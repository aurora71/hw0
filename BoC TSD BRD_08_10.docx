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36D736" w14:textId="3BC7349D" w:rsidR="00330BA6" w:rsidRPr="00B0205A" w:rsidRDefault="005F08F1" w:rsidP="00C409AC">
      <w:pPr>
        <w:rPr>
          <w:rFonts w:ascii="Times New Roman" w:hAnsi="Times New Roman" w:cs="Times New Roman"/>
          <w:rPrChange w:id="6" w:author="raye" w:date="2018-08-10T12:30:00Z">
            <w:rPr>
              <w:rFonts w:ascii="Calibri" w:hAnsi="Calibri" w:cstheme="minorHAnsi"/>
            </w:rPr>
          </w:rPrChange>
        </w:rPr>
      </w:pPr>
      <w:r w:rsidRPr="00B0205A">
        <w:rPr>
          <w:rFonts w:ascii="Times New Roman" w:hAnsi="Times New Roman" w:cs="Times New Roman"/>
          <w:noProof/>
          <w:rPrChange w:id="7" w:author="raye" w:date="2018-08-10T12:30:00Z">
            <w:rPr>
              <w:rFonts w:ascii="Calibri" w:hAnsi="Calibri" w:cstheme="minorHAnsi"/>
              <w:noProof/>
            </w:rPr>
          </w:rPrChange>
        </w:rPr>
        <w:drawing>
          <wp:inline distT="0" distB="0" distL="0" distR="0" wp14:anchorId="2C37521C" wp14:editId="6155BEA2">
            <wp:extent cx="2019300" cy="748329"/>
            <wp:effectExtent l="0" t="0" r="0" b="0"/>
            <wp:docPr id="1" name="Picture 1" descr="https://timgsa.baidu.com/timg?image&amp;quality=80&amp;size=b9999_10000&amp;sec=1517907311534&amp;di=830612431adeb6aefdb995c552d6a76f&amp;imgtype=0&amp;src=http%3A%2F%2Fimg.sucaifengbao.com%2Fvector%2Flogosjbz%2F31_008_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s://timgsa.baidu.com/timg?image&amp;quality=80&amp;size=b9999_10000&amp;sec=1517907311534&amp;di=830612431adeb6aefdb995c552d6a76f&amp;imgtype=0&amp;src=http%3A%2F%2Fimg.sucaifengbao.com%2Fvector%2Flogosjbz%2F31_008_b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5035" cy="772690"/>
                    </a:xfrm>
                    <a:prstGeom prst="rect">
                      <a:avLst/>
                    </a:prstGeom>
                    <a:noFill/>
                    <a:ln>
                      <a:noFill/>
                    </a:ln>
                  </pic:spPr>
                </pic:pic>
              </a:graphicData>
            </a:graphic>
          </wp:inline>
        </w:drawing>
      </w:r>
    </w:p>
    <w:p w14:paraId="6DB0C611" w14:textId="77777777" w:rsidR="005F08F1" w:rsidRPr="00B0205A" w:rsidRDefault="005F08F1" w:rsidP="00A769EC">
      <w:pPr>
        <w:jc w:val="center"/>
        <w:rPr>
          <w:rFonts w:ascii="Times New Roman" w:hAnsi="Times New Roman" w:cs="Times New Roman"/>
          <w:sz w:val="28"/>
          <w:szCs w:val="28"/>
          <w:rPrChange w:id="8" w:author="raye" w:date="2018-08-10T12:30:00Z">
            <w:rPr>
              <w:rFonts w:ascii="Calibri" w:hAnsi="Calibri" w:cstheme="minorHAnsi"/>
              <w:sz w:val="28"/>
              <w:szCs w:val="28"/>
            </w:rPr>
          </w:rPrChange>
        </w:rPr>
      </w:pPr>
    </w:p>
    <w:p w14:paraId="5B03EF56" w14:textId="77777777" w:rsidR="002D188B" w:rsidRPr="00B0205A" w:rsidRDefault="002D188B" w:rsidP="00A769EC">
      <w:pPr>
        <w:jc w:val="center"/>
        <w:rPr>
          <w:rFonts w:ascii="Times New Roman" w:hAnsi="Times New Roman" w:cs="Times New Roman"/>
          <w:sz w:val="28"/>
          <w:szCs w:val="28"/>
          <w:rPrChange w:id="9" w:author="raye" w:date="2018-08-10T12:30:00Z">
            <w:rPr>
              <w:rFonts w:ascii="Calibri" w:hAnsi="Calibri" w:cstheme="minorHAnsi"/>
              <w:sz w:val="28"/>
              <w:szCs w:val="28"/>
            </w:rPr>
          </w:rPrChange>
        </w:rPr>
      </w:pPr>
    </w:p>
    <w:p w14:paraId="31AB62C7" w14:textId="77777777" w:rsidR="005F08F1" w:rsidRPr="00B0205A" w:rsidRDefault="005F08F1" w:rsidP="00A769EC">
      <w:pPr>
        <w:jc w:val="center"/>
        <w:rPr>
          <w:rFonts w:ascii="Times New Roman" w:hAnsi="Times New Roman" w:cs="Times New Roman"/>
          <w:sz w:val="28"/>
          <w:szCs w:val="28"/>
          <w:rPrChange w:id="10" w:author="raye" w:date="2018-08-10T12:30:00Z">
            <w:rPr>
              <w:rFonts w:ascii="Calibri" w:hAnsi="Calibri" w:cstheme="minorHAnsi"/>
              <w:sz w:val="28"/>
              <w:szCs w:val="28"/>
            </w:rPr>
          </w:rPrChange>
        </w:rPr>
      </w:pPr>
    </w:p>
    <w:p w14:paraId="193870FC" w14:textId="77777777" w:rsidR="00E143FF" w:rsidRPr="00E403FE" w:rsidRDefault="00E143FF" w:rsidP="00BA2F11">
      <w:pPr>
        <w:spacing w:line="360" w:lineRule="auto"/>
        <w:jc w:val="center"/>
        <w:outlineLvl w:val="0"/>
        <w:rPr>
          <w:rFonts w:ascii="Times New Roman" w:eastAsia="宋体" w:hAnsi="Times New Roman" w:cs="Times New Roman"/>
          <w:b/>
          <w:sz w:val="52"/>
          <w:szCs w:val="52"/>
        </w:rPr>
      </w:pPr>
      <w:bookmarkStart w:id="11" w:name="_Toc520839362"/>
      <w:r w:rsidRPr="00B0205A">
        <w:rPr>
          <w:rFonts w:ascii="Times New Roman" w:eastAsia="宋体" w:hAnsi="Times New Roman" w:cs="Times New Roman"/>
          <w:b/>
          <w:sz w:val="52"/>
          <w:szCs w:val="52"/>
        </w:rPr>
        <w:t>BOCNY Trade Finance Verification</w:t>
      </w:r>
      <w:bookmarkEnd w:id="11"/>
    </w:p>
    <w:p w14:paraId="4D921E0A" w14:textId="77777777" w:rsidR="00286906" w:rsidRPr="00B0205A" w:rsidRDefault="00286906" w:rsidP="00286906">
      <w:pPr>
        <w:spacing w:line="360" w:lineRule="auto"/>
        <w:jc w:val="center"/>
        <w:outlineLvl w:val="0"/>
        <w:rPr>
          <w:rFonts w:ascii="Times New Roman" w:eastAsia="宋体" w:hAnsi="Times New Roman" w:cs="Times New Roman"/>
          <w:b/>
          <w:sz w:val="52"/>
          <w:szCs w:val="52"/>
        </w:rPr>
      </w:pPr>
      <w:bookmarkStart w:id="12" w:name="_Toc520839363"/>
      <w:r w:rsidRPr="00B0205A">
        <w:rPr>
          <w:rFonts w:ascii="Times New Roman" w:eastAsia="宋体" w:hAnsi="Times New Roman" w:cs="Times New Roman"/>
          <w:b/>
          <w:sz w:val="52"/>
          <w:szCs w:val="52"/>
        </w:rPr>
        <w:t>User Specification Requirement</w:t>
      </w:r>
      <w:bookmarkEnd w:id="12"/>
    </w:p>
    <w:p w14:paraId="554CEEF4" w14:textId="77777777" w:rsidR="0063394C" w:rsidRPr="00B0205A" w:rsidRDefault="0063394C" w:rsidP="00A769EC">
      <w:pPr>
        <w:jc w:val="center"/>
        <w:rPr>
          <w:rFonts w:ascii="Times New Roman" w:eastAsia="宋体" w:hAnsi="Times New Roman" w:cs="Times New Roman"/>
          <w:b/>
          <w:sz w:val="44"/>
          <w:szCs w:val="28"/>
          <w:rPrChange w:id="13" w:author="raye" w:date="2018-08-10T12:30:00Z">
            <w:rPr>
              <w:rFonts w:ascii="Calibri" w:eastAsia="宋体" w:hAnsi="Calibri" w:cstheme="minorHAnsi"/>
              <w:b/>
              <w:sz w:val="44"/>
              <w:szCs w:val="28"/>
            </w:rPr>
          </w:rPrChange>
        </w:rPr>
      </w:pPr>
    </w:p>
    <w:p w14:paraId="0377EEDF" w14:textId="6828217E" w:rsidR="0063394C" w:rsidRPr="00B0205A" w:rsidRDefault="0063394C" w:rsidP="00A769EC">
      <w:pPr>
        <w:jc w:val="center"/>
        <w:rPr>
          <w:rFonts w:ascii="Times New Roman" w:eastAsia="宋体" w:hAnsi="Times New Roman" w:cs="Times New Roman"/>
          <w:sz w:val="44"/>
          <w:szCs w:val="28"/>
          <w:rPrChange w:id="14" w:author="raye" w:date="2018-08-10T12:30:00Z">
            <w:rPr>
              <w:rFonts w:ascii="Calibri" w:eastAsia="宋体" w:hAnsi="Calibri" w:cstheme="minorHAnsi"/>
              <w:sz w:val="44"/>
              <w:szCs w:val="28"/>
            </w:rPr>
          </w:rPrChange>
        </w:rPr>
      </w:pPr>
    </w:p>
    <w:tbl>
      <w:tblPr>
        <w:tblW w:w="64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8"/>
        <w:gridCol w:w="4240"/>
      </w:tblGrid>
      <w:tr w:rsidR="00286906" w:rsidRPr="00B0205A" w14:paraId="5D80D9AE" w14:textId="77777777" w:rsidTr="00286906">
        <w:trPr>
          <w:cantSplit/>
          <w:trHeight w:val="319"/>
          <w:jc w:val="center"/>
        </w:trPr>
        <w:tc>
          <w:tcPr>
            <w:tcW w:w="2168" w:type="dxa"/>
            <w:shd w:val="clear" w:color="auto" w:fill="D9D9D9"/>
          </w:tcPr>
          <w:p w14:paraId="3EC56D1D" w14:textId="77777777" w:rsidR="00286906" w:rsidRPr="00B0205A" w:rsidRDefault="00286906" w:rsidP="00286906">
            <w:pPr>
              <w:spacing w:line="360" w:lineRule="auto"/>
              <w:rPr>
                <w:rFonts w:ascii="Times New Roman" w:hAnsi="Times New Roman" w:cs="Times New Roman"/>
                <w:sz w:val="24"/>
                <w:szCs w:val="24"/>
                <w:rPrChange w:id="15" w:author="raye" w:date="2018-08-10T12:30:00Z">
                  <w:rPr>
                    <w:sz w:val="24"/>
                    <w:szCs w:val="24"/>
                  </w:rPr>
                </w:rPrChange>
              </w:rPr>
            </w:pPr>
            <w:r w:rsidRPr="00B0205A">
              <w:rPr>
                <w:rFonts w:ascii="Times New Roman" w:hAnsi="Times New Roman" w:cs="Times New Roman"/>
                <w:sz w:val="24"/>
                <w:szCs w:val="24"/>
                <w:rPrChange w:id="16" w:author="raye" w:date="2018-08-10T12:30:00Z">
                  <w:rPr>
                    <w:sz w:val="24"/>
                    <w:szCs w:val="24"/>
                  </w:rPr>
                </w:rPrChange>
              </w:rPr>
              <w:t>Serial number of demand:</w:t>
            </w:r>
          </w:p>
        </w:tc>
        <w:tc>
          <w:tcPr>
            <w:tcW w:w="4240" w:type="dxa"/>
            <w:vAlign w:val="center"/>
          </w:tcPr>
          <w:p w14:paraId="36F7DA5C" w14:textId="77777777" w:rsidR="00286906" w:rsidRPr="00B0205A" w:rsidRDefault="00286906" w:rsidP="00286906">
            <w:pPr>
              <w:spacing w:line="360" w:lineRule="auto"/>
              <w:rPr>
                <w:rFonts w:ascii="Times New Roman" w:hAnsi="Times New Roman" w:cs="Times New Roman"/>
                <w:sz w:val="24"/>
                <w:szCs w:val="24"/>
                <w:rPrChange w:id="17" w:author="raye" w:date="2018-08-10T12:30:00Z">
                  <w:rPr>
                    <w:sz w:val="24"/>
                    <w:szCs w:val="24"/>
                  </w:rPr>
                </w:rPrChange>
              </w:rPr>
            </w:pPr>
          </w:p>
        </w:tc>
      </w:tr>
      <w:tr w:rsidR="00286906" w:rsidRPr="00B0205A" w14:paraId="7D1D39DE" w14:textId="77777777" w:rsidTr="00286906">
        <w:trPr>
          <w:cantSplit/>
          <w:trHeight w:val="319"/>
          <w:jc w:val="center"/>
        </w:trPr>
        <w:tc>
          <w:tcPr>
            <w:tcW w:w="2168" w:type="dxa"/>
            <w:shd w:val="clear" w:color="auto" w:fill="D9D9D9"/>
          </w:tcPr>
          <w:p w14:paraId="332BD562" w14:textId="77777777" w:rsidR="00286906" w:rsidRPr="00B0205A" w:rsidRDefault="00286906" w:rsidP="00286906">
            <w:pPr>
              <w:spacing w:line="360" w:lineRule="auto"/>
              <w:rPr>
                <w:rFonts w:ascii="Times New Roman" w:hAnsi="Times New Roman" w:cs="Times New Roman"/>
                <w:sz w:val="24"/>
                <w:szCs w:val="24"/>
                <w:rPrChange w:id="18" w:author="raye" w:date="2018-08-10T12:30:00Z">
                  <w:rPr>
                    <w:sz w:val="24"/>
                    <w:szCs w:val="24"/>
                  </w:rPr>
                </w:rPrChange>
              </w:rPr>
            </w:pPr>
            <w:r w:rsidRPr="00B0205A">
              <w:rPr>
                <w:rFonts w:ascii="Times New Roman" w:hAnsi="Times New Roman" w:cs="Times New Roman"/>
                <w:sz w:val="24"/>
                <w:szCs w:val="24"/>
                <w:rPrChange w:id="19" w:author="raye" w:date="2018-08-10T12:30:00Z">
                  <w:rPr>
                    <w:sz w:val="24"/>
                    <w:szCs w:val="24"/>
                  </w:rPr>
                </w:rPrChange>
              </w:rPr>
              <w:t>Current version:</w:t>
            </w:r>
          </w:p>
        </w:tc>
        <w:tc>
          <w:tcPr>
            <w:tcW w:w="4240" w:type="dxa"/>
            <w:vAlign w:val="center"/>
          </w:tcPr>
          <w:p w14:paraId="33A5DD08" w14:textId="77777777" w:rsidR="00286906" w:rsidRPr="00B0205A" w:rsidRDefault="00286906" w:rsidP="00286906">
            <w:pPr>
              <w:spacing w:line="360" w:lineRule="auto"/>
              <w:rPr>
                <w:rFonts w:ascii="Times New Roman" w:hAnsi="Times New Roman" w:cs="Times New Roman"/>
                <w:sz w:val="24"/>
                <w:szCs w:val="24"/>
                <w:rPrChange w:id="20" w:author="raye" w:date="2018-08-10T12:30:00Z">
                  <w:rPr>
                    <w:sz w:val="24"/>
                    <w:szCs w:val="24"/>
                  </w:rPr>
                </w:rPrChange>
              </w:rPr>
            </w:pPr>
            <w:r w:rsidRPr="00B0205A">
              <w:rPr>
                <w:rFonts w:ascii="Times New Roman" w:hAnsi="Times New Roman" w:cs="Times New Roman"/>
                <w:sz w:val="24"/>
                <w:szCs w:val="24"/>
                <w:rPrChange w:id="21" w:author="raye" w:date="2018-08-10T12:30:00Z">
                  <w:rPr>
                    <w:sz w:val="24"/>
                    <w:szCs w:val="24"/>
                  </w:rPr>
                </w:rPrChange>
              </w:rPr>
              <w:t>X.Y.Z</w:t>
            </w:r>
          </w:p>
        </w:tc>
      </w:tr>
      <w:tr w:rsidR="00286906" w:rsidRPr="00B0205A" w14:paraId="084B54A6" w14:textId="77777777" w:rsidTr="00286906">
        <w:trPr>
          <w:cantSplit/>
          <w:jc w:val="center"/>
        </w:trPr>
        <w:tc>
          <w:tcPr>
            <w:tcW w:w="2168" w:type="dxa"/>
            <w:shd w:val="clear" w:color="auto" w:fill="D9D9D9"/>
          </w:tcPr>
          <w:p w14:paraId="6542022A" w14:textId="77777777" w:rsidR="00286906" w:rsidRPr="00B0205A" w:rsidRDefault="00286906" w:rsidP="00286906">
            <w:pPr>
              <w:spacing w:line="360" w:lineRule="auto"/>
              <w:rPr>
                <w:rFonts w:ascii="Times New Roman" w:hAnsi="Times New Roman" w:cs="Times New Roman"/>
                <w:sz w:val="24"/>
                <w:szCs w:val="24"/>
                <w:rPrChange w:id="22" w:author="raye" w:date="2018-08-10T12:30:00Z">
                  <w:rPr>
                    <w:sz w:val="24"/>
                    <w:szCs w:val="24"/>
                  </w:rPr>
                </w:rPrChange>
              </w:rPr>
            </w:pPr>
            <w:r w:rsidRPr="00B0205A">
              <w:rPr>
                <w:rFonts w:ascii="Times New Roman" w:hAnsi="Times New Roman" w:cs="Times New Roman"/>
                <w:sz w:val="24"/>
                <w:szCs w:val="24"/>
                <w:rPrChange w:id="23" w:author="raye" w:date="2018-08-10T12:30:00Z">
                  <w:rPr>
                    <w:sz w:val="24"/>
                    <w:szCs w:val="24"/>
                  </w:rPr>
                </w:rPrChange>
              </w:rPr>
              <w:t>Sponsor department:</w:t>
            </w:r>
          </w:p>
        </w:tc>
        <w:tc>
          <w:tcPr>
            <w:tcW w:w="4240" w:type="dxa"/>
            <w:vAlign w:val="center"/>
          </w:tcPr>
          <w:p w14:paraId="305A03AA" w14:textId="77777777" w:rsidR="00286906" w:rsidRPr="00B0205A" w:rsidRDefault="00286906" w:rsidP="00286906">
            <w:pPr>
              <w:spacing w:line="360" w:lineRule="auto"/>
              <w:rPr>
                <w:rFonts w:ascii="Times New Roman" w:hAnsi="Times New Roman" w:cs="Times New Roman"/>
                <w:sz w:val="24"/>
                <w:szCs w:val="24"/>
                <w:rPrChange w:id="24" w:author="raye" w:date="2018-08-10T12:30:00Z">
                  <w:rPr>
                    <w:sz w:val="24"/>
                    <w:szCs w:val="24"/>
                  </w:rPr>
                </w:rPrChange>
              </w:rPr>
            </w:pPr>
          </w:p>
        </w:tc>
      </w:tr>
      <w:tr w:rsidR="00286906" w:rsidRPr="00B0205A" w14:paraId="2CB10D2E" w14:textId="77777777" w:rsidTr="00286906">
        <w:trPr>
          <w:cantSplit/>
          <w:jc w:val="center"/>
        </w:trPr>
        <w:tc>
          <w:tcPr>
            <w:tcW w:w="2168" w:type="dxa"/>
            <w:shd w:val="clear" w:color="auto" w:fill="D9D9D9"/>
          </w:tcPr>
          <w:p w14:paraId="4CFB0725" w14:textId="77777777" w:rsidR="00286906" w:rsidRPr="00B0205A" w:rsidRDefault="00286906" w:rsidP="00286906">
            <w:pPr>
              <w:spacing w:line="360" w:lineRule="auto"/>
              <w:rPr>
                <w:rFonts w:ascii="Times New Roman" w:hAnsi="Times New Roman" w:cs="Times New Roman"/>
                <w:sz w:val="24"/>
                <w:szCs w:val="24"/>
                <w:rPrChange w:id="25" w:author="raye" w:date="2018-08-10T12:30:00Z">
                  <w:rPr>
                    <w:sz w:val="24"/>
                    <w:szCs w:val="24"/>
                  </w:rPr>
                </w:rPrChange>
              </w:rPr>
            </w:pPr>
            <w:r w:rsidRPr="00B0205A">
              <w:rPr>
                <w:rFonts w:ascii="Times New Roman" w:hAnsi="Times New Roman" w:cs="Times New Roman"/>
                <w:sz w:val="24"/>
                <w:szCs w:val="24"/>
                <w:rPrChange w:id="26" w:author="raye" w:date="2018-08-10T12:30:00Z">
                  <w:rPr>
                    <w:sz w:val="24"/>
                    <w:szCs w:val="24"/>
                  </w:rPr>
                </w:rPrChange>
              </w:rPr>
              <w:t xml:space="preserve">Compiled by: </w:t>
            </w:r>
          </w:p>
        </w:tc>
        <w:tc>
          <w:tcPr>
            <w:tcW w:w="4240" w:type="dxa"/>
            <w:vAlign w:val="center"/>
          </w:tcPr>
          <w:p w14:paraId="554E020A" w14:textId="77777777" w:rsidR="00286906" w:rsidRPr="00B0205A" w:rsidRDefault="00286906" w:rsidP="00286906">
            <w:pPr>
              <w:spacing w:line="360" w:lineRule="auto"/>
              <w:rPr>
                <w:rFonts w:ascii="Times New Roman" w:hAnsi="Times New Roman" w:cs="Times New Roman"/>
                <w:sz w:val="24"/>
                <w:szCs w:val="24"/>
                <w:rPrChange w:id="27" w:author="raye" w:date="2018-08-10T12:30:00Z">
                  <w:rPr>
                    <w:sz w:val="24"/>
                    <w:szCs w:val="24"/>
                  </w:rPr>
                </w:rPrChange>
              </w:rPr>
            </w:pPr>
            <w:r w:rsidRPr="00B0205A">
              <w:rPr>
                <w:rFonts w:ascii="Times New Roman" w:hAnsi="Times New Roman" w:cs="Times New Roman"/>
                <w:bCs/>
                <w:sz w:val="24"/>
                <w:szCs w:val="24"/>
                <w:rPrChange w:id="28" w:author="raye" w:date="2018-08-10T12:30:00Z">
                  <w:rPr>
                    <w:bCs/>
                    <w:sz w:val="24"/>
                    <w:szCs w:val="24"/>
                  </w:rPr>
                </w:rPrChange>
              </w:rPr>
              <w:t>(Name of compiler required</w:t>
            </w:r>
            <w:r w:rsidRPr="00B0205A">
              <w:rPr>
                <w:rFonts w:ascii="Times New Roman" w:hAnsi="Times New Roman" w:cs="Times New Roman"/>
                <w:bCs/>
                <w:i/>
                <w:sz w:val="24"/>
                <w:szCs w:val="24"/>
                <w:rPrChange w:id="29" w:author="raye" w:date="2018-08-10T12:30:00Z">
                  <w:rPr>
                    <w:bCs/>
                    <w:i/>
                    <w:sz w:val="24"/>
                    <w:szCs w:val="24"/>
                  </w:rPr>
                </w:rPrChange>
              </w:rPr>
              <w:t>)</w:t>
            </w:r>
          </w:p>
        </w:tc>
      </w:tr>
      <w:tr w:rsidR="00286906" w:rsidRPr="00B0205A" w14:paraId="3089D3EF" w14:textId="77777777" w:rsidTr="00286906">
        <w:trPr>
          <w:cantSplit/>
          <w:jc w:val="center"/>
        </w:trPr>
        <w:tc>
          <w:tcPr>
            <w:tcW w:w="2168" w:type="dxa"/>
            <w:shd w:val="clear" w:color="auto" w:fill="D9D9D9"/>
          </w:tcPr>
          <w:p w14:paraId="1F53657F" w14:textId="77777777" w:rsidR="00286906" w:rsidRPr="00B0205A" w:rsidRDefault="00286906" w:rsidP="00286906">
            <w:pPr>
              <w:spacing w:line="360" w:lineRule="auto"/>
              <w:rPr>
                <w:rFonts w:ascii="Times New Roman" w:hAnsi="Times New Roman" w:cs="Times New Roman"/>
                <w:sz w:val="24"/>
                <w:szCs w:val="24"/>
                <w:rPrChange w:id="30" w:author="raye" w:date="2018-08-10T12:30:00Z">
                  <w:rPr>
                    <w:sz w:val="24"/>
                    <w:szCs w:val="24"/>
                  </w:rPr>
                </w:rPrChange>
              </w:rPr>
            </w:pPr>
            <w:r w:rsidRPr="00B0205A">
              <w:rPr>
                <w:rFonts w:ascii="Times New Roman" w:hAnsi="Times New Roman" w:cs="Times New Roman"/>
                <w:sz w:val="24"/>
                <w:szCs w:val="24"/>
                <w:rPrChange w:id="31" w:author="raye" w:date="2018-08-10T12:30:00Z">
                  <w:rPr>
                    <w:sz w:val="24"/>
                    <w:szCs w:val="24"/>
                  </w:rPr>
                </w:rPrChange>
              </w:rPr>
              <w:t xml:space="preserve">Audited by: </w:t>
            </w:r>
          </w:p>
        </w:tc>
        <w:tc>
          <w:tcPr>
            <w:tcW w:w="4240" w:type="dxa"/>
            <w:vAlign w:val="center"/>
          </w:tcPr>
          <w:p w14:paraId="5D696D10" w14:textId="77777777" w:rsidR="00286906" w:rsidRPr="00B0205A" w:rsidRDefault="00286906" w:rsidP="00286906">
            <w:pPr>
              <w:spacing w:line="360" w:lineRule="auto"/>
              <w:rPr>
                <w:rFonts w:ascii="Times New Roman" w:hAnsi="Times New Roman" w:cs="Times New Roman"/>
                <w:sz w:val="24"/>
                <w:szCs w:val="24"/>
                <w:rPrChange w:id="32" w:author="raye" w:date="2018-08-10T12:30:00Z">
                  <w:rPr>
                    <w:sz w:val="24"/>
                    <w:szCs w:val="24"/>
                  </w:rPr>
                </w:rPrChange>
              </w:rPr>
            </w:pPr>
          </w:p>
        </w:tc>
      </w:tr>
      <w:tr w:rsidR="00286906" w:rsidRPr="00B0205A" w14:paraId="0FFE3217" w14:textId="77777777" w:rsidTr="00286906">
        <w:trPr>
          <w:cantSplit/>
          <w:jc w:val="center"/>
        </w:trPr>
        <w:tc>
          <w:tcPr>
            <w:tcW w:w="2168" w:type="dxa"/>
            <w:shd w:val="clear" w:color="auto" w:fill="D9D9D9"/>
          </w:tcPr>
          <w:p w14:paraId="3294387D" w14:textId="77777777" w:rsidR="00286906" w:rsidRPr="00B0205A" w:rsidRDefault="00286906" w:rsidP="00286906">
            <w:pPr>
              <w:spacing w:line="360" w:lineRule="auto"/>
              <w:rPr>
                <w:rFonts w:ascii="Times New Roman" w:hAnsi="Times New Roman" w:cs="Times New Roman"/>
                <w:sz w:val="24"/>
                <w:szCs w:val="24"/>
                <w:rPrChange w:id="33" w:author="raye" w:date="2018-08-10T12:30:00Z">
                  <w:rPr>
                    <w:sz w:val="24"/>
                    <w:szCs w:val="24"/>
                  </w:rPr>
                </w:rPrChange>
              </w:rPr>
            </w:pPr>
            <w:r w:rsidRPr="00B0205A">
              <w:rPr>
                <w:rFonts w:ascii="Times New Roman" w:hAnsi="Times New Roman" w:cs="Times New Roman"/>
                <w:sz w:val="24"/>
                <w:szCs w:val="24"/>
                <w:rPrChange w:id="34" w:author="raye" w:date="2018-08-10T12:30:00Z">
                  <w:rPr>
                    <w:sz w:val="24"/>
                    <w:szCs w:val="24"/>
                  </w:rPr>
                </w:rPrChange>
              </w:rPr>
              <w:t>Signed and issued by:</w:t>
            </w:r>
          </w:p>
        </w:tc>
        <w:tc>
          <w:tcPr>
            <w:tcW w:w="4240" w:type="dxa"/>
            <w:vAlign w:val="center"/>
          </w:tcPr>
          <w:p w14:paraId="7B47E3E1" w14:textId="77777777" w:rsidR="00286906" w:rsidRPr="00B0205A" w:rsidRDefault="00286906" w:rsidP="00286906">
            <w:pPr>
              <w:spacing w:line="360" w:lineRule="auto"/>
              <w:rPr>
                <w:rFonts w:ascii="Times New Roman" w:hAnsi="Times New Roman" w:cs="Times New Roman"/>
                <w:i/>
                <w:sz w:val="24"/>
                <w:szCs w:val="24"/>
                <w:rPrChange w:id="35" w:author="raye" w:date="2018-08-10T12:30:00Z">
                  <w:rPr>
                    <w:i/>
                    <w:sz w:val="24"/>
                    <w:szCs w:val="24"/>
                  </w:rPr>
                </w:rPrChange>
              </w:rPr>
            </w:pPr>
            <w:r w:rsidRPr="00B0205A">
              <w:rPr>
                <w:rFonts w:ascii="Times New Roman" w:hAnsi="Times New Roman" w:cs="Times New Roman"/>
                <w:i/>
                <w:sz w:val="24"/>
                <w:szCs w:val="24"/>
                <w:rPrChange w:id="36" w:author="raye" w:date="2018-08-10T12:30:00Z">
                  <w:rPr>
                    <w:i/>
                    <w:sz w:val="24"/>
                    <w:szCs w:val="24"/>
                  </w:rPr>
                </w:rPrChange>
              </w:rPr>
              <w:t>(Member of the General Manager’s Office of business units/departments)</w:t>
            </w:r>
          </w:p>
        </w:tc>
      </w:tr>
      <w:tr w:rsidR="00286906" w:rsidRPr="00B0205A" w14:paraId="303F00B7" w14:textId="77777777" w:rsidTr="00286906">
        <w:trPr>
          <w:cantSplit/>
          <w:jc w:val="center"/>
        </w:trPr>
        <w:tc>
          <w:tcPr>
            <w:tcW w:w="2168" w:type="dxa"/>
            <w:shd w:val="clear" w:color="auto" w:fill="D9D9D9"/>
          </w:tcPr>
          <w:p w14:paraId="25D45FDE" w14:textId="77777777" w:rsidR="00286906" w:rsidRPr="00B0205A" w:rsidRDefault="00286906" w:rsidP="00286906">
            <w:pPr>
              <w:spacing w:line="360" w:lineRule="auto"/>
              <w:rPr>
                <w:rFonts w:ascii="Times New Roman" w:hAnsi="Times New Roman" w:cs="Times New Roman"/>
                <w:sz w:val="24"/>
                <w:szCs w:val="24"/>
                <w:rPrChange w:id="37" w:author="raye" w:date="2018-08-10T12:30:00Z">
                  <w:rPr>
                    <w:sz w:val="24"/>
                    <w:szCs w:val="24"/>
                  </w:rPr>
                </w:rPrChange>
              </w:rPr>
            </w:pPr>
            <w:r w:rsidRPr="00B0205A">
              <w:rPr>
                <w:rFonts w:ascii="Times New Roman" w:hAnsi="Times New Roman" w:cs="Times New Roman"/>
                <w:sz w:val="24"/>
                <w:szCs w:val="24"/>
                <w:rPrChange w:id="38" w:author="raye" w:date="2018-08-10T12:30:00Z">
                  <w:rPr>
                    <w:sz w:val="24"/>
                    <w:szCs w:val="24"/>
                  </w:rPr>
                </w:rPrChange>
              </w:rPr>
              <w:t xml:space="preserve">Date of signature: </w:t>
            </w:r>
          </w:p>
        </w:tc>
        <w:tc>
          <w:tcPr>
            <w:tcW w:w="4240" w:type="dxa"/>
            <w:vAlign w:val="center"/>
          </w:tcPr>
          <w:p w14:paraId="5F6E9460" w14:textId="1D804625" w:rsidR="00286906" w:rsidRPr="00B0205A" w:rsidRDefault="00530233" w:rsidP="00530233">
            <w:pPr>
              <w:spacing w:line="360" w:lineRule="auto"/>
              <w:jc w:val="center"/>
              <w:rPr>
                <w:rFonts w:ascii="Times New Roman" w:hAnsi="Times New Roman" w:cs="Times New Roman"/>
                <w:sz w:val="24"/>
                <w:szCs w:val="24"/>
                <w:rPrChange w:id="39" w:author="raye" w:date="2018-08-10T12:30:00Z">
                  <w:rPr>
                    <w:sz w:val="24"/>
                    <w:szCs w:val="24"/>
                  </w:rPr>
                </w:rPrChange>
              </w:rPr>
            </w:pPr>
            <w:r w:rsidRPr="00B0205A">
              <w:rPr>
                <w:rFonts w:ascii="Times New Roman" w:hAnsi="Times New Roman" w:cs="Times New Roman"/>
                <w:sz w:val="24"/>
                <w:szCs w:val="24"/>
                <w:rPrChange w:id="40" w:author="raye" w:date="2018-08-10T12:30:00Z">
                  <w:rPr>
                    <w:sz w:val="24"/>
                    <w:szCs w:val="24"/>
                  </w:rPr>
                </w:rPrChange>
              </w:rPr>
              <w:t>2018</w:t>
            </w:r>
            <w:r w:rsidR="00286906" w:rsidRPr="00B0205A">
              <w:rPr>
                <w:rFonts w:ascii="Times New Roman" w:hAnsi="Times New Roman" w:cs="Times New Roman"/>
                <w:sz w:val="24"/>
                <w:szCs w:val="24"/>
                <w:rPrChange w:id="41" w:author="raye" w:date="2018-08-10T12:30:00Z">
                  <w:rPr>
                    <w:sz w:val="24"/>
                    <w:szCs w:val="24"/>
                  </w:rPr>
                </w:rPrChange>
              </w:rPr>
              <w:t>/</w:t>
            </w:r>
            <w:r w:rsidRPr="00B0205A">
              <w:rPr>
                <w:rFonts w:ascii="Times New Roman" w:hAnsi="Times New Roman" w:cs="Times New Roman"/>
                <w:sz w:val="24"/>
                <w:szCs w:val="24"/>
                <w:rPrChange w:id="42" w:author="raye" w:date="2018-08-10T12:30:00Z">
                  <w:rPr>
                    <w:sz w:val="24"/>
                    <w:szCs w:val="24"/>
                  </w:rPr>
                </w:rPrChange>
              </w:rPr>
              <w:t>07</w:t>
            </w:r>
            <w:r w:rsidR="00286906" w:rsidRPr="00B0205A">
              <w:rPr>
                <w:rFonts w:ascii="Times New Roman" w:hAnsi="Times New Roman" w:cs="Times New Roman"/>
                <w:sz w:val="24"/>
                <w:szCs w:val="24"/>
                <w:rPrChange w:id="43" w:author="raye" w:date="2018-08-10T12:30:00Z">
                  <w:rPr>
                    <w:sz w:val="24"/>
                    <w:szCs w:val="24"/>
                  </w:rPr>
                </w:rPrChange>
              </w:rPr>
              <w:t>/</w:t>
            </w:r>
            <w:r w:rsidRPr="00B0205A">
              <w:rPr>
                <w:rFonts w:ascii="Times New Roman" w:hAnsi="Times New Roman" w:cs="Times New Roman"/>
                <w:sz w:val="24"/>
                <w:szCs w:val="24"/>
                <w:rPrChange w:id="44" w:author="raye" w:date="2018-08-10T12:30:00Z">
                  <w:rPr>
                    <w:sz w:val="24"/>
                    <w:szCs w:val="24"/>
                  </w:rPr>
                </w:rPrChange>
              </w:rPr>
              <w:t>18</w:t>
            </w:r>
          </w:p>
        </w:tc>
      </w:tr>
    </w:tbl>
    <w:p w14:paraId="3523C4F5" w14:textId="77777777" w:rsidR="005F08F1" w:rsidRPr="00B0205A" w:rsidRDefault="005F08F1" w:rsidP="00A769EC">
      <w:pPr>
        <w:jc w:val="center"/>
        <w:rPr>
          <w:rFonts w:ascii="Times New Roman" w:hAnsi="Times New Roman" w:cs="Times New Roman"/>
          <w:sz w:val="28"/>
          <w:szCs w:val="28"/>
          <w:rPrChange w:id="45" w:author="raye" w:date="2018-08-10T12:30:00Z">
            <w:rPr>
              <w:rFonts w:ascii="Calibri" w:hAnsi="Calibri" w:cstheme="minorHAnsi"/>
              <w:sz w:val="28"/>
              <w:szCs w:val="28"/>
            </w:rPr>
          </w:rPrChange>
        </w:rPr>
      </w:pPr>
    </w:p>
    <w:p w14:paraId="3847AFCA" w14:textId="601BA288" w:rsidR="005F08F1" w:rsidRPr="00B0205A" w:rsidRDefault="005F08F1" w:rsidP="00A769EC">
      <w:pPr>
        <w:jc w:val="center"/>
        <w:rPr>
          <w:rFonts w:ascii="Times New Roman" w:hAnsi="Times New Roman" w:cs="Times New Roman"/>
          <w:sz w:val="28"/>
          <w:szCs w:val="28"/>
          <w:rPrChange w:id="46" w:author="raye" w:date="2018-08-10T12:30:00Z">
            <w:rPr>
              <w:rFonts w:ascii="Calibri" w:hAnsi="Calibri" w:cstheme="minorHAnsi"/>
              <w:sz w:val="28"/>
              <w:szCs w:val="28"/>
            </w:rPr>
          </w:rPrChange>
        </w:rPr>
      </w:pPr>
    </w:p>
    <w:p w14:paraId="7BC23B35" w14:textId="77777777" w:rsidR="00286906" w:rsidRPr="00B0205A" w:rsidRDefault="00286906" w:rsidP="00286906">
      <w:pPr>
        <w:jc w:val="center"/>
        <w:rPr>
          <w:rFonts w:ascii="Times New Roman" w:hAnsi="Times New Roman" w:cs="Times New Roman"/>
          <w:sz w:val="28"/>
          <w:szCs w:val="28"/>
          <w:rPrChange w:id="47" w:author="raye" w:date="2018-08-10T12:30:00Z">
            <w:rPr>
              <w:sz w:val="28"/>
            </w:rPr>
          </w:rPrChange>
        </w:rPr>
      </w:pPr>
      <w:r w:rsidRPr="00B0205A">
        <w:rPr>
          <w:rFonts w:ascii="Times New Roman" w:hAnsi="Times New Roman" w:cs="Times New Roman"/>
          <w:sz w:val="24"/>
          <w:szCs w:val="24"/>
          <w:rPrChange w:id="48" w:author="raye" w:date="2018-08-10T12:30:00Z">
            <w:rPr>
              <w:sz w:val="32"/>
            </w:rPr>
          </w:rPrChange>
        </w:rPr>
        <w:sym w:font="Symbol" w:char="F0D3"/>
      </w:r>
      <w:r w:rsidRPr="00B0205A">
        <w:rPr>
          <w:rFonts w:ascii="Times New Roman" w:hAnsi="Times New Roman" w:cs="Times New Roman"/>
          <w:sz w:val="24"/>
          <w:szCs w:val="24"/>
          <w:rPrChange w:id="49" w:author="raye" w:date="2018-08-10T12:30:00Z">
            <w:rPr>
              <w:sz w:val="32"/>
            </w:rPr>
          </w:rPrChange>
        </w:rPr>
        <w:t xml:space="preserve"> </w:t>
      </w:r>
      <w:r w:rsidRPr="00B0205A">
        <w:rPr>
          <w:rFonts w:ascii="Times New Roman" w:hAnsi="Times New Roman" w:cs="Times New Roman"/>
          <w:sz w:val="28"/>
          <w:szCs w:val="28"/>
          <w:rPrChange w:id="50" w:author="raye" w:date="2018-08-10T12:30:00Z">
            <w:rPr>
              <w:sz w:val="32"/>
            </w:rPr>
          </w:rPrChange>
        </w:rPr>
        <w:t>Bank of China</w:t>
      </w:r>
      <w:r w:rsidRPr="00B0205A">
        <w:rPr>
          <w:rFonts w:ascii="Times New Roman" w:hAnsi="Times New Roman" w:cs="Times New Roman"/>
          <w:sz w:val="28"/>
          <w:szCs w:val="28"/>
          <w:rPrChange w:id="51" w:author="raye" w:date="2018-08-10T12:30:00Z">
            <w:rPr>
              <w:sz w:val="28"/>
            </w:rPr>
          </w:rPrChange>
        </w:rPr>
        <w:t xml:space="preserve"> All Rights Reserved</w:t>
      </w:r>
    </w:p>
    <w:p w14:paraId="1F3718D8" w14:textId="1FC0DD5A" w:rsidR="009131B0" w:rsidRPr="00B0205A" w:rsidRDefault="009131B0" w:rsidP="00A769EC">
      <w:pPr>
        <w:jc w:val="center"/>
        <w:rPr>
          <w:rFonts w:ascii="Times New Roman" w:hAnsi="Times New Roman" w:cs="Times New Roman"/>
          <w:sz w:val="28"/>
          <w:szCs w:val="28"/>
          <w:rPrChange w:id="52" w:author="raye" w:date="2018-08-10T12:30:00Z">
            <w:rPr>
              <w:rFonts w:ascii="Calibri" w:hAnsi="Calibri" w:cstheme="minorHAnsi"/>
              <w:sz w:val="28"/>
              <w:szCs w:val="28"/>
            </w:rPr>
          </w:rPrChange>
        </w:rPr>
      </w:pPr>
    </w:p>
    <w:p w14:paraId="44F89917" w14:textId="77777777" w:rsidR="009131B0" w:rsidRPr="00B0205A" w:rsidRDefault="009131B0" w:rsidP="00A769EC">
      <w:pPr>
        <w:jc w:val="center"/>
        <w:rPr>
          <w:rFonts w:ascii="Times New Roman" w:hAnsi="Times New Roman" w:cs="Times New Roman"/>
          <w:sz w:val="28"/>
          <w:szCs w:val="28"/>
          <w:rPrChange w:id="53" w:author="raye" w:date="2018-08-10T12:30:00Z">
            <w:rPr>
              <w:rFonts w:ascii="Calibri" w:hAnsi="Calibri" w:cstheme="minorHAnsi"/>
              <w:sz w:val="28"/>
              <w:szCs w:val="28"/>
            </w:rPr>
          </w:rPrChange>
        </w:rPr>
      </w:pPr>
    </w:p>
    <w:p w14:paraId="312FB61F" w14:textId="77777777" w:rsidR="005F08F1" w:rsidRPr="00B0205A" w:rsidRDefault="005F08F1" w:rsidP="00A769EC">
      <w:pPr>
        <w:jc w:val="center"/>
        <w:rPr>
          <w:rFonts w:ascii="Times New Roman" w:hAnsi="Times New Roman" w:cs="Times New Roman"/>
          <w:sz w:val="28"/>
          <w:szCs w:val="28"/>
          <w:rPrChange w:id="54" w:author="raye" w:date="2018-08-10T12:30:00Z">
            <w:rPr>
              <w:rFonts w:ascii="Calibri" w:hAnsi="Calibri" w:cstheme="minorHAnsi"/>
              <w:sz w:val="28"/>
              <w:szCs w:val="28"/>
            </w:rPr>
          </w:rPrChange>
        </w:rPr>
      </w:pPr>
    </w:p>
    <w:p w14:paraId="0DA3766D" w14:textId="77777777" w:rsidR="00286906" w:rsidRPr="00B0205A" w:rsidRDefault="00286906" w:rsidP="00286906">
      <w:pPr>
        <w:tabs>
          <w:tab w:val="right" w:pos="8306"/>
        </w:tabs>
        <w:spacing w:line="360" w:lineRule="auto"/>
        <w:jc w:val="center"/>
        <w:rPr>
          <w:rFonts w:ascii="Times New Roman" w:hAnsi="Times New Roman" w:cs="Times New Roman"/>
          <w:b/>
          <w:sz w:val="24"/>
          <w:szCs w:val="24"/>
          <w:rPrChange w:id="55" w:author="raye" w:date="2018-08-10T12:30:00Z">
            <w:rPr>
              <w:b/>
              <w:sz w:val="24"/>
              <w:szCs w:val="24"/>
            </w:rPr>
          </w:rPrChange>
        </w:rPr>
      </w:pPr>
      <w:r w:rsidRPr="00B0205A">
        <w:rPr>
          <w:rFonts w:ascii="Times New Roman" w:hAnsi="Times New Roman" w:cs="Times New Roman"/>
          <w:b/>
          <w:sz w:val="24"/>
          <w:szCs w:val="24"/>
          <w:rPrChange w:id="56" w:author="raye" w:date="2018-08-10T12:30:00Z">
            <w:rPr>
              <w:b/>
              <w:sz w:val="24"/>
              <w:szCs w:val="24"/>
            </w:rPr>
          </w:rPrChange>
        </w:rPr>
        <w:t>Log Sheet of Document Change</w:t>
      </w:r>
    </w:p>
    <w:tbl>
      <w:tblPr>
        <w:tblStyle w:val="a9"/>
        <w:tblW w:w="9322" w:type="dxa"/>
        <w:tblLook w:val="04A0" w:firstRow="1" w:lastRow="0" w:firstColumn="1" w:lastColumn="0" w:noHBand="0" w:noVBand="1"/>
      </w:tblPr>
      <w:tblGrid>
        <w:gridCol w:w="1702"/>
        <w:gridCol w:w="1703"/>
        <w:gridCol w:w="1381"/>
        <w:gridCol w:w="1424"/>
        <w:gridCol w:w="3112"/>
      </w:tblGrid>
      <w:tr w:rsidR="00530233" w:rsidRPr="00B0205A" w14:paraId="706DEAF0" w14:textId="77777777" w:rsidTr="001F3470">
        <w:tc>
          <w:tcPr>
            <w:tcW w:w="1702" w:type="dxa"/>
          </w:tcPr>
          <w:p w14:paraId="5AE386ED" w14:textId="77777777" w:rsidR="00530233" w:rsidRPr="00B0205A" w:rsidRDefault="00530233" w:rsidP="001F3470">
            <w:pPr>
              <w:spacing w:line="360" w:lineRule="auto"/>
              <w:rPr>
                <w:rFonts w:ascii="Times New Roman" w:hAnsi="Times New Roman" w:cs="Times New Roman"/>
                <w:b/>
                <w:sz w:val="24"/>
                <w:szCs w:val="24"/>
                <w:rPrChange w:id="57" w:author="raye" w:date="2018-08-10T12:30:00Z">
                  <w:rPr>
                    <w:b/>
                    <w:sz w:val="24"/>
                    <w:szCs w:val="24"/>
                  </w:rPr>
                </w:rPrChange>
              </w:rPr>
            </w:pPr>
            <w:r w:rsidRPr="00B0205A">
              <w:rPr>
                <w:rFonts w:ascii="Times New Roman" w:hAnsi="Times New Roman" w:cs="Times New Roman"/>
                <w:b/>
                <w:sz w:val="24"/>
                <w:szCs w:val="24"/>
                <w:rPrChange w:id="58" w:author="raye" w:date="2018-08-10T12:30:00Z">
                  <w:rPr>
                    <w:b/>
                    <w:sz w:val="24"/>
                    <w:szCs w:val="24"/>
                  </w:rPr>
                </w:rPrChange>
              </w:rPr>
              <w:t>Date</w:t>
            </w:r>
          </w:p>
        </w:tc>
        <w:tc>
          <w:tcPr>
            <w:tcW w:w="1703" w:type="dxa"/>
          </w:tcPr>
          <w:p w14:paraId="65BC068A" w14:textId="77777777" w:rsidR="00530233" w:rsidRPr="00B0205A" w:rsidRDefault="00530233" w:rsidP="001F3470">
            <w:pPr>
              <w:spacing w:line="360" w:lineRule="auto"/>
              <w:rPr>
                <w:rFonts w:ascii="Times New Roman" w:hAnsi="Times New Roman" w:cs="Times New Roman"/>
                <w:b/>
                <w:sz w:val="24"/>
                <w:szCs w:val="24"/>
                <w:rPrChange w:id="59" w:author="raye" w:date="2018-08-10T12:30:00Z">
                  <w:rPr>
                    <w:b/>
                    <w:sz w:val="24"/>
                    <w:szCs w:val="24"/>
                  </w:rPr>
                </w:rPrChange>
              </w:rPr>
            </w:pPr>
            <w:r w:rsidRPr="00B0205A">
              <w:rPr>
                <w:rFonts w:ascii="Times New Roman" w:hAnsi="Times New Roman" w:cs="Times New Roman"/>
                <w:b/>
                <w:sz w:val="24"/>
                <w:szCs w:val="24"/>
                <w:rPrChange w:id="60" w:author="raye" w:date="2018-08-10T12:30:00Z">
                  <w:rPr>
                    <w:b/>
                    <w:sz w:val="24"/>
                    <w:szCs w:val="24"/>
                  </w:rPr>
                </w:rPrChange>
              </w:rPr>
              <w:t>Document Version No.</w:t>
            </w:r>
          </w:p>
        </w:tc>
        <w:tc>
          <w:tcPr>
            <w:tcW w:w="1381" w:type="dxa"/>
          </w:tcPr>
          <w:p w14:paraId="7953D12B" w14:textId="77777777" w:rsidR="00530233" w:rsidRPr="00B0205A" w:rsidRDefault="00530233" w:rsidP="001F3470">
            <w:pPr>
              <w:spacing w:line="360" w:lineRule="auto"/>
              <w:rPr>
                <w:rFonts w:ascii="Times New Roman" w:hAnsi="Times New Roman" w:cs="Times New Roman"/>
                <w:b/>
                <w:sz w:val="24"/>
                <w:szCs w:val="24"/>
                <w:rPrChange w:id="61" w:author="raye" w:date="2018-08-10T12:30:00Z">
                  <w:rPr>
                    <w:b/>
                    <w:sz w:val="24"/>
                    <w:szCs w:val="24"/>
                  </w:rPr>
                </w:rPrChange>
              </w:rPr>
            </w:pPr>
            <w:r w:rsidRPr="00B0205A">
              <w:rPr>
                <w:rFonts w:ascii="Times New Roman" w:hAnsi="Times New Roman" w:cs="Times New Roman"/>
                <w:b/>
                <w:sz w:val="24"/>
                <w:szCs w:val="24"/>
                <w:rPrChange w:id="62" w:author="raye" w:date="2018-08-10T12:30:00Z">
                  <w:rPr>
                    <w:b/>
                    <w:sz w:val="24"/>
                    <w:szCs w:val="24"/>
                  </w:rPr>
                </w:rPrChange>
              </w:rPr>
              <w:t>Revision marks</w:t>
            </w:r>
          </w:p>
        </w:tc>
        <w:tc>
          <w:tcPr>
            <w:tcW w:w="1424" w:type="dxa"/>
          </w:tcPr>
          <w:p w14:paraId="1F8C5430" w14:textId="77777777" w:rsidR="00530233" w:rsidRPr="00B0205A" w:rsidRDefault="00530233" w:rsidP="001F3470">
            <w:pPr>
              <w:spacing w:line="360" w:lineRule="auto"/>
              <w:rPr>
                <w:rFonts w:ascii="Times New Roman" w:hAnsi="Times New Roman" w:cs="Times New Roman"/>
                <w:b/>
                <w:sz w:val="24"/>
                <w:szCs w:val="24"/>
                <w:rPrChange w:id="63" w:author="raye" w:date="2018-08-10T12:30:00Z">
                  <w:rPr>
                    <w:b/>
                    <w:sz w:val="24"/>
                    <w:szCs w:val="24"/>
                  </w:rPr>
                </w:rPrChange>
              </w:rPr>
            </w:pPr>
            <w:r w:rsidRPr="00B0205A">
              <w:rPr>
                <w:rFonts w:ascii="Times New Roman" w:hAnsi="Times New Roman" w:cs="Times New Roman"/>
                <w:b/>
                <w:sz w:val="24"/>
                <w:szCs w:val="24"/>
                <w:rPrChange w:id="64" w:author="raye" w:date="2018-08-10T12:30:00Z">
                  <w:rPr>
                    <w:b/>
                    <w:sz w:val="24"/>
                    <w:szCs w:val="24"/>
                  </w:rPr>
                </w:rPrChange>
              </w:rPr>
              <w:t>Revision note</w:t>
            </w:r>
          </w:p>
        </w:tc>
        <w:tc>
          <w:tcPr>
            <w:tcW w:w="3112" w:type="dxa"/>
          </w:tcPr>
          <w:p w14:paraId="658668C3" w14:textId="77777777" w:rsidR="00530233" w:rsidRPr="00B0205A" w:rsidRDefault="00530233" w:rsidP="001F3470">
            <w:pPr>
              <w:spacing w:line="360" w:lineRule="auto"/>
              <w:rPr>
                <w:rFonts w:ascii="Times New Roman" w:hAnsi="Times New Roman" w:cs="Times New Roman"/>
                <w:b/>
                <w:sz w:val="24"/>
                <w:szCs w:val="24"/>
                <w:rPrChange w:id="65" w:author="raye" w:date="2018-08-10T12:30:00Z">
                  <w:rPr>
                    <w:b/>
                    <w:sz w:val="24"/>
                    <w:szCs w:val="24"/>
                  </w:rPr>
                </w:rPrChange>
              </w:rPr>
            </w:pPr>
            <w:r w:rsidRPr="00B0205A">
              <w:rPr>
                <w:rFonts w:ascii="Times New Roman" w:hAnsi="Times New Roman" w:cs="Times New Roman"/>
                <w:b/>
                <w:sz w:val="24"/>
                <w:szCs w:val="24"/>
                <w:rPrChange w:id="66" w:author="raye" w:date="2018-08-10T12:30:00Z">
                  <w:rPr>
                    <w:b/>
                    <w:sz w:val="24"/>
                    <w:szCs w:val="24"/>
                  </w:rPr>
                </w:rPrChange>
              </w:rPr>
              <w:t>Author</w:t>
            </w:r>
          </w:p>
        </w:tc>
      </w:tr>
      <w:tr w:rsidR="00530233" w:rsidRPr="00B0205A" w14:paraId="07D87C21" w14:textId="77777777" w:rsidTr="001F3470">
        <w:tc>
          <w:tcPr>
            <w:tcW w:w="1702" w:type="dxa"/>
          </w:tcPr>
          <w:p w14:paraId="43DADAD2" w14:textId="77777777" w:rsidR="00530233" w:rsidRPr="00B0205A" w:rsidRDefault="00530233" w:rsidP="001F3470">
            <w:pPr>
              <w:spacing w:line="360" w:lineRule="auto"/>
              <w:rPr>
                <w:rFonts w:ascii="Times New Roman" w:hAnsi="Times New Roman" w:cs="Times New Roman"/>
                <w:b/>
                <w:sz w:val="24"/>
                <w:szCs w:val="24"/>
                <w:rPrChange w:id="67" w:author="raye" w:date="2018-08-10T12:30:00Z">
                  <w:rPr>
                    <w:b/>
                    <w:sz w:val="24"/>
                    <w:szCs w:val="24"/>
                  </w:rPr>
                </w:rPrChange>
              </w:rPr>
            </w:pPr>
            <w:r w:rsidRPr="00B0205A">
              <w:rPr>
                <w:rFonts w:ascii="Times New Roman" w:hAnsi="Times New Roman" w:cs="Times New Roman"/>
                <w:sz w:val="24"/>
                <w:szCs w:val="24"/>
                <w:rPrChange w:id="68" w:author="raye" w:date="2018-08-10T12:30:00Z">
                  <w:rPr>
                    <w:rFonts w:ascii="Calibri" w:hAnsi="Calibri" w:cs="Arial"/>
                    <w:sz w:val="24"/>
                    <w:szCs w:val="24"/>
                  </w:rPr>
                </w:rPrChange>
              </w:rPr>
              <w:t>March 28, 2018</w:t>
            </w:r>
          </w:p>
        </w:tc>
        <w:tc>
          <w:tcPr>
            <w:tcW w:w="1703" w:type="dxa"/>
          </w:tcPr>
          <w:p w14:paraId="3E0977D7" w14:textId="77777777" w:rsidR="00530233" w:rsidRPr="00B0205A" w:rsidRDefault="00530233" w:rsidP="001F3470">
            <w:pPr>
              <w:spacing w:line="360" w:lineRule="auto"/>
              <w:rPr>
                <w:rFonts w:ascii="Times New Roman" w:hAnsi="Times New Roman" w:cs="Times New Roman"/>
                <w:b/>
                <w:sz w:val="24"/>
                <w:szCs w:val="24"/>
                <w:rPrChange w:id="69" w:author="raye" w:date="2018-08-10T12:30:00Z">
                  <w:rPr>
                    <w:b/>
                    <w:sz w:val="24"/>
                    <w:szCs w:val="24"/>
                  </w:rPr>
                </w:rPrChange>
              </w:rPr>
            </w:pPr>
            <w:r w:rsidRPr="00B0205A">
              <w:rPr>
                <w:rFonts w:ascii="Times New Roman" w:hAnsi="Times New Roman" w:cs="Times New Roman"/>
                <w:sz w:val="24"/>
                <w:szCs w:val="24"/>
                <w:rPrChange w:id="70" w:author="raye" w:date="2018-08-10T12:30:00Z">
                  <w:rPr>
                    <w:sz w:val="24"/>
                    <w:szCs w:val="24"/>
                  </w:rPr>
                </w:rPrChange>
              </w:rPr>
              <w:t>V1.0.0</w:t>
            </w:r>
          </w:p>
        </w:tc>
        <w:tc>
          <w:tcPr>
            <w:tcW w:w="1381" w:type="dxa"/>
          </w:tcPr>
          <w:p w14:paraId="0C474CDF" w14:textId="77777777" w:rsidR="00530233" w:rsidRPr="00B0205A" w:rsidRDefault="00530233" w:rsidP="001F3470">
            <w:pPr>
              <w:spacing w:line="360" w:lineRule="auto"/>
              <w:rPr>
                <w:rFonts w:ascii="Times New Roman" w:hAnsi="Times New Roman" w:cs="Times New Roman"/>
                <w:b/>
                <w:sz w:val="24"/>
                <w:szCs w:val="24"/>
                <w:rPrChange w:id="71" w:author="raye" w:date="2018-08-10T12:30:00Z">
                  <w:rPr>
                    <w:b/>
                    <w:sz w:val="24"/>
                    <w:szCs w:val="24"/>
                  </w:rPr>
                </w:rPrChange>
              </w:rPr>
            </w:pPr>
            <w:r w:rsidRPr="00B0205A">
              <w:rPr>
                <w:rFonts w:ascii="Times New Roman" w:hAnsi="Times New Roman" w:cs="Times New Roman"/>
                <w:sz w:val="24"/>
                <w:szCs w:val="24"/>
                <w:rPrChange w:id="72" w:author="raye" w:date="2018-08-10T12:30:00Z">
                  <w:rPr>
                    <w:sz w:val="24"/>
                    <w:szCs w:val="24"/>
                  </w:rPr>
                </w:rPrChange>
              </w:rPr>
              <w:t>A</w:t>
            </w:r>
          </w:p>
        </w:tc>
        <w:tc>
          <w:tcPr>
            <w:tcW w:w="1424" w:type="dxa"/>
          </w:tcPr>
          <w:p w14:paraId="265CD1B8" w14:textId="77777777" w:rsidR="00530233" w:rsidRPr="00B0205A" w:rsidRDefault="00530233" w:rsidP="001F3470">
            <w:pPr>
              <w:spacing w:line="360" w:lineRule="auto"/>
              <w:rPr>
                <w:rFonts w:ascii="Times New Roman" w:hAnsi="Times New Roman" w:cs="Times New Roman"/>
                <w:b/>
                <w:sz w:val="24"/>
                <w:szCs w:val="24"/>
                <w:rPrChange w:id="73" w:author="raye" w:date="2018-08-10T12:30:00Z">
                  <w:rPr>
                    <w:b/>
                    <w:sz w:val="24"/>
                    <w:szCs w:val="24"/>
                  </w:rPr>
                </w:rPrChange>
              </w:rPr>
            </w:pPr>
            <w:r w:rsidRPr="00B0205A">
              <w:rPr>
                <w:rFonts w:ascii="Times New Roman" w:hAnsi="Times New Roman" w:cs="Times New Roman"/>
                <w:sz w:val="24"/>
                <w:szCs w:val="24"/>
                <w:rPrChange w:id="74" w:author="raye" w:date="2018-08-10T12:30:00Z">
                  <w:rPr>
                    <w:sz w:val="24"/>
                    <w:szCs w:val="24"/>
                  </w:rPr>
                </w:rPrChange>
              </w:rPr>
              <w:t>Added</w:t>
            </w:r>
          </w:p>
        </w:tc>
        <w:tc>
          <w:tcPr>
            <w:tcW w:w="3112" w:type="dxa"/>
          </w:tcPr>
          <w:p w14:paraId="51E636FD" w14:textId="77777777" w:rsidR="00530233" w:rsidRPr="00B0205A" w:rsidRDefault="00530233" w:rsidP="001F3470">
            <w:pPr>
              <w:spacing w:line="180" w:lineRule="auto"/>
              <w:contextualSpacing/>
              <w:rPr>
                <w:rFonts w:ascii="Times New Roman" w:hAnsi="Times New Roman" w:cs="Times New Roman"/>
                <w:sz w:val="24"/>
                <w:szCs w:val="24"/>
                <w:rPrChange w:id="75" w:author="raye" w:date="2018-08-10T12:30:00Z">
                  <w:rPr>
                    <w:rFonts w:ascii="Calibri" w:hAnsi="Calibri" w:cs="Arial"/>
                    <w:sz w:val="24"/>
                    <w:szCs w:val="24"/>
                  </w:rPr>
                </w:rPrChange>
              </w:rPr>
            </w:pPr>
            <w:bookmarkStart w:id="76" w:name="_Toc513475381"/>
            <w:r w:rsidRPr="00B0205A">
              <w:rPr>
                <w:rFonts w:ascii="Times New Roman" w:hAnsi="Times New Roman" w:cs="Times New Roman"/>
                <w:sz w:val="24"/>
                <w:szCs w:val="24"/>
                <w:rPrChange w:id="77" w:author="raye" w:date="2018-08-10T12:30:00Z">
                  <w:rPr>
                    <w:rFonts w:ascii="Calibri" w:hAnsi="Calibri" w:cs="Arial"/>
                    <w:sz w:val="24"/>
                    <w:szCs w:val="24"/>
                  </w:rPr>
                </w:rPrChange>
              </w:rPr>
              <w:t>IBM China hands to IBM US</w:t>
            </w:r>
            <w:bookmarkEnd w:id="76"/>
          </w:p>
        </w:tc>
      </w:tr>
      <w:tr w:rsidR="00530233" w:rsidRPr="00B0205A" w14:paraId="44A8CA5D" w14:textId="77777777" w:rsidTr="001F3470">
        <w:tc>
          <w:tcPr>
            <w:tcW w:w="1702" w:type="dxa"/>
          </w:tcPr>
          <w:p w14:paraId="171EA6E7" w14:textId="77777777" w:rsidR="00530233" w:rsidRPr="00B0205A" w:rsidRDefault="00530233" w:rsidP="001F3470">
            <w:pPr>
              <w:spacing w:line="360" w:lineRule="auto"/>
              <w:rPr>
                <w:rFonts w:ascii="Times New Roman" w:hAnsi="Times New Roman" w:cs="Times New Roman"/>
                <w:b/>
                <w:sz w:val="24"/>
                <w:szCs w:val="24"/>
                <w:rPrChange w:id="78" w:author="raye" w:date="2018-08-10T12:30:00Z">
                  <w:rPr>
                    <w:b/>
                    <w:sz w:val="24"/>
                    <w:szCs w:val="24"/>
                  </w:rPr>
                </w:rPrChange>
              </w:rPr>
            </w:pPr>
            <w:r w:rsidRPr="00B0205A">
              <w:rPr>
                <w:rFonts w:ascii="Times New Roman" w:hAnsi="Times New Roman" w:cs="Times New Roman"/>
                <w:sz w:val="24"/>
                <w:szCs w:val="24"/>
                <w:rPrChange w:id="79" w:author="raye" w:date="2018-08-10T12:30:00Z">
                  <w:rPr>
                    <w:rFonts w:ascii="Calibri" w:hAnsi="Calibri" w:cs="Arial"/>
                    <w:sz w:val="24"/>
                    <w:szCs w:val="24"/>
                  </w:rPr>
                </w:rPrChange>
              </w:rPr>
              <w:t>April 13, 2018</w:t>
            </w:r>
          </w:p>
        </w:tc>
        <w:tc>
          <w:tcPr>
            <w:tcW w:w="1703" w:type="dxa"/>
          </w:tcPr>
          <w:p w14:paraId="0DF5A624" w14:textId="77777777" w:rsidR="00530233" w:rsidRPr="00B0205A" w:rsidRDefault="00530233" w:rsidP="001F3470">
            <w:pPr>
              <w:spacing w:line="360" w:lineRule="auto"/>
              <w:rPr>
                <w:rFonts w:ascii="Times New Roman" w:hAnsi="Times New Roman" w:cs="Times New Roman"/>
                <w:b/>
                <w:sz w:val="24"/>
                <w:szCs w:val="24"/>
                <w:rPrChange w:id="80" w:author="raye" w:date="2018-08-10T12:30:00Z">
                  <w:rPr>
                    <w:b/>
                    <w:sz w:val="24"/>
                    <w:szCs w:val="24"/>
                  </w:rPr>
                </w:rPrChange>
              </w:rPr>
            </w:pPr>
            <w:r w:rsidRPr="00B0205A">
              <w:rPr>
                <w:rFonts w:ascii="Times New Roman" w:hAnsi="Times New Roman" w:cs="Times New Roman"/>
                <w:sz w:val="24"/>
                <w:szCs w:val="24"/>
                <w:rPrChange w:id="81" w:author="raye" w:date="2018-08-10T12:30:00Z">
                  <w:rPr>
                    <w:sz w:val="24"/>
                    <w:szCs w:val="24"/>
                  </w:rPr>
                </w:rPrChange>
              </w:rPr>
              <w:t>V1.0.2</w:t>
            </w:r>
          </w:p>
        </w:tc>
        <w:tc>
          <w:tcPr>
            <w:tcW w:w="1381" w:type="dxa"/>
          </w:tcPr>
          <w:p w14:paraId="23F36BBA" w14:textId="77777777" w:rsidR="00530233" w:rsidRPr="00B0205A" w:rsidRDefault="00530233" w:rsidP="001F3470">
            <w:pPr>
              <w:spacing w:line="360" w:lineRule="auto"/>
              <w:rPr>
                <w:rFonts w:ascii="Times New Roman" w:hAnsi="Times New Roman" w:cs="Times New Roman"/>
                <w:sz w:val="24"/>
                <w:szCs w:val="24"/>
                <w:rPrChange w:id="82" w:author="raye" w:date="2018-08-10T12:30:00Z">
                  <w:rPr>
                    <w:sz w:val="24"/>
                    <w:szCs w:val="24"/>
                  </w:rPr>
                </w:rPrChange>
              </w:rPr>
            </w:pPr>
            <w:r w:rsidRPr="00B0205A">
              <w:rPr>
                <w:rFonts w:ascii="Times New Roman" w:hAnsi="Times New Roman" w:cs="Times New Roman"/>
                <w:sz w:val="24"/>
                <w:szCs w:val="24"/>
                <w:rPrChange w:id="83" w:author="raye" w:date="2018-08-10T12:30:00Z">
                  <w:rPr>
                    <w:sz w:val="24"/>
                    <w:szCs w:val="24"/>
                  </w:rPr>
                </w:rPrChange>
              </w:rPr>
              <w:t>M</w:t>
            </w:r>
          </w:p>
        </w:tc>
        <w:tc>
          <w:tcPr>
            <w:tcW w:w="1424" w:type="dxa"/>
          </w:tcPr>
          <w:p w14:paraId="4C787E55" w14:textId="77777777" w:rsidR="00530233" w:rsidRPr="00B0205A" w:rsidRDefault="00530233" w:rsidP="001F3470">
            <w:pPr>
              <w:spacing w:line="360" w:lineRule="auto"/>
              <w:rPr>
                <w:rFonts w:ascii="Times New Roman" w:hAnsi="Times New Roman" w:cs="Times New Roman"/>
                <w:b/>
                <w:sz w:val="24"/>
                <w:szCs w:val="24"/>
                <w:rPrChange w:id="84" w:author="raye" w:date="2018-08-10T12:30:00Z">
                  <w:rPr>
                    <w:b/>
                    <w:sz w:val="24"/>
                    <w:szCs w:val="24"/>
                  </w:rPr>
                </w:rPrChange>
              </w:rPr>
            </w:pPr>
            <w:r w:rsidRPr="00B0205A">
              <w:rPr>
                <w:rFonts w:ascii="Times New Roman" w:hAnsi="Times New Roman" w:cs="Times New Roman"/>
                <w:sz w:val="24"/>
                <w:szCs w:val="24"/>
                <w:rPrChange w:id="85" w:author="raye" w:date="2018-08-10T12:30:00Z">
                  <w:rPr>
                    <w:sz w:val="24"/>
                    <w:szCs w:val="24"/>
                  </w:rPr>
                </w:rPrChange>
              </w:rPr>
              <w:t>Modified</w:t>
            </w:r>
          </w:p>
        </w:tc>
        <w:tc>
          <w:tcPr>
            <w:tcW w:w="3112" w:type="dxa"/>
          </w:tcPr>
          <w:p w14:paraId="459372D2" w14:textId="77777777" w:rsidR="00530233" w:rsidRPr="00B0205A" w:rsidRDefault="00530233" w:rsidP="001F3470">
            <w:pPr>
              <w:spacing w:line="180" w:lineRule="auto"/>
              <w:contextualSpacing/>
              <w:rPr>
                <w:rFonts w:ascii="Times New Roman" w:hAnsi="Times New Roman" w:cs="Times New Roman"/>
                <w:b/>
                <w:sz w:val="24"/>
                <w:szCs w:val="24"/>
                <w:rPrChange w:id="86" w:author="raye" w:date="2018-08-10T12:30:00Z">
                  <w:rPr>
                    <w:b/>
                    <w:sz w:val="24"/>
                    <w:szCs w:val="24"/>
                  </w:rPr>
                </w:rPrChange>
              </w:rPr>
            </w:pPr>
            <w:bookmarkStart w:id="87" w:name="_Toc513475384"/>
            <w:r w:rsidRPr="00B0205A">
              <w:rPr>
                <w:rFonts w:ascii="Times New Roman" w:hAnsi="Times New Roman" w:cs="Times New Roman"/>
                <w:sz w:val="24"/>
                <w:szCs w:val="24"/>
                <w:rPrChange w:id="88" w:author="raye" w:date="2018-08-10T12:30:00Z">
                  <w:rPr>
                    <w:rFonts w:ascii="Calibri" w:hAnsi="Calibri" w:cs="Arial"/>
                    <w:sz w:val="24"/>
                    <w:szCs w:val="24"/>
                  </w:rPr>
                </w:rPrChange>
              </w:rPr>
              <w:t>Received from Bank of China</w:t>
            </w:r>
            <w:bookmarkEnd w:id="87"/>
          </w:p>
        </w:tc>
      </w:tr>
      <w:tr w:rsidR="00530233" w:rsidRPr="00B0205A" w14:paraId="5BB3D4D0" w14:textId="77777777" w:rsidTr="001F3470">
        <w:tc>
          <w:tcPr>
            <w:tcW w:w="1702" w:type="dxa"/>
          </w:tcPr>
          <w:p w14:paraId="1A683717" w14:textId="77777777" w:rsidR="00530233" w:rsidRPr="00B0205A" w:rsidRDefault="00530233" w:rsidP="001F3470">
            <w:pPr>
              <w:spacing w:line="360" w:lineRule="auto"/>
              <w:rPr>
                <w:rFonts w:ascii="Times New Roman" w:hAnsi="Times New Roman" w:cs="Times New Roman"/>
                <w:b/>
                <w:sz w:val="24"/>
                <w:szCs w:val="24"/>
                <w:rPrChange w:id="89" w:author="raye" w:date="2018-08-10T12:30:00Z">
                  <w:rPr>
                    <w:b/>
                    <w:sz w:val="24"/>
                    <w:szCs w:val="24"/>
                  </w:rPr>
                </w:rPrChange>
              </w:rPr>
            </w:pPr>
            <w:r w:rsidRPr="00B0205A">
              <w:rPr>
                <w:rFonts w:ascii="Times New Roman" w:hAnsi="Times New Roman" w:cs="Times New Roman"/>
                <w:sz w:val="24"/>
                <w:szCs w:val="24"/>
                <w:rPrChange w:id="90" w:author="raye" w:date="2018-08-10T12:30:00Z">
                  <w:rPr>
                    <w:rFonts w:ascii="Calibri" w:hAnsi="Calibri" w:cs="Arial"/>
                    <w:sz w:val="24"/>
                    <w:szCs w:val="24"/>
                  </w:rPr>
                </w:rPrChange>
              </w:rPr>
              <w:t>May 18, 2018</w:t>
            </w:r>
          </w:p>
        </w:tc>
        <w:tc>
          <w:tcPr>
            <w:tcW w:w="1703" w:type="dxa"/>
          </w:tcPr>
          <w:p w14:paraId="2B163703" w14:textId="77777777" w:rsidR="00530233" w:rsidRPr="00B0205A" w:rsidRDefault="00530233" w:rsidP="001F3470">
            <w:pPr>
              <w:spacing w:line="360" w:lineRule="auto"/>
              <w:rPr>
                <w:rFonts w:ascii="Times New Roman" w:hAnsi="Times New Roman" w:cs="Times New Roman"/>
                <w:b/>
                <w:sz w:val="24"/>
                <w:szCs w:val="24"/>
                <w:rPrChange w:id="91" w:author="raye" w:date="2018-08-10T12:30:00Z">
                  <w:rPr>
                    <w:b/>
                    <w:sz w:val="24"/>
                    <w:szCs w:val="24"/>
                  </w:rPr>
                </w:rPrChange>
              </w:rPr>
            </w:pPr>
            <w:r w:rsidRPr="00B0205A">
              <w:rPr>
                <w:rFonts w:ascii="Times New Roman" w:hAnsi="Times New Roman" w:cs="Times New Roman"/>
                <w:sz w:val="24"/>
                <w:szCs w:val="24"/>
                <w:rPrChange w:id="92" w:author="raye" w:date="2018-08-10T12:30:00Z">
                  <w:rPr>
                    <w:sz w:val="24"/>
                    <w:szCs w:val="24"/>
                  </w:rPr>
                </w:rPrChange>
              </w:rPr>
              <w:t>V1.0.3</w:t>
            </w:r>
          </w:p>
        </w:tc>
        <w:tc>
          <w:tcPr>
            <w:tcW w:w="1381" w:type="dxa"/>
          </w:tcPr>
          <w:p w14:paraId="0E4936C6" w14:textId="77777777" w:rsidR="00530233" w:rsidRPr="00B0205A" w:rsidRDefault="00530233" w:rsidP="001F3470">
            <w:pPr>
              <w:spacing w:line="360" w:lineRule="auto"/>
              <w:rPr>
                <w:rFonts w:ascii="Times New Roman" w:hAnsi="Times New Roman" w:cs="Times New Roman"/>
                <w:b/>
                <w:sz w:val="24"/>
                <w:szCs w:val="24"/>
                <w:rPrChange w:id="93" w:author="raye" w:date="2018-08-10T12:30:00Z">
                  <w:rPr>
                    <w:b/>
                    <w:sz w:val="24"/>
                    <w:szCs w:val="24"/>
                  </w:rPr>
                </w:rPrChange>
              </w:rPr>
            </w:pPr>
            <w:r w:rsidRPr="00B0205A">
              <w:rPr>
                <w:rFonts w:ascii="Times New Roman" w:hAnsi="Times New Roman" w:cs="Times New Roman"/>
                <w:sz w:val="24"/>
                <w:szCs w:val="24"/>
                <w:rPrChange w:id="94" w:author="raye" w:date="2018-08-10T12:30:00Z">
                  <w:rPr>
                    <w:sz w:val="24"/>
                    <w:szCs w:val="24"/>
                  </w:rPr>
                </w:rPrChange>
              </w:rPr>
              <w:t>M</w:t>
            </w:r>
          </w:p>
        </w:tc>
        <w:tc>
          <w:tcPr>
            <w:tcW w:w="1424" w:type="dxa"/>
          </w:tcPr>
          <w:p w14:paraId="29C704C0" w14:textId="77777777" w:rsidR="00530233" w:rsidRPr="00B0205A" w:rsidRDefault="00530233" w:rsidP="001F3470">
            <w:pPr>
              <w:spacing w:line="360" w:lineRule="auto"/>
              <w:rPr>
                <w:rFonts w:ascii="Times New Roman" w:hAnsi="Times New Roman" w:cs="Times New Roman"/>
                <w:b/>
                <w:sz w:val="24"/>
                <w:szCs w:val="24"/>
                <w:rPrChange w:id="95" w:author="raye" w:date="2018-08-10T12:30:00Z">
                  <w:rPr>
                    <w:b/>
                    <w:sz w:val="24"/>
                    <w:szCs w:val="24"/>
                  </w:rPr>
                </w:rPrChange>
              </w:rPr>
            </w:pPr>
            <w:r w:rsidRPr="00B0205A">
              <w:rPr>
                <w:rFonts w:ascii="Times New Roman" w:hAnsi="Times New Roman" w:cs="Times New Roman"/>
                <w:sz w:val="24"/>
                <w:szCs w:val="24"/>
                <w:rPrChange w:id="96" w:author="raye" w:date="2018-08-10T12:30:00Z">
                  <w:rPr>
                    <w:sz w:val="24"/>
                    <w:szCs w:val="24"/>
                  </w:rPr>
                </w:rPrChange>
              </w:rPr>
              <w:t>Modified</w:t>
            </w:r>
          </w:p>
        </w:tc>
        <w:tc>
          <w:tcPr>
            <w:tcW w:w="3112" w:type="dxa"/>
          </w:tcPr>
          <w:p w14:paraId="530E03C7" w14:textId="77777777" w:rsidR="00530233" w:rsidRPr="00B0205A" w:rsidRDefault="00530233" w:rsidP="001F3470">
            <w:pPr>
              <w:kinsoku w:val="0"/>
              <w:overflowPunct w:val="0"/>
              <w:spacing w:line="180" w:lineRule="auto"/>
              <w:contextualSpacing/>
              <w:rPr>
                <w:rFonts w:ascii="Times New Roman" w:hAnsi="Times New Roman" w:cs="Times New Roman"/>
                <w:b/>
                <w:sz w:val="24"/>
                <w:szCs w:val="24"/>
                <w:rPrChange w:id="97" w:author="raye" w:date="2018-08-10T12:30:00Z">
                  <w:rPr>
                    <w:b/>
                    <w:sz w:val="24"/>
                    <w:szCs w:val="24"/>
                  </w:rPr>
                </w:rPrChange>
              </w:rPr>
            </w:pPr>
            <w:r w:rsidRPr="00B0205A">
              <w:rPr>
                <w:rFonts w:ascii="Times New Roman" w:hAnsi="Times New Roman" w:cs="Times New Roman"/>
                <w:sz w:val="24"/>
                <w:szCs w:val="24"/>
                <w:rPrChange w:id="98" w:author="raye" w:date="2018-08-10T12:30:00Z">
                  <w:rPr>
                    <w:rFonts w:ascii="Calibri" w:hAnsi="Calibri" w:cs="Arial"/>
                    <w:sz w:val="24"/>
                    <w:szCs w:val="24"/>
                  </w:rPr>
                </w:rPrChange>
              </w:rPr>
              <w:t>Revised by IBM per BRD Review Sessions</w:t>
            </w:r>
          </w:p>
        </w:tc>
      </w:tr>
      <w:tr w:rsidR="00530233" w:rsidRPr="00B0205A" w14:paraId="1EB7DB05" w14:textId="77777777" w:rsidTr="001F3470">
        <w:tc>
          <w:tcPr>
            <w:tcW w:w="1702" w:type="dxa"/>
          </w:tcPr>
          <w:p w14:paraId="1CF82281" w14:textId="77777777" w:rsidR="00530233" w:rsidRPr="00B0205A" w:rsidRDefault="00530233" w:rsidP="001F3470">
            <w:pPr>
              <w:spacing w:line="360" w:lineRule="auto"/>
              <w:rPr>
                <w:rFonts w:ascii="Times New Roman" w:hAnsi="Times New Roman" w:cs="Times New Roman"/>
                <w:b/>
                <w:sz w:val="24"/>
                <w:szCs w:val="24"/>
                <w:rPrChange w:id="99" w:author="raye" w:date="2018-08-10T12:30:00Z">
                  <w:rPr>
                    <w:b/>
                    <w:sz w:val="24"/>
                    <w:szCs w:val="24"/>
                  </w:rPr>
                </w:rPrChange>
              </w:rPr>
            </w:pPr>
            <w:r w:rsidRPr="00B0205A">
              <w:rPr>
                <w:rFonts w:ascii="Times New Roman" w:hAnsi="Times New Roman" w:cs="Times New Roman"/>
                <w:sz w:val="24"/>
                <w:szCs w:val="24"/>
                <w:rPrChange w:id="100" w:author="raye" w:date="2018-08-10T12:30:00Z">
                  <w:rPr>
                    <w:rFonts w:ascii="Calibri" w:hAnsi="Calibri" w:cs="Arial"/>
                    <w:sz w:val="24"/>
                    <w:szCs w:val="24"/>
                  </w:rPr>
                </w:rPrChange>
              </w:rPr>
              <w:t>July 18, 2018</w:t>
            </w:r>
          </w:p>
        </w:tc>
        <w:tc>
          <w:tcPr>
            <w:tcW w:w="1703" w:type="dxa"/>
          </w:tcPr>
          <w:p w14:paraId="76507AC3" w14:textId="77777777" w:rsidR="00530233" w:rsidRPr="00B0205A" w:rsidRDefault="00530233" w:rsidP="001F3470">
            <w:pPr>
              <w:spacing w:line="360" w:lineRule="auto"/>
              <w:rPr>
                <w:rFonts w:ascii="Times New Roman" w:hAnsi="Times New Roman" w:cs="Times New Roman"/>
                <w:b/>
                <w:sz w:val="24"/>
                <w:szCs w:val="24"/>
                <w:rPrChange w:id="101" w:author="raye" w:date="2018-08-10T12:30:00Z">
                  <w:rPr>
                    <w:b/>
                    <w:sz w:val="24"/>
                    <w:szCs w:val="24"/>
                  </w:rPr>
                </w:rPrChange>
              </w:rPr>
            </w:pPr>
            <w:r w:rsidRPr="00B0205A">
              <w:rPr>
                <w:rFonts w:ascii="Times New Roman" w:hAnsi="Times New Roman" w:cs="Times New Roman"/>
                <w:sz w:val="24"/>
                <w:szCs w:val="24"/>
                <w:rPrChange w:id="102" w:author="raye" w:date="2018-08-10T12:30:00Z">
                  <w:rPr>
                    <w:sz w:val="24"/>
                    <w:szCs w:val="24"/>
                  </w:rPr>
                </w:rPrChange>
              </w:rPr>
              <w:t>V1.0.4</w:t>
            </w:r>
          </w:p>
        </w:tc>
        <w:tc>
          <w:tcPr>
            <w:tcW w:w="1381" w:type="dxa"/>
          </w:tcPr>
          <w:p w14:paraId="08828B1F" w14:textId="77777777" w:rsidR="00530233" w:rsidRPr="00B0205A" w:rsidRDefault="00530233" w:rsidP="001F3470">
            <w:pPr>
              <w:spacing w:line="360" w:lineRule="auto"/>
              <w:rPr>
                <w:rFonts w:ascii="Times New Roman" w:hAnsi="Times New Roman" w:cs="Times New Roman"/>
                <w:b/>
                <w:sz w:val="24"/>
                <w:szCs w:val="24"/>
                <w:rPrChange w:id="103" w:author="raye" w:date="2018-08-10T12:30:00Z">
                  <w:rPr>
                    <w:b/>
                    <w:sz w:val="24"/>
                    <w:szCs w:val="24"/>
                  </w:rPr>
                </w:rPrChange>
              </w:rPr>
            </w:pPr>
            <w:r w:rsidRPr="00B0205A">
              <w:rPr>
                <w:rFonts w:ascii="Times New Roman" w:hAnsi="Times New Roman" w:cs="Times New Roman"/>
                <w:sz w:val="24"/>
                <w:szCs w:val="24"/>
                <w:rPrChange w:id="104" w:author="raye" w:date="2018-08-10T12:30:00Z">
                  <w:rPr>
                    <w:sz w:val="24"/>
                    <w:szCs w:val="24"/>
                  </w:rPr>
                </w:rPrChange>
              </w:rPr>
              <w:t>M</w:t>
            </w:r>
          </w:p>
        </w:tc>
        <w:tc>
          <w:tcPr>
            <w:tcW w:w="1424" w:type="dxa"/>
          </w:tcPr>
          <w:p w14:paraId="131FD68B" w14:textId="77777777" w:rsidR="00530233" w:rsidRPr="00B0205A" w:rsidRDefault="00530233" w:rsidP="001F3470">
            <w:pPr>
              <w:spacing w:line="360" w:lineRule="auto"/>
              <w:rPr>
                <w:rFonts w:ascii="Times New Roman" w:hAnsi="Times New Roman" w:cs="Times New Roman"/>
                <w:b/>
                <w:sz w:val="24"/>
                <w:szCs w:val="24"/>
                <w:rPrChange w:id="105" w:author="raye" w:date="2018-08-10T12:30:00Z">
                  <w:rPr>
                    <w:b/>
                    <w:sz w:val="24"/>
                    <w:szCs w:val="24"/>
                  </w:rPr>
                </w:rPrChange>
              </w:rPr>
            </w:pPr>
            <w:r w:rsidRPr="00B0205A">
              <w:rPr>
                <w:rFonts w:ascii="Times New Roman" w:hAnsi="Times New Roman" w:cs="Times New Roman"/>
                <w:sz w:val="24"/>
                <w:szCs w:val="24"/>
                <w:rPrChange w:id="106" w:author="raye" w:date="2018-08-10T12:30:00Z">
                  <w:rPr>
                    <w:sz w:val="24"/>
                    <w:szCs w:val="24"/>
                  </w:rPr>
                </w:rPrChange>
              </w:rPr>
              <w:t>Modified</w:t>
            </w:r>
          </w:p>
        </w:tc>
        <w:tc>
          <w:tcPr>
            <w:tcW w:w="3112" w:type="dxa"/>
          </w:tcPr>
          <w:p w14:paraId="47764167" w14:textId="77777777" w:rsidR="00530233" w:rsidRPr="00B0205A" w:rsidRDefault="00530233" w:rsidP="001F3470">
            <w:pPr>
              <w:spacing w:line="180" w:lineRule="auto"/>
              <w:rPr>
                <w:rFonts w:ascii="Times New Roman" w:hAnsi="Times New Roman" w:cs="Times New Roman"/>
                <w:b/>
                <w:sz w:val="24"/>
                <w:szCs w:val="24"/>
                <w:rPrChange w:id="107" w:author="raye" w:date="2018-08-10T12:30:00Z">
                  <w:rPr>
                    <w:b/>
                    <w:sz w:val="24"/>
                    <w:szCs w:val="24"/>
                  </w:rPr>
                </w:rPrChange>
              </w:rPr>
            </w:pPr>
            <w:r w:rsidRPr="00B0205A">
              <w:rPr>
                <w:rFonts w:ascii="Times New Roman" w:hAnsi="Times New Roman" w:cs="Times New Roman"/>
                <w:sz w:val="24"/>
                <w:szCs w:val="24"/>
                <w:rPrChange w:id="108" w:author="raye" w:date="2018-08-10T12:30:00Z">
                  <w:rPr>
                    <w:rFonts w:ascii="Calibri" w:hAnsi="Calibri" w:cs="Arial"/>
                    <w:sz w:val="24"/>
                    <w:szCs w:val="24"/>
                  </w:rPr>
                </w:rPrChange>
              </w:rPr>
              <w:t>Revised by TSD business team</w:t>
            </w:r>
          </w:p>
        </w:tc>
      </w:tr>
    </w:tbl>
    <w:p w14:paraId="75E57CF2" w14:textId="77777777" w:rsidR="00530233" w:rsidRPr="00B0205A" w:rsidRDefault="00530233" w:rsidP="00286906">
      <w:pPr>
        <w:spacing w:line="360" w:lineRule="auto"/>
        <w:rPr>
          <w:rFonts w:ascii="Times New Roman" w:hAnsi="Times New Roman" w:cs="Times New Roman"/>
          <w:b/>
          <w:sz w:val="24"/>
          <w:szCs w:val="24"/>
          <w:rPrChange w:id="109" w:author="raye" w:date="2018-08-10T12:30:00Z">
            <w:rPr>
              <w:b/>
              <w:sz w:val="24"/>
              <w:szCs w:val="24"/>
            </w:rPr>
          </w:rPrChange>
        </w:rPr>
      </w:pPr>
    </w:p>
    <w:p w14:paraId="483F54BC" w14:textId="08D1DBAF" w:rsidR="00286906" w:rsidRPr="00B0205A" w:rsidRDefault="00286906" w:rsidP="00286906">
      <w:pPr>
        <w:spacing w:line="360" w:lineRule="auto"/>
        <w:rPr>
          <w:rFonts w:ascii="Times New Roman" w:hAnsi="Times New Roman" w:cs="Times New Roman"/>
          <w:sz w:val="24"/>
          <w:szCs w:val="24"/>
          <w:rPrChange w:id="110" w:author="raye" w:date="2018-08-10T12:30:00Z">
            <w:rPr>
              <w:sz w:val="24"/>
              <w:szCs w:val="24"/>
            </w:rPr>
          </w:rPrChange>
        </w:rPr>
      </w:pPr>
      <w:r w:rsidRPr="00B0205A">
        <w:rPr>
          <w:rFonts w:ascii="Times New Roman" w:hAnsi="Times New Roman" w:cs="Times New Roman"/>
          <w:b/>
          <w:sz w:val="24"/>
          <w:szCs w:val="24"/>
          <w:rPrChange w:id="111" w:author="raye" w:date="2018-08-10T12:30:00Z">
            <w:rPr>
              <w:b/>
              <w:sz w:val="24"/>
              <w:szCs w:val="24"/>
            </w:rPr>
          </w:rPrChange>
        </w:rPr>
        <w:t>Revision marks: A</w:t>
      </w:r>
      <w:r w:rsidRPr="00B0205A">
        <w:rPr>
          <w:rFonts w:ascii="Times New Roman" w:hAnsi="Times New Roman" w:cs="Times New Roman"/>
          <w:sz w:val="24"/>
          <w:szCs w:val="24"/>
          <w:rPrChange w:id="112" w:author="raye" w:date="2018-08-10T12:30:00Z">
            <w:rPr>
              <w:sz w:val="24"/>
              <w:szCs w:val="24"/>
            </w:rPr>
          </w:rPrChange>
        </w:rPr>
        <w:t xml:space="preserve"> – Added; </w:t>
      </w:r>
      <w:r w:rsidRPr="00B0205A">
        <w:rPr>
          <w:rFonts w:ascii="Times New Roman" w:hAnsi="Times New Roman" w:cs="Times New Roman"/>
          <w:b/>
          <w:sz w:val="24"/>
          <w:szCs w:val="24"/>
          <w:rPrChange w:id="113" w:author="raye" w:date="2018-08-10T12:30:00Z">
            <w:rPr>
              <w:b/>
              <w:sz w:val="24"/>
              <w:szCs w:val="24"/>
            </w:rPr>
          </w:rPrChange>
        </w:rPr>
        <w:t>M</w:t>
      </w:r>
      <w:r w:rsidRPr="00B0205A">
        <w:rPr>
          <w:rFonts w:ascii="Times New Roman" w:hAnsi="Times New Roman" w:cs="Times New Roman"/>
          <w:sz w:val="24"/>
          <w:szCs w:val="24"/>
          <w:rPrChange w:id="114" w:author="raye" w:date="2018-08-10T12:30:00Z">
            <w:rPr>
              <w:sz w:val="24"/>
              <w:szCs w:val="24"/>
            </w:rPr>
          </w:rPrChange>
        </w:rPr>
        <w:t xml:space="preserve"> – Modified; </w:t>
      </w:r>
      <w:r w:rsidRPr="00B0205A">
        <w:rPr>
          <w:rFonts w:ascii="Times New Roman" w:hAnsi="Times New Roman" w:cs="Times New Roman"/>
          <w:b/>
          <w:sz w:val="24"/>
          <w:szCs w:val="24"/>
          <w:rPrChange w:id="115" w:author="raye" w:date="2018-08-10T12:30:00Z">
            <w:rPr>
              <w:b/>
              <w:sz w:val="24"/>
              <w:szCs w:val="24"/>
            </w:rPr>
          </w:rPrChange>
        </w:rPr>
        <w:t>D</w:t>
      </w:r>
      <w:r w:rsidRPr="00B0205A">
        <w:rPr>
          <w:rFonts w:ascii="Times New Roman" w:hAnsi="Times New Roman" w:cs="Times New Roman"/>
          <w:sz w:val="24"/>
          <w:szCs w:val="24"/>
          <w:rPrChange w:id="116" w:author="raye" w:date="2018-08-10T12:30:00Z">
            <w:rPr>
              <w:sz w:val="24"/>
              <w:szCs w:val="24"/>
            </w:rPr>
          </w:rPrChange>
        </w:rPr>
        <w:t xml:space="preserve"> – Deleted</w:t>
      </w:r>
    </w:p>
    <w:p w14:paraId="40A29B85" w14:textId="77777777" w:rsidR="00286906" w:rsidRPr="00E403FE" w:rsidRDefault="00286906" w:rsidP="00286906">
      <w:pPr>
        <w:pStyle w:val="13"/>
        <w:spacing w:line="360" w:lineRule="auto"/>
        <w:rPr>
          <w:rFonts w:eastAsia="宋体"/>
          <w:noProof/>
          <w:kern w:val="0"/>
          <w:sz w:val="24"/>
          <w:szCs w:val="24"/>
        </w:rPr>
      </w:pPr>
    </w:p>
    <w:p w14:paraId="52BA430D" w14:textId="77777777" w:rsidR="008833C1" w:rsidRPr="00B0205A" w:rsidRDefault="008833C1" w:rsidP="00774ECE">
      <w:pPr>
        <w:rPr>
          <w:rFonts w:ascii="Times New Roman" w:hAnsi="Times New Roman" w:cs="Times New Roman"/>
          <w:rPrChange w:id="117" w:author="raye" w:date="2018-08-10T12:30:00Z">
            <w:rPr>
              <w:rFonts w:ascii="Calibri" w:hAnsi="Calibri" w:cstheme="minorHAnsi"/>
            </w:rPr>
          </w:rPrChange>
        </w:rPr>
      </w:pPr>
    </w:p>
    <w:p w14:paraId="16521F0E" w14:textId="77777777" w:rsidR="008833C1" w:rsidRPr="00B0205A" w:rsidRDefault="008833C1" w:rsidP="00774ECE">
      <w:pPr>
        <w:rPr>
          <w:rFonts w:ascii="Times New Roman" w:hAnsi="Times New Roman" w:cs="Times New Roman"/>
          <w:rPrChange w:id="118" w:author="raye" w:date="2018-08-10T12:30:00Z">
            <w:rPr>
              <w:rFonts w:ascii="Calibri" w:hAnsi="Calibri" w:cstheme="minorHAnsi"/>
            </w:rPr>
          </w:rPrChange>
        </w:rPr>
      </w:pPr>
    </w:p>
    <w:p w14:paraId="6E386A2A" w14:textId="77777777" w:rsidR="008833C1" w:rsidRPr="00B0205A" w:rsidRDefault="008833C1" w:rsidP="00774ECE">
      <w:pPr>
        <w:rPr>
          <w:rFonts w:ascii="Times New Roman" w:hAnsi="Times New Roman" w:cs="Times New Roman"/>
          <w:rPrChange w:id="119" w:author="raye" w:date="2018-08-10T12:30:00Z">
            <w:rPr>
              <w:rFonts w:ascii="Calibri" w:hAnsi="Calibri" w:cstheme="minorHAnsi"/>
            </w:rPr>
          </w:rPrChange>
        </w:rPr>
      </w:pPr>
    </w:p>
    <w:p w14:paraId="156572E4" w14:textId="77777777" w:rsidR="008833C1" w:rsidRPr="00B0205A" w:rsidRDefault="008833C1" w:rsidP="00774ECE">
      <w:pPr>
        <w:rPr>
          <w:rFonts w:ascii="Times New Roman" w:hAnsi="Times New Roman" w:cs="Times New Roman"/>
          <w:rPrChange w:id="120" w:author="raye" w:date="2018-08-10T12:30:00Z">
            <w:rPr>
              <w:rFonts w:ascii="Calibri" w:hAnsi="Calibri" w:cstheme="minorHAnsi"/>
            </w:rPr>
          </w:rPrChange>
        </w:rPr>
      </w:pPr>
    </w:p>
    <w:p w14:paraId="333F2357" w14:textId="77777777" w:rsidR="008833C1" w:rsidRPr="00B0205A" w:rsidRDefault="008833C1" w:rsidP="00774ECE">
      <w:pPr>
        <w:rPr>
          <w:rFonts w:ascii="Times New Roman" w:hAnsi="Times New Roman" w:cs="Times New Roman"/>
          <w:rPrChange w:id="121" w:author="raye" w:date="2018-08-10T12:30:00Z">
            <w:rPr>
              <w:rFonts w:ascii="Calibri" w:hAnsi="Calibri" w:cstheme="minorHAnsi"/>
            </w:rPr>
          </w:rPrChange>
        </w:rPr>
      </w:pPr>
    </w:p>
    <w:p w14:paraId="40E3219F" w14:textId="77777777" w:rsidR="008833C1" w:rsidRPr="00B0205A" w:rsidRDefault="008833C1" w:rsidP="00774ECE">
      <w:pPr>
        <w:rPr>
          <w:rFonts w:ascii="Times New Roman" w:hAnsi="Times New Roman" w:cs="Times New Roman"/>
          <w:rPrChange w:id="122" w:author="raye" w:date="2018-08-10T12:30:00Z">
            <w:rPr>
              <w:rFonts w:ascii="Calibri" w:hAnsi="Calibri" w:cstheme="minorHAnsi"/>
            </w:rPr>
          </w:rPrChange>
        </w:rPr>
      </w:pPr>
    </w:p>
    <w:p w14:paraId="3F5C3F9B" w14:textId="44E615D6" w:rsidR="008833C1" w:rsidRPr="00B0205A" w:rsidRDefault="008833C1" w:rsidP="004F2A2A">
      <w:pPr>
        <w:rPr>
          <w:rFonts w:ascii="Times New Roman" w:hAnsi="Times New Roman" w:cs="Times New Roman"/>
          <w:rPrChange w:id="123" w:author="raye" w:date="2018-08-10T12:30:00Z">
            <w:rPr>
              <w:rFonts w:ascii="Calibri" w:hAnsi="Calibri" w:cstheme="minorHAnsi"/>
            </w:rPr>
          </w:rPrChange>
        </w:rPr>
        <w:sectPr w:rsidR="008833C1" w:rsidRPr="00B0205A" w:rsidSect="006419D6">
          <w:headerReference w:type="even" r:id="rId9"/>
          <w:headerReference w:type="default" r:id="rId10"/>
          <w:footerReference w:type="default" r:id="rId11"/>
          <w:headerReference w:type="first" r:id="rId12"/>
          <w:pgSz w:w="11906" w:h="16838"/>
          <w:pgMar w:top="1560" w:right="1800" w:bottom="1440" w:left="1800" w:header="851" w:footer="992" w:gutter="0"/>
          <w:cols w:space="425"/>
          <w:docGrid w:type="lines" w:linePitch="312"/>
        </w:sectPr>
      </w:pPr>
    </w:p>
    <w:sdt>
      <w:sdtPr>
        <w:rPr>
          <w:rFonts w:ascii="Times New Roman" w:eastAsiaTheme="majorEastAsia" w:hAnsi="Times New Roman" w:cs="Times New Roman"/>
          <w:b w:val="0"/>
          <w:bCs w:val="0"/>
          <w:i w:val="0"/>
          <w:iCs w:val="0"/>
          <w:caps w:val="0"/>
          <w:color w:val="2E74B5" w:themeColor="accent1" w:themeShade="BF"/>
          <w:kern w:val="0"/>
          <w:sz w:val="32"/>
          <w:szCs w:val="32"/>
          <w:lang w:eastAsia="en-US"/>
        </w:rPr>
        <w:id w:val="-539055908"/>
        <w:docPartObj>
          <w:docPartGallery w:val="Table of Contents"/>
          <w:docPartUnique/>
        </w:docPartObj>
      </w:sdtPr>
      <w:sdtEndPr>
        <w:rPr>
          <w:noProof/>
        </w:rPr>
      </w:sdtEndPr>
      <w:sdtContent>
        <w:p w14:paraId="37A7319A" w14:textId="77777777" w:rsidR="00E143FF" w:rsidRPr="00B0205A" w:rsidRDefault="00286906" w:rsidP="00E143FF">
          <w:pPr>
            <w:pStyle w:val="11"/>
            <w:tabs>
              <w:tab w:val="right" w:pos="8296"/>
            </w:tabs>
            <w:jc w:val="center"/>
            <w:rPr>
              <w:rFonts w:ascii="Times New Roman" w:hAnsi="Times New Roman" w:cs="Times New Roman"/>
              <w:b w:val="0"/>
              <w:kern w:val="0"/>
              <w:sz w:val="24"/>
              <w:rPrChange w:id="124" w:author="raye" w:date="2018-08-10T12:30:00Z">
                <w:rPr>
                  <w:b w:val="0"/>
                  <w:kern w:val="0"/>
                  <w:sz w:val="24"/>
                </w:rPr>
              </w:rPrChange>
            </w:rPr>
          </w:pPr>
          <w:r w:rsidRPr="00B0205A">
            <w:rPr>
              <w:rFonts w:ascii="Times New Roman" w:hAnsi="Times New Roman" w:cs="Times New Roman"/>
              <w:b w:val="0"/>
              <w:kern w:val="0"/>
              <w:sz w:val="24"/>
              <w:rPrChange w:id="125" w:author="raye" w:date="2018-08-10T12:30:00Z">
                <w:rPr>
                  <w:b w:val="0"/>
                  <w:kern w:val="0"/>
                  <w:sz w:val="24"/>
                </w:rPr>
              </w:rPrChange>
            </w:rPr>
            <w:t>Contents</w:t>
          </w:r>
        </w:p>
        <w:p w14:paraId="367879DC" w14:textId="77777777" w:rsidR="002510B6" w:rsidRPr="00B0205A" w:rsidRDefault="001C7B11">
          <w:pPr>
            <w:pStyle w:val="11"/>
            <w:tabs>
              <w:tab w:val="right" w:pos="8296"/>
            </w:tabs>
            <w:rPr>
              <w:rFonts w:ascii="Times New Roman" w:hAnsi="Times New Roman" w:cs="Times New Roman"/>
              <w:b w:val="0"/>
              <w:bCs w:val="0"/>
              <w:i w:val="0"/>
              <w:iCs w:val="0"/>
              <w:caps w:val="0"/>
              <w:noProof/>
              <w:sz w:val="21"/>
              <w:szCs w:val="22"/>
              <w:rPrChange w:id="126" w:author="raye" w:date="2018-08-10T12:30:00Z">
                <w:rPr>
                  <w:rFonts w:cstheme="minorBidi"/>
                  <w:b w:val="0"/>
                  <w:bCs w:val="0"/>
                  <w:i w:val="0"/>
                  <w:iCs w:val="0"/>
                  <w:caps w:val="0"/>
                  <w:noProof/>
                  <w:sz w:val="21"/>
                  <w:szCs w:val="22"/>
                </w:rPr>
              </w:rPrChange>
            </w:rPr>
          </w:pPr>
          <w:r w:rsidRPr="00B0205A">
            <w:rPr>
              <w:rFonts w:ascii="Times New Roman" w:hAnsi="Times New Roman" w:cs="Times New Roman"/>
              <w:b w:val="0"/>
              <w:bCs w:val="0"/>
              <w:i w:val="0"/>
              <w:iCs w:val="0"/>
              <w:caps w:val="0"/>
              <w:rPrChange w:id="127" w:author="raye" w:date="2018-08-10T12:30:00Z">
                <w:rPr>
                  <w:rFonts w:ascii="Calibri" w:hAnsi="Calibri"/>
                  <w:b w:val="0"/>
                  <w:bCs w:val="0"/>
                  <w:i w:val="0"/>
                  <w:iCs w:val="0"/>
                  <w:caps w:val="0"/>
                </w:rPr>
              </w:rPrChange>
            </w:rPr>
            <w:fldChar w:fldCharType="begin"/>
          </w:r>
          <w:r w:rsidRPr="00B0205A">
            <w:rPr>
              <w:rFonts w:ascii="Times New Roman" w:hAnsi="Times New Roman" w:cs="Times New Roman"/>
              <w:rPrChange w:id="128" w:author="raye" w:date="2018-08-10T12:30:00Z">
                <w:rPr>
                  <w:rFonts w:ascii="Calibri" w:hAnsi="Calibri"/>
                </w:rPr>
              </w:rPrChange>
            </w:rPr>
            <w:instrText xml:space="preserve"> TOC \o "1-3" \h \z \u </w:instrText>
          </w:r>
          <w:r w:rsidRPr="00B0205A">
            <w:rPr>
              <w:rFonts w:ascii="Times New Roman" w:hAnsi="Times New Roman" w:cs="Times New Roman"/>
              <w:b w:val="0"/>
              <w:bCs w:val="0"/>
              <w:i w:val="0"/>
              <w:iCs w:val="0"/>
              <w:caps w:val="0"/>
              <w:rPrChange w:id="129" w:author="raye" w:date="2018-08-10T12:30:00Z">
                <w:rPr>
                  <w:rFonts w:ascii="Calibri" w:eastAsiaTheme="majorEastAsia" w:hAnsi="Calibri" w:cstheme="majorBidi"/>
                  <w:b w:val="0"/>
                  <w:bCs w:val="0"/>
                  <w:i w:val="0"/>
                  <w:iCs w:val="0"/>
                  <w:caps w:val="0"/>
                  <w:kern w:val="0"/>
                  <w:sz w:val="32"/>
                  <w:szCs w:val="32"/>
                  <w:lang w:eastAsia="en-US"/>
                </w:rPr>
              </w:rPrChange>
            </w:rPr>
            <w:fldChar w:fldCharType="separate"/>
          </w:r>
          <w:r w:rsidR="000B35C0" w:rsidRPr="00B0205A">
            <w:rPr>
              <w:rFonts w:ascii="Times New Roman" w:hAnsi="Times New Roman" w:cs="Times New Roman"/>
              <w:rPrChange w:id="130" w:author="raye" w:date="2018-08-10T12:30:00Z">
                <w:rPr/>
              </w:rPrChange>
            </w:rPr>
            <w:fldChar w:fldCharType="begin"/>
          </w:r>
          <w:r w:rsidR="000B35C0" w:rsidRPr="00B0205A">
            <w:rPr>
              <w:rFonts w:ascii="Times New Roman" w:hAnsi="Times New Roman" w:cs="Times New Roman"/>
              <w:rPrChange w:id="131" w:author="raye" w:date="2018-08-10T12:30:00Z">
                <w:rPr/>
              </w:rPrChange>
            </w:rPr>
            <w:instrText xml:space="preserve"> HYPERLINK \l "_Toc520839362" </w:instrText>
          </w:r>
          <w:r w:rsidR="000B35C0" w:rsidRPr="00B0205A">
            <w:rPr>
              <w:rFonts w:ascii="Times New Roman" w:hAnsi="Times New Roman" w:cs="Times New Roman"/>
              <w:rPrChange w:id="132" w:author="raye" w:date="2018-08-10T12:30:00Z">
                <w:rPr>
                  <w:noProof/>
                </w:rPr>
              </w:rPrChange>
            </w:rPr>
            <w:fldChar w:fldCharType="separate"/>
          </w:r>
          <w:r w:rsidR="002510B6" w:rsidRPr="00B0205A">
            <w:rPr>
              <w:rStyle w:val="ac"/>
              <w:rFonts w:ascii="Times New Roman" w:eastAsia="宋体" w:hAnsi="Times New Roman" w:cs="Times New Roman"/>
              <w:noProof/>
              <w:color w:val="auto"/>
            </w:rPr>
            <w:t>BOCNY Trade Finance Verification</w:t>
          </w:r>
          <w:r w:rsidR="002510B6" w:rsidRPr="00B0205A">
            <w:rPr>
              <w:rFonts w:ascii="Times New Roman" w:hAnsi="Times New Roman" w:cs="Times New Roman"/>
              <w:noProof/>
              <w:webHidden/>
              <w:rPrChange w:id="133" w:author="raye" w:date="2018-08-10T12:30:00Z">
                <w:rPr>
                  <w:noProof/>
                  <w:webHidden/>
                </w:rPr>
              </w:rPrChange>
            </w:rPr>
            <w:tab/>
          </w:r>
          <w:r w:rsidR="002510B6" w:rsidRPr="00B0205A">
            <w:rPr>
              <w:rFonts w:ascii="Times New Roman" w:hAnsi="Times New Roman" w:cs="Times New Roman"/>
              <w:noProof/>
              <w:webHidden/>
              <w:rPrChange w:id="134" w:author="raye" w:date="2018-08-10T12:30:00Z">
                <w:rPr>
                  <w:noProof/>
                  <w:webHidden/>
                </w:rPr>
              </w:rPrChange>
            </w:rPr>
            <w:fldChar w:fldCharType="begin"/>
          </w:r>
          <w:r w:rsidR="002510B6" w:rsidRPr="00B0205A">
            <w:rPr>
              <w:rFonts w:ascii="Times New Roman" w:hAnsi="Times New Roman" w:cs="Times New Roman"/>
              <w:noProof/>
              <w:webHidden/>
              <w:rPrChange w:id="135" w:author="raye" w:date="2018-08-10T12:30:00Z">
                <w:rPr>
                  <w:noProof/>
                  <w:webHidden/>
                </w:rPr>
              </w:rPrChange>
            </w:rPr>
            <w:instrText xml:space="preserve"> PAGEREF _Toc520839362 \h </w:instrText>
          </w:r>
          <w:r w:rsidR="002510B6" w:rsidRPr="00B0205A">
            <w:rPr>
              <w:rFonts w:ascii="Times New Roman" w:hAnsi="Times New Roman" w:cs="Times New Roman"/>
              <w:noProof/>
              <w:webHidden/>
              <w:rPrChange w:id="13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37" w:author="raye" w:date="2018-08-10T12:30:00Z">
                <w:rPr>
                  <w:noProof/>
                  <w:webHidden/>
                </w:rPr>
              </w:rPrChange>
            </w:rPr>
            <w:fldChar w:fldCharType="separate"/>
          </w:r>
          <w:r w:rsidR="002510B6" w:rsidRPr="00B0205A">
            <w:rPr>
              <w:rFonts w:ascii="Times New Roman" w:hAnsi="Times New Roman" w:cs="Times New Roman"/>
              <w:noProof/>
              <w:webHidden/>
              <w:rPrChange w:id="138" w:author="raye" w:date="2018-08-10T12:30:00Z">
                <w:rPr>
                  <w:noProof/>
                  <w:webHidden/>
                </w:rPr>
              </w:rPrChange>
            </w:rPr>
            <w:t>1</w:t>
          </w:r>
          <w:r w:rsidR="002510B6" w:rsidRPr="00B0205A">
            <w:rPr>
              <w:rFonts w:ascii="Times New Roman" w:hAnsi="Times New Roman" w:cs="Times New Roman"/>
              <w:noProof/>
              <w:webHidden/>
              <w:rPrChange w:id="139" w:author="raye" w:date="2018-08-10T12:30:00Z">
                <w:rPr>
                  <w:noProof/>
                  <w:webHidden/>
                </w:rPr>
              </w:rPrChange>
            </w:rPr>
            <w:fldChar w:fldCharType="end"/>
          </w:r>
          <w:r w:rsidR="000B35C0" w:rsidRPr="00B0205A">
            <w:rPr>
              <w:rFonts w:ascii="Times New Roman" w:hAnsi="Times New Roman" w:cs="Times New Roman"/>
              <w:noProof/>
              <w:rPrChange w:id="140" w:author="raye" w:date="2018-08-10T12:30:00Z">
                <w:rPr>
                  <w:noProof/>
                </w:rPr>
              </w:rPrChange>
            </w:rPr>
            <w:fldChar w:fldCharType="end"/>
          </w:r>
        </w:p>
        <w:p w14:paraId="46E7CAF5" w14:textId="77777777" w:rsidR="002510B6" w:rsidRPr="00B0205A" w:rsidRDefault="000B35C0">
          <w:pPr>
            <w:pStyle w:val="11"/>
            <w:tabs>
              <w:tab w:val="right" w:pos="8296"/>
            </w:tabs>
            <w:rPr>
              <w:rFonts w:ascii="Times New Roman" w:hAnsi="Times New Roman" w:cs="Times New Roman"/>
              <w:b w:val="0"/>
              <w:bCs w:val="0"/>
              <w:i w:val="0"/>
              <w:iCs w:val="0"/>
              <w:caps w:val="0"/>
              <w:noProof/>
              <w:sz w:val="21"/>
              <w:szCs w:val="22"/>
              <w:rPrChange w:id="141" w:author="raye" w:date="2018-08-10T12:30:00Z">
                <w:rPr>
                  <w:rFonts w:cstheme="minorBidi"/>
                  <w:b w:val="0"/>
                  <w:bCs w:val="0"/>
                  <w:i w:val="0"/>
                  <w:iCs w:val="0"/>
                  <w:caps w:val="0"/>
                  <w:noProof/>
                  <w:sz w:val="21"/>
                  <w:szCs w:val="22"/>
                </w:rPr>
              </w:rPrChange>
            </w:rPr>
          </w:pPr>
          <w:r w:rsidRPr="00B0205A">
            <w:rPr>
              <w:rFonts w:ascii="Times New Roman" w:hAnsi="Times New Roman" w:cs="Times New Roman"/>
              <w:rPrChange w:id="142" w:author="raye" w:date="2018-08-10T12:30:00Z">
                <w:rPr/>
              </w:rPrChange>
            </w:rPr>
            <w:fldChar w:fldCharType="begin"/>
          </w:r>
          <w:r w:rsidRPr="00B0205A">
            <w:rPr>
              <w:rFonts w:ascii="Times New Roman" w:hAnsi="Times New Roman" w:cs="Times New Roman"/>
              <w:rPrChange w:id="143" w:author="raye" w:date="2018-08-10T12:30:00Z">
                <w:rPr/>
              </w:rPrChange>
            </w:rPr>
            <w:instrText xml:space="preserve"> HYPERLINK \l "_Toc520839363" </w:instrText>
          </w:r>
          <w:r w:rsidRPr="00B0205A">
            <w:rPr>
              <w:rFonts w:ascii="Times New Roman" w:hAnsi="Times New Roman" w:cs="Times New Roman"/>
              <w:rPrChange w:id="144" w:author="raye" w:date="2018-08-10T12:30:00Z">
                <w:rPr>
                  <w:noProof/>
                </w:rPr>
              </w:rPrChange>
            </w:rPr>
            <w:fldChar w:fldCharType="separate"/>
          </w:r>
          <w:r w:rsidR="002510B6" w:rsidRPr="00B0205A">
            <w:rPr>
              <w:rStyle w:val="ac"/>
              <w:rFonts w:ascii="Times New Roman" w:eastAsia="宋体" w:hAnsi="Times New Roman" w:cs="Times New Roman"/>
              <w:noProof/>
              <w:color w:val="auto"/>
            </w:rPr>
            <w:t>User Specification Requirement</w:t>
          </w:r>
          <w:r w:rsidR="002510B6" w:rsidRPr="00B0205A">
            <w:rPr>
              <w:rFonts w:ascii="Times New Roman" w:hAnsi="Times New Roman" w:cs="Times New Roman"/>
              <w:noProof/>
              <w:webHidden/>
              <w:rPrChange w:id="145" w:author="raye" w:date="2018-08-10T12:30:00Z">
                <w:rPr>
                  <w:noProof/>
                  <w:webHidden/>
                </w:rPr>
              </w:rPrChange>
            </w:rPr>
            <w:tab/>
          </w:r>
          <w:r w:rsidR="002510B6" w:rsidRPr="00B0205A">
            <w:rPr>
              <w:rFonts w:ascii="Times New Roman" w:hAnsi="Times New Roman" w:cs="Times New Roman"/>
              <w:noProof/>
              <w:webHidden/>
              <w:rPrChange w:id="146" w:author="raye" w:date="2018-08-10T12:30:00Z">
                <w:rPr>
                  <w:noProof/>
                  <w:webHidden/>
                </w:rPr>
              </w:rPrChange>
            </w:rPr>
            <w:fldChar w:fldCharType="begin"/>
          </w:r>
          <w:r w:rsidR="002510B6" w:rsidRPr="00B0205A">
            <w:rPr>
              <w:rFonts w:ascii="Times New Roman" w:hAnsi="Times New Roman" w:cs="Times New Roman"/>
              <w:noProof/>
              <w:webHidden/>
              <w:rPrChange w:id="147" w:author="raye" w:date="2018-08-10T12:30:00Z">
                <w:rPr>
                  <w:noProof/>
                  <w:webHidden/>
                </w:rPr>
              </w:rPrChange>
            </w:rPr>
            <w:instrText xml:space="preserve"> PAGEREF _Toc520839363 \h </w:instrText>
          </w:r>
          <w:r w:rsidR="002510B6" w:rsidRPr="00B0205A">
            <w:rPr>
              <w:rFonts w:ascii="Times New Roman" w:hAnsi="Times New Roman" w:cs="Times New Roman"/>
              <w:noProof/>
              <w:webHidden/>
              <w:rPrChange w:id="148"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49" w:author="raye" w:date="2018-08-10T12:30:00Z">
                <w:rPr>
                  <w:noProof/>
                  <w:webHidden/>
                </w:rPr>
              </w:rPrChange>
            </w:rPr>
            <w:fldChar w:fldCharType="separate"/>
          </w:r>
          <w:r w:rsidR="002510B6" w:rsidRPr="00B0205A">
            <w:rPr>
              <w:rFonts w:ascii="Times New Roman" w:hAnsi="Times New Roman" w:cs="Times New Roman"/>
              <w:noProof/>
              <w:webHidden/>
              <w:rPrChange w:id="150" w:author="raye" w:date="2018-08-10T12:30:00Z">
                <w:rPr>
                  <w:noProof/>
                  <w:webHidden/>
                </w:rPr>
              </w:rPrChange>
            </w:rPr>
            <w:t>1</w:t>
          </w:r>
          <w:r w:rsidR="002510B6" w:rsidRPr="00B0205A">
            <w:rPr>
              <w:rFonts w:ascii="Times New Roman" w:hAnsi="Times New Roman" w:cs="Times New Roman"/>
              <w:noProof/>
              <w:webHidden/>
              <w:rPrChange w:id="151" w:author="raye" w:date="2018-08-10T12:30:00Z">
                <w:rPr>
                  <w:noProof/>
                  <w:webHidden/>
                </w:rPr>
              </w:rPrChange>
            </w:rPr>
            <w:fldChar w:fldCharType="end"/>
          </w:r>
          <w:r w:rsidRPr="00B0205A">
            <w:rPr>
              <w:rFonts w:ascii="Times New Roman" w:hAnsi="Times New Roman" w:cs="Times New Roman"/>
              <w:noProof/>
              <w:rPrChange w:id="152" w:author="raye" w:date="2018-08-10T12:30:00Z">
                <w:rPr>
                  <w:noProof/>
                </w:rPr>
              </w:rPrChange>
            </w:rPr>
            <w:fldChar w:fldCharType="end"/>
          </w:r>
        </w:p>
        <w:p w14:paraId="4561F145" w14:textId="77777777" w:rsidR="002510B6" w:rsidRPr="00B0205A" w:rsidRDefault="000B35C0">
          <w:pPr>
            <w:pStyle w:val="11"/>
            <w:tabs>
              <w:tab w:val="right" w:pos="8296"/>
            </w:tabs>
            <w:rPr>
              <w:rFonts w:ascii="Times New Roman" w:hAnsi="Times New Roman" w:cs="Times New Roman"/>
              <w:b w:val="0"/>
              <w:bCs w:val="0"/>
              <w:i w:val="0"/>
              <w:iCs w:val="0"/>
              <w:caps w:val="0"/>
              <w:noProof/>
              <w:sz w:val="21"/>
              <w:szCs w:val="22"/>
              <w:rPrChange w:id="153" w:author="raye" w:date="2018-08-10T12:30:00Z">
                <w:rPr>
                  <w:rFonts w:cstheme="minorBidi"/>
                  <w:b w:val="0"/>
                  <w:bCs w:val="0"/>
                  <w:i w:val="0"/>
                  <w:iCs w:val="0"/>
                  <w:caps w:val="0"/>
                  <w:noProof/>
                  <w:sz w:val="21"/>
                  <w:szCs w:val="22"/>
                </w:rPr>
              </w:rPrChange>
            </w:rPr>
          </w:pPr>
          <w:r w:rsidRPr="00B0205A">
            <w:rPr>
              <w:rFonts w:ascii="Times New Roman" w:hAnsi="Times New Roman" w:cs="Times New Roman"/>
              <w:rPrChange w:id="154" w:author="raye" w:date="2018-08-10T12:30:00Z">
                <w:rPr/>
              </w:rPrChange>
            </w:rPr>
            <w:fldChar w:fldCharType="begin"/>
          </w:r>
          <w:r w:rsidRPr="00B0205A">
            <w:rPr>
              <w:rFonts w:ascii="Times New Roman" w:hAnsi="Times New Roman" w:cs="Times New Roman"/>
              <w:rPrChange w:id="155" w:author="raye" w:date="2018-08-10T12:30:00Z">
                <w:rPr/>
              </w:rPrChange>
            </w:rPr>
            <w:instrText xml:space="preserve"> HYPERLINK \l "_Toc520839364" </w:instrText>
          </w:r>
          <w:r w:rsidRPr="00B0205A">
            <w:rPr>
              <w:rFonts w:ascii="Times New Roman" w:hAnsi="Times New Roman" w:cs="Times New Roman"/>
              <w:rPrChange w:id="156" w:author="raye" w:date="2018-08-10T12:30:00Z">
                <w:rPr>
                  <w:noProof/>
                </w:rPr>
              </w:rPrChange>
            </w:rPr>
            <w:fldChar w:fldCharType="separate"/>
          </w:r>
          <w:r w:rsidR="002510B6" w:rsidRPr="00B0205A">
            <w:rPr>
              <w:rStyle w:val="ac"/>
              <w:rFonts w:ascii="Times New Roman" w:hAnsi="Times New Roman" w:cs="Times New Roman"/>
              <w:noProof/>
              <w:color w:val="auto"/>
              <w:rPrChange w:id="157" w:author="raye" w:date="2018-08-10T12:30:00Z">
                <w:rPr>
                  <w:rStyle w:val="ac"/>
                  <w:rFonts w:ascii="Times New Roman" w:cs="Times New Roman"/>
                  <w:noProof/>
                  <w:color w:val="auto"/>
                </w:rPr>
              </w:rPrChange>
            </w:rPr>
            <w:t>Chapter 1. Overview</w:t>
          </w:r>
          <w:r w:rsidR="002510B6" w:rsidRPr="00B0205A">
            <w:rPr>
              <w:rFonts w:ascii="Times New Roman" w:hAnsi="Times New Roman" w:cs="Times New Roman"/>
              <w:noProof/>
              <w:webHidden/>
              <w:rPrChange w:id="158" w:author="raye" w:date="2018-08-10T12:30:00Z">
                <w:rPr>
                  <w:noProof/>
                  <w:webHidden/>
                </w:rPr>
              </w:rPrChange>
            </w:rPr>
            <w:tab/>
          </w:r>
          <w:r w:rsidR="002510B6" w:rsidRPr="00B0205A">
            <w:rPr>
              <w:rFonts w:ascii="Times New Roman" w:hAnsi="Times New Roman" w:cs="Times New Roman"/>
              <w:noProof/>
              <w:webHidden/>
              <w:rPrChange w:id="159" w:author="raye" w:date="2018-08-10T12:30:00Z">
                <w:rPr>
                  <w:noProof/>
                  <w:webHidden/>
                </w:rPr>
              </w:rPrChange>
            </w:rPr>
            <w:fldChar w:fldCharType="begin"/>
          </w:r>
          <w:r w:rsidR="002510B6" w:rsidRPr="00B0205A">
            <w:rPr>
              <w:rFonts w:ascii="Times New Roman" w:hAnsi="Times New Roman" w:cs="Times New Roman"/>
              <w:noProof/>
              <w:webHidden/>
              <w:rPrChange w:id="160" w:author="raye" w:date="2018-08-10T12:30:00Z">
                <w:rPr>
                  <w:noProof/>
                  <w:webHidden/>
                </w:rPr>
              </w:rPrChange>
            </w:rPr>
            <w:instrText xml:space="preserve"> PAGEREF _Toc520839364 \h </w:instrText>
          </w:r>
          <w:r w:rsidR="002510B6" w:rsidRPr="00B0205A">
            <w:rPr>
              <w:rFonts w:ascii="Times New Roman" w:hAnsi="Times New Roman" w:cs="Times New Roman"/>
              <w:noProof/>
              <w:webHidden/>
              <w:rPrChange w:id="161"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62" w:author="raye" w:date="2018-08-10T12:30:00Z">
                <w:rPr>
                  <w:noProof/>
                  <w:webHidden/>
                </w:rPr>
              </w:rPrChange>
            </w:rPr>
            <w:fldChar w:fldCharType="separate"/>
          </w:r>
          <w:r w:rsidR="002510B6" w:rsidRPr="00B0205A">
            <w:rPr>
              <w:rFonts w:ascii="Times New Roman" w:hAnsi="Times New Roman" w:cs="Times New Roman"/>
              <w:noProof/>
              <w:webHidden/>
              <w:rPrChange w:id="163" w:author="raye" w:date="2018-08-10T12:30:00Z">
                <w:rPr>
                  <w:noProof/>
                  <w:webHidden/>
                </w:rPr>
              </w:rPrChange>
            </w:rPr>
            <w:t>9</w:t>
          </w:r>
          <w:r w:rsidR="002510B6" w:rsidRPr="00B0205A">
            <w:rPr>
              <w:rFonts w:ascii="Times New Roman" w:hAnsi="Times New Roman" w:cs="Times New Roman"/>
              <w:noProof/>
              <w:webHidden/>
              <w:rPrChange w:id="164" w:author="raye" w:date="2018-08-10T12:30:00Z">
                <w:rPr>
                  <w:noProof/>
                  <w:webHidden/>
                </w:rPr>
              </w:rPrChange>
            </w:rPr>
            <w:fldChar w:fldCharType="end"/>
          </w:r>
          <w:r w:rsidRPr="00B0205A">
            <w:rPr>
              <w:rFonts w:ascii="Times New Roman" w:hAnsi="Times New Roman" w:cs="Times New Roman"/>
              <w:noProof/>
              <w:rPrChange w:id="165" w:author="raye" w:date="2018-08-10T12:30:00Z">
                <w:rPr>
                  <w:noProof/>
                </w:rPr>
              </w:rPrChange>
            </w:rPr>
            <w:fldChar w:fldCharType="end"/>
          </w:r>
        </w:p>
        <w:p w14:paraId="5971BCDB" w14:textId="77777777" w:rsidR="002510B6" w:rsidRPr="00B0205A" w:rsidRDefault="000B35C0">
          <w:pPr>
            <w:pStyle w:val="21"/>
            <w:tabs>
              <w:tab w:val="right" w:pos="8296"/>
            </w:tabs>
            <w:rPr>
              <w:rFonts w:ascii="Times New Roman" w:hAnsi="Times New Roman" w:cs="Times New Roman"/>
              <w:b w:val="0"/>
              <w:bCs w:val="0"/>
              <w:noProof/>
              <w:sz w:val="21"/>
              <w:rPrChange w:id="166" w:author="raye" w:date="2018-08-10T12:30:00Z">
                <w:rPr>
                  <w:rFonts w:cstheme="minorBidi"/>
                  <w:b w:val="0"/>
                  <w:bCs w:val="0"/>
                  <w:noProof/>
                  <w:sz w:val="21"/>
                </w:rPr>
              </w:rPrChange>
            </w:rPr>
          </w:pPr>
          <w:r w:rsidRPr="00B0205A">
            <w:rPr>
              <w:rFonts w:ascii="Times New Roman" w:hAnsi="Times New Roman" w:cs="Times New Roman"/>
              <w:rPrChange w:id="167" w:author="raye" w:date="2018-08-10T12:30:00Z">
                <w:rPr/>
              </w:rPrChange>
            </w:rPr>
            <w:fldChar w:fldCharType="begin"/>
          </w:r>
          <w:r w:rsidRPr="00B0205A">
            <w:rPr>
              <w:rFonts w:ascii="Times New Roman" w:hAnsi="Times New Roman" w:cs="Times New Roman"/>
              <w:rPrChange w:id="168" w:author="raye" w:date="2018-08-10T12:30:00Z">
                <w:rPr/>
              </w:rPrChange>
            </w:rPr>
            <w:instrText xml:space="preserve"> HYPERLINK \l "_Toc520839365" </w:instrText>
          </w:r>
          <w:r w:rsidRPr="00B0205A">
            <w:rPr>
              <w:rFonts w:ascii="Times New Roman" w:hAnsi="Times New Roman" w:cs="Times New Roman"/>
              <w:rPrChange w:id="169" w:author="raye" w:date="2018-08-10T12:30:00Z">
                <w:rPr>
                  <w:noProof/>
                </w:rPr>
              </w:rPrChange>
            </w:rPr>
            <w:fldChar w:fldCharType="separate"/>
          </w:r>
          <w:r w:rsidR="002510B6" w:rsidRPr="00B0205A">
            <w:rPr>
              <w:rStyle w:val="ac"/>
              <w:rFonts w:ascii="Times New Roman" w:hAnsi="Times New Roman" w:cs="Times New Roman"/>
              <w:noProof/>
              <w:color w:val="auto"/>
            </w:rPr>
            <w:t>1.1. Background</w:t>
          </w:r>
          <w:r w:rsidR="002510B6" w:rsidRPr="00B0205A">
            <w:rPr>
              <w:rFonts w:ascii="Times New Roman" w:hAnsi="Times New Roman" w:cs="Times New Roman"/>
              <w:noProof/>
              <w:webHidden/>
              <w:rPrChange w:id="170" w:author="raye" w:date="2018-08-10T12:30:00Z">
                <w:rPr>
                  <w:noProof/>
                  <w:webHidden/>
                </w:rPr>
              </w:rPrChange>
            </w:rPr>
            <w:tab/>
          </w:r>
          <w:r w:rsidR="002510B6" w:rsidRPr="00B0205A">
            <w:rPr>
              <w:rFonts w:ascii="Times New Roman" w:hAnsi="Times New Roman" w:cs="Times New Roman"/>
              <w:noProof/>
              <w:webHidden/>
              <w:rPrChange w:id="171" w:author="raye" w:date="2018-08-10T12:30:00Z">
                <w:rPr>
                  <w:noProof/>
                  <w:webHidden/>
                </w:rPr>
              </w:rPrChange>
            </w:rPr>
            <w:fldChar w:fldCharType="begin"/>
          </w:r>
          <w:r w:rsidR="002510B6" w:rsidRPr="00B0205A">
            <w:rPr>
              <w:rFonts w:ascii="Times New Roman" w:hAnsi="Times New Roman" w:cs="Times New Roman"/>
              <w:noProof/>
              <w:webHidden/>
              <w:rPrChange w:id="172" w:author="raye" w:date="2018-08-10T12:30:00Z">
                <w:rPr>
                  <w:noProof/>
                  <w:webHidden/>
                </w:rPr>
              </w:rPrChange>
            </w:rPr>
            <w:instrText xml:space="preserve"> PAGEREF _Toc520839365 \h </w:instrText>
          </w:r>
          <w:r w:rsidR="002510B6" w:rsidRPr="00B0205A">
            <w:rPr>
              <w:rFonts w:ascii="Times New Roman" w:hAnsi="Times New Roman" w:cs="Times New Roman"/>
              <w:noProof/>
              <w:webHidden/>
              <w:rPrChange w:id="173"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74" w:author="raye" w:date="2018-08-10T12:30:00Z">
                <w:rPr>
                  <w:noProof/>
                  <w:webHidden/>
                </w:rPr>
              </w:rPrChange>
            </w:rPr>
            <w:fldChar w:fldCharType="separate"/>
          </w:r>
          <w:r w:rsidR="002510B6" w:rsidRPr="00B0205A">
            <w:rPr>
              <w:rFonts w:ascii="Times New Roman" w:hAnsi="Times New Roman" w:cs="Times New Roman"/>
              <w:noProof/>
              <w:webHidden/>
              <w:rPrChange w:id="175" w:author="raye" w:date="2018-08-10T12:30:00Z">
                <w:rPr>
                  <w:noProof/>
                  <w:webHidden/>
                </w:rPr>
              </w:rPrChange>
            </w:rPr>
            <w:t>9</w:t>
          </w:r>
          <w:r w:rsidR="002510B6" w:rsidRPr="00B0205A">
            <w:rPr>
              <w:rFonts w:ascii="Times New Roman" w:hAnsi="Times New Roman" w:cs="Times New Roman"/>
              <w:noProof/>
              <w:webHidden/>
              <w:rPrChange w:id="176" w:author="raye" w:date="2018-08-10T12:30:00Z">
                <w:rPr>
                  <w:noProof/>
                  <w:webHidden/>
                </w:rPr>
              </w:rPrChange>
            </w:rPr>
            <w:fldChar w:fldCharType="end"/>
          </w:r>
          <w:r w:rsidRPr="00B0205A">
            <w:rPr>
              <w:rFonts w:ascii="Times New Roman" w:hAnsi="Times New Roman" w:cs="Times New Roman"/>
              <w:noProof/>
              <w:rPrChange w:id="177" w:author="raye" w:date="2018-08-10T12:30:00Z">
                <w:rPr>
                  <w:noProof/>
                </w:rPr>
              </w:rPrChange>
            </w:rPr>
            <w:fldChar w:fldCharType="end"/>
          </w:r>
        </w:p>
        <w:p w14:paraId="7B6700C3" w14:textId="77777777" w:rsidR="002510B6" w:rsidRPr="00B0205A" w:rsidRDefault="000B35C0">
          <w:pPr>
            <w:pStyle w:val="31"/>
            <w:tabs>
              <w:tab w:val="left" w:pos="1260"/>
              <w:tab w:val="right" w:pos="8296"/>
            </w:tabs>
            <w:rPr>
              <w:rFonts w:ascii="Times New Roman" w:hAnsi="Times New Roman" w:cs="Times New Roman"/>
              <w:noProof/>
              <w:sz w:val="21"/>
              <w:szCs w:val="22"/>
              <w:rPrChange w:id="178" w:author="raye" w:date="2018-08-10T12:30:00Z">
                <w:rPr>
                  <w:rFonts w:cstheme="minorBidi"/>
                  <w:noProof/>
                  <w:sz w:val="21"/>
                  <w:szCs w:val="22"/>
                </w:rPr>
              </w:rPrChange>
            </w:rPr>
          </w:pPr>
          <w:r w:rsidRPr="00B0205A">
            <w:rPr>
              <w:rFonts w:ascii="Times New Roman" w:hAnsi="Times New Roman" w:cs="Times New Roman"/>
              <w:rPrChange w:id="179" w:author="raye" w:date="2018-08-10T12:30:00Z">
                <w:rPr/>
              </w:rPrChange>
            </w:rPr>
            <w:fldChar w:fldCharType="begin"/>
          </w:r>
          <w:r w:rsidRPr="00B0205A">
            <w:rPr>
              <w:rFonts w:ascii="Times New Roman" w:hAnsi="Times New Roman" w:cs="Times New Roman"/>
              <w:rPrChange w:id="180" w:author="raye" w:date="2018-08-10T12:30:00Z">
                <w:rPr/>
              </w:rPrChange>
            </w:rPr>
            <w:instrText xml:space="preserve"> HYPERLINK \l "_Toc520839366" </w:instrText>
          </w:r>
          <w:r w:rsidRPr="00B0205A">
            <w:rPr>
              <w:rFonts w:ascii="Times New Roman" w:hAnsi="Times New Roman" w:cs="Times New Roman"/>
              <w:rPrChange w:id="181" w:author="raye" w:date="2018-08-10T12:30:00Z">
                <w:rPr>
                  <w:noProof/>
                </w:rPr>
              </w:rPrChange>
            </w:rPr>
            <w:fldChar w:fldCharType="separate"/>
          </w:r>
          <w:r w:rsidR="002510B6" w:rsidRPr="00B0205A">
            <w:rPr>
              <w:rStyle w:val="ac"/>
              <w:rFonts w:ascii="Times New Roman" w:hAnsi="Times New Roman" w:cs="Times New Roman"/>
              <w:noProof/>
              <w:color w:val="auto"/>
              <w:rPrChange w:id="182" w:author="raye" w:date="2018-08-10T12:30:00Z">
                <w:rPr>
                  <w:rStyle w:val="ac"/>
                  <w:rFonts w:ascii="Calibri" w:hAnsi="Calibri"/>
                  <w:noProof/>
                  <w:color w:val="auto"/>
                </w:rPr>
              </w:rPrChange>
            </w:rPr>
            <w:t>1.1.1.</w:t>
          </w:r>
          <w:r w:rsidR="002510B6" w:rsidRPr="00B0205A">
            <w:rPr>
              <w:rFonts w:ascii="Times New Roman" w:hAnsi="Times New Roman" w:cs="Times New Roman"/>
              <w:noProof/>
              <w:sz w:val="21"/>
              <w:szCs w:val="22"/>
              <w:rPrChange w:id="183"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184" w:author="raye" w:date="2018-08-10T12:30:00Z">
                <w:rPr>
                  <w:rStyle w:val="ac"/>
                  <w:rFonts w:ascii="Calibri" w:hAnsi="Calibri"/>
                  <w:noProof/>
                  <w:color w:val="auto"/>
                </w:rPr>
              </w:rPrChange>
            </w:rPr>
            <w:t>The system will follow the logic to answer the Transaction Risk Mitigation Check List questions, and part of the questions semi-auto and manual answer will be required.</w:t>
          </w:r>
          <w:r w:rsidR="002510B6" w:rsidRPr="00B0205A">
            <w:rPr>
              <w:rFonts w:ascii="Times New Roman" w:hAnsi="Times New Roman" w:cs="Times New Roman"/>
              <w:noProof/>
              <w:webHidden/>
              <w:rPrChange w:id="185" w:author="raye" w:date="2018-08-10T12:30:00Z">
                <w:rPr>
                  <w:noProof/>
                  <w:webHidden/>
                </w:rPr>
              </w:rPrChange>
            </w:rPr>
            <w:tab/>
          </w:r>
          <w:r w:rsidR="002510B6" w:rsidRPr="00B0205A">
            <w:rPr>
              <w:rFonts w:ascii="Times New Roman" w:hAnsi="Times New Roman" w:cs="Times New Roman"/>
              <w:noProof/>
              <w:webHidden/>
              <w:rPrChange w:id="186" w:author="raye" w:date="2018-08-10T12:30:00Z">
                <w:rPr>
                  <w:noProof/>
                  <w:webHidden/>
                </w:rPr>
              </w:rPrChange>
            </w:rPr>
            <w:fldChar w:fldCharType="begin"/>
          </w:r>
          <w:r w:rsidR="002510B6" w:rsidRPr="00B0205A">
            <w:rPr>
              <w:rFonts w:ascii="Times New Roman" w:hAnsi="Times New Roman" w:cs="Times New Roman"/>
              <w:noProof/>
              <w:webHidden/>
              <w:rPrChange w:id="187" w:author="raye" w:date="2018-08-10T12:30:00Z">
                <w:rPr>
                  <w:noProof/>
                  <w:webHidden/>
                </w:rPr>
              </w:rPrChange>
            </w:rPr>
            <w:instrText xml:space="preserve"> PAGEREF _Toc520839366 \h </w:instrText>
          </w:r>
          <w:r w:rsidR="002510B6" w:rsidRPr="00B0205A">
            <w:rPr>
              <w:rFonts w:ascii="Times New Roman" w:hAnsi="Times New Roman" w:cs="Times New Roman"/>
              <w:noProof/>
              <w:webHidden/>
              <w:rPrChange w:id="188"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89" w:author="raye" w:date="2018-08-10T12:30:00Z">
                <w:rPr>
                  <w:noProof/>
                  <w:webHidden/>
                </w:rPr>
              </w:rPrChange>
            </w:rPr>
            <w:fldChar w:fldCharType="separate"/>
          </w:r>
          <w:r w:rsidR="002510B6" w:rsidRPr="00B0205A">
            <w:rPr>
              <w:rFonts w:ascii="Times New Roman" w:hAnsi="Times New Roman" w:cs="Times New Roman"/>
              <w:noProof/>
              <w:webHidden/>
              <w:rPrChange w:id="190" w:author="raye" w:date="2018-08-10T12:30:00Z">
                <w:rPr>
                  <w:noProof/>
                  <w:webHidden/>
                </w:rPr>
              </w:rPrChange>
            </w:rPr>
            <w:t>10</w:t>
          </w:r>
          <w:r w:rsidR="002510B6" w:rsidRPr="00B0205A">
            <w:rPr>
              <w:rFonts w:ascii="Times New Roman" w:hAnsi="Times New Roman" w:cs="Times New Roman"/>
              <w:noProof/>
              <w:webHidden/>
              <w:rPrChange w:id="191" w:author="raye" w:date="2018-08-10T12:30:00Z">
                <w:rPr>
                  <w:noProof/>
                  <w:webHidden/>
                </w:rPr>
              </w:rPrChange>
            </w:rPr>
            <w:fldChar w:fldCharType="end"/>
          </w:r>
          <w:r w:rsidRPr="00B0205A">
            <w:rPr>
              <w:rFonts w:ascii="Times New Roman" w:hAnsi="Times New Roman" w:cs="Times New Roman"/>
              <w:noProof/>
              <w:rPrChange w:id="192" w:author="raye" w:date="2018-08-10T12:30:00Z">
                <w:rPr>
                  <w:noProof/>
                </w:rPr>
              </w:rPrChange>
            </w:rPr>
            <w:fldChar w:fldCharType="end"/>
          </w:r>
        </w:p>
        <w:p w14:paraId="39952590" w14:textId="77777777" w:rsidR="002510B6" w:rsidRPr="00B0205A" w:rsidRDefault="000B35C0">
          <w:pPr>
            <w:pStyle w:val="31"/>
            <w:tabs>
              <w:tab w:val="left" w:pos="1260"/>
              <w:tab w:val="right" w:pos="8296"/>
            </w:tabs>
            <w:rPr>
              <w:rFonts w:ascii="Times New Roman" w:hAnsi="Times New Roman" w:cs="Times New Roman"/>
              <w:noProof/>
              <w:sz w:val="21"/>
              <w:szCs w:val="22"/>
              <w:rPrChange w:id="193" w:author="raye" w:date="2018-08-10T12:30:00Z">
                <w:rPr>
                  <w:rFonts w:cstheme="minorBidi"/>
                  <w:noProof/>
                  <w:sz w:val="21"/>
                  <w:szCs w:val="22"/>
                </w:rPr>
              </w:rPrChange>
            </w:rPr>
          </w:pPr>
          <w:r w:rsidRPr="00B0205A">
            <w:rPr>
              <w:rFonts w:ascii="Times New Roman" w:hAnsi="Times New Roman" w:cs="Times New Roman"/>
              <w:rPrChange w:id="194" w:author="raye" w:date="2018-08-10T12:30:00Z">
                <w:rPr/>
              </w:rPrChange>
            </w:rPr>
            <w:fldChar w:fldCharType="begin"/>
          </w:r>
          <w:r w:rsidRPr="00B0205A">
            <w:rPr>
              <w:rFonts w:ascii="Times New Roman" w:hAnsi="Times New Roman" w:cs="Times New Roman"/>
              <w:rPrChange w:id="195" w:author="raye" w:date="2018-08-10T12:30:00Z">
                <w:rPr/>
              </w:rPrChange>
            </w:rPr>
            <w:instrText xml:space="preserve"> HYPERLINK \l "_Toc520839367" </w:instrText>
          </w:r>
          <w:r w:rsidRPr="00B0205A">
            <w:rPr>
              <w:rFonts w:ascii="Times New Roman" w:hAnsi="Times New Roman" w:cs="Times New Roman"/>
              <w:rPrChange w:id="196" w:author="raye" w:date="2018-08-10T12:30:00Z">
                <w:rPr>
                  <w:noProof/>
                </w:rPr>
              </w:rPrChange>
            </w:rPr>
            <w:fldChar w:fldCharType="separate"/>
          </w:r>
          <w:r w:rsidR="002510B6" w:rsidRPr="00B0205A">
            <w:rPr>
              <w:rStyle w:val="ac"/>
              <w:rFonts w:ascii="Times New Roman" w:hAnsi="Times New Roman" w:cs="Times New Roman"/>
              <w:noProof/>
              <w:color w:val="auto"/>
              <w:rPrChange w:id="197" w:author="raye" w:date="2018-08-10T12:30:00Z">
                <w:rPr>
                  <w:rStyle w:val="ac"/>
                  <w:rFonts w:ascii="Calibri" w:hAnsi="Calibri"/>
                  <w:noProof/>
                  <w:color w:val="auto"/>
                </w:rPr>
              </w:rPrChange>
            </w:rPr>
            <w:t>1.1.2.</w:t>
          </w:r>
          <w:r w:rsidR="002510B6" w:rsidRPr="00B0205A">
            <w:rPr>
              <w:rFonts w:ascii="Times New Roman" w:hAnsi="Times New Roman" w:cs="Times New Roman"/>
              <w:noProof/>
              <w:sz w:val="21"/>
              <w:szCs w:val="22"/>
              <w:rPrChange w:id="198"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199" w:author="raye" w:date="2018-08-10T12:30:00Z">
                <w:rPr>
                  <w:rStyle w:val="ac"/>
                  <w:rFonts w:ascii="Calibri" w:hAnsi="Calibri"/>
                  <w:noProof/>
                  <w:color w:val="auto"/>
                </w:rPr>
              </w:rPrChange>
            </w:rPr>
            <w:t>Availability of BoC resources within 21 working hours of request by development team of feedback for each Sprint within 24 hours of Sprint delivery.</w:t>
          </w:r>
          <w:r w:rsidR="002510B6" w:rsidRPr="00B0205A">
            <w:rPr>
              <w:rFonts w:ascii="Times New Roman" w:hAnsi="Times New Roman" w:cs="Times New Roman"/>
              <w:noProof/>
              <w:webHidden/>
              <w:rPrChange w:id="200" w:author="raye" w:date="2018-08-10T12:30:00Z">
                <w:rPr>
                  <w:noProof/>
                  <w:webHidden/>
                </w:rPr>
              </w:rPrChange>
            </w:rPr>
            <w:tab/>
          </w:r>
          <w:r w:rsidR="002510B6" w:rsidRPr="00B0205A">
            <w:rPr>
              <w:rFonts w:ascii="Times New Roman" w:hAnsi="Times New Roman" w:cs="Times New Roman"/>
              <w:noProof/>
              <w:webHidden/>
              <w:rPrChange w:id="201" w:author="raye" w:date="2018-08-10T12:30:00Z">
                <w:rPr>
                  <w:noProof/>
                  <w:webHidden/>
                </w:rPr>
              </w:rPrChange>
            </w:rPr>
            <w:fldChar w:fldCharType="begin"/>
          </w:r>
          <w:r w:rsidR="002510B6" w:rsidRPr="00B0205A">
            <w:rPr>
              <w:rFonts w:ascii="Times New Roman" w:hAnsi="Times New Roman" w:cs="Times New Roman"/>
              <w:noProof/>
              <w:webHidden/>
              <w:rPrChange w:id="202" w:author="raye" w:date="2018-08-10T12:30:00Z">
                <w:rPr>
                  <w:noProof/>
                  <w:webHidden/>
                </w:rPr>
              </w:rPrChange>
            </w:rPr>
            <w:instrText xml:space="preserve"> PAGEREF _Toc520839367 \h </w:instrText>
          </w:r>
          <w:r w:rsidR="002510B6" w:rsidRPr="00B0205A">
            <w:rPr>
              <w:rFonts w:ascii="Times New Roman" w:hAnsi="Times New Roman" w:cs="Times New Roman"/>
              <w:noProof/>
              <w:webHidden/>
              <w:rPrChange w:id="203"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04" w:author="raye" w:date="2018-08-10T12:30:00Z">
                <w:rPr>
                  <w:noProof/>
                  <w:webHidden/>
                </w:rPr>
              </w:rPrChange>
            </w:rPr>
            <w:fldChar w:fldCharType="separate"/>
          </w:r>
          <w:r w:rsidR="002510B6" w:rsidRPr="00B0205A">
            <w:rPr>
              <w:rFonts w:ascii="Times New Roman" w:hAnsi="Times New Roman" w:cs="Times New Roman"/>
              <w:noProof/>
              <w:webHidden/>
              <w:rPrChange w:id="205" w:author="raye" w:date="2018-08-10T12:30:00Z">
                <w:rPr>
                  <w:noProof/>
                  <w:webHidden/>
                </w:rPr>
              </w:rPrChange>
            </w:rPr>
            <w:t>11</w:t>
          </w:r>
          <w:r w:rsidR="002510B6" w:rsidRPr="00B0205A">
            <w:rPr>
              <w:rFonts w:ascii="Times New Roman" w:hAnsi="Times New Roman" w:cs="Times New Roman"/>
              <w:noProof/>
              <w:webHidden/>
              <w:rPrChange w:id="206" w:author="raye" w:date="2018-08-10T12:30:00Z">
                <w:rPr>
                  <w:noProof/>
                  <w:webHidden/>
                </w:rPr>
              </w:rPrChange>
            </w:rPr>
            <w:fldChar w:fldCharType="end"/>
          </w:r>
          <w:r w:rsidRPr="00B0205A">
            <w:rPr>
              <w:rFonts w:ascii="Times New Roman" w:hAnsi="Times New Roman" w:cs="Times New Roman"/>
              <w:noProof/>
              <w:rPrChange w:id="207" w:author="raye" w:date="2018-08-10T12:30:00Z">
                <w:rPr>
                  <w:noProof/>
                </w:rPr>
              </w:rPrChange>
            </w:rPr>
            <w:fldChar w:fldCharType="end"/>
          </w:r>
        </w:p>
        <w:p w14:paraId="29CECE5F" w14:textId="77777777" w:rsidR="002510B6" w:rsidRPr="00B0205A" w:rsidRDefault="000B35C0">
          <w:pPr>
            <w:pStyle w:val="31"/>
            <w:tabs>
              <w:tab w:val="left" w:pos="1260"/>
              <w:tab w:val="right" w:pos="8296"/>
            </w:tabs>
            <w:rPr>
              <w:rFonts w:ascii="Times New Roman" w:hAnsi="Times New Roman" w:cs="Times New Roman"/>
              <w:noProof/>
              <w:sz w:val="21"/>
              <w:szCs w:val="22"/>
              <w:rPrChange w:id="208" w:author="raye" w:date="2018-08-10T12:30:00Z">
                <w:rPr>
                  <w:rFonts w:cstheme="minorBidi"/>
                  <w:noProof/>
                  <w:sz w:val="21"/>
                  <w:szCs w:val="22"/>
                </w:rPr>
              </w:rPrChange>
            </w:rPr>
          </w:pPr>
          <w:r w:rsidRPr="00B0205A">
            <w:rPr>
              <w:rFonts w:ascii="Times New Roman" w:hAnsi="Times New Roman" w:cs="Times New Roman"/>
              <w:rPrChange w:id="209" w:author="raye" w:date="2018-08-10T12:30:00Z">
                <w:rPr/>
              </w:rPrChange>
            </w:rPr>
            <w:fldChar w:fldCharType="begin"/>
          </w:r>
          <w:r w:rsidRPr="00B0205A">
            <w:rPr>
              <w:rFonts w:ascii="Times New Roman" w:hAnsi="Times New Roman" w:cs="Times New Roman"/>
              <w:rPrChange w:id="210" w:author="raye" w:date="2018-08-10T12:30:00Z">
                <w:rPr/>
              </w:rPrChange>
            </w:rPr>
            <w:instrText xml:space="preserve"> HYPERLINK \l "_Toc520839368" </w:instrText>
          </w:r>
          <w:r w:rsidRPr="00B0205A">
            <w:rPr>
              <w:rFonts w:ascii="Times New Roman" w:hAnsi="Times New Roman" w:cs="Times New Roman"/>
              <w:rPrChange w:id="211" w:author="raye" w:date="2018-08-10T12:30:00Z">
                <w:rPr>
                  <w:noProof/>
                </w:rPr>
              </w:rPrChange>
            </w:rPr>
            <w:fldChar w:fldCharType="separate"/>
          </w:r>
          <w:r w:rsidR="002510B6" w:rsidRPr="00B0205A">
            <w:rPr>
              <w:rStyle w:val="ac"/>
              <w:rFonts w:ascii="Times New Roman" w:hAnsi="Times New Roman" w:cs="Times New Roman"/>
              <w:noProof/>
              <w:color w:val="auto"/>
              <w:rPrChange w:id="212" w:author="raye" w:date="2018-08-10T12:30:00Z">
                <w:rPr>
                  <w:rStyle w:val="ac"/>
                  <w:rFonts w:ascii="Calibri" w:hAnsi="Calibri"/>
                  <w:noProof/>
                  <w:color w:val="auto"/>
                </w:rPr>
              </w:rPrChange>
            </w:rPr>
            <w:t>1.1.3.</w:t>
          </w:r>
          <w:r w:rsidR="002510B6" w:rsidRPr="00B0205A">
            <w:rPr>
              <w:rFonts w:ascii="Times New Roman" w:hAnsi="Times New Roman" w:cs="Times New Roman"/>
              <w:noProof/>
              <w:sz w:val="21"/>
              <w:szCs w:val="22"/>
              <w:rPrChange w:id="213"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214" w:author="raye" w:date="2018-08-10T12:30:00Z">
                <w:rPr>
                  <w:rStyle w:val="ac"/>
                  <w:rFonts w:ascii="Calibri" w:hAnsi="Calibri"/>
                  <w:noProof/>
                  <w:color w:val="auto"/>
                </w:rPr>
              </w:rPrChange>
            </w:rPr>
            <w:t>Project timeline, especially when it will have impacts to Business Team’s resource allocation, must be pre-approved by the Business Team</w:t>
          </w:r>
          <w:r w:rsidR="002510B6" w:rsidRPr="00B0205A">
            <w:rPr>
              <w:rFonts w:ascii="Times New Roman" w:hAnsi="Times New Roman" w:cs="Times New Roman"/>
              <w:noProof/>
              <w:webHidden/>
              <w:rPrChange w:id="215" w:author="raye" w:date="2018-08-10T12:30:00Z">
                <w:rPr>
                  <w:noProof/>
                  <w:webHidden/>
                </w:rPr>
              </w:rPrChange>
            </w:rPr>
            <w:tab/>
          </w:r>
          <w:r w:rsidR="002510B6" w:rsidRPr="00B0205A">
            <w:rPr>
              <w:rFonts w:ascii="Times New Roman" w:hAnsi="Times New Roman" w:cs="Times New Roman"/>
              <w:noProof/>
              <w:webHidden/>
              <w:rPrChange w:id="216" w:author="raye" w:date="2018-08-10T12:30:00Z">
                <w:rPr>
                  <w:noProof/>
                  <w:webHidden/>
                </w:rPr>
              </w:rPrChange>
            </w:rPr>
            <w:fldChar w:fldCharType="begin"/>
          </w:r>
          <w:r w:rsidR="002510B6" w:rsidRPr="00B0205A">
            <w:rPr>
              <w:rFonts w:ascii="Times New Roman" w:hAnsi="Times New Roman" w:cs="Times New Roman"/>
              <w:noProof/>
              <w:webHidden/>
              <w:rPrChange w:id="217" w:author="raye" w:date="2018-08-10T12:30:00Z">
                <w:rPr>
                  <w:noProof/>
                  <w:webHidden/>
                </w:rPr>
              </w:rPrChange>
            </w:rPr>
            <w:instrText xml:space="preserve"> PAGEREF _Toc520839368 \h </w:instrText>
          </w:r>
          <w:r w:rsidR="002510B6" w:rsidRPr="00B0205A">
            <w:rPr>
              <w:rFonts w:ascii="Times New Roman" w:hAnsi="Times New Roman" w:cs="Times New Roman"/>
              <w:noProof/>
              <w:webHidden/>
              <w:rPrChange w:id="218"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19" w:author="raye" w:date="2018-08-10T12:30:00Z">
                <w:rPr>
                  <w:noProof/>
                  <w:webHidden/>
                </w:rPr>
              </w:rPrChange>
            </w:rPr>
            <w:fldChar w:fldCharType="separate"/>
          </w:r>
          <w:r w:rsidR="002510B6" w:rsidRPr="00B0205A">
            <w:rPr>
              <w:rFonts w:ascii="Times New Roman" w:hAnsi="Times New Roman" w:cs="Times New Roman"/>
              <w:noProof/>
              <w:webHidden/>
              <w:rPrChange w:id="220" w:author="raye" w:date="2018-08-10T12:30:00Z">
                <w:rPr>
                  <w:noProof/>
                  <w:webHidden/>
                </w:rPr>
              </w:rPrChange>
            </w:rPr>
            <w:t>11</w:t>
          </w:r>
          <w:r w:rsidR="002510B6" w:rsidRPr="00B0205A">
            <w:rPr>
              <w:rFonts w:ascii="Times New Roman" w:hAnsi="Times New Roman" w:cs="Times New Roman"/>
              <w:noProof/>
              <w:webHidden/>
              <w:rPrChange w:id="221" w:author="raye" w:date="2018-08-10T12:30:00Z">
                <w:rPr>
                  <w:noProof/>
                  <w:webHidden/>
                </w:rPr>
              </w:rPrChange>
            </w:rPr>
            <w:fldChar w:fldCharType="end"/>
          </w:r>
          <w:r w:rsidRPr="00B0205A">
            <w:rPr>
              <w:rFonts w:ascii="Times New Roman" w:hAnsi="Times New Roman" w:cs="Times New Roman"/>
              <w:noProof/>
              <w:rPrChange w:id="222" w:author="raye" w:date="2018-08-10T12:30:00Z">
                <w:rPr>
                  <w:noProof/>
                </w:rPr>
              </w:rPrChange>
            </w:rPr>
            <w:fldChar w:fldCharType="end"/>
          </w:r>
        </w:p>
        <w:p w14:paraId="7DCFC9CE" w14:textId="77777777" w:rsidR="002510B6" w:rsidRPr="00B0205A" w:rsidRDefault="000B35C0">
          <w:pPr>
            <w:pStyle w:val="31"/>
            <w:tabs>
              <w:tab w:val="left" w:pos="1260"/>
              <w:tab w:val="right" w:pos="8296"/>
            </w:tabs>
            <w:rPr>
              <w:rFonts w:ascii="Times New Roman" w:hAnsi="Times New Roman" w:cs="Times New Roman"/>
              <w:noProof/>
              <w:sz w:val="21"/>
              <w:szCs w:val="22"/>
              <w:rPrChange w:id="223" w:author="raye" w:date="2018-08-10T12:30:00Z">
                <w:rPr>
                  <w:rFonts w:cstheme="minorBidi"/>
                  <w:noProof/>
                  <w:sz w:val="21"/>
                  <w:szCs w:val="22"/>
                </w:rPr>
              </w:rPrChange>
            </w:rPr>
          </w:pPr>
          <w:r w:rsidRPr="00B0205A">
            <w:rPr>
              <w:rFonts w:ascii="Times New Roman" w:hAnsi="Times New Roman" w:cs="Times New Roman"/>
              <w:rPrChange w:id="224" w:author="raye" w:date="2018-08-10T12:30:00Z">
                <w:rPr/>
              </w:rPrChange>
            </w:rPr>
            <w:fldChar w:fldCharType="begin"/>
          </w:r>
          <w:r w:rsidRPr="00B0205A">
            <w:rPr>
              <w:rFonts w:ascii="Times New Roman" w:hAnsi="Times New Roman" w:cs="Times New Roman"/>
              <w:rPrChange w:id="225" w:author="raye" w:date="2018-08-10T12:30:00Z">
                <w:rPr/>
              </w:rPrChange>
            </w:rPr>
            <w:instrText xml:space="preserve"> HYPERLINK \l "_Toc520839369" </w:instrText>
          </w:r>
          <w:r w:rsidRPr="00B0205A">
            <w:rPr>
              <w:rFonts w:ascii="Times New Roman" w:hAnsi="Times New Roman" w:cs="Times New Roman"/>
              <w:rPrChange w:id="226" w:author="raye" w:date="2018-08-10T12:30:00Z">
                <w:rPr>
                  <w:noProof/>
                </w:rPr>
              </w:rPrChange>
            </w:rPr>
            <w:fldChar w:fldCharType="separate"/>
          </w:r>
          <w:r w:rsidR="002510B6" w:rsidRPr="00B0205A">
            <w:rPr>
              <w:rStyle w:val="ac"/>
              <w:rFonts w:ascii="Times New Roman" w:hAnsi="Times New Roman" w:cs="Times New Roman"/>
              <w:noProof/>
              <w:color w:val="auto"/>
              <w:rPrChange w:id="227" w:author="raye" w:date="2018-08-10T12:30:00Z">
                <w:rPr>
                  <w:rStyle w:val="ac"/>
                  <w:rFonts w:ascii="Calibri" w:hAnsi="Calibri"/>
                  <w:noProof/>
                  <w:color w:val="auto"/>
                </w:rPr>
              </w:rPrChange>
            </w:rPr>
            <w:t>1.1.4.</w:t>
          </w:r>
          <w:r w:rsidR="002510B6" w:rsidRPr="00B0205A">
            <w:rPr>
              <w:rFonts w:ascii="Times New Roman" w:hAnsi="Times New Roman" w:cs="Times New Roman"/>
              <w:noProof/>
              <w:sz w:val="21"/>
              <w:szCs w:val="22"/>
              <w:rPrChange w:id="228"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229" w:author="raye" w:date="2018-08-10T12:30:00Z">
                <w:rPr>
                  <w:rStyle w:val="ac"/>
                  <w:rFonts w:ascii="Calibri" w:hAnsi="Calibri"/>
                  <w:noProof/>
                  <w:color w:val="auto"/>
                </w:rPr>
              </w:rPrChange>
            </w:rPr>
            <w:t>Development will follow an iterative methodology. Bank of China will support this methodology by supporting environments, conducting system integrating testing, and reviewing/identifying defects for Sprint outputs including GUI and system functionality.</w:t>
          </w:r>
          <w:r w:rsidR="002510B6" w:rsidRPr="00B0205A">
            <w:rPr>
              <w:rFonts w:ascii="Times New Roman" w:hAnsi="Times New Roman" w:cs="Times New Roman"/>
              <w:noProof/>
              <w:webHidden/>
              <w:rPrChange w:id="230" w:author="raye" w:date="2018-08-10T12:30:00Z">
                <w:rPr>
                  <w:noProof/>
                  <w:webHidden/>
                </w:rPr>
              </w:rPrChange>
            </w:rPr>
            <w:tab/>
          </w:r>
          <w:r w:rsidR="002510B6" w:rsidRPr="00B0205A">
            <w:rPr>
              <w:rFonts w:ascii="Times New Roman" w:hAnsi="Times New Roman" w:cs="Times New Roman"/>
              <w:noProof/>
              <w:webHidden/>
              <w:rPrChange w:id="231" w:author="raye" w:date="2018-08-10T12:30:00Z">
                <w:rPr>
                  <w:noProof/>
                  <w:webHidden/>
                </w:rPr>
              </w:rPrChange>
            </w:rPr>
            <w:fldChar w:fldCharType="begin"/>
          </w:r>
          <w:r w:rsidR="002510B6" w:rsidRPr="00B0205A">
            <w:rPr>
              <w:rFonts w:ascii="Times New Roman" w:hAnsi="Times New Roman" w:cs="Times New Roman"/>
              <w:noProof/>
              <w:webHidden/>
              <w:rPrChange w:id="232" w:author="raye" w:date="2018-08-10T12:30:00Z">
                <w:rPr>
                  <w:noProof/>
                  <w:webHidden/>
                </w:rPr>
              </w:rPrChange>
            </w:rPr>
            <w:instrText xml:space="preserve"> PAGEREF _Toc520839369 \h </w:instrText>
          </w:r>
          <w:r w:rsidR="002510B6" w:rsidRPr="00B0205A">
            <w:rPr>
              <w:rFonts w:ascii="Times New Roman" w:hAnsi="Times New Roman" w:cs="Times New Roman"/>
              <w:noProof/>
              <w:webHidden/>
              <w:rPrChange w:id="233"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34" w:author="raye" w:date="2018-08-10T12:30:00Z">
                <w:rPr>
                  <w:noProof/>
                  <w:webHidden/>
                </w:rPr>
              </w:rPrChange>
            </w:rPr>
            <w:fldChar w:fldCharType="separate"/>
          </w:r>
          <w:r w:rsidR="002510B6" w:rsidRPr="00B0205A">
            <w:rPr>
              <w:rFonts w:ascii="Times New Roman" w:hAnsi="Times New Roman" w:cs="Times New Roman"/>
              <w:noProof/>
              <w:webHidden/>
              <w:rPrChange w:id="235" w:author="raye" w:date="2018-08-10T12:30:00Z">
                <w:rPr>
                  <w:noProof/>
                  <w:webHidden/>
                </w:rPr>
              </w:rPrChange>
            </w:rPr>
            <w:t>11</w:t>
          </w:r>
          <w:r w:rsidR="002510B6" w:rsidRPr="00B0205A">
            <w:rPr>
              <w:rFonts w:ascii="Times New Roman" w:hAnsi="Times New Roman" w:cs="Times New Roman"/>
              <w:noProof/>
              <w:webHidden/>
              <w:rPrChange w:id="236" w:author="raye" w:date="2018-08-10T12:30:00Z">
                <w:rPr>
                  <w:noProof/>
                  <w:webHidden/>
                </w:rPr>
              </w:rPrChange>
            </w:rPr>
            <w:fldChar w:fldCharType="end"/>
          </w:r>
          <w:r w:rsidRPr="00B0205A">
            <w:rPr>
              <w:rFonts w:ascii="Times New Roman" w:hAnsi="Times New Roman" w:cs="Times New Roman"/>
              <w:noProof/>
              <w:rPrChange w:id="237" w:author="raye" w:date="2018-08-10T12:30:00Z">
                <w:rPr>
                  <w:noProof/>
                </w:rPr>
              </w:rPrChange>
            </w:rPr>
            <w:fldChar w:fldCharType="end"/>
          </w:r>
        </w:p>
        <w:p w14:paraId="277DE5FD" w14:textId="77777777" w:rsidR="002510B6" w:rsidRPr="00B0205A" w:rsidRDefault="000B35C0">
          <w:pPr>
            <w:pStyle w:val="31"/>
            <w:tabs>
              <w:tab w:val="left" w:pos="1260"/>
              <w:tab w:val="right" w:pos="8296"/>
            </w:tabs>
            <w:rPr>
              <w:rFonts w:ascii="Times New Roman" w:hAnsi="Times New Roman" w:cs="Times New Roman"/>
              <w:noProof/>
              <w:sz w:val="21"/>
              <w:szCs w:val="22"/>
              <w:rPrChange w:id="238" w:author="raye" w:date="2018-08-10T12:30:00Z">
                <w:rPr>
                  <w:rFonts w:cstheme="minorBidi"/>
                  <w:noProof/>
                  <w:sz w:val="21"/>
                  <w:szCs w:val="22"/>
                </w:rPr>
              </w:rPrChange>
            </w:rPr>
          </w:pPr>
          <w:r w:rsidRPr="00B0205A">
            <w:rPr>
              <w:rFonts w:ascii="Times New Roman" w:hAnsi="Times New Roman" w:cs="Times New Roman"/>
              <w:rPrChange w:id="239" w:author="raye" w:date="2018-08-10T12:30:00Z">
                <w:rPr/>
              </w:rPrChange>
            </w:rPr>
            <w:fldChar w:fldCharType="begin"/>
          </w:r>
          <w:r w:rsidRPr="00B0205A">
            <w:rPr>
              <w:rFonts w:ascii="Times New Roman" w:hAnsi="Times New Roman" w:cs="Times New Roman"/>
              <w:rPrChange w:id="240" w:author="raye" w:date="2018-08-10T12:30:00Z">
                <w:rPr/>
              </w:rPrChange>
            </w:rPr>
            <w:instrText xml:space="preserve"> HYPERLINK \l "_Toc520839370" </w:instrText>
          </w:r>
          <w:r w:rsidRPr="00B0205A">
            <w:rPr>
              <w:rFonts w:ascii="Times New Roman" w:hAnsi="Times New Roman" w:cs="Times New Roman"/>
              <w:rPrChange w:id="241" w:author="raye" w:date="2018-08-10T12:30:00Z">
                <w:rPr>
                  <w:noProof/>
                </w:rPr>
              </w:rPrChange>
            </w:rPr>
            <w:fldChar w:fldCharType="separate"/>
          </w:r>
          <w:r w:rsidR="002510B6" w:rsidRPr="00B0205A">
            <w:rPr>
              <w:rStyle w:val="ac"/>
              <w:rFonts w:ascii="Times New Roman" w:hAnsi="Times New Roman" w:cs="Times New Roman"/>
              <w:noProof/>
              <w:color w:val="auto"/>
              <w:rPrChange w:id="242" w:author="raye" w:date="2018-08-10T12:30:00Z">
                <w:rPr>
                  <w:rStyle w:val="ac"/>
                  <w:rFonts w:ascii="Calibri" w:hAnsi="Calibri"/>
                  <w:noProof/>
                  <w:color w:val="auto"/>
                </w:rPr>
              </w:rPrChange>
            </w:rPr>
            <w:t>1.1.5.</w:t>
          </w:r>
          <w:r w:rsidR="002510B6" w:rsidRPr="00B0205A">
            <w:rPr>
              <w:rFonts w:ascii="Times New Roman" w:hAnsi="Times New Roman" w:cs="Times New Roman"/>
              <w:noProof/>
              <w:sz w:val="21"/>
              <w:szCs w:val="22"/>
              <w:rPrChange w:id="243"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244" w:author="raye" w:date="2018-08-10T12:30:00Z">
                <w:rPr>
                  <w:rStyle w:val="ac"/>
                  <w:rFonts w:ascii="Calibri" w:hAnsi="Calibri"/>
                  <w:noProof/>
                  <w:color w:val="auto"/>
                </w:rPr>
              </w:rPrChange>
            </w:rPr>
            <w:t>Bank of China New York will be required to ensure the availability of the key participants at the kick-off meeting and provide development team project participants appropriate workspace, computers, network and internet access. As for developers, this should include physical space and internet resources for at least 30 persons.</w:t>
          </w:r>
          <w:r w:rsidR="002510B6" w:rsidRPr="00B0205A">
            <w:rPr>
              <w:rFonts w:ascii="Times New Roman" w:hAnsi="Times New Roman" w:cs="Times New Roman"/>
              <w:noProof/>
              <w:webHidden/>
              <w:rPrChange w:id="245" w:author="raye" w:date="2018-08-10T12:30:00Z">
                <w:rPr>
                  <w:noProof/>
                  <w:webHidden/>
                </w:rPr>
              </w:rPrChange>
            </w:rPr>
            <w:tab/>
          </w:r>
          <w:r w:rsidR="002510B6" w:rsidRPr="00B0205A">
            <w:rPr>
              <w:rFonts w:ascii="Times New Roman" w:hAnsi="Times New Roman" w:cs="Times New Roman"/>
              <w:noProof/>
              <w:webHidden/>
              <w:rPrChange w:id="246" w:author="raye" w:date="2018-08-10T12:30:00Z">
                <w:rPr>
                  <w:noProof/>
                  <w:webHidden/>
                </w:rPr>
              </w:rPrChange>
            </w:rPr>
            <w:fldChar w:fldCharType="begin"/>
          </w:r>
          <w:r w:rsidR="002510B6" w:rsidRPr="00B0205A">
            <w:rPr>
              <w:rFonts w:ascii="Times New Roman" w:hAnsi="Times New Roman" w:cs="Times New Roman"/>
              <w:noProof/>
              <w:webHidden/>
              <w:rPrChange w:id="247" w:author="raye" w:date="2018-08-10T12:30:00Z">
                <w:rPr>
                  <w:noProof/>
                  <w:webHidden/>
                </w:rPr>
              </w:rPrChange>
            </w:rPr>
            <w:instrText xml:space="preserve"> PAGEREF _Toc520839370 \h </w:instrText>
          </w:r>
          <w:r w:rsidR="002510B6" w:rsidRPr="00B0205A">
            <w:rPr>
              <w:rFonts w:ascii="Times New Roman" w:hAnsi="Times New Roman" w:cs="Times New Roman"/>
              <w:noProof/>
              <w:webHidden/>
              <w:rPrChange w:id="248"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49" w:author="raye" w:date="2018-08-10T12:30:00Z">
                <w:rPr>
                  <w:noProof/>
                  <w:webHidden/>
                </w:rPr>
              </w:rPrChange>
            </w:rPr>
            <w:fldChar w:fldCharType="separate"/>
          </w:r>
          <w:r w:rsidR="002510B6" w:rsidRPr="00B0205A">
            <w:rPr>
              <w:rFonts w:ascii="Times New Roman" w:hAnsi="Times New Roman" w:cs="Times New Roman"/>
              <w:noProof/>
              <w:webHidden/>
              <w:rPrChange w:id="250" w:author="raye" w:date="2018-08-10T12:30:00Z">
                <w:rPr>
                  <w:noProof/>
                  <w:webHidden/>
                </w:rPr>
              </w:rPrChange>
            </w:rPr>
            <w:t>11</w:t>
          </w:r>
          <w:r w:rsidR="002510B6" w:rsidRPr="00B0205A">
            <w:rPr>
              <w:rFonts w:ascii="Times New Roman" w:hAnsi="Times New Roman" w:cs="Times New Roman"/>
              <w:noProof/>
              <w:webHidden/>
              <w:rPrChange w:id="251" w:author="raye" w:date="2018-08-10T12:30:00Z">
                <w:rPr>
                  <w:noProof/>
                  <w:webHidden/>
                </w:rPr>
              </w:rPrChange>
            </w:rPr>
            <w:fldChar w:fldCharType="end"/>
          </w:r>
          <w:r w:rsidRPr="00B0205A">
            <w:rPr>
              <w:rFonts w:ascii="Times New Roman" w:hAnsi="Times New Roman" w:cs="Times New Roman"/>
              <w:noProof/>
              <w:rPrChange w:id="252" w:author="raye" w:date="2018-08-10T12:30:00Z">
                <w:rPr>
                  <w:noProof/>
                </w:rPr>
              </w:rPrChange>
            </w:rPr>
            <w:fldChar w:fldCharType="end"/>
          </w:r>
        </w:p>
        <w:p w14:paraId="23ECE205" w14:textId="77777777" w:rsidR="002510B6" w:rsidRPr="00B0205A" w:rsidRDefault="000B35C0">
          <w:pPr>
            <w:pStyle w:val="31"/>
            <w:tabs>
              <w:tab w:val="left" w:pos="1260"/>
              <w:tab w:val="right" w:pos="8296"/>
            </w:tabs>
            <w:rPr>
              <w:rFonts w:ascii="Times New Roman" w:hAnsi="Times New Roman" w:cs="Times New Roman"/>
              <w:noProof/>
              <w:sz w:val="21"/>
              <w:szCs w:val="22"/>
              <w:rPrChange w:id="253" w:author="raye" w:date="2018-08-10T12:30:00Z">
                <w:rPr>
                  <w:rFonts w:cstheme="minorBidi"/>
                  <w:noProof/>
                  <w:sz w:val="21"/>
                  <w:szCs w:val="22"/>
                </w:rPr>
              </w:rPrChange>
            </w:rPr>
          </w:pPr>
          <w:r w:rsidRPr="00B0205A">
            <w:rPr>
              <w:rFonts w:ascii="Times New Roman" w:hAnsi="Times New Roman" w:cs="Times New Roman"/>
              <w:rPrChange w:id="254" w:author="raye" w:date="2018-08-10T12:30:00Z">
                <w:rPr/>
              </w:rPrChange>
            </w:rPr>
            <w:fldChar w:fldCharType="begin"/>
          </w:r>
          <w:r w:rsidRPr="00B0205A">
            <w:rPr>
              <w:rFonts w:ascii="Times New Roman" w:hAnsi="Times New Roman" w:cs="Times New Roman"/>
              <w:rPrChange w:id="255" w:author="raye" w:date="2018-08-10T12:30:00Z">
                <w:rPr/>
              </w:rPrChange>
            </w:rPr>
            <w:instrText xml:space="preserve"> HYPERLINK \l "_Toc520839371" </w:instrText>
          </w:r>
          <w:r w:rsidRPr="00B0205A">
            <w:rPr>
              <w:rFonts w:ascii="Times New Roman" w:hAnsi="Times New Roman" w:cs="Times New Roman"/>
              <w:rPrChange w:id="256" w:author="raye" w:date="2018-08-10T12:30:00Z">
                <w:rPr>
                  <w:noProof/>
                </w:rPr>
              </w:rPrChange>
            </w:rPr>
            <w:fldChar w:fldCharType="separate"/>
          </w:r>
          <w:r w:rsidR="002510B6" w:rsidRPr="00B0205A">
            <w:rPr>
              <w:rStyle w:val="ac"/>
              <w:rFonts w:ascii="Times New Roman" w:hAnsi="Times New Roman" w:cs="Times New Roman"/>
              <w:noProof/>
              <w:color w:val="auto"/>
              <w:rPrChange w:id="257" w:author="raye" w:date="2018-08-10T12:30:00Z">
                <w:rPr>
                  <w:rStyle w:val="ac"/>
                  <w:rFonts w:ascii="Calibri" w:hAnsi="Calibri"/>
                  <w:noProof/>
                  <w:color w:val="auto"/>
                </w:rPr>
              </w:rPrChange>
            </w:rPr>
            <w:t>1.1.6.</w:t>
          </w:r>
          <w:r w:rsidR="002510B6" w:rsidRPr="00B0205A">
            <w:rPr>
              <w:rFonts w:ascii="Times New Roman" w:hAnsi="Times New Roman" w:cs="Times New Roman"/>
              <w:noProof/>
              <w:sz w:val="21"/>
              <w:szCs w:val="22"/>
              <w:rPrChange w:id="258"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259" w:author="raye" w:date="2018-08-10T12:30:00Z">
                <w:rPr>
                  <w:rStyle w:val="ac"/>
                  <w:rFonts w:ascii="Calibri" w:hAnsi="Calibri"/>
                  <w:noProof/>
                  <w:color w:val="auto"/>
                </w:rPr>
              </w:rPrChange>
            </w:rPr>
            <w:t>The completed system may require local and/or foreign regulatory approval before Go-Live event.</w:t>
          </w:r>
          <w:r w:rsidR="002510B6" w:rsidRPr="00B0205A">
            <w:rPr>
              <w:rFonts w:ascii="Times New Roman" w:hAnsi="Times New Roman" w:cs="Times New Roman"/>
              <w:noProof/>
              <w:webHidden/>
              <w:rPrChange w:id="260" w:author="raye" w:date="2018-08-10T12:30:00Z">
                <w:rPr>
                  <w:noProof/>
                  <w:webHidden/>
                </w:rPr>
              </w:rPrChange>
            </w:rPr>
            <w:tab/>
          </w:r>
          <w:r w:rsidR="002510B6" w:rsidRPr="00B0205A">
            <w:rPr>
              <w:rFonts w:ascii="Times New Roman" w:hAnsi="Times New Roman" w:cs="Times New Roman"/>
              <w:noProof/>
              <w:webHidden/>
              <w:rPrChange w:id="261" w:author="raye" w:date="2018-08-10T12:30:00Z">
                <w:rPr>
                  <w:noProof/>
                  <w:webHidden/>
                </w:rPr>
              </w:rPrChange>
            </w:rPr>
            <w:fldChar w:fldCharType="begin"/>
          </w:r>
          <w:r w:rsidR="002510B6" w:rsidRPr="00B0205A">
            <w:rPr>
              <w:rFonts w:ascii="Times New Roman" w:hAnsi="Times New Roman" w:cs="Times New Roman"/>
              <w:noProof/>
              <w:webHidden/>
              <w:rPrChange w:id="262" w:author="raye" w:date="2018-08-10T12:30:00Z">
                <w:rPr>
                  <w:noProof/>
                  <w:webHidden/>
                </w:rPr>
              </w:rPrChange>
            </w:rPr>
            <w:instrText xml:space="preserve"> PAGEREF _Toc520839371 \h </w:instrText>
          </w:r>
          <w:r w:rsidR="002510B6" w:rsidRPr="00B0205A">
            <w:rPr>
              <w:rFonts w:ascii="Times New Roman" w:hAnsi="Times New Roman" w:cs="Times New Roman"/>
              <w:noProof/>
              <w:webHidden/>
              <w:rPrChange w:id="263"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64" w:author="raye" w:date="2018-08-10T12:30:00Z">
                <w:rPr>
                  <w:noProof/>
                  <w:webHidden/>
                </w:rPr>
              </w:rPrChange>
            </w:rPr>
            <w:fldChar w:fldCharType="separate"/>
          </w:r>
          <w:r w:rsidR="002510B6" w:rsidRPr="00B0205A">
            <w:rPr>
              <w:rFonts w:ascii="Times New Roman" w:hAnsi="Times New Roman" w:cs="Times New Roman"/>
              <w:noProof/>
              <w:webHidden/>
              <w:rPrChange w:id="265" w:author="raye" w:date="2018-08-10T12:30:00Z">
                <w:rPr>
                  <w:noProof/>
                  <w:webHidden/>
                </w:rPr>
              </w:rPrChange>
            </w:rPr>
            <w:t>11</w:t>
          </w:r>
          <w:r w:rsidR="002510B6" w:rsidRPr="00B0205A">
            <w:rPr>
              <w:rFonts w:ascii="Times New Roman" w:hAnsi="Times New Roman" w:cs="Times New Roman"/>
              <w:noProof/>
              <w:webHidden/>
              <w:rPrChange w:id="266" w:author="raye" w:date="2018-08-10T12:30:00Z">
                <w:rPr>
                  <w:noProof/>
                  <w:webHidden/>
                </w:rPr>
              </w:rPrChange>
            </w:rPr>
            <w:fldChar w:fldCharType="end"/>
          </w:r>
          <w:r w:rsidRPr="00B0205A">
            <w:rPr>
              <w:rFonts w:ascii="Times New Roman" w:hAnsi="Times New Roman" w:cs="Times New Roman"/>
              <w:noProof/>
              <w:rPrChange w:id="267" w:author="raye" w:date="2018-08-10T12:30:00Z">
                <w:rPr>
                  <w:noProof/>
                </w:rPr>
              </w:rPrChange>
            </w:rPr>
            <w:fldChar w:fldCharType="end"/>
          </w:r>
        </w:p>
        <w:p w14:paraId="51A79BC1" w14:textId="77777777" w:rsidR="002510B6" w:rsidRPr="00B0205A" w:rsidRDefault="000B35C0">
          <w:pPr>
            <w:pStyle w:val="31"/>
            <w:tabs>
              <w:tab w:val="left" w:pos="1260"/>
              <w:tab w:val="right" w:pos="8296"/>
            </w:tabs>
            <w:rPr>
              <w:rFonts w:ascii="Times New Roman" w:hAnsi="Times New Roman" w:cs="Times New Roman"/>
              <w:noProof/>
              <w:sz w:val="21"/>
              <w:szCs w:val="22"/>
              <w:rPrChange w:id="268" w:author="raye" w:date="2018-08-10T12:30:00Z">
                <w:rPr>
                  <w:rFonts w:cstheme="minorBidi"/>
                  <w:noProof/>
                  <w:sz w:val="21"/>
                  <w:szCs w:val="22"/>
                </w:rPr>
              </w:rPrChange>
            </w:rPr>
          </w:pPr>
          <w:r w:rsidRPr="00B0205A">
            <w:rPr>
              <w:rFonts w:ascii="Times New Roman" w:hAnsi="Times New Roman" w:cs="Times New Roman"/>
              <w:rPrChange w:id="269" w:author="raye" w:date="2018-08-10T12:30:00Z">
                <w:rPr/>
              </w:rPrChange>
            </w:rPr>
            <w:fldChar w:fldCharType="begin"/>
          </w:r>
          <w:r w:rsidRPr="00B0205A">
            <w:rPr>
              <w:rFonts w:ascii="Times New Roman" w:hAnsi="Times New Roman" w:cs="Times New Roman"/>
              <w:rPrChange w:id="270" w:author="raye" w:date="2018-08-10T12:30:00Z">
                <w:rPr/>
              </w:rPrChange>
            </w:rPr>
            <w:instrText xml:space="preserve"> HYPERLINK \l "_Toc520839372" </w:instrText>
          </w:r>
          <w:r w:rsidRPr="00B0205A">
            <w:rPr>
              <w:rFonts w:ascii="Times New Roman" w:hAnsi="Times New Roman" w:cs="Times New Roman"/>
              <w:rPrChange w:id="271" w:author="raye" w:date="2018-08-10T12:30:00Z">
                <w:rPr>
                  <w:noProof/>
                </w:rPr>
              </w:rPrChange>
            </w:rPr>
            <w:fldChar w:fldCharType="separate"/>
          </w:r>
          <w:r w:rsidR="002510B6" w:rsidRPr="00B0205A">
            <w:rPr>
              <w:rStyle w:val="ac"/>
              <w:rFonts w:ascii="Times New Roman" w:hAnsi="Times New Roman" w:cs="Times New Roman"/>
              <w:noProof/>
              <w:color w:val="auto"/>
              <w:rPrChange w:id="272" w:author="raye" w:date="2018-08-10T12:30:00Z">
                <w:rPr>
                  <w:rStyle w:val="ac"/>
                  <w:rFonts w:ascii="Calibri" w:hAnsi="Calibri"/>
                  <w:noProof/>
                  <w:color w:val="auto"/>
                </w:rPr>
              </w:rPrChange>
            </w:rPr>
            <w:t>1.1.7.</w:t>
          </w:r>
          <w:r w:rsidR="002510B6" w:rsidRPr="00B0205A">
            <w:rPr>
              <w:rFonts w:ascii="Times New Roman" w:hAnsi="Times New Roman" w:cs="Times New Roman"/>
              <w:noProof/>
              <w:sz w:val="21"/>
              <w:szCs w:val="22"/>
              <w:rPrChange w:id="273"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274" w:author="raye" w:date="2018-08-10T12:30:00Z">
                <w:rPr>
                  <w:rStyle w:val="ac"/>
                  <w:rFonts w:ascii="Calibri" w:hAnsi="Calibri"/>
                  <w:noProof/>
                  <w:color w:val="auto"/>
                </w:rPr>
              </w:rPrChange>
            </w:rPr>
            <w:t>Information such as price and or company data may be limited online, and manual search may be necessary.</w:t>
          </w:r>
          <w:r w:rsidR="002510B6" w:rsidRPr="00B0205A">
            <w:rPr>
              <w:rFonts w:ascii="Times New Roman" w:hAnsi="Times New Roman" w:cs="Times New Roman"/>
              <w:noProof/>
              <w:webHidden/>
              <w:rPrChange w:id="275" w:author="raye" w:date="2018-08-10T12:30:00Z">
                <w:rPr>
                  <w:noProof/>
                  <w:webHidden/>
                </w:rPr>
              </w:rPrChange>
            </w:rPr>
            <w:tab/>
          </w:r>
          <w:r w:rsidR="002510B6" w:rsidRPr="00B0205A">
            <w:rPr>
              <w:rFonts w:ascii="Times New Roman" w:hAnsi="Times New Roman" w:cs="Times New Roman"/>
              <w:noProof/>
              <w:webHidden/>
              <w:rPrChange w:id="276" w:author="raye" w:date="2018-08-10T12:30:00Z">
                <w:rPr>
                  <w:noProof/>
                  <w:webHidden/>
                </w:rPr>
              </w:rPrChange>
            </w:rPr>
            <w:fldChar w:fldCharType="begin"/>
          </w:r>
          <w:r w:rsidR="002510B6" w:rsidRPr="00B0205A">
            <w:rPr>
              <w:rFonts w:ascii="Times New Roman" w:hAnsi="Times New Roman" w:cs="Times New Roman"/>
              <w:noProof/>
              <w:webHidden/>
              <w:rPrChange w:id="277" w:author="raye" w:date="2018-08-10T12:30:00Z">
                <w:rPr>
                  <w:noProof/>
                  <w:webHidden/>
                </w:rPr>
              </w:rPrChange>
            </w:rPr>
            <w:instrText xml:space="preserve"> PAGEREF _Toc520839372 \h </w:instrText>
          </w:r>
          <w:r w:rsidR="002510B6" w:rsidRPr="00B0205A">
            <w:rPr>
              <w:rFonts w:ascii="Times New Roman" w:hAnsi="Times New Roman" w:cs="Times New Roman"/>
              <w:noProof/>
              <w:webHidden/>
              <w:rPrChange w:id="278"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79" w:author="raye" w:date="2018-08-10T12:30:00Z">
                <w:rPr>
                  <w:noProof/>
                  <w:webHidden/>
                </w:rPr>
              </w:rPrChange>
            </w:rPr>
            <w:fldChar w:fldCharType="separate"/>
          </w:r>
          <w:r w:rsidR="002510B6" w:rsidRPr="00B0205A">
            <w:rPr>
              <w:rFonts w:ascii="Times New Roman" w:hAnsi="Times New Roman" w:cs="Times New Roman"/>
              <w:noProof/>
              <w:webHidden/>
              <w:rPrChange w:id="280" w:author="raye" w:date="2018-08-10T12:30:00Z">
                <w:rPr>
                  <w:noProof/>
                  <w:webHidden/>
                </w:rPr>
              </w:rPrChange>
            </w:rPr>
            <w:t>11</w:t>
          </w:r>
          <w:r w:rsidR="002510B6" w:rsidRPr="00B0205A">
            <w:rPr>
              <w:rFonts w:ascii="Times New Roman" w:hAnsi="Times New Roman" w:cs="Times New Roman"/>
              <w:noProof/>
              <w:webHidden/>
              <w:rPrChange w:id="281" w:author="raye" w:date="2018-08-10T12:30:00Z">
                <w:rPr>
                  <w:noProof/>
                  <w:webHidden/>
                </w:rPr>
              </w:rPrChange>
            </w:rPr>
            <w:fldChar w:fldCharType="end"/>
          </w:r>
          <w:r w:rsidRPr="00B0205A">
            <w:rPr>
              <w:rFonts w:ascii="Times New Roman" w:hAnsi="Times New Roman" w:cs="Times New Roman"/>
              <w:noProof/>
              <w:rPrChange w:id="282" w:author="raye" w:date="2018-08-10T12:30:00Z">
                <w:rPr>
                  <w:noProof/>
                </w:rPr>
              </w:rPrChange>
            </w:rPr>
            <w:fldChar w:fldCharType="end"/>
          </w:r>
        </w:p>
        <w:p w14:paraId="260F0EF6" w14:textId="77777777" w:rsidR="002510B6" w:rsidRPr="00B0205A" w:rsidRDefault="000B35C0">
          <w:pPr>
            <w:pStyle w:val="31"/>
            <w:tabs>
              <w:tab w:val="left" w:pos="1260"/>
              <w:tab w:val="right" w:pos="8296"/>
            </w:tabs>
            <w:rPr>
              <w:rFonts w:ascii="Times New Roman" w:hAnsi="Times New Roman" w:cs="Times New Roman"/>
              <w:noProof/>
              <w:sz w:val="21"/>
              <w:szCs w:val="22"/>
              <w:rPrChange w:id="283" w:author="raye" w:date="2018-08-10T12:30:00Z">
                <w:rPr>
                  <w:rFonts w:cstheme="minorBidi"/>
                  <w:noProof/>
                  <w:sz w:val="21"/>
                  <w:szCs w:val="22"/>
                </w:rPr>
              </w:rPrChange>
            </w:rPr>
          </w:pPr>
          <w:r w:rsidRPr="00B0205A">
            <w:rPr>
              <w:rFonts w:ascii="Times New Roman" w:hAnsi="Times New Roman" w:cs="Times New Roman"/>
              <w:rPrChange w:id="284" w:author="raye" w:date="2018-08-10T12:30:00Z">
                <w:rPr/>
              </w:rPrChange>
            </w:rPr>
            <w:fldChar w:fldCharType="begin"/>
          </w:r>
          <w:r w:rsidRPr="00B0205A">
            <w:rPr>
              <w:rFonts w:ascii="Times New Roman" w:hAnsi="Times New Roman" w:cs="Times New Roman"/>
              <w:rPrChange w:id="285" w:author="raye" w:date="2018-08-10T12:30:00Z">
                <w:rPr/>
              </w:rPrChange>
            </w:rPr>
            <w:instrText xml:space="preserve"> HYPERLINK \l "_Toc520839373" </w:instrText>
          </w:r>
          <w:r w:rsidRPr="00B0205A">
            <w:rPr>
              <w:rFonts w:ascii="Times New Roman" w:hAnsi="Times New Roman" w:cs="Times New Roman"/>
              <w:rPrChange w:id="286" w:author="raye" w:date="2018-08-10T12:30:00Z">
                <w:rPr>
                  <w:noProof/>
                </w:rPr>
              </w:rPrChange>
            </w:rPr>
            <w:fldChar w:fldCharType="separate"/>
          </w:r>
          <w:r w:rsidR="002510B6" w:rsidRPr="00B0205A">
            <w:rPr>
              <w:rStyle w:val="ac"/>
              <w:rFonts w:ascii="Times New Roman" w:hAnsi="Times New Roman" w:cs="Times New Roman"/>
              <w:noProof/>
              <w:color w:val="auto"/>
              <w:rPrChange w:id="287" w:author="raye" w:date="2018-08-10T12:30:00Z">
                <w:rPr>
                  <w:rStyle w:val="ac"/>
                  <w:rFonts w:ascii="Calibri" w:hAnsi="Calibri"/>
                  <w:noProof/>
                  <w:color w:val="auto"/>
                </w:rPr>
              </w:rPrChange>
            </w:rPr>
            <w:t>1.1.8.</w:t>
          </w:r>
          <w:r w:rsidR="002510B6" w:rsidRPr="00B0205A">
            <w:rPr>
              <w:rFonts w:ascii="Times New Roman" w:hAnsi="Times New Roman" w:cs="Times New Roman"/>
              <w:noProof/>
              <w:sz w:val="21"/>
              <w:szCs w:val="22"/>
              <w:rPrChange w:id="288"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289" w:author="raye" w:date="2018-08-10T12:30:00Z">
                <w:rPr>
                  <w:rStyle w:val="ac"/>
                  <w:rFonts w:ascii="Calibri" w:hAnsi="Calibri"/>
                  <w:noProof/>
                  <w:color w:val="auto"/>
                </w:rPr>
              </w:rPrChange>
            </w:rPr>
            <w:t>The development team software has not yet reached its end-of-support date.</w:t>
          </w:r>
          <w:r w:rsidR="002510B6" w:rsidRPr="00B0205A">
            <w:rPr>
              <w:rFonts w:ascii="Times New Roman" w:hAnsi="Times New Roman" w:cs="Times New Roman"/>
              <w:noProof/>
              <w:webHidden/>
              <w:rPrChange w:id="290" w:author="raye" w:date="2018-08-10T12:30:00Z">
                <w:rPr>
                  <w:noProof/>
                  <w:webHidden/>
                </w:rPr>
              </w:rPrChange>
            </w:rPr>
            <w:tab/>
          </w:r>
          <w:r w:rsidR="002510B6" w:rsidRPr="00B0205A">
            <w:rPr>
              <w:rFonts w:ascii="Times New Roman" w:hAnsi="Times New Roman" w:cs="Times New Roman"/>
              <w:noProof/>
              <w:webHidden/>
              <w:rPrChange w:id="291" w:author="raye" w:date="2018-08-10T12:30:00Z">
                <w:rPr>
                  <w:noProof/>
                  <w:webHidden/>
                </w:rPr>
              </w:rPrChange>
            </w:rPr>
            <w:fldChar w:fldCharType="begin"/>
          </w:r>
          <w:r w:rsidR="002510B6" w:rsidRPr="00B0205A">
            <w:rPr>
              <w:rFonts w:ascii="Times New Roman" w:hAnsi="Times New Roman" w:cs="Times New Roman"/>
              <w:noProof/>
              <w:webHidden/>
              <w:rPrChange w:id="292" w:author="raye" w:date="2018-08-10T12:30:00Z">
                <w:rPr>
                  <w:noProof/>
                  <w:webHidden/>
                </w:rPr>
              </w:rPrChange>
            </w:rPr>
            <w:instrText xml:space="preserve"> PAGEREF _Toc520839373 \h </w:instrText>
          </w:r>
          <w:r w:rsidR="002510B6" w:rsidRPr="00B0205A">
            <w:rPr>
              <w:rFonts w:ascii="Times New Roman" w:hAnsi="Times New Roman" w:cs="Times New Roman"/>
              <w:noProof/>
              <w:webHidden/>
              <w:rPrChange w:id="293"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94" w:author="raye" w:date="2018-08-10T12:30:00Z">
                <w:rPr>
                  <w:noProof/>
                  <w:webHidden/>
                </w:rPr>
              </w:rPrChange>
            </w:rPr>
            <w:fldChar w:fldCharType="separate"/>
          </w:r>
          <w:r w:rsidR="002510B6" w:rsidRPr="00B0205A">
            <w:rPr>
              <w:rFonts w:ascii="Times New Roman" w:hAnsi="Times New Roman" w:cs="Times New Roman"/>
              <w:noProof/>
              <w:webHidden/>
              <w:rPrChange w:id="295" w:author="raye" w:date="2018-08-10T12:30:00Z">
                <w:rPr>
                  <w:noProof/>
                  <w:webHidden/>
                </w:rPr>
              </w:rPrChange>
            </w:rPr>
            <w:t>11</w:t>
          </w:r>
          <w:r w:rsidR="002510B6" w:rsidRPr="00B0205A">
            <w:rPr>
              <w:rFonts w:ascii="Times New Roman" w:hAnsi="Times New Roman" w:cs="Times New Roman"/>
              <w:noProof/>
              <w:webHidden/>
              <w:rPrChange w:id="296" w:author="raye" w:date="2018-08-10T12:30:00Z">
                <w:rPr>
                  <w:noProof/>
                  <w:webHidden/>
                </w:rPr>
              </w:rPrChange>
            </w:rPr>
            <w:fldChar w:fldCharType="end"/>
          </w:r>
          <w:r w:rsidRPr="00B0205A">
            <w:rPr>
              <w:rFonts w:ascii="Times New Roman" w:hAnsi="Times New Roman" w:cs="Times New Roman"/>
              <w:noProof/>
              <w:rPrChange w:id="297" w:author="raye" w:date="2018-08-10T12:30:00Z">
                <w:rPr>
                  <w:noProof/>
                </w:rPr>
              </w:rPrChange>
            </w:rPr>
            <w:fldChar w:fldCharType="end"/>
          </w:r>
        </w:p>
        <w:p w14:paraId="2ABDB0A9" w14:textId="77777777" w:rsidR="002510B6" w:rsidRPr="00B0205A" w:rsidRDefault="000B35C0">
          <w:pPr>
            <w:pStyle w:val="31"/>
            <w:tabs>
              <w:tab w:val="left" w:pos="1260"/>
              <w:tab w:val="right" w:pos="8296"/>
            </w:tabs>
            <w:rPr>
              <w:rFonts w:ascii="Times New Roman" w:hAnsi="Times New Roman" w:cs="Times New Roman"/>
              <w:noProof/>
              <w:sz w:val="21"/>
              <w:szCs w:val="22"/>
              <w:rPrChange w:id="298" w:author="raye" w:date="2018-08-10T12:30:00Z">
                <w:rPr>
                  <w:rFonts w:cstheme="minorBidi"/>
                  <w:noProof/>
                  <w:sz w:val="21"/>
                  <w:szCs w:val="22"/>
                </w:rPr>
              </w:rPrChange>
            </w:rPr>
          </w:pPr>
          <w:r w:rsidRPr="00B0205A">
            <w:rPr>
              <w:rFonts w:ascii="Times New Roman" w:hAnsi="Times New Roman" w:cs="Times New Roman"/>
              <w:rPrChange w:id="299" w:author="raye" w:date="2018-08-10T12:30:00Z">
                <w:rPr/>
              </w:rPrChange>
            </w:rPr>
            <w:fldChar w:fldCharType="begin"/>
          </w:r>
          <w:r w:rsidRPr="00B0205A">
            <w:rPr>
              <w:rFonts w:ascii="Times New Roman" w:hAnsi="Times New Roman" w:cs="Times New Roman"/>
              <w:rPrChange w:id="300" w:author="raye" w:date="2018-08-10T12:30:00Z">
                <w:rPr/>
              </w:rPrChange>
            </w:rPr>
            <w:instrText xml:space="preserve"> HYPERLINK \l "_Toc520839374" </w:instrText>
          </w:r>
          <w:r w:rsidRPr="00B0205A">
            <w:rPr>
              <w:rFonts w:ascii="Times New Roman" w:hAnsi="Times New Roman" w:cs="Times New Roman"/>
              <w:rPrChange w:id="301" w:author="raye" w:date="2018-08-10T12:30:00Z">
                <w:rPr>
                  <w:noProof/>
                </w:rPr>
              </w:rPrChange>
            </w:rPr>
            <w:fldChar w:fldCharType="separate"/>
          </w:r>
          <w:r w:rsidR="002510B6" w:rsidRPr="00B0205A">
            <w:rPr>
              <w:rStyle w:val="ac"/>
              <w:rFonts w:ascii="Times New Roman" w:hAnsi="Times New Roman" w:cs="Times New Roman"/>
              <w:noProof/>
              <w:color w:val="auto"/>
              <w:rPrChange w:id="302" w:author="raye" w:date="2018-08-10T12:30:00Z">
                <w:rPr>
                  <w:rStyle w:val="ac"/>
                  <w:rFonts w:ascii="Calibri" w:hAnsi="Calibri"/>
                  <w:noProof/>
                  <w:color w:val="auto"/>
                </w:rPr>
              </w:rPrChange>
            </w:rPr>
            <w:t>1.1.9.</w:t>
          </w:r>
          <w:r w:rsidR="002510B6" w:rsidRPr="00B0205A">
            <w:rPr>
              <w:rFonts w:ascii="Times New Roman" w:hAnsi="Times New Roman" w:cs="Times New Roman"/>
              <w:noProof/>
              <w:sz w:val="21"/>
              <w:szCs w:val="22"/>
              <w:rPrChange w:id="303"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304" w:author="raye" w:date="2018-08-10T12:30:00Z">
                <w:rPr>
                  <w:rStyle w:val="ac"/>
                  <w:rFonts w:ascii="Calibri" w:hAnsi="Calibri"/>
                  <w:noProof/>
                  <w:color w:val="auto"/>
                </w:rPr>
              </w:rPrChange>
            </w:rPr>
            <w:t>This service outlined in this SOW do not include the provision of any hardware equipment, software program, hardware equipment maintenance or warranty, software program maintenance or warranty, user (exits) modifications, data handling/conversion, performance tuning, or product exploitation.</w:t>
          </w:r>
          <w:r w:rsidR="002510B6" w:rsidRPr="00B0205A">
            <w:rPr>
              <w:rFonts w:ascii="Times New Roman" w:hAnsi="Times New Roman" w:cs="Times New Roman"/>
              <w:noProof/>
              <w:webHidden/>
              <w:rPrChange w:id="305" w:author="raye" w:date="2018-08-10T12:30:00Z">
                <w:rPr>
                  <w:noProof/>
                  <w:webHidden/>
                </w:rPr>
              </w:rPrChange>
            </w:rPr>
            <w:tab/>
          </w:r>
          <w:r w:rsidR="002510B6" w:rsidRPr="00B0205A">
            <w:rPr>
              <w:rFonts w:ascii="Times New Roman" w:hAnsi="Times New Roman" w:cs="Times New Roman"/>
              <w:noProof/>
              <w:webHidden/>
              <w:rPrChange w:id="306" w:author="raye" w:date="2018-08-10T12:30:00Z">
                <w:rPr>
                  <w:noProof/>
                  <w:webHidden/>
                </w:rPr>
              </w:rPrChange>
            </w:rPr>
            <w:fldChar w:fldCharType="begin"/>
          </w:r>
          <w:r w:rsidR="002510B6" w:rsidRPr="00B0205A">
            <w:rPr>
              <w:rFonts w:ascii="Times New Roman" w:hAnsi="Times New Roman" w:cs="Times New Roman"/>
              <w:noProof/>
              <w:webHidden/>
              <w:rPrChange w:id="307" w:author="raye" w:date="2018-08-10T12:30:00Z">
                <w:rPr>
                  <w:noProof/>
                  <w:webHidden/>
                </w:rPr>
              </w:rPrChange>
            </w:rPr>
            <w:instrText xml:space="preserve"> PAGEREF _Toc520839374 \h </w:instrText>
          </w:r>
          <w:r w:rsidR="002510B6" w:rsidRPr="00B0205A">
            <w:rPr>
              <w:rFonts w:ascii="Times New Roman" w:hAnsi="Times New Roman" w:cs="Times New Roman"/>
              <w:noProof/>
              <w:webHidden/>
              <w:rPrChange w:id="308"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309" w:author="raye" w:date="2018-08-10T12:30:00Z">
                <w:rPr>
                  <w:noProof/>
                  <w:webHidden/>
                </w:rPr>
              </w:rPrChange>
            </w:rPr>
            <w:fldChar w:fldCharType="separate"/>
          </w:r>
          <w:r w:rsidR="002510B6" w:rsidRPr="00B0205A">
            <w:rPr>
              <w:rFonts w:ascii="Times New Roman" w:hAnsi="Times New Roman" w:cs="Times New Roman"/>
              <w:noProof/>
              <w:webHidden/>
              <w:rPrChange w:id="310" w:author="raye" w:date="2018-08-10T12:30:00Z">
                <w:rPr>
                  <w:noProof/>
                  <w:webHidden/>
                </w:rPr>
              </w:rPrChange>
            </w:rPr>
            <w:t>11</w:t>
          </w:r>
          <w:r w:rsidR="002510B6" w:rsidRPr="00B0205A">
            <w:rPr>
              <w:rFonts w:ascii="Times New Roman" w:hAnsi="Times New Roman" w:cs="Times New Roman"/>
              <w:noProof/>
              <w:webHidden/>
              <w:rPrChange w:id="311" w:author="raye" w:date="2018-08-10T12:30:00Z">
                <w:rPr>
                  <w:noProof/>
                  <w:webHidden/>
                </w:rPr>
              </w:rPrChange>
            </w:rPr>
            <w:fldChar w:fldCharType="end"/>
          </w:r>
          <w:r w:rsidRPr="00B0205A">
            <w:rPr>
              <w:rFonts w:ascii="Times New Roman" w:hAnsi="Times New Roman" w:cs="Times New Roman"/>
              <w:noProof/>
              <w:rPrChange w:id="312" w:author="raye" w:date="2018-08-10T12:30:00Z">
                <w:rPr>
                  <w:noProof/>
                </w:rPr>
              </w:rPrChange>
            </w:rPr>
            <w:fldChar w:fldCharType="end"/>
          </w:r>
        </w:p>
        <w:p w14:paraId="4A2F0D33" w14:textId="77777777" w:rsidR="002510B6" w:rsidRPr="00B0205A" w:rsidRDefault="000B35C0">
          <w:pPr>
            <w:pStyle w:val="31"/>
            <w:tabs>
              <w:tab w:val="left" w:pos="1260"/>
              <w:tab w:val="right" w:pos="8296"/>
            </w:tabs>
            <w:rPr>
              <w:rFonts w:ascii="Times New Roman" w:hAnsi="Times New Roman" w:cs="Times New Roman"/>
              <w:noProof/>
              <w:sz w:val="21"/>
              <w:szCs w:val="22"/>
              <w:rPrChange w:id="313" w:author="raye" w:date="2018-08-10T12:30:00Z">
                <w:rPr>
                  <w:rFonts w:cstheme="minorBidi"/>
                  <w:noProof/>
                  <w:sz w:val="21"/>
                  <w:szCs w:val="22"/>
                </w:rPr>
              </w:rPrChange>
            </w:rPr>
          </w:pPr>
          <w:r w:rsidRPr="00B0205A">
            <w:rPr>
              <w:rFonts w:ascii="Times New Roman" w:hAnsi="Times New Roman" w:cs="Times New Roman"/>
              <w:rPrChange w:id="314" w:author="raye" w:date="2018-08-10T12:30:00Z">
                <w:rPr/>
              </w:rPrChange>
            </w:rPr>
            <w:fldChar w:fldCharType="begin"/>
          </w:r>
          <w:r w:rsidRPr="00B0205A">
            <w:rPr>
              <w:rFonts w:ascii="Times New Roman" w:hAnsi="Times New Roman" w:cs="Times New Roman"/>
              <w:rPrChange w:id="315" w:author="raye" w:date="2018-08-10T12:30:00Z">
                <w:rPr/>
              </w:rPrChange>
            </w:rPr>
            <w:instrText xml:space="preserve"> HYPERLINK \l "_Toc520839375" </w:instrText>
          </w:r>
          <w:r w:rsidRPr="00B0205A">
            <w:rPr>
              <w:rFonts w:ascii="Times New Roman" w:hAnsi="Times New Roman" w:cs="Times New Roman"/>
              <w:rPrChange w:id="316" w:author="raye" w:date="2018-08-10T12:30:00Z">
                <w:rPr>
                  <w:noProof/>
                </w:rPr>
              </w:rPrChange>
            </w:rPr>
            <w:fldChar w:fldCharType="separate"/>
          </w:r>
          <w:r w:rsidR="002510B6" w:rsidRPr="00B0205A">
            <w:rPr>
              <w:rStyle w:val="ac"/>
              <w:rFonts w:ascii="Times New Roman" w:hAnsi="Times New Roman" w:cs="Times New Roman"/>
              <w:noProof/>
              <w:color w:val="auto"/>
              <w:rPrChange w:id="317" w:author="raye" w:date="2018-08-10T12:30:00Z">
                <w:rPr>
                  <w:rStyle w:val="ac"/>
                  <w:rFonts w:ascii="Calibri" w:hAnsi="Calibri"/>
                  <w:noProof/>
                  <w:color w:val="auto"/>
                </w:rPr>
              </w:rPrChange>
            </w:rPr>
            <w:t>1.1.10.</w:t>
          </w:r>
          <w:r w:rsidR="002510B6" w:rsidRPr="00B0205A">
            <w:rPr>
              <w:rFonts w:ascii="Times New Roman" w:hAnsi="Times New Roman" w:cs="Times New Roman"/>
              <w:noProof/>
              <w:sz w:val="21"/>
              <w:szCs w:val="22"/>
              <w:rPrChange w:id="318"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319" w:author="raye" w:date="2018-08-10T12:30:00Z">
                <w:rPr>
                  <w:rStyle w:val="ac"/>
                  <w:rFonts w:ascii="Calibri" w:hAnsi="Calibri"/>
                  <w:noProof/>
                  <w:color w:val="auto"/>
                </w:rPr>
              </w:rPrChange>
            </w:rPr>
            <w:t>Bank of China New York and the development team are expected to have appropriate resources available during this timeframe to provide necessary actions and responses for completing project.</w:t>
          </w:r>
          <w:r w:rsidR="002510B6" w:rsidRPr="00B0205A">
            <w:rPr>
              <w:rFonts w:ascii="Times New Roman" w:hAnsi="Times New Roman" w:cs="Times New Roman"/>
              <w:noProof/>
              <w:webHidden/>
              <w:rPrChange w:id="320" w:author="raye" w:date="2018-08-10T12:30:00Z">
                <w:rPr>
                  <w:noProof/>
                  <w:webHidden/>
                </w:rPr>
              </w:rPrChange>
            </w:rPr>
            <w:tab/>
          </w:r>
          <w:r w:rsidR="002510B6" w:rsidRPr="00B0205A">
            <w:rPr>
              <w:rFonts w:ascii="Times New Roman" w:hAnsi="Times New Roman" w:cs="Times New Roman"/>
              <w:noProof/>
              <w:webHidden/>
              <w:rPrChange w:id="321" w:author="raye" w:date="2018-08-10T12:30:00Z">
                <w:rPr>
                  <w:noProof/>
                  <w:webHidden/>
                </w:rPr>
              </w:rPrChange>
            </w:rPr>
            <w:fldChar w:fldCharType="begin"/>
          </w:r>
          <w:r w:rsidR="002510B6" w:rsidRPr="00B0205A">
            <w:rPr>
              <w:rFonts w:ascii="Times New Roman" w:hAnsi="Times New Roman" w:cs="Times New Roman"/>
              <w:noProof/>
              <w:webHidden/>
              <w:rPrChange w:id="322" w:author="raye" w:date="2018-08-10T12:30:00Z">
                <w:rPr>
                  <w:noProof/>
                  <w:webHidden/>
                </w:rPr>
              </w:rPrChange>
            </w:rPr>
            <w:instrText xml:space="preserve"> PAGEREF _Toc520839375 \h </w:instrText>
          </w:r>
          <w:r w:rsidR="002510B6" w:rsidRPr="00B0205A">
            <w:rPr>
              <w:rFonts w:ascii="Times New Roman" w:hAnsi="Times New Roman" w:cs="Times New Roman"/>
              <w:noProof/>
              <w:webHidden/>
              <w:rPrChange w:id="323"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324" w:author="raye" w:date="2018-08-10T12:30:00Z">
                <w:rPr>
                  <w:noProof/>
                  <w:webHidden/>
                </w:rPr>
              </w:rPrChange>
            </w:rPr>
            <w:fldChar w:fldCharType="separate"/>
          </w:r>
          <w:r w:rsidR="002510B6" w:rsidRPr="00B0205A">
            <w:rPr>
              <w:rFonts w:ascii="Times New Roman" w:hAnsi="Times New Roman" w:cs="Times New Roman"/>
              <w:noProof/>
              <w:webHidden/>
              <w:rPrChange w:id="325" w:author="raye" w:date="2018-08-10T12:30:00Z">
                <w:rPr>
                  <w:noProof/>
                  <w:webHidden/>
                </w:rPr>
              </w:rPrChange>
            </w:rPr>
            <w:t>11</w:t>
          </w:r>
          <w:r w:rsidR="002510B6" w:rsidRPr="00B0205A">
            <w:rPr>
              <w:rFonts w:ascii="Times New Roman" w:hAnsi="Times New Roman" w:cs="Times New Roman"/>
              <w:noProof/>
              <w:webHidden/>
              <w:rPrChange w:id="326" w:author="raye" w:date="2018-08-10T12:30:00Z">
                <w:rPr>
                  <w:noProof/>
                  <w:webHidden/>
                </w:rPr>
              </w:rPrChange>
            </w:rPr>
            <w:fldChar w:fldCharType="end"/>
          </w:r>
          <w:r w:rsidRPr="00B0205A">
            <w:rPr>
              <w:rFonts w:ascii="Times New Roman" w:hAnsi="Times New Roman" w:cs="Times New Roman"/>
              <w:noProof/>
              <w:rPrChange w:id="327" w:author="raye" w:date="2018-08-10T12:30:00Z">
                <w:rPr>
                  <w:noProof/>
                </w:rPr>
              </w:rPrChange>
            </w:rPr>
            <w:fldChar w:fldCharType="end"/>
          </w:r>
        </w:p>
        <w:p w14:paraId="0A1A3426" w14:textId="77777777" w:rsidR="002510B6" w:rsidRPr="00B0205A" w:rsidRDefault="000B35C0">
          <w:pPr>
            <w:pStyle w:val="31"/>
            <w:tabs>
              <w:tab w:val="left" w:pos="1260"/>
              <w:tab w:val="right" w:pos="8296"/>
            </w:tabs>
            <w:rPr>
              <w:rFonts w:ascii="Times New Roman" w:hAnsi="Times New Roman" w:cs="Times New Roman"/>
              <w:noProof/>
              <w:sz w:val="21"/>
              <w:szCs w:val="22"/>
              <w:rPrChange w:id="328" w:author="raye" w:date="2018-08-10T12:30:00Z">
                <w:rPr>
                  <w:rFonts w:cstheme="minorBidi"/>
                  <w:noProof/>
                  <w:sz w:val="21"/>
                  <w:szCs w:val="22"/>
                </w:rPr>
              </w:rPrChange>
            </w:rPr>
          </w:pPr>
          <w:r w:rsidRPr="00B0205A">
            <w:rPr>
              <w:rFonts w:ascii="Times New Roman" w:hAnsi="Times New Roman" w:cs="Times New Roman"/>
              <w:rPrChange w:id="329" w:author="raye" w:date="2018-08-10T12:30:00Z">
                <w:rPr/>
              </w:rPrChange>
            </w:rPr>
            <w:fldChar w:fldCharType="begin"/>
          </w:r>
          <w:r w:rsidRPr="00B0205A">
            <w:rPr>
              <w:rFonts w:ascii="Times New Roman" w:hAnsi="Times New Roman" w:cs="Times New Roman"/>
              <w:rPrChange w:id="330" w:author="raye" w:date="2018-08-10T12:30:00Z">
                <w:rPr/>
              </w:rPrChange>
            </w:rPr>
            <w:instrText xml:space="preserve"> HYPERLINK \l "_Toc520839376" </w:instrText>
          </w:r>
          <w:r w:rsidRPr="00B0205A">
            <w:rPr>
              <w:rFonts w:ascii="Times New Roman" w:hAnsi="Times New Roman" w:cs="Times New Roman"/>
              <w:rPrChange w:id="331" w:author="raye" w:date="2018-08-10T12:30:00Z">
                <w:rPr>
                  <w:noProof/>
                </w:rPr>
              </w:rPrChange>
            </w:rPr>
            <w:fldChar w:fldCharType="separate"/>
          </w:r>
          <w:r w:rsidR="002510B6" w:rsidRPr="00B0205A">
            <w:rPr>
              <w:rStyle w:val="ac"/>
              <w:rFonts w:ascii="Times New Roman" w:hAnsi="Times New Roman" w:cs="Times New Roman"/>
              <w:noProof/>
              <w:color w:val="auto"/>
              <w:rPrChange w:id="332" w:author="raye" w:date="2018-08-10T12:30:00Z">
                <w:rPr>
                  <w:rStyle w:val="ac"/>
                  <w:rFonts w:ascii="Calibri" w:hAnsi="Calibri"/>
                  <w:noProof/>
                  <w:color w:val="auto"/>
                </w:rPr>
              </w:rPrChange>
            </w:rPr>
            <w:t>1.1.11.</w:t>
          </w:r>
          <w:r w:rsidR="002510B6" w:rsidRPr="00B0205A">
            <w:rPr>
              <w:rFonts w:ascii="Times New Roman" w:hAnsi="Times New Roman" w:cs="Times New Roman"/>
              <w:noProof/>
              <w:sz w:val="21"/>
              <w:szCs w:val="22"/>
              <w:rPrChange w:id="333"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334" w:author="raye" w:date="2018-08-10T12:30:00Z">
                <w:rPr>
                  <w:rStyle w:val="ac"/>
                  <w:rFonts w:ascii="Calibri" w:hAnsi="Calibri"/>
                  <w:noProof/>
                  <w:color w:val="auto"/>
                </w:rPr>
              </w:rPrChange>
            </w:rPr>
            <w:t>Help the development team obtain an understanding of the business problem, the data, and the current process/practice, and provide business requirements. In reverse, help TSD team to solve the business problem,  provide professional opinion, understand system function and manipulation.</w:t>
          </w:r>
          <w:r w:rsidR="002510B6" w:rsidRPr="00B0205A">
            <w:rPr>
              <w:rFonts w:ascii="Times New Roman" w:hAnsi="Times New Roman" w:cs="Times New Roman"/>
              <w:noProof/>
              <w:webHidden/>
              <w:rPrChange w:id="335" w:author="raye" w:date="2018-08-10T12:30:00Z">
                <w:rPr>
                  <w:noProof/>
                  <w:webHidden/>
                </w:rPr>
              </w:rPrChange>
            </w:rPr>
            <w:tab/>
          </w:r>
          <w:r w:rsidR="002510B6" w:rsidRPr="00B0205A">
            <w:rPr>
              <w:rFonts w:ascii="Times New Roman" w:hAnsi="Times New Roman" w:cs="Times New Roman"/>
              <w:noProof/>
              <w:webHidden/>
              <w:rPrChange w:id="336" w:author="raye" w:date="2018-08-10T12:30:00Z">
                <w:rPr>
                  <w:noProof/>
                  <w:webHidden/>
                </w:rPr>
              </w:rPrChange>
            </w:rPr>
            <w:fldChar w:fldCharType="begin"/>
          </w:r>
          <w:r w:rsidR="002510B6" w:rsidRPr="00B0205A">
            <w:rPr>
              <w:rFonts w:ascii="Times New Roman" w:hAnsi="Times New Roman" w:cs="Times New Roman"/>
              <w:noProof/>
              <w:webHidden/>
              <w:rPrChange w:id="337" w:author="raye" w:date="2018-08-10T12:30:00Z">
                <w:rPr>
                  <w:noProof/>
                  <w:webHidden/>
                </w:rPr>
              </w:rPrChange>
            </w:rPr>
            <w:instrText xml:space="preserve"> PAGEREF _Toc520839376 \h </w:instrText>
          </w:r>
          <w:r w:rsidR="002510B6" w:rsidRPr="00B0205A">
            <w:rPr>
              <w:rFonts w:ascii="Times New Roman" w:hAnsi="Times New Roman" w:cs="Times New Roman"/>
              <w:noProof/>
              <w:webHidden/>
              <w:rPrChange w:id="338"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339" w:author="raye" w:date="2018-08-10T12:30:00Z">
                <w:rPr>
                  <w:noProof/>
                  <w:webHidden/>
                </w:rPr>
              </w:rPrChange>
            </w:rPr>
            <w:fldChar w:fldCharType="separate"/>
          </w:r>
          <w:r w:rsidR="002510B6" w:rsidRPr="00B0205A">
            <w:rPr>
              <w:rFonts w:ascii="Times New Roman" w:hAnsi="Times New Roman" w:cs="Times New Roman"/>
              <w:noProof/>
              <w:webHidden/>
              <w:rPrChange w:id="340" w:author="raye" w:date="2018-08-10T12:30:00Z">
                <w:rPr>
                  <w:noProof/>
                  <w:webHidden/>
                </w:rPr>
              </w:rPrChange>
            </w:rPr>
            <w:t>11</w:t>
          </w:r>
          <w:r w:rsidR="002510B6" w:rsidRPr="00B0205A">
            <w:rPr>
              <w:rFonts w:ascii="Times New Roman" w:hAnsi="Times New Roman" w:cs="Times New Roman"/>
              <w:noProof/>
              <w:webHidden/>
              <w:rPrChange w:id="341" w:author="raye" w:date="2018-08-10T12:30:00Z">
                <w:rPr>
                  <w:noProof/>
                  <w:webHidden/>
                </w:rPr>
              </w:rPrChange>
            </w:rPr>
            <w:fldChar w:fldCharType="end"/>
          </w:r>
          <w:r w:rsidRPr="00B0205A">
            <w:rPr>
              <w:rFonts w:ascii="Times New Roman" w:hAnsi="Times New Roman" w:cs="Times New Roman"/>
              <w:noProof/>
              <w:rPrChange w:id="342" w:author="raye" w:date="2018-08-10T12:30:00Z">
                <w:rPr>
                  <w:noProof/>
                </w:rPr>
              </w:rPrChange>
            </w:rPr>
            <w:fldChar w:fldCharType="end"/>
          </w:r>
        </w:p>
        <w:p w14:paraId="2A4F4862" w14:textId="77777777" w:rsidR="002510B6" w:rsidRPr="00B0205A" w:rsidRDefault="000B35C0">
          <w:pPr>
            <w:pStyle w:val="31"/>
            <w:tabs>
              <w:tab w:val="left" w:pos="1260"/>
              <w:tab w:val="right" w:pos="8296"/>
            </w:tabs>
            <w:rPr>
              <w:rFonts w:ascii="Times New Roman" w:hAnsi="Times New Roman" w:cs="Times New Roman"/>
              <w:noProof/>
              <w:sz w:val="21"/>
              <w:szCs w:val="22"/>
              <w:rPrChange w:id="343" w:author="raye" w:date="2018-08-10T12:30:00Z">
                <w:rPr>
                  <w:rFonts w:cstheme="minorBidi"/>
                  <w:noProof/>
                  <w:sz w:val="21"/>
                  <w:szCs w:val="22"/>
                </w:rPr>
              </w:rPrChange>
            </w:rPr>
          </w:pPr>
          <w:r w:rsidRPr="00B0205A">
            <w:rPr>
              <w:rFonts w:ascii="Times New Roman" w:hAnsi="Times New Roman" w:cs="Times New Roman"/>
              <w:rPrChange w:id="344" w:author="raye" w:date="2018-08-10T12:30:00Z">
                <w:rPr/>
              </w:rPrChange>
            </w:rPr>
            <w:fldChar w:fldCharType="begin"/>
          </w:r>
          <w:r w:rsidRPr="00B0205A">
            <w:rPr>
              <w:rFonts w:ascii="Times New Roman" w:hAnsi="Times New Roman" w:cs="Times New Roman"/>
              <w:rPrChange w:id="345" w:author="raye" w:date="2018-08-10T12:30:00Z">
                <w:rPr/>
              </w:rPrChange>
            </w:rPr>
            <w:instrText xml:space="preserve"> HYPERLINK \l "_Toc520839377" </w:instrText>
          </w:r>
          <w:r w:rsidRPr="00B0205A">
            <w:rPr>
              <w:rFonts w:ascii="Times New Roman" w:hAnsi="Times New Roman" w:cs="Times New Roman"/>
              <w:rPrChange w:id="346" w:author="raye" w:date="2018-08-10T12:30:00Z">
                <w:rPr>
                  <w:noProof/>
                </w:rPr>
              </w:rPrChange>
            </w:rPr>
            <w:fldChar w:fldCharType="separate"/>
          </w:r>
          <w:r w:rsidR="002510B6" w:rsidRPr="00B0205A">
            <w:rPr>
              <w:rStyle w:val="ac"/>
              <w:rFonts w:ascii="Times New Roman" w:hAnsi="Times New Roman" w:cs="Times New Roman"/>
              <w:noProof/>
              <w:color w:val="auto"/>
              <w:rPrChange w:id="347" w:author="raye" w:date="2018-08-10T12:30:00Z">
                <w:rPr>
                  <w:rStyle w:val="ac"/>
                  <w:rFonts w:ascii="Calibri" w:hAnsi="Calibri"/>
                  <w:noProof/>
                  <w:color w:val="auto"/>
                </w:rPr>
              </w:rPrChange>
            </w:rPr>
            <w:t>1.1.12.</w:t>
          </w:r>
          <w:r w:rsidR="002510B6" w:rsidRPr="00B0205A">
            <w:rPr>
              <w:rFonts w:ascii="Times New Roman" w:hAnsi="Times New Roman" w:cs="Times New Roman"/>
              <w:noProof/>
              <w:sz w:val="21"/>
              <w:szCs w:val="22"/>
              <w:rPrChange w:id="348"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349" w:author="raye" w:date="2018-08-10T12:30:00Z">
                <w:rPr>
                  <w:rStyle w:val="ac"/>
                  <w:rFonts w:ascii="Calibri" w:hAnsi="Calibri"/>
                  <w:noProof/>
                  <w:color w:val="auto"/>
                </w:rPr>
              </w:rPrChange>
            </w:rPr>
            <w:t>Provide the necessary operating environment for all equipment delivered, in accordance with the equipment manufacturer’s specifications.</w:t>
          </w:r>
          <w:r w:rsidR="002510B6" w:rsidRPr="00B0205A">
            <w:rPr>
              <w:rFonts w:ascii="Times New Roman" w:hAnsi="Times New Roman" w:cs="Times New Roman"/>
              <w:noProof/>
              <w:webHidden/>
              <w:rPrChange w:id="350" w:author="raye" w:date="2018-08-10T12:30:00Z">
                <w:rPr>
                  <w:noProof/>
                  <w:webHidden/>
                </w:rPr>
              </w:rPrChange>
            </w:rPr>
            <w:tab/>
          </w:r>
          <w:r w:rsidR="002510B6" w:rsidRPr="00B0205A">
            <w:rPr>
              <w:rFonts w:ascii="Times New Roman" w:hAnsi="Times New Roman" w:cs="Times New Roman"/>
              <w:noProof/>
              <w:webHidden/>
              <w:rPrChange w:id="351" w:author="raye" w:date="2018-08-10T12:30:00Z">
                <w:rPr>
                  <w:noProof/>
                  <w:webHidden/>
                </w:rPr>
              </w:rPrChange>
            </w:rPr>
            <w:fldChar w:fldCharType="begin"/>
          </w:r>
          <w:r w:rsidR="002510B6" w:rsidRPr="00B0205A">
            <w:rPr>
              <w:rFonts w:ascii="Times New Roman" w:hAnsi="Times New Roman" w:cs="Times New Roman"/>
              <w:noProof/>
              <w:webHidden/>
              <w:rPrChange w:id="352" w:author="raye" w:date="2018-08-10T12:30:00Z">
                <w:rPr>
                  <w:noProof/>
                  <w:webHidden/>
                </w:rPr>
              </w:rPrChange>
            </w:rPr>
            <w:instrText xml:space="preserve"> PAGEREF _Toc520839377 \h </w:instrText>
          </w:r>
          <w:r w:rsidR="002510B6" w:rsidRPr="00B0205A">
            <w:rPr>
              <w:rFonts w:ascii="Times New Roman" w:hAnsi="Times New Roman" w:cs="Times New Roman"/>
              <w:noProof/>
              <w:webHidden/>
              <w:rPrChange w:id="353"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354" w:author="raye" w:date="2018-08-10T12:30:00Z">
                <w:rPr>
                  <w:noProof/>
                  <w:webHidden/>
                </w:rPr>
              </w:rPrChange>
            </w:rPr>
            <w:fldChar w:fldCharType="separate"/>
          </w:r>
          <w:r w:rsidR="002510B6" w:rsidRPr="00B0205A">
            <w:rPr>
              <w:rFonts w:ascii="Times New Roman" w:hAnsi="Times New Roman" w:cs="Times New Roman"/>
              <w:noProof/>
              <w:webHidden/>
              <w:rPrChange w:id="355" w:author="raye" w:date="2018-08-10T12:30:00Z">
                <w:rPr>
                  <w:noProof/>
                  <w:webHidden/>
                </w:rPr>
              </w:rPrChange>
            </w:rPr>
            <w:t>11</w:t>
          </w:r>
          <w:r w:rsidR="002510B6" w:rsidRPr="00B0205A">
            <w:rPr>
              <w:rFonts w:ascii="Times New Roman" w:hAnsi="Times New Roman" w:cs="Times New Roman"/>
              <w:noProof/>
              <w:webHidden/>
              <w:rPrChange w:id="356" w:author="raye" w:date="2018-08-10T12:30:00Z">
                <w:rPr>
                  <w:noProof/>
                  <w:webHidden/>
                </w:rPr>
              </w:rPrChange>
            </w:rPr>
            <w:fldChar w:fldCharType="end"/>
          </w:r>
          <w:r w:rsidRPr="00B0205A">
            <w:rPr>
              <w:rFonts w:ascii="Times New Roman" w:hAnsi="Times New Roman" w:cs="Times New Roman"/>
              <w:noProof/>
              <w:rPrChange w:id="357" w:author="raye" w:date="2018-08-10T12:30:00Z">
                <w:rPr>
                  <w:noProof/>
                </w:rPr>
              </w:rPrChange>
            </w:rPr>
            <w:fldChar w:fldCharType="end"/>
          </w:r>
        </w:p>
        <w:p w14:paraId="3E98A261" w14:textId="77777777" w:rsidR="002510B6" w:rsidRPr="00B0205A" w:rsidRDefault="000B35C0">
          <w:pPr>
            <w:pStyle w:val="31"/>
            <w:tabs>
              <w:tab w:val="left" w:pos="1260"/>
              <w:tab w:val="right" w:pos="8296"/>
            </w:tabs>
            <w:rPr>
              <w:rFonts w:ascii="Times New Roman" w:hAnsi="Times New Roman" w:cs="Times New Roman"/>
              <w:noProof/>
              <w:sz w:val="21"/>
              <w:szCs w:val="22"/>
              <w:rPrChange w:id="358" w:author="raye" w:date="2018-08-10T12:30:00Z">
                <w:rPr>
                  <w:rFonts w:cstheme="minorBidi"/>
                  <w:noProof/>
                  <w:sz w:val="21"/>
                  <w:szCs w:val="22"/>
                </w:rPr>
              </w:rPrChange>
            </w:rPr>
          </w:pPr>
          <w:r w:rsidRPr="00B0205A">
            <w:rPr>
              <w:rFonts w:ascii="Times New Roman" w:hAnsi="Times New Roman" w:cs="Times New Roman"/>
              <w:rPrChange w:id="359" w:author="raye" w:date="2018-08-10T12:30:00Z">
                <w:rPr/>
              </w:rPrChange>
            </w:rPr>
            <w:fldChar w:fldCharType="begin"/>
          </w:r>
          <w:r w:rsidRPr="00B0205A">
            <w:rPr>
              <w:rFonts w:ascii="Times New Roman" w:hAnsi="Times New Roman" w:cs="Times New Roman"/>
              <w:rPrChange w:id="360" w:author="raye" w:date="2018-08-10T12:30:00Z">
                <w:rPr/>
              </w:rPrChange>
            </w:rPr>
            <w:instrText xml:space="preserve"> HYPERLINK \l "_Toc520839378" </w:instrText>
          </w:r>
          <w:r w:rsidRPr="00B0205A">
            <w:rPr>
              <w:rFonts w:ascii="Times New Roman" w:hAnsi="Times New Roman" w:cs="Times New Roman"/>
              <w:rPrChange w:id="361" w:author="raye" w:date="2018-08-10T12:30:00Z">
                <w:rPr>
                  <w:noProof/>
                </w:rPr>
              </w:rPrChange>
            </w:rPr>
            <w:fldChar w:fldCharType="separate"/>
          </w:r>
          <w:r w:rsidR="002510B6" w:rsidRPr="00B0205A">
            <w:rPr>
              <w:rStyle w:val="ac"/>
              <w:rFonts w:ascii="Times New Roman" w:hAnsi="Times New Roman" w:cs="Times New Roman"/>
              <w:noProof/>
              <w:color w:val="auto"/>
              <w:rPrChange w:id="362" w:author="raye" w:date="2018-08-10T12:30:00Z">
                <w:rPr>
                  <w:rStyle w:val="ac"/>
                  <w:rFonts w:ascii="Calibri" w:hAnsi="Calibri"/>
                  <w:noProof/>
                  <w:color w:val="auto"/>
                </w:rPr>
              </w:rPrChange>
            </w:rPr>
            <w:t>1.1.13.</w:t>
          </w:r>
          <w:r w:rsidR="002510B6" w:rsidRPr="00B0205A">
            <w:rPr>
              <w:rFonts w:ascii="Times New Roman" w:hAnsi="Times New Roman" w:cs="Times New Roman"/>
              <w:noProof/>
              <w:sz w:val="21"/>
              <w:szCs w:val="22"/>
              <w:rPrChange w:id="363"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364" w:author="raye" w:date="2018-08-10T12:30:00Z">
                <w:rPr>
                  <w:rStyle w:val="ac"/>
                  <w:rFonts w:ascii="Calibri" w:hAnsi="Calibri"/>
                  <w:noProof/>
                  <w:color w:val="auto"/>
                </w:rPr>
              </w:rPrChange>
            </w:rPr>
            <w:t xml:space="preserve">This solution assumes Bank of China will use Fircosoft for all OFAC checks and due diligence, replacing Bridger Insights. All subject to changes during the development of the </w:t>
          </w:r>
          <w:r w:rsidR="002510B6" w:rsidRPr="00B0205A">
            <w:rPr>
              <w:rStyle w:val="ac"/>
              <w:rFonts w:ascii="Times New Roman" w:hAnsi="Times New Roman" w:cs="Times New Roman"/>
              <w:noProof/>
              <w:color w:val="auto"/>
              <w:rPrChange w:id="365" w:author="raye" w:date="2018-08-10T12:30:00Z">
                <w:rPr>
                  <w:rStyle w:val="ac"/>
                  <w:rFonts w:ascii="Calibri" w:hAnsi="Calibri"/>
                  <w:noProof/>
                  <w:color w:val="auto"/>
                </w:rPr>
              </w:rPrChange>
            </w:rPr>
            <w:lastRenderedPageBreak/>
            <w:t>FircoSoft project, which is expected concluded in September 2018.</w:t>
          </w:r>
          <w:r w:rsidR="002510B6" w:rsidRPr="00B0205A">
            <w:rPr>
              <w:rFonts w:ascii="Times New Roman" w:hAnsi="Times New Roman" w:cs="Times New Roman"/>
              <w:noProof/>
              <w:webHidden/>
              <w:rPrChange w:id="366" w:author="raye" w:date="2018-08-10T12:30:00Z">
                <w:rPr>
                  <w:noProof/>
                  <w:webHidden/>
                </w:rPr>
              </w:rPrChange>
            </w:rPr>
            <w:tab/>
          </w:r>
          <w:r w:rsidR="002510B6" w:rsidRPr="00B0205A">
            <w:rPr>
              <w:rFonts w:ascii="Times New Roman" w:hAnsi="Times New Roman" w:cs="Times New Roman"/>
              <w:noProof/>
              <w:webHidden/>
              <w:rPrChange w:id="367" w:author="raye" w:date="2018-08-10T12:30:00Z">
                <w:rPr>
                  <w:noProof/>
                  <w:webHidden/>
                </w:rPr>
              </w:rPrChange>
            </w:rPr>
            <w:fldChar w:fldCharType="begin"/>
          </w:r>
          <w:r w:rsidR="002510B6" w:rsidRPr="00B0205A">
            <w:rPr>
              <w:rFonts w:ascii="Times New Roman" w:hAnsi="Times New Roman" w:cs="Times New Roman"/>
              <w:noProof/>
              <w:webHidden/>
              <w:rPrChange w:id="368" w:author="raye" w:date="2018-08-10T12:30:00Z">
                <w:rPr>
                  <w:noProof/>
                  <w:webHidden/>
                </w:rPr>
              </w:rPrChange>
            </w:rPr>
            <w:instrText xml:space="preserve"> PAGEREF _Toc520839378 \h </w:instrText>
          </w:r>
          <w:r w:rsidR="002510B6" w:rsidRPr="00B0205A">
            <w:rPr>
              <w:rFonts w:ascii="Times New Roman" w:hAnsi="Times New Roman" w:cs="Times New Roman"/>
              <w:noProof/>
              <w:webHidden/>
              <w:rPrChange w:id="36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370" w:author="raye" w:date="2018-08-10T12:30:00Z">
                <w:rPr>
                  <w:noProof/>
                  <w:webHidden/>
                </w:rPr>
              </w:rPrChange>
            </w:rPr>
            <w:fldChar w:fldCharType="separate"/>
          </w:r>
          <w:r w:rsidR="002510B6" w:rsidRPr="00B0205A">
            <w:rPr>
              <w:rFonts w:ascii="Times New Roman" w:hAnsi="Times New Roman" w:cs="Times New Roman"/>
              <w:noProof/>
              <w:webHidden/>
              <w:rPrChange w:id="371" w:author="raye" w:date="2018-08-10T12:30:00Z">
                <w:rPr>
                  <w:noProof/>
                  <w:webHidden/>
                </w:rPr>
              </w:rPrChange>
            </w:rPr>
            <w:t>12</w:t>
          </w:r>
          <w:r w:rsidR="002510B6" w:rsidRPr="00B0205A">
            <w:rPr>
              <w:rFonts w:ascii="Times New Roman" w:hAnsi="Times New Roman" w:cs="Times New Roman"/>
              <w:noProof/>
              <w:webHidden/>
              <w:rPrChange w:id="372" w:author="raye" w:date="2018-08-10T12:30:00Z">
                <w:rPr>
                  <w:noProof/>
                  <w:webHidden/>
                </w:rPr>
              </w:rPrChange>
            </w:rPr>
            <w:fldChar w:fldCharType="end"/>
          </w:r>
          <w:r w:rsidRPr="00B0205A">
            <w:rPr>
              <w:rFonts w:ascii="Times New Roman" w:hAnsi="Times New Roman" w:cs="Times New Roman"/>
              <w:noProof/>
              <w:rPrChange w:id="373" w:author="raye" w:date="2018-08-10T12:30:00Z">
                <w:rPr>
                  <w:noProof/>
                </w:rPr>
              </w:rPrChange>
            </w:rPr>
            <w:fldChar w:fldCharType="end"/>
          </w:r>
        </w:p>
        <w:p w14:paraId="009A47B9" w14:textId="77777777" w:rsidR="002510B6" w:rsidRPr="00B0205A" w:rsidRDefault="000B35C0">
          <w:pPr>
            <w:pStyle w:val="31"/>
            <w:tabs>
              <w:tab w:val="left" w:pos="1260"/>
              <w:tab w:val="right" w:pos="8296"/>
            </w:tabs>
            <w:rPr>
              <w:rFonts w:ascii="Times New Roman" w:hAnsi="Times New Roman" w:cs="Times New Roman"/>
              <w:noProof/>
              <w:sz w:val="21"/>
              <w:szCs w:val="22"/>
              <w:rPrChange w:id="374" w:author="raye" w:date="2018-08-10T12:30:00Z">
                <w:rPr>
                  <w:rFonts w:cstheme="minorBidi"/>
                  <w:noProof/>
                  <w:sz w:val="21"/>
                  <w:szCs w:val="22"/>
                </w:rPr>
              </w:rPrChange>
            </w:rPr>
          </w:pPr>
          <w:r w:rsidRPr="00B0205A">
            <w:rPr>
              <w:rFonts w:ascii="Times New Roman" w:hAnsi="Times New Roman" w:cs="Times New Roman"/>
              <w:rPrChange w:id="375" w:author="raye" w:date="2018-08-10T12:30:00Z">
                <w:rPr/>
              </w:rPrChange>
            </w:rPr>
            <w:fldChar w:fldCharType="begin"/>
          </w:r>
          <w:r w:rsidRPr="00B0205A">
            <w:rPr>
              <w:rFonts w:ascii="Times New Roman" w:hAnsi="Times New Roman" w:cs="Times New Roman"/>
              <w:rPrChange w:id="376" w:author="raye" w:date="2018-08-10T12:30:00Z">
                <w:rPr/>
              </w:rPrChange>
            </w:rPr>
            <w:instrText xml:space="preserve"> HYPERLINK \l "_Toc520839379" </w:instrText>
          </w:r>
          <w:r w:rsidRPr="00B0205A">
            <w:rPr>
              <w:rFonts w:ascii="Times New Roman" w:hAnsi="Times New Roman" w:cs="Times New Roman"/>
              <w:rPrChange w:id="377" w:author="raye" w:date="2018-08-10T12:30:00Z">
                <w:rPr>
                  <w:noProof/>
                </w:rPr>
              </w:rPrChange>
            </w:rPr>
            <w:fldChar w:fldCharType="separate"/>
          </w:r>
          <w:r w:rsidR="002510B6" w:rsidRPr="00B0205A">
            <w:rPr>
              <w:rStyle w:val="ac"/>
              <w:rFonts w:ascii="Times New Roman" w:hAnsi="Times New Roman" w:cs="Times New Roman"/>
              <w:noProof/>
              <w:color w:val="auto"/>
              <w:rPrChange w:id="378" w:author="raye" w:date="2018-08-10T12:30:00Z">
                <w:rPr>
                  <w:rStyle w:val="ac"/>
                  <w:rFonts w:ascii="Calibri" w:hAnsi="Calibri"/>
                  <w:noProof/>
                  <w:color w:val="auto"/>
                </w:rPr>
              </w:rPrChange>
            </w:rPr>
            <w:t>1.1.14.</w:t>
          </w:r>
          <w:r w:rsidR="002510B6" w:rsidRPr="00B0205A">
            <w:rPr>
              <w:rFonts w:ascii="Times New Roman" w:hAnsi="Times New Roman" w:cs="Times New Roman"/>
              <w:noProof/>
              <w:sz w:val="21"/>
              <w:szCs w:val="22"/>
              <w:rPrChange w:id="379"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380" w:author="raye" w:date="2018-08-10T12:30:00Z">
                <w:rPr>
                  <w:rStyle w:val="ac"/>
                  <w:rFonts w:ascii="Calibri" w:hAnsi="Calibri"/>
                  <w:noProof/>
                  <w:color w:val="auto"/>
                </w:rPr>
              </w:rPrChange>
            </w:rPr>
            <w:t>The proposed solution will not have a management reporting functionality in this phase.</w:t>
          </w:r>
          <w:r w:rsidR="002510B6" w:rsidRPr="00B0205A">
            <w:rPr>
              <w:rFonts w:ascii="Times New Roman" w:hAnsi="Times New Roman" w:cs="Times New Roman"/>
              <w:noProof/>
              <w:webHidden/>
              <w:rPrChange w:id="381" w:author="raye" w:date="2018-08-10T12:30:00Z">
                <w:rPr>
                  <w:noProof/>
                  <w:webHidden/>
                </w:rPr>
              </w:rPrChange>
            </w:rPr>
            <w:tab/>
          </w:r>
          <w:r w:rsidR="002510B6" w:rsidRPr="00B0205A">
            <w:rPr>
              <w:rFonts w:ascii="Times New Roman" w:hAnsi="Times New Roman" w:cs="Times New Roman"/>
              <w:noProof/>
              <w:webHidden/>
              <w:rPrChange w:id="382" w:author="raye" w:date="2018-08-10T12:30:00Z">
                <w:rPr>
                  <w:noProof/>
                  <w:webHidden/>
                </w:rPr>
              </w:rPrChange>
            </w:rPr>
            <w:fldChar w:fldCharType="begin"/>
          </w:r>
          <w:r w:rsidR="002510B6" w:rsidRPr="00B0205A">
            <w:rPr>
              <w:rFonts w:ascii="Times New Roman" w:hAnsi="Times New Roman" w:cs="Times New Roman"/>
              <w:noProof/>
              <w:webHidden/>
              <w:rPrChange w:id="383" w:author="raye" w:date="2018-08-10T12:30:00Z">
                <w:rPr>
                  <w:noProof/>
                  <w:webHidden/>
                </w:rPr>
              </w:rPrChange>
            </w:rPr>
            <w:instrText xml:space="preserve"> PAGEREF _Toc520839379 \h </w:instrText>
          </w:r>
          <w:r w:rsidR="002510B6" w:rsidRPr="00B0205A">
            <w:rPr>
              <w:rFonts w:ascii="Times New Roman" w:hAnsi="Times New Roman" w:cs="Times New Roman"/>
              <w:noProof/>
              <w:webHidden/>
              <w:rPrChange w:id="38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385" w:author="raye" w:date="2018-08-10T12:30:00Z">
                <w:rPr>
                  <w:noProof/>
                  <w:webHidden/>
                </w:rPr>
              </w:rPrChange>
            </w:rPr>
            <w:fldChar w:fldCharType="separate"/>
          </w:r>
          <w:r w:rsidR="002510B6" w:rsidRPr="00B0205A">
            <w:rPr>
              <w:rFonts w:ascii="Times New Roman" w:hAnsi="Times New Roman" w:cs="Times New Roman"/>
              <w:noProof/>
              <w:webHidden/>
              <w:rPrChange w:id="386" w:author="raye" w:date="2018-08-10T12:30:00Z">
                <w:rPr>
                  <w:noProof/>
                  <w:webHidden/>
                </w:rPr>
              </w:rPrChange>
            </w:rPr>
            <w:t>12</w:t>
          </w:r>
          <w:r w:rsidR="002510B6" w:rsidRPr="00B0205A">
            <w:rPr>
              <w:rFonts w:ascii="Times New Roman" w:hAnsi="Times New Roman" w:cs="Times New Roman"/>
              <w:noProof/>
              <w:webHidden/>
              <w:rPrChange w:id="387" w:author="raye" w:date="2018-08-10T12:30:00Z">
                <w:rPr>
                  <w:noProof/>
                  <w:webHidden/>
                </w:rPr>
              </w:rPrChange>
            </w:rPr>
            <w:fldChar w:fldCharType="end"/>
          </w:r>
          <w:r w:rsidRPr="00B0205A">
            <w:rPr>
              <w:rFonts w:ascii="Times New Roman" w:hAnsi="Times New Roman" w:cs="Times New Roman"/>
              <w:noProof/>
              <w:rPrChange w:id="388" w:author="raye" w:date="2018-08-10T12:30:00Z">
                <w:rPr>
                  <w:noProof/>
                </w:rPr>
              </w:rPrChange>
            </w:rPr>
            <w:fldChar w:fldCharType="end"/>
          </w:r>
        </w:p>
        <w:p w14:paraId="39BE2793" w14:textId="77777777" w:rsidR="002510B6" w:rsidRPr="00B0205A" w:rsidRDefault="000B35C0">
          <w:pPr>
            <w:pStyle w:val="31"/>
            <w:tabs>
              <w:tab w:val="left" w:pos="1260"/>
              <w:tab w:val="right" w:pos="8296"/>
            </w:tabs>
            <w:rPr>
              <w:rFonts w:ascii="Times New Roman" w:hAnsi="Times New Roman" w:cs="Times New Roman"/>
              <w:noProof/>
              <w:sz w:val="21"/>
              <w:szCs w:val="22"/>
              <w:rPrChange w:id="389" w:author="raye" w:date="2018-08-10T12:30:00Z">
                <w:rPr>
                  <w:rFonts w:cstheme="minorBidi"/>
                  <w:noProof/>
                  <w:sz w:val="21"/>
                  <w:szCs w:val="22"/>
                </w:rPr>
              </w:rPrChange>
            </w:rPr>
          </w:pPr>
          <w:r w:rsidRPr="00B0205A">
            <w:rPr>
              <w:rFonts w:ascii="Times New Roman" w:hAnsi="Times New Roman" w:cs="Times New Roman"/>
              <w:rPrChange w:id="390" w:author="raye" w:date="2018-08-10T12:30:00Z">
                <w:rPr/>
              </w:rPrChange>
            </w:rPr>
            <w:fldChar w:fldCharType="begin"/>
          </w:r>
          <w:r w:rsidRPr="00B0205A">
            <w:rPr>
              <w:rFonts w:ascii="Times New Roman" w:hAnsi="Times New Roman" w:cs="Times New Roman"/>
              <w:rPrChange w:id="391" w:author="raye" w:date="2018-08-10T12:30:00Z">
                <w:rPr/>
              </w:rPrChange>
            </w:rPr>
            <w:instrText xml:space="preserve"> HYPERLINK \l "_Toc520839380" </w:instrText>
          </w:r>
          <w:r w:rsidRPr="00B0205A">
            <w:rPr>
              <w:rFonts w:ascii="Times New Roman" w:hAnsi="Times New Roman" w:cs="Times New Roman"/>
              <w:rPrChange w:id="392" w:author="raye" w:date="2018-08-10T12:30:00Z">
                <w:rPr>
                  <w:noProof/>
                </w:rPr>
              </w:rPrChange>
            </w:rPr>
            <w:fldChar w:fldCharType="separate"/>
          </w:r>
          <w:r w:rsidR="002510B6" w:rsidRPr="00B0205A">
            <w:rPr>
              <w:rStyle w:val="ac"/>
              <w:rFonts w:ascii="Times New Roman" w:hAnsi="Times New Roman" w:cs="Times New Roman"/>
              <w:noProof/>
              <w:color w:val="auto"/>
              <w:rPrChange w:id="393" w:author="raye" w:date="2018-08-10T12:30:00Z">
                <w:rPr>
                  <w:rStyle w:val="ac"/>
                  <w:rFonts w:ascii="Calibri" w:hAnsi="Calibri"/>
                  <w:noProof/>
                  <w:color w:val="auto"/>
                </w:rPr>
              </w:rPrChange>
            </w:rPr>
            <w:t>1.1.15.</w:t>
          </w:r>
          <w:r w:rsidR="002510B6" w:rsidRPr="00B0205A">
            <w:rPr>
              <w:rFonts w:ascii="Times New Roman" w:hAnsi="Times New Roman" w:cs="Times New Roman"/>
              <w:noProof/>
              <w:sz w:val="21"/>
              <w:szCs w:val="22"/>
              <w:rPrChange w:id="394"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395" w:author="raye" w:date="2018-08-10T12:30:00Z">
                <w:rPr>
                  <w:rStyle w:val="ac"/>
                  <w:rFonts w:ascii="Calibri" w:hAnsi="Calibri"/>
                  <w:noProof/>
                  <w:color w:val="auto"/>
                </w:rPr>
              </w:rPrChange>
            </w:rPr>
            <w:t>The BoC Trade Finance AML system will adopt the GLS developed look and feel, similar to the AML Intelligence Solution.</w:t>
          </w:r>
          <w:r w:rsidR="002510B6" w:rsidRPr="00B0205A">
            <w:rPr>
              <w:rFonts w:ascii="Times New Roman" w:hAnsi="Times New Roman" w:cs="Times New Roman"/>
              <w:noProof/>
              <w:webHidden/>
              <w:rPrChange w:id="396" w:author="raye" w:date="2018-08-10T12:30:00Z">
                <w:rPr>
                  <w:noProof/>
                  <w:webHidden/>
                </w:rPr>
              </w:rPrChange>
            </w:rPr>
            <w:tab/>
          </w:r>
          <w:r w:rsidR="002510B6" w:rsidRPr="00B0205A">
            <w:rPr>
              <w:rFonts w:ascii="Times New Roman" w:hAnsi="Times New Roman" w:cs="Times New Roman"/>
              <w:noProof/>
              <w:webHidden/>
              <w:rPrChange w:id="397" w:author="raye" w:date="2018-08-10T12:30:00Z">
                <w:rPr>
                  <w:noProof/>
                  <w:webHidden/>
                </w:rPr>
              </w:rPrChange>
            </w:rPr>
            <w:fldChar w:fldCharType="begin"/>
          </w:r>
          <w:r w:rsidR="002510B6" w:rsidRPr="00B0205A">
            <w:rPr>
              <w:rFonts w:ascii="Times New Roman" w:hAnsi="Times New Roman" w:cs="Times New Roman"/>
              <w:noProof/>
              <w:webHidden/>
              <w:rPrChange w:id="398" w:author="raye" w:date="2018-08-10T12:30:00Z">
                <w:rPr>
                  <w:noProof/>
                  <w:webHidden/>
                </w:rPr>
              </w:rPrChange>
            </w:rPr>
            <w:instrText xml:space="preserve"> PAGEREF _Toc520839380 \h </w:instrText>
          </w:r>
          <w:r w:rsidR="002510B6" w:rsidRPr="00B0205A">
            <w:rPr>
              <w:rFonts w:ascii="Times New Roman" w:hAnsi="Times New Roman" w:cs="Times New Roman"/>
              <w:noProof/>
              <w:webHidden/>
              <w:rPrChange w:id="39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400" w:author="raye" w:date="2018-08-10T12:30:00Z">
                <w:rPr>
                  <w:noProof/>
                  <w:webHidden/>
                </w:rPr>
              </w:rPrChange>
            </w:rPr>
            <w:fldChar w:fldCharType="separate"/>
          </w:r>
          <w:r w:rsidR="002510B6" w:rsidRPr="00B0205A">
            <w:rPr>
              <w:rFonts w:ascii="Times New Roman" w:hAnsi="Times New Roman" w:cs="Times New Roman"/>
              <w:noProof/>
              <w:webHidden/>
              <w:rPrChange w:id="401" w:author="raye" w:date="2018-08-10T12:30:00Z">
                <w:rPr>
                  <w:noProof/>
                  <w:webHidden/>
                </w:rPr>
              </w:rPrChange>
            </w:rPr>
            <w:t>12</w:t>
          </w:r>
          <w:r w:rsidR="002510B6" w:rsidRPr="00B0205A">
            <w:rPr>
              <w:rFonts w:ascii="Times New Roman" w:hAnsi="Times New Roman" w:cs="Times New Roman"/>
              <w:noProof/>
              <w:webHidden/>
              <w:rPrChange w:id="402" w:author="raye" w:date="2018-08-10T12:30:00Z">
                <w:rPr>
                  <w:noProof/>
                  <w:webHidden/>
                </w:rPr>
              </w:rPrChange>
            </w:rPr>
            <w:fldChar w:fldCharType="end"/>
          </w:r>
          <w:r w:rsidRPr="00B0205A">
            <w:rPr>
              <w:rFonts w:ascii="Times New Roman" w:hAnsi="Times New Roman" w:cs="Times New Roman"/>
              <w:noProof/>
              <w:rPrChange w:id="403" w:author="raye" w:date="2018-08-10T12:30:00Z">
                <w:rPr>
                  <w:noProof/>
                </w:rPr>
              </w:rPrChange>
            </w:rPr>
            <w:fldChar w:fldCharType="end"/>
          </w:r>
        </w:p>
        <w:p w14:paraId="4F01020D" w14:textId="77777777" w:rsidR="002510B6" w:rsidRPr="00B0205A" w:rsidRDefault="000B35C0">
          <w:pPr>
            <w:pStyle w:val="31"/>
            <w:tabs>
              <w:tab w:val="left" w:pos="1260"/>
              <w:tab w:val="right" w:pos="8296"/>
            </w:tabs>
            <w:rPr>
              <w:rFonts w:ascii="Times New Roman" w:hAnsi="Times New Roman" w:cs="Times New Roman"/>
              <w:noProof/>
              <w:sz w:val="21"/>
              <w:szCs w:val="22"/>
              <w:rPrChange w:id="404" w:author="raye" w:date="2018-08-10T12:30:00Z">
                <w:rPr>
                  <w:rFonts w:cstheme="minorBidi"/>
                  <w:noProof/>
                  <w:sz w:val="21"/>
                  <w:szCs w:val="22"/>
                </w:rPr>
              </w:rPrChange>
            </w:rPr>
          </w:pPr>
          <w:r w:rsidRPr="00B0205A">
            <w:rPr>
              <w:rFonts w:ascii="Times New Roman" w:hAnsi="Times New Roman" w:cs="Times New Roman"/>
              <w:rPrChange w:id="405" w:author="raye" w:date="2018-08-10T12:30:00Z">
                <w:rPr/>
              </w:rPrChange>
            </w:rPr>
            <w:fldChar w:fldCharType="begin"/>
          </w:r>
          <w:r w:rsidRPr="00B0205A">
            <w:rPr>
              <w:rFonts w:ascii="Times New Roman" w:hAnsi="Times New Roman" w:cs="Times New Roman"/>
              <w:rPrChange w:id="406" w:author="raye" w:date="2018-08-10T12:30:00Z">
                <w:rPr/>
              </w:rPrChange>
            </w:rPr>
            <w:instrText xml:space="preserve"> HYPERLINK \l "_Toc520839381" </w:instrText>
          </w:r>
          <w:r w:rsidRPr="00B0205A">
            <w:rPr>
              <w:rFonts w:ascii="Times New Roman" w:hAnsi="Times New Roman" w:cs="Times New Roman"/>
              <w:rPrChange w:id="407" w:author="raye" w:date="2018-08-10T12:30:00Z">
                <w:rPr>
                  <w:noProof/>
                </w:rPr>
              </w:rPrChange>
            </w:rPr>
            <w:fldChar w:fldCharType="separate"/>
          </w:r>
          <w:r w:rsidR="002510B6" w:rsidRPr="00B0205A">
            <w:rPr>
              <w:rStyle w:val="ac"/>
              <w:rFonts w:ascii="Times New Roman" w:hAnsi="Times New Roman" w:cs="Times New Roman"/>
              <w:noProof/>
              <w:color w:val="auto"/>
              <w:rPrChange w:id="408" w:author="raye" w:date="2018-08-10T12:30:00Z">
                <w:rPr>
                  <w:rStyle w:val="ac"/>
                  <w:rFonts w:ascii="Calibri" w:hAnsi="Calibri"/>
                  <w:noProof/>
                  <w:color w:val="auto"/>
                </w:rPr>
              </w:rPrChange>
            </w:rPr>
            <w:t>1.1.16.</w:t>
          </w:r>
          <w:r w:rsidR="002510B6" w:rsidRPr="00B0205A">
            <w:rPr>
              <w:rFonts w:ascii="Times New Roman" w:hAnsi="Times New Roman" w:cs="Times New Roman"/>
              <w:noProof/>
              <w:sz w:val="21"/>
              <w:szCs w:val="22"/>
              <w:rPrChange w:id="409"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410" w:author="raye" w:date="2018-08-10T12:30:00Z">
                <w:rPr>
                  <w:rStyle w:val="ac"/>
                  <w:rFonts w:ascii="Calibri" w:hAnsi="Calibri"/>
                  <w:noProof/>
                  <w:color w:val="auto"/>
                </w:rPr>
              </w:rPrChange>
            </w:rPr>
            <w:t>Utilization of architectural components listed in the Technical Solution Document will be used, and development team retains the right to change an architectural component due to functionality or environment requirements.</w:t>
          </w:r>
          <w:r w:rsidR="002510B6" w:rsidRPr="00B0205A">
            <w:rPr>
              <w:rFonts w:ascii="Times New Roman" w:hAnsi="Times New Roman" w:cs="Times New Roman"/>
              <w:noProof/>
              <w:webHidden/>
              <w:rPrChange w:id="411" w:author="raye" w:date="2018-08-10T12:30:00Z">
                <w:rPr>
                  <w:noProof/>
                  <w:webHidden/>
                </w:rPr>
              </w:rPrChange>
            </w:rPr>
            <w:tab/>
          </w:r>
          <w:r w:rsidR="002510B6" w:rsidRPr="00B0205A">
            <w:rPr>
              <w:rFonts w:ascii="Times New Roman" w:hAnsi="Times New Roman" w:cs="Times New Roman"/>
              <w:noProof/>
              <w:webHidden/>
              <w:rPrChange w:id="412" w:author="raye" w:date="2018-08-10T12:30:00Z">
                <w:rPr>
                  <w:noProof/>
                  <w:webHidden/>
                </w:rPr>
              </w:rPrChange>
            </w:rPr>
            <w:fldChar w:fldCharType="begin"/>
          </w:r>
          <w:r w:rsidR="002510B6" w:rsidRPr="00B0205A">
            <w:rPr>
              <w:rFonts w:ascii="Times New Roman" w:hAnsi="Times New Roman" w:cs="Times New Roman"/>
              <w:noProof/>
              <w:webHidden/>
              <w:rPrChange w:id="413" w:author="raye" w:date="2018-08-10T12:30:00Z">
                <w:rPr>
                  <w:noProof/>
                  <w:webHidden/>
                </w:rPr>
              </w:rPrChange>
            </w:rPr>
            <w:instrText xml:space="preserve"> PAGEREF _Toc520839381 \h </w:instrText>
          </w:r>
          <w:r w:rsidR="002510B6" w:rsidRPr="00B0205A">
            <w:rPr>
              <w:rFonts w:ascii="Times New Roman" w:hAnsi="Times New Roman" w:cs="Times New Roman"/>
              <w:noProof/>
              <w:webHidden/>
              <w:rPrChange w:id="41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415" w:author="raye" w:date="2018-08-10T12:30:00Z">
                <w:rPr>
                  <w:noProof/>
                  <w:webHidden/>
                </w:rPr>
              </w:rPrChange>
            </w:rPr>
            <w:fldChar w:fldCharType="separate"/>
          </w:r>
          <w:r w:rsidR="002510B6" w:rsidRPr="00B0205A">
            <w:rPr>
              <w:rFonts w:ascii="Times New Roman" w:hAnsi="Times New Roman" w:cs="Times New Roman"/>
              <w:noProof/>
              <w:webHidden/>
              <w:rPrChange w:id="416" w:author="raye" w:date="2018-08-10T12:30:00Z">
                <w:rPr>
                  <w:noProof/>
                  <w:webHidden/>
                </w:rPr>
              </w:rPrChange>
            </w:rPr>
            <w:t>12</w:t>
          </w:r>
          <w:r w:rsidR="002510B6" w:rsidRPr="00B0205A">
            <w:rPr>
              <w:rFonts w:ascii="Times New Roman" w:hAnsi="Times New Roman" w:cs="Times New Roman"/>
              <w:noProof/>
              <w:webHidden/>
              <w:rPrChange w:id="417" w:author="raye" w:date="2018-08-10T12:30:00Z">
                <w:rPr>
                  <w:noProof/>
                  <w:webHidden/>
                </w:rPr>
              </w:rPrChange>
            </w:rPr>
            <w:fldChar w:fldCharType="end"/>
          </w:r>
          <w:r w:rsidRPr="00B0205A">
            <w:rPr>
              <w:rFonts w:ascii="Times New Roman" w:hAnsi="Times New Roman" w:cs="Times New Roman"/>
              <w:noProof/>
              <w:rPrChange w:id="418" w:author="raye" w:date="2018-08-10T12:30:00Z">
                <w:rPr>
                  <w:noProof/>
                </w:rPr>
              </w:rPrChange>
            </w:rPr>
            <w:fldChar w:fldCharType="end"/>
          </w:r>
        </w:p>
        <w:p w14:paraId="74B8953F" w14:textId="77777777" w:rsidR="002510B6" w:rsidRPr="00B0205A" w:rsidRDefault="000B35C0">
          <w:pPr>
            <w:pStyle w:val="31"/>
            <w:tabs>
              <w:tab w:val="left" w:pos="1260"/>
              <w:tab w:val="right" w:pos="8296"/>
            </w:tabs>
            <w:rPr>
              <w:rFonts w:ascii="Times New Roman" w:hAnsi="Times New Roman" w:cs="Times New Roman"/>
              <w:noProof/>
              <w:sz w:val="21"/>
              <w:szCs w:val="22"/>
              <w:rPrChange w:id="419" w:author="raye" w:date="2018-08-10T12:30:00Z">
                <w:rPr>
                  <w:rFonts w:cstheme="minorBidi"/>
                  <w:noProof/>
                  <w:sz w:val="21"/>
                  <w:szCs w:val="22"/>
                </w:rPr>
              </w:rPrChange>
            </w:rPr>
          </w:pPr>
          <w:r w:rsidRPr="00B0205A">
            <w:rPr>
              <w:rFonts w:ascii="Times New Roman" w:hAnsi="Times New Roman" w:cs="Times New Roman"/>
              <w:rPrChange w:id="420" w:author="raye" w:date="2018-08-10T12:30:00Z">
                <w:rPr/>
              </w:rPrChange>
            </w:rPr>
            <w:fldChar w:fldCharType="begin"/>
          </w:r>
          <w:r w:rsidRPr="00B0205A">
            <w:rPr>
              <w:rFonts w:ascii="Times New Roman" w:hAnsi="Times New Roman" w:cs="Times New Roman"/>
              <w:rPrChange w:id="421" w:author="raye" w:date="2018-08-10T12:30:00Z">
                <w:rPr/>
              </w:rPrChange>
            </w:rPr>
            <w:instrText xml:space="preserve"> HYPERLINK \l "_Toc520839382" </w:instrText>
          </w:r>
          <w:r w:rsidRPr="00B0205A">
            <w:rPr>
              <w:rFonts w:ascii="Times New Roman" w:hAnsi="Times New Roman" w:cs="Times New Roman"/>
              <w:rPrChange w:id="422" w:author="raye" w:date="2018-08-10T12:30:00Z">
                <w:rPr>
                  <w:noProof/>
                </w:rPr>
              </w:rPrChange>
            </w:rPr>
            <w:fldChar w:fldCharType="separate"/>
          </w:r>
          <w:r w:rsidR="002510B6" w:rsidRPr="00B0205A">
            <w:rPr>
              <w:rStyle w:val="ac"/>
              <w:rFonts w:ascii="Times New Roman" w:hAnsi="Times New Roman" w:cs="Times New Roman"/>
              <w:noProof/>
              <w:color w:val="auto"/>
              <w:rPrChange w:id="423" w:author="raye" w:date="2018-08-10T12:30:00Z">
                <w:rPr>
                  <w:rStyle w:val="ac"/>
                  <w:rFonts w:ascii="Calibri" w:hAnsi="Calibri"/>
                  <w:noProof/>
                  <w:color w:val="auto"/>
                </w:rPr>
              </w:rPrChange>
            </w:rPr>
            <w:t>1.1.17.</w:t>
          </w:r>
          <w:r w:rsidR="002510B6" w:rsidRPr="00B0205A">
            <w:rPr>
              <w:rFonts w:ascii="Times New Roman" w:hAnsi="Times New Roman" w:cs="Times New Roman"/>
              <w:noProof/>
              <w:sz w:val="21"/>
              <w:szCs w:val="22"/>
              <w:rPrChange w:id="424"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425" w:author="raye" w:date="2018-08-10T12:30:00Z">
                <w:rPr>
                  <w:rStyle w:val="ac"/>
                  <w:rFonts w:ascii="Calibri" w:hAnsi="Calibri"/>
                  <w:noProof/>
                  <w:color w:val="auto"/>
                </w:rPr>
              </w:rPrChange>
            </w:rPr>
            <w:t>BoC will provide the Excel files which will be maintained in the UI interface in the future. Previously, “Jack” was to provide this information.</w:t>
          </w:r>
          <w:r w:rsidR="002510B6" w:rsidRPr="00B0205A">
            <w:rPr>
              <w:rFonts w:ascii="Times New Roman" w:hAnsi="Times New Roman" w:cs="Times New Roman"/>
              <w:noProof/>
              <w:webHidden/>
              <w:rPrChange w:id="426" w:author="raye" w:date="2018-08-10T12:30:00Z">
                <w:rPr>
                  <w:noProof/>
                  <w:webHidden/>
                </w:rPr>
              </w:rPrChange>
            </w:rPr>
            <w:tab/>
          </w:r>
          <w:r w:rsidR="002510B6" w:rsidRPr="00B0205A">
            <w:rPr>
              <w:rFonts w:ascii="Times New Roman" w:hAnsi="Times New Roman" w:cs="Times New Roman"/>
              <w:noProof/>
              <w:webHidden/>
              <w:rPrChange w:id="427" w:author="raye" w:date="2018-08-10T12:30:00Z">
                <w:rPr>
                  <w:noProof/>
                  <w:webHidden/>
                </w:rPr>
              </w:rPrChange>
            </w:rPr>
            <w:fldChar w:fldCharType="begin"/>
          </w:r>
          <w:r w:rsidR="002510B6" w:rsidRPr="00B0205A">
            <w:rPr>
              <w:rFonts w:ascii="Times New Roman" w:hAnsi="Times New Roman" w:cs="Times New Roman"/>
              <w:noProof/>
              <w:webHidden/>
              <w:rPrChange w:id="428" w:author="raye" w:date="2018-08-10T12:30:00Z">
                <w:rPr>
                  <w:noProof/>
                  <w:webHidden/>
                </w:rPr>
              </w:rPrChange>
            </w:rPr>
            <w:instrText xml:space="preserve"> PAGEREF _Toc520839382 \h </w:instrText>
          </w:r>
          <w:r w:rsidR="002510B6" w:rsidRPr="00B0205A">
            <w:rPr>
              <w:rFonts w:ascii="Times New Roman" w:hAnsi="Times New Roman" w:cs="Times New Roman"/>
              <w:noProof/>
              <w:webHidden/>
              <w:rPrChange w:id="42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430" w:author="raye" w:date="2018-08-10T12:30:00Z">
                <w:rPr>
                  <w:noProof/>
                  <w:webHidden/>
                </w:rPr>
              </w:rPrChange>
            </w:rPr>
            <w:fldChar w:fldCharType="separate"/>
          </w:r>
          <w:r w:rsidR="002510B6" w:rsidRPr="00B0205A">
            <w:rPr>
              <w:rFonts w:ascii="Times New Roman" w:hAnsi="Times New Roman" w:cs="Times New Roman"/>
              <w:noProof/>
              <w:webHidden/>
              <w:rPrChange w:id="431" w:author="raye" w:date="2018-08-10T12:30:00Z">
                <w:rPr>
                  <w:noProof/>
                  <w:webHidden/>
                </w:rPr>
              </w:rPrChange>
            </w:rPr>
            <w:t>12</w:t>
          </w:r>
          <w:r w:rsidR="002510B6" w:rsidRPr="00B0205A">
            <w:rPr>
              <w:rFonts w:ascii="Times New Roman" w:hAnsi="Times New Roman" w:cs="Times New Roman"/>
              <w:noProof/>
              <w:webHidden/>
              <w:rPrChange w:id="432" w:author="raye" w:date="2018-08-10T12:30:00Z">
                <w:rPr>
                  <w:noProof/>
                  <w:webHidden/>
                </w:rPr>
              </w:rPrChange>
            </w:rPr>
            <w:fldChar w:fldCharType="end"/>
          </w:r>
          <w:r w:rsidRPr="00B0205A">
            <w:rPr>
              <w:rFonts w:ascii="Times New Roman" w:hAnsi="Times New Roman" w:cs="Times New Roman"/>
              <w:noProof/>
              <w:rPrChange w:id="433" w:author="raye" w:date="2018-08-10T12:30:00Z">
                <w:rPr>
                  <w:noProof/>
                </w:rPr>
              </w:rPrChange>
            </w:rPr>
            <w:fldChar w:fldCharType="end"/>
          </w:r>
        </w:p>
        <w:p w14:paraId="68427AA2" w14:textId="77777777" w:rsidR="002510B6" w:rsidRPr="00B0205A" w:rsidRDefault="000B35C0">
          <w:pPr>
            <w:pStyle w:val="31"/>
            <w:tabs>
              <w:tab w:val="left" w:pos="1260"/>
              <w:tab w:val="right" w:pos="8296"/>
            </w:tabs>
            <w:rPr>
              <w:rFonts w:ascii="Times New Roman" w:hAnsi="Times New Roman" w:cs="Times New Roman"/>
              <w:noProof/>
              <w:sz w:val="21"/>
              <w:szCs w:val="22"/>
              <w:rPrChange w:id="434" w:author="raye" w:date="2018-08-10T12:30:00Z">
                <w:rPr>
                  <w:rFonts w:cstheme="minorBidi"/>
                  <w:noProof/>
                  <w:sz w:val="21"/>
                  <w:szCs w:val="22"/>
                </w:rPr>
              </w:rPrChange>
            </w:rPr>
          </w:pPr>
          <w:r w:rsidRPr="00B0205A">
            <w:rPr>
              <w:rFonts w:ascii="Times New Roman" w:hAnsi="Times New Roman" w:cs="Times New Roman"/>
              <w:rPrChange w:id="435" w:author="raye" w:date="2018-08-10T12:30:00Z">
                <w:rPr/>
              </w:rPrChange>
            </w:rPr>
            <w:fldChar w:fldCharType="begin"/>
          </w:r>
          <w:r w:rsidRPr="00B0205A">
            <w:rPr>
              <w:rFonts w:ascii="Times New Roman" w:hAnsi="Times New Roman" w:cs="Times New Roman"/>
              <w:rPrChange w:id="436" w:author="raye" w:date="2018-08-10T12:30:00Z">
                <w:rPr/>
              </w:rPrChange>
            </w:rPr>
            <w:instrText xml:space="preserve"> HYPERLINK \l "_Toc520839383" </w:instrText>
          </w:r>
          <w:r w:rsidRPr="00B0205A">
            <w:rPr>
              <w:rFonts w:ascii="Times New Roman" w:hAnsi="Times New Roman" w:cs="Times New Roman"/>
              <w:rPrChange w:id="437" w:author="raye" w:date="2018-08-10T12:30:00Z">
                <w:rPr>
                  <w:noProof/>
                </w:rPr>
              </w:rPrChange>
            </w:rPr>
            <w:fldChar w:fldCharType="separate"/>
          </w:r>
          <w:r w:rsidR="002510B6" w:rsidRPr="00B0205A">
            <w:rPr>
              <w:rStyle w:val="ac"/>
              <w:rFonts w:ascii="Times New Roman" w:hAnsi="Times New Roman" w:cs="Times New Roman"/>
              <w:noProof/>
              <w:color w:val="auto"/>
              <w:rPrChange w:id="438" w:author="raye" w:date="2018-08-10T12:30:00Z">
                <w:rPr>
                  <w:rStyle w:val="ac"/>
                  <w:rFonts w:ascii="Calibri" w:hAnsi="Calibri"/>
                  <w:noProof/>
                  <w:color w:val="auto"/>
                </w:rPr>
              </w:rPrChange>
            </w:rPr>
            <w:t>1.1.18.</w:t>
          </w:r>
          <w:r w:rsidR="002510B6" w:rsidRPr="00B0205A">
            <w:rPr>
              <w:rFonts w:ascii="Times New Roman" w:hAnsi="Times New Roman" w:cs="Times New Roman"/>
              <w:noProof/>
              <w:sz w:val="21"/>
              <w:szCs w:val="22"/>
              <w:rPrChange w:id="439"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440" w:author="raye" w:date="2018-08-10T12:30:00Z">
                <w:rPr>
                  <w:rStyle w:val="ac"/>
                  <w:rFonts w:ascii="Calibri" w:hAnsi="Calibri"/>
                  <w:noProof/>
                  <w:color w:val="auto"/>
                </w:rPr>
              </w:rPrChange>
            </w:rPr>
            <w:t>BoC will provide access to an information source where Trade Finance customer information can be retrieved.</w:t>
          </w:r>
          <w:r w:rsidR="002510B6" w:rsidRPr="00B0205A">
            <w:rPr>
              <w:rFonts w:ascii="Times New Roman" w:hAnsi="Times New Roman" w:cs="Times New Roman"/>
              <w:noProof/>
              <w:webHidden/>
              <w:rPrChange w:id="441" w:author="raye" w:date="2018-08-10T12:30:00Z">
                <w:rPr>
                  <w:noProof/>
                  <w:webHidden/>
                </w:rPr>
              </w:rPrChange>
            </w:rPr>
            <w:tab/>
          </w:r>
          <w:r w:rsidR="002510B6" w:rsidRPr="00B0205A">
            <w:rPr>
              <w:rFonts w:ascii="Times New Roman" w:hAnsi="Times New Roman" w:cs="Times New Roman"/>
              <w:noProof/>
              <w:webHidden/>
              <w:rPrChange w:id="442" w:author="raye" w:date="2018-08-10T12:30:00Z">
                <w:rPr>
                  <w:noProof/>
                  <w:webHidden/>
                </w:rPr>
              </w:rPrChange>
            </w:rPr>
            <w:fldChar w:fldCharType="begin"/>
          </w:r>
          <w:r w:rsidR="002510B6" w:rsidRPr="00B0205A">
            <w:rPr>
              <w:rFonts w:ascii="Times New Roman" w:hAnsi="Times New Roman" w:cs="Times New Roman"/>
              <w:noProof/>
              <w:webHidden/>
              <w:rPrChange w:id="443" w:author="raye" w:date="2018-08-10T12:30:00Z">
                <w:rPr>
                  <w:noProof/>
                  <w:webHidden/>
                </w:rPr>
              </w:rPrChange>
            </w:rPr>
            <w:instrText xml:space="preserve"> PAGEREF _Toc520839383 \h </w:instrText>
          </w:r>
          <w:r w:rsidR="002510B6" w:rsidRPr="00B0205A">
            <w:rPr>
              <w:rFonts w:ascii="Times New Roman" w:hAnsi="Times New Roman" w:cs="Times New Roman"/>
              <w:noProof/>
              <w:webHidden/>
              <w:rPrChange w:id="44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445" w:author="raye" w:date="2018-08-10T12:30:00Z">
                <w:rPr>
                  <w:noProof/>
                  <w:webHidden/>
                </w:rPr>
              </w:rPrChange>
            </w:rPr>
            <w:fldChar w:fldCharType="separate"/>
          </w:r>
          <w:r w:rsidR="002510B6" w:rsidRPr="00B0205A">
            <w:rPr>
              <w:rFonts w:ascii="Times New Roman" w:hAnsi="Times New Roman" w:cs="Times New Roman"/>
              <w:noProof/>
              <w:webHidden/>
              <w:rPrChange w:id="446" w:author="raye" w:date="2018-08-10T12:30:00Z">
                <w:rPr>
                  <w:noProof/>
                  <w:webHidden/>
                </w:rPr>
              </w:rPrChange>
            </w:rPr>
            <w:t>12</w:t>
          </w:r>
          <w:r w:rsidR="002510B6" w:rsidRPr="00B0205A">
            <w:rPr>
              <w:rFonts w:ascii="Times New Roman" w:hAnsi="Times New Roman" w:cs="Times New Roman"/>
              <w:noProof/>
              <w:webHidden/>
              <w:rPrChange w:id="447" w:author="raye" w:date="2018-08-10T12:30:00Z">
                <w:rPr>
                  <w:noProof/>
                  <w:webHidden/>
                </w:rPr>
              </w:rPrChange>
            </w:rPr>
            <w:fldChar w:fldCharType="end"/>
          </w:r>
          <w:r w:rsidRPr="00B0205A">
            <w:rPr>
              <w:rFonts w:ascii="Times New Roman" w:hAnsi="Times New Roman" w:cs="Times New Roman"/>
              <w:noProof/>
              <w:rPrChange w:id="448" w:author="raye" w:date="2018-08-10T12:30:00Z">
                <w:rPr>
                  <w:noProof/>
                </w:rPr>
              </w:rPrChange>
            </w:rPr>
            <w:fldChar w:fldCharType="end"/>
          </w:r>
        </w:p>
        <w:p w14:paraId="596796A8" w14:textId="77777777" w:rsidR="002510B6" w:rsidRPr="00B0205A" w:rsidRDefault="000B35C0">
          <w:pPr>
            <w:pStyle w:val="31"/>
            <w:tabs>
              <w:tab w:val="left" w:pos="1260"/>
              <w:tab w:val="right" w:pos="8296"/>
            </w:tabs>
            <w:rPr>
              <w:rFonts w:ascii="Times New Roman" w:hAnsi="Times New Roman" w:cs="Times New Roman"/>
              <w:noProof/>
              <w:sz w:val="21"/>
              <w:szCs w:val="22"/>
              <w:rPrChange w:id="449" w:author="raye" w:date="2018-08-10T12:30:00Z">
                <w:rPr>
                  <w:rFonts w:cstheme="minorBidi"/>
                  <w:noProof/>
                  <w:sz w:val="21"/>
                  <w:szCs w:val="22"/>
                </w:rPr>
              </w:rPrChange>
            </w:rPr>
          </w:pPr>
          <w:r w:rsidRPr="00B0205A">
            <w:rPr>
              <w:rFonts w:ascii="Times New Roman" w:hAnsi="Times New Roman" w:cs="Times New Roman"/>
              <w:rPrChange w:id="450" w:author="raye" w:date="2018-08-10T12:30:00Z">
                <w:rPr/>
              </w:rPrChange>
            </w:rPr>
            <w:fldChar w:fldCharType="begin"/>
          </w:r>
          <w:r w:rsidRPr="00B0205A">
            <w:rPr>
              <w:rFonts w:ascii="Times New Roman" w:hAnsi="Times New Roman" w:cs="Times New Roman"/>
              <w:rPrChange w:id="451" w:author="raye" w:date="2018-08-10T12:30:00Z">
                <w:rPr/>
              </w:rPrChange>
            </w:rPr>
            <w:instrText xml:space="preserve"> HYPERLINK \l "_Toc520839384" </w:instrText>
          </w:r>
          <w:r w:rsidRPr="00B0205A">
            <w:rPr>
              <w:rFonts w:ascii="Times New Roman" w:hAnsi="Times New Roman" w:cs="Times New Roman"/>
              <w:rPrChange w:id="452" w:author="raye" w:date="2018-08-10T12:30:00Z">
                <w:rPr>
                  <w:noProof/>
                </w:rPr>
              </w:rPrChange>
            </w:rPr>
            <w:fldChar w:fldCharType="separate"/>
          </w:r>
          <w:r w:rsidR="002510B6" w:rsidRPr="00B0205A">
            <w:rPr>
              <w:rStyle w:val="ac"/>
              <w:rFonts w:ascii="Times New Roman" w:hAnsi="Times New Roman" w:cs="Times New Roman"/>
              <w:noProof/>
              <w:color w:val="auto"/>
              <w:rPrChange w:id="453" w:author="raye" w:date="2018-08-10T12:30:00Z">
                <w:rPr>
                  <w:rStyle w:val="ac"/>
                  <w:rFonts w:ascii="Calibri" w:hAnsi="Calibri"/>
                  <w:noProof/>
                  <w:color w:val="auto"/>
                </w:rPr>
              </w:rPrChange>
            </w:rPr>
            <w:t>1.1.19.</w:t>
          </w:r>
          <w:r w:rsidR="002510B6" w:rsidRPr="00B0205A">
            <w:rPr>
              <w:rFonts w:ascii="Times New Roman" w:hAnsi="Times New Roman" w:cs="Times New Roman"/>
              <w:noProof/>
              <w:sz w:val="21"/>
              <w:szCs w:val="22"/>
              <w:rPrChange w:id="454"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455" w:author="raye" w:date="2018-08-10T12:30:00Z">
                <w:rPr>
                  <w:rStyle w:val="ac"/>
                  <w:rFonts w:ascii="Calibri" w:hAnsi="Calibri"/>
                  <w:noProof/>
                  <w:color w:val="auto"/>
                </w:rPr>
              </w:rPrChange>
            </w:rPr>
            <w:t>The system is being built for U.S. branches.</w:t>
          </w:r>
          <w:r w:rsidR="002510B6" w:rsidRPr="00B0205A">
            <w:rPr>
              <w:rFonts w:ascii="Times New Roman" w:hAnsi="Times New Roman" w:cs="Times New Roman"/>
              <w:noProof/>
              <w:webHidden/>
              <w:rPrChange w:id="456" w:author="raye" w:date="2018-08-10T12:30:00Z">
                <w:rPr>
                  <w:noProof/>
                  <w:webHidden/>
                </w:rPr>
              </w:rPrChange>
            </w:rPr>
            <w:tab/>
          </w:r>
          <w:r w:rsidR="002510B6" w:rsidRPr="00B0205A">
            <w:rPr>
              <w:rFonts w:ascii="Times New Roman" w:hAnsi="Times New Roman" w:cs="Times New Roman"/>
              <w:noProof/>
              <w:webHidden/>
              <w:rPrChange w:id="457" w:author="raye" w:date="2018-08-10T12:30:00Z">
                <w:rPr>
                  <w:noProof/>
                  <w:webHidden/>
                </w:rPr>
              </w:rPrChange>
            </w:rPr>
            <w:fldChar w:fldCharType="begin"/>
          </w:r>
          <w:r w:rsidR="002510B6" w:rsidRPr="00B0205A">
            <w:rPr>
              <w:rFonts w:ascii="Times New Roman" w:hAnsi="Times New Roman" w:cs="Times New Roman"/>
              <w:noProof/>
              <w:webHidden/>
              <w:rPrChange w:id="458" w:author="raye" w:date="2018-08-10T12:30:00Z">
                <w:rPr>
                  <w:noProof/>
                  <w:webHidden/>
                </w:rPr>
              </w:rPrChange>
            </w:rPr>
            <w:instrText xml:space="preserve"> PAGEREF _Toc520839384 \h </w:instrText>
          </w:r>
          <w:r w:rsidR="002510B6" w:rsidRPr="00B0205A">
            <w:rPr>
              <w:rFonts w:ascii="Times New Roman" w:hAnsi="Times New Roman" w:cs="Times New Roman"/>
              <w:noProof/>
              <w:webHidden/>
              <w:rPrChange w:id="45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460" w:author="raye" w:date="2018-08-10T12:30:00Z">
                <w:rPr>
                  <w:noProof/>
                  <w:webHidden/>
                </w:rPr>
              </w:rPrChange>
            </w:rPr>
            <w:fldChar w:fldCharType="separate"/>
          </w:r>
          <w:r w:rsidR="002510B6" w:rsidRPr="00B0205A">
            <w:rPr>
              <w:rFonts w:ascii="Times New Roman" w:hAnsi="Times New Roman" w:cs="Times New Roman"/>
              <w:noProof/>
              <w:webHidden/>
              <w:rPrChange w:id="461" w:author="raye" w:date="2018-08-10T12:30:00Z">
                <w:rPr>
                  <w:noProof/>
                  <w:webHidden/>
                </w:rPr>
              </w:rPrChange>
            </w:rPr>
            <w:t>12</w:t>
          </w:r>
          <w:r w:rsidR="002510B6" w:rsidRPr="00B0205A">
            <w:rPr>
              <w:rFonts w:ascii="Times New Roman" w:hAnsi="Times New Roman" w:cs="Times New Roman"/>
              <w:noProof/>
              <w:webHidden/>
              <w:rPrChange w:id="462" w:author="raye" w:date="2018-08-10T12:30:00Z">
                <w:rPr>
                  <w:noProof/>
                  <w:webHidden/>
                </w:rPr>
              </w:rPrChange>
            </w:rPr>
            <w:fldChar w:fldCharType="end"/>
          </w:r>
          <w:r w:rsidRPr="00B0205A">
            <w:rPr>
              <w:rFonts w:ascii="Times New Roman" w:hAnsi="Times New Roman" w:cs="Times New Roman"/>
              <w:noProof/>
              <w:rPrChange w:id="463" w:author="raye" w:date="2018-08-10T12:30:00Z">
                <w:rPr>
                  <w:noProof/>
                </w:rPr>
              </w:rPrChange>
            </w:rPr>
            <w:fldChar w:fldCharType="end"/>
          </w:r>
        </w:p>
        <w:p w14:paraId="760B83E5" w14:textId="77777777" w:rsidR="002510B6" w:rsidRPr="00B0205A" w:rsidRDefault="000B35C0">
          <w:pPr>
            <w:pStyle w:val="31"/>
            <w:tabs>
              <w:tab w:val="left" w:pos="1260"/>
              <w:tab w:val="right" w:pos="8296"/>
            </w:tabs>
            <w:rPr>
              <w:rFonts w:ascii="Times New Roman" w:hAnsi="Times New Roman" w:cs="Times New Roman"/>
              <w:noProof/>
              <w:sz w:val="21"/>
              <w:szCs w:val="22"/>
              <w:rPrChange w:id="464" w:author="raye" w:date="2018-08-10T12:30:00Z">
                <w:rPr>
                  <w:rFonts w:cstheme="minorBidi"/>
                  <w:noProof/>
                  <w:sz w:val="21"/>
                  <w:szCs w:val="22"/>
                </w:rPr>
              </w:rPrChange>
            </w:rPr>
          </w:pPr>
          <w:r w:rsidRPr="00B0205A">
            <w:rPr>
              <w:rFonts w:ascii="Times New Roman" w:hAnsi="Times New Roman" w:cs="Times New Roman"/>
              <w:rPrChange w:id="465" w:author="raye" w:date="2018-08-10T12:30:00Z">
                <w:rPr/>
              </w:rPrChange>
            </w:rPr>
            <w:fldChar w:fldCharType="begin"/>
          </w:r>
          <w:r w:rsidRPr="00B0205A">
            <w:rPr>
              <w:rFonts w:ascii="Times New Roman" w:hAnsi="Times New Roman" w:cs="Times New Roman"/>
              <w:rPrChange w:id="466" w:author="raye" w:date="2018-08-10T12:30:00Z">
                <w:rPr/>
              </w:rPrChange>
            </w:rPr>
            <w:instrText xml:space="preserve"> HYPERLINK \l "_Toc520839385" </w:instrText>
          </w:r>
          <w:r w:rsidRPr="00B0205A">
            <w:rPr>
              <w:rFonts w:ascii="Times New Roman" w:hAnsi="Times New Roman" w:cs="Times New Roman"/>
              <w:rPrChange w:id="467" w:author="raye" w:date="2018-08-10T12:30:00Z">
                <w:rPr>
                  <w:noProof/>
                </w:rPr>
              </w:rPrChange>
            </w:rPr>
            <w:fldChar w:fldCharType="separate"/>
          </w:r>
          <w:r w:rsidR="002510B6" w:rsidRPr="00B0205A">
            <w:rPr>
              <w:rStyle w:val="ac"/>
              <w:rFonts w:ascii="Times New Roman" w:hAnsi="Times New Roman" w:cs="Times New Roman"/>
              <w:noProof/>
              <w:color w:val="auto"/>
              <w:rPrChange w:id="468" w:author="raye" w:date="2018-08-10T12:30:00Z">
                <w:rPr>
                  <w:rStyle w:val="ac"/>
                  <w:rFonts w:ascii="Calibri" w:hAnsi="Calibri"/>
                  <w:noProof/>
                  <w:color w:val="auto"/>
                </w:rPr>
              </w:rPrChange>
            </w:rPr>
            <w:t>1.1.20.</w:t>
          </w:r>
          <w:r w:rsidR="002510B6" w:rsidRPr="00B0205A">
            <w:rPr>
              <w:rFonts w:ascii="Times New Roman" w:hAnsi="Times New Roman" w:cs="Times New Roman"/>
              <w:noProof/>
              <w:sz w:val="21"/>
              <w:szCs w:val="22"/>
              <w:rPrChange w:id="469"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470" w:author="raye" w:date="2018-08-10T12:30:00Z">
                <w:rPr>
                  <w:rStyle w:val="ac"/>
                  <w:rFonts w:ascii="Calibri" w:hAnsi="Calibri"/>
                  <w:noProof/>
                  <w:color w:val="auto"/>
                </w:rPr>
              </w:rPrChange>
            </w:rPr>
            <w:t>This newly-built Trade Finance tool will require use of and access to paid API’s.</w:t>
          </w:r>
          <w:r w:rsidR="002510B6" w:rsidRPr="00B0205A">
            <w:rPr>
              <w:rFonts w:ascii="Times New Roman" w:hAnsi="Times New Roman" w:cs="Times New Roman"/>
              <w:noProof/>
              <w:webHidden/>
              <w:rPrChange w:id="471" w:author="raye" w:date="2018-08-10T12:30:00Z">
                <w:rPr>
                  <w:noProof/>
                  <w:webHidden/>
                </w:rPr>
              </w:rPrChange>
            </w:rPr>
            <w:tab/>
          </w:r>
          <w:r w:rsidR="002510B6" w:rsidRPr="00B0205A">
            <w:rPr>
              <w:rFonts w:ascii="Times New Roman" w:hAnsi="Times New Roman" w:cs="Times New Roman"/>
              <w:noProof/>
              <w:webHidden/>
              <w:rPrChange w:id="472" w:author="raye" w:date="2018-08-10T12:30:00Z">
                <w:rPr>
                  <w:noProof/>
                  <w:webHidden/>
                </w:rPr>
              </w:rPrChange>
            </w:rPr>
            <w:fldChar w:fldCharType="begin"/>
          </w:r>
          <w:r w:rsidR="002510B6" w:rsidRPr="00B0205A">
            <w:rPr>
              <w:rFonts w:ascii="Times New Roman" w:hAnsi="Times New Roman" w:cs="Times New Roman"/>
              <w:noProof/>
              <w:webHidden/>
              <w:rPrChange w:id="473" w:author="raye" w:date="2018-08-10T12:30:00Z">
                <w:rPr>
                  <w:noProof/>
                  <w:webHidden/>
                </w:rPr>
              </w:rPrChange>
            </w:rPr>
            <w:instrText xml:space="preserve"> PAGEREF _Toc520839385 \h </w:instrText>
          </w:r>
          <w:r w:rsidR="002510B6" w:rsidRPr="00B0205A">
            <w:rPr>
              <w:rFonts w:ascii="Times New Roman" w:hAnsi="Times New Roman" w:cs="Times New Roman"/>
              <w:noProof/>
              <w:webHidden/>
              <w:rPrChange w:id="47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475" w:author="raye" w:date="2018-08-10T12:30:00Z">
                <w:rPr>
                  <w:noProof/>
                  <w:webHidden/>
                </w:rPr>
              </w:rPrChange>
            </w:rPr>
            <w:fldChar w:fldCharType="separate"/>
          </w:r>
          <w:r w:rsidR="002510B6" w:rsidRPr="00B0205A">
            <w:rPr>
              <w:rFonts w:ascii="Times New Roman" w:hAnsi="Times New Roman" w:cs="Times New Roman"/>
              <w:noProof/>
              <w:webHidden/>
              <w:rPrChange w:id="476" w:author="raye" w:date="2018-08-10T12:30:00Z">
                <w:rPr>
                  <w:noProof/>
                  <w:webHidden/>
                </w:rPr>
              </w:rPrChange>
            </w:rPr>
            <w:t>12</w:t>
          </w:r>
          <w:r w:rsidR="002510B6" w:rsidRPr="00B0205A">
            <w:rPr>
              <w:rFonts w:ascii="Times New Roman" w:hAnsi="Times New Roman" w:cs="Times New Roman"/>
              <w:noProof/>
              <w:webHidden/>
              <w:rPrChange w:id="477" w:author="raye" w:date="2018-08-10T12:30:00Z">
                <w:rPr>
                  <w:noProof/>
                  <w:webHidden/>
                </w:rPr>
              </w:rPrChange>
            </w:rPr>
            <w:fldChar w:fldCharType="end"/>
          </w:r>
          <w:r w:rsidRPr="00B0205A">
            <w:rPr>
              <w:rFonts w:ascii="Times New Roman" w:hAnsi="Times New Roman" w:cs="Times New Roman"/>
              <w:noProof/>
              <w:rPrChange w:id="478" w:author="raye" w:date="2018-08-10T12:30:00Z">
                <w:rPr>
                  <w:noProof/>
                </w:rPr>
              </w:rPrChange>
            </w:rPr>
            <w:fldChar w:fldCharType="end"/>
          </w:r>
        </w:p>
        <w:p w14:paraId="32CFD25E" w14:textId="77777777" w:rsidR="002510B6" w:rsidRPr="00B0205A" w:rsidRDefault="000B35C0">
          <w:pPr>
            <w:pStyle w:val="31"/>
            <w:tabs>
              <w:tab w:val="left" w:pos="1260"/>
              <w:tab w:val="right" w:pos="8296"/>
            </w:tabs>
            <w:rPr>
              <w:rFonts w:ascii="Times New Roman" w:hAnsi="Times New Roman" w:cs="Times New Roman"/>
              <w:noProof/>
              <w:sz w:val="21"/>
              <w:szCs w:val="22"/>
              <w:rPrChange w:id="479" w:author="raye" w:date="2018-08-10T12:30:00Z">
                <w:rPr>
                  <w:rFonts w:cstheme="minorBidi"/>
                  <w:noProof/>
                  <w:sz w:val="21"/>
                  <w:szCs w:val="22"/>
                </w:rPr>
              </w:rPrChange>
            </w:rPr>
          </w:pPr>
          <w:r w:rsidRPr="00B0205A">
            <w:rPr>
              <w:rFonts w:ascii="Times New Roman" w:hAnsi="Times New Roman" w:cs="Times New Roman"/>
              <w:rPrChange w:id="480" w:author="raye" w:date="2018-08-10T12:30:00Z">
                <w:rPr/>
              </w:rPrChange>
            </w:rPr>
            <w:fldChar w:fldCharType="begin"/>
          </w:r>
          <w:r w:rsidRPr="00B0205A">
            <w:rPr>
              <w:rFonts w:ascii="Times New Roman" w:hAnsi="Times New Roman" w:cs="Times New Roman"/>
              <w:rPrChange w:id="481" w:author="raye" w:date="2018-08-10T12:30:00Z">
                <w:rPr/>
              </w:rPrChange>
            </w:rPr>
            <w:instrText xml:space="preserve"> HYPERLINK \l "_Toc520839386" </w:instrText>
          </w:r>
          <w:r w:rsidRPr="00B0205A">
            <w:rPr>
              <w:rFonts w:ascii="Times New Roman" w:hAnsi="Times New Roman" w:cs="Times New Roman"/>
              <w:rPrChange w:id="482" w:author="raye" w:date="2018-08-10T12:30:00Z">
                <w:rPr>
                  <w:noProof/>
                </w:rPr>
              </w:rPrChange>
            </w:rPr>
            <w:fldChar w:fldCharType="separate"/>
          </w:r>
          <w:r w:rsidR="002510B6" w:rsidRPr="00B0205A">
            <w:rPr>
              <w:rStyle w:val="ac"/>
              <w:rFonts w:ascii="Times New Roman" w:hAnsi="Times New Roman" w:cs="Times New Roman"/>
              <w:noProof/>
              <w:color w:val="auto"/>
              <w:rPrChange w:id="483" w:author="raye" w:date="2018-08-10T12:30:00Z">
                <w:rPr>
                  <w:rStyle w:val="ac"/>
                  <w:rFonts w:ascii="Calibri" w:hAnsi="Calibri"/>
                  <w:noProof/>
                  <w:color w:val="auto"/>
                </w:rPr>
              </w:rPrChange>
            </w:rPr>
            <w:t>1.1.21.</w:t>
          </w:r>
          <w:r w:rsidR="002510B6" w:rsidRPr="00B0205A">
            <w:rPr>
              <w:rFonts w:ascii="Times New Roman" w:hAnsi="Times New Roman" w:cs="Times New Roman"/>
              <w:noProof/>
              <w:sz w:val="21"/>
              <w:szCs w:val="22"/>
              <w:rPrChange w:id="484"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485" w:author="raye" w:date="2018-08-10T12:30:00Z">
                <w:rPr>
                  <w:rStyle w:val="ac"/>
                  <w:rFonts w:ascii="Calibri" w:hAnsi="Calibri"/>
                  <w:noProof/>
                  <w:color w:val="auto"/>
                </w:rPr>
              </w:rPrChange>
            </w:rPr>
            <w:t>Test preparation and execution for system and user acceptance testing.</w:t>
          </w:r>
          <w:r w:rsidR="002510B6" w:rsidRPr="00B0205A">
            <w:rPr>
              <w:rFonts w:ascii="Times New Roman" w:hAnsi="Times New Roman" w:cs="Times New Roman"/>
              <w:noProof/>
              <w:webHidden/>
              <w:rPrChange w:id="486" w:author="raye" w:date="2018-08-10T12:30:00Z">
                <w:rPr>
                  <w:noProof/>
                  <w:webHidden/>
                </w:rPr>
              </w:rPrChange>
            </w:rPr>
            <w:tab/>
          </w:r>
          <w:r w:rsidR="002510B6" w:rsidRPr="00B0205A">
            <w:rPr>
              <w:rFonts w:ascii="Times New Roman" w:hAnsi="Times New Roman" w:cs="Times New Roman"/>
              <w:noProof/>
              <w:webHidden/>
              <w:rPrChange w:id="487" w:author="raye" w:date="2018-08-10T12:30:00Z">
                <w:rPr>
                  <w:noProof/>
                  <w:webHidden/>
                </w:rPr>
              </w:rPrChange>
            </w:rPr>
            <w:fldChar w:fldCharType="begin"/>
          </w:r>
          <w:r w:rsidR="002510B6" w:rsidRPr="00B0205A">
            <w:rPr>
              <w:rFonts w:ascii="Times New Roman" w:hAnsi="Times New Roman" w:cs="Times New Roman"/>
              <w:noProof/>
              <w:webHidden/>
              <w:rPrChange w:id="488" w:author="raye" w:date="2018-08-10T12:30:00Z">
                <w:rPr>
                  <w:noProof/>
                  <w:webHidden/>
                </w:rPr>
              </w:rPrChange>
            </w:rPr>
            <w:instrText xml:space="preserve"> PAGEREF _Toc520839386 \h </w:instrText>
          </w:r>
          <w:r w:rsidR="002510B6" w:rsidRPr="00B0205A">
            <w:rPr>
              <w:rFonts w:ascii="Times New Roman" w:hAnsi="Times New Roman" w:cs="Times New Roman"/>
              <w:noProof/>
              <w:webHidden/>
              <w:rPrChange w:id="48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490" w:author="raye" w:date="2018-08-10T12:30:00Z">
                <w:rPr>
                  <w:noProof/>
                  <w:webHidden/>
                </w:rPr>
              </w:rPrChange>
            </w:rPr>
            <w:fldChar w:fldCharType="separate"/>
          </w:r>
          <w:r w:rsidR="002510B6" w:rsidRPr="00B0205A">
            <w:rPr>
              <w:rFonts w:ascii="Times New Roman" w:hAnsi="Times New Roman" w:cs="Times New Roman"/>
              <w:noProof/>
              <w:webHidden/>
              <w:rPrChange w:id="491" w:author="raye" w:date="2018-08-10T12:30:00Z">
                <w:rPr>
                  <w:noProof/>
                  <w:webHidden/>
                </w:rPr>
              </w:rPrChange>
            </w:rPr>
            <w:t>12</w:t>
          </w:r>
          <w:r w:rsidR="002510B6" w:rsidRPr="00B0205A">
            <w:rPr>
              <w:rFonts w:ascii="Times New Roman" w:hAnsi="Times New Roman" w:cs="Times New Roman"/>
              <w:noProof/>
              <w:webHidden/>
              <w:rPrChange w:id="492" w:author="raye" w:date="2018-08-10T12:30:00Z">
                <w:rPr>
                  <w:noProof/>
                  <w:webHidden/>
                </w:rPr>
              </w:rPrChange>
            </w:rPr>
            <w:fldChar w:fldCharType="end"/>
          </w:r>
          <w:r w:rsidRPr="00B0205A">
            <w:rPr>
              <w:rFonts w:ascii="Times New Roman" w:hAnsi="Times New Roman" w:cs="Times New Roman"/>
              <w:noProof/>
              <w:rPrChange w:id="493" w:author="raye" w:date="2018-08-10T12:30:00Z">
                <w:rPr>
                  <w:noProof/>
                </w:rPr>
              </w:rPrChange>
            </w:rPr>
            <w:fldChar w:fldCharType="end"/>
          </w:r>
        </w:p>
        <w:p w14:paraId="69C62275" w14:textId="77777777" w:rsidR="002510B6" w:rsidRPr="00B0205A" w:rsidRDefault="000B35C0">
          <w:pPr>
            <w:pStyle w:val="31"/>
            <w:tabs>
              <w:tab w:val="left" w:pos="1260"/>
              <w:tab w:val="right" w:pos="8296"/>
            </w:tabs>
            <w:rPr>
              <w:rFonts w:ascii="Times New Roman" w:hAnsi="Times New Roman" w:cs="Times New Roman"/>
              <w:noProof/>
              <w:sz w:val="21"/>
              <w:szCs w:val="22"/>
              <w:rPrChange w:id="494" w:author="raye" w:date="2018-08-10T12:30:00Z">
                <w:rPr>
                  <w:rFonts w:cstheme="minorBidi"/>
                  <w:noProof/>
                  <w:sz w:val="21"/>
                  <w:szCs w:val="22"/>
                </w:rPr>
              </w:rPrChange>
            </w:rPr>
          </w:pPr>
          <w:r w:rsidRPr="00B0205A">
            <w:rPr>
              <w:rFonts w:ascii="Times New Roman" w:hAnsi="Times New Roman" w:cs="Times New Roman"/>
              <w:rPrChange w:id="495" w:author="raye" w:date="2018-08-10T12:30:00Z">
                <w:rPr/>
              </w:rPrChange>
            </w:rPr>
            <w:fldChar w:fldCharType="begin"/>
          </w:r>
          <w:r w:rsidRPr="00B0205A">
            <w:rPr>
              <w:rFonts w:ascii="Times New Roman" w:hAnsi="Times New Roman" w:cs="Times New Roman"/>
              <w:rPrChange w:id="496" w:author="raye" w:date="2018-08-10T12:30:00Z">
                <w:rPr/>
              </w:rPrChange>
            </w:rPr>
            <w:instrText xml:space="preserve"> HYPERLINK \l "_Toc520839387" </w:instrText>
          </w:r>
          <w:r w:rsidRPr="00B0205A">
            <w:rPr>
              <w:rFonts w:ascii="Times New Roman" w:hAnsi="Times New Roman" w:cs="Times New Roman"/>
              <w:rPrChange w:id="497" w:author="raye" w:date="2018-08-10T12:30:00Z">
                <w:rPr>
                  <w:noProof/>
                </w:rPr>
              </w:rPrChange>
            </w:rPr>
            <w:fldChar w:fldCharType="separate"/>
          </w:r>
          <w:r w:rsidR="002510B6" w:rsidRPr="00B0205A">
            <w:rPr>
              <w:rStyle w:val="ac"/>
              <w:rFonts w:ascii="Times New Roman" w:hAnsi="Times New Roman" w:cs="Times New Roman"/>
              <w:noProof/>
              <w:color w:val="auto"/>
              <w:rPrChange w:id="498" w:author="raye" w:date="2018-08-10T12:30:00Z">
                <w:rPr>
                  <w:rStyle w:val="ac"/>
                  <w:rFonts w:ascii="Calibri" w:hAnsi="Calibri"/>
                  <w:noProof/>
                  <w:color w:val="auto"/>
                </w:rPr>
              </w:rPrChange>
            </w:rPr>
            <w:t>1.1.22.</w:t>
          </w:r>
          <w:r w:rsidR="002510B6" w:rsidRPr="00B0205A">
            <w:rPr>
              <w:rFonts w:ascii="Times New Roman" w:hAnsi="Times New Roman" w:cs="Times New Roman"/>
              <w:noProof/>
              <w:sz w:val="21"/>
              <w:szCs w:val="22"/>
              <w:rPrChange w:id="499"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500" w:author="raye" w:date="2018-08-10T12:30:00Z">
                <w:rPr>
                  <w:rStyle w:val="ac"/>
                  <w:rFonts w:ascii="Calibri" w:hAnsi="Calibri"/>
                  <w:noProof/>
                  <w:color w:val="auto"/>
                </w:rPr>
              </w:rPrChange>
            </w:rPr>
            <w:t>A decrease in development and testing resources by 50% after Sprint 9, as planned by the development team.</w:t>
          </w:r>
          <w:r w:rsidR="002510B6" w:rsidRPr="00B0205A">
            <w:rPr>
              <w:rFonts w:ascii="Times New Roman" w:hAnsi="Times New Roman" w:cs="Times New Roman"/>
              <w:noProof/>
              <w:webHidden/>
              <w:rPrChange w:id="501" w:author="raye" w:date="2018-08-10T12:30:00Z">
                <w:rPr>
                  <w:noProof/>
                  <w:webHidden/>
                </w:rPr>
              </w:rPrChange>
            </w:rPr>
            <w:tab/>
          </w:r>
          <w:r w:rsidR="002510B6" w:rsidRPr="00B0205A">
            <w:rPr>
              <w:rFonts w:ascii="Times New Roman" w:hAnsi="Times New Roman" w:cs="Times New Roman"/>
              <w:noProof/>
              <w:webHidden/>
              <w:rPrChange w:id="502" w:author="raye" w:date="2018-08-10T12:30:00Z">
                <w:rPr>
                  <w:noProof/>
                  <w:webHidden/>
                </w:rPr>
              </w:rPrChange>
            </w:rPr>
            <w:fldChar w:fldCharType="begin"/>
          </w:r>
          <w:r w:rsidR="002510B6" w:rsidRPr="00B0205A">
            <w:rPr>
              <w:rFonts w:ascii="Times New Roman" w:hAnsi="Times New Roman" w:cs="Times New Roman"/>
              <w:noProof/>
              <w:webHidden/>
              <w:rPrChange w:id="503" w:author="raye" w:date="2018-08-10T12:30:00Z">
                <w:rPr>
                  <w:noProof/>
                  <w:webHidden/>
                </w:rPr>
              </w:rPrChange>
            </w:rPr>
            <w:instrText xml:space="preserve"> PAGEREF _Toc520839387 \h </w:instrText>
          </w:r>
          <w:r w:rsidR="002510B6" w:rsidRPr="00B0205A">
            <w:rPr>
              <w:rFonts w:ascii="Times New Roman" w:hAnsi="Times New Roman" w:cs="Times New Roman"/>
              <w:noProof/>
              <w:webHidden/>
              <w:rPrChange w:id="50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505" w:author="raye" w:date="2018-08-10T12:30:00Z">
                <w:rPr>
                  <w:noProof/>
                  <w:webHidden/>
                </w:rPr>
              </w:rPrChange>
            </w:rPr>
            <w:fldChar w:fldCharType="separate"/>
          </w:r>
          <w:r w:rsidR="002510B6" w:rsidRPr="00B0205A">
            <w:rPr>
              <w:rFonts w:ascii="Times New Roman" w:hAnsi="Times New Roman" w:cs="Times New Roman"/>
              <w:noProof/>
              <w:webHidden/>
              <w:rPrChange w:id="506" w:author="raye" w:date="2018-08-10T12:30:00Z">
                <w:rPr>
                  <w:noProof/>
                  <w:webHidden/>
                </w:rPr>
              </w:rPrChange>
            </w:rPr>
            <w:t>12</w:t>
          </w:r>
          <w:r w:rsidR="002510B6" w:rsidRPr="00B0205A">
            <w:rPr>
              <w:rFonts w:ascii="Times New Roman" w:hAnsi="Times New Roman" w:cs="Times New Roman"/>
              <w:noProof/>
              <w:webHidden/>
              <w:rPrChange w:id="507" w:author="raye" w:date="2018-08-10T12:30:00Z">
                <w:rPr>
                  <w:noProof/>
                  <w:webHidden/>
                </w:rPr>
              </w:rPrChange>
            </w:rPr>
            <w:fldChar w:fldCharType="end"/>
          </w:r>
          <w:r w:rsidRPr="00B0205A">
            <w:rPr>
              <w:rFonts w:ascii="Times New Roman" w:hAnsi="Times New Roman" w:cs="Times New Roman"/>
              <w:noProof/>
              <w:rPrChange w:id="508" w:author="raye" w:date="2018-08-10T12:30:00Z">
                <w:rPr>
                  <w:noProof/>
                </w:rPr>
              </w:rPrChange>
            </w:rPr>
            <w:fldChar w:fldCharType="end"/>
          </w:r>
        </w:p>
        <w:p w14:paraId="7124D930" w14:textId="77777777" w:rsidR="002510B6" w:rsidRPr="00B0205A" w:rsidRDefault="000B35C0">
          <w:pPr>
            <w:pStyle w:val="31"/>
            <w:tabs>
              <w:tab w:val="left" w:pos="1260"/>
              <w:tab w:val="right" w:pos="8296"/>
            </w:tabs>
            <w:rPr>
              <w:rFonts w:ascii="Times New Roman" w:hAnsi="Times New Roman" w:cs="Times New Roman"/>
              <w:noProof/>
              <w:sz w:val="21"/>
              <w:szCs w:val="22"/>
              <w:rPrChange w:id="509" w:author="raye" w:date="2018-08-10T12:30:00Z">
                <w:rPr>
                  <w:rFonts w:cstheme="minorBidi"/>
                  <w:noProof/>
                  <w:sz w:val="21"/>
                  <w:szCs w:val="22"/>
                </w:rPr>
              </w:rPrChange>
            </w:rPr>
          </w:pPr>
          <w:r w:rsidRPr="00B0205A">
            <w:rPr>
              <w:rFonts w:ascii="Times New Roman" w:hAnsi="Times New Roman" w:cs="Times New Roman"/>
              <w:rPrChange w:id="510" w:author="raye" w:date="2018-08-10T12:30:00Z">
                <w:rPr/>
              </w:rPrChange>
            </w:rPr>
            <w:fldChar w:fldCharType="begin"/>
          </w:r>
          <w:r w:rsidRPr="00B0205A">
            <w:rPr>
              <w:rFonts w:ascii="Times New Roman" w:hAnsi="Times New Roman" w:cs="Times New Roman"/>
              <w:rPrChange w:id="511" w:author="raye" w:date="2018-08-10T12:30:00Z">
                <w:rPr/>
              </w:rPrChange>
            </w:rPr>
            <w:instrText xml:space="preserve"> HYPERLINK \l "_Toc520839388" </w:instrText>
          </w:r>
          <w:r w:rsidRPr="00B0205A">
            <w:rPr>
              <w:rFonts w:ascii="Times New Roman" w:hAnsi="Times New Roman" w:cs="Times New Roman"/>
              <w:rPrChange w:id="512" w:author="raye" w:date="2018-08-10T12:30:00Z">
                <w:rPr>
                  <w:noProof/>
                </w:rPr>
              </w:rPrChange>
            </w:rPr>
            <w:fldChar w:fldCharType="separate"/>
          </w:r>
          <w:r w:rsidR="002510B6" w:rsidRPr="00B0205A">
            <w:rPr>
              <w:rStyle w:val="ac"/>
              <w:rFonts w:ascii="Times New Roman" w:hAnsi="Times New Roman" w:cs="Times New Roman"/>
              <w:noProof/>
              <w:color w:val="auto"/>
              <w:rPrChange w:id="513" w:author="raye" w:date="2018-08-10T12:30:00Z">
                <w:rPr>
                  <w:rStyle w:val="ac"/>
                  <w:rFonts w:ascii="Calibri" w:hAnsi="Calibri"/>
                  <w:noProof/>
                  <w:color w:val="auto"/>
                </w:rPr>
              </w:rPrChange>
            </w:rPr>
            <w:t>1.1.23.</w:t>
          </w:r>
          <w:r w:rsidR="002510B6" w:rsidRPr="00B0205A">
            <w:rPr>
              <w:rFonts w:ascii="Times New Roman" w:hAnsi="Times New Roman" w:cs="Times New Roman"/>
              <w:noProof/>
              <w:sz w:val="21"/>
              <w:szCs w:val="22"/>
              <w:rPrChange w:id="514"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515" w:author="raye" w:date="2018-08-10T12:30:00Z">
                <w:rPr>
                  <w:rStyle w:val="ac"/>
                  <w:rFonts w:ascii="Calibri" w:hAnsi="Calibri"/>
                  <w:noProof/>
                  <w:color w:val="auto"/>
                </w:rPr>
              </w:rPrChange>
            </w:rPr>
            <w:t>Requirement stability and sign-off prior to the beginning of development.</w:t>
          </w:r>
          <w:r w:rsidR="002510B6" w:rsidRPr="00B0205A">
            <w:rPr>
              <w:rFonts w:ascii="Times New Roman" w:hAnsi="Times New Roman" w:cs="Times New Roman"/>
              <w:noProof/>
              <w:webHidden/>
              <w:rPrChange w:id="516" w:author="raye" w:date="2018-08-10T12:30:00Z">
                <w:rPr>
                  <w:noProof/>
                  <w:webHidden/>
                </w:rPr>
              </w:rPrChange>
            </w:rPr>
            <w:tab/>
          </w:r>
          <w:r w:rsidR="002510B6" w:rsidRPr="00B0205A">
            <w:rPr>
              <w:rFonts w:ascii="Times New Roman" w:hAnsi="Times New Roman" w:cs="Times New Roman"/>
              <w:noProof/>
              <w:webHidden/>
              <w:rPrChange w:id="517" w:author="raye" w:date="2018-08-10T12:30:00Z">
                <w:rPr>
                  <w:noProof/>
                  <w:webHidden/>
                </w:rPr>
              </w:rPrChange>
            </w:rPr>
            <w:fldChar w:fldCharType="begin"/>
          </w:r>
          <w:r w:rsidR="002510B6" w:rsidRPr="00B0205A">
            <w:rPr>
              <w:rFonts w:ascii="Times New Roman" w:hAnsi="Times New Roman" w:cs="Times New Roman"/>
              <w:noProof/>
              <w:webHidden/>
              <w:rPrChange w:id="518" w:author="raye" w:date="2018-08-10T12:30:00Z">
                <w:rPr>
                  <w:noProof/>
                  <w:webHidden/>
                </w:rPr>
              </w:rPrChange>
            </w:rPr>
            <w:instrText xml:space="preserve"> PAGEREF _Toc520839388 \h </w:instrText>
          </w:r>
          <w:r w:rsidR="002510B6" w:rsidRPr="00B0205A">
            <w:rPr>
              <w:rFonts w:ascii="Times New Roman" w:hAnsi="Times New Roman" w:cs="Times New Roman"/>
              <w:noProof/>
              <w:webHidden/>
              <w:rPrChange w:id="51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520" w:author="raye" w:date="2018-08-10T12:30:00Z">
                <w:rPr>
                  <w:noProof/>
                  <w:webHidden/>
                </w:rPr>
              </w:rPrChange>
            </w:rPr>
            <w:fldChar w:fldCharType="separate"/>
          </w:r>
          <w:r w:rsidR="002510B6" w:rsidRPr="00B0205A">
            <w:rPr>
              <w:rFonts w:ascii="Times New Roman" w:hAnsi="Times New Roman" w:cs="Times New Roman"/>
              <w:noProof/>
              <w:webHidden/>
              <w:rPrChange w:id="521" w:author="raye" w:date="2018-08-10T12:30:00Z">
                <w:rPr>
                  <w:noProof/>
                  <w:webHidden/>
                </w:rPr>
              </w:rPrChange>
            </w:rPr>
            <w:t>12</w:t>
          </w:r>
          <w:r w:rsidR="002510B6" w:rsidRPr="00B0205A">
            <w:rPr>
              <w:rFonts w:ascii="Times New Roman" w:hAnsi="Times New Roman" w:cs="Times New Roman"/>
              <w:noProof/>
              <w:webHidden/>
              <w:rPrChange w:id="522" w:author="raye" w:date="2018-08-10T12:30:00Z">
                <w:rPr>
                  <w:noProof/>
                  <w:webHidden/>
                </w:rPr>
              </w:rPrChange>
            </w:rPr>
            <w:fldChar w:fldCharType="end"/>
          </w:r>
          <w:r w:rsidRPr="00B0205A">
            <w:rPr>
              <w:rFonts w:ascii="Times New Roman" w:hAnsi="Times New Roman" w:cs="Times New Roman"/>
              <w:noProof/>
              <w:rPrChange w:id="523" w:author="raye" w:date="2018-08-10T12:30:00Z">
                <w:rPr>
                  <w:noProof/>
                </w:rPr>
              </w:rPrChange>
            </w:rPr>
            <w:fldChar w:fldCharType="end"/>
          </w:r>
        </w:p>
        <w:p w14:paraId="2DACFBDA" w14:textId="77777777" w:rsidR="002510B6" w:rsidRPr="00B0205A" w:rsidRDefault="000B35C0">
          <w:pPr>
            <w:pStyle w:val="31"/>
            <w:tabs>
              <w:tab w:val="left" w:pos="1260"/>
              <w:tab w:val="right" w:pos="8296"/>
            </w:tabs>
            <w:rPr>
              <w:rFonts w:ascii="Times New Roman" w:hAnsi="Times New Roman" w:cs="Times New Roman"/>
              <w:noProof/>
              <w:sz w:val="21"/>
              <w:szCs w:val="22"/>
              <w:rPrChange w:id="524" w:author="raye" w:date="2018-08-10T12:30:00Z">
                <w:rPr>
                  <w:rFonts w:cstheme="minorBidi"/>
                  <w:noProof/>
                  <w:sz w:val="21"/>
                  <w:szCs w:val="22"/>
                </w:rPr>
              </w:rPrChange>
            </w:rPr>
          </w:pPr>
          <w:r w:rsidRPr="00B0205A">
            <w:rPr>
              <w:rFonts w:ascii="Times New Roman" w:hAnsi="Times New Roman" w:cs="Times New Roman"/>
              <w:rPrChange w:id="525" w:author="raye" w:date="2018-08-10T12:30:00Z">
                <w:rPr/>
              </w:rPrChange>
            </w:rPr>
            <w:fldChar w:fldCharType="begin"/>
          </w:r>
          <w:r w:rsidRPr="00B0205A">
            <w:rPr>
              <w:rFonts w:ascii="Times New Roman" w:hAnsi="Times New Roman" w:cs="Times New Roman"/>
              <w:rPrChange w:id="526" w:author="raye" w:date="2018-08-10T12:30:00Z">
                <w:rPr/>
              </w:rPrChange>
            </w:rPr>
            <w:instrText xml:space="preserve"> HYPERLINK \l "_Toc520839389" </w:instrText>
          </w:r>
          <w:r w:rsidRPr="00B0205A">
            <w:rPr>
              <w:rFonts w:ascii="Times New Roman" w:hAnsi="Times New Roman" w:cs="Times New Roman"/>
              <w:rPrChange w:id="527" w:author="raye" w:date="2018-08-10T12:30:00Z">
                <w:rPr>
                  <w:noProof/>
                </w:rPr>
              </w:rPrChange>
            </w:rPr>
            <w:fldChar w:fldCharType="separate"/>
          </w:r>
          <w:r w:rsidR="002510B6" w:rsidRPr="00B0205A">
            <w:rPr>
              <w:rStyle w:val="ac"/>
              <w:rFonts w:ascii="Times New Roman" w:hAnsi="Times New Roman" w:cs="Times New Roman"/>
              <w:noProof/>
              <w:color w:val="auto"/>
              <w:rPrChange w:id="528" w:author="raye" w:date="2018-08-10T12:30:00Z">
                <w:rPr>
                  <w:rStyle w:val="ac"/>
                  <w:rFonts w:ascii="Calibri" w:hAnsi="Calibri"/>
                  <w:noProof/>
                  <w:color w:val="auto"/>
                </w:rPr>
              </w:rPrChange>
            </w:rPr>
            <w:t>1.1.24.</w:t>
          </w:r>
          <w:r w:rsidR="002510B6" w:rsidRPr="00B0205A">
            <w:rPr>
              <w:rFonts w:ascii="Times New Roman" w:hAnsi="Times New Roman" w:cs="Times New Roman"/>
              <w:noProof/>
              <w:sz w:val="21"/>
              <w:szCs w:val="22"/>
              <w:rPrChange w:id="529"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530" w:author="raye" w:date="2018-08-10T12:30:00Z">
                <w:rPr>
                  <w:rStyle w:val="ac"/>
                  <w:rFonts w:ascii="Calibri" w:hAnsi="Calibri"/>
                  <w:noProof/>
                  <w:color w:val="auto"/>
                </w:rPr>
              </w:rPrChange>
            </w:rPr>
            <w:t>Bank of China support and owning of Regulatory Compliance Validation and Post-Go Live Monitoring.</w:t>
          </w:r>
          <w:r w:rsidR="002510B6" w:rsidRPr="00B0205A">
            <w:rPr>
              <w:rFonts w:ascii="Times New Roman" w:hAnsi="Times New Roman" w:cs="Times New Roman"/>
              <w:noProof/>
              <w:webHidden/>
              <w:rPrChange w:id="531" w:author="raye" w:date="2018-08-10T12:30:00Z">
                <w:rPr>
                  <w:noProof/>
                  <w:webHidden/>
                </w:rPr>
              </w:rPrChange>
            </w:rPr>
            <w:tab/>
          </w:r>
          <w:r w:rsidR="002510B6" w:rsidRPr="00B0205A">
            <w:rPr>
              <w:rFonts w:ascii="Times New Roman" w:hAnsi="Times New Roman" w:cs="Times New Roman"/>
              <w:noProof/>
              <w:webHidden/>
              <w:rPrChange w:id="532" w:author="raye" w:date="2018-08-10T12:30:00Z">
                <w:rPr>
                  <w:noProof/>
                  <w:webHidden/>
                </w:rPr>
              </w:rPrChange>
            </w:rPr>
            <w:fldChar w:fldCharType="begin"/>
          </w:r>
          <w:r w:rsidR="002510B6" w:rsidRPr="00B0205A">
            <w:rPr>
              <w:rFonts w:ascii="Times New Roman" w:hAnsi="Times New Roman" w:cs="Times New Roman"/>
              <w:noProof/>
              <w:webHidden/>
              <w:rPrChange w:id="533" w:author="raye" w:date="2018-08-10T12:30:00Z">
                <w:rPr>
                  <w:noProof/>
                  <w:webHidden/>
                </w:rPr>
              </w:rPrChange>
            </w:rPr>
            <w:instrText xml:space="preserve"> PAGEREF _Toc520839389 \h </w:instrText>
          </w:r>
          <w:r w:rsidR="002510B6" w:rsidRPr="00B0205A">
            <w:rPr>
              <w:rFonts w:ascii="Times New Roman" w:hAnsi="Times New Roman" w:cs="Times New Roman"/>
              <w:noProof/>
              <w:webHidden/>
              <w:rPrChange w:id="53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535" w:author="raye" w:date="2018-08-10T12:30:00Z">
                <w:rPr>
                  <w:noProof/>
                  <w:webHidden/>
                </w:rPr>
              </w:rPrChange>
            </w:rPr>
            <w:fldChar w:fldCharType="separate"/>
          </w:r>
          <w:r w:rsidR="002510B6" w:rsidRPr="00B0205A">
            <w:rPr>
              <w:rFonts w:ascii="Times New Roman" w:hAnsi="Times New Roman" w:cs="Times New Roman"/>
              <w:noProof/>
              <w:webHidden/>
              <w:rPrChange w:id="536" w:author="raye" w:date="2018-08-10T12:30:00Z">
                <w:rPr>
                  <w:noProof/>
                  <w:webHidden/>
                </w:rPr>
              </w:rPrChange>
            </w:rPr>
            <w:t>12</w:t>
          </w:r>
          <w:r w:rsidR="002510B6" w:rsidRPr="00B0205A">
            <w:rPr>
              <w:rFonts w:ascii="Times New Roman" w:hAnsi="Times New Roman" w:cs="Times New Roman"/>
              <w:noProof/>
              <w:webHidden/>
              <w:rPrChange w:id="537" w:author="raye" w:date="2018-08-10T12:30:00Z">
                <w:rPr>
                  <w:noProof/>
                  <w:webHidden/>
                </w:rPr>
              </w:rPrChange>
            </w:rPr>
            <w:fldChar w:fldCharType="end"/>
          </w:r>
          <w:r w:rsidRPr="00B0205A">
            <w:rPr>
              <w:rFonts w:ascii="Times New Roman" w:hAnsi="Times New Roman" w:cs="Times New Roman"/>
              <w:noProof/>
              <w:rPrChange w:id="538" w:author="raye" w:date="2018-08-10T12:30:00Z">
                <w:rPr>
                  <w:noProof/>
                </w:rPr>
              </w:rPrChange>
            </w:rPr>
            <w:fldChar w:fldCharType="end"/>
          </w:r>
        </w:p>
        <w:p w14:paraId="6046A5F2" w14:textId="77777777" w:rsidR="002510B6" w:rsidRPr="00B0205A" w:rsidRDefault="000B35C0">
          <w:pPr>
            <w:pStyle w:val="31"/>
            <w:tabs>
              <w:tab w:val="left" w:pos="1260"/>
              <w:tab w:val="right" w:pos="8296"/>
            </w:tabs>
            <w:rPr>
              <w:rFonts w:ascii="Times New Roman" w:hAnsi="Times New Roman" w:cs="Times New Roman"/>
              <w:noProof/>
              <w:sz w:val="21"/>
              <w:szCs w:val="22"/>
              <w:rPrChange w:id="539" w:author="raye" w:date="2018-08-10T12:30:00Z">
                <w:rPr>
                  <w:rFonts w:cstheme="minorBidi"/>
                  <w:noProof/>
                  <w:sz w:val="21"/>
                  <w:szCs w:val="22"/>
                </w:rPr>
              </w:rPrChange>
            </w:rPr>
          </w:pPr>
          <w:r w:rsidRPr="00B0205A">
            <w:rPr>
              <w:rFonts w:ascii="Times New Roman" w:hAnsi="Times New Roman" w:cs="Times New Roman"/>
              <w:rPrChange w:id="540" w:author="raye" w:date="2018-08-10T12:30:00Z">
                <w:rPr/>
              </w:rPrChange>
            </w:rPr>
            <w:fldChar w:fldCharType="begin"/>
          </w:r>
          <w:r w:rsidRPr="00B0205A">
            <w:rPr>
              <w:rFonts w:ascii="Times New Roman" w:hAnsi="Times New Roman" w:cs="Times New Roman"/>
              <w:rPrChange w:id="541" w:author="raye" w:date="2018-08-10T12:30:00Z">
                <w:rPr/>
              </w:rPrChange>
            </w:rPr>
            <w:instrText xml:space="preserve"> HYPERLINK \l "_Toc520839390" </w:instrText>
          </w:r>
          <w:r w:rsidRPr="00B0205A">
            <w:rPr>
              <w:rFonts w:ascii="Times New Roman" w:hAnsi="Times New Roman" w:cs="Times New Roman"/>
              <w:rPrChange w:id="542" w:author="raye" w:date="2018-08-10T12:30:00Z">
                <w:rPr>
                  <w:noProof/>
                </w:rPr>
              </w:rPrChange>
            </w:rPr>
            <w:fldChar w:fldCharType="separate"/>
          </w:r>
          <w:r w:rsidR="002510B6" w:rsidRPr="00B0205A">
            <w:rPr>
              <w:rStyle w:val="ac"/>
              <w:rFonts w:ascii="Times New Roman" w:hAnsi="Times New Roman" w:cs="Times New Roman"/>
              <w:noProof/>
              <w:color w:val="auto"/>
              <w:rPrChange w:id="543" w:author="raye" w:date="2018-08-10T12:30:00Z">
                <w:rPr>
                  <w:rStyle w:val="ac"/>
                  <w:rFonts w:ascii="Calibri" w:hAnsi="Calibri"/>
                  <w:noProof/>
                  <w:color w:val="auto"/>
                </w:rPr>
              </w:rPrChange>
            </w:rPr>
            <w:t>1.1.25.</w:t>
          </w:r>
          <w:r w:rsidR="002510B6" w:rsidRPr="00B0205A">
            <w:rPr>
              <w:rFonts w:ascii="Times New Roman" w:hAnsi="Times New Roman" w:cs="Times New Roman"/>
              <w:noProof/>
              <w:sz w:val="21"/>
              <w:szCs w:val="22"/>
              <w:rPrChange w:id="544"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545" w:author="raye" w:date="2018-08-10T12:30:00Z">
                <w:rPr>
                  <w:rStyle w:val="ac"/>
                  <w:rFonts w:ascii="Calibri" w:hAnsi="Calibri"/>
                  <w:noProof/>
                  <w:color w:val="auto"/>
                </w:rPr>
              </w:rPrChange>
            </w:rPr>
            <w:t>Acquisition and installation of architectural components in Bank of China’s environment.</w:t>
          </w:r>
          <w:r w:rsidR="002510B6" w:rsidRPr="00B0205A">
            <w:rPr>
              <w:rFonts w:ascii="Times New Roman" w:hAnsi="Times New Roman" w:cs="Times New Roman"/>
              <w:noProof/>
              <w:webHidden/>
              <w:rPrChange w:id="546" w:author="raye" w:date="2018-08-10T12:30:00Z">
                <w:rPr>
                  <w:noProof/>
                  <w:webHidden/>
                </w:rPr>
              </w:rPrChange>
            </w:rPr>
            <w:tab/>
          </w:r>
          <w:r w:rsidR="002510B6" w:rsidRPr="00B0205A">
            <w:rPr>
              <w:rFonts w:ascii="Times New Roman" w:hAnsi="Times New Roman" w:cs="Times New Roman"/>
              <w:noProof/>
              <w:webHidden/>
              <w:rPrChange w:id="547" w:author="raye" w:date="2018-08-10T12:30:00Z">
                <w:rPr>
                  <w:noProof/>
                  <w:webHidden/>
                </w:rPr>
              </w:rPrChange>
            </w:rPr>
            <w:fldChar w:fldCharType="begin"/>
          </w:r>
          <w:r w:rsidR="002510B6" w:rsidRPr="00B0205A">
            <w:rPr>
              <w:rFonts w:ascii="Times New Roman" w:hAnsi="Times New Roman" w:cs="Times New Roman"/>
              <w:noProof/>
              <w:webHidden/>
              <w:rPrChange w:id="548" w:author="raye" w:date="2018-08-10T12:30:00Z">
                <w:rPr>
                  <w:noProof/>
                  <w:webHidden/>
                </w:rPr>
              </w:rPrChange>
            </w:rPr>
            <w:instrText xml:space="preserve"> PAGEREF _Toc520839390 \h </w:instrText>
          </w:r>
          <w:r w:rsidR="002510B6" w:rsidRPr="00B0205A">
            <w:rPr>
              <w:rFonts w:ascii="Times New Roman" w:hAnsi="Times New Roman" w:cs="Times New Roman"/>
              <w:noProof/>
              <w:webHidden/>
              <w:rPrChange w:id="54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550" w:author="raye" w:date="2018-08-10T12:30:00Z">
                <w:rPr>
                  <w:noProof/>
                  <w:webHidden/>
                </w:rPr>
              </w:rPrChange>
            </w:rPr>
            <w:fldChar w:fldCharType="separate"/>
          </w:r>
          <w:r w:rsidR="002510B6" w:rsidRPr="00B0205A">
            <w:rPr>
              <w:rFonts w:ascii="Times New Roman" w:hAnsi="Times New Roman" w:cs="Times New Roman"/>
              <w:noProof/>
              <w:webHidden/>
              <w:rPrChange w:id="551" w:author="raye" w:date="2018-08-10T12:30:00Z">
                <w:rPr>
                  <w:noProof/>
                  <w:webHidden/>
                </w:rPr>
              </w:rPrChange>
            </w:rPr>
            <w:t>12</w:t>
          </w:r>
          <w:r w:rsidR="002510B6" w:rsidRPr="00B0205A">
            <w:rPr>
              <w:rFonts w:ascii="Times New Roman" w:hAnsi="Times New Roman" w:cs="Times New Roman"/>
              <w:noProof/>
              <w:webHidden/>
              <w:rPrChange w:id="552" w:author="raye" w:date="2018-08-10T12:30:00Z">
                <w:rPr>
                  <w:noProof/>
                  <w:webHidden/>
                </w:rPr>
              </w:rPrChange>
            </w:rPr>
            <w:fldChar w:fldCharType="end"/>
          </w:r>
          <w:r w:rsidRPr="00B0205A">
            <w:rPr>
              <w:rFonts w:ascii="Times New Roman" w:hAnsi="Times New Roman" w:cs="Times New Roman"/>
              <w:noProof/>
              <w:rPrChange w:id="553" w:author="raye" w:date="2018-08-10T12:30:00Z">
                <w:rPr>
                  <w:noProof/>
                </w:rPr>
              </w:rPrChange>
            </w:rPr>
            <w:fldChar w:fldCharType="end"/>
          </w:r>
        </w:p>
        <w:p w14:paraId="11592742" w14:textId="77777777" w:rsidR="002510B6" w:rsidRPr="00B0205A" w:rsidRDefault="000B35C0">
          <w:pPr>
            <w:pStyle w:val="31"/>
            <w:tabs>
              <w:tab w:val="left" w:pos="1260"/>
              <w:tab w:val="right" w:pos="8296"/>
            </w:tabs>
            <w:rPr>
              <w:rFonts w:ascii="Times New Roman" w:hAnsi="Times New Roman" w:cs="Times New Roman"/>
              <w:noProof/>
              <w:sz w:val="21"/>
              <w:szCs w:val="22"/>
              <w:rPrChange w:id="554" w:author="raye" w:date="2018-08-10T12:30:00Z">
                <w:rPr>
                  <w:rFonts w:cstheme="minorBidi"/>
                  <w:noProof/>
                  <w:sz w:val="21"/>
                  <w:szCs w:val="22"/>
                </w:rPr>
              </w:rPrChange>
            </w:rPr>
          </w:pPr>
          <w:r w:rsidRPr="00B0205A">
            <w:rPr>
              <w:rFonts w:ascii="Times New Roman" w:hAnsi="Times New Roman" w:cs="Times New Roman"/>
              <w:rPrChange w:id="555" w:author="raye" w:date="2018-08-10T12:30:00Z">
                <w:rPr/>
              </w:rPrChange>
            </w:rPr>
            <w:fldChar w:fldCharType="begin"/>
          </w:r>
          <w:r w:rsidRPr="00B0205A">
            <w:rPr>
              <w:rFonts w:ascii="Times New Roman" w:hAnsi="Times New Roman" w:cs="Times New Roman"/>
              <w:rPrChange w:id="556" w:author="raye" w:date="2018-08-10T12:30:00Z">
                <w:rPr/>
              </w:rPrChange>
            </w:rPr>
            <w:instrText xml:space="preserve"> HYPERLINK \l "_Toc520839391" </w:instrText>
          </w:r>
          <w:r w:rsidRPr="00B0205A">
            <w:rPr>
              <w:rFonts w:ascii="Times New Roman" w:hAnsi="Times New Roman" w:cs="Times New Roman"/>
              <w:rPrChange w:id="557" w:author="raye" w:date="2018-08-10T12:30:00Z">
                <w:rPr>
                  <w:noProof/>
                </w:rPr>
              </w:rPrChange>
            </w:rPr>
            <w:fldChar w:fldCharType="separate"/>
          </w:r>
          <w:r w:rsidR="002510B6" w:rsidRPr="00B0205A">
            <w:rPr>
              <w:rStyle w:val="ac"/>
              <w:rFonts w:ascii="Times New Roman" w:hAnsi="Times New Roman" w:cs="Times New Roman"/>
              <w:noProof/>
              <w:color w:val="auto"/>
              <w:rPrChange w:id="558" w:author="raye" w:date="2018-08-10T12:30:00Z">
                <w:rPr>
                  <w:rStyle w:val="ac"/>
                  <w:rFonts w:ascii="Calibri" w:hAnsi="Calibri"/>
                  <w:noProof/>
                  <w:color w:val="auto"/>
                </w:rPr>
              </w:rPrChange>
            </w:rPr>
            <w:t>1.1.26.</w:t>
          </w:r>
          <w:r w:rsidR="002510B6" w:rsidRPr="00B0205A">
            <w:rPr>
              <w:rFonts w:ascii="Times New Roman" w:hAnsi="Times New Roman" w:cs="Times New Roman"/>
              <w:noProof/>
              <w:sz w:val="21"/>
              <w:szCs w:val="22"/>
              <w:rPrChange w:id="559"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560" w:author="raye" w:date="2018-08-10T12:30:00Z">
                <w:rPr>
                  <w:rStyle w:val="ac"/>
                  <w:rFonts w:ascii="Calibri" w:hAnsi="Calibri"/>
                  <w:noProof/>
                  <w:color w:val="auto"/>
                </w:rPr>
              </w:rPrChange>
            </w:rPr>
            <w:t>Configuration of space in Bank of China’s source code management repository.</w:t>
          </w:r>
          <w:r w:rsidR="002510B6" w:rsidRPr="00B0205A">
            <w:rPr>
              <w:rFonts w:ascii="Times New Roman" w:hAnsi="Times New Roman" w:cs="Times New Roman"/>
              <w:noProof/>
              <w:webHidden/>
              <w:rPrChange w:id="561" w:author="raye" w:date="2018-08-10T12:30:00Z">
                <w:rPr>
                  <w:noProof/>
                  <w:webHidden/>
                </w:rPr>
              </w:rPrChange>
            </w:rPr>
            <w:tab/>
          </w:r>
          <w:r w:rsidR="002510B6" w:rsidRPr="00B0205A">
            <w:rPr>
              <w:rFonts w:ascii="Times New Roman" w:hAnsi="Times New Roman" w:cs="Times New Roman"/>
              <w:noProof/>
              <w:webHidden/>
              <w:rPrChange w:id="562" w:author="raye" w:date="2018-08-10T12:30:00Z">
                <w:rPr>
                  <w:noProof/>
                  <w:webHidden/>
                </w:rPr>
              </w:rPrChange>
            </w:rPr>
            <w:fldChar w:fldCharType="begin"/>
          </w:r>
          <w:r w:rsidR="002510B6" w:rsidRPr="00B0205A">
            <w:rPr>
              <w:rFonts w:ascii="Times New Roman" w:hAnsi="Times New Roman" w:cs="Times New Roman"/>
              <w:noProof/>
              <w:webHidden/>
              <w:rPrChange w:id="563" w:author="raye" w:date="2018-08-10T12:30:00Z">
                <w:rPr>
                  <w:noProof/>
                  <w:webHidden/>
                </w:rPr>
              </w:rPrChange>
            </w:rPr>
            <w:instrText xml:space="preserve"> PAGEREF _Toc520839391 \h </w:instrText>
          </w:r>
          <w:r w:rsidR="002510B6" w:rsidRPr="00B0205A">
            <w:rPr>
              <w:rFonts w:ascii="Times New Roman" w:hAnsi="Times New Roman" w:cs="Times New Roman"/>
              <w:noProof/>
              <w:webHidden/>
              <w:rPrChange w:id="56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565" w:author="raye" w:date="2018-08-10T12:30:00Z">
                <w:rPr>
                  <w:noProof/>
                  <w:webHidden/>
                </w:rPr>
              </w:rPrChange>
            </w:rPr>
            <w:fldChar w:fldCharType="separate"/>
          </w:r>
          <w:r w:rsidR="002510B6" w:rsidRPr="00B0205A">
            <w:rPr>
              <w:rFonts w:ascii="Times New Roman" w:hAnsi="Times New Roman" w:cs="Times New Roman"/>
              <w:noProof/>
              <w:webHidden/>
              <w:rPrChange w:id="566" w:author="raye" w:date="2018-08-10T12:30:00Z">
                <w:rPr>
                  <w:noProof/>
                  <w:webHidden/>
                </w:rPr>
              </w:rPrChange>
            </w:rPr>
            <w:t>12</w:t>
          </w:r>
          <w:r w:rsidR="002510B6" w:rsidRPr="00B0205A">
            <w:rPr>
              <w:rFonts w:ascii="Times New Roman" w:hAnsi="Times New Roman" w:cs="Times New Roman"/>
              <w:noProof/>
              <w:webHidden/>
              <w:rPrChange w:id="567" w:author="raye" w:date="2018-08-10T12:30:00Z">
                <w:rPr>
                  <w:noProof/>
                  <w:webHidden/>
                </w:rPr>
              </w:rPrChange>
            </w:rPr>
            <w:fldChar w:fldCharType="end"/>
          </w:r>
          <w:r w:rsidRPr="00B0205A">
            <w:rPr>
              <w:rFonts w:ascii="Times New Roman" w:hAnsi="Times New Roman" w:cs="Times New Roman"/>
              <w:noProof/>
              <w:rPrChange w:id="568" w:author="raye" w:date="2018-08-10T12:30:00Z">
                <w:rPr>
                  <w:noProof/>
                </w:rPr>
              </w:rPrChange>
            </w:rPr>
            <w:fldChar w:fldCharType="end"/>
          </w:r>
        </w:p>
        <w:p w14:paraId="2443C97F" w14:textId="77777777" w:rsidR="002510B6" w:rsidRPr="00B0205A" w:rsidRDefault="000B35C0">
          <w:pPr>
            <w:pStyle w:val="31"/>
            <w:tabs>
              <w:tab w:val="left" w:pos="1260"/>
              <w:tab w:val="right" w:pos="8296"/>
            </w:tabs>
            <w:rPr>
              <w:rFonts w:ascii="Times New Roman" w:hAnsi="Times New Roman" w:cs="Times New Roman"/>
              <w:noProof/>
              <w:sz w:val="21"/>
              <w:szCs w:val="22"/>
              <w:rPrChange w:id="569" w:author="raye" w:date="2018-08-10T12:30:00Z">
                <w:rPr>
                  <w:rFonts w:cstheme="minorBidi"/>
                  <w:noProof/>
                  <w:sz w:val="21"/>
                  <w:szCs w:val="22"/>
                </w:rPr>
              </w:rPrChange>
            </w:rPr>
          </w:pPr>
          <w:r w:rsidRPr="00B0205A">
            <w:rPr>
              <w:rFonts w:ascii="Times New Roman" w:hAnsi="Times New Roman" w:cs="Times New Roman"/>
              <w:rPrChange w:id="570" w:author="raye" w:date="2018-08-10T12:30:00Z">
                <w:rPr/>
              </w:rPrChange>
            </w:rPr>
            <w:fldChar w:fldCharType="begin"/>
          </w:r>
          <w:r w:rsidRPr="00B0205A">
            <w:rPr>
              <w:rFonts w:ascii="Times New Roman" w:hAnsi="Times New Roman" w:cs="Times New Roman"/>
              <w:rPrChange w:id="571" w:author="raye" w:date="2018-08-10T12:30:00Z">
                <w:rPr/>
              </w:rPrChange>
            </w:rPr>
            <w:instrText xml:space="preserve"> HYPERLINK \l "_Toc520839392" </w:instrText>
          </w:r>
          <w:r w:rsidRPr="00B0205A">
            <w:rPr>
              <w:rFonts w:ascii="Times New Roman" w:hAnsi="Times New Roman" w:cs="Times New Roman"/>
              <w:rPrChange w:id="572" w:author="raye" w:date="2018-08-10T12:30:00Z">
                <w:rPr>
                  <w:noProof/>
                </w:rPr>
              </w:rPrChange>
            </w:rPr>
            <w:fldChar w:fldCharType="separate"/>
          </w:r>
          <w:r w:rsidR="002510B6" w:rsidRPr="00B0205A">
            <w:rPr>
              <w:rStyle w:val="ac"/>
              <w:rFonts w:ascii="Times New Roman" w:hAnsi="Times New Roman" w:cs="Times New Roman"/>
              <w:noProof/>
              <w:color w:val="auto"/>
              <w:rPrChange w:id="573" w:author="raye" w:date="2018-08-10T12:30:00Z">
                <w:rPr>
                  <w:rStyle w:val="ac"/>
                  <w:rFonts w:ascii="Calibri" w:hAnsi="Calibri"/>
                  <w:noProof/>
                  <w:color w:val="auto"/>
                </w:rPr>
              </w:rPrChange>
            </w:rPr>
            <w:t>1.1.27.</w:t>
          </w:r>
          <w:r w:rsidR="002510B6" w:rsidRPr="00B0205A">
            <w:rPr>
              <w:rFonts w:ascii="Times New Roman" w:hAnsi="Times New Roman" w:cs="Times New Roman"/>
              <w:noProof/>
              <w:sz w:val="21"/>
              <w:szCs w:val="22"/>
              <w:rPrChange w:id="574"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575" w:author="raye" w:date="2018-08-10T12:30:00Z">
                <w:rPr>
                  <w:rStyle w:val="ac"/>
                  <w:rFonts w:ascii="Calibri" w:hAnsi="Calibri"/>
                  <w:noProof/>
                  <w:color w:val="auto"/>
                </w:rPr>
              </w:rPrChange>
            </w:rPr>
            <w:t>Provision of deployment automation and DevOps environment.</w:t>
          </w:r>
          <w:r w:rsidR="002510B6" w:rsidRPr="00B0205A">
            <w:rPr>
              <w:rFonts w:ascii="Times New Roman" w:hAnsi="Times New Roman" w:cs="Times New Roman"/>
              <w:noProof/>
              <w:webHidden/>
              <w:rPrChange w:id="576" w:author="raye" w:date="2018-08-10T12:30:00Z">
                <w:rPr>
                  <w:noProof/>
                  <w:webHidden/>
                </w:rPr>
              </w:rPrChange>
            </w:rPr>
            <w:tab/>
          </w:r>
          <w:r w:rsidR="002510B6" w:rsidRPr="00B0205A">
            <w:rPr>
              <w:rFonts w:ascii="Times New Roman" w:hAnsi="Times New Roman" w:cs="Times New Roman"/>
              <w:noProof/>
              <w:webHidden/>
              <w:rPrChange w:id="577" w:author="raye" w:date="2018-08-10T12:30:00Z">
                <w:rPr>
                  <w:noProof/>
                  <w:webHidden/>
                </w:rPr>
              </w:rPrChange>
            </w:rPr>
            <w:fldChar w:fldCharType="begin"/>
          </w:r>
          <w:r w:rsidR="002510B6" w:rsidRPr="00B0205A">
            <w:rPr>
              <w:rFonts w:ascii="Times New Roman" w:hAnsi="Times New Roman" w:cs="Times New Roman"/>
              <w:noProof/>
              <w:webHidden/>
              <w:rPrChange w:id="578" w:author="raye" w:date="2018-08-10T12:30:00Z">
                <w:rPr>
                  <w:noProof/>
                  <w:webHidden/>
                </w:rPr>
              </w:rPrChange>
            </w:rPr>
            <w:instrText xml:space="preserve"> PAGEREF _Toc520839392 \h </w:instrText>
          </w:r>
          <w:r w:rsidR="002510B6" w:rsidRPr="00B0205A">
            <w:rPr>
              <w:rFonts w:ascii="Times New Roman" w:hAnsi="Times New Roman" w:cs="Times New Roman"/>
              <w:noProof/>
              <w:webHidden/>
              <w:rPrChange w:id="57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580" w:author="raye" w:date="2018-08-10T12:30:00Z">
                <w:rPr>
                  <w:noProof/>
                  <w:webHidden/>
                </w:rPr>
              </w:rPrChange>
            </w:rPr>
            <w:fldChar w:fldCharType="separate"/>
          </w:r>
          <w:r w:rsidR="002510B6" w:rsidRPr="00B0205A">
            <w:rPr>
              <w:rFonts w:ascii="Times New Roman" w:hAnsi="Times New Roman" w:cs="Times New Roman"/>
              <w:noProof/>
              <w:webHidden/>
              <w:rPrChange w:id="581" w:author="raye" w:date="2018-08-10T12:30:00Z">
                <w:rPr>
                  <w:noProof/>
                  <w:webHidden/>
                </w:rPr>
              </w:rPrChange>
            </w:rPr>
            <w:t>12</w:t>
          </w:r>
          <w:r w:rsidR="002510B6" w:rsidRPr="00B0205A">
            <w:rPr>
              <w:rFonts w:ascii="Times New Roman" w:hAnsi="Times New Roman" w:cs="Times New Roman"/>
              <w:noProof/>
              <w:webHidden/>
              <w:rPrChange w:id="582" w:author="raye" w:date="2018-08-10T12:30:00Z">
                <w:rPr>
                  <w:noProof/>
                  <w:webHidden/>
                </w:rPr>
              </w:rPrChange>
            </w:rPr>
            <w:fldChar w:fldCharType="end"/>
          </w:r>
          <w:r w:rsidRPr="00B0205A">
            <w:rPr>
              <w:rFonts w:ascii="Times New Roman" w:hAnsi="Times New Roman" w:cs="Times New Roman"/>
              <w:noProof/>
              <w:rPrChange w:id="583" w:author="raye" w:date="2018-08-10T12:30:00Z">
                <w:rPr>
                  <w:noProof/>
                </w:rPr>
              </w:rPrChange>
            </w:rPr>
            <w:fldChar w:fldCharType="end"/>
          </w:r>
        </w:p>
        <w:p w14:paraId="5795E1A8" w14:textId="77777777" w:rsidR="002510B6" w:rsidRPr="00B0205A" w:rsidRDefault="000B35C0">
          <w:pPr>
            <w:pStyle w:val="31"/>
            <w:tabs>
              <w:tab w:val="left" w:pos="1260"/>
              <w:tab w:val="right" w:pos="8296"/>
            </w:tabs>
            <w:rPr>
              <w:rFonts w:ascii="Times New Roman" w:hAnsi="Times New Roman" w:cs="Times New Roman"/>
              <w:noProof/>
              <w:sz w:val="21"/>
              <w:szCs w:val="22"/>
              <w:rPrChange w:id="584" w:author="raye" w:date="2018-08-10T12:30:00Z">
                <w:rPr>
                  <w:rFonts w:cstheme="minorBidi"/>
                  <w:noProof/>
                  <w:sz w:val="21"/>
                  <w:szCs w:val="22"/>
                </w:rPr>
              </w:rPrChange>
            </w:rPr>
          </w:pPr>
          <w:r w:rsidRPr="00B0205A">
            <w:rPr>
              <w:rFonts w:ascii="Times New Roman" w:hAnsi="Times New Roman" w:cs="Times New Roman"/>
              <w:rPrChange w:id="585" w:author="raye" w:date="2018-08-10T12:30:00Z">
                <w:rPr/>
              </w:rPrChange>
            </w:rPr>
            <w:fldChar w:fldCharType="begin"/>
          </w:r>
          <w:r w:rsidRPr="00B0205A">
            <w:rPr>
              <w:rFonts w:ascii="Times New Roman" w:hAnsi="Times New Roman" w:cs="Times New Roman"/>
              <w:rPrChange w:id="586" w:author="raye" w:date="2018-08-10T12:30:00Z">
                <w:rPr/>
              </w:rPrChange>
            </w:rPr>
            <w:instrText xml:space="preserve"> HYPERLINK \l "_Toc520839393" </w:instrText>
          </w:r>
          <w:r w:rsidRPr="00B0205A">
            <w:rPr>
              <w:rFonts w:ascii="Times New Roman" w:hAnsi="Times New Roman" w:cs="Times New Roman"/>
              <w:rPrChange w:id="587" w:author="raye" w:date="2018-08-10T12:30:00Z">
                <w:rPr>
                  <w:noProof/>
                </w:rPr>
              </w:rPrChange>
            </w:rPr>
            <w:fldChar w:fldCharType="separate"/>
          </w:r>
          <w:r w:rsidR="002510B6" w:rsidRPr="00B0205A">
            <w:rPr>
              <w:rStyle w:val="ac"/>
              <w:rFonts w:ascii="Times New Roman" w:hAnsi="Times New Roman" w:cs="Times New Roman"/>
              <w:noProof/>
              <w:color w:val="auto"/>
              <w:rPrChange w:id="588" w:author="raye" w:date="2018-08-10T12:30:00Z">
                <w:rPr>
                  <w:rStyle w:val="ac"/>
                  <w:rFonts w:ascii="Calibri" w:hAnsi="Calibri"/>
                  <w:noProof/>
                  <w:color w:val="auto"/>
                </w:rPr>
              </w:rPrChange>
            </w:rPr>
            <w:t>1.1.28.</w:t>
          </w:r>
          <w:r w:rsidR="002510B6" w:rsidRPr="00B0205A">
            <w:rPr>
              <w:rFonts w:ascii="Times New Roman" w:hAnsi="Times New Roman" w:cs="Times New Roman"/>
              <w:noProof/>
              <w:sz w:val="21"/>
              <w:szCs w:val="22"/>
              <w:rPrChange w:id="589"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590" w:author="raye" w:date="2018-08-10T12:30:00Z">
                <w:rPr>
                  <w:rStyle w:val="ac"/>
                  <w:rFonts w:ascii="Calibri" w:hAnsi="Calibri"/>
                  <w:noProof/>
                  <w:color w:val="auto"/>
                </w:rPr>
              </w:rPrChange>
            </w:rPr>
            <w:t>Provision of System Testing and UAT Servers (web, application, and database).</w:t>
          </w:r>
          <w:r w:rsidR="002510B6" w:rsidRPr="00B0205A">
            <w:rPr>
              <w:rFonts w:ascii="Times New Roman" w:hAnsi="Times New Roman" w:cs="Times New Roman"/>
              <w:noProof/>
              <w:webHidden/>
              <w:rPrChange w:id="591" w:author="raye" w:date="2018-08-10T12:30:00Z">
                <w:rPr>
                  <w:noProof/>
                  <w:webHidden/>
                </w:rPr>
              </w:rPrChange>
            </w:rPr>
            <w:tab/>
          </w:r>
          <w:r w:rsidR="002510B6" w:rsidRPr="00B0205A">
            <w:rPr>
              <w:rFonts w:ascii="Times New Roman" w:hAnsi="Times New Roman" w:cs="Times New Roman"/>
              <w:noProof/>
              <w:webHidden/>
              <w:rPrChange w:id="592" w:author="raye" w:date="2018-08-10T12:30:00Z">
                <w:rPr>
                  <w:noProof/>
                  <w:webHidden/>
                </w:rPr>
              </w:rPrChange>
            </w:rPr>
            <w:fldChar w:fldCharType="begin"/>
          </w:r>
          <w:r w:rsidR="002510B6" w:rsidRPr="00B0205A">
            <w:rPr>
              <w:rFonts w:ascii="Times New Roman" w:hAnsi="Times New Roman" w:cs="Times New Roman"/>
              <w:noProof/>
              <w:webHidden/>
              <w:rPrChange w:id="593" w:author="raye" w:date="2018-08-10T12:30:00Z">
                <w:rPr>
                  <w:noProof/>
                  <w:webHidden/>
                </w:rPr>
              </w:rPrChange>
            </w:rPr>
            <w:instrText xml:space="preserve"> PAGEREF _Toc520839393 \h </w:instrText>
          </w:r>
          <w:r w:rsidR="002510B6" w:rsidRPr="00B0205A">
            <w:rPr>
              <w:rFonts w:ascii="Times New Roman" w:hAnsi="Times New Roman" w:cs="Times New Roman"/>
              <w:noProof/>
              <w:webHidden/>
              <w:rPrChange w:id="59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595" w:author="raye" w:date="2018-08-10T12:30:00Z">
                <w:rPr>
                  <w:noProof/>
                  <w:webHidden/>
                </w:rPr>
              </w:rPrChange>
            </w:rPr>
            <w:fldChar w:fldCharType="separate"/>
          </w:r>
          <w:r w:rsidR="002510B6" w:rsidRPr="00B0205A">
            <w:rPr>
              <w:rFonts w:ascii="Times New Roman" w:hAnsi="Times New Roman" w:cs="Times New Roman"/>
              <w:noProof/>
              <w:webHidden/>
              <w:rPrChange w:id="596" w:author="raye" w:date="2018-08-10T12:30:00Z">
                <w:rPr>
                  <w:noProof/>
                  <w:webHidden/>
                </w:rPr>
              </w:rPrChange>
            </w:rPr>
            <w:t>12</w:t>
          </w:r>
          <w:r w:rsidR="002510B6" w:rsidRPr="00B0205A">
            <w:rPr>
              <w:rFonts w:ascii="Times New Roman" w:hAnsi="Times New Roman" w:cs="Times New Roman"/>
              <w:noProof/>
              <w:webHidden/>
              <w:rPrChange w:id="597" w:author="raye" w:date="2018-08-10T12:30:00Z">
                <w:rPr>
                  <w:noProof/>
                  <w:webHidden/>
                </w:rPr>
              </w:rPrChange>
            </w:rPr>
            <w:fldChar w:fldCharType="end"/>
          </w:r>
          <w:r w:rsidRPr="00B0205A">
            <w:rPr>
              <w:rFonts w:ascii="Times New Roman" w:hAnsi="Times New Roman" w:cs="Times New Roman"/>
              <w:noProof/>
              <w:rPrChange w:id="598" w:author="raye" w:date="2018-08-10T12:30:00Z">
                <w:rPr>
                  <w:noProof/>
                </w:rPr>
              </w:rPrChange>
            </w:rPr>
            <w:fldChar w:fldCharType="end"/>
          </w:r>
        </w:p>
        <w:p w14:paraId="2BFEBFAD" w14:textId="77777777" w:rsidR="002510B6" w:rsidRPr="00B0205A" w:rsidRDefault="000B35C0">
          <w:pPr>
            <w:pStyle w:val="31"/>
            <w:tabs>
              <w:tab w:val="left" w:pos="1260"/>
              <w:tab w:val="right" w:pos="8296"/>
            </w:tabs>
            <w:rPr>
              <w:rFonts w:ascii="Times New Roman" w:hAnsi="Times New Roman" w:cs="Times New Roman"/>
              <w:noProof/>
              <w:sz w:val="21"/>
              <w:szCs w:val="22"/>
              <w:rPrChange w:id="599" w:author="raye" w:date="2018-08-10T12:30:00Z">
                <w:rPr>
                  <w:rFonts w:cstheme="minorBidi"/>
                  <w:noProof/>
                  <w:sz w:val="21"/>
                  <w:szCs w:val="22"/>
                </w:rPr>
              </w:rPrChange>
            </w:rPr>
          </w:pPr>
          <w:r w:rsidRPr="00B0205A">
            <w:rPr>
              <w:rFonts w:ascii="Times New Roman" w:hAnsi="Times New Roman" w:cs="Times New Roman"/>
              <w:rPrChange w:id="600" w:author="raye" w:date="2018-08-10T12:30:00Z">
                <w:rPr/>
              </w:rPrChange>
            </w:rPr>
            <w:fldChar w:fldCharType="begin"/>
          </w:r>
          <w:r w:rsidRPr="00B0205A">
            <w:rPr>
              <w:rFonts w:ascii="Times New Roman" w:hAnsi="Times New Roman" w:cs="Times New Roman"/>
              <w:rPrChange w:id="601" w:author="raye" w:date="2018-08-10T12:30:00Z">
                <w:rPr/>
              </w:rPrChange>
            </w:rPr>
            <w:instrText xml:space="preserve"> HYPERLINK \l "_Toc520839394" </w:instrText>
          </w:r>
          <w:r w:rsidRPr="00B0205A">
            <w:rPr>
              <w:rFonts w:ascii="Times New Roman" w:hAnsi="Times New Roman" w:cs="Times New Roman"/>
              <w:rPrChange w:id="602" w:author="raye" w:date="2018-08-10T12:30:00Z">
                <w:rPr>
                  <w:noProof/>
                </w:rPr>
              </w:rPrChange>
            </w:rPr>
            <w:fldChar w:fldCharType="separate"/>
          </w:r>
          <w:r w:rsidR="002510B6" w:rsidRPr="00B0205A">
            <w:rPr>
              <w:rStyle w:val="ac"/>
              <w:rFonts w:ascii="Times New Roman" w:hAnsi="Times New Roman" w:cs="Times New Roman"/>
              <w:noProof/>
              <w:color w:val="auto"/>
              <w:rPrChange w:id="603" w:author="raye" w:date="2018-08-10T12:30:00Z">
                <w:rPr>
                  <w:rStyle w:val="ac"/>
                  <w:rFonts w:ascii="Calibri" w:hAnsi="Calibri"/>
                  <w:noProof/>
                  <w:color w:val="auto"/>
                </w:rPr>
              </w:rPrChange>
            </w:rPr>
            <w:t>1.1.29.</w:t>
          </w:r>
          <w:r w:rsidR="002510B6" w:rsidRPr="00B0205A">
            <w:rPr>
              <w:rFonts w:ascii="Times New Roman" w:hAnsi="Times New Roman" w:cs="Times New Roman"/>
              <w:noProof/>
              <w:sz w:val="21"/>
              <w:szCs w:val="22"/>
              <w:rPrChange w:id="604"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605" w:author="raye" w:date="2018-08-10T12:30:00Z">
                <w:rPr>
                  <w:rStyle w:val="ac"/>
                  <w:rFonts w:ascii="Calibri" w:hAnsi="Calibri"/>
                  <w:noProof/>
                  <w:color w:val="auto"/>
                </w:rPr>
              </w:rPrChange>
            </w:rPr>
            <w:t>Provision of Bank of China Java script library and visual design standards.</w:t>
          </w:r>
          <w:r w:rsidR="002510B6" w:rsidRPr="00B0205A">
            <w:rPr>
              <w:rFonts w:ascii="Times New Roman" w:hAnsi="Times New Roman" w:cs="Times New Roman"/>
              <w:noProof/>
              <w:webHidden/>
              <w:rPrChange w:id="606" w:author="raye" w:date="2018-08-10T12:30:00Z">
                <w:rPr>
                  <w:noProof/>
                  <w:webHidden/>
                </w:rPr>
              </w:rPrChange>
            </w:rPr>
            <w:tab/>
          </w:r>
          <w:r w:rsidR="002510B6" w:rsidRPr="00B0205A">
            <w:rPr>
              <w:rFonts w:ascii="Times New Roman" w:hAnsi="Times New Roman" w:cs="Times New Roman"/>
              <w:noProof/>
              <w:webHidden/>
              <w:rPrChange w:id="607" w:author="raye" w:date="2018-08-10T12:30:00Z">
                <w:rPr>
                  <w:noProof/>
                  <w:webHidden/>
                </w:rPr>
              </w:rPrChange>
            </w:rPr>
            <w:fldChar w:fldCharType="begin"/>
          </w:r>
          <w:r w:rsidR="002510B6" w:rsidRPr="00B0205A">
            <w:rPr>
              <w:rFonts w:ascii="Times New Roman" w:hAnsi="Times New Roman" w:cs="Times New Roman"/>
              <w:noProof/>
              <w:webHidden/>
              <w:rPrChange w:id="608" w:author="raye" w:date="2018-08-10T12:30:00Z">
                <w:rPr>
                  <w:noProof/>
                  <w:webHidden/>
                </w:rPr>
              </w:rPrChange>
            </w:rPr>
            <w:instrText xml:space="preserve"> PAGEREF _Toc520839394 \h </w:instrText>
          </w:r>
          <w:r w:rsidR="002510B6" w:rsidRPr="00B0205A">
            <w:rPr>
              <w:rFonts w:ascii="Times New Roman" w:hAnsi="Times New Roman" w:cs="Times New Roman"/>
              <w:noProof/>
              <w:webHidden/>
              <w:rPrChange w:id="60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610" w:author="raye" w:date="2018-08-10T12:30:00Z">
                <w:rPr>
                  <w:noProof/>
                  <w:webHidden/>
                </w:rPr>
              </w:rPrChange>
            </w:rPr>
            <w:fldChar w:fldCharType="separate"/>
          </w:r>
          <w:r w:rsidR="002510B6" w:rsidRPr="00B0205A">
            <w:rPr>
              <w:rFonts w:ascii="Times New Roman" w:hAnsi="Times New Roman" w:cs="Times New Roman"/>
              <w:noProof/>
              <w:webHidden/>
              <w:rPrChange w:id="611" w:author="raye" w:date="2018-08-10T12:30:00Z">
                <w:rPr>
                  <w:noProof/>
                  <w:webHidden/>
                </w:rPr>
              </w:rPrChange>
            </w:rPr>
            <w:t>12</w:t>
          </w:r>
          <w:r w:rsidR="002510B6" w:rsidRPr="00B0205A">
            <w:rPr>
              <w:rFonts w:ascii="Times New Roman" w:hAnsi="Times New Roman" w:cs="Times New Roman"/>
              <w:noProof/>
              <w:webHidden/>
              <w:rPrChange w:id="612" w:author="raye" w:date="2018-08-10T12:30:00Z">
                <w:rPr>
                  <w:noProof/>
                  <w:webHidden/>
                </w:rPr>
              </w:rPrChange>
            </w:rPr>
            <w:fldChar w:fldCharType="end"/>
          </w:r>
          <w:r w:rsidRPr="00B0205A">
            <w:rPr>
              <w:rFonts w:ascii="Times New Roman" w:hAnsi="Times New Roman" w:cs="Times New Roman"/>
              <w:noProof/>
              <w:rPrChange w:id="613" w:author="raye" w:date="2018-08-10T12:30:00Z">
                <w:rPr>
                  <w:noProof/>
                </w:rPr>
              </w:rPrChange>
            </w:rPr>
            <w:fldChar w:fldCharType="end"/>
          </w:r>
        </w:p>
        <w:p w14:paraId="670C1AEC" w14:textId="77777777" w:rsidR="002510B6" w:rsidRPr="00B0205A" w:rsidRDefault="000B35C0">
          <w:pPr>
            <w:pStyle w:val="31"/>
            <w:tabs>
              <w:tab w:val="left" w:pos="1260"/>
              <w:tab w:val="right" w:pos="8296"/>
            </w:tabs>
            <w:rPr>
              <w:rFonts w:ascii="Times New Roman" w:hAnsi="Times New Roman" w:cs="Times New Roman"/>
              <w:noProof/>
              <w:sz w:val="21"/>
              <w:szCs w:val="22"/>
              <w:rPrChange w:id="614" w:author="raye" w:date="2018-08-10T12:30:00Z">
                <w:rPr>
                  <w:rFonts w:cstheme="minorBidi"/>
                  <w:noProof/>
                  <w:sz w:val="21"/>
                  <w:szCs w:val="22"/>
                </w:rPr>
              </w:rPrChange>
            </w:rPr>
          </w:pPr>
          <w:r w:rsidRPr="00B0205A">
            <w:rPr>
              <w:rFonts w:ascii="Times New Roman" w:hAnsi="Times New Roman" w:cs="Times New Roman"/>
              <w:rPrChange w:id="615" w:author="raye" w:date="2018-08-10T12:30:00Z">
                <w:rPr/>
              </w:rPrChange>
            </w:rPr>
            <w:fldChar w:fldCharType="begin"/>
          </w:r>
          <w:r w:rsidRPr="00B0205A">
            <w:rPr>
              <w:rFonts w:ascii="Times New Roman" w:hAnsi="Times New Roman" w:cs="Times New Roman"/>
              <w:rPrChange w:id="616" w:author="raye" w:date="2018-08-10T12:30:00Z">
                <w:rPr/>
              </w:rPrChange>
            </w:rPr>
            <w:instrText xml:space="preserve"> HYPERLINK \l "_Toc520839395" </w:instrText>
          </w:r>
          <w:r w:rsidRPr="00B0205A">
            <w:rPr>
              <w:rFonts w:ascii="Times New Roman" w:hAnsi="Times New Roman" w:cs="Times New Roman"/>
              <w:rPrChange w:id="617" w:author="raye" w:date="2018-08-10T12:30:00Z">
                <w:rPr>
                  <w:noProof/>
                </w:rPr>
              </w:rPrChange>
            </w:rPr>
            <w:fldChar w:fldCharType="separate"/>
          </w:r>
          <w:r w:rsidR="002510B6" w:rsidRPr="00B0205A">
            <w:rPr>
              <w:rStyle w:val="ac"/>
              <w:rFonts w:ascii="Times New Roman" w:hAnsi="Times New Roman" w:cs="Times New Roman"/>
              <w:noProof/>
              <w:color w:val="auto"/>
              <w:rPrChange w:id="618" w:author="raye" w:date="2018-08-10T12:30:00Z">
                <w:rPr>
                  <w:rStyle w:val="ac"/>
                  <w:rFonts w:ascii="Calibri" w:hAnsi="Calibri"/>
                  <w:noProof/>
                  <w:color w:val="auto"/>
                </w:rPr>
              </w:rPrChange>
            </w:rPr>
            <w:t>1.1.30.</w:t>
          </w:r>
          <w:r w:rsidR="002510B6" w:rsidRPr="00B0205A">
            <w:rPr>
              <w:rFonts w:ascii="Times New Roman" w:hAnsi="Times New Roman" w:cs="Times New Roman"/>
              <w:noProof/>
              <w:sz w:val="21"/>
              <w:szCs w:val="22"/>
              <w:rPrChange w:id="619"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620" w:author="raye" w:date="2018-08-10T12:30:00Z">
                <w:rPr>
                  <w:rStyle w:val="ac"/>
                  <w:rFonts w:ascii="Calibri" w:hAnsi="Calibri"/>
                  <w:noProof/>
                  <w:color w:val="auto"/>
                </w:rPr>
              </w:rPrChange>
            </w:rPr>
            <w:t>A development and testing environment are necessary for the migration of code builds to Bank of China during Sprints.</w:t>
          </w:r>
          <w:r w:rsidR="002510B6" w:rsidRPr="00B0205A">
            <w:rPr>
              <w:rFonts w:ascii="Times New Roman" w:hAnsi="Times New Roman" w:cs="Times New Roman"/>
              <w:noProof/>
              <w:webHidden/>
              <w:rPrChange w:id="621" w:author="raye" w:date="2018-08-10T12:30:00Z">
                <w:rPr>
                  <w:noProof/>
                  <w:webHidden/>
                </w:rPr>
              </w:rPrChange>
            </w:rPr>
            <w:tab/>
          </w:r>
          <w:r w:rsidR="002510B6" w:rsidRPr="00B0205A">
            <w:rPr>
              <w:rFonts w:ascii="Times New Roman" w:hAnsi="Times New Roman" w:cs="Times New Roman"/>
              <w:noProof/>
              <w:webHidden/>
              <w:rPrChange w:id="622" w:author="raye" w:date="2018-08-10T12:30:00Z">
                <w:rPr>
                  <w:noProof/>
                  <w:webHidden/>
                </w:rPr>
              </w:rPrChange>
            </w:rPr>
            <w:fldChar w:fldCharType="begin"/>
          </w:r>
          <w:r w:rsidR="002510B6" w:rsidRPr="00B0205A">
            <w:rPr>
              <w:rFonts w:ascii="Times New Roman" w:hAnsi="Times New Roman" w:cs="Times New Roman"/>
              <w:noProof/>
              <w:webHidden/>
              <w:rPrChange w:id="623" w:author="raye" w:date="2018-08-10T12:30:00Z">
                <w:rPr>
                  <w:noProof/>
                  <w:webHidden/>
                </w:rPr>
              </w:rPrChange>
            </w:rPr>
            <w:instrText xml:space="preserve"> PAGEREF _Toc520839395 \h </w:instrText>
          </w:r>
          <w:r w:rsidR="002510B6" w:rsidRPr="00B0205A">
            <w:rPr>
              <w:rFonts w:ascii="Times New Roman" w:hAnsi="Times New Roman" w:cs="Times New Roman"/>
              <w:noProof/>
              <w:webHidden/>
              <w:rPrChange w:id="62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625" w:author="raye" w:date="2018-08-10T12:30:00Z">
                <w:rPr>
                  <w:noProof/>
                  <w:webHidden/>
                </w:rPr>
              </w:rPrChange>
            </w:rPr>
            <w:fldChar w:fldCharType="separate"/>
          </w:r>
          <w:r w:rsidR="002510B6" w:rsidRPr="00B0205A">
            <w:rPr>
              <w:rFonts w:ascii="Times New Roman" w:hAnsi="Times New Roman" w:cs="Times New Roman"/>
              <w:noProof/>
              <w:webHidden/>
              <w:rPrChange w:id="626" w:author="raye" w:date="2018-08-10T12:30:00Z">
                <w:rPr>
                  <w:noProof/>
                  <w:webHidden/>
                </w:rPr>
              </w:rPrChange>
            </w:rPr>
            <w:t>13</w:t>
          </w:r>
          <w:r w:rsidR="002510B6" w:rsidRPr="00B0205A">
            <w:rPr>
              <w:rFonts w:ascii="Times New Roman" w:hAnsi="Times New Roman" w:cs="Times New Roman"/>
              <w:noProof/>
              <w:webHidden/>
              <w:rPrChange w:id="627" w:author="raye" w:date="2018-08-10T12:30:00Z">
                <w:rPr>
                  <w:noProof/>
                  <w:webHidden/>
                </w:rPr>
              </w:rPrChange>
            </w:rPr>
            <w:fldChar w:fldCharType="end"/>
          </w:r>
          <w:r w:rsidRPr="00B0205A">
            <w:rPr>
              <w:rFonts w:ascii="Times New Roman" w:hAnsi="Times New Roman" w:cs="Times New Roman"/>
              <w:noProof/>
              <w:rPrChange w:id="628" w:author="raye" w:date="2018-08-10T12:30:00Z">
                <w:rPr>
                  <w:noProof/>
                </w:rPr>
              </w:rPrChange>
            </w:rPr>
            <w:fldChar w:fldCharType="end"/>
          </w:r>
        </w:p>
        <w:p w14:paraId="5671D016" w14:textId="77777777" w:rsidR="002510B6" w:rsidRPr="00B0205A" w:rsidRDefault="000B35C0">
          <w:pPr>
            <w:pStyle w:val="31"/>
            <w:tabs>
              <w:tab w:val="left" w:pos="1260"/>
              <w:tab w:val="right" w:pos="8296"/>
            </w:tabs>
            <w:rPr>
              <w:rFonts w:ascii="Times New Roman" w:hAnsi="Times New Roman" w:cs="Times New Roman"/>
              <w:noProof/>
              <w:sz w:val="21"/>
              <w:szCs w:val="22"/>
              <w:rPrChange w:id="629" w:author="raye" w:date="2018-08-10T12:30:00Z">
                <w:rPr>
                  <w:rFonts w:cstheme="minorBidi"/>
                  <w:noProof/>
                  <w:sz w:val="21"/>
                  <w:szCs w:val="22"/>
                </w:rPr>
              </w:rPrChange>
            </w:rPr>
          </w:pPr>
          <w:r w:rsidRPr="00B0205A">
            <w:rPr>
              <w:rFonts w:ascii="Times New Roman" w:hAnsi="Times New Roman" w:cs="Times New Roman"/>
              <w:rPrChange w:id="630" w:author="raye" w:date="2018-08-10T12:30:00Z">
                <w:rPr/>
              </w:rPrChange>
            </w:rPr>
            <w:fldChar w:fldCharType="begin"/>
          </w:r>
          <w:r w:rsidRPr="00B0205A">
            <w:rPr>
              <w:rFonts w:ascii="Times New Roman" w:hAnsi="Times New Roman" w:cs="Times New Roman"/>
              <w:rPrChange w:id="631" w:author="raye" w:date="2018-08-10T12:30:00Z">
                <w:rPr/>
              </w:rPrChange>
            </w:rPr>
            <w:instrText xml:space="preserve"> HYPERLINK \l "_Toc520839396" </w:instrText>
          </w:r>
          <w:r w:rsidRPr="00B0205A">
            <w:rPr>
              <w:rFonts w:ascii="Times New Roman" w:hAnsi="Times New Roman" w:cs="Times New Roman"/>
              <w:rPrChange w:id="632" w:author="raye" w:date="2018-08-10T12:30:00Z">
                <w:rPr>
                  <w:noProof/>
                </w:rPr>
              </w:rPrChange>
            </w:rPr>
            <w:fldChar w:fldCharType="separate"/>
          </w:r>
          <w:r w:rsidR="002510B6" w:rsidRPr="00B0205A">
            <w:rPr>
              <w:rStyle w:val="ac"/>
              <w:rFonts w:ascii="Times New Roman" w:hAnsi="Times New Roman" w:cs="Times New Roman"/>
              <w:noProof/>
              <w:color w:val="auto"/>
              <w:rPrChange w:id="633" w:author="raye" w:date="2018-08-10T12:30:00Z">
                <w:rPr>
                  <w:rStyle w:val="ac"/>
                  <w:rFonts w:ascii="Calibri" w:hAnsi="Calibri"/>
                  <w:noProof/>
                  <w:color w:val="auto"/>
                </w:rPr>
              </w:rPrChange>
            </w:rPr>
            <w:t>1.1.31.</w:t>
          </w:r>
          <w:r w:rsidR="002510B6" w:rsidRPr="00B0205A">
            <w:rPr>
              <w:rFonts w:ascii="Times New Roman" w:hAnsi="Times New Roman" w:cs="Times New Roman"/>
              <w:noProof/>
              <w:sz w:val="21"/>
              <w:szCs w:val="22"/>
              <w:rPrChange w:id="634"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635" w:author="raye" w:date="2018-08-10T12:30:00Z">
                <w:rPr>
                  <w:rStyle w:val="ac"/>
                  <w:rFonts w:ascii="Calibri" w:hAnsi="Calibri"/>
                  <w:noProof/>
                  <w:color w:val="auto"/>
                </w:rPr>
              </w:rPrChange>
            </w:rPr>
            <w:t>Approval, acquisition and installation of recommended architectural components.</w:t>
          </w:r>
          <w:r w:rsidR="002510B6" w:rsidRPr="00B0205A">
            <w:rPr>
              <w:rFonts w:ascii="Times New Roman" w:hAnsi="Times New Roman" w:cs="Times New Roman"/>
              <w:noProof/>
              <w:webHidden/>
              <w:rPrChange w:id="636" w:author="raye" w:date="2018-08-10T12:30:00Z">
                <w:rPr>
                  <w:noProof/>
                  <w:webHidden/>
                </w:rPr>
              </w:rPrChange>
            </w:rPr>
            <w:tab/>
          </w:r>
          <w:r w:rsidR="002510B6" w:rsidRPr="00B0205A">
            <w:rPr>
              <w:rFonts w:ascii="Times New Roman" w:hAnsi="Times New Roman" w:cs="Times New Roman"/>
              <w:noProof/>
              <w:webHidden/>
              <w:rPrChange w:id="637" w:author="raye" w:date="2018-08-10T12:30:00Z">
                <w:rPr>
                  <w:noProof/>
                  <w:webHidden/>
                </w:rPr>
              </w:rPrChange>
            </w:rPr>
            <w:fldChar w:fldCharType="begin"/>
          </w:r>
          <w:r w:rsidR="002510B6" w:rsidRPr="00B0205A">
            <w:rPr>
              <w:rFonts w:ascii="Times New Roman" w:hAnsi="Times New Roman" w:cs="Times New Roman"/>
              <w:noProof/>
              <w:webHidden/>
              <w:rPrChange w:id="638" w:author="raye" w:date="2018-08-10T12:30:00Z">
                <w:rPr>
                  <w:noProof/>
                  <w:webHidden/>
                </w:rPr>
              </w:rPrChange>
            </w:rPr>
            <w:instrText xml:space="preserve"> PAGEREF _Toc520839396 \h </w:instrText>
          </w:r>
          <w:r w:rsidR="002510B6" w:rsidRPr="00B0205A">
            <w:rPr>
              <w:rFonts w:ascii="Times New Roman" w:hAnsi="Times New Roman" w:cs="Times New Roman"/>
              <w:noProof/>
              <w:webHidden/>
              <w:rPrChange w:id="63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640" w:author="raye" w:date="2018-08-10T12:30:00Z">
                <w:rPr>
                  <w:noProof/>
                  <w:webHidden/>
                </w:rPr>
              </w:rPrChange>
            </w:rPr>
            <w:fldChar w:fldCharType="separate"/>
          </w:r>
          <w:r w:rsidR="002510B6" w:rsidRPr="00B0205A">
            <w:rPr>
              <w:rFonts w:ascii="Times New Roman" w:hAnsi="Times New Roman" w:cs="Times New Roman"/>
              <w:noProof/>
              <w:webHidden/>
              <w:rPrChange w:id="641" w:author="raye" w:date="2018-08-10T12:30:00Z">
                <w:rPr>
                  <w:noProof/>
                  <w:webHidden/>
                </w:rPr>
              </w:rPrChange>
            </w:rPr>
            <w:t>13</w:t>
          </w:r>
          <w:r w:rsidR="002510B6" w:rsidRPr="00B0205A">
            <w:rPr>
              <w:rFonts w:ascii="Times New Roman" w:hAnsi="Times New Roman" w:cs="Times New Roman"/>
              <w:noProof/>
              <w:webHidden/>
              <w:rPrChange w:id="642" w:author="raye" w:date="2018-08-10T12:30:00Z">
                <w:rPr>
                  <w:noProof/>
                  <w:webHidden/>
                </w:rPr>
              </w:rPrChange>
            </w:rPr>
            <w:fldChar w:fldCharType="end"/>
          </w:r>
          <w:r w:rsidRPr="00B0205A">
            <w:rPr>
              <w:rFonts w:ascii="Times New Roman" w:hAnsi="Times New Roman" w:cs="Times New Roman"/>
              <w:noProof/>
              <w:rPrChange w:id="643" w:author="raye" w:date="2018-08-10T12:30:00Z">
                <w:rPr>
                  <w:noProof/>
                </w:rPr>
              </w:rPrChange>
            </w:rPr>
            <w:fldChar w:fldCharType="end"/>
          </w:r>
        </w:p>
        <w:p w14:paraId="6748BB99" w14:textId="77777777" w:rsidR="002510B6" w:rsidRPr="00B0205A" w:rsidRDefault="000B35C0">
          <w:pPr>
            <w:pStyle w:val="31"/>
            <w:tabs>
              <w:tab w:val="left" w:pos="1260"/>
              <w:tab w:val="right" w:pos="8296"/>
            </w:tabs>
            <w:rPr>
              <w:rFonts w:ascii="Times New Roman" w:hAnsi="Times New Roman" w:cs="Times New Roman"/>
              <w:noProof/>
              <w:sz w:val="21"/>
              <w:szCs w:val="22"/>
              <w:rPrChange w:id="644" w:author="raye" w:date="2018-08-10T12:30:00Z">
                <w:rPr>
                  <w:rFonts w:cstheme="minorBidi"/>
                  <w:noProof/>
                  <w:sz w:val="21"/>
                  <w:szCs w:val="22"/>
                </w:rPr>
              </w:rPrChange>
            </w:rPr>
          </w:pPr>
          <w:r w:rsidRPr="00B0205A">
            <w:rPr>
              <w:rFonts w:ascii="Times New Roman" w:hAnsi="Times New Roman" w:cs="Times New Roman"/>
              <w:rPrChange w:id="645" w:author="raye" w:date="2018-08-10T12:30:00Z">
                <w:rPr/>
              </w:rPrChange>
            </w:rPr>
            <w:fldChar w:fldCharType="begin"/>
          </w:r>
          <w:r w:rsidRPr="00B0205A">
            <w:rPr>
              <w:rFonts w:ascii="Times New Roman" w:hAnsi="Times New Roman" w:cs="Times New Roman"/>
              <w:rPrChange w:id="646" w:author="raye" w:date="2018-08-10T12:30:00Z">
                <w:rPr/>
              </w:rPrChange>
            </w:rPr>
            <w:instrText xml:space="preserve"> HYPERLINK \l "_Toc520839397" </w:instrText>
          </w:r>
          <w:r w:rsidRPr="00B0205A">
            <w:rPr>
              <w:rFonts w:ascii="Times New Roman" w:hAnsi="Times New Roman" w:cs="Times New Roman"/>
              <w:rPrChange w:id="647" w:author="raye" w:date="2018-08-10T12:30:00Z">
                <w:rPr>
                  <w:noProof/>
                </w:rPr>
              </w:rPrChange>
            </w:rPr>
            <w:fldChar w:fldCharType="separate"/>
          </w:r>
          <w:r w:rsidR="002510B6" w:rsidRPr="00B0205A">
            <w:rPr>
              <w:rStyle w:val="ac"/>
              <w:rFonts w:ascii="Times New Roman" w:hAnsi="Times New Roman" w:cs="Times New Roman"/>
              <w:noProof/>
              <w:color w:val="auto"/>
              <w:rPrChange w:id="648" w:author="raye" w:date="2018-08-10T12:30:00Z">
                <w:rPr>
                  <w:rStyle w:val="ac"/>
                  <w:rFonts w:ascii="Calibri" w:hAnsi="Calibri"/>
                  <w:noProof/>
                  <w:color w:val="auto"/>
                </w:rPr>
              </w:rPrChange>
            </w:rPr>
            <w:t>1.1.32.</w:t>
          </w:r>
          <w:r w:rsidR="002510B6" w:rsidRPr="00B0205A">
            <w:rPr>
              <w:rFonts w:ascii="Times New Roman" w:hAnsi="Times New Roman" w:cs="Times New Roman"/>
              <w:noProof/>
              <w:sz w:val="21"/>
              <w:szCs w:val="22"/>
              <w:rPrChange w:id="649"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650" w:author="raye" w:date="2018-08-10T12:30:00Z">
                <w:rPr>
                  <w:rStyle w:val="ac"/>
                  <w:rFonts w:ascii="Calibri" w:hAnsi="Calibri"/>
                  <w:noProof/>
                  <w:color w:val="auto"/>
                </w:rPr>
              </w:rPrChange>
            </w:rPr>
            <w:t>TSD is responsible for submitting business requirements but not technical requirements in this BRD.</w:t>
          </w:r>
          <w:r w:rsidR="002510B6" w:rsidRPr="00B0205A">
            <w:rPr>
              <w:rFonts w:ascii="Times New Roman" w:hAnsi="Times New Roman" w:cs="Times New Roman"/>
              <w:noProof/>
              <w:webHidden/>
              <w:rPrChange w:id="651" w:author="raye" w:date="2018-08-10T12:30:00Z">
                <w:rPr>
                  <w:noProof/>
                  <w:webHidden/>
                </w:rPr>
              </w:rPrChange>
            </w:rPr>
            <w:tab/>
          </w:r>
          <w:r w:rsidR="002510B6" w:rsidRPr="00B0205A">
            <w:rPr>
              <w:rFonts w:ascii="Times New Roman" w:hAnsi="Times New Roman" w:cs="Times New Roman"/>
              <w:noProof/>
              <w:webHidden/>
              <w:rPrChange w:id="652" w:author="raye" w:date="2018-08-10T12:30:00Z">
                <w:rPr>
                  <w:noProof/>
                  <w:webHidden/>
                </w:rPr>
              </w:rPrChange>
            </w:rPr>
            <w:fldChar w:fldCharType="begin"/>
          </w:r>
          <w:r w:rsidR="002510B6" w:rsidRPr="00B0205A">
            <w:rPr>
              <w:rFonts w:ascii="Times New Roman" w:hAnsi="Times New Roman" w:cs="Times New Roman"/>
              <w:noProof/>
              <w:webHidden/>
              <w:rPrChange w:id="653" w:author="raye" w:date="2018-08-10T12:30:00Z">
                <w:rPr>
                  <w:noProof/>
                  <w:webHidden/>
                </w:rPr>
              </w:rPrChange>
            </w:rPr>
            <w:instrText xml:space="preserve"> PAGEREF _Toc520839397 \h </w:instrText>
          </w:r>
          <w:r w:rsidR="002510B6" w:rsidRPr="00B0205A">
            <w:rPr>
              <w:rFonts w:ascii="Times New Roman" w:hAnsi="Times New Roman" w:cs="Times New Roman"/>
              <w:noProof/>
              <w:webHidden/>
              <w:rPrChange w:id="65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655" w:author="raye" w:date="2018-08-10T12:30:00Z">
                <w:rPr>
                  <w:noProof/>
                  <w:webHidden/>
                </w:rPr>
              </w:rPrChange>
            </w:rPr>
            <w:fldChar w:fldCharType="separate"/>
          </w:r>
          <w:r w:rsidR="002510B6" w:rsidRPr="00B0205A">
            <w:rPr>
              <w:rFonts w:ascii="Times New Roman" w:hAnsi="Times New Roman" w:cs="Times New Roman"/>
              <w:noProof/>
              <w:webHidden/>
              <w:rPrChange w:id="656" w:author="raye" w:date="2018-08-10T12:30:00Z">
                <w:rPr>
                  <w:noProof/>
                  <w:webHidden/>
                </w:rPr>
              </w:rPrChange>
            </w:rPr>
            <w:t>13</w:t>
          </w:r>
          <w:r w:rsidR="002510B6" w:rsidRPr="00B0205A">
            <w:rPr>
              <w:rFonts w:ascii="Times New Roman" w:hAnsi="Times New Roman" w:cs="Times New Roman"/>
              <w:noProof/>
              <w:webHidden/>
              <w:rPrChange w:id="657" w:author="raye" w:date="2018-08-10T12:30:00Z">
                <w:rPr>
                  <w:noProof/>
                  <w:webHidden/>
                </w:rPr>
              </w:rPrChange>
            </w:rPr>
            <w:fldChar w:fldCharType="end"/>
          </w:r>
          <w:r w:rsidRPr="00B0205A">
            <w:rPr>
              <w:rFonts w:ascii="Times New Roman" w:hAnsi="Times New Roman" w:cs="Times New Roman"/>
              <w:noProof/>
              <w:rPrChange w:id="658" w:author="raye" w:date="2018-08-10T12:30:00Z">
                <w:rPr>
                  <w:noProof/>
                </w:rPr>
              </w:rPrChange>
            </w:rPr>
            <w:fldChar w:fldCharType="end"/>
          </w:r>
        </w:p>
        <w:p w14:paraId="6C51D417" w14:textId="77777777" w:rsidR="002510B6" w:rsidRPr="00B0205A" w:rsidRDefault="000B35C0">
          <w:pPr>
            <w:pStyle w:val="31"/>
            <w:tabs>
              <w:tab w:val="left" w:pos="1260"/>
              <w:tab w:val="right" w:pos="8296"/>
            </w:tabs>
            <w:rPr>
              <w:rFonts w:ascii="Times New Roman" w:hAnsi="Times New Roman" w:cs="Times New Roman"/>
              <w:noProof/>
              <w:sz w:val="21"/>
              <w:szCs w:val="22"/>
              <w:rPrChange w:id="659" w:author="raye" w:date="2018-08-10T12:30:00Z">
                <w:rPr>
                  <w:rFonts w:cstheme="minorBidi"/>
                  <w:noProof/>
                  <w:sz w:val="21"/>
                  <w:szCs w:val="22"/>
                </w:rPr>
              </w:rPrChange>
            </w:rPr>
          </w:pPr>
          <w:r w:rsidRPr="00B0205A">
            <w:rPr>
              <w:rFonts w:ascii="Times New Roman" w:hAnsi="Times New Roman" w:cs="Times New Roman"/>
              <w:rPrChange w:id="660" w:author="raye" w:date="2018-08-10T12:30:00Z">
                <w:rPr/>
              </w:rPrChange>
            </w:rPr>
            <w:fldChar w:fldCharType="begin"/>
          </w:r>
          <w:r w:rsidRPr="00B0205A">
            <w:rPr>
              <w:rFonts w:ascii="Times New Roman" w:hAnsi="Times New Roman" w:cs="Times New Roman"/>
              <w:rPrChange w:id="661" w:author="raye" w:date="2018-08-10T12:30:00Z">
                <w:rPr/>
              </w:rPrChange>
            </w:rPr>
            <w:instrText xml:space="preserve"> HYPERLINK \l "_Toc520839398" </w:instrText>
          </w:r>
          <w:r w:rsidRPr="00B0205A">
            <w:rPr>
              <w:rFonts w:ascii="Times New Roman" w:hAnsi="Times New Roman" w:cs="Times New Roman"/>
              <w:rPrChange w:id="662" w:author="raye" w:date="2018-08-10T12:30:00Z">
                <w:rPr>
                  <w:noProof/>
                </w:rPr>
              </w:rPrChange>
            </w:rPr>
            <w:fldChar w:fldCharType="separate"/>
          </w:r>
          <w:r w:rsidR="002510B6" w:rsidRPr="00B0205A">
            <w:rPr>
              <w:rStyle w:val="ac"/>
              <w:rFonts w:ascii="Times New Roman" w:hAnsi="Times New Roman" w:cs="Times New Roman"/>
              <w:noProof/>
              <w:color w:val="auto"/>
              <w:rPrChange w:id="663" w:author="raye" w:date="2018-08-10T12:30:00Z">
                <w:rPr>
                  <w:rStyle w:val="ac"/>
                  <w:rFonts w:ascii="Calibri" w:hAnsi="Calibri"/>
                  <w:noProof/>
                  <w:color w:val="auto"/>
                </w:rPr>
              </w:rPrChange>
            </w:rPr>
            <w:t>1.1.33.</w:t>
          </w:r>
          <w:r w:rsidR="002510B6" w:rsidRPr="00B0205A">
            <w:rPr>
              <w:rFonts w:ascii="Times New Roman" w:hAnsi="Times New Roman" w:cs="Times New Roman"/>
              <w:noProof/>
              <w:sz w:val="21"/>
              <w:szCs w:val="22"/>
              <w:rPrChange w:id="664"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665" w:author="raye" w:date="2018-08-10T12:30:00Z">
                <w:rPr>
                  <w:rStyle w:val="ac"/>
                  <w:rFonts w:ascii="Calibri" w:hAnsi="Calibri"/>
                  <w:noProof/>
                  <w:color w:val="auto"/>
                </w:rPr>
              </w:rPrChange>
            </w:rPr>
            <w:t>The Trade Finance AML System (TF AML) should be reviewed by an independent party before being putting into production. This compliance focused review, should be conducted by the LCD or a consultant firm agreed upon by the LCD, is to confirm the limitations, the architecture, the accuracy rates, the efficiency of the System. More importantly the review is to test the evidences returned by the TF AML and logic behind those evidences are sufficient to answer Transaction Risk Mitigation Check List 35 questions, either manually, semi-automatically or automatically. The reason for such a review is because although all answers or results from the TF AML are supposed to be reviewed and judged manually, when employing an automated system, sooner or later, human will inevitably rely on the system, and hence a level of comfort must be obtained from the system before implementation.</w:t>
          </w:r>
          <w:r w:rsidR="002510B6" w:rsidRPr="00B0205A">
            <w:rPr>
              <w:rFonts w:ascii="Times New Roman" w:hAnsi="Times New Roman" w:cs="Times New Roman"/>
              <w:noProof/>
              <w:webHidden/>
              <w:rPrChange w:id="666" w:author="raye" w:date="2018-08-10T12:30:00Z">
                <w:rPr>
                  <w:noProof/>
                  <w:webHidden/>
                </w:rPr>
              </w:rPrChange>
            </w:rPr>
            <w:tab/>
          </w:r>
          <w:r w:rsidR="002510B6" w:rsidRPr="00B0205A">
            <w:rPr>
              <w:rFonts w:ascii="Times New Roman" w:hAnsi="Times New Roman" w:cs="Times New Roman"/>
              <w:noProof/>
              <w:webHidden/>
              <w:rPrChange w:id="667" w:author="raye" w:date="2018-08-10T12:30:00Z">
                <w:rPr>
                  <w:noProof/>
                  <w:webHidden/>
                </w:rPr>
              </w:rPrChange>
            </w:rPr>
            <w:fldChar w:fldCharType="begin"/>
          </w:r>
          <w:r w:rsidR="002510B6" w:rsidRPr="00B0205A">
            <w:rPr>
              <w:rFonts w:ascii="Times New Roman" w:hAnsi="Times New Roman" w:cs="Times New Roman"/>
              <w:noProof/>
              <w:webHidden/>
              <w:rPrChange w:id="668" w:author="raye" w:date="2018-08-10T12:30:00Z">
                <w:rPr>
                  <w:noProof/>
                  <w:webHidden/>
                </w:rPr>
              </w:rPrChange>
            </w:rPr>
            <w:instrText xml:space="preserve"> PAGEREF _Toc520839398 \h </w:instrText>
          </w:r>
          <w:r w:rsidR="002510B6" w:rsidRPr="00B0205A">
            <w:rPr>
              <w:rFonts w:ascii="Times New Roman" w:hAnsi="Times New Roman" w:cs="Times New Roman"/>
              <w:noProof/>
              <w:webHidden/>
              <w:rPrChange w:id="66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670" w:author="raye" w:date="2018-08-10T12:30:00Z">
                <w:rPr>
                  <w:noProof/>
                  <w:webHidden/>
                </w:rPr>
              </w:rPrChange>
            </w:rPr>
            <w:fldChar w:fldCharType="separate"/>
          </w:r>
          <w:r w:rsidR="002510B6" w:rsidRPr="00B0205A">
            <w:rPr>
              <w:rFonts w:ascii="Times New Roman" w:hAnsi="Times New Roman" w:cs="Times New Roman"/>
              <w:noProof/>
              <w:webHidden/>
              <w:rPrChange w:id="671" w:author="raye" w:date="2018-08-10T12:30:00Z">
                <w:rPr>
                  <w:noProof/>
                  <w:webHidden/>
                </w:rPr>
              </w:rPrChange>
            </w:rPr>
            <w:t>13</w:t>
          </w:r>
          <w:r w:rsidR="002510B6" w:rsidRPr="00B0205A">
            <w:rPr>
              <w:rFonts w:ascii="Times New Roman" w:hAnsi="Times New Roman" w:cs="Times New Roman"/>
              <w:noProof/>
              <w:webHidden/>
              <w:rPrChange w:id="672" w:author="raye" w:date="2018-08-10T12:30:00Z">
                <w:rPr>
                  <w:noProof/>
                  <w:webHidden/>
                </w:rPr>
              </w:rPrChange>
            </w:rPr>
            <w:fldChar w:fldCharType="end"/>
          </w:r>
          <w:r w:rsidRPr="00B0205A">
            <w:rPr>
              <w:rFonts w:ascii="Times New Roman" w:hAnsi="Times New Roman" w:cs="Times New Roman"/>
              <w:noProof/>
              <w:rPrChange w:id="673" w:author="raye" w:date="2018-08-10T12:30:00Z">
                <w:rPr>
                  <w:noProof/>
                </w:rPr>
              </w:rPrChange>
            </w:rPr>
            <w:fldChar w:fldCharType="end"/>
          </w:r>
        </w:p>
        <w:p w14:paraId="1A426BB2" w14:textId="77777777" w:rsidR="002510B6" w:rsidRPr="00B0205A" w:rsidRDefault="000B35C0">
          <w:pPr>
            <w:pStyle w:val="21"/>
            <w:tabs>
              <w:tab w:val="right" w:pos="8296"/>
            </w:tabs>
            <w:rPr>
              <w:rFonts w:ascii="Times New Roman" w:hAnsi="Times New Roman" w:cs="Times New Roman"/>
              <w:b w:val="0"/>
              <w:bCs w:val="0"/>
              <w:noProof/>
              <w:sz w:val="21"/>
              <w:rPrChange w:id="674" w:author="raye" w:date="2018-08-10T12:30:00Z">
                <w:rPr>
                  <w:rFonts w:cstheme="minorBidi"/>
                  <w:b w:val="0"/>
                  <w:bCs w:val="0"/>
                  <w:noProof/>
                  <w:sz w:val="21"/>
                </w:rPr>
              </w:rPrChange>
            </w:rPr>
          </w:pPr>
          <w:r w:rsidRPr="00B0205A">
            <w:rPr>
              <w:rFonts w:ascii="Times New Roman" w:hAnsi="Times New Roman" w:cs="Times New Roman"/>
              <w:rPrChange w:id="675" w:author="raye" w:date="2018-08-10T12:30:00Z">
                <w:rPr/>
              </w:rPrChange>
            </w:rPr>
            <w:fldChar w:fldCharType="begin"/>
          </w:r>
          <w:r w:rsidRPr="00B0205A">
            <w:rPr>
              <w:rFonts w:ascii="Times New Roman" w:hAnsi="Times New Roman" w:cs="Times New Roman"/>
              <w:rPrChange w:id="676" w:author="raye" w:date="2018-08-10T12:30:00Z">
                <w:rPr/>
              </w:rPrChange>
            </w:rPr>
            <w:instrText xml:space="preserve"> HYPERLINK \l "_Toc520839399" </w:instrText>
          </w:r>
          <w:r w:rsidRPr="00B0205A">
            <w:rPr>
              <w:rFonts w:ascii="Times New Roman" w:hAnsi="Times New Roman" w:cs="Times New Roman"/>
              <w:rPrChange w:id="677" w:author="raye" w:date="2018-08-10T12:30:00Z">
                <w:rPr>
                  <w:noProof/>
                </w:rPr>
              </w:rPrChange>
            </w:rPr>
            <w:fldChar w:fldCharType="separate"/>
          </w:r>
          <w:r w:rsidR="002510B6" w:rsidRPr="00B0205A">
            <w:rPr>
              <w:rStyle w:val="ac"/>
              <w:rFonts w:ascii="Times New Roman" w:hAnsi="Times New Roman" w:cs="Times New Roman"/>
              <w:noProof/>
              <w:color w:val="auto"/>
            </w:rPr>
            <w:t>1.3. Brief introduction to feasibility</w:t>
          </w:r>
          <w:r w:rsidR="002510B6" w:rsidRPr="00B0205A">
            <w:rPr>
              <w:rFonts w:ascii="Times New Roman" w:hAnsi="Times New Roman" w:cs="Times New Roman"/>
              <w:noProof/>
              <w:webHidden/>
              <w:rPrChange w:id="678" w:author="raye" w:date="2018-08-10T12:30:00Z">
                <w:rPr>
                  <w:noProof/>
                  <w:webHidden/>
                </w:rPr>
              </w:rPrChange>
            </w:rPr>
            <w:tab/>
          </w:r>
          <w:r w:rsidR="002510B6" w:rsidRPr="00B0205A">
            <w:rPr>
              <w:rFonts w:ascii="Times New Roman" w:hAnsi="Times New Roman" w:cs="Times New Roman"/>
              <w:noProof/>
              <w:webHidden/>
              <w:rPrChange w:id="679" w:author="raye" w:date="2018-08-10T12:30:00Z">
                <w:rPr>
                  <w:noProof/>
                  <w:webHidden/>
                </w:rPr>
              </w:rPrChange>
            </w:rPr>
            <w:fldChar w:fldCharType="begin"/>
          </w:r>
          <w:r w:rsidR="002510B6" w:rsidRPr="00B0205A">
            <w:rPr>
              <w:rFonts w:ascii="Times New Roman" w:hAnsi="Times New Roman" w:cs="Times New Roman"/>
              <w:noProof/>
              <w:webHidden/>
              <w:rPrChange w:id="680" w:author="raye" w:date="2018-08-10T12:30:00Z">
                <w:rPr>
                  <w:noProof/>
                  <w:webHidden/>
                </w:rPr>
              </w:rPrChange>
            </w:rPr>
            <w:instrText xml:space="preserve"> PAGEREF _Toc520839399 \h </w:instrText>
          </w:r>
          <w:r w:rsidR="002510B6" w:rsidRPr="00B0205A">
            <w:rPr>
              <w:rFonts w:ascii="Times New Roman" w:hAnsi="Times New Roman" w:cs="Times New Roman"/>
              <w:noProof/>
              <w:webHidden/>
              <w:rPrChange w:id="681"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682" w:author="raye" w:date="2018-08-10T12:30:00Z">
                <w:rPr>
                  <w:noProof/>
                  <w:webHidden/>
                </w:rPr>
              </w:rPrChange>
            </w:rPr>
            <w:fldChar w:fldCharType="separate"/>
          </w:r>
          <w:r w:rsidR="002510B6" w:rsidRPr="00B0205A">
            <w:rPr>
              <w:rFonts w:ascii="Times New Roman" w:hAnsi="Times New Roman" w:cs="Times New Roman"/>
              <w:noProof/>
              <w:webHidden/>
              <w:rPrChange w:id="683" w:author="raye" w:date="2018-08-10T12:30:00Z">
                <w:rPr>
                  <w:noProof/>
                  <w:webHidden/>
                </w:rPr>
              </w:rPrChange>
            </w:rPr>
            <w:t>13</w:t>
          </w:r>
          <w:r w:rsidR="002510B6" w:rsidRPr="00B0205A">
            <w:rPr>
              <w:rFonts w:ascii="Times New Roman" w:hAnsi="Times New Roman" w:cs="Times New Roman"/>
              <w:noProof/>
              <w:webHidden/>
              <w:rPrChange w:id="684" w:author="raye" w:date="2018-08-10T12:30:00Z">
                <w:rPr>
                  <w:noProof/>
                  <w:webHidden/>
                </w:rPr>
              </w:rPrChange>
            </w:rPr>
            <w:fldChar w:fldCharType="end"/>
          </w:r>
          <w:r w:rsidRPr="00B0205A">
            <w:rPr>
              <w:rFonts w:ascii="Times New Roman" w:hAnsi="Times New Roman" w:cs="Times New Roman"/>
              <w:noProof/>
              <w:rPrChange w:id="685" w:author="raye" w:date="2018-08-10T12:30:00Z">
                <w:rPr>
                  <w:noProof/>
                </w:rPr>
              </w:rPrChange>
            </w:rPr>
            <w:fldChar w:fldCharType="end"/>
          </w:r>
        </w:p>
        <w:p w14:paraId="012A5087" w14:textId="77777777" w:rsidR="002510B6" w:rsidRPr="00B0205A" w:rsidRDefault="000B35C0">
          <w:pPr>
            <w:pStyle w:val="21"/>
            <w:tabs>
              <w:tab w:val="right" w:pos="8296"/>
            </w:tabs>
            <w:rPr>
              <w:rFonts w:ascii="Times New Roman" w:hAnsi="Times New Roman" w:cs="Times New Roman"/>
              <w:b w:val="0"/>
              <w:bCs w:val="0"/>
              <w:noProof/>
              <w:sz w:val="21"/>
              <w:rPrChange w:id="686" w:author="raye" w:date="2018-08-10T12:30:00Z">
                <w:rPr>
                  <w:rFonts w:cstheme="minorBidi"/>
                  <w:b w:val="0"/>
                  <w:bCs w:val="0"/>
                  <w:noProof/>
                  <w:sz w:val="21"/>
                </w:rPr>
              </w:rPrChange>
            </w:rPr>
          </w:pPr>
          <w:r w:rsidRPr="00B0205A">
            <w:rPr>
              <w:rFonts w:ascii="Times New Roman" w:hAnsi="Times New Roman" w:cs="Times New Roman"/>
              <w:rPrChange w:id="687" w:author="raye" w:date="2018-08-10T12:30:00Z">
                <w:rPr/>
              </w:rPrChange>
            </w:rPr>
            <w:lastRenderedPageBreak/>
            <w:fldChar w:fldCharType="begin"/>
          </w:r>
          <w:r w:rsidRPr="00B0205A">
            <w:rPr>
              <w:rFonts w:ascii="Times New Roman" w:hAnsi="Times New Roman" w:cs="Times New Roman"/>
              <w:rPrChange w:id="688" w:author="raye" w:date="2018-08-10T12:30:00Z">
                <w:rPr/>
              </w:rPrChange>
            </w:rPr>
            <w:instrText xml:space="preserve"> HYPERLINK \l "_Toc520839400" </w:instrText>
          </w:r>
          <w:r w:rsidRPr="00B0205A">
            <w:rPr>
              <w:rFonts w:ascii="Times New Roman" w:hAnsi="Times New Roman" w:cs="Times New Roman"/>
              <w:rPrChange w:id="689" w:author="raye" w:date="2018-08-10T12:30:00Z">
                <w:rPr>
                  <w:noProof/>
                </w:rPr>
              </w:rPrChange>
            </w:rPr>
            <w:fldChar w:fldCharType="separate"/>
          </w:r>
          <w:r w:rsidR="002510B6" w:rsidRPr="00B0205A">
            <w:rPr>
              <w:rStyle w:val="ac"/>
              <w:rFonts w:ascii="Times New Roman" w:hAnsi="Times New Roman" w:cs="Times New Roman"/>
              <w:noProof/>
              <w:color w:val="auto"/>
            </w:rPr>
            <w:t>1.4. Basic definition</w:t>
          </w:r>
          <w:r w:rsidR="002510B6" w:rsidRPr="00B0205A">
            <w:rPr>
              <w:rFonts w:ascii="Times New Roman" w:hAnsi="Times New Roman" w:cs="Times New Roman"/>
              <w:noProof/>
              <w:webHidden/>
              <w:rPrChange w:id="690" w:author="raye" w:date="2018-08-10T12:30:00Z">
                <w:rPr>
                  <w:noProof/>
                  <w:webHidden/>
                </w:rPr>
              </w:rPrChange>
            </w:rPr>
            <w:tab/>
          </w:r>
          <w:r w:rsidR="002510B6" w:rsidRPr="00B0205A">
            <w:rPr>
              <w:rFonts w:ascii="Times New Roman" w:hAnsi="Times New Roman" w:cs="Times New Roman"/>
              <w:noProof/>
              <w:webHidden/>
              <w:rPrChange w:id="691" w:author="raye" w:date="2018-08-10T12:30:00Z">
                <w:rPr>
                  <w:noProof/>
                  <w:webHidden/>
                </w:rPr>
              </w:rPrChange>
            </w:rPr>
            <w:fldChar w:fldCharType="begin"/>
          </w:r>
          <w:r w:rsidR="002510B6" w:rsidRPr="00B0205A">
            <w:rPr>
              <w:rFonts w:ascii="Times New Roman" w:hAnsi="Times New Roman" w:cs="Times New Roman"/>
              <w:noProof/>
              <w:webHidden/>
              <w:rPrChange w:id="692" w:author="raye" w:date="2018-08-10T12:30:00Z">
                <w:rPr>
                  <w:noProof/>
                  <w:webHidden/>
                </w:rPr>
              </w:rPrChange>
            </w:rPr>
            <w:instrText xml:space="preserve"> PAGEREF _Toc520839400 \h </w:instrText>
          </w:r>
          <w:r w:rsidR="002510B6" w:rsidRPr="00B0205A">
            <w:rPr>
              <w:rFonts w:ascii="Times New Roman" w:hAnsi="Times New Roman" w:cs="Times New Roman"/>
              <w:noProof/>
              <w:webHidden/>
              <w:rPrChange w:id="693"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694" w:author="raye" w:date="2018-08-10T12:30:00Z">
                <w:rPr>
                  <w:noProof/>
                  <w:webHidden/>
                </w:rPr>
              </w:rPrChange>
            </w:rPr>
            <w:fldChar w:fldCharType="separate"/>
          </w:r>
          <w:r w:rsidR="002510B6" w:rsidRPr="00B0205A">
            <w:rPr>
              <w:rFonts w:ascii="Times New Roman" w:hAnsi="Times New Roman" w:cs="Times New Roman"/>
              <w:noProof/>
              <w:webHidden/>
              <w:rPrChange w:id="695" w:author="raye" w:date="2018-08-10T12:30:00Z">
                <w:rPr>
                  <w:noProof/>
                  <w:webHidden/>
                </w:rPr>
              </w:rPrChange>
            </w:rPr>
            <w:t>14</w:t>
          </w:r>
          <w:r w:rsidR="002510B6" w:rsidRPr="00B0205A">
            <w:rPr>
              <w:rFonts w:ascii="Times New Roman" w:hAnsi="Times New Roman" w:cs="Times New Roman"/>
              <w:noProof/>
              <w:webHidden/>
              <w:rPrChange w:id="696" w:author="raye" w:date="2018-08-10T12:30:00Z">
                <w:rPr>
                  <w:noProof/>
                  <w:webHidden/>
                </w:rPr>
              </w:rPrChange>
            </w:rPr>
            <w:fldChar w:fldCharType="end"/>
          </w:r>
          <w:r w:rsidRPr="00B0205A">
            <w:rPr>
              <w:rFonts w:ascii="Times New Roman" w:hAnsi="Times New Roman" w:cs="Times New Roman"/>
              <w:noProof/>
              <w:rPrChange w:id="697" w:author="raye" w:date="2018-08-10T12:30:00Z">
                <w:rPr>
                  <w:noProof/>
                </w:rPr>
              </w:rPrChange>
            </w:rPr>
            <w:fldChar w:fldCharType="end"/>
          </w:r>
        </w:p>
        <w:p w14:paraId="4F5FFBBF" w14:textId="77777777" w:rsidR="002510B6" w:rsidRPr="00B0205A" w:rsidRDefault="000B35C0">
          <w:pPr>
            <w:pStyle w:val="11"/>
            <w:tabs>
              <w:tab w:val="right" w:pos="8296"/>
            </w:tabs>
            <w:rPr>
              <w:rFonts w:ascii="Times New Roman" w:hAnsi="Times New Roman" w:cs="Times New Roman"/>
              <w:b w:val="0"/>
              <w:bCs w:val="0"/>
              <w:i w:val="0"/>
              <w:iCs w:val="0"/>
              <w:caps w:val="0"/>
              <w:noProof/>
              <w:sz w:val="21"/>
              <w:szCs w:val="22"/>
              <w:rPrChange w:id="698" w:author="raye" w:date="2018-08-10T12:30:00Z">
                <w:rPr>
                  <w:rFonts w:cstheme="minorBidi"/>
                  <w:b w:val="0"/>
                  <w:bCs w:val="0"/>
                  <w:i w:val="0"/>
                  <w:iCs w:val="0"/>
                  <w:caps w:val="0"/>
                  <w:noProof/>
                  <w:sz w:val="21"/>
                  <w:szCs w:val="22"/>
                </w:rPr>
              </w:rPrChange>
            </w:rPr>
          </w:pPr>
          <w:r w:rsidRPr="00B0205A">
            <w:rPr>
              <w:rFonts w:ascii="Times New Roman" w:hAnsi="Times New Roman" w:cs="Times New Roman"/>
              <w:rPrChange w:id="699" w:author="raye" w:date="2018-08-10T12:30:00Z">
                <w:rPr/>
              </w:rPrChange>
            </w:rPr>
            <w:fldChar w:fldCharType="begin"/>
          </w:r>
          <w:r w:rsidRPr="00B0205A">
            <w:rPr>
              <w:rFonts w:ascii="Times New Roman" w:hAnsi="Times New Roman" w:cs="Times New Roman"/>
              <w:rPrChange w:id="700" w:author="raye" w:date="2018-08-10T12:30:00Z">
                <w:rPr/>
              </w:rPrChange>
            </w:rPr>
            <w:instrText xml:space="preserve"> HYPERLINK \l "_Toc520839401" </w:instrText>
          </w:r>
          <w:r w:rsidRPr="00B0205A">
            <w:rPr>
              <w:rFonts w:ascii="Times New Roman" w:hAnsi="Times New Roman" w:cs="Times New Roman"/>
              <w:rPrChange w:id="701" w:author="raye" w:date="2018-08-10T12:30:00Z">
                <w:rPr>
                  <w:noProof/>
                </w:rPr>
              </w:rPrChange>
            </w:rPr>
            <w:fldChar w:fldCharType="separate"/>
          </w:r>
          <w:r w:rsidR="002510B6" w:rsidRPr="00B0205A">
            <w:rPr>
              <w:rStyle w:val="ac"/>
              <w:rFonts w:ascii="Times New Roman" w:hAnsi="Times New Roman" w:cs="Times New Roman"/>
              <w:noProof/>
              <w:color w:val="auto"/>
              <w:rPrChange w:id="702" w:author="raye" w:date="2018-08-10T12:30:00Z">
                <w:rPr>
                  <w:rStyle w:val="ac"/>
                  <w:noProof/>
                  <w:color w:val="auto"/>
                </w:rPr>
              </w:rPrChange>
            </w:rPr>
            <w:t>Chapter 2. Business Operation Flow</w:t>
          </w:r>
          <w:r w:rsidR="002510B6" w:rsidRPr="00B0205A">
            <w:rPr>
              <w:rFonts w:ascii="Times New Roman" w:hAnsi="Times New Roman" w:cs="Times New Roman"/>
              <w:noProof/>
              <w:webHidden/>
              <w:rPrChange w:id="703" w:author="raye" w:date="2018-08-10T12:30:00Z">
                <w:rPr>
                  <w:noProof/>
                  <w:webHidden/>
                </w:rPr>
              </w:rPrChange>
            </w:rPr>
            <w:tab/>
          </w:r>
          <w:r w:rsidR="002510B6" w:rsidRPr="00B0205A">
            <w:rPr>
              <w:rFonts w:ascii="Times New Roman" w:hAnsi="Times New Roman" w:cs="Times New Roman"/>
              <w:noProof/>
              <w:webHidden/>
              <w:rPrChange w:id="704" w:author="raye" w:date="2018-08-10T12:30:00Z">
                <w:rPr>
                  <w:noProof/>
                  <w:webHidden/>
                </w:rPr>
              </w:rPrChange>
            </w:rPr>
            <w:fldChar w:fldCharType="begin"/>
          </w:r>
          <w:r w:rsidR="002510B6" w:rsidRPr="00B0205A">
            <w:rPr>
              <w:rFonts w:ascii="Times New Roman" w:hAnsi="Times New Roman" w:cs="Times New Roman"/>
              <w:noProof/>
              <w:webHidden/>
              <w:rPrChange w:id="705" w:author="raye" w:date="2018-08-10T12:30:00Z">
                <w:rPr>
                  <w:noProof/>
                  <w:webHidden/>
                </w:rPr>
              </w:rPrChange>
            </w:rPr>
            <w:instrText xml:space="preserve"> PAGEREF _Toc520839401 \h </w:instrText>
          </w:r>
          <w:r w:rsidR="002510B6" w:rsidRPr="00B0205A">
            <w:rPr>
              <w:rFonts w:ascii="Times New Roman" w:hAnsi="Times New Roman" w:cs="Times New Roman"/>
              <w:noProof/>
              <w:webHidden/>
              <w:rPrChange w:id="70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707" w:author="raye" w:date="2018-08-10T12:30:00Z">
                <w:rPr>
                  <w:noProof/>
                  <w:webHidden/>
                </w:rPr>
              </w:rPrChange>
            </w:rPr>
            <w:fldChar w:fldCharType="separate"/>
          </w:r>
          <w:r w:rsidR="002510B6" w:rsidRPr="00B0205A">
            <w:rPr>
              <w:rFonts w:ascii="Times New Roman" w:hAnsi="Times New Roman" w:cs="Times New Roman"/>
              <w:noProof/>
              <w:webHidden/>
              <w:rPrChange w:id="708" w:author="raye" w:date="2018-08-10T12:30:00Z">
                <w:rPr>
                  <w:noProof/>
                  <w:webHidden/>
                </w:rPr>
              </w:rPrChange>
            </w:rPr>
            <w:t>15</w:t>
          </w:r>
          <w:r w:rsidR="002510B6" w:rsidRPr="00B0205A">
            <w:rPr>
              <w:rFonts w:ascii="Times New Roman" w:hAnsi="Times New Roman" w:cs="Times New Roman"/>
              <w:noProof/>
              <w:webHidden/>
              <w:rPrChange w:id="709" w:author="raye" w:date="2018-08-10T12:30:00Z">
                <w:rPr>
                  <w:noProof/>
                  <w:webHidden/>
                </w:rPr>
              </w:rPrChange>
            </w:rPr>
            <w:fldChar w:fldCharType="end"/>
          </w:r>
          <w:r w:rsidRPr="00B0205A">
            <w:rPr>
              <w:rFonts w:ascii="Times New Roman" w:hAnsi="Times New Roman" w:cs="Times New Roman"/>
              <w:noProof/>
              <w:rPrChange w:id="710" w:author="raye" w:date="2018-08-10T12:30:00Z">
                <w:rPr>
                  <w:noProof/>
                </w:rPr>
              </w:rPrChange>
            </w:rPr>
            <w:fldChar w:fldCharType="end"/>
          </w:r>
        </w:p>
        <w:p w14:paraId="3049AAC7" w14:textId="77777777" w:rsidR="002510B6" w:rsidRPr="00B0205A" w:rsidRDefault="000B35C0">
          <w:pPr>
            <w:pStyle w:val="21"/>
            <w:tabs>
              <w:tab w:val="right" w:pos="8296"/>
            </w:tabs>
            <w:rPr>
              <w:rFonts w:ascii="Times New Roman" w:hAnsi="Times New Roman" w:cs="Times New Roman"/>
              <w:b w:val="0"/>
              <w:bCs w:val="0"/>
              <w:noProof/>
              <w:sz w:val="21"/>
              <w:rPrChange w:id="711" w:author="raye" w:date="2018-08-10T12:30:00Z">
                <w:rPr>
                  <w:rFonts w:cstheme="minorBidi"/>
                  <w:b w:val="0"/>
                  <w:bCs w:val="0"/>
                  <w:noProof/>
                  <w:sz w:val="21"/>
                </w:rPr>
              </w:rPrChange>
            </w:rPr>
          </w:pPr>
          <w:r w:rsidRPr="00B0205A">
            <w:rPr>
              <w:rFonts w:ascii="Times New Roman" w:hAnsi="Times New Roman" w:cs="Times New Roman"/>
              <w:rPrChange w:id="712" w:author="raye" w:date="2018-08-10T12:30:00Z">
                <w:rPr/>
              </w:rPrChange>
            </w:rPr>
            <w:fldChar w:fldCharType="begin"/>
          </w:r>
          <w:r w:rsidRPr="00B0205A">
            <w:rPr>
              <w:rFonts w:ascii="Times New Roman" w:hAnsi="Times New Roman" w:cs="Times New Roman"/>
              <w:rPrChange w:id="713" w:author="raye" w:date="2018-08-10T12:30:00Z">
                <w:rPr/>
              </w:rPrChange>
            </w:rPr>
            <w:instrText xml:space="preserve"> HYPERLINK \l "_Toc520839402" </w:instrText>
          </w:r>
          <w:r w:rsidRPr="00B0205A">
            <w:rPr>
              <w:rFonts w:ascii="Times New Roman" w:hAnsi="Times New Roman" w:cs="Times New Roman"/>
              <w:rPrChange w:id="714" w:author="raye" w:date="2018-08-10T12:30:00Z">
                <w:rPr>
                  <w:noProof/>
                </w:rPr>
              </w:rPrChange>
            </w:rPr>
            <w:fldChar w:fldCharType="separate"/>
          </w:r>
          <w:r w:rsidR="002510B6" w:rsidRPr="00B0205A">
            <w:rPr>
              <w:rStyle w:val="ac"/>
              <w:rFonts w:ascii="Times New Roman" w:hAnsi="Times New Roman" w:cs="Times New Roman"/>
              <w:noProof/>
              <w:color w:val="auto"/>
            </w:rPr>
            <w:t>2.1. Business operation flow brief</w:t>
          </w:r>
          <w:r w:rsidR="002510B6" w:rsidRPr="00B0205A">
            <w:rPr>
              <w:rFonts w:ascii="Times New Roman" w:hAnsi="Times New Roman" w:cs="Times New Roman"/>
              <w:noProof/>
              <w:webHidden/>
              <w:rPrChange w:id="715" w:author="raye" w:date="2018-08-10T12:30:00Z">
                <w:rPr>
                  <w:noProof/>
                  <w:webHidden/>
                </w:rPr>
              </w:rPrChange>
            </w:rPr>
            <w:tab/>
          </w:r>
          <w:r w:rsidR="002510B6" w:rsidRPr="00B0205A">
            <w:rPr>
              <w:rFonts w:ascii="Times New Roman" w:hAnsi="Times New Roman" w:cs="Times New Roman"/>
              <w:noProof/>
              <w:webHidden/>
              <w:rPrChange w:id="716" w:author="raye" w:date="2018-08-10T12:30:00Z">
                <w:rPr>
                  <w:noProof/>
                  <w:webHidden/>
                </w:rPr>
              </w:rPrChange>
            </w:rPr>
            <w:fldChar w:fldCharType="begin"/>
          </w:r>
          <w:r w:rsidR="002510B6" w:rsidRPr="00B0205A">
            <w:rPr>
              <w:rFonts w:ascii="Times New Roman" w:hAnsi="Times New Roman" w:cs="Times New Roman"/>
              <w:noProof/>
              <w:webHidden/>
              <w:rPrChange w:id="717" w:author="raye" w:date="2018-08-10T12:30:00Z">
                <w:rPr>
                  <w:noProof/>
                  <w:webHidden/>
                </w:rPr>
              </w:rPrChange>
            </w:rPr>
            <w:instrText xml:space="preserve"> PAGEREF _Toc520839402 \h </w:instrText>
          </w:r>
          <w:r w:rsidR="002510B6" w:rsidRPr="00B0205A">
            <w:rPr>
              <w:rFonts w:ascii="Times New Roman" w:hAnsi="Times New Roman" w:cs="Times New Roman"/>
              <w:noProof/>
              <w:webHidden/>
              <w:rPrChange w:id="718"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719" w:author="raye" w:date="2018-08-10T12:30:00Z">
                <w:rPr>
                  <w:noProof/>
                  <w:webHidden/>
                </w:rPr>
              </w:rPrChange>
            </w:rPr>
            <w:fldChar w:fldCharType="separate"/>
          </w:r>
          <w:r w:rsidR="002510B6" w:rsidRPr="00B0205A">
            <w:rPr>
              <w:rFonts w:ascii="Times New Roman" w:hAnsi="Times New Roman" w:cs="Times New Roman"/>
              <w:noProof/>
              <w:webHidden/>
              <w:rPrChange w:id="720" w:author="raye" w:date="2018-08-10T12:30:00Z">
                <w:rPr>
                  <w:noProof/>
                  <w:webHidden/>
                </w:rPr>
              </w:rPrChange>
            </w:rPr>
            <w:t>15</w:t>
          </w:r>
          <w:r w:rsidR="002510B6" w:rsidRPr="00B0205A">
            <w:rPr>
              <w:rFonts w:ascii="Times New Roman" w:hAnsi="Times New Roman" w:cs="Times New Roman"/>
              <w:noProof/>
              <w:webHidden/>
              <w:rPrChange w:id="721" w:author="raye" w:date="2018-08-10T12:30:00Z">
                <w:rPr>
                  <w:noProof/>
                  <w:webHidden/>
                </w:rPr>
              </w:rPrChange>
            </w:rPr>
            <w:fldChar w:fldCharType="end"/>
          </w:r>
          <w:r w:rsidRPr="00B0205A">
            <w:rPr>
              <w:rFonts w:ascii="Times New Roman" w:hAnsi="Times New Roman" w:cs="Times New Roman"/>
              <w:noProof/>
              <w:rPrChange w:id="722" w:author="raye" w:date="2018-08-10T12:30:00Z">
                <w:rPr>
                  <w:noProof/>
                </w:rPr>
              </w:rPrChange>
            </w:rPr>
            <w:fldChar w:fldCharType="end"/>
          </w:r>
        </w:p>
        <w:p w14:paraId="152951D0" w14:textId="77777777" w:rsidR="002510B6" w:rsidRPr="00B0205A" w:rsidRDefault="000B35C0">
          <w:pPr>
            <w:pStyle w:val="21"/>
            <w:tabs>
              <w:tab w:val="right" w:pos="8296"/>
            </w:tabs>
            <w:rPr>
              <w:rFonts w:ascii="Times New Roman" w:hAnsi="Times New Roman" w:cs="Times New Roman"/>
              <w:b w:val="0"/>
              <w:bCs w:val="0"/>
              <w:noProof/>
              <w:sz w:val="21"/>
              <w:rPrChange w:id="723" w:author="raye" w:date="2018-08-10T12:30:00Z">
                <w:rPr>
                  <w:rFonts w:cstheme="minorBidi"/>
                  <w:b w:val="0"/>
                  <w:bCs w:val="0"/>
                  <w:noProof/>
                  <w:sz w:val="21"/>
                </w:rPr>
              </w:rPrChange>
            </w:rPr>
          </w:pPr>
          <w:r w:rsidRPr="00B0205A">
            <w:rPr>
              <w:rFonts w:ascii="Times New Roman" w:hAnsi="Times New Roman" w:cs="Times New Roman"/>
              <w:rPrChange w:id="724" w:author="raye" w:date="2018-08-10T12:30:00Z">
                <w:rPr/>
              </w:rPrChange>
            </w:rPr>
            <w:fldChar w:fldCharType="begin"/>
          </w:r>
          <w:r w:rsidRPr="00B0205A">
            <w:rPr>
              <w:rFonts w:ascii="Times New Roman" w:hAnsi="Times New Roman" w:cs="Times New Roman"/>
              <w:rPrChange w:id="725" w:author="raye" w:date="2018-08-10T12:30:00Z">
                <w:rPr/>
              </w:rPrChange>
            </w:rPr>
            <w:instrText xml:space="preserve"> HYPERLINK \l "_Toc520839403" </w:instrText>
          </w:r>
          <w:r w:rsidRPr="00B0205A">
            <w:rPr>
              <w:rFonts w:ascii="Times New Roman" w:hAnsi="Times New Roman" w:cs="Times New Roman"/>
              <w:rPrChange w:id="726" w:author="raye" w:date="2018-08-10T12:30:00Z">
                <w:rPr>
                  <w:noProof/>
                </w:rPr>
              </w:rPrChange>
            </w:rPr>
            <w:fldChar w:fldCharType="separate"/>
          </w:r>
          <w:r w:rsidR="002510B6" w:rsidRPr="00B0205A">
            <w:rPr>
              <w:rStyle w:val="ac"/>
              <w:rFonts w:ascii="Times New Roman" w:hAnsi="Times New Roman" w:cs="Times New Roman"/>
              <w:noProof/>
              <w:color w:val="auto"/>
            </w:rPr>
            <w:t>2.2. Business flowchart</w:t>
          </w:r>
          <w:r w:rsidR="002510B6" w:rsidRPr="00B0205A">
            <w:rPr>
              <w:rFonts w:ascii="Times New Roman" w:hAnsi="Times New Roman" w:cs="Times New Roman"/>
              <w:noProof/>
              <w:webHidden/>
              <w:rPrChange w:id="727" w:author="raye" w:date="2018-08-10T12:30:00Z">
                <w:rPr>
                  <w:noProof/>
                  <w:webHidden/>
                </w:rPr>
              </w:rPrChange>
            </w:rPr>
            <w:tab/>
          </w:r>
          <w:r w:rsidR="002510B6" w:rsidRPr="00B0205A">
            <w:rPr>
              <w:rFonts w:ascii="Times New Roman" w:hAnsi="Times New Roman" w:cs="Times New Roman"/>
              <w:noProof/>
              <w:webHidden/>
              <w:rPrChange w:id="728" w:author="raye" w:date="2018-08-10T12:30:00Z">
                <w:rPr>
                  <w:noProof/>
                  <w:webHidden/>
                </w:rPr>
              </w:rPrChange>
            </w:rPr>
            <w:fldChar w:fldCharType="begin"/>
          </w:r>
          <w:r w:rsidR="002510B6" w:rsidRPr="00B0205A">
            <w:rPr>
              <w:rFonts w:ascii="Times New Roman" w:hAnsi="Times New Roman" w:cs="Times New Roman"/>
              <w:noProof/>
              <w:webHidden/>
              <w:rPrChange w:id="729" w:author="raye" w:date="2018-08-10T12:30:00Z">
                <w:rPr>
                  <w:noProof/>
                  <w:webHidden/>
                </w:rPr>
              </w:rPrChange>
            </w:rPr>
            <w:instrText xml:space="preserve"> PAGEREF _Toc520839403 \h </w:instrText>
          </w:r>
          <w:r w:rsidR="002510B6" w:rsidRPr="00B0205A">
            <w:rPr>
              <w:rFonts w:ascii="Times New Roman" w:hAnsi="Times New Roman" w:cs="Times New Roman"/>
              <w:noProof/>
              <w:webHidden/>
              <w:rPrChange w:id="730"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731" w:author="raye" w:date="2018-08-10T12:30:00Z">
                <w:rPr>
                  <w:noProof/>
                  <w:webHidden/>
                </w:rPr>
              </w:rPrChange>
            </w:rPr>
            <w:fldChar w:fldCharType="separate"/>
          </w:r>
          <w:r w:rsidR="002510B6" w:rsidRPr="00B0205A">
            <w:rPr>
              <w:rFonts w:ascii="Times New Roman" w:hAnsi="Times New Roman" w:cs="Times New Roman"/>
              <w:noProof/>
              <w:webHidden/>
              <w:rPrChange w:id="732" w:author="raye" w:date="2018-08-10T12:30:00Z">
                <w:rPr>
                  <w:noProof/>
                  <w:webHidden/>
                </w:rPr>
              </w:rPrChange>
            </w:rPr>
            <w:t>25</w:t>
          </w:r>
          <w:r w:rsidR="002510B6" w:rsidRPr="00B0205A">
            <w:rPr>
              <w:rFonts w:ascii="Times New Roman" w:hAnsi="Times New Roman" w:cs="Times New Roman"/>
              <w:noProof/>
              <w:webHidden/>
              <w:rPrChange w:id="733" w:author="raye" w:date="2018-08-10T12:30:00Z">
                <w:rPr>
                  <w:noProof/>
                  <w:webHidden/>
                </w:rPr>
              </w:rPrChange>
            </w:rPr>
            <w:fldChar w:fldCharType="end"/>
          </w:r>
          <w:r w:rsidRPr="00B0205A">
            <w:rPr>
              <w:rFonts w:ascii="Times New Roman" w:hAnsi="Times New Roman" w:cs="Times New Roman"/>
              <w:noProof/>
              <w:rPrChange w:id="734" w:author="raye" w:date="2018-08-10T12:30:00Z">
                <w:rPr>
                  <w:noProof/>
                </w:rPr>
              </w:rPrChange>
            </w:rPr>
            <w:fldChar w:fldCharType="end"/>
          </w:r>
        </w:p>
        <w:p w14:paraId="6D3450E8" w14:textId="77777777" w:rsidR="002510B6" w:rsidRPr="00B0205A" w:rsidRDefault="000B35C0">
          <w:pPr>
            <w:pStyle w:val="21"/>
            <w:tabs>
              <w:tab w:val="right" w:pos="8296"/>
            </w:tabs>
            <w:rPr>
              <w:rFonts w:ascii="Times New Roman" w:hAnsi="Times New Roman" w:cs="Times New Roman"/>
              <w:b w:val="0"/>
              <w:bCs w:val="0"/>
              <w:noProof/>
              <w:sz w:val="21"/>
              <w:rPrChange w:id="735" w:author="raye" w:date="2018-08-10T12:30:00Z">
                <w:rPr>
                  <w:rFonts w:cstheme="minorBidi"/>
                  <w:b w:val="0"/>
                  <w:bCs w:val="0"/>
                  <w:noProof/>
                  <w:sz w:val="21"/>
                </w:rPr>
              </w:rPrChange>
            </w:rPr>
          </w:pPr>
          <w:r w:rsidRPr="00B0205A">
            <w:rPr>
              <w:rFonts w:ascii="Times New Roman" w:hAnsi="Times New Roman" w:cs="Times New Roman"/>
              <w:rPrChange w:id="736" w:author="raye" w:date="2018-08-10T12:30:00Z">
                <w:rPr/>
              </w:rPrChange>
            </w:rPr>
            <w:fldChar w:fldCharType="begin"/>
          </w:r>
          <w:r w:rsidRPr="00B0205A">
            <w:rPr>
              <w:rFonts w:ascii="Times New Roman" w:hAnsi="Times New Roman" w:cs="Times New Roman"/>
              <w:rPrChange w:id="737" w:author="raye" w:date="2018-08-10T12:30:00Z">
                <w:rPr/>
              </w:rPrChange>
            </w:rPr>
            <w:instrText xml:space="preserve"> HYPERLINK \l "_Toc520839404" </w:instrText>
          </w:r>
          <w:r w:rsidRPr="00B0205A">
            <w:rPr>
              <w:rFonts w:ascii="Times New Roman" w:hAnsi="Times New Roman" w:cs="Times New Roman"/>
              <w:rPrChange w:id="738" w:author="raye" w:date="2018-08-10T12:30:00Z">
                <w:rPr>
                  <w:noProof/>
                </w:rPr>
              </w:rPrChange>
            </w:rPr>
            <w:fldChar w:fldCharType="separate"/>
          </w:r>
          <w:r w:rsidR="002510B6" w:rsidRPr="00B0205A">
            <w:rPr>
              <w:rStyle w:val="ac"/>
              <w:rFonts w:ascii="Times New Roman" w:hAnsi="Times New Roman" w:cs="Times New Roman"/>
              <w:noProof/>
              <w:color w:val="auto"/>
            </w:rPr>
            <w:t>2.3.Business operation flow Description</w:t>
          </w:r>
          <w:r w:rsidR="002510B6" w:rsidRPr="00B0205A">
            <w:rPr>
              <w:rFonts w:ascii="Times New Roman" w:hAnsi="Times New Roman" w:cs="Times New Roman"/>
              <w:noProof/>
              <w:webHidden/>
              <w:rPrChange w:id="739" w:author="raye" w:date="2018-08-10T12:30:00Z">
                <w:rPr>
                  <w:noProof/>
                  <w:webHidden/>
                </w:rPr>
              </w:rPrChange>
            </w:rPr>
            <w:tab/>
          </w:r>
          <w:r w:rsidR="002510B6" w:rsidRPr="00B0205A">
            <w:rPr>
              <w:rFonts w:ascii="Times New Roman" w:hAnsi="Times New Roman" w:cs="Times New Roman"/>
              <w:noProof/>
              <w:webHidden/>
              <w:rPrChange w:id="740" w:author="raye" w:date="2018-08-10T12:30:00Z">
                <w:rPr>
                  <w:noProof/>
                  <w:webHidden/>
                </w:rPr>
              </w:rPrChange>
            </w:rPr>
            <w:fldChar w:fldCharType="begin"/>
          </w:r>
          <w:r w:rsidR="002510B6" w:rsidRPr="00B0205A">
            <w:rPr>
              <w:rFonts w:ascii="Times New Roman" w:hAnsi="Times New Roman" w:cs="Times New Roman"/>
              <w:noProof/>
              <w:webHidden/>
              <w:rPrChange w:id="741" w:author="raye" w:date="2018-08-10T12:30:00Z">
                <w:rPr>
                  <w:noProof/>
                  <w:webHidden/>
                </w:rPr>
              </w:rPrChange>
            </w:rPr>
            <w:instrText xml:space="preserve"> PAGEREF _Toc520839404 \h </w:instrText>
          </w:r>
          <w:r w:rsidR="002510B6" w:rsidRPr="00B0205A">
            <w:rPr>
              <w:rFonts w:ascii="Times New Roman" w:hAnsi="Times New Roman" w:cs="Times New Roman"/>
              <w:noProof/>
              <w:webHidden/>
              <w:rPrChange w:id="742"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743" w:author="raye" w:date="2018-08-10T12:30:00Z">
                <w:rPr>
                  <w:noProof/>
                  <w:webHidden/>
                </w:rPr>
              </w:rPrChange>
            </w:rPr>
            <w:fldChar w:fldCharType="separate"/>
          </w:r>
          <w:r w:rsidR="002510B6" w:rsidRPr="00B0205A">
            <w:rPr>
              <w:rFonts w:ascii="Times New Roman" w:hAnsi="Times New Roman" w:cs="Times New Roman"/>
              <w:noProof/>
              <w:webHidden/>
              <w:rPrChange w:id="744" w:author="raye" w:date="2018-08-10T12:30:00Z">
                <w:rPr>
                  <w:noProof/>
                  <w:webHidden/>
                </w:rPr>
              </w:rPrChange>
            </w:rPr>
            <w:t>26</w:t>
          </w:r>
          <w:r w:rsidR="002510B6" w:rsidRPr="00B0205A">
            <w:rPr>
              <w:rFonts w:ascii="Times New Roman" w:hAnsi="Times New Roman" w:cs="Times New Roman"/>
              <w:noProof/>
              <w:webHidden/>
              <w:rPrChange w:id="745" w:author="raye" w:date="2018-08-10T12:30:00Z">
                <w:rPr>
                  <w:noProof/>
                  <w:webHidden/>
                </w:rPr>
              </w:rPrChange>
            </w:rPr>
            <w:fldChar w:fldCharType="end"/>
          </w:r>
          <w:r w:rsidRPr="00B0205A">
            <w:rPr>
              <w:rFonts w:ascii="Times New Roman" w:hAnsi="Times New Roman" w:cs="Times New Roman"/>
              <w:noProof/>
              <w:rPrChange w:id="746" w:author="raye" w:date="2018-08-10T12:30:00Z">
                <w:rPr>
                  <w:noProof/>
                </w:rPr>
              </w:rPrChange>
            </w:rPr>
            <w:fldChar w:fldCharType="end"/>
          </w:r>
        </w:p>
        <w:p w14:paraId="0B10C4E7" w14:textId="77777777" w:rsidR="002510B6" w:rsidRPr="00B0205A" w:rsidRDefault="000B35C0">
          <w:pPr>
            <w:pStyle w:val="11"/>
            <w:tabs>
              <w:tab w:val="right" w:pos="8296"/>
            </w:tabs>
            <w:rPr>
              <w:rFonts w:ascii="Times New Roman" w:hAnsi="Times New Roman" w:cs="Times New Roman"/>
              <w:b w:val="0"/>
              <w:bCs w:val="0"/>
              <w:i w:val="0"/>
              <w:iCs w:val="0"/>
              <w:caps w:val="0"/>
              <w:noProof/>
              <w:sz w:val="21"/>
              <w:szCs w:val="22"/>
              <w:rPrChange w:id="747" w:author="raye" w:date="2018-08-10T12:30:00Z">
                <w:rPr>
                  <w:rFonts w:cstheme="minorBidi"/>
                  <w:b w:val="0"/>
                  <w:bCs w:val="0"/>
                  <w:i w:val="0"/>
                  <w:iCs w:val="0"/>
                  <w:caps w:val="0"/>
                  <w:noProof/>
                  <w:sz w:val="21"/>
                  <w:szCs w:val="22"/>
                </w:rPr>
              </w:rPrChange>
            </w:rPr>
          </w:pPr>
          <w:r w:rsidRPr="00B0205A">
            <w:rPr>
              <w:rFonts w:ascii="Times New Roman" w:hAnsi="Times New Roman" w:cs="Times New Roman"/>
              <w:rPrChange w:id="748" w:author="raye" w:date="2018-08-10T12:30:00Z">
                <w:rPr/>
              </w:rPrChange>
            </w:rPr>
            <w:fldChar w:fldCharType="begin"/>
          </w:r>
          <w:r w:rsidRPr="00B0205A">
            <w:rPr>
              <w:rFonts w:ascii="Times New Roman" w:hAnsi="Times New Roman" w:cs="Times New Roman"/>
              <w:rPrChange w:id="749" w:author="raye" w:date="2018-08-10T12:30:00Z">
                <w:rPr/>
              </w:rPrChange>
            </w:rPr>
            <w:instrText xml:space="preserve"> HYPERLINK \l "_Toc520839405" </w:instrText>
          </w:r>
          <w:r w:rsidRPr="00B0205A">
            <w:rPr>
              <w:rFonts w:ascii="Times New Roman" w:hAnsi="Times New Roman" w:cs="Times New Roman"/>
              <w:rPrChange w:id="750" w:author="raye" w:date="2018-08-10T12:30:00Z">
                <w:rPr>
                  <w:noProof/>
                </w:rPr>
              </w:rPrChange>
            </w:rPr>
            <w:fldChar w:fldCharType="separate"/>
          </w:r>
          <w:r w:rsidR="002510B6" w:rsidRPr="00B0205A">
            <w:rPr>
              <w:rStyle w:val="ac"/>
              <w:rFonts w:ascii="Times New Roman" w:hAnsi="Times New Roman" w:cs="Times New Roman"/>
              <w:noProof/>
              <w:color w:val="auto"/>
              <w:rPrChange w:id="751" w:author="raye" w:date="2018-08-10T12:30:00Z">
                <w:rPr>
                  <w:rStyle w:val="ac"/>
                  <w:noProof/>
                  <w:color w:val="auto"/>
                </w:rPr>
              </w:rPrChange>
            </w:rPr>
            <w:t>Chapter 3. Functional Description</w:t>
          </w:r>
          <w:r w:rsidR="002510B6" w:rsidRPr="00B0205A">
            <w:rPr>
              <w:rFonts w:ascii="Times New Roman" w:hAnsi="Times New Roman" w:cs="Times New Roman"/>
              <w:noProof/>
              <w:webHidden/>
              <w:rPrChange w:id="752" w:author="raye" w:date="2018-08-10T12:30:00Z">
                <w:rPr>
                  <w:noProof/>
                  <w:webHidden/>
                </w:rPr>
              </w:rPrChange>
            </w:rPr>
            <w:tab/>
          </w:r>
          <w:r w:rsidR="002510B6" w:rsidRPr="00B0205A">
            <w:rPr>
              <w:rFonts w:ascii="Times New Roman" w:hAnsi="Times New Roman" w:cs="Times New Roman"/>
              <w:noProof/>
              <w:webHidden/>
              <w:rPrChange w:id="753" w:author="raye" w:date="2018-08-10T12:30:00Z">
                <w:rPr>
                  <w:noProof/>
                  <w:webHidden/>
                </w:rPr>
              </w:rPrChange>
            </w:rPr>
            <w:fldChar w:fldCharType="begin"/>
          </w:r>
          <w:r w:rsidR="002510B6" w:rsidRPr="00B0205A">
            <w:rPr>
              <w:rFonts w:ascii="Times New Roman" w:hAnsi="Times New Roman" w:cs="Times New Roman"/>
              <w:noProof/>
              <w:webHidden/>
              <w:rPrChange w:id="754" w:author="raye" w:date="2018-08-10T12:30:00Z">
                <w:rPr>
                  <w:noProof/>
                  <w:webHidden/>
                </w:rPr>
              </w:rPrChange>
            </w:rPr>
            <w:instrText xml:space="preserve"> PAGEREF _Toc520839405 \h </w:instrText>
          </w:r>
          <w:r w:rsidR="002510B6" w:rsidRPr="00B0205A">
            <w:rPr>
              <w:rFonts w:ascii="Times New Roman" w:hAnsi="Times New Roman" w:cs="Times New Roman"/>
              <w:noProof/>
              <w:webHidden/>
              <w:rPrChange w:id="755"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756" w:author="raye" w:date="2018-08-10T12:30:00Z">
                <w:rPr>
                  <w:noProof/>
                  <w:webHidden/>
                </w:rPr>
              </w:rPrChange>
            </w:rPr>
            <w:fldChar w:fldCharType="separate"/>
          </w:r>
          <w:r w:rsidR="002510B6" w:rsidRPr="00B0205A">
            <w:rPr>
              <w:rFonts w:ascii="Times New Roman" w:hAnsi="Times New Roman" w:cs="Times New Roman"/>
              <w:noProof/>
              <w:webHidden/>
              <w:rPrChange w:id="757" w:author="raye" w:date="2018-08-10T12:30:00Z">
                <w:rPr>
                  <w:noProof/>
                  <w:webHidden/>
                </w:rPr>
              </w:rPrChange>
            </w:rPr>
            <w:t>35</w:t>
          </w:r>
          <w:r w:rsidR="002510B6" w:rsidRPr="00B0205A">
            <w:rPr>
              <w:rFonts w:ascii="Times New Roman" w:hAnsi="Times New Roman" w:cs="Times New Roman"/>
              <w:noProof/>
              <w:webHidden/>
              <w:rPrChange w:id="758" w:author="raye" w:date="2018-08-10T12:30:00Z">
                <w:rPr>
                  <w:noProof/>
                  <w:webHidden/>
                </w:rPr>
              </w:rPrChange>
            </w:rPr>
            <w:fldChar w:fldCharType="end"/>
          </w:r>
          <w:r w:rsidRPr="00B0205A">
            <w:rPr>
              <w:rFonts w:ascii="Times New Roman" w:hAnsi="Times New Roman" w:cs="Times New Roman"/>
              <w:noProof/>
              <w:rPrChange w:id="759" w:author="raye" w:date="2018-08-10T12:30:00Z">
                <w:rPr>
                  <w:noProof/>
                </w:rPr>
              </w:rPrChange>
            </w:rPr>
            <w:fldChar w:fldCharType="end"/>
          </w:r>
        </w:p>
        <w:p w14:paraId="1D5E85B2" w14:textId="77777777" w:rsidR="002510B6" w:rsidRPr="00B0205A" w:rsidRDefault="000B35C0">
          <w:pPr>
            <w:pStyle w:val="21"/>
            <w:tabs>
              <w:tab w:val="right" w:pos="8296"/>
            </w:tabs>
            <w:rPr>
              <w:rFonts w:ascii="Times New Roman" w:hAnsi="Times New Roman" w:cs="Times New Roman"/>
              <w:b w:val="0"/>
              <w:bCs w:val="0"/>
              <w:noProof/>
              <w:sz w:val="21"/>
              <w:rPrChange w:id="760" w:author="raye" w:date="2018-08-10T12:30:00Z">
                <w:rPr>
                  <w:rFonts w:cstheme="minorBidi"/>
                  <w:b w:val="0"/>
                  <w:bCs w:val="0"/>
                  <w:noProof/>
                  <w:sz w:val="21"/>
                </w:rPr>
              </w:rPrChange>
            </w:rPr>
          </w:pPr>
          <w:r w:rsidRPr="00B0205A">
            <w:rPr>
              <w:rFonts w:ascii="Times New Roman" w:hAnsi="Times New Roman" w:cs="Times New Roman"/>
              <w:rPrChange w:id="761" w:author="raye" w:date="2018-08-10T12:30:00Z">
                <w:rPr/>
              </w:rPrChange>
            </w:rPr>
            <w:fldChar w:fldCharType="begin"/>
          </w:r>
          <w:r w:rsidRPr="00B0205A">
            <w:rPr>
              <w:rFonts w:ascii="Times New Roman" w:hAnsi="Times New Roman" w:cs="Times New Roman"/>
              <w:rPrChange w:id="762" w:author="raye" w:date="2018-08-10T12:30:00Z">
                <w:rPr/>
              </w:rPrChange>
            </w:rPr>
            <w:instrText xml:space="preserve"> HYPERLINK \l "_Toc520839406" </w:instrText>
          </w:r>
          <w:r w:rsidRPr="00B0205A">
            <w:rPr>
              <w:rFonts w:ascii="Times New Roman" w:hAnsi="Times New Roman" w:cs="Times New Roman"/>
              <w:rPrChange w:id="763" w:author="raye" w:date="2018-08-10T12:30:00Z">
                <w:rPr>
                  <w:noProof/>
                </w:rPr>
              </w:rPrChange>
            </w:rPr>
            <w:fldChar w:fldCharType="separate"/>
          </w:r>
          <w:r w:rsidR="002510B6" w:rsidRPr="00B0205A">
            <w:rPr>
              <w:rStyle w:val="ac"/>
              <w:rFonts w:ascii="Times New Roman" w:hAnsi="Times New Roman" w:cs="Times New Roman"/>
              <w:noProof/>
              <w:color w:val="auto"/>
            </w:rPr>
            <w:t>3.1. Functional classification</w:t>
          </w:r>
          <w:r w:rsidR="002510B6" w:rsidRPr="00B0205A">
            <w:rPr>
              <w:rFonts w:ascii="Times New Roman" w:hAnsi="Times New Roman" w:cs="Times New Roman"/>
              <w:noProof/>
              <w:webHidden/>
              <w:rPrChange w:id="764" w:author="raye" w:date="2018-08-10T12:30:00Z">
                <w:rPr>
                  <w:noProof/>
                  <w:webHidden/>
                </w:rPr>
              </w:rPrChange>
            </w:rPr>
            <w:tab/>
          </w:r>
          <w:r w:rsidR="002510B6" w:rsidRPr="00B0205A">
            <w:rPr>
              <w:rFonts w:ascii="Times New Roman" w:hAnsi="Times New Roman" w:cs="Times New Roman"/>
              <w:noProof/>
              <w:webHidden/>
              <w:rPrChange w:id="765" w:author="raye" w:date="2018-08-10T12:30:00Z">
                <w:rPr>
                  <w:noProof/>
                  <w:webHidden/>
                </w:rPr>
              </w:rPrChange>
            </w:rPr>
            <w:fldChar w:fldCharType="begin"/>
          </w:r>
          <w:r w:rsidR="002510B6" w:rsidRPr="00B0205A">
            <w:rPr>
              <w:rFonts w:ascii="Times New Roman" w:hAnsi="Times New Roman" w:cs="Times New Roman"/>
              <w:noProof/>
              <w:webHidden/>
              <w:rPrChange w:id="766" w:author="raye" w:date="2018-08-10T12:30:00Z">
                <w:rPr>
                  <w:noProof/>
                  <w:webHidden/>
                </w:rPr>
              </w:rPrChange>
            </w:rPr>
            <w:instrText xml:space="preserve"> PAGEREF _Toc520839406 \h </w:instrText>
          </w:r>
          <w:r w:rsidR="002510B6" w:rsidRPr="00B0205A">
            <w:rPr>
              <w:rFonts w:ascii="Times New Roman" w:hAnsi="Times New Roman" w:cs="Times New Roman"/>
              <w:noProof/>
              <w:webHidden/>
              <w:rPrChange w:id="767"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768" w:author="raye" w:date="2018-08-10T12:30:00Z">
                <w:rPr>
                  <w:noProof/>
                  <w:webHidden/>
                </w:rPr>
              </w:rPrChange>
            </w:rPr>
            <w:fldChar w:fldCharType="separate"/>
          </w:r>
          <w:r w:rsidR="002510B6" w:rsidRPr="00B0205A">
            <w:rPr>
              <w:rFonts w:ascii="Times New Roman" w:hAnsi="Times New Roman" w:cs="Times New Roman"/>
              <w:noProof/>
              <w:webHidden/>
              <w:rPrChange w:id="769" w:author="raye" w:date="2018-08-10T12:30:00Z">
                <w:rPr>
                  <w:noProof/>
                  <w:webHidden/>
                </w:rPr>
              </w:rPrChange>
            </w:rPr>
            <w:t>35</w:t>
          </w:r>
          <w:r w:rsidR="002510B6" w:rsidRPr="00B0205A">
            <w:rPr>
              <w:rFonts w:ascii="Times New Roman" w:hAnsi="Times New Roman" w:cs="Times New Roman"/>
              <w:noProof/>
              <w:webHidden/>
              <w:rPrChange w:id="770" w:author="raye" w:date="2018-08-10T12:30:00Z">
                <w:rPr>
                  <w:noProof/>
                  <w:webHidden/>
                </w:rPr>
              </w:rPrChange>
            </w:rPr>
            <w:fldChar w:fldCharType="end"/>
          </w:r>
          <w:r w:rsidRPr="00B0205A">
            <w:rPr>
              <w:rFonts w:ascii="Times New Roman" w:hAnsi="Times New Roman" w:cs="Times New Roman"/>
              <w:noProof/>
              <w:rPrChange w:id="771" w:author="raye" w:date="2018-08-10T12:30:00Z">
                <w:rPr>
                  <w:noProof/>
                </w:rPr>
              </w:rPrChange>
            </w:rPr>
            <w:fldChar w:fldCharType="end"/>
          </w:r>
        </w:p>
        <w:p w14:paraId="4E3BC4D8" w14:textId="77777777" w:rsidR="002510B6" w:rsidRPr="00B0205A" w:rsidRDefault="000B35C0">
          <w:pPr>
            <w:pStyle w:val="21"/>
            <w:tabs>
              <w:tab w:val="right" w:pos="8296"/>
            </w:tabs>
            <w:rPr>
              <w:rFonts w:ascii="Times New Roman" w:hAnsi="Times New Roman" w:cs="Times New Roman"/>
              <w:b w:val="0"/>
              <w:bCs w:val="0"/>
              <w:noProof/>
              <w:sz w:val="21"/>
              <w:rPrChange w:id="772" w:author="raye" w:date="2018-08-10T12:30:00Z">
                <w:rPr>
                  <w:rFonts w:cstheme="minorBidi"/>
                  <w:b w:val="0"/>
                  <w:bCs w:val="0"/>
                  <w:noProof/>
                  <w:sz w:val="21"/>
                </w:rPr>
              </w:rPrChange>
            </w:rPr>
          </w:pPr>
          <w:r w:rsidRPr="00B0205A">
            <w:rPr>
              <w:rFonts w:ascii="Times New Roman" w:hAnsi="Times New Roman" w:cs="Times New Roman"/>
              <w:rPrChange w:id="773" w:author="raye" w:date="2018-08-10T12:30:00Z">
                <w:rPr/>
              </w:rPrChange>
            </w:rPr>
            <w:fldChar w:fldCharType="begin"/>
          </w:r>
          <w:r w:rsidRPr="00B0205A">
            <w:rPr>
              <w:rFonts w:ascii="Times New Roman" w:hAnsi="Times New Roman" w:cs="Times New Roman"/>
              <w:rPrChange w:id="774" w:author="raye" w:date="2018-08-10T12:30:00Z">
                <w:rPr/>
              </w:rPrChange>
            </w:rPr>
            <w:instrText xml:space="preserve"> HYPERLINK \l "_Toc520839407" </w:instrText>
          </w:r>
          <w:r w:rsidRPr="00B0205A">
            <w:rPr>
              <w:rFonts w:ascii="Times New Roman" w:hAnsi="Times New Roman" w:cs="Times New Roman"/>
              <w:rPrChange w:id="775" w:author="raye" w:date="2018-08-10T12:30:00Z">
                <w:rPr>
                  <w:noProof/>
                </w:rPr>
              </w:rPrChange>
            </w:rPr>
            <w:fldChar w:fldCharType="separate"/>
          </w:r>
          <w:r w:rsidR="002510B6" w:rsidRPr="00B0205A">
            <w:rPr>
              <w:rStyle w:val="ac"/>
              <w:rFonts w:ascii="Times New Roman" w:hAnsi="Times New Roman" w:cs="Times New Roman"/>
              <w:noProof/>
              <w:color w:val="auto"/>
            </w:rPr>
            <w:t>3.2. Functional description</w:t>
          </w:r>
          <w:r w:rsidR="002510B6" w:rsidRPr="00B0205A">
            <w:rPr>
              <w:rFonts w:ascii="Times New Roman" w:hAnsi="Times New Roman" w:cs="Times New Roman"/>
              <w:noProof/>
              <w:webHidden/>
              <w:rPrChange w:id="776" w:author="raye" w:date="2018-08-10T12:30:00Z">
                <w:rPr>
                  <w:noProof/>
                  <w:webHidden/>
                </w:rPr>
              </w:rPrChange>
            </w:rPr>
            <w:tab/>
          </w:r>
          <w:r w:rsidR="002510B6" w:rsidRPr="00B0205A">
            <w:rPr>
              <w:rFonts w:ascii="Times New Roman" w:hAnsi="Times New Roman" w:cs="Times New Roman"/>
              <w:noProof/>
              <w:webHidden/>
              <w:rPrChange w:id="777" w:author="raye" w:date="2018-08-10T12:30:00Z">
                <w:rPr>
                  <w:noProof/>
                  <w:webHidden/>
                </w:rPr>
              </w:rPrChange>
            </w:rPr>
            <w:fldChar w:fldCharType="begin"/>
          </w:r>
          <w:r w:rsidR="002510B6" w:rsidRPr="00B0205A">
            <w:rPr>
              <w:rFonts w:ascii="Times New Roman" w:hAnsi="Times New Roman" w:cs="Times New Roman"/>
              <w:noProof/>
              <w:webHidden/>
              <w:rPrChange w:id="778" w:author="raye" w:date="2018-08-10T12:30:00Z">
                <w:rPr>
                  <w:noProof/>
                  <w:webHidden/>
                </w:rPr>
              </w:rPrChange>
            </w:rPr>
            <w:instrText xml:space="preserve"> PAGEREF _Toc520839407 \h </w:instrText>
          </w:r>
          <w:r w:rsidR="002510B6" w:rsidRPr="00B0205A">
            <w:rPr>
              <w:rFonts w:ascii="Times New Roman" w:hAnsi="Times New Roman" w:cs="Times New Roman"/>
              <w:noProof/>
              <w:webHidden/>
              <w:rPrChange w:id="77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780" w:author="raye" w:date="2018-08-10T12:30:00Z">
                <w:rPr>
                  <w:noProof/>
                  <w:webHidden/>
                </w:rPr>
              </w:rPrChange>
            </w:rPr>
            <w:fldChar w:fldCharType="separate"/>
          </w:r>
          <w:r w:rsidR="002510B6" w:rsidRPr="00B0205A">
            <w:rPr>
              <w:rFonts w:ascii="Times New Roman" w:hAnsi="Times New Roman" w:cs="Times New Roman"/>
              <w:noProof/>
              <w:webHidden/>
              <w:rPrChange w:id="781" w:author="raye" w:date="2018-08-10T12:30:00Z">
                <w:rPr>
                  <w:noProof/>
                  <w:webHidden/>
                </w:rPr>
              </w:rPrChange>
            </w:rPr>
            <w:t>37</w:t>
          </w:r>
          <w:r w:rsidR="002510B6" w:rsidRPr="00B0205A">
            <w:rPr>
              <w:rFonts w:ascii="Times New Roman" w:hAnsi="Times New Roman" w:cs="Times New Roman"/>
              <w:noProof/>
              <w:webHidden/>
              <w:rPrChange w:id="782" w:author="raye" w:date="2018-08-10T12:30:00Z">
                <w:rPr>
                  <w:noProof/>
                  <w:webHidden/>
                </w:rPr>
              </w:rPrChange>
            </w:rPr>
            <w:fldChar w:fldCharType="end"/>
          </w:r>
          <w:r w:rsidRPr="00B0205A">
            <w:rPr>
              <w:rFonts w:ascii="Times New Roman" w:hAnsi="Times New Roman" w:cs="Times New Roman"/>
              <w:noProof/>
              <w:rPrChange w:id="783" w:author="raye" w:date="2018-08-10T12:30:00Z">
                <w:rPr>
                  <w:noProof/>
                </w:rPr>
              </w:rPrChange>
            </w:rPr>
            <w:fldChar w:fldCharType="end"/>
          </w:r>
        </w:p>
        <w:p w14:paraId="65FB81BC" w14:textId="77777777" w:rsidR="002510B6" w:rsidRPr="00B0205A" w:rsidRDefault="000B35C0">
          <w:pPr>
            <w:pStyle w:val="21"/>
            <w:tabs>
              <w:tab w:val="right" w:pos="8296"/>
            </w:tabs>
            <w:rPr>
              <w:rFonts w:ascii="Times New Roman" w:hAnsi="Times New Roman" w:cs="Times New Roman"/>
              <w:b w:val="0"/>
              <w:bCs w:val="0"/>
              <w:noProof/>
              <w:sz w:val="21"/>
              <w:rPrChange w:id="784" w:author="raye" w:date="2018-08-10T12:30:00Z">
                <w:rPr>
                  <w:rFonts w:cstheme="minorBidi"/>
                  <w:b w:val="0"/>
                  <w:bCs w:val="0"/>
                  <w:noProof/>
                  <w:sz w:val="21"/>
                </w:rPr>
              </w:rPrChange>
            </w:rPr>
          </w:pPr>
          <w:r w:rsidRPr="00B0205A">
            <w:rPr>
              <w:rFonts w:ascii="Times New Roman" w:hAnsi="Times New Roman" w:cs="Times New Roman"/>
              <w:rPrChange w:id="785" w:author="raye" w:date="2018-08-10T12:30:00Z">
                <w:rPr/>
              </w:rPrChange>
            </w:rPr>
            <w:fldChar w:fldCharType="begin"/>
          </w:r>
          <w:r w:rsidRPr="00B0205A">
            <w:rPr>
              <w:rFonts w:ascii="Times New Roman" w:hAnsi="Times New Roman" w:cs="Times New Roman"/>
              <w:rPrChange w:id="786" w:author="raye" w:date="2018-08-10T12:30:00Z">
                <w:rPr/>
              </w:rPrChange>
            </w:rPr>
            <w:instrText xml:space="preserve"> HYPERLINK \l "_Toc520839408" </w:instrText>
          </w:r>
          <w:r w:rsidRPr="00B0205A">
            <w:rPr>
              <w:rFonts w:ascii="Times New Roman" w:hAnsi="Times New Roman" w:cs="Times New Roman"/>
              <w:rPrChange w:id="787" w:author="raye" w:date="2018-08-10T12:30:00Z">
                <w:rPr>
                  <w:noProof/>
                </w:rPr>
              </w:rPrChange>
            </w:rPr>
            <w:fldChar w:fldCharType="separate"/>
          </w:r>
          <w:r w:rsidR="002510B6" w:rsidRPr="00B0205A">
            <w:rPr>
              <w:rStyle w:val="ac"/>
              <w:rFonts w:ascii="Times New Roman" w:hAnsi="Times New Roman" w:cs="Times New Roman"/>
              <w:noProof/>
              <w:color w:val="auto"/>
            </w:rPr>
            <w:t>3.2.1 Login Page</w:t>
          </w:r>
          <w:r w:rsidR="002510B6" w:rsidRPr="00B0205A">
            <w:rPr>
              <w:rFonts w:ascii="Times New Roman" w:hAnsi="Times New Roman" w:cs="Times New Roman"/>
              <w:noProof/>
              <w:webHidden/>
              <w:rPrChange w:id="788" w:author="raye" w:date="2018-08-10T12:30:00Z">
                <w:rPr>
                  <w:noProof/>
                  <w:webHidden/>
                </w:rPr>
              </w:rPrChange>
            </w:rPr>
            <w:tab/>
          </w:r>
          <w:r w:rsidR="002510B6" w:rsidRPr="00B0205A">
            <w:rPr>
              <w:rFonts w:ascii="Times New Roman" w:hAnsi="Times New Roman" w:cs="Times New Roman"/>
              <w:noProof/>
              <w:webHidden/>
              <w:rPrChange w:id="789" w:author="raye" w:date="2018-08-10T12:30:00Z">
                <w:rPr>
                  <w:noProof/>
                  <w:webHidden/>
                </w:rPr>
              </w:rPrChange>
            </w:rPr>
            <w:fldChar w:fldCharType="begin"/>
          </w:r>
          <w:r w:rsidR="002510B6" w:rsidRPr="00B0205A">
            <w:rPr>
              <w:rFonts w:ascii="Times New Roman" w:hAnsi="Times New Roman" w:cs="Times New Roman"/>
              <w:noProof/>
              <w:webHidden/>
              <w:rPrChange w:id="790" w:author="raye" w:date="2018-08-10T12:30:00Z">
                <w:rPr>
                  <w:noProof/>
                  <w:webHidden/>
                </w:rPr>
              </w:rPrChange>
            </w:rPr>
            <w:instrText xml:space="preserve"> PAGEREF _Toc520839408 \h </w:instrText>
          </w:r>
          <w:r w:rsidR="002510B6" w:rsidRPr="00B0205A">
            <w:rPr>
              <w:rFonts w:ascii="Times New Roman" w:hAnsi="Times New Roman" w:cs="Times New Roman"/>
              <w:noProof/>
              <w:webHidden/>
              <w:rPrChange w:id="791"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792" w:author="raye" w:date="2018-08-10T12:30:00Z">
                <w:rPr>
                  <w:noProof/>
                  <w:webHidden/>
                </w:rPr>
              </w:rPrChange>
            </w:rPr>
            <w:fldChar w:fldCharType="separate"/>
          </w:r>
          <w:r w:rsidR="002510B6" w:rsidRPr="00B0205A">
            <w:rPr>
              <w:rFonts w:ascii="Times New Roman" w:hAnsi="Times New Roman" w:cs="Times New Roman"/>
              <w:noProof/>
              <w:webHidden/>
              <w:rPrChange w:id="793" w:author="raye" w:date="2018-08-10T12:30:00Z">
                <w:rPr>
                  <w:noProof/>
                  <w:webHidden/>
                </w:rPr>
              </w:rPrChange>
            </w:rPr>
            <w:t>38</w:t>
          </w:r>
          <w:r w:rsidR="002510B6" w:rsidRPr="00B0205A">
            <w:rPr>
              <w:rFonts w:ascii="Times New Roman" w:hAnsi="Times New Roman" w:cs="Times New Roman"/>
              <w:noProof/>
              <w:webHidden/>
              <w:rPrChange w:id="794" w:author="raye" w:date="2018-08-10T12:30:00Z">
                <w:rPr>
                  <w:noProof/>
                  <w:webHidden/>
                </w:rPr>
              </w:rPrChange>
            </w:rPr>
            <w:fldChar w:fldCharType="end"/>
          </w:r>
          <w:r w:rsidRPr="00B0205A">
            <w:rPr>
              <w:rFonts w:ascii="Times New Roman" w:hAnsi="Times New Roman" w:cs="Times New Roman"/>
              <w:noProof/>
              <w:rPrChange w:id="795" w:author="raye" w:date="2018-08-10T12:30:00Z">
                <w:rPr>
                  <w:noProof/>
                </w:rPr>
              </w:rPrChange>
            </w:rPr>
            <w:fldChar w:fldCharType="end"/>
          </w:r>
        </w:p>
        <w:p w14:paraId="7CACFF61" w14:textId="77777777" w:rsidR="002510B6" w:rsidRPr="00B0205A" w:rsidRDefault="000B35C0">
          <w:pPr>
            <w:pStyle w:val="31"/>
            <w:tabs>
              <w:tab w:val="left" w:pos="1050"/>
              <w:tab w:val="right" w:pos="8296"/>
            </w:tabs>
            <w:rPr>
              <w:rFonts w:ascii="Times New Roman" w:hAnsi="Times New Roman" w:cs="Times New Roman"/>
              <w:noProof/>
              <w:sz w:val="21"/>
              <w:szCs w:val="22"/>
              <w:rPrChange w:id="796" w:author="raye" w:date="2018-08-10T12:30:00Z">
                <w:rPr>
                  <w:rFonts w:cstheme="minorBidi"/>
                  <w:noProof/>
                  <w:sz w:val="21"/>
                  <w:szCs w:val="22"/>
                </w:rPr>
              </w:rPrChange>
            </w:rPr>
          </w:pPr>
          <w:r w:rsidRPr="00B0205A">
            <w:rPr>
              <w:rFonts w:ascii="Times New Roman" w:hAnsi="Times New Roman" w:cs="Times New Roman"/>
              <w:rPrChange w:id="797" w:author="raye" w:date="2018-08-10T12:30:00Z">
                <w:rPr/>
              </w:rPrChange>
            </w:rPr>
            <w:fldChar w:fldCharType="begin"/>
          </w:r>
          <w:r w:rsidRPr="00B0205A">
            <w:rPr>
              <w:rFonts w:ascii="Times New Roman" w:hAnsi="Times New Roman" w:cs="Times New Roman"/>
              <w:rPrChange w:id="798" w:author="raye" w:date="2018-08-10T12:30:00Z">
                <w:rPr/>
              </w:rPrChange>
            </w:rPr>
            <w:instrText xml:space="preserve"> HYPERLINK \l "_Toc520839412" </w:instrText>
          </w:r>
          <w:r w:rsidRPr="00B0205A">
            <w:rPr>
              <w:rFonts w:ascii="Times New Roman" w:hAnsi="Times New Roman" w:cs="Times New Roman"/>
              <w:rPrChange w:id="799" w:author="raye" w:date="2018-08-10T12:30:00Z">
                <w:rPr>
                  <w:noProof/>
                </w:rPr>
              </w:rPrChange>
            </w:rPr>
            <w:fldChar w:fldCharType="separate"/>
          </w:r>
          <w:r w:rsidR="002510B6" w:rsidRPr="00B0205A">
            <w:rPr>
              <w:rStyle w:val="ac"/>
              <w:rFonts w:ascii="Times New Roman" w:hAnsi="Times New Roman" w:cs="Times New Roman"/>
              <w:strike/>
              <w:noProof/>
              <w:color w:val="auto"/>
              <w:rPrChange w:id="800" w:author="raye" w:date="2018-08-10T12:30:00Z">
                <w:rPr>
                  <w:rStyle w:val="ac"/>
                  <w:rFonts w:ascii="Calibri" w:hAnsi="Calibri"/>
                  <w:strike/>
                  <w:noProof/>
                  <w:color w:val="auto"/>
                </w:rPr>
              </w:rPrChange>
            </w:rPr>
            <w:t>1..1.</w:t>
          </w:r>
          <w:r w:rsidR="002510B6" w:rsidRPr="00B0205A">
            <w:rPr>
              <w:rFonts w:ascii="Times New Roman" w:hAnsi="Times New Roman" w:cs="Times New Roman"/>
              <w:noProof/>
              <w:sz w:val="21"/>
              <w:szCs w:val="22"/>
              <w:rPrChange w:id="801" w:author="raye" w:date="2018-08-10T12:30:00Z">
                <w:rPr>
                  <w:rFonts w:cstheme="minorBidi"/>
                  <w:noProof/>
                  <w:sz w:val="21"/>
                  <w:szCs w:val="22"/>
                </w:rPr>
              </w:rPrChange>
            </w:rPr>
            <w:tab/>
          </w:r>
          <w:r w:rsidR="002510B6" w:rsidRPr="00B0205A">
            <w:rPr>
              <w:rStyle w:val="ac"/>
              <w:rFonts w:ascii="Times New Roman" w:hAnsi="Times New Roman" w:cs="Times New Roman"/>
              <w:strike/>
              <w:noProof/>
              <w:color w:val="auto"/>
              <w:rPrChange w:id="802" w:author="raye" w:date="2018-08-10T12:30:00Z">
                <w:rPr>
                  <w:rStyle w:val="ac"/>
                  <w:rFonts w:ascii="Calibri" w:hAnsi="Calibri"/>
                  <w:strike/>
                  <w:noProof/>
                  <w:color w:val="auto"/>
                </w:rPr>
              </w:rPrChange>
            </w:rPr>
            <w:t>AS-IS</w:t>
          </w:r>
          <w:r w:rsidR="002510B6" w:rsidRPr="00B0205A">
            <w:rPr>
              <w:rFonts w:ascii="Times New Roman" w:hAnsi="Times New Roman" w:cs="Times New Roman"/>
              <w:noProof/>
              <w:webHidden/>
              <w:rPrChange w:id="803" w:author="raye" w:date="2018-08-10T12:30:00Z">
                <w:rPr>
                  <w:noProof/>
                  <w:webHidden/>
                </w:rPr>
              </w:rPrChange>
            </w:rPr>
            <w:tab/>
          </w:r>
          <w:r w:rsidR="002510B6" w:rsidRPr="00B0205A">
            <w:rPr>
              <w:rFonts w:ascii="Times New Roman" w:hAnsi="Times New Roman" w:cs="Times New Roman"/>
              <w:noProof/>
              <w:webHidden/>
              <w:rPrChange w:id="804" w:author="raye" w:date="2018-08-10T12:30:00Z">
                <w:rPr>
                  <w:noProof/>
                  <w:webHidden/>
                </w:rPr>
              </w:rPrChange>
            </w:rPr>
            <w:fldChar w:fldCharType="begin"/>
          </w:r>
          <w:r w:rsidR="002510B6" w:rsidRPr="00B0205A">
            <w:rPr>
              <w:rFonts w:ascii="Times New Roman" w:hAnsi="Times New Roman" w:cs="Times New Roman"/>
              <w:noProof/>
              <w:webHidden/>
              <w:rPrChange w:id="805" w:author="raye" w:date="2018-08-10T12:30:00Z">
                <w:rPr>
                  <w:noProof/>
                  <w:webHidden/>
                </w:rPr>
              </w:rPrChange>
            </w:rPr>
            <w:instrText xml:space="preserve"> PAGEREF _Toc520839412 \h </w:instrText>
          </w:r>
          <w:r w:rsidR="002510B6" w:rsidRPr="00B0205A">
            <w:rPr>
              <w:rFonts w:ascii="Times New Roman" w:hAnsi="Times New Roman" w:cs="Times New Roman"/>
              <w:noProof/>
              <w:webHidden/>
              <w:rPrChange w:id="80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807" w:author="raye" w:date="2018-08-10T12:30:00Z">
                <w:rPr>
                  <w:noProof/>
                  <w:webHidden/>
                </w:rPr>
              </w:rPrChange>
            </w:rPr>
            <w:fldChar w:fldCharType="separate"/>
          </w:r>
          <w:r w:rsidR="002510B6" w:rsidRPr="00B0205A">
            <w:rPr>
              <w:rFonts w:ascii="Times New Roman" w:hAnsi="Times New Roman" w:cs="Times New Roman"/>
              <w:noProof/>
              <w:webHidden/>
              <w:rPrChange w:id="808" w:author="raye" w:date="2018-08-10T12:30:00Z">
                <w:rPr>
                  <w:noProof/>
                  <w:webHidden/>
                </w:rPr>
              </w:rPrChange>
            </w:rPr>
            <w:t>38</w:t>
          </w:r>
          <w:r w:rsidR="002510B6" w:rsidRPr="00B0205A">
            <w:rPr>
              <w:rFonts w:ascii="Times New Roman" w:hAnsi="Times New Roman" w:cs="Times New Roman"/>
              <w:noProof/>
              <w:webHidden/>
              <w:rPrChange w:id="809" w:author="raye" w:date="2018-08-10T12:30:00Z">
                <w:rPr>
                  <w:noProof/>
                  <w:webHidden/>
                </w:rPr>
              </w:rPrChange>
            </w:rPr>
            <w:fldChar w:fldCharType="end"/>
          </w:r>
          <w:r w:rsidRPr="00B0205A">
            <w:rPr>
              <w:rFonts w:ascii="Times New Roman" w:hAnsi="Times New Roman" w:cs="Times New Roman"/>
              <w:noProof/>
              <w:rPrChange w:id="810" w:author="raye" w:date="2018-08-10T12:30:00Z">
                <w:rPr>
                  <w:noProof/>
                </w:rPr>
              </w:rPrChange>
            </w:rPr>
            <w:fldChar w:fldCharType="end"/>
          </w:r>
        </w:p>
        <w:p w14:paraId="13CE36A2" w14:textId="77777777" w:rsidR="002510B6" w:rsidRPr="00B0205A" w:rsidRDefault="000B35C0">
          <w:pPr>
            <w:pStyle w:val="31"/>
            <w:tabs>
              <w:tab w:val="left" w:pos="1050"/>
              <w:tab w:val="right" w:pos="8296"/>
            </w:tabs>
            <w:rPr>
              <w:rFonts w:ascii="Times New Roman" w:hAnsi="Times New Roman" w:cs="Times New Roman"/>
              <w:noProof/>
              <w:sz w:val="21"/>
              <w:szCs w:val="22"/>
              <w:rPrChange w:id="811" w:author="raye" w:date="2018-08-10T12:30:00Z">
                <w:rPr>
                  <w:rFonts w:cstheme="minorBidi"/>
                  <w:noProof/>
                  <w:sz w:val="21"/>
                  <w:szCs w:val="22"/>
                </w:rPr>
              </w:rPrChange>
            </w:rPr>
          </w:pPr>
          <w:r w:rsidRPr="00B0205A">
            <w:rPr>
              <w:rFonts w:ascii="Times New Roman" w:hAnsi="Times New Roman" w:cs="Times New Roman"/>
              <w:rPrChange w:id="812" w:author="raye" w:date="2018-08-10T12:30:00Z">
                <w:rPr/>
              </w:rPrChange>
            </w:rPr>
            <w:fldChar w:fldCharType="begin"/>
          </w:r>
          <w:r w:rsidRPr="00B0205A">
            <w:rPr>
              <w:rFonts w:ascii="Times New Roman" w:hAnsi="Times New Roman" w:cs="Times New Roman"/>
              <w:rPrChange w:id="813" w:author="raye" w:date="2018-08-10T12:30:00Z">
                <w:rPr/>
              </w:rPrChange>
            </w:rPr>
            <w:instrText xml:space="preserve"> HYPERLINK \l "_Toc520839413" </w:instrText>
          </w:r>
          <w:r w:rsidRPr="00B0205A">
            <w:rPr>
              <w:rFonts w:ascii="Times New Roman" w:hAnsi="Times New Roman" w:cs="Times New Roman"/>
              <w:rPrChange w:id="814" w:author="raye" w:date="2018-08-10T12:30:00Z">
                <w:rPr>
                  <w:noProof/>
                </w:rPr>
              </w:rPrChange>
            </w:rPr>
            <w:fldChar w:fldCharType="separate"/>
          </w:r>
          <w:r w:rsidR="002510B6" w:rsidRPr="00B0205A">
            <w:rPr>
              <w:rStyle w:val="ac"/>
              <w:rFonts w:ascii="Times New Roman" w:hAnsi="Times New Roman" w:cs="Times New Roman"/>
              <w:noProof/>
              <w:color w:val="auto"/>
              <w:rPrChange w:id="815" w:author="raye" w:date="2018-08-10T12:30:00Z">
                <w:rPr>
                  <w:rStyle w:val="ac"/>
                  <w:rFonts w:ascii="Calibri" w:hAnsi="Calibri"/>
                  <w:noProof/>
                  <w:color w:val="auto"/>
                </w:rPr>
              </w:rPrChange>
            </w:rPr>
            <w:t>1..2.</w:t>
          </w:r>
          <w:r w:rsidR="002510B6" w:rsidRPr="00B0205A">
            <w:rPr>
              <w:rFonts w:ascii="Times New Roman" w:hAnsi="Times New Roman" w:cs="Times New Roman"/>
              <w:noProof/>
              <w:sz w:val="21"/>
              <w:szCs w:val="22"/>
              <w:rPrChange w:id="816" w:author="raye" w:date="2018-08-10T12:30:00Z">
                <w:rPr>
                  <w:rFonts w:cstheme="minorBidi"/>
                  <w:noProof/>
                  <w:sz w:val="21"/>
                  <w:szCs w:val="22"/>
                </w:rPr>
              </w:rPrChange>
            </w:rPr>
            <w:tab/>
          </w:r>
          <w:r w:rsidR="002510B6" w:rsidRPr="00B0205A">
            <w:rPr>
              <w:rStyle w:val="ac"/>
              <w:rFonts w:ascii="Times New Roman" w:hAnsi="Times New Roman" w:cs="Times New Roman"/>
              <w:noProof/>
              <w:color w:val="auto"/>
              <w:rPrChange w:id="817" w:author="raye" w:date="2018-08-10T12:30:00Z">
                <w:rPr>
                  <w:rStyle w:val="ac"/>
                  <w:rFonts w:ascii="Calibri" w:hAnsi="Calibri"/>
                  <w:noProof/>
                  <w:color w:val="auto"/>
                </w:rPr>
              </w:rPrChange>
            </w:rPr>
            <w:t>Enhancement</w:t>
          </w:r>
          <w:r w:rsidR="002510B6" w:rsidRPr="00B0205A">
            <w:rPr>
              <w:rFonts w:ascii="Times New Roman" w:hAnsi="Times New Roman" w:cs="Times New Roman"/>
              <w:noProof/>
              <w:webHidden/>
              <w:rPrChange w:id="818" w:author="raye" w:date="2018-08-10T12:30:00Z">
                <w:rPr>
                  <w:noProof/>
                  <w:webHidden/>
                </w:rPr>
              </w:rPrChange>
            </w:rPr>
            <w:tab/>
          </w:r>
          <w:r w:rsidR="002510B6" w:rsidRPr="00B0205A">
            <w:rPr>
              <w:rFonts w:ascii="Times New Roman" w:hAnsi="Times New Roman" w:cs="Times New Roman"/>
              <w:noProof/>
              <w:webHidden/>
              <w:rPrChange w:id="819" w:author="raye" w:date="2018-08-10T12:30:00Z">
                <w:rPr>
                  <w:noProof/>
                  <w:webHidden/>
                </w:rPr>
              </w:rPrChange>
            </w:rPr>
            <w:fldChar w:fldCharType="begin"/>
          </w:r>
          <w:r w:rsidR="002510B6" w:rsidRPr="00B0205A">
            <w:rPr>
              <w:rFonts w:ascii="Times New Roman" w:hAnsi="Times New Roman" w:cs="Times New Roman"/>
              <w:noProof/>
              <w:webHidden/>
              <w:rPrChange w:id="820" w:author="raye" w:date="2018-08-10T12:30:00Z">
                <w:rPr>
                  <w:noProof/>
                  <w:webHidden/>
                </w:rPr>
              </w:rPrChange>
            </w:rPr>
            <w:instrText xml:space="preserve"> PAGEREF _Toc520839413 \h </w:instrText>
          </w:r>
          <w:r w:rsidR="002510B6" w:rsidRPr="00B0205A">
            <w:rPr>
              <w:rFonts w:ascii="Times New Roman" w:hAnsi="Times New Roman" w:cs="Times New Roman"/>
              <w:noProof/>
              <w:webHidden/>
              <w:rPrChange w:id="821"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822" w:author="raye" w:date="2018-08-10T12:30:00Z">
                <w:rPr>
                  <w:noProof/>
                  <w:webHidden/>
                </w:rPr>
              </w:rPrChange>
            </w:rPr>
            <w:fldChar w:fldCharType="separate"/>
          </w:r>
          <w:r w:rsidR="002510B6" w:rsidRPr="00B0205A">
            <w:rPr>
              <w:rFonts w:ascii="Times New Roman" w:hAnsi="Times New Roman" w:cs="Times New Roman"/>
              <w:noProof/>
              <w:webHidden/>
              <w:rPrChange w:id="823" w:author="raye" w:date="2018-08-10T12:30:00Z">
                <w:rPr>
                  <w:noProof/>
                  <w:webHidden/>
                </w:rPr>
              </w:rPrChange>
            </w:rPr>
            <w:t>40</w:t>
          </w:r>
          <w:r w:rsidR="002510B6" w:rsidRPr="00B0205A">
            <w:rPr>
              <w:rFonts w:ascii="Times New Roman" w:hAnsi="Times New Roman" w:cs="Times New Roman"/>
              <w:noProof/>
              <w:webHidden/>
              <w:rPrChange w:id="824" w:author="raye" w:date="2018-08-10T12:30:00Z">
                <w:rPr>
                  <w:noProof/>
                  <w:webHidden/>
                </w:rPr>
              </w:rPrChange>
            </w:rPr>
            <w:fldChar w:fldCharType="end"/>
          </w:r>
          <w:r w:rsidRPr="00B0205A">
            <w:rPr>
              <w:rFonts w:ascii="Times New Roman" w:hAnsi="Times New Roman" w:cs="Times New Roman"/>
              <w:noProof/>
              <w:rPrChange w:id="825" w:author="raye" w:date="2018-08-10T12:30:00Z">
                <w:rPr>
                  <w:noProof/>
                </w:rPr>
              </w:rPrChange>
            </w:rPr>
            <w:fldChar w:fldCharType="end"/>
          </w:r>
        </w:p>
        <w:p w14:paraId="6912AB35" w14:textId="77777777" w:rsidR="002510B6" w:rsidRPr="00B0205A" w:rsidRDefault="000B35C0">
          <w:pPr>
            <w:pStyle w:val="21"/>
            <w:tabs>
              <w:tab w:val="right" w:pos="8296"/>
            </w:tabs>
            <w:rPr>
              <w:rFonts w:ascii="Times New Roman" w:hAnsi="Times New Roman" w:cs="Times New Roman"/>
              <w:b w:val="0"/>
              <w:bCs w:val="0"/>
              <w:noProof/>
              <w:sz w:val="21"/>
              <w:rPrChange w:id="826" w:author="raye" w:date="2018-08-10T12:30:00Z">
                <w:rPr>
                  <w:rFonts w:cstheme="minorBidi"/>
                  <w:b w:val="0"/>
                  <w:bCs w:val="0"/>
                  <w:noProof/>
                  <w:sz w:val="21"/>
                </w:rPr>
              </w:rPrChange>
            </w:rPr>
          </w:pPr>
          <w:r w:rsidRPr="00B0205A">
            <w:rPr>
              <w:rFonts w:ascii="Times New Roman" w:hAnsi="Times New Roman" w:cs="Times New Roman"/>
              <w:rPrChange w:id="827" w:author="raye" w:date="2018-08-10T12:30:00Z">
                <w:rPr/>
              </w:rPrChange>
            </w:rPr>
            <w:fldChar w:fldCharType="begin"/>
          </w:r>
          <w:r w:rsidRPr="00B0205A">
            <w:rPr>
              <w:rFonts w:ascii="Times New Roman" w:hAnsi="Times New Roman" w:cs="Times New Roman"/>
              <w:rPrChange w:id="828" w:author="raye" w:date="2018-08-10T12:30:00Z">
                <w:rPr/>
              </w:rPrChange>
            </w:rPr>
            <w:instrText xml:space="preserve"> HYPERLINK \l "_Toc520839414" </w:instrText>
          </w:r>
          <w:r w:rsidRPr="00B0205A">
            <w:rPr>
              <w:rFonts w:ascii="Times New Roman" w:hAnsi="Times New Roman" w:cs="Times New Roman"/>
              <w:rPrChange w:id="829" w:author="raye" w:date="2018-08-10T12:30:00Z">
                <w:rPr>
                  <w:noProof/>
                </w:rPr>
              </w:rPrChange>
            </w:rPr>
            <w:fldChar w:fldCharType="separate"/>
          </w:r>
          <w:r w:rsidR="002510B6" w:rsidRPr="00B0205A">
            <w:rPr>
              <w:rStyle w:val="ac"/>
              <w:rFonts w:ascii="Times New Roman" w:hAnsi="Times New Roman" w:cs="Times New Roman"/>
              <w:noProof/>
              <w:color w:val="auto"/>
            </w:rPr>
            <w:t>3.2.1.1. Brief introduction to function</w:t>
          </w:r>
          <w:r w:rsidR="002510B6" w:rsidRPr="00B0205A">
            <w:rPr>
              <w:rFonts w:ascii="Times New Roman" w:hAnsi="Times New Roman" w:cs="Times New Roman"/>
              <w:noProof/>
              <w:webHidden/>
              <w:rPrChange w:id="830" w:author="raye" w:date="2018-08-10T12:30:00Z">
                <w:rPr>
                  <w:noProof/>
                  <w:webHidden/>
                </w:rPr>
              </w:rPrChange>
            </w:rPr>
            <w:tab/>
          </w:r>
          <w:r w:rsidR="002510B6" w:rsidRPr="00B0205A">
            <w:rPr>
              <w:rFonts w:ascii="Times New Roman" w:hAnsi="Times New Roman" w:cs="Times New Roman"/>
              <w:noProof/>
              <w:webHidden/>
              <w:rPrChange w:id="831" w:author="raye" w:date="2018-08-10T12:30:00Z">
                <w:rPr>
                  <w:noProof/>
                  <w:webHidden/>
                </w:rPr>
              </w:rPrChange>
            </w:rPr>
            <w:fldChar w:fldCharType="begin"/>
          </w:r>
          <w:r w:rsidR="002510B6" w:rsidRPr="00B0205A">
            <w:rPr>
              <w:rFonts w:ascii="Times New Roman" w:hAnsi="Times New Roman" w:cs="Times New Roman"/>
              <w:noProof/>
              <w:webHidden/>
              <w:rPrChange w:id="832" w:author="raye" w:date="2018-08-10T12:30:00Z">
                <w:rPr>
                  <w:noProof/>
                  <w:webHidden/>
                </w:rPr>
              </w:rPrChange>
            </w:rPr>
            <w:instrText xml:space="preserve"> PAGEREF _Toc520839414 \h </w:instrText>
          </w:r>
          <w:r w:rsidR="002510B6" w:rsidRPr="00B0205A">
            <w:rPr>
              <w:rFonts w:ascii="Times New Roman" w:hAnsi="Times New Roman" w:cs="Times New Roman"/>
              <w:noProof/>
              <w:webHidden/>
              <w:rPrChange w:id="833"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834" w:author="raye" w:date="2018-08-10T12:30:00Z">
                <w:rPr>
                  <w:noProof/>
                  <w:webHidden/>
                </w:rPr>
              </w:rPrChange>
            </w:rPr>
            <w:fldChar w:fldCharType="separate"/>
          </w:r>
          <w:r w:rsidR="002510B6" w:rsidRPr="00B0205A">
            <w:rPr>
              <w:rFonts w:ascii="Times New Roman" w:hAnsi="Times New Roman" w:cs="Times New Roman"/>
              <w:noProof/>
              <w:webHidden/>
              <w:rPrChange w:id="835" w:author="raye" w:date="2018-08-10T12:30:00Z">
                <w:rPr>
                  <w:noProof/>
                  <w:webHidden/>
                </w:rPr>
              </w:rPrChange>
            </w:rPr>
            <w:t>40</w:t>
          </w:r>
          <w:r w:rsidR="002510B6" w:rsidRPr="00B0205A">
            <w:rPr>
              <w:rFonts w:ascii="Times New Roman" w:hAnsi="Times New Roman" w:cs="Times New Roman"/>
              <w:noProof/>
              <w:webHidden/>
              <w:rPrChange w:id="836" w:author="raye" w:date="2018-08-10T12:30:00Z">
                <w:rPr>
                  <w:noProof/>
                  <w:webHidden/>
                </w:rPr>
              </w:rPrChange>
            </w:rPr>
            <w:fldChar w:fldCharType="end"/>
          </w:r>
          <w:r w:rsidRPr="00B0205A">
            <w:rPr>
              <w:rFonts w:ascii="Times New Roman" w:hAnsi="Times New Roman" w:cs="Times New Roman"/>
              <w:noProof/>
              <w:rPrChange w:id="837" w:author="raye" w:date="2018-08-10T12:30:00Z">
                <w:rPr>
                  <w:noProof/>
                </w:rPr>
              </w:rPrChange>
            </w:rPr>
            <w:fldChar w:fldCharType="end"/>
          </w:r>
        </w:p>
        <w:p w14:paraId="0C3EFF9A" w14:textId="77777777" w:rsidR="002510B6" w:rsidRPr="00B0205A" w:rsidRDefault="000B35C0">
          <w:pPr>
            <w:pStyle w:val="21"/>
            <w:tabs>
              <w:tab w:val="right" w:pos="8296"/>
            </w:tabs>
            <w:rPr>
              <w:rFonts w:ascii="Times New Roman" w:hAnsi="Times New Roman" w:cs="Times New Roman"/>
              <w:b w:val="0"/>
              <w:bCs w:val="0"/>
              <w:noProof/>
              <w:sz w:val="21"/>
              <w:rPrChange w:id="838" w:author="raye" w:date="2018-08-10T12:30:00Z">
                <w:rPr>
                  <w:rFonts w:cstheme="minorBidi"/>
                  <w:b w:val="0"/>
                  <w:bCs w:val="0"/>
                  <w:noProof/>
                  <w:sz w:val="21"/>
                </w:rPr>
              </w:rPrChange>
            </w:rPr>
          </w:pPr>
          <w:r w:rsidRPr="00B0205A">
            <w:rPr>
              <w:rFonts w:ascii="Times New Roman" w:hAnsi="Times New Roman" w:cs="Times New Roman"/>
              <w:rPrChange w:id="839" w:author="raye" w:date="2018-08-10T12:30:00Z">
                <w:rPr/>
              </w:rPrChange>
            </w:rPr>
            <w:fldChar w:fldCharType="begin"/>
          </w:r>
          <w:r w:rsidRPr="00B0205A">
            <w:rPr>
              <w:rFonts w:ascii="Times New Roman" w:hAnsi="Times New Roman" w:cs="Times New Roman"/>
              <w:rPrChange w:id="840" w:author="raye" w:date="2018-08-10T12:30:00Z">
                <w:rPr/>
              </w:rPrChange>
            </w:rPr>
            <w:instrText xml:space="preserve"> HYPERLINK \l "_Toc520839415" </w:instrText>
          </w:r>
          <w:r w:rsidRPr="00B0205A">
            <w:rPr>
              <w:rFonts w:ascii="Times New Roman" w:hAnsi="Times New Roman" w:cs="Times New Roman"/>
              <w:rPrChange w:id="841" w:author="raye" w:date="2018-08-10T12:30:00Z">
                <w:rPr>
                  <w:noProof/>
                </w:rPr>
              </w:rPrChange>
            </w:rPr>
            <w:fldChar w:fldCharType="separate"/>
          </w:r>
          <w:r w:rsidR="002510B6" w:rsidRPr="00B0205A">
            <w:rPr>
              <w:rStyle w:val="ac"/>
              <w:rFonts w:ascii="Times New Roman" w:hAnsi="Times New Roman" w:cs="Times New Roman"/>
              <w:noProof/>
              <w:color w:val="auto"/>
            </w:rPr>
            <w:t>3.2.1.2. Detailed description</w:t>
          </w:r>
          <w:r w:rsidR="002510B6" w:rsidRPr="00B0205A">
            <w:rPr>
              <w:rFonts w:ascii="Times New Roman" w:hAnsi="Times New Roman" w:cs="Times New Roman"/>
              <w:noProof/>
              <w:webHidden/>
              <w:rPrChange w:id="842" w:author="raye" w:date="2018-08-10T12:30:00Z">
                <w:rPr>
                  <w:noProof/>
                  <w:webHidden/>
                </w:rPr>
              </w:rPrChange>
            </w:rPr>
            <w:tab/>
          </w:r>
          <w:r w:rsidR="002510B6" w:rsidRPr="00B0205A">
            <w:rPr>
              <w:rFonts w:ascii="Times New Roman" w:hAnsi="Times New Roman" w:cs="Times New Roman"/>
              <w:noProof/>
              <w:webHidden/>
              <w:rPrChange w:id="843" w:author="raye" w:date="2018-08-10T12:30:00Z">
                <w:rPr>
                  <w:noProof/>
                  <w:webHidden/>
                </w:rPr>
              </w:rPrChange>
            </w:rPr>
            <w:fldChar w:fldCharType="begin"/>
          </w:r>
          <w:r w:rsidR="002510B6" w:rsidRPr="00B0205A">
            <w:rPr>
              <w:rFonts w:ascii="Times New Roman" w:hAnsi="Times New Roman" w:cs="Times New Roman"/>
              <w:noProof/>
              <w:webHidden/>
              <w:rPrChange w:id="844" w:author="raye" w:date="2018-08-10T12:30:00Z">
                <w:rPr>
                  <w:noProof/>
                  <w:webHidden/>
                </w:rPr>
              </w:rPrChange>
            </w:rPr>
            <w:instrText xml:space="preserve"> PAGEREF _Toc520839415 \h </w:instrText>
          </w:r>
          <w:r w:rsidR="002510B6" w:rsidRPr="00B0205A">
            <w:rPr>
              <w:rFonts w:ascii="Times New Roman" w:hAnsi="Times New Roman" w:cs="Times New Roman"/>
              <w:noProof/>
              <w:webHidden/>
              <w:rPrChange w:id="845"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846" w:author="raye" w:date="2018-08-10T12:30:00Z">
                <w:rPr>
                  <w:noProof/>
                  <w:webHidden/>
                </w:rPr>
              </w:rPrChange>
            </w:rPr>
            <w:fldChar w:fldCharType="separate"/>
          </w:r>
          <w:r w:rsidR="002510B6" w:rsidRPr="00B0205A">
            <w:rPr>
              <w:rFonts w:ascii="Times New Roman" w:hAnsi="Times New Roman" w:cs="Times New Roman"/>
              <w:noProof/>
              <w:webHidden/>
              <w:rPrChange w:id="847" w:author="raye" w:date="2018-08-10T12:30:00Z">
                <w:rPr>
                  <w:noProof/>
                  <w:webHidden/>
                </w:rPr>
              </w:rPrChange>
            </w:rPr>
            <w:t>42</w:t>
          </w:r>
          <w:r w:rsidR="002510B6" w:rsidRPr="00B0205A">
            <w:rPr>
              <w:rFonts w:ascii="Times New Roman" w:hAnsi="Times New Roman" w:cs="Times New Roman"/>
              <w:noProof/>
              <w:webHidden/>
              <w:rPrChange w:id="848" w:author="raye" w:date="2018-08-10T12:30:00Z">
                <w:rPr>
                  <w:noProof/>
                  <w:webHidden/>
                </w:rPr>
              </w:rPrChange>
            </w:rPr>
            <w:fldChar w:fldCharType="end"/>
          </w:r>
          <w:r w:rsidRPr="00B0205A">
            <w:rPr>
              <w:rFonts w:ascii="Times New Roman" w:hAnsi="Times New Roman" w:cs="Times New Roman"/>
              <w:noProof/>
              <w:rPrChange w:id="849" w:author="raye" w:date="2018-08-10T12:30:00Z">
                <w:rPr>
                  <w:noProof/>
                </w:rPr>
              </w:rPrChange>
            </w:rPr>
            <w:fldChar w:fldCharType="end"/>
          </w:r>
        </w:p>
        <w:p w14:paraId="67E06746" w14:textId="77777777" w:rsidR="002510B6" w:rsidRPr="00B0205A" w:rsidRDefault="000B35C0">
          <w:pPr>
            <w:pStyle w:val="21"/>
            <w:tabs>
              <w:tab w:val="right" w:pos="8296"/>
            </w:tabs>
            <w:rPr>
              <w:rFonts w:ascii="Times New Roman" w:hAnsi="Times New Roman" w:cs="Times New Roman"/>
              <w:b w:val="0"/>
              <w:bCs w:val="0"/>
              <w:noProof/>
              <w:sz w:val="21"/>
              <w:rPrChange w:id="850" w:author="raye" w:date="2018-08-10T12:30:00Z">
                <w:rPr>
                  <w:rFonts w:cstheme="minorBidi"/>
                  <w:b w:val="0"/>
                  <w:bCs w:val="0"/>
                  <w:noProof/>
                  <w:sz w:val="21"/>
                </w:rPr>
              </w:rPrChange>
            </w:rPr>
          </w:pPr>
          <w:r w:rsidRPr="00B0205A">
            <w:rPr>
              <w:rFonts w:ascii="Times New Roman" w:hAnsi="Times New Roman" w:cs="Times New Roman"/>
              <w:rPrChange w:id="851" w:author="raye" w:date="2018-08-10T12:30:00Z">
                <w:rPr/>
              </w:rPrChange>
            </w:rPr>
            <w:fldChar w:fldCharType="begin"/>
          </w:r>
          <w:r w:rsidRPr="00B0205A">
            <w:rPr>
              <w:rFonts w:ascii="Times New Roman" w:hAnsi="Times New Roman" w:cs="Times New Roman"/>
              <w:rPrChange w:id="852" w:author="raye" w:date="2018-08-10T12:30:00Z">
                <w:rPr/>
              </w:rPrChange>
            </w:rPr>
            <w:instrText xml:space="preserve"> HYPERLINK \l "_Toc520839416" </w:instrText>
          </w:r>
          <w:r w:rsidRPr="00B0205A">
            <w:rPr>
              <w:rFonts w:ascii="Times New Roman" w:hAnsi="Times New Roman" w:cs="Times New Roman"/>
              <w:rPrChange w:id="853" w:author="raye" w:date="2018-08-10T12:30:00Z">
                <w:rPr>
                  <w:noProof/>
                </w:rPr>
              </w:rPrChange>
            </w:rPr>
            <w:fldChar w:fldCharType="separate"/>
          </w:r>
          <w:r w:rsidR="002510B6" w:rsidRPr="00B0205A">
            <w:rPr>
              <w:rStyle w:val="ac"/>
              <w:rFonts w:ascii="Times New Roman" w:hAnsi="Times New Roman" w:cs="Times New Roman"/>
              <w:noProof/>
              <w:color w:val="auto"/>
            </w:rPr>
            <w:t>3.2.1.3. Interface requirements</w:t>
          </w:r>
          <w:r w:rsidR="002510B6" w:rsidRPr="00B0205A">
            <w:rPr>
              <w:rFonts w:ascii="Times New Roman" w:hAnsi="Times New Roman" w:cs="Times New Roman"/>
              <w:noProof/>
              <w:webHidden/>
              <w:rPrChange w:id="854" w:author="raye" w:date="2018-08-10T12:30:00Z">
                <w:rPr>
                  <w:noProof/>
                  <w:webHidden/>
                </w:rPr>
              </w:rPrChange>
            </w:rPr>
            <w:tab/>
          </w:r>
          <w:r w:rsidR="002510B6" w:rsidRPr="00B0205A">
            <w:rPr>
              <w:rFonts w:ascii="Times New Roman" w:hAnsi="Times New Roman" w:cs="Times New Roman"/>
              <w:noProof/>
              <w:webHidden/>
              <w:rPrChange w:id="855" w:author="raye" w:date="2018-08-10T12:30:00Z">
                <w:rPr>
                  <w:noProof/>
                  <w:webHidden/>
                </w:rPr>
              </w:rPrChange>
            </w:rPr>
            <w:fldChar w:fldCharType="begin"/>
          </w:r>
          <w:r w:rsidR="002510B6" w:rsidRPr="00B0205A">
            <w:rPr>
              <w:rFonts w:ascii="Times New Roman" w:hAnsi="Times New Roman" w:cs="Times New Roman"/>
              <w:noProof/>
              <w:webHidden/>
              <w:rPrChange w:id="856" w:author="raye" w:date="2018-08-10T12:30:00Z">
                <w:rPr>
                  <w:noProof/>
                  <w:webHidden/>
                </w:rPr>
              </w:rPrChange>
            </w:rPr>
            <w:instrText xml:space="preserve"> PAGEREF _Toc520839416 \h </w:instrText>
          </w:r>
          <w:r w:rsidR="002510B6" w:rsidRPr="00B0205A">
            <w:rPr>
              <w:rFonts w:ascii="Times New Roman" w:hAnsi="Times New Roman" w:cs="Times New Roman"/>
              <w:noProof/>
              <w:webHidden/>
              <w:rPrChange w:id="857"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858" w:author="raye" w:date="2018-08-10T12:30:00Z">
                <w:rPr>
                  <w:noProof/>
                  <w:webHidden/>
                </w:rPr>
              </w:rPrChange>
            </w:rPr>
            <w:fldChar w:fldCharType="separate"/>
          </w:r>
          <w:r w:rsidR="002510B6" w:rsidRPr="00B0205A">
            <w:rPr>
              <w:rFonts w:ascii="Times New Roman" w:hAnsi="Times New Roman" w:cs="Times New Roman"/>
              <w:noProof/>
              <w:webHidden/>
              <w:rPrChange w:id="859" w:author="raye" w:date="2018-08-10T12:30:00Z">
                <w:rPr>
                  <w:noProof/>
                  <w:webHidden/>
                </w:rPr>
              </w:rPrChange>
            </w:rPr>
            <w:t>45</w:t>
          </w:r>
          <w:r w:rsidR="002510B6" w:rsidRPr="00B0205A">
            <w:rPr>
              <w:rFonts w:ascii="Times New Roman" w:hAnsi="Times New Roman" w:cs="Times New Roman"/>
              <w:noProof/>
              <w:webHidden/>
              <w:rPrChange w:id="860" w:author="raye" w:date="2018-08-10T12:30:00Z">
                <w:rPr>
                  <w:noProof/>
                  <w:webHidden/>
                </w:rPr>
              </w:rPrChange>
            </w:rPr>
            <w:fldChar w:fldCharType="end"/>
          </w:r>
          <w:r w:rsidRPr="00B0205A">
            <w:rPr>
              <w:rFonts w:ascii="Times New Roman" w:hAnsi="Times New Roman" w:cs="Times New Roman"/>
              <w:noProof/>
              <w:rPrChange w:id="861" w:author="raye" w:date="2018-08-10T12:30:00Z">
                <w:rPr>
                  <w:noProof/>
                </w:rPr>
              </w:rPrChange>
            </w:rPr>
            <w:fldChar w:fldCharType="end"/>
          </w:r>
        </w:p>
        <w:p w14:paraId="26E6C857" w14:textId="77777777" w:rsidR="002510B6" w:rsidRPr="00B0205A" w:rsidRDefault="000B35C0">
          <w:pPr>
            <w:pStyle w:val="21"/>
            <w:tabs>
              <w:tab w:val="left" w:pos="1050"/>
              <w:tab w:val="right" w:pos="8296"/>
            </w:tabs>
            <w:rPr>
              <w:rFonts w:ascii="Times New Roman" w:hAnsi="Times New Roman" w:cs="Times New Roman"/>
              <w:b w:val="0"/>
              <w:bCs w:val="0"/>
              <w:noProof/>
              <w:sz w:val="21"/>
              <w:rPrChange w:id="862" w:author="raye" w:date="2018-08-10T12:30:00Z">
                <w:rPr>
                  <w:rFonts w:cstheme="minorBidi"/>
                  <w:b w:val="0"/>
                  <w:bCs w:val="0"/>
                  <w:noProof/>
                  <w:sz w:val="21"/>
                </w:rPr>
              </w:rPrChange>
            </w:rPr>
          </w:pPr>
          <w:r w:rsidRPr="00B0205A">
            <w:rPr>
              <w:rFonts w:ascii="Times New Roman" w:hAnsi="Times New Roman" w:cs="Times New Roman"/>
              <w:rPrChange w:id="863" w:author="raye" w:date="2018-08-10T12:30:00Z">
                <w:rPr/>
              </w:rPrChange>
            </w:rPr>
            <w:fldChar w:fldCharType="begin"/>
          </w:r>
          <w:r w:rsidRPr="00B0205A">
            <w:rPr>
              <w:rFonts w:ascii="Times New Roman" w:hAnsi="Times New Roman" w:cs="Times New Roman"/>
              <w:rPrChange w:id="864" w:author="raye" w:date="2018-08-10T12:30:00Z">
                <w:rPr/>
              </w:rPrChange>
            </w:rPr>
            <w:instrText xml:space="preserve"> HYPERLINK \l "_Toc520839417" </w:instrText>
          </w:r>
          <w:r w:rsidRPr="00B0205A">
            <w:rPr>
              <w:rFonts w:ascii="Times New Roman" w:hAnsi="Times New Roman" w:cs="Times New Roman"/>
              <w:rPrChange w:id="865" w:author="raye" w:date="2018-08-10T12:30:00Z">
                <w:rPr>
                  <w:noProof/>
                </w:rPr>
              </w:rPrChange>
            </w:rPr>
            <w:fldChar w:fldCharType="separate"/>
          </w:r>
          <w:r w:rsidR="002510B6" w:rsidRPr="00B0205A">
            <w:rPr>
              <w:rStyle w:val="ac"/>
              <w:rFonts w:ascii="Times New Roman" w:hAnsi="Times New Roman" w:cs="Times New Roman"/>
              <w:noProof/>
              <w:color w:val="auto"/>
              <w:rPrChange w:id="866" w:author="raye" w:date="2018-08-10T12:30:00Z">
                <w:rPr>
                  <w:rStyle w:val="ac"/>
                  <w:rFonts w:ascii="Calibri" w:hAnsi="Calibri"/>
                  <w:noProof/>
                  <w:color w:val="auto"/>
                </w:rPr>
              </w:rPrChange>
            </w:rPr>
            <w:t>3.2.2</w:t>
          </w:r>
          <w:r w:rsidR="002510B6" w:rsidRPr="00B0205A">
            <w:rPr>
              <w:rFonts w:ascii="Times New Roman" w:hAnsi="Times New Roman" w:cs="Times New Roman"/>
              <w:b w:val="0"/>
              <w:bCs w:val="0"/>
              <w:noProof/>
              <w:sz w:val="21"/>
              <w:rPrChange w:id="867" w:author="raye" w:date="2018-08-10T12:30:00Z">
                <w:rPr>
                  <w:rFonts w:cstheme="minorBidi"/>
                  <w:b w:val="0"/>
                  <w:bCs w:val="0"/>
                  <w:noProof/>
                  <w:sz w:val="21"/>
                </w:rPr>
              </w:rPrChange>
            </w:rPr>
            <w:tab/>
          </w:r>
          <w:r w:rsidR="002510B6" w:rsidRPr="00B0205A">
            <w:rPr>
              <w:rStyle w:val="ac"/>
              <w:rFonts w:ascii="Times New Roman" w:hAnsi="Times New Roman" w:cs="Times New Roman"/>
              <w:noProof/>
              <w:color w:val="auto"/>
              <w:rPrChange w:id="868" w:author="raye" w:date="2018-08-10T12:30:00Z">
                <w:rPr>
                  <w:rStyle w:val="ac"/>
                  <w:rFonts w:ascii="Calibri" w:hAnsi="Calibri"/>
                  <w:noProof/>
                  <w:color w:val="auto"/>
                </w:rPr>
              </w:rPrChange>
            </w:rPr>
            <w:t>Home Page</w:t>
          </w:r>
          <w:r w:rsidR="002510B6" w:rsidRPr="00B0205A">
            <w:rPr>
              <w:rFonts w:ascii="Times New Roman" w:hAnsi="Times New Roman" w:cs="Times New Roman"/>
              <w:noProof/>
              <w:webHidden/>
              <w:rPrChange w:id="869" w:author="raye" w:date="2018-08-10T12:30:00Z">
                <w:rPr>
                  <w:noProof/>
                  <w:webHidden/>
                </w:rPr>
              </w:rPrChange>
            </w:rPr>
            <w:tab/>
          </w:r>
          <w:r w:rsidR="002510B6" w:rsidRPr="00B0205A">
            <w:rPr>
              <w:rFonts w:ascii="Times New Roman" w:hAnsi="Times New Roman" w:cs="Times New Roman"/>
              <w:noProof/>
              <w:webHidden/>
              <w:rPrChange w:id="870" w:author="raye" w:date="2018-08-10T12:30:00Z">
                <w:rPr>
                  <w:noProof/>
                  <w:webHidden/>
                </w:rPr>
              </w:rPrChange>
            </w:rPr>
            <w:fldChar w:fldCharType="begin"/>
          </w:r>
          <w:r w:rsidR="002510B6" w:rsidRPr="00B0205A">
            <w:rPr>
              <w:rFonts w:ascii="Times New Roman" w:hAnsi="Times New Roman" w:cs="Times New Roman"/>
              <w:noProof/>
              <w:webHidden/>
              <w:rPrChange w:id="871" w:author="raye" w:date="2018-08-10T12:30:00Z">
                <w:rPr>
                  <w:noProof/>
                  <w:webHidden/>
                </w:rPr>
              </w:rPrChange>
            </w:rPr>
            <w:instrText xml:space="preserve"> PAGEREF _Toc520839417 \h </w:instrText>
          </w:r>
          <w:r w:rsidR="002510B6" w:rsidRPr="00B0205A">
            <w:rPr>
              <w:rFonts w:ascii="Times New Roman" w:hAnsi="Times New Roman" w:cs="Times New Roman"/>
              <w:noProof/>
              <w:webHidden/>
              <w:rPrChange w:id="872"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873" w:author="raye" w:date="2018-08-10T12:30:00Z">
                <w:rPr>
                  <w:noProof/>
                  <w:webHidden/>
                </w:rPr>
              </w:rPrChange>
            </w:rPr>
            <w:fldChar w:fldCharType="separate"/>
          </w:r>
          <w:r w:rsidR="002510B6" w:rsidRPr="00B0205A">
            <w:rPr>
              <w:rFonts w:ascii="Times New Roman" w:hAnsi="Times New Roman" w:cs="Times New Roman"/>
              <w:noProof/>
              <w:webHidden/>
              <w:rPrChange w:id="874" w:author="raye" w:date="2018-08-10T12:30:00Z">
                <w:rPr>
                  <w:noProof/>
                  <w:webHidden/>
                </w:rPr>
              </w:rPrChange>
            </w:rPr>
            <w:t>47</w:t>
          </w:r>
          <w:r w:rsidR="002510B6" w:rsidRPr="00B0205A">
            <w:rPr>
              <w:rFonts w:ascii="Times New Roman" w:hAnsi="Times New Roman" w:cs="Times New Roman"/>
              <w:noProof/>
              <w:webHidden/>
              <w:rPrChange w:id="875" w:author="raye" w:date="2018-08-10T12:30:00Z">
                <w:rPr>
                  <w:noProof/>
                  <w:webHidden/>
                </w:rPr>
              </w:rPrChange>
            </w:rPr>
            <w:fldChar w:fldCharType="end"/>
          </w:r>
          <w:r w:rsidRPr="00B0205A">
            <w:rPr>
              <w:rFonts w:ascii="Times New Roman" w:hAnsi="Times New Roman" w:cs="Times New Roman"/>
              <w:noProof/>
              <w:rPrChange w:id="876" w:author="raye" w:date="2018-08-10T12:30:00Z">
                <w:rPr>
                  <w:noProof/>
                </w:rPr>
              </w:rPrChange>
            </w:rPr>
            <w:fldChar w:fldCharType="end"/>
          </w:r>
        </w:p>
        <w:p w14:paraId="7EA07842" w14:textId="77777777" w:rsidR="002510B6" w:rsidRPr="00B0205A" w:rsidRDefault="000B35C0">
          <w:pPr>
            <w:pStyle w:val="31"/>
            <w:tabs>
              <w:tab w:val="right" w:pos="8296"/>
            </w:tabs>
            <w:rPr>
              <w:rFonts w:ascii="Times New Roman" w:hAnsi="Times New Roman" w:cs="Times New Roman"/>
              <w:noProof/>
              <w:sz w:val="21"/>
              <w:szCs w:val="22"/>
              <w:rPrChange w:id="877" w:author="raye" w:date="2018-08-10T12:30:00Z">
                <w:rPr>
                  <w:rFonts w:cstheme="minorBidi"/>
                  <w:noProof/>
                  <w:sz w:val="21"/>
                  <w:szCs w:val="22"/>
                </w:rPr>
              </w:rPrChange>
            </w:rPr>
          </w:pPr>
          <w:r w:rsidRPr="00B0205A">
            <w:rPr>
              <w:rFonts w:ascii="Times New Roman" w:hAnsi="Times New Roman" w:cs="Times New Roman"/>
              <w:rPrChange w:id="878" w:author="raye" w:date="2018-08-10T12:30:00Z">
                <w:rPr/>
              </w:rPrChange>
            </w:rPr>
            <w:fldChar w:fldCharType="begin"/>
          </w:r>
          <w:r w:rsidRPr="00B0205A">
            <w:rPr>
              <w:rFonts w:ascii="Times New Roman" w:hAnsi="Times New Roman" w:cs="Times New Roman"/>
              <w:rPrChange w:id="879" w:author="raye" w:date="2018-08-10T12:30:00Z">
                <w:rPr/>
              </w:rPrChange>
            </w:rPr>
            <w:instrText xml:space="preserve"> HYPERLINK \l "_Toc520839418" </w:instrText>
          </w:r>
          <w:r w:rsidRPr="00B0205A">
            <w:rPr>
              <w:rFonts w:ascii="Times New Roman" w:hAnsi="Times New Roman" w:cs="Times New Roman"/>
              <w:rPrChange w:id="880" w:author="raye" w:date="2018-08-10T12:30:00Z">
                <w:rPr>
                  <w:noProof/>
                </w:rPr>
              </w:rPrChange>
            </w:rPr>
            <w:fldChar w:fldCharType="separate"/>
          </w:r>
          <w:r w:rsidR="002510B6" w:rsidRPr="00B0205A">
            <w:rPr>
              <w:rStyle w:val="ac"/>
              <w:rFonts w:ascii="Times New Roman" w:hAnsi="Times New Roman" w:cs="Times New Roman"/>
              <w:strike/>
              <w:noProof/>
              <w:color w:val="auto"/>
              <w:rPrChange w:id="881" w:author="raye" w:date="2018-08-10T12:30:00Z">
                <w:rPr>
                  <w:rStyle w:val="ac"/>
                  <w:rFonts w:ascii="Calibri" w:hAnsi="Calibri"/>
                  <w:strike/>
                  <w:noProof/>
                  <w:color w:val="auto"/>
                </w:rPr>
              </w:rPrChange>
            </w:rPr>
            <w:t>1..1. AS-IS</w:t>
          </w:r>
          <w:r w:rsidR="002510B6" w:rsidRPr="00B0205A">
            <w:rPr>
              <w:rFonts w:ascii="Times New Roman" w:hAnsi="Times New Roman" w:cs="Times New Roman"/>
              <w:noProof/>
              <w:webHidden/>
              <w:rPrChange w:id="882" w:author="raye" w:date="2018-08-10T12:30:00Z">
                <w:rPr>
                  <w:noProof/>
                  <w:webHidden/>
                </w:rPr>
              </w:rPrChange>
            </w:rPr>
            <w:tab/>
          </w:r>
          <w:r w:rsidR="002510B6" w:rsidRPr="00B0205A">
            <w:rPr>
              <w:rFonts w:ascii="Times New Roman" w:hAnsi="Times New Roman" w:cs="Times New Roman"/>
              <w:noProof/>
              <w:webHidden/>
              <w:rPrChange w:id="883" w:author="raye" w:date="2018-08-10T12:30:00Z">
                <w:rPr>
                  <w:noProof/>
                  <w:webHidden/>
                </w:rPr>
              </w:rPrChange>
            </w:rPr>
            <w:fldChar w:fldCharType="begin"/>
          </w:r>
          <w:r w:rsidR="002510B6" w:rsidRPr="00B0205A">
            <w:rPr>
              <w:rFonts w:ascii="Times New Roman" w:hAnsi="Times New Roman" w:cs="Times New Roman"/>
              <w:noProof/>
              <w:webHidden/>
              <w:rPrChange w:id="884" w:author="raye" w:date="2018-08-10T12:30:00Z">
                <w:rPr>
                  <w:noProof/>
                  <w:webHidden/>
                </w:rPr>
              </w:rPrChange>
            </w:rPr>
            <w:instrText xml:space="preserve"> PAGEREF _Toc520839418 \h </w:instrText>
          </w:r>
          <w:r w:rsidR="002510B6" w:rsidRPr="00B0205A">
            <w:rPr>
              <w:rFonts w:ascii="Times New Roman" w:hAnsi="Times New Roman" w:cs="Times New Roman"/>
              <w:noProof/>
              <w:webHidden/>
              <w:rPrChange w:id="885"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886" w:author="raye" w:date="2018-08-10T12:30:00Z">
                <w:rPr>
                  <w:noProof/>
                  <w:webHidden/>
                </w:rPr>
              </w:rPrChange>
            </w:rPr>
            <w:fldChar w:fldCharType="separate"/>
          </w:r>
          <w:r w:rsidR="002510B6" w:rsidRPr="00B0205A">
            <w:rPr>
              <w:rFonts w:ascii="Times New Roman" w:hAnsi="Times New Roman" w:cs="Times New Roman"/>
              <w:noProof/>
              <w:webHidden/>
              <w:rPrChange w:id="887" w:author="raye" w:date="2018-08-10T12:30:00Z">
                <w:rPr>
                  <w:noProof/>
                  <w:webHidden/>
                </w:rPr>
              </w:rPrChange>
            </w:rPr>
            <w:t>48</w:t>
          </w:r>
          <w:r w:rsidR="002510B6" w:rsidRPr="00B0205A">
            <w:rPr>
              <w:rFonts w:ascii="Times New Roman" w:hAnsi="Times New Roman" w:cs="Times New Roman"/>
              <w:noProof/>
              <w:webHidden/>
              <w:rPrChange w:id="888" w:author="raye" w:date="2018-08-10T12:30:00Z">
                <w:rPr>
                  <w:noProof/>
                  <w:webHidden/>
                </w:rPr>
              </w:rPrChange>
            </w:rPr>
            <w:fldChar w:fldCharType="end"/>
          </w:r>
          <w:r w:rsidRPr="00B0205A">
            <w:rPr>
              <w:rFonts w:ascii="Times New Roman" w:hAnsi="Times New Roman" w:cs="Times New Roman"/>
              <w:noProof/>
              <w:rPrChange w:id="889" w:author="raye" w:date="2018-08-10T12:30:00Z">
                <w:rPr>
                  <w:noProof/>
                </w:rPr>
              </w:rPrChange>
            </w:rPr>
            <w:fldChar w:fldCharType="end"/>
          </w:r>
        </w:p>
        <w:p w14:paraId="6D328731" w14:textId="77777777" w:rsidR="002510B6" w:rsidRPr="00B0205A" w:rsidRDefault="000B35C0">
          <w:pPr>
            <w:pStyle w:val="31"/>
            <w:tabs>
              <w:tab w:val="right" w:pos="8296"/>
            </w:tabs>
            <w:rPr>
              <w:rFonts w:ascii="Times New Roman" w:hAnsi="Times New Roman" w:cs="Times New Roman"/>
              <w:noProof/>
              <w:sz w:val="21"/>
              <w:szCs w:val="22"/>
              <w:rPrChange w:id="890" w:author="raye" w:date="2018-08-10T12:30:00Z">
                <w:rPr>
                  <w:rFonts w:cstheme="minorBidi"/>
                  <w:noProof/>
                  <w:sz w:val="21"/>
                  <w:szCs w:val="22"/>
                </w:rPr>
              </w:rPrChange>
            </w:rPr>
          </w:pPr>
          <w:r w:rsidRPr="00B0205A">
            <w:rPr>
              <w:rFonts w:ascii="Times New Roman" w:hAnsi="Times New Roman" w:cs="Times New Roman"/>
              <w:rPrChange w:id="891" w:author="raye" w:date="2018-08-10T12:30:00Z">
                <w:rPr/>
              </w:rPrChange>
            </w:rPr>
            <w:fldChar w:fldCharType="begin"/>
          </w:r>
          <w:r w:rsidRPr="00B0205A">
            <w:rPr>
              <w:rFonts w:ascii="Times New Roman" w:hAnsi="Times New Roman" w:cs="Times New Roman"/>
              <w:rPrChange w:id="892" w:author="raye" w:date="2018-08-10T12:30:00Z">
                <w:rPr/>
              </w:rPrChange>
            </w:rPr>
            <w:instrText xml:space="preserve"> HYPERLINK \l "_Toc520839419" </w:instrText>
          </w:r>
          <w:r w:rsidRPr="00B0205A">
            <w:rPr>
              <w:rFonts w:ascii="Times New Roman" w:hAnsi="Times New Roman" w:cs="Times New Roman"/>
              <w:rPrChange w:id="893" w:author="raye" w:date="2018-08-10T12:30:00Z">
                <w:rPr>
                  <w:noProof/>
                </w:rPr>
              </w:rPrChange>
            </w:rPr>
            <w:fldChar w:fldCharType="separate"/>
          </w:r>
          <w:r w:rsidR="002510B6" w:rsidRPr="00B0205A">
            <w:rPr>
              <w:rStyle w:val="ac"/>
              <w:rFonts w:ascii="Times New Roman" w:hAnsi="Times New Roman" w:cs="Times New Roman"/>
              <w:noProof/>
              <w:color w:val="auto"/>
              <w:rPrChange w:id="894" w:author="raye" w:date="2018-08-10T12:30:00Z">
                <w:rPr>
                  <w:rStyle w:val="ac"/>
                  <w:rFonts w:ascii="Calibri" w:hAnsi="Calibri"/>
                  <w:noProof/>
                  <w:color w:val="auto"/>
                </w:rPr>
              </w:rPrChange>
            </w:rPr>
            <w:t>1..2. Enhancement</w:t>
          </w:r>
          <w:r w:rsidR="002510B6" w:rsidRPr="00B0205A">
            <w:rPr>
              <w:rFonts w:ascii="Times New Roman" w:hAnsi="Times New Roman" w:cs="Times New Roman"/>
              <w:noProof/>
              <w:webHidden/>
              <w:rPrChange w:id="895" w:author="raye" w:date="2018-08-10T12:30:00Z">
                <w:rPr>
                  <w:noProof/>
                  <w:webHidden/>
                </w:rPr>
              </w:rPrChange>
            </w:rPr>
            <w:tab/>
          </w:r>
          <w:r w:rsidR="002510B6" w:rsidRPr="00B0205A">
            <w:rPr>
              <w:rFonts w:ascii="Times New Roman" w:hAnsi="Times New Roman" w:cs="Times New Roman"/>
              <w:noProof/>
              <w:webHidden/>
              <w:rPrChange w:id="896" w:author="raye" w:date="2018-08-10T12:30:00Z">
                <w:rPr>
                  <w:noProof/>
                  <w:webHidden/>
                </w:rPr>
              </w:rPrChange>
            </w:rPr>
            <w:fldChar w:fldCharType="begin"/>
          </w:r>
          <w:r w:rsidR="002510B6" w:rsidRPr="00B0205A">
            <w:rPr>
              <w:rFonts w:ascii="Times New Roman" w:hAnsi="Times New Roman" w:cs="Times New Roman"/>
              <w:noProof/>
              <w:webHidden/>
              <w:rPrChange w:id="897" w:author="raye" w:date="2018-08-10T12:30:00Z">
                <w:rPr>
                  <w:noProof/>
                  <w:webHidden/>
                </w:rPr>
              </w:rPrChange>
            </w:rPr>
            <w:instrText xml:space="preserve"> PAGEREF _Toc520839419 \h </w:instrText>
          </w:r>
          <w:r w:rsidR="002510B6" w:rsidRPr="00B0205A">
            <w:rPr>
              <w:rFonts w:ascii="Times New Roman" w:hAnsi="Times New Roman" w:cs="Times New Roman"/>
              <w:noProof/>
              <w:webHidden/>
              <w:rPrChange w:id="898"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899" w:author="raye" w:date="2018-08-10T12:30:00Z">
                <w:rPr>
                  <w:noProof/>
                  <w:webHidden/>
                </w:rPr>
              </w:rPrChange>
            </w:rPr>
            <w:fldChar w:fldCharType="separate"/>
          </w:r>
          <w:r w:rsidR="002510B6" w:rsidRPr="00B0205A">
            <w:rPr>
              <w:rFonts w:ascii="Times New Roman" w:hAnsi="Times New Roman" w:cs="Times New Roman"/>
              <w:noProof/>
              <w:webHidden/>
              <w:rPrChange w:id="900" w:author="raye" w:date="2018-08-10T12:30:00Z">
                <w:rPr>
                  <w:noProof/>
                  <w:webHidden/>
                </w:rPr>
              </w:rPrChange>
            </w:rPr>
            <w:t>48</w:t>
          </w:r>
          <w:r w:rsidR="002510B6" w:rsidRPr="00B0205A">
            <w:rPr>
              <w:rFonts w:ascii="Times New Roman" w:hAnsi="Times New Roman" w:cs="Times New Roman"/>
              <w:noProof/>
              <w:webHidden/>
              <w:rPrChange w:id="901" w:author="raye" w:date="2018-08-10T12:30:00Z">
                <w:rPr>
                  <w:noProof/>
                  <w:webHidden/>
                </w:rPr>
              </w:rPrChange>
            </w:rPr>
            <w:fldChar w:fldCharType="end"/>
          </w:r>
          <w:r w:rsidRPr="00B0205A">
            <w:rPr>
              <w:rFonts w:ascii="Times New Roman" w:hAnsi="Times New Roman" w:cs="Times New Roman"/>
              <w:noProof/>
              <w:rPrChange w:id="902" w:author="raye" w:date="2018-08-10T12:30:00Z">
                <w:rPr>
                  <w:noProof/>
                </w:rPr>
              </w:rPrChange>
            </w:rPr>
            <w:fldChar w:fldCharType="end"/>
          </w:r>
        </w:p>
        <w:p w14:paraId="46794F86" w14:textId="77777777" w:rsidR="002510B6" w:rsidRPr="00B0205A" w:rsidRDefault="000B35C0">
          <w:pPr>
            <w:pStyle w:val="21"/>
            <w:tabs>
              <w:tab w:val="right" w:pos="8296"/>
            </w:tabs>
            <w:rPr>
              <w:rFonts w:ascii="Times New Roman" w:hAnsi="Times New Roman" w:cs="Times New Roman"/>
              <w:b w:val="0"/>
              <w:bCs w:val="0"/>
              <w:noProof/>
              <w:sz w:val="21"/>
              <w:rPrChange w:id="903" w:author="raye" w:date="2018-08-10T12:30:00Z">
                <w:rPr>
                  <w:rFonts w:cstheme="minorBidi"/>
                  <w:b w:val="0"/>
                  <w:bCs w:val="0"/>
                  <w:noProof/>
                  <w:sz w:val="21"/>
                </w:rPr>
              </w:rPrChange>
            </w:rPr>
          </w:pPr>
          <w:r w:rsidRPr="00B0205A">
            <w:rPr>
              <w:rFonts w:ascii="Times New Roman" w:hAnsi="Times New Roman" w:cs="Times New Roman"/>
              <w:rPrChange w:id="904" w:author="raye" w:date="2018-08-10T12:30:00Z">
                <w:rPr/>
              </w:rPrChange>
            </w:rPr>
            <w:fldChar w:fldCharType="begin"/>
          </w:r>
          <w:r w:rsidRPr="00B0205A">
            <w:rPr>
              <w:rFonts w:ascii="Times New Roman" w:hAnsi="Times New Roman" w:cs="Times New Roman"/>
              <w:rPrChange w:id="905" w:author="raye" w:date="2018-08-10T12:30:00Z">
                <w:rPr/>
              </w:rPrChange>
            </w:rPr>
            <w:instrText xml:space="preserve"> HYPERLINK \l "_Toc520839420" </w:instrText>
          </w:r>
          <w:r w:rsidRPr="00B0205A">
            <w:rPr>
              <w:rFonts w:ascii="Times New Roman" w:hAnsi="Times New Roman" w:cs="Times New Roman"/>
              <w:rPrChange w:id="906" w:author="raye" w:date="2018-08-10T12:30:00Z">
                <w:rPr>
                  <w:noProof/>
                </w:rPr>
              </w:rPrChange>
            </w:rPr>
            <w:fldChar w:fldCharType="separate"/>
          </w:r>
          <w:r w:rsidR="002510B6" w:rsidRPr="00B0205A">
            <w:rPr>
              <w:rStyle w:val="ac"/>
              <w:rFonts w:ascii="Times New Roman" w:hAnsi="Times New Roman" w:cs="Times New Roman"/>
              <w:noProof/>
              <w:color w:val="auto"/>
            </w:rPr>
            <w:t>3.2.2.1. Brief introduction to function</w:t>
          </w:r>
          <w:r w:rsidR="002510B6" w:rsidRPr="00B0205A">
            <w:rPr>
              <w:rFonts w:ascii="Times New Roman" w:hAnsi="Times New Roman" w:cs="Times New Roman"/>
              <w:noProof/>
              <w:webHidden/>
              <w:rPrChange w:id="907" w:author="raye" w:date="2018-08-10T12:30:00Z">
                <w:rPr>
                  <w:noProof/>
                  <w:webHidden/>
                </w:rPr>
              </w:rPrChange>
            </w:rPr>
            <w:tab/>
          </w:r>
          <w:r w:rsidR="002510B6" w:rsidRPr="00B0205A">
            <w:rPr>
              <w:rFonts w:ascii="Times New Roman" w:hAnsi="Times New Roman" w:cs="Times New Roman"/>
              <w:noProof/>
              <w:webHidden/>
              <w:rPrChange w:id="908" w:author="raye" w:date="2018-08-10T12:30:00Z">
                <w:rPr>
                  <w:noProof/>
                  <w:webHidden/>
                </w:rPr>
              </w:rPrChange>
            </w:rPr>
            <w:fldChar w:fldCharType="begin"/>
          </w:r>
          <w:r w:rsidR="002510B6" w:rsidRPr="00B0205A">
            <w:rPr>
              <w:rFonts w:ascii="Times New Roman" w:hAnsi="Times New Roman" w:cs="Times New Roman"/>
              <w:noProof/>
              <w:webHidden/>
              <w:rPrChange w:id="909" w:author="raye" w:date="2018-08-10T12:30:00Z">
                <w:rPr>
                  <w:noProof/>
                  <w:webHidden/>
                </w:rPr>
              </w:rPrChange>
            </w:rPr>
            <w:instrText xml:space="preserve"> PAGEREF _Toc520839420 \h </w:instrText>
          </w:r>
          <w:r w:rsidR="002510B6" w:rsidRPr="00B0205A">
            <w:rPr>
              <w:rFonts w:ascii="Times New Roman" w:hAnsi="Times New Roman" w:cs="Times New Roman"/>
              <w:noProof/>
              <w:webHidden/>
              <w:rPrChange w:id="910"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911" w:author="raye" w:date="2018-08-10T12:30:00Z">
                <w:rPr>
                  <w:noProof/>
                  <w:webHidden/>
                </w:rPr>
              </w:rPrChange>
            </w:rPr>
            <w:fldChar w:fldCharType="separate"/>
          </w:r>
          <w:r w:rsidR="002510B6" w:rsidRPr="00B0205A">
            <w:rPr>
              <w:rFonts w:ascii="Times New Roman" w:hAnsi="Times New Roman" w:cs="Times New Roman"/>
              <w:noProof/>
              <w:webHidden/>
              <w:rPrChange w:id="912" w:author="raye" w:date="2018-08-10T12:30:00Z">
                <w:rPr>
                  <w:noProof/>
                  <w:webHidden/>
                </w:rPr>
              </w:rPrChange>
            </w:rPr>
            <w:t>50</w:t>
          </w:r>
          <w:r w:rsidR="002510B6" w:rsidRPr="00B0205A">
            <w:rPr>
              <w:rFonts w:ascii="Times New Roman" w:hAnsi="Times New Roman" w:cs="Times New Roman"/>
              <w:noProof/>
              <w:webHidden/>
              <w:rPrChange w:id="913" w:author="raye" w:date="2018-08-10T12:30:00Z">
                <w:rPr>
                  <w:noProof/>
                  <w:webHidden/>
                </w:rPr>
              </w:rPrChange>
            </w:rPr>
            <w:fldChar w:fldCharType="end"/>
          </w:r>
          <w:r w:rsidRPr="00B0205A">
            <w:rPr>
              <w:rFonts w:ascii="Times New Roman" w:hAnsi="Times New Roman" w:cs="Times New Roman"/>
              <w:noProof/>
              <w:rPrChange w:id="914" w:author="raye" w:date="2018-08-10T12:30:00Z">
                <w:rPr>
                  <w:noProof/>
                </w:rPr>
              </w:rPrChange>
            </w:rPr>
            <w:fldChar w:fldCharType="end"/>
          </w:r>
        </w:p>
        <w:p w14:paraId="36EC90BC" w14:textId="77777777" w:rsidR="002510B6" w:rsidRPr="00B0205A" w:rsidRDefault="000B35C0">
          <w:pPr>
            <w:pStyle w:val="21"/>
            <w:tabs>
              <w:tab w:val="right" w:pos="8296"/>
            </w:tabs>
            <w:rPr>
              <w:rFonts w:ascii="Times New Roman" w:hAnsi="Times New Roman" w:cs="Times New Roman"/>
              <w:b w:val="0"/>
              <w:bCs w:val="0"/>
              <w:noProof/>
              <w:sz w:val="21"/>
              <w:rPrChange w:id="915" w:author="raye" w:date="2018-08-10T12:30:00Z">
                <w:rPr>
                  <w:rFonts w:cstheme="minorBidi"/>
                  <w:b w:val="0"/>
                  <w:bCs w:val="0"/>
                  <w:noProof/>
                  <w:sz w:val="21"/>
                </w:rPr>
              </w:rPrChange>
            </w:rPr>
          </w:pPr>
          <w:r w:rsidRPr="00B0205A">
            <w:rPr>
              <w:rFonts w:ascii="Times New Roman" w:hAnsi="Times New Roman" w:cs="Times New Roman"/>
              <w:rPrChange w:id="916" w:author="raye" w:date="2018-08-10T12:30:00Z">
                <w:rPr/>
              </w:rPrChange>
            </w:rPr>
            <w:fldChar w:fldCharType="begin"/>
          </w:r>
          <w:r w:rsidRPr="00B0205A">
            <w:rPr>
              <w:rFonts w:ascii="Times New Roman" w:hAnsi="Times New Roman" w:cs="Times New Roman"/>
              <w:rPrChange w:id="917" w:author="raye" w:date="2018-08-10T12:30:00Z">
                <w:rPr/>
              </w:rPrChange>
            </w:rPr>
            <w:instrText xml:space="preserve"> HYPERLINK \l "_Toc520839421" </w:instrText>
          </w:r>
          <w:r w:rsidRPr="00B0205A">
            <w:rPr>
              <w:rFonts w:ascii="Times New Roman" w:hAnsi="Times New Roman" w:cs="Times New Roman"/>
              <w:rPrChange w:id="918" w:author="raye" w:date="2018-08-10T12:30:00Z">
                <w:rPr>
                  <w:noProof/>
                </w:rPr>
              </w:rPrChange>
            </w:rPr>
            <w:fldChar w:fldCharType="separate"/>
          </w:r>
          <w:r w:rsidR="002510B6" w:rsidRPr="00B0205A">
            <w:rPr>
              <w:rStyle w:val="ac"/>
              <w:rFonts w:ascii="Times New Roman" w:hAnsi="Times New Roman" w:cs="Times New Roman"/>
              <w:noProof/>
              <w:color w:val="auto"/>
            </w:rPr>
            <w:t>3.2.2.2. Detailed description</w:t>
          </w:r>
          <w:r w:rsidR="002510B6" w:rsidRPr="00B0205A">
            <w:rPr>
              <w:rFonts w:ascii="Times New Roman" w:hAnsi="Times New Roman" w:cs="Times New Roman"/>
              <w:noProof/>
              <w:webHidden/>
              <w:rPrChange w:id="919" w:author="raye" w:date="2018-08-10T12:30:00Z">
                <w:rPr>
                  <w:noProof/>
                  <w:webHidden/>
                </w:rPr>
              </w:rPrChange>
            </w:rPr>
            <w:tab/>
          </w:r>
          <w:r w:rsidR="002510B6" w:rsidRPr="00B0205A">
            <w:rPr>
              <w:rFonts w:ascii="Times New Roman" w:hAnsi="Times New Roman" w:cs="Times New Roman"/>
              <w:noProof/>
              <w:webHidden/>
              <w:rPrChange w:id="920" w:author="raye" w:date="2018-08-10T12:30:00Z">
                <w:rPr>
                  <w:noProof/>
                  <w:webHidden/>
                </w:rPr>
              </w:rPrChange>
            </w:rPr>
            <w:fldChar w:fldCharType="begin"/>
          </w:r>
          <w:r w:rsidR="002510B6" w:rsidRPr="00B0205A">
            <w:rPr>
              <w:rFonts w:ascii="Times New Roman" w:hAnsi="Times New Roman" w:cs="Times New Roman"/>
              <w:noProof/>
              <w:webHidden/>
              <w:rPrChange w:id="921" w:author="raye" w:date="2018-08-10T12:30:00Z">
                <w:rPr>
                  <w:noProof/>
                  <w:webHidden/>
                </w:rPr>
              </w:rPrChange>
            </w:rPr>
            <w:instrText xml:space="preserve"> PAGEREF _Toc520839421 \h </w:instrText>
          </w:r>
          <w:r w:rsidR="002510B6" w:rsidRPr="00B0205A">
            <w:rPr>
              <w:rFonts w:ascii="Times New Roman" w:hAnsi="Times New Roman" w:cs="Times New Roman"/>
              <w:noProof/>
              <w:webHidden/>
              <w:rPrChange w:id="922"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923" w:author="raye" w:date="2018-08-10T12:30:00Z">
                <w:rPr>
                  <w:noProof/>
                  <w:webHidden/>
                </w:rPr>
              </w:rPrChange>
            </w:rPr>
            <w:fldChar w:fldCharType="separate"/>
          </w:r>
          <w:r w:rsidR="002510B6" w:rsidRPr="00B0205A">
            <w:rPr>
              <w:rFonts w:ascii="Times New Roman" w:hAnsi="Times New Roman" w:cs="Times New Roman"/>
              <w:noProof/>
              <w:webHidden/>
              <w:rPrChange w:id="924" w:author="raye" w:date="2018-08-10T12:30:00Z">
                <w:rPr>
                  <w:noProof/>
                  <w:webHidden/>
                </w:rPr>
              </w:rPrChange>
            </w:rPr>
            <w:t>51</w:t>
          </w:r>
          <w:r w:rsidR="002510B6" w:rsidRPr="00B0205A">
            <w:rPr>
              <w:rFonts w:ascii="Times New Roman" w:hAnsi="Times New Roman" w:cs="Times New Roman"/>
              <w:noProof/>
              <w:webHidden/>
              <w:rPrChange w:id="925" w:author="raye" w:date="2018-08-10T12:30:00Z">
                <w:rPr>
                  <w:noProof/>
                  <w:webHidden/>
                </w:rPr>
              </w:rPrChange>
            </w:rPr>
            <w:fldChar w:fldCharType="end"/>
          </w:r>
          <w:r w:rsidRPr="00B0205A">
            <w:rPr>
              <w:rFonts w:ascii="Times New Roman" w:hAnsi="Times New Roman" w:cs="Times New Roman"/>
              <w:noProof/>
              <w:rPrChange w:id="926" w:author="raye" w:date="2018-08-10T12:30:00Z">
                <w:rPr>
                  <w:noProof/>
                </w:rPr>
              </w:rPrChange>
            </w:rPr>
            <w:fldChar w:fldCharType="end"/>
          </w:r>
        </w:p>
        <w:p w14:paraId="2C7959F5" w14:textId="77777777" w:rsidR="002510B6" w:rsidRPr="00B0205A" w:rsidRDefault="000B35C0">
          <w:pPr>
            <w:pStyle w:val="21"/>
            <w:tabs>
              <w:tab w:val="right" w:pos="8296"/>
            </w:tabs>
            <w:rPr>
              <w:rFonts w:ascii="Times New Roman" w:hAnsi="Times New Roman" w:cs="Times New Roman"/>
              <w:b w:val="0"/>
              <w:bCs w:val="0"/>
              <w:noProof/>
              <w:sz w:val="21"/>
              <w:rPrChange w:id="927" w:author="raye" w:date="2018-08-10T12:30:00Z">
                <w:rPr>
                  <w:rFonts w:cstheme="minorBidi"/>
                  <w:b w:val="0"/>
                  <w:bCs w:val="0"/>
                  <w:noProof/>
                  <w:sz w:val="21"/>
                </w:rPr>
              </w:rPrChange>
            </w:rPr>
          </w:pPr>
          <w:r w:rsidRPr="00B0205A">
            <w:rPr>
              <w:rFonts w:ascii="Times New Roman" w:hAnsi="Times New Roman" w:cs="Times New Roman"/>
              <w:rPrChange w:id="928" w:author="raye" w:date="2018-08-10T12:30:00Z">
                <w:rPr/>
              </w:rPrChange>
            </w:rPr>
            <w:fldChar w:fldCharType="begin"/>
          </w:r>
          <w:r w:rsidRPr="00B0205A">
            <w:rPr>
              <w:rFonts w:ascii="Times New Roman" w:hAnsi="Times New Roman" w:cs="Times New Roman"/>
              <w:rPrChange w:id="929" w:author="raye" w:date="2018-08-10T12:30:00Z">
                <w:rPr/>
              </w:rPrChange>
            </w:rPr>
            <w:instrText xml:space="preserve"> HYPERLINK \l "_Toc520839422" </w:instrText>
          </w:r>
          <w:r w:rsidRPr="00B0205A">
            <w:rPr>
              <w:rFonts w:ascii="Times New Roman" w:hAnsi="Times New Roman" w:cs="Times New Roman"/>
              <w:rPrChange w:id="930" w:author="raye" w:date="2018-08-10T12:30:00Z">
                <w:rPr>
                  <w:noProof/>
                </w:rPr>
              </w:rPrChange>
            </w:rPr>
            <w:fldChar w:fldCharType="separate"/>
          </w:r>
          <w:r w:rsidR="002510B6" w:rsidRPr="00B0205A">
            <w:rPr>
              <w:rStyle w:val="ac"/>
              <w:rFonts w:ascii="Times New Roman" w:hAnsi="Times New Roman" w:cs="Times New Roman"/>
              <w:noProof/>
              <w:color w:val="auto"/>
            </w:rPr>
            <w:t>3.2.2.3. Interface requirements</w:t>
          </w:r>
          <w:r w:rsidR="002510B6" w:rsidRPr="00B0205A">
            <w:rPr>
              <w:rFonts w:ascii="Times New Roman" w:hAnsi="Times New Roman" w:cs="Times New Roman"/>
              <w:noProof/>
              <w:webHidden/>
              <w:rPrChange w:id="931" w:author="raye" w:date="2018-08-10T12:30:00Z">
                <w:rPr>
                  <w:noProof/>
                  <w:webHidden/>
                </w:rPr>
              </w:rPrChange>
            </w:rPr>
            <w:tab/>
          </w:r>
          <w:r w:rsidR="002510B6" w:rsidRPr="00B0205A">
            <w:rPr>
              <w:rFonts w:ascii="Times New Roman" w:hAnsi="Times New Roman" w:cs="Times New Roman"/>
              <w:noProof/>
              <w:webHidden/>
              <w:rPrChange w:id="932" w:author="raye" w:date="2018-08-10T12:30:00Z">
                <w:rPr>
                  <w:noProof/>
                  <w:webHidden/>
                </w:rPr>
              </w:rPrChange>
            </w:rPr>
            <w:fldChar w:fldCharType="begin"/>
          </w:r>
          <w:r w:rsidR="002510B6" w:rsidRPr="00B0205A">
            <w:rPr>
              <w:rFonts w:ascii="Times New Roman" w:hAnsi="Times New Roman" w:cs="Times New Roman"/>
              <w:noProof/>
              <w:webHidden/>
              <w:rPrChange w:id="933" w:author="raye" w:date="2018-08-10T12:30:00Z">
                <w:rPr>
                  <w:noProof/>
                  <w:webHidden/>
                </w:rPr>
              </w:rPrChange>
            </w:rPr>
            <w:instrText xml:space="preserve"> PAGEREF _Toc520839422 \h </w:instrText>
          </w:r>
          <w:r w:rsidR="002510B6" w:rsidRPr="00B0205A">
            <w:rPr>
              <w:rFonts w:ascii="Times New Roman" w:hAnsi="Times New Roman" w:cs="Times New Roman"/>
              <w:noProof/>
              <w:webHidden/>
              <w:rPrChange w:id="93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935" w:author="raye" w:date="2018-08-10T12:30:00Z">
                <w:rPr>
                  <w:noProof/>
                  <w:webHidden/>
                </w:rPr>
              </w:rPrChange>
            </w:rPr>
            <w:fldChar w:fldCharType="separate"/>
          </w:r>
          <w:r w:rsidR="002510B6" w:rsidRPr="00B0205A">
            <w:rPr>
              <w:rFonts w:ascii="Times New Roman" w:hAnsi="Times New Roman" w:cs="Times New Roman"/>
              <w:noProof/>
              <w:webHidden/>
              <w:rPrChange w:id="936" w:author="raye" w:date="2018-08-10T12:30:00Z">
                <w:rPr>
                  <w:noProof/>
                  <w:webHidden/>
                </w:rPr>
              </w:rPrChange>
            </w:rPr>
            <w:t>52</w:t>
          </w:r>
          <w:r w:rsidR="002510B6" w:rsidRPr="00B0205A">
            <w:rPr>
              <w:rFonts w:ascii="Times New Roman" w:hAnsi="Times New Roman" w:cs="Times New Roman"/>
              <w:noProof/>
              <w:webHidden/>
              <w:rPrChange w:id="937" w:author="raye" w:date="2018-08-10T12:30:00Z">
                <w:rPr>
                  <w:noProof/>
                  <w:webHidden/>
                </w:rPr>
              </w:rPrChange>
            </w:rPr>
            <w:fldChar w:fldCharType="end"/>
          </w:r>
          <w:r w:rsidRPr="00B0205A">
            <w:rPr>
              <w:rFonts w:ascii="Times New Roman" w:hAnsi="Times New Roman" w:cs="Times New Roman"/>
              <w:noProof/>
              <w:rPrChange w:id="938" w:author="raye" w:date="2018-08-10T12:30:00Z">
                <w:rPr>
                  <w:noProof/>
                </w:rPr>
              </w:rPrChange>
            </w:rPr>
            <w:fldChar w:fldCharType="end"/>
          </w:r>
        </w:p>
        <w:p w14:paraId="467CE7CA" w14:textId="77777777" w:rsidR="002510B6" w:rsidRPr="00B0205A" w:rsidRDefault="000B35C0">
          <w:pPr>
            <w:pStyle w:val="21"/>
            <w:tabs>
              <w:tab w:val="left" w:pos="1050"/>
              <w:tab w:val="right" w:pos="8296"/>
            </w:tabs>
            <w:rPr>
              <w:rFonts w:ascii="Times New Roman" w:hAnsi="Times New Roman" w:cs="Times New Roman"/>
              <w:b w:val="0"/>
              <w:bCs w:val="0"/>
              <w:noProof/>
              <w:sz w:val="21"/>
              <w:rPrChange w:id="939" w:author="raye" w:date="2018-08-10T12:30:00Z">
                <w:rPr>
                  <w:rFonts w:cstheme="minorBidi"/>
                  <w:b w:val="0"/>
                  <w:bCs w:val="0"/>
                  <w:noProof/>
                  <w:sz w:val="21"/>
                </w:rPr>
              </w:rPrChange>
            </w:rPr>
          </w:pPr>
          <w:r w:rsidRPr="00B0205A">
            <w:rPr>
              <w:rFonts w:ascii="Times New Roman" w:hAnsi="Times New Roman" w:cs="Times New Roman"/>
              <w:rPrChange w:id="940" w:author="raye" w:date="2018-08-10T12:30:00Z">
                <w:rPr/>
              </w:rPrChange>
            </w:rPr>
            <w:fldChar w:fldCharType="begin"/>
          </w:r>
          <w:r w:rsidRPr="00B0205A">
            <w:rPr>
              <w:rFonts w:ascii="Times New Roman" w:hAnsi="Times New Roman" w:cs="Times New Roman"/>
              <w:rPrChange w:id="941" w:author="raye" w:date="2018-08-10T12:30:00Z">
                <w:rPr/>
              </w:rPrChange>
            </w:rPr>
            <w:instrText xml:space="preserve"> HYPERLINK \l "_Toc520839423" </w:instrText>
          </w:r>
          <w:r w:rsidRPr="00B0205A">
            <w:rPr>
              <w:rFonts w:ascii="Times New Roman" w:hAnsi="Times New Roman" w:cs="Times New Roman"/>
              <w:rPrChange w:id="942" w:author="raye" w:date="2018-08-10T12:30:00Z">
                <w:rPr>
                  <w:noProof/>
                </w:rPr>
              </w:rPrChange>
            </w:rPr>
            <w:fldChar w:fldCharType="separate"/>
          </w:r>
          <w:r w:rsidR="002510B6" w:rsidRPr="00B0205A">
            <w:rPr>
              <w:rStyle w:val="ac"/>
              <w:rFonts w:ascii="Times New Roman" w:hAnsi="Times New Roman" w:cs="Times New Roman"/>
              <w:noProof/>
              <w:color w:val="auto"/>
              <w:rPrChange w:id="943" w:author="raye" w:date="2018-08-10T12:30:00Z">
                <w:rPr>
                  <w:rStyle w:val="ac"/>
                  <w:rFonts w:ascii="Calibri" w:hAnsi="Calibri"/>
                  <w:noProof/>
                  <w:color w:val="auto"/>
                </w:rPr>
              </w:rPrChange>
            </w:rPr>
            <w:t>3.2.3</w:t>
          </w:r>
          <w:r w:rsidR="002510B6" w:rsidRPr="00B0205A">
            <w:rPr>
              <w:rFonts w:ascii="Times New Roman" w:hAnsi="Times New Roman" w:cs="Times New Roman"/>
              <w:b w:val="0"/>
              <w:bCs w:val="0"/>
              <w:noProof/>
              <w:sz w:val="21"/>
              <w:rPrChange w:id="944" w:author="raye" w:date="2018-08-10T12:30:00Z">
                <w:rPr>
                  <w:rFonts w:cstheme="minorBidi"/>
                  <w:b w:val="0"/>
                  <w:bCs w:val="0"/>
                  <w:noProof/>
                  <w:sz w:val="21"/>
                </w:rPr>
              </w:rPrChange>
            </w:rPr>
            <w:tab/>
          </w:r>
          <w:r w:rsidR="002510B6" w:rsidRPr="00B0205A">
            <w:rPr>
              <w:rStyle w:val="ac"/>
              <w:rFonts w:ascii="Times New Roman" w:hAnsi="Times New Roman" w:cs="Times New Roman"/>
              <w:noProof/>
              <w:color w:val="auto"/>
              <w:rPrChange w:id="945" w:author="raye" w:date="2018-08-10T12:30:00Z">
                <w:rPr>
                  <w:rStyle w:val="ac"/>
                  <w:rFonts w:ascii="Calibri" w:hAnsi="Calibri"/>
                  <w:noProof/>
                  <w:color w:val="auto"/>
                </w:rPr>
              </w:rPrChange>
            </w:rPr>
            <w:t>Operations Analyst: Case List Page</w:t>
          </w:r>
          <w:r w:rsidR="002510B6" w:rsidRPr="00B0205A">
            <w:rPr>
              <w:rFonts w:ascii="Times New Roman" w:hAnsi="Times New Roman" w:cs="Times New Roman"/>
              <w:noProof/>
              <w:webHidden/>
              <w:rPrChange w:id="946" w:author="raye" w:date="2018-08-10T12:30:00Z">
                <w:rPr>
                  <w:noProof/>
                  <w:webHidden/>
                </w:rPr>
              </w:rPrChange>
            </w:rPr>
            <w:tab/>
          </w:r>
          <w:r w:rsidR="002510B6" w:rsidRPr="00B0205A">
            <w:rPr>
              <w:rFonts w:ascii="Times New Roman" w:hAnsi="Times New Roman" w:cs="Times New Roman"/>
              <w:noProof/>
              <w:webHidden/>
              <w:rPrChange w:id="947" w:author="raye" w:date="2018-08-10T12:30:00Z">
                <w:rPr>
                  <w:noProof/>
                  <w:webHidden/>
                </w:rPr>
              </w:rPrChange>
            </w:rPr>
            <w:fldChar w:fldCharType="begin"/>
          </w:r>
          <w:r w:rsidR="002510B6" w:rsidRPr="00B0205A">
            <w:rPr>
              <w:rFonts w:ascii="Times New Roman" w:hAnsi="Times New Roman" w:cs="Times New Roman"/>
              <w:noProof/>
              <w:webHidden/>
              <w:rPrChange w:id="948" w:author="raye" w:date="2018-08-10T12:30:00Z">
                <w:rPr>
                  <w:noProof/>
                  <w:webHidden/>
                </w:rPr>
              </w:rPrChange>
            </w:rPr>
            <w:instrText xml:space="preserve"> PAGEREF _Toc520839423 \h </w:instrText>
          </w:r>
          <w:r w:rsidR="002510B6" w:rsidRPr="00B0205A">
            <w:rPr>
              <w:rFonts w:ascii="Times New Roman" w:hAnsi="Times New Roman" w:cs="Times New Roman"/>
              <w:noProof/>
              <w:webHidden/>
              <w:rPrChange w:id="94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950" w:author="raye" w:date="2018-08-10T12:30:00Z">
                <w:rPr>
                  <w:noProof/>
                  <w:webHidden/>
                </w:rPr>
              </w:rPrChange>
            </w:rPr>
            <w:fldChar w:fldCharType="separate"/>
          </w:r>
          <w:r w:rsidR="002510B6" w:rsidRPr="00B0205A">
            <w:rPr>
              <w:rFonts w:ascii="Times New Roman" w:hAnsi="Times New Roman" w:cs="Times New Roman"/>
              <w:noProof/>
              <w:webHidden/>
              <w:rPrChange w:id="951" w:author="raye" w:date="2018-08-10T12:30:00Z">
                <w:rPr>
                  <w:noProof/>
                  <w:webHidden/>
                </w:rPr>
              </w:rPrChange>
            </w:rPr>
            <w:t>54</w:t>
          </w:r>
          <w:r w:rsidR="002510B6" w:rsidRPr="00B0205A">
            <w:rPr>
              <w:rFonts w:ascii="Times New Roman" w:hAnsi="Times New Roman" w:cs="Times New Roman"/>
              <w:noProof/>
              <w:webHidden/>
              <w:rPrChange w:id="952" w:author="raye" w:date="2018-08-10T12:30:00Z">
                <w:rPr>
                  <w:noProof/>
                  <w:webHidden/>
                </w:rPr>
              </w:rPrChange>
            </w:rPr>
            <w:fldChar w:fldCharType="end"/>
          </w:r>
          <w:r w:rsidRPr="00B0205A">
            <w:rPr>
              <w:rFonts w:ascii="Times New Roman" w:hAnsi="Times New Roman" w:cs="Times New Roman"/>
              <w:noProof/>
              <w:rPrChange w:id="953" w:author="raye" w:date="2018-08-10T12:30:00Z">
                <w:rPr>
                  <w:noProof/>
                </w:rPr>
              </w:rPrChange>
            </w:rPr>
            <w:fldChar w:fldCharType="end"/>
          </w:r>
        </w:p>
        <w:p w14:paraId="40D51DC7" w14:textId="77777777" w:rsidR="002510B6" w:rsidRPr="00B0205A" w:rsidRDefault="000B35C0">
          <w:pPr>
            <w:pStyle w:val="31"/>
            <w:tabs>
              <w:tab w:val="right" w:pos="8296"/>
            </w:tabs>
            <w:rPr>
              <w:rFonts w:ascii="Times New Roman" w:hAnsi="Times New Roman" w:cs="Times New Roman"/>
              <w:noProof/>
              <w:sz w:val="21"/>
              <w:szCs w:val="22"/>
              <w:rPrChange w:id="954" w:author="raye" w:date="2018-08-10T12:30:00Z">
                <w:rPr>
                  <w:rFonts w:cstheme="minorBidi"/>
                  <w:noProof/>
                  <w:sz w:val="21"/>
                  <w:szCs w:val="22"/>
                </w:rPr>
              </w:rPrChange>
            </w:rPr>
          </w:pPr>
          <w:r w:rsidRPr="00B0205A">
            <w:rPr>
              <w:rFonts w:ascii="Times New Roman" w:hAnsi="Times New Roman" w:cs="Times New Roman"/>
              <w:rPrChange w:id="955" w:author="raye" w:date="2018-08-10T12:30:00Z">
                <w:rPr/>
              </w:rPrChange>
            </w:rPr>
            <w:fldChar w:fldCharType="begin"/>
          </w:r>
          <w:r w:rsidRPr="00B0205A">
            <w:rPr>
              <w:rFonts w:ascii="Times New Roman" w:hAnsi="Times New Roman" w:cs="Times New Roman"/>
              <w:rPrChange w:id="956" w:author="raye" w:date="2018-08-10T12:30:00Z">
                <w:rPr/>
              </w:rPrChange>
            </w:rPr>
            <w:instrText xml:space="preserve"> HYPERLINK \l "_Toc520839424" </w:instrText>
          </w:r>
          <w:r w:rsidRPr="00B0205A">
            <w:rPr>
              <w:rFonts w:ascii="Times New Roman" w:hAnsi="Times New Roman" w:cs="Times New Roman"/>
              <w:rPrChange w:id="957" w:author="raye" w:date="2018-08-10T12:30:00Z">
                <w:rPr>
                  <w:noProof/>
                </w:rPr>
              </w:rPrChange>
            </w:rPr>
            <w:fldChar w:fldCharType="separate"/>
          </w:r>
          <w:r w:rsidR="002510B6" w:rsidRPr="00B0205A">
            <w:rPr>
              <w:rStyle w:val="ac"/>
              <w:rFonts w:ascii="Times New Roman" w:hAnsi="Times New Roman" w:cs="Times New Roman"/>
              <w:noProof/>
              <w:color w:val="auto"/>
              <w:rPrChange w:id="958" w:author="raye" w:date="2018-08-10T12:30:00Z">
                <w:rPr>
                  <w:rStyle w:val="ac"/>
                  <w:rFonts w:ascii="Calibri" w:hAnsi="Calibri"/>
                  <w:noProof/>
                  <w:color w:val="auto"/>
                </w:rPr>
              </w:rPrChange>
            </w:rPr>
            <w:t>1..1. AS-IS</w:t>
          </w:r>
          <w:r w:rsidR="002510B6" w:rsidRPr="00B0205A">
            <w:rPr>
              <w:rFonts w:ascii="Times New Roman" w:hAnsi="Times New Roman" w:cs="Times New Roman"/>
              <w:noProof/>
              <w:webHidden/>
              <w:rPrChange w:id="959" w:author="raye" w:date="2018-08-10T12:30:00Z">
                <w:rPr>
                  <w:noProof/>
                  <w:webHidden/>
                </w:rPr>
              </w:rPrChange>
            </w:rPr>
            <w:tab/>
          </w:r>
          <w:r w:rsidR="002510B6" w:rsidRPr="00B0205A">
            <w:rPr>
              <w:rFonts w:ascii="Times New Roman" w:hAnsi="Times New Roman" w:cs="Times New Roman"/>
              <w:noProof/>
              <w:webHidden/>
              <w:rPrChange w:id="960" w:author="raye" w:date="2018-08-10T12:30:00Z">
                <w:rPr>
                  <w:noProof/>
                  <w:webHidden/>
                </w:rPr>
              </w:rPrChange>
            </w:rPr>
            <w:fldChar w:fldCharType="begin"/>
          </w:r>
          <w:r w:rsidR="002510B6" w:rsidRPr="00B0205A">
            <w:rPr>
              <w:rFonts w:ascii="Times New Roman" w:hAnsi="Times New Roman" w:cs="Times New Roman"/>
              <w:noProof/>
              <w:webHidden/>
              <w:rPrChange w:id="961" w:author="raye" w:date="2018-08-10T12:30:00Z">
                <w:rPr>
                  <w:noProof/>
                  <w:webHidden/>
                </w:rPr>
              </w:rPrChange>
            </w:rPr>
            <w:instrText xml:space="preserve"> PAGEREF _Toc520839424 \h </w:instrText>
          </w:r>
          <w:r w:rsidR="002510B6" w:rsidRPr="00B0205A">
            <w:rPr>
              <w:rFonts w:ascii="Times New Roman" w:hAnsi="Times New Roman" w:cs="Times New Roman"/>
              <w:noProof/>
              <w:webHidden/>
              <w:rPrChange w:id="962"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963" w:author="raye" w:date="2018-08-10T12:30:00Z">
                <w:rPr>
                  <w:noProof/>
                  <w:webHidden/>
                </w:rPr>
              </w:rPrChange>
            </w:rPr>
            <w:fldChar w:fldCharType="separate"/>
          </w:r>
          <w:r w:rsidR="002510B6" w:rsidRPr="00B0205A">
            <w:rPr>
              <w:rFonts w:ascii="Times New Roman" w:hAnsi="Times New Roman" w:cs="Times New Roman"/>
              <w:noProof/>
              <w:webHidden/>
              <w:rPrChange w:id="964" w:author="raye" w:date="2018-08-10T12:30:00Z">
                <w:rPr>
                  <w:noProof/>
                  <w:webHidden/>
                </w:rPr>
              </w:rPrChange>
            </w:rPr>
            <w:t>54</w:t>
          </w:r>
          <w:r w:rsidR="002510B6" w:rsidRPr="00B0205A">
            <w:rPr>
              <w:rFonts w:ascii="Times New Roman" w:hAnsi="Times New Roman" w:cs="Times New Roman"/>
              <w:noProof/>
              <w:webHidden/>
              <w:rPrChange w:id="965" w:author="raye" w:date="2018-08-10T12:30:00Z">
                <w:rPr>
                  <w:noProof/>
                  <w:webHidden/>
                </w:rPr>
              </w:rPrChange>
            </w:rPr>
            <w:fldChar w:fldCharType="end"/>
          </w:r>
          <w:r w:rsidRPr="00B0205A">
            <w:rPr>
              <w:rFonts w:ascii="Times New Roman" w:hAnsi="Times New Roman" w:cs="Times New Roman"/>
              <w:noProof/>
              <w:rPrChange w:id="966" w:author="raye" w:date="2018-08-10T12:30:00Z">
                <w:rPr>
                  <w:noProof/>
                </w:rPr>
              </w:rPrChange>
            </w:rPr>
            <w:fldChar w:fldCharType="end"/>
          </w:r>
        </w:p>
        <w:p w14:paraId="4AE43CA0" w14:textId="77777777" w:rsidR="002510B6" w:rsidRPr="00B0205A" w:rsidRDefault="000B35C0">
          <w:pPr>
            <w:pStyle w:val="31"/>
            <w:tabs>
              <w:tab w:val="right" w:pos="8296"/>
            </w:tabs>
            <w:rPr>
              <w:rFonts w:ascii="Times New Roman" w:hAnsi="Times New Roman" w:cs="Times New Roman"/>
              <w:noProof/>
              <w:sz w:val="21"/>
              <w:szCs w:val="22"/>
              <w:rPrChange w:id="967" w:author="raye" w:date="2018-08-10T12:30:00Z">
                <w:rPr>
                  <w:rFonts w:cstheme="minorBidi"/>
                  <w:noProof/>
                  <w:sz w:val="21"/>
                  <w:szCs w:val="22"/>
                </w:rPr>
              </w:rPrChange>
            </w:rPr>
          </w:pPr>
          <w:r w:rsidRPr="00B0205A">
            <w:rPr>
              <w:rFonts w:ascii="Times New Roman" w:hAnsi="Times New Roman" w:cs="Times New Roman"/>
              <w:rPrChange w:id="968" w:author="raye" w:date="2018-08-10T12:30:00Z">
                <w:rPr/>
              </w:rPrChange>
            </w:rPr>
            <w:fldChar w:fldCharType="begin"/>
          </w:r>
          <w:r w:rsidRPr="00B0205A">
            <w:rPr>
              <w:rFonts w:ascii="Times New Roman" w:hAnsi="Times New Roman" w:cs="Times New Roman"/>
              <w:rPrChange w:id="969" w:author="raye" w:date="2018-08-10T12:30:00Z">
                <w:rPr/>
              </w:rPrChange>
            </w:rPr>
            <w:instrText xml:space="preserve"> HYPERLINK \l "_Toc520839425" </w:instrText>
          </w:r>
          <w:r w:rsidRPr="00B0205A">
            <w:rPr>
              <w:rFonts w:ascii="Times New Roman" w:hAnsi="Times New Roman" w:cs="Times New Roman"/>
              <w:rPrChange w:id="970" w:author="raye" w:date="2018-08-10T12:30:00Z">
                <w:rPr>
                  <w:noProof/>
                </w:rPr>
              </w:rPrChange>
            </w:rPr>
            <w:fldChar w:fldCharType="separate"/>
          </w:r>
          <w:r w:rsidR="002510B6" w:rsidRPr="00B0205A">
            <w:rPr>
              <w:rStyle w:val="ac"/>
              <w:rFonts w:ascii="Times New Roman" w:hAnsi="Times New Roman" w:cs="Times New Roman"/>
              <w:noProof/>
              <w:color w:val="auto"/>
              <w:rPrChange w:id="971" w:author="raye" w:date="2018-08-10T12:30:00Z">
                <w:rPr>
                  <w:rStyle w:val="ac"/>
                  <w:rFonts w:ascii="Calibri" w:hAnsi="Calibri"/>
                  <w:noProof/>
                  <w:color w:val="auto"/>
                </w:rPr>
              </w:rPrChange>
            </w:rPr>
            <w:t>1..2. Enhancement</w:t>
          </w:r>
          <w:r w:rsidR="002510B6" w:rsidRPr="00B0205A">
            <w:rPr>
              <w:rFonts w:ascii="Times New Roman" w:hAnsi="Times New Roman" w:cs="Times New Roman"/>
              <w:noProof/>
              <w:webHidden/>
              <w:rPrChange w:id="972" w:author="raye" w:date="2018-08-10T12:30:00Z">
                <w:rPr>
                  <w:noProof/>
                  <w:webHidden/>
                </w:rPr>
              </w:rPrChange>
            </w:rPr>
            <w:tab/>
          </w:r>
          <w:r w:rsidR="002510B6" w:rsidRPr="00B0205A">
            <w:rPr>
              <w:rFonts w:ascii="Times New Roman" w:hAnsi="Times New Roman" w:cs="Times New Roman"/>
              <w:noProof/>
              <w:webHidden/>
              <w:rPrChange w:id="973" w:author="raye" w:date="2018-08-10T12:30:00Z">
                <w:rPr>
                  <w:noProof/>
                  <w:webHidden/>
                </w:rPr>
              </w:rPrChange>
            </w:rPr>
            <w:fldChar w:fldCharType="begin"/>
          </w:r>
          <w:r w:rsidR="002510B6" w:rsidRPr="00B0205A">
            <w:rPr>
              <w:rFonts w:ascii="Times New Roman" w:hAnsi="Times New Roman" w:cs="Times New Roman"/>
              <w:noProof/>
              <w:webHidden/>
              <w:rPrChange w:id="974" w:author="raye" w:date="2018-08-10T12:30:00Z">
                <w:rPr>
                  <w:noProof/>
                  <w:webHidden/>
                </w:rPr>
              </w:rPrChange>
            </w:rPr>
            <w:instrText xml:space="preserve"> PAGEREF _Toc520839425 \h </w:instrText>
          </w:r>
          <w:r w:rsidR="002510B6" w:rsidRPr="00B0205A">
            <w:rPr>
              <w:rFonts w:ascii="Times New Roman" w:hAnsi="Times New Roman" w:cs="Times New Roman"/>
              <w:noProof/>
              <w:webHidden/>
              <w:rPrChange w:id="975"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976" w:author="raye" w:date="2018-08-10T12:30:00Z">
                <w:rPr>
                  <w:noProof/>
                  <w:webHidden/>
                </w:rPr>
              </w:rPrChange>
            </w:rPr>
            <w:fldChar w:fldCharType="separate"/>
          </w:r>
          <w:r w:rsidR="002510B6" w:rsidRPr="00B0205A">
            <w:rPr>
              <w:rFonts w:ascii="Times New Roman" w:hAnsi="Times New Roman" w:cs="Times New Roman"/>
              <w:noProof/>
              <w:webHidden/>
              <w:rPrChange w:id="977" w:author="raye" w:date="2018-08-10T12:30:00Z">
                <w:rPr>
                  <w:noProof/>
                  <w:webHidden/>
                </w:rPr>
              </w:rPrChange>
            </w:rPr>
            <w:t>55</w:t>
          </w:r>
          <w:r w:rsidR="002510B6" w:rsidRPr="00B0205A">
            <w:rPr>
              <w:rFonts w:ascii="Times New Roman" w:hAnsi="Times New Roman" w:cs="Times New Roman"/>
              <w:noProof/>
              <w:webHidden/>
              <w:rPrChange w:id="978" w:author="raye" w:date="2018-08-10T12:30:00Z">
                <w:rPr>
                  <w:noProof/>
                  <w:webHidden/>
                </w:rPr>
              </w:rPrChange>
            </w:rPr>
            <w:fldChar w:fldCharType="end"/>
          </w:r>
          <w:r w:rsidRPr="00B0205A">
            <w:rPr>
              <w:rFonts w:ascii="Times New Roman" w:hAnsi="Times New Roman" w:cs="Times New Roman"/>
              <w:noProof/>
              <w:rPrChange w:id="979" w:author="raye" w:date="2018-08-10T12:30:00Z">
                <w:rPr>
                  <w:noProof/>
                </w:rPr>
              </w:rPrChange>
            </w:rPr>
            <w:fldChar w:fldCharType="end"/>
          </w:r>
        </w:p>
        <w:p w14:paraId="30F69E18" w14:textId="77777777" w:rsidR="002510B6" w:rsidRPr="00B0205A" w:rsidRDefault="000B35C0">
          <w:pPr>
            <w:pStyle w:val="21"/>
            <w:tabs>
              <w:tab w:val="right" w:pos="8296"/>
            </w:tabs>
            <w:rPr>
              <w:rFonts w:ascii="Times New Roman" w:hAnsi="Times New Roman" w:cs="Times New Roman"/>
              <w:b w:val="0"/>
              <w:bCs w:val="0"/>
              <w:noProof/>
              <w:sz w:val="21"/>
              <w:rPrChange w:id="980" w:author="raye" w:date="2018-08-10T12:30:00Z">
                <w:rPr>
                  <w:rFonts w:cstheme="minorBidi"/>
                  <w:b w:val="0"/>
                  <w:bCs w:val="0"/>
                  <w:noProof/>
                  <w:sz w:val="21"/>
                </w:rPr>
              </w:rPrChange>
            </w:rPr>
          </w:pPr>
          <w:r w:rsidRPr="00B0205A">
            <w:rPr>
              <w:rFonts w:ascii="Times New Roman" w:hAnsi="Times New Roman" w:cs="Times New Roman"/>
              <w:rPrChange w:id="981" w:author="raye" w:date="2018-08-10T12:30:00Z">
                <w:rPr/>
              </w:rPrChange>
            </w:rPr>
            <w:fldChar w:fldCharType="begin"/>
          </w:r>
          <w:r w:rsidRPr="00B0205A">
            <w:rPr>
              <w:rFonts w:ascii="Times New Roman" w:hAnsi="Times New Roman" w:cs="Times New Roman"/>
              <w:rPrChange w:id="982" w:author="raye" w:date="2018-08-10T12:30:00Z">
                <w:rPr/>
              </w:rPrChange>
            </w:rPr>
            <w:instrText xml:space="preserve"> HYPERLINK \l "_Toc520839426" </w:instrText>
          </w:r>
          <w:r w:rsidRPr="00B0205A">
            <w:rPr>
              <w:rFonts w:ascii="Times New Roman" w:hAnsi="Times New Roman" w:cs="Times New Roman"/>
              <w:rPrChange w:id="983" w:author="raye" w:date="2018-08-10T12:30:00Z">
                <w:rPr>
                  <w:noProof/>
                </w:rPr>
              </w:rPrChange>
            </w:rPr>
            <w:fldChar w:fldCharType="separate"/>
          </w:r>
          <w:r w:rsidR="002510B6" w:rsidRPr="00B0205A">
            <w:rPr>
              <w:rStyle w:val="ac"/>
              <w:rFonts w:ascii="Times New Roman" w:hAnsi="Times New Roman" w:cs="Times New Roman"/>
              <w:noProof/>
              <w:color w:val="auto"/>
            </w:rPr>
            <w:t>3.2.3.1. Brief introduction to function</w:t>
          </w:r>
          <w:r w:rsidR="002510B6" w:rsidRPr="00B0205A">
            <w:rPr>
              <w:rFonts w:ascii="Times New Roman" w:hAnsi="Times New Roman" w:cs="Times New Roman"/>
              <w:noProof/>
              <w:webHidden/>
              <w:rPrChange w:id="984" w:author="raye" w:date="2018-08-10T12:30:00Z">
                <w:rPr>
                  <w:noProof/>
                  <w:webHidden/>
                </w:rPr>
              </w:rPrChange>
            </w:rPr>
            <w:tab/>
          </w:r>
          <w:r w:rsidR="002510B6" w:rsidRPr="00B0205A">
            <w:rPr>
              <w:rFonts w:ascii="Times New Roman" w:hAnsi="Times New Roman" w:cs="Times New Roman"/>
              <w:noProof/>
              <w:webHidden/>
              <w:rPrChange w:id="985" w:author="raye" w:date="2018-08-10T12:30:00Z">
                <w:rPr>
                  <w:noProof/>
                  <w:webHidden/>
                </w:rPr>
              </w:rPrChange>
            </w:rPr>
            <w:fldChar w:fldCharType="begin"/>
          </w:r>
          <w:r w:rsidR="002510B6" w:rsidRPr="00B0205A">
            <w:rPr>
              <w:rFonts w:ascii="Times New Roman" w:hAnsi="Times New Roman" w:cs="Times New Roman"/>
              <w:noProof/>
              <w:webHidden/>
              <w:rPrChange w:id="986" w:author="raye" w:date="2018-08-10T12:30:00Z">
                <w:rPr>
                  <w:noProof/>
                  <w:webHidden/>
                </w:rPr>
              </w:rPrChange>
            </w:rPr>
            <w:instrText xml:space="preserve"> PAGEREF _Toc520839426 \h </w:instrText>
          </w:r>
          <w:r w:rsidR="002510B6" w:rsidRPr="00B0205A">
            <w:rPr>
              <w:rFonts w:ascii="Times New Roman" w:hAnsi="Times New Roman" w:cs="Times New Roman"/>
              <w:noProof/>
              <w:webHidden/>
              <w:rPrChange w:id="987"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988" w:author="raye" w:date="2018-08-10T12:30:00Z">
                <w:rPr>
                  <w:noProof/>
                  <w:webHidden/>
                </w:rPr>
              </w:rPrChange>
            </w:rPr>
            <w:fldChar w:fldCharType="separate"/>
          </w:r>
          <w:r w:rsidR="002510B6" w:rsidRPr="00B0205A">
            <w:rPr>
              <w:rFonts w:ascii="Times New Roman" w:hAnsi="Times New Roman" w:cs="Times New Roman"/>
              <w:noProof/>
              <w:webHidden/>
              <w:rPrChange w:id="989" w:author="raye" w:date="2018-08-10T12:30:00Z">
                <w:rPr>
                  <w:noProof/>
                  <w:webHidden/>
                </w:rPr>
              </w:rPrChange>
            </w:rPr>
            <w:t>55</w:t>
          </w:r>
          <w:r w:rsidR="002510B6" w:rsidRPr="00B0205A">
            <w:rPr>
              <w:rFonts w:ascii="Times New Roman" w:hAnsi="Times New Roman" w:cs="Times New Roman"/>
              <w:noProof/>
              <w:webHidden/>
              <w:rPrChange w:id="990" w:author="raye" w:date="2018-08-10T12:30:00Z">
                <w:rPr>
                  <w:noProof/>
                  <w:webHidden/>
                </w:rPr>
              </w:rPrChange>
            </w:rPr>
            <w:fldChar w:fldCharType="end"/>
          </w:r>
          <w:r w:rsidRPr="00B0205A">
            <w:rPr>
              <w:rFonts w:ascii="Times New Roman" w:hAnsi="Times New Roman" w:cs="Times New Roman"/>
              <w:noProof/>
              <w:rPrChange w:id="991" w:author="raye" w:date="2018-08-10T12:30:00Z">
                <w:rPr>
                  <w:noProof/>
                </w:rPr>
              </w:rPrChange>
            </w:rPr>
            <w:fldChar w:fldCharType="end"/>
          </w:r>
        </w:p>
        <w:p w14:paraId="001BBBA4" w14:textId="77777777" w:rsidR="002510B6" w:rsidRPr="00B0205A" w:rsidRDefault="000B35C0">
          <w:pPr>
            <w:pStyle w:val="21"/>
            <w:tabs>
              <w:tab w:val="right" w:pos="8296"/>
            </w:tabs>
            <w:rPr>
              <w:rFonts w:ascii="Times New Roman" w:hAnsi="Times New Roman" w:cs="Times New Roman"/>
              <w:b w:val="0"/>
              <w:bCs w:val="0"/>
              <w:noProof/>
              <w:sz w:val="21"/>
              <w:rPrChange w:id="992" w:author="raye" w:date="2018-08-10T12:30:00Z">
                <w:rPr>
                  <w:rFonts w:cstheme="minorBidi"/>
                  <w:b w:val="0"/>
                  <w:bCs w:val="0"/>
                  <w:noProof/>
                  <w:sz w:val="21"/>
                </w:rPr>
              </w:rPrChange>
            </w:rPr>
          </w:pPr>
          <w:r w:rsidRPr="00B0205A">
            <w:rPr>
              <w:rFonts w:ascii="Times New Roman" w:hAnsi="Times New Roman" w:cs="Times New Roman"/>
              <w:rPrChange w:id="993" w:author="raye" w:date="2018-08-10T12:30:00Z">
                <w:rPr/>
              </w:rPrChange>
            </w:rPr>
            <w:fldChar w:fldCharType="begin"/>
          </w:r>
          <w:r w:rsidRPr="00B0205A">
            <w:rPr>
              <w:rFonts w:ascii="Times New Roman" w:hAnsi="Times New Roman" w:cs="Times New Roman"/>
              <w:rPrChange w:id="994" w:author="raye" w:date="2018-08-10T12:30:00Z">
                <w:rPr/>
              </w:rPrChange>
            </w:rPr>
            <w:instrText xml:space="preserve"> HYPERLINK \l "_Toc520839427" </w:instrText>
          </w:r>
          <w:r w:rsidRPr="00B0205A">
            <w:rPr>
              <w:rFonts w:ascii="Times New Roman" w:hAnsi="Times New Roman" w:cs="Times New Roman"/>
              <w:rPrChange w:id="995" w:author="raye" w:date="2018-08-10T12:30:00Z">
                <w:rPr>
                  <w:noProof/>
                </w:rPr>
              </w:rPrChange>
            </w:rPr>
            <w:fldChar w:fldCharType="separate"/>
          </w:r>
          <w:r w:rsidR="002510B6" w:rsidRPr="00B0205A">
            <w:rPr>
              <w:rStyle w:val="ac"/>
              <w:rFonts w:ascii="Times New Roman" w:hAnsi="Times New Roman" w:cs="Times New Roman"/>
              <w:noProof/>
              <w:color w:val="auto"/>
            </w:rPr>
            <w:t>3.2.3.2. Detailed description</w:t>
          </w:r>
          <w:r w:rsidR="002510B6" w:rsidRPr="00B0205A">
            <w:rPr>
              <w:rFonts w:ascii="Times New Roman" w:hAnsi="Times New Roman" w:cs="Times New Roman"/>
              <w:noProof/>
              <w:webHidden/>
              <w:rPrChange w:id="996" w:author="raye" w:date="2018-08-10T12:30:00Z">
                <w:rPr>
                  <w:noProof/>
                  <w:webHidden/>
                </w:rPr>
              </w:rPrChange>
            </w:rPr>
            <w:tab/>
          </w:r>
          <w:r w:rsidR="002510B6" w:rsidRPr="00B0205A">
            <w:rPr>
              <w:rFonts w:ascii="Times New Roman" w:hAnsi="Times New Roman" w:cs="Times New Roman"/>
              <w:noProof/>
              <w:webHidden/>
              <w:rPrChange w:id="997" w:author="raye" w:date="2018-08-10T12:30:00Z">
                <w:rPr>
                  <w:noProof/>
                  <w:webHidden/>
                </w:rPr>
              </w:rPrChange>
            </w:rPr>
            <w:fldChar w:fldCharType="begin"/>
          </w:r>
          <w:r w:rsidR="002510B6" w:rsidRPr="00B0205A">
            <w:rPr>
              <w:rFonts w:ascii="Times New Roman" w:hAnsi="Times New Roman" w:cs="Times New Roman"/>
              <w:noProof/>
              <w:webHidden/>
              <w:rPrChange w:id="998" w:author="raye" w:date="2018-08-10T12:30:00Z">
                <w:rPr>
                  <w:noProof/>
                  <w:webHidden/>
                </w:rPr>
              </w:rPrChange>
            </w:rPr>
            <w:instrText xml:space="preserve"> PAGEREF _Toc520839427 \h </w:instrText>
          </w:r>
          <w:r w:rsidR="002510B6" w:rsidRPr="00B0205A">
            <w:rPr>
              <w:rFonts w:ascii="Times New Roman" w:hAnsi="Times New Roman" w:cs="Times New Roman"/>
              <w:noProof/>
              <w:webHidden/>
              <w:rPrChange w:id="99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000" w:author="raye" w:date="2018-08-10T12:30:00Z">
                <w:rPr>
                  <w:noProof/>
                  <w:webHidden/>
                </w:rPr>
              </w:rPrChange>
            </w:rPr>
            <w:fldChar w:fldCharType="separate"/>
          </w:r>
          <w:r w:rsidR="002510B6" w:rsidRPr="00B0205A">
            <w:rPr>
              <w:rFonts w:ascii="Times New Roman" w:hAnsi="Times New Roman" w:cs="Times New Roman"/>
              <w:noProof/>
              <w:webHidden/>
              <w:rPrChange w:id="1001" w:author="raye" w:date="2018-08-10T12:30:00Z">
                <w:rPr>
                  <w:noProof/>
                  <w:webHidden/>
                </w:rPr>
              </w:rPrChange>
            </w:rPr>
            <w:t>56</w:t>
          </w:r>
          <w:r w:rsidR="002510B6" w:rsidRPr="00B0205A">
            <w:rPr>
              <w:rFonts w:ascii="Times New Roman" w:hAnsi="Times New Roman" w:cs="Times New Roman"/>
              <w:noProof/>
              <w:webHidden/>
              <w:rPrChange w:id="1002" w:author="raye" w:date="2018-08-10T12:30:00Z">
                <w:rPr>
                  <w:noProof/>
                  <w:webHidden/>
                </w:rPr>
              </w:rPrChange>
            </w:rPr>
            <w:fldChar w:fldCharType="end"/>
          </w:r>
          <w:r w:rsidRPr="00B0205A">
            <w:rPr>
              <w:rFonts w:ascii="Times New Roman" w:hAnsi="Times New Roman" w:cs="Times New Roman"/>
              <w:noProof/>
              <w:rPrChange w:id="1003" w:author="raye" w:date="2018-08-10T12:30:00Z">
                <w:rPr>
                  <w:noProof/>
                </w:rPr>
              </w:rPrChange>
            </w:rPr>
            <w:fldChar w:fldCharType="end"/>
          </w:r>
        </w:p>
        <w:p w14:paraId="42FA298A" w14:textId="77777777" w:rsidR="002510B6" w:rsidRPr="00B0205A" w:rsidRDefault="000B35C0">
          <w:pPr>
            <w:pStyle w:val="21"/>
            <w:tabs>
              <w:tab w:val="right" w:pos="8296"/>
            </w:tabs>
            <w:rPr>
              <w:rFonts w:ascii="Times New Roman" w:hAnsi="Times New Roman" w:cs="Times New Roman"/>
              <w:b w:val="0"/>
              <w:bCs w:val="0"/>
              <w:noProof/>
              <w:sz w:val="21"/>
              <w:rPrChange w:id="1004" w:author="raye" w:date="2018-08-10T12:30:00Z">
                <w:rPr>
                  <w:rFonts w:cstheme="minorBidi"/>
                  <w:b w:val="0"/>
                  <w:bCs w:val="0"/>
                  <w:noProof/>
                  <w:sz w:val="21"/>
                </w:rPr>
              </w:rPrChange>
            </w:rPr>
          </w:pPr>
          <w:r w:rsidRPr="00B0205A">
            <w:rPr>
              <w:rFonts w:ascii="Times New Roman" w:hAnsi="Times New Roman" w:cs="Times New Roman"/>
              <w:rPrChange w:id="1005" w:author="raye" w:date="2018-08-10T12:30:00Z">
                <w:rPr/>
              </w:rPrChange>
            </w:rPr>
            <w:fldChar w:fldCharType="begin"/>
          </w:r>
          <w:r w:rsidRPr="00B0205A">
            <w:rPr>
              <w:rFonts w:ascii="Times New Roman" w:hAnsi="Times New Roman" w:cs="Times New Roman"/>
              <w:rPrChange w:id="1006" w:author="raye" w:date="2018-08-10T12:30:00Z">
                <w:rPr/>
              </w:rPrChange>
            </w:rPr>
            <w:instrText xml:space="preserve"> HYPERLINK \l "_Toc520839428" </w:instrText>
          </w:r>
          <w:r w:rsidRPr="00B0205A">
            <w:rPr>
              <w:rFonts w:ascii="Times New Roman" w:hAnsi="Times New Roman" w:cs="Times New Roman"/>
              <w:rPrChange w:id="1007" w:author="raye" w:date="2018-08-10T12:30:00Z">
                <w:rPr>
                  <w:noProof/>
                </w:rPr>
              </w:rPrChange>
            </w:rPr>
            <w:fldChar w:fldCharType="separate"/>
          </w:r>
          <w:r w:rsidR="002510B6" w:rsidRPr="00B0205A">
            <w:rPr>
              <w:rStyle w:val="ac"/>
              <w:rFonts w:ascii="Times New Roman" w:hAnsi="Times New Roman" w:cs="Times New Roman"/>
              <w:noProof/>
              <w:color w:val="auto"/>
            </w:rPr>
            <w:t>3.2.3.3. Interface requirements</w:t>
          </w:r>
          <w:r w:rsidR="002510B6" w:rsidRPr="00B0205A">
            <w:rPr>
              <w:rFonts w:ascii="Times New Roman" w:hAnsi="Times New Roman" w:cs="Times New Roman"/>
              <w:noProof/>
              <w:webHidden/>
              <w:rPrChange w:id="1008" w:author="raye" w:date="2018-08-10T12:30:00Z">
                <w:rPr>
                  <w:noProof/>
                  <w:webHidden/>
                </w:rPr>
              </w:rPrChange>
            </w:rPr>
            <w:tab/>
          </w:r>
          <w:r w:rsidR="002510B6" w:rsidRPr="00B0205A">
            <w:rPr>
              <w:rFonts w:ascii="Times New Roman" w:hAnsi="Times New Roman" w:cs="Times New Roman"/>
              <w:noProof/>
              <w:webHidden/>
              <w:rPrChange w:id="1009" w:author="raye" w:date="2018-08-10T12:30:00Z">
                <w:rPr>
                  <w:noProof/>
                  <w:webHidden/>
                </w:rPr>
              </w:rPrChange>
            </w:rPr>
            <w:fldChar w:fldCharType="begin"/>
          </w:r>
          <w:r w:rsidR="002510B6" w:rsidRPr="00B0205A">
            <w:rPr>
              <w:rFonts w:ascii="Times New Roman" w:hAnsi="Times New Roman" w:cs="Times New Roman"/>
              <w:noProof/>
              <w:webHidden/>
              <w:rPrChange w:id="1010" w:author="raye" w:date="2018-08-10T12:30:00Z">
                <w:rPr>
                  <w:noProof/>
                  <w:webHidden/>
                </w:rPr>
              </w:rPrChange>
            </w:rPr>
            <w:instrText xml:space="preserve"> PAGEREF _Toc520839428 \h </w:instrText>
          </w:r>
          <w:r w:rsidR="002510B6" w:rsidRPr="00B0205A">
            <w:rPr>
              <w:rFonts w:ascii="Times New Roman" w:hAnsi="Times New Roman" w:cs="Times New Roman"/>
              <w:noProof/>
              <w:webHidden/>
              <w:rPrChange w:id="1011"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012" w:author="raye" w:date="2018-08-10T12:30:00Z">
                <w:rPr>
                  <w:noProof/>
                  <w:webHidden/>
                </w:rPr>
              </w:rPrChange>
            </w:rPr>
            <w:fldChar w:fldCharType="separate"/>
          </w:r>
          <w:r w:rsidR="002510B6" w:rsidRPr="00B0205A">
            <w:rPr>
              <w:rFonts w:ascii="Times New Roman" w:hAnsi="Times New Roman" w:cs="Times New Roman"/>
              <w:noProof/>
              <w:webHidden/>
              <w:rPrChange w:id="1013" w:author="raye" w:date="2018-08-10T12:30:00Z">
                <w:rPr>
                  <w:noProof/>
                  <w:webHidden/>
                </w:rPr>
              </w:rPrChange>
            </w:rPr>
            <w:t>61</w:t>
          </w:r>
          <w:r w:rsidR="002510B6" w:rsidRPr="00B0205A">
            <w:rPr>
              <w:rFonts w:ascii="Times New Roman" w:hAnsi="Times New Roman" w:cs="Times New Roman"/>
              <w:noProof/>
              <w:webHidden/>
              <w:rPrChange w:id="1014" w:author="raye" w:date="2018-08-10T12:30:00Z">
                <w:rPr>
                  <w:noProof/>
                  <w:webHidden/>
                </w:rPr>
              </w:rPrChange>
            </w:rPr>
            <w:fldChar w:fldCharType="end"/>
          </w:r>
          <w:r w:rsidRPr="00B0205A">
            <w:rPr>
              <w:rFonts w:ascii="Times New Roman" w:hAnsi="Times New Roman" w:cs="Times New Roman"/>
              <w:noProof/>
              <w:rPrChange w:id="1015" w:author="raye" w:date="2018-08-10T12:30:00Z">
                <w:rPr>
                  <w:noProof/>
                </w:rPr>
              </w:rPrChange>
            </w:rPr>
            <w:fldChar w:fldCharType="end"/>
          </w:r>
        </w:p>
        <w:p w14:paraId="12187E5C" w14:textId="77777777" w:rsidR="002510B6" w:rsidRPr="00B0205A" w:rsidRDefault="000B35C0">
          <w:pPr>
            <w:pStyle w:val="21"/>
            <w:tabs>
              <w:tab w:val="left" w:pos="1050"/>
              <w:tab w:val="right" w:pos="8296"/>
            </w:tabs>
            <w:rPr>
              <w:rFonts w:ascii="Times New Roman" w:hAnsi="Times New Roman" w:cs="Times New Roman"/>
              <w:b w:val="0"/>
              <w:bCs w:val="0"/>
              <w:noProof/>
              <w:sz w:val="21"/>
              <w:rPrChange w:id="1016" w:author="raye" w:date="2018-08-10T12:30:00Z">
                <w:rPr>
                  <w:rFonts w:cstheme="minorBidi"/>
                  <w:b w:val="0"/>
                  <w:bCs w:val="0"/>
                  <w:noProof/>
                  <w:sz w:val="21"/>
                </w:rPr>
              </w:rPrChange>
            </w:rPr>
          </w:pPr>
          <w:r w:rsidRPr="00B0205A">
            <w:rPr>
              <w:rFonts w:ascii="Times New Roman" w:hAnsi="Times New Roman" w:cs="Times New Roman"/>
              <w:rPrChange w:id="1017" w:author="raye" w:date="2018-08-10T12:30:00Z">
                <w:rPr/>
              </w:rPrChange>
            </w:rPr>
            <w:fldChar w:fldCharType="begin"/>
          </w:r>
          <w:r w:rsidRPr="00B0205A">
            <w:rPr>
              <w:rFonts w:ascii="Times New Roman" w:hAnsi="Times New Roman" w:cs="Times New Roman"/>
              <w:rPrChange w:id="1018" w:author="raye" w:date="2018-08-10T12:30:00Z">
                <w:rPr/>
              </w:rPrChange>
            </w:rPr>
            <w:instrText xml:space="preserve"> HYPERLINK \l "_Toc520839429" </w:instrText>
          </w:r>
          <w:r w:rsidRPr="00B0205A">
            <w:rPr>
              <w:rFonts w:ascii="Times New Roman" w:hAnsi="Times New Roman" w:cs="Times New Roman"/>
              <w:rPrChange w:id="1019" w:author="raye" w:date="2018-08-10T12:30:00Z">
                <w:rPr>
                  <w:noProof/>
                </w:rPr>
              </w:rPrChange>
            </w:rPr>
            <w:fldChar w:fldCharType="separate"/>
          </w:r>
          <w:r w:rsidR="002510B6" w:rsidRPr="00B0205A">
            <w:rPr>
              <w:rStyle w:val="ac"/>
              <w:rFonts w:ascii="Times New Roman" w:hAnsi="Times New Roman" w:cs="Times New Roman"/>
              <w:noProof/>
              <w:color w:val="auto"/>
              <w:rPrChange w:id="1020" w:author="raye" w:date="2018-08-10T12:30:00Z">
                <w:rPr>
                  <w:rStyle w:val="ac"/>
                  <w:rFonts w:ascii="Calibri" w:hAnsi="Calibri"/>
                  <w:noProof/>
                  <w:color w:val="auto"/>
                </w:rPr>
              </w:rPrChange>
            </w:rPr>
            <w:t>3.2.4</w:t>
          </w:r>
          <w:r w:rsidR="002510B6" w:rsidRPr="00B0205A">
            <w:rPr>
              <w:rFonts w:ascii="Times New Roman" w:hAnsi="Times New Roman" w:cs="Times New Roman"/>
              <w:b w:val="0"/>
              <w:bCs w:val="0"/>
              <w:noProof/>
              <w:sz w:val="21"/>
              <w:rPrChange w:id="1021" w:author="raye" w:date="2018-08-10T12:30:00Z">
                <w:rPr>
                  <w:rFonts w:cstheme="minorBidi"/>
                  <w:b w:val="0"/>
                  <w:bCs w:val="0"/>
                  <w:noProof/>
                  <w:sz w:val="21"/>
                </w:rPr>
              </w:rPrChange>
            </w:rPr>
            <w:tab/>
          </w:r>
          <w:r w:rsidR="002510B6" w:rsidRPr="00B0205A">
            <w:rPr>
              <w:rStyle w:val="ac"/>
              <w:rFonts w:ascii="Times New Roman" w:hAnsi="Times New Roman" w:cs="Times New Roman"/>
              <w:noProof/>
              <w:color w:val="auto"/>
              <w:rPrChange w:id="1022" w:author="raye" w:date="2018-08-10T12:30:00Z">
                <w:rPr>
                  <w:rStyle w:val="ac"/>
                  <w:rFonts w:ascii="Calibri" w:hAnsi="Calibri"/>
                  <w:noProof/>
                  <w:color w:val="auto"/>
                </w:rPr>
              </w:rPrChange>
            </w:rPr>
            <w:t>Admin</w:t>
          </w:r>
          <w:r w:rsidR="002510B6" w:rsidRPr="00B0205A">
            <w:rPr>
              <w:rFonts w:ascii="Times New Roman" w:hAnsi="Times New Roman" w:cs="Times New Roman"/>
              <w:noProof/>
              <w:webHidden/>
              <w:rPrChange w:id="1023" w:author="raye" w:date="2018-08-10T12:30:00Z">
                <w:rPr>
                  <w:noProof/>
                  <w:webHidden/>
                </w:rPr>
              </w:rPrChange>
            </w:rPr>
            <w:tab/>
          </w:r>
          <w:r w:rsidR="002510B6" w:rsidRPr="00B0205A">
            <w:rPr>
              <w:rFonts w:ascii="Times New Roman" w:hAnsi="Times New Roman" w:cs="Times New Roman"/>
              <w:noProof/>
              <w:webHidden/>
              <w:rPrChange w:id="1024" w:author="raye" w:date="2018-08-10T12:30:00Z">
                <w:rPr>
                  <w:noProof/>
                  <w:webHidden/>
                </w:rPr>
              </w:rPrChange>
            </w:rPr>
            <w:fldChar w:fldCharType="begin"/>
          </w:r>
          <w:r w:rsidR="002510B6" w:rsidRPr="00B0205A">
            <w:rPr>
              <w:rFonts w:ascii="Times New Roman" w:hAnsi="Times New Roman" w:cs="Times New Roman"/>
              <w:noProof/>
              <w:webHidden/>
              <w:rPrChange w:id="1025" w:author="raye" w:date="2018-08-10T12:30:00Z">
                <w:rPr>
                  <w:noProof/>
                  <w:webHidden/>
                </w:rPr>
              </w:rPrChange>
            </w:rPr>
            <w:instrText xml:space="preserve"> PAGEREF _Toc520839429 \h </w:instrText>
          </w:r>
          <w:r w:rsidR="002510B6" w:rsidRPr="00B0205A">
            <w:rPr>
              <w:rFonts w:ascii="Times New Roman" w:hAnsi="Times New Roman" w:cs="Times New Roman"/>
              <w:noProof/>
              <w:webHidden/>
              <w:rPrChange w:id="102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027" w:author="raye" w:date="2018-08-10T12:30:00Z">
                <w:rPr>
                  <w:noProof/>
                  <w:webHidden/>
                </w:rPr>
              </w:rPrChange>
            </w:rPr>
            <w:fldChar w:fldCharType="separate"/>
          </w:r>
          <w:r w:rsidR="002510B6" w:rsidRPr="00B0205A">
            <w:rPr>
              <w:rFonts w:ascii="Times New Roman" w:hAnsi="Times New Roman" w:cs="Times New Roman"/>
              <w:noProof/>
              <w:webHidden/>
              <w:rPrChange w:id="1028" w:author="raye" w:date="2018-08-10T12:30:00Z">
                <w:rPr>
                  <w:noProof/>
                  <w:webHidden/>
                </w:rPr>
              </w:rPrChange>
            </w:rPr>
            <w:t>63</w:t>
          </w:r>
          <w:r w:rsidR="002510B6" w:rsidRPr="00B0205A">
            <w:rPr>
              <w:rFonts w:ascii="Times New Roman" w:hAnsi="Times New Roman" w:cs="Times New Roman"/>
              <w:noProof/>
              <w:webHidden/>
              <w:rPrChange w:id="1029" w:author="raye" w:date="2018-08-10T12:30:00Z">
                <w:rPr>
                  <w:noProof/>
                  <w:webHidden/>
                </w:rPr>
              </w:rPrChange>
            </w:rPr>
            <w:fldChar w:fldCharType="end"/>
          </w:r>
          <w:r w:rsidRPr="00B0205A">
            <w:rPr>
              <w:rFonts w:ascii="Times New Roman" w:hAnsi="Times New Roman" w:cs="Times New Roman"/>
              <w:noProof/>
              <w:rPrChange w:id="1030" w:author="raye" w:date="2018-08-10T12:30:00Z">
                <w:rPr>
                  <w:noProof/>
                </w:rPr>
              </w:rPrChange>
            </w:rPr>
            <w:fldChar w:fldCharType="end"/>
          </w:r>
        </w:p>
        <w:p w14:paraId="50B44E83" w14:textId="77777777" w:rsidR="002510B6" w:rsidRPr="00B0205A" w:rsidRDefault="000B35C0">
          <w:pPr>
            <w:pStyle w:val="31"/>
            <w:tabs>
              <w:tab w:val="right" w:pos="8296"/>
            </w:tabs>
            <w:rPr>
              <w:rFonts w:ascii="Times New Roman" w:hAnsi="Times New Roman" w:cs="Times New Roman"/>
              <w:noProof/>
              <w:sz w:val="21"/>
              <w:szCs w:val="22"/>
              <w:rPrChange w:id="1031" w:author="raye" w:date="2018-08-10T12:30:00Z">
                <w:rPr>
                  <w:rFonts w:cstheme="minorBidi"/>
                  <w:noProof/>
                  <w:sz w:val="21"/>
                  <w:szCs w:val="22"/>
                </w:rPr>
              </w:rPrChange>
            </w:rPr>
          </w:pPr>
          <w:r w:rsidRPr="00B0205A">
            <w:rPr>
              <w:rFonts w:ascii="Times New Roman" w:hAnsi="Times New Roman" w:cs="Times New Roman"/>
              <w:rPrChange w:id="1032" w:author="raye" w:date="2018-08-10T12:30:00Z">
                <w:rPr/>
              </w:rPrChange>
            </w:rPr>
            <w:fldChar w:fldCharType="begin"/>
          </w:r>
          <w:r w:rsidRPr="00B0205A">
            <w:rPr>
              <w:rFonts w:ascii="Times New Roman" w:hAnsi="Times New Roman" w:cs="Times New Roman"/>
              <w:rPrChange w:id="1033" w:author="raye" w:date="2018-08-10T12:30:00Z">
                <w:rPr/>
              </w:rPrChange>
            </w:rPr>
            <w:instrText xml:space="preserve"> HYPERLINK \l "_Toc520839430" </w:instrText>
          </w:r>
          <w:r w:rsidRPr="00B0205A">
            <w:rPr>
              <w:rFonts w:ascii="Times New Roman" w:hAnsi="Times New Roman" w:cs="Times New Roman"/>
              <w:rPrChange w:id="1034" w:author="raye" w:date="2018-08-10T12:30:00Z">
                <w:rPr>
                  <w:noProof/>
                </w:rPr>
              </w:rPrChange>
            </w:rPr>
            <w:fldChar w:fldCharType="separate"/>
          </w:r>
          <w:r w:rsidR="002510B6" w:rsidRPr="00B0205A">
            <w:rPr>
              <w:rStyle w:val="ac"/>
              <w:rFonts w:ascii="Times New Roman" w:hAnsi="Times New Roman" w:cs="Times New Roman"/>
              <w:noProof/>
              <w:color w:val="auto"/>
              <w:rPrChange w:id="1035" w:author="raye" w:date="2018-08-10T12:30:00Z">
                <w:rPr>
                  <w:rStyle w:val="ac"/>
                  <w:rFonts w:ascii="Calibri" w:hAnsi="Calibri"/>
                  <w:noProof/>
                  <w:color w:val="auto"/>
                </w:rPr>
              </w:rPrChange>
            </w:rPr>
            <w:t>1..1. AS-IS</w:t>
          </w:r>
          <w:r w:rsidR="002510B6" w:rsidRPr="00B0205A">
            <w:rPr>
              <w:rFonts w:ascii="Times New Roman" w:hAnsi="Times New Roman" w:cs="Times New Roman"/>
              <w:noProof/>
              <w:webHidden/>
              <w:rPrChange w:id="1036" w:author="raye" w:date="2018-08-10T12:30:00Z">
                <w:rPr>
                  <w:noProof/>
                  <w:webHidden/>
                </w:rPr>
              </w:rPrChange>
            </w:rPr>
            <w:tab/>
          </w:r>
          <w:r w:rsidR="002510B6" w:rsidRPr="00B0205A">
            <w:rPr>
              <w:rFonts w:ascii="Times New Roman" w:hAnsi="Times New Roman" w:cs="Times New Roman"/>
              <w:noProof/>
              <w:webHidden/>
              <w:rPrChange w:id="1037" w:author="raye" w:date="2018-08-10T12:30:00Z">
                <w:rPr>
                  <w:noProof/>
                  <w:webHidden/>
                </w:rPr>
              </w:rPrChange>
            </w:rPr>
            <w:fldChar w:fldCharType="begin"/>
          </w:r>
          <w:r w:rsidR="002510B6" w:rsidRPr="00B0205A">
            <w:rPr>
              <w:rFonts w:ascii="Times New Roman" w:hAnsi="Times New Roman" w:cs="Times New Roman"/>
              <w:noProof/>
              <w:webHidden/>
              <w:rPrChange w:id="1038" w:author="raye" w:date="2018-08-10T12:30:00Z">
                <w:rPr>
                  <w:noProof/>
                  <w:webHidden/>
                </w:rPr>
              </w:rPrChange>
            </w:rPr>
            <w:instrText xml:space="preserve"> PAGEREF _Toc520839430 \h </w:instrText>
          </w:r>
          <w:r w:rsidR="002510B6" w:rsidRPr="00B0205A">
            <w:rPr>
              <w:rFonts w:ascii="Times New Roman" w:hAnsi="Times New Roman" w:cs="Times New Roman"/>
              <w:noProof/>
              <w:webHidden/>
              <w:rPrChange w:id="103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040" w:author="raye" w:date="2018-08-10T12:30:00Z">
                <w:rPr>
                  <w:noProof/>
                  <w:webHidden/>
                </w:rPr>
              </w:rPrChange>
            </w:rPr>
            <w:fldChar w:fldCharType="separate"/>
          </w:r>
          <w:r w:rsidR="002510B6" w:rsidRPr="00B0205A">
            <w:rPr>
              <w:rFonts w:ascii="Times New Roman" w:hAnsi="Times New Roman" w:cs="Times New Roman"/>
              <w:noProof/>
              <w:webHidden/>
              <w:rPrChange w:id="1041" w:author="raye" w:date="2018-08-10T12:30:00Z">
                <w:rPr>
                  <w:noProof/>
                  <w:webHidden/>
                </w:rPr>
              </w:rPrChange>
            </w:rPr>
            <w:t>63</w:t>
          </w:r>
          <w:r w:rsidR="002510B6" w:rsidRPr="00B0205A">
            <w:rPr>
              <w:rFonts w:ascii="Times New Roman" w:hAnsi="Times New Roman" w:cs="Times New Roman"/>
              <w:noProof/>
              <w:webHidden/>
              <w:rPrChange w:id="1042" w:author="raye" w:date="2018-08-10T12:30:00Z">
                <w:rPr>
                  <w:noProof/>
                  <w:webHidden/>
                </w:rPr>
              </w:rPrChange>
            </w:rPr>
            <w:fldChar w:fldCharType="end"/>
          </w:r>
          <w:r w:rsidRPr="00B0205A">
            <w:rPr>
              <w:rFonts w:ascii="Times New Roman" w:hAnsi="Times New Roman" w:cs="Times New Roman"/>
              <w:noProof/>
              <w:rPrChange w:id="1043" w:author="raye" w:date="2018-08-10T12:30:00Z">
                <w:rPr>
                  <w:noProof/>
                </w:rPr>
              </w:rPrChange>
            </w:rPr>
            <w:fldChar w:fldCharType="end"/>
          </w:r>
        </w:p>
        <w:p w14:paraId="3034CF2F" w14:textId="77777777" w:rsidR="002510B6" w:rsidRPr="00B0205A" w:rsidRDefault="000B35C0">
          <w:pPr>
            <w:pStyle w:val="31"/>
            <w:tabs>
              <w:tab w:val="right" w:pos="8296"/>
            </w:tabs>
            <w:rPr>
              <w:rFonts w:ascii="Times New Roman" w:hAnsi="Times New Roman" w:cs="Times New Roman"/>
              <w:noProof/>
              <w:sz w:val="21"/>
              <w:szCs w:val="22"/>
              <w:rPrChange w:id="1044" w:author="raye" w:date="2018-08-10T12:30:00Z">
                <w:rPr>
                  <w:rFonts w:cstheme="minorBidi"/>
                  <w:noProof/>
                  <w:sz w:val="21"/>
                  <w:szCs w:val="22"/>
                </w:rPr>
              </w:rPrChange>
            </w:rPr>
          </w:pPr>
          <w:r w:rsidRPr="00B0205A">
            <w:rPr>
              <w:rFonts w:ascii="Times New Roman" w:hAnsi="Times New Roman" w:cs="Times New Roman"/>
              <w:rPrChange w:id="1045" w:author="raye" w:date="2018-08-10T12:30:00Z">
                <w:rPr/>
              </w:rPrChange>
            </w:rPr>
            <w:fldChar w:fldCharType="begin"/>
          </w:r>
          <w:r w:rsidRPr="00B0205A">
            <w:rPr>
              <w:rFonts w:ascii="Times New Roman" w:hAnsi="Times New Roman" w:cs="Times New Roman"/>
              <w:rPrChange w:id="1046" w:author="raye" w:date="2018-08-10T12:30:00Z">
                <w:rPr/>
              </w:rPrChange>
            </w:rPr>
            <w:instrText xml:space="preserve"> HYPERLINK \l "_Toc520839431" </w:instrText>
          </w:r>
          <w:r w:rsidRPr="00B0205A">
            <w:rPr>
              <w:rFonts w:ascii="Times New Roman" w:hAnsi="Times New Roman" w:cs="Times New Roman"/>
              <w:rPrChange w:id="1047" w:author="raye" w:date="2018-08-10T12:30:00Z">
                <w:rPr>
                  <w:noProof/>
                </w:rPr>
              </w:rPrChange>
            </w:rPr>
            <w:fldChar w:fldCharType="separate"/>
          </w:r>
          <w:r w:rsidR="002510B6" w:rsidRPr="00B0205A">
            <w:rPr>
              <w:rStyle w:val="ac"/>
              <w:rFonts w:ascii="Times New Roman" w:hAnsi="Times New Roman" w:cs="Times New Roman"/>
              <w:noProof/>
              <w:color w:val="auto"/>
              <w:rPrChange w:id="1048" w:author="raye" w:date="2018-08-10T12:30:00Z">
                <w:rPr>
                  <w:rStyle w:val="ac"/>
                  <w:rFonts w:ascii="Calibri" w:hAnsi="Calibri"/>
                  <w:noProof/>
                  <w:color w:val="auto"/>
                </w:rPr>
              </w:rPrChange>
            </w:rPr>
            <w:t>1..2. Enhancement</w:t>
          </w:r>
          <w:r w:rsidR="002510B6" w:rsidRPr="00B0205A">
            <w:rPr>
              <w:rFonts w:ascii="Times New Roman" w:hAnsi="Times New Roman" w:cs="Times New Roman"/>
              <w:noProof/>
              <w:webHidden/>
              <w:rPrChange w:id="1049" w:author="raye" w:date="2018-08-10T12:30:00Z">
                <w:rPr>
                  <w:noProof/>
                  <w:webHidden/>
                </w:rPr>
              </w:rPrChange>
            </w:rPr>
            <w:tab/>
          </w:r>
          <w:r w:rsidR="002510B6" w:rsidRPr="00B0205A">
            <w:rPr>
              <w:rFonts w:ascii="Times New Roman" w:hAnsi="Times New Roman" w:cs="Times New Roman"/>
              <w:noProof/>
              <w:webHidden/>
              <w:rPrChange w:id="1050" w:author="raye" w:date="2018-08-10T12:30:00Z">
                <w:rPr>
                  <w:noProof/>
                  <w:webHidden/>
                </w:rPr>
              </w:rPrChange>
            </w:rPr>
            <w:fldChar w:fldCharType="begin"/>
          </w:r>
          <w:r w:rsidR="002510B6" w:rsidRPr="00B0205A">
            <w:rPr>
              <w:rFonts w:ascii="Times New Roman" w:hAnsi="Times New Roman" w:cs="Times New Roman"/>
              <w:noProof/>
              <w:webHidden/>
              <w:rPrChange w:id="1051" w:author="raye" w:date="2018-08-10T12:30:00Z">
                <w:rPr>
                  <w:noProof/>
                  <w:webHidden/>
                </w:rPr>
              </w:rPrChange>
            </w:rPr>
            <w:instrText xml:space="preserve"> PAGEREF _Toc520839431 \h </w:instrText>
          </w:r>
          <w:r w:rsidR="002510B6" w:rsidRPr="00B0205A">
            <w:rPr>
              <w:rFonts w:ascii="Times New Roman" w:hAnsi="Times New Roman" w:cs="Times New Roman"/>
              <w:noProof/>
              <w:webHidden/>
              <w:rPrChange w:id="1052"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053" w:author="raye" w:date="2018-08-10T12:30:00Z">
                <w:rPr>
                  <w:noProof/>
                  <w:webHidden/>
                </w:rPr>
              </w:rPrChange>
            </w:rPr>
            <w:fldChar w:fldCharType="separate"/>
          </w:r>
          <w:r w:rsidR="002510B6" w:rsidRPr="00B0205A">
            <w:rPr>
              <w:rFonts w:ascii="Times New Roman" w:hAnsi="Times New Roman" w:cs="Times New Roman"/>
              <w:noProof/>
              <w:webHidden/>
              <w:rPrChange w:id="1054" w:author="raye" w:date="2018-08-10T12:30:00Z">
                <w:rPr>
                  <w:noProof/>
                  <w:webHidden/>
                </w:rPr>
              </w:rPrChange>
            </w:rPr>
            <w:t>64</w:t>
          </w:r>
          <w:r w:rsidR="002510B6" w:rsidRPr="00B0205A">
            <w:rPr>
              <w:rFonts w:ascii="Times New Roman" w:hAnsi="Times New Roman" w:cs="Times New Roman"/>
              <w:noProof/>
              <w:webHidden/>
              <w:rPrChange w:id="1055" w:author="raye" w:date="2018-08-10T12:30:00Z">
                <w:rPr>
                  <w:noProof/>
                  <w:webHidden/>
                </w:rPr>
              </w:rPrChange>
            </w:rPr>
            <w:fldChar w:fldCharType="end"/>
          </w:r>
          <w:r w:rsidRPr="00B0205A">
            <w:rPr>
              <w:rFonts w:ascii="Times New Roman" w:hAnsi="Times New Roman" w:cs="Times New Roman"/>
              <w:noProof/>
              <w:rPrChange w:id="1056" w:author="raye" w:date="2018-08-10T12:30:00Z">
                <w:rPr>
                  <w:noProof/>
                </w:rPr>
              </w:rPrChange>
            </w:rPr>
            <w:fldChar w:fldCharType="end"/>
          </w:r>
        </w:p>
        <w:p w14:paraId="74FCFE82" w14:textId="77777777" w:rsidR="002510B6" w:rsidRPr="00B0205A" w:rsidRDefault="000B35C0">
          <w:pPr>
            <w:pStyle w:val="21"/>
            <w:tabs>
              <w:tab w:val="right" w:pos="8296"/>
            </w:tabs>
            <w:rPr>
              <w:rFonts w:ascii="Times New Roman" w:hAnsi="Times New Roman" w:cs="Times New Roman"/>
              <w:b w:val="0"/>
              <w:bCs w:val="0"/>
              <w:noProof/>
              <w:sz w:val="21"/>
              <w:rPrChange w:id="1057" w:author="raye" w:date="2018-08-10T12:30:00Z">
                <w:rPr>
                  <w:rFonts w:cstheme="minorBidi"/>
                  <w:b w:val="0"/>
                  <w:bCs w:val="0"/>
                  <w:noProof/>
                  <w:sz w:val="21"/>
                </w:rPr>
              </w:rPrChange>
            </w:rPr>
          </w:pPr>
          <w:r w:rsidRPr="00B0205A">
            <w:rPr>
              <w:rFonts w:ascii="Times New Roman" w:hAnsi="Times New Roman" w:cs="Times New Roman"/>
              <w:rPrChange w:id="1058" w:author="raye" w:date="2018-08-10T12:30:00Z">
                <w:rPr/>
              </w:rPrChange>
            </w:rPr>
            <w:fldChar w:fldCharType="begin"/>
          </w:r>
          <w:r w:rsidRPr="00B0205A">
            <w:rPr>
              <w:rFonts w:ascii="Times New Roman" w:hAnsi="Times New Roman" w:cs="Times New Roman"/>
              <w:rPrChange w:id="1059" w:author="raye" w:date="2018-08-10T12:30:00Z">
                <w:rPr/>
              </w:rPrChange>
            </w:rPr>
            <w:instrText xml:space="preserve"> HYPERLINK \l "_Toc520839432" </w:instrText>
          </w:r>
          <w:r w:rsidRPr="00B0205A">
            <w:rPr>
              <w:rFonts w:ascii="Times New Roman" w:hAnsi="Times New Roman" w:cs="Times New Roman"/>
              <w:rPrChange w:id="1060" w:author="raye" w:date="2018-08-10T12:30:00Z">
                <w:rPr>
                  <w:noProof/>
                </w:rPr>
              </w:rPrChange>
            </w:rPr>
            <w:fldChar w:fldCharType="separate"/>
          </w:r>
          <w:r w:rsidR="002510B6" w:rsidRPr="00B0205A">
            <w:rPr>
              <w:rStyle w:val="ac"/>
              <w:rFonts w:ascii="Times New Roman" w:eastAsia="等线" w:hAnsi="Times New Roman" w:cs="Times New Roman"/>
              <w:noProof/>
              <w:color w:val="auto"/>
              <w:rPrChange w:id="1061" w:author="raye" w:date="2018-08-10T12:30:00Z">
                <w:rPr>
                  <w:rStyle w:val="ac"/>
                  <w:rFonts w:ascii="等线" w:eastAsia="等线" w:hAnsi="等线" w:cs="Times New Roman"/>
                  <w:noProof/>
                  <w:color w:val="auto"/>
                </w:rPr>
              </w:rPrChange>
            </w:rPr>
            <w:t>3.2.4.1. Brief introduction to function</w:t>
          </w:r>
          <w:r w:rsidR="002510B6" w:rsidRPr="00B0205A">
            <w:rPr>
              <w:rFonts w:ascii="Times New Roman" w:hAnsi="Times New Roman" w:cs="Times New Roman"/>
              <w:noProof/>
              <w:webHidden/>
              <w:rPrChange w:id="1062" w:author="raye" w:date="2018-08-10T12:30:00Z">
                <w:rPr>
                  <w:noProof/>
                  <w:webHidden/>
                </w:rPr>
              </w:rPrChange>
            </w:rPr>
            <w:tab/>
          </w:r>
          <w:r w:rsidR="002510B6" w:rsidRPr="00B0205A">
            <w:rPr>
              <w:rFonts w:ascii="Times New Roman" w:hAnsi="Times New Roman" w:cs="Times New Roman"/>
              <w:noProof/>
              <w:webHidden/>
              <w:rPrChange w:id="1063" w:author="raye" w:date="2018-08-10T12:30:00Z">
                <w:rPr>
                  <w:noProof/>
                  <w:webHidden/>
                </w:rPr>
              </w:rPrChange>
            </w:rPr>
            <w:fldChar w:fldCharType="begin"/>
          </w:r>
          <w:r w:rsidR="002510B6" w:rsidRPr="00B0205A">
            <w:rPr>
              <w:rFonts w:ascii="Times New Roman" w:hAnsi="Times New Roman" w:cs="Times New Roman"/>
              <w:noProof/>
              <w:webHidden/>
              <w:rPrChange w:id="1064" w:author="raye" w:date="2018-08-10T12:30:00Z">
                <w:rPr>
                  <w:noProof/>
                  <w:webHidden/>
                </w:rPr>
              </w:rPrChange>
            </w:rPr>
            <w:instrText xml:space="preserve"> PAGEREF _Toc520839432 \h </w:instrText>
          </w:r>
          <w:r w:rsidR="002510B6" w:rsidRPr="00B0205A">
            <w:rPr>
              <w:rFonts w:ascii="Times New Roman" w:hAnsi="Times New Roman" w:cs="Times New Roman"/>
              <w:noProof/>
              <w:webHidden/>
              <w:rPrChange w:id="1065"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066" w:author="raye" w:date="2018-08-10T12:30:00Z">
                <w:rPr>
                  <w:noProof/>
                  <w:webHidden/>
                </w:rPr>
              </w:rPrChange>
            </w:rPr>
            <w:fldChar w:fldCharType="separate"/>
          </w:r>
          <w:r w:rsidR="002510B6" w:rsidRPr="00B0205A">
            <w:rPr>
              <w:rFonts w:ascii="Times New Roman" w:hAnsi="Times New Roman" w:cs="Times New Roman"/>
              <w:noProof/>
              <w:webHidden/>
              <w:rPrChange w:id="1067" w:author="raye" w:date="2018-08-10T12:30:00Z">
                <w:rPr>
                  <w:noProof/>
                  <w:webHidden/>
                </w:rPr>
              </w:rPrChange>
            </w:rPr>
            <w:t>64</w:t>
          </w:r>
          <w:r w:rsidR="002510B6" w:rsidRPr="00B0205A">
            <w:rPr>
              <w:rFonts w:ascii="Times New Roman" w:hAnsi="Times New Roman" w:cs="Times New Roman"/>
              <w:noProof/>
              <w:webHidden/>
              <w:rPrChange w:id="1068" w:author="raye" w:date="2018-08-10T12:30:00Z">
                <w:rPr>
                  <w:noProof/>
                  <w:webHidden/>
                </w:rPr>
              </w:rPrChange>
            </w:rPr>
            <w:fldChar w:fldCharType="end"/>
          </w:r>
          <w:r w:rsidRPr="00B0205A">
            <w:rPr>
              <w:rFonts w:ascii="Times New Roman" w:hAnsi="Times New Roman" w:cs="Times New Roman"/>
              <w:noProof/>
              <w:rPrChange w:id="1069" w:author="raye" w:date="2018-08-10T12:30:00Z">
                <w:rPr>
                  <w:noProof/>
                </w:rPr>
              </w:rPrChange>
            </w:rPr>
            <w:fldChar w:fldCharType="end"/>
          </w:r>
        </w:p>
        <w:p w14:paraId="28BCC986" w14:textId="77777777" w:rsidR="002510B6" w:rsidRPr="00B0205A" w:rsidRDefault="000B35C0">
          <w:pPr>
            <w:pStyle w:val="21"/>
            <w:tabs>
              <w:tab w:val="right" w:pos="8296"/>
            </w:tabs>
            <w:rPr>
              <w:rFonts w:ascii="Times New Roman" w:hAnsi="Times New Roman" w:cs="Times New Roman"/>
              <w:b w:val="0"/>
              <w:bCs w:val="0"/>
              <w:noProof/>
              <w:sz w:val="21"/>
              <w:rPrChange w:id="1070" w:author="raye" w:date="2018-08-10T12:30:00Z">
                <w:rPr>
                  <w:rFonts w:cstheme="minorBidi"/>
                  <w:b w:val="0"/>
                  <w:bCs w:val="0"/>
                  <w:noProof/>
                  <w:sz w:val="21"/>
                </w:rPr>
              </w:rPrChange>
            </w:rPr>
          </w:pPr>
          <w:r w:rsidRPr="00B0205A">
            <w:rPr>
              <w:rFonts w:ascii="Times New Roman" w:hAnsi="Times New Roman" w:cs="Times New Roman"/>
              <w:rPrChange w:id="1071" w:author="raye" w:date="2018-08-10T12:30:00Z">
                <w:rPr/>
              </w:rPrChange>
            </w:rPr>
            <w:fldChar w:fldCharType="begin"/>
          </w:r>
          <w:r w:rsidRPr="00B0205A">
            <w:rPr>
              <w:rFonts w:ascii="Times New Roman" w:hAnsi="Times New Roman" w:cs="Times New Roman"/>
              <w:rPrChange w:id="1072" w:author="raye" w:date="2018-08-10T12:30:00Z">
                <w:rPr/>
              </w:rPrChange>
            </w:rPr>
            <w:instrText xml:space="preserve"> HYPERLINK \l "_Toc520839433" </w:instrText>
          </w:r>
          <w:r w:rsidRPr="00B0205A">
            <w:rPr>
              <w:rFonts w:ascii="Times New Roman" w:hAnsi="Times New Roman" w:cs="Times New Roman"/>
              <w:rPrChange w:id="1073" w:author="raye" w:date="2018-08-10T12:30:00Z">
                <w:rPr>
                  <w:noProof/>
                </w:rPr>
              </w:rPrChange>
            </w:rPr>
            <w:fldChar w:fldCharType="separate"/>
          </w:r>
          <w:r w:rsidR="002510B6" w:rsidRPr="00B0205A">
            <w:rPr>
              <w:rStyle w:val="ac"/>
              <w:rFonts w:ascii="Times New Roman" w:eastAsia="等线" w:hAnsi="Times New Roman" w:cs="Times New Roman"/>
              <w:noProof/>
              <w:color w:val="auto"/>
              <w:rPrChange w:id="1074" w:author="raye" w:date="2018-08-10T12:30:00Z">
                <w:rPr>
                  <w:rStyle w:val="ac"/>
                  <w:rFonts w:ascii="等线" w:eastAsia="等线" w:hAnsi="等线" w:cs="Times New Roman"/>
                  <w:noProof/>
                  <w:color w:val="auto"/>
                </w:rPr>
              </w:rPrChange>
            </w:rPr>
            <w:t>3.2.4.2. Detailed description</w:t>
          </w:r>
          <w:r w:rsidR="002510B6" w:rsidRPr="00B0205A">
            <w:rPr>
              <w:rFonts w:ascii="Times New Roman" w:hAnsi="Times New Roman" w:cs="Times New Roman"/>
              <w:noProof/>
              <w:webHidden/>
              <w:rPrChange w:id="1075" w:author="raye" w:date="2018-08-10T12:30:00Z">
                <w:rPr>
                  <w:noProof/>
                  <w:webHidden/>
                </w:rPr>
              </w:rPrChange>
            </w:rPr>
            <w:tab/>
          </w:r>
          <w:r w:rsidR="002510B6" w:rsidRPr="00B0205A">
            <w:rPr>
              <w:rFonts w:ascii="Times New Roman" w:hAnsi="Times New Roman" w:cs="Times New Roman"/>
              <w:noProof/>
              <w:webHidden/>
              <w:rPrChange w:id="1076" w:author="raye" w:date="2018-08-10T12:30:00Z">
                <w:rPr>
                  <w:noProof/>
                  <w:webHidden/>
                </w:rPr>
              </w:rPrChange>
            </w:rPr>
            <w:fldChar w:fldCharType="begin"/>
          </w:r>
          <w:r w:rsidR="002510B6" w:rsidRPr="00B0205A">
            <w:rPr>
              <w:rFonts w:ascii="Times New Roman" w:hAnsi="Times New Roman" w:cs="Times New Roman"/>
              <w:noProof/>
              <w:webHidden/>
              <w:rPrChange w:id="1077" w:author="raye" w:date="2018-08-10T12:30:00Z">
                <w:rPr>
                  <w:noProof/>
                  <w:webHidden/>
                </w:rPr>
              </w:rPrChange>
            </w:rPr>
            <w:instrText xml:space="preserve"> PAGEREF _Toc520839433 \h </w:instrText>
          </w:r>
          <w:r w:rsidR="002510B6" w:rsidRPr="00B0205A">
            <w:rPr>
              <w:rFonts w:ascii="Times New Roman" w:hAnsi="Times New Roman" w:cs="Times New Roman"/>
              <w:noProof/>
              <w:webHidden/>
              <w:rPrChange w:id="1078"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079" w:author="raye" w:date="2018-08-10T12:30:00Z">
                <w:rPr>
                  <w:noProof/>
                  <w:webHidden/>
                </w:rPr>
              </w:rPrChange>
            </w:rPr>
            <w:fldChar w:fldCharType="separate"/>
          </w:r>
          <w:r w:rsidR="002510B6" w:rsidRPr="00B0205A">
            <w:rPr>
              <w:rFonts w:ascii="Times New Roman" w:hAnsi="Times New Roman" w:cs="Times New Roman"/>
              <w:noProof/>
              <w:webHidden/>
              <w:rPrChange w:id="1080" w:author="raye" w:date="2018-08-10T12:30:00Z">
                <w:rPr>
                  <w:noProof/>
                  <w:webHidden/>
                </w:rPr>
              </w:rPrChange>
            </w:rPr>
            <w:t>64</w:t>
          </w:r>
          <w:r w:rsidR="002510B6" w:rsidRPr="00B0205A">
            <w:rPr>
              <w:rFonts w:ascii="Times New Roman" w:hAnsi="Times New Roman" w:cs="Times New Roman"/>
              <w:noProof/>
              <w:webHidden/>
              <w:rPrChange w:id="1081" w:author="raye" w:date="2018-08-10T12:30:00Z">
                <w:rPr>
                  <w:noProof/>
                  <w:webHidden/>
                </w:rPr>
              </w:rPrChange>
            </w:rPr>
            <w:fldChar w:fldCharType="end"/>
          </w:r>
          <w:r w:rsidRPr="00B0205A">
            <w:rPr>
              <w:rFonts w:ascii="Times New Roman" w:hAnsi="Times New Roman" w:cs="Times New Roman"/>
              <w:noProof/>
              <w:rPrChange w:id="1082" w:author="raye" w:date="2018-08-10T12:30:00Z">
                <w:rPr>
                  <w:noProof/>
                </w:rPr>
              </w:rPrChange>
            </w:rPr>
            <w:fldChar w:fldCharType="end"/>
          </w:r>
        </w:p>
        <w:p w14:paraId="6D8BDCBD" w14:textId="77777777" w:rsidR="002510B6" w:rsidRPr="00B0205A" w:rsidRDefault="000B35C0">
          <w:pPr>
            <w:pStyle w:val="21"/>
            <w:tabs>
              <w:tab w:val="right" w:pos="8296"/>
            </w:tabs>
            <w:rPr>
              <w:rFonts w:ascii="Times New Roman" w:hAnsi="Times New Roman" w:cs="Times New Roman"/>
              <w:b w:val="0"/>
              <w:bCs w:val="0"/>
              <w:noProof/>
              <w:sz w:val="21"/>
              <w:rPrChange w:id="1083" w:author="raye" w:date="2018-08-10T12:30:00Z">
                <w:rPr>
                  <w:rFonts w:cstheme="minorBidi"/>
                  <w:b w:val="0"/>
                  <w:bCs w:val="0"/>
                  <w:noProof/>
                  <w:sz w:val="21"/>
                </w:rPr>
              </w:rPrChange>
            </w:rPr>
          </w:pPr>
          <w:r w:rsidRPr="00B0205A">
            <w:rPr>
              <w:rFonts w:ascii="Times New Roman" w:hAnsi="Times New Roman" w:cs="Times New Roman"/>
              <w:rPrChange w:id="1084" w:author="raye" w:date="2018-08-10T12:30:00Z">
                <w:rPr/>
              </w:rPrChange>
            </w:rPr>
            <w:fldChar w:fldCharType="begin"/>
          </w:r>
          <w:r w:rsidRPr="00B0205A">
            <w:rPr>
              <w:rFonts w:ascii="Times New Roman" w:hAnsi="Times New Roman" w:cs="Times New Roman"/>
              <w:rPrChange w:id="1085" w:author="raye" w:date="2018-08-10T12:30:00Z">
                <w:rPr/>
              </w:rPrChange>
            </w:rPr>
            <w:instrText xml:space="preserve"> HYPERLINK \l "_Toc520839434" </w:instrText>
          </w:r>
          <w:r w:rsidRPr="00B0205A">
            <w:rPr>
              <w:rFonts w:ascii="Times New Roman" w:hAnsi="Times New Roman" w:cs="Times New Roman"/>
              <w:rPrChange w:id="1086" w:author="raye" w:date="2018-08-10T12:30:00Z">
                <w:rPr>
                  <w:noProof/>
                </w:rPr>
              </w:rPrChange>
            </w:rPr>
            <w:fldChar w:fldCharType="separate"/>
          </w:r>
          <w:r w:rsidR="002510B6" w:rsidRPr="00B0205A">
            <w:rPr>
              <w:rStyle w:val="ac"/>
              <w:rFonts w:ascii="Times New Roman" w:eastAsia="等线" w:hAnsi="Times New Roman" w:cs="Times New Roman"/>
              <w:noProof/>
              <w:color w:val="auto"/>
              <w:rPrChange w:id="1087" w:author="raye" w:date="2018-08-10T12:30:00Z">
                <w:rPr>
                  <w:rStyle w:val="ac"/>
                  <w:rFonts w:ascii="等线" w:eastAsia="等线" w:hAnsi="等线" w:cs="Times New Roman"/>
                  <w:noProof/>
                  <w:color w:val="auto"/>
                </w:rPr>
              </w:rPrChange>
            </w:rPr>
            <w:t>3.2.4.3. Interface requirements</w:t>
          </w:r>
          <w:r w:rsidR="002510B6" w:rsidRPr="00B0205A">
            <w:rPr>
              <w:rFonts w:ascii="Times New Roman" w:hAnsi="Times New Roman" w:cs="Times New Roman"/>
              <w:noProof/>
              <w:webHidden/>
              <w:rPrChange w:id="1088" w:author="raye" w:date="2018-08-10T12:30:00Z">
                <w:rPr>
                  <w:noProof/>
                  <w:webHidden/>
                </w:rPr>
              </w:rPrChange>
            </w:rPr>
            <w:tab/>
          </w:r>
          <w:r w:rsidR="002510B6" w:rsidRPr="00B0205A">
            <w:rPr>
              <w:rFonts w:ascii="Times New Roman" w:hAnsi="Times New Roman" w:cs="Times New Roman"/>
              <w:noProof/>
              <w:webHidden/>
              <w:rPrChange w:id="1089" w:author="raye" w:date="2018-08-10T12:30:00Z">
                <w:rPr>
                  <w:noProof/>
                  <w:webHidden/>
                </w:rPr>
              </w:rPrChange>
            </w:rPr>
            <w:fldChar w:fldCharType="begin"/>
          </w:r>
          <w:r w:rsidR="002510B6" w:rsidRPr="00B0205A">
            <w:rPr>
              <w:rFonts w:ascii="Times New Roman" w:hAnsi="Times New Roman" w:cs="Times New Roman"/>
              <w:noProof/>
              <w:webHidden/>
              <w:rPrChange w:id="1090" w:author="raye" w:date="2018-08-10T12:30:00Z">
                <w:rPr>
                  <w:noProof/>
                  <w:webHidden/>
                </w:rPr>
              </w:rPrChange>
            </w:rPr>
            <w:instrText xml:space="preserve"> PAGEREF _Toc520839434 \h </w:instrText>
          </w:r>
          <w:r w:rsidR="002510B6" w:rsidRPr="00B0205A">
            <w:rPr>
              <w:rFonts w:ascii="Times New Roman" w:hAnsi="Times New Roman" w:cs="Times New Roman"/>
              <w:noProof/>
              <w:webHidden/>
              <w:rPrChange w:id="1091"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092" w:author="raye" w:date="2018-08-10T12:30:00Z">
                <w:rPr>
                  <w:noProof/>
                  <w:webHidden/>
                </w:rPr>
              </w:rPrChange>
            </w:rPr>
            <w:fldChar w:fldCharType="separate"/>
          </w:r>
          <w:r w:rsidR="002510B6" w:rsidRPr="00B0205A">
            <w:rPr>
              <w:rFonts w:ascii="Times New Roman" w:hAnsi="Times New Roman" w:cs="Times New Roman"/>
              <w:noProof/>
              <w:webHidden/>
              <w:rPrChange w:id="1093" w:author="raye" w:date="2018-08-10T12:30:00Z">
                <w:rPr>
                  <w:noProof/>
                  <w:webHidden/>
                </w:rPr>
              </w:rPrChange>
            </w:rPr>
            <w:t>68</w:t>
          </w:r>
          <w:r w:rsidR="002510B6" w:rsidRPr="00B0205A">
            <w:rPr>
              <w:rFonts w:ascii="Times New Roman" w:hAnsi="Times New Roman" w:cs="Times New Roman"/>
              <w:noProof/>
              <w:webHidden/>
              <w:rPrChange w:id="1094" w:author="raye" w:date="2018-08-10T12:30:00Z">
                <w:rPr>
                  <w:noProof/>
                  <w:webHidden/>
                </w:rPr>
              </w:rPrChange>
            </w:rPr>
            <w:fldChar w:fldCharType="end"/>
          </w:r>
          <w:r w:rsidRPr="00B0205A">
            <w:rPr>
              <w:rFonts w:ascii="Times New Roman" w:hAnsi="Times New Roman" w:cs="Times New Roman"/>
              <w:noProof/>
              <w:rPrChange w:id="1095" w:author="raye" w:date="2018-08-10T12:30:00Z">
                <w:rPr>
                  <w:noProof/>
                </w:rPr>
              </w:rPrChange>
            </w:rPr>
            <w:fldChar w:fldCharType="end"/>
          </w:r>
        </w:p>
        <w:p w14:paraId="29A02E4E" w14:textId="77777777" w:rsidR="002510B6" w:rsidRPr="00B0205A" w:rsidRDefault="000B35C0">
          <w:pPr>
            <w:pStyle w:val="21"/>
            <w:tabs>
              <w:tab w:val="left" w:pos="1050"/>
              <w:tab w:val="right" w:pos="8296"/>
            </w:tabs>
            <w:rPr>
              <w:rFonts w:ascii="Times New Roman" w:hAnsi="Times New Roman" w:cs="Times New Roman"/>
              <w:b w:val="0"/>
              <w:bCs w:val="0"/>
              <w:noProof/>
              <w:sz w:val="21"/>
              <w:rPrChange w:id="1096" w:author="raye" w:date="2018-08-10T12:30:00Z">
                <w:rPr>
                  <w:rFonts w:cstheme="minorBidi"/>
                  <w:b w:val="0"/>
                  <w:bCs w:val="0"/>
                  <w:noProof/>
                  <w:sz w:val="21"/>
                </w:rPr>
              </w:rPrChange>
            </w:rPr>
          </w:pPr>
          <w:r w:rsidRPr="00B0205A">
            <w:rPr>
              <w:rFonts w:ascii="Times New Roman" w:hAnsi="Times New Roman" w:cs="Times New Roman"/>
              <w:rPrChange w:id="1097" w:author="raye" w:date="2018-08-10T12:30:00Z">
                <w:rPr/>
              </w:rPrChange>
            </w:rPr>
            <w:lastRenderedPageBreak/>
            <w:fldChar w:fldCharType="begin"/>
          </w:r>
          <w:r w:rsidRPr="00B0205A">
            <w:rPr>
              <w:rFonts w:ascii="Times New Roman" w:hAnsi="Times New Roman" w:cs="Times New Roman"/>
              <w:rPrChange w:id="1098" w:author="raye" w:date="2018-08-10T12:30:00Z">
                <w:rPr/>
              </w:rPrChange>
            </w:rPr>
            <w:instrText xml:space="preserve"> HYPERLINK \l "_Toc520839435" </w:instrText>
          </w:r>
          <w:r w:rsidRPr="00B0205A">
            <w:rPr>
              <w:rFonts w:ascii="Times New Roman" w:hAnsi="Times New Roman" w:cs="Times New Roman"/>
              <w:rPrChange w:id="1099" w:author="raye" w:date="2018-08-10T12:30:00Z">
                <w:rPr>
                  <w:noProof/>
                </w:rPr>
              </w:rPrChange>
            </w:rPr>
            <w:fldChar w:fldCharType="separate"/>
          </w:r>
          <w:r w:rsidR="002510B6" w:rsidRPr="00B0205A">
            <w:rPr>
              <w:rStyle w:val="ac"/>
              <w:rFonts w:ascii="Times New Roman" w:hAnsi="Times New Roman" w:cs="Times New Roman"/>
              <w:noProof/>
              <w:color w:val="auto"/>
              <w:rPrChange w:id="1100" w:author="raye" w:date="2018-08-10T12:30:00Z">
                <w:rPr>
                  <w:rStyle w:val="ac"/>
                  <w:rFonts w:ascii="Calibri" w:hAnsi="Calibri"/>
                  <w:noProof/>
                  <w:color w:val="auto"/>
                </w:rPr>
              </w:rPrChange>
            </w:rPr>
            <w:t>3.2.5</w:t>
          </w:r>
          <w:r w:rsidR="002510B6" w:rsidRPr="00B0205A">
            <w:rPr>
              <w:rFonts w:ascii="Times New Roman" w:hAnsi="Times New Roman" w:cs="Times New Roman"/>
              <w:b w:val="0"/>
              <w:bCs w:val="0"/>
              <w:noProof/>
              <w:sz w:val="21"/>
              <w:rPrChange w:id="1101" w:author="raye" w:date="2018-08-10T12:30:00Z">
                <w:rPr>
                  <w:rFonts w:cstheme="minorBidi"/>
                  <w:b w:val="0"/>
                  <w:bCs w:val="0"/>
                  <w:noProof/>
                  <w:sz w:val="21"/>
                </w:rPr>
              </w:rPrChange>
            </w:rPr>
            <w:tab/>
          </w:r>
          <w:r w:rsidR="002510B6" w:rsidRPr="00B0205A">
            <w:rPr>
              <w:rStyle w:val="ac"/>
              <w:rFonts w:ascii="Times New Roman" w:hAnsi="Times New Roman" w:cs="Times New Roman"/>
              <w:noProof/>
              <w:color w:val="auto"/>
              <w:rPrChange w:id="1102" w:author="raye" w:date="2018-08-10T12:30:00Z">
                <w:rPr>
                  <w:rStyle w:val="ac"/>
                  <w:rFonts w:ascii="Calibri" w:hAnsi="Calibri"/>
                  <w:noProof/>
                  <w:color w:val="auto"/>
                </w:rPr>
              </w:rPrChange>
            </w:rPr>
            <w:t>Operations Analyst: Create Case Page</w:t>
          </w:r>
          <w:r w:rsidR="002510B6" w:rsidRPr="00B0205A">
            <w:rPr>
              <w:rFonts w:ascii="Times New Roman" w:hAnsi="Times New Roman" w:cs="Times New Roman"/>
              <w:noProof/>
              <w:webHidden/>
              <w:rPrChange w:id="1103" w:author="raye" w:date="2018-08-10T12:30:00Z">
                <w:rPr>
                  <w:noProof/>
                  <w:webHidden/>
                </w:rPr>
              </w:rPrChange>
            </w:rPr>
            <w:tab/>
          </w:r>
          <w:r w:rsidR="002510B6" w:rsidRPr="00B0205A">
            <w:rPr>
              <w:rFonts w:ascii="Times New Roman" w:hAnsi="Times New Roman" w:cs="Times New Roman"/>
              <w:noProof/>
              <w:webHidden/>
              <w:rPrChange w:id="1104" w:author="raye" w:date="2018-08-10T12:30:00Z">
                <w:rPr>
                  <w:noProof/>
                  <w:webHidden/>
                </w:rPr>
              </w:rPrChange>
            </w:rPr>
            <w:fldChar w:fldCharType="begin"/>
          </w:r>
          <w:r w:rsidR="002510B6" w:rsidRPr="00B0205A">
            <w:rPr>
              <w:rFonts w:ascii="Times New Roman" w:hAnsi="Times New Roman" w:cs="Times New Roman"/>
              <w:noProof/>
              <w:webHidden/>
              <w:rPrChange w:id="1105" w:author="raye" w:date="2018-08-10T12:30:00Z">
                <w:rPr>
                  <w:noProof/>
                  <w:webHidden/>
                </w:rPr>
              </w:rPrChange>
            </w:rPr>
            <w:instrText xml:space="preserve"> PAGEREF _Toc520839435 \h </w:instrText>
          </w:r>
          <w:r w:rsidR="002510B6" w:rsidRPr="00B0205A">
            <w:rPr>
              <w:rFonts w:ascii="Times New Roman" w:hAnsi="Times New Roman" w:cs="Times New Roman"/>
              <w:noProof/>
              <w:webHidden/>
              <w:rPrChange w:id="110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107" w:author="raye" w:date="2018-08-10T12:30:00Z">
                <w:rPr>
                  <w:noProof/>
                  <w:webHidden/>
                </w:rPr>
              </w:rPrChange>
            </w:rPr>
            <w:fldChar w:fldCharType="separate"/>
          </w:r>
          <w:r w:rsidR="002510B6" w:rsidRPr="00B0205A">
            <w:rPr>
              <w:rFonts w:ascii="Times New Roman" w:hAnsi="Times New Roman" w:cs="Times New Roman"/>
              <w:noProof/>
              <w:webHidden/>
              <w:rPrChange w:id="1108" w:author="raye" w:date="2018-08-10T12:30:00Z">
                <w:rPr>
                  <w:noProof/>
                  <w:webHidden/>
                </w:rPr>
              </w:rPrChange>
            </w:rPr>
            <w:t>70</w:t>
          </w:r>
          <w:r w:rsidR="002510B6" w:rsidRPr="00B0205A">
            <w:rPr>
              <w:rFonts w:ascii="Times New Roman" w:hAnsi="Times New Roman" w:cs="Times New Roman"/>
              <w:noProof/>
              <w:webHidden/>
              <w:rPrChange w:id="1109" w:author="raye" w:date="2018-08-10T12:30:00Z">
                <w:rPr>
                  <w:noProof/>
                  <w:webHidden/>
                </w:rPr>
              </w:rPrChange>
            </w:rPr>
            <w:fldChar w:fldCharType="end"/>
          </w:r>
          <w:r w:rsidRPr="00B0205A">
            <w:rPr>
              <w:rFonts w:ascii="Times New Roman" w:hAnsi="Times New Roman" w:cs="Times New Roman"/>
              <w:noProof/>
              <w:rPrChange w:id="1110" w:author="raye" w:date="2018-08-10T12:30:00Z">
                <w:rPr>
                  <w:noProof/>
                </w:rPr>
              </w:rPrChange>
            </w:rPr>
            <w:fldChar w:fldCharType="end"/>
          </w:r>
        </w:p>
        <w:p w14:paraId="011D32B1" w14:textId="77777777" w:rsidR="002510B6" w:rsidRPr="00B0205A" w:rsidRDefault="000B35C0">
          <w:pPr>
            <w:pStyle w:val="31"/>
            <w:tabs>
              <w:tab w:val="right" w:pos="8296"/>
            </w:tabs>
            <w:rPr>
              <w:rFonts w:ascii="Times New Roman" w:hAnsi="Times New Roman" w:cs="Times New Roman"/>
              <w:noProof/>
              <w:sz w:val="21"/>
              <w:szCs w:val="22"/>
              <w:rPrChange w:id="1111" w:author="raye" w:date="2018-08-10T12:30:00Z">
                <w:rPr>
                  <w:rFonts w:cstheme="minorBidi"/>
                  <w:noProof/>
                  <w:sz w:val="21"/>
                  <w:szCs w:val="22"/>
                </w:rPr>
              </w:rPrChange>
            </w:rPr>
          </w:pPr>
          <w:r w:rsidRPr="00B0205A">
            <w:rPr>
              <w:rFonts w:ascii="Times New Roman" w:hAnsi="Times New Roman" w:cs="Times New Roman"/>
              <w:rPrChange w:id="1112" w:author="raye" w:date="2018-08-10T12:30:00Z">
                <w:rPr/>
              </w:rPrChange>
            </w:rPr>
            <w:fldChar w:fldCharType="begin"/>
          </w:r>
          <w:r w:rsidRPr="00B0205A">
            <w:rPr>
              <w:rFonts w:ascii="Times New Roman" w:hAnsi="Times New Roman" w:cs="Times New Roman"/>
              <w:rPrChange w:id="1113" w:author="raye" w:date="2018-08-10T12:30:00Z">
                <w:rPr/>
              </w:rPrChange>
            </w:rPr>
            <w:instrText xml:space="preserve"> HYPERLINK \l "_Toc520839436" </w:instrText>
          </w:r>
          <w:r w:rsidRPr="00B0205A">
            <w:rPr>
              <w:rFonts w:ascii="Times New Roman" w:hAnsi="Times New Roman" w:cs="Times New Roman"/>
              <w:rPrChange w:id="1114" w:author="raye" w:date="2018-08-10T12:30:00Z">
                <w:rPr>
                  <w:noProof/>
                </w:rPr>
              </w:rPrChange>
            </w:rPr>
            <w:fldChar w:fldCharType="separate"/>
          </w:r>
          <w:r w:rsidR="002510B6" w:rsidRPr="00B0205A">
            <w:rPr>
              <w:rStyle w:val="ac"/>
              <w:rFonts w:ascii="Times New Roman" w:hAnsi="Times New Roman" w:cs="Times New Roman"/>
              <w:noProof/>
              <w:color w:val="auto"/>
              <w:rPrChange w:id="1115" w:author="raye" w:date="2018-08-10T12:30:00Z">
                <w:rPr>
                  <w:rStyle w:val="ac"/>
                  <w:rFonts w:ascii="Calibri" w:hAnsi="Calibri"/>
                  <w:noProof/>
                  <w:color w:val="auto"/>
                </w:rPr>
              </w:rPrChange>
            </w:rPr>
            <w:t>1..1. AS-IS</w:t>
          </w:r>
          <w:r w:rsidR="002510B6" w:rsidRPr="00B0205A">
            <w:rPr>
              <w:rFonts w:ascii="Times New Roman" w:hAnsi="Times New Roman" w:cs="Times New Roman"/>
              <w:noProof/>
              <w:webHidden/>
              <w:rPrChange w:id="1116" w:author="raye" w:date="2018-08-10T12:30:00Z">
                <w:rPr>
                  <w:noProof/>
                  <w:webHidden/>
                </w:rPr>
              </w:rPrChange>
            </w:rPr>
            <w:tab/>
          </w:r>
          <w:r w:rsidR="002510B6" w:rsidRPr="00B0205A">
            <w:rPr>
              <w:rFonts w:ascii="Times New Roman" w:hAnsi="Times New Roman" w:cs="Times New Roman"/>
              <w:noProof/>
              <w:webHidden/>
              <w:rPrChange w:id="1117" w:author="raye" w:date="2018-08-10T12:30:00Z">
                <w:rPr>
                  <w:noProof/>
                  <w:webHidden/>
                </w:rPr>
              </w:rPrChange>
            </w:rPr>
            <w:fldChar w:fldCharType="begin"/>
          </w:r>
          <w:r w:rsidR="002510B6" w:rsidRPr="00B0205A">
            <w:rPr>
              <w:rFonts w:ascii="Times New Roman" w:hAnsi="Times New Roman" w:cs="Times New Roman"/>
              <w:noProof/>
              <w:webHidden/>
              <w:rPrChange w:id="1118" w:author="raye" w:date="2018-08-10T12:30:00Z">
                <w:rPr>
                  <w:noProof/>
                  <w:webHidden/>
                </w:rPr>
              </w:rPrChange>
            </w:rPr>
            <w:instrText xml:space="preserve"> PAGEREF _Toc520839436 \h </w:instrText>
          </w:r>
          <w:r w:rsidR="002510B6" w:rsidRPr="00B0205A">
            <w:rPr>
              <w:rFonts w:ascii="Times New Roman" w:hAnsi="Times New Roman" w:cs="Times New Roman"/>
              <w:noProof/>
              <w:webHidden/>
              <w:rPrChange w:id="111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120" w:author="raye" w:date="2018-08-10T12:30:00Z">
                <w:rPr>
                  <w:noProof/>
                  <w:webHidden/>
                </w:rPr>
              </w:rPrChange>
            </w:rPr>
            <w:fldChar w:fldCharType="separate"/>
          </w:r>
          <w:r w:rsidR="002510B6" w:rsidRPr="00B0205A">
            <w:rPr>
              <w:rFonts w:ascii="Times New Roman" w:hAnsi="Times New Roman" w:cs="Times New Roman"/>
              <w:noProof/>
              <w:webHidden/>
              <w:rPrChange w:id="1121" w:author="raye" w:date="2018-08-10T12:30:00Z">
                <w:rPr>
                  <w:noProof/>
                  <w:webHidden/>
                </w:rPr>
              </w:rPrChange>
            </w:rPr>
            <w:t>70</w:t>
          </w:r>
          <w:r w:rsidR="002510B6" w:rsidRPr="00B0205A">
            <w:rPr>
              <w:rFonts w:ascii="Times New Roman" w:hAnsi="Times New Roman" w:cs="Times New Roman"/>
              <w:noProof/>
              <w:webHidden/>
              <w:rPrChange w:id="1122" w:author="raye" w:date="2018-08-10T12:30:00Z">
                <w:rPr>
                  <w:noProof/>
                  <w:webHidden/>
                </w:rPr>
              </w:rPrChange>
            </w:rPr>
            <w:fldChar w:fldCharType="end"/>
          </w:r>
          <w:r w:rsidRPr="00B0205A">
            <w:rPr>
              <w:rFonts w:ascii="Times New Roman" w:hAnsi="Times New Roman" w:cs="Times New Roman"/>
              <w:noProof/>
              <w:rPrChange w:id="1123" w:author="raye" w:date="2018-08-10T12:30:00Z">
                <w:rPr>
                  <w:noProof/>
                </w:rPr>
              </w:rPrChange>
            </w:rPr>
            <w:fldChar w:fldCharType="end"/>
          </w:r>
        </w:p>
        <w:p w14:paraId="582E674C" w14:textId="77777777" w:rsidR="002510B6" w:rsidRPr="00B0205A" w:rsidRDefault="000B35C0">
          <w:pPr>
            <w:pStyle w:val="31"/>
            <w:tabs>
              <w:tab w:val="right" w:pos="8296"/>
            </w:tabs>
            <w:rPr>
              <w:rFonts w:ascii="Times New Roman" w:hAnsi="Times New Roman" w:cs="Times New Roman"/>
              <w:noProof/>
              <w:sz w:val="21"/>
              <w:szCs w:val="22"/>
              <w:rPrChange w:id="1124" w:author="raye" w:date="2018-08-10T12:30:00Z">
                <w:rPr>
                  <w:rFonts w:cstheme="minorBidi"/>
                  <w:noProof/>
                  <w:sz w:val="21"/>
                  <w:szCs w:val="22"/>
                </w:rPr>
              </w:rPrChange>
            </w:rPr>
          </w:pPr>
          <w:r w:rsidRPr="00B0205A">
            <w:rPr>
              <w:rFonts w:ascii="Times New Roman" w:hAnsi="Times New Roman" w:cs="Times New Roman"/>
              <w:rPrChange w:id="1125" w:author="raye" w:date="2018-08-10T12:30:00Z">
                <w:rPr/>
              </w:rPrChange>
            </w:rPr>
            <w:fldChar w:fldCharType="begin"/>
          </w:r>
          <w:r w:rsidRPr="00B0205A">
            <w:rPr>
              <w:rFonts w:ascii="Times New Roman" w:hAnsi="Times New Roman" w:cs="Times New Roman"/>
              <w:rPrChange w:id="1126" w:author="raye" w:date="2018-08-10T12:30:00Z">
                <w:rPr/>
              </w:rPrChange>
            </w:rPr>
            <w:instrText xml:space="preserve"> HYPERLINK \l "_Toc520839437" </w:instrText>
          </w:r>
          <w:r w:rsidRPr="00B0205A">
            <w:rPr>
              <w:rFonts w:ascii="Times New Roman" w:hAnsi="Times New Roman" w:cs="Times New Roman"/>
              <w:rPrChange w:id="1127" w:author="raye" w:date="2018-08-10T12:30:00Z">
                <w:rPr>
                  <w:noProof/>
                </w:rPr>
              </w:rPrChange>
            </w:rPr>
            <w:fldChar w:fldCharType="separate"/>
          </w:r>
          <w:r w:rsidR="002510B6" w:rsidRPr="00B0205A">
            <w:rPr>
              <w:rStyle w:val="ac"/>
              <w:rFonts w:ascii="Times New Roman" w:hAnsi="Times New Roman" w:cs="Times New Roman"/>
              <w:noProof/>
              <w:color w:val="auto"/>
              <w:rPrChange w:id="1128" w:author="raye" w:date="2018-08-10T12:30:00Z">
                <w:rPr>
                  <w:rStyle w:val="ac"/>
                  <w:rFonts w:ascii="Calibri" w:hAnsi="Calibri"/>
                  <w:noProof/>
                  <w:color w:val="auto"/>
                </w:rPr>
              </w:rPrChange>
            </w:rPr>
            <w:t>1..2. Enhancement</w:t>
          </w:r>
          <w:r w:rsidR="002510B6" w:rsidRPr="00B0205A">
            <w:rPr>
              <w:rFonts w:ascii="Times New Roman" w:hAnsi="Times New Roman" w:cs="Times New Roman"/>
              <w:noProof/>
              <w:webHidden/>
              <w:rPrChange w:id="1129" w:author="raye" w:date="2018-08-10T12:30:00Z">
                <w:rPr>
                  <w:noProof/>
                  <w:webHidden/>
                </w:rPr>
              </w:rPrChange>
            </w:rPr>
            <w:tab/>
          </w:r>
          <w:r w:rsidR="002510B6" w:rsidRPr="00B0205A">
            <w:rPr>
              <w:rFonts w:ascii="Times New Roman" w:hAnsi="Times New Roman" w:cs="Times New Roman"/>
              <w:noProof/>
              <w:webHidden/>
              <w:rPrChange w:id="1130" w:author="raye" w:date="2018-08-10T12:30:00Z">
                <w:rPr>
                  <w:noProof/>
                  <w:webHidden/>
                </w:rPr>
              </w:rPrChange>
            </w:rPr>
            <w:fldChar w:fldCharType="begin"/>
          </w:r>
          <w:r w:rsidR="002510B6" w:rsidRPr="00B0205A">
            <w:rPr>
              <w:rFonts w:ascii="Times New Roman" w:hAnsi="Times New Roman" w:cs="Times New Roman"/>
              <w:noProof/>
              <w:webHidden/>
              <w:rPrChange w:id="1131" w:author="raye" w:date="2018-08-10T12:30:00Z">
                <w:rPr>
                  <w:noProof/>
                  <w:webHidden/>
                </w:rPr>
              </w:rPrChange>
            </w:rPr>
            <w:instrText xml:space="preserve"> PAGEREF _Toc520839437 \h </w:instrText>
          </w:r>
          <w:r w:rsidR="002510B6" w:rsidRPr="00B0205A">
            <w:rPr>
              <w:rFonts w:ascii="Times New Roman" w:hAnsi="Times New Roman" w:cs="Times New Roman"/>
              <w:noProof/>
              <w:webHidden/>
              <w:rPrChange w:id="1132"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133" w:author="raye" w:date="2018-08-10T12:30:00Z">
                <w:rPr>
                  <w:noProof/>
                  <w:webHidden/>
                </w:rPr>
              </w:rPrChange>
            </w:rPr>
            <w:fldChar w:fldCharType="separate"/>
          </w:r>
          <w:r w:rsidR="002510B6" w:rsidRPr="00B0205A">
            <w:rPr>
              <w:rFonts w:ascii="Times New Roman" w:hAnsi="Times New Roman" w:cs="Times New Roman"/>
              <w:noProof/>
              <w:webHidden/>
              <w:rPrChange w:id="1134" w:author="raye" w:date="2018-08-10T12:30:00Z">
                <w:rPr>
                  <w:noProof/>
                  <w:webHidden/>
                </w:rPr>
              </w:rPrChange>
            </w:rPr>
            <w:t>72</w:t>
          </w:r>
          <w:r w:rsidR="002510B6" w:rsidRPr="00B0205A">
            <w:rPr>
              <w:rFonts w:ascii="Times New Roman" w:hAnsi="Times New Roman" w:cs="Times New Roman"/>
              <w:noProof/>
              <w:webHidden/>
              <w:rPrChange w:id="1135" w:author="raye" w:date="2018-08-10T12:30:00Z">
                <w:rPr>
                  <w:noProof/>
                  <w:webHidden/>
                </w:rPr>
              </w:rPrChange>
            </w:rPr>
            <w:fldChar w:fldCharType="end"/>
          </w:r>
          <w:r w:rsidRPr="00B0205A">
            <w:rPr>
              <w:rFonts w:ascii="Times New Roman" w:hAnsi="Times New Roman" w:cs="Times New Roman"/>
              <w:noProof/>
              <w:rPrChange w:id="1136" w:author="raye" w:date="2018-08-10T12:30:00Z">
                <w:rPr>
                  <w:noProof/>
                </w:rPr>
              </w:rPrChange>
            </w:rPr>
            <w:fldChar w:fldCharType="end"/>
          </w:r>
        </w:p>
        <w:p w14:paraId="073DB4E4" w14:textId="77777777" w:rsidR="002510B6" w:rsidRPr="00B0205A" w:rsidRDefault="000B35C0">
          <w:pPr>
            <w:pStyle w:val="21"/>
            <w:tabs>
              <w:tab w:val="right" w:pos="8296"/>
            </w:tabs>
            <w:rPr>
              <w:rFonts w:ascii="Times New Roman" w:hAnsi="Times New Roman" w:cs="Times New Roman"/>
              <w:b w:val="0"/>
              <w:bCs w:val="0"/>
              <w:noProof/>
              <w:sz w:val="21"/>
              <w:rPrChange w:id="1137" w:author="raye" w:date="2018-08-10T12:30:00Z">
                <w:rPr>
                  <w:rFonts w:cstheme="minorBidi"/>
                  <w:b w:val="0"/>
                  <w:bCs w:val="0"/>
                  <w:noProof/>
                  <w:sz w:val="21"/>
                </w:rPr>
              </w:rPrChange>
            </w:rPr>
          </w:pPr>
          <w:r w:rsidRPr="00B0205A">
            <w:rPr>
              <w:rFonts w:ascii="Times New Roman" w:hAnsi="Times New Roman" w:cs="Times New Roman"/>
              <w:rPrChange w:id="1138" w:author="raye" w:date="2018-08-10T12:30:00Z">
                <w:rPr/>
              </w:rPrChange>
            </w:rPr>
            <w:fldChar w:fldCharType="begin"/>
          </w:r>
          <w:r w:rsidRPr="00B0205A">
            <w:rPr>
              <w:rFonts w:ascii="Times New Roman" w:hAnsi="Times New Roman" w:cs="Times New Roman"/>
              <w:rPrChange w:id="1139" w:author="raye" w:date="2018-08-10T12:30:00Z">
                <w:rPr/>
              </w:rPrChange>
            </w:rPr>
            <w:instrText xml:space="preserve"> HYPERLINK \l "_Toc520839438" </w:instrText>
          </w:r>
          <w:r w:rsidRPr="00B0205A">
            <w:rPr>
              <w:rFonts w:ascii="Times New Roman" w:hAnsi="Times New Roman" w:cs="Times New Roman"/>
              <w:rPrChange w:id="1140" w:author="raye" w:date="2018-08-10T12:30:00Z">
                <w:rPr>
                  <w:noProof/>
                </w:rPr>
              </w:rPrChange>
            </w:rPr>
            <w:fldChar w:fldCharType="separate"/>
          </w:r>
          <w:r w:rsidR="002510B6" w:rsidRPr="00B0205A">
            <w:rPr>
              <w:rStyle w:val="ac"/>
              <w:rFonts w:ascii="Times New Roman" w:hAnsi="Times New Roman" w:cs="Times New Roman"/>
              <w:noProof/>
              <w:color w:val="auto"/>
            </w:rPr>
            <w:t>3.2.5.1. Brief introduction to function</w:t>
          </w:r>
          <w:r w:rsidR="002510B6" w:rsidRPr="00B0205A">
            <w:rPr>
              <w:rFonts w:ascii="Times New Roman" w:hAnsi="Times New Roman" w:cs="Times New Roman"/>
              <w:noProof/>
              <w:webHidden/>
              <w:rPrChange w:id="1141" w:author="raye" w:date="2018-08-10T12:30:00Z">
                <w:rPr>
                  <w:noProof/>
                  <w:webHidden/>
                </w:rPr>
              </w:rPrChange>
            </w:rPr>
            <w:tab/>
          </w:r>
          <w:r w:rsidR="002510B6" w:rsidRPr="00B0205A">
            <w:rPr>
              <w:rFonts w:ascii="Times New Roman" w:hAnsi="Times New Roman" w:cs="Times New Roman"/>
              <w:noProof/>
              <w:webHidden/>
              <w:rPrChange w:id="1142" w:author="raye" w:date="2018-08-10T12:30:00Z">
                <w:rPr>
                  <w:noProof/>
                  <w:webHidden/>
                </w:rPr>
              </w:rPrChange>
            </w:rPr>
            <w:fldChar w:fldCharType="begin"/>
          </w:r>
          <w:r w:rsidR="002510B6" w:rsidRPr="00B0205A">
            <w:rPr>
              <w:rFonts w:ascii="Times New Roman" w:hAnsi="Times New Roman" w:cs="Times New Roman"/>
              <w:noProof/>
              <w:webHidden/>
              <w:rPrChange w:id="1143" w:author="raye" w:date="2018-08-10T12:30:00Z">
                <w:rPr>
                  <w:noProof/>
                  <w:webHidden/>
                </w:rPr>
              </w:rPrChange>
            </w:rPr>
            <w:instrText xml:space="preserve"> PAGEREF _Toc520839438 \h </w:instrText>
          </w:r>
          <w:r w:rsidR="002510B6" w:rsidRPr="00B0205A">
            <w:rPr>
              <w:rFonts w:ascii="Times New Roman" w:hAnsi="Times New Roman" w:cs="Times New Roman"/>
              <w:noProof/>
              <w:webHidden/>
              <w:rPrChange w:id="114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145" w:author="raye" w:date="2018-08-10T12:30:00Z">
                <w:rPr>
                  <w:noProof/>
                  <w:webHidden/>
                </w:rPr>
              </w:rPrChange>
            </w:rPr>
            <w:fldChar w:fldCharType="separate"/>
          </w:r>
          <w:r w:rsidR="002510B6" w:rsidRPr="00B0205A">
            <w:rPr>
              <w:rFonts w:ascii="Times New Roman" w:hAnsi="Times New Roman" w:cs="Times New Roman"/>
              <w:noProof/>
              <w:webHidden/>
              <w:rPrChange w:id="1146" w:author="raye" w:date="2018-08-10T12:30:00Z">
                <w:rPr>
                  <w:noProof/>
                  <w:webHidden/>
                </w:rPr>
              </w:rPrChange>
            </w:rPr>
            <w:t>73</w:t>
          </w:r>
          <w:r w:rsidR="002510B6" w:rsidRPr="00B0205A">
            <w:rPr>
              <w:rFonts w:ascii="Times New Roman" w:hAnsi="Times New Roman" w:cs="Times New Roman"/>
              <w:noProof/>
              <w:webHidden/>
              <w:rPrChange w:id="1147" w:author="raye" w:date="2018-08-10T12:30:00Z">
                <w:rPr>
                  <w:noProof/>
                  <w:webHidden/>
                </w:rPr>
              </w:rPrChange>
            </w:rPr>
            <w:fldChar w:fldCharType="end"/>
          </w:r>
          <w:r w:rsidRPr="00B0205A">
            <w:rPr>
              <w:rFonts w:ascii="Times New Roman" w:hAnsi="Times New Roman" w:cs="Times New Roman"/>
              <w:noProof/>
              <w:rPrChange w:id="1148" w:author="raye" w:date="2018-08-10T12:30:00Z">
                <w:rPr>
                  <w:noProof/>
                </w:rPr>
              </w:rPrChange>
            </w:rPr>
            <w:fldChar w:fldCharType="end"/>
          </w:r>
        </w:p>
        <w:p w14:paraId="65514B71" w14:textId="77777777" w:rsidR="002510B6" w:rsidRPr="00B0205A" w:rsidRDefault="000B35C0">
          <w:pPr>
            <w:pStyle w:val="21"/>
            <w:tabs>
              <w:tab w:val="right" w:pos="8296"/>
            </w:tabs>
            <w:rPr>
              <w:rFonts w:ascii="Times New Roman" w:hAnsi="Times New Roman" w:cs="Times New Roman"/>
              <w:b w:val="0"/>
              <w:bCs w:val="0"/>
              <w:noProof/>
              <w:sz w:val="21"/>
              <w:rPrChange w:id="1149" w:author="raye" w:date="2018-08-10T12:30:00Z">
                <w:rPr>
                  <w:rFonts w:cstheme="minorBidi"/>
                  <w:b w:val="0"/>
                  <w:bCs w:val="0"/>
                  <w:noProof/>
                  <w:sz w:val="21"/>
                </w:rPr>
              </w:rPrChange>
            </w:rPr>
          </w:pPr>
          <w:r w:rsidRPr="00B0205A">
            <w:rPr>
              <w:rFonts w:ascii="Times New Roman" w:hAnsi="Times New Roman" w:cs="Times New Roman"/>
              <w:rPrChange w:id="1150" w:author="raye" w:date="2018-08-10T12:30:00Z">
                <w:rPr/>
              </w:rPrChange>
            </w:rPr>
            <w:fldChar w:fldCharType="begin"/>
          </w:r>
          <w:r w:rsidRPr="00B0205A">
            <w:rPr>
              <w:rFonts w:ascii="Times New Roman" w:hAnsi="Times New Roman" w:cs="Times New Roman"/>
              <w:rPrChange w:id="1151" w:author="raye" w:date="2018-08-10T12:30:00Z">
                <w:rPr/>
              </w:rPrChange>
            </w:rPr>
            <w:instrText xml:space="preserve"> HYPERLINK \l "_Toc520839439" </w:instrText>
          </w:r>
          <w:r w:rsidRPr="00B0205A">
            <w:rPr>
              <w:rFonts w:ascii="Times New Roman" w:hAnsi="Times New Roman" w:cs="Times New Roman"/>
              <w:rPrChange w:id="1152" w:author="raye" w:date="2018-08-10T12:30:00Z">
                <w:rPr>
                  <w:noProof/>
                </w:rPr>
              </w:rPrChange>
            </w:rPr>
            <w:fldChar w:fldCharType="separate"/>
          </w:r>
          <w:r w:rsidR="002510B6" w:rsidRPr="00B0205A">
            <w:rPr>
              <w:rStyle w:val="ac"/>
              <w:rFonts w:ascii="Times New Roman" w:hAnsi="Times New Roman" w:cs="Times New Roman"/>
              <w:noProof/>
              <w:color w:val="auto"/>
            </w:rPr>
            <w:t>3.2.5.2. Detailed description</w:t>
          </w:r>
          <w:r w:rsidR="002510B6" w:rsidRPr="00B0205A">
            <w:rPr>
              <w:rFonts w:ascii="Times New Roman" w:hAnsi="Times New Roman" w:cs="Times New Roman"/>
              <w:noProof/>
              <w:webHidden/>
              <w:rPrChange w:id="1153" w:author="raye" w:date="2018-08-10T12:30:00Z">
                <w:rPr>
                  <w:noProof/>
                  <w:webHidden/>
                </w:rPr>
              </w:rPrChange>
            </w:rPr>
            <w:tab/>
          </w:r>
          <w:r w:rsidR="002510B6" w:rsidRPr="00B0205A">
            <w:rPr>
              <w:rFonts w:ascii="Times New Roman" w:hAnsi="Times New Roman" w:cs="Times New Roman"/>
              <w:noProof/>
              <w:webHidden/>
              <w:rPrChange w:id="1154" w:author="raye" w:date="2018-08-10T12:30:00Z">
                <w:rPr>
                  <w:noProof/>
                  <w:webHidden/>
                </w:rPr>
              </w:rPrChange>
            </w:rPr>
            <w:fldChar w:fldCharType="begin"/>
          </w:r>
          <w:r w:rsidR="002510B6" w:rsidRPr="00B0205A">
            <w:rPr>
              <w:rFonts w:ascii="Times New Roman" w:hAnsi="Times New Roman" w:cs="Times New Roman"/>
              <w:noProof/>
              <w:webHidden/>
              <w:rPrChange w:id="1155" w:author="raye" w:date="2018-08-10T12:30:00Z">
                <w:rPr>
                  <w:noProof/>
                  <w:webHidden/>
                </w:rPr>
              </w:rPrChange>
            </w:rPr>
            <w:instrText xml:space="preserve"> PAGEREF _Toc520839439 \h </w:instrText>
          </w:r>
          <w:r w:rsidR="002510B6" w:rsidRPr="00B0205A">
            <w:rPr>
              <w:rFonts w:ascii="Times New Roman" w:hAnsi="Times New Roman" w:cs="Times New Roman"/>
              <w:noProof/>
              <w:webHidden/>
              <w:rPrChange w:id="115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157" w:author="raye" w:date="2018-08-10T12:30:00Z">
                <w:rPr>
                  <w:noProof/>
                  <w:webHidden/>
                </w:rPr>
              </w:rPrChange>
            </w:rPr>
            <w:fldChar w:fldCharType="separate"/>
          </w:r>
          <w:r w:rsidR="002510B6" w:rsidRPr="00B0205A">
            <w:rPr>
              <w:rFonts w:ascii="Times New Roman" w:hAnsi="Times New Roman" w:cs="Times New Roman"/>
              <w:noProof/>
              <w:webHidden/>
              <w:rPrChange w:id="1158" w:author="raye" w:date="2018-08-10T12:30:00Z">
                <w:rPr>
                  <w:noProof/>
                  <w:webHidden/>
                </w:rPr>
              </w:rPrChange>
            </w:rPr>
            <w:t>74</w:t>
          </w:r>
          <w:r w:rsidR="002510B6" w:rsidRPr="00B0205A">
            <w:rPr>
              <w:rFonts w:ascii="Times New Roman" w:hAnsi="Times New Roman" w:cs="Times New Roman"/>
              <w:noProof/>
              <w:webHidden/>
              <w:rPrChange w:id="1159" w:author="raye" w:date="2018-08-10T12:30:00Z">
                <w:rPr>
                  <w:noProof/>
                  <w:webHidden/>
                </w:rPr>
              </w:rPrChange>
            </w:rPr>
            <w:fldChar w:fldCharType="end"/>
          </w:r>
          <w:r w:rsidRPr="00B0205A">
            <w:rPr>
              <w:rFonts w:ascii="Times New Roman" w:hAnsi="Times New Roman" w:cs="Times New Roman"/>
              <w:noProof/>
              <w:rPrChange w:id="1160" w:author="raye" w:date="2018-08-10T12:30:00Z">
                <w:rPr>
                  <w:noProof/>
                </w:rPr>
              </w:rPrChange>
            </w:rPr>
            <w:fldChar w:fldCharType="end"/>
          </w:r>
        </w:p>
        <w:p w14:paraId="7AC82C3A" w14:textId="77777777" w:rsidR="002510B6" w:rsidRPr="00B0205A" w:rsidRDefault="000B35C0">
          <w:pPr>
            <w:pStyle w:val="21"/>
            <w:tabs>
              <w:tab w:val="right" w:pos="8296"/>
            </w:tabs>
            <w:rPr>
              <w:rFonts w:ascii="Times New Roman" w:hAnsi="Times New Roman" w:cs="Times New Roman"/>
              <w:b w:val="0"/>
              <w:bCs w:val="0"/>
              <w:noProof/>
              <w:sz w:val="21"/>
              <w:rPrChange w:id="1161" w:author="raye" w:date="2018-08-10T12:30:00Z">
                <w:rPr>
                  <w:rFonts w:cstheme="minorBidi"/>
                  <w:b w:val="0"/>
                  <w:bCs w:val="0"/>
                  <w:noProof/>
                  <w:sz w:val="21"/>
                </w:rPr>
              </w:rPrChange>
            </w:rPr>
          </w:pPr>
          <w:r w:rsidRPr="00B0205A">
            <w:rPr>
              <w:rFonts w:ascii="Times New Roman" w:hAnsi="Times New Roman" w:cs="Times New Roman"/>
              <w:rPrChange w:id="1162" w:author="raye" w:date="2018-08-10T12:30:00Z">
                <w:rPr/>
              </w:rPrChange>
            </w:rPr>
            <w:fldChar w:fldCharType="begin"/>
          </w:r>
          <w:r w:rsidRPr="00B0205A">
            <w:rPr>
              <w:rFonts w:ascii="Times New Roman" w:hAnsi="Times New Roman" w:cs="Times New Roman"/>
              <w:rPrChange w:id="1163" w:author="raye" w:date="2018-08-10T12:30:00Z">
                <w:rPr/>
              </w:rPrChange>
            </w:rPr>
            <w:instrText xml:space="preserve"> HYPERLINK \l "_Toc520839440" </w:instrText>
          </w:r>
          <w:r w:rsidRPr="00B0205A">
            <w:rPr>
              <w:rFonts w:ascii="Times New Roman" w:hAnsi="Times New Roman" w:cs="Times New Roman"/>
              <w:rPrChange w:id="1164" w:author="raye" w:date="2018-08-10T12:30:00Z">
                <w:rPr>
                  <w:noProof/>
                </w:rPr>
              </w:rPrChange>
            </w:rPr>
            <w:fldChar w:fldCharType="separate"/>
          </w:r>
          <w:r w:rsidR="002510B6" w:rsidRPr="00B0205A">
            <w:rPr>
              <w:rStyle w:val="ac"/>
              <w:rFonts w:ascii="Times New Roman" w:hAnsi="Times New Roman" w:cs="Times New Roman"/>
              <w:noProof/>
              <w:color w:val="auto"/>
            </w:rPr>
            <w:t>3.2.5.3. Interface requirements</w:t>
          </w:r>
          <w:r w:rsidR="002510B6" w:rsidRPr="00B0205A">
            <w:rPr>
              <w:rFonts w:ascii="Times New Roman" w:hAnsi="Times New Roman" w:cs="Times New Roman"/>
              <w:noProof/>
              <w:webHidden/>
              <w:rPrChange w:id="1165" w:author="raye" w:date="2018-08-10T12:30:00Z">
                <w:rPr>
                  <w:noProof/>
                  <w:webHidden/>
                </w:rPr>
              </w:rPrChange>
            </w:rPr>
            <w:tab/>
          </w:r>
          <w:r w:rsidR="002510B6" w:rsidRPr="00B0205A">
            <w:rPr>
              <w:rFonts w:ascii="Times New Roman" w:hAnsi="Times New Roman" w:cs="Times New Roman"/>
              <w:noProof/>
              <w:webHidden/>
              <w:rPrChange w:id="1166" w:author="raye" w:date="2018-08-10T12:30:00Z">
                <w:rPr>
                  <w:noProof/>
                  <w:webHidden/>
                </w:rPr>
              </w:rPrChange>
            </w:rPr>
            <w:fldChar w:fldCharType="begin"/>
          </w:r>
          <w:r w:rsidR="002510B6" w:rsidRPr="00B0205A">
            <w:rPr>
              <w:rFonts w:ascii="Times New Roman" w:hAnsi="Times New Roman" w:cs="Times New Roman"/>
              <w:noProof/>
              <w:webHidden/>
              <w:rPrChange w:id="1167" w:author="raye" w:date="2018-08-10T12:30:00Z">
                <w:rPr>
                  <w:noProof/>
                  <w:webHidden/>
                </w:rPr>
              </w:rPrChange>
            </w:rPr>
            <w:instrText xml:space="preserve"> PAGEREF _Toc520839440 \h </w:instrText>
          </w:r>
          <w:r w:rsidR="002510B6" w:rsidRPr="00B0205A">
            <w:rPr>
              <w:rFonts w:ascii="Times New Roman" w:hAnsi="Times New Roman" w:cs="Times New Roman"/>
              <w:noProof/>
              <w:webHidden/>
              <w:rPrChange w:id="1168"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169" w:author="raye" w:date="2018-08-10T12:30:00Z">
                <w:rPr>
                  <w:noProof/>
                  <w:webHidden/>
                </w:rPr>
              </w:rPrChange>
            </w:rPr>
            <w:fldChar w:fldCharType="separate"/>
          </w:r>
          <w:r w:rsidR="002510B6" w:rsidRPr="00B0205A">
            <w:rPr>
              <w:rFonts w:ascii="Times New Roman" w:hAnsi="Times New Roman" w:cs="Times New Roman"/>
              <w:noProof/>
              <w:webHidden/>
              <w:rPrChange w:id="1170" w:author="raye" w:date="2018-08-10T12:30:00Z">
                <w:rPr>
                  <w:noProof/>
                  <w:webHidden/>
                </w:rPr>
              </w:rPrChange>
            </w:rPr>
            <w:t>75</w:t>
          </w:r>
          <w:r w:rsidR="002510B6" w:rsidRPr="00B0205A">
            <w:rPr>
              <w:rFonts w:ascii="Times New Roman" w:hAnsi="Times New Roman" w:cs="Times New Roman"/>
              <w:noProof/>
              <w:webHidden/>
              <w:rPrChange w:id="1171" w:author="raye" w:date="2018-08-10T12:30:00Z">
                <w:rPr>
                  <w:noProof/>
                  <w:webHidden/>
                </w:rPr>
              </w:rPrChange>
            </w:rPr>
            <w:fldChar w:fldCharType="end"/>
          </w:r>
          <w:r w:rsidRPr="00B0205A">
            <w:rPr>
              <w:rFonts w:ascii="Times New Roman" w:hAnsi="Times New Roman" w:cs="Times New Roman"/>
              <w:noProof/>
              <w:rPrChange w:id="1172" w:author="raye" w:date="2018-08-10T12:30:00Z">
                <w:rPr>
                  <w:noProof/>
                </w:rPr>
              </w:rPrChange>
            </w:rPr>
            <w:fldChar w:fldCharType="end"/>
          </w:r>
        </w:p>
        <w:p w14:paraId="6C55A8C6" w14:textId="77777777" w:rsidR="002510B6" w:rsidRPr="00B0205A" w:rsidRDefault="000B35C0">
          <w:pPr>
            <w:pStyle w:val="21"/>
            <w:tabs>
              <w:tab w:val="left" w:pos="1050"/>
              <w:tab w:val="right" w:pos="8296"/>
            </w:tabs>
            <w:rPr>
              <w:rFonts w:ascii="Times New Roman" w:hAnsi="Times New Roman" w:cs="Times New Roman"/>
              <w:b w:val="0"/>
              <w:bCs w:val="0"/>
              <w:noProof/>
              <w:sz w:val="21"/>
              <w:rPrChange w:id="1173" w:author="raye" w:date="2018-08-10T12:30:00Z">
                <w:rPr>
                  <w:rFonts w:cstheme="minorBidi"/>
                  <w:b w:val="0"/>
                  <w:bCs w:val="0"/>
                  <w:noProof/>
                  <w:sz w:val="21"/>
                </w:rPr>
              </w:rPrChange>
            </w:rPr>
          </w:pPr>
          <w:r w:rsidRPr="00B0205A">
            <w:rPr>
              <w:rFonts w:ascii="Times New Roman" w:hAnsi="Times New Roman" w:cs="Times New Roman"/>
              <w:rPrChange w:id="1174" w:author="raye" w:date="2018-08-10T12:30:00Z">
                <w:rPr/>
              </w:rPrChange>
            </w:rPr>
            <w:fldChar w:fldCharType="begin"/>
          </w:r>
          <w:r w:rsidRPr="00B0205A">
            <w:rPr>
              <w:rFonts w:ascii="Times New Roman" w:hAnsi="Times New Roman" w:cs="Times New Roman"/>
              <w:rPrChange w:id="1175" w:author="raye" w:date="2018-08-10T12:30:00Z">
                <w:rPr/>
              </w:rPrChange>
            </w:rPr>
            <w:instrText xml:space="preserve"> HYPERLINK \l "_Toc520839441" </w:instrText>
          </w:r>
          <w:r w:rsidRPr="00B0205A">
            <w:rPr>
              <w:rFonts w:ascii="Times New Roman" w:hAnsi="Times New Roman" w:cs="Times New Roman"/>
              <w:rPrChange w:id="1176" w:author="raye" w:date="2018-08-10T12:30:00Z">
                <w:rPr>
                  <w:noProof/>
                </w:rPr>
              </w:rPrChange>
            </w:rPr>
            <w:fldChar w:fldCharType="separate"/>
          </w:r>
          <w:r w:rsidR="002510B6" w:rsidRPr="00B0205A">
            <w:rPr>
              <w:rStyle w:val="ac"/>
              <w:rFonts w:ascii="Times New Roman" w:hAnsi="Times New Roman" w:cs="Times New Roman"/>
              <w:noProof/>
              <w:color w:val="auto"/>
              <w:rPrChange w:id="1177" w:author="raye" w:date="2018-08-10T12:30:00Z">
                <w:rPr>
                  <w:rStyle w:val="ac"/>
                  <w:rFonts w:ascii="Calibri" w:hAnsi="Calibri"/>
                  <w:noProof/>
                  <w:color w:val="auto"/>
                </w:rPr>
              </w:rPrChange>
            </w:rPr>
            <w:t>3.2.6</w:t>
          </w:r>
          <w:r w:rsidR="002510B6" w:rsidRPr="00B0205A">
            <w:rPr>
              <w:rFonts w:ascii="Times New Roman" w:hAnsi="Times New Roman" w:cs="Times New Roman"/>
              <w:b w:val="0"/>
              <w:bCs w:val="0"/>
              <w:noProof/>
              <w:sz w:val="21"/>
              <w:rPrChange w:id="1178" w:author="raye" w:date="2018-08-10T12:30:00Z">
                <w:rPr>
                  <w:rFonts w:cstheme="minorBidi"/>
                  <w:b w:val="0"/>
                  <w:bCs w:val="0"/>
                  <w:noProof/>
                  <w:sz w:val="21"/>
                </w:rPr>
              </w:rPrChange>
            </w:rPr>
            <w:tab/>
          </w:r>
          <w:r w:rsidR="002510B6" w:rsidRPr="00B0205A">
            <w:rPr>
              <w:rStyle w:val="ac"/>
              <w:rFonts w:ascii="Times New Roman" w:hAnsi="Times New Roman" w:cs="Times New Roman"/>
              <w:noProof/>
              <w:color w:val="auto"/>
              <w:rPrChange w:id="1179" w:author="raye" w:date="2018-08-10T12:30:00Z">
                <w:rPr>
                  <w:rStyle w:val="ac"/>
                  <w:rFonts w:ascii="Calibri" w:hAnsi="Calibri"/>
                  <w:noProof/>
                  <w:color w:val="auto"/>
                </w:rPr>
              </w:rPrChange>
            </w:rPr>
            <w:t>Operations Analyst: Case Verification Page</w:t>
          </w:r>
          <w:r w:rsidR="002510B6" w:rsidRPr="00B0205A">
            <w:rPr>
              <w:rFonts w:ascii="Times New Roman" w:hAnsi="Times New Roman" w:cs="Times New Roman"/>
              <w:noProof/>
              <w:webHidden/>
              <w:rPrChange w:id="1180" w:author="raye" w:date="2018-08-10T12:30:00Z">
                <w:rPr>
                  <w:noProof/>
                  <w:webHidden/>
                </w:rPr>
              </w:rPrChange>
            </w:rPr>
            <w:tab/>
          </w:r>
          <w:r w:rsidR="002510B6" w:rsidRPr="00B0205A">
            <w:rPr>
              <w:rFonts w:ascii="Times New Roman" w:hAnsi="Times New Roman" w:cs="Times New Roman"/>
              <w:noProof/>
              <w:webHidden/>
              <w:rPrChange w:id="1181" w:author="raye" w:date="2018-08-10T12:30:00Z">
                <w:rPr>
                  <w:noProof/>
                  <w:webHidden/>
                </w:rPr>
              </w:rPrChange>
            </w:rPr>
            <w:fldChar w:fldCharType="begin"/>
          </w:r>
          <w:r w:rsidR="002510B6" w:rsidRPr="00B0205A">
            <w:rPr>
              <w:rFonts w:ascii="Times New Roman" w:hAnsi="Times New Roman" w:cs="Times New Roman"/>
              <w:noProof/>
              <w:webHidden/>
              <w:rPrChange w:id="1182" w:author="raye" w:date="2018-08-10T12:30:00Z">
                <w:rPr>
                  <w:noProof/>
                  <w:webHidden/>
                </w:rPr>
              </w:rPrChange>
            </w:rPr>
            <w:instrText xml:space="preserve"> PAGEREF _Toc520839441 \h </w:instrText>
          </w:r>
          <w:r w:rsidR="002510B6" w:rsidRPr="00B0205A">
            <w:rPr>
              <w:rFonts w:ascii="Times New Roman" w:hAnsi="Times New Roman" w:cs="Times New Roman"/>
              <w:noProof/>
              <w:webHidden/>
              <w:rPrChange w:id="1183"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184" w:author="raye" w:date="2018-08-10T12:30:00Z">
                <w:rPr>
                  <w:noProof/>
                  <w:webHidden/>
                </w:rPr>
              </w:rPrChange>
            </w:rPr>
            <w:fldChar w:fldCharType="separate"/>
          </w:r>
          <w:r w:rsidR="002510B6" w:rsidRPr="00B0205A">
            <w:rPr>
              <w:rFonts w:ascii="Times New Roman" w:hAnsi="Times New Roman" w:cs="Times New Roman"/>
              <w:noProof/>
              <w:webHidden/>
              <w:rPrChange w:id="1185" w:author="raye" w:date="2018-08-10T12:30:00Z">
                <w:rPr>
                  <w:noProof/>
                  <w:webHidden/>
                </w:rPr>
              </w:rPrChange>
            </w:rPr>
            <w:t>78</w:t>
          </w:r>
          <w:r w:rsidR="002510B6" w:rsidRPr="00B0205A">
            <w:rPr>
              <w:rFonts w:ascii="Times New Roman" w:hAnsi="Times New Roman" w:cs="Times New Roman"/>
              <w:noProof/>
              <w:webHidden/>
              <w:rPrChange w:id="1186" w:author="raye" w:date="2018-08-10T12:30:00Z">
                <w:rPr>
                  <w:noProof/>
                  <w:webHidden/>
                </w:rPr>
              </w:rPrChange>
            </w:rPr>
            <w:fldChar w:fldCharType="end"/>
          </w:r>
          <w:r w:rsidRPr="00B0205A">
            <w:rPr>
              <w:rFonts w:ascii="Times New Roman" w:hAnsi="Times New Roman" w:cs="Times New Roman"/>
              <w:noProof/>
              <w:rPrChange w:id="1187" w:author="raye" w:date="2018-08-10T12:30:00Z">
                <w:rPr>
                  <w:noProof/>
                </w:rPr>
              </w:rPrChange>
            </w:rPr>
            <w:fldChar w:fldCharType="end"/>
          </w:r>
        </w:p>
        <w:p w14:paraId="2D38AFF0" w14:textId="77777777" w:rsidR="002510B6" w:rsidRPr="00B0205A" w:rsidRDefault="000B35C0">
          <w:pPr>
            <w:pStyle w:val="31"/>
            <w:tabs>
              <w:tab w:val="right" w:pos="8296"/>
            </w:tabs>
            <w:rPr>
              <w:rFonts w:ascii="Times New Roman" w:hAnsi="Times New Roman" w:cs="Times New Roman"/>
              <w:noProof/>
              <w:sz w:val="21"/>
              <w:szCs w:val="22"/>
              <w:rPrChange w:id="1188" w:author="raye" w:date="2018-08-10T12:30:00Z">
                <w:rPr>
                  <w:rFonts w:cstheme="minorBidi"/>
                  <w:noProof/>
                  <w:sz w:val="21"/>
                  <w:szCs w:val="22"/>
                </w:rPr>
              </w:rPrChange>
            </w:rPr>
          </w:pPr>
          <w:r w:rsidRPr="00B0205A">
            <w:rPr>
              <w:rFonts w:ascii="Times New Roman" w:hAnsi="Times New Roman" w:cs="Times New Roman"/>
              <w:rPrChange w:id="1189" w:author="raye" w:date="2018-08-10T12:30:00Z">
                <w:rPr/>
              </w:rPrChange>
            </w:rPr>
            <w:fldChar w:fldCharType="begin"/>
          </w:r>
          <w:r w:rsidRPr="00B0205A">
            <w:rPr>
              <w:rFonts w:ascii="Times New Roman" w:hAnsi="Times New Roman" w:cs="Times New Roman"/>
              <w:rPrChange w:id="1190" w:author="raye" w:date="2018-08-10T12:30:00Z">
                <w:rPr/>
              </w:rPrChange>
            </w:rPr>
            <w:instrText xml:space="preserve"> HYPERLINK \l "_Toc520839442" </w:instrText>
          </w:r>
          <w:r w:rsidRPr="00B0205A">
            <w:rPr>
              <w:rFonts w:ascii="Times New Roman" w:hAnsi="Times New Roman" w:cs="Times New Roman"/>
              <w:rPrChange w:id="1191" w:author="raye" w:date="2018-08-10T12:30:00Z">
                <w:rPr>
                  <w:noProof/>
                </w:rPr>
              </w:rPrChange>
            </w:rPr>
            <w:fldChar w:fldCharType="separate"/>
          </w:r>
          <w:r w:rsidR="002510B6" w:rsidRPr="00B0205A">
            <w:rPr>
              <w:rStyle w:val="ac"/>
              <w:rFonts w:ascii="Times New Roman" w:hAnsi="Times New Roman" w:cs="Times New Roman"/>
              <w:noProof/>
              <w:color w:val="auto"/>
              <w:rPrChange w:id="1192" w:author="raye" w:date="2018-08-10T12:30:00Z">
                <w:rPr>
                  <w:rStyle w:val="ac"/>
                  <w:rFonts w:ascii="Calibri" w:hAnsi="Calibri"/>
                  <w:noProof/>
                  <w:color w:val="auto"/>
                </w:rPr>
              </w:rPrChange>
            </w:rPr>
            <w:t>1..1. AS-IS</w:t>
          </w:r>
          <w:r w:rsidR="002510B6" w:rsidRPr="00B0205A">
            <w:rPr>
              <w:rFonts w:ascii="Times New Roman" w:hAnsi="Times New Roman" w:cs="Times New Roman"/>
              <w:noProof/>
              <w:webHidden/>
              <w:rPrChange w:id="1193" w:author="raye" w:date="2018-08-10T12:30:00Z">
                <w:rPr>
                  <w:noProof/>
                  <w:webHidden/>
                </w:rPr>
              </w:rPrChange>
            </w:rPr>
            <w:tab/>
          </w:r>
          <w:r w:rsidR="002510B6" w:rsidRPr="00B0205A">
            <w:rPr>
              <w:rFonts w:ascii="Times New Roman" w:hAnsi="Times New Roman" w:cs="Times New Roman"/>
              <w:noProof/>
              <w:webHidden/>
              <w:rPrChange w:id="1194" w:author="raye" w:date="2018-08-10T12:30:00Z">
                <w:rPr>
                  <w:noProof/>
                  <w:webHidden/>
                </w:rPr>
              </w:rPrChange>
            </w:rPr>
            <w:fldChar w:fldCharType="begin"/>
          </w:r>
          <w:r w:rsidR="002510B6" w:rsidRPr="00B0205A">
            <w:rPr>
              <w:rFonts w:ascii="Times New Roman" w:hAnsi="Times New Roman" w:cs="Times New Roman"/>
              <w:noProof/>
              <w:webHidden/>
              <w:rPrChange w:id="1195" w:author="raye" w:date="2018-08-10T12:30:00Z">
                <w:rPr>
                  <w:noProof/>
                  <w:webHidden/>
                </w:rPr>
              </w:rPrChange>
            </w:rPr>
            <w:instrText xml:space="preserve"> PAGEREF _Toc520839442 \h </w:instrText>
          </w:r>
          <w:r w:rsidR="002510B6" w:rsidRPr="00B0205A">
            <w:rPr>
              <w:rFonts w:ascii="Times New Roman" w:hAnsi="Times New Roman" w:cs="Times New Roman"/>
              <w:noProof/>
              <w:webHidden/>
              <w:rPrChange w:id="119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197" w:author="raye" w:date="2018-08-10T12:30:00Z">
                <w:rPr>
                  <w:noProof/>
                  <w:webHidden/>
                </w:rPr>
              </w:rPrChange>
            </w:rPr>
            <w:fldChar w:fldCharType="separate"/>
          </w:r>
          <w:r w:rsidR="002510B6" w:rsidRPr="00B0205A">
            <w:rPr>
              <w:rFonts w:ascii="Times New Roman" w:hAnsi="Times New Roman" w:cs="Times New Roman"/>
              <w:noProof/>
              <w:webHidden/>
              <w:rPrChange w:id="1198" w:author="raye" w:date="2018-08-10T12:30:00Z">
                <w:rPr>
                  <w:noProof/>
                  <w:webHidden/>
                </w:rPr>
              </w:rPrChange>
            </w:rPr>
            <w:t>78</w:t>
          </w:r>
          <w:r w:rsidR="002510B6" w:rsidRPr="00B0205A">
            <w:rPr>
              <w:rFonts w:ascii="Times New Roman" w:hAnsi="Times New Roman" w:cs="Times New Roman"/>
              <w:noProof/>
              <w:webHidden/>
              <w:rPrChange w:id="1199" w:author="raye" w:date="2018-08-10T12:30:00Z">
                <w:rPr>
                  <w:noProof/>
                  <w:webHidden/>
                </w:rPr>
              </w:rPrChange>
            </w:rPr>
            <w:fldChar w:fldCharType="end"/>
          </w:r>
          <w:r w:rsidRPr="00B0205A">
            <w:rPr>
              <w:rFonts w:ascii="Times New Roman" w:hAnsi="Times New Roman" w:cs="Times New Roman"/>
              <w:noProof/>
              <w:rPrChange w:id="1200" w:author="raye" w:date="2018-08-10T12:30:00Z">
                <w:rPr>
                  <w:noProof/>
                </w:rPr>
              </w:rPrChange>
            </w:rPr>
            <w:fldChar w:fldCharType="end"/>
          </w:r>
        </w:p>
        <w:p w14:paraId="72C25556" w14:textId="77777777" w:rsidR="002510B6" w:rsidRPr="00B0205A" w:rsidRDefault="000B35C0">
          <w:pPr>
            <w:pStyle w:val="31"/>
            <w:tabs>
              <w:tab w:val="right" w:pos="8296"/>
            </w:tabs>
            <w:rPr>
              <w:rFonts w:ascii="Times New Roman" w:hAnsi="Times New Roman" w:cs="Times New Roman"/>
              <w:noProof/>
              <w:sz w:val="21"/>
              <w:szCs w:val="22"/>
              <w:rPrChange w:id="1201" w:author="raye" w:date="2018-08-10T12:30:00Z">
                <w:rPr>
                  <w:rFonts w:cstheme="minorBidi"/>
                  <w:noProof/>
                  <w:sz w:val="21"/>
                  <w:szCs w:val="22"/>
                </w:rPr>
              </w:rPrChange>
            </w:rPr>
          </w:pPr>
          <w:r w:rsidRPr="00B0205A">
            <w:rPr>
              <w:rFonts w:ascii="Times New Roman" w:hAnsi="Times New Roman" w:cs="Times New Roman"/>
              <w:rPrChange w:id="1202" w:author="raye" w:date="2018-08-10T12:30:00Z">
                <w:rPr/>
              </w:rPrChange>
            </w:rPr>
            <w:fldChar w:fldCharType="begin"/>
          </w:r>
          <w:r w:rsidRPr="00B0205A">
            <w:rPr>
              <w:rFonts w:ascii="Times New Roman" w:hAnsi="Times New Roman" w:cs="Times New Roman"/>
              <w:rPrChange w:id="1203" w:author="raye" w:date="2018-08-10T12:30:00Z">
                <w:rPr/>
              </w:rPrChange>
            </w:rPr>
            <w:instrText xml:space="preserve"> HYPERLINK \l "_Toc520839443" </w:instrText>
          </w:r>
          <w:r w:rsidRPr="00B0205A">
            <w:rPr>
              <w:rFonts w:ascii="Times New Roman" w:hAnsi="Times New Roman" w:cs="Times New Roman"/>
              <w:rPrChange w:id="1204" w:author="raye" w:date="2018-08-10T12:30:00Z">
                <w:rPr>
                  <w:noProof/>
                </w:rPr>
              </w:rPrChange>
            </w:rPr>
            <w:fldChar w:fldCharType="separate"/>
          </w:r>
          <w:r w:rsidR="002510B6" w:rsidRPr="00B0205A">
            <w:rPr>
              <w:rStyle w:val="ac"/>
              <w:rFonts w:ascii="Times New Roman" w:hAnsi="Times New Roman" w:cs="Times New Roman"/>
              <w:noProof/>
              <w:color w:val="auto"/>
              <w:rPrChange w:id="1205" w:author="raye" w:date="2018-08-10T12:30:00Z">
                <w:rPr>
                  <w:rStyle w:val="ac"/>
                  <w:rFonts w:ascii="Calibri" w:hAnsi="Calibri"/>
                  <w:noProof/>
                  <w:color w:val="auto"/>
                </w:rPr>
              </w:rPrChange>
            </w:rPr>
            <w:t>1..2. Enhancement</w:t>
          </w:r>
          <w:r w:rsidR="002510B6" w:rsidRPr="00B0205A">
            <w:rPr>
              <w:rFonts w:ascii="Times New Roman" w:hAnsi="Times New Roman" w:cs="Times New Roman"/>
              <w:noProof/>
              <w:webHidden/>
              <w:rPrChange w:id="1206" w:author="raye" w:date="2018-08-10T12:30:00Z">
                <w:rPr>
                  <w:noProof/>
                  <w:webHidden/>
                </w:rPr>
              </w:rPrChange>
            </w:rPr>
            <w:tab/>
          </w:r>
          <w:r w:rsidR="002510B6" w:rsidRPr="00B0205A">
            <w:rPr>
              <w:rFonts w:ascii="Times New Roman" w:hAnsi="Times New Roman" w:cs="Times New Roman"/>
              <w:noProof/>
              <w:webHidden/>
              <w:rPrChange w:id="1207" w:author="raye" w:date="2018-08-10T12:30:00Z">
                <w:rPr>
                  <w:noProof/>
                  <w:webHidden/>
                </w:rPr>
              </w:rPrChange>
            </w:rPr>
            <w:fldChar w:fldCharType="begin"/>
          </w:r>
          <w:r w:rsidR="002510B6" w:rsidRPr="00B0205A">
            <w:rPr>
              <w:rFonts w:ascii="Times New Roman" w:hAnsi="Times New Roman" w:cs="Times New Roman"/>
              <w:noProof/>
              <w:webHidden/>
              <w:rPrChange w:id="1208" w:author="raye" w:date="2018-08-10T12:30:00Z">
                <w:rPr>
                  <w:noProof/>
                  <w:webHidden/>
                </w:rPr>
              </w:rPrChange>
            </w:rPr>
            <w:instrText xml:space="preserve"> PAGEREF _Toc520839443 \h </w:instrText>
          </w:r>
          <w:r w:rsidR="002510B6" w:rsidRPr="00B0205A">
            <w:rPr>
              <w:rFonts w:ascii="Times New Roman" w:hAnsi="Times New Roman" w:cs="Times New Roman"/>
              <w:noProof/>
              <w:webHidden/>
              <w:rPrChange w:id="120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210" w:author="raye" w:date="2018-08-10T12:30:00Z">
                <w:rPr>
                  <w:noProof/>
                  <w:webHidden/>
                </w:rPr>
              </w:rPrChange>
            </w:rPr>
            <w:fldChar w:fldCharType="separate"/>
          </w:r>
          <w:r w:rsidR="002510B6" w:rsidRPr="00B0205A">
            <w:rPr>
              <w:rFonts w:ascii="Times New Roman" w:hAnsi="Times New Roman" w:cs="Times New Roman"/>
              <w:noProof/>
              <w:webHidden/>
              <w:rPrChange w:id="1211" w:author="raye" w:date="2018-08-10T12:30:00Z">
                <w:rPr>
                  <w:noProof/>
                  <w:webHidden/>
                </w:rPr>
              </w:rPrChange>
            </w:rPr>
            <w:t>81</w:t>
          </w:r>
          <w:r w:rsidR="002510B6" w:rsidRPr="00B0205A">
            <w:rPr>
              <w:rFonts w:ascii="Times New Roman" w:hAnsi="Times New Roman" w:cs="Times New Roman"/>
              <w:noProof/>
              <w:webHidden/>
              <w:rPrChange w:id="1212" w:author="raye" w:date="2018-08-10T12:30:00Z">
                <w:rPr>
                  <w:noProof/>
                  <w:webHidden/>
                </w:rPr>
              </w:rPrChange>
            </w:rPr>
            <w:fldChar w:fldCharType="end"/>
          </w:r>
          <w:r w:rsidRPr="00B0205A">
            <w:rPr>
              <w:rFonts w:ascii="Times New Roman" w:hAnsi="Times New Roman" w:cs="Times New Roman"/>
              <w:noProof/>
              <w:rPrChange w:id="1213" w:author="raye" w:date="2018-08-10T12:30:00Z">
                <w:rPr>
                  <w:noProof/>
                </w:rPr>
              </w:rPrChange>
            </w:rPr>
            <w:fldChar w:fldCharType="end"/>
          </w:r>
        </w:p>
        <w:p w14:paraId="2450CB91" w14:textId="77777777" w:rsidR="002510B6" w:rsidRPr="00B0205A" w:rsidRDefault="000B35C0">
          <w:pPr>
            <w:pStyle w:val="21"/>
            <w:tabs>
              <w:tab w:val="right" w:pos="8296"/>
            </w:tabs>
            <w:rPr>
              <w:rFonts w:ascii="Times New Roman" w:hAnsi="Times New Roman" w:cs="Times New Roman"/>
              <w:b w:val="0"/>
              <w:bCs w:val="0"/>
              <w:noProof/>
              <w:sz w:val="21"/>
              <w:rPrChange w:id="1214" w:author="raye" w:date="2018-08-10T12:30:00Z">
                <w:rPr>
                  <w:rFonts w:cstheme="minorBidi"/>
                  <w:b w:val="0"/>
                  <w:bCs w:val="0"/>
                  <w:noProof/>
                  <w:sz w:val="21"/>
                </w:rPr>
              </w:rPrChange>
            </w:rPr>
          </w:pPr>
          <w:r w:rsidRPr="00B0205A">
            <w:rPr>
              <w:rFonts w:ascii="Times New Roman" w:hAnsi="Times New Roman" w:cs="Times New Roman"/>
              <w:rPrChange w:id="1215" w:author="raye" w:date="2018-08-10T12:30:00Z">
                <w:rPr/>
              </w:rPrChange>
            </w:rPr>
            <w:fldChar w:fldCharType="begin"/>
          </w:r>
          <w:r w:rsidRPr="00B0205A">
            <w:rPr>
              <w:rFonts w:ascii="Times New Roman" w:hAnsi="Times New Roman" w:cs="Times New Roman"/>
              <w:rPrChange w:id="1216" w:author="raye" w:date="2018-08-10T12:30:00Z">
                <w:rPr/>
              </w:rPrChange>
            </w:rPr>
            <w:instrText xml:space="preserve"> HYPERLINK \l "_Toc520839444" </w:instrText>
          </w:r>
          <w:r w:rsidRPr="00B0205A">
            <w:rPr>
              <w:rFonts w:ascii="Times New Roman" w:hAnsi="Times New Roman" w:cs="Times New Roman"/>
              <w:rPrChange w:id="1217" w:author="raye" w:date="2018-08-10T12:30:00Z">
                <w:rPr>
                  <w:noProof/>
                </w:rPr>
              </w:rPrChange>
            </w:rPr>
            <w:fldChar w:fldCharType="separate"/>
          </w:r>
          <w:r w:rsidR="002510B6" w:rsidRPr="00B0205A">
            <w:rPr>
              <w:rStyle w:val="ac"/>
              <w:rFonts w:ascii="Times New Roman" w:hAnsi="Times New Roman" w:cs="Times New Roman"/>
              <w:noProof/>
              <w:color w:val="auto"/>
            </w:rPr>
            <w:t>3.2.6.1. Brief introduction to function</w:t>
          </w:r>
          <w:r w:rsidR="002510B6" w:rsidRPr="00B0205A">
            <w:rPr>
              <w:rFonts w:ascii="Times New Roman" w:hAnsi="Times New Roman" w:cs="Times New Roman"/>
              <w:noProof/>
              <w:webHidden/>
              <w:rPrChange w:id="1218" w:author="raye" w:date="2018-08-10T12:30:00Z">
                <w:rPr>
                  <w:noProof/>
                  <w:webHidden/>
                </w:rPr>
              </w:rPrChange>
            </w:rPr>
            <w:tab/>
          </w:r>
          <w:r w:rsidR="002510B6" w:rsidRPr="00B0205A">
            <w:rPr>
              <w:rFonts w:ascii="Times New Roman" w:hAnsi="Times New Roman" w:cs="Times New Roman"/>
              <w:noProof/>
              <w:webHidden/>
              <w:rPrChange w:id="1219" w:author="raye" w:date="2018-08-10T12:30:00Z">
                <w:rPr>
                  <w:noProof/>
                  <w:webHidden/>
                </w:rPr>
              </w:rPrChange>
            </w:rPr>
            <w:fldChar w:fldCharType="begin"/>
          </w:r>
          <w:r w:rsidR="002510B6" w:rsidRPr="00B0205A">
            <w:rPr>
              <w:rFonts w:ascii="Times New Roman" w:hAnsi="Times New Roman" w:cs="Times New Roman"/>
              <w:noProof/>
              <w:webHidden/>
              <w:rPrChange w:id="1220" w:author="raye" w:date="2018-08-10T12:30:00Z">
                <w:rPr>
                  <w:noProof/>
                  <w:webHidden/>
                </w:rPr>
              </w:rPrChange>
            </w:rPr>
            <w:instrText xml:space="preserve"> PAGEREF _Toc520839444 \h </w:instrText>
          </w:r>
          <w:r w:rsidR="002510B6" w:rsidRPr="00B0205A">
            <w:rPr>
              <w:rFonts w:ascii="Times New Roman" w:hAnsi="Times New Roman" w:cs="Times New Roman"/>
              <w:noProof/>
              <w:webHidden/>
              <w:rPrChange w:id="1221"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222" w:author="raye" w:date="2018-08-10T12:30:00Z">
                <w:rPr>
                  <w:noProof/>
                  <w:webHidden/>
                </w:rPr>
              </w:rPrChange>
            </w:rPr>
            <w:fldChar w:fldCharType="separate"/>
          </w:r>
          <w:r w:rsidR="002510B6" w:rsidRPr="00B0205A">
            <w:rPr>
              <w:rFonts w:ascii="Times New Roman" w:hAnsi="Times New Roman" w:cs="Times New Roman"/>
              <w:noProof/>
              <w:webHidden/>
              <w:rPrChange w:id="1223" w:author="raye" w:date="2018-08-10T12:30:00Z">
                <w:rPr>
                  <w:noProof/>
                  <w:webHidden/>
                </w:rPr>
              </w:rPrChange>
            </w:rPr>
            <w:t>84</w:t>
          </w:r>
          <w:r w:rsidR="002510B6" w:rsidRPr="00B0205A">
            <w:rPr>
              <w:rFonts w:ascii="Times New Roman" w:hAnsi="Times New Roman" w:cs="Times New Roman"/>
              <w:noProof/>
              <w:webHidden/>
              <w:rPrChange w:id="1224" w:author="raye" w:date="2018-08-10T12:30:00Z">
                <w:rPr>
                  <w:noProof/>
                  <w:webHidden/>
                </w:rPr>
              </w:rPrChange>
            </w:rPr>
            <w:fldChar w:fldCharType="end"/>
          </w:r>
          <w:r w:rsidRPr="00B0205A">
            <w:rPr>
              <w:rFonts w:ascii="Times New Roman" w:hAnsi="Times New Roman" w:cs="Times New Roman"/>
              <w:noProof/>
              <w:rPrChange w:id="1225" w:author="raye" w:date="2018-08-10T12:30:00Z">
                <w:rPr>
                  <w:noProof/>
                </w:rPr>
              </w:rPrChange>
            </w:rPr>
            <w:fldChar w:fldCharType="end"/>
          </w:r>
        </w:p>
        <w:p w14:paraId="4A9E2EF3" w14:textId="77777777" w:rsidR="002510B6" w:rsidRPr="00B0205A" w:rsidRDefault="000B35C0">
          <w:pPr>
            <w:pStyle w:val="21"/>
            <w:tabs>
              <w:tab w:val="right" w:pos="8296"/>
            </w:tabs>
            <w:rPr>
              <w:rFonts w:ascii="Times New Roman" w:hAnsi="Times New Roman" w:cs="Times New Roman"/>
              <w:b w:val="0"/>
              <w:bCs w:val="0"/>
              <w:noProof/>
              <w:sz w:val="21"/>
              <w:rPrChange w:id="1226" w:author="raye" w:date="2018-08-10T12:30:00Z">
                <w:rPr>
                  <w:rFonts w:cstheme="minorBidi"/>
                  <w:b w:val="0"/>
                  <w:bCs w:val="0"/>
                  <w:noProof/>
                  <w:sz w:val="21"/>
                </w:rPr>
              </w:rPrChange>
            </w:rPr>
          </w:pPr>
          <w:r w:rsidRPr="00B0205A">
            <w:rPr>
              <w:rFonts w:ascii="Times New Roman" w:hAnsi="Times New Roman" w:cs="Times New Roman"/>
              <w:rPrChange w:id="1227" w:author="raye" w:date="2018-08-10T12:30:00Z">
                <w:rPr/>
              </w:rPrChange>
            </w:rPr>
            <w:fldChar w:fldCharType="begin"/>
          </w:r>
          <w:r w:rsidRPr="00B0205A">
            <w:rPr>
              <w:rFonts w:ascii="Times New Roman" w:hAnsi="Times New Roman" w:cs="Times New Roman"/>
              <w:rPrChange w:id="1228" w:author="raye" w:date="2018-08-10T12:30:00Z">
                <w:rPr/>
              </w:rPrChange>
            </w:rPr>
            <w:instrText xml:space="preserve"> HYPERLINK \l "_Toc520839445" </w:instrText>
          </w:r>
          <w:r w:rsidRPr="00B0205A">
            <w:rPr>
              <w:rFonts w:ascii="Times New Roman" w:hAnsi="Times New Roman" w:cs="Times New Roman"/>
              <w:rPrChange w:id="1229" w:author="raye" w:date="2018-08-10T12:30:00Z">
                <w:rPr>
                  <w:noProof/>
                </w:rPr>
              </w:rPrChange>
            </w:rPr>
            <w:fldChar w:fldCharType="separate"/>
          </w:r>
          <w:r w:rsidR="002510B6" w:rsidRPr="00B0205A">
            <w:rPr>
              <w:rStyle w:val="ac"/>
              <w:rFonts w:ascii="Times New Roman" w:hAnsi="Times New Roman" w:cs="Times New Roman"/>
              <w:noProof/>
              <w:color w:val="auto"/>
            </w:rPr>
            <w:t>3.2.6.2. Detailed description</w:t>
          </w:r>
          <w:r w:rsidR="002510B6" w:rsidRPr="00B0205A">
            <w:rPr>
              <w:rFonts w:ascii="Times New Roman" w:hAnsi="Times New Roman" w:cs="Times New Roman"/>
              <w:noProof/>
              <w:webHidden/>
              <w:rPrChange w:id="1230" w:author="raye" w:date="2018-08-10T12:30:00Z">
                <w:rPr>
                  <w:noProof/>
                  <w:webHidden/>
                </w:rPr>
              </w:rPrChange>
            </w:rPr>
            <w:tab/>
          </w:r>
          <w:r w:rsidR="002510B6" w:rsidRPr="00B0205A">
            <w:rPr>
              <w:rFonts w:ascii="Times New Roman" w:hAnsi="Times New Roman" w:cs="Times New Roman"/>
              <w:noProof/>
              <w:webHidden/>
              <w:rPrChange w:id="1231" w:author="raye" w:date="2018-08-10T12:30:00Z">
                <w:rPr>
                  <w:noProof/>
                  <w:webHidden/>
                </w:rPr>
              </w:rPrChange>
            </w:rPr>
            <w:fldChar w:fldCharType="begin"/>
          </w:r>
          <w:r w:rsidR="002510B6" w:rsidRPr="00B0205A">
            <w:rPr>
              <w:rFonts w:ascii="Times New Roman" w:hAnsi="Times New Roman" w:cs="Times New Roman"/>
              <w:noProof/>
              <w:webHidden/>
              <w:rPrChange w:id="1232" w:author="raye" w:date="2018-08-10T12:30:00Z">
                <w:rPr>
                  <w:noProof/>
                  <w:webHidden/>
                </w:rPr>
              </w:rPrChange>
            </w:rPr>
            <w:instrText xml:space="preserve"> PAGEREF _Toc520839445 \h </w:instrText>
          </w:r>
          <w:r w:rsidR="002510B6" w:rsidRPr="00B0205A">
            <w:rPr>
              <w:rFonts w:ascii="Times New Roman" w:hAnsi="Times New Roman" w:cs="Times New Roman"/>
              <w:noProof/>
              <w:webHidden/>
              <w:rPrChange w:id="1233"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234" w:author="raye" w:date="2018-08-10T12:30:00Z">
                <w:rPr>
                  <w:noProof/>
                  <w:webHidden/>
                </w:rPr>
              </w:rPrChange>
            </w:rPr>
            <w:fldChar w:fldCharType="separate"/>
          </w:r>
          <w:r w:rsidR="002510B6" w:rsidRPr="00B0205A">
            <w:rPr>
              <w:rFonts w:ascii="Times New Roman" w:hAnsi="Times New Roman" w:cs="Times New Roman"/>
              <w:noProof/>
              <w:webHidden/>
              <w:rPrChange w:id="1235" w:author="raye" w:date="2018-08-10T12:30:00Z">
                <w:rPr>
                  <w:noProof/>
                  <w:webHidden/>
                </w:rPr>
              </w:rPrChange>
            </w:rPr>
            <w:t>86</w:t>
          </w:r>
          <w:r w:rsidR="002510B6" w:rsidRPr="00B0205A">
            <w:rPr>
              <w:rFonts w:ascii="Times New Roman" w:hAnsi="Times New Roman" w:cs="Times New Roman"/>
              <w:noProof/>
              <w:webHidden/>
              <w:rPrChange w:id="1236" w:author="raye" w:date="2018-08-10T12:30:00Z">
                <w:rPr>
                  <w:noProof/>
                  <w:webHidden/>
                </w:rPr>
              </w:rPrChange>
            </w:rPr>
            <w:fldChar w:fldCharType="end"/>
          </w:r>
          <w:r w:rsidRPr="00B0205A">
            <w:rPr>
              <w:rFonts w:ascii="Times New Roman" w:hAnsi="Times New Roman" w:cs="Times New Roman"/>
              <w:noProof/>
              <w:rPrChange w:id="1237" w:author="raye" w:date="2018-08-10T12:30:00Z">
                <w:rPr>
                  <w:noProof/>
                </w:rPr>
              </w:rPrChange>
            </w:rPr>
            <w:fldChar w:fldCharType="end"/>
          </w:r>
        </w:p>
        <w:p w14:paraId="317BFFBD" w14:textId="77777777" w:rsidR="002510B6" w:rsidRPr="00B0205A" w:rsidRDefault="000B35C0">
          <w:pPr>
            <w:pStyle w:val="21"/>
            <w:tabs>
              <w:tab w:val="right" w:pos="8296"/>
            </w:tabs>
            <w:rPr>
              <w:rFonts w:ascii="Times New Roman" w:hAnsi="Times New Roman" w:cs="Times New Roman"/>
              <w:b w:val="0"/>
              <w:bCs w:val="0"/>
              <w:noProof/>
              <w:sz w:val="21"/>
              <w:rPrChange w:id="1238" w:author="raye" w:date="2018-08-10T12:30:00Z">
                <w:rPr>
                  <w:rFonts w:cstheme="minorBidi"/>
                  <w:b w:val="0"/>
                  <w:bCs w:val="0"/>
                  <w:noProof/>
                  <w:sz w:val="21"/>
                </w:rPr>
              </w:rPrChange>
            </w:rPr>
          </w:pPr>
          <w:r w:rsidRPr="00B0205A">
            <w:rPr>
              <w:rFonts w:ascii="Times New Roman" w:hAnsi="Times New Roman" w:cs="Times New Roman"/>
              <w:rPrChange w:id="1239" w:author="raye" w:date="2018-08-10T12:30:00Z">
                <w:rPr/>
              </w:rPrChange>
            </w:rPr>
            <w:fldChar w:fldCharType="begin"/>
          </w:r>
          <w:r w:rsidRPr="00B0205A">
            <w:rPr>
              <w:rFonts w:ascii="Times New Roman" w:hAnsi="Times New Roman" w:cs="Times New Roman"/>
              <w:rPrChange w:id="1240" w:author="raye" w:date="2018-08-10T12:30:00Z">
                <w:rPr/>
              </w:rPrChange>
            </w:rPr>
            <w:instrText xml:space="preserve"> HYPERLINK \l "_Toc520839446" </w:instrText>
          </w:r>
          <w:r w:rsidRPr="00B0205A">
            <w:rPr>
              <w:rFonts w:ascii="Times New Roman" w:hAnsi="Times New Roman" w:cs="Times New Roman"/>
              <w:rPrChange w:id="1241" w:author="raye" w:date="2018-08-10T12:30:00Z">
                <w:rPr>
                  <w:noProof/>
                </w:rPr>
              </w:rPrChange>
            </w:rPr>
            <w:fldChar w:fldCharType="separate"/>
          </w:r>
          <w:r w:rsidR="002510B6" w:rsidRPr="00B0205A">
            <w:rPr>
              <w:rStyle w:val="ac"/>
              <w:rFonts w:ascii="Times New Roman" w:hAnsi="Times New Roman" w:cs="Times New Roman"/>
              <w:noProof/>
              <w:color w:val="auto"/>
            </w:rPr>
            <w:t>3.2.6.3. Interface requirements</w:t>
          </w:r>
          <w:r w:rsidR="002510B6" w:rsidRPr="00B0205A">
            <w:rPr>
              <w:rFonts w:ascii="Times New Roman" w:hAnsi="Times New Roman" w:cs="Times New Roman"/>
              <w:noProof/>
              <w:webHidden/>
              <w:rPrChange w:id="1242" w:author="raye" w:date="2018-08-10T12:30:00Z">
                <w:rPr>
                  <w:noProof/>
                  <w:webHidden/>
                </w:rPr>
              </w:rPrChange>
            </w:rPr>
            <w:tab/>
          </w:r>
          <w:r w:rsidR="002510B6" w:rsidRPr="00B0205A">
            <w:rPr>
              <w:rFonts w:ascii="Times New Roman" w:hAnsi="Times New Roman" w:cs="Times New Roman"/>
              <w:noProof/>
              <w:webHidden/>
              <w:rPrChange w:id="1243" w:author="raye" w:date="2018-08-10T12:30:00Z">
                <w:rPr>
                  <w:noProof/>
                  <w:webHidden/>
                </w:rPr>
              </w:rPrChange>
            </w:rPr>
            <w:fldChar w:fldCharType="begin"/>
          </w:r>
          <w:r w:rsidR="002510B6" w:rsidRPr="00B0205A">
            <w:rPr>
              <w:rFonts w:ascii="Times New Roman" w:hAnsi="Times New Roman" w:cs="Times New Roman"/>
              <w:noProof/>
              <w:webHidden/>
              <w:rPrChange w:id="1244" w:author="raye" w:date="2018-08-10T12:30:00Z">
                <w:rPr>
                  <w:noProof/>
                  <w:webHidden/>
                </w:rPr>
              </w:rPrChange>
            </w:rPr>
            <w:instrText xml:space="preserve"> PAGEREF _Toc520839446 \h </w:instrText>
          </w:r>
          <w:r w:rsidR="002510B6" w:rsidRPr="00B0205A">
            <w:rPr>
              <w:rFonts w:ascii="Times New Roman" w:hAnsi="Times New Roman" w:cs="Times New Roman"/>
              <w:noProof/>
              <w:webHidden/>
              <w:rPrChange w:id="1245"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246" w:author="raye" w:date="2018-08-10T12:30:00Z">
                <w:rPr>
                  <w:noProof/>
                  <w:webHidden/>
                </w:rPr>
              </w:rPrChange>
            </w:rPr>
            <w:fldChar w:fldCharType="separate"/>
          </w:r>
          <w:r w:rsidR="002510B6" w:rsidRPr="00B0205A">
            <w:rPr>
              <w:rFonts w:ascii="Times New Roman" w:hAnsi="Times New Roman" w:cs="Times New Roman"/>
              <w:noProof/>
              <w:webHidden/>
              <w:rPrChange w:id="1247" w:author="raye" w:date="2018-08-10T12:30:00Z">
                <w:rPr>
                  <w:noProof/>
                  <w:webHidden/>
                </w:rPr>
              </w:rPrChange>
            </w:rPr>
            <w:t>96</w:t>
          </w:r>
          <w:r w:rsidR="002510B6" w:rsidRPr="00B0205A">
            <w:rPr>
              <w:rFonts w:ascii="Times New Roman" w:hAnsi="Times New Roman" w:cs="Times New Roman"/>
              <w:noProof/>
              <w:webHidden/>
              <w:rPrChange w:id="1248" w:author="raye" w:date="2018-08-10T12:30:00Z">
                <w:rPr>
                  <w:noProof/>
                  <w:webHidden/>
                </w:rPr>
              </w:rPrChange>
            </w:rPr>
            <w:fldChar w:fldCharType="end"/>
          </w:r>
          <w:r w:rsidRPr="00B0205A">
            <w:rPr>
              <w:rFonts w:ascii="Times New Roman" w:hAnsi="Times New Roman" w:cs="Times New Roman"/>
              <w:noProof/>
              <w:rPrChange w:id="1249" w:author="raye" w:date="2018-08-10T12:30:00Z">
                <w:rPr>
                  <w:noProof/>
                </w:rPr>
              </w:rPrChange>
            </w:rPr>
            <w:fldChar w:fldCharType="end"/>
          </w:r>
        </w:p>
        <w:p w14:paraId="7D0EB8DE" w14:textId="77777777" w:rsidR="002510B6" w:rsidRPr="00B0205A" w:rsidRDefault="000B35C0">
          <w:pPr>
            <w:pStyle w:val="21"/>
            <w:tabs>
              <w:tab w:val="left" w:pos="1050"/>
              <w:tab w:val="right" w:pos="8296"/>
            </w:tabs>
            <w:rPr>
              <w:rFonts w:ascii="Times New Roman" w:hAnsi="Times New Roman" w:cs="Times New Roman"/>
              <w:b w:val="0"/>
              <w:bCs w:val="0"/>
              <w:noProof/>
              <w:sz w:val="21"/>
              <w:rPrChange w:id="1250" w:author="raye" w:date="2018-08-10T12:30:00Z">
                <w:rPr>
                  <w:rFonts w:cstheme="minorBidi"/>
                  <w:b w:val="0"/>
                  <w:bCs w:val="0"/>
                  <w:noProof/>
                  <w:sz w:val="21"/>
                </w:rPr>
              </w:rPrChange>
            </w:rPr>
          </w:pPr>
          <w:r w:rsidRPr="00B0205A">
            <w:rPr>
              <w:rFonts w:ascii="Times New Roman" w:hAnsi="Times New Roman" w:cs="Times New Roman"/>
              <w:rPrChange w:id="1251" w:author="raye" w:date="2018-08-10T12:30:00Z">
                <w:rPr/>
              </w:rPrChange>
            </w:rPr>
            <w:fldChar w:fldCharType="begin"/>
          </w:r>
          <w:r w:rsidRPr="00B0205A">
            <w:rPr>
              <w:rFonts w:ascii="Times New Roman" w:hAnsi="Times New Roman" w:cs="Times New Roman"/>
              <w:rPrChange w:id="1252" w:author="raye" w:date="2018-08-10T12:30:00Z">
                <w:rPr/>
              </w:rPrChange>
            </w:rPr>
            <w:instrText xml:space="preserve"> HYPERLINK \l "_Toc520839447" </w:instrText>
          </w:r>
          <w:r w:rsidRPr="00B0205A">
            <w:rPr>
              <w:rFonts w:ascii="Times New Roman" w:hAnsi="Times New Roman" w:cs="Times New Roman"/>
              <w:rPrChange w:id="1253" w:author="raye" w:date="2018-08-10T12:30:00Z">
                <w:rPr>
                  <w:noProof/>
                </w:rPr>
              </w:rPrChange>
            </w:rPr>
            <w:fldChar w:fldCharType="separate"/>
          </w:r>
          <w:r w:rsidR="002510B6" w:rsidRPr="00B0205A">
            <w:rPr>
              <w:rStyle w:val="ac"/>
              <w:rFonts w:ascii="Times New Roman" w:hAnsi="Times New Roman" w:cs="Times New Roman"/>
              <w:noProof/>
              <w:color w:val="auto"/>
              <w:rPrChange w:id="1254" w:author="raye" w:date="2018-08-10T12:30:00Z">
                <w:rPr>
                  <w:rStyle w:val="ac"/>
                  <w:rFonts w:ascii="Calibri" w:hAnsi="Calibri"/>
                  <w:noProof/>
                  <w:color w:val="auto"/>
                </w:rPr>
              </w:rPrChange>
            </w:rPr>
            <w:t>3.2.7</w:t>
          </w:r>
          <w:r w:rsidR="002510B6" w:rsidRPr="00B0205A">
            <w:rPr>
              <w:rFonts w:ascii="Times New Roman" w:hAnsi="Times New Roman" w:cs="Times New Roman"/>
              <w:b w:val="0"/>
              <w:bCs w:val="0"/>
              <w:noProof/>
              <w:sz w:val="21"/>
              <w:rPrChange w:id="1255" w:author="raye" w:date="2018-08-10T12:30:00Z">
                <w:rPr>
                  <w:rFonts w:cstheme="minorBidi"/>
                  <w:b w:val="0"/>
                  <w:bCs w:val="0"/>
                  <w:noProof/>
                  <w:sz w:val="21"/>
                </w:rPr>
              </w:rPrChange>
            </w:rPr>
            <w:tab/>
          </w:r>
          <w:r w:rsidR="002510B6" w:rsidRPr="00B0205A">
            <w:rPr>
              <w:rStyle w:val="ac"/>
              <w:rFonts w:ascii="Times New Roman" w:hAnsi="Times New Roman" w:cs="Times New Roman"/>
              <w:noProof/>
              <w:color w:val="auto"/>
              <w:rPrChange w:id="1256" w:author="raye" w:date="2018-08-10T12:30:00Z">
                <w:rPr>
                  <w:rStyle w:val="ac"/>
                  <w:rFonts w:ascii="Calibri" w:hAnsi="Calibri"/>
                  <w:noProof/>
                  <w:color w:val="auto"/>
                </w:rPr>
              </w:rPrChange>
            </w:rPr>
            <w:t>Operations Analyst: Case Questions Check Page</w:t>
          </w:r>
          <w:r w:rsidR="002510B6" w:rsidRPr="00B0205A">
            <w:rPr>
              <w:rFonts w:ascii="Times New Roman" w:hAnsi="Times New Roman" w:cs="Times New Roman"/>
              <w:noProof/>
              <w:webHidden/>
              <w:rPrChange w:id="1257" w:author="raye" w:date="2018-08-10T12:30:00Z">
                <w:rPr>
                  <w:noProof/>
                  <w:webHidden/>
                </w:rPr>
              </w:rPrChange>
            </w:rPr>
            <w:tab/>
          </w:r>
          <w:r w:rsidR="002510B6" w:rsidRPr="00B0205A">
            <w:rPr>
              <w:rFonts w:ascii="Times New Roman" w:hAnsi="Times New Roman" w:cs="Times New Roman"/>
              <w:noProof/>
              <w:webHidden/>
              <w:rPrChange w:id="1258" w:author="raye" w:date="2018-08-10T12:30:00Z">
                <w:rPr>
                  <w:noProof/>
                  <w:webHidden/>
                </w:rPr>
              </w:rPrChange>
            </w:rPr>
            <w:fldChar w:fldCharType="begin"/>
          </w:r>
          <w:r w:rsidR="002510B6" w:rsidRPr="00B0205A">
            <w:rPr>
              <w:rFonts w:ascii="Times New Roman" w:hAnsi="Times New Roman" w:cs="Times New Roman"/>
              <w:noProof/>
              <w:webHidden/>
              <w:rPrChange w:id="1259" w:author="raye" w:date="2018-08-10T12:30:00Z">
                <w:rPr>
                  <w:noProof/>
                  <w:webHidden/>
                </w:rPr>
              </w:rPrChange>
            </w:rPr>
            <w:instrText xml:space="preserve"> PAGEREF _Toc520839447 \h </w:instrText>
          </w:r>
          <w:r w:rsidR="002510B6" w:rsidRPr="00B0205A">
            <w:rPr>
              <w:rFonts w:ascii="Times New Roman" w:hAnsi="Times New Roman" w:cs="Times New Roman"/>
              <w:noProof/>
              <w:webHidden/>
              <w:rPrChange w:id="1260"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261" w:author="raye" w:date="2018-08-10T12:30:00Z">
                <w:rPr>
                  <w:noProof/>
                  <w:webHidden/>
                </w:rPr>
              </w:rPrChange>
            </w:rPr>
            <w:fldChar w:fldCharType="separate"/>
          </w:r>
          <w:r w:rsidR="002510B6" w:rsidRPr="00B0205A">
            <w:rPr>
              <w:rFonts w:ascii="Times New Roman" w:hAnsi="Times New Roman" w:cs="Times New Roman"/>
              <w:noProof/>
              <w:webHidden/>
              <w:rPrChange w:id="1262" w:author="raye" w:date="2018-08-10T12:30:00Z">
                <w:rPr>
                  <w:noProof/>
                  <w:webHidden/>
                </w:rPr>
              </w:rPrChange>
            </w:rPr>
            <w:t>123</w:t>
          </w:r>
          <w:r w:rsidR="002510B6" w:rsidRPr="00B0205A">
            <w:rPr>
              <w:rFonts w:ascii="Times New Roman" w:hAnsi="Times New Roman" w:cs="Times New Roman"/>
              <w:noProof/>
              <w:webHidden/>
              <w:rPrChange w:id="1263" w:author="raye" w:date="2018-08-10T12:30:00Z">
                <w:rPr>
                  <w:noProof/>
                  <w:webHidden/>
                </w:rPr>
              </w:rPrChange>
            </w:rPr>
            <w:fldChar w:fldCharType="end"/>
          </w:r>
          <w:r w:rsidRPr="00B0205A">
            <w:rPr>
              <w:rFonts w:ascii="Times New Roman" w:hAnsi="Times New Roman" w:cs="Times New Roman"/>
              <w:noProof/>
              <w:rPrChange w:id="1264" w:author="raye" w:date="2018-08-10T12:30:00Z">
                <w:rPr>
                  <w:noProof/>
                </w:rPr>
              </w:rPrChange>
            </w:rPr>
            <w:fldChar w:fldCharType="end"/>
          </w:r>
        </w:p>
        <w:p w14:paraId="38D71A3B" w14:textId="77777777" w:rsidR="002510B6" w:rsidRPr="00B0205A" w:rsidRDefault="000B35C0">
          <w:pPr>
            <w:pStyle w:val="31"/>
            <w:tabs>
              <w:tab w:val="right" w:pos="8296"/>
            </w:tabs>
            <w:rPr>
              <w:rFonts w:ascii="Times New Roman" w:hAnsi="Times New Roman" w:cs="Times New Roman"/>
              <w:noProof/>
              <w:sz w:val="21"/>
              <w:szCs w:val="22"/>
              <w:rPrChange w:id="1265" w:author="raye" w:date="2018-08-10T12:30:00Z">
                <w:rPr>
                  <w:rFonts w:cstheme="minorBidi"/>
                  <w:noProof/>
                  <w:sz w:val="21"/>
                  <w:szCs w:val="22"/>
                </w:rPr>
              </w:rPrChange>
            </w:rPr>
          </w:pPr>
          <w:r w:rsidRPr="00B0205A">
            <w:rPr>
              <w:rFonts w:ascii="Times New Roman" w:hAnsi="Times New Roman" w:cs="Times New Roman"/>
              <w:rPrChange w:id="1266" w:author="raye" w:date="2018-08-10T12:30:00Z">
                <w:rPr/>
              </w:rPrChange>
            </w:rPr>
            <w:fldChar w:fldCharType="begin"/>
          </w:r>
          <w:r w:rsidRPr="00B0205A">
            <w:rPr>
              <w:rFonts w:ascii="Times New Roman" w:hAnsi="Times New Roman" w:cs="Times New Roman"/>
              <w:rPrChange w:id="1267" w:author="raye" w:date="2018-08-10T12:30:00Z">
                <w:rPr/>
              </w:rPrChange>
            </w:rPr>
            <w:instrText xml:space="preserve"> HYPERLINK \l "_Toc520839448" </w:instrText>
          </w:r>
          <w:r w:rsidRPr="00B0205A">
            <w:rPr>
              <w:rFonts w:ascii="Times New Roman" w:hAnsi="Times New Roman" w:cs="Times New Roman"/>
              <w:rPrChange w:id="1268" w:author="raye" w:date="2018-08-10T12:30:00Z">
                <w:rPr>
                  <w:noProof/>
                </w:rPr>
              </w:rPrChange>
            </w:rPr>
            <w:fldChar w:fldCharType="separate"/>
          </w:r>
          <w:r w:rsidR="002510B6" w:rsidRPr="00B0205A">
            <w:rPr>
              <w:rStyle w:val="ac"/>
              <w:rFonts w:ascii="Times New Roman" w:hAnsi="Times New Roman" w:cs="Times New Roman"/>
              <w:noProof/>
              <w:color w:val="auto"/>
              <w:rPrChange w:id="1269" w:author="raye" w:date="2018-08-10T12:30:00Z">
                <w:rPr>
                  <w:rStyle w:val="ac"/>
                  <w:rFonts w:ascii="Calibri" w:hAnsi="Calibri"/>
                  <w:noProof/>
                  <w:color w:val="auto"/>
                </w:rPr>
              </w:rPrChange>
            </w:rPr>
            <w:t>1..1. AS-IS</w:t>
          </w:r>
          <w:r w:rsidR="002510B6" w:rsidRPr="00B0205A">
            <w:rPr>
              <w:rFonts w:ascii="Times New Roman" w:hAnsi="Times New Roman" w:cs="Times New Roman"/>
              <w:noProof/>
              <w:webHidden/>
              <w:rPrChange w:id="1270" w:author="raye" w:date="2018-08-10T12:30:00Z">
                <w:rPr>
                  <w:noProof/>
                  <w:webHidden/>
                </w:rPr>
              </w:rPrChange>
            </w:rPr>
            <w:tab/>
          </w:r>
          <w:r w:rsidR="002510B6" w:rsidRPr="00B0205A">
            <w:rPr>
              <w:rFonts w:ascii="Times New Roman" w:hAnsi="Times New Roman" w:cs="Times New Roman"/>
              <w:noProof/>
              <w:webHidden/>
              <w:rPrChange w:id="1271" w:author="raye" w:date="2018-08-10T12:30:00Z">
                <w:rPr>
                  <w:noProof/>
                  <w:webHidden/>
                </w:rPr>
              </w:rPrChange>
            </w:rPr>
            <w:fldChar w:fldCharType="begin"/>
          </w:r>
          <w:r w:rsidR="002510B6" w:rsidRPr="00B0205A">
            <w:rPr>
              <w:rFonts w:ascii="Times New Roman" w:hAnsi="Times New Roman" w:cs="Times New Roman"/>
              <w:noProof/>
              <w:webHidden/>
              <w:rPrChange w:id="1272" w:author="raye" w:date="2018-08-10T12:30:00Z">
                <w:rPr>
                  <w:noProof/>
                  <w:webHidden/>
                </w:rPr>
              </w:rPrChange>
            </w:rPr>
            <w:instrText xml:space="preserve"> PAGEREF _Toc520839448 \h </w:instrText>
          </w:r>
          <w:r w:rsidR="002510B6" w:rsidRPr="00B0205A">
            <w:rPr>
              <w:rFonts w:ascii="Times New Roman" w:hAnsi="Times New Roman" w:cs="Times New Roman"/>
              <w:noProof/>
              <w:webHidden/>
              <w:rPrChange w:id="1273"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274" w:author="raye" w:date="2018-08-10T12:30:00Z">
                <w:rPr>
                  <w:noProof/>
                  <w:webHidden/>
                </w:rPr>
              </w:rPrChange>
            </w:rPr>
            <w:fldChar w:fldCharType="separate"/>
          </w:r>
          <w:r w:rsidR="002510B6" w:rsidRPr="00B0205A">
            <w:rPr>
              <w:rFonts w:ascii="Times New Roman" w:hAnsi="Times New Roman" w:cs="Times New Roman"/>
              <w:noProof/>
              <w:webHidden/>
              <w:rPrChange w:id="1275" w:author="raye" w:date="2018-08-10T12:30:00Z">
                <w:rPr>
                  <w:noProof/>
                  <w:webHidden/>
                </w:rPr>
              </w:rPrChange>
            </w:rPr>
            <w:t>124</w:t>
          </w:r>
          <w:r w:rsidR="002510B6" w:rsidRPr="00B0205A">
            <w:rPr>
              <w:rFonts w:ascii="Times New Roman" w:hAnsi="Times New Roman" w:cs="Times New Roman"/>
              <w:noProof/>
              <w:webHidden/>
              <w:rPrChange w:id="1276" w:author="raye" w:date="2018-08-10T12:30:00Z">
                <w:rPr>
                  <w:noProof/>
                  <w:webHidden/>
                </w:rPr>
              </w:rPrChange>
            </w:rPr>
            <w:fldChar w:fldCharType="end"/>
          </w:r>
          <w:r w:rsidRPr="00B0205A">
            <w:rPr>
              <w:rFonts w:ascii="Times New Roman" w:hAnsi="Times New Roman" w:cs="Times New Roman"/>
              <w:noProof/>
              <w:rPrChange w:id="1277" w:author="raye" w:date="2018-08-10T12:30:00Z">
                <w:rPr>
                  <w:noProof/>
                </w:rPr>
              </w:rPrChange>
            </w:rPr>
            <w:fldChar w:fldCharType="end"/>
          </w:r>
        </w:p>
        <w:p w14:paraId="2F160D65" w14:textId="77777777" w:rsidR="002510B6" w:rsidRPr="00B0205A" w:rsidRDefault="000B35C0">
          <w:pPr>
            <w:pStyle w:val="21"/>
            <w:tabs>
              <w:tab w:val="right" w:pos="8296"/>
            </w:tabs>
            <w:rPr>
              <w:rFonts w:ascii="Times New Roman" w:hAnsi="Times New Roman" w:cs="Times New Roman"/>
              <w:b w:val="0"/>
              <w:bCs w:val="0"/>
              <w:noProof/>
              <w:sz w:val="21"/>
              <w:rPrChange w:id="1278" w:author="raye" w:date="2018-08-10T12:30:00Z">
                <w:rPr>
                  <w:rFonts w:cstheme="minorBidi"/>
                  <w:b w:val="0"/>
                  <w:bCs w:val="0"/>
                  <w:noProof/>
                  <w:sz w:val="21"/>
                </w:rPr>
              </w:rPrChange>
            </w:rPr>
          </w:pPr>
          <w:r w:rsidRPr="00B0205A">
            <w:rPr>
              <w:rFonts w:ascii="Times New Roman" w:hAnsi="Times New Roman" w:cs="Times New Roman"/>
              <w:rPrChange w:id="1279" w:author="raye" w:date="2018-08-10T12:30:00Z">
                <w:rPr/>
              </w:rPrChange>
            </w:rPr>
            <w:fldChar w:fldCharType="begin"/>
          </w:r>
          <w:r w:rsidRPr="00B0205A">
            <w:rPr>
              <w:rFonts w:ascii="Times New Roman" w:hAnsi="Times New Roman" w:cs="Times New Roman"/>
              <w:rPrChange w:id="1280" w:author="raye" w:date="2018-08-10T12:30:00Z">
                <w:rPr/>
              </w:rPrChange>
            </w:rPr>
            <w:instrText xml:space="preserve"> HYPERLINK \l "_Toc520839449" </w:instrText>
          </w:r>
          <w:r w:rsidRPr="00B0205A">
            <w:rPr>
              <w:rFonts w:ascii="Times New Roman" w:hAnsi="Times New Roman" w:cs="Times New Roman"/>
              <w:rPrChange w:id="1281" w:author="raye" w:date="2018-08-10T12:30:00Z">
                <w:rPr>
                  <w:noProof/>
                </w:rPr>
              </w:rPrChange>
            </w:rPr>
            <w:fldChar w:fldCharType="separate"/>
          </w:r>
          <w:r w:rsidR="002510B6" w:rsidRPr="00B0205A">
            <w:rPr>
              <w:rStyle w:val="ac"/>
              <w:rFonts w:ascii="Times New Roman" w:hAnsi="Times New Roman" w:cs="Times New Roman"/>
              <w:noProof/>
              <w:color w:val="auto"/>
            </w:rPr>
            <w:t>3.2.7.1. Brief introduction to function</w:t>
          </w:r>
          <w:r w:rsidR="002510B6" w:rsidRPr="00B0205A">
            <w:rPr>
              <w:rFonts w:ascii="Times New Roman" w:hAnsi="Times New Roman" w:cs="Times New Roman"/>
              <w:noProof/>
              <w:webHidden/>
              <w:rPrChange w:id="1282" w:author="raye" w:date="2018-08-10T12:30:00Z">
                <w:rPr>
                  <w:noProof/>
                  <w:webHidden/>
                </w:rPr>
              </w:rPrChange>
            </w:rPr>
            <w:tab/>
          </w:r>
          <w:r w:rsidR="002510B6" w:rsidRPr="00B0205A">
            <w:rPr>
              <w:rFonts w:ascii="Times New Roman" w:hAnsi="Times New Roman" w:cs="Times New Roman"/>
              <w:noProof/>
              <w:webHidden/>
              <w:rPrChange w:id="1283" w:author="raye" w:date="2018-08-10T12:30:00Z">
                <w:rPr>
                  <w:noProof/>
                  <w:webHidden/>
                </w:rPr>
              </w:rPrChange>
            </w:rPr>
            <w:fldChar w:fldCharType="begin"/>
          </w:r>
          <w:r w:rsidR="002510B6" w:rsidRPr="00B0205A">
            <w:rPr>
              <w:rFonts w:ascii="Times New Roman" w:hAnsi="Times New Roman" w:cs="Times New Roman"/>
              <w:noProof/>
              <w:webHidden/>
              <w:rPrChange w:id="1284" w:author="raye" w:date="2018-08-10T12:30:00Z">
                <w:rPr>
                  <w:noProof/>
                  <w:webHidden/>
                </w:rPr>
              </w:rPrChange>
            </w:rPr>
            <w:instrText xml:space="preserve"> PAGEREF _Toc520839449 \h </w:instrText>
          </w:r>
          <w:r w:rsidR="002510B6" w:rsidRPr="00B0205A">
            <w:rPr>
              <w:rFonts w:ascii="Times New Roman" w:hAnsi="Times New Roman" w:cs="Times New Roman"/>
              <w:noProof/>
              <w:webHidden/>
              <w:rPrChange w:id="1285"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286" w:author="raye" w:date="2018-08-10T12:30:00Z">
                <w:rPr>
                  <w:noProof/>
                  <w:webHidden/>
                </w:rPr>
              </w:rPrChange>
            </w:rPr>
            <w:fldChar w:fldCharType="separate"/>
          </w:r>
          <w:r w:rsidR="002510B6" w:rsidRPr="00B0205A">
            <w:rPr>
              <w:rFonts w:ascii="Times New Roman" w:hAnsi="Times New Roman" w:cs="Times New Roman"/>
              <w:noProof/>
              <w:webHidden/>
              <w:rPrChange w:id="1287" w:author="raye" w:date="2018-08-10T12:30:00Z">
                <w:rPr>
                  <w:noProof/>
                  <w:webHidden/>
                </w:rPr>
              </w:rPrChange>
            </w:rPr>
            <w:t>125</w:t>
          </w:r>
          <w:r w:rsidR="002510B6" w:rsidRPr="00B0205A">
            <w:rPr>
              <w:rFonts w:ascii="Times New Roman" w:hAnsi="Times New Roman" w:cs="Times New Roman"/>
              <w:noProof/>
              <w:webHidden/>
              <w:rPrChange w:id="1288" w:author="raye" w:date="2018-08-10T12:30:00Z">
                <w:rPr>
                  <w:noProof/>
                  <w:webHidden/>
                </w:rPr>
              </w:rPrChange>
            </w:rPr>
            <w:fldChar w:fldCharType="end"/>
          </w:r>
          <w:r w:rsidRPr="00B0205A">
            <w:rPr>
              <w:rFonts w:ascii="Times New Roman" w:hAnsi="Times New Roman" w:cs="Times New Roman"/>
              <w:noProof/>
              <w:rPrChange w:id="1289" w:author="raye" w:date="2018-08-10T12:30:00Z">
                <w:rPr>
                  <w:noProof/>
                </w:rPr>
              </w:rPrChange>
            </w:rPr>
            <w:fldChar w:fldCharType="end"/>
          </w:r>
        </w:p>
        <w:p w14:paraId="7C0CABDD" w14:textId="77777777" w:rsidR="002510B6" w:rsidRPr="00B0205A" w:rsidRDefault="000B35C0">
          <w:pPr>
            <w:pStyle w:val="21"/>
            <w:tabs>
              <w:tab w:val="right" w:pos="8296"/>
            </w:tabs>
            <w:rPr>
              <w:rFonts w:ascii="Times New Roman" w:hAnsi="Times New Roman" w:cs="Times New Roman"/>
              <w:b w:val="0"/>
              <w:bCs w:val="0"/>
              <w:noProof/>
              <w:sz w:val="21"/>
              <w:rPrChange w:id="1290" w:author="raye" w:date="2018-08-10T12:30:00Z">
                <w:rPr>
                  <w:rFonts w:cstheme="minorBidi"/>
                  <w:b w:val="0"/>
                  <w:bCs w:val="0"/>
                  <w:noProof/>
                  <w:sz w:val="21"/>
                </w:rPr>
              </w:rPrChange>
            </w:rPr>
          </w:pPr>
          <w:r w:rsidRPr="00B0205A">
            <w:rPr>
              <w:rFonts w:ascii="Times New Roman" w:hAnsi="Times New Roman" w:cs="Times New Roman"/>
              <w:rPrChange w:id="1291" w:author="raye" w:date="2018-08-10T12:30:00Z">
                <w:rPr/>
              </w:rPrChange>
            </w:rPr>
            <w:fldChar w:fldCharType="begin"/>
          </w:r>
          <w:r w:rsidRPr="00B0205A">
            <w:rPr>
              <w:rFonts w:ascii="Times New Roman" w:hAnsi="Times New Roman" w:cs="Times New Roman"/>
              <w:rPrChange w:id="1292" w:author="raye" w:date="2018-08-10T12:30:00Z">
                <w:rPr/>
              </w:rPrChange>
            </w:rPr>
            <w:instrText xml:space="preserve"> HYPERLINK \l "_Toc520839450" </w:instrText>
          </w:r>
          <w:r w:rsidRPr="00B0205A">
            <w:rPr>
              <w:rFonts w:ascii="Times New Roman" w:hAnsi="Times New Roman" w:cs="Times New Roman"/>
              <w:rPrChange w:id="1293" w:author="raye" w:date="2018-08-10T12:30:00Z">
                <w:rPr>
                  <w:noProof/>
                </w:rPr>
              </w:rPrChange>
            </w:rPr>
            <w:fldChar w:fldCharType="separate"/>
          </w:r>
          <w:r w:rsidR="002510B6" w:rsidRPr="00B0205A">
            <w:rPr>
              <w:rStyle w:val="ac"/>
              <w:rFonts w:ascii="Times New Roman" w:hAnsi="Times New Roman" w:cs="Times New Roman"/>
              <w:noProof/>
              <w:color w:val="auto"/>
            </w:rPr>
            <w:t>3.2.7.2. Detailed description</w:t>
          </w:r>
          <w:r w:rsidR="002510B6" w:rsidRPr="00B0205A">
            <w:rPr>
              <w:rFonts w:ascii="Times New Roman" w:hAnsi="Times New Roman" w:cs="Times New Roman"/>
              <w:noProof/>
              <w:webHidden/>
              <w:rPrChange w:id="1294" w:author="raye" w:date="2018-08-10T12:30:00Z">
                <w:rPr>
                  <w:noProof/>
                  <w:webHidden/>
                </w:rPr>
              </w:rPrChange>
            </w:rPr>
            <w:tab/>
          </w:r>
          <w:r w:rsidR="002510B6" w:rsidRPr="00B0205A">
            <w:rPr>
              <w:rFonts w:ascii="Times New Roman" w:hAnsi="Times New Roman" w:cs="Times New Roman"/>
              <w:noProof/>
              <w:webHidden/>
              <w:rPrChange w:id="1295" w:author="raye" w:date="2018-08-10T12:30:00Z">
                <w:rPr>
                  <w:noProof/>
                  <w:webHidden/>
                </w:rPr>
              </w:rPrChange>
            </w:rPr>
            <w:fldChar w:fldCharType="begin"/>
          </w:r>
          <w:r w:rsidR="002510B6" w:rsidRPr="00B0205A">
            <w:rPr>
              <w:rFonts w:ascii="Times New Roman" w:hAnsi="Times New Roman" w:cs="Times New Roman"/>
              <w:noProof/>
              <w:webHidden/>
              <w:rPrChange w:id="1296" w:author="raye" w:date="2018-08-10T12:30:00Z">
                <w:rPr>
                  <w:noProof/>
                  <w:webHidden/>
                </w:rPr>
              </w:rPrChange>
            </w:rPr>
            <w:instrText xml:space="preserve"> PAGEREF _Toc520839450 \h </w:instrText>
          </w:r>
          <w:r w:rsidR="002510B6" w:rsidRPr="00B0205A">
            <w:rPr>
              <w:rFonts w:ascii="Times New Roman" w:hAnsi="Times New Roman" w:cs="Times New Roman"/>
              <w:noProof/>
              <w:webHidden/>
              <w:rPrChange w:id="1297"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298" w:author="raye" w:date="2018-08-10T12:30:00Z">
                <w:rPr>
                  <w:noProof/>
                  <w:webHidden/>
                </w:rPr>
              </w:rPrChange>
            </w:rPr>
            <w:fldChar w:fldCharType="separate"/>
          </w:r>
          <w:r w:rsidR="002510B6" w:rsidRPr="00B0205A">
            <w:rPr>
              <w:rFonts w:ascii="Times New Roman" w:hAnsi="Times New Roman" w:cs="Times New Roman"/>
              <w:noProof/>
              <w:webHidden/>
              <w:rPrChange w:id="1299" w:author="raye" w:date="2018-08-10T12:30:00Z">
                <w:rPr>
                  <w:noProof/>
                  <w:webHidden/>
                </w:rPr>
              </w:rPrChange>
            </w:rPr>
            <w:t>125</w:t>
          </w:r>
          <w:r w:rsidR="002510B6" w:rsidRPr="00B0205A">
            <w:rPr>
              <w:rFonts w:ascii="Times New Roman" w:hAnsi="Times New Roman" w:cs="Times New Roman"/>
              <w:noProof/>
              <w:webHidden/>
              <w:rPrChange w:id="1300" w:author="raye" w:date="2018-08-10T12:30:00Z">
                <w:rPr>
                  <w:noProof/>
                  <w:webHidden/>
                </w:rPr>
              </w:rPrChange>
            </w:rPr>
            <w:fldChar w:fldCharType="end"/>
          </w:r>
          <w:r w:rsidRPr="00B0205A">
            <w:rPr>
              <w:rFonts w:ascii="Times New Roman" w:hAnsi="Times New Roman" w:cs="Times New Roman"/>
              <w:noProof/>
              <w:rPrChange w:id="1301" w:author="raye" w:date="2018-08-10T12:30:00Z">
                <w:rPr>
                  <w:noProof/>
                </w:rPr>
              </w:rPrChange>
            </w:rPr>
            <w:fldChar w:fldCharType="end"/>
          </w:r>
        </w:p>
        <w:p w14:paraId="0D2A24C4" w14:textId="77777777" w:rsidR="002510B6" w:rsidRPr="00B0205A" w:rsidRDefault="000B35C0">
          <w:pPr>
            <w:pStyle w:val="21"/>
            <w:tabs>
              <w:tab w:val="right" w:pos="8296"/>
            </w:tabs>
            <w:rPr>
              <w:rFonts w:ascii="Times New Roman" w:hAnsi="Times New Roman" w:cs="Times New Roman"/>
              <w:b w:val="0"/>
              <w:bCs w:val="0"/>
              <w:noProof/>
              <w:sz w:val="21"/>
              <w:rPrChange w:id="1302" w:author="raye" w:date="2018-08-10T12:30:00Z">
                <w:rPr>
                  <w:rFonts w:cstheme="minorBidi"/>
                  <w:b w:val="0"/>
                  <w:bCs w:val="0"/>
                  <w:noProof/>
                  <w:sz w:val="21"/>
                </w:rPr>
              </w:rPrChange>
            </w:rPr>
          </w:pPr>
          <w:r w:rsidRPr="00B0205A">
            <w:rPr>
              <w:rFonts w:ascii="Times New Roman" w:hAnsi="Times New Roman" w:cs="Times New Roman"/>
              <w:rPrChange w:id="1303" w:author="raye" w:date="2018-08-10T12:30:00Z">
                <w:rPr/>
              </w:rPrChange>
            </w:rPr>
            <w:fldChar w:fldCharType="begin"/>
          </w:r>
          <w:r w:rsidRPr="00B0205A">
            <w:rPr>
              <w:rFonts w:ascii="Times New Roman" w:hAnsi="Times New Roman" w:cs="Times New Roman"/>
              <w:rPrChange w:id="1304" w:author="raye" w:date="2018-08-10T12:30:00Z">
                <w:rPr/>
              </w:rPrChange>
            </w:rPr>
            <w:instrText xml:space="preserve"> HYPERLINK \l "_Toc520839451" </w:instrText>
          </w:r>
          <w:r w:rsidRPr="00B0205A">
            <w:rPr>
              <w:rFonts w:ascii="Times New Roman" w:hAnsi="Times New Roman" w:cs="Times New Roman"/>
              <w:rPrChange w:id="1305" w:author="raye" w:date="2018-08-10T12:30:00Z">
                <w:rPr>
                  <w:noProof/>
                </w:rPr>
              </w:rPrChange>
            </w:rPr>
            <w:fldChar w:fldCharType="separate"/>
          </w:r>
          <w:r w:rsidR="002510B6" w:rsidRPr="00B0205A">
            <w:rPr>
              <w:rStyle w:val="ac"/>
              <w:rFonts w:ascii="Times New Roman" w:hAnsi="Times New Roman" w:cs="Times New Roman"/>
              <w:noProof/>
              <w:color w:val="auto"/>
            </w:rPr>
            <w:t>3.2.7.3. Interface requirements</w:t>
          </w:r>
          <w:r w:rsidR="002510B6" w:rsidRPr="00B0205A">
            <w:rPr>
              <w:rFonts w:ascii="Times New Roman" w:hAnsi="Times New Roman" w:cs="Times New Roman"/>
              <w:noProof/>
              <w:webHidden/>
              <w:rPrChange w:id="1306" w:author="raye" w:date="2018-08-10T12:30:00Z">
                <w:rPr>
                  <w:noProof/>
                  <w:webHidden/>
                </w:rPr>
              </w:rPrChange>
            </w:rPr>
            <w:tab/>
          </w:r>
          <w:r w:rsidR="002510B6" w:rsidRPr="00B0205A">
            <w:rPr>
              <w:rFonts w:ascii="Times New Roman" w:hAnsi="Times New Roman" w:cs="Times New Roman"/>
              <w:noProof/>
              <w:webHidden/>
              <w:rPrChange w:id="1307" w:author="raye" w:date="2018-08-10T12:30:00Z">
                <w:rPr>
                  <w:noProof/>
                  <w:webHidden/>
                </w:rPr>
              </w:rPrChange>
            </w:rPr>
            <w:fldChar w:fldCharType="begin"/>
          </w:r>
          <w:r w:rsidR="002510B6" w:rsidRPr="00B0205A">
            <w:rPr>
              <w:rFonts w:ascii="Times New Roman" w:hAnsi="Times New Roman" w:cs="Times New Roman"/>
              <w:noProof/>
              <w:webHidden/>
              <w:rPrChange w:id="1308" w:author="raye" w:date="2018-08-10T12:30:00Z">
                <w:rPr>
                  <w:noProof/>
                  <w:webHidden/>
                </w:rPr>
              </w:rPrChange>
            </w:rPr>
            <w:instrText xml:space="preserve"> PAGEREF _Toc520839451 \h </w:instrText>
          </w:r>
          <w:r w:rsidR="002510B6" w:rsidRPr="00B0205A">
            <w:rPr>
              <w:rFonts w:ascii="Times New Roman" w:hAnsi="Times New Roman" w:cs="Times New Roman"/>
              <w:noProof/>
              <w:webHidden/>
              <w:rPrChange w:id="130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310" w:author="raye" w:date="2018-08-10T12:30:00Z">
                <w:rPr>
                  <w:noProof/>
                  <w:webHidden/>
                </w:rPr>
              </w:rPrChange>
            </w:rPr>
            <w:fldChar w:fldCharType="separate"/>
          </w:r>
          <w:r w:rsidR="002510B6" w:rsidRPr="00B0205A">
            <w:rPr>
              <w:rFonts w:ascii="Times New Roman" w:hAnsi="Times New Roman" w:cs="Times New Roman"/>
              <w:noProof/>
              <w:webHidden/>
              <w:rPrChange w:id="1311" w:author="raye" w:date="2018-08-10T12:30:00Z">
                <w:rPr>
                  <w:noProof/>
                  <w:webHidden/>
                </w:rPr>
              </w:rPrChange>
            </w:rPr>
            <w:t>129</w:t>
          </w:r>
          <w:r w:rsidR="002510B6" w:rsidRPr="00B0205A">
            <w:rPr>
              <w:rFonts w:ascii="Times New Roman" w:hAnsi="Times New Roman" w:cs="Times New Roman"/>
              <w:noProof/>
              <w:webHidden/>
              <w:rPrChange w:id="1312" w:author="raye" w:date="2018-08-10T12:30:00Z">
                <w:rPr>
                  <w:noProof/>
                  <w:webHidden/>
                </w:rPr>
              </w:rPrChange>
            </w:rPr>
            <w:fldChar w:fldCharType="end"/>
          </w:r>
          <w:r w:rsidRPr="00B0205A">
            <w:rPr>
              <w:rFonts w:ascii="Times New Roman" w:hAnsi="Times New Roman" w:cs="Times New Roman"/>
              <w:noProof/>
              <w:rPrChange w:id="1313" w:author="raye" w:date="2018-08-10T12:30:00Z">
                <w:rPr>
                  <w:noProof/>
                </w:rPr>
              </w:rPrChange>
            </w:rPr>
            <w:fldChar w:fldCharType="end"/>
          </w:r>
        </w:p>
        <w:p w14:paraId="24D120D6" w14:textId="77777777" w:rsidR="002510B6" w:rsidRPr="00B0205A" w:rsidRDefault="000B35C0">
          <w:pPr>
            <w:pStyle w:val="21"/>
            <w:tabs>
              <w:tab w:val="left" w:pos="1050"/>
              <w:tab w:val="right" w:pos="8296"/>
            </w:tabs>
            <w:rPr>
              <w:rFonts w:ascii="Times New Roman" w:hAnsi="Times New Roman" w:cs="Times New Roman"/>
              <w:b w:val="0"/>
              <w:bCs w:val="0"/>
              <w:noProof/>
              <w:sz w:val="21"/>
              <w:rPrChange w:id="1314" w:author="raye" w:date="2018-08-10T12:30:00Z">
                <w:rPr>
                  <w:rFonts w:cstheme="minorBidi"/>
                  <w:b w:val="0"/>
                  <w:bCs w:val="0"/>
                  <w:noProof/>
                  <w:sz w:val="21"/>
                </w:rPr>
              </w:rPrChange>
            </w:rPr>
          </w:pPr>
          <w:r w:rsidRPr="00B0205A">
            <w:rPr>
              <w:rFonts w:ascii="Times New Roman" w:hAnsi="Times New Roman" w:cs="Times New Roman"/>
              <w:rPrChange w:id="1315" w:author="raye" w:date="2018-08-10T12:30:00Z">
                <w:rPr/>
              </w:rPrChange>
            </w:rPr>
            <w:fldChar w:fldCharType="begin"/>
          </w:r>
          <w:r w:rsidRPr="00B0205A">
            <w:rPr>
              <w:rFonts w:ascii="Times New Roman" w:hAnsi="Times New Roman" w:cs="Times New Roman"/>
              <w:rPrChange w:id="1316" w:author="raye" w:date="2018-08-10T12:30:00Z">
                <w:rPr/>
              </w:rPrChange>
            </w:rPr>
            <w:instrText xml:space="preserve"> HYPERLINK \l "_Toc520839491" </w:instrText>
          </w:r>
          <w:r w:rsidRPr="00B0205A">
            <w:rPr>
              <w:rFonts w:ascii="Times New Roman" w:hAnsi="Times New Roman" w:cs="Times New Roman"/>
              <w:rPrChange w:id="1317" w:author="raye" w:date="2018-08-10T12:30:00Z">
                <w:rPr>
                  <w:noProof/>
                </w:rPr>
              </w:rPrChange>
            </w:rPr>
            <w:fldChar w:fldCharType="separate"/>
          </w:r>
          <w:r w:rsidR="002510B6" w:rsidRPr="00B0205A">
            <w:rPr>
              <w:rStyle w:val="ac"/>
              <w:rFonts w:ascii="Times New Roman" w:hAnsi="Times New Roman" w:cs="Times New Roman"/>
              <w:noProof/>
              <w:color w:val="auto"/>
              <w:rPrChange w:id="1318" w:author="raye" w:date="2018-08-10T12:30:00Z">
                <w:rPr>
                  <w:rStyle w:val="ac"/>
                  <w:rFonts w:ascii="Calibri" w:hAnsi="Calibri"/>
                  <w:noProof/>
                  <w:color w:val="auto"/>
                </w:rPr>
              </w:rPrChange>
            </w:rPr>
            <w:t>3.2.8</w:t>
          </w:r>
          <w:r w:rsidR="002510B6" w:rsidRPr="00B0205A">
            <w:rPr>
              <w:rFonts w:ascii="Times New Roman" w:hAnsi="Times New Roman" w:cs="Times New Roman"/>
              <w:b w:val="0"/>
              <w:bCs w:val="0"/>
              <w:noProof/>
              <w:sz w:val="21"/>
              <w:rPrChange w:id="1319" w:author="raye" w:date="2018-08-10T12:30:00Z">
                <w:rPr>
                  <w:rFonts w:cstheme="minorBidi"/>
                  <w:b w:val="0"/>
                  <w:bCs w:val="0"/>
                  <w:noProof/>
                  <w:sz w:val="21"/>
                </w:rPr>
              </w:rPrChange>
            </w:rPr>
            <w:tab/>
          </w:r>
          <w:r w:rsidR="002510B6" w:rsidRPr="00B0205A">
            <w:rPr>
              <w:rStyle w:val="ac"/>
              <w:rFonts w:ascii="Times New Roman" w:hAnsi="Times New Roman" w:cs="Times New Roman"/>
              <w:noProof/>
              <w:color w:val="auto"/>
              <w:rPrChange w:id="1320" w:author="raye" w:date="2018-08-10T12:30:00Z">
                <w:rPr>
                  <w:rStyle w:val="ac"/>
                  <w:rFonts w:ascii="Calibri" w:hAnsi="Calibri"/>
                  <w:noProof/>
                  <w:color w:val="auto"/>
                </w:rPr>
              </w:rPrChange>
            </w:rPr>
            <w:t>Operations Analyst: Evidence Management Page</w:t>
          </w:r>
          <w:r w:rsidR="002510B6" w:rsidRPr="00B0205A">
            <w:rPr>
              <w:rFonts w:ascii="Times New Roman" w:hAnsi="Times New Roman" w:cs="Times New Roman"/>
              <w:noProof/>
              <w:webHidden/>
              <w:rPrChange w:id="1321" w:author="raye" w:date="2018-08-10T12:30:00Z">
                <w:rPr>
                  <w:noProof/>
                  <w:webHidden/>
                </w:rPr>
              </w:rPrChange>
            </w:rPr>
            <w:tab/>
          </w:r>
          <w:r w:rsidR="002510B6" w:rsidRPr="00B0205A">
            <w:rPr>
              <w:rFonts w:ascii="Times New Roman" w:hAnsi="Times New Roman" w:cs="Times New Roman"/>
              <w:noProof/>
              <w:webHidden/>
              <w:rPrChange w:id="1322" w:author="raye" w:date="2018-08-10T12:30:00Z">
                <w:rPr>
                  <w:noProof/>
                  <w:webHidden/>
                </w:rPr>
              </w:rPrChange>
            </w:rPr>
            <w:fldChar w:fldCharType="begin"/>
          </w:r>
          <w:r w:rsidR="002510B6" w:rsidRPr="00B0205A">
            <w:rPr>
              <w:rFonts w:ascii="Times New Roman" w:hAnsi="Times New Roman" w:cs="Times New Roman"/>
              <w:noProof/>
              <w:webHidden/>
              <w:rPrChange w:id="1323" w:author="raye" w:date="2018-08-10T12:30:00Z">
                <w:rPr>
                  <w:noProof/>
                  <w:webHidden/>
                </w:rPr>
              </w:rPrChange>
            </w:rPr>
            <w:instrText xml:space="preserve"> PAGEREF _Toc520839491 \h </w:instrText>
          </w:r>
          <w:r w:rsidR="002510B6" w:rsidRPr="00B0205A">
            <w:rPr>
              <w:rFonts w:ascii="Times New Roman" w:hAnsi="Times New Roman" w:cs="Times New Roman"/>
              <w:noProof/>
              <w:webHidden/>
              <w:rPrChange w:id="132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325" w:author="raye" w:date="2018-08-10T12:30:00Z">
                <w:rPr>
                  <w:noProof/>
                  <w:webHidden/>
                </w:rPr>
              </w:rPrChange>
            </w:rPr>
            <w:fldChar w:fldCharType="separate"/>
          </w:r>
          <w:r w:rsidR="002510B6" w:rsidRPr="00B0205A">
            <w:rPr>
              <w:rFonts w:ascii="Times New Roman" w:hAnsi="Times New Roman" w:cs="Times New Roman"/>
              <w:noProof/>
              <w:webHidden/>
              <w:rPrChange w:id="1326" w:author="raye" w:date="2018-08-10T12:30:00Z">
                <w:rPr>
                  <w:noProof/>
                  <w:webHidden/>
                </w:rPr>
              </w:rPrChange>
            </w:rPr>
            <w:t>130</w:t>
          </w:r>
          <w:r w:rsidR="002510B6" w:rsidRPr="00B0205A">
            <w:rPr>
              <w:rFonts w:ascii="Times New Roman" w:hAnsi="Times New Roman" w:cs="Times New Roman"/>
              <w:noProof/>
              <w:webHidden/>
              <w:rPrChange w:id="1327" w:author="raye" w:date="2018-08-10T12:30:00Z">
                <w:rPr>
                  <w:noProof/>
                  <w:webHidden/>
                </w:rPr>
              </w:rPrChange>
            </w:rPr>
            <w:fldChar w:fldCharType="end"/>
          </w:r>
          <w:r w:rsidRPr="00B0205A">
            <w:rPr>
              <w:rFonts w:ascii="Times New Roman" w:hAnsi="Times New Roman" w:cs="Times New Roman"/>
              <w:noProof/>
              <w:rPrChange w:id="1328" w:author="raye" w:date="2018-08-10T12:30:00Z">
                <w:rPr>
                  <w:noProof/>
                </w:rPr>
              </w:rPrChange>
            </w:rPr>
            <w:fldChar w:fldCharType="end"/>
          </w:r>
        </w:p>
        <w:p w14:paraId="05E57CF9" w14:textId="77777777" w:rsidR="002510B6" w:rsidRPr="00B0205A" w:rsidRDefault="000B35C0">
          <w:pPr>
            <w:pStyle w:val="31"/>
            <w:tabs>
              <w:tab w:val="right" w:pos="8296"/>
            </w:tabs>
            <w:rPr>
              <w:rFonts w:ascii="Times New Roman" w:hAnsi="Times New Roman" w:cs="Times New Roman"/>
              <w:noProof/>
              <w:sz w:val="21"/>
              <w:szCs w:val="22"/>
              <w:rPrChange w:id="1329" w:author="raye" w:date="2018-08-10T12:30:00Z">
                <w:rPr>
                  <w:rFonts w:cstheme="minorBidi"/>
                  <w:noProof/>
                  <w:sz w:val="21"/>
                  <w:szCs w:val="22"/>
                </w:rPr>
              </w:rPrChange>
            </w:rPr>
          </w:pPr>
          <w:r w:rsidRPr="00B0205A">
            <w:rPr>
              <w:rFonts w:ascii="Times New Roman" w:hAnsi="Times New Roman" w:cs="Times New Roman"/>
              <w:rPrChange w:id="1330" w:author="raye" w:date="2018-08-10T12:30:00Z">
                <w:rPr/>
              </w:rPrChange>
            </w:rPr>
            <w:fldChar w:fldCharType="begin"/>
          </w:r>
          <w:r w:rsidRPr="00B0205A">
            <w:rPr>
              <w:rFonts w:ascii="Times New Roman" w:hAnsi="Times New Roman" w:cs="Times New Roman"/>
              <w:rPrChange w:id="1331" w:author="raye" w:date="2018-08-10T12:30:00Z">
                <w:rPr/>
              </w:rPrChange>
            </w:rPr>
            <w:instrText xml:space="preserve"> HYPERLINK \l "_Toc520839492" </w:instrText>
          </w:r>
          <w:r w:rsidRPr="00B0205A">
            <w:rPr>
              <w:rFonts w:ascii="Times New Roman" w:hAnsi="Times New Roman" w:cs="Times New Roman"/>
              <w:rPrChange w:id="1332" w:author="raye" w:date="2018-08-10T12:30:00Z">
                <w:rPr>
                  <w:noProof/>
                </w:rPr>
              </w:rPrChange>
            </w:rPr>
            <w:fldChar w:fldCharType="separate"/>
          </w:r>
          <w:r w:rsidR="002510B6" w:rsidRPr="00B0205A">
            <w:rPr>
              <w:rStyle w:val="ac"/>
              <w:rFonts w:ascii="Times New Roman" w:hAnsi="Times New Roman" w:cs="Times New Roman"/>
              <w:noProof/>
              <w:color w:val="auto"/>
              <w:rPrChange w:id="1333" w:author="raye" w:date="2018-08-10T12:30:00Z">
                <w:rPr>
                  <w:rStyle w:val="ac"/>
                  <w:rFonts w:ascii="Calibri" w:hAnsi="Calibri"/>
                  <w:noProof/>
                  <w:color w:val="auto"/>
                </w:rPr>
              </w:rPrChange>
            </w:rPr>
            <w:t>1..1. AS-IS</w:t>
          </w:r>
          <w:r w:rsidR="002510B6" w:rsidRPr="00B0205A">
            <w:rPr>
              <w:rFonts w:ascii="Times New Roman" w:hAnsi="Times New Roman" w:cs="Times New Roman"/>
              <w:noProof/>
              <w:webHidden/>
              <w:rPrChange w:id="1334" w:author="raye" w:date="2018-08-10T12:30:00Z">
                <w:rPr>
                  <w:noProof/>
                  <w:webHidden/>
                </w:rPr>
              </w:rPrChange>
            </w:rPr>
            <w:tab/>
          </w:r>
          <w:r w:rsidR="002510B6" w:rsidRPr="00B0205A">
            <w:rPr>
              <w:rFonts w:ascii="Times New Roman" w:hAnsi="Times New Roman" w:cs="Times New Roman"/>
              <w:noProof/>
              <w:webHidden/>
              <w:rPrChange w:id="1335" w:author="raye" w:date="2018-08-10T12:30:00Z">
                <w:rPr>
                  <w:noProof/>
                  <w:webHidden/>
                </w:rPr>
              </w:rPrChange>
            </w:rPr>
            <w:fldChar w:fldCharType="begin"/>
          </w:r>
          <w:r w:rsidR="002510B6" w:rsidRPr="00B0205A">
            <w:rPr>
              <w:rFonts w:ascii="Times New Roman" w:hAnsi="Times New Roman" w:cs="Times New Roman"/>
              <w:noProof/>
              <w:webHidden/>
              <w:rPrChange w:id="1336" w:author="raye" w:date="2018-08-10T12:30:00Z">
                <w:rPr>
                  <w:noProof/>
                  <w:webHidden/>
                </w:rPr>
              </w:rPrChange>
            </w:rPr>
            <w:instrText xml:space="preserve"> PAGEREF _Toc520839492 \h </w:instrText>
          </w:r>
          <w:r w:rsidR="002510B6" w:rsidRPr="00B0205A">
            <w:rPr>
              <w:rFonts w:ascii="Times New Roman" w:hAnsi="Times New Roman" w:cs="Times New Roman"/>
              <w:noProof/>
              <w:webHidden/>
              <w:rPrChange w:id="1337"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338" w:author="raye" w:date="2018-08-10T12:30:00Z">
                <w:rPr>
                  <w:noProof/>
                  <w:webHidden/>
                </w:rPr>
              </w:rPrChange>
            </w:rPr>
            <w:fldChar w:fldCharType="separate"/>
          </w:r>
          <w:r w:rsidR="002510B6" w:rsidRPr="00B0205A">
            <w:rPr>
              <w:rFonts w:ascii="Times New Roman" w:hAnsi="Times New Roman" w:cs="Times New Roman"/>
              <w:noProof/>
              <w:webHidden/>
              <w:rPrChange w:id="1339" w:author="raye" w:date="2018-08-10T12:30:00Z">
                <w:rPr>
                  <w:noProof/>
                  <w:webHidden/>
                </w:rPr>
              </w:rPrChange>
            </w:rPr>
            <w:t>130</w:t>
          </w:r>
          <w:r w:rsidR="002510B6" w:rsidRPr="00B0205A">
            <w:rPr>
              <w:rFonts w:ascii="Times New Roman" w:hAnsi="Times New Roman" w:cs="Times New Roman"/>
              <w:noProof/>
              <w:webHidden/>
              <w:rPrChange w:id="1340" w:author="raye" w:date="2018-08-10T12:30:00Z">
                <w:rPr>
                  <w:noProof/>
                  <w:webHidden/>
                </w:rPr>
              </w:rPrChange>
            </w:rPr>
            <w:fldChar w:fldCharType="end"/>
          </w:r>
          <w:r w:rsidRPr="00B0205A">
            <w:rPr>
              <w:rFonts w:ascii="Times New Roman" w:hAnsi="Times New Roman" w:cs="Times New Roman"/>
              <w:noProof/>
              <w:rPrChange w:id="1341" w:author="raye" w:date="2018-08-10T12:30:00Z">
                <w:rPr>
                  <w:noProof/>
                </w:rPr>
              </w:rPrChange>
            </w:rPr>
            <w:fldChar w:fldCharType="end"/>
          </w:r>
        </w:p>
        <w:p w14:paraId="4FF81E05" w14:textId="77777777" w:rsidR="002510B6" w:rsidRPr="00B0205A" w:rsidRDefault="000B35C0">
          <w:pPr>
            <w:pStyle w:val="31"/>
            <w:tabs>
              <w:tab w:val="right" w:pos="8296"/>
            </w:tabs>
            <w:rPr>
              <w:rFonts w:ascii="Times New Roman" w:hAnsi="Times New Roman" w:cs="Times New Roman"/>
              <w:noProof/>
              <w:sz w:val="21"/>
              <w:szCs w:val="22"/>
              <w:rPrChange w:id="1342" w:author="raye" w:date="2018-08-10T12:30:00Z">
                <w:rPr>
                  <w:rFonts w:cstheme="minorBidi"/>
                  <w:noProof/>
                  <w:sz w:val="21"/>
                  <w:szCs w:val="22"/>
                </w:rPr>
              </w:rPrChange>
            </w:rPr>
          </w:pPr>
          <w:r w:rsidRPr="00B0205A">
            <w:rPr>
              <w:rFonts w:ascii="Times New Roman" w:hAnsi="Times New Roman" w:cs="Times New Roman"/>
              <w:rPrChange w:id="1343" w:author="raye" w:date="2018-08-10T12:30:00Z">
                <w:rPr/>
              </w:rPrChange>
            </w:rPr>
            <w:fldChar w:fldCharType="begin"/>
          </w:r>
          <w:r w:rsidRPr="00B0205A">
            <w:rPr>
              <w:rFonts w:ascii="Times New Roman" w:hAnsi="Times New Roman" w:cs="Times New Roman"/>
              <w:rPrChange w:id="1344" w:author="raye" w:date="2018-08-10T12:30:00Z">
                <w:rPr/>
              </w:rPrChange>
            </w:rPr>
            <w:instrText xml:space="preserve"> HYPERLINK \l "_Toc520839493" </w:instrText>
          </w:r>
          <w:r w:rsidRPr="00B0205A">
            <w:rPr>
              <w:rFonts w:ascii="Times New Roman" w:hAnsi="Times New Roman" w:cs="Times New Roman"/>
              <w:rPrChange w:id="1345" w:author="raye" w:date="2018-08-10T12:30:00Z">
                <w:rPr>
                  <w:noProof/>
                </w:rPr>
              </w:rPrChange>
            </w:rPr>
            <w:fldChar w:fldCharType="separate"/>
          </w:r>
          <w:r w:rsidR="002510B6" w:rsidRPr="00B0205A">
            <w:rPr>
              <w:rStyle w:val="ac"/>
              <w:rFonts w:ascii="Times New Roman" w:hAnsi="Times New Roman" w:cs="Times New Roman"/>
              <w:noProof/>
              <w:color w:val="auto"/>
              <w:rPrChange w:id="1346" w:author="raye" w:date="2018-08-10T12:30:00Z">
                <w:rPr>
                  <w:rStyle w:val="ac"/>
                  <w:rFonts w:ascii="Calibri" w:hAnsi="Calibri"/>
                  <w:noProof/>
                  <w:color w:val="auto"/>
                </w:rPr>
              </w:rPrChange>
            </w:rPr>
            <w:t>1..2. Enhancement</w:t>
          </w:r>
          <w:r w:rsidR="002510B6" w:rsidRPr="00B0205A">
            <w:rPr>
              <w:rFonts w:ascii="Times New Roman" w:hAnsi="Times New Roman" w:cs="Times New Roman"/>
              <w:noProof/>
              <w:webHidden/>
              <w:rPrChange w:id="1347" w:author="raye" w:date="2018-08-10T12:30:00Z">
                <w:rPr>
                  <w:noProof/>
                  <w:webHidden/>
                </w:rPr>
              </w:rPrChange>
            </w:rPr>
            <w:tab/>
          </w:r>
          <w:r w:rsidR="002510B6" w:rsidRPr="00B0205A">
            <w:rPr>
              <w:rFonts w:ascii="Times New Roman" w:hAnsi="Times New Roman" w:cs="Times New Roman"/>
              <w:noProof/>
              <w:webHidden/>
              <w:rPrChange w:id="1348" w:author="raye" w:date="2018-08-10T12:30:00Z">
                <w:rPr>
                  <w:noProof/>
                  <w:webHidden/>
                </w:rPr>
              </w:rPrChange>
            </w:rPr>
            <w:fldChar w:fldCharType="begin"/>
          </w:r>
          <w:r w:rsidR="002510B6" w:rsidRPr="00B0205A">
            <w:rPr>
              <w:rFonts w:ascii="Times New Roman" w:hAnsi="Times New Roman" w:cs="Times New Roman"/>
              <w:noProof/>
              <w:webHidden/>
              <w:rPrChange w:id="1349" w:author="raye" w:date="2018-08-10T12:30:00Z">
                <w:rPr>
                  <w:noProof/>
                  <w:webHidden/>
                </w:rPr>
              </w:rPrChange>
            </w:rPr>
            <w:instrText xml:space="preserve"> PAGEREF _Toc520839493 \h </w:instrText>
          </w:r>
          <w:r w:rsidR="002510B6" w:rsidRPr="00B0205A">
            <w:rPr>
              <w:rFonts w:ascii="Times New Roman" w:hAnsi="Times New Roman" w:cs="Times New Roman"/>
              <w:noProof/>
              <w:webHidden/>
              <w:rPrChange w:id="1350"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351" w:author="raye" w:date="2018-08-10T12:30:00Z">
                <w:rPr>
                  <w:noProof/>
                  <w:webHidden/>
                </w:rPr>
              </w:rPrChange>
            </w:rPr>
            <w:fldChar w:fldCharType="separate"/>
          </w:r>
          <w:r w:rsidR="002510B6" w:rsidRPr="00B0205A">
            <w:rPr>
              <w:rFonts w:ascii="Times New Roman" w:hAnsi="Times New Roman" w:cs="Times New Roman"/>
              <w:noProof/>
              <w:webHidden/>
              <w:rPrChange w:id="1352" w:author="raye" w:date="2018-08-10T12:30:00Z">
                <w:rPr>
                  <w:noProof/>
                  <w:webHidden/>
                </w:rPr>
              </w:rPrChange>
            </w:rPr>
            <w:t>134</w:t>
          </w:r>
          <w:r w:rsidR="002510B6" w:rsidRPr="00B0205A">
            <w:rPr>
              <w:rFonts w:ascii="Times New Roman" w:hAnsi="Times New Roman" w:cs="Times New Roman"/>
              <w:noProof/>
              <w:webHidden/>
              <w:rPrChange w:id="1353" w:author="raye" w:date="2018-08-10T12:30:00Z">
                <w:rPr>
                  <w:noProof/>
                  <w:webHidden/>
                </w:rPr>
              </w:rPrChange>
            </w:rPr>
            <w:fldChar w:fldCharType="end"/>
          </w:r>
          <w:r w:rsidRPr="00B0205A">
            <w:rPr>
              <w:rFonts w:ascii="Times New Roman" w:hAnsi="Times New Roman" w:cs="Times New Roman"/>
              <w:noProof/>
              <w:rPrChange w:id="1354" w:author="raye" w:date="2018-08-10T12:30:00Z">
                <w:rPr>
                  <w:noProof/>
                </w:rPr>
              </w:rPrChange>
            </w:rPr>
            <w:fldChar w:fldCharType="end"/>
          </w:r>
        </w:p>
        <w:p w14:paraId="7CA47D2E" w14:textId="77777777" w:rsidR="002510B6" w:rsidRPr="00B0205A" w:rsidRDefault="000B35C0">
          <w:pPr>
            <w:pStyle w:val="21"/>
            <w:tabs>
              <w:tab w:val="right" w:pos="8296"/>
            </w:tabs>
            <w:rPr>
              <w:rFonts w:ascii="Times New Roman" w:hAnsi="Times New Roman" w:cs="Times New Roman"/>
              <w:b w:val="0"/>
              <w:bCs w:val="0"/>
              <w:noProof/>
              <w:sz w:val="21"/>
              <w:rPrChange w:id="1355" w:author="raye" w:date="2018-08-10T12:30:00Z">
                <w:rPr>
                  <w:rFonts w:cstheme="minorBidi"/>
                  <w:b w:val="0"/>
                  <w:bCs w:val="0"/>
                  <w:noProof/>
                  <w:sz w:val="21"/>
                </w:rPr>
              </w:rPrChange>
            </w:rPr>
          </w:pPr>
          <w:r w:rsidRPr="00B0205A">
            <w:rPr>
              <w:rFonts w:ascii="Times New Roman" w:hAnsi="Times New Roman" w:cs="Times New Roman"/>
              <w:rPrChange w:id="1356" w:author="raye" w:date="2018-08-10T12:30:00Z">
                <w:rPr/>
              </w:rPrChange>
            </w:rPr>
            <w:fldChar w:fldCharType="begin"/>
          </w:r>
          <w:r w:rsidRPr="00B0205A">
            <w:rPr>
              <w:rFonts w:ascii="Times New Roman" w:hAnsi="Times New Roman" w:cs="Times New Roman"/>
              <w:rPrChange w:id="1357" w:author="raye" w:date="2018-08-10T12:30:00Z">
                <w:rPr/>
              </w:rPrChange>
            </w:rPr>
            <w:instrText xml:space="preserve"> HYPERLINK \l "_Toc520839494" </w:instrText>
          </w:r>
          <w:r w:rsidRPr="00B0205A">
            <w:rPr>
              <w:rFonts w:ascii="Times New Roman" w:hAnsi="Times New Roman" w:cs="Times New Roman"/>
              <w:rPrChange w:id="1358" w:author="raye" w:date="2018-08-10T12:30:00Z">
                <w:rPr>
                  <w:noProof/>
                </w:rPr>
              </w:rPrChange>
            </w:rPr>
            <w:fldChar w:fldCharType="separate"/>
          </w:r>
          <w:r w:rsidR="002510B6" w:rsidRPr="00B0205A">
            <w:rPr>
              <w:rStyle w:val="ac"/>
              <w:rFonts w:ascii="Times New Roman" w:hAnsi="Times New Roman" w:cs="Times New Roman"/>
              <w:noProof/>
              <w:color w:val="auto"/>
            </w:rPr>
            <w:t>3.2.8.1. Brief introduction to function</w:t>
          </w:r>
          <w:r w:rsidR="002510B6" w:rsidRPr="00B0205A">
            <w:rPr>
              <w:rFonts w:ascii="Times New Roman" w:hAnsi="Times New Roman" w:cs="Times New Roman"/>
              <w:noProof/>
              <w:webHidden/>
              <w:rPrChange w:id="1359" w:author="raye" w:date="2018-08-10T12:30:00Z">
                <w:rPr>
                  <w:noProof/>
                  <w:webHidden/>
                </w:rPr>
              </w:rPrChange>
            </w:rPr>
            <w:tab/>
          </w:r>
          <w:r w:rsidR="002510B6" w:rsidRPr="00B0205A">
            <w:rPr>
              <w:rFonts w:ascii="Times New Roman" w:hAnsi="Times New Roman" w:cs="Times New Roman"/>
              <w:noProof/>
              <w:webHidden/>
              <w:rPrChange w:id="1360" w:author="raye" w:date="2018-08-10T12:30:00Z">
                <w:rPr>
                  <w:noProof/>
                  <w:webHidden/>
                </w:rPr>
              </w:rPrChange>
            </w:rPr>
            <w:fldChar w:fldCharType="begin"/>
          </w:r>
          <w:r w:rsidR="002510B6" w:rsidRPr="00B0205A">
            <w:rPr>
              <w:rFonts w:ascii="Times New Roman" w:hAnsi="Times New Roman" w:cs="Times New Roman"/>
              <w:noProof/>
              <w:webHidden/>
              <w:rPrChange w:id="1361" w:author="raye" w:date="2018-08-10T12:30:00Z">
                <w:rPr>
                  <w:noProof/>
                  <w:webHidden/>
                </w:rPr>
              </w:rPrChange>
            </w:rPr>
            <w:instrText xml:space="preserve"> PAGEREF _Toc520839494 \h </w:instrText>
          </w:r>
          <w:r w:rsidR="002510B6" w:rsidRPr="00B0205A">
            <w:rPr>
              <w:rFonts w:ascii="Times New Roman" w:hAnsi="Times New Roman" w:cs="Times New Roman"/>
              <w:noProof/>
              <w:webHidden/>
              <w:rPrChange w:id="1362"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363" w:author="raye" w:date="2018-08-10T12:30:00Z">
                <w:rPr>
                  <w:noProof/>
                  <w:webHidden/>
                </w:rPr>
              </w:rPrChange>
            </w:rPr>
            <w:fldChar w:fldCharType="separate"/>
          </w:r>
          <w:r w:rsidR="002510B6" w:rsidRPr="00B0205A">
            <w:rPr>
              <w:rFonts w:ascii="Times New Roman" w:hAnsi="Times New Roman" w:cs="Times New Roman"/>
              <w:noProof/>
              <w:webHidden/>
              <w:rPrChange w:id="1364" w:author="raye" w:date="2018-08-10T12:30:00Z">
                <w:rPr>
                  <w:noProof/>
                  <w:webHidden/>
                </w:rPr>
              </w:rPrChange>
            </w:rPr>
            <w:t>135</w:t>
          </w:r>
          <w:r w:rsidR="002510B6" w:rsidRPr="00B0205A">
            <w:rPr>
              <w:rFonts w:ascii="Times New Roman" w:hAnsi="Times New Roman" w:cs="Times New Roman"/>
              <w:noProof/>
              <w:webHidden/>
              <w:rPrChange w:id="1365" w:author="raye" w:date="2018-08-10T12:30:00Z">
                <w:rPr>
                  <w:noProof/>
                  <w:webHidden/>
                </w:rPr>
              </w:rPrChange>
            </w:rPr>
            <w:fldChar w:fldCharType="end"/>
          </w:r>
          <w:r w:rsidRPr="00B0205A">
            <w:rPr>
              <w:rFonts w:ascii="Times New Roman" w:hAnsi="Times New Roman" w:cs="Times New Roman"/>
              <w:noProof/>
              <w:rPrChange w:id="1366" w:author="raye" w:date="2018-08-10T12:30:00Z">
                <w:rPr>
                  <w:noProof/>
                </w:rPr>
              </w:rPrChange>
            </w:rPr>
            <w:fldChar w:fldCharType="end"/>
          </w:r>
        </w:p>
        <w:p w14:paraId="4D6345F8" w14:textId="77777777" w:rsidR="002510B6" w:rsidRPr="00B0205A" w:rsidRDefault="000B35C0">
          <w:pPr>
            <w:pStyle w:val="21"/>
            <w:tabs>
              <w:tab w:val="right" w:pos="8296"/>
            </w:tabs>
            <w:rPr>
              <w:rFonts w:ascii="Times New Roman" w:hAnsi="Times New Roman" w:cs="Times New Roman"/>
              <w:b w:val="0"/>
              <w:bCs w:val="0"/>
              <w:noProof/>
              <w:sz w:val="21"/>
              <w:rPrChange w:id="1367" w:author="raye" w:date="2018-08-10T12:30:00Z">
                <w:rPr>
                  <w:rFonts w:cstheme="minorBidi"/>
                  <w:b w:val="0"/>
                  <w:bCs w:val="0"/>
                  <w:noProof/>
                  <w:sz w:val="21"/>
                </w:rPr>
              </w:rPrChange>
            </w:rPr>
          </w:pPr>
          <w:r w:rsidRPr="00B0205A">
            <w:rPr>
              <w:rFonts w:ascii="Times New Roman" w:hAnsi="Times New Roman" w:cs="Times New Roman"/>
              <w:rPrChange w:id="1368" w:author="raye" w:date="2018-08-10T12:30:00Z">
                <w:rPr/>
              </w:rPrChange>
            </w:rPr>
            <w:fldChar w:fldCharType="begin"/>
          </w:r>
          <w:r w:rsidRPr="00B0205A">
            <w:rPr>
              <w:rFonts w:ascii="Times New Roman" w:hAnsi="Times New Roman" w:cs="Times New Roman"/>
              <w:rPrChange w:id="1369" w:author="raye" w:date="2018-08-10T12:30:00Z">
                <w:rPr/>
              </w:rPrChange>
            </w:rPr>
            <w:instrText xml:space="preserve"> HYPERLINK \l "_Toc520839495" </w:instrText>
          </w:r>
          <w:r w:rsidRPr="00B0205A">
            <w:rPr>
              <w:rFonts w:ascii="Times New Roman" w:hAnsi="Times New Roman" w:cs="Times New Roman"/>
              <w:rPrChange w:id="1370" w:author="raye" w:date="2018-08-10T12:30:00Z">
                <w:rPr>
                  <w:noProof/>
                </w:rPr>
              </w:rPrChange>
            </w:rPr>
            <w:fldChar w:fldCharType="separate"/>
          </w:r>
          <w:r w:rsidR="002510B6" w:rsidRPr="00B0205A">
            <w:rPr>
              <w:rStyle w:val="ac"/>
              <w:rFonts w:ascii="Times New Roman" w:hAnsi="Times New Roman" w:cs="Times New Roman"/>
              <w:noProof/>
              <w:color w:val="auto"/>
            </w:rPr>
            <w:t>3.2.8.2. Detailed description</w:t>
          </w:r>
          <w:r w:rsidR="002510B6" w:rsidRPr="00B0205A">
            <w:rPr>
              <w:rFonts w:ascii="Times New Roman" w:hAnsi="Times New Roman" w:cs="Times New Roman"/>
              <w:noProof/>
              <w:webHidden/>
              <w:rPrChange w:id="1371" w:author="raye" w:date="2018-08-10T12:30:00Z">
                <w:rPr>
                  <w:noProof/>
                  <w:webHidden/>
                </w:rPr>
              </w:rPrChange>
            </w:rPr>
            <w:tab/>
          </w:r>
          <w:r w:rsidR="002510B6" w:rsidRPr="00B0205A">
            <w:rPr>
              <w:rFonts w:ascii="Times New Roman" w:hAnsi="Times New Roman" w:cs="Times New Roman"/>
              <w:noProof/>
              <w:webHidden/>
              <w:rPrChange w:id="1372" w:author="raye" w:date="2018-08-10T12:30:00Z">
                <w:rPr>
                  <w:noProof/>
                  <w:webHidden/>
                </w:rPr>
              </w:rPrChange>
            </w:rPr>
            <w:fldChar w:fldCharType="begin"/>
          </w:r>
          <w:r w:rsidR="002510B6" w:rsidRPr="00B0205A">
            <w:rPr>
              <w:rFonts w:ascii="Times New Roman" w:hAnsi="Times New Roman" w:cs="Times New Roman"/>
              <w:noProof/>
              <w:webHidden/>
              <w:rPrChange w:id="1373" w:author="raye" w:date="2018-08-10T12:30:00Z">
                <w:rPr>
                  <w:noProof/>
                  <w:webHidden/>
                </w:rPr>
              </w:rPrChange>
            </w:rPr>
            <w:instrText xml:space="preserve"> PAGEREF _Toc520839495 \h </w:instrText>
          </w:r>
          <w:r w:rsidR="002510B6" w:rsidRPr="00B0205A">
            <w:rPr>
              <w:rFonts w:ascii="Times New Roman" w:hAnsi="Times New Roman" w:cs="Times New Roman"/>
              <w:noProof/>
              <w:webHidden/>
              <w:rPrChange w:id="137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375" w:author="raye" w:date="2018-08-10T12:30:00Z">
                <w:rPr>
                  <w:noProof/>
                  <w:webHidden/>
                </w:rPr>
              </w:rPrChange>
            </w:rPr>
            <w:fldChar w:fldCharType="separate"/>
          </w:r>
          <w:r w:rsidR="002510B6" w:rsidRPr="00B0205A">
            <w:rPr>
              <w:rFonts w:ascii="Times New Roman" w:hAnsi="Times New Roman" w:cs="Times New Roman"/>
              <w:noProof/>
              <w:webHidden/>
              <w:rPrChange w:id="1376" w:author="raye" w:date="2018-08-10T12:30:00Z">
                <w:rPr>
                  <w:noProof/>
                  <w:webHidden/>
                </w:rPr>
              </w:rPrChange>
            </w:rPr>
            <w:t>136</w:t>
          </w:r>
          <w:r w:rsidR="002510B6" w:rsidRPr="00B0205A">
            <w:rPr>
              <w:rFonts w:ascii="Times New Roman" w:hAnsi="Times New Roman" w:cs="Times New Roman"/>
              <w:noProof/>
              <w:webHidden/>
              <w:rPrChange w:id="1377" w:author="raye" w:date="2018-08-10T12:30:00Z">
                <w:rPr>
                  <w:noProof/>
                  <w:webHidden/>
                </w:rPr>
              </w:rPrChange>
            </w:rPr>
            <w:fldChar w:fldCharType="end"/>
          </w:r>
          <w:r w:rsidRPr="00B0205A">
            <w:rPr>
              <w:rFonts w:ascii="Times New Roman" w:hAnsi="Times New Roman" w:cs="Times New Roman"/>
              <w:noProof/>
              <w:rPrChange w:id="1378" w:author="raye" w:date="2018-08-10T12:30:00Z">
                <w:rPr>
                  <w:noProof/>
                </w:rPr>
              </w:rPrChange>
            </w:rPr>
            <w:fldChar w:fldCharType="end"/>
          </w:r>
        </w:p>
        <w:p w14:paraId="74802976" w14:textId="77777777" w:rsidR="002510B6" w:rsidRPr="00B0205A" w:rsidRDefault="000B35C0">
          <w:pPr>
            <w:pStyle w:val="21"/>
            <w:tabs>
              <w:tab w:val="right" w:pos="8296"/>
            </w:tabs>
            <w:rPr>
              <w:rFonts w:ascii="Times New Roman" w:hAnsi="Times New Roman" w:cs="Times New Roman"/>
              <w:b w:val="0"/>
              <w:bCs w:val="0"/>
              <w:noProof/>
              <w:sz w:val="21"/>
              <w:rPrChange w:id="1379" w:author="raye" w:date="2018-08-10T12:30:00Z">
                <w:rPr>
                  <w:rFonts w:cstheme="minorBidi"/>
                  <w:b w:val="0"/>
                  <w:bCs w:val="0"/>
                  <w:noProof/>
                  <w:sz w:val="21"/>
                </w:rPr>
              </w:rPrChange>
            </w:rPr>
          </w:pPr>
          <w:r w:rsidRPr="00B0205A">
            <w:rPr>
              <w:rFonts w:ascii="Times New Roman" w:hAnsi="Times New Roman" w:cs="Times New Roman"/>
              <w:rPrChange w:id="1380" w:author="raye" w:date="2018-08-10T12:30:00Z">
                <w:rPr/>
              </w:rPrChange>
            </w:rPr>
            <w:fldChar w:fldCharType="begin"/>
          </w:r>
          <w:r w:rsidRPr="00B0205A">
            <w:rPr>
              <w:rFonts w:ascii="Times New Roman" w:hAnsi="Times New Roman" w:cs="Times New Roman"/>
              <w:rPrChange w:id="1381" w:author="raye" w:date="2018-08-10T12:30:00Z">
                <w:rPr/>
              </w:rPrChange>
            </w:rPr>
            <w:instrText xml:space="preserve"> HYPERLINK \l "_Toc520839496" </w:instrText>
          </w:r>
          <w:r w:rsidRPr="00B0205A">
            <w:rPr>
              <w:rFonts w:ascii="Times New Roman" w:hAnsi="Times New Roman" w:cs="Times New Roman"/>
              <w:rPrChange w:id="1382" w:author="raye" w:date="2018-08-10T12:30:00Z">
                <w:rPr>
                  <w:noProof/>
                </w:rPr>
              </w:rPrChange>
            </w:rPr>
            <w:fldChar w:fldCharType="separate"/>
          </w:r>
          <w:r w:rsidR="002510B6" w:rsidRPr="00B0205A">
            <w:rPr>
              <w:rStyle w:val="ac"/>
              <w:rFonts w:ascii="Times New Roman" w:hAnsi="Times New Roman" w:cs="Times New Roman"/>
              <w:noProof/>
              <w:color w:val="auto"/>
            </w:rPr>
            <w:t>3.2.8.3. Interface requirements</w:t>
          </w:r>
          <w:r w:rsidR="002510B6" w:rsidRPr="00B0205A">
            <w:rPr>
              <w:rFonts w:ascii="Times New Roman" w:hAnsi="Times New Roman" w:cs="Times New Roman"/>
              <w:noProof/>
              <w:webHidden/>
              <w:rPrChange w:id="1383" w:author="raye" w:date="2018-08-10T12:30:00Z">
                <w:rPr>
                  <w:noProof/>
                  <w:webHidden/>
                </w:rPr>
              </w:rPrChange>
            </w:rPr>
            <w:tab/>
          </w:r>
          <w:r w:rsidR="002510B6" w:rsidRPr="00B0205A">
            <w:rPr>
              <w:rFonts w:ascii="Times New Roman" w:hAnsi="Times New Roman" w:cs="Times New Roman"/>
              <w:noProof/>
              <w:webHidden/>
              <w:rPrChange w:id="1384" w:author="raye" w:date="2018-08-10T12:30:00Z">
                <w:rPr>
                  <w:noProof/>
                  <w:webHidden/>
                </w:rPr>
              </w:rPrChange>
            </w:rPr>
            <w:fldChar w:fldCharType="begin"/>
          </w:r>
          <w:r w:rsidR="002510B6" w:rsidRPr="00B0205A">
            <w:rPr>
              <w:rFonts w:ascii="Times New Roman" w:hAnsi="Times New Roman" w:cs="Times New Roman"/>
              <w:noProof/>
              <w:webHidden/>
              <w:rPrChange w:id="1385" w:author="raye" w:date="2018-08-10T12:30:00Z">
                <w:rPr>
                  <w:noProof/>
                  <w:webHidden/>
                </w:rPr>
              </w:rPrChange>
            </w:rPr>
            <w:instrText xml:space="preserve"> PAGEREF _Toc520839496 \h </w:instrText>
          </w:r>
          <w:r w:rsidR="002510B6" w:rsidRPr="00B0205A">
            <w:rPr>
              <w:rFonts w:ascii="Times New Roman" w:hAnsi="Times New Roman" w:cs="Times New Roman"/>
              <w:noProof/>
              <w:webHidden/>
              <w:rPrChange w:id="138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387" w:author="raye" w:date="2018-08-10T12:30:00Z">
                <w:rPr>
                  <w:noProof/>
                  <w:webHidden/>
                </w:rPr>
              </w:rPrChange>
            </w:rPr>
            <w:fldChar w:fldCharType="separate"/>
          </w:r>
          <w:r w:rsidR="002510B6" w:rsidRPr="00B0205A">
            <w:rPr>
              <w:rFonts w:ascii="Times New Roman" w:hAnsi="Times New Roman" w:cs="Times New Roman"/>
              <w:noProof/>
              <w:webHidden/>
              <w:rPrChange w:id="1388" w:author="raye" w:date="2018-08-10T12:30:00Z">
                <w:rPr>
                  <w:noProof/>
                  <w:webHidden/>
                </w:rPr>
              </w:rPrChange>
            </w:rPr>
            <w:t>140</w:t>
          </w:r>
          <w:r w:rsidR="002510B6" w:rsidRPr="00B0205A">
            <w:rPr>
              <w:rFonts w:ascii="Times New Roman" w:hAnsi="Times New Roman" w:cs="Times New Roman"/>
              <w:noProof/>
              <w:webHidden/>
              <w:rPrChange w:id="1389" w:author="raye" w:date="2018-08-10T12:30:00Z">
                <w:rPr>
                  <w:noProof/>
                  <w:webHidden/>
                </w:rPr>
              </w:rPrChange>
            </w:rPr>
            <w:fldChar w:fldCharType="end"/>
          </w:r>
          <w:r w:rsidRPr="00B0205A">
            <w:rPr>
              <w:rFonts w:ascii="Times New Roman" w:hAnsi="Times New Roman" w:cs="Times New Roman"/>
              <w:noProof/>
              <w:rPrChange w:id="1390" w:author="raye" w:date="2018-08-10T12:30:00Z">
                <w:rPr>
                  <w:noProof/>
                </w:rPr>
              </w:rPrChange>
            </w:rPr>
            <w:fldChar w:fldCharType="end"/>
          </w:r>
        </w:p>
        <w:p w14:paraId="73C3830F" w14:textId="77777777" w:rsidR="002510B6" w:rsidRPr="00B0205A" w:rsidRDefault="000B35C0">
          <w:pPr>
            <w:pStyle w:val="21"/>
            <w:tabs>
              <w:tab w:val="right" w:pos="8296"/>
            </w:tabs>
            <w:rPr>
              <w:rFonts w:ascii="Times New Roman" w:hAnsi="Times New Roman" w:cs="Times New Roman"/>
              <w:b w:val="0"/>
              <w:bCs w:val="0"/>
              <w:noProof/>
              <w:sz w:val="21"/>
              <w:rPrChange w:id="1391" w:author="raye" w:date="2018-08-10T12:30:00Z">
                <w:rPr>
                  <w:rFonts w:cstheme="minorBidi"/>
                  <w:b w:val="0"/>
                  <w:bCs w:val="0"/>
                  <w:noProof/>
                  <w:sz w:val="21"/>
                </w:rPr>
              </w:rPrChange>
            </w:rPr>
          </w:pPr>
          <w:r w:rsidRPr="00B0205A">
            <w:rPr>
              <w:rFonts w:ascii="Times New Roman" w:hAnsi="Times New Roman" w:cs="Times New Roman"/>
              <w:rPrChange w:id="1392" w:author="raye" w:date="2018-08-10T12:30:00Z">
                <w:rPr/>
              </w:rPrChange>
            </w:rPr>
            <w:fldChar w:fldCharType="begin"/>
          </w:r>
          <w:r w:rsidRPr="00B0205A">
            <w:rPr>
              <w:rFonts w:ascii="Times New Roman" w:hAnsi="Times New Roman" w:cs="Times New Roman"/>
              <w:rPrChange w:id="1393" w:author="raye" w:date="2018-08-10T12:30:00Z">
                <w:rPr/>
              </w:rPrChange>
            </w:rPr>
            <w:instrText xml:space="preserve"> HYPERLINK \l "_Toc520839497" </w:instrText>
          </w:r>
          <w:r w:rsidRPr="00B0205A">
            <w:rPr>
              <w:rFonts w:ascii="Times New Roman" w:hAnsi="Times New Roman" w:cs="Times New Roman"/>
              <w:rPrChange w:id="1394" w:author="raye" w:date="2018-08-10T12:30:00Z">
                <w:rPr>
                  <w:noProof/>
                </w:rPr>
              </w:rPrChange>
            </w:rPr>
            <w:fldChar w:fldCharType="separate"/>
          </w:r>
          <w:r w:rsidR="002510B6" w:rsidRPr="00B0205A">
            <w:rPr>
              <w:rStyle w:val="ac"/>
              <w:rFonts w:ascii="Times New Roman" w:hAnsi="Times New Roman" w:cs="Times New Roman"/>
              <w:noProof/>
              <w:color w:val="auto"/>
              <w:rPrChange w:id="1395" w:author="raye" w:date="2018-08-10T12:30:00Z">
                <w:rPr>
                  <w:rStyle w:val="ac"/>
                  <w:noProof/>
                  <w:color w:val="auto"/>
                </w:rPr>
              </w:rPrChange>
            </w:rPr>
            <w:t>3.2.9 Operations Analyst: Details</w:t>
          </w:r>
          <w:r w:rsidR="002510B6" w:rsidRPr="00B0205A">
            <w:rPr>
              <w:rFonts w:ascii="Times New Roman" w:hAnsi="Times New Roman" w:cs="Times New Roman"/>
              <w:noProof/>
              <w:webHidden/>
              <w:rPrChange w:id="1396" w:author="raye" w:date="2018-08-10T12:30:00Z">
                <w:rPr>
                  <w:noProof/>
                  <w:webHidden/>
                </w:rPr>
              </w:rPrChange>
            </w:rPr>
            <w:tab/>
          </w:r>
          <w:r w:rsidR="002510B6" w:rsidRPr="00B0205A">
            <w:rPr>
              <w:rFonts w:ascii="Times New Roman" w:hAnsi="Times New Roman" w:cs="Times New Roman"/>
              <w:noProof/>
              <w:webHidden/>
              <w:rPrChange w:id="1397" w:author="raye" w:date="2018-08-10T12:30:00Z">
                <w:rPr>
                  <w:noProof/>
                  <w:webHidden/>
                </w:rPr>
              </w:rPrChange>
            </w:rPr>
            <w:fldChar w:fldCharType="begin"/>
          </w:r>
          <w:r w:rsidR="002510B6" w:rsidRPr="00B0205A">
            <w:rPr>
              <w:rFonts w:ascii="Times New Roman" w:hAnsi="Times New Roman" w:cs="Times New Roman"/>
              <w:noProof/>
              <w:webHidden/>
              <w:rPrChange w:id="1398" w:author="raye" w:date="2018-08-10T12:30:00Z">
                <w:rPr>
                  <w:noProof/>
                  <w:webHidden/>
                </w:rPr>
              </w:rPrChange>
            </w:rPr>
            <w:instrText xml:space="preserve"> PAGEREF _Toc520839497 \h </w:instrText>
          </w:r>
          <w:r w:rsidR="002510B6" w:rsidRPr="00B0205A">
            <w:rPr>
              <w:rFonts w:ascii="Times New Roman" w:hAnsi="Times New Roman" w:cs="Times New Roman"/>
              <w:noProof/>
              <w:webHidden/>
              <w:rPrChange w:id="139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400" w:author="raye" w:date="2018-08-10T12:30:00Z">
                <w:rPr>
                  <w:noProof/>
                  <w:webHidden/>
                </w:rPr>
              </w:rPrChange>
            </w:rPr>
            <w:fldChar w:fldCharType="separate"/>
          </w:r>
          <w:r w:rsidR="002510B6" w:rsidRPr="00B0205A">
            <w:rPr>
              <w:rFonts w:ascii="Times New Roman" w:hAnsi="Times New Roman" w:cs="Times New Roman"/>
              <w:noProof/>
              <w:webHidden/>
              <w:rPrChange w:id="1401" w:author="raye" w:date="2018-08-10T12:30:00Z">
                <w:rPr>
                  <w:noProof/>
                  <w:webHidden/>
                </w:rPr>
              </w:rPrChange>
            </w:rPr>
            <w:t>141</w:t>
          </w:r>
          <w:r w:rsidR="002510B6" w:rsidRPr="00B0205A">
            <w:rPr>
              <w:rFonts w:ascii="Times New Roman" w:hAnsi="Times New Roman" w:cs="Times New Roman"/>
              <w:noProof/>
              <w:webHidden/>
              <w:rPrChange w:id="1402" w:author="raye" w:date="2018-08-10T12:30:00Z">
                <w:rPr>
                  <w:noProof/>
                  <w:webHidden/>
                </w:rPr>
              </w:rPrChange>
            </w:rPr>
            <w:fldChar w:fldCharType="end"/>
          </w:r>
          <w:r w:rsidRPr="00B0205A">
            <w:rPr>
              <w:rFonts w:ascii="Times New Roman" w:hAnsi="Times New Roman" w:cs="Times New Roman"/>
              <w:noProof/>
              <w:rPrChange w:id="1403" w:author="raye" w:date="2018-08-10T12:30:00Z">
                <w:rPr>
                  <w:noProof/>
                </w:rPr>
              </w:rPrChange>
            </w:rPr>
            <w:fldChar w:fldCharType="end"/>
          </w:r>
        </w:p>
        <w:p w14:paraId="2E87C592" w14:textId="77777777" w:rsidR="002510B6" w:rsidRPr="00B0205A" w:rsidRDefault="000B35C0">
          <w:pPr>
            <w:pStyle w:val="21"/>
            <w:tabs>
              <w:tab w:val="right" w:pos="8296"/>
            </w:tabs>
            <w:rPr>
              <w:rFonts w:ascii="Times New Roman" w:hAnsi="Times New Roman" w:cs="Times New Roman"/>
              <w:b w:val="0"/>
              <w:bCs w:val="0"/>
              <w:noProof/>
              <w:sz w:val="21"/>
              <w:rPrChange w:id="1404" w:author="raye" w:date="2018-08-10T12:30:00Z">
                <w:rPr>
                  <w:rFonts w:cstheme="minorBidi"/>
                  <w:b w:val="0"/>
                  <w:bCs w:val="0"/>
                  <w:noProof/>
                  <w:sz w:val="21"/>
                </w:rPr>
              </w:rPrChange>
            </w:rPr>
          </w:pPr>
          <w:r w:rsidRPr="00B0205A">
            <w:rPr>
              <w:rFonts w:ascii="Times New Roman" w:hAnsi="Times New Roman" w:cs="Times New Roman"/>
              <w:rPrChange w:id="1405" w:author="raye" w:date="2018-08-10T12:30:00Z">
                <w:rPr/>
              </w:rPrChange>
            </w:rPr>
            <w:fldChar w:fldCharType="begin"/>
          </w:r>
          <w:r w:rsidRPr="00B0205A">
            <w:rPr>
              <w:rFonts w:ascii="Times New Roman" w:hAnsi="Times New Roman" w:cs="Times New Roman"/>
              <w:rPrChange w:id="1406" w:author="raye" w:date="2018-08-10T12:30:00Z">
                <w:rPr/>
              </w:rPrChange>
            </w:rPr>
            <w:instrText xml:space="preserve"> HYPERLINK \l "_Toc520839498" </w:instrText>
          </w:r>
          <w:r w:rsidRPr="00B0205A">
            <w:rPr>
              <w:rFonts w:ascii="Times New Roman" w:hAnsi="Times New Roman" w:cs="Times New Roman"/>
              <w:rPrChange w:id="1407" w:author="raye" w:date="2018-08-10T12:30:00Z">
                <w:rPr>
                  <w:noProof/>
                </w:rPr>
              </w:rPrChange>
            </w:rPr>
            <w:fldChar w:fldCharType="separate"/>
          </w:r>
          <w:r w:rsidR="002510B6" w:rsidRPr="00B0205A">
            <w:rPr>
              <w:rStyle w:val="ac"/>
              <w:rFonts w:ascii="Times New Roman" w:hAnsi="Times New Roman" w:cs="Times New Roman"/>
              <w:noProof/>
              <w:color w:val="auto"/>
            </w:rPr>
            <w:t>3.2.9.1. Brief introduction to function</w:t>
          </w:r>
          <w:r w:rsidR="002510B6" w:rsidRPr="00B0205A">
            <w:rPr>
              <w:rFonts w:ascii="Times New Roman" w:hAnsi="Times New Roman" w:cs="Times New Roman"/>
              <w:noProof/>
              <w:webHidden/>
              <w:rPrChange w:id="1408" w:author="raye" w:date="2018-08-10T12:30:00Z">
                <w:rPr>
                  <w:noProof/>
                  <w:webHidden/>
                </w:rPr>
              </w:rPrChange>
            </w:rPr>
            <w:tab/>
          </w:r>
          <w:r w:rsidR="002510B6" w:rsidRPr="00B0205A">
            <w:rPr>
              <w:rFonts w:ascii="Times New Roman" w:hAnsi="Times New Roman" w:cs="Times New Roman"/>
              <w:noProof/>
              <w:webHidden/>
              <w:rPrChange w:id="1409" w:author="raye" w:date="2018-08-10T12:30:00Z">
                <w:rPr>
                  <w:noProof/>
                  <w:webHidden/>
                </w:rPr>
              </w:rPrChange>
            </w:rPr>
            <w:fldChar w:fldCharType="begin"/>
          </w:r>
          <w:r w:rsidR="002510B6" w:rsidRPr="00B0205A">
            <w:rPr>
              <w:rFonts w:ascii="Times New Roman" w:hAnsi="Times New Roman" w:cs="Times New Roman"/>
              <w:noProof/>
              <w:webHidden/>
              <w:rPrChange w:id="1410" w:author="raye" w:date="2018-08-10T12:30:00Z">
                <w:rPr>
                  <w:noProof/>
                  <w:webHidden/>
                </w:rPr>
              </w:rPrChange>
            </w:rPr>
            <w:instrText xml:space="preserve"> PAGEREF _Toc520839498 \h </w:instrText>
          </w:r>
          <w:r w:rsidR="002510B6" w:rsidRPr="00B0205A">
            <w:rPr>
              <w:rFonts w:ascii="Times New Roman" w:hAnsi="Times New Roman" w:cs="Times New Roman"/>
              <w:noProof/>
              <w:webHidden/>
              <w:rPrChange w:id="1411"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412" w:author="raye" w:date="2018-08-10T12:30:00Z">
                <w:rPr>
                  <w:noProof/>
                  <w:webHidden/>
                </w:rPr>
              </w:rPrChange>
            </w:rPr>
            <w:fldChar w:fldCharType="separate"/>
          </w:r>
          <w:r w:rsidR="002510B6" w:rsidRPr="00B0205A">
            <w:rPr>
              <w:rFonts w:ascii="Times New Roman" w:hAnsi="Times New Roman" w:cs="Times New Roman"/>
              <w:noProof/>
              <w:webHidden/>
              <w:rPrChange w:id="1413" w:author="raye" w:date="2018-08-10T12:30:00Z">
                <w:rPr>
                  <w:noProof/>
                  <w:webHidden/>
                </w:rPr>
              </w:rPrChange>
            </w:rPr>
            <w:t>141</w:t>
          </w:r>
          <w:r w:rsidR="002510B6" w:rsidRPr="00B0205A">
            <w:rPr>
              <w:rFonts w:ascii="Times New Roman" w:hAnsi="Times New Roman" w:cs="Times New Roman"/>
              <w:noProof/>
              <w:webHidden/>
              <w:rPrChange w:id="1414" w:author="raye" w:date="2018-08-10T12:30:00Z">
                <w:rPr>
                  <w:noProof/>
                  <w:webHidden/>
                </w:rPr>
              </w:rPrChange>
            </w:rPr>
            <w:fldChar w:fldCharType="end"/>
          </w:r>
          <w:r w:rsidRPr="00B0205A">
            <w:rPr>
              <w:rFonts w:ascii="Times New Roman" w:hAnsi="Times New Roman" w:cs="Times New Roman"/>
              <w:noProof/>
              <w:rPrChange w:id="1415" w:author="raye" w:date="2018-08-10T12:30:00Z">
                <w:rPr>
                  <w:noProof/>
                </w:rPr>
              </w:rPrChange>
            </w:rPr>
            <w:fldChar w:fldCharType="end"/>
          </w:r>
        </w:p>
        <w:p w14:paraId="29B333E7" w14:textId="77777777" w:rsidR="002510B6" w:rsidRPr="00B0205A" w:rsidRDefault="000B35C0">
          <w:pPr>
            <w:pStyle w:val="21"/>
            <w:tabs>
              <w:tab w:val="right" w:pos="8296"/>
            </w:tabs>
            <w:rPr>
              <w:rFonts w:ascii="Times New Roman" w:hAnsi="Times New Roman" w:cs="Times New Roman"/>
              <w:b w:val="0"/>
              <w:bCs w:val="0"/>
              <w:noProof/>
              <w:sz w:val="21"/>
              <w:rPrChange w:id="1416" w:author="raye" w:date="2018-08-10T12:30:00Z">
                <w:rPr>
                  <w:rFonts w:cstheme="minorBidi"/>
                  <w:b w:val="0"/>
                  <w:bCs w:val="0"/>
                  <w:noProof/>
                  <w:sz w:val="21"/>
                </w:rPr>
              </w:rPrChange>
            </w:rPr>
          </w:pPr>
          <w:r w:rsidRPr="00B0205A">
            <w:rPr>
              <w:rFonts w:ascii="Times New Roman" w:hAnsi="Times New Roman" w:cs="Times New Roman"/>
              <w:rPrChange w:id="1417" w:author="raye" w:date="2018-08-10T12:30:00Z">
                <w:rPr/>
              </w:rPrChange>
            </w:rPr>
            <w:fldChar w:fldCharType="begin"/>
          </w:r>
          <w:r w:rsidRPr="00B0205A">
            <w:rPr>
              <w:rFonts w:ascii="Times New Roman" w:hAnsi="Times New Roman" w:cs="Times New Roman"/>
              <w:rPrChange w:id="1418" w:author="raye" w:date="2018-08-10T12:30:00Z">
                <w:rPr/>
              </w:rPrChange>
            </w:rPr>
            <w:instrText xml:space="preserve"> HYPERLINK \l "_Toc520839499" </w:instrText>
          </w:r>
          <w:r w:rsidRPr="00B0205A">
            <w:rPr>
              <w:rFonts w:ascii="Times New Roman" w:hAnsi="Times New Roman" w:cs="Times New Roman"/>
              <w:rPrChange w:id="1419" w:author="raye" w:date="2018-08-10T12:30:00Z">
                <w:rPr>
                  <w:noProof/>
                </w:rPr>
              </w:rPrChange>
            </w:rPr>
            <w:fldChar w:fldCharType="separate"/>
          </w:r>
          <w:r w:rsidR="002510B6" w:rsidRPr="00B0205A">
            <w:rPr>
              <w:rStyle w:val="ac"/>
              <w:rFonts w:ascii="Times New Roman" w:hAnsi="Times New Roman" w:cs="Times New Roman"/>
              <w:noProof/>
              <w:color w:val="auto"/>
            </w:rPr>
            <w:t>3.2.9.2. Detailed description</w:t>
          </w:r>
          <w:r w:rsidR="002510B6" w:rsidRPr="00B0205A">
            <w:rPr>
              <w:rFonts w:ascii="Times New Roman" w:hAnsi="Times New Roman" w:cs="Times New Roman"/>
              <w:noProof/>
              <w:webHidden/>
              <w:rPrChange w:id="1420" w:author="raye" w:date="2018-08-10T12:30:00Z">
                <w:rPr>
                  <w:noProof/>
                  <w:webHidden/>
                </w:rPr>
              </w:rPrChange>
            </w:rPr>
            <w:tab/>
          </w:r>
          <w:r w:rsidR="002510B6" w:rsidRPr="00B0205A">
            <w:rPr>
              <w:rFonts w:ascii="Times New Roman" w:hAnsi="Times New Roman" w:cs="Times New Roman"/>
              <w:noProof/>
              <w:webHidden/>
              <w:rPrChange w:id="1421" w:author="raye" w:date="2018-08-10T12:30:00Z">
                <w:rPr>
                  <w:noProof/>
                  <w:webHidden/>
                </w:rPr>
              </w:rPrChange>
            </w:rPr>
            <w:fldChar w:fldCharType="begin"/>
          </w:r>
          <w:r w:rsidR="002510B6" w:rsidRPr="00B0205A">
            <w:rPr>
              <w:rFonts w:ascii="Times New Roman" w:hAnsi="Times New Roman" w:cs="Times New Roman"/>
              <w:noProof/>
              <w:webHidden/>
              <w:rPrChange w:id="1422" w:author="raye" w:date="2018-08-10T12:30:00Z">
                <w:rPr>
                  <w:noProof/>
                  <w:webHidden/>
                </w:rPr>
              </w:rPrChange>
            </w:rPr>
            <w:instrText xml:space="preserve"> PAGEREF _Toc520839499 \h </w:instrText>
          </w:r>
          <w:r w:rsidR="002510B6" w:rsidRPr="00B0205A">
            <w:rPr>
              <w:rFonts w:ascii="Times New Roman" w:hAnsi="Times New Roman" w:cs="Times New Roman"/>
              <w:noProof/>
              <w:webHidden/>
              <w:rPrChange w:id="1423"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424" w:author="raye" w:date="2018-08-10T12:30:00Z">
                <w:rPr>
                  <w:noProof/>
                  <w:webHidden/>
                </w:rPr>
              </w:rPrChange>
            </w:rPr>
            <w:fldChar w:fldCharType="separate"/>
          </w:r>
          <w:r w:rsidR="002510B6" w:rsidRPr="00B0205A">
            <w:rPr>
              <w:rFonts w:ascii="Times New Roman" w:hAnsi="Times New Roman" w:cs="Times New Roman"/>
              <w:noProof/>
              <w:webHidden/>
              <w:rPrChange w:id="1425" w:author="raye" w:date="2018-08-10T12:30:00Z">
                <w:rPr>
                  <w:noProof/>
                  <w:webHidden/>
                </w:rPr>
              </w:rPrChange>
            </w:rPr>
            <w:t>143</w:t>
          </w:r>
          <w:r w:rsidR="002510B6" w:rsidRPr="00B0205A">
            <w:rPr>
              <w:rFonts w:ascii="Times New Roman" w:hAnsi="Times New Roman" w:cs="Times New Roman"/>
              <w:noProof/>
              <w:webHidden/>
              <w:rPrChange w:id="1426" w:author="raye" w:date="2018-08-10T12:30:00Z">
                <w:rPr>
                  <w:noProof/>
                  <w:webHidden/>
                </w:rPr>
              </w:rPrChange>
            </w:rPr>
            <w:fldChar w:fldCharType="end"/>
          </w:r>
          <w:r w:rsidRPr="00B0205A">
            <w:rPr>
              <w:rFonts w:ascii="Times New Roman" w:hAnsi="Times New Roman" w:cs="Times New Roman"/>
              <w:noProof/>
              <w:rPrChange w:id="1427" w:author="raye" w:date="2018-08-10T12:30:00Z">
                <w:rPr>
                  <w:noProof/>
                </w:rPr>
              </w:rPrChange>
            </w:rPr>
            <w:fldChar w:fldCharType="end"/>
          </w:r>
        </w:p>
        <w:p w14:paraId="5ADAF1CB" w14:textId="77777777" w:rsidR="002510B6" w:rsidRPr="00B0205A" w:rsidRDefault="000B35C0">
          <w:pPr>
            <w:pStyle w:val="21"/>
            <w:tabs>
              <w:tab w:val="right" w:pos="8296"/>
            </w:tabs>
            <w:rPr>
              <w:rFonts w:ascii="Times New Roman" w:hAnsi="Times New Roman" w:cs="Times New Roman"/>
              <w:b w:val="0"/>
              <w:bCs w:val="0"/>
              <w:noProof/>
              <w:sz w:val="21"/>
              <w:rPrChange w:id="1428" w:author="raye" w:date="2018-08-10T12:30:00Z">
                <w:rPr>
                  <w:rFonts w:cstheme="minorBidi"/>
                  <w:b w:val="0"/>
                  <w:bCs w:val="0"/>
                  <w:noProof/>
                  <w:sz w:val="21"/>
                </w:rPr>
              </w:rPrChange>
            </w:rPr>
          </w:pPr>
          <w:r w:rsidRPr="00B0205A">
            <w:rPr>
              <w:rFonts w:ascii="Times New Roman" w:hAnsi="Times New Roman" w:cs="Times New Roman"/>
              <w:rPrChange w:id="1429" w:author="raye" w:date="2018-08-10T12:30:00Z">
                <w:rPr/>
              </w:rPrChange>
            </w:rPr>
            <w:fldChar w:fldCharType="begin"/>
          </w:r>
          <w:r w:rsidRPr="00B0205A">
            <w:rPr>
              <w:rFonts w:ascii="Times New Roman" w:hAnsi="Times New Roman" w:cs="Times New Roman"/>
              <w:rPrChange w:id="1430" w:author="raye" w:date="2018-08-10T12:30:00Z">
                <w:rPr/>
              </w:rPrChange>
            </w:rPr>
            <w:instrText xml:space="preserve"> HYPERLINK \l "_Toc520839500" </w:instrText>
          </w:r>
          <w:r w:rsidRPr="00B0205A">
            <w:rPr>
              <w:rFonts w:ascii="Times New Roman" w:hAnsi="Times New Roman" w:cs="Times New Roman"/>
              <w:rPrChange w:id="1431" w:author="raye" w:date="2018-08-10T12:30:00Z">
                <w:rPr>
                  <w:noProof/>
                </w:rPr>
              </w:rPrChange>
            </w:rPr>
            <w:fldChar w:fldCharType="separate"/>
          </w:r>
          <w:r w:rsidR="002510B6" w:rsidRPr="00B0205A">
            <w:rPr>
              <w:rStyle w:val="ac"/>
              <w:rFonts w:ascii="Times New Roman" w:hAnsi="Times New Roman" w:cs="Times New Roman"/>
              <w:noProof/>
              <w:color w:val="auto"/>
            </w:rPr>
            <w:t>3.2.9.3. Interface requirements</w:t>
          </w:r>
          <w:r w:rsidR="002510B6" w:rsidRPr="00B0205A">
            <w:rPr>
              <w:rFonts w:ascii="Times New Roman" w:hAnsi="Times New Roman" w:cs="Times New Roman"/>
              <w:noProof/>
              <w:webHidden/>
              <w:rPrChange w:id="1432" w:author="raye" w:date="2018-08-10T12:30:00Z">
                <w:rPr>
                  <w:noProof/>
                  <w:webHidden/>
                </w:rPr>
              </w:rPrChange>
            </w:rPr>
            <w:tab/>
          </w:r>
          <w:r w:rsidR="002510B6" w:rsidRPr="00B0205A">
            <w:rPr>
              <w:rFonts w:ascii="Times New Roman" w:hAnsi="Times New Roman" w:cs="Times New Roman"/>
              <w:noProof/>
              <w:webHidden/>
              <w:rPrChange w:id="1433" w:author="raye" w:date="2018-08-10T12:30:00Z">
                <w:rPr>
                  <w:noProof/>
                  <w:webHidden/>
                </w:rPr>
              </w:rPrChange>
            </w:rPr>
            <w:fldChar w:fldCharType="begin"/>
          </w:r>
          <w:r w:rsidR="002510B6" w:rsidRPr="00B0205A">
            <w:rPr>
              <w:rFonts w:ascii="Times New Roman" w:hAnsi="Times New Roman" w:cs="Times New Roman"/>
              <w:noProof/>
              <w:webHidden/>
              <w:rPrChange w:id="1434" w:author="raye" w:date="2018-08-10T12:30:00Z">
                <w:rPr>
                  <w:noProof/>
                  <w:webHidden/>
                </w:rPr>
              </w:rPrChange>
            </w:rPr>
            <w:instrText xml:space="preserve"> PAGEREF _Toc520839500 \h </w:instrText>
          </w:r>
          <w:r w:rsidR="002510B6" w:rsidRPr="00B0205A">
            <w:rPr>
              <w:rFonts w:ascii="Times New Roman" w:hAnsi="Times New Roman" w:cs="Times New Roman"/>
              <w:noProof/>
              <w:webHidden/>
              <w:rPrChange w:id="1435"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436" w:author="raye" w:date="2018-08-10T12:30:00Z">
                <w:rPr>
                  <w:noProof/>
                  <w:webHidden/>
                </w:rPr>
              </w:rPrChange>
            </w:rPr>
            <w:fldChar w:fldCharType="separate"/>
          </w:r>
          <w:r w:rsidR="002510B6" w:rsidRPr="00B0205A">
            <w:rPr>
              <w:rFonts w:ascii="Times New Roman" w:hAnsi="Times New Roman" w:cs="Times New Roman"/>
              <w:noProof/>
              <w:webHidden/>
              <w:rPrChange w:id="1437" w:author="raye" w:date="2018-08-10T12:30:00Z">
                <w:rPr>
                  <w:noProof/>
                  <w:webHidden/>
                </w:rPr>
              </w:rPrChange>
            </w:rPr>
            <w:t>152</w:t>
          </w:r>
          <w:r w:rsidR="002510B6" w:rsidRPr="00B0205A">
            <w:rPr>
              <w:rFonts w:ascii="Times New Roman" w:hAnsi="Times New Roman" w:cs="Times New Roman"/>
              <w:noProof/>
              <w:webHidden/>
              <w:rPrChange w:id="1438" w:author="raye" w:date="2018-08-10T12:30:00Z">
                <w:rPr>
                  <w:noProof/>
                  <w:webHidden/>
                </w:rPr>
              </w:rPrChange>
            </w:rPr>
            <w:fldChar w:fldCharType="end"/>
          </w:r>
          <w:r w:rsidRPr="00B0205A">
            <w:rPr>
              <w:rFonts w:ascii="Times New Roman" w:hAnsi="Times New Roman" w:cs="Times New Roman"/>
              <w:noProof/>
              <w:rPrChange w:id="1439" w:author="raye" w:date="2018-08-10T12:30:00Z">
                <w:rPr>
                  <w:noProof/>
                </w:rPr>
              </w:rPrChange>
            </w:rPr>
            <w:fldChar w:fldCharType="end"/>
          </w:r>
        </w:p>
        <w:p w14:paraId="1C7AE086" w14:textId="77777777" w:rsidR="002510B6" w:rsidRPr="00B0205A" w:rsidRDefault="000B35C0">
          <w:pPr>
            <w:pStyle w:val="21"/>
            <w:tabs>
              <w:tab w:val="left" w:pos="1050"/>
              <w:tab w:val="right" w:pos="8296"/>
            </w:tabs>
            <w:rPr>
              <w:rFonts w:ascii="Times New Roman" w:hAnsi="Times New Roman" w:cs="Times New Roman"/>
              <w:b w:val="0"/>
              <w:bCs w:val="0"/>
              <w:noProof/>
              <w:sz w:val="21"/>
              <w:rPrChange w:id="1440" w:author="raye" w:date="2018-08-10T12:30:00Z">
                <w:rPr>
                  <w:rFonts w:cstheme="minorBidi"/>
                  <w:b w:val="0"/>
                  <w:bCs w:val="0"/>
                  <w:noProof/>
                  <w:sz w:val="21"/>
                </w:rPr>
              </w:rPrChange>
            </w:rPr>
          </w:pPr>
          <w:r w:rsidRPr="00B0205A">
            <w:rPr>
              <w:rFonts w:ascii="Times New Roman" w:hAnsi="Times New Roman" w:cs="Times New Roman"/>
              <w:rPrChange w:id="1441" w:author="raye" w:date="2018-08-10T12:30:00Z">
                <w:rPr/>
              </w:rPrChange>
            </w:rPr>
            <w:fldChar w:fldCharType="begin"/>
          </w:r>
          <w:r w:rsidRPr="00B0205A">
            <w:rPr>
              <w:rFonts w:ascii="Times New Roman" w:hAnsi="Times New Roman" w:cs="Times New Roman"/>
              <w:rPrChange w:id="1442" w:author="raye" w:date="2018-08-10T12:30:00Z">
                <w:rPr/>
              </w:rPrChange>
            </w:rPr>
            <w:instrText xml:space="preserve"> HYPERLINK \l "_Toc520839501" </w:instrText>
          </w:r>
          <w:r w:rsidRPr="00B0205A">
            <w:rPr>
              <w:rFonts w:ascii="Times New Roman" w:hAnsi="Times New Roman" w:cs="Times New Roman"/>
              <w:rPrChange w:id="1443" w:author="raye" w:date="2018-08-10T12:30:00Z">
                <w:rPr>
                  <w:noProof/>
                </w:rPr>
              </w:rPrChange>
            </w:rPr>
            <w:fldChar w:fldCharType="separate"/>
          </w:r>
          <w:r w:rsidR="002510B6" w:rsidRPr="00B0205A">
            <w:rPr>
              <w:rStyle w:val="ac"/>
              <w:rFonts w:ascii="Times New Roman" w:hAnsi="Times New Roman" w:cs="Times New Roman"/>
              <w:noProof/>
              <w:color w:val="auto"/>
              <w:rPrChange w:id="1444" w:author="raye" w:date="2018-08-10T12:30:00Z">
                <w:rPr>
                  <w:rStyle w:val="ac"/>
                  <w:noProof/>
                  <w:color w:val="auto"/>
                </w:rPr>
              </w:rPrChange>
            </w:rPr>
            <w:t>3.2.10</w:t>
          </w:r>
          <w:r w:rsidR="002510B6" w:rsidRPr="00B0205A">
            <w:rPr>
              <w:rFonts w:ascii="Times New Roman" w:hAnsi="Times New Roman" w:cs="Times New Roman"/>
              <w:b w:val="0"/>
              <w:bCs w:val="0"/>
              <w:noProof/>
              <w:sz w:val="21"/>
              <w:rPrChange w:id="1445" w:author="raye" w:date="2018-08-10T12:30:00Z">
                <w:rPr>
                  <w:rFonts w:cstheme="minorBidi"/>
                  <w:b w:val="0"/>
                  <w:bCs w:val="0"/>
                  <w:noProof/>
                  <w:sz w:val="21"/>
                </w:rPr>
              </w:rPrChange>
            </w:rPr>
            <w:tab/>
          </w:r>
          <w:r w:rsidR="002510B6" w:rsidRPr="00B0205A">
            <w:rPr>
              <w:rStyle w:val="ac"/>
              <w:rFonts w:ascii="Times New Roman" w:hAnsi="Times New Roman" w:cs="Times New Roman"/>
              <w:noProof/>
              <w:color w:val="auto"/>
              <w:rPrChange w:id="1446" w:author="raye" w:date="2018-08-10T12:30:00Z">
                <w:rPr>
                  <w:rStyle w:val="ac"/>
                  <w:noProof/>
                  <w:color w:val="auto"/>
                </w:rPr>
              </w:rPrChange>
            </w:rPr>
            <w:t>All Forms</w:t>
          </w:r>
          <w:r w:rsidR="002510B6" w:rsidRPr="00B0205A">
            <w:rPr>
              <w:rFonts w:ascii="Times New Roman" w:hAnsi="Times New Roman" w:cs="Times New Roman"/>
              <w:noProof/>
              <w:webHidden/>
              <w:rPrChange w:id="1447" w:author="raye" w:date="2018-08-10T12:30:00Z">
                <w:rPr>
                  <w:noProof/>
                  <w:webHidden/>
                </w:rPr>
              </w:rPrChange>
            </w:rPr>
            <w:tab/>
          </w:r>
          <w:r w:rsidR="002510B6" w:rsidRPr="00B0205A">
            <w:rPr>
              <w:rFonts w:ascii="Times New Roman" w:hAnsi="Times New Roman" w:cs="Times New Roman"/>
              <w:noProof/>
              <w:webHidden/>
              <w:rPrChange w:id="1448" w:author="raye" w:date="2018-08-10T12:30:00Z">
                <w:rPr>
                  <w:noProof/>
                  <w:webHidden/>
                </w:rPr>
              </w:rPrChange>
            </w:rPr>
            <w:fldChar w:fldCharType="begin"/>
          </w:r>
          <w:r w:rsidR="002510B6" w:rsidRPr="00B0205A">
            <w:rPr>
              <w:rFonts w:ascii="Times New Roman" w:hAnsi="Times New Roman" w:cs="Times New Roman"/>
              <w:noProof/>
              <w:webHidden/>
              <w:rPrChange w:id="1449" w:author="raye" w:date="2018-08-10T12:30:00Z">
                <w:rPr>
                  <w:noProof/>
                  <w:webHidden/>
                </w:rPr>
              </w:rPrChange>
            </w:rPr>
            <w:instrText xml:space="preserve"> PAGEREF _Toc520839501 \h </w:instrText>
          </w:r>
          <w:r w:rsidR="002510B6" w:rsidRPr="00B0205A">
            <w:rPr>
              <w:rFonts w:ascii="Times New Roman" w:hAnsi="Times New Roman" w:cs="Times New Roman"/>
              <w:noProof/>
              <w:webHidden/>
              <w:rPrChange w:id="1450"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451" w:author="raye" w:date="2018-08-10T12:30:00Z">
                <w:rPr>
                  <w:noProof/>
                  <w:webHidden/>
                </w:rPr>
              </w:rPrChange>
            </w:rPr>
            <w:fldChar w:fldCharType="separate"/>
          </w:r>
          <w:r w:rsidR="002510B6" w:rsidRPr="00B0205A">
            <w:rPr>
              <w:rFonts w:ascii="Times New Roman" w:hAnsi="Times New Roman" w:cs="Times New Roman"/>
              <w:noProof/>
              <w:webHidden/>
              <w:rPrChange w:id="1452" w:author="raye" w:date="2018-08-10T12:30:00Z">
                <w:rPr>
                  <w:noProof/>
                  <w:webHidden/>
                </w:rPr>
              </w:rPrChange>
            </w:rPr>
            <w:t>153</w:t>
          </w:r>
          <w:r w:rsidR="002510B6" w:rsidRPr="00B0205A">
            <w:rPr>
              <w:rFonts w:ascii="Times New Roman" w:hAnsi="Times New Roman" w:cs="Times New Roman"/>
              <w:noProof/>
              <w:webHidden/>
              <w:rPrChange w:id="1453" w:author="raye" w:date="2018-08-10T12:30:00Z">
                <w:rPr>
                  <w:noProof/>
                  <w:webHidden/>
                </w:rPr>
              </w:rPrChange>
            </w:rPr>
            <w:fldChar w:fldCharType="end"/>
          </w:r>
          <w:r w:rsidRPr="00B0205A">
            <w:rPr>
              <w:rFonts w:ascii="Times New Roman" w:hAnsi="Times New Roman" w:cs="Times New Roman"/>
              <w:noProof/>
              <w:rPrChange w:id="1454" w:author="raye" w:date="2018-08-10T12:30:00Z">
                <w:rPr>
                  <w:noProof/>
                </w:rPr>
              </w:rPrChange>
            </w:rPr>
            <w:fldChar w:fldCharType="end"/>
          </w:r>
        </w:p>
        <w:p w14:paraId="31043E1C" w14:textId="77777777" w:rsidR="002510B6" w:rsidRPr="00B0205A" w:rsidRDefault="000B35C0">
          <w:pPr>
            <w:pStyle w:val="21"/>
            <w:tabs>
              <w:tab w:val="right" w:pos="8296"/>
            </w:tabs>
            <w:rPr>
              <w:rFonts w:ascii="Times New Roman" w:hAnsi="Times New Roman" w:cs="Times New Roman"/>
              <w:b w:val="0"/>
              <w:bCs w:val="0"/>
              <w:noProof/>
              <w:sz w:val="21"/>
              <w:rPrChange w:id="1455" w:author="raye" w:date="2018-08-10T12:30:00Z">
                <w:rPr>
                  <w:rFonts w:cstheme="minorBidi"/>
                  <w:b w:val="0"/>
                  <w:bCs w:val="0"/>
                  <w:noProof/>
                  <w:sz w:val="21"/>
                </w:rPr>
              </w:rPrChange>
            </w:rPr>
          </w:pPr>
          <w:r w:rsidRPr="00B0205A">
            <w:rPr>
              <w:rFonts w:ascii="Times New Roman" w:hAnsi="Times New Roman" w:cs="Times New Roman"/>
              <w:rPrChange w:id="1456" w:author="raye" w:date="2018-08-10T12:30:00Z">
                <w:rPr/>
              </w:rPrChange>
            </w:rPr>
            <w:fldChar w:fldCharType="begin"/>
          </w:r>
          <w:r w:rsidRPr="00B0205A">
            <w:rPr>
              <w:rFonts w:ascii="Times New Roman" w:hAnsi="Times New Roman" w:cs="Times New Roman"/>
              <w:rPrChange w:id="1457" w:author="raye" w:date="2018-08-10T12:30:00Z">
                <w:rPr/>
              </w:rPrChange>
            </w:rPr>
            <w:instrText xml:space="preserve"> HYPERLINK \l "_Toc520839502" </w:instrText>
          </w:r>
          <w:r w:rsidRPr="00B0205A">
            <w:rPr>
              <w:rFonts w:ascii="Times New Roman" w:hAnsi="Times New Roman" w:cs="Times New Roman"/>
              <w:rPrChange w:id="1458" w:author="raye" w:date="2018-08-10T12:30:00Z">
                <w:rPr>
                  <w:noProof/>
                </w:rPr>
              </w:rPrChange>
            </w:rPr>
            <w:fldChar w:fldCharType="separate"/>
          </w:r>
          <w:r w:rsidR="002510B6" w:rsidRPr="00B0205A">
            <w:rPr>
              <w:rStyle w:val="ac"/>
              <w:rFonts w:ascii="Times New Roman" w:hAnsi="Times New Roman" w:cs="Times New Roman"/>
              <w:noProof/>
              <w:color w:val="auto"/>
            </w:rPr>
            <w:t>3.2.10.1. Brief introduction to function</w:t>
          </w:r>
          <w:r w:rsidR="002510B6" w:rsidRPr="00B0205A">
            <w:rPr>
              <w:rFonts w:ascii="Times New Roman" w:hAnsi="Times New Roman" w:cs="Times New Roman"/>
              <w:noProof/>
              <w:webHidden/>
              <w:rPrChange w:id="1459" w:author="raye" w:date="2018-08-10T12:30:00Z">
                <w:rPr>
                  <w:noProof/>
                  <w:webHidden/>
                </w:rPr>
              </w:rPrChange>
            </w:rPr>
            <w:tab/>
          </w:r>
          <w:r w:rsidR="002510B6" w:rsidRPr="00B0205A">
            <w:rPr>
              <w:rFonts w:ascii="Times New Roman" w:hAnsi="Times New Roman" w:cs="Times New Roman"/>
              <w:noProof/>
              <w:webHidden/>
              <w:rPrChange w:id="1460" w:author="raye" w:date="2018-08-10T12:30:00Z">
                <w:rPr>
                  <w:noProof/>
                  <w:webHidden/>
                </w:rPr>
              </w:rPrChange>
            </w:rPr>
            <w:fldChar w:fldCharType="begin"/>
          </w:r>
          <w:r w:rsidR="002510B6" w:rsidRPr="00B0205A">
            <w:rPr>
              <w:rFonts w:ascii="Times New Roman" w:hAnsi="Times New Roman" w:cs="Times New Roman"/>
              <w:noProof/>
              <w:webHidden/>
              <w:rPrChange w:id="1461" w:author="raye" w:date="2018-08-10T12:30:00Z">
                <w:rPr>
                  <w:noProof/>
                  <w:webHidden/>
                </w:rPr>
              </w:rPrChange>
            </w:rPr>
            <w:instrText xml:space="preserve"> PAGEREF _Toc520839502 \h </w:instrText>
          </w:r>
          <w:r w:rsidR="002510B6" w:rsidRPr="00B0205A">
            <w:rPr>
              <w:rFonts w:ascii="Times New Roman" w:hAnsi="Times New Roman" w:cs="Times New Roman"/>
              <w:noProof/>
              <w:webHidden/>
              <w:rPrChange w:id="1462"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463" w:author="raye" w:date="2018-08-10T12:30:00Z">
                <w:rPr>
                  <w:noProof/>
                  <w:webHidden/>
                </w:rPr>
              </w:rPrChange>
            </w:rPr>
            <w:fldChar w:fldCharType="separate"/>
          </w:r>
          <w:r w:rsidR="002510B6" w:rsidRPr="00B0205A">
            <w:rPr>
              <w:rFonts w:ascii="Times New Roman" w:hAnsi="Times New Roman" w:cs="Times New Roman"/>
              <w:noProof/>
              <w:webHidden/>
              <w:rPrChange w:id="1464" w:author="raye" w:date="2018-08-10T12:30:00Z">
                <w:rPr>
                  <w:noProof/>
                  <w:webHidden/>
                </w:rPr>
              </w:rPrChange>
            </w:rPr>
            <w:t>153</w:t>
          </w:r>
          <w:r w:rsidR="002510B6" w:rsidRPr="00B0205A">
            <w:rPr>
              <w:rFonts w:ascii="Times New Roman" w:hAnsi="Times New Roman" w:cs="Times New Roman"/>
              <w:noProof/>
              <w:webHidden/>
              <w:rPrChange w:id="1465" w:author="raye" w:date="2018-08-10T12:30:00Z">
                <w:rPr>
                  <w:noProof/>
                  <w:webHidden/>
                </w:rPr>
              </w:rPrChange>
            </w:rPr>
            <w:fldChar w:fldCharType="end"/>
          </w:r>
          <w:r w:rsidRPr="00B0205A">
            <w:rPr>
              <w:rFonts w:ascii="Times New Roman" w:hAnsi="Times New Roman" w:cs="Times New Roman"/>
              <w:noProof/>
              <w:rPrChange w:id="1466" w:author="raye" w:date="2018-08-10T12:30:00Z">
                <w:rPr>
                  <w:noProof/>
                </w:rPr>
              </w:rPrChange>
            </w:rPr>
            <w:fldChar w:fldCharType="end"/>
          </w:r>
        </w:p>
        <w:p w14:paraId="0ACF9250" w14:textId="77777777" w:rsidR="002510B6" w:rsidRPr="00B0205A" w:rsidRDefault="000B35C0">
          <w:pPr>
            <w:pStyle w:val="21"/>
            <w:tabs>
              <w:tab w:val="right" w:pos="8296"/>
            </w:tabs>
            <w:rPr>
              <w:rFonts w:ascii="Times New Roman" w:hAnsi="Times New Roman" w:cs="Times New Roman"/>
              <w:b w:val="0"/>
              <w:bCs w:val="0"/>
              <w:noProof/>
              <w:sz w:val="21"/>
              <w:rPrChange w:id="1467" w:author="raye" w:date="2018-08-10T12:30:00Z">
                <w:rPr>
                  <w:rFonts w:cstheme="minorBidi"/>
                  <w:b w:val="0"/>
                  <w:bCs w:val="0"/>
                  <w:noProof/>
                  <w:sz w:val="21"/>
                </w:rPr>
              </w:rPrChange>
            </w:rPr>
          </w:pPr>
          <w:r w:rsidRPr="00B0205A">
            <w:rPr>
              <w:rFonts w:ascii="Times New Roman" w:hAnsi="Times New Roman" w:cs="Times New Roman"/>
              <w:rPrChange w:id="1468" w:author="raye" w:date="2018-08-10T12:30:00Z">
                <w:rPr/>
              </w:rPrChange>
            </w:rPr>
            <w:fldChar w:fldCharType="begin"/>
          </w:r>
          <w:r w:rsidRPr="00B0205A">
            <w:rPr>
              <w:rFonts w:ascii="Times New Roman" w:hAnsi="Times New Roman" w:cs="Times New Roman"/>
              <w:rPrChange w:id="1469" w:author="raye" w:date="2018-08-10T12:30:00Z">
                <w:rPr/>
              </w:rPrChange>
            </w:rPr>
            <w:instrText xml:space="preserve"> HYPERLINK \l "_Toc520839503" </w:instrText>
          </w:r>
          <w:r w:rsidRPr="00B0205A">
            <w:rPr>
              <w:rFonts w:ascii="Times New Roman" w:hAnsi="Times New Roman" w:cs="Times New Roman"/>
              <w:rPrChange w:id="1470" w:author="raye" w:date="2018-08-10T12:30:00Z">
                <w:rPr>
                  <w:noProof/>
                </w:rPr>
              </w:rPrChange>
            </w:rPr>
            <w:fldChar w:fldCharType="separate"/>
          </w:r>
          <w:r w:rsidR="002510B6" w:rsidRPr="00B0205A">
            <w:rPr>
              <w:rStyle w:val="ac"/>
              <w:rFonts w:ascii="Times New Roman" w:hAnsi="Times New Roman" w:cs="Times New Roman"/>
              <w:noProof/>
              <w:color w:val="auto"/>
            </w:rPr>
            <w:t>3.2.10.2. Detailed description</w:t>
          </w:r>
          <w:r w:rsidR="002510B6" w:rsidRPr="00B0205A">
            <w:rPr>
              <w:rFonts w:ascii="Times New Roman" w:hAnsi="Times New Roman" w:cs="Times New Roman"/>
              <w:noProof/>
              <w:webHidden/>
              <w:rPrChange w:id="1471" w:author="raye" w:date="2018-08-10T12:30:00Z">
                <w:rPr>
                  <w:noProof/>
                  <w:webHidden/>
                </w:rPr>
              </w:rPrChange>
            </w:rPr>
            <w:tab/>
          </w:r>
          <w:r w:rsidR="002510B6" w:rsidRPr="00B0205A">
            <w:rPr>
              <w:rFonts w:ascii="Times New Roman" w:hAnsi="Times New Roman" w:cs="Times New Roman"/>
              <w:noProof/>
              <w:webHidden/>
              <w:rPrChange w:id="1472" w:author="raye" w:date="2018-08-10T12:30:00Z">
                <w:rPr>
                  <w:noProof/>
                  <w:webHidden/>
                </w:rPr>
              </w:rPrChange>
            </w:rPr>
            <w:fldChar w:fldCharType="begin"/>
          </w:r>
          <w:r w:rsidR="002510B6" w:rsidRPr="00B0205A">
            <w:rPr>
              <w:rFonts w:ascii="Times New Roman" w:hAnsi="Times New Roman" w:cs="Times New Roman"/>
              <w:noProof/>
              <w:webHidden/>
              <w:rPrChange w:id="1473" w:author="raye" w:date="2018-08-10T12:30:00Z">
                <w:rPr>
                  <w:noProof/>
                  <w:webHidden/>
                </w:rPr>
              </w:rPrChange>
            </w:rPr>
            <w:instrText xml:space="preserve"> PAGEREF _Toc520839503 \h </w:instrText>
          </w:r>
          <w:r w:rsidR="002510B6" w:rsidRPr="00B0205A">
            <w:rPr>
              <w:rFonts w:ascii="Times New Roman" w:hAnsi="Times New Roman" w:cs="Times New Roman"/>
              <w:noProof/>
              <w:webHidden/>
              <w:rPrChange w:id="147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475" w:author="raye" w:date="2018-08-10T12:30:00Z">
                <w:rPr>
                  <w:noProof/>
                  <w:webHidden/>
                </w:rPr>
              </w:rPrChange>
            </w:rPr>
            <w:fldChar w:fldCharType="separate"/>
          </w:r>
          <w:r w:rsidR="002510B6" w:rsidRPr="00B0205A">
            <w:rPr>
              <w:rFonts w:ascii="Times New Roman" w:hAnsi="Times New Roman" w:cs="Times New Roman"/>
              <w:noProof/>
              <w:webHidden/>
              <w:rPrChange w:id="1476" w:author="raye" w:date="2018-08-10T12:30:00Z">
                <w:rPr>
                  <w:noProof/>
                  <w:webHidden/>
                </w:rPr>
              </w:rPrChange>
            </w:rPr>
            <w:t>154</w:t>
          </w:r>
          <w:r w:rsidR="002510B6" w:rsidRPr="00B0205A">
            <w:rPr>
              <w:rFonts w:ascii="Times New Roman" w:hAnsi="Times New Roman" w:cs="Times New Roman"/>
              <w:noProof/>
              <w:webHidden/>
              <w:rPrChange w:id="1477" w:author="raye" w:date="2018-08-10T12:30:00Z">
                <w:rPr>
                  <w:noProof/>
                  <w:webHidden/>
                </w:rPr>
              </w:rPrChange>
            </w:rPr>
            <w:fldChar w:fldCharType="end"/>
          </w:r>
          <w:r w:rsidRPr="00B0205A">
            <w:rPr>
              <w:rFonts w:ascii="Times New Roman" w:hAnsi="Times New Roman" w:cs="Times New Roman"/>
              <w:noProof/>
              <w:rPrChange w:id="1478" w:author="raye" w:date="2018-08-10T12:30:00Z">
                <w:rPr>
                  <w:noProof/>
                </w:rPr>
              </w:rPrChange>
            </w:rPr>
            <w:fldChar w:fldCharType="end"/>
          </w:r>
        </w:p>
        <w:p w14:paraId="582CCE3E" w14:textId="77777777" w:rsidR="002510B6" w:rsidRPr="00B0205A" w:rsidRDefault="000B35C0">
          <w:pPr>
            <w:pStyle w:val="21"/>
            <w:tabs>
              <w:tab w:val="right" w:pos="8296"/>
            </w:tabs>
            <w:rPr>
              <w:rFonts w:ascii="Times New Roman" w:hAnsi="Times New Roman" w:cs="Times New Roman"/>
              <w:b w:val="0"/>
              <w:bCs w:val="0"/>
              <w:noProof/>
              <w:sz w:val="21"/>
              <w:rPrChange w:id="1479" w:author="raye" w:date="2018-08-10T12:30:00Z">
                <w:rPr>
                  <w:rFonts w:cstheme="minorBidi"/>
                  <w:b w:val="0"/>
                  <w:bCs w:val="0"/>
                  <w:noProof/>
                  <w:sz w:val="21"/>
                </w:rPr>
              </w:rPrChange>
            </w:rPr>
          </w:pPr>
          <w:r w:rsidRPr="00B0205A">
            <w:rPr>
              <w:rFonts w:ascii="Times New Roman" w:hAnsi="Times New Roman" w:cs="Times New Roman"/>
              <w:rPrChange w:id="1480" w:author="raye" w:date="2018-08-10T12:30:00Z">
                <w:rPr/>
              </w:rPrChange>
            </w:rPr>
            <w:fldChar w:fldCharType="begin"/>
          </w:r>
          <w:r w:rsidRPr="00B0205A">
            <w:rPr>
              <w:rFonts w:ascii="Times New Roman" w:hAnsi="Times New Roman" w:cs="Times New Roman"/>
              <w:rPrChange w:id="1481" w:author="raye" w:date="2018-08-10T12:30:00Z">
                <w:rPr/>
              </w:rPrChange>
            </w:rPr>
            <w:instrText xml:space="preserve"> HYPERLINK \l "_Toc520839504" </w:instrText>
          </w:r>
          <w:r w:rsidRPr="00B0205A">
            <w:rPr>
              <w:rFonts w:ascii="Times New Roman" w:hAnsi="Times New Roman" w:cs="Times New Roman"/>
              <w:rPrChange w:id="1482" w:author="raye" w:date="2018-08-10T12:30:00Z">
                <w:rPr>
                  <w:noProof/>
                </w:rPr>
              </w:rPrChange>
            </w:rPr>
            <w:fldChar w:fldCharType="separate"/>
          </w:r>
          <w:r w:rsidR="002510B6" w:rsidRPr="00B0205A">
            <w:rPr>
              <w:rStyle w:val="ac"/>
              <w:rFonts w:ascii="Times New Roman" w:eastAsia="等线" w:hAnsi="Times New Roman" w:cs="Times New Roman"/>
              <w:noProof/>
              <w:color w:val="auto"/>
              <w:rPrChange w:id="1483" w:author="raye" w:date="2018-08-10T12:30:00Z">
                <w:rPr>
                  <w:rStyle w:val="ac"/>
                  <w:rFonts w:ascii="等线" w:eastAsia="等线" w:hAnsi="等线" w:cs="Times New Roman"/>
                  <w:noProof/>
                  <w:color w:val="auto"/>
                </w:rPr>
              </w:rPrChange>
            </w:rPr>
            <w:t>3.2.10.3. Interface requirements</w:t>
          </w:r>
          <w:r w:rsidR="002510B6" w:rsidRPr="00B0205A">
            <w:rPr>
              <w:rFonts w:ascii="Times New Roman" w:hAnsi="Times New Roman" w:cs="Times New Roman"/>
              <w:noProof/>
              <w:webHidden/>
              <w:rPrChange w:id="1484" w:author="raye" w:date="2018-08-10T12:30:00Z">
                <w:rPr>
                  <w:noProof/>
                  <w:webHidden/>
                </w:rPr>
              </w:rPrChange>
            </w:rPr>
            <w:tab/>
          </w:r>
          <w:r w:rsidR="002510B6" w:rsidRPr="00B0205A">
            <w:rPr>
              <w:rFonts w:ascii="Times New Roman" w:hAnsi="Times New Roman" w:cs="Times New Roman"/>
              <w:noProof/>
              <w:webHidden/>
              <w:rPrChange w:id="1485" w:author="raye" w:date="2018-08-10T12:30:00Z">
                <w:rPr>
                  <w:noProof/>
                  <w:webHidden/>
                </w:rPr>
              </w:rPrChange>
            </w:rPr>
            <w:fldChar w:fldCharType="begin"/>
          </w:r>
          <w:r w:rsidR="002510B6" w:rsidRPr="00B0205A">
            <w:rPr>
              <w:rFonts w:ascii="Times New Roman" w:hAnsi="Times New Roman" w:cs="Times New Roman"/>
              <w:noProof/>
              <w:webHidden/>
              <w:rPrChange w:id="1486" w:author="raye" w:date="2018-08-10T12:30:00Z">
                <w:rPr>
                  <w:noProof/>
                  <w:webHidden/>
                </w:rPr>
              </w:rPrChange>
            </w:rPr>
            <w:instrText xml:space="preserve"> PAGEREF _Toc520839504 \h </w:instrText>
          </w:r>
          <w:r w:rsidR="002510B6" w:rsidRPr="00B0205A">
            <w:rPr>
              <w:rFonts w:ascii="Times New Roman" w:hAnsi="Times New Roman" w:cs="Times New Roman"/>
              <w:noProof/>
              <w:webHidden/>
              <w:rPrChange w:id="1487"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488" w:author="raye" w:date="2018-08-10T12:30:00Z">
                <w:rPr>
                  <w:noProof/>
                  <w:webHidden/>
                </w:rPr>
              </w:rPrChange>
            </w:rPr>
            <w:fldChar w:fldCharType="separate"/>
          </w:r>
          <w:r w:rsidR="002510B6" w:rsidRPr="00B0205A">
            <w:rPr>
              <w:rFonts w:ascii="Times New Roman" w:hAnsi="Times New Roman" w:cs="Times New Roman"/>
              <w:noProof/>
              <w:webHidden/>
              <w:rPrChange w:id="1489" w:author="raye" w:date="2018-08-10T12:30:00Z">
                <w:rPr>
                  <w:noProof/>
                  <w:webHidden/>
                </w:rPr>
              </w:rPrChange>
            </w:rPr>
            <w:t>164</w:t>
          </w:r>
          <w:r w:rsidR="002510B6" w:rsidRPr="00B0205A">
            <w:rPr>
              <w:rFonts w:ascii="Times New Roman" w:hAnsi="Times New Roman" w:cs="Times New Roman"/>
              <w:noProof/>
              <w:webHidden/>
              <w:rPrChange w:id="1490" w:author="raye" w:date="2018-08-10T12:30:00Z">
                <w:rPr>
                  <w:noProof/>
                  <w:webHidden/>
                </w:rPr>
              </w:rPrChange>
            </w:rPr>
            <w:fldChar w:fldCharType="end"/>
          </w:r>
          <w:r w:rsidRPr="00B0205A">
            <w:rPr>
              <w:rFonts w:ascii="Times New Roman" w:hAnsi="Times New Roman" w:cs="Times New Roman"/>
              <w:noProof/>
              <w:rPrChange w:id="1491" w:author="raye" w:date="2018-08-10T12:30:00Z">
                <w:rPr>
                  <w:noProof/>
                </w:rPr>
              </w:rPrChange>
            </w:rPr>
            <w:fldChar w:fldCharType="end"/>
          </w:r>
        </w:p>
        <w:p w14:paraId="49F10FCB" w14:textId="77777777" w:rsidR="002510B6" w:rsidRPr="00B0205A" w:rsidRDefault="000B35C0">
          <w:pPr>
            <w:pStyle w:val="21"/>
            <w:tabs>
              <w:tab w:val="left" w:pos="1050"/>
              <w:tab w:val="right" w:pos="8296"/>
            </w:tabs>
            <w:rPr>
              <w:rFonts w:ascii="Times New Roman" w:hAnsi="Times New Roman" w:cs="Times New Roman"/>
              <w:b w:val="0"/>
              <w:bCs w:val="0"/>
              <w:noProof/>
              <w:sz w:val="21"/>
              <w:rPrChange w:id="1492" w:author="raye" w:date="2018-08-10T12:30:00Z">
                <w:rPr>
                  <w:rFonts w:cstheme="minorBidi"/>
                  <w:b w:val="0"/>
                  <w:bCs w:val="0"/>
                  <w:noProof/>
                  <w:sz w:val="21"/>
                </w:rPr>
              </w:rPrChange>
            </w:rPr>
          </w:pPr>
          <w:r w:rsidRPr="00B0205A">
            <w:rPr>
              <w:rFonts w:ascii="Times New Roman" w:hAnsi="Times New Roman" w:cs="Times New Roman"/>
              <w:rPrChange w:id="1493" w:author="raye" w:date="2018-08-10T12:30:00Z">
                <w:rPr/>
              </w:rPrChange>
            </w:rPr>
            <w:fldChar w:fldCharType="begin"/>
          </w:r>
          <w:r w:rsidRPr="00B0205A">
            <w:rPr>
              <w:rFonts w:ascii="Times New Roman" w:hAnsi="Times New Roman" w:cs="Times New Roman"/>
              <w:rPrChange w:id="1494" w:author="raye" w:date="2018-08-10T12:30:00Z">
                <w:rPr/>
              </w:rPrChange>
            </w:rPr>
            <w:instrText xml:space="preserve"> HYPERLINK \l "_Toc520839505" </w:instrText>
          </w:r>
          <w:r w:rsidRPr="00B0205A">
            <w:rPr>
              <w:rFonts w:ascii="Times New Roman" w:hAnsi="Times New Roman" w:cs="Times New Roman"/>
              <w:rPrChange w:id="1495" w:author="raye" w:date="2018-08-10T12:30:00Z">
                <w:rPr>
                  <w:noProof/>
                </w:rPr>
              </w:rPrChange>
            </w:rPr>
            <w:fldChar w:fldCharType="separate"/>
          </w:r>
          <w:r w:rsidR="002510B6" w:rsidRPr="00B0205A">
            <w:rPr>
              <w:rStyle w:val="ac"/>
              <w:rFonts w:ascii="Times New Roman" w:hAnsi="Times New Roman" w:cs="Times New Roman"/>
              <w:noProof/>
              <w:color w:val="auto"/>
              <w:rPrChange w:id="1496" w:author="raye" w:date="2018-08-10T12:30:00Z">
                <w:rPr>
                  <w:rStyle w:val="ac"/>
                  <w:noProof/>
                  <w:color w:val="auto"/>
                </w:rPr>
              </w:rPrChange>
            </w:rPr>
            <w:t>3.2.11</w:t>
          </w:r>
          <w:r w:rsidR="002510B6" w:rsidRPr="00B0205A">
            <w:rPr>
              <w:rFonts w:ascii="Times New Roman" w:hAnsi="Times New Roman" w:cs="Times New Roman"/>
              <w:b w:val="0"/>
              <w:bCs w:val="0"/>
              <w:noProof/>
              <w:sz w:val="21"/>
              <w:rPrChange w:id="1497" w:author="raye" w:date="2018-08-10T12:30:00Z">
                <w:rPr>
                  <w:rFonts w:cstheme="minorBidi"/>
                  <w:b w:val="0"/>
                  <w:bCs w:val="0"/>
                  <w:noProof/>
                  <w:sz w:val="21"/>
                </w:rPr>
              </w:rPrChange>
            </w:rPr>
            <w:tab/>
          </w:r>
          <w:r w:rsidR="002510B6" w:rsidRPr="00B0205A">
            <w:rPr>
              <w:rStyle w:val="ac"/>
              <w:rFonts w:ascii="Times New Roman" w:hAnsi="Times New Roman" w:cs="Times New Roman"/>
              <w:noProof/>
              <w:color w:val="auto"/>
              <w:rPrChange w:id="1498" w:author="raye" w:date="2018-08-10T12:30:00Z">
                <w:rPr>
                  <w:rStyle w:val="ac"/>
                  <w:noProof/>
                  <w:color w:val="auto"/>
                </w:rPr>
              </w:rPrChange>
            </w:rPr>
            <w:t>Operations Manager</w:t>
          </w:r>
          <w:r w:rsidR="002510B6" w:rsidRPr="00B0205A">
            <w:rPr>
              <w:rFonts w:ascii="Times New Roman" w:hAnsi="Times New Roman" w:cs="Times New Roman"/>
              <w:noProof/>
              <w:webHidden/>
              <w:rPrChange w:id="1499" w:author="raye" w:date="2018-08-10T12:30:00Z">
                <w:rPr>
                  <w:noProof/>
                  <w:webHidden/>
                </w:rPr>
              </w:rPrChange>
            </w:rPr>
            <w:tab/>
          </w:r>
          <w:r w:rsidR="002510B6" w:rsidRPr="00B0205A">
            <w:rPr>
              <w:rFonts w:ascii="Times New Roman" w:hAnsi="Times New Roman" w:cs="Times New Roman"/>
              <w:noProof/>
              <w:webHidden/>
              <w:rPrChange w:id="1500" w:author="raye" w:date="2018-08-10T12:30:00Z">
                <w:rPr>
                  <w:noProof/>
                  <w:webHidden/>
                </w:rPr>
              </w:rPrChange>
            </w:rPr>
            <w:fldChar w:fldCharType="begin"/>
          </w:r>
          <w:r w:rsidR="002510B6" w:rsidRPr="00B0205A">
            <w:rPr>
              <w:rFonts w:ascii="Times New Roman" w:hAnsi="Times New Roman" w:cs="Times New Roman"/>
              <w:noProof/>
              <w:webHidden/>
              <w:rPrChange w:id="1501" w:author="raye" w:date="2018-08-10T12:30:00Z">
                <w:rPr>
                  <w:noProof/>
                  <w:webHidden/>
                </w:rPr>
              </w:rPrChange>
            </w:rPr>
            <w:instrText xml:space="preserve"> PAGEREF _Toc520839505 \h </w:instrText>
          </w:r>
          <w:r w:rsidR="002510B6" w:rsidRPr="00B0205A">
            <w:rPr>
              <w:rFonts w:ascii="Times New Roman" w:hAnsi="Times New Roman" w:cs="Times New Roman"/>
              <w:noProof/>
              <w:webHidden/>
              <w:rPrChange w:id="1502"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503" w:author="raye" w:date="2018-08-10T12:30:00Z">
                <w:rPr>
                  <w:noProof/>
                  <w:webHidden/>
                </w:rPr>
              </w:rPrChange>
            </w:rPr>
            <w:fldChar w:fldCharType="separate"/>
          </w:r>
          <w:r w:rsidR="002510B6" w:rsidRPr="00B0205A">
            <w:rPr>
              <w:rFonts w:ascii="Times New Roman" w:hAnsi="Times New Roman" w:cs="Times New Roman"/>
              <w:noProof/>
              <w:webHidden/>
              <w:rPrChange w:id="1504" w:author="raye" w:date="2018-08-10T12:30:00Z">
                <w:rPr>
                  <w:noProof/>
                  <w:webHidden/>
                </w:rPr>
              </w:rPrChange>
            </w:rPr>
            <w:t>170</w:t>
          </w:r>
          <w:r w:rsidR="002510B6" w:rsidRPr="00B0205A">
            <w:rPr>
              <w:rFonts w:ascii="Times New Roman" w:hAnsi="Times New Roman" w:cs="Times New Roman"/>
              <w:noProof/>
              <w:webHidden/>
              <w:rPrChange w:id="1505" w:author="raye" w:date="2018-08-10T12:30:00Z">
                <w:rPr>
                  <w:noProof/>
                  <w:webHidden/>
                </w:rPr>
              </w:rPrChange>
            </w:rPr>
            <w:fldChar w:fldCharType="end"/>
          </w:r>
          <w:r w:rsidRPr="00B0205A">
            <w:rPr>
              <w:rFonts w:ascii="Times New Roman" w:hAnsi="Times New Roman" w:cs="Times New Roman"/>
              <w:noProof/>
              <w:rPrChange w:id="1506" w:author="raye" w:date="2018-08-10T12:30:00Z">
                <w:rPr>
                  <w:noProof/>
                </w:rPr>
              </w:rPrChange>
            </w:rPr>
            <w:fldChar w:fldCharType="end"/>
          </w:r>
        </w:p>
        <w:p w14:paraId="3FF7AE78" w14:textId="77777777" w:rsidR="002510B6" w:rsidRPr="00B0205A" w:rsidRDefault="000B35C0">
          <w:pPr>
            <w:pStyle w:val="21"/>
            <w:tabs>
              <w:tab w:val="right" w:pos="8296"/>
            </w:tabs>
            <w:rPr>
              <w:rFonts w:ascii="Times New Roman" w:hAnsi="Times New Roman" w:cs="Times New Roman"/>
              <w:b w:val="0"/>
              <w:bCs w:val="0"/>
              <w:noProof/>
              <w:sz w:val="21"/>
              <w:rPrChange w:id="1507" w:author="raye" w:date="2018-08-10T12:30:00Z">
                <w:rPr>
                  <w:rFonts w:cstheme="minorBidi"/>
                  <w:b w:val="0"/>
                  <w:bCs w:val="0"/>
                  <w:noProof/>
                  <w:sz w:val="21"/>
                </w:rPr>
              </w:rPrChange>
            </w:rPr>
          </w:pPr>
          <w:r w:rsidRPr="00B0205A">
            <w:rPr>
              <w:rFonts w:ascii="Times New Roman" w:hAnsi="Times New Roman" w:cs="Times New Roman"/>
              <w:rPrChange w:id="1508" w:author="raye" w:date="2018-08-10T12:30:00Z">
                <w:rPr/>
              </w:rPrChange>
            </w:rPr>
            <w:fldChar w:fldCharType="begin"/>
          </w:r>
          <w:r w:rsidRPr="00B0205A">
            <w:rPr>
              <w:rFonts w:ascii="Times New Roman" w:hAnsi="Times New Roman" w:cs="Times New Roman"/>
              <w:rPrChange w:id="1509" w:author="raye" w:date="2018-08-10T12:30:00Z">
                <w:rPr/>
              </w:rPrChange>
            </w:rPr>
            <w:instrText xml:space="preserve"> HYPERLINK \l "_Toc520839506" </w:instrText>
          </w:r>
          <w:r w:rsidRPr="00B0205A">
            <w:rPr>
              <w:rFonts w:ascii="Times New Roman" w:hAnsi="Times New Roman" w:cs="Times New Roman"/>
              <w:rPrChange w:id="1510" w:author="raye" w:date="2018-08-10T12:30:00Z">
                <w:rPr>
                  <w:noProof/>
                </w:rPr>
              </w:rPrChange>
            </w:rPr>
            <w:fldChar w:fldCharType="separate"/>
          </w:r>
          <w:r w:rsidR="002510B6" w:rsidRPr="00B0205A">
            <w:rPr>
              <w:rStyle w:val="ac"/>
              <w:rFonts w:ascii="Times New Roman" w:hAnsi="Times New Roman" w:cs="Times New Roman"/>
              <w:noProof/>
              <w:color w:val="auto"/>
            </w:rPr>
            <w:t>3.2.11.1. Brief introduction to function</w:t>
          </w:r>
          <w:r w:rsidR="002510B6" w:rsidRPr="00B0205A">
            <w:rPr>
              <w:rFonts w:ascii="Times New Roman" w:hAnsi="Times New Roman" w:cs="Times New Roman"/>
              <w:noProof/>
              <w:webHidden/>
              <w:rPrChange w:id="1511" w:author="raye" w:date="2018-08-10T12:30:00Z">
                <w:rPr>
                  <w:noProof/>
                  <w:webHidden/>
                </w:rPr>
              </w:rPrChange>
            </w:rPr>
            <w:tab/>
          </w:r>
          <w:r w:rsidR="002510B6" w:rsidRPr="00B0205A">
            <w:rPr>
              <w:rFonts w:ascii="Times New Roman" w:hAnsi="Times New Roman" w:cs="Times New Roman"/>
              <w:noProof/>
              <w:webHidden/>
              <w:rPrChange w:id="1512" w:author="raye" w:date="2018-08-10T12:30:00Z">
                <w:rPr>
                  <w:noProof/>
                  <w:webHidden/>
                </w:rPr>
              </w:rPrChange>
            </w:rPr>
            <w:fldChar w:fldCharType="begin"/>
          </w:r>
          <w:r w:rsidR="002510B6" w:rsidRPr="00B0205A">
            <w:rPr>
              <w:rFonts w:ascii="Times New Roman" w:hAnsi="Times New Roman" w:cs="Times New Roman"/>
              <w:noProof/>
              <w:webHidden/>
              <w:rPrChange w:id="1513" w:author="raye" w:date="2018-08-10T12:30:00Z">
                <w:rPr>
                  <w:noProof/>
                  <w:webHidden/>
                </w:rPr>
              </w:rPrChange>
            </w:rPr>
            <w:instrText xml:space="preserve"> PAGEREF _Toc520839506 \h </w:instrText>
          </w:r>
          <w:r w:rsidR="002510B6" w:rsidRPr="00B0205A">
            <w:rPr>
              <w:rFonts w:ascii="Times New Roman" w:hAnsi="Times New Roman" w:cs="Times New Roman"/>
              <w:noProof/>
              <w:webHidden/>
              <w:rPrChange w:id="151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515" w:author="raye" w:date="2018-08-10T12:30:00Z">
                <w:rPr>
                  <w:noProof/>
                  <w:webHidden/>
                </w:rPr>
              </w:rPrChange>
            </w:rPr>
            <w:fldChar w:fldCharType="separate"/>
          </w:r>
          <w:r w:rsidR="002510B6" w:rsidRPr="00B0205A">
            <w:rPr>
              <w:rFonts w:ascii="Times New Roman" w:hAnsi="Times New Roman" w:cs="Times New Roman"/>
              <w:noProof/>
              <w:webHidden/>
              <w:rPrChange w:id="1516" w:author="raye" w:date="2018-08-10T12:30:00Z">
                <w:rPr>
                  <w:noProof/>
                  <w:webHidden/>
                </w:rPr>
              </w:rPrChange>
            </w:rPr>
            <w:t>170</w:t>
          </w:r>
          <w:r w:rsidR="002510B6" w:rsidRPr="00B0205A">
            <w:rPr>
              <w:rFonts w:ascii="Times New Roman" w:hAnsi="Times New Roman" w:cs="Times New Roman"/>
              <w:noProof/>
              <w:webHidden/>
              <w:rPrChange w:id="1517" w:author="raye" w:date="2018-08-10T12:30:00Z">
                <w:rPr>
                  <w:noProof/>
                  <w:webHidden/>
                </w:rPr>
              </w:rPrChange>
            </w:rPr>
            <w:fldChar w:fldCharType="end"/>
          </w:r>
          <w:r w:rsidRPr="00B0205A">
            <w:rPr>
              <w:rFonts w:ascii="Times New Roman" w:hAnsi="Times New Roman" w:cs="Times New Roman"/>
              <w:noProof/>
              <w:rPrChange w:id="1518" w:author="raye" w:date="2018-08-10T12:30:00Z">
                <w:rPr>
                  <w:noProof/>
                </w:rPr>
              </w:rPrChange>
            </w:rPr>
            <w:fldChar w:fldCharType="end"/>
          </w:r>
        </w:p>
        <w:p w14:paraId="1BED15A0" w14:textId="77777777" w:rsidR="002510B6" w:rsidRPr="00B0205A" w:rsidRDefault="000B35C0">
          <w:pPr>
            <w:pStyle w:val="21"/>
            <w:tabs>
              <w:tab w:val="right" w:pos="8296"/>
            </w:tabs>
            <w:rPr>
              <w:rFonts w:ascii="Times New Roman" w:hAnsi="Times New Roman" w:cs="Times New Roman"/>
              <w:b w:val="0"/>
              <w:bCs w:val="0"/>
              <w:noProof/>
              <w:sz w:val="21"/>
              <w:rPrChange w:id="1519" w:author="raye" w:date="2018-08-10T12:30:00Z">
                <w:rPr>
                  <w:rFonts w:cstheme="minorBidi"/>
                  <w:b w:val="0"/>
                  <w:bCs w:val="0"/>
                  <w:noProof/>
                  <w:sz w:val="21"/>
                </w:rPr>
              </w:rPrChange>
            </w:rPr>
          </w:pPr>
          <w:r w:rsidRPr="00B0205A">
            <w:rPr>
              <w:rFonts w:ascii="Times New Roman" w:hAnsi="Times New Roman" w:cs="Times New Roman"/>
              <w:rPrChange w:id="1520" w:author="raye" w:date="2018-08-10T12:30:00Z">
                <w:rPr/>
              </w:rPrChange>
            </w:rPr>
            <w:lastRenderedPageBreak/>
            <w:fldChar w:fldCharType="begin"/>
          </w:r>
          <w:r w:rsidRPr="00B0205A">
            <w:rPr>
              <w:rFonts w:ascii="Times New Roman" w:hAnsi="Times New Roman" w:cs="Times New Roman"/>
              <w:rPrChange w:id="1521" w:author="raye" w:date="2018-08-10T12:30:00Z">
                <w:rPr/>
              </w:rPrChange>
            </w:rPr>
            <w:instrText xml:space="preserve"> HYPERLINK \l "_Toc520839507" </w:instrText>
          </w:r>
          <w:r w:rsidRPr="00B0205A">
            <w:rPr>
              <w:rFonts w:ascii="Times New Roman" w:hAnsi="Times New Roman" w:cs="Times New Roman"/>
              <w:rPrChange w:id="1522" w:author="raye" w:date="2018-08-10T12:30:00Z">
                <w:rPr>
                  <w:noProof/>
                </w:rPr>
              </w:rPrChange>
            </w:rPr>
            <w:fldChar w:fldCharType="separate"/>
          </w:r>
          <w:r w:rsidR="002510B6" w:rsidRPr="00B0205A">
            <w:rPr>
              <w:rStyle w:val="ac"/>
              <w:rFonts w:ascii="Times New Roman" w:hAnsi="Times New Roman" w:cs="Times New Roman"/>
              <w:noProof/>
              <w:color w:val="auto"/>
            </w:rPr>
            <w:t>3.2.11.2. Detailed description</w:t>
          </w:r>
          <w:r w:rsidR="002510B6" w:rsidRPr="00B0205A">
            <w:rPr>
              <w:rFonts w:ascii="Times New Roman" w:hAnsi="Times New Roman" w:cs="Times New Roman"/>
              <w:noProof/>
              <w:webHidden/>
              <w:rPrChange w:id="1523" w:author="raye" w:date="2018-08-10T12:30:00Z">
                <w:rPr>
                  <w:noProof/>
                  <w:webHidden/>
                </w:rPr>
              </w:rPrChange>
            </w:rPr>
            <w:tab/>
          </w:r>
          <w:r w:rsidR="002510B6" w:rsidRPr="00B0205A">
            <w:rPr>
              <w:rFonts w:ascii="Times New Roman" w:hAnsi="Times New Roman" w:cs="Times New Roman"/>
              <w:noProof/>
              <w:webHidden/>
              <w:rPrChange w:id="1524" w:author="raye" w:date="2018-08-10T12:30:00Z">
                <w:rPr>
                  <w:noProof/>
                  <w:webHidden/>
                </w:rPr>
              </w:rPrChange>
            </w:rPr>
            <w:fldChar w:fldCharType="begin"/>
          </w:r>
          <w:r w:rsidR="002510B6" w:rsidRPr="00B0205A">
            <w:rPr>
              <w:rFonts w:ascii="Times New Roman" w:hAnsi="Times New Roman" w:cs="Times New Roman"/>
              <w:noProof/>
              <w:webHidden/>
              <w:rPrChange w:id="1525" w:author="raye" w:date="2018-08-10T12:30:00Z">
                <w:rPr>
                  <w:noProof/>
                  <w:webHidden/>
                </w:rPr>
              </w:rPrChange>
            </w:rPr>
            <w:instrText xml:space="preserve"> PAGEREF _Toc520839507 \h </w:instrText>
          </w:r>
          <w:r w:rsidR="002510B6" w:rsidRPr="00B0205A">
            <w:rPr>
              <w:rFonts w:ascii="Times New Roman" w:hAnsi="Times New Roman" w:cs="Times New Roman"/>
              <w:noProof/>
              <w:webHidden/>
              <w:rPrChange w:id="152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527" w:author="raye" w:date="2018-08-10T12:30:00Z">
                <w:rPr>
                  <w:noProof/>
                  <w:webHidden/>
                </w:rPr>
              </w:rPrChange>
            </w:rPr>
            <w:fldChar w:fldCharType="separate"/>
          </w:r>
          <w:r w:rsidR="002510B6" w:rsidRPr="00B0205A">
            <w:rPr>
              <w:rFonts w:ascii="Times New Roman" w:hAnsi="Times New Roman" w:cs="Times New Roman"/>
              <w:noProof/>
              <w:webHidden/>
              <w:rPrChange w:id="1528" w:author="raye" w:date="2018-08-10T12:30:00Z">
                <w:rPr>
                  <w:noProof/>
                  <w:webHidden/>
                </w:rPr>
              </w:rPrChange>
            </w:rPr>
            <w:t>170</w:t>
          </w:r>
          <w:r w:rsidR="002510B6" w:rsidRPr="00B0205A">
            <w:rPr>
              <w:rFonts w:ascii="Times New Roman" w:hAnsi="Times New Roman" w:cs="Times New Roman"/>
              <w:noProof/>
              <w:webHidden/>
              <w:rPrChange w:id="1529" w:author="raye" w:date="2018-08-10T12:30:00Z">
                <w:rPr>
                  <w:noProof/>
                  <w:webHidden/>
                </w:rPr>
              </w:rPrChange>
            </w:rPr>
            <w:fldChar w:fldCharType="end"/>
          </w:r>
          <w:r w:rsidRPr="00B0205A">
            <w:rPr>
              <w:rFonts w:ascii="Times New Roman" w:hAnsi="Times New Roman" w:cs="Times New Roman"/>
              <w:noProof/>
              <w:rPrChange w:id="1530" w:author="raye" w:date="2018-08-10T12:30:00Z">
                <w:rPr>
                  <w:noProof/>
                </w:rPr>
              </w:rPrChange>
            </w:rPr>
            <w:fldChar w:fldCharType="end"/>
          </w:r>
        </w:p>
        <w:p w14:paraId="71636168" w14:textId="77777777" w:rsidR="002510B6" w:rsidRPr="00B0205A" w:rsidRDefault="000B35C0">
          <w:pPr>
            <w:pStyle w:val="21"/>
            <w:tabs>
              <w:tab w:val="right" w:pos="8296"/>
            </w:tabs>
            <w:rPr>
              <w:rFonts w:ascii="Times New Roman" w:hAnsi="Times New Roman" w:cs="Times New Roman"/>
              <w:b w:val="0"/>
              <w:bCs w:val="0"/>
              <w:noProof/>
              <w:sz w:val="21"/>
              <w:rPrChange w:id="1531" w:author="raye" w:date="2018-08-10T12:30:00Z">
                <w:rPr>
                  <w:rFonts w:cstheme="minorBidi"/>
                  <w:b w:val="0"/>
                  <w:bCs w:val="0"/>
                  <w:noProof/>
                  <w:sz w:val="21"/>
                </w:rPr>
              </w:rPrChange>
            </w:rPr>
          </w:pPr>
          <w:r w:rsidRPr="00B0205A">
            <w:rPr>
              <w:rFonts w:ascii="Times New Roman" w:hAnsi="Times New Roman" w:cs="Times New Roman"/>
              <w:rPrChange w:id="1532" w:author="raye" w:date="2018-08-10T12:30:00Z">
                <w:rPr/>
              </w:rPrChange>
            </w:rPr>
            <w:fldChar w:fldCharType="begin"/>
          </w:r>
          <w:r w:rsidRPr="00B0205A">
            <w:rPr>
              <w:rFonts w:ascii="Times New Roman" w:hAnsi="Times New Roman" w:cs="Times New Roman"/>
              <w:rPrChange w:id="1533" w:author="raye" w:date="2018-08-10T12:30:00Z">
                <w:rPr/>
              </w:rPrChange>
            </w:rPr>
            <w:instrText xml:space="preserve"> HYPERLINK \l "_Toc520839508" </w:instrText>
          </w:r>
          <w:r w:rsidRPr="00B0205A">
            <w:rPr>
              <w:rFonts w:ascii="Times New Roman" w:hAnsi="Times New Roman" w:cs="Times New Roman"/>
              <w:rPrChange w:id="1534" w:author="raye" w:date="2018-08-10T12:30:00Z">
                <w:rPr>
                  <w:noProof/>
                </w:rPr>
              </w:rPrChange>
            </w:rPr>
            <w:fldChar w:fldCharType="separate"/>
          </w:r>
          <w:r w:rsidR="002510B6" w:rsidRPr="00B0205A">
            <w:rPr>
              <w:rStyle w:val="ac"/>
              <w:rFonts w:ascii="Times New Roman" w:eastAsia="等线" w:hAnsi="Times New Roman" w:cs="Times New Roman"/>
              <w:noProof/>
              <w:color w:val="auto"/>
              <w:rPrChange w:id="1535" w:author="raye" w:date="2018-08-10T12:30:00Z">
                <w:rPr>
                  <w:rStyle w:val="ac"/>
                  <w:rFonts w:ascii="等线" w:eastAsia="等线" w:hAnsi="等线" w:cs="Times New Roman"/>
                  <w:noProof/>
                  <w:color w:val="auto"/>
                </w:rPr>
              </w:rPrChange>
            </w:rPr>
            <w:t>3.2.11.3. Interface requirements</w:t>
          </w:r>
          <w:r w:rsidR="002510B6" w:rsidRPr="00B0205A">
            <w:rPr>
              <w:rFonts w:ascii="Times New Roman" w:hAnsi="Times New Roman" w:cs="Times New Roman"/>
              <w:noProof/>
              <w:webHidden/>
              <w:rPrChange w:id="1536" w:author="raye" w:date="2018-08-10T12:30:00Z">
                <w:rPr>
                  <w:noProof/>
                  <w:webHidden/>
                </w:rPr>
              </w:rPrChange>
            </w:rPr>
            <w:tab/>
          </w:r>
          <w:r w:rsidR="002510B6" w:rsidRPr="00B0205A">
            <w:rPr>
              <w:rFonts w:ascii="Times New Roman" w:hAnsi="Times New Roman" w:cs="Times New Roman"/>
              <w:noProof/>
              <w:webHidden/>
              <w:rPrChange w:id="1537" w:author="raye" w:date="2018-08-10T12:30:00Z">
                <w:rPr>
                  <w:noProof/>
                  <w:webHidden/>
                </w:rPr>
              </w:rPrChange>
            </w:rPr>
            <w:fldChar w:fldCharType="begin"/>
          </w:r>
          <w:r w:rsidR="002510B6" w:rsidRPr="00B0205A">
            <w:rPr>
              <w:rFonts w:ascii="Times New Roman" w:hAnsi="Times New Roman" w:cs="Times New Roman"/>
              <w:noProof/>
              <w:webHidden/>
              <w:rPrChange w:id="1538" w:author="raye" w:date="2018-08-10T12:30:00Z">
                <w:rPr>
                  <w:noProof/>
                  <w:webHidden/>
                </w:rPr>
              </w:rPrChange>
            </w:rPr>
            <w:instrText xml:space="preserve"> PAGEREF _Toc520839508 \h </w:instrText>
          </w:r>
          <w:r w:rsidR="002510B6" w:rsidRPr="00B0205A">
            <w:rPr>
              <w:rFonts w:ascii="Times New Roman" w:hAnsi="Times New Roman" w:cs="Times New Roman"/>
              <w:noProof/>
              <w:webHidden/>
              <w:rPrChange w:id="153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540" w:author="raye" w:date="2018-08-10T12:30:00Z">
                <w:rPr>
                  <w:noProof/>
                  <w:webHidden/>
                </w:rPr>
              </w:rPrChange>
            </w:rPr>
            <w:fldChar w:fldCharType="separate"/>
          </w:r>
          <w:r w:rsidR="002510B6" w:rsidRPr="00B0205A">
            <w:rPr>
              <w:rFonts w:ascii="Times New Roman" w:hAnsi="Times New Roman" w:cs="Times New Roman"/>
              <w:noProof/>
              <w:webHidden/>
              <w:rPrChange w:id="1541" w:author="raye" w:date="2018-08-10T12:30:00Z">
                <w:rPr>
                  <w:noProof/>
                  <w:webHidden/>
                </w:rPr>
              </w:rPrChange>
            </w:rPr>
            <w:t>176</w:t>
          </w:r>
          <w:r w:rsidR="002510B6" w:rsidRPr="00B0205A">
            <w:rPr>
              <w:rFonts w:ascii="Times New Roman" w:hAnsi="Times New Roman" w:cs="Times New Roman"/>
              <w:noProof/>
              <w:webHidden/>
              <w:rPrChange w:id="1542" w:author="raye" w:date="2018-08-10T12:30:00Z">
                <w:rPr>
                  <w:noProof/>
                  <w:webHidden/>
                </w:rPr>
              </w:rPrChange>
            </w:rPr>
            <w:fldChar w:fldCharType="end"/>
          </w:r>
          <w:r w:rsidRPr="00B0205A">
            <w:rPr>
              <w:rFonts w:ascii="Times New Roman" w:hAnsi="Times New Roman" w:cs="Times New Roman"/>
              <w:noProof/>
              <w:rPrChange w:id="1543" w:author="raye" w:date="2018-08-10T12:30:00Z">
                <w:rPr>
                  <w:noProof/>
                </w:rPr>
              </w:rPrChange>
            </w:rPr>
            <w:fldChar w:fldCharType="end"/>
          </w:r>
        </w:p>
        <w:p w14:paraId="0C9CBB29" w14:textId="77777777" w:rsidR="002510B6" w:rsidRPr="00B0205A" w:rsidRDefault="000B35C0">
          <w:pPr>
            <w:pStyle w:val="21"/>
            <w:tabs>
              <w:tab w:val="right" w:pos="8296"/>
            </w:tabs>
            <w:rPr>
              <w:rFonts w:ascii="Times New Roman" w:hAnsi="Times New Roman" w:cs="Times New Roman"/>
              <w:b w:val="0"/>
              <w:bCs w:val="0"/>
              <w:noProof/>
              <w:sz w:val="21"/>
              <w:rPrChange w:id="1544" w:author="raye" w:date="2018-08-10T12:30:00Z">
                <w:rPr>
                  <w:rFonts w:cstheme="minorBidi"/>
                  <w:b w:val="0"/>
                  <w:bCs w:val="0"/>
                  <w:noProof/>
                  <w:sz w:val="21"/>
                </w:rPr>
              </w:rPrChange>
            </w:rPr>
          </w:pPr>
          <w:r w:rsidRPr="00B0205A">
            <w:rPr>
              <w:rFonts w:ascii="Times New Roman" w:hAnsi="Times New Roman" w:cs="Times New Roman"/>
              <w:rPrChange w:id="1545" w:author="raye" w:date="2018-08-10T12:30:00Z">
                <w:rPr/>
              </w:rPrChange>
            </w:rPr>
            <w:fldChar w:fldCharType="begin"/>
          </w:r>
          <w:r w:rsidRPr="00B0205A">
            <w:rPr>
              <w:rFonts w:ascii="Times New Roman" w:hAnsi="Times New Roman" w:cs="Times New Roman"/>
              <w:rPrChange w:id="1546" w:author="raye" w:date="2018-08-10T12:30:00Z">
                <w:rPr/>
              </w:rPrChange>
            </w:rPr>
            <w:instrText xml:space="preserve"> HYPERLINK \l "_Toc520839509" </w:instrText>
          </w:r>
          <w:r w:rsidRPr="00B0205A">
            <w:rPr>
              <w:rFonts w:ascii="Times New Roman" w:hAnsi="Times New Roman" w:cs="Times New Roman"/>
              <w:rPrChange w:id="1547" w:author="raye" w:date="2018-08-10T12:30:00Z">
                <w:rPr>
                  <w:noProof/>
                </w:rPr>
              </w:rPrChange>
            </w:rPr>
            <w:fldChar w:fldCharType="separate"/>
          </w:r>
          <w:r w:rsidR="002510B6" w:rsidRPr="00B0205A">
            <w:rPr>
              <w:rStyle w:val="ac"/>
              <w:rFonts w:ascii="Times New Roman" w:hAnsi="Times New Roman" w:cs="Times New Roman"/>
              <w:noProof/>
              <w:color w:val="auto"/>
              <w:rPrChange w:id="1548" w:author="raye" w:date="2018-08-10T12:30:00Z">
                <w:rPr>
                  <w:rStyle w:val="ac"/>
                  <w:noProof/>
                  <w:color w:val="auto"/>
                </w:rPr>
              </w:rPrChange>
            </w:rPr>
            <w:t>3.2.12  Compliance Supervisor</w:t>
          </w:r>
          <w:r w:rsidR="002510B6" w:rsidRPr="00B0205A">
            <w:rPr>
              <w:rFonts w:ascii="Times New Roman" w:hAnsi="Times New Roman" w:cs="Times New Roman"/>
              <w:noProof/>
              <w:webHidden/>
              <w:rPrChange w:id="1549" w:author="raye" w:date="2018-08-10T12:30:00Z">
                <w:rPr>
                  <w:noProof/>
                  <w:webHidden/>
                </w:rPr>
              </w:rPrChange>
            </w:rPr>
            <w:tab/>
          </w:r>
          <w:r w:rsidR="002510B6" w:rsidRPr="00B0205A">
            <w:rPr>
              <w:rFonts w:ascii="Times New Roman" w:hAnsi="Times New Roman" w:cs="Times New Roman"/>
              <w:noProof/>
              <w:webHidden/>
              <w:rPrChange w:id="1550" w:author="raye" w:date="2018-08-10T12:30:00Z">
                <w:rPr>
                  <w:noProof/>
                  <w:webHidden/>
                </w:rPr>
              </w:rPrChange>
            </w:rPr>
            <w:fldChar w:fldCharType="begin"/>
          </w:r>
          <w:r w:rsidR="002510B6" w:rsidRPr="00B0205A">
            <w:rPr>
              <w:rFonts w:ascii="Times New Roman" w:hAnsi="Times New Roman" w:cs="Times New Roman"/>
              <w:noProof/>
              <w:webHidden/>
              <w:rPrChange w:id="1551" w:author="raye" w:date="2018-08-10T12:30:00Z">
                <w:rPr>
                  <w:noProof/>
                  <w:webHidden/>
                </w:rPr>
              </w:rPrChange>
            </w:rPr>
            <w:instrText xml:space="preserve"> PAGEREF _Toc520839509 \h </w:instrText>
          </w:r>
          <w:r w:rsidR="002510B6" w:rsidRPr="00B0205A">
            <w:rPr>
              <w:rFonts w:ascii="Times New Roman" w:hAnsi="Times New Roman" w:cs="Times New Roman"/>
              <w:noProof/>
              <w:webHidden/>
              <w:rPrChange w:id="1552"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553" w:author="raye" w:date="2018-08-10T12:30:00Z">
                <w:rPr>
                  <w:noProof/>
                  <w:webHidden/>
                </w:rPr>
              </w:rPrChange>
            </w:rPr>
            <w:fldChar w:fldCharType="separate"/>
          </w:r>
          <w:r w:rsidR="002510B6" w:rsidRPr="00B0205A">
            <w:rPr>
              <w:rFonts w:ascii="Times New Roman" w:hAnsi="Times New Roman" w:cs="Times New Roman"/>
              <w:noProof/>
              <w:webHidden/>
              <w:rPrChange w:id="1554" w:author="raye" w:date="2018-08-10T12:30:00Z">
                <w:rPr>
                  <w:noProof/>
                  <w:webHidden/>
                </w:rPr>
              </w:rPrChange>
            </w:rPr>
            <w:t>180</w:t>
          </w:r>
          <w:r w:rsidR="002510B6" w:rsidRPr="00B0205A">
            <w:rPr>
              <w:rFonts w:ascii="Times New Roman" w:hAnsi="Times New Roman" w:cs="Times New Roman"/>
              <w:noProof/>
              <w:webHidden/>
              <w:rPrChange w:id="1555" w:author="raye" w:date="2018-08-10T12:30:00Z">
                <w:rPr>
                  <w:noProof/>
                  <w:webHidden/>
                </w:rPr>
              </w:rPrChange>
            </w:rPr>
            <w:fldChar w:fldCharType="end"/>
          </w:r>
          <w:r w:rsidRPr="00B0205A">
            <w:rPr>
              <w:rFonts w:ascii="Times New Roman" w:hAnsi="Times New Roman" w:cs="Times New Roman"/>
              <w:noProof/>
              <w:rPrChange w:id="1556" w:author="raye" w:date="2018-08-10T12:30:00Z">
                <w:rPr>
                  <w:noProof/>
                </w:rPr>
              </w:rPrChange>
            </w:rPr>
            <w:fldChar w:fldCharType="end"/>
          </w:r>
        </w:p>
        <w:p w14:paraId="73C4C86B" w14:textId="77777777" w:rsidR="002510B6" w:rsidRPr="00B0205A" w:rsidRDefault="000B35C0">
          <w:pPr>
            <w:pStyle w:val="21"/>
            <w:tabs>
              <w:tab w:val="right" w:pos="8296"/>
            </w:tabs>
            <w:rPr>
              <w:rFonts w:ascii="Times New Roman" w:hAnsi="Times New Roman" w:cs="Times New Roman"/>
              <w:b w:val="0"/>
              <w:bCs w:val="0"/>
              <w:noProof/>
              <w:sz w:val="21"/>
              <w:rPrChange w:id="1557" w:author="raye" w:date="2018-08-10T12:30:00Z">
                <w:rPr>
                  <w:rFonts w:cstheme="minorBidi"/>
                  <w:b w:val="0"/>
                  <w:bCs w:val="0"/>
                  <w:noProof/>
                  <w:sz w:val="21"/>
                </w:rPr>
              </w:rPrChange>
            </w:rPr>
          </w:pPr>
          <w:r w:rsidRPr="00B0205A">
            <w:rPr>
              <w:rFonts w:ascii="Times New Roman" w:hAnsi="Times New Roman" w:cs="Times New Roman"/>
              <w:rPrChange w:id="1558" w:author="raye" w:date="2018-08-10T12:30:00Z">
                <w:rPr/>
              </w:rPrChange>
            </w:rPr>
            <w:fldChar w:fldCharType="begin"/>
          </w:r>
          <w:r w:rsidRPr="00B0205A">
            <w:rPr>
              <w:rFonts w:ascii="Times New Roman" w:hAnsi="Times New Roman" w:cs="Times New Roman"/>
              <w:rPrChange w:id="1559" w:author="raye" w:date="2018-08-10T12:30:00Z">
                <w:rPr/>
              </w:rPrChange>
            </w:rPr>
            <w:instrText xml:space="preserve"> HYPERLINK \l "_Toc520839510" </w:instrText>
          </w:r>
          <w:r w:rsidRPr="00B0205A">
            <w:rPr>
              <w:rFonts w:ascii="Times New Roman" w:hAnsi="Times New Roman" w:cs="Times New Roman"/>
              <w:rPrChange w:id="1560" w:author="raye" w:date="2018-08-10T12:30:00Z">
                <w:rPr>
                  <w:noProof/>
                </w:rPr>
              </w:rPrChange>
            </w:rPr>
            <w:fldChar w:fldCharType="separate"/>
          </w:r>
          <w:r w:rsidR="002510B6" w:rsidRPr="00B0205A">
            <w:rPr>
              <w:rStyle w:val="ac"/>
              <w:rFonts w:ascii="Times New Roman" w:hAnsi="Times New Roman" w:cs="Times New Roman"/>
              <w:noProof/>
              <w:color w:val="auto"/>
            </w:rPr>
            <w:t>3.2.12.1. Brief introduction to function</w:t>
          </w:r>
          <w:r w:rsidR="002510B6" w:rsidRPr="00B0205A">
            <w:rPr>
              <w:rFonts w:ascii="Times New Roman" w:hAnsi="Times New Roman" w:cs="Times New Roman"/>
              <w:noProof/>
              <w:webHidden/>
              <w:rPrChange w:id="1561" w:author="raye" w:date="2018-08-10T12:30:00Z">
                <w:rPr>
                  <w:noProof/>
                  <w:webHidden/>
                </w:rPr>
              </w:rPrChange>
            </w:rPr>
            <w:tab/>
          </w:r>
          <w:r w:rsidR="002510B6" w:rsidRPr="00B0205A">
            <w:rPr>
              <w:rFonts w:ascii="Times New Roman" w:hAnsi="Times New Roman" w:cs="Times New Roman"/>
              <w:noProof/>
              <w:webHidden/>
              <w:rPrChange w:id="1562" w:author="raye" w:date="2018-08-10T12:30:00Z">
                <w:rPr>
                  <w:noProof/>
                  <w:webHidden/>
                </w:rPr>
              </w:rPrChange>
            </w:rPr>
            <w:fldChar w:fldCharType="begin"/>
          </w:r>
          <w:r w:rsidR="002510B6" w:rsidRPr="00B0205A">
            <w:rPr>
              <w:rFonts w:ascii="Times New Roman" w:hAnsi="Times New Roman" w:cs="Times New Roman"/>
              <w:noProof/>
              <w:webHidden/>
              <w:rPrChange w:id="1563" w:author="raye" w:date="2018-08-10T12:30:00Z">
                <w:rPr>
                  <w:noProof/>
                  <w:webHidden/>
                </w:rPr>
              </w:rPrChange>
            </w:rPr>
            <w:instrText xml:space="preserve"> PAGEREF _Toc520839510 \h </w:instrText>
          </w:r>
          <w:r w:rsidR="002510B6" w:rsidRPr="00B0205A">
            <w:rPr>
              <w:rFonts w:ascii="Times New Roman" w:hAnsi="Times New Roman" w:cs="Times New Roman"/>
              <w:noProof/>
              <w:webHidden/>
              <w:rPrChange w:id="156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565" w:author="raye" w:date="2018-08-10T12:30:00Z">
                <w:rPr>
                  <w:noProof/>
                  <w:webHidden/>
                </w:rPr>
              </w:rPrChange>
            </w:rPr>
            <w:fldChar w:fldCharType="separate"/>
          </w:r>
          <w:r w:rsidR="002510B6" w:rsidRPr="00B0205A">
            <w:rPr>
              <w:rFonts w:ascii="Times New Roman" w:hAnsi="Times New Roman" w:cs="Times New Roman"/>
              <w:noProof/>
              <w:webHidden/>
              <w:rPrChange w:id="1566" w:author="raye" w:date="2018-08-10T12:30:00Z">
                <w:rPr>
                  <w:noProof/>
                  <w:webHidden/>
                </w:rPr>
              </w:rPrChange>
            </w:rPr>
            <w:t>180</w:t>
          </w:r>
          <w:r w:rsidR="002510B6" w:rsidRPr="00B0205A">
            <w:rPr>
              <w:rFonts w:ascii="Times New Roman" w:hAnsi="Times New Roman" w:cs="Times New Roman"/>
              <w:noProof/>
              <w:webHidden/>
              <w:rPrChange w:id="1567" w:author="raye" w:date="2018-08-10T12:30:00Z">
                <w:rPr>
                  <w:noProof/>
                  <w:webHidden/>
                </w:rPr>
              </w:rPrChange>
            </w:rPr>
            <w:fldChar w:fldCharType="end"/>
          </w:r>
          <w:r w:rsidRPr="00B0205A">
            <w:rPr>
              <w:rFonts w:ascii="Times New Roman" w:hAnsi="Times New Roman" w:cs="Times New Roman"/>
              <w:noProof/>
              <w:rPrChange w:id="1568" w:author="raye" w:date="2018-08-10T12:30:00Z">
                <w:rPr>
                  <w:noProof/>
                </w:rPr>
              </w:rPrChange>
            </w:rPr>
            <w:fldChar w:fldCharType="end"/>
          </w:r>
        </w:p>
        <w:p w14:paraId="5F49975F" w14:textId="77777777" w:rsidR="002510B6" w:rsidRPr="00B0205A" w:rsidRDefault="000B35C0">
          <w:pPr>
            <w:pStyle w:val="21"/>
            <w:tabs>
              <w:tab w:val="right" w:pos="8296"/>
            </w:tabs>
            <w:rPr>
              <w:rFonts w:ascii="Times New Roman" w:hAnsi="Times New Roman" w:cs="Times New Roman"/>
              <w:b w:val="0"/>
              <w:bCs w:val="0"/>
              <w:noProof/>
              <w:sz w:val="21"/>
              <w:rPrChange w:id="1569" w:author="raye" w:date="2018-08-10T12:30:00Z">
                <w:rPr>
                  <w:rFonts w:cstheme="minorBidi"/>
                  <w:b w:val="0"/>
                  <w:bCs w:val="0"/>
                  <w:noProof/>
                  <w:sz w:val="21"/>
                </w:rPr>
              </w:rPrChange>
            </w:rPr>
          </w:pPr>
          <w:r w:rsidRPr="00B0205A">
            <w:rPr>
              <w:rFonts w:ascii="Times New Roman" w:hAnsi="Times New Roman" w:cs="Times New Roman"/>
              <w:rPrChange w:id="1570" w:author="raye" w:date="2018-08-10T12:30:00Z">
                <w:rPr/>
              </w:rPrChange>
            </w:rPr>
            <w:fldChar w:fldCharType="begin"/>
          </w:r>
          <w:r w:rsidRPr="00B0205A">
            <w:rPr>
              <w:rFonts w:ascii="Times New Roman" w:hAnsi="Times New Roman" w:cs="Times New Roman"/>
              <w:rPrChange w:id="1571" w:author="raye" w:date="2018-08-10T12:30:00Z">
                <w:rPr/>
              </w:rPrChange>
            </w:rPr>
            <w:instrText xml:space="preserve"> HYPERLINK \l "_Toc520839511" </w:instrText>
          </w:r>
          <w:r w:rsidRPr="00B0205A">
            <w:rPr>
              <w:rFonts w:ascii="Times New Roman" w:hAnsi="Times New Roman" w:cs="Times New Roman"/>
              <w:rPrChange w:id="1572" w:author="raye" w:date="2018-08-10T12:30:00Z">
                <w:rPr>
                  <w:noProof/>
                </w:rPr>
              </w:rPrChange>
            </w:rPr>
            <w:fldChar w:fldCharType="separate"/>
          </w:r>
          <w:r w:rsidR="002510B6" w:rsidRPr="00B0205A">
            <w:rPr>
              <w:rStyle w:val="ac"/>
              <w:rFonts w:ascii="Times New Roman" w:hAnsi="Times New Roman" w:cs="Times New Roman"/>
              <w:noProof/>
              <w:color w:val="auto"/>
            </w:rPr>
            <w:t>3.2.12.2. Detailed description</w:t>
          </w:r>
          <w:r w:rsidR="002510B6" w:rsidRPr="00B0205A">
            <w:rPr>
              <w:rFonts w:ascii="Times New Roman" w:hAnsi="Times New Roman" w:cs="Times New Roman"/>
              <w:noProof/>
              <w:webHidden/>
              <w:rPrChange w:id="1573" w:author="raye" w:date="2018-08-10T12:30:00Z">
                <w:rPr>
                  <w:noProof/>
                  <w:webHidden/>
                </w:rPr>
              </w:rPrChange>
            </w:rPr>
            <w:tab/>
          </w:r>
          <w:r w:rsidR="002510B6" w:rsidRPr="00B0205A">
            <w:rPr>
              <w:rFonts w:ascii="Times New Roman" w:hAnsi="Times New Roman" w:cs="Times New Roman"/>
              <w:noProof/>
              <w:webHidden/>
              <w:rPrChange w:id="1574" w:author="raye" w:date="2018-08-10T12:30:00Z">
                <w:rPr>
                  <w:noProof/>
                  <w:webHidden/>
                </w:rPr>
              </w:rPrChange>
            </w:rPr>
            <w:fldChar w:fldCharType="begin"/>
          </w:r>
          <w:r w:rsidR="002510B6" w:rsidRPr="00B0205A">
            <w:rPr>
              <w:rFonts w:ascii="Times New Roman" w:hAnsi="Times New Roman" w:cs="Times New Roman"/>
              <w:noProof/>
              <w:webHidden/>
              <w:rPrChange w:id="1575" w:author="raye" w:date="2018-08-10T12:30:00Z">
                <w:rPr>
                  <w:noProof/>
                  <w:webHidden/>
                </w:rPr>
              </w:rPrChange>
            </w:rPr>
            <w:instrText xml:space="preserve"> PAGEREF _Toc520839511 \h </w:instrText>
          </w:r>
          <w:r w:rsidR="002510B6" w:rsidRPr="00B0205A">
            <w:rPr>
              <w:rFonts w:ascii="Times New Roman" w:hAnsi="Times New Roman" w:cs="Times New Roman"/>
              <w:noProof/>
              <w:webHidden/>
              <w:rPrChange w:id="157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577" w:author="raye" w:date="2018-08-10T12:30:00Z">
                <w:rPr>
                  <w:noProof/>
                  <w:webHidden/>
                </w:rPr>
              </w:rPrChange>
            </w:rPr>
            <w:fldChar w:fldCharType="separate"/>
          </w:r>
          <w:r w:rsidR="002510B6" w:rsidRPr="00B0205A">
            <w:rPr>
              <w:rFonts w:ascii="Times New Roman" w:hAnsi="Times New Roman" w:cs="Times New Roman"/>
              <w:noProof/>
              <w:webHidden/>
              <w:rPrChange w:id="1578" w:author="raye" w:date="2018-08-10T12:30:00Z">
                <w:rPr>
                  <w:noProof/>
                  <w:webHidden/>
                </w:rPr>
              </w:rPrChange>
            </w:rPr>
            <w:t>180</w:t>
          </w:r>
          <w:r w:rsidR="002510B6" w:rsidRPr="00B0205A">
            <w:rPr>
              <w:rFonts w:ascii="Times New Roman" w:hAnsi="Times New Roman" w:cs="Times New Roman"/>
              <w:noProof/>
              <w:webHidden/>
              <w:rPrChange w:id="1579" w:author="raye" w:date="2018-08-10T12:30:00Z">
                <w:rPr>
                  <w:noProof/>
                  <w:webHidden/>
                </w:rPr>
              </w:rPrChange>
            </w:rPr>
            <w:fldChar w:fldCharType="end"/>
          </w:r>
          <w:r w:rsidRPr="00B0205A">
            <w:rPr>
              <w:rFonts w:ascii="Times New Roman" w:hAnsi="Times New Roman" w:cs="Times New Roman"/>
              <w:noProof/>
              <w:rPrChange w:id="1580" w:author="raye" w:date="2018-08-10T12:30:00Z">
                <w:rPr>
                  <w:noProof/>
                </w:rPr>
              </w:rPrChange>
            </w:rPr>
            <w:fldChar w:fldCharType="end"/>
          </w:r>
        </w:p>
        <w:p w14:paraId="254103EF" w14:textId="77777777" w:rsidR="002510B6" w:rsidRPr="00B0205A" w:rsidRDefault="000B35C0">
          <w:pPr>
            <w:pStyle w:val="21"/>
            <w:tabs>
              <w:tab w:val="right" w:pos="8296"/>
            </w:tabs>
            <w:rPr>
              <w:rFonts w:ascii="Times New Roman" w:hAnsi="Times New Roman" w:cs="Times New Roman"/>
              <w:b w:val="0"/>
              <w:bCs w:val="0"/>
              <w:noProof/>
              <w:sz w:val="21"/>
              <w:rPrChange w:id="1581" w:author="raye" w:date="2018-08-10T12:30:00Z">
                <w:rPr>
                  <w:rFonts w:cstheme="minorBidi"/>
                  <w:b w:val="0"/>
                  <w:bCs w:val="0"/>
                  <w:noProof/>
                  <w:sz w:val="21"/>
                </w:rPr>
              </w:rPrChange>
            </w:rPr>
          </w:pPr>
          <w:r w:rsidRPr="00B0205A">
            <w:rPr>
              <w:rFonts w:ascii="Times New Roman" w:hAnsi="Times New Roman" w:cs="Times New Roman"/>
              <w:rPrChange w:id="1582" w:author="raye" w:date="2018-08-10T12:30:00Z">
                <w:rPr/>
              </w:rPrChange>
            </w:rPr>
            <w:fldChar w:fldCharType="begin"/>
          </w:r>
          <w:r w:rsidRPr="00B0205A">
            <w:rPr>
              <w:rFonts w:ascii="Times New Roman" w:hAnsi="Times New Roman" w:cs="Times New Roman"/>
              <w:rPrChange w:id="1583" w:author="raye" w:date="2018-08-10T12:30:00Z">
                <w:rPr/>
              </w:rPrChange>
            </w:rPr>
            <w:instrText xml:space="preserve"> HYPERLINK \l "_Toc520839512" </w:instrText>
          </w:r>
          <w:r w:rsidRPr="00B0205A">
            <w:rPr>
              <w:rFonts w:ascii="Times New Roman" w:hAnsi="Times New Roman" w:cs="Times New Roman"/>
              <w:rPrChange w:id="1584" w:author="raye" w:date="2018-08-10T12:30:00Z">
                <w:rPr>
                  <w:noProof/>
                </w:rPr>
              </w:rPrChange>
            </w:rPr>
            <w:fldChar w:fldCharType="separate"/>
          </w:r>
          <w:r w:rsidR="002510B6" w:rsidRPr="00B0205A">
            <w:rPr>
              <w:rStyle w:val="ac"/>
              <w:rFonts w:ascii="Times New Roman" w:eastAsia="等线" w:hAnsi="Times New Roman" w:cs="Times New Roman"/>
              <w:noProof/>
              <w:color w:val="auto"/>
              <w:rPrChange w:id="1585" w:author="raye" w:date="2018-08-10T12:30:00Z">
                <w:rPr>
                  <w:rStyle w:val="ac"/>
                  <w:rFonts w:ascii="等线" w:eastAsia="等线" w:hAnsi="等线" w:cs="Times New Roman"/>
                  <w:noProof/>
                  <w:color w:val="auto"/>
                </w:rPr>
              </w:rPrChange>
            </w:rPr>
            <w:t>3.2.12.3. Interface requirements</w:t>
          </w:r>
          <w:r w:rsidR="002510B6" w:rsidRPr="00B0205A">
            <w:rPr>
              <w:rFonts w:ascii="Times New Roman" w:hAnsi="Times New Roman" w:cs="Times New Roman"/>
              <w:noProof/>
              <w:webHidden/>
              <w:rPrChange w:id="1586" w:author="raye" w:date="2018-08-10T12:30:00Z">
                <w:rPr>
                  <w:noProof/>
                  <w:webHidden/>
                </w:rPr>
              </w:rPrChange>
            </w:rPr>
            <w:tab/>
          </w:r>
          <w:r w:rsidR="002510B6" w:rsidRPr="00B0205A">
            <w:rPr>
              <w:rFonts w:ascii="Times New Roman" w:hAnsi="Times New Roman" w:cs="Times New Roman"/>
              <w:noProof/>
              <w:webHidden/>
              <w:rPrChange w:id="1587" w:author="raye" w:date="2018-08-10T12:30:00Z">
                <w:rPr>
                  <w:noProof/>
                  <w:webHidden/>
                </w:rPr>
              </w:rPrChange>
            </w:rPr>
            <w:fldChar w:fldCharType="begin"/>
          </w:r>
          <w:r w:rsidR="002510B6" w:rsidRPr="00B0205A">
            <w:rPr>
              <w:rFonts w:ascii="Times New Roman" w:hAnsi="Times New Roman" w:cs="Times New Roman"/>
              <w:noProof/>
              <w:webHidden/>
              <w:rPrChange w:id="1588" w:author="raye" w:date="2018-08-10T12:30:00Z">
                <w:rPr>
                  <w:noProof/>
                  <w:webHidden/>
                </w:rPr>
              </w:rPrChange>
            </w:rPr>
            <w:instrText xml:space="preserve"> PAGEREF _Toc520839512 \h </w:instrText>
          </w:r>
          <w:r w:rsidR="002510B6" w:rsidRPr="00B0205A">
            <w:rPr>
              <w:rFonts w:ascii="Times New Roman" w:hAnsi="Times New Roman" w:cs="Times New Roman"/>
              <w:noProof/>
              <w:webHidden/>
              <w:rPrChange w:id="158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590" w:author="raye" w:date="2018-08-10T12:30:00Z">
                <w:rPr>
                  <w:noProof/>
                  <w:webHidden/>
                </w:rPr>
              </w:rPrChange>
            </w:rPr>
            <w:fldChar w:fldCharType="separate"/>
          </w:r>
          <w:r w:rsidR="002510B6" w:rsidRPr="00B0205A">
            <w:rPr>
              <w:rFonts w:ascii="Times New Roman" w:hAnsi="Times New Roman" w:cs="Times New Roman"/>
              <w:noProof/>
              <w:webHidden/>
              <w:rPrChange w:id="1591" w:author="raye" w:date="2018-08-10T12:30:00Z">
                <w:rPr>
                  <w:noProof/>
                  <w:webHidden/>
                </w:rPr>
              </w:rPrChange>
            </w:rPr>
            <w:t>186</w:t>
          </w:r>
          <w:r w:rsidR="002510B6" w:rsidRPr="00B0205A">
            <w:rPr>
              <w:rFonts w:ascii="Times New Roman" w:hAnsi="Times New Roman" w:cs="Times New Roman"/>
              <w:noProof/>
              <w:webHidden/>
              <w:rPrChange w:id="1592" w:author="raye" w:date="2018-08-10T12:30:00Z">
                <w:rPr>
                  <w:noProof/>
                  <w:webHidden/>
                </w:rPr>
              </w:rPrChange>
            </w:rPr>
            <w:fldChar w:fldCharType="end"/>
          </w:r>
          <w:r w:rsidRPr="00B0205A">
            <w:rPr>
              <w:rFonts w:ascii="Times New Roman" w:hAnsi="Times New Roman" w:cs="Times New Roman"/>
              <w:noProof/>
              <w:rPrChange w:id="1593" w:author="raye" w:date="2018-08-10T12:30:00Z">
                <w:rPr>
                  <w:noProof/>
                </w:rPr>
              </w:rPrChange>
            </w:rPr>
            <w:fldChar w:fldCharType="end"/>
          </w:r>
        </w:p>
        <w:p w14:paraId="4A40BB4B" w14:textId="77777777" w:rsidR="002510B6" w:rsidRPr="00B0205A" w:rsidRDefault="000B35C0">
          <w:pPr>
            <w:pStyle w:val="21"/>
            <w:tabs>
              <w:tab w:val="right" w:pos="8296"/>
            </w:tabs>
            <w:rPr>
              <w:rFonts w:ascii="Times New Roman" w:hAnsi="Times New Roman" w:cs="Times New Roman"/>
              <w:b w:val="0"/>
              <w:bCs w:val="0"/>
              <w:noProof/>
              <w:sz w:val="21"/>
              <w:rPrChange w:id="1594" w:author="raye" w:date="2018-08-10T12:30:00Z">
                <w:rPr>
                  <w:rFonts w:cstheme="minorBidi"/>
                  <w:b w:val="0"/>
                  <w:bCs w:val="0"/>
                  <w:noProof/>
                  <w:sz w:val="21"/>
                </w:rPr>
              </w:rPrChange>
            </w:rPr>
          </w:pPr>
          <w:r w:rsidRPr="00B0205A">
            <w:rPr>
              <w:rFonts w:ascii="Times New Roman" w:hAnsi="Times New Roman" w:cs="Times New Roman"/>
              <w:rPrChange w:id="1595" w:author="raye" w:date="2018-08-10T12:30:00Z">
                <w:rPr/>
              </w:rPrChange>
            </w:rPr>
            <w:fldChar w:fldCharType="begin"/>
          </w:r>
          <w:r w:rsidRPr="00B0205A">
            <w:rPr>
              <w:rFonts w:ascii="Times New Roman" w:hAnsi="Times New Roman" w:cs="Times New Roman"/>
              <w:rPrChange w:id="1596" w:author="raye" w:date="2018-08-10T12:30:00Z">
                <w:rPr/>
              </w:rPrChange>
            </w:rPr>
            <w:instrText xml:space="preserve"> HYPERLINK \l "_Toc520839513" </w:instrText>
          </w:r>
          <w:r w:rsidRPr="00B0205A">
            <w:rPr>
              <w:rFonts w:ascii="Times New Roman" w:hAnsi="Times New Roman" w:cs="Times New Roman"/>
              <w:rPrChange w:id="1597" w:author="raye" w:date="2018-08-10T12:30:00Z">
                <w:rPr>
                  <w:noProof/>
                </w:rPr>
              </w:rPrChange>
            </w:rPr>
            <w:fldChar w:fldCharType="separate"/>
          </w:r>
          <w:r w:rsidR="002510B6" w:rsidRPr="00B0205A">
            <w:rPr>
              <w:rStyle w:val="ac"/>
              <w:rFonts w:ascii="Times New Roman" w:hAnsi="Times New Roman" w:cs="Times New Roman"/>
              <w:noProof/>
              <w:color w:val="auto"/>
              <w:rPrChange w:id="1598" w:author="raye" w:date="2018-08-10T12:30:00Z">
                <w:rPr>
                  <w:rStyle w:val="ac"/>
                  <w:noProof/>
                  <w:color w:val="auto"/>
                </w:rPr>
              </w:rPrChange>
            </w:rPr>
            <w:t>3.2.13  Compliance Analyst</w:t>
          </w:r>
          <w:r w:rsidR="002510B6" w:rsidRPr="00B0205A">
            <w:rPr>
              <w:rFonts w:ascii="Times New Roman" w:hAnsi="Times New Roman" w:cs="Times New Roman"/>
              <w:noProof/>
              <w:webHidden/>
              <w:rPrChange w:id="1599" w:author="raye" w:date="2018-08-10T12:30:00Z">
                <w:rPr>
                  <w:noProof/>
                  <w:webHidden/>
                </w:rPr>
              </w:rPrChange>
            </w:rPr>
            <w:tab/>
          </w:r>
          <w:r w:rsidR="002510B6" w:rsidRPr="00B0205A">
            <w:rPr>
              <w:rFonts w:ascii="Times New Roman" w:hAnsi="Times New Roman" w:cs="Times New Roman"/>
              <w:noProof/>
              <w:webHidden/>
              <w:rPrChange w:id="1600" w:author="raye" w:date="2018-08-10T12:30:00Z">
                <w:rPr>
                  <w:noProof/>
                  <w:webHidden/>
                </w:rPr>
              </w:rPrChange>
            </w:rPr>
            <w:fldChar w:fldCharType="begin"/>
          </w:r>
          <w:r w:rsidR="002510B6" w:rsidRPr="00B0205A">
            <w:rPr>
              <w:rFonts w:ascii="Times New Roman" w:hAnsi="Times New Roman" w:cs="Times New Roman"/>
              <w:noProof/>
              <w:webHidden/>
              <w:rPrChange w:id="1601" w:author="raye" w:date="2018-08-10T12:30:00Z">
                <w:rPr>
                  <w:noProof/>
                  <w:webHidden/>
                </w:rPr>
              </w:rPrChange>
            </w:rPr>
            <w:instrText xml:space="preserve"> PAGEREF _Toc520839513 \h </w:instrText>
          </w:r>
          <w:r w:rsidR="002510B6" w:rsidRPr="00B0205A">
            <w:rPr>
              <w:rFonts w:ascii="Times New Roman" w:hAnsi="Times New Roman" w:cs="Times New Roman"/>
              <w:noProof/>
              <w:webHidden/>
              <w:rPrChange w:id="1602"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603" w:author="raye" w:date="2018-08-10T12:30:00Z">
                <w:rPr>
                  <w:noProof/>
                  <w:webHidden/>
                </w:rPr>
              </w:rPrChange>
            </w:rPr>
            <w:fldChar w:fldCharType="separate"/>
          </w:r>
          <w:r w:rsidR="002510B6" w:rsidRPr="00B0205A">
            <w:rPr>
              <w:rFonts w:ascii="Times New Roman" w:hAnsi="Times New Roman" w:cs="Times New Roman"/>
              <w:noProof/>
              <w:webHidden/>
              <w:rPrChange w:id="1604" w:author="raye" w:date="2018-08-10T12:30:00Z">
                <w:rPr>
                  <w:noProof/>
                  <w:webHidden/>
                </w:rPr>
              </w:rPrChange>
            </w:rPr>
            <w:t>190</w:t>
          </w:r>
          <w:r w:rsidR="002510B6" w:rsidRPr="00B0205A">
            <w:rPr>
              <w:rFonts w:ascii="Times New Roman" w:hAnsi="Times New Roman" w:cs="Times New Roman"/>
              <w:noProof/>
              <w:webHidden/>
              <w:rPrChange w:id="1605" w:author="raye" w:date="2018-08-10T12:30:00Z">
                <w:rPr>
                  <w:noProof/>
                  <w:webHidden/>
                </w:rPr>
              </w:rPrChange>
            </w:rPr>
            <w:fldChar w:fldCharType="end"/>
          </w:r>
          <w:r w:rsidRPr="00B0205A">
            <w:rPr>
              <w:rFonts w:ascii="Times New Roman" w:hAnsi="Times New Roman" w:cs="Times New Roman"/>
              <w:noProof/>
              <w:rPrChange w:id="1606" w:author="raye" w:date="2018-08-10T12:30:00Z">
                <w:rPr>
                  <w:noProof/>
                </w:rPr>
              </w:rPrChange>
            </w:rPr>
            <w:fldChar w:fldCharType="end"/>
          </w:r>
        </w:p>
        <w:p w14:paraId="305E136C" w14:textId="77777777" w:rsidR="002510B6" w:rsidRPr="00B0205A" w:rsidRDefault="000B35C0">
          <w:pPr>
            <w:pStyle w:val="21"/>
            <w:tabs>
              <w:tab w:val="right" w:pos="8296"/>
            </w:tabs>
            <w:rPr>
              <w:rFonts w:ascii="Times New Roman" w:hAnsi="Times New Roman" w:cs="Times New Roman"/>
              <w:b w:val="0"/>
              <w:bCs w:val="0"/>
              <w:noProof/>
              <w:sz w:val="21"/>
              <w:rPrChange w:id="1607" w:author="raye" w:date="2018-08-10T12:30:00Z">
                <w:rPr>
                  <w:rFonts w:cstheme="minorBidi"/>
                  <w:b w:val="0"/>
                  <w:bCs w:val="0"/>
                  <w:noProof/>
                  <w:sz w:val="21"/>
                </w:rPr>
              </w:rPrChange>
            </w:rPr>
          </w:pPr>
          <w:r w:rsidRPr="00B0205A">
            <w:rPr>
              <w:rFonts w:ascii="Times New Roman" w:hAnsi="Times New Roman" w:cs="Times New Roman"/>
              <w:rPrChange w:id="1608" w:author="raye" w:date="2018-08-10T12:30:00Z">
                <w:rPr/>
              </w:rPrChange>
            </w:rPr>
            <w:fldChar w:fldCharType="begin"/>
          </w:r>
          <w:r w:rsidRPr="00B0205A">
            <w:rPr>
              <w:rFonts w:ascii="Times New Roman" w:hAnsi="Times New Roman" w:cs="Times New Roman"/>
              <w:rPrChange w:id="1609" w:author="raye" w:date="2018-08-10T12:30:00Z">
                <w:rPr/>
              </w:rPrChange>
            </w:rPr>
            <w:instrText xml:space="preserve"> HYPERLINK \l "_Toc520839514" </w:instrText>
          </w:r>
          <w:r w:rsidRPr="00B0205A">
            <w:rPr>
              <w:rFonts w:ascii="Times New Roman" w:hAnsi="Times New Roman" w:cs="Times New Roman"/>
              <w:rPrChange w:id="1610" w:author="raye" w:date="2018-08-10T12:30:00Z">
                <w:rPr>
                  <w:noProof/>
                </w:rPr>
              </w:rPrChange>
            </w:rPr>
            <w:fldChar w:fldCharType="separate"/>
          </w:r>
          <w:r w:rsidR="002510B6" w:rsidRPr="00B0205A">
            <w:rPr>
              <w:rStyle w:val="ac"/>
              <w:rFonts w:ascii="Times New Roman" w:hAnsi="Times New Roman" w:cs="Times New Roman"/>
              <w:noProof/>
              <w:color w:val="auto"/>
            </w:rPr>
            <w:t>3.2.13.1. Brief introduction to function</w:t>
          </w:r>
          <w:r w:rsidR="002510B6" w:rsidRPr="00B0205A">
            <w:rPr>
              <w:rFonts w:ascii="Times New Roman" w:hAnsi="Times New Roman" w:cs="Times New Roman"/>
              <w:noProof/>
              <w:webHidden/>
              <w:rPrChange w:id="1611" w:author="raye" w:date="2018-08-10T12:30:00Z">
                <w:rPr>
                  <w:noProof/>
                  <w:webHidden/>
                </w:rPr>
              </w:rPrChange>
            </w:rPr>
            <w:tab/>
          </w:r>
          <w:r w:rsidR="002510B6" w:rsidRPr="00B0205A">
            <w:rPr>
              <w:rFonts w:ascii="Times New Roman" w:hAnsi="Times New Roman" w:cs="Times New Roman"/>
              <w:noProof/>
              <w:webHidden/>
              <w:rPrChange w:id="1612" w:author="raye" w:date="2018-08-10T12:30:00Z">
                <w:rPr>
                  <w:noProof/>
                  <w:webHidden/>
                </w:rPr>
              </w:rPrChange>
            </w:rPr>
            <w:fldChar w:fldCharType="begin"/>
          </w:r>
          <w:r w:rsidR="002510B6" w:rsidRPr="00B0205A">
            <w:rPr>
              <w:rFonts w:ascii="Times New Roman" w:hAnsi="Times New Roman" w:cs="Times New Roman"/>
              <w:noProof/>
              <w:webHidden/>
              <w:rPrChange w:id="1613" w:author="raye" w:date="2018-08-10T12:30:00Z">
                <w:rPr>
                  <w:noProof/>
                  <w:webHidden/>
                </w:rPr>
              </w:rPrChange>
            </w:rPr>
            <w:instrText xml:space="preserve"> PAGEREF _Toc520839514 \h </w:instrText>
          </w:r>
          <w:r w:rsidR="002510B6" w:rsidRPr="00B0205A">
            <w:rPr>
              <w:rFonts w:ascii="Times New Roman" w:hAnsi="Times New Roman" w:cs="Times New Roman"/>
              <w:noProof/>
              <w:webHidden/>
              <w:rPrChange w:id="161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615" w:author="raye" w:date="2018-08-10T12:30:00Z">
                <w:rPr>
                  <w:noProof/>
                  <w:webHidden/>
                </w:rPr>
              </w:rPrChange>
            </w:rPr>
            <w:fldChar w:fldCharType="separate"/>
          </w:r>
          <w:r w:rsidR="002510B6" w:rsidRPr="00B0205A">
            <w:rPr>
              <w:rFonts w:ascii="Times New Roman" w:hAnsi="Times New Roman" w:cs="Times New Roman"/>
              <w:noProof/>
              <w:webHidden/>
              <w:rPrChange w:id="1616" w:author="raye" w:date="2018-08-10T12:30:00Z">
                <w:rPr>
                  <w:noProof/>
                  <w:webHidden/>
                </w:rPr>
              </w:rPrChange>
            </w:rPr>
            <w:t>190</w:t>
          </w:r>
          <w:r w:rsidR="002510B6" w:rsidRPr="00B0205A">
            <w:rPr>
              <w:rFonts w:ascii="Times New Roman" w:hAnsi="Times New Roman" w:cs="Times New Roman"/>
              <w:noProof/>
              <w:webHidden/>
              <w:rPrChange w:id="1617" w:author="raye" w:date="2018-08-10T12:30:00Z">
                <w:rPr>
                  <w:noProof/>
                  <w:webHidden/>
                </w:rPr>
              </w:rPrChange>
            </w:rPr>
            <w:fldChar w:fldCharType="end"/>
          </w:r>
          <w:r w:rsidRPr="00B0205A">
            <w:rPr>
              <w:rFonts w:ascii="Times New Roman" w:hAnsi="Times New Roman" w:cs="Times New Roman"/>
              <w:noProof/>
              <w:rPrChange w:id="1618" w:author="raye" w:date="2018-08-10T12:30:00Z">
                <w:rPr>
                  <w:noProof/>
                </w:rPr>
              </w:rPrChange>
            </w:rPr>
            <w:fldChar w:fldCharType="end"/>
          </w:r>
        </w:p>
        <w:p w14:paraId="241BF4A5" w14:textId="77777777" w:rsidR="002510B6" w:rsidRPr="00B0205A" w:rsidRDefault="000B35C0">
          <w:pPr>
            <w:pStyle w:val="21"/>
            <w:tabs>
              <w:tab w:val="right" w:pos="8296"/>
            </w:tabs>
            <w:rPr>
              <w:rFonts w:ascii="Times New Roman" w:hAnsi="Times New Roman" w:cs="Times New Roman"/>
              <w:b w:val="0"/>
              <w:bCs w:val="0"/>
              <w:noProof/>
              <w:sz w:val="21"/>
              <w:rPrChange w:id="1619" w:author="raye" w:date="2018-08-10T12:30:00Z">
                <w:rPr>
                  <w:rFonts w:cstheme="minorBidi"/>
                  <w:b w:val="0"/>
                  <w:bCs w:val="0"/>
                  <w:noProof/>
                  <w:sz w:val="21"/>
                </w:rPr>
              </w:rPrChange>
            </w:rPr>
          </w:pPr>
          <w:r w:rsidRPr="00B0205A">
            <w:rPr>
              <w:rFonts w:ascii="Times New Roman" w:hAnsi="Times New Roman" w:cs="Times New Roman"/>
              <w:rPrChange w:id="1620" w:author="raye" w:date="2018-08-10T12:30:00Z">
                <w:rPr/>
              </w:rPrChange>
            </w:rPr>
            <w:fldChar w:fldCharType="begin"/>
          </w:r>
          <w:r w:rsidRPr="00B0205A">
            <w:rPr>
              <w:rFonts w:ascii="Times New Roman" w:hAnsi="Times New Roman" w:cs="Times New Roman"/>
              <w:rPrChange w:id="1621" w:author="raye" w:date="2018-08-10T12:30:00Z">
                <w:rPr/>
              </w:rPrChange>
            </w:rPr>
            <w:instrText xml:space="preserve"> HYPERLINK \l "_Toc520839515" </w:instrText>
          </w:r>
          <w:r w:rsidRPr="00B0205A">
            <w:rPr>
              <w:rFonts w:ascii="Times New Roman" w:hAnsi="Times New Roman" w:cs="Times New Roman"/>
              <w:rPrChange w:id="1622" w:author="raye" w:date="2018-08-10T12:30:00Z">
                <w:rPr>
                  <w:noProof/>
                </w:rPr>
              </w:rPrChange>
            </w:rPr>
            <w:fldChar w:fldCharType="separate"/>
          </w:r>
          <w:r w:rsidR="002510B6" w:rsidRPr="00B0205A">
            <w:rPr>
              <w:rStyle w:val="ac"/>
              <w:rFonts w:ascii="Times New Roman" w:hAnsi="Times New Roman" w:cs="Times New Roman"/>
              <w:noProof/>
              <w:color w:val="auto"/>
            </w:rPr>
            <w:t>3.2.13.2. Detailed description</w:t>
          </w:r>
          <w:r w:rsidR="002510B6" w:rsidRPr="00B0205A">
            <w:rPr>
              <w:rFonts w:ascii="Times New Roman" w:hAnsi="Times New Roman" w:cs="Times New Roman"/>
              <w:noProof/>
              <w:webHidden/>
              <w:rPrChange w:id="1623" w:author="raye" w:date="2018-08-10T12:30:00Z">
                <w:rPr>
                  <w:noProof/>
                  <w:webHidden/>
                </w:rPr>
              </w:rPrChange>
            </w:rPr>
            <w:tab/>
          </w:r>
          <w:r w:rsidR="002510B6" w:rsidRPr="00B0205A">
            <w:rPr>
              <w:rFonts w:ascii="Times New Roman" w:hAnsi="Times New Roman" w:cs="Times New Roman"/>
              <w:noProof/>
              <w:webHidden/>
              <w:rPrChange w:id="1624" w:author="raye" w:date="2018-08-10T12:30:00Z">
                <w:rPr>
                  <w:noProof/>
                  <w:webHidden/>
                </w:rPr>
              </w:rPrChange>
            </w:rPr>
            <w:fldChar w:fldCharType="begin"/>
          </w:r>
          <w:r w:rsidR="002510B6" w:rsidRPr="00B0205A">
            <w:rPr>
              <w:rFonts w:ascii="Times New Roman" w:hAnsi="Times New Roman" w:cs="Times New Roman"/>
              <w:noProof/>
              <w:webHidden/>
              <w:rPrChange w:id="1625" w:author="raye" w:date="2018-08-10T12:30:00Z">
                <w:rPr>
                  <w:noProof/>
                  <w:webHidden/>
                </w:rPr>
              </w:rPrChange>
            </w:rPr>
            <w:instrText xml:space="preserve"> PAGEREF _Toc520839515 \h </w:instrText>
          </w:r>
          <w:r w:rsidR="002510B6" w:rsidRPr="00B0205A">
            <w:rPr>
              <w:rFonts w:ascii="Times New Roman" w:hAnsi="Times New Roman" w:cs="Times New Roman"/>
              <w:noProof/>
              <w:webHidden/>
              <w:rPrChange w:id="162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627" w:author="raye" w:date="2018-08-10T12:30:00Z">
                <w:rPr>
                  <w:noProof/>
                  <w:webHidden/>
                </w:rPr>
              </w:rPrChange>
            </w:rPr>
            <w:fldChar w:fldCharType="separate"/>
          </w:r>
          <w:r w:rsidR="002510B6" w:rsidRPr="00B0205A">
            <w:rPr>
              <w:rFonts w:ascii="Times New Roman" w:hAnsi="Times New Roman" w:cs="Times New Roman"/>
              <w:noProof/>
              <w:webHidden/>
              <w:rPrChange w:id="1628" w:author="raye" w:date="2018-08-10T12:30:00Z">
                <w:rPr>
                  <w:noProof/>
                  <w:webHidden/>
                </w:rPr>
              </w:rPrChange>
            </w:rPr>
            <w:t>191</w:t>
          </w:r>
          <w:r w:rsidR="002510B6" w:rsidRPr="00B0205A">
            <w:rPr>
              <w:rFonts w:ascii="Times New Roman" w:hAnsi="Times New Roman" w:cs="Times New Roman"/>
              <w:noProof/>
              <w:webHidden/>
              <w:rPrChange w:id="1629" w:author="raye" w:date="2018-08-10T12:30:00Z">
                <w:rPr>
                  <w:noProof/>
                  <w:webHidden/>
                </w:rPr>
              </w:rPrChange>
            </w:rPr>
            <w:fldChar w:fldCharType="end"/>
          </w:r>
          <w:r w:rsidRPr="00B0205A">
            <w:rPr>
              <w:rFonts w:ascii="Times New Roman" w:hAnsi="Times New Roman" w:cs="Times New Roman"/>
              <w:noProof/>
              <w:rPrChange w:id="1630" w:author="raye" w:date="2018-08-10T12:30:00Z">
                <w:rPr>
                  <w:noProof/>
                </w:rPr>
              </w:rPrChange>
            </w:rPr>
            <w:fldChar w:fldCharType="end"/>
          </w:r>
        </w:p>
        <w:p w14:paraId="5F8532AF" w14:textId="77777777" w:rsidR="002510B6" w:rsidRPr="00B0205A" w:rsidRDefault="000B35C0">
          <w:pPr>
            <w:pStyle w:val="21"/>
            <w:tabs>
              <w:tab w:val="right" w:pos="8296"/>
            </w:tabs>
            <w:rPr>
              <w:rFonts w:ascii="Times New Roman" w:hAnsi="Times New Roman" w:cs="Times New Roman"/>
              <w:b w:val="0"/>
              <w:bCs w:val="0"/>
              <w:noProof/>
              <w:sz w:val="21"/>
              <w:rPrChange w:id="1631" w:author="raye" w:date="2018-08-10T12:30:00Z">
                <w:rPr>
                  <w:rFonts w:cstheme="minorBidi"/>
                  <w:b w:val="0"/>
                  <w:bCs w:val="0"/>
                  <w:noProof/>
                  <w:sz w:val="21"/>
                </w:rPr>
              </w:rPrChange>
            </w:rPr>
          </w:pPr>
          <w:r w:rsidRPr="00B0205A">
            <w:rPr>
              <w:rFonts w:ascii="Times New Roman" w:hAnsi="Times New Roman" w:cs="Times New Roman"/>
              <w:rPrChange w:id="1632" w:author="raye" w:date="2018-08-10T12:30:00Z">
                <w:rPr/>
              </w:rPrChange>
            </w:rPr>
            <w:fldChar w:fldCharType="begin"/>
          </w:r>
          <w:r w:rsidRPr="00B0205A">
            <w:rPr>
              <w:rFonts w:ascii="Times New Roman" w:hAnsi="Times New Roman" w:cs="Times New Roman"/>
              <w:rPrChange w:id="1633" w:author="raye" w:date="2018-08-10T12:30:00Z">
                <w:rPr/>
              </w:rPrChange>
            </w:rPr>
            <w:instrText xml:space="preserve"> HYPERLINK \l "_Toc520839516" </w:instrText>
          </w:r>
          <w:r w:rsidRPr="00B0205A">
            <w:rPr>
              <w:rFonts w:ascii="Times New Roman" w:hAnsi="Times New Roman" w:cs="Times New Roman"/>
              <w:rPrChange w:id="1634" w:author="raye" w:date="2018-08-10T12:30:00Z">
                <w:rPr>
                  <w:noProof/>
                </w:rPr>
              </w:rPrChange>
            </w:rPr>
            <w:fldChar w:fldCharType="separate"/>
          </w:r>
          <w:r w:rsidR="002510B6" w:rsidRPr="00B0205A">
            <w:rPr>
              <w:rStyle w:val="ac"/>
              <w:rFonts w:ascii="Times New Roman" w:eastAsia="等线" w:hAnsi="Times New Roman" w:cs="Times New Roman"/>
              <w:noProof/>
              <w:color w:val="auto"/>
              <w:rPrChange w:id="1635" w:author="raye" w:date="2018-08-10T12:30:00Z">
                <w:rPr>
                  <w:rStyle w:val="ac"/>
                  <w:rFonts w:ascii="等线" w:eastAsia="等线" w:hAnsi="等线" w:cs="Times New Roman"/>
                  <w:noProof/>
                  <w:color w:val="auto"/>
                </w:rPr>
              </w:rPrChange>
            </w:rPr>
            <w:t>3.2.13.3. Interface requirements</w:t>
          </w:r>
          <w:r w:rsidR="002510B6" w:rsidRPr="00B0205A">
            <w:rPr>
              <w:rFonts w:ascii="Times New Roman" w:hAnsi="Times New Roman" w:cs="Times New Roman"/>
              <w:noProof/>
              <w:webHidden/>
              <w:rPrChange w:id="1636" w:author="raye" w:date="2018-08-10T12:30:00Z">
                <w:rPr>
                  <w:noProof/>
                  <w:webHidden/>
                </w:rPr>
              </w:rPrChange>
            </w:rPr>
            <w:tab/>
          </w:r>
          <w:r w:rsidR="002510B6" w:rsidRPr="00B0205A">
            <w:rPr>
              <w:rFonts w:ascii="Times New Roman" w:hAnsi="Times New Roman" w:cs="Times New Roman"/>
              <w:noProof/>
              <w:webHidden/>
              <w:rPrChange w:id="1637" w:author="raye" w:date="2018-08-10T12:30:00Z">
                <w:rPr>
                  <w:noProof/>
                  <w:webHidden/>
                </w:rPr>
              </w:rPrChange>
            </w:rPr>
            <w:fldChar w:fldCharType="begin"/>
          </w:r>
          <w:r w:rsidR="002510B6" w:rsidRPr="00B0205A">
            <w:rPr>
              <w:rFonts w:ascii="Times New Roman" w:hAnsi="Times New Roman" w:cs="Times New Roman"/>
              <w:noProof/>
              <w:webHidden/>
              <w:rPrChange w:id="1638" w:author="raye" w:date="2018-08-10T12:30:00Z">
                <w:rPr>
                  <w:noProof/>
                  <w:webHidden/>
                </w:rPr>
              </w:rPrChange>
            </w:rPr>
            <w:instrText xml:space="preserve"> PAGEREF _Toc520839516 \h </w:instrText>
          </w:r>
          <w:r w:rsidR="002510B6" w:rsidRPr="00B0205A">
            <w:rPr>
              <w:rFonts w:ascii="Times New Roman" w:hAnsi="Times New Roman" w:cs="Times New Roman"/>
              <w:noProof/>
              <w:webHidden/>
              <w:rPrChange w:id="163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640" w:author="raye" w:date="2018-08-10T12:30:00Z">
                <w:rPr>
                  <w:noProof/>
                  <w:webHidden/>
                </w:rPr>
              </w:rPrChange>
            </w:rPr>
            <w:fldChar w:fldCharType="separate"/>
          </w:r>
          <w:r w:rsidR="002510B6" w:rsidRPr="00B0205A">
            <w:rPr>
              <w:rFonts w:ascii="Times New Roman" w:hAnsi="Times New Roman" w:cs="Times New Roman"/>
              <w:noProof/>
              <w:webHidden/>
              <w:rPrChange w:id="1641" w:author="raye" w:date="2018-08-10T12:30:00Z">
                <w:rPr>
                  <w:noProof/>
                  <w:webHidden/>
                </w:rPr>
              </w:rPrChange>
            </w:rPr>
            <w:t>197</w:t>
          </w:r>
          <w:r w:rsidR="002510B6" w:rsidRPr="00B0205A">
            <w:rPr>
              <w:rFonts w:ascii="Times New Roman" w:hAnsi="Times New Roman" w:cs="Times New Roman"/>
              <w:noProof/>
              <w:webHidden/>
              <w:rPrChange w:id="1642" w:author="raye" w:date="2018-08-10T12:30:00Z">
                <w:rPr>
                  <w:noProof/>
                  <w:webHidden/>
                </w:rPr>
              </w:rPrChange>
            </w:rPr>
            <w:fldChar w:fldCharType="end"/>
          </w:r>
          <w:r w:rsidRPr="00B0205A">
            <w:rPr>
              <w:rFonts w:ascii="Times New Roman" w:hAnsi="Times New Roman" w:cs="Times New Roman"/>
              <w:noProof/>
              <w:rPrChange w:id="1643" w:author="raye" w:date="2018-08-10T12:30:00Z">
                <w:rPr>
                  <w:noProof/>
                </w:rPr>
              </w:rPrChange>
            </w:rPr>
            <w:fldChar w:fldCharType="end"/>
          </w:r>
        </w:p>
        <w:p w14:paraId="13F64E20" w14:textId="77777777" w:rsidR="002510B6" w:rsidRPr="00B0205A" w:rsidRDefault="000B35C0">
          <w:pPr>
            <w:pStyle w:val="21"/>
            <w:tabs>
              <w:tab w:val="right" w:pos="8296"/>
            </w:tabs>
            <w:rPr>
              <w:rFonts w:ascii="Times New Roman" w:hAnsi="Times New Roman" w:cs="Times New Roman"/>
              <w:b w:val="0"/>
              <w:bCs w:val="0"/>
              <w:noProof/>
              <w:sz w:val="21"/>
              <w:rPrChange w:id="1644" w:author="raye" w:date="2018-08-10T12:30:00Z">
                <w:rPr>
                  <w:rFonts w:cstheme="minorBidi"/>
                  <w:b w:val="0"/>
                  <w:bCs w:val="0"/>
                  <w:noProof/>
                  <w:sz w:val="21"/>
                </w:rPr>
              </w:rPrChange>
            </w:rPr>
          </w:pPr>
          <w:r w:rsidRPr="00B0205A">
            <w:rPr>
              <w:rFonts w:ascii="Times New Roman" w:hAnsi="Times New Roman" w:cs="Times New Roman"/>
              <w:rPrChange w:id="1645" w:author="raye" w:date="2018-08-10T12:30:00Z">
                <w:rPr/>
              </w:rPrChange>
            </w:rPr>
            <w:fldChar w:fldCharType="begin"/>
          </w:r>
          <w:r w:rsidRPr="00B0205A">
            <w:rPr>
              <w:rFonts w:ascii="Times New Roman" w:hAnsi="Times New Roman" w:cs="Times New Roman"/>
              <w:rPrChange w:id="1646" w:author="raye" w:date="2018-08-10T12:30:00Z">
                <w:rPr/>
              </w:rPrChange>
            </w:rPr>
            <w:instrText xml:space="preserve"> HYPERLINK \l "_Toc520839517" </w:instrText>
          </w:r>
          <w:r w:rsidRPr="00B0205A">
            <w:rPr>
              <w:rFonts w:ascii="Times New Roman" w:hAnsi="Times New Roman" w:cs="Times New Roman"/>
              <w:rPrChange w:id="1647" w:author="raye" w:date="2018-08-10T12:30:00Z">
                <w:rPr>
                  <w:noProof/>
                </w:rPr>
              </w:rPrChange>
            </w:rPr>
            <w:fldChar w:fldCharType="separate"/>
          </w:r>
          <w:r w:rsidR="002510B6" w:rsidRPr="00B0205A">
            <w:rPr>
              <w:rStyle w:val="ac"/>
              <w:rFonts w:ascii="Times New Roman" w:hAnsi="Times New Roman" w:cs="Times New Roman"/>
              <w:noProof/>
              <w:color w:val="auto"/>
              <w:rPrChange w:id="1648" w:author="raye" w:date="2018-08-10T12:30:00Z">
                <w:rPr>
                  <w:rStyle w:val="ac"/>
                  <w:noProof/>
                  <w:color w:val="auto"/>
                </w:rPr>
              </w:rPrChange>
            </w:rPr>
            <w:t>3.2.14  BSA Officer</w:t>
          </w:r>
          <w:r w:rsidR="002510B6" w:rsidRPr="00B0205A">
            <w:rPr>
              <w:rFonts w:ascii="Times New Roman" w:hAnsi="Times New Roman" w:cs="Times New Roman"/>
              <w:noProof/>
              <w:webHidden/>
              <w:rPrChange w:id="1649" w:author="raye" w:date="2018-08-10T12:30:00Z">
                <w:rPr>
                  <w:noProof/>
                  <w:webHidden/>
                </w:rPr>
              </w:rPrChange>
            </w:rPr>
            <w:tab/>
          </w:r>
          <w:r w:rsidR="002510B6" w:rsidRPr="00B0205A">
            <w:rPr>
              <w:rFonts w:ascii="Times New Roman" w:hAnsi="Times New Roman" w:cs="Times New Roman"/>
              <w:noProof/>
              <w:webHidden/>
              <w:rPrChange w:id="1650" w:author="raye" w:date="2018-08-10T12:30:00Z">
                <w:rPr>
                  <w:noProof/>
                  <w:webHidden/>
                </w:rPr>
              </w:rPrChange>
            </w:rPr>
            <w:fldChar w:fldCharType="begin"/>
          </w:r>
          <w:r w:rsidR="002510B6" w:rsidRPr="00B0205A">
            <w:rPr>
              <w:rFonts w:ascii="Times New Roman" w:hAnsi="Times New Roman" w:cs="Times New Roman"/>
              <w:noProof/>
              <w:webHidden/>
              <w:rPrChange w:id="1651" w:author="raye" w:date="2018-08-10T12:30:00Z">
                <w:rPr>
                  <w:noProof/>
                  <w:webHidden/>
                </w:rPr>
              </w:rPrChange>
            </w:rPr>
            <w:instrText xml:space="preserve"> PAGEREF _Toc520839517 \h </w:instrText>
          </w:r>
          <w:r w:rsidR="002510B6" w:rsidRPr="00B0205A">
            <w:rPr>
              <w:rFonts w:ascii="Times New Roman" w:hAnsi="Times New Roman" w:cs="Times New Roman"/>
              <w:noProof/>
              <w:webHidden/>
              <w:rPrChange w:id="1652"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653" w:author="raye" w:date="2018-08-10T12:30:00Z">
                <w:rPr>
                  <w:noProof/>
                  <w:webHidden/>
                </w:rPr>
              </w:rPrChange>
            </w:rPr>
            <w:fldChar w:fldCharType="separate"/>
          </w:r>
          <w:r w:rsidR="002510B6" w:rsidRPr="00B0205A">
            <w:rPr>
              <w:rFonts w:ascii="Times New Roman" w:hAnsi="Times New Roman" w:cs="Times New Roman"/>
              <w:noProof/>
              <w:webHidden/>
              <w:rPrChange w:id="1654" w:author="raye" w:date="2018-08-10T12:30:00Z">
                <w:rPr>
                  <w:noProof/>
                  <w:webHidden/>
                </w:rPr>
              </w:rPrChange>
            </w:rPr>
            <w:t>198</w:t>
          </w:r>
          <w:r w:rsidR="002510B6" w:rsidRPr="00B0205A">
            <w:rPr>
              <w:rFonts w:ascii="Times New Roman" w:hAnsi="Times New Roman" w:cs="Times New Roman"/>
              <w:noProof/>
              <w:webHidden/>
              <w:rPrChange w:id="1655" w:author="raye" w:date="2018-08-10T12:30:00Z">
                <w:rPr>
                  <w:noProof/>
                  <w:webHidden/>
                </w:rPr>
              </w:rPrChange>
            </w:rPr>
            <w:fldChar w:fldCharType="end"/>
          </w:r>
          <w:r w:rsidRPr="00B0205A">
            <w:rPr>
              <w:rFonts w:ascii="Times New Roman" w:hAnsi="Times New Roman" w:cs="Times New Roman"/>
              <w:noProof/>
              <w:rPrChange w:id="1656" w:author="raye" w:date="2018-08-10T12:30:00Z">
                <w:rPr>
                  <w:noProof/>
                </w:rPr>
              </w:rPrChange>
            </w:rPr>
            <w:fldChar w:fldCharType="end"/>
          </w:r>
        </w:p>
        <w:p w14:paraId="6B1FE056" w14:textId="77777777" w:rsidR="002510B6" w:rsidRPr="00B0205A" w:rsidRDefault="000B35C0">
          <w:pPr>
            <w:pStyle w:val="21"/>
            <w:tabs>
              <w:tab w:val="right" w:pos="8296"/>
            </w:tabs>
            <w:rPr>
              <w:rFonts w:ascii="Times New Roman" w:hAnsi="Times New Roman" w:cs="Times New Roman"/>
              <w:b w:val="0"/>
              <w:bCs w:val="0"/>
              <w:noProof/>
              <w:sz w:val="21"/>
              <w:rPrChange w:id="1657" w:author="raye" w:date="2018-08-10T12:30:00Z">
                <w:rPr>
                  <w:rFonts w:cstheme="minorBidi"/>
                  <w:b w:val="0"/>
                  <w:bCs w:val="0"/>
                  <w:noProof/>
                  <w:sz w:val="21"/>
                </w:rPr>
              </w:rPrChange>
            </w:rPr>
          </w:pPr>
          <w:r w:rsidRPr="00B0205A">
            <w:rPr>
              <w:rFonts w:ascii="Times New Roman" w:hAnsi="Times New Roman" w:cs="Times New Roman"/>
              <w:rPrChange w:id="1658" w:author="raye" w:date="2018-08-10T12:30:00Z">
                <w:rPr/>
              </w:rPrChange>
            </w:rPr>
            <w:fldChar w:fldCharType="begin"/>
          </w:r>
          <w:r w:rsidRPr="00B0205A">
            <w:rPr>
              <w:rFonts w:ascii="Times New Roman" w:hAnsi="Times New Roman" w:cs="Times New Roman"/>
              <w:rPrChange w:id="1659" w:author="raye" w:date="2018-08-10T12:30:00Z">
                <w:rPr/>
              </w:rPrChange>
            </w:rPr>
            <w:instrText xml:space="preserve"> HYPERLINK \l "_Toc520839518" </w:instrText>
          </w:r>
          <w:r w:rsidRPr="00B0205A">
            <w:rPr>
              <w:rFonts w:ascii="Times New Roman" w:hAnsi="Times New Roman" w:cs="Times New Roman"/>
              <w:rPrChange w:id="1660" w:author="raye" w:date="2018-08-10T12:30:00Z">
                <w:rPr>
                  <w:noProof/>
                </w:rPr>
              </w:rPrChange>
            </w:rPr>
            <w:fldChar w:fldCharType="separate"/>
          </w:r>
          <w:r w:rsidR="002510B6" w:rsidRPr="00B0205A">
            <w:rPr>
              <w:rStyle w:val="ac"/>
              <w:rFonts w:ascii="Times New Roman" w:hAnsi="Times New Roman" w:cs="Times New Roman"/>
              <w:noProof/>
              <w:color w:val="auto"/>
            </w:rPr>
            <w:t>3.2.14.1. Brief introduction to function</w:t>
          </w:r>
          <w:r w:rsidR="002510B6" w:rsidRPr="00B0205A">
            <w:rPr>
              <w:rFonts w:ascii="Times New Roman" w:hAnsi="Times New Roman" w:cs="Times New Roman"/>
              <w:noProof/>
              <w:webHidden/>
              <w:rPrChange w:id="1661" w:author="raye" w:date="2018-08-10T12:30:00Z">
                <w:rPr>
                  <w:noProof/>
                  <w:webHidden/>
                </w:rPr>
              </w:rPrChange>
            </w:rPr>
            <w:tab/>
          </w:r>
          <w:r w:rsidR="002510B6" w:rsidRPr="00B0205A">
            <w:rPr>
              <w:rFonts w:ascii="Times New Roman" w:hAnsi="Times New Roman" w:cs="Times New Roman"/>
              <w:noProof/>
              <w:webHidden/>
              <w:rPrChange w:id="1662" w:author="raye" w:date="2018-08-10T12:30:00Z">
                <w:rPr>
                  <w:noProof/>
                  <w:webHidden/>
                </w:rPr>
              </w:rPrChange>
            </w:rPr>
            <w:fldChar w:fldCharType="begin"/>
          </w:r>
          <w:r w:rsidR="002510B6" w:rsidRPr="00B0205A">
            <w:rPr>
              <w:rFonts w:ascii="Times New Roman" w:hAnsi="Times New Roman" w:cs="Times New Roman"/>
              <w:noProof/>
              <w:webHidden/>
              <w:rPrChange w:id="1663" w:author="raye" w:date="2018-08-10T12:30:00Z">
                <w:rPr>
                  <w:noProof/>
                  <w:webHidden/>
                </w:rPr>
              </w:rPrChange>
            </w:rPr>
            <w:instrText xml:space="preserve"> PAGEREF _Toc520839518 \h </w:instrText>
          </w:r>
          <w:r w:rsidR="002510B6" w:rsidRPr="00B0205A">
            <w:rPr>
              <w:rFonts w:ascii="Times New Roman" w:hAnsi="Times New Roman" w:cs="Times New Roman"/>
              <w:noProof/>
              <w:webHidden/>
              <w:rPrChange w:id="166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665" w:author="raye" w:date="2018-08-10T12:30:00Z">
                <w:rPr>
                  <w:noProof/>
                  <w:webHidden/>
                </w:rPr>
              </w:rPrChange>
            </w:rPr>
            <w:fldChar w:fldCharType="separate"/>
          </w:r>
          <w:r w:rsidR="002510B6" w:rsidRPr="00B0205A">
            <w:rPr>
              <w:rFonts w:ascii="Times New Roman" w:hAnsi="Times New Roman" w:cs="Times New Roman"/>
              <w:noProof/>
              <w:webHidden/>
              <w:rPrChange w:id="1666" w:author="raye" w:date="2018-08-10T12:30:00Z">
                <w:rPr>
                  <w:noProof/>
                  <w:webHidden/>
                </w:rPr>
              </w:rPrChange>
            </w:rPr>
            <w:t>198</w:t>
          </w:r>
          <w:r w:rsidR="002510B6" w:rsidRPr="00B0205A">
            <w:rPr>
              <w:rFonts w:ascii="Times New Roman" w:hAnsi="Times New Roman" w:cs="Times New Roman"/>
              <w:noProof/>
              <w:webHidden/>
              <w:rPrChange w:id="1667" w:author="raye" w:date="2018-08-10T12:30:00Z">
                <w:rPr>
                  <w:noProof/>
                  <w:webHidden/>
                </w:rPr>
              </w:rPrChange>
            </w:rPr>
            <w:fldChar w:fldCharType="end"/>
          </w:r>
          <w:r w:rsidRPr="00B0205A">
            <w:rPr>
              <w:rFonts w:ascii="Times New Roman" w:hAnsi="Times New Roman" w:cs="Times New Roman"/>
              <w:noProof/>
              <w:rPrChange w:id="1668" w:author="raye" w:date="2018-08-10T12:30:00Z">
                <w:rPr>
                  <w:noProof/>
                </w:rPr>
              </w:rPrChange>
            </w:rPr>
            <w:fldChar w:fldCharType="end"/>
          </w:r>
        </w:p>
        <w:p w14:paraId="40EE44B8" w14:textId="77777777" w:rsidR="002510B6" w:rsidRPr="00B0205A" w:rsidRDefault="000B35C0">
          <w:pPr>
            <w:pStyle w:val="21"/>
            <w:tabs>
              <w:tab w:val="right" w:pos="8296"/>
            </w:tabs>
            <w:rPr>
              <w:rFonts w:ascii="Times New Roman" w:hAnsi="Times New Roman" w:cs="Times New Roman"/>
              <w:b w:val="0"/>
              <w:bCs w:val="0"/>
              <w:noProof/>
              <w:sz w:val="21"/>
              <w:rPrChange w:id="1669" w:author="raye" w:date="2018-08-10T12:30:00Z">
                <w:rPr>
                  <w:rFonts w:cstheme="minorBidi"/>
                  <w:b w:val="0"/>
                  <w:bCs w:val="0"/>
                  <w:noProof/>
                  <w:sz w:val="21"/>
                </w:rPr>
              </w:rPrChange>
            </w:rPr>
          </w:pPr>
          <w:r w:rsidRPr="00B0205A">
            <w:rPr>
              <w:rFonts w:ascii="Times New Roman" w:hAnsi="Times New Roman" w:cs="Times New Roman"/>
              <w:rPrChange w:id="1670" w:author="raye" w:date="2018-08-10T12:30:00Z">
                <w:rPr/>
              </w:rPrChange>
            </w:rPr>
            <w:fldChar w:fldCharType="begin"/>
          </w:r>
          <w:r w:rsidRPr="00B0205A">
            <w:rPr>
              <w:rFonts w:ascii="Times New Roman" w:hAnsi="Times New Roman" w:cs="Times New Roman"/>
              <w:rPrChange w:id="1671" w:author="raye" w:date="2018-08-10T12:30:00Z">
                <w:rPr/>
              </w:rPrChange>
            </w:rPr>
            <w:instrText xml:space="preserve"> HYPERLINK \l "_Toc520839519" </w:instrText>
          </w:r>
          <w:r w:rsidRPr="00B0205A">
            <w:rPr>
              <w:rFonts w:ascii="Times New Roman" w:hAnsi="Times New Roman" w:cs="Times New Roman"/>
              <w:rPrChange w:id="1672" w:author="raye" w:date="2018-08-10T12:30:00Z">
                <w:rPr>
                  <w:noProof/>
                </w:rPr>
              </w:rPrChange>
            </w:rPr>
            <w:fldChar w:fldCharType="separate"/>
          </w:r>
          <w:r w:rsidR="002510B6" w:rsidRPr="00B0205A">
            <w:rPr>
              <w:rStyle w:val="ac"/>
              <w:rFonts w:ascii="Times New Roman" w:hAnsi="Times New Roman" w:cs="Times New Roman"/>
              <w:noProof/>
              <w:color w:val="auto"/>
            </w:rPr>
            <w:t>3.2.14.2. Detailed description</w:t>
          </w:r>
          <w:r w:rsidR="002510B6" w:rsidRPr="00B0205A">
            <w:rPr>
              <w:rFonts w:ascii="Times New Roman" w:hAnsi="Times New Roman" w:cs="Times New Roman"/>
              <w:noProof/>
              <w:webHidden/>
              <w:rPrChange w:id="1673" w:author="raye" w:date="2018-08-10T12:30:00Z">
                <w:rPr>
                  <w:noProof/>
                  <w:webHidden/>
                </w:rPr>
              </w:rPrChange>
            </w:rPr>
            <w:tab/>
          </w:r>
          <w:r w:rsidR="002510B6" w:rsidRPr="00B0205A">
            <w:rPr>
              <w:rFonts w:ascii="Times New Roman" w:hAnsi="Times New Roman" w:cs="Times New Roman"/>
              <w:noProof/>
              <w:webHidden/>
              <w:rPrChange w:id="1674" w:author="raye" w:date="2018-08-10T12:30:00Z">
                <w:rPr>
                  <w:noProof/>
                  <w:webHidden/>
                </w:rPr>
              </w:rPrChange>
            </w:rPr>
            <w:fldChar w:fldCharType="begin"/>
          </w:r>
          <w:r w:rsidR="002510B6" w:rsidRPr="00B0205A">
            <w:rPr>
              <w:rFonts w:ascii="Times New Roman" w:hAnsi="Times New Roman" w:cs="Times New Roman"/>
              <w:noProof/>
              <w:webHidden/>
              <w:rPrChange w:id="1675" w:author="raye" w:date="2018-08-10T12:30:00Z">
                <w:rPr>
                  <w:noProof/>
                  <w:webHidden/>
                </w:rPr>
              </w:rPrChange>
            </w:rPr>
            <w:instrText xml:space="preserve"> PAGEREF _Toc520839519 \h </w:instrText>
          </w:r>
          <w:r w:rsidR="002510B6" w:rsidRPr="00B0205A">
            <w:rPr>
              <w:rFonts w:ascii="Times New Roman" w:hAnsi="Times New Roman" w:cs="Times New Roman"/>
              <w:noProof/>
              <w:webHidden/>
              <w:rPrChange w:id="167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677" w:author="raye" w:date="2018-08-10T12:30:00Z">
                <w:rPr>
                  <w:noProof/>
                  <w:webHidden/>
                </w:rPr>
              </w:rPrChange>
            </w:rPr>
            <w:fldChar w:fldCharType="separate"/>
          </w:r>
          <w:r w:rsidR="002510B6" w:rsidRPr="00B0205A">
            <w:rPr>
              <w:rFonts w:ascii="Times New Roman" w:hAnsi="Times New Roman" w:cs="Times New Roman"/>
              <w:noProof/>
              <w:webHidden/>
              <w:rPrChange w:id="1678" w:author="raye" w:date="2018-08-10T12:30:00Z">
                <w:rPr>
                  <w:noProof/>
                  <w:webHidden/>
                </w:rPr>
              </w:rPrChange>
            </w:rPr>
            <w:t>199</w:t>
          </w:r>
          <w:r w:rsidR="002510B6" w:rsidRPr="00B0205A">
            <w:rPr>
              <w:rFonts w:ascii="Times New Roman" w:hAnsi="Times New Roman" w:cs="Times New Roman"/>
              <w:noProof/>
              <w:webHidden/>
              <w:rPrChange w:id="1679" w:author="raye" w:date="2018-08-10T12:30:00Z">
                <w:rPr>
                  <w:noProof/>
                  <w:webHidden/>
                </w:rPr>
              </w:rPrChange>
            </w:rPr>
            <w:fldChar w:fldCharType="end"/>
          </w:r>
          <w:r w:rsidRPr="00B0205A">
            <w:rPr>
              <w:rFonts w:ascii="Times New Roman" w:hAnsi="Times New Roman" w:cs="Times New Roman"/>
              <w:noProof/>
              <w:rPrChange w:id="1680" w:author="raye" w:date="2018-08-10T12:30:00Z">
                <w:rPr>
                  <w:noProof/>
                </w:rPr>
              </w:rPrChange>
            </w:rPr>
            <w:fldChar w:fldCharType="end"/>
          </w:r>
        </w:p>
        <w:p w14:paraId="0FCF1BE4" w14:textId="77777777" w:rsidR="002510B6" w:rsidRPr="00B0205A" w:rsidRDefault="000B35C0">
          <w:pPr>
            <w:pStyle w:val="21"/>
            <w:tabs>
              <w:tab w:val="right" w:pos="8296"/>
            </w:tabs>
            <w:rPr>
              <w:rFonts w:ascii="Times New Roman" w:hAnsi="Times New Roman" w:cs="Times New Roman"/>
              <w:b w:val="0"/>
              <w:bCs w:val="0"/>
              <w:noProof/>
              <w:sz w:val="21"/>
              <w:rPrChange w:id="1681" w:author="raye" w:date="2018-08-10T12:30:00Z">
                <w:rPr>
                  <w:rFonts w:cstheme="minorBidi"/>
                  <w:b w:val="0"/>
                  <w:bCs w:val="0"/>
                  <w:noProof/>
                  <w:sz w:val="21"/>
                </w:rPr>
              </w:rPrChange>
            </w:rPr>
          </w:pPr>
          <w:r w:rsidRPr="00B0205A">
            <w:rPr>
              <w:rFonts w:ascii="Times New Roman" w:hAnsi="Times New Roman" w:cs="Times New Roman"/>
              <w:rPrChange w:id="1682" w:author="raye" w:date="2018-08-10T12:30:00Z">
                <w:rPr/>
              </w:rPrChange>
            </w:rPr>
            <w:fldChar w:fldCharType="begin"/>
          </w:r>
          <w:r w:rsidRPr="00B0205A">
            <w:rPr>
              <w:rFonts w:ascii="Times New Roman" w:hAnsi="Times New Roman" w:cs="Times New Roman"/>
              <w:rPrChange w:id="1683" w:author="raye" w:date="2018-08-10T12:30:00Z">
                <w:rPr/>
              </w:rPrChange>
            </w:rPr>
            <w:instrText xml:space="preserve"> HYPERLINK \l "_Toc520839520" </w:instrText>
          </w:r>
          <w:r w:rsidRPr="00B0205A">
            <w:rPr>
              <w:rFonts w:ascii="Times New Roman" w:hAnsi="Times New Roman" w:cs="Times New Roman"/>
              <w:rPrChange w:id="1684" w:author="raye" w:date="2018-08-10T12:30:00Z">
                <w:rPr>
                  <w:noProof/>
                </w:rPr>
              </w:rPrChange>
            </w:rPr>
            <w:fldChar w:fldCharType="separate"/>
          </w:r>
          <w:r w:rsidR="002510B6" w:rsidRPr="00B0205A">
            <w:rPr>
              <w:rStyle w:val="ac"/>
              <w:rFonts w:ascii="Times New Roman" w:eastAsia="等线" w:hAnsi="Times New Roman" w:cs="Times New Roman"/>
              <w:noProof/>
              <w:color w:val="auto"/>
              <w:rPrChange w:id="1685" w:author="raye" w:date="2018-08-10T12:30:00Z">
                <w:rPr>
                  <w:rStyle w:val="ac"/>
                  <w:rFonts w:ascii="等线" w:eastAsia="等线" w:hAnsi="等线" w:cs="Times New Roman"/>
                  <w:noProof/>
                  <w:color w:val="auto"/>
                </w:rPr>
              </w:rPrChange>
            </w:rPr>
            <w:t>3.2.14.3. Interface requirements</w:t>
          </w:r>
          <w:r w:rsidR="002510B6" w:rsidRPr="00B0205A">
            <w:rPr>
              <w:rFonts w:ascii="Times New Roman" w:hAnsi="Times New Roman" w:cs="Times New Roman"/>
              <w:noProof/>
              <w:webHidden/>
              <w:rPrChange w:id="1686" w:author="raye" w:date="2018-08-10T12:30:00Z">
                <w:rPr>
                  <w:noProof/>
                  <w:webHidden/>
                </w:rPr>
              </w:rPrChange>
            </w:rPr>
            <w:tab/>
          </w:r>
          <w:r w:rsidR="002510B6" w:rsidRPr="00B0205A">
            <w:rPr>
              <w:rFonts w:ascii="Times New Roman" w:hAnsi="Times New Roman" w:cs="Times New Roman"/>
              <w:noProof/>
              <w:webHidden/>
              <w:rPrChange w:id="1687" w:author="raye" w:date="2018-08-10T12:30:00Z">
                <w:rPr>
                  <w:noProof/>
                  <w:webHidden/>
                </w:rPr>
              </w:rPrChange>
            </w:rPr>
            <w:fldChar w:fldCharType="begin"/>
          </w:r>
          <w:r w:rsidR="002510B6" w:rsidRPr="00B0205A">
            <w:rPr>
              <w:rFonts w:ascii="Times New Roman" w:hAnsi="Times New Roman" w:cs="Times New Roman"/>
              <w:noProof/>
              <w:webHidden/>
              <w:rPrChange w:id="1688" w:author="raye" w:date="2018-08-10T12:30:00Z">
                <w:rPr>
                  <w:noProof/>
                  <w:webHidden/>
                </w:rPr>
              </w:rPrChange>
            </w:rPr>
            <w:instrText xml:space="preserve"> PAGEREF _Toc520839520 \h </w:instrText>
          </w:r>
          <w:r w:rsidR="002510B6" w:rsidRPr="00B0205A">
            <w:rPr>
              <w:rFonts w:ascii="Times New Roman" w:hAnsi="Times New Roman" w:cs="Times New Roman"/>
              <w:noProof/>
              <w:webHidden/>
              <w:rPrChange w:id="168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690" w:author="raye" w:date="2018-08-10T12:30:00Z">
                <w:rPr>
                  <w:noProof/>
                  <w:webHidden/>
                </w:rPr>
              </w:rPrChange>
            </w:rPr>
            <w:fldChar w:fldCharType="separate"/>
          </w:r>
          <w:r w:rsidR="002510B6" w:rsidRPr="00B0205A">
            <w:rPr>
              <w:rFonts w:ascii="Times New Roman" w:hAnsi="Times New Roman" w:cs="Times New Roman"/>
              <w:noProof/>
              <w:webHidden/>
              <w:rPrChange w:id="1691" w:author="raye" w:date="2018-08-10T12:30:00Z">
                <w:rPr>
                  <w:noProof/>
                  <w:webHidden/>
                </w:rPr>
              </w:rPrChange>
            </w:rPr>
            <w:t>201</w:t>
          </w:r>
          <w:r w:rsidR="002510B6" w:rsidRPr="00B0205A">
            <w:rPr>
              <w:rFonts w:ascii="Times New Roman" w:hAnsi="Times New Roman" w:cs="Times New Roman"/>
              <w:noProof/>
              <w:webHidden/>
              <w:rPrChange w:id="1692" w:author="raye" w:date="2018-08-10T12:30:00Z">
                <w:rPr>
                  <w:noProof/>
                  <w:webHidden/>
                </w:rPr>
              </w:rPrChange>
            </w:rPr>
            <w:fldChar w:fldCharType="end"/>
          </w:r>
          <w:r w:rsidRPr="00B0205A">
            <w:rPr>
              <w:rFonts w:ascii="Times New Roman" w:hAnsi="Times New Roman" w:cs="Times New Roman"/>
              <w:noProof/>
              <w:rPrChange w:id="1693" w:author="raye" w:date="2018-08-10T12:30:00Z">
                <w:rPr>
                  <w:noProof/>
                </w:rPr>
              </w:rPrChange>
            </w:rPr>
            <w:fldChar w:fldCharType="end"/>
          </w:r>
        </w:p>
        <w:p w14:paraId="176DB387" w14:textId="77777777" w:rsidR="002510B6" w:rsidRPr="00B0205A" w:rsidRDefault="000B35C0">
          <w:pPr>
            <w:pStyle w:val="21"/>
            <w:tabs>
              <w:tab w:val="right" w:pos="8296"/>
            </w:tabs>
            <w:rPr>
              <w:rFonts w:ascii="Times New Roman" w:hAnsi="Times New Roman" w:cs="Times New Roman"/>
              <w:b w:val="0"/>
              <w:bCs w:val="0"/>
              <w:noProof/>
              <w:sz w:val="21"/>
              <w:rPrChange w:id="1694" w:author="raye" w:date="2018-08-10T12:30:00Z">
                <w:rPr>
                  <w:rFonts w:cstheme="minorBidi"/>
                  <w:b w:val="0"/>
                  <w:bCs w:val="0"/>
                  <w:noProof/>
                  <w:sz w:val="21"/>
                </w:rPr>
              </w:rPrChange>
            </w:rPr>
          </w:pPr>
          <w:r w:rsidRPr="00B0205A">
            <w:rPr>
              <w:rFonts w:ascii="Times New Roman" w:hAnsi="Times New Roman" w:cs="Times New Roman"/>
              <w:rPrChange w:id="1695" w:author="raye" w:date="2018-08-10T12:30:00Z">
                <w:rPr/>
              </w:rPrChange>
            </w:rPr>
            <w:fldChar w:fldCharType="begin"/>
          </w:r>
          <w:r w:rsidRPr="00B0205A">
            <w:rPr>
              <w:rFonts w:ascii="Times New Roman" w:hAnsi="Times New Roman" w:cs="Times New Roman"/>
              <w:rPrChange w:id="1696" w:author="raye" w:date="2018-08-10T12:30:00Z">
                <w:rPr/>
              </w:rPrChange>
            </w:rPr>
            <w:instrText xml:space="preserve"> HYPERLINK \l "_Toc520839521" </w:instrText>
          </w:r>
          <w:r w:rsidRPr="00B0205A">
            <w:rPr>
              <w:rFonts w:ascii="Times New Roman" w:hAnsi="Times New Roman" w:cs="Times New Roman"/>
              <w:rPrChange w:id="1697" w:author="raye" w:date="2018-08-10T12:30:00Z">
                <w:rPr>
                  <w:noProof/>
                </w:rPr>
              </w:rPrChange>
            </w:rPr>
            <w:fldChar w:fldCharType="separate"/>
          </w:r>
          <w:r w:rsidR="002510B6" w:rsidRPr="00B0205A">
            <w:rPr>
              <w:rStyle w:val="ac"/>
              <w:rFonts w:ascii="Times New Roman" w:hAnsi="Times New Roman" w:cs="Times New Roman"/>
              <w:noProof/>
              <w:color w:val="auto"/>
              <w:rPrChange w:id="1698" w:author="raye" w:date="2018-08-10T12:30:00Z">
                <w:rPr>
                  <w:rStyle w:val="ac"/>
                  <w:noProof/>
                  <w:color w:val="auto"/>
                </w:rPr>
              </w:rPrChange>
            </w:rPr>
            <w:t>3.2.15  LCD Department</w:t>
          </w:r>
          <w:r w:rsidR="002510B6" w:rsidRPr="00B0205A">
            <w:rPr>
              <w:rFonts w:ascii="Times New Roman" w:hAnsi="Times New Roman" w:cs="Times New Roman"/>
              <w:noProof/>
              <w:webHidden/>
              <w:rPrChange w:id="1699" w:author="raye" w:date="2018-08-10T12:30:00Z">
                <w:rPr>
                  <w:noProof/>
                  <w:webHidden/>
                </w:rPr>
              </w:rPrChange>
            </w:rPr>
            <w:tab/>
          </w:r>
          <w:r w:rsidR="002510B6" w:rsidRPr="00B0205A">
            <w:rPr>
              <w:rFonts w:ascii="Times New Roman" w:hAnsi="Times New Roman" w:cs="Times New Roman"/>
              <w:noProof/>
              <w:webHidden/>
              <w:rPrChange w:id="1700" w:author="raye" w:date="2018-08-10T12:30:00Z">
                <w:rPr>
                  <w:noProof/>
                  <w:webHidden/>
                </w:rPr>
              </w:rPrChange>
            </w:rPr>
            <w:fldChar w:fldCharType="begin"/>
          </w:r>
          <w:r w:rsidR="002510B6" w:rsidRPr="00B0205A">
            <w:rPr>
              <w:rFonts w:ascii="Times New Roman" w:hAnsi="Times New Roman" w:cs="Times New Roman"/>
              <w:noProof/>
              <w:webHidden/>
              <w:rPrChange w:id="1701" w:author="raye" w:date="2018-08-10T12:30:00Z">
                <w:rPr>
                  <w:noProof/>
                  <w:webHidden/>
                </w:rPr>
              </w:rPrChange>
            </w:rPr>
            <w:instrText xml:space="preserve"> PAGEREF _Toc520839521 \h </w:instrText>
          </w:r>
          <w:r w:rsidR="002510B6" w:rsidRPr="00B0205A">
            <w:rPr>
              <w:rFonts w:ascii="Times New Roman" w:hAnsi="Times New Roman" w:cs="Times New Roman"/>
              <w:noProof/>
              <w:webHidden/>
              <w:rPrChange w:id="1702"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703" w:author="raye" w:date="2018-08-10T12:30:00Z">
                <w:rPr>
                  <w:noProof/>
                  <w:webHidden/>
                </w:rPr>
              </w:rPrChange>
            </w:rPr>
            <w:fldChar w:fldCharType="separate"/>
          </w:r>
          <w:r w:rsidR="002510B6" w:rsidRPr="00B0205A">
            <w:rPr>
              <w:rFonts w:ascii="Times New Roman" w:hAnsi="Times New Roman" w:cs="Times New Roman"/>
              <w:noProof/>
              <w:webHidden/>
              <w:rPrChange w:id="1704" w:author="raye" w:date="2018-08-10T12:30:00Z">
                <w:rPr>
                  <w:noProof/>
                  <w:webHidden/>
                </w:rPr>
              </w:rPrChange>
            </w:rPr>
            <w:t>203</w:t>
          </w:r>
          <w:r w:rsidR="002510B6" w:rsidRPr="00B0205A">
            <w:rPr>
              <w:rFonts w:ascii="Times New Roman" w:hAnsi="Times New Roman" w:cs="Times New Roman"/>
              <w:noProof/>
              <w:webHidden/>
              <w:rPrChange w:id="1705" w:author="raye" w:date="2018-08-10T12:30:00Z">
                <w:rPr>
                  <w:noProof/>
                  <w:webHidden/>
                </w:rPr>
              </w:rPrChange>
            </w:rPr>
            <w:fldChar w:fldCharType="end"/>
          </w:r>
          <w:r w:rsidRPr="00B0205A">
            <w:rPr>
              <w:rFonts w:ascii="Times New Roman" w:hAnsi="Times New Roman" w:cs="Times New Roman"/>
              <w:noProof/>
              <w:rPrChange w:id="1706" w:author="raye" w:date="2018-08-10T12:30:00Z">
                <w:rPr>
                  <w:noProof/>
                </w:rPr>
              </w:rPrChange>
            </w:rPr>
            <w:fldChar w:fldCharType="end"/>
          </w:r>
        </w:p>
        <w:p w14:paraId="668CF046" w14:textId="77777777" w:rsidR="002510B6" w:rsidRPr="00B0205A" w:rsidRDefault="000B35C0">
          <w:pPr>
            <w:pStyle w:val="21"/>
            <w:tabs>
              <w:tab w:val="right" w:pos="8296"/>
            </w:tabs>
            <w:rPr>
              <w:rFonts w:ascii="Times New Roman" w:hAnsi="Times New Roman" w:cs="Times New Roman"/>
              <w:b w:val="0"/>
              <w:bCs w:val="0"/>
              <w:noProof/>
              <w:sz w:val="21"/>
              <w:rPrChange w:id="1707" w:author="raye" w:date="2018-08-10T12:30:00Z">
                <w:rPr>
                  <w:rFonts w:cstheme="minorBidi"/>
                  <w:b w:val="0"/>
                  <w:bCs w:val="0"/>
                  <w:noProof/>
                  <w:sz w:val="21"/>
                </w:rPr>
              </w:rPrChange>
            </w:rPr>
          </w:pPr>
          <w:r w:rsidRPr="00B0205A">
            <w:rPr>
              <w:rFonts w:ascii="Times New Roman" w:hAnsi="Times New Roman" w:cs="Times New Roman"/>
              <w:rPrChange w:id="1708" w:author="raye" w:date="2018-08-10T12:30:00Z">
                <w:rPr/>
              </w:rPrChange>
            </w:rPr>
            <w:fldChar w:fldCharType="begin"/>
          </w:r>
          <w:r w:rsidRPr="00B0205A">
            <w:rPr>
              <w:rFonts w:ascii="Times New Roman" w:hAnsi="Times New Roman" w:cs="Times New Roman"/>
              <w:rPrChange w:id="1709" w:author="raye" w:date="2018-08-10T12:30:00Z">
                <w:rPr/>
              </w:rPrChange>
            </w:rPr>
            <w:instrText xml:space="preserve"> HYPERLINK \l "_Toc520839522" </w:instrText>
          </w:r>
          <w:r w:rsidRPr="00B0205A">
            <w:rPr>
              <w:rFonts w:ascii="Times New Roman" w:hAnsi="Times New Roman" w:cs="Times New Roman"/>
              <w:rPrChange w:id="1710" w:author="raye" w:date="2018-08-10T12:30:00Z">
                <w:rPr>
                  <w:noProof/>
                </w:rPr>
              </w:rPrChange>
            </w:rPr>
            <w:fldChar w:fldCharType="separate"/>
          </w:r>
          <w:r w:rsidR="002510B6" w:rsidRPr="00B0205A">
            <w:rPr>
              <w:rStyle w:val="ac"/>
              <w:rFonts w:ascii="Times New Roman" w:hAnsi="Times New Roman" w:cs="Times New Roman"/>
              <w:noProof/>
              <w:color w:val="auto"/>
            </w:rPr>
            <w:t>3.2.15.1. Brief introduction to function</w:t>
          </w:r>
          <w:r w:rsidR="002510B6" w:rsidRPr="00B0205A">
            <w:rPr>
              <w:rFonts w:ascii="Times New Roman" w:hAnsi="Times New Roman" w:cs="Times New Roman"/>
              <w:noProof/>
              <w:webHidden/>
              <w:rPrChange w:id="1711" w:author="raye" w:date="2018-08-10T12:30:00Z">
                <w:rPr>
                  <w:noProof/>
                  <w:webHidden/>
                </w:rPr>
              </w:rPrChange>
            </w:rPr>
            <w:tab/>
          </w:r>
          <w:r w:rsidR="002510B6" w:rsidRPr="00B0205A">
            <w:rPr>
              <w:rFonts w:ascii="Times New Roman" w:hAnsi="Times New Roman" w:cs="Times New Roman"/>
              <w:noProof/>
              <w:webHidden/>
              <w:rPrChange w:id="1712" w:author="raye" w:date="2018-08-10T12:30:00Z">
                <w:rPr>
                  <w:noProof/>
                  <w:webHidden/>
                </w:rPr>
              </w:rPrChange>
            </w:rPr>
            <w:fldChar w:fldCharType="begin"/>
          </w:r>
          <w:r w:rsidR="002510B6" w:rsidRPr="00B0205A">
            <w:rPr>
              <w:rFonts w:ascii="Times New Roman" w:hAnsi="Times New Roman" w:cs="Times New Roman"/>
              <w:noProof/>
              <w:webHidden/>
              <w:rPrChange w:id="1713" w:author="raye" w:date="2018-08-10T12:30:00Z">
                <w:rPr>
                  <w:noProof/>
                  <w:webHidden/>
                </w:rPr>
              </w:rPrChange>
            </w:rPr>
            <w:instrText xml:space="preserve"> PAGEREF _Toc520839522 \h </w:instrText>
          </w:r>
          <w:r w:rsidR="002510B6" w:rsidRPr="00B0205A">
            <w:rPr>
              <w:rFonts w:ascii="Times New Roman" w:hAnsi="Times New Roman" w:cs="Times New Roman"/>
              <w:noProof/>
              <w:webHidden/>
              <w:rPrChange w:id="171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715" w:author="raye" w:date="2018-08-10T12:30:00Z">
                <w:rPr>
                  <w:noProof/>
                  <w:webHidden/>
                </w:rPr>
              </w:rPrChange>
            </w:rPr>
            <w:fldChar w:fldCharType="separate"/>
          </w:r>
          <w:r w:rsidR="002510B6" w:rsidRPr="00B0205A">
            <w:rPr>
              <w:rFonts w:ascii="Times New Roman" w:hAnsi="Times New Roman" w:cs="Times New Roman"/>
              <w:noProof/>
              <w:webHidden/>
              <w:rPrChange w:id="1716" w:author="raye" w:date="2018-08-10T12:30:00Z">
                <w:rPr>
                  <w:noProof/>
                  <w:webHidden/>
                </w:rPr>
              </w:rPrChange>
            </w:rPr>
            <w:t>203</w:t>
          </w:r>
          <w:r w:rsidR="002510B6" w:rsidRPr="00B0205A">
            <w:rPr>
              <w:rFonts w:ascii="Times New Roman" w:hAnsi="Times New Roman" w:cs="Times New Roman"/>
              <w:noProof/>
              <w:webHidden/>
              <w:rPrChange w:id="1717" w:author="raye" w:date="2018-08-10T12:30:00Z">
                <w:rPr>
                  <w:noProof/>
                  <w:webHidden/>
                </w:rPr>
              </w:rPrChange>
            </w:rPr>
            <w:fldChar w:fldCharType="end"/>
          </w:r>
          <w:r w:rsidRPr="00B0205A">
            <w:rPr>
              <w:rFonts w:ascii="Times New Roman" w:hAnsi="Times New Roman" w:cs="Times New Roman"/>
              <w:noProof/>
              <w:rPrChange w:id="1718" w:author="raye" w:date="2018-08-10T12:30:00Z">
                <w:rPr>
                  <w:noProof/>
                </w:rPr>
              </w:rPrChange>
            </w:rPr>
            <w:fldChar w:fldCharType="end"/>
          </w:r>
        </w:p>
        <w:p w14:paraId="47EA8A0A" w14:textId="77777777" w:rsidR="002510B6" w:rsidRPr="00B0205A" w:rsidRDefault="000B35C0">
          <w:pPr>
            <w:pStyle w:val="21"/>
            <w:tabs>
              <w:tab w:val="right" w:pos="8296"/>
            </w:tabs>
            <w:rPr>
              <w:rFonts w:ascii="Times New Roman" w:hAnsi="Times New Roman" w:cs="Times New Roman"/>
              <w:b w:val="0"/>
              <w:bCs w:val="0"/>
              <w:noProof/>
              <w:sz w:val="21"/>
              <w:rPrChange w:id="1719" w:author="raye" w:date="2018-08-10T12:30:00Z">
                <w:rPr>
                  <w:rFonts w:cstheme="minorBidi"/>
                  <w:b w:val="0"/>
                  <w:bCs w:val="0"/>
                  <w:noProof/>
                  <w:sz w:val="21"/>
                </w:rPr>
              </w:rPrChange>
            </w:rPr>
          </w:pPr>
          <w:r w:rsidRPr="00B0205A">
            <w:rPr>
              <w:rFonts w:ascii="Times New Roman" w:hAnsi="Times New Roman" w:cs="Times New Roman"/>
              <w:rPrChange w:id="1720" w:author="raye" w:date="2018-08-10T12:30:00Z">
                <w:rPr/>
              </w:rPrChange>
            </w:rPr>
            <w:fldChar w:fldCharType="begin"/>
          </w:r>
          <w:r w:rsidRPr="00B0205A">
            <w:rPr>
              <w:rFonts w:ascii="Times New Roman" w:hAnsi="Times New Roman" w:cs="Times New Roman"/>
              <w:rPrChange w:id="1721" w:author="raye" w:date="2018-08-10T12:30:00Z">
                <w:rPr/>
              </w:rPrChange>
            </w:rPr>
            <w:instrText xml:space="preserve"> HYPERLINK \l "_Toc520839523" </w:instrText>
          </w:r>
          <w:r w:rsidRPr="00B0205A">
            <w:rPr>
              <w:rFonts w:ascii="Times New Roman" w:hAnsi="Times New Roman" w:cs="Times New Roman"/>
              <w:rPrChange w:id="1722" w:author="raye" w:date="2018-08-10T12:30:00Z">
                <w:rPr>
                  <w:noProof/>
                </w:rPr>
              </w:rPrChange>
            </w:rPr>
            <w:fldChar w:fldCharType="separate"/>
          </w:r>
          <w:r w:rsidR="002510B6" w:rsidRPr="00B0205A">
            <w:rPr>
              <w:rStyle w:val="ac"/>
              <w:rFonts w:ascii="Times New Roman" w:hAnsi="Times New Roman" w:cs="Times New Roman"/>
              <w:noProof/>
              <w:color w:val="auto"/>
            </w:rPr>
            <w:t>3.2.15.2. Detailed description</w:t>
          </w:r>
          <w:r w:rsidR="002510B6" w:rsidRPr="00B0205A">
            <w:rPr>
              <w:rFonts w:ascii="Times New Roman" w:hAnsi="Times New Roman" w:cs="Times New Roman"/>
              <w:noProof/>
              <w:webHidden/>
              <w:rPrChange w:id="1723" w:author="raye" w:date="2018-08-10T12:30:00Z">
                <w:rPr>
                  <w:noProof/>
                  <w:webHidden/>
                </w:rPr>
              </w:rPrChange>
            </w:rPr>
            <w:tab/>
          </w:r>
          <w:r w:rsidR="002510B6" w:rsidRPr="00B0205A">
            <w:rPr>
              <w:rFonts w:ascii="Times New Roman" w:hAnsi="Times New Roman" w:cs="Times New Roman"/>
              <w:noProof/>
              <w:webHidden/>
              <w:rPrChange w:id="1724" w:author="raye" w:date="2018-08-10T12:30:00Z">
                <w:rPr>
                  <w:noProof/>
                  <w:webHidden/>
                </w:rPr>
              </w:rPrChange>
            </w:rPr>
            <w:fldChar w:fldCharType="begin"/>
          </w:r>
          <w:r w:rsidR="002510B6" w:rsidRPr="00B0205A">
            <w:rPr>
              <w:rFonts w:ascii="Times New Roman" w:hAnsi="Times New Roman" w:cs="Times New Roman"/>
              <w:noProof/>
              <w:webHidden/>
              <w:rPrChange w:id="1725" w:author="raye" w:date="2018-08-10T12:30:00Z">
                <w:rPr>
                  <w:noProof/>
                  <w:webHidden/>
                </w:rPr>
              </w:rPrChange>
            </w:rPr>
            <w:instrText xml:space="preserve"> PAGEREF _Toc520839523 \h </w:instrText>
          </w:r>
          <w:r w:rsidR="002510B6" w:rsidRPr="00B0205A">
            <w:rPr>
              <w:rFonts w:ascii="Times New Roman" w:hAnsi="Times New Roman" w:cs="Times New Roman"/>
              <w:noProof/>
              <w:webHidden/>
              <w:rPrChange w:id="172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727" w:author="raye" w:date="2018-08-10T12:30:00Z">
                <w:rPr>
                  <w:noProof/>
                  <w:webHidden/>
                </w:rPr>
              </w:rPrChange>
            </w:rPr>
            <w:fldChar w:fldCharType="separate"/>
          </w:r>
          <w:r w:rsidR="002510B6" w:rsidRPr="00B0205A">
            <w:rPr>
              <w:rFonts w:ascii="Times New Roman" w:hAnsi="Times New Roman" w:cs="Times New Roman"/>
              <w:noProof/>
              <w:webHidden/>
              <w:rPrChange w:id="1728" w:author="raye" w:date="2018-08-10T12:30:00Z">
                <w:rPr>
                  <w:noProof/>
                  <w:webHidden/>
                </w:rPr>
              </w:rPrChange>
            </w:rPr>
            <w:t>203</w:t>
          </w:r>
          <w:r w:rsidR="002510B6" w:rsidRPr="00B0205A">
            <w:rPr>
              <w:rFonts w:ascii="Times New Roman" w:hAnsi="Times New Roman" w:cs="Times New Roman"/>
              <w:noProof/>
              <w:webHidden/>
              <w:rPrChange w:id="1729" w:author="raye" w:date="2018-08-10T12:30:00Z">
                <w:rPr>
                  <w:noProof/>
                  <w:webHidden/>
                </w:rPr>
              </w:rPrChange>
            </w:rPr>
            <w:fldChar w:fldCharType="end"/>
          </w:r>
          <w:r w:rsidRPr="00B0205A">
            <w:rPr>
              <w:rFonts w:ascii="Times New Roman" w:hAnsi="Times New Roman" w:cs="Times New Roman"/>
              <w:noProof/>
              <w:rPrChange w:id="1730" w:author="raye" w:date="2018-08-10T12:30:00Z">
                <w:rPr>
                  <w:noProof/>
                </w:rPr>
              </w:rPrChange>
            </w:rPr>
            <w:fldChar w:fldCharType="end"/>
          </w:r>
        </w:p>
        <w:p w14:paraId="0BBE8EF5" w14:textId="77777777" w:rsidR="002510B6" w:rsidRPr="00B0205A" w:rsidRDefault="000B35C0">
          <w:pPr>
            <w:pStyle w:val="21"/>
            <w:tabs>
              <w:tab w:val="right" w:pos="8296"/>
            </w:tabs>
            <w:rPr>
              <w:rFonts w:ascii="Times New Roman" w:hAnsi="Times New Roman" w:cs="Times New Roman"/>
              <w:b w:val="0"/>
              <w:bCs w:val="0"/>
              <w:noProof/>
              <w:sz w:val="21"/>
              <w:rPrChange w:id="1731" w:author="raye" w:date="2018-08-10T12:30:00Z">
                <w:rPr>
                  <w:rFonts w:cstheme="minorBidi"/>
                  <w:b w:val="0"/>
                  <w:bCs w:val="0"/>
                  <w:noProof/>
                  <w:sz w:val="21"/>
                </w:rPr>
              </w:rPrChange>
            </w:rPr>
          </w:pPr>
          <w:r w:rsidRPr="00B0205A">
            <w:rPr>
              <w:rFonts w:ascii="Times New Roman" w:hAnsi="Times New Roman" w:cs="Times New Roman"/>
              <w:rPrChange w:id="1732" w:author="raye" w:date="2018-08-10T12:30:00Z">
                <w:rPr/>
              </w:rPrChange>
            </w:rPr>
            <w:fldChar w:fldCharType="begin"/>
          </w:r>
          <w:r w:rsidRPr="00B0205A">
            <w:rPr>
              <w:rFonts w:ascii="Times New Roman" w:hAnsi="Times New Roman" w:cs="Times New Roman"/>
              <w:rPrChange w:id="1733" w:author="raye" w:date="2018-08-10T12:30:00Z">
                <w:rPr/>
              </w:rPrChange>
            </w:rPr>
            <w:instrText xml:space="preserve"> HYPERLINK \l "_Toc520839524" </w:instrText>
          </w:r>
          <w:r w:rsidRPr="00B0205A">
            <w:rPr>
              <w:rFonts w:ascii="Times New Roman" w:hAnsi="Times New Roman" w:cs="Times New Roman"/>
              <w:rPrChange w:id="1734" w:author="raye" w:date="2018-08-10T12:30:00Z">
                <w:rPr>
                  <w:noProof/>
                </w:rPr>
              </w:rPrChange>
            </w:rPr>
            <w:fldChar w:fldCharType="separate"/>
          </w:r>
          <w:r w:rsidR="002510B6" w:rsidRPr="00B0205A">
            <w:rPr>
              <w:rStyle w:val="ac"/>
              <w:rFonts w:ascii="Times New Roman" w:eastAsia="等线" w:hAnsi="Times New Roman" w:cs="Times New Roman"/>
              <w:noProof/>
              <w:color w:val="auto"/>
              <w:rPrChange w:id="1735" w:author="raye" w:date="2018-08-10T12:30:00Z">
                <w:rPr>
                  <w:rStyle w:val="ac"/>
                  <w:rFonts w:ascii="等线" w:eastAsia="等线" w:hAnsi="等线" w:cs="Times New Roman"/>
                  <w:noProof/>
                  <w:color w:val="auto"/>
                </w:rPr>
              </w:rPrChange>
            </w:rPr>
            <w:t>3.2.15.3. Interface requirements</w:t>
          </w:r>
          <w:r w:rsidR="002510B6" w:rsidRPr="00B0205A">
            <w:rPr>
              <w:rFonts w:ascii="Times New Roman" w:hAnsi="Times New Roman" w:cs="Times New Roman"/>
              <w:noProof/>
              <w:webHidden/>
              <w:rPrChange w:id="1736" w:author="raye" w:date="2018-08-10T12:30:00Z">
                <w:rPr>
                  <w:noProof/>
                  <w:webHidden/>
                </w:rPr>
              </w:rPrChange>
            </w:rPr>
            <w:tab/>
          </w:r>
          <w:r w:rsidR="002510B6" w:rsidRPr="00B0205A">
            <w:rPr>
              <w:rFonts w:ascii="Times New Roman" w:hAnsi="Times New Roman" w:cs="Times New Roman"/>
              <w:noProof/>
              <w:webHidden/>
              <w:rPrChange w:id="1737" w:author="raye" w:date="2018-08-10T12:30:00Z">
                <w:rPr>
                  <w:noProof/>
                  <w:webHidden/>
                </w:rPr>
              </w:rPrChange>
            </w:rPr>
            <w:fldChar w:fldCharType="begin"/>
          </w:r>
          <w:r w:rsidR="002510B6" w:rsidRPr="00B0205A">
            <w:rPr>
              <w:rFonts w:ascii="Times New Roman" w:hAnsi="Times New Roman" w:cs="Times New Roman"/>
              <w:noProof/>
              <w:webHidden/>
              <w:rPrChange w:id="1738" w:author="raye" w:date="2018-08-10T12:30:00Z">
                <w:rPr>
                  <w:noProof/>
                  <w:webHidden/>
                </w:rPr>
              </w:rPrChange>
            </w:rPr>
            <w:instrText xml:space="preserve"> PAGEREF _Toc520839524 \h </w:instrText>
          </w:r>
          <w:r w:rsidR="002510B6" w:rsidRPr="00B0205A">
            <w:rPr>
              <w:rFonts w:ascii="Times New Roman" w:hAnsi="Times New Roman" w:cs="Times New Roman"/>
              <w:noProof/>
              <w:webHidden/>
              <w:rPrChange w:id="173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740" w:author="raye" w:date="2018-08-10T12:30:00Z">
                <w:rPr>
                  <w:noProof/>
                  <w:webHidden/>
                </w:rPr>
              </w:rPrChange>
            </w:rPr>
            <w:fldChar w:fldCharType="separate"/>
          </w:r>
          <w:r w:rsidR="002510B6" w:rsidRPr="00B0205A">
            <w:rPr>
              <w:rFonts w:ascii="Times New Roman" w:hAnsi="Times New Roman" w:cs="Times New Roman"/>
              <w:noProof/>
              <w:webHidden/>
              <w:rPrChange w:id="1741" w:author="raye" w:date="2018-08-10T12:30:00Z">
                <w:rPr>
                  <w:noProof/>
                  <w:webHidden/>
                </w:rPr>
              </w:rPrChange>
            </w:rPr>
            <w:t>206</w:t>
          </w:r>
          <w:r w:rsidR="002510B6" w:rsidRPr="00B0205A">
            <w:rPr>
              <w:rFonts w:ascii="Times New Roman" w:hAnsi="Times New Roman" w:cs="Times New Roman"/>
              <w:noProof/>
              <w:webHidden/>
              <w:rPrChange w:id="1742" w:author="raye" w:date="2018-08-10T12:30:00Z">
                <w:rPr>
                  <w:noProof/>
                  <w:webHidden/>
                </w:rPr>
              </w:rPrChange>
            </w:rPr>
            <w:fldChar w:fldCharType="end"/>
          </w:r>
          <w:r w:rsidRPr="00B0205A">
            <w:rPr>
              <w:rFonts w:ascii="Times New Roman" w:hAnsi="Times New Roman" w:cs="Times New Roman"/>
              <w:noProof/>
              <w:rPrChange w:id="1743" w:author="raye" w:date="2018-08-10T12:30:00Z">
                <w:rPr>
                  <w:noProof/>
                </w:rPr>
              </w:rPrChange>
            </w:rPr>
            <w:fldChar w:fldCharType="end"/>
          </w:r>
        </w:p>
        <w:p w14:paraId="287F0102" w14:textId="77777777" w:rsidR="002510B6" w:rsidRPr="00B0205A" w:rsidRDefault="000B35C0">
          <w:pPr>
            <w:pStyle w:val="21"/>
            <w:tabs>
              <w:tab w:val="right" w:pos="8296"/>
            </w:tabs>
            <w:rPr>
              <w:rFonts w:ascii="Times New Roman" w:hAnsi="Times New Roman" w:cs="Times New Roman"/>
              <w:b w:val="0"/>
              <w:bCs w:val="0"/>
              <w:noProof/>
              <w:sz w:val="21"/>
              <w:rPrChange w:id="1744" w:author="raye" w:date="2018-08-10T12:30:00Z">
                <w:rPr>
                  <w:rFonts w:cstheme="minorBidi"/>
                  <w:b w:val="0"/>
                  <w:bCs w:val="0"/>
                  <w:noProof/>
                  <w:sz w:val="21"/>
                </w:rPr>
              </w:rPrChange>
            </w:rPr>
          </w:pPr>
          <w:r w:rsidRPr="00B0205A">
            <w:rPr>
              <w:rFonts w:ascii="Times New Roman" w:hAnsi="Times New Roman" w:cs="Times New Roman"/>
              <w:rPrChange w:id="1745" w:author="raye" w:date="2018-08-10T12:30:00Z">
                <w:rPr/>
              </w:rPrChange>
            </w:rPr>
            <w:fldChar w:fldCharType="begin"/>
          </w:r>
          <w:r w:rsidRPr="00B0205A">
            <w:rPr>
              <w:rFonts w:ascii="Times New Roman" w:hAnsi="Times New Roman" w:cs="Times New Roman"/>
              <w:rPrChange w:id="1746" w:author="raye" w:date="2018-08-10T12:30:00Z">
                <w:rPr/>
              </w:rPrChange>
            </w:rPr>
            <w:instrText xml:space="preserve"> HYPERLINK \l "_Toc520839525" </w:instrText>
          </w:r>
          <w:r w:rsidRPr="00B0205A">
            <w:rPr>
              <w:rFonts w:ascii="Times New Roman" w:hAnsi="Times New Roman" w:cs="Times New Roman"/>
              <w:rPrChange w:id="1747" w:author="raye" w:date="2018-08-10T12:30:00Z">
                <w:rPr>
                  <w:noProof/>
                </w:rPr>
              </w:rPrChange>
            </w:rPr>
            <w:fldChar w:fldCharType="separate"/>
          </w:r>
          <w:r w:rsidR="002510B6" w:rsidRPr="00B0205A">
            <w:rPr>
              <w:rStyle w:val="ac"/>
              <w:rFonts w:ascii="Times New Roman" w:hAnsi="Times New Roman" w:cs="Times New Roman"/>
              <w:noProof/>
              <w:color w:val="auto"/>
              <w:rPrChange w:id="1748" w:author="raye" w:date="2018-08-10T12:30:00Z">
                <w:rPr>
                  <w:rStyle w:val="ac"/>
                  <w:noProof/>
                  <w:color w:val="auto"/>
                </w:rPr>
              </w:rPrChange>
            </w:rPr>
            <w:t>3.2.16  35Q logic</w:t>
          </w:r>
          <w:r w:rsidR="002510B6" w:rsidRPr="00B0205A">
            <w:rPr>
              <w:rFonts w:ascii="Times New Roman" w:hAnsi="Times New Roman" w:cs="Times New Roman"/>
              <w:noProof/>
              <w:webHidden/>
              <w:rPrChange w:id="1749" w:author="raye" w:date="2018-08-10T12:30:00Z">
                <w:rPr>
                  <w:noProof/>
                  <w:webHidden/>
                </w:rPr>
              </w:rPrChange>
            </w:rPr>
            <w:tab/>
          </w:r>
          <w:r w:rsidR="002510B6" w:rsidRPr="00B0205A">
            <w:rPr>
              <w:rFonts w:ascii="Times New Roman" w:hAnsi="Times New Roman" w:cs="Times New Roman"/>
              <w:noProof/>
              <w:webHidden/>
              <w:rPrChange w:id="1750" w:author="raye" w:date="2018-08-10T12:30:00Z">
                <w:rPr>
                  <w:noProof/>
                  <w:webHidden/>
                </w:rPr>
              </w:rPrChange>
            </w:rPr>
            <w:fldChar w:fldCharType="begin"/>
          </w:r>
          <w:r w:rsidR="002510B6" w:rsidRPr="00B0205A">
            <w:rPr>
              <w:rFonts w:ascii="Times New Roman" w:hAnsi="Times New Roman" w:cs="Times New Roman"/>
              <w:noProof/>
              <w:webHidden/>
              <w:rPrChange w:id="1751" w:author="raye" w:date="2018-08-10T12:30:00Z">
                <w:rPr>
                  <w:noProof/>
                  <w:webHidden/>
                </w:rPr>
              </w:rPrChange>
            </w:rPr>
            <w:instrText xml:space="preserve"> PAGEREF _Toc520839525 \h </w:instrText>
          </w:r>
          <w:r w:rsidR="002510B6" w:rsidRPr="00B0205A">
            <w:rPr>
              <w:rFonts w:ascii="Times New Roman" w:hAnsi="Times New Roman" w:cs="Times New Roman"/>
              <w:noProof/>
              <w:webHidden/>
              <w:rPrChange w:id="1752"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753" w:author="raye" w:date="2018-08-10T12:30:00Z">
                <w:rPr>
                  <w:noProof/>
                  <w:webHidden/>
                </w:rPr>
              </w:rPrChange>
            </w:rPr>
            <w:fldChar w:fldCharType="separate"/>
          </w:r>
          <w:r w:rsidR="002510B6" w:rsidRPr="00B0205A">
            <w:rPr>
              <w:rFonts w:ascii="Times New Roman" w:hAnsi="Times New Roman" w:cs="Times New Roman"/>
              <w:noProof/>
              <w:webHidden/>
              <w:rPrChange w:id="1754" w:author="raye" w:date="2018-08-10T12:30:00Z">
                <w:rPr>
                  <w:noProof/>
                  <w:webHidden/>
                </w:rPr>
              </w:rPrChange>
            </w:rPr>
            <w:t>208</w:t>
          </w:r>
          <w:r w:rsidR="002510B6" w:rsidRPr="00B0205A">
            <w:rPr>
              <w:rFonts w:ascii="Times New Roman" w:hAnsi="Times New Roman" w:cs="Times New Roman"/>
              <w:noProof/>
              <w:webHidden/>
              <w:rPrChange w:id="1755" w:author="raye" w:date="2018-08-10T12:30:00Z">
                <w:rPr>
                  <w:noProof/>
                  <w:webHidden/>
                </w:rPr>
              </w:rPrChange>
            </w:rPr>
            <w:fldChar w:fldCharType="end"/>
          </w:r>
          <w:r w:rsidRPr="00B0205A">
            <w:rPr>
              <w:rFonts w:ascii="Times New Roman" w:hAnsi="Times New Roman" w:cs="Times New Roman"/>
              <w:noProof/>
              <w:rPrChange w:id="1756" w:author="raye" w:date="2018-08-10T12:30:00Z">
                <w:rPr>
                  <w:noProof/>
                </w:rPr>
              </w:rPrChange>
            </w:rPr>
            <w:fldChar w:fldCharType="end"/>
          </w:r>
        </w:p>
        <w:p w14:paraId="2B565F74" w14:textId="77777777" w:rsidR="002510B6" w:rsidRPr="00B0205A" w:rsidRDefault="000B35C0">
          <w:pPr>
            <w:pStyle w:val="31"/>
            <w:tabs>
              <w:tab w:val="right" w:pos="8296"/>
            </w:tabs>
            <w:rPr>
              <w:rFonts w:ascii="Times New Roman" w:hAnsi="Times New Roman" w:cs="Times New Roman"/>
              <w:noProof/>
              <w:sz w:val="21"/>
              <w:szCs w:val="22"/>
              <w:rPrChange w:id="1757" w:author="raye" w:date="2018-08-10T12:30:00Z">
                <w:rPr>
                  <w:rFonts w:cstheme="minorBidi"/>
                  <w:noProof/>
                  <w:sz w:val="21"/>
                  <w:szCs w:val="22"/>
                </w:rPr>
              </w:rPrChange>
            </w:rPr>
          </w:pPr>
          <w:r w:rsidRPr="00B0205A">
            <w:rPr>
              <w:rFonts w:ascii="Times New Roman" w:hAnsi="Times New Roman" w:cs="Times New Roman"/>
              <w:rPrChange w:id="1758" w:author="raye" w:date="2018-08-10T12:30:00Z">
                <w:rPr/>
              </w:rPrChange>
            </w:rPr>
            <w:fldChar w:fldCharType="begin"/>
          </w:r>
          <w:r w:rsidRPr="00B0205A">
            <w:rPr>
              <w:rFonts w:ascii="Times New Roman" w:hAnsi="Times New Roman" w:cs="Times New Roman"/>
              <w:rPrChange w:id="1759" w:author="raye" w:date="2018-08-10T12:30:00Z">
                <w:rPr/>
              </w:rPrChange>
            </w:rPr>
            <w:instrText xml:space="preserve"> HYPERLINK \l "_Toc520839526" </w:instrText>
          </w:r>
          <w:r w:rsidRPr="00B0205A">
            <w:rPr>
              <w:rFonts w:ascii="Times New Roman" w:hAnsi="Times New Roman" w:cs="Times New Roman"/>
              <w:rPrChange w:id="1760" w:author="raye" w:date="2018-08-10T12:30:00Z">
                <w:rPr>
                  <w:noProof/>
                </w:rPr>
              </w:rPrChange>
            </w:rPr>
            <w:fldChar w:fldCharType="separate"/>
          </w:r>
          <w:r w:rsidR="002510B6" w:rsidRPr="00B0205A">
            <w:rPr>
              <w:rStyle w:val="ac"/>
              <w:rFonts w:ascii="Times New Roman" w:hAnsi="Times New Roman" w:cs="Times New Roman"/>
              <w:noProof/>
              <w:color w:val="auto"/>
              <w:rPrChange w:id="1761" w:author="raye" w:date="2018-08-10T12:30:00Z">
                <w:rPr>
                  <w:rStyle w:val="ac"/>
                  <w:rFonts w:ascii="Calibri" w:hAnsi="Calibri"/>
                  <w:noProof/>
                  <w:color w:val="auto"/>
                </w:rPr>
              </w:rPrChange>
            </w:rPr>
            <w:t>1..1. AS-IS</w:t>
          </w:r>
          <w:r w:rsidR="002510B6" w:rsidRPr="00B0205A">
            <w:rPr>
              <w:rFonts w:ascii="Times New Roman" w:hAnsi="Times New Roman" w:cs="Times New Roman"/>
              <w:noProof/>
              <w:webHidden/>
              <w:rPrChange w:id="1762" w:author="raye" w:date="2018-08-10T12:30:00Z">
                <w:rPr>
                  <w:noProof/>
                  <w:webHidden/>
                </w:rPr>
              </w:rPrChange>
            </w:rPr>
            <w:tab/>
          </w:r>
          <w:r w:rsidR="002510B6" w:rsidRPr="00B0205A">
            <w:rPr>
              <w:rFonts w:ascii="Times New Roman" w:hAnsi="Times New Roman" w:cs="Times New Roman"/>
              <w:noProof/>
              <w:webHidden/>
              <w:rPrChange w:id="1763" w:author="raye" w:date="2018-08-10T12:30:00Z">
                <w:rPr>
                  <w:noProof/>
                  <w:webHidden/>
                </w:rPr>
              </w:rPrChange>
            </w:rPr>
            <w:fldChar w:fldCharType="begin"/>
          </w:r>
          <w:r w:rsidR="002510B6" w:rsidRPr="00B0205A">
            <w:rPr>
              <w:rFonts w:ascii="Times New Roman" w:hAnsi="Times New Roman" w:cs="Times New Roman"/>
              <w:noProof/>
              <w:webHidden/>
              <w:rPrChange w:id="1764" w:author="raye" w:date="2018-08-10T12:30:00Z">
                <w:rPr>
                  <w:noProof/>
                  <w:webHidden/>
                </w:rPr>
              </w:rPrChange>
            </w:rPr>
            <w:instrText xml:space="preserve"> PAGEREF _Toc520839526 \h </w:instrText>
          </w:r>
          <w:r w:rsidR="002510B6" w:rsidRPr="00B0205A">
            <w:rPr>
              <w:rFonts w:ascii="Times New Roman" w:hAnsi="Times New Roman" w:cs="Times New Roman"/>
              <w:noProof/>
              <w:webHidden/>
              <w:rPrChange w:id="1765"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766" w:author="raye" w:date="2018-08-10T12:30:00Z">
                <w:rPr>
                  <w:noProof/>
                  <w:webHidden/>
                </w:rPr>
              </w:rPrChange>
            </w:rPr>
            <w:fldChar w:fldCharType="separate"/>
          </w:r>
          <w:r w:rsidR="002510B6" w:rsidRPr="00B0205A">
            <w:rPr>
              <w:rFonts w:ascii="Times New Roman" w:hAnsi="Times New Roman" w:cs="Times New Roman"/>
              <w:noProof/>
              <w:webHidden/>
              <w:rPrChange w:id="1767" w:author="raye" w:date="2018-08-10T12:30:00Z">
                <w:rPr>
                  <w:noProof/>
                  <w:webHidden/>
                </w:rPr>
              </w:rPrChange>
            </w:rPr>
            <w:t>208</w:t>
          </w:r>
          <w:r w:rsidR="002510B6" w:rsidRPr="00B0205A">
            <w:rPr>
              <w:rFonts w:ascii="Times New Roman" w:hAnsi="Times New Roman" w:cs="Times New Roman"/>
              <w:noProof/>
              <w:webHidden/>
              <w:rPrChange w:id="1768" w:author="raye" w:date="2018-08-10T12:30:00Z">
                <w:rPr>
                  <w:noProof/>
                  <w:webHidden/>
                </w:rPr>
              </w:rPrChange>
            </w:rPr>
            <w:fldChar w:fldCharType="end"/>
          </w:r>
          <w:r w:rsidRPr="00B0205A">
            <w:rPr>
              <w:rFonts w:ascii="Times New Roman" w:hAnsi="Times New Roman" w:cs="Times New Roman"/>
              <w:noProof/>
              <w:rPrChange w:id="1769" w:author="raye" w:date="2018-08-10T12:30:00Z">
                <w:rPr>
                  <w:noProof/>
                </w:rPr>
              </w:rPrChange>
            </w:rPr>
            <w:fldChar w:fldCharType="end"/>
          </w:r>
        </w:p>
        <w:p w14:paraId="2B98A1AF" w14:textId="77777777" w:rsidR="002510B6" w:rsidRPr="00B0205A" w:rsidRDefault="000B35C0">
          <w:pPr>
            <w:pStyle w:val="21"/>
            <w:tabs>
              <w:tab w:val="right" w:pos="8296"/>
            </w:tabs>
            <w:rPr>
              <w:rFonts w:ascii="Times New Roman" w:hAnsi="Times New Roman" w:cs="Times New Roman"/>
              <w:b w:val="0"/>
              <w:bCs w:val="0"/>
              <w:noProof/>
              <w:sz w:val="21"/>
              <w:rPrChange w:id="1770" w:author="raye" w:date="2018-08-10T12:30:00Z">
                <w:rPr>
                  <w:rFonts w:cstheme="minorBidi"/>
                  <w:b w:val="0"/>
                  <w:bCs w:val="0"/>
                  <w:noProof/>
                  <w:sz w:val="21"/>
                </w:rPr>
              </w:rPrChange>
            </w:rPr>
          </w:pPr>
          <w:r w:rsidRPr="00B0205A">
            <w:rPr>
              <w:rFonts w:ascii="Times New Roman" w:hAnsi="Times New Roman" w:cs="Times New Roman"/>
              <w:rPrChange w:id="1771" w:author="raye" w:date="2018-08-10T12:30:00Z">
                <w:rPr/>
              </w:rPrChange>
            </w:rPr>
            <w:fldChar w:fldCharType="begin"/>
          </w:r>
          <w:r w:rsidRPr="00B0205A">
            <w:rPr>
              <w:rFonts w:ascii="Times New Roman" w:hAnsi="Times New Roman" w:cs="Times New Roman"/>
              <w:rPrChange w:id="1772" w:author="raye" w:date="2018-08-10T12:30:00Z">
                <w:rPr/>
              </w:rPrChange>
            </w:rPr>
            <w:instrText xml:space="preserve"> HYPERLINK \l "_Toc520839527" </w:instrText>
          </w:r>
          <w:r w:rsidRPr="00B0205A">
            <w:rPr>
              <w:rFonts w:ascii="Times New Roman" w:hAnsi="Times New Roman" w:cs="Times New Roman"/>
              <w:rPrChange w:id="1773" w:author="raye" w:date="2018-08-10T12:30:00Z">
                <w:rPr>
                  <w:noProof/>
                </w:rPr>
              </w:rPrChange>
            </w:rPr>
            <w:fldChar w:fldCharType="separate"/>
          </w:r>
          <w:r w:rsidR="002510B6" w:rsidRPr="00B0205A">
            <w:rPr>
              <w:rStyle w:val="ac"/>
              <w:rFonts w:ascii="Times New Roman" w:hAnsi="Times New Roman" w:cs="Times New Roman"/>
              <w:noProof/>
              <w:color w:val="auto"/>
            </w:rPr>
            <w:t>3.2.15.1. Brief introduction to function</w:t>
          </w:r>
          <w:r w:rsidR="002510B6" w:rsidRPr="00B0205A">
            <w:rPr>
              <w:rFonts w:ascii="Times New Roman" w:hAnsi="Times New Roman" w:cs="Times New Roman"/>
              <w:noProof/>
              <w:webHidden/>
              <w:rPrChange w:id="1774" w:author="raye" w:date="2018-08-10T12:30:00Z">
                <w:rPr>
                  <w:noProof/>
                  <w:webHidden/>
                </w:rPr>
              </w:rPrChange>
            </w:rPr>
            <w:tab/>
          </w:r>
          <w:r w:rsidR="002510B6" w:rsidRPr="00B0205A">
            <w:rPr>
              <w:rFonts w:ascii="Times New Roman" w:hAnsi="Times New Roman" w:cs="Times New Roman"/>
              <w:noProof/>
              <w:webHidden/>
              <w:rPrChange w:id="1775" w:author="raye" w:date="2018-08-10T12:30:00Z">
                <w:rPr>
                  <w:noProof/>
                  <w:webHidden/>
                </w:rPr>
              </w:rPrChange>
            </w:rPr>
            <w:fldChar w:fldCharType="begin"/>
          </w:r>
          <w:r w:rsidR="002510B6" w:rsidRPr="00B0205A">
            <w:rPr>
              <w:rFonts w:ascii="Times New Roman" w:hAnsi="Times New Roman" w:cs="Times New Roman"/>
              <w:noProof/>
              <w:webHidden/>
              <w:rPrChange w:id="1776" w:author="raye" w:date="2018-08-10T12:30:00Z">
                <w:rPr>
                  <w:noProof/>
                  <w:webHidden/>
                </w:rPr>
              </w:rPrChange>
            </w:rPr>
            <w:instrText xml:space="preserve"> PAGEREF _Toc520839527 \h </w:instrText>
          </w:r>
          <w:r w:rsidR="002510B6" w:rsidRPr="00B0205A">
            <w:rPr>
              <w:rFonts w:ascii="Times New Roman" w:hAnsi="Times New Roman" w:cs="Times New Roman"/>
              <w:noProof/>
              <w:webHidden/>
              <w:rPrChange w:id="1777"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778" w:author="raye" w:date="2018-08-10T12:30:00Z">
                <w:rPr>
                  <w:noProof/>
                  <w:webHidden/>
                </w:rPr>
              </w:rPrChange>
            </w:rPr>
            <w:fldChar w:fldCharType="separate"/>
          </w:r>
          <w:r w:rsidR="002510B6" w:rsidRPr="00B0205A">
            <w:rPr>
              <w:rFonts w:ascii="Times New Roman" w:hAnsi="Times New Roman" w:cs="Times New Roman"/>
              <w:noProof/>
              <w:webHidden/>
              <w:rPrChange w:id="1779" w:author="raye" w:date="2018-08-10T12:30:00Z">
                <w:rPr>
                  <w:noProof/>
                  <w:webHidden/>
                </w:rPr>
              </w:rPrChange>
            </w:rPr>
            <w:t>227</w:t>
          </w:r>
          <w:r w:rsidR="002510B6" w:rsidRPr="00B0205A">
            <w:rPr>
              <w:rFonts w:ascii="Times New Roman" w:hAnsi="Times New Roman" w:cs="Times New Roman"/>
              <w:noProof/>
              <w:webHidden/>
              <w:rPrChange w:id="1780" w:author="raye" w:date="2018-08-10T12:30:00Z">
                <w:rPr>
                  <w:noProof/>
                  <w:webHidden/>
                </w:rPr>
              </w:rPrChange>
            </w:rPr>
            <w:fldChar w:fldCharType="end"/>
          </w:r>
          <w:r w:rsidRPr="00B0205A">
            <w:rPr>
              <w:rFonts w:ascii="Times New Roman" w:hAnsi="Times New Roman" w:cs="Times New Roman"/>
              <w:noProof/>
              <w:rPrChange w:id="1781" w:author="raye" w:date="2018-08-10T12:30:00Z">
                <w:rPr>
                  <w:noProof/>
                </w:rPr>
              </w:rPrChange>
            </w:rPr>
            <w:fldChar w:fldCharType="end"/>
          </w:r>
        </w:p>
        <w:p w14:paraId="197F876D" w14:textId="77777777" w:rsidR="002510B6" w:rsidRPr="00B0205A" w:rsidRDefault="000B35C0">
          <w:pPr>
            <w:pStyle w:val="21"/>
            <w:tabs>
              <w:tab w:val="right" w:pos="8296"/>
            </w:tabs>
            <w:rPr>
              <w:rFonts w:ascii="Times New Roman" w:hAnsi="Times New Roman" w:cs="Times New Roman"/>
              <w:b w:val="0"/>
              <w:bCs w:val="0"/>
              <w:noProof/>
              <w:sz w:val="21"/>
              <w:rPrChange w:id="1782" w:author="raye" w:date="2018-08-10T12:30:00Z">
                <w:rPr>
                  <w:rFonts w:cstheme="minorBidi"/>
                  <w:b w:val="0"/>
                  <w:bCs w:val="0"/>
                  <w:noProof/>
                  <w:sz w:val="21"/>
                </w:rPr>
              </w:rPrChange>
            </w:rPr>
          </w:pPr>
          <w:r w:rsidRPr="00B0205A">
            <w:rPr>
              <w:rFonts w:ascii="Times New Roman" w:hAnsi="Times New Roman" w:cs="Times New Roman"/>
              <w:rPrChange w:id="1783" w:author="raye" w:date="2018-08-10T12:30:00Z">
                <w:rPr/>
              </w:rPrChange>
            </w:rPr>
            <w:fldChar w:fldCharType="begin"/>
          </w:r>
          <w:r w:rsidRPr="00B0205A">
            <w:rPr>
              <w:rFonts w:ascii="Times New Roman" w:hAnsi="Times New Roman" w:cs="Times New Roman"/>
              <w:rPrChange w:id="1784" w:author="raye" w:date="2018-08-10T12:30:00Z">
                <w:rPr/>
              </w:rPrChange>
            </w:rPr>
            <w:instrText xml:space="preserve"> HYPERLINK \l "_Toc520839528" </w:instrText>
          </w:r>
          <w:r w:rsidRPr="00B0205A">
            <w:rPr>
              <w:rFonts w:ascii="Times New Roman" w:hAnsi="Times New Roman" w:cs="Times New Roman"/>
              <w:rPrChange w:id="1785" w:author="raye" w:date="2018-08-10T12:30:00Z">
                <w:rPr>
                  <w:noProof/>
                </w:rPr>
              </w:rPrChange>
            </w:rPr>
            <w:fldChar w:fldCharType="separate"/>
          </w:r>
          <w:r w:rsidR="002510B6" w:rsidRPr="00B0205A">
            <w:rPr>
              <w:rStyle w:val="ac"/>
              <w:rFonts w:ascii="Times New Roman" w:hAnsi="Times New Roman" w:cs="Times New Roman"/>
              <w:noProof/>
              <w:color w:val="auto"/>
            </w:rPr>
            <w:t>3.2.15.1.  Detailed description</w:t>
          </w:r>
          <w:r w:rsidR="002510B6" w:rsidRPr="00B0205A">
            <w:rPr>
              <w:rFonts w:ascii="Times New Roman" w:hAnsi="Times New Roman" w:cs="Times New Roman"/>
              <w:noProof/>
              <w:webHidden/>
              <w:rPrChange w:id="1786" w:author="raye" w:date="2018-08-10T12:30:00Z">
                <w:rPr>
                  <w:noProof/>
                  <w:webHidden/>
                </w:rPr>
              </w:rPrChange>
            </w:rPr>
            <w:tab/>
          </w:r>
          <w:r w:rsidR="002510B6" w:rsidRPr="00B0205A">
            <w:rPr>
              <w:rFonts w:ascii="Times New Roman" w:hAnsi="Times New Roman" w:cs="Times New Roman"/>
              <w:noProof/>
              <w:webHidden/>
              <w:rPrChange w:id="1787" w:author="raye" w:date="2018-08-10T12:30:00Z">
                <w:rPr>
                  <w:noProof/>
                  <w:webHidden/>
                </w:rPr>
              </w:rPrChange>
            </w:rPr>
            <w:fldChar w:fldCharType="begin"/>
          </w:r>
          <w:r w:rsidR="002510B6" w:rsidRPr="00B0205A">
            <w:rPr>
              <w:rFonts w:ascii="Times New Roman" w:hAnsi="Times New Roman" w:cs="Times New Roman"/>
              <w:noProof/>
              <w:webHidden/>
              <w:rPrChange w:id="1788" w:author="raye" w:date="2018-08-10T12:30:00Z">
                <w:rPr>
                  <w:noProof/>
                  <w:webHidden/>
                </w:rPr>
              </w:rPrChange>
            </w:rPr>
            <w:instrText xml:space="preserve"> PAGEREF _Toc520839528 \h </w:instrText>
          </w:r>
          <w:r w:rsidR="002510B6" w:rsidRPr="00B0205A">
            <w:rPr>
              <w:rFonts w:ascii="Times New Roman" w:hAnsi="Times New Roman" w:cs="Times New Roman"/>
              <w:noProof/>
              <w:webHidden/>
              <w:rPrChange w:id="178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790" w:author="raye" w:date="2018-08-10T12:30:00Z">
                <w:rPr>
                  <w:noProof/>
                  <w:webHidden/>
                </w:rPr>
              </w:rPrChange>
            </w:rPr>
            <w:fldChar w:fldCharType="separate"/>
          </w:r>
          <w:r w:rsidR="002510B6" w:rsidRPr="00B0205A">
            <w:rPr>
              <w:rFonts w:ascii="Times New Roman" w:hAnsi="Times New Roman" w:cs="Times New Roman"/>
              <w:noProof/>
              <w:webHidden/>
              <w:rPrChange w:id="1791" w:author="raye" w:date="2018-08-10T12:30:00Z">
                <w:rPr>
                  <w:noProof/>
                  <w:webHidden/>
                </w:rPr>
              </w:rPrChange>
            </w:rPr>
            <w:t>227</w:t>
          </w:r>
          <w:r w:rsidR="002510B6" w:rsidRPr="00B0205A">
            <w:rPr>
              <w:rFonts w:ascii="Times New Roman" w:hAnsi="Times New Roman" w:cs="Times New Roman"/>
              <w:noProof/>
              <w:webHidden/>
              <w:rPrChange w:id="1792" w:author="raye" w:date="2018-08-10T12:30:00Z">
                <w:rPr>
                  <w:noProof/>
                  <w:webHidden/>
                </w:rPr>
              </w:rPrChange>
            </w:rPr>
            <w:fldChar w:fldCharType="end"/>
          </w:r>
          <w:r w:rsidRPr="00B0205A">
            <w:rPr>
              <w:rFonts w:ascii="Times New Roman" w:hAnsi="Times New Roman" w:cs="Times New Roman"/>
              <w:noProof/>
              <w:rPrChange w:id="1793" w:author="raye" w:date="2018-08-10T12:30:00Z">
                <w:rPr>
                  <w:noProof/>
                </w:rPr>
              </w:rPrChange>
            </w:rPr>
            <w:fldChar w:fldCharType="end"/>
          </w:r>
        </w:p>
        <w:p w14:paraId="4C7B13B3" w14:textId="77777777" w:rsidR="002510B6" w:rsidRPr="00B0205A" w:rsidRDefault="000B35C0">
          <w:pPr>
            <w:pStyle w:val="21"/>
            <w:tabs>
              <w:tab w:val="right" w:pos="8296"/>
            </w:tabs>
            <w:rPr>
              <w:rFonts w:ascii="Times New Roman" w:hAnsi="Times New Roman" w:cs="Times New Roman"/>
              <w:b w:val="0"/>
              <w:bCs w:val="0"/>
              <w:noProof/>
              <w:sz w:val="21"/>
              <w:rPrChange w:id="1794" w:author="raye" w:date="2018-08-10T12:30:00Z">
                <w:rPr>
                  <w:rFonts w:cstheme="minorBidi"/>
                  <w:b w:val="0"/>
                  <w:bCs w:val="0"/>
                  <w:noProof/>
                  <w:sz w:val="21"/>
                </w:rPr>
              </w:rPrChange>
            </w:rPr>
          </w:pPr>
          <w:r w:rsidRPr="00B0205A">
            <w:rPr>
              <w:rFonts w:ascii="Times New Roman" w:hAnsi="Times New Roman" w:cs="Times New Roman"/>
              <w:rPrChange w:id="1795" w:author="raye" w:date="2018-08-10T12:30:00Z">
                <w:rPr/>
              </w:rPrChange>
            </w:rPr>
            <w:fldChar w:fldCharType="begin"/>
          </w:r>
          <w:r w:rsidRPr="00B0205A">
            <w:rPr>
              <w:rFonts w:ascii="Times New Roman" w:hAnsi="Times New Roman" w:cs="Times New Roman"/>
              <w:rPrChange w:id="1796" w:author="raye" w:date="2018-08-10T12:30:00Z">
                <w:rPr/>
              </w:rPrChange>
            </w:rPr>
            <w:instrText xml:space="preserve"> HYPERLINK \l "_Toc520839529" </w:instrText>
          </w:r>
          <w:r w:rsidRPr="00B0205A">
            <w:rPr>
              <w:rFonts w:ascii="Times New Roman" w:hAnsi="Times New Roman" w:cs="Times New Roman"/>
              <w:rPrChange w:id="1797" w:author="raye" w:date="2018-08-10T12:30:00Z">
                <w:rPr>
                  <w:noProof/>
                </w:rPr>
              </w:rPrChange>
            </w:rPr>
            <w:fldChar w:fldCharType="separate"/>
          </w:r>
          <w:r w:rsidR="002510B6" w:rsidRPr="00B0205A">
            <w:rPr>
              <w:rStyle w:val="ac"/>
              <w:rFonts w:ascii="Times New Roman" w:hAnsi="Times New Roman" w:cs="Times New Roman"/>
              <w:noProof/>
              <w:color w:val="auto"/>
              <w:rPrChange w:id="1798" w:author="raye" w:date="2018-08-10T12:30:00Z">
                <w:rPr>
                  <w:rStyle w:val="ac"/>
                  <w:rFonts w:ascii="Calibri" w:hAnsi="Calibri"/>
                  <w:noProof/>
                  <w:color w:val="auto"/>
                </w:rPr>
              </w:rPrChange>
            </w:rPr>
            <w:t>3.2.17 Future Development</w:t>
          </w:r>
          <w:r w:rsidR="002510B6" w:rsidRPr="00B0205A">
            <w:rPr>
              <w:rFonts w:ascii="Times New Roman" w:hAnsi="Times New Roman" w:cs="Times New Roman"/>
              <w:noProof/>
              <w:webHidden/>
              <w:rPrChange w:id="1799" w:author="raye" w:date="2018-08-10T12:30:00Z">
                <w:rPr>
                  <w:noProof/>
                  <w:webHidden/>
                </w:rPr>
              </w:rPrChange>
            </w:rPr>
            <w:tab/>
          </w:r>
          <w:r w:rsidR="002510B6" w:rsidRPr="00B0205A">
            <w:rPr>
              <w:rFonts w:ascii="Times New Roman" w:hAnsi="Times New Roman" w:cs="Times New Roman"/>
              <w:noProof/>
              <w:webHidden/>
              <w:rPrChange w:id="1800" w:author="raye" w:date="2018-08-10T12:30:00Z">
                <w:rPr>
                  <w:noProof/>
                  <w:webHidden/>
                </w:rPr>
              </w:rPrChange>
            </w:rPr>
            <w:fldChar w:fldCharType="begin"/>
          </w:r>
          <w:r w:rsidR="002510B6" w:rsidRPr="00B0205A">
            <w:rPr>
              <w:rFonts w:ascii="Times New Roman" w:hAnsi="Times New Roman" w:cs="Times New Roman"/>
              <w:noProof/>
              <w:webHidden/>
              <w:rPrChange w:id="1801" w:author="raye" w:date="2018-08-10T12:30:00Z">
                <w:rPr>
                  <w:noProof/>
                  <w:webHidden/>
                </w:rPr>
              </w:rPrChange>
            </w:rPr>
            <w:instrText xml:space="preserve"> PAGEREF _Toc520839529 \h </w:instrText>
          </w:r>
          <w:r w:rsidR="002510B6" w:rsidRPr="00B0205A">
            <w:rPr>
              <w:rFonts w:ascii="Times New Roman" w:hAnsi="Times New Roman" w:cs="Times New Roman"/>
              <w:noProof/>
              <w:webHidden/>
              <w:rPrChange w:id="1802"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803" w:author="raye" w:date="2018-08-10T12:30:00Z">
                <w:rPr>
                  <w:noProof/>
                  <w:webHidden/>
                </w:rPr>
              </w:rPrChange>
            </w:rPr>
            <w:fldChar w:fldCharType="separate"/>
          </w:r>
          <w:r w:rsidR="002510B6" w:rsidRPr="00B0205A">
            <w:rPr>
              <w:rFonts w:ascii="Times New Roman" w:hAnsi="Times New Roman" w:cs="Times New Roman"/>
              <w:noProof/>
              <w:webHidden/>
              <w:rPrChange w:id="1804" w:author="raye" w:date="2018-08-10T12:30:00Z">
                <w:rPr>
                  <w:noProof/>
                  <w:webHidden/>
                </w:rPr>
              </w:rPrChange>
            </w:rPr>
            <w:t>250</w:t>
          </w:r>
          <w:r w:rsidR="002510B6" w:rsidRPr="00B0205A">
            <w:rPr>
              <w:rFonts w:ascii="Times New Roman" w:hAnsi="Times New Roman" w:cs="Times New Roman"/>
              <w:noProof/>
              <w:webHidden/>
              <w:rPrChange w:id="1805" w:author="raye" w:date="2018-08-10T12:30:00Z">
                <w:rPr>
                  <w:noProof/>
                  <w:webHidden/>
                </w:rPr>
              </w:rPrChange>
            </w:rPr>
            <w:fldChar w:fldCharType="end"/>
          </w:r>
          <w:r w:rsidRPr="00B0205A">
            <w:rPr>
              <w:rFonts w:ascii="Times New Roman" w:hAnsi="Times New Roman" w:cs="Times New Roman"/>
              <w:noProof/>
              <w:rPrChange w:id="1806" w:author="raye" w:date="2018-08-10T12:30:00Z">
                <w:rPr>
                  <w:noProof/>
                </w:rPr>
              </w:rPrChange>
            </w:rPr>
            <w:fldChar w:fldCharType="end"/>
          </w:r>
        </w:p>
        <w:p w14:paraId="28AF8F39" w14:textId="77777777" w:rsidR="002510B6" w:rsidRPr="00B0205A" w:rsidRDefault="000B35C0">
          <w:pPr>
            <w:pStyle w:val="31"/>
            <w:tabs>
              <w:tab w:val="right" w:pos="8296"/>
            </w:tabs>
            <w:rPr>
              <w:rFonts w:ascii="Times New Roman" w:hAnsi="Times New Roman" w:cs="Times New Roman"/>
              <w:noProof/>
              <w:sz w:val="21"/>
              <w:szCs w:val="22"/>
              <w:rPrChange w:id="1807" w:author="raye" w:date="2018-08-10T12:30:00Z">
                <w:rPr>
                  <w:rFonts w:cstheme="minorBidi"/>
                  <w:noProof/>
                  <w:sz w:val="21"/>
                  <w:szCs w:val="22"/>
                </w:rPr>
              </w:rPrChange>
            </w:rPr>
          </w:pPr>
          <w:r w:rsidRPr="00B0205A">
            <w:rPr>
              <w:rFonts w:ascii="Times New Roman" w:hAnsi="Times New Roman" w:cs="Times New Roman"/>
              <w:rPrChange w:id="1808" w:author="raye" w:date="2018-08-10T12:30:00Z">
                <w:rPr/>
              </w:rPrChange>
            </w:rPr>
            <w:fldChar w:fldCharType="begin"/>
          </w:r>
          <w:r w:rsidRPr="00B0205A">
            <w:rPr>
              <w:rFonts w:ascii="Times New Roman" w:hAnsi="Times New Roman" w:cs="Times New Roman"/>
              <w:rPrChange w:id="1809" w:author="raye" w:date="2018-08-10T12:30:00Z">
                <w:rPr/>
              </w:rPrChange>
            </w:rPr>
            <w:instrText xml:space="preserve"> HYPERLINK \l "_Toc520839530" </w:instrText>
          </w:r>
          <w:r w:rsidRPr="00B0205A">
            <w:rPr>
              <w:rFonts w:ascii="Times New Roman" w:hAnsi="Times New Roman" w:cs="Times New Roman"/>
              <w:rPrChange w:id="1810" w:author="raye" w:date="2018-08-10T12:30:00Z">
                <w:rPr>
                  <w:noProof/>
                </w:rPr>
              </w:rPrChange>
            </w:rPr>
            <w:fldChar w:fldCharType="separate"/>
          </w:r>
          <w:r w:rsidR="002510B6" w:rsidRPr="00B0205A">
            <w:rPr>
              <w:rStyle w:val="ac"/>
              <w:rFonts w:ascii="Times New Roman" w:hAnsi="Times New Roman" w:cs="Times New Roman"/>
              <w:noProof/>
              <w:color w:val="auto"/>
              <w:rPrChange w:id="1811" w:author="raye" w:date="2018-08-10T12:30:00Z">
                <w:rPr>
                  <w:rStyle w:val="ac"/>
                  <w:rFonts w:ascii="Calibri" w:hAnsi="Calibri"/>
                  <w:noProof/>
                  <w:color w:val="auto"/>
                </w:rPr>
              </w:rPrChange>
            </w:rPr>
            <w:t>1..2. Enhanced Due Diligence</w:t>
          </w:r>
          <w:r w:rsidR="002510B6" w:rsidRPr="00B0205A">
            <w:rPr>
              <w:rFonts w:ascii="Times New Roman" w:hAnsi="Times New Roman" w:cs="Times New Roman"/>
              <w:noProof/>
              <w:webHidden/>
              <w:rPrChange w:id="1812" w:author="raye" w:date="2018-08-10T12:30:00Z">
                <w:rPr>
                  <w:noProof/>
                  <w:webHidden/>
                </w:rPr>
              </w:rPrChange>
            </w:rPr>
            <w:tab/>
          </w:r>
          <w:r w:rsidR="002510B6" w:rsidRPr="00B0205A">
            <w:rPr>
              <w:rFonts w:ascii="Times New Roman" w:hAnsi="Times New Roman" w:cs="Times New Roman"/>
              <w:noProof/>
              <w:webHidden/>
              <w:rPrChange w:id="1813" w:author="raye" w:date="2018-08-10T12:30:00Z">
                <w:rPr>
                  <w:noProof/>
                  <w:webHidden/>
                </w:rPr>
              </w:rPrChange>
            </w:rPr>
            <w:fldChar w:fldCharType="begin"/>
          </w:r>
          <w:r w:rsidR="002510B6" w:rsidRPr="00B0205A">
            <w:rPr>
              <w:rFonts w:ascii="Times New Roman" w:hAnsi="Times New Roman" w:cs="Times New Roman"/>
              <w:noProof/>
              <w:webHidden/>
              <w:rPrChange w:id="1814" w:author="raye" w:date="2018-08-10T12:30:00Z">
                <w:rPr>
                  <w:noProof/>
                  <w:webHidden/>
                </w:rPr>
              </w:rPrChange>
            </w:rPr>
            <w:instrText xml:space="preserve"> PAGEREF _Toc520839530 \h </w:instrText>
          </w:r>
          <w:r w:rsidR="002510B6" w:rsidRPr="00B0205A">
            <w:rPr>
              <w:rFonts w:ascii="Times New Roman" w:hAnsi="Times New Roman" w:cs="Times New Roman"/>
              <w:noProof/>
              <w:webHidden/>
              <w:rPrChange w:id="1815"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816" w:author="raye" w:date="2018-08-10T12:30:00Z">
                <w:rPr>
                  <w:noProof/>
                  <w:webHidden/>
                </w:rPr>
              </w:rPrChange>
            </w:rPr>
            <w:fldChar w:fldCharType="separate"/>
          </w:r>
          <w:r w:rsidR="002510B6" w:rsidRPr="00B0205A">
            <w:rPr>
              <w:rFonts w:ascii="Times New Roman" w:hAnsi="Times New Roman" w:cs="Times New Roman"/>
              <w:noProof/>
              <w:webHidden/>
              <w:rPrChange w:id="1817" w:author="raye" w:date="2018-08-10T12:30:00Z">
                <w:rPr>
                  <w:noProof/>
                  <w:webHidden/>
                </w:rPr>
              </w:rPrChange>
            </w:rPr>
            <w:t>250</w:t>
          </w:r>
          <w:r w:rsidR="002510B6" w:rsidRPr="00B0205A">
            <w:rPr>
              <w:rFonts w:ascii="Times New Roman" w:hAnsi="Times New Roman" w:cs="Times New Roman"/>
              <w:noProof/>
              <w:webHidden/>
              <w:rPrChange w:id="1818" w:author="raye" w:date="2018-08-10T12:30:00Z">
                <w:rPr>
                  <w:noProof/>
                  <w:webHidden/>
                </w:rPr>
              </w:rPrChange>
            </w:rPr>
            <w:fldChar w:fldCharType="end"/>
          </w:r>
          <w:r w:rsidRPr="00B0205A">
            <w:rPr>
              <w:rFonts w:ascii="Times New Roman" w:hAnsi="Times New Roman" w:cs="Times New Roman"/>
              <w:noProof/>
              <w:rPrChange w:id="1819" w:author="raye" w:date="2018-08-10T12:30:00Z">
                <w:rPr>
                  <w:noProof/>
                </w:rPr>
              </w:rPrChange>
            </w:rPr>
            <w:fldChar w:fldCharType="end"/>
          </w:r>
        </w:p>
        <w:p w14:paraId="72164556" w14:textId="77777777" w:rsidR="002510B6" w:rsidRPr="00B0205A" w:rsidRDefault="000B35C0">
          <w:pPr>
            <w:pStyle w:val="21"/>
            <w:tabs>
              <w:tab w:val="right" w:pos="8296"/>
            </w:tabs>
            <w:rPr>
              <w:rFonts w:ascii="Times New Roman" w:hAnsi="Times New Roman" w:cs="Times New Roman"/>
              <w:b w:val="0"/>
              <w:bCs w:val="0"/>
              <w:noProof/>
              <w:sz w:val="21"/>
              <w:rPrChange w:id="1820" w:author="raye" w:date="2018-08-10T12:30:00Z">
                <w:rPr>
                  <w:rFonts w:cstheme="minorBidi"/>
                  <w:b w:val="0"/>
                  <w:bCs w:val="0"/>
                  <w:noProof/>
                  <w:sz w:val="21"/>
                </w:rPr>
              </w:rPrChange>
            </w:rPr>
          </w:pPr>
          <w:r w:rsidRPr="00B0205A">
            <w:rPr>
              <w:rFonts w:ascii="Times New Roman" w:hAnsi="Times New Roman" w:cs="Times New Roman"/>
              <w:rPrChange w:id="1821" w:author="raye" w:date="2018-08-10T12:30:00Z">
                <w:rPr/>
              </w:rPrChange>
            </w:rPr>
            <w:fldChar w:fldCharType="begin"/>
          </w:r>
          <w:r w:rsidRPr="00B0205A">
            <w:rPr>
              <w:rFonts w:ascii="Times New Roman" w:hAnsi="Times New Roman" w:cs="Times New Roman"/>
              <w:rPrChange w:id="1822" w:author="raye" w:date="2018-08-10T12:30:00Z">
                <w:rPr/>
              </w:rPrChange>
            </w:rPr>
            <w:instrText xml:space="preserve"> HYPERLINK \l "_Toc520839531" </w:instrText>
          </w:r>
          <w:r w:rsidRPr="00B0205A">
            <w:rPr>
              <w:rFonts w:ascii="Times New Roman" w:hAnsi="Times New Roman" w:cs="Times New Roman"/>
              <w:rPrChange w:id="1823" w:author="raye" w:date="2018-08-10T12:30:00Z">
                <w:rPr>
                  <w:noProof/>
                </w:rPr>
              </w:rPrChange>
            </w:rPr>
            <w:fldChar w:fldCharType="separate"/>
          </w:r>
          <w:r w:rsidR="002510B6" w:rsidRPr="00B0205A">
            <w:rPr>
              <w:rStyle w:val="ac"/>
              <w:rFonts w:ascii="Times New Roman" w:hAnsi="Times New Roman" w:cs="Times New Roman"/>
              <w:noProof/>
              <w:color w:val="auto"/>
              <w:rPrChange w:id="1824" w:author="raye" w:date="2018-08-10T12:30:00Z">
                <w:rPr>
                  <w:rStyle w:val="ac"/>
                  <w:rFonts w:ascii="Calibri" w:hAnsi="Calibri"/>
                  <w:noProof/>
                  <w:color w:val="auto"/>
                </w:rPr>
              </w:rPrChange>
            </w:rPr>
            <w:t>3.2.18 Case Process Enhancement</w:t>
          </w:r>
          <w:r w:rsidR="002510B6" w:rsidRPr="00B0205A">
            <w:rPr>
              <w:rFonts w:ascii="Times New Roman" w:hAnsi="Times New Roman" w:cs="Times New Roman"/>
              <w:noProof/>
              <w:webHidden/>
              <w:rPrChange w:id="1825" w:author="raye" w:date="2018-08-10T12:30:00Z">
                <w:rPr>
                  <w:noProof/>
                  <w:webHidden/>
                </w:rPr>
              </w:rPrChange>
            </w:rPr>
            <w:tab/>
          </w:r>
          <w:r w:rsidR="002510B6" w:rsidRPr="00B0205A">
            <w:rPr>
              <w:rFonts w:ascii="Times New Roman" w:hAnsi="Times New Roman" w:cs="Times New Roman"/>
              <w:noProof/>
              <w:webHidden/>
              <w:rPrChange w:id="1826" w:author="raye" w:date="2018-08-10T12:30:00Z">
                <w:rPr>
                  <w:noProof/>
                  <w:webHidden/>
                </w:rPr>
              </w:rPrChange>
            </w:rPr>
            <w:fldChar w:fldCharType="begin"/>
          </w:r>
          <w:r w:rsidR="002510B6" w:rsidRPr="00B0205A">
            <w:rPr>
              <w:rFonts w:ascii="Times New Roman" w:hAnsi="Times New Roman" w:cs="Times New Roman"/>
              <w:noProof/>
              <w:webHidden/>
              <w:rPrChange w:id="1827" w:author="raye" w:date="2018-08-10T12:30:00Z">
                <w:rPr>
                  <w:noProof/>
                  <w:webHidden/>
                </w:rPr>
              </w:rPrChange>
            </w:rPr>
            <w:instrText xml:space="preserve"> PAGEREF _Toc520839531 \h </w:instrText>
          </w:r>
          <w:r w:rsidR="002510B6" w:rsidRPr="00B0205A">
            <w:rPr>
              <w:rFonts w:ascii="Times New Roman" w:hAnsi="Times New Roman" w:cs="Times New Roman"/>
              <w:noProof/>
              <w:webHidden/>
              <w:rPrChange w:id="1828"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829" w:author="raye" w:date="2018-08-10T12:30:00Z">
                <w:rPr>
                  <w:noProof/>
                  <w:webHidden/>
                </w:rPr>
              </w:rPrChange>
            </w:rPr>
            <w:fldChar w:fldCharType="separate"/>
          </w:r>
          <w:r w:rsidR="002510B6" w:rsidRPr="00B0205A">
            <w:rPr>
              <w:rFonts w:ascii="Times New Roman" w:hAnsi="Times New Roman" w:cs="Times New Roman"/>
              <w:noProof/>
              <w:webHidden/>
              <w:rPrChange w:id="1830" w:author="raye" w:date="2018-08-10T12:30:00Z">
                <w:rPr>
                  <w:noProof/>
                  <w:webHidden/>
                </w:rPr>
              </w:rPrChange>
            </w:rPr>
            <w:t>252</w:t>
          </w:r>
          <w:r w:rsidR="002510B6" w:rsidRPr="00B0205A">
            <w:rPr>
              <w:rFonts w:ascii="Times New Roman" w:hAnsi="Times New Roman" w:cs="Times New Roman"/>
              <w:noProof/>
              <w:webHidden/>
              <w:rPrChange w:id="1831" w:author="raye" w:date="2018-08-10T12:30:00Z">
                <w:rPr>
                  <w:noProof/>
                  <w:webHidden/>
                </w:rPr>
              </w:rPrChange>
            </w:rPr>
            <w:fldChar w:fldCharType="end"/>
          </w:r>
          <w:r w:rsidRPr="00B0205A">
            <w:rPr>
              <w:rFonts w:ascii="Times New Roman" w:hAnsi="Times New Roman" w:cs="Times New Roman"/>
              <w:noProof/>
              <w:rPrChange w:id="1832" w:author="raye" w:date="2018-08-10T12:30:00Z">
                <w:rPr>
                  <w:noProof/>
                </w:rPr>
              </w:rPrChange>
            </w:rPr>
            <w:fldChar w:fldCharType="end"/>
          </w:r>
        </w:p>
        <w:p w14:paraId="5B6EE6F5" w14:textId="77777777" w:rsidR="002510B6" w:rsidRPr="00B0205A" w:rsidRDefault="000B35C0">
          <w:pPr>
            <w:pStyle w:val="31"/>
            <w:tabs>
              <w:tab w:val="left" w:pos="1470"/>
              <w:tab w:val="right" w:pos="8296"/>
            </w:tabs>
            <w:rPr>
              <w:rFonts w:ascii="Times New Roman" w:hAnsi="Times New Roman" w:cs="Times New Roman"/>
              <w:noProof/>
              <w:sz w:val="21"/>
              <w:szCs w:val="22"/>
              <w:rPrChange w:id="1833" w:author="raye" w:date="2018-08-10T12:30:00Z">
                <w:rPr>
                  <w:rFonts w:cstheme="minorBidi"/>
                  <w:noProof/>
                  <w:sz w:val="21"/>
                  <w:szCs w:val="22"/>
                </w:rPr>
              </w:rPrChange>
            </w:rPr>
          </w:pPr>
          <w:r w:rsidRPr="00B0205A">
            <w:rPr>
              <w:rFonts w:ascii="Times New Roman" w:hAnsi="Times New Roman" w:cs="Times New Roman"/>
              <w:rPrChange w:id="1834" w:author="raye" w:date="2018-08-10T12:30:00Z">
                <w:rPr/>
              </w:rPrChange>
            </w:rPr>
            <w:fldChar w:fldCharType="begin"/>
          </w:r>
          <w:r w:rsidRPr="00B0205A">
            <w:rPr>
              <w:rFonts w:ascii="Times New Roman" w:hAnsi="Times New Roman" w:cs="Times New Roman"/>
              <w:rPrChange w:id="1835" w:author="raye" w:date="2018-08-10T12:30:00Z">
                <w:rPr/>
              </w:rPrChange>
            </w:rPr>
            <w:instrText xml:space="preserve"> HYPERLINK \l "_Toc520839532" </w:instrText>
          </w:r>
          <w:r w:rsidRPr="00B0205A">
            <w:rPr>
              <w:rFonts w:ascii="Times New Roman" w:hAnsi="Times New Roman" w:cs="Times New Roman"/>
              <w:rPrChange w:id="1836" w:author="raye" w:date="2018-08-10T12:30:00Z">
                <w:rPr>
                  <w:noProof/>
                </w:rPr>
              </w:rPrChange>
            </w:rPr>
            <w:fldChar w:fldCharType="separate"/>
          </w:r>
          <w:r w:rsidR="002510B6" w:rsidRPr="00B0205A">
            <w:rPr>
              <w:rStyle w:val="ac"/>
              <w:rFonts w:ascii="Times New Roman" w:hAnsi="Times New Roman" w:cs="Times New Roman"/>
              <w:strike/>
              <w:noProof/>
              <w:color w:val="auto"/>
              <w:rPrChange w:id="1837" w:author="raye" w:date="2018-08-10T12:30:00Z">
                <w:rPr>
                  <w:rStyle w:val="ac"/>
                  <w:rFonts w:ascii="Calibri" w:hAnsi="Calibri"/>
                  <w:strike/>
                  <w:noProof/>
                  <w:color w:val="auto"/>
                </w:rPr>
              </w:rPrChange>
            </w:rPr>
            <w:t>3.2.18.1.</w:t>
          </w:r>
          <w:r w:rsidR="002510B6" w:rsidRPr="00B0205A">
            <w:rPr>
              <w:rFonts w:ascii="Times New Roman" w:hAnsi="Times New Roman" w:cs="Times New Roman"/>
              <w:noProof/>
              <w:sz w:val="21"/>
              <w:szCs w:val="22"/>
              <w:rPrChange w:id="1838" w:author="raye" w:date="2018-08-10T12:30:00Z">
                <w:rPr>
                  <w:rFonts w:cstheme="minorBidi"/>
                  <w:noProof/>
                  <w:sz w:val="21"/>
                  <w:szCs w:val="22"/>
                </w:rPr>
              </w:rPrChange>
            </w:rPr>
            <w:tab/>
          </w:r>
          <w:r w:rsidR="002510B6" w:rsidRPr="00B0205A">
            <w:rPr>
              <w:rStyle w:val="ac"/>
              <w:rFonts w:ascii="Times New Roman" w:hAnsi="Times New Roman" w:cs="Times New Roman"/>
              <w:strike/>
              <w:noProof/>
              <w:color w:val="auto"/>
              <w:rPrChange w:id="1839" w:author="raye" w:date="2018-08-10T12:30:00Z">
                <w:rPr>
                  <w:rStyle w:val="ac"/>
                  <w:rFonts w:ascii="Calibri" w:hAnsi="Calibri"/>
                  <w:strike/>
                  <w:noProof/>
                  <w:color w:val="auto"/>
                </w:rPr>
              </w:rPrChange>
            </w:rPr>
            <w:t>Case List for Review Page</w:t>
          </w:r>
          <w:r w:rsidR="002510B6" w:rsidRPr="00B0205A">
            <w:rPr>
              <w:rFonts w:ascii="Times New Roman" w:hAnsi="Times New Roman" w:cs="Times New Roman"/>
              <w:noProof/>
              <w:webHidden/>
              <w:rPrChange w:id="1840" w:author="raye" w:date="2018-08-10T12:30:00Z">
                <w:rPr>
                  <w:noProof/>
                  <w:webHidden/>
                </w:rPr>
              </w:rPrChange>
            </w:rPr>
            <w:tab/>
          </w:r>
          <w:r w:rsidR="002510B6" w:rsidRPr="00B0205A">
            <w:rPr>
              <w:rFonts w:ascii="Times New Roman" w:hAnsi="Times New Roman" w:cs="Times New Roman"/>
              <w:noProof/>
              <w:webHidden/>
              <w:rPrChange w:id="1841" w:author="raye" w:date="2018-08-10T12:30:00Z">
                <w:rPr>
                  <w:noProof/>
                  <w:webHidden/>
                </w:rPr>
              </w:rPrChange>
            </w:rPr>
            <w:fldChar w:fldCharType="begin"/>
          </w:r>
          <w:r w:rsidR="002510B6" w:rsidRPr="00B0205A">
            <w:rPr>
              <w:rFonts w:ascii="Times New Roman" w:hAnsi="Times New Roman" w:cs="Times New Roman"/>
              <w:noProof/>
              <w:webHidden/>
              <w:rPrChange w:id="1842" w:author="raye" w:date="2018-08-10T12:30:00Z">
                <w:rPr>
                  <w:noProof/>
                  <w:webHidden/>
                </w:rPr>
              </w:rPrChange>
            </w:rPr>
            <w:instrText xml:space="preserve"> PAGEREF _Toc520839532 \h </w:instrText>
          </w:r>
          <w:r w:rsidR="002510B6" w:rsidRPr="00B0205A">
            <w:rPr>
              <w:rFonts w:ascii="Times New Roman" w:hAnsi="Times New Roman" w:cs="Times New Roman"/>
              <w:noProof/>
              <w:webHidden/>
              <w:rPrChange w:id="1843"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844" w:author="raye" w:date="2018-08-10T12:30:00Z">
                <w:rPr>
                  <w:noProof/>
                  <w:webHidden/>
                </w:rPr>
              </w:rPrChange>
            </w:rPr>
            <w:fldChar w:fldCharType="separate"/>
          </w:r>
          <w:r w:rsidR="002510B6" w:rsidRPr="00B0205A">
            <w:rPr>
              <w:rFonts w:ascii="Times New Roman" w:hAnsi="Times New Roman" w:cs="Times New Roman"/>
              <w:noProof/>
              <w:webHidden/>
              <w:rPrChange w:id="1845" w:author="raye" w:date="2018-08-10T12:30:00Z">
                <w:rPr>
                  <w:noProof/>
                  <w:webHidden/>
                </w:rPr>
              </w:rPrChange>
            </w:rPr>
            <w:t>252</w:t>
          </w:r>
          <w:r w:rsidR="002510B6" w:rsidRPr="00B0205A">
            <w:rPr>
              <w:rFonts w:ascii="Times New Roman" w:hAnsi="Times New Roman" w:cs="Times New Roman"/>
              <w:noProof/>
              <w:webHidden/>
              <w:rPrChange w:id="1846" w:author="raye" w:date="2018-08-10T12:30:00Z">
                <w:rPr>
                  <w:noProof/>
                  <w:webHidden/>
                </w:rPr>
              </w:rPrChange>
            </w:rPr>
            <w:fldChar w:fldCharType="end"/>
          </w:r>
          <w:r w:rsidRPr="00B0205A">
            <w:rPr>
              <w:rFonts w:ascii="Times New Roman" w:hAnsi="Times New Roman" w:cs="Times New Roman"/>
              <w:noProof/>
              <w:rPrChange w:id="1847" w:author="raye" w:date="2018-08-10T12:30:00Z">
                <w:rPr>
                  <w:noProof/>
                </w:rPr>
              </w:rPrChange>
            </w:rPr>
            <w:fldChar w:fldCharType="end"/>
          </w:r>
        </w:p>
        <w:p w14:paraId="489F2270" w14:textId="77777777" w:rsidR="002510B6" w:rsidRPr="00B0205A" w:rsidRDefault="000B35C0">
          <w:pPr>
            <w:pStyle w:val="31"/>
            <w:tabs>
              <w:tab w:val="left" w:pos="1470"/>
              <w:tab w:val="right" w:pos="8296"/>
            </w:tabs>
            <w:rPr>
              <w:rFonts w:ascii="Times New Roman" w:hAnsi="Times New Roman" w:cs="Times New Roman"/>
              <w:noProof/>
              <w:sz w:val="21"/>
              <w:szCs w:val="22"/>
              <w:rPrChange w:id="1848" w:author="raye" w:date="2018-08-10T12:30:00Z">
                <w:rPr>
                  <w:rFonts w:cstheme="minorBidi"/>
                  <w:noProof/>
                  <w:sz w:val="21"/>
                  <w:szCs w:val="22"/>
                </w:rPr>
              </w:rPrChange>
            </w:rPr>
          </w:pPr>
          <w:r w:rsidRPr="00B0205A">
            <w:rPr>
              <w:rFonts w:ascii="Times New Roman" w:hAnsi="Times New Roman" w:cs="Times New Roman"/>
              <w:rPrChange w:id="1849" w:author="raye" w:date="2018-08-10T12:30:00Z">
                <w:rPr/>
              </w:rPrChange>
            </w:rPr>
            <w:fldChar w:fldCharType="begin"/>
          </w:r>
          <w:r w:rsidRPr="00B0205A">
            <w:rPr>
              <w:rFonts w:ascii="Times New Roman" w:hAnsi="Times New Roman" w:cs="Times New Roman"/>
              <w:rPrChange w:id="1850" w:author="raye" w:date="2018-08-10T12:30:00Z">
                <w:rPr/>
              </w:rPrChange>
            </w:rPr>
            <w:instrText xml:space="preserve"> HYPERLINK \l "_Toc520839533" </w:instrText>
          </w:r>
          <w:r w:rsidRPr="00B0205A">
            <w:rPr>
              <w:rFonts w:ascii="Times New Roman" w:hAnsi="Times New Roman" w:cs="Times New Roman"/>
              <w:rPrChange w:id="1851" w:author="raye" w:date="2018-08-10T12:30:00Z">
                <w:rPr>
                  <w:noProof/>
                </w:rPr>
              </w:rPrChange>
            </w:rPr>
            <w:fldChar w:fldCharType="separate"/>
          </w:r>
          <w:r w:rsidR="002510B6" w:rsidRPr="00B0205A">
            <w:rPr>
              <w:rStyle w:val="ac"/>
              <w:rFonts w:ascii="Times New Roman" w:hAnsi="Times New Roman" w:cs="Times New Roman"/>
              <w:strike/>
              <w:noProof/>
              <w:color w:val="auto"/>
              <w:rPrChange w:id="1852" w:author="raye" w:date="2018-08-10T12:30:00Z">
                <w:rPr>
                  <w:rStyle w:val="ac"/>
                  <w:rFonts w:ascii="Calibri" w:hAnsi="Calibri"/>
                  <w:strike/>
                  <w:noProof/>
                  <w:color w:val="auto"/>
                </w:rPr>
              </w:rPrChange>
            </w:rPr>
            <w:t>3.2.18.2.</w:t>
          </w:r>
          <w:r w:rsidR="002510B6" w:rsidRPr="00B0205A">
            <w:rPr>
              <w:rFonts w:ascii="Times New Roman" w:hAnsi="Times New Roman" w:cs="Times New Roman"/>
              <w:noProof/>
              <w:sz w:val="21"/>
              <w:szCs w:val="22"/>
              <w:rPrChange w:id="1853" w:author="raye" w:date="2018-08-10T12:30:00Z">
                <w:rPr>
                  <w:rFonts w:cstheme="minorBidi"/>
                  <w:noProof/>
                  <w:sz w:val="21"/>
                  <w:szCs w:val="22"/>
                </w:rPr>
              </w:rPrChange>
            </w:rPr>
            <w:tab/>
          </w:r>
          <w:r w:rsidR="002510B6" w:rsidRPr="00B0205A">
            <w:rPr>
              <w:rStyle w:val="ac"/>
              <w:rFonts w:ascii="Times New Roman" w:hAnsi="Times New Roman" w:cs="Times New Roman"/>
              <w:strike/>
              <w:noProof/>
              <w:color w:val="auto"/>
              <w:rPrChange w:id="1854" w:author="raye" w:date="2018-08-10T12:30:00Z">
                <w:rPr>
                  <w:rStyle w:val="ac"/>
                  <w:rFonts w:ascii="Calibri" w:hAnsi="Calibri"/>
                  <w:strike/>
                  <w:noProof/>
                  <w:color w:val="auto"/>
                </w:rPr>
              </w:rPrChange>
            </w:rPr>
            <w:t>Case Review Page</w:t>
          </w:r>
          <w:r w:rsidR="002510B6" w:rsidRPr="00B0205A">
            <w:rPr>
              <w:rFonts w:ascii="Times New Roman" w:hAnsi="Times New Roman" w:cs="Times New Roman"/>
              <w:noProof/>
              <w:webHidden/>
              <w:rPrChange w:id="1855" w:author="raye" w:date="2018-08-10T12:30:00Z">
                <w:rPr>
                  <w:noProof/>
                  <w:webHidden/>
                </w:rPr>
              </w:rPrChange>
            </w:rPr>
            <w:tab/>
          </w:r>
          <w:r w:rsidR="002510B6" w:rsidRPr="00B0205A">
            <w:rPr>
              <w:rFonts w:ascii="Times New Roman" w:hAnsi="Times New Roman" w:cs="Times New Roman"/>
              <w:noProof/>
              <w:webHidden/>
              <w:rPrChange w:id="1856" w:author="raye" w:date="2018-08-10T12:30:00Z">
                <w:rPr>
                  <w:noProof/>
                  <w:webHidden/>
                </w:rPr>
              </w:rPrChange>
            </w:rPr>
            <w:fldChar w:fldCharType="begin"/>
          </w:r>
          <w:r w:rsidR="002510B6" w:rsidRPr="00B0205A">
            <w:rPr>
              <w:rFonts w:ascii="Times New Roman" w:hAnsi="Times New Roman" w:cs="Times New Roman"/>
              <w:noProof/>
              <w:webHidden/>
              <w:rPrChange w:id="1857" w:author="raye" w:date="2018-08-10T12:30:00Z">
                <w:rPr>
                  <w:noProof/>
                  <w:webHidden/>
                </w:rPr>
              </w:rPrChange>
            </w:rPr>
            <w:instrText xml:space="preserve"> PAGEREF _Toc520839533 \h </w:instrText>
          </w:r>
          <w:r w:rsidR="002510B6" w:rsidRPr="00B0205A">
            <w:rPr>
              <w:rFonts w:ascii="Times New Roman" w:hAnsi="Times New Roman" w:cs="Times New Roman"/>
              <w:noProof/>
              <w:webHidden/>
              <w:rPrChange w:id="1858"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859" w:author="raye" w:date="2018-08-10T12:30:00Z">
                <w:rPr>
                  <w:noProof/>
                  <w:webHidden/>
                </w:rPr>
              </w:rPrChange>
            </w:rPr>
            <w:fldChar w:fldCharType="separate"/>
          </w:r>
          <w:r w:rsidR="002510B6" w:rsidRPr="00B0205A">
            <w:rPr>
              <w:rFonts w:ascii="Times New Roman" w:hAnsi="Times New Roman" w:cs="Times New Roman"/>
              <w:noProof/>
              <w:webHidden/>
              <w:rPrChange w:id="1860" w:author="raye" w:date="2018-08-10T12:30:00Z">
                <w:rPr>
                  <w:noProof/>
                  <w:webHidden/>
                </w:rPr>
              </w:rPrChange>
            </w:rPr>
            <w:t>256</w:t>
          </w:r>
          <w:r w:rsidR="002510B6" w:rsidRPr="00B0205A">
            <w:rPr>
              <w:rFonts w:ascii="Times New Roman" w:hAnsi="Times New Roman" w:cs="Times New Roman"/>
              <w:noProof/>
              <w:webHidden/>
              <w:rPrChange w:id="1861" w:author="raye" w:date="2018-08-10T12:30:00Z">
                <w:rPr>
                  <w:noProof/>
                  <w:webHidden/>
                </w:rPr>
              </w:rPrChange>
            </w:rPr>
            <w:fldChar w:fldCharType="end"/>
          </w:r>
          <w:r w:rsidRPr="00B0205A">
            <w:rPr>
              <w:rFonts w:ascii="Times New Roman" w:hAnsi="Times New Roman" w:cs="Times New Roman"/>
              <w:noProof/>
              <w:rPrChange w:id="1862" w:author="raye" w:date="2018-08-10T12:30:00Z">
                <w:rPr>
                  <w:noProof/>
                </w:rPr>
              </w:rPrChange>
            </w:rPr>
            <w:fldChar w:fldCharType="end"/>
          </w:r>
        </w:p>
        <w:p w14:paraId="1BF90FEF" w14:textId="77777777" w:rsidR="002510B6" w:rsidRPr="00B0205A" w:rsidRDefault="000B35C0">
          <w:pPr>
            <w:pStyle w:val="31"/>
            <w:tabs>
              <w:tab w:val="right" w:pos="8296"/>
            </w:tabs>
            <w:rPr>
              <w:rFonts w:ascii="Times New Roman" w:hAnsi="Times New Roman" w:cs="Times New Roman"/>
              <w:noProof/>
              <w:sz w:val="21"/>
              <w:szCs w:val="22"/>
              <w:rPrChange w:id="1863" w:author="raye" w:date="2018-08-10T12:30:00Z">
                <w:rPr>
                  <w:rFonts w:cstheme="minorBidi"/>
                  <w:noProof/>
                  <w:sz w:val="21"/>
                  <w:szCs w:val="22"/>
                </w:rPr>
              </w:rPrChange>
            </w:rPr>
          </w:pPr>
          <w:r w:rsidRPr="00B0205A">
            <w:rPr>
              <w:rFonts w:ascii="Times New Roman" w:hAnsi="Times New Roman" w:cs="Times New Roman"/>
              <w:rPrChange w:id="1864" w:author="raye" w:date="2018-08-10T12:30:00Z">
                <w:rPr/>
              </w:rPrChange>
            </w:rPr>
            <w:fldChar w:fldCharType="begin"/>
          </w:r>
          <w:r w:rsidRPr="00B0205A">
            <w:rPr>
              <w:rFonts w:ascii="Times New Roman" w:hAnsi="Times New Roman" w:cs="Times New Roman"/>
              <w:rPrChange w:id="1865" w:author="raye" w:date="2018-08-10T12:30:00Z">
                <w:rPr/>
              </w:rPrChange>
            </w:rPr>
            <w:instrText xml:space="preserve"> HYPERLINK \l "_Toc520839534" </w:instrText>
          </w:r>
          <w:r w:rsidRPr="00B0205A">
            <w:rPr>
              <w:rFonts w:ascii="Times New Roman" w:hAnsi="Times New Roman" w:cs="Times New Roman"/>
              <w:rPrChange w:id="1866" w:author="raye" w:date="2018-08-10T12:30:00Z">
                <w:rPr>
                  <w:noProof/>
                </w:rPr>
              </w:rPrChange>
            </w:rPr>
            <w:fldChar w:fldCharType="separate"/>
          </w:r>
          <w:r w:rsidR="002510B6" w:rsidRPr="00B0205A">
            <w:rPr>
              <w:rStyle w:val="ac"/>
              <w:rFonts w:ascii="Times New Roman" w:hAnsi="Times New Roman" w:cs="Times New Roman"/>
              <w:strike/>
              <w:noProof/>
              <w:color w:val="auto"/>
              <w:rPrChange w:id="1867" w:author="raye" w:date="2018-08-10T12:30:00Z">
                <w:rPr>
                  <w:rStyle w:val="ac"/>
                  <w:rFonts w:ascii="Calibri" w:hAnsi="Calibri"/>
                  <w:strike/>
                  <w:noProof/>
                  <w:color w:val="auto"/>
                </w:rPr>
              </w:rPrChange>
            </w:rPr>
            <w:t>3.2.18.3. Case Assignment Page</w:t>
          </w:r>
          <w:r w:rsidR="002510B6" w:rsidRPr="00B0205A">
            <w:rPr>
              <w:rFonts w:ascii="Times New Roman" w:hAnsi="Times New Roman" w:cs="Times New Roman"/>
              <w:noProof/>
              <w:webHidden/>
              <w:rPrChange w:id="1868" w:author="raye" w:date="2018-08-10T12:30:00Z">
                <w:rPr>
                  <w:noProof/>
                  <w:webHidden/>
                </w:rPr>
              </w:rPrChange>
            </w:rPr>
            <w:tab/>
          </w:r>
          <w:r w:rsidR="002510B6" w:rsidRPr="00B0205A">
            <w:rPr>
              <w:rFonts w:ascii="Times New Roman" w:hAnsi="Times New Roman" w:cs="Times New Roman"/>
              <w:noProof/>
              <w:webHidden/>
              <w:rPrChange w:id="1869" w:author="raye" w:date="2018-08-10T12:30:00Z">
                <w:rPr>
                  <w:noProof/>
                  <w:webHidden/>
                </w:rPr>
              </w:rPrChange>
            </w:rPr>
            <w:fldChar w:fldCharType="begin"/>
          </w:r>
          <w:r w:rsidR="002510B6" w:rsidRPr="00B0205A">
            <w:rPr>
              <w:rFonts w:ascii="Times New Roman" w:hAnsi="Times New Roman" w:cs="Times New Roman"/>
              <w:noProof/>
              <w:webHidden/>
              <w:rPrChange w:id="1870" w:author="raye" w:date="2018-08-10T12:30:00Z">
                <w:rPr>
                  <w:noProof/>
                  <w:webHidden/>
                </w:rPr>
              </w:rPrChange>
            </w:rPr>
            <w:instrText xml:space="preserve"> PAGEREF _Toc520839534 \h </w:instrText>
          </w:r>
          <w:r w:rsidR="002510B6" w:rsidRPr="00B0205A">
            <w:rPr>
              <w:rFonts w:ascii="Times New Roman" w:hAnsi="Times New Roman" w:cs="Times New Roman"/>
              <w:noProof/>
              <w:webHidden/>
              <w:rPrChange w:id="1871"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872" w:author="raye" w:date="2018-08-10T12:30:00Z">
                <w:rPr>
                  <w:noProof/>
                  <w:webHidden/>
                </w:rPr>
              </w:rPrChange>
            </w:rPr>
            <w:fldChar w:fldCharType="separate"/>
          </w:r>
          <w:r w:rsidR="002510B6" w:rsidRPr="00B0205A">
            <w:rPr>
              <w:rFonts w:ascii="Times New Roman" w:hAnsi="Times New Roman" w:cs="Times New Roman"/>
              <w:noProof/>
              <w:webHidden/>
              <w:rPrChange w:id="1873" w:author="raye" w:date="2018-08-10T12:30:00Z">
                <w:rPr>
                  <w:noProof/>
                  <w:webHidden/>
                </w:rPr>
              </w:rPrChange>
            </w:rPr>
            <w:t>260</w:t>
          </w:r>
          <w:r w:rsidR="002510B6" w:rsidRPr="00B0205A">
            <w:rPr>
              <w:rFonts w:ascii="Times New Roman" w:hAnsi="Times New Roman" w:cs="Times New Roman"/>
              <w:noProof/>
              <w:webHidden/>
              <w:rPrChange w:id="1874" w:author="raye" w:date="2018-08-10T12:30:00Z">
                <w:rPr>
                  <w:noProof/>
                  <w:webHidden/>
                </w:rPr>
              </w:rPrChange>
            </w:rPr>
            <w:fldChar w:fldCharType="end"/>
          </w:r>
          <w:r w:rsidRPr="00B0205A">
            <w:rPr>
              <w:rFonts w:ascii="Times New Roman" w:hAnsi="Times New Roman" w:cs="Times New Roman"/>
              <w:noProof/>
              <w:rPrChange w:id="1875" w:author="raye" w:date="2018-08-10T12:30:00Z">
                <w:rPr>
                  <w:noProof/>
                </w:rPr>
              </w:rPrChange>
            </w:rPr>
            <w:fldChar w:fldCharType="end"/>
          </w:r>
        </w:p>
        <w:p w14:paraId="3CE51738" w14:textId="77777777" w:rsidR="002510B6" w:rsidRPr="00B0205A" w:rsidRDefault="000B35C0">
          <w:pPr>
            <w:pStyle w:val="31"/>
            <w:tabs>
              <w:tab w:val="left" w:pos="1470"/>
              <w:tab w:val="right" w:pos="8296"/>
            </w:tabs>
            <w:rPr>
              <w:rFonts w:ascii="Times New Roman" w:hAnsi="Times New Roman" w:cs="Times New Roman"/>
              <w:noProof/>
              <w:sz w:val="21"/>
              <w:szCs w:val="22"/>
              <w:rPrChange w:id="1876" w:author="raye" w:date="2018-08-10T12:30:00Z">
                <w:rPr>
                  <w:rFonts w:cstheme="minorBidi"/>
                  <w:noProof/>
                  <w:sz w:val="21"/>
                  <w:szCs w:val="22"/>
                </w:rPr>
              </w:rPrChange>
            </w:rPr>
          </w:pPr>
          <w:r w:rsidRPr="00B0205A">
            <w:rPr>
              <w:rFonts w:ascii="Times New Roman" w:hAnsi="Times New Roman" w:cs="Times New Roman"/>
              <w:rPrChange w:id="1877" w:author="raye" w:date="2018-08-10T12:30:00Z">
                <w:rPr/>
              </w:rPrChange>
            </w:rPr>
            <w:fldChar w:fldCharType="begin"/>
          </w:r>
          <w:r w:rsidRPr="00B0205A">
            <w:rPr>
              <w:rFonts w:ascii="Times New Roman" w:hAnsi="Times New Roman" w:cs="Times New Roman"/>
              <w:rPrChange w:id="1878" w:author="raye" w:date="2018-08-10T12:30:00Z">
                <w:rPr/>
              </w:rPrChange>
            </w:rPr>
            <w:instrText xml:space="preserve"> HYPERLINK \l "_Toc520839535" </w:instrText>
          </w:r>
          <w:r w:rsidRPr="00B0205A">
            <w:rPr>
              <w:rFonts w:ascii="Times New Roman" w:hAnsi="Times New Roman" w:cs="Times New Roman"/>
              <w:rPrChange w:id="1879" w:author="raye" w:date="2018-08-10T12:30:00Z">
                <w:rPr>
                  <w:noProof/>
                </w:rPr>
              </w:rPrChange>
            </w:rPr>
            <w:fldChar w:fldCharType="separate"/>
          </w:r>
          <w:r w:rsidR="002510B6" w:rsidRPr="00B0205A">
            <w:rPr>
              <w:rStyle w:val="ac"/>
              <w:rFonts w:ascii="Times New Roman" w:hAnsi="Times New Roman" w:cs="Times New Roman"/>
              <w:strike/>
              <w:noProof/>
              <w:color w:val="auto"/>
              <w:rPrChange w:id="1880" w:author="raye" w:date="2018-08-10T12:30:00Z">
                <w:rPr>
                  <w:rStyle w:val="ac"/>
                  <w:rFonts w:ascii="Calibri" w:hAnsi="Calibri"/>
                  <w:strike/>
                  <w:noProof/>
                  <w:color w:val="auto"/>
                </w:rPr>
              </w:rPrChange>
            </w:rPr>
            <w:t>3.2.18.4.</w:t>
          </w:r>
          <w:r w:rsidR="002510B6" w:rsidRPr="00B0205A">
            <w:rPr>
              <w:rFonts w:ascii="Times New Roman" w:hAnsi="Times New Roman" w:cs="Times New Roman"/>
              <w:noProof/>
              <w:sz w:val="21"/>
              <w:szCs w:val="22"/>
              <w:rPrChange w:id="1881" w:author="raye" w:date="2018-08-10T12:30:00Z">
                <w:rPr>
                  <w:rFonts w:cstheme="minorBidi"/>
                  <w:noProof/>
                  <w:sz w:val="21"/>
                  <w:szCs w:val="22"/>
                </w:rPr>
              </w:rPrChange>
            </w:rPr>
            <w:tab/>
          </w:r>
          <w:r w:rsidR="002510B6" w:rsidRPr="00B0205A">
            <w:rPr>
              <w:rStyle w:val="ac"/>
              <w:rFonts w:ascii="Times New Roman" w:hAnsi="Times New Roman" w:cs="Times New Roman"/>
              <w:strike/>
              <w:noProof/>
              <w:color w:val="auto"/>
              <w:rPrChange w:id="1882" w:author="raye" w:date="2018-08-10T12:30:00Z">
                <w:rPr>
                  <w:rStyle w:val="ac"/>
                  <w:rFonts w:ascii="Calibri" w:hAnsi="Calibri"/>
                  <w:strike/>
                  <w:noProof/>
                  <w:color w:val="auto"/>
                </w:rPr>
              </w:rPrChange>
            </w:rPr>
            <w:t>Case Sign-Off Page</w:t>
          </w:r>
          <w:r w:rsidR="002510B6" w:rsidRPr="00B0205A">
            <w:rPr>
              <w:rFonts w:ascii="Times New Roman" w:hAnsi="Times New Roman" w:cs="Times New Roman"/>
              <w:noProof/>
              <w:webHidden/>
              <w:rPrChange w:id="1883" w:author="raye" w:date="2018-08-10T12:30:00Z">
                <w:rPr>
                  <w:noProof/>
                  <w:webHidden/>
                </w:rPr>
              </w:rPrChange>
            </w:rPr>
            <w:tab/>
          </w:r>
          <w:r w:rsidR="002510B6" w:rsidRPr="00B0205A">
            <w:rPr>
              <w:rFonts w:ascii="Times New Roman" w:hAnsi="Times New Roman" w:cs="Times New Roman"/>
              <w:noProof/>
              <w:webHidden/>
              <w:rPrChange w:id="1884" w:author="raye" w:date="2018-08-10T12:30:00Z">
                <w:rPr>
                  <w:noProof/>
                  <w:webHidden/>
                </w:rPr>
              </w:rPrChange>
            </w:rPr>
            <w:fldChar w:fldCharType="begin"/>
          </w:r>
          <w:r w:rsidR="002510B6" w:rsidRPr="00B0205A">
            <w:rPr>
              <w:rFonts w:ascii="Times New Roman" w:hAnsi="Times New Roman" w:cs="Times New Roman"/>
              <w:noProof/>
              <w:webHidden/>
              <w:rPrChange w:id="1885" w:author="raye" w:date="2018-08-10T12:30:00Z">
                <w:rPr>
                  <w:noProof/>
                  <w:webHidden/>
                </w:rPr>
              </w:rPrChange>
            </w:rPr>
            <w:instrText xml:space="preserve"> PAGEREF _Toc520839535 \h </w:instrText>
          </w:r>
          <w:r w:rsidR="002510B6" w:rsidRPr="00B0205A">
            <w:rPr>
              <w:rFonts w:ascii="Times New Roman" w:hAnsi="Times New Roman" w:cs="Times New Roman"/>
              <w:noProof/>
              <w:webHidden/>
              <w:rPrChange w:id="188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887" w:author="raye" w:date="2018-08-10T12:30:00Z">
                <w:rPr>
                  <w:noProof/>
                  <w:webHidden/>
                </w:rPr>
              </w:rPrChange>
            </w:rPr>
            <w:fldChar w:fldCharType="separate"/>
          </w:r>
          <w:r w:rsidR="002510B6" w:rsidRPr="00B0205A">
            <w:rPr>
              <w:rFonts w:ascii="Times New Roman" w:hAnsi="Times New Roman" w:cs="Times New Roman"/>
              <w:noProof/>
              <w:webHidden/>
              <w:rPrChange w:id="1888" w:author="raye" w:date="2018-08-10T12:30:00Z">
                <w:rPr>
                  <w:noProof/>
                  <w:webHidden/>
                </w:rPr>
              </w:rPrChange>
            </w:rPr>
            <w:t>261</w:t>
          </w:r>
          <w:r w:rsidR="002510B6" w:rsidRPr="00B0205A">
            <w:rPr>
              <w:rFonts w:ascii="Times New Roman" w:hAnsi="Times New Roman" w:cs="Times New Roman"/>
              <w:noProof/>
              <w:webHidden/>
              <w:rPrChange w:id="1889" w:author="raye" w:date="2018-08-10T12:30:00Z">
                <w:rPr>
                  <w:noProof/>
                  <w:webHidden/>
                </w:rPr>
              </w:rPrChange>
            </w:rPr>
            <w:fldChar w:fldCharType="end"/>
          </w:r>
          <w:r w:rsidRPr="00B0205A">
            <w:rPr>
              <w:rFonts w:ascii="Times New Roman" w:hAnsi="Times New Roman" w:cs="Times New Roman"/>
              <w:noProof/>
              <w:rPrChange w:id="1890" w:author="raye" w:date="2018-08-10T12:30:00Z">
                <w:rPr>
                  <w:noProof/>
                </w:rPr>
              </w:rPrChange>
            </w:rPr>
            <w:fldChar w:fldCharType="end"/>
          </w:r>
        </w:p>
        <w:p w14:paraId="3BB89F8D" w14:textId="77777777" w:rsidR="002510B6" w:rsidRPr="00B0205A" w:rsidRDefault="000B35C0">
          <w:pPr>
            <w:pStyle w:val="31"/>
            <w:tabs>
              <w:tab w:val="left" w:pos="1470"/>
              <w:tab w:val="right" w:pos="8296"/>
            </w:tabs>
            <w:rPr>
              <w:rFonts w:ascii="Times New Roman" w:hAnsi="Times New Roman" w:cs="Times New Roman"/>
              <w:noProof/>
              <w:sz w:val="21"/>
              <w:szCs w:val="22"/>
              <w:rPrChange w:id="1891" w:author="raye" w:date="2018-08-10T12:30:00Z">
                <w:rPr>
                  <w:rFonts w:cstheme="minorBidi"/>
                  <w:noProof/>
                  <w:sz w:val="21"/>
                  <w:szCs w:val="22"/>
                </w:rPr>
              </w:rPrChange>
            </w:rPr>
          </w:pPr>
          <w:r w:rsidRPr="00B0205A">
            <w:rPr>
              <w:rFonts w:ascii="Times New Roman" w:hAnsi="Times New Roman" w:cs="Times New Roman"/>
              <w:rPrChange w:id="1892" w:author="raye" w:date="2018-08-10T12:30:00Z">
                <w:rPr/>
              </w:rPrChange>
            </w:rPr>
            <w:fldChar w:fldCharType="begin"/>
          </w:r>
          <w:r w:rsidRPr="00B0205A">
            <w:rPr>
              <w:rFonts w:ascii="Times New Roman" w:hAnsi="Times New Roman" w:cs="Times New Roman"/>
              <w:rPrChange w:id="1893" w:author="raye" w:date="2018-08-10T12:30:00Z">
                <w:rPr/>
              </w:rPrChange>
            </w:rPr>
            <w:instrText xml:space="preserve"> HYPERLINK \l "_Toc520839536" </w:instrText>
          </w:r>
          <w:r w:rsidRPr="00B0205A">
            <w:rPr>
              <w:rFonts w:ascii="Times New Roman" w:hAnsi="Times New Roman" w:cs="Times New Roman"/>
              <w:rPrChange w:id="1894" w:author="raye" w:date="2018-08-10T12:30:00Z">
                <w:rPr>
                  <w:noProof/>
                </w:rPr>
              </w:rPrChange>
            </w:rPr>
            <w:fldChar w:fldCharType="separate"/>
          </w:r>
          <w:r w:rsidR="002510B6" w:rsidRPr="00B0205A">
            <w:rPr>
              <w:rStyle w:val="ac"/>
              <w:rFonts w:ascii="Times New Roman" w:hAnsi="Times New Roman" w:cs="Times New Roman"/>
              <w:strike/>
              <w:noProof/>
              <w:color w:val="auto"/>
              <w:rPrChange w:id="1895" w:author="raye" w:date="2018-08-10T12:30:00Z">
                <w:rPr>
                  <w:rStyle w:val="ac"/>
                  <w:rFonts w:ascii="Calibri" w:hAnsi="Calibri"/>
                  <w:strike/>
                  <w:noProof/>
                  <w:color w:val="auto"/>
                </w:rPr>
              </w:rPrChange>
            </w:rPr>
            <w:t>3.2.18.5.</w:t>
          </w:r>
          <w:r w:rsidR="002510B6" w:rsidRPr="00B0205A">
            <w:rPr>
              <w:rFonts w:ascii="Times New Roman" w:hAnsi="Times New Roman" w:cs="Times New Roman"/>
              <w:noProof/>
              <w:sz w:val="21"/>
              <w:szCs w:val="22"/>
              <w:rPrChange w:id="1896" w:author="raye" w:date="2018-08-10T12:30:00Z">
                <w:rPr>
                  <w:rFonts w:cstheme="minorBidi"/>
                  <w:noProof/>
                  <w:sz w:val="21"/>
                  <w:szCs w:val="22"/>
                </w:rPr>
              </w:rPrChange>
            </w:rPr>
            <w:tab/>
          </w:r>
          <w:r w:rsidR="002510B6" w:rsidRPr="00B0205A">
            <w:rPr>
              <w:rStyle w:val="ac"/>
              <w:rFonts w:ascii="Times New Roman" w:hAnsi="Times New Roman" w:cs="Times New Roman"/>
              <w:strike/>
              <w:noProof/>
              <w:color w:val="auto"/>
              <w:rPrChange w:id="1897" w:author="raye" w:date="2018-08-10T12:30:00Z">
                <w:rPr>
                  <w:rStyle w:val="ac"/>
                  <w:rFonts w:ascii="Calibri" w:hAnsi="Calibri"/>
                  <w:strike/>
                  <w:noProof/>
                  <w:color w:val="auto"/>
                </w:rPr>
              </w:rPrChange>
            </w:rPr>
            <w:t>Case Return Page</w:t>
          </w:r>
          <w:r w:rsidR="002510B6" w:rsidRPr="00B0205A">
            <w:rPr>
              <w:rFonts w:ascii="Times New Roman" w:hAnsi="Times New Roman" w:cs="Times New Roman"/>
              <w:noProof/>
              <w:webHidden/>
              <w:rPrChange w:id="1898" w:author="raye" w:date="2018-08-10T12:30:00Z">
                <w:rPr>
                  <w:noProof/>
                  <w:webHidden/>
                </w:rPr>
              </w:rPrChange>
            </w:rPr>
            <w:tab/>
          </w:r>
          <w:r w:rsidR="002510B6" w:rsidRPr="00B0205A">
            <w:rPr>
              <w:rFonts w:ascii="Times New Roman" w:hAnsi="Times New Roman" w:cs="Times New Roman"/>
              <w:noProof/>
              <w:webHidden/>
              <w:rPrChange w:id="1899" w:author="raye" w:date="2018-08-10T12:30:00Z">
                <w:rPr>
                  <w:noProof/>
                  <w:webHidden/>
                </w:rPr>
              </w:rPrChange>
            </w:rPr>
            <w:fldChar w:fldCharType="begin"/>
          </w:r>
          <w:r w:rsidR="002510B6" w:rsidRPr="00B0205A">
            <w:rPr>
              <w:rFonts w:ascii="Times New Roman" w:hAnsi="Times New Roman" w:cs="Times New Roman"/>
              <w:noProof/>
              <w:webHidden/>
              <w:rPrChange w:id="1900" w:author="raye" w:date="2018-08-10T12:30:00Z">
                <w:rPr>
                  <w:noProof/>
                  <w:webHidden/>
                </w:rPr>
              </w:rPrChange>
            </w:rPr>
            <w:instrText xml:space="preserve"> PAGEREF _Toc520839536 \h </w:instrText>
          </w:r>
          <w:r w:rsidR="002510B6" w:rsidRPr="00B0205A">
            <w:rPr>
              <w:rFonts w:ascii="Times New Roman" w:hAnsi="Times New Roman" w:cs="Times New Roman"/>
              <w:noProof/>
              <w:webHidden/>
              <w:rPrChange w:id="1901"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902" w:author="raye" w:date="2018-08-10T12:30:00Z">
                <w:rPr>
                  <w:noProof/>
                  <w:webHidden/>
                </w:rPr>
              </w:rPrChange>
            </w:rPr>
            <w:fldChar w:fldCharType="separate"/>
          </w:r>
          <w:r w:rsidR="002510B6" w:rsidRPr="00B0205A">
            <w:rPr>
              <w:rFonts w:ascii="Times New Roman" w:hAnsi="Times New Roman" w:cs="Times New Roman"/>
              <w:noProof/>
              <w:webHidden/>
              <w:rPrChange w:id="1903" w:author="raye" w:date="2018-08-10T12:30:00Z">
                <w:rPr>
                  <w:noProof/>
                  <w:webHidden/>
                </w:rPr>
              </w:rPrChange>
            </w:rPr>
            <w:t>262</w:t>
          </w:r>
          <w:r w:rsidR="002510B6" w:rsidRPr="00B0205A">
            <w:rPr>
              <w:rFonts w:ascii="Times New Roman" w:hAnsi="Times New Roman" w:cs="Times New Roman"/>
              <w:noProof/>
              <w:webHidden/>
              <w:rPrChange w:id="1904" w:author="raye" w:date="2018-08-10T12:30:00Z">
                <w:rPr>
                  <w:noProof/>
                  <w:webHidden/>
                </w:rPr>
              </w:rPrChange>
            </w:rPr>
            <w:fldChar w:fldCharType="end"/>
          </w:r>
          <w:r w:rsidRPr="00B0205A">
            <w:rPr>
              <w:rFonts w:ascii="Times New Roman" w:hAnsi="Times New Roman" w:cs="Times New Roman"/>
              <w:noProof/>
              <w:rPrChange w:id="1905" w:author="raye" w:date="2018-08-10T12:30:00Z">
                <w:rPr>
                  <w:noProof/>
                </w:rPr>
              </w:rPrChange>
            </w:rPr>
            <w:fldChar w:fldCharType="end"/>
          </w:r>
        </w:p>
        <w:p w14:paraId="34CDC6C1" w14:textId="77777777" w:rsidR="002510B6" w:rsidRPr="00B0205A" w:rsidRDefault="000B35C0">
          <w:pPr>
            <w:pStyle w:val="31"/>
            <w:tabs>
              <w:tab w:val="left" w:pos="1470"/>
              <w:tab w:val="right" w:pos="8296"/>
            </w:tabs>
            <w:rPr>
              <w:rFonts w:ascii="Times New Roman" w:hAnsi="Times New Roman" w:cs="Times New Roman"/>
              <w:noProof/>
              <w:sz w:val="21"/>
              <w:szCs w:val="22"/>
              <w:rPrChange w:id="1906" w:author="raye" w:date="2018-08-10T12:30:00Z">
                <w:rPr>
                  <w:rFonts w:cstheme="minorBidi"/>
                  <w:noProof/>
                  <w:sz w:val="21"/>
                  <w:szCs w:val="22"/>
                </w:rPr>
              </w:rPrChange>
            </w:rPr>
          </w:pPr>
          <w:r w:rsidRPr="00B0205A">
            <w:rPr>
              <w:rFonts w:ascii="Times New Roman" w:hAnsi="Times New Roman" w:cs="Times New Roman"/>
              <w:rPrChange w:id="1907" w:author="raye" w:date="2018-08-10T12:30:00Z">
                <w:rPr/>
              </w:rPrChange>
            </w:rPr>
            <w:fldChar w:fldCharType="begin"/>
          </w:r>
          <w:r w:rsidRPr="00B0205A">
            <w:rPr>
              <w:rFonts w:ascii="Times New Roman" w:hAnsi="Times New Roman" w:cs="Times New Roman"/>
              <w:rPrChange w:id="1908" w:author="raye" w:date="2018-08-10T12:30:00Z">
                <w:rPr/>
              </w:rPrChange>
            </w:rPr>
            <w:instrText xml:space="preserve"> HYPERLINK \l "_Toc520839537" </w:instrText>
          </w:r>
          <w:r w:rsidRPr="00B0205A">
            <w:rPr>
              <w:rFonts w:ascii="Times New Roman" w:hAnsi="Times New Roman" w:cs="Times New Roman"/>
              <w:rPrChange w:id="1909" w:author="raye" w:date="2018-08-10T12:30:00Z">
                <w:rPr>
                  <w:noProof/>
                </w:rPr>
              </w:rPrChange>
            </w:rPr>
            <w:fldChar w:fldCharType="separate"/>
          </w:r>
          <w:r w:rsidR="002510B6" w:rsidRPr="00B0205A">
            <w:rPr>
              <w:rStyle w:val="ac"/>
              <w:rFonts w:ascii="Times New Roman" w:hAnsi="Times New Roman" w:cs="Times New Roman"/>
              <w:strike/>
              <w:noProof/>
              <w:color w:val="auto"/>
              <w:rPrChange w:id="1910" w:author="raye" w:date="2018-08-10T12:30:00Z">
                <w:rPr>
                  <w:rStyle w:val="ac"/>
                  <w:rFonts w:ascii="Calibri" w:hAnsi="Calibri"/>
                  <w:strike/>
                  <w:noProof/>
                  <w:color w:val="auto"/>
                </w:rPr>
              </w:rPrChange>
            </w:rPr>
            <w:t>4.2.18.6.</w:t>
          </w:r>
          <w:r w:rsidR="002510B6" w:rsidRPr="00B0205A">
            <w:rPr>
              <w:rFonts w:ascii="Times New Roman" w:hAnsi="Times New Roman" w:cs="Times New Roman"/>
              <w:noProof/>
              <w:sz w:val="21"/>
              <w:szCs w:val="22"/>
              <w:rPrChange w:id="1911" w:author="raye" w:date="2018-08-10T12:30:00Z">
                <w:rPr>
                  <w:rFonts w:cstheme="minorBidi"/>
                  <w:noProof/>
                  <w:sz w:val="21"/>
                  <w:szCs w:val="22"/>
                </w:rPr>
              </w:rPrChange>
            </w:rPr>
            <w:tab/>
          </w:r>
          <w:r w:rsidR="002510B6" w:rsidRPr="00B0205A">
            <w:rPr>
              <w:rStyle w:val="ac"/>
              <w:rFonts w:ascii="Times New Roman" w:hAnsi="Times New Roman" w:cs="Times New Roman"/>
              <w:strike/>
              <w:noProof/>
              <w:color w:val="auto"/>
              <w:rPrChange w:id="1912" w:author="raye" w:date="2018-08-10T12:30:00Z">
                <w:rPr>
                  <w:rStyle w:val="ac"/>
                  <w:rFonts w:ascii="Calibri" w:hAnsi="Calibri"/>
                  <w:strike/>
                  <w:noProof/>
                  <w:color w:val="auto"/>
                </w:rPr>
              </w:rPrChange>
            </w:rPr>
            <w:t>Case Refer to Next Page</w:t>
          </w:r>
          <w:r w:rsidR="002510B6" w:rsidRPr="00B0205A">
            <w:rPr>
              <w:rFonts w:ascii="Times New Roman" w:hAnsi="Times New Roman" w:cs="Times New Roman"/>
              <w:noProof/>
              <w:webHidden/>
              <w:rPrChange w:id="1913" w:author="raye" w:date="2018-08-10T12:30:00Z">
                <w:rPr>
                  <w:noProof/>
                  <w:webHidden/>
                </w:rPr>
              </w:rPrChange>
            </w:rPr>
            <w:tab/>
          </w:r>
          <w:r w:rsidR="002510B6" w:rsidRPr="00B0205A">
            <w:rPr>
              <w:rFonts w:ascii="Times New Roman" w:hAnsi="Times New Roman" w:cs="Times New Roman"/>
              <w:noProof/>
              <w:webHidden/>
              <w:rPrChange w:id="1914" w:author="raye" w:date="2018-08-10T12:30:00Z">
                <w:rPr>
                  <w:noProof/>
                  <w:webHidden/>
                </w:rPr>
              </w:rPrChange>
            </w:rPr>
            <w:fldChar w:fldCharType="begin"/>
          </w:r>
          <w:r w:rsidR="002510B6" w:rsidRPr="00B0205A">
            <w:rPr>
              <w:rFonts w:ascii="Times New Roman" w:hAnsi="Times New Roman" w:cs="Times New Roman"/>
              <w:noProof/>
              <w:webHidden/>
              <w:rPrChange w:id="1915" w:author="raye" w:date="2018-08-10T12:30:00Z">
                <w:rPr>
                  <w:noProof/>
                  <w:webHidden/>
                </w:rPr>
              </w:rPrChange>
            </w:rPr>
            <w:instrText xml:space="preserve"> PAGEREF _Toc520839537 \h </w:instrText>
          </w:r>
          <w:r w:rsidR="002510B6" w:rsidRPr="00B0205A">
            <w:rPr>
              <w:rFonts w:ascii="Times New Roman" w:hAnsi="Times New Roman" w:cs="Times New Roman"/>
              <w:noProof/>
              <w:webHidden/>
              <w:rPrChange w:id="191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917" w:author="raye" w:date="2018-08-10T12:30:00Z">
                <w:rPr>
                  <w:noProof/>
                  <w:webHidden/>
                </w:rPr>
              </w:rPrChange>
            </w:rPr>
            <w:fldChar w:fldCharType="separate"/>
          </w:r>
          <w:r w:rsidR="002510B6" w:rsidRPr="00B0205A">
            <w:rPr>
              <w:rFonts w:ascii="Times New Roman" w:hAnsi="Times New Roman" w:cs="Times New Roman"/>
              <w:noProof/>
              <w:webHidden/>
              <w:rPrChange w:id="1918" w:author="raye" w:date="2018-08-10T12:30:00Z">
                <w:rPr>
                  <w:noProof/>
                  <w:webHidden/>
                </w:rPr>
              </w:rPrChange>
            </w:rPr>
            <w:t>263</w:t>
          </w:r>
          <w:r w:rsidR="002510B6" w:rsidRPr="00B0205A">
            <w:rPr>
              <w:rFonts w:ascii="Times New Roman" w:hAnsi="Times New Roman" w:cs="Times New Roman"/>
              <w:noProof/>
              <w:webHidden/>
              <w:rPrChange w:id="1919" w:author="raye" w:date="2018-08-10T12:30:00Z">
                <w:rPr>
                  <w:noProof/>
                  <w:webHidden/>
                </w:rPr>
              </w:rPrChange>
            </w:rPr>
            <w:fldChar w:fldCharType="end"/>
          </w:r>
          <w:r w:rsidRPr="00B0205A">
            <w:rPr>
              <w:rFonts w:ascii="Times New Roman" w:hAnsi="Times New Roman" w:cs="Times New Roman"/>
              <w:noProof/>
              <w:rPrChange w:id="1920" w:author="raye" w:date="2018-08-10T12:30:00Z">
                <w:rPr>
                  <w:noProof/>
                </w:rPr>
              </w:rPrChange>
            </w:rPr>
            <w:fldChar w:fldCharType="end"/>
          </w:r>
        </w:p>
        <w:p w14:paraId="554EAE7B" w14:textId="77777777" w:rsidR="002510B6" w:rsidRPr="00B0205A" w:rsidRDefault="000B35C0">
          <w:pPr>
            <w:pStyle w:val="31"/>
            <w:tabs>
              <w:tab w:val="left" w:pos="1470"/>
              <w:tab w:val="right" w:pos="8296"/>
            </w:tabs>
            <w:rPr>
              <w:rFonts w:ascii="Times New Roman" w:hAnsi="Times New Roman" w:cs="Times New Roman"/>
              <w:noProof/>
              <w:sz w:val="21"/>
              <w:szCs w:val="22"/>
              <w:rPrChange w:id="1921" w:author="raye" w:date="2018-08-10T12:30:00Z">
                <w:rPr>
                  <w:rFonts w:cstheme="minorBidi"/>
                  <w:noProof/>
                  <w:sz w:val="21"/>
                  <w:szCs w:val="22"/>
                </w:rPr>
              </w:rPrChange>
            </w:rPr>
          </w:pPr>
          <w:r w:rsidRPr="00B0205A">
            <w:rPr>
              <w:rFonts w:ascii="Times New Roman" w:hAnsi="Times New Roman" w:cs="Times New Roman"/>
              <w:rPrChange w:id="1922" w:author="raye" w:date="2018-08-10T12:30:00Z">
                <w:rPr/>
              </w:rPrChange>
            </w:rPr>
            <w:fldChar w:fldCharType="begin"/>
          </w:r>
          <w:r w:rsidRPr="00B0205A">
            <w:rPr>
              <w:rFonts w:ascii="Times New Roman" w:hAnsi="Times New Roman" w:cs="Times New Roman"/>
              <w:rPrChange w:id="1923" w:author="raye" w:date="2018-08-10T12:30:00Z">
                <w:rPr/>
              </w:rPrChange>
            </w:rPr>
            <w:instrText xml:space="preserve"> HYPERLINK \l "_Toc520839538" </w:instrText>
          </w:r>
          <w:r w:rsidRPr="00B0205A">
            <w:rPr>
              <w:rFonts w:ascii="Times New Roman" w:hAnsi="Times New Roman" w:cs="Times New Roman"/>
              <w:rPrChange w:id="1924" w:author="raye" w:date="2018-08-10T12:30:00Z">
                <w:rPr>
                  <w:noProof/>
                </w:rPr>
              </w:rPrChange>
            </w:rPr>
            <w:fldChar w:fldCharType="separate"/>
          </w:r>
          <w:r w:rsidR="002510B6" w:rsidRPr="00B0205A">
            <w:rPr>
              <w:rStyle w:val="ac"/>
              <w:rFonts w:ascii="Times New Roman" w:hAnsi="Times New Roman" w:cs="Times New Roman"/>
              <w:strike/>
              <w:noProof/>
              <w:color w:val="auto"/>
              <w:rPrChange w:id="1925" w:author="raye" w:date="2018-08-10T12:30:00Z">
                <w:rPr>
                  <w:rStyle w:val="ac"/>
                  <w:rFonts w:ascii="Calibri" w:hAnsi="Calibri"/>
                  <w:strike/>
                  <w:noProof/>
                  <w:color w:val="auto"/>
                </w:rPr>
              </w:rPrChange>
            </w:rPr>
            <w:t>4.2.18.7.</w:t>
          </w:r>
          <w:r w:rsidR="002510B6" w:rsidRPr="00B0205A">
            <w:rPr>
              <w:rFonts w:ascii="Times New Roman" w:hAnsi="Times New Roman" w:cs="Times New Roman"/>
              <w:noProof/>
              <w:sz w:val="21"/>
              <w:szCs w:val="22"/>
              <w:rPrChange w:id="1926" w:author="raye" w:date="2018-08-10T12:30:00Z">
                <w:rPr>
                  <w:rFonts w:cstheme="minorBidi"/>
                  <w:noProof/>
                  <w:sz w:val="21"/>
                  <w:szCs w:val="22"/>
                </w:rPr>
              </w:rPrChange>
            </w:rPr>
            <w:tab/>
          </w:r>
          <w:r w:rsidR="002510B6" w:rsidRPr="00B0205A">
            <w:rPr>
              <w:rStyle w:val="ac"/>
              <w:rFonts w:ascii="Times New Roman" w:hAnsi="Times New Roman" w:cs="Times New Roman"/>
              <w:strike/>
              <w:noProof/>
              <w:color w:val="auto"/>
              <w:rPrChange w:id="1927" w:author="raye" w:date="2018-08-10T12:30:00Z">
                <w:rPr>
                  <w:rStyle w:val="ac"/>
                  <w:rFonts w:ascii="Calibri" w:hAnsi="Calibri"/>
                  <w:strike/>
                  <w:noProof/>
                  <w:color w:val="auto"/>
                </w:rPr>
              </w:rPrChange>
            </w:rPr>
            <w:t>Upload Evidence Button</w:t>
          </w:r>
          <w:r w:rsidR="002510B6" w:rsidRPr="00B0205A">
            <w:rPr>
              <w:rFonts w:ascii="Times New Roman" w:hAnsi="Times New Roman" w:cs="Times New Roman"/>
              <w:noProof/>
              <w:webHidden/>
              <w:rPrChange w:id="1928" w:author="raye" w:date="2018-08-10T12:30:00Z">
                <w:rPr>
                  <w:noProof/>
                  <w:webHidden/>
                </w:rPr>
              </w:rPrChange>
            </w:rPr>
            <w:tab/>
          </w:r>
          <w:r w:rsidR="002510B6" w:rsidRPr="00B0205A">
            <w:rPr>
              <w:rFonts w:ascii="Times New Roman" w:hAnsi="Times New Roman" w:cs="Times New Roman"/>
              <w:noProof/>
              <w:webHidden/>
              <w:rPrChange w:id="1929" w:author="raye" w:date="2018-08-10T12:30:00Z">
                <w:rPr>
                  <w:noProof/>
                  <w:webHidden/>
                </w:rPr>
              </w:rPrChange>
            </w:rPr>
            <w:fldChar w:fldCharType="begin"/>
          </w:r>
          <w:r w:rsidR="002510B6" w:rsidRPr="00B0205A">
            <w:rPr>
              <w:rFonts w:ascii="Times New Roman" w:hAnsi="Times New Roman" w:cs="Times New Roman"/>
              <w:noProof/>
              <w:webHidden/>
              <w:rPrChange w:id="1930" w:author="raye" w:date="2018-08-10T12:30:00Z">
                <w:rPr>
                  <w:noProof/>
                  <w:webHidden/>
                </w:rPr>
              </w:rPrChange>
            </w:rPr>
            <w:instrText xml:space="preserve"> PAGEREF _Toc520839538 \h </w:instrText>
          </w:r>
          <w:r w:rsidR="002510B6" w:rsidRPr="00B0205A">
            <w:rPr>
              <w:rFonts w:ascii="Times New Roman" w:hAnsi="Times New Roman" w:cs="Times New Roman"/>
              <w:noProof/>
              <w:webHidden/>
              <w:rPrChange w:id="1931"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932" w:author="raye" w:date="2018-08-10T12:30:00Z">
                <w:rPr>
                  <w:noProof/>
                  <w:webHidden/>
                </w:rPr>
              </w:rPrChange>
            </w:rPr>
            <w:fldChar w:fldCharType="separate"/>
          </w:r>
          <w:r w:rsidR="002510B6" w:rsidRPr="00B0205A">
            <w:rPr>
              <w:rFonts w:ascii="Times New Roman" w:hAnsi="Times New Roman" w:cs="Times New Roman"/>
              <w:noProof/>
              <w:webHidden/>
              <w:rPrChange w:id="1933" w:author="raye" w:date="2018-08-10T12:30:00Z">
                <w:rPr>
                  <w:noProof/>
                  <w:webHidden/>
                </w:rPr>
              </w:rPrChange>
            </w:rPr>
            <w:t>265</w:t>
          </w:r>
          <w:r w:rsidR="002510B6" w:rsidRPr="00B0205A">
            <w:rPr>
              <w:rFonts w:ascii="Times New Roman" w:hAnsi="Times New Roman" w:cs="Times New Roman"/>
              <w:noProof/>
              <w:webHidden/>
              <w:rPrChange w:id="1934" w:author="raye" w:date="2018-08-10T12:30:00Z">
                <w:rPr>
                  <w:noProof/>
                  <w:webHidden/>
                </w:rPr>
              </w:rPrChange>
            </w:rPr>
            <w:fldChar w:fldCharType="end"/>
          </w:r>
          <w:r w:rsidRPr="00B0205A">
            <w:rPr>
              <w:rFonts w:ascii="Times New Roman" w:hAnsi="Times New Roman" w:cs="Times New Roman"/>
              <w:noProof/>
              <w:rPrChange w:id="1935" w:author="raye" w:date="2018-08-10T12:30:00Z">
                <w:rPr>
                  <w:noProof/>
                </w:rPr>
              </w:rPrChange>
            </w:rPr>
            <w:fldChar w:fldCharType="end"/>
          </w:r>
        </w:p>
        <w:p w14:paraId="468892C1" w14:textId="77777777" w:rsidR="002510B6" w:rsidRPr="00B0205A" w:rsidRDefault="000B35C0">
          <w:pPr>
            <w:pStyle w:val="31"/>
            <w:tabs>
              <w:tab w:val="left" w:pos="1470"/>
              <w:tab w:val="right" w:pos="8296"/>
            </w:tabs>
            <w:rPr>
              <w:rFonts w:ascii="Times New Roman" w:hAnsi="Times New Roman" w:cs="Times New Roman"/>
              <w:noProof/>
              <w:sz w:val="21"/>
              <w:szCs w:val="22"/>
              <w:rPrChange w:id="1936" w:author="raye" w:date="2018-08-10T12:30:00Z">
                <w:rPr>
                  <w:rFonts w:cstheme="minorBidi"/>
                  <w:noProof/>
                  <w:sz w:val="21"/>
                  <w:szCs w:val="22"/>
                </w:rPr>
              </w:rPrChange>
            </w:rPr>
          </w:pPr>
          <w:r w:rsidRPr="00B0205A">
            <w:rPr>
              <w:rFonts w:ascii="Times New Roman" w:hAnsi="Times New Roman" w:cs="Times New Roman"/>
              <w:rPrChange w:id="1937" w:author="raye" w:date="2018-08-10T12:30:00Z">
                <w:rPr/>
              </w:rPrChange>
            </w:rPr>
            <w:fldChar w:fldCharType="begin"/>
          </w:r>
          <w:r w:rsidRPr="00B0205A">
            <w:rPr>
              <w:rFonts w:ascii="Times New Roman" w:hAnsi="Times New Roman" w:cs="Times New Roman"/>
              <w:rPrChange w:id="1938" w:author="raye" w:date="2018-08-10T12:30:00Z">
                <w:rPr/>
              </w:rPrChange>
            </w:rPr>
            <w:instrText xml:space="preserve"> HYPERLINK \l "_Toc520839539" </w:instrText>
          </w:r>
          <w:r w:rsidRPr="00B0205A">
            <w:rPr>
              <w:rFonts w:ascii="Times New Roman" w:hAnsi="Times New Roman" w:cs="Times New Roman"/>
              <w:rPrChange w:id="1939" w:author="raye" w:date="2018-08-10T12:30:00Z">
                <w:rPr>
                  <w:noProof/>
                </w:rPr>
              </w:rPrChange>
            </w:rPr>
            <w:fldChar w:fldCharType="separate"/>
          </w:r>
          <w:r w:rsidR="002510B6" w:rsidRPr="00B0205A">
            <w:rPr>
              <w:rStyle w:val="ac"/>
              <w:rFonts w:ascii="Times New Roman" w:hAnsi="Times New Roman" w:cs="Times New Roman"/>
              <w:strike/>
              <w:noProof/>
              <w:color w:val="auto"/>
              <w:rPrChange w:id="1940" w:author="raye" w:date="2018-08-10T12:30:00Z">
                <w:rPr>
                  <w:rStyle w:val="ac"/>
                  <w:rFonts w:ascii="Calibri" w:hAnsi="Calibri"/>
                  <w:strike/>
                  <w:noProof/>
                  <w:color w:val="auto"/>
                </w:rPr>
              </w:rPrChange>
            </w:rPr>
            <w:t>4.2.18.8.</w:t>
          </w:r>
          <w:r w:rsidR="002510B6" w:rsidRPr="00B0205A">
            <w:rPr>
              <w:rFonts w:ascii="Times New Roman" w:hAnsi="Times New Roman" w:cs="Times New Roman"/>
              <w:noProof/>
              <w:sz w:val="21"/>
              <w:szCs w:val="22"/>
              <w:rPrChange w:id="1941" w:author="raye" w:date="2018-08-10T12:30:00Z">
                <w:rPr>
                  <w:rFonts w:cstheme="minorBidi"/>
                  <w:noProof/>
                  <w:sz w:val="21"/>
                  <w:szCs w:val="22"/>
                </w:rPr>
              </w:rPrChange>
            </w:rPr>
            <w:tab/>
          </w:r>
          <w:r w:rsidR="002510B6" w:rsidRPr="00B0205A">
            <w:rPr>
              <w:rStyle w:val="ac"/>
              <w:rFonts w:ascii="Times New Roman" w:hAnsi="Times New Roman" w:cs="Times New Roman"/>
              <w:strike/>
              <w:noProof/>
              <w:color w:val="auto"/>
              <w:rPrChange w:id="1942" w:author="raye" w:date="2018-08-10T12:30:00Z">
                <w:rPr>
                  <w:rStyle w:val="ac"/>
                  <w:rFonts w:ascii="Calibri" w:hAnsi="Calibri"/>
                  <w:strike/>
                  <w:noProof/>
                  <w:color w:val="auto"/>
                </w:rPr>
              </w:rPrChange>
            </w:rPr>
            <w:t>Operations Analyst: Special Approval Form Page</w:t>
          </w:r>
          <w:r w:rsidR="002510B6" w:rsidRPr="00B0205A">
            <w:rPr>
              <w:rFonts w:ascii="Times New Roman" w:hAnsi="Times New Roman" w:cs="Times New Roman"/>
              <w:noProof/>
              <w:webHidden/>
              <w:rPrChange w:id="1943" w:author="raye" w:date="2018-08-10T12:30:00Z">
                <w:rPr>
                  <w:noProof/>
                  <w:webHidden/>
                </w:rPr>
              </w:rPrChange>
            </w:rPr>
            <w:tab/>
          </w:r>
          <w:r w:rsidR="002510B6" w:rsidRPr="00B0205A">
            <w:rPr>
              <w:rFonts w:ascii="Times New Roman" w:hAnsi="Times New Roman" w:cs="Times New Roman"/>
              <w:noProof/>
              <w:webHidden/>
              <w:rPrChange w:id="1944" w:author="raye" w:date="2018-08-10T12:30:00Z">
                <w:rPr>
                  <w:noProof/>
                  <w:webHidden/>
                </w:rPr>
              </w:rPrChange>
            </w:rPr>
            <w:fldChar w:fldCharType="begin"/>
          </w:r>
          <w:r w:rsidR="002510B6" w:rsidRPr="00B0205A">
            <w:rPr>
              <w:rFonts w:ascii="Times New Roman" w:hAnsi="Times New Roman" w:cs="Times New Roman"/>
              <w:noProof/>
              <w:webHidden/>
              <w:rPrChange w:id="1945" w:author="raye" w:date="2018-08-10T12:30:00Z">
                <w:rPr>
                  <w:noProof/>
                  <w:webHidden/>
                </w:rPr>
              </w:rPrChange>
            </w:rPr>
            <w:instrText xml:space="preserve"> PAGEREF _Toc520839539 \h </w:instrText>
          </w:r>
          <w:r w:rsidR="002510B6" w:rsidRPr="00B0205A">
            <w:rPr>
              <w:rFonts w:ascii="Times New Roman" w:hAnsi="Times New Roman" w:cs="Times New Roman"/>
              <w:noProof/>
              <w:webHidden/>
              <w:rPrChange w:id="194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947" w:author="raye" w:date="2018-08-10T12:30:00Z">
                <w:rPr>
                  <w:noProof/>
                  <w:webHidden/>
                </w:rPr>
              </w:rPrChange>
            </w:rPr>
            <w:fldChar w:fldCharType="separate"/>
          </w:r>
          <w:r w:rsidR="002510B6" w:rsidRPr="00B0205A">
            <w:rPr>
              <w:rFonts w:ascii="Times New Roman" w:hAnsi="Times New Roman" w:cs="Times New Roman"/>
              <w:noProof/>
              <w:webHidden/>
              <w:rPrChange w:id="1948" w:author="raye" w:date="2018-08-10T12:30:00Z">
                <w:rPr>
                  <w:noProof/>
                  <w:webHidden/>
                </w:rPr>
              </w:rPrChange>
            </w:rPr>
            <w:t>265</w:t>
          </w:r>
          <w:r w:rsidR="002510B6" w:rsidRPr="00B0205A">
            <w:rPr>
              <w:rFonts w:ascii="Times New Roman" w:hAnsi="Times New Roman" w:cs="Times New Roman"/>
              <w:noProof/>
              <w:webHidden/>
              <w:rPrChange w:id="1949" w:author="raye" w:date="2018-08-10T12:30:00Z">
                <w:rPr>
                  <w:noProof/>
                  <w:webHidden/>
                </w:rPr>
              </w:rPrChange>
            </w:rPr>
            <w:fldChar w:fldCharType="end"/>
          </w:r>
          <w:r w:rsidRPr="00B0205A">
            <w:rPr>
              <w:rFonts w:ascii="Times New Roman" w:hAnsi="Times New Roman" w:cs="Times New Roman"/>
              <w:noProof/>
              <w:rPrChange w:id="1950" w:author="raye" w:date="2018-08-10T12:30:00Z">
                <w:rPr>
                  <w:noProof/>
                </w:rPr>
              </w:rPrChange>
            </w:rPr>
            <w:fldChar w:fldCharType="end"/>
          </w:r>
        </w:p>
        <w:p w14:paraId="0072C970" w14:textId="77777777" w:rsidR="002510B6" w:rsidRPr="00B0205A" w:rsidRDefault="000B35C0">
          <w:pPr>
            <w:pStyle w:val="31"/>
            <w:tabs>
              <w:tab w:val="left" w:pos="1470"/>
              <w:tab w:val="right" w:pos="8296"/>
            </w:tabs>
            <w:rPr>
              <w:rFonts w:ascii="Times New Roman" w:hAnsi="Times New Roman" w:cs="Times New Roman"/>
              <w:noProof/>
              <w:sz w:val="21"/>
              <w:szCs w:val="22"/>
              <w:rPrChange w:id="1951" w:author="raye" w:date="2018-08-10T12:30:00Z">
                <w:rPr>
                  <w:rFonts w:cstheme="minorBidi"/>
                  <w:noProof/>
                  <w:sz w:val="21"/>
                  <w:szCs w:val="22"/>
                </w:rPr>
              </w:rPrChange>
            </w:rPr>
          </w:pPr>
          <w:r w:rsidRPr="00B0205A">
            <w:rPr>
              <w:rFonts w:ascii="Times New Roman" w:hAnsi="Times New Roman" w:cs="Times New Roman"/>
              <w:rPrChange w:id="1952" w:author="raye" w:date="2018-08-10T12:30:00Z">
                <w:rPr/>
              </w:rPrChange>
            </w:rPr>
            <w:fldChar w:fldCharType="begin"/>
          </w:r>
          <w:r w:rsidRPr="00B0205A">
            <w:rPr>
              <w:rFonts w:ascii="Times New Roman" w:hAnsi="Times New Roman" w:cs="Times New Roman"/>
              <w:rPrChange w:id="1953" w:author="raye" w:date="2018-08-10T12:30:00Z">
                <w:rPr/>
              </w:rPrChange>
            </w:rPr>
            <w:instrText xml:space="preserve"> HYPERLINK \l "_Toc520839540" </w:instrText>
          </w:r>
          <w:r w:rsidRPr="00B0205A">
            <w:rPr>
              <w:rFonts w:ascii="Times New Roman" w:hAnsi="Times New Roman" w:cs="Times New Roman"/>
              <w:rPrChange w:id="1954" w:author="raye" w:date="2018-08-10T12:30:00Z">
                <w:rPr>
                  <w:noProof/>
                </w:rPr>
              </w:rPrChange>
            </w:rPr>
            <w:fldChar w:fldCharType="separate"/>
          </w:r>
          <w:r w:rsidR="002510B6" w:rsidRPr="00B0205A">
            <w:rPr>
              <w:rStyle w:val="ac"/>
              <w:rFonts w:ascii="Times New Roman" w:hAnsi="Times New Roman" w:cs="Times New Roman"/>
              <w:strike/>
              <w:noProof/>
              <w:color w:val="auto"/>
              <w:rPrChange w:id="1955" w:author="raye" w:date="2018-08-10T12:30:00Z">
                <w:rPr>
                  <w:rStyle w:val="ac"/>
                  <w:rFonts w:ascii="Calibri" w:hAnsi="Calibri"/>
                  <w:strike/>
                  <w:noProof/>
                  <w:color w:val="auto"/>
                </w:rPr>
              </w:rPrChange>
            </w:rPr>
            <w:t>4.2.18.9.</w:t>
          </w:r>
          <w:r w:rsidR="002510B6" w:rsidRPr="00B0205A">
            <w:rPr>
              <w:rFonts w:ascii="Times New Roman" w:hAnsi="Times New Roman" w:cs="Times New Roman"/>
              <w:noProof/>
              <w:sz w:val="21"/>
              <w:szCs w:val="22"/>
              <w:rPrChange w:id="1956" w:author="raye" w:date="2018-08-10T12:30:00Z">
                <w:rPr>
                  <w:rFonts w:cstheme="minorBidi"/>
                  <w:noProof/>
                  <w:sz w:val="21"/>
                  <w:szCs w:val="22"/>
                </w:rPr>
              </w:rPrChange>
            </w:rPr>
            <w:tab/>
          </w:r>
          <w:r w:rsidR="002510B6" w:rsidRPr="00B0205A">
            <w:rPr>
              <w:rStyle w:val="ac"/>
              <w:rFonts w:ascii="Times New Roman" w:hAnsi="Times New Roman" w:cs="Times New Roman"/>
              <w:strike/>
              <w:noProof/>
              <w:color w:val="auto"/>
              <w:rPrChange w:id="1957" w:author="raye" w:date="2018-08-10T12:30:00Z">
                <w:rPr>
                  <w:rStyle w:val="ac"/>
                  <w:rFonts w:ascii="Calibri" w:hAnsi="Calibri"/>
                  <w:strike/>
                  <w:noProof/>
                  <w:color w:val="auto"/>
                </w:rPr>
              </w:rPrChange>
            </w:rPr>
            <w:t>Compliance Analyst: Supplementary Notes Page</w:t>
          </w:r>
          <w:r w:rsidR="002510B6" w:rsidRPr="00B0205A">
            <w:rPr>
              <w:rFonts w:ascii="Times New Roman" w:hAnsi="Times New Roman" w:cs="Times New Roman"/>
              <w:noProof/>
              <w:webHidden/>
              <w:rPrChange w:id="1958" w:author="raye" w:date="2018-08-10T12:30:00Z">
                <w:rPr>
                  <w:noProof/>
                  <w:webHidden/>
                </w:rPr>
              </w:rPrChange>
            </w:rPr>
            <w:tab/>
          </w:r>
          <w:r w:rsidR="002510B6" w:rsidRPr="00B0205A">
            <w:rPr>
              <w:rFonts w:ascii="Times New Roman" w:hAnsi="Times New Roman" w:cs="Times New Roman"/>
              <w:noProof/>
              <w:webHidden/>
              <w:rPrChange w:id="1959" w:author="raye" w:date="2018-08-10T12:30:00Z">
                <w:rPr>
                  <w:noProof/>
                  <w:webHidden/>
                </w:rPr>
              </w:rPrChange>
            </w:rPr>
            <w:fldChar w:fldCharType="begin"/>
          </w:r>
          <w:r w:rsidR="002510B6" w:rsidRPr="00B0205A">
            <w:rPr>
              <w:rFonts w:ascii="Times New Roman" w:hAnsi="Times New Roman" w:cs="Times New Roman"/>
              <w:noProof/>
              <w:webHidden/>
              <w:rPrChange w:id="1960" w:author="raye" w:date="2018-08-10T12:30:00Z">
                <w:rPr>
                  <w:noProof/>
                  <w:webHidden/>
                </w:rPr>
              </w:rPrChange>
            </w:rPr>
            <w:instrText xml:space="preserve"> PAGEREF _Toc520839540 \h </w:instrText>
          </w:r>
          <w:r w:rsidR="002510B6" w:rsidRPr="00B0205A">
            <w:rPr>
              <w:rFonts w:ascii="Times New Roman" w:hAnsi="Times New Roman" w:cs="Times New Roman"/>
              <w:noProof/>
              <w:webHidden/>
              <w:rPrChange w:id="1961"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962" w:author="raye" w:date="2018-08-10T12:30:00Z">
                <w:rPr>
                  <w:noProof/>
                  <w:webHidden/>
                </w:rPr>
              </w:rPrChange>
            </w:rPr>
            <w:fldChar w:fldCharType="separate"/>
          </w:r>
          <w:r w:rsidR="002510B6" w:rsidRPr="00B0205A">
            <w:rPr>
              <w:rFonts w:ascii="Times New Roman" w:hAnsi="Times New Roman" w:cs="Times New Roman"/>
              <w:noProof/>
              <w:webHidden/>
              <w:rPrChange w:id="1963" w:author="raye" w:date="2018-08-10T12:30:00Z">
                <w:rPr>
                  <w:noProof/>
                  <w:webHidden/>
                </w:rPr>
              </w:rPrChange>
            </w:rPr>
            <w:t>266</w:t>
          </w:r>
          <w:r w:rsidR="002510B6" w:rsidRPr="00B0205A">
            <w:rPr>
              <w:rFonts w:ascii="Times New Roman" w:hAnsi="Times New Roman" w:cs="Times New Roman"/>
              <w:noProof/>
              <w:webHidden/>
              <w:rPrChange w:id="1964" w:author="raye" w:date="2018-08-10T12:30:00Z">
                <w:rPr>
                  <w:noProof/>
                  <w:webHidden/>
                </w:rPr>
              </w:rPrChange>
            </w:rPr>
            <w:fldChar w:fldCharType="end"/>
          </w:r>
          <w:r w:rsidRPr="00B0205A">
            <w:rPr>
              <w:rFonts w:ascii="Times New Roman" w:hAnsi="Times New Roman" w:cs="Times New Roman"/>
              <w:noProof/>
              <w:rPrChange w:id="1965" w:author="raye" w:date="2018-08-10T12:30:00Z">
                <w:rPr>
                  <w:noProof/>
                </w:rPr>
              </w:rPrChange>
            </w:rPr>
            <w:fldChar w:fldCharType="end"/>
          </w:r>
        </w:p>
        <w:p w14:paraId="4EA68090" w14:textId="77777777" w:rsidR="002510B6" w:rsidRPr="00B0205A" w:rsidRDefault="000B35C0">
          <w:pPr>
            <w:pStyle w:val="31"/>
            <w:tabs>
              <w:tab w:val="left" w:pos="1470"/>
              <w:tab w:val="right" w:pos="8296"/>
            </w:tabs>
            <w:rPr>
              <w:rFonts w:ascii="Times New Roman" w:hAnsi="Times New Roman" w:cs="Times New Roman"/>
              <w:noProof/>
              <w:sz w:val="21"/>
              <w:szCs w:val="22"/>
              <w:rPrChange w:id="1966" w:author="raye" w:date="2018-08-10T12:30:00Z">
                <w:rPr>
                  <w:rFonts w:cstheme="minorBidi"/>
                  <w:noProof/>
                  <w:sz w:val="21"/>
                  <w:szCs w:val="22"/>
                </w:rPr>
              </w:rPrChange>
            </w:rPr>
          </w:pPr>
          <w:r w:rsidRPr="00B0205A">
            <w:rPr>
              <w:rFonts w:ascii="Times New Roman" w:hAnsi="Times New Roman" w:cs="Times New Roman"/>
              <w:rPrChange w:id="1967" w:author="raye" w:date="2018-08-10T12:30:00Z">
                <w:rPr/>
              </w:rPrChange>
            </w:rPr>
            <w:fldChar w:fldCharType="begin"/>
          </w:r>
          <w:r w:rsidRPr="00B0205A">
            <w:rPr>
              <w:rFonts w:ascii="Times New Roman" w:hAnsi="Times New Roman" w:cs="Times New Roman"/>
              <w:rPrChange w:id="1968" w:author="raye" w:date="2018-08-10T12:30:00Z">
                <w:rPr/>
              </w:rPrChange>
            </w:rPr>
            <w:instrText xml:space="preserve"> HYPERLINK \l "_Toc520839541" </w:instrText>
          </w:r>
          <w:r w:rsidRPr="00B0205A">
            <w:rPr>
              <w:rFonts w:ascii="Times New Roman" w:hAnsi="Times New Roman" w:cs="Times New Roman"/>
              <w:rPrChange w:id="1969" w:author="raye" w:date="2018-08-10T12:30:00Z">
                <w:rPr>
                  <w:noProof/>
                </w:rPr>
              </w:rPrChange>
            </w:rPr>
            <w:fldChar w:fldCharType="separate"/>
          </w:r>
          <w:r w:rsidR="002510B6" w:rsidRPr="00B0205A">
            <w:rPr>
              <w:rStyle w:val="ac"/>
              <w:rFonts w:ascii="Times New Roman" w:hAnsi="Times New Roman" w:cs="Times New Roman"/>
              <w:strike/>
              <w:noProof/>
              <w:color w:val="auto"/>
              <w:rPrChange w:id="1970" w:author="raye" w:date="2018-08-10T12:30:00Z">
                <w:rPr>
                  <w:rStyle w:val="ac"/>
                  <w:rFonts w:ascii="Calibri" w:hAnsi="Calibri"/>
                  <w:strike/>
                  <w:noProof/>
                  <w:color w:val="auto"/>
                </w:rPr>
              </w:rPrChange>
            </w:rPr>
            <w:t>4.2.18.10.</w:t>
          </w:r>
          <w:r w:rsidR="002510B6" w:rsidRPr="00B0205A">
            <w:rPr>
              <w:rFonts w:ascii="Times New Roman" w:hAnsi="Times New Roman" w:cs="Times New Roman"/>
              <w:noProof/>
              <w:sz w:val="21"/>
              <w:szCs w:val="22"/>
              <w:rPrChange w:id="1971" w:author="raye" w:date="2018-08-10T12:30:00Z">
                <w:rPr>
                  <w:rFonts w:cstheme="minorBidi"/>
                  <w:noProof/>
                  <w:sz w:val="21"/>
                  <w:szCs w:val="22"/>
                </w:rPr>
              </w:rPrChange>
            </w:rPr>
            <w:tab/>
          </w:r>
          <w:r w:rsidR="002510B6" w:rsidRPr="00B0205A">
            <w:rPr>
              <w:rStyle w:val="ac"/>
              <w:rFonts w:ascii="Times New Roman" w:hAnsi="Times New Roman" w:cs="Times New Roman"/>
              <w:strike/>
              <w:noProof/>
              <w:color w:val="auto"/>
              <w:rPrChange w:id="1972" w:author="raye" w:date="2018-08-10T12:30:00Z">
                <w:rPr>
                  <w:rStyle w:val="ac"/>
                  <w:rFonts w:ascii="Calibri" w:hAnsi="Calibri"/>
                  <w:strike/>
                  <w:noProof/>
                  <w:color w:val="auto"/>
                </w:rPr>
              </w:rPrChange>
            </w:rPr>
            <w:t>Compliance Analyst: TSD Case Review Check List Form Page</w:t>
          </w:r>
          <w:r w:rsidR="002510B6" w:rsidRPr="00B0205A">
            <w:rPr>
              <w:rFonts w:ascii="Times New Roman" w:hAnsi="Times New Roman" w:cs="Times New Roman"/>
              <w:noProof/>
              <w:webHidden/>
              <w:rPrChange w:id="1973" w:author="raye" w:date="2018-08-10T12:30:00Z">
                <w:rPr>
                  <w:noProof/>
                  <w:webHidden/>
                </w:rPr>
              </w:rPrChange>
            </w:rPr>
            <w:tab/>
          </w:r>
          <w:r w:rsidR="002510B6" w:rsidRPr="00B0205A">
            <w:rPr>
              <w:rFonts w:ascii="Times New Roman" w:hAnsi="Times New Roman" w:cs="Times New Roman"/>
              <w:noProof/>
              <w:webHidden/>
              <w:rPrChange w:id="1974" w:author="raye" w:date="2018-08-10T12:30:00Z">
                <w:rPr>
                  <w:noProof/>
                  <w:webHidden/>
                </w:rPr>
              </w:rPrChange>
            </w:rPr>
            <w:fldChar w:fldCharType="begin"/>
          </w:r>
          <w:r w:rsidR="002510B6" w:rsidRPr="00B0205A">
            <w:rPr>
              <w:rFonts w:ascii="Times New Roman" w:hAnsi="Times New Roman" w:cs="Times New Roman"/>
              <w:noProof/>
              <w:webHidden/>
              <w:rPrChange w:id="1975" w:author="raye" w:date="2018-08-10T12:30:00Z">
                <w:rPr>
                  <w:noProof/>
                  <w:webHidden/>
                </w:rPr>
              </w:rPrChange>
            </w:rPr>
            <w:instrText xml:space="preserve"> PAGEREF _Toc520839541 \h </w:instrText>
          </w:r>
          <w:r w:rsidR="002510B6" w:rsidRPr="00B0205A">
            <w:rPr>
              <w:rFonts w:ascii="Times New Roman" w:hAnsi="Times New Roman" w:cs="Times New Roman"/>
              <w:noProof/>
              <w:webHidden/>
              <w:rPrChange w:id="197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977" w:author="raye" w:date="2018-08-10T12:30:00Z">
                <w:rPr>
                  <w:noProof/>
                  <w:webHidden/>
                </w:rPr>
              </w:rPrChange>
            </w:rPr>
            <w:fldChar w:fldCharType="separate"/>
          </w:r>
          <w:r w:rsidR="002510B6" w:rsidRPr="00B0205A">
            <w:rPr>
              <w:rFonts w:ascii="Times New Roman" w:hAnsi="Times New Roman" w:cs="Times New Roman"/>
              <w:noProof/>
              <w:webHidden/>
              <w:rPrChange w:id="1978" w:author="raye" w:date="2018-08-10T12:30:00Z">
                <w:rPr>
                  <w:noProof/>
                  <w:webHidden/>
                </w:rPr>
              </w:rPrChange>
            </w:rPr>
            <w:t>268</w:t>
          </w:r>
          <w:r w:rsidR="002510B6" w:rsidRPr="00B0205A">
            <w:rPr>
              <w:rFonts w:ascii="Times New Roman" w:hAnsi="Times New Roman" w:cs="Times New Roman"/>
              <w:noProof/>
              <w:webHidden/>
              <w:rPrChange w:id="1979" w:author="raye" w:date="2018-08-10T12:30:00Z">
                <w:rPr>
                  <w:noProof/>
                  <w:webHidden/>
                </w:rPr>
              </w:rPrChange>
            </w:rPr>
            <w:fldChar w:fldCharType="end"/>
          </w:r>
          <w:r w:rsidRPr="00B0205A">
            <w:rPr>
              <w:rFonts w:ascii="Times New Roman" w:hAnsi="Times New Roman" w:cs="Times New Roman"/>
              <w:noProof/>
              <w:rPrChange w:id="1980" w:author="raye" w:date="2018-08-10T12:30:00Z">
                <w:rPr>
                  <w:noProof/>
                </w:rPr>
              </w:rPrChange>
            </w:rPr>
            <w:fldChar w:fldCharType="end"/>
          </w:r>
        </w:p>
        <w:p w14:paraId="649EFAF7" w14:textId="77777777" w:rsidR="002510B6" w:rsidRPr="00B0205A" w:rsidRDefault="000B35C0">
          <w:pPr>
            <w:pStyle w:val="31"/>
            <w:tabs>
              <w:tab w:val="left" w:pos="1470"/>
              <w:tab w:val="right" w:pos="8296"/>
            </w:tabs>
            <w:rPr>
              <w:rFonts w:ascii="Times New Roman" w:hAnsi="Times New Roman" w:cs="Times New Roman"/>
              <w:noProof/>
              <w:sz w:val="21"/>
              <w:szCs w:val="22"/>
              <w:rPrChange w:id="1981" w:author="raye" w:date="2018-08-10T12:30:00Z">
                <w:rPr>
                  <w:rFonts w:cstheme="minorBidi"/>
                  <w:noProof/>
                  <w:sz w:val="21"/>
                  <w:szCs w:val="22"/>
                </w:rPr>
              </w:rPrChange>
            </w:rPr>
          </w:pPr>
          <w:r w:rsidRPr="00B0205A">
            <w:rPr>
              <w:rFonts w:ascii="Times New Roman" w:hAnsi="Times New Roman" w:cs="Times New Roman"/>
              <w:rPrChange w:id="1982" w:author="raye" w:date="2018-08-10T12:30:00Z">
                <w:rPr/>
              </w:rPrChange>
            </w:rPr>
            <w:lastRenderedPageBreak/>
            <w:fldChar w:fldCharType="begin"/>
          </w:r>
          <w:r w:rsidRPr="00B0205A">
            <w:rPr>
              <w:rFonts w:ascii="Times New Roman" w:hAnsi="Times New Roman" w:cs="Times New Roman"/>
              <w:rPrChange w:id="1983" w:author="raye" w:date="2018-08-10T12:30:00Z">
                <w:rPr/>
              </w:rPrChange>
            </w:rPr>
            <w:instrText xml:space="preserve"> HYPERLINK \l "_Toc520839542" </w:instrText>
          </w:r>
          <w:r w:rsidRPr="00B0205A">
            <w:rPr>
              <w:rFonts w:ascii="Times New Roman" w:hAnsi="Times New Roman" w:cs="Times New Roman"/>
              <w:rPrChange w:id="1984" w:author="raye" w:date="2018-08-10T12:30:00Z">
                <w:rPr>
                  <w:noProof/>
                </w:rPr>
              </w:rPrChange>
            </w:rPr>
            <w:fldChar w:fldCharType="separate"/>
          </w:r>
          <w:r w:rsidR="002510B6" w:rsidRPr="00B0205A">
            <w:rPr>
              <w:rStyle w:val="ac"/>
              <w:rFonts w:ascii="Times New Roman" w:hAnsi="Times New Roman" w:cs="Times New Roman"/>
              <w:strike/>
              <w:noProof/>
              <w:color w:val="auto"/>
              <w:rPrChange w:id="1985" w:author="raye" w:date="2018-08-10T12:30:00Z">
                <w:rPr>
                  <w:rStyle w:val="ac"/>
                  <w:rFonts w:ascii="Calibri" w:hAnsi="Calibri"/>
                  <w:strike/>
                  <w:noProof/>
                  <w:color w:val="auto"/>
                </w:rPr>
              </w:rPrChange>
            </w:rPr>
            <w:t>4.2.18.11.</w:t>
          </w:r>
          <w:r w:rsidR="002510B6" w:rsidRPr="00B0205A">
            <w:rPr>
              <w:rFonts w:ascii="Times New Roman" w:hAnsi="Times New Roman" w:cs="Times New Roman"/>
              <w:noProof/>
              <w:sz w:val="21"/>
              <w:szCs w:val="22"/>
              <w:rPrChange w:id="1986" w:author="raye" w:date="2018-08-10T12:30:00Z">
                <w:rPr>
                  <w:rFonts w:cstheme="minorBidi"/>
                  <w:noProof/>
                  <w:sz w:val="21"/>
                  <w:szCs w:val="22"/>
                </w:rPr>
              </w:rPrChange>
            </w:rPr>
            <w:tab/>
          </w:r>
          <w:r w:rsidR="002510B6" w:rsidRPr="00B0205A">
            <w:rPr>
              <w:rStyle w:val="ac"/>
              <w:rFonts w:ascii="Times New Roman" w:hAnsi="Times New Roman" w:cs="Times New Roman"/>
              <w:strike/>
              <w:noProof/>
              <w:color w:val="auto"/>
              <w:rPrChange w:id="1987" w:author="raye" w:date="2018-08-10T12:30:00Z">
                <w:rPr>
                  <w:rStyle w:val="ac"/>
                  <w:rFonts w:ascii="Calibri" w:hAnsi="Calibri"/>
                  <w:strike/>
                  <w:noProof/>
                  <w:color w:val="auto"/>
                </w:rPr>
              </w:rPrChange>
            </w:rPr>
            <w:t>Compliance Supervisor: TSD Case Review Check List Form Page</w:t>
          </w:r>
          <w:r w:rsidR="002510B6" w:rsidRPr="00B0205A">
            <w:rPr>
              <w:rFonts w:ascii="Times New Roman" w:hAnsi="Times New Roman" w:cs="Times New Roman"/>
              <w:noProof/>
              <w:webHidden/>
              <w:rPrChange w:id="1988" w:author="raye" w:date="2018-08-10T12:30:00Z">
                <w:rPr>
                  <w:noProof/>
                  <w:webHidden/>
                </w:rPr>
              </w:rPrChange>
            </w:rPr>
            <w:tab/>
          </w:r>
          <w:r w:rsidR="002510B6" w:rsidRPr="00B0205A">
            <w:rPr>
              <w:rFonts w:ascii="Times New Roman" w:hAnsi="Times New Roman" w:cs="Times New Roman"/>
              <w:noProof/>
              <w:webHidden/>
              <w:rPrChange w:id="1989" w:author="raye" w:date="2018-08-10T12:30:00Z">
                <w:rPr>
                  <w:noProof/>
                  <w:webHidden/>
                </w:rPr>
              </w:rPrChange>
            </w:rPr>
            <w:fldChar w:fldCharType="begin"/>
          </w:r>
          <w:r w:rsidR="002510B6" w:rsidRPr="00B0205A">
            <w:rPr>
              <w:rFonts w:ascii="Times New Roman" w:hAnsi="Times New Roman" w:cs="Times New Roman"/>
              <w:noProof/>
              <w:webHidden/>
              <w:rPrChange w:id="1990" w:author="raye" w:date="2018-08-10T12:30:00Z">
                <w:rPr>
                  <w:noProof/>
                  <w:webHidden/>
                </w:rPr>
              </w:rPrChange>
            </w:rPr>
            <w:instrText xml:space="preserve"> PAGEREF _Toc520839542 \h </w:instrText>
          </w:r>
          <w:r w:rsidR="002510B6" w:rsidRPr="00B0205A">
            <w:rPr>
              <w:rFonts w:ascii="Times New Roman" w:hAnsi="Times New Roman" w:cs="Times New Roman"/>
              <w:noProof/>
              <w:webHidden/>
              <w:rPrChange w:id="1991"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1992" w:author="raye" w:date="2018-08-10T12:30:00Z">
                <w:rPr>
                  <w:noProof/>
                  <w:webHidden/>
                </w:rPr>
              </w:rPrChange>
            </w:rPr>
            <w:fldChar w:fldCharType="separate"/>
          </w:r>
          <w:r w:rsidR="002510B6" w:rsidRPr="00B0205A">
            <w:rPr>
              <w:rFonts w:ascii="Times New Roman" w:hAnsi="Times New Roman" w:cs="Times New Roman"/>
              <w:noProof/>
              <w:webHidden/>
              <w:rPrChange w:id="1993" w:author="raye" w:date="2018-08-10T12:30:00Z">
                <w:rPr>
                  <w:noProof/>
                  <w:webHidden/>
                </w:rPr>
              </w:rPrChange>
            </w:rPr>
            <w:t>269</w:t>
          </w:r>
          <w:r w:rsidR="002510B6" w:rsidRPr="00B0205A">
            <w:rPr>
              <w:rFonts w:ascii="Times New Roman" w:hAnsi="Times New Roman" w:cs="Times New Roman"/>
              <w:noProof/>
              <w:webHidden/>
              <w:rPrChange w:id="1994" w:author="raye" w:date="2018-08-10T12:30:00Z">
                <w:rPr>
                  <w:noProof/>
                  <w:webHidden/>
                </w:rPr>
              </w:rPrChange>
            </w:rPr>
            <w:fldChar w:fldCharType="end"/>
          </w:r>
          <w:r w:rsidRPr="00B0205A">
            <w:rPr>
              <w:rFonts w:ascii="Times New Roman" w:hAnsi="Times New Roman" w:cs="Times New Roman"/>
              <w:noProof/>
              <w:rPrChange w:id="1995" w:author="raye" w:date="2018-08-10T12:30:00Z">
                <w:rPr>
                  <w:noProof/>
                </w:rPr>
              </w:rPrChange>
            </w:rPr>
            <w:fldChar w:fldCharType="end"/>
          </w:r>
        </w:p>
        <w:p w14:paraId="420EB530" w14:textId="77777777" w:rsidR="002510B6" w:rsidRPr="00B0205A" w:rsidRDefault="000B35C0">
          <w:pPr>
            <w:pStyle w:val="31"/>
            <w:tabs>
              <w:tab w:val="left" w:pos="1470"/>
              <w:tab w:val="right" w:pos="8296"/>
            </w:tabs>
            <w:rPr>
              <w:rFonts w:ascii="Times New Roman" w:hAnsi="Times New Roman" w:cs="Times New Roman"/>
              <w:noProof/>
              <w:sz w:val="21"/>
              <w:szCs w:val="22"/>
              <w:rPrChange w:id="1996" w:author="raye" w:date="2018-08-10T12:30:00Z">
                <w:rPr>
                  <w:rFonts w:cstheme="minorBidi"/>
                  <w:noProof/>
                  <w:sz w:val="21"/>
                  <w:szCs w:val="22"/>
                </w:rPr>
              </w:rPrChange>
            </w:rPr>
          </w:pPr>
          <w:r w:rsidRPr="00B0205A">
            <w:rPr>
              <w:rFonts w:ascii="Times New Roman" w:hAnsi="Times New Roman" w:cs="Times New Roman"/>
              <w:rPrChange w:id="1997" w:author="raye" w:date="2018-08-10T12:30:00Z">
                <w:rPr/>
              </w:rPrChange>
            </w:rPr>
            <w:fldChar w:fldCharType="begin"/>
          </w:r>
          <w:r w:rsidRPr="00B0205A">
            <w:rPr>
              <w:rFonts w:ascii="Times New Roman" w:hAnsi="Times New Roman" w:cs="Times New Roman"/>
              <w:rPrChange w:id="1998" w:author="raye" w:date="2018-08-10T12:30:00Z">
                <w:rPr/>
              </w:rPrChange>
            </w:rPr>
            <w:instrText xml:space="preserve"> HYPERLINK \l "_Toc520839543" </w:instrText>
          </w:r>
          <w:r w:rsidRPr="00B0205A">
            <w:rPr>
              <w:rFonts w:ascii="Times New Roman" w:hAnsi="Times New Roman" w:cs="Times New Roman"/>
              <w:rPrChange w:id="1999" w:author="raye" w:date="2018-08-10T12:30:00Z">
                <w:rPr>
                  <w:noProof/>
                </w:rPr>
              </w:rPrChange>
            </w:rPr>
            <w:fldChar w:fldCharType="separate"/>
          </w:r>
          <w:r w:rsidR="002510B6" w:rsidRPr="00B0205A">
            <w:rPr>
              <w:rStyle w:val="ac"/>
              <w:rFonts w:ascii="Times New Roman" w:hAnsi="Times New Roman" w:cs="Times New Roman"/>
              <w:strike/>
              <w:noProof/>
              <w:color w:val="auto"/>
              <w:rPrChange w:id="2000" w:author="raye" w:date="2018-08-10T12:30:00Z">
                <w:rPr>
                  <w:rStyle w:val="ac"/>
                  <w:rFonts w:ascii="Calibri" w:hAnsi="Calibri"/>
                  <w:strike/>
                  <w:noProof/>
                  <w:color w:val="auto"/>
                </w:rPr>
              </w:rPrChange>
            </w:rPr>
            <w:t>4.2.18.12.</w:t>
          </w:r>
          <w:r w:rsidR="002510B6" w:rsidRPr="00B0205A">
            <w:rPr>
              <w:rFonts w:ascii="Times New Roman" w:hAnsi="Times New Roman" w:cs="Times New Roman"/>
              <w:noProof/>
              <w:sz w:val="21"/>
              <w:szCs w:val="22"/>
              <w:rPrChange w:id="2001" w:author="raye" w:date="2018-08-10T12:30:00Z">
                <w:rPr>
                  <w:rFonts w:cstheme="minorBidi"/>
                  <w:noProof/>
                  <w:sz w:val="21"/>
                  <w:szCs w:val="22"/>
                </w:rPr>
              </w:rPrChange>
            </w:rPr>
            <w:tab/>
          </w:r>
          <w:r w:rsidR="002510B6" w:rsidRPr="00B0205A">
            <w:rPr>
              <w:rStyle w:val="ac"/>
              <w:rFonts w:ascii="Times New Roman" w:hAnsi="Times New Roman" w:cs="Times New Roman"/>
              <w:strike/>
              <w:noProof/>
              <w:color w:val="auto"/>
              <w:rPrChange w:id="2002" w:author="raye" w:date="2018-08-10T12:30:00Z">
                <w:rPr>
                  <w:rStyle w:val="ac"/>
                  <w:rFonts w:ascii="Calibri" w:hAnsi="Calibri"/>
                  <w:strike/>
                  <w:noProof/>
                  <w:color w:val="auto"/>
                </w:rPr>
              </w:rPrChange>
            </w:rPr>
            <w:t>BSA Officer: TSD Case Review Check List Form Page</w:t>
          </w:r>
          <w:r w:rsidR="002510B6" w:rsidRPr="00B0205A">
            <w:rPr>
              <w:rFonts w:ascii="Times New Roman" w:hAnsi="Times New Roman" w:cs="Times New Roman"/>
              <w:noProof/>
              <w:webHidden/>
              <w:rPrChange w:id="2003" w:author="raye" w:date="2018-08-10T12:30:00Z">
                <w:rPr>
                  <w:noProof/>
                  <w:webHidden/>
                </w:rPr>
              </w:rPrChange>
            </w:rPr>
            <w:tab/>
          </w:r>
          <w:r w:rsidR="002510B6" w:rsidRPr="00B0205A">
            <w:rPr>
              <w:rFonts w:ascii="Times New Roman" w:hAnsi="Times New Roman" w:cs="Times New Roman"/>
              <w:noProof/>
              <w:webHidden/>
              <w:rPrChange w:id="2004" w:author="raye" w:date="2018-08-10T12:30:00Z">
                <w:rPr>
                  <w:noProof/>
                  <w:webHidden/>
                </w:rPr>
              </w:rPrChange>
            </w:rPr>
            <w:fldChar w:fldCharType="begin"/>
          </w:r>
          <w:r w:rsidR="002510B6" w:rsidRPr="00B0205A">
            <w:rPr>
              <w:rFonts w:ascii="Times New Roman" w:hAnsi="Times New Roman" w:cs="Times New Roman"/>
              <w:noProof/>
              <w:webHidden/>
              <w:rPrChange w:id="2005" w:author="raye" w:date="2018-08-10T12:30:00Z">
                <w:rPr>
                  <w:noProof/>
                  <w:webHidden/>
                </w:rPr>
              </w:rPrChange>
            </w:rPr>
            <w:instrText xml:space="preserve"> PAGEREF _Toc520839543 \h </w:instrText>
          </w:r>
          <w:r w:rsidR="002510B6" w:rsidRPr="00B0205A">
            <w:rPr>
              <w:rFonts w:ascii="Times New Roman" w:hAnsi="Times New Roman" w:cs="Times New Roman"/>
              <w:noProof/>
              <w:webHidden/>
              <w:rPrChange w:id="200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007" w:author="raye" w:date="2018-08-10T12:30:00Z">
                <w:rPr>
                  <w:noProof/>
                  <w:webHidden/>
                </w:rPr>
              </w:rPrChange>
            </w:rPr>
            <w:fldChar w:fldCharType="separate"/>
          </w:r>
          <w:r w:rsidR="002510B6" w:rsidRPr="00B0205A">
            <w:rPr>
              <w:rFonts w:ascii="Times New Roman" w:hAnsi="Times New Roman" w:cs="Times New Roman"/>
              <w:noProof/>
              <w:webHidden/>
              <w:rPrChange w:id="2008" w:author="raye" w:date="2018-08-10T12:30:00Z">
                <w:rPr>
                  <w:noProof/>
                  <w:webHidden/>
                </w:rPr>
              </w:rPrChange>
            </w:rPr>
            <w:t>270</w:t>
          </w:r>
          <w:r w:rsidR="002510B6" w:rsidRPr="00B0205A">
            <w:rPr>
              <w:rFonts w:ascii="Times New Roman" w:hAnsi="Times New Roman" w:cs="Times New Roman"/>
              <w:noProof/>
              <w:webHidden/>
              <w:rPrChange w:id="2009" w:author="raye" w:date="2018-08-10T12:30:00Z">
                <w:rPr>
                  <w:noProof/>
                  <w:webHidden/>
                </w:rPr>
              </w:rPrChange>
            </w:rPr>
            <w:fldChar w:fldCharType="end"/>
          </w:r>
          <w:r w:rsidRPr="00B0205A">
            <w:rPr>
              <w:rFonts w:ascii="Times New Roman" w:hAnsi="Times New Roman" w:cs="Times New Roman"/>
              <w:noProof/>
              <w:rPrChange w:id="2010" w:author="raye" w:date="2018-08-10T12:30:00Z">
                <w:rPr>
                  <w:noProof/>
                </w:rPr>
              </w:rPrChange>
            </w:rPr>
            <w:fldChar w:fldCharType="end"/>
          </w:r>
        </w:p>
        <w:p w14:paraId="4949DC03" w14:textId="77777777" w:rsidR="002510B6" w:rsidRPr="00B0205A" w:rsidRDefault="000B35C0">
          <w:pPr>
            <w:pStyle w:val="31"/>
            <w:tabs>
              <w:tab w:val="left" w:pos="1470"/>
              <w:tab w:val="right" w:pos="8296"/>
            </w:tabs>
            <w:rPr>
              <w:rFonts w:ascii="Times New Roman" w:hAnsi="Times New Roman" w:cs="Times New Roman"/>
              <w:noProof/>
              <w:sz w:val="21"/>
              <w:szCs w:val="22"/>
              <w:rPrChange w:id="2011" w:author="raye" w:date="2018-08-10T12:30:00Z">
                <w:rPr>
                  <w:rFonts w:cstheme="minorBidi"/>
                  <w:noProof/>
                  <w:sz w:val="21"/>
                  <w:szCs w:val="22"/>
                </w:rPr>
              </w:rPrChange>
            </w:rPr>
          </w:pPr>
          <w:r w:rsidRPr="00B0205A">
            <w:rPr>
              <w:rFonts w:ascii="Times New Roman" w:hAnsi="Times New Roman" w:cs="Times New Roman"/>
              <w:rPrChange w:id="2012" w:author="raye" w:date="2018-08-10T12:30:00Z">
                <w:rPr/>
              </w:rPrChange>
            </w:rPr>
            <w:fldChar w:fldCharType="begin"/>
          </w:r>
          <w:r w:rsidRPr="00B0205A">
            <w:rPr>
              <w:rFonts w:ascii="Times New Roman" w:hAnsi="Times New Roman" w:cs="Times New Roman"/>
              <w:rPrChange w:id="2013" w:author="raye" w:date="2018-08-10T12:30:00Z">
                <w:rPr/>
              </w:rPrChange>
            </w:rPr>
            <w:instrText xml:space="preserve"> HYPERLINK \l "_Toc520839544" </w:instrText>
          </w:r>
          <w:r w:rsidRPr="00B0205A">
            <w:rPr>
              <w:rFonts w:ascii="Times New Roman" w:hAnsi="Times New Roman" w:cs="Times New Roman"/>
              <w:rPrChange w:id="2014" w:author="raye" w:date="2018-08-10T12:30:00Z">
                <w:rPr>
                  <w:noProof/>
                </w:rPr>
              </w:rPrChange>
            </w:rPr>
            <w:fldChar w:fldCharType="separate"/>
          </w:r>
          <w:r w:rsidR="002510B6" w:rsidRPr="00B0205A">
            <w:rPr>
              <w:rStyle w:val="ac"/>
              <w:rFonts w:ascii="Times New Roman" w:hAnsi="Times New Roman" w:cs="Times New Roman"/>
              <w:strike/>
              <w:noProof/>
              <w:color w:val="auto"/>
              <w:rPrChange w:id="2015" w:author="raye" w:date="2018-08-10T12:30:00Z">
                <w:rPr>
                  <w:rStyle w:val="ac"/>
                  <w:rFonts w:ascii="Calibri" w:hAnsi="Calibri"/>
                  <w:strike/>
                  <w:noProof/>
                  <w:color w:val="auto"/>
                </w:rPr>
              </w:rPrChange>
            </w:rPr>
            <w:t>4.2.18.13.</w:t>
          </w:r>
          <w:r w:rsidR="002510B6" w:rsidRPr="00B0205A">
            <w:rPr>
              <w:rFonts w:ascii="Times New Roman" w:hAnsi="Times New Roman" w:cs="Times New Roman"/>
              <w:noProof/>
              <w:sz w:val="21"/>
              <w:szCs w:val="22"/>
              <w:rPrChange w:id="2016" w:author="raye" w:date="2018-08-10T12:30:00Z">
                <w:rPr>
                  <w:rFonts w:cstheme="minorBidi"/>
                  <w:noProof/>
                  <w:sz w:val="21"/>
                  <w:szCs w:val="22"/>
                </w:rPr>
              </w:rPrChange>
            </w:rPr>
            <w:tab/>
          </w:r>
          <w:r w:rsidR="002510B6" w:rsidRPr="00B0205A">
            <w:rPr>
              <w:rStyle w:val="ac"/>
              <w:rFonts w:ascii="Times New Roman" w:hAnsi="Times New Roman" w:cs="Times New Roman"/>
              <w:strike/>
              <w:noProof/>
              <w:color w:val="auto"/>
              <w:rPrChange w:id="2017" w:author="raye" w:date="2018-08-10T12:30:00Z">
                <w:rPr>
                  <w:rStyle w:val="ac"/>
                  <w:rFonts w:ascii="Calibri" w:hAnsi="Calibri"/>
                  <w:strike/>
                  <w:noProof/>
                  <w:color w:val="auto"/>
                </w:rPr>
              </w:rPrChange>
            </w:rPr>
            <w:t xml:space="preserve">BSA Officer: </w:t>
          </w:r>
          <w:r w:rsidR="002510B6" w:rsidRPr="00B0205A">
            <w:rPr>
              <w:rStyle w:val="ac"/>
              <w:rFonts w:ascii="Times New Roman" w:hAnsi="Times New Roman" w:cs="Times New Roman"/>
              <w:strike/>
              <w:noProof/>
              <w:color w:val="auto"/>
              <w:kern w:val="0"/>
              <w:rPrChange w:id="2018" w:author="raye" w:date="2018-08-10T12:30:00Z">
                <w:rPr>
                  <w:rStyle w:val="ac"/>
                  <w:rFonts w:ascii="Calibri" w:hAnsi="Calibri"/>
                  <w:strike/>
                  <w:noProof/>
                  <w:color w:val="auto"/>
                  <w:kern w:val="0"/>
                </w:rPr>
              </w:rPrChange>
            </w:rPr>
            <w:t>Unusual /Suspicious Activities Form</w:t>
          </w:r>
          <w:r w:rsidR="002510B6" w:rsidRPr="00B0205A">
            <w:rPr>
              <w:rStyle w:val="ac"/>
              <w:rFonts w:ascii="Times New Roman" w:hAnsi="Times New Roman" w:cs="Times New Roman"/>
              <w:strike/>
              <w:noProof/>
              <w:color w:val="auto"/>
              <w:rPrChange w:id="2019" w:author="raye" w:date="2018-08-10T12:30:00Z">
                <w:rPr>
                  <w:rStyle w:val="ac"/>
                  <w:rFonts w:ascii="Calibri" w:hAnsi="Calibri"/>
                  <w:strike/>
                  <w:noProof/>
                  <w:color w:val="auto"/>
                </w:rPr>
              </w:rPrChange>
            </w:rPr>
            <w:t xml:space="preserve"> Page</w:t>
          </w:r>
          <w:r w:rsidR="002510B6" w:rsidRPr="00B0205A">
            <w:rPr>
              <w:rFonts w:ascii="Times New Roman" w:hAnsi="Times New Roman" w:cs="Times New Roman"/>
              <w:noProof/>
              <w:webHidden/>
              <w:rPrChange w:id="2020" w:author="raye" w:date="2018-08-10T12:30:00Z">
                <w:rPr>
                  <w:noProof/>
                  <w:webHidden/>
                </w:rPr>
              </w:rPrChange>
            </w:rPr>
            <w:tab/>
          </w:r>
          <w:r w:rsidR="002510B6" w:rsidRPr="00B0205A">
            <w:rPr>
              <w:rFonts w:ascii="Times New Roman" w:hAnsi="Times New Roman" w:cs="Times New Roman"/>
              <w:noProof/>
              <w:webHidden/>
              <w:rPrChange w:id="2021" w:author="raye" w:date="2018-08-10T12:30:00Z">
                <w:rPr>
                  <w:noProof/>
                  <w:webHidden/>
                </w:rPr>
              </w:rPrChange>
            </w:rPr>
            <w:fldChar w:fldCharType="begin"/>
          </w:r>
          <w:r w:rsidR="002510B6" w:rsidRPr="00B0205A">
            <w:rPr>
              <w:rFonts w:ascii="Times New Roman" w:hAnsi="Times New Roman" w:cs="Times New Roman"/>
              <w:noProof/>
              <w:webHidden/>
              <w:rPrChange w:id="2022" w:author="raye" w:date="2018-08-10T12:30:00Z">
                <w:rPr>
                  <w:noProof/>
                  <w:webHidden/>
                </w:rPr>
              </w:rPrChange>
            </w:rPr>
            <w:instrText xml:space="preserve"> PAGEREF _Toc520839544 \h </w:instrText>
          </w:r>
          <w:r w:rsidR="002510B6" w:rsidRPr="00B0205A">
            <w:rPr>
              <w:rFonts w:ascii="Times New Roman" w:hAnsi="Times New Roman" w:cs="Times New Roman"/>
              <w:noProof/>
              <w:webHidden/>
              <w:rPrChange w:id="2023"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024" w:author="raye" w:date="2018-08-10T12:30:00Z">
                <w:rPr>
                  <w:noProof/>
                  <w:webHidden/>
                </w:rPr>
              </w:rPrChange>
            </w:rPr>
            <w:fldChar w:fldCharType="separate"/>
          </w:r>
          <w:r w:rsidR="002510B6" w:rsidRPr="00B0205A">
            <w:rPr>
              <w:rFonts w:ascii="Times New Roman" w:hAnsi="Times New Roman" w:cs="Times New Roman"/>
              <w:noProof/>
              <w:webHidden/>
              <w:rPrChange w:id="2025" w:author="raye" w:date="2018-08-10T12:30:00Z">
                <w:rPr>
                  <w:noProof/>
                  <w:webHidden/>
                </w:rPr>
              </w:rPrChange>
            </w:rPr>
            <w:t>271</w:t>
          </w:r>
          <w:r w:rsidR="002510B6" w:rsidRPr="00B0205A">
            <w:rPr>
              <w:rFonts w:ascii="Times New Roman" w:hAnsi="Times New Roman" w:cs="Times New Roman"/>
              <w:noProof/>
              <w:webHidden/>
              <w:rPrChange w:id="2026" w:author="raye" w:date="2018-08-10T12:30:00Z">
                <w:rPr>
                  <w:noProof/>
                  <w:webHidden/>
                </w:rPr>
              </w:rPrChange>
            </w:rPr>
            <w:fldChar w:fldCharType="end"/>
          </w:r>
          <w:r w:rsidRPr="00B0205A">
            <w:rPr>
              <w:rFonts w:ascii="Times New Roman" w:hAnsi="Times New Roman" w:cs="Times New Roman"/>
              <w:noProof/>
              <w:rPrChange w:id="2027" w:author="raye" w:date="2018-08-10T12:30:00Z">
                <w:rPr>
                  <w:noProof/>
                </w:rPr>
              </w:rPrChange>
            </w:rPr>
            <w:fldChar w:fldCharType="end"/>
          </w:r>
        </w:p>
        <w:p w14:paraId="318A364F" w14:textId="77777777" w:rsidR="002510B6" w:rsidRPr="00B0205A" w:rsidRDefault="000B35C0">
          <w:pPr>
            <w:pStyle w:val="31"/>
            <w:tabs>
              <w:tab w:val="left" w:pos="1470"/>
              <w:tab w:val="right" w:pos="8296"/>
            </w:tabs>
            <w:rPr>
              <w:rFonts w:ascii="Times New Roman" w:hAnsi="Times New Roman" w:cs="Times New Roman"/>
              <w:noProof/>
              <w:sz w:val="21"/>
              <w:szCs w:val="22"/>
              <w:rPrChange w:id="2028" w:author="raye" w:date="2018-08-10T12:30:00Z">
                <w:rPr>
                  <w:rFonts w:cstheme="minorBidi"/>
                  <w:noProof/>
                  <w:sz w:val="21"/>
                  <w:szCs w:val="22"/>
                </w:rPr>
              </w:rPrChange>
            </w:rPr>
          </w:pPr>
          <w:r w:rsidRPr="00B0205A">
            <w:rPr>
              <w:rFonts w:ascii="Times New Roman" w:hAnsi="Times New Roman" w:cs="Times New Roman"/>
              <w:rPrChange w:id="2029" w:author="raye" w:date="2018-08-10T12:30:00Z">
                <w:rPr/>
              </w:rPrChange>
            </w:rPr>
            <w:fldChar w:fldCharType="begin"/>
          </w:r>
          <w:r w:rsidRPr="00B0205A">
            <w:rPr>
              <w:rFonts w:ascii="Times New Roman" w:hAnsi="Times New Roman" w:cs="Times New Roman"/>
              <w:rPrChange w:id="2030" w:author="raye" w:date="2018-08-10T12:30:00Z">
                <w:rPr/>
              </w:rPrChange>
            </w:rPr>
            <w:instrText xml:space="preserve"> HYPERLINK \l "_Toc520839545" </w:instrText>
          </w:r>
          <w:r w:rsidRPr="00B0205A">
            <w:rPr>
              <w:rFonts w:ascii="Times New Roman" w:hAnsi="Times New Roman" w:cs="Times New Roman"/>
              <w:rPrChange w:id="2031" w:author="raye" w:date="2018-08-10T12:30:00Z">
                <w:rPr>
                  <w:noProof/>
                </w:rPr>
              </w:rPrChange>
            </w:rPr>
            <w:fldChar w:fldCharType="separate"/>
          </w:r>
          <w:r w:rsidR="002510B6" w:rsidRPr="00B0205A">
            <w:rPr>
              <w:rStyle w:val="ac"/>
              <w:rFonts w:ascii="Times New Roman" w:hAnsi="Times New Roman" w:cs="Times New Roman"/>
              <w:strike/>
              <w:noProof/>
              <w:color w:val="auto"/>
              <w:rPrChange w:id="2032" w:author="raye" w:date="2018-08-10T12:30:00Z">
                <w:rPr>
                  <w:rStyle w:val="ac"/>
                  <w:rFonts w:ascii="Calibri" w:hAnsi="Calibri"/>
                  <w:strike/>
                  <w:noProof/>
                  <w:color w:val="auto"/>
                </w:rPr>
              </w:rPrChange>
            </w:rPr>
            <w:t>4.2.18.14.</w:t>
          </w:r>
          <w:r w:rsidR="002510B6" w:rsidRPr="00B0205A">
            <w:rPr>
              <w:rFonts w:ascii="Times New Roman" w:hAnsi="Times New Roman" w:cs="Times New Roman"/>
              <w:noProof/>
              <w:sz w:val="21"/>
              <w:szCs w:val="22"/>
              <w:rPrChange w:id="2033" w:author="raye" w:date="2018-08-10T12:30:00Z">
                <w:rPr>
                  <w:rFonts w:cstheme="minorBidi"/>
                  <w:noProof/>
                  <w:sz w:val="21"/>
                  <w:szCs w:val="22"/>
                </w:rPr>
              </w:rPrChange>
            </w:rPr>
            <w:tab/>
          </w:r>
          <w:r w:rsidR="002510B6" w:rsidRPr="00B0205A">
            <w:rPr>
              <w:rStyle w:val="ac"/>
              <w:rFonts w:ascii="Times New Roman" w:hAnsi="Times New Roman" w:cs="Times New Roman"/>
              <w:strike/>
              <w:noProof/>
              <w:color w:val="auto"/>
              <w:rPrChange w:id="2034" w:author="raye" w:date="2018-08-10T12:30:00Z">
                <w:rPr>
                  <w:rStyle w:val="ac"/>
                  <w:rFonts w:ascii="Calibri" w:hAnsi="Calibri"/>
                  <w:strike/>
                  <w:noProof/>
                  <w:color w:val="auto"/>
                </w:rPr>
              </w:rPrChange>
            </w:rPr>
            <w:t>LCD Officer: Review &amp; Feedback Page</w:t>
          </w:r>
          <w:r w:rsidR="002510B6" w:rsidRPr="00B0205A">
            <w:rPr>
              <w:rFonts w:ascii="Times New Roman" w:hAnsi="Times New Roman" w:cs="Times New Roman"/>
              <w:noProof/>
              <w:webHidden/>
              <w:rPrChange w:id="2035" w:author="raye" w:date="2018-08-10T12:30:00Z">
                <w:rPr>
                  <w:noProof/>
                  <w:webHidden/>
                </w:rPr>
              </w:rPrChange>
            </w:rPr>
            <w:tab/>
          </w:r>
          <w:r w:rsidR="002510B6" w:rsidRPr="00B0205A">
            <w:rPr>
              <w:rFonts w:ascii="Times New Roman" w:hAnsi="Times New Roman" w:cs="Times New Roman"/>
              <w:noProof/>
              <w:webHidden/>
              <w:rPrChange w:id="2036" w:author="raye" w:date="2018-08-10T12:30:00Z">
                <w:rPr>
                  <w:noProof/>
                  <w:webHidden/>
                </w:rPr>
              </w:rPrChange>
            </w:rPr>
            <w:fldChar w:fldCharType="begin"/>
          </w:r>
          <w:r w:rsidR="002510B6" w:rsidRPr="00B0205A">
            <w:rPr>
              <w:rFonts w:ascii="Times New Roman" w:hAnsi="Times New Roman" w:cs="Times New Roman"/>
              <w:noProof/>
              <w:webHidden/>
              <w:rPrChange w:id="2037" w:author="raye" w:date="2018-08-10T12:30:00Z">
                <w:rPr>
                  <w:noProof/>
                  <w:webHidden/>
                </w:rPr>
              </w:rPrChange>
            </w:rPr>
            <w:instrText xml:space="preserve"> PAGEREF _Toc520839545 \h </w:instrText>
          </w:r>
          <w:r w:rsidR="002510B6" w:rsidRPr="00B0205A">
            <w:rPr>
              <w:rFonts w:ascii="Times New Roman" w:hAnsi="Times New Roman" w:cs="Times New Roman"/>
              <w:noProof/>
              <w:webHidden/>
              <w:rPrChange w:id="2038"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039" w:author="raye" w:date="2018-08-10T12:30:00Z">
                <w:rPr>
                  <w:noProof/>
                  <w:webHidden/>
                </w:rPr>
              </w:rPrChange>
            </w:rPr>
            <w:fldChar w:fldCharType="separate"/>
          </w:r>
          <w:r w:rsidR="002510B6" w:rsidRPr="00B0205A">
            <w:rPr>
              <w:rFonts w:ascii="Times New Roman" w:hAnsi="Times New Roman" w:cs="Times New Roman"/>
              <w:noProof/>
              <w:webHidden/>
              <w:rPrChange w:id="2040" w:author="raye" w:date="2018-08-10T12:30:00Z">
                <w:rPr>
                  <w:noProof/>
                  <w:webHidden/>
                </w:rPr>
              </w:rPrChange>
            </w:rPr>
            <w:t>272</w:t>
          </w:r>
          <w:r w:rsidR="002510B6" w:rsidRPr="00B0205A">
            <w:rPr>
              <w:rFonts w:ascii="Times New Roman" w:hAnsi="Times New Roman" w:cs="Times New Roman"/>
              <w:noProof/>
              <w:webHidden/>
              <w:rPrChange w:id="2041" w:author="raye" w:date="2018-08-10T12:30:00Z">
                <w:rPr>
                  <w:noProof/>
                  <w:webHidden/>
                </w:rPr>
              </w:rPrChange>
            </w:rPr>
            <w:fldChar w:fldCharType="end"/>
          </w:r>
          <w:r w:rsidRPr="00B0205A">
            <w:rPr>
              <w:rFonts w:ascii="Times New Roman" w:hAnsi="Times New Roman" w:cs="Times New Roman"/>
              <w:noProof/>
              <w:rPrChange w:id="2042" w:author="raye" w:date="2018-08-10T12:30:00Z">
                <w:rPr>
                  <w:noProof/>
                </w:rPr>
              </w:rPrChange>
            </w:rPr>
            <w:fldChar w:fldCharType="end"/>
          </w:r>
        </w:p>
        <w:p w14:paraId="1E5238A9" w14:textId="77777777" w:rsidR="002510B6" w:rsidRPr="00B0205A" w:rsidRDefault="000B35C0">
          <w:pPr>
            <w:pStyle w:val="31"/>
            <w:tabs>
              <w:tab w:val="left" w:pos="1470"/>
              <w:tab w:val="right" w:pos="8296"/>
            </w:tabs>
            <w:rPr>
              <w:rFonts w:ascii="Times New Roman" w:hAnsi="Times New Roman" w:cs="Times New Roman"/>
              <w:noProof/>
              <w:sz w:val="21"/>
              <w:szCs w:val="22"/>
              <w:rPrChange w:id="2043" w:author="raye" w:date="2018-08-10T12:30:00Z">
                <w:rPr>
                  <w:rFonts w:cstheme="minorBidi"/>
                  <w:noProof/>
                  <w:sz w:val="21"/>
                  <w:szCs w:val="22"/>
                </w:rPr>
              </w:rPrChange>
            </w:rPr>
          </w:pPr>
          <w:r w:rsidRPr="00B0205A">
            <w:rPr>
              <w:rFonts w:ascii="Times New Roman" w:hAnsi="Times New Roman" w:cs="Times New Roman"/>
              <w:rPrChange w:id="2044" w:author="raye" w:date="2018-08-10T12:30:00Z">
                <w:rPr/>
              </w:rPrChange>
            </w:rPr>
            <w:fldChar w:fldCharType="begin"/>
          </w:r>
          <w:r w:rsidRPr="00B0205A">
            <w:rPr>
              <w:rFonts w:ascii="Times New Roman" w:hAnsi="Times New Roman" w:cs="Times New Roman"/>
              <w:rPrChange w:id="2045" w:author="raye" w:date="2018-08-10T12:30:00Z">
                <w:rPr/>
              </w:rPrChange>
            </w:rPr>
            <w:instrText xml:space="preserve"> HYPERLINK \l "_Toc520839546" </w:instrText>
          </w:r>
          <w:r w:rsidRPr="00B0205A">
            <w:rPr>
              <w:rFonts w:ascii="Times New Roman" w:hAnsi="Times New Roman" w:cs="Times New Roman"/>
              <w:rPrChange w:id="2046" w:author="raye" w:date="2018-08-10T12:30:00Z">
                <w:rPr>
                  <w:noProof/>
                </w:rPr>
              </w:rPrChange>
            </w:rPr>
            <w:fldChar w:fldCharType="separate"/>
          </w:r>
          <w:r w:rsidR="002510B6" w:rsidRPr="00B0205A">
            <w:rPr>
              <w:rStyle w:val="ac"/>
              <w:rFonts w:ascii="Times New Roman" w:hAnsi="Times New Roman" w:cs="Times New Roman"/>
              <w:strike/>
              <w:noProof/>
              <w:color w:val="auto"/>
              <w:rPrChange w:id="2047" w:author="raye" w:date="2018-08-10T12:30:00Z">
                <w:rPr>
                  <w:rStyle w:val="ac"/>
                  <w:rFonts w:ascii="Calibri" w:hAnsi="Calibri"/>
                  <w:strike/>
                  <w:noProof/>
                  <w:color w:val="auto"/>
                </w:rPr>
              </w:rPrChange>
            </w:rPr>
            <w:t>4.2.18.15.</w:t>
          </w:r>
          <w:r w:rsidR="002510B6" w:rsidRPr="00B0205A">
            <w:rPr>
              <w:rFonts w:ascii="Times New Roman" w:hAnsi="Times New Roman" w:cs="Times New Roman"/>
              <w:noProof/>
              <w:sz w:val="21"/>
              <w:szCs w:val="22"/>
              <w:rPrChange w:id="2048" w:author="raye" w:date="2018-08-10T12:30:00Z">
                <w:rPr>
                  <w:rFonts w:cstheme="minorBidi"/>
                  <w:noProof/>
                  <w:sz w:val="21"/>
                  <w:szCs w:val="22"/>
                </w:rPr>
              </w:rPrChange>
            </w:rPr>
            <w:tab/>
          </w:r>
          <w:r w:rsidR="002510B6" w:rsidRPr="00B0205A">
            <w:rPr>
              <w:rStyle w:val="ac"/>
              <w:rFonts w:ascii="Times New Roman" w:hAnsi="Times New Roman" w:cs="Times New Roman"/>
              <w:strike/>
              <w:noProof/>
              <w:color w:val="auto"/>
              <w:rPrChange w:id="2049" w:author="raye" w:date="2018-08-10T12:30:00Z">
                <w:rPr>
                  <w:rStyle w:val="ac"/>
                  <w:rFonts w:ascii="Calibri" w:hAnsi="Calibri"/>
                  <w:strike/>
                  <w:noProof/>
                  <w:color w:val="auto"/>
                </w:rPr>
              </w:rPrChange>
            </w:rPr>
            <w:t>Administrator: Exception Process Page</w:t>
          </w:r>
          <w:r w:rsidR="002510B6" w:rsidRPr="00B0205A">
            <w:rPr>
              <w:rFonts w:ascii="Times New Roman" w:hAnsi="Times New Roman" w:cs="Times New Roman"/>
              <w:noProof/>
              <w:webHidden/>
              <w:rPrChange w:id="2050" w:author="raye" w:date="2018-08-10T12:30:00Z">
                <w:rPr>
                  <w:noProof/>
                  <w:webHidden/>
                </w:rPr>
              </w:rPrChange>
            </w:rPr>
            <w:tab/>
          </w:r>
          <w:r w:rsidR="002510B6" w:rsidRPr="00B0205A">
            <w:rPr>
              <w:rFonts w:ascii="Times New Roman" w:hAnsi="Times New Roman" w:cs="Times New Roman"/>
              <w:noProof/>
              <w:webHidden/>
              <w:rPrChange w:id="2051" w:author="raye" w:date="2018-08-10T12:30:00Z">
                <w:rPr>
                  <w:noProof/>
                  <w:webHidden/>
                </w:rPr>
              </w:rPrChange>
            </w:rPr>
            <w:fldChar w:fldCharType="begin"/>
          </w:r>
          <w:r w:rsidR="002510B6" w:rsidRPr="00B0205A">
            <w:rPr>
              <w:rFonts w:ascii="Times New Roman" w:hAnsi="Times New Roman" w:cs="Times New Roman"/>
              <w:noProof/>
              <w:webHidden/>
              <w:rPrChange w:id="2052" w:author="raye" w:date="2018-08-10T12:30:00Z">
                <w:rPr>
                  <w:noProof/>
                  <w:webHidden/>
                </w:rPr>
              </w:rPrChange>
            </w:rPr>
            <w:instrText xml:space="preserve"> PAGEREF _Toc520839546 \h </w:instrText>
          </w:r>
          <w:r w:rsidR="002510B6" w:rsidRPr="00B0205A">
            <w:rPr>
              <w:rFonts w:ascii="Times New Roman" w:hAnsi="Times New Roman" w:cs="Times New Roman"/>
              <w:noProof/>
              <w:webHidden/>
              <w:rPrChange w:id="2053"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054" w:author="raye" w:date="2018-08-10T12:30:00Z">
                <w:rPr>
                  <w:noProof/>
                  <w:webHidden/>
                </w:rPr>
              </w:rPrChange>
            </w:rPr>
            <w:fldChar w:fldCharType="separate"/>
          </w:r>
          <w:r w:rsidR="002510B6" w:rsidRPr="00B0205A">
            <w:rPr>
              <w:rFonts w:ascii="Times New Roman" w:hAnsi="Times New Roman" w:cs="Times New Roman"/>
              <w:noProof/>
              <w:webHidden/>
              <w:rPrChange w:id="2055" w:author="raye" w:date="2018-08-10T12:30:00Z">
                <w:rPr>
                  <w:noProof/>
                  <w:webHidden/>
                </w:rPr>
              </w:rPrChange>
            </w:rPr>
            <w:t>275</w:t>
          </w:r>
          <w:r w:rsidR="002510B6" w:rsidRPr="00B0205A">
            <w:rPr>
              <w:rFonts w:ascii="Times New Roman" w:hAnsi="Times New Roman" w:cs="Times New Roman"/>
              <w:noProof/>
              <w:webHidden/>
              <w:rPrChange w:id="2056" w:author="raye" w:date="2018-08-10T12:30:00Z">
                <w:rPr>
                  <w:noProof/>
                  <w:webHidden/>
                </w:rPr>
              </w:rPrChange>
            </w:rPr>
            <w:fldChar w:fldCharType="end"/>
          </w:r>
          <w:r w:rsidRPr="00B0205A">
            <w:rPr>
              <w:rFonts w:ascii="Times New Roman" w:hAnsi="Times New Roman" w:cs="Times New Roman"/>
              <w:noProof/>
              <w:rPrChange w:id="2057" w:author="raye" w:date="2018-08-10T12:30:00Z">
                <w:rPr>
                  <w:noProof/>
                </w:rPr>
              </w:rPrChange>
            </w:rPr>
            <w:fldChar w:fldCharType="end"/>
          </w:r>
        </w:p>
        <w:p w14:paraId="53547B91" w14:textId="77777777" w:rsidR="002510B6" w:rsidRPr="00B0205A" w:rsidRDefault="000B35C0">
          <w:pPr>
            <w:pStyle w:val="21"/>
            <w:tabs>
              <w:tab w:val="right" w:pos="8296"/>
            </w:tabs>
            <w:rPr>
              <w:rFonts w:ascii="Times New Roman" w:hAnsi="Times New Roman" w:cs="Times New Roman"/>
              <w:b w:val="0"/>
              <w:bCs w:val="0"/>
              <w:noProof/>
              <w:sz w:val="21"/>
              <w:rPrChange w:id="2058" w:author="raye" w:date="2018-08-10T12:30:00Z">
                <w:rPr>
                  <w:rFonts w:cstheme="minorBidi"/>
                  <w:b w:val="0"/>
                  <w:bCs w:val="0"/>
                  <w:noProof/>
                  <w:sz w:val="21"/>
                </w:rPr>
              </w:rPrChange>
            </w:rPr>
          </w:pPr>
          <w:r w:rsidRPr="00B0205A">
            <w:rPr>
              <w:rFonts w:ascii="Times New Roman" w:hAnsi="Times New Roman" w:cs="Times New Roman"/>
              <w:rPrChange w:id="2059" w:author="raye" w:date="2018-08-10T12:30:00Z">
                <w:rPr/>
              </w:rPrChange>
            </w:rPr>
            <w:fldChar w:fldCharType="begin"/>
          </w:r>
          <w:r w:rsidRPr="00B0205A">
            <w:rPr>
              <w:rFonts w:ascii="Times New Roman" w:hAnsi="Times New Roman" w:cs="Times New Roman"/>
              <w:rPrChange w:id="2060" w:author="raye" w:date="2018-08-10T12:30:00Z">
                <w:rPr/>
              </w:rPrChange>
            </w:rPr>
            <w:instrText xml:space="preserve"> HYPERLINK \l "_Toc520839547" </w:instrText>
          </w:r>
          <w:r w:rsidRPr="00B0205A">
            <w:rPr>
              <w:rFonts w:ascii="Times New Roman" w:hAnsi="Times New Roman" w:cs="Times New Roman"/>
              <w:rPrChange w:id="2061" w:author="raye" w:date="2018-08-10T12:30:00Z">
                <w:rPr>
                  <w:noProof/>
                </w:rPr>
              </w:rPrChange>
            </w:rPr>
            <w:fldChar w:fldCharType="separate"/>
          </w:r>
          <w:r w:rsidR="002510B6" w:rsidRPr="00B0205A">
            <w:rPr>
              <w:rStyle w:val="ac"/>
              <w:rFonts w:ascii="Times New Roman" w:hAnsi="Times New Roman" w:cs="Times New Roman"/>
              <w:noProof/>
              <w:color w:val="auto"/>
              <w:rPrChange w:id="2062" w:author="raye" w:date="2018-08-10T12:30:00Z">
                <w:rPr>
                  <w:rStyle w:val="ac"/>
                  <w:rFonts w:ascii="Calibri" w:hAnsi="Calibri"/>
                  <w:noProof/>
                  <w:color w:val="auto"/>
                </w:rPr>
              </w:rPrChange>
            </w:rPr>
            <w:t>3.2.19 Operations Analyst: Case Summary Report Page</w:t>
          </w:r>
          <w:r w:rsidR="002510B6" w:rsidRPr="00B0205A">
            <w:rPr>
              <w:rFonts w:ascii="Times New Roman" w:hAnsi="Times New Roman" w:cs="Times New Roman"/>
              <w:noProof/>
              <w:webHidden/>
              <w:rPrChange w:id="2063" w:author="raye" w:date="2018-08-10T12:30:00Z">
                <w:rPr>
                  <w:noProof/>
                  <w:webHidden/>
                </w:rPr>
              </w:rPrChange>
            </w:rPr>
            <w:tab/>
          </w:r>
          <w:r w:rsidR="002510B6" w:rsidRPr="00B0205A">
            <w:rPr>
              <w:rFonts w:ascii="Times New Roman" w:hAnsi="Times New Roman" w:cs="Times New Roman"/>
              <w:noProof/>
              <w:webHidden/>
              <w:rPrChange w:id="2064" w:author="raye" w:date="2018-08-10T12:30:00Z">
                <w:rPr>
                  <w:noProof/>
                  <w:webHidden/>
                </w:rPr>
              </w:rPrChange>
            </w:rPr>
            <w:fldChar w:fldCharType="begin"/>
          </w:r>
          <w:r w:rsidR="002510B6" w:rsidRPr="00B0205A">
            <w:rPr>
              <w:rFonts w:ascii="Times New Roman" w:hAnsi="Times New Roman" w:cs="Times New Roman"/>
              <w:noProof/>
              <w:webHidden/>
              <w:rPrChange w:id="2065" w:author="raye" w:date="2018-08-10T12:30:00Z">
                <w:rPr>
                  <w:noProof/>
                  <w:webHidden/>
                </w:rPr>
              </w:rPrChange>
            </w:rPr>
            <w:instrText xml:space="preserve"> PAGEREF _Toc520839547 \h </w:instrText>
          </w:r>
          <w:r w:rsidR="002510B6" w:rsidRPr="00B0205A">
            <w:rPr>
              <w:rFonts w:ascii="Times New Roman" w:hAnsi="Times New Roman" w:cs="Times New Roman"/>
              <w:noProof/>
              <w:webHidden/>
              <w:rPrChange w:id="206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067" w:author="raye" w:date="2018-08-10T12:30:00Z">
                <w:rPr>
                  <w:noProof/>
                  <w:webHidden/>
                </w:rPr>
              </w:rPrChange>
            </w:rPr>
            <w:fldChar w:fldCharType="separate"/>
          </w:r>
          <w:r w:rsidR="002510B6" w:rsidRPr="00B0205A">
            <w:rPr>
              <w:rFonts w:ascii="Times New Roman" w:hAnsi="Times New Roman" w:cs="Times New Roman"/>
              <w:noProof/>
              <w:webHidden/>
              <w:rPrChange w:id="2068" w:author="raye" w:date="2018-08-10T12:30:00Z">
                <w:rPr>
                  <w:noProof/>
                  <w:webHidden/>
                </w:rPr>
              </w:rPrChange>
            </w:rPr>
            <w:t>276</w:t>
          </w:r>
          <w:r w:rsidR="002510B6" w:rsidRPr="00B0205A">
            <w:rPr>
              <w:rFonts w:ascii="Times New Roman" w:hAnsi="Times New Roman" w:cs="Times New Roman"/>
              <w:noProof/>
              <w:webHidden/>
              <w:rPrChange w:id="2069" w:author="raye" w:date="2018-08-10T12:30:00Z">
                <w:rPr>
                  <w:noProof/>
                  <w:webHidden/>
                </w:rPr>
              </w:rPrChange>
            </w:rPr>
            <w:fldChar w:fldCharType="end"/>
          </w:r>
          <w:r w:rsidRPr="00B0205A">
            <w:rPr>
              <w:rFonts w:ascii="Times New Roman" w:hAnsi="Times New Roman" w:cs="Times New Roman"/>
              <w:noProof/>
              <w:rPrChange w:id="2070" w:author="raye" w:date="2018-08-10T12:30:00Z">
                <w:rPr>
                  <w:noProof/>
                </w:rPr>
              </w:rPrChange>
            </w:rPr>
            <w:fldChar w:fldCharType="end"/>
          </w:r>
        </w:p>
        <w:p w14:paraId="6B155126" w14:textId="77777777" w:rsidR="002510B6" w:rsidRPr="00B0205A" w:rsidRDefault="000B35C0">
          <w:pPr>
            <w:pStyle w:val="31"/>
            <w:tabs>
              <w:tab w:val="right" w:pos="8296"/>
            </w:tabs>
            <w:rPr>
              <w:rFonts w:ascii="Times New Roman" w:hAnsi="Times New Roman" w:cs="Times New Roman"/>
              <w:noProof/>
              <w:sz w:val="21"/>
              <w:szCs w:val="22"/>
              <w:rPrChange w:id="2071" w:author="raye" w:date="2018-08-10T12:30:00Z">
                <w:rPr>
                  <w:rFonts w:cstheme="minorBidi"/>
                  <w:noProof/>
                  <w:sz w:val="21"/>
                  <w:szCs w:val="22"/>
                </w:rPr>
              </w:rPrChange>
            </w:rPr>
          </w:pPr>
          <w:r w:rsidRPr="00B0205A">
            <w:rPr>
              <w:rFonts w:ascii="Times New Roman" w:hAnsi="Times New Roman" w:cs="Times New Roman"/>
              <w:rPrChange w:id="2072" w:author="raye" w:date="2018-08-10T12:30:00Z">
                <w:rPr/>
              </w:rPrChange>
            </w:rPr>
            <w:fldChar w:fldCharType="begin"/>
          </w:r>
          <w:r w:rsidRPr="00B0205A">
            <w:rPr>
              <w:rFonts w:ascii="Times New Roman" w:hAnsi="Times New Roman" w:cs="Times New Roman"/>
              <w:rPrChange w:id="2073" w:author="raye" w:date="2018-08-10T12:30:00Z">
                <w:rPr/>
              </w:rPrChange>
            </w:rPr>
            <w:instrText xml:space="preserve"> HYPERLINK \l "_Toc520839548" </w:instrText>
          </w:r>
          <w:r w:rsidRPr="00B0205A">
            <w:rPr>
              <w:rFonts w:ascii="Times New Roman" w:hAnsi="Times New Roman" w:cs="Times New Roman"/>
              <w:rPrChange w:id="2074" w:author="raye" w:date="2018-08-10T12:30:00Z">
                <w:rPr>
                  <w:noProof/>
                </w:rPr>
              </w:rPrChange>
            </w:rPr>
            <w:fldChar w:fldCharType="separate"/>
          </w:r>
          <w:r w:rsidR="002510B6" w:rsidRPr="00B0205A">
            <w:rPr>
              <w:rStyle w:val="ac"/>
              <w:rFonts w:ascii="Times New Roman" w:hAnsi="Times New Roman" w:cs="Times New Roman"/>
              <w:noProof/>
              <w:color w:val="auto"/>
              <w:rPrChange w:id="2075" w:author="raye" w:date="2018-08-10T12:30:00Z">
                <w:rPr>
                  <w:rStyle w:val="ac"/>
                  <w:rFonts w:ascii="Calibri" w:hAnsi="Calibri"/>
                  <w:noProof/>
                  <w:color w:val="auto"/>
                </w:rPr>
              </w:rPrChange>
            </w:rPr>
            <w:t>1..1. AS-IS</w:t>
          </w:r>
          <w:r w:rsidR="002510B6" w:rsidRPr="00B0205A">
            <w:rPr>
              <w:rFonts w:ascii="Times New Roman" w:hAnsi="Times New Roman" w:cs="Times New Roman"/>
              <w:noProof/>
              <w:webHidden/>
              <w:rPrChange w:id="2076" w:author="raye" w:date="2018-08-10T12:30:00Z">
                <w:rPr>
                  <w:noProof/>
                  <w:webHidden/>
                </w:rPr>
              </w:rPrChange>
            </w:rPr>
            <w:tab/>
          </w:r>
          <w:r w:rsidR="002510B6" w:rsidRPr="00B0205A">
            <w:rPr>
              <w:rFonts w:ascii="Times New Roman" w:hAnsi="Times New Roman" w:cs="Times New Roman"/>
              <w:noProof/>
              <w:webHidden/>
              <w:rPrChange w:id="2077" w:author="raye" w:date="2018-08-10T12:30:00Z">
                <w:rPr>
                  <w:noProof/>
                  <w:webHidden/>
                </w:rPr>
              </w:rPrChange>
            </w:rPr>
            <w:fldChar w:fldCharType="begin"/>
          </w:r>
          <w:r w:rsidR="002510B6" w:rsidRPr="00B0205A">
            <w:rPr>
              <w:rFonts w:ascii="Times New Roman" w:hAnsi="Times New Roman" w:cs="Times New Roman"/>
              <w:noProof/>
              <w:webHidden/>
              <w:rPrChange w:id="2078" w:author="raye" w:date="2018-08-10T12:30:00Z">
                <w:rPr>
                  <w:noProof/>
                  <w:webHidden/>
                </w:rPr>
              </w:rPrChange>
            </w:rPr>
            <w:instrText xml:space="preserve"> PAGEREF _Toc520839548 \h </w:instrText>
          </w:r>
          <w:r w:rsidR="002510B6" w:rsidRPr="00B0205A">
            <w:rPr>
              <w:rFonts w:ascii="Times New Roman" w:hAnsi="Times New Roman" w:cs="Times New Roman"/>
              <w:noProof/>
              <w:webHidden/>
              <w:rPrChange w:id="207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080" w:author="raye" w:date="2018-08-10T12:30:00Z">
                <w:rPr>
                  <w:noProof/>
                  <w:webHidden/>
                </w:rPr>
              </w:rPrChange>
            </w:rPr>
            <w:fldChar w:fldCharType="separate"/>
          </w:r>
          <w:r w:rsidR="002510B6" w:rsidRPr="00B0205A">
            <w:rPr>
              <w:rFonts w:ascii="Times New Roman" w:hAnsi="Times New Roman" w:cs="Times New Roman"/>
              <w:noProof/>
              <w:webHidden/>
              <w:rPrChange w:id="2081" w:author="raye" w:date="2018-08-10T12:30:00Z">
                <w:rPr>
                  <w:noProof/>
                  <w:webHidden/>
                </w:rPr>
              </w:rPrChange>
            </w:rPr>
            <w:t>276</w:t>
          </w:r>
          <w:r w:rsidR="002510B6" w:rsidRPr="00B0205A">
            <w:rPr>
              <w:rFonts w:ascii="Times New Roman" w:hAnsi="Times New Roman" w:cs="Times New Roman"/>
              <w:noProof/>
              <w:webHidden/>
              <w:rPrChange w:id="2082" w:author="raye" w:date="2018-08-10T12:30:00Z">
                <w:rPr>
                  <w:noProof/>
                  <w:webHidden/>
                </w:rPr>
              </w:rPrChange>
            </w:rPr>
            <w:fldChar w:fldCharType="end"/>
          </w:r>
          <w:r w:rsidRPr="00B0205A">
            <w:rPr>
              <w:rFonts w:ascii="Times New Roman" w:hAnsi="Times New Roman" w:cs="Times New Roman"/>
              <w:noProof/>
              <w:rPrChange w:id="2083" w:author="raye" w:date="2018-08-10T12:30:00Z">
                <w:rPr>
                  <w:noProof/>
                </w:rPr>
              </w:rPrChange>
            </w:rPr>
            <w:fldChar w:fldCharType="end"/>
          </w:r>
        </w:p>
        <w:p w14:paraId="2BD71917" w14:textId="77777777" w:rsidR="002510B6" w:rsidRPr="00B0205A" w:rsidRDefault="000B35C0">
          <w:pPr>
            <w:pStyle w:val="31"/>
            <w:tabs>
              <w:tab w:val="right" w:pos="8296"/>
            </w:tabs>
            <w:rPr>
              <w:rFonts w:ascii="Times New Roman" w:hAnsi="Times New Roman" w:cs="Times New Roman"/>
              <w:noProof/>
              <w:sz w:val="21"/>
              <w:szCs w:val="22"/>
              <w:rPrChange w:id="2084" w:author="raye" w:date="2018-08-10T12:30:00Z">
                <w:rPr>
                  <w:rFonts w:cstheme="minorBidi"/>
                  <w:noProof/>
                  <w:sz w:val="21"/>
                  <w:szCs w:val="22"/>
                </w:rPr>
              </w:rPrChange>
            </w:rPr>
          </w:pPr>
          <w:r w:rsidRPr="00B0205A">
            <w:rPr>
              <w:rFonts w:ascii="Times New Roman" w:hAnsi="Times New Roman" w:cs="Times New Roman"/>
              <w:rPrChange w:id="2085" w:author="raye" w:date="2018-08-10T12:30:00Z">
                <w:rPr/>
              </w:rPrChange>
            </w:rPr>
            <w:fldChar w:fldCharType="begin"/>
          </w:r>
          <w:r w:rsidRPr="00B0205A">
            <w:rPr>
              <w:rFonts w:ascii="Times New Roman" w:hAnsi="Times New Roman" w:cs="Times New Roman"/>
              <w:rPrChange w:id="2086" w:author="raye" w:date="2018-08-10T12:30:00Z">
                <w:rPr/>
              </w:rPrChange>
            </w:rPr>
            <w:instrText xml:space="preserve"> HYPERLINK \l "_Toc520839549" </w:instrText>
          </w:r>
          <w:r w:rsidRPr="00B0205A">
            <w:rPr>
              <w:rFonts w:ascii="Times New Roman" w:hAnsi="Times New Roman" w:cs="Times New Roman"/>
              <w:rPrChange w:id="2087" w:author="raye" w:date="2018-08-10T12:30:00Z">
                <w:rPr>
                  <w:noProof/>
                </w:rPr>
              </w:rPrChange>
            </w:rPr>
            <w:fldChar w:fldCharType="separate"/>
          </w:r>
          <w:r w:rsidR="002510B6" w:rsidRPr="00B0205A">
            <w:rPr>
              <w:rStyle w:val="ac"/>
              <w:rFonts w:ascii="Times New Roman" w:hAnsi="Times New Roman" w:cs="Times New Roman"/>
              <w:noProof/>
              <w:color w:val="auto"/>
              <w:rPrChange w:id="2088" w:author="raye" w:date="2018-08-10T12:30:00Z">
                <w:rPr>
                  <w:rStyle w:val="ac"/>
                  <w:rFonts w:ascii="Calibri" w:hAnsi="Calibri"/>
                  <w:noProof/>
                  <w:color w:val="auto"/>
                </w:rPr>
              </w:rPrChange>
            </w:rPr>
            <w:t>1..2. Enhancement</w:t>
          </w:r>
          <w:r w:rsidR="002510B6" w:rsidRPr="00B0205A">
            <w:rPr>
              <w:rFonts w:ascii="Times New Roman" w:hAnsi="Times New Roman" w:cs="Times New Roman"/>
              <w:noProof/>
              <w:webHidden/>
              <w:rPrChange w:id="2089" w:author="raye" w:date="2018-08-10T12:30:00Z">
                <w:rPr>
                  <w:noProof/>
                  <w:webHidden/>
                </w:rPr>
              </w:rPrChange>
            </w:rPr>
            <w:tab/>
          </w:r>
          <w:r w:rsidR="002510B6" w:rsidRPr="00B0205A">
            <w:rPr>
              <w:rFonts w:ascii="Times New Roman" w:hAnsi="Times New Roman" w:cs="Times New Roman"/>
              <w:noProof/>
              <w:webHidden/>
              <w:rPrChange w:id="2090" w:author="raye" w:date="2018-08-10T12:30:00Z">
                <w:rPr>
                  <w:noProof/>
                  <w:webHidden/>
                </w:rPr>
              </w:rPrChange>
            </w:rPr>
            <w:fldChar w:fldCharType="begin"/>
          </w:r>
          <w:r w:rsidR="002510B6" w:rsidRPr="00B0205A">
            <w:rPr>
              <w:rFonts w:ascii="Times New Roman" w:hAnsi="Times New Roman" w:cs="Times New Roman"/>
              <w:noProof/>
              <w:webHidden/>
              <w:rPrChange w:id="2091" w:author="raye" w:date="2018-08-10T12:30:00Z">
                <w:rPr>
                  <w:noProof/>
                  <w:webHidden/>
                </w:rPr>
              </w:rPrChange>
            </w:rPr>
            <w:instrText xml:space="preserve"> PAGEREF _Toc520839549 \h </w:instrText>
          </w:r>
          <w:r w:rsidR="002510B6" w:rsidRPr="00B0205A">
            <w:rPr>
              <w:rFonts w:ascii="Times New Roman" w:hAnsi="Times New Roman" w:cs="Times New Roman"/>
              <w:noProof/>
              <w:webHidden/>
              <w:rPrChange w:id="2092"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093" w:author="raye" w:date="2018-08-10T12:30:00Z">
                <w:rPr>
                  <w:noProof/>
                  <w:webHidden/>
                </w:rPr>
              </w:rPrChange>
            </w:rPr>
            <w:fldChar w:fldCharType="separate"/>
          </w:r>
          <w:r w:rsidR="002510B6" w:rsidRPr="00B0205A">
            <w:rPr>
              <w:rFonts w:ascii="Times New Roman" w:hAnsi="Times New Roman" w:cs="Times New Roman"/>
              <w:noProof/>
              <w:webHidden/>
              <w:rPrChange w:id="2094" w:author="raye" w:date="2018-08-10T12:30:00Z">
                <w:rPr>
                  <w:noProof/>
                  <w:webHidden/>
                </w:rPr>
              </w:rPrChange>
            </w:rPr>
            <w:t>278</w:t>
          </w:r>
          <w:r w:rsidR="002510B6" w:rsidRPr="00B0205A">
            <w:rPr>
              <w:rFonts w:ascii="Times New Roman" w:hAnsi="Times New Roman" w:cs="Times New Roman"/>
              <w:noProof/>
              <w:webHidden/>
              <w:rPrChange w:id="2095" w:author="raye" w:date="2018-08-10T12:30:00Z">
                <w:rPr>
                  <w:noProof/>
                  <w:webHidden/>
                </w:rPr>
              </w:rPrChange>
            </w:rPr>
            <w:fldChar w:fldCharType="end"/>
          </w:r>
          <w:r w:rsidRPr="00B0205A">
            <w:rPr>
              <w:rFonts w:ascii="Times New Roman" w:hAnsi="Times New Roman" w:cs="Times New Roman"/>
              <w:noProof/>
              <w:rPrChange w:id="2096" w:author="raye" w:date="2018-08-10T12:30:00Z">
                <w:rPr>
                  <w:noProof/>
                </w:rPr>
              </w:rPrChange>
            </w:rPr>
            <w:fldChar w:fldCharType="end"/>
          </w:r>
        </w:p>
        <w:p w14:paraId="75EA4B9D" w14:textId="77777777" w:rsidR="002510B6" w:rsidRPr="00B0205A" w:rsidRDefault="000B35C0">
          <w:pPr>
            <w:pStyle w:val="21"/>
            <w:tabs>
              <w:tab w:val="left" w:pos="840"/>
              <w:tab w:val="right" w:pos="8296"/>
            </w:tabs>
            <w:rPr>
              <w:rFonts w:ascii="Times New Roman" w:hAnsi="Times New Roman" w:cs="Times New Roman"/>
              <w:b w:val="0"/>
              <w:bCs w:val="0"/>
              <w:noProof/>
              <w:sz w:val="21"/>
              <w:rPrChange w:id="2097" w:author="raye" w:date="2018-08-10T12:30:00Z">
                <w:rPr>
                  <w:rFonts w:cstheme="minorBidi"/>
                  <w:b w:val="0"/>
                  <w:bCs w:val="0"/>
                  <w:noProof/>
                  <w:sz w:val="21"/>
                </w:rPr>
              </w:rPrChange>
            </w:rPr>
          </w:pPr>
          <w:r w:rsidRPr="00B0205A">
            <w:rPr>
              <w:rFonts w:ascii="Times New Roman" w:hAnsi="Times New Roman" w:cs="Times New Roman"/>
              <w:rPrChange w:id="2098" w:author="raye" w:date="2018-08-10T12:30:00Z">
                <w:rPr/>
              </w:rPrChange>
            </w:rPr>
            <w:fldChar w:fldCharType="begin"/>
          </w:r>
          <w:r w:rsidRPr="00B0205A">
            <w:rPr>
              <w:rFonts w:ascii="Times New Roman" w:hAnsi="Times New Roman" w:cs="Times New Roman"/>
              <w:rPrChange w:id="2099" w:author="raye" w:date="2018-08-10T12:30:00Z">
                <w:rPr/>
              </w:rPrChange>
            </w:rPr>
            <w:instrText xml:space="preserve"> HYPERLINK \l "_Toc520840562" </w:instrText>
          </w:r>
          <w:r w:rsidRPr="00B0205A">
            <w:rPr>
              <w:rFonts w:ascii="Times New Roman" w:hAnsi="Times New Roman" w:cs="Times New Roman"/>
              <w:rPrChange w:id="2100" w:author="raye" w:date="2018-08-10T12:30:00Z">
                <w:rPr>
                  <w:noProof/>
                </w:rPr>
              </w:rPrChange>
            </w:rPr>
            <w:fldChar w:fldCharType="separate"/>
          </w:r>
          <w:r w:rsidR="002510B6" w:rsidRPr="00B0205A">
            <w:rPr>
              <w:rStyle w:val="ac"/>
              <w:rFonts w:ascii="Times New Roman" w:hAnsi="Times New Roman" w:cs="Times New Roman"/>
              <w:noProof/>
              <w:color w:val="auto"/>
            </w:rPr>
            <w:t>3.3.</w:t>
          </w:r>
          <w:r w:rsidR="002510B6" w:rsidRPr="00B0205A">
            <w:rPr>
              <w:rFonts w:ascii="Times New Roman" w:hAnsi="Times New Roman" w:cs="Times New Roman"/>
              <w:b w:val="0"/>
              <w:bCs w:val="0"/>
              <w:noProof/>
              <w:sz w:val="21"/>
              <w:rPrChange w:id="2101" w:author="raye" w:date="2018-08-10T12:30:00Z">
                <w:rPr>
                  <w:rFonts w:cstheme="minorBidi"/>
                  <w:b w:val="0"/>
                  <w:bCs w:val="0"/>
                  <w:noProof/>
                  <w:sz w:val="21"/>
                </w:rPr>
              </w:rPrChange>
            </w:rPr>
            <w:tab/>
          </w:r>
          <w:r w:rsidR="002510B6" w:rsidRPr="00B0205A">
            <w:rPr>
              <w:rStyle w:val="ac"/>
              <w:rFonts w:ascii="Times New Roman" w:hAnsi="Times New Roman" w:cs="Times New Roman"/>
              <w:noProof/>
              <w:color w:val="auto"/>
            </w:rPr>
            <w:t>Requirements for customer information</w:t>
          </w:r>
          <w:r w:rsidR="002510B6" w:rsidRPr="00B0205A">
            <w:rPr>
              <w:rFonts w:ascii="Times New Roman" w:hAnsi="Times New Roman" w:cs="Times New Roman"/>
              <w:noProof/>
              <w:webHidden/>
              <w:rPrChange w:id="2102" w:author="raye" w:date="2018-08-10T12:30:00Z">
                <w:rPr>
                  <w:noProof/>
                  <w:webHidden/>
                </w:rPr>
              </w:rPrChange>
            </w:rPr>
            <w:tab/>
          </w:r>
          <w:r w:rsidR="002510B6" w:rsidRPr="00B0205A">
            <w:rPr>
              <w:rFonts w:ascii="Times New Roman" w:hAnsi="Times New Roman" w:cs="Times New Roman"/>
              <w:noProof/>
              <w:webHidden/>
              <w:rPrChange w:id="2103" w:author="raye" w:date="2018-08-10T12:30:00Z">
                <w:rPr>
                  <w:noProof/>
                  <w:webHidden/>
                </w:rPr>
              </w:rPrChange>
            </w:rPr>
            <w:fldChar w:fldCharType="begin"/>
          </w:r>
          <w:r w:rsidR="002510B6" w:rsidRPr="00B0205A">
            <w:rPr>
              <w:rFonts w:ascii="Times New Roman" w:hAnsi="Times New Roman" w:cs="Times New Roman"/>
              <w:noProof/>
              <w:webHidden/>
              <w:rPrChange w:id="2104" w:author="raye" w:date="2018-08-10T12:30:00Z">
                <w:rPr>
                  <w:noProof/>
                  <w:webHidden/>
                </w:rPr>
              </w:rPrChange>
            </w:rPr>
            <w:instrText xml:space="preserve"> PAGEREF _Toc520840562 \h </w:instrText>
          </w:r>
          <w:r w:rsidR="002510B6" w:rsidRPr="00B0205A">
            <w:rPr>
              <w:rFonts w:ascii="Times New Roman" w:hAnsi="Times New Roman" w:cs="Times New Roman"/>
              <w:noProof/>
              <w:webHidden/>
              <w:rPrChange w:id="2105"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106" w:author="raye" w:date="2018-08-10T12:30:00Z">
                <w:rPr>
                  <w:noProof/>
                  <w:webHidden/>
                </w:rPr>
              </w:rPrChange>
            </w:rPr>
            <w:fldChar w:fldCharType="separate"/>
          </w:r>
          <w:r w:rsidR="002510B6" w:rsidRPr="00B0205A">
            <w:rPr>
              <w:rFonts w:ascii="Times New Roman" w:hAnsi="Times New Roman" w:cs="Times New Roman"/>
              <w:noProof/>
              <w:webHidden/>
              <w:rPrChange w:id="2107" w:author="raye" w:date="2018-08-10T12:30:00Z">
                <w:rPr>
                  <w:noProof/>
                  <w:webHidden/>
                </w:rPr>
              </w:rPrChange>
            </w:rPr>
            <w:t>279</w:t>
          </w:r>
          <w:r w:rsidR="002510B6" w:rsidRPr="00B0205A">
            <w:rPr>
              <w:rFonts w:ascii="Times New Roman" w:hAnsi="Times New Roman" w:cs="Times New Roman"/>
              <w:noProof/>
              <w:webHidden/>
              <w:rPrChange w:id="2108" w:author="raye" w:date="2018-08-10T12:30:00Z">
                <w:rPr>
                  <w:noProof/>
                  <w:webHidden/>
                </w:rPr>
              </w:rPrChange>
            </w:rPr>
            <w:fldChar w:fldCharType="end"/>
          </w:r>
          <w:r w:rsidRPr="00B0205A">
            <w:rPr>
              <w:rFonts w:ascii="Times New Roman" w:hAnsi="Times New Roman" w:cs="Times New Roman"/>
              <w:noProof/>
              <w:rPrChange w:id="2109" w:author="raye" w:date="2018-08-10T12:30:00Z">
                <w:rPr>
                  <w:noProof/>
                </w:rPr>
              </w:rPrChange>
            </w:rPr>
            <w:fldChar w:fldCharType="end"/>
          </w:r>
        </w:p>
        <w:p w14:paraId="3863B215" w14:textId="77777777" w:rsidR="002510B6" w:rsidRPr="00B0205A" w:rsidRDefault="000B35C0">
          <w:pPr>
            <w:pStyle w:val="21"/>
            <w:tabs>
              <w:tab w:val="right" w:pos="8296"/>
            </w:tabs>
            <w:rPr>
              <w:rFonts w:ascii="Times New Roman" w:hAnsi="Times New Roman" w:cs="Times New Roman"/>
              <w:b w:val="0"/>
              <w:bCs w:val="0"/>
              <w:noProof/>
              <w:sz w:val="21"/>
              <w:rPrChange w:id="2110" w:author="raye" w:date="2018-08-10T12:30:00Z">
                <w:rPr>
                  <w:rFonts w:cstheme="minorBidi"/>
                  <w:b w:val="0"/>
                  <w:bCs w:val="0"/>
                  <w:noProof/>
                  <w:sz w:val="21"/>
                </w:rPr>
              </w:rPrChange>
            </w:rPr>
          </w:pPr>
          <w:r w:rsidRPr="00B0205A">
            <w:rPr>
              <w:rFonts w:ascii="Times New Roman" w:hAnsi="Times New Roman" w:cs="Times New Roman"/>
              <w:rPrChange w:id="2111" w:author="raye" w:date="2018-08-10T12:30:00Z">
                <w:rPr/>
              </w:rPrChange>
            </w:rPr>
            <w:fldChar w:fldCharType="begin"/>
          </w:r>
          <w:r w:rsidRPr="00B0205A">
            <w:rPr>
              <w:rFonts w:ascii="Times New Roman" w:hAnsi="Times New Roman" w:cs="Times New Roman"/>
              <w:rPrChange w:id="2112" w:author="raye" w:date="2018-08-10T12:30:00Z">
                <w:rPr/>
              </w:rPrChange>
            </w:rPr>
            <w:instrText xml:space="preserve"> HYPERLINK \l "_Toc520840563" </w:instrText>
          </w:r>
          <w:r w:rsidRPr="00B0205A">
            <w:rPr>
              <w:rFonts w:ascii="Times New Roman" w:hAnsi="Times New Roman" w:cs="Times New Roman"/>
              <w:rPrChange w:id="2113" w:author="raye" w:date="2018-08-10T12:30:00Z">
                <w:rPr>
                  <w:noProof/>
                </w:rPr>
              </w:rPrChange>
            </w:rPr>
            <w:fldChar w:fldCharType="separate"/>
          </w:r>
          <w:r w:rsidR="002510B6" w:rsidRPr="00B0205A">
            <w:rPr>
              <w:rStyle w:val="ac"/>
              <w:rFonts w:ascii="Times New Roman" w:hAnsi="Times New Roman" w:cs="Times New Roman"/>
              <w:noProof/>
              <w:color w:val="auto"/>
            </w:rPr>
            <w:t>3.4. Requirements for channel</w:t>
          </w:r>
          <w:r w:rsidR="002510B6" w:rsidRPr="00B0205A">
            <w:rPr>
              <w:rFonts w:ascii="Times New Roman" w:hAnsi="Times New Roman" w:cs="Times New Roman"/>
              <w:noProof/>
              <w:webHidden/>
              <w:rPrChange w:id="2114" w:author="raye" w:date="2018-08-10T12:30:00Z">
                <w:rPr>
                  <w:noProof/>
                  <w:webHidden/>
                </w:rPr>
              </w:rPrChange>
            </w:rPr>
            <w:tab/>
          </w:r>
          <w:r w:rsidR="002510B6" w:rsidRPr="00B0205A">
            <w:rPr>
              <w:rFonts w:ascii="Times New Roman" w:hAnsi="Times New Roman" w:cs="Times New Roman"/>
              <w:noProof/>
              <w:webHidden/>
              <w:rPrChange w:id="2115" w:author="raye" w:date="2018-08-10T12:30:00Z">
                <w:rPr>
                  <w:noProof/>
                  <w:webHidden/>
                </w:rPr>
              </w:rPrChange>
            </w:rPr>
            <w:fldChar w:fldCharType="begin"/>
          </w:r>
          <w:r w:rsidR="002510B6" w:rsidRPr="00B0205A">
            <w:rPr>
              <w:rFonts w:ascii="Times New Roman" w:hAnsi="Times New Roman" w:cs="Times New Roman"/>
              <w:noProof/>
              <w:webHidden/>
              <w:rPrChange w:id="2116" w:author="raye" w:date="2018-08-10T12:30:00Z">
                <w:rPr>
                  <w:noProof/>
                  <w:webHidden/>
                </w:rPr>
              </w:rPrChange>
            </w:rPr>
            <w:instrText xml:space="preserve"> PAGEREF _Toc520840563 \h </w:instrText>
          </w:r>
          <w:r w:rsidR="002510B6" w:rsidRPr="00B0205A">
            <w:rPr>
              <w:rFonts w:ascii="Times New Roman" w:hAnsi="Times New Roman" w:cs="Times New Roman"/>
              <w:noProof/>
              <w:webHidden/>
              <w:rPrChange w:id="2117"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118" w:author="raye" w:date="2018-08-10T12:30:00Z">
                <w:rPr>
                  <w:noProof/>
                  <w:webHidden/>
                </w:rPr>
              </w:rPrChange>
            </w:rPr>
            <w:fldChar w:fldCharType="separate"/>
          </w:r>
          <w:r w:rsidR="002510B6" w:rsidRPr="00B0205A">
            <w:rPr>
              <w:rFonts w:ascii="Times New Roman" w:hAnsi="Times New Roman" w:cs="Times New Roman"/>
              <w:noProof/>
              <w:webHidden/>
              <w:rPrChange w:id="2119" w:author="raye" w:date="2018-08-10T12:30:00Z">
                <w:rPr>
                  <w:noProof/>
                  <w:webHidden/>
                </w:rPr>
              </w:rPrChange>
            </w:rPr>
            <w:t>279</w:t>
          </w:r>
          <w:r w:rsidR="002510B6" w:rsidRPr="00B0205A">
            <w:rPr>
              <w:rFonts w:ascii="Times New Roman" w:hAnsi="Times New Roman" w:cs="Times New Roman"/>
              <w:noProof/>
              <w:webHidden/>
              <w:rPrChange w:id="2120" w:author="raye" w:date="2018-08-10T12:30:00Z">
                <w:rPr>
                  <w:noProof/>
                  <w:webHidden/>
                </w:rPr>
              </w:rPrChange>
            </w:rPr>
            <w:fldChar w:fldCharType="end"/>
          </w:r>
          <w:r w:rsidRPr="00B0205A">
            <w:rPr>
              <w:rFonts w:ascii="Times New Roman" w:hAnsi="Times New Roman" w:cs="Times New Roman"/>
              <w:noProof/>
              <w:rPrChange w:id="2121" w:author="raye" w:date="2018-08-10T12:30:00Z">
                <w:rPr>
                  <w:noProof/>
                </w:rPr>
              </w:rPrChange>
            </w:rPr>
            <w:fldChar w:fldCharType="end"/>
          </w:r>
        </w:p>
        <w:p w14:paraId="63B3A6C5" w14:textId="77777777" w:rsidR="002510B6" w:rsidRPr="00B0205A" w:rsidRDefault="000B35C0">
          <w:pPr>
            <w:pStyle w:val="21"/>
            <w:tabs>
              <w:tab w:val="right" w:pos="8296"/>
            </w:tabs>
            <w:rPr>
              <w:rFonts w:ascii="Times New Roman" w:hAnsi="Times New Roman" w:cs="Times New Roman"/>
              <w:b w:val="0"/>
              <w:bCs w:val="0"/>
              <w:noProof/>
              <w:sz w:val="21"/>
              <w:rPrChange w:id="2122" w:author="raye" w:date="2018-08-10T12:30:00Z">
                <w:rPr>
                  <w:rFonts w:cstheme="minorBidi"/>
                  <w:b w:val="0"/>
                  <w:bCs w:val="0"/>
                  <w:noProof/>
                  <w:sz w:val="21"/>
                </w:rPr>
              </w:rPrChange>
            </w:rPr>
          </w:pPr>
          <w:r w:rsidRPr="00B0205A">
            <w:rPr>
              <w:rFonts w:ascii="Times New Roman" w:hAnsi="Times New Roman" w:cs="Times New Roman"/>
              <w:rPrChange w:id="2123" w:author="raye" w:date="2018-08-10T12:30:00Z">
                <w:rPr/>
              </w:rPrChange>
            </w:rPr>
            <w:fldChar w:fldCharType="begin"/>
          </w:r>
          <w:r w:rsidRPr="00B0205A">
            <w:rPr>
              <w:rFonts w:ascii="Times New Roman" w:hAnsi="Times New Roman" w:cs="Times New Roman"/>
              <w:rPrChange w:id="2124" w:author="raye" w:date="2018-08-10T12:30:00Z">
                <w:rPr/>
              </w:rPrChange>
            </w:rPr>
            <w:instrText xml:space="preserve"> HYPERLINK \l "_Toc520840564" </w:instrText>
          </w:r>
          <w:r w:rsidRPr="00B0205A">
            <w:rPr>
              <w:rFonts w:ascii="Times New Roman" w:hAnsi="Times New Roman" w:cs="Times New Roman"/>
              <w:rPrChange w:id="2125" w:author="raye" w:date="2018-08-10T12:30:00Z">
                <w:rPr>
                  <w:noProof/>
                </w:rPr>
              </w:rPrChange>
            </w:rPr>
            <w:fldChar w:fldCharType="separate"/>
          </w:r>
          <w:r w:rsidR="002510B6" w:rsidRPr="00B0205A">
            <w:rPr>
              <w:rStyle w:val="ac"/>
              <w:rFonts w:ascii="Times New Roman" w:hAnsi="Times New Roman" w:cs="Times New Roman"/>
              <w:noProof/>
              <w:color w:val="auto"/>
            </w:rPr>
            <w:t>3.5. Requirements related to the core system</w:t>
          </w:r>
          <w:r w:rsidR="002510B6" w:rsidRPr="00B0205A">
            <w:rPr>
              <w:rFonts w:ascii="Times New Roman" w:hAnsi="Times New Roman" w:cs="Times New Roman"/>
              <w:noProof/>
              <w:webHidden/>
              <w:rPrChange w:id="2126" w:author="raye" w:date="2018-08-10T12:30:00Z">
                <w:rPr>
                  <w:noProof/>
                  <w:webHidden/>
                </w:rPr>
              </w:rPrChange>
            </w:rPr>
            <w:tab/>
          </w:r>
          <w:r w:rsidR="002510B6" w:rsidRPr="00B0205A">
            <w:rPr>
              <w:rFonts w:ascii="Times New Roman" w:hAnsi="Times New Roman" w:cs="Times New Roman"/>
              <w:noProof/>
              <w:webHidden/>
              <w:rPrChange w:id="2127" w:author="raye" w:date="2018-08-10T12:30:00Z">
                <w:rPr>
                  <w:noProof/>
                  <w:webHidden/>
                </w:rPr>
              </w:rPrChange>
            </w:rPr>
            <w:fldChar w:fldCharType="begin"/>
          </w:r>
          <w:r w:rsidR="002510B6" w:rsidRPr="00B0205A">
            <w:rPr>
              <w:rFonts w:ascii="Times New Roman" w:hAnsi="Times New Roman" w:cs="Times New Roman"/>
              <w:noProof/>
              <w:webHidden/>
              <w:rPrChange w:id="2128" w:author="raye" w:date="2018-08-10T12:30:00Z">
                <w:rPr>
                  <w:noProof/>
                  <w:webHidden/>
                </w:rPr>
              </w:rPrChange>
            </w:rPr>
            <w:instrText xml:space="preserve"> PAGEREF _Toc520840564 \h </w:instrText>
          </w:r>
          <w:r w:rsidR="002510B6" w:rsidRPr="00B0205A">
            <w:rPr>
              <w:rFonts w:ascii="Times New Roman" w:hAnsi="Times New Roman" w:cs="Times New Roman"/>
              <w:noProof/>
              <w:webHidden/>
              <w:rPrChange w:id="212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130" w:author="raye" w:date="2018-08-10T12:30:00Z">
                <w:rPr>
                  <w:noProof/>
                  <w:webHidden/>
                </w:rPr>
              </w:rPrChange>
            </w:rPr>
            <w:fldChar w:fldCharType="separate"/>
          </w:r>
          <w:r w:rsidR="002510B6" w:rsidRPr="00B0205A">
            <w:rPr>
              <w:rFonts w:ascii="Times New Roman" w:hAnsi="Times New Roman" w:cs="Times New Roman"/>
              <w:noProof/>
              <w:webHidden/>
              <w:rPrChange w:id="2131" w:author="raye" w:date="2018-08-10T12:30:00Z">
                <w:rPr>
                  <w:noProof/>
                  <w:webHidden/>
                </w:rPr>
              </w:rPrChange>
            </w:rPr>
            <w:t>279</w:t>
          </w:r>
          <w:r w:rsidR="002510B6" w:rsidRPr="00B0205A">
            <w:rPr>
              <w:rFonts w:ascii="Times New Roman" w:hAnsi="Times New Roman" w:cs="Times New Roman"/>
              <w:noProof/>
              <w:webHidden/>
              <w:rPrChange w:id="2132" w:author="raye" w:date="2018-08-10T12:30:00Z">
                <w:rPr>
                  <w:noProof/>
                  <w:webHidden/>
                </w:rPr>
              </w:rPrChange>
            </w:rPr>
            <w:fldChar w:fldCharType="end"/>
          </w:r>
          <w:r w:rsidRPr="00B0205A">
            <w:rPr>
              <w:rFonts w:ascii="Times New Roman" w:hAnsi="Times New Roman" w:cs="Times New Roman"/>
              <w:noProof/>
              <w:rPrChange w:id="2133" w:author="raye" w:date="2018-08-10T12:30:00Z">
                <w:rPr>
                  <w:noProof/>
                </w:rPr>
              </w:rPrChange>
            </w:rPr>
            <w:fldChar w:fldCharType="end"/>
          </w:r>
        </w:p>
        <w:p w14:paraId="7E11B6EB" w14:textId="77777777" w:rsidR="002510B6" w:rsidRPr="00B0205A" w:rsidRDefault="000B35C0">
          <w:pPr>
            <w:pStyle w:val="21"/>
            <w:tabs>
              <w:tab w:val="right" w:pos="8296"/>
            </w:tabs>
            <w:rPr>
              <w:rFonts w:ascii="Times New Roman" w:hAnsi="Times New Roman" w:cs="Times New Roman"/>
              <w:b w:val="0"/>
              <w:bCs w:val="0"/>
              <w:noProof/>
              <w:sz w:val="21"/>
              <w:rPrChange w:id="2134" w:author="raye" w:date="2018-08-10T12:30:00Z">
                <w:rPr>
                  <w:rFonts w:cstheme="minorBidi"/>
                  <w:b w:val="0"/>
                  <w:bCs w:val="0"/>
                  <w:noProof/>
                  <w:sz w:val="21"/>
                </w:rPr>
              </w:rPrChange>
            </w:rPr>
          </w:pPr>
          <w:r w:rsidRPr="00B0205A">
            <w:rPr>
              <w:rFonts w:ascii="Times New Roman" w:hAnsi="Times New Roman" w:cs="Times New Roman"/>
              <w:rPrChange w:id="2135" w:author="raye" w:date="2018-08-10T12:30:00Z">
                <w:rPr/>
              </w:rPrChange>
            </w:rPr>
            <w:fldChar w:fldCharType="begin"/>
          </w:r>
          <w:r w:rsidRPr="00B0205A">
            <w:rPr>
              <w:rFonts w:ascii="Times New Roman" w:hAnsi="Times New Roman" w:cs="Times New Roman"/>
              <w:rPrChange w:id="2136" w:author="raye" w:date="2018-08-10T12:30:00Z">
                <w:rPr/>
              </w:rPrChange>
            </w:rPr>
            <w:instrText xml:space="preserve"> HYPERLINK \l "_Toc520840565" </w:instrText>
          </w:r>
          <w:r w:rsidRPr="00B0205A">
            <w:rPr>
              <w:rFonts w:ascii="Times New Roman" w:hAnsi="Times New Roman" w:cs="Times New Roman"/>
              <w:rPrChange w:id="2137" w:author="raye" w:date="2018-08-10T12:30:00Z">
                <w:rPr>
                  <w:noProof/>
                </w:rPr>
              </w:rPrChange>
            </w:rPr>
            <w:fldChar w:fldCharType="separate"/>
          </w:r>
          <w:r w:rsidR="002510B6" w:rsidRPr="00B0205A">
            <w:rPr>
              <w:rStyle w:val="ac"/>
              <w:rFonts w:ascii="Times New Roman" w:hAnsi="Times New Roman" w:cs="Times New Roman"/>
              <w:noProof/>
              <w:color w:val="auto"/>
            </w:rPr>
            <w:t>3.5.1 Technical Enhancement</w:t>
          </w:r>
          <w:r w:rsidR="002510B6" w:rsidRPr="00B0205A">
            <w:rPr>
              <w:rFonts w:ascii="Times New Roman" w:hAnsi="Times New Roman" w:cs="Times New Roman"/>
              <w:noProof/>
              <w:webHidden/>
              <w:rPrChange w:id="2138" w:author="raye" w:date="2018-08-10T12:30:00Z">
                <w:rPr>
                  <w:noProof/>
                  <w:webHidden/>
                </w:rPr>
              </w:rPrChange>
            </w:rPr>
            <w:tab/>
          </w:r>
          <w:r w:rsidR="002510B6" w:rsidRPr="00B0205A">
            <w:rPr>
              <w:rFonts w:ascii="Times New Roman" w:hAnsi="Times New Roman" w:cs="Times New Roman"/>
              <w:noProof/>
              <w:webHidden/>
              <w:rPrChange w:id="2139" w:author="raye" w:date="2018-08-10T12:30:00Z">
                <w:rPr>
                  <w:noProof/>
                  <w:webHidden/>
                </w:rPr>
              </w:rPrChange>
            </w:rPr>
            <w:fldChar w:fldCharType="begin"/>
          </w:r>
          <w:r w:rsidR="002510B6" w:rsidRPr="00B0205A">
            <w:rPr>
              <w:rFonts w:ascii="Times New Roman" w:hAnsi="Times New Roman" w:cs="Times New Roman"/>
              <w:noProof/>
              <w:webHidden/>
              <w:rPrChange w:id="2140" w:author="raye" w:date="2018-08-10T12:30:00Z">
                <w:rPr>
                  <w:noProof/>
                  <w:webHidden/>
                </w:rPr>
              </w:rPrChange>
            </w:rPr>
            <w:instrText xml:space="preserve"> PAGEREF _Toc520840565 \h </w:instrText>
          </w:r>
          <w:r w:rsidR="002510B6" w:rsidRPr="00B0205A">
            <w:rPr>
              <w:rFonts w:ascii="Times New Roman" w:hAnsi="Times New Roman" w:cs="Times New Roman"/>
              <w:noProof/>
              <w:webHidden/>
              <w:rPrChange w:id="2141"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142" w:author="raye" w:date="2018-08-10T12:30:00Z">
                <w:rPr>
                  <w:noProof/>
                  <w:webHidden/>
                </w:rPr>
              </w:rPrChange>
            </w:rPr>
            <w:fldChar w:fldCharType="separate"/>
          </w:r>
          <w:r w:rsidR="002510B6" w:rsidRPr="00B0205A">
            <w:rPr>
              <w:rFonts w:ascii="Times New Roman" w:hAnsi="Times New Roman" w:cs="Times New Roman"/>
              <w:noProof/>
              <w:webHidden/>
              <w:rPrChange w:id="2143" w:author="raye" w:date="2018-08-10T12:30:00Z">
                <w:rPr>
                  <w:noProof/>
                  <w:webHidden/>
                </w:rPr>
              </w:rPrChange>
            </w:rPr>
            <w:t>279</w:t>
          </w:r>
          <w:r w:rsidR="002510B6" w:rsidRPr="00B0205A">
            <w:rPr>
              <w:rFonts w:ascii="Times New Roman" w:hAnsi="Times New Roman" w:cs="Times New Roman"/>
              <w:noProof/>
              <w:webHidden/>
              <w:rPrChange w:id="2144" w:author="raye" w:date="2018-08-10T12:30:00Z">
                <w:rPr>
                  <w:noProof/>
                  <w:webHidden/>
                </w:rPr>
              </w:rPrChange>
            </w:rPr>
            <w:fldChar w:fldCharType="end"/>
          </w:r>
          <w:r w:rsidRPr="00B0205A">
            <w:rPr>
              <w:rFonts w:ascii="Times New Roman" w:hAnsi="Times New Roman" w:cs="Times New Roman"/>
              <w:noProof/>
              <w:rPrChange w:id="2145" w:author="raye" w:date="2018-08-10T12:30:00Z">
                <w:rPr>
                  <w:noProof/>
                </w:rPr>
              </w:rPrChange>
            </w:rPr>
            <w:fldChar w:fldCharType="end"/>
          </w:r>
        </w:p>
        <w:p w14:paraId="08A35008" w14:textId="77777777" w:rsidR="002510B6" w:rsidRPr="00B0205A" w:rsidRDefault="000B35C0">
          <w:pPr>
            <w:pStyle w:val="21"/>
            <w:tabs>
              <w:tab w:val="right" w:pos="8296"/>
            </w:tabs>
            <w:rPr>
              <w:rFonts w:ascii="Times New Roman" w:hAnsi="Times New Roman" w:cs="Times New Roman"/>
              <w:b w:val="0"/>
              <w:bCs w:val="0"/>
              <w:noProof/>
              <w:sz w:val="21"/>
              <w:rPrChange w:id="2146" w:author="raye" w:date="2018-08-10T12:30:00Z">
                <w:rPr>
                  <w:rFonts w:cstheme="minorBidi"/>
                  <w:b w:val="0"/>
                  <w:bCs w:val="0"/>
                  <w:noProof/>
                  <w:sz w:val="21"/>
                </w:rPr>
              </w:rPrChange>
            </w:rPr>
          </w:pPr>
          <w:r w:rsidRPr="00B0205A">
            <w:rPr>
              <w:rFonts w:ascii="Times New Roman" w:hAnsi="Times New Roman" w:cs="Times New Roman"/>
              <w:rPrChange w:id="2147" w:author="raye" w:date="2018-08-10T12:30:00Z">
                <w:rPr/>
              </w:rPrChange>
            </w:rPr>
            <w:fldChar w:fldCharType="begin"/>
          </w:r>
          <w:r w:rsidRPr="00B0205A">
            <w:rPr>
              <w:rFonts w:ascii="Times New Roman" w:hAnsi="Times New Roman" w:cs="Times New Roman"/>
              <w:rPrChange w:id="2148" w:author="raye" w:date="2018-08-10T12:30:00Z">
                <w:rPr/>
              </w:rPrChange>
            </w:rPr>
            <w:instrText xml:space="preserve"> HYPERLINK \l "_Toc520840566" </w:instrText>
          </w:r>
          <w:r w:rsidRPr="00B0205A">
            <w:rPr>
              <w:rFonts w:ascii="Times New Roman" w:hAnsi="Times New Roman" w:cs="Times New Roman"/>
              <w:rPrChange w:id="2149" w:author="raye" w:date="2018-08-10T12:30:00Z">
                <w:rPr>
                  <w:noProof/>
                </w:rPr>
              </w:rPrChange>
            </w:rPr>
            <w:fldChar w:fldCharType="separate"/>
          </w:r>
          <w:r w:rsidR="002510B6" w:rsidRPr="00B0205A">
            <w:rPr>
              <w:rStyle w:val="ac"/>
              <w:rFonts w:ascii="Times New Roman" w:hAnsi="Times New Roman" w:cs="Times New Roman"/>
              <w:noProof/>
              <w:color w:val="auto"/>
            </w:rPr>
            <w:t>3.5.1.1. Workflow Control</w:t>
          </w:r>
          <w:r w:rsidR="002510B6" w:rsidRPr="00B0205A">
            <w:rPr>
              <w:rFonts w:ascii="Times New Roman" w:hAnsi="Times New Roman" w:cs="Times New Roman"/>
              <w:noProof/>
              <w:webHidden/>
              <w:rPrChange w:id="2150" w:author="raye" w:date="2018-08-10T12:30:00Z">
                <w:rPr>
                  <w:noProof/>
                  <w:webHidden/>
                </w:rPr>
              </w:rPrChange>
            </w:rPr>
            <w:tab/>
          </w:r>
          <w:r w:rsidR="002510B6" w:rsidRPr="00B0205A">
            <w:rPr>
              <w:rFonts w:ascii="Times New Roman" w:hAnsi="Times New Roman" w:cs="Times New Roman"/>
              <w:noProof/>
              <w:webHidden/>
              <w:rPrChange w:id="2151" w:author="raye" w:date="2018-08-10T12:30:00Z">
                <w:rPr>
                  <w:noProof/>
                  <w:webHidden/>
                </w:rPr>
              </w:rPrChange>
            </w:rPr>
            <w:fldChar w:fldCharType="begin"/>
          </w:r>
          <w:r w:rsidR="002510B6" w:rsidRPr="00B0205A">
            <w:rPr>
              <w:rFonts w:ascii="Times New Roman" w:hAnsi="Times New Roman" w:cs="Times New Roman"/>
              <w:noProof/>
              <w:webHidden/>
              <w:rPrChange w:id="2152" w:author="raye" w:date="2018-08-10T12:30:00Z">
                <w:rPr>
                  <w:noProof/>
                  <w:webHidden/>
                </w:rPr>
              </w:rPrChange>
            </w:rPr>
            <w:instrText xml:space="preserve"> PAGEREF _Toc520840566 \h </w:instrText>
          </w:r>
          <w:r w:rsidR="002510B6" w:rsidRPr="00B0205A">
            <w:rPr>
              <w:rFonts w:ascii="Times New Roman" w:hAnsi="Times New Roman" w:cs="Times New Roman"/>
              <w:noProof/>
              <w:webHidden/>
              <w:rPrChange w:id="2153"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154" w:author="raye" w:date="2018-08-10T12:30:00Z">
                <w:rPr>
                  <w:noProof/>
                  <w:webHidden/>
                </w:rPr>
              </w:rPrChange>
            </w:rPr>
            <w:fldChar w:fldCharType="separate"/>
          </w:r>
          <w:r w:rsidR="002510B6" w:rsidRPr="00B0205A">
            <w:rPr>
              <w:rFonts w:ascii="Times New Roman" w:hAnsi="Times New Roman" w:cs="Times New Roman"/>
              <w:noProof/>
              <w:webHidden/>
              <w:rPrChange w:id="2155" w:author="raye" w:date="2018-08-10T12:30:00Z">
                <w:rPr>
                  <w:noProof/>
                  <w:webHidden/>
                </w:rPr>
              </w:rPrChange>
            </w:rPr>
            <w:t>279</w:t>
          </w:r>
          <w:r w:rsidR="002510B6" w:rsidRPr="00B0205A">
            <w:rPr>
              <w:rFonts w:ascii="Times New Roman" w:hAnsi="Times New Roman" w:cs="Times New Roman"/>
              <w:noProof/>
              <w:webHidden/>
              <w:rPrChange w:id="2156" w:author="raye" w:date="2018-08-10T12:30:00Z">
                <w:rPr>
                  <w:noProof/>
                  <w:webHidden/>
                </w:rPr>
              </w:rPrChange>
            </w:rPr>
            <w:fldChar w:fldCharType="end"/>
          </w:r>
          <w:r w:rsidRPr="00B0205A">
            <w:rPr>
              <w:rFonts w:ascii="Times New Roman" w:hAnsi="Times New Roman" w:cs="Times New Roman"/>
              <w:noProof/>
              <w:rPrChange w:id="2157" w:author="raye" w:date="2018-08-10T12:30:00Z">
                <w:rPr>
                  <w:noProof/>
                </w:rPr>
              </w:rPrChange>
            </w:rPr>
            <w:fldChar w:fldCharType="end"/>
          </w:r>
        </w:p>
        <w:p w14:paraId="7C4203B7" w14:textId="77777777" w:rsidR="002510B6" w:rsidRPr="00B0205A" w:rsidRDefault="000B35C0">
          <w:pPr>
            <w:pStyle w:val="21"/>
            <w:tabs>
              <w:tab w:val="right" w:pos="8296"/>
            </w:tabs>
            <w:rPr>
              <w:rFonts w:ascii="Times New Roman" w:hAnsi="Times New Roman" w:cs="Times New Roman"/>
              <w:b w:val="0"/>
              <w:bCs w:val="0"/>
              <w:noProof/>
              <w:sz w:val="21"/>
              <w:rPrChange w:id="2158" w:author="raye" w:date="2018-08-10T12:30:00Z">
                <w:rPr>
                  <w:rFonts w:cstheme="minorBidi"/>
                  <w:b w:val="0"/>
                  <w:bCs w:val="0"/>
                  <w:noProof/>
                  <w:sz w:val="21"/>
                </w:rPr>
              </w:rPrChange>
            </w:rPr>
          </w:pPr>
          <w:r w:rsidRPr="00B0205A">
            <w:rPr>
              <w:rFonts w:ascii="Times New Roman" w:hAnsi="Times New Roman" w:cs="Times New Roman"/>
              <w:rPrChange w:id="2159" w:author="raye" w:date="2018-08-10T12:30:00Z">
                <w:rPr/>
              </w:rPrChange>
            </w:rPr>
            <w:fldChar w:fldCharType="begin"/>
          </w:r>
          <w:r w:rsidRPr="00B0205A">
            <w:rPr>
              <w:rFonts w:ascii="Times New Roman" w:hAnsi="Times New Roman" w:cs="Times New Roman"/>
              <w:rPrChange w:id="2160" w:author="raye" w:date="2018-08-10T12:30:00Z">
                <w:rPr/>
              </w:rPrChange>
            </w:rPr>
            <w:instrText xml:space="preserve"> HYPERLINK \l "_Toc520840567" </w:instrText>
          </w:r>
          <w:r w:rsidRPr="00B0205A">
            <w:rPr>
              <w:rFonts w:ascii="Times New Roman" w:hAnsi="Times New Roman" w:cs="Times New Roman"/>
              <w:rPrChange w:id="2161" w:author="raye" w:date="2018-08-10T12:30:00Z">
                <w:rPr>
                  <w:noProof/>
                </w:rPr>
              </w:rPrChange>
            </w:rPr>
            <w:fldChar w:fldCharType="separate"/>
          </w:r>
          <w:r w:rsidR="002510B6" w:rsidRPr="00B0205A">
            <w:rPr>
              <w:rStyle w:val="ac"/>
              <w:rFonts w:ascii="Times New Roman" w:hAnsi="Times New Roman" w:cs="Times New Roman"/>
              <w:noProof/>
              <w:color w:val="auto"/>
            </w:rPr>
            <w:t>3.5.1.2. Add Audit Trail</w:t>
          </w:r>
          <w:r w:rsidR="002510B6" w:rsidRPr="00B0205A">
            <w:rPr>
              <w:rFonts w:ascii="Times New Roman" w:hAnsi="Times New Roman" w:cs="Times New Roman"/>
              <w:noProof/>
              <w:webHidden/>
              <w:rPrChange w:id="2162" w:author="raye" w:date="2018-08-10T12:30:00Z">
                <w:rPr>
                  <w:noProof/>
                  <w:webHidden/>
                </w:rPr>
              </w:rPrChange>
            </w:rPr>
            <w:tab/>
          </w:r>
          <w:r w:rsidR="002510B6" w:rsidRPr="00B0205A">
            <w:rPr>
              <w:rFonts w:ascii="Times New Roman" w:hAnsi="Times New Roman" w:cs="Times New Roman"/>
              <w:noProof/>
              <w:webHidden/>
              <w:rPrChange w:id="2163" w:author="raye" w:date="2018-08-10T12:30:00Z">
                <w:rPr>
                  <w:noProof/>
                  <w:webHidden/>
                </w:rPr>
              </w:rPrChange>
            </w:rPr>
            <w:fldChar w:fldCharType="begin"/>
          </w:r>
          <w:r w:rsidR="002510B6" w:rsidRPr="00B0205A">
            <w:rPr>
              <w:rFonts w:ascii="Times New Roman" w:hAnsi="Times New Roman" w:cs="Times New Roman"/>
              <w:noProof/>
              <w:webHidden/>
              <w:rPrChange w:id="2164" w:author="raye" w:date="2018-08-10T12:30:00Z">
                <w:rPr>
                  <w:noProof/>
                  <w:webHidden/>
                </w:rPr>
              </w:rPrChange>
            </w:rPr>
            <w:instrText xml:space="preserve"> PAGEREF _Toc520840567 \h </w:instrText>
          </w:r>
          <w:r w:rsidR="002510B6" w:rsidRPr="00B0205A">
            <w:rPr>
              <w:rFonts w:ascii="Times New Roman" w:hAnsi="Times New Roman" w:cs="Times New Roman"/>
              <w:noProof/>
              <w:webHidden/>
              <w:rPrChange w:id="2165"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166" w:author="raye" w:date="2018-08-10T12:30:00Z">
                <w:rPr>
                  <w:noProof/>
                  <w:webHidden/>
                </w:rPr>
              </w:rPrChange>
            </w:rPr>
            <w:fldChar w:fldCharType="separate"/>
          </w:r>
          <w:r w:rsidR="002510B6" w:rsidRPr="00B0205A">
            <w:rPr>
              <w:rFonts w:ascii="Times New Roman" w:hAnsi="Times New Roman" w:cs="Times New Roman"/>
              <w:noProof/>
              <w:webHidden/>
              <w:rPrChange w:id="2167" w:author="raye" w:date="2018-08-10T12:30:00Z">
                <w:rPr>
                  <w:noProof/>
                  <w:webHidden/>
                </w:rPr>
              </w:rPrChange>
            </w:rPr>
            <w:t>279</w:t>
          </w:r>
          <w:r w:rsidR="002510B6" w:rsidRPr="00B0205A">
            <w:rPr>
              <w:rFonts w:ascii="Times New Roman" w:hAnsi="Times New Roman" w:cs="Times New Roman"/>
              <w:noProof/>
              <w:webHidden/>
              <w:rPrChange w:id="2168" w:author="raye" w:date="2018-08-10T12:30:00Z">
                <w:rPr>
                  <w:noProof/>
                  <w:webHidden/>
                </w:rPr>
              </w:rPrChange>
            </w:rPr>
            <w:fldChar w:fldCharType="end"/>
          </w:r>
          <w:r w:rsidRPr="00B0205A">
            <w:rPr>
              <w:rFonts w:ascii="Times New Roman" w:hAnsi="Times New Roman" w:cs="Times New Roman"/>
              <w:noProof/>
              <w:rPrChange w:id="2169" w:author="raye" w:date="2018-08-10T12:30:00Z">
                <w:rPr>
                  <w:noProof/>
                </w:rPr>
              </w:rPrChange>
            </w:rPr>
            <w:fldChar w:fldCharType="end"/>
          </w:r>
        </w:p>
        <w:p w14:paraId="0B958842" w14:textId="77777777" w:rsidR="002510B6" w:rsidRPr="00B0205A" w:rsidRDefault="000B35C0">
          <w:pPr>
            <w:pStyle w:val="21"/>
            <w:tabs>
              <w:tab w:val="right" w:pos="8296"/>
            </w:tabs>
            <w:rPr>
              <w:rFonts w:ascii="Times New Roman" w:hAnsi="Times New Roman" w:cs="Times New Roman"/>
              <w:b w:val="0"/>
              <w:bCs w:val="0"/>
              <w:noProof/>
              <w:sz w:val="21"/>
              <w:rPrChange w:id="2170" w:author="raye" w:date="2018-08-10T12:30:00Z">
                <w:rPr>
                  <w:rFonts w:cstheme="minorBidi"/>
                  <w:b w:val="0"/>
                  <w:bCs w:val="0"/>
                  <w:noProof/>
                  <w:sz w:val="21"/>
                </w:rPr>
              </w:rPrChange>
            </w:rPr>
          </w:pPr>
          <w:r w:rsidRPr="00B0205A">
            <w:rPr>
              <w:rFonts w:ascii="Times New Roman" w:hAnsi="Times New Roman" w:cs="Times New Roman"/>
              <w:rPrChange w:id="2171" w:author="raye" w:date="2018-08-10T12:30:00Z">
                <w:rPr/>
              </w:rPrChange>
            </w:rPr>
            <w:fldChar w:fldCharType="begin"/>
          </w:r>
          <w:r w:rsidRPr="00B0205A">
            <w:rPr>
              <w:rFonts w:ascii="Times New Roman" w:hAnsi="Times New Roman" w:cs="Times New Roman"/>
              <w:rPrChange w:id="2172" w:author="raye" w:date="2018-08-10T12:30:00Z">
                <w:rPr/>
              </w:rPrChange>
            </w:rPr>
            <w:instrText xml:space="preserve"> HYPERLINK \l "_Toc520840568" </w:instrText>
          </w:r>
          <w:r w:rsidRPr="00B0205A">
            <w:rPr>
              <w:rFonts w:ascii="Times New Roman" w:hAnsi="Times New Roman" w:cs="Times New Roman"/>
              <w:rPrChange w:id="2173" w:author="raye" w:date="2018-08-10T12:30:00Z">
                <w:rPr>
                  <w:noProof/>
                </w:rPr>
              </w:rPrChange>
            </w:rPr>
            <w:fldChar w:fldCharType="separate"/>
          </w:r>
          <w:r w:rsidR="002510B6" w:rsidRPr="00B0205A">
            <w:rPr>
              <w:rStyle w:val="ac"/>
              <w:rFonts w:ascii="Times New Roman" w:hAnsi="Times New Roman" w:cs="Times New Roman"/>
              <w:noProof/>
              <w:color w:val="auto"/>
            </w:rPr>
            <w:t>3.5.1.3. File Management</w:t>
          </w:r>
          <w:r w:rsidR="002510B6" w:rsidRPr="00B0205A">
            <w:rPr>
              <w:rFonts w:ascii="Times New Roman" w:hAnsi="Times New Roman" w:cs="Times New Roman"/>
              <w:noProof/>
              <w:webHidden/>
              <w:rPrChange w:id="2174" w:author="raye" w:date="2018-08-10T12:30:00Z">
                <w:rPr>
                  <w:noProof/>
                  <w:webHidden/>
                </w:rPr>
              </w:rPrChange>
            </w:rPr>
            <w:tab/>
          </w:r>
          <w:r w:rsidR="002510B6" w:rsidRPr="00B0205A">
            <w:rPr>
              <w:rFonts w:ascii="Times New Roman" w:hAnsi="Times New Roman" w:cs="Times New Roman"/>
              <w:noProof/>
              <w:webHidden/>
              <w:rPrChange w:id="2175" w:author="raye" w:date="2018-08-10T12:30:00Z">
                <w:rPr>
                  <w:noProof/>
                  <w:webHidden/>
                </w:rPr>
              </w:rPrChange>
            </w:rPr>
            <w:fldChar w:fldCharType="begin"/>
          </w:r>
          <w:r w:rsidR="002510B6" w:rsidRPr="00B0205A">
            <w:rPr>
              <w:rFonts w:ascii="Times New Roman" w:hAnsi="Times New Roman" w:cs="Times New Roman"/>
              <w:noProof/>
              <w:webHidden/>
              <w:rPrChange w:id="2176" w:author="raye" w:date="2018-08-10T12:30:00Z">
                <w:rPr>
                  <w:noProof/>
                  <w:webHidden/>
                </w:rPr>
              </w:rPrChange>
            </w:rPr>
            <w:instrText xml:space="preserve"> PAGEREF _Toc520840568 \h </w:instrText>
          </w:r>
          <w:r w:rsidR="002510B6" w:rsidRPr="00B0205A">
            <w:rPr>
              <w:rFonts w:ascii="Times New Roman" w:hAnsi="Times New Roman" w:cs="Times New Roman"/>
              <w:noProof/>
              <w:webHidden/>
              <w:rPrChange w:id="2177"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178" w:author="raye" w:date="2018-08-10T12:30:00Z">
                <w:rPr>
                  <w:noProof/>
                  <w:webHidden/>
                </w:rPr>
              </w:rPrChange>
            </w:rPr>
            <w:fldChar w:fldCharType="separate"/>
          </w:r>
          <w:r w:rsidR="002510B6" w:rsidRPr="00B0205A">
            <w:rPr>
              <w:rFonts w:ascii="Times New Roman" w:hAnsi="Times New Roman" w:cs="Times New Roman"/>
              <w:noProof/>
              <w:webHidden/>
              <w:rPrChange w:id="2179" w:author="raye" w:date="2018-08-10T12:30:00Z">
                <w:rPr>
                  <w:noProof/>
                  <w:webHidden/>
                </w:rPr>
              </w:rPrChange>
            </w:rPr>
            <w:t>280</w:t>
          </w:r>
          <w:r w:rsidR="002510B6" w:rsidRPr="00B0205A">
            <w:rPr>
              <w:rFonts w:ascii="Times New Roman" w:hAnsi="Times New Roman" w:cs="Times New Roman"/>
              <w:noProof/>
              <w:webHidden/>
              <w:rPrChange w:id="2180" w:author="raye" w:date="2018-08-10T12:30:00Z">
                <w:rPr>
                  <w:noProof/>
                  <w:webHidden/>
                </w:rPr>
              </w:rPrChange>
            </w:rPr>
            <w:fldChar w:fldCharType="end"/>
          </w:r>
          <w:r w:rsidRPr="00B0205A">
            <w:rPr>
              <w:rFonts w:ascii="Times New Roman" w:hAnsi="Times New Roman" w:cs="Times New Roman"/>
              <w:noProof/>
              <w:rPrChange w:id="2181" w:author="raye" w:date="2018-08-10T12:30:00Z">
                <w:rPr>
                  <w:noProof/>
                </w:rPr>
              </w:rPrChange>
            </w:rPr>
            <w:fldChar w:fldCharType="end"/>
          </w:r>
        </w:p>
        <w:p w14:paraId="0298FA5C" w14:textId="77777777" w:rsidR="002510B6" w:rsidRPr="00B0205A" w:rsidRDefault="000B35C0">
          <w:pPr>
            <w:pStyle w:val="21"/>
            <w:tabs>
              <w:tab w:val="right" w:pos="8296"/>
            </w:tabs>
            <w:rPr>
              <w:rFonts w:ascii="Times New Roman" w:hAnsi="Times New Roman" w:cs="Times New Roman"/>
              <w:b w:val="0"/>
              <w:bCs w:val="0"/>
              <w:noProof/>
              <w:sz w:val="21"/>
              <w:rPrChange w:id="2182" w:author="raye" w:date="2018-08-10T12:30:00Z">
                <w:rPr>
                  <w:rFonts w:cstheme="minorBidi"/>
                  <w:b w:val="0"/>
                  <w:bCs w:val="0"/>
                  <w:noProof/>
                  <w:sz w:val="21"/>
                </w:rPr>
              </w:rPrChange>
            </w:rPr>
          </w:pPr>
          <w:r w:rsidRPr="00B0205A">
            <w:rPr>
              <w:rFonts w:ascii="Times New Roman" w:hAnsi="Times New Roman" w:cs="Times New Roman"/>
              <w:rPrChange w:id="2183" w:author="raye" w:date="2018-08-10T12:30:00Z">
                <w:rPr/>
              </w:rPrChange>
            </w:rPr>
            <w:fldChar w:fldCharType="begin"/>
          </w:r>
          <w:r w:rsidRPr="00B0205A">
            <w:rPr>
              <w:rFonts w:ascii="Times New Roman" w:hAnsi="Times New Roman" w:cs="Times New Roman"/>
              <w:rPrChange w:id="2184" w:author="raye" w:date="2018-08-10T12:30:00Z">
                <w:rPr/>
              </w:rPrChange>
            </w:rPr>
            <w:instrText xml:space="preserve"> HYPERLINK \l "_Toc520840569" </w:instrText>
          </w:r>
          <w:r w:rsidRPr="00B0205A">
            <w:rPr>
              <w:rFonts w:ascii="Times New Roman" w:hAnsi="Times New Roman" w:cs="Times New Roman"/>
              <w:rPrChange w:id="2185" w:author="raye" w:date="2018-08-10T12:30:00Z">
                <w:rPr>
                  <w:noProof/>
                </w:rPr>
              </w:rPrChange>
            </w:rPr>
            <w:fldChar w:fldCharType="separate"/>
          </w:r>
          <w:r w:rsidR="002510B6" w:rsidRPr="00B0205A">
            <w:rPr>
              <w:rStyle w:val="ac"/>
              <w:rFonts w:ascii="Times New Roman" w:hAnsi="Times New Roman" w:cs="Times New Roman"/>
              <w:noProof/>
              <w:color w:val="auto"/>
            </w:rPr>
            <w:t>3.5.2 Interface Requirements</w:t>
          </w:r>
          <w:r w:rsidR="002510B6" w:rsidRPr="00B0205A">
            <w:rPr>
              <w:rFonts w:ascii="Times New Roman" w:hAnsi="Times New Roman" w:cs="Times New Roman"/>
              <w:noProof/>
              <w:webHidden/>
              <w:rPrChange w:id="2186" w:author="raye" w:date="2018-08-10T12:30:00Z">
                <w:rPr>
                  <w:noProof/>
                  <w:webHidden/>
                </w:rPr>
              </w:rPrChange>
            </w:rPr>
            <w:tab/>
          </w:r>
          <w:r w:rsidR="002510B6" w:rsidRPr="00B0205A">
            <w:rPr>
              <w:rFonts w:ascii="Times New Roman" w:hAnsi="Times New Roman" w:cs="Times New Roman"/>
              <w:noProof/>
              <w:webHidden/>
              <w:rPrChange w:id="2187" w:author="raye" w:date="2018-08-10T12:30:00Z">
                <w:rPr>
                  <w:noProof/>
                  <w:webHidden/>
                </w:rPr>
              </w:rPrChange>
            </w:rPr>
            <w:fldChar w:fldCharType="begin"/>
          </w:r>
          <w:r w:rsidR="002510B6" w:rsidRPr="00B0205A">
            <w:rPr>
              <w:rFonts w:ascii="Times New Roman" w:hAnsi="Times New Roman" w:cs="Times New Roman"/>
              <w:noProof/>
              <w:webHidden/>
              <w:rPrChange w:id="2188" w:author="raye" w:date="2018-08-10T12:30:00Z">
                <w:rPr>
                  <w:noProof/>
                  <w:webHidden/>
                </w:rPr>
              </w:rPrChange>
            </w:rPr>
            <w:instrText xml:space="preserve"> PAGEREF _Toc520840569 \h </w:instrText>
          </w:r>
          <w:r w:rsidR="002510B6" w:rsidRPr="00B0205A">
            <w:rPr>
              <w:rFonts w:ascii="Times New Roman" w:hAnsi="Times New Roman" w:cs="Times New Roman"/>
              <w:noProof/>
              <w:webHidden/>
              <w:rPrChange w:id="218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190" w:author="raye" w:date="2018-08-10T12:30:00Z">
                <w:rPr>
                  <w:noProof/>
                  <w:webHidden/>
                </w:rPr>
              </w:rPrChange>
            </w:rPr>
            <w:fldChar w:fldCharType="separate"/>
          </w:r>
          <w:r w:rsidR="002510B6" w:rsidRPr="00B0205A">
            <w:rPr>
              <w:rFonts w:ascii="Times New Roman" w:hAnsi="Times New Roman" w:cs="Times New Roman"/>
              <w:noProof/>
              <w:webHidden/>
              <w:rPrChange w:id="2191" w:author="raye" w:date="2018-08-10T12:30:00Z">
                <w:rPr>
                  <w:noProof/>
                  <w:webHidden/>
                </w:rPr>
              </w:rPrChange>
            </w:rPr>
            <w:t>280</w:t>
          </w:r>
          <w:r w:rsidR="002510B6" w:rsidRPr="00B0205A">
            <w:rPr>
              <w:rFonts w:ascii="Times New Roman" w:hAnsi="Times New Roman" w:cs="Times New Roman"/>
              <w:noProof/>
              <w:webHidden/>
              <w:rPrChange w:id="2192" w:author="raye" w:date="2018-08-10T12:30:00Z">
                <w:rPr>
                  <w:noProof/>
                  <w:webHidden/>
                </w:rPr>
              </w:rPrChange>
            </w:rPr>
            <w:fldChar w:fldCharType="end"/>
          </w:r>
          <w:r w:rsidRPr="00B0205A">
            <w:rPr>
              <w:rFonts w:ascii="Times New Roman" w:hAnsi="Times New Roman" w:cs="Times New Roman"/>
              <w:noProof/>
              <w:rPrChange w:id="2193" w:author="raye" w:date="2018-08-10T12:30:00Z">
                <w:rPr>
                  <w:noProof/>
                </w:rPr>
              </w:rPrChange>
            </w:rPr>
            <w:fldChar w:fldCharType="end"/>
          </w:r>
        </w:p>
        <w:p w14:paraId="41C95F9B" w14:textId="77777777" w:rsidR="002510B6" w:rsidRPr="00B0205A" w:rsidRDefault="000B35C0">
          <w:pPr>
            <w:pStyle w:val="21"/>
            <w:tabs>
              <w:tab w:val="right" w:pos="8296"/>
            </w:tabs>
            <w:rPr>
              <w:rFonts w:ascii="Times New Roman" w:hAnsi="Times New Roman" w:cs="Times New Roman"/>
              <w:b w:val="0"/>
              <w:bCs w:val="0"/>
              <w:noProof/>
              <w:sz w:val="21"/>
              <w:rPrChange w:id="2194" w:author="raye" w:date="2018-08-10T12:30:00Z">
                <w:rPr>
                  <w:rFonts w:cstheme="minorBidi"/>
                  <w:b w:val="0"/>
                  <w:bCs w:val="0"/>
                  <w:noProof/>
                  <w:sz w:val="21"/>
                </w:rPr>
              </w:rPrChange>
            </w:rPr>
          </w:pPr>
          <w:r w:rsidRPr="00B0205A">
            <w:rPr>
              <w:rFonts w:ascii="Times New Roman" w:hAnsi="Times New Roman" w:cs="Times New Roman"/>
              <w:rPrChange w:id="2195" w:author="raye" w:date="2018-08-10T12:30:00Z">
                <w:rPr/>
              </w:rPrChange>
            </w:rPr>
            <w:fldChar w:fldCharType="begin"/>
          </w:r>
          <w:r w:rsidRPr="00B0205A">
            <w:rPr>
              <w:rFonts w:ascii="Times New Roman" w:hAnsi="Times New Roman" w:cs="Times New Roman"/>
              <w:rPrChange w:id="2196" w:author="raye" w:date="2018-08-10T12:30:00Z">
                <w:rPr/>
              </w:rPrChange>
            </w:rPr>
            <w:instrText xml:space="preserve"> HYPERLINK \l "_Toc520840570" </w:instrText>
          </w:r>
          <w:r w:rsidRPr="00B0205A">
            <w:rPr>
              <w:rFonts w:ascii="Times New Roman" w:hAnsi="Times New Roman" w:cs="Times New Roman"/>
              <w:rPrChange w:id="2197" w:author="raye" w:date="2018-08-10T12:30:00Z">
                <w:rPr>
                  <w:noProof/>
                </w:rPr>
              </w:rPrChange>
            </w:rPr>
            <w:fldChar w:fldCharType="separate"/>
          </w:r>
          <w:r w:rsidR="002510B6" w:rsidRPr="00B0205A">
            <w:rPr>
              <w:rStyle w:val="ac"/>
              <w:rFonts w:ascii="Times New Roman" w:hAnsi="Times New Roman" w:cs="Times New Roman"/>
              <w:noProof/>
              <w:color w:val="auto"/>
            </w:rPr>
            <w:t>3.5.2.1. Hardware</w:t>
          </w:r>
          <w:r w:rsidR="002510B6" w:rsidRPr="00B0205A">
            <w:rPr>
              <w:rFonts w:ascii="Times New Roman" w:hAnsi="Times New Roman" w:cs="Times New Roman"/>
              <w:noProof/>
              <w:webHidden/>
              <w:rPrChange w:id="2198" w:author="raye" w:date="2018-08-10T12:30:00Z">
                <w:rPr>
                  <w:noProof/>
                  <w:webHidden/>
                </w:rPr>
              </w:rPrChange>
            </w:rPr>
            <w:tab/>
          </w:r>
          <w:r w:rsidR="002510B6" w:rsidRPr="00B0205A">
            <w:rPr>
              <w:rFonts w:ascii="Times New Roman" w:hAnsi="Times New Roman" w:cs="Times New Roman"/>
              <w:noProof/>
              <w:webHidden/>
              <w:rPrChange w:id="2199" w:author="raye" w:date="2018-08-10T12:30:00Z">
                <w:rPr>
                  <w:noProof/>
                  <w:webHidden/>
                </w:rPr>
              </w:rPrChange>
            </w:rPr>
            <w:fldChar w:fldCharType="begin"/>
          </w:r>
          <w:r w:rsidR="002510B6" w:rsidRPr="00B0205A">
            <w:rPr>
              <w:rFonts w:ascii="Times New Roman" w:hAnsi="Times New Roman" w:cs="Times New Roman"/>
              <w:noProof/>
              <w:webHidden/>
              <w:rPrChange w:id="2200" w:author="raye" w:date="2018-08-10T12:30:00Z">
                <w:rPr>
                  <w:noProof/>
                  <w:webHidden/>
                </w:rPr>
              </w:rPrChange>
            </w:rPr>
            <w:instrText xml:space="preserve"> PAGEREF _Toc520840570 \h </w:instrText>
          </w:r>
          <w:r w:rsidR="002510B6" w:rsidRPr="00B0205A">
            <w:rPr>
              <w:rFonts w:ascii="Times New Roman" w:hAnsi="Times New Roman" w:cs="Times New Roman"/>
              <w:noProof/>
              <w:webHidden/>
              <w:rPrChange w:id="2201"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202" w:author="raye" w:date="2018-08-10T12:30:00Z">
                <w:rPr>
                  <w:noProof/>
                  <w:webHidden/>
                </w:rPr>
              </w:rPrChange>
            </w:rPr>
            <w:fldChar w:fldCharType="separate"/>
          </w:r>
          <w:r w:rsidR="002510B6" w:rsidRPr="00B0205A">
            <w:rPr>
              <w:rFonts w:ascii="Times New Roman" w:hAnsi="Times New Roman" w:cs="Times New Roman"/>
              <w:noProof/>
              <w:webHidden/>
              <w:rPrChange w:id="2203" w:author="raye" w:date="2018-08-10T12:30:00Z">
                <w:rPr>
                  <w:noProof/>
                  <w:webHidden/>
                </w:rPr>
              </w:rPrChange>
            </w:rPr>
            <w:t>280</w:t>
          </w:r>
          <w:r w:rsidR="002510B6" w:rsidRPr="00B0205A">
            <w:rPr>
              <w:rFonts w:ascii="Times New Roman" w:hAnsi="Times New Roman" w:cs="Times New Roman"/>
              <w:noProof/>
              <w:webHidden/>
              <w:rPrChange w:id="2204" w:author="raye" w:date="2018-08-10T12:30:00Z">
                <w:rPr>
                  <w:noProof/>
                  <w:webHidden/>
                </w:rPr>
              </w:rPrChange>
            </w:rPr>
            <w:fldChar w:fldCharType="end"/>
          </w:r>
          <w:r w:rsidRPr="00B0205A">
            <w:rPr>
              <w:rFonts w:ascii="Times New Roman" w:hAnsi="Times New Roman" w:cs="Times New Roman"/>
              <w:noProof/>
              <w:rPrChange w:id="2205" w:author="raye" w:date="2018-08-10T12:30:00Z">
                <w:rPr>
                  <w:noProof/>
                </w:rPr>
              </w:rPrChange>
            </w:rPr>
            <w:fldChar w:fldCharType="end"/>
          </w:r>
        </w:p>
        <w:p w14:paraId="6565A263" w14:textId="77777777" w:rsidR="002510B6" w:rsidRPr="00B0205A" w:rsidRDefault="000B35C0">
          <w:pPr>
            <w:pStyle w:val="21"/>
            <w:tabs>
              <w:tab w:val="right" w:pos="8296"/>
            </w:tabs>
            <w:rPr>
              <w:rFonts w:ascii="Times New Roman" w:hAnsi="Times New Roman" w:cs="Times New Roman"/>
              <w:b w:val="0"/>
              <w:bCs w:val="0"/>
              <w:noProof/>
              <w:sz w:val="21"/>
              <w:rPrChange w:id="2206" w:author="raye" w:date="2018-08-10T12:30:00Z">
                <w:rPr>
                  <w:rFonts w:cstheme="minorBidi"/>
                  <w:b w:val="0"/>
                  <w:bCs w:val="0"/>
                  <w:noProof/>
                  <w:sz w:val="21"/>
                </w:rPr>
              </w:rPrChange>
            </w:rPr>
          </w:pPr>
          <w:r w:rsidRPr="00B0205A">
            <w:rPr>
              <w:rFonts w:ascii="Times New Roman" w:hAnsi="Times New Roman" w:cs="Times New Roman"/>
              <w:rPrChange w:id="2207" w:author="raye" w:date="2018-08-10T12:30:00Z">
                <w:rPr/>
              </w:rPrChange>
            </w:rPr>
            <w:fldChar w:fldCharType="begin"/>
          </w:r>
          <w:r w:rsidRPr="00B0205A">
            <w:rPr>
              <w:rFonts w:ascii="Times New Roman" w:hAnsi="Times New Roman" w:cs="Times New Roman"/>
              <w:rPrChange w:id="2208" w:author="raye" w:date="2018-08-10T12:30:00Z">
                <w:rPr/>
              </w:rPrChange>
            </w:rPr>
            <w:instrText xml:space="preserve"> HYPERLINK \l "_Toc520840571" </w:instrText>
          </w:r>
          <w:r w:rsidRPr="00B0205A">
            <w:rPr>
              <w:rFonts w:ascii="Times New Roman" w:hAnsi="Times New Roman" w:cs="Times New Roman"/>
              <w:rPrChange w:id="2209" w:author="raye" w:date="2018-08-10T12:30:00Z">
                <w:rPr>
                  <w:noProof/>
                </w:rPr>
              </w:rPrChange>
            </w:rPr>
            <w:fldChar w:fldCharType="separate"/>
          </w:r>
          <w:r w:rsidR="002510B6" w:rsidRPr="00B0205A">
            <w:rPr>
              <w:rStyle w:val="ac"/>
              <w:rFonts w:ascii="Times New Roman" w:hAnsi="Times New Roman" w:cs="Times New Roman"/>
              <w:noProof/>
              <w:color w:val="auto"/>
            </w:rPr>
            <w:t>3.5.2.2. Access</w:t>
          </w:r>
          <w:r w:rsidR="002510B6" w:rsidRPr="00B0205A">
            <w:rPr>
              <w:rFonts w:ascii="Times New Roman" w:hAnsi="Times New Roman" w:cs="Times New Roman"/>
              <w:noProof/>
              <w:webHidden/>
              <w:rPrChange w:id="2210" w:author="raye" w:date="2018-08-10T12:30:00Z">
                <w:rPr>
                  <w:noProof/>
                  <w:webHidden/>
                </w:rPr>
              </w:rPrChange>
            </w:rPr>
            <w:tab/>
          </w:r>
          <w:r w:rsidR="002510B6" w:rsidRPr="00B0205A">
            <w:rPr>
              <w:rFonts w:ascii="Times New Roman" w:hAnsi="Times New Roman" w:cs="Times New Roman"/>
              <w:noProof/>
              <w:webHidden/>
              <w:rPrChange w:id="2211" w:author="raye" w:date="2018-08-10T12:30:00Z">
                <w:rPr>
                  <w:noProof/>
                  <w:webHidden/>
                </w:rPr>
              </w:rPrChange>
            </w:rPr>
            <w:fldChar w:fldCharType="begin"/>
          </w:r>
          <w:r w:rsidR="002510B6" w:rsidRPr="00B0205A">
            <w:rPr>
              <w:rFonts w:ascii="Times New Roman" w:hAnsi="Times New Roman" w:cs="Times New Roman"/>
              <w:noProof/>
              <w:webHidden/>
              <w:rPrChange w:id="2212" w:author="raye" w:date="2018-08-10T12:30:00Z">
                <w:rPr>
                  <w:noProof/>
                  <w:webHidden/>
                </w:rPr>
              </w:rPrChange>
            </w:rPr>
            <w:instrText xml:space="preserve"> PAGEREF _Toc520840571 \h </w:instrText>
          </w:r>
          <w:r w:rsidR="002510B6" w:rsidRPr="00B0205A">
            <w:rPr>
              <w:rFonts w:ascii="Times New Roman" w:hAnsi="Times New Roman" w:cs="Times New Roman"/>
              <w:noProof/>
              <w:webHidden/>
              <w:rPrChange w:id="2213"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214" w:author="raye" w:date="2018-08-10T12:30:00Z">
                <w:rPr>
                  <w:noProof/>
                  <w:webHidden/>
                </w:rPr>
              </w:rPrChange>
            </w:rPr>
            <w:fldChar w:fldCharType="separate"/>
          </w:r>
          <w:r w:rsidR="002510B6" w:rsidRPr="00B0205A">
            <w:rPr>
              <w:rFonts w:ascii="Times New Roman" w:hAnsi="Times New Roman" w:cs="Times New Roman"/>
              <w:noProof/>
              <w:webHidden/>
              <w:rPrChange w:id="2215" w:author="raye" w:date="2018-08-10T12:30:00Z">
                <w:rPr>
                  <w:noProof/>
                  <w:webHidden/>
                </w:rPr>
              </w:rPrChange>
            </w:rPr>
            <w:t>281</w:t>
          </w:r>
          <w:r w:rsidR="002510B6" w:rsidRPr="00B0205A">
            <w:rPr>
              <w:rFonts w:ascii="Times New Roman" w:hAnsi="Times New Roman" w:cs="Times New Roman"/>
              <w:noProof/>
              <w:webHidden/>
              <w:rPrChange w:id="2216" w:author="raye" w:date="2018-08-10T12:30:00Z">
                <w:rPr>
                  <w:noProof/>
                  <w:webHidden/>
                </w:rPr>
              </w:rPrChange>
            </w:rPr>
            <w:fldChar w:fldCharType="end"/>
          </w:r>
          <w:r w:rsidRPr="00B0205A">
            <w:rPr>
              <w:rFonts w:ascii="Times New Roman" w:hAnsi="Times New Roman" w:cs="Times New Roman"/>
              <w:noProof/>
              <w:rPrChange w:id="2217" w:author="raye" w:date="2018-08-10T12:30:00Z">
                <w:rPr>
                  <w:noProof/>
                </w:rPr>
              </w:rPrChange>
            </w:rPr>
            <w:fldChar w:fldCharType="end"/>
          </w:r>
        </w:p>
        <w:p w14:paraId="0713A216" w14:textId="77777777" w:rsidR="002510B6" w:rsidRPr="00B0205A" w:rsidRDefault="000B35C0">
          <w:pPr>
            <w:pStyle w:val="21"/>
            <w:tabs>
              <w:tab w:val="right" w:pos="8296"/>
            </w:tabs>
            <w:rPr>
              <w:rFonts w:ascii="Times New Roman" w:hAnsi="Times New Roman" w:cs="Times New Roman"/>
              <w:b w:val="0"/>
              <w:bCs w:val="0"/>
              <w:noProof/>
              <w:sz w:val="21"/>
              <w:rPrChange w:id="2218" w:author="raye" w:date="2018-08-10T12:30:00Z">
                <w:rPr>
                  <w:rFonts w:cstheme="minorBidi"/>
                  <w:b w:val="0"/>
                  <w:bCs w:val="0"/>
                  <w:noProof/>
                  <w:sz w:val="21"/>
                </w:rPr>
              </w:rPrChange>
            </w:rPr>
          </w:pPr>
          <w:r w:rsidRPr="00B0205A">
            <w:rPr>
              <w:rFonts w:ascii="Times New Roman" w:hAnsi="Times New Roman" w:cs="Times New Roman"/>
              <w:rPrChange w:id="2219" w:author="raye" w:date="2018-08-10T12:30:00Z">
                <w:rPr/>
              </w:rPrChange>
            </w:rPr>
            <w:fldChar w:fldCharType="begin"/>
          </w:r>
          <w:r w:rsidRPr="00B0205A">
            <w:rPr>
              <w:rFonts w:ascii="Times New Roman" w:hAnsi="Times New Roman" w:cs="Times New Roman"/>
              <w:rPrChange w:id="2220" w:author="raye" w:date="2018-08-10T12:30:00Z">
                <w:rPr/>
              </w:rPrChange>
            </w:rPr>
            <w:instrText xml:space="preserve"> HYPERLINK \l "_Toc520840572" </w:instrText>
          </w:r>
          <w:r w:rsidRPr="00B0205A">
            <w:rPr>
              <w:rFonts w:ascii="Times New Roman" w:hAnsi="Times New Roman" w:cs="Times New Roman"/>
              <w:rPrChange w:id="2221" w:author="raye" w:date="2018-08-10T12:30:00Z">
                <w:rPr>
                  <w:noProof/>
                </w:rPr>
              </w:rPrChange>
            </w:rPr>
            <w:fldChar w:fldCharType="separate"/>
          </w:r>
          <w:r w:rsidR="002510B6" w:rsidRPr="00B0205A">
            <w:rPr>
              <w:rStyle w:val="ac"/>
              <w:rFonts w:ascii="Times New Roman" w:hAnsi="Times New Roman" w:cs="Times New Roman"/>
              <w:noProof/>
              <w:color w:val="auto"/>
            </w:rPr>
            <w:t>3.6. Requirements for report and accounting</w:t>
          </w:r>
          <w:r w:rsidR="002510B6" w:rsidRPr="00B0205A">
            <w:rPr>
              <w:rFonts w:ascii="Times New Roman" w:hAnsi="Times New Roman" w:cs="Times New Roman"/>
              <w:noProof/>
              <w:webHidden/>
              <w:rPrChange w:id="2222" w:author="raye" w:date="2018-08-10T12:30:00Z">
                <w:rPr>
                  <w:noProof/>
                  <w:webHidden/>
                </w:rPr>
              </w:rPrChange>
            </w:rPr>
            <w:tab/>
          </w:r>
          <w:r w:rsidR="002510B6" w:rsidRPr="00B0205A">
            <w:rPr>
              <w:rFonts w:ascii="Times New Roman" w:hAnsi="Times New Roman" w:cs="Times New Roman"/>
              <w:noProof/>
              <w:webHidden/>
              <w:rPrChange w:id="2223" w:author="raye" w:date="2018-08-10T12:30:00Z">
                <w:rPr>
                  <w:noProof/>
                  <w:webHidden/>
                </w:rPr>
              </w:rPrChange>
            </w:rPr>
            <w:fldChar w:fldCharType="begin"/>
          </w:r>
          <w:r w:rsidR="002510B6" w:rsidRPr="00B0205A">
            <w:rPr>
              <w:rFonts w:ascii="Times New Roman" w:hAnsi="Times New Roman" w:cs="Times New Roman"/>
              <w:noProof/>
              <w:webHidden/>
              <w:rPrChange w:id="2224" w:author="raye" w:date="2018-08-10T12:30:00Z">
                <w:rPr>
                  <w:noProof/>
                  <w:webHidden/>
                </w:rPr>
              </w:rPrChange>
            </w:rPr>
            <w:instrText xml:space="preserve"> PAGEREF _Toc520840572 \h </w:instrText>
          </w:r>
          <w:r w:rsidR="002510B6" w:rsidRPr="00B0205A">
            <w:rPr>
              <w:rFonts w:ascii="Times New Roman" w:hAnsi="Times New Roman" w:cs="Times New Roman"/>
              <w:noProof/>
              <w:webHidden/>
              <w:rPrChange w:id="2225"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226" w:author="raye" w:date="2018-08-10T12:30:00Z">
                <w:rPr>
                  <w:noProof/>
                  <w:webHidden/>
                </w:rPr>
              </w:rPrChange>
            </w:rPr>
            <w:fldChar w:fldCharType="separate"/>
          </w:r>
          <w:r w:rsidR="002510B6" w:rsidRPr="00B0205A">
            <w:rPr>
              <w:rFonts w:ascii="Times New Roman" w:hAnsi="Times New Roman" w:cs="Times New Roman"/>
              <w:noProof/>
              <w:webHidden/>
              <w:rPrChange w:id="2227" w:author="raye" w:date="2018-08-10T12:30:00Z">
                <w:rPr>
                  <w:noProof/>
                  <w:webHidden/>
                </w:rPr>
              </w:rPrChange>
            </w:rPr>
            <w:t>281</w:t>
          </w:r>
          <w:r w:rsidR="002510B6" w:rsidRPr="00B0205A">
            <w:rPr>
              <w:rFonts w:ascii="Times New Roman" w:hAnsi="Times New Roman" w:cs="Times New Roman"/>
              <w:noProof/>
              <w:webHidden/>
              <w:rPrChange w:id="2228" w:author="raye" w:date="2018-08-10T12:30:00Z">
                <w:rPr>
                  <w:noProof/>
                  <w:webHidden/>
                </w:rPr>
              </w:rPrChange>
            </w:rPr>
            <w:fldChar w:fldCharType="end"/>
          </w:r>
          <w:r w:rsidRPr="00B0205A">
            <w:rPr>
              <w:rFonts w:ascii="Times New Roman" w:hAnsi="Times New Roman" w:cs="Times New Roman"/>
              <w:noProof/>
              <w:rPrChange w:id="2229" w:author="raye" w:date="2018-08-10T12:30:00Z">
                <w:rPr>
                  <w:noProof/>
                </w:rPr>
              </w:rPrChange>
            </w:rPr>
            <w:fldChar w:fldCharType="end"/>
          </w:r>
        </w:p>
        <w:p w14:paraId="173DCB9C" w14:textId="77777777" w:rsidR="002510B6" w:rsidRPr="00B0205A" w:rsidRDefault="000B35C0">
          <w:pPr>
            <w:pStyle w:val="31"/>
            <w:tabs>
              <w:tab w:val="right" w:pos="8296"/>
            </w:tabs>
            <w:rPr>
              <w:rFonts w:ascii="Times New Roman" w:hAnsi="Times New Roman" w:cs="Times New Roman"/>
              <w:noProof/>
              <w:sz w:val="21"/>
              <w:szCs w:val="22"/>
              <w:rPrChange w:id="2230" w:author="raye" w:date="2018-08-10T12:30:00Z">
                <w:rPr>
                  <w:rFonts w:cstheme="minorBidi"/>
                  <w:noProof/>
                  <w:sz w:val="21"/>
                  <w:szCs w:val="22"/>
                </w:rPr>
              </w:rPrChange>
            </w:rPr>
          </w:pPr>
          <w:r w:rsidRPr="00B0205A">
            <w:rPr>
              <w:rFonts w:ascii="Times New Roman" w:hAnsi="Times New Roman" w:cs="Times New Roman"/>
              <w:rPrChange w:id="2231" w:author="raye" w:date="2018-08-10T12:30:00Z">
                <w:rPr/>
              </w:rPrChange>
            </w:rPr>
            <w:fldChar w:fldCharType="begin"/>
          </w:r>
          <w:r w:rsidRPr="00B0205A">
            <w:rPr>
              <w:rFonts w:ascii="Times New Roman" w:hAnsi="Times New Roman" w:cs="Times New Roman"/>
              <w:rPrChange w:id="2232" w:author="raye" w:date="2018-08-10T12:30:00Z">
                <w:rPr/>
              </w:rPrChange>
            </w:rPr>
            <w:instrText xml:space="preserve"> HYPERLINK \l "_Toc520840573" </w:instrText>
          </w:r>
          <w:r w:rsidRPr="00B0205A">
            <w:rPr>
              <w:rFonts w:ascii="Times New Roman" w:hAnsi="Times New Roman" w:cs="Times New Roman"/>
              <w:rPrChange w:id="2233" w:author="raye" w:date="2018-08-10T12:30:00Z">
                <w:rPr>
                  <w:noProof/>
                </w:rPr>
              </w:rPrChange>
            </w:rPr>
            <w:fldChar w:fldCharType="separate"/>
          </w:r>
          <w:r w:rsidR="002510B6" w:rsidRPr="00B0205A">
            <w:rPr>
              <w:rStyle w:val="ac"/>
              <w:rFonts w:ascii="Times New Roman" w:hAnsi="Times New Roman" w:cs="Times New Roman"/>
              <w:noProof/>
              <w:color w:val="auto"/>
              <w:rPrChange w:id="2234" w:author="raye" w:date="2018-08-10T12:30:00Z">
                <w:rPr>
                  <w:rStyle w:val="ac"/>
                  <w:rFonts w:ascii="Calibri" w:hAnsi="Calibri"/>
                  <w:noProof/>
                  <w:color w:val="auto"/>
                </w:rPr>
              </w:rPrChange>
            </w:rPr>
            <w:t>Form 1: Service &amp; Insurance (#6)</w:t>
          </w:r>
          <w:r w:rsidR="002510B6" w:rsidRPr="00B0205A">
            <w:rPr>
              <w:rFonts w:ascii="Times New Roman" w:hAnsi="Times New Roman" w:cs="Times New Roman"/>
              <w:noProof/>
              <w:webHidden/>
              <w:rPrChange w:id="2235" w:author="raye" w:date="2018-08-10T12:30:00Z">
                <w:rPr>
                  <w:noProof/>
                  <w:webHidden/>
                </w:rPr>
              </w:rPrChange>
            </w:rPr>
            <w:tab/>
          </w:r>
          <w:r w:rsidR="002510B6" w:rsidRPr="00B0205A">
            <w:rPr>
              <w:rFonts w:ascii="Times New Roman" w:hAnsi="Times New Roman" w:cs="Times New Roman"/>
              <w:noProof/>
              <w:webHidden/>
              <w:rPrChange w:id="2236" w:author="raye" w:date="2018-08-10T12:30:00Z">
                <w:rPr>
                  <w:noProof/>
                  <w:webHidden/>
                </w:rPr>
              </w:rPrChange>
            </w:rPr>
            <w:fldChar w:fldCharType="begin"/>
          </w:r>
          <w:r w:rsidR="002510B6" w:rsidRPr="00B0205A">
            <w:rPr>
              <w:rFonts w:ascii="Times New Roman" w:hAnsi="Times New Roman" w:cs="Times New Roman"/>
              <w:noProof/>
              <w:webHidden/>
              <w:rPrChange w:id="2237" w:author="raye" w:date="2018-08-10T12:30:00Z">
                <w:rPr>
                  <w:noProof/>
                  <w:webHidden/>
                </w:rPr>
              </w:rPrChange>
            </w:rPr>
            <w:instrText xml:space="preserve"> PAGEREF _Toc520840573 \h </w:instrText>
          </w:r>
          <w:r w:rsidR="002510B6" w:rsidRPr="00B0205A">
            <w:rPr>
              <w:rFonts w:ascii="Times New Roman" w:hAnsi="Times New Roman" w:cs="Times New Roman"/>
              <w:noProof/>
              <w:webHidden/>
              <w:rPrChange w:id="2238"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239" w:author="raye" w:date="2018-08-10T12:30:00Z">
                <w:rPr>
                  <w:noProof/>
                  <w:webHidden/>
                </w:rPr>
              </w:rPrChange>
            </w:rPr>
            <w:fldChar w:fldCharType="separate"/>
          </w:r>
          <w:r w:rsidR="002510B6" w:rsidRPr="00B0205A">
            <w:rPr>
              <w:rFonts w:ascii="Times New Roman" w:hAnsi="Times New Roman" w:cs="Times New Roman"/>
              <w:noProof/>
              <w:webHidden/>
              <w:rPrChange w:id="2240" w:author="raye" w:date="2018-08-10T12:30:00Z">
                <w:rPr>
                  <w:noProof/>
                  <w:webHidden/>
                </w:rPr>
              </w:rPrChange>
            </w:rPr>
            <w:t>281</w:t>
          </w:r>
          <w:r w:rsidR="002510B6" w:rsidRPr="00B0205A">
            <w:rPr>
              <w:rFonts w:ascii="Times New Roman" w:hAnsi="Times New Roman" w:cs="Times New Roman"/>
              <w:noProof/>
              <w:webHidden/>
              <w:rPrChange w:id="2241" w:author="raye" w:date="2018-08-10T12:30:00Z">
                <w:rPr>
                  <w:noProof/>
                  <w:webHidden/>
                </w:rPr>
              </w:rPrChange>
            </w:rPr>
            <w:fldChar w:fldCharType="end"/>
          </w:r>
          <w:r w:rsidRPr="00B0205A">
            <w:rPr>
              <w:rFonts w:ascii="Times New Roman" w:hAnsi="Times New Roman" w:cs="Times New Roman"/>
              <w:noProof/>
              <w:rPrChange w:id="2242" w:author="raye" w:date="2018-08-10T12:30:00Z">
                <w:rPr>
                  <w:noProof/>
                </w:rPr>
              </w:rPrChange>
            </w:rPr>
            <w:fldChar w:fldCharType="end"/>
          </w:r>
        </w:p>
        <w:p w14:paraId="38B8DA31" w14:textId="77777777" w:rsidR="002510B6" w:rsidRPr="00B0205A" w:rsidRDefault="000B35C0">
          <w:pPr>
            <w:pStyle w:val="31"/>
            <w:tabs>
              <w:tab w:val="right" w:pos="8296"/>
            </w:tabs>
            <w:rPr>
              <w:rFonts w:ascii="Times New Roman" w:hAnsi="Times New Roman" w:cs="Times New Roman"/>
              <w:noProof/>
              <w:sz w:val="21"/>
              <w:szCs w:val="22"/>
              <w:rPrChange w:id="2243" w:author="raye" w:date="2018-08-10T12:30:00Z">
                <w:rPr>
                  <w:rFonts w:cstheme="minorBidi"/>
                  <w:noProof/>
                  <w:sz w:val="21"/>
                  <w:szCs w:val="22"/>
                </w:rPr>
              </w:rPrChange>
            </w:rPr>
          </w:pPr>
          <w:r w:rsidRPr="00B0205A">
            <w:rPr>
              <w:rFonts w:ascii="Times New Roman" w:hAnsi="Times New Roman" w:cs="Times New Roman"/>
              <w:rPrChange w:id="2244" w:author="raye" w:date="2018-08-10T12:30:00Z">
                <w:rPr/>
              </w:rPrChange>
            </w:rPr>
            <w:fldChar w:fldCharType="begin"/>
          </w:r>
          <w:r w:rsidRPr="00B0205A">
            <w:rPr>
              <w:rFonts w:ascii="Times New Roman" w:hAnsi="Times New Roman" w:cs="Times New Roman"/>
              <w:rPrChange w:id="2245" w:author="raye" w:date="2018-08-10T12:30:00Z">
                <w:rPr/>
              </w:rPrChange>
            </w:rPr>
            <w:instrText xml:space="preserve"> HYPERLINK \l "_Toc520840574" </w:instrText>
          </w:r>
          <w:r w:rsidRPr="00B0205A">
            <w:rPr>
              <w:rFonts w:ascii="Times New Roman" w:hAnsi="Times New Roman" w:cs="Times New Roman"/>
              <w:rPrChange w:id="2246" w:author="raye" w:date="2018-08-10T12:30:00Z">
                <w:rPr>
                  <w:noProof/>
                </w:rPr>
              </w:rPrChange>
            </w:rPr>
            <w:fldChar w:fldCharType="separate"/>
          </w:r>
          <w:r w:rsidR="002510B6" w:rsidRPr="00B0205A">
            <w:rPr>
              <w:rStyle w:val="ac"/>
              <w:rFonts w:ascii="Times New Roman" w:hAnsi="Times New Roman" w:cs="Times New Roman"/>
              <w:noProof/>
              <w:color w:val="auto"/>
              <w:rPrChange w:id="2247" w:author="raye" w:date="2018-08-10T12:30:00Z">
                <w:rPr>
                  <w:rStyle w:val="ac"/>
                  <w:rFonts w:ascii="Calibri" w:hAnsi="Calibri"/>
                  <w:noProof/>
                  <w:color w:val="auto"/>
                </w:rPr>
              </w:rPrChange>
            </w:rPr>
            <w:t>Form 2: Metal (#7)</w:t>
          </w:r>
          <w:r w:rsidR="002510B6" w:rsidRPr="00B0205A">
            <w:rPr>
              <w:rFonts w:ascii="Times New Roman" w:hAnsi="Times New Roman" w:cs="Times New Roman"/>
              <w:noProof/>
              <w:webHidden/>
              <w:rPrChange w:id="2248" w:author="raye" w:date="2018-08-10T12:30:00Z">
                <w:rPr>
                  <w:noProof/>
                  <w:webHidden/>
                </w:rPr>
              </w:rPrChange>
            </w:rPr>
            <w:tab/>
          </w:r>
          <w:r w:rsidR="002510B6" w:rsidRPr="00B0205A">
            <w:rPr>
              <w:rFonts w:ascii="Times New Roman" w:hAnsi="Times New Roman" w:cs="Times New Roman"/>
              <w:noProof/>
              <w:webHidden/>
              <w:rPrChange w:id="2249" w:author="raye" w:date="2018-08-10T12:30:00Z">
                <w:rPr>
                  <w:noProof/>
                  <w:webHidden/>
                </w:rPr>
              </w:rPrChange>
            </w:rPr>
            <w:fldChar w:fldCharType="begin"/>
          </w:r>
          <w:r w:rsidR="002510B6" w:rsidRPr="00B0205A">
            <w:rPr>
              <w:rFonts w:ascii="Times New Roman" w:hAnsi="Times New Roman" w:cs="Times New Roman"/>
              <w:noProof/>
              <w:webHidden/>
              <w:rPrChange w:id="2250" w:author="raye" w:date="2018-08-10T12:30:00Z">
                <w:rPr>
                  <w:noProof/>
                  <w:webHidden/>
                </w:rPr>
              </w:rPrChange>
            </w:rPr>
            <w:instrText xml:space="preserve"> PAGEREF _Toc520840574 \h </w:instrText>
          </w:r>
          <w:r w:rsidR="002510B6" w:rsidRPr="00B0205A">
            <w:rPr>
              <w:rFonts w:ascii="Times New Roman" w:hAnsi="Times New Roman" w:cs="Times New Roman"/>
              <w:noProof/>
              <w:webHidden/>
              <w:rPrChange w:id="2251"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252" w:author="raye" w:date="2018-08-10T12:30:00Z">
                <w:rPr>
                  <w:noProof/>
                  <w:webHidden/>
                </w:rPr>
              </w:rPrChange>
            </w:rPr>
            <w:fldChar w:fldCharType="separate"/>
          </w:r>
          <w:r w:rsidR="002510B6" w:rsidRPr="00B0205A">
            <w:rPr>
              <w:rFonts w:ascii="Times New Roman" w:hAnsi="Times New Roman" w:cs="Times New Roman"/>
              <w:noProof/>
              <w:webHidden/>
              <w:rPrChange w:id="2253" w:author="raye" w:date="2018-08-10T12:30:00Z">
                <w:rPr>
                  <w:noProof/>
                  <w:webHidden/>
                </w:rPr>
              </w:rPrChange>
            </w:rPr>
            <w:t>284</w:t>
          </w:r>
          <w:r w:rsidR="002510B6" w:rsidRPr="00B0205A">
            <w:rPr>
              <w:rFonts w:ascii="Times New Roman" w:hAnsi="Times New Roman" w:cs="Times New Roman"/>
              <w:noProof/>
              <w:webHidden/>
              <w:rPrChange w:id="2254" w:author="raye" w:date="2018-08-10T12:30:00Z">
                <w:rPr>
                  <w:noProof/>
                  <w:webHidden/>
                </w:rPr>
              </w:rPrChange>
            </w:rPr>
            <w:fldChar w:fldCharType="end"/>
          </w:r>
          <w:r w:rsidRPr="00B0205A">
            <w:rPr>
              <w:rFonts w:ascii="Times New Roman" w:hAnsi="Times New Roman" w:cs="Times New Roman"/>
              <w:noProof/>
              <w:rPrChange w:id="2255" w:author="raye" w:date="2018-08-10T12:30:00Z">
                <w:rPr>
                  <w:noProof/>
                </w:rPr>
              </w:rPrChange>
            </w:rPr>
            <w:fldChar w:fldCharType="end"/>
          </w:r>
        </w:p>
        <w:p w14:paraId="26975E52" w14:textId="77777777" w:rsidR="002510B6" w:rsidRPr="00B0205A" w:rsidRDefault="000B35C0">
          <w:pPr>
            <w:pStyle w:val="31"/>
            <w:tabs>
              <w:tab w:val="right" w:pos="8296"/>
            </w:tabs>
            <w:rPr>
              <w:rFonts w:ascii="Times New Roman" w:hAnsi="Times New Roman" w:cs="Times New Roman"/>
              <w:noProof/>
              <w:sz w:val="21"/>
              <w:szCs w:val="22"/>
              <w:rPrChange w:id="2256" w:author="raye" w:date="2018-08-10T12:30:00Z">
                <w:rPr>
                  <w:rFonts w:cstheme="minorBidi"/>
                  <w:noProof/>
                  <w:sz w:val="21"/>
                  <w:szCs w:val="22"/>
                </w:rPr>
              </w:rPrChange>
            </w:rPr>
          </w:pPr>
          <w:r w:rsidRPr="00B0205A">
            <w:rPr>
              <w:rFonts w:ascii="Times New Roman" w:hAnsi="Times New Roman" w:cs="Times New Roman"/>
              <w:rPrChange w:id="2257" w:author="raye" w:date="2018-08-10T12:30:00Z">
                <w:rPr/>
              </w:rPrChange>
            </w:rPr>
            <w:fldChar w:fldCharType="begin"/>
          </w:r>
          <w:r w:rsidRPr="00B0205A">
            <w:rPr>
              <w:rFonts w:ascii="Times New Roman" w:hAnsi="Times New Roman" w:cs="Times New Roman"/>
              <w:rPrChange w:id="2258" w:author="raye" w:date="2018-08-10T12:30:00Z">
                <w:rPr/>
              </w:rPrChange>
            </w:rPr>
            <w:instrText xml:space="preserve"> HYPERLINK \l "_Toc520840575" </w:instrText>
          </w:r>
          <w:r w:rsidRPr="00B0205A">
            <w:rPr>
              <w:rFonts w:ascii="Times New Roman" w:hAnsi="Times New Roman" w:cs="Times New Roman"/>
              <w:rPrChange w:id="2259" w:author="raye" w:date="2018-08-10T12:30:00Z">
                <w:rPr>
                  <w:noProof/>
                </w:rPr>
              </w:rPrChange>
            </w:rPr>
            <w:fldChar w:fldCharType="separate"/>
          </w:r>
          <w:r w:rsidR="002510B6" w:rsidRPr="00B0205A">
            <w:rPr>
              <w:rStyle w:val="ac"/>
              <w:rFonts w:ascii="Times New Roman" w:hAnsi="Times New Roman" w:cs="Times New Roman"/>
              <w:noProof/>
              <w:color w:val="auto"/>
              <w:rPrChange w:id="2260" w:author="raye" w:date="2018-08-10T12:30:00Z">
                <w:rPr>
                  <w:rStyle w:val="ac"/>
                  <w:rFonts w:ascii="Calibri" w:hAnsi="Calibri"/>
                  <w:noProof/>
                  <w:color w:val="auto"/>
                </w:rPr>
              </w:rPrChange>
            </w:rPr>
            <w:t>Form 3: Oil &amp; Petro (#8)</w:t>
          </w:r>
          <w:r w:rsidR="002510B6" w:rsidRPr="00B0205A">
            <w:rPr>
              <w:rFonts w:ascii="Times New Roman" w:hAnsi="Times New Roman" w:cs="Times New Roman"/>
              <w:noProof/>
              <w:webHidden/>
              <w:rPrChange w:id="2261" w:author="raye" w:date="2018-08-10T12:30:00Z">
                <w:rPr>
                  <w:noProof/>
                  <w:webHidden/>
                </w:rPr>
              </w:rPrChange>
            </w:rPr>
            <w:tab/>
          </w:r>
          <w:r w:rsidR="002510B6" w:rsidRPr="00B0205A">
            <w:rPr>
              <w:rFonts w:ascii="Times New Roman" w:hAnsi="Times New Roman" w:cs="Times New Roman"/>
              <w:noProof/>
              <w:webHidden/>
              <w:rPrChange w:id="2262" w:author="raye" w:date="2018-08-10T12:30:00Z">
                <w:rPr>
                  <w:noProof/>
                  <w:webHidden/>
                </w:rPr>
              </w:rPrChange>
            </w:rPr>
            <w:fldChar w:fldCharType="begin"/>
          </w:r>
          <w:r w:rsidR="002510B6" w:rsidRPr="00B0205A">
            <w:rPr>
              <w:rFonts w:ascii="Times New Roman" w:hAnsi="Times New Roman" w:cs="Times New Roman"/>
              <w:noProof/>
              <w:webHidden/>
              <w:rPrChange w:id="2263" w:author="raye" w:date="2018-08-10T12:30:00Z">
                <w:rPr>
                  <w:noProof/>
                  <w:webHidden/>
                </w:rPr>
              </w:rPrChange>
            </w:rPr>
            <w:instrText xml:space="preserve"> PAGEREF _Toc520840575 \h </w:instrText>
          </w:r>
          <w:r w:rsidR="002510B6" w:rsidRPr="00B0205A">
            <w:rPr>
              <w:rFonts w:ascii="Times New Roman" w:hAnsi="Times New Roman" w:cs="Times New Roman"/>
              <w:noProof/>
              <w:webHidden/>
              <w:rPrChange w:id="226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265" w:author="raye" w:date="2018-08-10T12:30:00Z">
                <w:rPr>
                  <w:noProof/>
                  <w:webHidden/>
                </w:rPr>
              </w:rPrChange>
            </w:rPr>
            <w:fldChar w:fldCharType="separate"/>
          </w:r>
          <w:r w:rsidR="002510B6" w:rsidRPr="00B0205A">
            <w:rPr>
              <w:rFonts w:ascii="Times New Roman" w:hAnsi="Times New Roman" w:cs="Times New Roman"/>
              <w:noProof/>
              <w:webHidden/>
              <w:rPrChange w:id="2266" w:author="raye" w:date="2018-08-10T12:30:00Z">
                <w:rPr>
                  <w:noProof/>
                  <w:webHidden/>
                </w:rPr>
              </w:rPrChange>
            </w:rPr>
            <w:t>286</w:t>
          </w:r>
          <w:r w:rsidR="002510B6" w:rsidRPr="00B0205A">
            <w:rPr>
              <w:rFonts w:ascii="Times New Roman" w:hAnsi="Times New Roman" w:cs="Times New Roman"/>
              <w:noProof/>
              <w:webHidden/>
              <w:rPrChange w:id="2267" w:author="raye" w:date="2018-08-10T12:30:00Z">
                <w:rPr>
                  <w:noProof/>
                  <w:webHidden/>
                </w:rPr>
              </w:rPrChange>
            </w:rPr>
            <w:fldChar w:fldCharType="end"/>
          </w:r>
          <w:r w:rsidRPr="00B0205A">
            <w:rPr>
              <w:rFonts w:ascii="Times New Roman" w:hAnsi="Times New Roman" w:cs="Times New Roman"/>
              <w:noProof/>
              <w:rPrChange w:id="2268" w:author="raye" w:date="2018-08-10T12:30:00Z">
                <w:rPr>
                  <w:noProof/>
                </w:rPr>
              </w:rPrChange>
            </w:rPr>
            <w:fldChar w:fldCharType="end"/>
          </w:r>
        </w:p>
        <w:p w14:paraId="180A456F" w14:textId="77777777" w:rsidR="002510B6" w:rsidRPr="00B0205A" w:rsidRDefault="000B35C0">
          <w:pPr>
            <w:pStyle w:val="31"/>
            <w:tabs>
              <w:tab w:val="right" w:pos="8296"/>
            </w:tabs>
            <w:rPr>
              <w:rFonts w:ascii="Times New Roman" w:hAnsi="Times New Roman" w:cs="Times New Roman"/>
              <w:noProof/>
              <w:sz w:val="21"/>
              <w:szCs w:val="22"/>
              <w:rPrChange w:id="2269" w:author="raye" w:date="2018-08-10T12:30:00Z">
                <w:rPr>
                  <w:rFonts w:cstheme="minorBidi"/>
                  <w:noProof/>
                  <w:sz w:val="21"/>
                  <w:szCs w:val="22"/>
                </w:rPr>
              </w:rPrChange>
            </w:rPr>
          </w:pPr>
          <w:r w:rsidRPr="00B0205A">
            <w:rPr>
              <w:rFonts w:ascii="Times New Roman" w:hAnsi="Times New Roman" w:cs="Times New Roman"/>
              <w:rPrChange w:id="2270" w:author="raye" w:date="2018-08-10T12:30:00Z">
                <w:rPr/>
              </w:rPrChange>
            </w:rPr>
            <w:fldChar w:fldCharType="begin"/>
          </w:r>
          <w:r w:rsidRPr="00B0205A">
            <w:rPr>
              <w:rFonts w:ascii="Times New Roman" w:hAnsi="Times New Roman" w:cs="Times New Roman"/>
              <w:rPrChange w:id="2271" w:author="raye" w:date="2018-08-10T12:30:00Z">
                <w:rPr/>
              </w:rPrChange>
            </w:rPr>
            <w:instrText xml:space="preserve"> HYPERLINK \l "_Toc520840576" </w:instrText>
          </w:r>
          <w:r w:rsidRPr="00B0205A">
            <w:rPr>
              <w:rFonts w:ascii="Times New Roman" w:hAnsi="Times New Roman" w:cs="Times New Roman"/>
              <w:rPrChange w:id="2272" w:author="raye" w:date="2018-08-10T12:30:00Z">
                <w:rPr>
                  <w:noProof/>
                </w:rPr>
              </w:rPrChange>
            </w:rPr>
            <w:fldChar w:fldCharType="separate"/>
          </w:r>
          <w:r w:rsidR="002510B6" w:rsidRPr="00B0205A">
            <w:rPr>
              <w:rStyle w:val="ac"/>
              <w:rFonts w:ascii="Times New Roman" w:hAnsi="Times New Roman" w:cs="Times New Roman"/>
              <w:noProof/>
              <w:color w:val="auto"/>
              <w:rPrChange w:id="2273" w:author="raye" w:date="2018-08-10T12:30:00Z">
                <w:rPr>
                  <w:rStyle w:val="ac"/>
                  <w:rFonts w:ascii="Calibri" w:hAnsi="Calibri"/>
                  <w:noProof/>
                  <w:color w:val="auto"/>
                </w:rPr>
              </w:rPrChange>
            </w:rPr>
            <w:t>Form 4: Shipping &amp; Ship Building (#9)</w:t>
          </w:r>
          <w:r w:rsidR="002510B6" w:rsidRPr="00B0205A">
            <w:rPr>
              <w:rFonts w:ascii="Times New Roman" w:hAnsi="Times New Roman" w:cs="Times New Roman"/>
              <w:noProof/>
              <w:webHidden/>
              <w:rPrChange w:id="2274" w:author="raye" w:date="2018-08-10T12:30:00Z">
                <w:rPr>
                  <w:noProof/>
                  <w:webHidden/>
                </w:rPr>
              </w:rPrChange>
            </w:rPr>
            <w:tab/>
          </w:r>
          <w:r w:rsidR="002510B6" w:rsidRPr="00B0205A">
            <w:rPr>
              <w:rFonts w:ascii="Times New Roman" w:hAnsi="Times New Roman" w:cs="Times New Roman"/>
              <w:noProof/>
              <w:webHidden/>
              <w:rPrChange w:id="2275" w:author="raye" w:date="2018-08-10T12:30:00Z">
                <w:rPr>
                  <w:noProof/>
                  <w:webHidden/>
                </w:rPr>
              </w:rPrChange>
            </w:rPr>
            <w:fldChar w:fldCharType="begin"/>
          </w:r>
          <w:r w:rsidR="002510B6" w:rsidRPr="00B0205A">
            <w:rPr>
              <w:rFonts w:ascii="Times New Roman" w:hAnsi="Times New Roman" w:cs="Times New Roman"/>
              <w:noProof/>
              <w:webHidden/>
              <w:rPrChange w:id="2276" w:author="raye" w:date="2018-08-10T12:30:00Z">
                <w:rPr>
                  <w:noProof/>
                  <w:webHidden/>
                </w:rPr>
              </w:rPrChange>
            </w:rPr>
            <w:instrText xml:space="preserve"> PAGEREF _Toc520840576 \h </w:instrText>
          </w:r>
          <w:r w:rsidR="002510B6" w:rsidRPr="00B0205A">
            <w:rPr>
              <w:rFonts w:ascii="Times New Roman" w:hAnsi="Times New Roman" w:cs="Times New Roman"/>
              <w:noProof/>
              <w:webHidden/>
              <w:rPrChange w:id="2277"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278" w:author="raye" w:date="2018-08-10T12:30:00Z">
                <w:rPr>
                  <w:noProof/>
                  <w:webHidden/>
                </w:rPr>
              </w:rPrChange>
            </w:rPr>
            <w:fldChar w:fldCharType="separate"/>
          </w:r>
          <w:r w:rsidR="002510B6" w:rsidRPr="00B0205A">
            <w:rPr>
              <w:rFonts w:ascii="Times New Roman" w:hAnsi="Times New Roman" w:cs="Times New Roman"/>
              <w:noProof/>
              <w:webHidden/>
              <w:rPrChange w:id="2279" w:author="raye" w:date="2018-08-10T12:30:00Z">
                <w:rPr>
                  <w:noProof/>
                  <w:webHidden/>
                </w:rPr>
              </w:rPrChange>
            </w:rPr>
            <w:t>288</w:t>
          </w:r>
          <w:r w:rsidR="002510B6" w:rsidRPr="00B0205A">
            <w:rPr>
              <w:rFonts w:ascii="Times New Roman" w:hAnsi="Times New Roman" w:cs="Times New Roman"/>
              <w:noProof/>
              <w:webHidden/>
              <w:rPrChange w:id="2280" w:author="raye" w:date="2018-08-10T12:30:00Z">
                <w:rPr>
                  <w:noProof/>
                  <w:webHidden/>
                </w:rPr>
              </w:rPrChange>
            </w:rPr>
            <w:fldChar w:fldCharType="end"/>
          </w:r>
          <w:r w:rsidRPr="00B0205A">
            <w:rPr>
              <w:rFonts w:ascii="Times New Roman" w:hAnsi="Times New Roman" w:cs="Times New Roman"/>
              <w:noProof/>
              <w:rPrChange w:id="2281" w:author="raye" w:date="2018-08-10T12:30:00Z">
                <w:rPr>
                  <w:noProof/>
                </w:rPr>
              </w:rPrChange>
            </w:rPr>
            <w:fldChar w:fldCharType="end"/>
          </w:r>
        </w:p>
        <w:p w14:paraId="5D167E67" w14:textId="77777777" w:rsidR="002510B6" w:rsidRPr="00B0205A" w:rsidRDefault="000B35C0">
          <w:pPr>
            <w:pStyle w:val="21"/>
            <w:tabs>
              <w:tab w:val="right" w:pos="8296"/>
            </w:tabs>
            <w:rPr>
              <w:rFonts w:ascii="Times New Roman" w:hAnsi="Times New Roman" w:cs="Times New Roman"/>
              <w:b w:val="0"/>
              <w:bCs w:val="0"/>
              <w:noProof/>
              <w:sz w:val="21"/>
              <w:rPrChange w:id="2282" w:author="raye" w:date="2018-08-10T12:30:00Z">
                <w:rPr>
                  <w:rFonts w:cstheme="minorBidi"/>
                  <w:b w:val="0"/>
                  <w:bCs w:val="0"/>
                  <w:noProof/>
                  <w:sz w:val="21"/>
                </w:rPr>
              </w:rPrChange>
            </w:rPr>
          </w:pPr>
          <w:r w:rsidRPr="00B0205A">
            <w:rPr>
              <w:rFonts w:ascii="Times New Roman" w:hAnsi="Times New Roman" w:cs="Times New Roman"/>
              <w:rPrChange w:id="2283" w:author="raye" w:date="2018-08-10T12:30:00Z">
                <w:rPr/>
              </w:rPrChange>
            </w:rPr>
            <w:fldChar w:fldCharType="begin"/>
          </w:r>
          <w:r w:rsidRPr="00B0205A">
            <w:rPr>
              <w:rFonts w:ascii="Times New Roman" w:hAnsi="Times New Roman" w:cs="Times New Roman"/>
              <w:rPrChange w:id="2284" w:author="raye" w:date="2018-08-10T12:30:00Z">
                <w:rPr/>
              </w:rPrChange>
            </w:rPr>
            <w:instrText xml:space="preserve"> HYPERLINK \l "_Toc520840577" </w:instrText>
          </w:r>
          <w:r w:rsidRPr="00B0205A">
            <w:rPr>
              <w:rFonts w:ascii="Times New Roman" w:hAnsi="Times New Roman" w:cs="Times New Roman"/>
              <w:rPrChange w:id="2285" w:author="raye" w:date="2018-08-10T12:30:00Z">
                <w:rPr>
                  <w:noProof/>
                </w:rPr>
              </w:rPrChange>
            </w:rPr>
            <w:fldChar w:fldCharType="separate"/>
          </w:r>
          <w:r w:rsidR="002510B6" w:rsidRPr="00B0205A">
            <w:rPr>
              <w:rStyle w:val="ac"/>
              <w:rFonts w:ascii="Times New Roman" w:hAnsi="Times New Roman" w:cs="Times New Roman"/>
              <w:noProof/>
              <w:color w:val="auto"/>
            </w:rPr>
            <w:t>3.7. Regulatory requirements</w:t>
          </w:r>
          <w:r w:rsidR="002510B6" w:rsidRPr="00B0205A">
            <w:rPr>
              <w:rFonts w:ascii="Times New Roman" w:hAnsi="Times New Roman" w:cs="Times New Roman"/>
              <w:noProof/>
              <w:webHidden/>
              <w:rPrChange w:id="2286" w:author="raye" w:date="2018-08-10T12:30:00Z">
                <w:rPr>
                  <w:noProof/>
                  <w:webHidden/>
                </w:rPr>
              </w:rPrChange>
            </w:rPr>
            <w:tab/>
          </w:r>
          <w:r w:rsidR="002510B6" w:rsidRPr="00B0205A">
            <w:rPr>
              <w:rFonts w:ascii="Times New Roman" w:hAnsi="Times New Roman" w:cs="Times New Roman"/>
              <w:noProof/>
              <w:webHidden/>
              <w:rPrChange w:id="2287" w:author="raye" w:date="2018-08-10T12:30:00Z">
                <w:rPr>
                  <w:noProof/>
                  <w:webHidden/>
                </w:rPr>
              </w:rPrChange>
            </w:rPr>
            <w:fldChar w:fldCharType="begin"/>
          </w:r>
          <w:r w:rsidR="002510B6" w:rsidRPr="00B0205A">
            <w:rPr>
              <w:rFonts w:ascii="Times New Roman" w:hAnsi="Times New Roman" w:cs="Times New Roman"/>
              <w:noProof/>
              <w:webHidden/>
              <w:rPrChange w:id="2288" w:author="raye" w:date="2018-08-10T12:30:00Z">
                <w:rPr>
                  <w:noProof/>
                  <w:webHidden/>
                </w:rPr>
              </w:rPrChange>
            </w:rPr>
            <w:instrText xml:space="preserve"> PAGEREF _Toc520840577 \h </w:instrText>
          </w:r>
          <w:r w:rsidR="002510B6" w:rsidRPr="00B0205A">
            <w:rPr>
              <w:rFonts w:ascii="Times New Roman" w:hAnsi="Times New Roman" w:cs="Times New Roman"/>
              <w:noProof/>
              <w:webHidden/>
              <w:rPrChange w:id="228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290" w:author="raye" w:date="2018-08-10T12:30:00Z">
                <w:rPr>
                  <w:noProof/>
                  <w:webHidden/>
                </w:rPr>
              </w:rPrChange>
            </w:rPr>
            <w:fldChar w:fldCharType="separate"/>
          </w:r>
          <w:r w:rsidR="002510B6" w:rsidRPr="00B0205A">
            <w:rPr>
              <w:rFonts w:ascii="Times New Roman" w:hAnsi="Times New Roman" w:cs="Times New Roman"/>
              <w:noProof/>
              <w:webHidden/>
              <w:rPrChange w:id="2291" w:author="raye" w:date="2018-08-10T12:30:00Z">
                <w:rPr>
                  <w:noProof/>
                  <w:webHidden/>
                </w:rPr>
              </w:rPrChange>
            </w:rPr>
            <w:t>289</w:t>
          </w:r>
          <w:r w:rsidR="002510B6" w:rsidRPr="00B0205A">
            <w:rPr>
              <w:rFonts w:ascii="Times New Roman" w:hAnsi="Times New Roman" w:cs="Times New Roman"/>
              <w:noProof/>
              <w:webHidden/>
              <w:rPrChange w:id="2292" w:author="raye" w:date="2018-08-10T12:30:00Z">
                <w:rPr>
                  <w:noProof/>
                  <w:webHidden/>
                </w:rPr>
              </w:rPrChange>
            </w:rPr>
            <w:fldChar w:fldCharType="end"/>
          </w:r>
          <w:r w:rsidRPr="00B0205A">
            <w:rPr>
              <w:rFonts w:ascii="Times New Roman" w:hAnsi="Times New Roman" w:cs="Times New Roman"/>
              <w:noProof/>
              <w:rPrChange w:id="2293" w:author="raye" w:date="2018-08-10T12:30:00Z">
                <w:rPr>
                  <w:noProof/>
                </w:rPr>
              </w:rPrChange>
            </w:rPr>
            <w:fldChar w:fldCharType="end"/>
          </w:r>
        </w:p>
        <w:p w14:paraId="42FC0F68" w14:textId="77777777" w:rsidR="002510B6" w:rsidRPr="00B0205A" w:rsidRDefault="000B35C0">
          <w:pPr>
            <w:pStyle w:val="21"/>
            <w:tabs>
              <w:tab w:val="right" w:pos="8296"/>
            </w:tabs>
            <w:rPr>
              <w:rFonts w:ascii="Times New Roman" w:hAnsi="Times New Roman" w:cs="Times New Roman"/>
              <w:b w:val="0"/>
              <w:bCs w:val="0"/>
              <w:noProof/>
              <w:sz w:val="21"/>
              <w:rPrChange w:id="2294" w:author="raye" w:date="2018-08-10T12:30:00Z">
                <w:rPr>
                  <w:rFonts w:cstheme="minorBidi"/>
                  <w:b w:val="0"/>
                  <w:bCs w:val="0"/>
                  <w:noProof/>
                  <w:sz w:val="21"/>
                </w:rPr>
              </w:rPrChange>
            </w:rPr>
          </w:pPr>
          <w:r w:rsidRPr="00B0205A">
            <w:rPr>
              <w:rFonts w:ascii="Times New Roman" w:hAnsi="Times New Roman" w:cs="Times New Roman"/>
              <w:rPrChange w:id="2295" w:author="raye" w:date="2018-08-10T12:30:00Z">
                <w:rPr/>
              </w:rPrChange>
            </w:rPr>
            <w:fldChar w:fldCharType="begin"/>
          </w:r>
          <w:r w:rsidRPr="00B0205A">
            <w:rPr>
              <w:rFonts w:ascii="Times New Roman" w:hAnsi="Times New Roman" w:cs="Times New Roman"/>
              <w:rPrChange w:id="2296" w:author="raye" w:date="2018-08-10T12:30:00Z">
                <w:rPr/>
              </w:rPrChange>
            </w:rPr>
            <w:instrText xml:space="preserve"> HYPERLINK \l "_Toc520840578" </w:instrText>
          </w:r>
          <w:r w:rsidRPr="00B0205A">
            <w:rPr>
              <w:rFonts w:ascii="Times New Roman" w:hAnsi="Times New Roman" w:cs="Times New Roman"/>
              <w:rPrChange w:id="2297" w:author="raye" w:date="2018-08-10T12:30:00Z">
                <w:rPr>
                  <w:noProof/>
                </w:rPr>
              </w:rPrChange>
            </w:rPr>
            <w:fldChar w:fldCharType="separate"/>
          </w:r>
          <w:r w:rsidR="002510B6" w:rsidRPr="00B0205A">
            <w:rPr>
              <w:rStyle w:val="ac"/>
              <w:rFonts w:ascii="Times New Roman" w:hAnsi="Times New Roman" w:cs="Times New Roman"/>
              <w:noProof/>
              <w:color w:val="auto"/>
            </w:rPr>
            <w:t>3.8. Requirements for data downloading</w:t>
          </w:r>
          <w:r w:rsidR="002510B6" w:rsidRPr="00B0205A">
            <w:rPr>
              <w:rFonts w:ascii="Times New Roman" w:hAnsi="Times New Roman" w:cs="Times New Roman"/>
              <w:noProof/>
              <w:webHidden/>
              <w:rPrChange w:id="2298" w:author="raye" w:date="2018-08-10T12:30:00Z">
                <w:rPr>
                  <w:noProof/>
                  <w:webHidden/>
                </w:rPr>
              </w:rPrChange>
            </w:rPr>
            <w:tab/>
          </w:r>
          <w:r w:rsidR="002510B6" w:rsidRPr="00B0205A">
            <w:rPr>
              <w:rFonts w:ascii="Times New Roman" w:hAnsi="Times New Roman" w:cs="Times New Roman"/>
              <w:noProof/>
              <w:webHidden/>
              <w:rPrChange w:id="2299" w:author="raye" w:date="2018-08-10T12:30:00Z">
                <w:rPr>
                  <w:noProof/>
                  <w:webHidden/>
                </w:rPr>
              </w:rPrChange>
            </w:rPr>
            <w:fldChar w:fldCharType="begin"/>
          </w:r>
          <w:r w:rsidR="002510B6" w:rsidRPr="00B0205A">
            <w:rPr>
              <w:rFonts w:ascii="Times New Roman" w:hAnsi="Times New Roman" w:cs="Times New Roman"/>
              <w:noProof/>
              <w:webHidden/>
              <w:rPrChange w:id="2300" w:author="raye" w:date="2018-08-10T12:30:00Z">
                <w:rPr>
                  <w:noProof/>
                  <w:webHidden/>
                </w:rPr>
              </w:rPrChange>
            </w:rPr>
            <w:instrText xml:space="preserve"> PAGEREF _Toc520840578 \h </w:instrText>
          </w:r>
          <w:r w:rsidR="002510B6" w:rsidRPr="00B0205A">
            <w:rPr>
              <w:rFonts w:ascii="Times New Roman" w:hAnsi="Times New Roman" w:cs="Times New Roman"/>
              <w:noProof/>
              <w:webHidden/>
              <w:rPrChange w:id="2301"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302" w:author="raye" w:date="2018-08-10T12:30:00Z">
                <w:rPr>
                  <w:noProof/>
                  <w:webHidden/>
                </w:rPr>
              </w:rPrChange>
            </w:rPr>
            <w:fldChar w:fldCharType="separate"/>
          </w:r>
          <w:r w:rsidR="002510B6" w:rsidRPr="00B0205A">
            <w:rPr>
              <w:rFonts w:ascii="Times New Roman" w:hAnsi="Times New Roman" w:cs="Times New Roman"/>
              <w:noProof/>
              <w:webHidden/>
              <w:rPrChange w:id="2303" w:author="raye" w:date="2018-08-10T12:30:00Z">
                <w:rPr>
                  <w:noProof/>
                  <w:webHidden/>
                </w:rPr>
              </w:rPrChange>
            </w:rPr>
            <w:t>289</w:t>
          </w:r>
          <w:r w:rsidR="002510B6" w:rsidRPr="00B0205A">
            <w:rPr>
              <w:rFonts w:ascii="Times New Roman" w:hAnsi="Times New Roman" w:cs="Times New Roman"/>
              <w:noProof/>
              <w:webHidden/>
              <w:rPrChange w:id="2304" w:author="raye" w:date="2018-08-10T12:30:00Z">
                <w:rPr>
                  <w:noProof/>
                  <w:webHidden/>
                </w:rPr>
              </w:rPrChange>
            </w:rPr>
            <w:fldChar w:fldCharType="end"/>
          </w:r>
          <w:r w:rsidRPr="00B0205A">
            <w:rPr>
              <w:rFonts w:ascii="Times New Roman" w:hAnsi="Times New Roman" w:cs="Times New Roman"/>
              <w:noProof/>
              <w:rPrChange w:id="2305" w:author="raye" w:date="2018-08-10T12:30:00Z">
                <w:rPr>
                  <w:noProof/>
                </w:rPr>
              </w:rPrChange>
            </w:rPr>
            <w:fldChar w:fldCharType="end"/>
          </w:r>
        </w:p>
        <w:p w14:paraId="5AE7E863" w14:textId="77777777" w:rsidR="002510B6" w:rsidRPr="00B0205A" w:rsidRDefault="000B35C0">
          <w:pPr>
            <w:pStyle w:val="31"/>
            <w:tabs>
              <w:tab w:val="right" w:pos="8296"/>
            </w:tabs>
            <w:rPr>
              <w:rFonts w:ascii="Times New Roman" w:hAnsi="Times New Roman" w:cs="Times New Roman"/>
              <w:noProof/>
              <w:sz w:val="21"/>
              <w:szCs w:val="22"/>
              <w:rPrChange w:id="2306" w:author="raye" w:date="2018-08-10T12:30:00Z">
                <w:rPr>
                  <w:rFonts w:cstheme="minorBidi"/>
                  <w:noProof/>
                  <w:sz w:val="21"/>
                  <w:szCs w:val="22"/>
                </w:rPr>
              </w:rPrChange>
            </w:rPr>
          </w:pPr>
          <w:r w:rsidRPr="00B0205A">
            <w:rPr>
              <w:rFonts w:ascii="Times New Roman" w:hAnsi="Times New Roman" w:cs="Times New Roman"/>
              <w:rPrChange w:id="2307" w:author="raye" w:date="2018-08-10T12:30:00Z">
                <w:rPr/>
              </w:rPrChange>
            </w:rPr>
            <w:fldChar w:fldCharType="begin"/>
          </w:r>
          <w:r w:rsidRPr="00B0205A">
            <w:rPr>
              <w:rFonts w:ascii="Times New Roman" w:hAnsi="Times New Roman" w:cs="Times New Roman"/>
              <w:rPrChange w:id="2308" w:author="raye" w:date="2018-08-10T12:30:00Z">
                <w:rPr/>
              </w:rPrChange>
            </w:rPr>
            <w:instrText xml:space="preserve"> HYPERLINK \l "_Toc520840579" </w:instrText>
          </w:r>
          <w:r w:rsidRPr="00B0205A">
            <w:rPr>
              <w:rFonts w:ascii="Times New Roman" w:hAnsi="Times New Roman" w:cs="Times New Roman"/>
              <w:rPrChange w:id="2309" w:author="raye" w:date="2018-08-10T12:30:00Z">
                <w:rPr>
                  <w:noProof/>
                </w:rPr>
              </w:rPrChange>
            </w:rPr>
            <w:fldChar w:fldCharType="separate"/>
          </w:r>
          <w:r w:rsidR="002510B6" w:rsidRPr="00B0205A">
            <w:rPr>
              <w:rStyle w:val="ac"/>
              <w:rFonts w:ascii="Times New Roman" w:hAnsi="Times New Roman" w:cs="Times New Roman"/>
              <w:noProof/>
              <w:color w:val="auto"/>
              <w:rPrChange w:id="2310" w:author="raye" w:date="2018-08-10T12:30:00Z">
                <w:rPr>
                  <w:rStyle w:val="ac"/>
                  <w:rFonts w:ascii="Calibri" w:hAnsi="Calibri"/>
                  <w:noProof/>
                  <w:color w:val="auto"/>
                </w:rPr>
              </w:rPrChange>
            </w:rPr>
            <w:t>1..1. AS-IS</w:t>
          </w:r>
          <w:r w:rsidR="002510B6" w:rsidRPr="00B0205A">
            <w:rPr>
              <w:rFonts w:ascii="Times New Roman" w:hAnsi="Times New Roman" w:cs="Times New Roman"/>
              <w:noProof/>
              <w:webHidden/>
              <w:rPrChange w:id="2311" w:author="raye" w:date="2018-08-10T12:30:00Z">
                <w:rPr>
                  <w:noProof/>
                  <w:webHidden/>
                </w:rPr>
              </w:rPrChange>
            </w:rPr>
            <w:tab/>
          </w:r>
          <w:r w:rsidR="002510B6" w:rsidRPr="00B0205A">
            <w:rPr>
              <w:rFonts w:ascii="Times New Roman" w:hAnsi="Times New Roman" w:cs="Times New Roman"/>
              <w:noProof/>
              <w:webHidden/>
              <w:rPrChange w:id="2312" w:author="raye" w:date="2018-08-10T12:30:00Z">
                <w:rPr>
                  <w:noProof/>
                  <w:webHidden/>
                </w:rPr>
              </w:rPrChange>
            </w:rPr>
            <w:fldChar w:fldCharType="begin"/>
          </w:r>
          <w:r w:rsidR="002510B6" w:rsidRPr="00B0205A">
            <w:rPr>
              <w:rFonts w:ascii="Times New Roman" w:hAnsi="Times New Roman" w:cs="Times New Roman"/>
              <w:noProof/>
              <w:webHidden/>
              <w:rPrChange w:id="2313" w:author="raye" w:date="2018-08-10T12:30:00Z">
                <w:rPr>
                  <w:noProof/>
                  <w:webHidden/>
                </w:rPr>
              </w:rPrChange>
            </w:rPr>
            <w:instrText xml:space="preserve"> PAGEREF _Toc520840579 \h </w:instrText>
          </w:r>
          <w:r w:rsidR="002510B6" w:rsidRPr="00B0205A">
            <w:rPr>
              <w:rFonts w:ascii="Times New Roman" w:hAnsi="Times New Roman" w:cs="Times New Roman"/>
              <w:noProof/>
              <w:webHidden/>
              <w:rPrChange w:id="231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315" w:author="raye" w:date="2018-08-10T12:30:00Z">
                <w:rPr>
                  <w:noProof/>
                  <w:webHidden/>
                </w:rPr>
              </w:rPrChange>
            </w:rPr>
            <w:fldChar w:fldCharType="separate"/>
          </w:r>
          <w:r w:rsidR="002510B6" w:rsidRPr="00B0205A">
            <w:rPr>
              <w:rFonts w:ascii="Times New Roman" w:hAnsi="Times New Roman" w:cs="Times New Roman"/>
              <w:noProof/>
              <w:webHidden/>
              <w:rPrChange w:id="2316" w:author="raye" w:date="2018-08-10T12:30:00Z">
                <w:rPr>
                  <w:noProof/>
                  <w:webHidden/>
                </w:rPr>
              </w:rPrChange>
            </w:rPr>
            <w:t>289</w:t>
          </w:r>
          <w:r w:rsidR="002510B6" w:rsidRPr="00B0205A">
            <w:rPr>
              <w:rFonts w:ascii="Times New Roman" w:hAnsi="Times New Roman" w:cs="Times New Roman"/>
              <w:noProof/>
              <w:webHidden/>
              <w:rPrChange w:id="2317" w:author="raye" w:date="2018-08-10T12:30:00Z">
                <w:rPr>
                  <w:noProof/>
                  <w:webHidden/>
                </w:rPr>
              </w:rPrChange>
            </w:rPr>
            <w:fldChar w:fldCharType="end"/>
          </w:r>
          <w:r w:rsidRPr="00B0205A">
            <w:rPr>
              <w:rFonts w:ascii="Times New Roman" w:hAnsi="Times New Roman" w:cs="Times New Roman"/>
              <w:noProof/>
              <w:rPrChange w:id="2318" w:author="raye" w:date="2018-08-10T12:30:00Z">
                <w:rPr>
                  <w:noProof/>
                </w:rPr>
              </w:rPrChange>
            </w:rPr>
            <w:fldChar w:fldCharType="end"/>
          </w:r>
        </w:p>
        <w:p w14:paraId="0DCB157B" w14:textId="77777777" w:rsidR="002510B6" w:rsidRPr="00B0205A" w:rsidRDefault="000B35C0">
          <w:pPr>
            <w:pStyle w:val="31"/>
            <w:tabs>
              <w:tab w:val="right" w:pos="8296"/>
            </w:tabs>
            <w:rPr>
              <w:rFonts w:ascii="Times New Roman" w:hAnsi="Times New Roman" w:cs="Times New Roman"/>
              <w:noProof/>
              <w:sz w:val="21"/>
              <w:szCs w:val="22"/>
              <w:rPrChange w:id="2319" w:author="raye" w:date="2018-08-10T12:30:00Z">
                <w:rPr>
                  <w:rFonts w:cstheme="minorBidi"/>
                  <w:noProof/>
                  <w:sz w:val="21"/>
                  <w:szCs w:val="22"/>
                </w:rPr>
              </w:rPrChange>
            </w:rPr>
          </w:pPr>
          <w:r w:rsidRPr="00B0205A">
            <w:rPr>
              <w:rFonts w:ascii="Times New Roman" w:hAnsi="Times New Roman" w:cs="Times New Roman"/>
              <w:rPrChange w:id="2320" w:author="raye" w:date="2018-08-10T12:30:00Z">
                <w:rPr/>
              </w:rPrChange>
            </w:rPr>
            <w:fldChar w:fldCharType="begin"/>
          </w:r>
          <w:r w:rsidRPr="00B0205A">
            <w:rPr>
              <w:rFonts w:ascii="Times New Roman" w:hAnsi="Times New Roman" w:cs="Times New Roman"/>
              <w:rPrChange w:id="2321" w:author="raye" w:date="2018-08-10T12:30:00Z">
                <w:rPr/>
              </w:rPrChange>
            </w:rPr>
            <w:instrText xml:space="preserve"> HYPERLINK \l "_Toc520840580" </w:instrText>
          </w:r>
          <w:r w:rsidRPr="00B0205A">
            <w:rPr>
              <w:rFonts w:ascii="Times New Roman" w:hAnsi="Times New Roman" w:cs="Times New Roman"/>
              <w:rPrChange w:id="2322" w:author="raye" w:date="2018-08-10T12:30:00Z">
                <w:rPr>
                  <w:noProof/>
                </w:rPr>
              </w:rPrChange>
            </w:rPr>
            <w:fldChar w:fldCharType="separate"/>
          </w:r>
          <w:r w:rsidR="002510B6" w:rsidRPr="00B0205A">
            <w:rPr>
              <w:rStyle w:val="ac"/>
              <w:rFonts w:ascii="Times New Roman" w:hAnsi="Times New Roman" w:cs="Times New Roman"/>
              <w:noProof/>
              <w:color w:val="auto"/>
              <w:rPrChange w:id="2323" w:author="raye" w:date="2018-08-10T12:30:00Z">
                <w:rPr>
                  <w:rStyle w:val="ac"/>
                  <w:rFonts w:ascii="Calibri" w:hAnsi="Calibri"/>
                  <w:noProof/>
                  <w:color w:val="auto"/>
                </w:rPr>
              </w:rPrChange>
            </w:rPr>
            <w:t>1..2. Enhancement</w:t>
          </w:r>
          <w:r w:rsidR="002510B6" w:rsidRPr="00B0205A">
            <w:rPr>
              <w:rFonts w:ascii="Times New Roman" w:hAnsi="Times New Roman" w:cs="Times New Roman"/>
              <w:noProof/>
              <w:webHidden/>
              <w:rPrChange w:id="2324" w:author="raye" w:date="2018-08-10T12:30:00Z">
                <w:rPr>
                  <w:noProof/>
                  <w:webHidden/>
                </w:rPr>
              </w:rPrChange>
            </w:rPr>
            <w:tab/>
          </w:r>
          <w:r w:rsidR="002510B6" w:rsidRPr="00B0205A">
            <w:rPr>
              <w:rFonts w:ascii="Times New Roman" w:hAnsi="Times New Roman" w:cs="Times New Roman"/>
              <w:noProof/>
              <w:webHidden/>
              <w:rPrChange w:id="2325" w:author="raye" w:date="2018-08-10T12:30:00Z">
                <w:rPr>
                  <w:noProof/>
                  <w:webHidden/>
                </w:rPr>
              </w:rPrChange>
            </w:rPr>
            <w:fldChar w:fldCharType="begin"/>
          </w:r>
          <w:r w:rsidR="002510B6" w:rsidRPr="00B0205A">
            <w:rPr>
              <w:rFonts w:ascii="Times New Roman" w:hAnsi="Times New Roman" w:cs="Times New Roman"/>
              <w:noProof/>
              <w:webHidden/>
              <w:rPrChange w:id="2326" w:author="raye" w:date="2018-08-10T12:30:00Z">
                <w:rPr>
                  <w:noProof/>
                  <w:webHidden/>
                </w:rPr>
              </w:rPrChange>
            </w:rPr>
            <w:instrText xml:space="preserve"> PAGEREF _Toc520840580 \h </w:instrText>
          </w:r>
          <w:r w:rsidR="002510B6" w:rsidRPr="00B0205A">
            <w:rPr>
              <w:rFonts w:ascii="Times New Roman" w:hAnsi="Times New Roman" w:cs="Times New Roman"/>
              <w:noProof/>
              <w:webHidden/>
              <w:rPrChange w:id="2327"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328" w:author="raye" w:date="2018-08-10T12:30:00Z">
                <w:rPr>
                  <w:noProof/>
                  <w:webHidden/>
                </w:rPr>
              </w:rPrChange>
            </w:rPr>
            <w:fldChar w:fldCharType="separate"/>
          </w:r>
          <w:r w:rsidR="002510B6" w:rsidRPr="00B0205A">
            <w:rPr>
              <w:rFonts w:ascii="Times New Roman" w:hAnsi="Times New Roman" w:cs="Times New Roman"/>
              <w:noProof/>
              <w:webHidden/>
              <w:rPrChange w:id="2329" w:author="raye" w:date="2018-08-10T12:30:00Z">
                <w:rPr>
                  <w:noProof/>
                  <w:webHidden/>
                </w:rPr>
              </w:rPrChange>
            </w:rPr>
            <w:t>290</w:t>
          </w:r>
          <w:r w:rsidR="002510B6" w:rsidRPr="00B0205A">
            <w:rPr>
              <w:rFonts w:ascii="Times New Roman" w:hAnsi="Times New Roman" w:cs="Times New Roman"/>
              <w:noProof/>
              <w:webHidden/>
              <w:rPrChange w:id="2330" w:author="raye" w:date="2018-08-10T12:30:00Z">
                <w:rPr>
                  <w:noProof/>
                  <w:webHidden/>
                </w:rPr>
              </w:rPrChange>
            </w:rPr>
            <w:fldChar w:fldCharType="end"/>
          </w:r>
          <w:r w:rsidRPr="00B0205A">
            <w:rPr>
              <w:rFonts w:ascii="Times New Roman" w:hAnsi="Times New Roman" w:cs="Times New Roman"/>
              <w:noProof/>
              <w:rPrChange w:id="2331" w:author="raye" w:date="2018-08-10T12:30:00Z">
                <w:rPr>
                  <w:noProof/>
                </w:rPr>
              </w:rPrChange>
            </w:rPr>
            <w:fldChar w:fldCharType="end"/>
          </w:r>
        </w:p>
        <w:p w14:paraId="4303B84B" w14:textId="77777777" w:rsidR="002510B6" w:rsidRPr="00B0205A" w:rsidRDefault="000B35C0">
          <w:pPr>
            <w:pStyle w:val="21"/>
            <w:tabs>
              <w:tab w:val="right" w:pos="8296"/>
            </w:tabs>
            <w:rPr>
              <w:rFonts w:ascii="Times New Roman" w:hAnsi="Times New Roman" w:cs="Times New Roman"/>
              <w:b w:val="0"/>
              <w:bCs w:val="0"/>
              <w:noProof/>
              <w:sz w:val="21"/>
              <w:rPrChange w:id="2332" w:author="raye" w:date="2018-08-10T12:30:00Z">
                <w:rPr>
                  <w:rFonts w:cstheme="minorBidi"/>
                  <w:b w:val="0"/>
                  <w:bCs w:val="0"/>
                  <w:noProof/>
                  <w:sz w:val="21"/>
                </w:rPr>
              </w:rPrChange>
            </w:rPr>
          </w:pPr>
          <w:r w:rsidRPr="00B0205A">
            <w:rPr>
              <w:rFonts w:ascii="Times New Roman" w:hAnsi="Times New Roman" w:cs="Times New Roman"/>
              <w:rPrChange w:id="2333" w:author="raye" w:date="2018-08-10T12:30:00Z">
                <w:rPr/>
              </w:rPrChange>
            </w:rPr>
            <w:fldChar w:fldCharType="begin"/>
          </w:r>
          <w:r w:rsidRPr="00B0205A">
            <w:rPr>
              <w:rFonts w:ascii="Times New Roman" w:hAnsi="Times New Roman" w:cs="Times New Roman"/>
              <w:rPrChange w:id="2334" w:author="raye" w:date="2018-08-10T12:30:00Z">
                <w:rPr/>
              </w:rPrChange>
            </w:rPr>
            <w:instrText xml:space="preserve"> HYPERLINK \l "_Toc520840581" </w:instrText>
          </w:r>
          <w:r w:rsidRPr="00B0205A">
            <w:rPr>
              <w:rFonts w:ascii="Times New Roman" w:hAnsi="Times New Roman" w:cs="Times New Roman"/>
              <w:rPrChange w:id="2335" w:author="raye" w:date="2018-08-10T12:30:00Z">
                <w:rPr>
                  <w:noProof/>
                </w:rPr>
              </w:rPrChange>
            </w:rPr>
            <w:fldChar w:fldCharType="separate"/>
          </w:r>
          <w:r w:rsidR="002510B6" w:rsidRPr="00B0205A">
            <w:rPr>
              <w:rStyle w:val="ac"/>
              <w:rFonts w:ascii="Times New Roman" w:hAnsi="Times New Roman" w:cs="Times New Roman"/>
              <w:noProof/>
              <w:color w:val="auto"/>
            </w:rPr>
            <w:t>3.9. Relevant computing methods and calculation formulas</w:t>
          </w:r>
          <w:r w:rsidR="002510B6" w:rsidRPr="00B0205A">
            <w:rPr>
              <w:rStyle w:val="ac"/>
              <w:rFonts w:ascii="Times New Roman" w:hAnsi="Times New Roman" w:cs="Times New Roman"/>
              <w:i/>
              <w:noProof/>
              <w:color w:val="auto"/>
              <w:rPrChange w:id="2336" w:author="raye" w:date="2018-08-10T12:30:00Z">
                <w:rPr>
                  <w:rStyle w:val="ac"/>
                  <w:i/>
                  <w:noProof/>
                  <w:color w:val="auto"/>
                </w:rPr>
              </w:rPrChange>
            </w:rPr>
            <w:t xml:space="preserve"> If there are special or complicated computing methods or calculation formulas in terms of transaction processing, please describe in details, and the background knowledge of computing methods or calculation formulas shall also be explained in details.</w:t>
          </w:r>
          <w:r w:rsidR="002510B6" w:rsidRPr="00B0205A">
            <w:rPr>
              <w:rFonts w:ascii="Times New Roman" w:hAnsi="Times New Roman" w:cs="Times New Roman"/>
              <w:noProof/>
              <w:webHidden/>
              <w:rPrChange w:id="2337" w:author="raye" w:date="2018-08-10T12:30:00Z">
                <w:rPr>
                  <w:noProof/>
                  <w:webHidden/>
                </w:rPr>
              </w:rPrChange>
            </w:rPr>
            <w:tab/>
          </w:r>
          <w:r w:rsidR="002510B6" w:rsidRPr="00B0205A">
            <w:rPr>
              <w:rFonts w:ascii="Times New Roman" w:hAnsi="Times New Roman" w:cs="Times New Roman"/>
              <w:noProof/>
              <w:webHidden/>
              <w:rPrChange w:id="2338" w:author="raye" w:date="2018-08-10T12:30:00Z">
                <w:rPr>
                  <w:noProof/>
                  <w:webHidden/>
                </w:rPr>
              </w:rPrChange>
            </w:rPr>
            <w:fldChar w:fldCharType="begin"/>
          </w:r>
          <w:r w:rsidR="002510B6" w:rsidRPr="00B0205A">
            <w:rPr>
              <w:rFonts w:ascii="Times New Roman" w:hAnsi="Times New Roman" w:cs="Times New Roman"/>
              <w:noProof/>
              <w:webHidden/>
              <w:rPrChange w:id="2339" w:author="raye" w:date="2018-08-10T12:30:00Z">
                <w:rPr>
                  <w:noProof/>
                  <w:webHidden/>
                </w:rPr>
              </w:rPrChange>
            </w:rPr>
            <w:instrText xml:space="preserve"> PAGEREF _Toc520840581 \h </w:instrText>
          </w:r>
          <w:r w:rsidR="002510B6" w:rsidRPr="00B0205A">
            <w:rPr>
              <w:rFonts w:ascii="Times New Roman" w:hAnsi="Times New Roman" w:cs="Times New Roman"/>
              <w:noProof/>
              <w:webHidden/>
              <w:rPrChange w:id="2340"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341" w:author="raye" w:date="2018-08-10T12:30:00Z">
                <w:rPr>
                  <w:noProof/>
                  <w:webHidden/>
                </w:rPr>
              </w:rPrChange>
            </w:rPr>
            <w:fldChar w:fldCharType="separate"/>
          </w:r>
          <w:r w:rsidR="002510B6" w:rsidRPr="00B0205A">
            <w:rPr>
              <w:rFonts w:ascii="Times New Roman" w:hAnsi="Times New Roman" w:cs="Times New Roman"/>
              <w:noProof/>
              <w:webHidden/>
              <w:rPrChange w:id="2342" w:author="raye" w:date="2018-08-10T12:30:00Z">
                <w:rPr>
                  <w:noProof/>
                  <w:webHidden/>
                </w:rPr>
              </w:rPrChange>
            </w:rPr>
            <w:t>294</w:t>
          </w:r>
          <w:r w:rsidR="002510B6" w:rsidRPr="00B0205A">
            <w:rPr>
              <w:rFonts w:ascii="Times New Roman" w:hAnsi="Times New Roman" w:cs="Times New Roman"/>
              <w:noProof/>
              <w:webHidden/>
              <w:rPrChange w:id="2343" w:author="raye" w:date="2018-08-10T12:30:00Z">
                <w:rPr>
                  <w:noProof/>
                  <w:webHidden/>
                </w:rPr>
              </w:rPrChange>
            </w:rPr>
            <w:fldChar w:fldCharType="end"/>
          </w:r>
          <w:r w:rsidRPr="00B0205A">
            <w:rPr>
              <w:rFonts w:ascii="Times New Roman" w:hAnsi="Times New Roman" w:cs="Times New Roman"/>
              <w:noProof/>
              <w:rPrChange w:id="2344" w:author="raye" w:date="2018-08-10T12:30:00Z">
                <w:rPr>
                  <w:noProof/>
                </w:rPr>
              </w:rPrChange>
            </w:rPr>
            <w:fldChar w:fldCharType="end"/>
          </w:r>
        </w:p>
        <w:p w14:paraId="00C20053" w14:textId="77777777" w:rsidR="002510B6" w:rsidRPr="00B0205A" w:rsidRDefault="000B35C0">
          <w:pPr>
            <w:pStyle w:val="11"/>
            <w:tabs>
              <w:tab w:val="right" w:pos="8296"/>
            </w:tabs>
            <w:rPr>
              <w:rFonts w:ascii="Times New Roman" w:hAnsi="Times New Roman" w:cs="Times New Roman"/>
              <w:b w:val="0"/>
              <w:bCs w:val="0"/>
              <w:i w:val="0"/>
              <w:iCs w:val="0"/>
              <w:caps w:val="0"/>
              <w:noProof/>
              <w:sz w:val="21"/>
              <w:szCs w:val="22"/>
              <w:rPrChange w:id="2345" w:author="raye" w:date="2018-08-10T12:30:00Z">
                <w:rPr>
                  <w:rFonts w:cstheme="minorBidi"/>
                  <w:b w:val="0"/>
                  <w:bCs w:val="0"/>
                  <w:i w:val="0"/>
                  <w:iCs w:val="0"/>
                  <w:caps w:val="0"/>
                  <w:noProof/>
                  <w:sz w:val="21"/>
                  <w:szCs w:val="22"/>
                </w:rPr>
              </w:rPrChange>
            </w:rPr>
          </w:pPr>
          <w:r w:rsidRPr="00B0205A">
            <w:rPr>
              <w:rFonts w:ascii="Times New Roman" w:hAnsi="Times New Roman" w:cs="Times New Roman"/>
              <w:rPrChange w:id="2346" w:author="raye" w:date="2018-08-10T12:30:00Z">
                <w:rPr/>
              </w:rPrChange>
            </w:rPr>
            <w:fldChar w:fldCharType="begin"/>
          </w:r>
          <w:r w:rsidRPr="00B0205A">
            <w:rPr>
              <w:rFonts w:ascii="Times New Roman" w:hAnsi="Times New Roman" w:cs="Times New Roman"/>
              <w:rPrChange w:id="2347" w:author="raye" w:date="2018-08-10T12:30:00Z">
                <w:rPr/>
              </w:rPrChange>
            </w:rPr>
            <w:instrText xml:space="preserve"> HYPERLINK \l "_Toc520840582" </w:instrText>
          </w:r>
          <w:r w:rsidRPr="00B0205A">
            <w:rPr>
              <w:rFonts w:ascii="Times New Roman" w:hAnsi="Times New Roman" w:cs="Times New Roman"/>
              <w:rPrChange w:id="2348" w:author="raye" w:date="2018-08-10T12:30:00Z">
                <w:rPr>
                  <w:noProof/>
                </w:rPr>
              </w:rPrChange>
            </w:rPr>
            <w:fldChar w:fldCharType="separate"/>
          </w:r>
          <w:r w:rsidR="002510B6" w:rsidRPr="00B0205A">
            <w:rPr>
              <w:rStyle w:val="ac"/>
              <w:rFonts w:ascii="Times New Roman" w:hAnsi="Times New Roman" w:cs="Times New Roman"/>
              <w:noProof/>
              <w:color w:val="auto"/>
              <w:rPrChange w:id="2349" w:author="raye" w:date="2018-08-10T12:30:00Z">
                <w:rPr>
                  <w:rStyle w:val="ac"/>
                  <w:noProof/>
                  <w:color w:val="auto"/>
                </w:rPr>
              </w:rPrChange>
            </w:rPr>
            <w:t>Chapter 4. Other Requirements</w:t>
          </w:r>
          <w:r w:rsidR="002510B6" w:rsidRPr="00B0205A">
            <w:rPr>
              <w:rFonts w:ascii="Times New Roman" w:hAnsi="Times New Roman" w:cs="Times New Roman"/>
              <w:noProof/>
              <w:webHidden/>
              <w:rPrChange w:id="2350" w:author="raye" w:date="2018-08-10T12:30:00Z">
                <w:rPr>
                  <w:noProof/>
                  <w:webHidden/>
                </w:rPr>
              </w:rPrChange>
            </w:rPr>
            <w:tab/>
          </w:r>
          <w:r w:rsidR="002510B6" w:rsidRPr="00B0205A">
            <w:rPr>
              <w:rFonts w:ascii="Times New Roman" w:hAnsi="Times New Roman" w:cs="Times New Roman"/>
              <w:noProof/>
              <w:webHidden/>
              <w:rPrChange w:id="2351" w:author="raye" w:date="2018-08-10T12:30:00Z">
                <w:rPr>
                  <w:noProof/>
                  <w:webHidden/>
                </w:rPr>
              </w:rPrChange>
            </w:rPr>
            <w:fldChar w:fldCharType="begin"/>
          </w:r>
          <w:r w:rsidR="002510B6" w:rsidRPr="00B0205A">
            <w:rPr>
              <w:rFonts w:ascii="Times New Roman" w:hAnsi="Times New Roman" w:cs="Times New Roman"/>
              <w:noProof/>
              <w:webHidden/>
              <w:rPrChange w:id="2352" w:author="raye" w:date="2018-08-10T12:30:00Z">
                <w:rPr>
                  <w:noProof/>
                  <w:webHidden/>
                </w:rPr>
              </w:rPrChange>
            </w:rPr>
            <w:instrText xml:space="preserve"> PAGEREF _Toc520840582 \h </w:instrText>
          </w:r>
          <w:r w:rsidR="002510B6" w:rsidRPr="00B0205A">
            <w:rPr>
              <w:rFonts w:ascii="Times New Roman" w:hAnsi="Times New Roman" w:cs="Times New Roman"/>
              <w:noProof/>
              <w:webHidden/>
              <w:rPrChange w:id="2353"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354" w:author="raye" w:date="2018-08-10T12:30:00Z">
                <w:rPr>
                  <w:noProof/>
                  <w:webHidden/>
                </w:rPr>
              </w:rPrChange>
            </w:rPr>
            <w:fldChar w:fldCharType="separate"/>
          </w:r>
          <w:r w:rsidR="002510B6" w:rsidRPr="00B0205A">
            <w:rPr>
              <w:rFonts w:ascii="Times New Roman" w:hAnsi="Times New Roman" w:cs="Times New Roman"/>
              <w:noProof/>
              <w:webHidden/>
              <w:rPrChange w:id="2355" w:author="raye" w:date="2018-08-10T12:30:00Z">
                <w:rPr>
                  <w:noProof/>
                  <w:webHidden/>
                </w:rPr>
              </w:rPrChange>
            </w:rPr>
            <w:t>295</w:t>
          </w:r>
          <w:r w:rsidR="002510B6" w:rsidRPr="00B0205A">
            <w:rPr>
              <w:rFonts w:ascii="Times New Roman" w:hAnsi="Times New Roman" w:cs="Times New Roman"/>
              <w:noProof/>
              <w:webHidden/>
              <w:rPrChange w:id="2356" w:author="raye" w:date="2018-08-10T12:30:00Z">
                <w:rPr>
                  <w:noProof/>
                  <w:webHidden/>
                </w:rPr>
              </w:rPrChange>
            </w:rPr>
            <w:fldChar w:fldCharType="end"/>
          </w:r>
          <w:r w:rsidRPr="00B0205A">
            <w:rPr>
              <w:rFonts w:ascii="Times New Roman" w:hAnsi="Times New Roman" w:cs="Times New Roman"/>
              <w:noProof/>
              <w:rPrChange w:id="2357" w:author="raye" w:date="2018-08-10T12:30:00Z">
                <w:rPr>
                  <w:noProof/>
                </w:rPr>
              </w:rPrChange>
            </w:rPr>
            <w:fldChar w:fldCharType="end"/>
          </w:r>
        </w:p>
        <w:p w14:paraId="2D9312EC" w14:textId="77777777" w:rsidR="002510B6" w:rsidRPr="00B0205A" w:rsidRDefault="000B35C0">
          <w:pPr>
            <w:pStyle w:val="21"/>
            <w:tabs>
              <w:tab w:val="right" w:pos="8296"/>
            </w:tabs>
            <w:rPr>
              <w:rFonts w:ascii="Times New Roman" w:hAnsi="Times New Roman" w:cs="Times New Roman"/>
              <w:b w:val="0"/>
              <w:bCs w:val="0"/>
              <w:noProof/>
              <w:sz w:val="21"/>
              <w:rPrChange w:id="2358" w:author="raye" w:date="2018-08-10T12:30:00Z">
                <w:rPr>
                  <w:rFonts w:cstheme="minorBidi"/>
                  <w:b w:val="0"/>
                  <w:bCs w:val="0"/>
                  <w:noProof/>
                  <w:sz w:val="21"/>
                </w:rPr>
              </w:rPrChange>
            </w:rPr>
          </w:pPr>
          <w:r w:rsidRPr="00B0205A">
            <w:rPr>
              <w:rFonts w:ascii="Times New Roman" w:hAnsi="Times New Roman" w:cs="Times New Roman"/>
              <w:rPrChange w:id="2359" w:author="raye" w:date="2018-08-10T12:30:00Z">
                <w:rPr/>
              </w:rPrChange>
            </w:rPr>
            <w:fldChar w:fldCharType="begin"/>
          </w:r>
          <w:r w:rsidRPr="00B0205A">
            <w:rPr>
              <w:rFonts w:ascii="Times New Roman" w:hAnsi="Times New Roman" w:cs="Times New Roman"/>
              <w:rPrChange w:id="2360" w:author="raye" w:date="2018-08-10T12:30:00Z">
                <w:rPr/>
              </w:rPrChange>
            </w:rPr>
            <w:instrText xml:space="preserve"> HYPERLINK \l "_Toc520840583" </w:instrText>
          </w:r>
          <w:r w:rsidRPr="00B0205A">
            <w:rPr>
              <w:rFonts w:ascii="Times New Roman" w:hAnsi="Times New Roman" w:cs="Times New Roman"/>
              <w:rPrChange w:id="2361" w:author="raye" w:date="2018-08-10T12:30:00Z">
                <w:rPr>
                  <w:noProof/>
                </w:rPr>
              </w:rPrChange>
            </w:rPr>
            <w:fldChar w:fldCharType="separate"/>
          </w:r>
          <w:r w:rsidR="002510B6" w:rsidRPr="00B0205A">
            <w:rPr>
              <w:rStyle w:val="ac"/>
              <w:rFonts w:ascii="Times New Roman" w:hAnsi="Times New Roman" w:cs="Times New Roman"/>
              <w:noProof/>
              <w:color w:val="auto"/>
            </w:rPr>
            <w:t>4.1. Post evaluation</w:t>
          </w:r>
          <w:r w:rsidR="002510B6" w:rsidRPr="00B0205A">
            <w:rPr>
              <w:rFonts w:ascii="Times New Roman" w:hAnsi="Times New Roman" w:cs="Times New Roman"/>
              <w:noProof/>
              <w:webHidden/>
              <w:rPrChange w:id="2362" w:author="raye" w:date="2018-08-10T12:30:00Z">
                <w:rPr>
                  <w:noProof/>
                  <w:webHidden/>
                </w:rPr>
              </w:rPrChange>
            </w:rPr>
            <w:tab/>
          </w:r>
          <w:r w:rsidR="002510B6" w:rsidRPr="00B0205A">
            <w:rPr>
              <w:rFonts w:ascii="Times New Roman" w:hAnsi="Times New Roman" w:cs="Times New Roman"/>
              <w:noProof/>
              <w:webHidden/>
              <w:rPrChange w:id="2363" w:author="raye" w:date="2018-08-10T12:30:00Z">
                <w:rPr>
                  <w:noProof/>
                  <w:webHidden/>
                </w:rPr>
              </w:rPrChange>
            </w:rPr>
            <w:fldChar w:fldCharType="begin"/>
          </w:r>
          <w:r w:rsidR="002510B6" w:rsidRPr="00B0205A">
            <w:rPr>
              <w:rFonts w:ascii="Times New Roman" w:hAnsi="Times New Roman" w:cs="Times New Roman"/>
              <w:noProof/>
              <w:webHidden/>
              <w:rPrChange w:id="2364" w:author="raye" w:date="2018-08-10T12:30:00Z">
                <w:rPr>
                  <w:noProof/>
                  <w:webHidden/>
                </w:rPr>
              </w:rPrChange>
            </w:rPr>
            <w:instrText xml:space="preserve"> PAGEREF _Toc520840583 \h </w:instrText>
          </w:r>
          <w:r w:rsidR="002510B6" w:rsidRPr="00B0205A">
            <w:rPr>
              <w:rFonts w:ascii="Times New Roman" w:hAnsi="Times New Roman" w:cs="Times New Roman"/>
              <w:noProof/>
              <w:webHidden/>
              <w:rPrChange w:id="2365"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366" w:author="raye" w:date="2018-08-10T12:30:00Z">
                <w:rPr>
                  <w:noProof/>
                  <w:webHidden/>
                </w:rPr>
              </w:rPrChange>
            </w:rPr>
            <w:fldChar w:fldCharType="separate"/>
          </w:r>
          <w:r w:rsidR="002510B6" w:rsidRPr="00B0205A">
            <w:rPr>
              <w:rFonts w:ascii="Times New Roman" w:hAnsi="Times New Roman" w:cs="Times New Roman"/>
              <w:noProof/>
              <w:webHidden/>
              <w:rPrChange w:id="2367" w:author="raye" w:date="2018-08-10T12:30:00Z">
                <w:rPr>
                  <w:noProof/>
                  <w:webHidden/>
                </w:rPr>
              </w:rPrChange>
            </w:rPr>
            <w:t>295</w:t>
          </w:r>
          <w:r w:rsidR="002510B6" w:rsidRPr="00B0205A">
            <w:rPr>
              <w:rFonts w:ascii="Times New Roman" w:hAnsi="Times New Roman" w:cs="Times New Roman"/>
              <w:noProof/>
              <w:webHidden/>
              <w:rPrChange w:id="2368" w:author="raye" w:date="2018-08-10T12:30:00Z">
                <w:rPr>
                  <w:noProof/>
                  <w:webHidden/>
                </w:rPr>
              </w:rPrChange>
            </w:rPr>
            <w:fldChar w:fldCharType="end"/>
          </w:r>
          <w:r w:rsidRPr="00B0205A">
            <w:rPr>
              <w:rFonts w:ascii="Times New Roman" w:hAnsi="Times New Roman" w:cs="Times New Roman"/>
              <w:noProof/>
              <w:rPrChange w:id="2369" w:author="raye" w:date="2018-08-10T12:30:00Z">
                <w:rPr>
                  <w:noProof/>
                </w:rPr>
              </w:rPrChange>
            </w:rPr>
            <w:fldChar w:fldCharType="end"/>
          </w:r>
        </w:p>
        <w:p w14:paraId="7E49A5FF" w14:textId="77777777" w:rsidR="002510B6" w:rsidRPr="00B0205A" w:rsidRDefault="000B35C0">
          <w:pPr>
            <w:pStyle w:val="21"/>
            <w:tabs>
              <w:tab w:val="right" w:pos="8296"/>
            </w:tabs>
            <w:rPr>
              <w:rFonts w:ascii="Times New Roman" w:hAnsi="Times New Roman" w:cs="Times New Roman"/>
              <w:b w:val="0"/>
              <w:bCs w:val="0"/>
              <w:noProof/>
              <w:sz w:val="21"/>
              <w:rPrChange w:id="2370" w:author="raye" w:date="2018-08-10T12:30:00Z">
                <w:rPr>
                  <w:rFonts w:cstheme="minorBidi"/>
                  <w:b w:val="0"/>
                  <w:bCs w:val="0"/>
                  <w:noProof/>
                  <w:sz w:val="21"/>
                </w:rPr>
              </w:rPrChange>
            </w:rPr>
          </w:pPr>
          <w:r w:rsidRPr="00B0205A">
            <w:rPr>
              <w:rFonts w:ascii="Times New Roman" w:hAnsi="Times New Roman" w:cs="Times New Roman"/>
              <w:rPrChange w:id="2371" w:author="raye" w:date="2018-08-10T12:30:00Z">
                <w:rPr/>
              </w:rPrChange>
            </w:rPr>
            <w:fldChar w:fldCharType="begin"/>
          </w:r>
          <w:r w:rsidRPr="00B0205A">
            <w:rPr>
              <w:rFonts w:ascii="Times New Roman" w:hAnsi="Times New Roman" w:cs="Times New Roman"/>
              <w:rPrChange w:id="2372" w:author="raye" w:date="2018-08-10T12:30:00Z">
                <w:rPr/>
              </w:rPrChange>
            </w:rPr>
            <w:instrText xml:space="preserve"> HYPERLINK \l "_Toc520840584" </w:instrText>
          </w:r>
          <w:r w:rsidRPr="00B0205A">
            <w:rPr>
              <w:rFonts w:ascii="Times New Roman" w:hAnsi="Times New Roman" w:cs="Times New Roman"/>
              <w:rPrChange w:id="2373" w:author="raye" w:date="2018-08-10T12:30:00Z">
                <w:rPr>
                  <w:noProof/>
                </w:rPr>
              </w:rPrChange>
            </w:rPr>
            <w:fldChar w:fldCharType="separate"/>
          </w:r>
          <w:r w:rsidR="002510B6" w:rsidRPr="00B0205A">
            <w:rPr>
              <w:rStyle w:val="ac"/>
              <w:rFonts w:ascii="Times New Roman" w:hAnsi="Times New Roman" w:cs="Times New Roman"/>
              <w:noProof/>
              <w:color w:val="auto"/>
            </w:rPr>
            <w:t>4.1.1 Post evaluation</w:t>
          </w:r>
          <w:r w:rsidR="002510B6" w:rsidRPr="00B0205A">
            <w:rPr>
              <w:rFonts w:ascii="Times New Roman" w:hAnsi="Times New Roman" w:cs="Times New Roman"/>
              <w:noProof/>
              <w:webHidden/>
              <w:rPrChange w:id="2374" w:author="raye" w:date="2018-08-10T12:30:00Z">
                <w:rPr>
                  <w:noProof/>
                  <w:webHidden/>
                </w:rPr>
              </w:rPrChange>
            </w:rPr>
            <w:tab/>
          </w:r>
          <w:r w:rsidR="002510B6" w:rsidRPr="00B0205A">
            <w:rPr>
              <w:rFonts w:ascii="Times New Roman" w:hAnsi="Times New Roman" w:cs="Times New Roman"/>
              <w:noProof/>
              <w:webHidden/>
              <w:rPrChange w:id="2375" w:author="raye" w:date="2018-08-10T12:30:00Z">
                <w:rPr>
                  <w:noProof/>
                  <w:webHidden/>
                </w:rPr>
              </w:rPrChange>
            </w:rPr>
            <w:fldChar w:fldCharType="begin"/>
          </w:r>
          <w:r w:rsidR="002510B6" w:rsidRPr="00B0205A">
            <w:rPr>
              <w:rFonts w:ascii="Times New Roman" w:hAnsi="Times New Roman" w:cs="Times New Roman"/>
              <w:noProof/>
              <w:webHidden/>
              <w:rPrChange w:id="2376" w:author="raye" w:date="2018-08-10T12:30:00Z">
                <w:rPr>
                  <w:noProof/>
                  <w:webHidden/>
                </w:rPr>
              </w:rPrChange>
            </w:rPr>
            <w:instrText xml:space="preserve"> PAGEREF _Toc520840584 \h </w:instrText>
          </w:r>
          <w:r w:rsidR="002510B6" w:rsidRPr="00B0205A">
            <w:rPr>
              <w:rFonts w:ascii="Times New Roman" w:hAnsi="Times New Roman" w:cs="Times New Roman"/>
              <w:noProof/>
              <w:webHidden/>
              <w:rPrChange w:id="2377"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378" w:author="raye" w:date="2018-08-10T12:30:00Z">
                <w:rPr>
                  <w:noProof/>
                  <w:webHidden/>
                </w:rPr>
              </w:rPrChange>
            </w:rPr>
            <w:fldChar w:fldCharType="separate"/>
          </w:r>
          <w:r w:rsidR="002510B6" w:rsidRPr="00B0205A">
            <w:rPr>
              <w:rFonts w:ascii="Times New Roman" w:hAnsi="Times New Roman" w:cs="Times New Roman"/>
              <w:noProof/>
              <w:webHidden/>
              <w:rPrChange w:id="2379" w:author="raye" w:date="2018-08-10T12:30:00Z">
                <w:rPr>
                  <w:noProof/>
                  <w:webHidden/>
                </w:rPr>
              </w:rPrChange>
            </w:rPr>
            <w:t>295</w:t>
          </w:r>
          <w:r w:rsidR="002510B6" w:rsidRPr="00B0205A">
            <w:rPr>
              <w:rFonts w:ascii="Times New Roman" w:hAnsi="Times New Roman" w:cs="Times New Roman"/>
              <w:noProof/>
              <w:webHidden/>
              <w:rPrChange w:id="2380" w:author="raye" w:date="2018-08-10T12:30:00Z">
                <w:rPr>
                  <w:noProof/>
                  <w:webHidden/>
                </w:rPr>
              </w:rPrChange>
            </w:rPr>
            <w:fldChar w:fldCharType="end"/>
          </w:r>
          <w:r w:rsidRPr="00B0205A">
            <w:rPr>
              <w:rFonts w:ascii="Times New Roman" w:hAnsi="Times New Roman" w:cs="Times New Roman"/>
              <w:noProof/>
              <w:rPrChange w:id="2381" w:author="raye" w:date="2018-08-10T12:30:00Z">
                <w:rPr>
                  <w:noProof/>
                </w:rPr>
              </w:rPrChange>
            </w:rPr>
            <w:fldChar w:fldCharType="end"/>
          </w:r>
        </w:p>
        <w:p w14:paraId="6A72312A" w14:textId="77777777" w:rsidR="002510B6" w:rsidRPr="00B0205A" w:rsidRDefault="000B35C0">
          <w:pPr>
            <w:pStyle w:val="21"/>
            <w:tabs>
              <w:tab w:val="right" w:pos="8296"/>
            </w:tabs>
            <w:rPr>
              <w:rFonts w:ascii="Times New Roman" w:hAnsi="Times New Roman" w:cs="Times New Roman"/>
              <w:b w:val="0"/>
              <w:bCs w:val="0"/>
              <w:noProof/>
              <w:sz w:val="21"/>
              <w:rPrChange w:id="2382" w:author="raye" w:date="2018-08-10T12:30:00Z">
                <w:rPr>
                  <w:rFonts w:cstheme="minorBidi"/>
                  <w:b w:val="0"/>
                  <w:bCs w:val="0"/>
                  <w:noProof/>
                  <w:sz w:val="21"/>
                </w:rPr>
              </w:rPrChange>
            </w:rPr>
          </w:pPr>
          <w:r w:rsidRPr="00B0205A">
            <w:rPr>
              <w:rFonts w:ascii="Times New Roman" w:hAnsi="Times New Roman" w:cs="Times New Roman"/>
              <w:rPrChange w:id="2383" w:author="raye" w:date="2018-08-10T12:30:00Z">
                <w:rPr/>
              </w:rPrChange>
            </w:rPr>
            <w:fldChar w:fldCharType="begin"/>
          </w:r>
          <w:r w:rsidRPr="00B0205A">
            <w:rPr>
              <w:rFonts w:ascii="Times New Roman" w:hAnsi="Times New Roman" w:cs="Times New Roman"/>
              <w:rPrChange w:id="2384" w:author="raye" w:date="2018-08-10T12:30:00Z">
                <w:rPr/>
              </w:rPrChange>
            </w:rPr>
            <w:instrText xml:space="preserve"> HYPERLINK \l "_Toc520840585" </w:instrText>
          </w:r>
          <w:r w:rsidRPr="00B0205A">
            <w:rPr>
              <w:rFonts w:ascii="Times New Roman" w:hAnsi="Times New Roman" w:cs="Times New Roman"/>
              <w:rPrChange w:id="2385" w:author="raye" w:date="2018-08-10T12:30:00Z">
                <w:rPr>
                  <w:noProof/>
                </w:rPr>
              </w:rPrChange>
            </w:rPr>
            <w:fldChar w:fldCharType="separate"/>
          </w:r>
          <w:r w:rsidR="002510B6" w:rsidRPr="00B0205A">
            <w:rPr>
              <w:rStyle w:val="ac"/>
              <w:rFonts w:ascii="Times New Roman" w:hAnsi="Times New Roman" w:cs="Times New Roman"/>
              <w:noProof/>
              <w:color w:val="auto"/>
            </w:rPr>
            <w:t>4.1.2 Post evaluation data acquisition</w:t>
          </w:r>
          <w:r w:rsidR="002510B6" w:rsidRPr="00B0205A">
            <w:rPr>
              <w:rFonts w:ascii="Times New Roman" w:hAnsi="Times New Roman" w:cs="Times New Roman"/>
              <w:noProof/>
              <w:webHidden/>
              <w:rPrChange w:id="2386" w:author="raye" w:date="2018-08-10T12:30:00Z">
                <w:rPr>
                  <w:noProof/>
                  <w:webHidden/>
                </w:rPr>
              </w:rPrChange>
            </w:rPr>
            <w:tab/>
          </w:r>
          <w:r w:rsidR="002510B6" w:rsidRPr="00B0205A">
            <w:rPr>
              <w:rFonts w:ascii="Times New Roman" w:hAnsi="Times New Roman" w:cs="Times New Roman"/>
              <w:noProof/>
              <w:webHidden/>
              <w:rPrChange w:id="2387" w:author="raye" w:date="2018-08-10T12:30:00Z">
                <w:rPr>
                  <w:noProof/>
                  <w:webHidden/>
                </w:rPr>
              </w:rPrChange>
            </w:rPr>
            <w:fldChar w:fldCharType="begin"/>
          </w:r>
          <w:r w:rsidR="002510B6" w:rsidRPr="00B0205A">
            <w:rPr>
              <w:rFonts w:ascii="Times New Roman" w:hAnsi="Times New Roman" w:cs="Times New Roman"/>
              <w:noProof/>
              <w:webHidden/>
              <w:rPrChange w:id="2388" w:author="raye" w:date="2018-08-10T12:30:00Z">
                <w:rPr>
                  <w:noProof/>
                  <w:webHidden/>
                </w:rPr>
              </w:rPrChange>
            </w:rPr>
            <w:instrText xml:space="preserve"> PAGEREF _Toc520840585 \h </w:instrText>
          </w:r>
          <w:r w:rsidR="002510B6" w:rsidRPr="00B0205A">
            <w:rPr>
              <w:rFonts w:ascii="Times New Roman" w:hAnsi="Times New Roman" w:cs="Times New Roman"/>
              <w:noProof/>
              <w:webHidden/>
              <w:rPrChange w:id="238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390" w:author="raye" w:date="2018-08-10T12:30:00Z">
                <w:rPr>
                  <w:noProof/>
                  <w:webHidden/>
                </w:rPr>
              </w:rPrChange>
            </w:rPr>
            <w:fldChar w:fldCharType="separate"/>
          </w:r>
          <w:r w:rsidR="002510B6" w:rsidRPr="00B0205A">
            <w:rPr>
              <w:rFonts w:ascii="Times New Roman" w:hAnsi="Times New Roman" w:cs="Times New Roman"/>
              <w:noProof/>
              <w:webHidden/>
              <w:rPrChange w:id="2391" w:author="raye" w:date="2018-08-10T12:30:00Z">
                <w:rPr>
                  <w:noProof/>
                  <w:webHidden/>
                </w:rPr>
              </w:rPrChange>
            </w:rPr>
            <w:t>295</w:t>
          </w:r>
          <w:r w:rsidR="002510B6" w:rsidRPr="00B0205A">
            <w:rPr>
              <w:rFonts w:ascii="Times New Roman" w:hAnsi="Times New Roman" w:cs="Times New Roman"/>
              <w:noProof/>
              <w:webHidden/>
              <w:rPrChange w:id="2392" w:author="raye" w:date="2018-08-10T12:30:00Z">
                <w:rPr>
                  <w:noProof/>
                  <w:webHidden/>
                </w:rPr>
              </w:rPrChange>
            </w:rPr>
            <w:fldChar w:fldCharType="end"/>
          </w:r>
          <w:r w:rsidRPr="00B0205A">
            <w:rPr>
              <w:rFonts w:ascii="Times New Roman" w:hAnsi="Times New Roman" w:cs="Times New Roman"/>
              <w:noProof/>
              <w:rPrChange w:id="2393" w:author="raye" w:date="2018-08-10T12:30:00Z">
                <w:rPr>
                  <w:noProof/>
                </w:rPr>
              </w:rPrChange>
            </w:rPr>
            <w:fldChar w:fldCharType="end"/>
          </w:r>
        </w:p>
        <w:p w14:paraId="39D514B7" w14:textId="77777777" w:rsidR="002510B6" w:rsidRPr="00B0205A" w:rsidRDefault="000B35C0">
          <w:pPr>
            <w:pStyle w:val="21"/>
            <w:tabs>
              <w:tab w:val="left" w:pos="840"/>
              <w:tab w:val="right" w:pos="8296"/>
            </w:tabs>
            <w:rPr>
              <w:rFonts w:ascii="Times New Roman" w:hAnsi="Times New Roman" w:cs="Times New Roman"/>
              <w:b w:val="0"/>
              <w:bCs w:val="0"/>
              <w:noProof/>
              <w:sz w:val="21"/>
              <w:rPrChange w:id="2394" w:author="raye" w:date="2018-08-10T12:30:00Z">
                <w:rPr>
                  <w:rFonts w:cstheme="minorBidi"/>
                  <w:b w:val="0"/>
                  <w:bCs w:val="0"/>
                  <w:noProof/>
                  <w:sz w:val="21"/>
                </w:rPr>
              </w:rPrChange>
            </w:rPr>
          </w:pPr>
          <w:r w:rsidRPr="00B0205A">
            <w:rPr>
              <w:rFonts w:ascii="Times New Roman" w:hAnsi="Times New Roman" w:cs="Times New Roman"/>
              <w:rPrChange w:id="2395" w:author="raye" w:date="2018-08-10T12:30:00Z">
                <w:rPr/>
              </w:rPrChange>
            </w:rPr>
            <w:lastRenderedPageBreak/>
            <w:fldChar w:fldCharType="begin"/>
          </w:r>
          <w:r w:rsidRPr="00B0205A">
            <w:rPr>
              <w:rFonts w:ascii="Times New Roman" w:hAnsi="Times New Roman" w:cs="Times New Roman"/>
              <w:rPrChange w:id="2396" w:author="raye" w:date="2018-08-10T12:30:00Z">
                <w:rPr/>
              </w:rPrChange>
            </w:rPr>
            <w:instrText xml:space="preserve"> HYPERLINK \l "_Toc520840586" </w:instrText>
          </w:r>
          <w:r w:rsidRPr="00B0205A">
            <w:rPr>
              <w:rFonts w:ascii="Times New Roman" w:hAnsi="Times New Roman" w:cs="Times New Roman"/>
              <w:rPrChange w:id="2397" w:author="raye" w:date="2018-08-10T12:30:00Z">
                <w:rPr>
                  <w:noProof/>
                </w:rPr>
              </w:rPrChange>
            </w:rPr>
            <w:fldChar w:fldCharType="separate"/>
          </w:r>
          <w:r w:rsidR="002510B6" w:rsidRPr="00B0205A">
            <w:rPr>
              <w:rStyle w:val="ac"/>
              <w:rFonts w:ascii="Times New Roman" w:hAnsi="Times New Roman" w:cs="Times New Roman"/>
              <w:noProof/>
              <w:color w:val="auto"/>
            </w:rPr>
            <w:t>4.2.</w:t>
          </w:r>
          <w:r w:rsidR="002510B6" w:rsidRPr="00B0205A">
            <w:rPr>
              <w:rFonts w:ascii="Times New Roman" w:hAnsi="Times New Roman" w:cs="Times New Roman"/>
              <w:b w:val="0"/>
              <w:bCs w:val="0"/>
              <w:noProof/>
              <w:sz w:val="21"/>
              <w:rPrChange w:id="2398" w:author="raye" w:date="2018-08-10T12:30:00Z">
                <w:rPr>
                  <w:rFonts w:cstheme="minorBidi"/>
                  <w:b w:val="0"/>
                  <w:bCs w:val="0"/>
                  <w:noProof/>
                  <w:sz w:val="21"/>
                </w:rPr>
              </w:rPrChange>
            </w:rPr>
            <w:tab/>
          </w:r>
          <w:r w:rsidR="002510B6" w:rsidRPr="00B0205A">
            <w:rPr>
              <w:rStyle w:val="ac"/>
              <w:rFonts w:ascii="Times New Roman" w:hAnsi="Times New Roman" w:cs="Times New Roman"/>
              <w:noProof/>
              <w:color w:val="auto"/>
            </w:rPr>
            <w:t>Data quality requirements</w:t>
          </w:r>
          <w:r w:rsidR="002510B6" w:rsidRPr="00B0205A">
            <w:rPr>
              <w:rFonts w:ascii="Times New Roman" w:hAnsi="Times New Roman" w:cs="Times New Roman"/>
              <w:noProof/>
              <w:webHidden/>
              <w:rPrChange w:id="2399" w:author="raye" w:date="2018-08-10T12:30:00Z">
                <w:rPr>
                  <w:noProof/>
                  <w:webHidden/>
                </w:rPr>
              </w:rPrChange>
            </w:rPr>
            <w:tab/>
          </w:r>
          <w:r w:rsidR="002510B6" w:rsidRPr="00B0205A">
            <w:rPr>
              <w:rFonts w:ascii="Times New Roman" w:hAnsi="Times New Roman" w:cs="Times New Roman"/>
              <w:noProof/>
              <w:webHidden/>
              <w:rPrChange w:id="2400" w:author="raye" w:date="2018-08-10T12:30:00Z">
                <w:rPr>
                  <w:noProof/>
                  <w:webHidden/>
                </w:rPr>
              </w:rPrChange>
            </w:rPr>
            <w:fldChar w:fldCharType="begin"/>
          </w:r>
          <w:r w:rsidR="002510B6" w:rsidRPr="00B0205A">
            <w:rPr>
              <w:rFonts w:ascii="Times New Roman" w:hAnsi="Times New Roman" w:cs="Times New Roman"/>
              <w:noProof/>
              <w:webHidden/>
              <w:rPrChange w:id="2401" w:author="raye" w:date="2018-08-10T12:30:00Z">
                <w:rPr>
                  <w:noProof/>
                  <w:webHidden/>
                </w:rPr>
              </w:rPrChange>
            </w:rPr>
            <w:instrText xml:space="preserve"> PAGEREF _Toc520840586 \h </w:instrText>
          </w:r>
          <w:r w:rsidR="002510B6" w:rsidRPr="00B0205A">
            <w:rPr>
              <w:rFonts w:ascii="Times New Roman" w:hAnsi="Times New Roman" w:cs="Times New Roman"/>
              <w:noProof/>
              <w:webHidden/>
              <w:rPrChange w:id="2402"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403" w:author="raye" w:date="2018-08-10T12:30:00Z">
                <w:rPr>
                  <w:noProof/>
                  <w:webHidden/>
                </w:rPr>
              </w:rPrChange>
            </w:rPr>
            <w:fldChar w:fldCharType="separate"/>
          </w:r>
          <w:r w:rsidR="002510B6" w:rsidRPr="00B0205A">
            <w:rPr>
              <w:rFonts w:ascii="Times New Roman" w:hAnsi="Times New Roman" w:cs="Times New Roman"/>
              <w:noProof/>
              <w:webHidden/>
              <w:rPrChange w:id="2404" w:author="raye" w:date="2018-08-10T12:30:00Z">
                <w:rPr>
                  <w:noProof/>
                  <w:webHidden/>
                </w:rPr>
              </w:rPrChange>
            </w:rPr>
            <w:t>295</w:t>
          </w:r>
          <w:r w:rsidR="002510B6" w:rsidRPr="00B0205A">
            <w:rPr>
              <w:rFonts w:ascii="Times New Roman" w:hAnsi="Times New Roman" w:cs="Times New Roman"/>
              <w:noProof/>
              <w:webHidden/>
              <w:rPrChange w:id="2405" w:author="raye" w:date="2018-08-10T12:30:00Z">
                <w:rPr>
                  <w:noProof/>
                  <w:webHidden/>
                </w:rPr>
              </w:rPrChange>
            </w:rPr>
            <w:fldChar w:fldCharType="end"/>
          </w:r>
          <w:r w:rsidRPr="00B0205A">
            <w:rPr>
              <w:rFonts w:ascii="Times New Roman" w:hAnsi="Times New Roman" w:cs="Times New Roman"/>
              <w:noProof/>
              <w:rPrChange w:id="2406" w:author="raye" w:date="2018-08-10T12:30:00Z">
                <w:rPr>
                  <w:noProof/>
                </w:rPr>
              </w:rPrChange>
            </w:rPr>
            <w:fldChar w:fldCharType="end"/>
          </w:r>
        </w:p>
        <w:p w14:paraId="3E887F01" w14:textId="77777777" w:rsidR="002510B6" w:rsidRPr="00B0205A" w:rsidRDefault="000B35C0">
          <w:pPr>
            <w:pStyle w:val="21"/>
            <w:tabs>
              <w:tab w:val="left" w:pos="840"/>
              <w:tab w:val="right" w:pos="8296"/>
            </w:tabs>
            <w:rPr>
              <w:rFonts w:ascii="Times New Roman" w:hAnsi="Times New Roman" w:cs="Times New Roman"/>
              <w:b w:val="0"/>
              <w:bCs w:val="0"/>
              <w:noProof/>
              <w:sz w:val="21"/>
              <w:rPrChange w:id="2407" w:author="raye" w:date="2018-08-10T12:30:00Z">
                <w:rPr>
                  <w:rFonts w:cstheme="minorBidi"/>
                  <w:b w:val="0"/>
                  <w:bCs w:val="0"/>
                  <w:noProof/>
                  <w:sz w:val="21"/>
                </w:rPr>
              </w:rPrChange>
            </w:rPr>
          </w:pPr>
          <w:r w:rsidRPr="00B0205A">
            <w:rPr>
              <w:rFonts w:ascii="Times New Roman" w:hAnsi="Times New Roman" w:cs="Times New Roman"/>
              <w:rPrChange w:id="2408" w:author="raye" w:date="2018-08-10T12:30:00Z">
                <w:rPr/>
              </w:rPrChange>
            </w:rPr>
            <w:fldChar w:fldCharType="begin"/>
          </w:r>
          <w:r w:rsidRPr="00B0205A">
            <w:rPr>
              <w:rFonts w:ascii="Times New Roman" w:hAnsi="Times New Roman" w:cs="Times New Roman"/>
              <w:rPrChange w:id="2409" w:author="raye" w:date="2018-08-10T12:30:00Z">
                <w:rPr/>
              </w:rPrChange>
            </w:rPr>
            <w:instrText xml:space="preserve"> HYPERLINK \l "_Toc520840587" </w:instrText>
          </w:r>
          <w:r w:rsidRPr="00B0205A">
            <w:rPr>
              <w:rFonts w:ascii="Times New Roman" w:hAnsi="Times New Roman" w:cs="Times New Roman"/>
              <w:rPrChange w:id="2410" w:author="raye" w:date="2018-08-10T12:30:00Z">
                <w:rPr>
                  <w:noProof/>
                </w:rPr>
              </w:rPrChange>
            </w:rPr>
            <w:fldChar w:fldCharType="separate"/>
          </w:r>
          <w:r w:rsidR="002510B6" w:rsidRPr="00B0205A">
            <w:rPr>
              <w:rStyle w:val="ac"/>
              <w:rFonts w:ascii="Times New Roman" w:hAnsi="Times New Roman" w:cs="Times New Roman"/>
              <w:noProof/>
              <w:color w:val="auto"/>
            </w:rPr>
            <w:t>4.3.</w:t>
          </w:r>
          <w:r w:rsidR="002510B6" w:rsidRPr="00B0205A">
            <w:rPr>
              <w:rFonts w:ascii="Times New Roman" w:hAnsi="Times New Roman" w:cs="Times New Roman"/>
              <w:b w:val="0"/>
              <w:bCs w:val="0"/>
              <w:noProof/>
              <w:sz w:val="21"/>
              <w:rPrChange w:id="2411" w:author="raye" w:date="2018-08-10T12:30:00Z">
                <w:rPr>
                  <w:rFonts w:cstheme="minorBidi"/>
                  <w:b w:val="0"/>
                  <w:bCs w:val="0"/>
                  <w:noProof/>
                  <w:sz w:val="21"/>
                </w:rPr>
              </w:rPrChange>
            </w:rPr>
            <w:tab/>
          </w:r>
          <w:r w:rsidR="002510B6" w:rsidRPr="00B0205A">
            <w:rPr>
              <w:rStyle w:val="ac"/>
              <w:rFonts w:ascii="Times New Roman" w:hAnsi="Times New Roman" w:cs="Times New Roman"/>
              <w:noProof/>
              <w:color w:val="auto"/>
            </w:rPr>
            <w:t>Business indicators</w:t>
          </w:r>
          <w:r w:rsidR="002510B6" w:rsidRPr="00B0205A">
            <w:rPr>
              <w:rFonts w:ascii="Times New Roman" w:hAnsi="Times New Roman" w:cs="Times New Roman"/>
              <w:noProof/>
              <w:webHidden/>
              <w:rPrChange w:id="2412" w:author="raye" w:date="2018-08-10T12:30:00Z">
                <w:rPr>
                  <w:noProof/>
                  <w:webHidden/>
                </w:rPr>
              </w:rPrChange>
            </w:rPr>
            <w:tab/>
          </w:r>
          <w:r w:rsidR="002510B6" w:rsidRPr="00B0205A">
            <w:rPr>
              <w:rFonts w:ascii="Times New Roman" w:hAnsi="Times New Roman" w:cs="Times New Roman"/>
              <w:noProof/>
              <w:webHidden/>
              <w:rPrChange w:id="2413" w:author="raye" w:date="2018-08-10T12:30:00Z">
                <w:rPr>
                  <w:noProof/>
                  <w:webHidden/>
                </w:rPr>
              </w:rPrChange>
            </w:rPr>
            <w:fldChar w:fldCharType="begin"/>
          </w:r>
          <w:r w:rsidR="002510B6" w:rsidRPr="00B0205A">
            <w:rPr>
              <w:rFonts w:ascii="Times New Roman" w:hAnsi="Times New Roman" w:cs="Times New Roman"/>
              <w:noProof/>
              <w:webHidden/>
              <w:rPrChange w:id="2414" w:author="raye" w:date="2018-08-10T12:30:00Z">
                <w:rPr>
                  <w:noProof/>
                  <w:webHidden/>
                </w:rPr>
              </w:rPrChange>
            </w:rPr>
            <w:instrText xml:space="preserve"> PAGEREF _Toc520840587 \h </w:instrText>
          </w:r>
          <w:r w:rsidR="002510B6" w:rsidRPr="00B0205A">
            <w:rPr>
              <w:rFonts w:ascii="Times New Roman" w:hAnsi="Times New Roman" w:cs="Times New Roman"/>
              <w:noProof/>
              <w:webHidden/>
              <w:rPrChange w:id="2415"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416" w:author="raye" w:date="2018-08-10T12:30:00Z">
                <w:rPr>
                  <w:noProof/>
                  <w:webHidden/>
                </w:rPr>
              </w:rPrChange>
            </w:rPr>
            <w:fldChar w:fldCharType="separate"/>
          </w:r>
          <w:r w:rsidR="002510B6" w:rsidRPr="00B0205A">
            <w:rPr>
              <w:rFonts w:ascii="Times New Roman" w:hAnsi="Times New Roman" w:cs="Times New Roman"/>
              <w:noProof/>
              <w:webHidden/>
              <w:rPrChange w:id="2417" w:author="raye" w:date="2018-08-10T12:30:00Z">
                <w:rPr>
                  <w:noProof/>
                  <w:webHidden/>
                </w:rPr>
              </w:rPrChange>
            </w:rPr>
            <w:t>295</w:t>
          </w:r>
          <w:r w:rsidR="002510B6" w:rsidRPr="00B0205A">
            <w:rPr>
              <w:rFonts w:ascii="Times New Roman" w:hAnsi="Times New Roman" w:cs="Times New Roman"/>
              <w:noProof/>
              <w:webHidden/>
              <w:rPrChange w:id="2418" w:author="raye" w:date="2018-08-10T12:30:00Z">
                <w:rPr>
                  <w:noProof/>
                  <w:webHidden/>
                </w:rPr>
              </w:rPrChange>
            </w:rPr>
            <w:fldChar w:fldCharType="end"/>
          </w:r>
          <w:r w:rsidRPr="00B0205A">
            <w:rPr>
              <w:rFonts w:ascii="Times New Roman" w:hAnsi="Times New Roman" w:cs="Times New Roman"/>
              <w:noProof/>
              <w:rPrChange w:id="2419" w:author="raye" w:date="2018-08-10T12:30:00Z">
                <w:rPr>
                  <w:noProof/>
                </w:rPr>
              </w:rPrChange>
            </w:rPr>
            <w:fldChar w:fldCharType="end"/>
          </w:r>
        </w:p>
        <w:p w14:paraId="157D30FE" w14:textId="77777777" w:rsidR="002510B6" w:rsidRPr="00B0205A" w:rsidRDefault="000B35C0">
          <w:pPr>
            <w:pStyle w:val="21"/>
            <w:tabs>
              <w:tab w:val="right" w:pos="8296"/>
            </w:tabs>
            <w:rPr>
              <w:rFonts w:ascii="Times New Roman" w:hAnsi="Times New Roman" w:cs="Times New Roman"/>
              <w:b w:val="0"/>
              <w:bCs w:val="0"/>
              <w:noProof/>
              <w:sz w:val="21"/>
              <w:rPrChange w:id="2420" w:author="raye" w:date="2018-08-10T12:30:00Z">
                <w:rPr>
                  <w:rFonts w:cstheme="minorBidi"/>
                  <w:b w:val="0"/>
                  <w:bCs w:val="0"/>
                  <w:noProof/>
                  <w:sz w:val="21"/>
                </w:rPr>
              </w:rPrChange>
            </w:rPr>
          </w:pPr>
          <w:r w:rsidRPr="00B0205A">
            <w:rPr>
              <w:rFonts w:ascii="Times New Roman" w:hAnsi="Times New Roman" w:cs="Times New Roman"/>
              <w:rPrChange w:id="2421" w:author="raye" w:date="2018-08-10T12:30:00Z">
                <w:rPr/>
              </w:rPrChange>
            </w:rPr>
            <w:fldChar w:fldCharType="begin"/>
          </w:r>
          <w:r w:rsidRPr="00B0205A">
            <w:rPr>
              <w:rFonts w:ascii="Times New Roman" w:hAnsi="Times New Roman" w:cs="Times New Roman"/>
              <w:rPrChange w:id="2422" w:author="raye" w:date="2018-08-10T12:30:00Z">
                <w:rPr/>
              </w:rPrChange>
            </w:rPr>
            <w:instrText xml:space="preserve"> HYPERLINK \l "_Toc520840588" </w:instrText>
          </w:r>
          <w:r w:rsidRPr="00B0205A">
            <w:rPr>
              <w:rFonts w:ascii="Times New Roman" w:hAnsi="Times New Roman" w:cs="Times New Roman"/>
              <w:rPrChange w:id="2423" w:author="raye" w:date="2018-08-10T12:30:00Z">
                <w:rPr>
                  <w:noProof/>
                </w:rPr>
              </w:rPrChange>
            </w:rPr>
            <w:fldChar w:fldCharType="separate"/>
          </w:r>
          <w:r w:rsidR="002510B6" w:rsidRPr="00B0205A">
            <w:rPr>
              <w:rStyle w:val="ac"/>
              <w:rFonts w:ascii="Times New Roman" w:hAnsi="Times New Roman" w:cs="Times New Roman"/>
              <w:noProof/>
              <w:color w:val="auto"/>
            </w:rPr>
            <w:t>4.4. Security indicator (for branch)</w:t>
          </w:r>
          <w:r w:rsidR="002510B6" w:rsidRPr="00B0205A">
            <w:rPr>
              <w:rFonts w:ascii="Times New Roman" w:hAnsi="Times New Roman" w:cs="Times New Roman"/>
              <w:noProof/>
              <w:webHidden/>
              <w:rPrChange w:id="2424" w:author="raye" w:date="2018-08-10T12:30:00Z">
                <w:rPr>
                  <w:noProof/>
                  <w:webHidden/>
                </w:rPr>
              </w:rPrChange>
            </w:rPr>
            <w:tab/>
          </w:r>
          <w:r w:rsidR="002510B6" w:rsidRPr="00B0205A">
            <w:rPr>
              <w:rFonts w:ascii="Times New Roman" w:hAnsi="Times New Roman" w:cs="Times New Roman"/>
              <w:noProof/>
              <w:webHidden/>
              <w:rPrChange w:id="2425" w:author="raye" w:date="2018-08-10T12:30:00Z">
                <w:rPr>
                  <w:noProof/>
                  <w:webHidden/>
                </w:rPr>
              </w:rPrChange>
            </w:rPr>
            <w:fldChar w:fldCharType="begin"/>
          </w:r>
          <w:r w:rsidR="002510B6" w:rsidRPr="00B0205A">
            <w:rPr>
              <w:rFonts w:ascii="Times New Roman" w:hAnsi="Times New Roman" w:cs="Times New Roman"/>
              <w:noProof/>
              <w:webHidden/>
              <w:rPrChange w:id="2426" w:author="raye" w:date="2018-08-10T12:30:00Z">
                <w:rPr>
                  <w:noProof/>
                  <w:webHidden/>
                </w:rPr>
              </w:rPrChange>
            </w:rPr>
            <w:instrText xml:space="preserve"> PAGEREF _Toc520840588 \h </w:instrText>
          </w:r>
          <w:r w:rsidR="002510B6" w:rsidRPr="00B0205A">
            <w:rPr>
              <w:rFonts w:ascii="Times New Roman" w:hAnsi="Times New Roman" w:cs="Times New Roman"/>
              <w:noProof/>
              <w:webHidden/>
              <w:rPrChange w:id="2427"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428" w:author="raye" w:date="2018-08-10T12:30:00Z">
                <w:rPr>
                  <w:noProof/>
                  <w:webHidden/>
                </w:rPr>
              </w:rPrChange>
            </w:rPr>
            <w:fldChar w:fldCharType="separate"/>
          </w:r>
          <w:r w:rsidR="002510B6" w:rsidRPr="00B0205A">
            <w:rPr>
              <w:rFonts w:ascii="Times New Roman" w:hAnsi="Times New Roman" w:cs="Times New Roman"/>
              <w:noProof/>
              <w:webHidden/>
              <w:rPrChange w:id="2429" w:author="raye" w:date="2018-08-10T12:30:00Z">
                <w:rPr>
                  <w:noProof/>
                  <w:webHidden/>
                </w:rPr>
              </w:rPrChange>
            </w:rPr>
            <w:t>299</w:t>
          </w:r>
          <w:r w:rsidR="002510B6" w:rsidRPr="00B0205A">
            <w:rPr>
              <w:rFonts w:ascii="Times New Roman" w:hAnsi="Times New Roman" w:cs="Times New Roman"/>
              <w:noProof/>
              <w:webHidden/>
              <w:rPrChange w:id="2430" w:author="raye" w:date="2018-08-10T12:30:00Z">
                <w:rPr>
                  <w:noProof/>
                  <w:webHidden/>
                </w:rPr>
              </w:rPrChange>
            </w:rPr>
            <w:fldChar w:fldCharType="end"/>
          </w:r>
          <w:r w:rsidRPr="00B0205A">
            <w:rPr>
              <w:rFonts w:ascii="Times New Roman" w:hAnsi="Times New Roman" w:cs="Times New Roman"/>
              <w:noProof/>
              <w:rPrChange w:id="2431" w:author="raye" w:date="2018-08-10T12:30:00Z">
                <w:rPr>
                  <w:noProof/>
                </w:rPr>
              </w:rPrChange>
            </w:rPr>
            <w:fldChar w:fldCharType="end"/>
          </w:r>
        </w:p>
        <w:p w14:paraId="7ECD3BC3" w14:textId="77777777" w:rsidR="002510B6" w:rsidRPr="00B0205A" w:rsidRDefault="000B35C0">
          <w:pPr>
            <w:pStyle w:val="21"/>
            <w:tabs>
              <w:tab w:val="right" w:pos="8296"/>
            </w:tabs>
            <w:rPr>
              <w:rFonts w:ascii="Times New Roman" w:hAnsi="Times New Roman" w:cs="Times New Roman"/>
              <w:b w:val="0"/>
              <w:bCs w:val="0"/>
              <w:noProof/>
              <w:sz w:val="21"/>
              <w:rPrChange w:id="2432" w:author="raye" w:date="2018-08-10T12:30:00Z">
                <w:rPr>
                  <w:rFonts w:cstheme="minorBidi"/>
                  <w:b w:val="0"/>
                  <w:bCs w:val="0"/>
                  <w:noProof/>
                  <w:sz w:val="21"/>
                </w:rPr>
              </w:rPrChange>
            </w:rPr>
          </w:pPr>
          <w:r w:rsidRPr="00B0205A">
            <w:rPr>
              <w:rFonts w:ascii="Times New Roman" w:hAnsi="Times New Roman" w:cs="Times New Roman"/>
              <w:rPrChange w:id="2433" w:author="raye" w:date="2018-08-10T12:30:00Z">
                <w:rPr/>
              </w:rPrChange>
            </w:rPr>
            <w:fldChar w:fldCharType="begin"/>
          </w:r>
          <w:r w:rsidRPr="00B0205A">
            <w:rPr>
              <w:rFonts w:ascii="Times New Roman" w:hAnsi="Times New Roman" w:cs="Times New Roman"/>
              <w:rPrChange w:id="2434" w:author="raye" w:date="2018-08-10T12:30:00Z">
                <w:rPr/>
              </w:rPrChange>
            </w:rPr>
            <w:instrText xml:space="preserve"> HYPERLINK \l "_Toc520840589" </w:instrText>
          </w:r>
          <w:r w:rsidRPr="00B0205A">
            <w:rPr>
              <w:rFonts w:ascii="Times New Roman" w:hAnsi="Times New Roman" w:cs="Times New Roman"/>
              <w:rPrChange w:id="2435" w:author="raye" w:date="2018-08-10T12:30:00Z">
                <w:rPr>
                  <w:noProof/>
                </w:rPr>
              </w:rPrChange>
            </w:rPr>
            <w:fldChar w:fldCharType="separate"/>
          </w:r>
          <w:r w:rsidR="002510B6" w:rsidRPr="00B0205A">
            <w:rPr>
              <w:rStyle w:val="ac"/>
              <w:rFonts w:ascii="Times New Roman" w:hAnsi="Times New Roman" w:cs="Times New Roman"/>
              <w:noProof/>
              <w:color w:val="auto"/>
            </w:rPr>
            <w:t>4.5. Suggestions on development mode</w:t>
          </w:r>
          <w:r w:rsidR="002510B6" w:rsidRPr="00B0205A">
            <w:rPr>
              <w:rFonts w:ascii="Times New Roman" w:hAnsi="Times New Roman" w:cs="Times New Roman"/>
              <w:noProof/>
              <w:webHidden/>
              <w:rPrChange w:id="2436" w:author="raye" w:date="2018-08-10T12:30:00Z">
                <w:rPr>
                  <w:noProof/>
                  <w:webHidden/>
                </w:rPr>
              </w:rPrChange>
            </w:rPr>
            <w:tab/>
          </w:r>
          <w:r w:rsidR="002510B6" w:rsidRPr="00B0205A">
            <w:rPr>
              <w:rFonts w:ascii="Times New Roman" w:hAnsi="Times New Roman" w:cs="Times New Roman"/>
              <w:noProof/>
              <w:webHidden/>
              <w:rPrChange w:id="2437" w:author="raye" w:date="2018-08-10T12:30:00Z">
                <w:rPr>
                  <w:noProof/>
                  <w:webHidden/>
                </w:rPr>
              </w:rPrChange>
            </w:rPr>
            <w:fldChar w:fldCharType="begin"/>
          </w:r>
          <w:r w:rsidR="002510B6" w:rsidRPr="00B0205A">
            <w:rPr>
              <w:rFonts w:ascii="Times New Roman" w:hAnsi="Times New Roman" w:cs="Times New Roman"/>
              <w:noProof/>
              <w:webHidden/>
              <w:rPrChange w:id="2438" w:author="raye" w:date="2018-08-10T12:30:00Z">
                <w:rPr>
                  <w:noProof/>
                  <w:webHidden/>
                </w:rPr>
              </w:rPrChange>
            </w:rPr>
            <w:instrText xml:space="preserve"> PAGEREF _Toc520840589 \h </w:instrText>
          </w:r>
          <w:r w:rsidR="002510B6" w:rsidRPr="00B0205A">
            <w:rPr>
              <w:rFonts w:ascii="Times New Roman" w:hAnsi="Times New Roman" w:cs="Times New Roman"/>
              <w:noProof/>
              <w:webHidden/>
              <w:rPrChange w:id="243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440" w:author="raye" w:date="2018-08-10T12:30:00Z">
                <w:rPr>
                  <w:noProof/>
                  <w:webHidden/>
                </w:rPr>
              </w:rPrChange>
            </w:rPr>
            <w:fldChar w:fldCharType="separate"/>
          </w:r>
          <w:r w:rsidR="002510B6" w:rsidRPr="00B0205A">
            <w:rPr>
              <w:rFonts w:ascii="Times New Roman" w:hAnsi="Times New Roman" w:cs="Times New Roman"/>
              <w:noProof/>
              <w:webHidden/>
              <w:rPrChange w:id="2441" w:author="raye" w:date="2018-08-10T12:30:00Z">
                <w:rPr>
                  <w:noProof/>
                  <w:webHidden/>
                </w:rPr>
              </w:rPrChange>
            </w:rPr>
            <w:t>299</w:t>
          </w:r>
          <w:r w:rsidR="002510B6" w:rsidRPr="00B0205A">
            <w:rPr>
              <w:rFonts w:ascii="Times New Roman" w:hAnsi="Times New Roman" w:cs="Times New Roman"/>
              <w:noProof/>
              <w:webHidden/>
              <w:rPrChange w:id="2442" w:author="raye" w:date="2018-08-10T12:30:00Z">
                <w:rPr>
                  <w:noProof/>
                  <w:webHidden/>
                </w:rPr>
              </w:rPrChange>
            </w:rPr>
            <w:fldChar w:fldCharType="end"/>
          </w:r>
          <w:r w:rsidRPr="00B0205A">
            <w:rPr>
              <w:rFonts w:ascii="Times New Roman" w:hAnsi="Times New Roman" w:cs="Times New Roman"/>
              <w:noProof/>
              <w:rPrChange w:id="2443" w:author="raye" w:date="2018-08-10T12:30:00Z">
                <w:rPr>
                  <w:noProof/>
                </w:rPr>
              </w:rPrChange>
            </w:rPr>
            <w:fldChar w:fldCharType="end"/>
          </w:r>
        </w:p>
        <w:p w14:paraId="227AB096" w14:textId="77777777" w:rsidR="002510B6" w:rsidRPr="00B0205A" w:rsidRDefault="000B35C0">
          <w:pPr>
            <w:pStyle w:val="21"/>
            <w:tabs>
              <w:tab w:val="right" w:pos="8296"/>
            </w:tabs>
            <w:rPr>
              <w:rFonts w:ascii="Times New Roman" w:hAnsi="Times New Roman" w:cs="Times New Roman"/>
              <w:b w:val="0"/>
              <w:bCs w:val="0"/>
              <w:noProof/>
              <w:sz w:val="21"/>
              <w:rPrChange w:id="2444" w:author="raye" w:date="2018-08-10T12:30:00Z">
                <w:rPr>
                  <w:rFonts w:cstheme="minorBidi"/>
                  <w:b w:val="0"/>
                  <w:bCs w:val="0"/>
                  <w:noProof/>
                  <w:sz w:val="21"/>
                </w:rPr>
              </w:rPrChange>
            </w:rPr>
          </w:pPr>
          <w:r w:rsidRPr="00B0205A">
            <w:rPr>
              <w:rFonts w:ascii="Times New Roman" w:hAnsi="Times New Roman" w:cs="Times New Roman"/>
              <w:rPrChange w:id="2445" w:author="raye" w:date="2018-08-10T12:30:00Z">
                <w:rPr/>
              </w:rPrChange>
            </w:rPr>
            <w:fldChar w:fldCharType="begin"/>
          </w:r>
          <w:r w:rsidRPr="00B0205A">
            <w:rPr>
              <w:rFonts w:ascii="Times New Roman" w:hAnsi="Times New Roman" w:cs="Times New Roman"/>
              <w:rPrChange w:id="2446" w:author="raye" w:date="2018-08-10T12:30:00Z">
                <w:rPr/>
              </w:rPrChange>
            </w:rPr>
            <w:instrText xml:space="preserve"> HYPERLINK \l "_Toc520840590" </w:instrText>
          </w:r>
          <w:r w:rsidRPr="00B0205A">
            <w:rPr>
              <w:rFonts w:ascii="Times New Roman" w:hAnsi="Times New Roman" w:cs="Times New Roman"/>
              <w:rPrChange w:id="2447" w:author="raye" w:date="2018-08-10T12:30:00Z">
                <w:rPr>
                  <w:noProof/>
                </w:rPr>
              </w:rPrChange>
            </w:rPr>
            <w:fldChar w:fldCharType="separate"/>
          </w:r>
          <w:r w:rsidR="002510B6" w:rsidRPr="00B0205A">
            <w:rPr>
              <w:rStyle w:val="ac"/>
              <w:rFonts w:ascii="Times New Roman" w:hAnsi="Times New Roman" w:cs="Times New Roman"/>
              <w:noProof/>
              <w:color w:val="auto"/>
            </w:rPr>
            <w:t>4.6. Requirements for time and resources</w:t>
          </w:r>
          <w:r w:rsidR="002510B6" w:rsidRPr="00B0205A">
            <w:rPr>
              <w:rFonts w:ascii="Times New Roman" w:hAnsi="Times New Roman" w:cs="Times New Roman"/>
              <w:noProof/>
              <w:webHidden/>
              <w:rPrChange w:id="2448" w:author="raye" w:date="2018-08-10T12:30:00Z">
                <w:rPr>
                  <w:noProof/>
                  <w:webHidden/>
                </w:rPr>
              </w:rPrChange>
            </w:rPr>
            <w:tab/>
          </w:r>
          <w:r w:rsidR="002510B6" w:rsidRPr="00B0205A">
            <w:rPr>
              <w:rFonts w:ascii="Times New Roman" w:hAnsi="Times New Roman" w:cs="Times New Roman"/>
              <w:noProof/>
              <w:webHidden/>
              <w:rPrChange w:id="2449" w:author="raye" w:date="2018-08-10T12:30:00Z">
                <w:rPr>
                  <w:noProof/>
                  <w:webHidden/>
                </w:rPr>
              </w:rPrChange>
            </w:rPr>
            <w:fldChar w:fldCharType="begin"/>
          </w:r>
          <w:r w:rsidR="002510B6" w:rsidRPr="00B0205A">
            <w:rPr>
              <w:rFonts w:ascii="Times New Roman" w:hAnsi="Times New Roman" w:cs="Times New Roman"/>
              <w:noProof/>
              <w:webHidden/>
              <w:rPrChange w:id="2450" w:author="raye" w:date="2018-08-10T12:30:00Z">
                <w:rPr>
                  <w:noProof/>
                  <w:webHidden/>
                </w:rPr>
              </w:rPrChange>
            </w:rPr>
            <w:instrText xml:space="preserve"> PAGEREF _Toc520840590 \h </w:instrText>
          </w:r>
          <w:r w:rsidR="002510B6" w:rsidRPr="00B0205A">
            <w:rPr>
              <w:rFonts w:ascii="Times New Roman" w:hAnsi="Times New Roman" w:cs="Times New Roman"/>
              <w:noProof/>
              <w:webHidden/>
              <w:rPrChange w:id="2451"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452" w:author="raye" w:date="2018-08-10T12:30:00Z">
                <w:rPr>
                  <w:noProof/>
                  <w:webHidden/>
                </w:rPr>
              </w:rPrChange>
            </w:rPr>
            <w:fldChar w:fldCharType="separate"/>
          </w:r>
          <w:r w:rsidR="002510B6" w:rsidRPr="00B0205A">
            <w:rPr>
              <w:rFonts w:ascii="Times New Roman" w:hAnsi="Times New Roman" w:cs="Times New Roman"/>
              <w:noProof/>
              <w:webHidden/>
              <w:rPrChange w:id="2453" w:author="raye" w:date="2018-08-10T12:30:00Z">
                <w:rPr>
                  <w:noProof/>
                  <w:webHidden/>
                </w:rPr>
              </w:rPrChange>
            </w:rPr>
            <w:t>299</w:t>
          </w:r>
          <w:r w:rsidR="002510B6" w:rsidRPr="00B0205A">
            <w:rPr>
              <w:rFonts w:ascii="Times New Roman" w:hAnsi="Times New Roman" w:cs="Times New Roman"/>
              <w:noProof/>
              <w:webHidden/>
              <w:rPrChange w:id="2454" w:author="raye" w:date="2018-08-10T12:30:00Z">
                <w:rPr>
                  <w:noProof/>
                  <w:webHidden/>
                </w:rPr>
              </w:rPrChange>
            </w:rPr>
            <w:fldChar w:fldCharType="end"/>
          </w:r>
          <w:r w:rsidRPr="00B0205A">
            <w:rPr>
              <w:rFonts w:ascii="Times New Roman" w:hAnsi="Times New Roman" w:cs="Times New Roman"/>
              <w:noProof/>
              <w:rPrChange w:id="2455" w:author="raye" w:date="2018-08-10T12:30:00Z">
                <w:rPr>
                  <w:noProof/>
                </w:rPr>
              </w:rPrChange>
            </w:rPr>
            <w:fldChar w:fldCharType="end"/>
          </w:r>
        </w:p>
        <w:p w14:paraId="57D53100" w14:textId="77777777" w:rsidR="002510B6" w:rsidRPr="00B0205A" w:rsidRDefault="000B35C0">
          <w:pPr>
            <w:pStyle w:val="21"/>
            <w:tabs>
              <w:tab w:val="left" w:pos="840"/>
              <w:tab w:val="right" w:pos="8296"/>
            </w:tabs>
            <w:rPr>
              <w:rFonts w:ascii="Times New Roman" w:hAnsi="Times New Roman" w:cs="Times New Roman"/>
              <w:b w:val="0"/>
              <w:bCs w:val="0"/>
              <w:noProof/>
              <w:sz w:val="21"/>
              <w:rPrChange w:id="2456" w:author="raye" w:date="2018-08-10T12:30:00Z">
                <w:rPr>
                  <w:rFonts w:cstheme="minorBidi"/>
                  <w:b w:val="0"/>
                  <w:bCs w:val="0"/>
                  <w:noProof/>
                  <w:sz w:val="21"/>
                </w:rPr>
              </w:rPrChange>
            </w:rPr>
          </w:pPr>
          <w:r w:rsidRPr="00B0205A">
            <w:rPr>
              <w:rFonts w:ascii="Times New Roman" w:hAnsi="Times New Roman" w:cs="Times New Roman"/>
              <w:rPrChange w:id="2457" w:author="raye" w:date="2018-08-10T12:30:00Z">
                <w:rPr/>
              </w:rPrChange>
            </w:rPr>
            <w:fldChar w:fldCharType="begin"/>
          </w:r>
          <w:r w:rsidRPr="00B0205A">
            <w:rPr>
              <w:rFonts w:ascii="Times New Roman" w:hAnsi="Times New Roman" w:cs="Times New Roman"/>
              <w:rPrChange w:id="2458" w:author="raye" w:date="2018-08-10T12:30:00Z">
                <w:rPr/>
              </w:rPrChange>
            </w:rPr>
            <w:instrText xml:space="preserve"> HYPERLINK \l "_Toc520840591" </w:instrText>
          </w:r>
          <w:r w:rsidRPr="00B0205A">
            <w:rPr>
              <w:rFonts w:ascii="Times New Roman" w:hAnsi="Times New Roman" w:cs="Times New Roman"/>
              <w:rPrChange w:id="2459" w:author="raye" w:date="2018-08-10T12:30:00Z">
                <w:rPr>
                  <w:noProof/>
                </w:rPr>
              </w:rPrChange>
            </w:rPr>
            <w:fldChar w:fldCharType="separate"/>
          </w:r>
          <w:r w:rsidR="002510B6" w:rsidRPr="00B0205A">
            <w:rPr>
              <w:rStyle w:val="ac"/>
              <w:rFonts w:ascii="Times New Roman" w:hAnsi="Times New Roman" w:cs="Times New Roman"/>
              <w:noProof/>
              <w:color w:val="auto"/>
            </w:rPr>
            <w:t>4.7</w:t>
          </w:r>
          <w:r w:rsidR="002510B6" w:rsidRPr="00B0205A">
            <w:rPr>
              <w:rFonts w:ascii="Times New Roman" w:hAnsi="Times New Roman" w:cs="Times New Roman"/>
              <w:b w:val="0"/>
              <w:bCs w:val="0"/>
              <w:noProof/>
              <w:sz w:val="21"/>
              <w:rPrChange w:id="2460" w:author="raye" w:date="2018-08-10T12:30:00Z">
                <w:rPr>
                  <w:rFonts w:cstheme="minorBidi"/>
                  <w:b w:val="0"/>
                  <w:bCs w:val="0"/>
                  <w:noProof/>
                  <w:sz w:val="21"/>
                </w:rPr>
              </w:rPrChange>
            </w:rPr>
            <w:tab/>
          </w:r>
          <w:r w:rsidR="002510B6" w:rsidRPr="00B0205A">
            <w:rPr>
              <w:rStyle w:val="ac"/>
              <w:rFonts w:ascii="Times New Roman" w:hAnsi="Times New Roman" w:cs="Times New Roman"/>
              <w:noProof/>
              <w:color w:val="auto"/>
            </w:rPr>
            <w:t>Other requirements _Non-Functional Requirements</w:t>
          </w:r>
          <w:r w:rsidR="002510B6" w:rsidRPr="00B0205A">
            <w:rPr>
              <w:rFonts w:ascii="Times New Roman" w:hAnsi="Times New Roman" w:cs="Times New Roman"/>
              <w:noProof/>
              <w:webHidden/>
              <w:rPrChange w:id="2461" w:author="raye" w:date="2018-08-10T12:30:00Z">
                <w:rPr>
                  <w:noProof/>
                  <w:webHidden/>
                </w:rPr>
              </w:rPrChange>
            </w:rPr>
            <w:tab/>
          </w:r>
          <w:r w:rsidR="002510B6" w:rsidRPr="00B0205A">
            <w:rPr>
              <w:rFonts w:ascii="Times New Roman" w:hAnsi="Times New Roman" w:cs="Times New Roman"/>
              <w:noProof/>
              <w:webHidden/>
              <w:rPrChange w:id="2462" w:author="raye" w:date="2018-08-10T12:30:00Z">
                <w:rPr>
                  <w:noProof/>
                  <w:webHidden/>
                </w:rPr>
              </w:rPrChange>
            </w:rPr>
            <w:fldChar w:fldCharType="begin"/>
          </w:r>
          <w:r w:rsidR="002510B6" w:rsidRPr="00B0205A">
            <w:rPr>
              <w:rFonts w:ascii="Times New Roman" w:hAnsi="Times New Roman" w:cs="Times New Roman"/>
              <w:noProof/>
              <w:webHidden/>
              <w:rPrChange w:id="2463" w:author="raye" w:date="2018-08-10T12:30:00Z">
                <w:rPr>
                  <w:noProof/>
                  <w:webHidden/>
                </w:rPr>
              </w:rPrChange>
            </w:rPr>
            <w:instrText xml:space="preserve"> PAGEREF _Toc520840591 \h </w:instrText>
          </w:r>
          <w:r w:rsidR="002510B6" w:rsidRPr="00B0205A">
            <w:rPr>
              <w:rFonts w:ascii="Times New Roman" w:hAnsi="Times New Roman" w:cs="Times New Roman"/>
              <w:noProof/>
              <w:webHidden/>
              <w:rPrChange w:id="246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465" w:author="raye" w:date="2018-08-10T12:30:00Z">
                <w:rPr>
                  <w:noProof/>
                  <w:webHidden/>
                </w:rPr>
              </w:rPrChange>
            </w:rPr>
            <w:fldChar w:fldCharType="separate"/>
          </w:r>
          <w:r w:rsidR="002510B6" w:rsidRPr="00B0205A">
            <w:rPr>
              <w:rFonts w:ascii="Times New Roman" w:hAnsi="Times New Roman" w:cs="Times New Roman"/>
              <w:noProof/>
              <w:webHidden/>
              <w:rPrChange w:id="2466" w:author="raye" w:date="2018-08-10T12:30:00Z">
                <w:rPr>
                  <w:noProof/>
                  <w:webHidden/>
                </w:rPr>
              </w:rPrChange>
            </w:rPr>
            <w:t>300</w:t>
          </w:r>
          <w:r w:rsidR="002510B6" w:rsidRPr="00B0205A">
            <w:rPr>
              <w:rFonts w:ascii="Times New Roman" w:hAnsi="Times New Roman" w:cs="Times New Roman"/>
              <w:noProof/>
              <w:webHidden/>
              <w:rPrChange w:id="2467" w:author="raye" w:date="2018-08-10T12:30:00Z">
                <w:rPr>
                  <w:noProof/>
                  <w:webHidden/>
                </w:rPr>
              </w:rPrChange>
            </w:rPr>
            <w:fldChar w:fldCharType="end"/>
          </w:r>
          <w:r w:rsidRPr="00B0205A">
            <w:rPr>
              <w:rFonts w:ascii="Times New Roman" w:hAnsi="Times New Roman" w:cs="Times New Roman"/>
              <w:noProof/>
              <w:rPrChange w:id="2468" w:author="raye" w:date="2018-08-10T12:30:00Z">
                <w:rPr>
                  <w:noProof/>
                </w:rPr>
              </w:rPrChange>
            </w:rPr>
            <w:fldChar w:fldCharType="end"/>
          </w:r>
        </w:p>
        <w:p w14:paraId="28C5A3EB" w14:textId="77777777" w:rsidR="002510B6" w:rsidRPr="00B0205A" w:rsidRDefault="000B35C0">
          <w:pPr>
            <w:pStyle w:val="21"/>
            <w:tabs>
              <w:tab w:val="right" w:pos="8296"/>
            </w:tabs>
            <w:rPr>
              <w:rFonts w:ascii="Times New Roman" w:hAnsi="Times New Roman" w:cs="Times New Roman"/>
              <w:b w:val="0"/>
              <w:bCs w:val="0"/>
              <w:noProof/>
              <w:sz w:val="21"/>
              <w:rPrChange w:id="2469" w:author="raye" w:date="2018-08-10T12:30:00Z">
                <w:rPr>
                  <w:rFonts w:cstheme="minorBidi"/>
                  <w:b w:val="0"/>
                  <w:bCs w:val="0"/>
                  <w:noProof/>
                  <w:sz w:val="21"/>
                </w:rPr>
              </w:rPrChange>
            </w:rPr>
          </w:pPr>
          <w:r w:rsidRPr="00B0205A">
            <w:rPr>
              <w:rFonts w:ascii="Times New Roman" w:hAnsi="Times New Roman" w:cs="Times New Roman"/>
              <w:rPrChange w:id="2470" w:author="raye" w:date="2018-08-10T12:30:00Z">
                <w:rPr/>
              </w:rPrChange>
            </w:rPr>
            <w:fldChar w:fldCharType="begin"/>
          </w:r>
          <w:r w:rsidRPr="00B0205A">
            <w:rPr>
              <w:rFonts w:ascii="Times New Roman" w:hAnsi="Times New Roman" w:cs="Times New Roman"/>
              <w:rPrChange w:id="2471" w:author="raye" w:date="2018-08-10T12:30:00Z">
                <w:rPr/>
              </w:rPrChange>
            </w:rPr>
            <w:instrText xml:space="preserve"> HYPERLINK \l "_Toc520840592" </w:instrText>
          </w:r>
          <w:r w:rsidRPr="00B0205A">
            <w:rPr>
              <w:rFonts w:ascii="Times New Roman" w:hAnsi="Times New Roman" w:cs="Times New Roman"/>
              <w:rPrChange w:id="2472" w:author="raye" w:date="2018-08-10T12:30:00Z">
                <w:rPr>
                  <w:noProof/>
                </w:rPr>
              </w:rPrChange>
            </w:rPr>
            <w:fldChar w:fldCharType="separate"/>
          </w:r>
          <w:r w:rsidR="002510B6" w:rsidRPr="00B0205A">
            <w:rPr>
              <w:rStyle w:val="ac"/>
              <w:rFonts w:ascii="Times New Roman" w:hAnsi="Times New Roman" w:cs="Times New Roman"/>
              <w:noProof/>
              <w:color w:val="auto"/>
            </w:rPr>
            <w:t>4.7.1 Availability</w:t>
          </w:r>
          <w:r w:rsidR="002510B6" w:rsidRPr="00B0205A">
            <w:rPr>
              <w:rFonts w:ascii="Times New Roman" w:hAnsi="Times New Roman" w:cs="Times New Roman"/>
              <w:noProof/>
              <w:webHidden/>
              <w:rPrChange w:id="2473" w:author="raye" w:date="2018-08-10T12:30:00Z">
                <w:rPr>
                  <w:noProof/>
                  <w:webHidden/>
                </w:rPr>
              </w:rPrChange>
            </w:rPr>
            <w:tab/>
          </w:r>
          <w:r w:rsidR="002510B6" w:rsidRPr="00B0205A">
            <w:rPr>
              <w:rFonts w:ascii="Times New Roman" w:hAnsi="Times New Roman" w:cs="Times New Roman"/>
              <w:noProof/>
              <w:webHidden/>
              <w:rPrChange w:id="2474" w:author="raye" w:date="2018-08-10T12:30:00Z">
                <w:rPr>
                  <w:noProof/>
                  <w:webHidden/>
                </w:rPr>
              </w:rPrChange>
            </w:rPr>
            <w:fldChar w:fldCharType="begin"/>
          </w:r>
          <w:r w:rsidR="002510B6" w:rsidRPr="00B0205A">
            <w:rPr>
              <w:rFonts w:ascii="Times New Roman" w:hAnsi="Times New Roman" w:cs="Times New Roman"/>
              <w:noProof/>
              <w:webHidden/>
              <w:rPrChange w:id="2475" w:author="raye" w:date="2018-08-10T12:30:00Z">
                <w:rPr>
                  <w:noProof/>
                  <w:webHidden/>
                </w:rPr>
              </w:rPrChange>
            </w:rPr>
            <w:instrText xml:space="preserve"> PAGEREF _Toc520840592 \h </w:instrText>
          </w:r>
          <w:r w:rsidR="002510B6" w:rsidRPr="00B0205A">
            <w:rPr>
              <w:rFonts w:ascii="Times New Roman" w:hAnsi="Times New Roman" w:cs="Times New Roman"/>
              <w:noProof/>
              <w:webHidden/>
              <w:rPrChange w:id="247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477" w:author="raye" w:date="2018-08-10T12:30:00Z">
                <w:rPr>
                  <w:noProof/>
                  <w:webHidden/>
                </w:rPr>
              </w:rPrChange>
            </w:rPr>
            <w:fldChar w:fldCharType="separate"/>
          </w:r>
          <w:r w:rsidR="002510B6" w:rsidRPr="00B0205A">
            <w:rPr>
              <w:rFonts w:ascii="Times New Roman" w:hAnsi="Times New Roman" w:cs="Times New Roman"/>
              <w:noProof/>
              <w:webHidden/>
              <w:rPrChange w:id="2478" w:author="raye" w:date="2018-08-10T12:30:00Z">
                <w:rPr>
                  <w:noProof/>
                  <w:webHidden/>
                </w:rPr>
              </w:rPrChange>
            </w:rPr>
            <w:t>300</w:t>
          </w:r>
          <w:r w:rsidR="002510B6" w:rsidRPr="00B0205A">
            <w:rPr>
              <w:rFonts w:ascii="Times New Roman" w:hAnsi="Times New Roman" w:cs="Times New Roman"/>
              <w:noProof/>
              <w:webHidden/>
              <w:rPrChange w:id="2479" w:author="raye" w:date="2018-08-10T12:30:00Z">
                <w:rPr>
                  <w:noProof/>
                  <w:webHidden/>
                </w:rPr>
              </w:rPrChange>
            </w:rPr>
            <w:fldChar w:fldCharType="end"/>
          </w:r>
          <w:r w:rsidRPr="00B0205A">
            <w:rPr>
              <w:rFonts w:ascii="Times New Roman" w:hAnsi="Times New Roman" w:cs="Times New Roman"/>
              <w:noProof/>
              <w:rPrChange w:id="2480" w:author="raye" w:date="2018-08-10T12:30:00Z">
                <w:rPr>
                  <w:noProof/>
                </w:rPr>
              </w:rPrChange>
            </w:rPr>
            <w:fldChar w:fldCharType="end"/>
          </w:r>
        </w:p>
        <w:p w14:paraId="412E3CD2" w14:textId="77777777" w:rsidR="002510B6" w:rsidRPr="00B0205A" w:rsidRDefault="000B35C0">
          <w:pPr>
            <w:pStyle w:val="21"/>
            <w:tabs>
              <w:tab w:val="right" w:pos="8296"/>
            </w:tabs>
            <w:rPr>
              <w:rFonts w:ascii="Times New Roman" w:hAnsi="Times New Roman" w:cs="Times New Roman"/>
              <w:b w:val="0"/>
              <w:bCs w:val="0"/>
              <w:noProof/>
              <w:sz w:val="21"/>
              <w:rPrChange w:id="2481" w:author="raye" w:date="2018-08-10T12:30:00Z">
                <w:rPr>
                  <w:rFonts w:cstheme="minorBidi"/>
                  <w:b w:val="0"/>
                  <w:bCs w:val="0"/>
                  <w:noProof/>
                  <w:sz w:val="21"/>
                </w:rPr>
              </w:rPrChange>
            </w:rPr>
          </w:pPr>
          <w:r w:rsidRPr="00B0205A">
            <w:rPr>
              <w:rFonts w:ascii="Times New Roman" w:hAnsi="Times New Roman" w:cs="Times New Roman"/>
              <w:rPrChange w:id="2482" w:author="raye" w:date="2018-08-10T12:30:00Z">
                <w:rPr/>
              </w:rPrChange>
            </w:rPr>
            <w:fldChar w:fldCharType="begin"/>
          </w:r>
          <w:r w:rsidRPr="00B0205A">
            <w:rPr>
              <w:rFonts w:ascii="Times New Roman" w:hAnsi="Times New Roman" w:cs="Times New Roman"/>
              <w:rPrChange w:id="2483" w:author="raye" w:date="2018-08-10T12:30:00Z">
                <w:rPr/>
              </w:rPrChange>
            </w:rPr>
            <w:instrText xml:space="preserve"> HYPERLINK \l "_Toc520840593" </w:instrText>
          </w:r>
          <w:r w:rsidRPr="00B0205A">
            <w:rPr>
              <w:rFonts w:ascii="Times New Roman" w:hAnsi="Times New Roman" w:cs="Times New Roman"/>
              <w:rPrChange w:id="2484" w:author="raye" w:date="2018-08-10T12:30:00Z">
                <w:rPr>
                  <w:noProof/>
                </w:rPr>
              </w:rPrChange>
            </w:rPr>
            <w:fldChar w:fldCharType="separate"/>
          </w:r>
          <w:r w:rsidR="002510B6" w:rsidRPr="00B0205A">
            <w:rPr>
              <w:rStyle w:val="ac"/>
              <w:rFonts w:ascii="Times New Roman" w:hAnsi="Times New Roman" w:cs="Times New Roman"/>
              <w:noProof/>
              <w:color w:val="auto"/>
            </w:rPr>
            <w:t>4.7.2 Maintanance, Back-up and Recovery</w:t>
          </w:r>
          <w:r w:rsidR="002510B6" w:rsidRPr="00B0205A">
            <w:rPr>
              <w:rFonts w:ascii="Times New Roman" w:hAnsi="Times New Roman" w:cs="Times New Roman"/>
              <w:noProof/>
              <w:webHidden/>
              <w:rPrChange w:id="2485" w:author="raye" w:date="2018-08-10T12:30:00Z">
                <w:rPr>
                  <w:noProof/>
                  <w:webHidden/>
                </w:rPr>
              </w:rPrChange>
            </w:rPr>
            <w:tab/>
          </w:r>
          <w:r w:rsidR="002510B6" w:rsidRPr="00B0205A">
            <w:rPr>
              <w:rFonts w:ascii="Times New Roman" w:hAnsi="Times New Roman" w:cs="Times New Roman"/>
              <w:noProof/>
              <w:webHidden/>
              <w:rPrChange w:id="2486" w:author="raye" w:date="2018-08-10T12:30:00Z">
                <w:rPr>
                  <w:noProof/>
                  <w:webHidden/>
                </w:rPr>
              </w:rPrChange>
            </w:rPr>
            <w:fldChar w:fldCharType="begin"/>
          </w:r>
          <w:r w:rsidR="002510B6" w:rsidRPr="00B0205A">
            <w:rPr>
              <w:rFonts w:ascii="Times New Roman" w:hAnsi="Times New Roman" w:cs="Times New Roman"/>
              <w:noProof/>
              <w:webHidden/>
              <w:rPrChange w:id="2487" w:author="raye" w:date="2018-08-10T12:30:00Z">
                <w:rPr>
                  <w:noProof/>
                  <w:webHidden/>
                </w:rPr>
              </w:rPrChange>
            </w:rPr>
            <w:instrText xml:space="preserve"> PAGEREF _Toc520840593 \h </w:instrText>
          </w:r>
          <w:r w:rsidR="002510B6" w:rsidRPr="00B0205A">
            <w:rPr>
              <w:rFonts w:ascii="Times New Roman" w:hAnsi="Times New Roman" w:cs="Times New Roman"/>
              <w:noProof/>
              <w:webHidden/>
              <w:rPrChange w:id="2488"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489" w:author="raye" w:date="2018-08-10T12:30:00Z">
                <w:rPr>
                  <w:noProof/>
                  <w:webHidden/>
                </w:rPr>
              </w:rPrChange>
            </w:rPr>
            <w:fldChar w:fldCharType="separate"/>
          </w:r>
          <w:r w:rsidR="002510B6" w:rsidRPr="00B0205A">
            <w:rPr>
              <w:rFonts w:ascii="Times New Roman" w:hAnsi="Times New Roman" w:cs="Times New Roman"/>
              <w:noProof/>
              <w:webHidden/>
              <w:rPrChange w:id="2490" w:author="raye" w:date="2018-08-10T12:30:00Z">
                <w:rPr>
                  <w:noProof/>
                  <w:webHidden/>
                </w:rPr>
              </w:rPrChange>
            </w:rPr>
            <w:t>300</w:t>
          </w:r>
          <w:r w:rsidR="002510B6" w:rsidRPr="00B0205A">
            <w:rPr>
              <w:rFonts w:ascii="Times New Roman" w:hAnsi="Times New Roman" w:cs="Times New Roman"/>
              <w:noProof/>
              <w:webHidden/>
              <w:rPrChange w:id="2491" w:author="raye" w:date="2018-08-10T12:30:00Z">
                <w:rPr>
                  <w:noProof/>
                  <w:webHidden/>
                </w:rPr>
              </w:rPrChange>
            </w:rPr>
            <w:fldChar w:fldCharType="end"/>
          </w:r>
          <w:r w:rsidRPr="00B0205A">
            <w:rPr>
              <w:rFonts w:ascii="Times New Roman" w:hAnsi="Times New Roman" w:cs="Times New Roman"/>
              <w:noProof/>
              <w:rPrChange w:id="2492" w:author="raye" w:date="2018-08-10T12:30:00Z">
                <w:rPr>
                  <w:noProof/>
                </w:rPr>
              </w:rPrChange>
            </w:rPr>
            <w:fldChar w:fldCharType="end"/>
          </w:r>
        </w:p>
        <w:p w14:paraId="25E024F3" w14:textId="77777777" w:rsidR="002510B6" w:rsidRPr="00B0205A" w:rsidRDefault="000B35C0">
          <w:pPr>
            <w:pStyle w:val="21"/>
            <w:tabs>
              <w:tab w:val="right" w:pos="8296"/>
            </w:tabs>
            <w:rPr>
              <w:rFonts w:ascii="Times New Roman" w:hAnsi="Times New Roman" w:cs="Times New Roman"/>
              <w:b w:val="0"/>
              <w:bCs w:val="0"/>
              <w:noProof/>
              <w:sz w:val="21"/>
              <w:rPrChange w:id="2493" w:author="raye" w:date="2018-08-10T12:30:00Z">
                <w:rPr>
                  <w:rFonts w:cstheme="minorBidi"/>
                  <w:b w:val="0"/>
                  <w:bCs w:val="0"/>
                  <w:noProof/>
                  <w:sz w:val="21"/>
                </w:rPr>
              </w:rPrChange>
            </w:rPr>
          </w:pPr>
          <w:r w:rsidRPr="00B0205A">
            <w:rPr>
              <w:rFonts w:ascii="Times New Roman" w:hAnsi="Times New Roman" w:cs="Times New Roman"/>
              <w:rPrChange w:id="2494" w:author="raye" w:date="2018-08-10T12:30:00Z">
                <w:rPr/>
              </w:rPrChange>
            </w:rPr>
            <w:fldChar w:fldCharType="begin"/>
          </w:r>
          <w:r w:rsidRPr="00B0205A">
            <w:rPr>
              <w:rFonts w:ascii="Times New Roman" w:hAnsi="Times New Roman" w:cs="Times New Roman"/>
              <w:rPrChange w:id="2495" w:author="raye" w:date="2018-08-10T12:30:00Z">
                <w:rPr/>
              </w:rPrChange>
            </w:rPr>
            <w:instrText xml:space="preserve"> HYPERLINK \l "_Toc520840594" </w:instrText>
          </w:r>
          <w:r w:rsidRPr="00B0205A">
            <w:rPr>
              <w:rFonts w:ascii="Times New Roman" w:hAnsi="Times New Roman" w:cs="Times New Roman"/>
              <w:rPrChange w:id="2496" w:author="raye" w:date="2018-08-10T12:30:00Z">
                <w:rPr>
                  <w:noProof/>
                </w:rPr>
              </w:rPrChange>
            </w:rPr>
            <w:fldChar w:fldCharType="separate"/>
          </w:r>
          <w:r w:rsidR="002510B6" w:rsidRPr="00B0205A">
            <w:rPr>
              <w:rStyle w:val="ac"/>
              <w:rFonts w:ascii="Times New Roman" w:hAnsi="Times New Roman" w:cs="Times New Roman"/>
              <w:noProof/>
              <w:color w:val="auto"/>
            </w:rPr>
            <w:t>4.7.3 Capacity Planning</w:t>
          </w:r>
          <w:r w:rsidR="002510B6" w:rsidRPr="00B0205A">
            <w:rPr>
              <w:rFonts w:ascii="Times New Roman" w:hAnsi="Times New Roman" w:cs="Times New Roman"/>
              <w:noProof/>
              <w:webHidden/>
              <w:rPrChange w:id="2497" w:author="raye" w:date="2018-08-10T12:30:00Z">
                <w:rPr>
                  <w:noProof/>
                  <w:webHidden/>
                </w:rPr>
              </w:rPrChange>
            </w:rPr>
            <w:tab/>
          </w:r>
          <w:r w:rsidR="002510B6" w:rsidRPr="00B0205A">
            <w:rPr>
              <w:rFonts w:ascii="Times New Roman" w:hAnsi="Times New Roman" w:cs="Times New Roman"/>
              <w:noProof/>
              <w:webHidden/>
              <w:rPrChange w:id="2498" w:author="raye" w:date="2018-08-10T12:30:00Z">
                <w:rPr>
                  <w:noProof/>
                  <w:webHidden/>
                </w:rPr>
              </w:rPrChange>
            </w:rPr>
            <w:fldChar w:fldCharType="begin"/>
          </w:r>
          <w:r w:rsidR="002510B6" w:rsidRPr="00B0205A">
            <w:rPr>
              <w:rFonts w:ascii="Times New Roman" w:hAnsi="Times New Roman" w:cs="Times New Roman"/>
              <w:noProof/>
              <w:webHidden/>
              <w:rPrChange w:id="2499" w:author="raye" w:date="2018-08-10T12:30:00Z">
                <w:rPr>
                  <w:noProof/>
                  <w:webHidden/>
                </w:rPr>
              </w:rPrChange>
            </w:rPr>
            <w:instrText xml:space="preserve"> PAGEREF _Toc520840594 \h </w:instrText>
          </w:r>
          <w:r w:rsidR="002510B6" w:rsidRPr="00B0205A">
            <w:rPr>
              <w:rFonts w:ascii="Times New Roman" w:hAnsi="Times New Roman" w:cs="Times New Roman"/>
              <w:noProof/>
              <w:webHidden/>
              <w:rPrChange w:id="2500"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501" w:author="raye" w:date="2018-08-10T12:30:00Z">
                <w:rPr>
                  <w:noProof/>
                  <w:webHidden/>
                </w:rPr>
              </w:rPrChange>
            </w:rPr>
            <w:fldChar w:fldCharType="separate"/>
          </w:r>
          <w:r w:rsidR="002510B6" w:rsidRPr="00B0205A">
            <w:rPr>
              <w:rFonts w:ascii="Times New Roman" w:hAnsi="Times New Roman" w:cs="Times New Roman"/>
              <w:noProof/>
              <w:webHidden/>
              <w:rPrChange w:id="2502" w:author="raye" w:date="2018-08-10T12:30:00Z">
                <w:rPr>
                  <w:noProof/>
                  <w:webHidden/>
                </w:rPr>
              </w:rPrChange>
            </w:rPr>
            <w:t>300</w:t>
          </w:r>
          <w:r w:rsidR="002510B6" w:rsidRPr="00B0205A">
            <w:rPr>
              <w:rFonts w:ascii="Times New Roman" w:hAnsi="Times New Roman" w:cs="Times New Roman"/>
              <w:noProof/>
              <w:webHidden/>
              <w:rPrChange w:id="2503" w:author="raye" w:date="2018-08-10T12:30:00Z">
                <w:rPr>
                  <w:noProof/>
                  <w:webHidden/>
                </w:rPr>
              </w:rPrChange>
            </w:rPr>
            <w:fldChar w:fldCharType="end"/>
          </w:r>
          <w:r w:rsidRPr="00B0205A">
            <w:rPr>
              <w:rFonts w:ascii="Times New Roman" w:hAnsi="Times New Roman" w:cs="Times New Roman"/>
              <w:noProof/>
              <w:rPrChange w:id="2504" w:author="raye" w:date="2018-08-10T12:30:00Z">
                <w:rPr>
                  <w:noProof/>
                </w:rPr>
              </w:rPrChange>
            </w:rPr>
            <w:fldChar w:fldCharType="end"/>
          </w:r>
        </w:p>
        <w:p w14:paraId="22F63DE5" w14:textId="77777777" w:rsidR="002510B6" w:rsidRPr="00B0205A" w:rsidRDefault="000B35C0">
          <w:pPr>
            <w:pStyle w:val="21"/>
            <w:tabs>
              <w:tab w:val="right" w:pos="8296"/>
            </w:tabs>
            <w:rPr>
              <w:rFonts w:ascii="Times New Roman" w:hAnsi="Times New Roman" w:cs="Times New Roman"/>
              <w:b w:val="0"/>
              <w:bCs w:val="0"/>
              <w:noProof/>
              <w:sz w:val="21"/>
              <w:rPrChange w:id="2505" w:author="raye" w:date="2018-08-10T12:30:00Z">
                <w:rPr>
                  <w:rFonts w:cstheme="minorBidi"/>
                  <w:b w:val="0"/>
                  <w:bCs w:val="0"/>
                  <w:noProof/>
                  <w:sz w:val="21"/>
                </w:rPr>
              </w:rPrChange>
            </w:rPr>
          </w:pPr>
          <w:r w:rsidRPr="00B0205A">
            <w:rPr>
              <w:rFonts w:ascii="Times New Roman" w:hAnsi="Times New Roman" w:cs="Times New Roman"/>
              <w:rPrChange w:id="2506" w:author="raye" w:date="2018-08-10T12:30:00Z">
                <w:rPr/>
              </w:rPrChange>
            </w:rPr>
            <w:fldChar w:fldCharType="begin"/>
          </w:r>
          <w:r w:rsidRPr="00B0205A">
            <w:rPr>
              <w:rFonts w:ascii="Times New Roman" w:hAnsi="Times New Roman" w:cs="Times New Roman"/>
              <w:rPrChange w:id="2507" w:author="raye" w:date="2018-08-10T12:30:00Z">
                <w:rPr/>
              </w:rPrChange>
            </w:rPr>
            <w:instrText xml:space="preserve"> HYPERLINK \l "_Toc520840595" </w:instrText>
          </w:r>
          <w:r w:rsidRPr="00B0205A">
            <w:rPr>
              <w:rFonts w:ascii="Times New Roman" w:hAnsi="Times New Roman" w:cs="Times New Roman"/>
              <w:rPrChange w:id="2508" w:author="raye" w:date="2018-08-10T12:30:00Z">
                <w:rPr>
                  <w:noProof/>
                </w:rPr>
              </w:rPrChange>
            </w:rPr>
            <w:fldChar w:fldCharType="separate"/>
          </w:r>
          <w:r w:rsidR="002510B6" w:rsidRPr="00B0205A">
            <w:rPr>
              <w:rStyle w:val="ac"/>
              <w:rFonts w:ascii="Times New Roman" w:hAnsi="Times New Roman" w:cs="Times New Roman"/>
              <w:noProof/>
              <w:color w:val="auto"/>
            </w:rPr>
            <w:t>4.7.4 Data Retention</w:t>
          </w:r>
          <w:r w:rsidR="002510B6" w:rsidRPr="00B0205A">
            <w:rPr>
              <w:rFonts w:ascii="Times New Roman" w:hAnsi="Times New Roman" w:cs="Times New Roman"/>
              <w:noProof/>
              <w:webHidden/>
              <w:rPrChange w:id="2509" w:author="raye" w:date="2018-08-10T12:30:00Z">
                <w:rPr>
                  <w:noProof/>
                  <w:webHidden/>
                </w:rPr>
              </w:rPrChange>
            </w:rPr>
            <w:tab/>
          </w:r>
          <w:r w:rsidR="002510B6" w:rsidRPr="00B0205A">
            <w:rPr>
              <w:rFonts w:ascii="Times New Roman" w:hAnsi="Times New Roman" w:cs="Times New Roman"/>
              <w:noProof/>
              <w:webHidden/>
              <w:rPrChange w:id="2510" w:author="raye" w:date="2018-08-10T12:30:00Z">
                <w:rPr>
                  <w:noProof/>
                  <w:webHidden/>
                </w:rPr>
              </w:rPrChange>
            </w:rPr>
            <w:fldChar w:fldCharType="begin"/>
          </w:r>
          <w:r w:rsidR="002510B6" w:rsidRPr="00B0205A">
            <w:rPr>
              <w:rFonts w:ascii="Times New Roman" w:hAnsi="Times New Roman" w:cs="Times New Roman"/>
              <w:noProof/>
              <w:webHidden/>
              <w:rPrChange w:id="2511" w:author="raye" w:date="2018-08-10T12:30:00Z">
                <w:rPr>
                  <w:noProof/>
                  <w:webHidden/>
                </w:rPr>
              </w:rPrChange>
            </w:rPr>
            <w:instrText xml:space="preserve"> PAGEREF _Toc520840595 \h </w:instrText>
          </w:r>
          <w:r w:rsidR="002510B6" w:rsidRPr="00B0205A">
            <w:rPr>
              <w:rFonts w:ascii="Times New Roman" w:hAnsi="Times New Roman" w:cs="Times New Roman"/>
              <w:noProof/>
              <w:webHidden/>
              <w:rPrChange w:id="2512"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513" w:author="raye" w:date="2018-08-10T12:30:00Z">
                <w:rPr>
                  <w:noProof/>
                  <w:webHidden/>
                </w:rPr>
              </w:rPrChange>
            </w:rPr>
            <w:fldChar w:fldCharType="separate"/>
          </w:r>
          <w:r w:rsidR="002510B6" w:rsidRPr="00B0205A">
            <w:rPr>
              <w:rFonts w:ascii="Times New Roman" w:hAnsi="Times New Roman" w:cs="Times New Roman"/>
              <w:noProof/>
              <w:webHidden/>
              <w:rPrChange w:id="2514" w:author="raye" w:date="2018-08-10T12:30:00Z">
                <w:rPr>
                  <w:noProof/>
                  <w:webHidden/>
                </w:rPr>
              </w:rPrChange>
            </w:rPr>
            <w:t>301</w:t>
          </w:r>
          <w:r w:rsidR="002510B6" w:rsidRPr="00B0205A">
            <w:rPr>
              <w:rFonts w:ascii="Times New Roman" w:hAnsi="Times New Roman" w:cs="Times New Roman"/>
              <w:noProof/>
              <w:webHidden/>
              <w:rPrChange w:id="2515" w:author="raye" w:date="2018-08-10T12:30:00Z">
                <w:rPr>
                  <w:noProof/>
                  <w:webHidden/>
                </w:rPr>
              </w:rPrChange>
            </w:rPr>
            <w:fldChar w:fldCharType="end"/>
          </w:r>
          <w:r w:rsidRPr="00B0205A">
            <w:rPr>
              <w:rFonts w:ascii="Times New Roman" w:hAnsi="Times New Roman" w:cs="Times New Roman"/>
              <w:noProof/>
              <w:rPrChange w:id="2516" w:author="raye" w:date="2018-08-10T12:30:00Z">
                <w:rPr>
                  <w:noProof/>
                </w:rPr>
              </w:rPrChange>
            </w:rPr>
            <w:fldChar w:fldCharType="end"/>
          </w:r>
        </w:p>
        <w:p w14:paraId="5BB135D5" w14:textId="77777777" w:rsidR="002510B6" w:rsidRPr="00B0205A" w:rsidRDefault="000B35C0">
          <w:pPr>
            <w:pStyle w:val="21"/>
            <w:tabs>
              <w:tab w:val="right" w:pos="8296"/>
            </w:tabs>
            <w:rPr>
              <w:rFonts w:ascii="Times New Roman" w:hAnsi="Times New Roman" w:cs="Times New Roman"/>
              <w:b w:val="0"/>
              <w:bCs w:val="0"/>
              <w:noProof/>
              <w:sz w:val="21"/>
              <w:rPrChange w:id="2517" w:author="raye" w:date="2018-08-10T12:30:00Z">
                <w:rPr>
                  <w:rFonts w:cstheme="minorBidi"/>
                  <w:b w:val="0"/>
                  <w:bCs w:val="0"/>
                  <w:noProof/>
                  <w:sz w:val="21"/>
                </w:rPr>
              </w:rPrChange>
            </w:rPr>
          </w:pPr>
          <w:r w:rsidRPr="00B0205A">
            <w:rPr>
              <w:rFonts w:ascii="Times New Roman" w:hAnsi="Times New Roman" w:cs="Times New Roman"/>
              <w:rPrChange w:id="2518" w:author="raye" w:date="2018-08-10T12:30:00Z">
                <w:rPr/>
              </w:rPrChange>
            </w:rPr>
            <w:fldChar w:fldCharType="begin"/>
          </w:r>
          <w:r w:rsidRPr="00B0205A">
            <w:rPr>
              <w:rFonts w:ascii="Times New Roman" w:hAnsi="Times New Roman" w:cs="Times New Roman"/>
              <w:rPrChange w:id="2519" w:author="raye" w:date="2018-08-10T12:30:00Z">
                <w:rPr/>
              </w:rPrChange>
            </w:rPr>
            <w:instrText xml:space="preserve"> HYPERLINK \l "_Toc520840596" </w:instrText>
          </w:r>
          <w:r w:rsidRPr="00B0205A">
            <w:rPr>
              <w:rFonts w:ascii="Times New Roman" w:hAnsi="Times New Roman" w:cs="Times New Roman"/>
              <w:rPrChange w:id="2520" w:author="raye" w:date="2018-08-10T12:30:00Z">
                <w:rPr>
                  <w:noProof/>
                </w:rPr>
              </w:rPrChange>
            </w:rPr>
            <w:fldChar w:fldCharType="separate"/>
          </w:r>
          <w:r w:rsidR="002510B6" w:rsidRPr="00B0205A">
            <w:rPr>
              <w:rStyle w:val="ac"/>
              <w:rFonts w:ascii="Times New Roman" w:hAnsi="Times New Roman" w:cs="Times New Roman"/>
              <w:noProof/>
              <w:color w:val="auto"/>
            </w:rPr>
            <w:t>4.7.5 Disaster Recovery</w:t>
          </w:r>
          <w:r w:rsidR="002510B6" w:rsidRPr="00B0205A">
            <w:rPr>
              <w:rFonts w:ascii="Times New Roman" w:hAnsi="Times New Roman" w:cs="Times New Roman"/>
              <w:noProof/>
              <w:webHidden/>
              <w:rPrChange w:id="2521" w:author="raye" w:date="2018-08-10T12:30:00Z">
                <w:rPr>
                  <w:noProof/>
                  <w:webHidden/>
                </w:rPr>
              </w:rPrChange>
            </w:rPr>
            <w:tab/>
          </w:r>
          <w:r w:rsidR="002510B6" w:rsidRPr="00B0205A">
            <w:rPr>
              <w:rFonts w:ascii="Times New Roman" w:hAnsi="Times New Roman" w:cs="Times New Roman"/>
              <w:noProof/>
              <w:webHidden/>
              <w:rPrChange w:id="2522" w:author="raye" w:date="2018-08-10T12:30:00Z">
                <w:rPr>
                  <w:noProof/>
                  <w:webHidden/>
                </w:rPr>
              </w:rPrChange>
            </w:rPr>
            <w:fldChar w:fldCharType="begin"/>
          </w:r>
          <w:r w:rsidR="002510B6" w:rsidRPr="00B0205A">
            <w:rPr>
              <w:rFonts w:ascii="Times New Roman" w:hAnsi="Times New Roman" w:cs="Times New Roman"/>
              <w:noProof/>
              <w:webHidden/>
              <w:rPrChange w:id="2523" w:author="raye" w:date="2018-08-10T12:30:00Z">
                <w:rPr>
                  <w:noProof/>
                  <w:webHidden/>
                </w:rPr>
              </w:rPrChange>
            </w:rPr>
            <w:instrText xml:space="preserve"> PAGEREF _Toc520840596 \h </w:instrText>
          </w:r>
          <w:r w:rsidR="002510B6" w:rsidRPr="00B0205A">
            <w:rPr>
              <w:rFonts w:ascii="Times New Roman" w:hAnsi="Times New Roman" w:cs="Times New Roman"/>
              <w:noProof/>
              <w:webHidden/>
              <w:rPrChange w:id="252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525" w:author="raye" w:date="2018-08-10T12:30:00Z">
                <w:rPr>
                  <w:noProof/>
                  <w:webHidden/>
                </w:rPr>
              </w:rPrChange>
            </w:rPr>
            <w:fldChar w:fldCharType="separate"/>
          </w:r>
          <w:r w:rsidR="002510B6" w:rsidRPr="00B0205A">
            <w:rPr>
              <w:rFonts w:ascii="Times New Roman" w:hAnsi="Times New Roman" w:cs="Times New Roman"/>
              <w:noProof/>
              <w:webHidden/>
              <w:rPrChange w:id="2526" w:author="raye" w:date="2018-08-10T12:30:00Z">
                <w:rPr>
                  <w:noProof/>
                  <w:webHidden/>
                </w:rPr>
              </w:rPrChange>
            </w:rPr>
            <w:t>301</w:t>
          </w:r>
          <w:r w:rsidR="002510B6" w:rsidRPr="00B0205A">
            <w:rPr>
              <w:rFonts w:ascii="Times New Roman" w:hAnsi="Times New Roman" w:cs="Times New Roman"/>
              <w:noProof/>
              <w:webHidden/>
              <w:rPrChange w:id="2527" w:author="raye" w:date="2018-08-10T12:30:00Z">
                <w:rPr>
                  <w:noProof/>
                  <w:webHidden/>
                </w:rPr>
              </w:rPrChange>
            </w:rPr>
            <w:fldChar w:fldCharType="end"/>
          </w:r>
          <w:r w:rsidRPr="00B0205A">
            <w:rPr>
              <w:rFonts w:ascii="Times New Roman" w:hAnsi="Times New Roman" w:cs="Times New Roman"/>
              <w:noProof/>
              <w:rPrChange w:id="2528" w:author="raye" w:date="2018-08-10T12:30:00Z">
                <w:rPr>
                  <w:noProof/>
                </w:rPr>
              </w:rPrChange>
            </w:rPr>
            <w:fldChar w:fldCharType="end"/>
          </w:r>
        </w:p>
        <w:p w14:paraId="386B1CB2" w14:textId="77777777" w:rsidR="002510B6" w:rsidRPr="00B0205A" w:rsidRDefault="000B35C0">
          <w:pPr>
            <w:pStyle w:val="21"/>
            <w:tabs>
              <w:tab w:val="right" w:pos="8296"/>
            </w:tabs>
            <w:rPr>
              <w:rFonts w:ascii="Times New Roman" w:hAnsi="Times New Roman" w:cs="Times New Roman"/>
              <w:b w:val="0"/>
              <w:bCs w:val="0"/>
              <w:noProof/>
              <w:sz w:val="21"/>
              <w:rPrChange w:id="2529" w:author="raye" w:date="2018-08-10T12:30:00Z">
                <w:rPr>
                  <w:rFonts w:cstheme="minorBidi"/>
                  <w:b w:val="0"/>
                  <w:bCs w:val="0"/>
                  <w:noProof/>
                  <w:sz w:val="21"/>
                </w:rPr>
              </w:rPrChange>
            </w:rPr>
          </w:pPr>
          <w:r w:rsidRPr="00B0205A">
            <w:rPr>
              <w:rFonts w:ascii="Times New Roman" w:hAnsi="Times New Roman" w:cs="Times New Roman"/>
              <w:rPrChange w:id="2530" w:author="raye" w:date="2018-08-10T12:30:00Z">
                <w:rPr/>
              </w:rPrChange>
            </w:rPr>
            <w:fldChar w:fldCharType="begin"/>
          </w:r>
          <w:r w:rsidRPr="00B0205A">
            <w:rPr>
              <w:rFonts w:ascii="Times New Roman" w:hAnsi="Times New Roman" w:cs="Times New Roman"/>
              <w:rPrChange w:id="2531" w:author="raye" w:date="2018-08-10T12:30:00Z">
                <w:rPr/>
              </w:rPrChange>
            </w:rPr>
            <w:instrText xml:space="preserve"> HYPERLINK \l "_Toc520840597" </w:instrText>
          </w:r>
          <w:r w:rsidRPr="00B0205A">
            <w:rPr>
              <w:rFonts w:ascii="Times New Roman" w:hAnsi="Times New Roman" w:cs="Times New Roman"/>
              <w:rPrChange w:id="2532" w:author="raye" w:date="2018-08-10T12:30:00Z">
                <w:rPr>
                  <w:noProof/>
                </w:rPr>
              </w:rPrChange>
            </w:rPr>
            <w:fldChar w:fldCharType="separate"/>
          </w:r>
          <w:r w:rsidR="002510B6" w:rsidRPr="00B0205A">
            <w:rPr>
              <w:rStyle w:val="ac"/>
              <w:rFonts w:ascii="Times New Roman" w:hAnsi="Times New Roman" w:cs="Times New Roman"/>
              <w:noProof/>
              <w:color w:val="auto"/>
            </w:rPr>
            <w:t>4.7.6 Reliability and Stability</w:t>
          </w:r>
          <w:r w:rsidR="002510B6" w:rsidRPr="00B0205A">
            <w:rPr>
              <w:rFonts w:ascii="Times New Roman" w:hAnsi="Times New Roman" w:cs="Times New Roman"/>
              <w:noProof/>
              <w:webHidden/>
              <w:rPrChange w:id="2533" w:author="raye" w:date="2018-08-10T12:30:00Z">
                <w:rPr>
                  <w:noProof/>
                  <w:webHidden/>
                </w:rPr>
              </w:rPrChange>
            </w:rPr>
            <w:tab/>
          </w:r>
          <w:r w:rsidR="002510B6" w:rsidRPr="00B0205A">
            <w:rPr>
              <w:rFonts w:ascii="Times New Roman" w:hAnsi="Times New Roman" w:cs="Times New Roman"/>
              <w:noProof/>
              <w:webHidden/>
              <w:rPrChange w:id="2534" w:author="raye" w:date="2018-08-10T12:30:00Z">
                <w:rPr>
                  <w:noProof/>
                  <w:webHidden/>
                </w:rPr>
              </w:rPrChange>
            </w:rPr>
            <w:fldChar w:fldCharType="begin"/>
          </w:r>
          <w:r w:rsidR="002510B6" w:rsidRPr="00B0205A">
            <w:rPr>
              <w:rFonts w:ascii="Times New Roman" w:hAnsi="Times New Roman" w:cs="Times New Roman"/>
              <w:noProof/>
              <w:webHidden/>
              <w:rPrChange w:id="2535" w:author="raye" w:date="2018-08-10T12:30:00Z">
                <w:rPr>
                  <w:noProof/>
                  <w:webHidden/>
                </w:rPr>
              </w:rPrChange>
            </w:rPr>
            <w:instrText xml:space="preserve"> PAGEREF _Toc520840597 \h </w:instrText>
          </w:r>
          <w:r w:rsidR="002510B6" w:rsidRPr="00B0205A">
            <w:rPr>
              <w:rFonts w:ascii="Times New Roman" w:hAnsi="Times New Roman" w:cs="Times New Roman"/>
              <w:noProof/>
              <w:webHidden/>
              <w:rPrChange w:id="253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537" w:author="raye" w:date="2018-08-10T12:30:00Z">
                <w:rPr>
                  <w:noProof/>
                  <w:webHidden/>
                </w:rPr>
              </w:rPrChange>
            </w:rPr>
            <w:fldChar w:fldCharType="separate"/>
          </w:r>
          <w:r w:rsidR="002510B6" w:rsidRPr="00B0205A">
            <w:rPr>
              <w:rFonts w:ascii="Times New Roman" w:hAnsi="Times New Roman" w:cs="Times New Roman"/>
              <w:noProof/>
              <w:webHidden/>
              <w:rPrChange w:id="2538" w:author="raye" w:date="2018-08-10T12:30:00Z">
                <w:rPr>
                  <w:noProof/>
                  <w:webHidden/>
                </w:rPr>
              </w:rPrChange>
            </w:rPr>
            <w:t>302</w:t>
          </w:r>
          <w:r w:rsidR="002510B6" w:rsidRPr="00B0205A">
            <w:rPr>
              <w:rFonts w:ascii="Times New Roman" w:hAnsi="Times New Roman" w:cs="Times New Roman"/>
              <w:noProof/>
              <w:webHidden/>
              <w:rPrChange w:id="2539" w:author="raye" w:date="2018-08-10T12:30:00Z">
                <w:rPr>
                  <w:noProof/>
                  <w:webHidden/>
                </w:rPr>
              </w:rPrChange>
            </w:rPr>
            <w:fldChar w:fldCharType="end"/>
          </w:r>
          <w:r w:rsidRPr="00B0205A">
            <w:rPr>
              <w:rFonts w:ascii="Times New Roman" w:hAnsi="Times New Roman" w:cs="Times New Roman"/>
              <w:noProof/>
              <w:rPrChange w:id="2540" w:author="raye" w:date="2018-08-10T12:30:00Z">
                <w:rPr>
                  <w:noProof/>
                </w:rPr>
              </w:rPrChange>
            </w:rPr>
            <w:fldChar w:fldCharType="end"/>
          </w:r>
        </w:p>
        <w:p w14:paraId="0038BD39" w14:textId="77777777" w:rsidR="002510B6" w:rsidRPr="00B0205A" w:rsidRDefault="000B35C0">
          <w:pPr>
            <w:pStyle w:val="21"/>
            <w:tabs>
              <w:tab w:val="right" w:pos="8296"/>
            </w:tabs>
            <w:rPr>
              <w:rFonts w:ascii="Times New Roman" w:hAnsi="Times New Roman" w:cs="Times New Roman"/>
              <w:b w:val="0"/>
              <w:bCs w:val="0"/>
              <w:noProof/>
              <w:sz w:val="21"/>
              <w:rPrChange w:id="2541" w:author="raye" w:date="2018-08-10T12:30:00Z">
                <w:rPr>
                  <w:rFonts w:cstheme="minorBidi"/>
                  <w:b w:val="0"/>
                  <w:bCs w:val="0"/>
                  <w:noProof/>
                  <w:sz w:val="21"/>
                </w:rPr>
              </w:rPrChange>
            </w:rPr>
          </w:pPr>
          <w:r w:rsidRPr="00B0205A">
            <w:rPr>
              <w:rFonts w:ascii="Times New Roman" w:hAnsi="Times New Roman" w:cs="Times New Roman"/>
              <w:rPrChange w:id="2542" w:author="raye" w:date="2018-08-10T12:30:00Z">
                <w:rPr/>
              </w:rPrChange>
            </w:rPr>
            <w:fldChar w:fldCharType="begin"/>
          </w:r>
          <w:r w:rsidRPr="00B0205A">
            <w:rPr>
              <w:rFonts w:ascii="Times New Roman" w:hAnsi="Times New Roman" w:cs="Times New Roman"/>
              <w:rPrChange w:id="2543" w:author="raye" w:date="2018-08-10T12:30:00Z">
                <w:rPr/>
              </w:rPrChange>
            </w:rPr>
            <w:instrText xml:space="preserve"> HYPERLINK \l "_Toc520840598" </w:instrText>
          </w:r>
          <w:r w:rsidRPr="00B0205A">
            <w:rPr>
              <w:rFonts w:ascii="Times New Roman" w:hAnsi="Times New Roman" w:cs="Times New Roman"/>
              <w:rPrChange w:id="2544" w:author="raye" w:date="2018-08-10T12:30:00Z">
                <w:rPr>
                  <w:noProof/>
                </w:rPr>
              </w:rPrChange>
            </w:rPr>
            <w:fldChar w:fldCharType="separate"/>
          </w:r>
          <w:r w:rsidR="002510B6" w:rsidRPr="00B0205A">
            <w:rPr>
              <w:rStyle w:val="ac"/>
              <w:rFonts w:ascii="Times New Roman" w:hAnsi="Times New Roman" w:cs="Times New Roman"/>
              <w:noProof/>
              <w:color w:val="auto"/>
            </w:rPr>
            <w:t>4.7.7 Regulatory Compliance</w:t>
          </w:r>
          <w:r w:rsidR="002510B6" w:rsidRPr="00B0205A">
            <w:rPr>
              <w:rFonts w:ascii="Times New Roman" w:hAnsi="Times New Roman" w:cs="Times New Roman"/>
              <w:noProof/>
              <w:webHidden/>
              <w:rPrChange w:id="2545" w:author="raye" w:date="2018-08-10T12:30:00Z">
                <w:rPr>
                  <w:noProof/>
                  <w:webHidden/>
                </w:rPr>
              </w:rPrChange>
            </w:rPr>
            <w:tab/>
          </w:r>
          <w:r w:rsidR="002510B6" w:rsidRPr="00B0205A">
            <w:rPr>
              <w:rFonts w:ascii="Times New Roman" w:hAnsi="Times New Roman" w:cs="Times New Roman"/>
              <w:noProof/>
              <w:webHidden/>
              <w:rPrChange w:id="2546" w:author="raye" w:date="2018-08-10T12:30:00Z">
                <w:rPr>
                  <w:noProof/>
                  <w:webHidden/>
                </w:rPr>
              </w:rPrChange>
            </w:rPr>
            <w:fldChar w:fldCharType="begin"/>
          </w:r>
          <w:r w:rsidR="002510B6" w:rsidRPr="00B0205A">
            <w:rPr>
              <w:rFonts w:ascii="Times New Roman" w:hAnsi="Times New Roman" w:cs="Times New Roman"/>
              <w:noProof/>
              <w:webHidden/>
              <w:rPrChange w:id="2547" w:author="raye" w:date="2018-08-10T12:30:00Z">
                <w:rPr>
                  <w:noProof/>
                  <w:webHidden/>
                </w:rPr>
              </w:rPrChange>
            </w:rPr>
            <w:instrText xml:space="preserve"> PAGEREF _Toc520840598 \h </w:instrText>
          </w:r>
          <w:r w:rsidR="002510B6" w:rsidRPr="00B0205A">
            <w:rPr>
              <w:rFonts w:ascii="Times New Roman" w:hAnsi="Times New Roman" w:cs="Times New Roman"/>
              <w:noProof/>
              <w:webHidden/>
              <w:rPrChange w:id="2548"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549" w:author="raye" w:date="2018-08-10T12:30:00Z">
                <w:rPr>
                  <w:noProof/>
                  <w:webHidden/>
                </w:rPr>
              </w:rPrChange>
            </w:rPr>
            <w:fldChar w:fldCharType="separate"/>
          </w:r>
          <w:r w:rsidR="002510B6" w:rsidRPr="00B0205A">
            <w:rPr>
              <w:rFonts w:ascii="Times New Roman" w:hAnsi="Times New Roman" w:cs="Times New Roman"/>
              <w:noProof/>
              <w:webHidden/>
              <w:rPrChange w:id="2550" w:author="raye" w:date="2018-08-10T12:30:00Z">
                <w:rPr>
                  <w:noProof/>
                  <w:webHidden/>
                </w:rPr>
              </w:rPrChange>
            </w:rPr>
            <w:t>302</w:t>
          </w:r>
          <w:r w:rsidR="002510B6" w:rsidRPr="00B0205A">
            <w:rPr>
              <w:rFonts w:ascii="Times New Roman" w:hAnsi="Times New Roman" w:cs="Times New Roman"/>
              <w:noProof/>
              <w:webHidden/>
              <w:rPrChange w:id="2551" w:author="raye" w:date="2018-08-10T12:30:00Z">
                <w:rPr>
                  <w:noProof/>
                  <w:webHidden/>
                </w:rPr>
              </w:rPrChange>
            </w:rPr>
            <w:fldChar w:fldCharType="end"/>
          </w:r>
          <w:r w:rsidRPr="00B0205A">
            <w:rPr>
              <w:rFonts w:ascii="Times New Roman" w:hAnsi="Times New Roman" w:cs="Times New Roman"/>
              <w:noProof/>
              <w:rPrChange w:id="2552" w:author="raye" w:date="2018-08-10T12:30:00Z">
                <w:rPr>
                  <w:noProof/>
                </w:rPr>
              </w:rPrChange>
            </w:rPr>
            <w:fldChar w:fldCharType="end"/>
          </w:r>
        </w:p>
        <w:p w14:paraId="1BBFDE0B" w14:textId="77777777" w:rsidR="002510B6" w:rsidRPr="00B0205A" w:rsidRDefault="000B35C0">
          <w:pPr>
            <w:pStyle w:val="21"/>
            <w:tabs>
              <w:tab w:val="right" w:pos="8296"/>
            </w:tabs>
            <w:rPr>
              <w:rFonts w:ascii="Times New Roman" w:hAnsi="Times New Roman" w:cs="Times New Roman"/>
              <w:b w:val="0"/>
              <w:bCs w:val="0"/>
              <w:noProof/>
              <w:sz w:val="21"/>
              <w:rPrChange w:id="2553" w:author="raye" w:date="2018-08-10T12:30:00Z">
                <w:rPr>
                  <w:rFonts w:cstheme="minorBidi"/>
                  <w:b w:val="0"/>
                  <w:bCs w:val="0"/>
                  <w:noProof/>
                  <w:sz w:val="21"/>
                </w:rPr>
              </w:rPrChange>
            </w:rPr>
          </w:pPr>
          <w:r w:rsidRPr="00B0205A">
            <w:rPr>
              <w:rFonts w:ascii="Times New Roman" w:hAnsi="Times New Roman" w:cs="Times New Roman"/>
              <w:rPrChange w:id="2554" w:author="raye" w:date="2018-08-10T12:30:00Z">
                <w:rPr/>
              </w:rPrChange>
            </w:rPr>
            <w:fldChar w:fldCharType="begin"/>
          </w:r>
          <w:r w:rsidRPr="00B0205A">
            <w:rPr>
              <w:rFonts w:ascii="Times New Roman" w:hAnsi="Times New Roman" w:cs="Times New Roman"/>
              <w:rPrChange w:id="2555" w:author="raye" w:date="2018-08-10T12:30:00Z">
                <w:rPr/>
              </w:rPrChange>
            </w:rPr>
            <w:instrText xml:space="preserve"> HYPERLINK \l "_Toc520840599" </w:instrText>
          </w:r>
          <w:r w:rsidRPr="00B0205A">
            <w:rPr>
              <w:rFonts w:ascii="Times New Roman" w:hAnsi="Times New Roman" w:cs="Times New Roman"/>
              <w:rPrChange w:id="2556" w:author="raye" w:date="2018-08-10T12:30:00Z">
                <w:rPr>
                  <w:noProof/>
                </w:rPr>
              </w:rPrChange>
            </w:rPr>
            <w:fldChar w:fldCharType="separate"/>
          </w:r>
          <w:r w:rsidR="002510B6" w:rsidRPr="00B0205A">
            <w:rPr>
              <w:rStyle w:val="ac"/>
              <w:rFonts w:ascii="Times New Roman" w:hAnsi="Times New Roman" w:cs="Times New Roman"/>
              <w:noProof/>
              <w:color w:val="auto"/>
            </w:rPr>
            <w:t>4.7.8 Security Requirements</w:t>
          </w:r>
          <w:r w:rsidR="002510B6" w:rsidRPr="00B0205A">
            <w:rPr>
              <w:rFonts w:ascii="Times New Roman" w:hAnsi="Times New Roman" w:cs="Times New Roman"/>
              <w:noProof/>
              <w:webHidden/>
              <w:rPrChange w:id="2557" w:author="raye" w:date="2018-08-10T12:30:00Z">
                <w:rPr>
                  <w:noProof/>
                  <w:webHidden/>
                </w:rPr>
              </w:rPrChange>
            </w:rPr>
            <w:tab/>
          </w:r>
          <w:r w:rsidR="002510B6" w:rsidRPr="00B0205A">
            <w:rPr>
              <w:rFonts w:ascii="Times New Roman" w:hAnsi="Times New Roman" w:cs="Times New Roman"/>
              <w:noProof/>
              <w:webHidden/>
              <w:rPrChange w:id="2558" w:author="raye" w:date="2018-08-10T12:30:00Z">
                <w:rPr>
                  <w:noProof/>
                  <w:webHidden/>
                </w:rPr>
              </w:rPrChange>
            </w:rPr>
            <w:fldChar w:fldCharType="begin"/>
          </w:r>
          <w:r w:rsidR="002510B6" w:rsidRPr="00B0205A">
            <w:rPr>
              <w:rFonts w:ascii="Times New Roman" w:hAnsi="Times New Roman" w:cs="Times New Roman"/>
              <w:noProof/>
              <w:webHidden/>
              <w:rPrChange w:id="2559" w:author="raye" w:date="2018-08-10T12:30:00Z">
                <w:rPr>
                  <w:noProof/>
                  <w:webHidden/>
                </w:rPr>
              </w:rPrChange>
            </w:rPr>
            <w:instrText xml:space="preserve"> PAGEREF _Toc520840599 \h </w:instrText>
          </w:r>
          <w:r w:rsidR="002510B6" w:rsidRPr="00B0205A">
            <w:rPr>
              <w:rFonts w:ascii="Times New Roman" w:hAnsi="Times New Roman" w:cs="Times New Roman"/>
              <w:noProof/>
              <w:webHidden/>
              <w:rPrChange w:id="2560"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561" w:author="raye" w:date="2018-08-10T12:30:00Z">
                <w:rPr>
                  <w:noProof/>
                  <w:webHidden/>
                </w:rPr>
              </w:rPrChange>
            </w:rPr>
            <w:fldChar w:fldCharType="separate"/>
          </w:r>
          <w:r w:rsidR="002510B6" w:rsidRPr="00B0205A">
            <w:rPr>
              <w:rFonts w:ascii="Times New Roman" w:hAnsi="Times New Roman" w:cs="Times New Roman"/>
              <w:noProof/>
              <w:webHidden/>
              <w:rPrChange w:id="2562" w:author="raye" w:date="2018-08-10T12:30:00Z">
                <w:rPr>
                  <w:noProof/>
                  <w:webHidden/>
                </w:rPr>
              </w:rPrChange>
            </w:rPr>
            <w:t>302</w:t>
          </w:r>
          <w:r w:rsidR="002510B6" w:rsidRPr="00B0205A">
            <w:rPr>
              <w:rFonts w:ascii="Times New Roman" w:hAnsi="Times New Roman" w:cs="Times New Roman"/>
              <w:noProof/>
              <w:webHidden/>
              <w:rPrChange w:id="2563" w:author="raye" w:date="2018-08-10T12:30:00Z">
                <w:rPr>
                  <w:noProof/>
                  <w:webHidden/>
                </w:rPr>
              </w:rPrChange>
            </w:rPr>
            <w:fldChar w:fldCharType="end"/>
          </w:r>
          <w:r w:rsidRPr="00B0205A">
            <w:rPr>
              <w:rFonts w:ascii="Times New Roman" w:hAnsi="Times New Roman" w:cs="Times New Roman"/>
              <w:noProof/>
              <w:rPrChange w:id="2564" w:author="raye" w:date="2018-08-10T12:30:00Z">
                <w:rPr>
                  <w:noProof/>
                </w:rPr>
              </w:rPrChange>
            </w:rPr>
            <w:fldChar w:fldCharType="end"/>
          </w:r>
        </w:p>
        <w:p w14:paraId="2AB61787" w14:textId="77777777" w:rsidR="002510B6" w:rsidRPr="00B0205A" w:rsidRDefault="000B35C0">
          <w:pPr>
            <w:pStyle w:val="21"/>
            <w:tabs>
              <w:tab w:val="right" w:pos="8296"/>
            </w:tabs>
            <w:rPr>
              <w:rFonts w:ascii="Times New Roman" w:hAnsi="Times New Roman" w:cs="Times New Roman"/>
              <w:b w:val="0"/>
              <w:bCs w:val="0"/>
              <w:noProof/>
              <w:sz w:val="21"/>
              <w:rPrChange w:id="2565" w:author="raye" w:date="2018-08-10T12:30:00Z">
                <w:rPr>
                  <w:rFonts w:cstheme="minorBidi"/>
                  <w:b w:val="0"/>
                  <w:bCs w:val="0"/>
                  <w:noProof/>
                  <w:sz w:val="21"/>
                </w:rPr>
              </w:rPrChange>
            </w:rPr>
          </w:pPr>
          <w:r w:rsidRPr="00B0205A">
            <w:rPr>
              <w:rFonts w:ascii="Times New Roman" w:hAnsi="Times New Roman" w:cs="Times New Roman"/>
              <w:rPrChange w:id="2566" w:author="raye" w:date="2018-08-10T12:30:00Z">
                <w:rPr/>
              </w:rPrChange>
            </w:rPr>
            <w:fldChar w:fldCharType="begin"/>
          </w:r>
          <w:r w:rsidRPr="00B0205A">
            <w:rPr>
              <w:rFonts w:ascii="Times New Roman" w:hAnsi="Times New Roman" w:cs="Times New Roman"/>
              <w:rPrChange w:id="2567" w:author="raye" w:date="2018-08-10T12:30:00Z">
                <w:rPr/>
              </w:rPrChange>
            </w:rPr>
            <w:instrText xml:space="preserve"> HYPERLINK \l "_Toc520840600" </w:instrText>
          </w:r>
          <w:r w:rsidRPr="00B0205A">
            <w:rPr>
              <w:rFonts w:ascii="Times New Roman" w:hAnsi="Times New Roman" w:cs="Times New Roman"/>
              <w:rPrChange w:id="2568" w:author="raye" w:date="2018-08-10T12:30:00Z">
                <w:rPr>
                  <w:noProof/>
                </w:rPr>
              </w:rPrChange>
            </w:rPr>
            <w:fldChar w:fldCharType="separate"/>
          </w:r>
          <w:r w:rsidR="002510B6" w:rsidRPr="00B0205A">
            <w:rPr>
              <w:rStyle w:val="ac"/>
              <w:rFonts w:ascii="Times New Roman" w:hAnsi="Times New Roman" w:cs="Times New Roman"/>
              <w:noProof/>
              <w:color w:val="auto"/>
            </w:rPr>
            <w:t>4.7.9 System Management Requirements</w:t>
          </w:r>
          <w:r w:rsidR="002510B6" w:rsidRPr="00B0205A">
            <w:rPr>
              <w:rFonts w:ascii="Times New Roman" w:hAnsi="Times New Roman" w:cs="Times New Roman"/>
              <w:noProof/>
              <w:webHidden/>
              <w:rPrChange w:id="2569" w:author="raye" w:date="2018-08-10T12:30:00Z">
                <w:rPr>
                  <w:noProof/>
                  <w:webHidden/>
                </w:rPr>
              </w:rPrChange>
            </w:rPr>
            <w:tab/>
          </w:r>
          <w:r w:rsidR="002510B6" w:rsidRPr="00B0205A">
            <w:rPr>
              <w:rFonts w:ascii="Times New Roman" w:hAnsi="Times New Roman" w:cs="Times New Roman"/>
              <w:noProof/>
              <w:webHidden/>
              <w:rPrChange w:id="2570" w:author="raye" w:date="2018-08-10T12:30:00Z">
                <w:rPr>
                  <w:noProof/>
                  <w:webHidden/>
                </w:rPr>
              </w:rPrChange>
            </w:rPr>
            <w:fldChar w:fldCharType="begin"/>
          </w:r>
          <w:r w:rsidR="002510B6" w:rsidRPr="00B0205A">
            <w:rPr>
              <w:rFonts w:ascii="Times New Roman" w:hAnsi="Times New Roman" w:cs="Times New Roman"/>
              <w:noProof/>
              <w:webHidden/>
              <w:rPrChange w:id="2571" w:author="raye" w:date="2018-08-10T12:30:00Z">
                <w:rPr>
                  <w:noProof/>
                  <w:webHidden/>
                </w:rPr>
              </w:rPrChange>
            </w:rPr>
            <w:instrText xml:space="preserve"> PAGEREF _Toc520840600 \h </w:instrText>
          </w:r>
          <w:r w:rsidR="002510B6" w:rsidRPr="00B0205A">
            <w:rPr>
              <w:rFonts w:ascii="Times New Roman" w:hAnsi="Times New Roman" w:cs="Times New Roman"/>
              <w:noProof/>
              <w:webHidden/>
              <w:rPrChange w:id="2572"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573" w:author="raye" w:date="2018-08-10T12:30:00Z">
                <w:rPr>
                  <w:noProof/>
                  <w:webHidden/>
                </w:rPr>
              </w:rPrChange>
            </w:rPr>
            <w:fldChar w:fldCharType="separate"/>
          </w:r>
          <w:r w:rsidR="002510B6" w:rsidRPr="00B0205A">
            <w:rPr>
              <w:rFonts w:ascii="Times New Roman" w:hAnsi="Times New Roman" w:cs="Times New Roman"/>
              <w:noProof/>
              <w:webHidden/>
              <w:rPrChange w:id="2574" w:author="raye" w:date="2018-08-10T12:30:00Z">
                <w:rPr>
                  <w:noProof/>
                  <w:webHidden/>
                </w:rPr>
              </w:rPrChange>
            </w:rPr>
            <w:t>303</w:t>
          </w:r>
          <w:r w:rsidR="002510B6" w:rsidRPr="00B0205A">
            <w:rPr>
              <w:rFonts w:ascii="Times New Roman" w:hAnsi="Times New Roman" w:cs="Times New Roman"/>
              <w:noProof/>
              <w:webHidden/>
              <w:rPrChange w:id="2575" w:author="raye" w:date="2018-08-10T12:30:00Z">
                <w:rPr>
                  <w:noProof/>
                  <w:webHidden/>
                </w:rPr>
              </w:rPrChange>
            </w:rPr>
            <w:fldChar w:fldCharType="end"/>
          </w:r>
          <w:r w:rsidRPr="00B0205A">
            <w:rPr>
              <w:rFonts w:ascii="Times New Roman" w:hAnsi="Times New Roman" w:cs="Times New Roman"/>
              <w:noProof/>
              <w:rPrChange w:id="2576" w:author="raye" w:date="2018-08-10T12:30:00Z">
                <w:rPr>
                  <w:noProof/>
                </w:rPr>
              </w:rPrChange>
            </w:rPr>
            <w:fldChar w:fldCharType="end"/>
          </w:r>
        </w:p>
        <w:p w14:paraId="26B15B81" w14:textId="77777777" w:rsidR="002510B6" w:rsidRPr="00B0205A" w:rsidRDefault="000B35C0">
          <w:pPr>
            <w:pStyle w:val="21"/>
            <w:tabs>
              <w:tab w:val="right" w:pos="8296"/>
            </w:tabs>
            <w:rPr>
              <w:rFonts w:ascii="Times New Roman" w:hAnsi="Times New Roman" w:cs="Times New Roman"/>
              <w:b w:val="0"/>
              <w:bCs w:val="0"/>
              <w:noProof/>
              <w:sz w:val="21"/>
              <w:rPrChange w:id="2577" w:author="raye" w:date="2018-08-10T12:30:00Z">
                <w:rPr>
                  <w:rFonts w:cstheme="minorBidi"/>
                  <w:b w:val="0"/>
                  <w:bCs w:val="0"/>
                  <w:noProof/>
                  <w:sz w:val="21"/>
                </w:rPr>
              </w:rPrChange>
            </w:rPr>
          </w:pPr>
          <w:r w:rsidRPr="00B0205A">
            <w:rPr>
              <w:rFonts w:ascii="Times New Roman" w:hAnsi="Times New Roman" w:cs="Times New Roman"/>
              <w:rPrChange w:id="2578" w:author="raye" w:date="2018-08-10T12:30:00Z">
                <w:rPr/>
              </w:rPrChange>
            </w:rPr>
            <w:fldChar w:fldCharType="begin"/>
          </w:r>
          <w:r w:rsidRPr="00B0205A">
            <w:rPr>
              <w:rFonts w:ascii="Times New Roman" w:hAnsi="Times New Roman" w:cs="Times New Roman"/>
              <w:rPrChange w:id="2579" w:author="raye" w:date="2018-08-10T12:30:00Z">
                <w:rPr/>
              </w:rPrChange>
            </w:rPr>
            <w:instrText xml:space="preserve"> HYPERLINK \l "_Toc520840601" </w:instrText>
          </w:r>
          <w:r w:rsidRPr="00B0205A">
            <w:rPr>
              <w:rFonts w:ascii="Times New Roman" w:hAnsi="Times New Roman" w:cs="Times New Roman"/>
              <w:rPrChange w:id="2580" w:author="raye" w:date="2018-08-10T12:30:00Z">
                <w:rPr>
                  <w:noProof/>
                </w:rPr>
              </w:rPrChange>
            </w:rPr>
            <w:fldChar w:fldCharType="separate"/>
          </w:r>
          <w:r w:rsidR="002510B6" w:rsidRPr="00B0205A">
            <w:rPr>
              <w:rStyle w:val="ac"/>
              <w:rFonts w:ascii="Times New Roman" w:hAnsi="Times New Roman" w:cs="Times New Roman"/>
              <w:noProof/>
              <w:color w:val="auto"/>
            </w:rPr>
            <w:t>4.7.10  User Management Requirements</w:t>
          </w:r>
          <w:r w:rsidR="002510B6" w:rsidRPr="00B0205A">
            <w:rPr>
              <w:rFonts w:ascii="Times New Roman" w:hAnsi="Times New Roman" w:cs="Times New Roman"/>
              <w:noProof/>
              <w:webHidden/>
              <w:rPrChange w:id="2581" w:author="raye" w:date="2018-08-10T12:30:00Z">
                <w:rPr>
                  <w:noProof/>
                  <w:webHidden/>
                </w:rPr>
              </w:rPrChange>
            </w:rPr>
            <w:tab/>
          </w:r>
          <w:r w:rsidR="002510B6" w:rsidRPr="00B0205A">
            <w:rPr>
              <w:rFonts w:ascii="Times New Roman" w:hAnsi="Times New Roman" w:cs="Times New Roman"/>
              <w:noProof/>
              <w:webHidden/>
              <w:rPrChange w:id="2582" w:author="raye" w:date="2018-08-10T12:30:00Z">
                <w:rPr>
                  <w:noProof/>
                  <w:webHidden/>
                </w:rPr>
              </w:rPrChange>
            </w:rPr>
            <w:fldChar w:fldCharType="begin"/>
          </w:r>
          <w:r w:rsidR="002510B6" w:rsidRPr="00B0205A">
            <w:rPr>
              <w:rFonts w:ascii="Times New Roman" w:hAnsi="Times New Roman" w:cs="Times New Roman"/>
              <w:noProof/>
              <w:webHidden/>
              <w:rPrChange w:id="2583" w:author="raye" w:date="2018-08-10T12:30:00Z">
                <w:rPr>
                  <w:noProof/>
                  <w:webHidden/>
                </w:rPr>
              </w:rPrChange>
            </w:rPr>
            <w:instrText xml:space="preserve"> PAGEREF _Toc520840601 \h </w:instrText>
          </w:r>
          <w:r w:rsidR="002510B6" w:rsidRPr="00B0205A">
            <w:rPr>
              <w:rFonts w:ascii="Times New Roman" w:hAnsi="Times New Roman" w:cs="Times New Roman"/>
              <w:noProof/>
              <w:webHidden/>
              <w:rPrChange w:id="258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585" w:author="raye" w:date="2018-08-10T12:30:00Z">
                <w:rPr>
                  <w:noProof/>
                  <w:webHidden/>
                </w:rPr>
              </w:rPrChange>
            </w:rPr>
            <w:fldChar w:fldCharType="separate"/>
          </w:r>
          <w:r w:rsidR="002510B6" w:rsidRPr="00B0205A">
            <w:rPr>
              <w:rFonts w:ascii="Times New Roman" w:hAnsi="Times New Roman" w:cs="Times New Roman"/>
              <w:noProof/>
              <w:webHidden/>
              <w:rPrChange w:id="2586" w:author="raye" w:date="2018-08-10T12:30:00Z">
                <w:rPr>
                  <w:noProof/>
                  <w:webHidden/>
                </w:rPr>
              </w:rPrChange>
            </w:rPr>
            <w:t>304</w:t>
          </w:r>
          <w:r w:rsidR="002510B6" w:rsidRPr="00B0205A">
            <w:rPr>
              <w:rFonts w:ascii="Times New Roman" w:hAnsi="Times New Roman" w:cs="Times New Roman"/>
              <w:noProof/>
              <w:webHidden/>
              <w:rPrChange w:id="2587" w:author="raye" w:date="2018-08-10T12:30:00Z">
                <w:rPr>
                  <w:noProof/>
                  <w:webHidden/>
                </w:rPr>
              </w:rPrChange>
            </w:rPr>
            <w:fldChar w:fldCharType="end"/>
          </w:r>
          <w:r w:rsidRPr="00B0205A">
            <w:rPr>
              <w:rFonts w:ascii="Times New Roman" w:hAnsi="Times New Roman" w:cs="Times New Roman"/>
              <w:noProof/>
              <w:rPrChange w:id="2588" w:author="raye" w:date="2018-08-10T12:30:00Z">
                <w:rPr>
                  <w:noProof/>
                </w:rPr>
              </w:rPrChange>
            </w:rPr>
            <w:fldChar w:fldCharType="end"/>
          </w:r>
        </w:p>
        <w:p w14:paraId="7D1025F2" w14:textId="77777777" w:rsidR="002510B6" w:rsidRPr="00B0205A" w:rsidRDefault="000B35C0">
          <w:pPr>
            <w:pStyle w:val="21"/>
            <w:tabs>
              <w:tab w:val="right" w:pos="8296"/>
            </w:tabs>
            <w:rPr>
              <w:rFonts w:ascii="Times New Roman" w:hAnsi="Times New Roman" w:cs="Times New Roman"/>
              <w:b w:val="0"/>
              <w:bCs w:val="0"/>
              <w:noProof/>
              <w:sz w:val="21"/>
              <w:rPrChange w:id="2589" w:author="raye" w:date="2018-08-10T12:30:00Z">
                <w:rPr>
                  <w:rFonts w:cstheme="minorBidi"/>
                  <w:b w:val="0"/>
                  <w:bCs w:val="0"/>
                  <w:noProof/>
                  <w:sz w:val="21"/>
                </w:rPr>
              </w:rPrChange>
            </w:rPr>
          </w:pPr>
          <w:r w:rsidRPr="00B0205A">
            <w:rPr>
              <w:rFonts w:ascii="Times New Roman" w:hAnsi="Times New Roman" w:cs="Times New Roman"/>
              <w:rPrChange w:id="2590" w:author="raye" w:date="2018-08-10T12:30:00Z">
                <w:rPr/>
              </w:rPrChange>
            </w:rPr>
            <w:fldChar w:fldCharType="begin"/>
          </w:r>
          <w:r w:rsidRPr="00B0205A">
            <w:rPr>
              <w:rFonts w:ascii="Times New Roman" w:hAnsi="Times New Roman" w:cs="Times New Roman"/>
              <w:rPrChange w:id="2591" w:author="raye" w:date="2018-08-10T12:30:00Z">
                <w:rPr/>
              </w:rPrChange>
            </w:rPr>
            <w:instrText xml:space="preserve"> HYPERLINK \l "_Toc520840602" </w:instrText>
          </w:r>
          <w:r w:rsidRPr="00B0205A">
            <w:rPr>
              <w:rFonts w:ascii="Times New Roman" w:hAnsi="Times New Roman" w:cs="Times New Roman"/>
              <w:rPrChange w:id="2592" w:author="raye" w:date="2018-08-10T12:30:00Z">
                <w:rPr>
                  <w:noProof/>
                </w:rPr>
              </w:rPrChange>
            </w:rPr>
            <w:fldChar w:fldCharType="separate"/>
          </w:r>
          <w:r w:rsidR="002510B6" w:rsidRPr="00B0205A">
            <w:rPr>
              <w:rStyle w:val="ac"/>
              <w:rFonts w:ascii="Times New Roman" w:hAnsi="Times New Roman" w:cs="Times New Roman"/>
              <w:noProof/>
              <w:color w:val="auto"/>
            </w:rPr>
            <w:t>4.7.11  Coding Standards</w:t>
          </w:r>
          <w:r w:rsidR="002510B6" w:rsidRPr="00B0205A">
            <w:rPr>
              <w:rFonts w:ascii="Times New Roman" w:hAnsi="Times New Roman" w:cs="Times New Roman"/>
              <w:noProof/>
              <w:webHidden/>
              <w:rPrChange w:id="2593" w:author="raye" w:date="2018-08-10T12:30:00Z">
                <w:rPr>
                  <w:noProof/>
                  <w:webHidden/>
                </w:rPr>
              </w:rPrChange>
            </w:rPr>
            <w:tab/>
          </w:r>
          <w:r w:rsidR="002510B6" w:rsidRPr="00B0205A">
            <w:rPr>
              <w:rFonts w:ascii="Times New Roman" w:hAnsi="Times New Roman" w:cs="Times New Roman"/>
              <w:noProof/>
              <w:webHidden/>
              <w:rPrChange w:id="2594" w:author="raye" w:date="2018-08-10T12:30:00Z">
                <w:rPr>
                  <w:noProof/>
                  <w:webHidden/>
                </w:rPr>
              </w:rPrChange>
            </w:rPr>
            <w:fldChar w:fldCharType="begin"/>
          </w:r>
          <w:r w:rsidR="002510B6" w:rsidRPr="00B0205A">
            <w:rPr>
              <w:rFonts w:ascii="Times New Roman" w:hAnsi="Times New Roman" w:cs="Times New Roman"/>
              <w:noProof/>
              <w:webHidden/>
              <w:rPrChange w:id="2595" w:author="raye" w:date="2018-08-10T12:30:00Z">
                <w:rPr>
                  <w:noProof/>
                  <w:webHidden/>
                </w:rPr>
              </w:rPrChange>
            </w:rPr>
            <w:instrText xml:space="preserve"> PAGEREF _Toc520840602 \h </w:instrText>
          </w:r>
          <w:r w:rsidR="002510B6" w:rsidRPr="00B0205A">
            <w:rPr>
              <w:rFonts w:ascii="Times New Roman" w:hAnsi="Times New Roman" w:cs="Times New Roman"/>
              <w:noProof/>
              <w:webHidden/>
              <w:rPrChange w:id="259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597" w:author="raye" w:date="2018-08-10T12:30:00Z">
                <w:rPr>
                  <w:noProof/>
                  <w:webHidden/>
                </w:rPr>
              </w:rPrChange>
            </w:rPr>
            <w:fldChar w:fldCharType="separate"/>
          </w:r>
          <w:r w:rsidR="002510B6" w:rsidRPr="00B0205A">
            <w:rPr>
              <w:rFonts w:ascii="Times New Roman" w:hAnsi="Times New Roman" w:cs="Times New Roman"/>
              <w:noProof/>
              <w:webHidden/>
              <w:rPrChange w:id="2598" w:author="raye" w:date="2018-08-10T12:30:00Z">
                <w:rPr>
                  <w:noProof/>
                  <w:webHidden/>
                </w:rPr>
              </w:rPrChange>
            </w:rPr>
            <w:t>305</w:t>
          </w:r>
          <w:r w:rsidR="002510B6" w:rsidRPr="00B0205A">
            <w:rPr>
              <w:rFonts w:ascii="Times New Roman" w:hAnsi="Times New Roman" w:cs="Times New Roman"/>
              <w:noProof/>
              <w:webHidden/>
              <w:rPrChange w:id="2599" w:author="raye" w:date="2018-08-10T12:30:00Z">
                <w:rPr>
                  <w:noProof/>
                  <w:webHidden/>
                </w:rPr>
              </w:rPrChange>
            </w:rPr>
            <w:fldChar w:fldCharType="end"/>
          </w:r>
          <w:r w:rsidRPr="00B0205A">
            <w:rPr>
              <w:rFonts w:ascii="Times New Roman" w:hAnsi="Times New Roman" w:cs="Times New Roman"/>
              <w:noProof/>
              <w:rPrChange w:id="2600" w:author="raye" w:date="2018-08-10T12:30:00Z">
                <w:rPr>
                  <w:noProof/>
                </w:rPr>
              </w:rPrChange>
            </w:rPr>
            <w:fldChar w:fldCharType="end"/>
          </w:r>
        </w:p>
        <w:p w14:paraId="6F8CBD0E" w14:textId="77777777" w:rsidR="002510B6" w:rsidRPr="00B0205A" w:rsidRDefault="000B35C0">
          <w:pPr>
            <w:pStyle w:val="21"/>
            <w:tabs>
              <w:tab w:val="right" w:pos="8296"/>
            </w:tabs>
            <w:rPr>
              <w:rFonts w:ascii="Times New Roman" w:hAnsi="Times New Roman" w:cs="Times New Roman"/>
              <w:b w:val="0"/>
              <w:bCs w:val="0"/>
              <w:noProof/>
              <w:sz w:val="21"/>
              <w:rPrChange w:id="2601" w:author="raye" w:date="2018-08-10T12:30:00Z">
                <w:rPr>
                  <w:rFonts w:cstheme="minorBidi"/>
                  <w:b w:val="0"/>
                  <w:bCs w:val="0"/>
                  <w:noProof/>
                  <w:sz w:val="21"/>
                </w:rPr>
              </w:rPrChange>
            </w:rPr>
          </w:pPr>
          <w:r w:rsidRPr="00B0205A">
            <w:rPr>
              <w:rFonts w:ascii="Times New Roman" w:hAnsi="Times New Roman" w:cs="Times New Roman"/>
              <w:rPrChange w:id="2602" w:author="raye" w:date="2018-08-10T12:30:00Z">
                <w:rPr/>
              </w:rPrChange>
            </w:rPr>
            <w:fldChar w:fldCharType="begin"/>
          </w:r>
          <w:r w:rsidRPr="00B0205A">
            <w:rPr>
              <w:rFonts w:ascii="Times New Roman" w:hAnsi="Times New Roman" w:cs="Times New Roman"/>
              <w:rPrChange w:id="2603" w:author="raye" w:date="2018-08-10T12:30:00Z">
                <w:rPr/>
              </w:rPrChange>
            </w:rPr>
            <w:instrText xml:space="preserve"> HYPERLINK \l "_Toc520840603" </w:instrText>
          </w:r>
          <w:r w:rsidRPr="00B0205A">
            <w:rPr>
              <w:rFonts w:ascii="Times New Roman" w:hAnsi="Times New Roman" w:cs="Times New Roman"/>
              <w:rPrChange w:id="2604" w:author="raye" w:date="2018-08-10T12:30:00Z">
                <w:rPr>
                  <w:noProof/>
                </w:rPr>
              </w:rPrChange>
            </w:rPr>
            <w:fldChar w:fldCharType="separate"/>
          </w:r>
          <w:r w:rsidR="002510B6" w:rsidRPr="00B0205A">
            <w:rPr>
              <w:rStyle w:val="ac"/>
              <w:rFonts w:ascii="Times New Roman" w:hAnsi="Times New Roman" w:cs="Times New Roman"/>
              <w:noProof/>
              <w:color w:val="auto"/>
            </w:rPr>
            <w:t>4.7.12  Monitoring</w:t>
          </w:r>
          <w:r w:rsidR="002510B6" w:rsidRPr="00B0205A">
            <w:rPr>
              <w:rFonts w:ascii="Times New Roman" w:hAnsi="Times New Roman" w:cs="Times New Roman"/>
              <w:noProof/>
              <w:webHidden/>
              <w:rPrChange w:id="2605" w:author="raye" w:date="2018-08-10T12:30:00Z">
                <w:rPr>
                  <w:noProof/>
                  <w:webHidden/>
                </w:rPr>
              </w:rPrChange>
            </w:rPr>
            <w:tab/>
          </w:r>
          <w:r w:rsidR="002510B6" w:rsidRPr="00B0205A">
            <w:rPr>
              <w:rFonts w:ascii="Times New Roman" w:hAnsi="Times New Roman" w:cs="Times New Roman"/>
              <w:noProof/>
              <w:webHidden/>
              <w:rPrChange w:id="2606" w:author="raye" w:date="2018-08-10T12:30:00Z">
                <w:rPr>
                  <w:noProof/>
                  <w:webHidden/>
                </w:rPr>
              </w:rPrChange>
            </w:rPr>
            <w:fldChar w:fldCharType="begin"/>
          </w:r>
          <w:r w:rsidR="002510B6" w:rsidRPr="00B0205A">
            <w:rPr>
              <w:rFonts w:ascii="Times New Roman" w:hAnsi="Times New Roman" w:cs="Times New Roman"/>
              <w:noProof/>
              <w:webHidden/>
              <w:rPrChange w:id="2607" w:author="raye" w:date="2018-08-10T12:30:00Z">
                <w:rPr>
                  <w:noProof/>
                  <w:webHidden/>
                </w:rPr>
              </w:rPrChange>
            </w:rPr>
            <w:instrText xml:space="preserve"> PAGEREF _Toc520840603 \h </w:instrText>
          </w:r>
          <w:r w:rsidR="002510B6" w:rsidRPr="00B0205A">
            <w:rPr>
              <w:rFonts w:ascii="Times New Roman" w:hAnsi="Times New Roman" w:cs="Times New Roman"/>
              <w:noProof/>
              <w:webHidden/>
              <w:rPrChange w:id="2608"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609" w:author="raye" w:date="2018-08-10T12:30:00Z">
                <w:rPr>
                  <w:noProof/>
                  <w:webHidden/>
                </w:rPr>
              </w:rPrChange>
            </w:rPr>
            <w:fldChar w:fldCharType="separate"/>
          </w:r>
          <w:r w:rsidR="002510B6" w:rsidRPr="00B0205A">
            <w:rPr>
              <w:rFonts w:ascii="Times New Roman" w:hAnsi="Times New Roman" w:cs="Times New Roman"/>
              <w:noProof/>
              <w:webHidden/>
              <w:rPrChange w:id="2610" w:author="raye" w:date="2018-08-10T12:30:00Z">
                <w:rPr>
                  <w:noProof/>
                  <w:webHidden/>
                </w:rPr>
              </w:rPrChange>
            </w:rPr>
            <w:t>305</w:t>
          </w:r>
          <w:r w:rsidR="002510B6" w:rsidRPr="00B0205A">
            <w:rPr>
              <w:rFonts w:ascii="Times New Roman" w:hAnsi="Times New Roman" w:cs="Times New Roman"/>
              <w:noProof/>
              <w:webHidden/>
              <w:rPrChange w:id="2611" w:author="raye" w:date="2018-08-10T12:30:00Z">
                <w:rPr>
                  <w:noProof/>
                  <w:webHidden/>
                </w:rPr>
              </w:rPrChange>
            </w:rPr>
            <w:fldChar w:fldCharType="end"/>
          </w:r>
          <w:r w:rsidRPr="00B0205A">
            <w:rPr>
              <w:rFonts w:ascii="Times New Roman" w:hAnsi="Times New Roman" w:cs="Times New Roman"/>
              <w:noProof/>
              <w:rPrChange w:id="2612" w:author="raye" w:date="2018-08-10T12:30:00Z">
                <w:rPr>
                  <w:noProof/>
                </w:rPr>
              </w:rPrChange>
            </w:rPr>
            <w:fldChar w:fldCharType="end"/>
          </w:r>
        </w:p>
        <w:p w14:paraId="053DC3F1" w14:textId="77777777" w:rsidR="002510B6" w:rsidRPr="00B0205A" w:rsidRDefault="000B35C0">
          <w:pPr>
            <w:pStyle w:val="11"/>
            <w:tabs>
              <w:tab w:val="right" w:pos="8296"/>
            </w:tabs>
            <w:rPr>
              <w:rFonts w:ascii="Times New Roman" w:hAnsi="Times New Roman" w:cs="Times New Roman"/>
              <w:b w:val="0"/>
              <w:bCs w:val="0"/>
              <w:i w:val="0"/>
              <w:iCs w:val="0"/>
              <w:caps w:val="0"/>
              <w:noProof/>
              <w:sz w:val="21"/>
              <w:szCs w:val="22"/>
              <w:rPrChange w:id="2613" w:author="raye" w:date="2018-08-10T12:30:00Z">
                <w:rPr>
                  <w:rFonts w:cstheme="minorBidi"/>
                  <w:b w:val="0"/>
                  <w:bCs w:val="0"/>
                  <w:i w:val="0"/>
                  <w:iCs w:val="0"/>
                  <w:caps w:val="0"/>
                  <w:noProof/>
                  <w:sz w:val="21"/>
                  <w:szCs w:val="22"/>
                </w:rPr>
              </w:rPrChange>
            </w:rPr>
          </w:pPr>
          <w:r w:rsidRPr="00B0205A">
            <w:rPr>
              <w:rFonts w:ascii="Times New Roman" w:hAnsi="Times New Roman" w:cs="Times New Roman"/>
              <w:rPrChange w:id="2614" w:author="raye" w:date="2018-08-10T12:30:00Z">
                <w:rPr/>
              </w:rPrChange>
            </w:rPr>
            <w:fldChar w:fldCharType="begin"/>
          </w:r>
          <w:r w:rsidRPr="00B0205A">
            <w:rPr>
              <w:rFonts w:ascii="Times New Roman" w:hAnsi="Times New Roman" w:cs="Times New Roman"/>
              <w:rPrChange w:id="2615" w:author="raye" w:date="2018-08-10T12:30:00Z">
                <w:rPr/>
              </w:rPrChange>
            </w:rPr>
            <w:instrText xml:space="preserve"> HYPERLINK \l "_Toc520840604" </w:instrText>
          </w:r>
          <w:r w:rsidRPr="00B0205A">
            <w:rPr>
              <w:rFonts w:ascii="Times New Roman" w:hAnsi="Times New Roman" w:cs="Times New Roman"/>
              <w:rPrChange w:id="2616" w:author="raye" w:date="2018-08-10T12:30:00Z">
                <w:rPr>
                  <w:noProof/>
                </w:rPr>
              </w:rPrChange>
            </w:rPr>
            <w:fldChar w:fldCharType="separate"/>
          </w:r>
          <w:r w:rsidR="002510B6" w:rsidRPr="00B0205A">
            <w:rPr>
              <w:rStyle w:val="ac"/>
              <w:rFonts w:ascii="Times New Roman" w:hAnsi="Times New Roman" w:cs="Times New Roman"/>
              <w:noProof/>
              <w:color w:val="auto"/>
              <w:rPrChange w:id="2617" w:author="raye" w:date="2018-08-10T12:30:00Z">
                <w:rPr>
                  <w:rStyle w:val="ac"/>
                  <w:noProof/>
                  <w:color w:val="auto"/>
                </w:rPr>
              </w:rPrChange>
            </w:rPr>
            <w:t>References</w:t>
          </w:r>
          <w:r w:rsidR="002510B6" w:rsidRPr="00B0205A">
            <w:rPr>
              <w:rFonts w:ascii="Times New Roman" w:hAnsi="Times New Roman" w:cs="Times New Roman"/>
              <w:noProof/>
              <w:webHidden/>
              <w:rPrChange w:id="2618" w:author="raye" w:date="2018-08-10T12:30:00Z">
                <w:rPr>
                  <w:noProof/>
                  <w:webHidden/>
                </w:rPr>
              </w:rPrChange>
            </w:rPr>
            <w:tab/>
          </w:r>
          <w:r w:rsidR="002510B6" w:rsidRPr="00B0205A">
            <w:rPr>
              <w:rFonts w:ascii="Times New Roman" w:hAnsi="Times New Roman" w:cs="Times New Roman"/>
              <w:noProof/>
              <w:webHidden/>
              <w:rPrChange w:id="2619" w:author="raye" w:date="2018-08-10T12:30:00Z">
                <w:rPr>
                  <w:noProof/>
                  <w:webHidden/>
                </w:rPr>
              </w:rPrChange>
            </w:rPr>
            <w:fldChar w:fldCharType="begin"/>
          </w:r>
          <w:r w:rsidR="002510B6" w:rsidRPr="00B0205A">
            <w:rPr>
              <w:rFonts w:ascii="Times New Roman" w:hAnsi="Times New Roman" w:cs="Times New Roman"/>
              <w:noProof/>
              <w:webHidden/>
              <w:rPrChange w:id="2620" w:author="raye" w:date="2018-08-10T12:30:00Z">
                <w:rPr>
                  <w:noProof/>
                  <w:webHidden/>
                </w:rPr>
              </w:rPrChange>
            </w:rPr>
            <w:instrText xml:space="preserve"> PAGEREF _Toc520840604 \h </w:instrText>
          </w:r>
          <w:r w:rsidR="002510B6" w:rsidRPr="00B0205A">
            <w:rPr>
              <w:rFonts w:ascii="Times New Roman" w:hAnsi="Times New Roman" w:cs="Times New Roman"/>
              <w:noProof/>
              <w:webHidden/>
              <w:rPrChange w:id="2621"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622" w:author="raye" w:date="2018-08-10T12:30:00Z">
                <w:rPr>
                  <w:noProof/>
                  <w:webHidden/>
                </w:rPr>
              </w:rPrChange>
            </w:rPr>
            <w:fldChar w:fldCharType="separate"/>
          </w:r>
          <w:r w:rsidR="002510B6" w:rsidRPr="00B0205A">
            <w:rPr>
              <w:rFonts w:ascii="Times New Roman" w:hAnsi="Times New Roman" w:cs="Times New Roman"/>
              <w:noProof/>
              <w:webHidden/>
              <w:rPrChange w:id="2623" w:author="raye" w:date="2018-08-10T12:30:00Z">
                <w:rPr>
                  <w:noProof/>
                  <w:webHidden/>
                </w:rPr>
              </w:rPrChange>
            </w:rPr>
            <w:t>305</w:t>
          </w:r>
          <w:r w:rsidR="002510B6" w:rsidRPr="00B0205A">
            <w:rPr>
              <w:rFonts w:ascii="Times New Roman" w:hAnsi="Times New Roman" w:cs="Times New Roman"/>
              <w:noProof/>
              <w:webHidden/>
              <w:rPrChange w:id="2624" w:author="raye" w:date="2018-08-10T12:30:00Z">
                <w:rPr>
                  <w:noProof/>
                  <w:webHidden/>
                </w:rPr>
              </w:rPrChange>
            </w:rPr>
            <w:fldChar w:fldCharType="end"/>
          </w:r>
          <w:r w:rsidRPr="00B0205A">
            <w:rPr>
              <w:rFonts w:ascii="Times New Roman" w:hAnsi="Times New Roman" w:cs="Times New Roman"/>
              <w:noProof/>
              <w:rPrChange w:id="2625" w:author="raye" w:date="2018-08-10T12:30:00Z">
                <w:rPr>
                  <w:noProof/>
                </w:rPr>
              </w:rPrChange>
            </w:rPr>
            <w:fldChar w:fldCharType="end"/>
          </w:r>
        </w:p>
        <w:p w14:paraId="2D929FC9" w14:textId="77777777" w:rsidR="002510B6" w:rsidRPr="00B0205A" w:rsidRDefault="000B35C0">
          <w:pPr>
            <w:pStyle w:val="21"/>
            <w:tabs>
              <w:tab w:val="right" w:pos="8296"/>
            </w:tabs>
            <w:rPr>
              <w:rFonts w:ascii="Times New Roman" w:hAnsi="Times New Roman" w:cs="Times New Roman"/>
              <w:b w:val="0"/>
              <w:bCs w:val="0"/>
              <w:noProof/>
              <w:sz w:val="21"/>
              <w:rPrChange w:id="2626" w:author="raye" w:date="2018-08-10T12:30:00Z">
                <w:rPr>
                  <w:rFonts w:cstheme="minorBidi"/>
                  <w:b w:val="0"/>
                  <w:bCs w:val="0"/>
                  <w:noProof/>
                  <w:sz w:val="21"/>
                </w:rPr>
              </w:rPrChange>
            </w:rPr>
          </w:pPr>
          <w:r w:rsidRPr="00B0205A">
            <w:rPr>
              <w:rFonts w:ascii="Times New Roman" w:hAnsi="Times New Roman" w:cs="Times New Roman"/>
              <w:rPrChange w:id="2627" w:author="raye" w:date="2018-08-10T12:30:00Z">
                <w:rPr/>
              </w:rPrChange>
            </w:rPr>
            <w:fldChar w:fldCharType="begin"/>
          </w:r>
          <w:r w:rsidRPr="00B0205A">
            <w:rPr>
              <w:rFonts w:ascii="Times New Roman" w:hAnsi="Times New Roman" w:cs="Times New Roman"/>
              <w:rPrChange w:id="2628" w:author="raye" w:date="2018-08-10T12:30:00Z">
                <w:rPr/>
              </w:rPrChange>
            </w:rPr>
            <w:instrText xml:space="preserve"> HYPERLINK \l "_Toc520840605" </w:instrText>
          </w:r>
          <w:r w:rsidRPr="00B0205A">
            <w:rPr>
              <w:rFonts w:ascii="Times New Roman" w:hAnsi="Times New Roman" w:cs="Times New Roman"/>
              <w:rPrChange w:id="2629" w:author="raye" w:date="2018-08-10T12:30:00Z">
                <w:rPr>
                  <w:noProof/>
                </w:rPr>
              </w:rPrChange>
            </w:rPr>
            <w:fldChar w:fldCharType="separate"/>
          </w:r>
          <w:r w:rsidR="002510B6" w:rsidRPr="00B0205A">
            <w:rPr>
              <w:rStyle w:val="ac"/>
              <w:rFonts w:ascii="Times New Roman" w:hAnsi="Times New Roman" w:cs="Times New Roman"/>
              <w:noProof/>
              <w:color w:val="auto"/>
              <w:rPrChange w:id="2630" w:author="raye" w:date="2018-08-10T12:30:00Z">
                <w:rPr>
                  <w:rStyle w:val="ac"/>
                  <w:rFonts w:ascii="Calibri" w:hAnsi="Calibri"/>
                  <w:noProof/>
                  <w:color w:val="auto"/>
                </w:rPr>
              </w:rPrChange>
            </w:rPr>
            <w:t>4.8. Business Workflow Forms</w:t>
          </w:r>
          <w:r w:rsidR="002510B6" w:rsidRPr="00B0205A">
            <w:rPr>
              <w:rFonts w:ascii="Times New Roman" w:hAnsi="Times New Roman" w:cs="Times New Roman"/>
              <w:noProof/>
              <w:webHidden/>
              <w:rPrChange w:id="2631" w:author="raye" w:date="2018-08-10T12:30:00Z">
                <w:rPr>
                  <w:noProof/>
                  <w:webHidden/>
                </w:rPr>
              </w:rPrChange>
            </w:rPr>
            <w:tab/>
          </w:r>
          <w:r w:rsidR="002510B6" w:rsidRPr="00B0205A">
            <w:rPr>
              <w:rFonts w:ascii="Times New Roman" w:hAnsi="Times New Roman" w:cs="Times New Roman"/>
              <w:noProof/>
              <w:webHidden/>
              <w:rPrChange w:id="2632" w:author="raye" w:date="2018-08-10T12:30:00Z">
                <w:rPr>
                  <w:noProof/>
                  <w:webHidden/>
                </w:rPr>
              </w:rPrChange>
            </w:rPr>
            <w:fldChar w:fldCharType="begin"/>
          </w:r>
          <w:r w:rsidR="002510B6" w:rsidRPr="00B0205A">
            <w:rPr>
              <w:rFonts w:ascii="Times New Roman" w:hAnsi="Times New Roman" w:cs="Times New Roman"/>
              <w:noProof/>
              <w:webHidden/>
              <w:rPrChange w:id="2633" w:author="raye" w:date="2018-08-10T12:30:00Z">
                <w:rPr>
                  <w:noProof/>
                  <w:webHidden/>
                </w:rPr>
              </w:rPrChange>
            </w:rPr>
            <w:instrText xml:space="preserve"> PAGEREF _Toc520840605 \h </w:instrText>
          </w:r>
          <w:r w:rsidR="002510B6" w:rsidRPr="00B0205A">
            <w:rPr>
              <w:rFonts w:ascii="Times New Roman" w:hAnsi="Times New Roman" w:cs="Times New Roman"/>
              <w:noProof/>
              <w:webHidden/>
              <w:rPrChange w:id="263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635" w:author="raye" w:date="2018-08-10T12:30:00Z">
                <w:rPr>
                  <w:noProof/>
                  <w:webHidden/>
                </w:rPr>
              </w:rPrChange>
            </w:rPr>
            <w:fldChar w:fldCharType="separate"/>
          </w:r>
          <w:r w:rsidR="002510B6" w:rsidRPr="00B0205A">
            <w:rPr>
              <w:rFonts w:ascii="Times New Roman" w:hAnsi="Times New Roman" w:cs="Times New Roman"/>
              <w:noProof/>
              <w:webHidden/>
              <w:rPrChange w:id="2636" w:author="raye" w:date="2018-08-10T12:30:00Z">
                <w:rPr>
                  <w:noProof/>
                  <w:webHidden/>
                </w:rPr>
              </w:rPrChange>
            </w:rPr>
            <w:t>306</w:t>
          </w:r>
          <w:r w:rsidR="002510B6" w:rsidRPr="00B0205A">
            <w:rPr>
              <w:rFonts w:ascii="Times New Roman" w:hAnsi="Times New Roman" w:cs="Times New Roman"/>
              <w:noProof/>
              <w:webHidden/>
              <w:rPrChange w:id="2637" w:author="raye" w:date="2018-08-10T12:30:00Z">
                <w:rPr>
                  <w:noProof/>
                  <w:webHidden/>
                </w:rPr>
              </w:rPrChange>
            </w:rPr>
            <w:fldChar w:fldCharType="end"/>
          </w:r>
          <w:r w:rsidRPr="00B0205A">
            <w:rPr>
              <w:rFonts w:ascii="Times New Roman" w:hAnsi="Times New Roman" w:cs="Times New Roman"/>
              <w:noProof/>
              <w:rPrChange w:id="2638" w:author="raye" w:date="2018-08-10T12:30:00Z">
                <w:rPr>
                  <w:noProof/>
                </w:rPr>
              </w:rPrChange>
            </w:rPr>
            <w:fldChar w:fldCharType="end"/>
          </w:r>
        </w:p>
        <w:p w14:paraId="6D08B470" w14:textId="77777777" w:rsidR="002510B6" w:rsidRPr="00B0205A" w:rsidRDefault="000B35C0">
          <w:pPr>
            <w:pStyle w:val="31"/>
            <w:tabs>
              <w:tab w:val="right" w:pos="8296"/>
            </w:tabs>
            <w:rPr>
              <w:rFonts w:ascii="Times New Roman" w:hAnsi="Times New Roman" w:cs="Times New Roman"/>
              <w:noProof/>
              <w:sz w:val="21"/>
              <w:szCs w:val="22"/>
              <w:rPrChange w:id="2639" w:author="raye" w:date="2018-08-10T12:30:00Z">
                <w:rPr>
                  <w:rFonts w:cstheme="minorBidi"/>
                  <w:noProof/>
                  <w:sz w:val="21"/>
                  <w:szCs w:val="22"/>
                </w:rPr>
              </w:rPrChange>
            </w:rPr>
          </w:pPr>
          <w:r w:rsidRPr="00B0205A">
            <w:rPr>
              <w:rFonts w:ascii="Times New Roman" w:hAnsi="Times New Roman" w:cs="Times New Roman"/>
              <w:rPrChange w:id="2640" w:author="raye" w:date="2018-08-10T12:30:00Z">
                <w:rPr/>
              </w:rPrChange>
            </w:rPr>
            <w:fldChar w:fldCharType="begin"/>
          </w:r>
          <w:r w:rsidRPr="00B0205A">
            <w:rPr>
              <w:rFonts w:ascii="Times New Roman" w:hAnsi="Times New Roman" w:cs="Times New Roman"/>
              <w:rPrChange w:id="2641" w:author="raye" w:date="2018-08-10T12:30:00Z">
                <w:rPr/>
              </w:rPrChange>
            </w:rPr>
            <w:instrText xml:space="preserve"> HYPERLINK \l "_Toc520840606" </w:instrText>
          </w:r>
          <w:r w:rsidRPr="00B0205A">
            <w:rPr>
              <w:rFonts w:ascii="Times New Roman" w:hAnsi="Times New Roman" w:cs="Times New Roman"/>
              <w:rPrChange w:id="2642" w:author="raye" w:date="2018-08-10T12:30:00Z">
                <w:rPr>
                  <w:noProof/>
                </w:rPr>
              </w:rPrChange>
            </w:rPr>
            <w:fldChar w:fldCharType="separate"/>
          </w:r>
          <w:r w:rsidR="002510B6" w:rsidRPr="00B0205A">
            <w:rPr>
              <w:rStyle w:val="ac"/>
              <w:rFonts w:ascii="Times New Roman" w:hAnsi="Times New Roman" w:cs="Times New Roman"/>
              <w:noProof/>
              <w:color w:val="auto"/>
              <w:rPrChange w:id="2643" w:author="raye" w:date="2018-08-10T12:30:00Z">
                <w:rPr>
                  <w:rStyle w:val="ac"/>
                  <w:rFonts w:ascii="Calibri" w:hAnsi="Calibri"/>
                  <w:noProof/>
                  <w:color w:val="auto"/>
                </w:rPr>
              </w:rPrChange>
            </w:rPr>
            <w:t>4.8.1. #1 Transaction Risk Mitigation Check List</w:t>
          </w:r>
          <w:r w:rsidR="002510B6" w:rsidRPr="00B0205A">
            <w:rPr>
              <w:rFonts w:ascii="Times New Roman" w:hAnsi="Times New Roman" w:cs="Times New Roman"/>
              <w:noProof/>
              <w:webHidden/>
              <w:rPrChange w:id="2644" w:author="raye" w:date="2018-08-10T12:30:00Z">
                <w:rPr>
                  <w:noProof/>
                  <w:webHidden/>
                </w:rPr>
              </w:rPrChange>
            </w:rPr>
            <w:tab/>
          </w:r>
          <w:r w:rsidR="002510B6" w:rsidRPr="00B0205A">
            <w:rPr>
              <w:rFonts w:ascii="Times New Roman" w:hAnsi="Times New Roman" w:cs="Times New Roman"/>
              <w:noProof/>
              <w:webHidden/>
              <w:rPrChange w:id="2645" w:author="raye" w:date="2018-08-10T12:30:00Z">
                <w:rPr>
                  <w:noProof/>
                  <w:webHidden/>
                </w:rPr>
              </w:rPrChange>
            </w:rPr>
            <w:fldChar w:fldCharType="begin"/>
          </w:r>
          <w:r w:rsidR="002510B6" w:rsidRPr="00B0205A">
            <w:rPr>
              <w:rFonts w:ascii="Times New Roman" w:hAnsi="Times New Roman" w:cs="Times New Roman"/>
              <w:noProof/>
              <w:webHidden/>
              <w:rPrChange w:id="2646" w:author="raye" w:date="2018-08-10T12:30:00Z">
                <w:rPr>
                  <w:noProof/>
                  <w:webHidden/>
                </w:rPr>
              </w:rPrChange>
            </w:rPr>
            <w:instrText xml:space="preserve"> PAGEREF _Toc520840606 \h </w:instrText>
          </w:r>
          <w:r w:rsidR="002510B6" w:rsidRPr="00B0205A">
            <w:rPr>
              <w:rFonts w:ascii="Times New Roman" w:hAnsi="Times New Roman" w:cs="Times New Roman"/>
              <w:noProof/>
              <w:webHidden/>
              <w:rPrChange w:id="2647"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648" w:author="raye" w:date="2018-08-10T12:30:00Z">
                <w:rPr>
                  <w:noProof/>
                  <w:webHidden/>
                </w:rPr>
              </w:rPrChange>
            </w:rPr>
            <w:fldChar w:fldCharType="separate"/>
          </w:r>
          <w:r w:rsidR="002510B6" w:rsidRPr="00B0205A">
            <w:rPr>
              <w:rFonts w:ascii="Times New Roman" w:hAnsi="Times New Roman" w:cs="Times New Roman"/>
              <w:noProof/>
              <w:webHidden/>
              <w:rPrChange w:id="2649" w:author="raye" w:date="2018-08-10T12:30:00Z">
                <w:rPr>
                  <w:noProof/>
                  <w:webHidden/>
                </w:rPr>
              </w:rPrChange>
            </w:rPr>
            <w:t>306</w:t>
          </w:r>
          <w:r w:rsidR="002510B6" w:rsidRPr="00B0205A">
            <w:rPr>
              <w:rFonts w:ascii="Times New Roman" w:hAnsi="Times New Roman" w:cs="Times New Roman"/>
              <w:noProof/>
              <w:webHidden/>
              <w:rPrChange w:id="2650" w:author="raye" w:date="2018-08-10T12:30:00Z">
                <w:rPr>
                  <w:noProof/>
                  <w:webHidden/>
                </w:rPr>
              </w:rPrChange>
            </w:rPr>
            <w:fldChar w:fldCharType="end"/>
          </w:r>
          <w:r w:rsidRPr="00B0205A">
            <w:rPr>
              <w:rFonts w:ascii="Times New Roman" w:hAnsi="Times New Roman" w:cs="Times New Roman"/>
              <w:noProof/>
              <w:rPrChange w:id="2651" w:author="raye" w:date="2018-08-10T12:30:00Z">
                <w:rPr>
                  <w:noProof/>
                </w:rPr>
              </w:rPrChange>
            </w:rPr>
            <w:fldChar w:fldCharType="end"/>
          </w:r>
        </w:p>
        <w:p w14:paraId="01FF2567" w14:textId="77777777" w:rsidR="002510B6" w:rsidRPr="00B0205A" w:rsidRDefault="000B35C0">
          <w:pPr>
            <w:pStyle w:val="31"/>
            <w:tabs>
              <w:tab w:val="right" w:pos="8296"/>
            </w:tabs>
            <w:rPr>
              <w:rFonts w:ascii="Times New Roman" w:hAnsi="Times New Roman" w:cs="Times New Roman"/>
              <w:noProof/>
              <w:sz w:val="21"/>
              <w:szCs w:val="22"/>
              <w:rPrChange w:id="2652" w:author="raye" w:date="2018-08-10T12:30:00Z">
                <w:rPr>
                  <w:rFonts w:cstheme="minorBidi"/>
                  <w:noProof/>
                  <w:sz w:val="21"/>
                  <w:szCs w:val="22"/>
                </w:rPr>
              </w:rPrChange>
            </w:rPr>
          </w:pPr>
          <w:r w:rsidRPr="00B0205A">
            <w:rPr>
              <w:rFonts w:ascii="Times New Roman" w:hAnsi="Times New Roman" w:cs="Times New Roman"/>
              <w:rPrChange w:id="2653" w:author="raye" w:date="2018-08-10T12:30:00Z">
                <w:rPr/>
              </w:rPrChange>
            </w:rPr>
            <w:fldChar w:fldCharType="begin"/>
          </w:r>
          <w:r w:rsidRPr="00B0205A">
            <w:rPr>
              <w:rFonts w:ascii="Times New Roman" w:hAnsi="Times New Roman" w:cs="Times New Roman"/>
              <w:rPrChange w:id="2654" w:author="raye" w:date="2018-08-10T12:30:00Z">
                <w:rPr/>
              </w:rPrChange>
            </w:rPr>
            <w:instrText xml:space="preserve"> HYPERLINK \l "_Toc520840607" </w:instrText>
          </w:r>
          <w:r w:rsidRPr="00B0205A">
            <w:rPr>
              <w:rFonts w:ascii="Times New Roman" w:hAnsi="Times New Roman" w:cs="Times New Roman"/>
              <w:rPrChange w:id="2655" w:author="raye" w:date="2018-08-10T12:30:00Z">
                <w:rPr>
                  <w:noProof/>
                </w:rPr>
              </w:rPrChange>
            </w:rPr>
            <w:fldChar w:fldCharType="separate"/>
          </w:r>
          <w:r w:rsidR="002510B6" w:rsidRPr="00B0205A">
            <w:rPr>
              <w:rStyle w:val="ac"/>
              <w:rFonts w:ascii="Times New Roman" w:hAnsi="Times New Roman" w:cs="Times New Roman"/>
              <w:noProof/>
              <w:color w:val="auto"/>
              <w:rPrChange w:id="2656" w:author="raye" w:date="2018-08-10T12:30:00Z">
                <w:rPr>
                  <w:rStyle w:val="ac"/>
                  <w:rFonts w:ascii="Calibri" w:hAnsi="Calibri"/>
                  <w:noProof/>
                  <w:color w:val="auto"/>
                </w:rPr>
              </w:rPrChange>
            </w:rPr>
            <w:t>4.8.2. #2 Special Approval Form</w:t>
          </w:r>
          <w:r w:rsidR="002510B6" w:rsidRPr="00B0205A">
            <w:rPr>
              <w:rFonts w:ascii="Times New Roman" w:hAnsi="Times New Roman" w:cs="Times New Roman"/>
              <w:noProof/>
              <w:webHidden/>
              <w:rPrChange w:id="2657" w:author="raye" w:date="2018-08-10T12:30:00Z">
                <w:rPr>
                  <w:noProof/>
                  <w:webHidden/>
                </w:rPr>
              </w:rPrChange>
            </w:rPr>
            <w:tab/>
          </w:r>
          <w:r w:rsidR="002510B6" w:rsidRPr="00B0205A">
            <w:rPr>
              <w:rFonts w:ascii="Times New Roman" w:hAnsi="Times New Roman" w:cs="Times New Roman"/>
              <w:noProof/>
              <w:webHidden/>
              <w:rPrChange w:id="2658" w:author="raye" w:date="2018-08-10T12:30:00Z">
                <w:rPr>
                  <w:noProof/>
                  <w:webHidden/>
                </w:rPr>
              </w:rPrChange>
            </w:rPr>
            <w:fldChar w:fldCharType="begin"/>
          </w:r>
          <w:r w:rsidR="002510B6" w:rsidRPr="00B0205A">
            <w:rPr>
              <w:rFonts w:ascii="Times New Roman" w:hAnsi="Times New Roman" w:cs="Times New Roman"/>
              <w:noProof/>
              <w:webHidden/>
              <w:rPrChange w:id="2659" w:author="raye" w:date="2018-08-10T12:30:00Z">
                <w:rPr>
                  <w:noProof/>
                  <w:webHidden/>
                </w:rPr>
              </w:rPrChange>
            </w:rPr>
            <w:instrText xml:space="preserve"> PAGEREF _Toc520840607 \h </w:instrText>
          </w:r>
          <w:r w:rsidR="002510B6" w:rsidRPr="00B0205A">
            <w:rPr>
              <w:rFonts w:ascii="Times New Roman" w:hAnsi="Times New Roman" w:cs="Times New Roman"/>
              <w:noProof/>
              <w:webHidden/>
              <w:rPrChange w:id="2660"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661" w:author="raye" w:date="2018-08-10T12:30:00Z">
                <w:rPr>
                  <w:noProof/>
                  <w:webHidden/>
                </w:rPr>
              </w:rPrChange>
            </w:rPr>
            <w:fldChar w:fldCharType="separate"/>
          </w:r>
          <w:r w:rsidR="002510B6" w:rsidRPr="00B0205A">
            <w:rPr>
              <w:rFonts w:ascii="Times New Roman" w:hAnsi="Times New Roman" w:cs="Times New Roman"/>
              <w:noProof/>
              <w:webHidden/>
              <w:rPrChange w:id="2662" w:author="raye" w:date="2018-08-10T12:30:00Z">
                <w:rPr>
                  <w:noProof/>
                  <w:webHidden/>
                </w:rPr>
              </w:rPrChange>
            </w:rPr>
            <w:t>310</w:t>
          </w:r>
          <w:r w:rsidR="002510B6" w:rsidRPr="00B0205A">
            <w:rPr>
              <w:rFonts w:ascii="Times New Roman" w:hAnsi="Times New Roman" w:cs="Times New Roman"/>
              <w:noProof/>
              <w:webHidden/>
              <w:rPrChange w:id="2663" w:author="raye" w:date="2018-08-10T12:30:00Z">
                <w:rPr>
                  <w:noProof/>
                  <w:webHidden/>
                </w:rPr>
              </w:rPrChange>
            </w:rPr>
            <w:fldChar w:fldCharType="end"/>
          </w:r>
          <w:r w:rsidRPr="00B0205A">
            <w:rPr>
              <w:rFonts w:ascii="Times New Roman" w:hAnsi="Times New Roman" w:cs="Times New Roman"/>
              <w:noProof/>
              <w:rPrChange w:id="2664" w:author="raye" w:date="2018-08-10T12:30:00Z">
                <w:rPr>
                  <w:noProof/>
                </w:rPr>
              </w:rPrChange>
            </w:rPr>
            <w:fldChar w:fldCharType="end"/>
          </w:r>
        </w:p>
        <w:p w14:paraId="344A8582" w14:textId="77777777" w:rsidR="002510B6" w:rsidRPr="00B0205A" w:rsidRDefault="000B35C0">
          <w:pPr>
            <w:pStyle w:val="31"/>
            <w:tabs>
              <w:tab w:val="right" w:pos="8296"/>
            </w:tabs>
            <w:rPr>
              <w:rFonts w:ascii="Times New Roman" w:hAnsi="Times New Roman" w:cs="Times New Roman"/>
              <w:noProof/>
              <w:sz w:val="21"/>
              <w:szCs w:val="22"/>
              <w:rPrChange w:id="2665" w:author="raye" w:date="2018-08-10T12:30:00Z">
                <w:rPr>
                  <w:rFonts w:cstheme="minorBidi"/>
                  <w:noProof/>
                  <w:sz w:val="21"/>
                  <w:szCs w:val="22"/>
                </w:rPr>
              </w:rPrChange>
            </w:rPr>
          </w:pPr>
          <w:r w:rsidRPr="00B0205A">
            <w:rPr>
              <w:rFonts w:ascii="Times New Roman" w:hAnsi="Times New Roman" w:cs="Times New Roman"/>
              <w:rPrChange w:id="2666" w:author="raye" w:date="2018-08-10T12:30:00Z">
                <w:rPr/>
              </w:rPrChange>
            </w:rPr>
            <w:fldChar w:fldCharType="begin"/>
          </w:r>
          <w:r w:rsidRPr="00B0205A">
            <w:rPr>
              <w:rFonts w:ascii="Times New Roman" w:hAnsi="Times New Roman" w:cs="Times New Roman"/>
              <w:rPrChange w:id="2667" w:author="raye" w:date="2018-08-10T12:30:00Z">
                <w:rPr/>
              </w:rPrChange>
            </w:rPr>
            <w:instrText xml:space="preserve"> HYPERLINK \l "_Toc520840608" </w:instrText>
          </w:r>
          <w:r w:rsidRPr="00B0205A">
            <w:rPr>
              <w:rFonts w:ascii="Times New Roman" w:hAnsi="Times New Roman" w:cs="Times New Roman"/>
              <w:rPrChange w:id="2668" w:author="raye" w:date="2018-08-10T12:30:00Z">
                <w:rPr>
                  <w:noProof/>
                </w:rPr>
              </w:rPrChange>
            </w:rPr>
            <w:fldChar w:fldCharType="separate"/>
          </w:r>
          <w:r w:rsidR="002510B6" w:rsidRPr="00B0205A">
            <w:rPr>
              <w:rStyle w:val="ac"/>
              <w:rFonts w:ascii="Times New Roman" w:hAnsi="Times New Roman" w:cs="Times New Roman"/>
              <w:noProof/>
              <w:color w:val="auto"/>
              <w:rPrChange w:id="2669" w:author="raye" w:date="2018-08-10T12:30:00Z">
                <w:rPr>
                  <w:rStyle w:val="ac"/>
                  <w:rFonts w:ascii="Calibri" w:hAnsi="Calibri"/>
                  <w:noProof/>
                  <w:color w:val="auto"/>
                </w:rPr>
              </w:rPrChange>
            </w:rPr>
            <w:t>4.8.3. #3 Compliance Section Supplementary Notes</w:t>
          </w:r>
          <w:r w:rsidR="002510B6" w:rsidRPr="00B0205A">
            <w:rPr>
              <w:rFonts w:ascii="Times New Roman" w:hAnsi="Times New Roman" w:cs="Times New Roman"/>
              <w:noProof/>
              <w:webHidden/>
              <w:rPrChange w:id="2670" w:author="raye" w:date="2018-08-10T12:30:00Z">
                <w:rPr>
                  <w:noProof/>
                  <w:webHidden/>
                </w:rPr>
              </w:rPrChange>
            </w:rPr>
            <w:tab/>
          </w:r>
          <w:r w:rsidR="002510B6" w:rsidRPr="00B0205A">
            <w:rPr>
              <w:rFonts w:ascii="Times New Roman" w:hAnsi="Times New Roman" w:cs="Times New Roman"/>
              <w:noProof/>
              <w:webHidden/>
              <w:rPrChange w:id="2671" w:author="raye" w:date="2018-08-10T12:30:00Z">
                <w:rPr>
                  <w:noProof/>
                  <w:webHidden/>
                </w:rPr>
              </w:rPrChange>
            </w:rPr>
            <w:fldChar w:fldCharType="begin"/>
          </w:r>
          <w:r w:rsidR="002510B6" w:rsidRPr="00B0205A">
            <w:rPr>
              <w:rFonts w:ascii="Times New Roman" w:hAnsi="Times New Roman" w:cs="Times New Roman"/>
              <w:noProof/>
              <w:webHidden/>
              <w:rPrChange w:id="2672" w:author="raye" w:date="2018-08-10T12:30:00Z">
                <w:rPr>
                  <w:noProof/>
                  <w:webHidden/>
                </w:rPr>
              </w:rPrChange>
            </w:rPr>
            <w:instrText xml:space="preserve"> PAGEREF _Toc520840608 \h </w:instrText>
          </w:r>
          <w:r w:rsidR="002510B6" w:rsidRPr="00B0205A">
            <w:rPr>
              <w:rFonts w:ascii="Times New Roman" w:hAnsi="Times New Roman" w:cs="Times New Roman"/>
              <w:noProof/>
              <w:webHidden/>
              <w:rPrChange w:id="2673"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674" w:author="raye" w:date="2018-08-10T12:30:00Z">
                <w:rPr>
                  <w:noProof/>
                  <w:webHidden/>
                </w:rPr>
              </w:rPrChange>
            </w:rPr>
            <w:fldChar w:fldCharType="separate"/>
          </w:r>
          <w:r w:rsidR="002510B6" w:rsidRPr="00B0205A">
            <w:rPr>
              <w:rFonts w:ascii="Times New Roman" w:hAnsi="Times New Roman" w:cs="Times New Roman"/>
              <w:noProof/>
              <w:webHidden/>
              <w:rPrChange w:id="2675" w:author="raye" w:date="2018-08-10T12:30:00Z">
                <w:rPr>
                  <w:noProof/>
                  <w:webHidden/>
                </w:rPr>
              </w:rPrChange>
            </w:rPr>
            <w:t>311</w:t>
          </w:r>
          <w:r w:rsidR="002510B6" w:rsidRPr="00B0205A">
            <w:rPr>
              <w:rFonts w:ascii="Times New Roman" w:hAnsi="Times New Roman" w:cs="Times New Roman"/>
              <w:noProof/>
              <w:webHidden/>
              <w:rPrChange w:id="2676" w:author="raye" w:date="2018-08-10T12:30:00Z">
                <w:rPr>
                  <w:noProof/>
                  <w:webHidden/>
                </w:rPr>
              </w:rPrChange>
            </w:rPr>
            <w:fldChar w:fldCharType="end"/>
          </w:r>
          <w:r w:rsidRPr="00B0205A">
            <w:rPr>
              <w:rFonts w:ascii="Times New Roman" w:hAnsi="Times New Roman" w:cs="Times New Roman"/>
              <w:noProof/>
              <w:rPrChange w:id="2677" w:author="raye" w:date="2018-08-10T12:30:00Z">
                <w:rPr>
                  <w:noProof/>
                </w:rPr>
              </w:rPrChange>
            </w:rPr>
            <w:fldChar w:fldCharType="end"/>
          </w:r>
        </w:p>
        <w:p w14:paraId="29F0A2B3" w14:textId="77777777" w:rsidR="002510B6" w:rsidRPr="00B0205A" w:rsidRDefault="000B35C0">
          <w:pPr>
            <w:pStyle w:val="31"/>
            <w:tabs>
              <w:tab w:val="right" w:pos="8296"/>
            </w:tabs>
            <w:rPr>
              <w:rFonts w:ascii="Times New Roman" w:hAnsi="Times New Roman" w:cs="Times New Roman"/>
              <w:noProof/>
              <w:sz w:val="21"/>
              <w:szCs w:val="22"/>
              <w:rPrChange w:id="2678" w:author="raye" w:date="2018-08-10T12:30:00Z">
                <w:rPr>
                  <w:rFonts w:cstheme="minorBidi"/>
                  <w:noProof/>
                  <w:sz w:val="21"/>
                  <w:szCs w:val="22"/>
                </w:rPr>
              </w:rPrChange>
            </w:rPr>
          </w:pPr>
          <w:r w:rsidRPr="00B0205A">
            <w:rPr>
              <w:rFonts w:ascii="Times New Roman" w:hAnsi="Times New Roman" w:cs="Times New Roman"/>
              <w:rPrChange w:id="2679" w:author="raye" w:date="2018-08-10T12:30:00Z">
                <w:rPr/>
              </w:rPrChange>
            </w:rPr>
            <w:fldChar w:fldCharType="begin"/>
          </w:r>
          <w:r w:rsidRPr="00B0205A">
            <w:rPr>
              <w:rFonts w:ascii="Times New Roman" w:hAnsi="Times New Roman" w:cs="Times New Roman"/>
              <w:rPrChange w:id="2680" w:author="raye" w:date="2018-08-10T12:30:00Z">
                <w:rPr/>
              </w:rPrChange>
            </w:rPr>
            <w:instrText xml:space="preserve"> HYPERLINK \l "_Toc520840609" </w:instrText>
          </w:r>
          <w:r w:rsidRPr="00B0205A">
            <w:rPr>
              <w:rFonts w:ascii="Times New Roman" w:hAnsi="Times New Roman" w:cs="Times New Roman"/>
              <w:rPrChange w:id="2681" w:author="raye" w:date="2018-08-10T12:30:00Z">
                <w:rPr>
                  <w:noProof/>
                </w:rPr>
              </w:rPrChange>
            </w:rPr>
            <w:fldChar w:fldCharType="separate"/>
          </w:r>
          <w:r w:rsidR="002510B6" w:rsidRPr="00B0205A">
            <w:rPr>
              <w:rStyle w:val="ac"/>
              <w:rFonts w:ascii="Times New Roman" w:hAnsi="Times New Roman" w:cs="Times New Roman"/>
              <w:noProof/>
              <w:color w:val="auto"/>
              <w:rPrChange w:id="2682" w:author="raye" w:date="2018-08-10T12:30:00Z">
                <w:rPr>
                  <w:rStyle w:val="ac"/>
                  <w:rFonts w:ascii="Calibri" w:hAnsi="Calibri"/>
                  <w:noProof/>
                  <w:color w:val="auto"/>
                </w:rPr>
              </w:rPrChange>
            </w:rPr>
            <w:t>4.8.4. #4 TSD Case Review Check List</w:t>
          </w:r>
          <w:r w:rsidR="002510B6" w:rsidRPr="00B0205A">
            <w:rPr>
              <w:rFonts w:ascii="Times New Roman" w:hAnsi="Times New Roman" w:cs="Times New Roman"/>
              <w:noProof/>
              <w:webHidden/>
              <w:rPrChange w:id="2683" w:author="raye" w:date="2018-08-10T12:30:00Z">
                <w:rPr>
                  <w:noProof/>
                  <w:webHidden/>
                </w:rPr>
              </w:rPrChange>
            </w:rPr>
            <w:tab/>
          </w:r>
          <w:r w:rsidR="002510B6" w:rsidRPr="00B0205A">
            <w:rPr>
              <w:rFonts w:ascii="Times New Roman" w:hAnsi="Times New Roman" w:cs="Times New Roman"/>
              <w:noProof/>
              <w:webHidden/>
              <w:rPrChange w:id="2684" w:author="raye" w:date="2018-08-10T12:30:00Z">
                <w:rPr>
                  <w:noProof/>
                  <w:webHidden/>
                </w:rPr>
              </w:rPrChange>
            </w:rPr>
            <w:fldChar w:fldCharType="begin"/>
          </w:r>
          <w:r w:rsidR="002510B6" w:rsidRPr="00B0205A">
            <w:rPr>
              <w:rFonts w:ascii="Times New Roman" w:hAnsi="Times New Roman" w:cs="Times New Roman"/>
              <w:noProof/>
              <w:webHidden/>
              <w:rPrChange w:id="2685" w:author="raye" w:date="2018-08-10T12:30:00Z">
                <w:rPr>
                  <w:noProof/>
                  <w:webHidden/>
                </w:rPr>
              </w:rPrChange>
            </w:rPr>
            <w:instrText xml:space="preserve"> PAGEREF _Toc520840609 \h </w:instrText>
          </w:r>
          <w:r w:rsidR="002510B6" w:rsidRPr="00B0205A">
            <w:rPr>
              <w:rFonts w:ascii="Times New Roman" w:hAnsi="Times New Roman" w:cs="Times New Roman"/>
              <w:noProof/>
              <w:webHidden/>
              <w:rPrChange w:id="2686"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687" w:author="raye" w:date="2018-08-10T12:30:00Z">
                <w:rPr>
                  <w:noProof/>
                  <w:webHidden/>
                </w:rPr>
              </w:rPrChange>
            </w:rPr>
            <w:fldChar w:fldCharType="separate"/>
          </w:r>
          <w:r w:rsidR="002510B6" w:rsidRPr="00B0205A">
            <w:rPr>
              <w:rFonts w:ascii="Times New Roman" w:hAnsi="Times New Roman" w:cs="Times New Roman"/>
              <w:noProof/>
              <w:webHidden/>
              <w:rPrChange w:id="2688" w:author="raye" w:date="2018-08-10T12:30:00Z">
                <w:rPr>
                  <w:noProof/>
                  <w:webHidden/>
                </w:rPr>
              </w:rPrChange>
            </w:rPr>
            <w:t>312</w:t>
          </w:r>
          <w:r w:rsidR="002510B6" w:rsidRPr="00B0205A">
            <w:rPr>
              <w:rFonts w:ascii="Times New Roman" w:hAnsi="Times New Roman" w:cs="Times New Roman"/>
              <w:noProof/>
              <w:webHidden/>
              <w:rPrChange w:id="2689" w:author="raye" w:date="2018-08-10T12:30:00Z">
                <w:rPr>
                  <w:noProof/>
                  <w:webHidden/>
                </w:rPr>
              </w:rPrChange>
            </w:rPr>
            <w:fldChar w:fldCharType="end"/>
          </w:r>
          <w:r w:rsidRPr="00B0205A">
            <w:rPr>
              <w:rFonts w:ascii="Times New Roman" w:hAnsi="Times New Roman" w:cs="Times New Roman"/>
              <w:noProof/>
              <w:rPrChange w:id="2690" w:author="raye" w:date="2018-08-10T12:30:00Z">
                <w:rPr>
                  <w:noProof/>
                </w:rPr>
              </w:rPrChange>
            </w:rPr>
            <w:fldChar w:fldCharType="end"/>
          </w:r>
        </w:p>
        <w:p w14:paraId="0F9E68AC" w14:textId="77777777" w:rsidR="002510B6" w:rsidRPr="00B0205A" w:rsidRDefault="000B35C0">
          <w:pPr>
            <w:pStyle w:val="31"/>
            <w:tabs>
              <w:tab w:val="right" w:pos="8296"/>
            </w:tabs>
            <w:rPr>
              <w:rFonts w:ascii="Times New Roman" w:hAnsi="Times New Roman" w:cs="Times New Roman"/>
              <w:noProof/>
              <w:sz w:val="21"/>
              <w:szCs w:val="22"/>
              <w:rPrChange w:id="2691" w:author="raye" w:date="2018-08-10T12:30:00Z">
                <w:rPr>
                  <w:rFonts w:cstheme="minorBidi"/>
                  <w:noProof/>
                  <w:sz w:val="21"/>
                  <w:szCs w:val="22"/>
                </w:rPr>
              </w:rPrChange>
            </w:rPr>
          </w:pPr>
          <w:r w:rsidRPr="00B0205A">
            <w:rPr>
              <w:rFonts w:ascii="Times New Roman" w:hAnsi="Times New Roman" w:cs="Times New Roman"/>
              <w:rPrChange w:id="2692" w:author="raye" w:date="2018-08-10T12:30:00Z">
                <w:rPr/>
              </w:rPrChange>
            </w:rPr>
            <w:fldChar w:fldCharType="begin"/>
          </w:r>
          <w:r w:rsidRPr="00B0205A">
            <w:rPr>
              <w:rFonts w:ascii="Times New Roman" w:hAnsi="Times New Roman" w:cs="Times New Roman"/>
              <w:rPrChange w:id="2693" w:author="raye" w:date="2018-08-10T12:30:00Z">
                <w:rPr/>
              </w:rPrChange>
            </w:rPr>
            <w:instrText xml:space="preserve"> HYPERLINK \l "_Toc520840610" </w:instrText>
          </w:r>
          <w:r w:rsidRPr="00B0205A">
            <w:rPr>
              <w:rFonts w:ascii="Times New Roman" w:hAnsi="Times New Roman" w:cs="Times New Roman"/>
              <w:rPrChange w:id="2694" w:author="raye" w:date="2018-08-10T12:30:00Z">
                <w:rPr>
                  <w:noProof/>
                </w:rPr>
              </w:rPrChange>
            </w:rPr>
            <w:fldChar w:fldCharType="separate"/>
          </w:r>
          <w:r w:rsidR="002510B6" w:rsidRPr="00B0205A">
            <w:rPr>
              <w:rStyle w:val="ac"/>
              <w:rFonts w:ascii="Times New Roman" w:hAnsi="Times New Roman" w:cs="Times New Roman"/>
              <w:noProof/>
              <w:color w:val="auto"/>
              <w:rPrChange w:id="2695" w:author="raye" w:date="2018-08-10T12:30:00Z">
                <w:rPr>
                  <w:rStyle w:val="ac"/>
                  <w:rFonts w:ascii="Calibri" w:hAnsi="Calibri"/>
                  <w:noProof/>
                  <w:color w:val="auto"/>
                </w:rPr>
              </w:rPrChange>
            </w:rPr>
            <w:t>4.8.5. #5 Referral Form of Unusual /Suspicious Activities (offline)</w:t>
          </w:r>
          <w:r w:rsidR="002510B6" w:rsidRPr="00B0205A">
            <w:rPr>
              <w:rFonts w:ascii="Times New Roman" w:hAnsi="Times New Roman" w:cs="Times New Roman"/>
              <w:noProof/>
              <w:webHidden/>
              <w:rPrChange w:id="2696" w:author="raye" w:date="2018-08-10T12:30:00Z">
                <w:rPr>
                  <w:noProof/>
                  <w:webHidden/>
                </w:rPr>
              </w:rPrChange>
            </w:rPr>
            <w:tab/>
          </w:r>
          <w:r w:rsidR="002510B6" w:rsidRPr="00B0205A">
            <w:rPr>
              <w:rFonts w:ascii="Times New Roman" w:hAnsi="Times New Roman" w:cs="Times New Roman"/>
              <w:noProof/>
              <w:webHidden/>
              <w:rPrChange w:id="2697" w:author="raye" w:date="2018-08-10T12:30:00Z">
                <w:rPr>
                  <w:noProof/>
                  <w:webHidden/>
                </w:rPr>
              </w:rPrChange>
            </w:rPr>
            <w:fldChar w:fldCharType="begin"/>
          </w:r>
          <w:r w:rsidR="002510B6" w:rsidRPr="00B0205A">
            <w:rPr>
              <w:rFonts w:ascii="Times New Roman" w:hAnsi="Times New Roman" w:cs="Times New Roman"/>
              <w:noProof/>
              <w:webHidden/>
              <w:rPrChange w:id="2698" w:author="raye" w:date="2018-08-10T12:30:00Z">
                <w:rPr>
                  <w:noProof/>
                  <w:webHidden/>
                </w:rPr>
              </w:rPrChange>
            </w:rPr>
            <w:instrText xml:space="preserve"> PAGEREF _Toc520840610 \h </w:instrText>
          </w:r>
          <w:r w:rsidR="002510B6" w:rsidRPr="00B0205A">
            <w:rPr>
              <w:rFonts w:ascii="Times New Roman" w:hAnsi="Times New Roman" w:cs="Times New Roman"/>
              <w:noProof/>
              <w:webHidden/>
              <w:rPrChange w:id="2699"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700" w:author="raye" w:date="2018-08-10T12:30:00Z">
                <w:rPr>
                  <w:noProof/>
                  <w:webHidden/>
                </w:rPr>
              </w:rPrChange>
            </w:rPr>
            <w:fldChar w:fldCharType="separate"/>
          </w:r>
          <w:r w:rsidR="002510B6" w:rsidRPr="00B0205A">
            <w:rPr>
              <w:rFonts w:ascii="Times New Roman" w:hAnsi="Times New Roman" w:cs="Times New Roman"/>
              <w:noProof/>
              <w:webHidden/>
              <w:rPrChange w:id="2701" w:author="raye" w:date="2018-08-10T12:30:00Z">
                <w:rPr>
                  <w:noProof/>
                  <w:webHidden/>
                </w:rPr>
              </w:rPrChange>
            </w:rPr>
            <w:t>315</w:t>
          </w:r>
          <w:r w:rsidR="002510B6" w:rsidRPr="00B0205A">
            <w:rPr>
              <w:rFonts w:ascii="Times New Roman" w:hAnsi="Times New Roman" w:cs="Times New Roman"/>
              <w:noProof/>
              <w:webHidden/>
              <w:rPrChange w:id="2702" w:author="raye" w:date="2018-08-10T12:30:00Z">
                <w:rPr>
                  <w:noProof/>
                  <w:webHidden/>
                </w:rPr>
              </w:rPrChange>
            </w:rPr>
            <w:fldChar w:fldCharType="end"/>
          </w:r>
          <w:r w:rsidRPr="00B0205A">
            <w:rPr>
              <w:rFonts w:ascii="Times New Roman" w:hAnsi="Times New Roman" w:cs="Times New Roman"/>
              <w:noProof/>
              <w:rPrChange w:id="2703" w:author="raye" w:date="2018-08-10T12:30:00Z">
                <w:rPr>
                  <w:noProof/>
                </w:rPr>
              </w:rPrChange>
            </w:rPr>
            <w:fldChar w:fldCharType="end"/>
          </w:r>
        </w:p>
        <w:p w14:paraId="4B225870" w14:textId="77777777" w:rsidR="002510B6" w:rsidRPr="00B0205A" w:rsidRDefault="000B35C0">
          <w:pPr>
            <w:pStyle w:val="31"/>
            <w:tabs>
              <w:tab w:val="right" w:pos="8296"/>
            </w:tabs>
            <w:rPr>
              <w:rFonts w:ascii="Times New Roman" w:hAnsi="Times New Roman" w:cs="Times New Roman"/>
              <w:noProof/>
              <w:sz w:val="21"/>
              <w:szCs w:val="22"/>
              <w:rPrChange w:id="2704" w:author="raye" w:date="2018-08-10T12:30:00Z">
                <w:rPr>
                  <w:rFonts w:cstheme="minorBidi"/>
                  <w:noProof/>
                  <w:sz w:val="21"/>
                  <w:szCs w:val="22"/>
                </w:rPr>
              </w:rPrChange>
            </w:rPr>
          </w:pPr>
          <w:r w:rsidRPr="00B0205A">
            <w:rPr>
              <w:rFonts w:ascii="Times New Roman" w:hAnsi="Times New Roman" w:cs="Times New Roman"/>
              <w:rPrChange w:id="2705" w:author="raye" w:date="2018-08-10T12:30:00Z">
                <w:rPr/>
              </w:rPrChange>
            </w:rPr>
            <w:fldChar w:fldCharType="begin"/>
          </w:r>
          <w:r w:rsidRPr="00B0205A">
            <w:rPr>
              <w:rFonts w:ascii="Times New Roman" w:hAnsi="Times New Roman" w:cs="Times New Roman"/>
              <w:rPrChange w:id="2706" w:author="raye" w:date="2018-08-10T12:30:00Z">
                <w:rPr/>
              </w:rPrChange>
            </w:rPr>
            <w:instrText xml:space="preserve"> HYPERLINK \l "_Toc520840611" </w:instrText>
          </w:r>
          <w:r w:rsidRPr="00B0205A">
            <w:rPr>
              <w:rFonts w:ascii="Times New Roman" w:hAnsi="Times New Roman" w:cs="Times New Roman"/>
              <w:rPrChange w:id="2707" w:author="raye" w:date="2018-08-10T12:30:00Z">
                <w:rPr>
                  <w:noProof/>
                </w:rPr>
              </w:rPrChange>
            </w:rPr>
            <w:fldChar w:fldCharType="separate"/>
          </w:r>
          <w:r w:rsidR="002510B6" w:rsidRPr="00B0205A">
            <w:rPr>
              <w:rStyle w:val="ac"/>
              <w:rFonts w:ascii="Times New Roman" w:hAnsi="Times New Roman" w:cs="Times New Roman"/>
              <w:noProof/>
              <w:color w:val="auto"/>
              <w:rPrChange w:id="2708" w:author="raye" w:date="2018-08-10T12:30:00Z">
                <w:rPr>
                  <w:rStyle w:val="ac"/>
                  <w:rFonts w:ascii="Calibri" w:hAnsi="Calibri"/>
                  <w:noProof/>
                  <w:color w:val="auto"/>
                </w:rPr>
              </w:rPrChange>
            </w:rPr>
            <w:t>4.8.6. #10 Case-by-case transaction worksheet (online for inward collection &amp; offline for export L/C collection)</w:t>
          </w:r>
          <w:r w:rsidR="002510B6" w:rsidRPr="00B0205A">
            <w:rPr>
              <w:rFonts w:ascii="Times New Roman" w:hAnsi="Times New Roman" w:cs="Times New Roman"/>
              <w:noProof/>
              <w:webHidden/>
              <w:rPrChange w:id="2709" w:author="raye" w:date="2018-08-10T12:30:00Z">
                <w:rPr>
                  <w:noProof/>
                  <w:webHidden/>
                </w:rPr>
              </w:rPrChange>
            </w:rPr>
            <w:tab/>
          </w:r>
          <w:r w:rsidR="002510B6" w:rsidRPr="00B0205A">
            <w:rPr>
              <w:rFonts w:ascii="Times New Roman" w:hAnsi="Times New Roman" w:cs="Times New Roman"/>
              <w:noProof/>
              <w:webHidden/>
              <w:rPrChange w:id="2710" w:author="raye" w:date="2018-08-10T12:30:00Z">
                <w:rPr>
                  <w:noProof/>
                  <w:webHidden/>
                </w:rPr>
              </w:rPrChange>
            </w:rPr>
            <w:fldChar w:fldCharType="begin"/>
          </w:r>
          <w:r w:rsidR="002510B6" w:rsidRPr="00B0205A">
            <w:rPr>
              <w:rFonts w:ascii="Times New Roman" w:hAnsi="Times New Roman" w:cs="Times New Roman"/>
              <w:noProof/>
              <w:webHidden/>
              <w:rPrChange w:id="2711" w:author="raye" w:date="2018-08-10T12:30:00Z">
                <w:rPr>
                  <w:noProof/>
                  <w:webHidden/>
                </w:rPr>
              </w:rPrChange>
            </w:rPr>
            <w:instrText xml:space="preserve"> PAGEREF _Toc520840611 \h </w:instrText>
          </w:r>
          <w:r w:rsidR="002510B6" w:rsidRPr="00B0205A">
            <w:rPr>
              <w:rFonts w:ascii="Times New Roman" w:hAnsi="Times New Roman" w:cs="Times New Roman"/>
              <w:noProof/>
              <w:webHidden/>
              <w:rPrChange w:id="2712"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713" w:author="raye" w:date="2018-08-10T12:30:00Z">
                <w:rPr>
                  <w:noProof/>
                  <w:webHidden/>
                </w:rPr>
              </w:rPrChange>
            </w:rPr>
            <w:fldChar w:fldCharType="separate"/>
          </w:r>
          <w:r w:rsidR="002510B6" w:rsidRPr="00B0205A">
            <w:rPr>
              <w:rFonts w:ascii="Times New Roman" w:hAnsi="Times New Roman" w:cs="Times New Roman"/>
              <w:noProof/>
              <w:webHidden/>
              <w:rPrChange w:id="2714" w:author="raye" w:date="2018-08-10T12:30:00Z">
                <w:rPr>
                  <w:noProof/>
                  <w:webHidden/>
                </w:rPr>
              </w:rPrChange>
            </w:rPr>
            <w:t>316</w:t>
          </w:r>
          <w:r w:rsidR="002510B6" w:rsidRPr="00B0205A">
            <w:rPr>
              <w:rFonts w:ascii="Times New Roman" w:hAnsi="Times New Roman" w:cs="Times New Roman"/>
              <w:noProof/>
              <w:webHidden/>
              <w:rPrChange w:id="2715" w:author="raye" w:date="2018-08-10T12:30:00Z">
                <w:rPr>
                  <w:noProof/>
                  <w:webHidden/>
                </w:rPr>
              </w:rPrChange>
            </w:rPr>
            <w:fldChar w:fldCharType="end"/>
          </w:r>
          <w:r w:rsidRPr="00B0205A">
            <w:rPr>
              <w:rFonts w:ascii="Times New Roman" w:hAnsi="Times New Roman" w:cs="Times New Roman"/>
              <w:noProof/>
              <w:rPrChange w:id="2716" w:author="raye" w:date="2018-08-10T12:30:00Z">
                <w:rPr>
                  <w:noProof/>
                </w:rPr>
              </w:rPrChange>
            </w:rPr>
            <w:fldChar w:fldCharType="end"/>
          </w:r>
        </w:p>
        <w:p w14:paraId="7FA7A53D" w14:textId="77777777" w:rsidR="002510B6" w:rsidRPr="00B0205A" w:rsidRDefault="000B35C0">
          <w:pPr>
            <w:pStyle w:val="21"/>
            <w:tabs>
              <w:tab w:val="right" w:pos="8296"/>
            </w:tabs>
            <w:rPr>
              <w:rFonts w:ascii="Times New Roman" w:hAnsi="Times New Roman" w:cs="Times New Roman"/>
              <w:b w:val="0"/>
              <w:bCs w:val="0"/>
              <w:noProof/>
              <w:sz w:val="21"/>
              <w:rPrChange w:id="2717" w:author="raye" w:date="2018-08-10T12:30:00Z">
                <w:rPr>
                  <w:rFonts w:cstheme="minorBidi"/>
                  <w:b w:val="0"/>
                  <w:bCs w:val="0"/>
                  <w:noProof/>
                  <w:sz w:val="21"/>
                </w:rPr>
              </w:rPrChange>
            </w:rPr>
          </w:pPr>
          <w:r w:rsidRPr="00B0205A">
            <w:rPr>
              <w:rFonts w:ascii="Times New Roman" w:hAnsi="Times New Roman" w:cs="Times New Roman"/>
              <w:rPrChange w:id="2718" w:author="raye" w:date="2018-08-10T12:30:00Z">
                <w:rPr/>
              </w:rPrChange>
            </w:rPr>
            <w:fldChar w:fldCharType="begin"/>
          </w:r>
          <w:r w:rsidRPr="00B0205A">
            <w:rPr>
              <w:rFonts w:ascii="Times New Roman" w:hAnsi="Times New Roman" w:cs="Times New Roman"/>
              <w:rPrChange w:id="2719" w:author="raye" w:date="2018-08-10T12:30:00Z">
                <w:rPr/>
              </w:rPrChange>
            </w:rPr>
            <w:instrText xml:space="preserve"> HYPERLINK \l "_Toc520840612" </w:instrText>
          </w:r>
          <w:r w:rsidRPr="00B0205A">
            <w:rPr>
              <w:rFonts w:ascii="Times New Roman" w:hAnsi="Times New Roman" w:cs="Times New Roman"/>
              <w:rPrChange w:id="2720" w:author="raye" w:date="2018-08-10T12:30:00Z">
                <w:rPr>
                  <w:noProof/>
                </w:rPr>
              </w:rPrChange>
            </w:rPr>
            <w:fldChar w:fldCharType="separate"/>
          </w:r>
          <w:r w:rsidR="002510B6" w:rsidRPr="00B0205A">
            <w:rPr>
              <w:rStyle w:val="ac"/>
              <w:rFonts w:ascii="Times New Roman" w:hAnsi="Times New Roman" w:cs="Times New Roman"/>
              <w:noProof/>
              <w:color w:val="auto"/>
              <w:rPrChange w:id="2721" w:author="raye" w:date="2018-08-10T12:30:00Z">
                <w:rPr>
                  <w:rStyle w:val="ac"/>
                  <w:rFonts w:ascii="Calibri" w:hAnsi="Calibri"/>
                  <w:noProof/>
                  <w:color w:val="auto"/>
                </w:rPr>
              </w:rPrChange>
            </w:rPr>
            <w:t>4.9. Transaction Documents Fields</w:t>
          </w:r>
          <w:r w:rsidR="002510B6" w:rsidRPr="00B0205A">
            <w:rPr>
              <w:rFonts w:ascii="Times New Roman" w:hAnsi="Times New Roman" w:cs="Times New Roman"/>
              <w:noProof/>
              <w:webHidden/>
              <w:rPrChange w:id="2722" w:author="raye" w:date="2018-08-10T12:30:00Z">
                <w:rPr>
                  <w:noProof/>
                  <w:webHidden/>
                </w:rPr>
              </w:rPrChange>
            </w:rPr>
            <w:tab/>
          </w:r>
          <w:r w:rsidR="002510B6" w:rsidRPr="00B0205A">
            <w:rPr>
              <w:rFonts w:ascii="Times New Roman" w:hAnsi="Times New Roman" w:cs="Times New Roman"/>
              <w:noProof/>
              <w:webHidden/>
              <w:rPrChange w:id="2723" w:author="raye" w:date="2018-08-10T12:30:00Z">
                <w:rPr>
                  <w:noProof/>
                  <w:webHidden/>
                </w:rPr>
              </w:rPrChange>
            </w:rPr>
            <w:fldChar w:fldCharType="begin"/>
          </w:r>
          <w:r w:rsidR="002510B6" w:rsidRPr="00B0205A">
            <w:rPr>
              <w:rFonts w:ascii="Times New Roman" w:hAnsi="Times New Roman" w:cs="Times New Roman"/>
              <w:noProof/>
              <w:webHidden/>
              <w:rPrChange w:id="2724" w:author="raye" w:date="2018-08-10T12:30:00Z">
                <w:rPr>
                  <w:noProof/>
                  <w:webHidden/>
                </w:rPr>
              </w:rPrChange>
            </w:rPr>
            <w:instrText xml:space="preserve"> PAGEREF _Toc520840612 \h </w:instrText>
          </w:r>
          <w:r w:rsidR="002510B6" w:rsidRPr="00B0205A">
            <w:rPr>
              <w:rFonts w:ascii="Times New Roman" w:hAnsi="Times New Roman" w:cs="Times New Roman"/>
              <w:noProof/>
              <w:webHidden/>
              <w:rPrChange w:id="2725"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726" w:author="raye" w:date="2018-08-10T12:30:00Z">
                <w:rPr>
                  <w:noProof/>
                  <w:webHidden/>
                </w:rPr>
              </w:rPrChange>
            </w:rPr>
            <w:fldChar w:fldCharType="separate"/>
          </w:r>
          <w:r w:rsidR="002510B6" w:rsidRPr="00B0205A">
            <w:rPr>
              <w:rFonts w:ascii="Times New Roman" w:hAnsi="Times New Roman" w:cs="Times New Roman"/>
              <w:noProof/>
              <w:webHidden/>
              <w:rPrChange w:id="2727" w:author="raye" w:date="2018-08-10T12:30:00Z">
                <w:rPr>
                  <w:noProof/>
                  <w:webHidden/>
                </w:rPr>
              </w:rPrChange>
            </w:rPr>
            <w:t>319</w:t>
          </w:r>
          <w:r w:rsidR="002510B6" w:rsidRPr="00B0205A">
            <w:rPr>
              <w:rFonts w:ascii="Times New Roman" w:hAnsi="Times New Roman" w:cs="Times New Roman"/>
              <w:noProof/>
              <w:webHidden/>
              <w:rPrChange w:id="2728" w:author="raye" w:date="2018-08-10T12:30:00Z">
                <w:rPr>
                  <w:noProof/>
                  <w:webHidden/>
                </w:rPr>
              </w:rPrChange>
            </w:rPr>
            <w:fldChar w:fldCharType="end"/>
          </w:r>
          <w:r w:rsidRPr="00B0205A">
            <w:rPr>
              <w:rFonts w:ascii="Times New Roman" w:hAnsi="Times New Roman" w:cs="Times New Roman"/>
              <w:noProof/>
              <w:rPrChange w:id="2729" w:author="raye" w:date="2018-08-10T12:30:00Z">
                <w:rPr>
                  <w:noProof/>
                </w:rPr>
              </w:rPrChange>
            </w:rPr>
            <w:fldChar w:fldCharType="end"/>
          </w:r>
        </w:p>
        <w:p w14:paraId="5D7B0C38" w14:textId="77777777" w:rsidR="002510B6" w:rsidRPr="00B0205A" w:rsidRDefault="000B35C0">
          <w:pPr>
            <w:pStyle w:val="21"/>
            <w:tabs>
              <w:tab w:val="right" w:pos="8296"/>
            </w:tabs>
            <w:rPr>
              <w:rFonts w:ascii="Times New Roman" w:hAnsi="Times New Roman" w:cs="Times New Roman"/>
              <w:b w:val="0"/>
              <w:bCs w:val="0"/>
              <w:noProof/>
              <w:sz w:val="21"/>
              <w:rPrChange w:id="2730" w:author="raye" w:date="2018-08-10T12:30:00Z">
                <w:rPr>
                  <w:rFonts w:cstheme="minorBidi"/>
                  <w:b w:val="0"/>
                  <w:bCs w:val="0"/>
                  <w:noProof/>
                  <w:sz w:val="21"/>
                </w:rPr>
              </w:rPrChange>
            </w:rPr>
          </w:pPr>
          <w:r w:rsidRPr="00B0205A">
            <w:rPr>
              <w:rFonts w:ascii="Times New Roman" w:hAnsi="Times New Roman" w:cs="Times New Roman"/>
              <w:rPrChange w:id="2731" w:author="raye" w:date="2018-08-10T12:30:00Z">
                <w:rPr/>
              </w:rPrChange>
            </w:rPr>
            <w:fldChar w:fldCharType="begin"/>
          </w:r>
          <w:r w:rsidRPr="00B0205A">
            <w:rPr>
              <w:rFonts w:ascii="Times New Roman" w:hAnsi="Times New Roman" w:cs="Times New Roman"/>
              <w:rPrChange w:id="2732" w:author="raye" w:date="2018-08-10T12:30:00Z">
                <w:rPr/>
              </w:rPrChange>
            </w:rPr>
            <w:instrText xml:space="preserve"> HYPERLINK \l "_Toc520840613" </w:instrText>
          </w:r>
          <w:r w:rsidRPr="00B0205A">
            <w:rPr>
              <w:rFonts w:ascii="Times New Roman" w:hAnsi="Times New Roman" w:cs="Times New Roman"/>
              <w:rPrChange w:id="2733" w:author="raye" w:date="2018-08-10T12:30:00Z">
                <w:rPr>
                  <w:noProof/>
                </w:rPr>
              </w:rPrChange>
            </w:rPr>
            <w:fldChar w:fldCharType="separate"/>
          </w:r>
          <w:r w:rsidR="002510B6" w:rsidRPr="00B0205A">
            <w:rPr>
              <w:rStyle w:val="ac"/>
              <w:rFonts w:ascii="Times New Roman" w:hAnsi="Times New Roman" w:cs="Times New Roman"/>
              <w:noProof/>
              <w:color w:val="auto"/>
              <w:rPrChange w:id="2734" w:author="raye" w:date="2018-08-10T12:30:00Z">
                <w:rPr>
                  <w:rStyle w:val="ac"/>
                  <w:rFonts w:ascii="Calibri" w:hAnsi="Calibri"/>
                  <w:noProof/>
                  <w:color w:val="auto"/>
                </w:rPr>
              </w:rPrChange>
            </w:rPr>
            <w:t>4.10. File Management Structure Design</w:t>
          </w:r>
          <w:r w:rsidR="002510B6" w:rsidRPr="00B0205A">
            <w:rPr>
              <w:rFonts w:ascii="Times New Roman" w:hAnsi="Times New Roman" w:cs="Times New Roman"/>
              <w:noProof/>
              <w:webHidden/>
              <w:rPrChange w:id="2735" w:author="raye" w:date="2018-08-10T12:30:00Z">
                <w:rPr>
                  <w:noProof/>
                  <w:webHidden/>
                </w:rPr>
              </w:rPrChange>
            </w:rPr>
            <w:tab/>
          </w:r>
          <w:r w:rsidR="002510B6" w:rsidRPr="00B0205A">
            <w:rPr>
              <w:rFonts w:ascii="Times New Roman" w:hAnsi="Times New Roman" w:cs="Times New Roman"/>
              <w:noProof/>
              <w:webHidden/>
              <w:rPrChange w:id="2736" w:author="raye" w:date="2018-08-10T12:30:00Z">
                <w:rPr>
                  <w:noProof/>
                  <w:webHidden/>
                </w:rPr>
              </w:rPrChange>
            </w:rPr>
            <w:fldChar w:fldCharType="begin"/>
          </w:r>
          <w:r w:rsidR="002510B6" w:rsidRPr="00B0205A">
            <w:rPr>
              <w:rFonts w:ascii="Times New Roman" w:hAnsi="Times New Roman" w:cs="Times New Roman"/>
              <w:noProof/>
              <w:webHidden/>
              <w:rPrChange w:id="2737" w:author="raye" w:date="2018-08-10T12:30:00Z">
                <w:rPr>
                  <w:noProof/>
                  <w:webHidden/>
                </w:rPr>
              </w:rPrChange>
            </w:rPr>
            <w:instrText xml:space="preserve"> PAGEREF _Toc520840613 \h </w:instrText>
          </w:r>
          <w:r w:rsidR="002510B6" w:rsidRPr="00B0205A">
            <w:rPr>
              <w:rFonts w:ascii="Times New Roman" w:hAnsi="Times New Roman" w:cs="Times New Roman"/>
              <w:noProof/>
              <w:webHidden/>
              <w:rPrChange w:id="2738"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739" w:author="raye" w:date="2018-08-10T12:30:00Z">
                <w:rPr>
                  <w:noProof/>
                  <w:webHidden/>
                </w:rPr>
              </w:rPrChange>
            </w:rPr>
            <w:fldChar w:fldCharType="separate"/>
          </w:r>
          <w:r w:rsidR="002510B6" w:rsidRPr="00B0205A">
            <w:rPr>
              <w:rFonts w:ascii="Times New Roman" w:hAnsi="Times New Roman" w:cs="Times New Roman"/>
              <w:noProof/>
              <w:webHidden/>
              <w:rPrChange w:id="2740" w:author="raye" w:date="2018-08-10T12:30:00Z">
                <w:rPr>
                  <w:noProof/>
                  <w:webHidden/>
                </w:rPr>
              </w:rPrChange>
            </w:rPr>
            <w:t>320</w:t>
          </w:r>
          <w:r w:rsidR="002510B6" w:rsidRPr="00B0205A">
            <w:rPr>
              <w:rFonts w:ascii="Times New Roman" w:hAnsi="Times New Roman" w:cs="Times New Roman"/>
              <w:noProof/>
              <w:webHidden/>
              <w:rPrChange w:id="2741" w:author="raye" w:date="2018-08-10T12:30:00Z">
                <w:rPr>
                  <w:noProof/>
                  <w:webHidden/>
                </w:rPr>
              </w:rPrChange>
            </w:rPr>
            <w:fldChar w:fldCharType="end"/>
          </w:r>
          <w:r w:rsidRPr="00B0205A">
            <w:rPr>
              <w:rFonts w:ascii="Times New Roman" w:hAnsi="Times New Roman" w:cs="Times New Roman"/>
              <w:noProof/>
              <w:rPrChange w:id="2742" w:author="raye" w:date="2018-08-10T12:30:00Z">
                <w:rPr>
                  <w:noProof/>
                </w:rPr>
              </w:rPrChange>
            </w:rPr>
            <w:fldChar w:fldCharType="end"/>
          </w:r>
        </w:p>
        <w:p w14:paraId="5490B24F" w14:textId="77777777" w:rsidR="002510B6" w:rsidRPr="00B0205A" w:rsidRDefault="000B35C0">
          <w:pPr>
            <w:pStyle w:val="21"/>
            <w:tabs>
              <w:tab w:val="right" w:pos="8296"/>
            </w:tabs>
            <w:rPr>
              <w:rFonts w:ascii="Times New Roman" w:hAnsi="Times New Roman" w:cs="Times New Roman"/>
              <w:b w:val="0"/>
              <w:bCs w:val="0"/>
              <w:noProof/>
              <w:sz w:val="21"/>
              <w:rPrChange w:id="2743" w:author="raye" w:date="2018-08-10T12:30:00Z">
                <w:rPr>
                  <w:rFonts w:cstheme="minorBidi"/>
                  <w:b w:val="0"/>
                  <w:bCs w:val="0"/>
                  <w:noProof/>
                  <w:sz w:val="21"/>
                </w:rPr>
              </w:rPrChange>
            </w:rPr>
          </w:pPr>
          <w:r w:rsidRPr="00B0205A">
            <w:rPr>
              <w:rFonts w:ascii="Times New Roman" w:hAnsi="Times New Roman" w:cs="Times New Roman"/>
              <w:rPrChange w:id="2744" w:author="raye" w:date="2018-08-10T12:30:00Z">
                <w:rPr/>
              </w:rPrChange>
            </w:rPr>
            <w:fldChar w:fldCharType="begin"/>
          </w:r>
          <w:r w:rsidRPr="00B0205A">
            <w:rPr>
              <w:rFonts w:ascii="Times New Roman" w:hAnsi="Times New Roman" w:cs="Times New Roman"/>
              <w:rPrChange w:id="2745" w:author="raye" w:date="2018-08-10T12:30:00Z">
                <w:rPr/>
              </w:rPrChange>
            </w:rPr>
            <w:instrText xml:space="preserve"> HYPERLINK \l "_Toc520840614" </w:instrText>
          </w:r>
          <w:r w:rsidRPr="00B0205A">
            <w:rPr>
              <w:rFonts w:ascii="Times New Roman" w:hAnsi="Times New Roman" w:cs="Times New Roman"/>
              <w:rPrChange w:id="2746" w:author="raye" w:date="2018-08-10T12:30:00Z">
                <w:rPr>
                  <w:noProof/>
                </w:rPr>
              </w:rPrChange>
            </w:rPr>
            <w:fldChar w:fldCharType="separate"/>
          </w:r>
          <w:r w:rsidR="002510B6" w:rsidRPr="00B0205A">
            <w:rPr>
              <w:rStyle w:val="ac"/>
              <w:rFonts w:ascii="Times New Roman" w:hAnsi="Times New Roman" w:cs="Times New Roman"/>
              <w:noProof/>
              <w:color w:val="auto"/>
              <w:rPrChange w:id="2747" w:author="raye" w:date="2018-08-10T12:30:00Z">
                <w:rPr>
                  <w:rStyle w:val="ac"/>
                  <w:rFonts w:ascii="Calibri" w:hAnsi="Calibri"/>
                  <w:noProof/>
                  <w:color w:val="auto"/>
                </w:rPr>
              </w:rPrChange>
            </w:rPr>
            <w:t>4.11. New Function &amp; Enhancement List</w:t>
          </w:r>
          <w:r w:rsidR="002510B6" w:rsidRPr="00B0205A">
            <w:rPr>
              <w:rFonts w:ascii="Times New Roman" w:hAnsi="Times New Roman" w:cs="Times New Roman"/>
              <w:noProof/>
              <w:webHidden/>
              <w:rPrChange w:id="2748" w:author="raye" w:date="2018-08-10T12:30:00Z">
                <w:rPr>
                  <w:noProof/>
                  <w:webHidden/>
                </w:rPr>
              </w:rPrChange>
            </w:rPr>
            <w:tab/>
          </w:r>
          <w:r w:rsidR="002510B6" w:rsidRPr="00B0205A">
            <w:rPr>
              <w:rFonts w:ascii="Times New Roman" w:hAnsi="Times New Roman" w:cs="Times New Roman"/>
              <w:noProof/>
              <w:webHidden/>
              <w:rPrChange w:id="2749" w:author="raye" w:date="2018-08-10T12:30:00Z">
                <w:rPr>
                  <w:noProof/>
                  <w:webHidden/>
                </w:rPr>
              </w:rPrChange>
            </w:rPr>
            <w:fldChar w:fldCharType="begin"/>
          </w:r>
          <w:r w:rsidR="002510B6" w:rsidRPr="00B0205A">
            <w:rPr>
              <w:rFonts w:ascii="Times New Roman" w:hAnsi="Times New Roman" w:cs="Times New Roman"/>
              <w:noProof/>
              <w:webHidden/>
              <w:rPrChange w:id="2750" w:author="raye" w:date="2018-08-10T12:30:00Z">
                <w:rPr>
                  <w:noProof/>
                  <w:webHidden/>
                </w:rPr>
              </w:rPrChange>
            </w:rPr>
            <w:instrText xml:space="preserve"> PAGEREF _Toc520840614 \h </w:instrText>
          </w:r>
          <w:r w:rsidR="002510B6" w:rsidRPr="00B0205A">
            <w:rPr>
              <w:rFonts w:ascii="Times New Roman" w:hAnsi="Times New Roman" w:cs="Times New Roman"/>
              <w:noProof/>
              <w:webHidden/>
              <w:rPrChange w:id="2751"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752" w:author="raye" w:date="2018-08-10T12:30:00Z">
                <w:rPr>
                  <w:noProof/>
                  <w:webHidden/>
                </w:rPr>
              </w:rPrChange>
            </w:rPr>
            <w:fldChar w:fldCharType="separate"/>
          </w:r>
          <w:r w:rsidR="002510B6" w:rsidRPr="00B0205A">
            <w:rPr>
              <w:rFonts w:ascii="Times New Roman" w:hAnsi="Times New Roman" w:cs="Times New Roman"/>
              <w:noProof/>
              <w:webHidden/>
              <w:rPrChange w:id="2753" w:author="raye" w:date="2018-08-10T12:30:00Z">
                <w:rPr>
                  <w:noProof/>
                  <w:webHidden/>
                </w:rPr>
              </w:rPrChange>
            </w:rPr>
            <w:t>321</w:t>
          </w:r>
          <w:r w:rsidR="002510B6" w:rsidRPr="00B0205A">
            <w:rPr>
              <w:rFonts w:ascii="Times New Roman" w:hAnsi="Times New Roman" w:cs="Times New Roman"/>
              <w:noProof/>
              <w:webHidden/>
              <w:rPrChange w:id="2754" w:author="raye" w:date="2018-08-10T12:30:00Z">
                <w:rPr>
                  <w:noProof/>
                  <w:webHidden/>
                </w:rPr>
              </w:rPrChange>
            </w:rPr>
            <w:fldChar w:fldCharType="end"/>
          </w:r>
          <w:r w:rsidRPr="00B0205A">
            <w:rPr>
              <w:rFonts w:ascii="Times New Roman" w:hAnsi="Times New Roman" w:cs="Times New Roman"/>
              <w:noProof/>
              <w:rPrChange w:id="2755" w:author="raye" w:date="2018-08-10T12:30:00Z">
                <w:rPr>
                  <w:noProof/>
                </w:rPr>
              </w:rPrChange>
            </w:rPr>
            <w:fldChar w:fldCharType="end"/>
          </w:r>
        </w:p>
        <w:p w14:paraId="4E15651A" w14:textId="77777777" w:rsidR="002510B6" w:rsidRPr="00B0205A" w:rsidRDefault="000B35C0">
          <w:pPr>
            <w:pStyle w:val="21"/>
            <w:tabs>
              <w:tab w:val="right" w:pos="8296"/>
            </w:tabs>
            <w:rPr>
              <w:rFonts w:ascii="Times New Roman" w:hAnsi="Times New Roman" w:cs="Times New Roman"/>
              <w:b w:val="0"/>
              <w:bCs w:val="0"/>
              <w:noProof/>
              <w:sz w:val="21"/>
              <w:rPrChange w:id="2756" w:author="raye" w:date="2018-08-10T12:30:00Z">
                <w:rPr>
                  <w:rFonts w:cstheme="minorBidi"/>
                  <w:b w:val="0"/>
                  <w:bCs w:val="0"/>
                  <w:noProof/>
                  <w:sz w:val="21"/>
                </w:rPr>
              </w:rPrChange>
            </w:rPr>
          </w:pPr>
          <w:r w:rsidRPr="00B0205A">
            <w:rPr>
              <w:rFonts w:ascii="Times New Roman" w:hAnsi="Times New Roman" w:cs="Times New Roman"/>
              <w:rPrChange w:id="2757" w:author="raye" w:date="2018-08-10T12:30:00Z">
                <w:rPr/>
              </w:rPrChange>
            </w:rPr>
            <w:fldChar w:fldCharType="begin"/>
          </w:r>
          <w:r w:rsidRPr="00B0205A">
            <w:rPr>
              <w:rFonts w:ascii="Times New Roman" w:hAnsi="Times New Roman" w:cs="Times New Roman"/>
              <w:rPrChange w:id="2758" w:author="raye" w:date="2018-08-10T12:30:00Z">
                <w:rPr/>
              </w:rPrChange>
            </w:rPr>
            <w:instrText xml:space="preserve"> HYPERLINK \l "_Toc520840615" </w:instrText>
          </w:r>
          <w:r w:rsidRPr="00B0205A">
            <w:rPr>
              <w:rFonts w:ascii="Times New Roman" w:hAnsi="Times New Roman" w:cs="Times New Roman"/>
              <w:rPrChange w:id="2759" w:author="raye" w:date="2018-08-10T12:30:00Z">
                <w:rPr>
                  <w:noProof/>
                </w:rPr>
              </w:rPrChange>
            </w:rPr>
            <w:fldChar w:fldCharType="separate"/>
          </w:r>
          <w:r w:rsidR="002510B6" w:rsidRPr="00B0205A">
            <w:rPr>
              <w:rStyle w:val="ac"/>
              <w:rFonts w:ascii="Times New Roman" w:hAnsi="Times New Roman" w:cs="Times New Roman"/>
              <w:noProof/>
              <w:color w:val="auto"/>
              <w:rPrChange w:id="2760" w:author="raye" w:date="2018-08-10T12:30:00Z">
                <w:rPr>
                  <w:rStyle w:val="ac"/>
                  <w:rFonts w:ascii="Calibri" w:hAnsi="Calibri"/>
                  <w:noProof/>
                  <w:color w:val="auto"/>
                </w:rPr>
              </w:rPrChange>
            </w:rPr>
            <w:t>4.13. Trade Finance User Requirements Specifications</w:t>
          </w:r>
          <w:r w:rsidR="002510B6" w:rsidRPr="00B0205A">
            <w:rPr>
              <w:rFonts w:ascii="Times New Roman" w:hAnsi="Times New Roman" w:cs="Times New Roman"/>
              <w:noProof/>
              <w:webHidden/>
              <w:rPrChange w:id="2761" w:author="raye" w:date="2018-08-10T12:30:00Z">
                <w:rPr>
                  <w:noProof/>
                  <w:webHidden/>
                </w:rPr>
              </w:rPrChange>
            </w:rPr>
            <w:tab/>
          </w:r>
          <w:r w:rsidR="002510B6" w:rsidRPr="00B0205A">
            <w:rPr>
              <w:rFonts w:ascii="Times New Roman" w:hAnsi="Times New Roman" w:cs="Times New Roman"/>
              <w:noProof/>
              <w:webHidden/>
              <w:rPrChange w:id="2762" w:author="raye" w:date="2018-08-10T12:30:00Z">
                <w:rPr>
                  <w:noProof/>
                  <w:webHidden/>
                </w:rPr>
              </w:rPrChange>
            </w:rPr>
            <w:fldChar w:fldCharType="begin"/>
          </w:r>
          <w:r w:rsidR="002510B6" w:rsidRPr="00B0205A">
            <w:rPr>
              <w:rFonts w:ascii="Times New Roman" w:hAnsi="Times New Roman" w:cs="Times New Roman"/>
              <w:noProof/>
              <w:webHidden/>
              <w:rPrChange w:id="2763" w:author="raye" w:date="2018-08-10T12:30:00Z">
                <w:rPr>
                  <w:noProof/>
                  <w:webHidden/>
                </w:rPr>
              </w:rPrChange>
            </w:rPr>
            <w:instrText xml:space="preserve"> PAGEREF _Toc520840615 \h </w:instrText>
          </w:r>
          <w:r w:rsidR="002510B6" w:rsidRPr="00B0205A">
            <w:rPr>
              <w:rFonts w:ascii="Times New Roman" w:hAnsi="Times New Roman" w:cs="Times New Roman"/>
              <w:noProof/>
              <w:webHidden/>
              <w:rPrChange w:id="2764" w:author="raye" w:date="2018-08-10T12:30:00Z">
                <w:rPr>
                  <w:rFonts w:ascii="Times New Roman" w:hAnsi="Times New Roman" w:cs="Times New Roman"/>
                  <w:noProof/>
                  <w:webHidden/>
                </w:rPr>
              </w:rPrChange>
            </w:rPr>
          </w:r>
          <w:r w:rsidR="002510B6" w:rsidRPr="00B0205A">
            <w:rPr>
              <w:rFonts w:ascii="Times New Roman" w:hAnsi="Times New Roman" w:cs="Times New Roman"/>
              <w:noProof/>
              <w:webHidden/>
              <w:rPrChange w:id="2765" w:author="raye" w:date="2018-08-10T12:30:00Z">
                <w:rPr>
                  <w:noProof/>
                  <w:webHidden/>
                </w:rPr>
              </w:rPrChange>
            </w:rPr>
            <w:fldChar w:fldCharType="separate"/>
          </w:r>
          <w:r w:rsidR="002510B6" w:rsidRPr="00B0205A">
            <w:rPr>
              <w:rFonts w:ascii="Times New Roman" w:hAnsi="Times New Roman" w:cs="Times New Roman"/>
              <w:noProof/>
              <w:webHidden/>
              <w:rPrChange w:id="2766" w:author="raye" w:date="2018-08-10T12:30:00Z">
                <w:rPr>
                  <w:noProof/>
                  <w:webHidden/>
                </w:rPr>
              </w:rPrChange>
            </w:rPr>
            <w:t>327</w:t>
          </w:r>
          <w:r w:rsidR="002510B6" w:rsidRPr="00B0205A">
            <w:rPr>
              <w:rFonts w:ascii="Times New Roman" w:hAnsi="Times New Roman" w:cs="Times New Roman"/>
              <w:noProof/>
              <w:webHidden/>
              <w:rPrChange w:id="2767" w:author="raye" w:date="2018-08-10T12:30:00Z">
                <w:rPr>
                  <w:noProof/>
                  <w:webHidden/>
                </w:rPr>
              </w:rPrChange>
            </w:rPr>
            <w:fldChar w:fldCharType="end"/>
          </w:r>
          <w:r w:rsidRPr="00B0205A">
            <w:rPr>
              <w:rFonts w:ascii="Times New Roman" w:hAnsi="Times New Roman" w:cs="Times New Roman"/>
              <w:noProof/>
              <w:rPrChange w:id="2768" w:author="raye" w:date="2018-08-10T12:30:00Z">
                <w:rPr>
                  <w:noProof/>
                </w:rPr>
              </w:rPrChange>
            </w:rPr>
            <w:fldChar w:fldCharType="end"/>
          </w:r>
        </w:p>
        <w:p w14:paraId="5849FD0E" w14:textId="3614B0FD" w:rsidR="001C7B11" w:rsidRPr="00B0205A" w:rsidRDefault="001C7B11" w:rsidP="001C7B11">
          <w:pPr>
            <w:pStyle w:val="TOC"/>
            <w:rPr>
              <w:rFonts w:ascii="Times New Roman" w:hAnsi="Times New Roman" w:cs="Times New Roman"/>
              <w:color w:val="auto"/>
              <w:rPrChange w:id="2769" w:author="raye" w:date="2018-08-10T12:30:00Z">
                <w:rPr>
                  <w:rFonts w:ascii="Calibri" w:hAnsi="Calibri"/>
                  <w:color w:val="auto"/>
                </w:rPr>
              </w:rPrChange>
            </w:rPr>
          </w:pPr>
          <w:r w:rsidRPr="00B0205A">
            <w:rPr>
              <w:rFonts w:ascii="Times New Roman" w:hAnsi="Times New Roman" w:cs="Times New Roman"/>
              <w:color w:val="auto"/>
              <w:rPrChange w:id="2770" w:author="raye" w:date="2018-08-10T12:30:00Z">
                <w:rPr>
                  <w:rFonts w:ascii="Calibri" w:hAnsi="Calibri"/>
                  <w:color w:val="auto"/>
                </w:rPr>
              </w:rPrChange>
            </w:rPr>
            <w:lastRenderedPageBreak/>
            <w:fldChar w:fldCharType="end"/>
          </w:r>
        </w:p>
      </w:sdtContent>
    </w:sdt>
    <w:p w14:paraId="429A59D7" w14:textId="5F520CE2" w:rsidR="000115A8" w:rsidRPr="00B0205A" w:rsidRDefault="001C7B11" w:rsidP="001C7B11">
      <w:pPr>
        <w:widowControl/>
        <w:jc w:val="left"/>
        <w:rPr>
          <w:rFonts w:ascii="Times New Roman" w:hAnsi="Times New Roman" w:cs="Times New Roman"/>
          <w:b/>
          <w:kern w:val="0"/>
          <w:sz w:val="36"/>
          <w:szCs w:val="32"/>
          <w:rPrChange w:id="2771" w:author="raye" w:date="2018-08-10T12:30:00Z">
            <w:rPr>
              <w:rFonts w:ascii="Calibri" w:hAnsi="Calibri" w:cstheme="minorHAnsi"/>
              <w:b/>
              <w:kern w:val="0"/>
              <w:sz w:val="36"/>
              <w:szCs w:val="32"/>
            </w:rPr>
          </w:rPrChange>
        </w:rPr>
      </w:pPr>
      <w:r w:rsidRPr="00B0205A">
        <w:rPr>
          <w:rFonts w:ascii="Times New Roman" w:hAnsi="Times New Roman" w:cs="Times New Roman"/>
          <w:b/>
          <w:kern w:val="0"/>
          <w:sz w:val="36"/>
          <w:szCs w:val="32"/>
          <w:rPrChange w:id="2772" w:author="raye" w:date="2018-08-10T12:30:00Z">
            <w:rPr>
              <w:rFonts w:ascii="Calibri" w:hAnsi="Calibri" w:cstheme="minorHAnsi"/>
              <w:b/>
              <w:kern w:val="0"/>
              <w:sz w:val="36"/>
              <w:szCs w:val="32"/>
            </w:rPr>
          </w:rPrChange>
        </w:rPr>
        <w:br w:type="page"/>
      </w:r>
    </w:p>
    <w:p w14:paraId="5B9F5E5B" w14:textId="77777777" w:rsidR="00492879" w:rsidRPr="00B0205A" w:rsidRDefault="00492879">
      <w:pPr>
        <w:pStyle w:val="Chapter1"/>
        <w:rPr>
          <w:rPrChange w:id="2773" w:author="raye" w:date="2018-08-10T12:30:00Z">
            <w:rPr/>
          </w:rPrChange>
        </w:rPr>
        <w:pPrChange w:id="2774" w:author="raye" w:date="2018-08-10T12:28:00Z">
          <w:pPr>
            <w:pStyle w:val="110"/>
          </w:pPr>
        </w:pPrChange>
      </w:pPr>
      <w:bookmarkStart w:id="2775" w:name="_Toc402968000"/>
      <w:bookmarkStart w:id="2776" w:name="_Toc520839364"/>
      <w:r w:rsidRPr="00E403FE">
        <w:lastRenderedPageBreak/>
        <w:t>Chapter 1. Overview</w:t>
      </w:r>
      <w:bookmarkEnd w:id="2775"/>
      <w:bookmarkEnd w:id="2776"/>
    </w:p>
    <w:p w14:paraId="452B7C9D" w14:textId="6FCE141C" w:rsidR="00492879" w:rsidRPr="00B0205A" w:rsidRDefault="00492879">
      <w:pPr>
        <w:pStyle w:val="32"/>
        <w:rPr>
          <w:rPrChange w:id="2777" w:author="raye" w:date="2018-08-10T12:30:00Z">
            <w:rPr/>
          </w:rPrChange>
        </w:rPr>
        <w:pPrChange w:id="2778" w:author="raye" w:date="2018-08-10T12:29:00Z">
          <w:pPr>
            <w:pStyle w:val="215"/>
          </w:pPr>
        </w:pPrChange>
      </w:pPr>
      <w:bookmarkStart w:id="2779" w:name="_Toc402968001"/>
      <w:bookmarkStart w:id="2780" w:name="_Toc520839365"/>
      <w:r w:rsidRPr="00B0205A">
        <w:rPr>
          <w:rPrChange w:id="2781" w:author="raye" w:date="2018-08-10T12:30:00Z">
            <w:rPr/>
          </w:rPrChange>
        </w:rPr>
        <w:t>1.1. Background</w:t>
      </w:r>
      <w:bookmarkEnd w:id="2779"/>
      <w:bookmarkEnd w:id="2780"/>
    </w:p>
    <w:p w14:paraId="5E168C5D" w14:textId="7465A198" w:rsidR="00286906" w:rsidRPr="00B0205A" w:rsidRDefault="00286906" w:rsidP="001C7B11">
      <w:pPr>
        <w:widowControl/>
        <w:jc w:val="left"/>
        <w:rPr>
          <w:rFonts w:ascii="Times New Roman" w:hAnsi="Times New Roman" w:cs="Times New Roman"/>
          <w:b/>
          <w:kern w:val="0"/>
          <w:sz w:val="36"/>
          <w:szCs w:val="32"/>
          <w:rPrChange w:id="2782" w:author="raye" w:date="2018-08-10T12:30:00Z">
            <w:rPr>
              <w:rFonts w:ascii="Calibri" w:hAnsi="Calibri" w:cstheme="minorHAnsi"/>
              <w:b/>
              <w:kern w:val="0"/>
              <w:sz w:val="36"/>
              <w:szCs w:val="32"/>
            </w:rPr>
          </w:rPrChange>
        </w:rPr>
        <w:sectPr w:rsidR="00286906" w:rsidRPr="00B0205A" w:rsidSect="000115A8">
          <w:headerReference w:type="even" r:id="rId13"/>
          <w:headerReference w:type="default" r:id="rId14"/>
          <w:footerReference w:type="default" r:id="rId15"/>
          <w:headerReference w:type="first" r:id="rId16"/>
          <w:pgSz w:w="11906" w:h="16838"/>
          <w:pgMar w:top="1560" w:right="1800" w:bottom="1560" w:left="1800" w:header="851" w:footer="901" w:gutter="0"/>
          <w:pgNumType w:start="1"/>
          <w:cols w:space="425"/>
          <w:docGrid w:type="lines" w:linePitch="312"/>
        </w:sectPr>
      </w:pPr>
    </w:p>
    <w:p w14:paraId="367573D5" w14:textId="20EDB0A6" w:rsidR="00203833" w:rsidRPr="00B0205A" w:rsidRDefault="008F7804" w:rsidP="00022A05">
      <w:pPr>
        <w:numPr>
          <w:ilvl w:val="0"/>
          <w:numId w:val="23"/>
        </w:numPr>
        <w:tabs>
          <w:tab w:val="clear" w:pos="425"/>
          <w:tab w:val="num" w:pos="635"/>
        </w:tabs>
        <w:spacing w:line="360" w:lineRule="auto"/>
        <w:ind w:leftChars="100" w:left="635"/>
        <w:rPr>
          <w:rFonts w:ascii="Times New Roman" w:hAnsi="Times New Roman" w:cs="Times New Roman"/>
          <w:i/>
          <w:sz w:val="24"/>
          <w:szCs w:val="24"/>
          <w:rPrChange w:id="2783" w:author="raye" w:date="2018-08-10T12:30:00Z">
            <w:rPr>
              <w:i/>
              <w:sz w:val="24"/>
              <w:szCs w:val="24"/>
            </w:rPr>
          </w:rPrChange>
        </w:rPr>
      </w:pPr>
      <w:bookmarkStart w:id="2784" w:name="_Toc512250187"/>
      <w:r w:rsidRPr="00B0205A">
        <w:rPr>
          <w:rFonts w:ascii="Times New Roman" w:hAnsi="Times New Roman" w:cs="Times New Roman"/>
          <w:i/>
          <w:sz w:val="24"/>
          <w:szCs w:val="24"/>
          <w:rPrChange w:id="2785" w:author="raye" w:date="2018-08-10T12:30:00Z">
            <w:rPr>
              <w:i/>
              <w:sz w:val="24"/>
              <w:szCs w:val="24"/>
            </w:rPr>
          </w:rPrChange>
        </w:rPr>
        <w:lastRenderedPageBreak/>
        <w:t>Introduction</w:t>
      </w:r>
      <w:bookmarkEnd w:id="2784"/>
    </w:p>
    <w:p w14:paraId="39ED6A79" w14:textId="561D4F85" w:rsidR="009A6486" w:rsidRPr="00B0205A" w:rsidRDefault="009A6486" w:rsidP="00BF71D7">
      <w:pPr>
        <w:spacing w:afterLines="50" w:after="156"/>
        <w:ind w:firstLineChars="177" w:firstLine="425"/>
        <w:rPr>
          <w:rFonts w:ascii="Times New Roman" w:hAnsi="Times New Roman" w:cs="Times New Roman"/>
          <w:sz w:val="24"/>
          <w:rPrChange w:id="2786" w:author="raye" w:date="2018-08-10T12:30:00Z">
            <w:rPr>
              <w:rFonts w:ascii="Calibri" w:hAnsi="Calibri" w:cstheme="minorHAnsi"/>
              <w:sz w:val="24"/>
            </w:rPr>
          </w:rPrChange>
        </w:rPr>
      </w:pPr>
      <w:r w:rsidRPr="00B0205A">
        <w:rPr>
          <w:rFonts w:ascii="Times New Roman" w:eastAsia="宋体" w:hAnsi="Times New Roman" w:cs="Times New Roman"/>
          <w:kern w:val="0"/>
          <w:sz w:val="24"/>
          <w:szCs w:val="24"/>
          <w:lang w:val="en"/>
          <w:rPrChange w:id="2787" w:author="raye" w:date="2018-08-10T12:30:00Z">
            <w:rPr>
              <w:rFonts w:ascii="Calibri" w:eastAsia="宋体" w:hAnsi="Calibri" w:cstheme="minorHAnsi"/>
              <w:kern w:val="0"/>
              <w:sz w:val="24"/>
              <w:szCs w:val="24"/>
              <w:lang w:val="en"/>
            </w:rPr>
          </w:rPrChange>
        </w:rPr>
        <w:t xml:space="preserve">This document is one of the formal deliverables of the Bank of China’s New York Branch on the "Trade Finance AML Intelligence Screening Project ". It describes the requirement of the TSD department of the New York Branch for trade financing business transactions in accordance with regulatory and internal control </w:t>
      </w:r>
      <w:r w:rsidR="00F001A7" w:rsidRPr="00B0205A">
        <w:rPr>
          <w:rFonts w:ascii="Times New Roman" w:eastAsia="宋体" w:hAnsi="Times New Roman" w:cs="Times New Roman"/>
          <w:kern w:val="0"/>
          <w:sz w:val="24"/>
          <w:szCs w:val="24"/>
          <w:lang w:val="en"/>
          <w:rPrChange w:id="2788" w:author="raye" w:date="2018-08-10T12:30:00Z">
            <w:rPr>
              <w:rFonts w:ascii="Calibri" w:eastAsia="宋体" w:hAnsi="Calibri" w:cstheme="minorHAnsi"/>
              <w:kern w:val="0"/>
              <w:sz w:val="24"/>
              <w:szCs w:val="24"/>
              <w:lang w:val="en"/>
            </w:rPr>
          </w:rPrChange>
        </w:rPr>
        <w:t>regulations and</w:t>
      </w:r>
      <w:r w:rsidRPr="00B0205A">
        <w:rPr>
          <w:rFonts w:ascii="Times New Roman" w:eastAsia="宋体" w:hAnsi="Times New Roman" w:cs="Times New Roman"/>
          <w:kern w:val="0"/>
          <w:sz w:val="24"/>
          <w:szCs w:val="24"/>
          <w:lang w:val="en"/>
          <w:rPrChange w:id="2789" w:author="raye" w:date="2018-08-10T12:30:00Z">
            <w:rPr>
              <w:rFonts w:ascii="Calibri" w:eastAsia="宋体" w:hAnsi="Calibri" w:cstheme="minorHAnsi"/>
              <w:kern w:val="0"/>
              <w:sz w:val="24"/>
              <w:szCs w:val="24"/>
              <w:lang w:val="en"/>
            </w:rPr>
          </w:rPrChange>
        </w:rPr>
        <w:t xml:space="preserve"> analyze how to use the IT application and business intelligence technology to support the information verification and compliance inspection business, and detailed function specifications are also included.</w:t>
      </w:r>
    </w:p>
    <w:p w14:paraId="31AAA773" w14:textId="7AE6C363" w:rsidR="009A6486" w:rsidRPr="00B0205A" w:rsidRDefault="009A6486" w:rsidP="00BF71D7">
      <w:pPr>
        <w:spacing w:afterLines="50" w:after="156"/>
        <w:ind w:firstLineChars="177" w:firstLine="425"/>
        <w:rPr>
          <w:rFonts w:ascii="Times New Roman" w:eastAsia="宋体" w:hAnsi="Times New Roman" w:cs="Times New Roman"/>
          <w:kern w:val="0"/>
          <w:sz w:val="24"/>
          <w:szCs w:val="24"/>
          <w:lang w:val="en"/>
          <w:rPrChange w:id="2790" w:author="raye" w:date="2018-08-10T12:30:00Z">
            <w:rPr>
              <w:rFonts w:ascii="Calibri" w:eastAsia="宋体" w:hAnsi="Calibri" w:cstheme="minorHAnsi"/>
              <w:kern w:val="0"/>
              <w:sz w:val="24"/>
              <w:szCs w:val="24"/>
              <w:lang w:val="en"/>
            </w:rPr>
          </w:rPrChange>
        </w:rPr>
      </w:pPr>
      <w:r w:rsidRPr="00B0205A">
        <w:rPr>
          <w:rFonts w:ascii="Times New Roman" w:eastAsia="宋体" w:hAnsi="Times New Roman" w:cs="Times New Roman"/>
          <w:kern w:val="0"/>
          <w:sz w:val="24"/>
          <w:szCs w:val="24"/>
          <w:lang w:val="en"/>
          <w:rPrChange w:id="2791" w:author="raye" w:date="2018-08-10T12:30:00Z">
            <w:rPr>
              <w:rFonts w:ascii="Calibri" w:eastAsia="宋体" w:hAnsi="Calibri" w:cstheme="minorHAnsi"/>
              <w:kern w:val="0"/>
              <w:sz w:val="24"/>
              <w:szCs w:val="24"/>
              <w:lang w:val="en"/>
            </w:rPr>
          </w:rPrChange>
        </w:rPr>
        <w:t>This document will be the baseline of the future design, development, test and acceptance after confirmed by TSD department of Bank of China New York branch.</w:t>
      </w:r>
    </w:p>
    <w:p w14:paraId="75AE383C" w14:textId="77777777" w:rsidR="009A6486" w:rsidRPr="00B0205A" w:rsidRDefault="009A6486" w:rsidP="00BF71D7">
      <w:pPr>
        <w:spacing w:afterLines="50" w:after="156"/>
        <w:ind w:firstLineChars="177" w:firstLine="425"/>
        <w:rPr>
          <w:rFonts w:ascii="Times New Roman" w:eastAsia="宋体" w:hAnsi="Times New Roman" w:cs="Times New Roman"/>
          <w:kern w:val="0"/>
          <w:sz w:val="24"/>
          <w:szCs w:val="24"/>
          <w:lang w:val="en"/>
          <w:rPrChange w:id="2792" w:author="raye" w:date="2018-08-10T12:30:00Z">
            <w:rPr>
              <w:rFonts w:ascii="Calibri" w:eastAsia="宋体" w:hAnsi="Calibri" w:cstheme="minorHAnsi"/>
              <w:kern w:val="0"/>
              <w:sz w:val="24"/>
              <w:szCs w:val="24"/>
              <w:lang w:val="en"/>
            </w:rPr>
          </w:rPrChange>
        </w:rPr>
      </w:pPr>
      <w:r w:rsidRPr="00B0205A">
        <w:rPr>
          <w:rFonts w:ascii="Times New Roman" w:eastAsia="宋体" w:hAnsi="Times New Roman" w:cs="Times New Roman"/>
          <w:kern w:val="0"/>
          <w:sz w:val="24"/>
          <w:szCs w:val="24"/>
          <w:lang w:val="en"/>
          <w:rPrChange w:id="2793" w:author="raye" w:date="2018-08-10T12:30:00Z">
            <w:rPr>
              <w:rFonts w:ascii="Calibri" w:eastAsia="宋体" w:hAnsi="Calibri" w:cstheme="minorHAnsi"/>
              <w:kern w:val="0"/>
              <w:sz w:val="24"/>
              <w:szCs w:val="24"/>
              <w:lang w:val="en"/>
            </w:rPr>
          </w:rPrChange>
        </w:rPr>
        <w:t>The readers of this document include:</w:t>
      </w:r>
    </w:p>
    <w:p w14:paraId="37B05DB8" w14:textId="2C5E48DF" w:rsidR="009A6486" w:rsidRPr="00B0205A" w:rsidRDefault="009A6486" w:rsidP="00C409AC">
      <w:pPr>
        <w:pStyle w:val="a0"/>
        <w:numPr>
          <w:ilvl w:val="0"/>
          <w:numId w:val="4"/>
        </w:numPr>
        <w:spacing w:afterLines="20" w:after="62"/>
        <w:ind w:firstLineChars="0"/>
        <w:rPr>
          <w:rFonts w:ascii="Times New Roman" w:hAnsi="Times New Roman" w:cs="Times New Roman"/>
          <w:sz w:val="24"/>
          <w:rPrChange w:id="2794" w:author="raye" w:date="2018-08-10T12:30:00Z">
            <w:rPr>
              <w:rFonts w:ascii="Calibri" w:hAnsi="Calibri" w:cstheme="minorHAnsi"/>
              <w:sz w:val="24"/>
            </w:rPr>
          </w:rPrChange>
        </w:rPr>
      </w:pPr>
      <w:r w:rsidRPr="00B0205A">
        <w:rPr>
          <w:rFonts w:ascii="Times New Roman" w:hAnsi="Times New Roman" w:cs="Times New Roman"/>
          <w:sz w:val="24"/>
          <w:rPrChange w:id="2795" w:author="raye" w:date="2018-08-10T12:30:00Z">
            <w:rPr>
              <w:rFonts w:ascii="Calibri" w:hAnsi="Calibri" w:cstheme="minorHAnsi"/>
              <w:sz w:val="24"/>
            </w:rPr>
          </w:rPrChange>
        </w:rPr>
        <w:t>Business personnel, Manager of TSD department o</w:t>
      </w:r>
      <w:r w:rsidR="002732A7" w:rsidRPr="00B0205A">
        <w:rPr>
          <w:rFonts w:ascii="Times New Roman" w:hAnsi="Times New Roman" w:cs="Times New Roman"/>
          <w:sz w:val="24"/>
          <w:rPrChange w:id="2796" w:author="raye" w:date="2018-08-10T12:30:00Z">
            <w:rPr>
              <w:rFonts w:ascii="Calibri" w:hAnsi="Calibri" w:cstheme="minorHAnsi"/>
              <w:sz w:val="24"/>
            </w:rPr>
          </w:rPrChange>
        </w:rPr>
        <w:t>f Bank of China New York branch</w:t>
      </w:r>
    </w:p>
    <w:p w14:paraId="04082281" w14:textId="77777777" w:rsidR="009A6486" w:rsidRPr="00B0205A" w:rsidRDefault="009A6486" w:rsidP="00A769EC">
      <w:pPr>
        <w:pStyle w:val="a0"/>
        <w:numPr>
          <w:ilvl w:val="0"/>
          <w:numId w:val="4"/>
        </w:numPr>
        <w:spacing w:afterLines="20" w:after="62"/>
        <w:ind w:firstLineChars="0"/>
        <w:rPr>
          <w:rFonts w:ascii="Times New Roman" w:hAnsi="Times New Roman" w:cs="Times New Roman"/>
          <w:sz w:val="24"/>
          <w:rPrChange w:id="2797" w:author="raye" w:date="2018-08-10T12:30:00Z">
            <w:rPr>
              <w:rFonts w:ascii="Calibri" w:hAnsi="Calibri" w:cstheme="minorHAnsi"/>
              <w:sz w:val="24"/>
            </w:rPr>
          </w:rPrChange>
        </w:rPr>
      </w:pPr>
      <w:r w:rsidRPr="00B0205A">
        <w:rPr>
          <w:rFonts w:ascii="Times New Roman" w:hAnsi="Times New Roman" w:cs="Times New Roman"/>
          <w:sz w:val="24"/>
          <w:rPrChange w:id="2798" w:author="raye" w:date="2018-08-10T12:30:00Z">
            <w:rPr>
              <w:rFonts w:ascii="Calibri" w:hAnsi="Calibri" w:cstheme="minorHAnsi"/>
              <w:sz w:val="24"/>
            </w:rPr>
          </w:rPrChange>
        </w:rPr>
        <w:t>BA, SA of the project team</w:t>
      </w:r>
    </w:p>
    <w:p w14:paraId="47206D5A" w14:textId="0667DF30" w:rsidR="009A6486" w:rsidRPr="00B0205A" w:rsidRDefault="009A6486" w:rsidP="00774ECE">
      <w:pPr>
        <w:pStyle w:val="a0"/>
        <w:numPr>
          <w:ilvl w:val="0"/>
          <w:numId w:val="4"/>
        </w:numPr>
        <w:spacing w:afterLines="20" w:after="62"/>
        <w:ind w:firstLineChars="0"/>
        <w:rPr>
          <w:rFonts w:ascii="Times New Roman" w:hAnsi="Times New Roman" w:cs="Times New Roman"/>
          <w:sz w:val="24"/>
          <w:rPrChange w:id="2799" w:author="raye" w:date="2018-08-10T12:30:00Z">
            <w:rPr>
              <w:rFonts w:ascii="Calibri" w:hAnsi="Calibri" w:cstheme="minorHAnsi"/>
              <w:sz w:val="24"/>
            </w:rPr>
          </w:rPrChange>
        </w:rPr>
      </w:pPr>
      <w:r w:rsidRPr="00B0205A">
        <w:rPr>
          <w:rFonts w:ascii="Times New Roman" w:hAnsi="Times New Roman" w:cs="Times New Roman"/>
          <w:sz w:val="24"/>
          <w:rPrChange w:id="2800" w:author="raye" w:date="2018-08-10T12:30:00Z">
            <w:rPr>
              <w:rFonts w:ascii="Calibri" w:hAnsi="Calibri" w:cstheme="minorHAnsi"/>
              <w:sz w:val="24"/>
            </w:rPr>
          </w:rPrChange>
        </w:rPr>
        <w:t xml:space="preserve">Application system </w:t>
      </w:r>
      <w:r w:rsidR="009E51F8" w:rsidRPr="00B0205A">
        <w:rPr>
          <w:rFonts w:ascii="Times New Roman" w:hAnsi="Times New Roman" w:cs="Times New Roman"/>
          <w:sz w:val="24"/>
          <w:rPrChange w:id="2801" w:author="raye" w:date="2018-08-10T12:30:00Z">
            <w:rPr>
              <w:rFonts w:ascii="Calibri" w:hAnsi="Calibri" w:cstheme="minorHAnsi"/>
              <w:sz w:val="24"/>
            </w:rPr>
          </w:rPrChange>
        </w:rPr>
        <w:t xml:space="preserve">operations </w:t>
      </w:r>
      <w:r w:rsidRPr="00B0205A">
        <w:rPr>
          <w:rFonts w:ascii="Times New Roman" w:hAnsi="Times New Roman" w:cs="Times New Roman"/>
          <w:sz w:val="24"/>
          <w:rPrChange w:id="2802" w:author="raye" w:date="2018-08-10T12:30:00Z">
            <w:rPr>
              <w:rFonts w:ascii="Calibri" w:hAnsi="Calibri" w:cstheme="minorHAnsi"/>
              <w:sz w:val="24"/>
            </w:rPr>
          </w:rPrChange>
        </w:rPr>
        <w:t>and maintenance support personnel of BOC IT department</w:t>
      </w:r>
    </w:p>
    <w:p w14:paraId="334EEB86" w14:textId="23089B0F" w:rsidR="009A6486" w:rsidRPr="00B0205A" w:rsidRDefault="009E51F8" w:rsidP="00306D73">
      <w:pPr>
        <w:pStyle w:val="a0"/>
        <w:numPr>
          <w:ilvl w:val="0"/>
          <w:numId w:val="4"/>
        </w:numPr>
        <w:spacing w:afterLines="20" w:after="62"/>
        <w:ind w:firstLineChars="0"/>
        <w:rPr>
          <w:rFonts w:ascii="Times New Roman" w:hAnsi="Times New Roman" w:cs="Times New Roman"/>
          <w:sz w:val="24"/>
          <w:lang w:val="en"/>
          <w:rPrChange w:id="2803" w:author="raye" w:date="2018-08-10T12:30:00Z">
            <w:rPr>
              <w:rFonts w:ascii="Calibri" w:hAnsi="Calibri" w:cstheme="minorHAnsi"/>
              <w:sz w:val="24"/>
              <w:lang w:val="en"/>
            </w:rPr>
          </w:rPrChange>
        </w:rPr>
      </w:pPr>
      <w:r w:rsidRPr="00B0205A">
        <w:rPr>
          <w:rFonts w:ascii="Times New Roman" w:hAnsi="Times New Roman" w:cs="Times New Roman"/>
          <w:sz w:val="24"/>
          <w:rPrChange w:id="2804" w:author="raye" w:date="2018-08-10T12:30:00Z">
            <w:rPr>
              <w:rFonts w:ascii="Calibri" w:hAnsi="Calibri" w:cstheme="minorHAnsi"/>
              <w:sz w:val="24"/>
            </w:rPr>
          </w:rPrChange>
        </w:rPr>
        <w:t xml:space="preserve">Operations </w:t>
      </w:r>
      <w:r w:rsidR="009A6486" w:rsidRPr="00B0205A">
        <w:rPr>
          <w:rFonts w:ascii="Times New Roman" w:hAnsi="Times New Roman" w:cs="Times New Roman"/>
          <w:sz w:val="24"/>
          <w:rPrChange w:id="2805" w:author="raye" w:date="2018-08-10T12:30:00Z">
            <w:rPr>
              <w:rFonts w:ascii="Calibri" w:hAnsi="Calibri" w:cstheme="minorHAnsi"/>
              <w:sz w:val="24"/>
            </w:rPr>
          </w:rPrChange>
        </w:rPr>
        <w:t>management personnel o</w:t>
      </w:r>
      <w:r w:rsidR="002732A7" w:rsidRPr="00B0205A">
        <w:rPr>
          <w:rFonts w:ascii="Times New Roman" w:hAnsi="Times New Roman" w:cs="Times New Roman"/>
          <w:sz w:val="24"/>
          <w:rPrChange w:id="2806" w:author="raye" w:date="2018-08-10T12:30:00Z">
            <w:rPr>
              <w:rFonts w:ascii="Calibri" w:hAnsi="Calibri" w:cstheme="minorHAnsi"/>
              <w:sz w:val="24"/>
            </w:rPr>
          </w:rPrChange>
        </w:rPr>
        <w:t>f Information Center of America</w:t>
      </w:r>
    </w:p>
    <w:p w14:paraId="767D68D3" w14:textId="77777777" w:rsidR="009A6486" w:rsidRPr="00B0205A" w:rsidRDefault="009A6486" w:rsidP="00774ECE">
      <w:pPr>
        <w:spacing w:afterLines="50" w:after="156"/>
        <w:ind w:firstLineChars="177" w:firstLine="425"/>
        <w:rPr>
          <w:rFonts w:ascii="Times New Roman" w:hAnsi="Times New Roman" w:cs="Times New Roman"/>
          <w:sz w:val="24"/>
          <w:lang w:val="en"/>
          <w:rPrChange w:id="2807" w:author="raye" w:date="2018-08-10T12:30:00Z">
            <w:rPr>
              <w:rFonts w:ascii="Calibri" w:hAnsi="Calibri" w:cstheme="minorHAnsi"/>
              <w:sz w:val="24"/>
              <w:lang w:val="en"/>
            </w:rPr>
          </w:rPrChange>
        </w:rPr>
      </w:pPr>
    </w:p>
    <w:p w14:paraId="17B20727" w14:textId="78A2AB71" w:rsidR="00545098" w:rsidRPr="00B0205A" w:rsidRDefault="0072797F" w:rsidP="00022A05">
      <w:pPr>
        <w:numPr>
          <w:ilvl w:val="0"/>
          <w:numId w:val="23"/>
        </w:numPr>
        <w:tabs>
          <w:tab w:val="clear" w:pos="425"/>
          <w:tab w:val="num" w:pos="635"/>
        </w:tabs>
        <w:spacing w:line="360" w:lineRule="auto"/>
        <w:ind w:leftChars="100" w:left="635"/>
        <w:rPr>
          <w:rFonts w:ascii="Times New Roman" w:hAnsi="Times New Roman" w:cs="Times New Roman"/>
          <w:i/>
          <w:sz w:val="24"/>
          <w:szCs w:val="24"/>
          <w:rPrChange w:id="2808" w:author="raye" w:date="2018-08-10T12:30:00Z">
            <w:rPr>
              <w:i/>
              <w:sz w:val="24"/>
              <w:szCs w:val="24"/>
            </w:rPr>
          </w:rPrChange>
        </w:rPr>
      </w:pPr>
      <w:bookmarkStart w:id="2809" w:name="_Toc512250188"/>
      <w:r w:rsidRPr="00B0205A">
        <w:rPr>
          <w:rFonts w:ascii="Times New Roman" w:hAnsi="Times New Roman" w:cs="Times New Roman"/>
          <w:i/>
          <w:sz w:val="24"/>
          <w:szCs w:val="24"/>
          <w:rPrChange w:id="2810" w:author="raye" w:date="2018-08-10T12:30:00Z">
            <w:rPr>
              <w:i/>
              <w:sz w:val="24"/>
              <w:szCs w:val="24"/>
            </w:rPr>
          </w:rPrChange>
        </w:rPr>
        <w:t>Background</w:t>
      </w:r>
      <w:r w:rsidR="000E65D0" w:rsidRPr="00B0205A">
        <w:rPr>
          <w:rFonts w:ascii="Times New Roman" w:hAnsi="Times New Roman" w:cs="Times New Roman"/>
          <w:i/>
          <w:sz w:val="24"/>
          <w:szCs w:val="24"/>
          <w:rPrChange w:id="2811" w:author="raye" w:date="2018-08-10T12:30:00Z">
            <w:rPr>
              <w:i/>
              <w:sz w:val="24"/>
              <w:szCs w:val="24"/>
            </w:rPr>
          </w:rPrChange>
        </w:rPr>
        <w:t>:</w:t>
      </w:r>
      <w:bookmarkEnd w:id="2809"/>
    </w:p>
    <w:p w14:paraId="65BDB384" w14:textId="60505FFE" w:rsidR="009A6486" w:rsidRPr="00B0205A" w:rsidRDefault="009A6486" w:rsidP="00BF71D7">
      <w:pPr>
        <w:spacing w:afterLines="50" w:after="156"/>
        <w:ind w:firstLineChars="177" w:firstLine="425"/>
        <w:rPr>
          <w:rFonts w:ascii="Times New Roman" w:eastAsia="宋体" w:hAnsi="Times New Roman" w:cs="Times New Roman"/>
          <w:kern w:val="0"/>
          <w:sz w:val="24"/>
          <w:szCs w:val="24"/>
          <w:lang w:val="en"/>
          <w:rPrChange w:id="2812" w:author="raye" w:date="2018-08-10T12:30:00Z">
            <w:rPr>
              <w:rFonts w:ascii="Calibri" w:eastAsia="宋体" w:hAnsi="Calibri" w:cstheme="minorHAnsi"/>
              <w:kern w:val="0"/>
              <w:sz w:val="24"/>
              <w:szCs w:val="24"/>
              <w:lang w:val="en"/>
            </w:rPr>
          </w:rPrChange>
        </w:rPr>
      </w:pPr>
      <w:r w:rsidRPr="00B0205A">
        <w:rPr>
          <w:rFonts w:ascii="Times New Roman" w:eastAsia="宋体" w:hAnsi="Times New Roman" w:cs="Times New Roman"/>
          <w:kern w:val="0"/>
          <w:sz w:val="24"/>
          <w:szCs w:val="24"/>
          <w:lang w:val="en"/>
          <w:rPrChange w:id="2813" w:author="raye" w:date="2018-08-10T12:30:00Z">
            <w:rPr>
              <w:rFonts w:ascii="Calibri" w:eastAsia="宋体" w:hAnsi="Calibri" w:cstheme="minorHAnsi"/>
              <w:kern w:val="0"/>
              <w:sz w:val="24"/>
              <w:szCs w:val="24"/>
              <w:lang w:val="en"/>
            </w:rPr>
          </w:rPrChange>
        </w:rPr>
        <w:t xml:space="preserve">Bank of China </w:t>
      </w:r>
      <w:r w:rsidR="0041713B" w:rsidRPr="00B0205A">
        <w:rPr>
          <w:rFonts w:ascii="Times New Roman" w:eastAsia="宋体" w:hAnsi="Times New Roman" w:cs="Times New Roman"/>
          <w:kern w:val="0"/>
          <w:sz w:val="24"/>
          <w:szCs w:val="24"/>
          <w:lang w:val="en"/>
          <w:rPrChange w:id="2814" w:author="raye" w:date="2018-08-10T12:30:00Z">
            <w:rPr>
              <w:rFonts w:ascii="Calibri" w:eastAsia="宋体" w:hAnsi="Calibri" w:cstheme="minorHAnsi"/>
              <w:kern w:val="0"/>
              <w:sz w:val="24"/>
              <w:szCs w:val="24"/>
              <w:lang w:val="en"/>
            </w:rPr>
          </w:rPrChange>
        </w:rPr>
        <w:t>U.S.</w:t>
      </w:r>
      <w:r w:rsidRPr="00B0205A">
        <w:rPr>
          <w:rFonts w:ascii="Times New Roman" w:eastAsia="宋体" w:hAnsi="Times New Roman" w:cs="Times New Roman"/>
          <w:kern w:val="0"/>
          <w:sz w:val="24"/>
          <w:szCs w:val="24"/>
          <w:lang w:val="en"/>
          <w:rPrChange w:id="2815" w:author="raye" w:date="2018-08-10T12:30:00Z">
            <w:rPr>
              <w:rFonts w:ascii="Calibri" w:eastAsia="宋体" w:hAnsi="Calibri" w:cstheme="minorHAnsi"/>
              <w:kern w:val="0"/>
              <w:sz w:val="24"/>
              <w:szCs w:val="24"/>
              <w:lang w:val="en"/>
            </w:rPr>
          </w:rPrChange>
        </w:rPr>
        <w:t xml:space="preserve"> Branch</w:t>
      </w:r>
      <w:r w:rsidR="0041713B" w:rsidRPr="00B0205A">
        <w:rPr>
          <w:rFonts w:ascii="Times New Roman" w:eastAsia="宋体" w:hAnsi="Times New Roman" w:cs="Times New Roman"/>
          <w:kern w:val="0"/>
          <w:sz w:val="24"/>
          <w:szCs w:val="24"/>
          <w:lang w:val="en"/>
          <w:rPrChange w:id="2816" w:author="raye" w:date="2018-08-10T12:30:00Z">
            <w:rPr>
              <w:rFonts w:ascii="Calibri" w:eastAsia="宋体" w:hAnsi="Calibri" w:cstheme="minorHAnsi"/>
              <w:kern w:val="0"/>
              <w:sz w:val="24"/>
              <w:szCs w:val="24"/>
              <w:lang w:val="en"/>
            </w:rPr>
          </w:rPrChange>
        </w:rPr>
        <w:t>es</w:t>
      </w:r>
      <w:r w:rsidRPr="00B0205A">
        <w:rPr>
          <w:rFonts w:ascii="Times New Roman" w:eastAsia="宋体" w:hAnsi="Times New Roman" w:cs="Times New Roman"/>
          <w:kern w:val="0"/>
          <w:sz w:val="24"/>
          <w:szCs w:val="24"/>
          <w:lang w:val="en"/>
          <w:rPrChange w:id="2817" w:author="raye" w:date="2018-08-10T12:30:00Z">
            <w:rPr>
              <w:rFonts w:ascii="Calibri" w:eastAsia="宋体" w:hAnsi="Calibri" w:cstheme="minorHAnsi"/>
              <w:kern w:val="0"/>
              <w:sz w:val="24"/>
              <w:szCs w:val="24"/>
              <w:lang w:val="en"/>
            </w:rPr>
          </w:rPrChange>
        </w:rPr>
        <w:t xml:space="preserve"> Trade Services Department (“</w:t>
      </w:r>
      <w:r w:rsidR="00FF0D9F" w:rsidRPr="00B0205A">
        <w:rPr>
          <w:rFonts w:ascii="Times New Roman" w:eastAsia="宋体" w:hAnsi="Times New Roman" w:cs="Times New Roman"/>
          <w:kern w:val="0"/>
          <w:sz w:val="24"/>
          <w:szCs w:val="24"/>
          <w:lang w:val="en"/>
          <w:rPrChange w:id="2818" w:author="raye" w:date="2018-08-10T12:30:00Z">
            <w:rPr>
              <w:rFonts w:ascii="Calibri" w:eastAsia="宋体" w:hAnsi="Calibri" w:cstheme="minorHAnsi"/>
              <w:kern w:val="0"/>
              <w:sz w:val="24"/>
              <w:szCs w:val="24"/>
              <w:lang w:val="en"/>
            </w:rPr>
          </w:rPrChange>
        </w:rPr>
        <w:t xml:space="preserve">BOC </w:t>
      </w:r>
      <w:r w:rsidRPr="00B0205A">
        <w:rPr>
          <w:rFonts w:ascii="Times New Roman" w:eastAsia="宋体" w:hAnsi="Times New Roman" w:cs="Times New Roman"/>
          <w:kern w:val="0"/>
          <w:sz w:val="24"/>
          <w:szCs w:val="24"/>
          <w:lang w:val="en"/>
          <w:rPrChange w:id="2819" w:author="raye" w:date="2018-08-10T12:30:00Z">
            <w:rPr>
              <w:rFonts w:ascii="Calibri" w:eastAsia="宋体" w:hAnsi="Calibri" w:cstheme="minorHAnsi"/>
              <w:kern w:val="0"/>
              <w:sz w:val="24"/>
              <w:szCs w:val="24"/>
              <w:lang w:val="en"/>
            </w:rPr>
          </w:rPrChange>
        </w:rPr>
        <w:t xml:space="preserve">TSD”) mitigates AML risks by performing extensive due diligence checks on transactions, including OFAC check, Negative news check, Price check, Vessel movement check, Company information check, etc. After manually performing these checks, TSD </w:t>
      </w:r>
      <w:r w:rsidR="009E51F8" w:rsidRPr="00B0205A">
        <w:rPr>
          <w:rFonts w:ascii="Times New Roman" w:eastAsia="宋体" w:hAnsi="Times New Roman" w:cs="Times New Roman"/>
          <w:kern w:val="0"/>
          <w:sz w:val="24"/>
          <w:szCs w:val="24"/>
          <w:lang w:val="en"/>
          <w:rPrChange w:id="2820" w:author="raye" w:date="2018-08-10T12:30:00Z">
            <w:rPr>
              <w:rFonts w:ascii="Calibri" w:eastAsia="宋体" w:hAnsi="Calibri" w:cstheme="minorHAnsi"/>
              <w:kern w:val="0"/>
              <w:sz w:val="24"/>
              <w:szCs w:val="24"/>
              <w:lang w:val="en"/>
            </w:rPr>
          </w:rPrChange>
        </w:rPr>
        <w:t xml:space="preserve">operations </w:t>
      </w:r>
      <w:r w:rsidRPr="00B0205A">
        <w:rPr>
          <w:rFonts w:ascii="Times New Roman" w:eastAsia="宋体" w:hAnsi="Times New Roman" w:cs="Times New Roman"/>
          <w:kern w:val="0"/>
          <w:sz w:val="24"/>
          <w:szCs w:val="24"/>
          <w:lang w:val="en"/>
          <w:rPrChange w:id="2821" w:author="raye" w:date="2018-08-10T12:30:00Z">
            <w:rPr>
              <w:rFonts w:ascii="Calibri" w:eastAsia="宋体" w:hAnsi="Calibri" w:cstheme="minorHAnsi"/>
              <w:kern w:val="0"/>
              <w:sz w:val="24"/>
              <w:szCs w:val="24"/>
              <w:lang w:val="en"/>
            </w:rPr>
          </w:rPrChange>
        </w:rPr>
        <w:t>unit will fill out Transaction Risk Mitigation Check List for every transaction. With large transaction volume and timing requirement, there is a strong need for TSD to have a tool to reduce manual work to standardize and improve efficiency of transaction monitoring.</w:t>
      </w:r>
    </w:p>
    <w:p w14:paraId="4EA1D8B5" w14:textId="2976B7C9" w:rsidR="000A2F6A" w:rsidRPr="00B0205A" w:rsidRDefault="009A6486" w:rsidP="00BF71D7">
      <w:pPr>
        <w:spacing w:afterLines="50" w:after="156"/>
        <w:ind w:firstLineChars="177" w:firstLine="425"/>
        <w:rPr>
          <w:rFonts w:ascii="Times New Roman" w:eastAsia="宋体" w:hAnsi="Times New Roman" w:cs="Times New Roman"/>
          <w:kern w:val="0"/>
          <w:sz w:val="24"/>
          <w:szCs w:val="24"/>
          <w:lang w:val="en"/>
          <w:rPrChange w:id="2822" w:author="raye" w:date="2018-08-10T12:30:00Z">
            <w:rPr>
              <w:rFonts w:ascii="Calibri" w:eastAsia="宋体" w:hAnsi="Calibri" w:cstheme="minorHAnsi"/>
              <w:kern w:val="0"/>
              <w:sz w:val="24"/>
              <w:szCs w:val="24"/>
              <w:lang w:val="en"/>
            </w:rPr>
          </w:rPrChange>
        </w:rPr>
      </w:pPr>
      <w:r w:rsidRPr="00B0205A">
        <w:rPr>
          <w:rFonts w:ascii="Times New Roman" w:eastAsia="宋体" w:hAnsi="Times New Roman" w:cs="Times New Roman"/>
          <w:kern w:val="0"/>
          <w:sz w:val="24"/>
          <w:szCs w:val="24"/>
          <w:lang w:val="en"/>
          <w:rPrChange w:id="2823" w:author="raye" w:date="2018-08-10T12:30:00Z">
            <w:rPr>
              <w:rFonts w:ascii="Calibri" w:eastAsia="宋体" w:hAnsi="Calibri" w:cstheme="minorHAnsi"/>
              <w:kern w:val="0"/>
              <w:sz w:val="24"/>
              <w:szCs w:val="24"/>
              <w:lang w:val="en"/>
            </w:rPr>
          </w:rPrChange>
        </w:rPr>
        <w:t xml:space="preserve">Trade Finance AML Intelligence Screening Project is setup for trade finance business. In phase 1 release 1, there is only TSD </w:t>
      </w:r>
      <w:r w:rsidR="009E51F8" w:rsidRPr="00B0205A">
        <w:rPr>
          <w:rFonts w:ascii="Times New Roman" w:eastAsia="宋体" w:hAnsi="Times New Roman" w:cs="Times New Roman"/>
          <w:kern w:val="0"/>
          <w:sz w:val="24"/>
          <w:szCs w:val="24"/>
          <w:lang w:val="en"/>
          <w:rPrChange w:id="2824" w:author="raye" w:date="2018-08-10T12:30:00Z">
            <w:rPr>
              <w:rFonts w:ascii="Calibri" w:eastAsia="宋体" w:hAnsi="Calibri" w:cstheme="minorHAnsi"/>
              <w:kern w:val="0"/>
              <w:sz w:val="24"/>
              <w:szCs w:val="24"/>
              <w:lang w:val="en"/>
            </w:rPr>
          </w:rPrChange>
        </w:rPr>
        <w:t xml:space="preserve">Operations </w:t>
      </w:r>
      <w:r w:rsidRPr="00B0205A">
        <w:rPr>
          <w:rFonts w:ascii="Times New Roman" w:eastAsia="宋体" w:hAnsi="Times New Roman" w:cs="Times New Roman"/>
          <w:kern w:val="0"/>
          <w:sz w:val="24"/>
          <w:szCs w:val="24"/>
          <w:lang w:val="en"/>
          <w:rPrChange w:id="2825" w:author="raye" w:date="2018-08-10T12:30:00Z">
            <w:rPr>
              <w:rFonts w:ascii="Calibri" w:eastAsia="宋体" w:hAnsi="Calibri" w:cstheme="minorHAnsi"/>
              <w:kern w:val="0"/>
              <w:sz w:val="24"/>
              <w:szCs w:val="24"/>
              <w:lang w:val="en"/>
            </w:rPr>
          </w:rPrChange>
        </w:rPr>
        <w:t xml:space="preserve">Unit in the system. In phase </w:t>
      </w:r>
      <w:r w:rsidR="007B6EAB" w:rsidRPr="00B0205A">
        <w:rPr>
          <w:rFonts w:ascii="Times New Roman" w:eastAsia="宋体" w:hAnsi="Times New Roman" w:cs="Times New Roman"/>
          <w:kern w:val="0"/>
          <w:sz w:val="24"/>
          <w:szCs w:val="24"/>
          <w:lang w:val="en"/>
          <w:rPrChange w:id="2826" w:author="raye" w:date="2018-08-10T12:30:00Z">
            <w:rPr>
              <w:rFonts w:ascii="Calibri" w:eastAsia="宋体" w:hAnsi="Calibri" w:cstheme="minorHAnsi"/>
              <w:kern w:val="0"/>
              <w:sz w:val="24"/>
              <w:szCs w:val="24"/>
              <w:lang w:val="en"/>
            </w:rPr>
          </w:rPrChange>
        </w:rPr>
        <w:t>1</w:t>
      </w:r>
      <w:r w:rsidRPr="00B0205A">
        <w:rPr>
          <w:rFonts w:ascii="Times New Roman" w:eastAsia="宋体" w:hAnsi="Times New Roman" w:cs="Times New Roman"/>
          <w:kern w:val="0"/>
          <w:sz w:val="24"/>
          <w:szCs w:val="24"/>
          <w:lang w:val="en"/>
          <w:rPrChange w:id="2827" w:author="raye" w:date="2018-08-10T12:30:00Z">
            <w:rPr>
              <w:rFonts w:ascii="Calibri" w:eastAsia="宋体" w:hAnsi="Calibri" w:cstheme="minorHAnsi"/>
              <w:kern w:val="0"/>
              <w:sz w:val="24"/>
              <w:szCs w:val="24"/>
              <w:lang w:val="en"/>
            </w:rPr>
          </w:rPrChange>
        </w:rPr>
        <w:t xml:space="preserve"> release 2, </w:t>
      </w:r>
      <w:r w:rsidR="007B6EAB" w:rsidRPr="00B0205A">
        <w:rPr>
          <w:rFonts w:ascii="Times New Roman" w:eastAsia="宋体" w:hAnsi="Times New Roman" w:cs="Times New Roman"/>
          <w:kern w:val="0"/>
          <w:sz w:val="24"/>
          <w:szCs w:val="24"/>
          <w:lang w:val="en"/>
          <w:rPrChange w:id="2828" w:author="raye" w:date="2018-08-10T12:30:00Z">
            <w:rPr>
              <w:rFonts w:ascii="Calibri" w:eastAsia="宋体" w:hAnsi="Calibri" w:cstheme="minorHAnsi"/>
              <w:kern w:val="0"/>
              <w:sz w:val="24"/>
              <w:szCs w:val="24"/>
              <w:lang w:val="en"/>
            </w:rPr>
          </w:rPrChange>
        </w:rPr>
        <w:t>t</w:t>
      </w:r>
      <w:r w:rsidRPr="00B0205A">
        <w:rPr>
          <w:rFonts w:ascii="Times New Roman" w:eastAsia="宋体" w:hAnsi="Times New Roman" w:cs="Times New Roman"/>
          <w:kern w:val="0"/>
          <w:sz w:val="24"/>
          <w:szCs w:val="24"/>
          <w:lang w:val="en"/>
          <w:rPrChange w:id="2829" w:author="raye" w:date="2018-08-10T12:30:00Z">
            <w:rPr>
              <w:rFonts w:ascii="Calibri" w:eastAsia="宋体" w:hAnsi="Calibri" w:cstheme="minorHAnsi"/>
              <w:kern w:val="0"/>
              <w:sz w:val="24"/>
              <w:szCs w:val="24"/>
              <w:lang w:val="en"/>
            </w:rPr>
          </w:rPrChange>
        </w:rPr>
        <w:t xml:space="preserve">he work flow is </w:t>
      </w:r>
      <w:r w:rsidR="007B6EAB" w:rsidRPr="00B0205A">
        <w:rPr>
          <w:rFonts w:ascii="Times New Roman" w:eastAsia="宋体" w:hAnsi="Times New Roman" w:cs="Times New Roman"/>
          <w:kern w:val="0"/>
          <w:sz w:val="24"/>
          <w:szCs w:val="24"/>
          <w:lang w:val="en"/>
          <w:rPrChange w:id="2830" w:author="raye" w:date="2018-08-10T12:30:00Z">
            <w:rPr>
              <w:rFonts w:ascii="Calibri" w:eastAsia="宋体" w:hAnsi="Calibri" w:cstheme="minorHAnsi"/>
              <w:kern w:val="0"/>
              <w:sz w:val="24"/>
              <w:szCs w:val="24"/>
              <w:lang w:val="en"/>
            </w:rPr>
          </w:rPrChange>
        </w:rPr>
        <w:t xml:space="preserve">extended from the </w:t>
      </w:r>
      <w:r w:rsidR="00604DE2" w:rsidRPr="00B0205A">
        <w:rPr>
          <w:rFonts w:ascii="Times New Roman" w:eastAsia="宋体" w:hAnsi="Times New Roman" w:cs="Times New Roman"/>
          <w:kern w:val="0"/>
          <w:sz w:val="24"/>
          <w:szCs w:val="24"/>
          <w:lang w:val="en"/>
          <w:rPrChange w:id="2831" w:author="raye" w:date="2018-08-10T12:30:00Z">
            <w:rPr>
              <w:rFonts w:ascii="Calibri" w:eastAsia="宋体" w:hAnsi="Calibri" w:cstheme="minorHAnsi"/>
              <w:kern w:val="0"/>
              <w:sz w:val="24"/>
              <w:szCs w:val="24"/>
              <w:lang w:val="en"/>
            </w:rPr>
          </w:rPrChange>
        </w:rPr>
        <w:t xml:space="preserve">Operations Analyst </w:t>
      </w:r>
      <w:r w:rsidR="007B6EAB" w:rsidRPr="00B0205A">
        <w:rPr>
          <w:rFonts w:ascii="Times New Roman" w:eastAsia="宋体" w:hAnsi="Times New Roman" w:cs="Times New Roman"/>
          <w:kern w:val="0"/>
          <w:sz w:val="24"/>
          <w:szCs w:val="24"/>
          <w:lang w:val="en"/>
          <w:rPrChange w:id="2832" w:author="raye" w:date="2018-08-10T12:30:00Z">
            <w:rPr>
              <w:rFonts w:ascii="Calibri" w:eastAsia="宋体" w:hAnsi="Calibri" w:cstheme="minorHAnsi"/>
              <w:kern w:val="0"/>
              <w:sz w:val="24"/>
              <w:szCs w:val="24"/>
              <w:lang w:val="en"/>
            </w:rPr>
          </w:rPrChange>
        </w:rPr>
        <w:t>to</w:t>
      </w:r>
      <w:r w:rsidRPr="00B0205A">
        <w:rPr>
          <w:rFonts w:ascii="Times New Roman" w:eastAsia="宋体" w:hAnsi="Times New Roman" w:cs="Times New Roman"/>
          <w:kern w:val="0"/>
          <w:sz w:val="24"/>
          <w:szCs w:val="24"/>
          <w:lang w:val="en"/>
          <w:rPrChange w:id="2833" w:author="raye" w:date="2018-08-10T12:30:00Z">
            <w:rPr>
              <w:rFonts w:ascii="Calibri" w:eastAsia="宋体" w:hAnsi="Calibri" w:cstheme="minorHAnsi"/>
              <w:kern w:val="0"/>
              <w:sz w:val="24"/>
              <w:szCs w:val="24"/>
              <w:lang w:val="en"/>
            </w:rPr>
          </w:rPrChange>
        </w:rPr>
        <w:t xml:space="preserve"> </w:t>
      </w:r>
      <w:r w:rsidR="00FF0D9F" w:rsidRPr="00B0205A">
        <w:rPr>
          <w:rFonts w:ascii="Times New Roman" w:eastAsia="宋体" w:hAnsi="Times New Roman" w:cs="Times New Roman"/>
          <w:kern w:val="0"/>
          <w:sz w:val="24"/>
          <w:szCs w:val="24"/>
          <w:lang w:val="en"/>
          <w:rPrChange w:id="2834" w:author="raye" w:date="2018-08-10T12:30:00Z">
            <w:rPr>
              <w:rFonts w:ascii="Calibri" w:eastAsia="宋体" w:hAnsi="Calibri" w:cstheme="minorHAnsi"/>
              <w:kern w:val="0"/>
              <w:sz w:val="24"/>
              <w:szCs w:val="24"/>
              <w:lang w:val="en"/>
            </w:rPr>
          </w:rPrChange>
        </w:rPr>
        <w:t xml:space="preserve">the TSD </w:t>
      </w:r>
      <w:r w:rsidRPr="00B0205A">
        <w:rPr>
          <w:rFonts w:ascii="Times New Roman" w:eastAsia="宋体" w:hAnsi="Times New Roman" w:cs="Times New Roman"/>
          <w:kern w:val="0"/>
          <w:sz w:val="24"/>
          <w:szCs w:val="24"/>
          <w:lang w:val="en"/>
          <w:rPrChange w:id="2835" w:author="raye" w:date="2018-08-10T12:30:00Z">
            <w:rPr>
              <w:rFonts w:ascii="Calibri" w:eastAsia="宋体" w:hAnsi="Calibri" w:cstheme="minorHAnsi"/>
              <w:kern w:val="0"/>
              <w:sz w:val="24"/>
              <w:szCs w:val="24"/>
              <w:lang w:val="en"/>
            </w:rPr>
          </w:rPrChange>
        </w:rPr>
        <w:t>compliance unit and LCD department</w:t>
      </w:r>
      <w:r w:rsidR="00FF0D9F" w:rsidRPr="00B0205A">
        <w:rPr>
          <w:rFonts w:ascii="Times New Roman" w:eastAsia="宋体" w:hAnsi="Times New Roman" w:cs="Times New Roman"/>
          <w:kern w:val="0"/>
          <w:sz w:val="24"/>
          <w:szCs w:val="24"/>
          <w:lang w:val="en"/>
          <w:rPrChange w:id="2836" w:author="raye" w:date="2018-08-10T12:30:00Z">
            <w:rPr>
              <w:rFonts w:ascii="Calibri" w:eastAsia="宋体" w:hAnsi="Calibri" w:cstheme="minorHAnsi"/>
              <w:kern w:val="0"/>
              <w:sz w:val="24"/>
              <w:szCs w:val="24"/>
              <w:lang w:val="en"/>
            </w:rPr>
          </w:rPrChange>
        </w:rPr>
        <w:t>. It also includes</w:t>
      </w:r>
      <w:r w:rsidRPr="00B0205A">
        <w:rPr>
          <w:rFonts w:ascii="Times New Roman" w:eastAsia="宋体" w:hAnsi="Times New Roman" w:cs="Times New Roman"/>
          <w:kern w:val="0"/>
          <w:sz w:val="24"/>
          <w:szCs w:val="24"/>
          <w:lang w:val="en"/>
          <w:rPrChange w:id="2837" w:author="raye" w:date="2018-08-10T12:30:00Z">
            <w:rPr>
              <w:rFonts w:ascii="Calibri" w:eastAsia="宋体" w:hAnsi="Calibri" w:cstheme="minorHAnsi"/>
              <w:kern w:val="0"/>
              <w:sz w:val="24"/>
              <w:szCs w:val="24"/>
              <w:lang w:val="en"/>
            </w:rPr>
          </w:rPrChange>
        </w:rPr>
        <w:t xml:space="preserve"> necessary enhancements to support the daily transaction compliance check, anti-money laundering monitoring</w:t>
      </w:r>
      <w:r w:rsidR="00FF0D9F" w:rsidRPr="00B0205A">
        <w:rPr>
          <w:rFonts w:ascii="Times New Roman" w:eastAsia="宋体" w:hAnsi="Times New Roman" w:cs="Times New Roman"/>
          <w:kern w:val="0"/>
          <w:sz w:val="24"/>
          <w:szCs w:val="24"/>
          <w:lang w:val="en"/>
          <w:rPrChange w:id="2838" w:author="raye" w:date="2018-08-10T12:30:00Z">
            <w:rPr>
              <w:rFonts w:ascii="Calibri" w:eastAsia="宋体" w:hAnsi="Calibri" w:cstheme="minorHAnsi"/>
              <w:kern w:val="0"/>
              <w:sz w:val="24"/>
              <w:szCs w:val="24"/>
              <w:lang w:val="en"/>
            </w:rPr>
          </w:rPrChange>
        </w:rPr>
        <w:t>,</w:t>
      </w:r>
      <w:r w:rsidRPr="00B0205A">
        <w:rPr>
          <w:rFonts w:ascii="Times New Roman" w:eastAsia="宋体" w:hAnsi="Times New Roman" w:cs="Times New Roman"/>
          <w:kern w:val="0"/>
          <w:sz w:val="24"/>
          <w:szCs w:val="24"/>
          <w:lang w:val="en"/>
          <w:rPrChange w:id="2839" w:author="raye" w:date="2018-08-10T12:30:00Z">
            <w:rPr>
              <w:rFonts w:ascii="Calibri" w:eastAsia="宋体" w:hAnsi="Calibri" w:cstheme="minorHAnsi"/>
              <w:kern w:val="0"/>
              <w:sz w:val="24"/>
              <w:szCs w:val="24"/>
              <w:lang w:val="en"/>
            </w:rPr>
          </w:rPrChange>
        </w:rPr>
        <w:t xml:space="preserve"> and analysis work of the business staff of the New York Branch’s TSD. BOC TSD will</w:t>
      </w:r>
      <w:r w:rsidR="00FF0D9F" w:rsidRPr="00B0205A">
        <w:rPr>
          <w:rFonts w:ascii="Times New Roman" w:eastAsia="宋体" w:hAnsi="Times New Roman" w:cs="Times New Roman"/>
          <w:kern w:val="0"/>
          <w:sz w:val="24"/>
          <w:szCs w:val="24"/>
          <w:lang w:val="en"/>
          <w:rPrChange w:id="2840" w:author="raye" w:date="2018-08-10T12:30:00Z">
            <w:rPr>
              <w:rFonts w:ascii="Calibri" w:eastAsia="宋体" w:hAnsi="Calibri" w:cstheme="minorHAnsi"/>
              <w:kern w:val="0"/>
              <w:sz w:val="24"/>
              <w:szCs w:val="24"/>
              <w:lang w:val="en"/>
            </w:rPr>
          </w:rPrChange>
        </w:rPr>
        <w:t xml:space="preserve"> benefit from </w:t>
      </w:r>
      <w:r w:rsidRPr="00B0205A">
        <w:rPr>
          <w:rFonts w:ascii="Times New Roman" w:eastAsia="宋体" w:hAnsi="Times New Roman" w:cs="Times New Roman"/>
          <w:kern w:val="0"/>
          <w:sz w:val="24"/>
          <w:szCs w:val="24"/>
          <w:lang w:val="en"/>
          <w:rPrChange w:id="2841" w:author="raye" w:date="2018-08-10T12:30:00Z">
            <w:rPr>
              <w:rFonts w:ascii="Calibri" w:eastAsia="宋体" w:hAnsi="Calibri" w:cstheme="minorHAnsi"/>
              <w:kern w:val="0"/>
              <w:sz w:val="24"/>
              <w:szCs w:val="24"/>
              <w:lang w:val="en"/>
            </w:rPr>
          </w:rPrChange>
        </w:rPr>
        <w:t xml:space="preserve">standardizing </w:t>
      </w:r>
      <w:r w:rsidR="009E51F8" w:rsidRPr="00B0205A">
        <w:rPr>
          <w:rFonts w:ascii="Times New Roman" w:eastAsia="宋体" w:hAnsi="Times New Roman" w:cs="Times New Roman"/>
          <w:kern w:val="0"/>
          <w:sz w:val="24"/>
          <w:szCs w:val="24"/>
          <w:lang w:val="en"/>
          <w:rPrChange w:id="2842" w:author="raye" w:date="2018-08-10T12:30:00Z">
            <w:rPr>
              <w:rFonts w:ascii="Calibri" w:eastAsia="宋体" w:hAnsi="Calibri" w:cstheme="minorHAnsi"/>
              <w:kern w:val="0"/>
              <w:sz w:val="24"/>
              <w:szCs w:val="24"/>
              <w:lang w:val="en"/>
            </w:rPr>
          </w:rPrChange>
        </w:rPr>
        <w:t xml:space="preserve">operations </w:t>
      </w:r>
      <w:r w:rsidRPr="00B0205A">
        <w:rPr>
          <w:rFonts w:ascii="Times New Roman" w:eastAsia="宋体" w:hAnsi="Times New Roman" w:cs="Times New Roman"/>
          <w:kern w:val="0"/>
          <w:sz w:val="24"/>
          <w:szCs w:val="24"/>
          <w:lang w:val="en"/>
          <w:rPrChange w:id="2843" w:author="raye" w:date="2018-08-10T12:30:00Z">
            <w:rPr>
              <w:rFonts w:ascii="Calibri" w:eastAsia="宋体" w:hAnsi="Calibri" w:cstheme="minorHAnsi"/>
              <w:kern w:val="0"/>
              <w:sz w:val="24"/>
              <w:szCs w:val="24"/>
              <w:lang w:val="en"/>
            </w:rPr>
          </w:rPrChange>
        </w:rPr>
        <w:t>procedures and processing business with higher quality and efficiency.</w:t>
      </w:r>
    </w:p>
    <w:p w14:paraId="63FDA4A2" w14:textId="2A54F654" w:rsidR="000E65D0" w:rsidRPr="00B0205A" w:rsidRDefault="00472362" w:rsidP="00022A05">
      <w:pPr>
        <w:numPr>
          <w:ilvl w:val="0"/>
          <w:numId w:val="23"/>
        </w:numPr>
        <w:tabs>
          <w:tab w:val="clear" w:pos="425"/>
          <w:tab w:val="num" w:pos="635"/>
        </w:tabs>
        <w:spacing w:line="360" w:lineRule="auto"/>
        <w:ind w:leftChars="100" w:left="635"/>
        <w:rPr>
          <w:rFonts w:ascii="Times New Roman" w:hAnsi="Times New Roman" w:cs="Times New Roman"/>
          <w:i/>
          <w:sz w:val="24"/>
          <w:szCs w:val="24"/>
          <w:rPrChange w:id="2844" w:author="raye" w:date="2018-08-10T12:30:00Z">
            <w:rPr>
              <w:i/>
              <w:sz w:val="24"/>
              <w:szCs w:val="24"/>
            </w:rPr>
          </w:rPrChange>
        </w:rPr>
      </w:pPr>
      <w:bookmarkStart w:id="2845" w:name="_Toc512250189"/>
      <w:r w:rsidRPr="00B0205A">
        <w:rPr>
          <w:rFonts w:ascii="Times New Roman" w:hAnsi="Times New Roman" w:cs="Times New Roman"/>
          <w:i/>
          <w:sz w:val="24"/>
          <w:szCs w:val="24"/>
          <w:rPrChange w:id="2846" w:author="raye" w:date="2018-08-10T12:30:00Z">
            <w:rPr>
              <w:i/>
              <w:sz w:val="24"/>
              <w:szCs w:val="24"/>
            </w:rPr>
          </w:rPrChange>
        </w:rPr>
        <w:t>Project Assumptions</w:t>
      </w:r>
      <w:bookmarkEnd w:id="2845"/>
    </w:p>
    <w:p w14:paraId="7A978EBF" w14:textId="09040ED3"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847" w:author="raye" w:date="2018-08-10T12:30:00Z">
            <w:rPr>
              <w:rFonts w:ascii="Calibri" w:hAnsi="Calibri"/>
              <w:b w:val="0"/>
              <w:sz w:val="24"/>
              <w:szCs w:val="24"/>
            </w:rPr>
          </w:rPrChange>
        </w:rPr>
      </w:pPr>
      <w:bookmarkStart w:id="2848" w:name="_Toc520839366"/>
      <w:r w:rsidRPr="00B0205A">
        <w:rPr>
          <w:rFonts w:ascii="Times New Roman" w:hAnsi="Times New Roman" w:cs="Times New Roman"/>
          <w:b w:val="0"/>
          <w:sz w:val="24"/>
          <w:szCs w:val="24"/>
          <w:rPrChange w:id="2849" w:author="raye" w:date="2018-08-10T12:30:00Z">
            <w:rPr>
              <w:rFonts w:ascii="Calibri" w:hAnsi="Calibri"/>
              <w:b w:val="0"/>
              <w:sz w:val="24"/>
              <w:szCs w:val="24"/>
            </w:rPr>
          </w:rPrChange>
        </w:rPr>
        <w:t xml:space="preserve">The system will follow the logic to answer the Transaction Risk </w:t>
      </w:r>
      <w:r w:rsidRPr="00B0205A">
        <w:rPr>
          <w:rFonts w:ascii="Times New Roman" w:hAnsi="Times New Roman" w:cs="Times New Roman"/>
          <w:b w:val="0"/>
          <w:sz w:val="24"/>
          <w:szCs w:val="24"/>
          <w:rPrChange w:id="2850" w:author="raye" w:date="2018-08-10T12:30:00Z">
            <w:rPr>
              <w:rFonts w:ascii="Calibri" w:hAnsi="Calibri"/>
              <w:b w:val="0"/>
              <w:sz w:val="24"/>
              <w:szCs w:val="24"/>
            </w:rPr>
          </w:rPrChange>
        </w:rPr>
        <w:lastRenderedPageBreak/>
        <w:t>Mitigation Check List questions, and part of the questions semi-auto and manual answer will be required.</w:t>
      </w:r>
      <w:bookmarkEnd w:id="2848"/>
    </w:p>
    <w:p w14:paraId="234C24F5"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851" w:author="raye" w:date="2018-08-10T12:30:00Z">
            <w:rPr>
              <w:rFonts w:ascii="Calibri" w:hAnsi="Calibri"/>
              <w:b w:val="0"/>
              <w:sz w:val="24"/>
              <w:szCs w:val="24"/>
            </w:rPr>
          </w:rPrChange>
        </w:rPr>
      </w:pPr>
      <w:bookmarkStart w:id="2852" w:name="_Toc520839367"/>
      <w:r w:rsidRPr="00B0205A">
        <w:rPr>
          <w:rFonts w:ascii="Times New Roman" w:hAnsi="Times New Roman" w:cs="Times New Roman"/>
          <w:b w:val="0"/>
          <w:sz w:val="24"/>
          <w:szCs w:val="24"/>
          <w:rPrChange w:id="2853" w:author="raye" w:date="2018-08-10T12:30:00Z">
            <w:rPr>
              <w:rFonts w:ascii="Calibri" w:hAnsi="Calibri"/>
              <w:b w:val="0"/>
              <w:sz w:val="24"/>
              <w:szCs w:val="24"/>
            </w:rPr>
          </w:rPrChange>
        </w:rPr>
        <w:t>Availability of BoC resources within 21 working hours of request by development team of feedback for each Sprint within 24 hours of Sprint delivery.</w:t>
      </w:r>
      <w:bookmarkEnd w:id="2852"/>
    </w:p>
    <w:p w14:paraId="7A998D98" w14:textId="1BF0027E" w:rsidR="00D8244A"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854" w:author="raye" w:date="2018-08-10T12:30:00Z">
            <w:rPr>
              <w:rFonts w:ascii="Calibri" w:hAnsi="Calibri"/>
              <w:b w:val="0"/>
              <w:sz w:val="24"/>
              <w:szCs w:val="24"/>
            </w:rPr>
          </w:rPrChange>
        </w:rPr>
      </w:pPr>
      <w:bookmarkStart w:id="2855" w:name="_Toc520839368"/>
      <w:r w:rsidRPr="00B0205A">
        <w:rPr>
          <w:rFonts w:ascii="Times New Roman" w:hAnsi="Times New Roman" w:cs="Times New Roman"/>
          <w:b w:val="0"/>
          <w:sz w:val="24"/>
          <w:szCs w:val="24"/>
          <w:rPrChange w:id="2856" w:author="raye" w:date="2018-08-10T12:30:00Z">
            <w:rPr>
              <w:rFonts w:ascii="Calibri" w:hAnsi="Calibri"/>
              <w:b w:val="0"/>
              <w:sz w:val="24"/>
              <w:szCs w:val="24"/>
            </w:rPr>
          </w:rPrChange>
        </w:rPr>
        <w:t>Project timeline, especially when it will have impacts to Business Team’s resource allocation, must be pre-approved by the Business Team</w:t>
      </w:r>
      <w:bookmarkEnd w:id="2855"/>
    </w:p>
    <w:p w14:paraId="1DD72794" w14:textId="1F65D38D"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857" w:author="raye" w:date="2018-08-10T12:30:00Z">
            <w:rPr>
              <w:rFonts w:ascii="Calibri" w:hAnsi="Calibri"/>
              <w:b w:val="0"/>
              <w:sz w:val="24"/>
              <w:szCs w:val="24"/>
            </w:rPr>
          </w:rPrChange>
        </w:rPr>
      </w:pPr>
      <w:bookmarkStart w:id="2858" w:name="_Toc520839369"/>
      <w:r w:rsidRPr="00B0205A">
        <w:rPr>
          <w:rFonts w:ascii="Times New Roman" w:hAnsi="Times New Roman" w:cs="Times New Roman"/>
          <w:b w:val="0"/>
          <w:sz w:val="24"/>
          <w:szCs w:val="24"/>
          <w:rPrChange w:id="2859" w:author="raye" w:date="2018-08-10T12:30:00Z">
            <w:rPr>
              <w:rFonts w:ascii="Calibri" w:hAnsi="Calibri"/>
              <w:b w:val="0"/>
              <w:sz w:val="24"/>
              <w:szCs w:val="24"/>
            </w:rPr>
          </w:rPrChange>
        </w:rPr>
        <w:t>Development will follow an iterative methodology. Bank of China will support this methodology by supporting environments, conducting system integrating testing, and reviewing/identifying defects for Sprint outputs including GUI and system functionality.</w:t>
      </w:r>
      <w:bookmarkEnd w:id="2858"/>
    </w:p>
    <w:p w14:paraId="62161C6D"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860" w:author="raye" w:date="2018-08-10T12:30:00Z">
            <w:rPr>
              <w:rFonts w:ascii="Calibri" w:hAnsi="Calibri"/>
              <w:b w:val="0"/>
              <w:sz w:val="24"/>
              <w:szCs w:val="24"/>
            </w:rPr>
          </w:rPrChange>
        </w:rPr>
      </w:pPr>
      <w:bookmarkStart w:id="2861" w:name="_Toc520839370"/>
      <w:r w:rsidRPr="00B0205A">
        <w:rPr>
          <w:rFonts w:ascii="Times New Roman" w:hAnsi="Times New Roman" w:cs="Times New Roman"/>
          <w:b w:val="0"/>
          <w:sz w:val="24"/>
          <w:szCs w:val="24"/>
          <w:rPrChange w:id="2862" w:author="raye" w:date="2018-08-10T12:30:00Z">
            <w:rPr>
              <w:rFonts w:ascii="Calibri" w:hAnsi="Calibri"/>
              <w:b w:val="0"/>
              <w:sz w:val="24"/>
              <w:szCs w:val="24"/>
            </w:rPr>
          </w:rPrChange>
        </w:rPr>
        <w:t>Bank of China New York will be required to ensure the availability of the key participants at the kick-off meeting and provide development team project participants appropriate workspace, computers, network and internet access. As for developers, this should include physical space and internet resources for at least 30 persons.</w:t>
      </w:r>
      <w:bookmarkEnd w:id="2861"/>
    </w:p>
    <w:p w14:paraId="054D5C44"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863" w:author="raye" w:date="2018-08-10T12:30:00Z">
            <w:rPr>
              <w:rFonts w:ascii="Calibri" w:hAnsi="Calibri"/>
              <w:b w:val="0"/>
              <w:sz w:val="24"/>
              <w:szCs w:val="24"/>
            </w:rPr>
          </w:rPrChange>
        </w:rPr>
      </w:pPr>
      <w:bookmarkStart w:id="2864" w:name="_Toc520839371"/>
      <w:r w:rsidRPr="00B0205A">
        <w:rPr>
          <w:rFonts w:ascii="Times New Roman" w:hAnsi="Times New Roman" w:cs="Times New Roman"/>
          <w:b w:val="0"/>
          <w:sz w:val="24"/>
          <w:szCs w:val="24"/>
          <w:rPrChange w:id="2865" w:author="raye" w:date="2018-08-10T12:30:00Z">
            <w:rPr>
              <w:rFonts w:ascii="Calibri" w:hAnsi="Calibri"/>
              <w:b w:val="0"/>
              <w:sz w:val="24"/>
              <w:szCs w:val="24"/>
            </w:rPr>
          </w:rPrChange>
        </w:rPr>
        <w:t>The completed system may require local and/or foreign regulatory approval before Go-Live event.</w:t>
      </w:r>
      <w:bookmarkEnd w:id="2864"/>
    </w:p>
    <w:p w14:paraId="03D947F1"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866" w:author="raye" w:date="2018-08-10T12:30:00Z">
            <w:rPr>
              <w:rFonts w:ascii="Calibri" w:hAnsi="Calibri"/>
              <w:b w:val="0"/>
              <w:sz w:val="24"/>
              <w:szCs w:val="24"/>
            </w:rPr>
          </w:rPrChange>
        </w:rPr>
      </w:pPr>
      <w:bookmarkStart w:id="2867" w:name="_Toc520839372"/>
      <w:r w:rsidRPr="00B0205A">
        <w:rPr>
          <w:rFonts w:ascii="Times New Roman" w:hAnsi="Times New Roman" w:cs="Times New Roman"/>
          <w:b w:val="0"/>
          <w:sz w:val="24"/>
          <w:szCs w:val="24"/>
          <w:rPrChange w:id="2868" w:author="raye" w:date="2018-08-10T12:30:00Z">
            <w:rPr>
              <w:rFonts w:ascii="Calibri" w:hAnsi="Calibri"/>
              <w:b w:val="0"/>
              <w:sz w:val="24"/>
              <w:szCs w:val="24"/>
            </w:rPr>
          </w:rPrChange>
        </w:rPr>
        <w:t>Information such as price and or company data may be limited online, and manual search may be necessary.</w:t>
      </w:r>
      <w:bookmarkEnd w:id="2867"/>
    </w:p>
    <w:p w14:paraId="41A9949C"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869" w:author="raye" w:date="2018-08-10T12:30:00Z">
            <w:rPr>
              <w:rFonts w:ascii="Calibri" w:hAnsi="Calibri"/>
              <w:b w:val="0"/>
              <w:sz w:val="24"/>
              <w:szCs w:val="24"/>
            </w:rPr>
          </w:rPrChange>
        </w:rPr>
      </w:pPr>
      <w:bookmarkStart w:id="2870" w:name="_Toc520839373"/>
      <w:r w:rsidRPr="00B0205A">
        <w:rPr>
          <w:rFonts w:ascii="Times New Roman" w:hAnsi="Times New Roman" w:cs="Times New Roman"/>
          <w:b w:val="0"/>
          <w:sz w:val="24"/>
          <w:szCs w:val="24"/>
          <w:rPrChange w:id="2871" w:author="raye" w:date="2018-08-10T12:30:00Z">
            <w:rPr>
              <w:rFonts w:ascii="Calibri" w:hAnsi="Calibri"/>
              <w:b w:val="0"/>
              <w:sz w:val="24"/>
              <w:szCs w:val="24"/>
            </w:rPr>
          </w:rPrChange>
        </w:rPr>
        <w:t>The development team software has not yet reached its end-of-support date.</w:t>
      </w:r>
      <w:bookmarkEnd w:id="2870"/>
      <w:r w:rsidRPr="00B0205A">
        <w:rPr>
          <w:rFonts w:ascii="Times New Roman" w:hAnsi="Times New Roman" w:cs="Times New Roman"/>
          <w:b w:val="0"/>
          <w:sz w:val="24"/>
          <w:szCs w:val="24"/>
          <w:rPrChange w:id="2872" w:author="raye" w:date="2018-08-10T12:30:00Z">
            <w:rPr>
              <w:rFonts w:ascii="Calibri" w:hAnsi="Calibri"/>
              <w:b w:val="0"/>
              <w:sz w:val="24"/>
              <w:szCs w:val="24"/>
            </w:rPr>
          </w:rPrChange>
        </w:rPr>
        <w:t> </w:t>
      </w:r>
    </w:p>
    <w:p w14:paraId="21B6F705"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873" w:author="raye" w:date="2018-08-10T12:30:00Z">
            <w:rPr>
              <w:rFonts w:ascii="Calibri" w:hAnsi="Calibri"/>
              <w:b w:val="0"/>
              <w:sz w:val="24"/>
              <w:szCs w:val="24"/>
            </w:rPr>
          </w:rPrChange>
        </w:rPr>
      </w:pPr>
      <w:bookmarkStart w:id="2874" w:name="_Toc520839374"/>
      <w:r w:rsidRPr="00B0205A">
        <w:rPr>
          <w:rFonts w:ascii="Times New Roman" w:hAnsi="Times New Roman" w:cs="Times New Roman"/>
          <w:b w:val="0"/>
          <w:sz w:val="24"/>
          <w:szCs w:val="24"/>
          <w:rPrChange w:id="2875" w:author="raye" w:date="2018-08-10T12:30:00Z">
            <w:rPr>
              <w:rFonts w:ascii="Calibri" w:hAnsi="Calibri"/>
              <w:b w:val="0"/>
              <w:sz w:val="24"/>
              <w:szCs w:val="24"/>
            </w:rPr>
          </w:rPrChange>
        </w:rPr>
        <w:t>This service outlined in this SOW do not include the provision of any hardware equipment, software program, hardware equipment maintenance or warranty, software program maintenance or warranty, user (exits) modifications, data handling/conversion, performance tuning, or product exploitation.</w:t>
      </w:r>
      <w:bookmarkEnd w:id="2874"/>
    </w:p>
    <w:p w14:paraId="032F4633"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876" w:author="raye" w:date="2018-08-10T12:30:00Z">
            <w:rPr>
              <w:rFonts w:ascii="Calibri" w:hAnsi="Calibri"/>
              <w:b w:val="0"/>
              <w:sz w:val="24"/>
              <w:szCs w:val="24"/>
            </w:rPr>
          </w:rPrChange>
        </w:rPr>
      </w:pPr>
      <w:bookmarkStart w:id="2877" w:name="_Toc520839375"/>
      <w:r w:rsidRPr="00B0205A">
        <w:rPr>
          <w:rFonts w:ascii="Times New Roman" w:hAnsi="Times New Roman" w:cs="Times New Roman"/>
          <w:b w:val="0"/>
          <w:sz w:val="24"/>
          <w:szCs w:val="24"/>
          <w:rPrChange w:id="2878" w:author="raye" w:date="2018-08-10T12:30:00Z">
            <w:rPr>
              <w:rFonts w:ascii="Calibri" w:hAnsi="Calibri"/>
              <w:b w:val="0"/>
              <w:sz w:val="24"/>
              <w:szCs w:val="24"/>
            </w:rPr>
          </w:rPrChange>
        </w:rPr>
        <w:t>Bank of China New York and the development team are expected to have appropriate resources available during this timeframe to provide necessary actions and responses for completing project.</w:t>
      </w:r>
      <w:bookmarkEnd w:id="2877"/>
      <w:r w:rsidRPr="00B0205A">
        <w:rPr>
          <w:rFonts w:ascii="Times New Roman" w:hAnsi="Times New Roman" w:cs="Times New Roman"/>
          <w:b w:val="0"/>
          <w:sz w:val="24"/>
          <w:szCs w:val="24"/>
          <w:rPrChange w:id="2879" w:author="raye" w:date="2018-08-10T12:30:00Z">
            <w:rPr>
              <w:rFonts w:ascii="Calibri" w:hAnsi="Calibri"/>
              <w:b w:val="0"/>
              <w:sz w:val="24"/>
              <w:szCs w:val="24"/>
            </w:rPr>
          </w:rPrChange>
        </w:rPr>
        <w:t> </w:t>
      </w:r>
    </w:p>
    <w:p w14:paraId="47A4BBAA"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880" w:author="raye" w:date="2018-08-10T12:30:00Z">
            <w:rPr>
              <w:rFonts w:ascii="Calibri" w:hAnsi="Calibri"/>
              <w:b w:val="0"/>
              <w:sz w:val="24"/>
              <w:szCs w:val="24"/>
            </w:rPr>
          </w:rPrChange>
        </w:rPr>
      </w:pPr>
      <w:bookmarkStart w:id="2881" w:name="_Toc520839376"/>
      <w:r w:rsidRPr="00B0205A">
        <w:rPr>
          <w:rFonts w:ascii="Times New Roman" w:hAnsi="Times New Roman" w:cs="Times New Roman"/>
          <w:b w:val="0"/>
          <w:sz w:val="24"/>
          <w:szCs w:val="24"/>
          <w:rPrChange w:id="2882" w:author="raye" w:date="2018-08-10T12:30:00Z">
            <w:rPr>
              <w:rFonts w:ascii="Calibri" w:hAnsi="Calibri"/>
              <w:b w:val="0"/>
              <w:sz w:val="24"/>
              <w:szCs w:val="24"/>
            </w:rPr>
          </w:rPrChange>
        </w:rPr>
        <w:t>Help the development team obtain an understanding of the business problem, the data, and the current process/practice, and provide business requirements. In reverse, help TSD team to solve the business problem,  provide professional opinion, understand system function and manipulation.</w:t>
      </w:r>
      <w:bookmarkEnd w:id="2881"/>
    </w:p>
    <w:p w14:paraId="15C037E3"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883" w:author="raye" w:date="2018-08-10T12:30:00Z">
            <w:rPr>
              <w:rFonts w:ascii="Calibri" w:hAnsi="Calibri"/>
              <w:b w:val="0"/>
              <w:sz w:val="24"/>
              <w:szCs w:val="24"/>
            </w:rPr>
          </w:rPrChange>
        </w:rPr>
      </w:pPr>
      <w:bookmarkStart w:id="2884" w:name="_Toc520839377"/>
      <w:r w:rsidRPr="00B0205A">
        <w:rPr>
          <w:rFonts w:ascii="Times New Roman" w:hAnsi="Times New Roman" w:cs="Times New Roman"/>
          <w:b w:val="0"/>
          <w:sz w:val="24"/>
          <w:szCs w:val="24"/>
          <w:rPrChange w:id="2885" w:author="raye" w:date="2018-08-10T12:30:00Z">
            <w:rPr>
              <w:rFonts w:ascii="Calibri" w:hAnsi="Calibri"/>
              <w:b w:val="0"/>
              <w:sz w:val="24"/>
              <w:szCs w:val="24"/>
            </w:rPr>
          </w:rPrChange>
        </w:rPr>
        <w:t>Provide the necessary operating environment for all equipment delivered, in accordance with the equipment manufacturer’s specifications.</w:t>
      </w:r>
      <w:bookmarkEnd w:id="2884"/>
    </w:p>
    <w:p w14:paraId="0A2CC2C1"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886" w:author="raye" w:date="2018-08-10T12:30:00Z">
            <w:rPr>
              <w:rFonts w:ascii="Calibri" w:hAnsi="Calibri"/>
              <w:b w:val="0"/>
              <w:sz w:val="24"/>
              <w:szCs w:val="24"/>
            </w:rPr>
          </w:rPrChange>
        </w:rPr>
      </w:pPr>
      <w:bookmarkStart w:id="2887" w:name="_Toc520839378"/>
      <w:r w:rsidRPr="00B0205A">
        <w:rPr>
          <w:rFonts w:ascii="Times New Roman" w:hAnsi="Times New Roman" w:cs="Times New Roman"/>
          <w:b w:val="0"/>
          <w:sz w:val="24"/>
          <w:szCs w:val="24"/>
          <w:rPrChange w:id="2888" w:author="raye" w:date="2018-08-10T12:30:00Z">
            <w:rPr>
              <w:rFonts w:ascii="Calibri" w:hAnsi="Calibri"/>
              <w:b w:val="0"/>
              <w:sz w:val="24"/>
              <w:szCs w:val="24"/>
            </w:rPr>
          </w:rPrChange>
        </w:rPr>
        <w:lastRenderedPageBreak/>
        <w:t>This solution assumes Bank of China will use Fircosoft for all OFAC checks and due diligence, replacing Bridger Insights. All subject to changes during the development of the FircoSoft project, which is expected concluded in September 2018.</w:t>
      </w:r>
      <w:bookmarkEnd w:id="2887"/>
    </w:p>
    <w:p w14:paraId="72381DEF"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889" w:author="raye" w:date="2018-08-10T12:30:00Z">
            <w:rPr>
              <w:rFonts w:ascii="Calibri" w:hAnsi="Calibri"/>
              <w:b w:val="0"/>
              <w:sz w:val="24"/>
              <w:szCs w:val="24"/>
            </w:rPr>
          </w:rPrChange>
        </w:rPr>
      </w:pPr>
      <w:bookmarkStart w:id="2890" w:name="_Toc520839379"/>
      <w:r w:rsidRPr="00B0205A">
        <w:rPr>
          <w:rFonts w:ascii="Times New Roman" w:hAnsi="Times New Roman" w:cs="Times New Roman"/>
          <w:b w:val="0"/>
          <w:sz w:val="24"/>
          <w:szCs w:val="24"/>
          <w:rPrChange w:id="2891" w:author="raye" w:date="2018-08-10T12:30:00Z">
            <w:rPr>
              <w:rFonts w:ascii="Calibri" w:hAnsi="Calibri"/>
              <w:b w:val="0"/>
              <w:sz w:val="24"/>
              <w:szCs w:val="24"/>
            </w:rPr>
          </w:rPrChange>
        </w:rPr>
        <w:t>The proposed solution will not have a management reporting functionality in this phase.</w:t>
      </w:r>
      <w:bookmarkEnd w:id="2890"/>
    </w:p>
    <w:p w14:paraId="6DE14006"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892" w:author="raye" w:date="2018-08-10T12:30:00Z">
            <w:rPr>
              <w:rFonts w:ascii="Calibri" w:hAnsi="Calibri"/>
              <w:b w:val="0"/>
              <w:sz w:val="24"/>
              <w:szCs w:val="24"/>
            </w:rPr>
          </w:rPrChange>
        </w:rPr>
      </w:pPr>
      <w:bookmarkStart w:id="2893" w:name="_Toc520839380"/>
      <w:r w:rsidRPr="00B0205A">
        <w:rPr>
          <w:rFonts w:ascii="Times New Roman" w:hAnsi="Times New Roman" w:cs="Times New Roman"/>
          <w:b w:val="0"/>
          <w:sz w:val="24"/>
          <w:szCs w:val="24"/>
          <w:rPrChange w:id="2894" w:author="raye" w:date="2018-08-10T12:30:00Z">
            <w:rPr>
              <w:rFonts w:ascii="Calibri" w:hAnsi="Calibri"/>
              <w:b w:val="0"/>
              <w:sz w:val="24"/>
              <w:szCs w:val="24"/>
            </w:rPr>
          </w:rPrChange>
        </w:rPr>
        <w:t>The BoC Trade Finance AML system will adopt the GLS developed look and feel, similar to the AML Intelligence Solution.</w:t>
      </w:r>
      <w:bookmarkEnd w:id="2893"/>
    </w:p>
    <w:p w14:paraId="75621D17"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895" w:author="raye" w:date="2018-08-10T12:30:00Z">
            <w:rPr>
              <w:rFonts w:ascii="Calibri" w:hAnsi="Calibri"/>
              <w:b w:val="0"/>
              <w:sz w:val="24"/>
              <w:szCs w:val="24"/>
            </w:rPr>
          </w:rPrChange>
        </w:rPr>
      </w:pPr>
      <w:bookmarkStart w:id="2896" w:name="_Toc520839381"/>
      <w:r w:rsidRPr="00B0205A">
        <w:rPr>
          <w:rFonts w:ascii="Times New Roman" w:hAnsi="Times New Roman" w:cs="Times New Roman"/>
          <w:b w:val="0"/>
          <w:sz w:val="24"/>
          <w:szCs w:val="24"/>
          <w:rPrChange w:id="2897" w:author="raye" w:date="2018-08-10T12:30:00Z">
            <w:rPr>
              <w:rFonts w:ascii="Calibri" w:hAnsi="Calibri"/>
              <w:b w:val="0"/>
              <w:sz w:val="24"/>
              <w:szCs w:val="24"/>
            </w:rPr>
          </w:rPrChange>
        </w:rPr>
        <w:t>Utilization of architectural components listed in the Technical Solution Document will be used, and development team retains the right to change an architectural component due to functionality or environment requirements.</w:t>
      </w:r>
      <w:bookmarkEnd w:id="2896"/>
    </w:p>
    <w:p w14:paraId="5002DF62"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898" w:author="raye" w:date="2018-08-10T12:30:00Z">
            <w:rPr>
              <w:rFonts w:ascii="Calibri" w:hAnsi="Calibri"/>
              <w:b w:val="0"/>
              <w:sz w:val="24"/>
              <w:szCs w:val="24"/>
            </w:rPr>
          </w:rPrChange>
        </w:rPr>
      </w:pPr>
      <w:bookmarkStart w:id="2899" w:name="_Toc520839382"/>
      <w:r w:rsidRPr="00B0205A">
        <w:rPr>
          <w:rFonts w:ascii="Times New Roman" w:hAnsi="Times New Roman" w:cs="Times New Roman"/>
          <w:b w:val="0"/>
          <w:sz w:val="24"/>
          <w:szCs w:val="24"/>
          <w:rPrChange w:id="2900" w:author="raye" w:date="2018-08-10T12:30:00Z">
            <w:rPr>
              <w:rFonts w:ascii="Calibri" w:hAnsi="Calibri"/>
              <w:b w:val="0"/>
              <w:sz w:val="24"/>
              <w:szCs w:val="24"/>
            </w:rPr>
          </w:rPrChange>
        </w:rPr>
        <w:t>BoC will provide the Excel files which will be maintained in the UI interface in the future. Previously, “Jack” was to provide this information.</w:t>
      </w:r>
      <w:bookmarkEnd w:id="2899"/>
    </w:p>
    <w:p w14:paraId="19409F53"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901" w:author="raye" w:date="2018-08-10T12:30:00Z">
            <w:rPr>
              <w:rFonts w:ascii="Calibri" w:hAnsi="Calibri"/>
              <w:b w:val="0"/>
              <w:sz w:val="24"/>
              <w:szCs w:val="24"/>
            </w:rPr>
          </w:rPrChange>
        </w:rPr>
      </w:pPr>
      <w:bookmarkStart w:id="2902" w:name="_Toc520839383"/>
      <w:r w:rsidRPr="00B0205A">
        <w:rPr>
          <w:rFonts w:ascii="Times New Roman" w:hAnsi="Times New Roman" w:cs="Times New Roman"/>
          <w:b w:val="0"/>
          <w:sz w:val="24"/>
          <w:szCs w:val="24"/>
          <w:rPrChange w:id="2903" w:author="raye" w:date="2018-08-10T12:30:00Z">
            <w:rPr>
              <w:rFonts w:ascii="Calibri" w:hAnsi="Calibri"/>
              <w:b w:val="0"/>
              <w:sz w:val="24"/>
              <w:szCs w:val="24"/>
            </w:rPr>
          </w:rPrChange>
        </w:rPr>
        <w:t>BoC will provide access to an information source where Trade Finance customer information can be retrieved.</w:t>
      </w:r>
      <w:bookmarkEnd w:id="2902"/>
    </w:p>
    <w:p w14:paraId="5F2CFC22"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904" w:author="raye" w:date="2018-08-10T12:30:00Z">
            <w:rPr>
              <w:rFonts w:ascii="Calibri" w:hAnsi="Calibri"/>
              <w:b w:val="0"/>
              <w:sz w:val="24"/>
              <w:szCs w:val="24"/>
            </w:rPr>
          </w:rPrChange>
        </w:rPr>
      </w:pPr>
      <w:bookmarkStart w:id="2905" w:name="_Toc520839384"/>
      <w:r w:rsidRPr="00B0205A">
        <w:rPr>
          <w:rFonts w:ascii="Times New Roman" w:hAnsi="Times New Roman" w:cs="Times New Roman"/>
          <w:b w:val="0"/>
          <w:sz w:val="24"/>
          <w:szCs w:val="24"/>
          <w:rPrChange w:id="2906" w:author="raye" w:date="2018-08-10T12:30:00Z">
            <w:rPr>
              <w:rFonts w:ascii="Calibri" w:hAnsi="Calibri"/>
              <w:b w:val="0"/>
              <w:sz w:val="24"/>
              <w:szCs w:val="24"/>
            </w:rPr>
          </w:rPrChange>
        </w:rPr>
        <w:t>The system is being built for U.S. branches.</w:t>
      </w:r>
      <w:bookmarkEnd w:id="2905"/>
    </w:p>
    <w:p w14:paraId="5BD17B0B"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907" w:author="raye" w:date="2018-08-10T12:30:00Z">
            <w:rPr>
              <w:rFonts w:ascii="Calibri" w:hAnsi="Calibri"/>
              <w:b w:val="0"/>
              <w:sz w:val="24"/>
              <w:szCs w:val="24"/>
            </w:rPr>
          </w:rPrChange>
        </w:rPr>
      </w:pPr>
      <w:bookmarkStart w:id="2908" w:name="_Toc520839385"/>
      <w:r w:rsidRPr="00B0205A">
        <w:rPr>
          <w:rFonts w:ascii="Times New Roman" w:hAnsi="Times New Roman" w:cs="Times New Roman"/>
          <w:b w:val="0"/>
          <w:sz w:val="24"/>
          <w:szCs w:val="24"/>
          <w:rPrChange w:id="2909" w:author="raye" w:date="2018-08-10T12:30:00Z">
            <w:rPr>
              <w:rFonts w:ascii="Calibri" w:hAnsi="Calibri"/>
              <w:b w:val="0"/>
              <w:sz w:val="24"/>
              <w:szCs w:val="24"/>
            </w:rPr>
          </w:rPrChange>
        </w:rPr>
        <w:t>This newly-built Trade Finance tool will require use of and access to paid API’s.</w:t>
      </w:r>
      <w:bookmarkEnd w:id="2908"/>
    </w:p>
    <w:p w14:paraId="0E6A34E8"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910" w:author="raye" w:date="2018-08-10T12:30:00Z">
            <w:rPr>
              <w:rFonts w:ascii="Calibri" w:hAnsi="Calibri"/>
              <w:b w:val="0"/>
              <w:sz w:val="24"/>
              <w:szCs w:val="24"/>
            </w:rPr>
          </w:rPrChange>
        </w:rPr>
      </w:pPr>
      <w:bookmarkStart w:id="2911" w:name="_Toc520839386"/>
      <w:r w:rsidRPr="00B0205A">
        <w:rPr>
          <w:rFonts w:ascii="Times New Roman" w:hAnsi="Times New Roman" w:cs="Times New Roman"/>
          <w:b w:val="0"/>
          <w:sz w:val="24"/>
          <w:szCs w:val="24"/>
          <w:rPrChange w:id="2912" w:author="raye" w:date="2018-08-10T12:30:00Z">
            <w:rPr>
              <w:rFonts w:ascii="Calibri" w:hAnsi="Calibri"/>
              <w:b w:val="0"/>
              <w:sz w:val="24"/>
              <w:szCs w:val="24"/>
            </w:rPr>
          </w:rPrChange>
        </w:rPr>
        <w:t>Test preparation and execution for system and user acceptance testing.</w:t>
      </w:r>
      <w:bookmarkEnd w:id="2911"/>
    </w:p>
    <w:p w14:paraId="1B7C6EF1"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913" w:author="raye" w:date="2018-08-10T12:30:00Z">
            <w:rPr>
              <w:rFonts w:ascii="Calibri" w:hAnsi="Calibri"/>
              <w:b w:val="0"/>
              <w:sz w:val="24"/>
              <w:szCs w:val="24"/>
            </w:rPr>
          </w:rPrChange>
        </w:rPr>
      </w:pPr>
      <w:bookmarkStart w:id="2914" w:name="_Toc520839387"/>
      <w:r w:rsidRPr="00B0205A">
        <w:rPr>
          <w:rFonts w:ascii="Times New Roman" w:hAnsi="Times New Roman" w:cs="Times New Roman"/>
          <w:b w:val="0"/>
          <w:sz w:val="24"/>
          <w:szCs w:val="24"/>
          <w:rPrChange w:id="2915" w:author="raye" w:date="2018-08-10T12:30:00Z">
            <w:rPr>
              <w:rFonts w:ascii="Calibri" w:hAnsi="Calibri"/>
              <w:b w:val="0"/>
              <w:sz w:val="24"/>
              <w:szCs w:val="24"/>
            </w:rPr>
          </w:rPrChange>
        </w:rPr>
        <w:t>A decrease in development and testing resources by 50% after Sprint 9, as planned by the development team.</w:t>
      </w:r>
      <w:bookmarkEnd w:id="2914"/>
    </w:p>
    <w:p w14:paraId="0FB8D20B"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916" w:author="raye" w:date="2018-08-10T12:30:00Z">
            <w:rPr>
              <w:rFonts w:ascii="Calibri" w:hAnsi="Calibri"/>
              <w:b w:val="0"/>
              <w:sz w:val="24"/>
              <w:szCs w:val="24"/>
            </w:rPr>
          </w:rPrChange>
        </w:rPr>
      </w:pPr>
      <w:bookmarkStart w:id="2917" w:name="_Toc520839388"/>
      <w:r w:rsidRPr="00B0205A">
        <w:rPr>
          <w:rFonts w:ascii="Times New Roman" w:hAnsi="Times New Roman" w:cs="Times New Roman"/>
          <w:b w:val="0"/>
          <w:sz w:val="24"/>
          <w:szCs w:val="24"/>
          <w:rPrChange w:id="2918" w:author="raye" w:date="2018-08-10T12:30:00Z">
            <w:rPr>
              <w:rFonts w:ascii="Calibri" w:hAnsi="Calibri"/>
              <w:b w:val="0"/>
              <w:sz w:val="24"/>
              <w:szCs w:val="24"/>
            </w:rPr>
          </w:rPrChange>
        </w:rPr>
        <w:t>Requirement stability and sign-off prior to the beginning of development.</w:t>
      </w:r>
      <w:bookmarkEnd w:id="2917"/>
    </w:p>
    <w:p w14:paraId="405EB634"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919" w:author="raye" w:date="2018-08-10T12:30:00Z">
            <w:rPr>
              <w:rFonts w:ascii="Calibri" w:hAnsi="Calibri"/>
              <w:b w:val="0"/>
              <w:sz w:val="24"/>
              <w:szCs w:val="24"/>
            </w:rPr>
          </w:rPrChange>
        </w:rPr>
      </w:pPr>
      <w:bookmarkStart w:id="2920" w:name="_Toc520839389"/>
      <w:r w:rsidRPr="00B0205A">
        <w:rPr>
          <w:rFonts w:ascii="Times New Roman" w:hAnsi="Times New Roman" w:cs="Times New Roman"/>
          <w:b w:val="0"/>
          <w:sz w:val="24"/>
          <w:szCs w:val="24"/>
          <w:rPrChange w:id="2921" w:author="raye" w:date="2018-08-10T12:30:00Z">
            <w:rPr>
              <w:rFonts w:ascii="Calibri" w:hAnsi="Calibri"/>
              <w:b w:val="0"/>
              <w:sz w:val="24"/>
              <w:szCs w:val="24"/>
            </w:rPr>
          </w:rPrChange>
        </w:rPr>
        <w:t>Bank of China support and owning of Regulatory Compliance Validation and Post-Go Live Monitoring.</w:t>
      </w:r>
      <w:bookmarkEnd w:id="2920"/>
    </w:p>
    <w:p w14:paraId="0C80CA4D"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922" w:author="raye" w:date="2018-08-10T12:30:00Z">
            <w:rPr>
              <w:rFonts w:ascii="Calibri" w:hAnsi="Calibri"/>
              <w:b w:val="0"/>
              <w:sz w:val="24"/>
              <w:szCs w:val="24"/>
            </w:rPr>
          </w:rPrChange>
        </w:rPr>
      </w:pPr>
      <w:bookmarkStart w:id="2923" w:name="_Toc520839390"/>
      <w:r w:rsidRPr="00B0205A">
        <w:rPr>
          <w:rFonts w:ascii="Times New Roman" w:hAnsi="Times New Roman" w:cs="Times New Roman"/>
          <w:b w:val="0"/>
          <w:sz w:val="24"/>
          <w:szCs w:val="24"/>
          <w:rPrChange w:id="2924" w:author="raye" w:date="2018-08-10T12:30:00Z">
            <w:rPr>
              <w:rFonts w:ascii="Calibri" w:hAnsi="Calibri"/>
              <w:b w:val="0"/>
              <w:sz w:val="24"/>
              <w:szCs w:val="24"/>
            </w:rPr>
          </w:rPrChange>
        </w:rPr>
        <w:t>Acquisition and installation of architectural components in Bank of China’s environment.</w:t>
      </w:r>
      <w:bookmarkEnd w:id="2923"/>
    </w:p>
    <w:p w14:paraId="43DDA48B"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925" w:author="raye" w:date="2018-08-10T12:30:00Z">
            <w:rPr>
              <w:rFonts w:ascii="Calibri" w:hAnsi="Calibri"/>
              <w:b w:val="0"/>
              <w:sz w:val="24"/>
              <w:szCs w:val="24"/>
            </w:rPr>
          </w:rPrChange>
        </w:rPr>
      </w:pPr>
      <w:bookmarkStart w:id="2926" w:name="_Toc520839391"/>
      <w:r w:rsidRPr="00B0205A">
        <w:rPr>
          <w:rFonts w:ascii="Times New Roman" w:hAnsi="Times New Roman" w:cs="Times New Roman"/>
          <w:b w:val="0"/>
          <w:sz w:val="24"/>
          <w:szCs w:val="24"/>
          <w:rPrChange w:id="2927" w:author="raye" w:date="2018-08-10T12:30:00Z">
            <w:rPr>
              <w:rFonts w:ascii="Calibri" w:hAnsi="Calibri"/>
              <w:b w:val="0"/>
              <w:sz w:val="24"/>
              <w:szCs w:val="24"/>
            </w:rPr>
          </w:rPrChange>
        </w:rPr>
        <w:t>Configuration of space in Bank of China’s source code management repository.</w:t>
      </w:r>
      <w:bookmarkEnd w:id="2926"/>
    </w:p>
    <w:p w14:paraId="28FE47A8"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928" w:author="raye" w:date="2018-08-10T12:30:00Z">
            <w:rPr>
              <w:rFonts w:ascii="Calibri" w:hAnsi="Calibri"/>
              <w:b w:val="0"/>
              <w:sz w:val="24"/>
              <w:szCs w:val="24"/>
            </w:rPr>
          </w:rPrChange>
        </w:rPr>
      </w:pPr>
      <w:bookmarkStart w:id="2929" w:name="_Toc520839392"/>
      <w:r w:rsidRPr="00B0205A">
        <w:rPr>
          <w:rFonts w:ascii="Times New Roman" w:hAnsi="Times New Roman" w:cs="Times New Roman"/>
          <w:b w:val="0"/>
          <w:sz w:val="24"/>
          <w:szCs w:val="24"/>
          <w:rPrChange w:id="2930" w:author="raye" w:date="2018-08-10T12:30:00Z">
            <w:rPr>
              <w:rFonts w:ascii="Calibri" w:hAnsi="Calibri"/>
              <w:b w:val="0"/>
              <w:sz w:val="24"/>
              <w:szCs w:val="24"/>
            </w:rPr>
          </w:rPrChange>
        </w:rPr>
        <w:t>Provision of deployment automation and DevOps environment.</w:t>
      </w:r>
      <w:bookmarkEnd w:id="2929"/>
    </w:p>
    <w:p w14:paraId="3E0FC5BB"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931" w:author="raye" w:date="2018-08-10T12:30:00Z">
            <w:rPr>
              <w:rFonts w:ascii="Calibri" w:hAnsi="Calibri"/>
              <w:b w:val="0"/>
              <w:sz w:val="24"/>
              <w:szCs w:val="24"/>
            </w:rPr>
          </w:rPrChange>
        </w:rPr>
      </w:pPr>
      <w:bookmarkStart w:id="2932" w:name="_Toc520839393"/>
      <w:r w:rsidRPr="00B0205A">
        <w:rPr>
          <w:rFonts w:ascii="Times New Roman" w:hAnsi="Times New Roman" w:cs="Times New Roman"/>
          <w:b w:val="0"/>
          <w:sz w:val="24"/>
          <w:szCs w:val="24"/>
          <w:rPrChange w:id="2933" w:author="raye" w:date="2018-08-10T12:30:00Z">
            <w:rPr>
              <w:rFonts w:ascii="Calibri" w:hAnsi="Calibri"/>
              <w:b w:val="0"/>
              <w:sz w:val="24"/>
              <w:szCs w:val="24"/>
            </w:rPr>
          </w:rPrChange>
        </w:rPr>
        <w:t>Provision of System Testing and UAT Servers (web, application, and database).</w:t>
      </w:r>
      <w:bookmarkEnd w:id="2932"/>
    </w:p>
    <w:p w14:paraId="7E217EA2"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934" w:author="raye" w:date="2018-08-10T12:30:00Z">
            <w:rPr>
              <w:rFonts w:ascii="Calibri" w:hAnsi="Calibri"/>
              <w:b w:val="0"/>
              <w:sz w:val="24"/>
              <w:szCs w:val="24"/>
            </w:rPr>
          </w:rPrChange>
        </w:rPr>
      </w:pPr>
      <w:bookmarkStart w:id="2935" w:name="_Toc520839394"/>
      <w:r w:rsidRPr="00B0205A">
        <w:rPr>
          <w:rFonts w:ascii="Times New Roman" w:hAnsi="Times New Roman" w:cs="Times New Roman"/>
          <w:b w:val="0"/>
          <w:sz w:val="24"/>
          <w:szCs w:val="24"/>
          <w:rPrChange w:id="2936" w:author="raye" w:date="2018-08-10T12:30:00Z">
            <w:rPr>
              <w:rFonts w:ascii="Calibri" w:hAnsi="Calibri"/>
              <w:b w:val="0"/>
              <w:sz w:val="24"/>
              <w:szCs w:val="24"/>
            </w:rPr>
          </w:rPrChange>
        </w:rPr>
        <w:t xml:space="preserve">Provision of Bank of China Java script library and visual design </w:t>
      </w:r>
      <w:r w:rsidRPr="00B0205A">
        <w:rPr>
          <w:rFonts w:ascii="Times New Roman" w:hAnsi="Times New Roman" w:cs="Times New Roman"/>
          <w:b w:val="0"/>
          <w:sz w:val="24"/>
          <w:szCs w:val="24"/>
          <w:rPrChange w:id="2937" w:author="raye" w:date="2018-08-10T12:30:00Z">
            <w:rPr>
              <w:rFonts w:ascii="Calibri" w:hAnsi="Calibri"/>
              <w:b w:val="0"/>
              <w:sz w:val="24"/>
              <w:szCs w:val="24"/>
            </w:rPr>
          </w:rPrChange>
        </w:rPr>
        <w:lastRenderedPageBreak/>
        <w:t>standards.</w:t>
      </w:r>
      <w:bookmarkEnd w:id="2935"/>
    </w:p>
    <w:p w14:paraId="6603F5AD"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938" w:author="raye" w:date="2018-08-10T12:30:00Z">
            <w:rPr>
              <w:rFonts w:ascii="Calibri" w:hAnsi="Calibri"/>
              <w:b w:val="0"/>
              <w:sz w:val="24"/>
              <w:szCs w:val="24"/>
            </w:rPr>
          </w:rPrChange>
        </w:rPr>
      </w:pPr>
      <w:bookmarkStart w:id="2939" w:name="_Toc520839395"/>
      <w:r w:rsidRPr="00B0205A">
        <w:rPr>
          <w:rFonts w:ascii="Times New Roman" w:hAnsi="Times New Roman" w:cs="Times New Roman"/>
          <w:b w:val="0"/>
          <w:sz w:val="24"/>
          <w:szCs w:val="24"/>
          <w:rPrChange w:id="2940" w:author="raye" w:date="2018-08-10T12:30:00Z">
            <w:rPr>
              <w:rFonts w:ascii="Calibri" w:hAnsi="Calibri"/>
              <w:b w:val="0"/>
              <w:sz w:val="24"/>
              <w:szCs w:val="24"/>
            </w:rPr>
          </w:rPrChange>
        </w:rPr>
        <w:t>A development and testing environment are necessary for the migration of code builds to Bank of China during Sprints.</w:t>
      </w:r>
      <w:bookmarkEnd w:id="2939"/>
    </w:p>
    <w:p w14:paraId="40F4CC2F"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941" w:author="raye" w:date="2018-08-10T12:30:00Z">
            <w:rPr>
              <w:rFonts w:ascii="Calibri" w:hAnsi="Calibri"/>
              <w:b w:val="0"/>
              <w:sz w:val="24"/>
              <w:szCs w:val="24"/>
            </w:rPr>
          </w:rPrChange>
        </w:rPr>
      </w:pPr>
      <w:bookmarkStart w:id="2942" w:name="_Toc520839396"/>
      <w:r w:rsidRPr="00B0205A">
        <w:rPr>
          <w:rFonts w:ascii="Times New Roman" w:hAnsi="Times New Roman" w:cs="Times New Roman"/>
          <w:b w:val="0"/>
          <w:sz w:val="24"/>
          <w:szCs w:val="24"/>
          <w:rPrChange w:id="2943" w:author="raye" w:date="2018-08-10T12:30:00Z">
            <w:rPr>
              <w:rFonts w:ascii="Calibri" w:hAnsi="Calibri"/>
              <w:b w:val="0"/>
              <w:sz w:val="24"/>
              <w:szCs w:val="24"/>
            </w:rPr>
          </w:rPrChange>
        </w:rPr>
        <w:t>Approval, acquisition and installation of recommended architectural components.</w:t>
      </w:r>
      <w:bookmarkEnd w:id="2942"/>
    </w:p>
    <w:p w14:paraId="0A49F4DA"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944" w:author="raye" w:date="2018-08-10T12:30:00Z">
            <w:rPr>
              <w:rFonts w:ascii="Calibri" w:hAnsi="Calibri"/>
              <w:b w:val="0"/>
              <w:sz w:val="24"/>
              <w:szCs w:val="24"/>
            </w:rPr>
          </w:rPrChange>
        </w:rPr>
      </w:pPr>
      <w:bookmarkStart w:id="2945" w:name="_Toc520839397"/>
      <w:r w:rsidRPr="00B0205A">
        <w:rPr>
          <w:rFonts w:ascii="Times New Roman" w:hAnsi="Times New Roman" w:cs="Times New Roman"/>
          <w:b w:val="0"/>
          <w:sz w:val="24"/>
          <w:szCs w:val="24"/>
          <w:rPrChange w:id="2946" w:author="raye" w:date="2018-08-10T12:30:00Z">
            <w:rPr>
              <w:rFonts w:ascii="Calibri" w:hAnsi="Calibri"/>
              <w:b w:val="0"/>
              <w:sz w:val="24"/>
              <w:szCs w:val="24"/>
            </w:rPr>
          </w:rPrChange>
        </w:rPr>
        <w:t>TSD is responsible for submitting business requirements but not technical requirements in this BRD.</w:t>
      </w:r>
      <w:bookmarkEnd w:id="2945"/>
    </w:p>
    <w:p w14:paraId="52431780" w14:textId="77777777" w:rsidR="00530233" w:rsidRPr="00B0205A" w:rsidRDefault="00530233" w:rsidP="00022A05">
      <w:pPr>
        <w:pStyle w:val="3"/>
        <w:keepNext w:val="0"/>
        <w:keepLines w:val="0"/>
        <w:numPr>
          <w:ilvl w:val="2"/>
          <w:numId w:val="17"/>
        </w:numPr>
        <w:spacing w:before="0" w:after="120" w:line="240" w:lineRule="auto"/>
        <w:rPr>
          <w:rFonts w:ascii="Times New Roman" w:hAnsi="Times New Roman" w:cs="Times New Roman"/>
          <w:b w:val="0"/>
          <w:sz w:val="24"/>
          <w:szCs w:val="24"/>
          <w:rPrChange w:id="2947" w:author="raye" w:date="2018-08-10T12:30:00Z">
            <w:rPr>
              <w:rFonts w:ascii="Calibri" w:hAnsi="Calibri"/>
              <w:b w:val="0"/>
              <w:sz w:val="24"/>
              <w:szCs w:val="24"/>
            </w:rPr>
          </w:rPrChange>
        </w:rPr>
      </w:pPr>
      <w:bookmarkStart w:id="2948" w:name="_Toc520839398"/>
      <w:r w:rsidRPr="00B0205A">
        <w:rPr>
          <w:rFonts w:ascii="Times New Roman" w:hAnsi="Times New Roman" w:cs="Times New Roman"/>
          <w:b w:val="0"/>
          <w:sz w:val="24"/>
          <w:szCs w:val="24"/>
          <w:rPrChange w:id="2949" w:author="raye" w:date="2018-08-10T12:30:00Z">
            <w:rPr>
              <w:rFonts w:ascii="Calibri" w:hAnsi="Calibri"/>
              <w:b w:val="0"/>
              <w:sz w:val="24"/>
              <w:szCs w:val="24"/>
            </w:rPr>
          </w:rPrChange>
        </w:rPr>
        <w:t>The Trade Finance AML System (TF AML) should be reviewed by an independent party before being putting into production. This compliance focused review, should be conducted by the LCD or a consultant firm agreed upon by the LCD, is to confirm the limitations, the architecture, the accuracy rates, the efficiency of the System. More importantly the review is to test the evidences returned by the TF AML and logic behind those evidences are sufficient to answer Transaction Risk Mitigation Check List 35 questions, either manually, semi-automatically or automatically. The reason for such a review is because although all answers or results from the TF AML are supposed to be reviewed and judged manually, when employing an automated system, sooner or later, human will inevitably rely on the system, and hence a level of comfort must be obtained from the system before implementation.</w:t>
      </w:r>
      <w:bookmarkEnd w:id="2948"/>
    </w:p>
    <w:p w14:paraId="72E96E33" w14:textId="77777777" w:rsidR="00530233" w:rsidRPr="00B0205A" w:rsidRDefault="00530233" w:rsidP="00530233">
      <w:pPr>
        <w:spacing w:line="360" w:lineRule="auto"/>
        <w:ind w:left="635"/>
        <w:rPr>
          <w:rFonts w:ascii="Times New Roman" w:hAnsi="Times New Roman" w:cs="Times New Roman"/>
          <w:i/>
          <w:sz w:val="24"/>
          <w:szCs w:val="24"/>
          <w:rPrChange w:id="2950" w:author="raye" w:date="2018-08-10T12:30:00Z">
            <w:rPr>
              <w:i/>
              <w:sz w:val="24"/>
              <w:szCs w:val="24"/>
            </w:rPr>
          </w:rPrChange>
        </w:rPr>
      </w:pPr>
    </w:p>
    <w:p w14:paraId="187ABF5F" w14:textId="4016F56C" w:rsidR="00492879" w:rsidRPr="00B0205A" w:rsidRDefault="00492879" w:rsidP="00BA2F11">
      <w:pPr>
        <w:spacing w:line="360" w:lineRule="auto"/>
        <w:ind w:left="635"/>
        <w:rPr>
          <w:rFonts w:ascii="Times New Roman" w:hAnsi="Times New Roman" w:cs="Times New Roman"/>
          <w:i/>
          <w:sz w:val="24"/>
          <w:szCs w:val="24"/>
          <w:rPrChange w:id="2951" w:author="raye" w:date="2018-08-10T12:30:00Z">
            <w:rPr>
              <w:i/>
              <w:sz w:val="24"/>
              <w:szCs w:val="24"/>
            </w:rPr>
          </w:rPrChange>
        </w:rPr>
      </w:pPr>
    </w:p>
    <w:p w14:paraId="453A2DC0" w14:textId="244248C7" w:rsidR="00530233" w:rsidRPr="00B0205A" w:rsidRDefault="00492879" w:rsidP="005255B7">
      <w:pPr>
        <w:pStyle w:val="32"/>
        <w:rPr>
          <w:rPrChange w:id="2952" w:author="raye" w:date="2018-08-10T12:30:00Z">
            <w:rPr/>
          </w:rPrChange>
        </w:rPr>
        <w:pPrChange w:id="2953" w:author="raye" w:date="2018-08-10T20:06:00Z">
          <w:pPr/>
        </w:pPrChange>
      </w:pPr>
      <w:bookmarkStart w:id="2954" w:name="_Toc402968002"/>
      <w:r w:rsidRPr="00E403FE">
        <w:t>1.2. Requirement Brief</w:t>
      </w:r>
      <w:bookmarkEnd w:id="2954"/>
    </w:p>
    <w:p w14:paraId="476AA60D" w14:textId="77777777" w:rsidR="00530233" w:rsidRPr="00B0205A" w:rsidRDefault="00530233" w:rsidP="00530233">
      <w:pPr>
        <w:widowControl/>
        <w:spacing w:line="276" w:lineRule="auto"/>
        <w:jc w:val="left"/>
        <w:rPr>
          <w:rFonts w:ascii="Times New Roman" w:hAnsi="Times New Roman" w:cs="Times New Roman"/>
          <w:i/>
          <w:sz w:val="24"/>
          <w:szCs w:val="24"/>
          <w:rPrChange w:id="2955" w:author="raye" w:date="2018-08-10T12:30:00Z">
            <w:rPr>
              <w:i/>
              <w:sz w:val="24"/>
              <w:szCs w:val="24"/>
            </w:rPr>
          </w:rPrChange>
        </w:rPr>
      </w:pPr>
      <w:bookmarkStart w:id="2956" w:name="_Toc512250190"/>
      <w:bookmarkStart w:id="2957" w:name="_Toc512250450"/>
      <w:bookmarkStart w:id="2958" w:name="_Toc512421533"/>
      <w:bookmarkStart w:id="2959" w:name="_Toc512865718"/>
      <w:bookmarkStart w:id="2960" w:name="_Toc513461435"/>
      <w:bookmarkStart w:id="2961" w:name="_Toc513475391"/>
      <w:bookmarkStart w:id="2962" w:name="_Toc510773915"/>
      <w:r w:rsidRPr="00B0205A">
        <w:rPr>
          <w:rFonts w:ascii="Times New Roman" w:hAnsi="Times New Roman" w:cs="Times New Roman"/>
          <w:i/>
          <w:sz w:val="24"/>
          <w:szCs w:val="24"/>
          <w:rPrChange w:id="2963" w:author="raye" w:date="2018-08-10T12:30:00Z">
            <w:rPr>
              <w:i/>
              <w:sz w:val="24"/>
              <w:szCs w:val="24"/>
            </w:rPr>
          </w:rPrChange>
        </w:rPr>
        <w:t>BoC and development team will work together to jointly define the success criteria. Below are typical examples that development team has utilized as success criteria with other clients.</w:t>
      </w:r>
    </w:p>
    <w:p w14:paraId="61711551" w14:textId="77777777" w:rsidR="00530233" w:rsidRPr="00B0205A" w:rsidRDefault="00530233" w:rsidP="00022A05">
      <w:pPr>
        <w:numPr>
          <w:ilvl w:val="0"/>
          <w:numId w:val="20"/>
        </w:numPr>
        <w:spacing w:line="276" w:lineRule="auto"/>
        <w:rPr>
          <w:rFonts w:ascii="Times New Roman" w:hAnsi="Times New Roman" w:cs="Times New Roman"/>
          <w:sz w:val="24"/>
          <w:szCs w:val="24"/>
          <w:rPrChange w:id="2964" w:author="raye" w:date="2018-08-10T12:30:00Z">
            <w:rPr>
              <w:sz w:val="24"/>
              <w:szCs w:val="24"/>
            </w:rPr>
          </w:rPrChange>
        </w:rPr>
      </w:pPr>
      <w:r w:rsidRPr="00B0205A">
        <w:rPr>
          <w:rFonts w:ascii="Times New Roman" w:hAnsi="Times New Roman" w:cs="Times New Roman"/>
          <w:sz w:val="24"/>
          <w:szCs w:val="24"/>
          <w:rPrChange w:id="2965" w:author="raye" w:date="2018-08-10T12:30:00Z">
            <w:rPr>
              <w:sz w:val="24"/>
              <w:szCs w:val="24"/>
            </w:rPr>
          </w:rPrChange>
        </w:rPr>
        <w:t>Increase efficiency by X%, in terms of time saved in processing of each transaction, by automating Trade Finance and reducing manual effort</w:t>
      </w:r>
    </w:p>
    <w:p w14:paraId="4A4BA109" w14:textId="77777777" w:rsidR="00530233" w:rsidRPr="00B0205A" w:rsidRDefault="00530233" w:rsidP="00022A05">
      <w:pPr>
        <w:numPr>
          <w:ilvl w:val="0"/>
          <w:numId w:val="20"/>
        </w:numPr>
        <w:spacing w:line="276" w:lineRule="auto"/>
        <w:rPr>
          <w:rFonts w:ascii="Times New Roman" w:hAnsi="Times New Roman" w:cs="Times New Roman"/>
          <w:sz w:val="24"/>
          <w:szCs w:val="24"/>
          <w:rPrChange w:id="2966" w:author="raye" w:date="2018-08-10T12:30:00Z">
            <w:rPr>
              <w:sz w:val="24"/>
              <w:szCs w:val="24"/>
            </w:rPr>
          </w:rPrChange>
        </w:rPr>
      </w:pPr>
      <w:r w:rsidRPr="00B0205A">
        <w:rPr>
          <w:rFonts w:ascii="Times New Roman" w:hAnsi="Times New Roman" w:cs="Times New Roman"/>
          <w:sz w:val="24"/>
          <w:szCs w:val="24"/>
          <w:rPrChange w:id="2967" w:author="raye" w:date="2018-08-10T12:30:00Z">
            <w:rPr>
              <w:sz w:val="24"/>
              <w:szCs w:val="24"/>
            </w:rPr>
          </w:rPrChange>
        </w:rPr>
        <w:t>Maintain digital copies of Trade Finance documents in a central repository for easy access</w:t>
      </w:r>
    </w:p>
    <w:p w14:paraId="526DC397" w14:textId="77777777" w:rsidR="00530233" w:rsidRPr="00B0205A" w:rsidRDefault="00530233" w:rsidP="00022A05">
      <w:pPr>
        <w:numPr>
          <w:ilvl w:val="0"/>
          <w:numId w:val="20"/>
        </w:numPr>
        <w:spacing w:line="276" w:lineRule="auto"/>
        <w:rPr>
          <w:rFonts w:ascii="Times New Roman" w:hAnsi="Times New Roman" w:cs="Times New Roman"/>
          <w:sz w:val="24"/>
          <w:szCs w:val="24"/>
          <w:rPrChange w:id="2968" w:author="raye" w:date="2018-08-10T12:30:00Z">
            <w:rPr>
              <w:sz w:val="24"/>
              <w:szCs w:val="24"/>
            </w:rPr>
          </w:rPrChange>
        </w:rPr>
      </w:pPr>
      <w:r w:rsidRPr="00B0205A">
        <w:rPr>
          <w:rFonts w:ascii="Times New Roman" w:hAnsi="Times New Roman" w:cs="Times New Roman"/>
          <w:sz w:val="24"/>
          <w:szCs w:val="24"/>
          <w:rPrChange w:id="2969" w:author="raye" w:date="2018-08-10T12:30:00Z">
            <w:rPr>
              <w:sz w:val="24"/>
              <w:szCs w:val="24"/>
            </w:rPr>
          </w:rPrChange>
        </w:rPr>
        <w:t>Meet regulatory requirements by documenting Trade Finance analysis online and providing an audit trail of activities and approvals</w:t>
      </w:r>
    </w:p>
    <w:p w14:paraId="57F55238" w14:textId="77777777" w:rsidR="00530233" w:rsidRPr="00B0205A" w:rsidRDefault="00530233" w:rsidP="00022A05">
      <w:pPr>
        <w:numPr>
          <w:ilvl w:val="0"/>
          <w:numId w:val="20"/>
        </w:numPr>
        <w:spacing w:line="276" w:lineRule="auto"/>
        <w:rPr>
          <w:rFonts w:ascii="Times New Roman" w:hAnsi="Times New Roman" w:cs="Times New Roman"/>
          <w:sz w:val="24"/>
          <w:szCs w:val="24"/>
          <w:rPrChange w:id="2970" w:author="raye" w:date="2018-08-10T12:30:00Z">
            <w:rPr>
              <w:sz w:val="24"/>
              <w:szCs w:val="24"/>
            </w:rPr>
          </w:rPrChange>
        </w:rPr>
      </w:pPr>
      <w:r w:rsidRPr="00B0205A">
        <w:rPr>
          <w:rFonts w:ascii="Times New Roman" w:hAnsi="Times New Roman" w:cs="Times New Roman"/>
          <w:sz w:val="24"/>
          <w:szCs w:val="24"/>
          <w:rPrChange w:id="2971" w:author="raye" w:date="2018-08-10T12:30:00Z">
            <w:rPr>
              <w:sz w:val="24"/>
              <w:szCs w:val="24"/>
            </w:rPr>
          </w:rPrChange>
        </w:rPr>
        <w:t>Maintain Trade Finance activities online to provide management with an understanding of work effort and case status</w:t>
      </w:r>
    </w:p>
    <w:p w14:paraId="47AAD96D" w14:textId="3DD4EB8A" w:rsidR="00492879" w:rsidRPr="005255B7" w:rsidRDefault="00492879" w:rsidP="005255B7">
      <w:pPr>
        <w:pStyle w:val="32"/>
        <w:rPr>
          <w:rPrChange w:id="2972" w:author="raye" w:date="2018-08-10T20:06:00Z">
            <w:rPr/>
          </w:rPrChange>
        </w:rPr>
        <w:pPrChange w:id="2973" w:author="raye" w:date="2018-08-10T20:06:00Z">
          <w:pPr>
            <w:pStyle w:val="215"/>
            <w:ind w:left="360"/>
          </w:pPr>
        </w:pPrChange>
      </w:pPr>
      <w:bookmarkStart w:id="2974" w:name="_Toc402968003"/>
      <w:bookmarkStart w:id="2975" w:name="_Toc520839399"/>
      <w:bookmarkEnd w:id="2956"/>
      <w:bookmarkEnd w:id="2957"/>
      <w:bookmarkEnd w:id="2958"/>
      <w:bookmarkEnd w:id="2959"/>
      <w:bookmarkEnd w:id="2960"/>
      <w:bookmarkEnd w:id="2961"/>
      <w:bookmarkEnd w:id="2962"/>
      <w:r w:rsidRPr="005255B7">
        <w:rPr>
          <w:rPrChange w:id="2976" w:author="raye" w:date="2018-08-10T20:06:00Z">
            <w:rPr/>
          </w:rPrChange>
        </w:rPr>
        <w:lastRenderedPageBreak/>
        <w:t>1.</w:t>
      </w:r>
      <w:del w:id="2977" w:author="raye" w:date="2018-08-10T12:31:00Z">
        <w:r w:rsidRPr="005255B7" w:rsidDel="00B0205A">
          <w:rPr>
            <w:rPrChange w:id="2978" w:author="raye" w:date="2018-08-10T20:06:00Z">
              <w:rPr/>
            </w:rPrChange>
          </w:rPr>
          <w:delText>3</w:delText>
        </w:r>
      </w:del>
      <w:ins w:id="2979" w:author="raye" w:date="2018-08-10T20:07:00Z">
        <w:r w:rsidR="005255B7">
          <w:t>3</w:t>
        </w:r>
      </w:ins>
      <w:r w:rsidRPr="005255B7">
        <w:rPr>
          <w:rPrChange w:id="2980" w:author="raye" w:date="2018-08-10T20:06:00Z">
            <w:rPr/>
          </w:rPrChange>
        </w:rPr>
        <w:t>. Brief introduction to feasibility</w:t>
      </w:r>
      <w:bookmarkEnd w:id="2974"/>
      <w:bookmarkEnd w:id="2975"/>
    </w:p>
    <w:p w14:paraId="68295F46" w14:textId="0A6D197B" w:rsidR="00DA5C6D" w:rsidRPr="00B0205A" w:rsidRDefault="00492879" w:rsidP="00022A05">
      <w:pPr>
        <w:pStyle w:val="a0"/>
        <w:numPr>
          <w:ilvl w:val="0"/>
          <w:numId w:val="20"/>
        </w:numPr>
        <w:ind w:firstLineChars="0"/>
        <w:rPr>
          <w:rFonts w:ascii="Times New Roman" w:hAnsi="Times New Roman" w:cs="Times New Roman"/>
          <w:rPrChange w:id="2981" w:author="raye" w:date="2018-08-10T12:30:00Z">
            <w:rPr/>
          </w:rPrChange>
        </w:rPr>
      </w:pPr>
      <w:r w:rsidRPr="00B0205A">
        <w:rPr>
          <w:rFonts w:ascii="Times New Roman" w:hAnsi="Times New Roman" w:cs="Times New Roman"/>
          <w:i/>
          <w:iCs/>
          <w:sz w:val="24"/>
          <w:szCs w:val="24"/>
          <w:rPrChange w:id="2982" w:author="raye" w:date="2018-08-10T12:30:00Z">
            <w:rPr>
              <w:i/>
              <w:iCs/>
              <w:sz w:val="24"/>
              <w:szCs w:val="24"/>
            </w:rPr>
          </w:rPrChange>
        </w:rPr>
        <w:t>project feasibility analysis including, but not limited to: market conditions and trends, the achievement of similar products in the industry, the impact of national policies, operational status quo / questions / suggestions for improvement and business value, user usage, risks, strategic conformity market demand trends, enhance the customer experience, the regulatory requirements.</w:t>
      </w:r>
    </w:p>
    <w:p w14:paraId="5AE363CE" w14:textId="6E400031" w:rsidR="00EE0C31" w:rsidRPr="00B0205A" w:rsidRDefault="00EE0C31" w:rsidP="00BA2F11">
      <w:pPr>
        <w:rPr>
          <w:rFonts w:ascii="Times New Roman" w:hAnsi="Times New Roman" w:cs="Times New Roman"/>
          <w:rPrChange w:id="2983" w:author="raye" w:date="2018-08-10T12:30:00Z">
            <w:rPr/>
          </w:rPrChange>
        </w:rPr>
      </w:pPr>
    </w:p>
    <w:p w14:paraId="5FCF8935" w14:textId="15F232DE" w:rsidR="00492879" w:rsidRPr="00B0205A" w:rsidRDefault="00492879">
      <w:pPr>
        <w:pStyle w:val="32"/>
        <w:pPrChange w:id="2984" w:author="raye" w:date="2018-08-10T12:31:00Z">
          <w:pPr>
            <w:pStyle w:val="215"/>
            <w:ind w:firstLineChars="200" w:firstLine="562"/>
          </w:pPr>
        </w:pPrChange>
      </w:pPr>
      <w:bookmarkStart w:id="2985" w:name="_Toc402968004"/>
      <w:bookmarkStart w:id="2986" w:name="_Toc520839400"/>
      <w:r w:rsidRPr="00E403FE">
        <w:t>1.</w:t>
      </w:r>
      <w:del w:id="2987" w:author="raye" w:date="2018-08-10T12:31:00Z">
        <w:r w:rsidRPr="00B0205A" w:rsidDel="00B0205A">
          <w:delText>4</w:delText>
        </w:r>
      </w:del>
      <w:ins w:id="2988" w:author="raye" w:date="2018-08-10T20:07:00Z">
        <w:r w:rsidR="005255B7">
          <w:t>4</w:t>
        </w:r>
      </w:ins>
      <w:r w:rsidRPr="00E403FE">
        <w:t>. Basic definition</w:t>
      </w:r>
      <w:bookmarkEnd w:id="2985"/>
      <w:bookmarkEnd w:id="2986"/>
    </w:p>
    <w:p w14:paraId="37CFA9CB" w14:textId="77777777" w:rsidR="00492879" w:rsidRPr="00B0205A" w:rsidRDefault="00492879" w:rsidP="00022A05">
      <w:pPr>
        <w:numPr>
          <w:ilvl w:val="0"/>
          <w:numId w:val="24"/>
        </w:numPr>
        <w:tabs>
          <w:tab w:val="left" w:pos="426"/>
        </w:tabs>
        <w:spacing w:line="360" w:lineRule="auto"/>
        <w:rPr>
          <w:rFonts w:ascii="Times New Roman" w:hAnsi="Times New Roman" w:cs="Times New Roman"/>
          <w:i/>
          <w:iCs/>
          <w:sz w:val="24"/>
          <w:szCs w:val="24"/>
          <w:rPrChange w:id="2989" w:author="raye" w:date="2018-08-10T12:30:00Z">
            <w:rPr>
              <w:i/>
              <w:iCs/>
              <w:sz w:val="24"/>
              <w:szCs w:val="24"/>
            </w:rPr>
          </w:rPrChange>
        </w:rPr>
      </w:pPr>
      <w:r w:rsidRPr="00B0205A">
        <w:rPr>
          <w:rFonts w:ascii="Times New Roman" w:hAnsi="Times New Roman" w:cs="Times New Roman"/>
          <w:i/>
          <w:iCs/>
          <w:sz w:val="24"/>
          <w:szCs w:val="24"/>
          <w:rPrChange w:id="2990" w:author="raye" w:date="2018-08-10T12:30:00Z">
            <w:rPr>
              <w:i/>
              <w:iCs/>
              <w:sz w:val="24"/>
              <w:szCs w:val="24"/>
            </w:rPr>
          </w:rPrChange>
        </w:rPr>
        <w:t>Define and explain special terms (jargons) or abbreviations, serial numbers and codes related to the demand.</w:t>
      </w:r>
    </w:p>
    <w:p w14:paraId="1753C7A8" w14:textId="1BF92F6D" w:rsidR="00492879" w:rsidRPr="00B0205A" w:rsidRDefault="00492879" w:rsidP="00BA2F11">
      <w:pPr>
        <w:rPr>
          <w:rFonts w:ascii="Times New Roman" w:hAnsi="Times New Roman" w:cs="Times New Roman"/>
          <w:rPrChange w:id="2991" w:author="raye" w:date="2018-08-10T12:30:00Z">
            <w:rPr/>
          </w:rPrChange>
        </w:rPr>
      </w:pPr>
    </w:p>
    <w:tbl>
      <w:tblPr>
        <w:tblW w:w="8579"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000" w:firstRow="0" w:lastRow="0" w:firstColumn="0" w:lastColumn="0" w:noHBand="0" w:noVBand="0"/>
      </w:tblPr>
      <w:tblGrid>
        <w:gridCol w:w="2173"/>
        <w:gridCol w:w="6406"/>
      </w:tblGrid>
      <w:tr w:rsidR="00222D8B" w:rsidRPr="00B0205A" w14:paraId="4189E464" w14:textId="77777777" w:rsidTr="00222D8B">
        <w:trPr>
          <w:trHeight w:val="296"/>
          <w:jc w:val="center"/>
        </w:trPr>
        <w:tc>
          <w:tcPr>
            <w:tcW w:w="2173" w:type="dxa"/>
            <w:shd w:val="clear" w:color="auto" w:fill="C0C0C0"/>
            <w:vAlign w:val="center"/>
          </w:tcPr>
          <w:p w14:paraId="7830293E" w14:textId="154115EE" w:rsidR="00222D8B" w:rsidRPr="00B0205A" w:rsidRDefault="00222D8B" w:rsidP="00751CDF">
            <w:pPr>
              <w:ind w:firstLine="440"/>
              <w:rPr>
                <w:rFonts w:ascii="Times New Roman" w:eastAsia="微软雅黑" w:hAnsi="Times New Roman" w:cs="Times New Roman"/>
                <w:bCs/>
                <w:kern w:val="0"/>
                <w:highlight w:val="cyan"/>
                <w:rPrChange w:id="2992" w:author="raye" w:date="2018-08-10T12:30:00Z">
                  <w:rPr>
                    <w:rFonts w:ascii="微软雅黑" w:eastAsia="微软雅黑" w:hAnsi="微软雅黑" w:cs="宋体"/>
                    <w:bCs/>
                    <w:kern w:val="0"/>
                    <w:highlight w:val="cyan"/>
                  </w:rPr>
                </w:rPrChange>
              </w:rPr>
            </w:pPr>
            <w:r w:rsidRPr="00B0205A">
              <w:rPr>
                <w:rFonts w:ascii="Times New Roman" w:eastAsia="微软雅黑" w:hAnsi="Times New Roman" w:cs="Times New Roman"/>
                <w:bCs/>
                <w:kern w:val="0"/>
                <w:rPrChange w:id="2993" w:author="raye" w:date="2018-08-10T12:30:00Z">
                  <w:rPr>
                    <w:rFonts w:ascii="微软雅黑" w:eastAsia="微软雅黑" w:hAnsi="微软雅黑" w:cs="宋体"/>
                    <w:bCs/>
                    <w:kern w:val="0"/>
                  </w:rPr>
                </w:rPrChange>
              </w:rPr>
              <w:t>Term</w:t>
            </w:r>
          </w:p>
        </w:tc>
        <w:tc>
          <w:tcPr>
            <w:tcW w:w="6406" w:type="dxa"/>
            <w:shd w:val="clear" w:color="auto" w:fill="C0C0C0"/>
            <w:vAlign w:val="center"/>
          </w:tcPr>
          <w:p w14:paraId="6AAB1D24" w14:textId="06B8AC5E" w:rsidR="00222D8B" w:rsidRPr="00B0205A" w:rsidRDefault="00222D8B" w:rsidP="00751CDF">
            <w:pPr>
              <w:ind w:firstLine="440"/>
              <w:rPr>
                <w:rFonts w:ascii="Times New Roman" w:eastAsia="微软雅黑" w:hAnsi="Times New Roman" w:cs="Times New Roman"/>
                <w:bCs/>
                <w:kern w:val="0"/>
                <w:highlight w:val="cyan"/>
                <w:rPrChange w:id="2994" w:author="raye" w:date="2018-08-10T12:30:00Z">
                  <w:rPr>
                    <w:rFonts w:ascii="微软雅黑" w:eastAsia="微软雅黑" w:hAnsi="微软雅黑" w:cs="宋体"/>
                    <w:bCs/>
                    <w:kern w:val="0"/>
                    <w:highlight w:val="cyan"/>
                  </w:rPr>
                </w:rPrChange>
              </w:rPr>
            </w:pPr>
            <w:r w:rsidRPr="00B0205A">
              <w:rPr>
                <w:rFonts w:ascii="Times New Roman" w:eastAsia="微软雅黑" w:hAnsi="Times New Roman" w:cs="Times New Roman"/>
                <w:bCs/>
                <w:kern w:val="0"/>
                <w:rPrChange w:id="2995" w:author="raye" w:date="2018-08-10T12:30:00Z">
                  <w:rPr>
                    <w:rFonts w:ascii="微软雅黑" w:eastAsia="微软雅黑" w:hAnsi="微软雅黑" w:cs="宋体"/>
                    <w:bCs/>
                    <w:kern w:val="0"/>
                  </w:rPr>
                </w:rPrChange>
              </w:rPr>
              <w:t>Definition or Explanation</w:t>
            </w:r>
          </w:p>
        </w:tc>
      </w:tr>
      <w:tr w:rsidR="00222D8B" w:rsidRPr="00B0205A" w14:paraId="7205C83D" w14:textId="77777777" w:rsidTr="00222D8B">
        <w:trPr>
          <w:trHeight w:val="81"/>
          <w:jc w:val="center"/>
        </w:trPr>
        <w:tc>
          <w:tcPr>
            <w:tcW w:w="2173" w:type="dxa"/>
            <w:vAlign w:val="center"/>
          </w:tcPr>
          <w:p w14:paraId="620BA2E6" w14:textId="77777777" w:rsidR="00222D8B" w:rsidRPr="00B0205A" w:rsidRDefault="00222D8B" w:rsidP="00751CDF">
            <w:pPr>
              <w:ind w:firstLine="440"/>
              <w:rPr>
                <w:rFonts w:ascii="Times New Roman" w:eastAsia="微软雅黑" w:hAnsi="Times New Roman" w:cs="Times New Roman"/>
                <w:kern w:val="0"/>
                <w:rPrChange w:id="2996" w:author="raye" w:date="2018-08-10T12:30:00Z">
                  <w:rPr>
                    <w:rFonts w:ascii="微软雅黑" w:eastAsia="微软雅黑" w:hAnsi="微软雅黑"/>
                    <w:kern w:val="0"/>
                  </w:rPr>
                </w:rPrChange>
              </w:rPr>
            </w:pPr>
            <w:r w:rsidRPr="00B0205A">
              <w:rPr>
                <w:rFonts w:ascii="Times New Roman" w:eastAsia="微软雅黑" w:hAnsi="Times New Roman" w:cs="Times New Roman"/>
                <w:kern w:val="0"/>
                <w:rPrChange w:id="2997" w:author="raye" w:date="2018-08-10T12:30:00Z">
                  <w:rPr>
                    <w:rFonts w:ascii="微软雅黑" w:eastAsia="微软雅黑" w:hAnsi="微软雅黑"/>
                    <w:kern w:val="0"/>
                  </w:rPr>
                </w:rPrChange>
              </w:rPr>
              <w:t>TFS</w:t>
            </w:r>
          </w:p>
        </w:tc>
        <w:tc>
          <w:tcPr>
            <w:tcW w:w="6406" w:type="dxa"/>
            <w:vAlign w:val="center"/>
          </w:tcPr>
          <w:p w14:paraId="737531D6" w14:textId="1230DFFB" w:rsidR="00222D8B" w:rsidRPr="00B0205A" w:rsidRDefault="00222D8B" w:rsidP="00751CDF">
            <w:pPr>
              <w:pStyle w:val="afc"/>
              <w:rPr>
                <w:rFonts w:ascii="Times New Roman" w:eastAsia="微软雅黑" w:hAnsi="Times New Roman"/>
                <w:szCs w:val="22"/>
                <w:rPrChange w:id="2998" w:author="raye" w:date="2018-08-10T12:30:00Z">
                  <w:rPr>
                    <w:rFonts w:ascii="微软雅黑" w:eastAsia="微软雅黑" w:hAnsi="微软雅黑"/>
                    <w:szCs w:val="22"/>
                  </w:rPr>
                </w:rPrChange>
              </w:rPr>
            </w:pPr>
            <w:r w:rsidRPr="00B0205A">
              <w:rPr>
                <w:rFonts w:ascii="Times New Roman" w:eastAsia="微软雅黑" w:hAnsi="Times New Roman"/>
                <w:szCs w:val="22"/>
                <w:rPrChange w:id="2999" w:author="raye" w:date="2018-08-10T12:30:00Z">
                  <w:rPr>
                    <w:rFonts w:ascii="微软雅黑" w:eastAsia="微软雅黑" w:hAnsi="微软雅黑"/>
                    <w:szCs w:val="22"/>
                  </w:rPr>
                </w:rPrChange>
              </w:rPr>
              <w:t>transaction-wise verification system</w:t>
            </w:r>
          </w:p>
        </w:tc>
      </w:tr>
      <w:tr w:rsidR="00222D8B" w:rsidRPr="00B0205A" w14:paraId="589D98C2" w14:textId="77777777" w:rsidTr="00222D8B">
        <w:trPr>
          <w:trHeight w:val="121"/>
          <w:jc w:val="center"/>
        </w:trPr>
        <w:tc>
          <w:tcPr>
            <w:tcW w:w="2173" w:type="dxa"/>
            <w:vAlign w:val="center"/>
          </w:tcPr>
          <w:p w14:paraId="62DFC2C5" w14:textId="77777777" w:rsidR="00222D8B" w:rsidRPr="00B0205A" w:rsidRDefault="00222D8B" w:rsidP="00751CDF">
            <w:pPr>
              <w:ind w:firstLine="440"/>
              <w:rPr>
                <w:rFonts w:ascii="Times New Roman" w:eastAsia="微软雅黑" w:hAnsi="Times New Roman" w:cs="Times New Roman"/>
                <w:kern w:val="0"/>
                <w:rPrChange w:id="3000" w:author="raye" w:date="2018-08-10T12:30:00Z">
                  <w:rPr>
                    <w:rFonts w:ascii="微软雅黑" w:eastAsia="微软雅黑" w:hAnsi="微软雅黑"/>
                    <w:kern w:val="0"/>
                  </w:rPr>
                </w:rPrChange>
              </w:rPr>
            </w:pPr>
            <w:r w:rsidRPr="00B0205A">
              <w:rPr>
                <w:rFonts w:ascii="Times New Roman" w:eastAsia="微软雅黑" w:hAnsi="Times New Roman" w:cs="Times New Roman"/>
                <w:kern w:val="0"/>
                <w:rPrChange w:id="3001" w:author="raye" w:date="2018-08-10T12:30:00Z">
                  <w:rPr>
                    <w:rFonts w:ascii="微软雅黑" w:eastAsia="微软雅黑" w:hAnsi="微软雅黑"/>
                    <w:kern w:val="0"/>
                  </w:rPr>
                </w:rPrChange>
              </w:rPr>
              <w:t>CASE</w:t>
            </w:r>
          </w:p>
        </w:tc>
        <w:tc>
          <w:tcPr>
            <w:tcW w:w="6406" w:type="dxa"/>
            <w:vAlign w:val="center"/>
          </w:tcPr>
          <w:p w14:paraId="3D3FEE16" w14:textId="391DD1F7" w:rsidR="00222D8B" w:rsidRPr="00B0205A" w:rsidRDefault="00222D8B" w:rsidP="00751CDF">
            <w:pPr>
              <w:pStyle w:val="afc"/>
              <w:rPr>
                <w:rFonts w:ascii="Times New Roman" w:eastAsia="微软雅黑" w:hAnsi="Times New Roman"/>
                <w:szCs w:val="22"/>
                <w:rPrChange w:id="3002" w:author="raye" w:date="2018-08-10T12:30:00Z">
                  <w:rPr>
                    <w:rFonts w:ascii="微软雅黑" w:eastAsia="微软雅黑" w:hAnsi="微软雅黑"/>
                    <w:szCs w:val="22"/>
                  </w:rPr>
                </w:rPrChange>
              </w:rPr>
            </w:pPr>
            <w:r w:rsidRPr="00B0205A">
              <w:rPr>
                <w:rFonts w:ascii="Times New Roman" w:eastAsia="微软雅黑" w:hAnsi="Times New Roman"/>
                <w:szCs w:val="22"/>
                <w:rPrChange w:id="3003" w:author="raye" w:date="2018-08-10T12:30:00Z">
                  <w:rPr>
                    <w:rFonts w:ascii="微软雅黑" w:eastAsia="微软雅黑" w:hAnsi="微软雅黑"/>
                    <w:szCs w:val="22"/>
                  </w:rPr>
                </w:rPrChange>
              </w:rPr>
              <w:t>In an international transaction, customers need to submit relevant documents to apply for relevant financial services.</w:t>
            </w:r>
          </w:p>
        </w:tc>
      </w:tr>
      <w:tr w:rsidR="00222D8B" w:rsidRPr="00B0205A" w14:paraId="1855D673" w14:textId="77777777" w:rsidTr="00222D8B">
        <w:trPr>
          <w:trHeight w:val="285"/>
          <w:jc w:val="center"/>
        </w:trPr>
        <w:tc>
          <w:tcPr>
            <w:tcW w:w="2173" w:type="dxa"/>
            <w:vAlign w:val="center"/>
          </w:tcPr>
          <w:p w14:paraId="30FA315B" w14:textId="77777777" w:rsidR="00222D8B" w:rsidRPr="00B0205A" w:rsidRDefault="00222D8B" w:rsidP="00751CDF">
            <w:pPr>
              <w:ind w:firstLine="440"/>
              <w:rPr>
                <w:rFonts w:ascii="Times New Roman" w:eastAsia="微软雅黑" w:hAnsi="Times New Roman" w:cs="Times New Roman"/>
                <w:kern w:val="0"/>
                <w:rPrChange w:id="3004" w:author="raye" w:date="2018-08-10T12:30:00Z">
                  <w:rPr>
                    <w:rFonts w:ascii="微软雅黑" w:eastAsia="微软雅黑" w:hAnsi="微软雅黑"/>
                    <w:kern w:val="0"/>
                  </w:rPr>
                </w:rPrChange>
              </w:rPr>
            </w:pPr>
            <w:r w:rsidRPr="00B0205A">
              <w:rPr>
                <w:rFonts w:ascii="Times New Roman" w:eastAsia="微软雅黑" w:hAnsi="Times New Roman" w:cs="Times New Roman"/>
                <w:kern w:val="0"/>
                <w:rPrChange w:id="3005" w:author="raye" w:date="2018-08-10T12:30:00Z">
                  <w:rPr>
                    <w:rFonts w:ascii="微软雅黑" w:eastAsia="微软雅黑" w:hAnsi="微软雅黑"/>
                    <w:kern w:val="0"/>
                  </w:rPr>
                </w:rPrChange>
              </w:rPr>
              <w:t>OA</w:t>
            </w:r>
          </w:p>
        </w:tc>
        <w:tc>
          <w:tcPr>
            <w:tcW w:w="6406" w:type="dxa"/>
            <w:vAlign w:val="center"/>
          </w:tcPr>
          <w:p w14:paraId="09443299" w14:textId="14B9F741" w:rsidR="00222D8B" w:rsidRPr="00B0205A" w:rsidRDefault="00222D8B" w:rsidP="00751CDF">
            <w:pPr>
              <w:pStyle w:val="afc"/>
              <w:rPr>
                <w:rFonts w:ascii="Times New Roman" w:eastAsia="微软雅黑" w:hAnsi="Times New Roman"/>
                <w:szCs w:val="22"/>
                <w:rPrChange w:id="3006" w:author="raye" w:date="2018-08-10T12:30:00Z">
                  <w:rPr>
                    <w:rFonts w:ascii="微软雅黑" w:eastAsia="微软雅黑" w:hAnsi="微软雅黑"/>
                    <w:szCs w:val="22"/>
                  </w:rPr>
                </w:rPrChange>
              </w:rPr>
            </w:pPr>
            <w:r w:rsidRPr="00B0205A">
              <w:rPr>
                <w:rFonts w:ascii="Times New Roman" w:eastAsia="微软雅黑" w:hAnsi="Times New Roman"/>
                <w:szCs w:val="22"/>
                <w:rPrChange w:id="3007" w:author="raye" w:date="2018-08-10T12:30:00Z">
                  <w:rPr>
                    <w:rFonts w:ascii="微软雅黑" w:eastAsia="微软雅黑" w:hAnsi="微软雅黑"/>
                    <w:szCs w:val="22"/>
                  </w:rPr>
                </w:rPrChange>
              </w:rPr>
              <w:t>Operations Analyst abbreviation</w:t>
            </w:r>
          </w:p>
        </w:tc>
      </w:tr>
      <w:tr w:rsidR="00222D8B" w:rsidRPr="00B0205A" w14:paraId="5D2A89B6" w14:textId="77777777" w:rsidTr="00222D8B">
        <w:trPr>
          <w:trHeight w:val="285"/>
          <w:jc w:val="center"/>
        </w:trPr>
        <w:tc>
          <w:tcPr>
            <w:tcW w:w="2173" w:type="dxa"/>
            <w:vAlign w:val="center"/>
          </w:tcPr>
          <w:p w14:paraId="3010BC77" w14:textId="77777777" w:rsidR="00222D8B" w:rsidRPr="00B0205A" w:rsidRDefault="00222D8B" w:rsidP="00751CDF">
            <w:pPr>
              <w:ind w:firstLine="440"/>
              <w:rPr>
                <w:rFonts w:ascii="Times New Roman" w:eastAsia="微软雅黑" w:hAnsi="Times New Roman" w:cs="Times New Roman"/>
                <w:kern w:val="0"/>
                <w:rPrChange w:id="3008" w:author="raye" w:date="2018-08-10T12:30:00Z">
                  <w:rPr>
                    <w:rFonts w:ascii="微软雅黑" w:eastAsia="微软雅黑" w:hAnsi="微软雅黑"/>
                    <w:kern w:val="0"/>
                  </w:rPr>
                </w:rPrChange>
              </w:rPr>
            </w:pPr>
            <w:r w:rsidRPr="00B0205A">
              <w:rPr>
                <w:rFonts w:ascii="Times New Roman" w:eastAsia="微软雅黑" w:hAnsi="Times New Roman" w:cs="Times New Roman"/>
                <w:kern w:val="0"/>
                <w:rPrChange w:id="3009" w:author="raye" w:date="2018-08-10T12:30:00Z">
                  <w:rPr>
                    <w:rFonts w:ascii="微软雅黑" w:eastAsia="微软雅黑" w:hAnsi="微软雅黑"/>
                    <w:kern w:val="0"/>
                  </w:rPr>
                </w:rPrChange>
              </w:rPr>
              <w:t>OM</w:t>
            </w:r>
          </w:p>
        </w:tc>
        <w:tc>
          <w:tcPr>
            <w:tcW w:w="6406" w:type="dxa"/>
            <w:vAlign w:val="center"/>
          </w:tcPr>
          <w:p w14:paraId="0D1AEE09" w14:textId="44F26025" w:rsidR="00222D8B" w:rsidRPr="00B0205A" w:rsidRDefault="00222D8B" w:rsidP="00751CDF">
            <w:pPr>
              <w:pStyle w:val="afc"/>
              <w:rPr>
                <w:rFonts w:ascii="Times New Roman" w:eastAsia="微软雅黑" w:hAnsi="Times New Roman"/>
                <w:szCs w:val="22"/>
                <w:rPrChange w:id="3010" w:author="raye" w:date="2018-08-10T12:30:00Z">
                  <w:rPr>
                    <w:rFonts w:ascii="微软雅黑" w:eastAsia="微软雅黑" w:hAnsi="微软雅黑"/>
                    <w:szCs w:val="22"/>
                  </w:rPr>
                </w:rPrChange>
              </w:rPr>
            </w:pPr>
            <w:r w:rsidRPr="00B0205A">
              <w:rPr>
                <w:rFonts w:ascii="Times New Roman" w:eastAsia="微软雅黑" w:hAnsi="Times New Roman"/>
                <w:szCs w:val="22"/>
                <w:rPrChange w:id="3011" w:author="raye" w:date="2018-08-10T12:30:00Z">
                  <w:rPr>
                    <w:rFonts w:ascii="微软雅黑" w:eastAsia="微软雅黑" w:hAnsi="微软雅黑"/>
                    <w:szCs w:val="22"/>
                  </w:rPr>
                </w:rPrChange>
              </w:rPr>
              <w:t>Operations Manager abbreviation</w:t>
            </w:r>
          </w:p>
        </w:tc>
      </w:tr>
      <w:tr w:rsidR="00222D8B" w:rsidRPr="00B0205A" w14:paraId="484D2430" w14:textId="77777777" w:rsidTr="00222D8B">
        <w:trPr>
          <w:trHeight w:val="285"/>
          <w:jc w:val="center"/>
        </w:trPr>
        <w:tc>
          <w:tcPr>
            <w:tcW w:w="2173" w:type="dxa"/>
            <w:vAlign w:val="center"/>
          </w:tcPr>
          <w:p w14:paraId="43F1FF08" w14:textId="77777777" w:rsidR="00222D8B" w:rsidRPr="00B0205A" w:rsidRDefault="00222D8B" w:rsidP="00751CDF">
            <w:pPr>
              <w:ind w:firstLine="440"/>
              <w:rPr>
                <w:rFonts w:ascii="Times New Roman" w:eastAsia="微软雅黑" w:hAnsi="Times New Roman" w:cs="Times New Roman"/>
                <w:kern w:val="0"/>
                <w:rPrChange w:id="3012" w:author="raye" w:date="2018-08-10T12:30:00Z">
                  <w:rPr>
                    <w:rFonts w:ascii="微软雅黑" w:eastAsia="微软雅黑" w:hAnsi="微软雅黑"/>
                    <w:kern w:val="0"/>
                  </w:rPr>
                </w:rPrChange>
              </w:rPr>
            </w:pPr>
            <w:r w:rsidRPr="00B0205A">
              <w:rPr>
                <w:rFonts w:ascii="Times New Roman" w:eastAsia="微软雅黑" w:hAnsi="Times New Roman" w:cs="Times New Roman"/>
                <w:kern w:val="0"/>
                <w:rPrChange w:id="3013" w:author="raye" w:date="2018-08-10T12:30:00Z">
                  <w:rPr>
                    <w:rFonts w:ascii="微软雅黑" w:eastAsia="微软雅黑" w:hAnsi="微软雅黑"/>
                    <w:kern w:val="0"/>
                  </w:rPr>
                </w:rPrChange>
              </w:rPr>
              <w:t>CS</w:t>
            </w:r>
          </w:p>
        </w:tc>
        <w:tc>
          <w:tcPr>
            <w:tcW w:w="6406" w:type="dxa"/>
            <w:vAlign w:val="center"/>
          </w:tcPr>
          <w:p w14:paraId="35D1AFAC" w14:textId="4EBCB076" w:rsidR="00222D8B" w:rsidRPr="00B0205A" w:rsidRDefault="00222D8B" w:rsidP="00751CDF">
            <w:pPr>
              <w:pStyle w:val="afc"/>
              <w:rPr>
                <w:rFonts w:ascii="Times New Roman" w:eastAsia="微软雅黑" w:hAnsi="Times New Roman"/>
                <w:szCs w:val="22"/>
                <w:rPrChange w:id="3014" w:author="raye" w:date="2018-08-10T12:30:00Z">
                  <w:rPr>
                    <w:rFonts w:ascii="微软雅黑" w:eastAsia="微软雅黑" w:hAnsi="微软雅黑"/>
                    <w:szCs w:val="22"/>
                  </w:rPr>
                </w:rPrChange>
              </w:rPr>
            </w:pPr>
            <w:r w:rsidRPr="00B0205A">
              <w:rPr>
                <w:rFonts w:ascii="Times New Roman" w:eastAsia="微软雅黑" w:hAnsi="Times New Roman"/>
                <w:szCs w:val="22"/>
                <w:rPrChange w:id="3015" w:author="raye" w:date="2018-08-10T12:30:00Z">
                  <w:rPr>
                    <w:rFonts w:ascii="微软雅黑" w:eastAsia="微软雅黑" w:hAnsi="微软雅黑"/>
                    <w:szCs w:val="22"/>
                  </w:rPr>
                </w:rPrChange>
              </w:rPr>
              <w:t>Compliance Supervisor abbreviation</w:t>
            </w:r>
          </w:p>
        </w:tc>
      </w:tr>
      <w:tr w:rsidR="00222D8B" w:rsidRPr="00B0205A" w14:paraId="26F9CB44" w14:textId="77777777" w:rsidTr="00222D8B">
        <w:trPr>
          <w:trHeight w:val="285"/>
          <w:jc w:val="center"/>
        </w:trPr>
        <w:tc>
          <w:tcPr>
            <w:tcW w:w="2173" w:type="dxa"/>
            <w:vAlign w:val="center"/>
          </w:tcPr>
          <w:p w14:paraId="527222F2" w14:textId="77777777" w:rsidR="00222D8B" w:rsidRPr="00B0205A" w:rsidRDefault="00222D8B" w:rsidP="00751CDF">
            <w:pPr>
              <w:ind w:firstLine="440"/>
              <w:rPr>
                <w:rFonts w:ascii="Times New Roman" w:eastAsia="微软雅黑" w:hAnsi="Times New Roman" w:cs="Times New Roman"/>
                <w:kern w:val="0"/>
                <w:rPrChange w:id="3016" w:author="raye" w:date="2018-08-10T12:30:00Z">
                  <w:rPr>
                    <w:rFonts w:ascii="微软雅黑" w:eastAsia="微软雅黑" w:hAnsi="微软雅黑"/>
                    <w:kern w:val="0"/>
                  </w:rPr>
                </w:rPrChange>
              </w:rPr>
            </w:pPr>
            <w:r w:rsidRPr="00B0205A">
              <w:rPr>
                <w:rFonts w:ascii="Times New Roman" w:eastAsia="微软雅黑" w:hAnsi="Times New Roman" w:cs="Times New Roman"/>
                <w:kern w:val="0"/>
                <w:rPrChange w:id="3017" w:author="raye" w:date="2018-08-10T12:30:00Z">
                  <w:rPr>
                    <w:rFonts w:ascii="微软雅黑" w:eastAsia="微软雅黑" w:hAnsi="微软雅黑"/>
                    <w:kern w:val="0"/>
                  </w:rPr>
                </w:rPrChange>
              </w:rPr>
              <w:t>CA</w:t>
            </w:r>
          </w:p>
        </w:tc>
        <w:tc>
          <w:tcPr>
            <w:tcW w:w="6406" w:type="dxa"/>
            <w:vAlign w:val="center"/>
          </w:tcPr>
          <w:p w14:paraId="7FB39220" w14:textId="07DB352D" w:rsidR="00222D8B" w:rsidRPr="00B0205A" w:rsidRDefault="00222D8B" w:rsidP="00751CDF">
            <w:pPr>
              <w:pStyle w:val="afc"/>
              <w:rPr>
                <w:rFonts w:ascii="Times New Roman" w:eastAsia="微软雅黑" w:hAnsi="Times New Roman"/>
                <w:szCs w:val="22"/>
                <w:rPrChange w:id="3018" w:author="raye" w:date="2018-08-10T12:30:00Z">
                  <w:rPr>
                    <w:rFonts w:ascii="微软雅黑" w:eastAsia="微软雅黑" w:hAnsi="微软雅黑"/>
                    <w:szCs w:val="22"/>
                  </w:rPr>
                </w:rPrChange>
              </w:rPr>
            </w:pPr>
            <w:r w:rsidRPr="00B0205A">
              <w:rPr>
                <w:rFonts w:ascii="Times New Roman" w:eastAsia="微软雅黑" w:hAnsi="Times New Roman"/>
                <w:szCs w:val="22"/>
                <w:rPrChange w:id="3019" w:author="raye" w:date="2018-08-10T12:30:00Z">
                  <w:rPr>
                    <w:rFonts w:ascii="微软雅黑" w:eastAsia="微软雅黑" w:hAnsi="微软雅黑"/>
                    <w:szCs w:val="22"/>
                  </w:rPr>
                </w:rPrChange>
              </w:rPr>
              <w:t>Compliance Analyst abbreviation</w:t>
            </w:r>
          </w:p>
        </w:tc>
      </w:tr>
      <w:tr w:rsidR="00222D8B" w:rsidRPr="00B0205A" w14:paraId="015CAFF0" w14:textId="77777777" w:rsidTr="00222D8B">
        <w:trPr>
          <w:trHeight w:val="285"/>
          <w:jc w:val="center"/>
        </w:trPr>
        <w:tc>
          <w:tcPr>
            <w:tcW w:w="2173" w:type="dxa"/>
            <w:vAlign w:val="center"/>
          </w:tcPr>
          <w:p w14:paraId="57F7AA12" w14:textId="77777777" w:rsidR="00222D8B" w:rsidRPr="00B0205A" w:rsidRDefault="00222D8B" w:rsidP="00751CDF">
            <w:pPr>
              <w:ind w:firstLine="440"/>
              <w:rPr>
                <w:rFonts w:ascii="Times New Roman" w:eastAsia="微软雅黑" w:hAnsi="Times New Roman" w:cs="Times New Roman"/>
                <w:kern w:val="0"/>
                <w:rPrChange w:id="3020" w:author="raye" w:date="2018-08-10T12:30:00Z">
                  <w:rPr>
                    <w:rFonts w:ascii="微软雅黑" w:eastAsia="微软雅黑" w:hAnsi="微软雅黑"/>
                    <w:kern w:val="0"/>
                  </w:rPr>
                </w:rPrChange>
              </w:rPr>
            </w:pPr>
            <w:r w:rsidRPr="00B0205A">
              <w:rPr>
                <w:rFonts w:ascii="Times New Roman" w:eastAsia="微软雅黑" w:hAnsi="Times New Roman" w:cs="Times New Roman"/>
                <w:kern w:val="0"/>
                <w:rPrChange w:id="3021" w:author="raye" w:date="2018-08-10T12:30:00Z">
                  <w:rPr>
                    <w:rFonts w:ascii="微软雅黑" w:eastAsia="微软雅黑" w:hAnsi="微软雅黑"/>
                    <w:kern w:val="0"/>
                  </w:rPr>
                </w:rPrChange>
              </w:rPr>
              <w:t xml:space="preserve">BSA </w:t>
            </w:r>
          </w:p>
        </w:tc>
        <w:tc>
          <w:tcPr>
            <w:tcW w:w="6406" w:type="dxa"/>
            <w:vAlign w:val="center"/>
          </w:tcPr>
          <w:p w14:paraId="5344617C" w14:textId="61311652" w:rsidR="00222D8B" w:rsidRPr="00B0205A" w:rsidRDefault="00222D8B" w:rsidP="00751CDF">
            <w:pPr>
              <w:pStyle w:val="afc"/>
              <w:rPr>
                <w:rFonts w:ascii="Times New Roman" w:eastAsia="微软雅黑" w:hAnsi="Times New Roman"/>
                <w:szCs w:val="22"/>
                <w:rPrChange w:id="3022" w:author="raye" w:date="2018-08-10T12:30:00Z">
                  <w:rPr>
                    <w:rFonts w:ascii="微软雅黑" w:eastAsia="微软雅黑" w:hAnsi="微软雅黑"/>
                    <w:szCs w:val="22"/>
                  </w:rPr>
                </w:rPrChange>
              </w:rPr>
            </w:pPr>
            <w:r w:rsidRPr="00B0205A">
              <w:rPr>
                <w:rFonts w:ascii="Times New Roman" w:eastAsia="微软雅黑" w:hAnsi="Times New Roman"/>
                <w:rPrChange w:id="3023" w:author="raye" w:date="2018-08-10T12:30:00Z">
                  <w:rPr>
                    <w:rFonts w:ascii="微软雅黑" w:eastAsia="微软雅黑" w:hAnsi="微软雅黑"/>
                  </w:rPr>
                </w:rPrChange>
              </w:rPr>
              <w:t>BSA Officer</w:t>
            </w:r>
            <w:r w:rsidRPr="00B0205A">
              <w:rPr>
                <w:rFonts w:ascii="Times New Roman" w:eastAsia="微软雅黑" w:hAnsi="Times New Roman"/>
                <w:szCs w:val="22"/>
                <w:rPrChange w:id="3024" w:author="raye" w:date="2018-08-10T12:30:00Z">
                  <w:rPr>
                    <w:rFonts w:ascii="微软雅黑" w:eastAsia="微软雅黑" w:hAnsi="微软雅黑"/>
                    <w:szCs w:val="22"/>
                  </w:rPr>
                </w:rPrChange>
              </w:rPr>
              <w:t xml:space="preserve"> abbreviation</w:t>
            </w:r>
          </w:p>
        </w:tc>
      </w:tr>
      <w:tr w:rsidR="00222D8B" w:rsidRPr="00B0205A" w14:paraId="4577E572" w14:textId="77777777" w:rsidTr="00222D8B">
        <w:trPr>
          <w:trHeight w:val="285"/>
          <w:jc w:val="center"/>
        </w:trPr>
        <w:tc>
          <w:tcPr>
            <w:tcW w:w="2173" w:type="dxa"/>
            <w:vAlign w:val="center"/>
          </w:tcPr>
          <w:p w14:paraId="5BD62E27" w14:textId="77777777" w:rsidR="00222D8B" w:rsidRPr="00B0205A" w:rsidRDefault="00222D8B" w:rsidP="00751CDF">
            <w:pPr>
              <w:ind w:firstLine="440"/>
              <w:rPr>
                <w:rFonts w:ascii="Times New Roman" w:eastAsia="微软雅黑" w:hAnsi="Times New Roman" w:cs="Times New Roman"/>
                <w:kern w:val="0"/>
                <w:rPrChange w:id="3025" w:author="raye" w:date="2018-08-10T12:30:00Z">
                  <w:rPr>
                    <w:rFonts w:ascii="微软雅黑" w:eastAsia="微软雅黑" w:hAnsi="微软雅黑"/>
                    <w:kern w:val="0"/>
                  </w:rPr>
                </w:rPrChange>
              </w:rPr>
            </w:pPr>
            <w:r w:rsidRPr="00B0205A">
              <w:rPr>
                <w:rFonts w:ascii="Times New Roman" w:eastAsia="微软雅黑" w:hAnsi="Times New Roman" w:cs="Times New Roman"/>
                <w:rPrChange w:id="3026" w:author="raye" w:date="2018-08-10T12:30:00Z">
                  <w:rPr>
                    <w:rFonts w:ascii="微软雅黑" w:eastAsia="微软雅黑" w:hAnsi="微软雅黑"/>
                  </w:rPr>
                </w:rPrChange>
              </w:rPr>
              <w:t>LCD</w:t>
            </w:r>
          </w:p>
        </w:tc>
        <w:tc>
          <w:tcPr>
            <w:tcW w:w="6406" w:type="dxa"/>
            <w:vAlign w:val="center"/>
          </w:tcPr>
          <w:p w14:paraId="42B56F34" w14:textId="06114226" w:rsidR="00222D8B" w:rsidRPr="00B0205A" w:rsidRDefault="00222D8B" w:rsidP="00751CDF">
            <w:pPr>
              <w:pStyle w:val="afc"/>
              <w:rPr>
                <w:rFonts w:ascii="Times New Roman" w:eastAsia="微软雅黑" w:hAnsi="Times New Roman"/>
                <w:rPrChange w:id="3027" w:author="raye" w:date="2018-08-10T12:30:00Z">
                  <w:rPr>
                    <w:rFonts w:ascii="微软雅黑" w:eastAsia="微软雅黑" w:hAnsi="微软雅黑"/>
                  </w:rPr>
                </w:rPrChange>
              </w:rPr>
            </w:pPr>
            <w:r w:rsidRPr="00B0205A">
              <w:rPr>
                <w:rFonts w:ascii="Times New Roman" w:eastAsia="微软雅黑" w:hAnsi="Times New Roman"/>
                <w:rPrChange w:id="3028" w:author="raye" w:date="2018-08-10T12:30:00Z">
                  <w:rPr>
                    <w:rFonts w:ascii="微软雅黑" w:eastAsia="微软雅黑" w:hAnsi="微软雅黑"/>
                  </w:rPr>
                </w:rPrChange>
              </w:rPr>
              <w:t>LCD DEPARTMENT</w:t>
            </w:r>
            <w:r w:rsidRPr="00B0205A">
              <w:rPr>
                <w:rFonts w:ascii="Times New Roman" w:eastAsia="微软雅黑" w:hAnsi="Times New Roman"/>
                <w:szCs w:val="22"/>
                <w:rPrChange w:id="3029" w:author="raye" w:date="2018-08-10T12:30:00Z">
                  <w:rPr>
                    <w:rFonts w:ascii="微软雅黑" w:eastAsia="微软雅黑" w:hAnsi="微软雅黑"/>
                    <w:szCs w:val="22"/>
                  </w:rPr>
                </w:rPrChange>
              </w:rPr>
              <w:t xml:space="preserve"> abbreviation</w:t>
            </w:r>
          </w:p>
        </w:tc>
      </w:tr>
    </w:tbl>
    <w:p w14:paraId="419D35B3" w14:textId="0EB2A78E" w:rsidR="00492879" w:rsidRPr="00B0205A" w:rsidRDefault="00492879" w:rsidP="00BA2F11">
      <w:pPr>
        <w:rPr>
          <w:rFonts w:ascii="Times New Roman" w:hAnsi="Times New Roman" w:cs="Times New Roman"/>
          <w:rPrChange w:id="3030" w:author="raye" w:date="2018-08-10T12:30:00Z">
            <w:rPr/>
          </w:rPrChange>
        </w:rPr>
      </w:pPr>
    </w:p>
    <w:p w14:paraId="76D29C65" w14:textId="6DD85E2A" w:rsidR="00492879" w:rsidRPr="00B0205A" w:rsidRDefault="00492879" w:rsidP="00BA2F11">
      <w:pPr>
        <w:rPr>
          <w:rFonts w:ascii="Times New Roman" w:hAnsi="Times New Roman" w:cs="Times New Roman"/>
          <w:rPrChange w:id="3031" w:author="raye" w:date="2018-08-10T12:30:00Z">
            <w:rPr/>
          </w:rPrChange>
        </w:rPr>
      </w:pPr>
    </w:p>
    <w:p w14:paraId="4D3DBA01" w14:textId="77777777" w:rsidR="001A41A7" w:rsidRPr="00B0205A" w:rsidRDefault="001A41A7">
      <w:pPr>
        <w:pStyle w:val="Chapter1"/>
        <w:rPr>
          <w:rPrChange w:id="3032" w:author="raye" w:date="2018-08-10T12:30:00Z">
            <w:rPr/>
          </w:rPrChange>
        </w:rPr>
        <w:pPrChange w:id="3033" w:author="raye" w:date="2018-08-10T12:31:00Z">
          <w:pPr>
            <w:pStyle w:val="1"/>
            <w:numPr>
              <w:numId w:val="0"/>
            </w:numPr>
            <w:tabs>
              <w:tab w:val="clear" w:pos="720"/>
            </w:tabs>
            <w:spacing w:line="360" w:lineRule="auto"/>
            <w:ind w:left="0" w:firstLine="0"/>
          </w:pPr>
        </w:pPrChange>
      </w:pPr>
      <w:bookmarkStart w:id="3034" w:name="_Toc402968005"/>
      <w:bookmarkStart w:id="3035" w:name="_Toc520839401"/>
      <w:r w:rsidRPr="00E403FE">
        <w:t xml:space="preserve">Chapter 2. Business </w:t>
      </w:r>
      <w:r w:rsidRPr="00B0205A">
        <w:rPr>
          <w:rPrChange w:id="3036" w:author="raye" w:date="2018-08-10T12:30:00Z">
            <w:rPr/>
          </w:rPrChange>
        </w:rPr>
        <w:t>Operation Flow</w:t>
      </w:r>
      <w:bookmarkEnd w:id="3034"/>
      <w:bookmarkEnd w:id="3035"/>
    </w:p>
    <w:p w14:paraId="2C36A903" w14:textId="7B630E9E" w:rsidR="00E33BD5" w:rsidRPr="00B0205A" w:rsidRDefault="001A41A7">
      <w:pPr>
        <w:pStyle w:val="32"/>
        <w:ind w:left="210" w:right="210"/>
        <w:pPrChange w:id="3037" w:author="raye" w:date="2018-08-10T12:32:00Z">
          <w:pPr>
            <w:pStyle w:val="215"/>
          </w:pPr>
        </w:pPrChange>
      </w:pPr>
      <w:bookmarkStart w:id="3038" w:name="_Toc402968006"/>
      <w:bookmarkStart w:id="3039" w:name="_Toc520839402"/>
      <w:r w:rsidRPr="00B0205A">
        <w:t>2.1. Business operation flow brief</w:t>
      </w:r>
      <w:bookmarkEnd w:id="3038"/>
      <w:bookmarkEnd w:id="3039"/>
    </w:p>
    <w:p w14:paraId="47FEAD6F" w14:textId="77777777" w:rsidR="00E33BD5" w:rsidRPr="00B0205A" w:rsidRDefault="00E33BD5" w:rsidP="00E33BD5">
      <w:pPr>
        <w:pStyle w:val="a0"/>
        <w:spacing w:afterLines="50" w:after="156"/>
        <w:ind w:left="709" w:firstLineChars="0" w:firstLine="0"/>
        <w:rPr>
          <w:rFonts w:ascii="Times New Roman" w:hAnsi="Times New Roman" w:cs="Times New Roman"/>
          <w:sz w:val="24"/>
          <w:szCs w:val="24"/>
          <w:rPrChange w:id="3040" w:author="raye" w:date="2018-08-10T12:30:00Z">
            <w:rPr>
              <w:rFonts w:ascii="Calibri" w:hAnsi="Calibri" w:cstheme="minorHAnsi"/>
              <w:sz w:val="24"/>
              <w:szCs w:val="24"/>
            </w:rPr>
          </w:rPrChange>
        </w:rPr>
      </w:pPr>
    </w:p>
    <w:p w14:paraId="105050E5" w14:textId="77777777" w:rsidR="00E33BD5" w:rsidRPr="00B0205A" w:rsidRDefault="00E33BD5" w:rsidP="00E33BD5">
      <w:pPr>
        <w:widowControl/>
        <w:jc w:val="left"/>
        <w:rPr>
          <w:rFonts w:ascii="Times New Roman" w:hAnsi="Times New Roman" w:cs="Times New Roman"/>
          <w:b/>
          <w:sz w:val="36"/>
          <w:rPrChange w:id="3041" w:author="raye" w:date="2018-08-10T12:30:00Z">
            <w:rPr>
              <w:rFonts w:ascii="Calibri" w:hAnsi="Calibri" w:cstheme="minorHAnsi"/>
              <w:b/>
              <w:sz w:val="36"/>
            </w:rPr>
          </w:rPrChange>
        </w:rPr>
      </w:pPr>
      <w:r w:rsidRPr="00B0205A">
        <w:rPr>
          <w:rFonts w:ascii="Times New Roman" w:hAnsi="Times New Roman" w:cs="Times New Roman"/>
          <w:b/>
          <w:rPrChange w:id="3042" w:author="raye" w:date="2018-08-10T12:30:00Z">
            <w:rPr>
              <w:rFonts w:ascii="Calibri" w:hAnsi="Calibri" w:cstheme="minorHAnsi"/>
              <w:b/>
            </w:rPr>
          </w:rPrChange>
        </w:rPr>
        <w:br w:type="page"/>
      </w:r>
    </w:p>
    <w:p w14:paraId="743C254C" w14:textId="77777777" w:rsidR="00E33BD5" w:rsidRPr="00B0205A" w:rsidRDefault="00E33BD5">
      <w:pPr>
        <w:pStyle w:val="a0"/>
        <w:numPr>
          <w:ilvl w:val="0"/>
          <w:numId w:val="145"/>
        </w:numPr>
        <w:ind w:firstLineChars="0"/>
        <w:rPr>
          <w:rStyle w:val="aff4"/>
          <w:rFonts w:ascii="Times New Roman" w:eastAsiaTheme="minorEastAsia" w:hAnsi="Times New Roman" w:cs="Times New Roman"/>
          <w:rPrChange w:id="3043" w:author="raye" w:date="2018-08-10T12:30:00Z">
            <w:rPr/>
          </w:rPrChange>
        </w:rPr>
        <w:pPrChange w:id="3044" w:author="raye" w:date="2018-08-10T12:00:00Z">
          <w:pPr>
            <w:numPr>
              <w:ilvl w:val="1"/>
              <w:numId w:val="3"/>
            </w:numPr>
            <w:tabs>
              <w:tab w:val="num" w:pos="635"/>
              <w:tab w:val="num" w:pos="992"/>
            </w:tabs>
            <w:spacing w:line="360" w:lineRule="auto"/>
            <w:ind w:leftChars="100" w:left="635" w:hanging="425"/>
          </w:pPr>
        </w:pPrChange>
      </w:pPr>
      <w:r w:rsidRPr="00B0205A">
        <w:rPr>
          <w:rStyle w:val="aff4"/>
          <w:rFonts w:ascii="Times New Roman" w:eastAsiaTheme="minorEastAsia" w:hAnsi="Times New Roman" w:cs="Times New Roman"/>
          <w:rPrChange w:id="3045" w:author="raye" w:date="2018-08-10T12:30:00Z">
            <w:rPr/>
          </w:rPrChange>
        </w:rPr>
        <w:lastRenderedPageBreak/>
        <w:t>Flow Status Control</w:t>
      </w:r>
    </w:p>
    <w:p w14:paraId="426FD915" w14:textId="77777777" w:rsidR="00E33BD5" w:rsidRPr="00B0205A" w:rsidRDefault="00E33BD5" w:rsidP="00E33BD5">
      <w:pPr>
        <w:rPr>
          <w:rFonts w:ascii="Times New Roman" w:hAnsi="Times New Roman" w:cs="Times New Roman"/>
          <w:rPrChange w:id="3046" w:author="raye" w:date="2018-08-10T12:30:00Z">
            <w:rPr/>
          </w:rPrChange>
        </w:rPr>
      </w:pPr>
    </w:p>
    <w:tbl>
      <w:tblPr>
        <w:tblW w:w="94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0"/>
        <w:gridCol w:w="2098"/>
        <w:gridCol w:w="1437"/>
        <w:gridCol w:w="1675"/>
        <w:gridCol w:w="1588"/>
        <w:gridCol w:w="1563"/>
      </w:tblGrid>
      <w:tr w:rsidR="00222D8B" w:rsidRPr="00B0205A" w14:paraId="4192A34A" w14:textId="77777777" w:rsidTr="00222D8B">
        <w:trPr>
          <w:trHeight w:val="300"/>
          <w:tblHeader/>
        </w:trPr>
        <w:tc>
          <w:tcPr>
            <w:tcW w:w="1100" w:type="dxa"/>
            <w:shd w:val="clear" w:color="000000" w:fill="BFBFBF"/>
            <w:vAlign w:val="center"/>
            <w:hideMark/>
          </w:tcPr>
          <w:p w14:paraId="57E7D9DD" w14:textId="77777777" w:rsidR="00222D8B" w:rsidRPr="00B0205A" w:rsidRDefault="00222D8B" w:rsidP="001910E4">
            <w:pPr>
              <w:widowControl/>
              <w:jc w:val="center"/>
              <w:rPr>
                <w:rFonts w:ascii="Times New Roman" w:eastAsia="宋体" w:hAnsi="Times New Roman" w:cs="Times New Roman"/>
                <w:b/>
                <w:kern w:val="0"/>
                <w:szCs w:val="21"/>
                <w:rPrChange w:id="3047" w:author="raye" w:date="2018-08-10T12:30:00Z">
                  <w:rPr>
                    <w:rFonts w:ascii="Calibri" w:eastAsia="宋体" w:hAnsi="Calibri" w:cstheme="minorHAnsi"/>
                    <w:b/>
                    <w:kern w:val="0"/>
                    <w:szCs w:val="21"/>
                  </w:rPr>
                </w:rPrChange>
              </w:rPr>
            </w:pPr>
            <w:r w:rsidRPr="00B0205A">
              <w:rPr>
                <w:rFonts w:ascii="Times New Roman" w:eastAsia="宋体" w:hAnsi="Times New Roman" w:cs="Times New Roman"/>
                <w:b/>
                <w:kern w:val="0"/>
                <w:szCs w:val="21"/>
                <w:rPrChange w:id="3048" w:author="raye" w:date="2018-08-10T12:30:00Z">
                  <w:rPr>
                    <w:rFonts w:ascii="Calibri" w:eastAsia="宋体" w:hAnsi="Calibri" w:cstheme="minorHAnsi"/>
                    <w:b/>
                    <w:kern w:val="0"/>
                    <w:szCs w:val="21"/>
                  </w:rPr>
                </w:rPrChange>
              </w:rPr>
              <w:t>Step</w:t>
            </w:r>
          </w:p>
        </w:tc>
        <w:tc>
          <w:tcPr>
            <w:tcW w:w="2098" w:type="dxa"/>
            <w:shd w:val="clear" w:color="000000" w:fill="BFBFBF"/>
            <w:vAlign w:val="center"/>
            <w:hideMark/>
          </w:tcPr>
          <w:p w14:paraId="749DC7F4" w14:textId="698E1479" w:rsidR="00222D8B" w:rsidRPr="00B0205A" w:rsidRDefault="00222D8B" w:rsidP="001910E4">
            <w:pPr>
              <w:widowControl/>
              <w:jc w:val="left"/>
              <w:rPr>
                <w:rFonts w:ascii="Times New Roman" w:eastAsia="宋体" w:hAnsi="Times New Roman" w:cs="Times New Roman"/>
                <w:b/>
                <w:kern w:val="0"/>
                <w:szCs w:val="21"/>
                <w:rPrChange w:id="3049" w:author="raye" w:date="2018-08-10T12:30:00Z">
                  <w:rPr>
                    <w:rFonts w:ascii="Calibri" w:eastAsia="宋体" w:hAnsi="Calibri" w:cstheme="minorHAnsi"/>
                    <w:b/>
                    <w:kern w:val="0"/>
                    <w:szCs w:val="21"/>
                  </w:rPr>
                </w:rPrChange>
              </w:rPr>
            </w:pPr>
            <w:r w:rsidRPr="00B0205A">
              <w:rPr>
                <w:rFonts w:ascii="Times New Roman" w:eastAsia="宋体" w:hAnsi="Times New Roman" w:cs="Times New Roman"/>
                <w:b/>
                <w:kern w:val="0"/>
                <w:szCs w:val="21"/>
                <w:rPrChange w:id="3050" w:author="raye" w:date="2018-08-10T12:30:00Z">
                  <w:rPr>
                    <w:rFonts w:ascii="Calibri" w:eastAsia="宋体" w:hAnsi="Calibri" w:cstheme="minorHAnsi"/>
                    <w:b/>
                    <w:kern w:val="0"/>
                    <w:szCs w:val="21"/>
                  </w:rPr>
                </w:rPrChange>
              </w:rPr>
              <w:t>Action</w:t>
            </w:r>
          </w:p>
        </w:tc>
        <w:tc>
          <w:tcPr>
            <w:tcW w:w="1437" w:type="dxa"/>
            <w:shd w:val="clear" w:color="000000" w:fill="BFBFBF"/>
            <w:vAlign w:val="center"/>
            <w:hideMark/>
          </w:tcPr>
          <w:p w14:paraId="640CBF38" w14:textId="54F676FD" w:rsidR="00222D8B" w:rsidRPr="00B0205A" w:rsidRDefault="00222D8B" w:rsidP="001910E4">
            <w:pPr>
              <w:widowControl/>
              <w:jc w:val="left"/>
              <w:rPr>
                <w:rFonts w:ascii="Times New Roman" w:eastAsia="宋体" w:hAnsi="Times New Roman" w:cs="Times New Roman"/>
                <w:b/>
                <w:kern w:val="0"/>
                <w:szCs w:val="21"/>
                <w:rPrChange w:id="3051" w:author="raye" w:date="2018-08-10T12:30:00Z">
                  <w:rPr>
                    <w:rFonts w:ascii="Calibri" w:eastAsia="宋体" w:hAnsi="Calibri" w:cstheme="minorHAnsi"/>
                    <w:b/>
                    <w:kern w:val="0"/>
                    <w:szCs w:val="21"/>
                  </w:rPr>
                </w:rPrChange>
              </w:rPr>
            </w:pPr>
            <w:r w:rsidRPr="00B0205A">
              <w:rPr>
                <w:rFonts w:ascii="Times New Roman" w:eastAsia="宋体" w:hAnsi="Times New Roman" w:cs="Times New Roman"/>
                <w:b/>
                <w:kern w:val="0"/>
                <w:szCs w:val="21"/>
                <w:rPrChange w:id="3052" w:author="raye" w:date="2018-08-10T12:30:00Z">
                  <w:rPr>
                    <w:rFonts w:ascii="Calibri" w:eastAsia="宋体" w:hAnsi="Calibri" w:cstheme="minorHAnsi"/>
                    <w:b/>
                    <w:kern w:val="0"/>
                    <w:szCs w:val="21"/>
                  </w:rPr>
                </w:rPrChange>
              </w:rPr>
              <w:t>Current Status</w:t>
            </w:r>
          </w:p>
        </w:tc>
        <w:tc>
          <w:tcPr>
            <w:tcW w:w="1675" w:type="dxa"/>
            <w:shd w:val="clear" w:color="000000" w:fill="BFBFBF"/>
            <w:vAlign w:val="center"/>
            <w:hideMark/>
          </w:tcPr>
          <w:p w14:paraId="5810B09E" w14:textId="3D381160" w:rsidR="00222D8B" w:rsidRPr="00B0205A" w:rsidRDefault="00222D8B" w:rsidP="001910E4">
            <w:pPr>
              <w:widowControl/>
              <w:jc w:val="left"/>
              <w:rPr>
                <w:rFonts w:ascii="Times New Roman" w:eastAsia="宋体" w:hAnsi="Times New Roman" w:cs="Times New Roman"/>
                <w:b/>
                <w:kern w:val="0"/>
                <w:szCs w:val="21"/>
                <w:rPrChange w:id="3053" w:author="raye" w:date="2018-08-10T12:30:00Z">
                  <w:rPr>
                    <w:rFonts w:ascii="Calibri" w:eastAsia="宋体" w:hAnsi="Calibri" w:cstheme="minorHAnsi"/>
                    <w:b/>
                    <w:kern w:val="0"/>
                    <w:szCs w:val="21"/>
                  </w:rPr>
                </w:rPrChange>
              </w:rPr>
            </w:pPr>
            <w:r w:rsidRPr="00B0205A">
              <w:rPr>
                <w:rFonts w:ascii="Times New Roman" w:eastAsia="宋体" w:hAnsi="Times New Roman" w:cs="Times New Roman"/>
                <w:b/>
                <w:kern w:val="0"/>
                <w:szCs w:val="21"/>
                <w:rPrChange w:id="3054" w:author="raye" w:date="2018-08-10T12:30:00Z">
                  <w:rPr>
                    <w:rFonts w:ascii="Calibri" w:eastAsia="宋体" w:hAnsi="Calibri" w:cstheme="minorHAnsi"/>
                    <w:b/>
                    <w:kern w:val="0"/>
                    <w:szCs w:val="21"/>
                  </w:rPr>
                </w:rPrChange>
              </w:rPr>
              <w:t>Operation</w:t>
            </w:r>
          </w:p>
        </w:tc>
        <w:tc>
          <w:tcPr>
            <w:tcW w:w="1588" w:type="dxa"/>
            <w:shd w:val="clear" w:color="000000" w:fill="BFBFBF"/>
            <w:vAlign w:val="center"/>
            <w:hideMark/>
          </w:tcPr>
          <w:p w14:paraId="13547F1C" w14:textId="5C058BFC" w:rsidR="00222D8B" w:rsidRPr="00B0205A" w:rsidRDefault="00222D8B" w:rsidP="001910E4">
            <w:pPr>
              <w:widowControl/>
              <w:jc w:val="left"/>
              <w:rPr>
                <w:rFonts w:ascii="Times New Roman" w:eastAsia="宋体" w:hAnsi="Times New Roman" w:cs="Times New Roman"/>
                <w:b/>
                <w:kern w:val="0"/>
                <w:szCs w:val="21"/>
                <w:rPrChange w:id="3055" w:author="raye" w:date="2018-08-10T12:30:00Z">
                  <w:rPr>
                    <w:rFonts w:ascii="Calibri" w:eastAsia="宋体" w:hAnsi="Calibri" w:cstheme="minorHAnsi"/>
                    <w:b/>
                    <w:kern w:val="0"/>
                    <w:szCs w:val="21"/>
                  </w:rPr>
                </w:rPrChange>
              </w:rPr>
            </w:pPr>
            <w:r w:rsidRPr="00B0205A">
              <w:rPr>
                <w:rFonts w:ascii="Times New Roman" w:eastAsia="宋体" w:hAnsi="Times New Roman" w:cs="Times New Roman"/>
                <w:b/>
                <w:kern w:val="0"/>
                <w:szCs w:val="21"/>
                <w:rPrChange w:id="3056" w:author="raye" w:date="2018-08-10T12:30:00Z">
                  <w:rPr>
                    <w:rFonts w:ascii="Calibri" w:eastAsia="宋体" w:hAnsi="Calibri" w:cstheme="minorHAnsi"/>
                    <w:b/>
                    <w:kern w:val="0"/>
                    <w:szCs w:val="21"/>
                  </w:rPr>
                </w:rPrChange>
              </w:rPr>
              <w:t>Next Status</w:t>
            </w:r>
          </w:p>
        </w:tc>
        <w:tc>
          <w:tcPr>
            <w:tcW w:w="1563" w:type="dxa"/>
            <w:shd w:val="clear" w:color="000000" w:fill="BFBFBF"/>
            <w:vAlign w:val="center"/>
            <w:hideMark/>
          </w:tcPr>
          <w:p w14:paraId="2B9D0341" w14:textId="2D72F22E" w:rsidR="00222D8B" w:rsidRPr="00B0205A" w:rsidRDefault="00222D8B" w:rsidP="001910E4">
            <w:pPr>
              <w:widowControl/>
              <w:jc w:val="left"/>
              <w:rPr>
                <w:rFonts w:ascii="Times New Roman" w:eastAsia="宋体" w:hAnsi="Times New Roman" w:cs="Times New Roman"/>
                <w:b/>
                <w:kern w:val="0"/>
                <w:szCs w:val="21"/>
                <w:rPrChange w:id="3057" w:author="raye" w:date="2018-08-10T12:30:00Z">
                  <w:rPr>
                    <w:rFonts w:ascii="Calibri" w:eastAsia="宋体" w:hAnsi="Calibri" w:cstheme="minorHAnsi"/>
                    <w:b/>
                    <w:kern w:val="0"/>
                    <w:szCs w:val="21"/>
                  </w:rPr>
                </w:rPrChange>
              </w:rPr>
            </w:pPr>
            <w:r w:rsidRPr="00B0205A">
              <w:rPr>
                <w:rFonts w:ascii="Times New Roman" w:eastAsia="宋体" w:hAnsi="Times New Roman" w:cs="Times New Roman"/>
                <w:b/>
                <w:kern w:val="0"/>
                <w:szCs w:val="21"/>
                <w:rPrChange w:id="3058" w:author="raye" w:date="2018-08-10T12:30:00Z">
                  <w:rPr>
                    <w:rFonts w:ascii="Calibri" w:eastAsia="宋体" w:hAnsi="Calibri" w:cstheme="minorHAnsi"/>
                    <w:b/>
                    <w:kern w:val="0"/>
                    <w:szCs w:val="21"/>
                  </w:rPr>
                </w:rPrChange>
              </w:rPr>
              <w:t>Authorized Role</w:t>
            </w:r>
          </w:p>
        </w:tc>
      </w:tr>
      <w:tr w:rsidR="00222D8B" w:rsidRPr="00B0205A" w14:paraId="1CAEA362" w14:textId="77777777" w:rsidTr="00222D8B">
        <w:trPr>
          <w:trHeight w:val="600"/>
        </w:trPr>
        <w:tc>
          <w:tcPr>
            <w:tcW w:w="1100" w:type="dxa"/>
            <w:shd w:val="clear" w:color="auto" w:fill="auto"/>
            <w:vAlign w:val="center"/>
            <w:hideMark/>
          </w:tcPr>
          <w:p w14:paraId="318F1D15" w14:textId="77777777" w:rsidR="00222D8B" w:rsidRPr="00B0205A" w:rsidRDefault="00222D8B" w:rsidP="001910E4">
            <w:pPr>
              <w:widowControl/>
              <w:jc w:val="center"/>
              <w:rPr>
                <w:rFonts w:ascii="Times New Roman" w:eastAsia="宋体" w:hAnsi="Times New Roman" w:cs="Times New Roman"/>
                <w:kern w:val="0"/>
                <w:szCs w:val="21"/>
                <w:rPrChange w:id="305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060" w:author="raye" w:date="2018-08-10T12:30:00Z">
                  <w:rPr>
                    <w:rFonts w:ascii="Calibri" w:eastAsia="宋体" w:hAnsi="Calibri" w:cstheme="minorHAnsi"/>
                    <w:kern w:val="0"/>
                    <w:szCs w:val="21"/>
                  </w:rPr>
                </w:rPrChange>
              </w:rPr>
              <w:t>1A</w:t>
            </w:r>
          </w:p>
        </w:tc>
        <w:tc>
          <w:tcPr>
            <w:tcW w:w="2098" w:type="dxa"/>
            <w:shd w:val="clear" w:color="auto" w:fill="auto"/>
            <w:vAlign w:val="center"/>
            <w:hideMark/>
          </w:tcPr>
          <w:p w14:paraId="5A5B883E" w14:textId="1672D0F7" w:rsidR="00222D8B" w:rsidRPr="00B0205A" w:rsidRDefault="00222D8B" w:rsidP="001910E4">
            <w:pPr>
              <w:widowControl/>
              <w:jc w:val="left"/>
              <w:rPr>
                <w:rFonts w:ascii="Times New Roman" w:eastAsia="宋体" w:hAnsi="Times New Roman" w:cs="Times New Roman"/>
                <w:kern w:val="0"/>
                <w:szCs w:val="21"/>
                <w:rPrChange w:id="306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062" w:author="raye" w:date="2018-08-10T12:30:00Z">
                  <w:rPr>
                    <w:rFonts w:ascii="Calibri" w:eastAsia="宋体" w:hAnsi="Calibri" w:cstheme="minorHAnsi"/>
                    <w:kern w:val="0"/>
                    <w:szCs w:val="21"/>
                  </w:rPr>
                </w:rPrChange>
              </w:rPr>
              <w:t>Create a Case</w:t>
            </w:r>
            <w:r w:rsidRPr="00B0205A">
              <w:rPr>
                <w:rFonts w:ascii="Times New Roman" w:eastAsia="宋体" w:hAnsi="Times New Roman" w:cs="Times New Roman"/>
                <w:kern w:val="0"/>
                <w:szCs w:val="21"/>
                <w:rPrChange w:id="3063" w:author="raye" w:date="2018-08-10T12:30:00Z">
                  <w:rPr>
                    <w:rFonts w:ascii="Calibri" w:eastAsia="宋体" w:hAnsi="Calibri" w:cstheme="minorHAnsi"/>
                    <w:kern w:val="0"/>
                    <w:szCs w:val="21"/>
                  </w:rPr>
                </w:rPrChange>
              </w:rPr>
              <w:br/>
            </w:r>
          </w:p>
        </w:tc>
        <w:tc>
          <w:tcPr>
            <w:tcW w:w="1437" w:type="dxa"/>
            <w:shd w:val="clear" w:color="auto" w:fill="auto"/>
            <w:vAlign w:val="center"/>
            <w:hideMark/>
          </w:tcPr>
          <w:p w14:paraId="048695A8" w14:textId="24B0701C" w:rsidR="00222D8B" w:rsidRPr="00B0205A" w:rsidRDefault="00222D8B" w:rsidP="001910E4">
            <w:pPr>
              <w:widowControl/>
              <w:jc w:val="left"/>
              <w:rPr>
                <w:rFonts w:ascii="Times New Roman" w:eastAsia="宋体" w:hAnsi="Times New Roman" w:cs="Times New Roman"/>
                <w:kern w:val="0"/>
                <w:szCs w:val="21"/>
                <w:rPrChange w:id="306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065" w:author="raye" w:date="2018-08-10T12:30:00Z">
                  <w:rPr>
                    <w:rFonts w:ascii="Calibri" w:eastAsia="宋体" w:hAnsi="Calibri" w:cstheme="minorHAnsi"/>
                    <w:kern w:val="0"/>
                    <w:szCs w:val="21"/>
                  </w:rPr>
                </w:rPrChange>
              </w:rPr>
              <w:t>Pending Operations Analyst Review</w:t>
            </w:r>
            <w:r w:rsidRPr="00B0205A">
              <w:rPr>
                <w:rFonts w:ascii="Times New Roman" w:eastAsia="宋体" w:hAnsi="Times New Roman" w:cs="Times New Roman" w:hint="eastAsia"/>
                <w:kern w:val="0"/>
                <w:szCs w:val="21"/>
                <w:rPrChange w:id="3066" w:author="raye" w:date="2018-08-10T12:30:00Z">
                  <w:rPr>
                    <w:rFonts w:ascii="Calibri" w:eastAsia="宋体" w:hAnsi="Calibri" w:cstheme="minorHAnsi" w:hint="eastAsia"/>
                    <w:kern w:val="0"/>
                    <w:szCs w:val="21"/>
                  </w:rPr>
                </w:rPrChange>
              </w:rPr>
              <w:t>（</w:t>
            </w:r>
            <w:r w:rsidRPr="00B0205A">
              <w:rPr>
                <w:rFonts w:ascii="Times New Roman" w:eastAsia="宋体" w:hAnsi="Times New Roman" w:cs="Times New Roman"/>
                <w:kern w:val="0"/>
                <w:szCs w:val="21"/>
                <w:rPrChange w:id="3067" w:author="raye" w:date="2018-08-10T12:30:00Z">
                  <w:rPr>
                    <w:rFonts w:ascii="Calibri" w:eastAsia="宋体" w:hAnsi="Calibri" w:cstheme="minorHAnsi"/>
                    <w:kern w:val="0"/>
                    <w:szCs w:val="21"/>
                  </w:rPr>
                </w:rPrChange>
              </w:rPr>
              <w:t>This status will not appear on the interface</w:t>
            </w:r>
            <w:r w:rsidRPr="00B0205A">
              <w:rPr>
                <w:rFonts w:ascii="Times New Roman" w:eastAsia="宋体" w:hAnsi="Times New Roman" w:cs="Times New Roman" w:hint="eastAsia"/>
                <w:kern w:val="0"/>
                <w:szCs w:val="21"/>
                <w:rPrChange w:id="3068" w:author="raye" w:date="2018-08-10T12:30:00Z">
                  <w:rPr>
                    <w:rFonts w:ascii="Calibri" w:eastAsia="宋体" w:hAnsi="Calibri" w:cstheme="minorHAnsi" w:hint="eastAsia"/>
                    <w:kern w:val="0"/>
                    <w:szCs w:val="21"/>
                  </w:rPr>
                </w:rPrChange>
              </w:rPr>
              <w:t>）</w:t>
            </w:r>
          </w:p>
        </w:tc>
        <w:tc>
          <w:tcPr>
            <w:tcW w:w="1675" w:type="dxa"/>
            <w:shd w:val="clear" w:color="auto" w:fill="auto"/>
            <w:vAlign w:val="center"/>
            <w:hideMark/>
          </w:tcPr>
          <w:p w14:paraId="3A280D6C" w14:textId="12C4243B" w:rsidR="00222D8B" w:rsidRPr="00B0205A" w:rsidRDefault="00222D8B" w:rsidP="001910E4">
            <w:pPr>
              <w:widowControl/>
              <w:jc w:val="left"/>
              <w:rPr>
                <w:rFonts w:ascii="Times New Roman" w:eastAsia="等线" w:hAnsi="Times New Roman" w:cs="Times New Roman"/>
                <w:kern w:val="0"/>
                <w:szCs w:val="21"/>
                <w:rPrChange w:id="3069" w:author="raye" w:date="2018-08-10T12:30:00Z">
                  <w:rPr>
                    <w:rFonts w:ascii="等线" w:eastAsia="等线" w:hAnsi="等线" w:cstheme="minorHAnsi"/>
                    <w:kern w:val="0"/>
                    <w:szCs w:val="21"/>
                  </w:rPr>
                </w:rPrChange>
              </w:rPr>
            </w:pPr>
            <w:r w:rsidRPr="00B0205A">
              <w:rPr>
                <w:rFonts w:ascii="Times New Roman" w:eastAsia="等线" w:hAnsi="Times New Roman" w:cs="Times New Roman"/>
                <w:kern w:val="0"/>
                <w:szCs w:val="21"/>
                <w:rPrChange w:id="3070" w:author="raye" w:date="2018-08-10T12:30:00Z">
                  <w:rPr>
                    <w:rFonts w:ascii="等线" w:eastAsia="等线" w:hAnsi="等线" w:cstheme="minorHAnsi"/>
                    <w:kern w:val="0"/>
                    <w:szCs w:val="21"/>
                  </w:rPr>
                </w:rPrChange>
              </w:rPr>
              <w:t xml:space="preserve">On the list page </w:t>
            </w:r>
            <w:r w:rsidRPr="00B0205A">
              <w:rPr>
                <w:rFonts w:ascii="Times New Roman" w:eastAsia="等线" w:hAnsi="Times New Roman" w:cs="Times New Roman"/>
                <w:kern w:val="0"/>
                <w:szCs w:val="21"/>
                <w:rPrChange w:id="3071" w:author="raye" w:date="2018-08-10T12:30:00Z">
                  <w:rPr>
                    <w:rFonts w:eastAsia="等线" w:cstheme="minorHAnsi"/>
                    <w:kern w:val="0"/>
                    <w:szCs w:val="21"/>
                  </w:rPr>
                </w:rPrChange>
              </w:rPr>
              <w:t>Add New Case</w:t>
            </w:r>
          </w:p>
        </w:tc>
        <w:tc>
          <w:tcPr>
            <w:tcW w:w="1588" w:type="dxa"/>
            <w:shd w:val="clear" w:color="auto" w:fill="auto"/>
            <w:vAlign w:val="center"/>
            <w:hideMark/>
          </w:tcPr>
          <w:p w14:paraId="2D97B556" w14:textId="77777777" w:rsidR="00222D8B" w:rsidRPr="00B0205A" w:rsidRDefault="00222D8B" w:rsidP="001910E4">
            <w:pPr>
              <w:widowControl/>
              <w:jc w:val="left"/>
              <w:rPr>
                <w:rFonts w:ascii="Times New Roman" w:eastAsia="等线" w:hAnsi="Times New Roman" w:cs="Times New Roman"/>
                <w:kern w:val="0"/>
                <w:szCs w:val="21"/>
                <w:rPrChange w:id="3072" w:author="raye" w:date="2018-08-10T12:30:00Z">
                  <w:rPr>
                    <w:rFonts w:ascii="等线" w:eastAsia="等线" w:hAnsi="等线" w:cstheme="minorHAnsi"/>
                    <w:kern w:val="0"/>
                    <w:szCs w:val="21"/>
                  </w:rPr>
                </w:rPrChange>
              </w:rPr>
            </w:pPr>
            <w:r w:rsidRPr="00B0205A">
              <w:rPr>
                <w:rFonts w:ascii="Times New Roman" w:eastAsia="宋体" w:hAnsi="Times New Roman" w:cs="Times New Roman"/>
                <w:kern w:val="0"/>
                <w:szCs w:val="21"/>
                <w:rPrChange w:id="3073" w:author="raye" w:date="2018-08-10T12:30:00Z">
                  <w:rPr>
                    <w:rFonts w:ascii="Calibri" w:eastAsia="宋体" w:hAnsi="Calibri" w:cstheme="minorHAnsi"/>
                    <w:kern w:val="0"/>
                    <w:szCs w:val="21"/>
                  </w:rPr>
                </w:rPrChange>
              </w:rPr>
              <w:t>Under Operations Analyst Review</w:t>
            </w:r>
            <w:r w:rsidRPr="00B0205A" w:rsidDel="003847A6">
              <w:rPr>
                <w:rFonts w:ascii="Times New Roman" w:eastAsia="等线" w:hAnsi="Times New Roman" w:cs="Times New Roman"/>
                <w:kern w:val="0"/>
                <w:szCs w:val="21"/>
                <w:rPrChange w:id="3074" w:author="raye" w:date="2018-08-10T12:30:00Z">
                  <w:rPr>
                    <w:rFonts w:ascii="等线" w:eastAsia="等线" w:hAnsi="等线" w:cstheme="minorHAnsi"/>
                    <w:kern w:val="0"/>
                    <w:szCs w:val="21"/>
                  </w:rPr>
                </w:rPrChange>
              </w:rPr>
              <w:t xml:space="preserve"> </w:t>
            </w:r>
          </w:p>
        </w:tc>
        <w:tc>
          <w:tcPr>
            <w:tcW w:w="1563" w:type="dxa"/>
            <w:shd w:val="clear" w:color="auto" w:fill="auto"/>
            <w:vAlign w:val="center"/>
            <w:hideMark/>
          </w:tcPr>
          <w:p w14:paraId="30147A90" w14:textId="77777777" w:rsidR="00222D8B" w:rsidRPr="00B0205A" w:rsidRDefault="00222D8B" w:rsidP="001910E4">
            <w:pPr>
              <w:widowControl/>
              <w:jc w:val="left"/>
              <w:rPr>
                <w:rFonts w:ascii="Times New Roman" w:eastAsia="宋体" w:hAnsi="Times New Roman" w:cs="Times New Roman"/>
                <w:kern w:val="0"/>
                <w:szCs w:val="21"/>
                <w:rPrChange w:id="307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076" w:author="raye" w:date="2018-08-10T12:30:00Z">
                  <w:rPr>
                    <w:rFonts w:ascii="Calibri" w:eastAsia="宋体" w:hAnsi="Calibri" w:cstheme="minorHAnsi"/>
                    <w:kern w:val="0"/>
                    <w:szCs w:val="21"/>
                  </w:rPr>
                </w:rPrChange>
              </w:rPr>
              <w:t>Operations Analyst</w:t>
            </w:r>
          </w:p>
        </w:tc>
      </w:tr>
      <w:tr w:rsidR="00222D8B" w:rsidRPr="00B0205A" w14:paraId="632F6E80" w14:textId="77777777" w:rsidTr="00222D8B">
        <w:trPr>
          <w:trHeight w:val="600"/>
        </w:trPr>
        <w:tc>
          <w:tcPr>
            <w:tcW w:w="1100" w:type="dxa"/>
            <w:shd w:val="clear" w:color="auto" w:fill="auto"/>
            <w:vAlign w:val="center"/>
          </w:tcPr>
          <w:p w14:paraId="72BE9B80" w14:textId="77777777" w:rsidR="00222D8B" w:rsidRPr="00B0205A" w:rsidRDefault="00222D8B" w:rsidP="001910E4">
            <w:pPr>
              <w:widowControl/>
              <w:jc w:val="center"/>
              <w:rPr>
                <w:rFonts w:ascii="Times New Roman" w:eastAsia="宋体" w:hAnsi="Times New Roman" w:cs="Times New Roman"/>
                <w:kern w:val="0"/>
                <w:szCs w:val="21"/>
                <w:rPrChange w:id="307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078" w:author="raye" w:date="2018-08-10T12:30:00Z">
                  <w:rPr>
                    <w:rFonts w:ascii="Calibri" w:eastAsia="宋体" w:hAnsi="Calibri" w:cstheme="minorHAnsi"/>
                    <w:kern w:val="0"/>
                    <w:szCs w:val="21"/>
                  </w:rPr>
                </w:rPrChange>
              </w:rPr>
              <w:t>1B</w:t>
            </w:r>
          </w:p>
        </w:tc>
        <w:tc>
          <w:tcPr>
            <w:tcW w:w="2098" w:type="dxa"/>
            <w:shd w:val="clear" w:color="auto" w:fill="auto"/>
            <w:vAlign w:val="center"/>
          </w:tcPr>
          <w:p w14:paraId="1560607C" w14:textId="0D4F2895" w:rsidR="00222D8B" w:rsidRPr="00B0205A" w:rsidRDefault="00222D8B" w:rsidP="001910E4">
            <w:pPr>
              <w:widowControl/>
              <w:jc w:val="left"/>
              <w:rPr>
                <w:rFonts w:ascii="Times New Roman" w:eastAsia="宋体" w:hAnsi="Times New Roman" w:cs="Times New Roman"/>
                <w:kern w:val="0"/>
                <w:szCs w:val="21"/>
                <w:rPrChange w:id="307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080" w:author="raye" w:date="2018-08-10T12:30:00Z">
                  <w:rPr>
                    <w:rFonts w:ascii="Calibri" w:eastAsia="宋体" w:hAnsi="Calibri" w:cstheme="minorHAnsi"/>
                    <w:kern w:val="0"/>
                    <w:szCs w:val="21"/>
                  </w:rPr>
                </w:rPrChange>
              </w:rPr>
              <w:t>Modify a Case</w:t>
            </w:r>
          </w:p>
        </w:tc>
        <w:tc>
          <w:tcPr>
            <w:tcW w:w="1437" w:type="dxa"/>
            <w:shd w:val="clear" w:color="auto" w:fill="auto"/>
            <w:vAlign w:val="center"/>
          </w:tcPr>
          <w:p w14:paraId="2D622693" w14:textId="38500ADB" w:rsidR="00222D8B" w:rsidRPr="00B0205A" w:rsidRDefault="00222D8B" w:rsidP="001910E4">
            <w:pPr>
              <w:widowControl/>
              <w:jc w:val="left"/>
              <w:rPr>
                <w:rFonts w:ascii="Times New Roman" w:eastAsia="宋体" w:hAnsi="Times New Roman" w:cs="Times New Roman"/>
                <w:kern w:val="0"/>
                <w:szCs w:val="21"/>
                <w:rPrChange w:id="308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082" w:author="raye" w:date="2018-08-10T12:30:00Z">
                  <w:rPr>
                    <w:rFonts w:ascii="Calibri" w:eastAsia="宋体" w:hAnsi="Calibri" w:cstheme="minorHAnsi"/>
                    <w:kern w:val="0"/>
                    <w:szCs w:val="21"/>
                  </w:rPr>
                </w:rPrChange>
              </w:rPr>
              <w:t>Under Operations Analyst Review</w:t>
            </w:r>
          </w:p>
        </w:tc>
        <w:tc>
          <w:tcPr>
            <w:tcW w:w="1675" w:type="dxa"/>
            <w:shd w:val="clear" w:color="auto" w:fill="auto"/>
            <w:vAlign w:val="center"/>
          </w:tcPr>
          <w:p w14:paraId="296EB1B7" w14:textId="5CD84EF7" w:rsidR="00222D8B" w:rsidRPr="00B0205A" w:rsidRDefault="00D373BF" w:rsidP="001910E4">
            <w:pPr>
              <w:widowControl/>
              <w:jc w:val="left"/>
              <w:rPr>
                <w:rFonts w:ascii="Times New Roman" w:eastAsia="等线" w:hAnsi="Times New Roman" w:cs="Times New Roman"/>
                <w:kern w:val="0"/>
                <w:szCs w:val="21"/>
                <w:rPrChange w:id="3083" w:author="raye" w:date="2018-08-10T12:30:00Z">
                  <w:rPr>
                    <w:rFonts w:ascii="等线" w:eastAsia="等线" w:hAnsi="等线" w:cstheme="minorHAnsi"/>
                    <w:kern w:val="0"/>
                    <w:szCs w:val="21"/>
                  </w:rPr>
                </w:rPrChange>
              </w:rPr>
            </w:pPr>
            <w:r w:rsidRPr="00B0205A">
              <w:rPr>
                <w:rFonts w:ascii="Times New Roman" w:eastAsia="等线" w:hAnsi="Times New Roman" w:cs="Times New Roman"/>
                <w:kern w:val="0"/>
                <w:szCs w:val="21"/>
                <w:rPrChange w:id="3084" w:author="raye" w:date="2018-08-10T12:30:00Z">
                  <w:rPr>
                    <w:rFonts w:eastAsia="等线" w:cstheme="minorHAnsi"/>
                    <w:kern w:val="0"/>
                    <w:szCs w:val="21"/>
                  </w:rPr>
                </w:rPrChange>
              </w:rPr>
              <w:t>On the details page click</w:t>
            </w:r>
            <w:r w:rsidRPr="00B0205A">
              <w:rPr>
                <w:rFonts w:ascii="Times New Roman" w:eastAsia="等线" w:hAnsi="Times New Roman" w:cs="Times New Roman"/>
                <w:kern w:val="0"/>
                <w:szCs w:val="21"/>
                <w:rPrChange w:id="3085" w:author="raye" w:date="2018-08-10T12:30:00Z">
                  <w:rPr>
                    <w:rFonts w:ascii="等线" w:eastAsia="等线" w:hAnsi="等线" w:cstheme="minorHAnsi"/>
                    <w:kern w:val="0"/>
                    <w:szCs w:val="21"/>
                  </w:rPr>
                </w:rPrChange>
              </w:rPr>
              <w:t xml:space="preserve"> </w:t>
            </w:r>
            <w:r w:rsidR="00222D8B" w:rsidRPr="00B0205A">
              <w:rPr>
                <w:rFonts w:ascii="Times New Roman" w:eastAsia="等线" w:hAnsi="Times New Roman" w:cs="Times New Roman"/>
                <w:kern w:val="0"/>
                <w:szCs w:val="21"/>
                <w:rPrChange w:id="3086" w:author="raye" w:date="2018-08-10T12:30:00Z">
                  <w:rPr>
                    <w:rFonts w:eastAsia="等线" w:cstheme="minorHAnsi"/>
                    <w:kern w:val="0"/>
                    <w:szCs w:val="21"/>
                  </w:rPr>
                </w:rPrChange>
              </w:rPr>
              <w:t>Modify the case</w:t>
            </w:r>
          </w:p>
        </w:tc>
        <w:tc>
          <w:tcPr>
            <w:tcW w:w="1588" w:type="dxa"/>
            <w:shd w:val="clear" w:color="auto" w:fill="auto"/>
            <w:vAlign w:val="center"/>
          </w:tcPr>
          <w:p w14:paraId="16A48AEE" w14:textId="77777777" w:rsidR="00222D8B" w:rsidRPr="00B0205A" w:rsidRDefault="00222D8B" w:rsidP="001910E4">
            <w:pPr>
              <w:widowControl/>
              <w:jc w:val="left"/>
              <w:rPr>
                <w:rFonts w:ascii="Times New Roman" w:eastAsia="等线" w:hAnsi="Times New Roman" w:cs="Times New Roman"/>
                <w:kern w:val="0"/>
                <w:szCs w:val="21"/>
                <w:rPrChange w:id="3087" w:author="raye" w:date="2018-08-10T12:30:00Z">
                  <w:rPr>
                    <w:rFonts w:ascii="等线" w:eastAsia="等线" w:hAnsi="等线" w:cstheme="minorHAnsi"/>
                    <w:kern w:val="0"/>
                    <w:szCs w:val="21"/>
                  </w:rPr>
                </w:rPrChange>
              </w:rPr>
            </w:pPr>
            <w:r w:rsidRPr="00B0205A">
              <w:rPr>
                <w:rFonts w:ascii="Times New Roman" w:eastAsia="宋体" w:hAnsi="Times New Roman" w:cs="Times New Roman"/>
                <w:kern w:val="0"/>
                <w:szCs w:val="21"/>
                <w:rPrChange w:id="3088" w:author="raye" w:date="2018-08-10T12:30:00Z">
                  <w:rPr>
                    <w:rFonts w:ascii="Calibri" w:eastAsia="宋体" w:hAnsi="Calibri" w:cstheme="minorHAnsi"/>
                    <w:kern w:val="0"/>
                    <w:szCs w:val="21"/>
                  </w:rPr>
                </w:rPrChange>
              </w:rPr>
              <w:t>Under Operations Analyst Review</w:t>
            </w:r>
          </w:p>
        </w:tc>
        <w:tc>
          <w:tcPr>
            <w:tcW w:w="1563" w:type="dxa"/>
            <w:shd w:val="clear" w:color="auto" w:fill="auto"/>
            <w:vAlign w:val="center"/>
          </w:tcPr>
          <w:p w14:paraId="417290F2" w14:textId="77777777" w:rsidR="00222D8B" w:rsidRPr="00B0205A" w:rsidRDefault="00222D8B" w:rsidP="001910E4">
            <w:pPr>
              <w:widowControl/>
              <w:jc w:val="left"/>
              <w:rPr>
                <w:rFonts w:ascii="Times New Roman" w:eastAsia="宋体" w:hAnsi="Times New Roman" w:cs="Times New Roman"/>
                <w:kern w:val="0"/>
                <w:szCs w:val="21"/>
                <w:rPrChange w:id="308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090" w:author="raye" w:date="2018-08-10T12:30:00Z">
                  <w:rPr>
                    <w:rFonts w:ascii="Calibri" w:eastAsia="宋体" w:hAnsi="Calibri" w:cstheme="minorHAnsi"/>
                    <w:kern w:val="0"/>
                    <w:szCs w:val="21"/>
                  </w:rPr>
                </w:rPrChange>
              </w:rPr>
              <w:t>Operations Analyst</w:t>
            </w:r>
          </w:p>
        </w:tc>
      </w:tr>
      <w:tr w:rsidR="00222D8B" w:rsidRPr="00B0205A" w14:paraId="4615E85C" w14:textId="77777777" w:rsidTr="00222D8B">
        <w:trPr>
          <w:trHeight w:val="600"/>
        </w:trPr>
        <w:tc>
          <w:tcPr>
            <w:tcW w:w="1100" w:type="dxa"/>
            <w:shd w:val="clear" w:color="auto" w:fill="auto"/>
            <w:vAlign w:val="center"/>
          </w:tcPr>
          <w:p w14:paraId="2DAF157E" w14:textId="77777777" w:rsidR="00222D8B" w:rsidRPr="00B0205A" w:rsidRDefault="00222D8B" w:rsidP="001910E4">
            <w:pPr>
              <w:widowControl/>
              <w:jc w:val="center"/>
              <w:rPr>
                <w:rFonts w:ascii="Times New Roman" w:eastAsia="宋体" w:hAnsi="Times New Roman" w:cs="Times New Roman"/>
                <w:kern w:val="0"/>
                <w:szCs w:val="21"/>
                <w:rPrChange w:id="309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092" w:author="raye" w:date="2018-08-10T12:30:00Z">
                  <w:rPr>
                    <w:rFonts w:ascii="Calibri" w:eastAsia="宋体" w:hAnsi="Calibri" w:cstheme="minorHAnsi"/>
                    <w:kern w:val="0"/>
                    <w:szCs w:val="21"/>
                  </w:rPr>
                </w:rPrChange>
              </w:rPr>
              <w:t>2</w:t>
            </w:r>
          </w:p>
        </w:tc>
        <w:tc>
          <w:tcPr>
            <w:tcW w:w="2098" w:type="dxa"/>
            <w:shd w:val="clear" w:color="auto" w:fill="auto"/>
            <w:vAlign w:val="center"/>
          </w:tcPr>
          <w:p w14:paraId="30D85951" w14:textId="03943119" w:rsidR="00222D8B" w:rsidRPr="00B0205A" w:rsidRDefault="00222D8B" w:rsidP="001910E4">
            <w:pPr>
              <w:widowControl/>
              <w:jc w:val="left"/>
              <w:rPr>
                <w:rFonts w:ascii="Times New Roman" w:eastAsia="宋体" w:hAnsi="Times New Roman" w:cs="Times New Roman"/>
                <w:b/>
                <w:kern w:val="0"/>
                <w:szCs w:val="21"/>
                <w:rPrChange w:id="3093" w:author="raye" w:date="2018-08-10T12:30:00Z">
                  <w:rPr>
                    <w:rFonts w:ascii="Calibri" w:eastAsia="宋体" w:hAnsi="Calibri" w:cstheme="minorHAnsi"/>
                    <w:b/>
                    <w:kern w:val="0"/>
                    <w:szCs w:val="21"/>
                  </w:rPr>
                </w:rPrChange>
              </w:rPr>
            </w:pPr>
            <w:r w:rsidRPr="00B0205A">
              <w:rPr>
                <w:rFonts w:ascii="Times New Roman" w:eastAsia="等线" w:hAnsi="Times New Roman" w:cs="Times New Roman"/>
                <w:b/>
                <w:kern w:val="0"/>
                <w:szCs w:val="21"/>
                <w:rPrChange w:id="3094" w:author="raye" w:date="2018-08-10T12:30:00Z">
                  <w:rPr>
                    <w:rFonts w:ascii="等线" w:eastAsia="等线" w:hAnsi="等线" w:cstheme="minorHAnsi"/>
                    <w:b/>
                    <w:kern w:val="0"/>
                    <w:szCs w:val="21"/>
                  </w:rPr>
                </w:rPrChange>
              </w:rPr>
              <w:t>Input(Import PDF)</w:t>
            </w:r>
          </w:p>
        </w:tc>
        <w:tc>
          <w:tcPr>
            <w:tcW w:w="1437" w:type="dxa"/>
            <w:shd w:val="clear" w:color="auto" w:fill="auto"/>
            <w:vAlign w:val="center"/>
          </w:tcPr>
          <w:p w14:paraId="76E74A65" w14:textId="77777777" w:rsidR="00222D8B" w:rsidRPr="00B0205A" w:rsidRDefault="00222D8B" w:rsidP="001910E4">
            <w:pPr>
              <w:widowControl/>
              <w:jc w:val="left"/>
              <w:rPr>
                <w:rFonts w:ascii="Times New Roman" w:eastAsia="宋体" w:hAnsi="Times New Roman" w:cs="Times New Roman"/>
                <w:kern w:val="0"/>
                <w:szCs w:val="21"/>
                <w:rPrChange w:id="309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096" w:author="raye" w:date="2018-08-10T12:30:00Z">
                  <w:rPr>
                    <w:rFonts w:ascii="Calibri" w:eastAsia="宋体" w:hAnsi="Calibri" w:cstheme="minorHAnsi"/>
                    <w:kern w:val="0"/>
                    <w:szCs w:val="21"/>
                  </w:rPr>
                </w:rPrChange>
              </w:rPr>
              <w:t>Under Operations Analyst Review</w:t>
            </w:r>
          </w:p>
        </w:tc>
        <w:tc>
          <w:tcPr>
            <w:tcW w:w="1675" w:type="dxa"/>
            <w:shd w:val="clear" w:color="auto" w:fill="auto"/>
            <w:vAlign w:val="center"/>
          </w:tcPr>
          <w:p w14:paraId="221DF9F5" w14:textId="3A98D230" w:rsidR="00222D8B" w:rsidRPr="00B0205A" w:rsidRDefault="00D373BF" w:rsidP="001910E4">
            <w:pPr>
              <w:widowControl/>
              <w:jc w:val="left"/>
              <w:rPr>
                <w:rFonts w:ascii="Times New Roman" w:eastAsia="宋体" w:hAnsi="Times New Roman" w:cs="Times New Roman"/>
                <w:kern w:val="0"/>
                <w:szCs w:val="21"/>
                <w:rPrChange w:id="3097"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098" w:author="raye" w:date="2018-08-10T12:30:00Z">
                  <w:rPr>
                    <w:rFonts w:eastAsia="等线" w:cstheme="minorHAnsi"/>
                    <w:kern w:val="0"/>
                    <w:szCs w:val="21"/>
                  </w:rPr>
                </w:rPrChange>
              </w:rPr>
              <w:t>On the details page click</w:t>
            </w:r>
            <w:r w:rsidRPr="00B0205A">
              <w:rPr>
                <w:rFonts w:ascii="Times New Roman" w:eastAsia="等线" w:hAnsi="Times New Roman" w:cs="Times New Roman"/>
                <w:kern w:val="0"/>
                <w:szCs w:val="21"/>
                <w:rPrChange w:id="3099" w:author="raye" w:date="2018-08-10T12:30:00Z">
                  <w:rPr>
                    <w:rFonts w:ascii="等线" w:eastAsia="等线" w:hAnsi="等线" w:cstheme="minorHAnsi"/>
                    <w:kern w:val="0"/>
                    <w:szCs w:val="21"/>
                  </w:rPr>
                </w:rPrChange>
              </w:rPr>
              <w:t xml:space="preserve"> or list page click </w:t>
            </w:r>
            <w:r w:rsidR="00222D8B" w:rsidRPr="00B0205A">
              <w:rPr>
                <w:rFonts w:ascii="Times New Roman" w:eastAsia="宋体" w:hAnsi="Times New Roman" w:cs="Times New Roman"/>
                <w:kern w:val="0"/>
                <w:szCs w:val="21"/>
                <w:rPrChange w:id="3100" w:author="raye" w:date="2018-08-10T12:30:00Z">
                  <w:rPr>
                    <w:rFonts w:ascii="Calibri" w:eastAsia="宋体" w:hAnsi="Calibri" w:cstheme="minorHAnsi"/>
                    <w:kern w:val="0"/>
                    <w:szCs w:val="21"/>
                  </w:rPr>
                </w:rPrChange>
              </w:rPr>
              <w:t>Input</w:t>
            </w:r>
          </w:p>
        </w:tc>
        <w:tc>
          <w:tcPr>
            <w:tcW w:w="1588" w:type="dxa"/>
            <w:shd w:val="clear" w:color="auto" w:fill="auto"/>
            <w:vAlign w:val="center"/>
          </w:tcPr>
          <w:p w14:paraId="730AE9D1" w14:textId="77777777" w:rsidR="00222D8B" w:rsidRPr="00B0205A" w:rsidRDefault="00222D8B" w:rsidP="001910E4">
            <w:pPr>
              <w:widowControl/>
              <w:jc w:val="left"/>
              <w:rPr>
                <w:rFonts w:ascii="Times New Roman" w:eastAsia="宋体" w:hAnsi="Times New Roman" w:cs="Times New Roman"/>
                <w:kern w:val="0"/>
                <w:szCs w:val="21"/>
                <w:rPrChange w:id="310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02" w:author="raye" w:date="2018-08-10T12:30:00Z">
                  <w:rPr>
                    <w:rFonts w:ascii="Calibri" w:eastAsia="宋体" w:hAnsi="Calibri" w:cstheme="minorHAnsi"/>
                    <w:kern w:val="0"/>
                    <w:szCs w:val="21"/>
                  </w:rPr>
                </w:rPrChange>
              </w:rPr>
              <w:t>Under Operations Analyst Review</w:t>
            </w:r>
          </w:p>
        </w:tc>
        <w:tc>
          <w:tcPr>
            <w:tcW w:w="1563" w:type="dxa"/>
            <w:shd w:val="clear" w:color="auto" w:fill="auto"/>
            <w:vAlign w:val="center"/>
          </w:tcPr>
          <w:p w14:paraId="04B8F183" w14:textId="77777777" w:rsidR="00222D8B" w:rsidRPr="00B0205A" w:rsidRDefault="00222D8B" w:rsidP="001910E4">
            <w:pPr>
              <w:widowControl/>
              <w:jc w:val="left"/>
              <w:rPr>
                <w:rFonts w:ascii="Times New Roman" w:eastAsia="宋体" w:hAnsi="Times New Roman" w:cs="Times New Roman"/>
                <w:kern w:val="0"/>
                <w:szCs w:val="21"/>
                <w:rPrChange w:id="310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04" w:author="raye" w:date="2018-08-10T12:30:00Z">
                  <w:rPr>
                    <w:rFonts w:ascii="Calibri" w:eastAsia="宋体" w:hAnsi="Calibri" w:cstheme="minorHAnsi"/>
                    <w:kern w:val="0"/>
                    <w:szCs w:val="21"/>
                  </w:rPr>
                </w:rPrChange>
              </w:rPr>
              <w:t>Operations Analyst</w:t>
            </w:r>
          </w:p>
        </w:tc>
      </w:tr>
      <w:tr w:rsidR="00222D8B" w:rsidRPr="00B0205A" w14:paraId="40962DA3" w14:textId="77777777" w:rsidTr="00222D8B">
        <w:trPr>
          <w:trHeight w:val="600"/>
        </w:trPr>
        <w:tc>
          <w:tcPr>
            <w:tcW w:w="1100" w:type="dxa"/>
            <w:shd w:val="clear" w:color="auto" w:fill="auto"/>
            <w:vAlign w:val="center"/>
          </w:tcPr>
          <w:p w14:paraId="517FECFC" w14:textId="77777777" w:rsidR="00222D8B" w:rsidRPr="00B0205A" w:rsidRDefault="00222D8B" w:rsidP="001910E4">
            <w:pPr>
              <w:widowControl/>
              <w:jc w:val="center"/>
              <w:rPr>
                <w:rFonts w:ascii="Times New Roman" w:eastAsia="宋体" w:hAnsi="Times New Roman" w:cs="Times New Roman"/>
                <w:kern w:val="0"/>
                <w:szCs w:val="21"/>
                <w:rPrChange w:id="310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06" w:author="raye" w:date="2018-08-10T12:30:00Z">
                  <w:rPr>
                    <w:rFonts w:ascii="Calibri" w:eastAsia="宋体" w:hAnsi="Calibri" w:cstheme="minorHAnsi"/>
                    <w:kern w:val="0"/>
                    <w:szCs w:val="21"/>
                  </w:rPr>
                </w:rPrChange>
              </w:rPr>
              <w:t>3</w:t>
            </w:r>
          </w:p>
        </w:tc>
        <w:tc>
          <w:tcPr>
            <w:tcW w:w="2098" w:type="dxa"/>
            <w:shd w:val="clear" w:color="auto" w:fill="auto"/>
            <w:vAlign w:val="center"/>
          </w:tcPr>
          <w:p w14:paraId="33B3580A" w14:textId="771C4E7F" w:rsidR="00222D8B" w:rsidRPr="00B0205A" w:rsidRDefault="00222D8B" w:rsidP="001910E4">
            <w:pPr>
              <w:widowControl/>
              <w:jc w:val="left"/>
              <w:rPr>
                <w:rFonts w:ascii="Times New Roman" w:eastAsia="等线" w:hAnsi="Times New Roman" w:cs="Times New Roman"/>
                <w:b/>
                <w:kern w:val="0"/>
                <w:szCs w:val="21"/>
                <w:rPrChange w:id="3107" w:author="raye" w:date="2018-08-10T12:30:00Z">
                  <w:rPr>
                    <w:rFonts w:ascii="等线" w:eastAsia="等线" w:hAnsi="等线" w:cstheme="minorHAnsi"/>
                    <w:b/>
                    <w:kern w:val="0"/>
                    <w:szCs w:val="21"/>
                  </w:rPr>
                </w:rPrChange>
              </w:rPr>
            </w:pPr>
            <w:r w:rsidRPr="00B0205A">
              <w:rPr>
                <w:rFonts w:ascii="Times New Roman" w:eastAsia="等线" w:hAnsi="Times New Roman" w:cs="Times New Roman"/>
                <w:b/>
                <w:kern w:val="0"/>
                <w:szCs w:val="21"/>
                <w:rPrChange w:id="3108" w:author="raye" w:date="2018-08-10T12:30:00Z">
                  <w:rPr>
                    <w:rFonts w:ascii="等线" w:eastAsia="等线" w:hAnsi="等线" w:cstheme="minorHAnsi"/>
                    <w:b/>
                    <w:kern w:val="0"/>
                    <w:szCs w:val="21"/>
                  </w:rPr>
                </w:rPrChange>
              </w:rPr>
              <w:t>Check (Request API&amp;Answer 35 questions&amp;evidence summary)</w:t>
            </w:r>
          </w:p>
        </w:tc>
        <w:tc>
          <w:tcPr>
            <w:tcW w:w="1437" w:type="dxa"/>
            <w:shd w:val="clear" w:color="auto" w:fill="auto"/>
            <w:vAlign w:val="center"/>
          </w:tcPr>
          <w:p w14:paraId="02453EF8" w14:textId="77777777" w:rsidR="00222D8B" w:rsidRPr="00B0205A" w:rsidRDefault="00222D8B" w:rsidP="001910E4">
            <w:pPr>
              <w:widowControl/>
              <w:jc w:val="left"/>
              <w:rPr>
                <w:rFonts w:ascii="Times New Roman" w:eastAsia="宋体" w:hAnsi="Times New Roman" w:cs="Times New Roman"/>
                <w:kern w:val="0"/>
                <w:szCs w:val="21"/>
                <w:rPrChange w:id="310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10" w:author="raye" w:date="2018-08-10T12:30:00Z">
                  <w:rPr>
                    <w:rFonts w:ascii="Calibri" w:eastAsia="宋体" w:hAnsi="Calibri" w:cstheme="minorHAnsi"/>
                    <w:kern w:val="0"/>
                    <w:szCs w:val="21"/>
                  </w:rPr>
                </w:rPrChange>
              </w:rPr>
              <w:t>Under Operations Analyst Review</w:t>
            </w:r>
          </w:p>
        </w:tc>
        <w:tc>
          <w:tcPr>
            <w:tcW w:w="1675" w:type="dxa"/>
            <w:shd w:val="clear" w:color="auto" w:fill="auto"/>
            <w:vAlign w:val="center"/>
          </w:tcPr>
          <w:p w14:paraId="358D6093" w14:textId="23EC52AE" w:rsidR="00222D8B" w:rsidRPr="00B0205A" w:rsidRDefault="00222D8B" w:rsidP="001910E4">
            <w:pPr>
              <w:widowControl/>
              <w:jc w:val="left"/>
              <w:rPr>
                <w:rFonts w:ascii="Times New Roman" w:eastAsia="宋体" w:hAnsi="Times New Roman" w:cs="Times New Roman"/>
                <w:kern w:val="0"/>
                <w:szCs w:val="21"/>
                <w:rPrChange w:id="3111"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112" w:author="raye" w:date="2018-08-10T12:30:00Z">
                  <w:rPr>
                    <w:rFonts w:ascii="等线" w:eastAsia="等线" w:hAnsi="等线" w:cstheme="minorHAnsi"/>
                    <w:kern w:val="0"/>
                    <w:szCs w:val="21"/>
                  </w:rPr>
                </w:rPrChange>
              </w:rPr>
              <w:t xml:space="preserve">On the list page or details page </w:t>
            </w:r>
            <w:r w:rsidRPr="00B0205A">
              <w:rPr>
                <w:rFonts w:ascii="Times New Roman" w:eastAsia="宋体" w:hAnsi="Times New Roman" w:cs="Times New Roman"/>
                <w:kern w:val="0"/>
                <w:szCs w:val="21"/>
                <w:rPrChange w:id="3113" w:author="raye" w:date="2018-08-10T12:30:00Z">
                  <w:rPr>
                    <w:rFonts w:ascii="Calibri" w:eastAsia="宋体" w:hAnsi="Calibri" w:cstheme="minorHAnsi"/>
                    <w:kern w:val="0"/>
                    <w:szCs w:val="21"/>
                  </w:rPr>
                </w:rPrChange>
              </w:rPr>
              <w:t>Check</w:t>
            </w:r>
          </w:p>
        </w:tc>
        <w:tc>
          <w:tcPr>
            <w:tcW w:w="1588" w:type="dxa"/>
            <w:shd w:val="clear" w:color="auto" w:fill="auto"/>
            <w:vAlign w:val="center"/>
          </w:tcPr>
          <w:p w14:paraId="0BBEAEE4" w14:textId="77777777" w:rsidR="00222D8B" w:rsidRPr="00B0205A" w:rsidRDefault="00222D8B" w:rsidP="001910E4">
            <w:pPr>
              <w:widowControl/>
              <w:jc w:val="left"/>
              <w:rPr>
                <w:rFonts w:ascii="Times New Roman" w:eastAsia="宋体" w:hAnsi="Times New Roman" w:cs="Times New Roman"/>
                <w:kern w:val="0"/>
                <w:szCs w:val="21"/>
                <w:rPrChange w:id="311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15" w:author="raye" w:date="2018-08-10T12:30:00Z">
                  <w:rPr>
                    <w:rFonts w:ascii="Calibri" w:eastAsia="宋体" w:hAnsi="Calibri" w:cstheme="minorHAnsi"/>
                    <w:kern w:val="0"/>
                    <w:szCs w:val="21"/>
                  </w:rPr>
                </w:rPrChange>
              </w:rPr>
              <w:t>Under Operations Analyst Review</w:t>
            </w:r>
          </w:p>
        </w:tc>
        <w:tc>
          <w:tcPr>
            <w:tcW w:w="1563" w:type="dxa"/>
            <w:shd w:val="clear" w:color="auto" w:fill="auto"/>
            <w:vAlign w:val="center"/>
          </w:tcPr>
          <w:p w14:paraId="2D480FE2" w14:textId="77777777" w:rsidR="00222D8B" w:rsidRPr="00B0205A" w:rsidRDefault="00222D8B" w:rsidP="001910E4">
            <w:pPr>
              <w:widowControl/>
              <w:jc w:val="left"/>
              <w:rPr>
                <w:rFonts w:ascii="Times New Roman" w:eastAsia="宋体" w:hAnsi="Times New Roman" w:cs="Times New Roman"/>
                <w:kern w:val="0"/>
                <w:szCs w:val="21"/>
                <w:rPrChange w:id="311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17" w:author="raye" w:date="2018-08-10T12:30:00Z">
                  <w:rPr>
                    <w:rFonts w:ascii="Calibri" w:eastAsia="宋体" w:hAnsi="Calibri" w:cstheme="minorHAnsi"/>
                    <w:kern w:val="0"/>
                    <w:szCs w:val="21"/>
                  </w:rPr>
                </w:rPrChange>
              </w:rPr>
              <w:t>Operations Analyst</w:t>
            </w:r>
          </w:p>
        </w:tc>
      </w:tr>
      <w:tr w:rsidR="00222D8B" w:rsidRPr="00B0205A" w14:paraId="1D36637C" w14:textId="77777777" w:rsidTr="00222D8B">
        <w:trPr>
          <w:trHeight w:val="600"/>
        </w:trPr>
        <w:tc>
          <w:tcPr>
            <w:tcW w:w="1100" w:type="dxa"/>
            <w:shd w:val="clear" w:color="auto" w:fill="auto"/>
            <w:vAlign w:val="center"/>
          </w:tcPr>
          <w:p w14:paraId="5C61AC91" w14:textId="77777777" w:rsidR="00222D8B" w:rsidRPr="00B0205A" w:rsidRDefault="00222D8B" w:rsidP="001910E4">
            <w:pPr>
              <w:widowControl/>
              <w:jc w:val="center"/>
              <w:rPr>
                <w:rFonts w:ascii="Times New Roman" w:eastAsia="宋体" w:hAnsi="Times New Roman" w:cs="Times New Roman"/>
                <w:kern w:val="0"/>
                <w:szCs w:val="21"/>
                <w:rPrChange w:id="311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19" w:author="raye" w:date="2018-08-10T12:30:00Z">
                  <w:rPr>
                    <w:rFonts w:ascii="Calibri" w:eastAsia="宋体" w:hAnsi="Calibri" w:cstheme="minorHAnsi"/>
                    <w:kern w:val="0"/>
                    <w:szCs w:val="21"/>
                  </w:rPr>
                </w:rPrChange>
              </w:rPr>
              <w:t>4A</w:t>
            </w:r>
          </w:p>
        </w:tc>
        <w:tc>
          <w:tcPr>
            <w:tcW w:w="2098" w:type="dxa"/>
            <w:shd w:val="clear" w:color="auto" w:fill="auto"/>
            <w:vAlign w:val="center"/>
          </w:tcPr>
          <w:p w14:paraId="2A261529" w14:textId="4B8A6503" w:rsidR="00222D8B" w:rsidRPr="00B0205A" w:rsidRDefault="00222D8B" w:rsidP="001910E4">
            <w:pPr>
              <w:widowControl/>
              <w:jc w:val="left"/>
              <w:rPr>
                <w:rFonts w:ascii="Times New Roman" w:eastAsia="等线" w:hAnsi="Times New Roman" w:cs="Times New Roman"/>
                <w:kern w:val="0"/>
                <w:szCs w:val="21"/>
                <w:rPrChange w:id="3120" w:author="raye" w:date="2018-08-10T12:30:00Z">
                  <w:rPr>
                    <w:rFonts w:ascii="等线" w:eastAsia="等线" w:hAnsi="等线" w:cstheme="minorHAnsi"/>
                    <w:kern w:val="0"/>
                    <w:szCs w:val="21"/>
                  </w:rPr>
                </w:rPrChange>
              </w:rPr>
            </w:pPr>
            <w:r w:rsidRPr="00B0205A">
              <w:rPr>
                <w:rFonts w:ascii="Times New Roman" w:eastAsia="等线" w:hAnsi="Times New Roman" w:cs="Times New Roman"/>
                <w:kern w:val="0"/>
                <w:szCs w:val="21"/>
                <w:rPrChange w:id="3121" w:author="raye" w:date="2018-08-10T12:30:00Z">
                  <w:rPr>
                    <w:rFonts w:ascii="等线" w:eastAsia="等线" w:hAnsi="等线" w:cstheme="minorHAnsi"/>
                    <w:kern w:val="0"/>
                    <w:szCs w:val="21"/>
                  </w:rPr>
                </w:rPrChange>
              </w:rPr>
              <w:t>No subsequent actions, send the input directly to OM for checking</w:t>
            </w:r>
          </w:p>
        </w:tc>
        <w:tc>
          <w:tcPr>
            <w:tcW w:w="1437" w:type="dxa"/>
            <w:shd w:val="clear" w:color="auto" w:fill="auto"/>
            <w:vAlign w:val="center"/>
          </w:tcPr>
          <w:p w14:paraId="1206A19C" w14:textId="77777777" w:rsidR="00222D8B" w:rsidRPr="00B0205A" w:rsidRDefault="00222D8B" w:rsidP="001910E4">
            <w:pPr>
              <w:widowControl/>
              <w:jc w:val="left"/>
              <w:rPr>
                <w:rFonts w:ascii="Times New Roman" w:eastAsia="宋体" w:hAnsi="Times New Roman" w:cs="Times New Roman"/>
                <w:kern w:val="0"/>
                <w:szCs w:val="21"/>
                <w:rPrChange w:id="312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23" w:author="raye" w:date="2018-08-10T12:30:00Z">
                  <w:rPr>
                    <w:rFonts w:ascii="Calibri" w:eastAsia="宋体" w:hAnsi="Calibri" w:cstheme="minorHAnsi"/>
                    <w:kern w:val="0"/>
                    <w:szCs w:val="21"/>
                  </w:rPr>
                </w:rPrChange>
              </w:rPr>
              <w:t>Under Operations Analyst Review</w:t>
            </w:r>
          </w:p>
        </w:tc>
        <w:tc>
          <w:tcPr>
            <w:tcW w:w="1675" w:type="dxa"/>
            <w:shd w:val="clear" w:color="auto" w:fill="auto"/>
            <w:vAlign w:val="center"/>
          </w:tcPr>
          <w:p w14:paraId="23729DBD" w14:textId="1CC28AAC" w:rsidR="00222D8B" w:rsidRPr="00B0205A" w:rsidRDefault="00D373BF" w:rsidP="001910E4">
            <w:pPr>
              <w:widowControl/>
              <w:jc w:val="left"/>
              <w:rPr>
                <w:rFonts w:ascii="Times New Roman" w:eastAsia="宋体" w:hAnsi="Times New Roman" w:cs="Times New Roman"/>
                <w:kern w:val="0"/>
                <w:szCs w:val="21"/>
                <w:rPrChange w:id="3124"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125" w:author="raye" w:date="2018-08-10T12:30:00Z">
                  <w:rPr>
                    <w:rFonts w:eastAsia="等线" w:cstheme="minorHAnsi"/>
                    <w:kern w:val="0"/>
                    <w:szCs w:val="21"/>
                  </w:rPr>
                </w:rPrChange>
              </w:rPr>
              <w:t>On the details page click</w:t>
            </w:r>
            <w:r w:rsidRPr="00B0205A">
              <w:rPr>
                <w:rFonts w:ascii="Times New Roman" w:eastAsia="等线" w:hAnsi="Times New Roman" w:cs="Times New Roman"/>
                <w:kern w:val="0"/>
                <w:szCs w:val="21"/>
                <w:rPrChange w:id="3126"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127" w:author="raye" w:date="2018-08-10T12:30:00Z">
                  <w:rPr>
                    <w:rFonts w:ascii="Calibri" w:eastAsia="宋体" w:hAnsi="Calibri" w:cstheme="minorHAnsi"/>
                    <w:kern w:val="0"/>
                    <w:szCs w:val="21"/>
                  </w:rPr>
                </w:rPrChange>
              </w:rPr>
              <w:t>Send to Manager</w:t>
            </w:r>
          </w:p>
        </w:tc>
        <w:tc>
          <w:tcPr>
            <w:tcW w:w="1588" w:type="dxa"/>
            <w:shd w:val="clear" w:color="auto" w:fill="auto"/>
            <w:vAlign w:val="center"/>
          </w:tcPr>
          <w:p w14:paraId="7F1A1ABF" w14:textId="77777777" w:rsidR="00222D8B" w:rsidRPr="00B0205A" w:rsidRDefault="00222D8B" w:rsidP="001910E4">
            <w:pPr>
              <w:widowControl/>
              <w:jc w:val="left"/>
              <w:rPr>
                <w:rFonts w:ascii="Times New Roman" w:eastAsia="宋体" w:hAnsi="Times New Roman" w:cs="Times New Roman"/>
                <w:kern w:val="0"/>
                <w:szCs w:val="21"/>
                <w:rPrChange w:id="312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29" w:author="raye" w:date="2018-08-10T12:30:00Z">
                  <w:rPr>
                    <w:rFonts w:ascii="Calibri" w:eastAsia="宋体" w:hAnsi="Calibri" w:cstheme="minorHAnsi"/>
                    <w:kern w:val="0"/>
                    <w:szCs w:val="21"/>
                  </w:rPr>
                </w:rPrChange>
              </w:rPr>
              <w:t>Pending Operations Manager Review</w:t>
            </w:r>
          </w:p>
        </w:tc>
        <w:tc>
          <w:tcPr>
            <w:tcW w:w="1563" w:type="dxa"/>
            <w:shd w:val="clear" w:color="auto" w:fill="auto"/>
            <w:vAlign w:val="center"/>
          </w:tcPr>
          <w:p w14:paraId="27810F58" w14:textId="77777777" w:rsidR="00222D8B" w:rsidRPr="00B0205A" w:rsidRDefault="00222D8B" w:rsidP="001910E4">
            <w:pPr>
              <w:widowControl/>
              <w:jc w:val="left"/>
              <w:rPr>
                <w:rFonts w:ascii="Times New Roman" w:eastAsia="宋体" w:hAnsi="Times New Roman" w:cs="Times New Roman"/>
                <w:kern w:val="0"/>
                <w:szCs w:val="21"/>
                <w:rPrChange w:id="313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31" w:author="raye" w:date="2018-08-10T12:30:00Z">
                  <w:rPr>
                    <w:rFonts w:ascii="Calibri" w:eastAsia="宋体" w:hAnsi="Calibri" w:cstheme="minorHAnsi"/>
                    <w:kern w:val="0"/>
                    <w:szCs w:val="21"/>
                  </w:rPr>
                </w:rPrChange>
              </w:rPr>
              <w:t>Operations Analyst</w:t>
            </w:r>
          </w:p>
        </w:tc>
      </w:tr>
      <w:tr w:rsidR="00222D8B" w:rsidRPr="00B0205A" w14:paraId="03B9FB62" w14:textId="77777777" w:rsidTr="00222D8B">
        <w:trPr>
          <w:trHeight w:val="600"/>
        </w:trPr>
        <w:tc>
          <w:tcPr>
            <w:tcW w:w="1100" w:type="dxa"/>
            <w:shd w:val="clear" w:color="auto" w:fill="auto"/>
            <w:vAlign w:val="center"/>
          </w:tcPr>
          <w:p w14:paraId="4A934E95" w14:textId="77777777" w:rsidR="00222D8B" w:rsidRPr="00B0205A" w:rsidRDefault="00222D8B" w:rsidP="001910E4">
            <w:pPr>
              <w:widowControl/>
              <w:jc w:val="center"/>
              <w:rPr>
                <w:rFonts w:ascii="Times New Roman" w:eastAsia="宋体" w:hAnsi="Times New Roman" w:cs="Times New Roman"/>
                <w:kern w:val="0"/>
                <w:szCs w:val="21"/>
                <w:rPrChange w:id="313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33" w:author="raye" w:date="2018-08-10T12:30:00Z">
                  <w:rPr>
                    <w:rFonts w:ascii="Calibri" w:eastAsia="宋体" w:hAnsi="Calibri" w:cstheme="minorHAnsi"/>
                    <w:kern w:val="0"/>
                    <w:szCs w:val="21"/>
                  </w:rPr>
                </w:rPrChange>
              </w:rPr>
              <w:t>4B</w:t>
            </w:r>
          </w:p>
        </w:tc>
        <w:tc>
          <w:tcPr>
            <w:tcW w:w="2098" w:type="dxa"/>
            <w:shd w:val="clear" w:color="auto" w:fill="auto"/>
            <w:vAlign w:val="center"/>
          </w:tcPr>
          <w:p w14:paraId="103A8F5C" w14:textId="55642430" w:rsidR="00222D8B" w:rsidRPr="00B0205A" w:rsidRDefault="00222D8B" w:rsidP="001910E4">
            <w:pPr>
              <w:widowControl/>
              <w:jc w:val="left"/>
              <w:rPr>
                <w:rFonts w:ascii="Times New Roman" w:eastAsia="宋体" w:hAnsi="Times New Roman" w:cs="Times New Roman"/>
                <w:kern w:val="0"/>
                <w:szCs w:val="21"/>
                <w:rPrChange w:id="313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35" w:author="raye" w:date="2018-08-10T12:30:00Z">
                  <w:rPr>
                    <w:rFonts w:ascii="Calibri" w:eastAsia="宋体" w:hAnsi="Calibri" w:cstheme="minorHAnsi"/>
                    <w:kern w:val="0"/>
                    <w:szCs w:val="21"/>
                  </w:rPr>
                </w:rPrChange>
              </w:rPr>
              <w:t>Create 1#Summary</w:t>
            </w:r>
          </w:p>
        </w:tc>
        <w:tc>
          <w:tcPr>
            <w:tcW w:w="1437" w:type="dxa"/>
            <w:shd w:val="clear" w:color="auto" w:fill="auto"/>
            <w:vAlign w:val="center"/>
          </w:tcPr>
          <w:p w14:paraId="319A7F1C" w14:textId="77777777" w:rsidR="00222D8B" w:rsidRPr="00B0205A" w:rsidRDefault="00222D8B" w:rsidP="001910E4">
            <w:pPr>
              <w:widowControl/>
              <w:jc w:val="left"/>
              <w:rPr>
                <w:rFonts w:ascii="Times New Roman" w:eastAsia="宋体" w:hAnsi="Times New Roman" w:cs="Times New Roman"/>
                <w:kern w:val="0"/>
                <w:szCs w:val="21"/>
                <w:rPrChange w:id="313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37" w:author="raye" w:date="2018-08-10T12:30:00Z">
                  <w:rPr>
                    <w:rFonts w:ascii="Calibri" w:eastAsia="宋体" w:hAnsi="Calibri" w:cstheme="minorHAnsi"/>
                    <w:kern w:val="0"/>
                    <w:szCs w:val="21"/>
                  </w:rPr>
                </w:rPrChange>
              </w:rPr>
              <w:t>Under Operations Analyst Review</w:t>
            </w:r>
          </w:p>
        </w:tc>
        <w:tc>
          <w:tcPr>
            <w:tcW w:w="1675" w:type="dxa"/>
            <w:shd w:val="clear" w:color="auto" w:fill="auto"/>
            <w:vAlign w:val="center"/>
          </w:tcPr>
          <w:p w14:paraId="0F0B21FA" w14:textId="59825631" w:rsidR="00222D8B" w:rsidRPr="00B0205A" w:rsidRDefault="00D373BF" w:rsidP="001910E4">
            <w:pPr>
              <w:widowControl/>
              <w:jc w:val="left"/>
              <w:rPr>
                <w:rFonts w:ascii="Times New Roman" w:eastAsia="宋体" w:hAnsi="Times New Roman" w:cs="Times New Roman"/>
                <w:kern w:val="0"/>
                <w:szCs w:val="21"/>
                <w:rPrChange w:id="3138"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139" w:author="raye" w:date="2018-08-10T12:30:00Z">
                  <w:rPr>
                    <w:rFonts w:eastAsia="等线" w:cstheme="minorHAnsi"/>
                    <w:kern w:val="0"/>
                    <w:szCs w:val="21"/>
                  </w:rPr>
                </w:rPrChange>
              </w:rPr>
              <w:t>On the details page click</w:t>
            </w:r>
            <w:r w:rsidRPr="00B0205A">
              <w:rPr>
                <w:rFonts w:ascii="Times New Roman" w:eastAsia="等线" w:hAnsi="Times New Roman" w:cs="Times New Roman"/>
                <w:kern w:val="0"/>
                <w:szCs w:val="21"/>
                <w:rPrChange w:id="3140"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141" w:author="raye" w:date="2018-08-10T12:30:00Z">
                  <w:rPr>
                    <w:rFonts w:ascii="Calibri" w:eastAsia="宋体" w:hAnsi="Calibri" w:cstheme="minorHAnsi"/>
                    <w:kern w:val="0"/>
                    <w:szCs w:val="21"/>
                  </w:rPr>
                </w:rPrChange>
              </w:rPr>
              <w:t>1#Summary</w:t>
            </w:r>
          </w:p>
        </w:tc>
        <w:tc>
          <w:tcPr>
            <w:tcW w:w="1588" w:type="dxa"/>
            <w:shd w:val="clear" w:color="auto" w:fill="auto"/>
            <w:vAlign w:val="center"/>
          </w:tcPr>
          <w:p w14:paraId="39232E44" w14:textId="77777777" w:rsidR="00222D8B" w:rsidRPr="00B0205A" w:rsidRDefault="00222D8B" w:rsidP="001910E4">
            <w:pPr>
              <w:widowControl/>
              <w:jc w:val="left"/>
              <w:rPr>
                <w:rFonts w:ascii="Times New Roman" w:eastAsia="宋体" w:hAnsi="Times New Roman" w:cs="Times New Roman"/>
                <w:kern w:val="0"/>
                <w:szCs w:val="21"/>
                <w:rPrChange w:id="314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43" w:author="raye" w:date="2018-08-10T12:30:00Z">
                  <w:rPr>
                    <w:rFonts w:ascii="Calibri" w:eastAsia="宋体" w:hAnsi="Calibri" w:cstheme="minorHAnsi"/>
                    <w:kern w:val="0"/>
                    <w:szCs w:val="21"/>
                  </w:rPr>
                </w:rPrChange>
              </w:rPr>
              <w:t>Under Operations Analyst Review</w:t>
            </w:r>
          </w:p>
        </w:tc>
        <w:tc>
          <w:tcPr>
            <w:tcW w:w="1563" w:type="dxa"/>
            <w:shd w:val="clear" w:color="auto" w:fill="auto"/>
            <w:vAlign w:val="center"/>
          </w:tcPr>
          <w:p w14:paraId="15B2B442" w14:textId="77777777" w:rsidR="00222D8B" w:rsidRPr="00B0205A" w:rsidRDefault="00222D8B" w:rsidP="001910E4">
            <w:pPr>
              <w:widowControl/>
              <w:jc w:val="left"/>
              <w:rPr>
                <w:rFonts w:ascii="Times New Roman" w:eastAsia="宋体" w:hAnsi="Times New Roman" w:cs="Times New Roman"/>
                <w:kern w:val="0"/>
                <w:szCs w:val="21"/>
                <w:rPrChange w:id="314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45" w:author="raye" w:date="2018-08-10T12:30:00Z">
                  <w:rPr>
                    <w:rFonts w:ascii="Calibri" w:eastAsia="宋体" w:hAnsi="Calibri" w:cstheme="minorHAnsi"/>
                    <w:kern w:val="0"/>
                    <w:szCs w:val="21"/>
                  </w:rPr>
                </w:rPrChange>
              </w:rPr>
              <w:t>Operations Analyst</w:t>
            </w:r>
          </w:p>
        </w:tc>
      </w:tr>
      <w:tr w:rsidR="00222D8B" w:rsidRPr="00B0205A" w14:paraId="4E2BF50C" w14:textId="77777777" w:rsidTr="00222D8B">
        <w:trPr>
          <w:trHeight w:val="600"/>
        </w:trPr>
        <w:tc>
          <w:tcPr>
            <w:tcW w:w="1100" w:type="dxa"/>
            <w:shd w:val="clear" w:color="auto" w:fill="auto"/>
            <w:vAlign w:val="center"/>
            <w:hideMark/>
          </w:tcPr>
          <w:p w14:paraId="10ED82F2" w14:textId="77777777" w:rsidR="00222D8B" w:rsidRPr="00B0205A" w:rsidRDefault="00222D8B" w:rsidP="001910E4">
            <w:pPr>
              <w:widowControl/>
              <w:jc w:val="center"/>
              <w:rPr>
                <w:rFonts w:ascii="Times New Roman" w:eastAsia="宋体" w:hAnsi="Times New Roman" w:cs="Times New Roman"/>
                <w:kern w:val="0"/>
                <w:szCs w:val="21"/>
                <w:rPrChange w:id="314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47" w:author="raye" w:date="2018-08-10T12:30:00Z">
                  <w:rPr>
                    <w:rFonts w:ascii="Calibri" w:eastAsia="宋体" w:hAnsi="Calibri" w:cstheme="minorHAnsi"/>
                    <w:kern w:val="0"/>
                    <w:szCs w:val="21"/>
                  </w:rPr>
                </w:rPrChange>
              </w:rPr>
              <w:t>4C</w:t>
            </w:r>
          </w:p>
        </w:tc>
        <w:tc>
          <w:tcPr>
            <w:tcW w:w="2098" w:type="dxa"/>
            <w:shd w:val="clear" w:color="auto" w:fill="auto"/>
            <w:vAlign w:val="center"/>
            <w:hideMark/>
          </w:tcPr>
          <w:p w14:paraId="02C53511" w14:textId="3E74ED6A" w:rsidR="00222D8B" w:rsidRPr="00B0205A" w:rsidRDefault="00222D8B" w:rsidP="001910E4">
            <w:pPr>
              <w:widowControl/>
              <w:jc w:val="left"/>
              <w:rPr>
                <w:rFonts w:ascii="Times New Roman" w:eastAsia="宋体" w:hAnsi="Times New Roman" w:cs="Times New Roman"/>
                <w:kern w:val="0"/>
                <w:szCs w:val="21"/>
                <w:rPrChange w:id="314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49" w:author="raye" w:date="2018-08-10T12:30:00Z">
                  <w:rPr>
                    <w:rFonts w:ascii="Calibri" w:eastAsia="宋体" w:hAnsi="Calibri" w:cstheme="minorHAnsi"/>
                    <w:kern w:val="0"/>
                    <w:szCs w:val="21"/>
                  </w:rPr>
                </w:rPrChange>
              </w:rPr>
              <w:t>Create 2#SAF (if needed)</w:t>
            </w:r>
          </w:p>
        </w:tc>
        <w:tc>
          <w:tcPr>
            <w:tcW w:w="1437" w:type="dxa"/>
            <w:shd w:val="clear" w:color="auto" w:fill="auto"/>
            <w:vAlign w:val="center"/>
            <w:hideMark/>
          </w:tcPr>
          <w:p w14:paraId="629174A9" w14:textId="77777777" w:rsidR="00222D8B" w:rsidRPr="00B0205A" w:rsidRDefault="00222D8B" w:rsidP="001910E4">
            <w:pPr>
              <w:widowControl/>
              <w:jc w:val="left"/>
              <w:rPr>
                <w:rFonts w:ascii="Times New Roman" w:eastAsia="宋体" w:hAnsi="Times New Roman" w:cs="Times New Roman"/>
                <w:kern w:val="0"/>
                <w:szCs w:val="21"/>
                <w:rPrChange w:id="315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51" w:author="raye" w:date="2018-08-10T12:30:00Z">
                  <w:rPr>
                    <w:rFonts w:ascii="Calibri" w:eastAsia="宋体" w:hAnsi="Calibri" w:cstheme="minorHAnsi"/>
                    <w:kern w:val="0"/>
                    <w:szCs w:val="21"/>
                  </w:rPr>
                </w:rPrChange>
              </w:rPr>
              <w:t>Under Operations Analyst Review</w:t>
            </w:r>
            <w:r w:rsidRPr="00B0205A" w:rsidDel="00CF36BE">
              <w:rPr>
                <w:rFonts w:ascii="Times New Roman" w:eastAsia="宋体" w:hAnsi="Times New Roman" w:cs="Times New Roman"/>
                <w:kern w:val="0"/>
                <w:szCs w:val="21"/>
                <w:rPrChange w:id="3152" w:author="raye" w:date="2018-08-10T12:30:00Z">
                  <w:rPr>
                    <w:rFonts w:ascii="Calibri" w:eastAsia="宋体" w:hAnsi="Calibri" w:cstheme="minorHAnsi"/>
                    <w:kern w:val="0"/>
                    <w:szCs w:val="21"/>
                  </w:rPr>
                </w:rPrChange>
              </w:rPr>
              <w:t xml:space="preserve"> </w:t>
            </w:r>
          </w:p>
        </w:tc>
        <w:tc>
          <w:tcPr>
            <w:tcW w:w="1675" w:type="dxa"/>
            <w:shd w:val="clear" w:color="auto" w:fill="auto"/>
            <w:vAlign w:val="center"/>
            <w:hideMark/>
          </w:tcPr>
          <w:p w14:paraId="01356D0A" w14:textId="6C5195F7" w:rsidR="00222D8B" w:rsidRPr="00B0205A" w:rsidRDefault="00D373BF" w:rsidP="001910E4">
            <w:pPr>
              <w:widowControl/>
              <w:jc w:val="left"/>
              <w:rPr>
                <w:rFonts w:ascii="Times New Roman" w:eastAsia="宋体" w:hAnsi="Times New Roman" w:cs="Times New Roman"/>
                <w:kern w:val="0"/>
                <w:szCs w:val="21"/>
                <w:rPrChange w:id="3153"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154" w:author="raye" w:date="2018-08-10T12:30:00Z">
                  <w:rPr>
                    <w:rFonts w:eastAsia="等线" w:cstheme="minorHAnsi"/>
                    <w:kern w:val="0"/>
                    <w:szCs w:val="21"/>
                  </w:rPr>
                </w:rPrChange>
              </w:rPr>
              <w:t>On the details page click</w:t>
            </w:r>
            <w:r w:rsidRPr="00B0205A">
              <w:rPr>
                <w:rFonts w:ascii="Times New Roman" w:eastAsia="等线" w:hAnsi="Times New Roman" w:cs="Times New Roman"/>
                <w:kern w:val="0"/>
                <w:szCs w:val="21"/>
                <w:rPrChange w:id="3155"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156" w:author="raye" w:date="2018-08-10T12:30:00Z">
                  <w:rPr>
                    <w:rFonts w:ascii="Calibri" w:eastAsia="宋体" w:hAnsi="Calibri" w:cstheme="minorHAnsi"/>
                    <w:kern w:val="0"/>
                    <w:szCs w:val="21"/>
                  </w:rPr>
                </w:rPrChange>
              </w:rPr>
              <w:t>2# SAF</w:t>
            </w:r>
          </w:p>
        </w:tc>
        <w:tc>
          <w:tcPr>
            <w:tcW w:w="1588" w:type="dxa"/>
            <w:shd w:val="clear" w:color="auto" w:fill="auto"/>
            <w:vAlign w:val="center"/>
            <w:hideMark/>
          </w:tcPr>
          <w:p w14:paraId="79A4C37D" w14:textId="77777777" w:rsidR="00222D8B" w:rsidRPr="00B0205A" w:rsidRDefault="00222D8B" w:rsidP="001910E4">
            <w:pPr>
              <w:widowControl/>
              <w:jc w:val="left"/>
              <w:rPr>
                <w:rFonts w:ascii="Times New Roman" w:eastAsia="宋体" w:hAnsi="Times New Roman" w:cs="Times New Roman"/>
                <w:kern w:val="0"/>
                <w:szCs w:val="21"/>
                <w:rPrChange w:id="315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58" w:author="raye" w:date="2018-08-10T12:30:00Z">
                  <w:rPr>
                    <w:rFonts w:ascii="Calibri" w:eastAsia="宋体" w:hAnsi="Calibri" w:cstheme="minorHAnsi"/>
                    <w:kern w:val="0"/>
                    <w:szCs w:val="21"/>
                  </w:rPr>
                </w:rPrChange>
              </w:rPr>
              <w:t>Under Operations Analyst Review</w:t>
            </w:r>
            <w:r w:rsidRPr="00B0205A" w:rsidDel="00CF36BE">
              <w:rPr>
                <w:rFonts w:ascii="Times New Roman" w:eastAsia="宋体" w:hAnsi="Times New Roman" w:cs="Times New Roman"/>
                <w:kern w:val="0"/>
                <w:szCs w:val="21"/>
                <w:rPrChange w:id="3159" w:author="raye" w:date="2018-08-10T12:30:00Z">
                  <w:rPr>
                    <w:rFonts w:ascii="Calibri" w:eastAsia="宋体" w:hAnsi="Calibri" w:cstheme="minorHAnsi"/>
                    <w:kern w:val="0"/>
                    <w:szCs w:val="21"/>
                  </w:rPr>
                </w:rPrChange>
              </w:rPr>
              <w:t xml:space="preserve"> </w:t>
            </w:r>
          </w:p>
        </w:tc>
        <w:tc>
          <w:tcPr>
            <w:tcW w:w="1563" w:type="dxa"/>
            <w:shd w:val="clear" w:color="auto" w:fill="auto"/>
            <w:vAlign w:val="center"/>
            <w:hideMark/>
          </w:tcPr>
          <w:p w14:paraId="40EC8EB8" w14:textId="77777777" w:rsidR="00222D8B" w:rsidRPr="00B0205A" w:rsidRDefault="00222D8B" w:rsidP="001910E4">
            <w:pPr>
              <w:widowControl/>
              <w:jc w:val="left"/>
              <w:rPr>
                <w:rFonts w:ascii="Times New Roman" w:eastAsia="宋体" w:hAnsi="Times New Roman" w:cs="Times New Roman"/>
                <w:kern w:val="0"/>
                <w:szCs w:val="21"/>
                <w:rPrChange w:id="316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61" w:author="raye" w:date="2018-08-10T12:30:00Z">
                  <w:rPr>
                    <w:rFonts w:ascii="Calibri" w:eastAsia="宋体" w:hAnsi="Calibri" w:cstheme="minorHAnsi"/>
                    <w:kern w:val="0"/>
                    <w:szCs w:val="21"/>
                  </w:rPr>
                </w:rPrChange>
              </w:rPr>
              <w:t>Operations Analyst</w:t>
            </w:r>
          </w:p>
        </w:tc>
      </w:tr>
      <w:tr w:rsidR="00222D8B" w:rsidRPr="00B0205A" w14:paraId="59BB76C1" w14:textId="77777777" w:rsidTr="00222D8B">
        <w:trPr>
          <w:trHeight w:val="570"/>
        </w:trPr>
        <w:tc>
          <w:tcPr>
            <w:tcW w:w="1100" w:type="dxa"/>
            <w:shd w:val="clear" w:color="auto" w:fill="auto"/>
            <w:vAlign w:val="center"/>
          </w:tcPr>
          <w:p w14:paraId="07649CCA" w14:textId="77777777" w:rsidR="00222D8B" w:rsidRPr="00B0205A" w:rsidRDefault="00222D8B" w:rsidP="001910E4">
            <w:pPr>
              <w:widowControl/>
              <w:jc w:val="center"/>
              <w:rPr>
                <w:rFonts w:ascii="Times New Roman" w:eastAsia="宋体" w:hAnsi="Times New Roman" w:cs="Times New Roman"/>
                <w:kern w:val="0"/>
                <w:szCs w:val="21"/>
                <w:rPrChange w:id="316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63" w:author="raye" w:date="2018-08-10T12:30:00Z">
                  <w:rPr>
                    <w:rFonts w:ascii="Calibri" w:eastAsia="宋体" w:hAnsi="Calibri" w:cstheme="minorHAnsi"/>
                    <w:kern w:val="0"/>
                    <w:szCs w:val="21"/>
                  </w:rPr>
                </w:rPrChange>
              </w:rPr>
              <w:t>4D</w:t>
            </w:r>
          </w:p>
        </w:tc>
        <w:tc>
          <w:tcPr>
            <w:tcW w:w="2098" w:type="dxa"/>
            <w:shd w:val="clear" w:color="auto" w:fill="auto"/>
            <w:vAlign w:val="center"/>
          </w:tcPr>
          <w:p w14:paraId="39DF932D" w14:textId="1EA46626" w:rsidR="00222D8B" w:rsidRPr="00B0205A" w:rsidRDefault="00222D8B" w:rsidP="001910E4">
            <w:pPr>
              <w:widowControl/>
              <w:jc w:val="left"/>
              <w:rPr>
                <w:rFonts w:ascii="Times New Roman" w:eastAsia="宋体" w:hAnsi="Times New Roman" w:cs="Times New Roman"/>
                <w:kern w:val="0"/>
                <w:szCs w:val="21"/>
                <w:rPrChange w:id="316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65" w:author="raye" w:date="2018-08-10T12:30:00Z">
                  <w:rPr>
                    <w:rFonts w:ascii="Calibri" w:eastAsia="宋体" w:hAnsi="Calibri" w:cstheme="minorHAnsi"/>
                    <w:kern w:val="0"/>
                    <w:szCs w:val="21"/>
                  </w:rPr>
                </w:rPrChange>
              </w:rPr>
              <w:t>Send the case to OM</w:t>
            </w:r>
          </w:p>
        </w:tc>
        <w:tc>
          <w:tcPr>
            <w:tcW w:w="1437" w:type="dxa"/>
            <w:shd w:val="clear" w:color="auto" w:fill="auto"/>
            <w:vAlign w:val="center"/>
          </w:tcPr>
          <w:p w14:paraId="511DFC1D" w14:textId="77777777" w:rsidR="00222D8B" w:rsidRPr="00B0205A" w:rsidRDefault="00222D8B" w:rsidP="001910E4">
            <w:pPr>
              <w:widowControl/>
              <w:jc w:val="left"/>
              <w:rPr>
                <w:rFonts w:ascii="Times New Roman" w:eastAsia="宋体" w:hAnsi="Times New Roman" w:cs="Times New Roman"/>
                <w:kern w:val="0"/>
                <w:szCs w:val="21"/>
                <w:rPrChange w:id="316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67" w:author="raye" w:date="2018-08-10T12:30:00Z">
                  <w:rPr>
                    <w:rFonts w:ascii="Calibri" w:eastAsia="宋体" w:hAnsi="Calibri" w:cstheme="minorHAnsi"/>
                    <w:kern w:val="0"/>
                    <w:szCs w:val="21"/>
                  </w:rPr>
                </w:rPrChange>
              </w:rPr>
              <w:t>Under Operations Analyst Review</w:t>
            </w:r>
          </w:p>
        </w:tc>
        <w:tc>
          <w:tcPr>
            <w:tcW w:w="1675" w:type="dxa"/>
            <w:shd w:val="clear" w:color="auto" w:fill="auto"/>
            <w:vAlign w:val="center"/>
          </w:tcPr>
          <w:p w14:paraId="065DCB6A" w14:textId="0355FCC8" w:rsidR="00222D8B" w:rsidRPr="00B0205A" w:rsidRDefault="00D373BF" w:rsidP="001910E4">
            <w:pPr>
              <w:widowControl/>
              <w:jc w:val="left"/>
              <w:rPr>
                <w:rFonts w:ascii="Times New Roman" w:eastAsia="宋体" w:hAnsi="Times New Roman" w:cs="Times New Roman"/>
                <w:kern w:val="0"/>
                <w:szCs w:val="21"/>
                <w:rPrChange w:id="3168"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169" w:author="raye" w:date="2018-08-10T12:30:00Z">
                  <w:rPr>
                    <w:rFonts w:eastAsia="等线" w:cstheme="minorHAnsi"/>
                    <w:kern w:val="0"/>
                    <w:szCs w:val="21"/>
                  </w:rPr>
                </w:rPrChange>
              </w:rPr>
              <w:t>On the details page click</w:t>
            </w:r>
            <w:r w:rsidRPr="00B0205A">
              <w:rPr>
                <w:rFonts w:ascii="Times New Roman" w:eastAsia="等线" w:hAnsi="Times New Roman" w:cs="Times New Roman"/>
                <w:kern w:val="0"/>
                <w:szCs w:val="21"/>
                <w:rPrChange w:id="3170"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171" w:author="raye" w:date="2018-08-10T12:30:00Z">
                  <w:rPr>
                    <w:rFonts w:ascii="Calibri" w:eastAsia="宋体" w:hAnsi="Calibri" w:cstheme="minorHAnsi"/>
                    <w:kern w:val="0"/>
                    <w:szCs w:val="21"/>
                  </w:rPr>
                </w:rPrChange>
              </w:rPr>
              <w:t>Send to Manager</w:t>
            </w:r>
          </w:p>
        </w:tc>
        <w:tc>
          <w:tcPr>
            <w:tcW w:w="1588" w:type="dxa"/>
            <w:shd w:val="clear" w:color="auto" w:fill="auto"/>
            <w:vAlign w:val="center"/>
          </w:tcPr>
          <w:p w14:paraId="5751640B" w14:textId="77777777" w:rsidR="00222D8B" w:rsidRPr="00B0205A" w:rsidRDefault="00222D8B" w:rsidP="001910E4">
            <w:pPr>
              <w:widowControl/>
              <w:jc w:val="left"/>
              <w:rPr>
                <w:rFonts w:ascii="Times New Roman" w:eastAsia="宋体" w:hAnsi="Times New Roman" w:cs="Times New Roman"/>
                <w:kern w:val="0"/>
                <w:szCs w:val="21"/>
                <w:rPrChange w:id="317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73" w:author="raye" w:date="2018-08-10T12:30:00Z">
                  <w:rPr>
                    <w:rFonts w:ascii="Calibri" w:eastAsia="宋体" w:hAnsi="Calibri" w:cstheme="minorHAnsi"/>
                    <w:kern w:val="0"/>
                    <w:szCs w:val="21"/>
                  </w:rPr>
                </w:rPrChange>
              </w:rPr>
              <w:t>Pending Operations Manager Review</w:t>
            </w:r>
          </w:p>
        </w:tc>
        <w:tc>
          <w:tcPr>
            <w:tcW w:w="1563" w:type="dxa"/>
            <w:shd w:val="clear" w:color="auto" w:fill="auto"/>
            <w:vAlign w:val="center"/>
          </w:tcPr>
          <w:p w14:paraId="6877DF39" w14:textId="77777777" w:rsidR="00222D8B" w:rsidRPr="00B0205A" w:rsidRDefault="00222D8B" w:rsidP="001910E4">
            <w:pPr>
              <w:widowControl/>
              <w:jc w:val="left"/>
              <w:rPr>
                <w:rFonts w:ascii="Times New Roman" w:eastAsia="宋体" w:hAnsi="Times New Roman" w:cs="Times New Roman"/>
                <w:kern w:val="0"/>
                <w:szCs w:val="21"/>
                <w:rPrChange w:id="317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75" w:author="raye" w:date="2018-08-10T12:30:00Z">
                  <w:rPr>
                    <w:rFonts w:ascii="Calibri" w:eastAsia="宋体" w:hAnsi="Calibri" w:cstheme="minorHAnsi"/>
                    <w:kern w:val="0"/>
                    <w:szCs w:val="21"/>
                  </w:rPr>
                </w:rPrChange>
              </w:rPr>
              <w:t>Operations Analyst</w:t>
            </w:r>
          </w:p>
        </w:tc>
      </w:tr>
      <w:tr w:rsidR="00222D8B" w:rsidRPr="00B0205A" w14:paraId="42B1FF48" w14:textId="77777777" w:rsidTr="00222D8B">
        <w:trPr>
          <w:trHeight w:val="570"/>
        </w:trPr>
        <w:tc>
          <w:tcPr>
            <w:tcW w:w="1100" w:type="dxa"/>
            <w:shd w:val="clear" w:color="auto" w:fill="auto"/>
            <w:vAlign w:val="center"/>
          </w:tcPr>
          <w:p w14:paraId="07C7BD48" w14:textId="77777777" w:rsidR="00222D8B" w:rsidRPr="00B0205A" w:rsidRDefault="00222D8B" w:rsidP="001910E4">
            <w:pPr>
              <w:widowControl/>
              <w:jc w:val="center"/>
              <w:rPr>
                <w:rFonts w:ascii="Times New Roman" w:eastAsia="宋体" w:hAnsi="Times New Roman" w:cs="Times New Roman"/>
                <w:kern w:val="0"/>
                <w:szCs w:val="21"/>
                <w:rPrChange w:id="317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77" w:author="raye" w:date="2018-08-10T12:30:00Z">
                  <w:rPr>
                    <w:rFonts w:ascii="Calibri" w:eastAsia="宋体" w:hAnsi="Calibri" w:cstheme="minorHAnsi"/>
                    <w:kern w:val="0"/>
                    <w:szCs w:val="21"/>
                  </w:rPr>
                </w:rPrChange>
              </w:rPr>
              <w:t>5A\7A</w:t>
            </w:r>
          </w:p>
        </w:tc>
        <w:tc>
          <w:tcPr>
            <w:tcW w:w="2098" w:type="dxa"/>
            <w:shd w:val="clear" w:color="auto" w:fill="auto"/>
            <w:vAlign w:val="center"/>
          </w:tcPr>
          <w:p w14:paraId="14B52D9A" w14:textId="281CD900" w:rsidR="00222D8B" w:rsidRPr="00B0205A" w:rsidRDefault="00222D8B" w:rsidP="001910E4">
            <w:pPr>
              <w:widowControl/>
              <w:jc w:val="left"/>
              <w:rPr>
                <w:rFonts w:ascii="Times New Roman" w:eastAsia="宋体" w:hAnsi="Times New Roman" w:cs="Times New Roman"/>
                <w:b/>
                <w:kern w:val="0"/>
                <w:szCs w:val="21"/>
                <w:rPrChange w:id="3178" w:author="raye" w:date="2018-08-10T12:30:00Z">
                  <w:rPr>
                    <w:rFonts w:ascii="Calibri" w:eastAsia="宋体" w:hAnsi="Calibri" w:cstheme="minorHAnsi"/>
                    <w:b/>
                    <w:kern w:val="0"/>
                    <w:szCs w:val="21"/>
                  </w:rPr>
                </w:rPrChange>
              </w:rPr>
            </w:pPr>
            <w:r w:rsidRPr="00B0205A">
              <w:rPr>
                <w:rFonts w:ascii="Times New Roman" w:eastAsia="宋体" w:hAnsi="Times New Roman" w:cs="Times New Roman"/>
                <w:b/>
                <w:kern w:val="0"/>
                <w:szCs w:val="21"/>
                <w:rPrChange w:id="3179" w:author="raye" w:date="2018-08-10T12:30:00Z">
                  <w:rPr>
                    <w:rFonts w:ascii="Calibri" w:eastAsia="宋体" w:hAnsi="Calibri" w:cstheme="minorHAnsi"/>
                    <w:b/>
                    <w:kern w:val="0"/>
                    <w:szCs w:val="21"/>
                  </w:rPr>
                </w:rPrChange>
              </w:rPr>
              <w:t>Recheck the case rejected by OM</w:t>
            </w:r>
          </w:p>
        </w:tc>
        <w:tc>
          <w:tcPr>
            <w:tcW w:w="1437" w:type="dxa"/>
            <w:shd w:val="clear" w:color="auto" w:fill="auto"/>
            <w:vAlign w:val="center"/>
          </w:tcPr>
          <w:p w14:paraId="05A33A80" w14:textId="77777777" w:rsidR="00222D8B" w:rsidRPr="00B0205A" w:rsidRDefault="00222D8B" w:rsidP="001910E4">
            <w:pPr>
              <w:widowControl/>
              <w:jc w:val="left"/>
              <w:rPr>
                <w:rFonts w:ascii="Times New Roman" w:eastAsia="宋体" w:hAnsi="Times New Roman" w:cs="Times New Roman"/>
                <w:kern w:val="0"/>
                <w:szCs w:val="21"/>
                <w:rPrChange w:id="318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81" w:author="raye" w:date="2018-08-10T12:30:00Z">
                  <w:rPr>
                    <w:rFonts w:ascii="Calibri" w:eastAsia="宋体" w:hAnsi="Calibri" w:cstheme="minorHAnsi"/>
                    <w:kern w:val="0"/>
                    <w:szCs w:val="21"/>
                  </w:rPr>
                </w:rPrChange>
              </w:rPr>
              <w:t xml:space="preserve">Pending Operations Analyst </w:t>
            </w:r>
            <w:r w:rsidRPr="00B0205A">
              <w:rPr>
                <w:rFonts w:ascii="Times New Roman" w:eastAsia="宋体" w:hAnsi="Times New Roman" w:cs="Times New Roman"/>
                <w:kern w:val="0"/>
                <w:szCs w:val="21"/>
                <w:rPrChange w:id="3182" w:author="raye" w:date="2018-08-10T12:30:00Z">
                  <w:rPr>
                    <w:rFonts w:ascii="Calibri" w:eastAsia="宋体" w:hAnsi="Calibri" w:cstheme="minorHAnsi"/>
                    <w:kern w:val="0"/>
                    <w:szCs w:val="21"/>
                  </w:rPr>
                </w:rPrChange>
              </w:rPr>
              <w:lastRenderedPageBreak/>
              <w:t>Modify</w:t>
            </w:r>
          </w:p>
        </w:tc>
        <w:tc>
          <w:tcPr>
            <w:tcW w:w="1675" w:type="dxa"/>
            <w:shd w:val="clear" w:color="auto" w:fill="auto"/>
            <w:vAlign w:val="center"/>
          </w:tcPr>
          <w:p w14:paraId="6207F3E6" w14:textId="60FDA166" w:rsidR="00222D8B" w:rsidRPr="00B0205A" w:rsidRDefault="00222D8B" w:rsidP="00222D8B">
            <w:pPr>
              <w:widowControl/>
              <w:jc w:val="left"/>
              <w:rPr>
                <w:rFonts w:ascii="Times New Roman" w:eastAsia="宋体" w:hAnsi="Times New Roman" w:cs="Times New Roman"/>
                <w:kern w:val="0"/>
                <w:szCs w:val="21"/>
                <w:rPrChange w:id="3183"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184" w:author="raye" w:date="2018-08-10T12:30:00Z">
                  <w:rPr>
                    <w:rFonts w:ascii="等线" w:eastAsia="等线" w:hAnsi="等线" w:cstheme="minorHAnsi"/>
                    <w:kern w:val="0"/>
                    <w:szCs w:val="21"/>
                  </w:rPr>
                </w:rPrChange>
              </w:rPr>
              <w:lastRenderedPageBreak/>
              <w:t xml:space="preserve">On the list page click </w:t>
            </w:r>
            <w:r w:rsidRPr="00B0205A">
              <w:rPr>
                <w:rFonts w:ascii="Times New Roman" w:eastAsia="宋体" w:hAnsi="Times New Roman" w:cs="Times New Roman"/>
                <w:kern w:val="0"/>
                <w:szCs w:val="21"/>
                <w:rPrChange w:id="3185" w:author="raye" w:date="2018-08-10T12:30:00Z">
                  <w:rPr>
                    <w:rFonts w:ascii="Calibri" w:eastAsia="宋体" w:hAnsi="Calibri" w:cstheme="minorHAnsi"/>
                    <w:kern w:val="0"/>
                    <w:szCs w:val="21"/>
                  </w:rPr>
                </w:rPrChange>
              </w:rPr>
              <w:t>Recheck</w:t>
            </w:r>
          </w:p>
        </w:tc>
        <w:tc>
          <w:tcPr>
            <w:tcW w:w="1588" w:type="dxa"/>
            <w:shd w:val="clear" w:color="auto" w:fill="auto"/>
            <w:vAlign w:val="center"/>
          </w:tcPr>
          <w:p w14:paraId="6624AF9F" w14:textId="77777777" w:rsidR="00222D8B" w:rsidRPr="00B0205A" w:rsidRDefault="00222D8B" w:rsidP="001910E4">
            <w:pPr>
              <w:widowControl/>
              <w:jc w:val="left"/>
              <w:rPr>
                <w:rFonts w:ascii="Times New Roman" w:eastAsia="宋体" w:hAnsi="Times New Roman" w:cs="Times New Roman"/>
                <w:kern w:val="0"/>
                <w:szCs w:val="21"/>
                <w:rPrChange w:id="318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87" w:author="raye" w:date="2018-08-10T12:30:00Z">
                  <w:rPr>
                    <w:rFonts w:ascii="Calibri" w:eastAsia="宋体" w:hAnsi="Calibri" w:cstheme="minorHAnsi"/>
                    <w:kern w:val="0"/>
                    <w:szCs w:val="21"/>
                  </w:rPr>
                </w:rPrChange>
              </w:rPr>
              <w:t>Under Operations Analyst Modify</w:t>
            </w:r>
          </w:p>
        </w:tc>
        <w:tc>
          <w:tcPr>
            <w:tcW w:w="1563" w:type="dxa"/>
            <w:shd w:val="clear" w:color="auto" w:fill="auto"/>
            <w:vAlign w:val="center"/>
          </w:tcPr>
          <w:p w14:paraId="28724446" w14:textId="77777777" w:rsidR="00222D8B" w:rsidRPr="00B0205A" w:rsidRDefault="00222D8B" w:rsidP="001910E4">
            <w:pPr>
              <w:widowControl/>
              <w:jc w:val="left"/>
              <w:rPr>
                <w:rFonts w:ascii="Times New Roman" w:eastAsia="宋体" w:hAnsi="Times New Roman" w:cs="Times New Roman"/>
                <w:kern w:val="0"/>
                <w:szCs w:val="21"/>
                <w:rPrChange w:id="318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89" w:author="raye" w:date="2018-08-10T12:30:00Z">
                  <w:rPr>
                    <w:rFonts w:ascii="Calibri" w:eastAsia="宋体" w:hAnsi="Calibri" w:cstheme="minorHAnsi"/>
                    <w:kern w:val="0"/>
                    <w:szCs w:val="21"/>
                  </w:rPr>
                </w:rPrChange>
              </w:rPr>
              <w:t>Operations Analyst</w:t>
            </w:r>
          </w:p>
        </w:tc>
      </w:tr>
      <w:tr w:rsidR="00222D8B" w:rsidRPr="00B0205A" w14:paraId="09B95160" w14:textId="77777777" w:rsidTr="00222D8B">
        <w:trPr>
          <w:trHeight w:val="570"/>
        </w:trPr>
        <w:tc>
          <w:tcPr>
            <w:tcW w:w="1100" w:type="dxa"/>
            <w:shd w:val="clear" w:color="auto" w:fill="auto"/>
            <w:vAlign w:val="center"/>
          </w:tcPr>
          <w:p w14:paraId="419B3C6E" w14:textId="77777777" w:rsidR="00222D8B" w:rsidRPr="00B0205A" w:rsidRDefault="00222D8B" w:rsidP="001910E4">
            <w:pPr>
              <w:widowControl/>
              <w:jc w:val="center"/>
              <w:rPr>
                <w:rFonts w:ascii="Times New Roman" w:eastAsia="宋体" w:hAnsi="Times New Roman" w:cs="Times New Roman"/>
                <w:kern w:val="0"/>
                <w:szCs w:val="21"/>
                <w:rPrChange w:id="319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91" w:author="raye" w:date="2018-08-10T12:30:00Z">
                  <w:rPr>
                    <w:rFonts w:ascii="Calibri" w:eastAsia="宋体" w:hAnsi="Calibri" w:cstheme="minorHAnsi"/>
                    <w:kern w:val="0"/>
                    <w:szCs w:val="21"/>
                  </w:rPr>
                </w:rPrChange>
              </w:rPr>
              <w:lastRenderedPageBreak/>
              <w:t>5B</w:t>
            </w:r>
          </w:p>
        </w:tc>
        <w:tc>
          <w:tcPr>
            <w:tcW w:w="2098" w:type="dxa"/>
            <w:shd w:val="clear" w:color="auto" w:fill="auto"/>
            <w:vAlign w:val="center"/>
          </w:tcPr>
          <w:p w14:paraId="7B6A288A" w14:textId="7AC382AB" w:rsidR="00222D8B" w:rsidRPr="00B0205A" w:rsidRDefault="00222D8B" w:rsidP="001910E4">
            <w:pPr>
              <w:widowControl/>
              <w:jc w:val="left"/>
              <w:rPr>
                <w:rFonts w:ascii="Times New Roman" w:eastAsia="宋体" w:hAnsi="Times New Roman" w:cs="Times New Roman"/>
                <w:kern w:val="0"/>
                <w:szCs w:val="21"/>
                <w:rPrChange w:id="319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93" w:author="raye" w:date="2018-08-10T12:30:00Z">
                  <w:rPr>
                    <w:rFonts w:ascii="Calibri" w:eastAsia="宋体" w:hAnsi="Calibri" w:cstheme="minorHAnsi"/>
                    <w:kern w:val="0"/>
                    <w:szCs w:val="21"/>
                  </w:rPr>
                </w:rPrChange>
              </w:rPr>
              <w:t>Send Rechecked case back to OM</w:t>
            </w:r>
          </w:p>
        </w:tc>
        <w:tc>
          <w:tcPr>
            <w:tcW w:w="1437" w:type="dxa"/>
            <w:shd w:val="clear" w:color="auto" w:fill="auto"/>
            <w:vAlign w:val="center"/>
          </w:tcPr>
          <w:p w14:paraId="32A23B82" w14:textId="77777777" w:rsidR="00222D8B" w:rsidRPr="00B0205A" w:rsidRDefault="00222D8B" w:rsidP="001910E4">
            <w:pPr>
              <w:widowControl/>
              <w:jc w:val="left"/>
              <w:rPr>
                <w:rFonts w:ascii="Times New Roman" w:eastAsia="宋体" w:hAnsi="Times New Roman" w:cs="Times New Roman"/>
                <w:kern w:val="0"/>
                <w:szCs w:val="21"/>
                <w:rPrChange w:id="319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195" w:author="raye" w:date="2018-08-10T12:30:00Z">
                  <w:rPr>
                    <w:rFonts w:ascii="Calibri" w:eastAsia="宋体" w:hAnsi="Calibri" w:cstheme="minorHAnsi"/>
                    <w:kern w:val="0"/>
                    <w:szCs w:val="21"/>
                  </w:rPr>
                </w:rPrChange>
              </w:rPr>
              <w:t>Under Operations Analyst Modify</w:t>
            </w:r>
          </w:p>
        </w:tc>
        <w:tc>
          <w:tcPr>
            <w:tcW w:w="1675" w:type="dxa"/>
            <w:shd w:val="clear" w:color="auto" w:fill="auto"/>
            <w:vAlign w:val="center"/>
          </w:tcPr>
          <w:p w14:paraId="14D1A9FE" w14:textId="0085D1CB" w:rsidR="00222D8B" w:rsidRPr="00B0205A" w:rsidRDefault="00D373BF" w:rsidP="001910E4">
            <w:pPr>
              <w:widowControl/>
              <w:jc w:val="left"/>
              <w:rPr>
                <w:rFonts w:ascii="Times New Roman" w:eastAsia="宋体" w:hAnsi="Times New Roman" w:cs="Times New Roman"/>
                <w:kern w:val="0"/>
                <w:szCs w:val="21"/>
                <w:rPrChange w:id="3196"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197" w:author="raye" w:date="2018-08-10T12:30:00Z">
                  <w:rPr>
                    <w:rFonts w:eastAsia="等线" w:cstheme="minorHAnsi"/>
                    <w:kern w:val="0"/>
                    <w:szCs w:val="21"/>
                  </w:rPr>
                </w:rPrChange>
              </w:rPr>
              <w:t>On the details page click</w:t>
            </w:r>
            <w:r w:rsidRPr="00B0205A">
              <w:rPr>
                <w:rFonts w:ascii="Times New Roman" w:eastAsia="等线" w:hAnsi="Times New Roman" w:cs="Times New Roman"/>
                <w:kern w:val="0"/>
                <w:szCs w:val="21"/>
                <w:rPrChange w:id="3198"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199" w:author="raye" w:date="2018-08-10T12:30:00Z">
                  <w:rPr>
                    <w:rFonts w:ascii="Calibri" w:eastAsia="宋体" w:hAnsi="Calibri" w:cstheme="minorHAnsi"/>
                    <w:kern w:val="0"/>
                    <w:szCs w:val="21"/>
                  </w:rPr>
                </w:rPrChange>
              </w:rPr>
              <w:t>Send to Manager</w:t>
            </w:r>
          </w:p>
        </w:tc>
        <w:tc>
          <w:tcPr>
            <w:tcW w:w="1588" w:type="dxa"/>
            <w:shd w:val="clear" w:color="auto" w:fill="auto"/>
            <w:vAlign w:val="center"/>
          </w:tcPr>
          <w:p w14:paraId="4A733EDA" w14:textId="77777777" w:rsidR="00222D8B" w:rsidRPr="00B0205A" w:rsidRDefault="00222D8B" w:rsidP="001910E4">
            <w:pPr>
              <w:widowControl/>
              <w:jc w:val="left"/>
              <w:rPr>
                <w:rFonts w:ascii="Times New Roman" w:eastAsia="宋体" w:hAnsi="Times New Roman" w:cs="Times New Roman"/>
                <w:kern w:val="0"/>
                <w:szCs w:val="21"/>
                <w:rPrChange w:id="320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01" w:author="raye" w:date="2018-08-10T12:30:00Z">
                  <w:rPr>
                    <w:rFonts w:ascii="Calibri" w:eastAsia="宋体" w:hAnsi="Calibri" w:cstheme="minorHAnsi"/>
                    <w:kern w:val="0"/>
                    <w:szCs w:val="21"/>
                  </w:rPr>
                </w:rPrChange>
              </w:rPr>
              <w:t>Pending Operations Manager Review</w:t>
            </w:r>
          </w:p>
        </w:tc>
        <w:tc>
          <w:tcPr>
            <w:tcW w:w="1563" w:type="dxa"/>
            <w:shd w:val="clear" w:color="auto" w:fill="auto"/>
            <w:vAlign w:val="center"/>
          </w:tcPr>
          <w:p w14:paraId="423F1945" w14:textId="77777777" w:rsidR="00222D8B" w:rsidRPr="00B0205A" w:rsidRDefault="00222D8B" w:rsidP="001910E4">
            <w:pPr>
              <w:widowControl/>
              <w:jc w:val="left"/>
              <w:rPr>
                <w:rFonts w:ascii="Times New Roman" w:eastAsia="宋体" w:hAnsi="Times New Roman" w:cs="Times New Roman"/>
                <w:kern w:val="0"/>
                <w:szCs w:val="21"/>
                <w:rPrChange w:id="320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03" w:author="raye" w:date="2018-08-10T12:30:00Z">
                  <w:rPr>
                    <w:rFonts w:ascii="Calibri" w:eastAsia="宋体" w:hAnsi="Calibri" w:cstheme="minorHAnsi"/>
                    <w:kern w:val="0"/>
                    <w:szCs w:val="21"/>
                  </w:rPr>
                </w:rPrChange>
              </w:rPr>
              <w:t>Operations Analyst</w:t>
            </w:r>
          </w:p>
        </w:tc>
      </w:tr>
      <w:tr w:rsidR="00222D8B" w:rsidRPr="00B0205A" w14:paraId="4B13F1AD" w14:textId="77777777" w:rsidTr="00222D8B">
        <w:trPr>
          <w:trHeight w:val="570"/>
        </w:trPr>
        <w:tc>
          <w:tcPr>
            <w:tcW w:w="1100" w:type="dxa"/>
            <w:shd w:val="clear" w:color="auto" w:fill="auto"/>
            <w:vAlign w:val="center"/>
          </w:tcPr>
          <w:p w14:paraId="2573732B" w14:textId="77777777" w:rsidR="00222D8B" w:rsidRPr="00B0205A" w:rsidRDefault="00222D8B" w:rsidP="001910E4">
            <w:pPr>
              <w:widowControl/>
              <w:jc w:val="center"/>
              <w:rPr>
                <w:rFonts w:ascii="Times New Roman" w:eastAsia="宋体" w:hAnsi="Times New Roman" w:cs="Times New Roman"/>
                <w:kern w:val="0"/>
                <w:szCs w:val="21"/>
                <w:rPrChange w:id="320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05" w:author="raye" w:date="2018-08-10T12:30:00Z">
                  <w:rPr>
                    <w:rFonts w:ascii="Calibri" w:eastAsia="宋体" w:hAnsi="Calibri" w:cstheme="minorHAnsi"/>
                    <w:kern w:val="0"/>
                    <w:szCs w:val="21"/>
                  </w:rPr>
                </w:rPrChange>
              </w:rPr>
              <w:t>6A</w:t>
            </w:r>
          </w:p>
        </w:tc>
        <w:tc>
          <w:tcPr>
            <w:tcW w:w="2098" w:type="dxa"/>
            <w:shd w:val="clear" w:color="auto" w:fill="auto"/>
            <w:vAlign w:val="center"/>
          </w:tcPr>
          <w:p w14:paraId="5916014D" w14:textId="0F884E95" w:rsidR="00222D8B" w:rsidRPr="00B0205A" w:rsidRDefault="00222D8B" w:rsidP="001910E4">
            <w:pPr>
              <w:widowControl/>
              <w:jc w:val="left"/>
              <w:rPr>
                <w:rFonts w:ascii="Times New Roman" w:eastAsia="宋体" w:hAnsi="Times New Roman" w:cs="Times New Roman"/>
                <w:kern w:val="0"/>
                <w:szCs w:val="21"/>
                <w:rPrChange w:id="320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07" w:author="raye" w:date="2018-08-10T12:30:00Z">
                  <w:rPr>
                    <w:rFonts w:ascii="Calibri" w:eastAsia="宋体" w:hAnsi="Calibri" w:cstheme="minorHAnsi"/>
                    <w:kern w:val="0"/>
                    <w:szCs w:val="21"/>
                  </w:rPr>
                </w:rPrChange>
              </w:rPr>
              <w:t xml:space="preserve">Operations Manager(OM) reviews the case </w:t>
            </w:r>
          </w:p>
        </w:tc>
        <w:tc>
          <w:tcPr>
            <w:tcW w:w="1437" w:type="dxa"/>
            <w:shd w:val="clear" w:color="auto" w:fill="auto"/>
            <w:vAlign w:val="center"/>
          </w:tcPr>
          <w:p w14:paraId="3C3CC828" w14:textId="77777777" w:rsidR="00222D8B" w:rsidRPr="00B0205A" w:rsidRDefault="00222D8B" w:rsidP="001910E4">
            <w:pPr>
              <w:widowControl/>
              <w:jc w:val="left"/>
              <w:rPr>
                <w:rFonts w:ascii="Times New Roman" w:eastAsia="宋体" w:hAnsi="Times New Roman" w:cs="Times New Roman"/>
                <w:kern w:val="0"/>
                <w:szCs w:val="21"/>
                <w:rPrChange w:id="320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09" w:author="raye" w:date="2018-08-10T12:30:00Z">
                  <w:rPr>
                    <w:rFonts w:ascii="Calibri" w:eastAsia="宋体" w:hAnsi="Calibri" w:cstheme="minorHAnsi"/>
                    <w:kern w:val="0"/>
                    <w:szCs w:val="21"/>
                  </w:rPr>
                </w:rPrChange>
              </w:rPr>
              <w:t>Pending Operations Manager Review</w:t>
            </w:r>
          </w:p>
        </w:tc>
        <w:tc>
          <w:tcPr>
            <w:tcW w:w="1675" w:type="dxa"/>
            <w:shd w:val="clear" w:color="auto" w:fill="auto"/>
            <w:vAlign w:val="center"/>
          </w:tcPr>
          <w:p w14:paraId="02D77091" w14:textId="3405D8D9" w:rsidR="00222D8B" w:rsidRPr="00B0205A" w:rsidRDefault="00D373BF" w:rsidP="00D373BF">
            <w:pPr>
              <w:widowControl/>
              <w:jc w:val="left"/>
              <w:rPr>
                <w:rFonts w:ascii="Times New Roman" w:eastAsia="宋体" w:hAnsi="Times New Roman" w:cs="Times New Roman"/>
                <w:kern w:val="0"/>
                <w:szCs w:val="21"/>
                <w:rPrChange w:id="3210"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211" w:author="raye" w:date="2018-08-10T12:30:00Z">
                  <w:rPr>
                    <w:rFonts w:eastAsia="等线" w:cstheme="minorHAnsi"/>
                    <w:kern w:val="0"/>
                    <w:szCs w:val="21"/>
                  </w:rPr>
                </w:rPrChange>
              </w:rPr>
              <w:t>On the details page click</w:t>
            </w:r>
            <w:r w:rsidRPr="00B0205A">
              <w:rPr>
                <w:rFonts w:ascii="Times New Roman" w:eastAsia="等线" w:hAnsi="Times New Roman" w:cs="Times New Roman"/>
                <w:kern w:val="0"/>
                <w:szCs w:val="21"/>
                <w:rPrChange w:id="3212"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213" w:author="raye" w:date="2018-08-10T12:30:00Z">
                  <w:rPr>
                    <w:rFonts w:ascii="Calibri" w:eastAsia="宋体" w:hAnsi="Calibri" w:cstheme="minorHAnsi"/>
                    <w:kern w:val="0"/>
                    <w:szCs w:val="21"/>
                  </w:rPr>
                </w:rPrChange>
              </w:rPr>
              <w:t>Check to open the case to review</w:t>
            </w:r>
          </w:p>
        </w:tc>
        <w:tc>
          <w:tcPr>
            <w:tcW w:w="1588" w:type="dxa"/>
            <w:shd w:val="clear" w:color="auto" w:fill="auto"/>
            <w:vAlign w:val="center"/>
          </w:tcPr>
          <w:p w14:paraId="1E060979" w14:textId="77777777" w:rsidR="00222D8B" w:rsidRPr="00B0205A" w:rsidRDefault="00222D8B" w:rsidP="001910E4">
            <w:pPr>
              <w:widowControl/>
              <w:jc w:val="left"/>
              <w:rPr>
                <w:rFonts w:ascii="Times New Roman" w:eastAsia="宋体" w:hAnsi="Times New Roman" w:cs="Times New Roman"/>
                <w:kern w:val="0"/>
                <w:szCs w:val="21"/>
                <w:rPrChange w:id="321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15" w:author="raye" w:date="2018-08-10T12:30:00Z">
                  <w:rPr>
                    <w:rFonts w:ascii="Calibri" w:eastAsia="宋体" w:hAnsi="Calibri" w:cstheme="minorHAnsi"/>
                    <w:kern w:val="0"/>
                    <w:szCs w:val="21"/>
                  </w:rPr>
                </w:rPrChange>
              </w:rPr>
              <w:t>Under Operations Manager Review</w:t>
            </w:r>
          </w:p>
        </w:tc>
        <w:tc>
          <w:tcPr>
            <w:tcW w:w="1563" w:type="dxa"/>
            <w:shd w:val="clear" w:color="auto" w:fill="auto"/>
            <w:vAlign w:val="center"/>
          </w:tcPr>
          <w:p w14:paraId="68A63389" w14:textId="77777777" w:rsidR="00222D8B" w:rsidRPr="00B0205A" w:rsidRDefault="00222D8B" w:rsidP="001910E4">
            <w:pPr>
              <w:widowControl/>
              <w:jc w:val="left"/>
              <w:rPr>
                <w:rFonts w:ascii="Times New Roman" w:eastAsia="宋体" w:hAnsi="Times New Roman" w:cs="Times New Roman"/>
                <w:kern w:val="0"/>
                <w:szCs w:val="21"/>
                <w:rPrChange w:id="321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17" w:author="raye" w:date="2018-08-10T12:30:00Z">
                  <w:rPr>
                    <w:rFonts w:ascii="Calibri" w:eastAsia="宋体" w:hAnsi="Calibri" w:cstheme="minorHAnsi"/>
                    <w:kern w:val="0"/>
                    <w:szCs w:val="21"/>
                  </w:rPr>
                </w:rPrChange>
              </w:rPr>
              <w:t>Operations Manager</w:t>
            </w:r>
          </w:p>
        </w:tc>
      </w:tr>
      <w:tr w:rsidR="00222D8B" w:rsidRPr="00B0205A" w14:paraId="6BC3220C" w14:textId="77777777" w:rsidTr="00222D8B">
        <w:trPr>
          <w:trHeight w:val="570"/>
        </w:trPr>
        <w:tc>
          <w:tcPr>
            <w:tcW w:w="1100" w:type="dxa"/>
            <w:shd w:val="clear" w:color="auto" w:fill="auto"/>
            <w:vAlign w:val="center"/>
            <w:hideMark/>
          </w:tcPr>
          <w:p w14:paraId="572B4AB2" w14:textId="77777777" w:rsidR="00222D8B" w:rsidRPr="00B0205A" w:rsidRDefault="00222D8B" w:rsidP="001910E4">
            <w:pPr>
              <w:widowControl/>
              <w:jc w:val="center"/>
              <w:rPr>
                <w:rFonts w:ascii="Times New Roman" w:eastAsia="宋体" w:hAnsi="Times New Roman" w:cs="Times New Roman"/>
                <w:kern w:val="0"/>
                <w:szCs w:val="21"/>
                <w:rPrChange w:id="321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19" w:author="raye" w:date="2018-08-10T12:30:00Z">
                  <w:rPr>
                    <w:rFonts w:ascii="Calibri" w:eastAsia="宋体" w:hAnsi="Calibri" w:cstheme="minorHAnsi"/>
                    <w:kern w:val="0"/>
                    <w:szCs w:val="21"/>
                  </w:rPr>
                </w:rPrChange>
              </w:rPr>
              <w:t>7A</w:t>
            </w:r>
          </w:p>
        </w:tc>
        <w:tc>
          <w:tcPr>
            <w:tcW w:w="2098" w:type="dxa"/>
            <w:shd w:val="clear" w:color="auto" w:fill="auto"/>
            <w:vAlign w:val="center"/>
            <w:hideMark/>
          </w:tcPr>
          <w:p w14:paraId="32DD6821" w14:textId="1A196016" w:rsidR="00222D8B" w:rsidRPr="00B0205A" w:rsidRDefault="00222D8B" w:rsidP="001910E4">
            <w:pPr>
              <w:widowControl/>
              <w:jc w:val="left"/>
              <w:rPr>
                <w:rFonts w:ascii="Times New Roman" w:eastAsia="宋体" w:hAnsi="Times New Roman" w:cs="Times New Roman"/>
                <w:kern w:val="0"/>
                <w:szCs w:val="21"/>
                <w:rPrChange w:id="322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21" w:author="raye" w:date="2018-08-10T12:30:00Z">
                  <w:rPr>
                    <w:rFonts w:ascii="Calibri" w:eastAsia="宋体" w:hAnsi="Calibri" w:cstheme="minorHAnsi"/>
                    <w:kern w:val="0"/>
                    <w:szCs w:val="21"/>
                  </w:rPr>
                </w:rPrChange>
              </w:rPr>
              <w:t>Identify if modification is needed</w:t>
            </w:r>
          </w:p>
        </w:tc>
        <w:tc>
          <w:tcPr>
            <w:tcW w:w="1437" w:type="dxa"/>
            <w:shd w:val="clear" w:color="auto" w:fill="auto"/>
            <w:vAlign w:val="center"/>
            <w:hideMark/>
          </w:tcPr>
          <w:p w14:paraId="72F08F2E" w14:textId="77777777" w:rsidR="00222D8B" w:rsidRPr="00B0205A" w:rsidRDefault="00222D8B" w:rsidP="001910E4">
            <w:pPr>
              <w:widowControl/>
              <w:jc w:val="left"/>
              <w:rPr>
                <w:rFonts w:ascii="Times New Roman" w:eastAsia="宋体" w:hAnsi="Times New Roman" w:cs="Times New Roman"/>
                <w:kern w:val="0"/>
                <w:szCs w:val="21"/>
                <w:rPrChange w:id="322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23" w:author="raye" w:date="2018-08-10T12:30:00Z">
                  <w:rPr>
                    <w:rFonts w:ascii="Calibri" w:eastAsia="宋体" w:hAnsi="Calibri" w:cstheme="minorHAnsi"/>
                    <w:kern w:val="0"/>
                    <w:szCs w:val="21"/>
                  </w:rPr>
                </w:rPrChange>
              </w:rPr>
              <w:t>Under Operations Manager Review</w:t>
            </w:r>
          </w:p>
        </w:tc>
        <w:tc>
          <w:tcPr>
            <w:tcW w:w="1675" w:type="dxa"/>
            <w:shd w:val="clear" w:color="auto" w:fill="auto"/>
            <w:vAlign w:val="center"/>
            <w:hideMark/>
          </w:tcPr>
          <w:p w14:paraId="11B1C5B5" w14:textId="7B3B5FB3" w:rsidR="00222D8B" w:rsidRPr="00B0205A" w:rsidRDefault="00222D8B" w:rsidP="001910E4">
            <w:pPr>
              <w:widowControl/>
              <w:jc w:val="left"/>
              <w:rPr>
                <w:rFonts w:ascii="Times New Roman" w:eastAsia="宋体" w:hAnsi="Times New Roman" w:cs="Times New Roman"/>
                <w:kern w:val="0"/>
                <w:szCs w:val="21"/>
                <w:rPrChange w:id="322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25" w:author="raye" w:date="2018-08-10T12:30:00Z">
                  <w:rPr>
                    <w:rFonts w:ascii="Calibri" w:eastAsia="宋体" w:hAnsi="Calibri" w:cstheme="minorHAnsi"/>
                    <w:kern w:val="0"/>
                    <w:szCs w:val="21"/>
                  </w:rPr>
                </w:rPrChange>
              </w:rPr>
              <w:t>Return to OA (Comments &amp; returns to Operations Analyst )</w:t>
            </w:r>
          </w:p>
        </w:tc>
        <w:tc>
          <w:tcPr>
            <w:tcW w:w="1588" w:type="dxa"/>
            <w:shd w:val="clear" w:color="auto" w:fill="auto"/>
            <w:vAlign w:val="center"/>
            <w:hideMark/>
          </w:tcPr>
          <w:p w14:paraId="6BFA7D1A" w14:textId="77777777" w:rsidR="00222D8B" w:rsidRPr="00B0205A" w:rsidRDefault="00222D8B" w:rsidP="001910E4">
            <w:pPr>
              <w:widowControl/>
              <w:jc w:val="left"/>
              <w:rPr>
                <w:rFonts w:ascii="Times New Roman" w:eastAsia="宋体" w:hAnsi="Times New Roman" w:cs="Times New Roman"/>
                <w:kern w:val="0"/>
                <w:szCs w:val="21"/>
                <w:rPrChange w:id="322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27" w:author="raye" w:date="2018-08-10T12:30:00Z">
                  <w:rPr>
                    <w:rFonts w:ascii="Calibri" w:eastAsia="宋体" w:hAnsi="Calibri" w:cstheme="minorHAnsi"/>
                    <w:kern w:val="0"/>
                    <w:szCs w:val="21"/>
                  </w:rPr>
                </w:rPrChange>
              </w:rPr>
              <w:t xml:space="preserve">Pending Operations Analyst Modify </w:t>
            </w:r>
          </w:p>
        </w:tc>
        <w:tc>
          <w:tcPr>
            <w:tcW w:w="1563" w:type="dxa"/>
            <w:shd w:val="clear" w:color="auto" w:fill="auto"/>
            <w:vAlign w:val="center"/>
            <w:hideMark/>
          </w:tcPr>
          <w:p w14:paraId="039E522C" w14:textId="77777777" w:rsidR="00222D8B" w:rsidRPr="00B0205A" w:rsidRDefault="00222D8B" w:rsidP="001910E4">
            <w:pPr>
              <w:widowControl/>
              <w:jc w:val="left"/>
              <w:rPr>
                <w:rFonts w:ascii="Times New Roman" w:eastAsia="宋体" w:hAnsi="Times New Roman" w:cs="Times New Roman"/>
                <w:kern w:val="0"/>
                <w:szCs w:val="21"/>
                <w:rPrChange w:id="322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29" w:author="raye" w:date="2018-08-10T12:30:00Z">
                  <w:rPr>
                    <w:rFonts w:ascii="Calibri" w:eastAsia="宋体" w:hAnsi="Calibri" w:cstheme="minorHAnsi"/>
                    <w:kern w:val="0"/>
                    <w:szCs w:val="21"/>
                  </w:rPr>
                </w:rPrChange>
              </w:rPr>
              <w:t>Operations Manager</w:t>
            </w:r>
          </w:p>
        </w:tc>
      </w:tr>
      <w:tr w:rsidR="00222D8B" w:rsidRPr="00B0205A" w14:paraId="58A65B0E" w14:textId="77777777" w:rsidTr="00222D8B">
        <w:trPr>
          <w:trHeight w:val="570"/>
        </w:trPr>
        <w:tc>
          <w:tcPr>
            <w:tcW w:w="1100" w:type="dxa"/>
            <w:shd w:val="clear" w:color="auto" w:fill="auto"/>
            <w:vAlign w:val="center"/>
            <w:hideMark/>
          </w:tcPr>
          <w:p w14:paraId="37FE0BD0" w14:textId="77777777" w:rsidR="00222D8B" w:rsidRPr="00B0205A" w:rsidRDefault="00222D8B" w:rsidP="001910E4">
            <w:pPr>
              <w:widowControl/>
              <w:jc w:val="center"/>
              <w:rPr>
                <w:rFonts w:ascii="Times New Roman" w:eastAsia="宋体" w:hAnsi="Times New Roman" w:cs="Times New Roman"/>
                <w:kern w:val="0"/>
                <w:szCs w:val="21"/>
                <w:rPrChange w:id="323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31" w:author="raye" w:date="2018-08-10T12:30:00Z">
                  <w:rPr>
                    <w:rFonts w:ascii="Calibri" w:eastAsia="宋体" w:hAnsi="Calibri" w:cstheme="minorHAnsi"/>
                    <w:kern w:val="0"/>
                    <w:szCs w:val="21"/>
                  </w:rPr>
                </w:rPrChange>
              </w:rPr>
              <w:t>7B</w:t>
            </w:r>
          </w:p>
        </w:tc>
        <w:tc>
          <w:tcPr>
            <w:tcW w:w="2098" w:type="dxa"/>
            <w:shd w:val="clear" w:color="auto" w:fill="auto"/>
            <w:vAlign w:val="center"/>
            <w:hideMark/>
          </w:tcPr>
          <w:p w14:paraId="2818024E" w14:textId="6696AD0B" w:rsidR="00222D8B" w:rsidRPr="00B0205A" w:rsidRDefault="00222D8B" w:rsidP="001910E4">
            <w:pPr>
              <w:widowControl/>
              <w:jc w:val="left"/>
              <w:rPr>
                <w:rFonts w:ascii="Times New Roman" w:eastAsia="宋体" w:hAnsi="Times New Roman" w:cs="Times New Roman"/>
                <w:kern w:val="0"/>
                <w:szCs w:val="21"/>
                <w:rPrChange w:id="323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33" w:author="raye" w:date="2018-08-10T12:30:00Z">
                  <w:rPr>
                    <w:rFonts w:ascii="Calibri" w:eastAsia="宋体" w:hAnsi="Calibri" w:cstheme="minorHAnsi"/>
                    <w:kern w:val="0"/>
                    <w:szCs w:val="21"/>
                  </w:rPr>
                </w:rPrChange>
              </w:rPr>
              <w:t>Identify if modification needed</w:t>
            </w:r>
          </w:p>
        </w:tc>
        <w:tc>
          <w:tcPr>
            <w:tcW w:w="1437" w:type="dxa"/>
            <w:shd w:val="clear" w:color="auto" w:fill="auto"/>
            <w:vAlign w:val="center"/>
            <w:hideMark/>
          </w:tcPr>
          <w:p w14:paraId="3C1D38B6" w14:textId="77777777" w:rsidR="00222D8B" w:rsidRPr="00B0205A" w:rsidRDefault="00222D8B" w:rsidP="001910E4">
            <w:pPr>
              <w:widowControl/>
              <w:jc w:val="left"/>
              <w:rPr>
                <w:rFonts w:ascii="Times New Roman" w:eastAsia="宋体" w:hAnsi="Times New Roman" w:cs="Times New Roman"/>
                <w:kern w:val="0"/>
                <w:szCs w:val="21"/>
                <w:rPrChange w:id="323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35" w:author="raye" w:date="2018-08-10T12:30:00Z">
                  <w:rPr>
                    <w:rFonts w:ascii="Calibri" w:eastAsia="宋体" w:hAnsi="Calibri" w:cstheme="minorHAnsi"/>
                    <w:kern w:val="0"/>
                    <w:szCs w:val="21"/>
                  </w:rPr>
                </w:rPrChange>
              </w:rPr>
              <w:t>Under Operations Manager Review</w:t>
            </w:r>
          </w:p>
        </w:tc>
        <w:tc>
          <w:tcPr>
            <w:tcW w:w="1675" w:type="dxa"/>
            <w:shd w:val="clear" w:color="auto" w:fill="auto"/>
            <w:vAlign w:val="center"/>
            <w:hideMark/>
          </w:tcPr>
          <w:p w14:paraId="481577CE" w14:textId="53BD4BDC" w:rsidR="00222D8B" w:rsidRPr="00B0205A" w:rsidRDefault="00D373BF" w:rsidP="00D373BF">
            <w:pPr>
              <w:widowControl/>
              <w:jc w:val="left"/>
              <w:rPr>
                <w:rFonts w:ascii="Times New Roman" w:eastAsia="宋体" w:hAnsi="Times New Roman" w:cs="Times New Roman"/>
                <w:kern w:val="0"/>
                <w:szCs w:val="21"/>
                <w:rPrChange w:id="3236"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237" w:author="raye" w:date="2018-08-10T12:30:00Z">
                  <w:rPr>
                    <w:rFonts w:eastAsia="等线" w:cstheme="minorHAnsi"/>
                    <w:kern w:val="0"/>
                    <w:szCs w:val="21"/>
                  </w:rPr>
                </w:rPrChange>
              </w:rPr>
              <w:t>On the details page click</w:t>
            </w:r>
            <w:r w:rsidRPr="00B0205A">
              <w:rPr>
                <w:rFonts w:ascii="Times New Roman" w:eastAsia="等线" w:hAnsi="Times New Roman" w:cs="Times New Roman"/>
                <w:kern w:val="0"/>
                <w:szCs w:val="21"/>
                <w:rPrChange w:id="3238" w:author="raye" w:date="2018-08-10T12:30:00Z">
                  <w:rPr>
                    <w:rFonts w:ascii="等线" w:eastAsia="等线" w:hAnsi="等线" w:cstheme="minorHAnsi"/>
                    <w:kern w:val="0"/>
                    <w:szCs w:val="21"/>
                  </w:rPr>
                </w:rPrChange>
              </w:rPr>
              <w:t xml:space="preserve"> </w:t>
            </w:r>
            <w:r w:rsidR="00222D8B" w:rsidRPr="00B0205A">
              <w:rPr>
                <w:rFonts w:ascii="Times New Roman" w:eastAsia="等线" w:hAnsi="Times New Roman" w:cs="Times New Roman"/>
                <w:kern w:val="0"/>
                <w:szCs w:val="21"/>
                <w:rPrChange w:id="3239" w:author="raye" w:date="2018-08-10T12:30:00Z">
                  <w:rPr>
                    <w:rFonts w:ascii="等线" w:eastAsia="等线" w:hAnsi="等线" w:cstheme="minorHAnsi"/>
                    <w:kern w:val="0"/>
                    <w:szCs w:val="21"/>
                  </w:rPr>
                </w:rPrChange>
              </w:rPr>
              <w:t xml:space="preserve">click </w:t>
            </w:r>
            <w:r w:rsidR="00222D8B" w:rsidRPr="00B0205A">
              <w:rPr>
                <w:rFonts w:ascii="Times New Roman" w:eastAsia="宋体" w:hAnsi="Times New Roman" w:cs="Times New Roman"/>
                <w:kern w:val="0"/>
                <w:szCs w:val="21"/>
                <w:rPrChange w:id="3240" w:author="raye" w:date="2018-08-10T12:30:00Z">
                  <w:rPr>
                    <w:rFonts w:ascii="Calibri" w:eastAsia="宋体" w:hAnsi="Calibri" w:cstheme="minorHAnsi"/>
                    <w:kern w:val="0"/>
                    <w:szCs w:val="21"/>
                  </w:rPr>
                </w:rPrChange>
              </w:rPr>
              <w:t>Approve (Sign-off with approval)</w:t>
            </w:r>
          </w:p>
        </w:tc>
        <w:tc>
          <w:tcPr>
            <w:tcW w:w="1588" w:type="dxa"/>
            <w:shd w:val="clear" w:color="auto" w:fill="auto"/>
            <w:vAlign w:val="center"/>
            <w:hideMark/>
          </w:tcPr>
          <w:p w14:paraId="7AA203EE" w14:textId="77777777" w:rsidR="00222D8B" w:rsidRPr="00B0205A" w:rsidRDefault="00222D8B" w:rsidP="001910E4">
            <w:pPr>
              <w:widowControl/>
              <w:jc w:val="left"/>
              <w:rPr>
                <w:rFonts w:ascii="Times New Roman" w:eastAsia="宋体" w:hAnsi="Times New Roman" w:cs="Times New Roman"/>
                <w:kern w:val="0"/>
                <w:szCs w:val="21"/>
                <w:rPrChange w:id="324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42" w:author="raye" w:date="2018-08-10T12:30:00Z">
                  <w:rPr>
                    <w:rFonts w:ascii="Calibri" w:eastAsia="宋体" w:hAnsi="Calibri" w:cstheme="minorHAnsi"/>
                    <w:kern w:val="0"/>
                    <w:szCs w:val="21"/>
                  </w:rPr>
                </w:rPrChange>
              </w:rPr>
              <w:t>Close Approval</w:t>
            </w:r>
          </w:p>
        </w:tc>
        <w:tc>
          <w:tcPr>
            <w:tcW w:w="1563" w:type="dxa"/>
            <w:shd w:val="clear" w:color="auto" w:fill="auto"/>
            <w:vAlign w:val="center"/>
            <w:hideMark/>
          </w:tcPr>
          <w:p w14:paraId="347DC975" w14:textId="77777777" w:rsidR="00222D8B" w:rsidRPr="00B0205A" w:rsidRDefault="00222D8B" w:rsidP="001910E4">
            <w:pPr>
              <w:widowControl/>
              <w:jc w:val="left"/>
              <w:rPr>
                <w:rFonts w:ascii="Times New Roman" w:eastAsia="宋体" w:hAnsi="Times New Roman" w:cs="Times New Roman"/>
                <w:kern w:val="0"/>
                <w:szCs w:val="21"/>
                <w:rPrChange w:id="324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44" w:author="raye" w:date="2018-08-10T12:30:00Z">
                  <w:rPr>
                    <w:rFonts w:ascii="Calibri" w:eastAsia="宋体" w:hAnsi="Calibri" w:cstheme="minorHAnsi"/>
                    <w:kern w:val="0"/>
                    <w:szCs w:val="21"/>
                  </w:rPr>
                </w:rPrChange>
              </w:rPr>
              <w:t>Operations Manager</w:t>
            </w:r>
          </w:p>
        </w:tc>
      </w:tr>
      <w:tr w:rsidR="00222D8B" w:rsidRPr="00B0205A" w14:paraId="23584777" w14:textId="77777777" w:rsidTr="00222D8B">
        <w:trPr>
          <w:trHeight w:val="570"/>
        </w:trPr>
        <w:tc>
          <w:tcPr>
            <w:tcW w:w="1100" w:type="dxa"/>
            <w:shd w:val="clear" w:color="auto" w:fill="auto"/>
            <w:vAlign w:val="center"/>
            <w:hideMark/>
          </w:tcPr>
          <w:p w14:paraId="010001DB" w14:textId="77777777" w:rsidR="00222D8B" w:rsidRPr="00B0205A" w:rsidRDefault="00222D8B" w:rsidP="001910E4">
            <w:pPr>
              <w:widowControl/>
              <w:jc w:val="center"/>
              <w:rPr>
                <w:rFonts w:ascii="Times New Roman" w:eastAsia="宋体" w:hAnsi="Times New Roman" w:cs="Times New Roman"/>
                <w:kern w:val="0"/>
                <w:szCs w:val="21"/>
                <w:rPrChange w:id="324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46" w:author="raye" w:date="2018-08-10T12:30:00Z">
                  <w:rPr>
                    <w:rFonts w:ascii="Calibri" w:eastAsia="宋体" w:hAnsi="Calibri" w:cstheme="minorHAnsi"/>
                    <w:kern w:val="0"/>
                    <w:szCs w:val="21"/>
                  </w:rPr>
                </w:rPrChange>
              </w:rPr>
              <w:t>7C</w:t>
            </w:r>
          </w:p>
        </w:tc>
        <w:tc>
          <w:tcPr>
            <w:tcW w:w="2098" w:type="dxa"/>
            <w:shd w:val="clear" w:color="auto" w:fill="auto"/>
            <w:vAlign w:val="center"/>
            <w:hideMark/>
          </w:tcPr>
          <w:p w14:paraId="7853D2E5" w14:textId="2082A875" w:rsidR="00222D8B" w:rsidRPr="00B0205A" w:rsidRDefault="00222D8B" w:rsidP="001910E4">
            <w:pPr>
              <w:widowControl/>
              <w:jc w:val="left"/>
              <w:rPr>
                <w:rFonts w:ascii="Times New Roman" w:eastAsia="宋体" w:hAnsi="Times New Roman" w:cs="Times New Roman"/>
                <w:kern w:val="0"/>
                <w:szCs w:val="21"/>
                <w:rPrChange w:id="324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48" w:author="raye" w:date="2018-08-10T12:30:00Z">
                  <w:rPr>
                    <w:rFonts w:ascii="Calibri" w:eastAsia="宋体" w:hAnsi="Calibri" w:cstheme="minorHAnsi"/>
                    <w:kern w:val="0"/>
                    <w:szCs w:val="21"/>
                  </w:rPr>
                </w:rPrChange>
              </w:rPr>
              <w:t>Identify if modification needed</w:t>
            </w:r>
          </w:p>
        </w:tc>
        <w:tc>
          <w:tcPr>
            <w:tcW w:w="1437" w:type="dxa"/>
            <w:shd w:val="clear" w:color="auto" w:fill="auto"/>
            <w:vAlign w:val="center"/>
            <w:hideMark/>
          </w:tcPr>
          <w:p w14:paraId="42CE9F11" w14:textId="77777777" w:rsidR="00222D8B" w:rsidRPr="00B0205A" w:rsidRDefault="00222D8B" w:rsidP="001910E4">
            <w:pPr>
              <w:widowControl/>
              <w:jc w:val="left"/>
              <w:rPr>
                <w:rFonts w:ascii="Times New Roman" w:eastAsia="宋体" w:hAnsi="Times New Roman" w:cs="Times New Roman"/>
                <w:kern w:val="0"/>
                <w:szCs w:val="21"/>
                <w:rPrChange w:id="324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50" w:author="raye" w:date="2018-08-10T12:30:00Z">
                  <w:rPr>
                    <w:rFonts w:ascii="Calibri" w:eastAsia="宋体" w:hAnsi="Calibri" w:cstheme="minorHAnsi"/>
                    <w:kern w:val="0"/>
                    <w:szCs w:val="21"/>
                  </w:rPr>
                </w:rPrChange>
              </w:rPr>
              <w:t>Under Operations Manager Review</w:t>
            </w:r>
          </w:p>
        </w:tc>
        <w:tc>
          <w:tcPr>
            <w:tcW w:w="1675" w:type="dxa"/>
            <w:shd w:val="clear" w:color="auto" w:fill="auto"/>
            <w:vAlign w:val="center"/>
            <w:hideMark/>
          </w:tcPr>
          <w:p w14:paraId="0BB92892" w14:textId="0FE02F73" w:rsidR="00222D8B" w:rsidRPr="00B0205A" w:rsidRDefault="00D373BF" w:rsidP="00D373BF">
            <w:pPr>
              <w:widowControl/>
              <w:jc w:val="left"/>
              <w:rPr>
                <w:rFonts w:ascii="Times New Roman" w:eastAsia="宋体" w:hAnsi="Times New Roman" w:cs="Times New Roman"/>
                <w:kern w:val="0"/>
                <w:szCs w:val="21"/>
                <w:rPrChange w:id="3251"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252" w:author="raye" w:date="2018-08-10T12:30:00Z">
                  <w:rPr>
                    <w:rFonts w:eastAsia="等线" w:cstheme="minorHAnsi"/>
                    <w:kern w:val="0"/>
                    <w:szCs w:val="21"/>
                  </w:rPr>
                </w:rPrChange>
              </w:rPr>
              <w:t>On the details page click</w:t>
            </w:r>
            <w:r w:rsidRPr="00B0205A">
              <w:rPr>
                <w:rFonts w:ascii="Times New Roman" w:eastAsia="等线" w:hAnsi="Times New Roman" w:cs="Times New Roman"/>
                <w:kern w:val="0"/>
                <w:szCs w:val="21"/>
                <w:rPrChange w:id="3253"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254" w:author="raye" w:date="2018-08-10T12:30:00Z">
                  <w:rPr>
                    <w:rFonts w:ascii="Calibri" w:eastAsia="宋体" w:hAnsi="Calibri" w:cstheme="minorHAnsi"/>
                    <w:kern w:val="0"/>
                    <w:szCs w:val="21"/>
                  </w:rPr>
                </w:rPrChange>
              </w:rPr>
              <w:t>Refer to  CS</w:t>
            </w:r>
            <w:r w:rsidR="00222D8B" w:rsidRPr="00B0205A">
              <w:rPr>
                <w:rFonts w:ascii="Times New Roman" w:eastAsia="宋体" w:hAnsi="Times New Roman" w:cs="Times New Roman" w:hint="eastAsia"/>
                <w:kern w:val="0"/>
                <w:szCs w:val="21"/>
                <w:rPrChange w:id="3255" w:author="raye" w:date="2018-08-10T12:30:00Z">
                  <w:rPr>
                    <w:rFonts w:ascii="Calibri" w:eastAsia="宋体" w:hAnsi="Calibri" w:cstheme="minorHAnsi" w:hint="eastAsia"/>
                    <w:kern w:val="0"/>
                    <w:szCs w:val="21"/>
                  </w:rPr>
                </w:rPrChange>
              </w:rPr>
              <w:t>（</w:t>
            </w:r>
            <w:r w:rsidR="00222D8B" w:rsidRPr="00B0205A">
              <w:rPr>
                <w:rFonts w:ascii="Times New Roman" w:eastAsia="宋体" w:hAnsi="Times New Roman" w:cs="Times New Roman"/>
                <w:kern w:val="0"/>
                <w:szCs w:val="21"/>
                <w:rPrChange w:id="3256" w:author="raye" w:date="2018-08-10T12:30:00Z">
                  <w:rPr>
                    <w:rFonts w:ascii="Calibri" w:eastAsia="宋体" w:hAnsi="Calibri" w:cstheme="minorHAnsi"/>
                    <w:kern w:val="0"/>
                    <w:szCs w:val="21"/>
                  </w:rPr>
                </w:rPrChange>
              </w:rPr>
              <w:t xml:space="preserve"> Refer to Compliance unit to review</w:t>
            </w:r>
            <w:r w:rsidR="00222D8B" w:rsidRPr="00B0205A">
              <w:rPr>
                <w:rFonts w:ascii="Times New Roman" w:eastAsia="宋体" w:hAnsi="Times New Roman" w:cs="Times New Roman" w:hint="eastAsia"/>
                <w:kern w:val="0"/>
                <w:szCs w:val="21"/>
                <w:rPrChange w:id="3257" w:author="raye" w:date="2018-08-10T12:30:00Z">
                  <w:rPr>
                    <w:rFonts w:ascii="Calibri" w:eastAsia="宋体" w:hAnsi="Calibri" w:cstheme="minorHAnsi" w:hint="eastAsia"/>
                    <w:kern w:val="0"/>
                    <w:szCs w:val="21"/>
                  </w:rPr>
                </w:rPrChange>
              </w:rPr>
              <w:t>）</w:t>
            </w:r>
          </w:p>
        </w:tc>
        <w:tc>
          <w:tcPr>
            <w:tcW w:w="1588" w:type="dxa"/>
            <w:shd w:val="clear" w:color="auto" w:fill="auto"/>
            <w:vAlign w:val="center"/>
            <w:hideMark/>
          </w:tcPr>
          <w:p w14:paraId="595610E6" w14:textId="77777777" w:rsidR="00222D8B" w:rsidRPr="00B0205A" w:rsidRDefault="00222D8B" w:rsidP="001910E4">
            <w:pPr>
              <w:widowControl/>
              <w:jc w:val="left"/>
              <w:rPr>
                <w:rFonts w:ascii="Times New Roman" w:eastAsia="宋体" w:hAnsi="Times New Roman" w:cs="Times New Roman"/>
                <w:kern w:val="0"/>
                <w:szCs w:val="21"/>
                <w:rPrChange w:id="325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59" w:author="raye" w:date="2018-08-10T12:30:00Z">
                  <w:rPr>
                    <w:rFonts w:ascii="Calibri" w:eastAsia="宋体" w:hAnsi="Calibri" w:cstheme="minorHAnsi"/>
                    <w:kern w:val="0"/>
                    <w:szCs w:val="21"/>
                  </w:rPr>
                </w:rPrChange>
              </w:rPr>
              <w:t>Pending Compliance Supervisor Assign</w:t>
            </w:r>
          </w:p>
        </w:tc>
        <w:tc>
          <w:tcPr>
            <w:tcW w:w="1563" w:type="dxa"/>
            <w:shd w:val="clear" w:color="auto" w:fill="auto"/>
            <w:vAlign w:val="center"/>
            <w:hideMark/>
          </w:tcPr>
          <w:p w14:paraId="55D339AB" w14:textId="77777777" w:rsidR="00222D8B" w:rsidRPr="00B0205A" w:rsidRDefault="00222D8B" w:rsidP="001910E4">
            <w:pPr>
              <w:widowControl/>
              <w:jc w:val="left"/>
              <w:rPr>
                <w:rFonts w:ascii="Times New Roman" w:eastAsia="宋体" w:hAnsi="Times New Roman" w:cs="Times New Roman"/>
                <w:kern w:val="0"/>
                <w:szCs w:val="21"/>
                <w:rPrChange w:id="326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61" w:author="raye" w:date="2018-08-10T12:30:00Z">
                  <w:rPr>
                    <w:rFonts w:ascii="Calibri" w:eastAsia="宋体" w:hAnsi="Calibri" w:cstheme="minorHAnsi"/>
                    <w:kern w:val="0"/>
                    <w:szCs w:val="21"/>
                  </w:rPr>
                </w:rPrChange>
              </w:rPr>
              <w:t>Operations Manager</w:t>
            </w:r>
          </w:p>
        </w:tc>
      </w:tr>
      <w:tr w:rsidR="00222D8B" w:rsidRPr="00B0205A" w14:paraId="38AFD371" w14:textId="77777777" w:rsidTr="00222D8B">
        <w:trPr>
          <w:trHeight w:val="570"/>
        </w:trPr>
        <w:tc>
          <w:tcPr>
            <w:tcW w:w="1100" w:type="dxa"/>
            <w:shd w:val="clear" w:color="auto" w:fill="auto"/>
            <w:vAlign w:val="center"/>
          </w:tcPr>
          <w:p w14:paraId="0CBA5AC1" w14:textId="77777777" w:rsidR="00222D8B" w:rsidRPr="00B0205A" w:rsidRDefault="00222D8B" w:rsidP="001910E4">
            <w:pPr>
              <w:widowControl/>
              <w:jc w:val="center"/>
              <w:rPr>
                <w:rFonts w:ascii="Times New Roman" w:eastAsia="宋体" w:hAnsi="Times New Roman" w:cs="Times New Roman"/>
                <w:kern w:val="0"/>
                <w:szCs w:val="21"/>
                <w:rPrChange w:id="326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63" w:author="raye" w:date="2018-08-10T12:30:00Z">
                  <w:rPr>
                    <w:rFonts w:ascii="Calibri" w:eastAsia="宋体" w:hAnsi="Calibri" w:cstheme="minorHAnsi"/>
                    <w:kern w:val="0"/>
                    <w:szCs w:val="21"/>
                  </w:rPr>
                </w:rPrChange>
              </w:rPr>
              <w:t>6B\5B</w:t>
            </w:r>
          </w:p>
        </w:tc>
        <w:tc>
          <w:tcPr>
            <w:tcW w:w="2098" w:type="dxa"/>
            <w:shd w:val="clear" w:color="auto" w:fill="auto"/>
            <w:vAlign w:val="center"/>
          </w:tcPr>
          <w:p w14:paraId="64384C44" w14:textId="513775CA" w:rsidR="00222D8B" w:rsidRPr="00B0205A" w:rsidRDefault="00AE12EC" w:rsidP="00AE12EC">
            <w:pPr>
              <w:widowControl/>
              <w:jc w:val="left"/>
              <w:rPr>
                <w:rFonts w:ascii="Times New Roman" w:eastAsia="宋体" w:hAnsi="Times New Roman" w:cs="Times New Roman"/>
                <w:kern w:val="0"/>
                <w:szCs w:val="21"/>
                <w:rPrChange w:id="326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65" w:author="raye" w:date="2018-08-10T12:30:00Z">
                  <w:rPr>
                    <w:rFonts w:ascii="Calibri" w:eastAsia="宋体" w:hAnsi="Calibri" w:cstheme="minorHAnsi"/>
                    <w:kern w:val="0"/>
                    <w:szCs w:val="21"/>
                  </w:rPr>
                </w:rPrChange>
              </w:rPr>
              <w:t>Case rejected by OM and resent by OA</w:t>
            </w:r>
          </w:p>
        </w:tc>
        <w:tc>
          <w:tcPr>
            <w:tcW w:w="1437" w:type="dxa"/>
            <w:shd w:val="clear" w:color="auto" w:fill="auto"/>
            <w:vAlign w:val="center"/>
          </w:tcPr>
          <w:p w14:paraId="5ED2C8B5" w14:textId="77777777" w:rsidR="00222D8B" w:rsidRPr="00B0205A" w:rsidRDefault="00222D8B" w:rsidP="001910E4">
            <w:pPr>
              <w:widowControl/>
              <w:jc w:val="left"/>
              <w:rPr>
                <w:rFonts w:ascii="Times New Roman" w:eastAsia="宋体" w:hAnsi="Times New Roman" w:cs="Times New Roman"/>
                <w:kern w:val="0"/>
                <w:szCs w:val="21"/>
                <w:rPrChange w:id="3266" w:author="raye" w:date="2018-08-10T12:30:00Z">
                  <w:rPr>
                    <w:rFonts w:ascii="Calibri" w:eastAsia="宋体" w:hAnsi="Calibri" w:cstheme="minorHAnsi"/>
                    <w:kern w:val="0"/>
                    <w:szCs w:val="21"/>
                  </w:rPr>
                </w:rPrChange>
              </w:rPr>
            </w:pPr>
            <w:bookmarkStart w:id="3267" w:name="OLE_LINK41"/>
            <w:bookmarkStart w:id="3268" w:name="OLE_LINK42"/>
            <w:r w:rsidRPr="00B0205A">
              <w:rPr>
                <w:rFonts w:ascii="Times New Roman" w:eastAsia="宋体" w:hAnsi="Times New Roman" w:cs="Times New Roman"/>
                <w:kern w:val="0"/>
                <w:szCs w:val="21"/>
                <w:rPrChange w:id="3269" w:author="raye" w:date="2018-08-10T12:30:00Z">
                  <w:rPr>
                    <w:rFonts w:ascii="Calibri" w:eastAsia="宋体" w:hAnsi="Calibri" w:cstheme="minorHAnsi"/>
                    <w:kern w:val="0"/>
                    <w:szCs w:val="21"/>
                  </w:rPr>
                </w:rPrChange>
              </w:rPr>
              <w:t>Pending Operations Manager Review</w:t>
            </w:r>
            <w:bookmarkEnd w:id="3267"/>
            <w:bookmarkEnd w:id="3268"/>
          </w:p>
        </w:tc>
        <w:tc>
          <w:tcPr>
            <w:tcW w:w="1675" w:type="dxa"/>
            <w:shd w:val="clear" w:color="auto" w:fill="auto"/>
            <w:vAlign w:val="center"/>
          </w:tcPr>
          <w:p w14:paraId="576AB932" w14:textId="72D1B624" w:rsidR="00222D8B" w:rsidRPr="00B0205A" w:rsidRDefault="00D373BF" w:rsidP="00222D8B">
            <w:pPr>
              <w:widowControl/>
              <w:jc w:val="left"/>
              <w:rPr>
                <w:rFonts w:ascii="Times New Roman" w:eastAsia="宋体" w:hAnsi="Times New Roman" w:cs="Times New Roman"/>
                <w:kern w:val="0"/>
                <w:szCs w:val="21"/>
                <w:rPrChange w:id="3270"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271" w:author="raye" w:date="2018-08-10T12:30:00Z">
                  <w:rPr>
                    <w:rFonts w:eastAsia="等线" w:cstheme="minorHAnsi"/>
                    <w:kern w:val="0"/>
                    <w:szCs w:val="21"/>
                  </w:rPr>
                </w:rPrChange>
              </w:rPr>
              <w:t>On the list page click</w:t>
            </w:r>
            <w:r w:rsidRPr="00B0205A">
              <w:rPr>
                <w:rFonts w:ascii="Times New Roman" w:eastAsia="等线" w:hAnsi="Times New Roman" w:cs="Times New Roman"/>
                <w:kern w:val="0"/>
                <w:szCs w:val="21"/>
                <w:rPrChange w:id="3272"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273" w:author="raye" w:date="2018-08-10T12:30:00Z">
                  <w:rPr>
                    <w:rFonts w:ascii="Calibri" w:eastAsia="宋体" w:hAnsi="Calibri" w:cstheme="minorHAnsi"/>
                    <w:kern w:val="0"/>
                    <w:szCs w:val="21"/>
                  </w:rPr>
                </w:rPrChange>
              </w:rPr>
              <w:t>Check</w:t>
            </w:r>
          </w:p>
        </w:tc>
        <w:tc>
          <w:tcPr>
            <w:tcW w:w="1588" w:type="dxa"/>
            <w:shd w:val="clear" w:color="auto" w:fill="auto"/>
            <w:vAlign w:val="center"/>
          </w:tcPr>
          <w:p w14:paraId="344F8D27" w14:textId="77777777" w:rsidR="00222D8B" w:rsidRPr="00B0205A" w:rsidRDefault="00222D8B" w:rsidP="001910E4">
            <w:pPr>
              <w:widowControl/>
              <w:jc w:val="left"/>
              <w:rPr>
                <w:rFonts w:ascii="Times New Roman" w:eastAsia="宋体" w:hAnsi="Times New Roman" w:cs="Times New Roman"/>
                <w:kern w:val="0"/>
                <w:szCs w:val="21"/>
                <w:rPrChange w:id="327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75" w:author="raye" w:date="2018-08-10T12:30:00Z">
                  <w:rPr>
                    <w:rFonts w:ascii="Calibri" w:eastAsia="宋体" w:hAnsi="Calibri" w:cstheme="minorHAnsi"/>
                    <w:kern w:val="0"/>
                    <w:szCs w:val="21"/>
                  </w:rPr>
                </w:rPrChange>
              </w:rPr>
              <w:t>Under Operations Manager Review</w:t>
            </w:r>
          </w:p>
        </w:tc>
        <w:tc>
          <w:tcPr>
            <w:tcW w:w="1563" w:type="dxa"/>
            <w:shd w:val="clear" w:color="auto" w:fill="auto"/>
            <w:vAlign w:val="center"/>
          </w:tcPr>
          <w:p w14:paraId="6AE6F0C6" w14:textId="77777777" w:rsidR="00222D8B" w:rsidRPr="00B0205A" w:rsidRDefault="00222D8B" w:rsidP="001910E4">
            <w:pPr>
              <w:widowControl/>
              <w:jc w:val="left"/>
              <w:rPr>
                <w:rFonts w:ascii="Times New Roman" w:eastAsia="宋体" w:hAnsi="Times New Roman" w:cs="Times New Roman"/>
                <w:kern w:val="0"/>
                <w:szCs w:val="21"/>
                <w:rPrChange w:id="327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77" w:author="raye" w:date="2018-08-10T12:30:00Z">
                  <w:rPr>
                    <w:rFonts w:ascii="Calibri" w:eastAsia="宋体" w:hAnsi="Calibri" w:cstheme="minorHAnsi"/>
                    <w:kern w:val="0"/>
                    <w:szCs w:val="21"/>
                  </w:rPr>
                </w:rPrChange>
              </w:rPr>
              <w:t>Operations Manager</w:t>
            </w:r>
          </w:p>
        </w:tc>
      </w:tr>
      <w:tr w:rsidR="00222D8B" w:rsidRPr="00B0205A" w14:paraId="4048FF37" w14:textId="77777777" w:rsidTr="00222D8B">
        <w:trPr>
          <w:trHeight w:val="570"/>
        </w:trPr>
        <w:tc>
          <w:tcPr>
            <w:tcW w:w="1100" w:type="dxa"/>
            <w:shd w:val="clear" w:color="auto" w:fill="auto"/>
            <w:vAlign w:val="center"/>
          </w:tcPr>
          <w:p w14:paraId="4C4F651A" w14:textId="77777777" w:rsidR="00222D8B" w:rsidRPr="00B0205A" w:rsidRDefault="00222D8B" w:rsidP="001910E4">
            <w:pPr>
              <w:widowControl/>
              <w:jc w:val="center"/>
              <w:rPr>
                <w:rFonts w:ascii="Times New Roman" w:eastAsia="宋体" w:hAnsi="Times New Roman" w:cs="Times New Roman"/>
                <w:kern w:val="0"/>
                <w:szCs w:val="21"/>
                <w:rPrChange w:id="327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79" w:author="raye" w:date="2018-08-10T12:30:00Z">
                  <w:rPr>
                    <w:rFonts w:ascii="Calibri" w:eastAsia="宋体" w:hAnsi="Calibri" w:cstheme="minorHAnsi"/>
                    <w:kern w:val="0"/>
                    <w:szCs w:val="21"/>
                  </w:rPr>
                </w:rPrChange>
              </w:rPr>
              <w:t>8A</w:t>
            </w:r>
          </w:p>
        </w:tc>
        <w:tc>
          <w:tcPr>
            <w:tcW w:w="2098" w:type="dxa"/>
            <w:shd w:val="clear" w:color="auto" w:fill="auto"/>
            <w:vAlign w:val="center"/>
          </w:tcPr>
          <w:p w14:paraId="1CE66220" w14:textId="2236DFB4" w:rsidR="00222D8B" w:rsidRPr="00B0205A" w:rsidRDefault="00222D8B" w:rsidP="00AE12EC">
            <w:pPr>
              <w:widowControl/>
              <w:jc w:val="left"/>
              <w:rPr>
                <w:rFonts w:ascii="Times New Roman" w:eastAsia="宋体" w:hAnsi="Times New Roman" w:cs="Times New Roman"/>
                <w:kern w:val="0"/>
                <w:szCs w:val="21"/>
                <w:rPrChange w:id="328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81" w:author="raye" w:date="2018-08-10T12:30:00Z">
                  <w:rPr>
                    <w:rFonts w:ascii="Calibri" w:eastAsia="宋体" w:hAnsi="Calibri" w:cstheme="minorHAnsi"/>
                    <w:kern w:val="0"/>
                    <w:szCs w:val="21"/>
                  </w:rPr>
                </w:rPrChange>
              </w:rPr>
              <w:t>CASE</w:t>
            </w:r>
            <w:r w:rsidR="00AE12EC" w:rsidRPr="00B0205A">
              <w:rPr>
                <w:rFonts w:ascii="Times New Roman" w:eastAsia="宋体" w:hAnsi="Times New Roman" w:cs="Times New Roman"/>
                <w:kern w:val="0"/>
                <w:szCs w:val="21"/>
                <w:rPrChange w:id="3282" w:author="raye" w:date="2018-08-10T12:30:00Z">
                  <w:rPr>
                    <w:rFonts w:ascii="Calibri" w:eastAsia="宋体" w:hAnsi="Calibri" w:cstheme="minorHAnsi"/>
                    <w:kern w:val="0"/>
                    <w:szCs w:val="21"/>
                  </w:rPr>
                </w:rPrChange>
              </w:rPr>
              <w:t xml:space="preserve"> is first seen on the list page</w:t>
            </w:r>
          </w:p>
        </w:tc>
        <w:tc>
          <w:tcPr>
            <w:tcW w:w="1437" w:type="dxa"/>
            <w:shd w:val="clear" w:color="auto" w:fill="auto"/>
            <w:vAlign w:val="center"/>
          </w:tcPr>
          <w:p w14:paraId="4D4F2AA2" w14:textId="77777777" w:rsidR="00222D8B" w:rsidRPr="00B0205A" w:rsidRDefault="00222D8B" w:rsidP="001910E4">
            <w:pPr>
              <w:widowControl/>
              <w:jc w:val="left"/>
              <w:rPr>
                <w:rFonts w:ascii="Times New Roman" w:eastAsia="宋体" w:hAnsi="Times New Roman" w:cs="Times New Roman"/>
                <w:kern w:val="0"/>
                <w:szCs w:val="21"/>
                <w:rPrChange w:id="328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84" w:author="raye" w:date="2018-08-10T12:30:00Z">
                  <w:rPr>
                    <w:rFonts w:ascii="Calibri" w:eastAsia="宋体" w:hAnsi="Calibri" w:cstheme="minorHAnsi"/>
                    <w:kern w:val="0"/>
                    <w:szCs w:val="21"/>
                  </w:rPr>
                </w:rPrChange>
              </w:rPr>
              <w:t>Pending Compliance Supervisor Assign</w:t>
            </w:r>
          </w:p>
        </w:tc>
        <w:tc>
          <w:tcPr>
            <w:tcW w:w="1675" w:type="dxa"/>
            <w:shd w:val="clear" w:color="auto" w:fill="auto"/>
            <w:vAlign w:val="center"/>
          </w:tcPr>
          <w:p w14:paraId="71236DDA" w14:textId="0BB6AF53" w:rsidR="00222D8B" w:rsidRPr="00B0205A" w:rsidRDefault="00D373BF" w:rsidP="00AE12EC">
            <w:pPr>
              <w:widowControl/>
              <w:jc w:val="left"/>
              <w:rPr>
                <w:rFonts w:ascii="Times New Roman" w:eastAsia="宋体" w:hAnsi="Times New Roman" w:cs="Times New Roman"/>
                <w:kern w:val="0"/>
                <w:szCs w:val="21"/>
                <w:rPrChange w:id="3285"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286" w:author="raye" w:date="2018-08-10T12:30:00Z">
                  <w:rPr>
                    <w:rFonts w:eastAsia="等线" w:cstheme="minorHAnsi"/>
                    <w:kern w:val="0"/>
                    <w:szCs w:val="21"/>
                  </w:rPr>
                </w:rPrChange>
              </w:rPr>
              <w:t>On the list page click</w:t>
            </w:r>
            <w:r w:rsidRPr="00B0205A">
              <w:rPr>
                <w:rFonts w:ascii="Times New Roman" w:eastAsia="等线" w:hAnsi="Times New Roman" w:cs="Times New Roman"/>
                <w:kern w:val="0"/>
                <w:szCs w:val="21"/>
                <w:rPrChange w:id="3287" w:author="raye" w:date="2018-08-10T12:30:00Z">
                  <w:rPr>
                    <w:rFonts w:ascii="等线" w:eastAsia="等线" w:hAnsi="等线" w:cstheme="minorHAnsi"/>
                    <w:kern w:val="0"/>
                    <w:szCs w:val="21"/>
                  </w:rPr>
                </w:rPrChange>
              </w:rPr>
              <w:t xml:space="preserve"> or details page </w:t>
            </w:r>
            <w:r w:rsidR="00AE12EC" w:rsidRPr="00B0205A">
              <w:rPr>
                <w:rFonts w:ascii="Times New Roman" w:eastAsia="等线" w:hAnsi="Times New Roman" w:cs="Times New Roman"/>
                <w:kern w:val="0"/>
                <w:szCs w:val="21"/>
                <w:rPrChange w:id="3288" w:author="raye" w:date="2018-08-10T12:30:00Z">
                  <w:rPr>
                    <w:rFonts w:ascii="等线" w:eastAsia="等线" w:hAnsi="等线" w:cstheme="minorHAnsi"/>
                    <w:kern w:val="0"/>
                    <w:szCs w:val="21"/>
                  </w:rPr>
                </w:rPrChange>
              </w:rPr>
              <w:t xml:space="preserve">click </w:t>
            </w:r>
            <w:r w:rsidR="00AE12EC" w:rsidRPr="00B0205A">
              <w:rPr>
                <w:rFonts w:ascii="Times New Roman" w:eastAsia="宋体" w:hAnsi="Times New Roman" w:cs="Times New Roman"/>
                <w:kern w:val="0"/>
                <w:szCs w:val="21"/>
                <w:rPrChange w:id="3289" w:author="raye" w:date="2018-08-10T12:30:00Z">
                  <w:rPr>
                    <w:rFonts w:ascii="Calibri" w:eastAsia="宋体" w:hAnsi="Calibri" w:cstheme="minorHAnsi"/>
                    <w:kern w:val="0"/>
                    <w:szCs w:val="21"/>
                  </w:rPr>
                </w:rPrChange>
              </w:rPr>
              <w:t xml:space="preserve">Check </w:t>
            </w:r>
            <w:r w:rsidR="00222D8B" w:rsidRPr="00B0205A">
              <w:rPr>
                <w:rFonts w:ascii="Times New Roman" w:eastAsia="宋体" w:hAnsi="Times New Roman" w:cs="Times New Roman"/>
                <w:kern w:val="0"/>
                <w:szCs w:val="21"/>
                <w:rPrChange w:id="3290" w:author="raye" w:date="2018-08-10T12:30:00Z">
                  <w:rPr>
                    <w:rFonts w:ascii="Calibri" w:eastAsia="宋体" w:hAnsi="Calibri" w:cstheme="minorHAnsi"/>
                    <w:kern w:val="0"/>
                    <w:szCs w:val="21"/>
                  </w:rPr>
                </w:rPrChange>
              </w:rPr>
              <w:t>A</w:t>
            </w:r>
            <w:r w:rsidR="00AE12EC" w:rsidRPr="00B0205A">
              <w:rPr>
                <w:rFonts w:ascii="Times New Roman" w:eastAsia="宋体" w:hAnsi="Times New Roman" w:cs="Times New Roman"/>
                <w:kern w:val="0"/>
                <w:szCs w:val="21"/>
                <w:rPrChange w:id="3291" w:author="raye" w:date="2018-08-10T12:30:00Z">
                  <w:rPr>
                    <w:rFonts w:ascii="Calibri" w:eastAsia="宋体" w:hAnsi="Calibri" w:cstheme="minorHAnsi"/>
                    <w:kern w:val="0"/>
                    <w:szCs w:val="21"/>
                  </w:rPr>
                </w:rPrChange>
              </w:rPr>
              <w:t>ssign (Status is short)</w:t>
            </w:r>
          </w:p>
        </w:tc>
        <w:tc>
          <w:tcPr>
            <w:tcW w:w="1588" w:type="dxa"/>
            <w:shd w:val="clear" w:color="auto" w:fill="auto"/>
            <w:vAlign w:val="center"/>
          </w:tcPr>
          <w:p w14:paraId="773A3EB3" w14:textId="77777777" w:rsidR="00222D8B" w:rsidRPr="00B0205A" w:rsidRDefault="00222D8B" w:rsidP="001910E4">
            <w:pPr>
              <w:widowControl/>
              <w:jc w:val="left"/>
              <w:rPr>
                <w:rFonts w:ascii="Times New Roman" w:eastAsia="宋体" w:hAnsi="Times New Roman" w:cs="Times New Roman"/>
                <w:kern w:val="0"/>
                <w:szCs w:val="21"/>
                <w:rPrChange w:id="329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93" w:author="raye" w:date="2018-08-10T12:30:00Z">
                  <w:rPr>
                    <w:rFonts w:ascii="Calibri" w:eastAsia="宋体" w:hAnsi="Calibri" w:cstheme="minorHAnsi"/>
                    <w:kern w:val="0"/>
                    <w:szCs w:val="21"/>
                  </w:rPr>
                </w:rPrChange>
              </w:rPr>
              <w:t>Under Compliance Supervisor Assign</w:t>
            </w:r>
          </w:p>
        </w:tc>
        <w:tc>
          <w:tcPr>
            <w:tcW w:w="1563" w:type="dxa"/>
            <w:shd w:val="clear" w:color="auto" w:fill="auto"/>
            <w:vAlign w:val="center"/>
          </w:tcPr>
          <w:p w14:paraId="108458A2" w14:textId="77777777" w:rsidR="00222D8B" w:rsidRPr="00B0205A" w:rsidRDefault="00222D8B" w:rsidP="001910E4">
            <w:pPr>
              <w:widowControl/>
              <w:jc w:val="left"/>
              <w:rPr>
                <w:rFonts w:ascii="Times New Roman" w:eastAsia="宋体" w:hAnsi="Times New Roman" w:cs="Times New Roman"/>
                <w:kern w:val="0"/>
                <w:szCs w:val="21"/>
                <w:rPrChange w:id="329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95" w:author="raye" w:date="2018-08-10T12:30:00Z">
                  <w:rPr>
                    <w:rFonts w:ascii="Calibri" w:eastAsia="宋体" w:hAnsi="Calibri" w:cstheme="minorHAnsi"/>
                    <w:kern w:val="0"/>
                    <w:szCs w:val="21"/>
                  </w:rPr>
                </w:rPrChange>
              </w:rPr>
              <w:t>Compliance Supervisor</w:t>
            </w:r>
          </w:p>
        </w:tc>
      </w:tr>
      <w:tr w:rsidR="00222D8B" w:rsidRPr="00B0205A" w14:paraId="1D8292F7" w14:textId="77777777" w:rsidTr="00222D8B">
        <w:trPr>
          <w:trHeight w:val="570"/>
        </w:trPr>
        <w:tc>
          <w:tcPr>
            <w:tcW w:w="1100" w:type="dxa"/>
            <w:shd w:val="clear" w:color="auto" w:fill="auto"/>
            <w:vAlign w:val="center"/>
            <w:hideMark/>
          </w:tcPr>
          <w:p w14:paraId="4B73BBF1" w14:textId="77777777" w:rsidR="00222D8B" w:rsidRPr="00B0205A" w:rsidRDefault="00222D8B" w:rsidP="001910E4">
            <w:pPr>
              <w:widowControl/>
              <w:jc w:val="center"/>
              <w:rPr>
                <w:rFonts w:ascii="Times New Roman" w:eastAsia="宋体" w:hAnsi="Times New Roman" w:cs="Times New Roman"/>
                <w:kern w:val="0"/>
                <w:szCs w:val="21"/>
                <w:rPrChange w:id="329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97" w:author="raye" w:date="2018-08-10T12:30:00Z">
                  <w:rPr>
                    <w:rFonts w:ascii="Calibri" w:eastAsia="宋体" w:hAnsi="Calibri" w:cstheme="minorHAnsi"/>
                    <w:kern w:val="0"/>
                    <w:szCs w:val="21"/>
                  </w:rPr>
                </w:rPrChange>
              </w:rPr>
              <w:t>8B</w:t>
            </w:r>
          </w:p>
        </w:tc>
        <w:tc>
          <w:tcPr>
            <w:tcW w:w="2098" w:type="dxa"/>
            <w:shd w:val="clear" w:color="auto" w:fill="auto"/>
            <w:vAlign w:val="center"/>
            <w:hideMark/>
          </w:tcPr>
          <w:p w14:paraId="31FDFA06" w14:textId="2D0DFC51" w:rsidR="00222D8B" w:rsidRPr="00B0205A" w:rsidRDefault="00AE12EC" w:rsidP="00AE12EC">
            <w:pPr>
              <w:widowControl/>
              <w:jc w:val="left"/>
              <w:rPr>
                <w:rFonts w:ascii="Times New Roman" w:eastAsia="宋体" w:hAnsi="Times New Roman" w:cs="Times New Roman"/>
                <w:kern w:val="0"/>
                <w:szCs w:val="21"/>
                <w:rPrChange w:id="329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299" w:author="raye" w:date="2018-08-10T12:30:00Z">
                  <w:rPr>
                    <w:rFonts w:ascii="Calibri" w:eastAsia="宋体" w:hAnsi="Calibri" w:cstheme="minorHAnsi"/>
                    <w:kern w:val="0"/>
                    <w:szCs w:val="21"/>
                  </w:rPr>
                </w:rPrChange>
              </w:rPr>
              <w:t>Assign the case to Compliance Analyst</w:t>
            </w:r>
          </w:p>
        </w:tc>
        <w:tc>
          <w:tcPr>
            <w:tcW w:w="1437" w:type="dxa"/>
            <w:shd w:val="clear" w:color="auto" w:fill="auto"/>
            <w:vAlign w:val="center"/>
            <w:hideMark/>
          </w:tcPr>
          <w:p w14:paraId="776D7A1D" w14:textId="77777777" w:rsidR="00222D8B" w:rsidRPr="00B0205A" w:rsidRDefault="00222D8B" w:rsidP="001910E4">
            <w:pPr>
              <w:widowControl/>
              <w:jc w:val="left"/>
              <w:rPr>
                <w:rFonts w:ascii="Times New Roman" w:eastAsia="宋体" w:hAnsi="Times New Roman" w:cs="Times New Roman"/>
                <w:kern w:val="0"/>
                <w:szCs w:val="21"/>
                <w:rPrChange w:id="330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01" w:author="raye" w:date="2018-08-10T12:30:00Z">
                  <w:rPr>
                    <w:rFonts w:ascii="Calibri" w:eastAsia="宋体" w:hAnsi="Calibri" w:cstheme="minorHAnsi"/>
                    <w:kern w:val="0"/>
                    <w:szCs w:val="21"/>
                  </w:rPr>
                </w:rPrChange>
              </w:rPr>
              <w:t>Under Compliance Supervisor Assign</w:t>
            </w:r>
          </w:p>
        </w:tc>
        <w:tc>
          <w:tcPr>
            <w:tcW w:w="1675" w:type="dxa"/>
            <w:shd w:val="clear" w:color="auto" w:fill="auto"/>
            <w:vAlign w:val="center"/>
            <w:hideMark/>
          </w:tcPr>
          <w:p w14:paraId="3DF2A4BE" w14:textId="120C19AA" w:rsidR="00222D8B" w:rsidRPr="00B0205A" w:rsidRDefault="00AE12EC" w:rsidP="00AE12EC">
            <w:pPr>
              <w:widowControl/>
              <w:jc w:val="left"/>
              <w:rPr>
                <w:rFonts w:ascii="Times New Roman" w:eastAsia="宋体" w:hAnsi="Times New Roman" w:cs="Times New Roman"/>
                <w:kern w:val="0"/>
                <w:szCs w:val="21"/>
                <w:rPrChange w:id="3302"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303" w:author="raye" w:date="2018-08-10T12:30:00Z">
                  <w:rPr>
                    <w:rFonts w:ascii="等线" w:eastAsia="等线" w:hAnsi="等线" w:cstheme="minorHAnsi"/>
                    <w:kern w:val="0"/>
                    <w:szCs w:val="21"/>
                  </w:rPr>
                </w:rPrChange>
              </w:rPr>
              <w:t xml:space="preserve">On the list page or detail page click </w:t>
            </w:r>
            <w:r w:rsidR="00222D8B" w:rsidRPr="00B0205A">
              <w:rPr>
                <w:rFonts w:ascii="Times New Roman" w:eastAsia="宋体" w:hAnsi="Times New Roman" w:cs="Times New Roman"/>
                <w:kern w:val="0"/>
                <w:szCs w:val="21"/>
                <w:rPrChange w:id="3304" w:author="raye" w:date="2018-08-10T12:30:00Z">
                  <w:rPr>
                    <w:rFonts w:ascii="Calibri" w:eastAsia="宋体" w:hAnsi="Calibri" w:cstheme="minorHAnsi"/>
                    <w:kern w:val="0"/>
                    <w:szCs w:val="21"/>
                  </w:rPr>
                </w:rPrChange>
              </w:rPr>
              <w:t>Assign</w:t>
            </w:r>
            <w:r w:rsidRPr="00B0205A">
              <w:rPr>
                <w:rFonts w:ascii="Times New Roman" w:eastAsia="宋体" w:hAnsi="Times New Roman" w:cs="Times New Roman"/>
                <w:kern w:val="0"/>
                <w:szCs w:val="21"/>
                <w:rPrChange w:id="3305" w:author="raye" w:date="2018-08-10T12:30:00Z">
                  <w:rPr>
                    <w:rFonts w:ascii="Calibri" w:eastAsia="宋体" w:hAnsi="Calibri" w:cstheme="minorHAnsi"/>
                    <w:kern w:val="0"/>
                    <w:szCs w:val="21"/>
                  </w:rPr>
                </w:rPrChange>
              </w:rPr>
              <w:t xml:space="preserve"> to a</w:t>
            </w:r>
            <w:r w:rsidR="00222D8B" w:rsidRPr="00B0205A">
              <w:rPr>
                <w:rFonts w:ascii="Times New Roman" w:eastAsia="宋体" w:hAnsi="Times New Roman" w:cs="Times New Roman"/>
                <w:kern w:val="0"/>
                <w:szCs w:val="21"/>
                <w:rPrChange w:id="3306" w:author="raye" w:date="2018-08-10T12:30:00Z">
                  <w:rPr>
                    <w:rFonts w:ascii="Calibri" w:eastAsia="宋体" w:hAnsi="Calibri" w:cstheme="minorHAnsi"/>
                    <w:kern w:val="0"/>
                    <w:szCs w:val="21"/>
                  </w:rPr>
                </w:rPrChange>
              </w:rPr>
              <w:t xml:space="preserve">ssign to </w:t>
            </w:r>
            <w:r w:rsidRPr="00B0205A">
              <w:rPr>
                <w:rFonts w:ascii="Times New Roman" w:eastAsia="宋体" w:hAnsi="Times New Roman" w:cs="Times New Roman"/>
                <w:kern w:val="0"/>
                <w:szCs w:val="21"/>
                <w:rPrChange w:id="3307" w:author="raye" w:date="2018-08-10T12:30:00Z">
                  <w:rPr>
                    <w:rFonts w:ascii="Calibri" w:eastAsia="宋体" w:hAnsi="Calibri" w:cstheme="minorHAnsi"/>
                    <w:kern w:val="0"/>
                    <w:szCs w:val="21"/>
                  </w:rPr>
                </w:rPrChange>
              </w:rPr>
              <w:t xml:space="preserve">the case to </w:t>
            </w:r>
            <w:r w:rsidR="00222D8B" w:rsidRPr="00B0205A">
              <w:rPr>
                <w:rFonts w:ascii="Times New Roman" w:eastAsia="宋体" w:hAnsi="Times New Roman" w:cs="Times New Roman"/>
                <w:kern w:val="0"/>
                <w:szCs w:val="21"/>
                <w:rPrChange w:id="3308" w:author="raye" w:date="2018-08-10T12:30:00Z">
                  <w:rPr>
                    <w:rFonts w:ascii="Calibri" w:eastAsia="宋体" w:hAnsi="Calibri" w:cstheme="minorHAnsi"/>
                    <w:kern w:val="0"/>
                    <w:szCs w:val="21"/>
                  </w:rPr>
                </w:rPrChange>
              </w:rPr>
              <w:t xml:space="preserve">Compliance </w:t>
            </w:r>
            <w:r w:rsidR="00222D8B" w:rsidRPr="00B0205A">
              <w:rPr>
                <w:rFonts w:ascii="Times New Roman" w:eastAsia="宋体" w:hAnsi="Times New Roman" w:cs="Times New Roman"/>
                <w:kern w:val="0"/>
                <w:szCs w:val="21"/>
                <w:rPrChange w:id="3309" w:author="raye" w:date="2018-08-10T12:30:00Z">
                  <w:rPr>
                    <w:rFonts w:ascii="Calibri" w:eastAsia="宋体" w:hAnsi="Calibri" w:cstheme="minorHAnsi"/>
                    <w:kern w:val="0"/>
                    <w:szCs w:val="21"/>
                  </w:rPr>
                </w:rPrChange>
              </w:rPr>
              <w:lastRenderedPageBreak/>
              <w:t>Analyst</w:t>
            </w:r>
          </w:p>
        </w:tc>
        <w:tc>
          <w:tcPr>
            <w:tcW w:w="1588" w:type="dxa"/>
            <w:shd w:val="clear" w:color="auto" w:fill="auto"/>
            <w:vAlign w:val="center"/>
            <w:hideMark/>
          </w:tcPr>
          <w:p w14:paraId="20A6F0C1" w14:textId="77777777" w:rsidR="00222D8B" w:rsidRPr="00B0205A" w:rsidRDefault="00222D8B" w:rsidP="001910E4">
            <w:pPr>
              <w:widowControl/>
              <w:jc w:val="left"/>
              <w:rPr>
                <w:rFonts w:ascii="Times New Roman" w:eastAsia="宋体" w:hAnsi="Times New Roman" w:cs="Times New Roman"/>
                <w:kern w:val="0"/>
                <w:szCs w:val="21"/>
                <w:rPrChange w:id="331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11" w:author="raye" w:date="2018-08-10T12:30:00Z">
                  <w:rPr>
                    <w:rFonts w:ascii="Calibri" w:eastAsia="宋体" w:hAnsi="Calibri" w:cstheme="minorHAnsi"/>
                    <w:kern w:val="0"/>
                    <w:szCs w:val="21"/>
                  </w:rPr>
                </w:rPrChange>
              </w:rPr>
              <w:lastRenderedPageBreak/>
              <w:t>Pending Compliance Analyst Review</w:t>
            </w:r>
          </w:p>
        </w:tc>
        <w:tc>
          <w:tcPr>
            <w:tcW w:w="1563" w:type="dxa"/>
            <w:shd w:val="clear" w:color="auto" w:fill="auto"/>
            <w:vAlign w:val="center"/>
            <w:hideMark/>
          </w:tcPr>
          <w:p w14:paraId="3F6EECE3" w14:textId="77777777" w:rsidR="00222D8B" w:rsidRPr="00B0205A" w:rsidRDefault="00222D8B" w:rsidP="001910E4">
            <w:pPr>
              <w:widowControl/>
              <w:jc w:val="left"/>
              <w:rPr>
                <w:rFonts w:ascii="Times New Roman" w:eastAsia="宋体" w:hAnsi="Times New Roman" w:cs="Times New Roman"/>
                <w:kern w:val="0"/>
                <w:szCs w:val="21"/>
                <w:rPrChange w:id="331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13" w:author="raye" w:date="2018-08-10T12:30:00Z">
                  <w:rPr>
                    <w:rFonts w:ascii="Calibri" w:eastAsia="宋体" w:hAnsi="Calibri" w:cstheme="minorHAnsi"/>
                    <w:kern w:val="0"/>
                    <w:szCs w:val="21"/>
                  </w:rPr>
                </w:rPrChange>
              </w:rPr>
              <w:t>Compliance Supervisor</w:t>
            </w:r>
          </w:p>
        </w:tc>
      </w:tr>
      <w:tr w:rsidR="00222D8B" w:rsidRPr="00B0205A" w14:paraId="7C44B556" w14:textId="77777777" w:rsidTr="00222D8B">
        <w:trPr>
          <w:trHeight w:val="570"/>
        </w:trPr>
        <w:tc>
          <w:tcPr>
            <w:tcW w:w="1100" w:type="dxa"/>
            <w:shd w:val="clear" w:color="auto" w:fill="auto"/>
            <w:vAlign w:val="center"/>
            <w:hideMark/>
          </w:tcPr>
          <w:p w14:paraId="354CC0AF" w14:textId="77777777" w:rsidR="00222D8B" w:rsidRPr="00B0205A" w:rsidRDefault="00222D8B" w:rsidP="001910E4">
            <w:pPr>
              <w:widowControl/>
              <w:jc w:val="center"/>
              <w:rPr>
                <w:rFonts w:ascii="Times New Roman" w:eastAsia="宋体" w:hAnsi="Times New Roman" w:cs="Times New Roman"/>
                <w:kern w:val="0"/>
                <w:szCs w:val="21"/>
                <w:rPrChange w:id="331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15" w:author="raye" w:date="2018-08-10T12:30:00Z">
                  <w:rPr>
                    <w:rFonts w:ascii="Calibri" w:eastAsia="宋体" w:hAnsi="Calibri" w:cstheme="minorHAnsi"/>
                    <w:kern w:val="0"/>
                    <w:szCs w:val="21"/>
                  </w:rPr>
                </w:rPrChange>
              </w:rPr>
              <w:lastRenderedPageBreak/>
              <w:t>9</w:t>
            </w:r>
          </w:p>
        </w:tc>
        <w:tc>
          <w:tcPr>
            <w:tcW w:w="2098" w:type="dxa"/>
            <w:shd w:val="clear" w:color="auto" w:fill="auto"/>
            <w:vAlign w:val="center"/>
            <w:hideMark/>
          </w:tcPr>
          <w:p w14:paraId="5C88C0D4" w14:textId="7122B51C" w:rsidR="00222D8B" w:rsidRPr="00B0205A" w:rsidRDefault="00AE12EC" w:rsidP="001910E4">
            <w:pPr>
              <w:widowControl/>
              <w:jc w:val="left"/>
              <w:rPr>
                <w:rFonts w:ascii="Times New Roman" w:eastAsia="宋体" w:hAnsi="Times New Roman" w:cs="Times New Roman"/>
                <w:kern w:val="0"/>
                <w:szCs w:val="21"/>
                <w:rPrChange w:id="331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17" w:author="raye" w:date="2018-08-10T12:30:00Z">
                  <w:rPr>
                    <w:rFonts w:ascii="Calibri" w:eastAsia="宋体" w:hAnsi="Calibri" w:cstheme="minorHAnsi"/>
                    <w:kern w:val="0"/>
                    <w:szCs w:val="21"/>
                  </w:rPr>
                </w:rPrChange>
              </w:rPr>
              <w:t>Compliance Analyst reviews case</w:t>
            </w:r>
          </w:p>
        </w:tc>
        <w:tc>
          <w:tcPr>
            <w:tcW w:w="1437" w:type="dxa"/>
            <w:shd w:val="clear" w:color="auto" w:fill="auto"/>
            <w:vAlign w:val="center"/>
            <w:hideMark/>
          </w:tcPr>
          <w:p w14:paraId="055A7B42" w14:textId="77777777" w:rsidR="00222D8B" w:rsidRPr="00B0205A" w:rsidRDefault="00222D8B" w:rsidP="001910E4">
            <w:pPr>
              <w:widowControl/>
              <w:jc w:val="left"/>
              <w:rPr>
                <w:rFonts w:ascii="Times New Roman" w:eastAsia="宋体" w:hAnsi="Times New Roman" w:cs="Times New Roman"/>
                <w:kern w:val="0"/>
                <w:szCs w:val="21"/>
                <w:rPrChange w:id="331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19" w:author="raye" w:date="2018-08-10T12:30:00Z">
                  <w:rPr>
                    <w:rFonts w:ascii="Calibri" w:eastAsia="宋体" w:hAnsi="Calibri" w:cstheme="minorHAnsi"/>
                    <w:kern w:val="0"/>
                    <w:szCs w:val="21"/>
                  </w:rPr>
                </w:rPrChange>
              </w:rPr>
              <w:t>Pending Compliance Analyst Review</w:t>
            </w:r>
          </w:p>
        </w:tc>
        <w:tc>
          <w:tcPr>
            <w:tcW w:w="1675" w:type="dxa"/>
            <w:shd w:val="clear" w:color="auto" w:fill="auto"/>
            <w:vAlign w:val="center"/>
            <w:hideMark/>
          </w:tcPr>
          <w:p w14:paraId="7B373836" w14:textId="20481BDE" w:rsidR="00222D8B" w:rsidRPr="00B0205A" w:rsidRDefault="00D373BF" w:rsidP="00E41C7C">
            <w:pPr>
              <w:widowControl/>
              <w:jc w:val="left"/>
              <w:rPr>
                <w:rFonts w:ascii="Times New Roman" w:eastAsia="宋体" w:hAnsi="Times New Roman" w:cs="Times New Roman"/>
                <w:kern w:val="0"/>
                <w:szCs w:val="21"/>
                <w:rPrChange w:id="3320"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321" w:author="raye" w:date="2018-08-10T12:30:00Z">
                  <w:rPr>
                    <w:rFonts w:eastAsia="等线" w:cstheme="minorHAnsi"/>
                    <w:kern w:val="0"/>
                    <w:szCs w:val="21"/>
                  </w:rPr>
                </w:rPrChange>
              </w:rPr>
              <w:t>On the list page click</w:t>
            </w:r>
            <w:r w:rsidRPr="00B0205A">
              <w:rPr>
                <w:rFonts w:ascii="Times New Roman" w:eastAsia="等线" w:hAnsi="Times New Roman" w:cs="Times New Roman"/>
                <w:kern w:val="0"/>
                <w:szCs w:val="21"/>
                <w:rPrChange w:id="3322"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323" w:author="raye" w:date="2018-08-10T12:30:00Z">
                  <w:rPr>
                    <w:rFonts w:ascii="Calibri" w:eastAsia="宋体" w:hAnsi="Calibri" w:cstheme="minorHAnsi"/>
                    <w:kern w:val="0"/>
                    <w:szCs w:val="21"/>
                  </w:rPr>
                </w:rPrChange>
              </w:rPr>
              <w:t>Check</w:t>
            </w:r>
            <w:r w:rsidR="00E41C7C" w:rsidRPr="00B0205A">
              <w:rPr>
                <w:rFonts w:ascii="Times New Roman" w:eastAsia="宋体" w:hAnsi="Times New Roman" w:cs="Times New Roman"/>
                <w:kern w:val="0"/>
                <w:szCs w:val="21"/>
                <w:rPrChange w:id="3324" w:author="raye" w:date="2018-08-10T12:30:00Z">
                  <w:rPr>
                    <w:rFonts w:ascii="Calibri" w:eastAsia="宋体" w:hAnsi="Calibri" w:cstheme="minorHAnsi"/>
                    <w:kern w:val="0"/>
                    <w:szCs w:val="21"/>
                  </w:rPr>
                </w:rPrChange>
              </w:rPr>
              <w:t xml:space="preserve"> to o</w:t>
            </w:r>
            <w:r w:rsidR="00222D8B" w:rsidRPr="00B0205A">
              <w:rPr>
                <w:rFonts w:ascii="Times New Roman" w:eastAsia="宋体" w:hAnsi="Times New Roman" w:cs="Times New Roman"/>
                <w:kern w:val="0"/>
                <w:szCs w:val="21"/>
                <w:rPrChange w:id="3325" w:author="raye" w:date="2018-08-10T12:30:00Z">
                  <w:rPr>
                    <w:rFonts w:ascii="Calibri" w:eastAsia="宋体" w:hAnsi="Calibri" w:cstheme="minorHAnsi"/>
                    <w:kern w:val="0"/>
                    <w:szCs w:val="21"/>
                  </w:rPr>
                </w:rPrChange>
              </w:rPr>
              <w:t>pen case to review</w:t>
            </w:r>
          </w:p>
        </w:tc>
        <w:tc>
          <w:tcPr>
            <w:tcW w:w="1588" w:type="dxa"/>
            <w:shd w:val="clear" w:color="auto" w:fill="auto"/>
            <w:vAlign w:val="center"/>
            <w:hideMark/>
          </w:tcPr>
          <w:p w14:paraId="10747A63" w14:textId="77777777" w:rsidR="00222D8B" w:rsidRPr="00B0205A" w:rsidRDefault="00222D8B" w:rsidP="001910E4">
            <w:pPr>
              <w:widowControl/>
              <w:jc w:val="left"/>
              <w:rPr>
                <w:rFonts w:ascii="Times New Roman" w:eastAsia="宋体" w:hAnsi="Times New Roman" w:cs="Times New Roman"/>
                <w:kern w:val="0"/>
                <w:szCs w:val="21"/>
                <w:rPrChange w:id="332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27" w:author="raye" w:date="2018-08-10T12:30:00Z">
                  <w:rPr>
                    <w:rFonts w:ascii="Calibri" w:eastAsia="宋体" w:hAnsi="Calibri" w:cstheme="minorHAnsi"/>
                    <w:kern w:val="0"/>
                    <w:szCs w:val="21"/>
                  </w:rPr>
                </w:rPrChange>
              </w:rPr>
              <w:t>Under Compliance Analyst Review</w:t>
            </w:r>
          </w:p>
        </w:tc>
        <w:tc>
          <w:tcPr>
            <w:tcW w:w="1563" w:type="dxa"/>
            <w:shd w:val="clear" w:color="auto" w:fill="auto"/>
            <w:vAlign w:val="center"/>
            <w:hideMark/>
          </w:tcPr>
          <w:p w14:paraId="5F87EAB9" w14:textId="77777777" w:rsidR="00222D8B" w:rsidRPr="00B0205A" w:rsidRDefault="00222D8B" w:rsidP="001910E4">
            <w:pPr>
              <w:widowControl/>
              <w:jc w:val="left"/>
              <w:rPr>
                <w:rFonts w:ascii="Times New Roman" w:eastAsia="宋体" w:hAnsi="Times New Roman" w:cs="Times New Roman"/>
                <w:kern w:val="0"/>
                <w:szCs w:val="21"/>
                <w:rPrChange w:id="332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29" w:author="raye" w:date="2018-08-10T12:30:00Z">
                  <w:rPr>
                    <w:rFonts w:ascii="Calibri" w:eastAsia="宋体" w:hAnsi="Calibri" w:cstheme="minorHAnsi"/>
                    <w:kern w:val="0"/>
                    <w:szCs w:val="21"/>
                  </w:rPr>
                </w:rPrChange>
              </w:rPr>
              <w:t>Compliance Analyst</w:t>
            </w:r>
          </w:p>
        </w:tc>
      </w:tr>
      <w:tr w:rsidR="00222D8B" w:rsidRPr="00B0205A" w14:paraId="55FA57AC" w14:textId="77777777" w:rsidTr="00222D8B">
        <w:trPr>
          <w:trHeight w:val="570"/>
        </w:trPr>
        <w:tc>
          <w:tcPr>
            <w:tcW w:w="1100" w:type="dxa"/>
            <w:shd w:val="clear" w:color="auto" w:fill="auto"/>
            <w:vAlign w:val="center"/>
            <w:hideMark/>
          </w:tcPr>
          <w:p w14:paraId="72EDA74A" w14:textId="77777777" w:rsidR="00222D8B" w:rsidRPr="00B0205A" w:rsidRDefault="00222D8B" w:rsidP="001910E4">
            <w:pPr>
              <w:widowControl/>
              <w:jc w:val="center"/>
              <w:rPr>
                <w:rFonts w:ascii="Times New Roman" w:eastAsia="宋体" w:hAnsi="Times New Roman" w:cs="Times New Roman"/>
                <w:kern w:val="0"/>
                <w:szCs w:val="21"/>
                <w:rPrChange w:id="333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31" w:author="raye" w:date="2018-08-10T12:30:00Z">
                  <w:rPr>
                    <w:rFonts w:ascii="Calibri" w:eastAsia="宋体" w:hAnsi="Calibri" w:cstheme="minorHAnsi"/>
                    <w:kern w:val="0"/>
                    <w:szCs w:val="21"/>
                  </w:rPr>
                </w:rPrChange>
              </w:rPr>
              <w:t>10</w:t>
            </w:r>
          </w:p>
        </w:tc>
        <w:tc>
          <w:tcPr>
            <w:tcW w:w="2098" w:type="dxa"/>
            <w:shd w:val="clear" w:color="auto" w:fill="auto"/>
            <w:vAlign w:val="center"/>
            <w:hideMark/>
          </w:tcPr>
          <w:p w14:paraId="2237B640" w14:textId="31E776D8" w:rsidR="00222D8B" w:rsidRPr="00B0205A" w:rsidRDefault="00222D8B" w:rsidP="00E41C7C">
            <w:pPr>
              <w:widowControl/>
              <w:jc w:val="left"/>
              <w:rPr>
                <w:rFonts w:ascii="Times New Roman" w:eastAsia="宋体" w:hAnsi="Times New Roman" w:cs="Times New Roman"/>
                <w:kern w:val="0"/>
                <w:szCs w:val="21"/>
                <w:rPrChange w:id="333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33" w:author="raye" w:date="2018-08-10T12:30:00Z">
                  <w:rPr>
                    <w:rFonts w:ascii="Calibri" w:eastAsia="宋体" w:hAnsi="Calibri" w:cstheme="minorHAnsi"/>
                    <w:kern w:val="0"/>
                    <w:szCs w:val="21"/>
                  </w:rPr>
                </w:rPrChange>
              </w:rPr>
              <w:t>Identify if no Red flag &amp; not in watch list</w:t>
            </w:r>
          </w:p>
        </w:tc>
        <w:tc>
          <w:tcPr>
            <w:tcW w:w="1437" w:type="dxa"/>
            <w:shd w:val="clear" w:color="auto" w:fill="auto"/>
            <w:vAlign w:val="center"/>
            <w:hideMark/>
          </w:tcPr>
          <w:p w14:paraId="4E576C2C" w14:textId="77777777" w:rsidR="00222D8B" w:rsidRPr="00B0205A" w:rsidRDefault="00222D8B" w:rsidP="001910E4">
            <w:pPr>
              <w:widowControl/>
              <w:jc w:val="left"/>
              <w:rPr>
                <w:rFonts w:ascii="Times New Roman" w:eastAsia="宋体" w:hAnsi="Times New Roman" w:cs="Times New Roman"/>
                <w:kern w:val="0"/>
                <w:szCs w:val="21"/>
                <w:rPrChange w:id="333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35" w:author="raye" w:date="2018-08-10T12:30:00Z">
                  <w:rPr>
                    <w:rFonts w:ascii="Calibri" w:eastAsia="宋体" w:hAnsi="Calibri" w:cstheme="minorHAnsi"/>
                    <w:kern w:val="0"/>
                    <w:szCs w:val="21"/>
                  </w:rPr>
                </w:rPrChange>
              </w:rPr>
              <w:t>Under Compliance Analyst Review</w:t>
            </w:r>
          </w:p>
        </w:tc>
        <w:tc>
          <w:tcPr>
            <w:tcW w:w="1675" w:type="dxa"/>
            <w:shd w:val="clear" w:color="auto" w:fill="auto"/>
            <w:vAlign w:val="center"/>
            <w:hideMark/>
          </w:tcPr>
          <w:p w14:paraId="0ADDB34C" w14:textId="1266F17E" w:rsidR="00222D8B" w:rsidRPr="00B0205A" w:rsidRDefault="00D373BF" w:rsidP="00E41C7C">
            <w:pPr>
              <w:widowControl/>
              <w:jc w:val="left"/>
              <w:rPr>
                <w:rFonts w:ascii="Times New Roman" w:eastAsia="宋体" w:hAnsi="Times New Roman" w:cs="Times New Roman"/>
                <w:kern w:val="0"/>
                <w:szCs w:val="21"/>
                <w:rPrChange w:id="3336"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337" w:author="raye" w:date="2018-08-10T12:30:00Z">
                  <w:rPr>
                    <w:rFonts w:eastAsia="等线" w:cstheme="minorHAnsi"/>
                    <w:kern w:val="0"/>
                    <w:szCs w:val="21"/>
                  </w:rPr>
                </w:rPrChange>
              </w:rPr>
              <w:t>On the list page click</w:t>
            </w:r>
            <w:r w:rsidRPr="00B0205A">
              <w:rPr>
                <w:rFonts w:ascii="Times New Roman" w:eastAsia="等线" w:hAnsi="Times New Roman" w:cs="Times New Roman"/>
                <w:kern w:val="0"/>
                <w:szCs w:val="21"/>
                <w:rPrChange w:id="3338"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339" w:author="raye" w:date="2018-08-10T12:30:00Z">
                  <w:rPr>
                    <w:rFonts w:ascii="Calibri" w:eastAsia="宋体" w:hAnsi="Calibri" w:cstheme="minorHAnsi"/>
                    <w:kern w:val="0"/>
                    <w:szCs w:val="21"/>
                  </w:rPr>
                </w:rPrChange>
              </w:rPr>
              <w:t>Refer to CS (Refer to Compliance Supervisor for review)</w:t>
            </w:r>
          </w:p>
        </w:tc>
        <w:tc>
          <w:tcPr>
            <w:tcW w:w="1588" w:type="dxa"/>
            <w:shd w:val="clear" w:color="auto" w:fill="auto"/>
            <w:vAlign w:val="center"/>
            <w:hideMark/>
          </w:tcPr>
          <w:p w14:paraId="76341FE1" w14:textId="77777777" w:rsidR="00222D8B" w:rsidRPr="00B0205A" w:rsidRDefault="00222D8B" w:rsidP="001910E4">
            <w:pPr>
              <w:widowControl/>
              <w:jc w:val="left"/>
              <w:rPr>
                <w:rFonts w:ascii="Times New Roman" w:eastAsia="宋体" w:hAnsi="Times New Roman" w:cs="Times New Roman"/>
                <w:kern w:val="0"/>
                <w:szCs w:val="21"/>
                <w:rPrChange w:id="334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41" w:author="raye" w:date="2018-08-10T12:30:00Z">
                  <w:rPr>
                    <w:rFonts w:ascii="Calibri" w:eastAsia="宋体" w:hAnsi="Calibri" w:cstheme="minorHAnsi"/>
                    <w:kern w:val="0"/>
                    <w:szCs w:val="21"/>
                  </w:rPr>
                </w:rPrChange>
              </w:rPr>
              <w:t>Pending</w:t>
            </w:r>
            <w:r w:rsidRPr="00B0205A" w:rsidDel="006857C1">
              <w:rPr>
                <w:rFonts w:ascii="Times New Roman" w:eastAsia="宋体" w:hAnsi="Times New Roman" w:cs="Times New Roman"/>
                <w:kern w:val="0"/>
                <w:szCs w:val="21"/>
                <w:rPrChange w:id="3342" w:author="raye" w:date="2018-08-10T12:30:00Z">
                  <w:rPr>
                    <w:rFonts w:ascii="Calibri" w:eastAsia="宋体" w:hAnsi="Calibri" w:cstheme="minorHAnsi"/>
                    <w:kern w:val="0"/>
                    <w:szCs w:val="21"/>
                  </w:rPr>
                </w:rPrChange>
              </w:rPr>
              <w:t xml:space="preserve"> </w:t>
            </w:r>
            <w:r w:rsidRPr="00B0205A">
              <w:rPr>
                <w:rFonts w:ascii="Times New Roman" w:eastAsia="宋体" w:hAnsi="Times New Roman" w:cs="Times New Roman"/>
                <w:kern w:val="0"/>
                <w:szCs w:val="21"/>
                <w:rPrChange w:id="3343" w:author="raye" w:date="2018-08-10T12:30:00Z">
                  <w:rPr>
                    <w:rFonts w:ascii="Calibri" w:eastAsia="宋体" w:hAnsi="Calibri" w:cstheme="minorHAnsi"/>
                    <w:kern w:val="0"/>
                    <w:szCs w:val="21"/>
                  </w:rPr>
                </w:rPrChange>
              </w:rPr>
              <w:t>Compliance Supervisor Review</w:t>
            </w:r>
          </w:p>
        </w:tc>
        <w:tc>
          <w:tcPr>
            <w:tcW w:w="1563" w:type="dxa"/>
            <w:shd w:val="clear" w:color="auto" w:fill="auto"/>
            <w:vAlign w:val="center"/>
            <w:hideMark/>
          </w:tcPr>
          <w:p w14:paraId="48B8008F" w14:textId="77777777" w:rsidR="00222D8B" w:rsidRPr="00B0205A" w:rsidRDefault="00222D8B" w:rsidP="001910E4">
            <w:pPr>
              <w:widowControl/>
              <w:jc w:val="left"/>
              <w:rPr>
                <w:rFonts w:ascii="Times New Roman" w:eastAsia="宋体" w:hAnsi="Times New Roman" w:cs="Times New Roman"/>
                <w:kern w:val="0"/>
                <w:szCs w:val="21"/>
                <w:rPrChange w:id="334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45" w:author="raye" w:date="2018-08-10T12:30:00Z">
                  <w:rPr>
                    <w:rFonts w:ascii="Calibri" w:eastAsia="宋体" w:hAnsi="Calibri" w:cstheme="minorHAnsi"/>
                    <w:kern w:val="0"/>
                    <w:szCs w:val="21"/>
                  </w:rPr>
                </w:rPrChange>
              </w:rPr>
              <w:t>Compliance Analyst</w:t>
            </w:r>
          </w:p>
        </w:tc>
      </w:tr>
      <w:tr w:rsidR="00222D8B" w:rsidRPr="00B0205A" w14:paraId="5F534A47" w14:textId="77777777" w:rsidTr="00222D8B">
        <w:trPr>
          <w:trHeight w:val="570"/>
        </w:trPr>
        <w:tc>
          <w:tcPr>
            <w:tcW w:w="1100" w:type="dxa"/>
            <w:shd w:val="clear" w:color="auto" w:fill="auto"/>
            <w:vAlign w:val="center"/>
          </w:tcPr>
          <w:p w14:paraId="000246A4" w14:textId="77777777" w:rsidR="00222D8B" w:rsidRPr="00B0205A" w:rsidDel="006A418C" w:rsidRDefault="00222D8B" w:rsidP="001910E4">
            <w:pPr>
              <w:widowControl/>
              <w:jc w:val="center"/>
              <w:rPr>
                <w:rFonts w:ascii="Times New Roman" w:eastAsia="宋体" w:hAnsi="Times New Roman" w:cs="Times New Roman"/>
                <w:kern w:val="0"/>
                <w:szCs w:val="21"/>
                <w:rPrChange w:id="334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47" w:author="raye" w:date="2018-08-10T12:30:00Z">
                  <w:rPr>
                    <w:rFonts w:ascii="Calibri" w:eastAsia="宋体" w:hAnsi="Calibri" w:cstheme="minorHAnsi"/>
                    <w:kern w:val="0"/>
                    <w:szCs w:val="21"/>
                  </w:rPr>
                </w:rPrChange>
              </w:rPr>
              <w:t>11</w:t>
            </w:r>
          </w:p>
        </w:tc>
        <w:tc>
          <w:tcPr>
            <w:tcW w:w="2098" w:type="dxa"/>
            <w:shd w:val="clear" w:color="auto" w:fill="auto"/>
            <w:vAlign w:val="center"/>
          </w:tcPr>
          <w:p w14:paraId="725CBD4B" w14:textId="32F2AAC0" w:rsidR="00222D8B" w:rsidRPr="00B0205A" w:rsidRDefault="00E41C7C" w:rsidP="001910E4">
            <w:pPr>
              <w:widowControl/>
              <w:jc w:val="left"/>
              <w:rPr>
                <w:rFonts w:ascii="Times New Roman" w:eastAsia="宋体" w:hAnsi="Times New Roman" w:cs="Times New Roman"/>
                <w:kern w:val="0"/>
                <w:szCs w:val="21"/>
                <w:rPrChange w:id="334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49" w:author="raye" w:date="2018-08-10T12:30:00Z">
                  <w:rPr>
                    <w:rFonts w:ascii="Calibri" w:eastAsia="宋体" w:hAnsi="Calibri" w:cstheme="minorHAnsi"/>
                    <w:kern w:val="0"/>
                    <w:szCs w:val="21"/>
                  </w:rPr>
                </w:rPrChange>
              </w:rPr>
              <w:t>Compliance supervisor review</w:t>
            </w:r>
          </w:p>
        </w:tc>
        <w:tc>
          <w:tcPr>
            <w:tcW w:w="1437" w:type="dxa"/>
            <w:shd w:val="clear" w:color="auto" w:fill="auto"/>
            <w:vAlign w:val="center"/>
          </w:tcPr>
          <w:p w14:paraId="6AD6DD88" w14:textId="77777777" w:rsidR="00222D8B" w:rsidRPr="00B0205A" w:rsidRDefault="00222D8B" w:rsidP="001910E4">
            <w:pPr>
              <w:widowControl/>
              <w:jc w:val="left"/>
              <w:rPr>
                <w:rFonts w:ascii="Times New Roman" w:eastAsia="宋体" w:hAnsi="Times New Roman" w:cs="Times New Roman"/>
                <w:kern w:val="0"/>
                <w:szCs w:val="21"/>
                <w:rPrChange w:id="335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51" w:author="raye" w:date="2018-08-10T12:30:00Z">
                  <w:rPr>
                    <w:rFonts w:ascii="Calibri" w:eastAsia="宋体" w:hAnsi="Calibri" w:cstheme="minorHAnsi"/>
                    <w:kern w:val="0"/>
                    <w:szCs w:val="21"/>
                  </w:rPr>
                </w:rPrChange>
              </w:rPr>
              <w:t>Pending</w:t>
            </w:r>
            <w:r w:rsidRPr="00B0205A" w:rsidDel="006857C1">
              <w:rPr>
                <w:rFonts w:ascii="Times New Roman" w:eastAsia="宋体" w:hAnsi="Times New Roman" w:cs="Times New Roman"/>
                <w:kern w:val="0"/>
                <w:szCs w:val="21"/>
                <w:rPrChange w:id="3352" w:author="raye" w:date="2018-08-10T12:30:00Z">
                  <w:rPr>
                    <w:rFonts w:ascii="Calibri" w:eastAsia="宋体" w:hAnsi="Calibri" w:cstheme="minorHAnsi"/>
                    <w:kern w:val="0"/>
                    <w:szCs w:val="21"/>
                  </w:rPr>
                </w:rPrChange>
              </w:rPr>
              <w:t xml:space="preserve"> </w:t>
            </w:r>
            <w:r w:rsidRPr="00B0205A">
              <w:rPr>
                <w:rFonts w:ascii="Times New Roman" w:eastAsia="宋体" w:hAnsi="Times New Roman" w:cs="Times New Roman"/>
                <w:kern w:val="0"/>
                <w:szCs w:val="21"/>
                <w:rPrChange w:id="3353" w:author="raye" w:date="2018-08-10T12:30:00Z">
                  <w:rPr>
                    <w:rFonts w:ascii="Calibri" w:eastAsia="宋体" w:hAnsi="Calibri" w:cstheme="minorHAnsi"/>
                    <w:kern w:val="0"/>
                    <w:szCs w:val="21"/>
                  </w:rPr>
                </w:rPrChange>
              </w:rPr>
              <w:t>Compliance Supervisor Review</w:t>
            </w:r>
          </w:p>
        </w:tc>
        <w:tc>
          <w:tcPr>
            <w:tcW w:w="1675" w:type="dxa"/>
            <w:shd w:val="clear" w:color="auto" w:fill="auto"/>
            <w:vAlign w:val="center"/>
          </w:tcPr>
          <w:p w14:paraId="4FFD98C6" w14:textId="771D7EC4" w:rsidR="00222D8B" w:rsidRPr="00B0205A" w:rsidRDefault="00D373BF" w:rsidP="00276090">
            <w:pPr>
              <w:widowControl/>
              <w:jc w:val="left"/>
              <w:rPr>
                <w:rFonts w:ascii="Times New Roman" w:eastAsia="宋体" w:hAnsi="Times New Roman" w:cs="Times New Roman"/>
                <w:kern w:val="0"/>
                <w:szCs w:val="21"/>
                <w:rPrChange w:id="3354"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355" w:author="raye" w:date="2018-08-10T12:30:00Z">
                  <w:rPr>
                    <w:rFonts w:eastAsia="等线" w:cstheme="minorHAnsi"/>
                    <w:kern w:val="0"/>
                    <w:szCs w:val="21"/>
                  </w:rPr>
                </w:rPrChange>
              </w:rPr>
              <w:t>On the list page click</w:t>
            </w:r>
            <w:r w:rsidRPr="00B0205A">
              <w:rPr>
                <w:rFonts w:ascii="Times New Roman" w:eastAsia="等线" w:hAnsi="Times New Roman" w:cs="Times New Roman"/>
                <w:kern w:val="0"/>
                <w:szCs w:val="21"/>
                <w:rPrChange w:id="3356"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357" w:author="raye" w:date="2018-08-10T12:30:00Z">
                  <w:rPr>
                    <w:rFonts w:ascii="Calibri" w:eastAsia="宋体" w:hAnsi="Calibri" w:cstheme="minorHAnsi"/>
                    <w:kern w:val="0"/>
                    <w:szCs w:val="21"/>
                  </w:rPr>
                </w:rPrChange>
              </w:rPr>
              <w:t>Check</w:t>
            </w:r>
            <w:r w:rsidR="00276090" w:rsidRPr="00B0205A">
              <w:rPr>
                <w:rFonts w:ascii="Times New Roman" w:eastAsia="宋体" w:hAnsi="Times New Roman" w:cs="Times New Roman"/>
                <w:kern w:val="0"/>
                <w:szCs w:val="21"/>
                <w:rPrChange w:id="3358" w:author="raye" w:date="2018-08-10T12:30:00Z">
                  <w:rPr>
                    <w:rFonts w:ascii="Calibri" w:eastAsia="宋体" w:hAnsi="Calibri" w:cstheme="minorHAnsi"/>
                    <w:kern w:val="0"/>
                    <w:szCs w:val="21"/>
                  </w:rPr>
                </w:rPrChange>
              </w:rPr>
              <w:t xml:space="preserve"> to enter into detail page</w:t>
            </w:r>
          </w:p>
        </w:tc>
        <w:tc>
          <w:tcPr>
            <w:tcW w:w="1588" w:type="dxa"/>
            <w:shd w:val="clear" w:color="auto" w:fill="auto"/>
            <w:vAlign w:val="center"/>
          </w:tcPr>
          <w:p w14:paraId="4EDAD333" w14:textId="77777777" w:rsidR="00222D8B" w:rsidRPr="00B0205A" w:rsidRDefault="00222D8B" w:rsidP="001910E4">
            <w:pPr>
              <w:widowControl/>
              <w:jc w:val="left"/>
              <w:rPr>
                <w:rFonts w:ascii="Times New Roman" w:eastAsia="宋体" w:hAnsi="Times New Roman" w:cs="Times New Roman"/>
                <w:kern w:val="0"/>
                <w:szCs w:val="21"/>
                <w:rPrChange w:id="335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60" w:author="raye" w:date="2018-08-10T12:30:00Z">
                  <w:rPr>
                    <w:rFonts w:ascii="Calibri" w:eastAsia="宋体" w:hAnsi="Calibri" w:cstheme="minorHAnsi"/>
                    <w:kern w:val="0"/>
                    <w:szCs w:val="21"/>
                  </w:rPr>
                </w:rPrChange>
              </w:rPr>
              <w:t>Under Compliance Supervisor Review</w:t>
            </w:r>
          </w:p>
        </w:tc>
        <w:tc>
          <w:tcPr>
            <w:tcW w:w="1563" w:type="dxa"/>
            <w:shd w:val="clear" w:color="auto" w:fill="auto"/>
            <w:vAlign w:val="center"/>
          </w:tcPr>
          <w:p w14:paraId="3BE51B40" w14:textId="77777777" w:rsidR="00222D8B" w:rsidRPr="00B0205A" w:rsidRDefault="00222D8B" w:rsidP="001910E4">
            <w:pPr>
              <w:widowControl/>
              <w:jc w:val="left"/>
              <w:rPr>
                <w:rFonts w:ascii="Times New Roman" w:eastAsia="宋体" w:hAnsi="Times New Roman" w:cs="Times New Roman"/>
                <w:kern w:val="0"/>
                <w:szCs w:val="21"/>
                <w:rPrChange w:id="336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62" w:author="raye" w:date="2018-08-10T12:30:00Z">
                  <w:rPr>
                    <w:rFonts w:ascii="Calibri" w:eastAsia="宋体" w:hAnsi="Calibri" w:cstheme="minorHAnsi"/>
                    <w:kern w:val="0"/>
                    <w:szCs w:val="21"/>
                  </w:rPr>
                </w:rPrChange>
              </w:rPr>
              <w:t>Compliance Supervisor</w:t>
            </w:r>
          </w:p>
        </w:tc>
      </w:tr>
      <w:tr w:rsidR="00222D8B" w:rsidRPr="00B0205A" w14:paraId="775F65D5" w14:textId="77777777" w:rsidTr="00222D8B">
        <w:trPr>
          <w:trHeight w:val="570"/>
        </w:trPr>
        <w:tc>
          <w:tcPr>
            <w:tcW w:w="1100" w:type="dxa"/>
            <w:shd w:val="clear" w:color="auto" w:fill="auto"/>
            <w:vAlign w:val="center"/>
            <w:hideMark/>
          </w:tcPr>
          <w:p w14:paraId="19557271" w14:textId="77777777" w:rsidR="00222D8B" w:rsidRPr="00B0205A" w:rsidRDefault="00222D8B" w:rsidP="001910E4">
            <w:pPr>
              <w:widowControl/>
              <w:jc w:val="center"/>
              <w:rPr>
                <w:rFonts w:ascii="Times New Roman" w:eastAsia="宋体" w:hAnsi="Times New Roman" w:cs="Times New Roman"/>
                <w:kern w:val="0"/>
                <w:szCs w:val="21"/>
                <w:rPrChange w:id="336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64" w:author="raye" w:date="2018-08-10T12:30:00Z">
                  <w:rPr>
                    <w:rFonts w:ascii="Calibri" w:eastAsia="宋体" w:hAnsi="Calibri" w:cstheme="minorHAnsi"/>
                    <w:kern w:val="0"/>
                    <w:szCs w:val="21"/>
                  </w:rPr>
                </w:rPrChange>
              </w:rPr>
              <w:t>12</w:t>
            </w:r>
          </w:p>
        </w:tc>
        <w:tc>
          <w:tcPr>
            <w:tcW w:w="2098" w:type="dxa"/>
            <w:shd w:val="clear" w:color="auto" w:fill="auto"/>
            <w:vAlign w:val="center"/>
            <w:hideMark/>
          </w:tcPr>
          <w:p w14:paraId="7E141B0F" w14:textId="1ED5E3FD" w:rsidR="00222D8B" w:rsidRPr="00B0205A" w:rsidRDefault="00222D8B" w:rsidP="001910E4">
            <w:pPr>
              <w:widowControl/>
              <w:jc w:val="left"/>
              <w:rPr>
                <w:rFonts w:ascii="Times New Roman" w:eastAsia="宋体" w:hAnsi="Times New Roman" w:cs="Times New Roman"/>
                <w:kern w:val="0"/>
                <w:szCs w:val="21"/>
                <w:rPrChange w:id="336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66" w:author="raye" w:date="2018-08-10T12:30:00Z">
                  <w:rPr>
                    <w:rFonts w:ascii="Calibri" w:eastAsia="宋体" w:hAnsi="Calibri" w:cstheme="minorHAnsi"/>
                    <w:kern w:val="0"/>
                    <w:szCs w:val="21"/>
                  </w:rPr>
                </w:rPrChange>
              </w:rPr>
              <w:t>Compliance</w:t>
            </w:r>
            <w:r w:rsidR="00E41C7C" w:rsidRPr="00B0205A">
              <w:rPr>
                <w:rFonts w:ascii="Times New Roman" w:eastAsia="宋体" w:hAnsi="Times New Roman" w:cs="Times New Roman"/>
                <w:kern w:val="0"/>
                <w:szCs w:val="21"/>
                <w:rPrChange w:id="3367" w:author="raye" w:date="2018-08-10T12:30:00Z">
                  <w:rPr>
                    <w:rFonts w:ascii="Calibri" w:eastAsia="宋体" w:hAnsi="Calibri" w:cstheme="minorHAnsi"/>
                    <w:kern w:val="0"/>
                    <w:szCs w:val="21"/>
                  </w:rPr>
                </w:rPrChange>
              </w:rPr>
              <w:t xml:space="preserve"> Supervisor sign &amp; refer to LCD</w:t>
            </w:r>
          </w:p>
        </w:tc>
        <w:tc>
          <w:tcPr>
            <w:tcW w:w="1437" w:type="dxa"/>
            <w:shd w:val="clear" w:color="auto" w:fill="auto"/>
            <w:vAlign w:val="center"/>
            <w:hideMark/>
          </w:tcPr>
          <w:p w14:paraId="645F0FA0" w14:textId="77777777" w:rsidR="00222D8B" w:rsidRPr="00B0205A" w:rsidRDefault="00222D8B" w:rsidP="001910E4">
            <w:pPr>
              <w:widowControl/>
              <w:jc w:val="left"/>
              <w:rPr>
                <w:rFonts w:ascii="Times New Roman" w:eastAsia="宋体" w:hAnsi="Times New Roman" w:cs="Times New Roman"/>
                <w:kern w:val="0"/>
                <w:szCs w:val="21"/>
                <w:rPrChange w:id="336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69" w:author="raye" w:date="2018-08-10T12:30:00Z">
                  <w:rPr>
                    <w:rFonts w:ascii="Calibri" w:eastAsia="宋体" w:hAnsi="Calibri" w:cstheme="minorHAnsi"/>
                    <w:kern w:val="0"/>
                    <w:szCs w:val="21"/>
                  </w:rPr>
                </w:rPrChange>
              </w:rPr>
              <w:t>Under Compliance Supervisor Review</w:t>
            </w:r>
          </w:p>
        </w:tc>
        <w:tc>
          <w:tcPr>
            <w:tcW w:w="1675" w:type="dxa"/>
            <w:shd w:val="clear" w:color="auto" w:fill="auto"/>
            <w:vAlign w:val="center"/>
            <w:hideMark/>
          </w:tcPr>
          <w:p w14:paraId="2DE74CA9" w14:textId="10657C3B" w:rsidR="00222D8B" w:rsidRPr="00B0205A" w:rsidRDefault="00D373BF" w:rsidP="001910E4">
            <w:pPr>
              <w:widowControl/>
              <w:jc w:val="left"/>
              <w:rPr>
                <w:rFonts w:ascii="Times New Roman" w:eastAsia="宋体" w:hAnsi="Times New Roman" w:cs="Times New Roman"/>
                <w:kern w:val="0"/>
                <w:szCs w:val="21"/>
                <w:rPrChange w:id="3370"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371" w:author="raye" w:date="2018-08-10T12:30:00Z">
                  <w:rPr>
                    <w:rFonts w:eastAsia="等线" w:cstheme="minorHAnsi"/>
                    <w:kern w:val="0"/>
                    <w:szCs w:val="21"/>
                  </w:rPr>
                </w:rPrChange>
              </w:rPr>
              <w:t>On the list page click</w:t>
            </w:r>
            <w:r w:rsidRPr="00B0205A">
              <w:rPr>
                <w:rFonts w:ascii="Times New Roman" w:eastAsia="等线" w:hAnsi="Times New Roman" w:cs="Times New Roman"/>
                <w:kern w:val="0"/>
                <w:szCs w:val="21"/>
                <w:rPrChange w:id="3372"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373" w:author="raye" w:date="2018-08-10T12:30:00Z">
                  <w:rPr>
                    <w:rFonts w:ascii="Calibri" w:eastAsia="宋体" w:hAnsi="Calibri" w:cstheme="minorHAnsi"/>
                    <w:kern w:val="0"/>
                    <w:szCs w:val="21"/>
                  </w:rPr>
                </w:rPrChange>
              </w:rPr>
              <w:t>Refer to LCD (Compliance Supervisor sign &amp; refer to LCD)</w:t>
            </w:r>
          </w:p>
        </w:tc>
        <w:tc>
          <w:tcPr>
            <w:tcW w:w="1588" w:type="dxa"/>
            <w:shd w:val="clear" w:color="auto" w:fill="auto"/>
            <w:vAlign w:val="center"/>
            <w:hideMark/>
          </w:tcPr>
          <w:p w14:paraId="1D74B993" w14:textId="77777777" w:rsidR="00222D8B" w:rsidRPr="00B0205A" w:rsidRDefault="00222D8B" w:rsidP="001910E4">
            <w:pPr>
              <w:widowControl/>
              <w:jc w:val="left"/>
              <w:rPr>
                <w:rFonts w:ascii="Times New Roman" w:eastAsia="宋体" w:hAnsi="Times New Roman" w:cs="Times New Roman"/>
                <w:kern w:val="0"/>
                <w:szCs w:val="21"/>
                <w:rPrChange w:id="337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75" w:author="raye" w:date="2018-08-10T12:30:00Z">
                  <w:rPr>
                    <w:rFonts w:ascii="Calibri" w:eastAsia="宋体" w:hAnsi="Calibri" w:cstheme="minorHAnsi"/>
                    <w:kern w:val="0"/>
                    <w:szCs w:val="21"/>
                  </w:rPr>
                </w:rPrChange>
              </w:rPr>
              <w:t>Pending LCD Feedback</w:t>
            </w:r>
          </w:p>
        </w:tc>
        <w:tc>
          <w:tcPr>
            <w:tcW w:w="1563" w:type="dxa"/>
            <w:shd w:val="clear" w:color="auto" w:fill="auto"/>
            <w:vAlign w:val="center"/>
            <w:hideMark/>
          </w:tcPr>
          <w:p w14:paraId="22000F80" w14:textId="77777777" w:rsidR="00222D8B" w:rsidRPr="00B0205A" w:rsidRDefault="00222D8B" w:rsidP="001910E4">
            <w:pPr>
              <w:widowControl/>
              <w:jc w:val="left"/>
              <w:rPr>
                <w:rFonts w:ascii="Times New Roman" w:eastAsia="宋体" w:hAnsi="Times New Roman" w:cs="Times New Roman"/>
                <w:kern w:val="0"/>
                <w:szCs w:val="21"/>
                <w:rPrChange w:id="337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77" w:author="raye" w:date="2018-08-10T12:30:00Z">
                  <w:rPr>
                    <w:rFonts w:ascii="Calibri" w:eastAsia="宋体" w:hAnsi="Calibri" w:cstheme="minorHAnsi"/>
                    <w:kern w:val="0"/>
                    <w:szCs w:val="21"/>
                  </w:rPr>
                </w:rPrChange>
              </w:rPr>
              <w:t xml:space="preserve">Compliance Supervisor </w:t>
            </w:r>
          </w:p>
        </w:tc>
      </w:tr>
      <w:tr w:rsidR="00222D8B" w:rsidRPr="00B0205A" w14:paraId="58288A84" w14:textId="77777777" w:rsidTr="00222D8B">
        <w:trPr>
          <w:trHeight w:val="285"/>
        </w:trPr>
        <w:tc>
          <w:tcPr>
            <w:tcW w:w="1100" w:type="dxa"/>
            <w:shd w:val="clear" w:color="auto" w:fill="auto"/>
            <w:vAlign w:val="center"/>
            <w:hideMark/>
          </w:tcPr>
          <w:p w14:paraId="21D28F65" w14:textId="77777777" w:rsidR="00222D8B" w:rsidRPr="00B0205A" w:rsidRDefault="00222D8B" w:rsidP="001910E4">
            <w:pPr>
              <w:widowControl/>
              <w:jc w:val="center"/>
              <w:rPr>
                <w:rFonts w:ascii="Times New Roman" w:eastAsia="宋体" w:hAnsi="Times New Roman" w:cs="Times New Roman"/>
                <w:kern w:val="0"/>
                <w:szCs w:val="21"/>
                <w:rPrChange w:id="337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79" w:author="raye" w:date="2018-08-10T12:30:00Z">
                  <w:rPr>
                    <w:rFonts w:ascii="Calibri" w:eastAsia="宋体" w:hAnsi="Calibri" w:cstheme="minorHAnsi"/>
                    <w:kern w:val="0"/>
                    <w:szCs w:val="21"/>
                  </w:rPr>
                </w:rPrChange>
              </w:rPr>
              <w:t>13A</w:t>
            </w:r>
          </w:p>
        </w:tc>
        <w:tc>
          <w:tcPr>
            <w:tcW w:w="2098" w:type="dxa"/>
            <w:shd w:val="clear" w:color="auto" w:fill="auto"/>
            <w:vAlign w:val="center"/>
            <w:hideMark/>
          </w:tcPr>
          <w:p w14:paraId="25D3E8A4" w14:textId="2E730F63" w:rsidR="00222D8B" w:rsidRPr="00B0205A" w:rsidRDefault="00222D8B" w:rsidP="001910E4">
            <w:pPr>
              <w:widowControl/>
              <w:jc w:val="left"/>
              <w:rPr>
                <w:rFonts w:ascii="Times New Roman" w:eastAsia="宋体" w:hAnsi="Times New Roman" w:cs="Times New Roman"/>
                <w:kern w:val="0"/>
                <w:szCs w:val="21"/>
                <w:rPrChange w:id="338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81" w:author="raye" w:date="2018-08-10T12:30:00Z">
                  <w:rPr>
                    <w:rFonts w:ascii="Calibri" w:eastAsia="宋体" w:hAnsi="Calibri" w:cstheme="minorHAnsi"/>
                    <w:kern w:val="0"/>
                    <w:szCs w:val="21"/>
                  </w:rPr>
                </w:rPrChange>
              </w:rPr>
              <w:t>LCD review</w:t>
            </w:r>
            <w:r w:rsidR="00E41C7C" w:rsidRPr="00B0205A">
              <w:rPr>
                <w:rFonts w:ascii="Times New Roman" w:eastAsia="宋体" w:hAnsi="Times New Roman" w:cs="Times New Roman"/>
                <w:kern w:val="0"/>
                <w:szCs w:val="21"/>
                <w:rPrChange w:id="3382" w:author="raye" w:date="2018-08-10T12:30:00Z">
                  <w:rPr>
                    <w:rFonts w:ascii="Calibri" w:eastAsia="宋体" w:hAnsi="Calibri" w:cstheme="minorHAnsi"/>
                    <w:kern w:val="0"/>
                    <w:szCs w:val="21"/>
                  </w:rPr>
                </w:rPrChange>
              </w:rPr>
              <w:t>s</w:t>
            </w:r>
          </w:p>
        </w:tc>
        <w:tc>
          <w:tcPr>
            <w:tcW w:w="1437" w:type="dxa"/>
            <w:shd w:val="clear" w:color="auto" w:fill="auto"/>
            <w:vAlign w:val="center"/>
            <w:hideMark/>
          </w:tcPr>
          <w:p w14:paraId="4D9091FA" w14:textId="77777777" w:rsidR="00222D8B" w:rsidRPr="00B0205A" w:rsidRDefault="00222D8B" w:rsidP="001910E4">
            <w:pPr>
              <w:widowControl/>
              <w:jc w:val="left"/>
              <w:rPr>
                <w:rFonts w:ascii="Times New Roman" w:eastAsia="宋体" w:hAnsi="Times New Roman" w:cs="Times New Roman"/>
                <w:kern w:val="0"/>
                <w:szCs w:val="21"/>
                <w:rPrChange w:id="338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84" w:author="raye" w:date="2018-08-10T12:30:00Z">
                  <w:rPr>
                    <w:rFonts w:ascii="Calibri" w:eastAsia="宋体" w:hAnsi="Calibri" w:cstheme="minorHAnsi"/>
                    <w:kern w:val="0"/>
                    <w:szCs w:val="21"/>
                  </w:rPr>
                </w:rPrChange>
              </w:rPr>
              <w:t>Pending LCD Feedback</w:t>
            </w:r>
          </w:p>
        </w:tc>
        <w:tc>
          <w:tcPr>
            <w:tcW w:w="1675" w:type="dxa"/>
            <w:shd w:val="clear" w:color="auto" w:fill="auto"/>
            <w:vAlign w:val="center"/>
            <w:hideMark/>
          </w:tcPr>
          <w:p w14:paraId="3E3CF8B7" w14:textId="221001F4" w:rsidR="00222D8B" w:rsidRPr="00B0205A" w:rsidRDefault="00D373BF" w:rsidP="00D373BF">
            <w:pPr>
              <w:widowControl/>
              <w:jc w:val="left"/>
              <w:rPr>
                <w:rFonts w:ascii="Times New Roman" w:eastAsia="宋体" w:hAnsi="Times New Roman" w:cs="Times New Roman"/>
                <w:kern w:val="0"/>
                <w:szCs w:val="21"/>
                <w:rPrChange w:id="3385"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386" w:author="raye" w:date="2018-08-10T12:30:00Z">
                  <w:rPr>
                    <w:rFonts w:eastAsia="等线" w:cstheme="minorHAnsi"/>
                    <w:kern w:val="0"/>
                    <w:szCs w:val="21"/>
                  </w:rPr>
                </w:rPrChange>
              </w:rPr>
              <w:t>On the list page click</w:t>
            </w:r>
            <w:r w:rsidRPr="00B0205A">
              <w:rPr>
                <w:rFonts w:ascii="Times New Roman" w:eastAsia="等线" w:hAnsi="Times New Roman" w:cs="Times New Roman"/>
                <w:kern w:val="0"/>
                <w:szCs w:val="21"/>
                <w:rPrChange w:id="3387"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388" w:author="raye" w:date="2018-08-10T12:30:00Z">
                  <w:rPr>
                    <w:rFonts w:ascii="Calibri" w:eastAsia="宋体" w:hAnsi="Calibri" w:cstheme="minorHAnsi"/>
                    <w:kern w:val="0"/>
                    <w:szCs w:val="21"/>
                  </w:rPr>
                </w:rPrChange>
              </w:rPr>
              <w:t>Check</w:t>
            </w:r>
            <w:r w:rsidR="009F022B" w:rsidRPr="00B0205A">
              <w:rPr>
                <w:rFonts w:ascii="Times New Roman" w:eastAsia="宋体" w:hAnsi="Times New Roman" w:cs="Times New Roman"/>
                <w:kern w:val="0"/>
                <w:szCs w:val="21"/>
                <w:rPrChange w:id="3389" w:author="raye" w:date="2018-08-10T12:30:00Z">
                  <w:rPr>
                    <w:rFonts w:ascii="Calibri" w:eastAsia="宋体" w:hAnsi="Calibri" w:cstheme="minorHAnsi"/>
                    <w:kern w:val="0"/>
                    <w:szCs w:val="21"/>
                  </w:rPr>
                </w:rPrChange>
              </w:rPr>
              <w:t xml:space="preserve">;  </w:t>
            </w:r>
            <w:r w:rsidR="00222D8B" w:rsidRPr="00B0205A">
              <w:rPr>
                <w:rFonts w:ascii="Times New Roman" w:eastAsia="宋体" w:hAnsi="Times New Roman" w:cs="Times New Roman"/>
                <w:kern w:val="0"/>
                <w:szCs w:val="21"/>
                <w:rPrChange w:id="3390" w:author="raye" w:date="2018-08-10T12:30:00Z">
                  <w:rPr>
                    <w:rFonts w:ascii="Calibri" w:eastAsia="宋体" w:hAnsi="Calibri" w:cstheme="minorHAnsi"/>
                    <w:kern w:val="0"/>
                    <w:szCs w:val="21"/>
                  </w:rPr>
                </w:rPrChange>
              </w:rPr>
              <w:t>LCD open</w:t>
            </w:r>
            <w:r w:rsidR="009F022B" w:rsidRPr="00B0205A">
              <w:rPr>
                <w:rFonts w:ascii="Times New Roman" w:eastAsia="宋体" w:hAnsi="Times New Roman" w:cs="Times New Roman"/>
                <w:kern w:val="0"/>
                <w:szCs w:val="21"/>
                <w:rPrChange w:id="3391" w:author="raye" w:date="2018-08-10T12:30:00Z">
                  <w:rPr>
                    <w:rFonts w:ascii="Calibri" w:eastAsia="宋体" w:hAnsi="Calibri" w:cstheme="minorHAnsi"/>
                    <w:kern w:val="0"/>
                    <w:szCs w:val="21"/>
                  </w:rPr>
                </w:rPrChange>
              </w:rPr>
              <w:t>s</w:t>
            </w:r>
            <w:r w:rsidR="00222D8B" w:rsidRPr="00B0205A">
              <w:rPr>
                <w:rFonts w:ascii="Times New Roman" w:eastAsia="宋体" w:hAnsi="Times New Roman" w:cs="Times New Roman"/>
                <w:kern w:val="0"/>
                <w:szCs w:val="21"/>
                <w:rPrChange w:id="3392" w:author="raye" w:date="2018-08-10T12:30:00Z">
                  <w:rPr>
                    <w:rFonts w:ascii="Calibri" w:eastAsia="宋体" w:hAnsi="Calibri" w:cstheme="minorHAnsi"/>
                    <w:kern w:val="0"/>
                    <w:szCs w:val="21"/>
                  </w:rPr>
                </w:rPrChange>
              </w:rPr>
              <w:t xml:space="preserve"> case to review</w:t>
            </w:r>
          </w:p>
        </w:tc>
        <w:tc>
          <w:tcPr>
            <w:tcW w:w="1588" w:type="dxa"/>
            <w:shd w:val="clear" w:color="auto" w:fill="auto"/>
            <w:vAlign w:val="center"/>
            <w:hideMark/>
          </w:tcPr>
          <w:p w14:paraId="441E569A" w14:textId="26D3BF1A" w:rsidR="00222D8B" w:rsidRPr="00B0205A" w:rsidRDefault="00222D8B" w:rsidP="001910E4">
            <w:pPr>
              <w:widowControl/>
              <w:jc w:val="left"/>
              <w:rPr>
                <w:rFonts w:ascii="Times New Roman" w:eastAsia="宋体" w:hAnsi="Times New Roman" w:cs="Times New Roman"/>
                <w:kern w:val="0"/>
                <w:szCs w:val="21"/>
                <w:rPrChange w:id="339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94" w:author="raye" w:date="2018-08-10T12:30:00Z">
                  <w:rPr>
                    <w:rFonts w:ascii="Calibri" w:eastAsia="宋体" w:hAnsi="Calibri" w:cstheme="minorHAnsi"/>
                    <w:kern w:val="0"/>
                    <w:szCs w:val="21"/>
                  </w:rPr>
                </w:rPrChange>
              </w:rPr>
              <w:t>Under LCD Feedback</w:t>
            </w:r>
          </w:p>
        </w:tc>
        <w:tc>
          <w:tcPr>
            <w:tcW w:w="1563" w:type="dxa"/>
            <w:shd w:val="clear" w:color="auto" w:fill="auto"/>
            <w:vAlign w:val="center"/>
            <w:hideMark/>
          </w:tcPr>
          <w:p w14:paraId="5AED2EC8" w14:textId="77777777" w:rsidR="00222D8B" w:rsidRPr="00B0205A" w:rsidRDefault="00222D8B" w:rsidP="001910E4">
            <w:pPr>
              <w:widowControl/>
              <w:jc w:val="left"/>
              <w:rPr>
                <w:rFonts w:ascii="Times New Roman" w:eastAsia="宋体" w:hAnsi="Times New Roman" w:cs="Times New Roman"/>
                <w:kern w:val="0"/>
                <w:szCs w:val="21"/>
                <w:rPrChange w:id="339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96" w:author="raye" w:date="2018-08-10T12:30:00Z">
                  <w:rPr>
                    <w:rFonts w:ascii="Calibri" w:eastAsia="宋体" w:hAnsi="Calibri" w:cstheme="minorHAnsi"/>
                    <w:kern w:val="0"/>
                    <w:szCs w:val="21"/>
                  </w:rPr>
                </w:rPrChange>
              </w:rPr>
              <w:t>LCD</w:t>
            </w:r>
          </w:p>
        </w:tc>
      </w:tr>
      <w:tr w:rsidR="00222D8B" w:rsidRPr="00B0205A" w14:paraId="1BD61DF4" w14:textId="77777777" w:rsidTr="00222D8B">
        <w:trPr>
          <w:trHeight w:val="570"/>
        </w:trPr>
        <w:tc>
          <w:tcPr>
            <w:tcW w:w="1100" w:type="dxa"/>
            <w:shd w:val="clear" w:color="auto" w:fill="auto"/>
            <w:vAlign w:val="center"/>
            <w:hideMark/>
          </w:tcPr>
          <w:p w14:paraId="2656DE52" w14:textId="77777777" w:rsidR="00222D8B" w:rsidRPr="00B0205A" w:rsidRDefault="00222D8B" w:rsidP="001910E4">
            <w:pPr>
              <w:widowControl/>
              <w:jc w:val="center"/>
              <w:rPr>
                <w:rFonts w:ascii="Times New Roman" w:eastAsia="宋体" w:hAnsi="Times New Roman" w:cs="Times New Roman"/>
                <w:kern w:val="0"/>
                <w:szCs w:val="21"/>
                <w:rPrChange w:id="339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398" w:author="raye" w:date="2018-08-10T12:30:00Z">
                  <w:rPr>
                    <w:rFonts w:ascii="Calibri" w:eastAsia="宋体" w:hAnsi="Calibri" w:cstheme="minorHAnsi"/>
                    <w:kern w:val="0"/>
                    <w:szCs w:val="21"/>
                  </w:rPr>
                </w:rPrChange>
              </w:rPr>
              <w:t>13B</w:t>
            </w:r>
          </w:p>
        </w:tc>
        <w:tc>
          <w:tcPr>
            <w:tcW w:w="2098" w:type="dxa"/>
            <w:shd w:val="clear" w:color="auto" w:fill="auto"/>
            <w:vAlign w:val="center"/>
            <w:hideMark/>
          </w:tcPr>
          <w:p w14:paraId="6D9BA6A2" w14:textId="722B8DDD" w:rsidR="00222D8B" w:rsidRPr="00B0205A" w:rsidRDefault="00222D8B" w:rsidP="001910E4">
            <w:pPr>
              <w:widowControl/>
              <w:jc w:val="left"/>
              <w:rPr>
                <w:rFonts w:ascii="Times New Roman" w:eastAsia="宋体" w:hAnsi="Times New Roman" w:cs="Times New Roman"/>
                <w:kern w:val="0"/>
                <w:szCs w:val="21"/>
                <w:rPrChange w:id="339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00" w:author="raye" w:date="2018-08-10T12:30:00Z">
                  <w:rPr>
                    <w:rFonts w:ascii="Calibri" w:eastAsia="宋体" w:hAnsi="Calibri" w:cstheme="minorHAnsi"/>
                    <w:kern w:val="0"/>
                    <w:szCs w:val="21"/>
                  </w:rPr>
                </w:rPrChange>
              </w:rPr>
              <w:t xml:space="preserve">LCD feedback </w:t>
            </w:r>
            <w:r w:rsidR="00612D72" w:rsidRPr="00B0205A">
              <w:rPr>
                <w:rFonts w:ascii="Times New Roman" w:eastAsia="宋体" w:hAnsi="Times New Roman" w:cs="Times New Roman"/>
                <w:kern w:val="0"/>
                <w:szCs w:val="21"/>
                <w:rPrChange w:id="3401" w:author="raye" w:date="2018-08-10T12:30:00Z">
                  <w:rPr>
                    <w:rFonts w:ascii="Calibri" w:eastAsia="宋体" w:hAnsi="Calibri" w:cstheme="minorHAnsi"/>
                    <w:kern w:val="0"/>
                    <w:szCs w:val="21"/>
                  </w:rPr>
                </w:rPrChange>
              </w:rPr>
              <w:t>and refer to Compliance Analyst</w:t>
            </w:r>
          </w:p>
        </w:tc>
        <w:tc>
          <w:tcPr>
            <w:tcW w:w="1437" w:type="dxa"/>
            <w:shd w:val="clear" w:color="auto" w:fill="auto"/>
            <w:vAlign w:val="center"/>
            <w:hideMark/>
          </w:tcPr>
          <w:p w14:paraId="0754938F" w14:textId="051CE839" w:rsidR="00222D8B" w:rsidRPr="00B0205A" w:rsidRDefault="00222D8B" w:rsidP="001910E4">
            <w:pPr>
              <w:widowControl/>
              <w:jc w:val="left"/>
              <w:rPr>
                <w:rFonts w:ascii="Times New Roman" w:eastAsia="宋体" w:hAnsi="Times New Roman" w:cs="Times New Roman"/>
                <w:kern w:val="0"/>
                <w:szCs w:val="21"/>
                <w:rPrChange w:id="340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03" w:author="raye" w:date="2018-08-10T12:30:00Z">
                  <w:rPr>
                    <w:rFonts w:ascii="Calibri" w:eastAsia="宋体" w:hAnsi="Calibri" w:cstheme="minorHAnsi"/>
                    <w:kern w:val="0"/>
                    <w:szCs w:val="21"/>
                  </w:rPr>
                </w:rPrChange>
              </w:rPr>
              <w:t>Under LCD Feedback</w:t>
            </w:r>
          </w:p>
        </w:tc>
        <w:tc>
          <w:tcPr>
            <w:tcW w:w="1675" w:type="dxa"/>
            <w:shd w:val="clear" w:color="auto" w:fill="auto"/>
            <w:vAlign w:val="center"/>
            <w:hideMark/>
          </w:tcPr>
          <w:p w14:paraId="52AD8E6B" w14:textId="48A5AAC9" w:rsidR="00222D8B" w:rsidRPr="00B0205A" w:rsidRDefault="00D373BF" w:rsidP="00612D72">
            <w:pPr>
              <w:widowControl/>
              <w:jc w:val="left"/>
              <w:rPr>
                <w:rFonts w:ascii="Times New Roman" w:eastAsia="宋体" w:hAnsi="Times New Roman" w:cs="Times New Roman"/>
                <w:kern w:val="0"/>
                <w:szCs w:val="21"/>
                <w:rPrChange w:id="3404"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405" w:author="raye" w:date="2018-08-10T12:30:00Z">
                  <w:rPr>
                    <w:rFonts w:eastAsia="等线" w:cstheme="minorHAnsi"/>
                    <w:kern w:val="0"/>
                    <w:szCs w:val="21"/>
                  </w:rPr>
                </w:rPrChange>
              </w:rPr>
              <w:t>On the details page click</w:t>
            </w:r>
            <w:r w:rsidRPr="00B0205A">
              <w:rPr>
                <w:rFonts w:ascii="Times New Roman" w:eastAsia="等线" w:hAnsi="Times New Roman" w:cs="Times New Roman"/>
                <w:kern w:val="0"/>
                <w:szCs w:val="21"/>
                <w:rPrChange w:id="3406"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407" w:author="raye" w:date="2018-08-10T12:30:00Z">
                  <w:rPr>
                    <w:rFonts w:ascii="Calibri" w:eastAsia="宋体" w:hAnsi="Calibri" w:cstheme="minorHAnsi"/>
                    <w:kern w:val="0"/>
                    <w:szCs w:val="21"/>
                  </w:rPr>
                </w:rPrChange>
              </w:rPr>
              <w:t>Refer to CA (LCD feedback and refer to Compliance Analyst)</w:t>
            </w:r>
          </w:p>
        </w:tc>
        <w:tc>
          <w:tcPr>
            <w:tcW w:w="1588" w:type="dxa"/>
            <w:shd w:val="clear" w:color="auto" w:fill="auto"/>
            <w:vAlign w:val="center"/>
            <w:hideMark/>
          </w:tcPr>
          <w:p w14:paraId="673D84EC" w14:textId="77777777" w:rsidR="00222D8B" w:rsidRPr="00B0205A" w:rsidRDefault="00222D8B" w:rsidP="001910E4">
            <w:pPr>
              <w:widowControl/>
              <w:jc w:val="left"/>
              <w:rPr>
                <w:rFonts w:ascii="Times New Roman" w:eastAsia="宋体" w:hAnsi="Times New Roman" w:cs="Times New Roman"/>
                <w:kern w:val="0"/>
                <w:szCs w:val="21"/>
                <w:rPrChange w:id="340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09" w:author="raye" w:date="2018-08-10T12:30:00Z">
                  <w:rPr>
                    <w:rFonts w:ascii="Calibri" w:eastAsia="宋体" w:hAnsi="Calibri" w:cstheme="minorHAnsi"/>
                    <w:kern w:val="0"/>
                    <w:szCs w:val="21"/>
                  </w:rPr>
                </w:rPrChange>
              </w:rPr>
              <w:t>Pending Compliance Analyst Review</w:t>
            </w:r>
          </w:p>
        </w:tc>
        <w:tc>
          <w:tcPr>
            <w:tcW w:w="1563" w:type="dxa"/>
            <w:shd w:val="clear" w:color="auto" w:fill="auto"/>
            <w:vAlign w:val="center"/>
            <w:hideMark/>
          </w:tcPr>
          <w:p w14:paraId="3E213AB6" w14:textId="77777777" w:rsidR="00222D8B" w:rsidRPr="00B0205A" w:rsidRDefault="00222D8B" w:rsidP="001910E4">
            <w:pPr>
              <w:widowControl/>
              <w:jc w:val="left"/>
              <w:rPr>
                <w:rFonts w:ascii="Times New Roman" w:eastAsia="宋体" w:hAnsi="Times New Roman" w:cs="Times New Roman"/>
                <w:kern w:val="0"/>
                <w:szCs w:val="21"/>
                <w:rPrChange w:id="341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11" w:author="raye" w:date="2018-08-10T12:30:00Z">
                  <w:rPr>
                    <w:rFonts w:ascii="Calibri" w:eastAsia="宋体" w:hAnsi="Calibri" w:cstheme="minorHAnsi"/>
                    <w:kern w:val="0"/>
                    <w:szCs w:val="21"/>
                  </w:rPr>
                </w:rPrChange>
              </w:rPr>
              <w:t>LCD</w:t>
            </w:r>
          </w:p>
        </w:tc>
      </w:tr>
      <w:tr w:rsidR="00222D8B" w:rsidRPr="00B0205A" w14:paraId="234FADF8" w14:textId="77777777" w:rsidTr="00222D8B">
        <w:trPr>
          <w:trHeight w:val="570"/>
        </w:trPr>
        <w:tc>
          <w:tcPr>
            <w:tcW w:w="1100" w:type="dxa"/>
            <w:shd w:val="clear" w:color="auto" w:fill="auto"/>
            <w:vAlign w:val="center"/>
          </w:tcPr>
          <w:p w14:paraId="0047D836" w14:textId="77777777" w:rsidR="00222D8B" w:rsidRPr="00B0205A" w:rsidDel="006A418C" w:rsidRDefault="00222D8B" w:rsidP="001910E4">
            <w:pPr>
              <w:widowControl/>
              <w:jc w:val="center"/>
              <w:rPr>
                <w:rFonts w:ascii="Times New Roman" w:eastAsia="宋体" w:hAnsi="Times New Roman" w:cs="Times New Roman"/>
                <w:kern w:val="0"/>
                <w:szCs w:val="21"/>
                <w:rPrChange w:id="341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13" w:author="raye" w:date="2018-08-10T12:30:00Z">
                  <w:rPr>
                    <w:rFonts w:ascii="Calibri" w:eastAsia="宋体" w:hAnsi="Calibri" w:cstheme="minorHAnsi"/>
                    <w:kern w:val="0"/>
                    <w:szCs w:val="21"/>
                  </w:rPr>
                </w:rPrChange>
              </w:rPr>
              <w:t>14A</w:t>
            </w:r>
          </w:p>
        </w:tc>
        <w:tc>
          <w:tcPr>
            <w:tcW w:w="2098" w:type="dxa"/>
            <w:shd w:val="clear" w:color="auto" w:fill="auto"/>
            <w:vAlign w:val="center"/>
          </w:tcPr>
          <w:p w14:paraId="5F3E366E" w14:textId="4E71708C" w:rsidR="00222D8B" w:rsidRPr="00B0205A" w:rsidRDefault="00222D8B" w:rsidP="001910E4">
            <w:pPr>
              <w:widowControl/>
              <w:jc w:val="left"/>
              <w:rPr>
                <w:rFonts w:ascii="Times New Roman" w:eastAsia="宋体" w:hAnsi="Times New Roman" w:cs="Times New Roman"/>
                <w:kern w:val="0"/>
                <w:szCs w:val="21"/>
                <w:rPrChange w:id="341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15" w:author="raye" w:date="2018-08-10T12:30:00Z">
                  <w:rPr>
                    <w:rFonts w:ascii="Calibri" w:eastAsia="宋体" w:hAnsi="Calibri" w:cstheme="minorHAnsi"/>
                    <w:kern w:val="0"/>
                    <w:szCs w:val="21"/>
                  </w:rPr>
                </w:rPrChange>
              </w:rPr>
              <w:t>C</w:t>
            </w:r>
            <w:r w:rsidR="00E41C7C" w:rsidRPr="00B0205A">
              <w:rPr>
                <w:rFonts w:ascii="Times New Roman" w:eastAsia="宋体" w:hAnsi="Times New Roman" w:cs="Times New Roman"/>
                <w:kern w:val="0"/>
                <w:szCs w:val="21"/>
                <w:rPrChange w:id="3416" w:author="raye" w:date="2018-08-10T12:30:00Z">
                  <w:rPr>
                    <w:rFonts w:ascii="Calibri" w:eastAsia="宋体" w:hAnsi="Calibri" w:cstheme="minorHAnsi"/>
                    <w:kern w:val="0"/>
                    <w:szCs w:val="21"/>
                  </w:rPr>
                </w:rPrChange>
              </w:rPr>
              <w:t>A reviews</w:t>
            </w:r>
          </w:p>
        </w:tc>
        <w:tc>
          <w:tcPr>
            <w:tcW w:w="1437" w:type="dxa"/>
            <w:shd w:val="clear" w:color="auto" w:fill="auto"/>
            <w:vAlign w:val="center"/>
          </w:tcPr>
          <w:p w14:paraId="70BAF73F" w14:textId="77777777" w:rsidR="00222D8B" w:rsidRPr="00B0205A" w:rsidRDefault="00222D8B" w:rsidP="001910E4">
            <w:pPr>
              <w:widowControl/>
              <w:jc w:val="left"/>
              <w:rPr>
                <w:rFonts w:ascii="Times New Roman" w:eastAsia="宋体" w:hAnsi="Times New Roman" w:cs="Times New Roman"/>
                <w:kern w:val="0"/>
                <w:szCs w:val="21"/>
                <w:rPrChange w:id="341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18" w:author="raye" w:date="2018-08-10T12:30:00Z">
                  <w:rPr>
                    <w:rFonts w:ascii="Calibri" w:eastAsia="宋体" w:hAnsi="Calibri" w:cstheme="minorHAnsi"/>
                    <w:kern w:val="0"/>
                    <w:szCs w:val="21"/>
                  </w:rPr>
                </w:rPrChange>
              </w:rPr>
              <w:t>Pending Compliance Analyst Review</w:t>
            </w:r>
          </w:p>
        </w:tc>
        <w:tc>
          <w:tcPr>
            <w:tcW w:w="1675" w:type="dxa"/>
            <w:shd w:val="clear" w:color="auto" w:fill="auto"/>
            <w:vAlign w:val="center"/>
          </w:tcPr>
          <w:p w14:paraId="4FAC1995" w14:textId="0D848C2E" w:rsidR="00222D8B" w:rsidRPr="00B0205A" w:rsidRDefault="00D373BF" w:rsidP="00D373BF">
            <w:pPr>
              <w:widowControl/>
              <w:jc w:val="left"/>
              <w:rPr>
                <w:rFonts w:ascii="Times New Roman" w:eastAsia="宋体" w:hAnsi="Times New Roman" w:cs="Times New Roman"/>
                <w:kern w:val="0"/>
                <w:szCs w:val="21"/>
                <w:rPrChange w:id="3419"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420" w:author="raye" w:date="2018-08-10T12:30:00Z">
                  <w:rPr>
                    <w:rFonts w:eastAsia="等线" w:cstheme="minorHAnsi"/>
                    <w:kern w:val="0"/>
                    <w:szCs w:val="21"/>
                  </w:rPr>
                </w:rPrChange>
              </w:rPr>
              <w:t>On the list page click</w:t>
            </w:r>
            <w:r w:rsidRPr="00B0205A">
              <w:rPr>
                <w:rFonts w:ascii="Times New Roman" w:eastAsia="等线" w:hAnsi="Times New Roman" w:cs="Times New Roman"/>
                <w:kern w:val="0"/>
                <w:szCs w:val="21"/>
                <w:rPrChange w:id="3421"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422" w:author="raye" w:date="2018-08-10T12:30:00Z">
                  <w:rPr>
                    <w:rFonts w:ascii="Calibri" w:eastAsia="宋体" w:hAnsi="Calibri" w:cstheme="minorHAnsi"/>
                    <w:kern w:val="0"/>
                    <w:szCs w:val="21"/>
                  </w:rPr>
                </w:rPrChange>
              </w:rPr>
              <w:t>C</w:t>
            </w:r>
            <w:r w:rsidR="00612D72" w:rsidRPr="00B0205A">
              <w:rPr>
                <w:rFonts w:ascii="Times New Roman" w:eastAsia="宋体" w:hAnsi="Times New Roman" w:cs="Times New Roman"/>
                <w:kern w:val="0"/>
                <w:szCs w:val="21"/>
                <w:rPrChange w:id="3423" w:author="raye" w:date="2018-08-10T12:30:00Z">
                  <w:rPr>
                    <w:rFonts w:ascii="Calibri" w:eastAsia="宋体" w:hAnsi="Calibri" w:cstheme="minorHAnsi"/>
                    <w:kern w:val="0"/>
                    <w:szCs w:val="21"/>
                  </w:rPr>
                </w:rPrChange>
              </w:rPr>
              <w:t>heck to enter into the detail page</w:t>
            </w:r>
          </w:p>
        </w:tc>
        <w:tc>
          <w:tcPr>
            <w:tcW w:w="1588" w:type="dxa"/>
            <w:shd w:val="clear" w:color="auto" w:fill="auto"/>
            <w:vAlign w:val="center"/>
          </w:tcPr>
          <w:p w14:paraId="185E3FF9" w14:textId="77777777" w:rsidR="00222D8B" w:rsidRPr="00B0205A" w:rsidRDefault="00222D8B" w:rsidP="001910E4">
            <w:pPr>
              <w:widowControl/>
              <w:jc w:val="left"/>
              <w:rPr>
                <w:rFonts w:ascii="Times New Roman" w:eastAsia="宋体" w:hAnsi="Times New Roman" w:cs="Times New Roman"/>
                <w:kern w:val="0"/>
                <w:szCs w:val="21"/>
                <w:rPrChange w:id="342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25" w:author="raye" w:date="2018-08-10T12:30:00Z">
                  <w:rPr>
                    <w:rFonts w:ascii="Calibri" w:eastAsia="宋体" w:hAnsi="Calibri" w:cstheme="minorHAnsi"/>
                    <w:kern w:val="0"/>
                    <w:szCs w:val="21"/>
                  </w:rPr>
                </w:rPrChange>
              </w:rPr>
              <w:t>Under</w:t>
            </w:r>
            <w:r w:rsidRPr="00B0205A" w:rsidDel="004B4A4B">
              <w:rPr>
                <w:rFonts w:ascii="Times New Roman" w:eastAsia="宋体" w:hAnsi="Times New Roman" w:cs="Times New Roman"/>
                <w:kern w:val="0"/>
                <w:szCs w:val="21"/>
                <w:rPrChange w:id="3426" w:author="raye" w:date="2018-08-10T12:30:00Z">
                  <w:rPr>
                    <w:rFonts w:ascii="Calibri" w:eastAsia="宋体" w:hAnsi="Calibri" w:cstheme="minorHAnsi"/>
                    <w:kern w:val="0"/>
                    <w:szCs w:val="21"/>
                  </w:rPr>
                </w:rPrChange>
              </w:rPr>
              <w:t xml:space="preserve"> </w:t>
            </w:r>
            <w:r w:rsidRPr="00B0205A">
              <w:rPr>
                <w:rFonts w:ascii="Times New Roman" w:eastAsia="宋体" w:hAnsi="Times New Roman" w:cs="Times New Roman"/>
                <w:kern w:val="0"/>
                <w:szCs w:val="21"/>
                <w:rPrChange w:id="3427" w:author="raye" w:date="2018-08-10T12:30:00Z">
                  <w:rPr>
                    <w:rFonts w:ascii="Calibri" w:eastAsia="宋体" w:hAnsi="Calibri" w:cstheme="minorHAnsi"/>
                    <w:kern w:val="0"/>
                    <w:szCs w:val="21"/>
                  </w:rPr>
                </w:rPrChange>
              </w:rPr>
              <w:t>Compliance Analyst Review</w:t>
            </w:r>
          </w:p>
        </w:tc>
        <w:tc>
          <w:tcPr>
            <w:tcW w:w="1563" w:type="dxa"/>
            <w:shd w:val="clear" w:color="auto" w:fill="auto"/>
            <w:vAlign w:val="center"/>
          </w:tcPr>
          <w:p w14:paraId="72C8FAF0" w14:textId="77777777" w:rsidR="00222D8B" w:rsidRPr="00B0205A" w:rsidRDefault="00222D8B" w:rsidP="001910E4">
            <w:pPr>
              <w:widowControl/>
              <w:jc w:val="left"/>
              <w:rPr>
                <w:rFonts w:ascii="Times New Roman" w:eastAsia="宋体" w:hAnsi="Times New Roman" w:cs="Times New Roman"/>
                <w:kern w:val="0"/>
                <w:szCs w:val="21"/>
                <w:rPrChange w:id="342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29" w:author="raye" w:date="2018-08-10T12:30:00Z">
                  <w:rPr>
                    <w:rFonts w:ascii="Calibri" w:eastAsia="宋体" w:hAnsi="Calibri" w:cstheme="minorHAnsi"/>
                    <w:kern w:val="0"/>
                    <w:szCs w:val="21"/>
                  </w:rPr>
                </w:rPrChange>
              </w:rPr>
              <w:t>Compliance Analyst</w:t>
            </w:r>
          </w:p>
        </w:tc>
      </w:tr>
      <w:tr w:rsidR="00222D8B" w:rsidRPr="00B0205A" w14:paraId="3F4D14E8" w14:textId="77777777" w:rsidTr="00222D8B">
        <w:trPr>
          <w:trHeight w:val="570"/>
        </w:trPr>
        <w:tc>
          <w:tcPr>
            <w:tcW w:w="1100" w:type="dxa"/>
            <w:shd w:val="clear" w:color="auto" w:fill="auto"/>
            <w:vAlign w:val="center"/>
            <w:hideMark/>
          </w:tcPr>
          <w:p w14:paraId="42D1C269" w14:textId="77777777" w:rsidR="00222D8B" w:rsidRPr="00B0205A" w:rsidRDefault="00222D8B" w:rsidP="001910E4">
            <w:pPr>
              <w:widowControl/>
              <w:jc w:val="center"/>
              <w:rPr>
                <w:rFonts w:ascii="Times New Roman" w:eastAsia="宋体" w:hAnsi="Times New Roman" w:cs="Times New Roman"/>
                <w:kern w:val="0"/>
                <w:szCs w:val="21"/>
                <w:rPrChange w:id="343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31" w:author="raye" w:date="2018-08-10T12:30:00Z">
                  <w:rPr>
                    <w:rFonts w:ascii="Calibri" w:eastAsia="宋体" w:hAnsi="Calibri" w:cstheme="minorHAnsi"/>
                    <w:kern w:val="0"/>
                    <w:szCs w:val="21"/>
                  </w:rPr>
                </w:rPrChange>
              </w:rPr>
              <w:t>14B</w:t>
            </w:r>
          </w:p>
        </w:tc>
        <w:tc>
          <w:tcPr>
            <w:tcW w:w="2098" w:type="dxa"/>
            <w:shd w:val="clear" w:color="auto" w:fill="auto"/>
            <w:vAlign w:val="center"/>
            <w:hideMark/>
          </w:tcPr>
          <w:p w14:paraId="041BFC48" w14:textId="7BDD1845" w:rsidR="00222D8B" w:rsidRPr="00B0205A" w:rsidRDefault="00222D8B" w:rsidP="001910E4">
            <w:pPr>
              <w:widowControl/>
              <w:jc w:val="left"/>
              <w:rPr>
                <w:rFonts w:ascii="Times New Roman" w:eastAsia="宋体" w:hAnsi="Times New Roman" w:cs="Times New Roman"/>
                <w:kern w:val="0"/>
                <w:szCs w:val="21"/>
                <w:rPrChange w:id="343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33" w:author="raye" w:date="2018-08-10T12:30:00Z">
                  <w:rPr>
                    <w:rFonts w:ascii="Calibri" w:eastAsia="宋体" w:hAnsi="Calibri" w:cstheme="minorHAnsi"/>
                    <w:kern w:val="0"/>
                    <w:szCs w:val="21"/>
                  </w:rPr>
                </w:rPrChange>
              </w:rPr>
              <w:t xml:space="preserve">Refer to Compliance Supervisor </w:t>
            </w:r>
            <w:r w:rsidR="00612D72" w:rsidRPr="00B0205A">
              <w:rPr>
                <w:rFonts w:ascii="Times New Roman" w:eastAsia="宋体" w:hAnsi="Times New Roman" w:cs="Times New Roman"/>
                <w:kern w:val="0"/>
                <w:szCs w:val="21"/>
                <w:rPrChange w:id="3434" w:author="raye" w:date="2018-08-10T12:30:00Z">
                  <w:rPr>
                    <w:rFonts w:ascii="Calibri" w:eastAsia="宋体" w:hAnsi="Calibri" w:cstheme="minorHAnsi"/>
                    <w:kern w:val="0"/>
                    <w:szCs w:val="21"/>
                  </w:rPr>
                </w:rPrChange>
              </w:rPr>
              <w:t xml:space="preserve">to </w:t>
            </w:r>
            <w:r w:rsidRPr="00B0205A">
              <w:rPr>
                <w:rFonts w:ascii="Times New Roman" w:eastAsia="宋体" w:hAnsi="Times New Roman" w:cs="Times New Roman"/>
                <w:kern w:val="0"/>
                <w:szCs w:val="21"/>
                <w:rPrChange w:id="3435" w:author="raye" w:date="2018-08-10T12:30:00Z">
                  <w:rPr>
                    <w:rFonts w:ascii="Calibri" w:eastAsia="宋体" w:hAnsi="Calibri" w:cstheme="minorHAnsi"/>
                    <w:kern w:val="0"/>
                    <w:szCs w:val="21"/>
                  </w:rPr>
                </w:rPrChange>
              </w:rPr>
              <w:t>review</w:t>
            </w:r>
          </w:p>
        </w:tc>
        <w:tc>
          <w:tcPr>
            <w:tcW w:w="1437" w:type="dxa"/>
            <w:shd w:val="clear" w:color="auto" w:fill="auto"/>
            <w:vAlign w:val="center"/>
            <w:hideMark/>
          </w:tcPr>
          <w:p w14:paraId="40AA0A3B" w14:textId="77777777" w:rsidR="00222D8B" w:rsidRPr="00B0205A" w:rsidRDefault="00222D8B" w:rsidP="001910E4">
            <w:pPr>
              <w:widowControl/>
              <w:jc w:val="left"/>
              <w:rPr>
                <w:rFonts w:ascii="Times New Roman" w:eastAsia="宋体" w:hAnsi="Times New Roman" w:cs="Times New Roman"/>
                <w:kern w:val="0"/>
                <w:szCs w:val="21"/>
                <w:rPrChange w:id="343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37" w:author="raye" w:date="2018-08-10T12:30:00Z">
                  <w:rPr>
                    <w:rFonts w:ascii="Calibri" w:eastAsia="宋体" w:hAnsi="Calibri" w:cstheme="minorHAnsi"/>
                    <w:kern w:val="0"/>
                    <w:szCs w:val="21"/>
                  </w:rPr>
                </w:rPrChange>
              </w:rPr>
              <w:t>Under</w:t>
            </w:r>
            <w:r w:rsidRPr="00B0205A" w:rsidDel="004B4A4B">
              <w:rPr>
                <w:rFonts w:ascii="Times New Roman" w:eastAsia="宋体" w:hAnsi="Times New Roman" w:cs="Times New Roman"/>
                <w:kern w:val="0"/>
                <w:szCs w:val="21"/>
                <w:rPrChange w:id="3438" w:author="raye" w:date="2018-08-10T12:30:00Z">
                  <w:rPr>
                    <w:rFonts w:ascii="Calibri" w:eastAsia="宋体" w:hAnsi="Calibri" w:cstheme="minorHAnsi"/>
                    <w:kern w:val="0"/>
                    <w:szCs w:val="21"/>
                  </w:rPr>
                </w:rPrChange>
              </w:rPr>
              <w:t xml:space="preserve"> </w:t>
            </w:r>
            <w:r w:rsidRPr="00B0205A">
              <w:rPr>
                <w:rFonts w:ascii="Times New Roman" w:eastAsia="宋体" w:hAnsi="Times New Roman" w:cs="Times New Roman"/>
                <w:kern w:val="0"/>
                <w:szCs w:val="21"/>
                <w:rPrChange w:id="3439" w:author="raye" w:date="2018-08-10T12:30:00Z">
                  <w:rPr>
                    <w:rFonts w:ascii="Calibri" w:eastAsia="宋体" w:hAnsi="Calibri" w:cstheme="minorHAnsi"/>
                    <w:kern w:val="0"/>
                    <w:szCs w:val="21"/>
                  </w:rPr>
                </w:rPrChange>
              </w:rPr>
              <w:t xml:space="preserve">Compliance Analyst </w:t>
            </w:r>
            <w:r w:rsidRPr="00B0205A">
              <w:rPr>
                <w:rFonts w:ascii="Times New Roman" w:eastAsia="宋体" w:hAnsi="Times New Roman" w:cs="Times New Roman"/>
                <w:kern w:val="0"/>
                <w:szCs w:val="21"/>
                <w:rPrChange w:id="3440" w:author="raye" w:date="2018-08-10T12:30:00Z">
                  <w:rPr>
                    <w:rFonts w:ascii="Calibri" w:eastAsia="宋体" w:hAnsi="Calibri" w:cstheme="minorHAnsi"/>
                    <w:kern w:val="0"/>
                    <w:szCs w:val="21"/>
                  </w:rPr>
                </w:rPrChange>
              </w:rPr>
              <w:lastRenderedPageBreak/>
              <w:t>Review</w:t>
            </w:r>
          </w:p>
        </w:tc>
        <w:tc>
          <w:tcPr>
            <w:tcW w:w="1675" w:type="dxa"/>
            <w:shd w:val="clear" w:color="auto" w:fill="auto"/>
            <w:vAlign w:val="center"/>
            <w:hideMark/>
          </w:tcPr>
          <w:p w14:paraId="56575C7D" w14:textId="472E6095" w:rsidR="00222D8B" w:rsidRPr="00B0205A" w:rsidRDefault="00612D72" w:rsidP="001910E4">
            <w:pPr>
              <w:widowControl/>
              <w:jc w:val="left"/>
              <w:rPr>
                <w:rFonts w:ascii="Times New Roman" w:eastAsia="宋体" w:hAnsi="Times New Roman" w:cs="Times New Roman"/>
                <w:kern w:val="0"/>
                <w:szCs w:val="21"/>
                <w:rPrChange w:id="344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42" w:author="raye" w:date="2018-08-10T12:30:00Z">
                  <w:rPr>
                    <w:rFonts w:ascii="Calibri" w:eastAsia="宋体" w:hAnsi="Calibri" w:cstheme="minorHAnsi"/>
                    <w:kern w:val="0"/>
                    <w:szCs w:val="21"/>
                  </w:rPr>
                </w:rPrChange>
              </w:rPr>
              <w:lastRenderedPageBreak/>
              <w:t xml:space="preserve">CA fills in #3, details page click Refer to CS </w:t>
            </w:r>
            <w:r w:rsidRPr="00B0205A">
              <w:rPr>
                <w:rFonts w:ascii="Times New Roman" w:eastAsia="宋体" w:hAnsi="Times New Roman" w:cs="Times New Roman"/>
                <w:kern w:val="0"/>
                <w:szCs w:val="21"/>
                <w:rPrChange w:id="3443" w:author="raye" w:date="2018-08-10T12:30:00Z">
                  <w:rPr>
                    <w:rFonts w:ascii="Calibri" w:eastAsia="宋体" w:hAnsi="Calibri" w:cstheme="minorHAnsi"/>
                    <w:kern w:val="0"/>
                    <w:szCs w:val="21"/>
                  </w:rPr>
                </w:rPrChange>
              </w:rPr>
              <w:lastRenderedPageBreak/>
              <w:t>(Refer to Compliance Supervisor review)</w:t>
            </w:r>
          </w:p>
        </w:tc>
        <w:tc>
          <w:tcPr>
            <w:tcW w:w="1588" w:type="dxa"/>
            <w:shd w:val="clear" w:color="auto" w:fill="auto"/>
            <w:vAlign w:val="center"/>
            <w:hideMark/>
          </w:tcPr>
          <w:p w14:paraId="70840631" w14:textId="77777777" w:rsidR="00222D8B" w:rsidRPr="00B0205A" w:rsidRDefault="00222D8B" w:rsidP="001910E4">
            <w:pPr>
              <w:widowControl/>
              <w:jc w:val="left"/>
              <w:rPr>
                <w:rFonts w:ascii="Times New Roman" w:eastAsia="宋体" w:hAnsi="Times New Roman" w:cs="Times New Roman"/>
                <w:kern w:val="0"/>
                <w:szCs w:val="21"/>
                <w:rPrChange w:id="344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45" w:author="raye" w:date="2018-08-10T12:30:00Z">
                  <w:rPr>
                    <w:rFonts w:ascii="Calibri" w:eastAsia="宋体" w:hAnsi="Calibri" w:cstheme="minorHAnsi"/>
                    <w:kern w:val="0"/>
                    <w:szCs w:val="21"/>
                  </w:rPr>
                </w:rPrChange>
              </w:rPr>
              <w:lastRenderedPageBreak/>
              <w:t xml:space="preserve">Pending Compliance Supervisor </w:t>
            </w:r>
            <w:r w:rsidRPr="00B0205A">
              <w:rPr>
                <w:rFonts w:ascii="Times New Roman" w:eastAsia="宋体" w:hAnsi="Times New Roman" w:cs="Times New Roman"/>
                <w:kern w:val="0"/>
                <w:szCs w:val="21"/>
                <w:rPrChange w:id="3446" w:author="raye" w:date="2018-08-10T12:30:00Z">
                  <w:rPr>
                    <w:rFonts w:ascii="Calibri" w:eastAsia="宋体" w:hAnsi="Calibri" w:cstheme="minorHAnsi"/>
                    <w:kern w:val="0"/>
                    <w:szCs w:val="21"/>
                  </w:rPr>
                </w:rPrChange>
              </w:rPr>
              <w:lastRenderedPageBreak/>
              <w:t>Review</w:t>
            </w:r>
          </w:p>
        </w:tc>
        <w:tc>
          <w:tcPr>
            <w:tcW w:w="1563" w:type="dxa"/>
            <w:shd w:val="clear" w:color="auto" w:fill="auto"/>
            <w:vAlign w:val="center"/>
            <w:hideMark/>
          </w:tcPr>
          <w:p w14:paraId="13EE7D64" w14:textId="77777777" w:rsidR="00222D8B" w:rsidRPr="00B0205A" w:rsidRDefault="00222D8B" w:rsidP="001910E4">
            <w:pPr>
              <w:widowControl/>
              <w:jc w:val="left"/>
              <w:rPr>
                <w:rFonts w:ascii="Times New Roman" w:eastAsia="宋体" w:hAnsi="Times New Roman" w:cs="Times New Roman"/>
                <w:kern w:val="0"/>
                <w:szCs w:val="21"/>
                <w:rPrChange w:id="344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48" w:author="raye" w:date="2018-08-10T12:30:00Z">
                  <w:rPr>
                    <w:rFonts w:ascii="Calibri" w:eastAsia="宋体" w:hAnsi="Calibri" w:cstheme="minorHAnsi"/>
                    <w:kern w:val="0"/>
                    <w:szCs w:val="21"/>
                  </w:rPr>
                </w:rPrChange>
              </w:rPr>
              <w:lastRenderedPageBreak/>
              <w:t>Compliance Analyst</w:t>
            </w:r>
          </w:p>
        </w:tc>
      </w:tr>
      <w:tr w:rsidR="00222D8B" w:rsidRPr="00B0205A" w14:paraId="1E32389E" w14:textId="77777777" w:rsidTr="00222D8B">
        <w:trPr>
          <w:trHeight w:val="570"/>
        </w:trPr>
        <w:tc>
          <w:tcPr>
            <w:tcW w:w="1100" w:type="dxa"/>
            <w:shd w:val="clear" w:color="auto" w:fill="auto"/>
            <w:vAlign w:val="center"/>
            <w:hideMark/>
          </w:tcPr>
          <w:p w14:paraId="0B27EF3C" w14:textId="77777777" w:rsidR="00222D8B" w:rsidRPr="00B0205A" w:rsidRDefault="00222D8B" w:rsidP="001910E4">
            <w:pPr>
              <w:widowControl/>
              <w:jc w:val="center"/>
              <w:rPr>
                <w:rFonts w:ascii="Times New Roman" w:eastAsia="宋体" w:hAnsi="Times New Roman" w:cs="Times New Roman"/>
                <w:kern w:val="0"/>
                <w:szCs w:val="21"/>
                <w:rPrChange w:id="344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50" w:author="raye" w:date="2018-08-10T12:30:00Z">
                  <w:rPr>
                    <w:rFonts w:ascii="Calibri" w:eastAsia="宋体" w:hAnsi="Calibri" w:cstheme="minorHAnsi"/>
                    <w:kern w:val="0"/>
                    <w:szCs w:val="21"/>
                  </w:rPr>
                </w:rPrChange>
              </w:rPr>
              <w:lastRenderedPageBreak/>
              <w:t>15</w:t>
            </w:r>
          </w:p>
        </w:tc>
        <w:tc>
          <w:tcPr>
            <w:tcW w:w="2098" w:type="dxa"/>
            <w:shd w:val="clear" w:color="auto" w:fill="auto"/>
            <w:vAlign w:val="center"/>
            <w:hideMark/>
          </w:tcPr>
          <w:p w14:paraId="3C595D15" w14:textId="77777777" w:rsidR="00222D8B" w:rsidRPr="00B0205A" w:rsidRDefault="00222D8B" w:rsidP="001910E4">
            <w:pPr>
              <w:widowControl/>
              <w:jc w:val="left"/>
              <w:rPr>
                <w:rFonts w:ascii="Times New Roman" w:eastAsia="宋体" w:hAnsi="Times New Roman" w:cs="Times New Roman"/>
                <w:kern w:val="0"/>
                <w:szCs w:val="21"/>
                <w:rPrChange w:id="345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52" w:author="raye" w:date="2018-08-10T12:30:00Z">
                  <w:rPr>
                    <w:rFonts w:ascii="Calibri" w:eastAsia="宋体" w:hAnsi="Calibri" w:cstheme="minorHAnsi"/>
                    <w:kern w:val="0"/>
                    <w:szCs w:val="21"/>
                  </w:rPr>
                </w:rPrChange>
              </w:rPr>
              <w:t>Compliance Supervisor opens case to review</w:t>
            </w:r>
          </w:p>
        </w:tc>
        <w:tc>
          <w:tcPr>
            <w:tcW w:w="1437" w:type="dxa"/>
            <w:shd w:val="clear" w:color="auto" w:fill="auto"/>
            <w:vAlign w:val="center"/>
            <w:hideMark/>
          </w:tcPr>
          <w:p w14:paraId="4B54B1B0" w14:textId="77777777" w:rsidR="00222D8B" w:rsidRPr="00B0205A" w:rsidRDefault="00222D8B" w:rsidP="001910E4">
            <w:pPr>
              <w:widowControl/>
              <w:jc w:val="left"/>
              <w:rPr>
                <w:rFonts w:ascii="Times New Roman" w:eastAsia="宋体" w:hAnsi="Times New Roman" w:cs="Times New Roman"/>
                <w:kern w:val="0"/>
                <w:szCs w:val="21"/>
                <w:rPrChange w:id="345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54" w:author="raye" w:date="2018-08-10T12:30:00Z">
                  <w:rPr>
                    <w:rFonts w:ascii="Calibri" w:eastAsia="宋体" w:hAnsi="Calibri" w:cstheme="minorHAnsi"/>
                    <w:kern w:val="0"/>
                    <w:szCs w:val="21"/>
                  </w:rPr>
                </w:rPrChange>
              </w:rPr>
              <w:t>Pending Compliance Supervisor Review</w:t>
            </w:r>
          </w:p>
        </w:tc>
        <w:tc>
          <w:tcPr>
            <w:tcW w:w="1675" w:type="dxa"/>
            <w:shd w:val="clear" w:color="auto" w:fill="auto"/>
            <w:vAlign w:val="center"/>
            <w:hideMark/>
          </w:tcPr>
          <w:p w14:paraId="0B319C96" w14:textId="6D06BDCC" w:rsidR="00390E5A" w:rsidRPr="00B0205A" w:rsidRDefault="00920F85" w:rsidP="00390E5A">
            <w:pPr>
              <w:widowControl/>
              <w:jc w:val="left"/>
              <w:rPr>
                <w:rFonts w:ascii="Times New Roman" w:eastAsia="宋体" w:hAnsi="Times New Roman" w:cs="Times New Roman"/>
                <w:kern w:val="0"/>
                <w:szCs w:val="21"/>
                <w:rPrChange w:id="3455"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456" w:author="raye" w:date="2018-08-10T12:30:00Z">
                  <w:rPr>
                    <w:rFonts w:eastAsia="等线" w:cstheme="minorHAnsi"/>
                    <w:kern w:val="0"/>
                    <w:szCs w:val="21"/>
                  </w:rPr>
                </w:rPrChange>
              </w:rPr>
              <w:t>On the list page click</w:t>
            </w:r>
            <w:r w:rsidRPr="00B0205A">
              <w:rPr>
                <w:rFonts w:ascii="Times New Roman" w:eastAsia="等线" w:hAnsi="Times New Roman" w:cs="Times New Roman"/>
                <w:kern w:val="0"/>
                <w:szCs w:val="21"/>
                <w:rPrChange w:id="3457"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458" w:author="raye" w:date="2018-08-10T12:30:00Z">
                  <w:rPr>
                    <w:rFonts w:ascii="Calibri" w:eastAsia="宋体" w:hAnsi="Calibri" w:cstheme="minorHAnsi"/>
                    <w:kern w:val="0"/>
                    <w:szCs w:val="21"/>
                  </w:rPr>
                </w:rPrChange>
              </w:rPr>
              <w:t>Check</w:t>
            </w:r>
            <w:r w:rsidR="00390E5A" w:rsidRPr="00B0205A">
              <w:rPr>
                <w:rFonts w:ascii="Times New Roman" w:eastAsia="宋体" w:hAnsi="Times New Roman" w:cs="Times New Roman"/>
                <w:kern w:val="0"/>
                <w:szCs w:val="21"/>
                <w:rPrChange w:id="3459" w:author="raye" w:date="2018-08-10T12:30:00Z">
                  <w:rPr>
                    <w:rFonts w:ascii="Calibri" w:eastAsia="宋体" w:hAnsi="Calibri" w:cstheme="minorHAnsi"/>
                    <w:kern w:val="0"/>
                    <w:szCs w:val="21"/>
                  </w:rPr>
                </w:rPrChange>
              </w:rPr>
              <w:t xml:space="preserve"> to</w:t>
            </w:r>
          </w:p>
          <w:p w14:paraId="0950CC56" w14:textId="502D16F3" w:rsidR="00222D8B" w:rsidRPr="00B0205A" w:rsidRDefault="00222D8B" w:rsidP="001910E4">
            <w:pPr>
              <w:widowControl/>
              <w:jc w:val="left"/>
              <w:rPr>
                <w:rFonts w:ascii="Times New Roman" w:eastAsia="宋体" w:hAnsi="Times New Roman" w:cs="Times New Roman"/>
                <w:kern w:val="0"/>
                <w:szCs w:val="21"/>
                <w:rPrChange w:id="346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61" w:author="raye" w:date="2018-08-10T12:30:00Z">
                  <w:rPr>
                    <w:rFonts w:ascii="Calibri" w:eastAsia="宋体" w:hAnsi="Calibri" w:cstheme="minorHAnsi"/>
                    <w:kern w:val="0"/>
                    <w:szCs w:val="21"/>
                  </w:rPr>
                </w:rPrChange>
              </w:rPr>
              <w:t>Open case to review</w:t>
            </w:r>
          </w:p>
        </w:tc>
        <w:tc>
          <w:tcPr>
            <w:tcW w:w="1588" w:type="dxa"/>
            <w:shd w:val="clear" w:color="auto" w:fill="auto"/>
            <w:vAlign w:val="center"/>
            <w:hideMark/>
          </w:tcPr>
          <w:p w14:paraId="7BBBA84D" w14:textId="77777777" w:rsidR="00222D8B" w:rsidRPr="00B0205A" w:rsidRDefault="00222D8B" w:rsidP="001910E4">
            <w:pPr>
              <w:widowControl/>
              <w:jc w:val="left"/>
              <w:rPr>
                <w:rFonts w:ascii="Times New Roman" w:eastAsia="宋体" w:hAnsi="Times New Roman" w:cs="Times New Roman"/>
                <w:kern w:val="0"/>
                <w:szCs w:val="21"/>
                <w:rPrChange w:id="346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63" w:author="raye" w:date="2018-08-10T12:30:00Z">
                  <w:rPr>
                    <w:rFonts w:ascii="Calibri" w:eastAsia="宋体" w:hAnsi="Calibri" w:cstheme="minorHAnsi"/>
                    <w:kern w:val="0"/>
                    <w:szCs w:val="21"/>
                  </w:rPr>
                </w:rPrChange>
              </w:rPr>
              <w:t>Under Compliance Supervisor Review</w:t>
            </w:r>
          </w:p>
        </w:tc>
        <w:tc>
          <w:tcPr>
            <w:tcW w:w="1563" w:type="dxa"/>
            <w:shd w:val="clear" w:color="auto" w:fill="auto"/>
            <w:vAlign w:val="center"/>
            <w:hideMark/>
          </w:tcPr>
          <w:p w14:paraId="6934807D" w14:textId="77777777" w:rsidR="00222D8B" w:rsidRPr="00B0205A" w:rsidRDefault="00222D8B" w:rsidP="001910E4">
            <w:pPr>
              <w:widowControl/>
              <w:jc w:val="left"/>
              <w:rPr>
                <w:rFonts w:ascii="Times New Roman" w:eastAsia="宋体" w:hAnsi="Times New Roman" w:cs="Times New Roman"/>
                <w:kern w:val="0"/>
                <w:szCs w:val="21"/>
                <w:rPrChange w:id="346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65" w:author="raye" w:date="2018-08-10T12:30:00Z">
                  <w:rPr>
                    <w:rFonts w:ascii="Calibri" w:eastAsia="宋体" w:hAnsi="Calibri" w:cstheme="minorHAnsi"/>
                    <w:kern w:val="0"/>
                    <w:szCs w:val="21"/>
                  </w:rPr>
                </w:rPrChange>
              </w:rPr>
              <w:t>Compliance Supervisor</w:t>
            </w:r>
          </w:p>
        </w:tc>
      </w:tr>
      <w:tr w:rsidR="00222D8B" w:rsidRPr="00B0205A" w14:paraId="0D873F1B" w14:textId="77777777" w:rsidTr="00222D8B">
        <w:trPr>
          <w:trHeight w:val="570"/>
        </w:trPr>
        <w:tc>
          <w:tcPr>
            <w:tcW w:w="1100" w:type="dxa"/>
            <w:shd w:val="clear" w:color="auto" w:fill="auto"/>
            <w:vAlign w:val="center"/>
            <w:hideMark/>
          </w:tcPr>
          <w:p w14:paraId="07B2CCE2" w14:textId="77777777" w:rsidR="00222D8B" w:rsidRPr="00B0205A" w:rsidRDefault="00222D8B" w:rsidP="001910E4">
            <w:pPr>
              <w:widowControl/>
              <w:jc w:val="center"/>
              <w:rPr>
                <w:rFonts w:ascii="Times New Roman" w:eastAsia="宋体" w:hAnsi="Times New Roman" w:cs="Times New Roman"/>
                <w:kern w:val="0"/>
                <w:szCs w:val="21"/>
                <w:rPrChange w:id="346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67" w:author="raye" w:date="2018-08-10T12:30:00Z">
                  <w:rPr>
                    <w:rFonts w:ascii="Calibri" w:eastAsia="宋体" w:hAnsi="Calibri" w:cstheme="minorHAnsi"/>
                    <w:kern w:val="0"/>
                    <w:szCs w:val="21"/>
                  </w:rPr>
                </w:rPrChange>
              </w:rPr>
              <w:t>16A</w:t>
            </w:r>
          </w:p>
        </w:tc>
        <w:tc>
          <w:tcPr>
            <w:tcW w:w="2098" w:type="dxa"/>
            <w:shd w:val="clear" w:color="auto" w:fill="auto"/>
            <w:vAlign w:val="center"/>
            <w:hideMark/>
          </w:tcPr>
          <w:p w14:paraId="716AB884" w14:textId="1861A321" w:rsidR="00222D8B" w:rsidRPr="00B0205A" w:rsidRDefault="00222D8B" w:rsidP="001910E4">
            <w:pPr>
              <w:widowControl/>
              <w:jc w:val="left"/>
              <w:rPr>
                <w:rFonts w:ascii="Times New Roman" w:eastAsia="宋体" w:hAnsi="Times New Roman" w:cs="Times New Roman"/>
                <w:kern w:val="0"/>
                <w:szCs w:val="21"/>
                <w:rPrChange w:id="346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69" w:author="raye" w:date="2018-08-10T12:30:00Z">
                  <w:rPr>
                    <w:rFonts w:ascii="Calibri" w:eastAsia="宋体" w:hAnsi="Calibri" w:cstheme="minorHAnsi"/>
                    <w:kern w:val="0"/>
                    <w:szCs w:val="21"/>
                  </w:rPr>
                </w:rPrChange>
              </w:rPr>
              <w:t>Identify if it is a produ</w:t>
            </w:r>
            <w:r w:rsidR="00390E5A" w:rsidRPr="00B0205A">
              <w:rPr>
                <w:rFonts w:ascii="Times New Roman" w:eastAsia="宋体" w:hAnsi="Times New Roman" w:cs="Times New Roman"/>
                <w:kern w:val="0"/>
                <w:szCs w:val="21"/>
                <w:rPrChange w:id="3470" w:author="raye" w:date="2018-08-10T12:30:00Z">
                  <w:rPr>
                    <w:rFonts w:ascii="Calibri" w:eastAsia="宋体" w:hAnsi="Calibri" w:cstheme="minorHAnsi"/>
                    <w:kern w:val="0"/>
                    <w:szCs w:val="21"/>
                  </w:rPr>
                </w:rPrChange>
              </w:rPr>
              <w:t xml:space="preserve">ctive case and make a decision </w:t>
            </w:r>
          </w:p>
        </w:tc>
        <w:tc>
          <w:tcPr>
            <w:tcW w:w="1437" w:type="dxa"/>
            <w:shd w:val="clear" w:color="auto" w:fill="auto"/>
            <w:vAlign w:val="center"/>
            <w:hideMark/>
          </w:tcPr>
          <w:p w14:paraId="2635858F" w14:textId="77777777" w:rsidR="00222D8B" w:rsidRPr="00B0205A" w:rsidRDefault="00222D8B" w:rsidP="001910E4">
            <w:pPr>
              <w:widowControl/>
              <w:jc w:val="left"/>
              <w:rPr>
                <w:rFonts w:ascii="Times New Roman" w:eastAsia="宋体" w:hAnsi="Times New Roman" w:cs="Times New Roman"/>
                <w:kern w:val="0"/>
                <w:szCs w:val="21"/>
                <w:rPrChange w:id="347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72" w:author="raye" w:date="2018-08-10T12:30:00Z">
                  <w:rPr>
                    <w:rFonts w:ascii="Calibri" w:eastAsia="宋体" w:hAnsi="Calibri" w:cstheme="minorHAnsi"/>
                    <w:kern w:val="0"/>
                    <w:szCs w:val="21"/>
                  </w:rPr>
                </w:rPrChange>
              </w:rPr>
              <w:t>Under Compliance Supervisor Review</w:t>
            </w:r>
          </w:p>
        </w:tc>
        <w:tc>
          <w:tcPr>
            <w:tcW w:w="1675" w:type="dxa"/>
            <w:shd w:val="clear" w:color="auto" w:fill="auto"/>
            <w:vAlign w:val="center"/>
            <w:hideMark/>
          </w:tcPr>
          <w:p w14:paraId="6E517E1C" w14:textId="13C8338B" w:rsidR="00222D8B" w:rsidRPr="00B0205A" w:rsidRDefault="00920F85" w:rsidP="00390E5A">
            <w:pPr>
              <w:widowControl/>
              <w:jc w:val="left"/>
              <w:rPr>
                <w:rFonts w:ascii="Times New Roman" w:eastAsia="宋体" w:hAnsi="Times New Roman" w:cs="Times New Roman"/>
                <w:kern w:val="0"/>
                <w:szCs w:val="21"/>
                <w:rPrChange w:id="3473"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474" w:author="raye" w:date="2018-08-10T12:30:00Z">
                  <w:rPr>
                    <w:rFonts w:eastAsia="等线" w:cstheme="minorHAnsi"/>
                    <w:kern w:val="0"/>
                    <w:szCs w:val="21"/>
                  </w:rPr>
                </w:rPrChange>
              </w:rPr>
              <w:t>On the details page click</w:t>
            </w:r>
            <w:r w:rsidRPr="00B0205A">
              <w:rPr>
                <w:rFonts w:ascii="Times New Roman" w:eastAsia="等线" w:hAnsi="Times New Roman" w:cs="Times New Roman"/>
                <w:kern w:val="0"/>
                <w:szCs w:val="21"/>
                <w:rPrChange w:id="3475"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476" w:author="raye" w:date="2018-08-10T12:30:00Z">
                  <w:rPr>
                    <w:rFonts w:ascii="Calibri" w:eastAsia="宋体" w:hAnsi="Calibri" w:cstheme="minorHAnsi"/>
                    <w:kern w:val="0"/>
                    <w:szCs w:val="21"/>
                  </w:rPr>
                </w:rPrChange>
              </w:rPr>
              <w:t>Approve (Sign-off with approval)</w:t>
            </w:r>
          </w:p>
        </w:tc>
        <w:tc>
          <w:tcPr>
            <w:tcW w:w="1588" w:type="dxa"/>
            <w:shd w:val="clear" w:color="auto" w:fill="auto"/>
            <w:vAlign w:val="center"/>
            <w:hideMark/>
          </w:tcPr>
          <w:p w14:paraId="475FFD18" w14:textId="77777777" w:rsidR="00222D8B" w:rsidRPr="00B0205A" w:rsidRDefault="00222D8B" w:rsidP="001910E4">
            <w:pPr>
              <w:widowControl/>
              <w:jc w:val="left"/>
              <w:rPr>
                <w:rFonts w:ascii="Times New Roman" w:eastAsia="宋体" w:hAnsi="Times New Roman" w:cs="Times New Roman"/>
                <w:kern w:val="0"/>
                <w:szCs w:val="21"/>
                <w:rPrChange w:id="347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78" w:author="raye" w:date="2018-08-10T12:30:00Z">
                  <w:rPr>
                    <w:rFonts w:ascii="Calibri" w:eastAsia="宋体" w:hAnsi="Calibri" w:cstheme="minorHAnsi"/>
                    <w:kern w:val="0"/>
                    <w:szCs w:val="21"/>
                  </w:rPr>
                </w:rPrChange>
              </w:rPr>
              <w:t>Close Approval</w:t>
            </w:r>
          </w:p>
        </w:tc>
        <w:tc>
          <w:tcPr>
            <w:tcW w:w="1563" w:type="dxa"/>
            <w:shd w:val="clear" w:color="auto" w:fill="auto"/>
            <w:vAlign w:val="center"/>
            <w:hideMark/>
          </w:tcPr>
          <w:p w14:paraId="487D648D" w14:textId="77777777" w:rsidR="00222D8B" w:rsidRPr="00B0205A" w:rsidRDefault="00222D8B" w:rsidP="001910E4">
            <w:pPr>
              <w:widowControl/>
              <w:jc w:val="left"/>
              <w:rPr>
                <w:rFonts w:ascii="Times New Roman" w:eastAsia="宋体" w:hAnsi="Times New Roman" w:cs="Times New Roman"/>
                <w:kern w:val="0"/>
                <w:szCs w:val="21"/>
                <w:rPrChange w:id="347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80" w:author="raye" w:date="2018-08-10T12:30:00Z">
                  <w:rPr>
                    <w:rFonts w:ascii="Calibri" w:eastAsia="宋体" w:hAnsi="Calibri" w:cstheme="minorHAnsi"/>
                    <w:kern w:val="0"/>
                    <w:szCs w:val="21"/>
                  </w:rPr>
                </w:rPrChange>
              </w:rPr>
              <w:t>Compliance Supervisor</w:t>
            </w:r>
          </w:p>
        </w:tc>
      </w:tr>
      <w:tr w:rsidR="00222D8B" w:rsidRPr="00B0205A" w14:paraId="37F1A3E2" w14:textId="77777777" w:rsidTr="00222D8B">
        <w:trPr>
          <w:trHeight w:val="570"/>
        </w:trPr>
        <w:tc>
          <w:tcPr>
            <w:tcW w:w="1100" w:type="dxa"/>
            <w:shd w:val="clear" w:color="auto" w:fill="auto"/>
            <w:vAlign w:val="center"/>
            <w:hideMark/>
          </w:tcPr>
          <w:p w14:paraId="188CA609" w14:textId="77777777" w:rsidR="00222D8B" w:rsidRPr="00B0205A" w:rsidRDefault="00222D8B" w:rsidP="001910E4">
            <w:pPr>
              <w:widowControl/>
              <w:jc w:val="center"/>
              <w:rPr>
                <w:rFonts w:ascii="Times New Roman" w:eastAsia="宋体" w:hAnsi="Times New Roman" w:cs="Times New Roman"/>
                <w:kern w:val="0"/>
                <w:szCs w:val="21"/>
                <w:rPrChange w:id="348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82" w:author="raye" w:date="2018-08-10T12:30:00Z">
                  <w:rPr>
                    <w:rFonts w:ascii="Calibri" w:eastAsia="宋体" w:hAnsi="Calibri" w:cstheme="minorHAnsi"/>
                    <w:kern w:val="0"/>
                    <w:szCs w:val="21"/>
                  </w:rPr>
                </w:rPrChange>
              </w:rPr>
              <w:t>16B</w:t>
            </w:r>
          </w:p>
        </w:tc>
        <w:tc>
          <w:tcPr>
            <w:tcW w:w="2098" w:type="dxa"/>
            <w:shd w:val="clear" w:color="auto" w:fill="auto"/>
            <w:vAlign w:val="center"/>
            <w:hideMark/>
          </w:tcPr>
          <w:p w14:paraId="66CA55B9" w14:textId="1493BF8D" w:rsidR="00222D8B" w:rsidRPr="00B0205A" w:rsidRDefault="00222D8B" w:rsidP="001910E4">
            <w:pPr>
              <w:widowControl/>
              <w:jc w:val="left"/>
              <w:rPr>
                <w:rFonts w:ascii="Times New Roman" w:eastAsia="宋体" w:hAnsi="Times New Roman" w:cs="Times New Roman"/>
                <w:kern w:val="0"/>
                <w:szCs w:val="21"/>
                <w:rPrChange w:id="348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84" w:author="raye" w:date="2018-08-10T12:30:00Z">
                  <w:rPr>
                    <w:rFonts w:ascii="Calibri" w:eastAsia="宋体" w:hAnsi="Calibri" w:cstheme="minorHAnsi"/>
                    <w:kern w:val="0"/>
                    <w:szCs w:val="21"/>
                  </w:rPr>
                </w:rPrChange>
              </w:rPr>
              <w:t>Identify if it is a producti</w:t>
            </w:r>
            <w:r w:rsidR="00390E5A" w:rsidRPr="00B0205A">
              <w:rPr>
                <w:rFonts w:ascii="Times New Roman" w:eastAsia="宋体" w:hAnsi="Times New Roman" w:cs="Times New Roman"/>
                <w:kern w:val="0"/>
                <w:szCs w:val="21"/>
                <w:rPrChange w:id="3485" w:author="raye" w:date="2018-08-10T12:30:00Z">
                  <w:rPr>
                    <w:rFonts w:ascii="Calibri" w:eastAsia="宋体" w:hAnsi="Calibri" w:cstheme="minorHAnsi"/>
                    <w:kern w:val="0"/>
                    <w:szCs w:val="21"/>
                  </w:rPr>
                </w:rPrChange>
              </w:rPr>
              <w:t xml:space="preserve">ve case and make a decision </w:t>
            </w:r>
          </w:p>
        </w:tc>
        <w:tc>
          <w:tcPr>
            <w:tcW w:w="1437" w:type="dxa"/>
            <w:shd w:val="clear" w:color="auto" w:fill="auto"/>
            <w:vAlign w:val="center"/>
            <w:hideMark/>
          </w:tcPr>
          <w:p w14:paraId="7B478BB8" w14:textId="77777777" w:rsidR="00222D8B" w:rsidRPr="00B0205A" w:rsidRDefault="00222D8B" w:rsidP="001910E4">
            <w:pPr>
              <w:widowControl/>
              <w:jc w:val="left"/>
              <w:rPr>
                <w:rFonts w:ascii="Times New Roman" w:eastAsia="宋体" w:hAnsi="Times New Roman" w:cs="Times New Roman"/>
                <w:kern w:val="0"/>
                <w:szCs w:val="21"/>
                <w:rPrChange w:id="348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87" w:author="raye" w:date="2018-08-10T12:30:00Z">
                  <w:rPr>
                    <w:rFonts w:ascii="Calibri" w:eastAsia="宋体" w:hAnsi="Calibri" w:cstheme="minorHAnsi"/>
                    <w:kern w:val="0"/>
                    <w:szCs w:val="21"/>
                  </w:rPr>
                </w:rPrChange>
              </w:rPr>
              <w:t>Under Compliance Supervisor Review</w:t>
            </w:r>
          </w:p>
        </w:tc>
        <w:tc>
          <w:tcPr>
            <w:tcW w:w="1675" w:type="dxa"/>
            <w:shd w:val="clear" w:color="auto" w:fill="auto"/>
            <w:vAlign w:val="center"/>
            <w:hideMark/>
          </w:tcPr>
          <w:p w14:paraId="02C8192B" w14:textId="7075F5F7" w:rsidR="00222D8B" w:rsidRPr="00B0205A" w:rsidRDefault="00920F85" w:rsidP="00390E5A">
            <w:pPr>
              <w:widowControl/>
              <w:jc w:val="left"/>
              <w:rPr>
                <w:rFonts w:ascii="Times New Roman" w:eastAsia="宋体" w:hAnsi="Times New Roman" w:cs="Times New Roman"/>
                <w:kern w:val="0"/>
                <w:szCs w:val="21"/>
                <w:rPrChange w:id="3488"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489" w:author="raye" w:date="2018-08-10T12:30:00Z">
                  <w:rPr>
                    <w:rFonts w:eastAsia="等线" w:cstheme="minorHAnsi"/>
                    <w:kern w:val="0"/>
                    <w:szCs w:val="21"/>
                  </w:rPr>
                </w:rPrChange>
              </w:rPr>
              <w:t>On the details page click</w:t>
            </w:r>
            <w:r w:rsidRPr="00B0205A">
              <w:rPr>
                <w:rFonts w:ascii="Times New Roman" w:eastAsia="等线" w:hAnsi="Times New Roman" w:cs="Times New Roman"/>
                <w:kern w:val="0"/>
                <w:szCs w:val="21"/>
                <w:rPrChange w:id="3490"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491" w:author="raye" w:date="2018-08-10T12:30:00Z">
                  <w:rPr>
                    <w:rFonts w:ascii="Calibri" w:eastAsia="宋体" w:hAnsi="Calibri" w:cstheme="minorHAnsi"/>
                    <w:kern w:val="0"/>
                    <w:szCs w:val="21"/>
                  </w:rPr>
                </w:rPrChange>
              </w:rPr>
              <w:t>Return to CA</w:t>
            </w:r>
            <w:r w:rsidR="00390E5A" w:rsidRPr="00B0205A">
              <w:rPr>
                <w:rFonts w:ascii="Times New Roman" w:eastAsia="宋体" w:hAnsi="Times New Roman" w:cs="Times New Roman"/>
                <w:kern w:val="0"/>
                <w:szCs w:val="21"/>
                <w:rPrChange w:id="3492" w:author="raye" w:date="2018-08-10T12:30:00Z">
                  <w:rPr>
                    <w:rFonts w:ascii="Calibri" w:eastAsia="宋体" w:hAnsi="Calibri" w:cstheme="minorHAnsi"/>
                    <w:kern w:val="0"/>
                    <w:szCs w:val="21"/>
                  </w:rPr>
                </w:rPrChange>
              </w:rPr>
              <w:t>;</w:t>
            </w:r>
            <w:r w:rsidR="00222D8B" w:rsidRPr="00B0205A">
              <w:rPr>
                <w:rFonts w:ascii="Times New Roman" w:eastAsia="宋体" w:hAnsi="Times New Roman" w:cs="Times New Roman"/>
                <w:kern w:val="0"/>
                <w:szCs w:val="21"/>
                <w:rPrChange w:id="3493" w:author="raye" w:date="2018-08-10T12:30:00Z">
                  <w:rPr>
                    <w:rFonts w:ascii="Calibri" w:eastAsia="宋体" w:hAnsi="Calibri" w:cstheme="minorHAnsi"/>
                    <w:kern w:val="0"/>
                    <w:szCs w:val="21"/>
                  </w:rPr>
                </w:rPrChange>
              </w:rPr>
              <w:t xml:space="preserve"> Return to Compliance Analyst for #4 preparing</w:t>
            </w:r>
          </w:p>
        </w:tc>
        <w:tc>
          <w:tcPr>
            <w:tcW w:w="1588" w:type="dxa"/>
            <w:shd w:val="clear" w:color="auto" w:fill="auto"/>
            <w:vAlign w:val="center"/>
            <w:hideMark/>
          </w:tcPr>
          <w:p w14:paraId="517A3BE5" w14:textId="77777777" w:rsidR="00222D8B" w:rsidRPr="00B0205A" w:rsidRDefault="00222D8B" w:rsidP="001910E4">
            <w:pPr>
              <w:widowControl/>
              <w:jc w:val="left"/>
              <w:rPr>
                <w:rFonts w:ascii="Times New Roman" w:eastAsia="宋体" w:hAnsi="Times New Roman" w:cs="Times New Roman"/>
                <w:kern w:val="0"/>
                <w:szCs w:val="21"/>
                <w:rPrChange w:id="349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95" w:author="raye" w:date="2018-08-10T12:30:00Z">
                  <w:rPr>
                    <w:rFonts w:ascii="Calibri" w:eastAsia="宋体" w:hAnsi="Calibri" w:cstheme="minorHAnsi"/>
                    <w:kern w:val="0"/>
                    <w:szCs w:val="21"/>
                  </w:rPr>
                </w:rPrChange>
              </w:rPr>
              <w:t>Pending Compliance Analyst Review</w:t>
            </w:r>
          </w:p>
        </w:tc>
        <w:tc>
          <w:tcPr>
            <w:tcW w:w="1563" w:type="dxa"/>
            <w:shd w:val="clear" w:color="auto" w:fill="auto"/>
            <w:vAlign w:val="center"/>
            <w:hideMark/>
          </w:tcPr>
          <w:p w14:paraId="59589FA7" w14:textId="77777777" w:rsidR="00222D8B" w:rsidRPr="00B0205A" w:rsidRDefault="00222D8B" w:rsidP="001910E4">
            <w:pPr>
              <w:widowControl/>
              <w:jc w:val="left"/>
              <w:rPr>
                <w:rFonts w:ascii="Times New Roman" w:eastAsia="宋体" w:hAnsi="Times New Roman" w:cs="Times New Roman"/>
                <w:kern w:val="0"/>
                <w:szCs w:val="21"/>
                <w:rPrChange w:id="349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97" w:author="raye" w:date="2018-08-10T12:30:00Z">
                  <w:rPr>
                    <w:rFonts w:ascii="Calibri" w:eastAsia="宋体" w:hAnsi="Calibri" w:cstheme="minorHAnsi"/>
                    <w:kern w:val="0"/>
                    <w:szCs w:val="21"/>
                  </w:rPr>
                </w:rPrChange>
              </w:rPr>
              <w:t>Compliance Supervisor</w:t>
            </w:r>
          </w:p>
        </w:tc>
      </w:tr>
      <w:tr w:rsidR="00222D8B" w:rsidRPr="00B0205A" w14:paraId="0EFAC62D" w14:textId="77777777" w:rsidTr="00222D8B">
        <w:trPr>
          <w:trHeight w:val="570"/>
        </w:trPr>
        <w:tc>
          <w:tcPr>
            <w:tcW w:w="1100" w:type="dxa"/>
            <w:shd w:val="clear" w:color="auto" w:fill="auto"/>
            <w:vAlign w:val="center"/>
          </w:tcPr>
          <w:p w14:paraId="4C28E340" w14:textId="77777777" w:rsidR="00222D8B" w:rsidRPr="00B0205A" w:rsidDel="006A418C" w:rsidRDefault="00222D8B" w:rsidP="001910E4">
            <w:pPr>
              <w:widowControl/>
              <w:jc w:val="center"/>
              <w:rPr>
                <w:rFonts w:ascii="Times New Roman" w:eastAsia="宋体" w:hAnsi="Times New Roman" w:cs="Times New Roman"/>
                <w:kern w:val="0"/>
                <w:szCs w:val="21"/>
                <w:rPrChange w:id="349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499" w:author="raye" w:date="2018-08-10T12:30:00Z">
                  <w:rPr>
                    <w:rFonts w:ascii="Calibri" w:eastAsia="宋体" w:hAnsi="Calibri" w:cstheme="minorHAnsi"/>
                    <w:kern w:val="0"/>
                    <w:szCs w:val="21"/>
                  </w:rPr>
                </w:rPrChange>
              </w:rPr>
              <w:t>17</w:t>
            </w:r>
          </w:p>
        </w:tc>
        <w:tc>
          <w:tcPr>
            <w:tcW w:w="2098" w:type="dxa"/>
            <w:shd w:val="clear" w:color="auto" w:fill="auto"/>
            <w:vAlign w:val="center"/>
          </w:tcPr>
          <w:p w14:paraId="57A2F965" w14:textId="3C7CD6B4" w:rsidR="00222D8B" w:rsidRPr="00B0205A" w:rsidRDefault="00222D8B" w:rsidP="001910E4">
            <w:pPr>
              <w:widowControl/>
              <w:jc w:val="left"/>
              <w:rPr>
                <w:rFonts w:ascii="Times New Roman" w:eastAsia="宋体" w:hAnsi="Times New Roman" w:cs="Times New Roman"/>
                <w:kern w:val="0"/>
                <w:szCs w:val="21"/>
                <w:rPrChange w:id="350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01" w:author="raye" w:date="2018-08-10T12:30:00Z">
                  <w:rPr>
                    <w:rFonts w:ascii="Calibri" w:eastAsia="宋体" w:hAnsi="Calibri" w:cstheme="minorHAnsi"/>
                    <w:kern w:val="0"/>
                    <w:szCs w:val="21"/>
                  </w:rPr>
                </w:rPrChange>
              </w:rPr>
              <w:t>CASE</w:t>
            </w:r>
            <w:r w:rsidR="00390E5A" w:rsidRPr="00B0205A">
              <w:rPr>
                <w:rFonts w:ascii="Times New Roman" w:eastAsia="宋体" w:hAnsi="Times New Roman" w:cs="Times New Roman"/>
                <w:kern w:val="0"/>
                <w:szCs w:val="21"/>
                <w:rPrChange w:id="3502" w:author="raye" w:date="2018-08-10T12:30:00Z">
                  <w:rPr>
                    <w:rFonts w:ascii="Calibri" w:eastAsia="宋体" w:hAnsi="Calibri" w:cstheme="minorHAnsi"/>
                    <w:kern w:val="0"/>
                    <w:szCs w:val="21"/>
                  </w:rPr>
                </w:rPrChange>
              </w:rPr>
              <w:t xml:space="preserve"> review</w:t>
            </w:r>
          </w:p>
        </w:tc>
        <w:tc>
          <w:tcPr>
            <w:tcW w:w="1437" w:type="dxa"/>
            <w:shd w:val="clear" w:color="auto" w:fill="auto"/>
            <w:vAlign w:val="center"/>
          </w:tcPr>
          <w:p w14:paraId="22468E28" w14:textId="77777777" w:rsidR="00222D8B" w:rsidRPr="00B0205A" w:rsidRDefault="00222D8B" w:rsidP="001910E4">
            <w:pPr>
              <w:widowControl/>
              <w:jc w:val="left"/>
              <w:rPr>
                <w:rFonts w:ascii="Times New Roman" w:eastAsia="宋体" w:hAnsi="Times New Roman" w:cs="Times New Roman"/>
                <w:kern w:val="0"/>
                <w:szCs w:val="21"/>
                <w:rPrChange w:id="350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04" w:author="raye" w:date="2018-08-10T12:30:00Z">
                  <w:rPr>
                    <w:rFonts w:ascii="Calibri" w:eastAsia="宋体" w:hAnsi="Calibri" w:cstheme="minorHAnsi"/>
                    <w:kern w:val="0"/>
                    <w:szCs w:val="21"/>
                  </w:rPr>
                </w:rPrChange>
              </w:rPr>
              <w:t>Pending Compliance Analyst Review</w:t>
            </w:r>
          </w:p>
        </w:tc>
        <w:tc>
          <w:tcPr>
            <w:tcW w:w="1675" w:type="dxa"/>
            <w:shd w:val="clear" w:color="auto" w:fill="auto"/>
            <w:vAlign w:val="center"/>
          </w:tcPr>
          <w:p w14:paraId="07C84EAE" w14:textId="24C7AB7A" w:rsidR="00222D8B" w:rsidRPr="00B0205A" w:rsidRDefault="00920F85" w:rsidP="001910E4">
            <w:pPr>
              <w:widowControl/>
              <w:jc w:val="left"/>
              <w:rPr>
                <w:rFonts w:ascii="Times New Roman" w:eastAsia="宋体" w:hAnsi="Times New Roman" w:cs="Times New Roman"/>
                <w:kern w:val="0"/>
                <w:szCs w:val="21"/>
                <w:rPrChange w:id="3505"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506" w:author="raye" w:date="2018-08-10T12:30:00Z">
                  <w:rPr>
                    <w:rFonts w:eastAsia="等线" w:cstheme="minorHAnsi"/>
                    <w:kern w:val="0"/>
                    <w:szCs w:val="21"/>
                  </w:rPr>
                </w:rPrChange>
              </w:rPr>
              <w:t>On the list page click</w:t>
            </w:r>
            <w:r w:rsidRPr="00B0205A">
              <w:rPr>
                <w:rFonts w:ascii="Times New Roman" w:eastAsia="等线" w:hAnsi="Times New Roman" w:cs="Times New Roman"/>
                <w:kern w:val="0"/>
                <w:szCs w:val="21"/>
                <w:rPrChange w:id="3507"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508" w:author="raye" w:date="2018-08-10T12:30:00Z">
                  <w:rPr>
                    <w:rFonts w:ascii="Calibri" w:eastAsia="宋体" w:hAnsi="Calibri" w:cstheme="minorHAnsi"/>
                    <w:kern w:val="0"/>
                    <w:szCs w:val="21"/>
                  </w:rPr>
                </w:rPrChange>
              </w:rPr>
              <w:t>Check</w:t>
            </w:r>
            <w:r w:rsidR="00390E5A" w:rsidRPr="00B0205A">
              <w:rPr>
                <w:rFonts w:ascii="Times New Roman" w:eastAsia="宋体" w:hAnsi="Times New Roman" w:cs="Times New Roman"/>
                <w:kern w:val="0"/>
                <w:szCs w:val="21"/>
                <w:rPrChange w:id="3509" w:author="raye" w:date="2018-08-10T12:30:00Z">
                  <w:rPr>
                    <w:rFonts w:ascii="Calibri" w:eastAsia="宋体" w:hAnsi="Calibri" w:cstheme="minorHAnsi"/>
                    <w:kern w:val="0"/>
                    <w:szCs w:val="21"/>
                  </w:rPr>
                </w:rPrChange>
              </w:rPr>
              <w:t xml:space="preserve"> to enter into the detail page</w:t>
            </w:r>
          </w:p>
          <w:p w14:paraId="2A7F1AE4" w14:textId="77777777" w:rsidR="00222D8B" w:rsidRPr="00B0205A" w:rsidRDefault="00222D8B" w:rsidP="001910E4">
            <w:pPr>
              <w:widowControl/>
              <w:jc w:val="left"/>
              <w:rPr>
                <w:rFonts w:ascii="Times New Roman" w:eastAsia="宋体" w:hAnsi="Times New Roman" w:cs="Times New Roman"/>
                <w:kern w:val="0"/>
                <w:szCs w:val="21"/>
                <w:rPrChange w:id="3510" w:author="raye" w:date="2018-08-10T12:30:00Z">
                  <w:rPr>
                    <w:rFonts w:ascii="Calibri" w:eastAsia="宋体" w:hAnsi="Calibri" w:cstheme="minorHAnsi"/>
                    <w:kern w:val="0"/>
                    <w:szCs w:val="21"/>
                  </w:rPr>
                </w:rPrChange>
              </w:rPr>
            </w:pPr>
          </w:p>
        </w:tc>
        <w:tc>
          <w:tcPr>
            <w:tcW w:w="1588" w:type="dxa"/>
            <w:shd w:val="clear" w:color="auto" w:fill="auto"/>
            <w:vAlign w:val="center"/>
          </w:tcPr>
          <w:p w14:paraId="693760B6" w14:textId="77777777" w:rsidR="00222D8B" w:rsidRPr="00B0205A" w:rsidRDefault="00222D8B" w:rsidP="001910E4">
            <w:pPr>
              <w:widowControl/>
              <w:jc w:val="left"/>
              <w:rPr>
                <w:rFonts w:ascii="Times New Roman" w:eastAsia="宋体" w:hAnsi="Times New Roman" w:cs="Times New Roman"/>
                <w:kern w:val="0"/>
                <w:szCs w:val="21"/>
                <w:rPrChange w:id="351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12" w:author="raye" w:date="2018-08-10T12:30:00Z">
                  <w:rPr>
                    <w:rFonts w:ascii="Calibri" w:eastAsia="宋体" w:hAnsi="Calibri" w:cstheme="minorHAnsi"/>
                    <w:kern w:val="0"/>
                    <w:szCs w:val="21"/>
                  </w:rPr>
                </w:rPrChange>
              </w:rPr>
              <w:t>Under Compliance Analyst Review</w:t>
            </w:r>
          </w:p>
        </w:tc>
        <w:tc>
          <w:tcPr>
            <w:tcW w:w="1563" w:type="dxa"/>
            <w:shd w:val="clear" w:color="auto" w:fill="auto"/>
            <w:vAlign w:val="center"/>
          </w:tcPr>
          <w:p w14:paraId="0C8615B0" w14:textId="77777777" w:rsidR="00222D8B" w:rsidRPr="00B0205A" w:rsidRDefault="00222D8B" w:rsidP="001910E4">
            <w:pPr>
              <w:widowControl/>
              <w:jc w:val="left"/>
              <w:rPr>
                <w:rFonts w:ascii="Times New Roman" w:eastAsia="宋体" w:hAnsi="Times New Roman" w:cs="Times New Roman"/>
                <w:kern w:val="0"/>
                <w:szCs w:val="21"/>
                <w:rPrChange w:id="351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14" w:author="raye" w:date="2018-08-10T12:30:00Z">
                  <w:rPr>
                    <w:rFonts w:ascii="Calibri" w:eastAsia="宋体" w:hAnsi="Calibri" w:cstheme="minorHAnsi"/>
                    <w:kern w:val="0"/>
                    <w:szCs w:val="21"/>
                  </w:rPr>
                </w:rPrChange>
              </w:rPr>
              <w:t>Compliance Analyst</w:t>
            </w:r>
          </w:p>
        </w:tc>
      </w:tr>
      <w:tr w:rsidR="00222D8B" w:rsidRPr="00B0205A" w14:paraId="21FD1715" w14:textId="77777777" w:rsidTr="00222D8B">
        <w:trPr>
          <w:trHeight w:val="570"/>
        </w:trPr>
        <w:tc>
          <w:tcPr>
            <w:tcW w:w="1100" w:type="dxa"/>
            <w:shd w:val="clear" w:color="auto" w:fill="auto"/>
            <w:vAlign w:val="center"/>
            <w:hideMark/>
          </w:tcPr>
          <w:p w14:paraId="45915988" w14:textId="77777777" w:rsidR="00222D8B" w:rsidRPr="00B0205A" w:rsidRDefault="00222D8B" w:rsidP="001910E4">
            <w:pPr>
              <w:widowControl/>
              <w:jc w:val="center"/>
              <w:rPr>
                <w:rFonts w:ascii="Times New Roman" w:eastAsia="宋体" w:hAnsi="Times New Roman" w:cs="Times New Roman"/>
                <w:kern w:val="0"/>
                <w:szCs w:val="21"/>
                <w:rPrChange w:id="351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16" w:author="raye" w:date="2018-08-10T12:30:00Z">
                  <w:rPr>
                    <w:rFonts w:ascii="Calibri" w:eastAsia="宋体" w:hAnsi="Calibri" w:cstheme="minorHAnsi"/>
                    <w:kern w:val="0"/>
                    <w:szCs w:val="21"/>
                  </w:rPr>
                </w:rPrChange>
              </w:rPr>
              <w:t>18/</w:t>
            </w:r>
            <w:r w:rsidRPr="00B0205A">
              <w:rPr>
                <w:rFonts w:ascii="Times New Roman" w:eastAsia="宋体" w:hAnsi="Times New Roman" w:cs="Times New Roman"/>
                <w:kern w:val="0"/>
                <w:szCs w:val="21"/>
                <w:rPrChange w:id="3517" w:author="raye" w:date="2018-08-10T12:30:00Z">
                  <w:rPr>
                    <w:rFonts w:ascii="Calibri" w:eastAsia="宋体" w:hAnsi="Calibri" w:cstheme="minorHAnsi"/>
                    <w:kern w:val="0"/>
                    <w:szCs w:val="21"/>
                  </w:rPr>
                </w:rPrChange>
              </w:rPr>
              <w:br/>
              <w:t>16B/20</w:t>
            </w:r>
          </w:p>
        </w:tc>
        <w:tc>
          <w:tcPr>
            <w:tcW w:w="2098" w:type="dxa"/>
            <w:shd w:val="clear" w:color="auto" w:fill="auto"/>
            <w:vAlign w:val="center"/>
            <w:hideMark/>
          </w:tcPr>
          <w:p w14:paraId="74247E2F" w14:textId="20D37147" w:rsidR="00222D8B" w:rsidRPr="00B0205A" w:rsidRDefault="00222D8B" w:rsidP="001910E4">
            <w:pPr>
              <w:widowControl/>
              <w:jc w:val="left"/>
              <w:rPr>
                <w:rFonts w:ascii="Times New Roman" w:eastAsia="宋体" w:hAnsi="Times New Roman" w:cs="Times New Roman"/>
                <w:kern w:val="0"/>
                <w:szCs w:val="21"/>
                <w:rPrChange w:id="351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19" w:author="raye" w:date="2018-08-10T12:30:00Z">
                  <w:rPr>
                    <w:rFonts w:ascii="Calibri" w:eastAsia="宋体" w:hAnsi="Calibri" w:cstheme="minorHAnsi"/>
                    <w:kern w:val="0"/>
                    <w:szCs w:val="21"/>
                  </w:rPr>
                </w:rPrChange>
              </w:rPr>
              <w:t>Input #4 &amp;</w:t>
            </w:r>
            <w:r w:rsidR="00390E5A" w:rsidRPr="00B0205A">
              <w:rPr>
                <w:rFonts w:ascii="Times New Roman" w:eastAsia="宋体" w:hAnsi="Times New Roman" w:cs="Times New Roman"/>
                <w:kern w:val="0"/>
                <w:szCs w:val="21"/>
                <w:rPrChange w:id="3520" w:author="raye" w:date="2018-08-10T12:30:00Z">
                  <w:rPr>
                    <w:rFonts w:ascii="Calibri" w:eastAsia="宋体" w:hAnsi="Calibri" w:cstheme="minorHAnsi"/>
                    <w:kern w:val="0"/>
                    <w:szCs w:val="21"/>
                  </w:rPr>
                </w:rPrChange>
              </w:rPr>
              <w:t xml:space="preserve"> refer to Compliance Supervisor</w:t>
            </w:r>
          </w:p>
        </w:tc>
        <w:tc>
          <w:tcPr>
            <w:tcW w:w="1437" w:type="dxa"/>
            <w:shd w:val="clear" w:color="auto" w:fill="auto"/>
            <w:vAlign w:val="center"/>
            <w:hideMark/>
          </w:tcPr>
          <w:p w14:paraId="3709D1BA" w14:textId="77777777" w:rsidR="00222D8B" w:rsidRPr="00B0205A" w:rsidRDefault="00222D8B" w:rsidP="001910E4">
            <w:pPr>
              <w:widowControl/>
              <w:jc w:val="left"/>
              <w:rPr>
                <w:rFonts w:ascii="Times New Roman" w:eastAsia="宋体" w:hAnsi="Times New Roman" w:cs="Times New Roman"/>
                <w:kern w:val="0"/>
                <w:szCs w:val="21"/>
                <w:rPrChange w:id="352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22" w:author="raye" w:date="2018-08-10T12:30:00Z">
                  <w:rPr>
                    <w:rFonts w:ascii="Calibri" w:eastAsia="宋体" w:hAnsi="Calibri" w:cstheme="minorHAnsi"/>
                    <w:kern w:val="0"/>
                    <w:szCs w:val="21"/>
                  </w:rPr>
                </w:rPrChange>
              </w:rPr>
              <w:t>Under Compliance Analyst Review</w:t>
            </w:r>
          </w:p>
        </w:tc>
        <w:tc>
          <w:tcPr>
            <w:tcW w:w="1675" w:type="dxa"/>
            <w:shd w:val="clear" w:color="auto" w:fill="auto"/>
            <w:vAlign w:val="center"/>
            <w:hideMark/>
          </w:tcPr>
          <w:p w14:paraId="0EBFA1C4" w14:textId="604982BD" w:rsidR="00222D8B" w:rsidRPr="00B0205A" w:rsidRDefault="00920F85" w:rsidP="00390E5A">
            <w:pPr>
              <w:widowControl/>
              <w:jc w:val="left"/>
              <w:rPr>
                <w:rFonts w:ascii="Times New Roman" w:eastAsia="宋体" w:hAnsi="Times New Roman" w:cs="Times New Roman"/>
                <w:kern w:val="0"/>
                <w:szCs w:val="21"/>
                <w:rPrChange w:id="3523"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524" w:author="raye" w:date="2018-08-10T12:30:00Z">
                  <w:rPr>
                    <w:rFonts w:eastAsia="等线" w:cstheme="minorHAnsi"/>
                    <w:kern w:val="0"/>
                    <w:szCs w:val="21"/>
                  </w:rPr>
                </w:rPrChange>
              </w:rPr>
              <w:t>On the details page click</w:t>
            </w:r>
            <w:r w:rsidRPr="00B0205A">
              <w:rPr>
                <w:rFonts w:ascii="Times New Roman" w:eastAsia="等线" w:hAnsi="Times New Roman" w:cs="Times New Roman"/>
                <w:kern w:val="0"/>
                <w:szCs w:val="21"/>
                <w:rPrChange w:id="3525"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526" w:author="raye" w:date="2018-08-10T12:30:00Z">
                  <w:rPr>
                    <w:rFonts w:ascii="Calibri" w:eastAsia="宋体" w:hAnsi="Calibri" w:cstheme="minorHAnsi"/>
                    <w:kern w:val="0"/>
                    <w:szCs w:val="21"/>
                  </w:rPr>
                </w:rPrChange>
              </w:rPr>
              <w:t>Refer to CS</w:t>
            </w:r>
          </w:p>
        </w:tc>
        <w:tc>
          <w:tcPr>
            <w:tcW w:w="1588" w:type="dxa"/>
            <w:shd w:val="clear" w:color="auto" w:fill="auto"/>
            <w:vAlign w:val="center"/>
            <w:hideMark/>
          </w:tcPr>
          <w:p w14:paraId="68ADA3D5" w14:textId="77777777" w:rsidR="00222D8B" w:rsidRPr="00B0205A" w:rsidRDefault="00222D8B" w:rsidP="001910E4">
            <w:pPr>
              <w:widowControl/>
              <w:jc w:val="left"/>
              <w:rPr>
                <w:rFonts w:ascii="Times New Roman" w:eastAsia="宋体" w:hAnsi="Times New Roman" w:cs="Times New Roman"/>
                <w:kern w:val="0"/>
                <w:szCs w:val="21"/>
                <w:rPrChange w:id="352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28" w:author="raye" w:date="2018-08-10T12:30:00Z">
                  <w:rPr>
                    <w:rFonts w:ascii="Calibri" w:eastAsia="宋体" w:hAnsi="Calibri" w:cstheme="minorHAnsi"/>
                    <w:kern w:val="0"/>
                    <w:szCs w:val="21"/>
                  </w:rPr>
                </w:rPrChange>
              </w:rPr>
              <w:t>Pending Compliance Supervisor Review</w:t>
            </w:r>
          </w:p>
        </w:tc>
        <w:tc>
          <w:tcPr>
            <w:tcW w:w="1563" w:type="dxa"/>
            <w:shd w:val="clear" w:color="auto" w:fill="auto"/>
            <w:vAlign w:val="center"/>
            <w:hideMark/>
          </w:tcPr>
          <w:p w14:paraId="68731518" w14:textId="77777777" w:rsidR="00222D8B" w:rsidRPr="00B0205A" w:rsidRDefault="00222D8B" w:rsidP="001910E4">
            <w:pPr>
              <w:widowControl/>
              <w:jc w:val="left"/>
              <w:rPr>
                <w:rFonts w:ascii="Times New Roman" w:eastAsia="宋体" w:hAnsi="Times New Roman" w:cs="Times New Roman"/>
                <w:kern w:val="0"/>
                <w:szCs w:val="21"/>
                <w:rPrChange w:id="352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30" w:author="raye" w:date="2018-08-10T12:30:00Z">
                  <w:rPr>
                    <w:rFonts w:ascii="Calibri" w:eastAsia="宋体" w:hAnsi="Calibri" w:cstheme="minorHAnsi"/>
                    <w:kern w:val="0"/>
                    <w:szCs w:val="21"/>
                  </w:rPr>
                </w:rPrChange>
              </w:rPr>
              <w:t>Compliance Analyst</w:t>
            </w:r>
          </w:p>
        </w:tc>
      </w:tr>
      <w:tr w:rsidR="00222D8B" w:rsidRPr="00B0205A" w14:paraId="741AC139" w14:textId="77777777" w:rsidTr="00222D8B">
        <w:trPr>
          <w:trHeight w:val="570"/>
        </w:trPr>
        <w:tc>
          <w:tcPr>
            <w:tcW w:w="1100" w:type="dxa"/>
            <w:shd w:val="clear" w:color="auto" w:fill="auto"/>
            <w:vAlign w:val="center"/>
          </w:tcPr>
          <w:p w14:paraId="056B408C" w14:textId="77777777" w:rsidR="00222D8B" w:rsidRPr="00B0205A" w:rsidDel="006A418C" w:rsidRDefault="00222D8B" w:rsidP="001910E4">
            <w:pPr>
              <w:widowControl/>
              <w:jc w:val="center"/>
              <w:rPr>
                <w:rFonts w:ascii="Times New Roman" w:eastAsia="宋体" w:hAnsi="Times New Roman" w:cs="Times New Roman"/>
                <w:kern w:val="0"/>
                <w:szCs w:val="21"/>
                <w:rPrChange w:id="353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32" w:author="raye" w:date="2018-08-10T12:30:00Z">
                  <w:rPr>
                    <w:rFonts w:ascii="Calibri" w:eastAsia="宋体" w:hAnsi="Calibri" w:cstheme="minorHAnsi"/>
                    <w:kern w:val="0"/>
                    <w:szCs w:val="21"/>
                  </w:rPr>
                </w:rPrChange>
              </w:rPr>
              <w:t>19</w:t>
            </w:r>
          </w:p>
        </w:tc>
        <w:tc>
          <w:tcPr>
            <w:tcW w:w="2098" w:type="dxa"/>
            <w:shd w:val="clear" w:color="auto" w:fill="auto"/>
            <w:vAlign w:val="center"/>
          </w:tcPr>
          <w:p w14:paraId="7E97EC02" w14:textId="193707F1" w:rsidR="00222D8B" w:rsidRPr="00B0205A" w:rsidRDefault="00222D8B" w:rsidP="001910E4">
            <w:pPr>
              <w:widowControl/>
              <w:jc w:val="left"/>
              <w:rPr>
                <w:rFonts w:ascii="Times New Roman" w:eastAsia="宋体" w:hAnsi="Times New Roman" w:cs="Times New Roman"/>
                <w:kern w:val="0"/>
                <w:szCs w:val="21"/>
                <w:rPrChange w:id="353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34" w:author="raye" w:date="2018-08-10T12:30:00Z">
                  <w:rPr>
                    <w:rFonts w:ascii="Calibri" w:eastAsia="宋体" w:hAnsi="Calibri" w:cstheme="minorHAnsi"/>
                    <w:kern w:val="0"/>
                    <w:szCs w:val="21"/>
                  </w:rPr>
                </w:rPrChange>
              </w:rPr>
              <w:t>C</w:t>
            </w:r>
            <w:r w:rsidR="00390E5A" w:rsidRPr="00B0205A">
              <w:rPr>
                <w:rFonts w:ascii="Times New Roman" w:eastAsia="宋体" w:hAnsi="Times New Roman" w:cs="Times New Roman"/>
                <w:kern w:val="0"/>
                <w:szCs w:val="21"/>
                <w:rPrChange w:id="3535" w:author="raye" w:date="2018-08-10T12:30:00Z">
                  <w:rPr>
                    <w:rFonts w:ascii="Calibri" w:eastAsia="宋体" w:hAnsi="Calibri" w:cstheme="minorHAnsi"/>
                    <w:kern w:val="0"/>
                    <w:szCs w:val="21"/>
                  </w:rPr>
                </w:rPrChange>
              </w:rPr>
              <w:t>S reviews</w:t>
            </w:r>
          </w:p>
        </w:tc>
        <w:tc>
          <w:tcPr>
            <w:tcW w:w="1437" w:type="dxa"/>
            <w:shd w:val="clear" w:color="auto" w:fill="auto"/>
            <w:vAlign w:val="center"/>
          </w:tcPr>
          <w:p w14:paraId="25460EED" w14:textId="77777777" w:rsidR="00222D8B" w:rsidRPr="00B0205A" w:rsidRDefault="00222D8B" w:rsidP="001910E4">
            <w:pPr>
              <w:widowControl/>
              <w:jc w:val="left"/>
              <w:rPr>
                <w:rFonts w:ascii="Times New Roman" w:eastAsia="宋体" w:hAnsi="Times New Roman" w:cs="Times New Roman"/>
                <w:kern w:val="0"/>
                <w:szCs w:val="21"/>
                <w:rPrChange w:id="353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37" w:author="raye" w:date="2018-08-10T12:30:00Z">
                  <w:rPr>
                    <w:rFonts w:ascii="Calibri" w:eastAsia="宋体" w:hAnsi="Calibri" w:cstheme="minorHAnsi"/>
                    <w:kern w:val="0"/>
                    <w:szCs w:val="21"/>
                  </w:rPr>
                </w:rPrChange>
              </w:rPr>
              <w:t>Pending Compliance Supervisor Review</w:t>
            </w:r>
          </w:p>
        </w:tc>
        <w:tc>
          <w:tcPr>
            <w:tcW w:w="1675" w:type="dxa"/>
            <w:shd w:val="clear" w:color="auto" w:fill="auto"/>
            <w:vAlign w:val="center"/>
          </w:tcPr>
          <w:p w14:paraId="13FF3CDE" w14:textId="6CC54DB2" w:rsidR="00222D8B" w:rsidRPr="00B0205A" w:rsidRDefault="00920F85" w:rsidP="00920F85">
            <w:pPr>
              <w:widowControl/>
              <w:jc w:val="left"/>
              <w:rPr>
                <w:rFonts w:ascii="Times New Roman" w:eastAsia="宋体" w:hAnsi="Times New Roman" w:cs="Times New Roman"/>
                <w:kern w:val="0"/>
                <w:szCs w:val="21"/>
                <w:rPrChange w:id="3538"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539" w:author="raye" w:date="2018-08-10T12:30:00Z">
                  <w:rPr>
                    <w:rFonts w:eastAsia="等线" w:cstheme="minorHAnsi"/>
                    <w:kern w:val="0"/>
                    <w:szCs w:val="21"/>
                  </w:rPr>
                </w:rPrChange>
              </w:rPr>
              <w:t>On the list page click</w:t>
            </w:r>
            <w:r w:rsidRPr="00B0205A">
              <w:rPr>
                <w:rFonts w:ascii="Times New Roman" w:eastAsia="等线" w:hAnsi="Times New Roman" w:cs="Times New Roman"/>
                <w:kern w:val="0"/>
                <w:szCs w:val="21"/>
                <w:rPrChange w:id="3540"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541" w:author="raye" w:date="2018-08-10T12:30:00Z">
                  <w:rPr>
                    <w:rFonts w:ascii="Calibri" w:eastAsia="宋体" w:hAnsi="Calibri" w:cstheme="minorHAnsi"/>
                    <w:kern w:val="0"/>
                    <w:szCs w:val="21"/>
                  </w:rPr>
                </w:rPrChange>
              </w:rPr>
              <w:t>Check</w:t>
            </w:r>
            <w:r w:rsidR="00390E5A" w:rsidRPr="00B0205A">
              <w:rPr>
                <w:rFonts w:ascii="Times New Roman" w:eastAsia="宋体" w:hAnsi="Times New Roman" w:cs="Times New Roman"/>
                <w:kern w:val="0"/>
                <w:szCs w:val="21"/>
                <w:rPrChange w:id="3542" w:author="raye" w:date="2018-08-10T12:30:00Z">
                  <w:rPr>
                    <w:rFonts w:ascii="Calibri" w:eastAsia="宋体" w:hAnsi="Calibri" w:cstheme="minorHAnsi"/>
                    <w:kern w:val="0"/>
                    <w:szCs w:val="21"/>
                  </w:rPr>
                </w:rPrChange>
              </w:rPr>
              <w:t xml:space="preserve"> to enter into details page </w:t>
            </w:r>
          </w:p>
        </w:tc>
        <w:tc>
          <w:tcPr>
            <w:tcW w:w="1588" w:type="dxa"/>
            <w:shd w:val="clear" w:color="auto" w:fill="auto"/>
            <w:vAlign w:val="center"/>
          </w:tcPr>
          <w:p w14:paraId="41CED25C" w14:textId="77777777" w:rsidR="00222D8B" w:rsidRPr="00B0205A" w:rsidRDefault="00222D8B" w:rsidP="001910E4">
            <w:pPr>
              <w:widowControl/>
              <w:jc w:val="left"/>
              <w:rPr>
                <w:rFonts w:ascii="Times New Roman" w:eastAsia="宋体" w:hAnsi="Times New Roman" w:cs="Times New Roman"/>
                <w:kern w:val="0"/>
                <w:szCs w:val="21"/>
                <w:rPrChange w:id="354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44" w:author="raye" w:date="2018-08-10T12:30:00Z">
                  <w:rPr>
                    <w:rFonts w:ascii="Calibri" w:eastAsia="宋体" w:hAnsi="Calibri" w:cstheme="minorHAnsi"/>
                    <w:kern w:val="0"/>
                    <w:szCs w:val="21"/>
                  </w:rPr>
                </w:rPrChange>
              </w:rPr>
              <w:t>Under Compliance Supervisor Review</w:t>
            </w:r>
          </w:p>
        </w:tc>
        <w:tc>
          <w:tcPr>
            <w:tcW w:w="1563" w:type="dxa"/>
            <w:shd w:val="clear" w:color="auto" w:fill="auto"/>
            <w:vAlign w:val="center"/>
          </w:tcPr>
          <w:p w14:paraId="3668F8BA" w14:textId="77777777" w:rsidR="00222D8B" w:rsidRPr="00B0205A" w:rsidRDefault="00222D8B" w:rsidP="001910E4">
            <w:pPr>
              <w:widowControl/>
              <w:jc w:val="left"/>
              <w:rPr>
                <w:rFonts w:ascii="Times New Roman" w:eastAsia="宋体" w:hAnsi="Times New Roman" w:cs="Times New Roman"/>
                <w:kern w:val="0"/>
                <w:szCs w:val="21"/>
                <w:rPrChange w:id="354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46" w:author="raye" w:date="2018-08-10T12:30:00Z">
                  <w:rPr>
                    <w:rFonts w:ascii="Calibri" w:eastAsia="宋体" w:hAnsi="Calibri" w:cstheme="minorHAnsi"/>
                    <w:kern w:val="0"/>
                    <w:szCs w:val="21"/>
                  </w:rPr>
                </w:rPrChange>
              </w:rPr>
              <w:t>Compliance Supervisor</w:t>
            </w:r>
          </w:p>
        </w:tc>
      </w:tr>
      <w:tr w:rsidR="00222D8B" w:rsidRPr="00B0205A" w14:paraId="67D56084" w14:textId="77777777" w:rsidTr="00222D8B">
        <w:trPr>
          <w:trHeight w:val="570"/>
        </w:trPr>
        <w:tc>
          <w:tcPr>
            <w:tcW w:w="1100" w:type="dxa"/>
            <w:shd w:val="clear" w:color="auto" w:fill="auto"/>
            <w:vAlign w:val="center"/>
            <w:hideMark/>
          </w:tcPr>
          <w:p w14:paraId="417396C0" w14:textId="77777777" w:rsidR="00222D8B" w:rsidRPr="00B0205A" w:rsidRDefault="00222D8B" w:rsidP="001910E4">
            <w:pPr>
              <w:widowControl/>
              <w:jc w:val="center"/>
              <w:rPr>
                <w:rFonts w:ascii="Times New Roman" w:eastAsia="宋体" w:hAnsi="Times New Roman" w:cs="Times New Roman"/>
                <w:kern w:val="0"/>
                <w:szCs w:val="21"/>
                <w:rPrChange w:id="354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48" w:author="raye" w:date="2018-08-10T12:30:00Z">
                  <w:rPr>
                    <w:rFonts w:ascii="Calibri" w:eastAsia="宋体" w:hAnsi="Calibri" w:cstheme="minorHAnsi"/>
                    <w:kern w:val="0"/>
                    <w:szCs w:val="21"/>
                  </w:rPr>
                </w:rPrChange>
              </w:rPr>
              <w:t>20</w:t>
            </w:r>
          </w:p>
        </w:tc>
        <w:tc>
          <w:tcPr>
            <w:tcW w:w="2098" w:type="dxa"/>
            <w:shd w:val="clear" w:color="auto" w:fill="auto"/>
            <w:vAlign w:val="center"/>
            <w:hideMark/>
          </w:tcPr>
          <w:p w14:paraId="0A6B2516" w14:textId="63C38AE6" w:rsidR="00222D8B" w:rsidRPr="00B0205A" w:rsidRDefault="00222D8B" w:rsidP="001910E4">
            <w:pPr>
              <w:widowControl/>
              <w:jc w:val="left"/>
              <w:rPr>
                <w:rFonts w:ascii="Times New Roman" w:eastAsia="宋体" w:hAnsi="Times New Roman" w:cs="Times New Roman"/>
                <w:kern w:val="0"/>
                <w:szCs w:val="21"/>
                <w:rPrChange w:id="354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50" w:author="raye" w:date="2018-08-10T12:30:00Z">
                  <w:rPr>
                    <w:rFonts w:ascii="Calibri" w:eastAsia="宋体" w:hAnsi="Calibri" w:cstheme="minorHAnsi"/>
                    <w:kern w:val="0"/>
                    <w:szCs w:val="21"/>
                  </w:rPr>
                </w:rPrChange>
              </w:rPr>
              <w:t>BSA (Input #4 &amp; refer to BSA Officer)</w:t>
            </w:r>
          </w:p>
        </w:tc>
        <w:tc>
          <w:tcPr>
            <w:tcW w:w="1437" w:type="dxa"/>
            <w:shd w:val="clear" w:color="auto" w:fill="auto"/>
            <w:vAlign w:val="center"/>
            <w:hideMark/>
          </w:tcPr>
          <w:p w14:paraId="4B7A6E98" w14:textId="77777777" w:rsidR="00222D8B" w:rsidRPr="00B0205A" w:rsidRDefault="00222D8B" w:rsidP="001910E4">
            <w:pPr>
              <w:widowControl/>
              <w:jc w:val="left"/>
              <w:rPr>
                <w:rFonts w:ascii="Times New Roman" w:eastAsia="宋体" w:hAnsi="Times New Roman" w:cs="Times New Roman"/>
                <w:kern w:val="0"/>
                <w:szCs w:val="21"/>
                <w:rPrChange w:id="355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52" w:author="raye" w:date="2018-08-10T12:30:00Z">
                  <w:rPr>
                    <w:rFonts w:ascii="Calibri" w:eastAsia="宋体" w:hAnsi="Calibri" w:cstheme="minorHAnsi"/>
                    <w:kern w:val="0"/>
                    <w:szCs w:val="21"/>
                  </w:rPr>
                </w:rPrChange>
              </w:rPr>
              <w:t>Under Compliance Supervisor Review</w:t>
            </w:r>
          </w:p>
        </w:tc>
        <w:tc>
          <w:tcPr>
            <w:tcW w:w="1675" w:type="dxa"/>
            <w:shd w:val="clear" w:color="auto" w:fill="auto"/>
            <w:vAlign w:val="center"/>
            <w:hideMark/>
          </w:tcPr>
          <w:p w14:paraId="32F1A080" w14:textId="0A3FBD8C" w:rsidR="00222D8B" w:rsidRPr="00B0205A" w:rsidRDefault="00920F85" w:rsidP="00920F85">
            <w:pPr>
              <w:widowControl/>
              <w:jc w:val="left"/>
              <w:rPr>
                <w:rFonts w:ascii="Times New Roman" w:eastAsia="宋体" w:hAnsi="Times New Roman" w:cs="Times New Roman"/>
                <w:kern w:val="0"/>
                <w:szCs w:val="21"/>
                <w:rPrChange w:id="3553"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554" w:author="raye" w:date="2018-08-10T12:30:00Z">
                  <w:rPr>
                    <w:rFonts w:eastAsia="等线" w:cstheme="minorHAnsi"/>
                    <w:kern w:val="0"/>
                    <w:szCs w:val="21"/>
                  </w:rPr>
                </w:rPrChange>
              </w:rPr>
              <w:t>On the details page click</w:t>
            </w:r>
            <w:r w:rsidRPr="00B0205A">
              <w:rPr>
                <w:rFonts w:ascii="Times New Roman" w:eastAsia="等线" w:hAnsi="Times New Roman" w:cs="Times New Roman"/>
                <w:kern w:val="0"/>
                <w:szCs w:val="21"/>
                <w:rPrChange w:id="3555"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556" w:author="raye" w:date="2018-08-10T12:30:00Z">
                  <w:rPr>
                    <w:rFonts w:ascii="Calibri" w:eastAsia="宋体" w:hAnsi="Calibri" w:cstheme="minorHAnsi"/>
                    <w:kern w:val="0"/>
                    <w:szCs w:val="21"/>
                  </w:rPr>
                </w:rPrChange>
              </w:rPr>
              <w:t>Refer to BSA</w:t>
            </w:r>
          </w:p>
        </w:tc>
        <w:tc>
          <w:tcPr>
            <w:tcW w:w="1588" w:type="dxa"/>
            <w:shd w:val="clear" w:color="auto" w:fill="auto"/>
            <w:vAlign w:val="center"/>
            <w:hideMark/>
          </w:tcPr>
          <w:p w14:paraId="7AA71BD3" w14:textId="77777777" w:rsidR="00222D8B" w:rsidRPr="00B0205A" w:rsidRDefault="00222D8B" w:rsidP="001910E4">
            <w:pPr>
              <w:widowControl/>
              <w:jc w:val="left"/>
              <w:rPr>
                <w:rFonts w:ascii="Times New Roman" w:eastAsia="宋体" w:hAnsi="Times New Roman" w:cs="Times New Roman"/>
                <w:kern w:val="0"/>
                <w:szCs w:val="21"/>
                <w:rPrChange w:id="355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58" w:author="raye" w:date="2018-08-10T12:30:00Z">
                  <w:rPr>
                    <w:rFonts w:ascii="Calibri" w:eastAsia="宋体" w:hAnsi="Calibri" w:cstheme="minorHAnsi"/>
                    <w:kern w:val="0"/>
                    <w:szCs w:val="21"/>
                  </w:rPr>
                </w:rPrChange>
              </w:rPr>
              <w:t>Pending BSA Officer Review</w:t>
            </w:r>
          </w:p>
        </w:tc>
        <w:tc>
          <w:tcPr>
            <w:tcW w:w="1563" w:type="dxa"/>
            <w:shd w:val="clear" w:color="auto" w:fill="auto"/>
            <w:vAlign w:val="center"/>
            <w:hideMark/>
          </w:tcPr>
          <w:p w14:paraId="77E358DF" w14:textId="77777777" w:rsidR="00222D8B" w:rsidRPr="00B0205A" w:rsidRDefault="00222D8B" w:rsidP="001910E4">
            <w:pPr>
              <w:widowControl/>
              <w:jc w:val="left"/>
              <w:rPr>
                <w:rFonts w:ascii="Times New Roman" w:eastAsia="宋体" w:hAnsi="Times New Roman" w:cs="Times New Roman"/>
                <w:kern w:val="0"/>
                <w:szCs w:val="21"/>
                <w:rPrChange w:id="355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60" w:author="raye" w:date="2018-08-10T12:30:00Z">
                  <w:rPr>
                    <w:rFonts w:ascii="Calibri" w:eastAsia="宋体" w:hAnsi="Calibri" w:cstheme="minorHAnsi"/>
                    <w:kern w:val="0"/>
                    <w:szCs w:val="21"/>
                  </w:rPr>
                </w:rPrChange>
              </w:rPr>
              <w:t>Compliance Supervisor</w:t>
            </w:r>
          </w:p>
        </w:tc>
      </w:tr>
      <w:tr w:rsidR="00222D8B" w:rsidRPr="00B0205A" w14:paraId="400D1F54" w14:textId="77777777" w:rsidTr="00222D8B">
        <w:trPr>
          <w:trHeight w:val="570"/>
        </w:trPr>
        <w:tc>
          <w:tcPr>
            <w:tcW w:w="1100" w:type="dxa"/>
            <w:shd w:val="clear" w:color="auto" w:fill="auto"/>
            <w:vAlign w:val="center"/>
          </w:tcPr>
          <w:p w14:paraId="7FE48B61" w14:textId="77777777" w:rsidR="00222D8B" w:rsidRPr="00B0205A" w:rsidDel="006A418C" w:rsidRDefault="00222D8B" w:rsidP="001910E4">
            <w:pPr>
              <w:widowControl/>
              <w:jc w:val="center"/>
              <w:rPr>
                <w:rFonts w:ascii="Times New Roman" w:eastAsia="宋体" w:hAnsi="Times New Roman" w:cs="Times New Roman"/>
                <w:kern w:val="0"/>
                <w:szCs w:val="21"/>
                <w:rPrChange w:id="356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62" w:author="raye" w:date="2018-08-10T12:30:00Z">
                  <w:rPr>
                    <w:rFonts w:ascii="Calibri" w:eastAsia="宋体" w:hAnsi="Calibri" w:cstheme="minorHAnsi"/>
                    <w:kern w:val="0"/>
                    <w:szCs w:val="21"/>
                  </w:rPr>
                </w:rPrChange>
              </w:rPr>
              <w:t>21</w:t>
            </w:r>
          </w:p>
        </w:tc>
        <w:tc>
          <w:tcPr>
            <w:tcW w:w="2098" w:type="dxa"/>
            <w:shd w:val="clear" w:color="auto" w:fill="auto"/>
            <w:vAlign w:val="center"/>
          </w:tcPr>
          <w:p w14:paraId="7DC409DC" w14:textId="3E2C6F56" w:rsidR="00222D8B" w:rsidRPr="00B0205A" w:rsidRDefault="00222D8B" w:rsidP="00802D47">
            <w:pPr>
              <w:widowControl/>
              <w:jc w:val="left"/>
              <w:rPr>
                <w:rFonts w:ascii="Times New Roman" w:eastAsia="宋体" w:hAnsi="Times New Roman" w:cs="Times New Roman"/>
                <w:kern w:val="0"/>
                <w:szCs w:val="21"/>
                <w:rPrChange w:id="356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64" w:author="raye" w:date="2018-08-10T12:30:00Z">
                  <w:rPr>
                    <w:rFonts w:ascii="Calibri" w:eastAsia="宋体" w:hAnsi="Calibri" w:cstheme="minorHAnsi"/>
                    <w:kern w:val="0"/>
                    <w:szCs w:val="21"/>
                  </w:rPr>
                </w:rPrChange>
              </w:rPr>
              <w:t>BSA</w:t>
            </w:r>
            <w:r w:rsidR="00802D47" w:rsidRPr="00B0205A">
              <w:rPr>
                <w:rFonts w:ascii="Times New Roman" w:eastAsia="宋体" w:hAnsi="Times New Roman" w:cs="Times New Roman"/>
                <w:kern w:val="0"/>
                <w:szCs w:val="21"/>
                <w:rPrChange w:id="3565" w:author="raye" w:date="2018-08-10T12:30:00Z">
                  <w:rPr>
                    <w:rFonts w:ascii="Calibri" w:eastAsia="宋体" w:hAnsi="Calibri" w:cstheme="minorHAnsi"/>
                    <w:kern w:val="0"/>
                    <w:szCs w:val="21"/>
                  </w:rPr>
                </w:rPrChange>
              </w:rPr>
              <w:t xml:space="preserve"> reviews</w:t>
            </w:r>
          </w:p>
        </w:tc>
        <w:tc>
          <w:tcPr>
            <w:tcW w:w="1437" w:type="dxa"/>
            <w:shd w:val="clear" w:color="auto" w:fill="auto"/>
            <w:vAlign w:val="center"/>
          </w:tcPr>
          <w:p w14:paraId="64BB466A" w14:textId="77777777" w:rsidR="00222D8B" w:rsidRPr="00B0205A" w:rsidRDefault="00222D8B" w:rsidP="001910E4">
            <w:pPr>
              <w:widowControl/>
              <w:jc w:val="left"/>
              <w:rPr>
                <w:rFonts w:ascii="Times New Roman" w:eastAsia="宋体" w:hAnsi="Times New Roman" w:cs="Times New Roman"/>
                <w:kern w:val="0"/>
                <w:szCs w:val="21"/>
                <w:rPrChange w:id="356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67" w:author="raye" w:date="2018-08-10T12:30:00Z">
                  <w:rPr>
                    <w:rFonts w:ascii="Calibri" w:eastAsia="宋体" w:hAnsi="Calibri" w:cstheme="minorHAnsi"/>
                    <w:kern w:val="0"/>
                    <w:szCs w:val="21"/>
                  </w:rPr>
                </w:rPrChange>
              </w:rPr>
              <w:t>Pending BSA Officer Review</w:t>
            </w:r>
          </w:p>
        </w:tc>
        <w:tc>
          <w:tcPr>
            <w:tcW w:w="1675" w:type="dxa"/>
            <w:shd w:val="clear" w:color="auto" w:fill="auto"/>
            <w:vAlign w:val="center"/>
          </w:tcPr>
          <w:p w14:paraId="7F893655" w14:textId="2F107ED6" w:rsidR="00222D8B" w:rsidRPr="00B0205A" w:rsidRDefault="00920F85" w:rsidP="001910E4">
            <w:pPr>
              <w:widowControl/>
              <w:jc w:val="left"/>
              <w:rPr>
                <w:rFonts w:ascii="Times New Roman" w:eastAsia="宋体" w:hAnsi="Times New Roman" w:cs="Times New Roman"/>
                <w:kern w:val="0"/>
                <w:szCs w:val="21"/>
                <w:rPrChange w:id="3568"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569" w:author="raye" w:date="2018-08-10T12:30:00Z">
                  <w:rPr>
                    <w:rFonts w:eastAsia="等线" w:cstheme="minorHAnsi"/>
                    <w:kern w:val="0"/>
                    <w:szCs w:val="21"/>
                  </w:rPr>
                </w:rPrChange>
              </w:rPr>
              <w:t>On the details page click</w:t>
            </w:r>
            <w:r w:rsidRPr="00B0205A">
              <w:rPr>
                <w:rFonts w:ascii="Times New Roman" w:eastAsia="等线" w:hAnsi="Times New Roman" w:cs="Times New Roman"/>
                <w:kern w:val="0"/>
                <w:szCs w:val="21"/>
                <w:rPrChange w:id="3570"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571" w:author="raye" w:date="2018-08-10T12:30:00Z">
                  <w:rPr>
                    <w:rFonts w:ascii="Calibri" w:eastAsia="宋体" w:hAnsi="Calibri" w:cstheme="minorHAnsi"/>
                    <w:kern w:val="0"/>
                    <w:szCs w:val="21"/>
                  </w:rPr>
                </w:rPrChange>
              </w:rPr>
              <w:t>Check</w:t>
            </w:r>
            <w:r w:rsidR="00802D47" w:rsidRPr="00B0205A">
              <w:rPr>
                <w:rFonts w:ascii="Times New Roman" w:eastAsia="宋体" w:hAnsi="Times New Roman" w:cs="Times New Roman"/>
                <w:kern w:val="0"/>
                <w:szCs w:val="21"/>
                <w:rPrChange w:id="3572" w:author="raye" w:date="2018-08-10T12:30:00Z">
                  <w:rPr>
                    <w:rFonts w:ascii="Calibri" w:eastAsia="宋体" w:hAnsi="Calibri" w:cstheme="minorHAnsi"/>
                    <w:kern w:val="0"/>
                    <w:szCs w:val="21"/>
                  </w:rPr>
                </w:rPrChange>
              </w:rPr>
              <w:t xml:space="preserve"> to enter into </w:t>
            </w:r>
            <w:r w:rsidR="00802D47" w:rsidRPr="00B0205A">
              <w:rPr>
                <w:rFonts w:ascii="Times New Roman" w:eastAsia="宋体" w:hAnsi="Times New Roman" w:cs="Times New Roman"/>
                <w:kern w:val="0"/>
                <w:szCs w:val="21"/>
                <w:rPrChange w:id="3573" w:author="raye" w:date="2018-08-10T12:30:00Z">
                  <w:rPr>
                    <w:rFonts w:ascii="Calibri" w:eastAsia="宋体" w:hAnsi="Calibri" w:cstheme="minorHAnsi"/>
                    <w:kern w:val="0"/>
                    <w:szCs w:val="21"/>
                  </w:rPr>
                </w:rPrChange>
              </w:rPr>
              <w:lastRenderedPageBreak/>
              <w:t>details page</w:t>
            </w:r>
          </w:p>
          <w:p w14:paraId="4DF65550" w14:textId="77777777" w:rsidR="00222D8B" w:rsidRPr="00B0205A" w:rsidRDefault="00222D8B" w:rsidP="001910E4">
            <w:pPr>
              <w:widowControl/>
              <w:jc w:val="left"/>
              <w:rPr>
                <w:rFonts w:ascii="Times New Roman" w:eastAsia="宋体" w:hAnsi="Times New Roman" w:cs="Times New Roman"/>
                <w:kern w:val="0"/>
                <w:szCs w:val="21"/>
                <w:rPrChange w:id="3574" w:author="raye" w:date="2018-08-10T12:30:00Z">
                  <w:rPr>
                    <w:rFonts w:ascii="Calibri" w:eastAsia="宋体" w:hAnsi="Calibri" w:cstheme="minorHAnsi"/>
                    <w:kern w:val="0"/>
                    <w:szCs w:val="21"/>
                  </w:rPr>
                </w:rPrChange>
              </w:rPr>
            </w:pPr>
          </w:p>
        </w:tc>
        <w:tc>
          <w:tcPr>
            <w:tcW w:w="1588" w:type="dxa"/>
            <w:shd w:val="clear" w:color="auto" w:fill="auto"/>
            <w:vAlign w:val="center"/>
          </w:tcPr>
          <w:p w14:paraId="7E33B068" w14:textId="77777777" w:rsidR="00222D8B" w:rsidRPr="00B0205A" w:rsidRDefault="00222D8B" w:rsidP="001910E4">
            <w:pPr>
              <w:widowControl/>
              <w:jc w:val="left"/>
              <w:rPr>
                <w:rFonts w:ascii="Times New Roman" w:eastAsia="宋体" w:hAnsi="Times New Roman" w:cs="Times New Roman"/>
                <w:kern w:val="0"/>
                <w:szCs w:val="21"/>
                <w:rPrChange w:id="357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76" w:author="raye" w:date="2018-08-10T12:30:00Z">
                  <w:rPr>
                    <w:rFonts w:ascii="Calibri" w:eastAsia="宋体" w:hAnsi="Calibri" w:cstheme="minorHAnsi"/>
                    <w:kern w:val="0"/>
                    <w:szCs w:val="21"/>
                  </w:rPr>
                </w:rPrChange>
              </w:rPr>
              <w:lastRenderedPageBreak/>
              <w:t>Under BSA Officer Review</w:t>
            </w:r>
          </w:p>
        </w:tc>
        <w:tc>
          <w:tcPr>
            <w:tcW w:w="1563" w:type="dxa"/>
            <w:shd w:val="clear" w:color="auto" w:fill="auto"/>
            <w:vAlign w:val="center"/>
          </w:tcPr>
          <w:p w14:paraId="20037786" w14:textId="77777777" w:rsidR="00222D8B" w:rsidRPr="00B0205A" w:rsidRDefault="00222D8B" w:rsidP="001910E4">
            <w:pPr>
              <w:widowControl/>
              <w:jc w:val="left"/>
              <w:rPr>
                <w:rFonts w:ascii="Times New Roman" w:eastAsia="宋体" w:hAnsi="Times New Roman" w:cs="Times New Roman"/>
                <w:kern w:val="0"/>
                <w:szCs w:val="21"/>
                <w:rPrChange w:id="357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78" w:author="raye" w:date="2018-08-10T12:30:00Z">
                  <w:rPr>
                    <w:rFonts w:ascii="Calibri" w:eastAsia="宋体" w:hAnsi="Calibri" w:cstheme="minorHAnsi"/>
                    <w:kern w:val="0"/>
                    <w:szCs w:val="21"/>
                  </w:rPr>
                </w:rPrChange>
              </w:rPr>
              <w:t>BSA Officer</w:t>
            </w:r>
          </w:p>
        </w:tc>
      </w:tr>
      <w:tr w:rsidR="00222D8B" w:rsidRPr="00B0205A" w14:paraId="5A00C2C6" w14:textId="77777777" w:rsidTr="00222D8B">
        <w:trPr>
          <w:trHeight w:val="570"/>
        </w:trPr>
        <w:tc>
          <w:tcPr>
            <w:tcW w:w="1100" w:type="dxa"/>
            <w:shd w:val="clear" w:color="auto" w:fill="auto"/>
            <w:vAlign w:val="center"/>
            <w:hideMark/>
          </w:tcPr>
          <w:p w14:paraId="5277B693" w14:textId="77777777" w:rsidR="00222D8B" w:rsidRPr="00B0205A" w:rsidRDefault="00222D8B" w:rsidP="001910E4">
            <w:pPr>
              <w:widowControl/>
              <w:jc w:val="center"/>
              <w:rPr>
                <w:rFonts w:ascii="Times New Roman" w:eastAsia="宋体" w:hAnsi="Times New Roman" w:cs="Times New Roman"/>
                <w:kern w:val="0"/>
                <w:szCs w:val="21"/>
                <w:rPrChange w:id="357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80" w:author="raye" w:date="2018-08-10T12:30:00Z">
                  <w:rPr>
                    <w:rFonts w:ascii="Calibri" w:eastAsia="宋体" w:hAnsi="Calibri" w:cstheme="minorHAnsi"/>
                    <w:kern w:val="0"/>
                    <w:szCs w:val="21"/>
                  </w:rPr>
                </w:rPrChange>
              </w:rPr>
              <w:lastRenderedPageBreak/>
              <w:t>22</w:t>
            </w:r>
          </w:p>
        </w:tc>
        <w:tc>
          <w:tcPr>
            <w:tcW w:w="2098" w:type="dxa"/>
            <w:shd w:val="clear" w:color="auto" w:fill="auto"/>
            <w:vAlign w:val="center"/>
            <w:hideMark/>
          </w:tcPr>
          <w:p w14:paraId="55A4162B" w14:textId="34C0EDA4" w:rsidR="00222D8B" w:rsidRPr="00B0205A" w:rsidRDefault="00802D47" w:rsidP="001910E4">
            <w:pPr>
              <w:widowControl/>
              <w:jc w:val="left"/>
              <w:rPr>
                <w:rFonts w:ascii="Times New Roman" w:eastAsia="宋体" w:hAnsi="Times New Roman" w:cs="Times New Roman"/>
                <w:kern w:val="0"/>
                <w:szCs w:val="21"/>
                <w:rPrChange w:id="358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82" w:author="raye" w:date="2018-08-10T12:30:00Z">
                  <w:rPr>
                    <w:rFonts w:ascii="Calibri" w:eastAsia="宋体" w:hAnsi="Calibri" w:cstheme="minorHAnsi"/>
                    <w:kern w:val="0"/>
                    <w:szCs w:val="21"/>
                  </w:rPr>
                </w:rPrChange>
              </w:rPr>
              <w:t>respond</w:t>
            </w:r>
            <w:r w:rsidR="00222D8B" w:rsidRPr="00B0205A">
              <w:rPr>
                <w:rFonts w:ascii="Times New Roman" w:eastAsia="宋体" w:hAnsi="Times New Roman" w:cs="Times New Roman"/>
                <w:kern w:val="0"/>
                <w:szCs w:val="21"/>
                <w:rPrChange w:id="3583" w:author="raye" w:date="2018-08-10T12:30:00Z">
                  <w:rPr>
                    <w:rFonts w:ascii="Calibri" w:eastAsia="宋体" w:hAnsi="Calibri" w:cstheme="minorHAnsi"/>
                    <w:kern w:val="0"/>
                    <w:szCs w:val="21"/>
                  </w:rPr>
                </w:rPrChange>
              </w:rPr>
              <w:t xml:space="preserve"> #4</w:t>
            </w:r>
          </w:p>
        </w:tc>
        <w:tc>
          <w:tcPr>
            <w:tcW w:w="1437" w:type="dxa"/>
            <w:shd w:val="clear" w:color="auto" w:fill="auto"/>
            <w:vAlign w:val="center"/>
            <w:hideMark/>
          </w:tcPr>
          <w:p w14:paraId="12F357A0" w14:textId="77777777" w:rsidR="00222D8B" w:rsidRPr="00B0205A" w:rsidRDefault="00222D8B" w:rsidP="001910E4">
            <w:pPr>
              <w:widowControl/>
              <w:jc w:val="left"/>
              <w:rPr>
                <w:rFonts w:ascii="Times New Roman" w:eastAsia="宋体" w:hAnsi="Times New Roman" w:cs="Times New Roman"/>
                <w:kern w:val="0"/>
                <w:szCs w:val="21"/>
                <w:rPrChange w:id="358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85" w:author="raye" w:date="2018-08-10T12:30:00Z">
                  <w:rPr>
                    <w:rFonts w:ascii="Calibri" w:eastAsia="宋体" w:hAnsi="Calibri" w:cstheme="minorHAnsi"/>
                    <w:kern w:val="0"/>
                    <w:szCs w:val="21"/>
                  </w:rPr>
                </w:rPrChange>
              </w:rPr>
              <w:t>Under BSA Officer Review</w:t>
            </w:r>
          </w:p>
        </w:tc>
        <w:tc>
          <w:tcPr>
            <w:tcW w:w="1675" w:type="dxa"/>
            <w:shd w:val="clear" w:color="auto" w:fill="auto"/>
            <w:vAlign w:val="center"/>
            <w:hideMark/>
          </w:tcPr>
          <w:p w14:paraId="1C754D19" w14:textId="33CF2D79" w:rsidR="00222D8B" w:rsidRPr="00B0205A" w:rsidRDefault="00D373BF" w:rsidP="001910E4">
            <w:pPr>
              <w:widowControl/>
              <w:jc w:val="left"/>
              <w:rPr>
                <w:rFonts w:ascii="Times New Roman" w:eastAsia="宋体" w:hAnsi="Times New Roman" w:cs="Times New Roman"/>
                <w:kern w:val="0"/>
                <w:szCs w:val="21"/>
                <w:rPrChange w:id="358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87" w:author="raye" w:date="2018-08-10T12:30:00Z">
                  <w:rPr>
                    <w:rFonts w:ascii="Calibri" w:eastAsia="宋体" w:hAnsi="Calibri" w:cstheme="minorHAnsi"/>
                    <w:kern w:val="0"/>
                    <w:szCs w:val="21"/>
                  </w:rPr>
                </w:rPrChange>
              </w:rPr>
              <w:t>On the details page enter into #4 and complete</w:t>
            </w:r>
          </w:p>
        </w:tc>
        <w:tc>
          <w:tcPr>
            <w:tcW w:w="1588" w:type="dxa"/>
            <w:shd w:val="clear" w:color="auto" w:fill="auto"/>
            <w:vAlign w:val="center"/>
            <w:hideMark/>
          </w:tcPr>
          <w:p w14:paraId="5B1B85DB" w14:textId="77777777" w:rsidR="00222D8B" w:rsidRPr="00B0205A" w:rsidRDefault="00222D8B" w:rsidP="001910E4">
            <w:pPr>
              <w:widowControl/>
              <w:jc w:val="left"/>
              <w:rPr>
                <w:rFonts w:ascii="Times New Roman" w:eastAsia="宋体" w:hAnsi="Times New Roman" w:cs="Times New Roman"/>
                <w:kern w:val="0"/>
                <w:szCs w:val="21"/>
                <w:rPrChange w:id="358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89" w:author="raye" w:date="2018-08-10T12:30:00Z">
                  <w:rPr>
                    <w:rFonts w:ascii="Calibri" w:eastAsia="宋体" w:hAnsi="Calibri" w:cstheme="minorHAnsi"/>
                    <w:kern w:val="0"/>
                    <w:szCs w:val="21"/>
                  </w:rPr>
                </w:rPrChange>
              </w:rPr>
              <w:t>Under BSA Officer Review</w:t>
            </w:r>
          </w:p>
        </w:tc>
        <w:tc>
          <w:tcPr>
            <w:tcW w:w="1563" w:type="dxa"/>
            <w:shd w:val="clear" w:color="auto" w:fill="auto"/>
            <w:vAlign w:val="center"/>
            <w:hideMark/>
          </w:tcPr>
          <w:p w14:paraId="49EB113A" w14:textId="77777777" w:rsidR="00222D8B" w:rsidRPr="00B0205A" w:rsidRDefault="00222D8B" w:rsidP="001910E4">
            <w:pPr>
              <w:widowControl/>
              <w:jc w:val="left"/>
              <w:rPr>
                <w:rFonts w:ascii="Times New Roman" w:eastAsia="宋体" w:hAnsi="Times New Roman" w:cs="Times New Roman"/>
                <w:kern w:val="0"/>
                <w:szCs w:val="21"/>
                <w:rPrChange w:id="359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91" w:author="raye" w:date="2018-08-10T12:30:00Z">
                  <w:rPr>
                    <w:rFonts w:ascii="Calibri" w:eastAsia="宋体" w:hAnsi="Calibri" w:cstheme="minorHAnsi"/>
                    <w:kern w:val="0"/>
                    <w:szCs w:val="21"/>
                  </w:rPr>
                </w:rPrChange>
              </w:rPr>
              <w:t>BSA Officer</w:t>
            </w:r>
          </w:p>
        </w:tc>
      </w:tr>
      <w:tr w:rsidR="00222D8B" w:rsidRPr="00B0205A" w14:paraId="3E23FC3D" w14:textId="77777777" w:rsidTr="00222D8B">
        <w:trPr>
          <w:trHeight w:val="570"/>
        </w:trPr>
        <w:tc>
          <w:tcPr>
            <w:tcW w:w="1100" w:type="dxa"/>
            <w:shd w:val="clear" w:color="auto" w:fill="auto"/>
            <w:vAlign w:val="center"/>
            <w:hideMark/>
          </w:tcPr>
          <w:p w14:paraId="6A3D0490" w14:textId="77777777" w:rsidR="00222D8B" w:rsidRPr="00B0205A" w:rsidRDefault="00222D8B" w:rsidP="001910E4">
            <w:pPr>
              <w:widowControl/>
              <w:jc w:val="center"/>
              <w:rPr>
                <w:rFonts w:ascii="Times New Roman" w:eastAsia="宋体" w:hAnsi="Times New Roman" w:cs="Times New Roman"/>
                <w:kern w:val="0"/>
                <w:szCs w:val="21"/>
                <w:rPrChange w:id="359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93" w:author="raye" w:date="2018-08-10T12:30:00Z">
                  <w:rPr>
                    <w:rFonts w:ascii="Calibri" w:eastAsia="宋体" w:hAnsi="Calibri" w:cstheme="minorHAnsi"/>
                    <w:kern w:val="0"/>
                    <w:szCs w:val="21"/>
                  </w:rPr>
                </w:rPrChange>
              </w:rPr>
              <w:t>23A</w:t>
            </w:r>
          </w:p>
        </w:tc>
        <w:tc>
          <w:tcPr>
            <w:tcW w:w="2098" w:type="dxa"/>
            <w:shd w:val="clear" w:color="auto" w:fill="auto"/>
            <w:vAlign w:val="center"/>
            <w:hideMark/>
          </w:tcPr>
          <w:p w14:paraId="41E4F1F6" w14:textId="2F099A13" w:rsidR="00222D8B" w:rsidRPr="00B0205A" w:rsidRDefault="00222D8B" w:rsidP="001910E4">
            <w:pPr>
              <w:widowControl/>
              <w:jc w:val="left"/>
              <w:rPr>
                <w:rFonts w:ascii="Times New Roman" w:eastAsia="宋体" w:hAnsi="Times New Roman" w:cs="Times New Roman"/>
                <w:kern w:val="0"/>
                <w:szCs w:val="21"/>
                <w:rPrChange w:id="359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95" w:author="raye" w:date="2018-08-10T12:30:00Z">
                  <w:rPr>
                    <w:rFonts w:ascii="Calibri" w:eastAsia="宋体" w:hAnsi="Calibri" w:cstheme="minorHAnsi"/>
                    <w:kern w:val="0"/>
                    <w:szCs w:val="21"/>
                  </w:rPr>
                </w:rPrChange>
              </w:rPr>
              <w:t>Identify if further action required</w:t>
            </w:r>
          </w:p>
        </w:tc>
        <w:tc>
          <w:tcPr>
            <w:tcW w:w="1437" w:type="dxa"/>
            <w:shd w:val="clear" w:color="auto" w:fill="auto"/>
            <w:vAlign w:val="center"/>
            <w:hideMark/>
          </w:tcPr>
          <w:p w14:paraId="0723488E" w14:textId="77777777" w:rsidR="00222D8B" w:rsidRPr="00B0205A" w:rsidRDefault="00222D8B" w:rsidP="001910E4">
            <w:pPr>
              <w:widowControl/>
              <w:jc w:val="left"/>
              <w:rPr>
                <w:rFonts w:ascii="Times New Roman" w:eastAsia="宋体" w:hAnsi="Times New Roman" w:cs="Times New Roman"/>
                <w:kern w:val="0"/>
                <w:szCs w:val="21"/>
                <w:rPrChange w:id="359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597" w:author="raye" w:date="2018-08-10T12:30:00Z">
                  <w:rPr>
                    <w:rFonts w:ascii="Calibri" w:eastAsia="宋体" w:hAnsi="Calibri" w:cstheme="minorHAnsi"/>
                    <w:kern w:val="0"/>
                    <w:szCs w:val="21"/>
                  </w:rPr>
                </w:rPrChange>
              </w:rPr>
              <w:t>Under BSA Officer Review</w:t>
            </w:r>
          </w:p>
        </w:tc>
        <w:tc>
          <w:tcPr>
            <w:tcW w:w="1675" w:type="dxa"/>
            <w:shd w:val="clear" w:color="auto" w:fill="auto"/>
            <w:vAlign w:val="center"/>
            <w:hideMark/>
          </w:tcPr>
          <w:p w14:paraId="6FA32F6C" w14:textId="62CBBA7B" w:rsidR="00222D8B" w:rsidRPr="00B0205A" w:rsidRDefault="00920F85" w:rsidP="001910E4">
            <w:pPr>
              <w:widowControl/>
              <w:jc w:val="left"/>
              <w:rPr>
                <w:rFonts w:ascii="Times New Roman" w:eastAsia="宋体" w:hAnsi="Times New Roman" w:cs="Times New Roman"/>
                <w:kern w:val="0"/>
                <w:szCs w:val="21"/>
                <w:rPrChange w:id="3598"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599" w:author="raye" w:date="2018-08-10T12:30:00Z">
                  <w:rPr>
                    <w:rFonts w:eastAsia="等线" w:cstheme="minorHAnsi"/>
                    <w:kern w:val="0"/>
                    <w:szCs w:val="21"/>
                  </w:rPr>
                </w:rPrChange>
              </w:rPr>
              <w:t>On the details page click</w:t>
            </w:r>
            <w:r w:rsidRPr="00B0205A">
              <w:rPr>
                <w:rFonts w:ascii="Times New Roman" w:eastAsia="等线" w:hAnsi="Times New Roman" w:cs="Times New Roman"/>
                <w:kern w:val="0"/>
                <w:szCs w:val="21"/>
                <w:rPrChange w:id="3600"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601" w:author="raye" w:date="2018-08-10T12:30:00Z">
                  <w:rPr>
                    <w:rFonts w:ascii="Calibri" w:eastAsia="宋体" w:hAnsi="Calibri" w:cstheme="minorHAnsi"/>
                    <w:kern w:val="0"/>
                    <w:szCs w:val="21"/>
                  </w:rPr>
                </w:rPrChange>
              </w:rPr>
              <w:t>Approve (Sign-off with approval)</w:t>
            </w:r>
          </w:p>
        </w:tc>
        <w:tc>
          <w:tcPr>
            <w:tcW w:w="1588" w:type="dxa"/>
            <w:shd w:val="clear" w:color="auto" w:fill="auto"/>
            <w:vAlign w:val="center"/>
            <w:hideMark/>
          </w:tcPr>
          <w:p w14:paraId="625F3925" w14:textId="77777777" w:rsidR="00222D8B" w:rsidRPr="00B0205A" w:rsidRDefault="00222D8B" w:rsidP="001910E4">
            <w:pPr>
              <w:widowControl/>
              <w:jc w:val="left"/>
              <w:rPr>
                <w:rFonts w:ascii="Times New Roman" w:eastAsia="宋体" w:hAnsi="Times New Roman" w:cs="Times New Roman"/>
                <w:kern w:val="0"/>
                <w:szCs w:val="21"/>
                <w:rPrChange w:id="360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03" w:author="raye" w:date="2018-08-10T12:30:00Z">
                  <w:rPr>
                    <w:rFonts w:ascii="Calibri" w:eastAsia="宋体" w:hAnsi="Calibri" w:cstheme="minorHAnsi"/>
                    <w:kern w:val="0"/>
                    <w:szCs w:val="21"/>
                  </w:rPr>
                </w:rPrChange>
              </w:rPr>
              <w:t>Close Approval</w:t>
            </w:r>
          </w:p>
        </w:tc>
        <w:tc>
          <w:tcPr>
            <w:tcW w:w="1563" w:type="dxa"/>
            <w:shd w:val="clear" w:color="auto" w:fill="auto"/>
            <w:vAlign w:val="center"/>
            <w:hideMark/>
          </w:tcPr>
          <w:p w14:paraId="7A202478" w14:textId="77777777" w:rsidR="00222D8B" w:rsidRPr="00B0205A" w:rsidRDefault="00222D8B" w:rsidP="001910E4">
            <w:pPr>
              <w:widowControl/>
              <w:jc w:val="left"/>
              <w:rPr>
                <w:rFonts w:ascii="Times New Roman" w:eastAsia="宋体" w:hAnsi="Times New Roman" w:cs="Times New Roman"/>
                <w:kern w:val="0"/>
                <w:szCs w:val="21"/>
                <w:rPrChange w:id="360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05" w:author="raye" w:date="2018-08-10T12:30:00Z">
                  <w:rPr>
                    <w:rFonts w:ascii="Calibri" w:eastAsia="宋体" w:hAnsi="Calibri" w:cstheme="minorHAnsi"/>
                    <w:kern w:val="0"/>
                    <w:szCs w:val="21"/>
                  </w:rPr>
                </w:rPrChange>
              </w:rPr>
              <w:t>BSA Officer</w:t>
            </w:r>
          </w:p>
        </w:tc>
      </w:tr>
      <w:tr w:rsidR="00222D8B" w:rsidRPr="00B0205A" w14:paraId="14F3A086" w14:textId="77777777" w:rsidTr="00222D8B">
        <w:trPr>
          <w:trHeight w:val="570"/>
        </w:trPr>
        <w:tc>
          <w:tcPr>
            <w:tcW w:w="1100" w:type="dxa"/>
            <w:shd w:val="clear" w:color="auto" w:fill="auto"/>
            <w:vAlign w:val="center"/>
            <w:hideMark/>
          </w:tcPr>
          <w:p w14:paraId="059098B0" w14:textId="77777777" w:rsidR="00222D8B" w:rsidRPr="00B0205A" w:rsidRDefault="00222D8B" w:rsidP="001910E4">
            <w:pPr>
              <w:widowControl/>
              <w:jc w:val="center"/>
              <w:rPr>
                <w:rFonts w:ascii="Times New Roman" w:eastAsia="宋体" w:hAnsi="Times New Roman" w:cs="Times New Roman"/>
                <w:kern w:val="0"/>
                <w:szCs w:val="21"/>
                <w:rPrChange w:id="360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07" w:author="raye" w:date="2018-08-10T12:30:00Z">
                  <w:rPr>
                    <w:rFonts w:ascii="Calibri" w:eastAsia="宋体" w:hAnsi="Calibri" w:cstheme="minorHAnsi"/>
                    <w:kern w:val="0"/>
                    <w:szCs w:val="21"/>
                  </w:rPr>
                </w:rPrChange>
              </w:rPr>
              <w:t>24B</w:t>
            </w:r>
          </w:p>
        </w:tc>
        <w:tc>
          <w:tcPr>
            <w:tcW w:w="2098" w:type="dxa"/>
            <w:shd w:val="clear" w:color="auto" w:fill="auto"/>
            <w:vAlign w:val="center"/>
            <w:hideMark/>
          </w:tcPr>
          <w:p w14:paraId="173E5A54" w14:textId="32E8D4D6" w:rsidR="00222D8B" w:rsidRPr="00B0205A" w:rsidRDefault="00222D8B" w:rsidP="001910E4">
            <w:pPr>
              <w:widowControl/>
              <w:jc w:val="left"/>
              <w:rPr>
                <w:rFonts w:ascii="Times New Roman" w:eastAsia="宋体" w:hAnsi="Times New Roman" w:cs="Times New Roman"/>
                <w:kern w:val="0"/>
                <w:szCs w:val="21"/>
                <w:rPrChange w:id="360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09" w:author="raye" w:date="2018-08-10T12:30:00Z">
                  <w:rPr>
                    <w:rFonts w:ascii="Calibri" w:eastAsia="宋体" w:hAnsi="Calibri" w:cstheme="minorHAnsi"/>
                    <w:kern w:val="0"/>
                    <w:szCs w:val="21"/>
                  </w:rPr>
                </w:rPrChange>
              </w:rPr>
              <w:t>Identify if further action required</w:t>
            </w:r>
          </w:p>
        </w:tc>
        <w:tc>
          <w:tcPr>
            <w:tcW w:w="1437" w:type="dxa"/>
            <w:shd w:val="clear" w:color="auto" w:fill="auto"/>
            <w:vAlign w:val="center"/>
            <w:hideMark/>
          </w:tcPr>
          <w:p w14:paraId="4E1BF971" w14:textId="77777777" w:rsidR="00222D8B" w:rsidRPr="00B0205A" w:rsidRDefault="00222D8B" w:rsidP="001910E4">
            <w:pPr>
              <w:widowControl/>
              <w:jc w:val="left"/>
              <w:rPr>
                <w:rFonts w:ascii="Times New Roman" w:eastAsia="宋体" w:hAnsi="Times New Roman" w:cs="Times New Roman"/>
                <w:kern w:val="0"/>
                <w:szCs w:val="21"/>
                <w:rPrChange w:id="361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11" w:author="raye" w:date="2018-08-10T12:30:00Z">
                  <w:rPr>
                    <w:rFonts w:ascii="Calibri" w:eastAsia="宋体" w:hAnsi="Calibri" w:cstheme="minorHAnsi"/>
                    <w:kern w:val="0"/>
                    <w:szCs w:val="21"/>
                  </w:rPr>
                </w:rPrChange>
              </w:rPr>
              <w:t>Under BSA Officer Review</w:t>
            </w:r>
          </w:p>
        </w:tc>
        <w:tc>
          <w:tcPr>
            <w:tcW w:w="1675" w:type="dxa"/>
            <w:shd w:val="clear" w:color="auto" w:fill="auto"/>
            <w:vAlign w:val="center"/>
            <w:hideMark/>
          </w:tcPr>
          <w:p w14:paraId="223D5558" w14:textId="77777777" w:rsidR="00222D8B" w:rsidRPr="00B0205A" w:rsidRDefault="00222D8B" w:rsidP="001910E4">
            <w:pPr>
              <w:widowControl/>
              <w:jc w:val="left"/>
              <w:rPr>
                <w:rFonts w:ascii="Times New Roman" w:eastAsia="宋体" w:hAnsi="Times New Roman" w:cs="Times New Roman"/>
                <w:kern w:val="0"/>
                <w:szCs w:val="21"/>
                <w:rPrChange w:id="361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13" w:author="raye" w:date="2018-08-10T12:30:00Z">
                  <w:rPr>
                    <w:rFonts w:ascii="Calibri" w:eastAsia="宋体" w:hAnsi="Calibri" w:cstheme="minorHAnsi"/>
                    <w:kern w:val="0"/>
                    <w:szCs w:val="21"/>
                  </w:rPr>
                </w:rPrChange>
              </w:rPr>
              <w:t>Sign-off with reject</w:t>
            </w:r>
          </w:p>
        </w:tc>
        <w:tc>
          <w:tcPr>
            <w:tcW w:w="1588" w:type="dxa"/>
            <w:shd w:val="clear" w:color="auto" w:fill="auto"/>
            <w:vAlign w:val="center"/>
            <w:hideMark/>
          </w:tcPr>
          <w:p w14:paraId="25FFDD06" w14:textId="77777777" w:rsidR="00222D8B" w:rsidRPr="00B0205A" w:rsidRDefault="00222D8B" w:rsidP="001910E4">
            <w:pPr>
              <w:widowControl/>
              <w:jc w:val="left"/>
              <w:rPr>
                <w:rFonts w:ascii="Times New Roman" w:eastAsia="宋体" w:hAnsi="Times New Roman" w:cs="Times New Roman"/>
                <w:kern w:val="0"/>
                <w:szCs w:val="21"/>
                <w:rPrChange w:id="361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15" w:author="raye" w:date="2018-08-10T12:30:00Z">
                  <w:rPr>
                    <w:rFonts w:ascii="Calibri" w:eastAsia="宋体" w:hAnsi="Calibri" w:cstheme="minorHAnsi"/>
                    <w:kern w:val="0"/>
                    <w:szCs w:val="21"/>
                  </w:rPr>
                </w:rPrChange>
              </w:rPr>
              <w:t>Close Reject</w:t>
            </w:r>
          </w:p>
        </w:tc>
        <w:tc>
          <w:tcPr>
            <w:tcW w:w="1563" w:type="dxa"/>
            <w:shd w:val="clear" w:color="auto" w:fill="auto"/>
            <w:vAlign w:val="center"/>
            <w:hideMark/>
          </w:tcPr>
          <w:p w14:paraId="63CEF0AA" w14:textId="77777777" w:rsidR="00222D8B" w:rsidRPr="00B0205A" w:rsidRDefault="00222D8B" w:rsidP="001910E4">
            <w:pPr>
              <w:widowControl/>
              <w:jc w:val="left"/>
              <w:rPr>
                <w:rFonts w:ascii="Times New Roman" w:eastAsia="宋体" w:hAnsi="Times New Roman" w:cs="Times New Roman"/>
                <w:kern w:val="0"/>
                <w:szCs w:val="21"/>
                <w:rPrChange w:id="361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17" w:author="raye" w:date="2018-08-10T12:30:00Z">
                  <w:rPr>
                    <w:rFonts w:ascii="Calibri" w:eastAsia="宋体" w:hAnsi="Calibri" w:cstheme="minorHAnsi"/>
                    <w:kern w:val="0"/>
                    <w:szCs w:val="21"/>
                  </w:rPr>
                </w:rPrChange>
              </w:rPr>
              <w:t>BSA Officer</w:t>
            </w:r>
          </w:p>
        </w:tc>
      </w:tr>
      <w:tr w:rsidR="00222D8B" w:rsidRPr="00B0205A" w14:paraId="32A8EC47" w14:textId="77777777" w:rsidTr="00222D8B">
        <w:trPr>
          <w:trHeight w:val="285"/>
        </w:trPr>
        <w:tc>
          <w:tcPr>
            <w:tcW w:w="1100" w:type="dxa"/>
            <w:shd w:val="clear" w:color="auto" w:fill="auto"/>
            <w:vAlign w:val="center"/>
            <w:hideMark/>
          </w:tcPr>
          <w:p w14:paraId="6161E455" w14:textId="77777777" w:rsidR="00222D8B" w:rsidRPr="00B0205A" w:rsidRDefault="00222D8B" w:rsidP="001910E4">
            <w:pPr>
              <w:widowControl/>
              <w:jc w:val="center"/>
              <w:rPr>
                <w:rFonts w:ascii="Times New Roman" w:eastAsia="宋体" w:hAnsi="Times New Roman" w:cs="Times New Roman"/>
                <w:kern w:val="0"/>
                <w:szCs w:val="21"/>
                <w:rPrChange w:id="361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19" w:author="raye" w:date="2018-08-10T12:30:00Z">
                  <w:rPr>
                    <w:rFonts w:ascii="Calibri" w:eastAsia="宋体" w:hAnsi="Calibri" w:cstheme="minorHAnsi"/>
                    <w:kern w:val="0"/>
                    <w:szCs w:val="21"/>
                  </w:rPr>
                </w:rPrChange>
              </w:rPr>
              <w:t>25C</w:t>
            </w:r>
          </w:p>
        </w:tc>
        <w:tc>
          <w:tcPr>
            <w:tcW w:w="2098" w:type="dxa"/>
            <w:shd w:val="clear" w:color="auto" w:fill="auto"/>
            <w:vAlign w:val="center"/>
            <w:hideMark/>
          </w:tcPr>
          <w:p w14:paraId="03817ECD" w14:textId="7A1BD4CA" w:rsidR="00222D8B" w:rsidRPr="00B0205A" w:rsidRDefault="00222D8B" w:rsidP="001910E4">
            <w:pPr>
              <w:widowControl/>
              <w:jc w:val="left"/>
              <w:rPr>
                <w:rFonts w:ascii="Times New Roman" w:eastAsia="宋体" w:hAnsi="Times New Roman" w:cs="Times New Roman"/>
                <w:kern w:val="0"/>
                <w:szCs w:val="21"/>
                <w:rPrChange w:id="362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21" w:author="raye" w:date="2018-08-10T12:30:00Z">
                  <w:rPr>
                    <w:rFonts w:ascii="Calibri" w:eastAsia="宋体" w:hAnsi="Calibri" w:cstheme="minorHAnsi"/>
                    <w:kern w:val="0"/>
                    <w:szCs w:val="21"/>
                  </w:rPr>
                </w:rPrChange>
              </w:rPr>
              <w:t>Identify if need</w:t>
            </w:r>
            <w:r w:rsidR="00920F85" w:rsidRPr="00B0205A">
              <w:rPr>
                <w:rFonts w:ascii="Times New Roman" w:eastAsia="宋体" w:hAnsi="Times New Roman" w:cs="Times New Roman"/>
                <w:kern w:val="0"/>
                <w:szCs w:val="21"/>
                <w:rPrChange w:id="3622" w:author="raye" w:date="2018-08-10T12:30:00Z">
                  <w:rPr>
                    <w:rFonts w:ascii="Calibri" w:eastAsia="宋体" w:hAnsi="Calibri" w:cstheme="minorHAnsi"/>
                    <w:kern w:val="0"/>
                    <w:szCs w:val="21"/>
                  </w:rPr>
                </w:rPrChange>
              </w:rPr>
              <w:t>ed</w:t>
            </w:r>
            <w:r w:rsidRPr="00B0205A">
              <w:rPr>
                <w:rFonts w:ascii="Times New Roman" w:eastAsia="宋体" w:hAnsi="Times New Roman" w:cs="Times New Roman"/>
                <w:kern w:val="0"/>
                <w:szCs w:val="21"/>
                <w:rPrChange w:id="3623" w:author="raye" w:date="2018-08-10T12:30:00Z">
                  <w:rPr>
                    <w:rFonts w:ascii="Calibri" w:eastAsia="宋体" w:hAnsi="Calibri" w:cstheme="minorHAnsi"/>
                    <w:kern w:val="0"/>
                    <w:szCs w:val="21"/>
                  </w:rPr>
                </w:rPrChange>
              </w:rPr>
              <w:t xml:space="preserve"> to escalate</w:t>
            </w:r>
          </w:p>
        </w:tc>
        <w:tc>
          <w:tcPr>
            <w:tcW w:w="1437" w:type="dxa"/>
            <w:shd w:val="clear" w:color="auto" w:fill="auto"/>
            <w:vAlign w:val="center"/>
            <w:hideMark/>
          </w:tcPr>
          <w:p w14:paraId="19EA43DC" w14:textId="77777777" w:rsidR="00222D8B" w:rsidRPr="00B0205A" w:rsidRDefault="00222D8B" w:rsidP="001910E4">
            <w:pPr>
              <w:widowControl/>
              <w:jc w:val="left"/>
              <w:rPr>
                <w:rFonts w:ascii="Times New Roman" w:eastAsia="宋体" w:hAnsi="Times New Roman" w:cs="Times New Roman"/>
                <w:kern w:val="0"/>
                <w:szCs w:val="21"/>
                <w:rPrChange w:id="362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25" w:author="raye" w:date="2018-08-10T12:30:00Z">
                  <w:rPr>
                    <w:rFonts w:ascii="Calibri" w:eastAsia="宋体" w:hAnsi="Calibri" w:cstheme="minorHAnsi"/>
                    <w:kern w:val="0"/>
                    <w:szCs w:val="21"/>
                  </w:rPr>
                </w:rPrChange>
              </w:rPr>
              <w:t>Under BSA Officer Review</w:t>
            </w:r>
          </w:p>
        </w:tc>
        <w:tc>
          <w:tcPr>
            <w:tcW w:w="1675" w:type="dxa"/>
            <w:shd w:val="clear" w:color="auto" w:fill="auto"/>
            <w:vAlign w:val="center"/>
            <w:hideMark/>
          </w:tcPr>
          <w:p w14:paraId="4B3A0A0A" w14:textId="77777777" w:rsidR="00222D8B" w:rsidRPr="00B0205A" w:rsidRDefault="00222D8B" w:rsidP="001910E4">
            <w:pPr>
              <w:widowControl/>
              <w:jc w:val="left"/>
              <w:rPr>
                <w:rFonts w:ascii="Times New Roman" w:eastAsia="宋体" w:hAnsi="Times New Roman" w:cs="Times New Roman"/>
                <w:kern w:val="0"/>
                <w:szCs w:val="21"/>
                <w:rPrChange w:id="362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27" w:author="raye" w:date="2018-08-10T12:30:00Z">
                  <w:rPr>
                    <w:rFonts w:ascii="Calibri" w:eastAsia="宋体" w:hAnsi="Calibri" w:cstheme="minorHAnsi"/>
                    <w:kern w:val="0"/>
                    <w:szCs w:val="21"/>
                  </w:rPr>
                </w:rPrChange>
              </w:rPr>
              <w:t>Identify if need to escalate</w:t>
            </w:r>
          </w:p>
        </w:tc>
        <w:tc>
          <w:tcPr>
            <w:tcW w:w="1588" w:type="dxa"/>
            <w:shd w:val="clear" w:color="auto" w:fill="auto"/>
            <w:vAlign w:val="center"/>
            <w:hideMark/>
          </w:tcPr>
          <w:p w14:paraId="0CA0078A" w14:textId="77777777" w:rsidR="00222D8B" w:rsidRPr="00B0205A" w:rsidRDefault="00222D8B" w:rsidP="001910E4">
            <w:pPr>
              <w:widowControl/>
              <w:jc w:val="left"/>
              <w:rPr>
                <w:rFonts w:ascii="Times New Roman" w:eastAsia="宋体" w:hAnsi="Times New Roman" w:cs="Times New Roman"/>
                <w:kern w:val="0"/>
                <w:szCs w:val="21"/>
                <w:rPrChange w:id="362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29" w:author="raye" w:date="2018-08-10T12:30:00Z">
                  <w:rPr>
                    <w:rFonts w:ascii="Calibri" w:eastAsia="宋体" w:hAnsi="Calibri" w:cstheme="minorHAnsi"/>
                    <w:kern w:val="0"/>
                    <w:szCs w:val="21"/>
                  </w:rPr>
                </w:rPrChange>
              </w:rPr>
              <w:t>Under BSA Officer Review</w:t>
            </w:r>
          </w:p>
        </w:tc>
        <w:tc>
          <w:tcPr>
            <w:tcW w:w="1563" w:type="dxa"/>
            <w:shd w:val="clear" w:color="auto" w:fill="auto"/>
            <w:vAlign w:val="center"/>
            <w:hideMark/>
          </w:tcPr>
          <w:p w14:paraId="724DEDCE" w14:textId="77777777" w:rsidR="00222D8B" w:rsidRPr="00B0205A" w:rsidRDefault="00222D8B" w:rsidP="001910E4">
            <w:pPr>
              <w:widowControl/>
              <w:jc w:val="left"/>
              <w:rPr>
                <w:rFonts w:ascii="Times New Roman" w:eastAsia="宋体" w:hAnsi="Times New Roman" w:cs="Times New Roman"/>
                <w:kern w:val="0"/>
                <w:szCs w:val="21"/>
                <w:rPrChange w:id="363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31" w:author="raye" w:date="2018-08-10T12:30:00Z">
                  <w:rPr>
                    <w:rFonts w:ascii="Calibri" w:eastAsia="宋体" w:hAnsi="Calibri" w:cstheme="minorHAnsi"/>
                    <w:kern w:val="0"/>
                    <w:szCs w:val="21"/>
                  </w:rPr>
                </w:rPrChange>
              </w:rPr>
              <w:t>BSA Officer</w:t>
            </w:r>
          </w:p>
        </w:tc>
      </w:tr>
      <w:tr w:rsidR="00222D8B" w:rsidRPr="00B0205A" w14:paraId="78D875AB" w14:textId="77777777" w:rsidTr="00222D8B">
        <w:trPr>
          <w:trHeight w:val="570"/>
        </w:trPr>
        <w:tc>
          <w:tcPr>
            <w:tcW w:w="1100" w:type="dxa"/>
            <w:shd w:val="clear" w:color="auto" w:fill="auto"/>
            <w:vAlign w:val="center"/>
            <w:hideMark/>
          </w:tcPr>
          <w:p w14:paraId="157D1DC3" w14:textId="77777777" w:rsidR="00222D8B" w:rsidRPr="00B0205A" w:rsidRDefault="00222D8B" w:rsidP="001910E4">
            <w:pPr>
              <w:widowControl/>
              <w:jc w:val="center"/>
              <w:rPr>
                <w:rFonts w:ascii="Times New Roman" w:eastAsia="宋体" w:hAnsi="Times New Roman" w:cs="Times New Roman"/>
                <w:kern w:val="0"/>
                <w:szCs w:val="21"/>
                <w:rPrChange w:id="363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33" w:author="raye" w:date="2018-08-10T12:30:00Z">
                  <w:rPr>
                    <w:rFonts w:ascii="Calibri" w:eastAsia="宋体" w:hAnsi="Calibri" w:cstheme="minorHAnsi"/>
                    <w:kern w:val="0"/>
                    <w:szCs w:val="21"/>
                  </w:rPr>
                </w:rPrChange>
              </w:rPr>
              <w:t>26D</w:t>
            </w:r>
          </w:p>
        </w:tc>
        <w:tc>
          <w:tcPr>
            <w:tcW w:w="2098" w:type="dxa"/>
            <w:shd w:val="clear" w:color="auto" w:fill="auto"/>
            <w:vAlign w:val="center"/>
            <w:hideMark/>
          </w:tcPr>
          <w:p w14:paraId="7BEB7DA1" w14:textId="7E48A7B8" w:rsidR="00222D8B" w:rsidRPr="00B0205A" w:rsidRDefault="00222D8B" w:rsidP="00920F85">
            <w:pPr>
              <w:widowControl/>
              <w:jc w:val="left"/>
              <w:rPr>
                <w:rFonts w:ascii="Times New Roman" w:eastAsia="宋体" w:hAnsi="Times New Roman" w:cs="Times New Roman"/>
                <w:kern w:val="0"/>
                <w:szCs w:val="21"/>
                <w:rPrChange w:id="363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35" w:author="raye" w:date="2018-08-10T12:30:00Z">
                  <w:rPr>
                    <w:rFonts w:ascii="Calibri" w:eastAsia="宋体" w:hAnsi="Calibri" w:cstheme="minorHAnsi"/>
                    <w:kern w:val="0"/>
                    <w:szCs w:val="21"/>
                  </w:rPr>
                </w:rPrChange>
              </w:rPr>
              <w:t>Identify if further action required</w:t>
            </w:r>
          </w:p>
        </w:tc>
        <w:tc>
          <w:tcPr>
            <w:tcW w:w="1437" w:type="dxa"/>
            <w:shd w:val="clear" w:color="auto" w:fill="auto"/>
            <w:vAlign w:val="center"/>
            <w:hideMark/>
          </w:tcPr>
          <w:p w14:paraId="143F87BF" w14:textId="77777777" w:rsidR="00222D8B" w:rsidRPr="00B0205A" w:rsidRDefault="00222D8B" w:rsidP="001910E4">
            <w:pPr>
              <w:widowControl/>
              <w:jc w:val="left"/>
              <w:rPr>
                <w:rFonts w:ascii="Times New Roman" w:eastAsia="宋体" w:hAnsi="Times New Roman" w:cs="Times New Roman"/>
                <w:kern w:val="0"/>
                <w:szCs w:val="21"/>
                <w:rPrChange w:id="363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37" w:author="raye" w:date="2018-08-10T12:30:00Z">
                  <w:rPr>
                    <w:rFonts w:ascii="Calibri" w:eastAsia="宋体" w:hAnsi="Calibri" w:cstheme="minorHAnsi"/>
                    <w:kern w:val="0"/>
                    <w:szCs w:val="21"/>
                  </w:rPr>
                </w:rPrChange>
              </w:rPr>
              <w:t>Under BSA Officer Review</w:t>
            </w:r>
          </w:p>
        </w:tc>
        <w:tc>
          <w:tcPr>
            <w:tcW w:w="1675" w:type="dxa"/>
            <w:shd w:val="clear" w:color="auto" w:fill="auto"/>
            <w:vAlign w:val="center"/>
            <w:hideMark/>
          </w:tcPr>
          <w:p w14:paraId="64476068" w14:textId="0945C8A9" w:rsidR="00222D8B" w:rsidRPr="00B0205A" w:rsidRDefault="00D373BF" w:rsidP="001910E4">
            <w:pPr>
              <w:widowControl/>
              <w:jc w:val="left"/>
              <w:rPr>
                <w:rFonts w:ascii="Times New Roman" w:eastAsia="宋体" w:hAnsi="Times New Roman" w:cs="Times New Roman"/>
                <w:kern w:val="0"/>
                <w:szCs w:val="21"/>
                <w:rPrChange w:id="3638" w:author="raye" w:date="2018-08-10T12:30:00Z">
                  <w:rPr>
                    <w:rFonts w:ascii="Calibri" w:eastAsia="宋体" w:hAnsi="Calibri" w:cstheme="minorHAnsi"/>
                    <w:kern w:val="0"/>
                    <w:szCs w:val="21"/>
                  </w:rPr>
                </w:rPrChange>
              </w:rPr>
            </w:pPr>
            <w:r w:rsidRPr="00B0205A">
              <w:rPr>
                <w:rFonts w:ascii="Times New Roman" w:eastAsia="等线" w:hAnsi="Times New Roman" w:cs="Times New Roman"/>
                <w:kern w:val="0"/>
                <w:szCs w:val="21"/>
                <w:rPrChange w:id="3639" w:author="raye" w:date="2018-08-10T12:30:00Z">
                  <w:rPr>
                    <w:rFonts w:eastAsia="等线" w:cstheme="minorHAnsi"/>
                    <w:kern w:val="0"/>
                    <w:szCs w:val="21"/>
                  </w:rPr>
                </w:rPrChange>
              </w:rPr>
              <w:t>On the details page click</w:t>
            </w:r>
            <w:r w:rsidRPr="00B0205A">
              <w:rPr>
                <w:rFonts w:ascii="Times New Roman" w:eastAsia="等线" w:hAnsi="Times New Roman" w:cs="Times New Roman"/>
                <w:kern w:val="0"/>
                <w:szCs w:val="21"/>
                <w:rPrChange w:id="3640" w:author="raye" w:date="2018-08-10T12:30:00Z">
                  <w:rPr>
                    <w:rFonts w:ascii="等线" w:eastAsia="等线" w:hAnsi="等线" w:cstheme="minorHAnsi"/>
                    <w:kern w:val="0"/>
                    <w:szCs w:val="21"/>
                  </w:rPr>
                </w:rPrChange>
              </w:rPr>
              <w:t xml:space="preserve"> </w:t>
            </w:r>
            <w:r w:rsidR="00222D8B" w:rsidRPr="00B0205A">
              <w:rPr>
                <w:rFonts w:ascii="Times New Roman" w:eastAsia="宋体" w:hAnsi="Times New Roman" w:cs="Times New Roman"/>
                <w:kern w:val="0"/>
                <w:szCs w:val="21"/>
                <w:rPrChange w:id="3641" w:author="raye" w:date="2018-08-10T12:30:00Z">
                  <w:rPr>
                    <w:rFonts w:ascii="Calibri" w:eastAsia="宋体" w:hAnsi="Calibri" w:cstheme="minorHAnsi"/>
                    <w:kern w:val="0"/>
                    <w:szCs w:val="21"/>
                  </w:rPr>
                </w:rPrChange>
              </w:rPr>
              <w:t>Return to CS</w:t>
            </w:r>
          </w:p>
          <w:p w14:paraId="214A7490" w14:textId="77777777" w:rsidR="00222D8B" w:rsidRPr="00B0205A" w:rsidRDefault="00222D8B" w:rsidP="001910E4">
            <w:pPr>
              <w:widowControl/>
              <w:jc w:val="left"/>
              <w:rPr>
                <w:rFonts w:ascii="Times New Roman" w:eastAsia="宋体" w:hAnsi="Times New Roman" w:cs="Times New Roman"/>
                <w:kern w:val="0"/>
                <w:szCs w:val="21"/>
                <w:rPrChange w:id="3642" w:author="raye" w:date="2018-08-10T12:30:00Z">
                  <w:rPr>
                    <w:rFonts w:ascii="Calibri" w:eastAsia="宋体" w:hAnsi="Calibri" w:cstheme="minorHAnsi"/>
                    <w:kern w:val="0"/>
                    <w:szCs w:val="21"/>
                  </w:rPr>
                </w:rPrChange>
              </w:rPr>
            </w:pPr>
            <w:r w:rsidRPr="00B0205A">
              <w:rPr>
                <w:rFonts w:ascii="Times New Roman" w:eastAsia="宋体" w:hAnsi="Times New Roman" w:cs="Times New Roman" w:hint="eastAsia"/>
                <w:kern w:val="0"/>
                <w:szCs w:val="21"/>
                <w:rPrChange w:id="3643" w:author="raye" w:date="2018-08-10T12:30:00Z">
                  <w:rPr>
                    <w:rFonts w:ascii="Calibri" w:eastAsia="宋体" w:hAnsi="Calibri" w:cstheme="minorHAnsi" w:hint="eastAsia"/>
                    <w:kern w:val="0"/>
                    <w:szCs w:val="21"/>
                  </w:rPr>
                </w:rPrChange>
              </w:rPr>
              <w:t>（</w:t>
            </w:r>
            <w:r w:rsidRPr="00B0205A">
              <w:rPr>
                <w:rFonts w:ascii="Times New Roman" w:eastAsia="宋体" w:hAnsi="Times New Roman" w:cs="Times New Roman"/>
                <w:kern w:val="0"/>
                <w:szCs w:val="21"/>
                <w:rPrChange w:id="3644" w:author="raye" w:date="2018-08-10T12:30:00Z">
                  <w:rPr>
                    <w:rFonts w:ascii="Calibri" w:eastAsia="宋体" w:hAnsi="Calibri" w:cstheme="minorHAnsi"/>
                    <w:kern w:val="0"/>
                    <w:szCs w:val="21"/>
                  </w:rPr>
                </w:rPrChange>
              </w:rPr>
              <w:t>Return to Compliance Supervisor assign</w:t>
            </w:r>
            <w:r w:rsidRPr="00B0205A">
              <w:rPr>
                <w:rFonts w:ascii="Times New Roman" w:eastAsia="宋体" w:hAnsi="Times New Roman" w:cs="Times New Roman" w:hint="eastAsia"/>
                <w:kern w:val="0"/>
                <w:szCs w:val="21"/>
                <w:rPrChange w:id="3645" w:author="raye" w:date="2018-08-10T12:30:00Z">
                  <w:rPr>
                    <w:rFonts w:ascii="Calibri" w:eastAsia="宋体" w:hAnsi="Calibri" w:cstheme="minorHAnsi" w:hint="eastAsia"/>
                    <w:kern w:val="0"/>
                    <w:szCs w:val="21"/>
                  </w:rPr>
                </w:rPrChange>
              </w:rPr>
              <w:t>）</w:t>
            </w:r>
          </w:p>
        </w:tc>
        <w:tc>
          <w:tcPr>
            <w:tcW w:w="1588" w:type="dxa"/>
            <w:shd w:val="clear" w:color="auto" w:fill="auto"/>
            <w:vAlign w:val="center"/>
            <w:hideMark/>
          </w:tcPr>
          <w:p w14:paraId="406678AD" w14:textId="77777777" w:rsidR="00222D8B" w:rsidRPr="00B0205A" w:rsidRDefault="00222D8B" w:rsidP="001910E4">
            <w:pPr>
              <w:widowControl/>
              <w:jc w:val="left"/>
              <w:rPr>
                <w:rFonts w:ascii="Times New Roman" w:eastAsia="宋体" w:hAnsi="Times New Roman" w:cs="Times New Roman"/>
                <w:kern w:val="0"/>
                <w:szCs w:val="21"/>
                <w:rPrChange w:id="364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47" w:author="raye" w:date="2018-08-10T12:30:00Z">
                  <w:rPr>
                    <w:rFonts w:ascii="Calibri" w:eastAsia="宋体" w:hAnsi="Calibri" w:cstheme="minorHAnsi"/>
                    <w:kern w:val="0"/>
                    <w:szCs w:val="21"/>
                  </w:rPr>
                </w:rPrChange>
              </w:rPr>
              <w:t>Pending Compliance Supervisor Assign</w:t>
            </w:r>
          </w:p>
        </w:tc>
        <w:tc>
          <w:tcPr>
            <w:tcW w:w="1563" w:type="dxa"/>
            <w:shd w:val="clear" w:color="auto" w:fill="auto"/>
            <w:vAlign w:val="center"/>
            <w:hideMark/>
          </w:tcPr>
          <w:p w14:paraId="36305FD0" w14:textId="77777777" w:rsidR="00222D8B" w:rsidRPr="00B0205A" w:rsidRDefault="00222D8B" w:rsidP="001910E4">
            <w:pPr>
              <w:widowControl/>
              <w:jc w:val="left"/>
              <w:rPr>
                <w:rFonts w:ascii="Times New Roman" w:eastAsia="宋体" w:hAnsi="Times New Roman" w:cs="Times New Roman"/>
                <w:kern w:val="0"/>
                <w:szCs w:val="21"/>
                <w:rPrChange w:id="364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49" w:author="raye" w:date="2018-08-10T12:30:00Z">
                  <w:rPr>
                    <w:rFonts w:ascii="Calibri" w:eastAsia="宋体" w:hAnsi="Calibri" w:cstheme="minorHAnsi"/>
                    <w:kern w:val="0"/>
                    <w:szCs w:val="21"/>
                  </w:rPr>
                </w:rPrChange>
              </w:rPr>
              <w:t>BSA Officer</w:t>
            </w:r>
          </w:p>
        </w:tc>
      </w:tr>
      <w:tr w:rsidR="00222D8B" w:rsidRPr="00B0205A" w14:paraId="7AFC4827" w14:textId="77777777" w:rsidTr="00222D8B">
        <w:trPr>
          <w:trHeight w:val="570"/>
        </w:trPr>
        <w:tc>
          <w:tcPr>
            <w:tcW w:w="1100" w:type="dxa"/>
            <w:shd w:val="clear" w:color="auto" w:fill="auto"/>
            <w:vAlign w:val="center"/>
            <w:hideMark/>
          </w:tcPr>
          <w:p w14:paraId="2327096C" w14:textId="77777777" w:rsidR="00222D8B" w:rsidRPr="00B0205A" w:rsidRDefault="00222D8B" w:rsidP="001910E4">
            <w:pPr>
              <w:widowControl/>
              <w:jc w:val="center"/>
              <w:rPr>
                <w:rFonts w:ascii="Times New Roman" w:eastAsia="宋体" w:hAnsi="Times New Roman" w:cs="Times New Roman"/>
                <w:kern w:val="0"/>
                <w:szCs w:val="21"/>
                <w:rPrChange w:id="365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51" w:author="raye" w:date="2018-08-10T12:30:00Z">
                  <w:rPr>
                    <w:rFonts w:ascii="Calibri" w:eastAsia="宋体" w:hAnsi="Calibri" w:cstheme="minorHAnsi"/>
                    <w:kern w:val="0"/>
                    <w:szCs w:val="21"/>
                  </w:rPr>
                </w:rPrChange>
              </w:rPr>
              <w:t>27</w:t>
            </w:r>
          </w:p>
        </w:tc>
        <w:tc>
          <w:tcPr>
            <w:tcW w:w="2098" w:type="dxa"/>
            <w:shd w:val="clear" w:color="auto" w:fill="auto"/>
            <w:vAlign w:val="center"/>
            <w:hideMark/>
          </w:tcPr>
          <w:p w14:paraId="2BA14815" w14:textId="00C6B8B0" w:rsidR="00222D8B" w:rsidRPr="00B0205A" w:rsidRDefault="00222D8B" w:rsidP="001910E4">
            <w:pPr>
              <w:widowControl/>
              <w:jc w:val="left"/>
              <w:rPr>
                <w:rFonts w:ascii="Times New Roman" w:eastAsia="宋体" w:hAnsi="Times New Roman" w:cs="Times New Roman"/>
                <w:kern w:val="0"/>
                <w:szCs w:val="21"/>
                <w:rPrChange w:id="365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53" w:author="raye" w:date="2018-08-10T12:30:00Z">
                  <w:rPr>
                    <w:rFonts w:ascii="Calibri" w:eastAsia="宋体" w:hAnsi="Calibri" w:cstheme="minorHAnsi"/>
                    <w:kern w:val="0"/>
                    <w:szCs w:val="21"/>
                  </w:rPr>
                </w:rPrChange>
              </w:rPr>
              <w:t>Identify if need</w:t>
            </w:r>
            <w:r w:rsidR="00D373BF" w:rsidRPr="00B0205A">
              <w:rPr>
                <w:rFonts w:ascii="Times New Roman" w:eastAsia="宋体" w:hAnsi="Times New Roman" w:cs="Times New Roman"/>
                <w:kern w:val="0"/>
                <w:szCs w:val="21"/>
                <w:rPrChange w:id="3654" w:author="raye" w:date="2018-08-10T12:30:00Z">
                  <w:rPr>
                    <w:rFonts w:ascii="Calibri" w:eastAsia="宋体" w:hAnsi="Calibri" w:cstheme="minorHAnsi"/>
                    <w:kern w:val="0"/>
                    <w:szCs w:val="21"/>
                  </w:rPr>
                </w:rPrChange>
              </w:rPr>
              <w:t>ed</w:t>
            </w:r>
            <w:r w:rsidRPr="00B0205A">
              <w:rPr>
                <w:rFonts w:ascii="Times New Roman" w:eastAsia="宋体" w:hAnsi="Times New Roman" w:cs="Times New Roman"/>
                <w:kern w:val="0"/>
                <w:szCs w:val="21"/>
                <w:rPrChange w:id="3655" w:author="raye" w:date="2018-08-10T12:30:00Z">
                  <w:rPr>
                    <w:rFonts w:ascii="Calibri" w:eastAsia="宋体" w:hAnsi="Calibri" w:cstheme="minorHAnsi"/>
                    <w:kern w:val="0"/>
                    <w:szCs w:val="21"/>
                  </w:rPr>
                </w:rPrChange>
              </w:rPr>
              <w:t xml:space="preserve"> to escalate</w:t>
            </w:r>
          </w:p>
        </w:tc>
        <w:tc>
          <w:tcPr>
            <w:tcW w:w="1437" w:type="dxa"/>
            <w:shd w:val="clear" w:color="auto" w:fill="auto"/>
            <w:vAlign w:val="center"/>
            <w:hideMark/>
          </w:tcPr>
          <w:p w14:paraId="65570AEB" w14:textId="77777777" w:rsidR="00222D8B" w:rsidRPr="00B0205A" w:rsidRDefault="00222D8B" w:rsidP="001910E4">
            <w:pPr>
              <w:widowControl/>
              <w:jc w:val="left"/>
              <w:rPr>
                <w:rFonts w:ascii="Times New Roman" w:eastAsia="宋体" w:hAnsi="Times New Roman" w:cs="Times New Roman"/>
                <w:kern w:val="0"/>
                <w:szCs w:val="21"/>
                <w:rPrChange w:id="365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57" w:author="raye" w:date="2018-08-10T12:30:00Z">
                  <w:rPr>
                    <w:rFonts w:ascii="Calibri" w:eastAsia="宋体" w:hAnsi="Calibri" w:cstheme="minorHAnsi"/>
                    <w:kern w:val="0"/>
                    <w:szCs w:val="21"/>
                  </w:rPr>
                </w:rPrChange>
              </w:rPr>
              <w:t>Under BSA Officer Review</w:t>
            </w:r>
          </w:p>
        </w:tc>
        <w:tc>
          <w:tcPr>
            <w:tcW w:w="1675" w:type="dxa"/>
            <w:shd w:val="clear" w:color="auto" w:fill="auto"/>
            <w:vAlign w:val="center"/>
            <w:hideMark/>
          </w:tcPr>
          <w:p w14:paraId="574AC98A" w14:textId="4E17D5E1" w:rsidR="00222D8B" w:rsidRPr="00B0205A" w:rsidRDefault="00BD42BF" w:rsidP="001910E4">
            <w:pPr>
              <w:widowControl/>
              <w:jc w:val="left"/>
              <w:rPr>
                <w:rFonts w:ascii="Times New Roman" w:eastAsia="宋体" w:hAnsi="Times New Roman" w:cs="Times New Roman"/>
                <w:kern w:val="0"/>
                <w:szCs w:val="21"/>
                <w:rPrChange w:id="365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59" w:author="raye" w:date="2018-08-10T12:30:00Z">
                  <w:rPr>
                    <w:rFonts w:ascii="Calibri" w:eastAsia="宋体" w:hAnsi="Calibri" w:cstheme="minorHAnsi"/>
                    <w:kern w:val="0"/>
                    <w:szCs w:val="21"/>
                  </w:rPr>
                </w:rPrChange>
              </w:rPr>
              <w:t xml:space="preserve">Complete #5 and click </w:t>
            </w:r>
            <w:r w:rsidR="00222D8B" w:rsidRPr="00B0205A">
              <w:rPr>
                <w:rFonts w:ascii="Times New Roman" w:eastAsia="宋体" w:hAnsi="Times New Roman" w:cs="Times New Roman"/>
                <w:kern w:val="0"/>
                <w:szCs w:val="21"/>
                <w:rPrChange w:id="3660" w:author="raye" w:date="2018-08-10T12:30:00Z">
                  <w:rPr>
                    <w:rFonts w:ascii="Calibri" w:eastAsia="宋体" w:hAnsi="Calibri" w:cstheme="minorHAnsi"/>
                    <w:kern w:val="0"/>
                    <w:szCs w:val="21"/>
                  </w:rPr>
                </w:rPrChange>
              </w:rPr>
              <w:t>refer to LCD (Complete #5 and refer to LCD for review offline)</w:t>
            </w:r>
          </w:p>
        </w:tc>
        <w:tc>
          <w:tcPr>
            <w:tcW w:w="1588" w:type="dxa"/>
            <w:shd w:val="clear" w:color="auto" w:fill="auto"/>
            <w:vAlign w:val="center"/>
            <w:hideMark/>
          </w:tcPr>
          <w:p w14:paraId="6B2289BF" w14:textId="4788AD44" w:rsidR="00222D8B" w:rsidRPr="00B0205A" w:rsidRDefault="00222D8B" w:rsidP="001910E4">
            <w:pPr>
              <w:widowControl/>
              <w:jc w:val="left"/>
              <w:rPr>
                <w:rFonts w:ascii="Times New Roman" w:eastAsia="宋体" w:hAnsi="Times New Roman" w:cs="Times New Roman"/>
                <w:kern w:val="0"/>
                <w:szCs w:val="21"/>
                <w:rPrChange w:id="366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62" w:author="raye" w:date="2018-08-10T12:30:00Z">
                  <w:rPr>
                    <w:rFonts w:ascii="Calibri" w:eastAsia="宋体" w:hAnsi="Calibri" w:cstheme="minorHAnsi"/>
                    <w:kern w:val="0"/>
                    <w:szCs w:val="21"/>
                  </w:rPr>
                </w:rPrChange>
              </w:rPr>
              <w:t>Pending LCD SAR Process</w:t>
            </w:r>
          </w:p>
        </w:tc>
        <w:tc>
          <w:tcPr>
            <w:tcW w:w="1563" w:type="dxa"/>
            <w:shd w:val="clear" w:color="auto" w:fill="auto"/>
            <w:vAlign w:val="center"/>
            <w:hideMark/>
          </w:tcPr>
          <w:p w14:paraId="270B63B1" w14:textId="77777777" w:rsidR="00222D8B" w:rsidRPr="00B0205A" w:rsidRDefault="00222D8B" w:rsidP="001910E4">
            <w:pPr>
              <w:widowControl/>
              <w:jc w:val="left"/>
              <w:rPr>
                <w:rFonts w:ascii="Times New Roman" w:eastAsia="宋体" w:hAnsi="Times New Roman" w:cs="Times New Roman"/>
                <w:kern w:val="0"/>
                <w:szCs w:val="21"/>
                <w:rPrChange w:id="366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64" w:author="raye" w:date="2018-08-10T12:30:00Z">
                  <w:rPr>
                    <w:rFonts w:ascii="Calibri" w:eastAsia="宋体" w:hAnsi="Calibri" w:cstheme="minorHAnsi"/>
                    <w:kern w:val="0"/>
                    <w:szCs w:val="21"/>
                  </w:rPr>
                </w:rPrChange>
              </w:rPr>
              <w:t>BSA Officer</w:t>
            </w:r>
          </w:p>
        </w:tc>
      </w:tr>
      <w:tr w:rsidR="00222D8B" w:rsidRPr="00B0205A" w14:paraId="1214DC8E" w14:textId="77777777" w:rsidTr="00222D8B">
        <w:trPr>
          <w:trHeight w:val="285"/>
        </w:trPr>
        <w:tc>
          <w:tcPr>
            <w:tcW w:w="1100" w:type="dxa"/>
            <w:shd w:val="clear" w:color="auto" w:fill="auto"/>
            <w:vAlign w:val="center"/>
            <w:hideMark/>
          </w:tcPr>
          <w:p w14:paraId="3B68EB9E" w14:textId="77777777" w:rsidR="00222D8B" w:rsidRPr="00B0205A" w:rsidRDefault="00222D8B" w:rsidP="001910E4">
            <w:pPr>
              <w:widowControl/>
              <w:jc w:val="center"/>
              <w:rPr>
                <w:rFonts w:ascii="Times New Roman" w:eastAsia="宋体" w:hAnsi="Times New Roman" w:cs="Times New Roman"/>
                <w:kern w:val="0"/>
                <w:szCs w:val="21"/>
                <w:rPrChange w:id="366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66" w:author="raye" w:date="2018-08-10T12:30:00Z">
                  <w:rPr>
                    <w:rFonts w:ascii="Calibri" w:eastAsia="宋体" w:hAnsi="Calibri" w:cstheme="minorHAnsi"/>
                    <w:kern w:val="0"/>
                    <w:szCs w:val="21"/>
                  </w:rPr>
                </w:rPrChange>
              </w:rPr>
              <w:t>28</w:t>
            </w:r>
          </w:p>
        </w:tc>
        <w:tc>
          <w:tcPr>
            <w:tcW w:w="2098" w:type="dxa"/>
            <w:shd w:val="clear" w:color="auto" w:fill="auto"/>
            <w:vAlign w:val="center"/>
            <w:hideMark/>
          </w:tcPr>
          <w:p w14:paraId="4323D228" w14:textId="77777777" w:rsidR="00222D8B" w:rsidRPr="00B0205A" w:rsidRDefault="00222D8B" w:rsidP="001910E4">
            <w:pPr>
              <w:widowControl/>
              <w:jc w:val="left"/>
              <w:rPr>
                <w:rFonts w:ascii="Times New Roman" w:eastAsia="宋体" w:hAnsi="Times New Roman" w:cs="Times New Roman"/>
                <w:kern w:val="0"/>
                <w:szCs w:val="21"/>
                <w:rPrChange w:id="366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68" w:author="raye" w:date="2018-08-10T12:30:00Z">
                  <w:rPr>
                    <w:rFonts w:ascii="Calibri" w:eastAsia="宋体" w:hAnsi="Calibri" w:cstheme="minorHAnsi"/>
                    <w:kern w:val="0"/>
                    <w:szCs w:val="21"/>
                  </w:rPr>
                </w:rPrChange>
              </w:rPr>
              <w:t>LCD open to review</w:t>
            </w:r>
          </w:p>
        </w:tc>
        <w:tc>
          <w:tcPr>
            <w:tcW w:w="1437" w:type="dxa"/>
            <w:shd w:val="clear" w:color="auto" w:fill="auto"/>
            <w:vAlign w:val="center"/>
            <w:hideMark/>
          </w:tcPr>
          <w:p w14:paraId="5042267E" w14:textId="77777777" w:rsidR="00222D8B" w:rsidRPr="00B0205A" w:rsidRDefault="00222D8B" w:rsidP="001910E4">
            <w:pPr>
              <w:widowControl/>
              <w:jc w:val="left"/>
              <w:rPr>
                <w:rFonts w:ascii="Times New Roman" w:eastAsia="宋体" w:hAnsi="Times New Roman" w:cs="Times New Roman"/>
                <w:kern w:val="0"/>
                <w:szCs w:val="21"/>
                <w:rPrChange w:id="366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70" w:author="raye" w:date="2018-08-10T12:30:00Z">
                  <w:rPr>
                    <w:rFonts w:ascii="Calibri" w:eastAsia="宋体" w:hAnsi="Calibri" w:cstheme="minorHAnsi"/>
                    <w:kern w:val="0"/>
                    <w:szCs w:val="21"/>
                  </w:rPr>
                </w:rPrChange>
              </w:rPr>
              <w:t>Pending LCD SAR Process</w:t>
            </w:r>
          </w:p>
        </w:tc>
        <w:tc>
          <w:tcPr>
            <w:tcW w:w="1675" w:type="dxa"/>
            <w:shd w:val="clear" w:color="auto" w:fill="auto"/>
            <w:vAlign w:val="center"/>
            <w:hideMark/>
          </w:tcPr>
          <w:p w14:paraId="14CB8113" w14:textId="77777777" w:rsidR="00222D8B" w:rsidRPr="00B0205A" w:rsidRDefault="00222D8B" w:rsidP="001910E4">
            <w:pPr>
              <w:widowControl/>
              <w:jc w:val="left"/>
              <w:rPr>
                <w:rFonts w:ascii="Times New Roman" w:eastAsia="宋体" w:hAnsi="Times New Roman" w:cs="Times New Roman"/>
                <w:kern w:val="0"/>
                <w:szCs w:val="21"/>
                <w:rPrChange w:id="367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72" w:author="raye" w:date="2018-08-10T12:30:00Z">
                  <w:rPr>
                    <w:rFonts w:ascii="Calibri" w:eastAsia="宋体" w:hAnsi="Calibri" w:cstheme="minorHAnsi"/>
                    <w:kern w:val="0"/>
                    <w:szCs w:val="21"/>
                  </w:rPr>
                </w:rPrChange>
              </w:rPr>
              <w:t>LCD open case to review</w:t>
            </w:r>
          </w:p>
        </w:tc>
        <w:tc>
          <w:tcPr>
            <w:tcW w:w="1588" w:type="dxa"/>
            <w:shd w:val="clear" w:color="auto" w:fill="auto"/>
            <w:vAlign w:val="center"/>
            <w:hideMark/>
          </w:tcPr>
          <w:p w14:paraId="5E236C73" w14:textId="77777777" w:rsidR="00222D8B" w:rsidRPr="00B0205A" w:rsidRDefault="00222D8B" w:rsidP="001910E4">
            <w:pPr>
              <w:widowControl/>
              <w:jc w:val="left"/>
              <w:rPr>
                <w:rFonts w:ascii="Times New Roman" w:eastAsia="宋体" w:hAnsi="Times New Roman" w:cs="Times New Roman"/>
                <w:kern w:val="0"/>
                <w:szCs w:val="21"/>
                <w:rPrChange w:id="367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74" w:author="raye" w:date="2018-08-10T12:30:00Z">
                  <w:rPr>
                    <w:rFonts w:ascii="Calibri" w:eastAsia="宋体" w:hAnsi="Calibri" w:cstheme="minorHAnsi"/>
                    <w:kern w:val="0"/>
                    <w:szCs w:val="21"/>
                  </w:rPr>
                </w:rPrChange>
              </w:rPr>
              <w:t>Under LCD SAR Process</w:t>
            </w:r>
          </w:p>
        </w:tc>
        <w:tc>
          <w:tcPr>
            <w:tcW w:w="1563" w:type="dxa"/>
            <w:shd w:val="clear" w:color="auto" w:fill="auto"/>
            <w:vAlign w:val="center"/>
            <w:hideMark/>
          </w:tcPr>
          <w:p w14:paraId="10045A9C" w14:textId="77777777" w:rsidR="00222D8B" w:rsidRPr="00B0205A" w:rsidRDefault="00222D8B" w:rsidP="001910E4">
            <w:pPr>
              <w:widowControl/>
              <w:jc w:val="left"/>
              <w:rPr>
                <w:rFonts w:ascii="Times New Roman" w:eastAsia="宋体" w:hAnsi="Times New Roman" w:cs="Times New Roman"/>
                <w:kern w:val="0"/>
                <w:szCs w:val="21"/>
                <w:rPrChange w:id="367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76" w:author="raye" w:date="2018-08-10T12:30:00Z">
                  <w:rPr>
                    <w:rFonts w:ascii="Calibri" w:eastAsia="宋体" w:hAnsi="Calibri" w:cstheme="minorHAnsi"/>
                    <w:kern w:val="0"/>
                    <w:szCs w:val="21"/>
                  </w:rPr>
                </w:rPrChange>
              </w:rPr>
              <w:t>LCD</w:t>
            </w:r>
          </w:p>
        </w:tc>
      </w:tr>
      <w:tr w:rsidR="00222D8B" w:rsidRPr="00B0205A" w14:paraId="13192089" w14:textId="77777777" w:rsidTr="00222D8B">
        <w:trPr>
          <w:trHeight w:val="570"/>
        </w:trPr>
        <w:tc>
          <w:tcPr>
            <w:tcW w:w="1100" w:type="dxa"/>
            <w:shd w:val="clear" w:color="auto" w:fill="auto"/>
            <w:vAlign w:val="center"/>
            <w:hideMark/>
          </w:tcPr>
          <w:p w14:paraId="455DEACF" w14:textId="77777777" w:rsidR="00222D8B" w:rsidRPr="00B0205A" w:rsidRDefault="00222D8B" w:rsidP="001910E4">
            <w:pPr>
              <w:widowControl/>
              <w:jc w:val="center"/>
              <w:rPr>
                <w:rFonts w:ascii="Times New Roman" w:eastAsia="宋体" w:hAnsi="Times New Roman" w:cs="Times New Roman"/>
                <w:kern w:val="0"/>
                <w:szCs w:val="21"/>
                <w:rPrChange w:id="367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78" w:author="raye" w:date="2018-08-10T12:30:00Z">
                  <w:rPr>
                    <w:rFonts w:ascii="Calibri" w:eastAsia="宋体" w:hAnsi="Calibri" w:cstheme="minorHAnsi"/>
                    <w:kern w:val="0"/>
                    <w:szCs w:val="21"/>
                  </w:rPr>
                </w:rPrChange>
              </w:rPr>
              <w:t>29</w:t>
            </w:r>
          </w:p>
        </w:tc>
        <w:tc>
          <w:tcPr>
            <w:tcW w:w="2098" w:type="dxa"/>
            <w:shd w:val="clear" w:color="auto" w:fill="auto"/>
            <w:vAlign w:val="center"/>
            <w:hideMark/>
          </w:tcPr>
          <w:p w14:paraId="636F8169" w14:textId="77777777" w:rsidR="00222D8B" w:rsidRPr="00B0205A" w:rsidRDefault="00222D8B" w:rsidP="00BD42BF">
            <w:pPr>
              <w:widowControl/>
              <w:rPr>
                <w:rFonts w:ascii="Times New Roman" w:eastAsia="宋体" w:hAnsi="Times New Roman" w:cs="Times New Roman"/>
                <w:kern w:val="0"/>
                <w:szCs w:val="21"/>
                <w:rPrChange w:id="367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80" w:author="raye" w:date="2018-08-10T12:30:00Z">
                  <w:rPr>
                    <w:rFonts w:ascii="Calibri" w:eastAsia="宋体" w:hAnsi="Calibri" w:cstheme="minorHAnsi"/>
                    <w:kern w:val="0"/>
                    <w:szCs w:val="21"/>
                  </w:rPr>
                </w:rPrChange>
              </w:rPr>
              <w:t>Input SAR Log #</w:t>
            </w:r>
          </w:p>
          <w:p w14:paraId="3F05DC05" w14:textId="6442C3D9" w:rsidR="00BD42BF" w:rsidRPr="00B0205A" w:rsidRDefault="00BD42BF" w:rsidP="00BD42BF">
            <w:pPr>
              <w:widowControl/>
              <w:rPr>
                <w:rFonts w:ascii="Times New Roman" w:eastAsia="宋体" w:hAnsi="Times New Roman" w:cs="Times New Roman"/>
                <w:kern w:val="0"/>
                <w:szCs w:val="21"/>
                <w:rPrChange w:id="368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82" w:author="raye" w:date="2018-08-10T12:30:00Z">
                  <w:rPr>
                    <w:rFonts w:ascii="Calibri" w:eastAsia="宋体" w:hAnsi="Calibri" w:cstheme="minorHAnsi"/>
                    <w:kern w:val="0"/>
                    <w:szCs w:val="21"/>
                  </w:rPr>
                </w:rPrChange>
              </w:rPr>
              <w:t>Click SAR button</w:t>
            </w:r>
          </w:p>
        </w:tc>
        <w:tc>
          <w:tcPr>
            <w:tcW w:w="1437" w:type="dxa"/>
            <w:shd w:val="clear" w:color="auto" w:fill="auto"/>
            <w:vAlign w:val="center"/>
            <w:hideMark/>
          </w:tcPr>
          <w:p w14:paraId="5ED676F8" w14:textId="77777777" w:rsidR="00222D8B" w:rsidRPr="00B0205A" w:rsidRDefault="00222D8B" w:rsidP="001910E4">
            <w:pPr>
              <w:widowControl/>
              <w:jc w:val="left"/>
              <w:rPr>
                <w:rFonts w:ascii="Times New Roman" w:eastAsia="宋体" w:hAnsi="Times New Roman" w:cs="Times New Roman"/>
                <w:kern w:val="0"/>
                <w:szCs w:val="21"/>
                <w:rPrChange w:id="368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84" w:author="raye" w:date="2018-08-10T12:30:00Z">
                  <w:rPr>
                    <w:rFonts w:ascii="Calibri" w:eastAsia="宋体" w:hAnsi="Calibri" w:cstheme="minorHAnsi"/>
                    <w:kern w:val="0"/>
                    <w:szCs w:val="21"/>
                  </w:rPr>
                </w:rPrChange>
              </w:rPr>
              <w:t>Under LCD SAR Process</w:t>
            </w:r>
          </w:p>
        </w:tc>
        <w:tc>
          <w:tcPr>
            <w:tcW w:w="1675" w:type="dxa"/>
            <w:shd w:val="clear" w:color="auto" w:fill="auto"/>
            <w:vAlign w:val="center"/>
            <w:hideMark/>
          </w:tcPr>
          <w:p w14:paraId="649EE90D" w14:textId="5F1BD1E3" w:rsidR="00222D8B" w:rsidRPr="00B0205A" w:rsidRDefault="00D373BF" w:rsidP="001910E4">
            <w:pPr>
              <w:widowControl/>
              <w:jc w:val="left"/>
              <w:rPr>
                <w:rFonts w:ascii="Times New Roman" w:eastAsia="宋体" w:hAnsi="Times New Roman" w:cs="Times New Roman"/>
                <w:kern w:val="0"/>
                <w:szCs w:val="21"/>
                <w:rPrChange w:id="368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86" w:author="raye" w:date="2018-08-10T12:30:00Z">
                  <w:rPr>
                    <w:rFonts w:ascii="Calibri" w:eastAsia="宋体" w:hAnsi="Calibri" w:cstheme="minorHAnsi"/>
                    <w:kern w:val="0"/>
                    <w:szCs w:val="21"/>
                  </w:rPr>
                </w:rPrChange>
              </w:rPr>
              <w:t xml:space="preserve">After clicking Submit in the SAR pop-out window </w:t>
            </w:r>
            <w:r w:rsidR="00222D8B" w:rsidRPr="00B0205A">
              <w:rPr>
                <w:rFonts w:ascii="Times New Roman" w:eastAsia="宋体" w:hAnsi="Times New Roman" w:cs="Times New Roman"/>
                <w:kern w:val="0"/>
                <w:szCs w:val="21"/>
                <w:rPrChange w:id="3687" w:author="raye" w:date="2018-08-10T12:30:00Z">
                  <w:rPr>
                    <w:rFonts w:ascii="Calibri" w:eastAsia="宋体" w:hAnsi="Calibri" w:cstheme="minorHAnsi"/>
                    <w:kern w:val="0"/>
                    <w:szCs w:val="21"/>
                  </w:rPr>
                </w:rPrChange>
              </w:rPr>
              <w:t>LCD Input SAR Log #</w:t>
            </w:r>
          </w:p>
        </w:tc>
        <w:tc>
          <w:tcPr>
            <w:tcW w:w="1588" w:type="dxa"/>
            <w:shd w:val="clear" w:color="auto" w:fill="auto"/>
            <w:vAlign w:val="center"/>
            <w:hideMark/>
          </w:tcPr>
          <w:p w14:paraId="3F5F7336" w14:textId="77777777" w:rsidR="00222D8B" w:rsidRPr="00B0205A" w:rsidRDefault="00222D8B" w:rsidP="001910E4">
            <w:pPr>
              <w:widowControl/>
              <w:jc w:val="left"/>
              <w:rPr>
                <w:rFonts w:ascii="Times New Roman" w:eastAsia="宋体" w:hAnsi="Times New Roman" w:cs="Times New Roman"/>
                <w:kern w:val="0"/>
                <w:szCs w:val="21"/>
                <w:rPrChange w:id="368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89" w:author="raye" w:date="2018-08-10T12:30:00Z">
                  <w:rPr>
                    <w:rFonts w:ascii="Calibri" w:eastAsia="宋体" w:hAnsi="Calibri" w:cstheme="minorHAnsi"/>
                    <w:kern w:val="0"/>
                    <w:szCs w:val="21"/>
                  </w:rPr>
                </w:rPrChange>
              </w:rPr>
              <w:t>Close with SAR Control LOG#</w:t>
            </w:r>
          </w:p>
        </w:tc>
        <w:tc>
          <w:tcPr>
            <w:tcW w:w="1563" w:type="dxa"/>
            <w:shd w:val="clear" w:color="auto" w:fill="auto"/>
            <w:vAlign w:val="center"/>
            <w:hideMark/>
          </w:tcPr>
          <w:p w14:paraId="4BD3B024" w14:textId="77777777" w:rsidR="00222D8B" w:rsidRPr="00B0205A" w:rsidRDefault="00222D8B" w:rsidP="001910E4">
            <w:pPr>
              <w:widowControl/>
              <w:jc w:val="left"/>
              <w:rPr>
                <w:rFonts w:ascii="Times New Roman" w:eastAsia="宋体" w:hAnsi="Times New Roman" w:cs="Times New Roman"/>
                <w:kern w:val="0"/>
                <w:szCs w:val="21"/>
                <w:rPrChange w:id="369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91" w:author="raye" w:date="2018-08-10T12:30:00Z">
                  <w:rPr>
                    <w:rFonts w:ascii="Calibri" w:eastAsia="宋体" w:hAnsi="Calibri" w:cstheme="minorHAnsi"/>
                    <w:kern w:val="0"/>
                    <w:szCs w:val="21"/>
                  </w:rPr>
                </w:rPrChange>
              </w:rPr>
              <w:t>LCD</w:t>
            </w:r>
          </w:p>
        </w:tc>
      </w:tr>
      <w:tr w:rsidR="00222D8B" w:rsidRPr="00B0205A" w14:paraId="7D39DA72" w14:textId="77777777" w:rsidTr="00222D8B">
        <w:trPr>
          <w:trHeight w:val="570"/>
        </w:trPr>
        <w:tc>
          <w:tcPr>
            <w:tcW w:w="1100" w:type="dxa"/>
            <w:shd w:val="clear" w:color="auto" w:fill="auto"/>
            <w:vAlign w:val="center"/>
          </w:tcPr>
          <w:p w14:paraId="4601D7E0" w14:textId="77777777" w:rsidR="00222D8B" w:rsidRPr="00B0205A" w:rsidRDefault="00222D8B" w:rsidP="001910E4">
            <w:pPr>
              <w:widowControl/>
              <w:jc w:val="center"/>
              <w:rPr>
                <w:rFonts w:ascii="Times New Roman" w:eastAsia="宋体" w:hAnsi="Times New Roman" w:cs="Times New Roman"/>
                <w:kern w:val="0"/>
                <w:szCs w:val="21"/>
                <w:rPrChange w:id="369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93" w:author="raye" w:date="2018-08-10T12:30:00Z">
                  <w:rPr>
                    <w:rFonts w:ascii="Calibri" w:eastAsia="宋体" w:hAnsi="Calibri" w:cstheme="minorHAnsi"/>
                    <w:kern w:val="0"/>
                    <w:szCs w:val="21"/>
                  </w:rPr>
                </w:rPrChange>
              </w:rPr>
              <w:t>30A</w:t>
            </w:r>
          </w:p>
        </w:tc>
        <w:tc>
          <w:tcPr>
            <w:tcW w:w="2098" w:type="dxa"/>
            <w:shd w:val="clear" w:color="auto" w:fill="auto"/>
            <w:vAlign w:val="center"/>
          </w:tcPr>
          <w:p w14:paraId="4FC37761" w14:textId="32AE5D6F" w:rsidR="00222D8B" w:rsidRPr="00B0205A" w:rsidRDefault="00222D8B" w:rsidP="001910E4">
            <w:pPr>
              <w:widowControl/>
              <w:jc w:val="left"/>
              <w:rPr>
                <w:rFonts w:ascii="Times New Roman" w:eastAsia="宋体" w:hAnsi="Times New Roman" w:cs="Times New Roman"/>
                <w:kern w:val="0"/>
                <w:szCs w:val="21"/>
                <w:rPrChange w:id="369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95" w:author="raye" w:date="2018-08-10T12:30:00Z">
                  <w:rPr>
                    <w:rFonts w:ascii="Calibri" w:eastAsia="宋体" w:hAnsi="Calibri" w:cstheme="minorHAnsi"/>
                    <w:kern w:val="0"/>
                    <w:szCs w:val="21"/>
                  </w:rPr>
                </w:rPrChange>
              </w:rPr>
              <w:t>Compliance Supervisor assign case</w:t>
            </w:r>
            <w:r w:rsidR="00801D92" w:rsidRPr="00B0205A">
              <w:rPr>
                <w:rFonts w:ascii="Times New Roman" w:eastAsia="宋体" w:hAnsi="Times New Roman" w:cs="Times New Roman"/>
                <w:kern w:val="0"/>
                <w:szCs w:val="21"/>
                <w:rPrChange w:id="3696" w:author="raye" w:date="2018-08-10T12:30:00Z">
                  <w:rPr>
                    <w:rFonts w:ascii="Calibri" w:eastAsia="宋体" w:hAnsi="Calibri" w:cstheme="minorHAnsi"/>
                    <w:kern w:val="0"/>
                    <w:szCs w:val="21"/>
                  </w:rPr>
                </w:rPrChange>
              </w:rPr>
              <w:t xml:space="preserve"> (CS reassigns escalated case and ask </w:t>
            </w:r>
            <w:r w:rsidR="00801D92" w:rsidRPr="00B0205A">
              <w:rPr>
                <w:rFonts w:ascii="Times New Roman" w:eastAsia="宋体" w:hAnsi="Times New Roman" w:cs="Times New Roman"/>
                <w:kern w:val="0"/>
                <w:szCs w:val="21"/>
                <w:rPrChange w:id="3697" w:author="raye" w:date="2018-08-10T12:30:00Z">
                  <w:rPr>
                    <w:rFonts w:ascii="Calibri" w:eastAsia="宋体" w:hAnsi="Calibri" w:cstheme="minorHAnsi"/>
                    <w:kern w:val="0"/>
                    <w:szCs w:val="21"/>
                  </w:rPr>
                </w:rPrChange>
              </w:rPr>
              <w:lastRenderedPageBreak/>
              <w:t>CA for supplementary information)</w:t>
            </w:r>
          </w:p>
        </w:tc>
        <w:tc>
          <w:tcPr>
            <w:tcW w:w="1437" w:type="dxa"/>
            <w:shd w:val="clear" w:color="auto" w:fill="auto"/>
            <w:vAlign w:val="center"/>
          </w:tcPr>
          <w:p w14:paraId="18C79743" w14:textId="77777777" w:rsidR="00222D8B" w:rsidRPr="00B0205A" w:rsidRDefault="00222D8B" w:rsidP="001910E4">
            <w:pPr>
              <w:widowControl/>
              <w:jc w:val="left"/>
              <w:rPr>
                <w:rFonts w:ascii="Times New Roman" w:eastAsia="宋体" w:hAnsi="Times New Roman" w:cs="Times New Roman"/>
                <w:kern w:val="0"/>
                <w:szCs w:val="21"/>
                <w:rPrChange w:id="369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699" w:author="raye" w:date="2018-08-10T12:30:00Z">
                  <w:rPr>
                    <w:rFonts w:ascii="Calibri" w:eastAsia="宋体" w:hAnsi="Calibri" w:cstheme="minorHAnsi"/>
                    <w:kern w:val="0"/>
                    <w:szCs w:val="21"/>
                  </w:rPr>
                </w:rPrChange>
              </w:rPr>
              <w:lastRenderedPageBreak/>
              <w:t>Pending Compliance Supervisor Assign</w:t>
            </w:r>
          </w:p>
        </w:tc>
        <w:tc>
          <w:tcPr>
            <w:tcW w:w="1675" w:type="dxa"/>
            <w:shd w:val="clear" w:color="auto" w:fill="auto"/>
            <w:vAlign w:val="center"/>
          </w:tcPr>
          <w:p w14:paraId="3C02A2B5" w14:textId="26F3B9B3" w:rsidR="00222D8B" w:rsidRPr="00B0205A" w:rsidRDefault="00801D92" w:rsidP="001910E4">
            <w:pPr>
              <w:widowControl/>
              <w:jc w:val="left"/>
              <w:rPr>
                <w:rFonts w:ascii="Times New Roman" w:eastAsia="宋体" w:hAnsi="Times New Roman" w:cs="Times New Roman"/>
                <w:kern w:val="0"/>
                <w:szCs w:val="21"/>
                <w:rPrChange w:id="370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01" w:author="raye" w:date="2018-08-10T12:30:00Z">
                  <w:rPr>
                    <w:rFonts w:ascii="Calibri" w:eastAsia="宋体" w:hAnsi="Calibri" w:cstheme="minorHAnsi"/>
                    <w:kern w:val="0"/>
                    <w:szCs w:val="21"/>
                  </w:rPr>
                </w:rPrChange>
              </w:rPr>
              <w:t>Click into details page or click Assign</w:t>
            </w:r>
          </w:p>
        </w:tc>
        <w:tc>
          <w:tcPr>
            <w:tcW w:w="1588" w:type="dxa"/>
            <w:shd w:val="clear" w:color="auto" w:fill="auto"/>
            <w:vAlign w:val="center"/>
          </w:tcPr>
          <w:p w14:paraId="4C28CA87" w14:textId="77777777" w:rsidR="00222D8B" w:rsidRPr="00B0205A" w:rsidRDefault="00222D8B" w:rsidP="001910E4">
            <w:pPr>
              <w:widowControl/>
              <w:jc w:val="left"/>
              <w:rPr>
                <w:rFonts w:ascii="Times New Roman" w:eastAsia="宋体" w:hAnsi="Times New Roman" w:cs="Times New Roman"/>
                <w:kern w:val="0"/>
                <w:szCs w:val="21"/>
                <w:rPrChange w:id="370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03" w:author="raye" w:date="2018-08-10T12:30:00Z">
                  <w:rPr>
                    <w:rFonts w:ascii="Calibri" w:eastAsia="宋体" w:hAnsi="Calibri" w:cstheme="minorHAnsi"/>
                    <w:kern w:val="0"/>
                    <w:szCs w:val="21"/>
                  </w:rPr>
                </w:rPrChange>
              </w:rPr>
              <w:t>Under Compliance Supervisor Assign</w:t>
            </w:r>
          </w:p>
        </w:tc>
        <w:tc>
          <w:tcPr>
            <w:tcW w:w="1563" w:type="dxa"/>
            <w:shd w:val="clear" w:color="auto" w:fill="auto"/>
            <w:vAlign w:val="center"/>
          </w:tcPr>
          <w:p w14:paraId="53EE6F8A" w14:textId="77777777" w:rsidR="00222D8B" w:rsidRPr="00B0205A" w:rsidRDefault="00222D8B" w:rsidP="001910E4">
            <w:pPr>
              <w:widowControl/>
              <w:jc w:val="left"/>
              <w:rPr>
                <w:rFonts w:ascii="Times New Roman" w:eastAsia="宋体" w:hAnsi="Times New Roman" w:cs="Times New Roman"/>
                <w:kern w:val="0"/>
                <w:szCs w:val="21"/>
                <w:rPrChange w:id="370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05" w:author="raye" w:date="2018-08-10T12:30:00Z">
                  <w:rPr>
                    <w:rFonts w:ascii="Calibri" w:eastAsia="宋体" w:hAnsi="Calibri" w:cstheme="minorHAnsi"/>
                    <w:kern w:val="0"/>
                    <w:szCs w:val="21"/>
                  </w:rPr>
                </w:rPrChange>
              </w:rPr>
              <w:t>Compliance Supervisor</w:t>
            </w:r>
          </w:p>
        </w:tc>
      </w:tr>
      <w:tr w:rsidR="00222D8B" w:rsidRPr="00B0205A" w14:paraId="12BA8348" w14:textId="77777777" w:rsidTr="00222D8B">
        <w:trPr>
          <w:trHeight w:val="570"/>
        </w:trPr>
        <w:tc>
          <w:tcPr>
            <w:tcW w:w="1100" w:type="dxa"/>
            <w:shd w:val="clear" w:color="auto" w:fill="auto"/>
            <w:vAlign w:val="center"/>
            <w:hideMark/>
          </w:tcPr>
          <w:p w14:paraId="2F7E3509" w14:textId="77777777" w:rsidR="00222D8B" w:rsidRPr="00B0205A" w:rsidRDefault="00222D8B" w:rsidP="001910E4">
            <w:pPr>
              <w:widowControl/>
              <w:jc w:val="center"/>
              <w:rPr>
                <w:rFonts w:ascii="Times New Roman" w:eastAsia="宋体" w:hAnsi="Times New Roman" w:cs="Times New Roman"/>
                <w:kern w:val="0"/>
                <w:szCs w:val="21"/>
                <w:rPrChange w:id="370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07" w:author="raye" w:date="2018-08-10T12:30:00Z">
                  <w:rPr>
                    <w:rFonts w:ascii="Calibri" w:eastAsia="宋体" w:hAnsi="Calibri" w:cstheme="minorHAnsi"/>
                    <w:kern w:val="0"/>
                    <w:szCs w:val="21"/>
                  </w:rPr>
                </w:rPrChange>
              </w:rPr>
              <w:lastRenderedPageBreak/>
              <w:t>30B</w:t>
            </w:r>
          </w:p>
        </w:tc>
        <w:tc>
          <w:tcPr>
            <w:tcW w:w="2098" w:type="dxa"/>
            <w:shd w:val="clear" w:color="auto" w:fill="auto"/>
            <w:vAlign w:val="center"/>
            <w:hideMark/>
          </w:tcPr>
          <w:p w14:paraId="17C56A39" w14:textId="38E1C242" w:rsidR="00222D8B" w:rsidRPr="00B0205A" w:rsidRDefault="00222D8B" w:rsidP="001910E4">
            <w:pPr>
              <w:widowControl/>
              <w:jc w:val="left"/>
              <w:rPr>
                <w:rFonts w:ascii="Times New Roman" w:eastAsia="宋体" w:hAnsi="Times New Roman" w:cs="Times New Roman"/>
                <w:kern w:val="0"/>
                <w:szCs w:val="21"/>
                <w:rPrChange w:id="370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09" w:author="raye" w:date="2018-08-10T12:30:00Z">
                  <w:rPr>
                    <w:rFonts w:ascii="Calibri" w:eastAsia="宋体" w:hAnsi="Calibri" w:cstheme="minorHAnsi"/>
                    <w:kern w:val="0"/>
                    <w:szCs w:val="21"/>
                  </w:rPr>
                </w:rPrChange>
              </w:rPr>
              <w:t>Compliance Supervisor assign case</w:t>
            </w:r>
            <w:r w:rsidR="00801D92" w:rsidRPr="00B0205A">
              <w:rPr>
                <w:rFonts w:ascii="Times New Roman" w:eastAsia="宋体" w:hAnsi="Times New Roman" w:cs="Times New Roman"/>
                <w:kern w:val="0"/>
                <w:szCs w:val="21"/>
                <w:rPrChange w:id="3710" w:author="raye" w:date="2018-08-10T12:30:00Z">
                  <w:rPr>
                    <w:rFonts w:ascii="Calibri" w:eastAsia="宋体" w:hAnsi="Calibri" w:cstheme="minorHAnsi"/>
                    <w:kern w:val="0"/>
                    <w:szCs w:val="21"/>
                  </w:rPr>
                </w:rPrChange>
              </w:rPr>
              <w:t xml:space="preserve"> (CS reassigns escalated case and ask CA for supplementary information)</w:t>
            </w:r>
          </w:p>
        </w:tc>
        <w:tc>
          <w:tcPr>
            <w:tcW w:w="1437" w:type="dxa"/>
            <w:shd w:val="clear" w:color="auto" w:fill="auto"/>
            <w:vAlign w:val="center"/>
            <w:hideMark/>
          </w:tcPr>
          <w:p w14:paraId="0B88B8EB" w14:textId="77777777" w:rsidR="00222D8B" w:rsidRPr="00B0205A" w:rsidRDefault="00222D8B" w:rsidP="001910E4">
            <w:pPr>
              <w:widowControl/>
              <w:jc w:val="left"/>
              <w:rPr>
                <w:rFonts w:ascii="Times New Roman" w:eastAsia="宋体" w:hAnsi="Times New Roman" w:cs="Times New Roman"/>
                <w:kern w:val="0"/>
                <w:szCs w:val="21"/>
                <w:rPrChange w:id="371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12" w:author="raye" w:date="2018-08-10T12:30:00Z">
                  <w:rPr>
                    <w:rFonts w:ascii="Calibri" w:eastAsia="宋体" w:hAnsi="Calibri" w:cstheme="minorHAnsi"/>
                    <w:kern w:val="0"/>
                    <w:szCs w:val="21"/>
                  </w:rPr>
                </w:rPrChange>
              </w:rPr>
              <w:t>Under Compliance Supervisor Assign</w:t>
            </w:r>
          </w:p>
        </w:tc>
        <w:tc>
          <w:tcPr>
            <w:tcW w:w="1675" w:type="dxa"/>
            <w:shd w:val="clear" w:color="auto" w:fill="auto"/>
            <w:vAlign w:val="center"/>
            <w:hideMark/>
          </w:tcPr>
          <w:p w14:paraId="172AC94B" w14:textId="62494904" w:rsidR="00222D8B" w:rsidRPr="00B0205A" w:rsidRDefault="00222D8B" w:rsidP="001910E4">
            <w:pPr>
              <w:widowControl/>
              <w:jc w:val="left"/>
              <w:rPr>
                <w:rFonts w:ascii="Times New Roman" w:eastAsia="宋体" w:hAnsi="Times New Roman" w:cs="Times New Roman"/>
                <w:kern w:val="0"/>
                <w:szCs w:val="21"/>
                <w:rPrChange w:id="371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14" w:author="raye" w:date="2018-08-10T12:30:00Z">
                  <w:rPr>
                    <w:rFonts w:ascii="Calibri" w:eastAsia="宋体" w:hAnsi="Calibri" w:cstheme="minorHAnsi"/>
                    <w:kern w:val="0"/>
                    <w:szCs w:val="21"/>
                  </w:rPr>
                </w:rPrChange>
              </w:rPr>
              <w:t>Compliance Supervisor assign</w:t>
            </w:r>
            <w:r w:rsidR="00801D92" w:rsidRPr="00B0205A">
              <w:rPr>
                <w:rFonts w:ascii="Times New Roman" w:eastAsia="宋体" w:hAnsi="Times New Roman" w:cs="Times New Roman"/>
                <w:kern w:val="0"/>
                <w:szCs w:val="21"/>
                <w:rPrChange w:id="3715" w:author="raye" w:date="2018-08-10T12:30:00Z">
                  <w:rPr>
                    <w:rFonts w:ascii="Calibri" w:eastAsia="宋体" w:hAnsi="Calibri" w:cstheme="minorHAnsi"/>
                    <w:kern w:val="0"/>
                    <w:szCs w:val="21"/>
                  </w:rPr>
                </w:rPrChange>
              </w:rPr>
              <w:t>s</w:t>
            </w:r>
            <w:r w:rsidRPr="00B0205A">
              <w:rPr>
                <w:rFonts w:ascii="Times New Roman" w:eastAsia="宋体" w:hAnsi="Times New Roman" w:cs="Times New Roman"/>
                <w:kern w:val="0"/>
                <w:szCs w:val="21"/>
                <w:rPrChange w:id="3716" w:author="raye" w:date="2018-08-10T12:30:00Z">
                  <w:rPr>
                    <w:rFonts w:ascii="Calibri" w:eastAsia="宋体" w:hAnsi="Calibri" w:cstheme="minorHAnsi"/>
                    <w:kern w:val="0"/>
                    <w:szCs w:val="21"/>
                  </w:rPr>
                </w:rPrChange>
              </w:rPr>
              <w:t xml:space="preserve"> case</w:t>
            </w:r>
          </w:p>
        </w:tc>
        <w:tc>
          <w:tcPr>
            <w:tcW w:w="1588" w:type="dxa"/>
            <w:shd w:val="clear" w:color="auto" w:fill="auto"/>
            <w:vAlign w:val="center"/>
            <w:hideMark/>
          </w:tcPr>
          <w:p w14:paraId="5F790561" w14:textId="77777777" w:rsidR="00222D8B" w:rsidRPr="00B0205A" w:rsidRDefault="00222D8B" w:rsidP="001910E4">
            <w:pPr>
              <w:widowControl/>
              <w:jc w:val="left"/>
              <w:rPr>
                <w:rFonts w:ascii="Times New Roman" w:eastAsia="宋体" w:hAnsi="Times New Roman" w:cs="Times New Roman"/>
                <w:kern w:val="0"/>
                <w:szCs w:val="21"/>
                <w:rPrChange w:id="371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18" w:author="raye" w:date="2018-08-10T12:30:00Z">
                  <w:rPr>
                    <w:rFonts w:ascii="Calibri" w:eastAsia="宋体" w:hAnsi="Calibri" w:cstheme="minorHAnsi"/>
                    <w:kern w:val="0"/>
                    <w:szCs w:val="21"/>
                  </w:rPr>
                </w:rPrChange>
              </w:rPr>
              <w:t>Pending Compliance Analyst Review</w:t>
            </w:r>
          </w:p>
        </w:tc>
        <w:tc>
          <w:tcPr>
            <w:tcW w:w="1563" w:type="dxa"/>
            <w:shd w:val="clear" w:color="auto" w:fill="auto"/>
            <w:vAlign w:val="center"/>
            <w:hideMark/>
          </w:tcPr>
          <w:p w14:paraId="40D050DA" w14:textId="77777777" w:rsidR="00222D8B" w:rsidRPr="00B0205A" w:rsidRDefault="00222D8B" w:rsidP="001910E4">
            <w:pPr>
              <w:widowControl/>
              <w:jc w:val="left"/>
              <w:rPr>
                <w:rFonts w:ascii="Times New Roman" w:eastAsia="宋体" w:hAnsi="Times New Roman" w:cs="Times New Roman"/>
                <w:kern w:val="0"/>
                <w:szCs w:val="21"/>
                <w:rPrChange w:id="371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20" w:author="raye" w:date="2018-08-10T12:30:00Z">
                  <w:rPr>
                    <w:rFonts w:ascii="Calibri" w:eastAsia="宋体" w:hAnsi="Calibri" w:cstheme="minorHAnsi"/>
                    <w:kern w:val="0"/>
                    <w:szCs w:val="21"/>
                  </w:rPr>
                </w:rPrChange>
              </w:rPr>
              <w:t>Compliance Supervisor</w:t>
            </w:r>
          </w:p>
        </w:tc>
      </w:tr>
      <w:tr w:rsidR="00222D8B" w:rsidRPr="00B0205A" w14:paraId="6F39175E" w14:textId="77777777" w:rsidTr="00222D8B">
        <w:trPr>
          <w:trHeight w:val="855"/>
        </w:trPr>
        <w:tc>
          <w:tcPr>
            <w:tcW w:w="1100" w:type="dxa"/>
            <w:shd w:val="clear" w:color="auto" w:fill="auto"/>
            <w:vAlign w:val="center"/>
            <w:hideMark/>
          </w:tcPr>
          <w:p w14:paraId="184B0A98" w14:textId="77777777" w:rsidR="00222D8B" w:rsidRPr="00B0205A" w:rsidRDefault="00222D8B" w:rsidP="001910E4">
            <w:pPr>
              <w:widowControl/>
              <w:jc w:val="center"/>
              <w:rPr>
                <w:rFonts w:ascii="Times New Roman" w:eastAsia="宋体" w:hAnsi="Times New Roman" w:cs="Times New Roman"/>
                <w:kern w:val="0"/>
                <w:szCs w:val="21"/>
                <w:rPrChange w:id="372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22" w:author="raye" w:date="2018-08-10T12:30:00Z">
                  <w:rPr>
                    <w:rFonts w:ascii="Calibri" w:eastAsia="宋体" w:hAnsi="Calibri" w:cstheme="minorHAnsi"/>
                    <w:kern w:val="0"/>
                    <w:szCs w:val="21"/>
                  </w:rPr>
                </w:rPrChange>
              </w:rPr>
              <w:t>31A</w:t>
            </w:r>
          </w:p>
        </w:tc>
        <w:tc>
          <w:tcPr>
            <w:tcW w:w="2098" w:type="dxa"/>
            <w:shd w:val="clear" w:color="auto" w:fill="auto"/>
            <w:vAlign w:val="center"/>
            <w:hideMark/>
          </w:tcPr>
          <w:p w14:paraId="11E22DDB" w14:textId="5B615233" w:rsidR="00222D8B" w:rsidRPr="00B0205A" w:rsidRDefault="00222D8B" w:rsidP="001910E4">
            <w:pPr>
              <w:widowControl/>
              <w:jc w:val="left"/>
              <w:rPr>
                <w:rFonts w:ascii="Times New Roman" w:eastAsia="宋体" w:hAnsi="Times New Roman" w:cs="Times New Roman"/>
                <w:kern w:val="0"/>
                <w:szCs w:val="21"/>
                <w:rPrChange w:id="372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24" w:author="raye" w:date="2018-08-10T12:30:00Z">
                  <w:rPr>
                    <w:rFonts w:ascii="Calibri" w:eastAsia="宋体" w:hAnsi="Calibri" w:cstheme="minorHAnsi"/>
                    <w:kern w:val="0"/>
                    <w:szCs w:val="21"/>
                  </w:rPr>
                </w:rPrChange>
              </w:rPr>
              <w:t>Compliance Analyst open case for further action</w:t>
            </w:r>
            <w:r w:rsidR="00801D92" w:rsidRPr="00B0205A">
              <w:rPr>
                <w:rFonts w:ascii="Times New Roman" w:eastAsia="宋体" w:hAnsi="Times New Roman" w:cs="Times New Roman"/>
                <w:kern w:val="0"/>
                <w:szCs w:val="21"/>
                <w:rPrChange w:id="3725" w:author="raye" w:date="2018-08-10T12:30:00Z">
                  <w:rPr>
                    <w:rFonts w:ascii="Calibri" w:eastAsia="宋体" w:hAnsi="Calibri" w:cstheme="minorHAnsi"/>
                    <w:kern w:val="0"/>
                    <w:szCs w:val="21"/>
                  </w:rPr>
                </w:rPrChange>
              </w:rPr>
              <w:t xml:space="preserve"> (CA continues to process the steps after #9)</w:t>
            </w:r>
          </w:p>
        </w:tc>
        <w:tc>
          <w:tcPr>
            <w:tcW w:w="1437" w:type="dxa"/>
            <w:shd w:val="clear" w:color="auto" w:fill="auto"/>
            <w:vAlign w:val="center"/>
            <w:hideMark/>
          </w:tcPr>
          <w:p w14:paraId="2D05ECB9" w14:textId="77777777" w:rsidR="00222D8B" w:rsidRPr="00B0205A" w:rsidRDefault="00222D8B" w:rsidP="001910E4">
            <w:pPr>
              <w:widowControl/>
              <w:jc w:val="left"/>
              <w:rPr>
                <w:rFonts w:ascii="Times New Roman" w:eastAsia="宋体" w:hAnsi="Times New Roman" w:cs="Times New Roman"/>
                <w:kern w:val="0"/>
                <w:szCs w:val="21"/>
                <w:rPrChange w:id="372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27" w:author="raye" w:date="2018-08-10T12:30:00Z">
                  <w:rPr>
                    <w:rFonts w:ascii="Calibri" w:eastAsia="宋体" w:hAnsi="Calibri" w:cstheme="minorHAnsi"/>
                    <w:kern w:val="0"/>
                    <w:szCs w:val="21"/>
                  </w:rPr>
                </w:rPrChange>
              </w:rPr>
              <w:t>Pending Compliance Analyst Review</w:t>
            </w:r>
          </w:p>
        </w:tc>
        <w:tc>
          <w:tcPr>
            <w:tcW w:w="1675" w:type="dxa"/>
            <w:shd w:val="clear" w:color="auto" w:fill="auto"/>
            <w:vAlign w:val="center"/>
            <w:hideMark/>
          </w:tcPr>
          <w:p w14:paraId="57573798" w14:textId="21D91CD8" w:rsidR="00222D8B" w:rsidRPr="00B0205A" w:rsidRDefault="00801D92" w:rsidP="001910E4">
            <w:pPr>
              <w:widowControl/>
              <w:jc w:val="left"/>
              <w:rPr>
                <w:rFonts w:ascii="Times New Roman" w:eastAsia="宋体" w:hAnsi="Times New Roman" w:cs="Times New Roman"/>
                <w:kern w:val="0"/>
                <w:szCs w:val="21"/>
                <w:rPrChange w:id="372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29" w:author="raye" w:date="2018-08-10T12:30:00Z">
                  <w:rPr>
                    <w:rFonts w:ascii="Calibri" w:eastAsia="宋体" w:hAnsi="Calibri" w:cstheme="minorHAnsi"/>
                    <w:kern w:val="0"/>
                    <w:szCs w:val="21"/>
                  </w:rPr>
                </w:rPrChange>
              </w:rPr>
              <w:t>On the list page click Check to o</w:t>
            </w:r>
            <w:r w:rsidR="00222D8B" w:rsidRPr="00B0205A">
              <w:rPr>
                <w:rFonts w:ascii="Times New Roman" w:eastAsia="宋体" w:hAnsi="Times New Roman" w:cs="Times New Roman"/>
                <w:kern w:val="0"/>
                <w:szCs w:val="21"/>
                <w:rPrChange w:id="3730" w:author="raye" w:date="2018-08-10T12:30:00Z">
                  <w:rPr>
                    <w:rFonts w:ascii="Calibri" w:eastAsia="宋体" w:hAnsi="Calibri" w:cstheme="minorHAnsi"/>
                    <w:kern w:val="0"/>
                    <w:szCs w:val="21"/>
                  </w:rPr>
                </w:rPrChange>
              </w:rPr>
              <w:t>pen</w:t>
            </w:r>
            <w:r w:rsidRPr="00B0205A">
              <w:rPr>
                <w:rFonts w:ascii="Times New Roman" w:eastAsia="宋体" w:hAnsi="Times New Roman" w:cs="Times New Roman"/>
                <w:kern w:val="0"/>
                <w:szCs w:val="21"/>
                <w:rPrChange w:id="3731" w:author="raye" w:date="2018-08-10T12:30:00Z">
                  <w:rPr>
                    <w:rFonts w:ascii="Calibri" w:eastAsia="宋体" w:hAnsi="Calibri" w:cstheme="minorHAnsi"/>
                    <w:kern w:val="0"/>
                    <w:szCs w:val="21"/>
                  </w:rPr>
                </w:rPrChange>
              </w:rPr>
              <w:t xml:space="preserve"> a</w:t>
            </w:r>
            <w:r w:rsidR="00222D8B" w:rsidRPr="00B0205A">
              <w:rPr>
                <w:rFonts w:ascii="Times New Roman" w:eastAsia="宋体" w:hAnsi="Times New Roman" w:cs="Times New Roman"/>
                <w:kern w:val="0"/>
                <w:szCs w:val="21"/>
                <w:rPrChange w:id="3732" w:author="raye" w:date="2018-08-10T12:30:00Z">
                  <w:rPr>
                    <w:rFonts w:ascii="Calibri" w:eastAsia="宋体" w:hAnsi="Calibri" w:cstheme="minorHAnsi"/>
                    <w:kern w:val="0"/>
                    <w:szCs w:val="21"/>
                  </w:rPr>
                </w:rPrChange>
              </w:rPr>
              <w:t xml:space="preserve"> case to review</w:t>
            </w:r>
          </w:p>
        </w:tc>
        <w:tc>
          <w:tcPr>
            <w:tcW w:w="1588" w:type="dxa"/>
            <w:shd w:val="clear" w:color="auto" w:fill="auto"/>
            <w:vAlign w:val="center"/>
            <w:hideMark/>
          </w:tcPr>
          <w:p w14:paraId="47FC9983" w14:textId="77777777" w:rsidR="00222D8B" w:rsidRPr="00B0205A" w:rsidRDefault="00222D8B" w:rsidP="001910E4">
            <w:pPr>
              <w:widowControl/>
              <w:jc w:val="left"/>
              <w:rPr>
                <w:rFonts w:ascii="Times New Roman" w:eastAsia="宋体" w:hAnsi="Times New Roman" w:cs="Times New Roman"/>
                <w:kern w:val="0"/>
                <w:szCs w:val="21"/>
                <w:rPrChange w:id="373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34" w:author="raye" w:date="2018-08-10T12:30:00Z">
                  <w:rPr>
                    <w:rFonts w:ascii="Calibri" w:eastAsia="宋体" w:hAnsi="Calibri" w:cstheme="minorHAnsi"/>
                    <w:kern w:val="0"/>
                    <w:szCs w:val="21"/>
                  </w:rPr>
                </w:rPrChange>
              </w:rPr>
              <w:t>Under Compliance Analyst Review</w:t>
            </w:r>
          </w:p>
        </w:tc>
        <w:tc>
          <w:tcPr>
            <w:tcW w:w="1563" w:type="dxa"/>
            <w:shd w:val="clear" w:color="auto" w:fill="auto"/>
            <w:vAlign w:val="center"/>
            <w:hideMark/>
          </w:tcPr>
          <w:p w14:paraId="409A0185" w14:textId="77777777" w:rsidR="00222D8B" w:rsidRPr="00B0205A" w:rsidRDefault="00222D8B" w:rsidP="001910E4">
            <w:pPr>
              <w:widowControl/>
              <w:jc w:val="left"/>
              <w:rPr>
                <w:rFonts w:ascii="Times New Roman" w:eastAsia="宋体" w:hAnsi="Times New Roman" w:cs="Times New Roman"/>
                <w:kern w:val="0"/>
                <w:szCs w:val="21"/>
                <w:rPrChange w:id="373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36" w:author="raye" w:date="2018-08-10T12:30:00Z">
                  <w:rPr>
                    <w:rFonts w:ascii="Calibri" w:eastAsia="宋体" w:hAnsi="Calibri" w:cstheme="minorHAnsi"/>
                    <w:kern w:val="0"/>
                    <w:szCs w:val="21"/>
                  </w:rPr>
                </w:rPrChange>
              </w:rPr>
              <w:t>Compliance Analyst</w:t>
            </w:r>
          </w:p>
        </w:tc>
      </w:tr>
      <w:tr w:rsidR="00222D8B" w:rsidRPr="00B0205A" w14:paraId="3C4384E4" w14:textId="77777777" w:rsidTr="00801D92">
        <w:trPr>
          <w:trHeight w:val="1412"/>
        </w:trPr>
        <w:tc>
          <w:tcPr>
            <w:tcW w:w="1100" w:type="dxa"/>
            <w:shd w:val="clear" w:color="auto" w:fill="auto"/>
            <w:vAlign w:val="center"/>
          </w:tcPr>
          <w:p w14:paraId="7C4258FF" w14:textId="77777777" w:rsidR="00222D8B" w:rsidRPr="00B0205A" w:rsidRDefault="00222D8B" w:rsidP="001910E4">
            <w:pPr>
              <w:widowControl/>
              <w:jc w:val="center"/>
              <w:rPr>
                <w:rFonts w:ascii="Times New Roman" w:eastAsia="宋体" w:hAnsi="Times New Roman" w:cs="Times New Roman"/>
                <w:kern w:val="0"/>
                <w:szCs w:val="21"/>
                <w:rPrChange w:id="373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38" w:author="raye" w:date="2018-08-10T12:30:00Z">
                  <w:rPr>
                    <w:rFonts w:ascii="Calibri" w:eastAsia="宋体" w:hAnsi="Calibri" w:cstheme="minorHAnsi"/>
                    <w:kern w:val="0"/>
                    <w:szCs w:val="21"/>
                  </w:rPr>
                </w:rPrChange>
              </w:rPr>
              <w:t>31B</w:t>
            </w:r>
          </w:p>
        </w:tc>
        <w:tc>
          <w:tcPr>
            <w:tcW w:w="2098" w:type="dxa"/>
            <w:shd w:val="clear" w:color="auto" w:fill="auto"/>
            <w:vAlign w:val="center"/>
          </w:tcPr>
          <w:p w14:paraId="185D258D" w14:textId="5CA88D6C" w:rsidR="00222D8B" w:rsidRPr="00B0205A" w:rsidRDefault="00222D8B" w:rsidP="001910E4">
            <w:pPr>
              <w:widowControl/>
              <w:jc w:val="left"/>
              <w:rPr>
                <w:rFonts w:ascii="Times New Roman" w:eastAsia="宋体" w:hAnsi="Times New Roman" w:cs="Times New Roman"/>
                <w:kern w:val="0"/>
                <w:szCs w:val="21"/>
                <w:rPrChange w:id="373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40" w:author="raye" w:date="2018-08-10T12:30:00Z">
                  <w:rPr>
                    <w:rFonts w:ascii="Calibri" w:eastAsia="宋体" w:hAnsi="Calibri" w:cstheme="minorHAnsi"/>
                    <w:kern w:val="0"/>
                    <w:szCs w:val="21"/>
                  </w:rPr>
                </w:rPrChange>
              </w:rPr>
              <w:t>Compliance Analyst open case for further action</w:t>
            </w:r>
            <w:r w:rsidR="00801D92" w:rsidRPr="00B0205A">
              <w:rPr>
                <w:rFonts w:ascii="Times New Roman" w:eastAsia="宋体" w:hAnsi="Times New Roman" w:cs="Times New Roman"/>
                <w:kern w:val="0"/>
                <w:szCs w:val="21"/>
                <w:rPrChange w:id="3741" w:author="raye" w:date="2018-08-10T12:30:00Z">
                  <w:rPr>
                    <w:rFonts w:ascii="Calibri" w:eastAsia="宋体" w:hAnsi="Calibri" w:cstheme="minorHAnsi"/>
                    <w:kern w:val="0"/>
                    <w:szCs w:val="21"/>
                  </w:rPr>
                </w:rPrChange>
              </w:rPr>
              <w:t xml:space="preserve"> (CA continues to process the steps after #9)</w:t>
            </w:r>
          </w:p>
        </w:tc>
        <w:tc>
          <w:tcPr>
            <w:tcW w:w="1437" w:type="dxa"/>
            <w:shd w:val="clear" w:color="auto" w:fill="auto"/>
            <w:vAlign w:val="center"/>
          </w:tcPr>
          <w:p w14:paraId="48764FE3" w14:textId="77777777" w:rsidR="00222D8B" w:rsidRPr="00B0205A" w:rsidRDefault="00222D8B" w:rsidP="001910E4">
            <w:pPr>
              <w:widowControl/>
              <w:jc w:val="left"/>
              <w:rPr>
                <w:rFonts w:ascii="Times New Roman" w:eastAsia="宋体" w:hAnsi="Times New Roman" w:cs="Times New Roman"/>
                <w:kern w:val="0"/>
                <w:szCs w:val="21"/>
                <w:rPrChange w:id="374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43" w:author="raye" w:date="2018-08-10T12:30:00Z">
                  <w:rPr>
                    <w:rFonts w:ascii="Calibri" w:eastAsia="宋体" w:hAnsi="Calibri" w:cstheme="minorHAnsi"/>
                    <w:kern w:val="0"/>
                    <w:szCs w:val="21"/>
                  </w:rPr>
                </w:rPrChange>
              </w:rPr>
              <w:t>Under Compliance Analyst Review</w:t>
            </w:r>
          </w:p>
        </w:tc>
        <w:tc>
          <w:tcPr>
            <w:tcW w:w="1675" w:type="dxa"/>
            <w:shd w:val="clear" w:color="auto" w:fill="auto"/>
            <w:vAlign w:val="center"/>
          </w:tcPr>
          <w:p w14:paraId="7DE3A41B" w14:textId="77777777" w:rsidR="00222D8B" w:rsidRPr="00B0205A" w:rsidRDefault="00222D8B" w:rsidP="001910E4">
            <w:pPr>
              <w:widowControl/>
              <w:jc w:val="left"/>
              <w:rPr>
                <w:rFonts w:ascii="Times New Roman" w:eastAsia="宋体" w:hAnsi="Times New Roman" w:cs="Times New Roman"/>
                <w:kern w:val="0"/>
                <w:szCs w:val="21"/>
                <w:rPrChange w:id="374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45" w:author="raye" w:date="2018-08-10T12:30:00Z">
                  <w:rPr>
                    <w:rFonts w:ascii="Calibri" w:eastAsia="宋体" w:hAnsi="Calibri" w:cstheme="minorHAnsi"/>
                    <w:kern w:val="0"/>
                    <w:szCs w:val="21"/>
                  </w:rPr>
                </w:rPrChange>
              </w:rPr>
              <w:t>upload additional Info as evidence</w:t>
            </w:r>
          </w:p>
        </w:tc>
        <w:tc>
          <w:tcPr>
            <w:tcW w:w="1588" w:type="dxa"/>
            <w:shd w:val="clear" w:color="auto" w:fill="auto"/>
            <w:vAlign w:val="center"/>
          </w:tcPr>
          <w:p w14:paraId="211BAE8D" w14:textId="77777777" w:rsidR="00222D8B" w:rsidRPr="00B0205A" w:rsidRDefault="00222D8B" w:rsidP="001910E4">
            <w:pPr>
              <w:widowControl/>
              <w:jc w:val="left"/>
              <w:rPr>
                <w:rFonts w:ascii="Times New Roman" w:eastAsia="宋体" w:hAnsi="Times New Roman" w:cs="Times New Roman"/>
                <w:kern w:val="0"/>
                <w:szCs w:val="21"/>
                <w:rPrChange w:id="374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47" w:author="raye" w:date="2018-08-10T12:30:00Z">
                  <w:rPr>
                    <w:rFonts w:ascii="Calibri" w:eastAsia="宋体" w:hAnsi="Calibri" w:cstheme="minorHAnsi"/>
                    <w:kern w:val="0"/>
                    <w:szCs w:val="21"/>
                  </w:rPr>
                </w:rPrChange>
              </w:rPr>
              <w:t>Pending Compliance Supervisor Review</w:t>
            </w:r>
          </w:p>
        </w:tc>
        <w:tc>
          <w:tcPr>
            <w:tcW w:w="1563" w:type="dxa"/>
            <w:shd w:val="clear" w:color="auto" w:fill="auto"/>
            <w:vAlign w:val="center"/>
          </w:tcPr>
          <w:p w14:paraId="3E040BBF" w14:textId="77777777" w:rsidR="00222D8B" w:rsidRPr="00B0205A" w:rsidRDefault="00222D8B" w:rsidP="001910E4">
            <w:pPr>
              <w:widowControl/>
              <w:jc w:val="left"/>
              <w:rPr>
                <w:rFonts w:ascii="Times New Roman" w:eastAsia="宋体" w:hAnsi="Times New Roman" w:cs="Times New Roman"/>
                <w:kern w:val="0"/>
                <w:szCs w:val="21"/>
                <w:rPrChange w:id="374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49" w:author="raye" w:date="2018-08-10T12:30:00Z">
                  <w:rPr>
                    <w:rFonts w:ascii="Calibri" w:eastAsia="宋体" w:hAnsi="Calibri" w:cstheme="minorHAnsi"/>
                    <w:kern w:val="0"/>
                    <w:szCs w:val="21"/>
                  </w:rPr>
                </w:rPrChange>
              </w:rPr>
              <w:t>Compliance Analyst</w:t>
            </w:r>
          </w:p>
        </w:tc>
      </w:tr>
    </w:tbl>
    <w:p w14:paraId="054DE4E4" w14:textId="77777777" w:rsidR="00E33BD5" w:rsidRPr="00B0205A" w:rsidRDefault="00E33BD5" w:rsidP="00E33BD5">
      <w:pPr>
        <w:spacing w:afterLines="50" w:after="156"/>
        <w:rPr>
          <w:rFonts w:ascii="Times New Roman" w:hAnsi="Times New Roman" w:cs="Times New Roman"/>
          <w:sz w:val="24"/>
          <w:rPrChange w:id="3750" w:author="raye" w:date="2018-08-10T12:30:00Z">
            <w:rPr>
              <w:rFonts w:ascii="Calibri" w:hAnsi="Calibri" w:cstheme="minorHAnsi"/>
              <w:sz w:val="24"/>
            </w:rPr>
          </w:rPrChange>
        </w:rPr>
      </w:pPr>
    </w:p>
    <w:p w14:paraId="75C025AA" w14:textId="77777777" w:rsidR="00801D92" w:rsidRPr="00B0205A" w:rsidRDefault="00801D92">
      <w:pPr>
        <w:pStyle w:val="a0"/>
        <w:numPr>
          <w:ilvl w:val="0"/>
          <w:numId w:val="146"/>
        </w:numPr>
        <w:spacing w:afterLines="50" w:after="156"/>
        <w:ind w:firstLineChars="0"/>
        <w:rPr>
          <w:rStyle w:val="aff4"/>
          <w:rFonts w:ascii="Times New Roman" w:eastAsia="等线" w:hAnsi="Times New Roman" w:cs="Times New Roman"/>
          <w:rPrChange w:id="3751" w:author="raye" w:date="2018-08-10T12:30:00Z">
            <w:rPr>
              <w:rFonts w:ascii="等线" w:eastAsia="等线" w:hAnsi="等线" w:cstheme="minorHAnsi"/>
              <w:szCs w:val="21"/>
            </w:rPr>
          </w:rPrChange>
        </w:rPr>
        <w:pPrChange w:id="3752" w:author="raye" w:date="2018-08-10T12:01:00Z">
          <w:pPr>
            <w:spacing w:afterLines="50" w:after="156"/>
          </w:pPr>
        </w:pPrChange>
      </w:pPr>
      <w:r w:rsidRPr="00B0205A">
        <w:rPr>
          <w:rStyle w:val="aff4"/>
          <w:rFonts w:ascii="Times New Roman" w:eastAsia="等线" w:hAnsi="Times New Roman" w:cs="Times New Roman"/>
          <w:rPrChange w:id="3753" w:author="raye" w:date="2018-08-10T12:30:00Z">
            <w:rPr>
              <w:rFonts w:ascii="等线" w:eastAsia="等线" w:hAnsi="等线" w:cstheme="minorHAnsi"/>
              <w:szCs w:val="21"/>
            </w:rPr>
          </w:rPrChange>
        </w:rPr>
        <w:t>There are 2 more abnormal status in addition to the above status:</w:t>
      </w:r>
    </w:p>
    <w:p w14:paraId="44A4FD58" w14:textId="77777777" w:rsidR="00801D92" w:rsidRPr="00B0205A" w:rsidRDefault="00801D92">
      <w:pPr>
        <w:pStyle w:val="a0"/>
        <w:rPr>
          <w:rFonts w:ascii="Times New Roman" w:hAnsi="Times New Roman" w:cs="Times New Roman"/>
          <w:shd w:val="clear" w:color="auto" w:fill="FFFFFF"/>
          <w:rPrChange w:id="3754" w:author="raye" w:date="2018-08-10T12:30:00Z">
            <w:rPr>
              <w:shd w:val="clear" w:color="auto" w:fill="FFFFFF"/>
            </w:rPr>
          </w:rPrChange>
        </w:rPr>
        <w:pPrChange w:id="3755" w:author="raye" w:date="2018-08-10T12:01:00Z">
          <w:pPr>
            <w:spacing w:afterLines="50" w:after="156"/>
            <w:ind w:left="420"/>
            <w:jc w:val="left"/>
          </w:pPr>
        </w:pPrChange>
      </w:pPr>
      <w:r w:rsidRPr="00B0205A">
        <w:rPr>
          <w:rFonts w:ascii="Times New Roman" w:hAnsi="Times New Roman" w:cs="Times New Roman"/>
          <w:shd w:val="clear" w:color="auto" w:fill="FFFFFF"/>
          <w:rPrChange w:id="3756" w:author="raye" w:date="2018-08-10T12:30:00Z">
            <w:rPr>
              <w:shd w:val="clear" w:color="auto" w:fill="FFFFFF"/>
            </w:rPr>
          </w:rPrChange>
        </w:rPr>
        <w:t>1</w:t>
      </w:r>
      <w:r w:rsidRPr="00B0205A">
        <w:rPr>
          <w:rFonts w:ascii="Times New Roman" w:hAnsi="Times New Roman" w:cs="Times New Roman" w:hint="eastAsia"/>
          <w:shd w:val="clear" w:color="auto" w:fill="FFFFFF"/>
          <w:rPrChange w:id="3757" w:author="raye" w:date="2018-08-10T12:30:00Z">
            <w:rPr>
              <w:rFonts w:hint="eastAsia"/>
              <w:shd w:val="clear" w:color="auto" w:fill="FFFFFF"/>
            </w:rPr>
          </w:rPrChange>
        </w:rPr>
        <w:t>）</w:t>
      </w:r>
      <w:r w:rsidRPr="00B0205A">
        <w:rPr>
          <w:rFonts w:ascii="Times New Roman" w:hAnsi="Times New Roman" w:cs="Times New Roman"/>
          <w:shd w:val="clear" w:color="auto" w:fill="FFFFFF"/>
          <w:rPrChange w:id="3758" w:author="raye" w:date="2018-08-10T12:30:00Z">
            <w:rPr>
              <w:shd w:val="clear" w:color="auto" w:fill="FFFFFF"/>
            </w:rPr>
          </w:rPrChange>
        </w:rPr>
        <w:t>Case deleted – Only OA has the right to delete his or her self-created case: click Delet and enter the reasons for the deletion. After deletion, the case will not appear in the list but in the backend database for record. The status will be Deleted. The case will not be circulated</w:t>
      </w:r>
    </w:p>
    <w:p w14:paraId="0897EADE" w14:textId="4812ECB4" w:rsidR="00801D92" w:rsidRPr="00B0205A" w:rsidRDefault="00801D92">
      <w:pPr>
        <w:pStyle w:val="a0"/>
        <w:rPr>
          <w:rFonts w:ascii="Times New Roman" w:hAnsi="Times New Roman" w:cs="Times New Roman"/>
          <w:shd w:val="clear" w:color="auto" w:fill="FFFFFF"/>
          <w:rPrChange w:id="3759" w:author="raye" w:date="2018-08-10T12:30:00Z">
            <w:rPr>
              <w:shd w:val="clear" w:color="auto" w:fill="FFFFFF"/>
            </w:rPr>
          </w:rPrChange>
        </w:rPr>
        <w:pPrChange w:id="3760" w:author="raye" w:date="2018-08-10T12:01:00Z">
          <w:pPr>
            <w:spacing w:afterLines="50" w:after="156"/>
            <w:ind w:left="420"/>
          </w:pPr>
        </w:pPrChange>
      </w:pPr>
      <w:r w:rsidRPr="00B0205A">
        <w:rPr>
          <w:rFonts w:ascii="Times New Roman" w:hAnsi="Times New Roman" w:cs="Times New Roman"/>
          <w:shd w:val="clear" w:color="auto" w:fill="FFFFFF"/>
          <w:rPrChange w:id="3761" w:author="raye" w:date="2018-08-10T12:30:00Z">
            <w:rPr>
              <w:shd w:val="clear" w:color="auto" w:fill="FFFFFF"/>
            </w:rPr>
          </w:rPrChange>
        </w:rPr>
        <w:t>2</w:t>
      </w:r>
      <w:r w:rsidRPr="00B0205A">
        <w:rPr>
          <w:rFonts w:ascii="Times New Roman" w:hAnsi="Times New Roman" w:cs="Times New Roman" w:hint="eastAsia"/>
          <w:shd w:val="clear" w:color="auto" w:fill="FFFFFF"/>
          <w:rPrChange w:id="3762" w:author="raye" w:date="2018-08-10T12:30:00Z">
            <w:rPr>
              <w:rFonts w:hint="eastAsia"/>
              <w:shd w:val="clear" w:color="auto" w:fill="FFFFFF"/>
            </w:rPr>
          </w:rPrChange>
        </w:rPr>
        <w:t>）</w:t>
      </w:r>
      <w:r w:rsidRPr="00B0205A">
        <w:rPr>
          <w:rFonts w:ascii="Times New Roman" w:hAnsi="Times New Roman" w:cs="Times New Roman"/>
          <w:shd w:val="clear" w:color="auto" w:fill="FFFFFF"/>
          <w:rPrChange w:id="3763" w:author="raye" w:date="2018-08-10T12:30:00Z">
            <w:rPr>
              <w:shd w:val="clear" w:color="auto" w:fill="FFFFFF"/>
            </w:rPr>
          </w:rPrChange>
        </w:rPr>
        <w:tab/>
        <w:t>Case cancelled – Only OA has the right to cancel the case: click Cancel and a window will be popped to enter the reasons for this cancellation. After cancellation, the case will be listed in the list &gt;&gt;</w:t>
      </w:r>
      <w:ins w:id="3764" w:author="raye" w:date="2018-08-10T19:12:00Z">
        <w:r w:rsidR="00745445" w:rsidRPr="00D400D1">
          <w:rPr>
            <w:rStyle w:val="af6"/>
            <w:rFonts w:eastAsiaTheme="minorEastAsia"/>
          </w:rPr>
          <w:t xml:space="preserve">History </w:t>
        </w:r>
        <w:r w:rsidR="00745445" w:rsidRPr="00D400D1">
          <w:rPr>
            <w:rStyle w:val="af6"/>
            <w:rFonts w:eastAsia="等线"/>
          </w:rPr>
          <w:t>List</w:t>
        </w:r>
        <w:r w:rsidR="00745445">
          <w:rPr>
            <w:rStyle w:val="af6"/>
            <w:rFonts w:eastAsia="等线"/>
          </w:rPr>
          <w:t xml:space="preserve"> </w:t>
        </w:r>
      </w:ins>
      <w:del w:id="3765" w:author="raye" w:date="2018-08-10T19:12:00Z">
        <w:r w:rsidRPr="00B0205A" w:rsidDel="00745445">
          <w:rPr>
            <w:rFonts w:ascii="Times New Roman" w:hAnsi="Times New Roman" w:cs="Times New Roman"/>
            <w:shd w:val="clear" w:color="auto" w:fill="FFFFFF"/>
            <w:rPrChange w:id="3766" w:author="raye" w:date="2018-08-10T12:30:00Z">
              <w:rPr>
                <w:shd w:val="clear" w:color="auto" w:fill="FFFFFF"/>
              </w:rPr>
            </w:rPrChange>
          </w:rPr>
          <w:delText xml:space="preserve">completed </w:delText>
        </w:r>
      </w:del>
      <w:r w:rsidRPr="00B0205A">
        <w:rPr>
          <w:rFonts w:ascii="Times New Roman" w:hAnsi="Times New Roman" w:cs="Times New Roman"/>
          <w:shd w:val="clear" w:color="auto" w:fill="FFFFFF"/>
          <w:rPrChange w:id="3767" w:author="raye" w:date="2018-08-10T12:30:00Z">
            <w:rPr>
              <w:shd w:val="clear" w:color="auto" w:fill="FFFFFF"/>
            </w:rPr>
          </w:rPrChange>
        </w:rPr>
        <w:t xml:space="preserve">and the status cancelled. The case will not be circulated. </w:t>
      </w:r>
    </w:p>
    <w:p w14:paraId="710B05E3" w14:textId="77777777" w:rsidR="00E33BD5" w:rsidRPr="00E403FE" w:rsidRDefault="00E33BD5" w:rsidP="00E33BD5">
      <w:pPr>
        <w:spacing w:line="360" w:lineRule="auto"/>
        <w:rPr>
          <w:rFonts w:ascii="Times New Roman" w:eastAsia="宋体" w:hAnsi="Times New Roman" w:cs="Times New Roman"/>
          <w:i/>
          <w:sz w:val="24"/>
          <w:szCs w:val="24"/>
        </w:rPr>
      </w:pPr>
    </w:p>
    <w:p w14:paraId="4EEDC016" w14:textId="77777777" w:rsidR="00E33BD5" w:rsidRPr="00B0205A" w:rsidRDefault="00E33BD5" w:rsidP="00E33BD5">
      <w:pPr>
        <w:spacing w:line="360" w:lineRule="auto"/>
        <w:rPr>
          <w:rFonts w:ascii="Times New Roman" w:eastAsia="宋体" w:hAnsi="Times New Roman" w:cs="Times New Roman"/>
          <w:i/>
          <w:sz w:val="24"/>
          <w:szCs w:val="24"/>
        </w:rPr>
      </w:pPr>
    </w:p>
    <w:tbl>
      <w:tblPr>
        <w:tblW w:w="88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659"/>
        <w:gridCol w:w="1840"/>
        <w:gridCol w:w="1698"/>
        <w:gridCol w:w="1698"/>
        <w:gridCol w:w="1324"/>
      </w:tblGrid>
      <w:tr w:rsidR="00E33BD5" w:rsidRPr="00B0205A" w14:paraId="7A54AFBB" w14:textId="77777777" w:rsidTr="001910E4">
        <w:trPr>
          <w:trHeight w:val="300"/>
          <w:tblHeader/>
        </w:trPr>
        <w:tc>
          <w:tcPr>
            <w:tcW w:w="602" w:type="dxa"/>
            <w:shd w:val="clear" w:color="000000" w:fill="BFBFBF"/>
            <w:vAlign w:val="center"/>
            <w:hideMark/>
          </w:tcPr>
          <w:p w14:paraId="11EEF81E" w14:textId="77777777" w:rsidR="00E33BD5" w:rsidRPr="00B0205A" w:rsidRDefault="00E33BD5" w:rsidP="001910E4">
            <w:pPr>
              <w:widowControl/>
              <w:jc w:val="center"/>
              <w:rPr>
                <w:rFonts w:ascii="Times New Roman" w:eastAsia="宋体" w:hAnsi="Times New Roman" w:cs="Times New Roman"/>
                <w:b/>
                <w:kern w:val="0"/>
                <w:szCs w:val="21"/>
                <w:rPrChange w:id="3768" w:author="raye" w:date="2018-08-10T12:30:00Z">
                  <w:rPr>
                    <w:rFonts w:ascii="Calibri" w:eastAsia="宋体" w:hAnsi="Calibri" w:cstheme="minorHAnsi"/>
                    <w:b/>
                    <w:kern w:val="0"/>
                    <w:szCs w:val="21"/>
                  </w:rPr>
                </w:rPrChange>
              </w:rPr>
            </w:pPr>
            <w:r w:rsidRPr="00B0205A">
              <w:rPr>
                <w:rFonts w:ascii="Times New Roman" w:eastAsia="宋体" w:hAnsi="Times New Roman" w:cs="Times New Roman"/>
                <w:b/>
                <w:kern w:val="0"/>
                <w:szCs w:val="21"/>
                <w:rPrChange w:id="3769" w:author="raye" w:date="2018-08-10T12:30:00Z">
                  <w:rPr>
                    <w:rFonts w:ascii="Calibri" w:eastAsia="宋体" w:hAnsi="Calibri" w:cstheme="minorHAnsi"/>
                    <w:b/>
                    <w:kern w:val="0"/>
                    <w:szCs w:val="21"/>
                  </w:rPr>
                </w:rPrChange>
              </w:rPr>
              <w:t>Step</w:t>
            </w:r>
          </w:p>
        </w:tc>
        <w:tc>
          <w:tcPr>
            <w:tcW w:w="1661" w:type="dxa"/>
            <w:shd w:val="clear" w:color="000000" w:fill="BFBFBF"/>
            <w:vAlign w:val="center"/>
            <w:hideMark/>
          </w:tcPr>
          <w:p w14:paraId="17B14E7F" w14:textId="77777777" w:rsidR="00E33BD5" w:rsidRPr="00B0205A" w:rsidRDefault="00E33BD5" w:rsidP="001910E4">
            <w:pPr>
              <w:widowControl/>
              <w:jc w:val="left"/>
              <w:rPr>
                <w:rFonts w:ascii="Times New Roman" w:eastAsia="宋体" w:hAnsi="Times New Roman" w:cs="Times New Roman"/>
                <w:b/>
                <w:kern w:val="0"/>
                <w:szCs w:val="21"/>
                <w:rPrChange w:id="3770" w:author="raye" w:date="2018-08-10T12:30:00Z">
                  <w:rPr>
                    <w:rFonts w:ascii="Calibri" w:eastAsia="宋体" w:hAnsi="Calibri" w:cstheme="minorHAnsi"/>
                    <w:b/>
                    <w:kern w:val="0"/>
                    <w:szCs w:val="21"/>
                  </w:rPr>
                </w:rPrChange>
              </w:rPr>
            </w:pPr>
            <w:r w:rsidRPr="00B0205A">
              <w:rPr>
                <w:rFonts w:ascii="Times New Roman" w:eastAsia="宋体" w:hAnsi="Times New Roman" w:cs="Times New Roman"/>
                <w:b/>
                <w:kern w:val="0"/>
                <w:szCs w:val="21"/>
                <w:rPrChange w:id="3771" w:author="raye" w:date="2018-08-10T12:30:00Z">
                  <w:rPr>
                    <w:rFonts w:ascii="Calibri" w:eastAsia="宋体" w:hAnsi="Calibri" w:cstheme="minorHAnsi"/>
                    <w:b/>
                    <w:kern w:val="0"/>
                    <w:szCs w:val="21"/>
                  </w:rPr>
                </w:rPrChange>
              </w:rPr>
              <w:t>Action</w:t>
            </w:r>
          </w:p>
        </w:tc>
        <w:tc>
          <w:tcPr>
            <w:tcW w:w="1843" w:type="dxa"/>
            <w:shd w:val="clear" w:color="000000" w:fill="BFBFBF"/>
            <w:vAlign w:val="center"/>
            <w:hideMark/>
          </w:tcPr>
          <w:p w14:paraId="081D2F70" w14:textId="77777777" w:rsidR="00E33BD5" w:rsidRPr="00B0205A" w:rsidRDefault="00E33BD5" w:rsidP="001910E4">
            <w:pPr>
              <w:widowControl/>
              <w:jc w:val="left"/>
              <w:rPr>
                <w:rFonts w:ascii="Times New Roman" w:eastAsia="宋体" w:hAnsi="Times New Roman" w:cs="Times New Roman"/>
                <w:b/>
                <w:kern w:val="0"/>
                <w:szCs w:val="21"/>
                <w:rPrChange w:id="3772" w:author="raye" w:date="2018-08-10T12:30:00Z">
                  <w:rPr>
                    <w:rFonts w:ascii="Calibri" w:eastAsia="宋体" w:hAnsi="Calibri" w:cstheme="minorHAnsi"/>
                    <w:b/>
                    <w:kern w:val="0"/>
                    <w:szCs w:val="21"/>
                  </w:rPr>
                </w:rPrChange>
              </w:rPr>
            </w:pPr>
            <w:r w:rsidRPr="00B0205A">
              <w:rPr>
                <w:rFonts w:ascii="Times New Roman" w:eastAsia="宋体" w:hAnsi="Times New Roman" w:cs="Times New Roman"/>
                <w:b/>
                <w:kern w:val="0"/>
                <w:szCs w:val="21"/>
                <w:rPrChange w:id="3773" w:author="raye" w:date="2018-08-10T12:30:00Z">
                  <w:rPr>
                    <w:rFonts w:ascii="Calibri" w:eastAsia="宋体" w:hAnsi="Calibri" w:cstheme="minorHAnsi"/>
                    <w:b/>
                    <w:kern w:val="0"/>
                    <w:szCs w:val="21"/>
                  </w:rPr>
                </w:rPrChange>
              </w:rPr>
              <w:t>Current Status</w:t>
            </w:r>
          </w:p>
        </w:tc>
        <w:tc>
          <w:tcPr>
            <w:tcW w:w="1701" w:type="dxa"/>
            <w:shd w:val="clear" w:color="000000" w:fill="BFBFBF"/>
            <w:vAlign w:val="center"/>
            <w:hideMark/>
          </w:tcPr>
          <w:p w14:paraId="62B1923C" w14:textId="77777777" w:rsidR="00E33BD5" w:rsidRPr="00B0205A" w:rsidRDefault="00E33BD5" w:rsidP="001910E4">
            <w:pPr>
              <w:widowControl/>
              <w:jc w:val="left"/>
              <w:rPr>
                <w:rFonts w:ascii="Times New Roman" w:eastAsia="宋体" w:hAnsi="Times New Roman" w:cs="Times New Roman"/>
                <w:b/>
                <w:kern w:val="0"/>
                <w:szCs w:val="21"/>
                <w:rPrChange w:id="3774" w:author="raye" w:date="2018-08-10T12:30:00Z">
                  <w:rPr>
                    <w:rFonts w:ascii="Calibri" w:eastAsia="宋体" w:hAnsi="Calibri" w:cstheme="minorHAnsi"/>
                    <w:b/>
                    <w:kern w:val="0"/>
                    <w:szCs w:val="21"/>
                  </w:rPr>
                </w:rPrChange>
              </w:rPr>
            </w:pPr>
            <w:r w:rsidRPr="00B0205A">
              <w:rPr>
                <w:rFonts w:ascii="Times New Roman" w:eastAsia="宋体" w:hAnsi="Times New Roman" w:cs="Times New Roman"/>
                <w:b/>
                <w:kern w:val="0"/>
                <w:szCs w:val="21"/>
                <w:rPrChange w:id="3775" w:author="raye" w:date="2018-08-10T12:30:00Z">
                  <w:rPr>
                    <w:rFonts w:ascii="Calibri" w:eastAsia="宋体" w:hAnsi="Calibri" w:cstheme="minorHAnsi"/>
                    <w:b/>
                    <w:kern w:val="0"/>
                    <w:szCs w:val="21"/>
                  </w:rPr>
                </w:rPrChange>
              </w:rPr>
              <w:t>Action Taken</w:t>
            </w:r>
          </w:p>
        </w:tc>
        <w:tc>
          <w:tcPr>
            <w:tcW w:w="1701" w:type="dxa"/>
            <w:shd w:val="clear" w:color="000000" w:fill="BFBFBF"/>
            <w:vAlign w:val="center"/>
            <w:hideMark/>
          </w:tcPr>
          <w:p w14:paraId="5143EAA0" w14:textId="77777777" w:rsidR="00E33BD5" w:rsidRPr="00B0205A" w:rsidRDefault="00E33BD5" w:rsidP="001910E4">
            <w:pPr>
              <w:widowControl/>
              <w:jc w:val="left"/>
              <w:rPr>
                <w:rFonts w:ascii="Times New Roman" w:eastAsia="宋体" w:hAnsi="Times New Roman" w:cs="Times New Roman"/>
                <w:b/>
                <w:kern w:val="0"/>
                <w:szCs w:val="21"/>
                <w:rPrChange w:id="3776" w:author="raye" w:date="2018-08-10T12:30:00Z">
                  <w:rPr>
                    <w:rFonts w:ascii="Calibri" w:eastAsia="宋体" w:hAnsi="Calibri" w:cstheme="minorHAnsi"/>
                    <w:b/>
                    <w:kern w:val="0"/>
                    <w:szCs w:val="21"/>
                  </w:rPr>
                </w:rPrChange>
              </w:rPr>
            </w:pPr>
            <w:r w:rsidRPr="00B0205A">
              <w:rPr>
                <w:rFonts w:ascii="Times New Roman" w:eastAsia="宋体" w:hAnsi="Times New Roman" w:cs="Times New Roman"/>
                <w:b/>
                <w:kern w:val="0"/>
                <w:szCs w:val="21"/>
                <w:rPrChange w:id="3777" w:author="raye" w:date="2018-08-10T12:30:00Z">
                  <w:rPr>
                    <w:rFonts w:ascii="Calibri" w:eastAsia="宋体" w:hAnsi="Calibri" w:cstheme="minorHAnsi"/>
                    <w:b/>
                    <w:kern w:val="0"/>
                    <w:szCs w:val="21"/>
                  </w:rPr>
                </w:rPrChange>
              </w:rPr>
              <w:t>Next Status</w:t>
            </w:r>
          </w:p>
        </w:tc>
        <w:tc>
          <w:tcPr>
            <w:tcW w:w="1325" w:type="dxa"/>
            <w:shd w:val="clear" w:color="000000" w:fill="BFBFBF"/>
            <w:vAlign w:val="center"/>
            <w:hideMark/>
          </w:tcPr>
          <w:p w14:paraId="358CEC5E" w14:textId="77777777" w:rsidR="00E33BD5" w:rsidRPr="00B0205A" w:rsidRDefault="00E33BD5" w:rsidP="001910E4">
            <w:pPr>
              <w:widowControl/>
              <w:jc w:val="left"/>
              <w:rPr>
                <w:rFonts w:ascii="Times New Roman" w:eastAsia="宋体" w:hAnsi="Times New Roman" w:cs="Times New Roman"/>
                <w:b/>
                <w:kern w:val="0"/>
                <w:szCs w:val="21"/>
                <w:rPrChange w:id="3778" w:author="raye" w:date="2018-08-10T12:30:00Z">
                  <w:rPr>
                    <w:rFonts w:ascii="Calibri" w:eastAsia="宋体" w:hAnsi="Calibri" w:cstheme="minorHAnsi"/>
                    <w:b/>
                    <w:kern w:val="0"/>
                    <w:szCs w:val="21"/>
                  </w:rPr>
                </w:rPrChange>
              </w:rPr>
            </w:pPr>
            <w:r w:rsidRPr="00B0205A">
              <w:rPr>
                <w:rFonts w:ascii="Times New Roman" w:eastAsia="宋体" w:hAnsi="Times New Roman" w:cs="Times New Roman"/>
                <w:b/>
                <w:kern w:val="0"/>
                <w:szCs w:val="21"/>
                <w:rPrChange w:id="3779" w:author="raye" w:date="2018-08-10T12:30:00Z">
                  <w:rPr>
                    <w:rFonts w:ascii="Calibri" w:eastAsia="宋体" w:hAnsi="Calibri" w:cstheme="minorHAnsi"/>
                    <w:b/>
                    <w:kern w:val="0"/>
                    <w:szCs w:val="21"/>
                  </w:rPr>
                </w:rPrChange>
              </w:rPr>
              <w:t>Authorized Roles</w:t>
            </w:r>
          </w:p>
        </w:tc>
      </w:tr>
      <w:tr w:rsidR="00E33BD5" w:rsidRPr="00B0205A" w14:paraId="30852251" w14:textId="77777777" w:rsidTr="001910E4">
        <w:trPr>
          <w:trHeight w:val="600"/>
        </w:trPr>
        <w:tc>
          <w:tcPr>
            <w:tcW w:w="602" w:type="dxa"/>
            <w:shd w:val="clear" w:color="auto" w:fill="auto"/>
            <w:vAlign w:val="center"/>
            <w:hideMark/>
          </w:tcPr>
          <w:p w14:paraId="1DE6941E" w14:textId="77777777" w:rsidR="00E33BD5" w:rsidRPr="00B0205A" w:rsidRDefault="00E33BD5" w:rsidP="001910E4">
            <w:pPr>
              <w:widowControl/>
              <w:jc w:val="center"/>
              <w:rPr>
                <w:rFonts w:ascii="Times New Roman" w:eastAsia="宋体" w:hAnsi="Times New Roman" w:cs="Times New Roman"/>
                <w:kern w:val="0"/>
                <w:szCs w:val="21"/>
                <w:rPrChange w:id="378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81" w:author="raye" w:date="2018-08-10T12:30:00Z">
                  <w:rPr>
                    <w:rFonts w:ascii="Calibri" w:eastAsia="宋体" w:hAnsi="Calibri" w:cstheme="minorHAnsi"/>
                    <w:kern w:val="0"/>
                    <w:szCs w:val="21"/>
                  </w:rPr>
                </w:rPrChange>
              </w:rPr>
              <w:t>1</w:t>
            </w:r>
          </w:p>
        </w:tc>
        <w:tc>
          <w:tcPr>
            <w:tcW w:w="1661" w:type="dxa"/>
            <w:shd w:val="clear" w:color="auto" w:fill="auto"/>
            <w:vAlign w:val="center"/>
            <w:hideMark/>
          </w:tcPr>
          <w:p w14:paraId="31CD0E0D" w14:textId="77777777" w:rsidR="00E33BD5" w:rsidRPr="00B0205A" w:rsidRDefault="00E33BD5" w:rsidP="001910E4">
            <w:pPr>
              <w:widowControl/>
              <w:jc w:val="left"/>
              <w:rPr>
                <w:rFonts w:ascii="Times New Roman" w:eastAsia="宋体" w:hAnsi="Times New Roman" w:cs="Times New Roman"/>
                <w:kern w:val="0"/>
                <w:szCs w:val="21"/>
                <w:rPrChange w:id="378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83" w:author="raye" w:date="2018-08-10T12:30:00Z">
                  <w:rPr>
                    <w:rFonts w:ascii="Calibri" w:eastAsia="宋体" w:hAnsi="Calibri" w:cstheme="minorHAnsi"/>
                    <w:kern w:val="0"/>
                    <w:szCs w:val="21"/>
                  </w:rPr>
                </w:rPrChange>
              </w:rPr>
              <w:t>Create a new case</w:t>
            </w:r>
            <w:r w:rsidRPr="00B0205A">
              <w:rPr>
                <w:rFonts w:ascii="Times New Roman" w:eastAsia="宋体" w:hAnsi="Times New Roman" w:cs="Times New Roman" w:hint="eastAsia"/>
                <w:kern w:val="0"/>
                <w:szCs w:val="21"/>
                <w:rPrChange w:id="3784" w:author="raye" w:date="2018-08-10T12:30:00Z">
                  <w:rPr>
                    <w:rFonts w:ascii="Calibri" w:eastAsia="宋体" w:hAnsi="Calibri" w:cstheme="minorHAnsi" w:hint="eastAsia"/>
                    <w:kern w:val="0"/>
                    <w:szCs w:val="21"/>
                  </w:rPr>
                </w:rPrChange>
              </w:rPr>
              <w:t>，</w:t>
            </w:r>
            <w:r w:rsidRPr="00B0205A">
              <w:rPr>
                <w:rFonts w:ascii="Times New Roman" w:eastAsia="宋体" w:hAnsi="Times New Roman" w:cs="Times New Roman"/>
                <w:kern w:val="0"/>
                <w:szCs w:val="21"/>
                <w:rPrChange w:id="3785" w:author="raye" w:date="2018-08-10T12:30:00Z">
                  <w:rPr>
                    <w:rFonts w:ascii="Calibri" w:eastAsia="宋体" w:hAnsi="Calibri" w:cstheme="minorHAnsi"/>
                    <w:kern w:val="0"/>
                    <w:szCs w:val="21"/>
                  </w:rPr>
                </w:rPrChange>
              </w:rPr>
              <w:br/>
              <w:t>modify a case</w:t>
            </w:r>
          </w:p>
        </w:tc>
        <w:tc>
          <w:tcPr>
            <w:tcW w:w="1843" w:type="dxa"/>
            <w:shd w:val="clear" w:color="auto" w:fill="auto"/>
            <w:vAlign w:val="center"/>
            <w:hideMark/>
          </w:tcPr>
          <w:p w14:paraId="22A0E9AF" w14:textId="77777777" w:rsidR="00E33BD5" w:rsidRPr="00B0205A" w:rsidRDefault="00E33BD5" w:rsidP="001910E4">
            <w:pPr>
              <w:widowControl/>
              <w:jc w:val="left"/>
              <w:rPr>
                <w:rFonts w:ascii="Times New Roman" w:eastAsia="宋体" w:hAnsi="Times New Roman" w:cs="Times New Roman"/>
                <w:kern w:val="0"/>
                <w:szCs w:val="21"/>
                <w:rPrChange w:id="378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87" w:author="raye" w:date="2018-08-10T12:30:00Z">
                  <w:rPr>
                    <w:rFonts w:ascii="Calibri" w:eastAsia="宋体" w:hAnsi="Calibri" w:cstheme="minorHAnsi"/>
                    <w:kern w:val="0"/>
                    <w:szCs w:val="21"/>
                  </w:rPr>
                </w:rPrChange>
              </w:rPr>
              <w:t>Pending Operations Analyst review</w:t>
            </w:r>
          </w:p>
        </w:tc>
        <w:tc>
          <w:tcPr>
            <w:tcW w:w="1701" w:type="dxa"/>
            <w:shd w:val="clear" w:color="auto" w:fill="auto"/>
            <w:vAlign w:val="center"/>
            <w:hideMark/>
          </w:tcPr>
          <w:p w14:paraId="123193B4" w14:textId="77777777" w:rsidR="00E33BD5" w:rsidRPr="00B0205A" w:rsidRDefault="00E33BD5" w:rsidP="001910E4">
            <w:pPr>
              <w:widowControl/>
              <w:jc w:val="left"/>
              <w:rPr>
                <w:rFonts w:ascii="Times New Roman" w:eastAsia="宋体" w:hAnsi="Times New Roman" w:cs="Times New Roman"/>
                <w:kern w:val="0"/>
                <w:szCs w:val="21"/>
                <w:rPrChange w:id="378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89" w:author="raye" w:date="2018-08-10T12:30:00Z">
                  <w:rPr>
                    <w:rFonts w:ascii="Calibri" w:eastAsia="宋体" w:hAnsi="Calibri" w:cstheme="minorHAnsi"/>
                    <w:kern w:val="0"/>
                    <w:szCs w:val="21"/>
                  </w:rPr>
                </w:rPrChange>
              </w:rPr>
              <w:t>Submit for Operations Manager review</w:t>
            </w:r>
          </w:p>
        </w:tc>
        <w:tc>
          <w:tcPr>
            <w:tcW w:w="1701" w:type="dxa"/>
            <w:shd w:val="clear" w:color="auto" w:fill="auto"/>
            <w:vAlign w:val="center"/>
            <w:hideMark/>
          </w:tcPr>
          <w:p w14:paraId="12FC0B8D" w14:textId="77777777" w:rsidR="00E33BD5" w:rsidRPr="00B0205A" w:rsidRDefault="00E33BD5" w:rsidP="001910E4">
            <w:pPr>
              <w:widowControl/>
              <w:jc w:val="left"/>
              <w:rPr>
                <w:rFonts w:ascii="Times New Roman" w:eastAsia="宋体" w:hAnsi="Times New Roman" w:cs="Times New Roman"/>
                <w:kern w:val="0"/>
                <w:szCs w:val="21"/>
                <w:rPrChange w:id="379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91" w:author="raye" w:date="2018-08-10T12:30:00Z">
                  <w:rPr>
                    <w:rFonts w:ascii="Calibri" w:eastAsia="宋体" w:hAnsi="Calibri" w:cstheme="minorHAnsi"/>
                    <w:kern w:val="0"/>
                    <w:szCs w:val="21"/>
                  </w:rPr>
                </w:rPrChange>
              </w:rPr>
              <w:t>Pending Operations Manager review</w:t>
            </w:r>
          </w:p>
        </w:tc>
        <w:tc>
          <w:tcPr>
            <w:tcW w:w="1325" w:type="dxa"/>
            <w:shd w:val="clear" w:color="auto" w:fill="auto"/>
            <w:vAlign w:val="center"/>
            <w:hideMark/>
          </w:tcPr>
          <w:p w14:paraId="6A53EBAC" w14:textId="77777777" w:rsidR="00E33BD5" w:rsidRPr="00B0205A" w:rsidRDefault="00E33BD5" w:rsidP="001910E4">
            <w:pPr>
              <w:widowControl/>
              <w:jc w:val="left"/>
              <w:rPr>
                <w:rFonts w:ascii="Times New Roman" w:eastAsia="宋体" w:hAnsi="Times New Roman" w:cs="Times New Roman"/>
                <w:kern w:val="0"/>
                <w:szCs w:val="21"/>
                <w:rPrChange w:id="379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93" w:author="raye" w:date="2018-08-10T12:30:00Z">
                  <w:rPr>
                    <w:rFonts w:ascii="Calibri" w:eastAsia="宋体" w:hAnsi="Calibri" w:cstheme="minorHAnsi"/>
                    <w:kern w:val="0"/>
                    <w:szCs w:val="21"/>
                  </w:rPr>
                </w:rPrChange>
              </w:rPr>
              <w:t>Operations Analyst</w:t>
            </w:r>
          </w:p>
        </w:tc>
      </w:tr>
      <w:tr w:rsidR="00E33BD5" w:rsidRPr="00B0205A" w14:paraId="41BC2F4E" w14:textId="77777777" w:rsidTr="001910E4">
        <w:trPr>
          <w:trHeight w:val="600"/>
        </w:trPr>
        <w:tc>
          <w:tcPr>
            <w:tcW w:w="602" w:type="dxa"/>
            <w:shd w:val="clear" w:color="auto" w:fill="auto"/>
            <w:vAlign w:val="center"/>
            <w:hideMark/>
          </w:tcPr>
          <w:p w14:paraId="7E82486D" w14:textId="77777777" w:rsidR="00E33BD5" w:rsidRPr="00B0205A" w:rsidRDefault="00E33BD5" w:rsidP="001910E4">
            <w:pPr>
              <w:widowControl/>
              <w:jc w:val="center"/>
              <w:rPr>
                <w:rFonts w:ascii="Times New Roman" w:eastAsia="宋体" w:hAnsi="Times New Roman" w:cs="Times New Roman"/>
                <w:kern w:val="0"/>
                <w:szCs w:val="21"/>
                <w:rPrChange w:id="379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95" w:author="raye" w:date="2018-08-10T12:30:00Z">
                  <w:rPr>
                    <w:rFonts w:ascii="Calibri" w:eastAsia="宋体" w:hAnsi="Calibri" w:cstheme="minorHAnsi"/>
                    <w:kern w:val="0"/>
                    <w:szCs w:val="21"/>
                  </w:rPr>
                </w:rPrChange>
              </w:rPr>
              <w:t>2</w:t>
            </w:r>
          </w:p>
        </w:tc>
        <w:tc>
          <w:tcPr>
            <w:tcW w:w="1661" w:type="dxa"/>
            <w:shd w:val="clear" w:color="auto" w:fill="auto"/>
            <w:vAlign w:val="center"/>
            <w:hideMark/>
          </w:tcPr>
          <w:p w14:paraId="672176FB" w14:textId="77777777" w:rsidR="00E33BD5" w:rsidRPr="00B0205A" w:rsidRDefault="00E33BD5" w:rsidP="001910E4">
            <w:pPr>
              <w:widowControl/>
              <w:jc w:val="left"/>
              <w:rPr>
                <w:rFonts w:ascii="Times New Roman" w:eastAsia="宋体" w:hAnsi="Times New Roman" w:cs="Times New Roman"/>
                <w:kern w:val="0"/>
                <w:szCs w:val="21"/>
                <w:rPrChange w:id="379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97" w:author="raye" w:date="2018-08-10T12:30:00Z">
                  <w:rPr>
                    <w:rFonts w:ascii="Calibri" w:eastAsia="宋体" w:hAnsi="Calibri" w:cstheme="minorHAnsi"/>
                    <w:kern w:val="0"/>
                    <w:szCs w:val="21"/>
                  </w:rPr>
                </w:rPrChange>
              </w:rPr>
              <w:t xml:space="preserve">Operations Manager review the case </w:t>
            </w:r>
          </w:p>
        </w:tc>
        <w:tc>
          <w:tcPr>
            <w:tcW w:w="1843" w:type="dxa"/>
            <w:shd w:val="clear" w:color="auto" w:fill="auto"/>
            <w:vAlign w:val="center"/>
            <w:hideMark/>
          </w:tcPr>
          <w:p w14:paraId="09DE5EEB" w14:textId="77777777" w:rsidR="00E33BD5" w:rsidRPr="00B0205A" w:rsidRDefault="00E33BD5" w:rsidP="001910E4">
            <w:pPr>
              <w:widowControl/>
              <w:jc w:val="left"/>
              <w:rPr>
                <w:rFonts w:ascii="Times New Roman" w:eastAsia="宋体" w:hAnsi="Times New Roman" w:cs="Times New Roman"/>
                <w:kern w:val="0"/>
                <w:szCs w:val="21"/>
                <w:rPrChange w:id="379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799" w:author="raye" w:date="2018-08-10T12:30:00Z">
                  <w:rPr>
                    <w:rFonts w:ascii="Calibri" w:eastAsia="宋体" w:hAnsi="Calibri" w:cstheme="minorHAnsi"/>
                    <w:kern w:val="0"/>
                    <w:szCs w:val="21"/>
                  </w:rPr>
                </w:rPrChange>
              </w:rPr>
              <w:t>Pending Operations manager review</w:t>
            </w:r>
          </w:p>
        </w:tc>
        <w:tc>
          <w:tcPr>
            <w:tcW w:w="1701" w:type="dxa"/>
            <w:shd w:val="clear" w:color="auto" w:fill="auto"/>
            <w:vAlign w:val="center"/>
            <w:hideMark/>
          </w:tcPr>
          <w:p w14:paraId="32EC07C8" w14:textId="77777777" w:rsidR="00E33BD5" w:rsidRPr="00B0205A" w:rsidRDefault="00E33BD5" w:rsidP="001910E4">
            <w:pPr>
              <w:widowControl/>
              <w:jc w:val="left"/>
              <w:rPr>
                <w:rFonts w:ascii="Times New Roman" w:eastAsia="宋体" w:hAnsi="Times New Roman" w:cs="Times New Roman"/>
                <w:kern w:val="0"/>
                <w:szCs w:val="21"/>
                <w:rPrChange w:id="380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01" w:author="raye" w:date="2018-08-10T12:30:00Z">
                  <w:rPr>
                    <w:rFonts w:ascii="Calibri" w:eastAsia="宋体" w:hAnsi="Calibri" w:cstheme="minorHAnsi"/>
                    <w:kern w:val="0"/>
                    <w:szCs w:val="21"/>
                  </w:rPr>
                </w:rPrChange>
              </w:rPr>
              <w:t>Open case to review</w:t>
            </w:r>
          </w:p>
        </w:tc>
        <w:tc>
          <w:tcPr>
            <w:tcW w:w="1701" w:type="dxa"/>
            <w:shd w:val="clear" w:color="auto" w:fill="auto"/>
            <w:vAlign w:val="center"/>
            <w:hideMark/>
          </w:tcPr>
          <w:p w14:paraId="23F35628" w14:textId="77777777" w:rsidR="00E33BD5" w:rsidRPr="00B0205A" w:rsidRDefault="00E33BD5" w:rsidP="001910E4">
            <w:pPr>
              <w:widowControl/>
              <w:jc w:val="left"/>
              <w:rPr>
                <w:rFonts w:ascii="Times New Roman" w:eastAsia="宋体" w:hAnsi="Times New Roman" w:cs="Times New Roman"/>
                <w:kern w:val="0"/>
                <w:szCs w:val="21"/>
                <w:rPrChange w:id="380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03" w:author="raye" w:date="2018-08-10T12:30:00Z">
                  <w:rPr>
                    <w:rFonts w:ascii="Calibri" w:eastAsia="宋体" w:hAnsi="Calibri" w:cstheme="minorHAnsi"/>
                    <w:kern w:val="0"/>
                    <w:szCs w:val="21"/>
                  </w:rPr>
                </w:rPrChange>
              </w:rPr>
              <w:t>Under Operations Manager review</w:t>
            </w:r>
          </w:p>
        </w:tc>
        <w:tc>
          <w:tcPr>
            <w:tcW w:w="1325" w:type="dxa"/>
            <w:shd w:val="clear" w:color="auto" w:fill="auto"/>
            <w:vAlign w:val="center"/>
            <w:hideMark/>
          </w:tcPr>
          <w:p w14:paraId="493CEF7B" w14:textId="77777777" w:rsidR="00E33BD5" w:rsidRPr="00B0205A" w:rsidRDefault="00E33BD5" w:rsidP="001910E4">
            <w:pPr>
              <w:widowControl/>
              <w:jc w:val="left"/>
              <w:rPr>
                <w:rFonts w:ascii="Times New Roman" w:eastAsia="宋体" w:hAnsi="Times New Roman" w:cs="Times New Roman"/>
                <w:kern w:val="0"/>
                <w:szCs w:val="21"/>
                <w:rPrChange w:id="380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05" w:author="raye" w:date="2018-08-10T12:30:00Z">
                  <w:rPr>
                    <w:rFonts w:ascii="Calibri" w:eastAsia="宋体" w:hAnsi="Calibri" w:cstheme="minorHAnsi"/>
                    <w:kern w:val="0"/>
                    <w:szCs w:val="21"/>
                  </w:rPr>
                </w:rPrChange>
              </w:rPr>
              <w:t>Operations Manager</w:t>
            </w:r>
          </w:p>
        </w:tc>
      </w:tr>
      <w:tr w:rsidR="00E33BD5" w:rsidRPr="00B0205A" w14:paraId="72A7F477" w14:textId="77777777" w:rsidTr="001910E4">
        <w:trPr>
          <w:trHeight w:val="570"/>
        </w:trPr>
        <w:tc>
          <w:tcPr>
            <w:tcW w:w="602" w:type="dxa"/>
            <w:shd w:val="clear" w:color="auto" w:fill="auto"/>
            <w:vAlign w:val="center"/>
            <w:hideMark/>
          </w:tcPr>
          <w:p w14:paraId="6B6F9335" w14:textId="77777777" w:rsidR="00E33BD5" w:rsidRPr="00B0205A" w:rsidRDefault="00E33BD5" w:rsidP="001910E4">
            <w:pPr>
              <w:widowControl/>
              <w:jc w:val="center"/>
              <w:rPr>
                <w:rFonts w:ascii="Times New Roman" w:eastAsia="宋体" w:hAnsi="Times New Roman" w:cs="Times New Roman"/>
                <w:kern w:val="0"/>
                <w:szCs w:val="21"/>
                <w:rPrChange w:id="380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07" w:author="raye" w:date="2018-08-10T12:30:00Z">
                  <w:rPr>
                    <w:rFonts w:ascii="Calibri" w:eastAsia="宋体" w:hAnsi="Calibri" w:cstheme="minorHAnsi"/>
                    <w:kern w:val="0"/>
                    <w:szCs w:val="21"/>
                  </w:rPr>
                </w:rPrChange>
              </w:rPr>
              <w:t>2A</w:t>
            </w:r>
          </w:p>
        </w:tc>
        <w:tc>
          <w:tcPr>
            <w:tcW w:w="1661" w:type="dxa"/>
            <w:shd w:val="clear" w:color="auto" w:fill="auto"/>
            <w:vAlign w:val="center"/>
            <w:hideMark/>
          </w:tcPr>
          <w:p w14:paraId="326F4A39" w14:textId="77777777" w:rsidR="00E33BD5" w:rsidRPr="00B0205A" w:rsidRDefault="00E33BD5" w:rsidP="001910E4">
            <w:pPr>
              <w:widowControl/>
              <w:jc w:val="left"/>
              <w:rPr>
                <w:rFonts w:ascii="Times New Roman" w:eastAsia="宋体" w:hAnsi="Times New Roman" w:cs="Times New Roman"/>
                <w:kern w:val="0"/>
                <w:szCs w:val="21"/>
                <w:rPrChange w:id="380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09" w:author="raye" w:date="2018-08-10T12:30:00Z">
                  <w:rPr>
                    <w:rFonts w:ascii="Calibri" w:eastAsia="宋体" w:hAnsi="Calibri" w:cstheme="minorHAnsi"/>
                    <w:kern w:val="0"/>
                    <w:szCs w:val="21"/>
                  </w:rPr>
                </w:rPrChange>
              </w:rPr>
              <w:t xml:space="preserve">Identify if modification </w:t>
            </w:r>
            <w:r w:rsidRPr="00B0205A">
              <w:rPr>
                <w:rFonts w:ascii="Times New Roman" w:eastAsia="宋体" w:hAnsi="Times New Roman" w:cs="Times New Roman"/>
                <w:kern w:val="0"/>
                <w:szCs w:val="21"/>
                <w:rPrChange w:id="3810" w:author="raye" w:date="2018-08-10T12:30:00Z">
                  <w:rPr>
                    <w:rFonts w:ascii="Calibri" w:eastAsia="宋体" w:hAnsi="Calibri" w:cstheme="minorHAnsi"/>
                    <w:kern w:val="0"/>
                    <w:szCs w:val="21"/>
                  </w:rPr>
                </w:rPrChange>
              </w:rPr>
              <w:lastRenderedPageBreak/>
              <w:t>needed</w:t>
            </w:r>
          </w:p>
        </w:tc>
        <w:tc>
          <w:tcPr>
            <w:tcW w:w="1843" w:type="dxa"/>
            <w:shd w:val="clear" w:color="auto" w:fill="auto"/>
            <w:vAlign w:val="center"/>
            <w:hideMark/>
          </w:tcPr>
          <w:p w14:paraId="727F2AD2" w14:textId="77777777" w:rsidR="00E33BD5" w:rsidRPr="00B0205A" w:rsidRDefault="00E33BD5" w:rsidP="001910E4">
            <w:pPr>
              <w:widowControl/>
              <w:jc w:val="left"/>
              <w:rPr>
                <w:rFonts w:ascii="Times New Roman" w:eastAsia="宋体" w:hAnsi="Times New Roman" w:cs="Times New Roman"/>
                <w:kern w:val="0"/>
                <w:szCs w:val="21"/>
                <w:rPrChange w:id="381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12" w:author="raye" w:date="2018-08-10T12:30:00Z">
                  <w:rPr>
                    <w:rFonts w:ascii="Calibri" w:eastAsia="宋体" w:hAnsi="Calibri" w:cstheme="minorHAnsi"/>
                    <w:kern w:val="0"/>
                    <w:szCs w:val="21"/>
                  </w:rPr>
                </w:rPrChange>
              </w:rPr>
              <w:lastRenderedPageBreak/>
              <w:t>Under Operations Manager review</w:t>
            </w:r>
          </w:p>
        </w:tc>
        <w:tc>
          <w:tcPr>
            <w:tcW w:w="1701" w:type="dxa"/>
            <w:shd w:val="clear" w:color="auto" w:fill="auto"/>
            <w:vAlign w:val="center"/>
            <w:hideMark/>
          </w:tcPr>
          <w:p w14:paraId="139AAA63" w14:textId="77777777" w:rsidR="00E33BD5" w:rsidRPr="00B0205A" w:rsidRDefault="00E33BD5" w:rsidP="001910E4">
            <w:pPr>
              <w:widowControl/>
              <w:jc w:val="left"/>
              <w:rPr>
                <w:rFonts w:ascii="Times New Roman" w:eastAsia="宋体" w:hAnsi="Times New Roman" w:cs="Times New Roman"/>
                <w:kern w:val="0"/>
                <w:szCs w:val="21"/>
                <w:rPrChange w:id="381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14" w:author="raye" w:date="2018-08-10T12:30:00Z">
                  <w:rPr>
                    <w:rFonts w:ascii="Calibri" w:eastAsia="宋体" w:hAnsi="Calibri" w:cstheme="minorHAnsi"/>
                    <w:kern w:val="0"/>
                    <w:szCs w:val="21"/>
                  </w:rPr>
                </w:rPrChange>
              </w:rPr>
              <w:t xml:space="preserve">Comments &amp; returns to </w:t>
            </w:r>
            <w:r w:rsidRPr="00B0205A">
              <w:rPr>
                <w:rFonts w:ascii="Times New Roman" w:eastAsia="宋体" w:hAnsi="Times New Roman" w:cs="Times New Roman"/>
                <w:kern w:val="0"/>
                <w:szCs w:val="21"/>
                <w:rPrChange w:id="3815" w:author="raye" w:date="2018-08-10T12:30:00Z">
                  <w:rPr>
                    <w:rFonts w:ascii="Calibri" w:eastAsia="宋体" w:hAnsi="Calibri" w:cstheme="minorHAnsi"/>
                    <w:kern w:val="0"/>
                    <w:szCs w:val="21"/>
                  </w:rPr>
                </w:rPrChange>
              </w:rPr>
              <w:lastRenderedPageBreak/>
              <w:t xml:space="preserve">Operations Analyst </w:t>
            </w:r>
          </w:p>
        </w:tc>
        <w:tc>
          <w:tcPr>
            <w:tcW w:w="1701" w:type="dxa"/>
            <w:shd w:val="clear" w:color="auto" w:fill="auto"/>
            <w:vAlign w:val="center"/>
            <w:hideMark/>
          </w:tcPr>
          <w:p w14:paraId="2F874140" w14:textId="77777777" w:rsidR="00E33BD5" w:rsidRPr="00B0205A" w:rsidRDefault="00E33BD5" w:rsidP="001910E4">
            <w:pPr>
              <w:widowControl/>
              <w:jc w:val="left"/>
              <w:rPr>
                <w:rFonts w:ascii="Times New Roman" w:eastAsia="宋体" w:hAnsi="Times New Roman" w:cs="Times New Roman"/>
                <w:kern w:val="0"/>
                <w:szCs w:val="21"/>
                <w:rPrChange w:id="381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17" w:author="raye" w:date="2018-08-10T12:30:00Z">
                  <w:rPr>
                    <w:rFonts w:ascii="Calibri" w:eastAsia="宋体" w:hAnsi="Calibri" w:cstheme="minorHAnsi"/>
                    <w:kern w:val="0"/>
                    <w:szCs w:val="21"/>
                  </w:rPr>
                </w:rPrChange>
              </w:rPr>
              <w:lastRenderedPageBreak/>
              <w:t xml:space="preserve">Pending Operations </w:t>
            </w:r>
            <w:r w:rsidRPr="00B0205A">
              <w:rPr>
                <w:rFonts w:ascii="Times New Roman" w:eastAsia="宋体" w:hAnsi="Times New Roman" w:cs="Times New Roman"/>
                <w:kern w:val="0"/>
                <w:szCs w:val="21"/>
                <w:rPrChange w:id="3818" w:author="raye" w:date="2018-08-10T12:30:00Z">
                  <w:rPr>
                    <w:rFonts w:ascii="Calibri" w:eastAsia="宋体" w:hAnsi="Calibri" w:cstheme="minorHAnsi"/>
                    <w:kern w:val="0"/>
                    <w:szCs w:val="21"/>
                  </w:rPr>
                </w:rPrChange>
              </w:rPr>
              <w:lastRenderedPageBreak/>
              <w:t>Analyst modify</w:t>
            </w:r>
          </w:p>
        </w:tc>
        <w:tc>
          <w:tcPr>
            <w:tcW w:w="1325" w:type="dxa"/>
            <w:shd w:val="clear" w:color="auto" w:fill="auto"/>
            <w:vAlign w:val="center"/>
            <w:hideMark/>
          </w:tcPr>
          <w:p w14:paraId="72DF114F" w14:textId="77777777" w:rsidR="00E33BD5" w:rsidRPr="00B0205A" w:rsidRDefault="00E33BD5" w:rsidP="001910E4">
            <w:pPr>
              <w:widowControl/>
              <w:jc w:val="left"/>
              <w:rPr>
                <w:rFonts w:ascii="Times New Roman" w:eastAsia="宋体" w:hAnsi="Times New Roman" w:cs="Times New Roman"/>
                <w:kern w:val="0"/>
                <w:szCs w:val="21"/>
                <w:rPrChange w:id="381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20" w:author="raye" w:date="2018-08-10T12:30:00Z">
                  <w:rPr>
                    <w:rFonts w:ascii="Calibri" w:eastAsia="宋体" w:hAnsi="Calibri" w:cstheme="minorHAnsi"/>
                    <w:kern w:val="0"/>
                    <w:szCs w:val="21"/>
                  </w:rPr>
                </w:rPrChange>
              </w:rPr>
              <w:lastRenderedPageBreak/>
              <w:t>Operations Manager</w:t>
            </w:r>
          </w:p>
        </w:tc>
      </w:tr>
      <w:tr w:rsidR="00E33BD5" w:rsidRPr="00B0205A" w14:paraId="6A4AA554" w14:textId="77777777" w:rsidTr="001910E4">
        <w:trPr>
          <w:trHeight w:val="570"/>
        </w:trPr>
        <w:tc>
          <w:tcPr>
            <w:tcW w:w="602" w:type="dxa"/>
            <w:shd w:val="clear" w:color="auto" w:fill="auto"/>
            <w:vAlign w:val="center"/>
            <w:hideMark/>
          </w:tcPr>
          <w:p w14:paraId="305A614F" w14:textId="77777777" w:rsidR="00E33BD5" w:rsidRPr="00B0205A" w:rsidRDefault="00E33BD5" w:rsidP="001910E4">
            <w:pPr>
              <w:widowControl/>
              <w:jc w:val="center"/>
              <w:rPr>
                <w:rFonts w:ascii="Times New Roman" w:eastAsia="宋体" w:hAnsi="Times New Roman" w:cs="Times New Roman"/>
                <w:kern w:val="0"/>
                <w:szCs w:val="21"/>
                <w:rPrChange w:id="382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22" w:author="raye" w:date="2018-08-10T12:30:00Z">
                  <w:rPr>
                    <w:rFonts w:ascii="Calibri" w:eastAsia="宋体" w:hAnsi="Calibri" w:cstheme="minorHAnsi"/>
                    <w:kern w:val="0"/>
                    <w:szCs w:val="21"/>
                  </w:rPr>
                </w:rPrChange>
              </w:rPr>
              <w:lastRenderedPageBreak/>
              <w:t>2B</w:t>
            </w:r>
          </w:p>
        </w:tc>
        <w:tc>
          <w:tcPr>
            <w:tcW w:w="1661" w:type="dxa"/>
            <w:shd w:val="clear" w:color="auto" w:fill="auto"/>
            <w:vAlign w:val="center"/>
            <w:hideMark/>
          </w:tcPr>
          <w:p w14:paraId="1653D2B7" w14:textId="77777777" w:rsidR="00E33BD5" w:rsidRPr="00B0205A" w:rsidRDefault="00E33BD5" w:rsidP="001910E4">
            <w:pPr>
              <w:widowControl/>
              <w:jc w:val="left"/>
              <w:rPr>
                <w:rFonts w:ascii="Times New Roman" w:eastAsia="宋体" w:hAnsi="Times New Roman" w:cs="Times New Roman"/>
                <w:kern w:val="0"/>
                <w:szCs w:val="21"/>
                <w:rPrChange w:id="382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24" w:author="raye" w:date="2018-08-10T12:30:00Z">
                  <w:rPr>
                    <w:rFonts w:ascii="Calibri" w:eastAsia="宋体" w:hAnsi="Calibri" w:cstheme="minorHAnsi"/>
                    <w:kern w:val="0"/>
                    <w:szCs w:val="21"/>
                  </w:rPr>
                </w:rPrChange>
              </w:rPr>
              <w:t>Identify if modification needed</w:t>
            </w:r>
          </w:p>
        </w:tc>
        <w:tc>
          <w:tcPr>
            <w:tcW w:w="1843" w:type="dxa"/>
            <w:shd w:val="clear" w:color="auto" w:fill="auto"/>
            <w:vAlign w:val="center"/>
            <w:hideMark/>
          </w:tcPr>
          <w:p w14:paraId="28C7871B" w14:textId="77777777" w:rsidR="00E33BD5" w:rsidRPr="00B0205A" w:rsidRDefault="00E33BD5" w:rsidP="001910E4">
            <w:pPr>
              <w:widowControl/>
              <w:jc w:val="left"/>
              <w:rPr>
                <w:rFonts w:ascii="Times New Roman" w:eastAsia="宋体" w:hAnsi="Times New Roman" w:cs="Times New Roman"/>
                <w:kern w:val="0"/>
                <w:szCs w:val="21"/>
                <w:rPrChange w:id="382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26" w:author="raye" w:date="2018-08-10T12:30:00Z">
                  <w:rPr>
                    <w:rFonts w:ascii="Calibri" w:eastAsia="宋体" w:hAnsi="Calibri" w:cstheme="minorHAnsi"/>
                    <w:kern w:val="0"/>
                    <w:szCs w:val="21"/>
                  </w:rPr>
                </w:rPrChange>
              </w:rPr>
              <w:t>Under Operations Manager review</w:t>
            </w:r>
          </w:p>
        </w:tc>
        <w:tc>
          <w:tcPr>
            <w:tcW w:w="1701" w:type="dxa"/>
            <w:shd w:val="clear" w:color="auto" w:fill="auto"/>
            <w:vAlign w:val="center"/>
            <w:hideMark/>
          </w:tcPr>
          <w:p w14:paraId="0996DB5F" w14:textId="77777777" w:rsidR="00E33BD5" w:rsidRPr="00B0205A" w:rsidRDefault="00E33BD5" w:rsidP="001910E4">
            <w:pPr>
              <w:widowControl/>
              <w:jc w:val="left"/>
              <w:rPr>
                <w:rFonts w:ascii="Times New Roman" w:eastAsia="宋体" w:hAnsi="Times New Roman" w:cs="Times New Roman"/>
                <w:kern w:val="0"/>
                <w:szCs w:val="21"/>
                <w:rPrChange w:id="382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28" w:author="raye" w:date="2018-08-10T12:30:00Z">
                  <w:rPr>
                    <w:rFonts w:ascii="Calibri" w:eastAsia="宋体" w:hAnsi="Calibri" w:cstheme="minorHAnsi"/>
                    <w:kern w:val="0"/>
                    <w:szCs w:val="21"/>
                  </w:rPr>
                </w:rPrChange>
              </w:rPr>
              <w:t>Sign-off with approval</w:t>
            </w:r>
          </w:p>
        </w:tc>
        <w:tc>
          <w:tcPr>
            <w:tcW w:w="1701" w:type="dxa"/>
            <w:shd w:val="clear" w:color="auto" w:fill="auto"/>
            <w:vAlign w:val="center"/>
            <w:hideMark/>
          </w:tcPr>
          <w:p w14:paraId="7B6A86B4" w14:textId="77777777" w:rsidR="00E33BD5" w:rsidRPr="00B0205A" w:rsidRDefault="00E33BD5" w:rsidP="001910E4">
            <w:pPr>
              <w:widowControl/>
              <w:jc w:val="left"/>
              <w:rPr>
                <w:rFonts w:ascii="Times New Roman" w:eastAsia="宋体" w:hAnsi="Times New Roman" w:cs="Times New Roman"/>
                <w:kern w:val="0"/>
                <w:szCs w:val="21"/>
                <w:rPrChange w:id="382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30" w:author="raye" w:date="2018-08-10T12:30:00Z">
                  <w:rPr>
                    <w:rFonts w:ascii="Calibri" w:eastAsia="宋体" w:hAnsi="Calibri" w:cstheme="minorHAnsi"/>
                    <w:kern w:val="0"/>
                    <w:szCs w:val="21"/>
                  </w:rPr>
                </w:rPrChange>
              </w:rPr>
              <w:t>Close Approval</w:t>
            </w:r>
          </w:p>
        </w:tc>
        <w:tc>
          <w:tcPr>
            <w:tcW w:w="1325" w:type="dxa"/>
            <w:shd w:val="clear" w:color="auto" w:fill="auto"/>
            <w:vAlign w:val="center"/>
            <w:hideMark/>
          </w:tcPr>
          <w:p w14:paraId="40BE9443" w14:textId="77777777" w:rsidR="00E33BD5" w:rsidRPr="00B0205A" w:rsidRDefault="00E33BD5" w:rsidP="001910E4">
            <w:pPr>
              <w:widowControl/>
              <w:jc w:val="left"/>
              <w:rPr>
                <w:rFonts w:ascii="Times New Roman" w:eastAsia="宋体" w:hAnsi="Times New Roman" w:cs="Times New Roman"/>
                <w:kern w:val="0"/>
                <w:szCs w:val="21"/>
                <w:rPrChange w:id="383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32" w:author="raye" w:date="2018-08-10T12:30:00Z">
                  <w:rPr>
                    <w:rFonts w:ascii="Calibri" w:eastAsia="宋体" w:hAnsi="Calibri" w:cstheme="minorHAnsi"/>
                    <w:kern w:val="0"/>
                    <w:szCs w:val="21"/>
                  </w:rPr>
                </w:rPrChange>
              </w:rPr>
              <w:t>Operations Manager</w:t>
            </w:r>
          </w:p>
        </w:tc>
      </w:tr>
      <w:tr w:rsidR="00E33BD5" w:rsidRPr="00B0205A" w14:paraId="6CA28019" w14:textId="77777777" w:rsidTr="001910E4">
        <w:trPr>
          <w:trHeight w:val="570"/>
        </w:trPr>
        <w:tc>
          <w:tcPr>
            <w:tcW w:w="602" w:type="dxa"/>
            <w:shd w:val="clear" w:color="auto" w:fill="auto"/>
            <w:vAlign w:val="center"/>
            <w:hideMark/>
          </w:tcPr>
          <w:p w14:paraId="4CB5834C" w14:textId="77777777" w:rsidR="00E33BD5" w:rsidRPr="00B0205A" w:rsidRDefault="00E33BD5" w:rsidP="001910E4">
            <w:pPr>
              <w:widowControl/>
              <w:jc w:val="center"/>
              <w:rPr>
                <w:rFonts w:ascii="Times New Roman" w:eastAsia="宋体" w:hAnsi="Times New Roman" w:cs="Times New Roman"/>
                <w:kern w:val="0"/>
                <w:szCs w:val="21"/>
                <w:rPrChange w:id="383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34" w:author="raye" w:date="2018-08-10T12:30:00Z">
                  <w:rPr>
                    <w:rFonts w:ascii="Calibri" w:eastAsia="宋体" w:hAnsi="Calibri" w:cstheme="minorHAnsi"/>
                    <w:kern w:val="0"/>
                    <w:szCs w:val="21"/>
                  </w:rPr>
                </w:rPrChange>
              </w:rPr>
              <w:t>2C</w:t>
            </w:r>
          </w:p>
        </w:tc>
        <w:tc>
          <w:tcPr>
            <w:tcW w:w="1661" w:type="dxa"/>
            <w:shd w:val="clear" w:color="auto" w:fill="auto"/>
            <w:vAlign w:val="center"/>
            <w:hideMark/>
          </w:tcPr>
          <w:p w14:paraId="6A7AD725" w14:textId="77777777" w:rsidR="00E33BD5" w:rsidRPr="00B0205A" w:rsidRDefault="00E33BD5" w:rsidP="001910E4">
            <w:pPr>
              <w:widowControl/>
              <w:jc w:val="left"/>
              <w:rPr>
                <w:rFonts w:ascii="Times New Roman" w:eastAsia="宋体" w:hAnsi="Times New Roman" w:cs="Times New Roman"/>
                <w:kern w:val="0"/>
                <w:szCs w:val="21"/>
                <w:rPrChange w:id="383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36" w:author="raye" w:date="2018-08-10T12:30:00Z">
                  <w:rPr>
                    <w:rFonts w:ascii="Calibri" w:eastAsia="宋体" w:hAnsi="Calibri" w:cstheme="minorHAnsi"/>
                    <w:kern w:val="0"/>
                    <w:szCs w:val="21"/>
                  </w:rPr>
                </w:rPrChange>
              </w:rPr>
              <w:t>Identify if modification needed</w:t>
            </w:r>
          </w:p>
        </w:tc>
        <w:tc>
          <w:tcPr>
            <w:tcW w:w="1843" w:type="dxa"/>
            <w:shd w:val="clear" w:color="auto" w:fill="auto"/>
            <w:vAlign w:val="center"/>
            <w:hideMark/>
          </w:tcPr>
          <w:p w14:paraId="059C8CCC" w14:textId="77777777" w:rsidR="00E33BD5" w:rsidRPr="00B0205A" w:rsidRDefault="00E33BD5" w:rsidP="001910E4">
            <w:pPr>
              <w:widowControl/>
              <w:jc w:val="left"/>
              <w:rPr>
                <w:rFonts w:ascii="Times New Roman" w:eastAsia="宋体" w:hAnsi="Times New Roman" w:cs="Times New Roman"/>
                <w:kern w:val="0"/>
                <w:szCs w:val="21"/>
                <w:rPrChange w:id="383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38" w:author="raye" w:date="2018-08-10T12:30:00Z">
                  <w:rPr>
                    <w:rFonts w:ascii="Calibri" w:eastAsia="宋体" w:hAnsi="Calibri" w:cstheme="minorHAnsi"/>
                    <w:kern w:val="0"/>
                    <w:szCs w:val="21"/>
                  </w:rPr>
                </w:rPrChange>
              </w:rPr>
              <w:t>Under Operations Manager review</w:t>
            </w:r>
          </w:p>
        </w:tc>
        <w:tc>
          <w:tcPr>
            <w:tcW w:w="1701" w:type="dxa"/>
            <w:shd w:val="clear" w:color="auto" w:fill="auto"/>
            <w:vAlign w:val="center"/>
            <w:hideMark/>
          </w:tcPr>
          <w:p w14:paraId="61D2263B" w14:textId="77777777" w:rsidR="00E33BD5" w:rsidRPr="00B0205A" w:rsidRDefault="00E33BD5" w:rsidP="001910E4">
            <w:pPr>
              <w:widowControl/>
              <w:jc w:val="left"/>
              <w:rPr>
                <w:rFonts w:ascii="Times New Roman" w:eastAsia="宋体" w:hAnsi="Times New Roman" w:cs="Times New Roman"/>
                <w:kern w:val="0"/>
                <w:szCs w:val="21"/>
                <w:rPrChange w:id="383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40" w:author="raye" w:date="2018-08-10T12:30:00Z">
                  <w:rPr>
                    <w:rFonts w:ascii="Calibri" w:eastAsia="宋体" w:hAnsi="Calibri" w:cstheme="minorHAnsi"/>
                    <w:kern w:val="0"/>
                    <w:szCs w:val="21"/>
                  </w:rPr>
                </w:rPrChange>
              </w:rPr>
              <w:t>Refer to Compliance unit to review</w:t>
            </w:r>
          </w:p>
        </w:tc>
        <w:tc>
          <w:tcPr>
            <w:tcW w:w="1701" w:type="dxa"/>
            <w:shd w:val="clear" w:color="auto" w:fill="auto"/>
            <w:vAlign w:val="center"/>
            <w:hideMark/>
          </w:tcPr>
          <w:p w14:paraId="56118125" w14:textId="77777777" w:rsidR="00E33BD5" w:rsidRPr="00B0205A" w:rsidRDefault="00E33BD5" w:rsidP="001910E4">
            <w:pPr>
              <w:widowControl/>
              <w:jc w:val="left"/>
              <w:rPr>
                <w:rFonts w:ascii="Times New Roman" w:eastAsia="宋体" w:hAnsi="Times New Roman" w:cs="Times New Roman"/>
                <w:kern w:val="0"/>
                <w:szCs w:val="21"/>
                <w:rPrChange w:id="384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42" w:author="raye" w:date="2018-08-10T12:30:00Z">
                  <w:rPr>
                    <w:rFonts w:ascii="Calibri" w:eastAsia="宋体" w:hAnsi="Calibri" w:cstheme="minorHAnsi"/>
                    <w:kern w:val="0"/>
                    <w:szCs w:val="21"/>
                  </w:rPr>
                </w:rPrChange>
              </w:rPr>
              <w:t>Pending Compliance Supervisor assign</w:t>
            </w:r>
          </w:p>
        </w:tc>
        <w:tc>
          <w:tcPr>
            <w:tcW w:w="1325" w:type="dxa"/>
            <w:shd w:val="clear" w:color="auto" w:fill="auto"/>
            <w:vAlign w:val="center"/>
            <w:hideMark/>
          </w:tcPr>
          <w:p w14:paraId="78944EDE" w14:textId="77777777" w:rsidR="00E33BD5" w:rsidRPr="00B0205A" w:rsidRDefault="00E33BD5" w:rsidP="001910E4">
            <w:pPr>
              <w:widowControl/>
              <w:jc w:val="left"/>
              <w:rPr>
                <w:rFonts w:ascii="Times New Roman" w:eastAsia="宋体" w:hAnsi="Times New Roman" w:cs="Times New Roman"/>
                <w:kern w:val="0"/>
                <w:szCs w:val="21"/>
                <w:rPrChange w:id="384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44" w:author="raye" w:date="2018-08-10T12:30:00Z">
                  <w:rPr>
                    <w:rFonts w:ascii="Calibri" w:eastAsia="宋体" w:hAnsi="Calibri" w:cstheme="minorHAnsi"/>
                    <w:kern w:val="0"/>
                    <w:szCs w:val="21"/>
                  </w:rPr>
                </w:rPrChange>
              </w:rPr>
              <w:t>Operations Manager</w:t>
            </w:r>
          </w:p>
        </w:tc>
      </w:tr>
      <w:tr w:rsidR="00E33BD5" w:rsidRPr="00B0205A" w14:paraId="59C3C4F4" w14:textId="77777777" w:rsidTr="001910E4">
        <w:trPr>
          <w:trHeight w:val="570"/>
        </w:trPr>
        <w:tc>
          <w:tcPr>
            <w:tcW w:w="602" w:type="dxa"/>
            <w:shd w:val="clear" w:color="auto" w:fill="auto"/>
            <w:vAlign w:val="center"/>
            <w:hideMark/>
          </w:tcPr>
          <w:p w14:paraId="31193D30" w14:textId="77777777" w:rsidR="00E33BD5" w:rsidRPr="00B0205A" w:rsidRDefault="00E33BD5" w:rsidP="001910E4">
            <w:pPr>
              <w:widowControl/>
              <w:jc w:val="center"/>
              <w:rPr>
                <w:rFonts w:ascii="Times New Roman" w:eastAsia="宋体" w:hAnsi="Times New Roman" w:cs="Times New Roman"/>
                <w:kern w:val="0"/>
                <w:szCs w:val="21"/>
                <w:rPrChange w:id="384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46" w:author="raye" w:date="2018-08-10T12:30:00Z">
                  <w:rPr>
                    <w:rFonts w:ascii="Calibri" w:eastAsia="宋体" w:hAnsi="Calibri" w:cstheme="minorHAnsi"/>
                    <w:kern w:val="0"/>
                    <w:szCs w:val="21"/>
                  </w:rPr>
                </w:rPrChange>
              </w:rPr>
              <w:t>3</w:t>
            </w:r>
          </w:p>
        </w:tc>
        <w:tc>
          <w:tcPr>
            <w:tcW w:w="1661" w:type="dxa"/>
            <w:shd w:val="clear" w:color="auto" w:fill="auto"/>
            <w:vAlign w:val="center"/>
            <w:hideMark/>
          </w:tcPr>
          <w:p w14:paraId="304D28E4" w14:textId="77777777" w:rsidR="00E33BD5" w:rsidRPr="00B0205A" w:rsidRDefault="00E33BD5" w:rsidP="001910E4">
            <w:pPr>
              <w:widowControl/>
              <w:jc w:val="left"/>
              <w:rPr>
                <w:rFonts w:ascii="Times New Roman" w:eastAsia="宋体" w:hAnsi="Times New Roman" w:cs="Times New Roman"/>
                <w:kern w:val="0"/>
                <w:szCs w:val="21"/>
                <w:rPrChange w:id="384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48" w:author="raye" w:date="2018-08-10T12:30:00Z">
                  <w:rPr>
                    <w:rFonts w:ascii="Calibri" w:eastAsia="宋体" w:hAnsi="Calibri" w:cstheme="minorHAnsi"/>
                    <w:kern w:val="0"/>
                    <w:szCs w:val="21"/>
                  </w:rPr>
                </w:rPrChange>
              </w:rPr>
              <w:t>Assign to Compliance Analyst</w:t>
            </w:r>
          </w:p>
        </w:tc>
        <w:tc>
          <w:tcPr>
            <w:tcW w:w="1843" w:type="dxa"/>
            <w:shd w:val="clear" w:color="auto" w:fill="auto"/>
            <w:vAlign w:val="center"/>
            <w:hideMark/>
          </w:tcPr>
          <w:p w14:paraId="1B266D20" w14:textId="77777777" w:rsidR="00E33BD5" w:rsidRPr="00B0205A" w:rsidRDefault="00E33BD5" w:rsidP="001910E4">
            <w:pPr>
              <w:widowControl/>
              <w:jc w:val="left"/>
              <w:rPr>
                <w:rFonts w:ascii="Times New Roman" w:eastAsia="宋体" w:hAnsi="Times New Roman" w:cs="Times New Roman"/>
                <w:kern w:val="0"/>
                <w:szCs w:val="21"/>
                <w:rPrChange w:id="384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50" w:author="raye" w:date="2018-08-10T12:30:00Z">
                  <w:rPr>
                    <w:rFonts w:ascii="Calibri" w:eastAsia="宋体" w:hAnsi="Calibri" w:cstheme="minorHAnsi"/>
                    <w:kern w:val="0"/>
                    <w:szCs w:val="21"/>
                  </w:rPr>
                </w:rPrChange>
              </w:rPr>
              <w:t>Pending Compliance Supervisor assign</w:t>
            </w:r>
          </w:p>
        </w:tc>
        <w:tc>
          <w:tcPr>
            <w:tcW w:w="1701" w:type="dxa"/>
            <w:shd w:val="clear" w:color="auto" w:fill="auto"/>
            <w:vAlign w:val="center"/>
            <w:hideMark/>
          </w:tcPr>
          <w:p w14:paraId="2C35243E" w14:textId="77777777" w:rsidR="00E33BD5" w:rsidRPr="00B0205A" w:rsidRDefault="00E33BD5" w:rsidP="001910E4">
            <w:pPr>
              <w:widowControl/>
              <w:jc w:val="left"/>
              <w:rPr>
                <w:rFonts w:ascii="Times New Roman" w:eastAsia="宋体" w:hAnsi="Times New Roman" w:cs="Times New Roman"/>
                <w:kern w:val="0"/>
                <w:szCs w:val="21"/>
                <w:rPrChange w:id="385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52" w:author="raye" w:date="2018-08-10T12:30:00Z">
                  <w:rPr>
                    <w:rFonts w:ascii="Calibri" w:eastAsia="宋体" w:hAnsi="Calibri" w:cstheme="minorHAnsi"/>
                    <w:kern w:val="0"/>
                    <w:szCs w:val="21"/>
                  </w:rPr>
                </w:rPrChange>
              </w:rPr>
              <w:t>Assign to Compliance Analyst</w:t>
            </w:r>
          </w:p>
        </w:tc>
        <w:tc>
          <w:tcPr>
            <w:tcW w:w="1701" w:type="dxa"/>
            <w:shd w:val="clear" w:color="auto" w:fill="auto"/>
            <w:vAlign w:val="center"/>
            <w:hideMark/>
          </w:tcPr>
          <w:p w14:paraId="0DBC1A2B" w14:textId="77777777" w:rsidR="00E33BD5" w:rsidRPr="00B0205A" w:rsidRDefault="00E33BD5" w:rsidP="001910E4">
            <w:pPr>
              <w:widowControl/>
              <w:jc w:val="left"/>
              <w:rPr>
                <w:rFonts w:ascii="Times New Roman" w:eastAsia="宋体" w:hAnsi="Times New Roman" w:cs="Times New Roman"/>
                <w:kern w:val="0"/>
                <w:szCs w:val="21"/>
                <w:rPrChange w:id="385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54" w:author="raye" w:date="2018-08-10T12:30:00Z">
                  <w:rPr>
                    <w:rFonts w:ascii="Calibri" w:eastAsia="宋体" w:hAnsi="Calibri" w:cstheme="minorHAnsi"/>
                    <w:kern w:val="0"/>
                    <w:szCs w:val="21"/>
                  </w:rPr>
                </w:rPrChange>
              </w:rPr>
              <w:t>Pending Compliance Analyst review</w:t>
            </w:r>
          </w:p>
        </w:tc>
        <w:tc>
          <w:tcPr>
            <w:tcW w:w="1325" w:type="dxa"/>
            <w:shd w:val="clear" w:color="auto" w:fill="auto"/>
            <w:vAlign w:val="center"/>
            <w:hideMark/>
          </w:tcPr>
          <w:p w14:paraId="0444AD94" w14:textId="77777777" w:rsidR="00E33BD5" w:rsidRPr="00B0205A" w:rsidRDefault="00E33BD5" w:rsidP="001910E4">
            <w:pPr>
              <w:widowControl/>
              <w:jc w:val="left"/>
              <w:rPr>
                <w:rFonts w:ascii="Times New Roman" w:eastAsia="宋体" w:hAnsi="Times New Roman" w:cs="Times New Roman"/>
                <w:kern w:val="0"/>
                <w:szCs w:val="21"/>
                <w:rPrChange w:id="385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56" w:author="raye" w:date="2018-08-10T12:30:00Z">
                  <w:rPr>
                    <w:rFonts w:ascii="Calibri" w:eastAsia="宋体" w:hAnsi="Calibri" w:cstheme="minorHAnsi"/>
                    <w:kern w:val="0"/>
                    <w:szCs w:val="21"/>
                  </w:rPr>
                </w:rPrChange>
              </w:rPr>
              <w:t>Compliance Supervisor</w:t>
            </w:r>
          </w:p>
        </w:tc>
      </w:tr>
      <w:tr w:rsidR="00E33BD5" w:rsidRPr="00B0205A" w14:paraId="18392E80" w14:textId="77777777" w:rsidTr="001910E4">
        <w:trPr>
          <w:trHeight w:val="570"/>
        </w:trPr>
        <w:tc>
          <w:tcPr>
            <w:tcW w:w="602" w:type="dxa"/>
            <w:shd w:val="clear" w:color="auto" w:fill="auto"/>
            <w:vAlign w:val="center"/>
            <w:hideMark/>
          </w:tcPr>
          <w:p w14:paraId="4667BBB4" w14:textId="77777777" w:rsidR="00E33BD5" w:rsidRPr="00B0205A" w:rsidRDefault="00E33BD5" w:rsidP="001910E4">
            <w:pPr>
              <w:widowControl/>
              <w:jc w:val="center"/>
              <w:rPr>
                <w:rFonts w:ascii="Times New Roman" w:eastAsia="宋体" w:hAnsi="Times New Roman" w:cs="Times New Roman"/>
                <w:kern w:val="0"/>
                <w:szCs w:val="21"/>
                <w:rPrChange w:id="385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58" w:author="raye" w:date="2018-08-10T12:30:00Z">
                  <w:rPr>
                    <w:rFonts w:ascii="Calibri" w:eastAsia="宋体" w:hAnsi="Calibri" w:cstheme="minorHAnsi"/>
                    <w:kern w:val="0"/>
                    <w:szCs w:val="21"/>
                  </w:rPr>
                </w:rPrChange>
              </w:rPr>
              <w:t>4</w:t>
            </w:r>
          </w:p>
        </w:tc>
        <w:tc>
          <w:tcPr>
            <w:tcW w:w="1661" w:type="dxa"/>
            <w:shd w:val="clear" w:color="auto" w:fill="auto"/>
            <w:vAlign w:val="center"/>
            <w:hideMark/>
          </w:tcPr>
          <w:p w14:paraId="1498B3EC" w14:textId="77777777" w:rsidR="00E33BD5" w:rsidRPr="00B0205A" w:rsidRDefault="00E33BD5" w:rsidP="001910E4">
            <w:pPr>
              <w:widowControl/>
              <w:jc w:val="left"/>
              <w:rPr>
                <w:rFonts w:ascii="Times New Roman" w:eastAsia="宋体" w:hAnsi="Times New Roman" w:cs="Times New Roman"/>
                <w:kern w:val="0"/>
                <w:szCs w:val="21"/>
                <w:rPrChange w:id="385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60" w:author="raye" w:date="2018-08-10T12:30:00Z">
                  <w:rPr>
                    <w:rFonts w:ascii="Calibri" w:eastAsia="宋体" w:hAnsi="Calibri" w:cstheme="minorHAnsi"/>
                    <w:kern w:val="0"/>
                    <w:szCs w:val="21"/>
                  </w:rPr>
                </w:rPrChange>
              </w:rPr>
              <w:t>Compliance Analyst review case</w:t>
            </w:r>
          </w:p>
        </w:tc>
        <w:tc>
          <w:tcPr>
            <w:tcW w:w="1843" w:type="dxa"/>
            <w:shd w:val="clear" w:color="auto" w:fill="auto"/>
            <w:vAlign w:val="center"/>
            <w:hideMark/>
          </w:tcPr>
          <w:p w14:paraId="413B1BCF" w14:textId="77777777" w:rsidR="00E33BD5" w:rsidRPr="00B0205A" w:rsidRDefault="00E33BD5" w:rsidP="001910E4">
            <w:pPr>
              <w:widowControl/>
              <w:jc w:val="left"/>
              <w:rPr>
                <w:rFonts w:ascii="Times New Roman" w:eastAsia="宋体" w:hAnsi="Times New Roman" w:cs="Times New Roman"/>
                <w:kern w:val="0"/>
                <w:szCs w:val="21"/>
                <w:rPrChange w:id="386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62" w:author="raye" w:date="2018-08-10T12:30:00Z">
                  <w:rPr>
                    <w:rFonts w:ascii="Calibri" w:eastAsia="宋体" w:hAnsi="Calibri" w:cstheme="minorHAnsi"/>
                    <w:kern w:val="0"/>
                    <w:szCs w:val="21"/>
                  </w:rPr>
                </w:rPrChange>
              </w:rPr>
              <w:t>Pending Compliance Analyst review</w:t>
            </w:r>
          </w:p>
        </w:tc>
        <w:tc>
          <w:tcPr>
            <w:tcW w:w="1701" w:type="dxa"/>
            <w:shd w:val="clear" w:color="auto" w:fill="auto"/>
            <w:vAlign w:val="center"/>
            <w:hideMark/>
          </w:tcPr>
          <w:p w14:paraId="13A69B16" w14:textId="77777777" w:rsidR="00E33BD5" w:rsidRPr="00B0205A" w:rsidRDefault="00E33BD5" w:rsidP="001910E4">
            <w:pPr>
              <w:widowControl/>
              <w:jc w:val="left"/>
              <w:rPr>
                <w:rFonts w:ascii="Times New Roman" w:eastAsia="宋体" w:hAnsi="Times New Roman" w:cs="Times New Roman"/>
                <w:kern w:val="0"/>
                <w:szCs w:val="21"/>
                <w:rPrChange w:id="386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64" w:author="raye" w:date="2018-08-10T12:30:00Z">
                  <w:rPr>
                    <w:rFonts w:ascii="Calibri" w:eastAsia="宋体" w:hAnsi="Calibri" w:cstheme="minorHAnsi"/>
                    <w:kern w:val="0"/>
                    <w:szCs w:val="21"/>
                  </w:rPr>
                </w:rPrChange>
              </w:rPr>
              <w:t>Open case to review</w:t>
            </w:r>
          </w:p>
        </w:tc>
        <w:tc>
          <w:tcPr>
            <w:tcW w:w="1701" w:type="dxa"/>
            <w:shd w:val="clear" w:color="auto" w:fill="auto"/>
            <w:vAlign w:val="center"/>
            <w:hideMark/>
          </w:tcPr>
          <w:p w14:paraId="79984805" w14:textId="77777777" w:rsidR="00E33BD5" w:rsidRPr="00B0205A" w:rsidRDefault="00E33BD5" w:rsidP="001910E4">
            <w:pPr>
              <w:widowControl/>
              <w:jc w:val="left"/>
              <w:rPr>
                <w:rFonts w:ascii="Times New Roman" w:eastAsia="宋体" w:hAnsi="Times New Roman" w:cs="Times New Roman"/>
                <w:kern w:val="0"/>
                <w:szCs w:val="21"/>
                <w:rPrChange w:id="386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66" w:author="raye" w:date="2018-08-10T12:30:00Z">
                  <w:rPr>
                    <w:rFonts w:ascii="Calibri" w:eastAsia="宋体" w:hAnsi="Calibri" w:cstheme="minorHAnsi"/>
                    <w:kern w:val="0"/>
                    <w:szCs w:val="21"/>
                  </w:rPr>
                </w:rPrChange>
              </w:rPr>
              <w:t>Under Compliance Analyst review</w:t>
            </w:r>
          </w:p>
        </w:tc>
        <w:tc>
          <w:tcPr>
            <w:tcW w:w="1325" w:type="dxa"/>
            <w:shd w:val="clear" w:color="auto" w:fill="auto"/>
            <w:vAlign w:val="center"/>
            <w:hideMark/>
          </w:tcPr>
          <w:p w14:paraId="620FEE63" w14:textId="77777777" w:rsidR="00E33BD5" w:rsidRPr="00B0205A" w:rsidRDefault="00E33BD5" w:rsidP="001910E4">
            <w:pPr>
              <w:widowControl/>
              <w:jc w:val="left"/>
              <w:rPr>
                <w:rFonts w:ascii="Times New Roman" w:eastAsia="宋体" w:hAnsi="Times New Roman" w:cs="Times New Roman"/>
                <w:kern w:val="0"/>
                <w:szCs w:val="21"/>
                <w:rPrChange w:id="386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68" w:author="raye" w:date="2018-08-10T12:30:00Z">
                  <w:rPr>
                    <w:rFonts w:ascii="Calibri" w:eastAsia="宋体" w:hAnsi="Calibri" w:cstheme="minorHAnsi"/>
                    <w:kern w:val="0"/>
                    <w:szCs w:val="21"/>
                  </w:rPr>
                </w:rPrChange>
              </w:rPr>
              <w:t>Compliance Analyst</w:t>
            </w:r>
          </w:p>
        </w:tc>
      </w:tr>
      <w:tr w:rsidR="00E33BD5" w:rsidRPr="00B0205A" w14:paraId="61653462" w14:textId="77777777" w:rsidTr="001910E4">
        <w:trPr>
          <w:trHeight w:val="570"/>
        </w:trPr>
        <w:tc>
          <w:tcPr>
            <w:tcW w:w="602" w:type="dxa"/>
            <w:shd w:val="clear" w:color="auto" w:fill="auto"/>
            <w:vAlign w:val="center"/>
            <w:hideMark/>
          </w:tcPr>
          <w:p w14:paraId="64B99281" w14:textId="77777777" w:rsidR="00E33BD5" w:rsidRPr="00B0205A" w:rsidRDefault="00E33BD5" w:rsidP="001910E4">
            <w:pPr>
              <w:widowControl/>
              <w:jc w:val="center"/>
              <w:rPr>
                <w:rFonts w:ascii="Times New Roman" w:eastAsia="宋体" w:hAnsi="Times New Roman" w:cs="Times New Roman"/>
                <w:kern w:val="0"/>
                <w:szCs w:val="21"/>
                <w:rPrChange w:id="386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70" w:author="raye" w:date="2018-08-10T12:30:00Z">
                  <w:rPr>
                    <w:rFonts w:ascii="Calibri" w:eastAsia="宋体" w:hAnsi="Calibri" w:cstheme="minorHAnsi"/>
                    <w:kern w:val="0"/>
                    <w:szCs w:val="21"/>
                  </w:rPr>
                </w:rPrChange>
              </w:rPr>
              <w:t>5</w:t>
            </w:r>
          </w:p>
        </w:tc>
        <w:tc>
          <w:tcPr>
            <w:tcW w:w="1661" w:type="dxa"/>
            <w:shd w:val="clear" w:color="auto" w:fill="auto"/>
            <w:vAlign w:val="center"/>
            <w:hideMark/>
          </w:tcPr>
          <w:p w14:paraId="3E364CEF" w14:textId="77777777" w:rsidR="00E33BD5" w:rsidRPr="00B0205A" w:rsidRDefault="00E33BD5" w:rsidP="001910E4">
            <w:pPr>
              <w:widowControl/>
              <w:jc w:val="left"/>
              <w:rPr>
                <w:rFonts w:ascii="Times New Roman" w:eastAsia="宋体" w:hAnsi="Times New Roman" w:cs="Times New Roman"/>
                <w:kern w:val="0"/>
                <w:szCs w:val="21"/>
                <w:rPrChange w:id="387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72" w:author="raye" w:date="2018-08-10T12:30:00Z">
                  <w:rPr>
                    <w:rFonts w:ascii="Calibri" w:eastAsia="宋体" w:hAnsi="Calibri" w:cstheme="minorHAnsi"/>
                    <w:kern w:val="0"/>
                    <w:szCs w:val="21"/>
                  </w:rPr>
                </w:rPrChange>
              </w:rPr>
              <w:t>Identify if no Red flag &amp; not in watch list</w:t>
            </w:r>
          </w:p>
        </w:tc>
        <w:tc>
          <w:tcPr>
            <w:tcW w:w="1843" w:type="dxa"/>
            <w:shd w:val="clear" w:color="auto" w:fill="auto"/>
            <w:vAlign w:val="center"/>
            <w:hideMark/>
          </w:tcPr>
          <w:p w14:paraId="44324025" w14:textId="77777777" w:rsidR="00E33BD5" w:rsidRPr="00B0205A" w:rsidRDefault="00E33BD5" w:rsidP="001910E4">
            <w:pPr>
              <w:widowControl/>
              <w:jc w:val="left"/>
              <w:rPr>
                <w:rFonts w:ascii="Times New Roman" w:eastAsia="宋体" w:hAnsi="Times New Roman" w:cs="Times New Roman"/>
                <w:kern w:val="0"/>
                <w:szCs w:val="21"/>
                <w:rPrChange w:id="387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74" w:author="raye" w:date="2018-08-10T12:30:00Z">
                  <w:rPr>
                    <w:rFonts w:ascii="Calibri" w:eastAsia="宋体" w:hAnsi="Calibri" w:cstheme="minorHAnsi"/>
                    <w:kern w:val="0"/>
                    <w:szCs w:val="21"/>
                  </w:rPr>
                </w:rPrChange>
              </w:rPr>
              <w:t>Under Compliance Analyst review</w:t>
            </w:r>
          </w:p>
        </w:tc>
        <w:tc>
          <w:tcPr>
            <w:tcW w:w="1701" w:type="dxa"/>
            <w:shd w:val="clear" w:color="auto" w:fill="auto"/>
            <w:vAlign w:val="center"/>
            <w:hideMark/>
          </w:tcPr>
          <w:p w14:paraId="56D3A4AE" w14:textId="77777777" w:rsidR="00E33BD5" w:rsidRPr="00B0205A" w:rsidRDefault="00E33BD5" w:rsidP="001910E4">
            <w:pPr>
              <w:widowControl/>
              <w:jc w:val="left"/>
              <w:rPr>
                <w:rFonts w:ascii="Times New Roman" w:eastAsia="宋体" w:hAnsi="Times New Roman" w:cs="Times New Roman"/>
                <w:kern w:val="0"/>
                <w:szCs w:val="21"/>
                <w:rPrChange w:id="387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76" w:author="raye" w:date="2018-08-10T12:30:00Z">
                  <w:rPr>
                    <w:rFonts w:ascii="Calibri" w:eastAsia="宋体" w:hAnsi="Calibri" w:cstheme="minorHAnsi"/>
                    <w:kern w:val="0"/>
                    <w:szCs w:val="21"/>
                  </w:rPr>
                </w:rPrChange>
              </w:rPr>
              <w:t>Refer to Compliance Supervisor for review</w:t>
            </w:r>
          </w:p>
        </w:tc>
        <w:tc>
          <w:tcPr>
            <w:tcW w:w="1701" w:type="dxa"/>
            <w:shd w:val="clear" w:color="auto" w:fill="auto"/>
            <w:vAlign w:val="center"/>
            <w:hideMark/>
          </w:tcPr>
          <w:p w14:paraId="10618DDE" w14:textId="77777777" w:rsidR="00E33BD5" w:rsidRPr="00B0205A" w:rsidRDefault="00E33BD5" w:rsidP="001910E4">
            <w:pPr>
              <w:widowControl/>
              <w:jc w:val="left"/>
              <w:rPr>
                <w:rFonts w:ascii="Times New Roman" w:eastAsia="宋体" w:hAnsi="Times New Roman" w:cs="Times New Roman"/>
                <w:kern w:val="0"/>
                <w:szCs w:val="21"/>
                <w:rPrChange w:id="387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78" w:author="raye" w:date="2018-08-10T12:30:00Z">
                  <w:rPr>
                    <w:rFonts w:ascii="Calibri" w:eastAsia="宋体" w:hAnsi="Calibri" w:cstheme="minorHAnsi"/>
                    <w:kern w:val="0"/>
                    <w:szCs w:val="21"/>
                  </w:rPr>
                </w:rPrChange>
              </w:rPr>
              <w:t>Under Compliance Supervisor review</w:t>
            </w:r>
          </w:p>
        </w:tc>
        <w:tc>
          <w:tcPr>
            <w:tcW w:w="1325" w:type="dxa"/>
            <w:shd w:val="clear" w:color="auto" w:fill="auto"/>
            <w:vAlign w:val="center"/>
            <w:hideMark/>
          </w:tcPr>
          <w:p w14:paraId="098C2B49" w14:textId="77777777" w:rsidR="00E33BD5" w:rsidRPr="00B0205A" w:rsidRDefault="00E33BD5" w:rsidP="001910E4">
            <w:pPr>
              <w:widowControl/>
              <w:jc w:val="left"/>
              <w:rPr>
                <w:rFonts w:ascii="Times New Roman" w:eastAsia="宋体" w:hAnsi="Times New Roman" w:cs="Times New Roman"/>
                <w:kern w:val="0"/>
                <w:szCs w:val="21"/>
                <w:rPrChange w:id="387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80" w:author="raye" w:date="2018-08-10T12:30:00Z">
                  <w:rPr>
                    <w:rFonts w:ascii="Calibri" w:eastAsia="宋体" w:hAnsi="Calibri" w:cstheme="minorHAnsi"/>
                    <w:kern w:val="0"/>
                    <w:szCs w:val="21"/>
                  </w:rPr>
                </w:rPrChange>
              </w:rPr>
              <w:t>Compliance Analyst</w:t>
            </w:r>
          </w:p>
        </w:tc>
      </w:tr>
      <w:tr w:rsidR="00E33BD5" w:rsidRPr="00B0205A" w14:paraId="68081DD2" w14:textId="77777777" w:rsidTr="001910E4">
        <w:trPr>
          <w:trHeight w:val="570"/>
        </w:trPr>
        <w:tc>
          <w:tcPr>
            <w:tcW w:w="602" w:type="dxa"/>
            <w:shd w:val="clear" w:color="auto" w:fill="auto"/>
            <w:vAlign w:val="center"/>
            <w:hideMark/>
          </w:tcPr>
          <w:p w14:paraId="02977B88" w14:textId="77777777" w:rsidR="00E33BD5" w:rsidRPr="00B0205A" w:rsidRDefault="00E33BD5" w:rsidP="001910E4">
            <w:pPr>
              <w:widowControl/>
              <w:jc w:val="center"/>
              <w:rPr>
                <w:rFonts w:ascii="Times New Roman" w:eastAsia="宋体" w:hAnsi="Times New Roman" w:cs="Times New Roman"/>
                <w:kern w:val="0"/>
                <w:szCs w:val="21"/>
                <w:rPrChange w:id="388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82" w:author="raye" w:date="2018-08-10T12:30:00Z">
                  <w:rPr>
                    <w:rFonts w:ascii="Calibri" w:eastAsia="宋体" w:hAnsi="Calibri" w:cstheme="minorHAnsi"/>
                    <w:kern w:val="0"/>
                    <w:szCs w:val="21"/>
                  </w:rPr>
                </w:rPrChange>
              </w:rPr>
              <w:t>6</w:t>
            </w:r>
          </w:p>
        </w:tc>
        <w:tc>
          <w:tcPr>
            <w:tcW w:w="1661" w:type="dxa"/>
            <w:shd w:val="clear" w:color="auto" w:fill="auto"/>
            <w:vAlign w:val="center"/>
            <w:hideMark/>
          </w:tcPr>
          <w:p w14:paraId="086AC16A" w14:textId="77777777" w:rsidR="00E33BD5" w:rsidRPr="00B0205A" w:rsidRDefault="00E33BD5" w:rsidP="001910E4">
            <w:pPr>
              <w:widowControl/>
              <w:jc w:val="left"/>
              <w:rPr>
                <w:rFonts w:ascii="Times New Roman" w:eastAsia="宋体" w:hAnsi="Times New Roman" w:cs="Times New Roman"/>
                <w:kern w:val="0"/>
                <w:szCs w:val="21"/>
                <w:rPrChange w:id="388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84" w:author="raye" w:date="2018-08-10T12:30:00Z">
                  <w:rPr>
                    <w:rFonts w:ascii="Calibri" w:eastAsia="宋体" w:hAnsi="Calibri" w:cstheme="minorHAnsi"/>
                    <w:kern w:val="0"/>
                    <w:szCs w:val="21"/>
                  </w:rPr>
                </w:rPrChange>
              </w:rPr>
              <w:t>Compliance Supervisor sign &amp; refer to LCD</w:t>
            </w:r>
          </w:p>
        </w:tc>
        <w:tc>
          <w:tcPr>
            <w:tcW w:w="1843" w:type="dxa"/>
            <w:shd w:val="clear" w:color="auto" w:fill="auto"/>
            <w:vAlign w:val="center"/>
            <w:hideMark/>
          </w:tcPr>
          <w:p w14:paraId="028AAB0C" w14:textId="77777777" w:rsidR="00E33BD5" w:rsidRPr="00B0205A" w:rsidRDefault="00E33BD5" w:rsidP="001910E4">
            <w:pPr>
              <w:widowControl/>
              <w:jc w:val="left"/>
              <w:rPr>
                <w:rFonts w:ascii="Times New Roman" w:eastAsia="宋体" w:hAnsi="Times New Roman" w:cs="Times New Roman"/>
                <w:kern w:val="0"/>
                <w:szCs w:val="21"/>
                <w:rPrChange w:id="388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86" w:author="raye" w:date="2018-08-10T12:30:00Z">
                  <w:rPr>
                    <w:rFonts w:ascii="Calibri" w:eastAsia="宋体" w:hAnsi="Calibri" w:cstheme="minorHAnsi"/>
                    <w:kern w:val="0"/>
                    <w:szCs w:val="21"/>
                  </w:rPr>
                </w:rPrChange>
              </w:rPr>
              <w:t>Under Compliance Supervisor review</w:t>
            </w:r>
          </w:p>
        </w:tc>
        <w:tc>
          <w:tcPr>
            <w:tcW w:w="1701" w:type="dxa"/>
            <w:shd w:val="clear" w:color="auto" w:fill="auto"/>
            <w:vAlign w:val="center"/>
            <w:hideMark/>
          </w:tcPr>
          <w:p w14:paraId="1CD0A3EC" w14:textId="77777777" w:rsidR="00E33BD5" w:rsidRPr="00B0205A" w:rsidRDefault="00E33BD5" w:rsidP="001910E4">
            <w:pPr>
              <w:widowControl/>
              <w:jc w:val="left"/>
              <w:rPr>
                <w:rFonts w:ascii="Times New Roman" w:eastAsia="宋体" w:hAnsi="Times New Roman" w:cs="Times New Roman"/>
                <w:kern w:val="0"/>
                <w:szCs w:val="21"/>
                <w:rPrChange w:id="388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88" w:author="raye" w:date="2018-08-10T12:30:00Z">
                  <w:rPr>
                    <w:rFonts w:ascii="Calibri" w:eastAsia="宋体" w:hAnsi="Calibri" w:cstheme="minorHAnsi"/>
                    <w:kern w:val="0"/>
                    <w:szCs w:val="21"/>
                  </w:rPr>
                </w:rPrChange>
              </w:rPr>
              <w:t>Compliance Supervisor sign &amp; refer to LCD</w:t>
            </w:r>
          </w:p>
        </w:tc>
        <w:tc>
          <w:tcPr>
            <w:tcW w:w="1701" w:type="dxa"/>
            <w:shd w:val="clear" w:color="auto" w:fill="auto"/>
            <w:vAlign w:val="center"/>
            <w:hideMark/>
          </w:tcPr>
          <w:p w14:paraId="0B2D64A4" w14:textId="77777777" w:rsidR="00E33BD5" w:rsidRPr="00B0205A" w:rsidRDefault="00E33BD5" w:rsidP="001910E4">
            <w:pPr>
              <w:widowControl/>
              <w:jc w:val="left"/>
              <w:rPr>
                <w:rFonts w:ascii="Times New Roman" w:eastAsia="宋体" w:hAnsi="Times New Roman" w:cs="Times New Roman"/>
                <w:kern w:val="0"/>
                <w:szCs w:val="21"/>
                <w:rPrChange w:id="388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90" w:author="raye" w:date="2018-08-10T12:30:00Z">
                  <w:rPr>
                    <w:rFonts w:ascii="Calibri" w:eastAsia="宋体" w:hAnsi="Calibri" w:cstheme="minorHAnsi"/>
                    <w:kern w:val="0"/>
                    <w:szCs w:val="21"/>
                  </w:rPr>
                </w:rPrChange>
              </w:rPr>
              <w:t>Pending LCD feedback</w:t>
            </w:r>
          </w:p>
        </w:tc>
        <w:tc>
          <w:tcPr>
            <w:tcW w:w="1325" w:type="dxa"/>
            <w:shd w:val="clear" w:color="auto" w:fill="auto"/>
            <w:vAlign w:val="center"/>
            <w:hideMark/>
          </w:tcPr>
          <w:p w14:paraId="677AAB3C" w14:textId="77777777" w:rsidR="00E33BD5" w:rsidRPr="00B0205A" w:rsidRDefault="00E33BD5" w:rsidP="001910E4">
            <w:pPr>
              <w:widowControl/>
              <w:jc w:val="left"/>
              <w:rPr>
                <w:rFonts w:ascii="Times New Roman" w:eastAsia="宋体" w:hAnsi="Times New Roman" w:cs="Times New Roman"/>
                <w:kern w:val="0"/>
                <w:szCs w:val="21"/>
                <w:rPrChange w:id="389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92" w:author="raye" w:date="2018-08-10T12:30:00Z">
                  <w:rPr>
                    <w:rFonts w:ascii="Calibri" w:eastAsia="宋体" w:hAnsi="Calibri" w:cstheme="minorHAnsi"/>
                    <w:kern w:val="0"/>
                    <w:szCs w:val="21"/>
                  </w:rPr>
                </w:rPrChange>
              </w:rPr>
              <w:t>Compliance Supervisor</w:t>
            </w:r>
          </w:p>
        </w:tc>
      </w:tr>
      <w:tr w:rsidR="00E33BD5" w:rsidRPr="00B0205A" w14:paraId="1D39FC90" w14:textId="77777777" w:rsidTr="001910E4">
        <w:trPr>
          <w:trHeight w:val="285"/>
        </w:trPr>
        <w:tc>
          <w:tcPr>
            <w:tcW w:w="602" w:type="dxa"/>
            <w:shd w:val="clear" w:color="auto" w:fill="auto"/>
            <w:vAlign w:val="center"/>
            <w:hideMark/>
          </w:tcPr>
          <w:p w14:paraId="1A6CF940" w14:textId="77777777" w:rsidR="00E33BD5" w:rsidRPr="00B0205A" w:rsidRDefault="00E33BD5" w:rsidP="001910E4">
            <w:pPr>
              <w:widowControl/>
              <w:jc w:val="center"/>
              <w:rPr>
                <w:rFonts w:ascii="Times New Roman" w:eastAsia="宋体" w:hAnsi="Times New Roman" w:cs="Times New Roman"/>
                <w:kern w:val="0"/>
                <w:szCs w:val="21"/>
                <w:rPrChange w:id="389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94" w:author="raye" w:date="2018-08-10T12:30:00Z">
                  <w:rPr>
                    <w:rFonts w:ascii="Calibri" w:eastAsia="宋体" w:hAnsi="Calibri" w:cstheme="minorHAnsi"/>
                    <w:kern w:val="0"/>
                    <w:szCs w:val="21"/>
                  </w:rPr>
                </w:rPrChange>
              </w:rPr>
              <w:t>7</w:t>
            </w:r>
          </w:p>
        </w:tc>
        <w:tc>
          <w:tcPr>
            <w:tcW w:w="1661" w:type="dxa"/>
            <w:shd w:val="clear" w:color="auto" w:fill="auto"/>
            <w:vAlign w:val="center"/>
            <w:hideMark/>
          </w:tcPr>
          <w:p w14:paraId="61A2DEAB" w14:textId="77777777" w:rsidR="00E33BD5" w:rsidRPr="00B0205A" w:rsidRDefault="00E33BD5" w:rsidP="001910E4">
            <w:pPr>
              <w:widowControl/>
              <w:jc w:val="left"/>
              <w:rPr>
                <w:rFonts w:ascii="Times New Roman" w:eastAsia="宋体" w:hAnsi="Times New Roman" w:cs="Times New Roman"/>
                <w:kern w:val="0"/>
                <w:szCs w:val="21"/>
                <w:rPrChange w:id="389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96" w:author="raye" w:date="2018-08-10T12:30:00Z">
                  <w:rPr>
                    <w:rFonts w:ascii="Calibri" w:eastAsia="宋体" w:hAnsi="Calibri" w:cstheme="minorHAnsi"/>
                    <w:kern w:val="0"/>
                    <w:szCs w:val="21"/>
                  </w:rPr>
                </w:rPrChange>
              </w:rPr>
              <w:t>LCD review</w:t>
            </w:r>
          </w:p>
        </w:tc>
        <w:tc>
          <w:tcPr>
            <w:tcW w:w="1843" w:type="dxa"/>
            <w:shd w:val="clear" w:color="auto" w:fill="auto"/>
            <w:vAlign w:val="center"/>
            <w:hideMark/>
          </w:tcPr>
          <w:p w14:paraId="40453ED5" w14:textId="77777777" w:rsidR="00E33BD5" w:rsidRPr="00B0205A" w:rsidRDefault="00E33BD5" w:rsidP="001910E4">
            <w:pPr>
              <w:widowControl/>
              <w:jc w:val="left"/>
              <w:rPr>
                <w:rFonts w:ascii="Times New Roman" w:eastAsia="宋体" w:hAnsi="Times New Roman" w:cs="Times New Roman"/>
                <w:kern w:val="0"/>
                <w:szCs w:val="21"/>
                <w:rPrChange w:id="389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898" w:author="raye" w:date="2018-08-10T12:30:00Z">
                  <w:rPr>
                    <w:rFonts w:ascii="Calibri" w:eastAsia="宋体" w:hAnsi="Calibri" w:cstheme="minorHAnsi"/>
                    <w:kern w:val="0"/>
                    <w:szCs w:val="21"/>
                  </w:rPr>
                </w:rPrChange>
              </w:rPr>
              <w:t>Pending LCD feedback</w:t>
            </w:r>
          </w:p>
        </w:tc>
        <w:tc>
          <w:tcPr>
            <w:tcW w:w="1701" w:type="dxa"/>
            <w:shd w:val="clear" w:color="auto" w:fill="auto"/>
            <w:vAlign w:val="center"/>
            <w:hideMark/>
          </w:tcPr>
          <w:p w14:paraId="3B883CC2" w14:textId="77777777" w:rsidR="00E33BD5" w:rsidRPr="00B0205A" w:rsidRDefault="00E33BD5" w:rsidP="001910E4">
            <w:pPr>
              <w:widowControl/>
              <w:jc w:val="left"/>
              <w:rPr>
                <w:rFonts w:ascii="Times New Roman" w:eastAsia="宋体" w:hAnsi="Times New Roman" w:cs="Times New Roman"/>
                <w:kern w:val="0"/>
                <w:szCs w:val="21"/>
                <w:rPrChange w:id="389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00" w:author="raye" w:date="2018-08-10T12:30:00Z">
                  <w:rPr>
                    <w:rFonts w:ascii="Calibri" w:eastAsia="宋体" w:hAnsi="Calibri" w:cstheme="minorHAnsi"/>
                    <w:kern w:val="0"/>
                    <w:szCs w:val="21"/>
                  </w:rPr>
                </w:rPrChange>
              </w:rPr>
              <w:t>LCD open case to review</w:t>
            </w:r>
          </w:p>
        </w:tc>
        <w:tc>
          <w:tcPr>
            <w:tcW w:w="1701" w:type="dxa"/>
            <w:shd w:val="clear" w:color="auto" w:fill="auto"/>
            <w:vAlign w:val="center"/>
            <w:hideMark/>
          </w:tcPr>
          <w:p w14:paraId="748FADF9" w14:textId="77777777" w:rsidR="00E33BD5" w:rsidRPr="00B0205A" w:rsidRDefault="00E33BD5" w:rsidP="001910E4">
            <w:pPr>
              <w:widowControl/>
              <w:jc w:val="left"/>
              <w:rPr>
                <w:rFonts w:ascii="Times New Roman" w:eastAsia="宋体" w:hAnsi="Times New Roman" w:cs="Times New Roman"/>
                <w:kern w:val="0"/>
                <w:szCs w:val="21"/>
                <w:rPrChange w:id="390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02" w:author="raye" w:date="2018-08-10T12:30:00Z">
                  <w:rPr>
                    <w:rFonts w:ascii="Calibri" w:eastAsia="宋体" w:hAnsi="Calibri" w:cstheme="minorHAnsi"/>
                    <w:kern w:val="0"/>
                    <w:szCs w:val="21"/>
                  </w:rPr>
                </w:rPrChange>
              </w:rPr>
              <w:t>Under LCD review</w:t>
            </w:r>
          </w:p>
        </w:tc>
        <w:tc>
          <w:tcPr>
            <w:tcW w:w="1325" w:type="dxa"/>
            <w:shd w:val="clear" w:color="auto" w:fill="auto"/>
            <w:vAlign w:val="center"/>
            <w:hideMark/>
          </w:tcPr>
          <w:p w14:paraId="47121EF2" w14:textId="77777777" w:rsidR="00E33BD5" w:rsidRPr="00B0205A" w:rsidRDefault="00E33BD5" w:rsidP="001910E4">
            <w:pPr>
              <w:widowControl/>
              <w:jc w:val="left"/>
              <w:rPr>
                <w:rFonts w:ascii="Times New Roman" w:eastAsia="宋体" w:hAnsi="Times New Roman" w:cs="Times New Roman"/>
                <w:kern w:val="0"/>
                <w:szCs w:val="21"/>
                <w:rPrChange w:id="390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04" w:author="raye" w:date="2018-08-10T12:30:00Z">
                  <w:rPr>
                    <w:rFonts w:ascii="Calibri" w:eastAsia="宋体" w:hAnsi="Calibri" w:cstheme="minorHAnsi"/>
                    <w:kern w:val="0"/>
                    <w:szCs w:val="21"/>
                  </w:rPr>
                </w:rPrChange>
              </w:rPr>
              <w:t>LCD</w:t>
            </w:r>
          </w:p>
        </w:tc>
      </w:tr>
      <w:tr w:rsidR="00E33BD5" w:rsidRPr="00B0205A" w14:paraId="4A7A32B2" w14:textId="77777777" w:rsidTr="001910E4">
        <w:trPr>
          <w:trHeight w:val="570"/>
        </w:trPr>
        <w:tc>
          <w:tcPr>
            <w:tcW w:w="602" w:type="dxa"/>
            <w:shd w:val="clear" w:color="auto" w:fill="auto"/>
            <w:vAlign w:val="center"/>
            <w:hideMark/>
          </w:tcPr>
          <w:p w14:paraId="549AE133" w14:textId="77777777" w:rsidR="00E33BD5" w:rsidRPr="00B0205A" w:rsidRDefault="00E33BD5" w:rsidP="001910E4">
            <w:pPr>
              <w:widowControl/>
              <w:jc w:val="center"/>
              <w:rPr>
                <w:rFonts w:ascii="Times New Roman" w:eastAsia="宋体" w:hAnsi="Times New Roman" w:cs="Times New Roman"/>
                <w:kern w:val="0"/>
                <w:szCs w:val="21"/>
                <w:rPrChange w:id="390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06" w:author="raye" w:date="2018-08-10T12:30:00Z">
                  <w:rPr>
                    <w:rFonts w:ascii="Calibri" w:eastAsia="宋体" w:hAnsi="Calibri" w:cstheme="minorHAnsi"/>
                    <w:kern w:val="0"/>
                    <w:szCs w:val="21"/>
                  </w:rPr>
                </w:rPrChange>
              </w:rPr>
              <w:t>8</w:t>
            </w:r>
          </w:p>
        </w:tc>
        <w:tc>
          <w:tcPr>
            <w:tcW w:w="1661" w:type="dxa"/>
            <w:shd w:val="clear" w:color="auto" w:fill="auto"/>
            <w:vAlign w:val="center"/>
            <w:hideMark/>
          </w:tcPr>
          <w:p w14:paraId="54BE46E8" w14:textId="77777777" w:rsidR="00E33BD5" w:rsidRPr="00B0205A" w:rsidRDefault="00E33BD5" w:rsidP="001910E4">
            <w:pPr>
              <w:widowControl/>
              <w:jc w:val="left"/>
              <w:rPr>
                <w:rFonts w:ascii="Times New Roman" w:eastAsia="宋体" w:hAnsi="Times New Roman" w:cs="Times New Roman"/>
                <w:kern w:val="0"/>
                <w:szCs w:val="21"/>
                <w:rPrChange w:id="390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08" w:author="raye" w:date="2018-08-10T12:30:00Z">
                  <w:rPr>
                    <w:rFonts w:ascii="Calibri" w:eastAsia="宋体" w:hAnsi="Calibri" w:cstheme="minorHAnsi"/>
                    <w:kern w:val="0"/>
                    <w:szCs w:val="21"/>
                  </w:rPr>
                </w:rPrChange>
              </w:rPr>
              <w:t>LCD feedback and refer to Compliance Analyst</w:t>
            </w:r>
          </w:p>
        </w:tc>
        <w:tc>
          <w:tcPr>
            <w:tcW w:w="1843" w:type="dxa"/>
            <w:shd w:val="clear" w:color="auto" w:fill="auto"/>
            <w:vAlign w:val="center"/>
            <w:hideMark/>
          </w:tcPr>
          <w:p w14:paraId="22B302E8" w14:textId="77777777" w:rsidR="00E33BD5" w:rsidRPr="00B0205A" w:rsidRDefault="00E33BD5" w:rsidP="001910E4">
            <w:pPr>
              <w:widowControl/>
              <w:jc w:val="left"/>
              <w:rPr>
                <w:rFonts w:ascii="Times New Roman" w:eastAsia="宋体" w:hAnsi="Times New Roman" w:cs="Times New Roman"/>
                <w:kern w:val="0"/>
                <w:szCs w:val="21"/>
                <w:rPrChange w:id="390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10" w:author="raye" w:date="2018-08-10T12:30:00Z">
                  <w:rPr>
                    <w:rFonts w:ascii="Calibri" w:eastAsia="宋体" w:hAnsi="Calibri" w:cstheme="minorHAnsi"/>
                    <w:kern w:val="0"/>
                    <w:szCs w:val="21"/>
                  </w:rPr>
                </w:rPrChange>
              </w:rPr>
              <w:t>Under LCD review</w:t>
            </w:r>
          </w:p>
        </w:tc>
        <w:tc>
          <w:tcPr>
            <w:tcW w:w="1701" w:type="dxa"/>
            <w:shd w:val="clear" w:color="auto" w:fill="auto"/>
            <w:vAlign w:val="center"/>
            <w:hideMark/>
          </w:tcPr>
          <w:p w14:paraId="488342D7" w14:textId="77777777" w:rsidR="00E33BD5" w:rsidRPr="00B0205A" w:rsidRDefault="00E33BD5" w:rsidP="001910E4">
            <w:pPr>
              <w:widowControl/>
              <w:jc w:val="left"/>
              <w:rPr>
                <w:rFonts w:ascii="Times New Roman" w:eastAsia="宋体" w:hAnsi="Times New Roman" w:cs="Times New Roman"/>
                <w:kern w:val="0"/>
                <w:szCs w:val="21"/>
                <w:rPrChange w:id="391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12" w:author="raye" w:date="2018-08-10T12:30:00Z">
                  <w:rPr>
                    <w:rFonts w:ascii="Calibri" w:eastAsia="宋体" w:hAnsi="Calibri" w:cstheme="minorHAnsi"/>
                    <w:kern w:val="0"/>
                    <w:szCs w:val="21"/>
                  </w:rPr>
                </w:rPrChange>
              </w:rPr>
              <w:t>LCD feedback and refer to Compliance Analyst</w:t>
            </w:r>
          </w:p>
        </w:tc>
        <w:tc>
          <w:tcPr>
            <w:tcW w:w="1701" w:type="dxa"/>
            <w:shd w:val="clear" w:color="auto" w:fill="auto"/>
            <w:vAlign w:val="center"/>
            <w:hideMark/>
          </w:tcPr>
          <w:p w14:paraId="6EA813A9" w14:textId="77777777" w:rsidR="00E33BD5" w:rsidRPr="00B0205A" w:rsidRDefault="00E33BD5" w:rsidP="001910E4">
            <w:pPr>
              <w:widowControl/>
              <w:jc w:val="left"/>
              <w:rPr>
                <w:rFonts w:ascii="Times New Roman" w:eastAsia="宋体" w:hAnsi="Times New Roman" w:cs="Times New Roman"/>
                <w:kern w:val="0"/>
                <w:szCs w:val="21"/>
                <w:rPrChange w:id="391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14" w:author="raye" w:date="2018-08-10T12:30:00Z">
                  <w:rPr>
                    <w:rFonts w:ascii="Calibri" w:eastAsia="宋体" w:hAnsi="Calibri" w:cstheme="minorHAnsi"/>
                    <w:kern w:val="0"/>
                    <w:szCs w:val="21"/>
                  </w:rPr>
                </w:rPrChange>
              </w:rPr>
              <w:t>Pending Compliance Analyst review</w:t>
            </w:r>
          </w:p>
        </w:tc>
        <w:tc>
          <w:tcPr>
            <w:tcW w:w="1325" w:type="dxa"/>
            <w:shd w:val="clear" w:color="auto" w:fill="auto"/>
            <w:vAlign w:val="center"/>
            <w:hideMark/>
          </w:tcPr>
          <w:p w14:paraId="41072744" w14:textId="77777777" w:rsidR="00E33BD5" w:rsidRPr="00B0205A" w:rsidRDefault="00E33BD5" w:rsidP="001910E4">
            <w:pPr>
              <w:widowControl/>
              <w:jc w:val="left"/>
              <w:rPr>
                <w:rFonts w:ascii="Times New Roman" w:eastAsia="宋体" w:hAnsi="Times New Roman" w:cs="Times New Roman"/>
                <w:kern w:val="0"/>
                <w:szCs w:val="21"/>
                <w:rPrChange w:id="391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16" w:author="raye" w:date="2018-08-10T12:30:00Z">
                  <w:rPr>
                    <w:rFonts w:ascii="Calibri" w:eastAsia="宋体" w:hAnsi="Calibri" w:cstheme="minorHAnsi"/>
                    <w:kern w:val="0"/>
                    <w:szCs w:val="21"/>
                  </w:rPr>
                </w:rPrChange>
              </w:rPr>
              <w:t>LCD</w:t>
            </w:r>
          </w:p>
        </w:tc>
      </w:tr>
      <w:tr w:rsidR="00E33BD5" w:rsidRPr="00B0205A" w14:paraId="7EEF359E" w14:textId="77777777" w:rsidTr="001910E4">
        <w:trPr>
          <w:trHeight w:val="570"/>
        </w:trPr>
        <w:tc>
          <w:tcPr>
            <w:tcW w:w="602" w:type="dxa"/>
            <w:shd w:val="clear" w:color="auto" w:fill="auto"/>
            <w:vAlign w:val="center"/>
            <w:hideMark/>
          </w:tcPr>
          <w:p w14:paraId="4CF7AC15" w14:textId="77777777" w:rsidR="00E33BD5" w:rsidRPr="00B0205A" w:rsidRDefault="00E33BD5" w:rsidP="001910E4">
            <w:pPr>
              <w:widowControl/>
              <w:jc w:val="center"/>
              <w:rPr>
                <w:rFonts w:ascii="Times New Roman" w:eastAsia="宋体" w:hAnsi="Times New Roman" w:cs="Times New Roman"/>
                <w:kern w:val="0"/>
                <w:szCs w:val="21"/>
                <w:rPrChange w:id="391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18" w:author="raye" w:date="2018-08-10T12:30:00Z">
                  <w:rPr>
                    <w:rFonts w:ascii="Calibri" w:eastAsia="宋体" w:hAnsi="Calibri" w:cstheme="minorHAnsi"/>
                    <w:kern w:val="0"/>
                    <w:szCs w:val="21"/>
                  </w:rPr>
                </w:rPrChange>
              </w:rPr>
              <w:t>9</w:t>
            </w:r>
          </w:p>
        </w:tc>
        <w:tc>
          <w:tcPr>
            <w:tcW w:w="1661" w:type="dxa"/>
            <w:shd w:val="clear" w:color="auto" w:fill="auto"/>
            <w:vAlign w:val="center"/>
            <w:hideMark/>
          </w:tcPr>
          <w:p w14:paraId="54917E2A" w14:textId="77777777" w:rsidR="00E33BD5" w:rsidRPr="00B0205A" w:rsidRDefault="00E33BD5" w:rsidP="001910E4">
            <w:pPr>
              <w:widowControl/>
              <w:jc w:val="left"/>
              <w:rPr>
                <w:rFonts w:ascii="Times New Roman" w:eastAsia="宋体" w:hAnsi="Times New Roman" w:cs="Times New Roman"/>
                <w:kern w:val="0"/>
                <w:szCs w:val="21"/>
                <w:rPrChange w:id="391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20" w:author="raye" w:date="2018-08-10T12:30:00Z">
                  <w:rPr>
                    <w:rFonts w:ascii="Calibri" w:eastAsia="宋体" w:hAnsi="Calibri" w:cstheme="minorHAnsi"/>
                    <w:kern w:val="0"/>
                    <w:szCs w:val="21"/>
                  </w:rPr>
                </w:rPrChange>
              </w:rPr>
              <w:t>Refer to Compliance Supervisor review</w:t>
            </w:r>
          </w:p>
        </w:tc>
        <w:tc>
          <w:tcPr>
            <w:tcW w:w="1843" w:type="dxa"/>
            <w:shd w:val="clear" w:color="auto" w:fill="auto"/>
            <w:vAlign w:val="center"/>
            <w:hideMark/>
          </w:tcPr>
          <w:p w14:paraId="6CA1F79C" w14:textId="77777777" w:rsidR="00E33BD5" w:rsidRPr="00B0205A" w:rsidRDefault="00E33BD5" w:rsidP="001910E4">
            <w:pPr>
              <w:widowControl/>
              <w:jc w:val="left"/>
              <w:rPr>
                <w:rFonts w:ascii="Times New Roman" w:eastAsia="宋体" w:hAnsi="Times New Roman" w:cs="Times New Roman"/>
                <w:kern w:val="0"/>
                <w:szCs w:val="21"/>
                <w:rPrChange w:id="392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22" w:author="raye" w:date="2018-08-10T12:30:00Z">
                  <w:rPr>
                    <w:rFonts w:ascii="Calibri" w:eastAsia="宋体" w:hAnsi="Calibri" w:cstheme="minorHAnsi"/>
                    <w:kern w:val="0"/>
                    <w:szCs w:val="21"/>
                  </w:rPr>
                </w:rPrChange>
              </w:rPr>
              <w:t>Pending Compliance Analyst review</w:t>
            </w:r>
          </w:p>
        </w:tc>
        <w:tc>
          <w:tcPr>
            <w:tcW w:w="1701" w:type="dxa"/>
            <w:shd w:val="clear" w:color="auto" w:fill="auto"/>
            <w:vAlign w:val="center"/>
            <w:hideMark/>
          </w:tcPr>
          <w:p w14:paraId="1CA4FA29" w14:textId="77777777" w:rsidR="00E33BD5" w:rsidRPr="00B0205A" w:rsidRDefault="00E33BD5" w:rsidP="001910E4">
            <w:pPr>
              <w:widowControl/>
              <w:jc w:val="left"/>
              <w:rPr>
                <w:rFonts w:ascii="Times New Roman" w:eastAsia="宋体" w:hAnsi="Times New Roman" w:cs="Times New Roman"/>
                <w:kern w:val="0"/>
                <w:szCs w:val="21"/>
                <w:rPrChange w:id="392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24" w:author="raye" w:date="2018-08-10T12:30:00Z">
                  <w:rPr>
                    <w:rFonts w:ascii="Calibri" w:eastAsia="宋体" w:hAnsi="Calibri" w:cstheme="minorHAnsi"/>
                    <w:kern w:val="0"/>
                    <w:szCs w:val="21"/>
                  </w:rPr>
                </w:rPrChange>
              </w:rPr>
              <w:t>Refer to Compliance Supervisor review</w:t>
            </w:r>
          </w:p>
        </w:tc>
        <w:tc>
          <w:tcPr>
            <w:tcW w:w="1701" w:type="dxa"/>
            <w:shd w:val="clear" w:color="auto" w:fill="auto"/>
            <w:vAlign w:val="center"/>
            <w:hideMark/>
          </w:tcPr>
          <w:p w14:paraId="001DAC53" w14:textId="77777777" w:rsidR="00E33BD5" w:rsidRPr="00B0205A" w:rsidRDefault="00E33BD5" w:rsidP="001910E4">
            <w:pPr>
              <w:widowControl/>
              <w:jc w:val="left"/>
              <w:rPr>
                <w:rFonts w:ascii="Times New Roman" w:eastAsia="宋体" w:hAnsi="Times New Roman" w:cs="Times New Roman"/>
                <w:kern w:val="0"/>
                <w:szCs w:val="21"/>
                <w:rPrChange w:id="392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26" w:author="raye" w:date="2018-08-10T12:30:00Z">
                  <w:rPr>
                    <w:rFonts w:ascii="Calibri" w:eastAsia="宋体" w:hAnsi="Calibri" w:cstheme="minorHAnsi"/>
                    <w:kern w:val="0"/>
                    <w:szCs w:val="21"/>
                  </w:rPr>
                </w:rPrChange>
              </w:rPr>
              <w:t>Pending Compliance Supervisor review</w:t>
            </w:r>
          </w:p>
        </w:tc>
        <w:tc>
          <w:tcPr>
            <w:tcW w:w="1325" w:type="dxa"/>
            <w:shd w:val="clear" w:color="auto" w:fill="auto"/>
            <w:vAlign w:val="center"/>
            <w:hideMark/>
          </w:tcPr>
          <w:p w14:paraId="0D688CD3" w14:textId="77777777" w:rsidR="00E33BD5" w:rsidRPr="00B0205A" w:rsidRDefault="00E33BD5" w:rsidP="001910E4">
            <w:pPr>
              <w:widowControl/>
              <w:jc w:val="left"/>
              <w:rPr>
                <w:rFonts w:ascii="Times New Roman" w:eastAsia="宋体" w:hAnsi="Times New Roman" w:cs="Times New Roman"/>
                <w:kern w:val="0"/>
                <w:szCs w:val="21"/>
                <w:rPrChange w:id="392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28" w:author="raye" w:date="2018-08-10T12:30:00Z">
                  <w:rPr>
                    <w:rFonts w:ascii="Calibri" w:eastAsia="宋体" w:hAnsi="Calibri" w:cstheme="minorHAnsi"/>
                    <w:kern w:val="0"/>
                    <w:szCs w:val="21"/>
                  </w:rPr>
                </w:rPrChange>
              </w:rPr>
              <w:t>Compliance Analyst</w:t>
            </w:r>
          </w:p>
        </w:tc>
      </w:tr>
      <w:tr w:rsidR="00E33BD5" w:rsidRPr="00B0205A" w14:paraId="09B572AD" w14:textId="77777777" w:rsidTr="001910E4">
        <w:trPr>
          <w:trHeight w:val="570"/>
        </w:trPr>
        <w:tc>
          <w:tcPr>
            <w:tcW w:w="602" w:type="dxa"/>
            <w:shd w:val="clear" w:color="auto" w:fill="auto"/>
            <w:vAlign w:val="center"/>
            <w:hideMark/>
          </w:tcPr>
          <w:p w14:paraId="39E8FB19" w14:textId="77777777" w:rsidR="00E33BD5" w:rsidRPr="00B0205A" w:rsidRDefault="00E33BD5" w:rsidP="001910E4">
            <w:pPr>
              <w:widowControl/>
              <w:jc w:val="center"/>
              <w:rPr>
                <w:rFonts w:ascii="Times New Roman" w:eastAsia="宋体" w:hAnsi="Times New Roman" w:cs="Times New Roman"/>
                <w:kern w:val="0"/>
                <w:szCs w:val="21"/>
                <w:rPrChange w:id="392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30" w:author="raye" w:date="2018-08-10T12:30:00Z">
                  <w:rPr>
                    <w:rFonts w:ascii="Calibri" w:eastAsia="宋体" w:hAnsi="Calibri" w:cstheme="minorHAnsi"/>
                    <w:kern w:val="0"/>
                    <w:szCs w:val="21"/>
                  </w:rPr>
                </w:rPrChange>
              </w:rPr>
              <w:t>10</w:t>
            </w:r>
          </w:p>
        </w:tc>
        <w:tc>
          <w:tcPr>
            <w:tcW w:w="1661" w:type="dxa"/>
            <w:shd w:val="clear" w:color="auto" w:fill="auto"/>
            <w:vAlign w:val="center"/>
            <w:hideMark/>
          </w:tcPr>
          <w:p w14:paraId="39F5AE25" w14:textId="77777777" w:rsidR="00E33BD5" w:rsidRPr="00B0205A" w:rsidRDefault="00E33BD5" w:rsidP="001910E4">
            <w:pPr>
              <w:widowControl/>
              <w:jc w:val="left"/>
              <w:rPr>
                <w:rFonts w:ascii="Times New Roman" w:eastAsia="宋体" w:hAnsi="Times New Roman" w:cs="Times New Roman"/>
                <w:kern w:val="0"/>
                <w:szCs w:val="21"/>
                <w:rPrChange w:id="393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32" w:author="raye" w:date="2018-08-10T12:30:00Z">
                  <w:rPr>
                    <w:rFonts w:ascii="Calibri" w:eastAsia="宋体" w:hAnsi="Calibri" w:cstheme="minorHAnsi"/>
                    <w:kern w:val="0"/>
                    <w:szCs w:val="21"/>
                  </w:rPr>
                </w:rPrChange>
              </w:rPr>
              <w:t>Compliance Supervisor opens case to review</w:t>
            </w:r>
          </w:p>
        </w:tc>
        <w:tc>
          <w:tcPr>
            <w:tcW w:w="1843" w:type="dxa"/>
            <w:shd w:val="clear" w:color="auto" w:fill="auto"/>
            <w:vAlign w:val="center"/>
            <w:hideMark/>
          </w:tcPr>
          <w:p w14:paraId="2126A6E6" w14:textId="77777777" w:rsidR="00E33BD5" w:rsidRPr="00B0205A" w:rsidRDefault="00E33BD5" w:rsidP="001910E4">
            <w:pPr>
              <w:widowControl/>
              <w:jc w:val="left"/>
              <w:rPr>
                <w:rFonts w:ascii="Times New Roman" w:eastAsia="宋体" w:hAnsi="Times New Roman" w:cs="Times New Roman"/>
                <w:kern w:val="0"/>
                <w:szCs w:val="21"/>
                <w:rPrChange w:id="393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34" w:author="raye" w:date="2018-08-10T12:30:00Z">
                  <w:rPr>
                    <w:rFonts w:ascii="Calibri" w:eastAsia="宋体" w:hAnsi="Calibri" w:cstheme="minorHAnsi"/>
                    <w:kern w:val="0"/>
                    <w:szCs w:val="21"/>
                  </w:rPr>
                </w:rPrChange>
              </w:rPr>
              <w:t>Pending Compliance Supervisor review</w:t>
            </w:r>
          </w:p>
        </w:tc>
        <w:tc>
          <w:tcPr>
            <w:tcW w:w="1701" w:type="dxa"/>
            <w:shd w:val="clear" w:color="auto" w:fill="auto"/>
            <w:vAlign w:val="center"/>
            <w:hideMark/>
          </w:tcPr>
          <w:p w14:paraId="62DD76C8" w14:textId="77777777" w:rsidR="00E33BD5" w:rsidRPr="00B0205A" w:rsidRDefault="00E33BD5" w:rsidP="001910E4">
            <w:pPr>
              <w:widowControl/>
              <w:jc w:val="left"/>
              <w:rPr>
                <w:rFonts w:ascii="Times New Roman" w:eastAsia="宋体" w:hAnsi="Times New Roman" w:cs="Times New Roman"/>
                <w:kern w:val="0"/>
                <w:szCs w:val="21"/>
                <w:rPrChange w:id="393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36" w:author="raye" w:date="2018-08-10T12:30:00Z">
                  <w:rPr>
                    <w:rFonts w:ascii="Calibri" w:eastAsia="宋体" w:hAnsi="Calibri" w:cstheme="minorHAnsi"/>
                    <w:kern w:val="0"/>
                    <w:szCs w:val="21"/>
                  </w:rPr>
                </w:rPrChange>
              </w:rPr>
              <w:t>Open case to review</w:t>
            </w:r>
          </w:p>
        </w:tc>
        <w:tc>
          <w:tcPr>
            <w:tcW w:w="1701" w:type="dxa"/>
            <w:shd w:val="clear" w:color="auto" w:fill="auto"/>
            <w:vAlign w:val="center"/>
            <w:hideMark/>
          </w:tcPr>
          <w:p w14:paraId="6522BD75" w14:textId="77777777" w:rsidR="00E33BD5" w:rsidRPr="00B0205A" w:rsidRDefault="00E33BD5" w:rsidP="001910E4">
            <w:pPr>
              <w:widowControl/>
              <w:jc w:val="left"/>
              <w:rPr>
                <w:rFonts w:ascii="Times New Roman" w:eastAsia="宋体" w:hAnsi="Times New Roman" w:cs="Times New Roman"/>
                <w:kern w:val="0"/>
                <w:szCs w:val="21"/>
                <w:rPrChange w:id="393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38" w:author="raye" w:date="2018-08-10T12:30:00Z">
                  <w:rPr>
                    <w:rFonts w:ascii="Calibri" w:eastAsia="宋体" w:hAnsi="Calibri" w:cstheme="minorHAnsi"/>
                    <w:kern w:val="0"/>
                    <w:szCs w:val="21"/>
                  </w:rPr>
                </w:rPrChange>
              </w:rPr>
              <w:t>Under Compliance Supervisor review</w:t>
            </w:r>
          </w:p>
        </w:tc>
        <w:tc>
          <w:tcPr>
            <w:tcW w:w="1325" w:type="dxa"/>
            <w:shd w:val="clear" w:color="auto" w:fill="auto"/>
            <w:vAlign w:val="center"/>
            <w:hideMark/>
          </w:tcPr>
          <w:p w14:paraId="00CB1370" w14:textId="77777777" w:rsidR="00E33BD5" w:rsidRPr="00B0205A" w:rsidRDefault="00E33BD5" w:rsidP="001910E4">
            <w:pPr>
              <w:widowControl/>
              <w:jc w:val="left"/>
              <w:rPr>
                <w:rFonts w:ascii="Times New Roman" w:eastAsia="宋体" w:hAnsi="Times New Roman" w:cs="Times New Roman"/>
                <w:kern w:val="0"/>
                <w:szCs w:val="21"/>
                <w:rPrChange w:id="393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40" w:author="raye" w:date="2018-08-10T12:30:00Z">
                  <w:rPr>
                    <w:rFonts w:ascii="Calibri" w:eastAsia="宋体" w:hAnsi="Calibri" w:cstheme="minorHAnsi"/>
                    <w:kern w:val="0"/>
                    <w:szCs w:val="21"/>
                  </w:rPr>
                </w:rPrChange>
              </w:rPr>
              <w:t>Compliance Analyst</w:t>
            </w:r>
          </w:p>
        </w:tc>
      </w:tr>
      <w:tr w:rsidR="00E33BD5" w:rsidRPr="00B0205A" w14:paraId="4B123F0B" w14:textId="77777777" w:rsidTr="001910E4">
        <w:trPr>
          <w:trHeight w:val="570"/>
        </w:trPr>
        <w:tc>
          <w:tcPr>
            <w:tcW w:w="602" w:type="dxa"/>
            <w:shd w:val="clear" w:color="auto" w:fill="auto"/>
            <w:vAlign w:val="center"/>
            <w:hideMark/>
          </w:tcPr>
          <w:p w14:paraId="10FD192A" w14:textId="77777777" w:rsidR="00E33BD5" w:rsidRPr="00B0205A" w:rsidRDefault="00E33BD5" w:rsidP="001910E4">
            <w:pPr>
              <w:widowControl/>
              <w:jc w:val="center"/>
              <w:rPr>
                <w:rFonts w:ascii="Times New Roman" w:eastAsia="宋体" w:hAnsi="Times New Roman" w:cs="Times New Roman"/>
                <w:kern w:val="0"/>
                <w:szCs w:val="21"/>
                <w:rPrChange w:id="394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42" w:author="raye" w:date="2018-08-10T12:30:00Z">
                  <w:rPr>
                    <w:rFonts w:ascii="Calibri" w:eastAsia="宋体" w:hAnsi="Calibri" w:cstheme="minorHAnsi"/>
                    <w:kern w:val="0"/>
                    <w:szCs w:val="21"/>
                  </w:rPr>
                </w:rPrChange>
              </w:rPr>
              <w:t>10A</w:t>
            </w:r>
          </w:p>
        </w:tc>
        <w:tc>
          <w:tcPr>
            <w:tcW w:w="1661" w:type="dxa"/>
            <w:shd w:val="clear" w:color="auto" w:fill="auto"/>
            <w:vAlign w:val="center"/>
            <w:hideMark/>
          </w:tcPr>
          <w:p w14:paraId="58BB15B8" w14:textId="77777777" w:rsidR="00E33BD5" w:rsidRPr="00B0205A" w:rsidRDefault="00E33BD5" w:rsidP="001910E4">
            <w:pPr>
              <w:widowControl/>
              <w:jc w:val="left"/>
              <w:rPr>
                <w:rFonts w:ascii="Times New Roman" w:eastAsia="宋体" w:hAnsi="Times New Roman" w:cs="Times New Roman"/>
                <w:kern w:val="0"/>
                <w:szCs w:val="21"/>
                <w:rPrChange w:id="394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44" w:author="raye" w:date="2018-08-10T12:30:00Z">
                  <w:rPr>
                    <w:rFonts w:ascii="Calibri" w:eastAsia="宋体" w:hAnsi="Calibri" w:cstheme="minorHAnsi"/>
                    <w:kern w:val="0"/>
                    <w:szCs w:val="21"/>
                  </w:rPr>
                </w:rPrChange>
              </w:rPr>
              <w:t xml:space="preserve">Identify if it is a productive case and make a decision </w:t>
            </w:r>
          </w:p>
        </w:tc>
        <w:tc>
          <w:tcPr>
            <w:tcW w:w="1843" w:type="dxa"/>
            <w:shd w:val="clear" w:color="auto" w:fill="auto"/>
            <w:vAlign w:val="center"/>
            <w:hideMark/>
          </w:tcPr>
          <w:p w14:paraId="1C3D118B" w14:textId="77777777" w:rsidR="00E33BD5" w:rsidRPr="00B0205A" w:rsidRDefault="00E33BD5" w:rsidP="001910E4">
            <w:pPr>
              <w:widowControl/>
              <w:jc w:val="left"/>
              <w:rPr>
                <w:rFonts w:ascii="Times New Roman" w:eastAsia="宋体" w:hAnsi="Times New Roman" w:cs="Times New Roman"/>
                <w:kern w:val="0"/>
                <w:szCs w:val="21"/>
                <w:rPrChange w:id="394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46" w:author="raye" w:date="2018-08-10T12:30:00Z">
                  <w:rPr>
                    <w:rFonts w:ascii="Calibri" w:eastAsia="宋体" w:hAnsi="Calibri" w:cstheme="minorHAnsi"/>
                    <w:kern w:val="0"/>
                    <w:szCs w:val="21"/>
                  </w:rPr>
                </w:rPrChange>
              </w:rPr>
              <w:t>Under Compliance Supervisor review</w:t>
            </w:r>
          </w:p>
        </w:tc>
        <w:tc>
          <w:tcPr>
            <w:tcW w:w="1701" w:type="dxa"/>
            <w:shd w:val="clear" w:color="auto" w:fill="auto"/>
            <w:vAlign w:val="center"/>
            <w:hideMark/>
          </w:tcPr>
          <w:p w14:paraId="6DD6CD9F" w14:textId="77777777" w:rsidR="00E33BD5" w:rsidRPr="00B0205A" w:rsidRDefault="00E33BD5" w:rsidP="001910E4">
            <w:pPr>
              <w:widowControl/>
              <w:jc w:val="left"/>
              <w:rPr>
                <w:rFonts w:ascii="Times New Roman" w:eastAsia="宋体" w:hAnsi="Times New Roman" w:cs="Times New Roman"/>
                <w:kern w:val="0"/>
                <w:szCs w:val="21"/>
                <w:rPrChange w:id="394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48" w:author="raye" w:date="2018-08-10T12:30:00Z">
                  <w:rPr>
                    <w:rFonts w:ascii="Calibri" w:eastAsia="宋体" w:hAnsi="Calibri" w:cstheme="minorHAnsi"/>
                    <w:kern w:val="0"/>
                    <w:szCs w:val="21"/>
                  </w:rPr>
                </w:rPrChange>
              </w:rPr>
              <w:t>Sign-off with approval</w:t>
            </w:r>
          </w:p>
        </w:tc>
        <w:tc>
          <w:tcPr>
            <w:tcW w:w="1701" w:type="dxa"/>
            <w:shd w:val="clear" w:color="auto" w:fill="auto"/>
            <w:vAlign w:val="center"/>
            <w:hideMark/>
          </w:tcPr>
          <w:p w14:paraId="649B3B94" w14:textId="77777777" w:rsidR="00E33BD5" w:rsidRPr="00B0205A" w:rsidRDefault="00E33BD5" w:rsidP="001910E4">
            <w:pPr>
              <w:widowControl/>
              <w:jc w:val="left"/>
              <w:rPr>
                <w:rFonts w:ascii="Times New Roman" w:eastAsia="宋体" w:hAnsi="Times New Roman" w:cs="Times New Roman"/>
                <w:kern w:val="0"/>
                <w:szCs w:val="21"/>
                <w:rPrChange w:id="394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50" w:author="raye" w:date="2018-08-10T12:30:00Z">
                  <w:rPr>
                    <w:rFonts w:ascii="Calibri" w:eastAsia="宋体" w:hAnsi="Calibri" w:cstheme="minorHAnsi"/>
                    <w:kern w:val="0"/>
                    <w:szCs w:val="21"/>
                  </w:rPr>
                </w:rPrChange>
              </w:rPr>
              <w:t>Close Approval</w:t>
            </w:r>
          </w:p>
        </w:tc>
        <w:tc>
          <w:tcPr>
            <w:tcW w:w="1325" w:type="dxa"/>
            <w:shd w:val="clear" w:color="auto" w:fill="auto"/>
            <w:vAlign w:val="center"/>
            <w:hideMark/>
          </w:tcPr>
          <w:p w14:paraId="32498F7B" w14:textId="77777777" w:rsidR="00E33BD5" w:rsidRPr="00B0205A" w:rsidRDefault="00E33BD5" w:rsidP="001910E4">
            <w:pPr>
              <w:widowControl/>
              <w:jc w:val="left"/>
              <w:rPr>
                <w:rFonts w:ascii="Times New Roman" w:eastAsia="宋体" w:hAnsi="Times New Roman" w:cs="Times New Roman"/>
                <w:kern w:val="0"/>
                <w:szCs w:val="21"/>
                <w:rPrChange w:id="395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52" w:author="raye" w:date="2018-08-10T12:30:00Z">
                  <w:rPr>
                    <w:rFonts w:ascii="Calibri" w:eastAsia="宋体" w:hAnsi="Calibri" w:cstheme="minorHAnsi"/>
                    <w:kern w:val="0"/>
                    <w:szCs w:val="21"/>
                  </w:rPr>
                </w:rPrChange>
              </w:rPr>
              <w:t>Compliance Analyst</w:t>
            </w:r>
          </w:p>
        </w:tc>
      </w:tr>
      <w:tr w:rsidR="00E33BD5" w:rsidRPr="00B0205A" w14:paraId="50658F1C" w14:textId="77777777" w:rsidTr="001910E4">
        <w:trPr>
          <w:trHeight w:val="570"/>
        </w:trPr>
        <w:tc>
          <w:tcPr>
            <w:tcW w:w="602" w:type="dxa"/>
            <w:shd w:val="clear" w:color="auto" w:fill="auto"/>
            <w:vAlign w:val="center"/>
            <w:hideMark/>
          </w:tcPr>
          <w:p w14:paraId="16096F47" w14:textId="77777777" w:rsidR="00E33BD5" w:rsidRPr="00B0205A" w:rsidRDefault="00E33BD5" w:rsidP="001910E4">
            <w:pPr>
              <w:widowControl/>
              <w:jc w:val="center"/>
              <w:rPr>
                <w:rFonts w:ascii="Times New Roman" w:eastAsia="宋体" w:hAnsi="Times New Roman" w:cs="Times New Roman"/>
                <w:kern w:val="0"/>
                <w:szCs w:val="21"/>
                <w:rPrChange w:id="395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54" w:author="raye" w:date="2018-08-10T12:30:00Z">
                  <w:rPr>
                    <w:rFonts w:ascii="Calibri" w:eastAsia="宋体" w:hAnsi="Calibri" w:cstheme="minorHAnsi"/>
                    <w:kern w:val="0"/>
                    <w:szCs w:val="21"/>
                  </w:rPr>
                </w:rPrChange>
              </w:rPr>
              <w:lastRenderedPageBreak/>
              <w:t>10B</w:t>
            </w:r>
          </w:p>
        </w:tc>
        <w:tc>
          <w:tcPr>
            <w:tcW w:w="1661" w:type="dxa"/>
            <w:shd w:val="clear" w:color="auto" w:fill="auto"/>
            <w:vAlign w:val="center"/>
            <w:hideMark/>
          </w:tcPr>
          <w:p w14:paraId="02FEA7F3" w14:textId="77777777" w:rsidR="00E33BD5" w:rsidRPr="00B0205A" w:rsidRDefault="00E33BD5" w:rsidP="001910E4">
            <w:pPr>
              <w:widowControl/>
              <w:jc w:val="left"/>
              <w:rPr>
                <w:rFonts w:ascii="Times New Roman" w:eastAsia="宋体" w:hAnsi="Times New Roman" w:cs="Times New Roman"/>
                <w:kern w:val="0"/>
                <w:szCs w:val="21"/>
                <w:rPrChange w:id="395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56" w:author="raye" w:date="2018-08-10T12:30:00Z">
                  <w:rPr>
                    <w:rFonts w:ascii="Calibri" w:eastAsia="宋体" w:hAnsi="Calibri" w:cstheme="minorHAnsi"/>
                    <w:kern w:val="0"/>
                    <w:szCs w:val="21"/>
                  </w:rPr>
                </w:rPrChange>
              </w:rPr>
              <w:t xml:space="preserve">Identify if it is a productive case and make a decision </w:t>
            </w:r>
          </w:p>
        </w:tc>
        <w:tc>
          <w:tcPr>
            <w:tcW w:w="1843" w:type="dxa"/>
            <w:shd w:val="clear" w:color="auto" w:fill="auto"/>
            <w:vAlign w:val="center"/>
            <w:hideMark/>
          </w:tcPr>
          <w:p w14:paraId="7E7DCEBE" w14:textId="77777777" w:rsidR="00E33BD5" w:rsidRPr="00B0205A" w:rsidRDefault="00E33BD5" w:rsidP="001910E4">
            <w:pPr>
              <w:widowControl/>
              <w:jc w:val="left"/>
              <w:rPr>
                <w:rFonts w:ascii="Times New Roman" w:eastAsia="宋体" w:hAnsi="Times New Roman" w:cs="Times New Roman"/>
                <w:kern w:val="0"/>
                <w:szCs w:val="21"/>
                <w:rPrChange w:id="3957"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58" w:author="raye" w:date="2018-08-10T12:30:00Z">
                  <w:rPr>
                    <w:rFonts w:ascii="Calibri" w:eastAsia="宋体" w:hAnsi="Calibri" w:cstheme="minorHAnsi"/>
                    <w:kern w:val="0"/>
                    <w:szCs w:val="21"/>
                  </w:rPr>
                </w:rPrChange>
              </w:rPr>
              <w:t>Under Compliance Supervisor review</w:t>
            </w:r>
          </w:p>
        </w:tc>
        <w:tc>
          <w:tcPr>
            <w:tcW w:w="1701" w:type="dxa"/>
            <w:shd w:val="clear" w:color="auto" w:fill="auto"/>
            <w:vAlign w:val="center"/>
            <w:hideMark/>
          </w:tcPr>
          <w:p w14:paraId="3B715B71" w14:textId="77777777" w:rsidR="00E33BD5" w:rsidRPr="00B0205A" w:rsidRDefault="00E33BD5" w:rsidP="001910E4">
            <w:pPr>
              <w:widowControl/>
              <w:jc w:val="left"/>
              <w:rPr>
                <w:rFonts w:ascii="Times New Roman" w:eastAsia="宋体" w:hAnsi="Times New Roman" w:cs="Times New Roman"/>
                <w:kern w:val="0"/>
                <w:szCs w:val="21"/>
                <w:rPrChange w:id="3959"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60" w:author="raye" w:date="2018-08-10T12:30:00Z">
                  <w:rPr>
                    <w:rFonts w:ascii="Calibri" w:eastAsia="宋体" w:hAnsi="Calibri" w:cstheme="minorHAnsi"/>
                    <w:kern w:val="0"/>
                    <w:szCs w:val="21"/>
                  </w:rPr>
                </w:rPrChange>
              </w:rPr>
              <w:t>Return to Compliance Analyst for #4 preparing</w:t>
            </w:r>
          </w:p>
        </w:tc>
        <w:tc>
          <w:tcPr>
            <w:tcW w:w="1701" w:type="dxa"/>
            <w:shd w:val="clear" w:color="auto" w:fill="auto"/>
            <w:vAlign w:val="center"/>
            <w:hideMark/>
          </w:tcPr>
          <w:p w14:paraId="06CDD7BE" w14:textId="77777777" w:rsidR="00E33BD5" w:rsidRPr="00B0205A" w:rsidRDefault="00E33BD5" w:rsidP="001910E4">
            <w:pPr>
              <w:widowControl/>
              <w:jc w:val="left"/>
              <w:rPr>
                <w:rFonts w:ascii="Times New Roman" w:eastAsia="宋体" w:hAnsi="Times New Roman" w:cs="Times New Roman"/>
                <w:kern w:val="0"/>
                <w:szCs w:val="21"/>
                <w:rPrChange w:id="396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62" w:author="raye" w:date="2018-08-10T12:30:00Z">
                  <w:rPr>
                    <w:rFonts w:ascii="Calibri" w:eastAsia="宋体" w:hAnsi="Calibri" w:cstheme="minorHAnsi"/>
                    <w:kern w:val="0"/>
                    <w:szCs w:val="21"/>
                  </w:rPr>
                </w:rPrChange>
              </w:rPr>
              <w:t>Pending Compliance Analyst review</w:t>
            </w:r>
          </w:p>
        </w:tc>
        <w:tc>
          <w:tcPr>
            <w:tcW w:w="1325" w:type="dxa"/>
            <w:shd w:val="clear" w:color="auto" w:fill="auto"/>
            <w:vAlign w:val="center"/>
            <w:hideMark/>
          </w:tcPr>
          <w:p w14:paraId="21DA57C3" w14:textId="77777777" w:rsidR="00E33BD5" w:rsidRPr="00B0205A" w:rsidRDefault="00E33BD5" w:rsidP="001910E4">
            <w:pPr>
              <w:widowControl/>
              <w:jc w:val="left"/>
              <w:rPr>
                <w:rFonts w:ascii="Times New Roman" w:eastAsia="宋体" w:hAnsi="Times New Roman" w:cs="Times New Roman"/>
                <w:kern w:val="0"/>
                <w:szCs w:val="21"/>
                <w:rPrChange w:id="3963"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64" w:author="raye" w:date="2018-08-10T12:30:00Z">
                  <w:rPr>
                    <w:rFonts w:ascii="Calibri" w:eastAsia="宋体" w:hAnsi="Calibri" w:cstheme="minorHAnsi"/>
                    <w:kern w:val="0"/>
                    <w:szCs w:val="21"/>
                  </w:rPr>
                </w:rPrChange>
              </w:rPr>
              <w:t>Compliance Supervisor</w:t>
            </w:r>
          </w:p>
        </w:tc>
      </w:tr>
      <w:tr w:rsidR="00E33BD5" w:rsidRPr="00B0205A" w14:paraId="66EA45CB" w14:textId="77777777" w:rsidTr="001910E4">
        <w:trPr>
          <w:trHeight w:val="570"/>
        </w:trPr>
        <w:tc>
          <w:tcPr>
            <w:tcW w:w="602" w:type="dxa"/>
            <w:shd w:val="clear" w:color="auto" w:fill="auto"/>
            <w:vAlign w:val="center"/>
            <w:hideMark/>
          </w:tcPr>
          <w:p w14:paraId="632FF2A5" w14:textId="77777777" w:rsidR="00E33BD5" w:rsidRPr="00B0205A" w:rsidRDefault="00E33BD5" w:rsidP="001910E4">
            <w:pPr>
              <w:widowControl/>
              <w:jc w:val="center"/>
              <w:rPr>
                <w:rFonts w:ascii="Times New Roman" w:eastAsia="宋体" w:hAnsi="Times New Roman" w:cs="Times New Roman"/>
                <w:kern w:val="0"/>
                <w:szCs w:val="21"/>
                <w:rPrChange w:id="396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66" w:author="raye" w:date="2018-08-10T12:30:00Z">
                  <w:rPr>
                    <w:rFonts w:ascii="Calibri" w:eastAsia="宋体" w:hAnsi="Calibri" w:cstheme="minorHAnsi"/>
                    <w:kern w:val="0"/>
                    <w:szCs w:val="21"/>
                  </w:rPr>
                </w:rPrChange>
              </w:rPr>
              <w:t>11</w:t>
            </w:r>
            <w:r w:rsidRPr="00B0205A">
              <w:rPr>
                <w:rFonts w:ascii="Times New Roman" w:eastAsia="宋体" w:hAnsi="Times New Roman" w:cs="Times New Roman"/>
                <w:kern w:val="0"/>
                <w:szCs w:val="21"/>
                <w:rPrChange w:id="3967" w:author="raye" w:date="2018-08-10T12:30:00Z">
                  <w:rPr>
                    <w:rFonts w:ascii="Calibri" w:eastAsia="宋体" w:hAnsi="Calibri" w:cstheme="minorHAnsi"/>
                    <w:kern w:val="0"/>
                    <w:szCs w:val="21"/>
                  </w:rPr>
                </w:rPrChange>
              </w:rPr>
              <w:br/>
              <w:t>17D</w:t>
            </w:r>
          </w:p>
        </w:tc>
        <w:tc>
          <w:tcPr>
            <w:tcW w:w="1661" w:type="dxa"/>
            <w:shd w:val="clear" w:color="auto" w:fill="auto"/>
            <w:vAlign w:val="center"/>
            <w:hideMark/>
          </w:tcPr>
          <w:p w14:paraId="417C9D1A" w14:textId="77777777" w:rsidR="00E33BD5" w:rsidRPr="00B0205A" w:rsidRDefault="00E33BD5" w:rsidP="001910E4">
            <w:pPr>
              <w:widowControl/>
              <w:jc w:val="left"/>
              <w:rPr>
                <w:rFonts w:ascii="Times New Roman" w:eastAsia="宋体" w:hAnsi="Times New Roman" w:cs="Times New Roman"/>
                <w:kern w:val="0"/>
                <w:szCs w:val="21"/>
                <w:rPrChange w:id="396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69" w:author="raye" w:date="2018-08-10T12:30:00Z">
                  <w:rPr>
                    <w:rFonts w:ascii="Calibri" w:eastAsia="宋体" w:hAnsi="Calibri" w:cstheme="minorHAnsi"/>
                    <w:kern w:val="0"/>
                    <w:szCs w:val="21"/>
                  </w:rPr>
                </w:rPrChange>
              </w:rPr>
              <w:t>Input #4 &amp; refer to Compliance Supervisor</w:t>
            </w:r>
          </w:p>
        </w:tc>
        <w:tc>
          <w:tcPr>
            <w:tcW w:w="1843" w:type="dxa"/>
            <w:shd w:val="clear" w:color="auto" w:fill="auto"/>
            <w:vAlign w:val="center"/>
            <w:hideMark/>
          </w:tcPr>
          <w:p w14:paraId="64A3BD45" w14:textId="77777777" w:rsidR="00E33BD5" w:rsidRPr="00B0205A" w:rsidRDefault="00E33BD5" w:rsidP="001910E4">
            <w:pPr>
              <w:widowControl/>
              <w:jc w:val="left"/>
              <w:rPr>
                <w:rFonts w:ascii="Times New Roman" w:eastAsia="宋体" w:hAnsi="Times New Roman" w:cs="Times New Roman"/>
                <w:kern w:val="0"/>
                <w:szCs w:val="21"/>
                <w:rPrChange w:id="397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71" w:author="raye" w:date="2018-08-10T12:30:00Z">
                  <w:rPr>
                    <w:rFonts w:ascii="Calibri" w:eastAsia="宋体" w:hAnsi="Calibri" w:cstheme="minorHAnsi"/>
                    <w:kern w:val="0"/>
                    <w:szCs w:val="21"/>
                  </w:rPr>
                </w:rPrChange>
              </w:rPr>
              <w:t>Pending Compliance Analyst review</w:t>
            </w:r>
          </w:p>
        </w:tc>
        <w:tc>
          <w:tcPr>
            <w:tcW w:w="1701" w:type="dxa"/>
            <w:shd w:val="clear" w:color="auto" w:fill="auto"/>
            <w:vAlign w:val="center"/>
            <w:hideMark/>
          </w:tcPr>
          <w:p w14:paraId="78A0DD33" w14:textId="77777777" w:rsidR="00E33BD5" w:rsidRPr="00B0205A" w:rsidRDefault="00E33BD5" w:rsidP="001910E4">
            <w:pPr>
              <w:widowControl/>
              <w:jc w:val="left"/>
              <w:rPr>
                <w:rFonts w:ascii="Times New Roman" w:eastAsia="宋体" w:hAnsi="Times New Roman" w:cs="Times New Roman"/>
                <w:kern w:val="0"/>
                <w:szCs w:val="21"/>
                <w:rPrChange w:id="397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73" w:author="raye" w:date="2018-08-10T12:30:00Z">
                  <w:rPr>
                    <w:rFonts w:ascii="Calibri" w:eastAsia="宋体" w:hAnsi="Calibri" w:cstheme="minorHAnsi"/>
                    <w:kern w:val="0"/>
                    <w:szCs w:val="21"/>
                  </w:rPr>
                </w:rPrChange>
              </w:rPr>
              <w:t>Open case to review</w:t>
            </w:r>
          </w:p>
        </w:tc>
        <w:tc>
          <w:tcPr>
            <w:tcW w:w="1701" w:type="dxa"/>
            <w:shd w:val="clear" w:color="auto" w:fill="auto"/>
            <w:vAlign w:val="center"/>
            <w:hideMark/>
          </w:tcPr>
          <w:p w14:paraId="4E52E543" w14:textId="77777777" w:rsidR="00E33BD5" w:rsidRPr="00B0205A" w:rsidRDefault="00E33BD5" w:rsidP="001910E4">
            <w:pPr>
              <w:widowControl/>
              <w:jc w:val="left"/>
              <w:rPr>
                <w:rFonts w:ascii="Times New Roman" w:eastAsia="宋体" w:hAnsi="Times New Roman" w:cs="Times New Roman"/>
                <w:kern w:val="0"/>
                <w:szCs w:val="21"/>
                <w:rPrChange w:id="397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75" w:author="raye" w:date="2018-08-10T12:30:00Z">
                  <w:rPr>
                    <w:rFonts w:ascii="Calibri" w:eastAsia="宋体" w:hAnsi="Calibri" w:cstheme="minorHAnsi"/>
                    <w:kern w:val="0"/>
                    <w:szCs w:val="21"/>
                  </w:rPr>
                </w:rPrChange>
              </w:rPr>
              <w:t>Under Compliance Analyst review</w:t>
            </w:r>
          </w:p>
        </w:tc>
        <w:tc>
          <w:tcPr>
            <w:tcW w:w="1325" w:type="dxa"/>
            <w:shd w:val="clear" w:color="auto" w:fill="auto"/>
            <w:vAlign w:val="center"/>
            <w:hideMark/>
          </w:tcPr>
          <w:p w14:paraId="5D321F5E" w14:textId="77777777" w:rsidR="00E33BD5" w:rsidRPr="00B0205A" w:rsidRDefault="00E33BD5" w:rsidP="001910E4">
            <w:pPr>
              <w:widowControl/>
              <w:jc w:val="left"/>
              <w:rPr>
                <w:rFonts w:ascii="Times New Roman" w:eastAsia="宋体" w:hAnsi="Times New Roman" w:cs="Times New Roman"/>
                <w:kern w:val="0"/>
                <w:szCs w:val="21"/>
                <w:rPrChange w:id="397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77" w:author="raye" w:date="2018-08-10T12:30:00Z">
                  <w:rPr>
                    <w:rFonts w:ascii="Calibri" w:eastAsia="宋体" w:hAnsi="Calibri" w:cstheme="minorHAnsi"/>
                    <w:kern w:val="0"/>
                    <w:szCs w:val="21"/>
                  </w:rPr>
                </w:rPrChange>
              </w:rPr>
              <w:t>Compliance Analyst</w:t>
            </w:r>
          </w:p>
        </w:tc>
      </w:tr>
      <w:tr w:rsidR="00E33BD5" w:rsidRPr="00B0205A" w14:paraId="0950AE84" w14:textId="77777777" w:rsidTr="001910E4">
        <w:trPr>
          <w:trHeight w:val="570"/>
        </w:trPr>
        <w:tc>
          <w:tcPr>
            <w:tcW w:w="602" w:type="dxa"/>
            <w:shd w:val="clear" w:color="auto" w:fill="auto"/>
            <w:vAlign w:val="center"/>
            <w:hideMark/>
          </w:tcPr>
          <w:p w14:paraId="4484651F" w14:textId="77777777" w:rsidR="00E33BD5" w:rsidRPr="00B0205A" w:rsidRDefault="00E33BD5" w:rsidP="001910E4">
            <w:pPr>
              <w:widowControl/>
              <w:jc w:val="center"/>
              <w:rPr>
                <w:rFonts w:ascii="Times New Roman" w:eastAsia="宋体" w:hAnsi="Times New Roman" w:cs="Times New Roman"/>
                <w:kern w:val="0"/>
                <w:szCs w:val="21"/>
                <w:rPrChange w:id="397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79" w:author="raye" w:date="2018-08-10T12:30:00Z">
                  <w:rPr>
                    <w:rFonts w:ascii="Calibri" w:eastAsia="宋体" w:hAnsi="Calibri" w:cstheme="minorHAnsi"/>
                    <w:kern w:val="0"/>
                    <w:szCs w:val="21"/>
                  </w:rPr>
                </w:rPrChange>
              </w:rPr>
              <w:t>12</w:t>
            </w:r>
          </w:p>
        </w:tc>
        <w:tc>
          <w:tcPr>
            <w:tcW w:w="1661" w:type="dxa"/>
            <w:shd w:val="clear" w:color="auto" w:fill="auto"/>
            <w:vAlign w:val="center"/>
            <w:hideMark/>
          </w:tcPr>
          <w:p w14:paraId="26283114" w14:textId="77777777" w:rsidR="00E33BD5" w:rsidRPr="00B0205A" w:rsidRDefault="00E33BD5" w:rsidP="001910E4">
            <w:pPr>
              <w:widowControl/>
              <w:jc w:val="left"/>
              <w:rPr>
                <w:rFonts w:ascii="Times New Roman" w:eastAsia="宋体" w:hAnsi="Times New Roman" w:cs="Times New Roman"/>
                <w:kern w:val="0"/>
                <w:szCs w:val="21"/>
                <w:rPrChange w:id="398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81" w:author="raye" w:date="2018-08-10T12:30:00Z">
                  <w:rPr>
                    <w:rFonts w:ascii="Calibri" w:eastAsia="宋体" w:hAnsi="Calibri" w:cstheme="minorHAnsi"/>
                    <w:kern w:val="0"/>
                    <w:szCs w:val="21"/>
                  </w:rPr>
                </w:rPrChange>
              </w:rPr>
              <w:t>Refer to Compliance Supervisor</w:t>
            </w:r>
          </w:p>
        </w:tc>
        <w:tc>
          <w:tcPr>
            <w:tcW w:w="1843" w:type="dxa"/>
            <w:shd w:val="clear" w:color="auto" w:fill="auto"/>
            <w:vAlign w:val="center"/>
            <w:hideMark/>
          </w:tcPr>
          <w:p w14:paraId="6EEF856F" w14:textId="77777777" w:rsidR="00E33BD5" w:rsidRPr="00B0205A" w:rsidRDefault="00E33BD5" w:rsidP="001910E4">
            <w:pPr>
              <w:widowControl/>
              <w:jc w:val="left"/>
              <w:rPr>
                <w:rFonts w:ascii="Times New Roman" w:eastAsia="宋体" w:hAnsi="Times New Roman" w:cs="Times New Roman"/>
                <w:kern w:val="0"/>
                <w:szCs w:val="21"/>
                <w:rPrChange w:id="398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83" w:author="raye" w:date="2018-08-10T12:30:00Z">
                  <w:rPr>
                    <w:rFonts w:ascii="Calibri" w:eastAsia="宋体" w:hAnsi="Calibri" w:cstheme="minorHAnsi"/>
                    <w:kern w:val="0"/>
                    <w:szCs w:val="21"/>
                  </w:rPr>
                </w:rPrChange>
              </w:rPr>
              <w:t>Under Compliance Analyst review</w:t>
            </w:r>
          </w:p>
        </w:tc>
        <w:tc>
          <w:tcPr>
            <w:tcW w:w="1701" w:type="dxa"/>
            <w:shd w:val="clear" w:color="auto" w:fill="auto"/>
            <w:vAlign w:val="center"/>
            <w:hideMark/>
          </w:tcPr>
          <w:p w14:paraId="75DEE3DD" w14:textId="77777777" w:rsidR="00E33BD5" w:rsidRPr="00B0205A" w:rsidRDefault="00E33BD5" w:rsidP="001910E4">
            <w:pPr>
              <w:widowControl/>
              <w:jc w:val="left"/>
              <w:rPr>
                <w:rFonts w:ascii="Times New Roman" w:eastAsia="宋体" w:hAnsi="Times New Roman" w:cs="Times New Roman"/>
                <w:kern w:val="0"/>
                <w:szCs w:val="21"/>
                <w:rPrChange w:id="398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85" w:author="raye" w:date="2018-08-10T12:30:00Z">
                  <w:rPr>
                    <w:rFonts w:ascii="Calibri" w:eastAsia="宋体" w:hAnsi="Calibri" w:cstheme="minorHAnsi"/>
                    <w:kern w:val="0"/>
                    <w:szCs w:val="21"/>
                  </w:rPr>
                </w:rPrChange>
              </w:rPr>
              <w:t>Refer to Compliance Supervisor</w:t>
            </w:r>
          </w:p>
        </w:tc>
        <w:tc>
          <w:tcPr>
            <w:tcW w:w="1701" w:type="dxa"/>
            <w:shd w:val="clear" w:color="auto" w:fill="auto"/>
            <w:vAlign w:val="center"/>
            <w:hideMark/>
          </w:tcPr>
          <w:p w14:paraId="02D88EE6" w14:textId="77777777" w:rsidR="00E33BD5" w:rsidRPr="00B0205A" w:rsidRDefault="00E33BD5" w:rsidP="001910E4">
            <w:pPr>
              <w:widowControl/>
              <w:jc w:val="left"/>
              <w:rPr>
                <w:rFonts w:ascii="Times New Roman" w:eastAsia="宋体" w:hAnsi="Times New Roman" w:cs="Times New Roman"/>
                <w:kern w:val="0"/>
                <w:szCs w:val="21"/>
                <w:rPrChange w:id="398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87" w:author="raye" w:date="2018-08-10T12:30:00Z">
                  <w:rPr>
                    <w:rFonts w:ascii="Calibri" w:eastAsia="宋体" w:hAnsi="Calibri" w:cstheme="minorHAnsi"/>
                    <w:kern w:val="0"/>
                    <w:szCs w:val="21"/>
                  </w:rPr>
                </w:rPrChange>
              </w:rPr>
              <w:t>Pending Compliance Supervisor review</w:t>
            </w:r>
          </w:p>
        </w:tc>
        <w:tc>
          <w:tcPr>
            <w:tcW w:w="1325" w:type="dxa"/>
            <w:shd w:val="clear" w:color="auto" w:fill="auto"/>
            <w:vAlign w:val="center"/>
            <w:hideMark/>
          </w:tcPr>
          <w:p w14:paraId="48EEB98A" w14:textId="77777777" w:rsidR="00E33BD5" w:rsidRPr="00B0205A" w:rsidRDefault="00E33BD5" w:rsidP="001910E4">
            <w:pPr>
              <w:widowControl/>
              <w:jc w:val="left"/>
              <w:rPr>
                <w:rFonts w:ascii="Times New Roman" w:eastAsia="宋体" w:hAnsi="Times New Roman" w:cs="Times New Roman"/>
                <w:kern w:val="0"/>
                <w:szCs w:val="21"/>
                <w:rPrChange w:id="398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89" w:author="raye" w:date="2018-08-10T12:30:00Z">
                  <w:rPr>
                    <w:rFonts w:ascii="Calibri" w:eastAsia="宋体" w:hAnsi="Calibri" w:cstheme="minorHAnsi"/>
                    <w:kern w:val="0"/>
                    <w:szCs w:val="21"/>
                  </w:rPr>
                </w:rPrChange>
              </w:rPr>
              <w:t>Compliance Analyst</w:t>
            </w:r>
          </w:p>
        </w:tc>
      </w:tr>
      <w:tr w:rsidR="00E33BD5" w:rsidRPr="00B0205A" w14:paraId="725EBDA9" w14:textId="77777777" w:rsidTr="001910E4">
        <w:trPr>
          <w:trHeight w:val="570"/>
        </w:trPr>
        <w:tc>
          <w:tcPr>
            <w:tcW w:w="602" w:type="dxa"/>
            <w:shd w:val="clear" w:color="auto" w:fill="auto"/>
            <w:vAlign w:val="center"/>
            <w:hideMark/>
          </w:tcPr>
          <w:p w14:paraId="7743BE17" w14:textId="77777777" w:rsidR="00E33BD5" w:rsidRPr="00B0205A" w:rsidRDefault="00E33BD5" w:rsidP="001910E4">
            <w:pPr>
              <w:widowControl/>
              <w:jc w:val="center"/>
              <w:rPr>
                <w:rFonts w:ascii="Times New Roman" w:eastAsia="宋体" w:hAnsi="Times New Roman" w:cs="Times New Roman"/>
                <w:kern w:val="0"/>
                <w:szCs w:val="21"/>
                <w:rPrChange w:id="399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91" w:author="raye" w:date="2018-08-10T12:30:00Z">
                  <w:rPr>
                    <w:rFonts w:ascii="Calibri" w:eastAsia="宋体" w:hAnsi="Calibri" w:cstheme="minorHAnsi"/>
                    <w:kern w:val="0"/>
                    <w:szCs w:val="21"/>
                  </w:rPr>
                </w:rPrChange>
              </w:rPr>
              <w:t>13</w:t>
            </w:r>
          </w:p>
        </w:tc>
        <w:tc>
          <w:tcPr>
            <w:tcW w:w="1661" w:type="dxa"/>
            <w:shd w:val="clear" w:color="auto" w:fill="auto"/>
            <w:vAlign w:val="center"/>
            <w:hideMark/>
          </w:tcPr>
          <w:p w14:paraId="7CE064C6" w14:textId="77777777" w:rsidR="00E33BD5" w:rsidRPr="00B0205A" w:rsidRDefault="00E33BD5" w:rsidP="001910E4">
            <w:pPr>
              <w:widowControl/>
              <w:jc w:val="left"/>
              <w:rPr>
                <w:rFonts w:ascii="Times New Roman" w:eastAsia="宋体" w:hAnsi="Times New Roman" w:cs="Times New Roman"/>
                <w:kern w:val="0"/>
                <w:szCs w:val="21"/>
                <w:rPrChange w:id="399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93" w:author="raye" w:date="2018-08-10T12:30:00Z">
                  <w:rPr>
                    <w:rFonts w:ascii="Calibri" w:eastAsia="宋体" w:hAnsi="Calibri" w:cstheme="minorHAnsi"/>
                    <w:kern w:val="0"/>
                    <w:szCs w:val="21"/>
                  </w:rPr>
                </w:rPrChange>
              </w:rPr>
              <w:t>Input #4 &amp; refer to BSA Officer</w:t>
            </w:r>
          </w:p>
        </w:tc>
        <w:tc>
          <w:tcPr>
            <w:tcW w:w="1843" w:type="dxa"/>
            <w:shd w:val="clear" w:color="auto" w:fill="auto"/>
            <w:vAlign w:val="center"/>
            <w:hideMark/>
          </w:tcPr>
          <w:p w14:paraId="4786F9D6" w14:textId="77777777" w:rsidR="00E33BD5" w:rsidRPr="00B0205A" w:rsidRDefault="00E33BD5" w:rsidP="001910E4">
            <w:pPr>
              <w:widowControl/>
              <w:jc w:val="left"/>
              <w:rPr>
                <w:rFonts w:ascii="Times New Roman" w:eastAsia="宋体" w:hAnsi="Times New Roman" w:cs="Times New Roman"/>
                <w:kern w:val="0"/>
                <w:szCs w:val="21"/>
                <w:rPrChange w:id="399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95" w:author="raye" w:date="2018-08-10T12:30:00Z">
                  <w:rPr>
                    <w:rFonts w:ascii="Calibri" w:eastAsia="宋体" w:hAnsi="Calibri" w:cstheme="minorHAnsi"/>
                    <w:kern w:val="0"/>
                    <w:szCs w:val="21"/>
                  </w:rPr>
                </w:rPrChange>
              </w:rPr>
              <w:t>Pending Compliance Supervisor review</w:t>
            </w:r>
          </w:p>
        </w:tc>
        <w:tc>
          <w:tcPr>
            <w:tcW w:w="1701" w:type="dxa"/>
            <w:shd w:val="clear" w:color="auto" w:fill="auto"/>
            <w:vAlign w:val="center"/>
            <w:hideMark/>
          </w:tcPr>
          <w:p w14:paraId="202B74F7" w14:textId="77777777" w:rsidR="00E33BD5" w:rsidRPr="00B0205A" w:rsidRDefault="00E33BD5" w:rsidP="001910E4">
            <w:pPr>
              <w:widowControl/>
              <w:jc w:val="left"/>
              <w:rPr>
                <w:rFonts w:ascii="Times New Roman" w:eastAsia="宋体" w:hAnsi="Times New Roman" w:cs="Times New Roman"/>
                <w:kern w:val="0"/>
                <w:szCs w:val="21"/>
                <w:rPrChange w:id="399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97" w:author="raye" w:date="2018-08-10T12:30:00Z">
                  <w:rPr>
                    <w:rFonts w:ascii="Calibri" w:eastAsia="宋体" w:hAnsi="Calibri" w:cstheme="minorHAnsi"/>
                    <w:kern w:val="0"/>
                    <w:szCs w:val="21"/>
                  </w:rPr>
                </w:rPrChange>
              </w:rPr>
              <w:t>Open case to review</w:t>
            </w:r>
          </w:p>
        </w:tc>
        <w:tc>
          <w:tcPr>
            <w:tcW w:w="1701" w:type="dxa"/>
            <w:shd w:val="clear" w:color="auto" w:fill="auto"/>
            <w:vAlign w:val="center"/>
            <w:hideMark/>
          </w:tcPr>
          <w:p w14:paraId="3E32E2A0" w14:textId="77777777" w:rsidR="00E33BD5" w:rsidRPr="00B0205A" w:rsidRDefault="00E33BD5" w:rsidP="001910E4">
            <w:pPr>
              <w:widowControl/>
              <w:jc w:val="left"/>
              <w:rPr>
                <w:rFonts w:ascii="Times New Roman" w:eastAsia="宋体" w:hAnsi="Times New Roman" w:cs="Times New Roman"/>
                <w:kern w:val="0"/>
                <w:szCs w:val="21"/>
                <w:rPrChange w:id="399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3999" w:author="raye" w:date="2018-08-10T12:30:00Z">
                  <w:rPr>
                    <w:rFonts w:ascii="Calibri" w:eastAsia="宋体" w:hAnsi="Calibri" w:cstheme="minorHAnsi"/>
                    <w:kern w:val="0"/>
                    <w:szCs w:val="21"/>
                  </w:rPr>
                </w:rPrChange>
              </w:rPr>
              <w:t>Under Compliance Supervisor review</w:t>
            </w:r>
          </w:p>
        </w:tc>
        <w:tc>
          <w:tcPr>
            <w:tcW w:w="1325" w:type="dxa"/>
            <w:shd w:val="clear" w:color="auto" w:fill="auto"/>
            <w:vAlign w:val="center"/>
            <w:hideMark/>
          </w:tcPr>
          <w:p w14:paraId="412CE51F" w14:textId="77777777" w:rsidR="00E33BD5" w:rsidRPr="00B0205A" w:rsidRDefault="00E33BD5" w:rsidP="001910E4">
            <w:pPr>
              <w:widowControl/>
              <w:jc w:val="left"/>
              <w:rPr>
                <w:rFonts w:ascii="Times New Roman" w:eastAsia="宋体" w:hAnsi="Times New Roman" w:cs="Times New Roman"/>
                <w:kern w:val="0"/>
                <w:szCs w:val="21"/>
                <w:rPrChange w:id="400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01" w:author="raye" w:date="2018-08-10T12:30:00Z">
                  <w:rPr>
                    <w:rFonts w:ascii="Calibri" w:eastAsia="宋体" w:hAnsi="Calibri" w:cstheme="minorHAnsi"/>
                    <w:kern w:val="0"/>
                    <w:szCs w:val="21"/>
                  </w:rPr>
                </w:rPrChange>
              </w:rPr>
              <w:t>Compliance Supervisor</w:t>
            </w:r>
          </w:p>
        </w:tc>
      </w:tr>
      <w:tr w:rsidR="00E33BD5" w:rsidRPr="00B0205A" w14:paraId="05882B88" w14:textId="77777777" w:rsidTr="001910E4">
        <w:trPr>
          <w:trHeight w:val="570"/>
        </w:trPr>
        <w:tc>
          <w:tcPr>
            <w:tcW w:w="602" w:type="dxa"/>
            <w:shd w:val="clear" w:color="auto" w:fill="auto"/>
            <w:vAlign w:val="center"/>
            <w:hideMark/>
          </w:tcPr>
          <w:p w14:paraId="379EEFB6" w14:textId="77777777" w:rsidR="00E33BD5" w:rsidRPr="00B0205A" w:rsidRDefault="00E33BD5" w:rsidP="001910E4">
            <w:pPr>
              <w:widowControl/>
              <w:jc w:val="center"/>
              <w:rPr>
                <w:rFonts w:ascii="Times New Roman" w:eastAsia="宋体" w:hAnsi="Times New Roman" w:cs="Times New Roman"/>
                <w:kern w:val="0"/>
                <w:szCs w:val="21"/>
                <w:rPrChange w:id="400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03" w:author="raye" w:date="2018-08-10T12:30:00Z">
                  <w:rPr>
                    <w:rFonts w:ascii="Calibri" w:eastAsia="宋体" w:hAnsi="Calibri" w:cstheme="minorHAnsi"/>
                    <w:kern w:val="0"/>
                    <w:szCs w:val="21"/>
                  </w:rPr>
                </w:rPrChange>
              </w:rPr>
              <w:t>13</w:t>
            </w:r>
          </w:p>
        </w:tc>
        <w:tc>
          <w:tcPr>
            <w:tcW w:w="1661" w:type="dxa"/>
            <w:shd w:val="clear" w:color="auto" w:fill="auto"/>
            <w:vAlign w:val="center"/>
            <w:hideMark/>
          </w:tcPr>
          <w:p w14:paraId="675EE192" w14:textId="77777777" w:rsidR="00E33BD5" w:rsidRPr="00B0205A" w:rsidRDefault="00E33BD5" w:rsidP="001910E4">
            <w:pPr>
              <w:widowControl/>
              <w:jc w:val="left"/>
              <w:rPr>
                <w:rFonts w:ascii="Times New Roman" w:eastAsia="宋体" w:hAnsi="Times New Roman" w:cs="Times New Roman"/>
                <w:kern w:val="0"/>
                <w:szCs w:val="21"/>
                <w:rPrChange w:id="400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05" w:author="raye" w:date="2018-08-10T12:30:00Z">
                  <w:rPr>
                    <w:rFonts w:ascii="Calibri" w:eastAsia="宋体" w:hAnsi="Calibri" w:cstheme="minorHAnsi"/>
                    <w:kern w:val="0"/>
                    <w:szCs w:val="21"/>
                  </w:rPr>
                </w:rPrChange>
              </w:rPr>
              <w:t>Refer to BSA Officer</w:t>
            </w:r>
          </w:p>
        </w:tc>
        <w:tc>
          <w:tcPr>
            <w:tcW w:w="1843" w:type="dxa"/>
            <w:shd w:val="clear" w:color="auto" w:fill="auto"/>
            <w:vAlign w:val="center"/>
            <w:hideMark/>
          </w:tcPr>
          <w:p w14:paraId="3E0090AE" w14:textId="77777777" w:rsidR="00E33BD5" w:rsidRPr="00B0205A" w:rsidRDefault="00E33BD5" w:rsidP="001910E4">
            <w:pPr>
              <w:widowControl/>
              <w:jc w:val="left"/>
              <w:rPr>
                <w:rFonts w:ascii="Times New Roman" w:eastAsia="宋体" w:hAnsi="Times New Roman" w:cs="Times New Roman"/>
                <w:kern w:val="0"/>
                <w:szCs w:val="21"/>
                <w:rPrChange w:id="400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07" w:author="raye" w:date="2018-08-10T12:30:00Z">
                  <w:rPr>
                    <w:rFonts w:ascii="Calibri" w:eastAsia="宋体" w:hAnsi="Calibri" w:cstheme="minorHAnsi"/>
                    <w:kern w:val="0"/>
                    <w:szCs w:val="21"/>
                  </w:rPr>
                </w:rPrChange>
              </w:rPr>
              <w:t>Under Compliance Supervisor review</w:t>
            </w:r>
          </w:p>
        </w:tc>
        <w:tc>
          <w:tcPr>
            <w:tcW w:w="1701" w:type="dxa"/>
            <w:shd w:val="clear" w:color="auto" w:fill="auto"/>
            <w:vAlign w:val="center"/>
            <w:hideMark/>
          </w:tcPr>
          <w:p w14:paraId="36BB399B" w14:textId="77777777" w:rsidR="00E33BD5" w:rsidRPr="00B0205A" w:rsidRDefault="00E33BD5" w:rsidP="001910E4">
            <w:pPr>
              <w:widowControl/>
              <w:jc w:val="left"/>
              <w:rPr>
                <w:rFonts w:ascii="Times New Roman" w:eastAsia="宋体" w:hAnsi="Times New Roman" w:cs="Times New Roman"/>
                <w:kern w:val="0"/>
                <w:szCs w:val="21"/>
                <w:rPrChange w:id="400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09" w:author="raye" w:date="2018-08-10T12:30:00Z">
                  <w:rPr>
                    <w:rFonts w:ascii="Calibri" w:eastAsia="宋体" w:hAnsi="Calibri" w:cstheme="minorHAnsi"/>
                    <w:kern w:val="0"/>
                    <w:szCs w:val="21"/>
                  </w:rPr>
                </w:rPrChange>
              </w:rPr>
              <w:t>Open case to review</w:t>
            </w:r>
          </w:p>
        </w:tc>
        <w:tc>
          <w:tcPr>
            <w:tcW w:w="1701" w:type="dxa"/>
            <w:shd w:val="clear" w:color="auto" w:fill="auto"/>
            <w:vAlign w:val="center"/>
            <w:hideMark/>
          </w:tcPr>
          <w:p w14:paraId="479DB358" w14:textId="77777777" w:rsidR="00E33BD5" w:rsidRPr="00B0205A" w:rsidRDefault="00E33BD5" w:rsidP="001910E4">
            <w:pPr>
              <w:widowControl/>
              <w:jc w:val="left"/>
              <w:rPr>
                <w:rFonts w:ascii="Times New Roman" w:eastAsia="宋体" w:hAnsi="Times New Roman" w:cs="Times New Roman"/>
                <w:kern w:val="0"/>
                <w:szCs w:val="21"/>
                <w:rPrChange w:id="401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11" w:author="raye" w:date="2018-08-10T12:30:00Z">
                  <w:rPr>
                    <w:rFonts w:ascii="Calibri" w:eastAsia="宋体" w:hAnsi="Calibri" w:cstheme="minorHAnsi"/>
                    <w:kern w:val="0"/>
                    <w:szCs w:val="21"/>
                  </w:rPr>
                </w:rPrChange>
              </w:rPr>
              <w:t>Pending BSA Officer Review</w:t>
            </w:r>
          </w:p>
        </w:tc>
        <w:tc>
          <w:tcPr>
            <w:tcW w:w="1325" w:type="dxa"/>
            <w:shd w:val="clear" w:color="auto" w:fill="auto"/>
            <w:vAlign w:val="center"/>
            <w:hideMark/>
          </w:tcPr>
          <w:p w14:paraId="07F60E1D" w14:textId="77777777" w:rsidR="00E33BD5" w:rsidRPr="00B0205A" w:rsidRDefault="00E33BD5" w:rsidP="001910E4">
            <w:pPr>
              <w:widowControl/>
              <w:jc w:val="left"/>
              <w:rPr>
                <w:rFonts w:ascii="Times New Roman" w:eastAsia="宋体" w:hAnsi="Times New Roman" w:cs="Times New Roman"/>
                <w:kern w:val="0"/>
                <w:szCs w:val="21"/>
                <w:rPrChange w:id="401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13" w:author="raye" w:date="2018-08-10T12:30:00Z">
                  <w:rPr>
                    <w:rFonts w:ascii="Calibri" w:eastAsia="宋体" w:hAnsi="Calibri" w:cstheme="minorHAnsi"/>
                    <w:kern w:val="0"/>
                    <w:szCs w:val="21"/>
                  </w:rPr>
                </w:rPrChange>
              </w:rPr>
              <w:t>BSA Officer</w:t>
            </w:r>
          </w:p>
        </w:tc>
      </w:tr>
      <w:tr w:rsidR="00E33BD5" w:rsidRPr="00B0205A" w14:paraId="09E0ADE4" w14:textId="77777777" w:rsidTr="001910E4">
        <w:trPr>
          <w:trHeight w:val="570"/>
        </w:trPr>
        <w:tc>
          <w:tcPr>
            <w:tcW w:w="602" w:type="dxa"/>
            <w:shd w:val="clear" w:color="auto" w:fill="auto"/>
            <w:vAlign w:val="center"/>
            <w:hideMark/>
          </w:tcPr>
          <w:p w14:paraId="53FAAE56" w14:textId="77777777" w:rsidR="00E33BD5" w:rsidRPr="00B0205A" w:rsidRDefault="00E33BD5" w:rsidP="001910E4">
            <w:pPr>
              <w:widowControl/>
              <w:jc w:val="center"/>
              <w:rPr>
                <w:rFonts w:ascii="Times New Roman" w:eastAsia="宋体" w:hAnsi="Times New Roman" w:cs="Times New Roman"/>
                <w:kern w:val="0"/>
                <w:szCs w:val="21"/>
                <w:rPrChange w:id="401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15" w:author="raye" w:date="2018-08-10T12:30:00Z">
                  <w:rPr>
                    <w:rFonts w:ascii="Calibri" w:eastAsia="宋体" w:hAnsi="Calibri" w:cstheme="minorHAnsi"/>
                    <w:kern w:val="0"/>
                    <w:szCs w:val="21"/>
                  </w:rPr>
                </w:rPrChange>
              </w:rPr>
              <w:t>14</w:t>
            </w:r>
          </w:p>
        </w:tc>
        <w:tc>
          <w:tcPr>
            <w:tcW w:w="1661" w:type="dxa"/>
            <w:shd w:val="clear" w:color="auto" w:fill="auto"/>
            <w:vAlign w:val="center"/>
            <w:hideMark/>
          </w:tcPr>
          <w:p w14:paraId="52FF0058" w14:textId="77777777" w:rsidR="00E33BD5" w:rsidRPr="00B0205A" w:rsidRDefault="00E33BD5" w:rsidP="001910E4">
            <w:pPr>
              <w:widowControl/>
              <w:jc w:val="left"/>
              <w:rPr>
                <w:rFonts w:ascii="Times New Roman" w:eastAsia="宋体" w:hAnsi="Times New Roman" w:cs="Times New Roman"/>
                <w:kern w:val="0"/>
                <w:szCs w:val="21"/>
                <w:rPrChange w:id="401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17" w:author="raye" w:date="2018-08-10T12:30:00Z">
                  <w:rPr>
                    <w:rFonts w:ascii="Calibri" w:eastAsia="宋体" w:hAnsi="Calibri" w:cstheme="minorHAnsi"/>
                    <w:kern w:val="0"/>
                    <w:szCs w:val="21"/>
                  </w:rPr>
                </w:rPrChange>
              </w:rPr>
              <w:t>Complete #4</w:t>
            </w:r>
          </w:p>
        </w:tc>
        <w:tc>
          <w:tcPr>
            <w:tcW w:w="1843" w:type="dxa"/>
            <w:shd w:val="clear" w:color="auto" w:fill="auto"/>
            <w:vAlign w:val="center"/>
            <w:hideMark/>
          </w:tcPr>
          <w:p w14:paraId="1BBD076A" w14:textId="77777777" w:rsidR="00E33BD5" w:rsidRPr="00B0205A" w:rsidRDefault="00E33BD5" w:rsidP="001910E4">
            <w:pPr>
              <w:widowControl/>
              <w:jc w:val="left"/>
              <w:rPr>
                <w:rFonts w:ascii="Times New Roman" w:eastAsia="宋体" w:hAnsi="Times New Roman" w:cs="Times New Roman"/>
                <w:kern w:val="0"/>
                <w:szCs w:val="21"/>
                <w:rPrChange w:id="401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19" w:author="raye" w:date="2018-08-10T12:30:00Z">
                  <w:rPr>
                    <w:rFonts w:ascii="Calibri" w:eastAsia="宋体" w:hAnsi="Calibri" w:cstheme="minorHAnsi"/>
                    <w:kern w:val="0"/>
                    <w:szCs w:val="21"/>
                  </w:rPr>
                </w:rPrChange>
              </w:rPr>
              <w:t>Pending BSA Officer Review</w:t>
            </w:r>
          </w:p>
        </w:tc>
        <w:tc>
          <w:tcPr>
            <w:tcW w:w="1701" w:type="dxa"/>
            <w:shd w:val="clear" w:color="auto" w:fill="auto"/>
            <w:vAlign w:val="center"/>
            <w:hideMark/>
          </w:tcPr>
          <w:p w14:paraId="3DD22003" w14:textId="77777777" w:rsidR="00E33BD5" w:rsidRPr="00B0205A" w:rsidRDefault="00E33BD5" w:rsidP="001910E4">
            <w:pPr>
              <w:widowControl/>
              <w:jc w:val="left"/>
              <w:rPr>
                <w:rFonts w:ascii="Times New Roman" w:eastAsia="宋体" w:hAnsi="Times New Roman" w:cs="Times New Roman"/>
                <w:kern w:val="0"/>
                <w:szCs w:val="21"/>
                <w:rPrChange w:id="402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21" w:author="raye" w:date="2018-08-10T12:30:00Z">
                  <w:rPr>
                    <w:rFonts w:ascii="Calibri" w:eastAsia="宋体" w:hAnsi="Calibri" w:cstheme="minorHAnsi"/>
                    <w:kern w:val="0"/>
                    <w:szCs w:val="21"/>
                  </w:rPr>
                </w:rPrChange>
              </w:rPr>
              <w:t>Open case to review</w:t>
            </w:r>
          </w:p>
        </w:tc>
        <w:tc>
          <w:tcPr>
            <w:tcW w:w="1701" w:type="dxa"/>
            <w:shd w:val="clear" w:color="auto" w:fill="auto"/>
            <w:vAlign w:val="center"/>
            <w:hideMark/>
          </w:tcPr>
          <w:p w14:paraId="4122D6E6" w14:textId="77777777" w:rsidR="00E33BD5" w:rsidRPr="00B0205A" w:rsidRDefault="00E33BD5" w:rsidP="001910E4">
            <w:pPr>
              <w:widowControl/>
              <w:jc w:val="left"/>
              <w:rPr>
                <w:rFonts w:ascii="Times New Roman" w:eastAsia="宋体" w:hAnsi="Times New Roman" w:cs="Times New Roman"/>
                <w:kern w:val="0"/>
                <w:szCs w:val="21"/>
                <w:rPrChange w:id="402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23" w:author="raye" w:date="2018-08-10T12:30:00Z">
                  <w:rPr>
                    <w:rFonts w:ascii="Calibri" w:eastAsia="宋体" w:hAnsi="Calibri" w:cstheme="minorHAnsi"/>
                    <w:kern w:val="0"/>
                    <w:szCs w:val="21"/>
                  </w:rPr>
                </w:rPrChange>
              </w:rPr>
              <w:t>Under BSA Officer review</w:t>
            </w:r>
          </w:p>
        </w:tc>
        <w:tc>
          <w:tcPr>
            <w:tcW w:w="1325" w:type="dxa"/>
            <w:shd w:val="clear" w:color="auto" w:fill="auto"/>
            <w:vAlign w:val="center"/>
            <w:hideMark/>
          </w:tcPr>
          <w:p w14:paraId="709B1E27" w14:textId="77777777" w:rsidR="00E33BD5" w:rsidRPr="00B0205A" w:rsidRDefault="00E33BD5" w:rsidP="001910E4">
            <w:pPr>
              <w:widowControl/>
              <w:jc w:val="left"/>
              <w:rPr>
                <w:rFonts w:ascii="Times New Roman" w:eastAsia="宋体" w:hAnsi="Times New Roman" w:cs="Times New Roman"/>
                <w:kern w:val="0"/>
                <w:szCs w:val="21"/>
                <w:rPrChange w:id="402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25" w:author="raye" w:date="2018-08-10T12:30:00Z">
                  <w:rPr>
                    <w:rFonts w:ascii="Calibri" w:eastAsia="宋体" w:hAnsi="Calibri" w:cstheme="minorHAnsi"/>
                    <w:kern w:val="0"/>
                    <w:szCs w:val="21"/>
                  </w:rPr>
                </w:rPrChange>
              </w:rPr>
              <w:t>BSA Officer</w:t>
            </w:r>
          </w:p>
        </w:tc>
      </w:tr>
      <w:tr w:rsidR="00E33BD5" w:rsidRPr="00B0205A" w14:paraId="643B4145" w14:textId="77777777" w:rsidTr="001910E4">
        <w:trPr>
          <w:trHeight w:val="570"/>
        </w:trPr>
        <w:tc>
          <w:tcPr>
            <w:tcW w:w="602" w:type="dxa"/>
            <w:shd w:val="clear" w:color="auto" w:fill="auto"/>
            <w:vAlign w:val="center"/>
            <w:hideMark/>
          </w:tcPr>
          <w:p w14:paraId="0B7BB0B7" w14:textId="77777777" w:rsidR="00E33BD5" w:rsidRPr="00B0205A" w:rsidRDefault="00E33BD5" w:rsidP="001910E4">
            <w:pPr>
              <w:widowControl/>
              <w:jc w:val="center"/>
              <w:rPr>
                <w:rFonts w:ascii="Times New Roman" w:eastAsia="宋体" w:hAnsi="Times New Roman" w:cs="Times New Roman"/>
                <w:kern w:val="0"/>
                <w:szCs w:val="21"/>
                <w:rPrChange w:id="402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27" w:author="raye" w:date="2018-08-10T12:30:00Z">
                  <w:rPr>
                    <w:rFonts w:ascii="Calibri" w:eastAsia="宋体" w:hAnsi="Calibri" w:cstheme="minorHAnsi"/>
                    <w:kern w:val="0"/>
                    <w:szCs w:val="21"/>
                  </w:rPr>
                </w:rPrChange>
              </w:rPr>
              <w:t>15A</w:t>
            </w:r>
          </w:p>
        </w:tc>
        <w:tc>
          <w:tcPr>
            <w:tcW w:w="1661" w:type="dxa"/>
            <w:shd w:val="clear" w:color="auto" w:fill="auto"/>
            <w:vAlign w:val="center"/>
            <w:hideMark/>
          </w:tcPr>
          <w:p w14:paraId="23370864" w14:textId="77777777" w:rsidR="00E33BD5" w:rsidRPr="00B0205A" w:rsidRDefault="00E33BD5" w:rsidP="001910E4">
            <w:pPr>
              <w:widowControl/>
              <w:jc w:val="left"/>
              <w:rPr>
                <w:rFonts w:ascii="Times New Roman" w:eastAsia="宋体" w:hAnsi="Times New Roman" w:cs="Times New Roman"/>
                <w:kern w:val="0"/>
                <w:szCs w:val="21"/>
                <w:rPrChange w:id="402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29" w:author="raye" w:date="2018-08-10T12:30:00Z">
                  <w:rPr>
                    <w:rFonts w:ascii="Calibri" w:eastAsia="宋体" w:hAnsi="Calibri" w:cstheme="minorHAnsi"/>
                    <w:kern w:val="0"/>
                    <w:szCs w:val="21"/>
                  </w:rPr>
                </w:rPrChange>
              </w:rPr>
              <w:t>Identify if further action required</w:t>
            </w:r>
          </w:p>
        </w:tc>
        <w:tc>
          <w:tcPr>
            <w:tcW w:w="1843" w:type="dxa"/>
            <w:shd w:val="clear" w:color="auto" w:fill="auto"/>
            <w:vAlign w:val="center"/>
            <w:hideMark/>
          </w:tcPr>
          <w:p w14:paraId="1149A8BE" w14:textId="77777777" w:rsidR="00E33BD5" w:rsidRPr="00B0205A" w:rsidRDefault="00E33BD5" w:rsidP="001910E4">
            <w:pPr>
              <w:widowControl/>
              <w:jc w:val="left"/>
              <w:rPr>
                <w:rFonts w:ascii="Times New Roman" w:eastAsia="宋体" w:hAnsi="Times New Roman" w:cs="Times New Roman"/>
                <w:kern w:val="0"/>
                <w:szCs w:val="21"/>
                <w:rPrChange w:id="403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31" w:author="raye" w:date="2018-08-10T12:30:00Z">
                  <w:rPr>
                    <w:rFonts w:ascii="Calibri" w:eastAsia="宋体" w:hAnsi="Calibri" w:cstheme="minorHAnsi"/>
                    <w:kern w:val="0"/>
                    <w:szCs w:val="21"/>
                  </w:rPr>
                </w:rPrChange>
              </w:rPr>
              <w:t>Under BSA Officer review</w:t>
            </w:r>
          </w:p>
        </w:tc>
        <w:tc>
          <w:tcPr>
            <w:tcW w:w="1701" w:type="dxa"/>
            <w:shd w:val="clear" w:color="auto" w:fill="auto"/>
            <w:vAlign w:val="center"/>
            <w:hideMark/>
          </w:tcPr>
          <w:p w14:paraId="51DB2E48" w14:textId="77777777" w:rsidR="00E33BD5" w:rsidRPr="00B0205A" w:rsidRDefault="00E33BD5" w:rsidP="001910E4">
            <w:pPr>
              <w:widowControl/>
              <w:jc w:val="left"/>
              <w:rPr>
                <w:rFonts w:ascii="Times New Roman" w:eastAsia="宋体" w:hAnsi="Times New Roman" w:cs="Times New Roman"/>
                <w:kern w:val="0"/>
                <w:szCs w:val="21"/>
                <w:rPrChange w:id="403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33" w:author="raye" w:date="2018-08-10T12:30:00Z">
                  <w:rPr>
                    <w:rFonts w:ascii="Calibri" w:eastAsia="宋体" w:hAnsi="Calibri" w:cstheme="minorHAnsi"/>
                    <w:kern w:val="0"/>
                    <w:szCs w:val="21"/>
                  </w:rPr>
                </w:rPrChange>
              </w:rPr>
              <w:t>Sign-off with approval</w:t>
            </w:r>
          </w:p>
        </w:tc>
        <w:tc>
          <w:tcPr>
            <w:tcW w:w="1701" w:type="dxa"/>
            <w:shd w:val="clear" w:color="auto" w:fill="auto"/>
            <w:vAlign w:val="center"/>
            <w:hideMark/>
          </w:tcPr>
          <w:p w14:paraId="608B4EE7" w14:textId="77777777" w:rsidR="00E33BD5" w:rsidRPr="00B0205A" w:rsidRDefault="00E33BD5" w:rsidP="001910E4">
            <w:pPr>
              <w:widowControl/>
              <w:jc w:val="left"/>
              <w:rPr>
                <w:rFonts w:ascii="Times New Roman" w:eastAsia="宋体" w:hAnsi="Times New Roman" w:cs="Times New Roman"/>
                <w:kern w:val="0"/>
                <w:szCs w:val="21"/>
                <w:rPrChange w:id="403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35" w:author="raye" w:date="2018-08-10T12:30:00Z">
                  <w:rPr>
                    <w:rFonts w:ascii="Calibri" w:eastAsia="宋体" w:hAnsi="Calibri" w:cstheme="minorHAnsi"/>
                    <w:kern w:val="0"/>
                    <w:szCs w:val="21"/>
                  </w:rPr>
                </w:rPrChange>
              </w:rPr>
              <w:t>Close Approval</w:t>
            </w:r>
          </w:p>
        </w:tc>
        <w:tc>
          <w:tcPr>
            <w:tcW w:w="1325" w:type="dxa"/>
            <w:shd w:val="clear" w:color="auto" w:fill="auto"/>
            <w:vAlign w:val="center"/>
            <w:hideMark/>
          </w:tcPr>
          <w:p w14:paraId="5B5EF073" w14:textId="77777777" w:rsidR="00E33BD5" w:rsidRPr="00B0205A" w:rsidRDefault="00E33BD5" w:rsidP="001910E4">
            <w:pPr>
              <w:widowControl/>
              <w:jc w:val="left"/>
              <w:rPr>
                <w:rFonts w:ascii="Times New Roman" w:eastAsia="宋体" w:hAnsi="Times New Roman" w:cs="Times New Roman"/>
                <w:kern w:val="0"/>
                <w:szCs w:val="21"/>
                <w:rPrChange w:id="403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37" w:author="raye" w:date="2018-08-10T12:30:00Z">
                  <w:rPr>
                    <w:rFonts w:ascii="Calibri" w:eastAsia="宋体" w:hAnsi="Calibri" w:cstheme="minorHAnsi"/>
                    <w:kern w:val="0"/>
                    <w:szCs w:val="21"/>
                  </w:rPr>
                </w:rPrChange>
              </w:rPr>
              <w:t>BSA Officer</w:t>
            </w:r>
          </w:p>
        </w:tc>
      </w:tr>
      <w:tr w:rsidR="00E33BD5" w:rsidRPr="00B0205A" w14:paraId="78BB77D3" w14:textId="77777777" w:rsidTr="001910E4">
        <w:trPr>
          <w:trHeight w:val="570"/>
        </w:trPr>
        <w:tc>
          <w:tcPr>
            <w:tcW w:w="602" w:type="dxa"/>
            <w:shd w:val="clear" w:color="auto" w:fill="auto"/>
            <w:vAlign w:val="center"/>
            <w:hideMark/>
          </w:tcPr>
          <w:p w14:paraId="5043D792" w14:textId="77777777" w:rsidR="00E33BD5" w:rsidRPr="00B0205A" w:rsidRDefault="00E33BD5" w:rsidP="001910E4">
            <w:pPr>
              <w:widowControl/>
              <w:jc w:val="center"/>
              <w:rPr>
                <w:rFonts w:ascii="Times New Roman" w:eastAsia="宋体" w:hAnsi="Times New Roman" w:cs="Times New Roman"/>
                <w:kern w:val="0"/>
                <w:szCs w:val="21"/>
                <w:rPrChange w:id="403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39" w:author="raye" w:date="2018-08-10T12:30:00Z">
                  <w:rPr>
                    <w:rFonts w:ascii="Calibri" w:eastAsia="宋体" w:hAnsi="Calibri" w:cstheme="minorHAnsi"/>
                    <w:kern w:val="0"/>
                    <w:szCs w:val="21"/>
                  </w:rPr>
                </w:rPrChange>
              </w:rPr>
              <w:t>15B</w:t>
            </w:r>
          </w:p>
        </w:tc>
        <w:tc>
          <w:tcPr>
            <w:tcW w:w="1661" w:type="dxa"/>
            <w:shd w:val="clear" w:color="auto" w:fill="auto"/>
            <w:vAlign w:val="center"/>
            <w:hideMark/>
          </w:tcPr>
          <w:p w14:paraId="55B1DE45" w14:textId="77777777" w:rsidR="00E33BD5" w:rsidRPr="00B0205A" w:rsidRDefault="00E33BD5" w:rsidP="001910E4">
            <w:pPr>
              <w:widowControl/>
              <w:jc w:val="left"/>
              <w:rPr>
                <w:rFonts w:ascii="Times New Roman" w:eastAsia="宋体" w:hAnsi="Times New Roman" w:cs="Times New Roman"/>
                <w:kern w:val="0"/>
                <w:szCs w:val="21"/>
                <w:rPrChange w:id="404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41" w:author="raye" w:date="2018-08-10T12:30:00Z">
                  <w:rPr>
                    <w:rFonts w:ascii="Calibri" w:eastAsia="宋体" w:hAnsi="Calibri" w:cstheme="minorHAnsi"/>
                    <w:kern w:val="0"/>
                    <w:szCs w:val="21"/>
                  </w:rPr>
                </w:rPrChange>
              </w:rPr>
              <w:t>Identify if further action required</w:t>
            </w:r>
          </w:p>
        </w:tc>
        <w:tc>
          <w:tcPr>
            <w:tcW w:w="1843" w:type="dxa"/>
            <w:shd w:val="clear" w:color="auto" w:fill="auto"/>
            <w:vAlign w:val="center"/>
            <w:hideMark/>
          </w:tcPr>
          <w:p w14:paraId="23A8DBED" w14:textId="77777777" w:rsidR="00E33BD5" w:rsidRPr="00B0205A" w:rsidRDefault="00E33BD5" w:rsidP="001910E4">
            <w:pPr>
              <w:widowControl/>
              <w:jc w:val="left"/>
              <w:rPr>
                <w:rFonts w:ascii="Times New Roman" w:eastAsia="宋体" w:hAnsi="Times New Roman" w:cs="Times New Roman"/>
                <w:kern w:val="0"/>
                <w:szCs w:val="21"/>
                <w:rPrChange w:id="404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43" w:author="raye" w:date="2018-08-10T12:30:00Z">
                  <w:rPr>
                    <w:rFonts w:ascii="Calibri" w:eastAsia="宋体" w:hAnsi="Calibri" w:cstheme="minorHAnsi"/>
                    <w:kern w:val="0"/>
                    <w:szCs w:val="21"/>
                  </w:rPr>
                </w:rPrChange>
              </w:rPr>
              <w:t>Under BSA Officer review</w:t>
            </w:r>
          </w:p>
        </w:tc>
        <w:tc>
          <w:tcPr>
            <w:tcW w:w="1701" w:type="dxa"/>
            <w:shd w:val="clear" w:color="auto" w:fill="auto"/>
            <w:vAlign w:val="center"/>
            <w:hideMark/>
          </w:tcPr>
          <w:p w14:paraId="2009EB4A" w14:textId="77777777" w:rsidR="00E33BD5" w:rsidRPr="00B0205A" w:rsidRDefault="00E33BD5" w:rsidP="001910E4">
            <w:pPr>
              <w:widowControl/>
              <w:jc w:val="left"/>
              <w:rPr>
                <w:rFonts w:ascii="Times New Roman" w:eastAsia="宋体" w:hAnsi="Times New Roman" w:cs="Times New Roman"/>
                <w:kern w:val="0"/>
                <w:szCs w:val="21"/>
                <w:rPrChange w:id="404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45" w:author="raye" w:date="2018-08-10T12:30:00Z">
                  <w:rPr>
                    <w:rFonts w:ascii="Calibri" w:eastAsia="宋体" w:hAnsi="Calibri" w:cstheme="minorHAnsi"/>
                    <w:kern w:val="0"/>
                    <w:szCs w:val="21"/>
                  </w:rPr>
                </w:rPrChange>
              </w:rPr>
              <w:t>Sign-off with reject</w:t>
            </w:r>
          </w:p>
        </w:tc>
        <w:tc>
          <w:tcPr>
            <w:tcW w:w="1701" w:type="dxa"/>
            <w:shd w:val="clear" w:color="auto" w:fill="auto"/>
            <w:vAlign w:val="center"/>
            <w:hideMark/>
          </w:tcPr>
          <w:p w14:paraId="379447B5" w14:textId="77777777" w:rsidR="00E33BD5" w:rsidRPr="00B0205A" w:rsidRDefault="00E33BD5" w:rsidP="001910E4">
            <w:pPr>
              <w:widowControl/>
              <w:jc w:val="left"/>
              <w:rPr>
                <w:rFonts w:ascii="Times New Roman" w:eastAsia="宋体" w:hAnsi="Times New Roman" w:cs="Times New Roman"/>
                <w:kern w:val="0"/>
                <w:szCs w:val="21"/>
                <w:rPrChange w:id="404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47" w:author="raye" w:date="2018-08-10T12:30:00Z">
                  <w:rPr>
                    <w:rFonts w:ascii="Calibri" w:eastAsia="宋体" w:hAnsi="Calibri" w:cstheme="minorHAnsi"/>
                    <w:kern w:val="0"/>
                    <w:szCs w:val="21"/>
                  </w:rPr>
                </w:rPrChange>
              </w:rPr>
              <w:t>Close Reject</w:t>
            </w:r>
          </w:p>
        </w:tc>
        <w:tc>
          <w:tcPr>
            <w:tcW w:w="1325" w:type="dxa"/>
            <w:shd w:val="clear" w:color="auto" w:fill="auto"/>
            <w:vAlign w:val="center"/>
            <w:hideMark/>
          </w:tcPr>
          <w:p w14:paraId="4E8FABB7" w14:textId="77777777" w:rsidR="00E33BD5" w:rsidRPr="00B0205A" w:rsidRDefault="00E33BD5" w:rsidP="001910E4">
            <w:pPr>
              <w:widowControl/>
              <w:jc w:val="left"/>
              <w:rPr>
                <w:rFonts w:ascii="Times New Roman" w:eastAsia="宋体" w:hAnsi="Times New Roman" w:cs="Times New Roman"/>
                <w:kern w:val="0"/>
                <w:szCs w:val="21"/>
                <w:rPrChange w:id="404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49" w:author="raye" w:date="2018-08-10T12:30:00Z">
                  <w:rPr>
                    <w:rFonts w:ascii="Calibri" w:eastAsia="宋体" w:hAnsi="Calibri" w:cstheme="minorHAnsi"/>
                    <w:kern w:val="0"/>
                    <w:szCs w:val="21"/>
                  </w:rPr>
                </w:rPrChange>
              </w:rPr>
              <w:t>BSA Officer</w:t>
            </w:r>
          </w:p>
        </w:tc>
      </w:tr>
      <w:tr w:rsidR="00E33BD5" w:rsidRPr="00B0205A" w14:paraId="151FA5CA" w14:textId="77777777" w:rsidTr="001910E4">
        <w:trPr>
          <w:trHeight w:val="285"/>
        </w:trPr>
        <w:tc>
          <w:tcPr>
            <w:tcW w:w="602" w:type="dxa"/>
            <w:shd w:val="clear" w:color="auto" w:fill="auto"/>
            <w:vAlign w:val="center"/>
            <w:hideMark/>
          </w:tcPr>
          <w:p w14:paraId="4AF0CC84" w14:textId="77777777" w:rsidR="00E33BD5" w:rsidRPr="00B0205A" w:rsidRDefault="00E33BD5" w:rsidP="001910E4">
            <w:pPr>
              <w:widowControl/>
              <w:jc w:val="center"/>
              <w:rPr>
                <w:rFonts w:ascii="Times New Roman" w:eastAsia="宋体" w:hAnsi="Times New Roman" w:cs="Times New Roman"/>
                <w:kern w:val="0"/>
                <w:szCs w:val="21"/>
                <w:rPrChange w:id="405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51" w:author="raye" w:date="2018-08-10T12:30:00Z">
                  <w:rPr>
                    <w:rFonts w:ascii="Calibri" w:eastAsia="宋体" w:hAnsi="Calibri" w:cstheme="minorHAnsi"/>
                    <w:kern w:val="0"/>
                    <w:szCs w:val="21"/>
                  </w:rPr>
                </w:rPrChange>
              </w:rPr>
              <w:t>15C</w:t>
            </w:r>
          </w:p>
        </w:tc>
        <w:tc>
          <w:tcPr>
            <w:tcW w:w="1661" w:type="dxa"/>
            <w:shd w:val="clear" w:color="auto" w:fill="auto"/>
            <w:vAlign w:val="center"/>
            <w:hideMark/>
          </w:tcPr>
          <w:p w14:paraId="12E2CF54" w14:textId="77777777" w:rsidR="00E33BD5" w:rsidRPr="00B0205A" w:rsidRDefault="00E33BD5" w:rsidP="001910E4">
            <w:pPr>
              <w:widowControl/>
              <w:jc w:val="left"/>
              <w:rPr>
                <w:rFonts w:ascii="Times New Roman" w:eastAsia="宋体" w:hAnsi="Times New Roman" w:cs="Times New Roman"/>
                <w:kern w:val="0"/>
                <w:szCs w:val="21"/>
                <w:rPrChange w:id="405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53" w:author="raye" w:date="2018-08-10T12:30:00Z">
                  <w:rPr>
                    <w:rFonts w:ascii="Calibri" w:eastAsia="宋体" w:hAnsi="Calibri" w:cstheme="minorHAnsi"/>
                    <w:kern w:val="0"/>
                    <w:szCs w:val="21"/>
                  </w:rPr>
                </w:rPrChange>
              </w:rPr>
              <w:t>Identify if need to escalate</w:t>
            </w:r>
          </w:p>
        </w:tc>
        <w:tc>
          <w:tcPr>
            <w:tcW w:w="1843" w:type="dxa"/>
            <w:shd w:val="clear" w:color="auto" w:fill="auto"/>
            <w:vAlign w:val="center"/>
            <w:hideMark/>
          </w:tcPr>
          <w:p w14:paraId="22388828" w14:textId="77777777" w:rsidR="00E33BD5" w:rsidRPr="00B0205A" w:rsidRDefault="00E33BD5" w:rsidP="001910E4">
            <w:pPr>
              <w:widowControl/>
              <w:jc w:val="left"/>
              <w:rPr>
                <w:rFonts w:ascii="Times New Roman" w:eastAsia="宋体" w:hAnsi="Times New Roman" w:cs="Times New Roman"/>
                <w:kern w:val="0"/>
                <w:szCs w:val="21"/>
                <w:rPrChange w:id="405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55" w:author="raye" w:date="2018-08-10T12:30:00Z">
                  <w:rPr>
                    <w:rFonts w:ascii="Calibri" w:eastAsia="宋体" w:hAnsi="Calibri" w:cstheme="minorHAnsi"/>
                    <w:kern w:val="0"/>
                    <w:szCs w:val="21"/>
                  </w:rPr>
                </w:rPrChange>
              </w:rPr>
              <w:t>Under BSA Officer review</w:t>
            </w:r>
          </w:p>
        </w:tc>
        <w:tc>
          <w:tcPr>
            <w:tcW w:w="1701" w:type="dxa"/>
            <w:shd w:val="clear" w:color="auto" w:fill="auto"/>
            <w:vAlign w:val="center"/>
            <w:hideMark/>
          </w:tcPr>
          <w:p w14:paraId="6DCC3AAC" w14:textId="77777777" w:rsidR="00E33BD5" w:rsidRPr="00B0205A" w:rsidRDefault="00E33BD5" w:rsidP="001910E4">
            <w:pPr>
              <w:widowControl/>
              <w:jc w:val="left"/>
              <w:rPr>
                <w:rFonts w:ascii="Times New Roman" w:eastAsia="宋体" w:hAnsi="Times New Roman" w:cs="Times New Roman"/>
                <w:kern w:val="0"/>
                <w:szCs w:val="21"/>
                <w:rPrChange w:id="405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57" w:author="raye" w:date="2018-08-10T12:30:00Z">
                  <w:rPr>
                    <w:rFonts w:ascii="Calibri" w:eastAsia="宋体" w:hAnsi="Calibri" w:cstheme="minorHAnsi"/>
                    <w:kern w:val="0"/>
                    <w:szCs w:val="21"/>
                  </w:rPr>
                </w:rPrChange>
              </w:rPr>
              <w:t>Identify if need to escalate</w:t>
            </w:r>
          </w:p>
        </w:tc>
        <w:tc>
          <w:tcPr>
            <w:tcW w:w="1701" w:type="dxa"/>
            <w:shd w:val="clear" w:color="auto" w:fill="auto"/>
            <w:vAlign w:val="center"/>
            <w:hideMark/>
          </w:tcPr>
          <w:p w14:paraId="4EF3D803" w14:textId="77777777" w:rsidR="00E33BD5" w:rsidRPr="00B0205A" w:rsidRDefault="00E33BD5" w:rsidP="001910E4">
            <w:pPr>
              <w:widowControl/>
              <w:jc w:val="left"/>
              <w:rPr>
                <w:rFonts w:ascii="Times New Roman" w:eastAsia="宋体" w:hAnsi="Times New Roman" w:cs="Times New Roman"/>
                <w:kern w:val="0"/>
                <w:szCs w:val="21"/>
                <w:rPrChange w:id="405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59" w:author="raye" w:date="2018-08-10T12:30:00Z">
                  <w:rPr>
                    <w:rFonts w:ascii="Calibri" w:eastAsia="宋体" w:hAnsi="Calibri" w:cstheme="minorHAnsi"/>
                    <w:kern w:val="0"/>
                    <w:szCs w:val="21"/>
                  </w:rPr>
                </w:rPrChange>
              </w:rPr>
              <w:t>Under BSA Officer review</w:t>
            </w:r>
          </w:p>
        </w:tc>
        <w:tc>
          <w:tcPr>
            <w:tcW w:w="1325" w:type="dxa"/>
            <w:shd w:val="clear" w:color="auto" w:fill="auto"/>
            <w:vAlign w:val="center"/>
            <w:hideMark/>
          </w:tcPr>
          <w:p w14:paraId="7BB2CAEB" w14:textId="77777777" w:rsidR="00E33BD5" w:rsidRPr="00B0205A" w:rsidRDefault="00E33BD5" w:rsidP="001910E4">
            <w:pPr>
              <w:widowControl/>
              <w:jc w:val="left"/>
              <w:rPr>
                <w:rFonts w:ascii="Times New Roman" w:eastAsia="宋体" w:hAnsi="Times New Roman" w:cs="Times New Roman"/>
                <w:kern w:val="0"/>
                <w:szCs w:val="21"/>
                <w:rPrChange w:id="406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61" w:author="raye" w:date="2018-08-10T12:30:00Z">
                  <w:rPr>
                    <w:rFonts w:ascii="Calibri" w:eastAsia="宋体" w:hAnsi="Calibri" w:cstheme="minorHAnsi"/>
                    <w:kern w:val="0"/>
                    <w:szCs w:val="21"/>
                  </w:rPr>
                </w:rPrChange>
              </w:rPr>
              <w:t>BSA Officer</w:t>
            </w:r>
          </w:p>
        </w:tc>
      </w:tr>
      <w:tr w:rsidR="00E33BD5" w:rsidRPr="00B0205A" w14:paraId="78D26CF9" w14:textId="77777777" w:rsidTr="001910E4">
        <w:trPr>
          <w:trHeight w:val="570"/>
        </w:trPr>
        <w:tc>
          <w:tcPr>
            <w:tcW w:w="602" w:type="dxa"/>
            <w:shd w:val="clear" w:color="auto" w:fill="auto"/>
            <w:vAlign w:val="center"/>
            <w:hideMark/>
          </w:tcPr>
          <w:p w14:paraId="7A27F924" w14:textId="77777777" w:rsidR="00E33BD5" w:rsidRPr="00B0205A" w:rsidRDefault="00E33BD5" w:rsidP="001910E4">
            <w:pPr>
              <w:widowControl/>
              <w:jc w:val="center"/>
              <w:rPr>
                <w:rFonts w:ascii="Times New Roman" w:eastAsia="宋体" w:hAnsi="Times New Roman" w:cs="Times New Roman"/>
                <w:kern w:val="0"/>
                <w:szCs w:val="21"/>
                <w:rPrChange w:id="406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63" w:author="raye" w:date="2018-08-10T12:30:00Z">
                  <w:rPr>
                    <w:rFonts w:ascii="Calibri" w:eastAsia="宋体" w:hAnsi="Calibri" w:cstheme="minorHAnsi"/>
                    <w:kern w:val="0"/>
                    <w:szCs w:val="21"/>
                  </w:rPr>
                </w:rPrChange>
              </w:rPr>
              <w:t>15D</w:t>
            </w:r>
          </w:p>
        </w:tc>
        <w:tc>
          <w:tcPr>
            <w:tcW w:w="1661" w:type="dxa"/>
            <w:shd w:val="clear" w:color="auto" w:fill="auto"/>
            <w:vAlign w:val="center"/>
            <w:hideMark/>
          </w:tcPr>
          <w:p w14:paraId="6A8DD435" w14:textId="77777777" w:rsidR="00E33BD5" w:rsidRPr="00B0205A" w:rsidRDefault="00E33BD5" w:rsidP="001910E4">
            <w:pPr>
              <w:widowControl/>
              <w:jc w:val="left"/>
              <w:rPr>
                <w:rFonts w:ascii="Times New Roman" w:eastAsia="宋体" w:hAnsi="Times New Roman" w:cs="Times New Roman"/>
                <w:kern w:val="0"/>
                <w:szCs w:val="21"/>
                <w:rPrChange w:id="406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65" w:author="raye" w:date="2018-08-10T12:30:00Z">
                  <w:rPr>
                    <w:rFonts w:ascii="Calibri" w:eastAsia="宋体" w:hAnsi="Calibri" w:cstheme="minorHAnsi"/>
                    <w:kern w:val="0"/>
                    <w:szCs w:val="21"/>
                  </w:rPr>
                </w:rPrChange>
              </w:rPr>
              <w:t>Identify if further action required</w:t>
            </w:r>
          </w:p>
        </w:tc>
        <w:tc>
          <w:tcPr>
            <w:tcW w:w="1843" w:type="dxa"/>
            <w:shd w:val="clear" w:color="auto" w:fill="auto"/>
            <w:vAlign w:val="center"/>
            <w:hideMark/>
          </w:tcPr>
          <w:p w14:paraId="5E12F874" w14:textId="77777777" w:rsidR="00E33BD5" w:rsidRPr="00B0205A" w:rsidRDefault="00E33BD5" w:rsidP="001910E4">
            <w:pPr>
              <w:widowControl/>
              <w:jc w:val="left"/>
              <w:rPr>
                <w:rFonts w:ascii="Times New Roman" w:eastAsia="宋体" w:hAnsi="Times New Roman" w:cs="Times New Roman"/>
                <w:kern w:val="0"/>
                <w:szCs w:val="21"/>
                <w:rPrChange w:id="406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67" w:author="raye" w:date="2018-08-10T12:30:00Z">
                  <w:rPr>
                    <w:rFonts w:ascii="Calibri" w:eastAsia="宋体" w:hAnsi="Calibri" w:cstheme="minorHAnsi"/>
                    <w:kern w:val="0"/>
                    <w:szCs w:val="21"/>
                  </w:rPr>
                </w:rPrChange>
              </w:rPr>
              <w:t>Under BSA Officer review</w:t>
            </w:r>
          </w:p>
        </w:tc>
        <w:tc>
          <w:tcPr>
            <w:tcW w:w="1701" w:type="dxa"/>
            <w:shd w:val="clear" w:color="auto" w:fill="auto"/>
            <w:vAlign w:val="center"/>
            <w:hideMark/>
          </w:tcPr>
          <w:p w14:paraId="18D25601" w14:textId="77777777" w:rsidR="00E33BD5" w:rsidRPr="00B0205A" w:rsidRDefault="00E33BD5" w:rsidP="001910E4">
            <w:pPr>
              <w:widowControl/>
              <w:jc w:val="left"/>
              <w:rPr>
                <w:rFonts w:ascii="Times New Roman" w:eastAsia="宋体" w:hAnsi="Times New Roman" w:cs="Times New Roman"/>
                <w:kern w:val="0"/>
                <w:szCs w:val="21"/>
                <w:rPrChange w:id="406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69" w:author="raye" w:date="2018-08-10T12:30:00Z">
                  <w:rPr>
                    <w:rFonts w:ascii="Calibri" w:eastAsia="宋体" w:hAnsi="Calibri" w:cstheme="minorHAnsi"/>
                    <w:kern w:val="0"/>
                    <w:szCs w:val="21"/>
                  </w:rPr>
                </w:rPrChange>
              </w:rPr>
              <w:t>Return to Compliance Supervisor assign</w:t>
            </w:r>
          </w:p>
        </w:tc>
        <w:tc>
          <w:tcPr>
            <w:tcW w:w="1701" w:type="dxa"/>
            <w:shd w:val="clear" w:color="auto" w:fill="auto"/>
            <w:vAlign w:val="center"/>
            <w:hideMark/>
          </w:tcPr>
          <w:p w14:paraId="583A325D" w14:textId="77777777" w:rsidR="00E33BD5" w:rsidRPr="00B0205A" w:rsidRDefault="00E33BD5" w:rsidP="001910E4">
            <w:pPr>
              <w:widowControl/>
              <w:jc w:val="left"/>
              <w:rPr>
                <w:rFonts w:ascii="Times New Roman" w:eastAsia="宋体" w:hAnsi="Times New Roman" w:cs="Times New Roman"/>
                <w:kern w:val="0"/>
                <w:szCs w:val="21"/>
                <w:rPrChange w:id="407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71" w:author="raye" w:date="2018-08-10T12:30:00Z">
                  <w:rPr>
                    <w:rFonts w:ascii="Calibri" w:eastAsia="宋体" w:hAnsi="Calibri" w:cstheme="minorHAnsi"/>
                    <w:kern w:val="0"/>
                    <w:szCs w:val="21"/>
                  </w:rPr>
                </w:rPrChange>
              </w:rPr>
              <w:t>Pending Compliance Supervisor assign</w:t>
            </w:r>
          </w:p>
        </w:tc>
        <w:tc>
          <w:tcPr>
            <w:tcW w:w="1325" w:type="dxa"/>
            <w:shd w:val="clear" w:color="auto" w:fill="auto"/>
            <w:vAlign w:val="center"/>
            <w:hideMark/>
          </w:tcPr>
          <w:p w14:paraId="4BAAF6FF" w14:textId="77777777" w:rsidR="00E33BD5" w:rsidRPr="00B0205A" w:rsidRDefault="00E33BD5" w:rsidP="001910E4">
            <w:pPr>
              <w:widowControl/>
              <w:jc w:val="left"/>
              <w:rPr>
                <w:rFonts w:ascii="Times New Roman" w:eastAsia="宋体" w:hAnsi="Times New Roman" w:cs="Times New Roman"/>
                <w:kern w:val="0"/>
                <w:szCs w:val="21"/>
                <w:rPrChange w:id="407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73" w:author="raye" w:date="2018-08-10T12:30:00Z">
                  <w:rPr>
                    <w:rFonts w:ascii="Calibri" w:eastAsia="宋体" w:hAnsi="Calibri" w:cstheme="minorHAnsi"/>
                    <w:kern w:val="0"/>
                    <w:szCs w:val="21"/>
                  </w:rPr>
                </w:rPrChange>
              </w:rPr>
              <w:t>BSA Officer</w:t>
            </w:r>
          </w:p>
        </w:tc>
      </w:tr>
      <w:tr w:rsidR="00E33BD5" w:rsidRPr="00B0205A" w14:paraId="2DDDE6C4" w14:textId="77777777" w:rsidTr="001910E4">
        <w:trPr>
          <w:trHeight w:val="570"/>
        </w:trPr>
        <w:tc>
          <w:tcPr>
            <w:tcW w:w="602" w:type="dxa"/>
            <w:shd w:val="clear" w:color="auto" w:fill="auto"/>
            <w:vAlign w:val="center"/>
            <w:hideMark/>
          </w:tcPr>
          <w:p w14:paraId="3BAB9294" w14:textId="77777777" w:rsidR="00E33BD5" w:rsidRPr="00B0205A" w:rsidRDefault="00E33BD5" w:rsidP="001910E4">
            <w:pPr>
              <w:widowControl/>
              <w:jc w:val="center"/>
              <w:rPr>
                <w:rFonts w:ascii="Times New Roman" w:eastAsia="宋体" w:hAnsi="Times New Roman" w:cs="Times New Roman"/>
                <w:kern w:val="0"/>
                <w:szCs w:val="21"/>
                <w:rPrChange w:id="407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75" w:author="raye" w:date="2018-08-10T12:30:00Z">
                  <w:rPr>
                    <w:rFonts w:ascii="Calibri" w:eastAsia="宋体" w:hAnsi="Calibri" w:cstheme="minorHAnsi"/>
                    <w:kern w:val="0"/>
                    <w:szCs w:val="21"/>
                  </w:rPr>
                </w:rPrChange>
              </w:rPr>
              <w:t>16C</w:t>
            </w:r>
          </w:p>
        </w:tc>
        <w:tc>
          <w:tcPr>
            <w:tcW w:w="1661" w:type="dxa"/>
            <w:shd w:val="clear" w:color="auto" w:fill="auto"/>
            <w:vAlign w:val="center"/>
            <w:hideMark/>
          </w:tcPr>
          <w:p w14:paraId="40231700" w14:textId="77777777" w:rsidR="00E33BD5" w:rsidRPr="00B0205A" w:rsidRDefault="00E33BD5" w:rsidP="001910E4">
            <w:pPr>
              <w:widowControl/>
              <w:jc w:val="left"/>
              <w:rPr>
                <w:rFonts w:ascii="Times New Roman" w:eastAsia="宋体" w:hAnsi="Times New Roman" w:cs="Times New Roman"/>
                <w:kern w:val="0"/>
                <w:szCs w:val="21"/>
                <w:rPrChange w:id="407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77" w:author="raye" w:date="2018-08-10T12:30:00Z">
                  <w:rPr>
                    <w:rFonts w:ascii="Calibri" w:eastAsia="宋体" w:hAnsi="Calibri" w:cstheme="minorHAnsi"/>
                    <w:kern w:val="0"/>
                    <w:szCs w:val="21"/>
                  </w:rPr>
                </w:rPrChange>
              </w:rPr>
              <w:t>Identify if need to escalate</w:t>
            </w:r>
          </w:p>
        </w:tc>
        <w:tc>
          <w:tcPr>
            <w:tcW w:w="1843" w:type="dxa"/>
            <w:shd w:val="clear" w:color="auto" w:fill="auto"/>
            <w:vAlign w:val="center"/>
            <w:hideMark/>
          </w:tcPr>
          <w:p w14:paraId="1D362FAC" w14:textId="77777777" w:rsidR="00E33BD5" w:rsidRPr="00B0205A" w:rsidRDefault="00E33BD5" w:rsidP="001910E4">
            <w:pPr>
              <w:widowControl/>
              <w:jc w:val="left"/>
              <w:rPr>
                <w:rFonts w:ascii="Times New Roman" w:eastAsia="宋体" w:hAnsi="Times New Roman" w:cs="Times New Roman"/>
                <w:kern w:val="0"/>
                <w:szCs w:val="21"/>
                <w:rPrChange w:id="407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79" w:author="raye" w:date="2018-08-10T12:30:00Z">
                  <w:rPr>
                    <w:rFonts w:ascii="Calibri" w:eastAsia="宋体" w:hAnsi="Calibri" w:cstheme="minorHAnsi"/>
                    <w:kern w:val="0"/>
                    <w:szCs w:val="21"/>
                  </w:rPr>
                </w:rPrChange>
              </w:rPr>
              <w:t>Under BSA Officer review</w:t>
            </w:r>
          </w:p>
        </w:tc>
        <w:tc>
          <w:tcPr>
            <w:tcW w:w="1701" w:type="dxa"/>
            <w:shd w:val="clear" w:color="auto" w:fill="auto"/>
            <w:vAlign w:val="center"/>
            <w:hideMark/>
          </w:tcPr>
          <w:p w14:paraId="42CF96B3" w14:textId="77777777" w:rsidR="00E33BD5" w:rsidRPr="00B0205A" w:rsidRDefault="00E33BD5" w:rsidP="001910E4">
            <w:pPr>
              <w:widowControl/>
              <w:jc w:val="left"/>
              <w:rPr>
                <w:rFonts w:ascii="Times New Roman" w:eastAsia="宋体" w:hAnsi="Times New Roman" w:cs="Times New Roman"/>
                <w:kern w:val="0"/>
                <w:szCs w:val="21"/>
                <w:rPrChange w:id="408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81" w:author="raye" w:date="2018-08-10T12:30:00Z">
                  <w:rPr>
                    <w:rFonts w:ascii="Calibri" w:eastAsia="宋体" w:hAnsi="Calibri" w:cstheme="minorHAnsi"/>
                    <w:kern w:val="0"/>
                    <w:szCs w:val="21"/>
                  </w:rPr>
                </w:rPrChange>
              </w:rPr>
              <w:t>Complete #5 and refer to LCD for review offline</w:t>
            </w:r>
          </w:p>
        </w:tc>
        <w:tc>
          <w:tcPr>
            <w:tcW w:w="1701" w:type="dxa"/>
            <w:shd w:val="clear" w:color="auto" w:fill="auto"/>
            <w:vAlign w:val="center"/>
            <w:hideMark/>
          </w:tcPr>
          <w:p w14:paraId="30D53A3A" w14:textId="77777777" w:rsidR="00E33BD5" w:rsidRPr="00B0205A" w:rsidRDefault="00E33BD5" w:rsidP="001910E4">
            <w:pPr>
              <w:widowControl/>
              <w:jc w:val="left"/>
              <w:rPr>
                <w:rFonts w:ascii="Times New Roman" w:eastAsia="宋体" w:hAnsi="Times New Roman" w:cs="Times New Roman"/>
                <w:kern w:val="0"/>
                <w:szCs w:val="21"/>
                <w:rPrChange w:id="408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83" w:author="raye" w:date="2018-08-10T12:30:00Z">
                  <w:rPr>
                    <w:rFonts w:ascii="Calibri" w:eastAsia="宋体" w:hAnsi="Calibri" w:cstheme="minorHAnsi"/>
                    <w:kern w:val="0"/>
                    <w:szCs w:val="21"/>
                  </w:rPr>
                </w:rPrChange>
              </w:rPr>
              <w:t>Pending LCD feedback</w:t>
            </w:r>
          </w:p>
        </w:tc>
        <w:tc>
          <w:tcPr>
            <w:tcW w:w="1325" w:type="dxa"/>
            <w:shd w:val="clear" w:color="auto" w:fill="auto"/>
            <w:vAlign w:val="center"/>
            <w:hideMark/>
          </w:tcPr>
          <w:p w14:paraId="7F279DCE" w14:textId="77777777" w:rsidR="00E33BD5" w:rsidRPr="00B0205A" w:rsidRDefault="00E33BD5" w:rsidP="001910E4">
            <w:pPr>
              <w:widowControl/>
              <w:jc w:val="left"/>
              <w:rPr>
                <w:rFonts w:ascii="Times New Roman" w:eastAsia="宋体" w:hAnsi="Times New Roman" w:cs="Times New Roman"/>
                <w:kern w:val="0"/>
                <w:szCs w:val="21"/>
                <w:rPrChange w:id="408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85" w:author="raye" w:date="2018-08-10T12:30:00Z">
                  <w:rPr>
                    <w:rFonts w:ascii="Calibri" w:eastAsia="宋体" w:hAnsi="Calibri" w:cstheme="minorHAnsi"/>
                    <w:kern w:val="0"/>
                    <w:szCs w:val="21"/>
                  </w:rPr>
                </w:rPrChange>
              </w:rPr>
              <w:t>BSA Officer</w:t>
            </w:r>
          </w:p>
        </w:tc>
      </w:tr>
      <w:tr w:rsidR="00E33BD5" w:rsidRPr="00B0205A" w14:paraId="30DE50D8" w14:textId="77777777" w:rsidTr="001910E4">
        <w:trPr>
          <w:trHeight w:val="285"/>
        </w:trPr>
        <w:tc>
          <w:tcPr>
            <w:tcW w:w="602" w:type="dxa"/>
            <w:shd w:val="clear" w:color="auto" w:fill="auto"/>
            <w:vAlign w:val="center"/>
            <w:hideMark/>
          </w:tcPr>
          <w:p w14:paraId="34EABBA7" w14:textId="77777777" w:rsidR="00E33BD5" w:rsidRPr="00B0205A" w:rsidRDefault="00E33BD5" w:rsidP="001910E4">
            <w:pPr>
              <w:widowControl/>
              <w:jc w:val="center"/>
              <w:rPr>
                <w:rFonts w:ascii="Times New Roman" w:eastAsia="宋体" w:hAnsi="Times New Roman" w:cs="Times New Roman"/>
                <w:kern w:val="0"/>
                <w:szCs w:val="21"/>
                <w:rPrChange w:id="408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87" w:author="raye" w:date="2018-08-10T12:30:00Z">
                  <w:rPr>
                    <w:rFonts w:ascii="Calibri" w:eastAsia="宋体" w:hAnsi="Calibri" w:cstheme="minorHAnsi"/>
                    <w:kern w:val="0"/>
                    <w:szCs w:val="21"/>
                  </w:rPr>
                </w:rPrChange>
              </w:rPr>
              <w:t>17C</w:t>
            </w:r>
          </w:p>
        </w:tc>
        <w:tc>
          <w:tcPr>
            <w:tcW w:w="1661" w:type="dxa"/>
            <w:shd w:val="clear" w:color="auto" w:fill="auto"/>
            <w:vAlign w:val="center"/>
            <w:hideMark/>
          </w:tcPr>
          <w:p w14:paraId="2C2DD654" w14:textId="77777777" w:rsidR="00E33BD5" w:rsidRPr="00B0205A" w:rsidRDefault="00E33BD5" w:rsidP="001910E4">
            <w:pPr>
              <w:widowControl/>
              <w:jc w:val="left"/>
              <w:rPr>
                <w:rFonts w:ascii="Times New Roman" w:eastAsia="宋体" w:hAnsi="Times New Roman" w:cs="Times New Roman"/>
                <w:kern w:val="0"/>
                <w:szCs w:val="21"/>
                <w:rPrChange w:id="408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89" w:author="raye" w:date="2018-08-10T12:30:00Z">
                  <w:rPr>
                    <w:rFonts w:ascii="Calibri" w:eastAsia="宋体" w:hAnsi="Calibri" w:cstheme="minorHAnsi"/>
                    <w:kern w:val="0"/>
                    <w:szCs w:val="21"/>
                  </w:rPr>
                </w:rPrChange>
              </w:rPr>
              <w:t>LCD open to review</w:t>
            </w:r>
          </w:p>
        </w:tc>
        <w:tc>
          <w:tcPr>
            <w:tcW w:w="1843" w:type="dxa"/>
            <w:shd w:val="clear" w:color="auto" w:fill="auto"/>
            <w:vAlign w:val="center"/>
            <w:hideMark/>
          </w:tcPr>
          <w:p w14:paraId="75841420" w14:textId="77777777" w:rsidR="00E33BD5" w:rsidRPr="00B0205A" w:rsidRDefault="00E33BD5" w:rsidP="001910E4">
            <w:pPr>
              <w:widowControl/>
              <w:jc w:val="left"/>
              <w:rPr>
                <w:rFonts w:ascii="Times New Roman" w:eastAsia="宋体" w:hAnsi="Times New Roman" w:cs="Times New Roman"/>
                <w:kern w:val="0"/>
                <w:szCs w:val="21"/>
                <w:rPrChange w:id="409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91" w:author="raye" w:date="2018-08-10T12:30:00Z">
                  <w:rPr>
                    <w:rFonts w:ascii="Calibri" w:eastAsia="宋体" w:hAnsi="Calibri" w:cstheme="minorHAnsi"/>
                    <w:kern w:val="0"/>
                    <w:szCs w:val="21"/>
                  </w:rPr>
                </w:rPrChange>
              </w:rPr>
              <w:t>Pending LCD feedback</w:t>
            </w:r>
          </w:p>
        </w:tc>
        <w:tc>
          <w:tcPr>
            <w:tcW w:w="1701" w:type="dxa"/>
            <w:shd w:val="clear" w:color="auto" w:fill="auto"/>
            <w:vAlign w:val="center"/>
            <w:hideMark/>
          </w:tcPr>
          <w:p w14:paraId="670517FE" w14:textId="77777777" w:rsidR="00E33BD5" w:rsidRPr="00B0205A" w:rsidRDefault="00E33BD5" w:rsidP="001910E4">
            <w:pPr>
              <w:widowControl/>
              <w:jc w:val="left"/>
              <w:rPr>
                <w:rFonts w:ascii="Times New Roman" w:eastAsia="宋体" w:hAnsi="Times New Roman" w:cs="Times New Roman"/>
                <w:kern w:val="0"/>
                <w:szCs w:val="21"/>
                <w:rPrChange w:id="409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93" w:author="raye" w:date="2018-08-10T12:30:00Z">
                  <w:rPr>
                    <w:rFonts w:ascii="Calibri" w:eastAsia="宋体" w:hAnsi="Calibri" w:cstheme="minorHAnsi"/>
                    <w:kern w:val="0"/>
                    <w:szCs w:val="21"/>
                  </w:rPr>
                </w:rPrChange>
              </w:rPr>
              <w:t>LCD open case to review</w:t>
            </w:r>
          </w:p>
        </w:tc>
        <w:tc>
          <w:tcPr>
            <w:tcW w:w="1701" w:type="dxa"/>
            <w:shd w:val="clear" w:color="auto" w:fill="auto"/>
            <w:vAlign w:val="center"/>
            <w:hideMark/>
          </w:tcPr>
          <w:p w14:paraId="49765B97" w14:textId="77777777" w:rsidR="00E33BD5" w:rsidRPr="00B0205A" w:rsidRDefault="00E33BD5" w:rsidP="001910E4">
            <w:pPr>
              <w:widowControl/>
              <w:jc w:val="left"/>
              <w:rPr>
                <w:rFonts w:ascii="Times New Roman" w:eastAsia="宋体" w:hAnsi="Times New Roman" w:cs="Times New Roman"/>
                <w:kern w:val="0"/>
                <w:szCs w:val="21"/>
                <w:rPrChange w:id="409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95" w:author="raye" w:date="2018-08-10T12:30:00Z">
                  <w:rPr>
                    <w:rFonts w:ascii="Calibri" w:eastAsia="宋体" w:hAnsi="Calibri" w:cstheme="minorHAnsi"/>
                    <w:kern w:val="0"/>
                    <w:szCs w:val="21"/>
                  </w:rPr>
                </w:rPrChange>
              </w:rPr>
              <w:t>Under LCD SAR process</w:t>
            </w:r>
          </w:p>
        </w:tc>
        <w:tc>
          <w:tcPr>
            <w:tcW w:w="1325" w:type="dxa"/>
            <w:shd w:val="clear" w:color="auto" w:fill="auto"/>
            <w:vAlign w:val="center"/>
            <w:hideMark/>
          </w:tcPr>
          <w:p w14:paraId="5CA49468" w14:textId="77777777" w:rsidR="00E33BD5" w:rsidRPr="00B0205A" w:rsidRDefault="00E33BD5" w:rsidP="001910E4">
            <w:pPr>
              <w:widowControl/>
              <w:jc w:val="left"/>
              <w:rPr>
                <w:rFonts w:ascii="Times New Roman" w:eastAsia="宋体" w:hAnsi="Times New Roman" w:cs="Times New Roman"/>
                <w:kern w:val="0"/>
                <w:szCs w:val="21"/>
                <w:rPrChange w:id="409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97" w:author="raye" w:date="2018-08-10T12:30:00Z">
                  <w:rPr>
                    <w:rFonts w:ascii="Calibri" w:eastAsia="宋体" w:hAnsi="Calibri" w:cstheme="minorHAnsi"/>
                    <w:kern w:val="0"/>
                    <w:szCs w:val="21"/>
                  </w:rPr>
                </w:rPrChange>
              </w:rPr>
              <w:t>LCD</w:t>
            </w:r>
          </w:p>
        </w:tc>
      </w:tr>
      <w:tr w:rsidR="00E33BD5" w:rsidRPr="00B0205A" w14:paraId="0E79EA76" w14:textId="77777777" w:rsidTr="001910E4">
        <w:trPr>
          <w:trHeight w:val="570"/>
        </w:trPr>
        <w:tc>
          <w:tcPr>
            <w:tcW w:w="602" w:type="dxa"/>
            <w:shd w:val="clear" w:color="auto" w:fill="auto"/>
            <w:vAlign w:val="center"/>
            <w:hideMark/>
          </w:tcPr>
          <w:p w14:paraId="5BD039FF" w14:textId="77777777" w:rsidR="00E33BD5" w:rsidRPr="00B0205A" w:rsidRDefault="00E33BD5" w:rsidP="001910E4">
            <w:pPr>
              <w:widowControl/>
              <w:jc w:val="center"/>
              <w:rPr>
                <w:rFonts w:ascii="Times New Roman" w:eastAsia="宋体" w:hAnsi="Times New Roman" w:cs="Times New Roman"/>
                <w:kern w:val="0"/>
                <w:szCs w:val="21"/>
                <w:rPrChange w:id="409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099" w:author="raye" w:date="2018-08-10T12:30:00Z">
                  <w:rPr>
                    <w:rFonts w:ascii="Calibri" w:eastAsia="宋体" w:hAnsi="Calibri" w:cstheme="minorHAnsi"/>
                    <w:kern w:val="0"/>
                    <w:szCs w:val="21"/>
                  </w:rPr>
                </w:rPrChange>
              </w:rPr>
              <w:t>18C</w:t>
            </w:r>
          </w:p>
        </w:tc>
        <w:tc>
          <w:tcPr>
            <w:tcW w:w="1661" w:type="dxa"/>
            <w:shd w:val="clear" w:color="auto" w:fill="auto"/>
            <w:vAlign w:val="center"/>
            <w:hideMark/>
          </w:tcPr>
          <w:p w14:paraId="5E4DC912" w14:textId="77777777" w:rsidR="00E33BD5" w:rsidRPr="00B0205A" w:rsidRDefault="00E33BD5" w:rsidP="001910E4">
            <w:pPr>
              <w:widowControl/>
              <w:jc w:val="left"/>
              <w:rPr>
                <w:rFonts w:ascii="Times New Roman" w:eastAsia="宋体" w:hAnsi="Times New Roman" w:cs="Times New Roman"/>
                <w:kern w:val="0"/>
                <w:szCs w:val="21"/>
                <w:rPrChange w:id="410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101" w:author="raye" w:date="2018-08-10T12:30:00Z">
                  <w:rPr>
                    <w:rFonts w:ascii="Calibri" w:eastAsia="宋体" w:hAnsi="Calibri" w:cstheme="minorHAnsi"/>
                    <w:kern w:val="0"/>
                    <w:szCs w:val="21"/>
                  </w:rPr>
                </w:rPrChange>
              </w:rPr>
              <w:t>Input SAR Log #</w:t>
            </w:r>
          </w:p>
        </w:tc>
        <w:tc>
          <w:tcPr>
            <w:tcW w:w="1843" w:type="dxa"/>
            <w:shd w:val="clear" w:color="auto" w:fill="auto"/>
            <w:vAlign w:val="center"/>
            <w:hideMark/>
          </w:tcPr>
          <w:p w14:paraId="6927A4C8" w14:textId="77777777" w:rsidR="00E33BD5" w:rsidRPr="00B0205A" w:rsidRDefault="00E33BD5" w:rsidP="001910E4">
            <w:pPr>
              <w:widowControl/>
              <w:jc w:val="left"/>
              <w:rPr>
                <w:rFonts w:ascii="Times New Roman" w:eastAsia="宋体" w:hAnsi="Times New Roman" w:cs="Times New Roman"/>
                <w:kern w:val="0"/>
                <w:szCs w:val="21"/>
                <w:rPrChange w:id="410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103" w:author="raye" w:date="2018-08-10T12:30:00Z">
                  <w:rPr>
                    <w:rFonts w:ascii="Calibri" w:eastAsia="宋体" w:hAnsi="Calibri" w:cstheme="minorHAnsi"/>
                    <w:kern w:val="0"/>
                    <w:szCs w:val="21"/>
                  </w:rPr>
                </w:rPrChange>
              </w:rPr>
              <w:t>Under LCD SAR process</w:t>
            </w:r>
          </w:p>
        </w:tc>
        <w:tc>
          <w:tcPr>
            <w:tcW w:w="1701" w:type="dxa"/>
            <w:shd w:val="clear" w:color="auto" w:fill="auto"/>
            <w:vAlign w:val="center"/>
            <w:hideMark/>
          </w:tcPr>
          <w:p w14:paraId="30E9866A" w14:textId="77777777" w:rsidR="00E33BD5" w:rsidRPr="00B0205A" w:rsidRDefault="00E33BD5" w:rsidP="001910E4">
            <w:pPr>
              <w:widowControl/>
              <w:jc w:val="left"/>
              <w:rPr>
                <w:rFonts w:ascii="Times New Roman" w:eastAsia="宋体" w:hAnsi="Times New Roman" w:cs="Times New Roman"/>
                <w:kern w:val="0"/>
                <w:szCs w:val="21"/>
                <w:rPrChange w:id="410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105" w:author="raye" w:date="2018-08-10T12:30:00Z">
                  <w:rPr>
                    <w:rFonts w:ascii="Calibri" w:eastAsia="宋体" w:hAnsi="Calibri" w:cstheme="minorHAnsi"/>
                    <w:kern w:val="0"/>
                    <w:szCs w:val="21"/>
                  </w:rPr>
                </w:rPrChange>
              </w:rPr>
              <w:t>LCD Input SAR Log #</w:t>
            </w:r>
          </w:p>
        </w:tc>
        <w:tc>
          <w:tcPr>
            <w:tcW w:w="1701" w:type="dxa"/>
            <w:shd w:val="clear" w:color="auto" w:fill="auto"/>
            <w:vAlign w:val="center"/>
            <w:hideMark/>
          </w:tcPr>
          <w:p w14:paraId="09D670B8" w14:textId="77777777" w:rsidR="00E33BD5" w:rsidRPr="00B0205A" w:rsidRDefault="00E33BD5" w:rsidP="001910E4">
            <w:pPr>
              <w:widowControl/>
              <w:jc w:val="left"/>
              <w:rPr>
                <w:rFonts w:ascii="Times New Roman" w:eastAsia="宋体" w:hAnsi="Times New Roman" w:cs="Times New Roman"/>
                <w:kern w:val="0"/>
                <w:szCs w:val="21"/>
                <w:rPrChange w:id="410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107" w:author="raye" w:date="2018-08-10T12:30:00Z">
                  <w:rPr>
                    <w:rFonts w:ascii="Calibri" w:eastAsia="宋体" w:hAnsi="Calibri" w:cstheme="minorHAnsi"/>
                    <w:kern w:val="0"/>
                    <w:szCs w:val="21"/>
                  </w:rPr>
                </w:rPrChange>
              </w:rPr>
              <w:t>Close with SAR control LOG#</w:t>
            </w:r>
          </w:p>
        </w:tc>
        <w:tc>
          <w:tcPr>
            <w:tcW w:w="1325" w:type="dxa"/>
            <w:shd w:val="clear" w:color="auto" w:fill="auto"/>
            <w:vAlign w:val="center"/>
            <w:hideMark/>
          </w:tcPr>
          <w:p w14:paraId="02AEFF04" w14:textId="77777777" w:rsidR="00E33BD5" w:rsidRPr="00B0205A" w:rsidRDefault="00E33BD5" w:rsidP="001910E4">
            <w:pPr>
              <w:widowControl/>
              <w:jc w:val="left"/>
              <w:rPr>
                <w:rFonts w:ascii="Times New Roman" w:eastAsia="宋体" w:hAnsi="Times New Roman" w:cs="Times New Roman"/>
                <w:kern w:val="0"/>
                <w:szCs w:val="21"/>
                <w:rPrChange w:id="410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109" w:author="raye" w:date="2018-08-10T12:30:00Z">
                  <w:rPr>
                    <w:rFonts w:ascii="Calibri" w:eastAsia="宋体" w:hAnsi="Calibri" w:cstheme="minorHAnsi"/>
                    <w:kern w:val="0"/>
                    <w:szCs w:val="21"/>
                  </w:rPr>
                </w:rPrChange>
              </w:rPr>
              <w:t>LCD</w:t>
            </w:r>
          </w:p>
        </w:tc>
      </w:tr>
      <w:tr w:rsidR="00E33BD5" w:rsidRPr="00B0205A" w14:paraId="35126265" w14:textId="77777777" w:rsidTr="001910E4">
        <w:trPr>
          <w:trHeight w:val="570"/>
        </w:trPr>
        <w:tc>
          <w:tcPr>
            <w:tcW w:w="602" w:type="dxa"/>
            <w:shd w:val="clear" w:color="auto" w:fill="auto"/>
            <w:vAlign w:val="center"/>
            <w:hideMark/>
          </w:tcPr>
          <w:p w14:paraId="76247893" w14:textId="77777777" w:rsidR="00E33BD5" w:rsidRPr="00B0205A" w:rsidRDefault="00E33BD5" w:rsidP="001910E4">
            <w:pPr>
              <w:widowControl/>
              <w:jc w:val="center"/>
              <w:rPr>
                <w:rFonts w:ascii="Times New Roman" w:eastAsia="宋体" w:hAnsi="Times New Roman" w:cs="Times New Roman"/>
                <w:kern w:val="0"/>
                <w:szCs w:val="21"/>
                <w:rPrChange w:id="411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111" w:author="raye" w:date="2018-08-10T12:30:00Z">
                  <w:rPr>
                    <w:rFonts w:ascii="Calibri" w:eastAsia="宋体" w:hAnsi="Calibri" w:cstheme="minorHAnsi"/>
                    <w:kern w:val="0"/>
                    <w:szCs w:val="21"/>
                  </w:rPr>
                </w:rPrChange>
              </w:rPr>
              <w:t>16D</w:t>
            </w:r>
          </w:p>
        </w:tc>
        <w:tc>
          <w:tcPr>
            <w:tcW w:w="1661" w:type="dxa"/>
            <w:shd w:val="clear" w:color="auto" w:fill="auto"/>
            <w:vAlign w:val="center"/>
            <w:hideMark/>
          </w:tcPr>
          <w:p w14:paraId="703289B9" w14:textId="77777777" w:rsidR="00E33BD5" w:rsidRPr="00B0205A" w:rsidRDefault="00E33BD5" w:rsidP="001910E4">
            <w:pPr>
              <w:widowControl/>
              <w:jc w:val="left"/>
              <w:rPr>
                <w:rFonts w:ascii="Times New Roman" w:eastAsia="宋体" w:hAnsi="Times New Roman" w:cs="Times New Roman"/>
                <w:kern w:val="0"/>
                <w:szCs w:val="21"/>
                <w:rPrChange w:id="411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113" w:author="raye" w:date="2018-08-10T12:30:00Z">
                  <w:rPr>
                    <w:rFonts w:ascii="Calibri" w:eastAsia="宋体" w:hAnsi="Calibri" w:cstheme="minorHAnsi"/>
                    <w:kern w:val="0"/>
                    <w:szCs w:val="21"/>
                  </w:rPr>
                </w:rPrChange>
              </w:rPr>
              <w:t xml:space="preserve">Compliance Supervisor </w:t>
            </w:r>
            <w:r w:rsidRPr="00B0205A">
              <w:rPr>
                <w:rFonts w:ascii="Times New Roman" w:eastAsia="宋体" w:hAnsi="Times New Roman" w:cs="Times New Roman"/>
                <w:kern w:val="0"/>
                <w:szCs w:val="21"/>
                <w:rPrChange w:id="4114" w:author="raye" w:date="2018-08-10T12:30:00Z">
                  <w:rPr>
                    <w:rFonts w:ascii="Calibri" w:eastAsia="宋体" w:hAnsi="Calibri" w:cstheme="minorHAnsi"/>
                    <w:kern w:val="0"/>
                    <w:szCs w:val="21"/>
                  </w:rPr>
                </w:rPrChange>
              </w:rPr>
              <w:lastRenderedPageBreak/>
              <w:t>assign case</w:t>
            </w:r>
          </w:p>
        </w:tc>
        <w:tc>
          <w:tcPr>
            <w:tcW w:w="1843" w:type="dxa"/>
            <w:shd w:val="clear" w:color="auto" w:fill="auto"/>
            <w:vAlign w:val="center"/>
            <w:hideMark/>
          </w:tcPr>
          <w:p w14:paraId="5DDA74D1" w14:textId="77777777" w:rsidR="00E33BD5" w:rsidRPr="00B0205A" w:rsidRDefault="00E33BD5" w:rsidP="001910E4">
            <w:pPr>
              <w:widowControl/>
              <w:jc w:val="left"/>
              <w:rPr>
                <w:rFonts w:ascii="Times New Roman" w:eastAsia="宋体" w:hAnsi="Times New Roman" w:cs="Times New Roman"/>
                <w:kern w:val="0"/>
                <w:szCs w:val="21"/>
                <w:rPrChange w:id="4115"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116" w:author="raye" w:date="2018-08-10T12:30:00Z">
                  <w:rPr>
                    <w:rFonts w:ascii="Calibri" w:eastAsia="宋体" w:hAnsi="Calibri" w:cstheme="minorHAnsi"/>
                    <w:kern w:val="0"/>
                    <w:szCs w:val="21"/>
                  </w:rPr>
                </w:rPrChange>
              </w:rPr>
              <w:lastRenderedPageBreak/>
              <w:t xml:space="preserve">Pending Compliance </w:t>
            </w:r>
            <w:r w:rsidRPr="00B0205A">
              <w:rPr>
                <w:rFonts w:ascii="Times New Roman" w:eastAsia="宋体" w:hAnsi="Times New Roman" w:cs="Times New Roman"/>
                <w:kern w:val="0"/>
                <w:szCs w:val="21"/>
                <w:rPrChange w:id="4117" w:author="raye" w:date="2018-08-10T12:30:00Z">
                  <w:rPr>
                    <w:rFonts w:ascii="Calibri" w:eastAsia="宋体" w:hAnsi="Calibri" w:cstheme="minorHAnsi"/>
                    <w:kern w:val="0"/>
                    <w:szCs w:val="21"/>
                  </w:rPr>
                </w:rPrChange>
              </w:rPr>
              <w:lastRenderedPageBreak/>
              <w:t>Supervisor assign</w:t>
            </w:r>
          </w:p>
        </w:tc>
        <w:tc>
          <w:tcPr>
            <w:tcW w:w="1701" w:type="dxa"/>
            <w:shd w:val="clear" w:color="auto" w:fill="auto"/>
            <w:vAlign w:val="center"/>
            <w:hideMark/>
          </w:tcPr>
          <w:p w14:paraId="20C06472" w14:textId="77777777" w:rsidR="00E33BD5" w:rsidRPr="00B0205A" w:rsidRDefault="00E33BD5" w:rsidP="001910E4">
            <w:pPr>
              <w:widowControl/>
              <w:jc w:val="left"/>
              <w:rPr>
                <w:rFonts w:ascii="Times New Roman" w:eastAsia="宋体" w:hAnsi="Times New Roman" w:cs="Times New Roman"/>
                <w:kern w:val="0"/>
                <w:szCs w:val="21"/>
                <w:rPrChange w:id="411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119" w:author="raye" w:date="2018-08-10T12:30:00Z">
                  <w:rPr>
                    <w:rFonts w:ascii="Calibri" w:eastAsia="宋体" w:hAnsi="Calibri" w:cstheme="minorHAnsi"/>
                    <w:kern w:val="0"/>
                    <w:szCs w:val="21"/>
                  </w:rPr>
                </w:rPrChange>
              </w:rPr>
              <w:lastRenderedPageBreak/>
              <w:t xml:space="preserve">Compliance Supervisor </w:t>
            </w:r>
            <w:r w:rsidRPr="00B0205A">
              <w:rPr>
                <w:rFonts w:ascii="Times New Roman" w:eastAsia="宋体" w:hAnsi="Times New Roman" w:cs="Times New Roman"/>
                <w:kern w:val="0"/>
                <w:szCs w:val="21"/>
                <w:rPrChange w:id="4120" w:author="raye" w:date="2018-08-10T12:30:00Z">
                  <w:rPr>
                    <w:rFonts w:ascii="Calibri" w:eastAsia="宋体" w:hAnsi="Calibri" w:cstheme="minorHAnsi"/>
                    <w:kern w:val="0"/>
                    <w:szCs w:val="21"/>
                  </w:rPr>
                </w:rPrChange>
              </w:rPr>
              <w:lastRenderedPageBreak/>
              <w:t>assign case</w:t>
            </w:r>
          </w:p>
        </w:tc>
        <w:tc>
          <w:tcPr>
            <w:tcW w:w="1701" w:type="dxa"/>
            <w:shd w:val="clear" w:color="auto" w:fill="auto"/>
            <w:vAlign w:val="center"/>
            <w:hideMark/>
          </w:tcPr>
          <w:p w14:paraId="0FDA402F" w14:textId="77777777" w:rsidR="00E33BD5" w:rsidRPr="00B0205A" w:rsidRDefault="00E33BD5" w:rsidP="001910E4">
            <w:pPr>
              <w:widowControl/>
              <w:jc w:val="left"/>
              <w:rPr>
                <w:rFonts w:ascii="Times New Roman" w:eastAsia="宋体" w:hAnsi="Times New Roman" w:cs="Times New Roman"/>
                <w:kern w:val="0"/>
                <w:szCs w:val="21"/>
                <w:rPrChange w:id="4121"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122" w:author="raye" w:date="2018-08-10T12:30:00Z">
                  <w:rPr>
                    <w:rFonts w:ascii="Calibri" w:eastAsia="宋体" w:hAnsi="Calibri" w:cstheme="minorHAnsi"/>
                    <w:kern w:val="0"/>
                    <w:szCs w:val="21"/>
                  </w:rPr>
                </w:rPrChange>
              </w:rPr>
              <w:lastRenderedPageBreak/>
              <w:t xml:space="preserve">Pending Compliance </w:t>
            </w:r>
            <w:r w:rsidRPr="00B0205A">
              <w:rPr>
                <w:rFonts w:ascii="Times New Roman" w:eastAsia="宋体" w:hAnsi="Times New Roman" w:cs="Times New Roman"/>
                <w:kern w:val="0"/>
                <w:szCs w:val="21"/>
                <w:rPrChange w:id="4123" w:author="raye" w:date="2018-08-10T12:30:00Z">
                  <w:rPr>
                    <w:rFonts w:ascii="Calibri" w:eastAsia="宋体" w:hAnsi="Calibri" w:cstheme="minorHAnsi"/>
                    <w:kern w:val="0"/>
                    <w:szCs w:val="21"/>
                  </w:rPr>
                </w:rPrChange>
              </w:rPr>
              <w:lastRenderedPageBreak/>
              <w:t>Analyst review</w:t>
            </w:r>
          </w:p>
        </w:tc>
        <w:tc>
          <w:tcPr>
            <w:tcW w:w="1325" w:type="dxa"/>
            <w:shd w:val="clear" w:color="auto" w:fill="auto"/>
            <w:vAlign w:val="center"/>
            <w:hideMark/>
          </w:tcPr>
          <w:p w14:paraId="42DD0B96" w14:textId="77777777" w:rsidR="00E33BD5" w:rsidRPr="00B0205A" w:rsidRDefault="00E33BD5" w:rsidP="001910E4">
            <w:pPr>
              <w:widowControl/>
              <w:jc w:val="left"/>
              <w:rPr>
                <w:rFonts w:ascii="Times New Roman" w:eastAsia="宋体" w:hAnsi="Times New Roman" w:cs="Times New Roman"/>
                <w:kern w:val="0"/>
                <w:szCs w:val="21"/>
                <w:rPrChange w:id="412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125" w:author="raye" w:date="2018-08-10T12:30:00Z">
                  <w:rPr>
                    <w:rFonts w:ascii="Calibri" w:eastAsia="宋体" w:hAnsi="Calibri" w:cstheme="minorHAnsi"/>
                    <w:kern w:val="0"/>
                    <w:szCs w:val="21"/>
                  </w:rPr>
                </w:rPrChange>
              </w:rPr>
              <w:lastRenderedPageBreak/>
              <w:t>Compliance Supervisor</w:t>
            </w:r>
          </w:p>
        </w:tc>
      </w:tr>
      <w:tr w:rsidR="00E33BD5" w:rsidRPr="00B0205A" w14:paraId="0489BE05" w14:textId="77777777" w:rsidTr="001910E4">
        <w:trPr>
          <w:trHeight w:val="855"/>
        </w:trPr>
        <w:tc>
          <w:tcPr>
            <w:tcW w:w="602" w:type="dxa"/>
            <w:shd w:val="clear" w:color="auto" w:fill="auto"/>
            <w:vAlign w:val="center"/>
            <w:hideMark/>
          </w:tcPr>
          <w:p w14:paraId="1D557B8F" w14:textId="77777777" w:rsidR="00E33BD5" w:rsidRPr="00B0205A" w:rsidRDefault="00E33BD5" w:rsidP="001910E4">
            <w:pPr>
              <w:widowControl/>
              <w:jc w:val="center"/>
              <w:rPr>
                <w:rFonts w:ascii="Times New Roman" w:eastAsia="宋体" w:hAnsi="Times New Roman" w:cs="Times New Roman"/>
                <w:kern w:val="0"/>
                <w:szCs w:val="21"/>
                <w:rPrChange w:id="412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127" w:author="raye" w:date="2018-08-10T12:30:00Z">
                  <w:rPr>
                    <w:rFonts w:ascii="Calibri" w:eastAsia="宋体" w:hAnsi="Calibri" w:cstheme="minorHAnsi"/>
                    <w:kern w:val="0"/>
                    <w:szCs w:val="21"/>
                  </w:rPr>
                </w:rPrChange>
              </w:rPr>
              <w:lastRenderedPageBreak/>
              <w:t>17D</w:t>
            </w:r>
          </w:p>
        </w:tc>
        <w:tc>
          <w:tcPr>
            <w:tcW w:w="1661" w:type="dxa"/>
            <w:shd w:val="clear" w:color="auto" w:fill="auto"/>
            <w:vAlign w:val="center"/>
            <w:hideMark/>
          </w:tcPr>
          <w:p w14:paraId="7371DFA2" w14:textId="77777777" w:rsidR="00E33BD5" w:rsidRPr="00B0205A" w:rsidRDefault="00E33BD5" w:rsidP="001910E4">
            <w:pPr>
              <w:widowControl/>
              <w:jc w:val="left"/>
              <w:rPr>
                <w:rFonts w:ascii="Times New Roman" w:eastAsia="宋体" w:hAnsi="Times New Roman" w:cs="Times New Roman"/>
                <w:kern w:val="0"/>
                <w:szCs w:val="21"/>
                <w:rPrChange w:id="4128"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129" w:author="raye" w:date="2018-08-10T12:30:00Z">
                  <w:rPr>
                    <w:rFonts w:ascii="Calibri" w:eastAsia="宋体" w:hAnsi="Calibri" w:cstheme="minorHAnsi"/>
                    <w:kern w:val="0"/>
                    <w:szCs w:val="21"/>
                  </w:rPr>
                </w:rPrChange>
              </w:rPr>
              <w:t>Compliance Analyst open case for further action</w:t>
            </w:r>
          </w:p>
        </w:tc>
        <w:tc>
          <w:tcPr>
            <w:tcW w:w="1843" w:type="dxa"/>
            <w:shd w:val="clear" w:color="auto" w:fill="auto"/>
            <w:vAlign w:val="center"/>
            <w:hideMark/>
          </w:tcPr>
          <w:p w14:paraId="729D3D03" w14:textId="77777777" w:rsidR="00E33BD5" w:rsidRPr="00B0205A" w:rsidRDefault="00E33BD5" w:rsidP="001910E4">
            <w:pPr>
              <w:widowControl/>
              <w:jc w:val="left"/>
              <w:rPr>
                <w:rFonts w:ascii="Times New Roman" w:eastAsia="宋体" w:hAnsi="Times New Roman" w:cs="Times New Roman"/>
                <w:kern w:val="0"/>
                <w:szCs w:val="21"/>
                <w:rPrChange w:id="4130"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131" w:author="raye" w:date="2018-08-10T12:30:00Z">
                  <w:rPr>
                    <w:rFonts w:ascii="Calibri" w:eastAsia="宋体" w:hAnsi="Calibri" w:cstheme="minorHAnsi"/>
                    <w:kern w:val="0"/>
                    <w:szCs w:val="21"/>
                  </w:rPr>
                </w:rPrChange>
              </w:rPr>
              <w:t>Pending Compliance Analyst review</w:t>
            </w:r>
          </w:p>
        </w:tc>
        <w:tc>
          <w:tcPr>
            <w:tcW w:w="1701" w:type="dxa"/>
            <w:shd w:val="clear" w:color="auto" w:fill="auto"/>
            <w:vAlign w:val="center"/>
            <w:hideMark/>
          </w:tcPr>
          <w:p w14:paraId="153AA357" w14:textId="77777777" w:rsidR="00E33BD5" w:rsidRPr="00B0205A" w:rsidRDefault="00E33BD5" w:rsidP="001910E4">
            <w:pPr>
              <w:widowControl/>
              <w:jc w:val="left"/>
              <w:rPr>
                <w:rFonts w:ascii="Times New Roman" w:eastAsia="宋体" w:hAnsi="Times New Roman" w:cs="Times New Roman"/>
                <w:kern w:val="0"/>
                <w:szCs w:val="21"/>
                <w:rPrChange w:id="4132"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133" w:author="raye" w:date="2018-08-10T12:30:00Z">
                  <w:rPr>
                    <w:rFonts w:ascii="Calibri" w:eastAsia="宋体" w:hAnsi="Calibri" w:cstheme="minorHAnsi"/>
                    <w:kern w:val="0"/>
                    <w:szCs w:val="21"/>
                  </w:rPr>
                </w:rPrChange>
              </w:rPr>
              <w:t>Open case to review &amp; upload additional Info as evidence</w:t>
            </w:r>
          </w:p>
        </w:tc>
        <w:tc>
          <w:tcPr>
            <w:tcW w:w="1701" w:type="dxa"/>
            <w:shd w:val="clear" w:color="auto" w:fill="auto"/>
            <w:vAlign w:val="center"/>
            <w:hideMark/>
          </w:tcPr>
          <w:p w14:paraId="0598EED7" w14:textId="77777777" w:rsidR="00E33BD5" w:rsidRPr="00B0205A" w:rsidRDefault="00E33BD5" w:rsidP="001910E4">
            <w:pPr>
              <w:widowControl/>
              <w:jc w:val="left"/>
              <w:rPr>
                <w:rFonts w:ascii="Times New Roman" w:eastAsia="宋体" w:hAnsi="Times New Roman" w:cs="Times New Roman"/>
                <w:kern w:val="0"/>
                <w:szCs w:val="21"/>
                <w:rPrChange w:id="4134"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135" w:author="raye" w:date="2018-08-10T12:30:00Z">
                  <w:rPr>
                    <w:rFonts w:ascii="Calibri" w:eastAsia="宋体" w:hAnsi="Calibri" w:cstheme="minorHAnsi"/>
                    <w:kern w:val="0"/>
                    <w:szCs w:val="21"/>
                  </w:rPr>
                </w:rPrChange>
              </w:rPr>
              <w:t>Under Compliance Analyst review</w:t>
            </w:r>
          </w:p>
        </w:tc>
        <w:tc>
          <w:tcPr>
            <w:tcW w:w="1325" w:type="dxa"/>
            <w:shd w:val="clear" w:color="auto" w:fill="auto"/>
            <w:vAlign w:val="center"/>
            <w:hideMark/>
          </w:tcPr>
          <w:p w14:paraId="570F645A" w14:textId="77777777" w:rsidR="00E33BD5" w:rsidRPr="00B0205A" w:rsidRDefault="00E33BD5" w:rsidP="001910E4">
            <w:pPr>
              <w:widowControl/>
              <w:jc w:val="left"/>
              <w:rPr>
                <w:rFonts w:ascii="Times New Roman" w:eastAsia="宋体" w:hAnsi="Times New Roman" w:cs="Times New Roman"/>
                <w:kern w:val="0"/>
                <w:szCs w:val="21"/>
                <w:rPrChange w:id="4136" w:author="raye" w:date="2018-08-10T12:30:00Z">
                  <w:rPr>
                    <w:rFonts w:ascii="Calibri" w:eastAsia="宋体" w:hAnsi="Calibri" w:cstheme="minorHAnsi"/>
                    <w:kern w:val="0"/>
                    <w:szCs w:val="21"/>
                  </w:rPr>
                </w:rPrChange>
              </w:rPr>
            </w:pPr>
            <w:r w:rsidRPr="00B0205A">
              <w:rPr>
                <w:rFonts w:ascii="Times New Roman" w:eastAsia="宋体" w:hAnsi="Times New Roman" w:cs="Times New Roman"/>
                <w:kern w:val="0"/>
                <w:szCs w:val="21"/>
                <w:rPrChange w:id="4137" w:author="raye" w:date="2018-08-10T12:30:00Z">
                  <w:rPr>
                    <w:rFonts w:ascii="Calibri" w:eastAsia="宋体" w:hAnsi="Calibri" w:cstheme="minorHAnsi"/>
                    <w:kern w:val="0"/>
                    <w:szCs w:val="21"/>
                  </w:rPr>
                </w:rPrChange>
              </w:rPr>
              <w:t>Compliance Analyst</w:t>
            </w:r>
          </w:p>
        </w:tc>
      </w:tr>
    </w:tbl>
    <w:p w14:paraId="334B79D1" w14:textId="77777777" w:rsidR="00E33BD5" w:rsidRPr="00B0205A" w:rsidRDefault="00E33BD5">
      <w:pPr>
        <w:pStyle w:val="a0"/>
        <w:numPr>
          <w:ilvl w:val="0"/>
          <w:numId w:val="147"/>
        </w:numPr>
        <w:spacing w:afterLines="50" w:after="156"/>
        <w:ind w:firstLineChars="0"/>
        <w:rPr>
          <w:rStyle w:val="aff4"/>
          <w:rFonts w:ascii="Times New Roman" w:eastAsiaTheme="minorEastAsia" w:hAnsi="Times New Roman" w:cs="Times New Roman"/>
          <w:rPrChange w:id="4138" w:author="raye" w:date="2018-08-10T12:30:00Z">
            <w:rPr>
              <w:rFonts w:ascii="Calibri" w:hAnsi="Calibri" w:cstheme="minorHAnsi"/>
              <w:sz w:val="24"/>
            </w:rPr>
          </w:rPrChange>
        </w:rPr>
        <w:pPrChange w:id="4139" w:author="raye" w:date="2018-08-10T12:02:00Z">
          <w:pPr>
            <w:spacing w:afterLines="50" w:after="156"/>
            <w:ind w:firstLineChars="177" w:firstLine="425"/>
          </w:pPr>
        </w:pPrChange>
      </w:pPr>
      <w:r w:rsidRPr="00B0205A">
        <w:rPr>
          <w:rStyle w:val="aff4"/>
          <w:rFonts w:ascii="Times New Roman" w:eastAsiaTheme="minorEastAsia" w:hAnsi="Times New Roman" w:cs="Times New Roman"/>
          <w:rPrChange w:id="4140" w:author="raye" w:date="2018-08-10T12:30:00Z">
            <w:rPr>
              <w:rFonts w:ascii="Calibri" w:hAnsi="Calibri" w:cstheme="minorHAnsi"/>
              <w:sz w:val="24"/>
            </w:rPr>
          </w:rPrChange>
        </w:rPr>
        <w:t>There are two exception statuses during case handling</w:t>
      </w:r>
    </w:p>
    <w:p w14:paraId="718D2303" w14:textId="04C9D139" w:rsidR="00E33BD5" w:rsidRPr="00B0205A" w:rsidRDefault="0034553C">
      <w:pPr>
        <w:pStyle w:val="a0"/>
        <w:rPr>
          <w:rFonts w:ascii="Times New Roman" w:hAnsi="Times New Roman" w:cs="Times New Roman"/>
          <w:shd w:val="clear" w:color="auto" w:fill="FFFFFF"/>
          <w:rPrChange w:id="4141" w:author="raye" w:date="2018-08-10T12:30:00Z">
            <w:rPr>
              <w:rFonts w:ascii="Calibri" w:hAnsi="Calibri" w:cstheme="minorHAnsi"/>
              <w:sz w:val="24"/>
            </w:rPr>
          </w:rPrChange>
        </w:rPr>
        <w:pPrChange w:id="4142" w:author="raye" w:date="2018-08-10T12:02:00Z">
          <w:pPr>
            <w:pStyle w:val="a0"/>
            <w:numPr>
              <w:numId w:val="21"/>
            </w:numPr>
            <w:spacing w:afterLines="50" w:after="156"/>
            <w:ind w:left="720" w:firstLineChars="0" w:hanging="360"/>
            <w:jc w:val="left"/>
          </w:pPr>
        </w:pPrChange>
      </w:pPr>
      <w:ins w:id="4143" w:author="raye" w:date="2018-08-10T12:02:00Z">
        <w:r w:rsidRPr="00B0205A">
          <w:rPr>
            <w:rFonts w:ascii="Times New Roman" w:hAnsi="Times New Roman" w:cs="Times New Roman"/>
            <w:shd w:val="clear" w:color="auto" w:fill="FFFFFF"/>
            <w:rPrChange w:id="4144" w:author="raye" w:date="2018-08-10T12:30:00Z">
              <w:rPr>
                <w:shd w:val="clear" w:color="auto" w:fill="FFFFFF"/>
              </w:rPr>
            </w:rPrChange>
          </w:rPr>
          <w:t xml:space="preserve">1) </w:t>
        </w:r>
      </w:ins>
      <w:r w:rsidR="00E33BD5" w:rsidRPr="00B0205A">
        <w:rPr>
          <w:rFonts w:ascii="Times New Roman" w:hAnsi="Times New Roman" w:cs="Times New Roman"/>
          <w:shd w:val="clear" w:color="auto" w:fill="FFFFFF"/>
          <w:rPrChange w:id="4145" w:author="raye" w:date="2018-08-10T12:30:00Z">
            <w:rPr>
              <w:rFonts w:ascii="Calibri" w:hAnsi="Calibri" w:cstheme="minorHAnsi"/>
              <w:sz w:val="24"/>
            </w:rPr>
          </w:rPrChange>
        </w:rPr>
        <w:t>Case Delete – If case needs to be deleted, current action handler should refer to the Operations Analyst (default original Operations Analyst) to delete directly, the Operations Analyst must add comments before delete. The case list should not be included this record. The record in DB will be marked as "deleted”. This will be tracked in the audit trail.</w:t>
      </w:r>
    </w:p>
    <w:p w14:paraId="4E850CFF" w14:textId="1B2BF795" w:rsidR="00E33BD5" w:rsidRPr="00B0205A" w:rsidRDefault="0034553C">
      <w:pPr>
        <w:pStyle w:val="a0"/>
        <w:rPr>
          <w:rFonts w:ascii="Times New Roman" w:hAnsi="Times New Roman" w:cs="Times New Roman"/>
          <w:shd w:val="clear" w:color="auto" w:fill="FFFFFF"/>
          <w:rPrChange w:id="4146" w:author="raye" w:date="2018-08-10T12:30:00Z">
            <w:rPr>
              <w:rFonts w:ascii="Calibri" w:hAnsi="Calibri" w:cstheme="minorHAnsi"/>
              <w:sz w:val="24"/>
            </w:rPr>
          </w:rPrChange>
        </w:rPr>
        <w:pPrChange w:id="4147" w:author="raye" w:date="2018-08-10T12:02:00Z">
          <w:pPr>
            <w:pStyle w:val="a0"/>
            <w:numPr>
              <w:numId w:val="21"/>
            </w:numPr>
            <w:spacing w:afterLines="50" w:after="156"/>
            <w:ind w:left="720" w:firstLineChars="0" w:hanging="360"/>
            <w:jc w:val="left"/>
          </w:pPr>
        </w:pPrChange>
      </w:pPr>
      <w:ins w:id="4148" w:author="raye" w:date="2018-08-10T12:02:00Z">
        <w:r w:rsidRPr="00B0205A">
          <w:rPr>
            <w:rFonts w:ascii="Times New Roman" w:hAnsi="Times New Roman" w:cs="Times New Roman"/>
            <w:shd w:val="clear" w:color="auto" w:fill="FFFFFF"/>
            <w:rPrChange w:id="4149" w:author="raye" w:date="2018-08-10T12:30:00Z">
              <w:rPr>
                <w:shd w:val="clear" w:color="auto" w:fill="FFFFFF"/>
              </w:rPr>
            </w:rPrChange>
          </w:rPr>
          <w:t xml:space="preserve">2) </w:t>
        </w:r>
      </w:ins>
      <w:r w:rsidR="00E33BD5" w:rsidRPr="00B0205A">
        <w:rPr>
          <w:rFonts w:ascii="Times New Roman" w:hAnsi="Times New Roman" w:cs="Times New Roman"/>
          <w:shd w:val="clear" w:color="auto" w:fill="FFFFFF"/>
          <w:rPrChange w:id="4150" w:author="raye" w:date="2018-08-10T12:30:00Z">
            <w:rPr>
              <w:rFonts w:ascii="Calibri" w:hAnsi="Calibri" w:cstheme="minorHAnsi"/>
              <w:sz w:val="24"/>
            </w:rPr>
          </w:rPrChange>
        </w:rPr>
        <w:t>Case cancel – If case need to be cancelled, the current action handler should refer to the Operations Analyst (default original Operations Analyst) to cancel directly, the Operations Analyst must add comments before cancel. The case list could be included this record with status is "Cancelled". The record in DB is marked as "cancelled”. This operation will be tracked in the audit trail.</w:t>
      </w:r>
    </w:p>
    <w:p w14:paraId="1D77D245" w14:textId="474EA2BF" w:rsidR="001A41A7" w:rsidRPr="00B0205A" w:rsidRDefault="001A41A7">
      <w:pPr>
        <w:pStyle w:val="32"/>
        <w:pPrChange w:id="4151" w:author="raye" w:date="2018-08-10T13:18:00Z">
          <w:pPr>
            <w:pStyle w:val="215"/>
          </w:pPr>
        </w:pPrChange>
      </w:pPr>
      <w:bookmarkStart w:id="4152" w:name="_Toc464052015"/>
      <w:bookmarkStart w:id="4153" w:name="_Toc402968007"/>
      <w:bookmarkStart w:id="4154" w:name="_Toc520839403"/>
      <w:r w:rsidRPr="00E403FE">
        <w:t xml:space="preserve">2.2. Business </w:t>
      </w:r>
      <w:r w:rsidRPr="00B0205A">
        <w:t>flowchart</w:t>
      </w:r>
      <w:bookmarkEnd w:id="4152"/>
      <w:bookmarkEnd w:id="4153"/>
      <w:bookmarkEnd w:id="4154"/>
    </w:p>
    <w:p w14:paraId="518A69B9" w14:textId="5446CA54" w:rsidR="001A41A7" w:rsidRPr="00D74D66" w:rsidRDefault="001A41A7" w:rsidP="001A41A7">
      <w:pPr>
        <w:ind w:firstLineChars="177" w:firstLine="426"/>
        <w:rPr>
          <w:rStyle w:val="aff4"/>
          <w:rFonts w:eastAsiaTheme="minorEastAsia"/>
          <w:rPrChange w:id="4155" w:author="raye" w:date="2018-08-10T13:18:00Z">
            <w:rPr>
              <w:rFonts w:ascii="Calibri" w:hAnsi="Calibri" w:cstheme="minorHAnsi"/>
              <w:sz w:val="24"/>
            </w:rPr>
          </w:rPrChange>
        </w:rPr>
      </w:pPr>
      <w:r w:rsidRPr="00D74D66">
        <w:rPr>
          <w:rStyle w:val="aff4"/>
          <w:rFonts w:eastAsiaTheme="minorEastAsia"/>
          <w:rPrChange w:id="4156" w:author="raye" w:date="2018-08-10T13:18:00Z">
            <w:rPr>
              <w:rFonts w:ascii="Calibri" w:hAnsi="Calibri" w:cstheme="minorHAnsi"/>
              <w:sz w:val="24"/>
            </w:rPr>
          </w:rPrChange>
        </w:rPr>
        <w:t xml:space="preserve">The Trade Finance business detail processing flow as next: </w:t>
      </w:r>
    </w:p>
    <w:p w14:paraId="74B35395" w14:textId="44ED948F" w:rsidR="00CB67CB" w:rsidRPr="00B0205A" w:rsidRDefault="00530233" w:rsidP="001A41A7">
      <w:pPr>
        <w:ind w:firstLineChars="177" w:firstLine="372"/>
        <w:rPr>
          <w:rFonts w:ascii="Times New Roman" w:hAnsi="Times New Roman" w:cs="Times New Roman"/>
          <w:sz w:val="24"/>
          <w:rPrChange w:id="4157" w:author="raye" w:date="2018-08-10T12:30:00Z">
            <w:rPr>
              <w:rFonts w:ascii="Calibri" w:hAnsi="Calibri" w:cstheme="minorHAnsi"/>
              <w:sz w:val="24"/>
            </w:rPr>
          </w:rPrChange>
        </w:rPr>
      </w:pPr>
      <w:r w:rsidRPr="00B0205A">
        <w:rPr>
          <w:rFonts w:ascii="Times New Roman" w:hAnsi="Times New Roman" w:cs="Times New Roman"/>
          <w:rPrChange w:id="4158" w:author="raye" w:date="2018-08-10T12:30:00Z">
            <w:rPr>
              <w:rFonts w:ascii="Times New Roman" w:hAnsi="Times New Roman" w:cs="Times New Roman"/>
            </w:rPr>
          </w:rPrChange>
        </w:rPr>
        <w:object w:dxaOrig="18075" w:dyaOrig="14520" w14:anchorId="394D40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33pt" o:ole="">
            <v:imagedata r:id="rId17" o:title=""/>
          </v:shape>
          <o:OLEObject Type="Embed" ProgID="Visio.Drawing.15" ShapeID="_x0000_i1025" DrawAspect="Content" ObjectID="_1595443864" r:id="rId18"/>
        </w:object>
      </w:r>
    </w:p>
    <w:p w14:paraId="4530181A" w14:textId="3ACCD0C8" w:rsidR="00CB67CB" w:rsidRPr="00B0205A" w:rsidRDefault="00CB67CB" w:rsidP="00BA2F11">
      <w:pPr>
        <w:ind w:firstLineChars="177" w:firstLine="425"/>
        <w:rPr>
          <w:rFonts w:ascii="Times New Roman" w:hAnsi="Times New Roman" w:cs="Times New Roman"/>
          <w:sz w:val="24"/>
          <w:rPrChange w:id="4159" w:author="raye" w:date="2018-08-10T12:30:00Z">
            <w:rPr>
              <w:rFonts w:ascii="Calibri" w:hAnsi="Calibri" w:cstheme="minorHAnsi"/>
              <w:sz w:val="24"/>
            </w:rPr>
          </w:rPrChange>
        </w:rPr>
      </w:pPr>
    </w:p>
    <w:p w14:paraId="4606B44D" w14:textId="77777777" w:rsidR="001A41A7" w:rsidRPr="00B0205A" w:rsidRDefault="001A41A7" w:rsidP="001A41A7">
      <w:pPr>
        <w:ind w:rightChars="-230" w:right="-483"/>
        <w:jc w:val="left"/>
        <w:rPr>
          <w:rFonts w:ascii="Times New Roman" w:hAnsi="Times New Roman" w:cs="Times New Roman"/>
          <w:rPrChange w:id="4160" w:author="raye" w:date="2018-08-10T12:30:00Z">
            <w:rPr>
              <w:rFonts w:ascii="Calibri" w:hAnsi="Calibri" w:cstheme="minorHAnsi"/>
            </w:rPr>
          </w:rPrChange>
        </w:rPr>
      </w:pPr>
      <w:r w:rsidRPr="00B0205A">
        <w:rPr>
          <w:rFonts w:ascii="Times New Roman" w:hAnsi="Times New Roman" w:cs="Times New Roman"/>
          <w:b/>
          <w:rPrChange w:id="4161" w:author="raye" w:date="2018-08-10T12:30:00Z">
            <w:rPr>
              <w:rFonts w:ascii="Calibri" w:hAnsi="Calibri" w:cstheme="minorHAnsi"/>
              <w:b/>
            </w:rPr>
          </w:rPrChange>
        </w:rPr>
        <w:t>Form Types</w:t>
      </w:r>
      <w:r w:rsidRPr="00B0205A">
        <w:rPr>
          <w:rFonts w:ascii="Times New Roman" w:hAnsi="Times New Roman" w:cs="Times New Roman"/>
          <w:rPrChange w:id="4162" w:author="raye" w:date="2018-08-10T12:30:00Z">
            <w:rPr>
              <w:rFonts w:ascii="Calibri" w:hAnsi="Calibri" w:cstheme="minorHAnsi"/>
            </w:rPr>
          </w:rPrChange>
        </w:rPr>
        <w:t>:</w:t>
      </w:r>
    </w:p>
    <w:p w14:paraId="0A3FBC80" w14:textId="77777777" w:rsidR="001A41A7" w:rsidRPr="00B0205A" w:rsidRDefault="001A41A7" w:rsidP="001A41A7">
      <w:pPr>
        <w:autoSpaceDE w:val="0"/>
        <w:autoSpaceDN w:val="0"/>
        <w:adjustRightInd w:val="0"/>
        <w:ind w:leftChars="253" w:left="531"/>
        <w:jc w:val="left"/>
        <w:rPr>
          <w:rStyle w:val="af6"/>
          <w:rFonts w:eastAsiaTheme="minorEastAsia" w:cs="Times New Roman"/>
          <w:rPrChange w:id="4163" w:author="raye" w:date="2018-08-10T12:30:00Z">
            <w:rPr>
              <w:rFonts w:ascii="Calibri" w:hAnsi="Calibri" w:cstheme="minorHAnsi"/>
              <w:kern w:val="0"/>
              <w:szCs w:val="24"/>
            </w:rPr>
          </w:rPrChange>
        </w:rPr>
      </w:pPr>
      <w:r w:rsidRPr="00B0205A">
        <w:rPr>
          <w:rStyle w:val="af6"/>
          <w:rFonts w:eastAsiaTheme="minorEastAsia" w:cs="Times New Roman"/>
          <w:rPrChange w:id="4164" w:author="raye" w:date="2018-08-10T12:30:00Z">
            <w:rPr>
              <w:rFonts w:ascii="Calibri" w:hAnsi="Calibri" w:cstheme="minorHAnsi"/>
              <w:kern w:val="0"/>
              <w:szCs w:val="24"/>
            </w:rPr>
          </w:rPrChange>
        </w:rPr>
        <w:t>#1: Transaction Risk Mitigation Check List</w:t>
      </w:r>
    </w:p>
    <w:p w14:paraId="4A2F3BC3" w14:textId="77777777" w:rsidR="001A41A7" w:rsidRPr="00B0205A" w:rsidRDefault="001A41A7" w:rsidP="001A41A7">
      <w:pPr>
        <w:autoSpaceDE w:val="0"/>
        <w:autoSpaceDN w:val="0"/>
        <w:adjustRightInd w:val="0"/>
        <w:ind w:leftChars="253" w:left="531"/>
        <w:jc w:val="left"/>
        <w:rPr>
          <w:rStyle w:val="af6"/>
          <w:rFonts w:eastAsiaTheme="minorEastAsia" w:cs="Times New Roman"/>
          <w:rPrChange w:id="4165" w:author="raye" w:date="2018-08-10T12:30:00Z">
            <w:rPr>
              <w:rFonts w:ascii="Calibri" w:hAnsi="Calibri" w:cstheme="minorHAnsi"/>
              <w:kern w:val="0"/>
              <w:szCs w:val="24"/>
            </w:rPr>
          </w:rPrChange>
        </w:rPr>
      </w:pPr>
      <w:r w:rsidRPr="00B0205A">
        <w:rPr>
          <w:rStyle w:val="af6"/>
          <w:rFonts w:eastAsiaTheme="minorEastAsia" w:cs="Times New Roman"/>
          <w:rPrChange w:id="4166" w:author="raye" w:date="2018-08-10T12:30:00Z">
            <w:rPr>
              <w:rFonts w:ascii="Calibri" w:hAnsi="Calibri" w:cstheme="minorHAnsi"/>
              <w:kern w:val="0"/>
              <w:szCs w:val="24"/>
            </w:rPr>
          </w:rPrChange>
        </w:rPr>
        <w:t>#2: Special Approval Form (Subject to change due to FircoSoft project)</w:t>
      </w:r>
    </w:p>
    <w:p w14:paraId="111489B3" w14:textId="77777777" w:rsidR="001A41A7" w:rsidRPr="00B0205A" w:rsidRDefault="001A41A7" w:rsidP="001A41A7">
      <w:pPr>
        <w:autoSpaceDE w:val="0"/>
        <w:autoSpaceDN w:val="0"/>
        <w:adjustRightInd w:val="0"/>
        <w:ind w:leftChars="253" w:left="531"/>
        <w:jc w:val="left"/>
        <w:rPr>
          <w:rStyle w:val="af6"/>
          <w:rFonts w:eastAsiaTheme="minorEastAsia" w:cs="Times New Roman"/>
          <w:rPrChange w:id="4167" w:author="raye" w:date="2018-08-10T12:30:00Z">
            <w:rPr>
              <w:rFonts w:ascii="Calibri" w:hAnsi="Calibri" w:cstheme="minorHAnsi"/>
              <w:kern w:val="0"/>
              <w:szCs w:val="24"/>
            </w:rPr>
          </w:rPrChange>
        </w:rPr>
      </w:pPr>
      <w:r w:rsidRPr="00B0205A">
        <w:rPr>
          <w:rStyle w:val="af6"/>
          <w:rFonts w:eastAsiaTheme="minorEastAsia" w:cs="Times New Roman"/>
          <w:rPrChange w:id="4168" w:author="raye" w:date="2018-08-10T12:30:00Z">
            <w:rPr>
              <w:rFonts w:ascii="Calibri" w:hAnsi="Calibri" w:cstheme="minorHAnsi"/>
              <w:kern w:val="0"/>
              <w:szCs w:val="24"/>
            </w:rPr>
          </w:rPrChange>
        </w:rPr>
        <w:t>#3: Compliance Section Supplementary Notes</w:t>
      </w:r>
    </w:p>
    <w:p w14:paraId="5BF3540B" w14:textId="77777777" w:rsidR="001A41A7" w:rsidRPr="00B0205A" w:rsidRDefault="001A41A7" w:rsidP="001A41A7">
      <w:pPr>
        <w:autoSpaceDE w:val="0"/>
        <w:autoSpaceDN w:val="0"/>
        <w:adjustRightInd w:val="0"/>
        <w:ind w:leftChars="253" w:left="531"/>
        <w:jc w:val="left"/>
        <w:rPr>
          <w:rStyle w:val="af6"/>
          <w:rFonts w:eastAsiaTheme="minorEastAsia" w:cs="Times New Roman"/>
          <w:rPrChange w:id="4169" w:author="raye" w:date="2018-08-10T12:30:00Z">
            <w:rPr>
              <w:rFonts w:ascii="Calibri" w:hAnsi="Calibri" w:cstheme="minorHAnsi"/>
              <w:kern w:val="0"/>
              <w:szCs w:val="24"/>
            </w:rPr>
          </w:rPrChange>
        </w:rPr>
      </w:pPr>
      <w:r w:rsidRPr="00B0205A">
        <w:rPr>
          <w:rStyle w:val="af6"/>
          <w:rFonts w:eastAsiaTheme="minorEastAsia" w:cs="Times New Roman"/>
          <w:rPrChange w:id="4170" w:author="raye" w:date="2018-08-10T12:30:00Z">
            <w:rPr>
              <w:rFonts w:ascii="Calibri" w:hAnsi="Calibri" w:cstheme="minorHAnsi"/>
              <w:kern w:val="0"/>
              <w:szCs w:val="24"/>
            </w:rPr>
          </w:rPrChange>
        </w:rPr>
        <w:t>#4: TSD Case Review Check List</w:t>
      </w:r>
    </w:p>
    <w:p w14:paraId="20EC16CB" w14:textId="77777777" w:rsidR="001A41A7" w:rsidRPr="00B0205A" w:rsidRDefault="001A41A7" w:rsidP="001A41A7">
      <w:pPr>
        <w:autoSpaceDE w:val="0"/>
        <w:autoSpaceDN w:val="0"/>
        <w:adjustRightInd w:val="0"/>
        <w:ind w:leftChars="253" w:left="531"/>
        <w:jc w:val="left"/>
        <w:rPr>
          <w:rStyle w:val="af6"/>
          <w:rFonts w:eastAsiaTheme="minorEastAsia" w:cs="Times New Roman"/>
          <w:rPrChange w:id="4171" w:author="raye" w:date="2018-08-10T12:30:00Z">
            <w:rPr>
              <w:rFonts w:ascii="Calibri" w:hAnsi="Calibri" w:cstheme="minorHAnsi"/>
              <w:kern w:val="0"/>
              <w:szCs w:val="24"/>
            </w:rPr>
          </w:rPrChange>
        </w:rPr>
      </w:pPr>
      <w:r w:rsidRPr="00B0205A">
        <w:rPr>
          <w:rStyle w:val="af6"/>
          <w:rFonts w:eastAsiaTheme="minorEastAsia" w:cs="Times New Roman"/>
          <w:rPrChange w:id="4172" w:author="raye" w:date="2018-08-10T12:30:00Z">
            <w:rPr>
              <w:rFonts w:ascii="Calibri" w:hAnsi="Calibri" w:cstheme="minorHAnsi"/>
              <w:kern w:val="0"/>
              <w:szCs w:val="24"/>
            </w:rPr>
          </w:rPrChange>
        </w:rPr>
        <w:t xml:space="preserve">#5: Referral Form of Unusual/Suspicious Activities </w:t>
      </w:r>
    </w:p>
    <w:p w14:paraId="1C3339B2" w14:textId="77777777" w:rsidR="001A41A7" w:rsidRPr="00B0205A" w:rsidRDefault="001A41A7" w:rsidP="001A41A7">
      <w:pPr>
        <w:autoSpaceDE w:val="0"/>
        <w:autoSpaceDN w:val="0"/>
        <w:adjustRightInd w:val="0"/>
        <w:ind w:leftChars="253" w:left="531"/>
        <w:jc w:val="left"/>
        <w:rPr>
          <w:rStyle w:val="af6"/>
          <w:rFonts w:eastAsiaTheme="minorEastAsia" w:cs="Times New Roman"/>
          <w:rPrChange w:id="4173" w:author="raye" w:date="2018-08-10T12:30:00Z">
            <w:rPr>
              <w:rFonts w:ascii="Calibri" w:hAnsi="Calibri" w:cstheme="minorHAnsi"/>
              <w:kern w:val="0"/>
              <w:szCs w:val="24"/>
            </w:rPr>
          </w:rPrChange>
        </w:rPr>
      </w:pPr>
      <w:r w:rsidRPr="00B0205A">
        <w:rPr>
          <w:rStyle w:val="af6"/>
          <w:rFonts w:eastAsiaTheme="minorEastAsia" w:cs="Times New Roman"/>
          <w:rPrChange w:id="4174" w:author="raye" w:date="2018-08-10T12:30:00Z">
            <w:rPr>
              <w:rFonts w:ascii="Calibri" w:hAnsi="Calibri" w:cstheme="minorHAnsi"/>
              <w:kern w:val="0"/>
              <w:szCs w:val="24"/>
            </w:rPr>
          </w:rPrChange>
        </w:rPr>
        <w:t>#6-9: EDD Forms by Business Activity (see Section 4.13 for more information)</w:t>
      </w:r>
    </w:p>
    <w:p w14:paraId="7439343B" w14:textId="77777777" w:rsidR="001A41A7" w:rsidRPr="00B0205A" w:rsidRDefault="001A41A7" w:rsidP="001A41A7">
      <w:pPr>
        <w:autoSpaceDE w:val="0"/>
        <w:autoSpaceDN w:val="0"/>
        <w:adjustRightInd w:val="0"/>
        <w:ind w:leftChars="253" w:left="531"/>
        <w:jc w:val="left"/>
        <w:rPr>
          <w:rStyle w:val="af6"/>
          <w:rFonts w:eastAsiaTheme="minorEastAsia" w:cs="Times New Roman"/>
          <w:rPrChange w:id="4175" w:author="raye" w:date="2018-08-10T12:30:00Z">
            <w:rPr>
              <w:rFonts w:ascii="Calibri" w:hAnsi="Calibri" w:cstheme="minorHAnsi"/>
              <w:kern w:val="0"/>
              <w:szCs w:val="24"/>
            </w:rPr>
          </w:rPrChange>
        </w:rPr>
      </w:pPr>
      <w:r w:rsidRPr="00B0205A">
        <w:rPr>
          <w:rStyle w:val="af6"/>
          <w:rFonts w:eastAsiaTheme="minorEastAsia" w:cs="Times New Roman"/>
          <w:rPrChange w:id="4176" w:author="raye" w:date="2018-08-10T12:30:00Z">
            <w:rPr>
              <w:rFonts w:ascii="Calibri" w:hAnsi="Calibri" w:cstheme="minorHAnsi"/>
              <w:kern w:val="0"/>
              <w:szCs w:val="24"/>
            </w:rPr>
          </w:rPrChange>
        </w:rPr>
        <w:t>#10: Case-by-case transaction worksheet</w:t>
      </w:r>
    </w:p>
    <w:p w14:paraId="5195C214" w14:textId="77777777" w:rsidR="001A41A7" w:rsidRPr="00B0205A" w:rsidRDefault="001A41A7" w:rsidP="001A41A7">
      <w:pPr>
        <w:spacing w:afterLines="50" w:after="156"/>
        <w:rPr>
          <w:rFonts w:ascii="Times New Roman" w:hAnsi="Times New Roman" w:cs="Times New Roman"/>
          <w:sz w:val="24"/>
          <w:rPrChange w:id="4177" w:author="raye" w:date="2018-08-10T12:30:00Z">
            <w:rPr>
              <w:rFonts w:ascii="Calibri" w:hAnsi="Calibri" w:cstheme="minorHAnsi"/>
              <w:sz w:val="24"/>
            </w:rPr>
          </w:rPrChange>
        </w:rPr>
      </w:pPr>
      <w:r w:rsidRPr="00B0205A">
        <w:rPr>
          <w:rFonts w:ascii="Times New Roman" w:hAnsi="Times New Roman" w:cs="Times New Roman"/>
          <w:sz w:val="24"/>
          <w:rPrChange w:id="4178" w:author="raye" w:date="2018-08-10T12:30:00Z">
            <w:rPr>
              <w:rFonts w:ascii="Calibri" w:hAnsi="Calibri" w:cstheme="minorHAnsi"/>
              <w:sz w:val="24"/>
            </w:rPr>
          </w:rPrChange>
        </w:rPr>
        <w:br/>
      </w:r>
    </w:p>
    <w:p w14:paraId="2EC65626" w14:textId="77777777" w:rsidR="001A41A7" w:rsidRPr="00B0205A" w:rsidRDefault="001A41A7" w:rsidP="00BA2F11">
      <w:pPr>
        <w:rPr>
          <w:rFonts w:ascii="Times New Roman" w:hAnsi="Times New Roman" w:cs="Times New Roman"/>
          <w:rPrChange w:id="4179" w:author="raye" w:date="2018-08-10T12:30:00Z">
            <w:rPr/>
          </w:rPrChange>
        </w:rPr>
      </w:pPr>
    </w:p>
    <w:p w14:paraId="3B830D1B" w14:textId="77777777" w:rsidR="001A41A7" w:rsidRPr="00B0205A" w:rsidRDefault="001A41A7">
      <w:pPr>
        <w:pStyle w:val="32"/>
        <w:pPrChange w:id="4180" w:author="raye" w:date="2018-08-10T13:18:00Z">
          <w:pPr>
            <w:pStyle w:val="215"/>
          </w:pPr>
        </w:pPrChange>
      </w:pPr>
      <w:bookmarkStart w:id="4181" w:name="_Toc402968008"/>
      <w:bookmarkStart w:id="4182" w:name="_Toc520839404"/>
      <w:r w:rsidRPr="00E403FE">
        <w:t>2.</w:t>
      </w:r>
      <w:r w:rsidRPr="00B0205A">
        <w:t>3.Business operation flow Description</w:t>
      </w:r>
      <w:bookmarkEnd w:id="4181"/>
      <w:bookmarkEnd w:id="4182"/>
    </w:p>
    <w:p w14:paraId="7972267C" w14:textId="77777777" w:rsidR="00E143FF" w:rsidRPr="00D74D66" w:rsidRDefault="00E143FF" w:rsidP="00022A05">
      <w:pPr>
        <w:pStyle w:val="a0"/>
        <w:numPr>
          <w:ilvl w:val="0"/>
          <w:numId w:val="24"/>
        </w:numPr>
        <w:spacing w:afterLines="50" w:after="156"/>
        <w:ind w:firstLineChars="0"/>
        <w:rPr>
          <w:rStyle w:val="aff4"/>
          <w:rFonts w:eastAsiaTheme="minorEastAsia"/>
          <w:rPrChange w:id="4183" w:author="raye" w:date="2018-08-10T13:18:00Z">
            <w:rPr>
              <w:rFonts w:ascii="Calibri" w:hAnsi="Calibri" w:cstheme="minorHAnsi"/>
              <w:sz w:val="24"/>
            </w:rPr>
          </w:rPrChange>
        </w:rPr>
      </w:pPr>
      <w:r w:rsidRPr="00D74D66">
        <w:rPr>
          <w:rStyle w:val="aff4"/>
          <w:rFonts w:eastAsiaTheme="minorEastAsia"/>
          <w:rPrChange w:id="4184" w:author="raye" w:date="2018-08-10T13:18:00Z">
            <w:rPr>
              <w:rFonts w:ascii="Calibri" w:hAnsi="Calibri" w:cstheme="minorHAnsi"/>
              <w:sz w:val="24"/>
            </w:rPr>
          </w:rPrChange>
        </w:rPr>
        <w:t>Process Description:</w:t>
      </w:r>
    </w:p>
    <w:p w14:paraId="010693E6" w14:textId="77777777" w:rsidR="003F32AD" w:rsidRPr="00B0205A" w:rsidRDefault="003F32AD" w:rsidP="00022A05">
      <w:pPr>
        <w:pStyle w:val="a0"/>
        <w:numPr>
          <w:ilvl w:val="0"/>
          <w:numId w:val="8"/>
        </w:numPr>
        <w:spacing w:afterLines="50" w:after="156"/>
        <w:ind w:left="709" w:firstLineChars="0"/>
        <w:rPr>
          <w:rStyle w:val="af6"/>
          <w:rFonts w:eastAsiaTheme="minorEastAsia" w:cs="Times New Roman"/>
          <w:rPrChange w:id="4185" w:author="raye" w:date="2018-08-10T12:30:00Z">
            <w:rPr>
              <w:rFonts w:ascii="Calibri" w:hAnsi="Calibri" w:cstheme="minorHAnsi"/>
              <w:sz w:val="24"/>
              <w:szCs w:val="24"/>
            </w:rPr>
          </w:rPrChange>
        </w:rPr>
      </w:pPr>
      <w:r w:rsidRPr="00B0205A">
        <w:rPr>
          <w:rStyle w:val="af6"/>
          <w:rFonts w:eastAsiaTheme="minorEastAsia" w:cs="Times New Roman"/>
          <w:rPrChange w:id="4186" w:author="raye" w:date="2018-08-10T12:30:00Z">
            <w:rPr>
              <w:rFonts w:ascii="Calibri" w:hAnsi="Calibri" w:cstheme="minorHAnsi"/>
              <w:sz w:val="24"/>
              <w:szCs w:val="24"/>
            </w:rPr>
          </w:rPrChange>
        </w:rPr>
        <w:t>Customer submits physical transaction documents to the TSD Operations unit for handling and review.</w:t>
      </w:r>
    </w:p>
    <w:p w14:paraId="746481D8" w14:textId="77777777" w:rsidR="003F32AD" w:rsidRPr="00B0205A" w:rsidRDefault="003F32AD" w:rsidP="00022A05">
      <w:pPr>
        <w:pStyle w:val="a0"/>
        <w:numPr>
          <w:ilvl w:val="0"/>
          <w:numId w:val="8"/>
        </w:numPr>
        <w:spacing w:afterLines="50" w:after="156"/>
        <w:ind w:left="709" w:firstLineChars="0"/>
        <w:rPr>
          <w:rStyle w:val="af6"/>
          <w:rFonts w:eastAsiaTheme="minorEastAsia" w:cs="Times New Roman"/>
          <w:rPrChange w:id="4187" w:author="raye" w:date="2018-08-10T12:30:00Z">
            <w:rPr>
              <w:rFonts w:ascii="Calibri" w:hAnsi="Calibri" w:cstheme="minorHAnsi"/>
              <w:sz w:val="24"/>
              <w:szCs w:val="24"/>
            </w:rPr>
          </w:rPrChange>
        </w:rPr>
      </w:pPr>
      <w:r w:rsidRPr="00B0205A">
        <w:rPr>
          <w:rStyle w:val="af6"/>
          <w:rFonts w:eastAsiaTheme="minorEastAsia" w:cs="Times New Roman"/>
          <w:rPrChange w:id="4188" w:author="raye" w:date="2018-08-10T12:30:00Z">
            <w:rPr>
              <w:rFonts w:ascii="Calibri" w:hAnsi="Calibri" w:cstheme="minorHAnsi"/>
              <w:sz w:val="24"/>
              <w:szCs w:val="24"/>
            </w:rPr>
          </w:rPrChange>
        </w:rPr>
        <w:lastRenderedPageBreak/>
        <w:t xml:space="preserve">TSD Operations Analyst will upload PDF files/scan directly to save as PDF files and creates a new transactional case in the system. </w:t>
      </w:r>
    </w:p>
    <w:p w14:paraId="38129E0B" w14:textId="159F51CB" w:rsidR="00E16268" w:rsidRPr="00B0205A" w:rsidRDefault="003F32AD" w:rsidP="00022A05">
      <w:pPr>
        <w:pStyle w:val="a0"/>
        <w:numPr>
          <w:ilvl w:val="0"/>
          <w:numId w:val="8"/>
        </w:numPr>
        <w:spacing w:afterLines="50" w:after="156"/>
        <w:ind w:firstLineChars="0"/>
        <w:rPr>
          <w:rStyle w:val="af6"/>
          <w:rFonts w:eastAsiaTheme="minorEastAsia" w:cs="Times New Roman"/>
          <w:rPrChange w:id="4189" w:author="raye" w:date="2018-08-10T12:30:00Z">
            <w:rPr>
              <w:rFonts w:ascii="Calibri" w:hAnsi="Calibri" w:cstheme="minorHAnsi"/>
              <w:sz w:val="24"/>
              <w:szCs w:val="24"/>
            </w:rPr>
          </w:rPrChange>
        </w:rPr>
      </w:pPr>
      <w:r w:rsidRPr="00B0205A">
        <w:rPr>
          <w:rStyle w:val="af6"/>
          <w:rFonts w:eastAsiaTheme="minorEastAsia" w:cs="Times New Roman"/>
          <w:rPrChange w:id="4190" w:author="raye" w:date="2018-08-10T12:30:00Z">
            <w:rPr>
              <w:rFonts w:ascii="Calibri" w:hAnsi="Calibri" w:cstheme="minorHAnsi"/>
              <w:sz w:val="24"/>
              <w:szCs w:val="24"/>
            </w:rPr>
          </w:rPrChange>
        </w:rPr>
        <w:t>After case created, the Operations Analyst will name the documents type and manually input data.</w:t>
      </w:r>
      <w:r w:rsidRPr="00B0205A">
        <w:rPr>
          <w:rStyle w:val="af6"/>
          <w:rFonts w:eastAsiaTheme="minorEastAsia" w:cs="Times New Roman"/>
          <w:rPrChange w:id="4191" w:author="raye" w:date="2018-08-10T12:30:00Z">
            <w:rPr/>
          </w:rPrChange>
        </w:rPr>
        <w:t xml:space="preserve"> </w:t>
      </w:r>
      <w:r w:rsidRPr="00B0205A">
        <w:rPr>
          <w:rStyle w:val="af6"/>
          <w:rFonts w:eastAsiaTheme="minorEastAsia" w:cs="Times New Roman"/>
          <w:rPrChange w:id="4192" w:author="raye" w:date="2018-08-10T12:30:00Z">
            <w:rPr>
              <w:rFonts w:ascii="Calibri" w:hAnsi="Calibri" w:cstheme="minorHAnsi"/>
              <w:sz w:val="24"/>
              <w:szCs w:val="24"/>
            </w:rPr>
          </w:rPrChange>
        </w:rPr>
        <w:t>System will be based on the document type and classified in the respective document type’s folder</w:t>
      </w:r>
    </w:p>
    <w:p w14:paraId="0929D051" w14:textId="3A30DE86" w:rsidR="003F32AD" w:rsidRPr="00B0205A" w:rsidRDefault="003F32AD" w:rsidP="00022A05">
      <w:pPr>
        <w:pStyle w:val="a0"/>
        <w:numPr>
          <w:ilvl w:val="0"/>
          <w:numId w:val="8"/>
        </w:numPr>
        <w:spacing w:afterLines="50" w:after="156"/>
        <w:ind w:firstLineChars="0"/>
        <w:rPr>
          <w:rStyle w:val="af6"/>
          <w:rFonts w:eastAsiaTheme="minorEastAsia" w:cs="Times New Roman"/>
          <w:rPrChange w:id="4193" w:author="raye" w:date="2018-08-10T12:30:00Z">
            <w:rPr>
              <w:rFonts w:ascii="Calibri" w:hAnsi="Calibri" w:cstheme="minorHAnsi"/>
              <w:sz w:val="24"/>
              <w:szCs w:val="24"/>
            </w:rPr>
          </w:rPrChange>
        </w:rPr>
      </w:pPr>
      <w:r w:rsidRPr="00B0205A">
        <w:rPr>
          <w:rStyle w:val="af6"/>
          <w:rFonts w:eastAsiaTheme="minorEastAsia" w:cs="Times New Roman"/>
          <w:rPrChange w:id="4194" w:author="raye" w:date="2018-08-10T12:30:00Z">
            <w:rPr>
              <w:rFonts w:ascii="Calibri" w:hAnsi="Calibri" w:cstheme="minorHAnsi"/>
              <w:sz w:val="24"/>
              <w:szCs w:val="24"/>
            </w:rPr>
          </w:rPrChange>
        </w:rPr>
        <w:t>If the Operations Analyst needs to add/remove/delete documents during process or after case completed (provided that it will not affect the evidence result), he/she can take the appropriate actions and the relevant documents will be saved into an appropriate subfolder under the followings scenarios:</w:t>
      </w:r>
    </w:p>
    <w:p w14:paraId="2429560B" w14:textId="77777777" w:rsidR="003F32AD" w:rsidRPr="00B0205A" w:rsidRDefault="003F32AD" w:rsidP="00022A05">
      <w:pPr>
        <w:pStyle w:val="a0"/>
        <w:numPr>
          <w:ilvl w:val="2"/>
          <w:numId w:val="8"/>
        </w:numPr>
        <w:spacing w:afterLines="50" w:after="156"/>
        <w:ind w:firstLineChars="0"/>
        <w:rPr>
          <w:rStyle w:val="af6"/>
          <w:rFonts w:eastAsiaTheme="minorEastAsia" w:cs="Times New Roman"/>
          <w:rPrChange w:id="4195" w:author="raye" w:date="2018-08-10T12:30:00Z">
            <w:rPr>
              <w:rFonts w:ascii="Calibri" w:hAnsi="Calibri" w:cstheme="minorHAnsi"/>
              <w:sz w:val="24"/>
              <w:szCs w:val="24"/>
            </w:rPr>
          </w:rPrChange>
        </w:rPr>
      </w:pPr>
      <w:r w:rsidRPr="00B0205A">
        <w:rPr>
          <w:rStyle w:val="af6"/>
          <w:rFonts w:eastAsiaTheme="minorEastAsia" w:cs="Times New Roman"/>
          <w:rPrChange w:id="4196" w:author="raye" w:date="2018-08-10T12:30:00Z">
            <w:rPr>
              <w:rFonts w:ascii="Calibri" w:hAnsi="Calibri" w:cstheme="minorHAnsi"/>
              <w:sz w:val="24"/>
              <w:szCs w:val="24"/>
            </w:rPr>
          </w:rPrChange>
        </w:rPr>
        <w:t>The uploaded documents can be added to the designated position in the case</w:t>
      </w:r>
    </w:p>
    <w:p w14:paraId="28C4D1D9" w14:textId="14C982C6" w:rsidR="003F32AD" w:rsidRPr="00B0205A" w:rsidRDefault="00E725E2" w:rsidP="00022A05">
      <w:pPr>
        <w:pStyle w:val="a0"/>
        <w:numPr>
          <w:ilvl w:val="2"/>
          <w:numId w:val="8"/>
        </w:numPr>
        <w:ind w:firstLineChars="0"/>
        <w:rPr>
          <w:rStyle w:val="af6"/>
          <w:rFonts w:eastAsiaTheme="minorEastAsia" w:cs="Times New Roman"/>
          <w:rPrChange w:id="4197" w:author="raye" w:date="2018-08-10T12:30:00Z">
            <w:rPr>
              <w:rFonts w:ascii="Calibri" w:hAnsi="Calibri" w:cstheme="minorHAnsi"/>
              <w:sz w:val="24"/>
              <w:szCs w:val="24"/>
            </w:rPr>
          </w:rPrChange>
        </w:rPr>
      </w:pPr>
      <w:r w:rsidRPr="00B0205A">
        <w:rPr>
          <w:rStyle w:val="af6"/>
          <w:rFonts w:eastAsiaTheme="minorEastAsia" w:cs="Times New Roman"/>
          <w:rPrChange w:id="4198" w:author="raye" w:date="2018-08-10T12:30:00Z">
            <w:rPr>
              <w:rFonts w:ascii="Calibri" w:hAnsi="Calibri" w:cstheme="minorHAnsi"/>
              <w:sz w:val="24"/>
              <w:szCs w:val="24"/>
            </w:rPr>
          </w:rPrChange>
        </w:rPr>
        <w:t>If deleted documents</w:t>
      </w:r>
      <w:r w:rsidR="003F32AD" w:rsidRPr="00B0205A">
        <w:rPr>
          <w:rStyle w:val="af6"/>
          <w:rFonts w:eastAsiaTheme="minorEastAsia" w:cs="Times New Roman"/>
          <w:rPrChange w:id="4199" w:author="raye" w:date="2018-08-10T12:30:00Z">
            <w:rPr>
              <w:rFonts w:ascii="Calibri" w:hAnsi="Calibri" w:cstheme="minorHAnsi"/>
              <w:sz w:val="24"/>
              <w:szCs w:val="24"/>
            </w:rPr>
          </w:rPrChange>
        </w:rPr>
        <w:t xml:space="preserve">, pop up confirmation for permanent delete or  move and save into subfolder. </w:t>
      </w:r>
    </w:p>
    <w:p w14:paraId="21B3387E" w14:textId="77777777" w:rsidR="003F32AD" w:rsidRPr="00B0205A" w:rsidRDefault="003F32AD" w:rsidP="00022A05">
      <w:pPr>
        <w:pStyle w:val="a0"/>
        <w:numPr>
          <w:ilvl w:val="2"/>
          <w:numId w:val="8"/>
        </w:numPr>
        <w:ind w:firstLineChars="0"/>
        <w:rPr>
          <w:rStyle w:val="af6"/>
          <w:rFonts w:eastAsiaTheme="minorEastAsia" w:cs="Times New Roman"/>
          <w:rPrChange w:id="4200" w:author="raye" w:date="2018-08-10T12:30:00Z">
            <w:rPr>
              <w:rFonts w:ascii="Calibri" w:hAnsi="Calibri" w:cstheme="minorHAnsi"/>
              <w:sz w:val="24"/>
              <w:szCs w:val="24"/>
            </w:rPr>
          </w:rPrChange>
        </w:rPr>
      </w:pPr>
      <w:r w:rsidRPr="00B0205A">
        <w:rPr>
          <w:rStyle w:val="af6"/>
          <w:rFonts w:eastAsiaTheme="minorEastAsia" w:cs="Times New Roman"/>
          <w:rPrChange w:id="4201" w:author="raye" w:date="2018-08-10T12:30:00Z">
            <w:rPr>
              <w:rFonts w:ascii="Calibri" w:hAnsi="Calibri" w:cstheme="minorHAnsi"/>
              <w:sz w:val="24"/>
              <w:szCs w:val="24"/>
            </w:rPr>
          </w:rPrChange>
        </w:rPr>
        <w:t>Remove existing documents , move and save to the subfolder.</w:t>
      </w:r>
    </w:p>
    <w:p w14:paraId="738AF843" w14:textId="77777777" w:rsidR="003F32AD" w:rsidRPr="00B0205A" w:rsidRDefault="003F32AD" w:rsidP="00022A05">
      <w:pPr>
        <w:pStyle w:val="a0"/>
        <w:numPr>
          <w:ilvl w:val="2"/>
          <w:numId w:val="8"/>
        </w:numPr>
        <w:ind w:firstLineChars="0"/>
        <w:rPr>
          <w:rStyle w:val="af6"/>
          <w:rFonts w:eastAsiaTheme="minorEastAsia" w:cs="Times New Roman"/>
          <w:rPrChange w:id="4202" w:author="raye" w:date="2018-08-10T12:30:00Z">
            <w:rPr>
              <w:rFonts w:ascii="Calibri" w:hAnsi="Calibri" w:cstheme="minorHAnsi"/>
              <w:sz w:val="24"/>
              <w:szCs w:val="24"/>
            </w:rPr>
          </w:rPrChange>
        </w:rPr>
      </w:pPr>
      <w:r w:rsidRPr="00B0205A">
        <w:rPr>
          <w:rStyle w:val="af6"/>
          <w:rFonts w:eastAsiaTheme="minorEastAsia" w:cs="Times New Roman"/>
          <w:rPrChange w:id="4203" w:author="raye" w:date="2018-08-10T12:30:00Z">
            <w:rPr>
              <w:rFonts w:ascii="Calibri" w:hAnsi="Calibri" w:cstheme="minorHAnsi"/>
              <w:sz w:val="24"/>
              <w:szCs w:val="24"/>
            </w:rPr>
          </w:rPrChange>
        </w:rPr>
        <w:t>Previous documents can be dragged back from subfolder to the existing documents in designated position.</w:t>
      </w:r>
    </w:p>
    <w:p w14:paraId="35630EE9" w14:textId="77777777" w:rsidR="003F32AD" w:rsidRPr="00B0205A" w:rsidRDefault="003F32AD" w:rsidP="00022A05">
      <w:pPr>
        <w:pStyle w:val="a0"/>
        <w:numPr>
          <w:ilvl w:val="2"/>
          <w:numId w:val="8"/>
        </w:numPr>
        <w:ind w:firstLineChars="0"/>
        <w:rPr>
          <w:rStyle w:val="af6"/>
          <w:rFonts w:eastAsiaTheme="minorEastAsia" w:cs="Times New Roman"/>
          <w:rPrChange w:id="4204" w:author="raye" w:date="2018-08-10T12:30:00Z">
            <w:rPr>
              <w:rFonts w:ascii="Calibri" w:hAnsi="Calibri" w:cstheme="minorHAnsi"/>
              <w:sz w:val="24"/>
              <w:szCs w:val="24"/>
            </w:rPr>
          </w:rPrChange>
        </w:rPr>
      </w:pPr>
      <w:r w:rsidRPr="00B0205A">
        <w:rPr>
          <w:rStyle w:val="af6"/>
          <w:rFonts w:eastAsiaTheme="minorEastAsia" w:cs="Times New Roman"/>
          <w:rPrChange w:id="4205" w:author="raye" w:date="2018-08-10T12:30:00Z">
            <w:rPr>
              <w:rFonts w:ascii="Calibri" w:hAnsi="Calibri" w:cstheme="minorHAnsi"/>
              <w:sz w:val="24"/>
              <w:szCs w:val="24"/>
            </w:rPr>
          </w:rPrChange>
        </w:rPr>
        <w:t>Can direct upload documents into appropriate subfolders.</w:t>
      </w:r>
    </w:p>
    <w:p w14:paraId="343FE221" w14:textId="77777777" w:rsidR="003F32AD" w:rsidRPr="00B0205A" w:rsidRDefault="003F32AD" w:rsidP="00022A05">
      <w:pPr>
        <w:pStyle w:val="a0"/>
        <w:numPr>
          <w:ilvl w:val="2"/>
          <w:numId w:val="8"/>
        </w:numPr>
        <w:ind w:firstLineChars="0"/>
        <w:rPr>
          <w:rStyle w:val="af6"/>
          <w:rFonts w:eastAsiaTheme="minorEastAsia" w:cs="Times New Roman"/>
          <w:rPrChange w:id="4206" w:author="raye" w:date="2018-08-10T12:30:00Z">
            <w:rPr>
              <w:rFonts w:ascii="Calibri" w:hAnsi="Calibri" w:cstheme="minorHAnsi"/>
              <w:sz w:val="24"/>
              <w:szCs w:val="24"/>
            </w:rPr>
          </w:rPrChange>
        </w:rPr>
      </w:pPr>
      <w:r w:rsidRPr="00B0205A">
        <w:rPr>
          <w:rStyle w:val="af6"/>
          <w:rFonts w:eastAsiaTheme="minorEastAsia" w:cs="Times New Roman"/>
          <w:rPrChange w:id="4207" w:author="raye" w:date="2018-08-10T12:30:00Z">
            <w:rPr>
              <w:rFonts w:ascii="Calibri" w:hAnsi="Calibri" w:cstheme="minorHAnsi"/>
              <w:sz w:val="24"/>
              <w:szCs w:val="24"/>
            </w:rPr>
          </w:rPrChange>
        </w:rPr>
        <w:t>Structure of subfolders inside the transactional case.</w:t>
      </w:r>
    </w:p>
    <w:p w14:paraId="11D2CB88" w14:textId="77777777" w:rsidR="003F32AD" w:rsidRPr="00B0205A" w:rsidRDefault="003F32AD" w:rsidP="003F32AD">
      <w:pPr>
        <w:pStyle w:val="a0"/>
        <w:ind w:left="1200" w:firstLineChars="0" w:firstLine="0"/>
        <w:rPr>
          <w:rStyle w:val="af6"/>
          <w:rFonts w:eastAsiaTheme="minorEastAsia" w:cs="Times New Roman"/>
          <w:rPrChange w:id="4208" w:author="raye" w:date="2018-08-10T12:30:00Z">
            <w:rPr>
              <w:rFonts w:ascii="Calibri" w:hAnsi="Calibri" w:cstheme="minorHAnsi"/>
              <w:sz w:val="24"/>
              <w:szCs w:val="24"/>
            </w:rPr>
          </w:rPrChange>
        </w:rPr>
      </w:pPr>
      <w:r w:rsidRPr="00B0205A">
        <w:rPr>
          <w:rStyle w:val="af6"/>
          <w:rFonts w:eastAsiaTheme="minorEastAsia" w:cs="Times New Roman"/>
          <w:rPrChange w:id="4209" w:author="raye" w:date="2018-08-10T12:30:00Z">
            <w:rPr>
              <w:rFonts w:ascii="Calibri" w:hAnsi="Calibri" w:cstheme="minorHAnsi"/>
              <w:sz w:val="24"/>
              <w:szCs w:val="24"/>
            </w:rPr>
          </w:rPrChange>
        </w:rPr>
        <w:t>1.  Export L/C (for export only)</w:t>
      </w:r>
    </w:p>
    <w:p w14:paraId="5ED6D514" w14:textId="1C11978A" w:rsidR="003F32AD" w:rsidRPr="00B0205A" w:rsidRDefault="003F32AD" w:rsidP="003F32AD">
      <w:pPr>
        <w:pStyle w:val="a0"/>
        <w:ind w:left="1200" w:firstLineChars="0" w:firstLine="0"/>
        <w:rPr>
          <w:rStyle w:val="af6"/>
          <w:rFonts w:eastAsiaTheme="minorEastAsia" w:cs="Times New Roman"/>
          <w:rPrChange w:id="4210" w:author="raye" w:date="2018-08-10T12:30:00Z">
            <w:rPr>
              <w:rFonts w:ascii="Calibri" w:hAnsi="Calibri" w:cstheme="minorHAnsi"/>
              <w:sz w:val="24"/>
              <w:szCs w:val="24"/>
            </w:rPr>
          </w:rPrChange>
        </w:rPr>
      </w:pPr>
      <w:r w:rsidRPr="00B0205A">
        <w:rPr>
          <w:rStyle w:val="af6"/>
          <w:rFonts w:eastAsiaTheme="minorEastAsia" w:cs="Times New Roman"/>
          <w:rPrChange w:id="4211" w:author="raye" w:date="2018-08-10T12:30:00Z">
            <w:rPr>
              <w:rFonts w:ascii="Calibri" w:hAnsi="Calibri" w:cstheme="minorHAnsi"/>
              <w:sz w:val="24"/>
              <w:szCs w:val="24"/>
            </w:rPr>
          </w:rPrChange>
        </w:rPr>
        <w:t>2.  Due Diligence checklist</w:t>
      </w:r>
      <w:r w:rsidR="001812D3" w:rsidRPr="00B0205A">
        <w:rPr>
          <w:rStyle w:val="af6"/>
          <w:rFonts w:eastAsiaTheme="minorEastAsia" w:cs="Times New Roman"/>
          <w:rPrChange w:id="4212" w:author="raye" w:date="2018-08-10T12:30:00Z">
            <w:rPr>
              <w:rFonts w:ascii="Calibri" w:hAnsi="Calibri" w:cstheme="minorHAnsi"/>
              <w:sz w:val="24"/>
              <w:szCs w:val="24"/>
            </w:rPr>
          </w:rPrChange>
        </w:rPr>
        <w:t xml:space="preserve"> </w:t>
      </w:r>
    </w:p>
    <w:p w14:paraId="72B954B4" w14:textId="77777777" w:rsidR="003F32AD" w:rsidRPr="00B0205A" w:rsidRDefault="003F32AD" w:rsidP="003F32AD">
      <w:pPr>
        <w:pStyle w:val="a0"/>
        <w:ind w:left="1200" w:firstLineChars="0" w:firstLine="0"/>
        <w:rPr>
          <w:rStyle w:val="af6"/>
          <w:rFonts w:eastAsiaTheme="minorEastAsia" w:cs="Times New Roman"/>
          <w:rPrChange w:id="4213" w:author="raye" w:date="2018-08-10T12:30:00Z">
            <w:rPr>
              <w:rFonts w:ascii="Calibri" w:hAnsi="Calibri" w:cstheme="minorHAnsi"/>
              <w:sz w:val="24"/>
              <w:szCs w:val="24"/>
            </w:rPr>
          </w:rPrChange>
        </w:rPr>
      </w:pPr>
      <w:r w:rsidRPr="00B0205A">
        <w:rPr>
          <w:rStyle w:val="af6"/>
          <w:rFonts w:eastAsiaTheme="minorEastAsia" w:cs="Times New Roman"/>
          <w:rPrChange w:id="4214" w:author="raye" w:date="2018-08-10T12:30:00Z">
            <w:rPr>
              <w:rFonts w:ascii="Calibri" w:hAnsi="Calibri" w:cstheme="minorHAnsi"/>
              <w:sz w:val="24"/>
              <w:szCs w:val="24"/>
            </w:rPr>
          </w:rPrChange>
        </w:rPr>
        <w:t>3.  Old documents</w:t>
      </w:r>
    </w:p>
    <w:p w14:paraId="4AF36192" w14:textId="77777777" w:rsidR="003F32AD" w:rsidRPr="00B0205A" w:rsidRDefault="003F32AD" w:rsidP="003F32AD">
      <w:pPr>
        <w:pStyle w:val="a0"/>
        <w:ind w:left="1200" w:firstLineChars="0" w:firstLine="0"/>
        <w:rPr>
          <w:rStyle w:val="af6"/>
          <w:rFonts w:eastAsiaTheme="minorEastAsia" w:cs="Times New Roman"/>
          <w:rPrChange w:id="4215" w:author="raye" w:date="2018-08-10T12:30:00Z">
            <w:rPr>
              <w:rFonts w:ascii="Calibri" w:hAnsi="Calibri" w:cstheme="minorHAnsi"/>
              <w:sz w:val="24"/>
              <w:szCs w:val="24"/>
            </w:rPr>
          </w:rPrChange>
        </w:rPr>
      </w:pPr>
      <w:r w:rsidRPr="00B0205A">
        <w:rPr>
          <w:rStyle w:val="af6"/>
          <w:rFonts w:eastAsiaTheme="minorEastAsia" w:cs="Times New Roman"/>
          <w:rPrChange w:id="4216" w:author="raye" w:date="2018-08-10T12:30:00Z">
            <w:rPr>
              <w:rFonts w:ascii="Calibri" w:hAnsi="Calibri" w:cstheme="minorHAnsi"/>
              <w:sz w:val="24"/>
              <w:szCs w:val="24"/>
            </w:rPr>
          </w:rPrChange>
        </w:rPr>
        <w:t>4.  Customer correspondence/info</w:t>
      </w:r>
    </w:p>
    <w:p w14:paraId="75F2F255" w14:textId="77777777" w:rsidR="003F32AD" w:rsidRPr="00B0205A" w:rsidRDefault="003F32AD" w:rsidP="003F32AD">
      <w:pPr>
        <w:pStyle w:val="a0"/>
        <w:ind w:left="1200" w:firstLineChars="0" w:firstLine="0"/>
        <w:rPr>
          <w:rStyle w:val="af6"/>
          <w:rFonts w:eastAsiaTheme="minorEastAsia" w:cs="Times New Roman"/>
          <w:rPrChange w:id="4217" w:author="raye" w:date="2018-08-10T12:30:00Z">
            <w:rPr>
              <w:rFonts w:ascii="Calibri" w:hAnsi="Calibri" w:cstheme="minorHAnsi"/>
              <w:sz w:val="24"/>
              <w:szCs w:val="24"/>
            </w:rPr>
          </w:rPrChange>
        </w:rPr>
      </w:pPr>
      <w:r w:rsidRPr="00B0205A">
        <w:rPr>
          <w:rStyle w:val="af6"/>
          <w:rFonts w:eastAsiaTheme="minorEastAsia" w:cs="Times New Roman"/>
          <w:rPrChange w:id="4218" w:author="raye" w:date="2018-08-10T12:30:00Z">
            <w:rPr>
              <w:rFonts w:ascii="Calibri" w:hAnsi="Calibri" w:cstheme="minorHAnsi"/>
              <w:sz w:val="24"/>
              <w:szCs w:val="24"/>
            </w:rPr>
          </w:rPrChange>
        </w:rPr>
        <w:t>5.</w:t>
      </w:r>
      <w:r w:rsidRPr="00B0205A">
        <w:rPr>
          <w:rStyle w:val="af6"/>
          <w:rFonts w:eastAsiaTheme="minorEastAsia" w:cs="Times New Roman"/>
          <w:rPrChange w:id="4219" w:author="raye" w:date="2018-08-10T12:30:00Z">
            <w:rPr>
              <w:rFonts w:ascii="Calibri" w:hAnsi="Calibri" w:cstheme="minorHAnsi"/>
              <w:sz w:val="24"/>
              <w:szCs w:val="24"/>
            </w:rPr>
          </w:rPrChange>
        </w:rPr>
        <w:tab/>
        <w:t>Issuing bank correspondence</w:t>
      </w:r>
    </w:p>
    <w:p w14:paraId="04478DFC" w14:textId="77777777" w:rsidR="003F32AD" w:rsidRPr="00B0205A" w:rsidRDefault="003F32AD" w:rsidP="003F32AD">
      <w:pPr>
        <w:pStyle w:val="a0"/>
        <w:ind w:left="1200" w:firstLineChars="0" w:firstLine="0"/>
        <w:rPr>
          <w:rStyle w:val="af6"/>
          <w:rFonts w:eastAsiaTheme="minorEastAsia" w:cs="Times New Roman"/>
          <w:rPrChange w:id="4220" w:author="raye" w:date="2018-08-10T12:30:00Z">
            <w:rPr>
              <w:rFonts w:ascii="Calibri" w:hAnsi="Calibri" w:cstheme="minorHAnsi"/>
              <w:sz w:val="24"/>
              <w:szCs w:val="24"/>
            </w:rPr>
          </w:rPrChange>
        </w:rPr>
      </w:pPr>
      <w:r w:rsidRPr="00B0205A">
        <w:rPr>
          <w:rStyle w:val="af6"/>
          <w:rFonts w:eastAsiaTheme="minorEastAsia" w:cs="Times New Roman"/>
          <w:rPrChange w:id="4221" w:author="raye" w:date="2018-08-10T12:30:00Z">
            <w:rPr>
              <w:rFonts w:ascii="Calibri" w:hAnsi="Calibri" w:cstheme="minorHAnsi"/>
              <w:sz w:val="24"/>
              <w:szCs w:val="24"/>
            </w:rPr>
          </w:rPrChange>
        </w:rPr>
        <w:t xml:space="preserve">6. </w:t>
      </w:r>
      <w:r w:rsidRPr="00B0205A">
        <w:rPr>
          <w:rStyle w:val="af6"/>
          <w:rFonts w:eastAsiaTheme="minorEastAsia" w:cs="Times New Roman"/>
          <w:rPrChange w:id="4222" w:author="raye" w:date="2018-08-10T12:30:00Z">
            <w:rPr>
              <w:rFonts w:ascii="Calibri" w:hAnsi="Calibri" w:cstheme="minorHAnsi"/>
              <w:sz w:val="24"/>
              <w:szCs w:val="24"/>
            </w:rPr>
          </w:rPrChange>
        </w:rPr>
        <w:tab/>
        <w:t>Payment</w:t>
      </w:r>
    </w:p>
    <w:p w14:paraId="5BF7ABFD" w14:textId="69EF44D9" w:rsidR="003F32AD" w:rsidRPr="00B0205A" w:rsidRDefault="003F32AD" w:rsidP="00801D92">
      <w:pPr>
        <w:pStyle w:val="a0"/>
        <w:ind w:left="1200" w:firstLineChars="0" w:firstLine="0"/>
        <w:rPr>
          <w:rStyle w:val="af6"/>
          <w:rFonts w:eastAsiaTheme="minorEastAsia" w:cs="Times New Roman"/>
          <w:rPrChange w:id="4223" w:author="raye" w:date="2018-08-10T12:30:00Z">
            <w:rPr>
              <w:rFonts w:ascii="Calibri" w:hAnsi="Calibri" w:cstheme="minorHAnsi"/>
              <w:sz w:val="24"/>
              <w:szCs w:val="24"/>
            </w:rPr>
          </w:rPrChange>
        </w:rPr>
      </w:pPr>
      <w:r w:rsidRPr="00B0205A">
        <w:rPr>
          <w:rStyle w:val="af6"/>
          <w:rFonts w:eastAsiaTheme="minorEastAsia" w:cs="Times New Roman"/>
          <w:rPrChange w:id="4224" w:author="raye" w:date="2018-08-10T12:30:00Z">
            <w:rPr>
              <w:rFonts w:ascii="Calibri" w:hAnsi="Calibri" w:cstheme="minorHAnsi"/>
              <w:sz w:val="24"/>
              <w:szCs w:val="24"/>
            </w:rPr>
          </w:rPrChange>
        </w:rPr>
        <w:t>7.</w:t>
      </w:r>
      <w:r w:rsidRPr="00B0205A">
        <w:rPr>
          <w:rStyle w:val="af6"/>
          <w:rFonts w:eastAsiaTheme="minorEastAsia" w:cs="Times New Roman"/>
          <w:rPrChange w:id="4225" w:author="raye" w:date="2018-08-10T12:30:00Z">
            <w:rPr>
              <w:rFonts w:ascii="Calibri" w:hAnsi="Calibri" w:cstheme="minorHAnsi"/>
              <w:sz w:val="24"/>
              <w:szCs w:val="24"/>
            </w:rPr>
          </w:rPrChange>
        </w:rPr>
        <w:tab/>
        <w:t>Others</w:t>
      </w:r>
    </w:p>
    <w:p w14:paraId="478DF315" w14:textId="77777777" w:rsidR="003F32AD" w:rsidRPr="00B0205A" w:rsidRDefault="003F32AD" w:rsidP="00022A05">
      <w:pPr>
        <w:pStyle w:val="a0"/>
        <w:numPr>
          <w:ilvl w:val="0"/>
          <w:numId w:val="8"/>
        </w:numPr>
        <w:spacing w:afterLines="50" w:after="156"/>
        <w:ind w:firstLineChars="0"/>
        <w:rPr>
          <w:rStyle w:val="af6"/>
          <w:rFonts w:eastAsiaTheme="minorEastAsia" w:cs="Times New Roman"/>
          <w:rPrChange w:id="4226" w:author="raye" w:date="2018-08-10T12:30:00Z">
            <w:rPr>
              <w:rFonts w:ascii="Calibri" w:hAnsi="Calibri" w:cstheme="minorHAnsi"/>
              <w:sz w:val="24"/>
              <w:szCs w:val="24"/>
            </w:rPr>
          </w:rPrChange>
        </w:rPr>
      </w:pPr>
      <w:r w:rsidRPr="00B0205A">
        <w:rPr>
          <w:rStyle w:val="af6"/>
          <w:rFonts w:eastAsiaTheme="minorEastAsia" w:cs="Times New Roman"/>
          <w:rPrChange w:id="4227" w:author="raye" w:date="2018-08-10T12:30:00Z">
            <w:rPr>
              <w:rFonts w:ascii="Calibri" w:hAnsi="Calibri" w:cstheme="minorHAnsi"/>
              <w:sz w:val="24"/>
              <w:szCs w:val="24"/>
            </w:rPr>
          </w:rPrChange>
        </w:rPr>
        <w:t>If not required to add/remove/delete/replace documents to revise the case, the Operations Analyst can go into the checking process</w:t>
      </w:r>
    </w:p>
    <w:p w14:paraId="2BB3553B" w14:textId="77777777" w:rsidR="003F32AD" w:rsidRPr="00B0205A" w:rsidRDefault="003F32AD" w:rsidP="00022A05">
      <w:pPr>
        <w:pStyle w:val="a0"/>
        <w:numPr>
          <w:ilvl w:val="2"/>
          <w:numId w:val="8"/>
        </w:numPr>
        <w:spacing w:afterLines="50" w:after="156"/>
        <w:ind w:firstLineChars="0"/>
        <w:rPr>
          <w:rStyle w:val="af6"/>
          <w:rFonts w:eastAsiaTheme="minorEastAsia" w:cs="Times New Roman"/>
          <w:rPrChange w:id="4228" w:author="raye" w:date="2018-08-10T12:30:00Z">
            <w:rPr>
              <w:rFonts w:ascii="Calibri" w:hAnsi="Calibri" w:cstheme="minorHAnsi"/>
              <w:sz w:val="24"/>
              <w:szCs w:val="24"/>
            </w:rPr>
          </w:rPrChange>
        </w:rPr>
      </w:pPr>
      <w:r w:rsidRPr="00B0205A">
        <w:rPr>
          <w:rStyle w:val="af6"/>
          <w:rFonts w:eastAsiaTheme="minorEastAsia" w:cs="Times New Roman"/>
          <w:rPrChange w:id="4229" w:author="raye" w:date="2018-08-10T12:30:00Z">
            <w:rPr>
              <w:rFonts w:ascii="Calibri" w:hAnsi="Calibri" w:cstheme="minorHAnsi"/>
              <w:sz w:val="24"/>
              <w:szCs w:val="24"/>
            </w:rPr>
          </w:rPrChange>
        </w:rPr>
        <w:t>The tool will call API’s to retrieve evidence.</w:t>
      </w:r>
    </w:p>
    <w:p w14:paraId="19D981CB" w14:textId="77777777" w:rsidR="003F32AD" w:rsidRPr="00B0205A" w:rsidRDefault="003F32AD" w:rsidP="00022A05">
      <w:pPr>
        <w:pStyle w:val="a0"/>
        <w:numPr>
          <w:ilvl w:val="2"/>
          <w:numId w:val="8"/>
        </w:numPr>
        <w:spacing w:afterLines="50" w:after="156"/>
        <w:ind w:firstLineChars="0"/>
        <w:rPr>
          <w:rStyle w:val="af6"/>
          <w:rFonts w:eastAsiaTheme="minorEastAsia" w:cs="Times New Roman"/>
          <w:rPrChange w:id="4230" w:author="raye" w:date="2018-08-10T12:30:00Z">
            <w:rPr>
              <w:rFonts w:ascii="Calibri" w:hAnsi="Calibri" w:cstheme="minorHAnsi"/>
              <w:sz w:val="24"/>
              <w:szCs w:val="24"/>
            </w:rPr>
          </w:rPrChange>
        </w:rPr>
      </w:pPr>
      <w:r w:rsidRPr="00B0205A">
        <w:rPr>
          <w:rStyle w:val="af6"/>
          <w:rFonts w:eastAsiaTheme="minorEastAsia" w:cs="Times New Roman"/>
          <w:rPrChange w:id="4231" w:author="raye" w:date="2018-08-10T12:30:00Z">
            <w:rPr>
              <w:rFonts w:ascii="Calibri" w:hAnsi="Calibri" w:cstheme="minorHAnsi"/>
              <w:sz w:val="24"/>
              <w:szCs w:val="24"/>
            </w:rPr>
          </w:rPrChange>
        </w:rPr>
        <w:t xml:space="preserve">The tool will interface with the T24 database system to retrieve evidence. After the completion of evidence collection from external websites, the system will process logic check by answering questions based on pre-defined 35 investigation questions and T24 data. </w:t>
      </w:r>
    </w:p>
    <w:p w14:paraId="4854F58E" w14:textId="77777777" w:rsidR="003F32AD" w:rsidRPr="00B0205A" w:rsidRDefault="003F32AD" w:rsidP="00022A05">
      <w:pPr>
        <w:pStyle w:val="a0"/>
        <w:numPr>
          <w:ilvl w:val="2"/>
          <w:numId w:val="8"/>
        </w:numPr>
        <w:spacing w:afterLines="50" w:after="156"/>
        <w:ind w:firstLineChars="0"/>
        <w:rPr>
          <w:rStyle w:val="af6"/>
          <w:rFonts w:eastAsiaTheme="minorEastAsia" w:cs="Times New Roman"/>
          <w:rPrChange w:id="4232" w:author="raye" w:date="2018-08-10T12:30:00Z">
            <w:rPr>
              <w:rFonts w:ascii="Calibri" w:hAnsi="Calibri" w:cstheme="minorHAnsi"/>
              <w:sz w:val="24"/>
              <w:szCs w:val="24"/>
            </w:rPr>
          </w:rPrChange>
        </w:rPr>
      </w:pPr>
      <w:r w:rsidRPr="00B0205A">
        <w:rPr>
          <w:rStyle w:val="af6"/>
          <w:rFonts w:eastAsiaTheme="minorEastAsia" w:cs="Times New Roman"/>
          <w:rPrChange w:id="4233" w:author="raye" w:date="2018-08-10T12:30:00Z">
            <w:rPr>
              <w:rFonts w:ascii="Calibri" w:hAnsi="Calibri" w:cstheme="minorHAnsi"/>
              <w:sz w:val="24"/>
              <w:szCs w:val="24"/>
            </w:rPr>
          </w:rPrChange>
        </w:rPr>
        <w:t>The tool will interface with the Data Mart database system to answer the 35 questions.</w:t>
      </w:r>
    </w:p>
    <w:p w14:paraId="67FB53DF" w14:textId="1E140B75" w:rsidR="00E16268" w:rsidRPr="00B0205A" w:rsidRDefault="003F32AD" w:rsidP="00022A05">
      <w:pPr>
        <w:pStyle w:val="a0"/>
        <w:numPr>
          <w:ilvl w:val="2"/>
          <w:numId w:val="8"/>
        </w:numPr>
        <w:spacing w:afterLines="50" w:after="156"/>
        <w:ind w:firstLineChars="0"/>
        <w:rPr>
          <w:rStyle w:val="af6"/>
          <w:rFonts w:eastAsiaTheme="minorEastAsia" w:cs="Times New Roman"/>
          <w:rPrChange w:id="4234" w:author="raye" w:date="2018-08-10T12:30:00Z">
            <w:rPr>
              <w:rFonts w:ascii="Calibri" w:hAnsi="Calibri" w:cstheme="minorHAnsi"/>
              <w:sz w:val="24"/>
              <w:szCs w:val="24"/>
            </w:rPr>
          </w:rPrChange>
        </w:rPr>
      </w:pPr>
      <w:r w:rsidRPr="00B0205A">
        <w:rPr>
          <w:rStyle w:val="af6"/>
          <w:rFonts w:eastAsiaTheme="minorEastAsia" w:cs="Times New Roman"/>
          <w:rPrChange w:id="4235" w:author="raye" w:date="2018-08-10T12:30:00Z">
            <w:rPr>
              <w:rFonts w:ascii="Calibri" w:hAnsi="Calibri" w:cstheme="minorHAnsi"/>
              <w:sz w:val="24"/>
              <w:szCs w:val="24"/>
            </w:rPr>
          </w:rPrChange>
        </w:rPr>
        <w:t xml:space="preserve">The tool will ultimately interact with Accuity Fircosoft. Fircosoft searches for and obtains relevant evidence for AML checks, OFAC checks (including negative news, price, vessel movement, Beneficial Ownership, and company information) supporting the business transaction from the </w:t>
      </w:r>
      <w:r w:rsidRPr="00B0205A">
        <w:rPr>
          <w:rStyle w:val="af6"/>
          <w:rFonts w:eastAsiaTheme="minorEastAsia" w:cs="Times New Roman"/>
          <w:rPrChange w:id="4236" w:author="raye" w:date="2018-08-10T12:30:00Z">
            <w:rPr>
              <w:rFonts w:ascii="Calibri" w:hAnsi="Calibri" w:cstheme="minorHAnsi"/>
              <w:sz w:val="24"/>
              <w:szCs w:val="24"/>
            </w:rPr>
          </w:rPrChange>
        </w:rPr>
        <w:lastRenderedPageBreak/>
        <w:t>designated external website based on manually entered transaction document data (refer to Appendix 7.2.Transaction Documents Fields: “T24-Firco Interface Porcessing New Adding Fields 20180710.docx” for a list of parties require OFAC checks).</w:t>
      </w:r>
    </w:p>
    <w:p w14:paraId="2C38B2D6" w14:textId="77777777" w:rsidR="00E16268" w:rsidRPr="00B0205A" w:rsidRDefault="00E16268" w:rsidP="00E16268">
      <w:pPr>
        <w:spacing w:afterLines="50" w:after="156"/>
        <w:ind w:left="840"/>
        <w:rPr>
          <w:rStyle w:val="af6"/>
          <w:rFonts w:eastAsiaTheme="minorEastAsia" w:cs="Times New Roman"/>
          <w:rPrChange w:id="4237" w:author="raye" w:date="2018-08-10T12:30:00Z">
            <w:rPr>
              <w:rFonts w:ascii="Calibri" w:hAnsi="Calibri" w:cstheme="minorHAnsi"/>
              <w:sz w:val="24"/>
              <w:szCs w:val="24"/>
              <w:shd w:val="clear" w:color="auto" w:fill="FFFFFF" w:themeFill="background1"/>
            </w:rPr>
          </w:rPrChange>
        </w:rPr>
      </w:pPr>
    </w:p>
    <w:p w14:paraId="53D0DA5C" w14:textId="63323ABB" w:rsidR="003F32AD" w:rsidRPr="00B0205A" w:rsidRDefault="003F32AD" w:rsidP="00022A05">
      <w:pPr>
        <w:pStyle w:val="a0"/>
        <w:numPr>
          <w:ilvl w:val="0"/>
          <w:numId w:val="8"/>
        </w:numPr>
        <w:spacing w:afterLines="50" w:after="156"/>
        <w:ind w:left="709" w:firstLineChars="0"/>
        <w:rPr>
          <w:rStyle w:val="af6"/>
          <w:rFonts w:eastAsiaTheme="minorEastAsia" w:cs="Times New Roman"/>
          <w:rPrChange w:id="4238" w:author="raye" w:date="2018-08-10T12:30:00Z">
            <w:rPr>
              <w:rFonts w:ascii="Calibri" w:hAnsi="Calibri" w:cstheme="minorHAnsi"/>
              <w:sz w:val="24"/>
              <w:szCs w:val="24"/>
              <w:shd w:val="clear" w:color="auto" w:fill="FFFFFF" w:themeFill="background1"/>
            </w:rPr>
          </w:rPrChange>
        </w:rPr>
      </w:pPr>
      <w:r w:rsidRPr="00B0205A">
        <w:rPr>
          <w:rStyle w:val="af6"/>
          <w:rFonts w:eastAsiaTheme="minorEastAsia" w:cs="Times New Roman"/>
          <w:rPrChange w:id="4239" w:author="raye" w:date="2018-08-10T12:30:00Z">
            <w:rPr>
              <w:rFonts w:ascii="Calibri" w:hAnsi="Calibri" w:cstheme="minorHAnsi"/>
              <w:sz w:val="24"/>
              <w:szCs w:val="24"/>
              <w:shd w:val="clear" w:color="auto" w:fill="FFFFFF" w:themeFill="background1"/>
            </w:rPr>
          </w:rPrChange>
        </w:rPr>
        <w:t>When Operations Analyst confirm all the answers, the system will generate a ‘Transaction Risk Mitigation Checklist’ for review and determine whether red flags exist or not. The casewill be submitted to Operations Manager for verification and approval.</w:t>
      </w:r>
    </w:p>
    <w:p w14:paraId="19040E40" w14:textId="77777777" w:rsidR="00E16268" w:rsidRPr="00B0205A" w:rsidRDefault="00E16268" w:rsidP="00E16268">
      <w:pPr>
        <w:pStyle w:val="a0"/>
        <w:spacing w:afterLines="50" w:after="156"/>
        <w:ind w:left="709" w:firstLineChars="0" w:firstLine="0"/>
        <w:rPr>
          <w:rStyle w:val="af6"/>
          <w:rFonts w:eastAsiaTheme="minorEastAsia" w:cs="Times New Roman"/>
          <w:rPrChange w:id="4240" w:author="raye" w:date="2018-08-10T12:30:00Z">
            <w:rPr>
              <w:rFonts w:ascii="Calibri" w:hAnsi="Calibri" w:cstheme="minorHAnsi"/>
              <w:sz w:val="24"/>
              <w:szCs w:val="24"/>
              <w:shd w:val="clear" w:color="auto" w:fill="FFFFFF" w:themeFill="background1"/>
            </w:rPr>
          </w:rPrChange>
        </w:rPr>
      </w:pPr>
    </w:p>
    <w:p w14:paraId="0E55CEAC" w14:textId="77777777" w:rsidR="003F32AD" w:rsidRPr="00B0205A" w:rsidRDefault="003F32AD" w:rsidP="00022A05">
      <w:pPr>
        <w:pStyle w:val="a0"/>
        <w:numPr>
          <w:ilvl w:val="0"/>
          <w:numId w:val="8"/>
        </w:numPr>
        <w:spacing w:afterLines="50" w:after="156"/>
        <w:ind w:firstLineChars="0"/>
        <w:rPr>
          <w:rStyle w:val="af6"/>
          <w:rFonts w:eastAsiaTheme="minorEastAsia" w:cs="Times New Roman"/>
          <w:rPrChange w:id="4241" w:author="raye" w:date="2018-08-10T12:30:00Z">
            <w:rPr>
              <w:rFonts w:ascii="Calibri" w:hAnsi="Calibri" w:cstheme="minorHAnsi"/>
              <w:sz w:val="24"/>
              <w:szCs w:val="24"/>
              <w:shd w:val="clear" w:color="auto" w:fill="FFFFFF" w:themeFill="background1"/>
            </w:rPr>
          </w:rPrChange>
        </w:rPr>
      </w:pPr>
      <w:r w:rsidRPr="00B0205A">
        <w:rPr>
          <w:rStyle w:val="af6"/>
          <w:rFonts w:eastAsiaTheme="minorEastAsia" w:cs="Times New Roman"/>
          <w:rPrChange w:id="4242" w:author="raye" w:date="2018-08-10T12:30:00Z">
            <w:rPr>
              <w:rFonts w:ascii="Calibri" w:hAnsi="Calibri" w:cstheme="minorHAnsi"/>
              <w:sz w:val="24"/>
              <w:szCs w:val="24"/>
              <w:shd w:val="clear" w:color="auto" w:fill="FFFFFF" w:themeFill="background1"/>
            </w:rPr>
          </w:rPrChange>
        </w:rPr>
        <w:t>Operations Analyst check the Transaction Risk Mitigation Check List Summary Report to determine whether red flags exist or not.</w:t>
      </w:r>
    </w:p>
    <w:p w14:paraId="0CE64865" w14:textId="77777777" w:rsidR="003F32AD" w:rsidRPr="00B0205A" w:rsidRDefault="003F32AD" w:rsidP="00022A05">
      <w:pPr>
        <w:pStyle w:val="a0"/>
        <w:numPr>
          <w:ilvl w:val="2"/>
          <w:numId w:val="8"/>
        </w:numPr>
        <w:spacing w:afterLines="50" w:after="156"/>
        <w:ind w:firstLineChars="0"/>
        <w:rPr>
          <w:rStyle w:val="af6"/>
          <w:rFonts w:eastAsiaTheme="minorEastAsia" w:cs="Times New Roman"/>
          <w:rPrChange w:id="4243" w:author="raye" w:date="2018-08-10T12:30:00Z">
            <w:rPr>
              <w:rFonts w:ascii="Calibri" w:hAnsi="Calibri" w:cstheme="minorHAnsi"/>
              <w:sz w:val="24"/>
              <w:szCs w:val="24"/>
            </w:rPr>
          </w:rPrChange>
        </w:rPr>
      </w:pPr>
      <w:r w:rsidRPr="00B0205A">
        <w:rPr>
          <w:rStyle w:val="af6"/>
          <w:rFonts w:eastAsiaTheme="minorEastAsia" w:cs="Times New Roman"/>
          <w:rPrChange w:id="4244" w:author="raye" w:date="2018-08-10T12:30:00Z">
            <w:rPr>
              <w:rFonts w:ascii="Calibri" w:hAnsi="Calibri" w:cstheme="minorHAnsi"/>
              <w:sz w:val="24"/>
              <w:szCs w:val="24"/>
            </w:rPr>
          </w:rPrChange>
        </w:rPr>
        <w:t>If no Red Flags and neither National Defense Authorization Act (NDAA), Comprehensive Iran Sanctions, Accountability, &amp; Divestment Act of 2010 (CISADA) nor Non-Customer Case-by-Case, the case will be sent, with all relevant documents, to the Operations Manager for sign off and approval.</w:t>
      </w:r>
    </w:p>
    <w:p w14:paraId="79740F19" w14:textId="77777777" w:rsidR="003F32AD" w:rsidRPr="00B0205A" w:rsidRDefault="003F32AD" w:rsidP="00022A05">
      <w:pPr>
        <w:pStyle w:val="a0"/>
        <w:numPr>
          <w:ilvl w:val="2"/>
          <w:numId w:val="8"/>
        </w:numPr>
        <w:spacing w:afterLines="50" w:after="156"/>
        <w:ind w:firstLineChars="0"/>
        <w:rPr>
          <w:rStyle w:val="af6"/>
          <w:rFonts w:eastAsiaTheme="minorEastAsia" w:cs="Times New Roman"/>
          <w:rPrChange w:id="4245" w:author="raye" w:date="2018-08-10T12:30:00Z">
            <w:rPr>
              <w:rFonts w:ascii="Calibri" w:hAnsi="Calibri" w:cstheme="minorHAnsi"/>
              <w:sz w:val="24"/>
              <w:szCs w:val="24"/>
            </w:rPr>
          </w:rPrChange>
        </w:rPr>
      </w:pPr>
      <w:r w:rsidRPr="00B0205A">
        <w:rPr>
          <w:rStyle w:val="af6"/>
          <w:rFonts w:eastAsiaTheme="minorEastAsia" w:cs="Times New Roman"/>
          <w:rPrChange w:id="4246" w:author="raye" w:date="2018-08-10T12:30:00Z">
            <w:rPr>
              <w:rFonts w:ascii="Calibri" w:hAnsi="Calibri" w:cstheme="minorHAnsi"/>
              <w:sz w:val="24"/>
              <w:szCs w:val="24"/>
            </w:rPr>
          </w:rPrChange>
        </w:rPr>
        <w:t>If non red flagged transaction but involves one of the four identified EDD-required products or services and/or requires Case-by-Case form, the Operations Analyst will complete the appropriate form (Future Development)  together with the relevant documents to the operations Managers for sign off but escalate to TSD compliance for approval</w:t>
      </w:r>
    </w:p>
    <w:p w14:paraId="74742C10" w14:textId="77777777" w:rsidR="003F32AD" w:rsidRPr="00B0205A" w:rsidRDefault="003F32AD" w:rsidP="00022A05">
      <w:pPr>
        <w:pStyle w:val="a0"/>
        <w:numPr>
          <w:ilvl w:val="2"/>
          <w:numId w:val="8"/>
        </w:numPr>
        <w:spacing w:afterLines="50" w:after="156"/>
        <w:ind w:firstLineChars="0"/>
        <w:rPr>
          <w:rStyle w:val="af6"/>
          <w:rFonts w:eastAsiaTheme="minorEastAsia" w:cs="Times New Roman"/>
          <w:rPrChange w:id="4247" w:author="raye" w:date="2018-08-10T12:30:00Z">
            <w:rPr>
              <w:rFonts w:ascii="Calibri" w:hAnsi="Calibri" w:cstheme="minorHAnsi"/>
              <w:sz w:val="24"/>
              <w:szCs w:val="24"/>
            </w:rPr>
          </w:rPrChange>
        </w:rPr>
      </w:pPr>
      <w:r w:rsidRPr="00B0205A">
        <w:rPr>
          <w:rStyle w:val="af6"/>
          <w:rFonts w:eastAsiaTheme="minorEastAsia" w:cs="Times New Roman"/>
          <w:rPrChange w:id="4248" w:author="raye" w:date="2018-08-10T12:30:00Z">
            <w:rPr>
              <w:rFonts w:ascii="Calibri" w:hAnsi="Calibri" w:cstheme="minorHAnsi"/>
              <w:sz w:val="24"/>
              <w:szCs w:val="24"/>
            </w:rPr>
          </w:rPrChange>
        </w:rPr>
        <w:t>-</w:t>
      </w:r>
    </w:p>
    <w:p w14:paraId="27CB56ED" w14:textId="77777777" w:rsidR="003F32AD" w:rsidRPr="00B0205A" w:rsidRDefault="003F32AD" w:rsidP="00022A05">
      <w:pPr>
        <w:pStyle w:val="a0"/>
        <w:numPr>
          <w:ilvl w:val="2"/>
          <w:numId w:val="8"/>
        </w:numPr>
        <w:spacing w:afterLines="50" w:after="156"/>
        <w:ind w:firstLineChars="0"/>
        <w:rPr>
          <w:rStyle w:val="af6"/>
          <w:rFonts w:eastAsiaTheme="minorEastAsia" w:cs="Times New Roman"/>
          <w:rPrChange w:id="4249" w:author="raye" w:date="2018-08-10T12:30:00Z">
            <w:rPr>
              <w:rFonts w:ascii="Calibri" w:hAnsi="Calibri" w:cstheme="minorHAnsi"/>
              <w:sz w:val="24"/>
              <w:szCs w:val="24"/>
            </w:rPr>
          </w:rPrChange>
        </w:rPr>
      </w:pPr>
      <w:r w:rsidRPr="00B0205A">
        <w:rPr>
          <w:rStyle w:val="af6"/>
          <w:rFonts w:eastAsiaTheme="minorEastAsia" w:cs="Times New Roman"/>
          <w:rPrChange w:id="4250" w:author="raye" w:date="2018-08-10T12:30:00Z">
            <w:rPr>
              <w:rFonts w:ascii="Calibri" w:hAnsi="Calibri" w:cstheme="minorHAnsi"/>
              <w:sz w:val="24"/>
              <w:szCs w:val="24"/>
            </w:rPr>
          </w:rPrChange>
        </w:rPr>
        <w:t>If one or more red flags are detected but not involve National Defense Authorization Act (NDAA), Comprehensive Iran Sanctions, Accountability, &amp; Divestment Act of 2010 (CISADA)), and/or Non-Customer Case-by-Case, the case will be sent, with all relevant documents, to the Operations Manager for sign off and further escalate for TSD compliance for approval.</w:t>
      </w:r>
    </w:p>
    <w:p w14:paraId="39A8584B" w14:textId="403FB82A" w:rsidR="00C41E3E" w:rsidRPr="00B0205A" w:rsidRDefault="003F32AD" w:rsidP="00022A05">
      <w:pPr>
        <w:pStyle w:val="a0"/>
        <w:numPr>
          <w:ilvl w:val="2"/>
          <w:numId w:val="8"/>
        </w:numPr>
        <w:spacing w:afterLines="50" w:after="156"/>
        <w:ind w:firstLineChars="0"/>
        <w:rPr>
          <w:rStyle w:val="af6"/>
          <w:rFonts w:eastAsiaTheme="minorEastAsia" w:cs="Times New Roman"/>
          <w:rPrChange w:id="4251" w:author="raye" w:date="2018-08-10T12:30:00Z">
            <w:rPr>
              <w:rFonts w:ascii="Calibri" w:hAnsi="Calibri" w:cstheme="minorHAnsi"/>
              <w:sz w:val="24"/>
              <w:szCs w:val="24"/>
            </w:rPr>
          </w:rPrChange>
        </w:rPr>
      </w:pPr>
      <w:r w:rsidRPr="00B0205A">
        <w:rPr>
          <w:rStyle w:val="af6"/>
          <w:rFonts w:eastAsiaTheme="minorEastAsia" w:cs="Times New Roman"/>
          <w:rPrChange w:id="4252" w:author="raye" w:date="2018-08-10T12:30:00Z">
            <w:rPr>
              <w:rFonts w:ascii="Calibri" w:hAnsi="Calibri" w:cstheme="minorHAnsi"/>
              <w:sz w:val="24"/>
              <w:szCs w:val="24"/>
            </w:rPr>
          </w:rPrChange>
        </w:rPr>
        <w:t>If red flag transaction and/or involve one of the four identified EDD products or services or Non-customer case.  The operation Analyst will complete the appropriate EDD (#6-9) and/or Case by Case form (#10) together with the relevant documents submitted to Operations Manager to sign off and further escalate to TSD compliance for approval.</w:t>
      </w:r>
    </w:p>
    <w:p w14:paraId="302B1E11" w14:textId="77777777" w:rsidR="003F32AD" w:rsidRPr="00B0205A" w:rsidRDefault="003F32AD" w:rsidP="00022A05">
      <w:pPr>
        <w:pStyle w:val="a0"/>
        <w:numPr>
          <w:ilvl w:val="0"/>
          <w:numId w:val="8"/>
        </w:numPr>
        <w:spacing w:afterLines="50" w:after="156"/>
        <w:ind w:left="709" w:firstLineChars="0"/>
        <w:rPr>
          <w:rStyle w:val="af6"/>
          <w:rFonts w:eastAsiaTheme="minorEastAsia" w:cs="Times New Roman"/>
          <w:rPrChange w:id="4253" w:author="raye" w:date="2018-08-10T12:30:00Z">
            <w:rPr>
              <w:rFonts w:ascii="Calibri" w:hAnsi="Calibri" w:cstheme="minorHAnsi"/>
              <w:sz w:val="24"/>
              <w:szCs w:val="24"/>
            </w:rPr>
          </w:rPrChange>
        </w:rPr>
      </w:pPr>
      <w:r w:rsidRPr="00B0205A">
        <w:rPr>
          <w:rStyle w:val="af6"/>
          <w:rFonts w:eastAsiaTheme="minorEastAsia" w:cs="Times New Roman"/>
          <w:rPrChange w:id="4254" w:author="raye" w:date="2018-08-10T12:30:00Z">
            <w:rPr>
              <w:rFonts w:ascii="Calibri" w:hAnsi="Calibri" w:cstheme="minorHAnsi"/>
              <w:sz w:val="24"/>
              <w:szCs w:val="24"/>
            </w:rPr>
          </w:rPrChange>
        </w:rPr>
        <w:t xml:space="preserve">Operations Manager opens the case to review/verify the accuracy and completeness of the case. </w:t>
      </w:r>
    </w:p>
    <w:p w14:paraId="012D5190" w14:textId="77777777" w:rsidR="003F32AD" w:rsidRPr="00B0205A" w:rsidRDefault="003F32AD" w:rsidP="00022A05">
      <w:pPr>
        <w:pStyle w:val="a0"/>
        <w:numPr>
          <w:ilvl w:val="0"/>
          <w:numId w:val="19"/>
        </w:numPr>
        <w:spacing w:afterLines="50" w:after="156"/>
        <w:ind w:firstLineChars="0"/>
        <w:rPr>
          <w:rStyle w:val="af6"/>
          <w:rFonts w:eastAsiaTheme="minorEastAsia" w:cs="Times New Roman"/>
          <w:rPrChange w:id="4255" w:author="raye" w:date="2018-08-10T12:30:00Z">
            <w:rPr>
              <w:rFonts w:ascii="Calibri" w:hAnsi="Calibri" w:cstheme="minorHAnsi"/>
              <w:sz w:val="24"/>
              <w:szCs w:val="24"/>
            </w:rPr>
          </w:rPrChange>
        </w:rPr>
      </w:pPr>
      <w:r w:rsidRPr="00B0205A">
        <w:rPr>
          <w:rStyle w:val="af6"/>
          <w:rFonts w:eastAsiaTheme="minorEastAsia" w:cs="Times New Roman"/>
          <w:rPrChange w:id="4256" w:author="raye" w:date="2018-08-10T12:30:00Z">
            <w:rPr>
              <w:rFonts w:ascii="Calibri" w:hAnsi="Calibri" w:cstheme="minorHAnsi"/>
              <w:sz w:val="24"/>
              <w:szCs w:val="24"/>
            </w:rPr>
          </w:rPrChange>
        </w:rPr>
        <w:t xml:space="preserve">If the Operations Manager discover error occur and determines </w:t>
      </w:r>
      <w:r w:rsidRPr="00B0205A">
        <w:rPr>
          <w:rStyle w:val="af6"/>
          <w:rFonts w:eastAsiaTheme="minorEastAsia" w:cs="Times New Roman"/>
          <w:rPrChange w:id="4257" w:author="raye" w:date="2018-08-10T12:30:00Z">
            <w:rPr>
              <w:rFonts w:ascii="Calibri" w:hAnsi="Calibri" w:cstheme="minorHAnsi"/>
              <w:sz w:val="24"/>
              <w:szCs w:val="24"/>
            </w:rPr>
          </w:rPrChange>
        </w:rPr>
        <w:lastRenderedPageBreak/>
        <w:t>additional information is required, the case will be returned to the Operations Analyst with comments, in order to re-run the API and logic checking, or upload additional evidence and re-generate</w:t>
      </w:r>
      <w:r w:rsidRPr="00B0205A">
        <w:rPr>
          <w:rStyle w:val="af6"/>
          <w:rFonts w:eastAsiaTheme="minorEastAsia" w:cs="Times New Roman"/>
          <w:rPrChange w:id="4258" w:author="raye" w:date="2018-08-10T12:30:00Z">
            <w:rPr/>
          </w:rPrChange>
        </w:rPr>
        <w:t xml:space="preserve"> </w:t>
      </w:r>
      <w:r w:rsidRPr="00B0205A">
        <w:rPr>
          <w:rStyle w:val="af6"/>
          <w:rFonts w:eastAsiaTheme="minorEastAsia" w:cs="Times New Roman"/>
          <w:rPrChange w:id="4259" w:author="raye" w:date="2018-08-10T12:30:00Z">
            <w:rPr>
              <w:rFonts w:ascii="Calibri" w:hAnsi="Calibri" w:cstheme="minorHAnsi"/>
              <w:sz w:val="24"/>
              <w:szCs w:val="24"/>
            </w:rPr>
          </w:rPrChange>
        </w:rPr>
        <w:t>the transaction Migration check list and resubmit to Operations Manager for verification and/or approval (follow the workflow procedure).</w:t>
      </w:r>
    </w:p>
    <w:p w14:paraId="429EBD8E" w14:textId="77777777" w:rsidR="003F32AD" w:rsidRPr="00B0205A" w:rsidRDefault="003F32AD" w:rsidP="00022A05">
      <w:pPr>
        <w:pStyle w:val="a0"/>
        <w:numPr>
          <w:ilvl w:val="0"/>
          <w:numId w:val="19"/>
        </w:numPr>
        <w:spacing w:afterLines="50" w:after="156"/>
        <w:ind w:firstLineChars="0"/>
        <w:rPr>
          <w:rStyle w:val="af6"/>
          <w:rFonts w:eastAsiaTheme="minorEastAsia" w:cs="Times New Roman"/>
          <w:rPrChange w:id="4260" w:author="raye" w:date="2018-08-10T12:30:00Z">
            <w:rPr>
              <w:rFonts w:ascii="Calibri" w:hAnsi="Calibri" w:cstheme="minorHAnsi"/>
              <w:sz w:val="24"/>
              <w:szCs w:val="24"/>
            </w:rPr>
          </w:rPrChange>
        </w:rPr>
      </w:pPr>
      <w:r w:rsidRPr="00B0205A">
        <w:rPr>
          <w:rStyle w:val="af6"/>
          <w:rFonts w:eastAsiaTheme="minorEastAsia" w:cs="Times New Roman"/>
          <w:rPrChange w:id="4261" w:author="raye" w:date="2018-08-10T12:30:00Z">
            <w:rPr>
              <w:rFonts w:ascii="Calibri" w:hAnsi="Calibri" w:cstheme="minorHAnsi"/>
              <w:sz w:val="24"/>
              <w:szCs w:val="24"/>
            </w:rPr>
          </w:rPrChange>
        </w:rPr>
        <w:t xml:space="preserve">Instead of returning the case to the Operation Analyst,the Operations Manager may choose to upload additional evidence, if required.The Transaction Risk Mitigation Report will be refreshed and update evidence. </w:t>
      </w:r>
    </w:p>
    <w:p w14:paraId="5EDACBEC" w14:textId="77777777" w:rsidR="003F32AD" w:rsidRPr="00B0205A" w:rsidRDefault="003F32AD" w:rsidP="00022A05">
      <w:pPr>
        <w:pStyle w:val="a0"/>
        <w:numPr>
          <w:ilvl w:val="0"/>
          <w:numId w:val="19"/>
        </w:numPr>
        <w:spacing w:afterLines="50" w:after="156"/>
        <w:ind w:firstLineChars="0"/>
        <w:rPr>
          <w:rStyle w:val="af6"/>
          <w:rFonts w:eastAsiaTheme="minorEastAsia" w:cs="Times New Roman"/>
          <w:rPrChange w:id="4262" w:author="raye" w:date="2018-08-10T12:30:00Z">
            <w:rPr>
              <w:rFonts w:ascii="Calibri" w:hAnsi="Calibri" w:cstheme="minorHAnsi"/>
              <w:sz w:val="24"/>
              <w:szCs w:val="24"/>
            </w:rPr>
          </w:rPrChange>
        </w:rPr>
      </w:pPr>
      <w:r w:rsidRPr="00B0205A">
        <w:rPr>
          <w:rStyle w:val="af6"/>
          <w:rFonts w:eastAsiaTheme="minorEastAsia" w:cs="Times New Roman"/>
          <w:rPrChange w:id="4263" w:author="raye" w:date="2018-08-10T12:30:00Z">
            <w:rPr>
              <w:rFonts w:ascii="Calibri" w:hAnsi="Calibri" w:cstheme="minorHAnsi"/>
              <w:sz w:val="24"/>
              <w:szCs w:val="24"/>
            </w:rPr>
          </w:rPrChange>
        </w:rPr>
        <w:t xml:space="preserve">The Operations Manager verifies the case includes the relevant case documents (i.e. Transaction Risk Mitigation Check List, and/or any relevant forms including but not limited to: special approval forms, and/or EDD form, and/or Case-by-Case forms). </w:t>
      </w:r>
    </w:p>
    <w:p w14:paraId="0ACE1227" w14:textId="77777777" w:rsidR="003F32AD" w:rsidRPr="00B0205A" w:rsidRDefault="003F32AD" w:rsidP="00022A05">
      <w:pPr>
        <w:pStyle w:val="a0"/>
        <w:numPr>
          <w:ilvl w:val="0"/>
          <w:numId w:val="19"/>
        </w:numPr>
        <w:spacing w:afterLines="50" w:after="156"/>
        <w:ind w:firstLineChars="0"/>
        <w:rPr>
          <w:rStyle w:val="af6"/>
          <w:rFonts w:eastAsiaTheme="minorEastAsia" w:cs="Times New Roman"/>
          <w:rPrChange w:id="4264" w:author="raye" w:date="2018-08-10T12:30:00Z">
            <w:rPr>
              <w:rFonts w:ascii="Calibri" w:hAnsi="Calibri" w:cstheme="minorHAnsi"/>
              <w:sz w:val="24"/>
              <w:szCs w:val="24"/>
            </w:rPr>
          </w:rPrChange>
        </w:rPr>
      </w:pPr>
      <w:r w:rsidRPr="00B0205A">
        <w:rPr>
          <w:rStyle w:val="af6"/>
          <w:rFonts w:eastAsiaTheme="minorEastAsia" w:cs="Times New Roman"/>
          <w:rPrChange w:id="4265" w:author="raye" w:date="2018-08-10T12:30:00Z">
            <w:rPr>
              <w:rFonts w:ascii="Calibri" w:hAnsi="Calibri" w:cstheme="minorHAnsi"/>
              <w:sz w:val="24"/>
              <w:szCs w:val="24"/>
            </w:rPr>
          </w:rPrChange>
        </w:rPr>
        <w:t xml:space="preserve">If case does not have red flag(s) or EDD forms or Case-by-case form, Operations Manager signs off and approves the case. </w:t>
      </w:r>
    </w:p>
    <w:p w14:paraId="1E9B077C" w14:textId="77777777" w:rsidR="003F32AD" w:rsidRPr="00B0205A" w:rsidRDefault="003F32AD" w:rsidP="00022A05">
      <w:pPr>
        <w:pStyle w:val="a0"/>
        <w:numPr>
          <w:ilvl w:val="0"/>
          <w:numId w:val="19"/>
        </w:numPr>
        <w:spacing w:afterLines="50" w:after="156"/>
        <w:ind w:firstLineChars="0"/>
        <w:rPr>
          <w:rStyle w:val="af6"/>
          <w:rFonts w:eastAsiaTheme="minorEastAsia" w:cs="Times New Roman"/>
          <w:rPrChange w:id="4266" w:author="raye" w:date="2018-08-10T12:30:00Z">
            <w:rPr>
              <w:rFonts w:ascii="Calibri" w:hAnsi="Calibri" w:cstheme="minorHAnsi"/>
              <w:sz w:val="24"/>
              <w:szCs w:val="24"/>
            </w:rPr>
          </w:rPrChange>
        </w:rPr>
      </w:pPr>
      <w:r w:rsidRPr="00B0205A">
        <w:rPr>
          <w:rStyle w:val="af6"/>
          <w:rFonts w:eastAsiaTheme="minorEastAsia" w:cs="Times New Roman"/>
          <w:rPrChange w:id="4267" w:author="raye" w:date="2018-08-10T12:30:00Z">
            <w:rPr>
              <w:rFonts w:ascii="Calibri" w:hAnsi="Calibri" w:cstheme="minorHAnsi"/>
              <w:sz w:val="24"/>
              <w:szCs w:val="24"/>
            </w:rPr>
          </w:rPrChange>
        </w:rPr>
        <w:t xml:space="preserve">If the case does not have red flag(s), but includes EDD or Case-by-Case forms, the Operations Manager signs off non red flag(s) and escalates to TSD Compliance Supervisor for review/approval. </w:t>
      </w:r>
    </w:p>
    <w:p w14:paraId="3C7AE50E" w14:textId="77777777" w:rsidR="003F32AD" w:rsidRPr="00B0205A" w:rsidRDefault="003F32AD" w:rsidP="00022A05">
      <w:pPr>
        <w:pStyle w:val="a0"/>
        <w:numPr>
          <w:ilvl w:val="0"/>
          <w:numId w:val="19"/>
        </w:numPr>
        <w:spacing w:afterLines="50" w:after="156"/>
        <w:ind w:firstLineChars="0"/>
        <w:rPr>
          <w:rStyle w:val="af6"/>
          <w:rFonts w:eastAsiaTheme="minorEastAsia" w:cs="Times New Roman"/>
          <w:rPrChange w:id="4268" w:author="raye" w:date="2018-08-10T12:30:00Z">
            <w:rPr>
              <w:rFonts w:ascii="Calibri" w:hAnsi="Calibri" w:cstheme="minorHAnsi"/>
              <w:sz w:val="24"/>
              <w:szCs w:val="24"/>
            </w:rPr>
          </w:rPrChange>
        </w:rPr>
      </w:pPr>
      <w:r w:rsidRPr="00B0205A">
        <w:rPr>
          <w:rStyle w:val="af6"/>
          <w:rFonts w:eastAsiaTheme="minorEastAsia" w:cs="Times New Roman"/>
          <w:rPrChange w:id="4269" w:author="raye" w:date="2018-08-10T12:30:00Z">
            <w:rPr>
              <w:rFonts w:ascii="Calibri" w:hAnsi="Calibri" w:cstheme="minorHAnsi"/>
              <w:sz w:val="24"/>
              <w:szCs w:val="24"/>
            </w:rPr>
          </w:rPrChange>
        </w:rPr>
        <w:t xml:space="preserve">If the case does have red flag(s), the Operations Manager signs off red flag(s) and escalates to TSD Compliance for review/approval. </w:t>
      </w:r>
    </w:p>
    <w:p w14:paraId="51B22F17" w14:textId="77777777" w:rsidR="003F32AD" w:rsidRPr="00B0205A" w:rsidRDefault="003F32AD" w:rsidP="00022A05">
      <w:pPr>
        <w:pStyle w:val="a0"/>
        <w:numPr>
          <w:ilvl w:val="0"/>
          <w:numId w:val="19"/>
        </w:numPr>
        <w:spacing w:afterLines="50" w:after="156"/>
        <w:ind w:firstLineChars="0"/>
        <w:rPr>
          <w:rStyle w:val="af6"/>
          <w:rFonts w:eastAsiaTheme="minorEastAsia" w:cs="Times New Roman"/>
          <w:rPrChange w:id="4270" w:author="raye" w:date="2018-08-10T12:30:00Z">
            <w:rPr>
              <w:rFonts w:ascii="Calibri" w:hAnsi="Calibri" w:cstheme="minorHAnsi"/>
              <w:sz w:val="24"/>
              <w:szCs w:val="24"/>
            </w:rPr>
          </w:rPrChange>
        </w:rPr>
      </w:pPr>
      <w:r w:rsidRPr="00B0205A">
        <w:rPr>
          <w:rStyle w:val="af6"/>
          <w:rFonts w:eastAsiaTheme="minorEastAsia" w:cs="Times New Roman"/>
          <w:rPrChange w:id="4271" w:author="raye" w:date="2018-08-10T12:30:00Z">
            <w:rPr>
              <w:rFonts w:ascii="Calibri" w:hAnsi="Calibri" w:cstheme="minorHAnsi"/>
              <w:sz w:val="24"/>
              <w:szCs w:val="24"/>
            </w:rPr>
          </w:rPrChange>
        </w:rPr>
        <w:t>If case does have red flag(s), but includes EDD or Case-by-Case forms, Operations Manager signs off red flag and escalates all documents accompany with appropriate form to TSD Compliance for review/approval.</w:t>
      </w:r>
    </w:p>
    <w:p w14:paraId="72B4D059" w14:textId="063C857C" w:rsidR="0026642A" w:rsidRPr="00B0205A" w:rsidRDefault="003F32AD" w:rsidP="00022A05">
      <w:pPr>
        <w:pStyle w:val="a0"/>
        <w:numPr>
          <w:ilvl w:val="0"/>
          <w:numId w:val="8"/>
        </w:numPr>
        <w:spacing w:afterLines="50" w:after="156"/>
        <w:ind w:left="709" w:firstLineChars="0"/>
        <w:jc w:val="left"/>
        <w:rPr>
          <w:rStyle w:val="af6"/>
          <w:rFonts w:eastAsiaTheme="minorEastAsia" w:cs="Times New Roman"/>
          <w:rPrChange w:id="4272" w:author="raye" w:date="2018-08-10T12:30:00Z">
            <w:rPr>
              <w:rFonts w:ascii="Calibri" w:hAnsi="Calibri" w:cstheme="minorHAnsi"/>
              <w:sz w:val="24"/>
              <w:szCs w:val="24"/>
            </w:rPr>
          </w:rPrChange>
        </w:rPr>
      </w:pPr>
      <w:r w:rsidRPr="00B0205A">
        <w:rPr>
          <w:rStyle w:val="af6"/>
          <w:rFonts w:eastAsiaTheme="minorEastAsia" w:cs="Times New Roman"/>
          <w:rPrChange w:id="4273" w:author="raye" w:date="2018-08-10T12:30:00Z">
            <w:rPr>
              <w:rFonts w:ascii="Calibri" w:hAnsi="Calibri" w:cstheme="minorHAnsi"/>
              <w:sz w:val="24"/>
              <w:szCs w:val="24"/>
            </w:rPr>
          </w:rPrChange>
        </w:rPr>
        <w:t xml:space="preserve">Operations Manager submits the case to Compliance Supervisor. </w:t>
      </w:r>
    </w:p>
    <w:p w14:paraId="1D075CAB" w14:textId="77777777" w:rsidR="003F32AD" w:rsidRPr="00B0205A" w:rsidRDefault="003F32AD" w:rsidP="00022A05">
      <w:pPr>
        <w:pStyle w:val="a0"/>
        <w:numPr>
          <w:ilvl w:val="2"/>
          <w:numId w:val="8"/>
        </w:numPr>
        <w:spacing w:afterLines="50" w:after="156"/>
        <w:ind w:firstLineChars="0"/>
        <w:jc w:val="left"/>
        <w:rPr>
          <w:rStyle w:val="af6"/>
          <w:rFonts w:eastAsiaTheme="minorEastAsia" w:cs="Times New Roman"/>
          <w:rPrChange w:id="4274" w:author="raye" w:date="2018-08-10T12:30:00Z">
            <w:rPr>
              <w:rFonts w:ascii="Calibri" w:hAnsi="Calibri" w:cstheme="minorHAnsi"/>
              <w:sz w:val="24"/>
              <w:szCs w:val="24"/>
            </w:rPr>
          </w:rPrChange>
        </w:rPr>
      </w:pPr>
      <w:r w:rsidRPr="00B0205A">
        <w:rPr>
          <w:rStyle w:val="af6"/>
          <w:rFonts w:eastAsiaTheme="minorEastAsia" w:cs="Times New Roman"/>
          <w:rPrChange w:id="4275" w:author="raye" w:date="2018-08-10T12:30:00Z">
            <w:rPr>
              <w:rFonts w:ascii="Calibri" w:hAnsi="Calibri" w:cstheme="minorHAnsi"/>
              <w:sz w:val="24"/>
              <w:szCs w:val="24"/>
            </w:rPr>
          </w:rPrChange>
        </w:rPr>
        <w:t>Compliance Manager receives case for review.</w:t>
      </w:r>
    </w:p>
    <w:p w14:paraId="3E7AC571" w14:textId="2F21E56A" w:rsidR="003F32AD" w:rsidRPr="00B0205A" w:rsidRDefault="003F32AD" w:rsidP="00022A05">
      <w:pPr>
        <w:pStyle w:val="a0"/>
        <w:numPr>
          <w:ilvl w:val="0"/>
          <w:numId w:val="8"/>
        </w:numPr>
        <w:spacing w:afterLines="50" w:after="156"/>
        <w:ind w:left="709" w:firstLineChars="0"/>
        <w:jc w:val="left"/>
        <w:rPr>
          <w:rStyle w:val="af6"/>
          <w:rFonts w:eastAsiaTheme="minorEastAsia" w:cs="Times New Roman"/>
          <w:rPrChange w:id="4276" w:author="raye" w:date="2018-08-10T12:30:00Z">
            <w:rPr>
              <w:rFonts w:ascii="Calibri" w:hAnsi="Calibri" w:cstheme="minorHAnsi"/>
              <w:sz w:val="24"/>
              <w:szCs w:val="24"/>
            </w:rPr>
          </w:rPrChange>
        </w:rPr>
      </w:pPr>
      <w:r w:rsidRPr="00B0205A">
        <w:rPr>
          <w:rStyle w:val="af6"/>
          <w:rFonts w:eastAsiaTheme="minorEastAsia" w:cs="Times New Roman"/>
          <w:rPrChange w:id="4277" w:author="raye" w:date="2018-08-10T12:30:00Z">
            <w:rPr>
              <w:rFonts w:ascii="Calibri" w:hAnsi="Calibri" w:cstheme="minorHAnsi"/>
              <w:sz w:val="24"/>
              <w:szCs w:val="24"/>
            </w:rPr>
          </w:rPrChange>
        </w:rPr>
        <w:t>Compliance Supervisor assigns case to a Compliance Analyst for review.</w:t>
      </w:r>
    </w:p>
    <w:p w14:paraId="4AD4F333" w14:textId="4429CB26" w:rsidR="00A36441" w:rsidRPr="00B0205A" w:rsidRDefault="003F32AD" w:rsidP="00022A05">
      <w:pPr>
        <w:pStyle w:val="a0"/>
        <w:numPr>
          <w:ilvl w:val="0"/>
          <w:numId w:val="8"/>
        </w:numPr>
        <w:spacing w:afterLines="50" w:after="156"/>
        <w:ind w:left="709" w:firstLineChars="0"/>
        <w:rPr>
          <w:rStyle w:val="af6"/>
          <w:rFonts w:eastAsiaTheme="minorEastAsia" w:cs="Times New Roman"/>
          <w:rPrChange w:id="4278" w:author="raye" w:date="2018-08-10T12:30:00Z">
            <w:rPr>
              <w:rFonts w:ascii="Calibri" w:hAnsi="Calibri" w:cstheme="minorHAnsi"/>
              <w:sz w:val="24"/>
              <w:szCs w:val="24"/>
            </w:rPr>
          </w:rPrChange>
        </w:rPr>
      </w:pPr>
      <w:r w:rsidRPr="00B0205A">
        <w:rPr>
          <w:rStyle w:val="af6"/>
          <w:rFonts w:eastAsiaTheme="minorEastAsia" w:cs="Times New Roman"/>
          <w:rPrChange w:id="4279" w:author="raye" w:date="2018-08-10T12:30:00Z">
            <w:rPr>
              <w:rFonts w:ascii="Calibri" w:hAnsi="Calibri" w:cstheme="minorHAnsi"/>
              <w:sz w:val="24"/>
              <w:szCs w:val="24"/>
            </w:rPr>
          </w:rPrChange>
        </w:rPr>
        <w:t>Compliance Analyst receives the case and conducts a review, firstly he/she checks case-related data and Operations Analyst's investigation report to determine whether it needs to be escalated to the LCD immediately. If the case needs to be reported immediately, the Compliance Analyst confirm the contents of the Special Approval Form prepared by Operations Analyst, signs off on the Special Approval Form, and returns the Case to Compliance Supervisor.</w:t>
      </w:r>
    </w:p>
    <w:p w14:paraId="23C31822" w14:textId="6BF13422" w:rsidR="00A36441" w:rsidRPr="00B0205A" w:rsidRDefault="003F32AD" w:rsidP="00022A05">
      <w:pPr>
        <w:pStyle w:val="a0"/>
        <w:numPr>
          <w:ilvl w:val="0"/>
          <w:numId w:val="8"/>
        </w:numPr>
        <w:spacing w:afterLines="50" w:after="156"/>
        <w:ind w:left="709" w:firstLineChars="0"/>
        <w:rPr>
          <w:rStyle w:val="af6"/>
          <w:rFonts w:eastAsiaTheme="minorEastAsia" w:cs="Times New Roman"/>
          <w:rPrChange w:id="4280" w:author="raye" w:date="2018-08-10T12:30:00Z">
            <w:rPr>
              <w:rFonts w:ascii="Calibri" w:hAnsi="Calibri" w:cstheme="minorHAnsi"/>
              <w:sz w:val="24"/>
              <w:szCs w:val="24"/>
            </w:rPr>
          </w:rPrChange>
        </w:rPr>
      </w:pPr>
      <w:r w:rsidRPr="00B0205A">
        <w:rPr>
          <w:rStyle w:val="af6"/>
          <w:rFonts w:eastAsiaTheme="minorEastAsia" w:cs="Times New Roman"/>
          <w:rPrChange w:id="4281" w:author="raye" w:date="2018-08-10T12:30:00Z">
            <w:rPr>
              <w:rFonts w:ascii="Calibri" w:hAnsi="Calibri" w:cstheme="minorHAnsi"/>
              <w:sz w:val="24"/>
              <w:szCs w:val="24"/>
            </w:rPr>
          </w:rPrChange>
        </w:rPr>
        <w:t xml:space="preserve">Compliance Supervisor re-reviews the case, signs off, and approves. The case is then transferred to the LCD for processing. </w:t>
      </w:r>
    </w:p>
    <w:p w14:paraId="0C9DF168" w14:textId="50A9A39E" w:rsidR="003F32AD" w:rsidRPr="00B0205A" w:rsidRDefault="003F32AD" w:rsidP="00022A05">
      <w:pPr>
        <w:pStyle w:val="a0"/>
        <w:numPr>
          <w:ilvl w:val="0"/>
          <w:numId w:val="8"/>
        </w:numPr>
        <w:spacing w:afterLines="50" w:after="156"/>
        <w:ind w:left="709" w:firstLineChars="0"/>
        <w:rPr>
          <w:rStyle w:val="af6"/>
          <w:rFonts w:eastAsiaTheme="minorEastAsia" w:cs="Times New Roman"/>
          <w:rPrChange w:id="4282" w:author="raye" w:date="2018-08-10T12:30:00Z">
            <w:rPr>
              <w:rFonts w:ascii="Calibri" w:hAnsi="Calibri" w:cstheme="minorHAnsi"/>
              <w:sz w:val="24"/>
              <w:szCs w:val="24"/>
            </w:rPr>
          </w:rPrChange>
        </w:rPr>
      </w:pPr>
      <w:r w:rsidRPr="00B0205A">
        <w:rPr>
          <w:rStyle w:val="af6"/>
          <w:rFonts w:eastAsiaTheme="minorEastAsia" w:cs="Times New Roman"/>
          <w:rPrChange w:id="4283" w:author="raye" w:date="2018-08-10T12:30:00Z">
            <w:rPr>
              <w:rFonts w:ascii="Calibri" w:hAnsi="Calibri" w:cstheme="minorHAnsi"/>
              <w:sz w:val="24"/>
              <w:szCs w:val="24"/>
            </w:rPr>
          </w:rPrChange>
        </w:rPr>
        <w:lastRenderedPageBreak/>
        <w:t>LCD Officer logs in to the system and checks the Case and Special Approval Form application form reported from the TSD Compliance unit, then LCD OFAC team performs an OFAC check on the transaction offline (which belongs to an LCD internal process and is not supported by this system).</w:t>
      </w:r>
    </w:p>
    <w:p w14:paraId="48A55F84" w14:textId="17888CC3" w:rsidR="00A217BF" w:rsidRPr="00B0205A" w:rsidRDefault="003F32AD" w:rsidP="00022A05">
      <w:pPr>
        <w:pStyle w:val="a0"/>
        <w:numPr>
          <w:ilvl w:val="0"/>
          <w:numId w:val="8"/>
        </w:numPr>
        <w:spacing w:afterLines="50" w:after="156"/>
        <w:ind w:left="709" w:firstLineChars="0"/>
        <w:rPr>
          <w:rStyle w:val="af6"/>
          <w:rFonts w:eastAsiaTheme="minorEastAsia" w:cs="Times New Roman"/>
          <w:rPrChange w:id="4284" w:author="raye" w:date="2018-08-10T12:30:00Z">
            <w:rPr>
              <w:rFonts w:ascii="Calibri" w:hAnsi="Calibri" w:cstheme="minorHAnsi"/>
              <w:sz w:val="24"/>
              <w:szCs w:val="24"/>
            </w:rPr>
          </w:rPrChange>
        </w:rPr>
      </w:pPr>
      <w:r w:rsidRPr="00B0205A">
        <w:rPr>
          <w:rStyle w:val="af6"/>
          <w:rFonts w:eastAsiaTheme="minorEastAsia" w:cs="Times New Roman"/>
          <w:rPrChange w:id="4285" w:author="raye" w:date="2018-08-10T12:30:00Z">
            <w:rPr>
              <w:rFonts w:ascii="Calibri" w:hAnsi="Calibri" w:cstheme="minorHAnsi"/>
              <w:sz w:val="24"/>
              <w:szCs w:val="24"/>
            </w:rPr>
          </w:rPrChange>
        </w:rPr>
        <w:t xml:space="preserve">LCD Officer provides feedback and OFAC inspection results (hit or miss) for the transaction case and returns the case to the Compliance Analyst. </w:t>
      </w:r>
    </w:p>
    <w:p w14:paraId="7BDA1459" w14:textId="77777777" w:rsidR="003F32AD" w:rsidRPr="00B0205A" w:rsidRDefault="003F32AD" w:rsidP="00022A05">
      <w:pPr>
        <w:pStyle w:val="a0"/>
        <w:numPr>
          <w:ilvl w:val="0"/>
          <w:numId w:val="8"/>
        </w:numPr>
        <w:spacing w:afterLines="50" w:after="156"/>
        <w:ind w:left="709" w:firstLineChars="0"/>
        <w:rPr>
          <w:rStyle w:val="af6"/>
          <w:rFonts w:eastAsiaTheme="minorEastAsia" w:cs="Times New Roman"/>
          <w:rPrChange w:id="4286" w:author="raye" w:date="2018-08-10T12:30:00Z">
            <w:rPr>
              <w:rFonts w:ascii="Calibri" w:hAnsi="Calibri" w:cstheme="minorHAnsi"/>
              <w:sz w:val="24"/>
              <w:szCs w:val="24"/>
            </w:rPr>
          </w:rPrChange>
        </w:rPr>
      </w:pPr>
      <w:r w:rsidRPr="00B0205A">
        <w:rPr>
          <w:rStyle w:val="af6"/>
          <w:rFonts w:eastAsiaTheme="minorEastAsia" w:cs="Times New Roman"/>
          <w:rPrChange w:id="4287" w:author="raye" w:date="2018-08-10T12:30:00Z">
            <w:rPr>
              <w:rFonts w:ascii="Calibri" w:hAnsi="Calibri" w:cstheme="minorHAnsi"/>
              <w:sz w:val="24"/>
              <w:szCs w:val="24"/>
            </w:rPr>
          </w:rPrChange>
        </w:rPr>
        <w:t xml:space="preserve">The Compliance Analyst will continue to perform follow up review processes. After Compliance Analyst completes various types of audits for the case, the Analyst completes a Supplementary Report (Supplementary Notes, Form #3) to explain the results of the analysis of the Case. </w:t>
      </w:r>
    </w:p>
    <w:p w14:paraId="784B9A3B" w14:textId="77777777" w:rsidR="003F32AD" w:rsidRPr="00B0205A" w:rsidRDefault="003F32AD" w:rsidP="00022A05">
      <w:pPr>
        <w:pStyle w:val="a0"/>
        <w:numPr>
          <w:ilvl w:val="2"/>
          <w:numId w:val="8"/>
        </w:numPr>
        <w:spacing w:afterLines="50" w:after="156"/>
        <w:ind w:firstLineChars="0"/>
        <w:rPr>
          <w:rStyle w:val="af6"/>
          <w:rFonts w:eastAsiaTheme="minorEastAsia" w:cs="Times New Roman"/>
          <w:rPrChange w:id="4288" w:author="raye" w:date="2018-08-10T12:30:00Z">
            <w:rPr>
              <w:rFonts w:ascii="Calibri" w:hAnsi="Calibri" w:cstheme="minorHAnsi"/>
              <w:sz w:val="24"/>
              <w:szCs w:val="24"/>
            </w:rPr>
          </w:rPrChange>
        </w:rPr>
      </w:pPr>
      <w:r w:rsidRPr="00B0205A">
        <w:rPr>
          <w:rStyle w:val="af6"/>
          <w:rFonts w:eastAsiaTheme="minorEastAsia" w:cs="Times New Roman"/>
          <w:rPrChange w:id="4289" w:author="raye" w:date="2018-08-10T12:30:00Z">
            <w:rPr>
              <w:rFonts w:ascii="Calibri" w:hAnsi="Calibri" w:cstheme="minorHAnsi"/>
              <w:sz w:val="24"/>
              <w:szCs w:val="24"/>
            </w:rPr>
          </w:rPrChange>
        </w:rPr>
        <w:t>Finally, the Analyst signs-off and submits the Case to the Compliance Supervisor for review.</w:t>
      </w:r>
    </w:p>
    <w:p w14:paraId="0768CC0A" w14:textId="77777777" w:rsidR="003F32AD" w:rsidRPr="00B0205A" w:rsidRDefault="003F32AD" w:rsidP="00022A05">
      <w:pPr>
        <w:pStyle w:val="a0"/>
        <w:numPr>
          <w:ilvl w:val="0"/>
          <w:numId w:val="8"/>
        </w:numPr>
        <w:spacing w:afterLines="50" w:after="156"/>
        <w:ind w:left="709" w:firstLineChars="0"/>
        <w:rPr>
          <w:rStyle w:val="af6"/>
          <w:rFonts w:eastAsiaTheme="minorEastAsia" w:cs="Times New Roman"/>
          <w:rPrChange w:id="4290" w:author="raye" w:date="2018-08-10T12:30:00Z">
            <w:rPr>
              <w:rFonts w:ascii="Calibri" w:hAnsi="Calibri" w:cstheme="minorHAnsi"/>
              <w:sz w:val="24"/>
              <w:szCs w:val="24"/>
            </w:rPr>
          </w:rPrChange>
        </w:rPr>
      </w:pPr>
      <w:r w:rsidRPr="00B0205A">
        <w:rPr>
          <w:rStyle w:val="af6"/>
          <w:rFonts w:eastAsiaTheme="minorEastAsia" w:cs="Times New Roman"/>
          <w:rPrChange w:id="4291" w:author="raye" w:date="2018-08-10T12:30:00Z">
            <w:rPr>
              <w:rFonts w:ascii="Calibri" w:hAnsi="Calibri" w:cstheme="minorHAnsi"/>
              <w:sz w:val="24"/>
              <w:szCs w:val="24"/>
            </w:rPr>
          </w:rPrChange>
        </w:rPr>
        <w:t xml:space="preserve">Compliance Supervisor reviews the Case submitted by Compliance Analyst, reviews the relevant data and attached reports of the Case, and confirms whether the Supplementary Notes and analysis in Form #3 supports the case being “Productive”. </w:t>
      </w:r>
    </w:p>
    <w:p w14:paraId="5A683FD2" w14:textId="77777777" w:rsidR="003F32AD" w:rsidRPr="00B0205A" w:rsidRDefault="003F32AD" w:rsidP="00022A05">
      <w:pPr>
        <w:pStyle w:val="a0"/>
        <w:numPr>
          <w:ilvl w:val="2"/>
          <w:numId w:val="8"/>
        </w:numPr>
        <w:spacing w:afterLines="50" w:after="156"/>
        <w:ind w:firstLineChars="0"/>
        <w:rPr>
          <w:rStyle w:val="af6"/>
          <w:rFonts w:eastAsiaTheme="minorEastAsia" w:cs="Times New Roman"/>
          <w:rPrChange w:id="4292" w:author="raye" w:date="2018-08-10T12:30:00Z">
            <w:rPr>
              <w:rFonts w:ascii="Calibri" w:hAnsi="Calibri" w:cstheme="minorHAnsi"/>
              <w:sz w:val="24"/>
              <w:szCs w:val="24"/>
            </w:rPr>
          </w:rPrChange>
        </w:rPr>
      </w:pPr>
      <w:r w:rsidRPr="00B0205A">
        <w:rPr>
          <w:rStyle w:val="af6"/>
          <w:rFonts w:eastAsiaTheme="minorEastAsia" w:cs="Times New Roman"/>
          <w:rPrChange w:id="4293" w:author="raye" w:date="2018-08-10T12:30:00Z">
            <w:rPr>
              <w:rFonts w:ascii="Calibri" w:hAnsi="Calibri" w:cstheme="minorHAnsi"/>
              <w:sz w:val="24"/>
              <w:szCs w:val="24"/>
            </w:rPr>
          </w:rPrChange>
        </w:rPr>
        <w:t xml:space="preserve">If the case is “Non-Productive”, the Compliance Supervisor signs-off on the case. </w:t>
      </w:r>
    </w:p>
    <w:p w14:paraId="6C655139" w14:textId="77777777" w:rsidR="003F32AD" w:rsidRPr="00B0205A" w:rsidRDefault="003F32AD" w:rsidP="00022A05">
      <w:pPr>
        <w:pStyle w:val="a0"/>
        <w:numPr>
          <w:ilvl w:val="2"/>
          <w:numId w:val="8"/>
        </w:numPr>
        <w:spacing w:afterLines="50" w:after="156"/>
        <w:ind w:firstLineChars="0"/>
        <w:rPr>
          <w:rStyle w:val="af6"/>
          <w:rFonts w:eastAsiaTheme="minorEastAsia" w:cs="Times New Roman"/>
          <w:rPrChange w:id="4294" w:author="raye" w:date="2018-08-10T12:30:00Z">
            <w:rPr>
              <w:rFonts w:ascii="Calibri" w:hAnsi="Calibri" w:cstheme="minorHAnsi"/>
              <w:sz w:val="24"/>
              <w:szCs w:val="24"/>
            </w:rPr>
          </w:rPrChange>
        </w:rPr>
      </w:pPr>
      <w:r w:rsidRPr="00B0205A">
        <w:rPr>
          <w:rStyle w:val="af6"/>
          <w:rFonts w:eastAsiaTheme="minorEastAsia" w:cs="Times New Roman"/>
          <w:rPrChange w:id="4295" w:author="raye" w:date="2018-08-10T12:30:00Z">
            <w:rPr>
              <w:rFonts w:ascii="Calibri" w:hAnsi="Calibri" w:cstheme="minorHAnsi"/>
              <w:sz w:val="24"/>
              <w:szCs w:val="24"/>
            </w:rPr>
          </w:rPrChange>
        </w:rPr>
        <w:t>If the case is “Productive”, the Compliance Supervisor will send the case to Compliance Analyst.</w:t>
      </w:r>
    </w:p>
    <w:p w14:paraId="05E9F42B" w14:textId="77777777" w:rsidR="003F32AD" w:rsidRPr="00B0205A" w:rsidRDefault="003F32AD" w:rsidP="00022A05">
      <w:pPr>
        <w:pStyle w:val="a0"/>
        <w:numPr>
          <w:ilvl w:val="2"/>
          <w:numId w:val="8"/>
        </w:numPr>
        <w:spacing w:afterLines="50" w:after="156"/>
        <w:ind w:firstLineChars="0"/>
        <w:rPr>
          <w:rStyle w:val="af6"/>
          <w:rFonts w:eastAsiaTheme="minorEastAsia" w:cs="Times New Roman"/>
          <w:rPrChange w:id="4296" w:author="raye" w:date="2018-08-10T12:30:00Z">
            <w:rPr>
              <w:rFonts w:ascii="Calibri" w:hAnsi="Calibri" w:cstheme="minorHAnsi"/>
              <w:sz w:val="24"/>
              <w:szCs w:val="24"/>
            </w:rPr>
          </w:rPrChange>
        </w:rPr>
      </w:pPr>
      <w:r w:rsidRPr="00B0205A">
        <w:rPr>
          <w:rStyle w:val="af6"/>
          <w:rFonts w:eastAsiaTheme="minorEastAsia" w:cs="Times New Roman"/>
          <w:rPrChange w:id="4297" w:author="raye" w:date="2018-08-10T12:30:00Z">
            <w:rPr>
              <w:rFonts w:ascii="Calibri" w:hAnsi="Calibri" w:cstheme="minorHAnsi"/>
              <w:sz w:val="24"/>
              <w:szCs w:val="24"/>
            </w:rPr>
          </w:rPrChange>
        </w:rPr>
        <w:t xml:space="preserve">The Compliance Analyst will then complete the TSD Case Review Check List online (Form #4) and sends case off to Compliance Supervisor. </w:t>
      </w:r>
    </w:p>
    <w:p w14:paraId="7B48BDDB" w14:textId="77777777" w:rsidR="003F32AD" w:rsidRPr="00B0205A" w:rsidRDefault="003F32AD" w:rsidP="00022A05">
      <w:pPr>
        <w:pStyle w:val="a0"/>
        <w:numPr>
          <w:ilvl w:val="0"/>
          <w:numId w:val="8"/>
        </w:numPr>
        <w:spacing w:afterLines="50" w:after="156"/>
        <w:ind w:firstLineChars="0"/>
        <w:rPr>
          <w:rStyle w:val="af6"/>
          <w:rFonts w:eastAsiaTheme="minorEastAsia" w:cs="Times New Roman"/>
          <w:rPrChange w:id="4298" w:author="raye" w:date="2018-08-10T12:30:00Z">
            <w:rPr>
              <w:rFonts w:ascii="Calibri" w:hAnsi="Calibri" w:cstheme="minorHAnsi"/>
              <w:sz w:val="24"/>
              <w:szCs w:val="24"/>
            </w:rPr>
          </w:rPrChange>
        </w:rPr>
      </w:pPr>
      <w:r w:rsidRPr="00B0205A">
        <w:rPr>
          <w:rStyle w:val="af6"/>
          <w:rFonts w:eastAsiaTheme="minorEastAsia" w:cs="Times New Roman"/>
          <w:rPrChange w:id="4299" w:author="raye" w:date="2018-08-10T12:30:00Z">
            <w:rPr>
              <w:rFonts w:ascii="Calibri" w:hAnsi="Calibri" w:cstheme="minorHAnsi"/>
              <w:sz w:val="24"/>
              <w:szCs w:val="24"/>
            </w:rPr>
          </w:rPrChange>
        </w:rPr>
        <w:t xml:space="preserve">The Compliance Supervisor will provide further input on the Case Review Check List (Form #4) and submit the case to the BSA Officer for processing. </w:t>
      </w:r>
    </w:p>
    <w:p w14:paraId="30A86927" w14:textId="77777777" w:rsidR="003F32AD" w:rsidRPr="00B0205A" w:rsidRDefault="003F32AD" w:rsidP="00022A05">
      <w:pPr>
        <w:pStyle w:val="a0"/>
        <w:numPr>
          <w:ilvl w:val="0"/>
          <w:numId w:val="8"/>
        </w:numPr>
        <w:spacing w:afterLines="50" w:after="156"/>
        <w:ind w:left="709" w:firstLineChars="0"/>
        <w:rPr>
          <w:rStyle w:val="af6"/>
          <w:rFonts w:eastAsiaTheme="minorEastAsia" w:cs="Times New Roman"/>
          <w:rPrChange w:id="4300" w:author="raye" w:date="2018-08-10T12:30:00Z">
            <w:rPr>
              <w:rFonts w:ascii="Calibri" w:hAnsi="Calibri" w:cstheme="minorHAnsi"/>
              <w:sz w:val="24"/>
              <w:szCs w:val="24"/>
            </w:rPr>
          </w:rPrChange>
        </w:rPr>
      </w:pPr>
      <w:r w:rsidRPr="00B0205A">
        <w:rPr>
          <w:rStyle w:val="af6"/>
          <w:rFonts w:eastAsiaTheme="minorEastAsia" w:cs="Times New Roman"/>
          <w:rPrChange w:id="4301" w:author="raye" w:date="2018-08-10T12:30:00Z">
            <w:rPr>
              <w:rFonts w:ascii="Calibri" w:hAnsi="Calibri" w:cstheme="minorHAnsi"/>
              <w:sz w:val="24"/>
              <w:szCs w:val="24"/>
            </w:rPr>
          </w:rPrChange>
        </w:rPr>
        <w:t xml:space="preserve">BSA Officer receives the Case submitted by the Compliance Supervisor and conducts a review, he/she reviews the relevant data and reports of the Case, and “TSD Case Review Check List” and fills in his/her own review comments (approval, rejection, or further investigation). </w:t>
      </w:r>
    </w:p>
    <w:p w14:paraId="47D6DAE7" w14:textId="77777777" w:rsidR="003F32AD" w:rsidRPr="00B0205A" w:rsidRDefault="003F32AD" w:rsidP="00022A05">
      <w:pPr>
        <w:pStyle w:val="a0"/>
        <w:numPr>
          <w:ilvl w:val="2"/>
          <w:numId w:val="8"/>
        </w:numPr>
        <w:spacing w:afterLines="50" w:after="156"/>
        <w:ind w:firstLineChars="0"/>
        <w:rPr>
          <w:rStyle w:val="af6"/>
          <w:rFonts w:eastAsiaTheme="minorEastAsia" w:cs="Times New Roman"/>
          <w:rPrChange w:id="4302" w:author="raye" w:date="2018-08-10T12:30:00Z">
            <w:rPr>
              <w:rFonts w:ascii="Calibri" w:hAnsi="Calibri" w:cstheme="minorHAnsi"/>
              <w:sz w:val="24"/>
              <w:szCs w:val="24"/>
            </w:rPr>
          </w:rPrChange>
        </w:rPr>
      </w:pPr>
      <w:r w:rsidRPr="00B0205A">
        <w:rPr>
          <w:rStyle w:val="af6"/>
          <w:rFonts w:eastAsiaTheme="minorEastAsia" w:cs="Times New Roman"/>
          <w:rPrChange w:id="4303" w:author="raye" w:date="2018-08-10T12:30:00Z">
            <w:rPr>
              <w:rFonts w:ascii="Calibri" w:hAnsi="Calibri" w:cstheme="minorHAnsi"/>
              <w:sz w:val="24"/>
              <w:szCs w:val="24"/>
            </w:rPr>
          </w:rPrChange>
        </w:rPr>
        <w:t>If the BSA Officer believes no further investigation is required (e.g. existing data/evidence/reports can support the decision), sign-off will be applied based on the “TSD Case Review Check List” form. (Approve or Reject)</w:t>
      </w:r>
    </w:p>
    <w:p w14:paraId="1898B2AD" w14:textId="77777777" w:rsidR="003F32AD" w:rsidRPr="00B0205A" w:rsidRDefault="003F32AD" w:rsidP="00022A05">
      <w:pPr>
        <w:pStyle w:val="a0"/>
        <w:numPr>
          <w:ilvl w:val="2"/>
          <w:numId w:val="8"/>
        </w:numPr>
        <w:spacing w:afterLines="50" w:after="156"/>
        <w:ind w:firstLineChars="0"/>
        <w:rPr>
          <w:rStyle w:val="af6"/>
          <w:rFonts w:eastAsiaTheme="minorEastAsia" w:cs="Times New Roman"/>
          <w:rPrChange w:id="4304" w:author="raye" w:date="2018-08-10T12:30:00Z">
            <w:rPr>
              <w:rFonts w:ascii="Calibri" w:hAnsi="Calibri" w:cstheme="minorHAnsi"/>
              <w:sz w:val="24"/>
              <w:szCs w:val="24"/>
            </w:rPr>
          </w:rPrChange>
        </w:rPr>
      </w:pPr>
      <w:r w:rsidRPr="00B0205A">
        <w:rPr>
          <w:rStyle w:val="af6"/>
          <w:rFonts w:eastAsiaTheme="minorEastAsia" w:cs="Times New Roman"/>
          <w:rPrChange w:id="4305" w:author="raye" w:date="2018-08-10T12:30:00Z">
            <w:rPr>
              <w:rFonts w:ascii="Calibri" w:hAnsi="Calibri" w:cstheme="minorHAnsi"/>
              <w:sz w:val="24"/>
              <w:szCs w:val="24"/>
            </w:rPr>
          </w:rPrChange>
        </w:rPr>
        <w:t>If the BSA Officer determines further due diligence is needed, the case is returned to the Compliance Supervisor.</w:t>
      </w:r>
    </w:p>
    <w:p w14:paraId="350B59C2" w14:textId="77777777" w:rsidR="003F32AD" w:rsidRPr="00B0205A" w:rsidRDefault="003F32AD" w:rsidP="00022A05">
      <w:pPr>
        <w:pStyle w:val="a0"/>
        <w:numPr>
          <w:ilvl w:val="2"/>
          <w:numId w:val="8"/>
        </w:numPr>
        <w:spacing w:afterLines="50" w:after="156"/>
        <w:ind w:firstLineChars="0"/>
        <w:rPr>
          <w:rStyle w:val="af6"/>
          <w:rFonts w:eastAsiaTheme="minorEastAsia" w:cs="Times New Roman"/>
          <w:rPrChange w:id="4306" w:author="raye" w:date="2018-08-10T12:30:00Z">
            <w:rPr>
              <w:rFonts w:ascii="Calibri" w:hAnsi="Calibri" w:cstheme="minorHAnsi"/>
              <w:sz w:val="24"/>
              <w:szCs w:val="24"/>
            </w:rPr>
          </w:rPrChange>
        </w:rPr>
      </w:pPr>
      <w:r w:rsidRPr="00B0205A">
        <w:rPr>
          <w:rStyle w:val="af6"/>
          <w:rFonts w:eastAsiaTheme="minorEastAsia" w:cs="Times New Roman"/>
          <w:rPrChange w:id="4307" w:author="raye" w:date="2018-08-10T12:30:00Z">
            <w:rPr>
              <w:rFonts w:ascii="Calibri" w:hAnsi="Calibri" w:cstheme="minorHAnsi"/>
              <w:sz w:val="24"/>
              <w:szCs w:val="24"/>
            </w:rPr>
          </w:rPrChange>
        </w:rPr>
        <w:t>The Compliance Supervisor will then assign the case to a Compliance Analyst.</w:t>
      </w:r>
    </w:p>
    <w:p w14:paraId="0F7F4930" w14:textId="77777777" w:rsidR="003F32AD" w:rsidRPr="00B0205A" w:rsidRDefault="003F32AD" w:rsidP="00022A05">
      <w:pPr>
        <w:pStyle w:val="a0"/>
        <w:numPr>
          <w:ilvl w:val="0"/>
          <w:numId w:val="8"/>
        </w:numPr>
        <w:spacing w:afterLines="50" w:after="156"/>
        <w:ind w:left="709" w:firstLineChars="0"/>
        <w:rPr>
          <w:rStyle w:val="af6"/>
          <w:rFonts w:eastAsiaTheme="minorEastAsia" w:cs="Times New Roman"/>
          <w:rPrChange w:id="4308" w:author="raye" w:date="2018-08-10T12:30:00Z">
            <w:rPr>
              <w:rFonts w:ascii="Calibri" w:hAnsi="Calibri" w:cstheme="minorHAnsi"/>
              <w:sz w:val="24"/>
              <w:szCs w:val="24"/>
            </w:rPr>
          </w:rPrChange>
        </w:rPr>
      </w:pPr>
      <w:r w:rsidRPr="00B0205A">
        <w:rPr>
          <w:rStyle w:val="af6"/>
          <w:rFonts w:eastAsiaTheme="minorEastAsia" w:cs="Times New Roman"/>
          <w:rPrChange w:id="4309" w:author="raye" w:date="2018-08-10T12:30:00Z">
            <w:rPr>
              <w:rFonts w:ascii="Calibri" w:hAnsi="Calibri" w:cstheme="minorHAnsi"/>
              <w:sz w:val="24"/>
              <w:szCs w:val="24"/>
            </w:rPr>
          </w:rPrChange>
        </w:rPr>
        <w:lastRenderedPageBreak/>
        <w:t>The Compliance Analyst completes further verification, uploads the required additional evidence, updates Form #4 for the case as described in steps 17c and 17d.</w:t>
      </w:r>
    </w:p>
    <w:p w14:paraId="21276485" w14:textId="77777777" w:rsidR="003F32AD" w:rsidRPr="00B0205A" w:rsidRDefault="003F32AD" w:rsidP="00022A05">
      <w:pPr>
        <w:pStyle w:val="a0"/>
        <w:numPr>
          <w:ilvl w:val="0"/>
          <w:numId w:val="8"/>
        </w:numPr>
        <w:spacing w:afterLines="50" w:after="156"/>
        <w:ind w:left="709" w:firstLineChars="0"/>
        <w:jc w:val="left"/>
        <w:rPr>
          <w:rStyle w:val="af6"/>
          <w:rFonts w:eastAsiaTheme="minorEastAsia" w:cs="Times New Roman"/>
          <w:rPrChange w:id="4310" w:author="raye" w:date="2018-08-10T12:30:00Z">
            <w:rPr>
              <w:rFonts w:ascii="Calibri" w:hAnsi="Calibri" w:cstheme="minorHAnsi"/>
              <w:sz w:val="24"/>
              <w:szCs w:val="24"/>
            </w:rPr>
          </w:rPrChange>
        </w:rPr>
      </w:pPr>
      <w:r w:rsidRPr="00B0205A">
        <w:rPr>
          <w:rStyle w:val="af6"/>
          <w:rFonts w:eastAsiaTheme="minorEastAsia" w:cs="Times New Roman"/>
          <w:rPrChange w:id="4311" w:author="raye" w:date="2018-08-10T12:30:00Z">
            <w:rPr>
              <w:rFonts w:ascii="Calibri" w:hAnsi="Calibri" w:cstheme="minorHAnsi"/>
              <w:sz w:val="24"/>
              <w:szCs w:val="24"/>
            </w:rPr>
          </w:rPrChange>
        </w:rPr>
        <w:t xml:space="preserve">If the case is considered exception and rejected, the case will be reported to LCD. </w:t>
      </w:r>
    </w:p>
    <w:p w14:paraId="7F4810FD" w14:textId="77777777" w:rsidR="003F32AD" w:rsidRPr="00B0205A" w:rsidRDefault="003F32AD" w:rsidP="00022A05">
      <w:pPr>
        <w:pStyle w:val="a0"/>
        <w:numPr>
          <w:ilvl w:val="0"/>
          <w:numId w:val="8"/>
        </w:numPr>
        <w:spacing w:afterLines="50" w:after="156"/>
        <w:ind w:left="709" w:firstLineChars="0"/>
        <w:jc w:val="left"/>
        <w:rPr>
          <w:rStyle w:val="af6"/>
          <w:rFonts w:eastAsiaTheme="minorEastAsia" w:cs="Times New Roman"/>
          <w:rPrChange w:id="4312" w:author="raye" w:date="2018-08-10T12:30:00Z">
            <w:rPr>
              <w:rFonts w:ascii="Calibri" w:hAnsi="Calibri" w:cstheme="minorHAnsi"/>
              <w:sz w:val="24"/>
              <w:szCs w:val="24"/>
            </w:rPr>
          </w:rPrChange>
        </w:rPr>
      </w:pPr>
      <w:r w:rsidRPr="00B0205A">
        <w:rPr>
          <w:rStyle w:val="af6"/>
          <w:rFonts w:eastAsiaTheme="minorEastAsia" w:cs="Times New Roman"/>
          <w:rPrChange w:id="4313" w:author="raye" w:date="2018-08-10T12:30:00Z">
            <w:rPr>
              <w:rFonts w:ascii="Calibri" w:hAnsi="Calibri" w:cstheme="minorHAnsi"/>
              <w:sz w:val="24"/>
              <w:szCs w:val="24"/>
            </w:rPr>
          </w:rPrChange>
        </w:rPr>
        <w:t>The BSA Officer will need to complete, report, and sign off on an Unusual/Suspicious Activities Form (#5) to submit to the LCD Unit offline.</w:t>
      </w:r>
    </w:p>
    <w:p w14:paraId="0AC0AF7A" w14:textId="77777777" w:rsidR="003F32AD" w:rsidRPr="00B0205A" w:rsidRDefault="003F32AD" w:rsidP="00022A05">
      <w:pPr>
        <w:pStyle w:val="a0"/>
        <w:numPr>
          <w:ilvl w:val="0"/>
          <w:numId w:val="8"/>
        </w:numPr>
        <w:spacing w:afterLines="50" w:after="156"/>
        <w:ind w:left="709" w:firstLineChars="0"/>
        <w:jc w:val="left"/>
        <w:rPr>
          <w:rStyle w:val="af6"/>
          <w:rFonts w:eastAsiaTheme="minorEastAsia" w:cs="Times New Roman"/>
          <w:rPrChange w:id="4314" w:author="raye" w:date="2018-08-10T12:30:00Z">
            <w:rPr>
              <w:rFonts w:ascii="Calibri" w:hAnsi="Calibri" w:cstheme="minorHAnsi"/>
              <w:sz w:val="24"/>
              <w:szCs w:val="24"/>
            </w:rPr>
          </w:rPrChange>
        </w:rPr>
      </w:pPr>
      <w:r w:rsidRPr="00B0205A">
        <w:rPr>
          <w:rStyle w:val="af6"/>
          <w:rFonts w:eastAsiaTheme="minorEastAsia" w:cs="Times New Roman"/>
          <w:rPrChange w:id="4315" w:author="raye" w:date="2018-08-10T12:30:00Z">
            <w:rPr>
              <w:rFonts w:ascii="Calibri" w:hAnsi="Calibri" w:cstheme="minorHAnsi"/>
              <w:sz w:val="24"/>
              <w:szCs w:val="24"/>
            </w:rPr>
          </w:rPrChange>
        </w:rPr>
        <w:t>When receiving the Unusual/Suspicious Activities application form submitted by the Compliance Unit, the LCD SAR Team performs SAR inspections and other related processes offline which is an LCD internal process and not supported by the system. Finally, the LCD will record the SAR inspection results of the case in the system.</w:t>
      </w:r>
    </w:p>
    <w:p w14:paraId="51C75F09" w14:textId="77777777" w:rsidR="00E143FF" w:rsidRPr="00E403FE" w:rsidRDefault="00E143FF" w:rsidP="005C6033">
      <w:pPr>
        <w:spacing w:line="360" w:lineRule="auto"/>
        <w:rPr>
          <w:rFonts w:ascii="Times New Roman" w:eastAsia="宋体" w:hAnsi="Times New Roman" w:cs="Times New Roman"/>
          <w:i/>
          <w:sz w:val="24"/>
          <w:szCs w:val="24"/>
        </w:rPr>
      </w:pPr>
      <w:bookmarkStart w:id="4316" w:name="_Ref508149841"/>
      <w:bookmarkStart w:id="4317" w:name="_Toc512250215"/>
    </w:p>
    <w:p w14:paraId="6CA297F4" w14:textId="4B13CDB4" w:rsidR="00F944D4" w:rsidRPr="00D74D66" w:rsidRDefault="00F944D4" w:rsidP="00BA2F11">
      <w:pPr>
        <w:numPr>
          <w:ilvl w:val="1"/>
          <w:numId w:val="3"/>
        </w:numPr>
        <w:tabs>
          <w:tab w:val="num" w:pos="635"/>
          <w:tab w:val="num" w:pos="992"/>
        </w:tabs>
        <w:spacing w:line="360" w:lineRule="auto"/>
        <w:ind w:leftChars="100" w:left="635" w:hanging="425"/>
        <w:rPr>
          <w:rStyle w:val="aff4"/>
          <w:rFonts w:eastAsia="宋体"/>
          <w:rPrChange w:id="4318" w:author="raye" w:date="2018-08-10T13:21:00Z">
            <w:rPr>
              <w:rFonts w:ascii="Times New Roman" w:eastAsia="宋体" w:hAnsi="Times New Roman" w:cs="Times New Roman"/>
              <w:i/>
              <w:sz w:val="24"/>
              <w:szCs w:val="24"/>
            </w:rPr>
          </w:rPrChange>
        </w:rPr>
      </w:pPr>
      <w:r w:rsidRPr="00D74D66">
        <w:rPr>
          <w:rStyle w:val="aff4"/>
          <w:rFonts w:eastAsia="宋体"/>
          <w:rPrChange w:id="4319" w:author="raye" w:date="2018-08-10T13:21:00Z">
            <w:rPr>
              <w:rFonts w:ascii="Times New Roman" w:eastAsia="宋体" w:hAnsi="Times New Roman" w:cs="Times New Roman"/>
              <w:i/>
              <w:sz w:val="24"/>
              <w:szCs w:val="24"/>
            </w:rPr>
          </w:rPrChange>
        </w:rPr>
        <w:t>Business Scenario</w:t>
      </w:r>
      <w:bookmarkEnd w:id="4316"/>
      <w:bookmarkEnd w:id="4317"/>
    </w:p>
    <w:p w14:paraId="34AC62B4" w14:textId="3927F95E" w:rsidR="00F944D4" w:rsidRPr="00D74D66" w:rsidRDefault="00F944D4" w:rsidP="00774ECE">
      <w:pPr>
        <w:spacing w:afterLines="50" w:after="156"/>
        <w:ind w:firstLineChars="177" w:firstLine="425"/>
        <w:jc w:val="left"/>
        <w:rPr>
          <w:rStyle w:val="af6"/>
          <w:rFonts w:eastAsiaTheme="minorEastAsia"/>
          <w:rPrChange w:id="4320" w:author="raye" w:date="2018-08-10T13:21:00Z">
            <w:rPr>
              <w:rFonts w:ascii="Calibri" w:hAnsi="Calibri" w:cstheme="minorHAnsi"/>
              <w:sz w:val="24"/>
            </w:rPr>
          </w:rPrChange>
        </w:rPr>
      </w:pPr>
      <w:r w:rsidRPr="00D74D66">
        <w:rPr>
          <w:rStyle w:val="af6"/>
          <w:rFonts w:eastAsiaTheme="minorEastAsia"/>
          <w:rPrChange w:id="4321" w:author="raye" w:date="2018-08-10T13:21:00Z">
            <w:rPr>
              <w:rFonts w:ascii="Calibri" w:hAnsi="Calibri" w:cstheme="minorHAnsi"/>
              <w:sz w:val="24"/>
            </w:rPr>
          </w:rPrChange>
        </w:rPr>
        <w:t>T</w:t>
      </w:r>
      <w:r w:rsidR="00F67C0B" w:rsidRPr="00D74D66">
        <w:rPr>
          <w:rStyle w:val="af6"/>
          <w:rFonts w:eastAsiaTheme="minorEastAsia"/>
          <w:rPrChange w:id="4322" w:author="raye" w:date="2018-08-10T13:21:00Z">
            <w:rPr>
              <w:rFonts w:ascii="Calibri" w:hAnsi="Calibri" w:cstheme="minorHAnsi"/>
              <w:sz w:val="24"/>
            </w:rPr>
          </w:rPrChange>
        </w:rPr>
        <w:t>he T</w:t>
      </w:r>
      <w:r w:rsidRPr="00D74D66">
        <w:rPr>
          <w:rStyle w:val="af6"/>
          <w:rFonts w:eastAsiaTheme="minorEastAsia"/>
          <w:rPrChange w:id="4323" w:author="raye" w:date="2018-08-10T13:21:00Z">
            <w:rPr>
              <w:rFonts w:ascii="Calibri" w:hAnsi="Calibri" w:cstheme="minorHAnsi"/>
              <w:sz w:val="24"/>
            </w:rPr>
          </w:rPrChange>
        </w:rPr>
        <w:t>rade Finance Screening</w:t>
      </w:r>
      <w:r w:rsidR="00FB4BEC" w:rsidRPr="00D74D66">
        <w:rPr>
          <w:rStyle w:val="af6"/>
          <w:rFonts w:eastAsiaTheme="minorEastAsia"/>
          <w:rPrChange w:id="4324" w:author="raye" w:date="2018-08-10T13:21:00Z">
            <w:rPr>
              <w:rFonts w:ascii="Calibri" w:hAnsi="Calibri" w:cstheme="minorHAnsi"/>
              <w:sz w:val="24"/>
            </w:rPr>
          </w:rPrChange>
        </w:rPr>
        <w:t xml:space="preserve"> module enables intelligent verification of related transactions in multiple financial and trade business scenarios, which include the following categories:</w:t>
      </w:r>
    </w:p>
    <w:p w14:paraId="6108A266" w14:textId="51FF883F" w:rsidR="002A39CE" w:rsidRPr="00D74D66" w:rsidRDefault="002A39CE" w:rsidP="00022A05">
      <w:pPr>
        <w:pStyle w:val="a0"/>
        <w:numPr>
          <w:ilvl w:val="0"/>
          <w:numId w:val="9"/>
        </w:numPr>
        <w:spacing w:afterLines="20" w:after="62"/>
        <w:ind w:firstLineChars="0"/>
        <w:rPr>
          <w:rStyle w:val="af6"/>
          <w:rFonts w:eastAsiaTheme="minorEastAsia"/>
          <w:rPrChange w:id="4325" w:author="raye" w:date="2018-08-10T13:21:00Z">
            <w:rPr>
              <w:rFonts w:ascii="Calibri" w:hAnsi="Calibri" w:cstheme="minorHAnsi"/>
              <w:sz w:val="24"/>
            </w:rPr>
          </w:rPrChange>
        </w:rPr>
      </w:pPr>
      <w:r w:rsidRPr="00D74D66">
        <w:rPr>
          <w:rStyle w:val="af6"/>
          <w:rFonts w:eastAsiaTheme="minorEastAsia"/>
          <w:rPrChange w:id="4326" w:author="raye" w:date="2018-08-10T13:21:00Z">
            <w:rPr>
              <w:rFonts w:ascii="Calibri" w:hAnsi="Calibri" w:cstheme="minorHAnsi"/>
              <w:sz w:val="24"/>
            </w:rPr>
          </w:rPrChange>
        </w:rPr>
        <w:t>New LC Import issuance/amendment</w:t>
      </w:r>
    </w:p>
    <w:p w14:paraId="42124576" w14:textId="44F37C76" w:rsidR="002A39CE" w:rsidRPr="00D74D66" w:rsidRDefault="002A39CE" w:rsidP="00022A05">
      <w:pPr>
        <w:pStyle w:val="a0"/>
        <w:numPr>
          <w:ilvl w:val="0"/>
          <w:numId w:val="9"/>
        </w:numPr>
        <w:spacing w:afterLines="20" w:after="62"/>
        <w:ind w:firstLineChars="0"/>
        <w:rPr>
          <w:rStyle w:val="af6"/>
          <w:rFonts w:eastAsiaTheme="minorEastAsia"/>
          <w:rPrChange w:id="4327" w:author="raye" w:date="2018-08-10T13:21:00Z">
            <w:rPr>
              <w:rFonts w:ascii="Calibri" w:hAnsi="Calibri" w:cstheme="minorHAnsi"/>
              <w:sz w:val="24"/>
            </w:rPr>
          </w:rPrChange>
        </w:rPr>
      </w:pPr>
      <w:r w:rsidRPr="00D74D66">
        <w:rPr>
          <w:rStyle w:val="af6"/>
          <w:rFonts w:eastAsiaTheme="minorEastAsia"/>
          <w:rPrChange w:id="4328" w:author="raye" w:date="2018-08-10T13:21:00Z">
            <w:rPr>
              <w:rFonts w:ascii="Calibri" w:hAnsi="Calibri" w:cstheme="minorHAnsi"/>
              <w:sz w:val="24"/>
            </w:rPr>
          </w:rPrChange>
        </w:rPr>
        <w:t>New LC Import drawing</w:t>
      </w:r>
    </w:p>
    <w:p w14:paraId="531AC48F" w14:textId="6994997D" w:rsidR="002A39CE" w:rsidRPr="00D74D66" w:rsidRDefault="002A39CE" w:rsidP="00022A05">
      <w:pPr>
        <w:pStyle w:val="a0"/>
        <w:numPr>
          <w:ilvl w:val="0"/>
          <w:numId w:val="9"/>
        </w:numPr>
        <w:spacing w:afterLines="20" w:after="62"/>
        <w:ind w:firstLineChars="0"/>
        <w:rPr>
          <w:rStyle w:val="af6"/>
          <w:rFonts w:eastAsiaTheme="minorEastAsia"/>
          <w:rPrChange w:id="4329" w:author="raye" w:date="2018-08-10T13:21:00Z">
            <w:rPr>
              <w:rFonts w:ascii="Calibri" w:hAnsi="Calibri" w:cstheme="minorHAnsi"/>
              <w:sz w:val="24"/>
            </w:rPr>
          </w:rPrChange>
        </w:rPr>
      </w:pPr>
      <w:r w:rsidRPr="00D74D66">
        <w:rPr>
          <w:rStyle w:val="af6"/>
          <w:rFonts w:eastAsiaTheme="minorEastAsia"/>
          <w:rPrChange w:id="4330" w:author="raye" w:date="2018-08-10T13:21:00Z">
            <w:rPr>
              <w:rFonts w:ascii="Calibri" w:hAnsi="Calibri" w:cstheme="minorHAnsi"/>
              <w:sz w:val="24"/>
            </w:rPr>
          </w:rPrChange>
        </w:rPr>
        <w:t>New LC Export documents/Transfer/AOP</w:t>
      </w:r>
    </w:p>
    <w:p w14:paraId="4BFAA4E4" w14:textId="7A92412B" w:rsidR="002A39CE" w:rsidRPr="00D74D66" w:rsidRDefault="002A39CE" w:rsidP="00022A05">
      <w:pPr>
        <w:pStyle w:val="a0"/>
        <w:numPr>
          <w:ilvl w:val="0"/>
          <w:numId w:val="9"/>
        </w:numPr>
        <w:spacing w:afterLines="20" w:after="62"/>
        <w:ind w:firstLineChars="0"/>
        <w:rPr>
          <w:rStyle w:val="af6"/>
          <w:rFonts w:eastAsiaTheme="minorEastAsia"/>
          <w:rPrChange w:id="4331" w:author="raye" w:date="2018-08-10T13:21:00Z">
            <w:rPr>
              <w:rFonts w:ascii="Calibri" w:hAnsi="Calibri" w:cstheme="minorHAnsi"/>
              <w:sz w:val="24"/>
            </w:rPr>
          </w:rPrChange>
        </w:rPr>
      </w:pPr>
      <w:r w:rsidRPr="00D74D66">
        <w:rPr>
          <w:rStyle w:val="af6"/>
          <w:rFonts w:eastAsiaTheme="minorEastAsia"/>
          <w:rPrChange w:id="4332" w:author="raye" w:date="2018-08-10T13:21:00Z">
            <w:rPr>
              <w:rFonts w:ascii="Calibri" w:hAnsi="Calibri" w:cstheme="minorHAnsi"/>
              <w:sz w:val="24"/>
            </w:rPr>
          </w:rPrChange>
        </w:rPr>
        <w:t>New Inward Collections Documents</w:t>
      </w:r>
    </w:p>
    <w:p w14:paraId="6BD236EE" w14:textId="07AC9F3C" w:rsidR="002A39CE" w:rsidRPr="00D74D66" w:rsidRDefault="002A39CE" w:rsidP="00022A05">
      <w:pPr>
        <w:pStyle w:val="a0"/>
        <w:numPr>
          <w:ilvl w:val="0"/>
          <w:numId w:val="9"/>
        </w:numPr>
        <w:spacing w:afterLines="20" w:after="62"/>
        <w:ind w:firstLineChars="0"/>
        <w:rPr>
          <w:rStyle w:val="af6"/>
          <w:rFonts w:eastAsiaTheme="minorEastAsia"/>
          <w:rPrChange w:id="4333" w:author="raye" w:date="2018-08-10T13:21:00Z">
            <w:rPr>
              <w:rFonts w:ascii="Calibri" w:hAnsi="Calibri" w:cstheme="minorHAnsi"/>
              <w:sz w:val="24"/>
            </w:rPr>
          </w:rPrChange>
        </w:rPr>
      </w:pPr>
      <w:r w:rsidRPr="00D74D66">
        <w:rPr>
          <w:rStyle w:val="af6"/>
          <w:rFonts w:eastAsiaTheme="minorEastAsia"/>
          <w:rPrChange w:id="4334" w:author="raye" w:date="2018-08-10T13:21:00Z">
            <w:rPr>
              <w:rFonts w:ascii="Calibri" w:hAnsi="Calibri" w:cstheme="minorHAnsi"/>
              <w:sz w:val="24"/>
            </w:rPr>
          </w:rPrChange>
        </w:rPr>
        <w:t>New Outward Collections Documents</w:t>
      </w:r>
    </w:p>
    <w:p w14:paraId="57DB0070" w14:textId="41FCA0AE" w:rsidR="002A39CE" w:rsidRPr="00D74D66" w:rsidRDefault="002A39CE" w:rsidP="00022A05">
      <w:pPr>
        <w:pStyle w:val="a0"/>
        <w:numPr>
          <w:ilvl w:val="0"/>
          <w:numId w:val="9"/>
        </w:numPr>
        <w:spacing w:afterLines="20" w:after="62"/>
        <w:ind w:firstLineChars="0"/>
        <w:rPr>
          <w:rStyle w:val="af6"/>
          <w:rFonts w:eastAsiaTheme="minorEastAsia"/>
          <w:rPrChange w:id="4335" w:author="raye" w:date="2018-08-10T13:21:00Z">
            <w:rPr>
              <w:rFonts w:ascii="Calibri" w:hAnsi="Calibri" w:cstheme="minorHAnsi"/>
              <w:sz w:val="24"/>
            </w:rPr>
          </w:rPrChange>
        </w:rPr>
      </w:pPr>
      <w:r w:rsidRPr="00D74D66">
        <w:rPr>
          <w:rStyle w:val="af6"/>
          <w:rFonts w:eastAsiaTheme="minorEastAsia"/>
          <w:rPrChange w:id="4336" w:author="raye" w:date="2018-08-10T13:21:00Z">
            <w:rPr>
              <w:rFonts w:ascii="Calibri" w:hAnsi="Calibri" w:cstheme="minorHAnsi"/>
              <w:sz w:val="24"/>
            </w:rPr>
          </w:rPrChange>
        </w:rPr>
        <w:t>Funded/Unfunded Risk Participation</w:t>
      </w:r>
    </w:p>
    <w:p w14:paraId="69238CD3" w14:textId="467647FB" w:rsidR="00EA6C65" w:rsidRPr="00D74D66" w:rsidRDefault="00763D7D" w:rsidP="00022A05">
      <w:pPr>
        <w:pStyle w:val="a0"/>
        <w:numPr>
          <w:ilvl w:val="0"/>
          <w:numId w:val="9"/>
        </w:numPr>
        <w:spacing w:afterLines="20" w:after="62"/>
        <w:ind w:firstLineChars="0"/>
        <w:rPr>
          <w:rStyle w:val="af6"/>
          <w:rFonts w:eastAsiaTheme="minorEastAsia"/>
          <w:rPrChange w:id="4337" w:author="raye" w:date="2018-08-10T13:21:00Z">
            <w:rPr>
              <w:rFonts w:ascii="Calibri" w:hAnsi="Calibri" w:cstheme="minorHAnsi"/>
              <w:sz w:val="24"/>
            </w:rPr>
          </w:rPrChange>
        </w:rPr>
      </w:pPr>
      <w:r w:rsidRPr="00D74D66">
        <w:rPr>
          <w:rStyle w:val="af6"/>
          <w:rFonts w:eastAsiaTheme="minorEastAsia"/>
          <w:rPrChange w:id="4338" w:author="raye" w:date="2018-08-10T13:21:00Z">
            <w:rPr>
              <w:rFonts w:ascii="Calibri" w:hAnsi="Calibri" w:cstheme="minorHAnsi"/>
              <w:sz w:val="24"/>
            </w:rPr>
          </w:rPrChange>
        </w:rPr>
        <w:t>Forfe</w:t>
      </w:r>
      <w:r w:rsidR="00942AC5" w:rsidRPr="00D74D66">
        <w:rPr>
          <w:rStyle w:val="af6"/>
          <w:rFonts w:eastAsiaTheme="minorEastAsia"/>
          <w:rPrChange w:id="4339" w:author="raye" w:date="2018-08-10T13:21:00Z">
            <w:rPr>
              <w:rFonts w:ascii="Calibri" w:hAnsi="Calibri" w:cstheme="minorHAnsi"/>
              <w:sz w:val="24"/>
            </w:rPr>
          </w:rPrChange>
        </w:rPr>
        <w:t>iting</w:t>
      </w:r>
      <w:r w:rsidRPr="00D74D66">
        <w:rPr>
          <w:rStyle w:val="af6"/>
          <w:rFonts w:eastAsiaTheme="minorEastAsia"/>
          <w:rPrChange w:id="4340" w:author="raye" w:date="2018-08-10T13:21:00Z">
            <w:rPr>
              <w:rFonts w:ascii="Calibri" w:hAnsi="Calibri" w:cstheme="minorHAnsi"/>
              <w:sz w:val="24"/>
            </w:rPr>
          </w:rPrChange>
        </w:rPr>
        <w:t xml:space="preserve"> </w:t>
      </w:r>
    </w:p>
    <w:p w14:paraId="7AECC0AA" w14:textId="0E483F6E" w:rsidR="00942AC5" w:rsidRPr="00D74D66" w:rsidRDefault="00942AC5" w:rsidP="00022A05">
      <w:pPr>
        <w:pStyle w:val="a0"/>
        <w:numPr>
          <w:ilvl w:val="0"/>
          <w:numId w:val="9"/>
        </w:numPr>
        <w:spacing w:afterLines="20" w:after="62"/>
        <w:ind w:firstLineChars="0"/>
        <w:rPr>
          <w:rStyle w:val="af6"/>
          <w:rFonts w:eastAsiaTheme="minorEastAsia"/>
          <w:rPrChange w:id="4341" w:author="raye" w:date="2018-08-10T13:21:00Z">
            <w:rPr>
              <w:rFonts w:ascii="Calibri" w:hAnsi="Calibri" w:cstheme="minorHAnsi"/>
              <w:sz w:val="24"/>
            </w:rPr>
          </w:rPrChange>
        </w:rPr>
      </w:pPr>
      <w:r w:rsidRPr="00D74D66">
        <w:rPr>
          <w:rStyle w:val="af6"/>
          <w:rFonts w:eastAsiaTheme="minorEastAsia"/>
          <w:rPrChange w:id="4342" w:author="raye" w:date="2018-08-10T13:21:00Z">
            <w:rPr>
              <w:rFonts w:ascii="Calibri" w:hAnsi="Calibri" w:cstheme="minorHAnsi"/>
              <w:sz w:val="24"/>
            </w:rPr>
          </w:rPrChange>
        </w:rPr>
        <w:t>Factoring/Supply Chain Financing</w:t>
      </w:r>
    </w:p>
    <w:p w14:paraId="39A51CA2" w14:textId="04B62ADE" w:rsidR="00942AC5" w:rsidRPr="00D74D66" w:rsidRDefault="00942AC5" w:rsidP="00022A05">
      <w:pPr>
        <w:pStyle w:val="a0"/>
        <w:numPr>
          <w:ilvl w:val="0"/>
          <w:numId w:val="9"/>
        </w:numPr>
        <w:spacing w:afterLines="20" w:after="62"/>
        <w:ind w:firstLineChars="0"/>
        <w:rPr>
          <w:rStyle w:val="af6"/>
          <w:rFonts w:eastAsiaTheme="minorEastAsia"/>
          <w:rPrChange w:id="4343" w:author="raye" w:date="2018-08-10T13:21:00Z">
            <w:rPr>
              <w:rFonts w:ascii="Calibri" w:hAnsi="Calibri" w:cstheme="minorHAnsi"/>
              <w:sz w:val="24"/>
            </w:rPr>
          </w:rPrChange>
        </w:rPr>
      </w:pPr>
      <w:r w:rsidRPr="00D74D66">
        <w:rPr>
          <w:rStyle w:val="af6"/>
          <w:rFonts w:eastAsiaTheme="minorEastAsia"/>
          <w:rPrChange w:id="4344" w:author="raye" w:date="2018-08-10T13:21:00Z">
            <w:rPr>
              <w:rFonts w:ascii="Calibri" w:hAnsi="Calibri" w:cstheme="minorHAnsi"/>
              <w:sz w:val="24"/>
            </w:rPr>
          </w:rPrChange>
        </w:rPr>
        <w:t>Short Term Financing Transaction</w:t>
      </w:r>
    </w:p>
    <w:p w14:paraId="6CFC67AF" w14:textId="50685D10" w:rsidR="00F938FA" w:rsidRPr="00D74D66" w:rsidRDefault="005C6033" w:rsidP="00BA2F11">
      <w:pPr>
        <w:spacing w:afterLines="50" w:after="156"/>
        <w:ind w:firstLineChars="177" w:firstLine="425"/>
        <w:rPr>
          <w:rStyle w:val="af6"/>
          <w:rFonts w:eastAsia="等线"/>
          <w:rPrChange w:id="4345" w:author="raye" w:date="2018-08-10T13:21:00Z">
            <w:rPr>
              <w:rFonts w:ascii="等线" w:eastAsia="等线" w:hAnsi="等线" w:cstheme="minorHAnsi"/>
              <w:szCs w:val="21"/>
            </w:rPr>
          </w:rPrChange>
        </w:rPr>
      </w:pPr>
      <w:r w:rsidRPr="00D74D66">
        <w:rPr>
          <w:rStyle w:val="af6"/>
          <w:rFonts w:eastAsia="等线"/>
          <w:rPrChange w:id="4346" w:author="raye" w:date="2018-08-10T13:21:00Z">
            <w:rPr>
              <w:rFonts w:ascii="等线" w:eastAsia="等线" w:hAnsi="等线" w:cstheme="minorHAnsi"/>
              <w:szCs w:val="21"/>
            </w:rPr>
          </w:rPrChange>
        </w:rPr>
        <w:t>Above are the fields from the dropdown menu when a case is created</w:t>
      </w:r>
    </w:p>
    <w:p w14:paraId="291593C5" w14:textId="77777777" w:rsidR="006D5533" w:rsidRPr="00B0205A" w:rsidRDefault="006D5533" w:rsidP="006D5533">
      <w:pPr>
        <w:spacing w:afterLines="50" w:after="156"/>
        <w:ind w:firstLineChars="177" w:firstLine="425"/>
        <w:rPr>
          <w:rFonts w:ascii="Times New Roman" w:hAnsi="Times New Roman" w:cs="Times New Roman"/>
          <w:sz w:val="24"/>
          <w:rPrChange w:id="4347" w:author="raye" w:date="2018-08-10T12:30:00Z">
            <w:rPr>
              <w:rFonts w:ascii="Calibri" w:hAnsi="Calibri" w:cstheme="minorHAnsi"/>
              <w:sz w:val="24"/>
            </w:rPr>
          </w:rPrChange>
        </w:rPr>
      </w:pPr>
      <w:bookmarkStart w:id="4348" w:name="_Ref506325940"/>
      <w:bookmarkStart w:id="4349" w:name="_Toc512250216"/>
    </w:p>
    <w:p w14:paraId="3BD2C642" w14:textId="77777777" w:rsidR="006D5533" w:rsidRPr="00D74D66" w:rsidRDefault="006D5533" w:rsidP="00022A05">
      <w:pPr>
        <w:pStyle w:val="af"/>
        <w:numPr>
          <w:ilvl w:val="0"/>
          <w:numId w:val="41"/>
        </w:numPr>
        <w:spacing w:line="360" w:lineRule="auto"/>
        <w:ind w:left="482" w:hangingChars="200" w:hanging="482"/>
        <w:rPr>
          <w:rStyle w:val="aff4"/>
          <w:rFonts w:eastAsiaTheme="minorEastAsia"/>
          <w:rPrChange w:id="4350" w:author="raye" w:date="2018-08-10T13:21:00Z">
            <w:rPr>
              <w:i/>
              <w:sz w:val="24"/>
              <w:szCs w:val="24"/>
            </w:rPr>
          </w:rPrChange>
        </w:rPr>
      </w:pPr>
      <w:r w:rsidRPr="00D74D66">
        <w:rPr>
          <w:rStyle w:val="aff4"/>
          <w:rFonts w:eastAsiaTheme="minorEastAsia"/>
          <w:rPrChange w:id="4351" w:author="raye" w:date="2018-08-10T13:21:00Z">
            <w:rPr>
              <w:i/>
              <w:sz w:val="24"/>
              <w:szCs w:val="24"/>
            </w:rPr>
          </w:rPrChange>
        </w:rPr>
        <w:t>Business Roles</w:t>
      </w:r>
    </w:p>
    <w:p w14:paraId="4EBA62ED" w14:textId="0D298F2D" w:rsidR="005C6033" w:rsidRPr="00D74D66" w:rsidRDefault="006D5533" w:rsidP="00B914F7">
      <w:pPr>
        <w:spacing w:afterLines="50" w:after="156"/>
        <w:ind w:firstLineChars="177" w:firstLine="425"/>
        <w:rPr>
          <w:rStyle w:val="af6"/>
          <w:rFonts w:eastAsiaTheme="minorEastAsia"/>
          <w:rPrChange w:id="4352" w:author="raye" w:date="2018-08-10T13:22:00Z">
            <w:rPr>
              <w:rFonts w:ascii="Calibri" w:hAnsi="Calibri" w:cstheme="minorHAnsi"/>
              <w:sz w:val="24"/>
            </w:rPr>
          </w:rPrChange>
        </w:rPr>
      </w:pPr>
      <w:r w:rsidRPr="00D74D66">
        <w:rPr>
          <w:rStyle w:val="af6"/>
          <w:rFonts w:eastAsiaTheme="minorEastAsia"/>
          <w:rPrChange w:id="4353" w:author="raye" w:date="2018-08-10T13:22:00Z">
            <w:rPr>
              <w:rFonts w:ascii="Calibri" w:hAnsi="Calibri" w:cstheme="minorHAnsi"/>
              <w:sz w:val="24"/>
            </w:rPr>
          </w:rPrChange>
        </w:rPr>
        <w:t>There are five work roles within whole TSD team and one LCD work role during Trade Finance Screening processing:</w:t>
      </w:r>
    </w:p>
    <w:tbl>
      <w:tblPr>
        <w:tblStyle w:val="a9"/>
        <w:tblW w:w="8080" w:type="dxa"/>
        <w:tblInd w:w="279" w:type="dxa"/>
        <w:tblLook w:val="04A0" w:firstRow="1" w:lastRow="0" w:firstColumn="1" w:lastColumn="0" w:noHBand="0" w:noVBand="1"/>
      </w:tblPr>
      <w:tblGrid>
        <w:gridCol w:w="764"/>
        <w:gridCol w:w="1376"/>
        <w:gridCol w:w="1418"/>
        <w:gridCol w:w="4522"/>
      </w:tblGrid>
      <w:tr w:rsidR="006D5533" w:rsidRPr="00D74D66" w14:paraId="13553218" w14:textId="77777777" w:rsidTr="001910E4">
        <w:tc>
          <w:tcPr>
            <w:tcW w:w="764" w:type="dxa"/>
            <w:shd w:val="clear" w:color="auto" w:fill="D0CECE" w:themeFill="background2" w:themeFillShade="E6"/>
          </w:tcPr>
          <w:p w14:paraId="0D6BBB3B" w14:textId="77777777" w:rsidR="006D5533" w:rsidRPr="00D74D66" w:rsidRDefault="006D5533" w:rsidP="001910E4">
            <w:pPr>
              <w:spacing w:afterLines="20" w:after="62"/>
              <w:rPr>
                <w:rStyle w:val="af6"/>
                <w:rFonts w:eastAsiaTheme="minorEastAsia"/>
                <w:rPrChange w:id="4354" w:author="raye" w:date="2018-08-10T13:22:00Z">
                  <w:rPr>
                    <w:rFonts w:ascii="Calibri" w:hAnsi="Calibri" w:cstheme="minorHAnsi"/>
                    <w:b/>
                    <w:sz w:val="24"/>
                  </w:rPr>
                </w:rPrChange>
              </w:rPr>
            </w:pPr>
            <w:r w:rsidRPr="00D74D66">
              <w:rPr>
                <w:rStyle w:val="af6"/>
                <w:rFonts w:eastAsiaTheme="minorEastAsia"/>
                <w:rPrChange w:id="4355" w:author="raye" w:date="2018-08-10T13:22:00Z">
                  <w:rPr>
                    <w:rFonts w:ascii="Calibri" w:hAnsi="Calibri" w:cstheme="minorHAnsi"/>
                    <w:b/>
                    <w:sz w:val="24"/>
                  </w:rPr>
                </w:rPrChange>
              </w:rPr>
              <w:t>Dept.</w:t>
            </w:r>
          </w:p>
        </w:tc>
        <w:tc>
          <w:tcPr>
            <w:tcW w:w="1362" w:type="dxa"/>
            <w:shd w:val="clear" w:color="auto" w:fill="D0CECE" w:themeFill="background2" w:themeFillShade="E6"/>
          </w:tcPr>
          <w:p w14:paraId="78FA72DD" w14:textId="77777777" w:rsidR="006D5533" w:rsidRPr="00D74D66" w:rsidRDefault="006D5533" w:rsidP="001910E4">
            <w:pPr>
              <w:spacing w:afterLines="20" w:after="62"/>
              <w:rPr>
                <w:rStyle w:val="af6"/>
                <w:rFonts w:eastAsiaTheme="minorEastAsia"/>
                <w:rPrChange w:id="4356" w:author="raye" w:date="2018-08-10T13:22:00Z">
                  <w:rPr>
                    <w:rFonts w:ascii="Calibri" w:hAnsi="Calibri" w:cstheme="minorHAnsi"/>
                    <w:b/>
                    <w:sz w:val="24"/>
                  </w:rPr>
                </w:rPrChange>
              </w:rPr>
            </w:pPr>
            <w:r w:rsidRPr="00D74D66">
              <w:rPr>
                <w:rStyle w:val="af6"/>
                <w:rFonts w:eastAsiaTheme="minorEastAsia"/>
                <w:rPrChange w:id="4357" w:author="raye" w:date="2018-08-10T13:22:00Z">
                  <w:rPr>
                    <w:rFonts w:ascii="Calibri" w:hAnsi="Calibri" w:cstheme="minorHAnsi"/>
                    <w:b/>
                    <w:sz w:val="24"/>
                  </w:rPr>
                </w:rPrChange>
              </w:rPr>
              <w:t>Unit</w:t>
            </w:r>
          </w:p>
        </w:tc>
        <w:tc>
          <w:tcPr>
            <w:tcW w:w="1418" w:type="dxa"/>
            <w:shd w:val="clear" w:color="auto" w:fill="D0CECE" w:themeFill="background2" w:themeFillShade="E6"/>
          </w:tcPr>
          <w:p w14:paraId="3B157D79" w14:textId="77777777" w:rsidR="006D5533" w:rsidRPr="00D74D66" w:rsidRDefault="006D5533" w:rsidP="001910E4">
            <w:pPr>
              <w:spacing w:afterLines="20" w:after="62"/>
              <w:rPr>
                <w:rStyle w:val="af6"/>
                <w:rFonts w:eastAsiaTheme="minorEastAsia"/>
                <w:rPrChange w:id="4358" w:author="raye" w:date="2018-08-10T13:22:00Z">
                  <w:rPr>
                    <w:rFonts w:ascii="Calibri" w:hAnsi="Calibri" w:cstheme="minorHAnsi"/>
                    <w:b/>
                    <w:sz w:val="24"/>
                  </w:rPr>
                </w:rPrChange>
              </w:rPr>
            </w:pPr>
            <w:r w:rsidRPr="00D74D66">
              <w:rPr>
                <w:rStyle w:val="af6"/>
                <w:rFonts w:eastAsiaTheme="minorEastAsia"/>
                <w:rPrChange w:id="4359" w:author="raye" w:date="2018-08-10T13:22:00Z">
                  <w:rPr>
                    <w:rFonts w:ascii="Calibri" w:hAnsi="Calibri" w:cstheme="minorHAnsi"/>
                    <w:b/>
                    <w:sz w:val="24"/>
                  </w:rPr>
                </w:rPrChange>
              </w:rPr>
              <w:t>Roles</w:t>
            </w:r>
          </w:p>
        </w:tc>
        <w:tc>
          <w:tcPr>
            <w:tcW w:w="4536" w:type="dxa"/>
            <w:shd w:val="clear" w:color="auto" w:fill="D0CECE" w:themeFill="background2" w:themeFillShade="E6"/>
          </w:tcPr>
          <w:p w14:paraId="427B6818" w14:textId="77777777" w:rsidR="006D5533" w:rsidRPr="00D74D66" w:rsidRDefault="006D5533" w:rsidP="001910E4">
            <w:pPr>
              <w:spacing w:afterLines="20" w:after="62"/>
              <w:rPr>
                <w:rStyle w:val="af6"/>
                <w:rFonts w:eastAsiaTheme="minorEastAsia"/>
                <w:rPrChange w:id="4360" w:author="raye" w:date="2018-08-10T13:22:00Z">
                  <w:rPr>
                    <w:rFonts w:ascii="Calibri" w:hAnsi="Calibri" w:cstheme="minorHAnsi"/>
                    <w:b/>
                    <w:sz w:val="24"/>
                  </w:rPr>
                </w:rPrChange>
              </w:rPr>
            </w:pPr>
            <w:r w:rsidRPr="00D74D66">
              <w:rPr>
                <w:rStyle w:val="af6"/>
                <w:rFonts w:eastAsiaTheme="minorEastAsia"/>
                <w:rPrChange w:id="4361" w:author="raye" w:date="2018-08-10T13:22:00Z">
                  <w:rPr>
                    <w:rFonts w:ascii="Calibri" w:hAnsi="Calibri" w:cstheme="minorHAnsi"/>
                    <w:b/>
                    <w:sz w:val="24"/>
                  </w:rPr>
                </w:rPrChange>
              </w:rPr>
              <w:t>Permission Operations and Functions</w:t>
            </w:r>
          </w:p>
        </w:tc>
      </w:tr>
      <w:tr w:rsidR="006D5533" w:rsidRPr="00D74D66" w14:paraId="004342B6" w14:textId="77777777" w:rsidTr="001910E4">
        <w:tc>
          <w:tcPr>
            <w:tcW w:w="764" w:type="dxa"/>
            <w:vMerge w:val="restart"/>
          </w:tcPr>
          <w:p w14:paraId="466F803C" w14:textId="77777777" w:rsidR="006D5533" w:rsidRPr="00D74D66" w:rsidRDefault="006D5533" w:rsidP="001910E4">
            <w:pPr>
              <w:spacing w:afterLines="20" w:after="62"/>
              <w:rPr>
                <w:rStyle w:val="af6"/>
                <w:rFonts w:eastAsiaTheme="minorEastAsia"/>
                <w:rPrChange w:id="4362" w:author="raye" w:date="2018-08-10T13:22:00Z">
                  <w:rPr>
                    <w:rFonts w:ascii="Calibri" w:hAnsi="Calibri" w:cstheme="minorHAnsi"/>
                    <w:sz w:val="24"/>
                  </w:rPr>
                </w:rPrChange>
              </w:rPr>
            </w:pPr>
            <w:r w:rsidRPr="00D74D66">
              <w:rPr>
                <w:rStyle w:val="af6"/>
                <w:rFonts w:eastAsiaTheme="minorEastAsia"/>
                <w:rPrChange w:id="4363" w:author="raye" w:date="2018-08-10T13:22:00Z">
                  <w:rPr>
                    <w:rFonts w:ascii="Calibri" w:hAnsi="Calibri" w:cstheme="minorHAnsi"/>
                    <w:sz w:val="24"/>
                  </w:rPr>
                </w:rPrChange>
              </w:rPr>
              <w:t>TSD</w:t>
            </w:r>
          </w:p>
          <w:p w14:paraId="3E975C82" w14:textId="77777777" w:rsidR="006D5533" w:rsidRPr="00D74D66" w:rsidRDefault="006D5533" w:rsidP="001910E4">
            <w:pPr>
              <w:spacing w:afterLines="20" w:after="62"/>
              <w:rPr>
                <w:rStyle w:val="af6"/>
                <w:rFonts w:eastAsiaTheme="minorEastAsia"/>
                <w:rPrChange w:id="4364" w:author="raye" w:date="2018-08-10T13:22:00Z">
                  <w:rPr>
                    <w:rFonts w:ascii="Calibri" w:hAnsi="Calibri" w:cstheme="minorHAnsi"/>
                    <w:sz w:val="24"/>
                  </w:rPr>
                </w:rPrChange>
              </w:rPr>
            </w:pPr>
            <w:r w:rsidRPr="00D74D66">
              <w:rPr>
                <w:rStyle w:val="af6"/>
                <w:rFonts w:eastAsiaTheme="minorEastAsia"/>
                <w:rPrChange w:id="4365" w:author="raye" w:date="2018-08-10T13:22:00Z">
                  <w:rPr>
                    <w:rFonts w:ascii="Calibri" w:hAnsi="Calibri" w:cstheme="minorHAnsi"/>
                    <w:sz w:val="24"/>
                  </w:rPr>
                </w:rPrChange>
              </w:rPr>
              <w:lastRenderedPageBreak/>
              <w:t>Dept.</w:t>
            </w:r>
          </w:p>
        </w:tc>
        <w:tc>
          <w:tcPr>
            <w:tcW w:w="1362" w:type="dxa"/>
            <w:vMerge w:val="restart"/>
          </w:tcPr>
          <w:p w14:paraId="4FC4B17B" w14:textId="77777777" w:rsidR="006D5533" w:rsidRPr="00D74D66" w:rsidRDefault="006D5533" w:rsidP="001910E4">
            <w:pPr>
              <w:spacing w:afterLines="20" w:after="62"/>
              <w:rPr>
                <w:rStyle w:val="af6"/>
                <w:rFonts w:eastAsiaTheme="minorEastAsia"/>
                <w:rPrChange w:id="4366" w:author="raye" w:date="2018-08-10T13:22:00Z">
                  <w:rPr>
                    <w:rFonts w:ascii="Calibri" w:hAnsi="Calibri" w:cstheme="minorHAnsi"/>
                    <w:sz w:val="24"/>
                  </w:rPr>
                </w:rPrChange>
              </w:rPr>
            </w:pPr>
            <w:r w:rsidRPr="00D74D66">
              <w:rPr>
                <w:rStyle w:val="af6"/>
                <w:rFonts w:eastAsiaTheme="minorEastAsia"/>
                <w:rPrChange w:id="4367" w:author="raye" w:date="2018-08-10T13:22:00Z">
                  <w:rPr>
                    <w:rFonts w:ascii="Calibri" w:hAnsi="Calibri" w:cstheme="minorHAnsi"/>
                    <w:sz w:val="24"/>
                  </w:rPr>
                </w:rPrChange>
              </w:rPr>
              <w:lastRenderedPageBreak/>
              <w:t>Operation</w:t>
            </w:r>
          </w:p>
          <w:p w14:paraId="47D995BF" w14:textId="77777777" w:rsidR="006D5533" w:rsidRPr="00D74D66" w:rsidRDefault="006D5533" w:rsidP="001910E4">
            <w:pPr>
              <w:spacing w:afterLines="20" w:after="62"/>
              <w:rPr>
                <w:rStyle w:val="af6"/>
                <w:rFonts w:eastAsiaTheme="minorEastAsia"/>
                <w:rPrChange w:id="4368" w:author="raye" w:date="2018-08-10T13:22:00Z">
                  <w:rPr>
                    <w:rFonts w:ascii="Calibri" w:hAnsi="Calibri" w:cstheme="minorHAnsi"/>
                    <w:sz w:val="24"/>
                  </w:rPr>
                </w:rPrChange>
              </w:rPr>
            </w:pPr>
            <w:r w:rsidRPr="00D74D66">
              <w:rPr>
                <w:rStyle w:val="af6"/>
                <w:rFonts w:eastAsiaTheme="minorEastAsia"/>
                <w:rPrChange w:id="4369" w:author="raye" w:date="2018-08-10T13:22:00Z">
                  <w:rPr>
                    <w:rFonts w:ascii="Calibri" w:hAnsi="Calibri" w:cstheme="minorHAnsi"/>
                    <w:sz w:val="24"/>
                  </w:rPr>
                </w:rPrChange>
              </w:rPr>
              <w:lastRenderedPageBreak/>
              <w:t>Unit</w:t>
            </w:r>
          </w:p>
        </w:tc>
        <w:tc>
          <w:tcPr>
            <w:tcW w:w="1418" w:type="dxa"/>
          </w:tcPr>
          <w:p w14:paraId="0152A6F8" w14:textId="77777777" w:rsidR="006D5533" w:rsidRPr="00D74D66" w:rsidRDefault="006D5533" w:rsidP="001910E4">
            <w:pPr>
              <w:spacing w:afterLines="20" w:after="62"/>
              <w:rPr>
                <w:rStyle w:val="af6"/>
                <w:rFonts w:eastAsiaTheme="minorEastAsia"/>
                <w:rPrChange w:id="4370" w:author="raye" w:date="2018-08-10T13:22:00Z">
                  <w:rPr>
                    <w:rFonts w:ascii="Calibri" w:hAnsi="Calibri" w:cstheme="minorHAnsi"/>
                    <w:sz w:val="24"/>
                  </w:rPr>
                </w:rPrChange>
              </w:rPr>
            </w:pPr>
            <w:r w:rsidRPr="00D74D66">
              <w:rPr>
                <w:rStyle w:val="af6"/>
                <w:rFonts w:eastAsiaTheme="minorEastAsia"/>
                <w:rPrChange w:id="4371" w:author="raye" w:date="2018-08-10T13:22:00Z">
                  <w:rPr>
                    <w:rFonts w:ascii="Calibri" w:hAnsi="Calibri" w:cstheme="minorHAnsi"/>
                    <w:sz w:val="24"/>
                  </w:rPr>
                </w:rPrChange>
              </w:rPr>
              <w:lastRenderedPageBreak/>
              <w:t>Operations Analyst</w:t>
            </w:r>
          </w:p>
        </w:tc>
        <w:tc>
          <w:tcPr>
            <w:tcW w:w="4536" w:type="dxa"/>
          </w:tcPr>
          <w:p w14:paraId="5ADC1EC1"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372" w:author="raye" w:date="2018-08-10T13:22:00Z">
                  <w:rPr>
                    <w:rFonts w:ascii="Calibri" w:hAnsi="Calibri" w:cstheme="minorHAnsi"/>
                    <w:sz w:val="24"/>
                  </w:rPr>
                </w:rPrChange>
              </w:rPr>
            </w:pPr>
            <w:r w:rsidRPr="00D74D66">
              <w:rPr>
                <w:rStyle w:val="af6"/>
                <w:rFonts w:eastAsiaTheme="minorEastAsia"/>
                <w:rPrChange w:id="4373" w:author="raye" w:date="2018-08-10T13:22:00Z">
                  <w:rPr>
                    <w:rFonts w:ascii="Calibri" w:hAnsi="Calibri" w:cstheme="minorHAnsi"/>
                    <w:sz w:val="24"/>
                  </w:rPr>
                </w:rPrChange>
              </w:rPr>
              <w:t xml:space="preserve">Create Case </w:t>
            </w:r>
          </w:p>
          <w:p w14:paraId="6BC2DCAA"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374" w:author="raye" w:date="2018-08-10T13:22:00Z">
                  <w:rPr>
                    <w:rFonts w:ascii="Calibri" w:hAnsi="Calibri" w:cstheme="minorHAnsi"/>
                    <w:sz w:val="24"/>
                  </w:rPr>
                </w:rPrChange>
              </w:rPr>
            </w:pPr>
            <w:r w:rsidRPr="00D74D66">
              <w:rPr>
                <w:rStyle w:val="af6"/>
                <w:rFonts w:eastAsiaTheme="minorEastAsia"/>
                <w:rPrChange w:id="4375" w:author="raye" w:date="2018-08-10T13:22:00Z">
                  <w:rPr>
                    <w:rFonts w:ascii="Calibri" w:hAnsi="Calibri" w:cstheme="minorHAnsi"/>
                    <w:sz w:val="24"/>
                  </w:rPr>
                </w:rPrChange>
              </w:rPr>
              <w:t xml:space="preserve">Upload Transaction Business </w:t>
            </w:r>
            <w:r w:rsidRPr="00D74D66">
              <w:rPr>
                <w:rStyle w:val="af6"/>
                <w:rFonts w:eastAsiaTheme="minorEastAsia"/>
                <w:rPrChange w:id="4376" w:author="raye" w:date="2018-08-10T13:22:00Z">
                  <w:rPr>
                    <w:rFonts w:ascii="Calibri" w:hAnsi="Calibri" w:cstheme="minorHAnsi"/>
                    <w:sz w:val="24"/>
                  </w:rPr>
                </w:rPrChange>
              </w:rPr>
              <w:lastRenderedPageBreak/>
              <w:t xml:space="preserve">Documents </w:t>
            </w:r>
          </w:p>
          <w:p w14:paraId="49810C37"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377" w:author="raye" w:date="2018-08-10T13:22:00Z">
                  <w:rPr>
                    <w:rFonts w:ascii="Calibri" w:hAnsi="Calibri" w:cstheme="minorHAnsi"/>
                    <w:sz w:val="24"/>
                  </w:rPr>
                </w:rPrChange>
              </w:rPr>
            </w:pPr>
            <w:r w:rsidRPr="00D74D66">
              <w:rPr>
                <w:rStyle w:val="af6"/>
                <w:rFonts w:eastAsiaTheme="minorEastAsia"/>
                <w:rPrChange w:id="4378" w:author="raye" w:date="2018-08-10T13:22:00Z">
                  <w:rPr>
                    <w:rFonts w:ascii="Calibri" w:hAnsi="Calibri" w:cstheme="minorHAnsi"/>
                    <w:sz w:val="24"/>
                  </w:rPr>
                </w:rPrChange>
              </w:rPr>
              <w:t xml:space="preserve">Edit and input transaction document data </w:t>
            </w:r>
          </w:p>
          <w:p w14:paraId="05651A55"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379" w:author="raye" w:date="2018-08-10T13:22:00Z">
                  <w:rPr>
                    <w:rFonts w:ascii="Calibri" w:hAnsi="Calibri" w:cstheme="minorHAnsi"/>
                    <w:sz w:val="24"/>
                  </w:rPr>
                </w:rPrChange>
              </w:rPr>
            </w:pPr>
            <w:r w:rsidRPr="00D74D66">
              <w:rPr>
                <w:rStyle w:val="af6"/>
                <w:rFonts w:eastAsiaTheme="minorEastAsia"/>
                <w:rPrChange w:id="4380" w:author="raye" w:date="2018-08-10T13:22:00Z">
                  <w:rPr>
                    <w:rFonts w:ascii="Calibri" w:hAnsi="Calibri" w:cstheme="minorHAnsi"/>
                    <w:sz w:val="24"/>
                  </w:rPr>
                </w:rPrChange>
              </w:rPr>
              <w:t>Case verification</w:t>
            </w:r>
          </w:p>
          <w:p w14:paraId="01A54210"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381" w:author="raye" w:date="2018-08-10T13:22:00Z">
                  <w:rPr>
                    <w:rFonts w:ascii="Calibri" w:hAnsi="Calibri" w:cstheme="minorHAnsi"/>
                    <w:sz w:val="24"/>
                  </w:rPr>
                </w:rPrChange>
              </w:rPr>
            </w:pPr>
            <w:r w:rsidRPr="00D74D66">
              <w:rPr>
                <w:rStyle w:val="af6"/>
                <w:rFonts w:eastAsiaTheme="minorEastAsia"/>
                <w:rPrChange w:id="4382" w:author="raye" w:date="2018-08-10T13:22:00Z">
                  <w:rPr>
                    <w:rFonts w:ascii="Calibri" w:hAnsi="Calibri" w:cstheme="minorHAnsi"/>
                    <w:sz w:val="24"/>
                  </w:rPr>
                </w:rPrChange>
              </w:rPr>
              <w:t>Complete case Transaction Risk Mitigation Check List (35 Questions)</w:t>
            </w:r>
          </w:p>
          <w:p w14:paraId="34AB7340"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383" w:author="raye" w:date="2018-08-10T13:22:00Z">
                  <w:rPr>
                    <w:rFonts w:ascii="Calibri" w:hAnsi="Calibri" w:cstheme="minorHAnsi"/>
                    <w:sz w:val="24"/>
                  </w:rPr>
                </w:rPrChange>
              </w:rPr>
            </w:pPr>
            <w:r w:rsidRPr="00D74D66">
              <w:rPr>
                <w:rStyle w:val="af6"/>
                <w:rFonts w:eastAsiaTheme="minorEastAsia"/>
                <w:rPrChange w:id="4384" w:author="raye" w:date="2018-08-10T13:22:00Z">
                  <w:rPr>
                    <w:rFonts w:ascii="Calibri" w:hAnsi="Calibri" w:cstheme="minorHAnsi"/>
                    <w:sz w:val="24"/>
                  </w:rPr>
                </w:rPrChange>
              </w:rPr>
              <w:t>Generate Transaction Risk Mitigation Report</w:t>
            </w:r>
          </w:p>
          <w:p w14:paraId="0222C04D" w14:textId="77777777" w:rsidR="006D5533" w:rsidRPr="00D74D66" w:rsidRDefault="006D5533" w:rsidP="006D5533">
            <w:pPr>
              <w:pStyle w:val="a0"/>
              <w:numPr>
                <w:ilvl w:val="0"/>
                <w:numId w:val="5"/>
              </w:numPr>
              <w:ind w:firstLineChars="0"/>
              <w:rPr>
                <w:rStyle w:val="af6"/>
                <w:rFonts w:eastAsiaTheme="minorEastAsia"/>
                <w:rPrChange w:id="4385" w:author="raye" w:date="2018-08-10T13:22:00Z">
                  <w:rPr>
                    <w:rFonts w:ascii="Calibri" w:hAnsi="Calibri" w:cstheme="minorHAnsi"/>
                    <w:sz w:val="24"/>
                  </w:rPr>
                </w:rPrChange>
              </w:rPr>
            </w:pPr>
            <w:r w:rsidRPr="00D74D66">
              <w:rPr>
                <w:rStyle w:val="af6"/>
                <w:rFonts w:eastAsiaTheme="minorEastAsia"/>
                <w:rPrChange w:id="4386" w:author="raye" w:date="2018-08-10T13:22:00Z">
                  <w:rPr>
                    <w:rFonts w:ascii="Calibri" w:hAnsi="Calibri" w:cstheme="minorHAnsi"/>
                    <w:sz w:val="24"/>
                  </w:rPr>
                </w:rPrChange>
              </w:rPr>
              <w:t>Initialize EDD form or Case by Case form if required.</w:t>
            </w:r>
          </w:p>
          <w:p w14:paraId="1E53F55D"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387" w:author="raye" w:date="2018-08-10T13:22:00Z">
                  <w:rPr>
                    <w:rFonts w:ascii="Calibri" w:hAnsi="Calibri" w:cstheme="minorHAnsi"/>
                    <w:sz w:val="24"/>
                  </w:rPr>
                </w:rPrChange>
              </w:rPr>
            </w:pPr>
            <w:r w:rsidRPr="00D74D66">
              <w:rPr>
                <w:rStyle w:val="af6"/>
                <w:rFonts w:eastAsiaTheme="minorEastAsia"/>
                <w:rPrChange w:id="4388" w:author="raye" w:date="2018-08-10T13:22:00Z">
                  <w:rPr>
                    <w:rFonts w:ascii="Calibri" w:hAnsi="Calibri" w:cstheme="minorHAnsi"/>
                    <w:sz w:val="24"/>
                  </w:rPr>
                </w:rPrChange>
              </w:rPr>
              <w:t>Initialize special approval form if needed</w:t>
            </w:r>
          </w:p>
          <w:p w14:paraId="15F8AE4B" w14:textId="17BB8ACF" w:rsidR="006D5533" w:rsidRPr="00D74D66" w:rsidRDefault="006D5533" w:rsidP="00BA2F11">
            <w:pPr>
              <w:spacing w:afterLines="20" w:after="62"/>
              <w:jc w:val="left"/>
              <w:rPr>
                <w:rStyle w:val="af6"/>
                <w:rFonts w:eastAsia="等线"/>
                <w:rPrChange w:id="4389" w:author="raye" w:date="2018-08-10T13:22:00Z">
                  <w:rPr>
                    <w:rFonts w:ascii="等线" w:eastAsia="等线" w:hAnsi="等线" w:cstheme="minorHAnsi"/>
                    <w:sz w:val="24"/>
                  </w:rPr>
                </w:rPrChange>
              </w:rPr>
            </w:pPr>
          </w:p>
        </w:tc>
      </w:tr>
      <w:tr w:rsidR="006D5533" w:rsidRPr="00D74D66" w14:paraId="46AB4D84" w14:textId="77777777" w:rsidTr="001910E4">
        <w:tc>
          <w:tcPr>
            <w:tcW w:w="764" w:type="dxa"/>
            <w:vMerge/>
          </w:tcPr>
          <w:p w14:paraId="2F62F894" w14:textId="77777777" w:rsidR="006D5533" w:rsidRPr="00D74D66" w:rsidRDefault="006D5533" w:rsidP="001910E4">
            <w:pPr>
              <w:spacing w:afterLines="20" w:after="62"/>
              <w:rPr>
                <w:rStyle w:val="af6"/>
                <w:rFonts w:eastAsiaTheme="minorEastAsia"/>
                <w:rPrChange w:id="4390" w:author="raye" w:date="2018-08-10T13:22:00Z">
                  <w:rPr>
                    <w:rFonts w:ascii="Calibri" w:hAnsi="Calibri" w:cstheme="minorHAnsi"/>
                    <w:sz w:val="24"/>
                  </w:rPr>
                </w:rPrChange>
              </w:rPr>
            </w:pPr>
          </w:p>
        </w:tc>
        <w:tc>
          <w:tcPr>
            <w:tcW w:w="1362" w:type="dxa"/>
            <w:vMerge/>
          </w:tcPr>
          <w:p w14:paraId="02E7074C" w14:textId="77777777" w:rsidR="006D5533" w:rsidRPr="00D74D66" w:rsidRDefault="006D5533" w:rsidP="001910E4">
            <w:pPr>
              <w:spacing w:afterLines="20" w:after="62"/>
              <w:rPr>
                <w:rStyle w:val="af6"/>
                <w:rFonts w:eastAsiaTheme="minorEastAsia"/>
                <w:rPrChange w:id="4391" w:author="raye" w:date="2018-08-10T13:22:00Z">
                  <w:rPr>
                    <w:rFonts w:ascii="Calibri" w:hAnsi="Calibri" w:cstheme="minorHAnsi"/>
                    <w:sz w:val="24"/>
                  </w:rPr>
                </w:rPrChange>
              </w:rPr>
            </w:pPr>
          </w:p>
        </w:tc>
        <w:tc>
          <w:tcPr>
            <w:tcW w:w="1418" w:type="dxa"/>
          </w:tcPr>
          <w:p w14:paraId="740F9754" w14:textId="77777777" w:rsidR="006D5533" w:rsidRPr="00D74D66" w:rsidRDefault="006D5533" w:rsidP="001910E4">
            <w:pPr>
              <w:spacing w:afterLines="20" w:after="62"/>
              <w:jc w:val="left"/>
              <w:rPr>
                <w:rStyle w:val="af6"/>
                <w:rFonts w:eastAsiaTheme="minorEastAsia"/>
                <w:rPrChange w:id="4392" w:author="raye" w:date="2018-08-10T13:22:00Z">
                  <w:rPr>
                    <w:rFonts w:ascii="Calibri" w:hAnsi="Calibri" w:cstheme="minorHAnsi"/>
                    <w:sz w:val="24"/>
                  </w:rPr>
                </w:rPrChange>
              </w:rPr>
            </w:pPr>
            <w:r w:rsidRPr="00D74D66">
              <w:rPr>
                <w:rStyle w:val="af6"/>
                <w:rFonts w:eastAsiaTheme="minorEastAsia"/>
                <w:rPrChange w:id="4393" w:author="raye" w:date="2018-08-10T13:22:00Z">
                  <w:rPr>
                    <w:rFonts w:ascii="Calibri" w:hAnsi="Calibri" w:cstheme="minorHAnsi"/>
                    <w:sz w:val="24"/>
                  </w:rPr>
                </w:rPrChange>
              </w:rPr>
              <w:t>Operations Manager</w:t>
            </w:r>
          </w:p>
        </w:tc>
        <w:tc>
          <w:tcPr>
            <w:tcW w:w="4536" w:type="dxa"/>
          </w:tcPr>
          <w:p w14:paraId="152D7A3A"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394" w:author="raye" w:date="2018-08-10T13:22:00Z">
                  <w:rPr>
                    <w:rFonts w:ascii="Calibri" w:hAnsi="Calibri" w:cstheme="minorHAnsi"/>
                    <w:sz w:val="24"/>
                  </w:rPr>
                </w:rPrChange>
              </w:rPr>
            </w:pPr>
            <w:r w:rsidRPr="00D74D66">
              <w:rPr>
                <w:rStyle w:val="af6"/>
                <w:rFonts w:eastAsiaTheme="minorEastAsia"/>
                <w:rPrChange w:id="4395" w:author="raye" w:date="2018-08-10T13:22:00Z">
                  <w:rPr>
                    <w:rFonts w:ascii="Calibri" w:hAnsi="Calibri" w:cstheme="minorHAnsi"/>
                    <w:sz w:val="24"/>
                  </w:rPr>
                </w:rPrChange>
              </w:rPr>
              <w:t>Review Operations Analyst’s Transaction Risk Mitigation Check List.</w:t>
            </w:r>
          </w:p>
          <w:p w14:paraId="4779F496" w14:textId="445F1D78" w:rsidR="006D5533" w:rsidRPr="00D74D66" w:rsidRDefault="006D5533" w:rsidP="00BA2F11">
            <w:pPr>
              <w:pStyle w:val="a0"/>
              <w:numPr>
                <w:ilvl w:val="0"/>
                <w:numId w:val="5"/>
              </w:numPr>
              <w:spacing w:afterLines="20" w:after="62"/>
              <w:ind w:firstLineChars="0"/>
              <w:jc w:val="left"/>
              <w:rPr>
                <w:rStyle w:val="af6"/>
                <w:rFonts w:eastAsiaTheme="minorEastAsia"/>
                <w:rPrChange w:id="4396" w:author="raye" w:date="2018-08-10T13:22:00Z">
                  <w:rPr>
                    <w:rFonts w:ascii="Calibri" w:hAnsi="Calibri" w:cstheme="minorHAnsi"/>
                    <w:sz w:val="24"/>
                  </w:rPr>
                </w:rPrChange>
              </w:rPr>
            </w:pPr>
            <w:r w:rsidRPr="00D74D66">
              <w:rPr>
                <w:rStyle w:val="af6"/>
                <w:rFonts w:eastAsiaTheme="minorEastAsia"/>
                <w:rPrChange w:id="4397" w:author="raye" w:date="2018-08-10T13:22:00Z">
                  <w:rPr>
                    <w:rFonts w:ascii="Calibri" w:hAnsi="Calibri" w:cstheme="minorHAnsi"/>
                    <w:sz w:val="24"/>
                  </w:rPr>
                </w:rPrChange>
              </w:rPr>
              <w:t>Returns case to Operations Analyst if needed.</w:t>
            </w:r>
          </w:p>
          <w:p w14:paraId="2CA900A6"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398" w:author="raye" w:date="2018-08-10T13:22:00Z">
                  <w:rPr>
                    <w:rFonts w:ascii="Calibri" w:hAnsi="Calibri" w:cstheme="minorHAnsi"/>
                    <w:sz w:val="24"/>
                  </w:rPr>
                </w:rPrChange>
              </w:rPr>
            </w:pPr>
            <w:r w:rsidRPr="00D74D66">
              <w:rPr>
                <w:rStyle w:val="af6"/>
                <w:rFonts w:eastAsiaTheme="minorEastAsia"/>
                <w:rPrChange w:id="4399" w:author="raye" w:date="2018-08-10T13:22:00Z">
                  <w:rPr>
                    <w:rFonts w:ascii="Calibri" w:hAnsi="Calibri" w:cstheme="minorHAnsi"/>
                    <w:sz w:val="24"/>
                  </w:rPr>
                </w:rPrChange>
              </w:rPr>
              <w:t>Or manually upload evidences</w:t>
            </w:r>
          </w:p>
          <w:p w14:paraId="66C93279"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400" w:author="raye" w:date="2018-08-10T13:22:00Z">
                  <w:rPr>
                    <w:rFonts w:ascii="Calibri" w:hAnsi="Calibri" w:cstheme="minorHAnsi"/>
                    <w:sz w:val="24"/>
                  </w:rPr>
                </w:rPrChange>
              </w:rPr>
            </w:pPr>
            <w:r w:rsidRPr="00D74D66">
              <w:rPr>
                <w:rStyle w:val="af6"/>
                <w:rFonts w:eastAsiaTheme="minorEastAsia"/>
                <w:rPrChange w:id="4401" w:author="raye" w:date="2018-08-10T13:22:00Z">
                  <w:rPr>
                    <w:rFonts w:ascii="Calibri" w:hAnsi="Calibri" w:cstheme="minorHAnsi"/>
                    <w:sz w:val="24"/>
                  </w:rPr>
                </w:rPrChange>
              </w:rPr>
              <w:t>Signs-off non red flag on case if no unusual activity</w:t>
            </w:r>
          </w:p>
          <w:p w14:paraId="1F0EA10E"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402" w:author="raye" w:date="2018-08-10T13:22:00Z">
                  <w:rPr>
                    <w:rFonts w:ascii="Calibri" w:hAnsi="Calibri" w:cstheme="minorHAnsi"/>
                    <w:sz w:val="24"/>
                  </w:rPr>
                </w:rPrChange>
              </w:rPr>
            </w:pPr>
            <w:r w:rsidRPr="00D74D66">
              <w:rPr>
                <w:rStyle w:val="af6"/>
                <w:rFonts w:eastAsiaTheme="minorEastAsia"/>
                <w:rPrChange w:id="4403" w:author="raye" w:date="2018-08-10T13:22:00Z">
                  <w:rPr>
                    <w:rFonts w:ascii="Calibri" w:hAnsi="Calibri" w:cstheme="minorHAnsi"/>
                    <w:sz w:val="24"/>
                  </w:rPr>
                </w:rPrChange>
              </w:rPr>
              <w:t>Signs-off on case if no unusual activity</w:t>
            </w:r>
            <w:r w:rsidRPr="00D74D66">
              <w:rPr>
                <w:rStyle w:val="af6"/>
                <w:rFonts w:eastAsiaTheme="minorEastAsia"/>
                <w:rPrChange w:id="4404" w:author="raye" w:date="2018-08-10T13:22:00Z">
                  <w:rPr>
                    <w:rFonts w:ascii="Calibri" w:hAnsi="Calibri" w:cstheme="minorHAnsi"/>
                    <w:szCs w:val="21"/>
                  </w:rPr>
                </w:rPrChange>
              </w:rPr>
              <w:t>,</w:t>
            </w:r>
            <w:r w:rsidRPr="00D74D66">
              <w:rPr>
                <w:rStyle w:val="af6"/>
                <w:rFonts w:eastAsiaTheme="minorEastAsia"/>
                <w:rPrChange w:id="4405" w:author="raye" w:date="2018-08-10T13:22:00Z">
                  <w:rPr>
                    <w:rFonts w:ascii="Calibri" w:hAnsi="Calibri" w:cstheme="minorHAnsi"/>
                    <w:sz w:val="24"/>
                  </w:rPr>
                </w:rPrChange>
              </w:rPr>
              <w:t xml:space="preserve"> and escalate to TSD compliance approval if EDD form / Case</w:t>
            </w:r>
            <w:r w:rsidRPr="00D74D66">
              <w:rPr>
                <w:rStyle w:val="af6"/>
                <w:rFonts w:eastAsiaTheme="minorEastAsia"/>
                <w:rPrChange w:id="4406" w:author="raye" w:date="2018-08-10T13:22:00Z">
                  <w:rPr/>
                </w:rPrChange>
              </w:rPr>
              <w:t xml:space="preserve"> </w:t>
            </w:r>
            <w:r w:rsidRPr="00D74D66">
              <w:rPr>
                <w:rStyle w:val="af6"/>
                <w:rFonts w:eastAsiaTheme="minorEastAsia"/>
                <w:rPrChange w:id="4407" w:author="raye" w:date="2018-08-10T13:22:00Z">
                  <w:rPr>
                    <w:rFonts w:ascii="Calibri" w:hAnsi="Calibri" w:cstheme="minorHAnsi"/>
                    <w:sz w:val="24"/>
                  </w:rPr>
                </w:rPrChange>
              </w:rPr>
              <w:t>by Case form required</w:t>
            </w:r>
          </w:p>
          <w:p w14:paraId="7040A9B0"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408" w:author="raye" w:date="2018-08-10T13:22:00Z">
                  <w:rPr>
                    <w:rFonts w:ascii="Calibri" w:hAnsi="Calibri" w:cstheme="minorHAnsi"/>
                    <w:sz w:val="24"/>
                  </w:rPr>
                </w:rPrChange>
              </w:rPr>
            </w:pPr>
            <w:r w:rsidRPr="00D74D66">
              <w:rPr>
                <w:rStyle w:val="af6"/>
                <w:rFonts w:eastAsiaTheme="minorEastAsia"/>
                <w:rPrChange w:id="4409" w:author="raye" w:date="2018-08-10T13:22:00Z">
                  <w:rPr>
                    <w:rFonts w:ascii="Calibri" w:hAnsi="Calibri" w:cstheme="minorHAnsi"/>
                    <w:sz w:val="24"/>
                  </w:rPr>
                </w:rPrChange>
              </w:rPr>
              <w:t>In the event of unusual activity, including red flags, if any, accompany with EDD , Case by Case form , sign off red flag on case and escalate to Compliance Unit for review &amp; disposition.</w:t>
            </w:r>
          </w:p>
          <w:p w14:paraId="7BBAC1D7" w14:textId="49D7EA0C" w:rsidR="006D5533" w:rsidRPr="00D74D66" w:rsidRDefault="006D5533" w:rsidP="00BA2F11">
            <w:pPr>
              <w:spacing w:afterLines="20" w:after="62"/>
              <w:jc w:val="left"/>
              <w:rPr>
                <w:rStyle w:val="af6"/>
                <w:rFonts w:eastAsiaTheme="minorEastAsia"/>
                <w:rPrChange w:id="4410" w:author="raye" w:date="2018-08-10T13:22:00Z">
                  <w:rPr/>
                </w:rPrChange>
              </w:rPr>
            </w:pPr>
          </w:p>
        </w:tc>
      </w:tr>
      <w:tr w:rsidR="006D5533" w:rsidRPr="00D74D66" w14:paraId="51F294AD" w14:textId="77777777" w:rsidTr="001910E4">
        <w:tc>
          <w:tcPr>
            <w:tcW w:w="764" w:type="dxa"/>
            <w:vMerge/>
          </w:tcPr>
          <w:p w14:paraId="34C996E6" w14:textId="77777777" w:rsidR="006D5533" w:rsidRPr="00D74D66" w:rsidRDefault="006D5533" w:rsidP="001910E4">
            <w:pPr>
              <w:spacing w:afterLines="20" w:after="62"/>
              <w:rPr>
                <w:rStyle w:val="af6"/>
                <w:rFonts w:eastAsiaTheme="minorEastAsia"/>
                <w:rPrChange w:id="4411" w:author="raye" w:date="2018-08-10T13:22:00Z">
                  <w:rPr>
                    <w:rFonts w:ascii="Calibri" w:hAnsi="Calibri" w:cstheme="minorHAnsi"/>
                    <w:sz w:val="24"/>
                  </w:rPr>
                </w:rPrChange>
              </w:rPr>
            </w:pPr>
          </w:p>
        </w:tc>
        <w:tc>
          <w:tcPr>
            <w:tcW w:w="1362" w:type="dxa"/>
            <w:vMerge w:val="restart"/>
          </w:tcPr>
          <w:p w14:paraId="34AEB625" w14:textId="77777777" w:rsidR="006D5533" w:rsidRPr="00D74D66" w:rsidRDefault="006D5533" w:rsidP="001910E4">
            <w:pPr>
              <w:spacing w:afterLines="20" w:after="62"/>
              <w:rPr>
                <w:rStyle w:val="af6"/>
                <w:rFonts w:eastAsiaTheme="minorEastAsia"/>
                <w:rPrChange w:id="4412" w:author="raye" w:date="2018-08-10T13:22:00Z">
                  <w:rPr>
                    <w:rFonts w:ascii="Calibri" w:hAnsi="Calibri" w:cstheme="minorHAnsi"/>
                    <w:sz w:val="24"/>
                  </w:rPr>
                </w:rPrChange>
              </w:rPr>
            </w:pPr>
            <w:r w:rsidRPr="00D74D66">
              <w:rPr>
                <w:rStyle w:val="af6"/>
                <w:rFonts w:eastAsiaTheme="minorEastAsia"/>
                <w:rPrChange w:id="4413" w:author="raye" w:date="2018-08-10T13:22:00Z">
                  <w:rPr>
                    <w:rFonts w:ascii="Calibri" w:hAnsi="Calibri" w:cstheme="minorHAnsi"/>
                    <w:sz w:val="24"/>
                  </w:rPr>
                </w:rPrChange>
              </w:rPr>
              <w:t>Compliance</w:t>
            </w:r>
          </w:p>
          <w:p w14:paraId="2D8E72F3" w14:textId="77777777" w:rsidR="006D5533" w:rsidRPr="00D74D66" w:rsidRDefault="006D5533" w:rsidP="001910E4">
            <w:pPr>
              <w:spacing w:afterLines="20" w:after="62"/>
              <w:rPr>
                <w:rStyle w:val="af6"/>
                <w:rFonts w:eastAsiaTheme="minorEastAsia"/>
                <w:rPrChange w:id="4414" w:author="raye" w:date="2018-08-10T13:22:00Z">
                  <w:rPr>
                    <w:rFonts w:ascii="Calibri" w:hAnsi="Calibri" w:cstheme="minorHAnsi"/>
                    <w:sz w:val="24"/>
                  </w:rPr>
                </w:rPrChange>
              </w:rPr>
            </w:pPr>
            <w:r w:rsidRPr="00D74D66">
              <w:rPr>
                <w:rStyle w:val="af6"/>
                <w:rFonts w:eastAsiaTheme="minorEastAsia"/>
                <w:rPrChange w:id="4415" w:author="raye" w:date="2018-08-10T13:22:00Z">
                  <w:rPr>
                    <w:rFonts w:ascii="Calibri" w:hAnsi="Calibri" w:cstheme="minorHAnsi"/>
                    <w:sz w:val="24"/>
                  </w:rPr>
                </w:rPrChange>
              </w:rPr>
              <w:t>Unit</w:t>
            </w:r>
          </w:p>
        </w:tc>
        <w:tc>
          <w:tcPr>
            <w:tcW w:w="1418" w:type="dxa"/>
          </w:tcPr>
          <w:p w14:paraId="4CDC8F05" w14:textId="77777777" w:rsidR="006D5533" w:rsidRPr="00D74D66" w:rsidRDefault="006D5533" w:rsidP="001910E4">
            <w:pPr>
              <w:spacing w:afterLines="20" w:after="62"/>
              <w:jc w:val="left"/>
              <w:rPr>
                <w:rStyle w:val="af6"/>
                <w:rFonts w:eastAsiaTheme="minorEastAsia"/>
                <w:rPrChange w:id="4416" w:author="raye" w:date="2018-08-10T13:22:00Z">
                  <w:rPr>
                    <w:rFonts w:ascii="Calibri" w:hAnsi="Calibri" w:cstheme="minorHAnsi"/>
                    <w:sz w:val="24"/>
                  </w:rPr>
                </w:rPrChange>
              </w:rPr>
            </w:pPr>
            <w:r w:rsidRPr="00D74D66">
              <w:rPr>
                <w:rStyle w:val="af6"/>
                <w:rFonts w:eastAsiaTheme="minorEastAsia"/>
                <w:rPrChange w:id="4417" w:author="raye" w:date="2018-08-10T13:22:00Z">
                  <w:rPr>
                    <w:rFonts w:ascii="Calibri" w:hAnsi="Calibri" w:cstheme="minorHAnsi"/>
                    <w:sz w:val="24"/>
                  </w:rPr>
                </w:rPrChange>
              </w:rPr>
              <w:t>Compliance Supervisor</w:t>
            </w:r>
          </w:p>
        </w:tc>
        <w:tc>
          <w:tcPr>
            <w:tcW w:w="4536" w:type="dxa"/>
          </w:tcPr>
          <w:p w14:paraId="44679C3E"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418" w:author="raye" w:date="2018-08-10T13:22:00Z">
                  <w:rPr>
                    <w:rFonts w:ascii="Calibri" w:hAnsi="Calibri" w:cstheme="minorHAnsi"/>
                    <w:sz w:val="24"/>
                  </w:rPr>
                </w:rPrChange>
              </w:rPr>
            </w:pPr>
            <w:r w:rsidRPr="00D74D66">
              <w:rPr>
                <w:rStyle w:val="af6"/>
                <w:rFonts w:eastAsiaTheme="minorEastAsia"/>
                <w:rPrChange w:id="4419" w:author="raye" w:date="2018-08-10T13:22:00Z">
                  <w:rPr>
                    <w:rFonts w:ascii="Calibri" w:hAnsi="Calibri" w:cstheme="minorHAnsi"/>
                    <w:sz w:val="24"/>
                  </w:rPr>
                </w:rPrChange>
              </w:rPr>
              <w:t>Assigns case to Compliance Analyst for review or additional action(s).</w:t>
            </w:r>
          </w:p>
          <w:p w14:paraId="50880E0A" w14:textId="7A5B29B9" w:rsidR="006D5533" w:rsidRPr="00D74D66" w:rsidRDefault="006D5533" w:rsidP="006D5533">
            <w:pPr>
              <w:pStyle w:val="a0"/>
              <w:numPr>
                <w:ilvl w:val="0"/>
                <w:numId w:val="5"/>
              </w:numPr>
              <w:spacing w:afterLines="20" w:after="62"/>
              <w:ind w:firstLineChars="0"/>
              <w:jc w:val="left"/>
              <w:rPr>
                <w:rStyle w:val="af6"/>
                <w:rFonts w:eastAsiaTheme="minorEastAsia"/>
                <w:rPrChange w:id="4420" w:author="raye" w:date="2018-08-10T13:22:00Z">
                  <w:rPr>
                    <w:rFonts w:ascii="Calibri" w:hAnsi="Calibri" w:cstheme="minorHAnsi"/>
                    <w:sz w:val="24"/>
                  </w:rPr>
                </w:rPrChange>
              </w:rPr>
            </w:pPr>
            <w:r w:rsidRPr="00D74D66">
              <w:rPr>
                <w:rStyle w:val="af6"/>
                <w:rFonts w:eastAsiaTheme="minorEastAsia"/>
                <w:rPrChange w:id="4421" w:author="raye" w:date="2018-08-10T13:22:00Z">
                  <w:rPr>
                    <w:rFonts w:ascii="Calibri" w:hAnsi="Calibri" w:cstheme="minorHAnsi"/>
                    <w:sz w:val="24"/>
                  </w:rPr>
                </w:rPrChange>
              </w:rPr>
              <w:t>Reviews and submits to Compliance Analyst for immediate escalation to LCD.</w:t>
            </w:r>
          </w:p>
          <w:p w14:paraId="51CAE913" w14:textId="48F74A4F" w:rsidR="006D5533" w:rsidRPr="00D74D66" w:rsidRDefault="006D5533" w:rsidP="00BA2F11">
            <w:pPr>
              <w:pStyle w:val="a0"/>
              <w:numPr>
                <w:ilvl w:val="0"/>
                <w:numId w:val="5"/>
              </w:numPr>
              <w:spacing w:afterLines="20" w:after="62"/>
              <w:ind w:firstLineChars="0"/>
              <w:jc w:val="left"/>
              <w:rPr>
                <w:rStyle w:val="af6"/>
                <w:rFonts w:eastAsiaTheme="minorEastAsia"/>
                <w:rPrChange w:id="4422" w:author="raye" w:date="2018-08-10T13:22:00Z">
                  <w:rPr>
                    <w:rFonts w:ascii="Calibri" w:hAnsi="Calibri" w:cstheme="minorHAnsi"/>
                    <w:sz w:val="24"/>
                  </w:rPr>
                </w:rPrChange>
              </w:rPr>
            </w:pPr>
            <w:r w:rsidRPr="00D74D66">
              <w:rPr>
                <w:rStyle w:val="af6"/>
                <w:rFonts w:eastAsiaTheme="minorEastAsia"/>
                <w:rPrChange w:id="4423" w:author="raye" w:date="2018-08-10T13:22:00Z">
                  <w:rPr>
                    <w:rFonts w:ascii="Calibri" w:hAnsi="Calibri" w:cstheme="minorHAnsi"/>
                    <w:sz w:val="24"/>
                  </w:rPr>
                </w:rPrChange>
              </w:rPr>
              <w:t xml:space="preserve">Review Compliance Analyst report and Transaction Risk Mitigation Check </w:t>
            </w:r>
            <w:r w:rsidRPr="00D74D66">
              <w:rPr>
                <w:rStyle w:val="af6"/>
                <w:rFonts w:eastAsiaTheme="minorEastAsia"/>
                <w:rPrChange w:id="4424" w:author="raye" w:date="2018-08-10T13:22:00Z">
                  <w:rPr>
                    <w:rFonts w:ascii="Calibri" w:hAnsi="Calibri" w:cstheme="minorHAnsi"/>
                    <w:sz w:val="24"/>
                  </w:rPr>
                </w:rPrChange>
              </w:rPr>
              <w:lastRenderedPageBreak/>
              <w:t>List.</w:t>
            </w:r>
            <w:r w:rsidRPr="00D74D66">
              <w:rPr>
                <w:rStyle w:val="af6"/>
                <w:rFonts w:eastAsia="等线" w:hint="eastAsia"/>
                <w:rPrChange w:id="4425" w:author="raye" w:date="2018-08-10T13:22:00Z">
                  <w:rPr>
                    <w:rFonts w:ascii="等线" w:eastAsia="等线" w:hAnsi="等线" w:cs="Arial" w:hint="eastAsia"/>
                    <w:szCs w:val="21"/>
                    <w:shd w:val="clear" w:color="auto" w:fill="FFFFFF"/>
                  </w:rPr>
                </w:rPrChange>
              </w:rPr>
              <w:t>。</w:t>
            </w:r>
          </w:p>
          <w:p w14:paraId="705C64C7"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426" w:author="raye" w:date="2018-08-10T13:22:00Z">
                  <w:rPr>
                    <w:rFonts w:ascii="Calibri" w:hAnsi="Calibri" w:cstheme="minorHAnsi"/>
                    <w:sz w:val="24"/>
                  </w:rPr>
                </w:rPrChange>
              </w:rPr>
            </w:pPr>
            <w:r w:rsidRPr="00D74D66">
              <w:rPr>
                <w:rStyle w:val="af6"/>
                <w:rFonts w:eastAsiaTheme="minorEastAsia"/>
                <w:rPrChange w:id="4427" w:author="raye" w:date="2018-08-10T13:22:00Z">
                  <w:rPr>
                    <w:rFonts w:ascii="Calibri" w:hAnsi="Calibri" w:cstheme="minorHAnsi"/>
                    <w:sz w:val="24"/>
                  </w:rPr>
                </w:rPrChange>
              </w:rPr>
              <w:t xml:space="preserve">Signoff non-productive case. </w:t>
            </w:r>
          </w:p>
          <w:p w14:paraId="5BBAB007"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428" w:author="raye" w:date="2018-08-10T13:22:00Z">
                  <w:rPr>
                    <w:rFonts w:ascii="Calibri" w:hAnsi="Calibri" w:cstheme="minorHAnsi"/>
                    <w:sz w:val="24"/>
                  </w:rPr>
                </w:rPrChange>
              </w:rPr>
            </w:pPr>
            <w:r w:rsidRPr="00D74D66">
              <w:rPr>
                <w:rStyle w:val="af6"/>
                <w:rFonts w:eastAsiaTheme="minorEastAsia"/>
                <w:rPrChange w:id="4429" w:author="raye" w:date="2018-08-10T13:22:00Z">
                  <w:rPr>
                    <w:rFonts w:ascii="Calibri" w:hAnsi="Calibri" w:cstheme="minorHAnsi"/>
                    <w:sz w:val="24"/>
                  </w:rPr>
                </w:rPrChange>
              </w:rPr>
              <w:t>Fill out Case Review Check List.</w:t>
            </w:r>
          </w:p>
          <w:p w14:paraId="49EE31A0" w14:textId="31F76F77" w:rsidR="006D5533" w:rsidRPr="00D74D66" w:rsidRDefault="006D5533" w:rsidP="00BA2F11">
            <w:pPr>
              <w:pStyle w:val="a0"/>
              <w:numPr>
                <w:ilvl w:val="0"/>
                <w:numId w:val="5"/>
              </w:numPr>
              <w:spacing w:afterLines="20" w:after="62"/>
              <w:ind w:firstLineChars="0"/>
              <w:jc w:val="left"/>
              <w:rPr>
                <w:rStyle w:val="af6"/>
                <w:rFonts w:eastAsiaTheme="minorEastAsia"/>
                <w:rPrChange w:id="4430" w:author="raye" w:date="2018-08-10T13:22:00Z">
                  <w:rPr>
                    <w:rFonts w:ascii="Calibri" w:hAnsi="Calibri" w:cstheme="minorHAnsi"/>
                    <w:sz w:val="24"/>
                  </w:rPr>
                </w:rPrChange>
              </w:rPr>
            </w:pPr>
            <w:r w:rsidRPr="00D74D66">
              <w:rPr>
                <w:rStyle w:val="af6"/>
                <w:rFonts w:eastAsiaTheme="minorEastAsia"/>
                <w:rPrChange w:id="4431" w:author="raye" w:date="2018-08-10T13:22:00Z">
                  <w:rPr>
                    <w:rFonts w:ascii="Calibri" w:hAnsi="Calibri" w:cstheme="minorHAnsi"/>
                    <w:sz w:val="24"/>
                  </w:rPr>
                </w:rPrChange>
              </w:rPr>
              <w:t>Raise productive case to BSA Officer for decision.</w:t>
            </w:r>
          </w:p>
        </w:tc>
      </w:tr>
      <w:tr w:rsidR="006D5533" w:rsidRPr="00D74D66" w14:paraId="3343E242" w14:textId="77777777" w:rsidTr="001910E4">
        <w:tc>
          <w:tcPr>
            <w:tcW w:w="764" w:type="dxa"/>
            <w:vMerge/>
          </w:tcPr>
          <w:p w14:paraId="623E8A9C" w14:textId="77777777" w:rsidR="006D5533" w:rsidRPr="00D74D66" w:rsidRDefault="006D5533" w:rsidP="001910E4">
            <w:pPr>
              <w:spacing w:afterLines="20" w:after="62"/>
              <w:rPr>
                <w:rStyle w:val="af6"/>
                <w:rFonts w:eastAsiaTheme="minorEastAsia"/>
                <w:rPrChange w:id="4432" w:author="raye" w:date="2018-08-10T13:22:00Z">
                  <w:rPr>
                    <w:rFonts w:ascii="Calibri" w:hAnsi="Calibri" w:cstheme="minorHAnsi"/>
                    <w:sz w:val="24"/>
                  </w:rPr>
                </w:rPrChange>
              </w:rPr>
            </w:pPr>
          </w:p>
        </w:tc>
        <w:tc>
          <w:tcPr>
            <w:tcW w:w="1362" w:type="dxa"/>
            <w:vMerge/>
          </w:tcPr>
          <w:p w14:paraId="145873BE" w14:textId="77777777" w:rsidR="006D5533" w:rsidRPr="00D74D66" w:rsidRDefault="006D5533" w:rsidP="001910E4">
            <w:pPr>
              <w:spacing w:afterLines="20" w:after="62"/>
              <w:rPr>
                <w:rStyle w:val="af6"/>
                <w:rFonts w:eastAsiaTheme="minorEastAsia"/>
                <w:rPrChange w:id="4433" w:author="raye" w:date="2018-08-10T13:22:00Z">
                  <w:rPr>
                    <w:rFonts w:ascii="Calibri" w:hAnsi="Calibri" w:cstheme="minorHAnsi"/>
                    <w:sz w:val="24"/>
                  </w:rPr>
                </w:rPrChange>
              </w:rPr>
            </w:pPr>
          </w:p>
        </w:tc>
        <w:tc>
          <w:tcPr>
            <w:tcW w:w="1418" w:type="dxa"/>
          </w:tcPr>
          <w:p w14:paraId="205CF72C" w14:textId="77777777" w:rsidR="006D5533" w:rsidRPr="00D74D66" w:rsidRDefault="006D5533" w:rsidP="001910E4">
            <w:pPr>
              <w:spacing w:afterLines="20" w:after="62"/>
              <w:jc w:val="left"/>
              <w:rPr>
                <w:rStyle w:val="af6"/>
                <w:rFonts w:eastAsiaTheme="minorEastAsia"/>
                <w:rPrChange w:id="4434" w:author="raye" w:date="2018-08-10T13:22:00Z">
                  <w:rPr>
                    <w:rFonts w:ascii="Calibri" w:hAnsi="Calibri" w:cstheme="minorHAnsi"/>
                    <w:sz w:val="24"/>
                  </w:rPr>
                </w:rPrChange>
              </w:rPr>
            </w:pPr>
            <w:r w:rsidRPr="00D74D66">
              <w:rPr>
                <w:rStyle w:val="af6"/>
                <w:rFonts w:eastAsiaTheme="minorEastAsia"/>
                <w:rPrChange w:id="4435" w:author="raye" w:date="2018-08-10T13:22:00Z">
                  <w:rPr>
                    <w:rFonts w:ascii="Calibri" w:hAnsi="Calibri" w:cstheme="minorHAnsi"/>
                    <w:sz w:val="24"/>
                  </w:rPr>
                </w:rPrChange>
              </w:rPr>
              <w:t>Compliance Analyst</w:t>
            </w:r>
          </w:p>
        </w:tc>
        <w:tc>
          <w:tcPr>
            <w:tcW w:w="4536" w:type="dxa"/>
          </w:tcPr>
          <w:p w14:paraId="298320D6"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436" w:author="raye" w:date="2018-08-10T13:22:00Z">
                  <w:rPr>
                    <w:rFonts w:ascii="Calibri" w:hAnsi="Calibri" w:cstheme="minorHAnsi"/>
                    <w:sz w:val="24"/>
                  </w:rPr>
                </w:rPrChange>
              </w:rPr>
            </w:pPr>
            <w:r w:rsidRPr="00D74D66">
              <w:rPr>
                <w:rStyle w:val="af6"/>
                <w:rFonts w:eastAsiaTheme="minorEastAsia"/>
                <w:rPrChange w:id="4437" w:author="raye" w:date="2018-08-10T13:22:00Z">
                  <w:rPr>
                    <w:rFonts w:ascii="Calibri" w:hAnsi="Calibri" w:cstheme="minorHAnsi"/>
                    <w:sz w:val="24"/>
                  </w:rPr>
                </w:rPrChange>
              </w:rPr>
              <w:t>Review and check case report from operations unit.</w:t>
            </w:r>
          </w:p>
          <w:p w14:paraId="6A555709"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438" w:author="raye" w:date="2018-08-10T13:22:00Z">
                  <w:rPr>
                    <w:rFonts w:ascii="Calibri" w:hAnsi="Calibri" w:cstheme="minorHAnsi"/>
                    <w:sz w:val="24"/>
                  </w:rPr>
                </w:rPrChange>
              </w:rPr>
            </w:pPr>
            <w:r w:rsidRPr="00D74D66">
              <w:rPr>
                <w:rStyle w:val="af6"/>
                <w:rFonts w:eastAsiaTheme="minorEastAsia"/>
                <w:rPrChange w:id="4439" w:author="raye" w:date="2018-08-10T13:22:00Z">
                  <w:rPr>
                    <w:rFonts w:ascii="Calibri" w:hAnsi="Calibri" w:cstheme="minorHAnsi"/>
                    <w:sz w:val="24"/>
                  </w:rPr>
                </w:rPrChange>
              </w:rPr>
              <w:t>Raise case to LCD team for special approval if needed.</w:t>
            </w:r>
          </w:p>
          <w:p w14:paraId="72CE30EB"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440" w:author="raye" w:date="2018-08-10T13:22:00Z">
                  <w:rPr>
                    <w:rFonts w:ascii="Calibri" w:hAnsi="Calibri" w:cstheme="minorHAnsi"/>
                    <w:sz w:val="24"/>
                  </w:rPr>
                </w:rPrChange>
              </w:rPr>
            </w:pPr>
            <w:r w:rsidRPr="00D74D66">
              <w:rPr>
                <w:rStyle w:val="af6"/>
                <w:rFonts w:eastAsiaTheme="minorEastAsia"/>
                <w:rPrChange w:id="4441" w:author="raye" w:date="2018-08-10T13:22:00Z">
                  <w:rPr>
                    <w:rFonts w:ascii="Calibri" w:hAnsi="Calibri" w:cstheme="minorHAnsi"/>
                    <w:sz w:val="24"/>
                  </w:rPr>
                </w:rPrChange>
              </w:rPr>
              <w:t>Generate case Supplementary Notes.</w:t>
            </w:r>
          </w:p>
          <w:p w14:paraId="4EB4C04A"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442" w:author="raye" w:date="2018-08-10T13:22:00Z">
                  <w:rPr>
                    <w:rFonts w:ascii="Calibri" w:hAnsi="Calibri" w:cstheme="minorHAnsi"/>
                    <w:sz w:val="24"/>
                  </w:rPr>
                </w:rPrChange>
              </w:rPr>
            </w:pPr>
            <w:r w:rsidRPr="00D74D66">
              <w:rPr>
                <w:rStyle w:val="af6"/>
                <w:rFonts w:eastAsiaTheme="minorEastAsia"/>
                <w:rPrChange w:id="4443" w:author="raye" w:date="2018-08-10T13:22:00Z">
                  <w:rPr>
                    <w:rFonts w:ascii="Calibri" w:hAnsi="Calibri" w:cstheme="minorHAnsi"/>
                    <w:sz w:val="24"/>
                  </w:rPr>
                </w:rPrChange>
              </w:rPr>
              <w:t>Initialize Case Review Check List if necessary.</w:t>
            </w:r>
          </w:p>
          <w:p w14:paraId="7C37111F"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444" w:author="raye" w:date="2018-08-10T13:22:00Z">
                  <w:rPr>
                    <w:rFonts w:ascii="Calibri" w:hAnsi="Calibri" w:cstheme="minorHAnsi"/>
                    <w:sz w:val="24"/>
                  </w:rPr>
                </w:rPrChange>
              </w:rPr>
            </w:pPr>
            <w:r w:rsidRPr="00D74D66">
              <w:rPr>
                <w:rStyle w:val="af6"/>
                <w:rFonts w:eastAsiaTheme="minorEastAsia"/>
                <w:rPrChange w:id="4445" w:author="raye" w:date="2018-08-10T13:22:00Z">
                  <w:rPr>
                    <w:rFonts w:ascii="Calibri" w:hAnsi="Calibri" w:cstheme="minorHAnsi"/>
                    <w:sz w:val="24"/>
                  </w:rPr>
                </w:rPrChange>
              </w:rPr>
              <w:t>Execute additional due diligence and upload additional evidence if necessary.</w:t>
            </w:r>
          </w:p>
          <w:p w14:paraId="69BB5469"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446" w:author="raye" w:date="2018-08-10T13:22:00Z">
                  <w:rPr>
                    <w:rFonts w:ascii="Calibri" w:hAnsi="Calibri" w:cstheme="minorHAnsi"/>
                    <w:sz w:val="24"/>
                  </w:rPr>
                </w:rPrChange>
              </w:rPr>
            </w:pPr>
            <w:r w:rsidRPr="00D74D66">
              <w:rPr>
                <w:rStyle w:val="af6"/>
                <w:rFonts w:eastAsiaTheme="minorEastAsia"/>
                <w:rPrChange w:id="4447" w:author="raye" w:date="2018-08-10T13:22:00Z">
                  <w:rPr>
                    <w:rFonts w:ascii="Calibri" w:hAnsi="Calibri" w:cstheme="minorHAnsi"/>
                    <w:sz w:val="24"/>
                  </w:rPr>
                </w:rPrChange>
              </w:rPr>
              <w:t>Upload Evidence manually.</w:t>
            </w:r>
          </w:p>
          <w:p w14:paraId="52A23123" w14:textId="6F13FCE8" w:rsidR="006D5533" w:rsidRPr="00D74D66" w:rsidRDefault="006D5533" w:rsidP="001910E4">
            <w:pPr>
              <w:pStyle w:val="a0"/>
              <w:spacing w:afterLines="20" w:after="62"/>
              <w:ind w:left="420" w:firstLineChars="0" w:firstLine="0"/>
              <w:jc w:val="left"/>
              <w:rPr>
                <w:rStyle w:val="af6"/>
                <w:rFonts w:eastAsia="等线"/>
                <w:rPrChange w:id="4448" w:author="raye" w:date="2018-08-10T13:22:00Z">
                  <w:rPr>
                    <w:rFonts w:ascii="等线" w:eastAsia="等线" w:hAnsi="等线" w:cstheme="minorHAnsi"/>
                    <w:szCs w:val="21"/>
                  </w:rPr>
                </w:rPrChange>
              </w:rPr>
            </w:pPr>
          </w:p>
        </w:tc>
      </w:tr>
      <w:tr w:rsidR="006D5533" w:rsidRPr="00D74D66" w14:paraId="7833B3B9" w14:textId="77777777" w:rsidTr="001910E4">
        <w:tc>
          <w:tcPr>
            <w:tcW w:w="764" w:type="dxa"/>
            <w:vMerge/>
          </w:tcPr>
          <w:p w14:paraId="4E4BCFF3" w14:textId="77777777" w:rsidR="006D5533" w:rsidRPr="00D74D66" w:rsidRDefault="006D5533" w:rsidP="001910E4">
            <w:pPr>
              <w:spacing w:afterLines="20" w:after="62"/>
              <w:rPr>
                <w:rStyle w:val="af6"/>
                <w:rFonts w:eastAsiaTheme="minorEastAsia"/>
                <w:rPrChange w:id="4449" w:author="raye" w:date="2018-08-10T13:22:00Z">
                  <w:rPr>
                    <w:rFonts w:ascii="Calibri" w:hAnsi="Calibri" w:cstheme="minorHAnsi"/>
                    <w:sz w:val="24"/>
                  </w:rPr>
                </w:rPrChange>
              </w:rPr>
            </w:pPr>
          </w:p>
        </w:tc>
        <w:tc>
          <w:tcPr>
            <w:tcW w:w="1362" w:type="dxa"/>
            <w:vMerge/>
          </w:tcPr>
          <w:p w14:paraId="4D756C2D" w14:textId="77777777" w:rsidR="006D5533" w:rsidRPr="00D74D66" w:rsidRDefault="006D5533" w:rsidP="001910E4">
            <w:pPr>
              <w:spacing w:afterLines="20" w:after="62"/>
              <w:rPr>
                <w:rStyle w:val="af6"/>
                <w:rFonts w:eastAsiaTheme="minorEastAsia"/>
                <w:rPrChange w:id="4450" w:author="raye" w:date="2018-08-10T13:22:00Z">
                  <w:rPr>
                    <w:rFonts w:ascii="Calibri" w:hAnsi="Calibri" w:cstheme="minorHAnsi"/>
                    <w:sz w:val="24"/>
                  </w:rPr>
                </w:rPrChange>
              </w:rPr>
            </w:pPr>
          </w:p>
        </w:tc>
        <w:tc>
          <w:tcPr>
            <w:tcW w:w="1418" w:type="dxa"/>
          </w:tcPr>
          <w:p w14:paraId="2CC3DE74" w14:textId="77777777" w:rsidR="006D5533" w:rsidRPr="00D74D66" w:rsidRDefault="006D5533" w:rsidP="001910E4">
            <w:pPr>
              <w:spacing w:afterLines="20" w:after="62"/>
              <w:jc w:val="left"/>
              <w:rPr>
                <w:rStyle w:val="af6"/>
                <w:rFonts w:eastAsiaTheme="minorEastAsia"/>
                <w:rPrChange w:id="4451" w:author="raye" w:date="2018-08-10T13:22:00Z">
                  <w:rPr>
                    <w:rFonts w:ascii="Calibri" w:hAnsi="Calibri" w:cstheme="minorHAnsi"/>
                    <w:sz w:val="24"/>
                  </w:rPr>
                </w:rPrChange>
              </w:rPr>
            </w:pPr>
            <w:r w:rsidRPr="00D74D66">
              <w:rPr>
                <w:rStyle w:val="af6"/>
                <w:rFonts w:eastAsiaTheme="minorEastAsia"/>
                <w:rPrChange w:id="4452" w:author="raye" w:date="2018-08-10T13:22:00Z">
                  <w:rPr>
                    <w:rFonts w:ascii="Calibri" w:hAnsi="Calibri" w:cstheme="minorHAnsi"/>
                    <w:sz w:val="24"/>
                  </w:rPr>
                </w:rPrChange>
              </w:rPr>
              <w:t>Compliance BSA Officer</w:t>
            </w:r>
          </w:p>
        </w:tc>
        <w:tc>
          <w:tcPr>
            <w:tcW w:w="4536" w:type="dxa"/>
          </w:tcPr>
          <w:p w14:paraId="7139D564"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453" w:author="raye" w:date="2018-08-10T13:22:00Z">
                  <w:rPr>
                    <w:rFonts w:ascii="Calibri" w:hAnsi="Calibri" w:cstheme="minorHAnsi"/>
                    <w:sz w:val="24"/>
                  </w:rPr>
                </w:rPrChange>
              </w:rPr>
            </w:pPr>
            <w:r w:rsidRPr="00D74D66">
              <w:rPr>
                <w:rStyle w:val="af6"/>
                <w:rFonts w:eastAsiaTheme="minorEastAsia"/>
                <w:rPrChange w:id="4454" w:author="raye" w:date="2018-08-10T13:22:00Z">
                  <w:rPr>
                    <w:rFonts w:ascii="Calibri" w:hAnsi="Calibri" w:cstheme="minorHAnsi"/>
                    <w:sz w:val="24"/>
                  </w:rPr>
                </w:rPrChange>
              </w:rPr>
              <w:t>Review case and confirm Case Review Check List.</w:t>
            </w:r>
          </w:p>
          <w:p w14:paraId="1B2CCC78"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455" w:author="raye" w:date="2018-08-10T13:22:00Z">
                  <w:rPr>
                    <w:rFonts w:ascii="Calibri" w:hAnsi="Calibri" w:cstheme="minorHAnsi"/>
                    <w:sz w:val="24"/>
                  </w:rPr>
                </w:rPrChange>
              </w:rPr>
            </w:pPr>
            <w:r w:rsidRPr="00D74D66">
              <w:rPr>
                <w:rStyle w:val="af6"/>
                <w:rFonts w:eastAsiaTheme="minorEastAsia"/>
                <w:rPrChange w:id="4456" w:author="raye" w:date="2018-08-10T13:22:00Z">
                  <w:rPr>
                    <w:rFonts w:ascii="Calibri" w:hAnsi="Calibri" w:cstheme="minorHAnsi"/>
                    <w:sz w:val="24"/>
                  </w:rPr>
                </w:rPrChange>
              </w:rPr>
              <w:t>Return case to Compliance Analyst for additional due diligence process.</w:t>
            </w:r>
          </w:p>
          <w:p w14:paraId="08FD3681"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457" w:author="raye" w:date="2018-08-10T13:22:00Z">
                  <w:rPr>
                    <w:rFonts w:ascii="Calibri" w:hAnsi="Calibri" w:cstheme="minorHAnsi"/>
                    <w:sz w:val="24"/>
                  </w:rPr>
                </w:rPrChange>
              </w:rPr>
            </w:pPr>
            <w:r w:rsidRPr="00D74D66">
              <w:rPr>
                <w:rStyle w:val="af6"/>
                <w:rFonts w:eastAsiaTheme="minorEastAsia"/>
                <w:rPrChange w:id="4458" w:author="raye" w:date="2018-08-10T13:22:00Z">
                  <w:rPr>
                    <w:rFonts w:ascii="Calibri" w:hAnsi="Calibri" w:cstheme="minorHAnsi"/>
                    <w:sz w:val="24"/>
                  </w:rPr>
                </w:rPrChange>
              </w:rPr>
              <w:t>Sign-off transaction case (approve or reject).</w:t>
            </w:r>
          </w:p>
          <w:p w14:paraId="7F6F36B9"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459" w:author="raye" w:date="2018-08-10T13:22:00Z">
                  <w:rPr>
                    <w:rFonts w:ascii="Calibri" w:hAnsi="Calibri" w:cstheme="minorHAnsi"/>
                    <w:sz w:val="24"/>
                  </w:rPr>
                </w:rPrChange>
              </w:rPr>
            </w:pPr>
            <w:r w:rsidRPr="00D74D66">
              <w:rPr>
                <w:rStyle w:val="af6"/>
                <w:rFonts w:eastAsiaTheme="minorEastAsia"/>
                <w:rPrChange w:id="4460" w:author="raye" w:date="2018-08-10T13:22:00Z">
                  <w:rPr>
                    <w:rFonts w:ascii="Calibri" w:hAnsi="Calibri" w:cstheme="minorHAnsi"/>
                    <w:sz w:val="24"/>
                  </w:rPr>
                </w:rPrChange>
              </w:rPr>
              <w:t>Complete case unusual/suspicious activity form and refer to LCD for SAR recommendations.</w:t>
            </w:r>
          </w:p>
          <w:p w14:paraId="787E9E06"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461" w:author="raye" w:date="2018-08-10T13:22:00Z">
                  <w:rPr>
                    <w:rFonts w:ascii="Calibri" w:hAnsi="Calibri" w:cstheme="minorHAnsi"/>
                    <w:sz w:val="24"/>
                  </w:rPr>
                </w:rPrChange>
              </w:rPr>
            </w:pPr>
            <w:r w:rsidRPr="00D74D66">
              <w:rPr>
                <w:rStyle w:val="af6"/>
                <w:rFonts w:eastAsiaTheme="minorEastAsia"/>
                <w:rPrChange w:id="4462" w:author="raye" w:date="2018-08-10T13:22:00Z">
                  <w:rPr>
                    <w:rFonts w:ascii="Calibri" w:hAnsi="Calibri" w:cstheme="minorHAnsi"/>
                    <w:sz w:val="24"/>
                  </w:rPr>
                </w:rPrChange>
              </w:rPr>
              <w:t>Upload Evidence manually.</w:t>
            </w:r>
          </w:p>
          <w:p w14:paraId="2C815201" w14:textId="02B20AE0" w:rsidR="006D5533" w:rsidRPr="00D74D66" w:rsidRDefault="006D5533" w:rsidP="00BA2F11">
            <w:pPr>
              <w:spacing w:afterLines="20" w:after="62"/>
              <w:jc w:val="left"/>
              <w:rPr>
                <w:rStyle w:val="af6"/>
                <w:rFonts w:eastAsia="等线"/>
                <w:rPrChange w:id="4463" w:author="raye" w:date="2018-08-10T13:22:00Z">
                  <w:rPr>
                    <w:rFonts w:ascii="等线" w:eastAsia="等线" w:hAnsi="等线" w:cstheme="minorHAnsi"/>
                    <w:szCs w:val="21"/>
                  </w:rPr>
                </w:rPrChange>
              </w:rPr>
            </w:pPr>
          </w:p>
        </w:tc>
      </w:tr>
      <w:tr w:rsidR="006D5533" w:rsidRPr="00D74D66" w14:paraId="233AE87D" w14:textId="77777777" w:rsidTr="001910E4">
        <w:tc>
          <w:tcPr>
            <w:tcW w:w="764" w:type="dxa"/>
          </w:tcPr>
          <w:p w14:paraId="7282A55C" w14:textId="77777777" w:rsidR="006D5533" w:rsidRPr="00D74D66" w:rsidRDefault="006D5533" w:rsidP="001910E4">
            <w:pPr>
              <w:spacing w:afterLines="20" w:after="62"/>
              <w:rPr>
                <w:rStyle w:val="af6"/>
                <w:rFonts w:eastAsiaTheme="minorEastAsia"/>
                <w:rPrChange w:id="4464" w:author="raye" w:date="2018-08-10T13:22:00Z">
                  <w:rPr>
                    <w:rFonts w:ascii="Calibri" w:hAnsi="Calibri" w:cstheme="minorHAnsi"/>
                    <w:sz w:val="24"/>
                  </w:rPr>
                </w:rPrChange>
              </w:rPr>
            </w:pPr>
            <w:r w:rsidRPr="00D74D66">
              <w:rPr>
                <w:rStyle w:val="af6"/>
                <w:rFonts w:eastAsiaTheme="minorEastAsia"/>
                <w:rPrChange w:id="4465" w:author="raye" w:date="2018-08-10T13:22:00Z">
                  <w:rPr>
                    <w:rFonts w:ascii="Calibri" w:hAnsi="Calibri" w:cstheme="minorHAnsi"/>
                    <w:sz w:val="24"/>
                  </w:rPr>
                </w:rPrChange>
              </w:rPr>
              <w:t>LCD</w:t>
            </w:r>
          </w:p>
          <w:p w14:paraId="190E9CA8" w14:textId="77777777" w:rsidR="006D5533" w:rsidRPr="00D74D66" w:rsidRDefault="006D5533" w:rsidP="001910E4">
            <w:pPr>
              <w:spacing w:afterLines="20" w:after="62"/>
              <w:rPr>
                <w:rStyle w:val="af6"/>
                <w:rFonts w:eastAsiaTheme="minorEastAsia"/>
                <w:rPrChange w:id="4466" w:author="raye" w:date="2018-08-10T13:22:00Z">
                  <w:rPr>
                    <w:rFonts w:ascii="Calibri" w:hAnsi="Calibri" w:cstheme="minorHAnsi"/>
                    <w:sz w:val="24"/>
                  </w:rPr>
                </w:rPrChange>
              </w:rPr>
            </w:pPr>
            <w:r w:rsidRPr="00D74D66">
              <w:rPr>
                <w:rStyle w:val="af6"/>
                <w:rFonts w:eastAsiaTheme="minorEastAsia"/>
                <w:rPrChange w:id="4467" w:author="raye" w:date="2018-08-10T13:22:00Z">
                  <w:rPr>
                    <w:rFonts w:ascii="Calibri" w:hAnsi="Calibri" w:cstheme="minorHAnsi"/>
                    <w:sz w:val="24"/>
                  </w:rPr>
                </w:rPrChange>
              </w:rPr>
              <w:t>Dept.</w:t>
            </w:r>
          </w:p>
        </w:tc>
        <w:tc>
          <w:tcPr>
            <w:tcW w:w="1362" w:type="dxa"/>
          </w:tcPr>
          <w:p w14:paraId="609C919A" w14:textId="77777777" w:rsidR="006D5533" w:rsidRPr="00D74D66" w:rsidRDefault="006D5533" w:rsidP="001910E4">
            <w:pPr>
              <w:spacing w:afterLines="20" w:after="62"/>
              <w:rPr>
                <w:rStyle w:val="af6"/>
                <w:rFonts w:eastAsiaTheme="minorEastAsia"/>
                <w:rPrChange w:id="4468" w:author="raye" w:date="2018-08-10T13:22:00Z">
                  <w:rPr>
                    <w:rFonts w:ascii="Calibri" w:hAnsi="Calibri" w:cstheme="minorHAnsi"/>
                    <w:sz w:val="24"/>
                  </w:rPr>
                </w:rPrChange>
              </w:rPr>
            </w:pPr>
            <w:r w:rsidRPr="00D74D66">
              <w:rPr>
                <w:rStyle w:val="af6"/>
                <w:rFonts w:eastAsiaTheme="minorEastAsia"/>
                <w:rPrChange w:id="4469" w:author="raye" w:date="2018-08-10T13:22:00Z">
                  <w:rPr>
                    <w:rFonts w:ascii="Calibri" w:hAnsi="Calibri" w:cstheme="minorHAnsi"/>
                    <w:sz w:val="24"/>
                  </w:rPr>
                </w:rPrChange>
              </w:rPr>
              <w:t>LCD Team</w:t>
            </w:r>
          </w:p>
          <w:p w14:paraId="718AA01A" w14:textId="77777777" w:rsidR="006D5533" w:rsidRPr="00D74D66" w:rsidRDefault="006D5533" w:rsidP="001910E4">
            <w:pPr>
              <w:spacing w:afterLines="20" w:after="62"/>
              <w:rPr>
                <w:rStyle w:val="af6"/>
                <w:rFonts w:eastAsiaTheme="minorEastAsia"/>
                <w:rPrChange w:id="4470" w:author="raye" w:date="2018-08-10T13:22:00Z">
                  <w:rPr>
                    <w:rFonts w:ascii="Calibri" w:hAnsi="Calibri" w:cstheme="minorHAnsi"/>
                    <w:sz w:val="24"/>
                  </w:rPr>
                </w:rPrChange>
              </w:rPr>
            </w:pPr>
          </w:p>
        </w:tc>
        <w:tc>
          <w:tcPr>
            <w:tcW w:w="1418" w:type="dxa"/>
          </w:tcPr>
          <w:p w14:paraId="6E2CF982" w14:textId="77777777" w:rsidR="006D5533" w:rsidRPr="00D74D66" w:rsidRDefault="006D5533" w:rsidP="001910E4">
            <w:pPr>
              <w:spacing w:afterLines="20" w:after="62"/>
              <w:jc w:val="left"/>
              <w:rPr>
                <w:rStyle w:val="af6"/>
                <w:rFonts w:eastAsiaTheme="minorEastAsia"/>
                <w:rPrChange w:id="4471" w:author="raye" w:date="2018-08-10T13:22:00Z">
                  <w:rPr>
                    <w:rFonts w:ascii="Calibri" w:hAnsi="Calibri" w:cstheme="minorHAnsi"/>
                    <w:sz w:val="24"/>
                  </w:rPr>
                </w:rPrChange>
              </w:rPr>
            </w:pPr>
            <w:r w:rsidRPr="00D74D66">
              <w:rPr>
                <w:rStyle w:val="af6"/>
                <w:rFonts w:eastAsiaTheme="minorEastAsia"/>
                <w:rPrChange w:id="4472" w:author="raye" w:date="2018-08-10T13:22:00Z">
                  <w:rPr>
                    <w:rFonts w:ascii="Calibri" w:hAnsi="Calibri" w:cstheme="minorHAnsi"/>
                    <w:sz w:val="24"/>
                  </w:rPr>
                </w:rPrChange>
              </w:rPr>
              <w:t xml:space="preserve">LCD </w:t>
            </w:r>
          </w:p>
        </w:tc>
        <w:tc>
          <w:tcPr>
            <w:tcW w:w="4536" w:type="dxa"/>
          </w:tcPr>
          <w:p w14:paraId="4E6CD800"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473" w:author="raye" w:date="2018-08-10T13:22:00Z">
                  <w:rPr>
                    <w:rFonts w:ascii="Calibri" w:hAnsi="Calibri" w:cstheme="minorHAnsi"/>
                    <w:sz w:val="24"/>
                  </w:rPr>
                </w:rPrChange>
              </w:rPr>
            </w:pPr>
            <w:r w:rsidRPr="00D74D66">
              <w:rPr>
                <w:rStyle w:val="af6"/>
                <w:rFonts w:eastAsiaTheme="minorEastAsia"/>
                <w:rPrChange w:id="4474" w:author="raye" w:date="2018-08-10T13:22:00Z">
                  <w:rPr>
                    <w:rFonts w:ascii="Calibri" w:hAnsi="Calibri" w:cstheme="minorHAnsi"/>
                    <w:sz w:val="24"/>
                  </w:rPr>
                </w:rPrChange>
              </w:rPr>
              <w:t>Reviews case information requiring LCD review (includes immediately escalation by Compliance Analyst and escalation by BSA Officer)</w:t>
            </w:r>
          </w:p>
          <w:p w14:paraId="714890C1" w14:textId="77777777" w:rsidR="006D5533" w:rsidRPr="00D74D66" w:rsidRDefault="006D5533" w:rsidP="006D5533">
            <w:pPr>
              <w:pStyle w:val="a0"/>
              <w:numPr>
                <w:ilvl w:val="0"/>
                <w:numId w:val="5"/>
              </w:numPr>
              <w:spacing w:afterLines="20" w:after="62"/>
              <w:ind w:firstLineChars="0"/>
              <w:jc w:val="left"/>
              <w:rPr>
                <w:rStyle w:val="af6"/>
                <w:rFonts w:eastAsiaTheme="minorEastAsia"/>
                <w:rPrChange w:id="4475" w:author="raye" w:date="2018-08-10T13:22:00Z">
                  <w:rPr>
                    <w:rFonts w:ascii="Calibri" w:hAnsi="Calibri" w:cstheme="minorHAnsi"/>
                    <w:sz w:val="24"/>
                  </w:rPr>
                </w:rPrChange>
              </w:rPr>
            </w:pPr>
            <w:r w:rsidRPr="00D74D66">
              <w:rPr>
                <w:rStyle w:val="af6"/>
                <w:rFonts w:eastAsiaTheme="minorEastAsia"/>
                <w:rPrChange w:id="4476" w:author="raye" w:date="2018-08-10T13:22:00Z">
                  <w:rPr>
                    <w:rFonts w:ascii="Calibri" w:hAnsi="Calibri" w:cstheme="minorHAnsi"/>
                    <w:sz w:val="24"/>
                  </w:rPr>
                </w:rPrChange>
              </w:rPr>
              <w:t>Provide comments and feedback on LCD process result to TSD in this system.</w:t>
            </w:r>
          </w:p>
          <w:p w14:paraId="07E6258B" w14:textId="3E7D5618" w:rsidR="006D5533" w:rsidRPr="00D74D66" w:rsidRDefault="006D5533" w:rsidP="001910E4">
            <w:pPr>
              <w:pStyle w:val="a0"/>
              <w:spacing w:afterLines="20" w:after="62"/>
              <w:ind w:left="420" w:firstLineChars="0" w:firstLine="0"/>
              <w:jc w:val="left"/>
              <w:rPr>
                <w:rStyle w:val="af6"/>
                <w:rFonts w:eastAsia="等线"/>
                <w:rPrChange w:id="4477" w:author="raye" w:date="2018-08-10T13:22:00Z">
                  <w:rPr>
                    <w:rFonts w:ascii="等线" w:eastAsia="等线" w:hAnsi="等线" w:cstheme="minorHAnsi"/>
                    <w:szCs w:val="21"/>
                  </w:rPr>
                </w:rPrChange>
              </w:rPr>
            </w:pPr>
          </w:p>
        </w:tc>
      </w:tr>
    </w:tbl>
    <w:p w14:paraId="25F5D695" w14:textId="77777777" w:rsidR="006D5533" w:rsidRPr="00D74D66" w:rsidRDefault="006D5533" w:rsidP="006D5533">
      <w:pPr>
        <w:rPr>
          <w:rStyle w:val="af6"/>
          <w:rFonts w:eastAsiaTheme="minorEastAsia"/>
          <w:rPrChange w:id="4478" w:author="raye" w:date="2018-08-10T13:22:00Z">
            <w:rPr/>
          </w:rPrChange>
        </w:rPr>
      </w:pPr>
    </w:p>
    <w:p w14:paraId="6335DD6E" w14:textId="77777777" w:rsidR="006D5533" w:rsidRPr="00D74D66" w:rsidRDefault="006D5533" w:rsidP="006D5533">
      <w:pPr>
        <w:spacing w:afterLines="50" w:after="156"/>
        <w:rPr>
          <w:rStyle w:val="af6"/>
          <w:rFonts w:eastAsiaTheme="minorEastAsia"/>
          <w:rPrChange w:id="4479" w:author="raye" w:date="2018-08-10T13:22:00Z">
            <w:rPr>
              <w:rFonts w:ascii="Calibri" w:hAnsi="Calibri" w:cstheme="minorHAnsi"/>
              <w:sz w:val="24"/>
            </w:rPr>
          </w:rPrChange>
        </w:rPr>
      </w:pPr>
    </w:p>
    <w:p w14:paraId="247CB3DB" w14:textId="77777777" w:rsidR="006D5533" w:rsidRPr="00D74D66" w:rsidRDefault="006D5533" w:rsidP="006D5533">
      <w:pPr>
        <w:spacing w:afterLines="50" w:after="156"/>
        <w:ind w:firstLineChars="177" w:firstLine="425"/>
        <w:rPr>
          <w:rStyle w:val="af6"/>
          <w:rFonts w:eastAsiaTheme="minorEastAsia"/>
          <w:rPrChange w:id="4480" w:author="raye" w:date="2018-08-10T13:22:00Z">
            <w:rPr>
              <w:rFonts w:ascii="Calibri" w:hAnsi="Calibri" w:cstheme="minorHAnsi"/>
              <w:sz w:val="24"/>
            </w:rPr>
          </w:rPrChange>
        </w:rPr>
      </w:pPr>
    </w:p>
    <w:bookmarkEnd w:id="4348"/>
    <w:bookmarkEnd w:id="4349"/>
    <w:p w14:paraId="0DD8CB82" w14:textId="5684C25E" w:rsidR="00576C18" w:rsidRPr="00B0205A" w:rsidRDefault="00576C18" w:rsidP="00C409AC">
      <w:pPr>
        <w:spacing w:afterLines="50" w:after="156"/>
        <w:ind w:firstLineChars="177" w:firstLine="425"/>
        <w:rPr>
          <w:rFonts w:ascii="Times New Roman" w:hAnsi="Times New Roman" w:cs="Times New Roman"/>
          <w:sz w:val="24"/>
          <w:rPrChange w:id="4481" w:author="raye" w:date="2018-08-10T12:30:00Z">
            <w:rPr>
              <w:rFonts w:ascii="Calibri" w:hAnsi="Calibri" w:cstheme="minorHAnsi"/>
              <w:sz w:val="24"/>
            </w:rPr>
          </w:rPrChange>
        </w:rPr>
      </w:pPr>
    </w:p>
    <w:p w14:paraId="3E216917" w14:textId="73B2B71B" w:rsidR="00576C18" w:rsidRPr="00B0205A" w:rsidRDefault="00576C18" w:rsidP="00C409AC">
      <w:pPr>
        <w:spacing w:afterLines="50" w:after="156"/>
        <w:ind w:firstLineChars="177" w:firstLine="425"/>
        <w:rPr>
          <w:rFonts w:ascii="Times New Roman" w:hAnsi="Times New Roman" w:cs="Times New Roman"/>
          <w:sz w:val="24"/>
          <w:rPrChange w:id="4482" w:author="raye" w:date="2018-08-10T12:30:00Z">
            <w:rPr>
              <w:rFonts w:ascii="Calibri" w:hAnsi="Calibri" w:cstheme="minorHAnsi"/>
              <w:sz w:val="24"/>
            </w:rPr>
          </w:rPrChange>
        </w:rPr>
      </w:pPr>
    </w:p>
    <w:p w14:paraId="6595404A" w14:textId="77777777" w:rsidR="00576C18" w:rsidRPr="00B0205A" w:rsidRDefault="00576C18">
      <w:pPr>
        <w:pStyle w:val="Chapter1"/>
        <w:rPr>
          <w:rPrChange w:id="4483" w:author="raye" w:date="2018-08-10T12:30:00Z">
            <w:rPr>
              <w:szCs w:val="24"/>
            </w:rPr>
          </w:rPrChange>
        </w:rPr>
        <w:pPrChange w:id="4484" w:author="raye" w:date="2018-08-10T13:22:00Z">
          <w:pPr>
            <w:pStyle w:val="1"/>
            <w:numPr>
              <w:numId w:val="0"/>
            </w:numPr>
            <w:tabs>
              <w:tab w:val="clear" w:pos="720"/>
            </w:tabs>
            <w:spacing w:line="360" w:lineRule="auto"/>
            <w:ind w:left="0" w:firstLine="0"/>
          </w:pPr>
        </w:pPrChange>
      </w:pPr>
      <w:bookmarkStart w:id="4485" w:name="_Toc402968009"/>
      <w:bookmarkStart w:id="4486" w:name="_Toc519582872"/>
      <w:bookmarkStart w:id="4487" w:name="_Toc520839405"/>
      <w:r w:rsidRPr="00E403FE">
        <w:t>Chapter 3. Functional Description</w:t>
      </w:r>
      <w:bookmarkEnd w:id="4485"/>
      <w:bookmarkEnd w:id="4486"/>
      <w:bookmarkEnd w:id="4487"/>
    </w:p>
    <w:p w14:paraId="29D043C1" w14:textId="77777777" w:rsidR="00576C18" w:rsidRPr="00B0205A" w:rsidRDefault="00576C18">
      <w:pPr>
        <w:pStyle w:val="32"/>
        <w:pPrChange w:id="4488" w:author="raye" w:date="2018-08-10T13:22:00Z">
          <w:pPr>
            <w:pStyle w:val="215"/>
          </w:pPr>
        </w:pPrChange>
      </w:pPr>
      <w:bookmarkStart w:id="4489" w:name="_Toc402968010"/>
      <w:bookmarkStart w:id="4490" w:name="_Toc519582873"/>
      <w:bookmarkStart w:id="4491" w:name="_Toc520839406"/>
      <w:r w:rsidRPr="00B0205A">
        <w:t>3.1. Functional classification</w:t>
      </w:r>
      <w:bookmarkEnd w:id="4489"/>
      <w:bookmarkEnd w:id="4490"/>
      <w:bookmarkEnd w:id="4491"/>
    </w:p>
    <w:p w14:paraId="6E2519F4" w14:textId="075390F2" w:rsidR="00143544" w:rsidRPr="00D74D66" w:rsidDel="00B0205A" w:rsidRDefault="003F002A">
      <w:pPr>
        <w:pStyle w:val="afd"/>
        <w:ind w:firstLine="480"/>
        <w:rPr>
          <w:del w:id="4492" w:author="raye" w:date="2018-08-10T12:08:00Z"/>
          <w:rStyle w:val="af6"/>
          <w:rFonts w:eastAsia="微软雅黑"/>
          <w:rPrChange w:id="4493" w:author="raye" w:date="2018-08-10T13:22:00Z">
            <w:rPr>
              <w:del w:id="4494" w:author="raye" w:date="2018-08-10T12:08:00Z"/>
              <w:rFonts w:ascii="微软雅黑" w:eastAsia="微软雅黑" w:hAnsi="微软雅黑"/>
              <w:i/>
            </w:rPr>
          </w:rPrChange>
        </w:rPr>
        <w:pPrChange w:id="4495" w:author="raye" w:date="2018-08-10T12:08:00Z">
          <w:pPr>
            <w:pStyle w:val="afd"/>
            <w:ind w:firstLine="440"/>
          </w:pPr>
        </w:pPrChange>
      </w:pPr>
      <w:r w:rsidRPr="00D74D66">
        <w:rPr>
          <w:rStyle w:val="af6"/>
          <w:rFonts w:eastAsia="微软雅黑" w:hint="eastAsia"/>
          <w:rPrChange w:id="4496" w:author="raye" w:date="2018-08-10T13:22:00Z">
            <w:rPr>
              <w:rFonts w:ascii="微软雅黑" w:eastAsia="微软雅黑" w:hAnsi="微软雅黑" w:hint="eastAsia"/>
            </w:rPr>
          </w:rPrChange>
        </w:rPr>
        <w:t>（</w:t>
      </w:r>
      <w:r w:rsidRPr="00D74D66">
        <w:rPr>
          <w:rStyle w:val="af6"/>
          <w:rFonts w:eastAsia="微软雅黑"/>
          <w:rPrChange w:id="4497" w:author="raye" w:date="2018-08-10T13:22:00Z">
            <w:rPr>
              <w:rFonts w:ascii="微软雅黑" w:eastAsia="微软雅黑" w:hAnsi="微软雅黑"/>
            </w:rPr>
          </w:rPrChange>
        </w:rPr>
        <w:t xml:space="preserve">Operations Analyst </w:t>
      </w:r>
      <w:r w:rsidRPr="00D74D66">
        <w:rPr>
          <w:rStyle w:val="af6"/>
          <w:rFonts w:eastAsia="微软雅黑" w:hint="eastAsia"/>
          <w:rPrChange w:id="4498" w:author="raye" w:date="2018-08-10T13:22:00Z">
            <w:rPr>
              <w:rFonts w:ascii="微软雅黑" w:eastAsia="微软雅黑" w:hAnsi="微软雅黑" w:hint="eastAsia"/>
            </w:rPr>
          </w:rPrChange>
        </w:rPr>
        <w:t>，</w:t>
      </w:r>
      <w:r w:rsidRPr="00D74D66">
        <w:rPr>
          <w:rStyle w:val="af6"/>
          <w:rFonts w:eastAsia="微软雅黑"/>
          <w:rPrChange w:id="4499" w:author="raye" w:date="2018-08-10T13:22:00Z">
            <w:rPr>
              <w:rFonts w:ascii="微软雅黑" w:eastAsia="微软雅黑" w:hAnsi="微软雅黑"/>
            </w:rPr>
          </w:rPrChange>
        </w:rPr>
        <w:t xml:space="preserve">Operations Manager </w:t>
      </w:r>
      <w:r w:rsidRPr="00D74D66">
        <w:rPr>
          <w:rStyle w:val="af6"/>
          <w:rFonts w:eastAsia="微软雅黑" w:hint="eastAsia"/>
          <w:rPrChange w:id="4500" w:author="raye" w:date="2018-08-10T13:22:00Z">
            <w:rPr>
              <w:rFonts w:ascii="微软雅黑" w:eastAsia="微软雅黑" w:hAnsi="微软雅黑" w:hint="eastAsia"/>
            </w:rPr>
          </w:rPrChange>
        </w:rPr>
        <w:t>，</w:t>
      </w:r>
      <w:r w:rsidRPr="00D74D66">
        <w:rPr>
          <w:rStyle w:val="af6"/>
          <w:rFonts w:eastAsia="微软雅黑"/>
          <w:rPrChange w:id="4501" w:author="raye" w:date="2018-08-10T13:22:00Z">
            <w:rPr>
              <w:rFonts w:ascii="微软雅黑" w:eastAsia="微软雅黑" w:hAnsi="微软雅黑"/>
            </w:rPr>
          </w:rPrChange>
        </w:rPr>
        <w:t xml:space="preserve">Compliance Supervisor </w:t>
      </w:r>
      <w:r w:rsidRPr="00D74D66">
        <w:rPr>
          <w:rStyle w:val="af6"/>
          <w:rFonts w:eastAsia="微软雅黑" w:hint="eastAsia"/>
          <w:rPrChange w:id="4502" w:author="raye" w:date="2018-08-10T13:22:00Z">
            <w:rPr>
              <w:rFonts w:ascii="微软雅黑" w:eastAsia="微软雅黑" w:hAnsi="微软雅黑" w:hint="eastAsia"/>
            </w:rPr>
          </w:rPrChange>
        </w:rPr>
        <w:t>，</w:t>
      </w:r>
      <w:r w:rsidRPr="00D74D66">
        <w:rPr>
          <w:rStyle w:val="af6"/>
          <w:rFonts w:eastAsia="微软雅黑"/>
          <w:rPrChange w:id="4503" w:author="raye" w:date="2018-08-10T13:22:00Z">
            <w:rPr>
              <w:rFonts w:ascii="微软雅黑" w:eastAsia="微软雅黑" w:hAnsi="微软雅黑"/>
            </w:rPr>
          </w:rPrChange>
        </w:rPr>
        <w:t xml:space="preserve">Compliance Analyst </w:t>
      </w:r>
      <w:r w:rsidRPr="00D74D66">
        <w:rPr>
          <w:rStyle w:val="af6"/>
          <w:rFonts w:eastAsia="微软雅黑" w:hint="eastAsia"/>
          <w:rPrChange w:id="4504" w:author="raye" w:date="2018-08-10T13:22:00Z">
            <w:rPr>
              <w:rFonts w:ascii="微软雅黑" w:eastAsia="微软雅黑" w:hAnsi="微软雅黑" w:hint="eastAsia"/>
            </w:rPr>
          </w:rPrChange>
        </w:rPr>
        <w:t>，</w:t>
      </w:r>
      <w:r w:rsidRPr="00D74D66">
        <w:rPr>
          <w:rStyle w:val="af6"/>
          <w:rFonts w:eastAsia="微软雅黑"/>
          <w:rPrChange w:id="4505" w:author="raye" w:date="2018-08-10T13:22:00Z">
            <w:rPr>
              <w:rFonts w:ascii="微软雅黑" w:eastAsia="微软雅黑" w:hAnsi="微软雅黑"/>
            </w:rPr>
          </w:rPrChange>
        </w:rPr>
        <w:t xml:space="preserve">BSA Officer </w:t>
      </w:r>
      <w:r w:rsidRPr="00D74D66">
        <w:rPr>
          <w:rStyle w:val="af6"/>
          <w:rFonts w:eastAsia="微软雅黑" w:hint="eastAsia"/>
          <w:rPrChange w:id="4506" w:author="raye" w:date="2018-08-10T13:22:00Z">
            <w:rPr>
              <w:rFonts w:ascii="微软雅黑" w:eastAsia="微软雅黑" w:hAnsi="微软雅黑" w:hint="eastAsia"/>
            </w:rPr>
          </w:rPrChange>
        </w:rPr>
        <w:t>，</w:t>
      </w:r>
      <w:r w:rsidRPr="00D74D66">
        <w:rPr>
          <w:rStyle w:val="af6"/>
          <w:rFonts w:eastAsia="微软雅黑"/>
          <w:rPrChange w:id="4507" w:author="raye" w:date="2018-08-10T13:22:00Z">
            <w:rPr>
              <w:rFonts w:ascii="微软雅黑" w:eastAsia="微软雅黑" w:hAnsi="微软雅黑"/>
            </w:rPr>
          </w:rPrChange>
        </w:rPr>
        <w:t xml:space="preserve">LCD Department </w:t>
      </w:r>
      <w:r w:rsidRPr="00D74D66">
        <w:rPr>
          <w:rStyle w:val="af6"/>
          <w:rFonts w:eastAsia="微软雅黑" w:hint="eastAsia"/>
          <w:rPrChange w:id="4508" w:author="raye" w:date="2018-08-10T13:22:00Z">
            <w:rPr>
              <w:rFonts w:ascii="微软雅黑" w:eastAsia="微软雅黑" w:hAnsi="微软雅黑" w:hint="eastAsia"/>
            </w:rPr>
          </w:rPrChange>
        </w:rPr>
        <w:t>）</w:t>
      </w:r>
      <w:r w:rsidR="001910E4" w:rsidRPr="00D74D66">
        <w:rPr>
          <w:rStyle w:val="af6"/>
          <w:rFonts w:eastAsia="微软雅黑"/>
          <w:rPrChange w:id="4509" w:author="raye" w:date="2018-08-10T13:22:00Z">
            <w:rPr>
              <w:rFonts w:ascii="微软雅黑" w:eastAsia="微软雅黑" w:hAnsi="微软雅黑"/>
            </w:rPr>
          </w:rPrChange>
        </w:rPr>
        <w:t>+Admin</w:t>
      </w:r>
    </w:p>
    <w:p w14:paraId="2BEC55B4" w14:textId="77777777" w:rsidR="00B0205A" w:rsidRPr="00B0205A" w:rsidRDefault="00B0205A" w:rsidP="0012309C">
      <w:pPr>
        <w:pStyle w:val="afd"/>
        <w:ind w:firstLine="480"/>
        <w:rPr>
          <w:ins w:id="4510" w:author="raye" w:date="2018-08-10T12:08:00Z"/>
          <w:rStyle w:val="af6"/>
          <w:rFonts w:eastAsia="微软雅黑"/>
          <w:rPrChange w:id="4511" w:author="raye" w:date="2018-08-10T12:30:00Z">
            <w:rPr>
              <w:ins w:id="4512" w:author="raye" w:date="2018-08-10T12:08:00Z"/>
              <w:rFonts w:ascii="微软雅黑" w:eastAsia="微软雅黑" w:hAnsi="微软雅黑"/>
              <w:i/>
            </w:rPr>
          </w:rPrChange>
        </w:rPr>
      </w:pPr>
    </w:p>
    <w:p w14:paraId="2B5003A3" w14:textId="77777777" w:rsidR="0012309C" w:rsidRPr="00B0205A" w:rsidRDefault="0012309C">
      <w:pPr>
        <w:pStyle w:val="afd"/>
        <w:ind w:firstLine="480"/>
        <w:rPr>
          <w:rStyle w:val="af6"/>
          <w:rFonts w:eastAsia="微软雅黑"/>
          <w:rPrChange w:id="4513" w:author="raye" w:date="2018-08-10T12:30:00Z">
            <w:rPr>
              <w:rFonts w:ascii="微软雅黑" w:eastAsia="微软雅黑" w:hAnsi="微软雅黑"/>
              <w:i/>
            </w:rPr>
          </w:rPrChange>
        </w:rPr>
        <w:pPrChange w:id="4514" w:author="raye" w:date="2018-08-10T12:08:00Z">
          <w:pPr>
            <w:pStyle w:val="afd"/>
            <w:ind w:firstLine="440"/>
          </w:pPr>
        </w:pPrChange>
      </w:pPr>
    </w:p>
    <w:tbl>
      <w:tblPr>
        <w:tblW w:w="9588" w:type="dxa"/>
        <w:tblLook w:val="04A0" w:firstRow="1" w:lastRow="0" w:firstColumn="1" w:lastColumn="0" w:noHBand="0" w:noVBand="1"/>
      </w:tblPr>
      <w:tblGrid>
        <w:gridCol w:w="617"/>
        <w:gridCol w:w="843"/>
        <w:gridCol w:w="1527"/>
        <w:gridCol w:w="2333"/>
        <w:gridCol w:w="1067"/>
        <w:gridCol w:w="3201"/>
      </w:tblGrid>
      <w:tr w:rsidR="0012309C" w:rsidRPr="00D74D66" w14:paraId="42933AA7" w14:textId="77777777" w:rsidTr="00DB2E51">
        <w:trPr>
          <w:trHeight w:val="453"/>
        </w:trPr>
        <w:tc>
          <w:tcPr>
            <w:tcW w:w="536" w:type="dxa"/>
            <w:tcBorders>
              <w:top w:val="single" w:sz="4" w:space="0" w:color="auto"/>
              <w:left w:val="single" w:sz="4" w:space="0" w:color="auto"/>
              <w:bottom w:val="single" w:sz="4" w:space="0" w:color="auto"/>
              <w:right w:val="single" w:sz="4" w:space="0" w:color="auto"/>
            </w:tcBorders>
            <w:shd w:val="clear" w:color="000000" w:fill="CCFFFF"/>
            <w:vAlign w:val="center"/>
            <w:hideMark/>
          </w:tcPr>
          <w:p w14:paraId="2AFF6F77" w14:textId="77777777" w:rsidR="0012309C" w:rsidRPr="00D74D66" w:rsidRDefault="0012309C" w:rsidP="0012309C">
            <w:pPr>
              <w:widowControl/>
              <w:jc w:val="center"/>
              <w:rPr>
                <w:rStyle w:val="af6"/>
                <w:rFonts w:eastAsia="等线"/>
                <w:rPrChange w:id="4515" w:author="raye" w:date="2018-08-10T13:22:00Z">
                  <w:rPr>
                    <w:rFonts w:ascii="Times New Roman" w:eastAsia="等线" w:hAnsi="Times New Roman" w:cs="Times New Roman"/>
                    <w:b/>
                    <w:bCs/>
                    <w:kern w:val="0"/>
                    <w:sz w:val="20"/>
                    <w:szCs w:val="20"/>
                  </w:rPr>
                </w:rPrChange>
              </w:rPr>
            </w:pPr>
            <w:r w:rsidRPr="00D74D66">
              <w:rPr>
                <w:rStyle w:val="af6"/>
                <w:rFonts w:eastAsia="等线"/>
                <w:rPrChange w:id="4516" w:author="raye" w:date="2018-08-10T13:22:00Z">
                  <w:rPr>
                    <w:rFonts w:ascii="Times New Roman" w:eastAsia="等线" w:hAnsi="Times New Roman" w:cs="Times New Roman"/>
                    <w:b/>
                    <w:bCs/>
                    <w:kern w:val="0"/>
                    <w:sz w:val="20"/>
                    <w:szCs w:val="20"/>
                  </w:rPr>
                </w:rPrChange>
              </w:rPr>
              <w:t>No#</w:t>
            </w:r>
          </w:p>
        </w:tc>
        <w:tc>
          <w:tcPr>
            <w:tcW w:w="683" w:type="dxa"/>
            <w:tcBorders>
              <w:top w:val="single" w:sz="4" w:space="0" w:color="auto"/>
              <w:left w:val="nil"/>
              <w:bottom w:val="single" w:sz="4" w:space="0" w:color="auto"/>
              <w:right w:val="single" w:sz="4" w:space="0" w:color="auto"/>
            </w:tcBorders>
            <w:shd w:val="clear" w:color="000000" w:fill="CCFFFF"/>
            <w:vAlign w:val="center"/>
            <w:hideMark/>
          </w:tcPr>
          <w:p w14:paraId="2463FABB" w14:textId="757C526C" w:rsidR="0012309C" w:rsidRPr="00D74D66" w:rsidRDefault="00ED316D" w:rsidP="0012309C">
            <w:pPr>
              <w:widowControl/>
              <w:jc w:val="center"/>
              <w:rPr>
                <w:rStyle w:val="af6"/>
                <w:rFonts w:eastAsia="宋体"/>
                <w:rPrChange w:id="4517" w:author="raye" w:date="2018-08-10T13:22:00Z">
                  <w:rPr>
                    <w:rFonts w:ascii="宋体" w:eastAsia="宋体" w:hAnsi="宋体" w:cs="宋体"/>
                    <w:b/>
                    <w:bCs/>
                    <w:kern w:val="0"/>
                    <w:sz w:val="20"/>
                    <w:szCs w:val="20"/>
                  </w:rPr>
                </w:rPrChange>
              </w:rPr>
            </w:pPr>
            <w:r w:rsidRPr="00D74D66">
              <w:rPr>
                <w:rStyle w:val="af6"/>
                <w:rFonts w:eastAsia="宋体"/>
                <w:rPrChange w:id="4518" w:author="raye" w:date="2018-08-10T13:22:00Z">
                  <w:rPr>
                    <w:rFonts w:ascii="宋体" w:eastAsia="宋体" w:hAnsi="宋体" w:cs="宋体"/>
                    <w:b/>
                    <w:bCs/>
                    <w:kern w:val="0"/>
                    <w:sz w:val="20"/>
                    <w:szCs w:val="20"/>
                  </w:rPr>
                </w:rPrChange>
              </w:rPr>
              <w:t>Role</w:t>
            </w:r>
          </w:p>
        </w:tc>
        <w:tc>
          <w:tcPr>
            <w:tcW w:w="1562" w:type="dxa"/>
            <w:tcBorders>
              <w:top w:val="single" w:sz="4" w:space="0" w:color="auto"/>
              <w:left w:val="nil"/>
              <w:bottom w:val="single" w:sz="4" w:space="0" w:color="auto"/>
              <w:right w:val="single" w:sz="4" w:space="0" w:color="auto"/>
            </w:tcBorders>
            <w:shd w:val="clear" w:color="000000" w:fill="CCFFFF"/>
            <w:vAlign w:val="center"/>
            <w:hideMark/>
          </w:tcPr>
          <w:p w14:paraId="2A968AE3" w14:textId="7A9F400F" w:rsidR="0012309C" w:rsidRPr="00D74D66" w:rsidRDefault="00ED316D" w:rsidP="0012309C">
            <w:pPr>
              <w:widowControl/>
              <w:jc w:val="left"/>
              <w:rPr>
                <w:rStyle w:val="af6"/>
                <w:rFonts w:eastAsia="宋体"/>
                <w:rPrChange w:id="4519" w:author="raye" w:date="2018-08-10T13:22:00Z">
                  <w:rPr>
                    <w:rFonts w:ascii="宋体" w:eastAsia="宋体" w:hAnsi="宋体" w:cs="宋体"/>
                    <w:b/>
                    <w:bCs/>
                    <w:kern w:val="0"/>
                    <w:sz w:val="20"/>
                    <w:szCs w:val="20"/>
                  </w:rPr>
                </w:rPrChange>
              </w:rPr>
            </w:pPr>
            <w:r w:rsidRPr="00D74D66">
              <w:rPr>
                <w:rStyle w:val="af6"/>
                <w:rFonts w:eastAsia="宋体"/>
                <w:rPrChange w:id="4520" w:author="raye" w:date="2018-08-10T13:22:00Z">
                  <w:rPr>
                    <w:rFonts w:ascii="宋体" w:eastAsia="宋体" w:hAnsi="宋体" w:cs="宋体"/>
                    <w:b/>
                    <w:bCs/>
                    <w:kern w:val="0"/>
                    <w:sz w:val="20"/>
                    <w:szCs w:val="20"/>
                  </w:rPr>
                </w:rPrChange>
              </w:rPr>
              <w:t xml:space="preserve">Requirement </w:t>
            </w:r>
          </w:p>
        </w:tc>
        <w:tc>
          <w:tcPr>
            <w:tcW w:w="2333" w:type="dxa"/>
            <w:tcBorders>
              <w:top w:val="single" w:sz="4" w:space="0" w:color="auto"/>
              <w:left w:val="nil"/>
              <w:bottom w:val="single" w:sz="4" w:space="0" w:color="auto"/>
              <w:right w:val="single" w:sz="4" w:space="0" w:color="auto"/>
            </w:tcBorders>
            <w:shd w:val="clear" w:color="000000" w:fill="CCFFFF"/>
            <w:vAlign w:val="center"/>
            <w:hideMark/>
          </w:tcPr>
          <w:p w14:paraId="6C5AEDB8" w14:textId="37168806" w:rsidR="0012309C" w:rsidRPr="00D74D66" w:rsidRDefault="00ED316D" w:rsidP="0012309C">
            <w:pPr>
              <w:widowControl/>
              <w:jc w:val="center"/>
              <w:rPr>
                <w:rStyle w:val="af6"/>
                <w:rFonts w:eastAsia="宋体"/>
                <w:rPrChange w:id="4521" w:author="raye" w:date="2018-08-10T13:22:00Z">
                  <w:rPr>
                    <w:rFonts w:ascii="宋体" w:eastAsia="宋体" w:hAnsi="宋体" w:cs="宋体"/>
                    <w:b/>
                    <w:bCs/>
                    <w:kern w:val="0"/>
                    <w:sz w:val="20"/>
                    <w:szCs w:val="20"/>
                  </w:rPr>
                </w:rPrChange>
              </w:rPr>
            </w:pPr>
            <w:r w:rsidRPr="00D74D66">
              <w:rPr>
                <w:rStyle w:val="af6"/>
                <w:rFonts w:eastAsia="宋体"/>
                <w:rPrChange w:id="4522" w:author="raye" w:date="2018-08-10T13:22:00Z">
                  <w:rPr>
                    <w:rFonts w:ascii="宋体" w:eastAsia="宋体" w:hAnsi="宋体" w:cs="宋体"/>
                    <w:b/>
                    <w:bCs/>
                    <w:kern w:val="0"/>
                    <w:sz w:val="20"/>
                    <w:szCs w:val="20"/>
                  </w:rPr>
                </w:rPrChange>
              </w:rPr>
              <w:t>Function Name</w:t>
            </w:r>
          </w:p>
        </w:tc>
        <w:tc>
          <w:tcPr>
            <w:tcW w:w="1105" w:type="dxa"/>
            <w:tcBorders>
              <w:top w:val="single" w:sz="4" w:space="0" w:color="auto"/>
              <w:left w:val="nil"/>
              <w:bottom w:val="single" w:sz="4" w:space="0" w:color="auto"/>
              <w:right w:val="single" w:sz="4" w:space="0" w:color="auto"/>
            </w:tcBorders>
            <w:shd w:val="clear" w:color="000000" w:fill="CCFFFF"/>
            <w:vAlign w:val="center"/>
            <w:hideMark/>
          </w:tcPr>
          <w:p w14:paraId="775EA214" w14:textId="50A8A766" w:rsidR="0012309C" w:rsidRPr="00D74D66" w:rsidRDefault="00ED316D" w:rsidP="0012309C">
            <w:pPr>
              <w:widowControl/>
              <w:jc w:val="center"/>
              <w:rPr>
                <w:rStyle w:val="af6"/>
                <w:rFonts w:eastAsia="宋体"/>
                <w:rPrChange w:id="4523" w:author="raye" w:date="2018-08-10T13:22:00Z">
                  <w:rPr>
                    <w:rFonts w:ascii="宋体" w:eastAsia="宋体" w:hAnsi="宋体" w:cs="宋体"/>
                    <w:b/>
                    <w:bCs/>
                    <w:kern w:val="0"/>
                    <w:sz w:val="20"/>
                    <w:szCs w:val="20"/>
                  </w:rPr>
                </w:rPrChange>
              </w:rPr>
            </w:pPr>
            <w:r w:rsidRPr="00D74D66">
              <w:rPr>
                <w:rStyle w:val="af6"/>
                <w:rFonts w:eastAsia="宋体"/>
                <w:rPrChange w:id="4524" w:author="raye" w:date="2018-08-10T13:22:00Z">
                  <w:rPr>
                    <w:rFonts w:ascii="宋体" w:eastAsia="宋体" w:hAnsi="宋体" w:cs="宋体"/>
                    <w:b/>
                    <w:bCs/>
                    <w:kern w:val="0"/>
                    <w:sz w:val="20"/>
                    <w:szCs w:val="20"/>
                  </w:rPr>
                </w:rPrChange>
              </w:rPr>
              <w:t>Priority</w:t>
            </w:r>
          </w:p>
        </w:tc>
        <w:tc>
          <w:tcPr>
            <w:tcW w:w="3369" w:type="dxa"/>
            <w:tcBorders>
              <w:top w:val="single" w:sz="4" w:space="0" w:color="auto"/>
              <w:left w:val="nil"/>
              <w:bottom w:val="single" w:sz="4" w:space="0" w:color="auto"/>
              <w:right w:val="single" w:sz="4" w:space="0" w:color="auto"/>
            </w:tcBorders>
            <w:shd w:val="clear" w:color="000000" w:fill="CCFFFF"/>
            <w:vAlign w:val="center"/>
            <w:hideMark/>
          </w:tcPr>
          <w:p w14:paraId="047CCB63" w14:textId="12E19397" w:rsidR="0012309C" w:rsidRPr="00D74D66" w:rsidRDefault="00ED316D" w:rsidP="0012309C">
            <w:pPr>
              <w:widowControl/>
              <w:jc w:val="center"/>
              <w:rPr>
                <w:rStyle w:val="af6"/>
                <w:rFonts w:eastAsia="宋体"/>
                <w:rPrChange w:id="4525" w:author="raye" w:date="2018-08-10T13:22:00Z">
                  <w:rPr>
                    <w:rFonts w:ascii="宋体" w:eastAsia="宋体" w:hAnsi="宋体" w:cs="宋体"/>
                    <w:b/>
                    <w:bCs/>
                    <w:kern w:val="0"/>
                    <w:sz w:val="20"/>
                    <w:szCs w:val="20"/>
                  </w:rPr>
                </w:rPrChange>
              </w:rPr>
            </w:pPr>
            <w:r w:rsidRPr="00D74D66">
              <w:rPr>
                <w:rStyle w:val="af6"/>
                <w:rFonts w:eastAsia="宋体"/>
                <w:rPrChange w:id="4526" w:author="raye" w:date="2018-08-10T13:22:00Z">
                  <w:rPr>
                    <w:rFonts w:ascii="宋体" w:eastAsia="宋体" w:hAnsi="宋体" w:cs="宋体"/>
                    <w:b/>
                    <w:bCs/>
                    <w:kern w:val="0"/>
                    <w:sz w:val="20"/>
                    <w:szCs w:val="20"/>
                  </w:rPr>
                </w:rPrChange>
              </w:rPr>
              <w:t>Requirement Description</w:t>
            </w:r>
          </w:p>
        </w:tc>
      </w:tr>
      <w:tr w:rsidR="0012309C" w:rsidRPr="00D74D66" w14:paraId="219BB3D4" w14:textId="77777777" w:rsidTr="00DB2E51">
        <w:trPr>
          <w:trHeight w:val="538"/>
        </w:trPr>
        <w:tc>
          <w:tcPr>
            <w:tcW w:w="536" w:type="dxa"/>
            <w:tcBorders>
              <w:top w:val="nil"/>
              <w:left w:val="single" w:sz="4" w:space="0" w:color="auto"/>
              <w:bottom w:val="nil"/>
              <w:right w:val="single" w:sz="4" w:space="0" w:color="auto"/>
            </w:tcBorders>
            <w:shd w:val="clear" w:color="auto" w:fill="auto"/>
            <w:vAlign w:val="center"/>
            <w:hideMark/>
          </w:tcPr>
          <w:p w14:paraId="253E0085" w14:textId="77777777" w:rsidR="0012309C" w:rsidRPr="00D74D66" w:rsidRDefault="0012309C" w:rsidP="0012309C">
            <w:pPr>
              <w:widowControl/>
              <w:jc w:val="right"/>
              <w:rPr>
                <w:rStyle w:val="af6"/>
                <w:rFonts w:eastAsia="宋体"/>
                <w:rPrChange w:id="4527" w:author="raye" w:date="2018-08-10T13:22:00Z">
                  <w:rPr>
                    <w:rFonts w:ascii="宋体" w:eastAsia="宋体" w:hAnsi="宋体" w:cs="宋体"/>
                    <w:kern w:val="0"/>
                    <w:sz w:val="20"/>
                    <w:szCs w:val="20"/>
                  </w:rPr>
                </w:rPrChange>
              </w:rPr>
            </w:pPr>
            <w:r w:rsidRPr="00D74D66">
              <w:rPr>
                <w:rStyle w:val="af6"/>
                <w:rFonts w:eastAsia="宋体"/>
                <w:rPrChange w:id="4528" w:author="raye" w:date="2018-08-10T13:22:00Z">
                  <w:rPr>
                    <w:rFonts w:ascii="宋体" w:eastAsia="宋体" w:hAnsi="宋体" w:cs="宋体"/>
                    <w:kern w:val="0"/>
                    <w:sz w:val="20"/>
                    <w:szCs w:val="20"/>
                  </w:rPr>
                </w:rPrChange>
              </w:rPr>
              <w:t>1</w:t>
            </w:r>
          </w:p>
        </w:tc>
        <w:tc>
          <w:tcPr>
            <w:tcW w:w="683" w:type="dxa"/>
            <w:vMerge w:val="restart"/>
            <w:tcBorders>
              <w:top w:val="nil"/>
              <w:left w:val="single" w:sz="4" w:space="0" w:color="auto"/>
              <w:bottom w:val="single" w:sz="4" w:space="0" w:color="000000"/>
              <w:right w:val="single" w:sz="4" w:space="0" w:color="auto"/>
            </w:tcBorders>
            <w:shd w:val="clear" w:color="auto" w:fill="auto"/>
            <w:vAlign w:val="center"/>
            <w:hideMark/>
          </w:tcPr>
          <w:p w14:paraId="56A6BEB7" w14:textId="57898B8D" w:rsidR="0012309C" w:rsidRPr="00D74D66" w:rsidRDefault="0012309C" w:rsidP="00ED316D">
            <w:pPr>
              <w:widowControl/>
              <w:jc w:val="center"/>
              <w:rPr>
                <w:rStyle w:val="af6"/>
                <w:rFonts w:eastAsia="宋体"/>
                <w:rPrChange w:id="4529" w:author="raye" w:date="2018-08-10T13:22:00Z">
                  <w:rPr>
                    <w:rFonts w:ascii="宋体" w:eastAsia="宋体" w:hAnsi="宋体" w:cs="宋体"/>
                    <w:kern w:val="0"/>
                    <w:sz w:val="20"/>
                    <w:szCs w:val="20"/>
                  </w:rPr>
                </w:rPrChange>
              </w:rPr>
            </w:pPr>
            <w:r w:rsidRPr="00D74D66">
              <w:rPr>
                <w:rStyle w:val="af6"/>
                <w:rFonts w:eastAsia="宋体"/>
                <w:rPrChange w:id="4530" w:author="raye" w:date="2018-08-10T13:22:00Z">
                  <w:rPr>
                    <w:rFonts w:ascii="宋体" w:eastAsia="宋体" w:hAnsi="宋体" w:cs="宋体"/>
                    <w:kern w:val="0"/>
                    <w:sz w:val="20"/>
                    <w:szCs w:val="20"/>
                  </w:rPr>
                </w:rPrChange>
              </w:rPr>
              <w:t>OA</w:t>
            </w:r>
            <w:r w:rsidR="00ED316D" w:rsidRPr="00D74D66">
              <w:rPr>
                <w:rStyle w:val="af6"/>
                <w:rFonts w:eastAsia="宋体"/>
                <w:rPrChange w:id="4531" w:author="raye" w:date="2018-08-10T13:22:00Z">
                  <w:rPr>
                    <w:rFonts w:ascii="宋体" w:eastAsia="宋体" w:hAnsi="宋体" w:cs="宋体"/>
                    <w:kern w:val="0"/>
                    <w:sz w:val="20"/>
                    <w:szCs w:val="20"/>
                  </w:rPr>
                </w:rPrChange>
              </w:rPr>
              <w:t xml:space="preserve"> Role</w:t>
            </w:r>
          </w:p>
        </w:tc>
        <w:tc>
          <w:tcPr>
            <w:tcW w:w="1562" w:type="dxa"/>
            <w:tcBorders>
              <w:top w:val="nil"/>
              <w:left w:val="nil"/>
              <w:bottom w:val="single" w:sz="4" w:space="0" w:color="auto"/>
              <w:right w:val="single" w:sz="4" w:space="0" w:color="auto"/>
            </w:tcBorders>
            <w:shd w:val="clear" w:color="auto" w:fill="auto"/>
            <w:vAlign w:val="center"/>
            <w:hideMark/>
          </w:tcPr>
          <w:p w14:paraId="55EF487F" w14:textId="49CC3896" w:rsidR="0012309C" w:rsidRPr="00D74D66" w:rsidRDefault="0012309C" w:rsidP="0012309C">
            <w:pPr>
              <w:widowControl/>
              <w:jc w:val="left"/>
              <w:rPr>
                <w:rStyle w:val="af6"/>
                <w:rFonts w:eastAsia="宋体"/>
                <w:rPrChange w:id="4532" w:author="raye" w:date="2018-08-10T13:22:00Z">
                  <w:rPr>
                    <w:rFonts w:ascii="宋体" w:eastAsia="宋体" w:hAnsi="宋体" w:cs="宋体"/>
                    <w:kern w:val="0"/>
                    <w:sz w:val="20"/>
                    <w:szCs w:val="20"/>
                  </w:rPr>
                </w:rPrChange>
              </w:rPr>
            </w:pPr>
            <w:r w:rsidRPr="00D74D66">
              <w:rPr>
                <w:rStyle w:val="af6"/>
                <w:rFonts w:eastAsia="宋体"/>
                <w:rPrChange w:id="4533" w:author="raye" w:date="2018-08-10T13:22:00Z">
                  <w:rPr>
                    <w:rFonts w:ascii="宋体" w:eastAsia="宋体" w:hAnsi="宋体" w:cs="宋体"/>
                    <w:kern w:val="0"/>
                    <w:sz w:val="20"/>
                    <w:szCs w:val="20"/>
                  </w:rPr>
                </w:rPrChange>
              </w:rPr>
              <w:t>Home Page</w:t>
            </w:r>
          </w:p>
        </w:tc>
        <w:tc>
          <w:tcPr>
            <w:tcW w:w="2333" w:type="dxa"/>
            <w:tcBorders>
              <w:top w:val="nil"/>
              <w:left w:val="nil"/>
              <w:bottom w:val="single" w:sz="4" w:space="0" w:color="auto"/>
              <w:right w:val="single" w:sz="4" w:space="0" w:color="auto"/>
            </w:tcBorders>
            <w:shd w:val="clear" w:color="auto" w:fill="auto"/>
            <w:vAlign w:val="center"/>
            <w:hideMark/>
          </w:tcPr>
          <w:p w14:paraId="57BD1E0E" w14:textId="52CD1D7D" w:rsidR="0012309C" w:rsidRPr="00D74D66" w:rsidRDefault="00ED316D" w:rsidP="0012309C">
            <w:pPr>
              <w:widowControl/>
              <w:jc w:val="left"/>
              <w:rPr>
                <w:rStyle w:val="af6"/>
                <w:rFonts w:eastAsia="宋体"/>
                <w:rPrChange w:id="4534" w:author="raye" w:date="2018-08-10T13:22:00Z">
                  <w:rPr>
                    <w:rFonts w:ascii="宋体" w:eastAsia="宋体" w:hAnsi="宋体" w:cs="宋体"/>
                    <w:kern w:val="0"/>
                    <w:sz w:val="20"/>
                    <w:szCs w:val="20"/>
                  </w:rPr>
                </w:rPrChange>
              </w:rPr>
            </w:pPr>
            <w:r w:rsidRPr="00D74D66">
              <w:rPr>
                <w:rStyle w:val="af6"/>
                <w:rFonts w:eastAsia="宋体"/>
                <w:rPrChange w:id="4535" w:author="raye" w:date="2018-08-10T13:22:00Z">
                  <w:rPr>
                    <w:rFonts w:ascii="宋体" w:eastAsia="宋体" w:hAnsi="宋体" w:cs="宋体"/>
                    <w:kern w:val="0"/>
                    <w:sz w:val="20"/>
                    <w:szCs w:val="20"/>
                  </w:rPr>
                </w:rPrChange>
              </w:rPr>
              <w:t>Account Information</w:t>
            </w:r>
          </w:p>
        </w:tc>
        <w:tc>
          <w:tcPr>
            <w:tcW w:w="1105" w:type="dxa"/>
            <w:tcBorders>
              <w:top w:val="nil"/>
              <w:left w:val="nil"/>
              <w:bottom w:val="single" w:sz="4" w:space="0" w:color="auto"/>
              <w:right w:val="single" w:sz="4" w:space="0" w:color="auto"/>
            </w:tcBorders>
            <w:shd w:val="clear" w:color="auto" w:fill="auto"/>
            <w:vAlign w:val="center"/>
            <w:hideMark/>
          </w:tcPr>
          <w:p w14:paraId="0D36EAD6" w14:textId="3FB6F5CB" w:rsidR="0012309C" w:rsidRPr="00D74D66" w:rsidRDefault="00ED316D" w:rsidP="0012309C">
            <w:pPr>
              <w:widowControl/>
              <w:jc w:val="center"/>
              <w:rPr>
                <w:rStyle w:val="af6"/>
                <w:rFonts w:eastAsia="等线"/>
                <w:rPrChange w:id="4536" w:author="raye" w:date="2018-08-10T13:22:00Z">
                  <w:rPr>
                    <w:rFonts w:ascii="Times New Roman" w:eastAsia="等线" w:hAnsi="Times New Roman" w:cs="Times New Roman"/>
                    <w:kern w:val="0"/>
                    <w:sz w:val="20"/>
                    <w:szCs w:val="20"/>
                  </w:rPr>
                </w:rPrChange>
              </w:rPr>
            </w:pPr>
            <w:r w:rsidRPr="00D74D66">
              <w:rPr>
                <w:rStyle w:val="af6"/>
                <w:rFonts w:eastAsia="等线"/>
                <w:rPrChange w:id="4537" w:author="raye" w:date="2018-08-10T13:22:00Z">
                  <w:rPr>
                    <w:rFonts w:ascii="Times New Roman" w:eastAsia="等线" w:hAnsi="Times New Roman" w:cs="Times New Roman"/>
                    <w:kern w:val="0"/>
                    <w:sz w:val="20"/>
                    <w:szCs w:val="20"/>
                  </w:rPr>
                </w:rPrChange>
              </w:rPr>
              <w:t>Low</w:t>
            </w:r>
          </w:p>
        </w:tc>
        <w:tc>
          <w:tcPr>
            <w:tcW w:w="3369" w:type="dxa"/>
            <w:tcBorders>
              <w:top w:val="nil"/>
              <w:left w:val="nil"/>
              <w:bottom w:val="single" w:sz="4" w:space="0" w:color="auto"/>
              <w:right w:val="single" w:sz="4" w:space="0" w:color="auto"/>
            </w:tcBorders>
            <w:shd w:val="clear" w:color="auto" w:fill="auto"/>
            <w:vAlign w:val="center"/>
            <w:hideMark/>
          </w:tcPr>
          <w:p w14:paraId="0EDBCEDD" w14:textId="5CD9177F" w:rsidR="0012309C" w:rsidRPr="00D74D66" w:rsidRDefault="0012309C" w:rsidP="00ED316D">
            <w:pPr>
              <w:widowControl/>
              <w:jc w:val="left"/>
              <w:rPr>
                <w:rStyle w:val="af6"/>
                <w:rFonts w:eastAsia="宋体"/>
                <w:rPrChange w:id="4538" w:author="raye" w:date="2018-08-10T13:22:00Z">
                  <w:rPr>
                    <w:rFonts w:ascii="宋体" w:eastAsia="宋体" w:hAnsi="宋体" w:cs="宋体"/>
                    <w:kern w:val="0"/>
                    <w:sz w:val="20"/>
                    <w:szCs w:val="20"/>
                  </w:rPr>
                </w:rPrChange>
              </w:rPr>
            </w:pPr>
            <w:r w:rsidRPr="00D74D66">
              <w:rPr>
                <w:rStyle w:val="af6"/>
                <w:rFonts w:eastAsia="宋体"/>
                <w:rPrChange w:id="4539" w:author="raye" w:date="2018-08-10T13:22:00Z">
                  <w:rPr>
                    <w:rFonts w:ascii="宋体" w:eastAsia="宋体" w:hAnsi="宋体" w:cs="宋体"/>
                    <w:kern w:val="0"/>
                    <w:sz w:val="20"/>
                    <w:szCs w:val="20"/>
                  </w:rPr>
                </w:rPrChange>
              </w:rPr>
              <w:t>1.</w:t>
            </w:r>
            <w:r w:rsidR="00ED316D" w:rsidRPr="00D74D66">
              <w:rPr>
                <w:rStyle w:val="af6"/>
                <w:rFonts w:eastAsia="宋体"/>
                <w:rPrChange w:id="4540" w:author="raye" w:date="2018-08-10T13:22:00Z">
                  <w:rPr>
                    <w:rFonts w:ascii="宋体" w:eastAsia="宋体" w:hAnsi="宋体" w:cs="宋体"/>
                    <w:kern w:val="0"/>
                    <w:sz w:val="20"/>
                    <w:szCs w:val="20"/>
                  </w:rPr>
                </w:rPrChange>
              </w:rPr>
              <w:t>Basic information Change</w:t>
            </w:r>
            <w:r w:rsidRPr="00D74D66">
              <w:rPr>
                <w:rStyle w:val="af6"/>
                <w:rFonts w:eastAsia="宋体"/>
                <w:rPrChange w:id="4541" w:author="raye" w:date="2018-08-10T13:22:00Z">
                  <w:rPr>
                    <w:rFonts w:ascii="宋体" w:eastAsia="宋体" w:hAnsi="宋体" w:cs="宋体"/>
                    <w:kern w:val="0"/>
                    <w:sz w:val="20"/>
                    <w:szCs w:val="20"/>
                  </w:rPr>
                </w:rPrChange>
              </w:rPr>
              <w:br/>
              <w:t>2.</w:t>
            </w:r>
            <w:r w:rsidR="00ED316D" w:rsidRPr="00D74D66">
              <w:rPr>
                <w:rStyle w:val="af6"/>
                <w:rFonts w:eastAsia="宋体"/>
                <w:rPrChange w:id="4542" w:author="raye" w:date="2018-08-10T13:22:00Z">
                  <w:rPr>
                    <w:rFonts w:ascii="宋体" w:eastAsia="宋体" w:hAnsi="宋体" w:cs="宋体"/>
                    <w:kern w:val="0"/>
                    <w:sz w:val="20"/>
                    <w:szCs w:val="20"/>
                  </w:rPr>
                </w:rPrChange>
              </w:rPr>
              <w:t>Password Change</w:t>
            </w:r>
          </w:p>
        </w:tc>
      </w:tr>
      <w:tr w:rsidR="0012309C" w:rsidRPr="00D74D66" w14:paraId="06699CB5" w14:textId="77777777" w:rsidTr="00DB2E51">
        <w:trPr>
          <w:trHeight w:val="1360"/>
        </w:trPr>
        <w:tc>
          <w:tcPr>
            <w:tcW w:w="536" w:type="dxa"/>
            <w:tcBorders>
              <w:top w:val="nil"/>
              <w:left w:val="single" w:sz="4" w:space="0" w:color="auto"/>
              <w:bottom w:val="nil"/>
              <w:right w:val="single" w:sz="4" w:space="0" w:color="auto"/>
            </w:tcBorders>
            <w:shd w:val="clear" w:color="auto" w:fill="auto"/>
            <w:vAlign w:val="center"/>
            <w:hideMark/>
          </w:tcPr>
          <w:p w14:paraId="6D4E80B0" w14:textId="77777777" w:rsidR="0012309C" w:rsidRPr="00D74D66" w:rsidRDefault="0012309C" w:rsidP="0012309C">
            <w:pPr>
              <w:widowControl/>
              <w:jc w:val="right"/>
              <w:rPr>
                <w:rStyle w:val="af6"/>
                <w:rFonts w:eastAsia="宋体"/>
                <w:rPrChange w:id="4543" w:author="raye" w:date="2018-08-10T13:22:00Z">
                  <w:rPr>
                    <w:rFonts w:ascii="宋体" w:eastAsia="宋体" w:hAnsi="宋体" w:cs="宋体"/>
                    <w:kern w:val="0"/>
                    <w:sz w:val="20"/>
                    <w:szCs w:val="20"/>
                  </w:rPr>
                </w:rPrChange>
              </w:rPr>
            </w:pPr>
            <w:r w:rsidRPr="00D74D66">
              <w:rPr>
                <w:rStyle w:val="af6"/>
                <w:rFonts w:eastAsia="宋体"/>
                <w:rPrChange w:id="4544" w:author="raye" w:date="2018-08-10T13:22:00Z">
                  <w:rPr>
                    <w:rFonts w:ascii="宋体" w:eastAsia="宋体" w:hAnsi="宋体" w:cs="宋体"/>
                    <w:kern w:val="0"/>
                    <w:sz w:val="20"/>
                    <w:szCs w:val="20"/>
                  </w:rPr>
                </w:rPrChange>
              </w:rPr>
              <w:t>2</w:t>
            </w:r>
          </w:p>
        </w:tc>
        <w:tc>
          <w:tcPr>
            <w:tcW w:w="683" w:type="dxa"/>
            <w:vMerge/>
            <w:tcBorders>
              <w:top w:val="nil"/>
              <w:left w:val="single" w:sz="4" w:space="0" w:color="auto"/>
              <w:bottom w:val="single" w:sz="4" w:space="0" w:color="000000"/>
              <w:right w:val="single" w:sz="4" w:space="0" w:color="auto"/>
            </w:tcBorders>
            <w:vAlign w:val="center"/>
            <w:hideMark/>
          </w:tcPr>
          <w:p w14:paraId="77ABD45F" w14:textId="77777777" w:rsidR="0012309C" w:rsidRPr="00D74D66" w:rsidRDefault="0012309C" w:rsidP="0012309C">
            <w:pPr>
              <w:widowControl/>
              <w:jc w:val="left"/>
              <w:rPr>
                <w:rStyle w:val="af6"/>
                <w:rFonts w:eastAsia="宋体"/>
                <w:rPrChange w:id="4545" w:author="raye" w:date="2018-08-10T13:22:00Z">
                  <w:rPr>
                    <w:rFonts w:ascii="宋体" w:eastAsia="宋体" w:hAnsi="宋体" w:cs="宋体"/>
                    <w:kern w:val="0"/>
                    <w:sz w:val="20"/>
                    <w:szCs w:val="20"/>
                  </w:rPr>
                </w:rPrChange>
              </w:rPr>
            </w:pPr>
          </w:p>
        </w:tc>
        <w:tc>
          <w:tcPr>
            <w:tcW w:w="1562" w:type="dxa"/>
            <w:vMerge w:val="restart"/>
            <w:tcBorders>
              <w:top w:val="nil"/>
              <w:left w:val="single" w:sz="4" w:space="0" w:color="auto"/>
              <w:bottom w:val="single" w:sz="4" w:space="0" w:color="auto"/>
              <w:right w:val="single" w:sz="4" w:space="0" w:color="auto"/>
            </w:tcBorders>
            <w:shd w:val="clear" w:color="auto" w:fill="auto"/>
            <w:vAlign w:val="center"/>
            <w:hideMark/>
          </w:tcPr>
          <w:p w14:paraId="15FF4B35" w14:textId="39BAD394" w:rsidR="0012309C" w:rsidRPr="00D74D66" w:rsidRDefault="0012309C" w:rsidP="0012309C">
            <w:pPr>
              <w:widowControl/>
              <w:jc w:val="left"/>
              <w:rPr>
                <w:rStyle w:val="af6"/>
                <w:rFonts w:eastAsia="宋体"/>
                <w:rPrChange w:id="4546" w:author="raye" w:date="2018-08-10T13:22:00Z">
                  <w:rPr>
                    <w:rFonts w:ascii="宋体" w:eastAsia="宋体" w:hAnsi="宋体" w:cs="宋体"/>
                    <w:kern w:val="0"/>
                    <w:sz w:val="20"/>
                    <w:szCs w:val="20"/>
                  </w:rPr>
                </w:rPrChange>
              </w:rPr>
            </w:pPr>
            <w:r w:rsidRPr="00D74D66">
              <w:rPr>
                <w:rStyle w:val="af6"/>
                <w:rFonts w:eastAsia="宋体"/>
                <w:rPrChange w:id="4547" w:author="raye" w:date="2018-08-10T13:22:00Z">
                  <w:rPr>
                    <w:rFonts w:ascii="宋体" w:eastAsia="宋体" w:hAnsi="宋体" w:cs="宋体"/>
                    <w:kern w:val="0"/>
                    <w:sz w:val="20"/>
                    <w:szCs w:val="20"/>
                  </w:rPr>
                </w:rPrChange>
              </w:rPr>
              <w:t>Case List Page</w:t>
            </w:r>
          </w:p>
        </w:tc>
        <w:tc>
          <w:tcPr>
            <w:tcW w:w="2333" w:type="dxa"/>
            <w:tcBorders>
              <w:top w:val="nil"/>
              <w:left w:val="nil"/>
              <w:bottom w:val="single" w:sz="4" w:space="0" w:color="auto"/>
              <w:right w:val="single" w:sz="4" w:space="0" w:color="auto"/>
            </w:tcBorders>
            <w:shd w:val="clear" w:color="auto" w:fill="auto"/>
            <w:vAlign w:val="center"/>
            <w:hideMark/>
          </w:tcPr>
          <w:p w14:paraId="7DF4EC1E" w14:textId="77777777" w:rsidR="0012309C" w:rsidRPr="00D74D66" w:rsidRDefault="0012309C" w:rsidP="0012309C">
            <w:pPr>
              <w:widowControl/>
              <w:jc w:val="left"/>
              <w:rPr>
                <w:rStyle w:val="af6"/>
                <w:rFonts w:eastAsia="宋体"/>
                <w:rPrChange w:id="4548" w:author="raye" w:date="2018-08-10T13:22:00Z">
                  <w:rPr>
                    <w:rFonts w:ascii="宋体" w:eastAsia="宋体" w:hAnsi="宋体" w:cs="宋体"/>
                    <w:kern w:val="0"/>
                    <w:sz w:val="20"/>
                    <w:szCs w:val="20"/>
                  </w:rPr>
                </w:rPrChange>
              </w:rPr>
            </w:pPr>
            <w:r w:rsidRPr="00D74D66">
              <w:rPr>
                <w:rStyle w:val="af6"/>
                <w:rFonts w:eastAsia="宋体"/>
                <w:rPrChange w:id="4549" w:author="raye" w:date="2018-08-10T13:22:00Z">
                  <w:rPr>
                    <w:rFonts w:ascii="宋体" w:eastAsia="宋体" w:hAnsi="宋体" w:cs="宋体"/>
                    <w:kern w:val="0"/>
                    <w:sz w:val="20"/>
                    <w:szCs w:val="20"/>
                  </w:rPr>
                </w:rPrChange>
              </w:rPr>
              <w:t>TO DO List</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813401F" w14:textId="4805D82B" w:rsidR="0012309C" w:rsidRPr="00D74D66" w:rsidRDefault="00ED316D" w:rsidP="0012309C">
            <w:pPr>
              <w:widowControl/>
              <w:jc w:val="center"/>
              <w:rPr>
                <w:rStyle w:val="af6"/>
                <w:rFonts w:eastAsia="等线"/>
                <w:rPrChange w:id="4550" w:author="raye" w:date="2018-08-10T13:22:00Z">
                  <w:rPr>
                    <w:rFonts w:ascii="Times New Roman" w:eastAsia="等线" w:hAnsi="Times New Roman" w:cs="Times New Roman"/>
                    <w:color w:val="9C0006"/>
                    <w:kern w:val="0"/>
                    <w:sz w:val="20"/>
                    <w:szCs w:val="20"/>
                  </w:rPr>
                </w:rPrChange>
              </w:rPr>
            </w:pPr>
            <w:r w:rsidRPr="00D74D66">
              <w:rPr>
                <w:rStyle w:val="af6"/>
                <w:rFonts w:eastAsia="等线"/>
                <w:rPrChange w:id="4551"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466609DE" w14:textId="2527C34F" w:rsidR="00241A23" w:rsidRPr="00D74D66" w:rsidRDefault="0012309C" w:rsidP="00241A23">
            <w:pPr>
              <w:rPr>
                <w:rStyle w:val="af6"/>
                <w:rFonts w:eastAsia="宋体"/>
                <w:rPrChange w:id="4552" w:author="raye" w:date="2018-08-10T13:22:00Z">
                  <w:rPr>
                    <w:rFonts w:ascii="宋体" w:eastAsia="宋体" w:hAnsi="宋体" w:cs="宋体"/>
                    <w:kern w:val="0"/>
                    <w:sz w:val="20"/>
                    <w:szCs w:val="20"/>
                  </w:rPr>
                </w:rPrChange>
              </w:rPr>
            </w:pPr>
            <w:r w:rsidRPr="00D74D66">
              <w:rPr>
                <w:rStyle w:val="af6"/>
                <w:rFonts w:eastAsia="宋体"/>
                <w:rPrChange w:id="4553" w:author="raye" w:date="2018-08-10T13:22:00Z">
                  <w:rPr>
                    <w:rFonts w:ascii="宋体" w:eastAsia="宋体" w:hAnsi="宋体" w:cs="宋体"/>
                    <w:kern w:val="0"/>
                    <w:sz w:val="20"/>
                    <w:szCs w:val="20"/>
                  </w:rPr>
                </w:rPrChange>
              </w:rPr>
              <w:t>1.</w:t>
            </w:r>
            <w:r w:rsidR="00241A23" w:rsidRPr="00D74D66">
              <w:rPr>
                <w:rStyle w:val="af6"/>
                <w:rFonts w:eastAsia="宋体"/>
                <w:rPrChange w:id="4554" w:author="raye" w:date="2018-08-10T13:22:00Z">
                  <w:rPr>
                    <w:rFonts w:ascii="宋体" w:eastAsia="宋体" w:hAnsi="宋体" w:cs="宋体"/>
                    <w:kern w:val="0"/>
                    <w:sz w:val="20"/>
                    <w:szCs w:val="20"/>
                  </w:rPr>
                </w:rPrChange>
              </w:rPr>
              <w:t>Filter,Support branch, status, date, amount, search box</w:t>
            </w:r>
          </w:p>
          <w:p w14:paraId="558FBD9A" w14:textId="1FDB43C0" w:rsidR="00241A23" w:rsidRPr="00D74D66" w:rsidRDefault="00241A23" w:rsidP="00241A23">
            <w:pPr>
              <w:widowControl/>
              <w:jc w:val="left"/>
              <w:rPr>
                <w:rStyle w:val="af6"/>
                <w:rFonts w:eastAsia="宋体"/>
                <w:rPrChange w:id="4555" w:author="raye" w:date="2018-08-10T13:22:00Z">
                  <w:rPr>
                    <w:rFonts w:ascii="宋体" w:eastAsia="宋体" w:hAnsi="宋体" w:cs="宋体"/>
                    <w:kern w:val="0"/>
                    <w:sz w:val="20"/>
                    <w:szCs w:val="20"/>
                  </w:rPr>
                </w:rPrChange>
              </w:rPr>
            </w:pPr>
            <w:r w:rsidRPr="00D74D66">
              <w:rPr>
                <w:rStyle w:val="af6"/>
                <w:rFonts w:eastAsia="宋体"/>
                <w:rPrChange w:id="4556" w:author="raye" w:date="2018-08-10T13:22:00Z">
                  <w:rPr>
                    <w:rFonts w:ascii="宋体" w:eastAsia="宋体" w:hAnsi="宋体" w:cs="宋体"/>
                    <w:kern w:val="0"/>
                    <w:sz w:val="20"/>
                    <w:szCs w:val="20"/>
                  </w:rPr>
                </w:rPrChange>
              </w:rPr>
              <w:t>(</w:t>
            </w:r>
            <w:r w:rsidR="0012309C" w:rsidRPr="00D74D66">
              <w:rPr>
                <w:rStyle w:val="af6"/>
                <w:rFonts w:eastAsia="宋体"/>
                <w:rPrChange w:id="4557" w:author="raye" w:date="2018-08-10T13:22:00Z">
                  <w:rPr>
                    <w:rFonts w:ascii="宋体" w:eastAsia="宋体" w:hAnsi="宋体" w:cs="宋体"/>
                    <w:kern w:val="0"/>
                    <w:sz w:val="20"/>
                    <w:szCs w:val="20"/>
                  </w:rPr>
                </w:rPrChange>
              </w:rPr>
              <w:t>Case ID, Clint ID, Re</w:t>
            </w:r>
            <w:r w:rsidRPr="00D74D66">
              <w:rPr>
                <w:rStyle w:val="af6"/>
                <w:rFonts w:eastAsia="宋体"/>
                <w:rPrChange w:id="4558" w:author="raye" w:date="2018-08-10T13:22:00Z">
                  <w:rPr>
                    <w:rFonts w:ascii="宋体" w:eastAsia="宋体" w:hAnsi="宋体" w:cs="宋体"/>
                    <w:kern w:val="0"/>
                    <w:sz w:val="20"/>
                    <w:szCs w:val="20"/>
                  </w:rPr>
                </w:rPrChange>
              </w:rPr>
              <w:t xml:space="preserve">ference NO.or Boc Reference NO.) </w:t>
            </w:r>
            <w:r w:rsidR="0012309C" w:rsidRPr="00D74D66">
              <w:rPr>
                <w:rStyle w:val="af6"/>
                <w:rFonts w:eastAsia="宋体"/>
                <w:rPrChange w:id="4559" w:author="raye" w:date="2018-08-10T13:22:00Z">
                  <w:rPr>
                    <w:rFonts w:ascii="宋体" w:eastAsia="宋体" w:hAnsi="宋体" w:cs="宋体"/>
                    <w:kern w:val="0"/>
                    <w:sz w:val="20"/>
                    <w:szCs w:val="20"/>
                  </w:rPr>
                </w:rPrChange>
              </w:rPr>
              <w:br/>
              <w:t>2.</w:t>
            </w:r>
            <w:r w:rsidRPr="00D74D66">
              <w:rPr>
                <w:rStyle w:val="af6"/>
                <w:rFonts w:eastAsia="宋体"/>
                <w:rPrChange w:id="4560" w:author="raye" w:date="2018-08-10T13:22:00Z">
                  <w:rPr>
                    <w:rFonts w:ascii="宋体" w:eastAsia="宋体" w:hAnsi="宋体" w:cs="宋体"/>
                    <w:kern w:val="0"/>
                    <w:sz w:val="20"/>
                    <w:szCs w:val="20"/>
                  </w:rPr>
                </w:rPrChange>
              </w:rPr>
              <w:t>List</w:t>
            </w:r>
            <w:r w:rsidR="0012309C" w:rsidRPr="00D74D66">
              <w:rPr>
                <w:rStyle w:val="af6"/>
                <w:rFonts w:eastAsia="宋体"/>
                <w:rPrChange w:id="4561" w:author="raye" w:date="2018-08-10T13:22:00Z">
                  <w:rPr>
                    <w:rFonts w:ascii="宋体" w:eastAsia="宋体" w:hAnsi="宋体" w:cs="宋体"/>
                    <w:kern w:val="0"/>
                    <w:sz w:val="20"/>
                    <w:szCs w:val="20"/>
                  </w:rPr>
                </w:rPrChange>
              </w:rPr>
              <w:br/>
            </w:r>
            <w:r w:rsidRPr="00D74D66">
              <w:rPr>
                <w:rStyle w:val="af6"/>
                <w:rFonts w:eastAsia="宋体"/>
                <w:rPrChange w:id="4562" w:author="raye" w:date="2018-08-10T13:22:00Z">
                  <w:rPr>
                    <w:rFonts w:ascii="宋体" w:eastAsia="宋体" w:hAnsi="宋体" w:cs="宋体"/>
                    <w:kern w:val="0"/>
                    <w:sz w:val="20"/>
                    <w:szCs w:val="20"/>
                  </w:rPr>
                </w:rPrChange>
              </w:rPr>
              <w:t>Number of cases displayed can be changed</w:t>
            </w:r>
            <w:r w:rsidR="0012309C" w:rsidRPr="00D74D66">
              <w:rPr>
                <w:rStyle w:val="af6"/>
                <w:rFonts w:eastAsia="宋体"/>
                <w:rPrChange w:id="4563" w:author="raye" w:date="2018-08-10T13:22:00Z">
                  <w:rPr>
                    <w:rFonts w:ascii="宋体" w:eastAsia="宋体" w:hAnsi="宋体" w:cs="宋体"/>
                    <w:kern w:val="0"/>
                    <w:sz w:val="20"/>
                    <w:szCs w:val="20"/>
                  </w:rPr>
                </w:rPrChange>
              </w:rPr>
              <w:br/>
              <w:t>3.</w:t>
            </w:r>
            <w:r w:rsidRPr="00D74D66">
              <w:rPr>
                <w:rStyle w:val="af6"/>
                <w:rFonts w:eastAsiaTheme="minorEastAsia"/>
                <w:rPrChange w:id="4564" w:author="raye" w:date="2018-08-10T13:22:00Z">
                  <w:rPr/>
                </w:rPrChange>
              </w:rPr>
              <w:t xml:space="preserve"> </w:t>
            </w:r>
            <w:r w:rsidRPr="00D74D66">
              <w:rPr>
                <w:rStyle w:val="af6"/>
                <w:rFonts w:eastAsia="宋体"/>
                <w:rPrChange w:id="4565" w:author="raye" w:date="2018-08-10T13:22:00Z">
                  <w:rPr>
                    <w:rFonts w:ascii="宋体" w:eastAsia="宋体" w:hAnsi="宋体" w:cs="宋体"/>
                    <w:kern w:val="0"/>
                    <w:sz w:val="20"/>
                    <w:szCs w:val="20"/>
                  </w:rPr>
                </w:rPrChange>
              </w:rPr>
              <w:t>Batch selection &amp; deletion &amp; cancellation of CASE operation</w:t>
            </w:r>
          </w:p>
        </w:tc>
      </w:tr>
      <w:tr w:rsidR="00586B00" w:rsidRPr="00D74D66" w14:paraId="3268C9C5" w14:textId="77777777" w:rsidTr="00DB2E51">
        <w:trPr>
          <w:trHeight w:val="453"/>
          <w:ins w:id="4566" w:author="raye" w:date="2018-08-10T10:02:00Z"/>
        </w:trPr>
        <w:tc>
          <w:tcPr>
            <w:tcW w:w="536" w:type="dxa"/>
            <w:tcBorders>
              <w:top w:val="single" w:sz="4" w:space="0" w:color="auto"/>
              <w:left w:val="single" w:sz="4" w:space="0" w:color="auto"/>
              <w:bottom w:val="nil"/>
              <w:right w:val="single" w:sz="4" w:space="0" w:color="auto"/>
            </w:tcBorders>
            <w:shd w:val="clear" w:color="auto" w:fill="auto"/>
            <w:vAlign w:val="center"/>
          </w:tcPr>
          <w:p w14:paraId="66D76C9C" w14:textId="77777777" w:rsidR="00586B00" w:rsidRPr="00D74D66" w:rsidRDefault="00586B00" w:rsidP="0012309C">
            <w:pPr>
              <w:widowControl/>
              <w:jc w:val="right"/>
              <w:rPr>
                <w:ins w:id="4567" w:author="raye" w:date="2018-08-10T10:02:00Z"/>
                <w:rStyle w:val="af6"/>
                <w:rFonts w:eastAsia="宋体"/>
                <w:rPrChange w:id="4568" w:author="raye" w:date="2018-08-10T13:22:00Z">
                  <w:rPr>
                    <w:ins w:id="4569" w:author="raye" w:date="2018-08-10T10:02:00Z"/>
                    <w:rFonts w:ascii="宋体" w:eastAsia="宋体" w:hAnsi="宋体" w:cs="宋体"/>
                    <w:kern w:val="0"/>
                    <w:sz w:val="20"/>
                    <w:szCs w:val="20"/>
                  </w:rPr>
                </w:rPrChange>
              </w:rPr>
            </w:pPr>
          </w:p>
        </w:tc>
        <w:tc>
          <w:tcPr>
            <w:tcW w:w="683" w:type="dxa"/>
            <w:vMerge/>
            <w:tcBorders>
              <w:top w:val="nil"/>
              <w:left w:val="single" w:sz="4" w:space="0" w:color="auto"/>
              <w:bottom w:val="single" w:sz="4" w:space="0" w:color="000000"/>
              <w:right w:val="single" w:sz="4" w:space="0" w:color="auto"/>
            </w:tcBorders>
            <w:vAlign w:val="center"/>
          </w:tcPr>
          <w:p w14:paraId="716E8FE9" w14:textId="77777777" w:rsidR="00586B00" w:rsidRPr="00D74D66" w:rsidRDefault="00586B00" w:rsidP="0012309C">
            <w:pPr>
              <w:widowControl/>
              <w:jc w:val="left"/>
              <w:rPr>
                <w:ins w:id="4570" w:author="raye" w:date="2018-08-10T10:02:00Z"/>
                <w:rStyle w:val="af6"/>
                <w:rFonts w:eastAsia="宋体"/>
                <w:rPrChange w:id="4571" w:author="raye" w:date="2018-08-10T13:22:00Z">
                  <w:rPr>
                    <w:ins w:id="4572" w:author="raye" w:date="2018-08-10T10:02:00Z"/>
                    <w:rFonts w:ascii="宋体" w:eastAsia="宋体" w:hAnsi="宋体" w:cs="宋体"/>
                    <w:kern w:val="0"/>
                    <w:sz w:val="20"/>
                    <w:szCs w:val="20"/>
                  </w:rPr>
                </w:rPrChange>
              </w:rPr>
            </w:pPr>
          </w:p>
        </w:tc>
        <w:tc>
          <w:tcPr>
            <w:tcW w:w="1562" w:type="dxa"/>
            <w:vMerge/>
            <w:tcBorders>
              <w:top w:val="nil"/>
              <w:left w:val="single" w:sz="4" w:space="0" w:color="auto"/>
              <w:bottom w:val="single" w:sz="4" w:space="0" w:color="auto"/>
              <w:right w:val="single" w:sz="4" w:space="0" w:color="auto"/>
            </w:tcBorders>
            <w:vAlign w:val="center"/>
          </w:tcPr>
          <w:p w14:paraId="3993C56C" w14:textId="77777777" w:rsidR="00586B00" w:rsidRPr="00D74D66" w:rsidRDefault="00586B00" w:rsidP="0012309C">
            <w:pPr>
              <w:widowControl/>
              <w:jc w:val="left"/>
              <w:rPr>
                <w:ins w:id="4573" w:author="raye" w:date="2018-08-10T10:02:00Z"/>
                <w:rStyle w:val="af6"/>
                <w:rFonts w:eastAsia="宋体"/>
                <w:rPrChange w:id="4574" w:author="raye" w:date="2018-08-10T13:22:00Z">
                  <w:rPr>
                    <w:ins w:id="4575" w:author="raye" w:date="2018-08-10T10:02:00Z"/>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vAlign w:val="center"/>
          </w:tcPr>
          <w:p w14:paraId="750989BC" w14:textId="50EED964" w:rsidR="00586B00" w:rsidRPr="00D74D66" w:rsidRDefault="00586B00" w:rsidP="0012309C">
            <w:pPr>
              <w:widowControl/>
              <w:jc w:val="left"/>
              <w:rPr>
                <w:ins w:id="4576" w:author="raye" w:date="2018-08-10T10:02:00Z"/>
                <w:rStyle w:val="af6"/>
                <w:rFonts w:eastAsia="宋体"/>
                <w:rPrChange w:id="4577" w:author="raye" w:date="2018-08-10T13:22:00Z">
                  <w:rPr>
                    <w:ins w:id="4578" w:author="raye" w:date="2018-08-10T10:02:00Z"/>
                    <w:rFonts w:ascii="宋体" w:eastAsia="宋体" w:hAnsi="宋体" w:cs="宋体"/>
                    <w:kern w:val="0"/>
                    <w:sz w:val="20"/>
                    <w:szCs w:val="20"/>
                  </w:rPr>
                </w:rPrChange>
              </w:rPr>
            </w:pPr>
            <w:ins w:id="4579" w:author="raye" w:date="2018-08-10T10:02:00Z">
              <w:r w:rsidRPr="00D74D66">
                <w:rPr>
                  <w:rStyle w:val="af6"/>
                  <w:rFonts w:eastAsia="等线"/>
                  <w:rPrChange w:id="4580" w:author="raye" w:date="2018-08-10T13:22:00Z">
                    <w:rPr>
                      <w:rFonts w:ascii="等线" w:eastAsia="等线" w:hAnsi="等线"/>
                      <w:color w:val="FF0000"/>
                      <w:szCs w:val="21"/>
                    </w:rPr>
                  </w:rPrChange>
                </w:rPr>
                <w:t>Pending List</w:t>
              </w:r>
            </w:ins>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tcPr>
          <w:p w14:paraId="09F5F8C5" w14:textId="4293F8A5" w:rsidR="00586B00" w:rsidRPr="00D74D66" w:rsidRDefault="00586B00" w:rsidP="0012309C">
            <w:pPr>
              <w:widowControl/>
              <w:jc w:val="center"/>
              <w:rPr>
                <w:ins w:id="4581" w:author="raye" w:date="2018-08-10T10:02:00Z"/>
                <w:rStyle w:val="af6"/>
                <w:rFonts w:eastAsia="等线"/>
                <w:rPrChange w:id="4582" w:author="raye" w:date="2018-08-10T13:22:00Z">
                  <w:rPr>
                    <w:ins w:id="4583" w:author="raye" w:date="2018-08-10T10:02:00Z"/>
                    <w:rFonts w:ascii="Times New Roman" w:eastAsia="等线" w:hAnsi="Times New Roman" w:cs="Times New Roman"/>
                    <w:color w:val="9C0006"/>
                    <w:kern w:val="0"/>
                    <w:sz w:val="20"/>
                    <w:szCs w:val="20"/>
                  </w:rPr>
                </w:rPrChange>
              </w:rPr>
            </w:pPr>
            <w:ins w:id="4584" w:author="raye" w:date="2018-08-10T10:02:00Z">
              <w:r w:rsidRPr="00D74D66">
                <w:rPr>
                  <w:rStyle w:val="af6"/>
                  <w:rFonts w:eastAsia="等线"/>
                  <w:rPrChange w:id="4585" w:author="raye" w:date="2018-08-10T13:22:00Z">
                    <w:rPr>
                      <w:rFonts w:ascii="Times New Roman" w:eastAsia="等线" w:hAnsi="Times New Roman" w:cs="Times New Roman"/>
                      <w:color w:val="9C0006"/>
                      <w:kern w:val="0"/>
                      <w:sz w:val="20"/>
                      <w:szCs w:val="20"/>
                    </w:rPr>
                  </w:rPrChange>
                </w:rPr>
                <w:t>High</w:t>
              </w:r>
            </w:ins>
          </w:p>
        </w:tc>
        <w:tc>
          <w:tcPr>
            <w:tcW w:w="3369" w:type="dxa"/>
            <w:tcBorders>
              <w:top w:val="nil"/>
              <w:left w:val="nil"/>
              <w:bottom w:val="single" w:sz="4" w:space="0" w:color="auto"/>
              <w:right w:val="single" w:sz="4" w:space="0" w:color="auto"/>
            </w:tcBorders>
            <w:shd w:val="clear" w:color="auto" w:fill="auto"/>
            <w:vAlign w:val="center"/>
          </w:tcPr>
          <w:p w14:paraId="3C5560A1" w14:textId="2811954E" w:rsidR="00586B00" w:rsidRPr="00D74D66" w:rsidRDefault="00586B00" w:rsidP="00474084">
            <w:pPr>
              <w:widowControl/>
              <w:jc w:val="left"/>
              <w:rPr>
                <w:ins w:id="4586" w:author="raye" w:date="2018-08-10T10:02:00Z"/>
                <w:rStyle w:val="af6"/>
                <w:rFonts w:eastAsia="宋体"/>
                <w:rPrChange w:id="4587" w:author="raye" w:date="2018-08-10T13:22:00Z">
                  <w:rPr>
                    <w:ins w:id="4588" w:author="raye" w:date="2018-08-10T10:02:00Z"/>
                    <w:rFonts w:ascii="宋体" w:eastAsia="宋体" w:hAnsi="宋体" w:cs="宋体"/>
                    <w:kern w:val="0"/>
                    <w:sz w:val="20"/>
                    <w:szCs w:val="20"/>
                  </w:rPr>
                </w:rPrChange>
              </w:rPr>
            </w:pPr>
            <w:ins w:id="4589" w:author="raye" w:date="2018-08-10T10:02:00Z">
              <w:r w:rsidRPr="00D74D66">
                <w:rPr>
                  <w:rStyle w:val="af6"/>
                  <w:rFonts w:eastAsia="宋体"/>
                  <w:rPrChange w:id="4590" w:author="raye" w:date="2018-08-10T13:22:00Z">
                    <w:rPr>
                      <w:rFonts w:ascii="宋体" w:eastAsia="宋体" w:hAnsi="宋体" w:cs="宋体"/>
                      <w:kern w:val="0"/>
                      <w:sz w:val="20"/>
                      <w:szCs w:val="20"/>
                    </w:rPr>
                  </w:rPrChange>
                </w:rPr>
                <w:t xml:space="preserve">1. Filter, same as above </w:t>
              </w:r>
              <w:r w:rsidRPr="00D74D66">
                <w:rPr>
                  <w:rStyle w:val="af6"/>
                  <w:rFonts w:eastAsia="宋体"/>
                  <w:rPrChange w:id="4591" w:author="raye" w:date="2018-08-10T13:22:00Z">
                    <w:rPr>
                      <w:rFonts w:ascii="宋体" w:eastAsia="宋体" w:hAnsi="宋体" w:cs="宋体"/>
                      <w:kern w:val="0"/>
                      <w:sz w:val="20"/>
                      <w:szCs w:val="20"/>
                    </w:rPr>
                  </w:rPrChange>
                </w:rPr>
                <w:br/>
                <w:t>2. List, same as above</w:t>
              </w:r>
            </w:ins>
          </w:p>
        </w:tc>
      </w:tr>
      <w:tr w:rsidR="0012309C" w:rsidRPr="00D74D66" w14:paraId="357ACFB1" w14:textId="77777777" w:rsidTr="00DB2E51">
        <w:trPr>
          <w:trHeight w:val="453"/>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1CAD847A" w14:textId="77777777" w:rsidR="0012309C" w:rsidRPr="00D74D66" w:rsidRDefault="0012309C" w:rsidP="0012309C">
            <w:pPr>
              <w:widowControl/>
              <w:jc w:val="right"/>
              <w:rPr>
                <w:rStyle w:val="af6"/>
                <w:rFonts w:eastAsia="宋体"/>
                <w:rPrChange w:id="4592" w:author="raye" w:date="2018-08-10T13:22:00Z">
                  <w:rPr>
                    <w:rFonts w:ascii="宋体" w:eastAsia="宋体" w:hAnsi="宋体" w:cs="宋体"/>
                    <w:kern w:val="0"/>
                    <w:sz w:val="20"/>
                    <w:szCs w:val="20"/>
                  </w:rPr>
                </w:rPrChange>
              </w:rPr>
            </w:pPr>
            <w:r w:rsidRPr="00D74D66">
              <w:rPr>
                <w:rStyle w:val="af6"/>
                <w:rFonts w:eastAsia="宋体"/>
                <w:rPrChange w:id="4593" w:author="raye" w:date="2018-08-10T13:22:00Z">
                  <w:rPr>
                    <w:rFonts w:ascii="宋体" w:eastAsia="宋体" w:hAnsi="宋体" w:cs="宋体"/>
                    <w:kern w:val="0"/>
                    <w:sz w:val="20"/>
                    <w:szCs w:val="20"/>
                  </w:rPr>
                </w:rPrChange>
              </w:rPr>
              <w:t>3</w:t>
            </w:r>
          </w:p>
        </w:tc>
        <w:tc>
          <w:tcPr>
            <w:tcW w:w="683" w:type="dxa"/>
            <w:vMerge/>
            <w:tcBorders>
              <w:top w:val="nil"/>
              <w:left w:val="single" w:sz="4" w:space="0" w:color="auto"/>
              <w:bottom w:val="single" w:sz="4" w:space="0" w:color="000000"/>
              <w:right w:val="single" w:sz="4" w:space="0" w:color="auto"/>
            </w:tcBorders>
            <w:vAlign w:val="center"/>
            <w:hideMark/>
          </w:tcPr>
          <w:p w14:paraId="47C0030D" w14:textId="77777777" w:rsidR="0012309C" w:rsidRPr="00D74D66" w:rsidRDefault="0012309C" w:rsidP="0012309C">
            <w:pPr>
              <w:widowControl/>
              <w:jc w:val="left"/>
              <w:rPr>
                <w:rStyle w:val="af6"/>
                <w:rFonts w:eastAsia="宋体"/>
                <w:rPrChange w:id="4594"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auto"/>
              <w:right w:val="single" w:sz="4" w:space="0" w:color="auto"/>
            </w:tcBorders>
            <w:vAlign w:val="center"/>
            <w:hideMark/>
          </w:tcPr>
          <w:p w14:paraId="2C41F58C" w14:textId="77777777" w:rsidR="0012309C" w:rsidRPr="00D74D66" w:rsidRDefault="0012309C" w:rsidP="0012309C">
            <w:pPr>
              <w:widowControl/>
              <w:jc w:val="left"/>
              <w:rPr>
                <w:rStyle w:val="af6"/>
                <w:rFonts w:eastAsia="宋体"/>
                <w:rPrChange w:id="4595"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vAlign w:val="center"/>
            <w:hideMark/>
          </w:tcPr>
          <w:p w14:paraId="7975BDF1" w14:textId="19ED38E8" w:rsidR="0012309C" w:rsidRPr="00D74D66" w:rsidRDefault="00586B00" w:rsidP="0012309C">
            <w:pPr>
              <w:widowControl/>
              <w:jc w:val="left"/>
              <w:rPr>
                <w:rStyle w:val="af6"/>
                <w:rFonts w:eastAsia="宋体"/>
                <w:rPrChange w:id="4596" w:author="raye" w:date="2018-08-10T13:22:00Z">
                  <w:rPr>
                    <w:rFonts w:ascii="宋体" w:eastAsia="宋体" w:hAnsi="宋体" w:cs="宋体"/>
                    <w:kern w:val="0"/>
                    <w:sz w:val="20"/>
                    <w:szCs w:val="20"/>
                  </w:rPr>
                </w:rPrChange>
              </w:rPr>
            </w:pPr>
            <w:ins w:id="4597" w:author="raye" w:date="2018-08-10T10:03:00Z">
              <w:r w:rsidRPr="00D74D66">
                <w:rPr>
                  <w:rStyle w:val="af6"/>
                  <w:rFonts w:eastAsia="宋体"/>
                  <w:rPrChange w:id="4598" w:author="raye" w:date="2018-08-10T13:22:00Z">
                    <w:rPr>
                      <w:rFonts w:ascii="宋体" w:eastAsia="宋体" w:hAnsi="宋体" w:cs="宋体"/>
                      <w:kern w:val="0"/>
                      <w:sz w:val="20"/>
                      <w:szCs w:val="20"/>
                    </w:rPr>
                  </w:rPrChange>
                </w:rPr>
                <w:t xml:space="preserve">History List </w:t>
              </w:r>
            </w:ins>
            <w:del w:id="4599" w:author="raye" w:date="2018-08-10T10:03:00Z">
              <w:r w:rsidR="0012309C" w:rsidRPr="00D74D66" w:rsidDel="00586B00">
                <w:rPr>
                  <w:rStyle w:val="af6"/>
                  <w:rFonts w:eastAsia="宋体"/>
                  <w:rPrChange w:id="4600" w:author="raye" w:date="2018-08-10T13:22:00Z">
                    <w:rPr>
                      <w:rFonts w:ascii="宋体" w:eastAsia="宋体" w:hAnsi="宋体" w:cs="宋体"/>
                      <w:kern w:val="0"/>
                      <w:sz w:val="20"/>
                      <w:szCs w:val="20"/>
                    </w:rPr>
                  </w:rPrChange>
                </w:rPr>
                <w:delText>Completed</w:delText>
              </w:r>
            </w:del>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504CEB2" w14:textId="45F29826" w:rsidR="0012309C" w:rsidRPr="00D74D66" w:rsidRDefault="006D2F51" w:rsidP="0012309C">
            <w:pPr>
              <w:widowControl/>
              <w:jc w:val="center"/>
              <w:rPr>
                <w:rStyle w:val="af6"/>
                <w:rFonts w:eastAsia="等线"/>
                <w:rPrChange w:id="4601" w:author="raye" w:date="2018-08-10T13:22:00Z">
                  <w:rPr>
                    <w:rFonts w:ascii="Times New Roman" w:eastAsia="等线" w:hAnsi="Times New Roman" w:cs="Times New Roman"/>
                    <w:color w:val="9C0006"/>
                    <w:kern w:val="0"/>
                    <w:sz w:val="20"/>
                    <w:szCs w:val="20"/>
                  </w:rPr>
                </w:rPrChange>
              </w:rPr>
            </w:pPr>
            <w:r w:rsidRPr="00D74D66">
              <w:rPr>
                <w:rStyle w:val="af6"/>
                <w:rFonts w:eastAsia="等线"/>
                <w:rPrChange w:id="4602"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147A5E28" w14:textId="45399DA8" w:rsidR="0012309C" w:rsidRPr="00D74D66" w:rsidRDefault="0012309C" w:rsidP="00474084">
            <w:pPr>
              <w:widowControl/>
              <w:jc w:val="left"/>
              <w:rPr>
                <w:rStyle w:val="af6"/>
                <w:rFonts w:eastAsia="宋体"/>
                <w:rPrChange w:id="4603" w:author="raye" w:date="2018-08-10T13:22:00Z">
                  <w:rPr>
                    <w:rFonts w:ascii="宋体" w:eastAsia="宋体" w:hAnsi="宋体" w:cs="宋体"/>
                    <w:kern w:val="0"/>
                    <w:sz w:val="20"/>
                    <w:szCs w:val="20"/>
                  </w:rPr>
                </w:rPrChange>
              </w:rPr>
            </w:pPr>
            <w:r w:rsidRPr="00D74D66">
              <w:rPr>
                <w:rStyle w:val="af6"/>
                <w:rFonts w:eastAsia="宋体"/>
                <w:rPrChange w:id="4604" w:author="raye" w:date="2018-08-10T13:22:00Z">
                  <w:rPr>
                    <w:rFonts w:ascii="宋体" w:eastAsia="宋体" w:hAnsi="宋体" w:cs="宋体"/>
                    <w:kern w:val="0"/>
                    <w:sz w:val="20"/>
                    <w:szCs w:val="20"/>
                  </w:rPr>
                </w:rPrChange>
              </w:rPr>
              <w:t xml:space="preserve">1. </w:t>
            </w:r>
            <w:r w:rsidR="00474084" w:rsidRPr="00D74D66">
              <w:rPr>
                <w:rStyle w:val="af6"/>
                <w:rFonts w:eastAsia="宋体"/>
                <w:rPrChange w:id="4605" w:author="raye" w:date="2018-08-10T13:22:00Z">
                  <w:rPr>
                    <w:rFonts w:ascii="宋体" w:eastAsia="宋体" w:hAnsi="宋体" w:cs="宋体"/>
                    <w:kern w:val="0"/>
                    <w:sz w:val="20"/>
                    <w:szCs w:val="20"/>
                  </w:rPr>
                </w:rPrChange>
              </w:rPr>
              <w:t xml:space="preserve">Filter, same as above </w:t>
            </w:r>
            <w:r w:rsidRPr="00D74D66">
              <w:rPr>
                <w:rStyle w:val="af6"/>
                <w:rFonts w:eastAsia="宋体"/>
                <w:rPrChange w:id="4606" w:author="raye" w:date="2018-08-10T13:22:00Z">
                  <w:rPr>
                    <w:rFonts w:ascii="宋体" w:eastAsia="宋体" w:hAnsi="宋体" w:cs="宋体"/>
                    <w:kern w:val="0"/>
                    <w:sz w:val="20"/>
                    <w:szCs w:val="20"/>
                  </w:rPr>
                </w:rPrChange>
              </w:rPr>
              <w:br/>
              <w:t xml:space="preserve">2. </w:t>
            </w:r>
            <w:r w:rsidR="00474084" w:rsidRPr="00D74D66">
              <w:rPr>
                <w:rStyle w:val="af6"/>
                <w:rFonts w:eastAsia="宋体"/>
                <w:rPrChange w:id="4607" w:author="raye" w:date="2018-08-10T13:22:00Z">
                  <w:rPr>
                    <w:rFonts w:ascii="宋体" w:eastAsia="宋体" w:hAnsi="宋体" w:cs="宋体"/>
                    <w:kern w:val="0"/>
                    <w:sz w:val="20"/>
                    <w:szCs w:val="20"/>
                  </w:rPr>
                </w:rPrChange>
              </w:rPr>
              <w:t>List, same as above</w:t>
            </w:r>
          </w:p>
        </w:tc>
      </w:tr>
      <w:tr w:rsidR="0012309C" w:rsidRPr="00D74D66" w14:paraId="6CE0891A" w14:textId="77777777" w:rsidTr="00DB2E51">
        <w:trPr>
          <w:trHeight w:val="906"/>
        </w:trPr>
        <w:tc>
          <w:tcPr>
            <w:tcW w:w="536" w:type="dxa"/>
            <w:tcBorders>
              <w:top w:val="nil"/>
              <w:left w:val="single" w:sz="4" w:space="0" w:color="auto"/>
              <w:bottom w:val="nil"/>
              <w:right w:val="single" w:sz="4" w:space="0" w:color="auto"/>
            </w:tcBorders>
            <w:shd w:val="clear" w:color="auto" w:fill="auto"/>
            <w:vAlign w:val="center"/>
            <w:hideMark/>
          </w:tcPr>
          <w:p w14:paraId="437E84C1" w14:textId="77777777" w:rsidR="0012309C" w:rsidRPr="00D74D66" w:rsidRDefault="0012309C" w:rsidP="0012309C">
            <w:pPr>
              <w:widowControl/>
              <w:jc w:val="right"/>
              <w:rPr>
                <w:rStyle w:val="af6"/>
                <w:rFonts w:eastAsia="宋体"/>
                <w:rPrChange w:id="4608" w:author="raye" w:date="2018-08-10T13:22:00Z">
                  <w:rPr>
                    <w:rFonts w:ascii="宋体" w:eastAsia="宋体" w:hAnsi="宋体" w:cs="宋体"/>
                    <w:kern w:val="0"/>
                    <w:sz w:val="20"/>
                    <w:szCs w:val="20"/>
                  </w:rPr>
                </w:rPrChange>
              </w:rPr>
            </w:pPr>
            <w:r w:rsidRPr="00D74D66">
              <w:rPr>
                <w:rStyle w:val="af6"/>
                <w:rFonts w:eastAsia="宋体"/>
                <w:rPrChange w:id="4609" w:author="raye" w:date="2018-08-10T13:22:00Z">
                  <w:rPr>
                    <w:rFonts w:ascii="宋体" w:eastAsia="宋体" w:hAnsi="宋体" w:cs="宋体"/>
                    <w:kern w:val="0"/>
                    <w:sz w:val="20"/>
                    <w:szCs w:val="20"/>
                  </w:rPr>
                </w:rPrChange>
              </w:rPr>
              <w:t>4</w:t>
            </w:r>
          </w:p>
        </w:tc>
        <w:tc>
          <w:tcPr>
            <w:tcW w:w="683" w:type="dxa"/>
            <w:vMerge/>
            <w:tcBorders>
              <w:top w:val="nil"/>
              <w:left w:val="single" w:sz="4" w:space="0" w:color="auto"/>
              <w:bottom w:val="single" w:sz="4" w:space="0" w:color="000000"/>
              <w:right w:val="single" w:sz="4" w:space="0" w:color="auto"/>
            </w:tcBorders>
            <w:vAlign w:val="center"/>
            <w:hideMark/>
          </w:tcPr>
          <w:p w14:paraId="67B7B694" w14:textId="77777777" w:rsidR="0012309C" w:rsidRPr="00D74D66" w:rsidRDefault="0012309C" w:rsidP="0012309C">
            <w:pPr>
              <w:widowControl/>
              <w:jc w:val="left"/>
              <w:rPr>
                <w:rStyle w:val="af6"/>
                <w:rFonts w:eastAsia="宋体"/>
                <w:rPrChange w:id="4610" w:author="raye" w:date="2018-08-10T13:22:00Z">
                  <w:rPr>
                    <w:rFonts w:ascii="宋体" w:eastAsia="宋体" w:hAnsi="宋体" w:cs="宋体"/>
                    <w:kern w:val="0"/>
                    <w:sz w:val="20"/>
                    <w:szCs w:val="20"/>
                  </w:rPr>
                </w:rPrChange>
              </w:rPr>
            </w:pPr>
          </w:p>
        </w:tc>
        <w:tc>
          <w:tcPr>
            <w:tcW w:w="1562" w:type="dxa"/>
            <w:tcBorders>
              <w:top w:val="nil"/>
              <w:left w:val="nil"/>
              <w:bottom w:val="single" w:sz="4" w:space="0" w:color="auto"/>
              <w:right w:val="single" w:sz="4" w:space="0" w:color="auto"/>
            </w:tcBorders>
            <w:shd w:val="clear" w:color="auto" w:fill="auto"/>
            <w:vAlign w:val="center"/>
            <w:hideMark/>
          </w:tcPr>
          <w:p w14:paraId="0DE43D23" w14:textId="39C2DBEA" w:rsidR="0012309C" w:rsidRPr="00D74D66" w:rsidRDefault="0012309C" w:rsidP="0012309C">
            <w:pPr>
              <w:widowControl/>
              <w:jc w:val="left"/>
              <w:rPr>
                <w:rStyle w:val="af6"/>
                <w:rFonts w:eastAsia="宋体"/>
                <w:rPrChange w:id="4611" w:author="raye" w:date="2018-08-10T13:22:00Z">
                  <w:rPr>
                    <w:rFonts w:ascii="宋体" w:eastAsia="宋体" w:hAnsi="宋体" w:cs="宋体"/>
                    <w:kern w:val="0"/>
                    <w:sz w:val="20"/>
                    <w:szCs w:val="20"/>
                  </w:rPr>
                </w:rPrChange>
              </w:rPr>
            </w:pPr>
            <w:r w:rsidRPr="00D74D66">
              <w:rPr>
                <w:rStyle w:val="af6"/>
                <w:rFonts w:eastAsia="宋体"/>
                <w:rPrChange w:id="4612" w:author="raye" w:date="2018-08-10T13:22:00Z">
                  <w:rPr>
                    <w:rFonts w:ascii="宋体" w:eastAsia="宋体" w:hAnsi="宋体" w:cs="宋体"/>
                    <w:kern w:val="0"/>
                    <w:sz w:val="20"/>
                    <w:szCs w:val="20"/>
                  </w:rPr>
                </w:rPrChange>
              </w:rPr>
              <w:br/>
              <w:t>Create Case Page</w:t>
            </w:r>
          </w:p>
        </w:tc>
        <w:tc>
          <w:tcPr>
            <w:tcW w:w="2333" w:type="dxa"/>
            <w:tcBorders>
              <w:top w:val="nil"/>
              <w:left w:val="nil"/>
              <w:bottom w:val="single" w:sz="4" w:space="0" w:color="auto"/>
              <w:right w:val="single" w:sz="4" w:space="0" w:color="auto"/>
            </w:tcBorders>
            <w:shd w:val="clear" w:color="auto" w:fill="auto"/>
            <w:vAlign w:val="center"/>
            <w:hideMark/>
          </w:tcPr>
          <w:p w14:paraId="080A1460" w14:textId="35416DB2" w:rsidR="0012309C" w:rsidRPr="00D74D66" w:rsidRDefault="006D2F51" w:rsidP="0012309C">
            <w:pPr>
              <w:widowControl/>
              <w:jc w:val="left"/>
              <w:rPr>
                <w:rStyle w:val="af6"/>
                <w:rFonts w:eastAsia="宋体"/>
                <w:rPrChange w:id="4613" w:author="raye" w:date="2018-08-10T13:22:00Z">
                  <w:rPr>
                    <w:rFonts w:ascii="宋体" w:eastAsia="宋体" w:hAnsi="宋体" w:cs="宋体"/>
                    <w:kern w:val="0"/>
                    <w:sz w:val="20"/>
                    <w:szCs w:val="20"/>
                  </w:rPr>
                </w:rPrChange>
              </w:rPr>
            </w:pPr>
            <w:r w:rsidRPr="00D74D66">
              <w:rPr>
                <w:rStyle w:val="af6"/>
                <w:rFonts w:eastAsia="宋体"/>
                <w:rPrChange w:id="4614" w:author="raye" w:date="2018-08-10T13:22:00Z">
                  <w:rPr>
                    <w:rFonts w:ascii="宋体" w:eastAsia="宋体" w:hAnsi="宋体" w:cs="宋体"/>
                    <w:kern w:val="0"/>
                    <w:sz w:val="20"/>
                    <w:szCs w:val="20"/>
                  </w:rPr>
                </w:rPrChange>
              </w:rPr>
              <w:t>Create a case</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05BC643F" w14:textId="1FF03A36" w:rsidR="0012309C" w:rsidRPr="00D74D66" w:rsidRDefault="006D2F51" w:rsidP="0012309C">
            <w:pPr>
              <w:widowControl/>
              <w:jc w:val="center"/>
              <w:rPr>
                <w:rStyle w:val="af6"/>
                <w:rFonts w:eastAsia="等线"/>
                <w:rPrChange w:id="4615" w:author="raye" w:date="2018-08-10T13:22:00Z">
                  <w:rPr>
                    <w:rFonts w:ascii="Times New Roman" w:eastAsia="等线" w:hAnsi="Times New Roman" w:cs="Times New Roman"/>
                    <w:color w:val="9C0006"/>
                    <w:kern w:val="0"/>
                    <w:sz w:val="20"/>
                    <w:szCs w:val="20"/>
                  </w:rPr>
                </w:rPrChange>
              </w:rPr>
            </w:pPr>
            <w:r w:rsidRPr="00D74D66">
              <w:rPr>
                <w:rStyle w:val="af6"/>
                <w:rFonts w:eastAsia="等线"/>
                <w:rPrChange w:id="4616"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275E6F4C" w14:textId="1EFC889F" w:rsidR="0012309C" w:rsidRPr="00D74D66" w:rsidRDefault="0012309C" w:rsidP="00467712">
            <w:pPr>
              <w:widowControl/>
              <w:jc w:val="left"/>
              <w:rPr>
                <w:rStyle w:val="af6"/>
                <w:rFonts w:eastAsia="宋体"/>
                <w:rPrChange w:id="4617" w:author="raye" w:date="2018-08-10T13:22:00Z">
                  <w:rPr>
                    <w:rFonts w:ascii="宋体" w:eastAsia="宋体" w:hAnsi="宋体" w:cs="宋体"/>
                    <w:kern w:val="0"/>
                    <w:sz w:val="20"/>
                    <w:szCs w:val="20"/>
                  </w:rPr>
                </w:rPrChange>
              </w:rPr>
            </w:pPr>
            <w:r w:rsidRPr="00D74D66">
              <w:rPr>
                <w:rStyle w:val="af6"/>
                <w:rFonts w:eastAsia="宋体"/>
                <w:rPrChange w:id="4618" w:author="raye" w:date="2018-08-10T13:22:00Z">
                  <w:rPr>
                    <w:rFonts w:ascii="宋体" w:eastAsia="宋体" w:hAnsi="宋体" w:cs="宋体"/>
                    <w:kern w:val="0"/>
                    <w:sz w:val="20"/>
                    <w:szCs w:val="20"/>
                  </w:rPr>
                </w:rPrChange>
              </w:rPr>
              <w:t>1.</w:t>
            </w:r>
            <w:r w:rsidR="00467712" w:rsidRPr="00D74D66">
              <w:rPr>
                <w:rStyle w:val="af6"/>
                <w:rFonts w:eastAsia="宋体"/>
                <w:rPrChange w:id="4619" w:author="raye" w:date="2018-08-10T13:22:00Z">
                  <w:rPr>
                    <w:rFonts w:ascii="宋体" w:eastAsia="宋体" w:hAnsi="宋体" w:cs="宋体"/>
                    <w:kern w:val="0"/>
                    <w:sz w:val="20"/>
                    <w:szCs w:val="20"/>
                  </w:rPr>
                </w:rPrChange>
              </w:rPr>
              <w:t>Basic information fill-in</w:t>
            </w:r>
            <w:r w:rsidRPr="00D74D66">
              <w:rPr>
                <w:rStyle w:val="af6"/>
                <w:rFonts w:eastAsia="宋体" w:hint="eastAsia"/>
                <w:rPrChange w:id="4620" w:author="raye" w:date="2018-08-10T13:22:00Z">
                  <w:rPr>
                    <w:rFonts w:ascii="宋体" w:eastAsia="宋体" w:hAnsi="宋体" w:cs="宋体" w:hint="eastAsia"/>
                    <w:kern w:val="0"/>
                    <w:sz w:val="20"/>
                    <w:szCs w:val="20"/>
                  </w:rPr>
                </w:rPrChange>
              </w:rPr>
              <w:t>（</w:t>
            </w:r>
            <w:r w:rsidR="00467712" w:rsidRPr="00D74D66">
              <w:rPr>
                <w:rStyle w:val="af6"/>
                <w:rFonts w:eastAsia="宋体"/>
                <w:rPrChange w:id="4621" w:author="raye" w:date="2018-08-10T13:22:00Z">
                  <w:rPr>
                    <w:rFonts w:ascii="宋体" w:eastAsia="宋体" w:hAnsi="宋体" w:cs="宋体"/>
                    <w:kern w:val="0"/>
                    <w:sz w:val="20"/>
                    <w:szCs w:val="20"/>
                  </w:rPr>
                </w:rPrChange>
              </w:rPr>
              <w:t xml:space="preserve">Automatic match between name and ID; </w:t>
            </w:r>
            <w:r w:rsidRPr="00D74D66">
              <w:rPr>
                <w:rStyle w:val="af6"/>
                <w:rFonts w:eastAsia="宋体"/>
                <w:rPrChange w:id="4622" w:author="raye" w:date="2018-08-10T13:22:00Z">
                  <w:rPr>
                    <w:rFonts w:ascii="宋体" w:eastAsia="宋体" w:hAnsi="宋体" w:cs="宋体"/>
                    <w:kern w:val="0"/>
                    <w:sz w:val="20"/>
                    <w:szCs w:val="20"/>
                  </w:rPr>
                </w:rPrChange>
              </w:rPr>
              <w:t>Reference NO.</w:t>
            </w:r>
            <w:r w:rsidR="00467712" w:rsidRPr="00D74D66">
              <w:rPr>
                <w:rStyle w:val="af6"/>
                <w:rFonts w:eastAsia="宋体"/>
                <w:rPrChange w:id="4623" w:author="raye" w:date="2018-08-10T13:22:00Z">
                  <w:rPr>
                    <w:rFonts w:ascii="宋体" w:eastAsia="宋体" w:hAnsi="宋体" w:cs="宋体"/>
                    <w:kern w:val="0"/>
                    <w:sz w:val="20"/>
                    <w:szCs w:val="20"/>
                  </w:rPr>
                </w:rPrChange>
              </w:rPr>
              <w:t xml:space="preserve"> is unique for identification</w:t>
            </w:r>
            <w:r w:rsidRPr="00D74D66">
              <w:rPr>
                <w:rStyle w:val="af6"/>
                <w:rFonts w:eastAsia="宋体" w:hint="eastAsia"/>
                <w:rPrChange w:id="4624" w:author="raye" w:date="2018-08-10T13:22:00Z">
                  <w:rPr>
                    <w:rFonts w:ascii="宋体" w:eastAsia="宋体" w:hAnsi="宋体" w:cs="宋体" w:hint="eastAsia"/>
                    <w:kern w:val="0"/>
                    <w:sz w:val="20"/>
                    <w:szCs w:val="20"/>
                  </w:rPr>
                </w:rPrChange>
              </w:rPr>
              <w:t>）</w:t>
            </w:r>
            <w:r w:rsidRPr="00D74D66">
              <w:rPr>
                <w:rStyle w:val="af6"/>
                <w:rFonts w:eastAsia="宋体"/>
                <w:rPrChange w:id="4625" w:author="raye" w:date="2018-08-10T13:22:00Z">
                  <w:rPr>
                    <w:rFonts w:ascii="宋体" w:eastAsia="宋体" w:hAnsi="宋体" w:cs="宋体"/>
                    <w:kern w:val="0"/>
                    <w:sz w:val="20"/>
                    <w:szCs w:val="20"/>
                  </w:rPr>
                </w:rPrChange>
              </w:rPr>
              <w:br/>
              <w:t>2. PDF</w:t>
            </w:r>
            <w:r w:rsidR="00467712" w:rsidRPr="00D74D66">
              <w:rPr>
                <w:rStyle w:val="af6"/>
                <w:rFonts w:eastAsia="宋体"/>
                <w:rPrChange w:id="4626" w:author="raye" w:date="2018-08-10T13:22:00Z">
                  <w:rPr>
                    <w:rFonts w:ascii="宋体" w:eastAsia="宋体" w:hAnsi="宋体" w:cs="宋体"/>
                    <w:kern w:val="0"/>
                    <w:sz w:val="20"/>
                    <w:szCs w:val="20"/>
                  </w:rPr>
                </w:rPrChange>
              </w:rPr>
              <w:t xml:space="preserve"> upload (can upload multiple PDFs at one time)</w:t>
            </w:r>
          </w:p>
        </w:tc>
      </w:tr>
      <w:tr w:rsidR="0012309C" w:rsidRPr="00D74D66" w14:paraId="041028C0" w14:textId="77777777" w:rsidTr="00DB2E51">
        <w:trPr>
          <w:trHeight w:val="1757"/>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7CF8AA1F" w14:textId="77777777" w:rsidR="0012309C" w:rsidRPr="00D74D66" w:rsidRDefault="0012309C" w:rsidP="0012309C">
            <w:pPr>
              <w:widowControl/>
              <w:jc w:val="right"/>
              <w:rPr>
                <w:rStyle w:val="af6"/>
                <w:rFonts w:eastAsia="宋体"/>
                <w:rPrChange w:id="4627" w:author="raye" w:date="2018-08-10T13:22:00Z">
                  <w:rPr>
                    <w:rFonts w:ascii="宋体" w:eastAsia="宋体" w:hAnsi="宋体" w:cs="宋体"/>
                    <w:kern w:val="0"/>
                    <w:sz w:val="20"/>
                    <w:szCs w:val="20"/>
                  </w:rPr>
                </w:rPrChange>
              </w:rPr>
            </w:pPr>
            <w:r w:rsidRPr="00D74D66">
              <w:rPr>
                <w:rStyle w:val="af6"/>
                <w:rFonts w:eastAsia="宋体"/>
                <w:rPrChange w:id="4628" w:author="raye" w:date="2018-08-10T13:22:00Z">
                  <w:rPr>
                    <w:rFonts w:ascii="宋体" w:eastAsia="宋体" w:hAnsi="宋体" w:cs="宋体"/>
                    <w:kern w:val="0"/>
                    <w:sz w:val="20"/>
                    <w:szCs w:val="20"/>
                  </w:rPr>
                </w:rPrChange>
              </w:rPr>
              <w:lastRenderedPageBreak/>
              <w:t>5</w:t>
            </w:r>
          </w:p>
        </w:tc>
        <w:tc>
          <w:tcPr>
            <w:tcW w:w="683" w:type="dxa"/>
            <w:vMerge/>
            <w:tcBorders>
              <w:top w:val="nil"/>
              <w:left w:val="single" w:sz="4" w:space="0" w:color="auto"/>
              <w:bottom w:val="single" w:sz="4" w:space="0" w:color="000000"/>
              <w:right w:val="single" w:sz="4" w:space="0" w:color="auto"/>
            </w:tcBorders>
            <w:vAlign w:val="center"/>
            <w:hideMark/>
          </w:tcPr>
          <w:p w14:paraId="6AA354E1" w14:textId="77777777" w:rsidR="0012309C" w:rsidRPr="00D74D66" w:rsidRDefault="0012309C" w:rsidP="0012309C">
            <w:pPr>
              <w:widowControl/>
              <w:jc w:val="left"/>
              <w:rPr>
                <w:rStyle w:val="af6"/>
                <w:rFonts w:eastAsia="宋体"/>
                <w:rPrChange w:id="4629" w:author="raye" w:date="2018-08-10T13:22:00Z">
                  <w:rPr>
                    <w:rFonts w:ascii="宋体" w:eastAsia="宋体" w:hAnsi="宋体" w:cs="宋体"/>
                    <w:kern w:val="0"/>
                    <w:sz w:val="20"/>
                    <w:szCs w:val="20"/>
                  </w:rPr>
                </w:rPrChange>
              </w:rPr>
            </w:pPr>
          </w:p>
        </w:tc>
        <w:tc>
          <w:tcPr>
            <w:tcW w:w="1562" w:type="dxa"/>
            <w:vMerge w:val="restart"/>
            <w:tcBorders>
              <w:top w:val="nil"/>
              <w:left w:val="single" w:sz="4" w:space="0" w:color="auto"/>
              <w:bottom w:val="single" w:sz="4" w:space="0" w:color="000000"/>
              <w:right w:val="single" w:sz="4" w:space="0" w:color="auto"/>
            </w:tcBorders>
            <w:shd w:val="clear" w:color="auto" w:fill="auto"/>
            <w:vAlign w:val="center"/>
            <w:hideMark/>
          </w:tcPr>
          <w:p w14:paraId="16FC320E" w14:textId="6F884EC0" w:rsidR="0012309C" w:rsidRPr="00D74D66" w:rsidRDefault="00474084" w:rsidP="0012309C">
            <w:pPr>
              <w:widowControl/>
              <w:jc w:val="left"/>
              <w:rPr>
                <w:rStyle w:val="af6"/>
                <w:rFonts w:eastAsia="宋体"/>
                <w:rPrChange w:id="4630" w:author="raye" w:date="2018-08-10T13:22:00Z">
                  <w:rPr>
                    <w:rFonts w:ascii="宋体" w:eastAsia="宋体" w:hAnsi="宋体" w:cs="宋体"/>
                    <w:kern w:val="0"/>
                    <w:sz w:val="20"/>
                    <w:szCs w:val="20"/>
                  </w:rPr>
                </w:rPrChange>
              </w:rPr>
            </w:pPr>
            <w:r w:rsidRPr="00D74D66">
              <w:rPr>
                <w:rStyle w:val="af6"/>
                <w:rFonts w:eastAsia="宋体"/>
                <w:rPrChange w:id="4631" w:author="raye" w:date="2018-08-10T13:22:00Z">
                  <w:rPr>
                    <w:rFonts w:ascii="宋体" w:eastAsia="宋体" w:hAnsi="宋体" w:cs="宋体"/>
                    <w:kern w:val="0"/>
                    <w:sz w:val="20"/>
                    <w:szCs w:val="20"/>
                  </w:rPr>
                </w:rPrChange>
              </w:rPr>
              <w:t>Case Verification Page</w:t>
            </w:r>
          </w:p>
        </w:tc>
        <w:tc>
          <w:tcPr>
            <w:tcW w:w="2333" w:type="dxa"/>
            <w:tcBorders>
              <w:top w:val="nil"/>
              <w:left w:val="nil"/>
              <w:bottom w:val="single" w:sz="4" w:space="0" w:color="auto"/>
              <w:right w:val="single" w:sz="4" w:space="0" w:color="auto"/>
            </w:tcBorders>
            <w:shd w:val="clear" w:color="auto" w:fill="auto"/>
            <w:vAlign w:val="center"/>
            <w:hideMark/>
          </w:tcPr>
          <w:p w14:paraId="6418EF4B" w14:textId="054BAC18" w:rsidR="0012309C" w:rsidRPr="00D74D66" w:rsidRDefault="00467712" w:rsidP="0012309C">
            <w:pPr>
              <w:widowControl/>
              <w:jc w:val="left"/>
              <w:rPr>
                <w:rStyle w:val="af6"/>
                <w:rFonts w:eastAsia="宋体"/>
                <w:rPrChange w:id="4632" w:author="raye" w:date="2018-08-10T13:22:00Z">
                  <w:rPr>
                    <w:rFonts w:ascii="宋体" w:eastAsia="宋体" w:hAnsi="宋体" w:cs="宋体"/>
                    <w:kern w:val="0"/>
                    <w:sz w:val="20"/>
                    <w:szCs w:val="20"/>
                  </w:rPr>
                </w:rPrChange>
              </w:rPr>
            </w:pPr>
            <w:r w:rsidRPr="00D74D66">
              <w:rPr>
                <w:rStyle w:val="af6"/>
                <w:rFonts w:eastAsia="宋体"/>
                <w:rPrChange w:id="4633" w:author="raye" w:date="2018-08-10T13:22:00Z">
                  <w:rPr>
                    <w:rFonts w:ascii="宋体" w:eastAsia="宋体" w:hAnsi="宋体" w:cs="宋体"/>
                    <w:kern w:val="0"/>
                    <w:sz w:val="20"/>
                    <w:szCs w:val="20"/>
                  </w:rPr>
                </w:rPrChange>
              </w:rPr>
              <w:t>PDF on the left: editting functions</w:t>
            </w:r>
          </w:p>
        </w:tc>
        <w:tc>
          <w:tcPr>
            <w:tcW w:w="1105" w:type="dxa"/>
            <w:tcBorders>
              <w:top w:val="nil"/>
              <w:left w:val="nil"/>
              <w:bottom w:val="single" w:sz="4" w:space="0" w:color="auto"/>
              <w:right w:val="single" w:sz="4" w:space="0" w:color="auto"/>
            </w:tcBorders>
            <w:shd w:val="clear" w:color="auto" w:fill="auto"/>
            <w:vAlign w:val="center"/>
            <w:hideMark/>
          </w:tcPr>
          <w:p w14:paraId="2BA0F088" w14:textId="3C385301" w:rsidR="0012309C" w:rsidRPr="00D74D66" w:rsidRDefault="006D2F51" w:rsidP="0012309C">
            <w:pPr>
              <w:widowControl/>
              <w:jc w:val="center"/>
              <w:rPr>
                <w:rStyle w:val="af6"/>
                <w:rFonts w:eastAsia="等线"/>
                <w:rPrChange w:id="4634" w:author="raye" w:date="2018-08-10T13:22:00Z">
                  <w:rPr>
                    <w:rFonts w:ascii="Times New Roman" w:eastAsia="等线" w:hAnsi="Times New Roman" w:cs="Times New Roman"/>
                    <w:kern w:val="0"/>
                    <w:sz w:val="20"/>
                    <w:szCs w:val="20"/>
                  </w:rPr>
                </w:rPrChange>
              </w:rPr>
            </w:pPr>
            <w:r w:rsidRPr="00D74D66">
              <w:rPr>
                <w:rStyle w:val="af6"/>
                <w:rFonts w:eastAsia="等线"/>
                <w:rPrChange w:id="4635" w:author="raye" w:date="2018-08-10T13:22:00Z">
                  <w:rPr>
                    <w:rFonts w:ascii="Times New Roman" w:eastAsia="等线" w:hAnsi="Times New Roman" w:cs="Times New Roman"/>
                    <w:kern w:val="0"/>
                    <w:sz w:val="20"/>
                    <w:szCs w:val="20"/>
                  </w:rPr>
                </w:rPrChange>
              </w:rPr>
              <w:t>Medium</w:t>
            </w:r>
          </w:p>
        </w:tc>
        <w:tc>
          <w:tcPr>
            <w:tcW w:w="3369" w:type="dxa"/>
            <w:tcBorders>
              <w:top w:val="nil"/>
              <w:left w:val="nil"/>
              <w:bottom w:val="single" w:sz="4" w:space="0" w:color="auto"/>
              <w:right w:val="single" w:sz="4" w:space="0" w:color="auto"/>
            </w:tcBorders>
            <w:shd w:val="clear" w:color="auto" w:fill="auto"/>
            <w:vAlign w:val="center"/>
            <w:hideMark/>
          </w:tcPr>
          <w:p w14:paraId="5838548A" w14:textId="048F357A" w:rsidR="0012309C" w:rsidRPr="00D74D66" w:rsidRDefault="0012309C" w:rsidP="009234D8">
            <w:pPr>
              <w:widowControl/>
              <w:jc w:val="left"/>
              <w:rPr>
                <w:rStyle w:val="af6"/>
                <w:rFonts w:eastAsia="宋体"/>
                <w:rPrChange w:id="4636" w:author="raye" w:date="2018-08-10T13:22:00Z">
                  <w:rPr>
                    <w:rFonts w:ascii="宋体" w:eastAsia="宋体" w:hAnsi="宋体" w:cs="宋体"/>
                    <w:kern w:val="0"/>
                    <w:sz w:val="20"/>
                    <w:szCs w:val="20"/>
                  </w:rPr>
                </w:rPrChange>
              </w:rPr>
            </w:pPr>
            <w:r w:rsidRPr="00D74D66">
              <w:rPr>
                <w:rStyle w:val="af6"/>
                <w:rFonts w:eastAsia="宋体"/>
                <w:rPrChange w:id="4637" w:author="raye" w:date="2018-08-10T13:22:00Z">
                  <w:rPr>
                    <w:rFonts w:ascii="宋体" w:eastAsia="宋体" w:hAnsi="宋体" w:cs="宋体"/>
                    <w:kern w:val="0"/>
                    <w:sz w:val="20"/>
                    <w:szCs w:val="20"/>
                  </w:rPr>
                </w:rPrChange>
              </w:rPr>
              <w:t xml:space="preserve">1. </w:t>
            </w:r>
            <w:r w:rsidR="00467712" w:rsidRPr="00D74D66">
              <w:rPr>
                <w:rStyle w:val="af6"/>
                <w:rFonts w:eastAsia="宋体"/>
                <w:rPrChange w:id="4638" w:author="raye" w:date="2018-08-10T13:22:00Z">
                  <w:rPr>
                    <w:rFonts w:ascii="宋体" w:eastAsia="宋体" w:hAnsi="宋体" w:cs="宋体"/>
                    <w:kern w:val="0"/>
                    <w:sz w:val="20"/>
                    <w:szCs w:val="20"/>
                  </w:rPr>
                </w:rPrChange>
              </w:rPr>
              <w:t>page turn</w:t>
            </w:r>
            <w:r w:rsidRPr="00D74D66">
              <w:rPr>
                <w:rStyle w:val="af6"/>
                <w:rFonts w:eastAsia="宋体"/>
                <w:rPrChange w:id="4639" w:author="raye" w:date="2018-08-10T13:22:00Z">
                  <w:rPr>
                    <w:rFonts w:ascii="宋体" w:eastAsia="宋体" w:hAnsi="宋体" w:cs="宋体"/>
                    <w:kern w:val="0"/>
                    <w:sz w:val="20"/>
                    <w:szCs w:val="20"/>
                  </w:rPr>
                </w:rPrChange>
              </w:rPr>
              <w:br/>
              <w:t>2.</w:t>
            </w:r>
            <w:r w:rsidR="00467712" w:rsidRPr="00D74D66">
              <w:rPr>
                <w:rStyle w:val="af6"/>
                <w:rFonts w:eastAsia="宋体"/>
                <w:rPrChange w:id="4640" w:author="raye" w:date="2018-08-10T13:22:00Z">
                  <w:rPr>
                    <w:rFonts w:ascii="宋体" w:eastAsia="宋体" w:hAnsi="宋体" w:cs="宋体"/>
                    <w:kern w:val="0"/>
                    <w:sz w:val="20"/>
                    <w:szCs w:val="20"/>
                  </w:rPr>
                </w:rPrChange>
              </w:rPr>
              <w:t xml:space="preserve"> Insert and delete a page</w:t>
            </w:r>
            <w:r w:rsidRPr="00D74D66">
              <w:rPr>
                <w:rStyle w:val="af6"/>
                <w:rFonts w:eastAsia="宋体"/>
                <w:rPrChange w:id="4641" w:author="raye" w:date="2018-08-10T13:22:00Z">
                  <w:rPr>
                    <w:rFonts w:ascii="宋体" w:eastAsia="宋体" w:hAnsi="宋体" w:cs="宋体"/>
                    <w:kern w:val="0"/>
                    <w:sz w:val="20"/>
                    <w:szCs w:val="20"/>
                  </w:rPr>
                </w:rPrChange>
              </w:rPr>
              <w:br/>
              <w:t xml:space="preserve">3. </w:t>
            </w:r>
            <w:r w:rsidR="00467712" w:rsidRPr="00D74D66">
              <w:rPr>
                <w:rStyle w:val="af6"/>
                <w:rFonts w:eastAsia="宋体"/>
                <w:rPrChange w:id="4642" w:author="raye" w:date="2018-08-10T13:22:00Z">
                  <w:rPr>
                    <w:rFonts w:ascii="宋体" w:eastAsia="宋体" w:hAnsi="宋体" w:cs="宋体"/>
                    <w:kern w:val="0"/>
                    <w:sz w:val="20"/>
                    <w:szCs w:val="20"/>
                  </w:rPr>
                </w:rPrChange>
              </w:rPr>
              <w:t>Return to the previous/original stage</w:t>
            </w:r>
            <w:r w:rsidRPr="00D74D66">
              <w:rPr>
                <w:rStyle w:val="af6"/>
                <w:rFonts w:eastAsia="宋体"/>
                <w:rPrChange w:id="4643" w:author="raye" w:date="2018-08-10T13:22:00Z">
                  <w:rPr>
                    <w:rFonts w:ascii="宋体" w:eastAsia="宋体" w:hAnsi="宋体" w:cs="宋体"/>
                    <w:kern w:val="0"/>
                    <w:sz w:val="20"/>
                    <w:szCs w:val="20"/>
                  </w:rPr>
                </w:rPrChange>
              </w:rPr>
              <w:br/>
              <w:t xml:space="preserve">4. </w:t>
            </w:r>
            <w:r w:rsidR="009234D8" w:rsidRPr="00D74D66">
              <w:rPr>
                <w:rStyle w:val="af6"/>
                <w:rFonts w:eastAsia="宋体"/>
                <w:rPrChange w:id="4644" w:author="raye" w:date="2018-08-10T13:22:00Z">
                  <w:rPr>
                    <w:rFonts w:ascii="宋体" w:eastAsia="宋体" w:hAnsi="宋体" w:cs="宋体"/>
                    <w:kern w:val="0"/>
                    <w:sz w:val="20"/>
                    <w:szCs w:val="20"/>
                  </w:rPr>
                </w:rPrChange>
              </w:rPr>
              <w:t xml:space="preserve">Add </w:t>
            </w:r>
            <w:r w:rsidRPr="00D74D66">
              <w:rPr>
                <w:rStyle w:val="af6"/>
                <w:rFonts w:eastAsia="宋体"/>
                <w:rPrChange w:id="4645" w:author="raye" w:date="2018-08-10T13:22:00Z">
                  <w:rPr>
                    <w:rFonts w:ascii="宋体" w:eastAsia="宋体" w:hAnsi="宋体" w:cs="宋体"/>
                    <w:kern w:val="0"/>
                    <w:sz w:val="20"/>
                    <w:szCs w:val="20"/>
                  </w:rPr>
                </w:rPrChange>
              </w:rPr>
              <w:t>PDF</w:t>
            </w:r>
            <w:r w:rsidR="009234D8" w:rsidRPr="00D74D66">
              <w:rPr>
                <w:rStyle w:val="af6"/>
                <w:rFonts w:eastAsia="宋体"/>
                <w:rPrChange w:id="4646" w:author="raye" w:date="2018-08-10T13:22:00Z">
                  <w:rPr>
                    <w:rFonts w:ascii="宋体" w:eastAsia="宋体" w:hAnsi="宋体" w:cs="宋体"/>
                    <w:kern w:val="0"/>
                    <w:sz w:val="20"/>
                    <w:szCs w:val="20"/>
                  </w:rPr>
                </w:rPrChange>
              </w:rPr>
              <w:t xml:space="preserve"> subfolder; Delete PDF subfolder(can be retracted);</w:t>
            </w:r>
            <w:r w:rsidR="009234D8" w:rsidRPr="00D74D66">
              <w:rPr>
                <w:rStyle w:val="af6"/>
                <w:rFonts w:eastAsiaTheme="minorEastAsia"/>
                <w:rPrChange w:id="4647" w:author="raye" w:date="2018-08-10T13:22:00Z">
                  <w:rPr/>
                </w:rPrChange>
              </w:rPr>
              <w:t xml:space="preserve"> </w:t>
            </w:r>
            <w:r w:rsidR="009234D8" w:rsidRPr="00D74D66">
              <w:rPr>
                <w:rStyle w:val="af6"/>
                <w:rFonts w:eastAsia="宋体"/>
                <w:rPrChange w:id="4648" w:author="raye" w:date="2018-08-10T13:22:00Z">
                  <w:rPr>
                    <w:rFonts w:ascii="宋体" w:eastAsia="宋体" w:hAnsi="宋体" w:cs="宋体"/>
                    <w:kern w:val="0"/>
                    <w:sz w:val="20"/>
                    <w:szCs w:val="20"/>
                  </w:rPr>
                </w:rPrChange>
              </w:rPr>
              <w:t>Temporary folder (can be added to official)</w:t>
            </w:r>
            <w:r w:rsidRPr="00D74D66">
              <w:rPr>
                <w:rStyle w:val="af6"/>
                <w:rFonts w:eastAsia="宋体"/>
                <w:rPrChange w:id="4649" w:author="raye" w:date="2018-08-10T13:22:00Z">
                  <w:rPr>
                    <w:rFonts w:ascii="宋体" w:eastAsia="宋体" w:hAnsi="宋体" w:cs="宋体"/>
                    <w:kern w:val="0"/>
                    <w:sz w:val="20"/>
                    <w:szCs w:val="20"/>
                  </w:rPr>
                </w:rPrChange>
              </w:rPr>
              <w:br/>
              <w:t>5. PDF</w:t>
            </w:r>
            <w:r w:rsidR="009234D8" w:rsidRPr="00D74D66">
              <w:rPr>
                <w:rStyle w:val="af6"/>
                <w:rFonts w:eastAsia="宋体"/>
                <w:rPrChange w:id="4650" w:author="raye" w:date="2018-08-10T13:22:00Z">
                  <w:rPr>
                    <w:rFonts w:ascii="宋体" w:eastAsia="宋体" w:hAnsi="宋体" w:cs="宋体"/>
                    <w:kern w:val="0"/>
                    <w:sz w:val="20"/>
                    <w:szCs w:val="20"/>
                  </w:rPr>
                </w:rPrChange>
              </w:rPr>
              <w:t xml:space="preserve"> page number adjustment </w:t>
            </w:r>
            <w:r w:rsidRPr="00D74D66">
              <w:rPr>
                <w:rStyle w:val="af6"/>
                <w:rFonts w:eastAsia="宋体"/>
                <w:rPrChange w:id="4651" w:author="raye" w:date="2018-08-10T13:22:00Z">
                  <w:rPr>
                    <w:rFonts w:ascii="宋体" w:eastAsia="宋体" w:hAnsi="宋体" w:cs="宋体"/>
                    <w:kern w:val="0"/>
                    <w:sz w:val="20"/>
                    <w:szCs w:val="20"/>
                  </w:rPr>
                </w:rPrChange>
              </w:rPr>
              <w:br/>
              <w:t xml:space="preserve">6. </w:t>
            </w:r>
            <w:r w:rsidR="009234D8" w:rsidRPr="00D74D66">
              <w:rPr>
                <w:rStyle w:val="af6"/>
                <w:rFonts w:eastAsia="宋体"/>
                <w:rPrChange w:id="4652" w:author="raye" w:date="2018-08-10T13:22:00Z">
                  <w:rPr>
                    <w:rFonts w:ascii="宋体" w:eastAsia="宋体" w:hAnsi="宋体" w:cs="宋体"/>
                    <w:kern w:val="0"/>
                    <w:sz w:val="20"/>
                    <w:szCs w:val="20"/>
                  </w:rPr>
                </w:rPrChange>
              </w:rPr>
              <w:t>Zoom-in, zoom out, rotation, and retraction</w:t>
            </w:r>
          </w:p>
        </w:tc>
      </w:tr>
      <w:tr w:rsidR="0012309C" w:rsidRPr="00D74D66" w14:paraId="1E9739AD" w14:textId="77777777" w:rsidTr="00DB2E51">
        <w:trPr>
          <w:trHeight w:val="1728"/>
        </w:trPr>
        <w:tc>
          <w:tcPr>
            <w:tcW w:w="536" w:type="dxa"/>
            <w:tcBorders>
              <w:top w:val="nil"/>
              <w:left w:val="single" w:sz="4" w:space="0" w:color="auto"/>
              <w:bottom w:val="nil"/>
              <w:right w:val="single" w:sz="4" w:space="0" w:color="auto"/>
            </w:tcBorders>
            <w:shd w:val="clear" w:color="auto" w:fill="auto"/>
            <w:vAlign w:val="center"/>
            <w:hideMark/>
          </w:tcPr>
          <w:p w14:paraId="7AF7EF77" w14:textId="77777777" w:rsidR="0012309C" w:rsidRPr="00D74D66" w:rsidRDefault="0012309C" w:rsidP="0012309C">
            <w:pPr>
              <w:widowControl/>
              <w:jc w:val="right"/>
              <w:rPr>
                <w:rStyle w:val="af6"/>
                <w:rFonts w:eastAsia="宋体"/>
                <w:rPrChange w:id="4653" w:author="raye" w:date="2018-08-10T13:22:00Z">
                  <w:rPr>
                    <w:rFonts w:ascii="宋体" w:eastAsia="宋体" w:hAnsi="宋体" w:cs="宋体"/>
                    <w:kern w:val="0"/>
                    <w:sz w:val="20"/>
                    <w:szCs w:val="20"/>
                  </w:rPr>
                </w:rPrChange>
              </w:rPr>
            </w:pPr>
            <w:r w:rsidRPr="00D74D66">
              <w:rPr>
                <w:rStyle w:val="af6"/>
                <w:rFonts w:eastAsia="宋体"/>
                <w:rPrChange w:id="4654" w:author="raye" w:date="2018-08-10T13:22:00Z">
                  <w:rPr>
                    <w:rFonts w:ascii="宋体" w:eastAsia="宋体" w:hAnsi="宋体" w:cs="宋体"/>
                    <w:kern w:val="0"/>
                    <w:sz w:val="20"/>
                    <w:szCs w:val="20"/>
                  </w:rPr>
                </w:rPrChange>
              </w:rPr>
              <w:lastRenderedPageBreak/>
              <w:t>6</w:t>
            </w:r>
          </w:p>
        </w:tc>
        <w:tc>
          <w:tcPr>
            <w:tcW w:w="683" w:type="dxa"/>
            <w:vMerge/>
            <w:tcBorders>
              <w:top w:val="nil"/>
              <w:left w:val="single" w:sz="4" w:space="0" w:color="auto"/>
              <w:bottom w:val="single" w:sz="4" w:space="0" w:color="000000"/>
              <w:right w:val="single" w:sz="4" w:space="0" w:color="auto"/>
            </w:tcBorders>
            <w:vAlign w:val="center"/>
            <w:hideMark/>
          </w:tcPr>
          <w:p w14:paraId="14AA9E65" w14:textId="77777777" w:rsidR="0012309C" w:rsidRPr="00D74D66" w:rsidRDefault="0012309C" w:rsidP="0012309C">
            <w:pPr>
              <w:widowControl/>
              <w:jc w:val="left"/>
              <w:rPr>
                <w:rStyle w:val="af6"/>
                <w:rFonts w:eastAsia="宋体"/>
                <w:rPrChange w:id="4655"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708B4D66" w14:textId="77777777" w:rsidR="0012309C" w:rsidRPr="00D74D66" w:rsidRDefault="0012309C" w:rsidP="0012309C">
            <w:pPr>
              <w:widowControl/>
              <w:jc w:val="left"/>
              <w:rPr>
                <w:rStyle w:val="af6"/>
                <w:rFonts w:eastAsia="宋体"/>
                <w:rPrChange w:id="4656"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vAlign w:val="center"/>
            <w:hideMark/>
          </w:tcPr>
          <w:p w14:paraId="2B25318D" w14:textId="3373A988" w:rsidR="0012309C" w:rsidRPr="00D74D66" w:rsidRDefault="00467712" w:rsidP="0012309C">
            <w:pPr>
              <w:widowControl/>
              <w:jc w:val="left"/>
              <w:rPr>
                <w:rStyle w:val="af6"/>
                <w:rFonts w:eastAsia="宋体"/>
                <w:rPrChange w:id="4657" w:author="raye" w:date="2018-08-10T13:22:00Z">
                  <w:rPr>
                    <w:rFonts w:ascii="宋体" w:eastAsia="宋体" w:hAnsi="宋体" w:cs="宋体"/>
                    <w:kern w:val="0"/>
                    <w:sz w:val="20"/>
                    <w:szCs w:val="20"/>
                  </w:rPr>
                </w:rPrChange>
              </w:rPr>
            </w:pPr>
            <w:r w:rsidRPr="00D74D66">
              <w:rPr>
                <w:rStyle w:val="af6"/>
                <w:rFonts w:eastAsia="宋体"/>
                <w:rPrChange w:id="4658" w:author="raye" w:date="2018-08-10T13:22:00Z">
                  <w:rPr>
                    <w:rFonts w:ascii="宋体" w:eastAsia="宋体" w:hAnsi="宋体" w:cs="宋体"/>
                    <w:kern w:val="0"/>
                    <w:sz w:val="20"/>
                    <w:szCs w:val="20"/>
                  </w:rPr>
                </w:rPrChange>
              </w:rPr>
              <w:t>Dropdown menu on the right</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4CEAAC7D" w14:textId="13CF170A" w:rsidR="0012309C" w:rsidRPr="00D74D66" w:rsidRDefault="00E65C8E" w:rsidP="0012309C">
            <w:pPr>
              <w:widowControl/>
              <w:jc w:val="center"/>
              <w:rPr>
                <w:rStyle w:val="af6"/>
                <w:rFonts w:eastAsia="等线"/>
                <w:rPrChange w:id="4659" w:author="raye" w:date="2018-08-10T13:22:00Z">
                  <w:rPr>
                    <w:rFonts w:ascii="Times New Roman" w:eastAsia="等线" w:hAnsi="Times New Roman" w:cs="Times New Roman"/>
                    <w:color w:val="9C0006"/>
                    <w:kern w:val="0"/>
                    <w:sz w:val="20"/>
                    <w:szCs w:val="20"/>
                  </w:rPr>
                </w:rPrChange>
              </w:rPr>
            </w:pPr>
            <w:r w:rsidRPr="00D74D66">
              <w:rPr>
                <w:rStyle w:val="af6"/>
                <w:rFonts w:eastAsia="等线"/>
                <w:rPrChange w:id="4660"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7CFC50B5" w14:textId="77777777" w:rsidR="000616AD" w:rsidRPr="00D74D66" w:rsidRDefault="0012309C" w:rsidP="001F2B7A">
            <w:pPr>
              <w:widowControl/>
              <w:jc w:val="left"/>
              <w:rPr>
                <w:rStyle w:val="af6"/>
                <w:rFonts w:eastAsia="宋体"/>
                <w:rPrChange w:id="4661" w:author="raye" w:date="2018-08-10T13:22:00Z">
                  <w:rPr>
                    <w:rFonts w:ascii="宋体" w:eastAsia="宋体" w:hAnsi="宋体" w:cs="宋体"/>
                    <w:kern w:val="0"/>
                    <w:sz w:val="20"/>
                    <w:szCs w:val="20"/>
                  </w:rPr>
                </w:rPrChange>
              </w:rPr>
            </w:pPr>
            <w:r w:rsidRPr="00D74D66">
              <w:rPr>
                <w:rStyle w:val="af6"/>
                <w:rFonts w:eastAsia="宋体"/>
                <w:rPrChange w:id="4662" w:author="raye" w:date="2018-08-10T13:22:00Z">
                  <w:rPr>
                    <w:rFonts w:ascii="宋体" w:eastAsia="宋体" w:hAnsi="宋体" w:cs="宋体"/>
                    <w:kern w:val="0"/>
                    <w:sz w:val="20"/>
                    <w:szCs w:val="20"/>
                  </w:rPr>
                </w:rPrChange>
              </w:rPr>
              <w:t>1.</w:t>
            </w:r>
            <w:r w:rsidR="001F2B7A" w:rsidRPr="00D74D66">
              <w:rPr>
                <w:rStyle w:val="af6"/>
                <w:rFonts w:eastAsiaTheme="minorEastAsia"/>
                <w:rPrChange w:id="4663" w:author="raye" w:date="2018-08-10T13:22:00Z">
                  <w:rPr/>
                </w:rPrChange>
              </w:rPr>
              <w:t xml:space="preserve"> </w:t>
            </w:r>
            <w:r w:rsidR="001F2B7A" w:rsidRPr="00D74D66">
              <w:rPr>
                <w:rStyle w:val="af6"/>
                <w:rFonts w:eastAsia="宋体"/>
                <w:rPrChange w:id="4664" w:author="raye" w:date="2018-08-10T13:22:00Z">
                  <w:rPr>
                    <w:rFonts w:ascii="宋体" w:eastAsia="宋体" w:hAnsi="宋体" w:cs="宋体"/>
                    <w:kern w:val="0"/>
                    <w:sz w:val="20"/>
                    <w:szCs w:val="20"/>
                  </w:rPr>
                </w:rPrChange>
              </w:rPr>
              <w:t>Collect the invoice template, bill of lading and other documents template, and input the mapping relationship.</w:t>
            </w:r>
            <w:r w:rsidRPr="00D74D66">
              <w:rPr>
                <w:rStyle w:val="af6"/>
                <w:rFonts w:eastAsia="宋体"/>
                <w:rPrChange w:id="4665" w:author="raye" w:date="2018-08-10T13:22:00Z">
                  <w:rPr>
                    <w:rFonts w:ascii="宋体" w:eastAsia="宋体" w:hAnsi="宋体" w:cs="宋体"/>
                    <w:kern w:val="0"/>
                    <w:sz w:val="20"/>
                    <w:szCs w:val="20"/>
                  </w:rPr>
                </w:rPrChange>
              </w:rPr>
              <w:br/>
              <w:t>2.</w:t>
            </w:r>
            <w:r w:rsidR="001F2B7A" w:rsidRPr="00D74D66">
              <w:rPr>
                <w:rStyle w:val="af6"/>
                <w:rFonts w:eastAsiaTheme="minorEastAsia"/>
                <w:rPrChange w:id="4666" w:author="raye" w:date="2018-08-10T13:22:00Z">
                  <w:rPr/>
                </w:rPrChange>
              </w:rPr>
              <w:t xml:space="preserve"> </w:t>
            </w:r>
            <w:r w:rsidR="001F2B7A" w:rsidRPr="00D74D66">
              <w:rPr>
                <w:rStyle w:val="af6"/>
                <w:rFonts w:eastAsia="宋体"/>
                <w:rPrChange w:id="4667" w:author="raye" w:date="2018-08-10T13:22:00Z">
                  <w:rPr>
                    <w:rFonts w:ascii="宋体" w:eastAsia="宋体" w:hAnsi="宋体" w:cs="宋体"/>
                    <w:kern w:val="0"/>
                    <w:sz w:val="20"/>
                    <w:szCs w:val="20"/>
                  </w:rPr>
                </w:rPrChange>
              </w:rPr>
              <w:t>Binding of documents such as bills of lading and invoices</w:t>
            </w:r>
          </w:p>
          <w:p w14:paraId="61E80F13" w14:textId="30ED93A8" w:rsidR="0012309C" w:rsidRPr="00D74D66" w:rsidRDefault="0012309C" w:rsidP="00586B00">
            <w:pPr>
              <w:widowControl/>
              <w:jc w:val="left"/>
              <w:rPr>
                <w:rStyle w:val="af6"/>
                <w:rFonts w:eastAsia="宋体"/>
                <w:rPrChange w:id="4668" w:author="raye" w:date="2018-08-10T13:22:00Z">
                  <w:rPr>
                    <w:rFonts w:ascii="宋体" w:eastAsia="宋体" w:hAnsi="宋体" w:cs="宋体"/>
                    <w:kern w:val="0"/>
                    <w:sz w:val="20"/>
                    <w:szCs w:val="20"/>
                  </w:rPr>
                </w:rPrChange>
              </w:rPr>
            </w:pPr>
            <w:r w:rsidRPr="00D74D66">
              <w:rPr>
                <w:rStyle w:val="af6"/>
                <w:rFonts w:eastAsia="宋体"/>
                <w:rPrChange w:id="4669" w:author="raye" w:date="2018-08-10T13:22:00Z">
                  <w:rPr>
                    <w:rFonts w:ascii="宋体" w:eastAsia="宋体" w:hAnsi="宋体" w:cs="宋体"/>
                    <w:kern w:val="0"/>
                    <w:sz w:val="20"/>
                    <w:szCs w:val="20"/>
                  </w:rPr>
                </w:rPrChange>
              </w:rPr>
              <w:t>3.</w:t>
            </w:r>
            <w:r w:rsidR="000616AD" w:rsidRPr="00D74D66">
              <w:rPr>
                <w:rStyle w:val="af6"/>
                <w:rFonts w:eastAsiaTheme="minorEastAsia"/>
                <w:rPrChange w:id="4670" w:author="raye" w:date="2018-08-10T13:22:00Z">
                  <w:rPr/>
                </w:rPrChange>
              </w:rPr>
              <w:t xml:space="preserve"> </w:t>
            </w:r>
            <w:r w:rsidR="000616AD" w:rsidRPr="00D74D66">
              <w:rPr>
                <w:rStyle w:val="af6"/>
                <w:rFonts w:eastAsia="宋体"/>
                <w:rPrChange w:id="4671" w:author="raye" w:date="2018-08-10T13:22:00Z">
                  <w:rPr>
                    <w:rFonts w:ascii="宋体" w:eastAsia="宋体" w:hAnsi="宋体" w:cs="宋体"/>
                    <w:kern w:val="0"/>
                    <w:sz w:val="20"/>
                    <w:szCs w:val="20"/>
                  </w:rPr>
                </w:rPrChange>
              </w:rPr>
              <w:t>Switch the documents that have been recorded, viewed and modified</w:t>
            </w:r>
            <w:r w:rsidRPr="00D74D66">
              <w:rPr>
                <w:rStyle w:val="af6"/>
                <w:rFonts w:eastAsia="宋体"/>
                <w:rPrChange w:id="4672" w:author="raye" w:date="2018-08-10T13:22:00Z">
                  <w:rPr>
                    <w:rFonts w:ascii="宋体" w:eastAsia="宋体" w:hAnsi="宋体" w:cs="宋体"/>
                    <w:kern w:val="0"/>
                    <w:sz w:val="20"/>
                    <w:szCs w:val="20"/>
                  </w:rPr>
                </w:rPrChange>
              </w:rPr>
              <w:br/>
            </w:r>
            <w:del w:id="4673" w:author="raye" w:date="2018-08-10T10:05:00Z">
              <w:r w:rsidRPr="00D74D66" w:rsidDel="00586B00">
                <w:rPr>
                  <w:rStyle w:val="af6"/>
                  <w:rFonts w:eastAsia="宋体"/>
                  <w:rPrChange w:id="4674" w:author="raye" w:date="2018-08-10T13:22:00Z">
                    <w:rPr>
                      <w:rFonts w:ascii="宋体" w:eastAsia="宋体" w:hAnsi="宋体" w:cs="宋体"/>
                      <w:kern w:val="0"/>
                      <w:sz w:val="20"/>
                      <w:szCs w:val="20"/>
                    </w:rPr>
                  </w:rPrChange>
                </w:rPr>
                <w:delText>4. EDD</w:delText>
              </w:r>
              <w:r w:rsidR="001F2B7A" w:rsidRPr="00D74D66" w:rsidDel="00586B00">
                <w:rPr>
                  <w:rStyle w:val="af6"/>
                  <w:rFonts w:eastAsia="宋体"/>
                  <w:rPrChange w:id="4675" w:author="raye" w:date="2018-08-10T13:22:00Z">
                    <w:rPr>
                      <w:rFonts w:ascii="宋体" w:eastAsia="宋体" w:hAnsi="宋体" w:cs="宋体"/>
                      <w:kern w:val="0"/>
                      <w:sz w:val="20"/>
                      <w:szCs w:val="20"/>
                    </w:rPr>
                  </w:rPrChange>
                </w:rPr>
                <w:delText xml:space="preserve"> Form template</w:delText>
              </w:r>
            </w:del>
            <w:r w:rsidRPr="00D74D66">
              <w:rPr>
                <w:rStyle w:val="af6"/>
                <w:rFonts w:eastAsia="宋体"/>
                <w:rPrChange w:id="4676" w:author="raye" w:date="2018-08-10T13:22:00Z">
                  <w:rPr>
                    <w:rFonts w:ascii="宋体" w:eastAsia="宋体" w:hAnsi="宋体" w:cs="宋体"/>
                    <w:kern w:val="0"/>
                    <w:sz w:val="20"/>
                    <w:szCs w:val="20"/>
                  </w:rPr>
                </w:rPrChange>
              </w:rPr>
              <w:br/>
            </w:r>
            <w:del w:id="4677" w:author="raye" w:date="2018-08-10T10:06:00Z">
              <w:r w:rsidRPr="00D74D66" w:rsidDel="00586B00">
                <w:rPr>
                  <w:rStyle w:val="af6"/>
                  <w:rFonts w:eastAsia="宋体"/>
                  <w:rPrChange w:id="4678" w:author="raye" w:date="2018-08-10T13:22:00Z">
                    <w:rPr>
                      <w:rFonts w:ascii="宋体" w:eastAsia="宋体" w:hAnsi="宋体" w:cs="宋体"/>
                      <w:kern w:val="0"/>
                      <w:sz w:val="20"/>
                      <w:szCs w:val="20"/>
                    </w:rPr>
                  </w:rPrChange>
                </w:rPr>
                <w:delText>5</w:delText>
              </w:r>
            </w:del>
            <w:ins w:id="4679" w:author="raye" w:date="2018-08-10T10:06:00Z">
              <w:r w:rsidR="00586B00" w:rsidRPr="00D74D66">
                <w:rPr>
                  <w:rStyle w:val="af6"/>
                  <w:rFonts w:eastAsia="宋体"/>
                  <w:rPrChange w:id="4680" w:author="raye" w:date="2018-08-10T13:22:00Z">
                    <w:rPr>
                      <w:rFonts w:ascii="宋体" w:eastAsia="宋体" w:hAnsi="宋体" w:cs="宋体"/>
                      <w:kern w:val="0"/>
                      <w:sz w:val="20"/>
                      <w:szCs w:val="20"/>
                    </w:rPr>
                  </w:rPrChange>
                </w:rPr>
                <w:t>4</w:t>
              </w:r>
            </w:ins>
            <w:r w:rsidRPr="00D74D66">
              <w:rPr>
                <w:rStyle w:val="af6"/>
                <w:rFonts w:eastAsia="宋体"/>
                <w:rPrChange w:id="4681" w:author="raye" w:date="2018-08-10T13:22:00Z">
                  <w:rPr>
                    <w:rFonts w:ascii="宋体" w:eastAsia="宋体" w:hAnsi="宋体" w:cs="宋体"/>
                    <w:kern w:val="0"/>
                    <w:sz w:val="20"/>
                    <w:szCs w:val="20"/>
                  </w:rPr>
                </w:rPrChange>
              </w:rPr>
              <w:t xml:space="preserve">. </w:t>
            </w:r>
            <w:r w:rsidR="001F2B7A" w:rsidRPr="00D74D66">
              <w:rPr>
                <w:rStyle w:val="af6"/>
                <w:rFonts w:eastAsia="宋体"/>
                <w:rPrChange w:id="4682" w:author="raye" w:date="2018-08-10T13:22:00Z">
                  <w:rPr>
                    <w:rFonts w:ascii="宋体" w:eastAsia="宋体" w:hAnsi="宋体" w:cs="宋体"/>
                    <w:kern w:val="0"/>
                    <w:sz w:val="20"/>
                    <w:szCs w:val="20"/>
                  </w:rPr>
                </w:rPrChange>
              </w:rPr>
              <w:t xml:space="preserve">Delete&amp;Edit mapping relationship </w:t>
            </w:r>
            <w:r w:rsidRPr="00D74D66">
              <w:rPr>
                <w:rStyle w:val="af6"/>
                <w:rFonts w:eastAsia="宋体"/>
                <w:rPrChange w:id="4683" w:author="raye" w:date="2018-08-10T13:22:00Z">
                  <w:rPr>
                    <w:rFonts w:ascii="宋体" w:eastAsia="宋体" w:hAnsi="宋体" w:cs="宋体"/>
                    <w:kern w:val="0"/>
                    <w:sz w:val="20"/>
                    <w:szCs w:val="20"/>
                  </w:rPr>
                </w:rPrChange>
              </w:rPr>
              <w:br/>
            </w:r>
            <w:del w:id="4684" w:author="raye" w:date="2018-08-10T10:06:00Z">
              <w:r w:rsidRPr="00D74D66" w:rsidDel="00586B00">
                <w:rPr>
                  <w:rStyle w:val="af6"/>
                  <w:rFonts w:eastAsia="宋体"/>
                  <w:rPrChange w:id="4685" w:author="raye" w:date="2018-08-10T13:22:00Z">
                    <w:rPr>
                      <w:rFonts w:ascii="宋体" w:eastAsia="宋体" w:hAnsi="宋体" w:cs="宋体"/>
                      <w:kern w:val="0"/>
                      <w:sz w:val="20"/>
                      <w:szCs w:val="20"/>
                    </w:rPr>
                  </w:rPrChange>
                </w:rPr>
                <w:delText>6</w:delText>
              </w:r>
            </w:del>
            <w:ins w:id="4686" w:author="raye" w:date="2018-08-10T10:06:00Z">
              <w:r w:rsidR="00586B00" w:rsidRPr="00D74D66">
                <w:rPr>
                  <w:rStyle w:val="af6"/>
                  <w:rFonts w:eastAsia="宋体"/>
                  <w:rPrChange w:id="4687" w:author="raye" w:date="2018-08-10T13:22:00Z">
                    <w:rPr>
                      <w:rFonts w:ascii="宋体" w:eastAsia="宋体" w:hAnsi="宋体" w:cs="宋体"/>
                      <w:kern w:val="0"/>
                      <w:sz w:val="20"/>
                      <w:szCs w:val="20"/>
                    </w:rPr>
                  </w:rPrChange>
                </w:rPr>
                <w:t>5</w:t>
              </w:r>
            </w:ins>
            <w:r w:rsidRPr="00D74D66">
              <w:rPr>
                <w:rStyle w:val="af6"/>
                <w:rFonts w:eastAsia="宋体"/>
                <w:rPrChange w:id="4688" w:author="raye" w:date="2018-08-10T13:22:00Z">
                  <w:rPr>
                    <w:rFonts w:ascii="宋体" w:eastAsia="宋体" w:hAnsi="宋体" w:cs="宋体"/>
                    <w:kern w:val="0"/>
                    <w:sz w:val="20"/>
                    <w:szCs w:val="20"/>
                  </w:rPr>
                </w:rPrChange>
              </w:rPr>
              <w:t>. PDF</w:t>
            </w:r>
            <w:r w:rsidR="001F2B7A" w:rsidRPr="00D74D66">
              <w:rPr>
                <w:rStyle w:val="af6"/>
                <w:rFonts w:eastAsia="宋体"/>
                <w:rPrChange w:id="4689" w:author="raye" w:date="2018-08-10T13:22:00Z">
                  <w:rPr>
                    <w:rFonts w:ascii="宋体" w:eastAsia="宋体" w:hAnsi="宋体" w:cs="宋体"/>
                    <w:kern w:val="0"/>
                    <w:sz w:val="20"/>
                    <w:szCs w:val="20"/>
                  </w:rPr>
                </w:rPrChange>
              </w:rPr>
              <w:t xml:space="preserve"> mapping relationship identification&amp;confirmation</w:t>
            </w:r>
          </w:p>
        </w:tc>
      </w:tr>
      <w:tr w:rsidR="0012309C" w:rsidRPr="00D74D66" w14:paraId="3A8BFF6E" w14:textId="77777777" w:rsidTr="00DB2E51">
        <w:trPr>
          <w:trHeight w:val="680"/>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2A8C594C" w14:textId="77777777" w:rsidR="0012309C" w:rsidRPr="00D74D66" w:rsidRDefault="0012309C" w:rsidP="0012309C">
            <w:pPr>
              <w:widowControl/>
              <w:jc w:val="right"/>
              <w:rPr>
                <w:rStyle w:val="af6"/>
                <w:rFonts w:eastAsia="宋体"/>
                <w:rPrChange w:id="4690" w:author="raye" w:date="2018-08-10T13:22:00Z">
                  <w:rPr>
                    <w:rFonts w:ascii="宋体" w:eastAsia="宋体" w:hAnsi="宋体" w:cs="宋体"/>
                    <w:kern w:val="0"/>
                    <w:sz w:val="20"/>
                    <w:szCs w:val="20"/>
                  </w:rPr>
                </w:rPrChange>
              </w:rPr>
            </w:pPr>
            <w:r w:rsidRPr="00D74D66">
              <w:rPr>
                <w:rStyle w:val="af6"/>
                <w:rFonts w:eastAsia="宋体"/>
                <w:rPrChange w:id="4691" w:author="raye" w:date="2018-08-10T13:22:00Z">
                  <w:rPr>
                    <w:rFonts w:ascii="宋体" w:eastAsia="宋体" w:hAnsi="宋体" w:cs="宋体"/>
                    <w:kern w:val="0"/>
                    <w:sz w:val="20"/>
                    <w:szCs w:val="20"/>
                  </w:rPr>
                </w:rPrChange>
              </w:rPr>
              <w:t>7</w:t>
            </w:r>
          </w:p>
        </w:tc>
        <w:tc>
          <w:tcPr>
            <w:tcW w:w="683" w:type="dxa"/>
            <w:vMerge/>
            <w:tcBorders>
              <w:top w:val="nil"/>
              <w:left w:val="single" w:sz="4" w:space="0" w:color="auto"/>
              <w:bottom w:val="single" w:sz="4" w:space="0" w:color="000000"/>
              <w:right w:val="single" w:sz="4" w:space="0" w:color="auto"/>
            </w:tcBorders>
            <w:vAlign w:val="center"/>
            <w:hideMark/>
          </w:tcPr>
          <w:p w14:paraId="654A7BF8" w14:textId="77777777" w:rsidR="0012309C" w:rsidRPr="00D74D66" w:rsidRDefault="0012309C" w:rsidP="0012309C">
            <w:pPr>
              <w:widowControl/>
              <w:jc w:val="left"/>
              <w:rPr>
                <w:rStyle w:val="af6"/>
                <w:rFonts w:eastAsia="宋体"/>
                <w:rPrChange w:id="4692"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7582BE3E" w14:textId="77777777" w:rsidR="0012309C" w:rsidRPr="00D74D66" w:rsidRDefault="0012309C" w:rsidP="0012309C">
            <w:pPr>
              <w:widowControl/>
              <w:jc w:val="left"/>
              <w:rPr>
                <w:rStyle w:val="af6"/>
                <w:rFonts w:eastAsia="宋体"/>
                <w:rPrChange w:id="4693"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vAlign w:val="center"/>
            <w:hideMark/>
          </w:tcPr>
          <w:p w14:paraId="33C958F8" w14:textId="1A178270" w:rsidR="0012309C" w:rsidRPr="00D74D66" w:rsidRDefault="0012309C" w:rsidP="0012309C">
            <w:pPr>
              <w:widowControl/>
              <w:jc w:val="left"/>
              <w:rPr>
                <w:rStyle w:val="af6"/>
                <w:rFonts w:eastAsia="宋体"/>
                <w:rPrChange w:id="4694" w:author="raye" w:date="2018-08-10T13:22:00Z">
                  <w:rPr>
                    <w:rFonts w:ascii="宋体" w:eastAsia="宋体" w:hAnsi="宋体" w:cs="宋体"/>
                    <w:kern w:val="0"/>
                    <w:sz w:val="20"/>
                    <w:szCs w:val="20"/>
                  </w:rPr>
                </w:rPrChange>
              </w:rPr>
            </w:pPr>
            <w:r w:rsidRPr="00D74D66">
              <w:rPr>
                <w:rStyle w:val="af6"/>
                <w:rFonts w:eastAsia="宋体"/>
                <w:rPrChange w:id="4695" w:author="raye" w:date="2018-08-10T13:22:00Z">
                  <w:rPr>
                    <w:rFonts w:ascii="宋体" w:eastAsia="宋体" w:hAnsi="宋体" w:cs="宋体"/>
                    <w:kern w:val="0"/>
                    <w:sz w:val="20"/>
                    <w:szCs w:val="20"/>
                  </w:rPr>
                </w:rPrChange>
              </w:rPr>
              <w:t>Save</w:t>
            </w:r>
          </w:p>
        </w:tc>
        <w:tc>
          <w:tcPr>
            <w:tcW w:w="1105" w:type="dxa"/>
            <w:tcBorders>
              <w:top w:val="nil"/>
              <w:left w:val="nil"/>
              <w:bottom w:val="single" w:sz="4" w:space="0" w:color="auto"/>
              <w:right w:val="single" w:sz="4" w:space="0" w:color="auto"/>
            </w:tcBorders>
            <w:shd w:val="clear" w:color="auto" w:fill="auto"/>
            <w:vAlign w:val="center"/>
            <w:hideMark/>
          </w:tcPr>
          <w:p w14:paraId="4E66F317" w14:textId="26458F80" w:rsidR="0012309C" w:rsidRPr="00D74D66" w:rsidRDefault="00E65C8E" w:rsidP="0012309C">
            <w:pPr>
              <w:widowControl/>
              <w:jc w:val="center"/>
              <w:rPr>
                <w:rStyle w:val="af6"/>
                <w:rFonts w:eastAsia="等线"/>
                <w:rPrChange w:id="4696" w:author="raye" w:date="2018-08-10T13:22:00Z">
                  <w:rPr>
                    <w:rFonts w:ascii="Times New Roman" w:eastAsia="等线" w:hAnsi="Times New Roman" w:cs="Times New Roman"/>
                    <w:kern w:val="0"/>
                    <w:sz w:val="20"/>
                    <w:szCs w:val="20"/>
                  </w:rPr>
                </w:rPrChange>
              </w:rPr>
            </w:pPr>
            <w:r w:rsidRPr="00D74D66">
              <w:rPr>
                <w:rStyle w:val="af6"/>
                <w:rFonts w:eastAsia="等线"/>
                <w:rPrChange w:id="4697" w:author="raye" w:date="2018-08-10T13:22:00Z">
                  <w:rPr>
                    <w:rFonts w:ascii="Times New Roman" w:eastAsia="等线" w:hAnsi="Times New Roman" w:cs="Times New Roman"/>
                    <w:kern w:val="0"/>
                    <w:sz w:val="20"/>
                    <w:szCs w:val="20"/>
                  </w:rPr>
                </w:rPrChange>
              </w:rPr>
              <w:t>Medium</w:t>
            </w:r>
          </w:p>
        </w:tc>
        <w:tc>
          <w:tcPr>
            <w:tcW w:w="3369" w:type="dxa"/>
            <w:tcBorders>
              <w:top w:val="nil"/>
              <w:left w:val="nil"/>
              <w:bottom w:val="single" w:sz="4" w:space="0" w:color="auto"/>
              <w:right w:val="single" w:sz="4" w:space="0" w:color="auto"/>
            </w:tcBorders>
            <w:shd w:val="clear" w:color="auto" w:fill="auto"/>
            <w:vAlign w:val="center"/>
            <w:hideMark/>
          </w:tcPr>
          <w:p w14:paraId="48D3DE30" w14:textId="77777777" w:rsidR="001F2B7A" w:rsidRPr="00D74D66" w:rsidRDefault="0012309C" w:rsidP="001F2B7A">
            <w:pPr>
              <w:widowControl/>
              <w:jc w:val="left"/>
              <w:rPr>
                <w:rStyle w:val="af6"/>
                <w:rFonts w:eastAsia="宋体"/>
                <w:rPrChange w:id="4698" w:author="raye" w:date="2018-08-10T13:22:00Z">
                  <w:rPr>
                    <w:rFonts w:ascii="宋体" w:eastAsia="宋体" w:hAnsi="宋体" w:cs="宋体"/>
                    <w:kern w:val="0"/>
                    <w:sz w:val="20"/>
                    <w:szCs w:val="20"/>
                  </w:rPr>
                </w:rPrChange>
              </w:rPr>
            </w:pPr>
            <w:r w:rsidRPr="00D74D66">
              <w:rPr>
                <w:rStyle w:val="af6"/>
                <w:rFonts w:eastAsia="宋体"/>
                <w:rPrChange w:id="4699" w:author="raye" w:date="2018-08-10T13:22:00Z">
                  <w:rPr>
                    <w:rFonts w:ascii="宋体" w:eastAsia="宋体" w:hAnsi="宋体" w:cs="宋体"/>
                    <w:kern w:val="0"/>
                    <w:sz w:val="20"/>
                    <w:szCs w:val="20"/>
                  </w:rPr>
                </w:rPrChange>
              </w:rPr>
              <w:t xml:space="preserve">1. </w:t>
            </w:r>
            <w:r w:rsidR="001F2B7A" w:rsidRPr="00D74D66">
              <w:rPr>
                <w:rStyle w:val="af6"/>
                <w:rFonts w:eastAsia="宋体"/>
                <w:rPrChange w:id="4700" w:author="raye" w:date="2018-08-10T13:22:00Z">
                  <w:rPr>
                    <w:rFonts w:ascii="宋体" w:eastAsia="宋体" w:hAnsi="宋体" w:cs="宋体"/>
                    <w:kern w:val="0"/>
                    <w:sz w:val="20"/>
                    <w:szCs w:val="20"/>
                  </w:rPr>
                </w:rPrChange>
              </w:rPr>
              <w:t>Remainder for unsaved operations</w:t>
            </w:r>
            <w:r w:rsidRPr="00D74D66">
              <w:rPr>
                <w:rStyle w:val="af6"/>
                <w:rFonts w:eastAsia="宋体"/>
                <w:rPrChange w:id="4701" w:author="raye" w:date="2018-08-10T13:22:00Z">
                  <w:rPr>
                    <w:rFonts w:ascii="宋体" w:eastAsia="宋体" w:hAnsi="宋体" w:cs="宋体"/>
                    <w:kern w:val="0"/>
                    <w:sz w:val="20"/>
                    <w:szCs w:val="20"/>
                  </w:rPr>
                </w:rPrChange>
              </w:rPr>
              <w:br/>
              <w:t>2. PDF</w:t>
            </w:r>
            <w:r w:rsidR="001F2B7A" w:rsidRPr="00D74D66">
              <w:rPr>
                <w:rStyle w:val="af6"/>
                <w:rFonts w:eastAsia="宋体"/>
                <w:rPrChange w:id="4702" w:author="raye" w:date="2018-08-10T13:22:00Z">
                  <w:rPr>
                    <w:rFonts w:ascii="宋体" w:eastAsia="宋体" w:hAnsi="宋体" w:cs="宋体"/>
                    <w:kern w:val="0"/>
                    <w:sz w:val="20"/>
                    <w:szCs w:val="20"/>
                  </w:rPr>
                </w:rPrChange>
              </w:rPr>
              <w:t xml:space="preserve"> operation automatic saving</w:t>
            </w:r>
          </w:p>
          <w:p w14:paraId="5E88A0C1" w14:textId="486F2EB5" w:rsidR="0012309C" w:rsidRPr="00D74D66" w:rsidRDefault="001F2B7A" w:rsidP="001F2B7A">
            <w:pPr>
              <w:widowControl/>
              <w:jc w:val="left"/>
              <w:rPr>
                <w:rStyle w:val="af6"/>
                <w:rFonts w:eastAsia="宋体"/>
                <w:rPrChange w:id="4703" w:author="raye" w:date="2018-08-10T13:22:00Z">
                  <w:rPr>
                    <w:rFonts w:ascii="宋体" w:eastAsia="宋体" w:hAnsi="宋体" w:cs="宋体"/>
                    <w:kern w:val="0"/>
                    <w:sz w:val="20"/>
                    <w:szCs w:val="20"/>
                  </w:rPr>
                </w:rPrChange>
              </w:rPr>
            </w:pPr>
            <w:r w:rsidRPr="00D74D66">
              <w:rPr>
                <w:rStyle w:val="af6"/>
                <w:rFonts w:eastAsia="宋体"/>
                <w:rPrChange w:id="4704" w:author="raye" w:date="2018-08-10T13:22:00Z">
                  <w:rPr>
                    <w:rFonts w:ascii="宋体" w:eastAsia="宋体" w:hAnsi="宋体" w:cs="宋体"/>
                    <w:kern w:val="0"/>
                    <w:sz w:val="20"/>
                    <w:szCs w:val="20"/>
                  </w:rPr>
                </w:rPrChange>
              </w:rPr>
              <w:t>3. Manually save operations</w:t>
            </w:r>
          </w:p>
        </w:tc>
      </w:tr>
      <w:tr w:rsidR="0012309C" w:rsidRPr="00D74D66" w14:paraId="12320048" w14:textId="77777777" w:rsidTr="00DB2E51">
        <w:trPr>
          <w:trHeight w:val="779"/>
        </w:trPr>
        <w:tc>
          <w:tcPr>
            <w:tcW w:w="536" w:type="dxa"/>
            <w:tcBorders>
              <w:top w:val="nil"/>
              <w:left w:val="single" w:sz="4" w:space="0" w:color="auto"/>
              <w:bottom w:val="nil"/>
              <w:right w:val="single" w:sz="4" w:space="0" w:color="auto"/>
            </w:tcBorders>
            <w:shd w:val="clear" w:color="auto" w:fill="auto"/>
            <w:vAlign w:val="center"/>
            <w:hideMark/>
          </w:tcPr>
          <w:p w14:paraId="27D2E758" w14:textId="02FFA73D" w:rsidR="0012309C" w:rsidRPr="00D74D66" w:rsidRDefault="0012309C" w:rsidP="0012309C">
            <w:pPr>
              <w:widowControl/>
              <w:jc w:val="right"/>
              <w:rPr>
                <w:rStyle w:val="af6"/>
                <w:rFonts w:eastAsia="宋体"/>
                <w:rPrChange w:id="4705" w:author="raye" w:date="2018-08-10T13:22:00Z">
                  <w:rPr>
                    <w:rFonts w:ascii="宋体" w:eastAsia="宋体" w:hAnsi="宋体" w:cs="宋体"/>
                    <w:kern w:val="0"/>
                    <w:sz w:val="20"/>
                    <w:szCs w:val="20"/>
                  </w:rPr>
                </w:rPrChange>
              </w:rPr>
            </w:pPr>
            <w:r w:rsidRPr="00D74D66">
              <w:rPr>
                <w:rStyle w:val="af6"/>
                <w:rFonts w:eastAsia="宋体"/>
                <w:rPrChange w:id="4706" w:author="raye" w:date="2018-08-10T13:22:00Z">
                  <w:rPr>
                    <w:rFonts w:ascii="宋体" w:eastAsia="宋体" w:hAnsi="宋体" w:cs="宋体"/>
                    <w:kern w:val="0"/>
                    <w:sz w:val="20"/>
                    <w:szCs w:val="20"/>
                  </w:rPr>
                </w:rPrChange>
              </w:rPr>
              <w:t>8</w:t>
            </w:r>
          </w:p>
        </w:tc>
        <w:tc>
          <w:tcPr>
            <w:tcW w:w="683" w:type="dxa"/>
            <w:vMerge/>
            <w:tcBorders>
              <w:top w:val="nil"/>
              <w:left w:val="single" w:sz="4" w:space="0" w:color="auto"/>
              <w:bottom w:val="single" w:sz="4" w:space="0" w:color="000000"/>
              <w:right w:val="single" w:sz="4" w:space="0" w:color="auto"/>
            </w:tcBorders>
            <w:vAlign w:val="center"/>
            <w:hideMark/>
          </w:tcPr>
          <w:p w14:paraId="6101E047" w14:textId="77777777" w:rsidR="0012309C" w:rsidRPr="00D74D66" w:rsidRDefault="0012309C" w:rsidP="0012309C">
            <w:pPr>
              <w:widowControl/>
              <w:jc w:val="left"/>
              <w:rPr>
                <w:rStyle w:val="af6"/>
                <w:rFonts w:eastAsia="宋体"/>
                <w:rPrChange w:id="4707"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2005DE4F" w14:textId="77777777" w:rsidR="0012309C" w:rsidRPr="00D74D66" w:rsidRDefault="0012309C" w:rsidP="0012309C">
            <w:pPr>
              <w:widowControl/>
              <w:jc w:val="left"/>
              <w:rPr>
                <w:rStyle w:val="af6"/>
                <w:rFonts w:eastAsia="宋体"/>
                <w:rPrChange w:id="4708"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vAlign w:val="center"/>
            <w:hideMark/>
          </w:tcPr>
          <w:p w14:paraId="1C2E405D" w14:textId="2AD9B858" w:rsidR="0012309C" w:rsidRPr="00D74D66" w:rsidRDefault="0012309C" w:rsidP="0012309C">
            <w:pPr>
              <w:widowControl/>
              <w:jc w:val="left"/>
              <w:rPr>
                <w:rStyle w:val="af6"/>
                <w:rFonts w:eastAsia="宋体"/>
                <w:rPrChange w:id="4709" w:author="raye" w:date="2018-08-10T13:22:00Z">
                  <w:rPr>
                    <w:rFonts w:ascii="宋体" w:eastAsia="宋体" w:hAnsi="宋体" w:cs="宋体"/>
                    <w:kern w:val="0"/>
                    <w:sz w:val="20"/>
                    <w:szCs w:val="20"/>
                  </w:rPr>
                </w:rPrChange>
              </w:rPr>
            </w:pPr>
            <w:r w:rsidRPr="00D74D66">
              <w:rPr>
                <w:rStyle w:val="af6"/>
                <w:rFonts w:eastAsia="宋体"/>
                <w:rPrChange w:id="4710" w:author="raye" w:date="2018-08-10T13:22:00Z">
                  <w:rPr>
                    <w:rFonts w:ascii="宋体" w:eastAsia="宋体" w:hAnsi="宋体" w:cs="宋体"/>
                    <w:kern w:val="0"/>
                    <w:sz w:val="20"/>
                    <w:szCs w:val="20"/>
                  </w:rPr>
                </w:rPrChange>
              </w:rPr>
              <w:t>Submit</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567E416" w14:textId="4BA1F25E" w:rsidR="0012309C" w:rsidRPr="00D74D66" w:rsidRDefault="00E65C8E" w:rsidP="0012309C">
            <w:pPr>
              <w:widowControl/>
              <w:jc w:val="center"/>
              <w:rPr>
                <w:rStyle w:val="af6"/>
                <w:rFonts w:eastAsia="等线"/>
                <w:rPrChange w:id="4711" w:author="raye" w:date="2018-08-10T13:22:00Z">
                  <w:rPr>
                    <w:rFonts w:ascii="Times New Roman" w:eastAsia="等线" w:hAnsi="Times New Roman" w:cs="Times New Roman"/>
                    <w:color w:val="9C0006"/>
                    <w:kern w:val="0"/>
                    <w:sz w:val="20"/>
                    <w:szCs w:val="20"/>
                  </w:rPr>
                </w:rPrChange>
              </w:rPr>
            </w:pPr>
            <w:r w:rsidRPr="00D74D66">
              <w:rPr>
                <w:rStyle w:val="af6"/>
                <w:rFonts w:eastAsia="等线"/>
                <w:rPrChange w:id="4712"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70264068" w14:textId="399CC8AD" w:rsidR="001F2B7A" w:rsidRPr="00D74D66" w:rsidRDefault="0012309C" w:rsidP="0012309C">
            <w:pPr>
              <w:widowControl/>
              <w:jc w:val="left"/>
              <w:rPr>
                <w:rStyle w:val="af6"/>
                <w:rFonts w:eastAsia="宋体"/>
                <w:rPrChange w:id="4713" w:author="raye" w:date="2018-08-10T13:22:00Z">
                  <w:rPr>
                    <w:rFonts w:ascii="宋体" w:eastAsia="宋体" w:hAnsi="宋体" w:cs="宋体"/>
                    <w:kern w:val="0"/>
                    <w:sz w:val="20"/>
                    <w:szCs w:val="20"/>
                  </w:rPr>
                </w:rPrChange>
              </w:rPr>
            </w:pPr>
            <w:r w:rsidRPr="00D74D66">
              <w:rPr>
                <w:rStyle w:val="af6"/>
                <w:rFonts w:eastAsia="宋体"/>
                <w:rPrChange w:id="4714" w:author="raye" w:date="2018-08-10T13:22:00Z">
                  <w:rPr>
                    <w:rFonts w:ascii="宋体" w:eastAsia="宋体" w:hAnsi="宋体" w:cs="宋体"/>
                    <w:kern w:val="0"/>
                    <w:sz w:val="20"/>
                    <w:szCs w:val="20"/>
                  </w:rPr>
                </w:rPrChange>
              </w:rPr>
              <w:t xml:space="preserve">1. </w:t>
            </w:r>
            <w:r w:rsidR="001F2B7A" w:rsidRPr="00D74D66">
              <w:rPr>
                <w:rStyle w:val="af6"/>
                <w:rFonts w:eastAsia="宋体"/>
                <w:rPrChange w:id="4715" w:author="raye" w:date="2018-08-10T13:22:00Z">
                  <w:rPr>
                    <w:rFonts w:ascii="宋体" w:eastAsia="宋体" w:hAnsi="宋体" w:cs="宋体"/>
                    <w:kern w:val="0"/>
                    <w:sz w:val="20"/>
                    <w:szCs w:val="20"/>
                  </w:rPr>
                </w:rPrChange>
              </w:rPr>
              <w:t>The related fields are given to the third party to request API data</w:t>
            </w:r>
          </w:p>
          <w:p w14:paraId="6DA5F196" w14:textId="0CBDDF7C" w:rsidR="0012309C" w:rsidRPr="00D74D66" w:rsidRDefault="0012309C" w:rsidP="0012309C">
            <w:pPr>
              <w:widowControl/>
              <w:jc w:val="left"/>
              <w:rPr>
                <w:rStyle w:val="af6"/>
                <w:rFonts w:eastAsia="宋体"/>
                <w:rPrChange w:id="4716" w:author="raye" w:date="2018-08-10T13:22:00Z">
                  <w:rPr>
                    <w:rFonts w:ascii="宋体" w:eastAsia="宋体" w:hAnsi="宋体" w:cs="宋体"/>
                    <w:kern w:val="0"/>
                    <w:sz w:val="20"/>
                    <w:szCs w:val="20"/>
                  </w:rPr>
                </w:rPrChange>
              </w:rPr>
            </w:pPr>
            <w:r w:rsidRPr="00D74D66">
              <w:rPr>
                <w:rStyle w:val="af6"/>
                <w:rFonts w:eastAsia="宋体"/>
                <w:rPrChange w:id="4717" w:author="raye" w:date="2018-08-10T13:22:00Z">
                  <w:rPr>
                    <w:rFonts w:ascii="宋体" w:eastAsia="宋体" w:hAnsi="宋体" w:cs="宋体"/>
                    <w:kern w:val="0"/>
                    <w:sz w:val="20"/>
                    <w:szCs w:val="20"/>
                  </w:rPr>
                </w:rPrChange>
              </w:rPr>
              <w:t xml:space="preserve">2. </w:t>
            </w:r>
            <w:r w:rsidR="001F2B7A" w:rsidRPr="00D74D66">
              <w:rPr>
                <w:rStyle w:val="af6"/>
                <w:rFonts w:eastAsia="宋体"/>
                <w:rPrChange w:id="4718" w:author="raye" w:date="2018-08-10T13:22:00Z">
                  <w:rPr>
                    <w:rFonts w:ascii="宋体" w:eastAsia="宋体" w:hAnsi="宋体" w:cs="宋体"/>
                    <w:kern w:val="0"/>
                    <w:sz w:val="20"/>
                    <w:szCs w:val="20"/>
                  </w:rPr>
                </w:rPrChange>
              </w:rPr>
              <w:t>Related fields, internal comparison of relevant results</w:t>
            </w:r>
            <w:r w:rsidRPr="00D74D66">
              <w:rPr>
                <w:rStyle w:val="af6"/>
                <w:rFonts w:eastAsia="宋体"/>
                <w:rPrChange w:id="4719" w:author="raye" w:date="2018-08-10T13:22:00Z">
                  <w:rPr>
                    <w:rFonts w:ascii="宋体" w:eastAsia="宋体" w:hAnsi="宋体" w:cs="宋体"/>
                    <w:kern w:val="0"/>
                    <w:sz w:val="20"/>
                    <w:szCs w:val="20"/>
                  </w:rPr>
                </w:rPrChange>
              </w:rPr>
              <w:br/>
              <w:t xml:space="preserve">3. </w:t>
            </w:r>
            <w:r w:rsidR="000D79BB" w:rsidRPr="00D74D66">
              <w:rPr>
                <w:rStyle w:val="af6"/>
                <w:rFonts w:eastAsia="宋体"/>
                <w:rPrChange w:id="4720" w:author="raye" w:date="2018-08-10T13:22:00Z">
                  <w:rPr>
                    <w:rFonts w:ascii="宋体" w:eastAsia="宋体" w:hAnsi="宋体" w:cs="宋体"/>
                    <w:kern w:val="0"/>
                    <w:sz w:val="20"/>
                    <w:szCs w:val="20"/>
                  </w:rPr>
                </w:rPrChange>
              </w:rPr>
              <w:t>If there is a problem with the data (the third party account password) then it returns instructions.</w:t>
            </w:r>
          </w:p>
        </w:tc>
      </w:tr>
      <w:tr w:rsidR="0012309C" w:rsidRPr="00D74D66" w14:paraId="1C5ADD9F"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23417624" w14:textId="77777777" w:rsidR="0012309C" w:rsidRPr="00D74D66" w:rsidRDefault="0012309C" w:rsidP="0012309C">
            <w:pPr>
              <w:widowControl/>
              <w:jc w:val="right"/>
              <w:rPr>
                <w:rStyle w:val="af6"/>
                <w:rFonts w:eastAsia="宋体"/>
                <w:rPrChange w:id="4721" w:author="raye" w:date="2018-08-10T13:22:00Z">
                  <w:rPr>
                    <w:rFonts w:ascii="宋体" w:eastAsia="宋体" w:hAnsi="宋体" w:cs="宋体"/>
                    <w:kern w:val="0"/>
                    <w:sz w:val="20"/>
                    <w:szCs w:val="20"/>
                  </w:rPr>
                </w:rPrChange>
              </w:rPr>
            </w:pPr>
            <w:r w:rsidRPr="00D74D66">
              <w:rPr>
                <w:rStyle w:val="af6"/>
                <w:rFonts w:eastAsia="宋体"/>
                <w:rPrChange w:id="4722" w:author="raye" w:date="2018-08-10T13:22:00Z">
                  <w:rPr>
                    <w:rFonts w:ascii="宋体" w:eastAsia="宋体" w:hAnsi="宋体" w:cs="宋体"/>
                    <w:kern w:val="0"/>
                    <w:sz w:val="20"/>
                    <w:szCs w:val="20"/>
                  </w:rPr>
                </w:rPrChange>
              </w:rPr>
              <w:t>9</w:t>
            </w:r>
          </w:p>
        </w:tc>
        <w:tc>
          <w:tcPr>
            <w:tcW w:w="683" w:type="dxa"/>
            <w:vMerge/>
            <w:tcBorders>
              <w:top w:val="nil"/>
              <w:left w:val="single" w:sz="4" w:space="0" w:color="auto"/>
              <w:bottom w:val="single" w:sz="4" w:space="0" w:color="000000"/>
              <w:right w:val="single" w:sz="4" w:space="0" w:color="auto"/>
            </w:tcBorders>
            <w:vAlign w:val="center"/>
            <w:hideMark/>
          </w:tcPr>
          <w:p w14:paraId="215E0E75" w14:textId="77777777" w:rsidR="0012309C" w:rsidRPr="00D74D66" w:rsidRDefault="0012309C" w:rsidP="0012309C">
            <w:pPr>
              <w:widowControl/>
              <w:jc w:val="left"/>
              <w:rPr>
                <w:rStyle w:val="af6"/>
                <w:rFonts w:eastAsia="宋体"/>
                <w:rPrChange w:id="4723"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305D6E01" w14:textId="77777777" w:rsidR="0012309C" w:rsidRPr="00D74D66" w:rsidRDefault="0012309C" w:rsidP="0012309C">
            <w:pPr>
              <w:widowControl/>
              <w:jc w:val="left"/>
              <w:rPr>
                <w:rStyle w:val="af6"/>
                <w:rFonts w:eastAsia="宋体"/>
                <w:rPrChange w:id="4724"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vAlign w:val="center"/>
            <w:hideMark/>
          </w:tcPr>
          <w:p w14:paraId="0B51EB7E" w14:textId="2FABF3BA" w:rsidR="0012309C" w:rsidRPr="00D74D66" w:rsidRDefault="00E65C8E" w:rsidP="0012309C">
            <w:pPr>
              <w:widowControl/>
              <w:jc w:val="left"/>
              <w:rPr>
                <w:rStyle w:val="af6"/>
                <w:rFonts w:eastAsia="宋体"/>
                <w:rPrChange w:id="4725" w:author="raye" w:date="2018-08-10T13:22:00Z">
                  <w:rPr>
                    <w:rFonts w:ascii="宋体" w:eastAsia="宋体" w:hAnsi="宋体" w:cs="宋体"/>
                    <w:kern w:val="0"/>
                    <w:sz w:val="20"/>
                    <w:szCs w:val="20"/>
                  </w:rPr>
                </w:rPrChange>
              </w:rPr>
            </w:pPr>
            <w:r w:rsidRPr="00D74D66">
              <w:rPr>
                <w:rStyle w:val="af6"/>
                <w:rFonts w:eastAsia="宋体"/>
                <w:rPrChange w:id="4726" w:author="raye" w:date="2018-08-10T13:22:00Z">
                  <w:rPr>
                    <w:rFonts w:ascii="宋体" w:eastAsia="宋体" w:hAnsi="宋体" w:cs="宋体"/>
                    <w:kern w:val="0"/>
                    <w:sz w:val="20"/>
                    <w:szCs w:val="20"/>
                  </w:rPr>
                </w:rPrChange>
              </w:rPr>
              <w:t>Non-editable page</w:t>
            </w:r>
          </w:p>
        </w:tc>
        <w:tc>
          <w:tcPr>
            <w:tcW w:w="1105" w:type="dxa"/>
            <w:tcBorders>
              <w:top w:val="nil"/>
              <w:left w:val="nil"/>
              <w:bottom w:val="single" w:sz="4" w:space="0" w:color="auto"/>
              <w:right w:val="single" w:sz="4" w:space="0" w:color="auto"/>
            </w:tcBorders>
            <w:shd w:val="clear" w:color="auto" w:fill="auto"/>
            <w:vAlign w:val="center"/>
            <w:hideMark/>
          </w:tcPr>
          <w:p w14:paraId="60C3ED0E" w14:textId="74EFFD70" w:rsidR="0012309C" w:rsidRPr="00D74D66" w:rsidRDefault="00E65C8E" w:rsidP="0012309C">
            <w:pPr>
              <w:widowControl/>
              <w:jc w:val="center"/>
              <w:rPr>
                <w:rStyle w:val="af6"/>
                <w:rFonts w:eastAsia="等线"/>
                <w:rPrChange w:id="4727" w:author="raye" w:date="2018-08-10T13:22:00Z">
                  <w:rPr>
                    <w:rFonts w:ascii="Times New Roman" w:eastAsia="等线" w:hAnsi="Times New Roman" w:cs="Times New Roman"/>
                    <w:kern w:val="0"/>
                    <w:sz w:val="20"/>
                    <w:szCs w:val="20"/>
                  </w:rPr>
                </w:rPrChange>
              </w:rPr>
            </w:pPr>
            <w:r w:rsidRPr="00D74D66">
              <w:rPr>
                <w:rStyle w:val="af6"/>
                <w:rFonts w:eastAsia="等线"/>
                <w:rPrChange w:id="4728" w:author="raye" w:date="2018-08-10T13:22:00Z">
                  <w:rPr>
                    <w:rFonts w:ascii="Times New Roman" w:eastAsia="等线" w:hAnsi="Times New Roman" w:cs="Times New Roman"/>
                    <w:kern w:val="0"/>
                    <w:sz w:val="20"/>
                    <w:szCs w:val="20"/>
                  </w:rPr>
                </w:rPrChange>
              </w:rPr>
              <w:t>Medium</w:t>
            </w:r>
          </w:p>
        </w:tc>
        <w:tc>
          <w:tcPr>
            <w:tcW w:w="3369" w:type="dxa"/>
            <w:tcBorders>
              <w:top w:val="nil"/>
              <w:left w:val="nil"/>
              <w:bottom w:val="single" w:sz="4" w:space="0" w:color="auto"/>
              <w:right w:val="single" w:sz="4" w:space="0" w:color="auto"/>
            </w:tcBorders>
            <w:shd w:val="clear" w:color="auto" w:fill="auto"/>
            <w:vAlign w:val="center"/>
            <w:hideMark/>
          </w:tcPr>
          <w:p w14:paraId="576A1956" w14:textId="0816A42F" w:rsidR="0012309C" w:rsidRPr="00D74D66" w:rsidRDefault="000D79BB" w:rsidP="0012309C">
            <w:pPr>
              <w:widowControl/>
              <w:jc w:val="left"/>
              <w:rPr>
                <w:rStyle w:val="af6"/>
                <w:rFonts w:eastAsia="宋体"/>
                <w:rPrChange w:id="4729" w:author="raye" w:date="2018-08-10T13:22:00Z">
                  <w:rPr>
                    <w:rFonts w:ascii="宋体" w:eastAsia="宋体" w:hAnsi="宋体" w:cs="宋体"/>
                    <w:kern w:val="0"/>
                    <w:sz w:val="20"/>
                    <w:szCs w:val="20"/>
                  </w:rPr>
                </w:rPrChange>
              </w:rPr>
            </w:pPr>
            <w:r w:rsidRPr="00D74D66">
              <w:rPr>
                <w:rStyle w:val="af6"/>
                <w:rFonts w:eastAsia="宋体"/>
                <w:rPrChange w:id="4730" w:author="raye" w:date="2018-08-10T13:22:00Z">
                  <w:rPr>
                    <w:rFonts w:ascii="宋体" w:eastAsia="宋体" w:hAnsi="宋体" w:cs="宋体"/>
                    <w:kern w:val="0"/>
                    <w:sz w:val="20"/>
                    <w:szCs w:val="20"/>
                  </w:rPr>
                </w:rPrChange>
              </w:rPr>
              <w:t xml:space="preserve">After the data is sent, the page </w:t>
            </w:r>
            <w:r w:rsidRPr="00D74D66">
              <w:rPr>
                <w:rStyle w:val="af6"/>
                <w:rFonts w:eastAsia="宋体"/>
                <w:rPrChange w:id="4731" w:author="raye" w:date="2018-08-10T13:22:00Z">
                  <w:rPr>
                    <w:rFonts w:ascii="宋体" w:eastAsia="宋体" w:hAnsi="宋体" w:cs="宋体"/>
                    <w:kern w:val="0"/>
                    <w:sz w:val="20"/>
                    <w:szCs w:val="20"/>
                  </w:rPr>
                </w:rPrChange>
              </w:rPr>
              <w:lastRenderedPageBreak/>
              <w:t>becomes non-editable</w:t>
            </w:r>
          </w:p>
        </w:tc>
      </w:tr>
      <w:tr w:rsidR="0012309C" w:rsidRPr="00D74D66" w14:paraId="316C542E" w14:textId="77777777" w:rsidTr="00DB2E51">
        <w:trPr>
          <w:trHeight w:val="268"/>
        </w:trPr>
        <w:tc>
          <w:tcPr>
            <w:tcW w:w="536" w:type="dxa"/>
            <w:tcBorders>
              <w:top w:val="nil"/>
              <w:left w:val="single" w:sz="4" w:space="0" w:color="auto"/>
              <w:bottom w:val="nil"/>
              <w:right w:val="single" w:sz="4" w:space="0" w:color="auto"/>
            </w:tcBorders>
            <w:shd w:val="clear" w:color="auto" w:fill="auto"/>
            <w:vAlign w:val="center"/>
            <w:hideMark/>
          </w:tcPr>
          <w:p w14:paraId="64F4ED62" w14:textId="77777777" w:rsidR="0012309C" w:rsidRPr="00D74D66" w:rsidRDefault="0012309C" w:rsidP="0012309C">
            <w:pPr>
              <w:widowControl/>
              <w:jc w:val="right"/>
              <w:rPr>
                <w:rStyle w:val="af6"/>
                <w:rFonts w:eastAsia="宋体"/>
                <w:rPrChange w:id="4732" w:author="raye" w:date="2018-08-10T13:22:00Z">
                  <w:rPr>
                    <w:rFonts w:ascii="宋体" w:eastAsia="宋体" w:hAnsi="宋体" w:cs="宋体"/>
                    <w:kern w:val="0"/>
                    <w:sz w:val="20"/>
                    <w:szCs w:val="20"/>
                  </w:rPr>
                </w:rPrChange>
              </w:rPr>
            </w:pPr>
            <w:r w:rsidRPr="00D74D66">
              <w:rPr>
                <w:rStyle w:val="af6"/>
                <w:rFonts w:eastAsia="宋体"/>
                <w:rPrChange w:id="4733" w:author="raye" w:date="2018-08-10T13:22:00Z">
                  <w:rPr>
                    <w:rFonts w:ascii="宋体" w:eastAsia="宋体" w:hAnsi="宋体" w:cs="宋体"/>
                    <w:kern w:val="0"/>
                    <w:sz w:val="20"/>
                    <w:szCs w:val="20"/>
                  </w:rPr>
                </w:rPrChange>
              </w:rPr>
              <w:lastRenderedPageBreak/>
              <w:t>10</w:t>
            </w:r>
          </w:p>
        </w:tc>
        <w:tc>
          <w:tcPr>
            <w:tcW w:w="683" w:type="dxa"/>
            <w:vMerge/>
            <w:tcBorders>
              <w:top w:val="nil"/>
              <w:left w:val="single" w:sz="4" w:space="0" w:color="auto"/>
              <w:bottom w:val="single" w:sz="4" w:space="0" w:color="000000"/>
              <w:right w:val="single" w:sz="4" w:space="0" w:color="auto"/>
            </w:tcBorders>
            <w:vAlign w:val="center"/>
            <w:hideMark/>
          </w:tcPr>
          <w:p w14:paraId="2343B387" w14:textId="77777777" w:rsidR="0012309C" w:rsidRPr="00D74D66" w:rsidRDefault="0012309C" w:rsidP="0012309C">
            <w:pPr>
              <w:widowControl/>
              <w:jc w:val="left"/>
              <w:rPr>
                <w:rStyle w:val="af6"/>
                <w:rFonts w:eastAsia="宋体"/>
                <w:rPrChange w:id="4734"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774AFD3C" w14:textId="77777777" w:rsidR="0012309C" w:rsidRPr="00D74D66" w:rsidRDefault="0012309C" w:rsidP="0012309C">
            <w:pPr>
              <w:widowControl/>
              <w:jc w:val="left"/>
              <w:rPr>
                <w:rStyle w:val="af6"/>
                <w:rFonts w:eastAsia="宋体"/>
                <w:rPrChange w:id="4735"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vAlign w:val="center"/>
            <w:hideMark/>
          </w:tcPr>
          <w:p w14:paraId="12E1D3AC" w14:textId="0A6AB6C2" w:rsidR="0012309C" w:rsidRPr="00D74D66" w:rsidRDefault="00E65C8E" w:rsidP="0012309C">
            <w:pPr>
              <w:widowControl/>
              <w:jc w:val="left"/>
              <w:rPr>
                <w:rStyle w:val="af6"/>
                <w:rFonts w:eastAsia="宋体"/>
                <w:rPrChange w:id="4736" w:author="raye" w:date="2018-08-10T13:22:00Z">
                  <w:rPr>
                    <w:rFonts w:ascii="宋体" w:eastAsia="宋体" w:hAnsi="宋体" w:cs="宋体"/>
                    <w:kern w:val="0"/>
                    <w:sz w:val="20"/>
                    <w:szCs w:val="20"/>
                  </w:rPr>
                </w:rPrChange>
              </w:rPr>
            </w:pPr>
            <w:r w:rsidRPr="00D74D66">
              <w:rPr>
                <w:rStyle w:val="af6"/>
                <w:rFonts w:eastAsia="宋体"/>
                <w:rPrChange w:id="4737" w:author="raye" w:date="2018-08-10T13:22:00Z">
                  <w:rPr>
                    <w:rFonts w:ascii="宋体" w:eastAsia="宋体" w:hAnsi="宋体" w:cs="宋体"/>
                    <w:kern w:val="0"/>
                    <w:sz w:val="20"/>
                    <w:szCs w:val="20"/>
                  </w:rPr>
                </w:rPrChange>
              </w:rPr>
              <w:t>Form Template</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7C821E1C" w14:textId="5BE5BEF5" w:rsidR="0012309C" w:rsidRPr="00D74D66" w:rsidRDefault="001F2B7A" w:rsidP="0012309C">
            <w:pPr>
              <w:widowControl/>
              <w:jc w:val="center"/>
              <w:rPr>
                <w:rStyle w:val="af6"/>
                <w:rFonts w:eastAsia="等线"/>
                <w:rPrChange w:id="4738" w:author="raye" w:date="2018-08-10T13:22:00Z">
                  <w:rPr>
                    <w:rFonts w:ascii="Times New Roman" w:eastAsia="等线" w:hAnsi="Times New Roman" w:cs="Times New Roman"/>
                    <w:color w:val="9C0006"/>
                    <w:kern w:val="0"/>
                    <w:sz w:val="20"/>
                    <w:szCs w:val="20"/>
                  </w:rPr>
                </w:rPrChange>
              </w:rPr>
            </w:pPr>
            <w:r w:rsidRPr="00D74D66">
              <w:rPr>
                <w:rStyle w:val="af6"/>
                <w:rFonts w:eastAsia="等线"/>
                <w:rPrChange w:id="4739"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26CA13F5" w14:textId="1F5BD5EB" w:rsidR="0012309C" w:rsidRPr="00D74D66" w:rsidRDefault="000D79BB" w:rsidP="0012309C">
            <w:pPr>
              <w:widowControl/>
              <w:jc w:val="left"/>
              <w:rPr>
                <w:rStyle w:val="af6"/>
                <w:rFonts w:eastAsia="宋体"/>
                <w:rPrChange w:id="4740" w:author="raye" w:date="2018-08-10T13:22:00Z">
                  <w:rPr>
                    <w:rFonts w:ascii="宋体" w:eastAsia="宋体" w:hAnsi="宋体" w:cs="宋体"/>
                    <w:kern w:val="0"/>
                    <w:sz w:val="20"/>
                    <w:szCs w:val="20"/>
                  </w:rPr>
                </w:rPrChange>
              </w:rPr>
            </w:pPr>
            <w:r w:rsidRPr="00D74D66">
              <w:rPr>
                <w:rStyle w:val="af6"/>
                <w:rFonts w:eastAsia="宋体"/>
                <w:rPrChange w:id="4741" w:author="raye" w:date="2018-08-10T13:22:00Z">
                  <w:rPr>
                    <w:rFonts w:ascii="宋体" w:eastAsia="宋体" w:hAnsi="宋体" w:cs="宋体"/>
                    <w:kern w:val="0"/>
                    <w:sz w:val="20"/>
                    <w:szCs w:val="20"/>
                  </w:rPr>
                </w:rPrChange>
              </w:rPr>
              <w:t>Multiple forms can exist, be added, or deleted</w:t>
            </w:r>
          </w:p>
        </w:tc>
      </w:tr>
      <w:tr w:rsidR="0012309C" w:rsidRPr="00D74D66" w14:paraId="53B1E28B" w14:textId="77777777" w:rsidTr="00DB2E51">
        <w:trPr>
          <w:trHeight w:val="906"/>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23E628B4" w14:textId="77777777" w:rsidR="0012309C" w:rsidRPr="00D74D66" w:rsidRDefault="0012309C" w:rsidP="0012309C">
            <w:pPr>
              <w:widowControl/>
              <w:jc w:val="right"/>
              <w:rPr>
                <w:rStyle w:val="af6"/>
                <w:rFonts w:eastAsia="宋体"/>
                <w:rPrChange w:id="4742" w:author="raye" w:date="2018-08-10T13:22:00Z">
                  <w:rPr>
                    <w:rFonts w:ascii="宋体" w:eastAsia="宋体" w:hAnsi="宋体" w:cs="宋体"/>
                    <w:kern w:val="0"/>
                    <w:sz w:val="20"/>
                    <w:szCs w:val="20"/>
                  </w:rPr>
                </w:rPrChange>
              </w:rPr>
            </w:pPr>
            <w:r w:rsidRPr="00D74D66">
              <w:rPr>
                <w:rStyle w:val="af6"/>
                <w:rFonts w:eastAsia="宋体"/>
                <w:rPrChange w:id="4743" w:author="raye" w:date="2018-08-10T13:22:00Z">
                  <w:rPr>
                    <w:rFonts w:ascii="宋体" w:eastAsia="宋体" w:hAnsi="宋体" w:cs="宋体"/>
                    <w:kern w:val="0"/>
                    <w:sz w:val="20"/>
                    <w:szCs w:val="20"/>
                  </w:rPr>
                </w:rPrChange>
              </w:rPr>
              <w:t>11</w:t>
            </w:r>
          </w:p>
        </w:tc>
        <w:tc>
          <w:tcPr>
            <w:tcW w:w="683" w:type="dxa"/>
            <w:vMerge/>
            <w:tcBorders>
              <w:top w:val="nil"/>
              <w:left w:val="single" w:sz="4" w:space="0" w:color="auto"/>
              <w:bottom w:val="single" w:sz="4" w:space="0" w:color="000000"/>
              <w:right w:val="single" w:sz="4" w:space="0" w:color="auto"/>
            </w:tcBorders>
            <w:vAlign w:val="center"/>
            <w:hideMark/>
          </w:tcPr>
          <w:p w14:paraId="4FB43983" w14:textId="77777777" w:rsidR="0012309C" w:rsidRPr="00D74D66" w:rsidRDefault="0012309C" w:rsidP="0012309C">
            <w:pPr>
              <w:widowControl/>
              <w:jc w:val="left"/>
              <w:rPr>
                <w:rStyle w:val="af6"/>
                <w:rFonts w:eastAsia="宋体"/>
                <w:rPrChange w:id="4744" w:author="raye" w:date="2018-08-10T13:22:00Z">
                  <w:rPr>
                    <w:rFonts w:ascii="宋体" w:eastAsia="宋体" w:hAnsi="宋体" w:cs="宋体"/>
                    <w:kern w:val="0"/>
                    <w:sz w:val="20"/>
                    <w:szCs w:val="20"/>
                  </w:rPr>
                </w:rPrChange>
              </w:rPr>
            </w:pPr>
          </w:p>
        </w:tc>
        <w:tc>
          <w:tcPr>
            <w:tcW w:w="1562" w:type="dxa"/>
            <w:vMerge w:val="restart"/>
            <w:tcBorders>
              <w:top w:val="nil"/>
              <w:left w:val="single" w:sz="4" w:space="0" w:color="auto"/>
              <w:bottom w:val="single" w:sz="4" w:space="0" w:color="000000"/>
              <w:right w:val="single" w:sz="4" w:space="0" w:color="auto"/>
            </w:tcBorders>
            <w:shd w:val="clear" w:color="auto" w:fill="auto"/>
            <w:vAlign w:val="center"/>
            <w:hideMark/>
          </w:tcPr>
          <w:p w14:paraId="500F324D" w14:textId="71B2F94C" w:rsidR="0012309C" w:rsidRPr="00D74D66" w:rsidRDefault="006A4D6C" w:rsidP="0012309C">
            <w:pPr>
              <w:widowControl/>
              <w:jc w:val="left"/>
              <w:rPr>
                <w:rStyle w:val="af6"/>
                <w:rFonts w:eastAsia="宋体"/>
                <w:rPrChange w:id="4745" w:author="raye" w:date="2018-08-10T13:22:00Z">
                  <w:rPr>
                    <w:rFonts w:ascii="宋体" w:eastAsia="宋体" w:hAnsi="宋体" w:cs="宋体"/>
                    <w:kern w:val="0"/>
                    <w:sz w:val="20"/>
                    <w:szCs w:val="20"/>
                  </w:rPr>
                </w:rPrChange>
              </w:rPr>
            </w:pPr>
            <w:r w:rsidRPr="00D74D66">
              <w:rPr>
                <w:rStyle w:val="af6"/>
                <w:rFonts w:eastAsia="宋体"/>
                <w:rPrChange w:id="4746" w:author="raye" w:date="2018-08-10T13:22:00Z">
                  <w:rPr>
                    <w:rFonts w:ascii="宋体" w:eastAsia="宋体" w:hAnsi="宋体" w:cs="宋体"/>
                    <w:kern w:val="0"/>
                    <w:sz w:val="20"/>
                    <w:szCs w:val="20"/>
                  </w:rPr>
                </w:rPrChange>
              </w:rPr>
              <w:t>Case Questions Check Pase</w:t>
            </w:r>
          </w:p>
        </w:tc>
        <w:tc>
          <w:tcPr>
            <w:tcW w:w="2333" w:type="dxa"/>
            <w:tcBorders>
              <w:top w:val="nil"/>
              <w:left w:val="nil"/>
              <w:bottom w:val="single" w:sz="4" w:space="0" w:color="auto"/>
              <w:right w:val="single" w:sz="4" w:space="0" w:color="auto"/>
            </w:tcBorders>
            <w:shd w:val="clear" w:color="auto" w:fill="auto"/>
            <w:vAlign w:val="center"/>
            <w:hideMark/>
          </w:tcPr>
          <w:p w14:paraId="72099A66" w14:textId="46610414" w:rsidR="0012309C" w:rsidRPr="00D74D66" w:rsidRDefault="001F2B7A" w:rsidP="0012309C">
            <w:pPr>
              <w:widowControl/>
              <w:jc w:val="left"/>
              <w:rPr>
                <w:rStyle w:val="af6"/>
                <w:rFonts w:eastAsia="宋体"/>
                <w:rPrChange w:id="4747" w:author="raye" w:date="2018-08-10T13:22:00Z">
                  <w:rPr>
                    <w:rFonts w:ascii="宋体" w:eastAsia="宋体" w:hAnsi="宋体" w:cs="宋体"/>
                    <w:kern w:val="0"/>
                    <w:sz w:val="20"/>
                    <w:szCs w:val="20"/>
                  </w:rPr>
                </w:rPrChange>
              </w:rPr>
            </w:pPr>
            <w:r w:rsidRPr="00D74D66">
              <w:rPr>
                <w:rStyle w:val="af6"/>
                <w:rFonts w:eastAsia="宋体"/>
                <w:rPrChange w:id="4748" w:author="raye" w:date="2018-08-10T13:22:00Z">
                  <w:rPr>
                    <w:rFonts w:ascii="宋体" w:eastAsia="宋体" w:hAnsi="宋体" w:cs="宋体"/>
                    <w:kern w:val="0"/>
                    <w:sz w:val="20"/>
                    <w:szCs w:val="20"/>
                  </w:rPr>
                </w:rPrChange>
              </w:rPr>
              <w:t>Check Button</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75752081" w14:textId="41BC9419" w:rsidR="0012309C" w:rsidRPr="00D74D66" w:rsidRDefault="001F2B7A" w:rsidP="0012309C">
            <w:pPr>
              <w:widowControl/>
              <w:jc w:val="center"/>
              <w:rPr>
                <w:rStyle w:val="af6"/>
                <w:rFonts w:eastAsia="等线"/>
                <w:rPrChange w:id="4749" w:author="raye" w:date="2018-08-10T13:22:00Z">
                  <w:rPr>
                    <w:rFonts w:ascii="Times New Roman" w:eastAsia="等线" w:hAnsi="Times New Roman" w:cs="Times New Roman"/>
                    <w:color w:val="9C0006"/>
                    <w:kern w:val="0"/>
                    <w:sz w:val="20"/>
                    <w:szCs w:val="20"/>
                  </w:rPr>
                </w:rPrChange>
              </w:rPr>
            </w:pPr>
            <w:r w:rsidRPr="00D74D66">
              <w:rPr>
                <w:rStyle w:val="af6"/>
                <w:rFonts w:eastAsia="等线"/>
                <w:rPrChange w:id="4750"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296CF2F8" w14:textId="5723AD1A" w:rsidR="0012309C" w:rsidRPr="00D74D66" w:rsidRDefault="00995D25" w:rsidP="00995D25">
            <w:pPr>
              <w:widowControl/>
              <w:jc w:val="left"/>
              <w:rPr>
                <w:rStyle w:val="af6"/>
                <w:rFonts w:eastAsia="宋体"/>
                <w:rPrChange w:id="4751" w:author="raye" w:date="2018-08-10T13:22:00Z">
                  <w:rPr>
                    <w:rFonts w:ascii="宋体" w:eastAsia="宋体" w:hAnsi="宋体" w:cs="宋体"/>
                    <w:kern w:val="0"/>
                    <w:sz w:val="20"/>
                    <w:szCs w:val="20"/>
                  </w:rPr>
                </w:rPrChange>
              </w:rPr>
            </w:pPr>
            <w:r w:rsidRPr="00D74D66">
              <w:rPr>
                <w:rStyle w:val="af6"/>
                <w:rFonts w:eastAsia="宋体"/>
                <w:rPrChange w:id="4752" w:author="raye" w:date="2018-08-10T13:22:00Z">
                  <w:rPr>
                    <w:rFonts w:ascii="宋体" w:eastAsia="宋体" w:hAnsi="宋体" w:cs="宋体"/>
                    <w:kern w:val="0"/>
                    <w:sz w:val="20"/>
                    <w:szCs w:val="20"/>
                  </w:rPr>
                </w:rPrChange>
              </w:rPr>
              <w:t>Determine whether the CASE&amp;input information has changed; if changed, it is necessary to re-request the API interface.</w:t>
            </w:r>
          </w:p>
        </w:tc>
      </w:tr>
      <w:tr w:rsidR="0012309C" w:rsidRPr="00D74D66" w14:paraId="4D26C6C6" w14:textId="77777777" w:rsidTr="00DB2E51">
        <w:trPr>
          <w:trHeight w:val="453"/>
        </w:trPr>
        <w:tc>
          <w:tcPr>
            <w:tcW w:w="536" w:type="dxa"/>
            <w:tcBorders>
              <w:top w:val="nil"/>
              <w:left w:val="single" w:sz="4" w:space="0" w:color="auto"/>
              <w:bottom w:val="nil"/>
              <w:right w:val="single" w:sz="4" w:space="0" w:color="auto"/>
            </w:tcBorders>
            <w:shd w:val="clear" w:color="auto" w:fill="auto"/>
            <w:vAlign w:val="center"/>
            <w:hideMark/>
          </w:tcPr>
          <w:p w14:paraId="6A4CCF27" w14:textId="77777777" w:rsidR="0012309C" w:rsidRPr="00D74D66" w:rsidRDefault="0012309C" w:rsidP="0012309C">
            <w:pPr>
              <w:widowControl/>
              <w:jc w:val="right"/>
              <w:rPr>
                <w:rStyle w:val="af6"/>
                <w:rFonts w:eastAsia="宋体"/>
                <w:rPrChange w:id="4753" w:author="raye" w:date="2018-08-10T13:22:00Z">
                  <w:rPr>
                    <w:rFonts w:ascii="宋体" w:eastAsia="宋体" w:hAnsi="宋体" w:cs="宋体"/>
                    <w:kern w:val="0"/>
                    <w:sz w:val="20"/>
                    <w:szCs w:val="20"/>
                  </w:rPr>
                </w:rPrChange>
              </w:rPr>
            </w:pPr>
            <w:r w:rsidRPr="00D74D66">
              <w:rPr>
                <w:rStyle w:val="af6"/>
                <w:rFonts w:eastAsia="宋体"/>
                <w:rPrChange w:id="4754" w:author="raye" w:date="2018-08-10T13:22:00Z">
                  <w:rPr>
                    <w:rFonts w:ascii="宋体" w:eastAsia="宋体" w:hAnsi="宋体" w:cs="宋体"/>
                    <w:kern w:val="0"/>
                    <w:sz w:val="20"/>
                    <w:szCs w:val="20"/>
                  </w:rPr>
                </w:rPrChange>
              </w:rPr>
              <w:t>12</w:t>
            </w:r>
          </w:p>
        </w:tc>
        <w:tc>
          <w:tcPr>
            <w:tcW w:w="683" w:type="dxa"/>
            <w:vMerge/>
            <w:tcBorders>
              <w:top w:val="nil"/>
              <w:left w:val="single" w:sz="4" w:space="0" w:color="auto"/>
              <w:bottom w:val="single" w:sz="4" w:space="0" w:color="000000"/>
              <w:right w:val="single" w:sz="4" w:space="0" w:color="auto"/>
            </w:tcBorders>
            <w:vAlign w:val="center"/>
            <w:hideMark/>
          </w:tcPr>
          <w:p w14:paraId="1FB3F126" w14:textId="77777777" w:rsidR="0012309C" w:rsidRPr="00D74D66" w:rsidRDefault="0012309C" w:rsidP="0012309C">
            <w:pPr>
              <w:widowControl/>
              <w:jc w:val="left"/>
              <w:rPr>
                <w:rStyle w:val="af6"/>
                <w:rFonts w:eastAsia="宋体"/>
                <w:rPrChange w:id="4755"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5536FA72" w14:textId="77777777" w:rsidR="0012309C" w:rsidRPr="00D74D66" w:rsidRDefault="0012309C" w:rsidP="0012309C">
            <w:pPr>
              <w:widowControl/>
              <w:jc w:val="left"/>
              <w:rPr>
                <w:rStyle w:val="af6"/>
                <w:rFonts w:eastAsia="宋体"/>
                <w:rPrChange w:id="4756"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vAlign w:val="center"/>
            <w:hideMark/>
          </w:tcPr>
          <w:p w14:paraId="3932D7BB" w14:textId="43FED1BB" w:rsidR="0012309C" w:rsidRPr="00D74D66" w:rsidRDefault="0012309C" w:rsidP="0012309C">
            <w:pPr>
              <w:widowControl/>
              <w:jc w:val="left"/>
              <w:rPr>
                <w:rStyle w:val="af6"/>
                <w:rFonts w:eastAsia="宋体"/>
                <w:rPrChange w:id="4757" w:author="raye" w:date="2018-08-10T13:22:00Z">
                  <w:rPr>
                    <w:rFonts w:ascii="宋体" w:eastAsia="宋体" w:hAnsi="宋体" w:cs="宋体"/>
                    <w:kern w:val="0"/>
                    <w:sz w:val="20"/>
                    <w:szCs w:val="20"/>
                  </w:rPr>
                </w:rPrChange>
              </w:rPr>
            </w:pPr>
            <w:r w:rsidRPr="00D74D66">
              <w:rPr>
                <w:rStyle w:val="af6"/>
                <w:rFonts w:eastAsia="宋体"/>
                <w:rPrChange w:id="4758" w:author="raye" w:date="2018-08-10T13:22:00Z">
                  <w:rPr>
                    <w:rFonts w:ascii="宋体" w:eastAsia="宋体" w:hAnsi="宋体" w:cs="宋体"/>
                    <w:kern w:val="0"/>
                    <w:sz w:val="20"/>
                    <w:szCs w:val="20"/>
                  </w:rPr>
                </w:rPrChange>
              </w:rPr>
              <w:t>PDF</w:t>
            </w:r>
            <w:r w:rsidR="001F2B7A" w:rsidRPr="00D74D66">
              <w:rPr>
                <w:rStyle w:val="af6"/>
                <w:rFonts w:eastAsia="宋体"/>
                <w:rPrChange w:id="4759" w:author="raye" w:date="2018-08-10T13:22:00Z">
                  <w:rPr>
                    <w:rFonts w:ascii="宋体" w:eastAsia="宋体" w:hAnsi="宋体" w:cs="宋体"/>
                    <w:kern w:val="0"/>
                    <w:sz w:val="20"/>
                    <w:szCs w:val="20"/>
                  </w:rPr>
                </w:rPrChange>
              </w:rPr>
              <w:t xml:space="preserve"> to the left</w:t>
            </w:r>
            <w:r w:rsidRPr="00D74D66">
              <w:rPr>
                <w:rStyle w:val="af6"/>
                <w:rFonts w:eastAsia="宋体"/>
                <w:rPrChange w:id="4760" w:author="raye" w:date="2018-08-10T13:22:00Z">
                  <w:rPr>
                    <w:rFonts w:ascii="宋体" w:eastAsia="宋体" w:hAnsi="宋体" w:cs="宋体"/>
                    <w:kern w:val="0"/>
                    <w:sz w:val="20"/>
                    <w:szCs w:val="20"/>
                  </w:rPr>
                </w:rPrChange>
              </w:rPr>
              <w:t xml:space="preserve"> </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6E8B057C" w14:textId="25FC7F5C" w:rsidR="0012309C" w:rsidRPr="00D74D66" w:rsidRDefault="001F2B7A" w:rsidP="0012309C">
            <w:pPr>
              <w:widowControl/>
              <w:jc w:val="center"/>
              <w:rPr>
                <w:rStyle w:val="af6"/>
                <w:rFonts w:eastAsia="等线"/>
                <w:rPrChange w:id="4761" w:author="raye" w:date="2018-08-10T13:22:00Z">
                  <w:rPr>
                    <w:rFonts w:ascii="Times New Roman" w:eastAsia="等线" w:hAnsi="Times New Roman" w:cs="Times New Roman"/>
                    <w:color w:val="9C0006"/>
                    <w:kern w:val="0"/>
                    <w:sz w:val="20"/>
                    <w:szCs w:val="20"/>
                  </w:rPr>
                </w:rPrChange>
              </w:rPr>
            </w:pPr>
            <w:r w:rsidRPr="00D74D66">
              <w:rPr>
                <w:rStyle w:val="af6"/>
                <w:rFonts w:eastAsia="等线"/>
                <w:rPrChange w:id="4762"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07C24A0F" w14:textId="6539DF75" w:rsidR="000D79BB" w:rsidRPr="00D74D66" w:rsidRDefault="0012309C" w:rsidP="000D79BB">
            <w:pPr>
              <w:widowControl/>
              <w:jc w:val="left"/>
              <w:rPr>
                <w:rStyle w:val="af6"/>
                <w:rFonts w:eastAsia="宋体"/>
                <w:rPrChange w:id="4763" w:author="raye" w:date="2018-08-10T13:22:00Z">
                  <w:rPr>
                    <w:rFonts w:ascii="宋体" w:eastAsia="宋体" w:hAnsi="宋体" w:cs="宋体"/>
                    <w:kern w:val="0"/>
                    <w:sz w:val="20"/>
                    <w:szCs w:val="20"/>
                  </w:rPr>
                </w:rPrChange>
              </w:rPr>
            </w:pPr>
            <w:r w:rsidRPr="00D74D66">
              <w:rPr>
                <w:rStyle w:val="af6"/>
                <w:rFonts w:eastAsia="宋体"/>
                <w:rPrChange w:id="4764" w:author="raye" w:date="2018-08-10T13:22:00Z">
                  <w:rPr>
                    <w:rFonts w:ascii="宋体" w:eastAsia="宋体" w:hAnsi="宋体" w:cs="宋体"/>
                    <w:kern w:val="0"/>
                    <w:sz w:val="20"/>
                    <w:szCs w:val="20"/>
                  </w:rPr>
                </w:rPrChange>
              </w:rPr>
              <w:t xml:space="preserve">1. </w:t>
            </w:r>
            <w:r w:rsidR="000D79BB" w:rsidRPr="00D74D66">
              <w:rPr>
                <w:rStyle w:val="af6"/>
                <w:rFonts w:eastAsia="宋体"/>
                <w:rPrChange w:id="4765" w:author="raye" w:date="2018-08-10T13:22:00Z">
                  <w:rPr>
                    <w:rFonts w:ascii="宋体" w:eastAsia="宋体" w:hAnsi="宋体" w:cs="宋体"/>
                    <w:kern w:val="0"/>
                    <w:sz w:val="20"/>
                    <w:szCs w:val="20"/>
                  </w:rPr>
                </w:rPrChange>
              </w:rPr>
              <w:t>Display</w:t>
            </w:r>
          </w:p>
          <w:p w14:paraId="665E5D1B" w14:textId="3B52A564" w:rsidR="0012309C" w:rsidRPr="00D74D66" w:rsidRDefault="0012309C" w:rsidP="00995D25">
            <w:pPr>
              <w:widowControl/>
              <w:jc w:val="left"/>
              <w:rPr>
                <w:rStyle w:val="af6"/>
                <w:rFonts w:eastAsia="宋体"/>
                <w:rPrChange w:id="4766" w:author="raye" w:date="2018-08-10T13:22:00Z">
                  <w:rPr>
                    <w:rFonts w:ascii="宋体" w:eastAsia="宋体" w:hAnsi="宋体" w:cs="宋体"/>
                    <w:kern w:val="0"/>
                    <w:sz w:val="20"/>
                    <w:szCs w:val="20"/>
                  </w:rPr>
                </w:rPrChange>
              </w:rPr>
            </w:pPr>
            <w:r w:rsidRPr="00D74D66">
              <w:rPr>
                <w:rStyle w:val="af6"/>
                <w:rFonts w:eastAsia="宋体"/>
                <w:rPrChange w:id="4767" w:author="raye" w:date="2018-08-10T13:22:00Z">
                  <w:rPr>
                    <w:rFonts w:ascii="宋体" w:eastAsia="宋体" w:hAnsi="宋体" w:cs="宋体"/>
                    <w:kern w:val="0"/>
                    <w:sz w:val="20"/>
                    <w:szCs w:val="20"/>
                  </w:rPr>
                </w:rPrChange>
              </w:rPr>
              <w:t xml:space="preserve">2. </w:t>
            </w:r>
            <w:r w:rsidR="00995D25" w:rsidRPr="00D74D66">
              <w:rPr>
                <w:rStyle w:val="af6"/>
                <w:rFonts w:eastAsia="宋体"/>
                <w:rPrChange w:id="4768" w:author="raye" w:date="2018-08-10T13:22:00Z">
                  <w:rPr>
                    <w:rFonts w:ascii="宋体" w:eastAsia="宋体" w:hAnsi="宋体" w:cs="宋体"/>
                    <w:kern w:val="0"/>
                    <w:sz w:val="20"/>
                    <w:szCs w:val="20"/>
                  </w:rPr>
                </w:rPrChange>
              </w:rPr>
              <w:t>Zoom in, zoom out, retract, and page turn</w:t>
            </w:r>
          </w:p>
        </w:tc>
      </w:tr>
      <w:tr w:rsidR="0012309C" w:rsidRPr="00D74D66" w14:paraId="5EFFA627" w14:textId="77777777" w:rsidTr="00DB2E51">
        <w:trPr>
          <w:trHeight w:val="906"/>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63A47E55" w14:textId="77777777" w:rsidR="0012309C" w:rsidRPr="00D74D66" w:rsidRDefault="0012309C" w:rsidP="0012309C">
            <w:pPr>
              <w:widowControl/>
              <w:jc w:val="right"/>
              <w:rPr>
                <w:rStyle w:val="af6"/>
                <w:rFonts w:eastAsia="宋体"/>
                <w:rPrChange w:id="4769" w:author="raye" w:date="2018-08-10T13:22:00Z">
                  <w:rPr>
                    <w:rFonts w:ascii="宋体" w:eastAsia="宋体" w:hAnsi="宋体" w:cs="宋体"/>
                    <w:kern w:val="0"/>
                    <w:sz w:val="20"/>
                    <w:szCs w:val="20"/>
                  </w:rPr>
                </w:rPrChange>
              </w:rPr>
            </w:pPr>
            <w:r w:rsidRPr="00D74D66">
              <w:rPr>
                <w:rStyle w:val="af6"/>
                <w:rFonts w:eastAsia="宋体"/>
                <w:rPrChange w:id="4770" w:author="raye" w:date="2018-08-10T13:22:00Z">
                  <w:rPr>
                    <w:rFonts w:ascii="宋体" w:eastAsia="宋体" w:hAnsi="宋体" w:cs="宋体"/>
                    <w:kern w:val="0"/>
                    <w:sz w:val="20"/>
                    <w:szCs w:val="20"/>
                  </w:rPr>
                </w:rPrChange>
              </w:rPr>
              <w:t>13</w:t>
            </w:r>
          </w:p>
        </w:tc>
        <w:tc>
          <w:tcPr>
            <w:tcW w:w="683" w:type="dxa"/>
            <w:vMerge/>
            <w:tcBorders>
              <w:top w:val="nil"/>
              <w:left w:val="single" w:sz="4" w:space="0" w:color="auto"/>
              <w:bottom w:val="single" w:sz="4" w:space="0" w:color="000000"/>
              <w:right w:val="single" w:sz="4" w:space="0" w:color="auto"/>
            </w:tcBorders>
            <w:vAlign w:val="center"/>
            <w:hideMark/>
          </w:tcPr>
          <w:p w14:paraId="388F6C01" w14:textId="77777777" w:rsidR="0012309C" w:rsidRPr="00D74D66" w:rsidRDefault="0012309C" w:rsidP="0012309C">
            <w:pPr>
              <w:widowControl/>
              <w:jc w:val="left"/>
              <w:rPr>
                <w:rStyle w:val="af6"/>
                <w:rFonts w:eastAsia="宋体"/>
                <w:rPrChange w:id="4771"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712F3621" w14:textId="77777777" w:rsidR="0012309C" w:rsidRPr="00D74D66" w:rsidRDefault="0012309C" w:rsidP="0012309C">
            <w:pPr>
              <w:widowControl/>
              <w:jc w:val="left"/>
              <w:rPr>
                <w:rStyle w:val="af6"/>
                <w:rFonts w:eastAsia="宋体"/>
                <w:rPrChange w:id="4772"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vAlign w:val="center"/>
            <w:hideMark/>
          </w:tcPr>
          <w:p w14:paraId="3B3C930A" w14:textId="70E3B9AD" w:rsidR="0012309C" w:rsidRPr="00D74D66" w:rsidRDefault="000D79BB" w:rsidP="0012309C">
            <w:pPr>
              <w:widowControl/>
              <w:jc w:val="left"/>
              <w:rPr>
                <w:rStyle w:val="af6"/>
                <w:rFonts w:eastAsia="宋体"/>
                <w:rPrChange w:id="4773" w:author="raye" w:date="2018-08-10T13:22:00Z">
                  <w:rPr>
                    <w:rFonts w:ascii="宋体" w:eastAsia="宋体" w:hAnsi="宋体" w:cs="宋体"/>
                    <w:kern w:val="0"/>
                    <w:sz w:val="20"/>
                    <w:szCs w:val="20"/>
                  </w:rPr>
                </w:rPrChange>
              </w:rPr>
            </w:pPr>
            <w:r w:rsidRPr="00D74D66">
              <w:rPr>
                <w:rStyle w:val="af6"/>
                <w:rFonts w:eastAsia="宋体"/>
                <w:rPrChange w:id="4774" w:author="raye" w:date="2018-08-10T13:22:00Z">
                  <w:rPr>
                    <w:rFonts w:ascii="宋体" w:eastAsia="宋体" w:hAnsi="宋体" w:cs="宋体"/>
                    <w:kern w:val="0"/>
                    <w:sz w:val="20"/>
                    <w:szCs w:val="20"/>
                  </w:rPr>
                </w:rPrChange>
              </w:rPr>
              <w:t>35 Questions on the left</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1DE1B4A3" w14:textId="651E53D7" w:rsidR="0012309C" w:rsidRPr="00D74D66" w:rsidRDefault="001F2B7A" w:rsidP="0012309C">
            <w:pPr>
              <w:widowControl/>
              <w:jc w:val="center"/>
              <w:rPr>
                <w:rStyle w:val="af6"/>
                <w:rFonts w:eastAsia="等线"/>
                <w:rPrChange w:id="4775" w:author="raye" w:date="2018-08-10T13:22:00Z">
                  <w:rPr>
                    <w:rFonts w:ascii="Times New Roman" w:eastAsia="等线" w:hAnsi="Times New Roman" w:cs="Times New Roman"/>
                    <w:color w:val="9C0006"/>
                    <w:kern w:val="0"/>
                    <w:sz w:val="20"/>
                    <w:szCs w:val="20"/>
                  </w:rPr>
                </w:rPrChange>
              </w:rPr>
            </w:pPr>
            <w:r w:rsidRPr="00D74D66">
              <w:rPr>
                <w:rStyle w:val="af6"/>
                <w:rFonts w:eastAsia="等线"/>
                <w:rPrChange w:id="4776"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76DB880F" w14:textId="1BF7746F" w:rsidR="0012309C" w:rsidRPr="00D74D66" w:rsidRDefault="00995D25" w:rsidP="00995D25">
            <w:pPr>
              <w:widowControl/>
              <w:jc w:val="left"/>
              <w:rPr>
                <w:rStyle w:val="af6"/>
                <w:rFonts w:eastAsia="宋体"/>
                <w:rPrChange w:id="4777" w:author="raye" w:date="2018-08-10T13:22:00Z">
                  <w:rPr>
                    <w:rFonts w:ascii="宋体" w:eastAsia="宋体" w:hAnsi="宋体" w:cs="宋体"/>
                    <w:kern w:val="0"/>
                    <w:sz w:val="20"/>
                    <w:szCs w:val="20"/>
                  </w:rPr>
                </w:rPrChange>
              </w:rPr>
            </w:pPr>
            <w:r w:rsidRPr="00D74D66">
              <w:rPr>
                <w:rStyle w:val="af6"/>
                <w:rFonts w:eastAsia="宋体"/>
                <w:rPrChange w:id="4778" w:author="raye" w:date="2018-08-10T13:22:00Z">
                  <w:rPr>
                    <w:rFonts w:ascii="宋体" w:eastAsia="宋体" w:hAnsi="宋体" w:cs="宋体"/>
                    <w:kern w:val="0"/>
                    <w:sz w:val="20"/>
                    <w:szCs w:val="20"/>
                  </w:rPr>
                </w:rPrChange>
              </w:rPr>
              <w:t>1. API gets the related fields, displays corresponding answers according to the corresponding rules, and may change.</w:t>
            </w:r>
            <w:r w:rsidR="0012309C" w:rsidRPr="00D74D66">
              <w:rPr>
                <w:rStyle w:val="af6"/>
                <w:rFonts w:eastAsia="宋体"/>
                <w:rPrChange w:id="4779" w:author="raye" w:date="2018-08-10T13:22:00Z">
                  <w:rPr>
                    <w:rFonts w:ascii="宋体" w:eastAsia="宋体" w:hAnsi="宋体" w:cs="宋体"/>
                    <w:kern w:val="0"/>
                    <w:sz w:val="20"/>
                    <w:szCs w:val="20"/>
                  </w:rPr>
                </w:rPrChange>
              </w:rPr>
              <w:br/>
              <w:t xml:space="preserve">2. </w:t>
            </w:r>
            <w:r w:rsidRPr="00D74D66">
              <w:rPr>
                <w:rStyle w:val="af6"/>
                <w:rFonts w:eastAsia="宋体"/>
                <w:rPrChange w:id="4780" w:author="raye" w:date="2018-08-10T13:22:00Z">
                  <w:rPr>
                    <w:rFonts w:ascii="宋体" w:eastAsia="宋体" w:hAnsi="宋体" w:cs="宋体"/>
                    <w:kern w:val="0"/>
                    <w:sz w:val="20"/>
                    <w:szCs w:val="20"/>
                  </w:rPr>
                </w:rPrChange>
              </w:rPr>
              <w:t>Answer 35 questions manually</w:t>
            </w:r>
            <w:r w:rsidR="0012309C" w:rsidRPr="00D74D66">
              <w:rPr>
                <w:rStyle w:val="af6"/>
                <w:rFonts w:eastAsia="宋体"/>
                <w:rPrChange w:id="4781" w:author="raye" w:date="2018-08-10T13:22:00Z">
                  <w:rPr>
                    <w:rFonts w:ascii="宋体" w:eastAsia="宋体" w:hAnsi="宋体" w:cs="宋体"/>
                    <w:kern w:val="0"/>
                    <w:sz w:val="20"/>
                    <w:szCs w:val="20"/>
                  </w:rPr>
                </w:rPrChange>
              </w:rPr>
              <w:br/>
              <w:t xml:space="preserve">3. </w:t>
            </w:r>
            <w:r w:rsidRPr="00D74D66">
              <w:rPr>
                <w:rStyle w:val="af6"/>
                <w:rFonts w:eastAsia="宋体"/>
                <w:rPrChange w:id="4782" w:author="raye" w:date="2018-08-10T13:22:00Z">
                  <w:rPr>
                    <w:rFonts w:ascii="宋体" w:eastAsia="宋体" w:hAnsi="宋体" w:cs="宋体"/>
                    <w:kern w:val="0"/>
                    <w:sz w:val="20"/>
                    <w:szCs w:val="20"/>
                  </w:rPr>
                </w:rPrChange>
              </w:rPr>
              <w:t>Fill in comment field</w:t>
            </w:r>
          </w:p>
        </w:tc>
      </w:tr>
      <w:tr w:rsidR="0012309C" w:rsidRPr="00D74D66" w14:paraId="3A0394AB" w14:textId="77777777" w:rsidTr="00DB2E51">
        <w:trPr>
          <w:trHeight w:val="906"/>
        </w:trPr>
        <w:tc>
          <w:tcPr>
            <w:tcW w:w="536" w:type="dxa"/>
            <w:tcBorders>
              <w:top w:val="nil"/>
              <w:left w:val="single" w:sz="4" w:space="0" w:color="auto"/>
              <w:bottom w:val="nil"/>
              <w:right w:val="single" w:sz="4" w:space="0" w:color="auto"/>
            </w:tcBorders>
            <w:shd w:val="clear" w:color="auto" w:fill="auto"/>
            <w:vAlign w:val="center"/>
            <w:hideMark/>
          </w:tcPr>
          <w:p w14:paraId="10960601" w14:textId="77777777" w:rsidR="0012309C" w:rsidRPr="00D74D66" w:rsidRDefault="0012309C" w:rsidP="0012309C">
            <w:pPr>
              <w:widowControl/>
              <w:jc w:val="right"/>
              <w:rPr>
                <w:rStyle w:val="af6"/>
                <w:rFonts w:eastAsia="宋体"/>
                <w:rPrChange w:id="4783" w:author="raye" w:date="2018-08-10T13:22:00Z">
                  <w:rPr>
                    <w:rFonts w:ascii="宋体" w:eastAsia="宋体" w:hAnsi="宋体" w:cs="宋体"/>
                    <w:kern w:val="0"/>
                    <w:sz w:val="20"/>
                    <w:szCs w:val="20"/>
                  </w:rPr>
                </w:rPrChange>
              </w:rPr>
            </w:pPr>
            <w:r w:rsidRPr="00D74D66">
              <w:rPr>
                <w:rStyle w:val="af6"/>
                <w:rFonts w:eastAsia="宋体"/>
                <w:rPrChange w:id="4784" w:author="raye" w:date="2018-08-10T13:22:00Z">
                  <w:rPr>
                    <w:rFonts w:ascii="宋体" w:eastAsia="宋体" w:hAnsi="宋体" w:cs="宋体"/>
                    <w:kern w:val="0"/>
                    <w:sz w:val="20"/>
                    <w:szCs w:val="20"/>
                  </w:rPr>
                </w:rPrChange>
              </w:rPr>
              <w:t>14</w:t>
            </w:r>
          </w:p>
        </w:tc>
        <w:tc>
          <w:tcPr>
            <w:tcW w:w="683" w:type="dxa"/>
            <w:vMerge/>
            <w:tcBorders>
              <w:top w:val="nil"/>
              <w:left w:val="single" w:sz="4" w:space="0" w:color="auto"/>
              <w:bottom w:val="single" w:sz="4" w:space="0" w:color="000000"/>
              <w:right w:val="single" w:sz="4" w:space="0" w:color="auto"/>
            </w:tcBorders>
            <w:vAlign w:val="center"/>
            <w:hideMark/>
          </w:tcPr>
          <w:p w14:paraId="6671140D" w14:textId="77777777" w:rsidR="0012309C" w:rsidRPr="00D74D66" w:rsidRDefault="0012309C" w:rsidP="0012309C">
            <w:pPr>
              <w:widowControl/>
              <w:jc w:val="left"/>
              <w:rPr>
                <w:rStyle w:val="af6"/>
                <w:rFonts w:eastAsia="宋体"/>
                <w:rPrChange w:id="4785"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1B1B1FB3" w14:textId="77777777" w:rsidR="0012309C" w:rsidRPr="00D74D66" w:rsidRDefault="0012309C" w:rsidP="0012309C">
            <w:pPr>
              <w:widowControl/>
              <w:jc w:val="left"/>
              <w:rPr>
                <w:rStyle w:val="af6"/>
                <w:rFonts w:eastAsia="宋体"/>
                <w:rPrChange w:id="4786"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vAlign w:val="center"/>
            <w:hideMark/>
          </w:tcPr>
          <w:p w14:paraId="7A9BDBDB" w14:textId="145FBB17" w:rsidR="0012309C" w:rsidRPr="00D74D66" w:rsidRDefault="0081542E" w:rsidP="0012309C">
            <w:pPr>
              <w:widowControl/>
              <w:jc w:val="left"/>
              <w:rPr>
                <w:rStyle w:val="af6"/>
                <w:rFonts w:eastAsia="宋体"/>
                <w:rPrChange w:id="4787" w:author="raye" w:date="2018-08-10T13:22:00Z">
                  <w:rPr>
                    <w:rFonts w:ascii="宋体" w:eastAsia="宋体" w:hAnsi="宋体" w:cs="宋体"/>
                    <w:kern w:val="0"/>
                    <w:sz w:val="20"/>
                    <w:szCs w:val="20"/>
                  </w:rPr>
                </w:rPrChange>
              </w:rPr>
            </w:pPr>
            <w:r w:rsidRPr="00D74D66">
              <w:rPr>
                <w:rStyle w:val="af6"/>
                <w:rFonts w:eastAsia="宋体"/>
                <w:rPrChange w:id="4788" w:author="raye" w:date="2018-08-10T13:22:00Z">
                  <w:rPr>
                    <w:rFonts w:ascii="宋体" w:eastAsia="宋体" w:hAnsi="宋体" w:cs="宋体"/>
                    <w:kern w:val="0"/>
                    <w:sz w:val="20"/>
                    <w:szCs w:val="20"/>
                  </w:rPr>
                </w:rPrChange>
              </w:rPr>
              <w:t>Evidence managment on the right</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484E6BDA" w14:textId="610CA37F" w:rsidR="0012309C" w:rsidRPr="00D74D66" w:rsidRDefault="001F2B7A" w:rsidP="0012309C">
            <w:pPr>
              <w:widowControl/>
              <w:jc w:val="center"/>
              <w:rPr>
                <w:rStyle w:val="af6"/>
                <w:rFonts w:eastAsia="等线"/>
                <w:rPrChange w:id="4789" w:author="raye" w:date="2018-08-10T13:22:00Z">
                  <w:rPr>
                    <w:rFonts w:ascii="Times New Roman" w:eastAsia="等线" w:hAnsi="Times New Roman" w:cs="Times New Roman"/>
                    <w:color w:val="9C0006"/>
                    <w:kern w:val="0"/>
                    <w:sz w:val="20"/>
                    <w:szCs w:val="20"/>
                  </w:rPr>
                </w:rPrChange>
              </w:rPr>
            </w:pPr>
            <w:r w:rsidRPr="00D74D66">
              <w:rPr>
                <w:rStyle w:val="af6"/>
                <w:rFonts w:eastAsia="等线"/>
                <w:rPrChange w:id="4790"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038C5773" w14:textId="0D0701F6" w:rsidR="0012309C" w:rsidRPr="00D74D66" w:rsidRDefault="0012309C" w:rsidP="00995D25">
            <w:pPr>
              <w:widowControl/>
              <w:jc w:val="left"/>
              <w:rPr>
                <w:rStyle w:val="af6"/>
                <w:rFonts w:eastAsia="宋体"/>
                <w:rPrChange w:id="4791" w:author="raye" w:date="2018-08-10T13:22:00Z">
                  <w:rPr>
                    <w:rFonts w:ascii="宋体" w:eastAsia="宋体" w:hAnsi="宋体" w:cs="宋体"/>
                    <w:kern w:val="0"/>
                    <w:sz w:val="20"/>
                    <w:szCs w:val="20"/>
                  </w:rPr>
                </w:rPrChange>
              </w:rPr>
            </w:pPr>
            <w:r w:rsidRPr="00D74D66">
              <w:rPr>
                <w:rStyle w:val="af6"/>
                <w:rFonts w:eastAsia="宋体"/>
                <w:rPrChange w:id="4792" w:author="raye" w:date="2018-08-10T13:22:00Z">
                  <w:rPr>
                    <w:rFonts w:ascii="宋体" w:eastAsia="宋体" w:hAnsi="宋体" w:cs="宋体"/>
                    <w:kern w:val="0"/>
                    <w:sz w:val="20"/>
                    <w:szCs w:val="20"/>
                  </w:rPr>
                </w:rPrChange>
              </w:rPr>
              <w:t>1. API</w:t>
            </w:r>
            <w:r w:rsidR="00995D25" w:rsidRPr="00D74D66">
              <w:rPr>
                <w:rStyle w:val="af6"/>
                <w:rFonts w:eastAsia="宋体"/>
                <w:rPrChange w:id="4793" w:author="raye" w:date="2018-08-10T13:22:00Z">
                  <w:rPr>
                    <w:rFonts w:ascii="宋体" w:eastAsia="宋体" w:hAnsi="宋体" w:cs="宋体"/>
                    <w:kern w:val="0"/>
                    <w:sz w:val="20"/>
                    <w:szCs w:val="20"/>
                  </w:rPr>
                </w:rPrChange>
              </w:rPr>
              <w:t xml:space="preserve"> adjusts evidence </w:t>
            </w:r>
            <w:r w:rsidRPr="00D74D66">
              <w:rPr>
                <w:rStyle w:val="af6"/>
                <w:rFonts w:eastAsia="宋体"/>
                <w:rPrChange w:id="4794" w:author="raye" w:date="2018-08-10T13:22:00Z">
                  <w:rPr>
                    <w:rFonts w:ascii="宋体" w:eastAsia="宋体" w:hAnsi="宋体" w:cs="宋体"/>
                    <w:kern w:val="0"/>
                    <w:sz w:val="20"/>
                    <w:szCs w:val="20"/>
                  </w:rPr>
                </w:rPrChange>
              </w:rPr>
              <w:br/>
              <w:t xml:space="preserve">2. </w:t>
            </w:r>
            <w:r w:rsidR="00995D25" w:rsidRPr="00D74D66">
              <w:rPr>
                <w:rStyle w:val="af6"/>
                <w:rFonts w:eastAsia="宋体"/>
                <w:rPrChange w:id="4795" w:author="raye" w:date="2018-08-10T13:22:00Z">
                  <w:rPr>
                    <w:rFonts w:ascii="宋体" w:eastAsia="宋体" w:hAnsi="宋体" w:cs="宋体"/>
                    <w:kern w:val="0"/>
                    <w:sz w:val="20"/>
                    <w:szCs w:val="20"/>
                  </w:rPr>
                </w:rPrChange>
              </w:rPr>
              <w:t>Program generates evidence</w:t>
            </w:r>
            <w:r w:rsidRPr="00D74D66">
              <w:rPr>
                <w:rStyle w:val="af6"/>
                <w:rFonts w:eastAsia="宋体"/>
                <w:rPrChange w:id="4796" w:author="raye" w:date="2018-08-10T13:22:00Z">
                  <w:rPr>
                    <w:rFonts w:ascii="宋体" w:eastAsia="宋体" w:hAnsi="宋体" w:cs="宋体"/>
                    <w:kern w:val="0"/>
                    <w:sz w:val="20"/>
                    <w:szCs w:val="20"/>
                  </w:rPr>
                </w:rPrChange>
              </w:rPr>
              <w:br/>
              <w:t xml:space="preserve">3. </w:t>
            </w:r>
            <w:r w:rsidR="00995D25" w:rsidRPr="00D74D66">
              <w:rPr>
                <w:rStyle w:val="af6"/>
                <w:rFonts w:eastAsia="宋体"/>
                <w:rPrChange w:id="4797" w:author="raye" w:date="2018-08-10T13:22:00Z">
                  <w:rPr>
                    <w:rFonts w:ascii="宋体" w:eastAsia="宋体" w:hAnsi="宋体" w:cs="宋体"/>
                    <w:kern w:val="0"/>
                    <w:sz w:val="20"/>
                    <w:szCs w:val="20"/>
                  </w:rPr>
                </w:rPrChange>
              </w:rPr>
              <w:t>Manually upload evidence</w:t>
            </w:r>
            <w:r w:rsidRPr="00D74D66">
              <w:rPr>
                <w:rStyle w:val="af6"/>
                <w:rFonts w:eastAsia="宋体"/>
                <w:rPrChange w:id="4798" w:author="raye" w:date="2018-08-10T13:22:00Z">
                  <w:rPr>
                    <w:rFonts w:ascii="宋体" w:eastAsia="宋体" w:hAnsi="宋体" w:cs="宋体"/>
                    <w:kern w:val="0"/>
                    <w:sz w:val="20"/>
                    <w:szCs w:val="20"/>
                  </w:rPr>
                </w:rPrChange>
              </w:rPr>
              <w:br/>
              <w:t xml:space="preserve">4. </w:t>
            </w:r>
            <w:r w:rsidR="00995D25" w:rsidRPr="00D74D66">
              <w:rPr>
                <w:rStyle w:val="af6"/>
                <w:rFonts w:eastAsia="宋体"/>
                <w:rPrChange w:id="4799" w:author="raye" w:date="2018-08-10T13:22:00Z">
                  <w:rPr>
                    <w:rFonts w:ascii="宋体" w:eastAsia="宋体" w:hAnsi="宋体" w:cs="宋体"/>
                    <w:kern w:val="0"/>
                    <w:sz w:val="20"/>
                    <w:szCs w:val="20"/>
                  </w:rPr>
                </w:rPrChange>
              </w:rPr>
              <w:t>Delete evidence</w:t>
            </w:r>
          </w:p>
        </w:tc>
      </w:tr>
      <w:tr w:rsidR="0012309C" w:rsidRPr="00D74D66" w14:paraId="7EE7780C" w14:textId="77777777" w:rsidTr="00DB2E51">
        <w:trPr>
          <w:trHeight w:val="453"/>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366B3F4F" w14:textId="77777777" w:rsidR="0012309C" w:rsidRPr="00D74D66" w:rsidRDefault="0012309C" w:rsidP="0012309C">
            <w:pPr>
              <w:widowControl/>
              <w:jc w:val="right"/>
              <w:rPr>
                <w:rStyle w:val="af6"/>
                <w:rFonts w:eastAsia="宋体"/>
                <w:rPrChange w:id="4800" w:author="raye" w:date="2018-08-10T13:22:00Z">
                  <w:rPr>
                    <w:rFonts w:ascii="宋体" w:eastAsia="宋体" w:hAnsi="宋体" w:cs="宋体"/>
                    <w:kern w:val="0"/>
                    <w:sz w:val="20"/>
                    <w:szCs w:val="20"/>
                  </w:rPr>
                </w:rPrChange>
              </w:rPr>
            </w:pPr>
            <w:r w:rsidRPr="00D74D66">
              <w:rPr>
                <w:rStyle w:val="af6"/>
                <w:rFonts w:eastAsia="宋体"/>
                <w:rPrChange w:id="4801" w:author="raye" w:date="2018-08-10T13:22:00Z">
                  <w:rPr>
                    <w:rFonts w:ascii="宋体" w:eastAsia="宋体" w:hAnsi="宋体" w:cs="宋体"/>
                    <w:kern w:val="0"/>
                    <w:sz w:val="20"/>
                    <w:szCs w:val="20"/>
                  </w:rPr>
                </w:rPrChange>
              </w:rPr>
              <w:t>15</w:t>
            </w:r>
          </w:p>
        </w:tc>
        <w:tc>
          <w:tcPr>
            <w:tcW w:w="683" w:type="dxa"/>
            <w:vMerge/>
            <w:tcBorders>
              <w:top w:val="nil"/>
              <w:left w:val="single" w:sz="4" w:space="0" w:color="auto"/>
              <w:bottom w:val="single" w:sz="4" w:space="0" w:color="000000"/>
              <w:right w:val="single" w:sz="4" w:space="0" w:color="auto"/>
            </w:tcBorders>
            <w:vAlign w:val="center"/>
            <w:hideMark/>
          </w:tcPr>
          <w:p w14:paraId="4B6895B6" w14:textId="77777777" w:rsidR="0012309C" w:rsidRPr="00D74D66" w:rsidRDefault="0012309C" w:rsidP="0012309C">
            <w:pPr>
              <w:widowControl/>
              <w:jc w:val="left"/>
              <w:rPr>
                <w:rStyle w:val="af6"/>
                <w:rFonts w:eastAsia="宋体"/>
                <w:rPrChange w:id="4802"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0644430F" w14:textId="77777777" w:rsidR="0012309C" w:rsidRPr="00D74D66" w:rsidRDefault="0012309C" w:rsidP="0012309C">
            <w:pPr>
              <w:widowControl/>
              <w:jc w:val="left"/>
              <w:rPr>
                <w:rStyle w:val="af6"/>
                <w:rFonts w:eastAsia="宋体"/>
                <w:rPrChange w:id="4803"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vAlign w:val="center"/>
            <w:hideMark/>
          </w:tcPr>
          <w:p w14:paraId="03CD450F" w14:textId="77777777" w:rsidR="0012309C" w:rsidRPr="00D74D66" w:rsidRDefault="0012309C" w:rsidP="0012309C">
            <w:pPr>
              <w:widowControl/>
              <w:jc w:val="left"/>
              <w:rPr>
                <w:rStyle w:val="af6"/>
                <w:rFonts w:eastAsia="宋体"/>
                <w:rPrChange w:id="4804" w:author="raye" w:date="2018-08-10T13:22:00Z">
                  <w:rPr>
                    <w:rFonts w:ascii="宋体" w:eastAsia="宋体" w:hAnsi="宋体" w:cs="宋体"/>
                    <w:kern w:val="0"/>
                    <w:sz w:val="20"/>
                    <w:szCs w:val="20"/>
                  </w:rPr>
                </w:rPrChange>
              </w:rPr>
            </w:pPr>
            <w:r w:rsidRPr="00D74D66">
              <w:rPr>
                <w:rStyle w:val="af6"/>
                <w:rFonts w:eastAsia="宋体"/>
                <w:rPrChange w:id="4805" w:author="raye" w:date="2018-08-10T13:22:00Z">
                  <w:rPr>
                    <w:rFonts w:ascii="宋体" w:eastAsia="宋体" w:hAnsi="宋体" w:cs="宋体"/>
                    <w:kern w:val="0"/>
                    <w:sz w:val="20"/>
                    <w:szCs w:val="20"/>
                  </w:rPr>
                </w:rPrChange>
              </w:rPr>
              <w:t>Save&amp;Submit</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74DF032C" w14:textId="43F4C3ED" w:rsidR="0012309C" w:rsidRPr="00D74D66" w:rsidRDefault="001F2B7A" w:rsidP="001F2B7A">
            <w:pPr>
              <w:widowControl/>
              <w:rPr>
                <w:rStyle w:val="af6"/>
                <w:rFonts w:eastAsia="等线"/>
                <w:rPrChange w:id="4806" w:author="raye" w:date="2018-08-10T13:22:00Z">
                  <w:rPr>
                    <w:rFonts w:ascii="Times New Roman" w:eastAsia="等线" w:hAnsi="Times New Roman" w:cs="Times New Roman"/>
                    <w:color w:val="9C0006"/>
                    <w:kern w:val="0"/>
                    <w:sz w:val="20"/>
                    <w:szCs w:val="20"/>
                  </w:rPr>
                </w:rPrChange>
              </w:rPr>
            </w:pPr>
            <w:r w:rsidRPr="00D74D66">
              <w:rPr>
                <w:rStyle w:val="af6"/>
                <w:rFonts w:eastAsia="等线"/>
                <w:rPrChange w:id="4807" w:author="raye" w:date="2018-08-10T13:22:00Z">
                  <w:rPr>
                    <w:rFonts w:ascii="Times New Roman" w:eastAsia="等线" w:hAnsi="Times New Roman" w:cs="Times New Roman"/>
                    <w:color w:val="9C0006"/>
                    <w:kern w:val="0"/>
                    <w:sz w:val="20"/>
                    <w:szCs w:val="20"/>
                  </w:rPr>
                </w:rPrChange>
              </w:rPr>
              <w:t xml:space="preserve">  High</w:t>
            </w:r>
          </w:p>
        </w:tc>
        <w:tc>
          <w:tcPr>
            <w:tcW w:w="3369" w:type="dxa"/>
            <w:tcBorders>
              <w:top w:val="nil"/>
              <w:left w:val="nil"/>
              <w:bottom w:val="single" w:sz="4" w:space="0" w:color="auto"/>
              <w:right w:val="single" w:sz="4" w:space="0" w:color="auto"/>
            </w:tcBorders>
            <w:shd w:val="clear" w:color="auto" w:fill="auto"/>
            <w:vAlign w:val="center"/>
            <w:hideMark/>
          </w:tcPr>
          <w:p w14:paraId="2A89AE10" w14:textId="3FCABF89" w:rsidR="0012309C" w:rsidRPr="00D74D66" w:rsidRDefault="00995D25" w:rsidP="00995D25">
            <w:pPr>
              <w:widowControl/>
              <w:jc w:val="left"/>
              <w:rPr>
                <w:rStyle w:val="af6"/>
                <w:rFonts w:eastAsia="宋体"/>
                <w:rPrChange w:id="4808" w:author="raye" w:date="2018-08-10T13:22:00Z">
                  <w:rPr>
                    <w:rFonts w:ascii="宋体" w:eastAsia="宋体" w:hAnsi="宋体" w:cs="宋体"/>
                    <w:kern w:val="0"/>
                    <w:sz w:val="20"/>
                    <w:szCs w:val="20"/>
                  </w:rPr>
                </w:rPrChange>
              </w:rPr>
            </w:pPr>
            <w:r w:rsidRPr="00D74D66">
              <w:rPr>
                <w:rStyle w:val="af6"/>
                <w:rFonts w:eastAsia="宋体"/>
                <w:rPrChange w:id="4809" w:author="raye" w:date="2018-08-10T13:22:00Z">
                  <w:rPr>
                    <w:rFonts w:ascii="宋体" w:eastAsia="宋体" w:hAnsi="宋体" w:cs="宋体"/>
                    <w:kern w:val="0"/>
                    <w:sz w:val="20"/>
                    <w:szCs w:val="20"/>
                  </w:rPr>
                </w:rPrChange>
              </w:rPr>
              <w:t>Click Submit and the 35 questions answered with NO is colored by red; NO FOUND is colored by red as well</w:t>
            </w:r>
          </w:p>
        </w:tc>
      </w:tr>
      <w:tr w:rsidR="0012309C" w:rsidRPr="00D74D66" w14:paraId="357D8075" w14:textId="77777777" w:rsidTr="00DB2E51">
        <w:trPr>
          <w:trHeight w:val="268"/>
        </w:trPr>
        <w:tc>
          <w:tcPr>
            <w:tcW w:w="536" w:type="dxa"/>
            <w:tcBorders>
              <w:top w:val="nil"/>
              <w:left w:val="single" w:sz="4" w:space="0" w:color="auto"/>
              <w:bottom w:val="nil"/>
              <w:right w:val="single" w:sz="4" w:space="0" w:color="auto"/>
            </w:tcBorders>
            <w:shd w:val="clear" w:color="auto" w:fill="auto"/>
            <w:vAlign w:val="center"/>
            <w:hideMark/>
          </w:tcPr>
          <w:p w14:paraId="10F55534" w14:textId="77777777" w:rsidR="0012309C" w:rsidRPr="00D74D66" w:rsidRDefault="0012309C" w:rsidP="0012309C">
            <w:pPr>
              <w:widowControl/>
              <w:jc w:val="right"/>
              <w:rPr>
                <w:rStyle w:val="af6"/>
                <w:rFonts w:eastAsia="宋体"/>
                <w:rPrChange w:id="4810" w:author="raye" w:date="2018-08-10T13:22:00Z">
                  <w:rPr>
                    <w:rFonts w:ascii="宋体" w:eastAsia="宋体" w:hAnsi="宋体" w:cs="宋体"/>
                    <w:kern w:val="0"/>
                    <w:sz w:val="20"/>
                    <w:szCs w:val="20"/>
                  </w:rPr>
                </w:rPrChange>
              </w:rPr>
            </w:pPr>
            <w:r w:rsidRPr="00D74D66">
              <w:rPr>
                <w:rStyle w:val="af6"/>
                <w:rFonts w:eastAsia="宋体"/>
                <w:rPrChange w:id="4811" w:author="raye" w:date="2018-08-10T13:22:00Z">
                  <w:rPr>
                    <w:rFonts w:ascii="宋体" w:eastAsia="宋体" w:hAnsi="宋体" w:cs="宋体"/>
                    <w:kern w:val="0"/>
                    <w:sz w:val="20"/>
                    <w:szCs w:val="20"/>
                  </w:rPr>
                </w:rPrChange>
              </w:rPr>
              <w:t>16</w:t>
            </w:r>
          </w:p>
        </w:tc>
        <w:tc>
          <w:tcPr>
            <w:tcW w:w="683" w:type="dxa"/>
            <w:vMerge/>
            <w:tcBorders>
              <w:top w:val="nil"/>
              <w:left w:val="single" w:sz="4" w:space="0" w:color="auto"/>
              <w:bottom w:val="single" w:sz="4" w:space="0" w:color="000000"/>
              <w:right w:val="single" w:sz="4" w:space="0" w:color="auto"/>
            </w:tcBorders>
            <w:vAlign w:val="center"/>
            <w:hideMark/>
          </w:tcPr>
          <w:p w14:paraId="2ED274A6" w14:textId="77777777" w:rsidR="0012309C" w:rsidRPr="00D74D66" w:rsidRDefault="0012309C" w:rsidP="0012309C">
            <w:pPr>
              <w:widowControl/>
              <w:jc w:val="left"/>
              <w:rPr>
                <w:rStyle w:val="af6"/>
                <w:rFonts w:eastAsia="宋体"/>
                <w:rPrChange w:id="4812"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5AD1C617" w14:textId="77777777" w:rsidR="0012309C" w:rsidRPr="00D74D66" w:rsidRDefault="0012309C" w:rsidP="0012309C">
            <w:pPr>
              <w:widowControl/>
              <w:jc w:val="left"/>
              <w:rPr>
                <w:rStyle w:val="af6"/>
                <w:rFonts w:eastAsia="宋体"/>
                <w:rPrChange w:id="4813"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vAlign w:val="center"/>
            <w:hideMark/>
          </w:tcPr>
          <w:p w14:paraId="3CA94CA1" w14:textId="77777777" w:rsidR="0012309C" w:rsidRPr="00D74D66" w:rsidRDefault="0012309C" w:rsidP="0012309C">
            <w:pPr>
              <w:widowControl/>
              <w:jc w:val="left"/>
              <w:rPr>
                <w:rStyle w:val="af6"/>
                <w:rFonts w:eastAsia="宋体"/>
                <w:rPrChange w:id="4814" w:author="raye" w:date="2018-08-10T13:22:00Z">
                  <w:rPr>
                    <w:rFonts w:ascii="宋体" w:eastAsia="宋体" w:hAnsi="宋体" w:cs="宋体"/>
                    <w:kern w:val="0"/>
                    <w:sz w:val="20"/>
                    <w:szCs w:val="20"/>
                  </w:rPr>
                </w:rPrChange>
              </w:rPr>
            </w:pPr>
            <w:r w:rsidRPr="00D74D66">
              <w:rPr>
                <w:rStyle w:val="af6"/>
                <w:rFonts w:eastAsia="宋体"/>
                <w:rPrChange w:id="4815" w:author="raye" w:date="2018-08-10T13:22:00Z">
                  <w:rPr>
                    <w:rFonts w:ascii="宋体" w:eastAsia="宋体" w:hAnsi="宋体" w:cs="宋体"/>
                    <w:kern w:val="0"/>
                    <w:sz w:val="20"/>
                    <w:szCs w:val="20"/>
                  </w:rPr>
                </w:rPrChange>
              </w:rPr>
              <w:t>Export to PDF</w:t>
            </w:r>
          </w:p>
        </w:tc>
        <w:tc>
          <w:tcPr>
            <w:tcW w:w="1105" w:type="dxa"/>
            <w:tcBorders>
              <w:top w:val="nil"/>
              <w:left w:val="nil"/>
              <w:bottom w:val="single" w:sz="4" w:space="0" w:color="auto"/>
              <w:right w:val="single" w:sz="4" w:space="0" w:color="auto"/>
            </w:tcBorders>
            <w:shd w:val="clear" w:color="auto" w:fill="auto"/>
            <w:vAlign w:val="center"/>
            <w:hideMark/>
          </w:tcPr>
          <w:p w14:paraId="45ED8206" w14:textId="28FB59B9" w:rsidR="0012309C" w:rsidRPr="00D74D66" w:rsidRDefault="000D79BB" w:rsidP="0012309C">
            <w:pPr>
              <w:widowControl/>
              <w:jc w:val="center"/>
              <w:rPr>
                <w:rStyle w:val="af6"/>
                <w:rFonts w:eastAsia="等线"/>
                <w:rPrChange w:id="4816" w:author="raye" w:date="2018-08-10T13:22:00Z">
                  <w:rPr>
                    <w:rFonts w:ascii="Times New Roman" w:eastAsia="等线" w:hAnsi="Times New Roman" w:cs="Times New Roman"/>
                    <w:kern w:val="0"/>
                    <w:sz w:val="20"/>
                    <w:szCs w:val="20"/>
                  </w:rPr>
                </w:rPrChange>
              </w:rPr>
            </w:pPr>
            <w:r w:rsidRPr="00D74D66">
              <w:rPr>
                <w:rStyle w:val="af6"/>
                <w:rFonts w:eastAsia="等线"/>
                <w:rPrChange w:id="4817" w:author="raye" w:date="2018-08-10T13:22:00Z">
                  <w:rPr>
                    <w:rFonts w:ascii="Times New Roman" w:eastAsia="等线" w:hAnsi="Times New Roman" w:cs="Times New Roman"/>
                    <w:kern w:val="0"/>
                    <w:sz w:val="20"/>
                    <w:szCs w:val="20"/>
                  </w:rPr>
                </w:rPrChange>
              </w:rPr>
              <w:t>Low</w:t>
            </w:r>
          </w:p>
        </w:tc>
        <w:tc>
          <w:tcPr>
            <w:tcW w:w="3369" w:type="dxa"/>
            <w:tcBorders>
              <w:top w:val="nil"/>
              <w:left w:val="nil"/>
              <w:bottom w:val="single" w:sz="4" w:space="0" w:color="auto"/>
              <w:right w:val="single" w:sz="4" w:space="0" w:color="auto"/>
            </w:tcBorders>
            <w:shd w:val="clear" w:color="auto" w:fill="auto"/>
            <w:vAlign w:val="center"/>
            <w:hideMark/>
          </w:tcPr>
          <w:p w14:paraId="43A1E93C" w14:textId="16F7FD78" w:rsidR="0012309C" w:rsidRPr="00D74D66" w:rsidRDefault="00995D25" w:rsidP="0012309C">
            <w:pPr>
              <w:widowControl/>
              <w:jc w:val="left"/>
              <w:rPr>
                <w:rStyle w:val="af6"/>
                <w:rFonts w:eastAsia="宋体"/>
                <w:rPrChange w:id="4818" w:author="raye" w:date="2018-08-10T13:22:00Z">
                  <w:rPr>
                    <w:rFonts w:ascii="宋体" w:eastAsia="宋体" w:hAnsi="宋体" w:cs="宋体"/>
                    <w:kern w:val="0"/>
                    <w:sz w:val="20"/>
                    <w:szCs w:val="20"/>
                  </w:rPr>
                </w:rPrChange>
              </w:rPr>
            </w:pPr>
            <w:r w:rsidRPr="00D74D66">
              <w:rPr>
                <w:rStyle w:val="af6"/>
                <w:rFonts w:eastAsia="宋体"/>
                <w:rPrChange w:id="4819" w:author="raye" w:date="2018-08-10T13:22:00Z">
                  <w:rPr>
                    <w:rFonts w:ascii="宋体" w:eastAsia="宋体" w:hAnsi="宋体" w:cs="宋体"/>
                    <w:kern w:val="0"/>
                    <w:sz w:val="20"/>
                    <w:szCs w:val="20"/>
                  </w:rPr>
                </w:rPrChange>
              </w:rPr>
              <w:t>PDF generation</w:t>
            </w:r>
          </w:p>
        </w:tc>
      </w:tr>
      <w:tr w:rsidR="0012309C" w:rsidRPr="00D74D66" w14:paraId="33DDFAA3"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2AB5E44B" w14:textId="77777777" w:rsidR="0012309C" w:rsidRPr="00D74D66" w:rsidRDefault="0012309C" w:rsidP="0012309C">
            <w:pPr>
              <w:widowControl/>
              <w:jc w:val="right"/>
              <w:rPr>
                <w:rStyle w:val="af6"/>
                <w:rFonts w:eastAsia="宋体"/>
                <w:rPrChange w:id="4820" w:author="raye" w:date="2018-08-10T13:22:00Z">
                  <w:rPr>
                    <w:rFonts w:ascii="宋体" w:eastAsia="宋体" w:hAnsi="宋体" w:cs="宋体"/>
                    <w:kern w:val="0"/>
                    <w:sz w:val="20"/>
                    <w:szCs w:val="20"/>
                  </w:rPr>
                </w:rPrChange>
              </w:rPr>
            </w:pPr>
            <w:r w:rsidRPr="00D74D66">
              <w:rPr>
                <w:rStyle w:val="af6"/>
                <w:rFonts w:eastAsia="宋体"/>
                <w:rPrChange w:id="4821" w:author="raye" w:date="2018-08-10T13:22:00Z">
                  <w:rPr>
                    <w:rFonts w:ascii="宋体" w:eastAsia="宋体" w:hAnsi="宋体" w:cs="宋体"/>
                    <w:kern w:val="0"/>
                    <w:sz w:val="20"/>
                    <w:szCs w:val="20"/>
                  </w:rPr>
                </w:rPrChange>
              </w:rPr>
              <w:t>17</w:t>
            </w:r>
          </w:p>
        </w:tc>
        <w:tc>
          <w:tcPr>
            <w:tcW w:w="683" w:type="dxa"/>
            <w:vMerge/>
            <w:tcBorders>
              <w:top w:val="nil"/>
              <w:left w:val="single" w:sz="4" w:space="0" w:color="auto"/>
              <w:bottom w:val="single" w:sz="4" w:space="0" w:color="000000"/>
              <w:right w:val="single" w:sz="4" w:space="0" w:color="auto"/>
            </w:tcBorders>
            <w:vAlign w:val="center"/>
            <w:hideMark/>
          </w:tcPr>
          <w:p w14:paraId="1F03D848" w14:textId="77777777" w:rsidR="0012309C" w:rsidRPr="00D74D66" w:rsidRDefault="0012309C" w:rsidP="0012309C">
            <w:pPr>
              <w:widowControl/>
              <w:jc w:val="left"/>
              <w:rPr>
                <w:rStyle w:val="af6"/>
                <w:rFonts w:eastAsia="宋体"/>
                <w:rPrChange w:id="4822"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718CFD1F" w14:textId="77777777" w:rsidR="0012309C" w:rsidRPr="00D74D66" w:rsidRDefault="0012309C" w:rsidP="0012309C">
            <w:pPr>
              <w:widowControl/>
              <w:jc w:val="left"/>
              <w:rPr>
                <w:rStyle w:val="af6"/>
                <w:rFonts w:eastAsia="宋体"/>
                <w:rPrChange w:id="4823"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vAlign w:val="center"/>
            <w:hideMark/>
          </w:tcPr>
          <w:p w14:paraId="48D78C97" w14:textId="4A0F7768" w:rsidR="0012309C" w:rsidRPr="00D74D66" w:rsidRDefault="000D79BB" w:rsidP="0012309C">
            <w:pPr>
              <w:widowControl/>
              <w:jc w:val="left"/>
              <w:rPr>
                <w:rStyle w:val="af6"/>
                <w:rFonts w:eastAsia="宋体"/>
                <w:rPrChange w:id="4824" w:author="raye" w:date="2018-08-10T13:22:00Z">
                  <w:rPr>
                    <w:rFonts w:ascii="宋体" w:eastAsia="宋体" w:hAnsi="宋体" w:cs="宋体"/>
                    <w:kern w:val="0"/>
                    <w:sz w:val="20"/>
                    <w:szCs w:val="20"/>
                  </w:rPr>
                </w:rPrChange>
              </w:rPr>
            </w:pPr>
            <w:r w:rsidRPr="00D74D66">
              <w:rPr>
                <w:rStyle w:val="af6"/>
                <w:rFonts w:eastAsia="宋体"/>
                <w:rPrChange w:id="4825" w:author="raye" w:date="2018-08-10T13:22:00Z">
                  <w:rPr>
                    <w:rFonts w:ascii="宋体" w:eastAsia="宋体" w:hAnsi="宋体" w:cs="宋体"/>
                    <w:kern w:val="0"/>
                    <w:sz w:val="20"/>
                    <w:szCs w:val="20"/>
                  </w:rPr>
                </w:rPrChange>
              </w:rPr>
              <w:t>Non-editable page</w:t>
            </w:r>
          </w:p>
        </w:tc>
        <w:tc>
          <w:tcPr>
            <w:tcW w:w="1105" w:type="dxa"/>
            <w:tcBorders>
              <w:top w:val="nil"/>
              <w:left w:val="nil"/>
              <w:bottom w:val="single" w:sz="4" w:space="0" w:color="auto"/>
              <w:right w:val="single" w:sz="4" w:space="0" w:color="auto"/>
            </w:tcBorders>
            <w:shd w:val="clear" w:color="auto" w:fill="auto"/>
            <w:vAlign w:val="center"/>
            <w:hideMark/>
          </w:tcPr>
          <w:p w14:paraId="1039604A" w14:textId="1EEBFCBD" w:rsidR="0012309C" w:rsidRPr="00D74D66" w:rsidRDefault="000D79BB" w:rsidP="0012309C">
            <w:pPr>
              <w:widowControl/>
              <w:jc w:val="center"/>
              <w:rPr>
                <w:rStyle w:val="af6"/>
                <w:rFonts w:eastAsia="等线"/>
                <w:rPrChange w:id="4826" w:author="raye" w:date="2018-08-10T13:22:00Z">
                  <w:rPr>
                    <w:rFonts w:ascii="Times New Roman" w:eastAsia="等线" w:hAnsi="Times New Roman" w:cs="Times New Roman"/>
                    <w:kern w:val="0"/>
                    <w:sz w:val="20"/>
                    <w:szCs w:val="20"/>
                  </w:rPr>
                </w:rPrChange>
              </w:rPr>
            </w:pPr>
            <w:r w:rsidRPr="00D74D66">
              <w:rPr>
                <w:rStyle w:val="af6"/>
                <w:rFonts w:eastAsia="等线"/>
                <w:rPrChange w:id="4827" w:author="raye" w:date="2018-08-10T13:22:00Z">
                  <w:rPr>
                    <w:rFonts w:ascii="Times New Roman" w:eastAsia="等线" w:hAnsi="Times New Roman" w:cs="Times New Roman"/>
                    <w:kern w:val="0"/>
                    <w:sz w:val="20"/>
                    <w:szCs w:val="20"/>
                  </w:rPr>
                </w:rPrChange>
              </w:rPr>
              <w:t>Medium</w:t>
            </w:r>
          </w:p>
        </w:tc>
        <w:tc>
          <w:tcPr>
            <w:tcW w:w="3369" w:type="dxa"/>
            <w:tcBorders>
              <w:top w:val="nil"/>
              <w:left w:val="nil"/>
              <w:bottom w:val="single" w:sz="4" w:space="0" w:color="auto"/>
              <w:right w:val="single" w:sz="4" w:space="0" w:color="auto"/>
            </w:tcBorders>
            <w:shd w:val="clear" w:color="auto" w:fill="auto"/>
            <w:vAlign w:val="center"/>
            <w:hideMark/>
          </w:tcPr>
          <w:p w14:paraId="042FABC9" w14:textId="29511B83" w:rsidR="0012309C" w:rsidRPr="00D74D66" w:rsidRDefault="00995D25" w:rsidP="0012309C">
            <w:pPr>
              <w:widowControl/>
              <w:jc w:val="left"/>
              <w:rPr>
                <w:rStyle w:val="af6"/>
                <w:rFonts w:eastAsia="宋体"/>
                <w:rPrChange w:id="4828" w:author="raye" w:date="2018-08-10T13:22:00Z">
                  <w:rPr>
                    <w:rFonts w:ascii="宋体" w:eastAsia="宋体" w:hAnsi="宋体" w:cs="宋体"/>
                    <w:kern w:val="0"/>
                    <w:sz w:val="20"/>
                    <w:szCs w:val="20"/>
                  </w:rPr>
                </w:rPrChange>
              </w:rPr>
            </w:pPr>
            <w:r w:rsidRPr="00D74D66">
              <w:rPr>
                <w:rStyle w:val="af6"/>
                <w:rFonts w:eastAsia="宋体"/>
                <w:rPrChange w:id="4829" w:author="raye" w:date="2018-08-10T13:22:00Z">
                  <w:rPr>
                    <w:rFonts w:ascii="宋体" w:eastAsia="宋体" w:hAnsi="宋体" w:cs="宋体"/>
                    <w:kern w:val="0"/>
                    <w:sz w:val="20"/>
                    <w:szCs w:val="20"/>
                  </w:rPr>
                </w:rPrChange>
              </w:rPr>
              <w:t>After the data is sent, the page becomes non-editable</w:t>
            </w:r>
          </w:p>
        </w:tc>
      </w:tr>
      <w:tr w:rsidR="0012309C" w:rsidRPr="00D74D66" w14:paraId="74A39671" w14:textId="77777777" w:rsidTr="00DB2E51">
        <w:trPr>
          <w:trHeight w:val="906"/>
        </w:trPr>
        <w:tc>
          <w:tcPr>
            <w:tcW w:w="536" w:type="dxa"/>
            <w:tcBorders>
              <w:top w:val="nil"/>
              <w:left w:val="single" w:sz="4" w:space="0" w:color="auto"/>
              <w:bottom w:val="nil"/>
              <w:right w:val="single" w:sz="4" w:space="0" w:color="auto"/>
            </w:tcBorders>
            <w:shd w:val="clear" w:color="auto" w:fill="auto"/>
            <w:vAlign w:val="center"/>
            <w:hideMark/>
          </w:tcPr>
          <w:p w14:paraId="65E51707" w14:textId="77777777" w:rsidR="0012309C" w:rsidRPr="00D74D66" w:rsidRDefault="0012309C" w:rsidP="0012309C">
            <w:pPr>
              <w:widowControl/>
              <w:jc w:val="right"/>
              <w:rPr>
                <w:rStyle w:val="af6"/>
                <w:rFonts w:eastAsia="宋体"/>
                <w:rPrChange w:id="4830" w:author="raye" w:date="2018-08-10T13:22:00Z">
                  <w:rPr>
                    <w:rFonts w:ascii="宋体" w:eastAsia="宋体" w:hAnsi="宋体" w:cs="宋体"/>
                    <w:kern w:val="0"/>
                    <w:sz w:val="20"/>
                    <w:szCs w:val="20"/>
                  </w:rPr>
                </w:rPrChange>
              </w:rPr>
            </w:pPr>
            <w:r w:rsidRPr="00D74D66">
              <w:rPr>
                <w:rStyle w:val="af6"/>
                <w:rFonts w:eastAsia="宋体"/>
                <w:rPrChange w:id="4831" w:author="raye" w:date="2018-08-10T13:22:00Z">
                  <w:rPr>
                    <w:rFonts w:ascii="宋体" w:eastAsia="宋体" w:hAnsi="宋体" w:cs="宋体"/>
                    <w:kern w:val="0"/>
                    <w:sz w:val="20"/>
                    <w:szCs w:val="20"/>
                  </w:rPr>
                </w:rPrChange>
              </w:rPr>
              <w:t>18</w:t>
            </w:r>
          </w:p>
        </w:tc>
        <w:tc>
          <w:tcPr>
            <w:tcW w:w="683" w:type="dxa"/>
            <w:vMerge/>
            <w:tcBorders>
              <w:top w:val="nil"/>
              <w:left w:val="single" w:sz="4" w:space="0" w:color="auto"/>
              <w:bottom w:val="single" w:sz="4" w:space="0" w:color="000000"/>
              <w:right w:val="single" w:sz="4" w:space="0" w:color="auto"/>
            </w:tcBorders>
            <w:vAlign w:val="center"/>
            <w:hideMark/>
          </w:tcPr>
          <w:p w14:paraId="20B16340" w14:textId="77777777" w:rsidR="0012309C" w:rsidRPr="00D74D66" w:rsidRDefault="0012309C" w:rsidP="0012309C">
            <w:pPr>
              <w:widowControl/>
              <w:jc w:val="left"/>
              <w:rPr>
                <w:rStyle w:val="af6"/>
                <w:rFonts w:eastAsia="宋体"/>
                <w:rPrChange w:id="4832" w:author="raye" w:date="2018-08-10T13:22:00Z">
                  <w:rPr>
                    <w:rFonts w:ascii="宋体" w:eastAsia="宋体" w:hAnsi="宋体" w:cs="宋体"/>
                    <w:kern w:val="0"/>
                    <w:sz w:val="20"/>
                    <w:szCs w:val="20"/>
                  </w:rPr>
                </w:rPrChange>
              </w:rPr>
            </w:pPr>
          </w:p>
        </w:tc>
        <w:tc>
          <w:tcPr>
            <w:tcW w:w="1562" w:type="dxa"/>
            <w:tcBorders>
              <w:top w:val="nil"/>
              <w:left w:val="nil"/>
              <w:bottom w:val="single" w:sz="4" w:space="0" w:color="auto"/>
              <w:right w:val="single" w:sz="4" w:space="0" w:color="auto"/>
            </w:tcBorders>
            <w:shd w:val="clear" w:color="auto" w:fill="auto"/>
            <w:vAlign w:val="center"/>
            <w:hideMark/>
          </w:tcPr>
          <w:p w14:paraId="503963D1" w14:textId="449B93A7" w:rsidR="0012309C" w:rsidRPr="00D74D66" w:rsidRDefault="0012309C" w:rsidP="0012309C">
            <w:pPr>
              <w:widowControl/>
              <w:jc w:val="left"/>
              <w:rPr>
                <w:rStyle w:val="af6"/>
                <w:rFonts w:eastAsia="宋体"/>
                <w:rPrChange w:id="4833" w:author="raye" w:date="2018-08-10T13:22:00Z">
                  <w:rPr>
                    <w:rFonts w:ascii="宋体" w:eastAsia="宋体" w:hAnsi="宋体" w:cs="宋体"/>
                    <w:kern w:val="0"/>
                    <w:sz w:val="20"/>
                    <w:szCs w:val="20"/>
                  </w:rPr>
                </w:rPrChange>
              </w:rPr>
            </w:pPr>
            <w:r w:rsidRPr="00D74D66">
              <w:rPr>
                <w:rStyle w:val="af6"/>
                <w:rFonts w:eastAsia="宋体"/>
                <w:rPrChange w:id="4834" w:author="raye" w:date="2018-08-10T13:22:00Z">
                  <w:rPr>
                    <w:rFonts w:ascii="宋体" w:eastAsia="宋体" w:hAnsi="宋体" w:cs="宋体"/>
                    <w:kern w:val="0"/>
                    <w:sz w:val="20"/>
                    <w:szCs w:val="20"/>
                  </w:rPr>
                </w:rPrChange>
              </w:rPr>
              <w:t>Evidence Management Page</w:t>
            </w:r>
          </w:p>
        </w:tc>
        <w:tc>
          <w:tcPr>
            <w:tcW w:w="2333" w:type="dxa"/>
            <w:tcBorders>
              <w:top w:val="nil"/>
              <w:left w:val="nil"/>
              <w:bottom w:val="single" w:sz="4" w:space="0" w:color="auto"/>
              <w:right w:val="single" w:sz="4" w:space="0" w:color="auto"/>
            </w:tcBorders>
            <w:shd w:val="clear" w:color="auto" w:fill="auto"/>
            <w:noWrap/>
            <w:vAlign w:val="center"/>
            <w:hideMark/>
          </w:tcPr>
          <w:p w14:paraId="44B73366" w14:textId="6C0A6EC7" w:rsidR="0012309C" w:rsidRPr="00D74D66" w:rsidRDefault="00995D25" w:rsidP="0012309C">
            <w:pPr>
              <w:widowControl/>
              <w:jc w:val="left"/>
              <w:rPr>
                <w:rStyle w:val="af6"/>
                <w:rFonts w:eastAsia="宋体"/>
                <w:rPrChange w:id="4835" w:author="raye" w:date="2018-08-10T13:22:00Z">
                  <w:rPr>
                    <w:rFonts w:ascii="宋体" w:eastAsia="宋体" w:hAnsi="宋体" w:cs="宋体"/>
                    <w:color w:val="000000"/>
                    <w:kern w:val="0"/>
                    <w:sz w:val="20"/>
                    <w:szCs w:val="20"/>
                  </w:rPr>
                </w:rPrChange>
              </w:rPr>
            </w:pPr>
            <w:r w:rsidRPr="00D74D66">
              <w:rPr>
                <w:rStyle w:val="af6"/>
                <w:rFonts w:eastAsia="宋体"/>
                <w:rPrChange w:id="4836" w:author="raye" w:date="2018-08-10T13:22:00Z">
                  <w:rPr>
                    <w:rFonts w:ascii="宋体" w:eastAsia="宋体" w:hAnsi="宋体" w:cs="宋体"/>
                    <w:kern w:val="0"/>
                    <w:sz w:val="20"/>
                    <w:szCs w:val="20"/>
                  </w:rPr>
                </w:rPrChange>
              </w:rPr>
              <w:t>Evidence managment on the right</w:t>
            </w:r>
          </w:p>
        </w:tc>
        <w:tc>
          <w:tcPr>
            <w:tcW w:w="1105" w:type="dxa"/>
            <w:tcBorders>
              <w:top w:val="nil"/>
              <w:left w:val="nil"/>
              <w:bottom w:val="single" w:sz="4" w:space="0" w:color="auto"/>
              <w:right w:val="single" w:sz="4" w:space="0" w:color="auto"/>
            </w:tcBorders>
            <w:shd w:val="clear" w:color="auto" w:fill="auto"/>
            <w:vAlign w:val="center"/>
            <w:hideMark/>
          </w:tcPr>
          <w:p w14:paraId="433BAE2A" w14:textId="20F40AB1" w:rsidR="0012309C" w:rsidRPr="00D74D66" w:rsidRDefault="000D79BB" w:rsidP="0012309C">
            <w:pPr>
              <w:widowControl/>
              <w:jc w:val="center"/>
              <w:rPr>
                <w:rStyle w:val="af6"/>
                <w:rFonts w:eastAsia="等线"/>
                <w:rPrChange w:id="4837" w:author="raye" w:date="2018-08-10T13:22:00Z">
                  <w:rPr>
                    <w:rFonts w:ascii="Times New Roman" w:eastAsia="等线" w:hAnsi="Times New Roman" w:cs="Times New Roman"/>
                    <w:kern w:val="0"/>
                    <w:sz w:val="20"/>
                    <w:szCs w:val="20"/>
                  </w:rPr>
                </w:rPrChange>
              </w:rPr>
            </w:pPr>
            <w:r w:rsidRPr="00D74D66">
              <w:rPr>
                <w:rStyle w:val="af6"/>
                <w:rFonts w:eastAsia="等线"/>
                <w:rPrChange w:id="4838" w:author="raye" w:date="2018-08-10T13:22:00Z">
                  <w:rPr>
                    <w:rFonts w:ascii="Times New Roman" w:eastAsia="等线" w:hAnsi="Times New Roman" w:cs="Times New Roman"/>
                    <w:kern w:val="0"/>
                    <w:sz w:val="20"/>
                    <w:szCs w:val="20"/>
                  </w:rPr>
                </w:rPrChange>
              </w:rPr>
              <w:t>Medium</w:t>
            </w:r>
          </w:p>
        </w:tc>
        <w:tc>
          <w:tcPr>
            <w:tcW w:w="3369" w:type="dxa"/>
            <w:tcBorders>
              <w:top w:val="nil"/>
              <w:left w:val="nil"/>
              <w:bottom w:val="single" w:sz="4" w:space="0" w:color="auto"/>
              <w:right w:val="single" w:sz="4" w:space="0" w:color="auto"/>
            </w:tcBorders>
            <w:shd w:val="clear" w:color="auto" w:fill="auto"/>
            <w:vAlign w:val="center"/>
            <w:hideMark/>
          </w:tcPr>
          <w:p w14:paraId="6395607D" w14:textId="6DC4E75E" w:rsidR="0012309C" w:rsidRPr="00D74D66" w:rsidRDefault="00995D25" w:rsidP="0012309C">
            <w:pPr>
              <w:widowControl/>
              <w:jc w:val="left"/>
              <w:rPr>
                <w:rStyle w:val="af6"/>
                <w:rFonts w:eastAsia="宋体"/>
                <w:rPrChange w:id="4839" w:author="raye" w:date="2018-08-10T13:22:00Z">
                  <w:rPr>
                    <w:rFonts w:ascii="宋体" w:eastAsia="宋体" w:hAnsi="宋体" w:cs="宋体"/>
                    <w:kern w:val="0"/>
                    <w:sz w:val="20"/>
                    <w:szCs w:val="20"/>
                  </w:rPr>
                </w:rPrChange>
              </w:rPr>
            </w:pPr>
            <w:r w:rsidRPr="00D74D66">
              <w:rPr>
                <w:rStyle w:val="af6"/>
                <w:rFonts w:eastAsia="宋体"/>
                <w:rPrChange w:id="4840" w:author="raye" w:date="2018-08-10T13:22:00Z">
                  <w:rPr>
                    <w:rFonts w:ascii="宋体" w:eastAsia="宋体" w:hAnsi="宋体" w:cs="宋体"/>
                    <w:kern w:val="0"/>
                    <w:sz w:val="20"/>
                    <w:szCs w:val="20"/>
                  </w:rPr>
                </w:rPrChange>
              </w:rPr>
              <w:t>Display all evidence on case</w:t>
            </w:r>
          </w:p>
        </w:tc>
      </w:tr>
      <w:tr w:rsidR="0012309C" w:rsidRPr="00D74D66" w14:paraId="690E0B7F" w14:textId="77777777" w:rsidTr="00DB2E51">
        <w:trPr>
          <w:trHeight w:val="566"/>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42CF50A1" w14:textId="77777777" w:rsidR="0012309C" w:rsidRPr="00D74D66" w:rsidRDefault="0012309C" w:rsidP="0012309C">
            <w:pPr>
              <w:widowControl/>
              <w:jc w:val="right"/>
              <w:rPr>
                <w:rStyle w:val="af6"/>
                <w:rFonts w:eastAsia="宋体"/>
                <w:rPrChange w:id="4841" w:author="raye" w:date="2018-08-10T13:22:00Z">
                  <w:rPr>
                    <w:rFonts w:ascii="宋体" w:eastAsia="宋体" w:hAnsi="宋体" w:cs="宋体"/>
                    <w:kern w:val="0"/>
                    <w:sz w:val="20"/>
                    <w:szCs w:val="20"/>
                  </w:rPr>
                </w:rPrChange>
              </w:rPr>
            </w:pPr>
            <w:r w:rsidRPr="00D74D66">
              <w:rPr>
                <w:rStyle w:val="af6"/>
                <w:rFonts w:eastAsia="宋体"/>
                <w:rPrChange w:id="4842" w:author="raye" w:date="2018-08-10T13:22:00Z">
                  <w:rPr>
                    <w:rFonts w:ascii="宋体" w:eastAsia="宋体" w:hAnsi="宋体" w:cs="宋体"/>
                    <w:kern w:val="0"/>
                    <w:sz w:val="20"/>
                    <w:szCs w:val="20"/>
                  </w:rPr>
                </w:rPrChange>
              </w:rPr>
              <w:t>19</w:t>
            </w:r>
          </w:p>
        </w:tc>
        <w:tc>
          <w:tcPr>
            <w:tcW w:w="683" w:type="dxa"/>
            <w:vMerge/>
            <w:tcBorders>
              <w:top w:val="nil"/>
              <w:left w:val="single" w:sz="4" w:space="0" w:color="auto"/>
              <w:bottom w:val="single" w:sz="4" w:space="0" w:color="000000"/>
              <w:right w:val="single" w:sz="4" w:space="0" w:color="auto"/>
            </w:tcBorders>
            <w:vAlign w:val="center"/>
            <w:hideMark/>
          </w:tcPr>
          <w:p w14:paraId="265519C4" w14:textId="77777777" w:rsidR="0012309C" w:rsidRPr="00D74D66" w:rsidRDefault="0012309C" w:rsidP="0012309C">
            <w:pPr>
              <w:widowControl/>
              <w:jc w:val="left"/>
              <w:rPr>
                <w:rStyle w:val="af6"/>
                <w:rFonts w:eastAsia="宋体"/>
                <w:rPrChange w:id="4843" w:author="raye" w:date="2018-08-10T13:22:00Z">
                  <w:rPr>
                    <w:rFonts w:ascii="宋体" w:eastAsia="宋体" w:hAnsi="宋体" w:cs="宋体"/>
                    <w:kern w:val="0"/>
                    <w:sz w:val="20"/>
                    <w:szCs w:val="20"/>
                  </w:rPr>
                </w:rPrChange>
              </w:rPr>
            </w:pPr>
          </w:p>
        </w:tc>
        <w:tc>
          <w:tcPr>
            <w:tcW w:w="1562" w:type="dxa"/>
            <w:vMerge w:val="restart"/>
            <w:tcBorders>
              <w:top w:val="nil"/>
              <w:left w:val="single" w:sz="4" w:space="0" w:color="auto"/>
              <w:bottom w:val="single" w:sz="4" w:space="0" w:color="000000"/>
              <w:right w:val="single" w:sz="4" w:space="0" w:color="auto"/>
            </w:tcBorders>
            <w:shd w:val="clear" w:color="auto" w:fill="auto"/>
            <w:vAlign w:val="center"/>
            <w:hideMark/>
          </w:tcPr>
          <w:p w14:paraId="29CA2F8C" w14:textId="5A54F0CD" w:rsidR="0012309C" w:rsidRPr="00D74D66" w:rsidRDefault="0012309C" w:rsidP="00DB2E51">
            <w:pPr>
              <w:widowControl/>
              <w:jc w:val="left"/>
              <w:rPr>
                <w:rStyle w:val="af6"/>
                <w:rFonts w:eastAsia="宋体"/>
                <w:rPrChange w:id="4844" w:author="raye" w:date="2018-08-10T13:22:00Z">
                  <w:rPr>
                    <w:rFonts w:ascii="宋体" w:eastAsia="宋体" w:hAnsi="宋体" w:cs="宋体"/>
                    <w:kern w:val="0"/>
                    <w:sz w:val="20"/>
                    <w:szCs w:val="20"/>
                  </w:rPr>
                </w:rPrChange>
              </w:rPr>
            </w:pPr>
            <w:r w:rsidRPr="00D74D66">
              <w:rPr>
                <w:rStyle w:val="af6"/>
                <w:rFonts w:eastAsia="宋体"/>
                <w:rPrChange w:id="4845" w:author="raye" w:date="2018-08-10T13:22:00Z">
                  <w:rPr>
                    <w:rFonts w:ascii="宋体" w:eastAsia="宋体" w:hAnsi="宋体" w:cs="宋体"/>
                    <w:kern w:val="0"/>
                    <w:sz w:val="20"/>
                    <w:szCs w:val="20"/>
                  </w:rPr>
                </w:rPrChange>
              </w:rPr>
              <w:t>Details</w:t>
            </w:r>
          </w:p>
        </w:tc>
        <w:tc>
          <w:tcPr>
            <w:tcW w:w="2333" w:type="dxa"/>
            <w:tcBorders>
              <w:top w:val="nil"/>
              <w:left w:val="nil"/>
              <w:bottom w:val="single" w:sz="4" w:space="0" w:color="auto"/>
              <w:right w:val="single" w:sz="4" w:space="0" w:color="auto"/>
            </w:tcBorders>
            <w:shd w:val="clear" w:color="auto" w:fill="auto"/>
            <w:noWrap/>
            <w:vAlign w:val="center"/>
            <w:hideMark/>
          </w:tcPr>
          <w:p w14:paraId="4C8EE24E" w14:textId="24B57A83" w:rsidR="0012309C" w:rsidRPr="00D74D66" w:rsidRDefault="00995D25" w:rsidP="0012309C">
            <w:pPr>
              <w:widowControl/>
              <w:jc w:val="left"/>
              <w:rPr>
                <w:rStyle w:val="af6"/>
                <w:rFonts w:eastAsia="宋体"/>
                <w:rPrChange w:id="4846" w:author="raye" w:date="2018-08-10T13:22:00Z">
                  <w:rPr>
                    <w:rFonts w:ascii="宋体" w:eastAsia="宋体" w:hAnsi="宋体" w:cs="宋体"/>
                    <w:color w:val="000000"/>
                    <w:kern w:val="0"/>
                    <w:sz w:val="20"/>
                    <w:szCs w:val="20"/>
                  </w:rPr>
                </w:rPrChange>
              </w:rPr>
            </w:pPr>
            <w:r w:rsidRPr="00D74D66">
              <w:rPr>
                <w:rStyle w:val="af6"/>
                <w:rFonts w:eastAsia="宋体"/>
                <w:rPrChange w:id="4847" w:author="raye" w:date="2018-08-10T13:22:00Z">
                  <w:rPr>
                    <w:rFonts w:ascii="宋体" w:eastAsia="宋体" w:hAnsi="宋体" w:cs="宋体"/>
                    <w:color w:val="000000"/>
                    <w:kern w:val="0"/>
                    <w:sz w:val="20"/>
                    <w:szCs w:val="20"/>
                  </w:rPr>
                </w:rPrChange>
              </w:rPr>
              <w:t>Basic information</w:t>
            </w:r>
          </w:p>
        </w:tc>
        <w:tc>
          <w:tcPr>
            <w:tcW w:w="1105" w:type="dxa"/>
            <w:tcBorders>
              <w:top w:val="nil"/>
              <w:left w:val="nil"/>
              <w:bottom w:val="single" w:sz="4" w:space="0" w:color="auto"/>
              <w:right w:val="single" w:sz="4" w:space="0" w:color="auto"/>
            </w:tcBorders>
            <w:shd w:val="clear" w:color="auto" w:fill="auto"/>
            <w:vAlign w:val="center"/>
            <w:hideMark/>
          </w:tcPr>
          <w:p w14:paraId="208C9903" w14:textId="4EE92FEB" w:rsidR="0012309C" w:rsidRPr="00D74D66" w:rsidRDefault="000D79BB" w:rsidP="0012309C">
            <w:pPr>
              <w:widowControl/>
              <w:jc w:val="center"/>
              <w:rPr>
                <w:rStyle w:val="af6"/>
                <w:rFonts w:eastAsia="宋体"/>
                <w:rPrChange w:id="4848" w:author="raye" w:date="2018-08-10T13:22:00Z">
                  <w:rPr>
                    <w:rFonts w:ascii="宋体" w:eastAsia="宋体" w:hAnsi="宋体" w:cs="宋体"/>
                    <w:kern w:val="0"/>
                    <w:sz w:val="20"/>
                    <w:szCs w:val="20"/>
                  </w:rPr>
                </w:rPrChange>
              </w:rPr>
            </w:pPr>
            <w:r w:rsidRPr="00D74D66">
              <w:rPr>
                <w:rStyle w:val="af6"/>
                <w:rFonts w:eastAsia="等线"/>
                <w:rPrChange w:id="4849" w:author="raye" w:date="2018-08-10T13:22:00Z">
                  <w:rPr>
                    <w:rFonts w:ascii="Times New Roman" w:eastAsia="等线" w:hAnsi="Times New Roman" w:cs="Times New Roman"/>
                    <w:kern w:val="0"/>
                    <w:sz w:val="20"/>
                    <w:szCs w:val="20"/>
                  </w:rPr>
                </w:rPrChange>
              </w:rPr>
              <w:t>Medium</w:t>
            </w:r>
          </w:p>
        </w:tc>
        <w:tc>
          <w:tcPr>
            <w:tcW w:w="3369" w:type="dxa"/>
            <w:tcBorders>
              <w:top w:val="nil"/>
              <w:left w:val="nil"/>
              <w:bottom w:val="single" w:sz="4" w:space="0" w:color="auto"/>
              <w:right w:val="single" w:sz="4" w:space="0" w:color="auto"/>
            </w:tcBorders>
            <w:shd w:val="clear" w:color="auto" w:fill="auto"/>
            <w:vAlign w:val="center"/>
            <w:hideMark/>
          </w:tcPr>
          <w:p w14:paraId="4CD6D74A" w14:textId="00DF4E5A" w:rsidR="0012309C" w:rsidRPr="00D74D66" w:rsidRDefault="0012309C" w:rsidP="00942119">
            <w:pPr>
              <w:widowControl/>
              <w:jc w:val="left"/>
              <w:rPr>
                <w:rStyle w:val="af6"/>
                <w:rFonts w:eastAsia="宋体"/>
                <w:rPrChange w:id="4850" w:author="raye" w:date="2018-08-10T13:22:00Z">
                  <w:rPr>
                    <w:rFonts w:ascii="宋体" w:eastAsia="宋体" w:hAnsi="宋体" w:cs="宋体"/>
                    <w:kern w:val="0"/>
                    <w:sz w:val="20"/>
                    <w:szCs w:val="20"/>
                  </w:rPr>
                </w:rPrChange>
              </w:rPr>
            </w:pPr>
            <w:r w:rsidRPr="00D74D66">
              <w:rPr>
                <w:rStyle w:val="af6"/>
                <w:rFonts w:eastAsia="宋体"/>
                <w:rPrChange w:id="4851" w:author="raye" w:date="2018-08-10T13:22:00Z">
                  <w:rPr>
                    <w:rFonts w:ascii="宋体" w:eastAsia="宋体" w:hAnsi="宋体" w:cs="宋体"/>
                    <w:kern w:val="0"/>
                    <w:sz w:val="20"/>
                    <w:szCs w:val="20"/>
                  </w:rPr>
                </w:rPrChange>
              </w:rPr>
              <w:t xml:space="preserve">1. </w:t>
            </w:r>
            <w:r w:rsidR="00942119" w:rsidRPr="00D74D66">
              <w:rPr>
                <w:rStyle w:val="af6"/>
                <w:rFonts w:eastAsia="宋体"/>
                <w:rPrChange w:id="4852" w:author="raye" w:date="2018-08-10T13:22:00Z">
                  <w:rPr>
                    <w:rFonts w:ascii="宋体" w:eastAsia="宋体" w:hAnsi="宋体" w:cs="宋体"/>
                    <w:kern w:val="0"/>
                    <w:sz w:val="20"/>
                    <w:szCs w:val="20"/>
                  </w:rPr>
                </w:rPrChange>
              </w:rPr>
              <w:t>State</w:t>
            </w:r>
            <w:r w:rsidRPr="00D74D66">
              <w:rPr>
                <w:rStyle w:val="af6"/>
                <w:rFonts w:eastAsia="宋体"/>
                <w:rPrChange w:id="4853" w:author="raye" w:date="2018-08-10T13:22:00Z">
                  <w:rPr>
                    <w:rFonts w:ascii="宋体" w:eastAsia="宋体" w:hAnsi="宋体" w:cs="宋体"/>
                    <w:kern w:val="0"/>
                    <w:sz w:val="20"/>
                    <w:szCs w:val="20"/>
                  </w:rPr>
                </w:rPrChange>
              </w:rPr>
              <w:br/>
              <w:t xml:space="preserve">2. </w:t>
            </w:r>
            <w:r w:rsidR="00942119" w:rsidRPr="00D74D66">
              <w:rPr>
                <w:rStyle w:val="af6"/>
                <w:rFonts w:eastAsia="宋体"/>
                <w:rPrChange w:id="4854" w:author="raye" w:date="2018-08-10T13:22:00Z">
                  <w:rPr>
                    <w:rFonts w:ascii="宋体" w:eastAsia="宋体" w:hAnsi="宋体" w:cs="宋体"/>
                    <w:kern w:val="0"/>
                    <w:sz w:val="20"/>
                    <w:szCs w:val="20"/>
                  </w:rPr>
                </w:rPrChange>
              </w:rPr>
              <w:t>Generated when cases are created</w:t>
            </w:r>
          </w:p>
        </w:tc>
      </w:tr>
      <w:tr w:rsidR="0012309C" w:rsidRPr="00D74D66" w14:paraId="6A0633CF" w14:textId="77777777" w:rsidTr="00DB2E51">
        <w:trPr>
          <w:trHeight w:val="566"/>
        </w:trPr>
        <w:tc>
          <w:tcPr>
            <w:tcW w:w="536" w:type="dxa"/>
            <w:tcBorders>
              <w:top w:val="nil"/>
              <w:left w:val="single" w:sz="4" w:space="0" w:color="auto"/>
              <w:bottom w:val="nil"/>
              <w:right w:val="single" w:sz="4" w:space="0" w:color="auto"/>
            </w:tcBorders>
            <w:shd w:val="clear" w:color="auto" w:fill="auto"/>
            <w:vAlign w:val="center"/>
            <w:hideMark/>
          </w:tcPr>
          <w:p w14:paraId="5ADBEA44" w14:textId="77777777" w:rsidR="0012309C" w:rsidRPr="00D74D66" w:rsidRDefault="0012309C" w:rsidP="0012309C">
            <w:pPr>
              <w:widowControl/>
              <w:jc w:val="right"/>
              <w:rPr>
                <w:rStyle w:val="af6"/>
                <w:rFonts w:eastAsia="宋体"/>
                <w:rPrChange w:id="4855" w:author="raye" w:date="2018-08-10T13:22:00Z">
                  <w:rPr>
                    <w:rFonts w:ascii="宋体" w:eastAsia="宋体" w:hAnsi="宋体" w:cs="宋体"/>
                    <w:kern w:val="0"/>
                    <w:sz w:val="20"/>
                    <w:szCs w:val="20"/>
                  </w:rPr>
                </w:rPrChange>
              </w:rPr>
            </w:pPr>
            <w:r w:rsidRPr="00D74D66">
              <w:rPr>
                <w:rStyle w:val="af6"/>
                <w:rFonts w:eastAsia="宋体"/>
                <w:rPrChange w:id="4856" w:author="raye" w:date="2018-08-10T13:22:00Z">
                  <w:rPr>
                    <w:rFonts w:ascii="宋体" w:eastAsia="宋体" w:hAnsi="宋体" w:cs="宋体"/>
                    <w:kern w:val="0"/>
                    <w:sz w:val="20"/>
                    <w:szCs w:val="20"/>
                  </w:rPr>
                </w:rPrChange>
              </w:rPr>
              <w:t>20</w:t>
            </w:r>
          </w:p>
        </w:tc>
        <w:tc>
          <w:tcPr>
            <w:tcW w:w="683" w:type="dxa"/>
            <w:vMerge/>
            <w:tcBorders>
              <w:top w:val="nil"/>
              <w:left w:val="single" w:sz="4" w:space="0" w:color="auto"/>
              <w:bottom w:val="single" w:sz="4" w:space="0" w:color="000000"/>
              <w:right w:val="single" w:sz="4" w:space="0" w:color="auto"/>
            </w:tcBorders>
            <w:vAlign w:val="center"/>
            <w:hideMark/>
          </w:tcPr>
          <w:p w14:paraId="41B71875" w14:textId="77777777" w:rsidR="0012309C" w:rsidRPr="00D74D66" w:rsidRDefault="0012309C" w:rsidP="0012309C">
            <w:pPr>
              <w:widowControl/>
              <w:jc w:val="left"/>
              <w:rPr>
                <w:rStyle w:val="af6"/>
                <w:rFonts w:eastAsia="宋体"/>
                <w:rPrChange w:id="4857"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28320D9B" w14:textId="77777777" w:rsidR="0012309C" w:rsidRPr="00D74D66" w:rsidRDefault="0012309C" w:rsidP="0012309C">
            <w:pPr>
              <w:widowControl/>
              <w:jc w:val="left"/>
              <w:rPr>
                <w:rStyle w:val="af6"/>
                <w:rFonts w:eastAsia="宋体"/>
                <w:rPrChange w:id="4858"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noWrap/>
            <w:vAlign w:val="center"/>
            <w:hideMark/>
          </w:tcPr>
          <w:p w14:paraId="27AC6D63" w14:textId="1CED266A" w:rsidR="0012309C" w:rsidRPr="00D74D66" w:rsidRDefault="00995D25" w:rsidP="00995D25">
            <w:pPr>
              <w:rPr>
                <w:rStyle w:val="af6"/>
                <w:rFonts w:eastAsia="宋体"/>
                <w:rPrChange w:id="4859" w:author="raye" w:date="2018-08-10T13:22:00Z">
                  <w:rPr>
                    <w:rFonts w:ascii="宋体" w:eastAsia="宋体" w:hAnsi="宋体" w:cs="宋体"/>
                    <w:sz w:val="20"/>
                    <w:szCs w:val="20"/>
                  </w:rPr>
                </w:rPrChange>
              </w:rPr>
            </w:pPr>
            <w:r w:rsidRPr="00D74D66">
              <w:rPr>
                <w:rStyle w:val="af6"/>
                <w:rFonts w:eastAsia="宋体"/>
                <w:rPrChange w:id="4860" w:author="raye" w:date="2018-08-10T13:22:00Z">
                  <w:rPr>
                    <w:rFonts w:ascii="宋体" w:eastAsia="宋体" w:hAnsi="宋体" w:cs="宋体"/>
                    <w:color w:val="000000"/>
                    <w:kern w:val="0"/>
                    <w:sz w:val="20"/>
                    <w:szCs w:val="20"/>
                  </w:rPr>
                </w:rPrChange>
              </w:rPr>
              <w:t>Log</w:t>
            </w:r>
          </w:p>
        </w:tc>
        <w:tc>
          <w:tcPr>
            <w:tcW w:w="1105" w:type="dxa"/>
            <w:tcBorders>
              <w:top w:val="nil"/>
              <w:left w:val="nil"/>
              <w:bottom w:val="single" w:sz="4" w:space="0" w:color="auto"/>
              <w:right w:val="single" w:sz="4" w:space="0" w:color="auto"/>
            </w:tcBorders>
            <w:shd w:val="clear" w:color="auto" w:fill="auto"/>
            <w:vAlign w:val="center"/>
            <w:hideMark/>
          </w:tcPr>
          <w:p w14:paraId="0783E28F" w14:textId="4B24E570" w:rsidR="0012309C" w:rsidRPr="00D74D66" w:rsidRDefault="000D79BB" w:rsidP="0012309C">
            <w:pPr>
              <w:widowControl/>
              <w:jc w:val="center"/>
              <w:rPr>
                <w:rStyle w:val="af6"/>
                <w:rFonts w:eastAsia="宋体"/>
                <w:rPrChange w:id="4861" w:author="raye" w:date="2018-08-10T13:22:00Z">
                  <w:rPr>
                    <w:rFonts w:ascii="宋体" w:eastAsia="宋体" w:hAnsi="宋体" w:cs="宋体"/>
                    <w:kern w:val="0"/>
                    <w:sz w:val="20"/>
                    <w:szCs w:val="20"/>
                  </w:rPr>
                </w:rPrChange>
              </w:rPr>
            </w:pPr>
            <w:r w:rsidRPr="00D74D66">
              <w:rPr>
                <w:rStyle w:val="af6"/>
                <w:rFonts w:eastAsia="等线"/>
                <w:rPrChange w:id="4862" w:author="raye" w:date="2018-08-10T13:22:00Z">
                  <w:rPr>
                    <w:rFonts w:ascii="Times New Roman" w:eastAsia="等线" w:hAnsi="Times New Roman" w:cs="Times New Roman"/>
                    <w:kern w:val="0"/>
                    <w:sz w:val="20"/>
                    <w:szCs w:val="20"/>
                  </w:rPr>
                </w:rPrChange>
              </w:rPr>
              <w:t>Medium</w:t>
            </w:r>
          </w:p>
        </w:tc>
        <w:tc>
          <w:tcPr>
            <w:tcW w:w="3369" w:type="dxa"/>
            <w:tcBorders>
              <w:top w:val="nil"/>
              <w:left w:val="nil"/>
              <w:bottom w:val="single" w:sz="4" w:space="0" w:color="auto"/>
              <w:right w:val="single" w:sz="4" w:space="0" w:color="auto"/>
            </w:tcBorders>
            <w:shd w:val="clear" w:color="auto" w:fill="auto"/>
            <w:vAlign w:val="center"/>
            <w:hideMark/>
          </w:tcPr>
          <w:p w14:paraId="69973CD9" w14:textId="634CCCFB" w:rsidR="0012309C" w:rsidRPr="00D74D66" w:rsidRDefault="00942119" w:rsidP="00341A95">
            <w:pPr>
              <w:widowControl/>
              <w:jc w:val="left"/>
              <w:rPr>
                <w:rStyle w:val="af6"/>
                <w:rFonts w:eastAsia="宋体"/>
                <w:rPrChange w:id="4863" w:author="raye" w:date="2018-08-10T13:22:00Z">
                  <w:rPr>
                    <w:rFonts w:ascii="宋体" w:eastAsia="宋体" w:hAnsi="宋体" w:cs="宋体"/>
                    <w:kern w:val="0"/>
                    <w:sz w:val="20"/>
                    <w:szCs w:val="20"/>
                  </w:rPr>
                </w:rPrChange>
              </w:rPr>
              <w:pPrChange w:id="4864" w:author="raye" w:date="2018-08-10T20:18:00Z">
                <w:pPr>
                  <w:widowControl/>
                  <w:jc w:val="left"/>
                </w:pPr>
              </w:pPrChange>
            </w:pPr>
            <w:r w:rsidRPr="00D74D66">
              <w:rPr>
                <w:rStyle w:val="af6"/>
                <w:rFonts w:eastAsia="宋体"/>
                <w:rPrChange w:id="4865" w:author="raye" w:date="2018-08-10T13:22:00Z">
                  <w:rPr>
                    <w:rFonts w:ascii="宋体" w:eastAsia="宋体" w:hAnsi="宋体" w:cs="宋体"/>
                    <w:kern w:val="0"/>
                    <w:sz w:val="20"/>
                    <w:szCs w:val="20"/>
                  </w:rPr>
                </w:rPrChange>
              </w:rPr>
              <w:t xml:space="preserve">Click on log of submitted operations; logs query needs configuration; </w:t>
            </w:r>
            <w:del w:id="4866" w:author="raye" w:date="2018-08-10T20:18:00Z">
              <w:r w:rsidRPr="00D74D66" w:rsidDel="00341A95">
                <w:rPr>
                  <w:rStyle w:val="af6"/>
                  <w:rFonts w:eastAsia="宋体"/>
                  <w:rPrChange w:id="4867" w:author="raye" w:date="2018-08-10T13:22:00Z">
                    <w:rPr>
                      <w:rFonts w:ascii="宋体" w:eastAsia="宋体" w:hAnsi="宋体" w:cs="宋体"/>
                      <w:kern w:val="0"/>
                      <w:sz w:val="20"/>
                      <w:szCs w:val="20"/>
                    </w:rPr>
                  </w:rPrChange>
                </w:rPr>
                <w:delText>one can only see his or her own log by default</w:delText>
              </w:r>
            </w:del>
          </w:p>
        </w:tc>
      </w:tr>
      <w:tr w:rsidR="0012309C" w:rsidRPr="00D74D66" w14:paraId="1B152A23" w14:textId="77777777" w:rsidTr="00DB2E51">
        <w:trPr>
          <w:trHeight w:val="750"/>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0AFE8A62" w14:textId="77777777" w:rsidR="0012309C" w:rsidRPr="00D74D66" w:rsidRDefault="0012309C" w:rsidP="0012309C">
            <w:pPr>
              <w:widowControl/>
              <w:jc w:val="right"/>
              <w:rPr>
                <w:rStyle w:val="af6"/>
                <w:rFonts w:eastAsia="宋体"/>
                <w:rPrChange w:id="4868" w:author="raye" w:date="2018-08-10T13:22:00Z">
                  <w:rPr>
                    <w:rFonts w:ascii="宋体" w:eastAsia="宋体" w:hAnsi="宋体" w:cs="宋体"/>
                    <w:kern w:val="0"/>
                    <w:sz w:val="20"/>
                    <w:szCs w:val="20"/>
                  </w:rPr>
                </w:rPrChange>
              </w:rPr>
            </w:pPr>
            <w:r w:rsidRPr="00D74D66">
              <w:rPr>
                <w:rStyle w:val="af6"/>
                <w:rFonts w:eastAsia="宋体"/>
                <w:rPrChange w:id="4869" w:author="raye" w:date="2018-08-10T13:22:00Z">
                  <w:rPr>
                    <w:rFonts w:ascii="宋体" w:eastAsia="宋体" w:hAnsi="宋体" w:cs="宋体"/>
                    <w:kern w:val="0"/>
                    <w:sz w:val="20"/>
                    <w:szCs w:val="20"/>
                  </w:rPr>
                </w:rPrChange>
              </w:rPr>
              <w:t>21</w:t>
            </w:r>
          </w:p>
        </w:tc>
        <w:tc>
          <w:tcPr>
            <w:tcW w:w="683" w:type="dxa"/>
            <w:vMerge/>
            <w:tcBorders>
              <w:top w:val="nil"/>
              <w:left w:val="single" w:sz="4" w:space="0" w:color="auto"/>
              <w:bottom w:val="single" w:sz="4" w:space="0" w:color="000000"/>
              <w:right w:val="single" w:sz="4" w:space="0" w:color="auto"/>
            </w:tcBorders>
            <w:vAlign w:val="center"/>
            <w:hideMark/>
          </w:tcPr>
          <w:p w14:paraId="620F8094" w14:textId="77777777" w:rsidR="0012309C" w:rsidRPr="00D74D66" w:rsidRDefault="0012309C" w:rsidP="0012309C">
            <w:pPr>
              <w:widowControl/>
              <w:jc w:val="left"/>
              <w:rPr>
                <w:rStyle w:val="af6"/>
                <w:rFonts w:eastAsia="宋体"/>
                <w:rPrChange w:id="4870"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07C4A9B3" w14:textId="77777777" w:rsidR="0012309C" w:rsidRPr="00D74D66" w:rsidRDefault="0012309C" w:rsidP="0012309C">
            <w:pPr>
              <w:widowControl/>
              <w:jc w:val="left"/>
              <w:rPr>
                <w:rStyle w:val="af6"/>
                <w:rFonts w:eastAsia="宋体"/>
                <w:rPrChange w:id="4871"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noWrap/>
            <w:vAlign w:val="center"/>
            <w:hideMark/>
          </w:tcPr>
          <w:p w14:paraId="1EAEFC24" w14:textId="77777777" w:rsidR="0012309C" w:rsidRPr="00D74D66" w:rsidRDefault="0012309C" w:rsidP="0012309C">
            <w:pPr>
              <w:widowControl/>
              <w:jc w:val="left"/>
              <w:rPr>
                <w:rStyle w:val="af6"/>
                <w:rFonts w:eastAsia="宋体"/>
                <w:rPrChange w:id="4872" w:author="raye" w:date="2018-08-10T13:22:00Z">
                  <w:rPr>
                    <w:rFonts w:ascii="宋体" w:eastAsia="宋体" w:hAnsi="宋体" w:cs="宋体"/>
                    <w:color w:val="000000"/>
                    <w:kern w:val="0"/>
                    <w:sz w:val="20"/>
                    <w:szCs w:val="20"/>
                  </w:rPr>
                </w:rPrChange>
              </w:rPr>
            </w:pPr>
            <w:r w:rsidRPr="00D74D66">
              <w:rPr>
                <w:rStyle w:val="af6"/>
                <w:rFonts w:eastAsia="宋体"/>
                <w:rPrChange w:id="4873" w:author="raye" w:date="2018-08-10T13:22:00Z">
                  <w:rPr>
                    <w:rFonts w:ascii="宋体" w:eastAsia="宋体" w:hAnsi="宋体" w:cs="宋体"/>
                    <w:color w:val="000000"/>
                    <w:kern w:val="0"/>
                    <w:sz w:val="20"/>
                    <w:szCs w:val="20"/>
                  </w:rPr>
                </w:rPrChange>
              </w:rPr>
              <w:t>Documens Verification</w:t>
            </w:r>
          </w:p>
        </w:tc>
        <w:tc>
          <w:tcPr>
            <w:tcW w:w="1105" w:type="dxa"/>
            <w:tcBorders>
              <w:top w:val="nil"/>
              <w:left w:val="nil"/>
              <w:bottom w:val="single" w:sz="4" w:space="0" w:color="auto"/>
              <w:right w:val="single" w:sz="4" w:space="0" w:color="auto"/>
            </w:tcBorders>
            <w:shd w:val="clear" w:color="auto" w:fill="auto"/>
            <w:vAlign w:val="center"/>
            <w:hideMark/>
          </w:tcPr>
          <w:p w14:paraId="3A0BA8D3" w14:textId="719263E1" w:rsidR="0012309C" w:rsidRPr="00D74D66" w:rsidRDefault="000D79BB" w:rsidP="0012309C">
            <w:pPr>
              <w:widowControl/>
              <w:jc w:val="center"/>
              <w:rPr>
                <w:rStyle w:val="af6"/>
                <w:rFonts w:eastAsia="宋体"/>
                <w:rPrChange w:id="4874" w:author="raye" w:date="2018-08-10T13:22:00Z">
                  <w:rPr>
                    <w:rFonts w:ascii="宋体" w:eastAsia="宋体" w:hAnsi="宋体" w:cs="宋体"/>
                    <w:kern w:val="0"/>
                    <w:sz w:val="20"/>
                    <w:szCs w:val="20"/>
                  </w:rPr>
                </w:rPrChange>
              </w:rPr>
            </w:pPr>
            <w:r w:rsidRPr="00D74D66">
              <w:rPr>
                <w:rStyle w:val="af6"/>
                <w:rFonts w:eastAsia="等线"/>
                <w:rPrChange w:id="4875" w:author="raye" w:date="2018-08-10T13:22:00Z">
                  <w:rPr>
                    <w:rFonts w:ascii="Times New Roman" w:eastAsia="等线" w:hAnsi="Times New Roman" w:cs="Times New Roman"/>
                    <w:kern w:val="0"/>
                    <w:sz w:val="20"/>
                    <w:szCs w:val="20"/>
                  </w:rPr>
                </w:rPrChange>
              </w:rPr>
              <w:t>Medium</w:t>
            </w:r>
          </w:p>
        </w:tc>
        <w:tc>
          <w:tcPr>
            <w:tcW w:w="3369" w:type="dxa"/>
            <w:tcBorders>
              <w:top w:val="nil"/>
              <w:left w:val="nil"/>
              <w:bottom w:val="single" w:sz="4" w:space="0" w:color="auto"/>
              <w:right w:val="single" w:sz="4" w:space="0" w:color="auto"/>
            </w:tcBorders>
            <w:shd w:val="clear" w:color="auto" w:fill="auto"/>
            <w:vAlign w:val="center"/>
            <w:hideMark/>
          </w:tcPr>
          <w:p w14:paraId="6C5885E2" w14:textId="7B868A01" w:rsidR="0012309C" w:rsidRPr="00D74D66" w:rsidRDefault="0012309C" w:rsidP="00942119">
            <w:pPr>
              <w:widowControl/>
              <w:jc w:val="left"/>
              <w:rPr>
                <w:rStyle w:val="af6"/>
                <w:rFonts w:eastAsia="宋体"/>
                <w:rPrChange w:id="4876" w:author="raye" w:date="2018-08-10T13:22:00Z">
                  <w:rPr>
                    <w:rFonts w:ascii="宋体" w:eastAsia="宋体" w:hAnsi="宋体" w:cs="宋体"/>
                    <w:kern w:val="0"/>
                    <w:sz w:val="20"/>
                    <w:szCs w:val="20"/>
                  </w:rPr>
                </w:rPrChange>
              </w:rPr>
            </w:pPr>
            <w:r w:rsidRPr="00D74D66">
              <w:rPr>
                <w:rStyle w:val="af6"/>
                <w:rFonts w:eastAsia="宋体"/>
                <w:rPrChange w:id="4877" w:author="raye" w:date="2018-08-10T13:22:00Z">
                  <w:rPr>
                    <w:rFonts w:ascii="宋体" w:eastAsia="宋体" w:hAnsi="宋体" w:cs="宋体"/>
                    <w:kern w:val="0"/>
                    <w:sz w:val="20"/>
                    <w:szCs w:val="20"/>
                  </w:rPr>
                </w:rPrChange>
              </w:rPr>
              <w:t>1.</w:t>
            </w:r>
            <w:r w:rsidR="00942119" w:rsidRPr="00D74D66">
              <w:rPr>
                <w:rStyle w:val="af6"/>
                <w:rFonts w:eastAsiaTheme="minorEastAsia"/>
                <w:rPrChange w:id="4878" w:author="raye" w:date="2018-08-10T13:22:00Z">
                  <w:rPr/>
                </w:rPrChange>
              </w:rPr>
              <w:t xml:space="preserve"> </w:t>
            </w:r>
            <w:r w:rsidR="00942119" w:rsidRPr="00D74D66">
              <w:rPr>
                <w:rStyle w:val="af6"/>
                <w:rFonts w:eastAsia="宋体"/>
                <w:rPrChange w:id="4879" w:author="raye" w:date="2018-08-10T13:22:00Z">
                  <w:rPr>
                    <w:rFonts w:ascii="宋体" w:eastAsia="宋体" w:hAnsi="宋体" w:cs="宋体"/>
                    <w:kern w:val="0"/>
                    <w:sz w:val="20"/>
                    <w:szCs w:val="20"/>
                  </w:rPr>
                </w:rPrChange>
              </w:rPr>
              <w:t xml:space="preserve">The Input documents will be shown here: headlines, </w:t>
            </w:r>
            <w:r w:rsidR="00942119" w:rsidRPr="00D74D66">
              <w:rPr>
                <w:rStyle w:val="af6"/>
                <w:rFonts w:eastAsia="宋体"/>
                <w:rPrChange w:id="4880" w:author="raye" w:date="2018-08-10T13:22:00Z">
                  <w:rPr>
                    <w:rFonts w:ascii="宋体" w:eastAsia="宋体" w:hAnsi="宋体" w:cs="宋体"/>
                    <w:kern w:val="0"/>
                    <w:sz w:val="20"/>
                    <w:szCs w:val="20"/>
                  </w:rPr>
                </w:rPrChange>
              </w:rPr>
              <w:lastRenderedPageBreak/>
              <w:t>verification results, and core information</w:t>
            </w:r>
            <w:r w:rsidRPr="00D74D66">
              <w:rPr>
                <w:rStyle w:val="af6"/>
                <w:rFonts w:eastAsia="宋体"/>
                <w:rPrChange w:id="4881" w:author="raye" w:date="2018-08-10T13:22:00Z">
                  <w:rPr>
                    <w:rFonts w:ascii="宋体" w:eastAsia="宋体" w:hAnsi="宋体" w:cs="宋体"/>
                    <w:kern w:val="0"/>
                    <w:sz w:val="20"/>
                    <w:szCs w:val="20"/>
                  </w:rPr>
                </w:rPrChange>
              </w:rPr>
              <w:br/>
              <w:t>2.</w:t>
            </w:r>
            <w:r w:rsidR="00942119" w:rsidRPr="00D74D66">
              <w:rPr>
                <w:rStyle w:val="af6"/>
                <w:rFonts w:eastAsia="宋体"/>
                <w:rPrChange w:id="4882" w:author="raye" w:date="2018-08-10T13:22:00Z">
                  <w:rPr>
                    <w:rFonts w:ascii="宋体" w:eastAsia="宋体" w:hAnsi="宋体" w:cs="宋体"/>
                    <w:kern w:val="0"/>
                    <w:sz w:val="20"/>
                    <w:szCs w:val="20"/>
                  </w:rPr>
                </w:rPrChange>
              </w:rPr>
              <w:t>Can be deleted&amp;edited</w:t>
            </w:r>
          </w:p>
        </w:tc>
      </w:tr>
      <w:tr w:rsidR="0012309C" w:rsidRPr="00D74D66" w14:paraId="7C360591" w14:textId="77777777" w:rsidTr="00DB2E51">
        <w:trPr>
          <w:trHeight w:val="268"/>
        </w:trPr>
        <w:tc>
          <w:tcPr>
            <w:tcW w:w="536" w:type="dxa"/>
            <w:tcBorders>
              <w:top w:val="nil"/>
              <w:left w:val="single" w:sz="4" w:space="0" w:color="auto"/>
              <w:bottom w:val="nil"/>
              <w:right w:val="single" w:sz="4" w:space="0" w:color="auto"/>
            </w:tcBorders>
            <w:shd w:val="clear" w:color="auto" w:fill="auto"/>
            <w:vAlign w:val="center"/>
            <w:hideMark/>
          </w:tcPr>
          <w:p w14:paraId="15FE3E16" w14:textId="77777777" w:rsidR="0012309C" w:rsidRPr="00D74D66" w:rsidRDefault="0012309C" w:rsidP="0012309C">
            <w:pPr>
              <w:widowControl/>
              <w:jc w:val="right"/>
              <w:rPr>
                <w:rStyle w:val="af6"/>
                <w:rFonts w:eastAsia="宋体"/>
                <w:rPrChange w:id="4883" w:author="raye" w:date="2018-08-10T13:22:00Z">
                  <w:rPr>
                    <w:rFonts w:ascii="宋体" w:eastAsia="宋体" w:hAnsi="宋体" w:cs="宋体"/>
                    <w:kern w:val="0"/>
                    <w:sz w:val="20"/>
                    <w:szCs w:val="20"/>
                  </w:rPr>
                </w:rPrChange>
              </w:rPr>
            </w:pPr>
            <w:r w:rsidRPr="00D74D66">
              <w:rPr>
                <w:rStyle w:val="af6"/>
                <w:rFonts w:eastAsia="宋体"/>
                <w:rPrChange w:id="4884" w:author="raye" w:date="2018-08-10T13:22:00Z">
                  <w:rPr>
                    <w:rFonts w:ascii="宋体" w:eastAsia="宋体" w:hAnsi="宋体" w:cs="宋体"/>
                    <w:kern w:val="0"/>
                    <w:sz w:val="20"/>
                    <w:szCs w:val="20"/>
                  </w:rPr>
                </w:rPrChange>
              </w:rPr>
              <w:lastRenderedPageBreak/>
              <w:t>22</w:t>
            </w:r>
          </w:p>
        </w:tc>
        <w:tc>
          <w:tcPr>
            <w:tcW w:w="683" w:type="dxa"/>
            <w:vMerge/>
            <w:tcBorders>
              <w:top w:val="nil"/>
              <w:left w:val="single" w:sz="4" w:space="0" w:color="auto"/>
              <w:bottom w:val="single" w:sz="4" w:space="0" w:color="000000"/>
              <w:right w:val="single" w:sz="4" w:space="0" w:color="auto"/>
            </w:tcBorders>
            <w:vAlign w:val="center"/>
            <w:hideMark/>
          </w:tcPr>
          <w:p w14:paraId="55A07C67" w14:textId="77777777" w:rsidR="0012309C" w:rsidRPr="00D74D66" w:rsidRDefault="0012309C" w:rsidP="0012309C">
            <w:pPr>
              <w:widowControl/>
              <w:jc w:val="left"/>
              <w:rPr>
                <w:rStyle w:val="af6"/>
                <w:rFonts w:eastAsia="宋体"/>
                <w:rPrChange w:id="4885"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08D14DEB" w14:textId="77777777" w:rsidR="0012309C" w:rsidRPr="00D74D66" w:rsidRDefault="0012309C" w:rsidP="0012309C">
            <w:pPr>
              <w:widowControl/>
              <w:jc w:val="left"/>
              <w:rPr>
                <w:rStyle w:val="af6"/>
                <w:rFonts w:eastAsia="宋体"/>
                <w:rPrChange w:id="4886"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noWrap/>
            <w:vAlign w:val="center"/>
            <w:hideMark/>
          </w:tcPr>
          <w:p w14:paraId="60A6E352" w14:textId="77777777" w:rsidR="0012309C" w:rsidRPr="00D74D66" w:rsidRDefault="0012309C" w:rsidP="0012309C">
            <w:pPr>
              <w:widowControl/>
              <w:jc w:val="left"/>
              <w:rPr>
                <w:rStyle w:val="af6"/>
                <w:rFonts w:eastAsia="宋体"/>
                <w:rPrChange w:id="4887" w:author="raye" w:date="2018-08-10T13:22:00Z">
                  <w:rPr>
                    <w:rFonts w:ascii="宋体" w:eastAsia="宋体" w:hAnsi="宋体" w:cs="宋体"/>
                    <w:color w:val="000000"/>
                    <w:kern w:val="0"/>
                    <w:sz w:val="20"/>
                    <w:szCs w:val="20"/>
                  </w:rPr>
                </w:rPrChange>
              </w:rPr>
            </w:pPr>
            <w:r w:rsidRPr="00D74D66">
              <w:rPr>
                <w:rStyle w:val="af6"/>
                <w:rFonts w:eastAsia="宋体"/>
                <w:rPrChange w:id="4888" w:author="raye" w:date="2018-08-10T13:22:00Z">
                  <w:rPr>
                    <w:rFonts w:ascii="宋体" w:eastAsia="宋体" w:hAnsi="宋体" w:cs="宋体"/>
                    <w:color w:val="000000"/>
                    <w:kern w:val="0"/>
                    <w:sz w:val="20"/>
                    <w:szCs w:val="20"/>
                  </w:rPr>
                </w:rPrChange>
              </w:rPr>
              <w:t>Checking &amp; Evidence</w:t>
            </w:r>
          </w:p>
        </w:tc>
        <w:tc>
          <w:tcPr>
            <w:tcW w:w="1105" w:type="dxa"/>
            <w:tcBorders>
              <w:top w:val="nil"/>
              <w:left w:val="nil"/>
              <w:bottom w:val="single" w:sz="4" w:space="0" w:color="auto"/>
              <w:right w:val="single" w:sz="4" w:space="0" w:color="auto"/>
            </w:tcBorders>
            <w:shd w:val="clear" w:color="auto" w:fill="auto"/>
            <w:vAlign w:val="center"/>
            <w:hideMark/>
          </w:tcPr>
          <w:p w14:paraId="7D6BAE68" w14:textId="02FEABE5" w:rsidR="0012309C" w:rsidRPr="00D74D66" w:rsidRDefault="000D79BB" w:rsidP="0012309C">
            <w:pPr>
              <w:widowControl/>
              <w:jc w:val="center"/>
              <w:rPr>
                <w:rStyle w:val="af6"/>
                <w:rFonts w:eastAsia="宋体"/>
                <w:rPrChange w:id="4889" w:author="raye" w:date="2018-08-10T13:22:00Z">
                  <w:rPr>
                    <w:rFonts w:ascii="宋体" w:eastAsia="宋体" w:hAnsi="宋体" w:cs="宋体"/>
                    <w:kern w:val="0"/>
                    <w:sz w:val="20"/>
                    <w:szCs w:val="20"/>
                  </w:rPr>
                </w:rPrChange>
              </w:rPr>
            </w:pPr>
            <w:r w:rsidRPr="00D74D66">
              <w:rPr>
                <w:rStyle w:val="af6"/>
                <w:rFonts w:eastAsia="等线"/>
                <w:rPrChange w:id="4890" w:author="raye" w:date="2018-08-10T13:22:00Z">
                  <w:rPr>
                    <w:rFonts w:ascii="Times New Roman" w:eastAsia="等线" w:hAnsi="Times New Roman" w:cs="Times New Roman"/>
                    <w:kern w:val="0"/>
                    <w:sz w:val="20"/>
                    <w:szCs w:val="20"/>
                  </w:rPr>
                </w:rPrChange>
              </w:rPr>
              <w:t>Medium</w:t>
            </w:r>
          </w:p>
        </w:tc>
        <w:tc>
          <w:tcPr>
            <w:tcW w:w="3369" w:type="dxa"/>
            <w:tcBorders>
              <w:top w:val="nil"/>
              <w:left w:val="nil"/>
              <w:bottom w:val="single" w:sz="4" w:space="0" w:color="auto"/>
              <w:right w:val="single" w:sz="4" w:space="0" w:color="auto"/>
            </w:tcBorders>
            <w:shd w:val="clear" w:color="auto" w:fill="auto"/>
            <w:vAlign w:val="center"/>
            <w:hideMark/>
          </w:tcPr>
          <w:p w14:paraId="270EC205" w14:textId="630296F1" w:rsidR="0012309C" w:rsidRPr="00D74D66" w:rsidRDefault="00D81E09" w:rsidP="0012309C">
            <w:pPr>
              <w:widowControl/>
              <w:jc w:val="left"/>
              <w:rPr>
                <w:rStyle w:val="af6"/>
                <w:rFonts w:eastAsia="宋体"/>
                <w:rPrChange w:id="4891" w:author="raye" w:date="2018-08-10T13:22:00Z">
                  <w:rPr>
                    <w:rFonts w:ascii="宋体" w:eastAsia="宋体" w:hAnsi="宋体" w:cs="宋体"/>
                    <w:kern w:val="0"/>
                    <w:sz w:val="20"/>
                    <w:szCs w:val="20"/>
                  </w:rPr>
                </w:rPrChange>
              </w:rPr>
            </w:pPr>
            <w:r w:rsidRPr="00D74D66">
              <w:rPr>
                <w:rStyle w:val="af6"/>
                <w:rFonts w:eastAsia="宋体"/>
                <w:rPrChange w:id="4892" w:author="raye" w:date="2018-08-10T13:22:00Z">
                  <w:rPr>
                    <w:rFonts w:ascii="宋体" w:eastAsia="宋体" w:hAnsi="宋体" w:cs="宋体"/>
                    <w:kern w:val="0"/>
                    <w:sz w:val="20"/>
                    <w:szCs w:val="20"/>
                  </w:rPr>
                </w:rPrChange>
              </w:rPr>
              <w:t>Evidence confirmation results</w:t>
            </w:r>
          </w:p>
        </w:tc>
      </w:tr>
      <w:tr w:rsidR="0012309C" w:rsidRPr="00D74D66" w14:paraId="67BA2A88" w14:textId="77777777" w:rsidTr="00DB2E51">
        <w:trPr>
          <w:trHeight w:val="1544"/>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3F807E04" w14:textId="77777777" w:rsidR="0012309C" w:rsidRPr="00D74D66" w:rsidRDefault="0012309C" w:rsidP="0012309C">
            <w:pPr>
              <w:widowControl/>
              <w:jc w:val="right"/>
              <w:rPr>
                <w:rStyle w:val="af6"/>
                <w:rFonts w:eastAsia="宋体"/>
                <w:rPrChange w:id="4893" w:author="raye" w:date="2018-08-10T13:22:00Z">
                  <w:rPr>
                    <w:rFonts w:ascii="宋体" w:eastAsia="宋体" w:hAnsi="宋体" w:cs="宋体"/>
                    <w:kern w:val="0"/>
                    <w:sz w:val="20"/>
                    <w:szCs w:val="20"/>
                  </w:rPr>
                </w:rPrChange>
              </w:rPr>
            </w:pPr>
            <w:r w:rsidRPr="00D74D66">
              <w:rPr>
                <w:rStyle w:val="af6"/>
                <w:rFonts w:eastAsia="宋体"/>
                <w:rPrChange w:id="4894" w:author="raye" w:date="2018-08-10T13:22:00Z">
                  <w:rPr>
                    <w:rFonts w:ascii="宋体" w:eastAsia="宋体" w:hAnsi="宋体" w:cs="宋体"/>
                    <w:kern w:val="0"/>
                    <w:sz w:val="20"/>
                    <w:szCs w:val="20"/>
                  </w:rPr>
                </w:rPrChange>
              </w:rPr>
              <w:t>23</w:t>
            </w:r>
          </w:p>
        </w:tc>
        <w:tc>
          <w:tcPr>
            <w:tcW w:w="683" w:type="dxa"/>
            <w:vMerge/>
            <w:tcBorders>
              <w:top w:val="nil"/>
              <w:left w:val="single" w:sz="4" w:space="0" w:color="auto"/>
              <w:bottom w:val="single" w:sz="4" w:space="0" w:color="000000"/>
              <w:right w:val="single" w:sz="4" w:space="0" w:color="auto"/>
            </w:tcBorders>
            <w:vAlign w:val="center"/>
            <w:hideMark/>
          </w:tcPr>
          <w:p w14:paraId="3F6F407C" w14:textId="77777777" w:rsidR="0012309C" w:rsidRPr="00D74D66" w:rsidRDefault="0012309C" w:rsidP="0012309C">
            <w:pPr>
              <w:widowControl/>
              <w:jc w:val="left"/>
              <w:rPr>
                <w:rStyle w:val="af6"/>
                <w:rFonts w:eastAsia="宋体"/>
                <w:rPrChange w:id="4895"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2A09B781" w14:textId="77777777" w:rsidR="0012309C" w:rsidRPr="00D74D66" w:rsidRDefault="0012309C" w:rsidP="0012309C">
            <w:pPr>
              <w:widowControl/>
              <w:jc w:val="left"/>
              <w:rPr>
                <w:rStyle w:val="af6"/>
                <w:rFonts w:eastAsia="宋体"/>
                <w:rPrChange w:id="4896"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noWrap/>
            <w:vAlign w:val="center"/>
            <w:hideMark/>
          </w:tcPr>
          <w:p w14:paraId="51D19D43" w14:textId="55011933" w:rsidR="0012309C" w:rsidRPr="00D74D66" w:rsidRDefault="00D81E09" w:rsidP="0012309C">
            <w:pPr>
              <w:widowControl/>
              <w:jc w:val="left"/>
              <w:rPr>
                <w:rStyle w:val="af6"/>
                <w:rFonts w:eastAsia="宋体"/>
                <w:rPrChange w:id="4897" w:author="raye" w:date="2018-08-10T13:22:00Z">
                  <w:rPr>
                    <w:rFonts w:ascii="宋体" w:eastAsia="宋体" w:hAnsi="宋体" w:cs="宋体"/>
                    <w:color w:val="000000"/>
                    <w:kern w:val="0"/>
                    <w:sz w:val="20"/>
                    <w:szCs w:val="20"/>
                  </w:rPr>
                </w:rPrChange>
              </w:rPr>
            </w:pPr>
            <w:r w:rsidRPr="00D74D66">
              <w:rPr>
                <w:rStyle w:val="af6"/>
                <w:rFonts w:eastAsia="宋体"/>
                <w:rPrChange w:id="4898" w:author="raye" w:date="2018-08-10T13:22:00Z">
                  <w:rPr>
                    <w:rFonts w:ascii="宋体" w:eastAsia="宋体" w:hAnsi="宋体" w:cs="宋体"/>
                    <w:color w:val="000000"/>
                    <w:kern w:val="0"/>
                    <w:sz w:val="20"/>
                    <w:szCs w:val="20"/>
                  </w:rPr>
                </w:rPrChange>
              </w:rPr>
              <w:t>Perpare the form</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718B0587" w14:textId="693C6C11" w:rsidR="0012309C" w:rsidRPr="00D74D66" w:rsidRDefault="00D81E09" w:rsidP="0012309C">
            <w:pPr>
              <w:widowControl/>
              <w:jc w:val="center"/>
              <w:rPr>
                <w:rStyle w:val="af6"/>
                <w:rFonts w:eastAsia="宋体"/>
                <w:rPrChange w:id="4899" w:author="raye" w:date="2018-08-10T13:22:00Z">
                  <w:rPr>
                    <w:rFonts w:ascii="宋体" w:eastAsia="宋体" w:hAnsi="宋体" w:cs="宋体"/>
                    <w:color w:val="9C0006"/>
                    <w:kern w:val="0"/>
                    <w:sz w:val="20"/>
                    <w:szCs w:val="20"/>
                  </w:rPr>
                </w:rPrChange>
              </w:rPr>
            </w:pPr>
            <w:r w:rsidRPr="00D74D66">
              <w:rPr>
                <w:rStyle w:val="af6"/>
                <w:rFonts w:eastAsia="等线"/>
                <w:rPrChange w:id="4900"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336D27EB" w14:textId="77777777" w:rsidR="00641EDB" w:rsidRPr="00D74D66" w:rsidRDefault="0012309C" w:rsidP="00641EDB">
            <w:pPr>
              <w:rPr>
                <w:rStyle w:val="af6"/>
                <w:rFonts w:eastAsia="宋体"/>
                <w:rPrChange w:id="4901" w:author="raye" w:date="2018-08-10T13:22:00Z">
                  <w:rPr>
                    <w:rFonts w:ascii="宋体" w:eastAsia="宋体" w:hAnsi="宋体" w:cs="宋体"/>
                    <w:kern w:val="0"/>
                    <w:sz w:val="20"/>
                    <w:szCs w:val="20"/>
                  </w:rPr>
                </w:rPrChange>
              </w:rPr>
            </w:pPr>
            <w:r w:rsidRPr="00D74D66">
              <w:rPr>
                <w:rStyle w:val="af6"/>
                <w:rFonts w:eastAsia="宋体"/>
                <w:rPrChange w:id="4902" w:author="raye" w:date="2018-08-10T13:22:00Z">
                  <w:rPr>
                    <w:rFonts w:ascii="宋体" w:eastAsia="宋体" w:hAnsi="宋体" w:cs="宋体"/>
                    <w:kern w:val="0"/>
                    <w:sz w:val="20"/>
                    <w:szCs w:val="20"/>
                  </w:rPr>
                </w:rPrChange>
              </w:rPr>
              <w:t xml:space="preserve">1. </w:t>
            </w:r>
            <w:r w:rsidR="00233917" w:rsidRPr="00D74D66">
              <w:rPr>
                <w:rStyle w:val="af6"/>
                <w:rFonts w:eastAsia="宋体"/>
                <w:rPrChange w:id="4903" w:author="raye" w:date="2018-08-10T13:22:00Z">
                  <w:rPr>
                    <w:rFonts w:ascii="宋体" w:eastAsia="宋体" w:hAnsi="宋体" w:cs="宋体"/>
                    <w:kern w:val="0"/>
                    <w:sz w:val="20"/>
                    <w:szCs w:val="20"/>
                  </w:rPr>
                </w:rPrChange>
              </w:rPr>
              <w:t>Create a form based on the situation</w:t>
            </w:r>
            <w:r w:rsidRPr="00D74D66">
              <w:rPr>
                <w:rStyle w:val="af6"/>
                <w:rFonts w:eastAsia="宋体"/>
                <w:rPrChange w:id="4904" w:author="raye" w:date="2018-08-10T13:22:00Z">
                  <w:rPr>
                    <w:rFonts w:ascii="宋体" w:eastAsia="宋体" w:hAnsi="宋体" w:cs="宋体"/>
                    <w:kern w:val="0"/>
                    <w:sz w:val="20"/>
                    <w:szCs w:val="20"/>
                  </w:rPr>
                </w:rPrChange>
              </w:rPr>
              <w:br/>
              <w:t>2.1#</w:t>
            </w:r>
            <w:r w:rsidRPr="00D74D66">
              <w:rPr>
                <w:rStyle w:val="af6"/>
                <w:rFonts w:eastAsia="宋体" w:hint="eastAsia"/>
                <w:rPrChange w:id="4905" w:author="raye" w:date="2018-08-10T13:22:00Z">
                  <w:rPr>
                    <w:rFonts w:ascii="宋体" w:eastAsia="宋体" w:hAnsi="宋体" w:cs="宋体" w:hint="eastAsia"/>
                    <w:kern w:val="0"/>
                    <w:sz w:val="20"/>
                    <w:szCs w:val="20"/>
                  </w:rPr>
                </w:rPrChange>
              </w:rPr>
              <w:t>，</w:t>
            </w:r>
            <w:r w:rsidRPr="00D74D66">
              <w:rPr>
                <w:rStyle w:val="af6"/>
                <w:rFonts w:eastAsia="宋体"/>
                <w:rPrChange w:id="4906" w:author="raye" w:date="2018-08-10T13:22:00Z">
                  <w:rPr>
                    <w:rFonts w:ascii="宋体" w:eastAsia="宋体" w:hAnsi="宋体" w:cs="宋体"/>
                    <w:kern w:val="0"/>
                    <w:sz w:val="20"/>
                    <w:szCs w:val="20"/>
                  </w:rPr>
                </w:rPrChange>
              </w:rPr>
              <w:t>2#</w:t>
            </w:r>
            <w:r w:rsidRPr="00D74D66">
              <w:rPr>
                <w:rStyle w:val="af6"/>
                <w:rFonts w:eastAsia="宋体" w:hint="eastAsia"/>
                <w:rPrChange w:id="4907" w:author="raye" w:date="2018-08-10T13:22:00Z">
                  <w:rPr>
                    <w:rFonts w:ascii="宋体" w:eastAsia="宋体" w:hAnsi="宋体" w:cs="宋体" w:hint="eastAsia"/>
                    <w:kern w:val="0"/>
                    <w:sz w:val="20"/>
                    <w:szCs w:val="20"/>
                  </w:rPr>
                </w:rPrChange>
              </w:rPr>
              <w:t>，</w:t>
            </w:r>
            <w:r w:rsidRPr="00D74D66">
              <w:rPr>
                <w:rStyle w:val="af6"/>
                <w:rFonts w:eastAsia="宋体"/>
                <w:rPrChange w:id="4908" w:author="raye" w:date="2018-08-10T13:22:00Z">
                  <w:rPr>
                    <w:rFonts w:ascii="宋体" w:eastAsia="宋体" w:hAnsi="宋体" w:cs="宋体"/>
                    <w:kern w:val="0"/>
                    <w:sz w:val="20"/>
                    <w:szCs w:val="20"/>
                  </w:rPr>
                </w:rPrChange>
              </w:rPr>
              <w:t xml:space="preserve">10# </w:t>
            </w:r>
            <w:r w:rsidR="00233917" w:rsidRPr="00D74D66">
              <w:rPr>
                <w:rStyle w:val="af6"/>
                <w:rFonts w:eastAsia="宋体"/>
                <w:rPrChange w:id="4909" w:author="raye" w:date="2018-08-10T13:22:00Z">
                  <w:rPr>
                    <w:rFonts w:ascii="宋体" w:eastAsia="宋体" w:hAnsi="宋体" w:cs="宋体"/>
                    <w:kern w:val="0"/>
                    <w:sz w:val="20"/>
                    <w:szCs w:val="20"/>
                  </w:rPr>
                </w:rPrChange>
              </w:rPr>
              <w:t>According to whether the red alert or related circumstances occur, the tree entries will appear.</w:t>
            </w:r>
            <w:r w:rsidRPr="00D74D66">
              <w:rPr>
                <w:rStyle w:val="af6"/>
                <w:rFonts w:eastAsia="宋体"/>
                <w:rPrChange w:id="4910" w:author="raye" w:date="2018-08-10T13:22:00Z">
                  <w:rPr>
                    <w:rFonts w:ascii="宋体" w:eastAsia="宋体" w:hAnsi="宋体" w:cs="宋体"/>
                    <w:kern w:val="0"/>
                    <w:sz w:val="20"/>
                    <w:szCs w:val="20"/>
                  </w:rPr>
                </w:rPrChange>
              </w:rPr>
              <w:br/>
              <w:t xml:space="preserve">3. </w:t>
            </w:r>
            <w:r w:rsidR="00641EDB" w:rsidRPr="00D74D66">
              <w:rPr>
                <w:rStyle w:val="af6"/>
                <w:rFonts w:eastAsia="宋体"/>
                <w:rPrChange w:id="4911" w:author="raye" w:date="2018-08-10T13:22:00Z">
                  <w:rPr>
                    <w:rFonts w:ascii="宋体" w:eastAsia="宋体" w:hAnsi="宋体" w:cs="宋体"/>
                    <w:kern w:val="0"/>
                    <w:sz w:val="20"/>
                    <w:szCs w:val="20"/>
                  </w:rPr>
                </w:rPrChange>
              </w:rPr>
              <w:t>A page that can view all cases is added to EDD form and can be edited before sending to manger</w:t>
            </w:r>
          </w:p>
          <w:p w14:paraId="7D600559" w14:textId="68C4A48A" w:rsidR="0012309C" w:rsidRPr="00D74D66" w:rsidRDefault="0012309C" w:rsidP="00641EDB">
            <w:pPr>
              <w:rPr>
                <w:rStyle w:val="af6"/>
                <w:rFonts w:eastAsia="宋体"/>
                <w:rPrChange w:id="4912" w:author="raye" w:date="2018-08-10T13:22:00Z">
                  <w:rPr>
                    <w:rFonts w:ascii="宋体" w:eastAsia="宋体" w:hAnsi="宋体" w:cs="宋体"/>
                    <w:kern w:val="0"/>
                    <w:sz w:val="20"/>
                    <w:szCs w:val="20"/>
                  </w:rPr>
                </w:rPrChange>
              </w:rPr>
            </w:pPr>
            <w:r w:rsidRPr="00D74D66">
              <w:rPr>
                <w:rStyle w:val="af6"/>
                <w:rFonts w:eastAsia="宋体"/>
                <w:rPrChange w:id="4913" w:author="raye" w:date="2018-08-10T13:22:00Z">
                  <w:rPr>
                    <w:rFonts w:ascii="宋体" w:eastAsia="宋体" w:hAnsi="宋体" w:cs="宋体"/>
                    <w:kern w:val="0"/>
                    <w:sz w:val="20"/>
                    <w:szCs w:val="20"/>
                  </w:rPr>
                </w:rPrChange>
              </w:rPr>
              <w:t xml:space="preserve">4. </w:t>
            </w:r>
            <w:r w:rsidR="00641EDB" w:rsidRPr="00D74D66">
              <w:rPr>
                <w:rStyle w:val="af6"/>
                <w:rFonts w:eastAsia="宋体"/>
                <w:rPrChange w:id="4914" w:author="raye" w:date="2018-08-10T13:22:00Z">
                  <w:rPr>
                    <w:rFonts w:ascii="宋体" w:eastAsia="宋体" w:hAnsi="宋体" w:cs="宋体"/>
                    <w:kern w:val="0"/>
                    <w:sz w:val="20"/>
                    <w:szCs w:val="20"/>
                  </w:rPr>
                </w:rPrChange>
              </w:rPr>
              <w:t xml:space="preserve">Circulated form has a </w:t>
            </w:r>
            <w:r w:rsidRPr="00D74D66">
              <w:rPr>
                <w:rStyle w:val="af6"/>
                <w:rFonts w:eastAsia="宋体"/>
                <w:rPrChange w:id="4915" w:author="raye" w:date="2018-08-10T13:22:00Z">
                  <w:rPr>
                    <w:rFonts w:ascii="宋体" w:eastAsia="宋体" w:hAnsi="宋体" w:cs="宋体"/>
                    <w:kern w:val="0"/>
                    <w:sz w:val="20"/>
                    <w:szCs w:val="20"/>
                  </w:rPr>
                </w:rPrChange>
              </w:rPr>
              <w:t>workflow detail</w:t>
            </w:r>
            <w:r w:rsidR="00641EDB" w:rsidRPr="00D74D66">
              <w:rPr>
                <w:rStyle w:val="af6"/>
                <w:rFonts w:eastAsia="宋体"/>
                <w:rPrChange w:id="4916" w:author="raye" w:date="2018-08-10T13:22:00Z">
                  <w:rPr>
                    <w:rFonts w:ascii="宋体" w:eastAsia="宋体" w:hAnsi="宋体" w:cs="宋体"/>
                    <w:kern w:val="0"/>
                    <w:sz w:val="20"/>
                    <w:szCs w:val="20"/>
                  </w:rPr>
                </w:rPrChange>
              </w:rPr>
              <w:t xml:space="preserve"> for review</w:t>
            </w:r>
            <w:r w:rsidRPr="00D74D66">
              <w:rPr>
                <w:rStyle w:val="af6"/>
                <w:rFonts w:eastAsia="宋体"/>
                <w:rPrChange w:id="4917" w:author="raye" w:date="2018-08-10T13:22:00Z">
                  <w:rPr>
                    <w:rFonts w:ascii="宋体" w:eastAsia="宋体" w:hAnsi="宋体" w:cs="宋体"/>
                    <w:kern w:val="0"/>
                    <w:sz w:val="20"/>
                    <w:szCs w:val="20"/>
                  </w:rPr>
                </w:rPrChange>
              </w:rPr>
              <w:t xml:space="preserve"> </w:t>
            </w:r>
          </w:p>
        </w:tc>
      </w:tr>
      <w:tr w:rsidR="0012309C" w:rsidRPr="00D74D66" w14:paraId="46B22676" w14:textId="77777777" w:rsidTr="00DB2E51">
        <w:trPr>
          <w:trHeight w:val="268"/>
        </w:trPr>
        <w:tc>
          <w:tcPr>
            <w:tcW w:w="536" w:type="dxa"/>
            <w:tcBorders>
              <w:top w:val="nil"/>
              <w:left w:val="single" w:sz="4" w:space="0" w:color="auto"/>
              <w:bottom w:val="nil"/>
              <w:right w:val="single" w:sz="4" w:space="0" w:color="auto"/>
            </w:tcBorders>
            <w:shd w:val="clear" w:color="auto" w:fill="auto"/>
            <w:vAlign w:val="center"/>
            <w:hideMark/>
          </w:tcPr>
          <w:p w14:paraId="6BFE7F57" w14:textId="7DA12A60" w:rsidR="0012309C" w:rsidRPr="00D74D66" w:rsidRDefault="0012309C" w:rsidP="0012309C">
            <w:pPr>
              <w:widowControl/>
              <w:jc w:val="right"/>
              <w:rPr>
                <w:rStyle w:val="af6"/>
                <w:rFonts w:eastAsia="宋体"/>
                <w:rPrChange w:id="4918" w:author="raye" w:date="2018-08-10T13:22:00Z">
                  <w:rPr>
                    <w:rFonts w:ascii="宋体" w:eastAsia="宋体" w:hAnsi="宋体" w:cs="宋体"/>
                    <w:kern w:val="0"/>
                    <w:sz w:val="20"/>
                    <w:szCs w:val="20"/>
                  </w:rPr>
                </w:rPrChange>
              </w:rPr>
            </w:pPr>
            <w:r w:rsidRPr="00D74D66">
              <w:rPr>
                <w:rStyle w:val="af6"/>
                <w:rFonts w:eastAsia="宋体"/>
                <w:rPrChange w:id="4919" w:author="raye" w:date="2018-08-10T13:22:00Z">
                  <w:rPr>
                    <w:rFonts w:ascii="宋体" w:eastAsia="宋体" w:hAnsi="宋体" w:cs="宋体"/>
                    <w:kern w:val="0"/>
                    <w:sz w:val="20"/>
                    <w:szCs w:val="20"/>
                  </w:rPr>
                </w:rPrChange>
              </w:rPr>
              <w:t>24</w:t>
            </w:r>
          </w:p>
        </w:tc>
        <w:tc>
          <w:tcPr>
            <w:tcW w:w="683" w:type="dxa"/>
            <w:vMerge/>
            <w:tcBorders>
              <w:top w:val="nil"/>
              <w:left w:val="single" w:sz="4" w:space="0" w:color="auto"/>
              <w:bottom w:val="single" w:sz="4" w:space="0" w:color="000000"/>
              <w:right w:val="single" w:sz="4" w:space="0" w:color="auto"/>
            </w:tcBorders>
            <w:vAlign w:val="center"/>
            <w:hideMark/>
          </w:tcPr>
          <w:p w14:paraId="1D6827F1" w14:textId="77777777" w:rsidR="0012309C" w:rsidRPr="00D74D66" w:rsidRDefault="0012309C" w:rsidP="0012309C">
            <w:pPr>
              <w:widowControl/>
              <w:jc w:val="left"/>
              <w:rPr>
                <w:rStyle w:val="af6"/>
                <w:rFonts w:eastAsia="宋体"/>
                <w:rPrChange w:id="4920"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3FD0FB6D" w14:textId="77777777" w:rsidR="0012309C" w:rsidRPr="00D74D66" w:rsidRDefault="0012309C" w:rsidP="0012309C">
            <w:pPr>
              <w:widowControl/>
              <w:jc w:val="left"/>
              <w:rPr>
                <w:rStyle w:val="af6"/>
                <w:rFonts w:eastAsia="宋体"/>
                <w:rPrChange w:id="4921"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noWrap/>
            <w:vAlign w:val="center"/>
            <w:hideMark/>
          </w:tcPr>
          <w:p w14:paraId="4F4A6B40" w14:textId="77777777" w:rsidR="0012309C" w:rsidRPr="00D74D66" w:rsidRDefault="0012309C" w:rsidP="0012309C">
            <w:pPr>
              <w:widowControl/>
              <w:jc w:val="left"/>
              <w:rPr>
                <w:rStyle w:val="af6"/>
                <w:rFonts w:eastAsia="宋体"/>
                <w:rPrChange w:id="4922" w:author="raye" w:date="2018-08-10T13:22:00Z">
                  <w:rPr>
                    <w:rFonts w:ascii="宋体" w:eastAsia="宋体" w:hAnsi="宋体" w:cs="宋体"/>
                    <w:color w:val="000000"/>
                    <w:kern w:val="0"/>
                    <w:sz w:val="20"/>
                    <w:szCs w:val="20"/>
                  </w:rPr>
                </w:rPrChange>
              </w:rPr>
            </w:pPr>
            <w:r w:rsidRPr="00D74D66">
              <w:rPr>
                <w:rStyle w:val="af6"/>
                <w:rFonts w:eastAsia="宋体"/>
                <w:rPrChange w:id="4923" w:author="raye" w:date="2018-08-10T13:22:00Z">
                  <w:rPr>
                    <w:rFonts w:ascii="宋体" w:eastAsia="宋体" w:hAnsi="宋体" w:cs="宋体"/>
                    <w:color w:val="000000"/>
                    <w:kern w:val="0"/>
                    <w:sz w:val="20"/>
                    <w:szCs w:val="20"/>
                  </w:rPr>
                </w:rPrChange>
              </w:rPr>
              <w:t>send to manager</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75014A3E" w14:textId="0AC23070" w:rsidR="0012309C" w:rsidRPr="00D74D66" w:rsidRDefault="00D81E09" w:rsidP="0012309C">
            <w:pPr>
              <w:widowControl/>
              <w:jc w:val="center"/>
              <w:rPr>
                <w:rStyle w:val="af6"/>
                <w:rFonts w:eastAsia="宋体"/>
                <w:rPrChange w:id="4924" w:author="raye" w:date="2018-08-10T13:22:00Z">
                  <w:rPr>
                    <w:rFonts w:ascii="宋体" w:eastAsia="宋体" w:hAnsi="宋体" w:cs="宋体"/>
                    <w:color w:val="9C0006"/>
                    <w:kern w:val="0"/>
                    <w:sz w:val="20"/>
                    <w:szCs w:val="20"/>
                  </w:rPr>
                </w:rPrChange>
              </w:rPr>
            </w:pPr>
            <w:r w:rsidRPr="00D74D66">
              <w:rPr>
                <w:rStyle w:val="af6"/>
                <w:rFonts w:eastAsia="等线"/>
                <w:rPrChange w:id="4925"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4D8A1E1D" w14:textId="7BF6743D" w:rsidR="0012309C" w:rsidRPr="00D74D66" w:rsidRDefault="00233917" w:rsidP="00233917">
            <w:pPr>
              <w:widowControl/>
              <w:jc w:val="left"/>
              <w:rPr>
                <w:rStyle w:val="af6"/>
                <w:rFonts w:eastAsia="宋体"/>
                <w:rPrChange w:id="4926" w:author="raye" w:date="2018-08-10T13:22:00Z">
                  <w:rPr>
                    <w:rFonts w:ascii="宋体" w:eastAsia="宋体" w:hAnsi="宋体" w:cs="宋体"/>
                    <w:kern w:val="0"/>
                    <w:sz w:val="20"/>
                    <w:szCs w:val="20"/>
                  </w:rPr>
                </w:rPrChange>
              </w:rPr>
            </w:pPr>
            <w:r w:rsidRPr="00D74D66">
              <w:rPr>
                <w:rStyle w:val="af6"/>
                <w:rFonts w:eastAsia="宋体"/>
                <w:rPrChange w:id="4927" w:author="raye" w:date="2018-08-10T13:22:00Z">
                  <w:rPr>
                    <w:rFonts w:ascii="宋体" w:eastAsia="宋体" w:hAnsi="宋体" w:cs="宋体"/>
                    <w:kern w:val="0"/>
                    <w:sz w:val="20"/>
                    <w:szCs w:val="20"/>
                  </w:rPr>
                </w:rPrChange>
              </w:rPr>
              <w:t>The case is sent to the next level and cannot be edited</w:t>
            </w:r>
            <w:r w:rsidR="0012309C" w:rsidRPr="00D74D66">
              <w:rPr>
                <w:rStyle w:val="af6"/>
                <w:rFonts w:eastAsia="宋体"/>
                <w:rPrChange w:id="4928" w:author="raye" w:date="2018-08-10T13:22:00Z">
                  <w:rPr>
                    <w:rFonts w:ascii="宋体" w:eastAsia="宋体" w:hAnsi="宋体" w:cs="宋体"/>
                    <w:kern w:val="0"/>
                    <w:sz w:val="20"/>
                    <w:szCs w:val="20"/>
                  </w:rPr>
                </w:rPrChange>
              </w:rPr>
              <w:t xml:space="preserve"> </w:t>
            </w:r>
          </w:p>
        </w:tc>
      </w:tr>
      <w:tr w:rsidR="0012309C" w:rsidRPr="00D74D66" w14:paraId="4B94CAD3"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3B7A543C" w14:textId="77777777" w:rsidR="0012309C" w:rsidRPr="00D74D66" w:rsidRDefault="0012309C" w:rsidP="0012309C">
            <w:pPr>
              <w:widowControl/>
              <w:jc w:val="right"/>
              <w:rPr>
                <w:rStyle w:val="af6"/>
                <w:rFonts w:eastAsia="宋体"/>
                <w:rPrChange w:id="4929" w:author="raye" w:date="2018-08-10T13:22:00Z">
                  <w:rPr>
                    <w:rFonts w:ascii="宋体" w:eastAsia="宋体" w:hAnsi="宋体" w:cs="宋体"/>
                    <w:kern w:val="0"/>
                    <w:sz w:val="20"/>
                    <w:szCs w:val="20"/>
                  </w:rPr>
                </w:rPrChange>
              </w:rPr>
            </w:pPr>
            <w:r w:rsidRPr="00D74D66">
              <w:rPr>
                <w:rStyle w:val="af6"/>
                <w:rFonts w:eastAsia="宋体"/>
                <w:rPrChange w:id="4930" w:author="raye" w:date="2018-08-10T13:22:00Z">
                  <w:rPr>
                    <w:rFonts w:ascii="宋体" w:eastAsia="宋体" w:hAnsi="宋体" w:cs="宋体"/>
                    <w:kern w:val="0"/>
                    <w:sz w:val="20"/>
                    <w:szCs w:val="20"/>
                  </w:rPr>
                </w:rPrChange>
              </w:rPr>
              <w:t>25</w:t>
            </w:r>
          </w:p>
        </w:tc>
        <w:tc>
          <w:tcPr>
            <w:tcW w:w="683" w:type="dxa"/>
            <w:vMerge/>
            <w:tcBorders>
              <w:top w:val="nil"/>
              <w:left w:val="single" w:sz="4" w:space="0" w:color="auto"/>
              <w:bottom w:val="single" w:sz="4" w:space="0" w:color="000000"/>
              <w:right w:val="single" w:sz="4" w:space="0" w:color="auto"/>
            </w:tcBorders>
            <w:vAlign w:val="center"/>
            <w:hideMark/>
          </w:tcPr>
          <w:p w14:paraId="5EFE53B1" w14:textId="77777777" w:rsidR="0012309C" w:rsidRPr="00D74D66" w:rsidRDefault="0012309C" w:rsidP="0012309C">
            <w:pPr>
              <w:widowControl/>
              <w:jc w:val="left"/>
              <w:rPr>
                <w:rStyle w:val="af6"/>
                <w:rFonts w:eastAsia="宋体"/>
                <w:rPrChange w:id="4931"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5DDD9B98" w14:textId="77777777" w:rsidR="0012309C" w:rsidRPr="00D74D66" w:rsidRDefault="0012309C" w:rsidP="0012309C">
            <w:pPr>
              <w:widowControl/>
              <w:jc w:val="left"/>
              <w:rPr>
                <w:rStyle w:val="af6"/>
                <w:rFonts w:eastAsia="宋体"/>
                <w:rPrChange w:id="4932"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noWrap/>
            <w:vAlign w:val="center"/>
            <w:hideMark/>
          </w:tcPr>
          <w:p w14:paraId="19A6FE72" w14:textId="73F3A61E" w:rsidR="0012309C" w:rsidRPr="00D74D66" w:rsidRDefault="00D81E09" w:rsidP="0012309C">
            <w:pPr>
              <w:widowControl/>
              <w:jc w:val="left"/>
              <w:rPr>
                <w:rStyle w:val="af6"/>
                <w:rFonts w:eastAsia="宋体"/>
                <w:rPrChange w:id="4933" w:author="raye" w:date="2018-08-10T13:22:00Z">
                  <w:rPr>
                    <w:rFonts w:ascii="宋体" w:eastAsia="宋体" w:hAnsi="宋体" w:cs="宋体"/>
                    <w:color w:val="000000"/>
                    <w:kern w:val="0"/>
                    <w:sz w:val="20"/>
                    <w:szCs w:val="20"/>
                  </w:rPr>
                </w:rPrChange>
              </w:rPr>
            </w:pPr>
            <w:r w:rsidRPr="00D74D66">
              <w:rPr>
                <w:rStyle w:val="af6"/>
                <w:rFonts w:eastAsia="宋体"/>
                <w:rPrChange w:id="4934" w:author="raye" w:date="2018-08-10T13:22:00Z">
                  <w:rPr>
                    <w:rFonts w:ascii="宋体" w:eastAsia="宋体" w:hAnsi="宋体" w:cs="宋体"/>
                    <w:color w:val="000000"/>
                    <w:kern w:val="0"/>
                    <w:sz w:val="20"/>
                    <w:szCs w:val="20"/>
                  </w:rPr>
                </w:rPrChange>
              </w:rPr>
              <w:t>Folder management page</w:t>
            </w:r>
          </w:p>
        </w:tc>
        <w:tc>
          <w:tcPr>
            <w:tcW w:w="1105" w:type="dxa"/>
            <w:tcBorders>
              <w:top w:val="nil"/>
              <w:left w:val="nil"/>
              <w:bottom w:val="single" w:sz="4" w:space="0" w:color="auto"/>
              <w:right w:val="single" w:sz="4" w:space="0" w:color="auto"/>
            </w:tcBorders>
            <w:shd w:val="clear" w:color="auto" w:fill="auto"/>
            <w:vAlign w:val="center"/>
            <w:hideMark/>
          </w:tcPr>
          <w:p w14:paraId="367C284B" w14:textId="69A441AE" w:rsidR="0012309C" w:rsidRPr="00D74D66" w:rsidRDefault="000D79BB" w:rsidP="0012309C">
            <w:pPr>
              <w:widowControl/>
              <w:jc w:val="center"/>
              <w:rPr>
                <w:rStyle w:val="af6"/>
                <w:rFonts w:eastAsia="宋体"/>
                <w:rPrChange w:id="4935" w:author="raye" w:date="2018-08-10T13:22:00Z">
                  <w:rPr>
                    <w:rFonts w:ascii="宋体" w:eastAsia="宋体" w:hAnsi="宋体" w:cs="宋体"/>
                    <w:kern w:val="0"/>
                    <w:sz w:val="20"/>
                    <w:szCs w:val="20"/>
                  </w:rPr>
                </w:rPrChange>
              </w:rPr>
            </w:pPr>
            <w:r w:rsidRPr="00D74D66">
              <w:rPr>
                <w:rStyle w:val="af6"/>
                <w:rFonts w:eastAsia="等线"/>
                <w:rPrChange w:id="4936" w:author="raye" w:date="2018-08-10T13:22:00Z">
                  <w:rPr>
                    <w:rFonts w:ascii="Times New Roman" w:eastAsia="等线" w:hAnsi="Times New Roman" w:cs="Times New Roman"/>
                    <w:kern w:val="0"/>
                    <w:sz w:val="20"/>
                    <w:szCs w:val="20"/>
                  </w:rPr>
                </w:rPrChange>
              </w:rPr>
              <w:t>Medium</w:t>
            </w:r>
          </w:p>
        </w:tc>
        <w:tc>
          <w:tcPr>
            <w:tcW w:w="3369" w:type="dxa"/>
            <w:tcBorders>
              <w:top w:val="nil"/>
              <w:left w:val="nil"/>
              <w:bottom w:val="single" w:sz="4" w:space="0" w:color="auto"/>
              <w:right w:val="single" w:sz="4" w:space="0" w:color="auto"/>
            </w:tcBorders>
            <w:shd w:val="clear" w:color="auto" w:fill="auto"/>
            <w:vAlign w:val="center"/>
            <w:hideMark/>
          </w:tcPr>
          <w:p w14:paraId="542286A8" w14:textId="1A3E2943" w:rsidR="0012309C" w:rsidRPr="00D74D66" w:rsidRDefault="00233917" w:rsidP="00233917">
            <w:pPr>
              <w:widowControl/>
              <w:jc w:val="left"/>
              <w:rPr>
                <w:rStyle w:val="af6"/>
                <w:rFonts w:eastAsia="宋体"/>
                <w:rPrChange w:id="4937" w:author="raye" w:date="2018-08-10T13:22:00Z">
                  <w:rPr>
                    <w:rFonts w:ascii="宋体" w:eastAsia="宋体" w:hAnsi="宋体" w:cs="宋体"/>
                    <w:kern w:val="0"/>
                    <w:sz w:val="20"/>
                    <w:szCs w:val="20"/>
                  </w:rPr>
                </w:rPrChange>
              </w:rPr>
            </w:pPr>
            <w:r w:rsidRPr="00D74D66">
              <w:rPr>
                <w:rStyle w:val="af6"/>
                <w:rFonts w:eastAsia="宋体"/>
                <w:rPrChange w:id="4938" w:author="raye" w:date="2018-08-10T13:22:00Z">
                  <w:rPr>
                    <w:rFonts w:ascii="宋体" w:eastAsia="宋体" w:hAnsi="宋体" w:cs="宋体"/>
                    <w:kern w:val="0"/>
                    <w:sz w:val="20"/>
                    <w:szCs w:val="20"/>
                  </w:rPr>
                </w:rPrChange>
              </w:rPr>
              <w:t>File management of all files; can be downloaded by all roles</w:t>
            </w:r>
          </w:p>
        </w:tc>
      </w:tr>
      <w:tr w:rsidR="0012309C" w:rsidRPr="00D74D66" w14:paraId="03B10F73" w14:textId="77777777" w:rsidTr="00DB2E51">
        <w:trPr>
          <w:trHeight w:val="1360"/>
        </w:trPr>
        <w:tc>
          <w:tcPr>
            <w:tcW w:w="536" w:type="dxa"/>
            <w:tcBorders>
              <w:top w:val="nil"/>
              <w:left w:val="single" w:sz="4" w:space="0" w:color="auto"/>
              <w:bottom w:val="nil"/>
              <w:right w:val="single" w:sz="4" w:space="0" w:color="auto"/>
            </w:tcBorders>
            <w:shd w:val="clear" w:color="auto" w:fill="auto"/>
            <w:vAlign w:val="center"/>
            <w:hideMark/>
          </w:tcPr>
          <w:p w14:paraId="2635DACB" w14:textId="77777777" w:rsidR="0012309C" w:rsidRPr="00D74D66" w:rsidRDefault="0012309C" w:rsidP="0012309C">
            <w:pPr>
              <w:widowControl/>
              <w:jc w:val="right"/>
              <w:rPr>
                <w:rStyle w:val="af6"/>
                <w:rFonts w:eastAsia="宋体"/>
                <w:rPrChange w:id="4939" w:author="raye" w:date="2018-08-10T13:22:00Z">
                  <w:rPr>
                    <w:rFonts w:ascii="宋体" w:eastAsia="宋体" w:hAnsi="宋体" w:cs="宋体"/>
                    <w:kern w:val="0"/>
                    <w:sz w:val="20"/>
                    <w:szCs w:val="20"/>
                  </w:rPr>
                </w:rPrChange>
              </w:rPr>
            </w:pPr>
            <w:r w:rsidRPr="00D74D66">
              <w:rPr>
                <w:rStyle w:val="af6"/>
                <w:rFonts w:eastAsia="宋体"/>
                <w:rPrChange w:id="4940" w:author="raye" w:date="2018-08-10T13:22:00Z">
                  <w:rPr>
                    <w:rFonts w:ascii="宋体" w:eastAsia="宋体" w:hAnsi="宋体" w:cs="宋体"/>
                    <w:kern w:val="0"/>
                    <w:sz w:val="20"/>
                    <w:szCs w:val="20"/>
                  </w:rPr>
                </w:rPrChange>
              </w:rPr>
              <w:t>26</w:t>
            </w:r>
          </w:p>
        </w:tc>
        <w:tc>
          <w:tcPr>
            <w:tcW w:w="683" w:type="dxa"/>
            <w:vMerge w:val="restart"/>
            <w:tcBorders>
              <w:top w:val="nil"/>
              <w:left w:val="single" w:sz="4" w:space="0" w:color="auto"/>
              <w:bottom w:val="single" w:sz="4" w:space="0" w:color="000000"/>
              <w:right w:val="single" w:sz="4" w:space="0" w:color="auto"/>
            </w:tcBorders>
            <w:shd w:val="clear" w:color="auto" w:fill="auto"/>
            <w:vAlign w:val="center"/>
            <w:hideMark/>
          </w:tcPr>
          <w:p w14:paraId="7B1764ED" w14:textId="77777777" w:rsidR="0012309C" w:rsidRPr="00D74D66" w:rsidRDefault="0012309C" w:rsidP="0012309C">
            <w:pPr>
              <w:widowControl/>
              <w:jc w:val="center"/>
              <w:rPr>
                <w:rStyle w:val="af6"/>
                <w:rFonts w:eastAsia="宋体"/>
                <w:rPrChange w:id="4941" w:author="raye" w:date="2018-08-10T13:22:00Z">
                  <w:rPr>
                    <w:rFonts w:ascii="宋体" w:eastAsia="宋体" w:hAnsi="宋体" w:cs="宋体"/>
                    <w:kern w:val="0"/>
                    <w:sz w:val="20"/>
                    <w:szCs w:val="20"/>
                  </w:rPr>
                </w:rPrChange>
              </w:rPr>
            </w:pPr>
            <w:r w:rsidRPr="00D74D66">
              <w:rPr>
                <w:rStyle w:val="af6"/>
                <w:rFonts w:eastAsia="宋体"/>
                <w:rPrChange w:id="4942" w:author="raye" w:date="2018-08-10T13:22:00Z">
                  <w:rPr>
                    <w:rFonts w:ascii="宋体" w:eastAsia="宋体" w:hAnsi="宋体" w:cs="宋体"/>
                    <w:kern w:val="0"/>
                    <w:sz w:val="20"/>
                    <w:szCs w:val="20"/>
                  </w:rPr>
                </w:rPrChange>
              </w:rPr>
              <w:t>Admin</w:t>
            </w:r>
          </w:p>
        </w:tc>
        <w:tc>
          <w:tcPr>
            <w:tcW w:w="1562" w:type="dxa"/>
            <w:vMerge w:val="restart"/>
            <w:tcBorders>
              <w:top w:val="nil"/>
              <w:left w:val="single" w:sz="4" w:space="0" w:color="auto"/>
              <w:bottom w:val="single" w:sz="4" w:space="0" w:color="000000"/>
              <w:right w:val="single" w:sz="4" w:space="0" w:color="auto"/>
            </w:tcBorders>
            <w:shd w:val="clear" w:color="auto" w:fill="auto"/>
            <w:vAlign w:val="center"/>
            <w:hideMark/>
          </w:tcPr>
          <w:p w14:paraId="4B87C75E" w14:textId="77777777" w:rsidR="0012309C" w:rsidRPr="00D74D66" w:rsidRDefault="0012309C" w:rsidP="0012309C">
            <w:pPr>
              <w:widowControl/>
              <w:jc w:val="left"/>
              <w:rPr>
                <w:rStyle w:val="af6"/>
                <w:rFonts w:eastAsia="宋体"/>
                <w:rPrChange w:id="4943" w:author="raye" w:date="2018-08-10T13:22:00Z">
                  <w:rPr>
                    <w:rFonts w:ascii="宋体" w:eastAsia="宋体" w:hAnsi="宋体" w:cs="宋体"/>
                    <w:kern w:val="0"/>
                    <w:sz w:val="20"/>
                    <w:szCs w:val="20"/>
                  </w:rPr>
                </w:rPrChange>
              </w:rPr>
            </w:pPr>
            <w:r w:rsidRPr="00D74D66">
              <w:rPr>
                <w:rStyle w:val="af6"/>
                <w:rFonts w:eastAsia="宋体"/>
                <w:rPrChange w:id="4944" w:author="raye" w:date="2018-08-10T13:22:00Z">
                  <w:rPr>
                    <w:rFonts w:ascii="宋体" w:eastAsia="宋体" w:hAnsi="宋体" w:cs="宋体"/>
                    <w:kern w:val="0"/>
                    <w:sz w:val="20"/>
                    <w:szCs w:val="20"/>
                  </w:rPr>
                </w:rPrChange>
              </w:rPr>
              <w:t>Admin</w:t>
            </w:r>
          </w:p>
        </w:tc>
        <w:tc>
          <w:tcPr>
            <w:tcW w:w="2333" w:type="dxa"/>
            <w:tcBorders>
              <w:top w:val="nil"/>
              <w:left w:val="nil"/>
              <w:bottom w:val="single" w:sz="4" w:space="0" w:color="auto"/>
              <w:right w:val="single" w:sz="4" w:space="0" w:color="auto"/>
            </w:tcBorders>
            <w:shd w:val="clear" w:color="auto" w:fill="auto"/>
            <w:noWrap/>
            <w:vAlign w:val="center"/>
            <w:hideMark/>
          </w:tcPr>
          <w:p w14:paraId="32F830F3" w14:textId="4BC9052D" w:rsidR="0012309C" w:rsidRPr="00D74D66" w:rsidRDefault="000616AD" w:rsidP="0012309C">
            <w:pPr>
              <w:widowControl/>
              <w:jc w:val="left"/>
              <w:rPr>
                <w:rStyle w:val="af6"/>
                <w:rFonts w:eastAsia="宋体"/>
                <w:rPrChange w:id="4945" w:author="raye" w:date="2018-08-10T13:22:00Z">
                  <w:rPr>
                    <w:rFonts w:ascii="宋体" w:eastAsia="宋体" w:hAnsi="宋体" w:cs="宋体"/>
                    <w:color w:val="000000"/>
                    <w:kern w:val="0"/>
                    <w:sz w:val="20"/>
                    <w:szCs w:val="20"/>
                  </w:rPr>
                </w:rPrChange>
              </w:rPr>
            </w:pPr>
            <w:r w:rsidRPr="00D74D66">
              <w:rPr>
                <w:rStyle w:val="af6"/>
                <w:rFonts w:eastAsia="宋体"/>
                <w:rPrChange w:id="4946" w:author="raye" w:date="2018-08-10T13:22:00Z">
                  <w:rPr>
                    <w:rFonts w:ascii="宋体" w:eastAsia="宋体" w:hAnsi="宋体" w:cs="宋体"/>
                    <w:color w:val="000000"/>
                    <w:kern w:val="0"/>
                    <w:sz w:val="20"/>
                    <w:szCs w:val="20"/>
                  </w:rPr>
                </w:rPrChange>
              </w:rPr>
              <w:t>Relevant list management</w:t>
            </w:r>
          </w:p>
        </w:tc>
        <w:tc>
          <w:tcPr>
            <w:tcW w:w="1105" w:type="dxa"/>
            <w:tcBorders>
              <w:top w:val="nil"/>
              <w:left w:val="nil"/>
              <w:bottom w:val="single" w:sz="4" w:space="0" w:color="auto"/>
              <w:right w:val="single" w:sz="4" w:space="0" w:color="auto"/>
            </w:tcBorders>
            <w:shd w:val="clear" w:color="auto" w:fill="auto"/>
            <w:vAlign w:val="center"/>
            <w:hideMark/>
          </w:tcPr>
          <w:p w14:paraId="767A9EE9" w14:textId="783D3963" w:rsidR="0012309C" w:rsidRPr="00D74D66" w:rsidRDefault="000D79BB" w:rsidP="0012309C">
            <w:pPr>
              <w:widowControl/>
              <w:jc w:val="center"/>
              <w:rPr>
                <w:rStyle w:val="af6"/>
                <w:rFonts w:eastAsia="宋体"/>
                <w:rPrChange w:id="4947" w:author="raye" w:date="2018-08-10T13:22:00Z">
                  <w:rPr>
                    <w:rFonts w:ascii="宋体" w:eastAsia="宋体" w:hAnsi="宋体" w:cs="宋体"/>
                    <w:kern w:val="0"/>
                    <w:sz w:val="20"/>
                    <w:szCs w:val="20"/>
                  </w:rPr>
                </w:rPrChange>
              </w:rPr>
            </w:pPr>
            <w:r w:rsidRPr="00D74D66">
              <w:rPr>
                <w:rStyle w:val="af6"/>
                <w:rFonts w:eastAsia="等线"/>
                <w:rPrChange w:id="4948" w:author="raye" w:date="2018-08-10T13:22:00Z">
                  <w:rPr>
                    <w:rFonts w:ascii="Times New Roman" w:eastAsia="等线" w:hAnsi="Times New Roman" w:cs="Times New Roman"/>
                    <w:kern w:val="0"/>
                    <w:sz w:val="20"/>
                    <w:szCs w:val="20"/>
                  </w:rPr>
                </w:rPrChange>
              </w:rPr>
              <w:t>Medium</w:t>
            </w:r>
          </w:p>
        </w:tc>
        <w:tc>
          <w:tcPr>
            <w:tcW w:w="3369" w:type="dxa"/>
            <w:tcBorders>
              <w:top w:val="nil"/>
              <w:left w:val="nil"/>
              <w:bottom w:val="single" w:sz="4" w:space="0" w:color="auto"/>
              <w:right w:val="single" w:sz="4" w:space="0" w:color="auto"/>
            </w:tcBorders>
            <w:shd w:val="clear" w:color="auto" w:fill="auto"/>
            <w:vAlign w:val="center"/>
            <w:hideMark/>
          </w:tcPr>
          <w:p w14:paraId="474E56D2" w14:textId="77777777" w:rsidR="00C35ECA" w:rsidRPr="00D74D66" w:rsidRDefault="0012309C" w:rsidP="00233917">
            <w:pPr>
              <w:widowControl/>
              <w:jc w:val="left"/>
              <w:rPr>
                <w:rStyle w:val="af6"/>
                <w:rFonts w:eastAsia="宋体"/>
                <w:rPrChange w:id="4949" w:author="raye" w:date="2018-08-10T13:22:00Z">
                  <w:rPr>
                    <w:rFonts w:ascii="宋体" w:eastAsia="宋体" w:hAnsi="宋体" w:cs="宋体"/>
                    <w:kern w:val="0"/>
                    <w:sz w:val="20"/>
                    <w:szCs w:val="20"/>
                  </w:rPr>
                </w:rPrChange>
              </w:rPr>
            </w:pPr>
            <w:r w:rsidRPr="00D74D66">
              <w:rPr>
                <w:rStyle w:val="af6"/>
                <w:rFonts w:eastAsia="宋体"/>
                <w:rPrChange w:id="4950" w:author="raye" w:date="2018-08-10T13:22:00Z">
                  <w:rPr>
                    <w:rFonts w:ascii="宋体" w:eastAsia="宋体" w:hAnsi="宋体" w:cs="宋体"/>
                    <w:kern w:val="0"/>
                    <w:sz w:val="20"/>
                    <w:szCs w:val="20"/>
                  </w:rPr>
                </w:rPrChange>
              </w:rPr>
              <w:t xml:space="preserve">1. </w:t>
            </w:r>
            <w:r w:rsidR="00233917" w:rsidRPr="00D74D66">
              <w:rPr>
                <w:rStyle w:val="af6"/>
                <w:rFonts w:eastAsia="宋体"/>
                <w:rPrChange w:id="4951" w:author="raye" w:date="2018-08-10T13:22:00Z">
                  <w:rPr>
                    <w:rFonts w:ascii="宋体" w:eastAsia="宋体" w:hAnsi="宋体" w:cs="宋体"/>
                    <w:kern w:val="0"/>
                    <w:sz w:val="20"/>
                    <w:szCs w:val="20"/>
                  </w:rPr>
                </w:rPrChange>
              </w:rPr>
              <w:t>Form input/output</w:t>
            </w:r>
            <w:r w:rsidRPr="00D74D66">
              <w:rPr>
                <w:rStyle w:val="af6"/>
                <w:rFonts w:eastAsia="宋体"/>
                <w:rPrChange w:id="4952" w:author="raye" w:date="2018-08-10T13:22:00Z">
                  <w:rPr>
                    <w:rFonts w:ascii="宋体" w:eastAsia="宋体" w:hAnsi="宋体" w:cs="宋体"/>
                    <w:kern w:val="0"/>
                    <w:sz w:val="20"/>
                    <w:szCs w:val="20"/>
                  </w:rPr>
                </w:rPrChange>
              </w:rPr>
              <w:br/>
              <w:t xml:space="preserve">2. </w:t>
            </w:r>
            <w:r w:rsidR="00233917" w:rsidRPr="00D74D66">
              <w:rPr>
                <w:rStyle w:val="af6"/>
                <w:rFonts w:eastAsia="宋体"/>
                <w:rPrChange w:id="4953" w:author="raye" w:date="2018-08-10T13:22:00Z">
                  <w:rPr>
                    <w:rFonts w:ascii="宋体" w:eastAsia="宋体" w:hAnsi="宋体" w:cs="宋体"/>
                    <w:kern w:val="0"/>
                    <w:sz w:val="20"/>
                    <w:szCs w:val="20"/>
                  </w:rPr>
                </w:rPrChange>
              </w:rPr>
              <w:t>Edit function</w:t>
            </w:r>
            <w:r w:rsidRPr="00D74D66">
              <w:rPr>
                <w:rStyle w:val="af6"/>
                <w:rFonts w:eastAsia="宋体"/>
                <w:rPrChange w:id="4954" w:author="raye" w:date="2018-08-10T13:22:00Z">
                  <w:rPr>
                    <w:rFonts w:ascii="宋体" w:eastAsia="宋体" w:hAnsi="宋体" w:cs="宋体"/>
                    <w:kern w:val="0"/>
                    <w:sz w:val="20"/>
                    <w:szCs w:val="20"/>
                  </w:rPr>
                </w:rPrChange>
              </w:rPr>
              <w:br/>
              <w:t xml:space="preserve">a.List of sanctions countries;b.Common Tax Havens; c.Company name suffix list; </w:t>
            </w:r>
          </w:p>
          <w:p w14:paraId="7961178B" w14:textId="77777777" w:rsidR="00C35ECA" w:rsidRPr="00D74D66" w:rsidRDefault="00C35ECA" w:rsidP="00233917">
            <w:pPr>
              <w:widowControl/>
              <w:jc w:val="left"/>
              <w:rPr>
                <w:rStyle w:val="af6"/>
                <w:rFonts w:eastAsia="宋体"/>
                <w:rPrChange w:id="4955" w:author="raye" w:date="2018-08-10T13:22:00Z">
                  <w:rPr>
                    <w:rFonts w:ascii="宋体" w:eastAsia="宋体" w:hAnsi="宋体" w:cs="宋体"/>
                    <w:kern w:val="0"/>
                    <w:sz w:val="20"/>
                    <w:szCs w:val="20"/>
                  </w:rPr>
                </w:rPrChange>
              </w:rPr>
            </w:pPr>
            <w:r w:rsidRPr="00D74D66">
              <w:rPr>
                <w:rStyle w:val="af6"/>
                <w:rFonts w:eastAsia="宋体"/>
                <w:rPrChange w:id="4956" w:author="raye" w:date="2018-08-10T13:22:00Z">
                  <w:rPr>
                    <w:rFonts w:ascii="宋体" w:eastAsia="宋体" w:hAnsi="宋体" w:cs="宋体"/>
                    <w:kern w:val="0"/>
                    <w:sz w:val="20"/>
                    <w:szCs w:val="20"/>
                  </w:rPr>
                </w:rPrChange>
              </w:rPr>
              <w:t>d.Top 10 Exports</w:t>
            </w:r>
          </w:p>
          <w:p w14:paraId="592F392B" w14:textId="40077654" w:rsidR="0012309C" w:rsidRPr="00D74D66" w:rsidRDefault="0012309C" w:rsidP="00A87FCF">
            <w:pPr>
              <w:widowControl/>
              <w:jc w:val="left"/>
              <w:rPr>
                <w:rStyle w:val="af6"/>
                <w:rFonts w:eastAsia="宋体"/>
                <w:rPrChange w:id="4957" w:author="raye" w:date="2018-08-10T13:22:00Z">
                  <w:rPr>
                    <w:rFonts w:ascii="宋体" w:eastAsia="宋体" w:hAnsi="宋体" w:cs="宋体"/>
                    <w:kern w:val="0"/>
                    <w:sz w:val="20"/>
                    <w:szCs w:val="20"/>
                  </w:rPr>
                </w:rPrChange>
              </w:rPr>
            </w:pPr>
            <w:r w:rsidRPr="00D74D66">
              <w:rPr>
                <w:rStyle w:val="af6"/>
                <w:rFonts w:eastAsia="宋体"/>
                <w:rPrChange w:id="4958" w:author="raye" w:date="2018-08-10T13:22:00Z">
                  <w:rPr>
                    <w:rFonts w:ascii="宋体" w:eastAsia="宋体" w:hAnsi="宋体" w:cs="宋体"/>
                    <w:kern w:val="0"/>
                    <w:sz w:val="20"/>
                    <w:szCs w:val="20"/>
                  </w:rPr>
                </w:rPrChange>
              </w:rPr>
              <w:t>e.</w:t>
            </w:r>
            <w:r w:rsidR="00C35ECA" w:rsidRPr="00D74D66">
              <w:rPr>
                <w:rStyle w:val="af6"/>
                <w:rFonts w:eastAsia="宋体"/>
                <w:rPrChange w:id="4959" w:author="raye" w:date="2018-08-10T13:22:00Z">
                  <w:rPr>
                    <w:rFonts w:ascii="宋体" w:eastAsia="宋体" w:hAnsi="宋体" w:cs="宋体"/>
                    <w:kern w:val="0"/>
                    <w:sz w:val="20"/>
                    <w:szCs w:val="20"/>
                  </w:rPr>
                </w:rPrChange>
              </w:rPr>
              <w:t>35 questions can be retrieved</w:t>
            </w:r>
          </w:p>
        </w:tc>
      </w:tr>
      <w:tr w:rsidR="0012309C" w:rsidRPr="00D74D66" w14:paraId="0BD8B9B6"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3AAA66AD" w14:textId="77777777" w:rsidR="0012309C" w:rsidRPr="00D74D66" w:rsidRDefault="0012309C" w:rsidP="0012309C">
            <w:pPr>
              <w:widowControl/>
              <w:jc w:val="right"/>
              <w:rPr>
                <w:rStyle w:val="af6"/>
                <w:rFonts w:eastAsia="宋体"/>
                <w:rPrChange w:id="4960" w:author="raye" w:date="2018-08-10T13:22:00Z">
                  <w:rPr>
                    <w:rFonts w:ascii="宋体" w:eastAsia="宋体" w:hAnsi="宋体" w:cs="宋体"/>
                    <w:kern w:val="0"/>
                    <w:sz w:val="20"/>
                    <w:szCs w:val="20"/>
                  </w:rPr>
                </w:rPrChange>
              </w:rPr>
            </w:pPr>
            <w:r w:rsidRPr="00D74D66">
              <w:rPr>
                <w:rStyle w:val="af6"/>
                <w:rFonts w:eastAsia="宋体"/>
                <w:rPrChange w:id="4961" w:author="raye" w:date="2018-08-10T13:22:00Z">
                  <w:rPr>
                    <w:rFonts w:ascii="宋体" w:eastAsia="宋体" w:hAnsi="宋体" w:cs="宋体"/>
                    <w:kern w:val="0"/>
                    <w:sz w:val="20"/>
                    <w:szCs w:val="20"/>
                  </w:rPr>
                </w:rPrChange>
              </w:rPr>
              <w:t>27</w:t>
            </w:r>
          </w:p>
        </w:tc>
        <w:tc>
          <w:tcPr>
            <w:tcW w:w="683" w:type="dxa"/>
            <w:vMerge/>
            <w:tcBorders>
              <w:top w:val="nil"/>
              <w:left w:val="single" w:sz="4" w:space="0" w:color="auto"/>
              <w:bottom w:val="single" w:sz="4" w:space="0" w:color="000000"/>
              <w:right w:val="single" w:sz="4" w:space="0" w:color="auto"/>
            </w:tcBorders>
            <w:vAlign w:val="center"/>
            <w:hideMark/>
          </w:tcPr>
          <w:p w14:paraId="3631C1A8" w14:textId="77777777" w:rsidR="0012309C" w:rsidRPr="00D74D66" w:rsidRDefault="0012309C" w:rsidP="0012309C">
            <w:pPr>
              <w:widowControl/>
              <w:jc w:val="left"/>
              <w:rPr>
                <w:rStyle w:val="af6"/>
                <w:rFonts w:eastAsia="宋体"/>
                <w:rPrChange w:id="4962"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2DDF1676" w14:textId="77777777" w:rsidR="0012309C" w:rsidRPr="00D74D66" w:rsidRDefault="0012309C" w:rsidP="0012309C">
            <w:pPr>
              <w:widowControl/>
              <w:jc w:val="left"/>
              <w:rPr>
                <w:rStyle w:val="af6"/>
                <w:rFonts w:eastAsia="宋体"/>
                <w:rPrChange w:id="4963"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noWrap/>
            <w:vAlign w:val="center"/>
            <w:hideMark/>
          </w:tcPr>
          <w:p w14:paraId="626D6AD5" w14:textId="42B68D15" w:rsidR="0012309C" w:rsidRPr="00D74D66" w:rsidRDefault="000616AD" w:rsidP="0012309C">
            <w:pPr>
              <w:widowControl/>
              <w:jc w:val="left"/>
              <w:rPr>
                <w:rStyle w:val="af6"/>
                <w:rFonts w:eastAsia="宋体"/>
                <w:rPrChange w:id="4964" w:author="raye" w:date="2018-08-10T13:22:00Z">
                  <w:rPr>
                    <w:rFonts w:ascii="宋体" w:eastAsia="宋体" w:hAnsi="宋体" w:cs="宋体"/>
                    <w:color w:val="000000"/>
                    <w:kern w:val="0"/>
                    <w:sz w:val="20"/>
                    <w:szCs w:val="20"/>
                  </w:rPr>
                </w:rPrChange>
              </w:rPr>
            </w:pPr>
            <w:r w:rsidRPr="00D74D66">
              <w:rPr>
                <w:rStyle w:val="af6"/>
                <w:rFonts w:eastAsia="宋体"/>
                <w:rPrChange w:id="4965" w:author="raye" w:date="2018-08-10T13:22:00Z">
                  <w:rPr>
                    <w:rFonts w:ascii="宋体" w:eastAsia="宋体" w:hAnsi="宋体" w:cs="宋体"/>
                    <w:color w:val="000000"/>
                    <w:kern w:val="0"/>
                    <w:sz w:val="20"/>
                    <w:szCs w:val="20"/>
                  </w:rPr>
                </w:rPrChange>
              </w:rPr>
              <w:t>Third-part account configuration</w:t>
            </w:r>
          </w:p>
        </w:tc>
        <w:tc>
          <w:tcPr>
            <w:tcW w:w="1105" w:type="dxa"/>
            <w:tcBorders>
              <w:top w:val="nil"/>
              <w:left w:val="nil"/>
              <w:bottom w:val="single" w:sz="4" w:space="0" w:color="auto"/>
              <w:right w:val="single" w:sz="4" w:space="0" w:color="auto"/>
            </w:tcBorders>
            <w:shd w:val="clear" w:color="auto" w:fill="auto"/>
            <w:vAlign w:val="center"/>
            <w:hideMark/>
          </w:tcPr>
          <w:p w14:paraId="1AA84F8A" w14:textId="35D61C7E" w:rsidR="0012309C" w:rsidRPr="00D74D66" w:rsidRDefault="000D79BB" w:rsidP="0012309C">
            <w:pPr>
              <w:widowControl/>
              <w:jc w:val="center"/>
              <w:rPr>
                <w:rStyle w:val="af6"/>
                <w:rFonts w:eastAsia="宋体"/>
                <w:rPrChange w:id="4966" w:author="raye" w:date="2018-08-10T13:22:00Z">
                  <w:rPr>
                    <w:rFonts w:ascii="宋体" w:eastAsia="宋体" w:hAnsi="宋体" w:cs="宋体"/>
                    <w:kern w:val="0"/>
                    <w:sz w:val="20"/>
                    <w:szCs w:val="20"/>
                  </w:rPr>
                </w:rPrChange>
              </w:rPr>
            </w:pPr>
            <w:r w:rsidRPr="00D74D66">
              <w:rPr>
                <w:rStyle w:val="af6"/>
                <w:rFonts w:eastAsia="等线"/>
                <w:rPrChange w:id="4967" w:author="raye" w:date="2018-08-10T13:22:00Z">
                  <w:rPr>
                    <w:rFonts w:ascii="Times New Roman" w:eastAsia="等线" w:hAnsi="Times New Roman" w:cs="Times New Roman"/>
                    <w:kern w:val="0"/>
                    <w:sz w:val="20"/>
                    <w:szCs w:val="20"/>
                  </w:rPr>
                </w:rPrChange>
              </w:rPr>
              <w:t>Medium</w:t>
            </w:r>
          </w:p>
        </w:tc>
        <w:tc>
          <w:tcPr>
            <w:tcW w:w="3369" w:type="dxa"/>
            <w:tcBorders>
              <w:top w:val="nil"/>
              <w:left w:val="nil"/>
              <w:bottom w:val="single" w:sz="4" w:space="0" w:color="auto"/>
              <w:right w:val="single" w:sz="4" w:space="0" w:color="auto"/>
            </w:tcBorders>
            <w:shd w:val="clear" w:color="auto" w:fill="auto"/>
            <w:vAlign w:val="center"/>
            <w:hideMark/>
          </w:tcPr>
          <w:p w14:paraId="460012A9" w14:textId="1B665119" w:rsidR="0012309C" w:rsidRPr="00D74D66" w:rsidRDefault="00686612" w:rsidP="0012309C">
            <w:pPr>
              <w:widowControl/>
              <w:jc w:val="left"/>
              <w:rPr>
                <w:rStyle w:val="af6"/>
                <w:rFonts w:eastAsia="宋体"/>
                <w:rPrChange w:id="4968" w:author="raye" w:date="2018-08-10T13:22:00Z">
                  <w:rPr>
                    <w:rFonts w:ascii="宋体" w:eastAsia="宋体" w:hAnsi="宋体" w:cs="宋体"/>
                    <w:kern w:val="0"/>
                    <w:sz w:val="20"/>
                    <w:szCs w:val="20"/>
                  </w:rPr>
                </w:rPrChange>
              </w:rPr>
            </w:pPr>
            <w:r w:rsidRPr="00D74D66">
              <w:rPr>
                <w:rStyle w:val="af6"/>
                <w:rFonts w:eastAsia="宋体"/>
                <w:rPrChange w:id="4969" w:author="raye" w:date="2018-08-10T13:22:00Z">
                  <w:rPr>
                    <w:rFonts w:ascii="宋体" w:eastAsia="宋体" w:hAnsi="宋体" w:cs="宋体"/>
                    <w:kern w:val="0"/>
                    <w:sz w:val="20"/>
                    <w:szCs w:val="20"/>
                  </w:rPr>
                </w:rPrChange>
              </w:rPr>
              <w:t>Third party account used to request API interface to third party</w:t>
            </w:r>
          </w:p>
        </w:tc>
      </w:tr>
      <w:tr w:rsidR="0012309C" w:rsidRPr="00D74D66" w14:paraId="1A4AE3AA" w14:textId="77777777" w:rsidTr="00DB2E51">
        <w:trPr>
          <w:trHeight w:val="268"/>
        </w:trPr>
        <w:tc>
          <w:tcPr>
            <w:tcW w:w="536" w:type="dxa"/>
            <w:tcBorders>
              <w:top w:val="nil"/>
              <w:left w:val="single" w:sz="4" w:space="0" w:color="auto"/>
              <w:bottom w:val="nil"/>
              <w:right w:val="single" w:sz="4" w:space="0" w:color="auto"/>
            </w:tcBorders>
            <w:shd w:val="clear" w:color="auto" w:fill="auto"/>
            <w:vAlign w:val="center"/>
            <w:hideMark/>
          </w:tcPr>
          <w:p w14:paraId="14592634" w14:textId="77777777" w:rsidR="0012309C" w:rsidRPr="00D74D66" w:rsidRDefault="0012309C" w:rsidP="0012309C">
            <w:pPr>
              <w:widowControl/>
              <w:jc w:val="right"/>
              <w:rPr>
                <w:rStyle w:val="af6"/>
                <w:rFonts w:eastAsia="宋体"/>
                <w:rPrChange w:id="4970" w:author="raye" w:date="2018-08-10T13:22:00Z">
                  <w:rPr>
                    <w:rFonts w:ascii="宋体" w:eastAsia="宋体" w:hAnsi="宋体" w:cs="宋体"/>
                    <w:kern w:val="0"/>
                    <w:sz w:val="20"/>
                    <w:szCs w:val="20"/>
                  </w:rPr>
                </w:rPrChange>
              </w:rPr>
            </w:pPr>
            <w:r w:rsidRPr="00D74D66">
              <w:rPr>
                <w:rStyle w:val="af6"/>
                <w:rFonts w:eastAsia="宋体"/>
                <w:rPrChange w:id="4971" w:author="raye" w:date="2018-08-10T13:22:00Z">
                  <w:rPr>
                    <w:rFonts w:ascii="宋体" w:eastAsia="宋体" w:hAnsi="宋体" w:cs="宋体"/>
                    <w:kern w:val="0"/>
                    <w:sz w:val="20"/>
                    <w:szCs w:val="20"/>
                  </w:rPr>
                </w:rPrChange>
              </w:rPr>
              <w:t>28</w:t>
            </w:r>
          </w:p>
        </w:tc>
        <w:tc>
          <w:tcPr>
            <w:tcW w:w="683" w:type="dxa"/>
            <w:vMerge/>
            <w:tcBorders>
              <w:top w:val="nil"/>
              <w:left w:val="single" w:sz="4" w:space="0" w:color="auto"/>
              <w:bottom w:val="single" w:sz="4" w:space="0" w:color="000000"/>
              <w:right w:val="single" w:sz="4" w:space="0" w:color="auto"/>
            </w:tcBorders>
            <w:vAlign w:val="center"/>
            <w:hideMark/>
          </w:tcPr>
          <w:p w14:paraId="3B1B5D60" w14:textId="77777777" w:rsidR="0012309C" w:rsidRPr="00D74D66" w:rsidRDefault="0012309C" w:rsidP="0012309C">
            <w:pPr>
              <w:widowControl/>
              <w:jc w:val="left"/>
              <w:rPr>
                <w:rStyle w:val="af6"/>
                <w:rFonts w:eastAsia="宋体"/>
                <w:rPrChange w:id="4972"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23DA0677" w14:textId="77777777" w:rsidR="0012309C" w:rsidRPr="00D74D66" w:rsidRDefault="0012309C" w:rsidP="0012309C">
            <w:pPr>
              <w:widowControl/>
              <w:jc w:val="left"/>
              <w:rPr>
                <w:rStyle w:val="af6"/>
                <w:rFonts w:eastAsia="宋体"/>
                <w:rPrChange w:id="4973"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noWrap/>
            <w:vAlign w:val="center"/>
            <w:hideMark/>
          </w:tcPr>
          <w:p w14:paraId="7E36CDDB" w14:textId="4A0190A6" w:rsidR="0012309C" w:rsidRPr="00D74D66" w:rsidRDefault="000616AD" w:rsidP="0012309C">
            <w:pPr>
              <w:widowControl/>
              <w:jc w:val="left"/>
              <w:rPr>
                <w:rStyle w:val="af6"/>
                <w:rFonts w:eastAsia="宋体"/>
                <w:rPrChange w:id="4974" w:author="raye" w:date="2018-08-10T13:22:00Z">
                  <w:rPr>
                    <w:rFonts w:ascii="宋体" w:eastAsia="宋体" w:hAnsi="宋体" w:cs="宋体"/>
                    <w:color w:val="000000"/>
                    <w:kern w:val="0"/>
                    <w:sz w:val="20"/>
                    <w:szCs w:val="20"/>
                  </w:rPr>
                </w:rPrChange>
              </w:rPr>
            </w:pPr>
            <w:r w:rsidRPr="00D74D66">
              <w:rPr>
                <w:rStyle w:val="af6"/>
                <w:rFonts w:eastAsia="宋体"/>
                <w:rPrChange w:id="4975" w:author="raye" w:date="2018-08-10T13:22:00Z">
                  <w:rPr>
                    <w:rFonts w:ascii="宋体" w:eastAsia="宋体" w:hAnsi="宋体" w:cs="宋体"/>
                    <w:color w:val="000000"/>
                    <w:kern w:val="0"/>
                    <w:sz w:val="20"/>
                    <w:szCs w:val="20"/>
                  </w:rPr>
                </w:rPrChange>
              </w:rPr>
              <w:t>Unit configuration</w:t>
            </w:r>
          </w:p>
        </w:tc>
        <w:tc>
          <w:tcPr>
            <w:tcW w:w="1105" w:type="dxa"/>
            <w:tcBorders>
              <w:top w:val="nil"/>
              <w:left w:val="nil"/>
              <w:bottom w:val="single" w:sz="4" w:space="0" w:color="auto"/>
              <w:right w:val="single" w:sz="4" w:space="0" w:color="auto"/>
            </w:tcBorders>
            <w:shd w:val="clear" w:color="auto" w:fill="auto"/>
            <w:vAlign w:val="center"/>
            <w:hideMark/>
          </w:tcPr>
          <w:p w14:paraId="17844778" w14:textId="62E04BF3" w:rsidR="0012309C" w:rsidRPr="00D74D66" w:rsidRDefault="000D79BB" w:rsidP="0012309C">
            <w:pPr>
              <w:widowControl/>
              <w:jc w:val="center"/>
              <w:rPr>
                <w:rStyle w:val="af6"/>
                <w:rFonts w:eastAsia="宋体"/>
                <w:rPrChange w:id="4976" w:author="raye" w:date="2018-08-10T13:22:00Z">
                  <w:rPr>
                    <w:rFonts w:ascii="宋体" w:eastAsia="宋体" w:hAnsi="宋体" w:cs="宋体"/>
                    <w:kern w:val="0"/>
                    <w:sz w:val="20"/>
                    <w:szCs w:val="20"/>
                  </w:rPr>
                </w:rPrChange>
              </w:rPr>
            </w:pPr>
            <w:r w:rsidRPr="00D74D66">
              <w:rPr>
                <w:rStyle w:val="af6"/>
                <w:rFonts w:eastAsia="等线"/>
                <w:rPrChange w:id="4977" w:author="raye" w:date="2018-08-10T13:22:00Z">
                  <w:rPr>
                    <w:rFonts w:ascii="Times New Roman" w:eastAsia="等线" w:hAnsi="Times New Roman" w:cs="Times New Roman"/>
                    <w:kern w:val="0"/>
                    <w:sz w:val="20"/>
                    <w:szCs w:val="20"/>
                  </w:rPr>
                </w:rPrChange>
              </w:rPr>
              <w:t>Medium</w:t>
            </w:r>
          </w:p>
        </w:tc>
        <w:tc>
          <w:tcPr>
            <w:tcW w:w="3369" w:type="dxa"/>
            <w:tcBorders>
              <w:top w:val="nil"/>
              <w:left w:val="nil"/>
              <w:bottom w:val="single" w:sz="4" w:space="0" w:color="auto"/>
              <w:right w:val="single" w:sz="4" w:space="0" w:color="auto"/>
            </w:tcBorders>
            <w:shd w:val="clear" w:color="auto" w:fill="auto"/>
            <w:vAlign w:val="center"/>
            <w:hideMark/>
          </w:tcPr>
          <w:p w14:paraId="48B67247" w14:textId="5B9859B5" w:rsidR="0012309C" w:rsidRPr="00D74D66" w:rsidRDefault="00686612" w:rsidP="00686612">
            <w:pPr>
              <w:widowControl/>
              <w:jc w:val="left"/>
              <w:rPr>
                <w:rStyle w:val="af6"/>
                <w:rFonts w:eastAsia="宋体"/>
                <w:rPrChange w:id="4978" w:author="raye" w:date="2018-08-10T13:22:00Z">
                  <w:rPr>
                    <w:rFonts w:ascii="宋体" w:eastAsia="宋体" w:hAnsi="宋体" w:cs="宋体"/>
                    <w:kern w:val="0"/>
                    <w:sz w:val="20"/>
                    <w:szCs w:val="20"/>
                  </w:rPr>
                </w:rPrChange>
              </w:rPr>
            </w:pPr>
            <w:r w:rsidRPr="00D74D66">
              <w:rPr>
                <w:rStyle w:val="af6"/>
                <w:rFonts w:eastAsia="宋体"/>
                <w:rPrChange w:id="4979" w:author="raye" w:date="2018-08-10T13:22:00Z">
                  <w:rPr>
                    <w:rFonts w:ascii="宋体" w:eastAsia="宋体" w:hAnsi="宋体" w:cs="宋体"/>
                    <w:kern w:val="0"/>
                    <w:sz w:val="20"/>
                    <w:szCs w:val="20"/>
                  </w:rPr>
                </w:rPrChange>
              </w:rPr>
              <w:t>In</w:t>
            </w:r>
            <w:r w:rsidR="0012309C" w:rsidRPr="00D74D66">
              <w:rPr>
                <w:rStyle w:val="af6"/>
                <w:rFonts w:eastAsia="宋体"/>
                <w:rPrChange w:id="4980" w:author="raye" w:date="2018-08-10T13:22:00Z">
                  <w:rPr>
                    <w:rFonts w:ascii="宋体" w:eastAsia="宋体" w:hAnsi="宋体" w:cs="宋体"/>
                    <w:kern w:val="0"/>
                    <w:sz w:val="20"/>
                    <w:szCs w:val="20"/>
                  </w:rPr>
                </w:rPrChange>
              </w:rPr>
              <w:t>put</w:t>
            </w:r>
            <w:r w:rsidRPr="00D74D66">
              <w:rPr>
                <w:rStyle w:val="af6"/>
                <w:rFonts w:eastAsia="宋体"/>
                <w:rPrChange w:id="4981" w:author="raye" w:date="2018-08-10T13:22:00Z">
                  <w:rPr>
                    <w:rFonts w:ascii="宋体" w:eastAsia="宋体" w:hAnsi="宋体" w:cs="宋体"/>
                    <w:kern w:val="0"/>
                    <w:sz w:val="20"/>
                    <w:szCs w:val="20"/>
                  </w:rPr>
                </w:rPrChange>
              </w:rPr>
              <w:t xml:space="preserve"> selected fields</w:t>
            </w:r>
          </w:p>
        </w:tc>
      </w:tr>
      <w:tr w:rsidR="0012309C" w:rsidRPr="00D74D66" w14:paraId="5B9DAEF9"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460CAA61" w14:textId="77777777" w:rsidR="0012309C" w:rsidRPr="00D74D66" w:rsidRDefault="0012309C" w:rsidP="0012309C">
            <w:pPr>
              <w:widowControl/>
              <w:jc w:val="right"/>
              <w:rPr>
                <w:rStyle w:val="af6"/>
                <w:rFonts w:eastAsia="宋体"/>
                <w:rPrChange w:id="4982" w:author="raye" w:date="2018-08-10T13:22:00Z">
                  <w:rPr>
                    <w:rFonts w:ascii="宋体" w:eastAsia="宋体" w:hAnsi="宋体" w:cs="宋体"/>
                    <w:kern w:val="0"/>
                    <w:sz w:val="20"/>
                    <w:szCs w:val="20"/>
                  </w:rPr>
                </w:rPrChange>
              </w:rPr>
            </w:pPr>
            <w:r w:rsidRPr="00D74D66">
              <w:rPr>
                <w:rStyle w:val="af6"/>
                <w:rFonts w:eastAsia="宋体"/>
                <w:rPrChange w:id="4983" w:author="raye" w:date="2018-08-10T13:22:00Z">
                  <w:rPr>
                    <w:rFonts w:ascii="宋体" w:eastAsia="宋体" w:hAnsi="宋体" w:cs="宋体"/>
                    <w:kern w:val="0"/>
                    <w:sz w:val="20"/>
                    <w:szCs w:val="20"/>
                  </w:rPr>
                </w:rPrChange>
              </w:rPr>
              <w:t>29</w:t>
            </w:r>
          </w:p>
        </w:tc>
        <w:tc>
          <w:tcPr>
            <w:tcW w:w="683" w:type="dxa"/>
            <w:vMerge/>
            <w:tcBorders>
              <w:top w:val="nil"/>
              <w:left w:val="single" w:sz="4" w:space="0" w:color="auto"/>
              <w:bottom w:val="single" w:sz="4" w:space="0" w:color="000000"/>
              <w:right w:val="single" w:sz="4" w:space="0" w:color="auto"/>
            </w:tcBorders>
            <w:vAlign w:val="center"/>
            <w:hideMark/>
          </w:tcPr>
          <w:p w14:paraId="6EF118DD" w14:textId="77777777" w:rsidR="0012309C" w:rsidRPr="00D74D66" w:rsidRDefault="0012309C" w:rsidP="0012309C">
            <w:pPr>
              <w:widowControl/>
              <w:jc w:val="left"/>
              <w:rPr>
                <w:rStyle w:val="af6"/>
                <w:rFonts w:eastAsia="宋体"/>
                <w:rPrChange w:id="4984"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3253B705" w14:textId="77777777" w:rsidR="0012309C" w:rsidRPr="00D74D66" w:rsidRDefault="0012309C" w:rsidP="0012309C">
            <w:pPr>
              <w:widowControl/>
              <w:jc w:val="left"/>
              <w:rPr>
                <w:rStyle w:val="af6"/>
                <w:rFonts w:eastAsia="宋体"/>
                <w:rPrChange w:id="4985"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noWrap/>
            <w:vAlign w:val="center"/>
            <w:hideMark/>
          </w:tcPr>
          <w:p w14:paraId="50A10179" w14:textId="129B715D" w:rsidR="0012309C" w:rsidRPr="00D74D66" w:rsidRDefault="009631A6" w:rsidP="009631A6">
            <w:pPr>
              <w:widowControl/>
              <w:jc w:val="left"/>
              <w:rPr>
                <w:rStyle w:val="af6"/>
                <w:rFonts w:eastAsia="宋体"/>
                <w:rPrChange w:id="4986" w:author="raye" w:date="2018-08-10T13:22:00Z">
                  <w:rPr>
                    <w:rFonts w:ascii="宋体" w:eastAsia="宋体" w:hAnsi="宋体" w:cs="宋体"/>
                    <w:color w:val="000000"/>
                    <w:kern w:val="0"/>
                    <w:sz w:val="20"/>
                    <w:szCs w:val="20"/>
                  </w:rPr>
                </w:rPrChange>
              </w:rPr>
            </w:pPr>
            <w:r w:rsidRPr="00D74D66">
              <w:rPr>
                <w:rStyle w:val="af6"/>
                <w:rFonts w:eastAsia="宋体"/>
                <w:rPrChange w:id="4987" w:author="raye" w:date="2018-08-10T13:22:00Z">
                  <w:rPr>
                    <w:rFonts w:ascii="宋体" w:eastAsia="宋体" w:hAnsi="宋体" w:cs="宋体"/>
                    <w:color w:val="000000"/>
                    <w:kern w:val="0"/>
                    <w:sz w:val="20"/>
                    <w:szCs w:val="20"/>
                  </w:rPr>
                </w:rPrChange>
              </w:rPr>
              <w:t>C</w:t>
            </w:r>
            <w:r w:rsidR="0012309C" w:rsidRPr="00D74D66">
              <w:rPr>
                <w:rStyle w:val="af6"/>
                <w:rFonts w:eastAsia="宋体"/>
                <w:rPrChange w:id="4988" w:author="raye" w:date="2018-08-10T13:22:00Z">
                  <w:rPr>
                    <w:rFonts w:ascii="宋体" w:eastAsia="宋体" w:hAnsi="宋体" w:cs="宋体"/>
                    <w:color w:val="000000"/>
                    <w:kern w:val="0"/>
                    <w:sz w:val="20"/>
                    <w:szCs w:val="20"/>
                  </w:rPr>
                </w:rPrChange>
              </w:rPr>
              <w:t>ase</w:t>
            </w:r>
            <w:r w:rsidRPr="00D74D66">
              <w:rPr>
                <w:rStyle w:val="af6"/>
                <w:rFonts w:eastAsia="宋体"/>
                <w:rPrChange w:id="4989" w:author="raye" w:date="2018-08-10T13:22:00Z">
                  <w:rPr>
                    <w:rFonts w:ascii="宋体" w:eastAsia="宋体" w:hAnsi="宋体" w:cs="宋体"/>
                    <w:color w:val="000000"/>
                    <w:kern w:val="0"/>
                    <w:sz w:val="20"/>
                    <w:szCs w:val="20"/>
                  </w:rPr>
                </w:rPrChange>
              </w:rPr>
              <w:t xml:space="preserve"> list</w:t>
            </w:r>
          </w:p>
        </w:tc>
        <w:tc>
          <w:tcPr>
            <w:tcW w:w="1105" w:type="dxa"/>
            <w:tcBorders>
              <w:top w:val="nil"/>
              <w:left w:val="nil"/>
              <w:bottom w:val="single" w:sz="4" w:space="0" w:color="auto"/>
              <w:right w:val="single" w:sz="4" w:space="0" w:color="auto"/>
            </w:tcBorders>
            <w:shd w:val="clear" w:color="auto" w:fill="auto"/>
            <w:vAlign w:val="center"/>
            <w:hideMark/>
          </w:tcPr>
          <w:p w14:paraId="4BC263CF" w14:textId="6674AC5F" w:rsidR="0012309C" w:rsidRPr="00D74D66" w:rsidRDefault="000D79BB" w:rsidP="0012309C">
            <w:pPr>
              <w:widowControl/>
              <w:jc w:val="center"/>
              <w:rPr>
                <w:rStyle w:val="af6"/>
                <w:rFonts w:eastAsia="宋体"/>
                <w:rPrChange w:id="4990" w:author="raye" w:date="2018-08-10T13:22:00Z">
                  <w:rPr>
                    <w:rFonts w:ascii="宋体" w:eastAsia="宋体" w:hAnsi="宋体" w:cs="宋体"/>
                    <w:kern w:val="0"/>
                    <w:sz w:val="20"/>
                    <w:szCs w:val="20"/>
                  </w:rPr>
                </w:rPrChange>
              </w:rPr>
            </w:pPr>
            <w:r w:rsidRPr="00D74D66">
              <w:rPr>
                <w:rStyle w:val="af6"/>
                <w:rFonts w:eastAsia="等线"/>
                <w:rPrChange w:id="4991" w:author="raye" w:date="2018-08-10T13:22:00Z">
                  <w:rPr>
                    <w:rFonts w:ascii="Times New Roman" w:eastAsia="等线" w:hAnsi="Times New Roman" w:cs="Times New Roman"/>
                    <w:kern w:val="0"/>
                    <w:sz w:val="20"/>
                    <w:szCs w:val="20"/>
                  </w:rPr>
                </w:rPrChange>
              </w:rPr>
              <w:t>Medium</w:t>
            </w:r>
          </w:p>
        </w:tc>
        <w:tc>
          <w:tcPr>
            <w:tcW w:w="3369" w:type="dxa"/>
            <w:tcBorders>
              <w:top w:val="nil"/>
              <w:left w:val="nil"/>
              <w:bottom w:val="single" w:sz="4" w:space="0" w:color="auto"/>
              <w:right w:val="single" w:sz="4" w:space="0" w:color="auto"/>
            </w:tcBorders>
            <w:shd w:val="clear" w:color="auto" w:fill="auto"/>
            <w:vAlign w:val="center"/>
            <w:hideMark/>
          </w:tcPr>
          <w:p w14:paraId="7B7BE8C4" w14:textId="3E354763" w:rsidR="0012309C" w:rsidRPr="00D74D66" w:rsidRDefault="00686612" w:rsidP="0012309C">
            <w:pPr>
              <w:widowControl/>
              <w:jc w:val="left"/>
              <w:rPr>
                <w:rStyle w:val="af6"/>
                <w:rFonts w:eastAsia="宋体"/>
                <w:rPrChange w:id="4992" w:author="raye" w:date="2018-08-10T13:22:00Z">
                  <w:rPr>
                    <w:rFonts w:ascii="宋体" w:eastAsia="宋体" w:hAnsi="宋体" w:cs="宋体"/>
                    <w:kern w:val="0"/>
                    <w:sz w:val="20"/>
                    <w:szCs w:val="20"/>
                  </w:rPr>
                </w:rPrChange>
              </w:rPr>
            </w:pPr>
            <w:r w:rsidRPr="00D74D66">
              <w:rPr>
                <w:rStyle w:val="af6"/>
                <w:rFonts w:eastAsia="宋体"/>
                <w:rPrChange w:id="4993" w:author="raye" w:date="2018-08-10T13:22:00Z">
                  <w:rPr>
                    <w:rFonts w:ascii="宋体" w:eastAsia="宋体" w:hAnsi="宋体" w:cs="宋体"/>
                    <w:kern w:val="0"/>
                    <w:sz w:val="20"/>
                    <w:szCs w:val="20"/>
                  </w:rPr>
                </w:rPrChange>
              </w:rPr>
              <w:t>View all information of a case</w:t>
            </w:r>
          </w:p>
        </w:tc>
      </w:tr>
      <w:tr w:rsidR="0012309C" w:rsidRPr="00D74D66" w14:paraId="7DB73A2B" w14:textId="77777777" w:rsidTr="00DB2E51">
        <w:trPr>
          <w:trHeight w:val="439"/>
        </w:trPr>
        <w:tc>
          <w:tcPr>
            <w:tcW w:w="536" w:type="dxa"/>
            <w:tcBorders>
              <w:top w:val="nil"/>
              <w:left w:val="single" w:sz="4" w:space="0" w:color="auto"/>
              <w:bottom w:val="nil"/>
              <w:right w:val="single" w:sz="4" w:space="0" w:color="auto"/>
            </w:tcBorders>
            <w:shd w:val="clear" w:color="auto" w:fill="auto"/>
            <w:vAlign w:val="center"/>
            <w:hideMark/>
          </w:tcPr>
          <w:p w14:paraId="4B4E6564" w14:textId="77777777" w:rsidR="0012309C" w:rsidRPr="00D74D66" w:rsidRDefault="0012309C" w:rsidP="0012309C">
            <w:pPr>
              <w:widowControl/>
              <w:jc w:val="right"/>
              <w:rPr>
                <w:rStyle w:val="af6"/>
                <w:rFonts w:eastAsia="宋体"/>
                <w:rPrChange w:id="4994" w:author="raye" w:date="2018-08-10T13:22:00Z">
                  <w:rPr>
                    <w:rFonts w:ascii="宋体" w:eastAsia="宋体" w:hAnsi="宋体" w:cs="宋体"/>
                    <w:kern w:val="0"/>
                    <w:sz w:val="20"/>
                    <w:szCs w:val="20"/>
                  </w:rPr>
                </w:rPrChange>
              </w:rPr>
            </w:pPr>
            <w:r w:rsidRPr="00D74D66">
              <w:rPr>
                <w:rStyle w:val="af6"/>
                <w:rFonts w:eastAsia="宋体"/>
                <w:rPrChange w:id="4995" w:author="raye" w:date="2018-08-10T13:22:00Z">
                  <w:rPr>
                    <w:rFonts w:ascii="宋体" w:eastAsia="宋体" w:hAnsi="宋体" w:cs="宋体"/>
                    <w:kern w:val="0"/>
                    <w:sz w:val="20"/>
                    <w:szCs w:val="20"/>
                  </w:rPr>
                </w:rPrChange>
              </w:rPr>
              <w:t>30</w:t>
            </w:r>
          </w:p>
        </w:tc>
        <w:tc>
          <w:tcPr>
            <w:tcW w:w="683" w:type="dxa"/>
            <w:vMerge w:val="restart"/>
            <w:tcBorders>
              <w:top w:val="nil"/>
              <w:left w:val="single" w:sz="4" w:space="0" w:color="auto"/>
              <w:bottom w:val="single" w:sz="4" w:space="0" w:color="000000"/>
              <w:right w:val="single" w:sz="4" w:space="0" w:color="auto"/>
            </w:tcBorders>
            <w:shd w:val="clear" w:color="auto" w:fill="auto"/>
            <w:vAlign w:val="center"/>
            <w:hideMark/>
          </w:tcPr>
          <w:p w14:paraId="19948C7D" w14:textId="77777777" w:rsidR="0012309C" w:rsidRPr="00D74D66" w:rsidRDefault="0012309C" w:rsidP="0012309C">
            <w:pPr>
              <w:widowControl/>
              <w:jc w:val="center"/>
              <w:rPr>
                <w:rStyle w:val="af6"/>
                <w:rFonts w:eastAsia="宋体"/>
                <w:rPrChange w:id="4996" w:author="raye" w:date="2018-08-10T13:22:00Z">
                  <w:rPr>
                    <w:rFonts w:ascii="宋体" w:eastAsia="宋体" w:hAnsi="宋体" w:cs="宋体"/>
                    <w:kern w:val="0"/>
                    <w:sz w:val="20"/>
                    <w:szCs w:val="20"/>
                  </w:rPr>
                </w:rPrChange>
              </w:rPr>
            </w:pPr>
            <w:r w:rsidRPr="00D74D66">
              <w:rPr>
                <w:rStyle w:val="af6"/>
                <w:rFonts w:eastAsia="宋体"/>
                <w:rPrChange w:id="4997" w:author="raye" w:date="2018-08-10T13:22:00Z">
                  <w:rPr>
                    <w:rFonts w:ascii="宋体" w:eastAsia="宋体" w:hAnsi="宋体" w:cs="宋体"/>
                    <w:kern w:val="0"/>
                    <w:sz w:val="20"/>
                    <w:szCs w:val="20"/>
                  </w:rPr>
                </w:rPrChange>
              </w:rPr>
              <w:t>OM</w:t>
            </w:r>
          </w:p>
        </w:tc>
        <w:tc>
          <w:tcPr>
            <w:tcW w:w="1562" w:type="dxa"/>
            <w:tcBorders>
              <w:top w:val="nil"/>
              <w:left w:val="nil"/>
              <w:bottom w:val="single" w:sz="4" w:space="0" w:color="auto"/>
              <w:right w:val="single" w:sz="4" w:space="0" w:color="auto"/>
            </w:tcBorders>
            <w:shd w:val="clear" w:color="auto" w:fill="auto"/>
            <w:vAlign w:val="center"/>
            <w:hideMark/>
          </w:tcPr>
          <w:p w14:paraId="72DE651C" w14:textId="5090C0D3" w:rsidR="0012309C" w:rsidRPr="00D74D66" w:rsidRDefault="00D81E09" w:rsidP="0012309C">
            <w:pPr>
              <w:widowControl/>
              <w:jc w:val="left"/>
              <w:rPr>
                <w:rStyle w:val="af6"/>
                <w:rFonts w:eastAsia="宋体"/>
                <w:rPrChange w:id="4998" w:author="raye" w:date="2018-08-10T13:22:00Z">
                  <w:rPr>
                    <w:rFonts w:ascii="宋体" w:eastAsia="宋体" w:hAnsi="宋体" w:cs="宋体"/>
                    <w:kern w:val="0"/>
                    <w:sz w:val="20"/>
                    <w:szCs w:val="20"/>
                  </w:rPr>
                </w:rPrChange>
              </w:rPr>
            </w:pPr>
            <w:r w:rsidRPr="00D74D66">
              <w:rPr>
                <w:rStyle w:val="af6"/>
                <w:rFonts w:eastAsia="宋体"/>
                <w:rPrChange w:id="4999" w:author="raye" w:date="2018-08-10T13:22:00Z">
                  <w:rPr>
                    <w:rFonts w:ascii="宋体" w:eastAsia="宋体" w:hAnsi="宋体" w:cs="宋体"/>
                    <w:kern w:val="0"/>
                    <w:sz w:val="20"/>
                    <w:szCs w:val="20"/>
                  </w:rPr>
                </w:rPrChange>
              </w:rPr>
              <w:t>List page</w:t>
            </w:r>
          </w:p>
        </w:tc>
        <w:tc>
          <w:tcPr>
            <w:tcW w:w="2333" w:type="dxa"/>
            <w:tcBorders>
              <w:top w:val="nil"/>
              <w:left w:val="nil"/>
              <w:bottom w:val="single" w:sz="4" w:space="0" w:color="auto"/>
              <w:right w:val="single" w:sz="4" w:space="0" w:color="auto"/>
            </w:tcBorders>
            <w:shd w:val="clear" w:color="auto" w:fill="auto"/>
            <w:noWrap/>
            <w:vAlign w:val="center"/>
            <w:hideMark/>
          </w:tcPr>
          <w:p w14:paraId="58D9CADF" w14:textId="170B4AE9" w:rsidR="0012309C" w:rsidRPr="00D74D66" w:rsidRDefault="00586B00" w:rsidP="0012309C">
            <w:pPr>
              <w:widowControl/>
              <w:jc w:val="left"/>
              <w:rPr>
                <w:rStyle w:val="af6"/>
                <w:rFonts w:eastAsia="宋体"/>
                <w:rPrChange w:id="5000" w:author="raye" w:date="2018-08-10T13:22:00Z">
                  <w:rPr>
                    <w:rFonts w:ascii="宋体" w:eastAsia="宋体" w:hAnsi="宋体" w:cs="宋体"/>
                    <w:color w:val="000000"/>
                    <w:kern w:val="0"/>
                    <w:sz w:val="20"/>
                    <w:szCs w:val="20"/>
                  </w:rPr>
                </w:rPrChange>
              </w:rPr>
            </w:pPr>
            <w:ins w:id="5001" w:author="raye" w:date="2018-08-10T10:08:00Z">
              <w:r w:rsidRPr="00D74D66">
                <w:rPr>
                  <w:rStyle w:val="af6"/>
                  <w:rFonts w:eastAsia="宋体"/>
                  <w:rPrChange w:id="5002" w:author="raye" w:date="2018-08-10T13:22:00Z">
                    <w:rPr>
                      <w:rFonts w:ascii="宋体" w:eastAsia="宋体" w:hAnsi="宋体" w:cs="宋体"/>
                      <w:color w:val="FF0000"/>
                      <w:kern w:val="0"/>
                      <w:sz w:val="20"/>
                      <w:szCs w:val="20"/>
                    </w:rPr>
                  </w:rPrChange>
                </w:rPr>
                <w:t>TO DO List&amp;Pending List &amp; History List</w:t>
              </w:r>
            </w:ins>
            <w:del w:id="5003" w:author="raye" w:date="2018-08-10T10:08:00Z">
              <w:r w:rsidR="0012309C" w:rsidRPr="00D74D66" w:rsidDel="00586B00">
                <w:rPr>
                  <w:rStyle w:val="af6"/>
                  <w:rFonts w:eastAsia="宋体"/>
                  <w:rPrChange w:id="5004" w:author="raye" w:date="2018-08-10T13:22:00Z">
                    <w:rPr>
                      <w:rFonts w:ascii="宋体" w:eastAsia="宋体" w:hAnsi="宋体" w:cs="宋体"/>
                      <w:color w:val="000000"/>
                      <w:kern w:val="0"/>
                      <w:sz w:val="20"/>
                      <w:szCs w:val="20"/>
                    </w:rPr>
                  </w:rPrChange>
                </w:rPr>
                <w:delText>TO DO List&amp;Completed</w:delText>
              </w:r>
            </w:del>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648B5D6" w14:textId="439C1B2F" w:rsidR="0012309C" w:rsidRPr="00D74D66" w:rsidRDefault="000D79BB" w:rsidP="0012309C">
            <w:pPr>
              <w:widowControl/>
              <w:jc w:val="center"/>
              <w:rPr>
                <w:rStyle w:val="af6"/>
                <w:rFonts w:eastAsia="宋体"/>
                <w:rPrChange w:id="5005" w:author="raye" w:date="2018-08-10T13:22:00Z">
                  <w:rPr>
                    <w:rFonts w:ascii="宋体" w:eastAsia="宋体" w:hAnsi="宋体" w:cs="宋体"/>
                    <w:color w:val="9C0006"/>
                    <w:kern w:val="0"/>
                    <w:sz w:val="20"/>
                    <w:szCs w:val="20"/>
                  </w:rPr>
                </w:rPrChange>
              </w:rPr>
            </w:pPr>
            <w:r w:rsidRPr="00D74D66">
              <w:rPr>
                <w:rStyle w:val="af6"/>
                <w:rFonts w:eastAsia="等线"/>
                <w:rPrChange w:id="5006"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1E74B101" w14:textId="68C851DA" w:rsidR="0012309C" w:rsidRPr="00D74D66" w:rsidRDefault="00C35ECA" w:rsidP="00C35ECA">
            <w:pPr>
              <w:widowControl/>
              <w:jc w:val="left"/>
              <w:rPr>
                <w:rStyle w:val="af6"/>
                <w:rFonts w:eastAsia="宋体"/>
                <w:rPrChange w:id="5007" w:author="raye" w:date="2018-08-10T13:22:00Z">
                  <w:rPr>
                    <w:rFonts w:ascii="宋体" w:eastAsia="宋体" w:hAnsi="宋体" w:cs="宋体"/>
                    <w:kern w:val="0"/>
                    <w:sz w:val="20"/>
                    <w:szCs w:val="20"/>
                  </w:rPr>
                </w:rPrChange>
              </w:rPr>
            </w:pPr>
            <w:r w:rsidRPr="00D74D66">
              <w:rPr>
                <w:rStyle w:val="af6"/>
                <w:rFonts w:eastAsia="宋体"/>
                <w:rPrChange w:id="5008" w:author="raye" w:date="2018-08-10T13:22:00Z">
                  <w:rPr>
                    <w:rFonts w:ascii="宋体" w:eastAsia="宋体" w:hAnsi="宋体" w:cs="宋体"/>
                    <w:kern w:val="0"/>
                    <w:sz w:val="20"/>
                    <w:szCs w:val="20"/>
                  </w:rPr>
                </w:rPrChange>
              </w:rPr>
              <w:t xml:space="preserve">Case sent by </w:t>
            </w:r>
            <w:r w:rsidR="0012309C" w:rsidRPr="00D74D66">
              <w:rPr>
                <w:rStyle w:val="af6"/>
                <w:rFonts w:eastAsia="宋体"/>
                <w:rPrChange w:id="5009" w:author="raye" w:date="2018-08-10T13:22:00Z">
                  <w:rPr>
                    <w:rFonts w:ascii="宋体" w:eastAsia="宋体" w:hAnsi="宋体" w:cs="宋体"/>
                    <w:kern w:val="0"/>
                    <w:sz w:val="20"/>
                    <w:szCs w:val="20"/>
                  </w:rPr>
                </w:rPrChange>
              </w:rPr>
              <w:t>OA</w:t>
            </w:r>
            <w:r w:rsidRPr="00D74D66">
              <w:rPr>
                <w:rStyle w:val="af6"/>
                <w:rFonts w:eastAsia="宋体"/>
                <w:rPrChange w:id="5010" w:author="raye" w:date="2018-08-10T13:22:00Z">
                  <w:rPr>
                    <w:rFonts w:ascii="宋体" w:eastAsia="宋体" w:hAnsi="宋体" w:cs="宋体"/>
                    <w:kern w:val="0"/>
                    <w:sz w:val="20"/>
                    <w:szCs w:val="20"/>
                  </w:rPr>
                </w:rPrChange>
              </w:rPr>
              <w:t xml:space="preserve"> is displayed here</w:t>
            </w:r>
          </w:p>
        </w:tc>
      </w:tr>
      <w:tr w:rsidR="0012309C" w:rsidRPr="00D74D66" w14:paraId="35DFD393" w14:textId="77777777" w:rsidTr="00DB2E51">
        <w:trPr>
          <w:trHeight w:val="53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793F7668" w14:textId="77777777" w:rsidR="0012309C" w:rsidRPr="00D74D66" w:rsidRDefault="0012309C" w:rsidP="0012309C">
            <w:pPr>
              <w:widowControl/>
              <w:jc w:val="right"/>
              <w:rPr>
                <w:rStyle w:val="af6"/>
                <w:rFonts w:eastAsia="宋体"/>
                <w:rPrChange w:id="5011" w:author="raye" w:date="2018-08-10T13:22:00Z">
                  <w:rPr>
                    <w:rFonts w:ascii="宋体" w:eastAsia="宋体" w:hAnsi="宋体" w:cs="宋体"/>
                    <w:kern w:val="0"/>
                    <w:sz w:val="20"/>
                    <w:szCs w:val="20"/>
                  </w:rPr>
                </w:rPrChange>
              </w:rPr>
            </w:pPr>
            <w:r w:rsidRPr="00D74D66">
              <w:rPr>
                <w:rStyle w:val="af6"/>
                <w:rFonts w:eastAsia="宋体"/>
                <w:rPrChange w:id="5012" w:author="raye" w:date="2018-08-10T13:22:00Z">
                  <w:rPr>
                    <w:rFonts w:ascii="宋体" w:eastAsia="宋体" w:hAnsi="宋体" w:cs="宋体"/>
                    <w:kern w:val="0"/>
                    <w:sz w:val="20"/>
                    <w:szCs w:val="20"/>
                  </w:rPr>
                </w:rPrChange>
              </w:rPr>
              <w:t>31</w:t>
            </w:r>
          </w:p>
        </w:tc>
        <w:tc>
          <w:tcPr>
            <w:tcW w:w="683" w:type="dxa"/>
            <w:vMerge/>
            <w:tcBorders>
              <w:top w:val="nil"/>
              <w:left w:val="single" w:sz="4" w:space="0" w:color="auto"/>
              <w:bottom w:val="single" w:sz="4" w:space="0" w:color="000000"/>
              <w:right w:val="single" w:sz="4" w:space="0" w:color="auto"/>
            </w:tcBorders>
            <w:vAlign w:val="center"/>
            <w:hideMark/>
          </w:tcPr>
          <w:p w14:paraId="12AE7E7A" w14:textId="77777777" w:rsidR="0012309C" w:rsidRPr="00D74D66" w:rsidRDefault="0012309C" w:rsidP="0012309C">
            <w:pPr>
              <w:widowControl/>
              <w:jc w:val="left"/>
              <w:rPr>
                <w:rStyle w:val="af6"/>
                <w:rFonts w:eastAsia="宋体"/>
                <w:rPrChange w:id="5013" w:author="raye" w:date="2018-08-10T13:22:00Z">
                  <w:rPr>
                    <w:rFonts w:ascii="宋体" w:eastAsia="宋体" w:hAnsi="宋体" w:cs="宋体"/>
                    <w:kern w:val="0"/>
                    <w:sz w:val="20"/>
                    <w:szCs w:val="20"/>
                  </w:rPr>
                </w:rPrChange>
              </w:rPr>
            </w:pPr>
          </w:p>
        </w:tc>
        <w:tc>
          <w:tcPr>
            <w:tcW w:w="1562" w:type="dxa"/>
            <w:vMerge w:val="restart"/>
            <w:tcBorders>
              <w:top w:val="nil"/>
              <w:left w:val="single" w:sz="4" w:space="0" w:color="auto"/>
              <w:bottom w:val="single" w:sz="4" w:space="0" w:color="000000"/>
              <w:right w:val="single" w:sz="4" w:space="0" w:color="auto"/>
            </w:tcBorders>
            <w:shd w:val="clear" w:color="auto" w:fill="auto"/>
            <w:vAlign w:val="center"/>
            <w:hideMark/>
          </w:tcPr>
          <w:p w14:paraId="4B36CA30" w14:textId="3BCD4621" w:rsidR="0012309C" w:rsidRPr="00D74D66" w:rsidRDefault="0012309C" w:rsidP="0012309C">
            <w:pPr>
              <w:widowControl/>
              <w:jc w:val="left"/>
              <w:rPr>
                <w:rStyle w:val="af6"/>
                <w:rFonts w:eastAsia="宋体"/>
                <w:rPrChange w:id="5014" w:author="raye" w:date="2018-08-10T13:22:00Z">
                  <w:rPr>
                    <w:rFonts w:ascii="宋体" w:eastAsia="宋体" w:hAnsi="宋体" w:cs="宋体"/>
                    <w:kern w:val="0"/>
                    <w:sz w:val="20"/>
                    <w:szCs w:val="20"/>
                  </w:rPr>
                </w:rPrChange>
              </w:rPr>
            </w:pPr>
            <w:r w:rsidRPr="00D74D66">
              <w:rPr>
                <w:rStyle w:val="af6"/>
                <w:rFonts w:eastAsia="宋体"/>
                <w:rPrChange w:id="5015" w:author="raye" w:date="2018-08-10T13:22:00Z">
                  <w:rPr>
                    <w:rFonts w:ascii="宋体" w:eastAsia="宋体" w:hAnsi="宋体" w:cs="宋体"/>
                    <w:kern w:val="0"/>
                    <w:sz w:val="20"/>
                    <w:szCs w:val="20"/>
                  </w:rPr>
                </w:rPrChange>
              </w:rPr>
              <w:t>Details</w:t>
            </w:r>
          </w:p>
        </w:tc>
        <w:tc>
          <w:tcPr>
            <w:tcW w:w="2333" w:type="dxa"/>
            <w:tcBorders>
              <w:top w:val="nil"/>
              <w:left w:val="nil"/>
              <w:bottom w:val="single" w:sz="4" w:space="0" w:color="auto"/>
              <w:right w:val="single" w:sz="4" w:space="0" w:color="auto"/>
            </w:tcBorders>
            <w:shd w:val="clear" w:color="auto" w:fill="auto"/>
            <w:vAlign w:val="center"/>
            <w:hideMark/>
          </w:tcPr>
          <w:p w14:paraId="0FF7724D" w14:textId="16C0BBD5" w:rsidR="0012309C" w:rsidRPr="00D74D66" w:rsidRDefault="000616AD" w:rsidP="0012309C">
            <w:pPr>
              <w:widowControl/>
              <w:jc w:val="left"/>
              <w:rPr>
                <w:rStyle w:val="af6"/>
                <w:rFonts w:eastAsia="宋体"/>
                <w:rPrChange w:id="5016" w:author="raye" w:date="2018-08-10T13:22:00Z">
                  <w:rPr>
                    <w:rFonts w:ascii="宋体" w:eastAsia="宋体" w:hAnsi="宋体" w:cs="宋体"/>
                    <w:color w:val="000000"/>
                    <w:kern w:val="0"/>
                    <w:sz w:val="20"/>
                    <w:szCs w:val="20"/>
                  </w:rPr>
                </w:rPrChange>
              </w:rPr>
            </w:pPr>
            <w:r w:rsidRPr="00D74D66">
              <w:rPr>
                <w:rStyle w:val="af6"/>
                <w:rFonts w:eastAsia="宋体"/>
                <w:rPrChange w:id="5017" w:author="raye" w:date="2018-08-10T13:22:00Z">
                  <w:rPr>
                    <w:rFonts w:ascii="宋体" w:eastAsia="宋体" w:hAnsi="宋体" w:cs="宋体"/>
                    <w:color w:val="000000"/>
                    <w:kern w:val="0"/>
                    <w:sz w:val="20"/>
                    <w:szCs w:val="20"/>
                  </w:rPr>
                </w:rPrChange>
              </w:rPr>
              <w:t>Basic informtion</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22E8A5CD" w14:textId="5E017DDA" w:rsidR="0012309C" w:rsidRPr="00D74D66" w:rsidRDefault="000D79BB" w:rsidP="0012309C">
            <w:pPr>
              <w:widowControl/>
              <w:jc w:val="center"/>
              <w:rPr>
                <w:rStyle w:val="af6"/>
                <w:rFonts w:eastAsia="宋体"/>
                <w:rPrChange w:id="5018" w:author="raye" w:date="2018-08-10T13:22:00Z">
                  <w:rPr>
                    <w:rFonts w:ascii="宋体" w:eastAsia="宋体" w:hAnsi="宋体" w:cs="宋体"/>
                    <w:color w:val="9C0006"/>
                    <w:kern w:val="0"/>
                    <w:sz w:val="20"/>
                    <w:szCs w:val="20"/>
                  </w:rPr>
                </w:rPrChange>
              </w:rPr>
            </w:pPr>
            <w:r w:rsidRPr="00D74D66">
              <w:rPr>
                <w:rStyle w:val="af6"/>
                <w:rFonts w:eastAsia="等线"/>
                <w:rPrChange w:id="5019"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522D7B4B" w14:textId="44F4CD4D" w:rsidR="0012309C" w:rsidRPr="00D74D66" w:rsidRDefault="0058082F" w:rsidP="00B71FD1">
            <w:pPr>
              <w:widowControl/>
              <w:jc w:val="left"/>
              <w:rPr>
                <w:rStyle w:val="af6"/>
                <w:rFonts w:eastAsia="宋体"/>
                <w:rPrChange w:id="5020" w:author="raye" w:date="2018-08-10T13:22:00Z">
                  <w:rPr>
                    <w:rFonts w:ascii="宋体" w:eastAsia="宋体" w:hAnsi="宋体" w:cs="宋体"/>
                    <w:kern w:val="0"/>
                    <w:sz w:val="20"/>
                    <w:szCs w:val="20"/>
                  </w:rPr>
                </w:rPrChange>
              </w:rPr>
            </w:pPr>
            <w:r w:rsidRPr="00D74D66">
              <w:rPr>
                <w:rStyle w:val="af6"/>
                <w:rFonts w:eastAsia="宋体"/>
                <w:rPrChange w:id="5021" w:author="raye" w:date="2018-08-10T13:22:00Z">
                  <w:rPr>
                    <w:rFonts w:ascii="宋体" w:eastAsia="宋体" w:hAnsi="宋体" w:cs="宋体"/>
                    <w:kern w:val="0"/>
                    <w:sz w:val="20"/>
                    <w:szCs w:val="20"/>
                  </w:rPr>
                </w:rPrChange>
              </w:rPr>
              <w:t xml:space="preserve">Status, account information same as </w:t>
            </w:r>
            <w:r w:rsidR="0012309C" w:rsidRPr="00D74D66">
              <w:rPr>
                <w:rStyle w:val="af6"/>
                <w:rFonts w:eastAsia="宋体"/>
                <w:rPrChange w:id="5022" w:author="raye" w:date="2018-08-10T13:22:00Z">
                  <w:rPr>
                    <w:rFonts w:ascii="宋体" w:eastAsia="宋体" w:hAnsi="宋体" w:cs="宋体"/>
                    <w:kern w:val="0"/>
                    <w:sz w:val="20"/>
                    <w:szCs w:val="20"/>
                  </w:rPr>
                </w:rPrChange>
              </w:rPr>
              <w:t>OA</w:t>
            </w:r>
            <w:r w:rsidR="00B71FD1" w:rsidRPr="00D74D66">
              <w:rPr>
                <w:rStyle w:val="af6"/>
                <w:rFonts w:eastAsia="宋体"/>
                <w:rPrChange w:id="5023" w:author="raye" w:date="2018-08-10T13:22:00Z">
                  <w:rPr>
                    <w:rFonts w:ascii="宋体" w:eastAsia="宋体" w:hAnsi="宋体" w:cs="宋体"/>
                    <w:kern w:val="0"/>
                    <w:sz w:val="20"/>
                    <w:szCs w:val="20"/>
                  </w:rPr>
                </w:rPrChange>
              </w:rPr>
              <w:t>; default permission: can read his or her own log and OA’s</w:t>
            </w:r>
            <w:r w:rsidR="0012309C" w:rsidRPr="00D74D66">
              <w:rPr>
                <w:rStyle w:val="af6"/>
                <w:rFonts w:eastAsia="宋体"/>
                <w:rPrChange w:id="5024" w:author="raye" w:date="2018-08-10T13:22:00Z">
                  <w:rPr>
                    <w:rFonts w:ascii="宋体" w:eastAsia="宋体" w:hAnsi="宋体" w:cs="宋体"/>
                    <w:kern w:val="0"/>
                    <w:sz w:val="20"/>
                    <w:szCs w:val="20"/>
                  </w:rPr>
                </w:rPrChange>
              </w:rPr>
              <w:br/>
            </w:r>
            <w:r w:rsidR="00B71FD1" w:rsidRPr="00D74D66">
              <w:rPr>
                <w:rStyle w:val="af6"/>
                <w:rFonts w:eastAsia="宋体"/>
                <w:rPrChange w:id="5025" w:author="raye" w:date="2018-08-10T13:22:00Z">
                  <w:rPr>
                    <w:rFonts w:ascii="宋体" w:eastAsia="宋体" w:hAnsi="宋体" w:cs="宋体"/>
                    <w:kern w:val="0"/>
                    <w:sz w:val="20"/>
                    <w:szCs w:val="20"/>
                  </w:rPr>
                </w:rPrChange>
              </w:rPr>
              <w:t>operation log</w:t>
            </w:r>
          </w:p>
        </w:tc>
      </w:tr>
      <w:tr w:rsidR="0012309C" w:rsidRPr="00D74D66" w14:paraId="2B71CD5F" w14:textId="77777777" w:rsidTr="00DB2E51">
        <w:trPr>
          <w:trHeight w:val="1104"/>
        </w:trPr>
        <w:tc>
          <w:tcPr>
            <w:tcW w:w="536" w:type="dxa"/>
            <w:tcBorders>
              <w:top w:val="nil"/>
              <w:left w:val="single" w:sz="4" w:space="0" w:color="auto"/>
              <w:bottom w:val="nil"/>
              <w:right w:val="single" w:sz="4" w:space="0" w:color="auto"/>
            </w:tcBorders>
            <w:shd w:val="clear" w:color="auto" w:fill="auto"/>
            <w:vAlign w:val="center"/>
            <w:hideMark/>
          </w:tcPr>
          <w:p w14:paraId="66C47462" w14:textId="77777777" w:rsidR="0012309C" w:rsidRPr="00D74D66" w:rsidRDefault="0012309C" w:rsidP="0012309C">
            <w:pPr>
              <w:widowControl/>
              <w:jc w:val="right"/>
              <w:rPr>
                <w:rStyle w:val="af6"/>
                <w:rFonts w:eastAsia="宋体"/>
                <w:rPrChange w:id="5026" w:author="raye" w:date="2018-08-10T13:22:00Z">
                  <w:rPr>
                    <w:rFonts w:ascii="宋体" w:eastAsia="宋体" w:hAnsi="宋体" w:cs="宋体"/>
                    <w:kern w:val="0"/>
                    <w:sz w:val="20"/>
                    <w:szCs w:val="20"/>
                  </w:rPr>
                </w:rPrChange>
              </w:rPr>
            </w:pPr>
            <w:r w:rsidRPr="00D74D66">
              <w:rPr>
                <w:rStyle w:val="af6"/>
                <w:rFonts w:eastAsia="宋体"/>
                <w:rPrChange w:id="5027" w:author="raye" w:date="2018-08-10T13:22:00Z">
                  <w:rPr>
                    <w:rFonts w:ascii="宋体" w:eastAsia="宋体" w:hAnsi="宋体" w:cs="宋体"/>
                    <w:kern w:val="0"/>
                    <w:sz w:val="20"/>
                    <w:szCs w:val="20"/>
                  </w:rPr>
                </w:rPrChange>
              </w:rPr>
              <w:lastRenderedPageBreak/>
              <w:t>32</w:t>
            </w:r>
          </w:p>
        </w:tc>
        <w:tc>
          <w:tcPr>
            <w:tcW w:w="683" w:type="dxa"/>
            <w:vMerge/>
            <w:tcBorders>
              <w:top w:val="nil"/>
              <w:left w:val="single" w:sz="4" w:space="0" w:color="auto"/>
              <w:bottom w:val="single" w:sz="4" w:space="0" w:color="000000"/>
              <w:right w:val="single" w:sz="4" w:space="0" w:color="auto"/>
            </w:tcBorders>
            <w:vAlign w:val="center"/>
            <w:hideMark/>
          </w:tcPr>
          <w:p w14:paraId="19B1C678" w14:textId="77777777" w:rsidR="0012309C" w:rsidRPr="00D74D66" w:rsidRDefault="0012309C" w:rsidP="0012309C">
            <w:pPr>
              <w:widowControl/>
              <w:jc w:val="left"/>
              <w:rPr>
                <w:rStyle w:val="af6"/>
                <w:rFonts w:eastAsia="宋体"/>
                <w:rPrChange w:id="5028"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5417AE87" w14:textId="77777777" w:rsidR="0012309C" w:rsidRPr="00D74D66" w:rsidRDefault="0012309C" w:rsidP="0012309C">
            <w:pPr>
              <w:widowControl/>
              <w:jc w:val="left"/>
              <w:rPr>
                <w:rStyle w:val="af6"/>
                <w:rFonts w:eastAsia="宋体"/>
                <w:rPrChange w:id="5029"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vAlign w:val="center"/>
            <w:hideMark/>
          </w:tcPr>
          <w:p w14:paraId="2B8F4F14" w14:textId="77777777" w:rsidR="0012309C" w:rsidRPr="00D74D66" w:rsidRDefault="0012309C" w:rsidP="0012309C">
            <w:pPr>
              <w:widowControl/>
              <w:jc w:val="left"/>
              <w:rPr>
                <w:rStyle w:val="af6"/>
                <w:rFonts w:eastAsia="宋体"/>
                <w:rPrChange w:id="5030" w:author="raye" w:date="2018-08-10T13:22:00Z">
                  <w:rPr>
                    <w:rFonts w:ascii="宋体" w:eastAsia="宋体" w:hAnsi="宋体" w:cs="宋体"/>
                    <w:color w:val="000000"/>
                    <w:kern w:val="0"/>
                    <w:sz w:val="20"/>
                    <w:szCs w:val="20"/>
                  </w:rPr>
                </w:rPrChange>
              </w:rPr>
            </w:pPr>
            <w:r w:rsidRPr="00D74D66">
              <w:rPr>
                <w:rStyle w:val="af6"/>
                <w:rFonts w:eastAsia="宋体"/>
                <w:rPrChange w:id="5031" w:author="raye" w:date="2018-08-10T13:22:00Z">
                  <w:rPr>
                    <w:rFonts w:ascii="宋体" w:eastAsia="宋体" w:hAnsi="宋体" w:cs="宋体"/>
                    <w:color w:val="000000"/>
                    <w:kern w:val="0"/>
                    <w:sz w:val="20"/>
                    <w:szCs w:val="20"/>
                  </w:rPr>
                </w:rPrChange>
              </w:rPr>
              <w:t>Confirms Case</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3D98A88" w14:textId="6C13AF89" w:rsidR="0012309C" w:rsidRPr="00D74D66" w:rsidRDefault="000D79BB" w:rsidP="0012309C">
            <w:pPr>
              <w:widowControl/>
              <w:jc w:val="center"/>
              <w:rPr>
                <w:rStyle w:val="af6"/>
                <w:rFonts w:eastAsia="宋体"/>
                <w:rPrChange w:id="5032" w:author="raye" w:date="2018-08-10T13:22:00Z">
                  <w:rPr>
                    <w:rFonts w:ascii="宋体" w:eastAsia="宋体" w:hAnsi="宋体" w:cs="宋体"/>
                    <w:color w:val="9C0006"/>
                    <w:kern w:val="0"/>
                    <w:sz w:val="20"/>
                    <w:szCs w:val="20"/>
                  </w:rPr>
                </w:rPrChange>
              </w:rPr>
            </w:pPr>
            <w:r w:rsidRPr="00D74D66">
              <w:rPr>
                <w:rStyle w:val="af6"/>
                <w:rFonts w:eastAsia="等线"/>
                <w:rPrChange w:id="5033"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59E1484F" w14:textId="77777777" w:rsidR="00B71FD1" w:rsidRPr="00D74D66" w:rsidRDefault="0012309C" w:rsidP="00B71FD1">
            <w:pPr>
              <w:widowControl/>
              <w:jc w:val="left"/>
              <w:rPr>
                <w:rStyle w:val="af6"/>
                <w:rFonts w:eastAsia="宋体"/>
                <w:rPrChange w:id="5034" w:author="raye" w:date="2018-08-10T13:22:00Z">
                  <w:rPr>
                    <w:rFonts w:ascii="宋体" w:eastAsia="宋体" w:hAnsi="宋体" w:cs="宋体"/>
                    <w:kern w:val="0"/>
                    <w:sz w:val="20"/>
                    <w:szCs w:val="20"/>
                  </w:rPr>
                </w:rPrChange>
              </w:rPr>
            </w:pPr>
            <w:r w:rsidRPr="00D74D66">
              <w:rPr>
                <w:rStyle w:val="af6"/>
                <w:rFonts w:eastAsia="宋体"/>
                <w:rPrChange w:id="5035" w:author="raye" w:date="2018-08-10T13:22:00Z">
                  <w:rPr>
                    <w:rFonts w:ascii="宋体" w:eastAsia="宋体" w:hAnsi="宋体" w:cs="宋体"/>
                    <w:kern w:val="0"/>
                    <w:sz w:val="20"/>
                    <w:szCs w:val="20"/>
                  </w:rPr>
                </w:rPrChange>
              </w:rPr>
              <w:t>1.</w:t>
            </w:r>
            <w:r w:rsidR="00B71FD1" w:rsidRPr="00D74D66">
              <w:rPr>
                <w:rStyle w:val="af6"/>
                <w:rFonts w:eastAsia="宋体"/>
                <w:rPrChange w:id="5036" w:author="raye" w:date="2018-08-10T13:22:00Z">
                  <w:rPr>
                    <w:rFonts w:ascii="宋体" w:eastAsia="宋体" w:hAnsi="宋体" w:cs="宋体"/>
                    <w:kern w:val="0"/>
                    <w:sz w:val="20"/>
                    <w:szCs w:val="20"/>
                  </w:rPr>
                </w:rPrChange>
              </w:rPr>
              <w:t>Lists created by OA will be shown here; subsequent roles will have this section as well; depending on their permission, create&amp;view&amp;check&amp; list operation will be different</w:t>
            </w:r>
          </w:p>
          <w:p w14:paraId="3BA45C32" w14:textId="3F199E38" w:rsidR="0012309C" w:rsidRPr="00D74D66" w:rsidRDefault="0012309C" w:rsidP="00B71FD1">
            <w:pPr>
              <w:widowControl/>
              <w:jc w:val="left"/>
              <w:rPr>
                <w:rStyle w:val="af6"/>
                <w:rFonts w:eastAsia="宋体"/>
                <w:rPrChange w:id="5037" w:author="raye" w:date="2018-08-10T13:22:00Z">
                  <w:rPr>
                    <w:rFonts w:ascii="宋体" w:eastAsia="宋体" w:hAnsi="宋体" w:cs="宋体"/>
                    <w:kern w:val="0"/>
                    <w:sz w:val="20"/>
                    <w:szCs w:val="20"/>
                  </w:rPr>
                </w:rPrChange>
              </w:rPr>
            </w:pPr>
            <w:r w:rsidRPr="00D74D66">
              <w:rPr>
                <w:rStyle w:val="af6"/>
                <w:rFonts w:eastAsia="宋体"/>
                <w:rPrChange w:id="5038" w:author="raye" w:date="2018-08-10T13:22:00Z">
                  <w:rPr>
                    <w:rFonts w:ascii="宋体" w:eastAsia="宋体" w:hAnsi="宋体" w:cs="宋体"/>
                    <w:kern w:val="0"/>
                    <w:sz w:val="20"/>
                    <w:szCs w:val="20"/>
                  </w:rPr>
                </w:rPrChange>
              </w:rPr>
              <w:t>2.</w:t>
            </w:r>
            <w:r w:rsidR="00B71FD1" w:rsidRPr="00D74D66">
              <w:rPr>
                <w:rStyle w:val="af6"/>
                <w:rFonts w:eastAsia="宋体"/>
                <w:rPrChange w:id="5039" w:author="raye" w:date="2018-08-10T13:22:00Z">
                  <w:rPr>
                    <w:rFonts w:ascii="宋体" w:eastAsia="宋体" w:hAnsi="宋体" w:cs="宋体"/>
                    <w:kern w:val="0"/>
                    <w:sz w:val="20"/>
                    <w:szCs w:val="20"/>
                  </w:rPr>
                </w:rPrChange>
              </w:rPr>
              <w:t>If a list needs to be checked, there will be a status indicator.</w:t>
            </w:r>
          </w:p>
        </w:tc>
      </w:tr>
      <w:tr w:rsidR="0012309C" w:rsidRPr="00D74D66" w14:paraId="55E90006" w14:textId="77777777" w:rsidTr="00DB2E51">
        <w:trPr>
          <w:trHeight w:val="509"/>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47E07BDF" w14:textId="77777777" w:rsidR="0012309C" w:rsidRPr="00D74D66" w:rsidRDefault="0012309C" w:rsidP="0012309C">
            <w:pPr>
              <w:widowControl/>
              <w:jc w:val="right"/>
              <w:rPr>
                <w:rStyle w:val="af6"/>
                <w:rFonts w:eastAsia="宋体"/>
                <w:rPrChange w:id="5040" w:author="raye" w:date="2018-08-10T13:22:00Z">
                  <w:rPr>
                    <w:rFonts w:ascii="宋体" w:eastAsia="宋体" w:hAnsi="宋体" w:cs="宋体"/>
                    <w:kern w:val="0"/>
                    <w:sz w:val="20"/>
                    <w:szCs w:val="20"/>
                  </w:rPr>
                </w:rPrChange>
              </w:rPr>
            </w:pPr>
            <w:r w:rsidRPr="00D74D66">
              <w:rPr>
                <w:rStyle w:val="af6"/>
                <w:rFonts w:eastAsia="宋体"/>
                <w:rPrChange w:id="5041" w:author="raye" w:date="2018-08-10T13:22:00Z">
                  <w:rPr>
                    <w:rFonts w:ascii="宋体" w:eastAsia="宋体" w:hAnsi="宋体" w:cs="宋体"/>
                    <w:kern w:val="0"/>
                    <w:sz w:val="20"/>
                    <w:szCs w:val="20"/>
                  </w:rPr>
                </w:rPrChange>
              </w:rPr>
              <w:lastRenderedPageBreak/>
              <w:t>33</w:t>
            </w:r>
          </w:p>
        </w:tc>
        <w:tc>
          <w:tcPr>
            <w:tcW w:w="683" w:type="dxa"/>
            <w:vMerge/>
            <w:tcBorders>
              <w:top w:val="nil"/>
              <w:left w:val="single" w:sz="4" w:space="0" w:color="auto"/>
              <w:bottom w:val="single" w:sz="4" w:space="0" w:color="000000"/>
              <w:right w:val="single" w:sz="4" w:space="0" w:color="auto"/>
            </w:tcBorders>
            <w:vAlign w:val="center"/>
            <w:hideMark/>
          </w:tcPr>
          <w:p w14:paraId="09FCE2FF" w14:textId="77777777" w:rsidR="0012309C" w:rsidRPr="00D74D66" w:rsidRDefault="0012309C" w:rsidP="0012309C">
            <w:pPr>
              <w:widowControl/>
              <w:jc w:val="left"/>
              <w:rPr>
                <w:rStyle w:val="af6"/>
                <w:rFonts w:eastAsia="宋体"/>
                <w:rPrChange w:id="5042"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459D00F7" w14:textId="77777777" w:rsidR="0012309C" w:rsidRPr="00D74D66" w:rsidRDefault="0012309C" w:rsidP="0012309C">
            <w:pPr>
              <w:widowControl/>
              <w:jc w:val="left"/>
              <w:rPr>
                <w:rStyle w:val="af6"/>
                <w:rFonts w:eastAsia="宋体"/>
                <w:rPrChange w:id="5043"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vAlign w:val="center"/>
            <w:hideMark/>
          </w:tcPr>
          <w:p w14:paraId="333AE3A4" w14:textId="18E5D3D5" w:rsidR="0012309C" w:rsidRPr="00D74D66" w:rsidRDefault="0012309C" w:rsidP="0012309C">
            <w:pPr>
              <w:widowControl/>
              <w:jc w:val="left"/>
              <w:rPr>
                <w:rStyle w:val="af6"/>
                <w:rFonts w:eastAsia="宋体"/>
                <w:rPrChange w:id="5044" w:author="raye" w:date="2018-08-10T13:22:00Z">
                  <w:rPr>
                    <w:rFonts w:ascii="宋体" w:eastAsia="宋体" w:hAnsi="宋体" w:cs="宋体"/>
                    <w:color w:val="000000"/>
                    <w:kern w:val="0"/>
                    <w:sz w:val="20"/>
                    <w:szCs w:val="20"/>
                  </w:rPr>
                </w:rPrChange>
              </w:rPr>
            </w:pPr>
            <w:r w:rsidRPr="00D74D66">
              <w:rPr>
                <w:rStyle w:val="af6"/>
                <w:rFonts w:eastAsia="宋体"/>
                <w:rPrChange w:id="5045" w:author="raye" w:date="2018-08-10T13:22:00Z">
                  <w:rPr>
                    <w:rFonts w:ascii="宋体" w:eastAsia="宋体" w:hAnsi="宋体" w:cs="宋体"/>
                    <w:color w:val="000000"/>
                    <w:kern w:val="0"/>
                    <w:sz w:val="20"/>
                    <w:szCs w:val="20"/>
                  </w:rPr>
                </w:rPrChange>
              </w:rPr>
              <w:t>Documen</w:t>
            </w:r>
            <w:r w:rsidR="00BB5A12" w:rsidRPr="00D74D66">
              <w:rPr>
                <w:rStyle w:val="af6"/>
                <w:rFonts w:eastAsia="宋体"/>
                <w:rPrChange w:id="5046" w:author="raye" w:date="2018-08-10T13:22:00Z">
                  <w:rPr>
                    <w:rFonts w:ascii="宋体" w:eastAsia="宋体" w:hAnsi="宋体" w:cs="宋体"/>
                    <w:color w:val="000000"/>
                    <w:kern w:val="0"/>
                    <w:sz w:val="20"/>
                    <w:szCs w:val="20"/>
                  </w:rPr>
                </w:rPrChange>
              </w:rPr>
              <w:t>t</w:t>
            </w:r>
            <w:r w:rsidRPr="00D74D66">
              <w:rPr>
                <w:rStyle w:val="af6"/>
                <w:rFonts w:eastAsia="宋体"/>
                <w:rPrChange w:id="5047" w:author="raye" w:date="2018-08-10T13:22:00Z">
                  <w:rPr>
                    <w:rFonts w:ascii="宋体" w:eastAsia="宋体" w:hAnsi="宋体" w:cs="宋体"/>
                    <w:color w:val="000000"/>
                    <w:kern w:val="0"/>
                    <w:sz w:val="20"/>
                    <w:szCs w:val="20"/>
                  </w:rPr>
                </w:rPrChange>
              </w:rPr>
              <w:t>s Verification</w:t>
            </w:r>
          </w:p>
        </w:tc>
        <w:tc>
          <w:tcPr>
            <w:tcW w:w="1105" w:type="dxa"/>
            <w:tcBorders>
              <w:top w:val="nil"/>
              <w:left w:val="nil"/>
              <w:bottom w:val="single" w:sz="4" w:space="0" w:color="auto"/>
              <w:right w:val="single" w:sz="4" w:space="0" w:color="auto"/>
            </w:tcBorders>
            <w:shd w:val="clear" w:color="auto" w:fill="auto"/>
            <w:vAlign w:val="center"/>
            <w:hideMark/>
          </w:tcPr>
          <w:p w14:paraId="753BD13C" w14:textId="7E6B7AD2" w:rsidR="0012309C" w:rsidRPr="00D74D66" w:rsidRDefault="000D79BB" w:rsidP="0012309C">
            <w:pPr>
              <w:widowControl/>
              <w:jc w:val="center"/>
              <w:rPr>
                <w:rStyle w:val="af6"/>
                <w:rFonts w:eastAsia="宋体"/>
                <w:rPrChange w:id="5048" w:author="raye" w:date="2018-08-10T13:22:00Z">
                  <w:rPr>
                    <w:rFonts w:ascii="宋体" w:eastAsia="宋体" w:hAnsi="宋体" w:cs="宋体"/>
                    <w:kern w:val="0"/>
                    <w:sz w:val="20"/>
                    <w:szCs w:val="20"/>
                  </w:rPr>
                </w:rPrChange>
              </w:rPr>
            </w:pPr>
            <w:r w:rsidRPr="00D74D66">
              <w:rPr>
                <w:rStyle w:val="af6"/>
                <w:rFonts w:eastAsia="等线"/>
                <w:rPrChange w:id="5049" w:author="raye" w:date="2018-08-10T13:22:00Z">
                  <w:rPr>
                    <w:rFonts w:ascii="Times New Roman" w:eastAsia="等线" w:hAnsi="Times New Roman" w:cs="Times New Roman"/>
                    <w:kern w:val="0"/>
                    <w:sz w:val="20"/>
                    <w:szCs w:val="20"/>
                  </w:rPr>
                </w:rPrChange>
              </w:rPr>
              <w:t>Medium</w:t>
            </w:r>
          </w:p>
        </w:tc>
        <w:tc>
          <w:tcPr>
            <w:tcW w:w="3369" w:type="dxa"/>
            <w:tcBorders>
              <w:top w:val="nil"/>
              <w:left w:val="nil"/>
              <w:bottom w:val="single" w:sz="4" w:space="0" w:color="auto"/>
              <w:right w:val="single" w:sz="4" w:space="0" w:color="auto"/>
            </w:tcBorders>
            <w:shd w:val="clear" w:color="auto" w:fill="auto"/>
            <w:vAlign w:val="center"/>
            <w:hideMark/>
          </w:tcPr>
          <w:p w14:paraId="12D6CFA7" w14:textId="3C4F9717" w:rsidR="0012309C" w:rsidRPr="00D74D66" w:rsidRDefault="0012309C" w:rsidP="00BB5A12">
            <w:pPr>
              <w:widowControl/>
              <w:jc w:val="left"/>
              <w:rPr>
                <w:rStyle w:val="af6"/>
                <w:rFonts w:eastAsia="宋体"/>
                <w:rPrChange w:id="5050" w:author="raye" w:date="2018-08-10T13:22:00Z">
                  <w:rPr>
                    <w:rFonts w:ascii="宋体" w:eastAsia="宋体" w:hAnsi="宋体" w:cs="宋体"/>
                    <w:kern w:val="0"/>
                    <w:sz w:val="20"/>
                    <w:szCs w:val="20"/>
                  </w:rPr>
                </w:rPrChange>
              </w:rPr>
            </w:pPr>
            <w:r w:rsidRPr="00D74D66">
              <w:rPr>
                <w:rStyle w:val="af6"/>
                <w:rFonts w:eastAsia="宋体"/>
                <w:rPrChange w:id="5051" w:author="raye" w:date="2018-08-10T13:22:00Z">
                  <w:rPr>
                    <w:rFonts w:ascii="宋体" w:eastAsia="宋体" w:hAnsi="宋体" w:cs="宋体"/>
                    <w:kern w:val="0"/>
                    <w:sz w:val="20"/>
                    <w:szCs w:val="20"/>
                  </w:rPr>
                </w:rPrChange>
              </w:rPr>
              <w:t xml:space="preserve">1. </w:t>
            </w:r>
            <w:r w:rsidR="00BB5A12" w:rsidRPr="00D74D66">
              <w:rPr>
                <w:rStyle w:val="af6"/>
                <w:rFonts w:eastAsia="宋体"/>
                <w:rPrChange w:id="5052" w:author="raye" w:date="2018-08-10T13:22:00Z">
                  <w:rPr>
                    <w:rFonts w:ascii="宋体" w:eastAsia="宋体" w:hAnsi="宋体" w:cs="宋体"/>
                    <w:color w:val="000000"/>
                    <w:kern w:val="0"/>
                    <w:sz w:val="20"/>
                    <w:szCs w:val="20"/>
                  </w:rPr>
                </w:rPrChange>
              </w:rPr>
              <w:t>Documents verification page</w:t>
            </w:r>
            <w:r w:rsidRPr="00D74D66">
              <w:rPr>
                <w:rStyle w:val="af6"/>
                <w:rFonts w:eastAsia="宋体"/>
                <w:rPrChange w:id="5053" w:author="raye" w:date="2018-08-10T13:22:00Z">
                  <w:rPr>
                    <w:rFonts w:ascii="宋体" w:eastAsia="宋体" w:hAnsi="宋体" w:cs="宋体"/>
                    <w:kern w:val="0"/>
                    <w:sz w:val="20"/>
                    <w:szCs w:val="20"/>
                  </w:rPr>
                </w:rPrChange>
              </w:rPr>
              <w:br/>
              <w:t>2. Input</w:t>
            </w:r>
            <w:r w:rsidR="00BB5A12" w:rsidRPr="00D74D66">
              <w:rPr>
                <w:rStyle w:val="af6"/>
                <w:rFonts w:eastAsia="宋体"/>
                <w:rPrChange w:id="5054" w:author="raye" w:date="2018-08-10T13:22:00Z">
                  <w:rPr>
                    <w:rFonts w:ascii="宋体" w:eastAsia="宋体" w:hAnsi="宋体" w:cs="宋体"/>
                    <w:kern w:val="0"/>
                    <w:sz w:val="20"/>
                    <w:szCs w:val="20"/>
                  </w:rPr>
                </w:rPrChange>
              </w:rPr>
              <w:t xml:space="preserve"> page cannot be edited</w:t>
            </w:r>
          </w:p>
        </w:tc>
      </w:tr>
      <w:tr w:rsidR="0012309C" w:rsidRPr="00D74D66" w14:paraId="186EAEF5" w14:textId="77777777" w:rsidTr="00DB2E51">
        <w:trPr>
          <w:trHeight w:val="453"/>
        </w:trPr>
        <w:tc>
          <w:tcPr>
            <w:tcW w:w="536" w:type="dxa"/>
            <w:tcBorders>
              <w:top w:val="nil"/>
              <w:left w:val="single" w:sz="4" w:space="0" w:color="auto"/>
              <w:bottom w:val="nil"/>
              <w:right w:val="single" w:sz="4" w:space="0" w:color="auto"/>
            </w:tcBorders>
            <w:shd w:val="clear" w:color="auto" w:fill="auto"/>
            <w:vAlign w:val="center"/>
            <w:hideMark/>
          </w:tcPr>
          <w:p w14:paraId="66B2D585" w14:textId="77777777" w:rsidR="0012309C" w:rsidRPr="00D74D66" w:rsidRDefault="0012309C" w:rsidP="0012309C">
            <w:pPr>
              <w:widowControl/>
              <w:jc w:val="right"/>
              <w:rPr>
                <w:rStyle w:val="af6"/>
                <w:rFonts w:eastAsia="宋体"/>
                <w:rPrChange w:id="5055" w:author="raye" w:date="2018-08-10T13:22:00Z">
                  <w:rPr>
                    <w:rFonts w:ascii="宋体" w:eastAsia="宋体" w:hAnsi="宋体" w:cs="宋体"/>
                    <w:kern w:val="0"/>
                    <w:sz w:val="20"/>
                    <w:szCs w:val="20"/>
                  </w:rPr>
                </w:rPrChange>
              </w:rPr>
            </w:pPr>
            <w:r w:rsidRPr="00D74D66">
              <w:rPr>
                <w:rStyle w:val="af6"/>
                <w:rFonts w:eastAsia="宋体"/>
                <w:rPrChange w:id="5056" w:author="raye" w:date="2018-08-10T13:22:00Z">
                  <w:rPr>
                    <w:rFonts w:ascii="宋体" w:eastAsia="宋体" w:hAnsi="宋体" w:cs="宋体"/>
                    <w:kern w:val="0"/>
                    <w:sz w:val="20"/>
                    <w:szCs w:val="20"/>
                  </w:rPr>
                </w:rPrChange>
              </w:rPr>
              <w:t>34</w:t>
            </w:r>
          </w:p>
        </w:tc>
        <w:tc>
          <w:tcPr>
            <w:tcW w:w="683" w:type="dxa"/>
            <w:vMerge/>
            <w:tcBorders>
              <w:top w:val="nil"/>
              <w:left w:val="single" w:sz="4" w:space="0" w:color="auto"/>
              <w:bottom w:val="single" w:sz="4" w:space="0" w:color="000000"/>
              <w:right w:val="single" w:sz="4" w:space="0" w:color="auto"/>
            </w:tcBorders>
            <w:vAlign w:val="center"/>
            <w:hideMark/>
          </w:tcPr>
          <w:p w14:paraId="75B64C5E" w14:textId="77777777" w:rsidR="0012309C" w:rsidRPr="00D74D66" w:rsidRDefault="0012309C" w:rsidP="0012309C">
            <w:pPr>
              <w:widowControl/>
              <w:jc w:val="left"/>
              <w:rPr>
                <w:rStyle w:val="af6"/>
                <w:rFonts w:eastAsia="宋体"/>
                <w:rPrChange w:id="5057" w:author="raye" w:date="2018-08-10T13:22:00Z">
                  <w:rPr>
                    <w:rFonts w:ascii="宋体" w:eastAsia="宋体" w:hAnsi="宋体" w:cs="宋体"/>
                    <w:kern w:val="0"/>
                    <w:sz w:val="20"/>
                    <w:szCs w:val="20"/>
                  </w:rPr>
                </w:rPrChange>
              </w:rPr>
            </w:pPr>
          </w:p>
        </w:tc>
        <w:tc>
          <w:tcPr>
            <w:tcW w:w="1562" w:type="dxa"/>
            <w:vMerge/>
            <w:tcBorders>
              <w:top w:val="nil"/>
              <w:left w:val="single" w:sz="4" w:space="0" w:color="auto"/>
              <w:bottom w:val="single" w:sz="4" w:space="0" w:color="000000"/>
              <w:right w:val="single" w:sz="4" w:space="0" w:color="auto"/>
            </w:tcBorders>
            <w:vAlign w:val="center"/>
            <w:hideMark/>
          </w:tcPr>
          <w:p w14:paraId="6D9CB86B" w14:textId="77777777" w:rsidR="0012309C" w:rsidRPr="00D74D66" w:rsidRDefault="0012309C" w:rsidP="0012309C">
            <w:pPr>
              <w:widowControl/>
              <w:jc w:val="left"/>
              <w:rPr>
                <w:rStyle w:val="af6"/>
                <w:rFonts w:eastAsia="宋体"/>
                <w:rPrChange w:id="5058"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noWrap/>
            <w:vAlign w:val="center"/>
            <w:hideMark/>
          </w:tcPr>
          <w:p w14:paraId="305BCDE5" w14:textId="77777777" w:rsidR="0012309C" w:rsidRPr="00D74D66" w:rsidRDefault="0012309C" w:rsidP="0012309C">
            <w:pPr>
              <w:widowControl/>
              <w:jc w:val="left"/>
              <w:rPr>
                <w:rStyle w:val="af6"/>
                <w:rFonts w:eastAsia="宋体"/>
                <w:rPrChange w:id="5059" w:author="raye" w:date="2018-08-10T13:22:00Z">
                  <w:rPr>
                    <w:rFonts w:ascii="宋体" w:eastAsia="宋体" w:hAnsi="宋体" w:cs="宋体"/>
                    <w:color w:val="000000"/>
                    <w:kern w:val="0"/>
                    <w:sz w:val="20"/>
                    <w:szCs w:val="20"/>
                  </w:rPr>
                </w:rPrChange>
              </w:rPr>
            </w:pPr>
            <w:r w:rsidRPr="00D74D66">
              <w:rPr>
                <w:rStyle w:val="af6"/>
                <w:rFonts w:eastAsia="宋体"/>
                <w:rPrChange w:id="5060" w:author="raye" w:date="2018-08-10T13:22:00Z">
                  <w:rPr>
                    <w:rFonts w:ascii="宋体" w:eastAsia="宋体" w:hAnsi="宋体" w:cs="宋体"/>
                    <w:color w:val="000000"/>
                    <w:kern w:val="0"/>
                    <w:sz w:val="20"/>
                    <w:szCs w:val="20"/>
                  </w:rPr>
                </w:rPrChange>
              </w:rPr>
              <w:t>Checking &amp; Evidence</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4CF688C2" w14:textId="64CC974E" w:rsidR="0012309C" w:rsidRPr="00D74D66" w:rsidRDefault="000D79BB" w:rsidP="0012309C">
            <w:pPr>
              <w:widowControl/>
              <w:jc w:val="center"/>
              <w:rPr>
                <w:rStyle w:val="af6"/>
                <w:rFonts w:eastAsia="宋体"/>
                <w:rPrChange w:id="5061" w:author="raye" w:date="2018-08-10T13:22:00Z">
                  <w:rPr>
                    <w:rFonts w:ascii="宋体" w:eastAsia="宋体" w:hAnsi="宋体" w:cs="宋体"/>
                    <w:color w:val="9C0006"/>
                    <w:kern w:val="0"/>
                    <w:sz w:val="20"/>
                    <w:szCs w:val="20"/>
                  </w:rPr>
                </w:rPrChange>
              </w:rPr>
            </w:pPr>
            <w:r w:rsidRPr="00D74D66">
              <w:rPr>
                <w:rStyle w:val="af6"/>
                <w:rFonts w:eastAsia="等线"/>
                <w:rPrChange w:id="5062"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28E947A8" w14:textId="280777FE" w:rsidR="0012309C" w:rsidRPr="00D74D66" w:rsidRDefault="0012309C" w:rsidP="00BB5A12">
            <w:pPr>
              <w:widowControl/>
              <w:jc w:val="left"/>
              <w:rPr>
                <w:rStyle w:val="af6"/>
                <w:rFonts w:eastAsia="宋体"/>
                <w:rPrChange w:id="5063" w:author="raye" w:date="2018-08-10T13:22:00Z">
                  <w:rPr>
                    <w:rFonts w:ascii="宋体" w:eastAsia="宋体" w:hAnsi="宋体" w:cs="宋体"/>
                    <w:kern w:val="0"/>
                    <w:sz w:val="20"/>
                    <w:szCs w:val="20"/>
                  </w:rPr>
                </w:rPrChange>
              </w:rPr>
            </w:pPr>
            <w:r w:rsidRPr="00D74D66">
              <w:rPr>
                <w:rStyle w:val="af6"/>
                <w:rFonts w:eastAsia="宋体"/>
                <w:rPrChange w:id="5064" w:author="raye" w:date="2018-08-10T13:22:00Z">
                  <w:rPr>
                    <w:rFonts w:ascii="宋体" w:eastAsia="宋体" w:hAnsi="宋体" w:cs="宋体"/>
                    <w:kern w:val="0"/>
                    <w:sz w:val="20"/>
                    <w:szCs w:val="20"/>
                  </w:rPr>
                </w:rPrChange>
              </w:rPr>
              <w:t xml:space="preserve">1. </w:t>
            </w:r>
            <w:r w:rsidR="00BB5A12" w:rsidRPr="00D74D66">
              <w:rPr>
                <w:rStyle w:val="af6"/>
                <w:rFonts w:eastAsia="宋体"/>
                <w:rPrChange w:id="5065" w:author="raye" w:date="2018-08-10T13:22:00Z">
                  <w:rPr>
                    <w:rFonts w:ascii="宋体" w:eastAsia="宋体" w:hAnsi="宋体" w:cs="宋体"/>
                    <w:kern w:val="0"/>
                    <w:sz w:val="20"/>
                    <w:szCs w:val="20"/>
                  </w:rPr>
                </w:rPrChange>
              </w:rPr>
              <w:t>Evidence management; can be edited</w:t>
            </w:r>
            <w:r w:rsidRPr="00D74D66">
              <w:rPr>
                <w:rStyle w:val="af6"/>
                <w:rFonts w:eastAsia="宋体"/>
                <w:rPrChange w:id="5066" w:author="raye" w:date="2018-08-10T13:22:00Z">
                  <w:rPr>
                    <w:rFonts w:ascii="宋体" w:eastAsia="宋体" w:hAnsi="宋体" w:cs="宋体"/>
                    <w:kern w:val="0"/>
                    <w:sz w:val="20"/>
                    <w:szCs w:val="20"/>
                  </w:rPr>
                </w:rPrChange>
              </w:rPr>
              <w:br/>
              <w:t>2. Check</w:t>
            </w:r>
            <w:r w:rsidR="00BB5A12" w:rsidRPr="00D74D66">
              <w:rPr>
                <w:rStyle w:val="af6"/>
                <w:rFonts w:eastAsia="宋体"/>
                <w:rPrChange w:id="5067" w:author="raye" w:date="2018-08-10T13:22:00Z">
                  <w:rPr>
                    <w:rFonts w:ascii="宋体" w:eastAsia="宋体" w:hAnsi="宋体" w:cs="宋体"/>
                    <w:kern w:val="0"/>
                    <w:sz w:val="20"/>
                    <w:szCs w:val="20"/>
                  </w:rPr>
                </w:rPrChange>
              </w:rPr>
              <w:t xml:space="preserve"> page to review if the role has the permission to edit</w:t>
            </w:r>
          </w:p>
        </w:tc>
      </w:tr>
      <w:tr w:rsidR="0012309C" w:rsidRPr="00D74D66" w14:paraId="11C26F89" w14:textId="77777777" w:rsidTr="00DB2E51">
        <w:trPr>
          <w:trHeight w:val="453"/>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693AA5F2" w14:textId="77777777" w:rsidR="0012309C" w:rsidRPr="00D74D66" w:rsidRDefault="0012309C" w:rsidP="0012309C">
            <w:pPr>
              <w:widowControl/>
              <w:jc w:val="right"/>
              <w:rPr>
                <w:rStyle w:val="af6"/>
                <w:rFonts w:eastAsia="宋体"/>
                <w:rPrChange w:id="5068" w:author="raye" w:date="2018-08-10T13:22:00Z">
                  <w:rPr>
                    <w:rFonts w:ascii="宋体" w:eastAsia="宋体" w:hAnsi="宋体" w:cs="宋体"/>
                    <w:kern w:val="0"/>
                    <w:sz w:val="20"/>
                    <w:szCs w:val="20"/>
                  </w:rPr>
                </w:rPrChange>
              </w:rPr>
            </w:pPr>
            <w:r w:rsidRPr="00D74D66">
              <w:rPr>
                <w:rStyle w:val="af6"/>
                <w:rFonts w:eastAsia="宋体"/>
                <w:rPrChange w:id="5069" w:author="raye" w:date="2018-08-10T13:22:00Z">
                  <w:rPr>
                    <w:rFonts w:ascii="宋体" w:eastAsia="宋体" w:hAnsi="宋体" w:cs="宋体"/>
                    <w:kern w:val="0"/>
                    <w:sz w:val="20"/>
                    <w:szCs w:val="20"/>
                  </w:rPr>
                </w:rPrChange>
              </w:rPr>
              <w:t>35</w:t>
            </w:r>
          </w:p>
        </w:tc>
        <w:tc>
          <w:tcPr>
            <w:tcW w:w="683" w:type="dxa"/>
            <w:vMerge w:val="restart"/>
            <w:tcBorders>
              <w:top w:val="nil"/>
              <w:left w:val="single" w:sz="4" w:space="0" w:color="auto"/>
              <w:bottom w:val="single" w:sz="4" w:space="0" w:color="000000"/>
              <w:right w:val="single" w:sz="4" w:space="0" w:color="auto"/>
            </w:tcBorders>
            <w:shd w:val="clear" w:color="auto" w:fill="auto"/>
            <w:vAlign w:val="center"/>
            <w:hideMark/>
          </w:tcPr>
          <w:p w14:paraId="09FD36EB" w14:textId="77777777" w:rsidR="0012309C" w:rsidRPr="00D74D66" w:rsidRDefault="0012309C" w:rsidP="0012309C">
            <w:pPr>
              <w:widowControl/>
              <w:jc w:val="center"/>
              <w:rPr>
                <w:rStyle w:val="af6"/>
                <w:rFonts w:eastAsia="宋体"/>
                <w:rPrChange w:id="5070" w:author="raye" w:date="2018-08-10T13:22:00Z">
                  <w:rPr>
                    <w:rFonts w:ascii="宋体" w:eastAsia="宋体" w:hAnsi="宋体" w:cs="宋体"/>
                    <w:kern w:val="0"/>
                    <w:sz w:val="20"/>
                    <w:szCs w:val="20"/>
                  </w:rPr>
                </w:rPrChange>
              </w:rPr>
            </w:pPr>
            <w:r w:rsidRPr="00D74D66">
              <w:rPr>
                <w:rStyle w:val="af6"/>
                <w:rFonts w:eastAsia="宋体"/>
                <w:rPrChange w:id="5071" w:author="raye" w:date="2018-08-10T13:22:00Z">
                  <w:rPr>
                    <w:rFonts w:ascii="宋体" w:eastAsia="宋体" w:hAnsi="宋体" w:cs="宋体"/>
                    <w:kern w:val="0"/>
                    <w:sz w:val="20"/>
                    <w:szCs w:val="20"/>
                  </w:rPr>
                </w:rPrChange>
              </w:rPr>
              <w:t>CS</w:t>
            </w:r>
          </w:p>
        </w:tc>
        <w:tc>
          <w:tcPr>
            <w:tcW w:w="1562" w:type="dxa"/>
            <w:tcBorders>
              <w:top w:val="nil"/>
              <w:left w:val="nil"/>
              <w:bottom w:val="single" w:sz="4" w:space="0" w:color="auto"/>
              <w:right w:val="single" w:sz="4" w:space="0" w:color="auto"/>
            </w:tcBorders>
            <w:shd w:val="clear" w:color="auto" w:fill="auto"/>
            <w:vAlign w:val="center"/>
            <w:hideMark/>
          </w:tcPr>
          <w:p w14:paraId="52308E77" w14:textId="19E28D1C" w:rsidR="0012309C" w:rsidRPr="00D74D66" w:rsidRDefault="00D81E09" w:rsidP="0012309C">
            <w:pPr>
              <w:widowControl/>
              <w:jc w:val="left"/>
              <w:rPr>
                <w:rStyle w:val="af6"/>
                <w:rFonts w:eastAsia="宋体"/>
                <w:rPrChange w:id="5072" w:author="raye" w:date="2018-08-10T13:22:00Z">
                  <w:rPr>
                    <w:rFonts w:ascii="宋体" w:eastAsia="宋体" w:hAnsi="宋体" w:cs="宋体"/>
                    <w:kern w:val="0"/>
                    <w:sz w:val="20"/>
                    <w:szCs w:val="20"/>
                  </w:rPr>
                </w:rPrChange>
              </w:rPr>
            </w:pPr>
            <w:r w:rsidRPr="00D74D66">
              <w:rPr>
                <w:rStyle w:val="af6"/>
                <w:rFonts w:eastAsia="宋体"/>
                <w:rPrChange w:id="5073" w:author="raye" w:date="2018-08-10T13:22:00Z">
                  <w:rPr>
                    <w:rFonts w:ascii="宋体" w:eastAsia="宋体" w:hAnsi="宋体" w:cs="宋体"/>
                    <w:kern w:val="0"/>
                    <w:sz w:val="20"/>
                    <w:szCs w:val="20"/>
                  </w:rPr>
                </w:rPrChange>
              </w:rPr>
              <w:t>List page</w:t>
            </w:r>
          </w:p>
        </w:tc>
        <w:tc>
          <w:tcPr>
            <w:tcW w:w="2333" w:type="dxa"/>
            <w:tcBorders>
              <w:top w:val="nil"/>
              <w:left w:val="nil"/>
              <w:bottom w:val="single" w:sz="4" w:space="0" w:color="auto"/>
              <w:right w:val="single" w:sz="4" w:space="0" w:color="auto"/>
            </w:tcBorders>
            <w:shd w:val="clear" w:color="auto" w:fill="auto"/>
            <w:noWrap/>
            <w:vAlign w:val="center"/>
            <w:hideMark/>
          </w:tcPr>
          <w:p w14:paraId="2BD654CE" w14:textId="0DD7EE96" w:rsidR="0012309C" w:rsidRPr="00D74D66" w:rsidRDefault="00586B00" w:rsidP="0012309C">
            <w:pPr>
              <w:widowControl/>
              <w:jc w:val="left"/>
              <w:rPr>
                <w:rStyle w:val="af6"/>
                <w:rFonts w:eastAsia="宋体"/>
                <w:rPrChange w:id="5074" w:author="raye" w:date="2018-08-10T13:22:00Z">
                  <w:rPr>
                    <w:rFonts w:ascii="宋体" w:eastAsia="宋体" w:hAnsi="宋体" w:cs="宋体"/>
                    <w:color w:val="000000"/>
                    <w:kern w:val="0"/>
                    <w:sz w:val="20"/>
                    <w:szCs w:val="20"/>
                  </w:rPr>
                </w:rPrChange>
              </w:rPr>
            </w:pPr>
            <w:ins w:id="5075" w:author="raye" w:date="2018-08-10T10:09:00Z">
              <w:r w:rsidRPr="00D74D66">
                <w:rPr>
                  <w:rStyle w:val="af6"/>
                  <w:rFonts w:eastAsia="宋体"/>
                  <w:rPrChange w:id="5076" w:author="raye" w:date="2018-08-10T13:22:00Z">
                    <w:rPr>
                      <w:rFonts w:ascii="宋体" w:eastAsia="宋体" w:hAnsi="宋体" w:cs="宋体"/>
                      <w:color w:val="FF0000"/>
                      <w:kern w:val="0"/>
                      <w:sz w:val="20"/>
                      <w:szCs w:val="20"/>
                    </w:rPr>
                  </w:rPrChange>
                </w:rPr>
                <w:t>TO DO List&amp;Pending List &amp; History List</w:t>
              </w:r>
            </w:ins>
            <w:del w:id="5077" w:author="raye" w:date="2018-08-10T10:09:00Z">
              <w:r w:rsidR="0012309C" w:rsidRPr="00D74D66" w:rsidDel="00586B00">
                <w:rPr>
                  <w:rStyle w:val="af6"/>
                  <w:rFonts w:eastAsia="宋体"/>
                  <w:rPrChange w:id="5078" w:author="raye" w:date="2018-08-10T13:22:00Z">
                    <w:rPr>
                      <w:rFonts w:ascii="宋体" w:eastAsia="宋体" w:hAnsi="宋体" w:cs="宋体"/>
                      <w:color w:val="000000"/>
                      <w:kern w:val="0"/>
                      <w:sz w:val="20"/>
                      <w:szCs w:val="20"/>
                    </w:rPr>
                  </w:rPrChange>
                </w:rPr>
                <w:delText>TO DO List&amp;Completed</w:delText>
              </w:r>
            </w:del>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58803A0D" w14:textId="74E42F7C" w:rsidR="0012309C" w:rsidRPr="00D74D66" w:rsidRDefault="000D79BB" w:rsidP="0012309C">
            <w:pPr>
              <w:widowControl/>
              <w:jc w:val="center"/>
              <w:rPr>
                <w:rStyle w:val="af6"/>
                <w:rFonts w:eastAsia="宋体"/>
                <w:rPrChange w:id="5079" w:author="raye" w:date="2018-08-10T13:22:00Z">
                  <w:rPr>
                    <w:rFonts w:ascii="宋体" w:eastAsia="宋体" w:hAnsi="宋体" w:cs="宋体"/>
                    <w:color w:val="9C0006"/>
                    <w:kern w:val="0"/>
                    <w:sz w:val="20"/>
                    <w:szCs w:val="20"/>
                  </w:rPr>
                </w:rPrChange>
              </w:rPr>
            </w:pPr>
            <w:r w:rsidRPr="00D74D66">
              <w:rPr>
                <w:rStyle w:val="af6"/>
                <w:rFonts w:eastAsia="等线"/>
                <w:rPrChange w:id="5080"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37ADDE15" w14:textId="333F0A3D" w:rsidR="00BB5A12" w:rsidRPr="00D74D66" w:rsidRDefault="0012309C" w:rsidP="00BB5A12">
            <w:pPr>
              <w:widowControl/>
              <w:jc w:val="left"/>
              <w:rPr>
                <w:rStyle w:val="af6"/>
                <w:rFonts w:eastAsia="宋体"/>
                <w:rPrChange w:id="5081" w:author="raye" w:date="2018-08-10T13:22:00Z">
                  <w:rPr>
                    <w:rFonts w:ascii="宋体" w:eastAsia="宋体" w:hAnsi="宋体" w:cs="宋体"/>
                    <w:kern w:val="0"/>
                    <w:sz w:val="20"/>
                    <w:szCs w:val="20"/>
                  </w:rPr>
                </w:rPrChange>
              </w:rPr>
            </w:pPr>
            <w:r w:rsidRPr="00D74D66">
              <w:rPr>
                <w:rStyle w:val="af6"/>
                <w:rFonts w:eastAsia="宋体"/>
                <w:rPrChange w:id="5082" w:author="raye" w:date="2018-08-10T13:22:00Z">
                  <w:rPr>
                    <w:rFonts w:ascii="宋体" w:eastAsia="宋体" w:hAnsi="宋体" w:cs="宋体"/>
                    <w:kern w:val="0"/>
                    <w:sz w:val="20"/>
                    <w:szCs w:val="20"/>
                  </w:rPr>
                </w:rPrChange>
              </w:rPr>
              <w:t>1.</w:t>
            </w:r>
            <w:r w:rsidR="00BB5A12" w:rsidRPr="00D74D66">
              <w:rPr>
                <w:rStyle w:val="af6"/>
                <w:rFonts w:eastAsia="宋体"/>
                <w:rPrChange w:id="5083" w:author="raye" w:date="2018-08-10T13:22:00Z">
                  <w:rPr>
                    <w:rFonts w:ascii="宋体" w:eastAsia="宋体" w:hAnsi="宋体" w:cs="宋体"/>
                    <w:kern w:val="0"/>
                    <w:sz w:val="20"/>
                    <w:szCs w:val="20"/>
                  </w:rPr>
                </w:rPrChange>
              </w:rPr>
              <w:t xml:space="preserve">A case sent from OM is seen the first time </w:t>
            </w:r>
            <w:r w:rsidRPr="00D74D66">
              <w:rPr>
                <w:rStyle w:val="af6"/>
                <w:rFonts w:eastAsia="宋体"/>
                <w:rPrChange w:id="5084" w:author="raye" w:date="2018-08-10T13:22:00Z">
                  <w:rPr>
                    <w:rFonts w:ascii="宋体" w:eastAsia="宋体" w:hAnsi="宋体" w:cs="宋体"/>
                    <w:kern w:val="0"/>
                    <w:sz w:val="20"/>
                    <w:szCs w:val="20"/>
                  </w:rPr>
                </w:rPrChange>
              </w:rPr>
              <w:t xml:space="preserve"> </w:t>
            </w:r>
          </w:p>
          <w:p w14:paraId="4A3FEF0C" w14:textId="242DB056" w:rsidR="0012309C" w:rsidRPr="00D74D66" w:rsidRDefault="0012309C" w:rsidP="00BB5A12">
            <w:pPr>
              <w:widowControl/>
              <w:jc w:val="left"/>
              <w:rPr>
                <w:rStyle w:val="af6"/>
                <w:rFonts w:eastAsia="宋体"/>
                <w:rPrChange w:id="5085" w:author="raye" w:date="2018-08-10T13:22:00Z">
                  <w:rPr>
                    <w:rFonts w:ascii="宋体" w:eastAsia="宋体" w:hAnsi="宋体" w:cs="宋体"/>
                    <w:kern w:val="0"/>
                    <w:sz w:val="20"/>
                    <w:szCs w:val="20"/>
                  </w:rPr>
                </w:rPrChange>
              </w:rPr>
            </w:pPr>
            <w:r w:rsidRPr="00D74D66">
              <w:rPr>
                <w:rStyle w:val="af6"/>
                <w:rFonts w:eastAsia="宋体"/>
                <w:rPrChange w:id="5086" w:author="raye" w:date="2018-08-10T13:22:00Z">
                  <w:rPr>
                    <w:rFonts w:ascii="宋体" w:eastAsia="宋体" w:hAnsi="宋体" w:cs="宋体"/>
                    <w:kern w:val="0"/>
                    <w:sz w:val="20"/>
                    <w:szCs w:val="20"/>
                  </w:rPr>
                </w:rPrChange>
              </w:rPr>
              <w:t xml:space="preserve">2. </w:t>
            </w:r>
            <w:r w:rsidR="00BB5A12" w:rsidRPr="00D74D66">
              <w:rPr>
                <w:rStyle w:val="af6"/>
                <w:rFonts w:eastAsia="宋体"/>
                <w:rPrChange w:id="5087" w:author="raye" w:date="2018-08-10T13:22:00Z">
                  <w:rPr>
                    <w:rFonts w:ascii="宋体" w:eastAsia="宋体" w:hAnsi="宋体" w:cs="宋体"/>
                    <w:kern w:val="0"/>
                    <w:sz w:val="20"/>
                    <w:szCs w:val="20"/>
                  </w:rPr>
                </w:rPrChange>
              </w:rPr>
              <w:t>Assign a case to CA</w:t>
            </w:r>
          </w:p>
        </w:tc>
      </w:tr>
      <w:tr w:rsidR="0012309C" w:rsidRPr="00D74D66" w14:paraId="43E4B882" w14:textId="77777777" w:rsidTr="00DB2E51">
        <w:trPr>
          <w:trHeight w:val="453"/>
        </w:trPr>
        <w:tc>
          <w:tcPr>
            <w:tcW w:w="536" w:type="dxa"/>
            <w:tcBorders>
              <w:top w:val="nil"/>
              <w:left w:val="single" w:sz="4" w:space="0" w:color="auto"/>
              <w:bottom w:val="nil"/>
              <w:right w:val="single" w:sz="4" w:space="0" w:color="auto"/>
            </w:tcBorders>
            <w:shd w:val="clear" w:color="auto" w:fill="auto"/>
            <w:vAlign w:val="center"/>
            <w:hideMark/>
          </w:tcPr>
          <w:p w14:paraId="6B3D9BE1" w14:textId="77777777" w:rsidR="0012309C" w:rsidRPr="00D74D66" w:rsidRDefault="0012309C" w:rsidP="0012309C">
            <w:pPr>
              <w:widowControl/>
              <w:jc w:val="right"/>
              <w:rPr>
                <w:rStyle w:val="af6"/>
                <w:rFonts w:eastAsia="宋体"/>
                <w:rPrChange w:id="5088" w:author="raye" w:date="2018-08-10T13:22:00Z">
                  <w:rPr>
                    <w:rFonts w:ascii="宋体" w:eastAsia="宋体" w:hAnsi="宋体" w:cs="宋体"/>
                    <w:kern w:val="0"/>
                    <w:sz w:val="20"/>
                    <w:szCs w:val="20"/>
                  </w:rPr>
                </w:rPrChange>
              </w:rPr>
            </w:pPr>
            <w:r w:rsidRPr="00D74D66">
              <w:rPr>
                <w:rStyle w:val="af6"/>
                <w:rFonts w:eastAsia="宋体"/>
                <w:rPrChange w:id="5089" w:author="raye" w:date="2018-08-10T13:22:00Z">
                  <w:rPr>
                    <w:rFonts w:ascii="宋体" w:eastAsia="宋体" w:hAnsi="宋体" w:cs="宋体"/>
                    <w:kern w:val="0"/>
                    <w:sz w:val="20"/>
                    <w:szCs w:val="20"/>
                  </w:rPr>
                </w:rPrChange>
              </w:rPr>
              <w:t>36</w:t>
            </w:r>
          </w:p>
        </w:tc>
        <w:tc>
          <w:tcPr>
            <w:tcW w:w="683" w:type="dxa"/>
            <w:vMerge/>
            <w:tcBorders>
              <w:top w:val="nil"/>
              <w:left w:val="single" w:sz="4" w:space="0" w:color="auto"/>
              <w:bottom w:val="single" w:sz="4" w:space="0" w:color="000000"/>
              <w:right w:val="single" w:sz="4" w:space="0" w:color="auto"/>
            </w:tcBorders>
            <w:vAlign w:val="center"/>
            <w:hideMark/>
          </w:tcPr>
          <w:p w14:paraId="35920106" w14:textId="77777777" w:rsidR="0012309C" w:rsidRPr="00D74D66" w:rsidRDefault="0012309C" w:rsidP="0012309C">
            <w:pPr>
              <w:widowControl/>
              <w:jc w:val="left"/>
              <w:rPr>
                <w:rStyle w:val="af6"/>
                <w:rFonts w:eastAsia="宋体"/>
                <w:rPrChange w:id="5090" w:author="raye" w:date="2018-08-10T13:22:00Z">
                  <w:rPr>
                    <w:rFonts w:ascii="宋体" w:eastAsia="宋体" w:hAnsi="宋体" w:cs="宋体"/>
                    <w:kern w:val="0"/>
                    <w:sz w:val="20"/>
                    <w:szCs w:val="20"/>
                  </w:rPr>
                </w:rPrChange>
              </w:rPr>
            </w:pPr>
          </w:p>
        </w:tc>
        <w:tc>
          <w:tcPr>
            <w:tcW w:w="1562" w:type="dxa"/>
            <w:tcBorders>
              <w:top w:val="nil"/>
              <w:left w:val="nil"/>
              <w:bottom w:val="single" w:sz="4" w:space="0" w:color="auto"/>
              <w:right w:val="single" w:sz="4" w:space="0" w:color="auto"/>
            </w:tcBorders>
            <w:shd w:val="clear" w:color="auto" w:fill="auto"/>
            <w:vAlign w:val="center"/>
            <w:hideMark/>
          </w:tcPr>
          <w:p w14:paraId="3D3E0771" w14:textId="5FC36836" w:rsidR="0012309C" w:rsidRPr="00D74D66" w:rsidRDefault="0012309C" w:rsidP="0012309C">
            <w:pPr>
              <w:widowControl/>
              <w:jc w:val="left"/>
              <w:rPr>
                <w:rStyle w:val="af6"/>
                <w:rFonts w:eastAsia="宋体"/>
                <w:rPrChange w:id="5091" w:author="raye" w:date="2018-08-10T13:22:00Z">
                  <w:rPr>
                    <w:rFonts w:ascii="宋体" w:eastAsia="宋体" w:hAnsi="宋体" w:cs="宋体"/>
                    <w:kern w:val="0"/>
                    <w:sz w:val="20"/>
                    <w:szCs w:val="20"/>
                  </w:rPr>
                </w:rPrChange>
              </w:rPr>
            </w:pPr>
            <w:r w:rsidRPr="00D74D66">
              <w:rPr>
                <w:rStyle w:val="af6"/>
                <w:rFonts w:eastAsia="宋体"/>
                <w:rPrChange w:id="5092" w:author="raye" w:date="2018-08-10T13:22:00Z">
                  <w:rPr>
                    <w:rFonts w:ascii="宋体" w:eastAsia="宋体" w:hAnsi="宋体" w:cs="宋体"/>
                    <w:kern w:val="0"/>
                    <w:sz w:val="20"/>
                    <w:szCs w:val="20"/>
                  </w:rPr>
                </w:rPrChange>
              </w:rPr>
              <w:br/>
              <w:t>Details</w:t>
            </w:r>
          </w:p>
        </w:tc>
        <w:tc>
          <w:tcPr>
            <w:tcW w:w="2333" w:type="dxa"/>
            <w:tcBorders>
              <w:top w:val="nil"/>
              <w:left w:val="nil"/>
              <w:bottom w:val="single" w:sz="4" w:space="0" w:color="auto"/>
              <w:right w:val="single" w:sz="4" w:space="0" w:color="auto"/>
            </w:tcBorders>
            <w:shd w:val="clear" w:color="auto" w:fill="auto"/>
            <w:vAlign w:val="center"/>
            <w:hideMark/>
          </w:tcPr>
          <w:p w14:paraId="0FB03FBD" w14:textId="31119FD9" w:rsidR="0012309C" w:rsidRPr="00D74D66" w:rsidRDefault="0012309C" w:rsidP="0012309C">
            <w:pPr>
              <w:widowControl/>
              <w:jc w:val="left"/>
              <w:rPr>
                <w:rStyle w:val="af6"/>
                <w:rFonts w:eastAsia="宋体"/>
                <w:rPrChange w:id="5093" w:author="raye" w:date="2018-08-10T13:22:00Z">
                  <w:rPr>
                    <w:rFonts w:ascii="宋体" w:eastAsia="宋体" w:hAnsi="宋体" w:cs="宋体"/>
                    <w:color w:val="000000"/>
                    <w:kern w:val="0"/>
                    <w:sz w:val="20"/>
                    <w:szCs w:val="20"/>
                  </w:rPr>
                </w:rPrChange>
              </w:rPr>
            </w:pPr>
            <w:r w:rsidRPr="00D74D66">
              <w:rPr>
                <w:rStyle w:val="af6"/>
                <w:rFonts w:eastAsia="宋体"/>
                <w:rPrChange w:id="5094" w:author="raye" w:date="2018-08-10T13:22:00Z">
                  <w:rPr>
                    <w:rFonts w:ascii="宋体" w:eastAsia="宋体" w:hAnsi="宋体" w:cs="宋体"/>
                    <w:color w:val="000000"/>
                    <w:kern w:val="0"/>
                    <w:sz w:val="20"/>
                    <w:szCs w:val="20"/>
                  </w:rPr>
                </w:rPrChange>
              </w:rPr>
              <w:t>Details</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7789E649" w14:textId="73A65B23" w:rsidR="0012309C" w:rsidRPr="00D74D66" w:rsidRDefault="000D79BB" w:rsidP="0012309C">
            <w:pPr>
              <w:widowControl/>
              <w:jc w:val="center"/>
              <w:rPr>
                <w:rStyle w:val="af6"/>
                <w:rFonts w:eastAsia="宋体"/>
                <w:rPrChange w:id="5095" w:author="raye" w:date="2018-08-10T13:22:00Z">
                  <w:rPr>
                    <w:rFonts w:ascii="宋体" w:eastAsia="宋体" w:hAnsi="宋体" w:cs="宋体"/>
                    <w:color w:val="9C0006"/>
                    <w:kern w:val="0"/>
                    <w:sz w:val="20"/>
                    <w:szCs w:val="20"/>
                  </w:rPr>
                </w:rPrChange>
              </w:rPr>
            </w:pPr>
            <w:r w:rsidRPr="00D74D66">
              <w:rPr>
                <w:rStyle w:val="af6"/>
                <w:rFonts w:eastAsia="等线"/>
                <w:rPrChange w:id="5096"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00547A4E" w14:textId="5F63F0A8" w:rsidR="0012309C" w:rsidRPr="00D74D66" w:rsidRDefault="00CF1478" w:rsidP="00CF1478">
            <w:pPr>
              <w:widowControl/>
              <w:jc w:val="left"/>
              <w:rPr>
                <w:rStyle w:val="af6"/>
                <w:rFonts w:eastAsia="宋体"/>
                <w:rPrChange w:id="5097" w:author="raye" w:date="2018-08-10T13:22:00Z">
                  <w:rPr>
                    <w:rFonts w:ascii="宋体" w:eastAsia="宋体" w:hAnsi="宋体" w:cs="宋体"/>
                    <w:kern w:val="0"/>
                    <w:sz w:val="20"/>
                    <w:szCs w:val="20"/>
                  </w:rPr>
                </w:rPrChange>
              </w:rPr>
            </w:pPr>
            <w:r w:rsidRPr="00D74D66">
              <w:rPr>
                <w:rStyle w:val="af6"/>
                <w:rFonts w:eastAsia="宋体"/>
                <w:rPrChange w:id="5098" w:author="raye" w:date="2018-08-10T13:22:00Z">
                  <w:rPr>
                    <w:rFonts w:ascii="宋体" w:eastAsia="宋体" w:hAnsi="宋体" w:cs="宋体"/>
                    <w:kern w:val="0"/>
                    <w:sz w:val="20"/>
                    <w:szCs w:val="20"/>
                  </w:rPr>
                </w:rPrChange>
              </w:rPr>
              <w:t xml:space="preserve">No </w:t>
            </w:r>
            <w:r w:rsidR="0012309C" w:rsidRPr="00D74D66">
              <w:rPr>
                <w:rStyle w:val="af6"/>
                <w:rFonts w:eastAsia="宋体"/>
                <w:rPrChange w:id="5099" w:author="raye" w:date="2018-08-10T13:22:00Z">
                  <w:rPr>
                    <w:rFonts w:ascii="宋体" w:eastAsia="宋体" w:hAnsi="宋体" w:cs="宋体"/>
                    <w:kern w:val="0"/>
                    <w:sz w:val="20"/>
                    <w:szCs w:val="20"/>
                  </w:rPr>
                </w:rPrChange>
              </w:rPr>
              <w:t>Documens Verification</w:t>
            </w:r>
            <w:r w:rsidRPr="00D74D66">
              <w:rPr>
                <w:rStyle w:val="af6"/>
                <w:rFonts w:eastAsia="宋体"/>
                <w:rPrChange w:id="5100" w:author="raye" w:date="2018-08-10T13:22:00Z">
                  <w:rPr>
                    <w:rFonts w:ascii="宋体" w:eastAsia="宋体" w:hAnsi="宋体" w:cs="宋体"/>
                    <w:kern w:val="0"/>
                    <w:sz w:val="20"/>
                    <w:szCs w:val="20"/>
                  </w:rPr>
                </w:rPrChange>
              </w:rPr>
              <w:t xml:space="preserve"> section, other modules same as OM </w:t>
            </w:r>
            <w:r w:rsidR="0012309C" w:rsidRPr="00D74D66">
              <w:rPr>
                <w:rStyle w:val="af6"/>
                <w:rFonts w:eastAsia="宋体"/>
                <w:rPrChange w:id="5101" w:author="raye" w:date="2018-08-10T13:22:00Z">
                  <w:rPr>
                    <w:rFonts w:ascii="宋体" w:eastAsia="宋体" w:hAnsi="宋体" w:cs="宋体"/>
                    <w:kern w:val="0"/>
                    <w:sz w:val="20"/>
                    <w:szCs w:val="20"/>
                  </w:rPr>
                </w:rPrChange>
              </w:rPr>
              <w:br/>
            </w:r>
            <w:r w:rsidRPr="00D74D66">
              <w:rPr>
                <w:rStyle w:val="af6"/>
                <w:rFonts w:eastAsia="宋体"/>
                <w:rPrChange w:id="5102" w:author="raye" w:date="2018-08-10T13:22:00Z">
                  <w:rPr>
                    <w:rFonts w:ascii="宋体" w:eastAsia="宋体" w:hAnsi="宋体" w:cs="宋体"/>
                    <w:kern w:val="0"/>
                    <w:sz w:val="20"/>
                    <w:szCs w:val="20"/>
                  </w:rPr>
                </w:rPrChange>
              </w:rPr>
              <w:t>self-owned circulation button</w:t>
            </w:r>
          </w:p>
        </w:tc>
      </w:tr>
      <w:tr w:rsidR="0012309C" w:rsidRPr="00D74D66" w14:paraId="00FB30A2"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38873995" w14:textId="77777777" w:rsidR="0012309C" w:rsidRPr="00D74D66" w:rsidRDefault="0012309C" w:rsidP="0012309C">
            <w:pPr>
              <w:widowControl/>
              <w:jc w:val="right"/>
              <w:rPr>
                <w:rStyle w:val="af6"/>
                <w:rFonts w:eastAsia="宋体"/>
                <w:rPrChange w:id="5103" w:author="raye" w:date="2018-08-10T13:22:00Z">
                  <w:rPr>
                    <w:rFonts w:ascii="宋体" w:eastAsia="宋体" w:hAnsi="宋体" w:cs="宋体"/>
                    <w:kern w:val="0"/>
                    <w:sz w:val="20"/>
                    <w:szCs w:val="20"/>
                  </w:rPr>
                </w:rPrChange>
              </w:rPr>
            </w:pPr>
            <w:r w:rsidRPr="00D74D66">
              <w:rPr>
                <w:rStyle w:val="af6"/>
                <w:rFonts w:eastAsia="宋体"/>
                <w:rPrChange w:id="5104" w:author="raye" w:date="2018-08-10T13:22:00Z">
                  <w:rPr>
                    <w:rFonts w:ascii="宋体" w:eastAsia="宋体" w:hAnsi="宋体" w:cs="宋体"/>
                    <w:kern w:val="0"/>
                    <w:sz w:val="20"/>
                    <w:szCs w:val="20"/>
                  </w:rPr>
                </w:rPrChange>
              </w:rPr>
              <w:t>37</w:t>
            </w:r>
          </w:p>
        </w:tc>
        <w:tc>
          <w:tcPr>
            <w:tcW w:w="683" w:type="dxa"/>
            <w:vMerge w:val="restart"/>
            <w:tcBorders>
              <w:top w:val="nil"/>
              <w:left w:val="single" w:sz="4" w:space="0" w:color="auto"/>
              <w:bottom w:val="single" w:sz="4" w:space="0" w:color="000000"/>
              <w:right w:val="single" w:sz="4" w:space="0" w:color="auto"/>
            </w:tcBorders>
            <w:shd w:val="clear" w:color="auto" w:fill="auto"/>
            <w:vAlign w:val="center"/>
            <w:hideMark/>
          </w:tcPr>
          <w:p w14:paraId="36B8CFA3" w14:textId="77777777" w:rsidR="0012309C" w:rsidRPr="00D74D66" w:rsidRDefault="0012309C" w:rsidP="0012309C">
            <w:pPr>
              <w:widowControl/>
              <w:jc w:val="center"/>
              <w:rPr>
                <w:rStyle w:val="af6"/>
                <w:rFonts w:eastAsia="宋体"/>
                <w:rPrChange w:id="5105" w:author="raye" w:date="2018-08-10T13:22:00Z">
                  <w:rPr>
                    <w:rFonts w:ascii="宋体" w:eastAsia="宋体" w:hAnsi="宋体" w:cs="宋体"/>
                    <w:kern w:val="0"/>
                    <w:sz w:val="20"/>
                    <w:szCs w:val="20"/>
                  </w:rPr>
                </w:rPrChange>
              </w:rPr>
            </w:pPr>
            <w:r w:rsidRPr="00D74D66">
              <w:rPr>
                <w:rStyle w:val="af6"/>
                <w:rFonts w:eastAsia="宋体"/>
                <w:rPrChange w:id="5106" w:author="raye" w:date="2018-08-10T13:22:00Z">
                  <w:rPr>
                    <w:rFonts w:ascii="宋体" w:eastAsia="宋体" w:hAnsi="宋体" w:cs="宋体"/>
                    <w:kern w:val="0"/>
                    <w:sz w:val="20"/>
                    <w:szCs w:val="20"/>
                  </w:rPr>
                </w:rPrChange>
              </w:rPr>
              <w:t>CA</w:t>
            </w:r>
          </w:p>
        </w:tc>
        <w:tc>
          <w:tcPr>
            <w:tcW w:w="1562" w:type="dxa"/>
            <w:tcBorders>
              <w:top w:val="nil"/>
              <w:left w:val="nil"/>
              <w:bottom w:val="single" w:sz="4" w:space="0" w:color="auto"/>
              <w:right w:val="single" w:sz="4" w:space="0" w:color="auto"/>
            </w:tcBorders>
            <w:shd w:val="clear" w:color="auto" w:fill="auto"/>
            <w:vAlign w:val="center"/>
            <w:hideMark/>
          </w:tcPr>
          <w:p w14:paraId="6B027721" w14:textId="2B41DCD9" w:rsidR="0012309C" w:rsidRPr="00D74D66" w:rsidRDefault="00D81E09" w:rsidP="0012309C">
            <w:pPr>
              <w:widowControl/>
              <w:jc w:val="left"/>
              <w:rPr>
                <w:rStyle w:val="af6"/>
                <w:rFonts w:eastAsia="宋体"/>
                <w:rPrChange w:id="5107" w:author="raye" w:date="2018-08-10T13:22:00Z">
                  <w:rPr>
                    <w:rFonts w:ascii="宋体" w:eastAsia="宋体" w:hAnsi="宋体" w:cs="宋体"/>
                    <w:kern w:val="0"/>
                    <w:sz w:val="20"/>
                    <w:szCs w:val="20"/>
                  </w:rPr>
                </w:rPrChange>
              </w:rPr>
            </w:pPr>
            <w:r w:rsidRPr="00D74D66">
              <w:rPr>
                <w:rStyle w:val="af6"/>
                <w:rFonts w:eastAsia="宋体"/>
                <w:rPrChange w:id="5108" w:author="raye" w:date="2018-08-10T13:22:00Z">
                  <w:rPr>
                    <w:rFonts w:ascii="宋体" w:eastAsia="宋体" w:hAnsi="宋体" w:cs="宋体"/>
                    <w:kern w:val="0"/>
                    <w:sz w:val="20"/>
                    <w:szCs w:val="20"/>
                  </w:rPr>
                </w:rPrChange>
              </w:rPr>
              <w:t>List page</w:t>
            </w:r>
          </w:p>
        </w:tc>
        <w:tc>
          <w:tcPr>
            <w:tcW w:w="2333" w:type="dxa"/>
            <w:tcBorders>
              <w:top w:val="nil"/>
              <w:left w:val="nil"/>
              <w:bottom w:val="single" w:sz="4" w:space="0" w:color="auto"/>
              <w:right w:val="single" w:sz="4" w:space="0" w:color="auto"/>
            </w:tcBorders>
            <w:shd w:val="clear" w:color="auto" w:fill="auto"/>
            <w:noWrap/>
            <w:vAlign w:val="center"/>
            <w:hideMark/>
          </w:tcPr>
          <w:p w14:paraId="58A121CD" w14:textId="0CACB9DA" w:rsidR="0012309C" w:rsidRPr="00D74D66" w:rsidRDefault="00586B00" w:rsidP="0012309C">
            <w:pPr>
              <w:widowControl/>
              <w:jc w:val="left"/>
              <w:rPr>
                <w:rStyle w:val="af6"/>
                <w:rFonts w:eastAsia="宋体"/>
                <w:rPrChange w:id="5109" w:author="raye" w:date="2018-08-10T13:22:00Z">
                  <w:rPr>
                    <w:rFonts w:ascii="宋体" w:eastAsia="宋体" w:hAnsi="宋体" w:cs="宋体"/>
                    <w:color w:val="000000"/>
                    <w:kern w:val="0"/>
                    <w:sz w:val="20"/>
                    <w:szCs w:val="20"/>
                  </w:rPr>
                </w:rPrChange>
              </w:rPr>
            </w:pPr>
            <w:ins w:id="5110" w:author="raye" w:date="2018-08-10T10:09:00Z">
              <w:r w:rsidRPr="00D74D66">
                <w:rPr>
                  <w:rStyle w:val="af6"/>
                  <w:rFonts w:eastAsia="宋体"/>
                  <w:rPrChange w:id="5111" w:author="raye" w:date="2018-08-10T13:22:00Z">
                    <w:rPr>
                      <w:rFonts w:ascii="宋体" w:eastAsia="宋体" w:hAnsi="宋体" w:cs="宋体"/>
                      <w:color w:val="FF0000"/>
                      <w:kern w:val="0"/>
                      <w:sz w:val="20"/>
                      <w:szCs w:val="20"/>
                    </w:rPr>
                  </w:rPrChange>
                </w:rPr>
                <w:t>TO DO List&amp;Pending List &amp; History List</w:t>
              </w:r>
            </w:ins>
            <w:del w:id="5112" w:author="raye" w:date="2018-08-10T10:09:00Z">
              <w:r w:rsidR="0012309C" w:rsidRPr="00D74D66" w:rsidDel="00586B00">
                <w:rPr>
                  <w:rStyle w:val="af6"/>
                  <w:rFonts w:eastAsia="宋体"/>
                  <w:rPrChange w:id="5113" w:author="raye" w:date="2018-08-10T13:22:00Z">
                    <w:rPr>
                      <w:rFonts w:ascii="宋体" w:eastAsia="宋体" w:hAnsi="宋体" w:cs="宋体"/>
                      <w:color w:val="000000"/>
                      <w:kern w:val="0"/>
                      <w:sz w:val="20"/>
                      <w:szCs w:val="20"/>
                    </w:rPr>
                  </w:rPrChange>
                </w:rPr>
                <w:delText>TO DO List&amp;Completed</w:delText>
              </w:r>
            </w:del>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89A9635" w14:textId="26CEA4C7" w:rsidR="0012309C" w:rsidRPr="00D74D66" w:rsidRDefault="000D79BB" w:rsidP="0012309C">
            <w:pPr>
              <w:widowControl/>
              <w:jc w:val="center"/>
              <w:rPr>
                <w:rStyle w:val="af6"/>
                <w:rFonts w:eastAsia="宋体"/>
                <w:rPrChange w:id="5114" w:author="raye" w:date="2018-08-10T13:22:00Z">
                  <w:rPr>
                    <w:rFonts w:ascii="宋体" w:eastAsia="宋体" w:hAnsi="宋体" w:cs="宋体"/>
                    <w:color w:val="9C0006"/>
                    <w:kern w:val="0"/>
                    <w:sz w:val="20"/>
                    <w:szCs w:val="20"/>
                  </w:rPr>
                </w:rPrChange>
              </w:rPr>
            </w:pPr>
            <w:r w:rsidRPr="00D74D66">
              <w:rPr>
                <w:rStyle w:val="af6"/>
                <w:rFonts w:eastAsia="等线"/>
                <w:rPrChange w:id="5115"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1D8135D7" w14:textId="2A79311D" w:rsidR="0012309C" w:rsidRPr="00D74D66" w:rsidRDefault="0012309C" w:rsidP="00BB5A12">
            <w:pPr>
              <w:widowControl/>
              <w:jc w:val="left"/>
              <w:rPr>
                <w:rStyle w:val="af6"/>
                <w:rFonts w:eastAsia="宋体"/>
                <w:rPrChange w:id="5116" w:author="raye" w:date="2018-08-10T13:22:00Z">
                  <w:rPr>
                    <w:rFonts w:ascii="宋体" w:eastAsia="宋体" w:hAnsi="宋体" w:cs="宋体"/>
                    <w:kern w:val="0"/>
                    <w:sz w:val="20"/>
                    <w:szCs w:val="20"/>
                  </w:rPr>
                </w:rPrChange>
              </w:rPr>
            </w:pPr>
            <w:r w:rsidRPr="00D74D66">
              <w:rPr>
                <w:rStyle w:val="af6"/>
                <w:rFonts w:eastAsia="宋体"/>
                <w:rPrChange w:id="5117" w:author="raye" w:date="2018-08-10T13:22:00Z">
                  <w:rPr>
                    <w:rFonts w:ascii="宋体" w:eastAsia="宋体" w:hAnsi="宋体" w:cs="宋体"/>
                    <w:kern w:val="0"/>
                    <w:sz w:val="20"/>
                    <w:szCs w:val="20"/>
                  </w:rPr>
                </w:rPrChange>
              </w:rPr>
              <w:t xml:space="preserve">1. </w:t>
            </w:r>
            <w:r w:rsidR="00BB5A12" w:rsidRPr="00D74D66">
              <w:rPr>
                <w:rStyle w:val="af6"/>
                <w:rFonts w:eastAsia="宋体"/>
                <w:rPrChange w:id="5118" w:author="raye" w:date="2018-08-10T13:22:00Z">
                  <w:rPr>
                    <w:rFonts w:ascii="宋体" w:eastAsia="宋体" w:hAnsi="宋体" w:cs="宋体"/>
                    <w:kern w:val="0"/>
                    <w:sz w:val="20"/>
                    <w:szCs w:val="20"/>
                  </w:rPr>
                </w:rPrChange>
              </w:rPr>
              <w:t>A case assigned by CS is seen the first time</w:t>
            </w:r>
          </w:p>
        </w:tc>
      </w:tr>
      <w:tr w:rsidR="0012309C" w:rsidRPr="00D74D66" w14:paraId="6AFACA6E" w14:textId="77777777" w:rsidTr="00DB2E51">
        <w:trPr>
          <w:trHeight w:val="453"/>
        </w:trPr>
        <w:tc>
          <w:tcPr>
            <w:tcW w:w="536" w:type="dxa"/>
            <w:tcBorders>
              <w:top w:val="nil"/>
              <w:left w:val="single" w:sz="4" w:space="0" w:color="auto"/>
              <w:bottom w:val="nil"/>
              <w:right w:val="single" w:sz="4" w:space="0" w:color="auto"/>
            </w:tcBorders>
            <w:shd w:val="clear" w:color="auto" w:fill="auto"/>
            <w:vAlign w:val="center"/>
            <w:hideMark/>
          </w:tcPr>
          <w:p w14:paraId="3F855AD1" w14:textId="77777777" w:rsidR="0012309C" w:rsidRPr="00D74D66" w:rsidRDefault="0012309C" w:rsidP="0012309C">
            <w:pPr>
              <w:widowControl/>
              <w:jc w:val="right"/>
              <w:rPr>
                <w:rStyle w:val="af6"/>
                <w:rFonts w:eastAsia="宋体"/>
                <w:rPrChange w:id="5119" w:author="raye" w:date="2018-08-10T13:22:00Z">
                  <w:rPr>
                    <w:rFonts w:ascii="宋体" w:eastAsia="宋体" w:hAnsi="宋体" w:cs="宋体"/>
                    <w:kern w:val="0"/>
                    <w:sz w:val="20"/>
                    <w:szCs w:val="20"/>
                  </w:rPr>
                </w:rPrChange>
              </w:rPr>
            </w:pPr>
            <w:r w:rsidRPr="00D74D66">
              <w:rPr>
                <w:rStyle w:val="af6"/>
                <w:rFonts w:eastAsia="宋体"/>
                <w:rPrChange w:id="5120" w:author="raye" w:date="2018-08-10T13:22:00Z">
                  <w:rPr>
                    <w:rFonts w:ascii="宋体" w:eastAsia="宋体" w:hAnsi="宋体" w:cs="宋体"/>
                    <w:kern w:val="0"/>
                    <w:sz w:val="20"/>
                    <w:szCs w:val="20"/>
                  </w:rPr>
                </w:rPrChange>
              </w:rPr>
              <w:t>38</w:t>
            </w:r>
          </w:p>
        </w:tc>
        <w:tc>
          <w:tcPr>
            <w:tcW w:w="683" w:type="dxa"/>
            <w:vMerge/>
            <w:tcBorders>
              <w:top w:val="nil"/>
              <w:left w:val="single" w:sz="4" w:space="0" w:color="auto"/>
              <w:bottom w:val="single" w:sz="4" w:space="0" w:color="000000"/>
              <w:right w:val="single" w:sz="4" w:space="0" w:color="auto"/>
            </w:tcBorders>
            <w:vAlign w:val="center"/>
            <w:hideMark/>
          </w:tcPr>
          <w:p w14:paraId="79F9E4F5" w14:textId="77777777" w:rsidR="0012309C" w:rsidRPr="00D74D66" w:rsidRDefault="0012309C" w:rsidP="0012309C">
            <w:pPr>
              <w:widowControl/>
              <w:jc w:val="left"/>
              <w:rPr>
                <w:rStyle w:val="af6"/>
                <w:rFonts w:eastAsia="宋体"/>
                <w:rPrChange w:id="5121" w:author="raye" w:date="2018-08-10T13:22:00Z">
                  <w:rPr>
                    <w:rFonts w:ascii="宋体" w:eastAsia="宋体" w:hAnsi="宋体" w:cs="宋体"/>
                    <w:kern w:val="0"/>
                    <w:sz w:val="20"/>
                    <w:szCs w:val="20"/>
                  </w:rPr>
                </w:rPrChange>
              </w:rPr>
            </w:pPr>
          </w:p>
        </w:tc>
        <w:tc>
          <w:tcPr>
            <w:tcW w:w="1562" w:type="dxa"/>
            <w:tcBorders>
              <w:top w:val="nil"/>
              <w:left w:val="nil"/>
              <w:bottom w:val="single" w:sz="4" w:space="0" w:color="auto"/>
              <w:right w:val="single" w:sz="4" w:space="0" w:color="auto"/>
            </w:tcBorders>
            <w:shd w:val="clear" w:color="auto" w:fill="auto"/>
            <w:vAlign w:val="center"/>
            <w:hideMark/>
          </w:tcPr>
          <w:p w14:paraId="02D178EE" w14:textId="4ED0B3D0" w:rsidR="0012309C" w:rsidRPr="00D74D66" w:rsidRDefault="0012309C" w:rsidP="0012309C">
            <w:pPr>
              <w:widowControl/>
              <w:jc w:val="left"/>
              <w:rPr>
                <w:rStyle w:val="af6"/>
                <w:rFonts w:eastAsia="宋体"/>
                <w:rPrChange w:id="5122" w:author="raye" w:date="2018-08-10T13:22:00Z">
                  <w:rPr>
                    <w:rFonts w:ascii="宋体" w:eastAsia="宋体" w:hAnsi="宋体" w:cs="宋体"/>
                    <w:kern w:val="0"/>
                    <w:sz w:val="20"/>
                    <w:szCs w:val="20"/>
                  </w:rPr>
                </w:rPrChange>
              </w:rPr>
            </w:pPr>
            <w:r w:rsidRPr="00D74D66">
              <w:rPr>
                <w:rStyle w:val="af6"/>
                <w:rFonts w:eastAsia="宋体"/>
                <w:rPrChange w:id="5123" w:author="raye" w:date="2018-08-10T13:22:00Z">
                  <w:rPr>
                    <w:rFonts w:ascii="宋体" w:eastAsia="宋体" w:hAnsi="宋体" w:cs="宋体"/>
                    <w:kern w:val="0"/>
                    <w:sz w:val="20"/>
                    <w:szCs w:val="20"/>
                  </w:rPr>
                </w:rPrChange>
              </w:rPr>
              <w:br/>
              <w:t>Details</w:t>
            </w:r>
          </w:p>
        </w:tc>
        <w:tc>
          <w:tcPr>
            <w:tcW w:w="2333" w:type="dxa"/>
            <w:tcBorders>
              <w:top w:val="nil"/>
              <w:left w:val="nil"/>
              <w:bottom w:val="single" w:sz="4" w:space="0" w:color="auto"/>
              <w:right w:val="single" w:sz="4" w:space="0" w:color="auto"/>
            </w:tcBorders>
            <w:shd w:val="clear" w:color="auto" w:fill="auto"/>
            <w:vAlign w:val="center"/>
            <w:hideMark/>
          </w:tcPr>
          <w:p w14:paraId="3918E18F" w14:textId="6538CB00" w:rsidR="0012309C" w:rsidRPr="00D74D66" w:rsidRDefault="0012309C" w:rsidP="0012309C">
            <w:pPr>
              <w:widowControl/>
              <w:jc w:val="left"/>
              <w:rPr>
                <w:rStyle w:val="af6"/>
                <w:rFonts w:eastAsia="宋体"/>
                <w:rPrChange w:id="5124" w:author="raye" w:date="2018-08-10T13:22:00Z">
                  <w:rPr>
                    <w:rFonts w:ascii="宋体" w:eastAsia="宋体" w:hAnsi="宋体" w:cs="宋体"/>
                    <w:color w:val="000000"/>
                    <w:kern w:val="0"/>
                    <w:sz w:val="20"/>
                    <w:szCs w:val="20"/>
                  </w:rPr>
                </w:rPrChange>
              </w:rPr>
            </w:pPr>
            <w:r w:rsidRPr="00D74D66">
              <w:rPr>
                <w:rStyle w:val="af6"/>
                <w:rFonts w:eastAsia="宋体"/>
                <w:rPrChange w:id="5125" w:author="raye" w:date="2018-08-10T13:22:00Z">
                  <w:rPr>
                    <w:rFonts w:ascii="宋体" w:eastAsia="宋体" w:hAnsi="宋体" w:cs="宋体"/>
                    <w:color w:val="000000"/>
                    <w:kern w:val="0"/>
                    <w:sz w:val="20"/>
                    <w:szCs w:val="20"/>
                  </w:rPr>
                </w:rPrChange>
              </w:rPr>
              <w:br/>
              <w:t>Details</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0A91ED0B" w14:textId="3230CCBE" w:rsidR="0012309C" w:rsidRPr="00D74D66" w:rsidRDefault="000D79BB" w:rsidP="0012309C">
            <w:pPr>
              <w:widowControl/>
              <w:jc w:val="center"/>
              <w:rPr>
                <w:rStyle w:val="af6"/>
                <w:rFonts w:eastAsia="宋体"/>
                <w:rPrChange w:id="5126" w:author="raye" w:date="2018-08-10T13:22:00Z">
                  <w:rPr>
                    <w:rFonts w:ascii="宋体" w:eastAsia="宋体" w:hAnsi="宋体" w:cs="宋体"/>
                    <w:color w:val="9C0006"/>
                    <w:kern w:val="0"/>
                    <w:sz w:val="20"/>
                    <w:szCs w:val="20"/>
                  </w:rPr>
                </w:rPrChange>
              </w:rPr>
            </w:pPr>
            <w:r w:rsidRPr="00D74D66">
              <w:rPr>
                <w:rStyle w:val="af6"/>
                <w:rFonts w:eastAsia="等线"/>
                <w:rPrChange w:id="5127"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1B3F6B0E" w14:textId="4F9E6A5C" w:rsidR="0012309C" w:rsidRPr="00D74D66" w:rsidRDefault="0012309C" w:rsidP="00E45A92">
            <w:pPr>
              <w:widowControl/>
              <w:jc w:val="left"/>
              <w:rPr>
                <w:rStyle w:val="af6"/>
                <w:rFonts w:eastAsia="宋体"/>
                <w:rPrChange w:id="5128" w:author="raye" w:date="2018-08-10T13:22:00Z">
                  <w:rPr>
                    <w:rFonts w:ascii="宋体" w:eastAsia="宋体" w:hAnsi="宋体" w:cs="宋体"/>
                    <w:kern w:val="0"/>
                    <w:sz w:val="20"/>
                    <w:szCs w:val="20"/>
                  </w:rPr>
                </w:rPrChange>
              </w:rPr>
            </w:pPr>
            <w:r w:rsidRPr="00D74D66">
              <w:rPr>
                <w:rStyle w:val="af6"/>
                <w:rFonts w:eastAsia="宋体"/>
                <w:rPrChange w:id="5129" w:author="raye" w:date="2018-08-10T13:22:00Z">
                  <w:rPr>
                    <w:rFonts w:ascii="宋体" w:eastAsia="宋体" w:hAnsi="宋体" w:cs="宋体"/>
                    <w:kern w:val="0"/>
                    <w:sz w:val="20"/>
                    <w:szCs w:val="20"/>
                  </w:rPr>
                </w:rPrChange>
              </w:rPr>
              <w:t>1.</w:t>
            </w:r>
            <w:r w:rsidR="00BB5A12" w:rsidRPr="00D74D66">
              <w:rPr>
                <w:rStyle w:val="af6"/>
                <w:rFonts w:eastAsia="宋体"/>
                <w:rPrChange w:id="5130" w:author="raye" w:date="2018-08-10T13:22:00Z">
                  <w:rPr>
                    <w:rFonts w:ascii="宋体" w:eastAsia="宋体" w:hAnsi="宋体" w:cs="宋体"/>
                    <w:kern w:val="0"/>
                    <w:sz w:val="20"/>
                    <w:szCs w:val="20"/>
                  </w:rPr>
                </w:rPrChange>
              </w:rPr>
              <w:t xml:space="preserve">Modules same as </w:t>
            </w:r>
            <w:r w:rsidRPr="00D74D66">
              <w:rPr>
                <w:rStyle w:val="af6"/>
                <w:rFonts w:eastAsia="宋体"/>
                <w:rPrChange w:id="5131" w:author="raye" w:date="2018-08-10T13:22:00Z">
                  <w:rPr>
                    <w:rFonts w:ascii="宋体" w:eastAsia="宋体" w:hAnsi="宋体" w:cs="宋体"/>
                    <w:kern w:val="0"/>
                    <w:sz w:val="20"/>
                    <w:szCs w:val="20"/>
                  </w:rPr>
                </w:rPrChange>
              </w:rPr>
              <w:t>CS</w:t>
            </w:r>
            <w:r w:rsidRPr="00D74D66">
              <w:rPr>
                <w:rStyle w:val="af6"/>
                <w:rFonts w:eastAsia="宋体"/>
                <w:rPrChange w:id="5132" w:author="raye" w:date="2018-08-10T13:22:00Z">
                  <w:rPr>
                    <w:rFonts w:ascii="宋体" w:eastAsia="宋体" w:hAnsi="宋体" w:cs="宋体"/>
                    <w:kern w:val="0"/>
                    <w:sz w:val="20"/>
                    <w:szCs w:val="20"/>
                  </w:rPr>
                </w:rPrChange>
              </w:rPr>
              <w:br/>
              <w:t>2.</w:t>
            </w:r>
            <w:r w:rsidR="00E45A92" w:rsidRPr="00D74D66">
              <w:rPr>
                <w:rStyle w:val="af6"/>
                <w:rFonts w:eastAsia="宋体"/>
                <w:rPrChange w:id="5133" w:author="raye" w:date="2018-08-10T13:22:00Z">
                  <w:rPr>
                    <w:rFonts w:ascii="宋体" w:eastAsia="宋体" w:hAnsi="宋体" w:cs="宋体"/>
                    <w:kern w:val="0"/>
                    <w:sz w:val="20"/>
                    <w:szCs w:val="20"/>
                  </w:rPr>
                </w:rPrChange>
              </w:rPr>
              <w:t>Depending on #3, #4 for creation</w:t>
            </w:r>
          </w:p>
        </w:tc>
      </w:tr>
      <w:tr w:rsidR="0012309C" w:rsidRPr="00D74D66" w14:paraId="3178825A"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3234CFB4" w14:textId="77777777" w:rsidR="0012309C" w:rsidRPr="00D74D66" w:rsidRDefault="0012309C" w:rsidP="0012309C">
            <w:pPr>
              <w:widowControl/>
              <w:jc w:val="right"/>
              <w:rPr>
                <w:rStyle w:val="af6"/>
                <w:rFonts w:eastAsia="宋体"/>
                <w:rPrChange w:id="5134" w:author="raye" w:date="2018-08-10T13:22:00Z">
                  <w:rPr>
                    <w:rFonts w:ascii="宋体" w:eastAsia="宋体" w:hAnsi="宋体" w:cs="宋体"/>
                    <w:kern w:val="0"/>
                    <w:sz w:val="20"/>
                    <w:szCs w:val="20"/>
                  </w:rPr>
                </w:rPrChange>
              </w:rPr>
            </w:pPr>
            <w:r w:rsidRPr="00D74D66">
              <w:rPr>
                <w:rStyle w:val="af6"/>
                <w:rFonts w:eastAsia="宋体"/>
                <w:rPrChange w:id="5135" w:author="raye" w:date="2018-08-10T13:22:00Z">
                  <w:rPr>
                    <w:rFonts w:ascii="宋体" w:eastAsia="宋体" w:hAnsi="宋体" w:cs="宋体"/>
                    <w:kern w:val="0"/>
                    <w:sz w:val="20"/>
                    <w:szCs w:val="20"/>
                  </w:rPr>
                </w:rPrChange>
              </w:rPr>
              <w:t>39</w:t>
            </w:r>
          </w:p>
        </w:tc>
        <w:tc>
          <w:tcPr>
            <w:tcW w:w="683" w:type="dxa"/>
            <w:vMerge w:val="restart"/>
            <w:tcBorders>
              <w:top w:val="nil"/>
              <w:left w:val="single" w:sz="4" w:space="0" w:color="auto"/>
              <w:bottom w:val="single" w:sz="4" w:space="0" w:color="000000"/>
              <w:right w:val="single" w:sz="4" w:space="0" w:color="auto"/>
            </w:tcBorders>
            <w:shd w:val="clear" w:color="auto" w:fill="auto"/>
            <w:vAlign w:val="center"/>
            <w:hideMark/>
          </w:tcPr>
          <w:p w14:paraId="2F10FC0A" w14:textId="77777777" w:rsidR="0012309C" w:rsidRPr="00D74D66" w:rsidRDefault="0012309C" w:rsidP="0012309C">
            <w:pPr>
              <w:widowControl/>
              <w:jc w:val="center"/>
              <w:rPr>
                <w:rStyle w:val="af6"/>
                <w:rFonts w:eastAsia="宋体"/>
                <w:rPrChange w:id="5136" w:author="raye" w:date="2018-08-10T13:22:00Z">
                  <w:rPr>
                    <w:rFonts w:ascii="宋体" w:eastAsia="宋体" w:hAnsi="宋体" w:cs="宋体"/>
                    <w:kern w:val="0"/>
                    <w:sz w:val="20"/>
                    <w:szCs w:val="20"/>
                  </w:rPr>
                </w:rPrChange>
              </w:rPr>
            </w:pPr>
            <w:r w:rsidRPr="00D74D66">
              <w:rPr>
                <w:rStyle w:val="af6"/>
                <w:rFonts w:eastAsia="宋体"/>
                <w:rPrChange w:id="5137" w:author="raye" w:date="2018-08-10T13:22:00Z">
                  <w:rPr>
                    <w:rFonts w:ascii="宋体" w:eastAsia="宋体" w:hAnsi="宋体" w:cs="宋体"/>
                    <w:kern w:val="0"/>
                    <w:sz w:val="20"/>
                    <w:szCs w:val="20"/>
                  </w:rPr>
                </w:rPrChange>
              </w:rPr>
              <w:t>BSA</w:t>
            </w:r>
          </w:p>
        </w:tc>
        <w:tc>
          <w:tcPr>
            <w:tcW w:w="1562" w:type="dxa"/>
            <w:tcBorders>
              <w:top w:val="nil"/>
              <w:left w:val="nil"/>
              <w:bottom w:val="single" w:sz="4" w:space="0" w:color="auto"/>
              <w:right w:val="single" w:sz="4" w:space="0" w:color="auto"/>
            </w:tcBorders>
            <w:shd w:val="clear" w:color="auto" w:fill="auto"/>
            <w:vAlign w:val="center"/>
            <w:hideMark/>
          </w:tcPr>
          <w:p w14:paraId="39A1E8B2" w14:textId="06E13153" w:rsidR="0012309C" w:rsidRPr="00D74D66" w:rsidRDefault="00D81E09" w:rsidP="0012309C">
            <w:pPr>
              <w:widowControl/>
              <w:jc w:val="left"/>
              <w:rPr>
                <w:rStyle w:val="af6"/>
                <w:rFonts w:eastAsia="宋体"/>
                <w:rPrChange w:id="5138" w:author="raye" w:date="2018-08-10T13:22:00Z">
                  <w:rPr>
                    <w:rFonts w:ascii="宋体" w:eastAsia="宋体" w:hAnsi="宋体" w:cs="宋体"/>
                    <w:kern w:val="0"/>
                    <w:sz w:val="20"/>
                    <w:szCs w:val="20"/>
                  </w:rPr>
                </w:rPrChange>
              </w:rPr>
            </w:pPr>
            <w:r w:rsidRPr="00D74D66">
              <w:rPr>
                <w:rStyle w:val="af6"/>
                <w:rFonts w:eastAsia="宋体"/>
                <w:rPrChange w:id="5139" w:author="raye" w:date="2018-08-10T13:22:00Z">
                  <w:rPr>
                    <w:rFonts w:ascii="宋体" w:eastAsia="宋体" w:hAnsi="宋体" w:cs="宋体"/>
                    <w:kern w:val="0"/>
                    <w:sz w:val="20"/>
                    <w:szCs w:val="20"/>
                  </w:rPr>
                </w:rPrChange>
              </w:rPr>
              <w:t>List page</w:t>
            </w:r>
          </w:p>
        </w:tc>
        <w:tc>
          <w:tcPr>
            <w:tcW w:w="2333" w:type="dxa"/>
            <w:tcBorders>
              <w:top w:val="nil"/>
              <w:left w:val="nil"/>
              <w:bottom w:val="single" w:sz="4" w:space="0" w:color="auto"/>
              <w:right w:val="single" w:sz="4" w:space="0" w:color="auto"/>
            </w:tcBorders>
            <w:shd w:val="clear" w:color="auto" w:fill="auto"/>
            <w:noWrap/>
            <w:vAlign w:val="center"/>
            <w:hideMark/>
          </w:tcPr>
          <w:p w14:paraId="1368BF12" w14:textId="4055FC48" w:rsidR="0012309C" w:rsidRPr="00D74D66" w:rsidRDefault="00586B00" w:rsidP="0012309C">
            <w:pPr>
              <w:widowControl/>
              <w:jc w:val="left"/>
              <w:rPr>
                <w:rStyle w:val="af6"/>
                <w:rFonts w:eastAsia="宋体"/>
                <w:rPrChange w:id="5140" w:author="raye" w:date="2018-08-10T13:22:00Z">
                  <w:rPr>
                    <w:rFonts w:ascii="宋体" w:eastAsia="宋体" w:hAnsi="宋体" w:cs="宋体"/>
                    <w:color w:val="000000"/>
                    <w:kern w:val="0"/>
                    <w:sz w:val="20"/>
                    <w:szCs w:val="20"/>
                  </w:rPr>
                </w:rPrChange>
              </w:rPr>
            </w:pPr>
            <w:ins w:id="5141" w:author="raye" w:date="2018-08-10T10:09:00Z">
              <w:r w:rsidRPr="00D74D66">
                <w:rPr>
                  <w:rStyle w:val="af6"/>
                  <w:rFonts w:eastAsia="宋体"/>
                  <w:rPrChange w:id="5142" w:author="raye" w:date="2018-08-10T13:22:00Z">
                    <w:rPr>
                      <w:rFonts w:ascii="宋体" w:eastAsia="宋体" w:hAnsi="宋体" w:cs="宋体"/>
                      <w:color w:val="FF0000"/>
                      <w:kern w:val="0"/>
                      <w:sz w:val="20"/>
                      <w:szCs w:val="20"/>
                    </w:rPr>
                  </w:rPrChange>
                </w:rPr>
                <w:t>TO DO List&amp;Pending List &amp; History List</w:t>
              </w:r>
            </w:ins>
            <w:del w:id="5143" w:author="raye" w:date="2018-08-10T10:09:00Z">
              <w:r w:rsidR="0012309C" w:rsidRPr="00D74D66" w:rsidDel="00586B00">
                <w:rPr>
                  <w:rStyle w:val="af6"/>
                  <w:rFonts w:eastAsia="宋体"/>
                  <w:rPrChange w:id="5144" w:author="raye" w:date="2018-08-10T13:22:00Z">
                    <w:rPr>
                      <w:rFonts w:ascii="宋体" w:eastAsia="宋体" w:hAnsi="宋体" w:cs="宋体"/>
                      <w:color w:val="000000"/>
                      <w:kern w:val="0"/>
                      <w:sz w:val="20"/>
                      <w:szCs w:val="20"/>
                    </w:rPr>
                  </w:rPrChange>
                </w:rPr>
                <w:delText>TO DO List&amp;Completed</w:delText>
              </w:r>
            </w:del>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476D72D" w14:textId="39F07802" w:rsidR="0012309C" w:rsidRPr="00D74D66" w:rsidRDefault="000D79BB" w:rsidP="0012309C">
            <w:pPr>
              <w:widowControl/>
              <w:jc w:val="center"/>
              <w:rPr>
                <w:rStyle w:val="af6"/>
                <w:rFonts w:eastAsia="宋体"/>
                <w:rPrChange w:id="5145" w:author="raye" w:date="2018-08-10T13:22:00Z">
                  <w:rPr>
                    <w:rFonts w:ascii="宋体" w:eastAsia="宋体" w:hAnsi="宋体" w:cs="宋体"/>
                    <w:color w:val="9C0006"/>
                    <w:kern w:val="0"/>
                    <w:sz w:val="20"/>
                    <w:szCs w:val="20"/>
                  </w:rPr>
                </w:rPrChange>
              </w:rPr>
            </w:pPr>
            <w:r w:rsidRPr="00D74D66">
              <w:rPr>
                <w:rStyle w:val="af6"/>
                <w:rFonts w:eastAsia="等线"/>
                <w:rPrChange w:id="5146"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4E29B7AF" w14:textId="603FDCE7" w:rsidR="0012309C" w:rsidRPr="00D74D66" w:rsidRDefault="0012309C" w:rsidP="0012309C">
            <w:pPr>
              <w:widowControl/>
              <w:jc w:val="left"/>
              <w:rPr>
                <w:rStyle w:val="af6"/>
                <w:rFonts w:eastAsia="宋体"/>
                <w:rPrChange w:id="5147" w:author="raye" w:date="2018-08-10T13:22:00Z">
                  <w:rPr>
                    <w:rFonts w:ascii="宋体" w:eastAsia="宋体" w:hAnsi="宋体" w:cs="宋体"/>
                    <w:kern w:val="0"/>
                    <w:sz w:val="20"/>
                    <w:szCs w:val="20"/>
                  </w:rPr>
                </w:rPrChange>
              </w:rPr>
            </w:pPr>
            <w:r w:rsidRPr="00D74D66">
              <w:rPr>
                <w:rStyle w:val="af6"/>
                <w:rFonts w:eastAsia="宋体"/>
                <w:rPrChange w:id="5148" w:author="raye" w:date="2018-08-10T13:22:00Z">
                  <w:rPr>
                    <w:rFonts w:ascii="宋体" w:eastAsia="宋体" w:hAnsi="宋体" w:cs="宋体"/>
                    <w:kern w:val="0"/>
                    <w:sz w:val="20"/>
                    <w:szCs w:val="20"/>
                  </w:rPr>
                </w:rPrChange>
              </w:rPr>
              <w:t xml:space="preserve">1. </w:t>
            </w:r>
            <w:r w:rsidR="00E45A92" w:rsidRPr="00D74D66">
              <w:rPr>
                <w:rStyle w:val="af6"/>
                <w:rFonts w:eastAsia="宋体"/>
                <w:rPrChange w:id="5149" w:author="raye" w:date="2018-08-10T13:22:00Z">
                  <w:rPr>
                    <w:rFonts w:ascii="宋体" w:eastAsia="宋体" w:hAnsi="宋体" w:cs="宋体"/>
                    <w:kern w:val="0"/>
                    <w:sz w:val="20"/>
                    <w:szCs w:val="20"/>
                  </w:rPr>
                </w:rPrChange>
              </w:rPr>
              <w:t xml:space="preserve">A case sent from CS with #4 is seen the first time  </w:t>
            </w:r>
          </w:p>
        </w:tc>
      </w:tr>
      <w:tr w:rsidR="0012309C" w:rsidRPr="00D74D66" w14:paraId="16EAD17C" w14:textId="77777777" w:rsidTr="00DB2E51">
        <w:trPr>
          <w:trHeight w:val="680"/>
        </w:trPr>
        <w:tc>
          <w:tcPr>
            <w:tcW w:w="536" w:type="dxa"/>
            <w:tcBorders>
              <w:top w:val="nil"/>
              <w:left w:val="single" w:sz="4" w:space="0" w:color="auto"/>
              <w:bottom w:val="nil"/>
              <w:right w:val="single" w:sz="4" w:space="0" w:color="auto"/>
            </w:tcBorders>
            <w:shd w:val="clear" w:color="auto" w:fill="auto"/>
            <w:vAlign w:val="center"/>
            <w:hideMark/>
          </w:tcPr>
          <w:p w14:paraId="772D7F00" w14:textId="77777777" w:rsidR="0012309C" w:rsidRPr="00D74D66" w:rsidRDefault="0012309C" w:rsidP="0012309C">
            <w:pPr>
              <w:widowControl/>
              <w:jc w:val="right"/>
              <w:rPr>
                <w:rStyle w:val="af6"/>
                <w:rFonts w:eastAsia="宋体"/>
                <w:rPrChange w:id="5150" w:author="raye" w:date="2018-08-10T13:22:00Z">
                  <w:rPr>
                    <w:rFonts w:ascii="宋体" w:eastAsia="宋体" w:hAnsi="宋体" w:cs="宋体"/>
                    <w:kern w:val="0"/>
                    <w:sz w:val="20"/>
                    <w:szCs w:val="20"/>
                  </w:rPr>
                </w:rPrChange>
              </w:rPr>
            </w:pPr>
            <w:r w:rsidRPr="00D74D66">
              <w:rPr>
                <w:rStyle w:val="af6"/>
                <w:rFonts w:eastAsia="宋体"/>
                <w:rPrChange w:id="5151" w:author="raye" w:date="2018-08-10T13:22:00Z">
                  <w:rPr>
                    <w:rFonts w:ascii="宋体" w:eastAsia="宋体" w:hAnsi="宋体" w:cs="宋体"/>
                    <w:kern w:val="0"/>
                    <w:sz w:val="20"/>
                    <w:szCs w:val="20"/>
                  </w:rPr>
                </w:rPrChange>
              </w:rPr>
              <w:t>40</w:t>
            </w:r>
          </w:p>
        </w:tc>
        <w:tc>
          <w:tcPr>
            <w:tcW w:w="683" w:type="dxa"/>
            <w:vMerge/>
            <w:tcBorders>
              <w:top w:val="nil"/>
              <w:left w:val="single" w:sz="4" w:space="0" w:color="auto"/>
              <w:bottom w:val="single" w:sz="4" w:space="0" w:color="000000"/>
              <w:right w:val="single" w:sz="4" w:space="0" w:color="auto"/>
            </w:tcBorders>
            <w:vAlign w:val="center"/>
            <w:hideMark/>
          </w:tcPr>
          <w:p w14:paraId="276E07B5" w14:textId="77777777" w:rsidR="0012309C" w:rsidRPr="00D74D66" w:rsidRDefault="0012309C" w:rsidP="0012309C">
            <w:pPr>
              <w:widowControl/>
              <w:jc w:val="left"/>
              <w:rPr>
                <w:rStyle w:val="af6"/>
                <w:rFonts w:eastAsia="宋体"/>
                <w:rPrChange w:id="5152" w:author="raye" w:date="2018-08-10T13:22:00Z">
                  <w:rPr>
                    <w:rFonts w:ascii="宋体" w:eastAsia="宋体" w:hAnsi="宋体" w:cs="宋体"/>
                    <w:kern w:val="0"/>
                    <w:sz w:val="20"/>
                    <w:szCs w:val="20"/>
                  </w:rPr>
                </w:rPrChange>
              </w:rPr>
            </w:pPr>
          </w:p>
        </w:tc>
        <w:tc>
          <w:tcPr>
            <w:tcW w:w="1562" w:type="dxa"/>
            <w:tcBorders>
              <w:top w:val="nil"/>
              <w:left w:val="nil"/>
              <w:bottom w:val="single" w:sz="4" w:space="0" w:color="auto"/>
              <w:right w:val="single" w:sz="4" w:space="0" w:color="auto"/>
            </w:tcBorders>
            <w:shd w:val="clear" w:color="auto" w:fill="auto"/>
            <w:vAlign w:val="center"/>
            <w:hideMark/>
          </w:tcPr>
          <w:p w14:paraId="432A6306" w14:textId="18C23C5D" w:rsidR="0012309C" w:rsidRPr="00D74D66" w:rsidRDefault="0012309C" w:rsidP="0012309C">
            <w:pPr>
              <w:widowControl/>
              <w:jc w:val="left"/>
              <w:rPr>
                <w:rStyle w:val="af6"/>
                <w:rFonts w:eastAsia="宋体"/>
                <w:rPrChange w:id="5153" w:author="raye" w:date="2018-08-10T13:22:00Z">
                  <w:rPr>
                    <w:rFonts w:ascii="宋体" w:eastAsia="宋体" w:hAnsi="宋体" w:cs="宋体"/>
                    <w:kern w:val="0"/>
                    <w:sz w:val="20"/>
                    <w:szCs w:val="20"/>
                  </w:rPr>
                </w:rPrChange>
              </w:rPr>
            </w:pPr>
            <w:r w:rsidRPr="00D74D66">
              <w:rPr>
                <w:rStyle w:val="af6"/>
                <w:rFonts w:eastAsia="宋体"/>
                <w:rPrChange w:id="5154" w:author="raye" w:date="2018-08-10T13:22:00Z">
                  <w:rPr>
                    <w:rFonts w:ascii="宋体" w:eastAsia="宋体" w:hAnsi="宋体" w:cs="宋体"/>
                    <w:kern w:val="0"/>
                    <w:sz w:val="20"/>
                    <w:szCs w:val="20"/>
                  </w:rPr>
                </w:rPrChange>
              </w:rPr>
              <w:br/>
              <w:t>Details</w:t>
            </w:r>
          </w:p>
        </w:tc>
        <w:tc>
          <w:tcPr>
            <w:tcW w:w="2333" w:type="dxa"/>
            <w:tcBorders>
              <w:top w:val="nil"/>
              <w:left w:val="nil"/>
              <w:bottom w:val="single" w:sz="4" w:space="0" w:color="auto"/>
              <w:right w:val="single" w:sz="4" w:space="0" w:color="auto"/>
            </w:tcBorders>
            <w:shd w:val="clear" w:color="auto" w:fill="auto"/>
            <w:vAlign w:val="center"/>
            <w:hideMark/>
          </w:tcPr>
          <w:p w14:paraId="4C25C6D4" w14:textId="6E9272DB" w:rsidR="0012309C" w:rsidRPr="00D74D66" w:rsidRDefault="0012309C" w:rsidP="0012309C">
            <w:pPr>
              <w:widowControl/>
              <w:jc w:val="left"/>
              <w:rPr>
                <w:rStyle w:val="af6"/>
                <w:rFonts w:eastAsia="宋体"/>
                <w:rPrChange w:id="5155" w:author="raye" w:date="2018-08-10T13:22:00Z">
                  <w:rPr>
                    <w:rFonts w:ascii="宋体" w:eastAsia="宋体" w:hAnsi="宋体" w:cs="宋体"/>
                    <w:color w:val="000000"/>
                    <w:kern w:val="0"/>
                    <w:sz w:val="20"/>
                    <w:szCs w:val="20"/>
                  </w:rPr>
                </w:rPrChange>
              </w:rPr>
            </w:pPr>
            <w:r w:rsidRPr="00D74D66">
              <w:rPr>
                <w:rStyle w:val="af6"/>
                <w:rFonts w:eastAsia="宋体"/>
                <w:rPrChange w:id="5156" w:author="raye" w:date="2018-08-10T13:22:00Z">
                  <w:rPr>
                    <w:rFonts w:ascii="宋体" w:eastAsia="宋体" w:hAnsi="宋体" w:cs="宋体"/>
                    <w:color w:val="000000"/>
                    <w:kern w:val="0"/>
                    <w:sz w:val="20"/>
                    <w:szCs w:val="20"/>
                  </w:rPr>
                </w:rPrChange>
              </w:rPr>
              <w:br/>
              <w:t>Details</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60499133" w14:textId="6E6CCF72" w:rsidR="0012309C" w:rsidRPr="00D74D66" w:rsidRDefault="000D79BB" w:rsidP="0012309C">
            <w:pPr>
              <w:widowControl/>
              <w:jc w:val="center"/>
              <w:rPr>
                <w:rStyle w:val="af6"/>
                <w:rFonts w:eastAsia="宋体"/>
                <w:rPrChange w:id="5157" w:author="raye" w:date="2018-08-10T13:22:00Z">
                  <w:rPr>
                    <w:rFonts w:ascii="宋体" w:eastAsia="宋体" w:hAnsi="宋体" w:cs="宋体"/>
                    <w:color w:val="9C0006"/>
                    <w:kern w:val="0"/>
                    <w:sz w:val="20"/>
                    <w:szCs w:val="20"/>
                  </w:rPr>
                </w:rPrChange>
              </w:rPr>
            </w:pPr>
            <w:r w:rsidRPr="00D74D66">
              <w:rPr>
                <w:rStyle w:val="af6"/>
                <w:rFonts w:eastAsia="等线"/>
                <w:rPrChange w:id="5158"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015437BC" w14:textId="2523C0E1" w:rsidR="0012309C" w:rsidRPr="00D74D66" w:rsidRDefault="0012309C" w:rsidP="00E45A92">
            <w:pPr>
              <w:widowControl/>
              <w:jc w:val="left"/>
              <w:rPr>
                <w:rStyle w:val="af6"/>
                <w:rFonts w:eastAsia="宋体"/>
                <w:rPrChange w:id="5159" w:author="raye" w:date="2018-08-10T13:22:00Z">
                  <w:rPr>
                    <w:rFonts w:ascii="宋体" w:eastAsia="宋体" w:hAnsi="宋体" w:cs="宋体"/>
                    <w:kern w:val="0"/>
                    <w:sz w:val="20"/>
                    <w:szCs w:val="20"/>
                  </w:rPr>
                </w:rPrChange>
              </w:rPr>
            </w:pPr>
            <w:r w:rsidRPr="00D74D66">
              <w:rPr>
                <w:rStyle w:val="af6"/>
                <w:rFonts w:eastAsia="宋体"/>
                <w:rPrChange w:id="5160" w:author="raye" w:date="2018-08-10T13:22:00Z">
                  <w:rPr>
                    <w:rFonts w:ascii="宋体" w:eastAsia="宋体" w:hAnsi="宋体" w:cs="宋体"/>
                    <w:kern w:val="0"/>
                    <w:sz w:val="20"/>
                    <w:szCs w:val="20"/>
                  </w:rPr>
                </w:rPrChange>
              </w:rPr>
              <w:t>1.</w:t>
            </w:r>
            <w:r w:rsidR="00E45A92" w:rsidRPr="00D74D66">
              <w:rPr>
                <w:rStyle w:val="af6"/>
                <w:rFonts w:eastAsia="宋体"/>
                <w:rPrChange w:id="5161" w:author="raye" w:date="2018-08-10T13:22:00Z">
                  <w:rPr>
                    <w:rFonts w:ascii="宋体" w:eastAsia="宋体" w:hAnsi="宋体" w:cs="宋体"/>
                    <w:kern w:val="0"/>
                    <w:sz w:val="20"/>
                    <w:szCs w:val="20"/>
                  </w:rPr>
                </w:rPrChange>
              </w:rPr>
              <w:t xml:space="preserve">Modules same as </w:t>
            </w:r>
            <w:r w:rsidRPr="00D74D66">
              <w:rPr>
                <w:rStyle w:val="af6"/>
                <w:rFonts w:eastAsia="宋体"/>
                <w:rPrChange w:id="5162" w:author="raye" w:date="2018-08-10T13:22:00Z">
                  <w:rPr>
                    <w:rFonts w:ascii="宋体" w:eastAsia="宋体" w:hAnsi="宋体" w:cs="宋体"/>
                    <w:kern w:val="0"/>
                    <w:sz w:val="20"/>
                    <w:szCs w:val="20"/>
                  </w:rPr>
                </w:rPrChange>
              </w:rPr>
              <w:t>CS</w:t>
            </w:r>
            <w:r w:rsidRPr="00D74D66">
              <w:rPr>
                <w:rStyle w:val="af6"/>
                <w:rFonts w:eastAsia="宋体"/>
                <w:rPrChange w:id="5163" w:author="raye" w:date="2018-08-10T13:22:00Z">
                  <w:rPr>
                    <w:rFonts w:ascii="宋体" w:eastAsia="宋体" w:hAnsi="宋体" w:cs="宋体"/>
                    <w:kern w:val="0"/>
                    <w:sz w:val="20"/>
                    <w:szCs w:val="20"/>
                  </w:rPr>
                </w:rPrChange>
              </w:rPr>
              <w:br/>
              <w:t>2.</w:t>
            </w:r>
            <w:r w:rsidR="00E45A92" w:rsidRPr="00D74D66">
              <w:rPr>
                <w:rStyle w:val="af6"/>
                <w:rFonts w:eastAsia="宋体"/>
                <w:rPrChange w:id="5164" w:author="raye" w:date="2018-08-10T13:22:00Z">
                  <w:rPr>
                    <w:rFonts w:ascii="宋体" w:eastAsia="宋体" w:hAnsi="宋体" w:cs="宋体"/>
                    <w:kern w:val="0"/>
                    <w:sz w:val="20"/>
                    <w:szCs w:val="20"/>
                  </w:rPr>
                </w:rPrChange>
              </w:rPr>
              <w:t xml:space="preserve">Depending on the situation create </w:t>
            </w:r>
            <w:r w:rsidRPr="00D74D66">
              <w:rPr>
                <w:rStyle w:val="af6"/>
                <w:rFonts w:eastAsia="宋体"/>
                <w:rPrChange w:id="5165" w:author="raye" w:date="2018-08-10T13:22:00Z">
                  <w:rPr>
                    <w:rFonts w:ascii="宋体" w:eastAsia="宋体" w:hAnsi="宋体" w:cs="宋体"/>
                    <w:kern w:val="0"/>
                    <w:sz w:val="20"/>
                    <w:szCs w:val="20"/>
                  </w:rPr>
                </w:rPrChange>
              </w:rPr>
              <w:t>#5</w:t>
            </w:r>
            <w:r w:rsidRPr="00D74D66">
              <w:rPr>
                <w:rStyle w:val="af6"/>
                <w:rFonts w:eastAsia="宋体"/>
                <w:rPrChange w:id="5166" w:author="raye" w:date="2018-08-10T13:22:00Z">
                  <w:rPr>
                    <w:rFonts w:ascii="宋体" w:eastAsia="宋体" w:hAnsi="宋体" w:cs="宋体"/>
                    <w:kern w:val="0"/>
                    <w:sz w:val="20"/>
                    <w:szCs w:val="20"/>
                  </w:rPr>
                </w:rPrChange>
              </w:rPr>
              <w:br/>
              <w:t>3.</w:t>
            </w:r>
            <w:r w:rsidR="00E45A92" w:rsidRPr="00D74D66">
              <w:rPr>
                <w:rStyle w:val="af6"/>
                <w:rFonts w:eastAsia="宋体"/>
                <w:rPrChange w:id="5167" w:author="raye" w:date="2018-08-10T13:22:00Z">
                  <w:rPr>
                    <w:rFonts w:ascii="宋体" w:eastAsia="宋体" w:hAnsi="宋体" w:cs="宋体"/>
                    <w:kern w:val="0"/>
                    <w:sz w:val="20"/>
                    <w:szCs w:val="20"/>
                  </w:rPr>
                </w:rPrChange>
              </w:rPr>
              <w:t>Output the report of all the forms</w:t>
            </w:r>
          </w:p>
        </w:tc>
      </w:tr>
      <w:tr w:rsidR="0012309C" w:rsidRPr="00D74D66" w14:paraId="5EC10101"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49733FA4" w14:textId="77777777" w:rsidR="0012309C" w:rsidRPr="00D74D66" w:rsidRDefault="0012309C" w:rsidP="0012309C">
            <w:pPr>
              <w:widowControl/>
              <w:jc w:val="right"/>
              <w:rPr>
                <w:rStyle w:val="af6"/>
                <w:rFonts w:eastAsia="宋体"/>
                <w:rPrChange w:id="5168" w:author="raye" w:date="2018-08-10T13:22:00Z">
                  <w:rPr>
                    <w:rFonts w:ascii="宋体" w:eastAsia="宋体" w:hAnsi="宋体" w:cs="宋体"/>
                    <w:kern w:val="0"/>
                    <w:sz w:val="20"/>
                    <w:szCs w:val="20"/>
                  </w:rPr>
                </w:rPrChange>
              </w:rPr>
            </w:pPr>
            <w:r w:rsidRPr="00D74D66">
              <w:rPr>
                <w:rStyle w:val="af6"/>
                <w:rFonts w:eastAsia="宋体"/>
                <w:rPrChange w:id="5169" w:author="raye" w:date="2018-08-10T13:22:00Z">
                  <w:rPr>
                    <w:rFonts w:ascii="宋体" w:eastAsia="宋体" w:hAnsi="宋体" w:cs="宋体"/>
                    <w:kern w:val="0"/>
                    <w:sz w:val="20"/>
                    <w:szCs w:val="20"/>
                  </w:rPr>
                </w:rPrChange>
              </w:rPr>
              <w:t>41</w:t>
            </w:r>
          </w:p>
        </w:tc>
        <w:tc>
          <w:tcPr>
            <w:tcW w:w="683" w:type="dxa"/>
            <w:vMerge w:val="restart"/>
            <w:tcBorders>
              <w:top w:val="nil"/>
              <w:left w:val="single" w:sz="4" w:space="0" w:color="auto"/>
              <w:bottom w:val="single" w:sz="4" w:space="0" w:color="000000"/>
              <w:right w:val="single" w:sz="4" w:space="0" w:color="auto"/>
            </w:tcBorders>
            <w:shd w:val="clear" w:color="auto" w:fill="auto"/>
            <w:vAlign w:val="center"/>
            <w:hideMark/>
          </w:tcPr>
          <w:p w14:paraId="655D4164" w14:textId="77777777" w:rsidR="0012309C" w:rsidRPr="00D74D66" w:rsidRDefault="0012309C" w:rsidP="0012309C">
            <w:pPr>
              <w:widowControl/>
              <w:jc w:val="center"/>
              <w:rPr>
                <w:rStyle w:val="af6"/>
                <w:rFonts w:eastAsia="宋体"/>
                <w:rPrChange w:id="5170" w:author="raye" w:date="2018-08-10T13:22:00Z">
                  <w:rPr>
                    <w:rFonts w:ascii="宋体" w:eastAsia="宋体" w:hAnsi="宋体" w:cs="宋体"/>
                    <w:kern w:val="0"/>
                    <w:sz w:val="20"/>
                    <w:szCs w:val="20"/>
                  </w:rPr>
                </w:rPrChange>
              </w:rPr>
            </w:pPr>
            <w:r w:rsidRPr="00D74D66">
              <w:rPr>
                <w:rStyle w:val="af6"/>
                <w:rFonts w:eastAsia="宋体"/>
                <w:rPrChange w:id="5171" w:author="raye" w:date="2018-08-10T13:22:00Z">
                  <w:rPr>
                    <w:rFonts w:ascii="宋体" w:eastAsia="宋体" w:hAnsi="宋体" w:cs="宋体"/>
                    <w:kern w:val="0"/>
                    <w:sz w:val="20"/>
                    <w:szCs w:val="20"/>
                  </w:rPr>
                </w:rPrChange>
              </w:rPr>
              <w:t>LCD</w:t>
            </w:r>
          </w:p>
        </w:tc>
        <w:tc>
          <w:tcPr>
            <w:tcW w:w="1562" w:type="dxa"/>
            <w:tcBorders>
              <w:top w:val="nil"/>
              <w:left w:val="nil"/>
              <w:bottom w:val="single" w:sz="4" w:space="0" w:color="auto"/>
              <w:right w:val="single" w:sz="4" w:space="0" w:color="auto"/>
            </w:tcBorders>
            <w:shd w:val="clear" w:color="auto" w:fill="auto"/>
            <w:vAlign w:val="center"/>
            <w:hideMark/>
          </w:tcPr>
          <w:p w14:paraId="45A29483" w14:textId="7597E89B" w:rsidR="0012309C" w:rsidRPr="00D74D66" w:rsidRDefault="00D81E09" w:rsidP="0012309C">
            <w:pPr>
              <w:widowControl/>
              <w:jc w:val="left"/>
              <w:rPr>
                <w:rStyle w:val="af6"/>
                <w:rFonts w:eastAsia="宋体"/>
                <w:rPrChange w:id="5172" w:author="raye" w:date="2018-08-10T13:22:00Z">
                  <w:rPr>
                    <w:rFonts w:ascii="宋体" w:eastAsia="宋体" w:hAnsi="宋体" w:cs="宋体"/>
                    <w:kern w:val="0"/>
                    <w:sz w:val="20"/>
                    <w:szCs w:val="20"/>
                  </w:rPr>
                </w:rPrChange>
              </w:rPr>
            </w:pPr>
            <w:r w:rsidRPr="00D74D66">
              <w:rPr>
                <w:rStyle w:val="af6"/>
                <w:rFonts w:eastAsia="宋体"/>
                <w:rPrChange w:id="5173" w:author="raye" w:date="2018-08-10T13:22:00Z">
                  <w:rPr>
                    <w:rFonts w:ascii="宋体" w:eastAsia="宋体" w:hAnsi="宋体" w:cs="宋体"/>
                    <w:kern w:val="0"/>
                    <w:sz w:val="20"/>
                    <w:szCs w:val="20"/>
                  </w:rPr>
                </w:rPrChange>
              </w:rPr>
              <w:t>List page</w:t>
            </w:r>
          </w:p>
        </w:tc>
        <w:tc>
          <w:tcPr>
            <w:tcW w:w="2333" w:type="dxa"/>
            <w:tcBorders>
              <w:top w:val="nil"/>
              <w:left w:val="nil"/>
              <w:bottom w:val="single" w:sz="4" w:space="0" w:color="auto"/>
              <w:right w:val="single" w:sz="4" w:space="0" w:color="auto"/>
            </w:tcBorders>
            <w:shd w:val="clear" w:color="auto" w:fill="auto"/>
            <w:noWrap/>
            <w:vAlign w:val="center"/>
            <w:hideMark/>
          </w:tcPr>
          <w:p w14:paraId="092830BF" w14:textId="5486088E" w:rsidR="0012309C" w:rsidRPr="00D74D66" w:rsidRDefault="00586B00" w:rsidP="0012309C">
            <w:pPr>
              <w:widowControl/>
              <w:jc w:val="left"/>
              <w:rPr>
                <w:rStyle w:val="af6"/>
                <w:rFonts w:eastAsia="宋体"/>
                <w:rPrChange w:id="5174" w:author="raye" w:date="2018-08-10T13:22:00Z">
                  <w:rPr>
                    <w:rFonts w:ascii="宋体" w:eastAsia="宋体" w:hAnsi="宋体" w:cs="宋体"/>
                    <w:color w:val="000000"/>
                    <w:kern w:val="0"/>
                    <w:sz w:val="20"/>
                    <w:szCs w:val="20"/>
                  </w:rPr>
                </w:rPrChange>
              </w:rPr>
            </w:pPr>
            <w:ins w:id="5175" w:author="raye" w:date="2018-08-10T10:09:00Z">
              <w:r w:rsidRPr="00D74D66">
                <w:rPr>
                  <w:rStyle w:val="af6"/>
                  <w:rFonts w:eastAsia="宋体"/>
                  <w:rPrChange w:id="5176" w:author="raye" w:date="2018-08-10T13:22:00Z">
                    <w:rPr>
                      <w:rFonts w:ascii="宋体" w:eastAsia="宋体" w:hAnsi="宋体" w:cs="宋体"/>
                      <w:color w:val="FF0000"/>
                      <w:kern w:val="0"/>
                      <w:sz w:val="20"/>
                      <w:szCs w:val="20"/>
                    </w:rPr>
                  </w:rPrChange>
                </w:rPr>
                <w:t>TO DO List&amp;Pending List &amp; History List</w:t>
              </w:r>
            </w:ins>
            <w:del w:id="5177" w:author="raye" w:date="2018-08-10T10:09:00Z">
              <w:r w:rsidR="0012309C" w:rsidRPr="00D74D66" w:rsidDel="00586B00">
                <w:rPr>
                  <w:rStyle w:val="af6"/>
                  <w:rFonts w:eastAsia="宋体"/>
                  <w:rPrChange w:id="5178" w:author="raye" w:date="2018-08-10T13:22:00Z">
                    <w:rPr>
                      <w:rFonts w:ascii="宋体" w:eastAsia="宋体" w:hAnsi="宋体" w:cs="宋体"/>
                      <w:color w:val="000000"/>
                      <w:kern w:val="0"/>
                      <w:sz w:val="20"/>
                      <w:szCs w:val="20"/>
                    </w:rPr>
                  </w:rPrChange>
                </w:rPr>
                <w:delText>TO DO List&amp;Completed</w:delText>
              </w:r>
            </w:del>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65E2C9FB" w14:textId="609ABECF" w:rsidR="0012309C" w:rsidRPr="00D74D66" w:rsidRDefault="000D79BB" w:rsidP="0012309C">
            <w:pPr>
              <w:widowControl/>
              <w:jc w:val="center"/>
              <w:rPr>
                <w:rStyle w:val="af6"/>
                <w:rFonts w:eastAsia="宋体"/>
                <w:rPrChange w:id="5179" w:author="raye" w:date="2018-08-10T13:22:00Z">
                  <w:rPr>
                    <w:rFonts w:ascii="宋体" w:eastAsia="宋体" w:hAnsi="宋体" w:cs="宋体"/>
                    <w:color w:val="9C0006"/>
                    <w:kern w:val="0"/>
                    <w:sz w:val="20"/>
                    <w:szCs w:val="20"/>
                  </w:rPr>
                </w:rPrChange>
              </w:rPr>
            </w:pPr>
            <w:r w:rsidRPr="00D74D66">
              <w:rPr>
                <w:rStyle w:val="af6"/>
                <w:rFonts w:eastAsia="等线"/>
                <w:rPrChange w:id="5180"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486B7DAC" w14:textId="0216464A" w:rsidR="0012309C" w:rsidRPr="00D74D66" w:rsidRDefault="0012309C" w:rsidP="00E45A92">
            <w:pPr>
              <w:widowControl/>
              <w:jc w:val="left"/>
              <w:rPr>
                <w:rStyle w:val="af6"/>
                <w:rFonts w:eastAsia="宋体"/>
                <w:rPrChange w:id="5181" w:author="raye" w:date="2018-08-10T13:22:00Z">
                  <w:rPr>
                    <w:rFonts w:ascii="宋体" w:eastAsia="宋体" w:hAnsi="宋体" w:cs="宋体"/>
                    <w:kern w:val="0"/>
                    <w:sz w:val="20"/>
                    <w:szCs w:val="20"/>
                  </w:rPr>
                </w:rPrChange>
              </w:rPr>
            </w:pPr>
            <w:r w:rsidRPr="00D74D66">
              <w:rPr>
                <w:rStyle w:val="af6"/>
                <w:rFonts w:eastAsia="宋体"/>
                <w:rPrChange w:id="5182" w:author="raye" w:date="2018-08-10T13:22:00Z">
                  <w:rPr>
                    <w:rFonts w:ascii="宋体" w:eastAsia="宋体" w:hAnsi="宋体" w:cs="宋体"/>
                    <w:kern w:val="0"/>
                    <w:sz w:val="20"/>
                    <w:szCs w:val="20"/>
                  </w:rPr>
                </w:rPrChange>
              </w:rPr>
              <w:t xml:space="preserve">1. </w:t>
            </w:r>
            <w:r w:rsidR="00E45A92" w:rsidRPr="00D74D66">
              <w:rPr>
                <w:rStyle w:val="af6"/>
                <w:rFonts w:eastAsia="宋体"/>
                <w:rPrChange w:id="5183" w:author="raye" w:date="2018-08-10T13:22:00Z">
                  <w:rPr>
                    <w:rFonts w:ascii="宋体" w:eastAsia="宋体" w:hAnsi="宋体" w:cs="宋体"/>
                    <w:kern w:val="0"/>
                    <w:sz w:val="20"/>
                    <w:szCs w:val="20"/>
                  </w:rPr>
                </w:rPrChange>
              </w:rPr>
              <w:t xml:space="preserve">A case sent from CS is seen the first time  </w:t>
            </w:r>
          </w:p>
        </w:tc>
      </w:tr>
      <w:tr w:rsidR="0012309C" w:rsidRPr="00D74D66" w14:paraId="58CB902F" w14:textId="77777777" w:rsidTr="00DB2E51">
        <w:trPr>
          <w:trHeight w:val="750"/>
        </w:trPr>
        <w:tc>
          <w:tcPr>
            <w:tcW w:w="536" w:type="dxa"/>
            <w:tcBorders>
              <w:top w:val="nil"/>
              <w:left w:val="single" w:sz="4" w:space="0" w:color="auto"/>
              <w:bottom w:val="nil"/>
              <w:right w:val="single" w:sz="4" w:space="0" w:color="auto"/>
            </w:tcBorders>
            <w:shd w:val="clear" w:color="auto" w:fill="auto"/>
            <w:vAlign w:val="center"/>
            <w:hideMark/>
          </w:tcPr>
          <w:p w14:paraId="2D50752E" w14:textId="77777777" w:rsidR="0012309C" w:rsidRPr="00D74D66" w:rsidRDefault="0012309C" w:rsidP="0012309C">
            <w:pPr>
              <w:widowControl/>
              <w:jc w:val="right"/>
              <w:rPr>
                <w:rStyle w:val="af6"/>
                <w:rFonts w:eastAsia="宋体"/>
                <w:rPrChange w:id="5184" w:author="raye" w:date="2018-08-10T13:22:00Z">
                  <w:rPr>
                    <w:rFonts w:ascii="宋体" w:eastAsia="宋体" w:hAnsi="宋体" w:cs="宋体"/>
                    <w:kern w:val="0"/>
                    <w:sz w:val="20"/>
                    <w:szCs w:val="20"/>
                  </w:rPr>
                </w:rPrChange>
              </w:rPr>
            </w:pPr>
            <w:r w:rsidRPr="00D74D66">
              <w:rPr>
                <w:rStyle w:val="af6"/>
                <w:rFonts w:eastAsia="宋体"/>
                <w:rPrChange w:id="5185" w:author="raye" w:date="2018-08-10T13:22:00Z">
                  <w:rPr>
                    <w:rFonts w:ascii="宋体" w:eastAsia="宋体" w:hAnsi="宋体" w:cs="宋体"/>
                    <w:kern w:val="0"/>
                    <w:sz w:val="20"/>
                    <w:szCs w:val="20"/>
                  </w:rPr>
                </w:rPrChange>
              </w:rPr>
              <w:t>42</w:t>
            </w:r>
          </w:p>
        </w:tc>
        <w:tc>
          <w:tcPr>
            <w:tcW w:w="683" w:type="dxa"/>
            <w:vMerge/>
            <w:tcBorders>
              <w:top w:val="nil"/>
              <w:left w:val="single" w:sz="4" w:space="0" w:color="auto"/>
              <w:bottom w:val="single" w:sz="4" w:space="0" w:color="000000"/>
              <w:right w:val="single" w:sz="4" w:space="0" w:color="auto"/>
            </w:tcBorders>
            <w:vAlign w:val="center"/>
            <w:hideMark/>
          </w:tcPr>
          <w:p w14:paraId="02AC3C2F" w14:textId="77777777" w:rsidR="0012309C" w:rsidRPr="00D74D66" w:rsidRDefault="0012309C" w:rsidP="0012309C">
            <w:pPr>
              <w:widowControl/>
              <w:jc w:val="left"/>
              <w:rPr>
                <w:rStyle w:val="af6"/>
                <w:rFonts w:eastAsia="宋体"/>
                <w:rPrChange w:id="5186" w:author="raye" w:date="2018-08-10T13:22:00Z">
                  <w:rPr>
                    <w:rFonts w:ascii="宋体" w:eastAsia="宋体" w:hAnsi="宋体" w:cs="宋体"/>
                    <w:kern w:val="0"/>
                    <w:sz w:val="20"/>
                    <w:szCs w:val="20"/>
                  </w:rPr>
                </w:rPrChange>
              </w:rPr>
            </w:pPr>
          </w:p>
        </w:tc>
        <w:tc>
          <w:tcPr>
            <w:tcW w:w="1562" w:type="dxa"/>
            <w:tcBorders>
              <w:top w:val="nil"/>
              <w:left w:val="nil"/>
              <w:bottom w:val="single" w:sz="4" w:space="0" w:color="auto"/>
              <w:right w:val="single" w:sz="4" w:space="0" w:color="auto"/>
            </w:tcBorders>
            <w:shd w:val="clear" w:color="auto" w:fill="auto"/>
            <w:vAlign w:val="center"/>
            <w:hideMark/>
          </w:tcPr>
          <w:p w14:paraId="248D7BB7" w14:textId="034D28CF" w:rsidR="0012309C" w:rsidRPr="00D74D66" w:rsidRDefault="0012309C" w:rsidP="0012309C">
            <w:pPr>
              <w:widowControl/>
              <w:jc w:val="left"/>
              <w:rPr>
                <w:rStyle w:val="af6"/>
                <w:rFonts w:eastAsia="宋体"/>
                <w:rPrChange w:id="5187" w:author="raye" w:date="2018-08-10T13:22:00Z">
                  <w:rPr>
                    <w:rFonts w:ascii="宋体" w:eastAsia="宋体" w:hAnsi="宋体" w:cs="宋体"/>
                    <w:kern w:val="0"/>
                    <w:sz w:val="20"/>
                    <w:szCs w:val="20"/>
                  </w:rPr>
                </w:rPrChange>
              </w:rPr>
            </w:pPr>
            <w:r w:rsidRPr="00D74D66">
              <w:rPr>
                <w:rStyle w:val="af6"/>
                <w:rFonts w:eastAsia="宋体"/>
                <w:rPrChange w:id="5188" w:author="raye" w:date="2018-08-10T13:22:00Z">
                  <w:rPr>
                    <w:rFonts w:ascii="宋体" w:eastAsia="宋体" w:hAnsi="宋体" w:cs="宋体"/>
                    <w:kern w:val="0"/>
                    <w:sz w:val="20"/>
                    <w:szCs w:val="20"/>
                  </w:rPr>
                </w:rPrChange>
              </w:rPr>
              <w:br/>
              <w:t>Details</w:t>
            </w:r>
          </w:p>
        </w:tc>
        <w:tc>
          <w:tcPr>
            <w:tcW w:w="2333" w:type="dxa"/>
            <w:tcBorders>
              <w:top w:val="nil"/>
              <w:left w:val="nil"/>
              <w:bottom w:val="single" w:sz="4" w:space="0" w:color="auto"/>
              <w:right w:val="single" w:sz="4" w:space="0" w:color="auto"/>
            </w:tcBorders>
            <w:shd w:val="clear" w:color="auto" w:fill="auto"/>
            <w:vAlign w:val="center"/>
            <w:hideMark/>
          </w:tcPr>
          <w:p w14:paraId="62CFEE80" w14:textId="42233A62" w:rsidR="0012309C" w:rsidRPr="00D74D66" w:rsidRDefault="0012309C" w:rsidP="0012309C">
            <w:pPr>
              <w:widowControl/>
              <w:jc w:val="left"/>
              <w:rPr>
                <w:rStyle w:val="af6"/>
                <w:rFonts w:eastAsia="宋体"/>
                <w:rPrChange w:id="5189" w:author="raye" w:date="2018-08-10T13:22:00Z">
                  <w:rPr>
                    <w:rFonts w:ascii="宋体" w:eastAsia="宋体" w:hAnsi="宋体" w:cs="宋体"/>
                    <w:color w:val="000000"/>
                    <w:kern w:val="0"/>
                    <w:sz w:val="20"/>
                    <w:szCs w:val="20"/>
                  </w:rPr>
                </w:rPrChange>
              </w:rPr>
            </w:pPr>
            <w:r w:rsidRPr="00D74D66">
              <w:rPr>
                <w:rStyle w:val="af6"/>
                <w:rFonts w:eastAsia="宋体"/>
                <w:rPrChange w:id="5190" w:author="raye" w:date="2018-08-10T13:22:00Z">
                  <w:rPr>
                    <w:rFonts w:ascii="宋体" w:eastAsia="宋体" w:hAnsi="宋体" w:cs="宋体"/>
                    <w:color w:val="000000"/>
                    <w:kern w:val="0"/>
                    <w:sz w:val="20"/>
                    <w:szCs w:val="20"/>
                  </w:rPr>
                </w:rPrChange>
              </w:rPr>
              <w:br/>
              <w:t>Details</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5DFD9F3B" w14:textId="58840F4B" w:rsidR="0012309C" w:rsidRPr="00D74D66" w:rsidRDefault="000D79BB" w:rsidP="0012309C">
            <w:pPr>
              <w:widowControl/>
              <w:jc w:val="center"/>
              <w:rPr>
                <w:rStyle w:val="af6"/>
                <w:rFonts w:eastAsia="宋体"/>
                <w:rPrChange w:id="5191" w:author="raye" w:date="2018-08-10T13:22:00Z">
                  <w:rPr>
                    <w:rFonts w:ascii="宋体" w:eastAsia="宋体" w:hAnsi="宋体" w:cs="宋体"/>
                    <w:color w:val="9C0006"/>
                    <w:kern w:val="0"/>
                    <w:sz w:val="20"/>
                    <w:szCs w:val="20"/>
                  </w:rPr>
                </w:rPrChange>
              </w:rPr>
            </w:pPr>
            <w:r w:rsidRPr="00D74D66">
              <w:rPr>
                <w:rStyle w:val="af6"/>
                <w:rFonts w:eastAsia="等线"/>
                <w:rPrChange w:id="5192" w:author="raye" w:date="2018-08-10T13:22:00Z">
                  <w:rPr>
                    <w:rFonts w:ascii="Times New Roman" w:eastAsia="等线" w:hAnsi="Times New Roman" w:cs="Times New Roman"/>
                    <w:color w:val="9C0006"/>
                    <w:kern w:val="0"/>
                    <w:sz w:val="20"/>
                    <w:szCs w:val="20"/>
                  </w:rPr>
                </w:rPrChange>
              </w:rPr>
              <w:t>High</w:t>
            </w:r>
          </w:p>
        </w:tc>
        <w:tc>
          <w:tcPr>
            <w:tcW w:w="3369" w:type="dxa"/>
            <w:tcBorders>
              <w:top w:val="nil"/>
              <w:left w:val="nil"/>
              <w:bottom w:val="single" w:sz="4" w:space="0" w:color="auto"/>
              <w:right w:val="single" w:sz="4" w:space="0" w:color="auto"/>
            </w:tcBorders>
            <w:shd w:val="clear" w:color="auto" w:fill="auto"/>
            <w:vAlign w:val="center"/>
            <w:hideMark/>
          </w:tcPr>
          <w:p w14:paraId="65D28880" w14:textId="04F471BA" w:rsidR="0012309C" w:rsidRPr="00D74D66" w:rsidRDefault="0012309C" w:rsidP="0032525F">
            <w:pPr>
              <w:widowControl/>
              <w:jc w:val="left"/>
              <w:rPr>
                <w:rStyle w:val="af6"/>
                <w:rFonts w:eastAsia="宋体"/>
                <w:rPrChange w:id="5193" w:author="raye" w:date="2018-08-10T13:22:00Z">
                  <w:rPr>
                    <w:rFonts w:ascii="宋体" w:eastAsia="宋体" w:hAnsi="宋体" w:cs="宋体"/>
                    <w:kern w:val="0"/>
                    <w:sz w:val="20"/>
                    <w:szCs w:val="20"/>
                  </w:rPr>
                </w:rPrChange>
              </w:rPr>
            </w:pPr>
            <w:r w:rsidRPr="00D74D66">
              <w:rPr>
                <w:rStyle w:val="af6"/>
                <w:rFonts w:eastAsia="宋体"/>
                <w:rPrChange w:id="5194" w:author="raye" w:date="2018-08-10T13:22:00Z">
                  <w:rPr>
                    <w:rFonts w:ascii="宋体" w:eastAsia="宋体" w:hAnsi="宋体" w:cs="宋体"/>
                    <w:kern w:val="0"/>
                    <w:sz w:val="20"/>
                    <w:szCs w:val="20"/>
                  </w:rPr>
                </w:rPrChange>
              </w:rPr>
              <w:t>1.</w:t>
            </w:r>
            <w:r w:rsidR="00880B21" w:rsidRPr="00D74D66">
              <w:rPr>
                <w:rStyle w:val="af6"/>
                <w:rFonts w:eastAsia="宋体"/>
                <w:rPrChange w:id="5195" w:author="raye" w:date="2018-08-10T13:22:00Z">
                  <w:rPr>
                    <w:rFonts w:ascii="宋体" w:eastAsia="宋体" w:hAnsi="宋体" w:cs="宋体"/>
                    <w:kern w:val="0"/>
                    <w:sz w:val="20"/>
                    <w:szCs w:val="20"/>
                  </w:rPr>
                </w:rPrChange>
              </w:rPr>
              <w:t xml:space="preserve">Modules same as </w:t>
            </w:r>
            <w:r w:rsidRPr="00D74D66">
              <w:rPr>
                <w:rStyle w:val="af6"/>
                <w:rFonts w:eastAsia="宋体"/>
                <w:rPrChange w:id="5196" w:author="raye" w:date="2018-08-10T13:22:00Z">
                  <w:rPr>
                    <w:rFonts w:ascii="宋体" w:eastAsia="宋体" w:hAnsi="宋体" w:cs="宋体"/>
                    <w:kern w:val="0"/>
                    <w:sz w:val="20"/>
                    <w:szCs w:val="20"/>
                  </w:rPr>
                </w:rPrChange>
              </w:rPr>
              <w:t>CS</w:t>
            </w:r>
            <w:r w:rsidRPr="00D74D66">
              <w:rPr>
                <w:rStyle w:val="af6"/>
                <w:rFonts w:eastAsia="宋体"/>
                <w:rPrChange w:id="5197" w:author="raye" w:date="2018-08-10T13:22:00Z">
                  <w:rPr>
                    <w:rFonts w:ascii="宋体" w:eastAsia="宋体" w:hAnsi="宋体" w:cs="宋体"/>
                    <w:kern w:val="0"/>
                    <w:sz w:val="20"/>
                    <w:szCs w:val="20"/>
                  </w:rPr>
                </w:rPrChange>
              </w:rPr>
              <w:br/>
              <w:t>2.OFAC</w:t>
            </w:r>
            <w:r w:rsidR="0032525F" w:rsidRPr="00D74D66">
              <w:rPr>
                <w:rStyle w:val="af6"/>
                <w:rFonts w:eastAsia="宋体"/>
                <w:rPrChange w:id="5198" w:author="raye" w:date="2018-08-10T13:22:00Z">
                  <w:rPr>
                    <w:rFonts w:ascii="宋体" w:eastAsia="宋体" w:hAnsi="宋体" w:cs="宋体"/>
                    <w:kern w:val="0"/>
                    <w:sz w:val="20"/>
                    <w:szCs w:val="20"/>
                  </w:rPr>
                </w:rPrChange>
              </w:rPr>
              <w:t xml:space="preserve"> verification result note</w:t>
            </w:r>
            <w:r w:rsidRPr="00D74D66">
              <w:rPr>
                <w:rStyle w:val="af6"/>
                <w:rFonts w:eastAsia="宋体"/>
                <w:rPrChange w:id="5199" w:author="raye" w:date="2018-08-10T13:22:00Z">
                  <w:rPr>
                    <w:rFonts w:ascii="宋体" w:eastAsia="宋体" w:hAnsi="宋体" w:cs="宋体"/>
                    <w:kern w:val="0"/>
                    <w:sz w:val="20"/>
                    <w:szCs w:val="20"/>
                  </w:rPr>
                </w:rPrChange>
              </w:rPr>
              <w:br/>
              <w:t>3.SAR</w:t>
            </w:r>
            <w:r w:rsidR="0032525F" w:rsidRPr="00D74D66">
              <w:rPr>
                <w:rStyle w:val="af6"/>
                <w:rFonts w:eastAsia="宋体"/>
                <w:rPrChange w:id="5200" w:author="raye" w:date="2018-08-10T13:22:00Z">
                  <w:rPr>
                    <w:rFonts w:ascii="宋体" w:eastAsia="宋体" w:hAnsi="宋体" w:cs="宋体"/>
                    <w:kern w:val="0"/>
                    <w:sz w:val="20"/>
                    <w:szCs w:val="20"/>
                  </w:rPr>
                </w:rPrChange>
              </w:rPr>
              <w:t xml:space="preserve"> verification result note</w:t>
            </w:r>
          </w:p>
        </w:tc>
      </w:tr>
      <w:tr w:rsidR="0012309C" w:rsidRPr="00D74D66" w14:paraId="21D151DD" w14:textId="77777777" w:rsidTr="00DB2E51">
        <w:trPr>
          <w:trHeight w:val="453"/>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14673451" w14:textId="77777777" w:rsidR="0012309C" w:rsidRPr="00D74D66" w:rsidRDefault="0012309C" w:rsidP="0012309C">
            <w:pPr>
              <w:widowControl/>
              <w:jc w:val="right"/>
              <w:rPr>
                <w:rStyle w:val="af6"/>
                <w:rFonts w:eastAsia="宋体"/>
                <w:rPrChange w:id="5201" w:author="raye" w:date="2018-08-10T13:22:00Z">
                  <w:rPr>
                    <w:rFonts w:ascii="宋体" w:eastAsia="宋体" w:hAnsi="宋体" w:cs="宋体"/>
                    <w:kern w:val="0"/>
                    <w:sz w:val="20"/>
                    <w:szCs w:val="20"/>
                  </w:rPr>
                </w:rPrChange>
              </w:rPr>
            </w:pPr>
            <w:r w:rsidRPr="00D74D66">
              <w:rPr>
                <w:rStyle w:val="af6"/>
                <w:rFonts w:eastAsia="宋体"/>
                <w:rPrChange w:id="5202" w:author="raye" w:date="2018-08-10T13:22:00Z">
                  <w:rPr>
                    <w:rFonts w:ascii="宋体" w:eastAsia="宋体" w:hAnsi="宋体" w:cs="宋体"/>
                    <w:kern w:val="0"/>
                    <w:sz w:val="20"/>
                    <w:szCs w:val="20"/>
                  </w:rPr>
                </w:rPrChange>
              </w:rPr>
              <w:lastRenderedPageBreak/>
              <w:t>43</w:t>
            </w:r>
          </w:p>
        </w:tc>
        <w:tc>
          <w:tcPr>
            <w:tcW w:w="68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4EC7B7" w14:textId="77777777" w:rsidR="0012309C" w:rsidRPr="00D74D66" w:rsidRDefault="0012309C" w:rsidP="0012309C">
            <w:pPr>
              <w:widowControl/>
              <w:jc w:val="center"/>
              <w:rPr>
                <w:rStyle w:val="af6"/>
                <w:rFonts w:eastAsia="宋体"/>
                <w:rPrChange w:id="5203" w:author="raye" w:date="2018-08-10T13:22:00Z">
                  <w:rPr>
                    <w:rFonts w:ascii="宋体" w:eastAsia="宋体" w:hAnsi="宋体" w:cs="宋体"/>
                    <w:color w:val="000000"/>
                    <w:kern w:val="0"/>
                    <w:sz w:val="20"/>
                    <w:szCs w:val="20"/>
                  </w:rPr>
                </w:rPrChange>
              </w:rPr>
            </w:pPr>
            <w:r w:rsidRPr="00D74D66">
              <w:rPr>
                <w:rStyle w:val="af6"/>
                <w:rFonts w:eastAsia="宋体"/>
                <w:rPrChange w:id="5204" w:author="raye" w:date="2018-08-10T13:22:00Z">
                  <w:rPr>
                    <w:rFonts w:ascii="宋体" w:eastAsia="宋体" w:hAnsi="宋体" w:cs="宋体"/>
                    <w:color w:val="000000"/>
                    <w:kern w:val="0"/>
                    <w:sz w:val="20"/>
                    <w:szCs w:val="20"/>
                  </w:rPr>
                </w:rPrChange>
              </w:rPr>
              <w:t>Admin</w:t>
            </w:r>
          </w:p>
        </w:tc>
        <w:tc>
          <w:tcPr>
            <w:tcW w:w="1562" w:type="dxa"/>
            <w:vMerge w:val="restart"/>
            <w:tcBorders>
              <w:top w:val="nil"/>
              <w:left w:val="single" w:sz="4" w:space="0" w:color="auto"/>
              <w:bottom w:val="single" w:sz="4" w:space="0" w:color="auto"/>
              <w:right w:val="single" w:sz="4" w:space="0" w:color="auto"/>
            </w:tcBorders>
            <w:shd w:val="clear" w:color="auto" w:fill="auto"/>
            <w:vAlign w:val="center"/>
            <w:hideMark/>
          </w:tcPr>
          <w:p w14:paraId="27508B7A" w14:textId="0463CE3F" w:rsidR="0012309C" w:rsidRPr="00D74D66" w:rsidRDefault="00D81E09" w:rsidP="0012309C">
            <w:pPr>
              <w:widowControl/>
              <w:jc w:val="left"/>
              <w:rPr>
                <w:rStyle w:val="af6"/>
                <w:rFonts w:eastAsia="宋体"/>
                <w:rPrChange w:id="5205" w:author="raye" w:date="2018-08-10T13:22:00Z">
                  <w:rPr>
                    <w:rFonts w:ascii="宋体" w:eastAsia="宋体" w:hAnsi="宋体" w:cs="宋体"/>
                    <w:kern w:val="0"/>
                    <w:sz w:val="20"/>
                    <w:szCs w:val="20"/>
                  </w:rPr>
                </w:rPrChange>
              </w:rPr>
            </w:pPr>
            <w:r w:rsidRPr="00D74D66">
              <w:rPr>
                <w:rStyle w:val="af6"/>
                <w:rFonts w:eastAsia="宋体"/>
                <w:rPrChange w:id="5206" w:author="raye" w:date="2018-08-10T13:22:00Z">
                  <w:rPr>
                    <w:rFonts w:ascii="宋体" w:eastAsia="宋体" w:hAnsi="宋体" w:cs="宋体"/>
                    <w:kern w:val="0"/>
                    <w:sz w:val="20"/>
                    <w:szCs w:val="20"/>
                  </w:rPr>
                </w:rPrChange>
              </w:rPr>
              <w:t>Account  System</w:t>
            </w:r>
          </w:p>
        </w:tc>
        <w:tc>
          <w:tcPr>
            <w:tcW w:w="2333" w:type="dxa"/>
            <w:tcBorders>
              <w:top w:val="nil"/>
              <w:left w:val="nil"/>
              <w:bottom w:val="single" w:sz="4" w:space="0" w:color="auto"/>
              <w:right w:val="single" w:sz="4" w:space="0" w:color="auto"/>
            </w:tcBorders>
            <w:shd w:val="clear" w:color="auto" w:fill="auto"/>
            <w:vAlign w:val="center"/>
            <w:hideMark/>
          </w:tcPr>
          <w:p w14:paraId="5803928C" w14:textId="4FBCA801" w:rsidR="0012309C" w:rsidRPr="00D74D66" w:rsidRDefault="00880B21" w:rsidP="0012309C">
            <w:pPr>
              <w:widowControl/>
              <w:jc w:val="left"/>
              <w:rPr>
                <w:rStyle w:val="af6"/>
                <w:rFonts w:eastAsia="宋体"/>
                <w:rPrChange w:id="5207" w:author="raye" w:date="2018-08-10T13:22:00Z">
                  <w:rPr>
                    <w:rFonts w:ascii="宋体" w:eastAsia="宋体" w:hAnsi="宋体" w:cs="宋体"/>
                    <w:kern w:val="0"/>
                    <w:sz w:val="20"/>
                    <w:szCs w:val="20"/>
                  </w:rPr>
                </w:rPrChange>
              </w:rPr>
            </w:pPr>
            <w:r w:rsidRPr="00D74D66">
              <w:rPr>
                <w:rStyle w:val="af6"/>
                <w:rFonts w:eastAsia="宋体"/>
                <w:rPrChange w:id="5208" w:author="raye" w:date="2018-08-10T13:22:00Z">
                  <w:rPr>
                    <w:rFonts w:ascii="宋体" w:eastAsia="宋体" w:hAnsi="宋体" w:cs="宋体"/>
                    <w:kern w:val="0"/>
                    <w:sz w:val="20"/>
                    <w:szCs w:val="20"/>
                  </w:rPr>
                </w:rPrChange>
              </w:rPr>
              <w:t>Create roles</w:t>
            </w:r>
          </w:p>
        </w:tc>
        <w:tc>
          <w:tcPr>
            <w:tcW w:w="1105" w:type="dxa"/>
            <w:tcBorders>
              <w:top w:val="nil"/>
              <w:left w:val="nil"/>
              <w:bottom w:val="single" w:sz="4" w:space="0" w:color="auto"/>
              <w:right w:val="single" w:sz="4" w:space="0" w:color="auto"/>
            </w:tcBorders>
            <w:shd w:val="clear" w:color="auto" w:fill="auto"/>
            <w:vAlign w:val="center"/>
            <w:hideMark/>
          </w:tcPr>
          <w:p w14:paraId="1C19ECCA" w14:textId="24740FD6" w:rsidR="0012309C" w:rsidRPr="00D74D66" w:rsidRDefault="000D79BB" w:rsidP="0012309C">
            <w:pPr>
              <w:widowControl/>
              <w:jc w:val="center"/>
              <w:rPr>
                <w:rStyle w:val="af6"/>
                <w:rFonts w:eastAsia="宋体"/>
                <w:rPrChange w:id="5209" w:author="raye" w:date="2018-08-10T13:22:00Z">
                  <w:rPr>
                    <w:rFonts w:ascii="宋体" w:eastAsia="宋体" w:hAnsi="宋体" w:cs="宋体"/>
                    <w:kern w:val="0"/>
                    <w:sz w:val="20"/>
                    <w:szCs w:val="20"/>
                  </w:rPr>
                </w:rPrChange>
              </w:rPr>
            </w:pPr>
            <w:r w:rsidRPr="00D74D66">
              <w:rPr>
                <w:rStyle w:val="af6"/>
                <w:rFonts w:eastAsia="等线"/>
                <w:rPrChange w:id="5210" w:author="raye" w:date="2018-08-10T13:22:00Z">
                  <w:rPr>
                    <w:rFonts w:ascii="Times New Roman" w:eastAsia="等线" w:hAnsi="Times New Roman" w:cs="Times New Roman"/>
                    <w:kern w:val="0"/>
                    <w:sz w:val="20"/>
                    <w:szCs w:val="20"/>
                  </w:rPr>
                </w:rPrChange>
              </w:rPr>
              <w:t>Medium</w:t>
            </w:r>
          </w:p>
        </w:tc>
        <w:tc>
          <w:tcPr>
            <w:tcW w:w="3369" w:type="dxa"/>
            <w:tcBorders>
              <w:top w:val="nil"/>
              <w:left w:val="nil"/>
              <w:bottom w:val="single" w:sz="4" w:space="0" w:color="auto"/>
              <w:right w:val="single" w:sz="4" w:space="0" w:color="auto"/>
            </w:tcBorders>
            <w:shd w:val="clear" w:color="auto" w:fill="auto"/>
            <w:vAlign w:val="center"/>
            <w:hideMark/>
          </w:tcPr>
          <w:p w14:paraId="5188781C" w14:textId="77777777" w:rsidR="0032525F" w:rsidRPr="00D74D66" w:rsidRDefault="0032525F" w:rsidP="0012309C">
            <w:pPr>
              <w:widowControl/>
              <w:jc w:val="left"/>
              <w:rPr>
                <w:rStyle w:val="af6"/>
                <w:rFonts w:eastAsia="宋体"/>
                <w:rPrChange w:id="5211" w:author="raye" w:date="2018-08-10T13:22:00Z">
                  <w:rPr>
                    <w:rFonts w:ascii="宋体" w:eastAsia="宋体" w:hAnsi="宋体" w:cs="宋体"/>
                    <w:kern w:val="0"/>
                    <w:sz w:val="20"/>
                    <w:szCs w:val="20"/>
                  </w:rPr>
                </w:rPrChange>
              </w:rPr>
            </w:pPr>
            <w:r w:rsidRPr="00D74D66">
              <w:rPr>
                <w:rStyle w:val="af6"/>
                <w:rFonts w:eastAsia="宋体"/>
                <w:rPrChange w:id="5212" w:author="raye" w:date="2018-08-10T13:22:00Z">
                  <w:rPr>
                    <w:rFonts w:ascii="宋体" w:eastAsia="宋体" w:hAnsi="宋体" w:cs="宋体"/>
                    <w:kern w:val="0"/>
                    <w:sz w:val="20"/>
                    <w:szCs w:val="20"/>
                  </w:rPr>
                </w:rPrChange>
              </w:rPr>
              <w:t>Account management system</w:t>
            </w:r>
          </w:p>
          <w:p w14:paraId="299DB263" w14:textId="29A3E244" w:rsidR="0012309C" w:rsidRPr="00D74D66" w:rsidRDefault="0012309C" w:rsidP="00B71FD1">
            <w:pPr>
              <w:widowControl/>
              <w:jc w:val="left"/>
              <w:rPr>
                <w:rStyle w:val="af6"/>
                <w:rFonts w:eastAsia="宋体"/>
                <w:rPrChange w:id="5213" w:author="raye" w:date="2018-08-10T13:22:00Z">
                  <w:rPr>
                    <w:rFonts w:ascii="宋体" w:eastAsia="宋体" w:hAnsi="宋体" w:cs="宋体"/>
                    <w:kern w:val="0"/>
                    <w:sz w:val="20"/>
                    <w:szCs w:val="20"/>
                  </w:rPr>
                </w:rPrChange>
              </w:rPr>
            </w:pPr>
            <w:r w:rsidRPr="00D74D66">
              <w:rPr>
                <w:rStyle w:val="af6"/>
                <w:rFonts w:eastAsia="宋体"/>
                <w:rPrChange w:id="5214" w:author="raye" w:date="2018-08-10T13:22:00Z">
                  <w:rPr>
                    <w:rFonts w:ascii="宋体" w:eastAsia="宋体" w:hAnsi="宋体" w:cs="宋体"/>
                    <w:kern w:val="0"/>
                    <w:sz w:val="20"/>
                    <w:szCs w:val="20"/>
                  </w:rPr>
                </w:rPrChange>
              </w:rPr>
              <w:t xml:space="preserve">1. </w:t>
            </w:r>
            <w:r w:rsidR="00B71FD1" w:rsidRPr="00D74D66">
              <w:rPr>
                <w:rStyle w:val="af6"/>
                <w:rFonts w:eastAsia="宋体"/>
                <w:rPrChange w:id="5215" w:author="raye" w:date="2018-08-10T13:22:00Z">
                  <w:rPr>
                    <w:rFonts w:ascii="宋体" w:eastAsia="宋体" w:hAnsi="宋体" w:cs="宋体"/>
                    <w:kern w:val="0"/>
                    <w:sz w:val="20"/>
                    <w:szCs w:val="20"/>
                  </w:rPr>
                </w:rPrChange>
              </w:rPr>
              <w:t>Create a role, bank configuration</w:t>
            </w:r>
          </w:p>
        </w:tc>
      </w:tr>
      <w:tr w:rsidR="0012309C" w:rsidRPr="00D74D66" w14:paraId="11F65AD4" w14:textId="77777777" w:rsidTr="00DB2E51">
        <w:trPr>
          <w:trHeight w:val="1445"/>
        </w:trPr>
        <w:tc>
          <w:tcPr>
            <w:tcW w:w="536" w:type="dxa"/>
            <w:tcBorders>
              <w:top w:val="nil"/>
              <w:left w:val="single" w:sz="4" w:space="0" w:color="auto"/>
              <w:bottom w:val="nil"/>
              <w:right w:val="single" w:sz="4" w:space="0" w:color="auto"/>
            </w:tcBorders>
            <w:shd w:val="clear" w:color="auto" w:fill="auto"/>
            <w:vAlign w:val="center"/>
            <w:hideMark/>
          </w:tcPr>
          <w:p w14:paraId="763E5337" w14:textId="7B74A74E" w:rsidR="0012309C" w:rsidRPr="00D74D66" w:rsidRDefault="0012309C" w:rsidP="0012309C">
            <w:pPr>
              <w:widowControl/>
              <w:jc w:val="right"/>
              <w:rPr>
                <w:rStyle w:val="af6"/>
                <w:rFonts w:eastAsia="宋体"/>
                <w:rPrChange w:id="5216" w:author="raye" w:date="2018-08-10T13:22:00Z">
                  <w:rPr>
                    <w:rFonts w:ascii="宋体" w:eastAsia="宋体" w:hAnsi="宋体" w:cs="宋体"/>
                    <w:kern w:val="0"/>
                    <w:sz w:val="20"/>
                    <w:szCs w:val="20"/>
                  </w:rPr>
                </w:rPrChange>
              </w:rPr>
            </w:pPr>
            <w:r w:rsidRPr="00D74D66">
              <w:rPr>
                <w:rStyle w:val="af6"/>
                <w:rFonts w:eastAsia="宋体"/>
                <w:rPrChange w:id="5217" w:author="raye" w:date="2018-08-10T13:22:00Z">
                  <w:rPr>
                    <w:rFonts w:ascii="宋体" w:eastAsia="宋体" w:hAnsi="宋体" w:cs="宋体"/>
                    <w:kern w:val="0"/>
                    <w:sz w:val="20"/>
                    <w:szCs w:val="20"/>
                  </w:rPr>
                </w:rPrChange>
              </w:rPr>
              <w:t>44</w:t>
            </w:r>
          </w:p>
        </w:tc>
        <w:tc>
          <w:tcPr>
            <w:tcW w:w="683" w:type="dxa"/>
            <w:vMerge/>
            <w:tcBorders>
              <w:top w:val="nil"/>
              <w:left w:val="single" w:sz="4" w:space="0" w:color="auto"/>
              <w:bottom w:val="single" w:sz="4" w:space="0" w:color="000000"/>
              <w:right w:val="single" w:sz="4" w:space="0" w:color="auto"/>
            </w:tcBorders>
            <w:vAlign w:val="center"/>
            <w:hideMark/>
          </w:tcPr>
          <w:p w14:paraId="500B4D34" w14:textId="77777777" w:rsidR="0012309C" w:rsidRPr="00D74D66" w:rsidRDefault="0012309C" w:rsidP="0012309C">
            <w:pPr>
              <w:widowControl/>
              <w:jc w:val="left"/>
              <w:rPr>
                <w:rStyle w:val="af6"/>
                <w:rFonts w:eastAsia="宋体"/>
                <w:rPrChange w:id="5218" w:author="raye" w:date="2018-08-10T13:22:00Z">
                  <w:rPr>
                    <w:rFonts w:ascii="宋体" w:eastAsia="宋体" w:hAnsi="宋体" w:cs="宋体"/>
                    <w:color w:val="000000"/>
                    <w:kern w:val="0"/>
                    <w:sz w:val="20"/>
                    <w:szCs w:val="20"/>
                  </w:rPr>
                </w:rPrChange>
              </w:rPr>
            </w:pPr>
          </w:p>
        </w:tc>
        <w:tc>
          <w:tcPr>
            <w:tcW w:w="1562" w:type="dxa"/>
            <w:vMerge/>
            <w:tcBorders>
              <w:top w:val="nil"/>
              <w:left w:val="single" w:sz="4" w:space="0" w:color="auto"/>
              <w:bottom w:val="single" w:sz="4" w:space="0" w:color="auto"/>
              <w:right w:val="single" w:sz="4" w:space="0" w:color="auto"/>
            </w:tcBorders>
            <w:vAlign w:val="center"/>
            <w:hideMark/>
          </w:tcPr>
          <w:p w14:paraId="5C9DB734" w14:textId="77777777" w:rsidR="0012309C" w:rsidRPr="00D74D66" w:rsidRDefault="0012309C" w:rsidP="0012309C">
            <w:pPr>
              <w:widowControl/>
              <w:jc w:val="left"/>
              <w:rPr>
                <w:rStyle w:val="af6"/>
                <w:rFonts w:eastAsia="宋体"/>
                <w:rPrChange w:id="5219" w:author="raye" w:date="2018-08-10T13:22:00Z">
                  <w:rPr>
                    <w:rFonts w:ascii="宋体" w:eastAsia="宋体" w:hAnsi="宋体" w:cs="宋体"/>
                    <w:kern w:val="0"/>
                    <w:sz w:val="20"/>
                    <w:szCs w:val="20"/>
                  </w:rPr>
                </w:rPrChange>
              </w:rPr>
            </w:pPr>
          </w:p>
        </w:tc>
        <w:tc>
          <w:tcPr>
            <w:tcW w:w="2333" w:type="dxa"/>
            <w:tcBorders>
              <w:top w:val="nil"/>
              <w:left w:val="nil"/>
              <w:bottom w:val="single" w:sz="4" w:space="0" w:color="auto"/>
              <w:right w:val="single" w:sz="4" w:space="0" w:color="auto"/>
            </w:tcBorders>
            <w:shd w:val="clear" w:color="auto" w:fill="auto"/>
            <w:noWrap/>
            <w:vAlign w:val="center"/>
            <w:hideMark/>
          </w:tcPr>
          <w:p w14:paraId="298A34A3" w14:textId="58AC7658" w:rsidR="0012309C" w:rsidRPr="00D74D66" w:rsidRDefault="00880B21" w:rsidP="0012309C">
            <w:pPr>
              <w:widowControl/>
              <w:jc w:val="left"/>
              <w:rPr>
                <w:rStyle w:val="af6"/>
                <w:rFonts w:eastAsia="宋体"/>
                <w:rPrChange w:id="5220" w:author="raye" w:date="2018-08-10T13:22:00Z">
                  <w:rPr>
                    <w:rFonts w:ascii="宋体" w:eastAsia="宋体" w:hAnsi="宋体" w:cs="宋体"/>
                    <w:color w:val="000000"/>
                    <w:kern w:val="0"/>
                    <w:sz w:val="20"/>
                    <w:szCs w:val="20"/>
                  </w:rPr>
                </w:rPrChange>
              </w:rPr>
            </w:pPr>
            <w:r w:rsidRPr="00D74D66">
              <w:rPr>
                <w:rStyle w:val="af6"/>
                <w:rFonts w:eastAsia="宋体"/>
                <w:rPrChange w:id="5221" w:author="raye" w:date="2018-08-10T13:22:00Z">
                  <w:rPr>
                    <w:rFonts w:ascii="宋体" w:eastAsia="宋体" w:hAnsi="宋体" w:cs="宋体"/>
                    <w:color w:val="000000"/>
                    <w:kern w:val="0"/>
                    <w:sz w:val="20"/>
                    <w:szCs w:val="20"/>
                  </w:rPr>
                </w:rPrChange>
              </w:rPr>
              <w:t>User permission configuration</w:t>
            </w:r>
          </w:p>
        </w:tc>
        <w:tc>
          <w:tcPr>
            <w:tcW w:w="1105" w:type="dxa"/>
            <w:tcBorders>
              <w:top w:val="nil"/>
              <w:left w:val="nil"/>
              <w:bottom w:val="single" w:sz="4" w:space="0" w:color="auto"/>
              <w:right w:val="single" w:sz="4" w:space="0" w:color="auto"/>
            </w:tcBorders>
            <w:shd w:val="clear" w:color="auto" w:fill="auto"/>
            <w:vAlign w:val="center"/>
            <w:hideMark/>
          </w:tcPr>
          <w:p w14:paraId="36121686" w14:textId="46B9172B" w:rsidR="0012309C" w:rsidRPr="00D74D66" w:rsidRDefault="000D79BB" w:rsidP="0012309C">
            <w:pPr>
              <w:widowControl/>
              <w:jc w:val="center"/>
              <w:rPr>
                <w:rStyle w:val="af6"/>
                <w:rFonts w:eastAsia="宋体"/>
                <w:rPrChange w:id="5222" w:author="raye" w:date="2018-08-10T13:22:00Z">
                  <w:rPr>
                    <w:rFonts w:ascii="宋体" w:eastAsia="宋体" w:hAnsi="宋体" w:cs="宋体"/>
                    <w:kern w:val="0"/>
                    <w:sz w:val="20"/>
                    <w:szCs w:val="20"/>
                  </w:rPr>
                </w:rPrChange>
              </w:rPr>
            </w:pPr>
            <w:r w:rsidRPr="00D74D66">
              <w:rPr>
                <w:rStyle w:val="af6"/>
                <w:rFonts w:eastAsia="等线"/>
                <w:rPrChange w:id="5223" w:author="raye" w:date="2018-08-10T13:22:00Z">
                  <w:rPr>
                    <w:rFonts w:ascii="Times New Roman" w:eastAsia="等线" w:hAnsi="Times New Roman" w:cs="Times New Roman"/>
                    <w:kern w:val="0"/>
                    <w:sz w:val="20"/>
                    <w:szCs w:val="20"/>
                  </w:rPr>
                </w:rPrChange>
              </w:rPr>
              <w:t>Medium</w:t>
            </w:r>
          </w:p>
        </w:tc>
        <w:tc>
          <w:tcPr>
            <w:tcW w:w="3369" w:type="dxa"/>
            <w:tcBorders>
              <w:top w:val="nil"/>
              <w:left w:val="nil"/>
              <w:bottom w:val="single" w:sz="4" w:space="0" w:color="auto"/>
              <w:right w:val="single" w:sz="4" w:space="0" w:color="auto"/>
            </w:tcBorders>
            <w:shd w:val="clear" w:color="auto" w:fill="auto"/>
            <w:vAlign w:val="center"/>
            <w:hideMark/>
          </w:tcPr>
          <w:p w14:paraId="6EF6ED31" w14:textId="2F1A0777" w:rsidR="0012309C" w:rsidRPr="00D74D66" w:rsidRDefault="0012309C" w:rsidP="00CF1478">
            <w:pPr>
              <w:widowControl/>
              <w:jc w:val="left"/>
              <w:rPr>
                <w:rStyle w:val="af6"/>
                <w:rFonts w:eastAsia="宋体"/>
                <w:rPrChange w:id="5224" w:author="raye" w:date="2018-08-10T13:22:00Z">
                  <w:rPr>
                    <w:rFonts w:ascii="宋体" w:eastAsia="宋体" w:hAnsi="宋体" w:cs="宋体"/>
                    <w:color w:val="000000"/>
                    <w:kern w:val="0"/>
                    <w:sz w:val="20"/>
                    <w:szCs w:val="20"/>
                  </w:rPr>
                </w:rPrChange>
              </w:rPr>
            </w:pPr>
            <w:r w:rsidRPr="00D74D66">
              <w:rPr>
                <w:rStyle w:val="af6"/>
                <w:rFonts w:eastAsia="宋体"/>
                <w:rPrChange w:id="5225" w:author="raye" w:date="2018-08-10T13:22:00Z">
                  <w:rPr>
                    <w:rFonts w:ascii="宋体" w:eastAsia="宋体" w:hAnsi="宋体" w:cs="宋体"/>
                    <w:color w:val="000000"/>
                    <w:kern w:val="0"/>
                    <w:sz w:val="20"/>
                    <w:szCs w:val="20"/>
                  </w:rPr>
                </w:rPrChange>
              </w:rPr>
              <w:t>1. #1~#5</w:t>
            </w:r>
            <w:r w:rsidRPr="00D74D66">
              <w:rPr>
                <w:rStyle w:val="af6"/>
                <w:rFonts w:eastAsia="宋体" w:hint="eastAsia"/>
                <w:rPrChange w:id="5226" w:author="raye" w:date="2018-08-10T13:22:00Z">
                  <w:rPr>
                    <w:rFonts w:ascii="宋体" w:eastAsia="宋体" w:hAnsi="宋体" w:cs="宋体" w:hint="eastAsia"/>
                    <w:color w:val="000000"/>
                    <w:kern w:val="0"/>
                    <w:sz w:val="20"/>
                    <w:szCs w:val="20"/>
                  </w:rPr>
                </w:rPrChange>
              </w:rPr>
              <w:t>，</w:t>
            </w:r>
            <w:r w:rsidRPr="00D74D66">
              <w:rPr>
                <w:rStyle w:val="af6"/>
                <w:rFonts w:eastAsia="宋体"/>
                <w:rPrChange w:id="5227" w:author="raye" w:date="2018-08-10T13:22:00Z">
                  <w:rPr>
                    <w:rFonts w:ascii="宋体" w:eastAsia="宋体" w:hAnsi="宋体" w:cs="宋体"/>
                    <w:color w:val="000000"/>
                    <w:kern w:val="0"/>
                    <w:sz w:val="20"/>
                    <w:szCs w:val="20"/>
                  </w:rPr>
                </w:rPrChange>
              </w:rPr>
              <w:t xml:space="preserve">#10 </w:t>
            </w:r>
            <w:r w:rsidR="00CF1478" w:rsidRPr="00D74D66">
              <w:rPr>
                <w:rStyle w:val="af6"/>
                <w:rFonts w:eastAsia="宋体"/>
                <w:rPrChange w:id="5228" w:author="raye" w:date="2018-08-10T13:22:00Z">
                  <w:rPr>
                    <w:rFonts w:ascii="宋体" w:eastAsia="宋体" w:hAnsi="宋体" w:cs="宋体"/>
                    <w:color w:val="000000"/>
                    <w:kern w:val="0"/>
                    <w:sz w:val="20"/>
                    <w:szCs w:val="20"/>
                  </w:rPr>
                </w:rPrChange>
              </w:rPr>
              <w:t>permission to view/respond configuration(Note that the default permission of some roles cannot be changed)</w:t>
            </w:r>
            <w:r w:rsidRPr="00D74D66">
              <w:rPr>
                <w:rStyle w:val="af6"/>
                <w:rFonts w:eastAsia="宋体"/>
                <w:rPrChange w:id="5229" w:author="raye" w:date="2018-08-10T13:22:00Z">
                  <w:rPr>
                    <w:rFonts w:ascii="宋体" w:eastAsia="宋体" w:hAnsi="宋体" w:cs="宋体"/>
                    <w:color w:val="000000"/>
                    <w:kern w:val="0"/>
                    <w:sz w:val="20"/>
                    <w:szCs w:val="20"/>
                  </w:rPr>
                </w:rPrChange>
              </w:rPr>
              <w:br/>
              <w:t xml:space="preserve">2. </w:t>
            </w:r>
            <w:r w:rsidR="00880B21" w:rsidRPr="00D74D66">
              <w:rPr>
                <w:rStyle w:val="af6"/>
                <w:rFonts w:eastAsia="宋体"/>
                <w:rPrChange w:id="5230" w:author="raye" w:date="2018-08-10T13:22:00Z">
                  <w:rPr>
                    <w:rFonts w:ascii="宋体" w:eastAsia="宋体" w:hAnsi="宋体" w:cs="宋体"/>
                    <w:color w:val="000000"/>
                    <w:kern w:val="0"/>
                    <w:sz w:val="20"/>
                    <w:szCs w:val="20"/>
                  </w:rPr>
                </w:rPrChange>
              </w:rPr>
              <w:t>C</w:t>
            </w:r>
            <w:r w:rsidRPr="00D74D66">
              <w:rPr>
                <w:rStyle w:val="af6"/>
                <w:rFonts w:eastAsia="宋体"/>
                <w:rPrChange w:id="5231" w:author="raye" w:date="2018-08-10T13:22:00Z">
                  <w:rPr>
                    <w:rFonts w:ascii="宋体" w:eastAsia="宋体" w:hAnsi="宋体" w:cs="宋体"/>
                    <w:color w:val="000000"/>
                    <w:kern w:val="0"/>
                    <w:sz w:val="20"/>
                    <w:szCs w:val="20"/>
                  </w:rPr>
                </w:rPrChange>
              </w:rPr>
              <w:t>heck</w:t>
            </w:r>
            <w:r w:rsidR="00880B21" w:rsidRPr="00D74D66">
              <w:rPr>
                <w:rStyle w:val="af6"/>
                <w:rFonts w:eastAsia="宋体"/>
                <w:rPrChange w:id="5232" w:author="raye" w:date="2018-08-10T13:22:00Z">
                  <w:rPr>
                    <w:rFonts w:ascii="宋体" w:eastAsia="宋体" w:hAnsi="宋体" w:cs="宋体"/>
                    <w:color w:val="000000"/>
                    <w:kern w:val="0"/>
                    <w:sz w:val="20"/>
                    <w:szCs w:val="20"/>
                  </w:rPr>
                </w:rPrChange>
              </w:rPr>
              <w:t>/edit permission configuration</w:t>
            </w:r>
            <w:r w:rsidRPr="00D74D66">
              <w:rPr>
                <w:rStyle w:val="af6"/>
                <w:rFonts w:eastAsia="宋体"/>
                <w:rPrChange w:id="5233" w:author="raye" w:date="2018-08-10T13:22:00Z">
                  <w:rPr>
                    <w:rFonts w:ascii="宋体" w:eastAsia="宋体" w:hAnsi="宋体" w:cs="宋体"/>
                    <w:color w:val="000000"/>
                    <w:kern w:val="0"/>
                    <w:sz w:val="20"/>
                    <w:szCs w:val="20"/>
                  </w:rPr>
                </w:rPrChange>
              </w:rPr>
              <w:t xml:space="preserve"> </w:t>
            </w:r>
            <w:r w:rsidRPr="00D74D66">
              <w:rPr>
                <w:rStyle w:val="af6"/>
                <w:rFonts w:eastAsia="宋体"/>
                <w:rPrChange w:id="5234" w:author="raye" w:date="2018-08-10T13:22:00Z">
                  <w:rPr>
                    <w:rFonts w:ascii="宋体" w:eastAsia="宋体" w:hAnsi="宋体" w:cs="宋体"/>
                    <w:color w:val="000000"/>
                    <w:kern w:val="0"/>
                    <w:sz w:val="20"/>
                    <w:szCs w:val="20"/>
                  </w:rPr>
                </w:rPrChange>
              </w:rPr>
              <w:br/>
              <w:t>3. Log</w:t>
            </w:r>
            <w:r w:rsidR="00880B21" w:rsidRPr="00D74D66">
              <w:rPr>
                <w:rStyle w:val="af6"/>
                <w:rFonts w:eastAsia="宋体"/>
                <w:rPrChange w:id="5235" w:author="raye" w:date="2018-08-10T13:22:00Z">
                  <w:rPr>
                    <w:rFonts w:ascii="宋体" w:eastAsia="宋体" w:hAnsi="宋体" w:cs="宋体"/>
                    <w:color w:val="000000"/>
                    <w:kern w:val="0"/>
                    <w:sz w:val="20"/>
                    <w:szCs w:val="20"/>
                  </w:rPr>
                </w:rPrChange>
              </w:rPr>
              <w:t xml:space="preserve"> read permission configuration</w:t>
            </w:r>
          </w:p>
        </w:tc>
      </w:tr>
      <w:tr w:rsidR="0012309C" w:rsidRPr="00D74D66" w14:paraId="3A7B9068" w14:textId="77777777" w:rsidTr="00DB2E51">
        <w:trPr>
          <w:trHeight w:val="750"/>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33072B64" w14:textId="77777777" w:rsidR="0012309C" w:rsidRPr="00D74D66" w:rsidRDefault="0012309C" w:rsidP="0012309C">
            <w:pPr>
              <w:widowControl/>
              <w:jc w:val="right"/>
              <w:rPr>
                <w:rStyle w:val="af6"/>
                <w:rFonts w:eastAsia="宋体"/>
                <w:rPrChange w:id="5236" w:author="raye" w:date="2018-08-10T13:22:00Z">
                  <w:rPr>
                    <w:rFonts w:ascii="宋体" w:eastAsia="宋体" w:hAnsi="宋体" w:cs="宋体"/>
                    <w:kern w:val="0"/>
                    <w:sz w:val="20"/>
                    <w:szCs w:val="20"/>
                  </w:rPr>
                </w:rPrChange>
              </w:rPr>
            </w:pPr>
            <w:r w:rsidRPr="00D74D66">
              <w:rPr>
                <w:rStyle w:val="af6"/>
                <w:rFonts w:eastAsia="宋体"/>
                <w:rPrChange w:id="5237" w:author="raye" w:date="2018-08-10T13:22:00Z">
                  <w:rPr>
                    <w:rFonts w:ascii="宋体" w:eastAsia="宋体" w:hAnsi="宋体" w:cs="宋体"/>
                    <w:kern w:val="0"/>
                    <w:sz w:val="20"/>
                    <w:szCs w:val="20"/>
                  </w:rPr>
                </w:rPrChange>
              </w:rPr>
              <w:t>45</w:t>
            </w:r>
          </w:p>
        </w:tc>
        <w:tc>
          <w:tcPr>
            <w:tcW w:w="683" w:type="dxa"/>
            <w:tcBorders>
              <w:top w:val="nil"/>
              <w:left w:val="nil"/>
              <w:bottom w:val="single" w:sz="4" w:space="0" w:color="auto"/>
              <w:right w:val="single" w:sz="4" w:space="0" w:color="auto"/>
            </w:tcBorders>
            <w:shd w:val="clear" w:color="auto" w:fill="auto"/>
            <w:vAlign w:val="center"/>
            <w:hideMark/>
          </w:tcPr>
          <w:p w14:paraId="351873E5" w14:textId="64C75D55" w:rsidR="0012309C" w:rsidRPr="00D74D66" w:rsidRDefault="00D81E09" w:rsidP="0012309C">
            <w:pPr>
              <w:widowControl/>
              <w:jc w:val="center"/>
              <w:rPr>
                <w:rStyle w:val="af6"/>
                <w:rFonts w:eastAsia="宋体"/>
                <w:rPrChange w:id="5238" w:author="raye" w:date="2018-08-10T13:22:00Z">
                  <w:rPr>
                    <w:rFonts w:ascii="宋体" w:eastAsia="宋体" w:hAnsi="宋体" w:cs="宋体"/>
                    <w:kern w:val="0"/>
                    <w:sz w:val="20"/>
                    <w:szCs w:val="20"/>
                  </w:rPr>
                </w:rPrChange>
              </w:rPr>
            </w:pPr>
            <w:r w:rsidRPr="00D74D66">
              <w:rPr>
                <w:rStyle w:val="af6"/>
                <w:rFonts w:eastAsia="宋体"/>
                <w:rPrChange w:id="5239" w:author="raye" w:date="2018-08-10T13:22:00Z">
                  <w:rPr>
                    <w:rFonts w:ascii="宋体" w:eastAsia="宋体" w:hAnsi="宋体" w:cs="宋体"/>
                    <w:kern w:val="0"/>
                    <w:sz w:val="20"/>
                    <w:szCs w:val="20"/>
                  </w:rPr>
                </w:rPrChange>
              </w:rPr>
              <w:t>All roles</w:t>
            </w:r>
          </w:p>
        </w:tc>
        <w:tc>
          <w:tcPr>
            <w:tcW w:w="1562" w:type="dxa"/>
            <w:tcBorders>
              <w:top w:val="nil"/>
              <w:left w:val="nil"/>
              <w:bottom w:val="single" w:sz="4" w:space="0" w:color="auto"/>
              <w:right w:val="single" w:sz="4" w:space="0" w:color="auto"/>
            </w:tcBorders>
            <w:shd w:val="clear" w:color="auto" w:fill="auto"/>
            <w:vAlign w:val="center"/>
            <w:hideMark/>
          </w:tcPr>
          <w:p w14:paraId="0622E67F" w14:textId="110A1B47" w:rsidR="0012309C" w:rsidRPr="00D74D66" w:rsidRDefault="00D81E09" w:rsidP="0012309C">
            <w:pPr>
              <w:widowControl/>
              <w:jc w:val="left"/>
              <w:rPr>
                <w:rStyle w:val="af6"/>
                <w:rFonts w:eastAsia="宋体"/>
                <w:rPrChange w:id="5240" w:author="raye" w:date="2018-08-10T13:22:00Z">
                  <w:rPr>
                    <w:rFonts w:ascii="宋体" w:eastAsia="宋体" w:hAnsi="宋体" w:cs="宋体"/>
                    <w:kern w:val="0"/>
                    <w:sz w:val="20"/>
                    <w:szCs w:val="20"/>
                  </w:rPr>
                </w:rPrChange>
              </w:rPr>
            </w:pPr>
            <w:r w:rsidRPr="00D74D66">
              <w:rPr>
                <w:rStyle w:val="af6"/>
                <w:rFonts w:eastAsia="宋体"/>
                <w:rPrChange w:id="5241" w:author="raye" w:date="2018-08-10T13:22:00Z">
                  <w:rPr>
                    <w:rFonts w:ascii="宋体" w:eastAsia="宋体" w:hAnsi="宋体" w:cs="宋体"/>
                    <w:kern w:val="0"/>
                    <w:sz w:val="20"/>
                    <w:szCs w:val="20"/>
                  </w:rPr>
                </w:rPrChange>
              </w:rPr>
              <w:t>Login</w:t>
            </w:r>
          </w:p>
        </w:tc>
        <w:tc>
          <w:tcPr>
            <w:tcW w:w="2333" w:type="dxa"/>
            <w:tcBorders>
              <w:top w:val="nil"/>
              <w:left w:val="nil"/>
              <w:bottom w:val="single" w:sz="4" w:space="0" w:color="auto"/>
              <w:right w:val="single" w:sz="4" w:space="0" w:color="auto"/>
            </w:tcBorders>
            <w:shd w:val="clear" w:color="auto" w:fill="auto"/>
            <w:vAlign w:val="center"/>
            <w:hideMark/>
          </w:tcPr>
          <w:p w14:paraId="03F14280" w14:textId="00C36B88" w:rsidR="0012309C" w:rsidRPr="00D74D66" w:rsidRDefault="000616AD" w:rsidP="0012309C">
            <w:pPr>
              <w:widowControl/>
              <w:jc w:val="left"/>
              <w:rPr>
                <w:rStyle w:val="af6"/>
                <w:rFonts w:eastAsia="宋体"/>
                <w:rPrChange w:id="5242" w:author="raye" w:date="2018-08-10T13:22:00Z">
                  <w:rPr>
                    <w:rFonts w:ascii="宋体" w:eastAsia="宋体" w:hAnsi="宋体" w:cs="宋体"/>
                    <w:kern w:val="0"/>
                    <w:sz w:val="20"/>
                    <w:szCs w:val="20"/>
                  </w:rPr>
                </w:rPrChange>
              </w:rPr>
            </w:pPr>
            <w:r w:rsidRPr="00D74D66">
              <w:rPr>
                <w:rStyle w:val="af6"/>
                <w:rFonts w:eastAsia="宋体"/>
                <w:rPrChange w:id="5243" w:author="raye" w:date="2018-08-10T13:22:00Z">
                  <w:rPr>
                    <w:rFonts w:ascii="宋体" w:eastAsia="宋体" w:hAnsi="宋体" w:cs="宋体"/>
                    <w:kern w:val="0"/>
                    <w:sz w:val="20"/>
                    <w:szCs w:val="20"/>
                  </w:rPr>
                </w:rPrChange>
              </w:rPr>
              <w:t>User login</w:t>
            </w:r>
          </w:p>
        </w:tc>
        <w:tc>
          <w:tcPr>
            <w:tcW w:w="1105" w:type="dxa"/>
            <w:tcBorders>
              <w:top w:val="nil"/>
              <w:left w:val="nil"/>
              <w:bottom w:val="single" w:sz="4" w:space="0" w:color="auto"/>
              <w:right w:val="single" w:sz="4" w:space="0" w:color="auto"/>
            </w:tcBorders>
            <w:shd w:val="clear" w:color="auto" w:fill="auto"/>
            <w:vAlign w:val="center"/>
            <w:hideMark/>
          </w:tcPr>
          <w:p w14:paraId="5990C9FE" w14:textId="3483A16B" w:rsidR="0012309C" w:rsidRPr="00D74D66" w:rsidRDefault="000D79BB" w:rsidP="0012309C">
            <w:pPr>
              <w:widowControl/>
              <w:jc w:val="center"/>
              <w:rPr>
                <w:rStyle w:val="af6"/>
                <w:rFonts w:eastAsia="宋体"/>
                <w:rPrChange w:id="5244" w:author="raye" w:date="2018-08-10T13:22:00Z">
                  <w:rPr>
                    <w:rFonts w:ascii="宋体" w:eastAsia="宋体" w:hAnsi="宋体" w:cs="宋体"/>
                    <w:kern w:val="0"/>
                    <w:sz w:val="20"/>
                    <w:szCs w:val="20"/>
                  </w:rPr>
                </w:rPrChange>
              </w:rPr>
            </w:pPr>
            <w:r w:rsidRPr="00D74D66">
              <w:rPr>
                <w:rStyle w:val="af6"/>
                <w:rFonts w:eastAsia="等线"/>
                <w:rPrChange w:id="5245" w:author="raye" w:date="2018-08-10T13:22:00Z">
                  <w:rPr>
                    <w:rFonts w:ascii="Times New Roman" w:eastAsia="等线" w:hAnsi="Times New Roman" w:cs="Times New Roman"/>
                    <w:kern w:val="0"/>
                    <w:sz w:val="20"/>
                    <w:szCs w:val="20"/>
                  </w:rPr>
                </w:rPrChange>
              </w:rPr>
              <w:t>Medium</w:t>
            </w:r>
          </w:p>
        </w:tc>
        <w:tc>
          <w:tcPr>
            <w:tcW w:w="3369" w:type="dxa"/>
            <w:tcBorders>
              <w:top w:val="nil"/>
              <w:left w:val="nil"/>
              <w:bottom w:val="single" w:sz="4" w:space="0" w:color="auto"/>
              <w:right w:val="single" w:sz="4" w:space="0" w:color="auto"/>
            </w:tcBorders>
            <w:shd w:val="clear" w:color="auto" w:fill="auto"/>
            <w:vAlign w:val="center"/>
            <w:hideMark/>
          </w:tcPr>
          <w:p w14:paraId="22A1F688" w14:textId="4BE0752E" w:rsidR="0012309C" w:rsidRPr="00D74D66" w:rsidRDefault="0012309C" w:rsidP="000616AD">
            <w:pPr>
              <w:widowControl/>
              <w:jc w:val="left"/>
              <w:rPr>
                <w:rStyle w:val="af6"/>
                <w:rFonts w:eastAsia="宋体"/>
                <w:rPrChange w:id="5246" w:author="raye" w:date="2018-08-10T13:22:00Z">
                  <w:rPr>
                    <w:rFonts w:ascii="宋体" w:eastAsia="宋体" w:hAnsi="宋体" w:cs="宋体"/>
                    <w:kern w:val="0"/>
                    <w:sz w:val="20"/>
                    <w:szCs w:val="20"/>
                  </w:rPr>
                </w:rPrChange>
              </w:rPr>
            </w:pPr>
            <w:r w:rsidRPr="00D74D66">
              <w:rPr>
                <w:rStyle w:val="af6"/>
                <w:rFonts w:eastAsia="宋体"/>
                <w:rPrChange w:id="5247" w:author="raye" w:date="2018-08-10T13:22:00Z">
                  <w:rPr>
                    <w:rFonts w:ascii="宋体" w:eastAsia="宋体" w:hAnsi="宋体" w:cs="宋体"/>
                    <w:kern w:val="0"/>
                    <w:sz w:val="20"/>
                    <w:szCs w:val="20"/>
                  </w:rPr>
                </w:rPrChange>
              </w:rPr>
              <w:t>1.</w:t>
            </w:r>
            <w:r w:rsidR="000616AD" w:rsidRPr="00D74D66">
              <w:rPr>
                <w:rStyle w:val="af6"/>
                <w:rFonts w:eastAsia="宋体"/>
                <w:rPrChange w:id="5248" w:author="raye" w:date="2018-08-10T13:22:00Z">
                  <w:rPr>
                    <w:rFonts w:ascii="宋体" w:eastAsia="宋体" w:hAnsi="宋体" w:cs="宋体"/>
                    <w:kern w:val="0"/>
                    <w:sz w:val="20"/>
                    <w:szCs w:val="20"/>
                  </w:rPr>
                </w:rPrChange>
              </w:rPr>
              <w:t>Login</w:t>
            </w:r>
            <w:r w:rsidRPr="00D74D66">
              <w:rPr>
                <w:rStyle w:val="af6"/>
                <w:rFonts w:eastAsia="宋体"/>
                <w:rPrChange w:id="5249" w:author="raye" w:date="2018-08-10T13:22:00Z">
                  <w:rPr>
                    <w:rFonts w:ascii="宋体" w:eastAsia="宋体" w:hAnsi="宋体" w:cs="宋体"/>
                    <w:kern w:val="0"/>
                    <w:sz w:val="20"/>
                    <w:szCs w:val="20"/>
                  </w:rPr>
                </w:rPrChange>
              </w:rPr>
              <w:br/>
              <w:t>2.</w:t>
            </w:r>
            <w:r w:rsidR="000616AD" w:rsidRPr="00D74D66">
              <w:rPr>
                <w:rStyle w:val="af6"/>
                <w:rFonts w:eastAsia="宋体"/>
                <w:rPrChange w:id="5250" w:author="raye" w:date="2018-08-10T13:22:00Z">
                  <w:rPr>
                    <w:rFonts w:ascii="宋体" w:eastAsia="宋体" w:hAnsi="宋体" w:cs="宋体"/>
                    <w:kern w:val="0"/>
                    <w:sz w:val="20"/>
                    <w:szCs w:val="20"/>
                  </w:rPr>
                </w:rPrChange>
              </w:rPr>
              <w:t>Initial password</w:t>
            </w:r>
          </w:p>
        </w:tc>
      </w:tr>
    </w:tbl>
    <w:p w14:paraId="36C1F248" w14:textId="67B7A0B0" w:rsidR="0012309C" w:rsidRPr="00B0205A" w:rsidRDefault="0012309C" w:rsidP="0012309C">
      <w:pPr>
        <w:pStyle w:val="afd"/>
        <w:ind w:firstLineChars="0" w:firstLine="0"/>
        <w:rPr>
          <w:rStyle w:val="af6"/>
          <w:rFonts w:eastAsia="微软雅黑"/>
          <w:rPrChange w:id="5251" w:author="raye" w:date="2018-08-10T12:30:00Z">
            <w:rPr>
              <w:rFonts w:ascii="微软雅黑" w:eastAsia="微软雅黑" w:hAnsi="微软雅黑"/>
            </w:rPr>
          </w:rPrChange>
        </w:rPr>
      </w:pPr>
    </w:p>
    <w:p w14:paraId="12CE0A5D" w14:textId="77777777" w:rsidR="00FE6622" w:rsidRPr="00B0205A" w:rsidRDefault="00FE6622" w:rsidP="00FE6622">
      <w:pPr>
        <w:pStyle w:val="afd"/>
        <w:ind w:left="420" w:firstLineChars="0"/>
        <w:rPr>
          <w:rStyle w:val="af6"/>
          <w:rFonts w:eastAsia="宋体"/>
          <w:rPrChange w:id="5252" w:author="raye" w:date="2018-08-10T12:30:00Z">
            <w:rPr>
              <w:rFonts w:ascii="微软雅黑" w:eastAsia="微软雅黑" w:hAnsi="微软雅黑"/>
            </w:rPr>
          </w:rPrChange>
        </w:rPr>
      </w:pPr>
      <w:r w:rsidRPr="00B0205A">
        <w:rPr>
          <w:rStyle w:val="af6"/>
          <w:rFonts w:eastAsia="宋体"/>
          <w:rPrChange w:id="5253" w:author="raye" w:date="2018-08-10T12:30:00Z">
            <w:rPr>
              <w:rFonts w:ascii="微软雅黑" w:eastAsia="微软雅黑" w:hAnsi="微软雅黑"/>
            </w:rPr>
          </w:rPrChange>
        </w:rPr>
        <w:t>The classification criteria for requirement items are now defined as follows: the requirements are classified into three levels according to a comprehensive consideration of priority, importance and urgency:</w:t>
      </w:r>
    </w:p>
    <w:p w14:paraId="05705DEB" w14:textId="77777777" w:rsidR="00FE6622" w:rsidRPr="00B0205A" w:rsidRDefault="00FE6622" w:rsidP="00FE6622">
      <w:pPr>
        <w:pStyle w:val="afd"/>
        <w:ind w:left="420" w:firstLine="480"/>
        <w:rPr>
          <w:rStyle w:val="af6"/>
          <w:rFonts w:eastAsia="宋体"/>
          <w:rPrChange w:id="5254" w:author="raye" w:date="2018-08-10T12:30:00Z">
            <w:rPr>
              <w:rFonts w:ascii="微软雅黑" w:eastAsia="微软雅黑" w:hAnsi="微软雅黑"/>
            </w:rPr>
          </w:rPrChange>
        </w:rPr>
      </w:pPr>
      <w:r w:rsidRPr="00B0205A">
        <w:rPr>
          <w:rStyle w:val="af6"/>
          <w:rFonts w:eastAsia="宋体"/>
          <w:rPrChange w:id="5255" w:author="raye" w:date="2018-08-10T12:30:00Z">
            <w:rPr>
              <w:rFonts w:ascii="微软雅黑" w:eastAsia="微软雅黑" w:hAnsi="微软雅黑"/>
            </w:rPr>
          </w:rPrChange>
        </w:rPr>
        <w:t>Level 1: High, refers to the basic functions that required by the users with top priority in general</w:t>
      </w:r>
    </w:p>
    <w:p w14:paraId="42CFA277" w14:textId="77777777" w:rsidR="00FE6622" w:rsidRPr="00B0205A" w:rsidRDefault="00FE6622" w:rsidP="00FE6622">
      <w:pPr>
        <w:pStyle w:val="afd"/>
        <w:ind w:left="420" w:firstLine="480"/>
        <w:rPr>
          <w:rStyle w:val="af6"/>
          <w:rFonts w:eastAsia="宋体"/>
          <w:rPrChange w:id="5256" w:author="raye" w:date="2018-08-10T12:30:00Z">
            <w:rPr>
              <w:rFonts w:ascii="微软雅黑" w:eastAsia="微软雅黑" w:hAnsi="微软雅黑"/>
            </w:rPr>
          </w:rPrChange>
        </w:rPr>
      </w:pPr>
      <w:r w:rsidRPr="00B0205A">
        <w:rPr>
          <w:rStyle w:val="af6"/>
          <w:rFonts w:eastAsia="宋体"/>
          <w:rPrChange w:id="5257" w:author="raye" w:date="2018-08-10T12:30:00Z">
            <w:rPr>
              <w:rFonts w:ascii="微软雅黑" w:eastAsia="微软雅黑" w:hAnsi="微软雅黑"/>
            </w:rPr>
          </w:rPrChange>
        </w:rPr>
        <w:t>Level 2: Medium, refers to the functions connected with others that required by the users with medium priority in general</w:t>
      </w:r>
    </w:p>
    <w:p w14:paraId="32987B82" w14:textId="77777777" w:rsidR="00FE6622" w:rsidRPr="00B0205A" w:rsidRDefault="00FE6622" w:rsidP="00FE6622">
      <w:pPr>
        <w:pStyle w:val="afd"/>
        <w:ind w:left="420" w:firstLine="480"/>
        <w:rPr>
          <w:rStyle w:val="af6"/>
          <w:rFonts w:eastAsia="宋体"/>
          <w:rPrChange w:id="5258" w:author="raye" w:date="2018-08-10T12:30:00Z">
            <w:rPr>
              <w:rFonts w:ascii="微软雅黑" w:eastAsia="微软雅黑" w:hAnsi="微软雅黑"/>
            </w:rPr>
          </w:rPrChange>
        </w:rPr>
      </w:pPr>
      <w:r w:rsidRPr="00B0205A">
        <w:rPr>
          <w:rStyle w:val="af6"/>
          <w:rFonts w:eastAsia="宋体"/>
          <w:rPrChange w:id="5259" w:author="raye" w:date="2018-08-10T12:30:00Z">
            <w:rPr>
              <w:rFonts w:ascii="微软雅黑" w:eastAsia="微软雅黑" w:hAnsi="微软雅黑"/>
            </w:rPr>
          </w:rPrChange>
        </w:rPr>
        <w:t>Level 3: Low, refers to the independent parts that required by the users with low priority in general</w:t>
      </w:r>
    </w:p>
    <w:p w14:paraId="1EC7009F" w14:textId="77777777" w:rsidR="00FE6622" w:rsidRPr="00B0205A" w:rsidRDefault="00FE6622" w:rsidP="00FE6622">
      <w:pPr>
        <w:spacing w:afterLines="50" w:after="156"/>
        <w:ind w:left="420" w:firstLine="389"/>
        <w:rPr>
          <w:rStyle w:val="af6"/>
          <w:rFonts w:eastAsiaTheme="minorEastAsia" w:cs="Times New Roman"/>
          <w:rPrChange w:id="5260" w:author="raye" w:date="2018-08-10T12:30:00Z">
            <w:rPr>
              <w:rFonts w:ascii="Calibri" w:hAnsi="Calibri" w:cstheme="minorHAnsi"/>
              <w:sz w:val="24"/>
            </w:rPr>
          </w:rPrChange>
        </w:rPr>
      </w:pPr>
      <w:r w:rsidRPr="00B0205A">
        <w:rPr>
          <w:rStyle w:val="af6"/>
          <w:rFonts w:eastAsiaTheme="minorEastAsia"/>
          <w:rPrChange w:id="5261" w:author="raye" w:date="2018-08-10T12:30:00Z">
            <w:rPr>
              <w:rFonts w:ascii="微软雅黑" w:eastAsia="微软雅黑" w:hAnsi="微软雅黑" w:cs="Times New Roman"/>
              <w:sz w:val="22"/>
              <w:szCs w:val="20"/>
            </w:rPr>
          </w:rPrChange>
        </w:rPr>
        <w:t>High, medium and low levels can be subdivided into equal grades for further subdivision.</w:t>
      </w:r>
    </w:p>
    <w:p w14:paraId="136E4384" w14:textId="25B66D76" w:rsidR="00027CEB" w:rsidRPr="00B0205A" w:rsidRDefault="00027CEB" w:rsidP="00BA2F11">
      <w:pPr>
        <w:spacing w:afterLines="50" w:after="156"/>
        <w:rPr>
          <w:rFonts w:ascii="Times New Roman" w:hAnsi="Times New Roman" w:cs="Times New Roman"/>
          <w:sz w:val="24"/>
          <w:rPrChange w:id="5262" w:author="raye" w:date="2018-08-10T12:30:00Z">
            <w:rPr>
              <w:rFonts w:ascii="Calibri" w:hAnsi="Calibri" w:cstheme="minorHAnsi"/>
              <w:sz w:val="24"/>
            </w:rPr>
          </w:rPrChange>
        </w:rPr>
      </w:pPr>
    </w:p>
    <w:p w14:paraId="60AC7B15" w14:textId="38A5840A" w:rsidR="00027CEB" w:rsidRPr="00B0205A" w:rsidRDefault="00027CEB" w:rsidP="00BA2F11">
      <w:pPr>
        <w:spacing w:afterLines="50" w:after="156"/>
        <w:rPr>
          <w:rFonts w:ascii="Times New Roman" w:hAnsi="Times New Roman" w:cs="Times New Roman"/>
          <w:sz w:val="24"/>
          <w:rPrChange w:id="5263" w:author="raye" w:date="2018-08-10T12:30:00Z">
            <w:rPr>
              <w:rFonts w:ascii="Calibri" w:hAnsi="Calibri" w:cstheme="minorHAnsi"/>
              <w:sz w:val="24"/>
            </w:rPr>
          </w:rPrChange>
        </w:rPr>
      </w:pPr>
    </w:p>
    <w:p w14:paraId="40C736B2" w14:textId="77777777" w:rsidR="00027CEB" w:rsidRPr="00B0205A" w:rsidRDefault="00027CEB" w:rsidP="00BA2F11">
      <w:pPr>
        <w:spacing w:afterLines="50" w:after="156"/>
        <w:rPr>
          <w:rFonts w:ascii="Times New Roman" w:hAnsi="Times New Roman" w:cs="Times New Roman"/>
          <w:sz w:val="24"/>
          <w:rPrChange w:id="5264" w:author="raye" w:date="2018-08-10T12:30:00Z">
            <w:rPr>
              <w:rFonts w:ascii="Calibri" w:hAnsi="Calibri" w:cstheme="minorHAnsi"/>
              <w:sz w:val="24"/>
            </w:rPr>
          </w:rPrChange>
        </w:rPr>
      </w:pPr>
    </w:p>
    <w:p w14:paraId="6492ACDE" w14:textId="77777777" w:rsidR="00297B3B" w:rsidRPr="00E403FE" w:rsidRDefault="00297B3B">
      <w:pPr>
        <w:pStyle w:val="32"/>
        <w:pPrChange w:id="5265" w:author="raye" w:date="2018-08-10T13:23:00Z">
          <w:pPr>
            <w:pStyle w:val="215"/>
          </w:pPr>
        </w:pPrChange>
      </w:pPr>
      <w:bookmarkStart w:id="5266" w:name="_Toc402968011"/>
      <w:bookmarkStart w:id="5267" w:name="_Toc519582874"/>
      <w:bookmarkStart w:id="5268" w:name="_Toc520839407"/>
      <w:r w:rsidRPr="00E403FE">
        <w:t>3.2. Functional description</w:t>
      </w:r>
      <w:bookmarkEnd w:id="5266"/>
      <w:bookmarkEnd w:id="5267"/>
      <w:bookmarkEnd w:id="5268"/>
    </w:p>
    <w:p w14:paraId="6B2574CA" w14:textId="77F7A648" w:rsidR="00297B3B" w:rsidRPr="00D74D66" w:rsidRDefault="00297B3B" w:rsidP="00880B21">
      <w:pPr>
        <w:tabs>
          <w:tab w:val="left" w:pos="2410"/>
        </w:tabs>
        <w:spacing w:afterLines="50" w:after="156"/>
        <w:rPr>
          <w:rStyle w:val="aff4"/>
          <w:rFonts w:eastAsiaTheme="minorEastAsia"/>
          <w:rPrChange w:id="5269" w:author="raye" w:date="2018-08-10T13:23:00Z">
            <w:rPr>
              <w:rFonts w:ascii="Calibri" w:hAnsi="Calibri" w:cstheme="minorHAnsi"/>
              <w:b/>
              <w:sz w:val="24"/>
              <w:szCs w:val="24"/>
            </w:rPr>
          </w:rPrChange>
        </w:rPr>
      </w:pPr>
      <w:r w:rsidRPr="00D74D66">
        <w:rPr>
          <w:rStyle w:val="aff4"/>
          <w:rFonts w:eastAsiaTheme="minorEastAsia"/>
          <w:rPrChange w:id="5270" w:author="raye" w:date="2018-08-10T13:23:00Z">
            <w:rPr>
              <w:rFonts w:ascii="Calibri" w:hAnsi="Calibri" w:cstheme="minorHAnsi"/>
              <w:b/>
              <w:sz w:val="24"/>
              <w:szCs w:val="24"/>
            </w:rPr>
          </w:rPrChange>
        </w:rPr>
        <w:t xml:space="preserve">Note: All screens below are representative of the functionality that will be built, and the final screen may differ in color, shape, icon or size, but will provide the same functionality as described. </w:t>
      </w:r>
    </w:p>
    <w:p w14:paraId="0C8D19F4" w14:textId="77777777" w:rsidR="009C341A" w:rsidRPr="009C341A" w:rsidRDefault="009C341A" w:rsidP="009C341A">
      <w:pPr>
        <w:pStyle w:val="a0"/>
        <w:keepNext/>
        <w:keepLines/>
        <w:numPr>
          <w:ilvl w:val="0"/>
          <w:numId w:val="163"/>
        </w:numPr>
        <w:spacing w:before="260" w:after="260" w:line="360" w:lineRule="auto"/>
        <w:ind w:firstLineChars="0"/>
        <w:outlineLvl w:val="1"/>
        <w:rPr>
          <w:ins w:id="5271" w:author="raye" w:date="2018-08-10T14:03:00Z"/>
          <w:rFonts w:ascii="Times New Roman" w:eastAsia="宋体" w:hAnsi="Times New Roman" w:cs="Times New Roman"/>
          <w:b/>
          <w:bCs/>
          <w:vanish/>
          <w:sz w:val="24"/>
          <w:szCs w:val="24"/>
        </w:rPr>
      </w:pPr>
      <w:bookmarkStart w:id="5272" w:name="_Toc519592138"/>
      <w:bookmarkStart w:id="5273" w:name="_Toc519592345"/>
      <w:bookmarkStart w:id="5274" w:name="_Toc519592552"/>
      <w:bookmarkStart w:id="5275" w:name="_Toc519614835"/>
      <w:bookmarkStart w:id="5276" w:name="_Toc519684250"/>
      <w:bookmarkStart w:id="5277" w:name="_Toc519702986"/>
      <w:bookmarkStart w:id="5278" w:name="_Toc520125693"/>
      <w:bookmarkStart w:id="5279" w:name="_Toc520220490"/>
      <w:bookmarkStart w:id="5280" w:name="_Toc520839409"/>
      <w:bookmarkStart w:id="5281" w:name="_Toc519592139"/>
      <w:bookmarkStart w:id="5282" w:name="_Toc519592346"/>
      <w:bookmarkStart w:id="5283" w:name="_Toc519592553"/>
      <w:bookmarkStart w:id="5284" w:name="_Toc519614836"/>
      <w:bookmarkStart w:id="5285" w:name="_Toc519684251"/>
      <w:bookmarkStart w:id="5286" w:name="_Toc519702987"/>
      <w:bookmarkStart w:id="5287" w:name="_Toc520125694"/>
      <w:bookmarkStart w:id="5288" w:name="_Toc520220491"/>
      <w:bookmarkStart w:id="5289" w:name="_Toc520839410"/>
      <w:bookmarkStart w:id="5290" w:name="_Toc519592140"/>
      <w:bookmarkStart w:id="5291" w:name="_Toc519592347"/>
      <w:bookmarkStart w:id="5292" w:name="_Toc519592554"/>
      <w:bookmarkStart w:id="5293" w:name="_Toc519614837"/>
      <w:bookmarkStart w:id="5294" w:name="_Toc519684252"/>
      <w:bookmarkStart w:id="5295" w:name="_Toc519702988"/>
      <w:bookmarkStart w:id="5296" w:name="_Toc520125695"/>
      <w:bookmarkStart w:id="5297" w:name="_Toc520220492"/>
      <w:bookmarkStart w:id="5298" w:name="_Toc52083941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p>
    <w:p w14:paraId="7B1B70BF" w14:textId="77777777" w:rsidR="009C341A" w:rsidRPr="009C341A" w:rsidRDefault="009C341A" w:rsidP="009C341A">
      <w:pPr>
        <w:pStyle w:val="a0"/>
        <w:keepNext/>
        <w:keepLines/>
        <w:numPr>
          <w:ilvl w:val="0"/>
          <w:numId w:val="163"/>
        </w:numPr>
        <w:spacing w:before="260" w:after="260" w:line="360" w:lineRule="auto"/>
        <w:ind w:firstLineChars="0"/>
        <w:outlineLvl w:val="1"/>
        <w:rPr>
          <w:ins w:id="5299" w:author="raye" w:date="2018-08-10T14:03:00Z"/>
          <w:rFonts w:ascii="Times New Roman" w:eastAsia="宋体" w:hAnsi="Times New Roman" w:cs="Times New Roman"/>
          <w:b/>
          <w:bCs/>
          <w:vanish/>
          <w:sz w:val="24"/>
          <w:szCs w:val="24"/>
        </w:rPr>
      </w:pPr>
    </w:p>
    <w:p w14:paraId="1F53D9FC" w14:textId="77777777" w:rsidR="009C341A" w:rsidRPr="009C341A" w:rsidRDefault="009C341A" w:rsidP="009C341A">
      <w:pPr>
        <w:pStyle w:val="a0"/>
        <w:keepNext/>
        <w:keepLines/>
        <w:numPr>
          <w:ilvl w:val="0"/>
          <w:numId w:val="163"/>
        </w:numPr>
        <w:spacing w:before="260" w:after="260" w:line="360" w:lineRule="auto"/>
        <w:ind w:firstLineChars="0"/>
        <w:outlineLvl w:val="1"/>
        <w:rPr>
          <w:ins w:id="5300" w:author="raye" w:date="2018-08-10T14:03:00Z"/>
          <w:rFonts w:ascii="Times New Roman" w:eastAsia="宋体" w:hAnsi="Times New Roman" w:cs="Times New Roman"/>
          <w:b/>
          <w:bCs/>
          <w:vanish/>
          <w:sz w:val="24"/>
          <w:szCs w:val="24"/>
        </w:rPr>
      </w:pPr>
    </w:p>
    <w:p w14:paraId="6256657F" w14:textId="77777777" w:rsidR="009C341A" w:rsidRPr="009C341A" w:rsidRDefault="009C341A" w:rsidP="009C341A">
      <w:pPr>
        <w:pStyle w:val="a0"/>
        <w:keepNext/>
        <w:keepLines/>
        <w:numPr>
          <w:ilvl w:val="1"/>
          <w:numId w:val="163"/>
        </w:numPr>
        <w:spacing w:before="260" w:after="260" w:line="360" w:lineRule="auto"/>
        <w:ind w:firstLineChars="0"/>
        <w:outlineLvl w:val="1"/>
        <w:rPr>
          <w:ins w:id="5301" w:author="raye" w:date="2018-08-10T14:03:00Z"/>
          <w:rFonts w:ascii="Times New Roman" w:eastAsia="宋体" w:hAnsi="Times New Roman" w:cs="Times New Roman"/>
          <w:b/>
          <w:bCs/>
          <w:vanish/>
          <w:sz w:val="24"/>
          <w:szCs w:val="24"/>
        </w:rPr>
      </w:pPr>
    </w:p>
    <w:p w14:paraId="0AF50E19" w14:textId="77777777" w:rsidR="009C341A" w:rsidRPr="009C341A" w:rsidRDefault="009C341A" w:rsidP="009C341A">
      <w:pPr>
        <w:pStyle w:val="a0"/>
        <w:keepNext/>
        <w:keepLines/>
        <w:numPr>
          <w:ilvl w:val="1"/>
          <w:numId w:val="163"/>
        </w:numPr>
        <w:spacing w:before="260" w:after="260" w:line="360" w:lineRule="auto"/>
        <w:ind w:firstLineChars="0"/>
        <w:outlineLvl w:val="1"/>
        <w:rPr>
          <w:ins w:id="5302" w:author="raye" w:date="2018-08-10T14:03:00Z"/>
          <w:rFonts w:ascii="Times New Roman" w:eastAsia="宋体" w:hAnsi="Times New Roman" w:cs="Times New Roman"/>
          <w:b/>
          <w:bCs/>
          <w:vanish/>
          <w:sz w:val="24"/>
          <w:szCs w:val="24"/>
        </w:rPr>
      </w:pPr>
    </w:p>
    <w:p w14:paraId="07AA3406" w14:textId="5F71D623" w:rsidR="00D2174C" w:rsidRPr="009C341A" w:rsidRDefault="005255B7" w:rsidP="00AC1630">
      <w:pPr>
        <w:pStyle w:val="321"/>
        <w:rPr>
          <w:rPrChange w:id="5303" w:author="raye" w:date="2018-08-10T14:02:00Z">
            <w:rPr>
              <w:rFonts w:ascii="Calibri" w:hAnsi="Calibri" w:cstheme="minorHAnsi"/>
              <w:sz w:val="24"/>
            </w:rPr>
          </w:rPrChange>
        </w:rPr>
        <w:pPrChange w:id="5304" w:author="raye" w:date="2018-08-10T20:11:00Z">
          <w:pPr>
            <w:spacing w:afterLines="50" w:after="156"/>
          </w:pPr>
        </w:pPrChange>
      </w:pPr>
      <w:bookmarkStart w:id="5305" w:name="_Toc402968012"/>
      <w:bookmarkStart w:id="5306" w:name="_Toc519582875"/>
      <w:bookmarkStart w:id="5307" w:name="_Toc520839408"/>
      <w:ins w:id="5308" w:author="raye" w:date="2018-08-10T20:10:00Z">
        <w:r>
          <w:t xml:space="preserve">3.2.1 </w:t>
        </w:r>
      </w:ins>
      <w:ins w:id="5309" w:author="raye" w:date="2018-08-10T10:51:00Z">
        <w:r w:rsidR="00F03A95" w:rsidRPr="009C341A">
          <w:rPr>
            <w:rPrChange w:id="5310" w:author="raye" w:date="2018-08-10T14:02:00Z">
              <w:rPr>
                <w:b/>
                <w:bCs/>
              </w:rPr>
            </w:rPrChange>
          </w:rPr>
          <w:t xml:space="preserve">Login </w:t>
        </w:r>
        <w:bookmarkEnd w:id="5305"/>
        <w:bookmarkEnd w:id="5306"/>
        <w:r w:rsidR="00F03A95" w:rsidRPr="009C341A">
          <w:rPr>
            <w:rPrChange w:id="5311" w:author="raye" w:date="2018-08-10T14:02:00Z">
              <w:rPr>
                <w:b/>
                <w:bCs/>
              </w:rPr>
            </w:rPrChange>
          </w:rPr>
          <w:t>Page</w:t>
        </w:r>
      </w:ins>
      <w:bookmarkEnd w:id="5307"/>
    </w:p>
    <w:p w14:paraId="2907425E" w14:textId="4980E51F" w:rsidR="00D01C58" w:rsidRPr="00B0205A" w:rsidRDefault="004A43B6" w:rsidP="00BF71D7">
      <w:pPr>
        <w:pStyle w:val="3"/>
        <w:keepNext w:val="0"/>
        <w:keepLines w:val="0"/>
        <w:numPr>
          <w:ilvl w:val="2"/>
          <w:numId w:val="3"/>
        </w:numPr>
        <w:spacing w:before="0" w:after="120" w:line="240" w:lineRule="auto"/>
        <w:rPr>
          <w:rFonts w:ascii="Times New Roman" w:hAnsi="Times New Roman" w:cs="Times New Roman"/>
          <w:rPrChange w:id="5312" w:author="raye" w:date="2018-08-10T12:30:00Z">
            <w:rPr>
              <w:rFonts w:ascii="Calibri" w:hAnsi="Calibri" w:cstheme="minorHAnsi"/>
            </w:rPr>
          </w:rPrChange>
        </w:rPr>
      </w:pPr>
      <w:bookmarkStart w:id="5313" w:name="_Toc512250220"/>
      <w:bookmarkStart w:id="5314" w:name="_Toc520839413"/>
      <w:r w:rsidRPr="00B0205A">
        <w:rPr>
          <w:rFonts w:ascii="Times New Roman" w:hAnsi="Times New Roman" w:cs="Times New Roman"/>
          <w:rPrChange w:id="5315" w:author="raye" w:date="2018-08-10T12:30:00Z">
            <w:rPr>
              <w:rFonts w:ascii="Calibri" w:hAnsi="Calibri" w:cstheme="minorHAnsi"/>
            </w:rPr>
          </w:rPrChange>
        </w:rPr>
        <w:t>Enhancement</w:t>
      </w:r>
      <w:bookmarkEnd w:id="5313"/>
      <w:bookmarkEnd w:id="5314"/>
    </w:p>
    <w:p w14:paraId="209AE7E3" w14:textId="63D14E7A" w:rsidR="00095B14" w:rsidRPr="00D74D66" w:rsidRDefault="00095B14" w:rsidP="00022A05">
      <w:pPr>
        <w:pStyle w:val="a0"/>
        <w:numPr>
          <w:ilvl w:val="0"/>
          <w:numId w:val="7"/>
        </w:numPr>
        <w:spacing w:afterLines="50" w:after="156"/>
        <w:ind w:firstLineChars="0"/>
        <w:rPr>
          <w:rFonts w:ascii="Times New Roman" w:hAnsi="Times New Roman" w:cs="Times New Roman"/>
          <w:sz w:val="24"/>
          <w:rPrChange w:id="5316" w:author="raye" w:date="2018-08-10T13:25:00Z">
            <w:rPr>
              <w:rFonts w:ascii="Calibri" w:hAnsi="Calibri" w:cstheme="minorHAnsi"/>
              <w:sz w:val="24"/>
            </w:rPr>
          </w:rPrChange>
        </w:rPr>
      </w:pPr>
      <w:r w:rsidRPr="00D74D66">
        <w:rPr>
          <w:rFonts w:ascii="Times New Roman" w:hAnsi="Times New Roman" w:cs="Times New Roman"/>
          <w:sz w:val="24"/>
          <w:rPrChange w:id="5317" w:author="raye" w:date="2018-08-10T13:25:00Z">
            <w:rPr>
              <w:rFonts w:ascii="Calibri" w:hAnsi="Calibri" w:cstheme="minorHAnsi"/>
              <w:sz w:val="24"/>
            </w:rPr>
          </w:rPrChange>
        </w:rPr>
        <w:lastRenderedPageBreak/>
        <w:t xml:space="preserve">User could </w:t>
      </w:r>
      <w:r w:rsidR="006E234C" w:rsidRPr="00D74D66">
        <w:rPr>
          <w:rFonts w:ascii="Times New Roman" w:hAnsi="Times New Roman" w:cs="Times New Roman"/>
          <w:sz w:val="24"/>
          <w:rPrChange w:id="5318" w:author="raye" w:date="2018-08-10T13:25:00Z">
            <w:rPr>
              <w:rFonts w:ascii="Calibri" w:hAnsi="Calibri" w:cstheme="minorHAnsi"/>
              <w:sz w:val="24"/>
            </w:rPr>
          </w:rPrChange>
        </w:rPr>
        <w:t>Change Branch</w:t>
      </w:r>
      <w:r w:rsidRPr="00D74D66">
        <w:rPr>
          <w:rFonts w:ascii="Times New Roman" w:hAnsi="Times New Roman" w:cs="Times New Roman"/>
          <w:sz w:val="24"/>
          <w:rPrChange w:id="5319" w:author="raye" w:date="2018-08-10T13:25:00Z">
            <w:rPr>
              <w:rFonts w:ascii="Calibri" w:hAnsi="Calibri" w:cstheme="minorHAnsi"/>
              <w:sz w:val="24"/>
            </w:rPr>
          </w:rPrChange>
        </w:rPr>
        <w:t xml:space="preserve"> with a drop-down option for Company selection when user log</w:t>
      </w:r>
      <w:r w:rsidR="00C9103D" w:rsidRPr="00D74D66">
        <w:rPr>
          <w:rFonts w:ascii="Times New Roman" w:hAnsi="Times New Roman" w:cs="Times New Roman"/>
          <w:sz w:val="24"/>
          <w:rPrChange w:id="5320" w:author="raye" w:date="2018-08-10T13:25:00Z">
            <w:rPr>
              <w:rFonts w:ascii="Calibri" w:hAnsi="Calibri" w:cstheme="minorHAnsi"/>
              <w:sz w:val="24"/>
            </w:rPr>
          </w:rPrChange>
        </w:rPr>
        <w:t>in</w:t>
      </w:r>
      <w:r w:rsidRPr="00D74D66">
        <w:rPr>
          <w:rFonts w:ascii="Times New Roman" w:hAnsi="Times New Roman" w:cs="Times New Roman"/>
          <w:sz w:val="24"/>
          <w:rPrChange w:id="5321" w:author="raye" w:date="2018-08-10T13:25:00Z">
            <w:rPr>
              <w:rFonts w:ascii="Calibri" w:hAnsi="Calibri" w:cstheme="minorHAnsi"/>
              <w:sz w:val="24"/>
            </w:rPr>
          </w:rPrChange>
        </w:rPr>
        <w:t>s in system. Only 3</w:t>
      </w:r>
      <w:r w:rsidR="00980072" w:rsidRPr="00D74D66">
        <w:rPr>
          <w:rFonts w:ascii="Times New Roman" w:hAnsi="Times New Roman" w:cs="Times New Roman"/>
          <w:sz w:val="24"/>
          <w:rPrChange w:id="5322" w:author="raye" w:date="2018-08-10T13:25:00Z">
            <w:rPr>
              <w:rFonts w:ascii="Calibri" w:hAnsi="Calibri" w:cstheme="minorHAnsi"/>
              <w:sz w:val="24"/>
            </w:rPr>
          </w:rPrChange>
        </w:rPr>
        <w:t xml:space="preserve"> branches</w:t>
      </w:r>
      <w:r w:rsidRPr="00D74D66">
        <w:rPr>
          <w:rFonts w:ascii="Times New Roman" w:hAnsi="Times New Roman" w:cs="Times New Roman"/>
          <w:sz w:val="24"/>
          <w:rPrChange w:id="5323" w:author="raye" w:date="2018-08-10T13:25:00Z">
            <w:rPr>
              <w:rFonts w:ascii="Calibri" w:hAnsi="Calibri" w:cstheme="minorHAnsi"/>
              <w:sz w:val="24"/>
            </w:rPr>
          </w:rPrChange>
        </w:rPr>
        <w:t xml:space="preserve"> included in this phase</w:t>
      </w:r>
      <w:r w:rsidR="003E60D5" w:rsidRPr="00D74D66">
        <w:rPr>
          <w:rFonts w:ascii="Times New Roman" w:hAnsi="Times New Roman" w:cs="Times New Roman"/>
          <w:sz w:val="24"/>
          <w:rPrChange w:id="5324" w:author="raye" w:date="2018-08-10T13:25:00Z">
            <w:rPr>
              <w:rFonts w:ascii="Calibri" w:hAnsi="Calibri" w:cstheme="minorHAnsi"/>
              <w:sz w:val="24"/>
            </w:rPr>
          </w:rPrChange>
        </w:rPr>
        <w:t xml:space="preserve">: </w:t>
      </w:r>
      <w:r w:rsidRPr="00D74D66">
        <w:rPr>
          <w:rFonts w:ascii="Times New Roman" w:hAnsi="Times New Roman" w:cs="Times New Roman"/>
          <w:sz w:val="24"/>
          <w:rPrChange w:id="5325" w:author="raye" w:date="2018-08-10T13:25:00Z">
            <w:rPr>
              <w:rFonts w:ascii="Calibri" w:hAnsi="Calibri" w:cstheme="minorHAnsi"/>
              <w:sz w:val="24"/>
            </w:rPr>
          </w:rPrChange>
        </w:rPr>
        <w:t>New York Branch</w:t>
      </w:r>
      <w:r w:rsidR="003C6CD1" w:rsidRPr="00D74D66">
        <w:rPr>
          <w:rFonts w:ascii="Times New Roman" w:hAnsi="Times New Roman" w:cs="Times New Roman"/>
          <w:sz w:val="24"/>
          <w:rPrChange w:id="5326" w:author="raye" w:date="2018-08-10T13:25:00Z">
            <w:rPr>
              <w:rFonts w:ascii="Calibri" w:hAnsi="Calibri" w:cstheme="minorHAnsi"/>
              <w:sz w:val="24"/>
            </w:rPr>
          </w:rPrChange>
        </w:rPr>
        <w:t xml:space="preserve">, </w:t>
      </w:r>
      <w:r w:rsidRPr="00D74D66">
        <w:rPr>
          <w:rFonts w:ascii="Times New Roman" w:hAnsi="Times New Roman" w:cs="Times New Roman"/>
          <w:sz w:val="24"/>
          <w:rPrChange w:id="5327" w:author="raye" w:date="2018-08-10T13:25:00Z">
            <w:rPr>
              <w:rFonts w:ascii="Calibri" w:hAnsi="Calibri" w:cstheme="minorHAnsi"/>
              <w:sz w:val="24"/>
            </w:rPr>
          </w:rPrChange>
        </w:rPr>
        <w:t>Chicago branch, and Los Angeles branch. NYB user will handle NYB and Chicago branch business data</w:t>
      </w:r>
      <w:r w:rsidRPr="00D74D66">
        <w:rPr>
          <w:rFonts w:ascii="Times New Roman" w:hAnsi="Times New Roman" w:cs="Times New Roman" w:hint="eastAsia"/>
          <w:sz w:val="24"/>
          <w:rPrChange w:id="5328" w:author="raye" w:date="2018-08-10T13:25:00Z">
            <w:rPr>
              <w:rFonts w:ascii="Calibri" w:hAnsi="Calibri" w:cstheme="minorHAnsi" w:hint="eastAsia"/>
              <w:sz w:val="24"/>
            </w:rPr>
          </w:rPrChange>
        </w:rPr>
        <w:t>，</w:t>
      </w:r>
      <w:r w:rsidRPr="00D74D66">
        <w:rPr>
          <w:rFonts w:ascii="Times New Roman" w:hAnsi="Times New Roman" w:cs="Times New Roman"/>
          <w:sz w:val="24"/>
          <w:rPrChange w:id="5329" w:author="raye" w:date="2018-08-10T13:25:00Z">
            <w:rPr>
              <w:rFonts w:ascii="Calibri" w:hAnsi="Calibri" w:cstheme="minorHAnsi"/>
              <w:sz w:val="24"/>
            </w:rPr>
          </w:rPrChange>
        </w:rPr>
        <w:t>LAB user will handle LA branch business data</w:t>
      </w:r>
      <w:r w:rsidR="003E60D5" w:rsidRPr="00D74D66">
        <w:rPr>
          <w:rFonts w:ascii="Times New Roman" w:hAnsi="Times New Roman" w:cs="Times New Roman"/>
          <w:sz w:val="24"/>
          <w:rPrChange w:id="5330" w:author="raye" w:date="2018-08-10T13:25:00Z">
            <w:rPr>
              <w:rFonts w:ascii="Calibri" w:hAnsi="Calibri" w:cstheme="minorHAnsi"/>
              <w:sz w:val="24"/>
            </w:rPr>
          </w:rPrChange>
        </w:rPr>
        <w:t xml:space="preserve">. </w:t>
      </w:r>
      <w:r w:rsidRPr="00D74D66">
        <w:rPr>
          <w:rFonts w:ascii="Times New Roman" w:hAnsi="Times New Roman" w:cs="Times New Roman"/>
          <w:sz w:val="24"/>
          <w:rPrChange w:id="5331" w:author="raye" w:date="2018-08-10T13:25:00Z">
            <w:rPr>
              <w:rFonts w:ascii="Calibri" w:hAnsi="Calibri" w:cstheme="minorHAnsi"/>
              <w:sz w:val="24"/>
            </w:rPr>
          </w:rPrChange>
        </w:rPr>
        <w:t>No user id should be created in Chicago branch</w:t>
      </w:r>
      <w:r w:rsidR="00740D6E" w:rsidRPr="00D74D66">
        <w:rPr>
          <w:rFonts w:ascii="Times New Roman" w:hAnsi="Times New Roman" w:cs="Times New Roman"/>
          <w:sz w:val="24"/>
          <w:rPrChange w:id="5332" w:author="raye" w:date="2018-08-10T13:25:00Z">
            <w:rPr>
              <w:rFonts w:ascii="Calibri" w:hAnsi="Calibri" w:cstheme="minorHAnsi"/>
              <w:sz w:val="24"/>
            </w:rPr>
          </w:rPrChange>
        </w:rPr>
        <w:t>.</w:t>
      </w:r>
    </w:p>
    <w:p w14:paraId="71BEABB4" w14:textId="65EE4883" w:rsidR="00095B14" w:rsidRPr="00D74D66" w:rsidRDefault="00095B14" w:rsidP="00022A05">
      <w:pPr>
        <w:pStyle w:val="a0"/>
        <w:numPr>
          <w:ilvl w:val="0"/>
          <w:numId w:val="7"/>
        </w:numPr>
        <w:spacing w:afterLines="50" w:after="156"/>
        <w:ind w:firstLineChars="0"/>
        <w:rPr>
          <w:rFonts w:ascii="Times New Roman" w:hAnsi="Times New Roman" w:cs="Times New Roman"/>
          <w:sz w:val="24"/>
          <w:rPrChange w:id="5333" w:author="raye" w:date="2018-08-10T13:25:00Z">
            <w:rPr>
              <w:rFonts w:ascii="Calibri" w:hAnsi="Calibri" w:cstheme="minorHAnsi"/>
              <w:sz w:val="24"/>
            </w:rPr>
          </w:rPrChange>
        </w:rPr>
      </w:pPr>
      <w:r w:rsidRPr="00D74D66">
        <w:rPr>
          <w:rFonts w:ascii="Times New Roman" w:hAnsi="Times New Roman" w:cs="Times New Roman"/>
          <w:sz w:val="24"/>
          <w:rPrChange w:id="5334" w:author="raye" w:date="2018-08-10T13:25:00Z">
            <w:rPr>
              <w:rFonts w:ascii="Calibri" w:hAnsi="Calibri" w:cstheme="minorHAnsi"/>
              <w:sz w:val="24"/>
            </w:rPr>
          </w:rPrChange>
        </w:rPr>
        <w:t xml:space="preserve">User could also switch difference branches without logout. Click </w:t>
      </w:r>
      <w:r w:rsidR="00E8574E" w:rsidRPr="00D74D66">
        <w:rPr>
          <w:rFonts w:ascii="Times New Roman" w:hAnsi="Times New Roman" w:cs="Times New Roman"/>
          <w:sz w:val="24"/>
          <w:rPrChange w:id="5335" w:author="raye" w:date="2018-08-10T13:25:00Z">
            <w:rPr>
              <w:rFonts w:ascii="Calibri" w:hAnsi="Calibri" w:cstheme="minorHAnsi"/>
              <w:sz w:val="24"/>
            </w:rPr>
          </w:rPrChange>
        </w:rPr>
        <w:t>“Change Branch”</w:t>
      </w:r>
      <w:r w:rsidRPr="00D74D66">
        <w:rPr>
          <w:rFonts w:ascii="Times New Roman" w:hAnsi="Times New Roman" w:cs="Times New Roman"/>
          <w:sz w:val="24"/>
          <w:rPrChange w:id="5336" w:author="raye" w:date="2018-08-10T13:25:00Z">
            <w:rPr>
              <w:rFonts w:ascii="Calibri" w:hAnsi="Calibri" w:cstheme="minorHAnsi"/>
              <w:sz w:val="24"/>
            </w:rPr>
          </w:rPrChange>
        </w:rPr>
        <w:t xml:space="preserve"> and select company.</w:t>
      </w:r>
    </w:p>
    <w:p w14:paraId="09ABB043" w14:textId="694728E0" w:rsidR="00751CDF" w:rsidRPr="00E403FE" w:rsidRDefault="00751CDF">
      <w:pPr>
        <w:pStyle w:val="3211"/>
        <w:ind w:left="210" w:right="210"/>
        <w:pPrChange w:id="5337" w:author="raye" w:date="2018-08-10T13:26:00Z">
          <w:pPr>
            <w:pStyle w:val="215"/>
          </w:pPr>
        </w:pPrChange>
      </w:pPr>
      <w:smartTag w:uri="urn:schemas-microsoft-com:office:smarttags" w:element="chsdate">
        <w:smartTagPr>
          <w:attr w:name="IsROCDate" w:val="False"/>
          <w:attr w:name="IsLunarDate" w:val="False"/>
          <w:attr w:name="Day" w:val="30"/>
          <w:attr w:name="Month" w:val="12"/>
          <w:attr w:name="Year" w:val="1899"/>
        </w:smartTagPr>
        <w:r w:rsidRPr="00E403FE">
          <w:tab/>
        </w:r>
        <w:r w:rsidRPr="00E403FE">
          <w:tab/>
        </w:r>
        <w:bookmarkStart w:id="5338" w:name="_Toc520839414"/>
        <w:r w:rsidRPr="00E403FE">
          <w:t>3.2.1</w:t>
        </w:r>
      </w:smartTag>
      <w:r w:rsidRPr="00E403FE">
        <w:t>.1. Brief introduction to function</w:t>
      </w:r>
      <w:bookmarkEnd w:id="5338"/>
    </w:p>
    <w:p w14:paraId="378DAB0A" w14:textId="01E7EB59" w:rsidR="00955649" w:rsidRPr="00E403FE" w:rsidRDefault="00955649" w:rsidP="00955649">
      <w:pPr>
        <w:ind w:left="840" w:firstLine="420"/>
        <w:rPr>
          <w:rFonts w:ascii="Times New Roman" w:hAnsi="Times New Roman" w:cs="Times New Roman"/>
          <w:sz w:val="24"/>
          <w:szCs w:val="24"/>
        </w:rPr>
      </w:pPr>
      <w:r w:rsidRPr="00D74D66">
        <w:rPr>
          <w:rStyle w:val="af6"/>
          <w:rFonts w:eastAsiaTheme="minorEastAsia"/>
          <w:rPrChange w:id="5339" w:author="raye" w:date="2018-08-10T13:26:00Z">
            <w:rPr>
              <w:rFonts w:ascii="Times New Roman" w:hAnsi="Times New Roman" w:cs="Times New Roman"/>
              <w:sz w:val="24"/>
              <w:szCs w:val="24"/>
            </w:rPr>
          </w:rPrChange>
        </w:rPr>
        <w:t>This module mainly explains the function of account creation and login process.</w:t>
      </w:r>
      <w:r w:rsidR="00421A23" w:rsidRPr="00B0205A">
        <w:rPr>
          <w:rFonts w:ascii="Times New Roman" w:hAnsi="Times New Roman" w:cs="Times New Roman"/>
          <w:rPrChange w:id="5340" w:author="raye" w:date="2018-08-10T12:30:00Z">
            <w:rPr>
              <w:rFonts w:ascii="Times New Roman" w:hAnsi="Times New Roman" w:cs="Times New Roman"/>
            </w:rPr>
          </w:rPrChange>
        </w:rPr>
        <w:object w:dxaOrig="9405" w:dyaOrig="17760" w14:anchorId="7ED11E8B">
          <v:shape id="_x0000_i1026" type="#_x0000_t75" style="width:5in;height:676.5pt" o:ole="">
            <v:imagedata r:id="rId19" o:title=""/>
          </v:shape>
          <o:OLEObject Type="Embed" ProgID="Visio.Drawing.15" ShapeID="_x0000_i1026" DrawAspect="Content" ObjectID="_1595443865" r:id="rId20"/>
        </w:object>
      </w:r>
    </w:p>
    <w:p w14:paraId="6F3FF9BD" w14:textId="47BFEC16" w:rsidR="00751CDF" w:rsidRPr="00E403FE" w:rsidRDefault="003F002A" w:rsidP="00751CDF">
      <w:pPr>
        <w:rPr>
          <w:rFonts w:ascii="Times New Roman" w:hAnsi="Times New Roman" w:cs="Times New Roman"/>
          <w:sz w:val="24"/>
          <w:szCs w:val="24"/>
        </w:rPr>
      </w:pPr>
      <w:r w:rsidRPr="00B0205A">
        <w:rPr>
          <w:rFonts w:ascii="Times New Roman" w:hAnsi="Times New Roman" w:cs="Times New Roman"/>
          <w:rPrChange w:id="5341" w:author="raye" w:date="2018-08-10T12:30:00Z">
            <w:rPr/>
          </w:rPrChange>
        </w:rPr>
        <w:lastRenderedPageBreak/>
        <w:t xml:space="preserve"> </w:t>
      </w:r>
      <w:del w:id="5342" w:author="raye" w:date="2018-08-10T10:18:00Z">
        <w:r w:rsidRPr="00B0205A" w:rsidDel="00421A23">
          <w:rPr>
            <w:rFonts w:ascii="Times New Roman" w:hAnsi="Times New Roman" w:cs="Times New Roman"/>
            <w:rPrChange w:id="5343" w:author="raye" w:date="2018-08-10T12:30:00Z">
              <w:rPr>
                <w:rFonts w:ascii="Times New Roman" w:hAnsi="Times New Roman" w:cs="Times New Roman"/>
              </w:rPr>
            </w:rPrChange>
          </w:rPr>
          <w:object w:dxaOrig="9405" w:dyaOrig="17761" w14:anchorId="13F1B2F3">
            <v:shape id="_x0000_i1027" type="#_x0000_t75" style="width:5in;height:676.5pt" o:ole="">
              <v:imagedata r:id="rId21" o:title=""/>
            </v:shape>
            <o:OLEObject Type="Embed" ProgID="Visio.Drawing.15" ShapeID="_x0000_i1027" DrawAspect="Content" ObjectID="_1595443866" r:id="rId22"/>
          </w:object>
        </w:r>
      </w:del>
    </w:p>
    <w:p w14:paraId="045CB37C" w14:textId="77777777" w:rsidR="00751CDF" w:rsidRPr="00B0205A" w:rsidRDefault="00751CDF" w:rsidP="00751CDF">
      <w:pPr>
        <w:pStyle w:val="a0"/>
        <w:ind w:left="845" w:firstLineChars="0" w:firstLine="0"/>
        <w:jc w:val="left"/>
        <w:rPr>
          <w:rFonts w:ascii="Times New Roman" w:eastAsia="等线" w:hAnsi="Times New Roman" w:cs="Times New Roman"/>
          <w:b/>
          <w:szCs w:val="21"/>
          <w:rPrChange w:id="5344" w:author="raye" w:date="2018-08-10T12:30:00Z">
            <w:rPr>
              <w:rFonts w:ascii="等线" w:eastAsia="等线" w:hAnsi="等线" w:cstheme="minorHAnsi"/>
              <w:b/>
              <w:szCs w:val="21"/>
            </w:rPr>
          </w:rPrChange>
        </w:rPr>
      </w:pPr>
    </w:p>
    <w:p w14:paraId="735E5E35" w14:textId="77777777" w:rsidR="00751CDF" w:rsidRPr="00B0205A" w:rsidRDefault="00751CDF" w:rsidP="00751CDF">
      <w:pPr>
        <w:pStyle w:val="a0"/>
        <w:ind w:left="845" w:firstLineChars="0" w:firstLine="0"/>
        <w:jc w:val="left"/>
        <w:rPr>
          <w:rFonts w:ascii="Times New Roman" w:eastAsia="等线" w:hAnsi="Times New Roman" w:cs="Times New Roman"/>
          <w:b/>
          <w:szCs w:val="21"/>
          <w:rPrChange w:id="5345" w:author="raye" w:date="2018-08-10T12:30:00Z">
            <w:rPr>
              <w:rFonts w:ascii="等线" w:eastAsia="等线" w:hAnsi="等线" w:cstheme="minorHAnsi"/>
              <w:b/>
              <w:szCs w:val="21"/>
            </w:rPr>
          </w:rPrChange>
        </w:rPr>
      </w:pPr>
    </w:p>
    <w:p w14:paraId="06510002" w14:textId="77777777" w:rsidR="00751CDF" w:rsidRPr="00B0205A" w:rsidRDefault="00751CDF">
      <w:pPr>
        <w:pStyle w:val="3211"/>
        <w:ind w:left="210" w:right="210"/>
        <w:pPrChange w:id="5346" w:author="raye" w:date="2018-08-10T13:27:00Z">
          <w:pPr>
            <w:pStyle w:val="215"/>
          </w:pPr>
        </w:pPrChange>
      </w:pPr>
      <w:smartTag w:uri="urn:schemas-microsoft-com:office:smarttags" w:element="chsdate">
        <w:smartTagPr>
          <w:attr w:name="IsROCDate" w:val="False"/>
          <w:attr w:name="IsLunarDate" w:val="False"/>
          <w:attr w:name="Day" w:val="30"/>
          <w:attr w:name="Month" w:val="12"/>
          <w:attr w:name="Year" w:val="1899"/>
        </w:smartTagPr>
        <w:r w:rsidRPr="00E403FE">
          <w:tab/>
        </w:r>
        <w:r w:rsidRPr="00E403FE">
          <w:tab/>
        </w:r>
        <w:bookmarkStart w:id="5347" w:name="_Toc519582877"/>
        <w:bookmarkStart w:id="5348" w:name="_Toc520839415"/>
        <w:r w:rsidRPr="00E403FE">
          <w:t>3.2.1</w:t>
        </w:r>
      </w:smartTag>
      <w:r w:rsidRPr="00E403FE">
        <w:t>.2. Detailed description</w:t>
      </w:r>
      <w:bookmarkEnd w:id="5347"/>
      <w:bookmarkEnd w:id="5348"/>
    </w:p>
    <w:p w14:paraId="75C3DD59" w14:textId="7C3F64CF" w:rsidR="00751CDF" w:rsidRPr="00014613" w:rsidRDefault="00751CDF" w:rsidP="00BA2F11">
      <w:pPr>
        <w:jc w:val="left"/>
        <w:rPr>
          <w:rFonts w:ascii="Times New Roman" w:eastAsia="等线" w:hAnsi="Times New Roman" w:cs="Times New Roman"/>
          <w:b/>
          <w:szCs w:val="21"/>
        </w:rPr>
      </w:pPr>
    </w:p>
    <w:p w14:paraId="0C66A9C7" w14:textId="34DDC340" w:rsidR="00955649" w:rsidRPr="00014613" w:rsidRDefault="00955649" w:rsidP="00014613">
      <w:pPr>
        <w:pStyle w:val="a0"/>
        <w:numPr>
          <w:ilvl w:val="0"/>
          <w:numId w:val="156"/>
        </w:numPr>
        <w:ind w:firstLineChars="0"/>
        <w:jc w:val="left"/>
        <w:rPr>
          <w:rFonts w:ascii="Times New Roman" w:eastAsia="等线" w:hAnsi="Times New Roman" w:cs="Times New Roman"/>
          <w:b/>
          <w:szCs w:val="21"/>
          <w:rPrChange w:id="5349" w:author="raye" w:date="2018-08-10T13:35:00Z">
            <w:rPr>
              <w:b/>
            </w:rPr>
          </w:rPrChange>
        </w:rPr>
      </w:pPr>
      <w:r w:rsidRPr="00014613">
        <w:rPr>
          <w:rStyle w:val="aff4"/>
          <w:rFonts w:eastAsia="等线"/>
        </w:rPr>
        <w:t>Account creation</w:t>
      </w:r>
      <w:r w:rsidRPr="00014613">
        <w:rPr>
          <w:rFonts w:ascii="Times New Roman" w:eastAsia="等线" w:hAnsi="Times New Roman" w:cs="Times New Roman" w:hint="eastAsia"/>
          <w:szCs w:val="21"/>
          <w:rPrChange w:id="5350" w:author="raye" w:date="2018-08-10T13:35:00Z">
            <w:rPr>
              <w:rFonts w:hint="eastAsia"/>
            </w:rPr>
          </w:rPrChange>
        </w:rPr>
        <w:t>（</w:t>
      </w:r>
      <w:r w:rsidRPr="00014613">
        <w:rPr>
          <w:rFonts w:ascii="Times New Roman" w:eastAsia="等线" w:hAnsi="Times New Roman" w:cs="Times New Roman"/>
          <w:szCs w:val="21"/>
          <w:rPrChange w:id="5351" w:author="raye" w:date="2018-08-10T13:35:00Z">
            <w:rPr/>
          </w:rPrChange>
        </w:rPr>
        <w:t>account management system</w:t>
      </w:r>
      <w:r w:rsidRPr="00014613">
        <w:rPr>
          <w:rFonts w:ascii="Times New Roman" w:eastAsia="等线" w:hAnsi="Times New Roman" w:cs="Times New Roman" w:hint="eastAsia"/>
          <w:szCs w:val="21"/>
          <w:rPrChange w:id="5352" w:author="raye" w:date="2018-08-10T13:35:00Z">
            <w:rPr>
              <w:rFonts w:hint="eastAsia"/>
            </w:rPr>
          </w:rPrChange>
        </w:rPr>
        <w:t>）</w:t>
      </w:r>
    </w:p>
    <w:p w14:paraId="77F9120C" w14:textId="77777777" w:rsidR="00D74D66" w:rsidRPr="00014613" w:rsidRDefault="00D74D66" w:rsidP="00014613">
      <w:pPr>
        <w:pStyle w:val="a0"/>
        <w:ind w:left="420" w:firstLineChars="0" w:firstLine="0"/>
        <w:jc w:val="left"/>
        <w:rPr>
          <w:rFonts w:ascii="Times New Roman" w:eastAsia="等线" w:hAnsi="Times New Roman" w:cs="Times New Roman"/>
          <w:b/>
          <w:szCs w:val="21"/>
        </w:rPr>
      </w:pPr>
    </w:p>
    <w:p w14:paraId="598BEEE3" w14:textId="77777777" w:rsidR="00955649" w:rsidRPr="00014613" w:rsidRDefault="00955649" w:rsidP="00955649">
      <w:pPr>
        <w:pStyle w:val="a0"/>
        <w:ind w:left="420" w:firstLineChars="0" w:firstLine="0"/>
        <w:jc w:val="left"/>
        <w:rPr>
          <w:rStyle w:val="af6"/>
          <w:rFonts w:eastAsia="等线"/>
        </w:rPr>
      </w:pPr>
      <w:r w:rsidRPr="00014613">
        <w:rPr>
          <w:rStyle w:val="af6"/>
          <w:rFonts w:eastAsia="等线"/>
        </w:rPr>
        <w:t>Use a unified account management and distribution system to create accounts by administrators</w:t>
      </w:r>
    </w:p>
    <w:p w14:paraId="68587220" w14:textId="77777777" w:rsidR="00955649" w:rsidRPr="00014613" w:rsidRDefault="00955649" w:rsidP="00955649">
      <w:pPr>
        <w:pStyle w:val="a0"/>
        <w:ind w:left="420" w:firstLineChars="0" w:hanging="420"/>
        <w:jc w:val="left"/>
        <w:rPr>
          <w:rStyle w:val="af6"/>
          <w:rFonts w:eastAsia="等线"/>
        </w:rPr>
      </w:pPr>
      <w:r w:rsidRPr="00014613">
        <w:rPr>
          <w:rStyle w:val="af6"/>
          <w:rFonts w:eastAsia="等线"/>
        </w:rPr>
        <w:t>Account System is configured with TFS</w:t>
      </w:r>
    </w:p>
    <w:p w14:paraId="241F128A" w14:textId="77777777" w:rsidR="00955649" w:rsidRPr="00014613" w:rsidRDefault="00955649" w:rsidP="00955649">
      <w:pPr>
        <w:pStyle w:val="a0"/>
        <w:ind w:left="420" w:firstLineChars="0" w:hanging="420"/>
        <w:jc w:val="left"/>
        <w:rPr>
          <w:rStyle w:val="af6"/>
          <w:rFonts w:eastAsia="等线"/>
        </w:rPr>
      </w:pPr>
      <w:r w:rsidRPr="00014613">
        <w:rPr>
          <w:rStyle w:val="af6"/>
          <w:rFonts w:eastAsia="等线"/>
        </w:rPr>
        <w:t>Step 1</w:t>
      </w:r>
      <w:r w:rsidRPr="00014613">
        <w:rPr>
          <w:rStyle w:val="af6"/>
          <w:rFonts w:eastAsia="等线"/>
        </w:rPr>
        <w:t>：</w:t>
      </w:r>
      <w:r w:rsidRPr="00014613">
        <w:rPr>
          <w:rStyle w:val="af6"/>
          <w:rFonts w:eastAsia="等线"/>
        </w:rPr>
        <w:t>Create a role</w:t>
      </w:r>
    </w:p>
    <w:p w14:paraId="5716F499" w14:textId="77777777" w:rsidR="00955649" w:rsidRPr="00014613" w:rsidRDefault="00955649" w:rsidP="00955649">
      <w:pPr>
        <w:ind w:left="420"/>
        <w:rPr>
          <w:rStyle w:val="af6"/>
          <w:rFonts w:eastAsia="等线"/>
        </w:rPr>
      </w:pPr>
      <w:r w:rsidRPr="00014613">
        <w:rPr>
          <w:rStyle w:val="af6"/>
          <w:rFonts w:eastAsia="等线"/>
        </w:rPr>
        <w:t>Program configuration: refer to 3.5. Business Roles create the 6 roles; In addition, an Admin role is created to perform manger-relevant operations</w:t>
      </w:r>
    </w:p>
    <w:p w14:paraId="26B281D4" w14:textId="77777777" w:rsidR="00955649" w:rsidRPr="00014613" w:rsidRDefault="00955649" w:rsidP="00955649">
      <w:pPr>
        <w:rPr>
          <w:rStyle w:val="af6"/>
          <w:rFonts w:eastAsia="等线"/>
        </w:rPr>
      </w:pPr>
      <w:r w:rsidRPr="00014613">
        <w:rPr>
          <w:rStyle w:val="af6"/>
          <w:rFonts w:eastAsia="等线"/>
        </w:rPr>
        <w:t>Step 2: Bank configuration</w:t>
      </w:r>
    </w:p>
    <w:p w14:paraId="2320226B" w14:textId="77777777" w:rsidR="00955649" w:rsidRPr="00014613" w:rsidRDefault="00955649" w:rsidP="00955649">
      <w:pPr>
        <w:ind w:left="420"/>
        <w:rPr>
          <w:rStyle w:val="af6"/>
          <w:rFonts w:eastAsia="等线"/>
        </w:rPr>
      </w:pPr>
      <w:r w:rsidRPr="00014613">
        <w:rPr>
          <w:rStyle w:val="af6"/>
          <w:rFonts w:eastAsia="等线"/>
        </w:rPr>
        <w:t>This phase only includes three branchs: New York Branch, Chicago branch, and Los Angeles branch. New York branch users will process the New York branch business and Chicago branch business data; Los Angeles branch users only process the Los Angeles branch business. The user ID should not be created in the Chicago branch.</w:t>
      </w:r>
      <w:r w:rsidRPr="00014613">
        <w:rPr>
          <w:rStyle w:val="af6"/>
          <w:rFonts w:eastAsiaTheme="minorEastAsia"/>
        </w:rPr>
        <w:t xml:space="preserve"> </w:t>
      </w:r>
      <w:r w:rsidRPr="00014613">
        <w:rPr>
          <w:rStyle w:val="af6"/>
          <w:rFonts w:eastAsia="等线"/>
        </w:rPr>
        <w:t>The system is configured and can only be created under the New York branch and Chicago branch. And the account under New York branch can be switched into other branch. There is a branch drop-down option in the TFS system (there is no need to quit the account to switch).</w:t>
      </w:r>
    </w:p>
    <w:p w14:paraId="7F0B4DFA" w14:textId="22D539B7" w:rsidR="00955649" w:rsidRPr="00014613" w:rsidRDefault="00955649" w:rsidP="00955649">
      <w:pPr>
        <w:rPr>
          <w:rStyle w:val="af6"/>
          <w:rFonts w:eastAsia="等线"/>
        </w:rPr>
      </w:pPr>
      <w:r w:rsidRPr="00014613">
        <w:rPr>
          <w:rStyle w:val="af6"/>
          <w:rFonts w:eastAsia="等线"/>
        </w:rPr>
        <w:t>Step3: Create an account</w:t>
      </w:r>
    </w:p>
    <w:p w14:paraId="6FBB6156" w14:textId="77777777" w:rsidR="00955649" w:rsidRPr="00014613" w:rsidRDefault="00955649" w:rsidP="00955649">
      <w:pPr>
        <w:ind w:left="420" w:hanging="420"/>
        <w:rPr>
          <w:rStyle w:val="af6"/>
          <w:rFonts w:eastAsia="等线"/>
        </w:rPr>
      </w:pPr>
      <w:r w:rsidRPr="00014613">
        <w:rPr>
          <w:rStyle w:val="af6"/>
          <w:rFonts w:eastAsia="等线"/>
        </w:rPr>
        <w:t xml:space="preserve">    An administrator creates an account in the account system manually. The system automatically sends the initial password to the user's mailbox, and the user changes his password after login.</w:t>
      </w:r>
    </w:p>
    <w:p w14:paraId="02920147" w14:textId="77777777" w:rsidR="00955649" w:rsidRPr="00014613" w:rsidRDefault="00955649" w:rsidP="00955649">
      <w:pPr>
        <w:rPr>
          <w:rStyle w:val="af6"/>
          <w:rFonts w:eastAsia="等线"/>
        </w:rPr>
      </w:pPr>
      <w:r w:rsidRPr="00014613">
        <w:rPr>
          <w:rStyle w:val="af6"/>
          <w:rFonts w:eastAsia="等线"/>
        </w:rPr>
        <w:t>Step4: Login and Logout log</w:t>
      </w:r>
    </w:p>
    <w:p w14:paraId="3647BCF6" w14:textId="67E4C2D6" w:rsidR="00955649" w:rsidRDefault="00955649" w:rsidP="00955649">
      <w:pPr>
        <w:ind w:firstLine="420"/>
        <w:rPr>
          <w:rStyle w:val="af6"/>
          <w:rFonts w:eastAsia="等线"/>
        </w:rPr>
      </w:pPr>
      <w:r w:rsidRPr="00014613">
        <w:rPr>
          <w:rStyle w:val="af6"/>
          <w:rFonts w:eastAsia="等线"/>
        </w:rPr>
        <w:t>A log can be traced if the user logon and exits (Original)</w:t>
      </w:r>
    </w:p>
    <w:p w14:paraId="588B8C23" w14:textId="77777777" w:rsidR="00D74D66" w:rsidRPr="00014613" w:rsidRDefault="00D74D66" w:rsidP="00955649">
      <w:pPr>
        <w:ind w:firstLine="420"/>
        <w:rPr>
          <w:rStyle w:val="af6"/>
          <w:rFonts w:eastAsia="等线"/>
        </w:rPr>
      </w:pPr>
    </w:p>
    <w:p w14:paraId="56A7E238" w14:textId="0CFF6CBD" w:rsidR="00C976CB" w:rsidRPr="00014613" w:rsidRDefault="00C976CB">
      <w:pPr>
        <w:pStyle w:val="a0"/>
        <w:numPr>
          <w:ilvl w:val="0"/>
          <w:numId w:val="156"/>
        </w:numPr>
        <w:ind w:firstLineChars="0"/>
        <w:jc w:val="left"/>
        <w:rPr>
          <w:rFonts w:ascii="Times New Roman" w:eastAsia="等线" w:hAnsi="Times New Roman" w:cs="Times New Roman"/>
          <w:b/>
          <w:color w:val="000000" w:themeColor="text1"/>
          <w:szCs w:val="21"/>
          <w:rPrChange w:id="5353" w:author="raye" w:date="2018-08-10T13:37:00Z">
            <w:rPr>
              <w:rFonts w:ascii="Times New Roman" w:hAnsi="Times New Roman" w:cs="Times New Roman"/>
              <w:color w:val="000000" w:themeColor="text1"/>
              <w:szCs w:val="21"/>
            </w:rPr>
          </w:rPrChange>
        </w:rPr>
        <w:pPrChange w:id="5354" w:author="raye" w:date="2018-08-10T13:37:00Z">
          <w:pPr>
            <w:pStyle w:val="a0"/>
            <w:numPr>
              <w:numId w:val="150"/>
            </w:numPr>
            <w:ind w:left="845" w:firstLineChars="0" w:hanging="420"/>
            <w:jc w:val="left"/>
          </w:pPr>
        </w:pPrChange>
      </w:pPr>
      <w:r w:rsidRPr="00E403FE">
        <w:rPr>
          <w:rStyle w:val="aff4"/>
          <w:rFonts w:eastAsia="等线"/>
        </w:rPr>
        <w:t>Account right configuration</w:t>
      </w:r>
      <w:r w:rsidR="00A022BF" w:rsidRPr="00014613">
        <w:rPr>
          <w:rFonts w:ascii="Times New Roman" w:eastAsia="等线" w:hAnsi="Times New Roman" w:cs="Times New Roman"/>
          <w:b/>
          <w:color w:val="000000" w:themeColor="text1"/>
          <w:szCs w:val="21"/>
          <w:rPrChange w:id="5355" w:author="raye" w:date="2018-08-10T13:37:00Z">
            <w:rPr>
              <w:rFonts w:ascii="Times New Roman" w:hAnsi="Times New Roman" w:cs="Times New Roman"/>
              <w:color w:val="000000" w:themeColor="text1"/>
              <w:szCs w:val="21"/>
            </w:rPr>
          </w:rPrChange>
        </w:rPr>
        <w:t xml:space="preserve"> </w:t>
      </w:r>
      <w:r w:rsidR="00A022BF" w:rsidRPr="00014613">
        <w:rPr>
          <w:rFonts w:ascii="Times New Roman" w:eastAsia="等线" w:hAnsi="Times New Roman" w:cs="Times New Roman"/>
          <w:color w:val="000000" w:themeColor="text1"/>
          <w:szCs w:val="21"/>
          <w:rPrChange w:id="5356" w:author="raye" w:date="2018-08-10T13:37:00Z">
            <w:rPr>
              <w:rFonts w:ascii="Times New Roman" w:hAnsi="Times New Roman" w:cs="Times New Roman"/>
              <w:color w:val="000000" w:themeColor="text1"/>
              <w:szCs w:val="21"/>
            </w:rPr>
          </w:rPrChange>
        </w:rPr>
        <w:t>(User Management System)</w:t>
      </w:r>
    </w:p>
    <w:p w14:paraId="019E70C3" w14:textId="77777777" w:rsidR="00C976CB" w:rsidRPr="00B0205A" w:rsidRDefault="00C976CB" w:rsidP="00C976CB">
      <w:pPr>
        <w:ind w:left="425"/>
        <w:jc w:val="left"/>
        <w:rPr>
          <w:rFonts w:ascii="Times New Roman" w:eastAsia="等线" w:hAnsi="Times New Roman" w:cs="Times New Roman"/>
          <w:b/>
          <w:color w:val="000000" w:themeColor="text1"/>
          <w:szCs w:val="21"/>
          <w:rPrChange w:id="5357" w:author="raye" w:date="2018-08-10T12:30:00Z">
            <w:rPr>
              <w:rFonts w:ascii="等线" w:eastAsia="等线" w:hAnsi="等线" w:cstheme="minorHAnsi"/>
              <w:b/>
              <w:color w:val="000000" w:themeColor="text1"/>
              <w:szCs w:val="21"/>
            </w:rPr>
          </w:rPrChange>
        </w:rPr>
      </w:pPr>
    </w:p>
    <w:tbl>
      <w:tblPr>
        <w:tblW w:w="7835" w:type="dxa"/>
        <w:tblInd w:w="9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49"/>
        <w:gridCol w:w="2693"/>
        <w:gridCol w:w="2693"/>
      </w:tblGrid>
      <w:tr w:rsidR="00E725E2" w:rsidRPr="00014613" w14:paraId="2D40F351" w14:textId="77777777" w:rsidTr="00C976CB">
        <w:trPr>
          <w:trHeight w:val="330"/>
        </w:trPr>
        <w:tc>
          <w:tcPr>
            <w:tcW w:w="2449" w:type="dxa"/>
            <w:tcBorders>
              <w:top w:val="single" w:sz="8" w:space="0" w:color="auto"/>
              <w:left w:val="single" w:sz="8" w:space="0" w:color="auto"/>
              <w:bottom w:val="single" w:sz="8" w:space="0" w:color="auto"/>
              <w:right w:val="single" w:sz="8" w:space="0" w:color="auto"/>
            </w:tcBorders>
            <w:shd w:val="clear" w:color="auto" w:fill="D9D9D9"/>
            <w:vAlign w:val="center"/>
            <w:hideMark/>
          </w:tcPr>
          <w:p w14:paraId="3658AA54" w14:textId="08B4E112" w:rsidR="00C976CB" w:rsidRPr="00014613" w:rsidRDefault="00C976CB" w:rsidP="00C976CB">
            <w:pPr>
              <w:rPr>
                <w:rStyle w:val="af6"/>
                <w:rFonts w:eastAsiaTheme="minorEastAsia"/>
                <w:rPrChange w:id="5358" w:author="raye" w:date="2018-08-10T13:37:00Z">
                  <w:rPr>
                    <w:i/>
                    <w:color w:val="000000" w:themeColor="text1"/>
                    <w:sz w:val="24"/>
                    <w:szCs w:val="24"/>
                  </w:rPr>
                </w:rPrChange>
              </w:rPr>
            </w:pPr>
            <w:r w:rsidRPr="00014613">
              <w:rPr>
                <w:rStyle w:val="af6"/>
                <w:rFonts w:eastAsiaTheme="minorEastAsia"/>
                <w:rPrChange w:id="5359" w:author="raye" w:date="2018-08-10T13:37:00Z">
                  <w:rPr>
                    <w:i/>
                    <w:color w:val="000000" w:themeColor="text1"/>
                    <w:sz w:val="24"/>
                    <w:szCs w:val="24"/>
                  </w:rPr>
                </w:rPrChange>
              </w:rPr>
              <w:t>First Class Menu</w:t>
            </w:r>
          </w:p>
        </w:tc>
        <w:tc>
          <w:tcPr>
            <w:tcW w:w="2693" w:type="dxa"/>
            <w:tcBorders>
              <w:top w:val="single" w:sz="8" w:space="0" w:color="auto"/>
              <w:left w:val="single" w:sz="8" w:space="0" w:color="auto"/>
              <w:bottom w:val="single" w:sz="8" w:space="0" w:color="auto"/>
              <w:right w:val="single" w:sz="8" w:space="0" w:color="auto"/>
            </w:tcBorders>
            <w:shd w:val="clear" w:color="auto" w:fill="D9D9D9"/>
            <w:vAlign w:val="center"/>
            <w:hideMark/>
          </w:tcPr>
          <w:p w14:paraId="028B28EB" w14:textId="77138BD2" w:rsidR="00C976CB" w:rsidRPr="00014613" w:rsidRDefault="00C976CB">
            <w:pPr>
              <w:rPr>
                <w:rStyle w:val="af6"/>
                <w:rFonts w:eastAsiaTheme="minorEastAsia"/>
                <w:rPrChange w:id="5360" w:author="raye" w:date="2018-08-10T13:37:00Z">
                  <w:rPr>
                    <w:i/>
                    <w:color w:val="000000" w:themeColor="text1"/>
                    <w:sz w:val="24"/>
                    <w:szCs w:val="24"/>
                  </w:rPr>
                </w:rPrChange>
              </w:rPr>
            </w:pPr>
            <w:r w:rsidRPr="00014613">
              <w:rPr>
                <w:rStyle w:val="af6"/>
                <w:rFonts w:eastAsiaTheme="minorEastAsia"/>
                <w:rPrChange w:id="5361" w:author="raye" w:date="2018-08-10T13:37:00Z">
                  <w:rPr>
                    <w:i/>
                    <w:color w:val="000000" w:themeColor="text1"/>
                    <w:sz w:val="24"/>
                    <w:szCs w:val="24"/>
                  </w:rPr>
                </w:rPrChange>
              </w:rPr>
              <w:t>Second Class Menu</w:t>
            </w:r>
          </w:p>
        </w:tc>
        <w:tc>
          <w:tcPr>
            <w:tcW w:w="2693" w:type="dxa"/>
            <w:tcBorders>
              <w:top w:val="single" w:sz="8" w:space="0" w:color="auto"/>
              <w:left w:val="single" w:sz="8" w:space="0" w:color="auto"/>
              <w:bottom w:val="single" w:sz="8" w:space="0" w:color="auto"/>
              <w:right w:val="single" w:sz="8" w:space="0" w:color="auto"/>
            </w:tcBorders>
            <w:shd w:val="clear" w:color="auto" w:fill="D9D9D9"/>
            <w:vAlign w:val="center"/>
            <w:hideMark/>
          </w:tcPr>
          <w:p w14:paraId="2FAD7A7E" w14:textId="3D815252" w:rsidR="00C976CB" w:rsidRPr="00014613" w:rsidRDefault="00C976CB">
            <w:pPr>
              <w:rPr>
                <w:rStyle w:val="af6"/>
                <w:rFonts w:eastAsiaTheme="minorEastAsia"/>
                <w:rPrChange w:id="5362" w:author="raye" w:date="2018-08-10T13:37:00Z">
                  <w:rPr>
                    <w:i/>
                    <w:color w:val="000000" w:themeColor="text1"/>
                    <w:sz w:val="24"/>
                    <w:szCs w:val="24"/>
                  </w:rPr>
                </w:rPrChange>
              </w:rPr>
            </w:pPr>
            <w:r w:rsidRPr="00014613">
              <w:rPr>
                <w:rStyle w:val="af6"/>
                <w:rFonts w:eastAsiaTheme="minorEastAsia"/>
                <w:rPrChange w:id="5363" w:author="raye" w:date="2018-08-10T13:37:00Z">
                  <w:rPr>
                    <w:i/>
                    <w:color w:val="000000" w:themeColor="text1"/>
                    <w:sz w:val="24"/>
                    <w:szCs w:val="24"/>
                  </w:rPr>
                </w:rPrChange>
              </w:rPr>
              <w:t>Function Menu</w:t>
            </w:r>
          </w:p>
        </w:tc>
      </w:tr>
      <w:tr w:rsidR="00E725E2" w:rsidRPr="00014613" w14:paraId="31FCB2A4" w14:textId="77777777" w:rsidTr="00C976CB">
        <w:trPr>
          <w:trHeight w:val="585"/>
        </w:trPr>
        <w:tc>
          <w:tcPr>
            <w:tcW w:w="2449" w:type="dxa"/>
            <w:vMerge w:val="restart"/>
            <w:tcBorders>
              <w:top w:val="single" w:sz="8" w:space="0" w:color="auto"/>
              <w:left w:val="single" w:sz="8" w:space="0" w:color="auto"/>
              <w:bottom w:val="single" w:sz="8" w:space="0" w:color="auto"/>
              <w:right w:val="single" w:sz="8" w:space="0" w:color="auto"/>
            </w:tcBorders>
            <w:vAlign w:val="center"/>
            <w:hideMark/>
          </w:tcPr>
          <w:p w14:paraId="2FC3361B" w14:textId="77777777" w:rsidR="00C976CB" w:rsidRPr="00014613" w:rsidRDefault="00C976CB">
            <w:pPr>
              <w:rPr>
                <w:rStyle w:val="af6"/>
                <w:rFonts w:eastAsiaTheme="minorEastAsia"/>
                <w:rPrChange w:id="5364" w:author="raye" w:date="2018-08-10T13:37:00Z">
                  <w:rPr>
                    <w:i/>
                    <w:color w:val="000000" w:themeColor="text1"/>
                    <w:sz w:val="24"/>
                    <w:szCs w:val="24"/>
                  </w:rPr>
                </w:rPrChange>
              </w:rPr>
            </w:pPr>
            <w:r w:rsidRPr="00014613">
              <w:rPr>
                <w:rStyle w:val="af6"/>
                <w:rFonts w:eastAsiaTheme="minorEastAsia"/>
                <w:rPrChange w:id="5365" w:author="raye" w:date="2018-08-10T13:37:00Z">
                  <w:rPr>
                    <w:i/>
                    <w:color w:val="000000" w:themeColor="text1"/>
                    <w:sz w:val="24"/>
                    <w:szCs w:val="24"/>
                  </w:rPr>
                </w:rPrChange>
              </w:rPr>
              <w:t>Case Management</w:t>
            </w:r>
          </w:p>
        </w:tc>
        <w:tc>
          <w:tcPr>
            <w:tcW w:w="2693" w:type="dxa"/>
            <w:vMerge w:val="restart"/>
            <w:tcBorders>
              <w:top w:val="single" w:sz="8" w:space="0" w:color="auto"/>
              <w:left w:val="single" w:sz="8" w:space="0" w:color="auto"/>
              <w:bottom w:val="single" w:sz="8" w:space="0" w:color="auto"/>
              <w:right w:val="single" w:sz="8" w:space="0" w:color="auto"/>
            </w:tcBorders>
            <w:vAlign w:val="center"/>
            <w:hideMark/>
          </w:tcPr>
          <w:p w14:paraId="6EFF6ED1" w14:textId="77777777" w:rsidR="00C976CB" w:rsidRPr="00014613" w:rsidRDefault="00C976CB">
            <w:pPr>
              <w:rPr>
                <w:rStyle w:val="af6"/>
                <w:rFonts w:eastAsiaTheme="minorEastAsia"/>
                <w:rPrChange w:id="5366" w:author="raye" w:date="2018-08-10T13:37:00Z">
                  <w:rPr>
                    <w:i/>
                    <w:color w:val="000000" w:themeColor="text1"/>
                    <w:sz w:val="24"/>
                    <w:szCs w:val="24"/>
                  </w:rPr>
                </w:rPrChange>
              </w:rPr>
            </w:pPr>
            <w:r w:rsidRPr="00014613">
              <w:rPr>
                <w:rStyle w:val="af6"/>
                <w:rFonts w:eastAsiaTheme="minorEastAsia"/>
                <w:rPrChange w:id="5367" w:author="raye" w:date="2018-08-10T13:37:00Z">
                  <w:rPr>
                    <w:i/>
                    <w:color w:val="000000" w:themeColor="text1"/>
                    <w:sz w:val="24"/>
                    <w:szCs w:val="24"/>
                  </w:rPr>
                </w:rPrChange>
              </w:rPr>
              <w:t>To Do List</w:t>
            </w:r>
          </w:p>
        </w:tc>
        <w:tc>
          <w:tcPr>
            <w:tcW w:w="2693" w:type="dxa"/>
            <w:tcBorders>
              <w:top w:val="single" w:sz="8" w:space="0" w:color="auto"/>
              <w:left w:val="single" w:sz="8" w:space="0" w:color="auto"/>
              <w:bottom w:val="single" w:sz="8" w:space="0" w:color="auto"/>
              <w:right w:val="single" w:sz="8" w:space="0" w:color="auto"/>
            </w:tcBorders>
            <w:vAlign w:val="center"/>
            <w:hideMark/>
          </w:tcPr>
          <w:p w14:paraId="584B2CEE" w14:textId="30D52318" w:rsidR="00C976CB" w:rsidRPr="00014613" w:rsidRDefault="00C976CB">
            <w:pPr>
              <w:rPr>
                <w:rStyle w:val="af6"/>
                <w:rFonts w:eastAsiaTheme="minorEastAsia"/>
                <w:rPrChange w:id="5368" w:author="raye" w:date="2018-08-10T13:37:00Z">
                  <w:rPr>
                    <w:i/>
                    <w:color w:val="000000" w:themeColor="text1"/>
                    <w:sz w:val="24"/>
                    <w:szCs w:val="24"/>
                  </w:rPr>
                </w:rPrChange>
              </w:rPr>
            </w:pPr>
            <w:r w:rsidRPr="00014613">
              <w:rPr>
                <w:rStyle w:val="af6"/>
                <w:rFonts w:eastAsiaTheme="minorEastAsia"/>
                <w:rPrChange w:id="5369" w:author="raye" w:date="2018-08-10T13:37:00Z">
                  <w:rPr>
                    <w:i/>
                    <w:color w:val="000000" w:themeColor="text1"/>
                    <w:sz w:val="24"/>
                    <w:szCs w:val="24"/>
                  </w:rPr>
                </w:rPrChange>
              </w:rPr>
              <w:t>Edit Input (Related)</w:t>
            </w:r>
          </w:p>
          <w:p w14:paraId="57077A9B" w14:textId="1D6D2F78" w:rsidR="00C976CB" w:rsidRPr="00014613" w:rsidRDefault="00C976CB">
            <w:pPr>
              <w:rPr>
                <w:rStyle w:val="af6"/>
                <w:rFonts w:eastAsiaTheme="minorEastAsia"/>
                <w:rPrChange w:id="5370" w:author="raye" w:date="2018-08-10T13:37:00Z">
                  <w:rPr>
                    <w:i/>
                    <w:color w:val="000000" w:themeColor="text1"/>
                    <w:sz w:val="24"/>
                    <w:szCs w:val="24"/>
                  </w:rPr>
                </w:rPrChange>
              </w:rPr>
            </w:pPr>
            <w:r w:rsidRPr="00014613">
              <w:rPr>
                <w:rStyle w:val="af6"/>
                <w:rFonts w:eastAsiaTheme="minorEastAsia"/>
                <w:rPrChange w:id="5371" w:author="raye" w:date="2018-08-10T13:37:00Z">
                  <w:rPr>
                    <w:i/>
                    <w:color w:val="000000" w:themeColor="text1"/>
                    <w:sz w:val="24"/>
                    <w:szCs w:val="24"/>
                  </w:rPr>
                </w:rPrChange>
              </w:rPr>
              <w:t>Edit Input(Non-related)</w:t>
            </w:r>
          </w:p>
          <w:p w14:paraId="54F76579" w14:textId="74D655C5" w:rsidR="00C976CB" w:rsidRPr="00014613" w:rsidRDefault="00C976CB">
            <w:pPr>
              <w:rPr>
                <w:rStyle w:val="af6"/>
                <w:rFonts w:eastAsiaTheme="minorEastAsia"/>
                <w:rPrChange w:id="5372" w:author="raye" w:date="2018-08-10T13:37:00Z">
                  <w:rPr>
                    <w:i/>
                    <w:color w:val="000000" w:themeColor="text1"/>
                    <w:sz w:val="24"/>
                    <w:szCs w:val="24"/>
                  </w:rPr>
                </w:rPrChange>
              </w:rPr>
            </w:pPr>
            <w:r w:rsidRPr="00014613">
              <w:rPr>
                <w:rStyle w:val="af6"/>
                <w:rFonts w:eastAsiaTheme="minorEastAsia"/>
                <w:rPrChange w:id="5373" w:author="raye" w:date="2018-08-10T13:37:00Z">
                  <w:rPr>
                    <w:i/>
                    <w:color w:val="000000" w:themeColor="text1"/>
                    <w:sz w:val="24"/>
                    <w:szCs w:val="24"/>
                  </w:rPr>
                </w:rPrChange>
              </w:rPr>
              <w:t xml:space="preserve">Review </w:t>
            </w:r>
            <w:ins w:id="5374" w:author="raye" w:date="2018-08-10T10:44:00Z">
              <w:r w:rsidR="00D52D48" w:rsidRPr="00014613">
                <w:rPr>
                  <w:rStyle w:val="af6"/>
                  <w:rFonts w:eastAsiaTheme="minorEastAsia"/>
                  <w:rPrChange w:id="5375" w:author="raye" w:date="2018-08-10T13:37:00Z">
                    <w:rPr>
                      <w:i/>
                      <w:color w:val="000000" w:themeColor="text1"/>
                      <w:sz w:val="24"/>
                      <w:szCs w:val="24"/>
                    </w:rPr>
                  </w:rPrChange>
                </w:rPr>
                <w:t>Input</w:t>
              </w:r>
            </w:ins>
            <w:del w:id="5376" w:author="raye" w:date="2018-08-10T10:44:00Z">
              <w:r w:rsidRPr="00014613" w:rsidDel="00D52D48">
                <w:rPr>
                  <w:rStyle w:val="af6"/>
                  <w:rFonts w:eastAsiaTheme="minorEastAsia"/>
                  <w:rPrChange w:id="5377" w:author="raye" w:date="2018-08-10T13:37:00Z">
                    <w:rPr>
                      <w:i/>
                      <w:color w:val="000000" w:themeColor="text1"/>
                      <w:sz w:val="24"/>
                      <w:szCs w:val="24"/>
                    </w:rPr>
                  </w:rPrChange>
                </w:rPr>
                <w:delText>INPUT</w:delText>
              </w:r>
            </w:del>
          </w:p>
        </w:tc>
      </w:tr>
      <w:tr w:rsidR="00E725E2" w:rsidRPr="00014613" w14:paraId="30343437"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465E15B2" w14:textId="77777777" w:rsidR="00C976CB" w:rsidRPr="00014613" w:rsidRDefault="00C976CB">
            <w:pPr>
              <w:widowControl/>
              <w:jc w:val="left"/>
              <w:rPr>
                <w:rStyle w:val="af6"/>
                <w:rFonts w:eastAsiaTheme="minorEastAsia"/>
                <w:rPrChange w:id="5378" w:author="raye" w:date="2018-08-10T13:37:00Z">
                  <w:rPr>
                    <w:i/>
                    <w:color w:val="000000" w:themeColor="text1"/>
                    <w:sz w:val="24"/>
                    <w:szCs w:val="24"/>
                  </w:rPr>
                </w:rPrChange>
              </w:rPr>
            </w:pPr>
          </w:p>
        </w:tc>
        <w:tc>
          <w:tcPr>
            <w:tcW w:w="0" w:type="auto"/>
            <w:vMerge/>
            <w:tcBorders>
              <w:top w:val="single" w:sz="8" w:space="0" w:color="auto"/>
              <w:left w:val="single" w:sz="8" w:space="0" w:color="auto"/>
              <w:bottom w:val="single" w:sz="8" w:space="0" w:color="auto"/>
              <w:right w:val="single" w:sz="8" w:space="0" w:color="auto"/>
            </w:tcBorders>
            <w:vAlign w:val="center"/>
            <w:hideMark/>
          </w:tcPr>
          <w:p w14:paraId="22731885" w14:textId="77777777" w:rsidR="00C976CB" w:rsidRPr="00014613" w:rsidRDefault="00C976CB">
            <w:pPr>
              <w:widowControl/>
              <w:jc w:val="left"/>
              <w:rPr>
                <w:rStyle w:val="af6"/>
                <w:rFonts w:eastAsiaTheme="minorEastAsia"/>
                <w:rPrChange w:id="5379" w:author="raye" w:date="2018-08-10T13:37:00Z">
                  <w:rPr>
                    <w:i/>
                    <w:color w:val="000000" w:themeColor="text1"/>
                    <w:sz w:val="24"/>
                    <w:szCs w:val="24"/>
                  </w:rPr>
                </w:rPrChange>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34806B67" w14:textId="2D8AF137" w:rsidR="00C976CB" w:rsidRPr="00014613" w:rsidRDefault="00C976CB">
            <w:pPr>
              <w:rPr>
                <w:rStyle w:val="af6"/>
                <w:rFonts w:eastAsiaTheme="minorEastAsia"/>
                <w:rPrChange w:id="5380" w:author="raye" w:date="2018-08-10T13:37:00Z">
                  <w:rPr>
                    <w:i/>
                    <w:color w:val="000000" w:themeColor="text1"/>
                    <w:sz w:val="24"/>
                    <w:szCs w:val="24"/>
                  </w:rPr>
                </w:rPrChange>
              </w:rPr>
            </w:pPr>
            <w:r w:rsidRPr="00014613">
              <w:rPr>
                <w:rStyle w:val="af6"/>
                <w:rFonts w:eastAsiaTheme="minorEastAsia"/>
                <w:rPrChange w:id="5381" w:author="raye" w:date="2018-08-10T13:37:00Z">
                  <w:rPr>
                    <w:i/>
                    <w:color w:val="000000" w:themeColor="text1"/>
                    <w:sz w:val="24"/>
                    <w:szCs w:val="24"/>
                  </w:rPr>
                </w:rPrChange>
              </w:rPr>
              <w:t>Edit Check(</w:t>
            </w:r>
            <w:r w:rsidR="006E00C5" w:rsidRPr="00014613">
              <w:rPr>
                <w:rStyle w:val="af6"/>
                <w:rFonts w:eastAsiaTheme="minorEastAsia"/>
                <w:rPrChange w:id="5382" w:author="raye" w:date="2018-08-10T13:37:00Z">
                  <w:rPr>
                    <w:i/>
                    <w:color w:val="000000" w:themeColor="text1"/>
                    <w:sz w:val="24"/>
                    <w:szCs w:val="24"/>
                  </w:rPr>
                </w:rPrChange>
              </w:rPr>
              <w:t>35 questions)</w:t>
            </w:r>
          </w:p>
          <w:p w14:paraId="3DA51407" w14:textId="580183A6" w:rsidR="00C976CB" w:rsidRPr="00014613" w:rsidRDefault="00C976CB">
            <w:pPr>
              <w:rPr>
                <w:rStyle w:val="af6"/>
                <w:rFonts w:eastAsiaTheme="minorEastAsia"/>
                <w:rPrChange w:id="5383" w:author="raye" w:date="2018-08-10T13:37:00Z">
                  <w:rPr>
                    <w:i/>
                    <w:color w:val="000000" w:themeColor="text1"/>
                    <w:sz w:val="24"/>
                    <w:szCs w:val="24"/>
                  </w:rPr>
                </w:rPrChange>
              </w:rPr>
            </w:pPr>
            <w:r w:rsidRPr="00014613">
              <w:rPr>
                <w:rStyle w:val="af6"/>
                <w:rFonts w:eastAsiaTheme="minorEastAsia"/>
                <w:rPrChange w:id="5384" w:author="raye" w:date="2018-08-10T13:37:00Z">
                  <w:rPr>
                    <w:i/>
                    <w:color w:val="000000" w:themeColor="text1"/>
                    <w:sz w:val="24"/>
                    <w:szCs w:val="24"/>
                  </w:rPr>
                </w:rPrChange>
              </w:rPr>
              <w:t>Edit Check(comments)</w:t>
            </w:r>
          </w:p>
          <w:p w14:paraId="00FE2092" w14:textId="08B3A2CD" w:rsidR="00C976CB" w:rsidRPr="00014613" w:rsidRDefault="00C976CB">
            <w:pPr>
              <w:rPr>
                <w:rStyle w:val="af6"/>
                <w:rFonts w:eastAsiaTheme="minorEastAsia"/>
                <w:rPrChange w:id="5385" w:author="raye" w:date="2018-08-10T13:37:00Z">
                  <w:rPr>
                    <w:i/>
                    <w:color w:val="000000" w:themeColor="text1"/>
                    <w:sz w:val="24"/>
                    <w:szCs w:val="24"/>
                  </w:rPr>
                </w:rPrChange>
              </w:rPr>
            </w:pPr>
            <w:r w:rsidRPr="00014613">
              <w:rPr>
                <w:rStyle w:val="af6"/>
                <w:rFonts w:eastAsiaTheme="minorEastAsia"/>
                <w:rPrChange w:id="5386" w:author="raye" w:date="2018-08-10T13:37:00Z">
                  <w:rPr>
                    <w:i/>
                    <w:color w:val="000000" w:themeColor="text1"/>
                    <w:sz w:val="24"/>
                    <w:szCs w:val="24"/>
                  </w:rPr>
                </w:rPrChange>
              </w:rPr>
              <w:t>Edit Check(Evidence)</w:t>
            </w:r>
          </w:p>
        </w:tc>
      </w:tr>
      <w:tr w:rsidR="00E725E2" w:rsidRPr="00014613" w14:paraId="6FC0A65F"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5DC3FE24" w14:textId="77777777" w:rsidR="00C976CB" w:rsidRPr="00014613" w:rsidRDefault="00C976CB">
            <w:pPr>
              <w:widowControl/>
              <w:jc w:val="left"/>
              <w:rPr>
                <w:rStyle w:val="af6"/>
                <w:rFonts w:eastAsiaTheme="minorEastAsia"/>
                <w:rPrChange w:id="5387" w:author="raye" w:date="2018-08-10T13:37:00Z">
                  <w:rPr>
                    <w:i/>
                    <w:color w:val="000000" w:themeColor="text1"/>
                    <w:sz w:val="24"/>
                    <w:szCs w:val="24"/>
                  </w:rPr>
                </w:rPrChange>
              </w:rPr>
            </w:pPr>
          </w:p>
        </w:tc>
        <w:tc>
          <w:tcPr>
            <w:tcW w:w="0" w:type="auto"/>
            <w:vMerge/>
            <w:tcBorders>
              <w:top w:val="single" w:sz="8" w:space="0" w:color="auto"/>
              <w:left w:val="single" w:sz="8" w:space="0" w:color="auto"/>
              <w:bottom w:val="single" w:sz="8" w:space="0" w:color="auto"/>
              <w:right w:val="single" w:sz="8" w:space="0" w:color="auto"/>
            </w:tcBorders>
            <w:vAlign w:val="center"/>
            <w:hideMark/>
          </w:tcPr>
          <w:p w14:paraId="42F9A074" w14:textId="77777777" w:rsidR="00C976CB" w:rsidRPr="00014613" w:rsidRDefault="00C976CB">
            <w:pPr>
              <w:widowControl/>
              <w:jc w:val="left"/>
              <w:rPr>
                <w:rStyle w:val="af6"/>
                <w:rFonts w:eastAsiaTheme="minorEastAsia"/>
                <w:rPrChange w:id="5388" w:author="raye" w:date="2018-08-10T13:37:00Z">
                  <w:rPr>
                    <w:i/>
                    <w:color w:val="000000" w:themeColor="text1"/>
                    <w:sz w:val="24"/>
                    <w:szCs w:val="24"/>
                  </w:rPr>
                </w:rPrChange>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7D8D5D8D" w14:textId="78AF831E" w:rsidR="00C976CB" w:rsidRPr="00014613" w:rsidRDefault="006E00C5">
            <w:pPr>
              <w:rPr>
                <w:rStyle w:val="af6"/>
                <w:rFonts w:eastAsiaTheme="minorEastAsia"/>
                <w:rPrChange w:id="5389" w:author="raye" w:date="2018-08-10T13:37:00Z">
                  <w:rPr>
                    <w:i/>
                    <w:color w:val="000000" w:themeColor="text1"/>
                    <w:sz w:val="24"/>
                    <w:szCs w:val="24"/>
                  </w:rPr>
                </w:rPrChange>
              </w:rPr>
            </w:pPr>
            <w:r w:rsidRPr="00014613">
              <w:rPr>
                <w:rStyle w:val="af6"/>
                <w:rFonts w:eastAsiaTheme="minorEastAsia"/>
                <w:rPrChange w:id="5390" w:author="raye" w:date="2018-08-10T13:37:00Z">
                  <w:rPr>
                    <w:i/>
                    <w:color w:val="000000" w:themeColor="text1"/>
                    <w:sz w:val="24"/>
                    <w:szCs w:val="24"/>
                  </w:rPr>
                </w:rPrChange>
              </w:rPr>
              <w:t xml:space="preserve">Reply </w:t>
            </w:r>
            <w:r w:rsidR="00C976CB" w:rsidRPr="00014613">
              <w:rPr>
                <w:rStyle w:val="af6"/>
                <w:rFonts w:eastAsiaTheme="minorEastAsia"/>
                <w:rPrChange w:id="5391" w:author="raye" w:date="2018-08-10T13:37:00Z">
                  <w:rPr>
                    <w:i/>
                    <w:color w:val="000000" w:themeColor="text1"/>
                    <w:sz w:val="24"/>
                    <w:szCs w:val="24"/>
                  </w:rPr>
                </w:rPrChange>
              </w:rPr>
              <w:t>#1</w:t>
            </w:r>
          </w:p>
          <w:p w14:paraId="334ADB24" w14:textId="3211B96B" w:rsidR="00C976CB" w:rsidRPr="00014613" w:rsidRDefault="006E00C5">
            <w:pPr>
              <w:rPr>
                <w:rStyle w:val="af6"/>
                <w:rFonts w:eastAsiaTheme="minorEastAsia"/>
                <w:rPrChange w:id="5392" w:author="raye" w:date="2018-08-10T13:37:00Z">
                  <w:rPr>
                    <w:i/>
                    <w:color w:val="000000" w:themeColor="text1"/>
                    <w:sz w:val="24"/>
                    <w:szCs w:val="24"/>
                  </w:rPr>
                </w:rPrChange>
              </w:rPr>
            </w:pPr>
            <w:r w:rsidRPr="00014613">
              <w:rPr>
                <w:rStyle w:val="af6"/>
                <w:rFonts w:eastAsiaTheme="minorEastAsia"/>
                <w:rPrChange w:id="5393" w:author="raye" w:date="2018-08-10T13:37:00Z">
                  <w:rPr>
                    <w:i/>
                    <w:color w:val="000000" w:themeColor="text1"/>
                    <w:sz w:val="24"/>
                    <w:szCs w:val="24"/>
                  </w:rPr>
                </w:rPrChange>
              </w:rPr>
              <w:t xml:space="preserve">Reply </w:t>
            </w:r>
            <w:r w:rsidR="00C976CB" w:rsidRPr="00014613">
              <w:rPr>
                <w:rStyle w:val="af6"/>
                <w:rFonts w:eastAsiaTheme="minorEastAsia"/>
                <w:rPrChange w:id="5394" w:author="raye" w:date="2018-08-10T13:37:00Z">
                  <w:rPr>
                    <w:i/>
                    <w:color w:val="000000" w:themeColor="text1"/>
                    <w:sz w:val="24"/>
                    <w:szCs w:val="24"/>
                  </w:rPr>
                </w:rPrChange>
              </w:rPr>
              <w:t>#2</w:t>
            </w:r>
          </w:p>
          <w:p w14:paraId="59C5C3BA" w14:textId="186AB5FF" w:rsidR="00C976CB" w:rsidRPr="00014613" w:rsidRDefault="006E00C5">
            <w:pPr>
              <w:rPr>
                <w:rStyle w:val="af6"/>
                <w:rFonts w:eastAsiaTheme="minorEastAsia"/>
                <w:rPrChange w:id="5395" w:author="raye" w:date="2018-08-10T13:37:00Z">
                  <w:rPr>
                    <w:i/>
                    <w:color w:val="000000" w:themeColor="text1"/>
                    <w:sz w:val="24"/>
                    <w:szCs w:val="24"/>
                  </w:rPr>
                </w:rPrChange>
              </w:rPr>
            </w:pPr>
            <w:r w:rsidRPr="00014613">
              <w:rPr>
                <w:rStyle w:val="af6"/>
                <w:rFonts w:eastAsiaTheme="minorEastAsia"/>
                <w:rPrChange w:id="5396" w:author="raye" w:date="2018-08-10T13:37:00Z">
                  <w:rPr>
                    <w:i/>
                    <w:color w:val="000000" w:themeColor="text1"/>
                    <w:sz w:val="24"/>
                    <w:szCs w:val="24"/>
                  </w:rPr>
                </w:rPrChange>
              </w:rPr>
              <w:t xml:space="preserve">Reply </w:t>
            </w:r>
            <w:r w:rsidR="00C976CB" w:rsidRPr="00014613">
              <w:rPr>
                <w:rStyle w:val="af6"/>
                <w:rFonts w:eastAsiaTheme="minorEastAsia"/>
                <w:rPrChange w:id="5397" w:author="raye" w:date="2018-08-10T13:37:00Z">
                  <w:rPr>
                    <w:i/>
                    <w:color w:val="000000" w:themeColor="text1"/>
                    <w:sz w:val="24"/>
                    <w:szCs w:val="24"/>
                  </w:rPr>
                </w:rPrChange>
              </w:rPr>
              <w:t>#3</w:t>
            </w:r>
          </w:p>
          <w:p w14:paraId="12F293A2" w14:textId="619E18B7" w:rsidR="00C976CB" w:rsidRPr="00014613" w:rsidRDefault="006E00C5">
            <w:pPr>
              <w:rPr>
                <w:rStyle w:val="af6"/>
                <w:rFonts w:eastAsiaTheme="minorEastAsia"/>
                <w:rPrChange w:id="5398" w:author="raye" w:date="2018-08-10T13:37:00Z">
                  <w:rPr>
                    <w:i/>
                    <w:color w:val="000000" w:themeColor="text1"/>
                    <w:sz w:val="24"/>
                    <w:szCs w:val="24"/>
                  </w:rPr>
                </w:rPrChange>
              </w:rPr>
            </w:pPr>
            <w:r w:rsidRPr="00014613">
              <w:rPr>
                <w:rStyle w:val="af6"/>
                <w:rFonts w:eastAsiaTheme="minorEastAsia"/>
                <w:rPrChange w:id="5399" w:author="raye" w:date="2018-08-10T13:37:00Z">
                  <w:rPr>
                    <w:i/>
                    <w:color w:val="000000" w:themeColor="text1"/>
                    <w:sz w:val="24"/>
                    <w:szCs w:val="24"/>
                  </w:rPr>
                </w:rPrChange>
              </w:rPr>
              <w:t xml:space="preserve">Reply </w:t>
            </w:r>
            <w:r w:rsidR="00C976CB" w:rsidRPr="00014613">
              <w:rPr>
                <w:rStyle w:val="af6"/>
                <w:rFonts w:eastAsiaTheme="minorEastAsia"/>
                <w:rPrChange w:id="5400" w:author="raye" w:date="2018-08-10T13:37:00Z">
                  <w:rPr>
                    <w:i/>
                    <w:color w:val="000000" w:themeColor="text1"/>
                    <w:sz w:val="24"/>
                    <w:szCs w:val="24"/>
                  </w:rPr>
                </w:rPrChange>
              </w:rPr>
              <w:t>#4</w:t>
            </w:r>
          </w:p>
          <w:p w14:paraId="7F167840" w14:textId="3AD1809D" w:rsidR="00C976CB" w:rsidRPr="00014613" w:rsidRDefault="006E00C5">
            <w:pPr>
              <w:rPr>
                <w:rStyle w:val="af6"/>
                <w:rFonts w:eastAsiaTheme="minorEastAsia"/>
                <w:rPrChange w:id="5401" w:author="raye" w:date="2018-08-10T13:37:00Z">
                  <w:rPr>
                    <w:i/>
                    <w:color w:val="000000" w:themeColor="text1"/>
                    <w:sz w:val="24"/>
                    <w:szCs w:val="24"/>
                  </w:rPr>
                </w:rPrChange>
              </w:rPr>
            </w:pPr>
            <w:r w:rsidRPr="00014613">
              <w:rPr>
                <w:rStyle w:val="af6"/>
                <w:rFonts w:eastAsiaTheme="minorEastAsia"/>
                <w:rPrChange w:id="5402" w:author="raye" w:date="2018-08-10T13:37:00Z">
                  <w:rPr>
                    <w:i/>
                    <w:color w:val="000000" w:themeColor="text1"/>
                    <w:sz w:val="24"/>
                    <w:szCs w:val="24"/>
                  </w:rPr>
                </w:rPrChange>
              </w:rPr>
              <w:t xml:space="preserve">Reply </w:t>
            </w:r>
            <w:r w:rsidR="00C976CB" w:rsidRPr="00014613">
              <w:rPr>
                <w:rStyle w:val="af6"/>
                <w:rFonts w:eastAsiaTheme="minorEastAsia"/>
                <w:rPrChange w:id="5403" w:author="raye" w:date="2018-08-10T13:37:00Z">
                  <w:rPr>
                    <w:i/>
                    <w:color w:val="000000" w:themeColor="text1"/>
                    <w:sz w:val="24"/>
                    <w:szCs w:val="24"/>
                  </w:rPr>
                </w:rPrChange>
              </w:rPr>
              <w:t>#5</w:t>
            </w:r>
          </w:p>
          <w:p w14:paraId="1C103D9E" w14:textId="35EDD6B5" w:rsidR="00C976CB" w:rsidRPr="00014613" w:rsidRDefault="006E00C5">
            <w:pPr>
              <w:rPr>
                <w:rStyle w:val="af6"/>
                <w:rFonts w:eastAsiaTheme="minorEastAsia"/>
                <w:rPrChange w:id="5404" w:author="raye" w:date="2018-08-10T13:37:00Z">
                  <w:rPr>
                    <w:i/>
                    <w:color w:val="000000" w:themeColor="text1"/>
                    <w:sz w:val="24"/>
                    <w:szCs w:val="24"/>
                  </w:rPr>
                </w:rPrChange>
              </w:rPr>
            </w:pPr>
            <w:r w:rsidRPr="00014613">
              <w:rPr>
                <w:rStyle w:val="af6"/>
                <w:rFonts w:eastAsiaTheme="minorEastAsia"/>
                <w:rPrChange w:id="5405" w:author="raye" w:date="2018-08-10T13:37:00Z">
                  <w:rPr>
                    <w:i/>
                    <w:color w:val="000000" w:themeColor="text1"/>
                    <w:sz w:val="24"/>
                    <w:szCs w:val="24"/>
                  </w:rPr>
                </w:rPrChange>
              </w:rPr>
              <w:t xml:space="preserve">Reply </w:t>
            </w:r>
            <w:r w:rsidR="00C976CB" w:rsidRPr="00014613">
              <w:rPr>
                <w:rStyle w:val="af6"/>
                <w:rFonts w:eastAsiaTheme="minorEastAsia"/>
                <w:rPrChange w:id="5406" w:author="raye" w:date="2018-08-10T13:37:00Z">
                  <w:rPr>
                    <w:i/>
                    <w:color w:val="000000" w:themeColor="text1"/>
                    <w:sz w:val="24"/>
                    <w:szCs w:val="24"/>
                  </w:rPr>
                </w:rPrChange>
              </w:rPr>
              <w:t>#6~#9</w:t>
            </w:r>
          </w:p>
          <w:p w14:paraId="36188E5F" w14:textId="7C6C0127" w:rsidR="00C976CB" w:rsidRPr="00014613" w:rsidRDefault="006E00C5">
            <w:pPr>
              <w:rPr>
                <w:rStyle w:val="af6"/>
                <w:rFonts w:eastAsiaTheme="minorEastAsia"/>
                <w:rPrChange w:id="5407" w:author="raye" w:date="2018-08-10T13:37:00Z">
                  <w:rPr>
                    <w:i/>
                    <w:color w:val="000000" w:themeColor="text1"/>
                    <w:sz w:val="24"/>
                    <w:szCs w:val="24"/>
                  </w:rPr>
                </w:rPrChange>
              </w:rPr>
            </w:pPr>
            <w:r w:rsidRPr="00014613">
              <w:rPr>
                <w:rStyle w:val="af6"/>
                <w:rFonts w:eastAsiaTheme="minorEastAsia"/>
                <w:rPrChange w:id="5408" w:author="raye" w:date="2018-08-10T13:37:00Z">
                  <w:rPr>
                    <w:i/>
                    <w:color w:val="000000" w:themeColor="text1"/>
                    <w:sz w:val="24"/>
                    <w:szCs w:val="24"/>
                  </w:rPr>
                </w:rPrChange>
              </w:rPr>
              <w:t xml:space="preserve">Reply </w:t>
            </w:r>
            <w:r w:rsidR="00C976CB" w:rsidRPr="00014613">
              <w:rPr>
                <w:rStyle w:val="af6"/>
                <w:rFonts w:eastAsiaTheme="minorEastAsia"/>
                <w:rPrChange w:id="5409" w:author="raye" w:date="2018-08-10T13:37:00Z">
                  <w:rPr>
                    <w:i/>
                    <w:color w:val="000000" w:themeColor="text1"/>
                    <w:sz w:val="24"/>
                    <w:szCs w:val="24"/>
                  </w:rPr>
                </w:rPrChange>
              </w:rPr>
              <w:t>#10</w:t>
            </w:r>
          </w:p>
          <w:p w14:paraId="671AA049" w14:textId="672BF90F" w:rsidR="00C976CB" w:rsidRPr="00014613" w:rsidRDefault="006E00C5">
            <w:pPr>
              <w:rPr>
                <w:rStyle w:val="af6"/>
                <w:rFonts w:eastAsiaTheme="minorEastAsia"/>
                <w:rPrChange w:id="5410" w:author="raye" w:date="2018-08-10T13:37:00Z">
                  <w:rPr>
                    <w:i/>
                    <w:color w:val="000000" w:themeColor="text1"/>
                    <w:sz w:val="24"/>
                    <w:szCs w:val="24"/>
                  </w:rPr>
                </w:rPrChange>
              </w:rPr>
            </w:pPr>
            <w:r w:rsidRPr="00014613">
              <w:rPr>
                <w:rStyle w:val="af6"/>
                <w:rFonts w:eastAsiaTheme="minorEastAsia"/>
                <w:rPrChange w:id="5411" w:author="raye" w:date="2018-08-10T13:37:00Z">
                  <w:rPr>
                    <w:i/>
                    <w:color w:val="000000" w:themeColor="text1"/>
                    <w:sz w:val="24"/>
                    <w:szCs w:val="24"/>
                  </w:rPr>
                </w:rPrChange>
              </w:rPr>
              <w:t>Review</w:t>
            </w:r>
            <w:r w:rsidR="00C976CB" w:rsidRPr="00014613">
              <w:rPr>
                <w:rStyle w:val="af6"/>
                <w:rFonts w:eastAsiaTheme="minorEastAsia"/>
                <w:rPrChange w:id="5412" w:author="raye" w:date="2018-08-10T13:37:00Z">
                  <w:rPr>
                    <w:i/>
                    <w:color w:val="000000" w:themeColor="text1"/>
                    <w:sz w:val="24"/>
                    <w:szCs w:val="24"/>
                  </w:rPr>
                </w:rPrChange>
              </w:rPr>
              <w:t xml:space="preserve"> #1</w:t>
            </w:r>
          </w:p>
          <w:p w14:paraId="0383FF31" w14:textId="7EF269E8" w:rsidR="00C976CB" w:rsidRPr="00014613" w:rsidRDefault="006E00C5">
            <w:pPr>
              <w:rPr>
                <w:rStyle w:val="af6"/>
                <w:rFonts w:eastAsiaTheme="minorEastAsia"/>
                <w:rPrChange w:id="5413" w:author="raye" w:date="2018-08-10T13:37:00Z">
                  <w:rPr>
                    <w:i/>
                    <w:color w:val="000000" w:themeColor="text1"/>
                    <w:sz w:val="24"/>
                    <w:szCs w:val="24"/>
                  </w:rPr>
                </w:rPrChange>
              </w:rPr>
            </w:pPr>
            <w:r w:rsidRPr="00014613">
              <w:rPr>
                <w:rStyle w:val="af6"/>
                <w:rFonts w:eastAsiaTheme="minorEastAsia"/>
                <w:rPrChange w:id="5414" w:author="raye" w:date="2018-08-10T13:37:00Z">
                  <w:rPr>
                    <w:i/>
                    <w:color w:val="000000" w:themeColor="text1"/>
                    <w:sz w:val="24"/>
                    <w:szCs w:val="24"/>
                  </w:rPr>
                </w:rPrChange>
              </w:rPr>
              <w:t xml:space="preserve">Review </w:t>
            </w:r>
            <w:r w:rsidR="00C976CB" w:rsidRPr="00014613">
              <w:rPr>
                <w:rStyle w:val="af6"/>
                <w:rFonts w:eastAsiaTheme="minorEastAsia"/>
                <w:rPrChange w:id="5415" w:author="raye" w:date="2018-08-10T13:37:00Z">
                  <w:rPr>
                    <w:i/>
                    <w:color w:val="000000" w:themeColor="text1"/>
                    <w:sz w:val="24"/>
                    <w:szCs w:val="24"/>
                  </w:rPr>
                </w:rPrChange>
              </w:rPr>
              <w:t>#2</w:t>
            </w:r>
          </w:p>
          <w:p w14:paraId="79E1B923" w14:textId="4E335749" w:rsidR="00C976CB" w:rsidRPr="00014613" w:rsidRDefault="006E00C5">
            <w:pPr>
              <w:rPr>
                <w:rStyle w:val="af6"/>
                <w:rFonts w:eastAsiaTheme="minorEastAsia"/>
                <w:rPrChange w:id="5416" w:author="raye" w:date="2018-08-10T13:37:00Z">
                  <w:rPr>
                    <w:i/>
                    <w:color w:val="000000" w:themeColor="text1"/>
                    <w:sz w:val="24"/>
                    <w:szCs w:val="24"/>
                  </w:rPr>
                </w:rPrChange>
              </w:rPr>
            </w:pPr>
            <w:r w:rsidRPr="00014613">
              <w:rPr>
                <w:rStyle w:val="af6"/>
                <w:rFonts w:eastAsiaTheme="minorEastAsia"/>
                <w:rPrChange w:id="5417" w:author="raye" w:date="2018-08-10T13:37:00Z">
                  <w:rPr>
                    <w:i/>
                    <w:color w:val="000000" w:themeColor="text1"/>
                    <w:sz w:val="24"/>
                    <w:szCs w:val="24"/>
                  </w:rPr>
                </w:rPrChange>
              </w:rPr>
              <w:t xml:space="preserve">Review </w:t>
            </w:r>
            <w:r w:rsidR="00C976CB" w:rsidRPr="00014613">
              <w:rPr>
                <w:rStyle w:val="af6"/>
                <w:rFonts w:eastAsiaTheme="minorEastAsia"/>
                <w:rPrChange w:id="5418" w:author="raye" w:date="2018-08-10T13:37:00Z">
                  <w:rPr>
                    <w:i/>
                    <w:color w:val="000000" w:themeColor="text1"/>
                    <w:sz w:val="24"/>
                    <w:szCs w:val="24"/>
                  </w:rPr>
                </w:rPrChange>
              </w:rPr>
              <w:t>#3</w:t>
            </w:r>
          </w:p>
          <w:p w14:paraId="638878B6" w14:textId="3316F725" w:rsidR="00C976CB" w:rsidRPr="00014613" w:rsidRDefault="006E00C5">
            <w:pPr>
              <w:rPr>
                <w:rStyle w:val="af6"/>
                <w:rFonts w:eastAsiaTheme="minorEastAsia"/>
                <w:rPrChange w:id="5419" w:author="raye" w:date="2018-08-10T13:37:00Z">
                  <w:rPr>
                    <w:i/>
                    <w:color w:val="000000" w:themeColor="text1"/>
                    <w:sz w:val="24"/>
                    <w:szCs w:val="24"/>
                  </w:rPr>
                </w:rPrChange>
              </w:rPr>
            </w:pPr>
            <w:r w:rsidRPr="00014613">
              <w:rPr>
                <w:rStyle w:val="af6"/>
                <w:rFonts w:eastAsiaTheme="minorEastAsia"/>
                <w:rPrChange w:id="5420" w:author="raye" w:date="2018-08-10T13:37:00Z">
                  <w:rPr>
                    <w:i/>
                    <w:color w:val="000000" w:themeColor="text1"/>
                    <w:sz w:val="24"/>
                    <w:szCs w:val="24"/>
                  </w:rPr>
                </w:rPrChange>
              </w:rPr>
              <w:t xml:space="preserve">Review </w:t>
            </w:r>
            <w:r w:rsidR="00C976CB" w:rsidRPr="00014613">
              <w:rPr>
                <w:rStyle w:val="af6"/>
                <w:rFonts w:eastAsiaTheme="minorEastAsia"/>
                <w:rPrChange w:id="5421" w:author="raye" w:date="2018-08-10T13:37:00Z">
                  <w:rPr>
                    <w:i/>
                    <w:color w:val="000000" w:themeColor="text1"/>
                    <w:sz w:val="24"/>
                    <w:szCs w:val="24"/>
                  </w:rPr>
                </w:rPrChange>
              </w:rPr>
              <w:t>#4</w:t>
            </w:r>
          </w:p>
          <w:p w14:paraId="058BC7D8" w14:textId="03C5D740" w:rsidR="00C976CB" w:rsidRPr="00014613" w:rsidRDefault="006E00C5">
            <w:pPr>
              <w:rPr>
                <w:rStyle w:val="af6"/>
                <w:rFonts w:eastAsiaTheme="minorEastAsia"/>
                <w:rPrChange w:id="5422" w:author="raye" w:date="2018-08-10T13:37:00Z">
                  <w:rPr>
                    <w:i/>
                    <w:color w:val="000000" w:themeColor="text1"/>
                    <w:sz w:val="24"/>
                    <w:szCs w:val="24"/>
                  </w:rPr>
                </w:rPrChange>
              </w:rPr>
            </w:pPr>
            <w:r w:rsidRPr="00014613">
              <w:rPr>
                <w:rStyle w:val="af6"/>
                <w:rFonts w:eastAsiaTheme="minorEastAsia"/>
                <w:rPrChange w:id="5423" w:author="raye" w:date="2018-08-10T13:37:00Z">
                  <w:rPr>
                    <w:i/>
                    <w:color w:val="000000" w:themeColor="text1"/>
                    <w:sz w:val="24"/>
                    <w:szCs w:val="24"/>
                  </w:rPr>
                </w:rPrChange>
              </w:rPr>
              <w:t xml:space="preserve">Review </w:t>
            </w:r>
            <w:r w:rsidR="00C976CB" w:rsidRPr="00014613">
              <w:rPr>
                <w:rStyle w:val="af6"/>
                <w:rFonts w:eastAsiaTheme="minorEastAsia"/>
                <w:rPrChange w:id="5424" w:author="raye" w:date="2018-08-10T13:37:00Z">
                  <w:rPr>
                    <w:i/>
                    <w:color w:val="000000" w:themeColor="text1"/>
                    <w:sz w:val="24"/>
                    <w:szCs w:val="24"/>
                  </w:rPr>
                </w:rPrChange>
              </w:rPr>
              <w:t>#5</w:t>
            </w:r>
          </w:p>
          <w:p w14:paraId="5E7E6842" w14:textId="2EEFB205" w:rsidR="00C976CB" w:rsidRPr="00014613" w:rsidRDefault="006E00C5">
            <w:pPr>
              <w:rPr>
                <w:rStyle w:val="af6"/>
                <w:rFonts w:eastAsiaTheme="minorEastAsia"/>
                <w:rPrChange w:id="5425" w:author="raye" w:date="2018-08-10T13:37:00Z">
                  <w:rPr>
                    <w:i/>
                    <w:color w:val="000000" w:themeColor="text1"/>
                    <w:sz w:val="24"/>
                    <w:szCs w:val="24"/>
                  </w:rPr>
                </w:rPrChange>
              </w:rPr>
            </w:pPr>
            <w:r w:rsidRPr="00014613">
              <w:rPr>
                <w:rStyle w:val="af6"/>
                <w:rFonts w:eastAsiaTheme="minorEastAsia"/>
                <w:rPrChange w:id="5426" w:author="raye" w:date="2018-08-10T13:37:00Z">
                  <w:rPr>
                    <w:i/>
                    <w:color w:val="000000" w:themeColor="text1"/>
                    <w:sz w:val="24"/>
                    <w:szCs w:val="24"/>
                  </w:rPr>
                </w:rPrChange>
              </w:rPr>
              <w:t xml:space="preserve">Review </w:t>
            </w:r>
            <w:r w:rsidR="00C976CB" w:rsidRPr="00014613">
              <w:rPr>
                <w:rStyle w:val="af6"/>
                <w:rFonts w:eastAsiaTheme="minorEastAsia"/>
                <w:rPrChange w:id="5427" w:author="raye" w:date="2018-08-10T13:37:00Z">
                  <w:rPr>
                    <w:i/>
                    <w:color w:val="000000" w:themeColor="text1"/>
                    <w:sz w:val="24"/>
                    <w:szCs w:val="24"/>
                  </w:rPr>
                </w:rPrChange>
              </w:rPr>
              <w:t>#6~#9</w:t>
            </w:r>
          </w:p>
          <w:p w14:paraId="32728E0F" w14:textId="12F34F80" w:rsidR="00C976CB" w:rsidRPr="00014613" w:rsidRDefault="006E00C5">
            <w:pPr>
              <w:rPr>
                <w:rStyle w:val="af6"/>
                <w:rFonts w:eastAsiaTheme="minorEastAsia"/>
                <w:rPrChange w:id="5428" w:author="raye" w:date="2018-08-10T13:37:00Z">
                  <w:rPr>
                    <w:i/>
                    <w:color w:val="000000" w:themeColor="text1"/>
                    <w:sz w:val="24"/>
                    <w:szCs w:val="24"/>
                  </w:rPr>
                </w:rPrChange>
              </w:rPr>
            </w:pPr>
            <w:r w:rsidRPr="00014613">
              <w:rPr>
                <w:rStyle w:val="af6"/>
                <w:rFonts w:eastAsiaTheme="minorEastAsia"/>
                <w:rPrChange w:id="5429" w:author="raye" w:date="2018-08-10T13:37:00Z">
                  <w:rPr>
                    <w:i/>
                    <w:color w:val="000000" w:themeColor="text1"/>
                    <w:sz w:val="24"/>
                    <w:szCs w:val="24"/>
                  </w:rPr>
                </w:rPrChange>
              </w:rPr>
              <w:t xml:space="preserve">Review </w:t>
            </w:r>
            <w:r w:rsidR="00C976CB" w:rsidRPr="00014613">
              <w:rPr>
                <w:rStyle w:val="af6"/>
                <w:rFonts w:eastAsiaTheme="minorEastAsia"/>
                <w:rPrChange w:id="5430" w:author="raye" w:date="2018-08-10T13:37:00Z">
                  <w:rPr>
                    <w:i/>
                    <w:color w:val="000000" w:themeColor="text1"/>
                    <w:sz w:val="24"/>
                    <w:szCs w:val="24"/>
                  </w:rPr>
                </w:rPrChange>
              </w:rPr>
              <w:t>#10</w:t>
            </w:r>
          </w:p>
        </w:tc>
      </w:tr>
      <w:tr w:rsidR="00E725E2" w:rsidRPr="00014613" w14:paraId="7D80AB54"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4CBB6AF2" w14:textId="77777777" w:rsidR="00C976CB" w:rsidRPr="00014613" w:rsidRDefault="00C976CB">
            <w:pPr>
              <w:widowControl/>
              <w:jc w:val="left"/>
              <w:rPr>
                <w:rStyle w:val="af6"/>
                <w:rFonts w:eastAsiaTheme="minorEastAsia"/>
                <w:rPrChange w:id="5431" w:author="raye" w:date="2018-08-10T13:37:00Z">
                  <w:rPr>
                    <w:i/>
                    <w:color w:val="000000" w:themeColor="text1"/>
                    <w:sz w:val="24"/>
                    <w:szCs w:val="24"/>
                  </w:rPr>
                </w:rPrChange>
              </w:rPr>
            </w:pPr>
          </w:p>
        </w:tc>
        <w:tc>
          <w:tcPr>
            <w:tcW w:w="0" w:type="auto"/>
            <w:vMerge/>
            <w:tcBorders>
              <w:top w:val="single" w:sz="8" w:space="0" w:color="auto"/>
              <w:left w:val="single" w:sz="8" w:space="0" w:color="auto"/>
              <w:bottom w:val="single" w:sz="8" w:space="0" w:color="auto"/>
              <w:right w:val="single" w:sz="8" w:space="0" w:color="auto"/>
            </w:tcBorders>
            <w:vAlign w:val="center"/>
            <w:hideMark/>
          </w:tcPr>
          <w:p w14:paraId="4D029710" w14:textId="77777777" w:rsidR="00C976CB" w:rsidRPr="00014613" w:rsidRDefault="00C976CB">
            <w:pPr>
              <w:widowControl/>
              <w:jc w:val="left"/>
              <w:rPr>
                <w:rStyle w:val="af6"/>
                <w:rFonts w:eastAsiaTheme="minorEastAsia"/>
                <w:rPrChange w:id="5432" w:author="raye" w:date="2018-08-10T13:37:00Z">
                  <w:rPr>
                    <w:i/>
                    <w:color w:val="000000" w:themeColor="text1"/>
                    <w:sz w:val="24"/>
                    <w:szCs w:val="24"/>
                  </w:rPr>
                </w:rPrChange>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776A0FC9" w14:textId="7517CEAB" w:rsidR="00C976CB" w:rsidRPr="00014613" w:rsidRDefault="00A022BF">
            <w:pPr>
              <w:rPr>
                <w:rStyle w:val="af6"/>
                <w:rFonts w:eastAsiaTheme="minorEastAsia"/>
                <w:rPrChange w:id="5433" w:author="raye" w:date="2018-08-10T13:37:00Z">
                  <w:rPr>
                    <w:i/>
                    <w:color w:val="000000" w:themeColor="text1"/>
                    <w:sz w:val="24"/>
                    <w:szCs w:val="24"/>
                  </w:rPr>
                </w:rPrChange>
              </w:rPr>
            </w:pPr>
            <w:r w:rsidRPr="00014613">
              <w:rPr>
                <w:rStyle w:val="af6"/>
                <w:rFonts w:eastAsiaTheme="minorEastAsia"/>
                <w:rPrChange w:id="5434" w:author="raye" w:date="2018-08-10T13:37:00Z">
                  <w:rPr>
                    <w:i/>
                    <w:color w:val="000000" w:themeColor="text1"/>
                    <w:sz w:val="24"/>
                    <w:szCs w:val="24"/>
                  </w:rPr>
                </w:rPrChange>
              </w:rPr>
              <w:t xml:space="preserve">Upload </w:t>
            </w:r>
            <w:ins w:id="5435" w:author="raye" w:date="2018-08-10T10:41:00Z">
              <w:r w:rsidR="000B35C0" w:rsidRPr="00014613">
                <w:rPr>
                  <w:rStyle w:val="af6"/>
                  <w:rFonts w:eastAsiaTheme="minorEastAsia"/>
                  <w:rPrChange w:id="5436" w:author="raye" w:date="2018-08-10T13:37:00Z">
                    <w:rPr>
                      <w:i/>
                      <w:color w:val="000000" w:themeColor="text1"/>
                      <w:sz w:val="24"/>
                      <w:szCs w:val="24"/>
                    </w:rPr>
                  </w:rPrChange>
                </w:rPr>
                <w:t>Files</w:t>
              </w:r>
            </w:ins>
            <w:r w:rsidR="00C976CB" w:rsidRPr="00014613">
              <w:rPr>
                <w:rStyle w:val="af6"/>
                <w:rFonts w:eastAsiaTheme="minorEastAsia"/>
                <w:rPrChange w:id="5437" w:author="raye" w:date="2018-08-10T13:37:00Z">
                  <w:rPr>
                    <w:i/>
                    <w:color w:val="000000" w:themeColor="text1"/>
                    <w:sz w:val="24"/>
                    <w:szCs w:val="24"/>
                  </w:rPr>
                </w:rPrChange>
              </w:rPr>
              <w:t xml:space="preserve">          </w:t>
            </w:r>
          </w:p>
          <w:p w14:paraId="3AEC7D18" w14:textId="15D689BC" w:rsidR="00C976CB" w:rsidRPr="00014613" w:rsidRDefault="00A022BF">
            <w:pPr>
              <w:rPr>
                <w:rStyle w:val="af6"/>
                <w:rFonts w:eastAsiaTheme="minorEastAsia"/>
                <w:rPrChange w:id="5438" w:author="raye" w:date="2018-08-10T13:37:00Z">
                  <w:rPr>
                    <w:i/>
                    <w:color w:val="000000" w:themeColor="text1"/>
                    <w:sz w:val="24"/>
                    <w:szCs w:val="24"/>
                  </w:rPr>
                </w:rPrChange>
              </w:rPr>
            </w:pPr>
            <w:r w:rsidRPr="00014613">
              <w:rPr>
                <w:rStyle w:val="af6"/>
                <w:rFonts w:eastAsiaTheme="minorEastAsia"/>
                <w:rPrChange w:id="5439" w:author="raye" w:date="2018-08-10T13:37:00Z">
                  <w:rPr>
                    <w:i/>
                    <w:color w:val="000000" w:themeColor="text1"/>
                    <w:sz w:val="24"/>
                    <w:szCs w:val="24"/>
                  </w:rPr>
                </w:rPrChange>
              </w:rPr>
              <w:t>Download</w:t>
            </w:r>
            <w:ins w:id="5440" w:author="raye" w:date="2018-08-10T10:41:00Z">
              <w:r w:rsidR="000B35C0" w:rsidRPr="00014613">
                <w:rPr>
                  <w:rStyle w:val="af6"/>
                  <w:rFonts w:eastAsiaTheme="minorEastAsia"/>
                  <w:rPrChange w:id="5441" w:author="raye" w:date="2018-08-10T13:37:00Z">
                    <w:rPr>
                      <w:i/>
                      <w:color w:val="000000" w:themeColor="text1"/>
                      <w:sz w:val="24"/>
                      <w:szCs w:val="24"/>
                    </w:rPr>
                  </w:rPrChange>
                </w:rPr>
                <w:t xml:space="preserve"> Files</w:t>
              </w:r>
            </w:ins>
          </w:p>
          <w:p w14:paraId="1D87CAED" w14:textId="19661059" w:rsidR="00C976CB" w:rsidRPr="00014613" w:rsidRDefault="00A022BF" w:rsidP="00A022BF">
            <w:pPr>
              <w:rPr>
                <w:rStyle w:val="af6"/>
                <w:rFonts w:eastAsiaTheme="minorEastAsia"/>
                <w:rPrChange w:id="5442" w:author="raye" w:date="2018-08-10T13:37:00Z">
                  <w:rPr>
                    <w:i/>
                    <w:color w:val="000000" w:themeColor="text1"/>
                    <w:sz w:val="24"/>
                    <w:szCs w:val="24"/>
                  </w:rPr>
                </w:rPrChange>
              </w:rPr>
            </w:pPr>
            <w:r w:rsidRPr="00014613">
              <w:rPr>
                <w:rStyle w:val="af6"/>
                <w:rFonts w:eastAsiaTheme="minorEastAsia"/>
                <w:rPrChange w:id="5443" w:author="raye" w:date="2018-08-10T13:37:00Z">
                  <w:rPr>
                    <w:i/>
                    <w:color w:val="000000" w:themeColor="text1"/>
                    <w:sz w:val="24"/>
                    <w:szCs w:val="24"/>
                  </w:rPr>
                </w:rPrChange>
              </w:rPr>
              <w:t>Review</w:t>
            </w:r>
            <w:ins w:id="5444" w:author="raye" w:date="2018-08-10T10:42:00Z">
              <w:r w:rsidR="00D52D48" w:rsidRPr="00014613">
                <w:rPr>
                  <w:rStyle w:val="af6"/>
                  <w:rFonts w:eastAsiaTheme="minorEastAsia"/>
                  <w:rPrChange w:id="5445" w:author="raye" w:date="2018-08-10T13:37:00Z">
                    <w:rPr>
                      <w:i/>
                      <w:color w:val="000000" w:themeColor="text1"/>
                      <w:sz w:val="24"/>
                      <w:szCs w:val="24"/>
                    </w:rPr>
                  </w:rPrChange>
                </w:rPr>
                <w:t xml:space="preserve"> Files</w:t>
              </w:r>
            </w:ins>
          </w:p>
        </w:tc>
      </w:tr>
      <w:tr w:rsidR="00E725E2" w:rsidRPr="00014613" w14:paraId="2929A10E"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4C39AF6C" w14:textId="77777777" w:rsidR="00C976CB" w:rsidRPr="00014613" w:rsidRDefault="00C976CB">
            <w:pPr>
              <w:widowControl/>
              <w:jc w:val="left"/>
              <w:rPr>
                <w:rStyle w:val="af6"/>
                <w:rFonts w:eastAsiaTheme="minorEastAsia"/>
                <w:rPrChange w:id="5446" w:author="raye" w:date="2018-08-10T13:37:00Z">
                  <w:rPr>
                    <w:i/>
                    <w:color w:val="000000" w:themeColor="text1"/>
                    <w:sz w:val="24"/>
                    <w:szCs w:val="24"/>
                  </w:rPr>
                </w:rPrChange>
              </w:rPr>
            </w:pPr>
          </w:p>
        </w:tc>
        <w:tc>
          <w:tcPr>
            <w:tcW w:w="0" w:type="auto"/>
            <w:vMerge/>
            <w:tcBorders>
              <w:top w:val="single" w:sz="8" w:space="0" w:color="auto"/>
              <w:left w:val="single" w:sz="8" w:space="0" w:color="auto"/>
              <w:bottom w:val="single" w:sz="8" w:space="0" w:color="auto"/>
              <w:right w:val="single" w:sz="8" w:space="0" w:color="auto"/>
            </w:tcBorders>
            <w:vAlign w:val="center"/>
            <w:hideMark/>
          </w:tcPr>
          <w:p w14:paraId="5C0BB074" w14:textId="77777777" w:rsidR="00C976CB" w:rsidRPr="00014613" w:rsidRDefault="00C976CB">
            <w:pPr>
              <w:widowControl/>
              <w:jc w:val="left"/>
              <w:rPr>
                <w:rStyle w:val="af6"/>
                <w:rFonts w:eastAsiaTheme="minorEastAsia"/>
                <w:rPrChange w:id="5447" w:author="raye" w:date="2018-08-10T13:37:00Z">
                  <w:rPr>
                    <w:i/>
                    <w:color w:val="000000" w:themeColor="text1"/>
                    <w:sz w:val="24"/>
                    <w:szCs w:val="24"/>
                  </w:rPr>
                </w:rPrChange>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477D3366" w14:textId="75995EFF" w:rsidR="00C976CB" w:rsidRPr="00014613" w:rsidRDefault="006E00C5" w:rsidP="00A022BF">
            <w:pPr>
              <w:rPr>
                <w:rStyle w:val="af6"/>
                <w:rFonts w:eastAsiaTheme="minorEastAsia"/>
                <w:rPrChange w:id="5448" w:author="raye" w:date="2018-08-10T13:37:00Z">
                  <w:rPr>
                    <w:i/>
                    <w:color w:val="000000" w:themeColor="text1"/>
                    <w:sz w:val="24"/>
                    <w:szCs w:val="24"/>
                  </w:rPr>
                </w:rPrChange>
              </w:rPr>
            </w:pPr>
            <w:r w:rsidRPr="00014613">
              <w:rPr>
                <w:rStyle w:val="af6"/>
                <w:rFonts w:eastAsiaTheme="minorEastAsia"/>
                <w:rPrChange w:id="5449" w:author="raye" w:date="2018-08-10T13:37:00Z">
                  <w:rPr>
                    <w:i/>
                    <w:color w:val="000000" w:themeColor="text1"/>
                    <w:sz w:val="24"/>
                    <w:szCs w:val="24"/>
                  </w:rPr>
                </w:rPrChange>
              </w:rPr>
              <w:t>Review</w:t>
            </w:r>
            <w:r w:rsidR="00A022BF" w:rsidRPr="00014613">
              <w:rPr>
                <w:rStyle w:val="af6"/>
                <w:rFonts w:eastAsiaTheme="minorEastAsia"/>
                <w:rPrChange w:id="5450" w:author="raye" w:date="2018-08-10T13:37:00Z">
                  <w:rPr>
                    <w:i/>
                    <w:color w:val="000000" w:themeColor="text1"/>
                    <w:sz w:val="24"/>
                    <w:szCs w:val="24"/>
                  </w:rPr>
                </w:rPrChange>
              </w:rPr>
              <w:t xml:space="preserve"> Log</w:t>
            </w:r>
          </w:p>
        </w:tc>
      </w:tr>
      <w:tr w:rsidR="00E725E2" w:rsidRPr="00014613" w14:paraId="17AFE01E"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3D145720" w14:textId="77777777" w:rsidR="00C976CB" w:rsidRPr="00014613" w:rsidRDefault="00C976CB">
            <w:pPr>
              <w:widowControl/>
              <w:jc w:val="left"/>
              <w:rPr>
                <w:rStyle w:val="af6"/>
                <w:rFonts w:eastAsiaTheme="minorEastAsia"/>
                <w:rPrChange w:id="5451" w:author="raye" w:date="2018-08-10T13:37:00Z">
                  <w:rPr>
                    <w:i/>
                    <w:color w:val="000000" w:themeColor="text1"/>
                    <w:sz w:val="24"/>
                    <w:szCs w:val="24"/>
                  </w:rPr>
                </w:rPrChange>
              </w:rPr>
            </w:pPr>
          </w:p>
        </w:tc>
        <w:tc>
          <w:tcPr>
            <w:tcW w:w="2693" w:type="dxa"/>
            <w:vMerge w:val="restart"/>
            <w:tcBorders>
              <w:top w:val="single" w:sz="8" w:space="0" w:color="auto"/>
              <w:left w:val="single" w:sz="8" w:space="0" w:color="auto"/>
              <w:bottom w:val="single" w:sz="8" w:space="0" w:color="auto"/>
              <w:right w:val="single" w:sz="8" w:space="0" w:color="auto"/>
            </w:tcBorders>
            <w:vAlign w:val="center"/>
            <w:hideMark/>
          </w:tcPr>
          <w:p w14:paraId="505F3393" w14:textId="77777777" w:rsidR="00C976CB" w:rsidRPr="00014613" w:rsidRDefault="00C976CB">
            <w:pPr>
              <w:rPr>
                <w:rStyle w:val="af6"/>
                <w:rFonts w:eastAsiaTheme="minorEastAsia"/>
                <w:rPrChange w:id="5452" w:author="raye" w:date="2018-08-10T13:37:00Z">
                  <w:rPr>
                    <w:i/>
                    <w:color w:val="000000" w:themeColor="text1"/>
                    <w:sz w:val="24"/>
                    <w:szCs w:val="24"/>
                  </w:rPr>
                </w:rPrChange>
              </w:rPr>
            </w:pPr>
            <w:r w:rsidRPr="00014613">
              <w:rPr>
                <w:rStyle w:val="af6"/>
                <w:rFonts w:eastAsiaTheme="minorEastAsia"/>
                <w:rPrChange w:id="5453" w:author="raye" w:date="2018-08-10T13:37:00Z">
                  <w:rPr>
                    <w:i/>
                    <w:color w:val="000000" w:themeColor="text1"/>
                    <w:sz w:val="24"/>
                    <w:szCs w:val="24"/>
                  </w:rPr>
                </w:rPrChange>
              </w:rPr>
              <w:t>Pending List</w:t>
            </w:r>
          </w:p>
        </w:tc>
        <w:tc>
          <w:tcPr>
            <w:tcW w:w="2693" w:type="dxa"/>
            <w:tcBorders>
              <w:top w:val="single" w:sz="8" w:space="0" w:color="auto"/>
              <w:left w:val="single" w:sz="8" w:space="0" w:color="auto"/>
              <w:bottom w:val="single" w:sz="8" w:space="0" w:color="auto"/>
              <w:right w:val="single" w:sz="8" w:space="0" w:color="auto"/>
            </w:tcBorders>
            <w:vAlign w:val="center"/>
            <w:hideMark/>
          </w:tcPr>
          <w:p w14:paraId="6F4A7D25" w14:textId="2BB7F2A7" w:rsidR="00C976CB" w:rsidRPr="00014613" w:rsidRDefault="006E00C5">
            <w:pPr>
              <w:rPr>
                <w:rStyle w:val="af6"/>
                <w:rFonts w:eastAsiaTheme="minorEastAsia"/>
                <w:rPrChange w:id="5454" w:author="raye" w:date="2018-08-10T13:37:00Z">
                  <w:rPr>
                    <w:i/>
                    <w:color w:val="000000" w:themeColor="text1"/>
                    <w:sz w:val="24"/>
                    <w:szCs w:val="24"/>
                  </w:rPr>
                </w:rPrChange>
              </w:rPr>
            </w:pPr>
            <w:r w:rsidRPr="00014613">
              <w:rPr>
                <w:rStyle w:val="af6"/>
                <w:rFonts w:eastAsiaTheme="minorEastAsia"/>
                <w:rPrChange w:id="5455" w:author="raye" w:date="2018-08-10T13:37:00Z">
                  <w:rPr>
                    <w:i/>
                    <w:color w:val="000000" w:themeColor="text1"/>
                    <w:sz w:val="24"/>
                    <w:szCs w:val="24"/>
                  </w:rPr>
                </w:rPrChange>
              </w:rPr>
              <w:t xml:space="preserve">Review </w:t>
            </w:r>
            <w:ins w:id="5456" w:author="raye" w:date="2018-08-10T10:44:00Z">
              <w:r w:rsidR="00D52D48" w:rsidRPr="00014613">
                <w:rPr>
                  <w:rStyle w:val="af6"/>
                  <w:rFonts w:eastAsiaTheme="minorEastAsia"/>
                  <w:rPrChange w:id="5457" w:author="raye" w:date="2018-08-10T13:37:00Z">
                    <w:rPr>
                      <w:i/>
                      <w:color w:val="000000" w:themeColor="text1"/>
                      <w:sz w:val="24"/>
                      <w:szCs w:val="24"/>
                    </w:rPr>
                  </w:rPrChange>
                </w:rPr>
                <w:t>Input</w:t>
              </w:r>
            </w:ins>
            <w:del w:id="5458" w:author="raye" w:date="2018-08-10T10:44:00Z">
              <w:r w:rsidR="00C976CB" w:rsidRPr="00014613" w:rsidDel="00D52D48">
                <w:rPr>
                  <w:rStyle w:val="af6"/>
                  <w:rFonts w:eastAsiaTheme="minorEastAsia"/>
                  <w:rPrChange w:id="5459" w:author="raye" w:date="2018-08-10T13:37:00Z">
                    <w:rPr>
                      <w:i/>
                      <w:color w:val="000000" w:themeColor="text1"/>
                      <w:sz w:val="24"/>
                      <w:szCs w:val="24"/>
                    </w:rPr>
                  </w:rPrChange>
                </w:rPr>
                <w:delText>INPUT</w:delText>
              </w:r>
            </w:del>
          </w:p>
        </w:tc>
      </w:tr>
      <w:tr w:rsidR="00E725E2" w:rsidRPr="00014613" w14:paraId="7CEB8A0B"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5135931F" w14:textId="77777777" w:rsidR="00C976CB" w:rsidRPr="00014613" w:rsidRDefault="00C976CB">
            <w:pPr>
              <w:widowControl/>
              <w:jc w:val="left"/>
              <w:rPr>
                <w:rStyle w:val="af6"/>
                <w:rFonts w:eastAsiaTheme="minorEastAsia"/>
                <w:rPrChange w:id="5460" w:author="raye" w:date="2018-08-10T13:37:00Z">
                  <w:rPr>
                    <w:i/>
                    <w:color w:val="000000" w:themeColor="text1"/>
                    <w:sz w:val="24"/>
                    <w:szCs w:val="24"/>
                  </w:rPr>
                </w:rPrChange>
              </w:rPr>
            </w:pPr>
          </w:p>
        </w:tc>
        <w:tc>
          <w:tcPr>
            <w:tcW w:w="0" w:type="auto"/>
            <w:vMerge/>
            <w:tcBorders>
              <w:top w:val="single" w:sz="8" w:space="0" w:color="auto"/>
              <w:left w:val="single" w:sz="8" w:space="0" w:color="auto"/>
              <w:bottom w:val="single" w:sz="8" w:space="0" w:color="auto"/>
              <w:right w:val="single" w:sz="8" w:space="0" w:color="auto"/>
            </w:tcBorders>
            <w:vAlign w:val="center"/>
            <w:hideMark/>
          </w:tcPr>
          <w:p w14:paraId="0F59FD42" w14:textId="77777777" w:rsidR="00C976CB" w:rsidRPr="00014613" w:rsidRDefault="00C976CB">
            <w:pPr>
              <w:widowControl/>
              <w:jc w:val="left"/>
              <w:rPr>
                <w:rStyle w:val="af6"/>
                <w:rFonts w:eastAsiaTheme="minorEastAsia"/>
                <w:rPrChange w:id="5461" w:author="raye" w:date="2018-08-10T13:37:00Z">
                  <w:rPr>
                    <w:i/>
                    <w:color w:val="000000" w:themeColor="text1"/>
                    <w:sz w:val="24"/>
                    <w:szCs w:val="24"/>
                  </w:rPr>
                </w:rPrChange>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0A557D29" w14:textId="3857FE7F" w:rsidR="00C976CB" w:rsidRPr="00014613" w:rsidRDefault="006E00C5">
            <w:pPr>
              <w:rPr>
                <w:rStyle w:val="af6"/>
                <w:rFonts w:eastAsiaTheme="minorEastAsia"/>
                <w:rPrChange w:id="5462" w:author="raye" w:date="2018-08-10T13:37:00Z">
                  <w:rPr>
                    <w:i/>
                    <w:color w:val="000000" w:themeColor="text1"/>
                    <w:sz w:val="24"/>
                    <w:szCs w:val="24"/>
                  </w:rPr>
                </w:rPrChange>
              </w:rPr>
            </w:pPr>
            <w:r w:rsidRPr="00014613">
              <w:rPr>
                <w:rStyle w:val="af6"/>
                <w:rFonts w:eastAsiaTheme="minorEastAsia"/>
                <w:rPrChange w:id="5463" w:author="raye" w:date="2018-08-10T13:37:00Z">
                  <w:rPr>
                    <w:i/>
                    <w:color w:val="000000" w:themeColor="text1"/>
                    <w:sz w:val="24"/>
                    <w:szCs w:val="24"/>
                  </w:rPr>
                </w:rPrChange>
              </w:rPr>
              <w:t xml:space="preserve">Review </w:t>
            </w:r>
            <w:r w:rsidR="00C976CB" w:rsidRPr="00014613">
              <w:rPr>
                <w:rStyle w:val="af6"/>
                <w:rFonts w:eastAsiaTheme="minorEastAsia"/>
                <w:rPrChange w:id="5464" w:author="raye" w:date="2018-08-10T13:37:00Z">
                  <w:rPr>
                    <w:i/>
                    <w:color w:val="000000" w:themeColor="text1"/>
                    <w:sz w:val="24"/>
                    <w:szCs w:val="24"/>
                  </w:rPr>
                </w:rPrChange>
              </w:rPr>
              <w:t>#1</w:t>
            </w:r>
          </w:p>
          <w:p w14:paraId="0CAF3982" w14:textId="66B27486" w:rsidR="00C976CB" w:rsidRPr="00014613" w:rsidRDefault="006E00C5">
            <w:pPr>
              <w:rPr>
                <w:rStyle w:val="af6"/>
                <w:rFonts w:eastAsiaTheme="minorEastAsia"/>
                <w:rPrChange w:id="5465" w:author="raye" w:date="2018-08-10T13:37:00Z">
                  <w:rPr>
                    <w:i/>
                    <w:color w:val="000000" w:themeColor="text1"/>
                    <w:sz w:val="24"/>
                    <w:szCs w:val="24"/>
                  </w:rPr>
                </w:rPrChange>
              </w:rPr>
            </w:pPr>
            <w:r w:rsidRPr="00014613">
              <w:rPr>
                <w:rStyle w:val="af6"/>
                <w:rFonts w:eastAsiaTheme="minorEastAsia"/>
                <w:rPrChange w:id="5466" w:author="raye" w:date="2018-08-10T13:37:00Z">
                  <w:rPr>
                    <w:i/>
                    <w:color w:val="000000" w:themeColor="text1"/>
                    <w:sz w:val="24"/>
                    <w:szCs w:val="24"/>
                  </w:rPr>
                </w:rPrChange>
              </w:rPr>
              <w:t xml:space="preserve">Review </w:t>
            </w:r>
            <w:r w:rsidR="00C976CB" w:rsidRPr="00014613">
              <w:rPr>
                <w:rStyle w:val="af6"/>
                <w:rFonts w:eastAsiaTheme="minorEastAsia"/>
                <w:rPrChange w:id="5467" w:author="raye" w:date="2018-08-10T13:37:00Z">
                  <w:rPr>
                    <w:i/>
                    <w:color w:val="000000" w:themeColor="text1"/>
                    <w:sz w:val="24"/>
                    <w:szCs w:val="24"/>
                  </w:rPr>
                </w:rPrChange>
              </w:rPr>
              <w:t>#2</w:t>
            </w:r>
          </w:p>
          <w:p w14:paraId="393DD8C3" w14:textId="4C0BD1DC" w:rsidR="00C976CB" w:rsidRPr="00014613" w:rsidRDefault="006E00C5">
            <w:pPr>
              <w:rPr>
                <w:rStyle w:val="af6"/>
                <w:rFonts w:eastAsiaTheme="minorEastAsia"/>
                <w:rPrChange w:id="5468" w:author="raye" w:date="2018-08-10T13:37:00Z">
                  <w:rPr>
                    <w:i/>
                    <w:color w:val="000000" w:themeColor="text1"/>
                    <w:sz w:val="24"/>
                    <w:szCs w:val="24"/>
                  </w:rPr>
                </w:rPrChange>
              </w:rPr>
            </w:pPr>
            <w:r w:rsidRPr="00014613">
              <w:rPr>
                <w:rStyle w:val="af6"/>
                <w:rFonts w:eastAsiaTheme="minorEastAsia"/>
                <w:rPrChange w:id="5469" w:author="raye" w:date="2018-08-10T13:37:00Z">
                  <w:rPr>
                    <w:i/>
                    <w:color w:val="000000" w:themeColor="text1"/>
                    <w:sz w:val="24"/>
                    <w:szCs w:val="24"/>
                  </w:rPr>
                </w:rPrChange>
              </w:rPr>
              <w:t xml:space="preserve">Review </w:t>
            </w:r>
            <w:r w:rsidR="00C976CB" w:rsidRPr="00014613">
              <w:rPr>
                <w:rStyle w:val="af6"/>
                <w:rFonts w:eastAsiaTheme="minorEastAsia"/>
                <w:rPrChange w:id="5470" w:author="raye" w:date="2018-08-10T13:37:00Z">
                  <w:rPr>
                    <w:i/>
                    <w:color w:val="000000" w:themeColor="text1"/>
                    <w:sz w:val="24"/>
                    <w:szCs w:val="24"/>
                  </w:rPr>
                </w:rPrChange>
              </w:rPr>
              <w:t>#3</w:t>
            </w:r>
          </w:p>
          <w:p w14:paraId="14B194F2" w14:textId="27857833" w:rsidR="00C976CB" w:rsidRPr="00014613" w:rsidRDefault="006E00C5">
            <w:pPr>
              <w:rPr>
                <w:rStyle w:val="af6"/>
                <w:rFonts w:eastAsiaTheme="minorEastAsia"/>
                <w:rPrChange w:id="5471" w:author="raye" w:date="2018-08-10T13:37:00Z">
                  <w:rPr>
                    <w:i/>
                    <w:color w:val="000000" w:themeColor="text1"/>
                    <w:sz w:val="24"/>
                    <w:szCs w:val="24"/>
                  </w:rPr>
                </w:rPrChange>
              </w:rPr>
            </w:pPr>
            <w:r w:rsidRPr="00014613">
              <w:rPr>
                <w:rStyle w:val="af6"/>
                <w:rFonts w:eastAsiaTheme="minorEastAsia"/>
                <w:rPrChange w:id="5472" w:author="raye" w:date="2018-08-10T13:37:00Z">
                  <w:rPr>
                    <w:i/>
                    <w:color w:val="000000" w:themeColor="text1"/>
                    <w:sz w:val="24"/>
                    <w:szCs w:val="24"/>
                  </w:rPr>
                </w:rPrChange>
              </w:rPr>
              <w:t xml:space="preserve">Review </w:t>
            </w:r>
            <w:r w:rsidR="00C976CB" w:rsidRPr="00014613">
              <w:rPr>
                <w:rStyle w:val="af6"/>
                <w:rFonts w:eastAsiaTheme="minorEastAsia"/>
                <w:rPrChange w:id="5473" w:author="raye" w:date="2018-08-10T13:37:00Z">
                  <w:rPr>
                    <w:i/>
                    <w:color w:val="000000" w:themeColor="text1"/>
                    <w:sz w:val="24"/>
                    <w:szCs w:val="24"/>
                  </w:rPr>
                </w:rPrChange>
              </w:rPr>
              <w:t>#4</w:t>
            </w:r>
          </w:p>
          <w:p w14:paraId="7BABD529" w14:textId="1478F346" w:rsidR="00C976CB" w:rsidRPr="00014613" w:rsidRDefault="006E00C5">
            <w:pPr>
              <w:rPr>
                <w:rStyle w:val="af6"/>
                <w:rFonts w:eastAsiaTheme="minorEastAsia"/>
                <w:rPrChange w:id="5474" w:author="raye" w:date="2018-08-10T13:37:00Z">
                  <w:rPr>
                    <w:i/>
                    <w:color w:val="000000" w:themeColor="text1"/>
                    <w:sz w:val="24"/>
                    <w:szCs w:val="24"/>
                  </w:rPr>
                </w:rPrChange>
              </w:rPr>
            </w:pPr>
            <w:r w:rsidRPr="00014613">
              <w:rPr>
                <w:rStyle w:val="af6"/>
                <w:rFonts w:eastAsiaTheme="minorEastAsia"/>
                <w:rPrChange w:id="5475" w:author="raye" w:date="2018-08-10T13:37:00Z">
                  <w:rPr>
                    <w:i/>
                    <w:color w:val="000000" w:themeColor="text1"/>
                    <w:sz w:val="24"/>
                    <w:szCs w:val="24"/>
                  </w:rPr>
                </w:rPrChange>
              </w:rPr>
              <w:t xml:space="preserve">Review </w:t>
            </w:r>
            <w:r w:rsidR="00C976CB" w:rsidRPr="00014613">
              <w:rPr>
                <w:rStyle w:val="af6"/>
                <w:rFonts w:eastAsiaTheme="minorEastAsia"/>
                <w:rPrChange w:id="5476" w:author="raye" w:date="2018-08-10T13:37:00Z">
                  <w:rPr>
                    <w:i/>
                    <w:color w:val="000000" w:themeColor="text1"/>
                    <w:sz w:val="24"/>
                    <w:szCs w:val="24"/>
                  </w:rPr>
                </w:rPrChange>
              </w:rPr>
              <w:t>#5</w:t>
            </w:r>
          </w:p>
          <w:p w14:paraId="0A1D9084" w14:textId="1005865A" w:rsidR="00C976CB" w:rsidRPr="00014613" w:rsidRDefault="006E00C5">
            <w:pPr>
              <w:rPr>
                <w:rStyle w:val="af6"/>
                <w:rFonts w:eastAsiaTheme="minorEastAsia"/>
                <w:rPrChange w:id="5477" w:author="raye" w:date="2018-08-10T13:37:00Z">
                  <w:rPr>
                    <w:i/>
                    <w:color w:val="000000" w:themeColor="text1"/>
                    <w:sz w:val="24"/>
                    <w:szCs w:val="24"/>
                  </w:rPr>
                </w:rPrChange>
              </w:rPr>
            </w:pPr>
            <w:r w:rsidRPr="00014613">
              <w:rPr>
                <w:rStyle w:val="af6"/>
                <w:rFonts w:eastAsiaTheme="minorEastAsia"/>
                <w:rPrChange w:id="5478" w:author="raye" w:date="2018-08-10T13:37:00Z">
                  <w:rPr>
                    <w:i/>
                    <w:color w:val="000000" w:themeColor="text1"/>
                    <w:sz w:val="24"/>
                    <w:szCs w:val="24"/>
                  </w:rPr>
                </w:rPrChange>
              </w:rPr>
              <w:t xml:space="preserve">Review </w:t>
            </w:r>
            <w:r w:rsidR="00C976CB" w:rsidRPr="00014613">
              <w:rPr>
                <w:rStyle w:val="af6"/>
                <w:rFonts w:eastAsiaTheme="minorEastAsia"/>
                <w:rPrChange w:id="5479" w:author="raye" w:date="2018-08-10T13:37:00Z">
                  <w:rPr>
                    <w:i/>
                    <w:color w:val="000000" w:themeColor="text1"/>
                    <w:sz w:val="24"/>
                    <w:szCs w:val="24"/>
                  </w:rPr>
                </w:rPrChange>
              </w:rPr>
              <w:t>#6~#9</w:t>
            </w:r>
          </w:p>
          <w:p w14:paraId="2B3DCCEE" w14:textId="7A0383C1" w:rsidR="00C976CB" w:rsidRPr="00014613" w:rsidRDefault="006E00C5">
            <w:pPr>
              <w:rPr>
                <w:rStyle w:val="af6"/>
                <w:rFonts w:eastAsiaTheme="minorEastAsia"/>
                <w:rPrChange w:id="5480" w:author="raye" w:date="2018-08-10T13:37:00Z">
                  <w:rPr>
                    <w:i/>
                    <w:color w:val="000000" w:themeColor="text1"/>
                    <w:sz w:val="24"/>
                    <w:szCs w:val="24"/>
                  </w:rPr>
                </w:rPrChange>
              </w:rPr>
            </w:pPr>
            <w:r w:rsidRPr="00014613">
              <w:rPr>
                <w:rStyle w:val="af6"/>
                <w:rFonts w:eastAsiaTheme="minorEastAsia"/>
                <w:rPrChange w:id="5481" w:author="raye" w:date="2018-08-10T13:37:00Z">
                  <w:rPr>
                    <w:i/>
                    <w:color w:val="000000" w:themeColor="text1"/>
                    <w:sz w:val="24"/>
                    <w:szCs w:val="24"/>
                  </w:rPr>
                </w:rPrChange>
              </w:rPr>
              <w:t xml:space="preserve">Review </w:t>
            </w:r>
            <w:r w:rsidR="00C976CB" w:rsidRPr="00014613">
              <w:rPr>
                <w:rStyle w:val="af6"/>
                <w:rFonts w:eastAsiaTheme="minorEastAsia"/>
                <w:rPrChange w:id="5482" w:author="raye" w:date="2018-08-10T13:37:00Z">
                  <w:rPr>
                    <w:i/>
                    <w:color w:val="000000" w:themeColor="text1"/>
                    <w:sz w:val="24"/>
                    <w:szCs w:val="24"/>
                  </w:rPr>
                </w:rPrChange>
              </w:rPr>
              <w:t>#10</w:t>
            </w:r>
          </w:p>
        </w:tc>
      </w:tr>
      <w:tr w:rsidR="00E725E2" w:rsidRPr="00014613" w14:paraId="33EF7977"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731BC20D" w14:textId="77777777" w:rsidR="00C976CB" w:rsidRPr="00014613" w:rsidRDefault="00C976CB">
            <w:pPr>
              <w:widowControl/>
              <w:jc w:val="left"/>
              <w:rPr>
                <w:rStyle w:val="af6"/>
                <w:rFonts w:eastAsiaTheme="minorEastAsia"/>
                <w:rPrChange w:id="5483" w:author="raye" w:date="2018-08-10T13:37:00Z">
                  <w:rPr>
                    <w:i/>
                    <w:color w:val="000000" w:themeColor="text1"/>
                    <w:sz w:val="24"/>
                    <w:szCs w:val="24"/>
                  </w:rPr>
                </w:rPrChange>
              </w:rPr>
            </w:pPr>
          </w:p>
        </w:tc>
        <w:tc>
          <w:tcPr>
            <w:tcW w:w="0" w:type="auto"/>
            <w:vMerge/>
            <w:tcBorders>
              <w:top w:val="single" w:sz="8" w:space="0" w:color="auto"/>
              <w:left w:val="single" w:sz="8" w:space="0" w:color="auto"/>
              <w:bottom w:val="single" w:sz="8" w:space="0" w:color="auto"/>
              <w:right w:val="single" w:sz="8" w:space="0" w:color="auto"/>
            </w:tcBorders>
            <w:vAlign w:val="center"/>
            <w:hideMark/>
          </w:tcPr>
          <w:p w14:paraId="0AF068E2" w14:textId="77777777" w:rsidR="00C976CB" w:rsidRPr="00014613" w:rsidRDefault="00C976CB">
            <w:pPr>
              <w:widowControl/>
              <w:jc w:val="left"/>
              <w:rPr>
                <w:rStyle w:val="af6"/>
                <w:rFonts w:eastAsiaTheme="minorEastAsia"/>
                <w:rPrChange w:id="5484" w:author="raye" w:date="2018-08-10T13:37:00Z">
                  <w:rPr>
                    <w:i/>
                    <w:color w:val="000000" w:themeColor="text1"/>
                    <w:sz w:val="24"/>
                    <w:szCs w:val="24"/>
                  </w:rPr>
                </w:rPrChange>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43F458D4" w14:textId="4DB0BFCF" w:rsidR="00C976CB" w:rsidRPr="00014613" w:rsidRDefault="00E725E2">
            <w:pPr>
              <w:rPr>
                <w:rStyle w:val="af6"/>
                <w:rFonts w:eastAsiaTheme="minorEastAsia"/>
                <w:rPrChange w:id="5485" w:author="raye" w:date="2018-08-10T13:37:00Z">
                  <w:rPr>
                    <w:i/>
                    <w:color w:val="000000" w:themeColor="text1"/>
                    <w:sz w:val="24"/>
                    <w:szCs w:val="24"/>
                  </w:rPr>
                </w:rPrChange>
              </w:rPr>
            </w:pPr>
            <w:r w:rsidRPr="00014613">
              <w:rPr>
                <w:rStyle w:val="af6"/>
                <w:rFonts w:eastAsiaTheme="minorEastAsia"/>
                <w:rPrChange w:id="5486" w:author="raye" w:date="2018-08-10T13:37:00Z">
                  <w:rPr>
                    <w:i/>
                    <w:color w:val="000000" w:themeColor="text1"/>
                    <w:sz w:val="24"/>
                    <w:szCs w:val="24"/>
                  </w:rPr>
                </w:rPrChange>
              </w:rPr>
              <w:t>Upload</w:t>
            </w:r>
            <w:r w:rsidR="00C976CB" w:rsidRPr="00014613">
              <w:rPr>
                <w:rStyle w:val="af6"/>
                <w:rFonts w:eastAsiaTheme="minorEastAsia"/>
                <w:rPrChange w:id="5487" w:author="raye" w:date="2018-08-10T13:37:00Z">
                  <w:rPr>
                    <w:i/>
                    <w:color w:val="000000" w:themeColor="text1"/>
                    <w:sz w:val="24"/>
                    <w:szCs w:val="24"/>
                  </w:rPr>
                </w:rPrChange>
              </w:rPr>
              <w:t xml:space="preserve"> </w:t>
            </w:r>
            <w:ins w:id="5488" w:author="raye" w:date="2018-08-10T10:42:00Z">
              <w:r w:rsidR="00D52D48" w:rsidRPr="00014613">
                <w:rPr>
                  <w:rStyle w:val="af6"/>
                  <w:rFonts w:eastAsiaTheme="minorEastAsia"/>
                  <w:rPrChange w:id="5489" w:author="raye" w:date="2018-08-10T13:37:00Z">
                    <w:rPr>
                      <w:i/>
                      <w:color w:val="000000" w:themeColor="text1"/>
                      <w:sz w:val="24"/>
                      <w:szCs w:val="24"/>
                    </w:rPr>
                  </w:rPrChange>
                </w:rPr>
                <w:t>Files</w:t>
              </w:r>
            </w:ins>
            <w:r w:rsidR="00C976CB" w:rsidRPr="00014613">
              <w:rPr>
                <w:rStyle w:val="af6"/>
                <w:rFonts w:eastAsiaTheme="minorEastAsia"/>
                <w:rPrChange w:id="5490" w:author="raye" w:date="2018-08-10T13:37:00Z">
                  <w:rPr>
                    <w:i/>
                    <w:color w:val="000000" w:themeColor="text1"/>
                    <w:sz w:val="24"/>
                    <w:szCs w:val="24"/>
                  </w:rPr>
                </w:rPrChange>
              </w:rPr>
              <w:t xml:space="preserve">         </w:t>
            </w:r>
          </w:p>
          <w:p w14:paraId="100095BC" w14:textId="4B53C9AC" w:rsidR="00C976CB" w:rsidRPr="00014613" w:rsidRDefault="00E725E2">
            <w:pPr>
              <w:rPr>
                <w:rStyle w:val="af6"/>
                <w:rFonts w:eastAsiaTheme="minorEastAsia"/>
                <w:rPrChange w:id="5491" w:author="raye" w:date="2018-08-10T13:37:00Z">
                  <w:rPr>
                    <w:i/>
                    <w:color w:val="000000" w:themeColor="text1"/>
                    <w:sz w:val="24"/>
                    <w:szCs w:val="24"/>
                  </w:rPr>
                </w:rPrChange>
              </w:rPr>
            </w:pPr>
            <w:r w:rsidRPr="00014613">
              <w:rPr>
                <w:rStyle w:val="af6"/>
                <w:rFonts w:eastAsiaTheme="minorEastAsia"/>
                <w:rPrChange w:id="5492" w:author="raye" w:date="2018-08-10T13:37:00Z">
                  <w:rPr>
                    <w:i/>
                    <w:color w:val="000000" w:themeColor="text1"/>
                    <w:sz w:val="24"/>
                    <w:szCs w:val="24"/>
                  </w:rPr>
                </w:rPrChange>
              </w:rPr>
              <w:t>Download</w:t>
            </w:r>
            <w:ins w:id="5493" w:author="raye" w:date="2018-08-10T10:43:00Z">
              <w:r w:rsidR="00D52D48" w:rsidRPr="00014613">
                <w:rPr>
                  <w:rStyle w:val="af6"/>
                  <w:rFonts w:eastAsiaTheme="minorEastAsia"/>
                  <w:rPrChange w:id="5494" w:author="raye" w:date="2018-08-10T13:37:00Z">
                    <w:rPr>
                      <w:i/>
                      <w:color w:val="000000" w:themeColor="text1"/>
                      <w:sz w:val="24"/>
                      <w:szCs w:val="24"/>
                    </w:rPr>
                  </w:rPrChange>
                </w:rPr>
                <w:t xml:space="preserve"> Files</w:t>
              </w:r>
            </w:ins>
          </w:p>
          <w:p w14:paraId="017D032D" w14:textId="1C4F4A81" w:rsidR="00C976CB" w:rsidRPr="00014613" w:rsidRDefault="006E00C5">
            <w:pPr>
              <w:rPr>
                <w:rStyle w:val="af6"/>
                <w:rFonts w:eastAsiaTheme="minorEastAsia"/>
                <w:rPrChange w:id="5495" w:author="raye" w:date="2018-08-10T13:37:00Z">
                  <w:rPr>
                    <w:i/>
                    <w:color w:val="000000" w:themeColor="text1"/>
                    <w:sz w:val="24"/>
                    <w:szCs w:val="24"/>
                  </w:rPr>
                </w:rPrChange>
              </w:rPr>
            </w:pPr>
            <w:r w:rsidRPr="00014613">
              <w:rPr>
                <w:rStyle w:val="af6"/>
                <w:rFonts w:eastAsiaTheme="minorEastAsia"/>
                <w:rPrChange w:id="5496" w:author="raye" w:date="2018-08-10T13:37:00Z">
                  <w:rPr>
                    <w:i/>
                    <w:color w:val="000000" w:themeColor="text1"/>
                    <w:sz w:val="24"/>
                    <w:szCs w:val="24"/>
                  </w:rPr>
                </w:rPrChange>
              </w:rPr>
              <w:t>Review</w:t>
            </w:r>
            <w:ins w:id="5497" w:author="raye" w:date="2018-08-10T10:43:00Z">
              <w:r w:rsidR="00D52D48" w:rsidRPr="00014613">
                <w:rPr>
                  <w:rStyle w:val="af6"/>
                  <w:rFonts w:eastAsiaTheme="minorEastAsia"/>
                  <w:rPrChange w:id="5498" w:author="raye" w:date="2018-08-10T13:37:00Z">
                    <w:rPr>
                      <w:i/>
                      <w:color w:val="000000" w:themeColor="text1"/>
                      <w:sz w:val="24"/>
                      <w:szCs w:val="24"/>
                    </w:rPr>
                  </w:rPrChange>
                </w:rPr>
                <w:t xml:space="preserve"> Files</w:t>
              </w:r>
            </w:ins>
          </w:p>
        </w:tc>
      </w:tr>
      <w:tr w:rsidR="00E725E2" w:rsidRPr="00014613" w14:paraId="033BEF93"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051392D7" w14:textId="77777777" w:rsidR="00C976CB" w:rsidRPr="00014613" w:rsidRDefault="00C976CB">
            <w:pPr>
              <w:widowControl/>
              <w:jc w:val="left"/>
              <w:rPr>
                <w:rStyle w:val="af6"/>
                <w:rFonts w:eastAsiaTheme="minorEastAsia"/>
                <w:rPrChange w:id="5499" w:author="raye" w:date="2018-08-10T13:37:00Z">
                  <w:rPr>
                    <w:i/>
                    <w:color w:val="000000" w:themeColor="text1"/>
                    <w:sz w:val="24"/>
                    <w:szCs w:val="24"/>
                  </w:rPr>
                </w:rPrChange>
              </w:rPr>
            </w:pPr>
          </w:p>
        </w:tc>
        <w:tc>
          <w:tcPr>
            <w:tcW w:w="0" w:type="auto"/>
            <w:vMerge/>
            <w:tcBorders>
              <w:top w:val="single" w:sz="8" w:space="0" w:color="auto"/>
              <w:left w:val="single" w:sz="8" w:space="0" w:color="auto"/>
              <w:bottom w:val="single" w:sz="8" w:space="0" w:color="auto"/>
              <w:right w:val="single" w:sz="8" w:space="0" w:color="auto"/>
            </w:tcBorders>
            <w:vAlign w:val="center"/>
            <w:hideMark/>
          </w:tcPr>
          <w:p w14:paraId="5AF50175" w14:textId="77777777" w:rsidR="00C976CB" w:rsidRPr="00014613" w:rsidRDefault="00C976CB">
            <w:pPr>
              <w:widowControl/>
              <w:jc w:val="left"/>
              <w:rPr>
                <w:rStyle w:val="af6"/>
                <w:rFonts w:eastAsiaTheme="minorEastAsia"/>
                <w:rPrChange w:id="5500" w:author="raye" w:date="2018-08-10T13:37:00Z">
                  <w:rPr>
                    <w:i/>
                    <w:color w:val="000000" w:themeColor="text1"/>
                    <w:sz w:val="24"/>
                    <w:szCs w:val="24"/>
                  </w:rPr>
                </w:rPrChange>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0445C24E" w14:textId="6803BAC0" w:rsidR="00C976CB" w:rsidRPr="00014613" w:rsidRDefault="006E00C5" w:rsidP="00E725E2">
            <w:pPr>
              <w:rPr>
                <w:rStyle w:val="af6"/>
                <w:rFonts w:eastAsiaTheme="minorEastAsia"/>
                <w:rPrChange w:id="5501" w:author="raye" w:date="2018-08-10T13:37:00Z">
                  <w:rPr>
                    <w:i/>
                    <w:color w:val="000000" w:themeColor="text1"/>
                    <w:sz w:val="24"/>
                    <w:szCs w:val="24"/>
                  </w:rPr>
                </w:rPrChange>
              </w:rPr>
            </w:pPr>
            <w:r w:rsidRPr="00014613">
              <w:rPr>
                <w:rStyle w:val="af6"/>
                <w:rFonts w:eastAsiaTheme="minorEastAsia"/>
                <w:rPrChange w:id="5502" w:author="raye" w:date="2018-08-10T13:37:00Z">
                  <w:rPr>
                    <w:i/>
                    <w:color w:val="000000" w:themeColor="text1"/>
                    <w:sz w:val="24"/>
                    <w:szCs w:val="24"/>
                  </w:rPr>
                </w:rPrChange>
              </w:rPr>
              <w:t>Review</w:t>
            </w:r>
            <w:r w:rsidR="00E725E2" w:rsidRPr="00014613">
              <w:rPr>
                <w:rStyle w:val="af6"/>
                <w:rFonts w:eastAsiaTheme="minorEastAsia"/>
                <w:rPrChange w:id="5503" w:author="raye" w:date="2018-08-10T13:37:00Z">
                  <w:rPr>
                    <w:i/>
                    <w:color w:val="000000" w:themeColor="text1"/>
                    <w:sz w:val="24"/>
                    <w:szCs w:val="24"/>
                  </w:rPr>
                </w:rPrChange>
              </w:rPr>
              <w:t xml:space="preserve"> Log</w:t>
            </w:r>
          </w:p>
        </w:tc>
      </w:tr>
      <w:tr w:rsidR="00E725E2" w:rsidRPr="00014613" w14:paraId="22CCF043"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2D628796" w14:textId="77777777" w:rsidR="00C976CB" w:rsidRPr="00014613" w:rsidRDefault="00C976CB">
            <w:pPr>
              <w:widowControl/>
              <w:jc w:val="left"/>
              <w:rPr>
                <w:rStyle w:val="af6"/>
                <w:rFonts w:eastAsiaTheme="minorEastAsia"/>
                <w:rPrChange w:id="5504" w:author="raye" w:date="2018-08-10T13:37:00Z">
                  <w:rPr>
                    <w:i/>
                    <w:color w:val="000000" w:themeColor="text1"/>
                    <w:sz w:val="24"/>
                    <w:szCs w:val="24"/>
                  </w:rPr>
                </w:rPrChange>
              </w:rPr>
            </w:pPr>
          </w:p>
        </w:tc>
        <w:tc>
          <w:tcPr>
            <w:tcW w:w="2693" w:type="dxa"/>
            <w:vMerge w:val="restart"/>
            <w:tcBorders>
              <w:top w:val="single" w:sz="8" w:space="0" w:color="auto"/>
              <w:left w:val="single" w:sz="8" w:space="0" w:color="auto"/>
              <w:bottom w:val="single" w:sz="8" w:space="0" w:color="auto"/>
              <w:right w:val="single" w:sz="8" w:space="0" w:color="auto"/>
            </w:tcBorders>
            <w:vAlign w:val="center"/>
            <w:hideMark/>
          </w:tcPr>
          <w:p w14:paraId="37F84D47" w14:textId="77777777" w:rsidR="00C976CB" w:rsidRPr="00014613" w:rsidRDefault="00C976CB">
            <w:pPr>
              <w:rPr>
                <w:rStyle w:val="af6"/>
                <w:rFonts w:eastAsiaTheme="minorEastAsia"/>
                <w:rPrChange w:id="5505" w:author="raye" w:date="2018-08-10T13:37:00Z">
                  <w:rPr>
                    <w:i/>
                    <w:color w:val="000000" w:themeColor="text1"/>
                    <w:sz w:val="24"/>
                    <w:szCs w:val="24"/>
                  </w:rPr>
                </w:rPrChange>
              </w:rPr>
            </w:pPr>
            <w:r w:rsidRPr="00014613">
              <w:rPr>
                <w:rStyle w:val="af6"/>
                <w:rFonts w:eastAsiaTheme="minorEastAsia"/>
                <w:rPrChange w:id="5506" w:author="raye" w:date="2018-08-10T13:37:00Z">
                  <w:rPr>
                    <w:i/>
                    <w:color w:val="000000" w:themeColor="text1"/>
                    <w:sz w:val="24"/>
                    <w:szCs w:val="24"/>
                  </w:rPr>
                </w:rPrChange>
              </w:rPr>
              <w:t>Pending List</w:t>
            </w:r>
          </w:p>
        </w:tc>
        <w:tc>
          <w:tcPr>
            <w:tcW w:w="2693" w:type="dxa"/>
            <w:tcBorders>
              <w:top w:val="single" w:sz="8" w:space="0" w:color="auto"/>
              <w:left w:val="single" w:sz="8" w:space="0" w:color="auto"/>
              <w:bottom w:val="single" w:sz="8" w:space="0" w:color="auto"/>
              <w:right w:val="single" w:sz="8" w:space="0" w:color="auto"/>
            </w:tcBorders>
            <w:vAlign w:val="center"/>
            <w:hideMark/>
          </w:tcPr>
          <w:p w14:paraId="4BB967B9" w14:textId="0705D390" w:rsidR="00C976CB" w:rsidRPr="00014613" w:rsidRDefault="006E00C5" w:rsidP="00E403FE">
            <w:pPr>
              <w:rPr>
                <w:rStyle w:val="af6"/>
                <w:rFonts w:eastAsiaTheme="minorEastAsia"/>
                <w:rPrChange w:id="5507" w:author="raye" w:date="2018-08-10T13:37:00Z">
                  <w:rPr>
                    <w:i/>
                    <w:color w:val="000000" w:themeColor="text1"/>
                    <w:sz w:val="24"/>
                    <w:szCs w:val="24"/>
                  </w:rPr>
                </w:rPrChange>
              </w:rPr>
            </w:pPr>
            <w:r w:rsidRPr="00014613">
              <w:rPr>
                <w:rStyle w:val="af6"/>
                <w:rFonts w:eastAsiaTheme="minorEastAsia"/>
                <w:rPrChange w:id="5508" w:author="raye" w:date="2018-08-10T13:37:00Z">
                  <w:rPr>
                    <w:i/>
                    <w:color w:val="000000" w:themeColor="text1"/>
                    <w:sz w:val="24"/>
                    <w:szCs w:val="24"/>
                  </w:rPr>
                </w:rPrChange>
              </w:rPr>
              <w:t xml:space="preserve">Review </w:t>
            </w:r>
            <w:del w:id="5509" w:author="raye" w:date="2018-08-10T10:43:00Z">
              <w:r w:rsidR="00C976CB" w:rsidRPr="00014613" w:rsidDel="00D52D48">
                <w:rPr>
                  <w:rStyle w:val="af6"/>
                  <w:rFonts w:eastAsiaTheme="minorEastAsia"/>
                  <w:rPrChange w:id="5510" w:author="raye" w:date="2018-08-10T13:37:00Z">
                    <w:rPr>
                      <w:i/>
                      <w:color w:val="000000" w:themeColor="text1"/>
                      <w:sz w:val="24"/>
                      <w:szCs w:val="24"/>
                    </w:rPr>
                  </w:rPrChange>
                </w:rPr>
                <w:delText>INPUT</w:delText>
              </w:r>
            </w:del>
            <w:ins w:id="5511" w:author="raye" w:date="2018-08-10T10:43:00Z">
              <w:r w:rsidR="00D52D48" w:rsidRPr="00014613">
                <w:rPr>
                  <w:rStyle w:val="af6"/>
                  <w:rFonts w:eastAsiaTheme="minorEastAsia"/>
                  <w:rPrChange w:id="5512" w:author="raye" w:date="2018-08-10T13:37:00Z">
                    <w:rPr>
                      <w:i/>
                      <w:color w:val="000000" w:themeColor="text1"/>
                      <w:sz w:val="24"/>
                      <w:szCs w:val="24"/>
                    </w:rPr>
                  </w:rPrChange>
                </w:rPr>
                <w:t>Input</w:t>
              </w:r>
            </w:ins>
          </w:p>
        </w:tc>
      </w:tr>
      <w:tr w:rsidR="00E725E2" w:rsidRPr="00014613" w14:paraId="7617C87F"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2B29FBD4" w14:textId="77777777" w:rsidR="00C976CB" w:rsidRPr="00014613" w:rsidRDefault="00C976CB">
            <w:pPr>
              <w:widowControl/>
              <w:jc w:val="left"/>
              <w:rPr>
                <w:rStyle w:val="af6"/>
                <w:rFonts w:eastAsiaTheme="minorEastAsia"/>
                <w:rPrChange w:id="5513" w:author="raye" w:date="2018-08-10T13:37:00Z">
                  <w:rPr>
                    <w:i/>
                    <w:color w:val="000000" w:themeColor="text1"/>
                    <w:sz w:val="24"/>
                    <w:szCs w:val="24"/>
                  </w:rPr>
                </w:rPrChange>
              </w:rPr>
            </w:pPr>
          </w:p>
        </w:tc>
        <w:tc>
          <w:tcPr>
            <w:tcW w:w="0" w:type="auto"/>
            <w:vMerge/>
            <w:tcBorders>
              <w:top w:val="single" w:sz="8" w:space="0" w:color="auto"/>
              <w:left w:val="single" w:sz="8" w:space="0" w:color="auto"/>
              <w:bottom w:val="single" w:sz="8" w:space="0" w:color="auto"/>
              <w:right w:val="single" w:sz="8" w:space="0" w:color="auto"/>
            </w:tcBorders>
            <w:vAlign w:val="center"/>
            <w:hideMark/>
          </w:tcPr>
          <w:p w14:paraId="04AEC46B" w14:textId="77777777" w:rsidR="00C976CB" w:rsidRPr="00014613" w:rsidRDefault="00C976CB">
            <w:pPr>
              <w:widowControl/>
              <w:jc w:val="left"/>
              <w:rPr>
                <w:rStyle w:val="af6"/>
                <w:rFonts w:eastAsiaTheme="minorEastAsia"/>
                <w:rPrChange w:id="5514" w:author="raye" w:date="2018-08-10T13:37:00Z">
                  <w:rPr>
                    <w:i/>
                    <w:color w:val="000000" w:themeColor="text1"/>
                    <w:sz w:val="24"/>
                    <w:szCs w:val="24"/>
                  </w:rPr>
                </w:rPrChange>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3FB1EC87" w14:textId="2409656B" w:rsidR="00C976CB" w:rsidRPr="00014613" w:rsidRDefault="006E00C5">
            <w:pPr>
              <w:rPr>
                <w:rStyle w:val="af6"/>
                <w:rFonts w:eastAsiaTheme="minorEastAsia"/>
                <w:rPrChange w:id="5515" w:author="raye" w:date="2018-08-10T13:37:00Z">
                  <w:rPr>
                    <w:i/>
                    <w:color w:val="000000" w:themeColor="text1"/>
                    <w:sz w:val="24"/>
                    <w:szCs w:val="24"/>
                  </w:rPr>
                </w:rPrChange>
              </w:rPr>
            </w:pPr>
            <w:r w:rsidRPr="00014613">
              <w:rPr>
                <w:rStyle w:val="af6"/>
                <w:rFonts w:eastAsiaTheme="minorEastAsia"/>
                <w:rPrChange w:id="5516" w:author="raye" w:date="2018-08-10T13:37:00Z">
                  <w:rPr>
                    <w:i/>
                    <w:color w:val="000000" w:themeColor="text1"/>
                    <w:sz w:val="24"/>
                    <w:szCs w:val="24"/>
                  </w:rPr>
                </w:rPrChange>
              </w:rPr>
              <w:t>Review</w:t>
            </w:r>
            <w:r w:rsidR="00C976CB" w:rsidRPr="00014613">
              <w:rPr>
                <w:rStyle w:val="af6"/>
                <w:rFonts w:eastAsiaTheme="minorEastAsia"/>
                <w:rPrChange w:id="5517" w:author="raye" w:date="2018-08-10T13:37:00Z">
                  <w:rPr>
                    <w:i/>
                    <w:color w:val="000000" w:themeColor="text1"/>
                    <w:sz w:val="24"/>
                    <w:szCs w:val="24"/>
                  </w:rPr>
                </w:rPrChange>
              </w:rPr>
              <w:t>#1</w:t>
            </w:r>
          </w:p>
          <w:p w14:paraId="27CBBE9A" w14:textId="500D2DDD" w:rsidR="00C976CB" w:rsidRPr="00014613" w:rsidRDefault="006E00C5">
            <w:pPr>
              <w:rPr>
                <w:rStyle w:val="af6"/>
                <w:rFonts w:eastAsiaTheme="minorEastAsia"/>
                <w:rPrChange w:id="5518" w:author="raye" w:date="2018-08-10T13:37:00Z">
                  <w:rPr>
                    <w:i/>
                    <w:color w:val="000000" w:themeColor="text1"/>
                    <w:sz w:val="24"/>
                    <w:szCs w:val="24"/>
                  </w:rPr>
                </w:rPrChange>
              </w:rPr>
            </w:pPr>
            <w:r w:rsidRPr="00014613">
              <w:rPr>
                <w:rStyle w:val="af6"/>
                <w:rFonts w:eastAsiaTheme="minorEastAsia"/>
                <w:rPrChange w:id="5519" w:author="raye" w:date="2018-08-10T13:37:00Z">
                  <w:rPr>
                    <w:i/>
                    <w:color w:val="000000" w:themeColor="text1"/>
                    <w:sz w:val="24"/>
                    <w:szCs w:val="24"/>
                  </w:rPr>
                </w:rPrChange>
              </w:rPr>
              <w:t>Review</w:t>
            </w:r>
            <w:r w:rsidR="00C976CB" w:rsidRPr="00014613">
              <w:rPr>
                <w:rStyle w:val="af6"/>
                <w:rFonts w:eastAsiaTheme="minorEastAsia"/>
                <w:rPrChange w:id="5520" w:author="raye" w:date="2018-08-10T13:37:00Z">
                  <w:rPr>
                    <w:i/>
                    <w:color w:val="000000" w:themeColor="text1"/>
                    <w:sz w:val="24"/>
                    <w:szCs w:val="24"/>
                  </w:rPr>
                </w:rPrChange>
              </w:rPr>
              <w:t>#2</w:t>
            </w:r>
          </w:p>
          <w:p w14:paraId="4E5BDF54" w14:textId="75AA4458" w:rsidR="00C976CB" w:rsidRPr="00014613" w:rsidRDefault="006E00C5">
            <w:pPr>
              <w:rPr>
                <w:rStyle w:val="af6"/>
                <w:rFonts w:eastAsiaTheme="minorEastAsia"/>
                <w:rPrChange w:id="5521" w:author="raye" w:date="2018-08-10T13:37:00Z">
                  <w:rPr>
                    <w:i/>
                    <w:color w:val="000000" w:themeColor="text1"/>
                    <w:sz w:val="24"/>
                    <w:szCs w:val="24"/>
                  </w:rPr>
                </w:rPrChange>
              </w:rPr>
            </w:pPr>
            <w:r w:rsidRPr="00014613">
              <w:rPr>
                <w:rStyle w:val="af6"/>
                <w:rFonts w:eastAsiaTheme="minorEastAsia"/>
                <w:rPrChange w:id="5522" w:author="raye" w:date="2018-08-10T13:37:00Z">
                  <w:rPr>
                    <w:i/>
                    <w:color w:val="000000" w:themeColor="text1"/>
                    <w:sz w:val="24"/>
                    <w:szCs w:val="24"/>
                  </w:rPr>
                </w:rPrChange>
              </w:rPr>
              <w:t>Review</w:t>
            </w:r>
            <w:r w:rsidR="00C976CB" w:rsidRPr="00014613">
              <w:rPr>
                <w:rStyle w:val="af6"/>
                <w:rFonts w:eastAsiaTheme="minorEastAsia"/>
                <w:rPrChange w:id="5523" w:author="raye" w:date="2018-08-10T13:37:00Z">
                  <w:rPr>
                    <w:i/>
                    <w:color w:val="000000" w:themeColor="text1"/>
                    <w:sz w:val="24"/>
                    <w:szCs w:val="24"/>
                  </w:rPr>
                </w:rPrChange>
              </w:rPr>
              <w:t>#3</w:t>
            </w:r>
          </w:p>
          <w:p w14:paraId="35937B00" w14:textId="6661FF37" w:rsidR="00C976CB" w:rsidRPr="00014613" w:rsidRDefault="006E00C5">
            <w:pPr>
              <w:rPr>
                <w:rStyle w:val="af6"/>
                <w:rFonts w:eastAsiaTheme="minorEastAsia"/>
                <w:rPrChange w:id="5524" w:author="raye" w:date="2018-08-10T13:37:00Z">
                  <w:rPr>
                    <w:i/>
                    <w:color w:val="000000" w:themeColor="text1"/>
                    <w:sz w:val="24"/>
                    <w:szCs w:val="24"/>
                  </w:rPr>
                </w:rPrChange>
              </w:rPr>
            </w:pPr>
            <w:r w:rsidRPr="00014613">
              <w:rPr>
                <w:rStyle w:val="af6"/>
                <w:rFonts w:eastAsiaTheme="minorEastAsia"/>
                <w:rPrChange w:id="5525" w:author="raye" w:date="2018-08-10T13:37:00Z">
                  <w:rPr>
                    <w:i/>
                    <w:color w:val="000000" w:themeColor="text1"/>
                    <w:sz w:val="24"/>
                    <w:szCs w:val="24"/>
                  </w:rPr>
                </w:rPrChange>
              </w:rPr>
              <w:t>Review</w:t>
            </w:r>
            <w:r w:rsidR="00C976CB" w:rsidRPr="00014613">
              <w:rPr>
                <w:rStyle w:val="af6"/>
                <w:rFonts w:eastAsiaTheme="minorEastAsia"/>
                <w:rPrChange w:id="5526" w:author="raye" w:date="2018-08-10T13:37:00Z">
                  <w:rPr>
                    <w:i/>
                    <w:color w:val="000000" w:themeColor="text1"/>
                    <w:sz w:val="24"/>
                    <w:szCs w:val="24"/>
                  </w:rPr>
                </w:rPrChange>
              </w:rPr>
              <w:t>#4</w:t>
            </w:r>
          </w:p>
          <w:p w14:paraId="75E26E89" w14:textId="29DF3AA1" w:rsidR="00C976CB" w:rsidRPr="00014613" w:rsidRDefault="006E00C5">
            <w:pPr>
              <w:rPr>
                <w:rStyle w:val="af6"/>
                <w:rFonts w:eastAsiaTheme="minorEastAsia"/>
                <w:rPrChange w:id="5527" w:author="raye" w:date="2018-08-10T13:37:00Z">
                  <w:rPr>
                    <w:i/>
                    <w:color w:val="000000" w:themeColor="text1"/>
                    <w:sz w:val="24"/>
                    <w:szCs w:val="24"/>
                  </w:rPr>
                </w:rPrChange>
              </w:rPr>
            </w:pPr>
            <w:r w:rsidRPr="00014613">
              <w:rPr>
                <w:rStyle w:val="af6"/>
                <w:rFonts w:eastAsiaTheme="minorEastAsia"/>
                <w:rPrChange w:id="5528" w:author="raye" w:date="2018-08-10T13:37:00Z">
                  <w:rPr>
                    <w:i/>
                    <w:color w:val="000000" w:themeColor="text1"/>
                    <w:sz w:val="24"/>
                    <w:szCs w:val="24"/>
                  </w:rPr>
                </w:rPrChange>
              </w:rPr>
              <w:t>Review</w:t>
            </w:r>
            <w:r w:rsidR="00C976CB" w:rsidRPr="00014613">
              <w:rPr>
                <w:rStyle w:val="af6"/>
                <w:rFonts w:eastAsiaTheme="minorEastAsia"/>
                <w:rPrChange w:id="5529" w:author="raye" w:date="2018-08-10T13:37:00Z">
                  <w:rPr>
                    <w:i/>
                    <w:color w:val="000000" w:themeColor="text1"/>
                    <w:sz w:val="24"/>
                    <w:szCs w:val="24"/>
                  </w:rPr>
                </w:rPrChange>
              </w:rPr>
              <w:t>#5</w:t>
            </w:r>
          </w:p>
          <w:p w14:paraId="0AB77F2D" w14:textId="12FD7EBD" w:rsidR="00C976CB" w:rsidRPr="00014613" w:rsidRDefault="006E00C5">
            <w:pPr>
              <w:rPr>
                <w:rStyle w:val="af6"/>
                <w:rFonts w:eastAsiaTheme="minorEastAsia"/>
                <w:rPrChange w:id="5530" w:author="raye" w:date="2018-08-10T13:37:00Z">
                  <w:rPr>
                    <w:i/>
                    <w:color w:val="000000" w:themeColor="text1"/>
                    <w:sz w:val="24"/>
                    <w:szCs w:val="24"/>
                  </w:rPr>
                </w:rPrChange>
              </w:rPr>
            </w:pPr>
            <w:r w:rsidRPr="00014613">
              <w:rPr>
                <w:rStyle w:val="af6"/>
                <w:rFonts w:eastAsiaTheme="minorEastAsia"/>
                <w:rPrChange w:id="5531" w:author="raye" w:date="2018-08-10T13:37:00Z">
                  <w:rPr>
                    <w:i/>
                    <w:color w:val="000000" w:themeColor="text1"/>
                    <w:sz w:val="24"/>
                    <w:szCs w:val="24"/>
                  </w:rPr>
                </w:rPrChange>
              </w:rPr>
              <w:t>Review</w:t>
            </w:r>
            <w:r w:rsidR="00C976CB" w:rsidRPr="00014613">
              <w:rPr>
                <w:rStyle w:val="af6"/>
                <w:rFonts w:eastAsiaTheme="minorEastAsia"/>
                <w:rPrChange w:id="5532" w:author="raye" w:date="2018-08-10T13:37:00Z">
                  <w:rPr>
                    <w:i/>
                    <w:color w:val="000000" w:themeColor="text1"/>
                    <w:sz w:val="24"/>
                    <w:szCs w:val="24"/>
                  </w:rPr>
                </w:rPrChange>
              </w:rPr>
              <w:t>#6~#9</w:t>
            </w:r>
          </w:p>
          <w:p w14:paraId="3C968923" w14:textId="1F69C7BA" w:rsidR="00C976CB" w:rsidRPr="00014613" w:rsidRDefault="00A022BF">
            <w:pPr>
              <w:rPr>
                <w:rStyle w:val="af6"/>
                <w:rFonts w:eastAsiaTheme="minorEastAsia"/>
                <w:rPrChange w:id="5533" w:author="raye" w:date="2018-08-10T13:37:00Z">
                  <w:rPr>
                    <w:i/>
                    <w:color w:val="000000" w:themeColor="text1"/>
                    <w:sz w:val="24"/>
                    <w:szCs w:val="24"/>
                  </w:rPr>
                </w:rPrChange>
              </w:rPr>
            </w:pPr>
            <w:r w:rsidRPr="00014613">
              <w:rPr>
                <w:rStyle w:val="af6"/>
                <w:rFonts w:eastAsiaTheme="minorEastAsia"/>
                <w:rPrChange w:id="5534" w:author="raye" w:date="2018-08-10T13:37:00Z">
                  <w:rPr>
                    <w:i/>
                    <w:color w:val="000000" w:themeColor="text1"/>
                    <w:sz w:val="24"/>
                    <w:szCs w:val="24"/>
                  </w:rPr>
                </w:rPrChange>
              </w:rPr>
              <w:t>Review</w:t>
            </w:r>
            <w:r w:rsidR="00C976CB" w:rsidRPr="00014613">
              <w:rPr>
                <w:rStyle w:val="af6"/>
                <w:rFonts w:eastAsiaTheme="minorEastAsia"/>
                <w:rPrChange w:id="5535" w:author="raye" w:date="2018-08-10T13:37:00Z">
                  <w:rPr>
                    <w:i/>
                    <w:color w:val="000000" w:themeColor="text1"/>
                    <w:sz w:val="24"/>
                    <w:szCs w:val="24"/>
                  </w:rPr>
                </w:rPrChange>
              </w:rPr>
              <w:t xml:space="preserve"> #10</w:t>
            </w:r>
          </w:p>
        </w:tc>
      </w:tr>
      <w:tr w:rsidR="00E725E2" w:rsidRPr="00014613" w14:paraId="47CDD6F3"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0973A69A" w14:textId="77777777" w:rsidR="00C976CB" w:rsidRPr="00014613" w:rsidRDefault="00C976CB">
            <w:pPr>
              <w:widowControl/>
              <w:jc w:val="left"/>
              <w:rPr>
                <w:rStyle w:val="af6"/>
                <w:rFonts w:eastAsiaTheme="minorEastAsia"/>
                <w:rPrChange w:id="5536" w:author="raye" w:date="2018-08-10T13:37:00Z">
                  <w:rPr>
                    <w:i/>
                    <w:color w:val="000000" w:themeColor="text1"/>
                    <w:sz w:val="24"/>
                    <w:szCs w:val="24"/>
                  </w:rPr>
                </w:rPrChange>
              </w:rPr>
            </w:pPr>
          </w:p>
        </w:tc>
        <w:tc>
          <w:tcPr>
            <w:tcW w:w="0" w:type="auto"/>
            <w:vMerge/>
            <w:tcBorders>
              <w:top w:val="single" w:sz="8" w:space="0" w:color="auto"/>
              <w:left w:val="single" w:sz="8" w:space="0" w:color="auto"/>
              <w:bottom w:val="single" w:sz="8" w:space="0" w:color="auto"/>
              <w:right w:val="single" w:sz="8" w:space="0" w:color="auto"/>
            </w:tcBorders>
            <w:vAlign w:val="center"/>
            <w:hideMark/>
          </w:tcPr>
          <w:p w14:paraId="34CB1C2A" w14:textId="77777777" w:rsidR="00C976CB" w:rsidRPr="00014613" w:rsidRDefault="00C976CB">
            <w:pPr>
              <w:widowControl/>
              <w:jc w:val="left"/>
              <w:rPr>
                <w:rStyle w:val="af6"/>
                <w:rFonts w:eastAsiaTheme="minorEastAsia"/>
                <w:rPrChange w:id="5537" w:author="raye" w:date="2018-08-10T13:37:00Z">
                  <w:rPr>
                    <w:i/>
                    <w:color w:val="000000" w:themeColor="text1"/>
                    <w:sz w:val="24"/>
                    <w:szCs w:val="24"/>
                  </w:rPr>
                </w:rPrChange>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6F045644" w14:textId="6ED57B17" w:rsidR="00C976CB" w:rsidRPr="00014613" w:rsidRDefault="00A022BF">
            <w:pPr>
              <w:rPr>
                <w:rStyle w:val="af6"/>
                <w:rFonts w:eastAsiaTheme="minorEastAsia"/>
                <w:rPrChange w:id="5538" w:author="raye" w:date="2018-08-10T13:37:00Z">
                  <w:rPr>
                    <w:i/>
                    <w:color w:val="000000" w:themeColor="text1"/>
                    <w:sz w:val="24"/>
                    <w:szCs w:val="24"/>
                  </w:rPr>
                </w:rPrChange>
              </w:rPr>
            </w:pPr>
            <w:r w:rsidRPr="00014613">
              <w:rPr>
                <w:rStyle w:val="af6"/>
                <w:rFonts w:eastAsiaTheme="minorEastAsia"/>
                <w:rPrChange w:id="5539" w:author="raye" w:date="2018-08-10T13:37:00Z">
                  <w:rPr>
                    <w:i/>
                    <w:color w:val="000000" w:themeColor="text1"/>
                    <w:sz w:val="24"/>
                    <w:szCs w:val="24"/>
                  </w:rPr>
                </w:rPrChange>
              </w:rPr>
              <w:t>Upload</w:t>
            </w:r>
            <w:del w:id="5540" w:author="raye" w:date="2018-08-10T10:43:00Z">
              <w:r w:rsidR="00C976CB" w:rsidRPr="00014613" w:rsidDel="00D52D48">
                <w:rPr>
                  <w:rStyle w:val="af6"/>
                  <w:rFonts w:eastAsiaTheme="minorEastAsia"/>
                  <w:rPrChange w:id="5541" w:author="raye" w:date="2018-08-10T13:37:00Z">
                    <w:rPr>
                      <w:i/>
                      <w:color w:val="000000" w:themeColor="text1"/>
                      <w:sz w:val="24"/>
                      <w:szCs w:val="24"/>
                    </w:rPr>
                  </w:rPrChange>
                </w:rPr>
                <w:delText xml:space="preserve">  </w:delText>
              </w:r>
            </w:del>
            <w:r w:rsidR="00C976CB" w:rsidRPr="00014613">
              <w:rPr>
                <w:rStyle w:val="af6"/>
                <w:rFonts w:eastAsiaTheme="minorEastAsia"/>
                <w:rPrChange w:id="5542" w:author="raye" w:date="2018-08-10T13:37:00Z">
                  <w:rPr>
                    <w:i/>
                    <w:color w:val="000000" w:themeColor="text1"/>
                    <w:sz w:val="24"/>
                    <w:szCs w:val="24"/>
                  </w:rPr>
                </w:rPrChange>
              </w:rPr>
              <w:t xml:space="preserve"> </w:t>
            </w:r>
            <w:ins w:id="5543" w:author="raye" w:date="2018-08-10T10:43:00Z">
              <w:r w:rsidR="00D52D48" w:rsidRPr="00014613">
                <w:rPr>
                  <w:rStyle w:val="af6"/>
                  <w:rFonts w:eastAsiaTheme="minorEastAsia"/>
                  <w:rPrChange w:id="5544" w:author="raye" w:date="2018-08-10T13:37:00Z">
                    <w:rPr>
                      <w:i/>
                      <w:color w:val="000000" w:themeColor="text1"/>
                      <w:sz w:val="24"/>
                      <w:szCs w:val="24"/>
                    </w:rPr>
                  </w:rPrChange>
                </w:rPr>
                <w:t>Files</w:t>
              </w:r>
            </w:ins>
            <w:r w:rsidR="00C976CB" w:rsidRPr="00014613">
              <w:rPr>
                <w:rStyle w:val="af6"/>
                <w:rFonts w:eastAsiaTheme="minorEastAsia"/>
                <w:rPrChange w:id="5545" w:author="raye" w:date="2018-08-10T13:37:00Z">
                  <w:rPr>
                    <w:i/>
                    <w:color w:val="000000" w:themeColor="text1"/>
                    <w:sz w:val="24"/>
                    <w:szCs w:val="24"/>
                  </w:rPr>
                </w:rPrChange>
              </w:rPr>
              <w:t xml:space="preserve">       </w:t>
            </w:r>
          </w:p>
          <w:p w14:paraId="146E54D5" w14:textId="39E775F5" w:rsidR="00C976CB" w:rsidRPr="00014613" w:rsidRDefault="00A022BF">
            <w:pPr>
              <w:rPr>
                <w:rStyle w:val="af6"/>
                <w:rFonts w:eastAsiaTheme="minorEastAsia"/>
                <w:rPrChange w:id="5546" w:author="raye" w:date="2018-08-10T13:37:00Z">
                  <w:rPr>
                    <w:i/>
                    <w:color w:val="000000" w:themeColor="text1"/>
                    <w:sz w:val="24"/>
                    <w:szCs w:val="24"/>
                  </w:rPr>
                </w:rPrChange>
              </w:rPr>
            </w:pPr>
            <w:r w:rsidRPr="00014613">
              <w:rPr>
                <w:rStyle w:val="af6"/>
                <w:rFonts w:eastAsiaTheme="minorEastAsia"/>
                <w:rPrChange w:id="5547" w:author="raye" w:date="2018-08-10T13:37:00Z">
                  <w:rPr>
                    <w:i/>
                    <w:color w:val="000000" w:themeColor="text1"/>
                    <w:sz w:val="24"/>
                    <w:szCs w:val="24"/>
                  </w:rPr>
                </w:rPrChange>
              </w:rPr>
              <w:t>Download</w:t>
            </w:r>
            <w:ins w:id="5548" w:author="raye" w:date="2018-08-10T10:43:00Z">
              <w:r w:rsidR="00D52D48" w:rsidRPr="00014613">
                <w:rPr>
                  <w:rStyle w:val="af6"/>
                  <w:rFonts w:eastAsiaTheme="minorEastAsia"/>
                  <w:rPrChange w:id="5549" w:author="raye" w:date="2018-08-10T13:37:00Z">
                    <w:rPr>
                      <w:i/>
                      <w:color w:val="000000" w:themeColor="text1"/>
                      <w:sz w:val="24"/>
                      <w:szCs w:val="24"/>
                    </w:rPr>
                  </w:rPrChange>
                </w:rPr>
                <w:t xml:space="preserve"> Files</w:t>
              </w:r>
            </w:ins>
          </w:p>
          <w:p w14:paraId="67B93908" w14:textId="10BF9227" w:rsidR="00C976CB" w:rsidRPr="00014613" w:rsidRDefault="00A022BF" w:rsidP="00A022BF">
            <w:pPr>
              <w:rPr>
                <w:rStyle w:val="af6"/>
                <w:rFonts w:eastAsiaTheme="minorEastAsia"/>
                <w:rPrChange w:id="5550" w:author="raye" w:date="2018-08-10T13:37:00Z">
                  <w:rPr>
                    <w:i/>
                    <w:color w:val="000000" w:themeColor="text1"/>
                    <w:sz w:val="24"/>
                    <w:szCs w:val="24"/>
                  </w:rPr>
                </w:rPrChange>
              </w:rPr>
            </w:pPr>
            <w:r w:rsidRPr="00014613">
              <w:rPr>
                <w:rStyle w:val="af6"/>
                <w:rFonts w:eastAsiaTheme="minorEastAsia"/>
                <w:rPrChange w:id="5551" w:author="raye" w:date="2018-08-10T13:37:00Z">
                  <w:rPr>
                    <w:i/>
                    <w:color w:val="000000" w:themeColor="text1"/>
                    <w:sz w:val="24"/>
                    <w:szCs w:val="24"/>
                  </w:rPr>
                </w:rPrChange>
              </w:rPr>
              <w:t>Review</w:t>
            </w:r>
            <w:ins w:id="5552" w:author="raye" w:date="2018-08-10T10:43:00Z">
              <w:r w:rsidR="00D52D48" w:rsidRPr="00014613">
                <w:rPr>
                  <w:rStyle w:val="af6"/>
                  <w:rFonts w:eastAsiaTheme="minorEastAsia"/>
                  <w:rPrChange w:id="5553" w:author="raye" w:date="2018-08-10T13:37:00Z">
                    <w:rPr>
                      <w:i/>
                      <w:color w:val="000000" w:themeColor="text1"/>
                      <w:sz w:val="24"/>
                      <w:szCs w:val="24"/>
                    </w:rPr>
                  </w:rPrChange>
                </w:rPr>
                <w:t xml:space="preserve"> Files</w:t>
              </w:r>
            </w:ins>
          </w:p>
        </w:tc>
      </w:tr>
      <w:tr w:rsidR="00E725E2" w:rsidRPr="00014613" w14:paraId="5B716A0E"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3EBC0976" w14:textId="77777777" w:rsidR="00C976CB" w:rsidRPr="00014613" w:rsidRDefault="00C976CB">
            <w:pPr>
              <w:widowControl/>
              <w:jc w:val="left"/>
              <w:rPr>
                <w:rStyle w:val="af6"/>
                <w:rFonts w:eastAsiaTheme="minorEastAsia"/>
                <w:rPrChange w:id="5554" w:author="raye" w:date="2018-08-10T13:37:00Z">
                  <w:rPr>
                    <w:i/>
                    <w:color w:val="000000" w:themeColor="text1"/>
                    <w:sz w:val="24"/>
                    <w:szCs w:val="24"/>
                  </w:rPr>
                </w:rPrChange>
              </w:rPr>
            </w:pPr>
          </w:p>
        </w:tc>
        <w:tc>
          <w:tcPr>
            <w:tcW w:w="0" w:type="auto"/>
            <w:vMerge/>
            <w:tcBorders>
              <w:top w:val="single" w:sz="8" w:space="0" w:color="auto"/>
              <w:left w:val="single" w:sz="8" w:space="0" w:color="auto"/>
              <w:bottom w:val="single" w:sz="8" w:space="0" w:color="auto"/>
              <w:right w:val="single" w:sz="8" w:space="0" w:color="auto"/>
            </w:tcBorders>
            <w:vAlign w:val="center"/>
            <w:hideMark/>
          </w:tcPr>
          <w:p w14:paraId="4EC3BDE5" w14:textId="77777777" w:rsidR="00C976CB" w:rsidRPr="00014613" w:rsidRDefault="00C976CB">
            <w:pPr>
              <w:widowControl/>
              <w:jc w:val="left"/>
              <w:rPr>
                <w:rStyle w:val="af6"/>
                <w:rFonts w:eastAsiaTheme="minorEastAsia"/>
                <w:rPrChange w:id="5555" w:author="raye" w:date="2018-08-10T13:37:00Z">
                  <w:rPr>
                    <w:i/>
                    <w:color w:val="000000" w:themeColor="text1"/>
                    <w:sz w:val="24"/>
                    <w:szCs w:val="24"/>
                  </w:rPr>
                </w:rPrChange>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4658E5B7" w14:textId="0BF5AE9E" w:rsidR="00C976CB" w:rsidRPr="00014613" w:rsidRDefault="00A022BF" w:rsidP="00A022BF">
            <w:pPr>
              <w:rPr>
                <w:rStyle w:val="af6"/>
                <w:rFonts w:eastAsiaTheme="minorEastAsia"/>
                <w:rPrChange w:id="5556" w:author="raye" w:date="2018-08-10T13:37:00Z">
                  <w:rPr>
                    <w:i/>
                    <w:color w:val="000000" w:themeColor="text1"/>
                    <w:sz w:val="24"/>
                    <w:szCs w:val="24"/>
                  </w:rPr>
                </w:rPrChange>
              </w:rPr>
            </w:pPr>
            <w:r w:rsidRPr="00014613">
              <w:rPr>
                <w:rStyle w:val="af6"/>
                <w:rFonts w:eastAsiaTheme="minorEastAsia"/>
                <w:rPrChange w:id="5557" w:author="raye" w:date="2018-08-10T13:37:00Z">
                  <w:rPr>
                    <w:i/>
                    <w:color w:val="000000" w:themeColor="text1"/>
                    <w:sz w:val="24"/>
                    <w:szCs w:val="24"/>
                  </w:rPr>
                </w:rPrChange>
              </w:rPr>
              <w:t>Review Log</w:t>
            </w:r>
          </w:p>
        </w:tc>
      </w:tr>
      <w:tr w:rsidR="00E725E2" w:rsidRPr="00014613" w14:paraId="071B73EB" w14:textId="77777777" w:rsidTr="00C976CB">
        <w:trPr>
          <w:trHeight w:val="585"/>
        </w:trPr>
        <w:tc>
          <w:tcPr>
            <w:tcW w:w="2449" w:type="dxa"/>
            <w:vMerge w:val="restart"/>
            <w:tcBorders>
              <w:top w:val="single" w:sz="8" w:space="0" w:color="auto"/>
              <w:left w:val="single" w:sz="8" w:space="0" w:color="auto"/>
              <w:bottom w:val="single" w:sz="8" w:space="0" w:color="auto"/>
              <w:right w:val="single" w:sz="8" w:space="0" w:color="auto"/>
            </w:tcBorders>
            <w:vAlign w:val="center"/>
            <w:hideMark/>
          </w:tcPr>
          <w:p w14:paraId="28FE8D5A" w14:textId="77777777" w:rsidR="00C976CB" w:rsidRPr="00014613" w:rsidRDefault="00C976CB">
            <w:pPr>
              <w:rPr>
                <w:rStyle w:val="af6"/>
                <w:rFonts w:eastAsiaTheme="minorEastAsia"/>
                <w:rPrChange w:id="5558" w:author="raye" w:date="2018-08-10T13:37:00Z">
                  <w:rPr>
                    <w:i/>
                    <w:color w:val="000000" w:themeColor="text1"/>
                    <w:sz w:val="24"/>
                    <w:szCs w:val="24"/>
                  </w:rPr>
                </w:rPrChange>
              </w:rPr>
            </w:pPr>
            <w:r w:rsidRPr="00014613">
              <w:rPr>
                <w:rStyle w:val="af6"/>
                <w:rFonts w:eastAsiaTheme="minorEastAsia"/>
                <w:rPrChange w:id="5559" w:author="raye" w:date="2018-08-10T13:37:00Z">
                  <w:rPr>
                    <w:i/>
                    <w:color w:val="000000" w:themeColor="text1"/>
                    <w:sz w:val="24"/>
                    <w:szCs w:val="24"/>
                  </w:rPr>
                </w:rPrChange>
              </w:rPr>
              <w:t>Admin Management</w:t>
            </w:r>
          </w:p>
        </w:tc>
        <w:tc>
          <w:tcPr>
            <w:tcW w:w="2693" w:type="dxa"/>
            <w:tcBorders>
              <w:top w:val="single" w:sz="8" w:space="0" w:color="auto"/>
              <w:left w:val="single" w:sz="8" w:space="0" w:color="auto"/>
              <w:bottom w:val="single" w:sz="8" w:space="0" w:color="auto"/>
              <w:right w:val="single" w:sz="8" w:space="0" w:color="auto"/>
            </w:tcBorders>
            <w:vAlign w:val="center"/>
            <w:hideMark/>
          </w:tcPr>
          <w:p w14:paraId="48818F9C" w14:textId="77777777" w:rsidR="00C976CB" w:rsidRPr="00014613" w:rsidRDefault="00C976CB">
            <w:pPr>
              <w:rPr>
                <w:rStyle w:val="af6"/>
                <w:rFonts w:eastAsiaTheme="minorEastAsia"/>
                <w:rPrChange w:id="5560" w:author="raye" w:date="2018-08-10T13:37:00Z">
                  <w:rPr>
                    <w:i/>
                    <w:color w:val="000000" w:themeColor="text1"/>
                    <w:sz w:val="24"/>
                    <w:szCs w:val="24"/>
                  </w:rPr>
                </w:rPrChange>
              </w:rPr>
            </w:pPr>
            <w:r w:rsidRPr="00014613">
              <w:rPr>
                <w:rStyle w:val="af6"/>
                <w:rFonts w:eastAsiaTheme="minorEastAsia"/>
                <w:rPrChange w:id="5561" w:author="raye" w:date="2018-08-10T13:37:00Z">
                  <w:rPr>
                    <w:i/>
                    <w:color w:val="000000" w:themeColor="text1"/>
                    <w:sz w:val="24"/>
                    <w:szCs w:val="24"/>
                  </w:rPr>
                </w:rPrChange>
              </w:rPr>
              <w:t>List of sanctions countries</w:t>
            </w:r>
          </w:p>
        </w:tc>
        <w:tc>
          <w:tcPr>
            <w:tcW w:w="2693" w:type="dxa"/>
            <w:tcBorders>
              <w:top w:val="single" w:sz="8" w:space="0" w:color="auto"/>
              <w:left w:val="single" w:sz="8" w:space="0" w:color="auto"/>
              <w:bottom w:val="single" w:sz="8" w:space="0" w:color="auto"/>
              <w:right w:val="single" w:sz="8" w:space="0" w:color="auto"/>
            </w:tcBorders>
            <w:vAlign w:val="center"/>
            <w:hideMark/>
          </w:tcPr>
          <w:p w14:paraId="2D6F2C50" w14:textId="01A83D28" w:rsidR="00C976CB" w:rsidRPr="00014613" w:rsidRDefault="00C976CB">
            <w:pPr>
              <w:rPr>
                <w:rStyle w:val="af6"/>
                <w:rFonts w:eastAsiaTheme="minorEastAsia"/>
                <w:rPrChange w:id="5562" w:author="raye" w:date="2018-08-10T13:37:00Z">
                  <w:rPr>
                    <w:i/>
                    <w:color w:val="000000" w:themeColor="text1"/>
                    <w:sz w:val="24"/>
                    <w:szCs w:val="24"/>
                  </w:rPr>
                </w:rPrChange>
              </w:rPr>
            </w:pPr>
            <w:r w:rsidRPr="00014613">
              <w:rPr>
                <w:rStyle w:val="af6"/>
                <w:rFonts w:eastAsiaTheme="minorEastAsia"/>
                <w:rPrChange w:id="5563" w:author="raye" w:date="2018-08-10T13:37:00Z">
                  <w:rPr>
                    <w:i/>
                    <w:color w:val="000000" w:themeColor="text1"/>
                    <w:sz w:val="24"/>
                    <w:szCs w:val="24"/>
                  </w:rPr>
                </w:rPrChange>
              </w:rPr>
              <w:t>Edit</w:t>
            </w:r>
          </w:p>
          <w:p w14:paraId="1D03CE55" w14:textId="39371B6E" w:rsidR="00C976CB" w:rsidRPr="00014613" w:rsidRDefault="00A022BF">
            <w:pPr>
              <w:rPr>
                <w:rStyle w:val="af6"/>
                <w:rFonts w:eastAsiaTheme="minorEastAsia"/>
                <w:rPrChange w:id="5564" w:author="raye" w:date="2018-08-10T13:37:00Z">
                  <w:rPr>
                    <w:i/>
                    <w:color w:val="000000" w:themeColor="text1"/>
                    <w:sz w:val="24"/>
                    <w:szCs w:val="24"/>
                  </w:rPr>
                </w:rPrChange>
              </w:rPr>
            </w:pPr>
            <w:r w:rsidRPr="00014613">
              <w:rPr>
                <w:rStyle w:val="af6"/>
                <w:rFonts w:eastAsiaTheme="minorEastAsia"/>
                <w:rPrChange w:id="5565" w:author="raye" w:date="2018-08-10T13:37:00Z">
                  <w:rPr>
                    <w:i/>
                    <w:color w:val="000000" w:themeColor="text1"/>
                    <w:sz w:val="24"/>
                    <w:szCs w:val="24"/>
                  </w:rPr>
                </w:rPrChange>
              </w:rPr>
              <w:t>delete</w:t>
            </w:r>
          </w:p>
          <w:p w14:paraId="360F617B" w14:textId="4E3491AF" w:rsidR="00C976CB" w:rsidRPr="00014613" w:rsidRDefault="00A022BF">
            <w:pPr>
              <w:rPr>
                <w:rStyle w:val="af6"/>
                <w:rFonts w:eastAsiaTheme="minorEastAsia"/>
                <w:rPrChange w:id="5566" w:author="raye" w:date="2018-08-10T13:37:00Z">
                  <w:rPr>
                    <w:i/>
                    <w:color w:val="000000" w:themeColor="text1"/>
                    <w:sz w:val="24"/>
                    <w:szCs w:val="24"/>
                  </w:rPr>
                </w:rPrChange>
              </w:rPr>
            </w:pPr>
            <w:r w:rsidRPr="00014613">
              <w:rPr>
                <w:rStyle w:val="af6"/>
                <w:rFonts w:eastAsiaTheme="minorEastAsia"/>
                <w:rPrChange w:id="5567" w:author="raye" w:date="2018-08-10T13:37:00Z">
                  <w:rPr>
                    <w:i/>
                    <w:color w:val="000000" w:themeColor="text1"/>
                    <w:sz w:val="24"/>
                    <w:szCs w:val="24"/>
                  </w:rPr>
                </w:rPrChange>
              </w:rPr>
              <w:t>Add</w:t>
            </w:r>
          </w:p>
        </w:tc>
      </w:tr>
      <w:tr w:rsidR="00E725E2" w:rsidRPr="00014613" w14:paraId="64918E1B"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433AB5BE" w14:textId="77777777" w:rsidR="00C976CB" w:rsidRPr="00014613" w:rsidRDefault="00C976CB">
            <w:pPr>
              <w:widowControl/>
              <w:jc w:val="left"/>
              <w:rPr>
                <w:rStyle w:val="af6"/>
                <w:rFonts w:eastAsiaTheme="minorEastAsia"/>
                <w:rPrChange w:id="5568" w:author="raye" w:date="2018-08-10T13:37:00Z">
                  <w:rPr>
                    <w:i/>
                    <w:color w:val="000000" w:themeColor="text1"/>
                    <w:sz w:val="24"/>
                    <w:szCs w:val="24"/>
                  </w:rPr>
                </w:rPrChange>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3E5B1CC8" w14:textId="77777777" w:rsidR="00C976CB" w:rsidRPr="00014613" w:rsidRDefault="00C976CB">
            <w:pPr>
              <w:rPr>
                <w:rStyle w:val="af6"/>
                <w:rFonts w:eastAsiaTheme="minorEastAsia"/>
                <w:rPrChange w:id="5569" w:author="raye" w:date="2018-08-10T13:37:00Z">
                  <w:rPr>
                    <w:i/>
                    <w:color w:val="000000" w:themeColor="text1"/>
                    <w:sz w:val="24"/>
                    <w:szCs w:val="24"/>
                  </w:rPr>
                </w:rPrChange>
              </w:rPr>
            </w:pPr>
            <w:r w:rsidRPr="00014613">
              <w:rPr>
                <w:rStyle w:val="af6"/>
                <w:rFonts w:eastAsiaTheme="minorEastAsia"/>
                <w:rPrChange w:id="5570" w:author="raye" w:date="2018-08-10T13:37:00Z">
                  <w:rPr>
                    <w:i/>
                    <w:color w:val="000000" w:themeColor="text1"/>
                    <w:sz w:val="24"/>
                    <w:szCs w:val="24"/>
                  </w:rPr>
                </w:rPrChange>
              </w:rPr>
              <w:t>Common Tax Havens</w:t>
            </w:r>
          </w:p>
        </w:tc>
        <w:tc>
          <w:tcPr>
            <w:tcW w:w="2693" w:type="dxa"/>
            <w:tcBorders>
              <w:top w:val="single" w:sz="8" w:space="0" w:color="auto"/>
              <w:left w:val="single" w:sz="8" w:space="0" w:color="auto"/>
              <w:bottom w:val="single" w:sz="8" w:space="0" w:color="auto"/>
              <w:right w:val="single" w:sz="8" w:space="0" w:color="auto"/>
            </w:tcBorders>
            <w:vAlign w:val="center"/>
            <w:hideMark/>
          </w:tcPr>
          <w:p w14:paraId="279D6164" w14:textId="77777777" w:rsidR="00C976CB" w:rsidRPr="00014613" w:rsidRDefault="00C976CB">
            <w:pPr>
              <w:rPr>
                <w:rStyle w:val="af6"/>
                <w:rFonts w:eastAsiaTheme="minorEastAsia"/>
                <w:rPrChange w:id="5571" w:author="raye" w:date="2018-08-10T13:37:00Z">
                  <w:rPr>
                    <w:i/>
                    <w:color w:val="000000" w:themeColor="text1"/>
                    <w:sz w:val="24"/>
                    <w:szCs w:val="24"/>
                  </w:rPr>
                </w:rPrChange>
              </w:rPr>
            </w:pPr>
            <w:r w:rsidRPr="00014613">
              <w:rPr>
                <w:rStyle w:val="af6"/>
                <w:rFonts w:eastAsiaTheme="minorEastAsia"/>
                <w:rPrChange w:id="5572" w:author="raye" w:date="2018-08-10T13:37:00Z">
                  <w:rPr>
                    <w:i/>
                    <w:color w:val="000000" w:themeColor="text1"/>
                    <w:sz w:val="24"/>
                    <w:szCs w:val="24"/>
                  </w:rPr>
                </w:rPrChange>
              </w:rPr>
              <w:t>Edit</w:t>
            </w:r>
          </w:p>
          <w:p w14:paraId="7926D5E3" w14:textId="77777777" w:rsidR="00A022BF" w:rsidRPr="00014613" w:rsidRDefault="00A022BF" w:rsidP="00A022BF">
            <w:pPr>
              <w:rPr>
                <w:rStyle w:val="af6"/>
                <w:rFonts w:eastAsiaTheme="minorEastAsia"/>
                <w:rPrChange w:id="5573" w:author="raye" w:date="2018-08-10T13:37:00Z">
                  <w:rPr>
                    <w:i/>
                    <w:color w:val="000000" w:themeColor="text1"/>
                    <w:sz w:val="24"/>
                    <w:szCs w:val="24"/>
                  </w:rPr>
                </w:rPrChange>
              </w:rPr>
            </w:pPr>
            <w:r w:rsidRPr="00014613">
              <w:rPr>
                <w:rStyle w:val="af6"/>
                <w:rFonts w:eastAsiaTheme="minorEastAsia"/>
                <w:rPrChange w:id="5574" w:author="raye" w:date="2018-08-10T13:37:00Z">
                  <w:rPr>
                    <w:i/>
                    <w:color w:val="000000" w:themeColor="text1"/>
                    <w:sz w:val="24"/>
                    <w:szCs w:val="24"/>
                  </w:rPr>
                </w:rPrChange>
              </w:rPr>
              <w:t>delete</w:t>
            </w:r>
          </w:p>
          <w:p w14:paraId="79198F0B" w14:textId="402197A9" w:rsidR="00C976CB" w:rsidRPr="00014613" w:rsidRDefault="00A022BF">
            <w:pPr>
              <w:rPr>
                <w:rStyle w:val="af6"/>
                <w:rFonts w:eastAsiaTheme="minorEastAsia"/>
                <w:rPrChange w:id="5575" w:author="raye" w:date="2018-08-10T13:37:00Z">
                  <w:rPr>
                    <w:i/>
                    <w:color w:val="000000" w:themeColor="text1"/>
                    <w:sz w:val="24"/>
                    <w:szCs w:val="24"/>
                  </w:rPr>
                </w:rPrChange>
              </w:rPr>
            </w:pPr>
            <w:r w:rsidRPr="00014613">
              <w:rPr>
                <w:rStyle w:val="af6"/>
                <w:rFonts w:eastAsiaTheme="minorEastAsia"/>
                <w:rPrChange w:id="5576" w:author="raye" w:date="2018-08-10T13:37:00Z">
                  <w:rPr>
                    <w:i/>
                    <w:color w:val="000000" w:themeColor="text1"/>
                    <w:sz w:val="24"/>
                    <w:szCs w:val="24"/>
                  </w:rPr>
                </w:rPrChange>
              </w:rPr>
              <w:t>Add</w:t>
            </w:r>
          </w:p>
        </w:tc>
      </w:tr>
      <w:tr w:rsidR="00E725E2" w:rsidRPr="00014613" w14:paraId="266A9A46"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3F059E6A" w14:textId="77777777" w:rsidR="00C976CB" w:rsidRPr="00014613" w:rsidRDefault="00C976CB">
            <w:pPr>
              <w:widowControl/>
              <w:jc w:val="left"/>
              <w:rPr>
                <w:rStyle w:val="af6"/>
                <w:rFonts w:eastAsiaTheme="minorEastAsia"/>
                <w:rPrChange w:id="5577" w:author="raye" w:date="2018-08-10T13:37:00Z">
                  <w:rPr>
                    <w:i/>
                    <w:color w:val="000000" w:themeColor="text1"/>
                    <w:sz w:val="24"/>
                    <w:szCs w:val="24"/>
                  </w:rPr>
                </w:rPrChange>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559B24F8" w14:textId="77777777" w:rsidR="00C976CB" w:rsidRPr="00014613" w:rsidRDefault="00C976CB">
            <w:pPr>
              <w:rPr>
                <w:rStyle w:val="af6"/>
                <w:rFonts w:eastAsiaTheme="minorEastAsia"/>
                <w:rPrChange w:id="5578" w:author="raye" w:date="2018-08-10T13:37:00Z">
                  <w:rPr>
                    <w:i/>
                    <w:color w:val="000000" w:themeColor="text1"/>
                    <w:sz w:val="24"/>
                    <w:szCs w:val="24"/>
                  </w:rPr>
                </w:rPrChange>
              </w:rPr>
            </w:pPr>
            <w:r w:rsidRPr="00014613">
              <w:rPr>
                <w:rStyle w:val="af6"/>
                <w:rFonts w:eastAsiaTheme="minorEastAsia"/>
                <w:rPrChange w:id="5579" w:author="raye" w:date="2018-08-10T13:37:00Z">
                  <w:rPr>
                    <w:i/>
                    <w:color w:val="000000" w:themeColor="text1"/>
                    <w:sz w:val="24"/>
                    <w:szCs w:val="24"/>
                  </w:rPr>
                </w:rPrChange>
              </w:rPr>
              <w:t>Company name suffix list</w:t>
            </w:r>
          </w:p>
        </w:tc>
        <w:tc>
          <w:tcPr>
            <w:tcW w:w="2693" w:type="dxa"/>
            <w:tcBorders>
              <w:top w:val="single" w:sz="8" w:space="0" w:color="auto"/>
              <w:left w:val="single" w:sz="8" w:space="0" w:color="auto"/>
              <w:bottom w:val="single" w:sz="8" w:space="0" w:color="auto"/>
              <w:right w:val="single" w:sz="8" w:space="0" w:color="auto"/>
            </w:tcBorders>
            <w:vAlign w:val="center"/>
            <w:hideMark/>
          </w:tcPr>
          <w:p w14:paraId="3B8A966B" w14:textId="77777777" w:rsidR="00C976CB" w:rsidRPr="00014613" w:rsidRDefault="00C976CB">
            <w:pPr>
              <w:rPr>
                <w:rStyle w:val="af6"/>
                <w:rFonts w:eastAsiaTheme="minorEastAsia"/>
                <w:rPrChange w:id="5580" w:author="raye" w:date="2018-08-10T13:37:00Z">
                  <w:rPr>
                    <w:i/>
                    <w:color w:val="000000" w:themeColor="text1"/>
                    <w:sz w:val="24"/>
                    <w:szCs w:val="24"/>
                  </w:rPr>
                </w:rPrChange>
              </w:rPr>
            </w:pPr>
            <w:r w:rsidRPr="00014613">
              <w:rPr>
                <w:rStyle w:val="af6"/>
                <w:rFonts w:eastAsiaTheme="minorEastAsia"/>
                <w:rPrChange w:id="5581" w:author="raye" w:date="2018-08-10T13:37:00Z">
                  <w:rPr>
                    <w:i/>
                    <w:color w:val="000000" w:themeColor="text1"/>
                    <w:sz w:val="24"/>
                    <w:szCs w:val="24"/>
                  </w:rPr>
                </w:rPrChange>
              </w:rPr>
              <w:t>Edit</w:t>
            </w:r>
          </w:p>
          <w:p w14:paraId="61E85A6D" w14:textId="77777777" w:rsidR="00A022BF" w:rsidRPr="00014613" w:rsidRDefault="00A022BF" w:rsidP="00A022BF">
            <w:pPr>
              <w:rPr>
                <w:rStyle w:val="af6"/>
                <w:rFonts w:eastAsiaTheme="minorEastAsia"/>
                <w:rPrChange w:id="5582" w:author="raye" w:date="2018-08-10T13:37:00Z">
                  <w:rPr>
                    <w:i/>
                    <w:color w:val="000000" w:themeColor="text1"/>
                    <w:sz w:val="24"/>
                    <w:szCs w:val="24"/>
                  </w:rPr>
                </w:rPrChange>
              </w:rPr>
            </w:pPr>
            <w:r w:rsidRPr="00014613">
              <w:rPr>
                <w:rStyle w:val="af6"/>
                <w:rFonts w:eastAsiaTheme="minorEastAsia"/>
                <w:rPrChange w:id="5583" w:author="raye" w:date="2018-08-10T13:37:00Z">
                  <w:rPr>
                    <w:i/>
                    <w:color w:val="000000" w:themeColor="text1"/>
                    <w:sz w:val="24"/>
                    <w:szCs w:val="24"/>
                  </w:rPr>
                </w:rPrChange>
              </w:rPr>
              <w:t>delete</w:t>
            </w:r>
          </w:p>
          <w:p w14:paraId="23D46670" w14:textId="6F88B97B" w:rsidR="00C976CB" w:rsidRPr="00014613" w:rsidRDefault="00A022BF">
            <w:pPr>
              <w:rPr>
                <w:rStyle w:val="af6"/>
                <w:rFonts w:eastAsiaTheme="minorEastAsia"/>
                <w:rPrChange w:id="5584" w:author="raye" w:date="2018-08-10T13:37:00Z">
                  <w:rPr>
                    <w:i/>
                    <w:color w:val="000000" w:themeColor="text1"/>
                    <w:sz w:val="24"/>
                    <w:szCs w:val="24"/>
                  </w:rPr>
                </w:rPrChange>
              </w:rPr>
            </w:pPr>
            <w:r w:rsidRPr="00014613">
              <w:rPr>
                <w:rStyle w:val="af6"/>
                <w:rFonts w:eastAsiaTheme="minorEastAsia"/>
                <w:rPrChange w:id="5585" w:author="raye" w:date="2018-08-10T13:37:00Z">
                  <w:rPr>
                    <w:i/>
                    <w:color w:val="000000" w:themeColor="text1"/>
                    <w:sz w:val="24"/>
                    <w:szCs w:val="24"/>
                  </w:rPr>
                </w:rPrChange>
              </w:rPr>
              <w:t>Add</w:t>
            </w:r>
          </w:p>
        </w:tc>
      </w:tr>
      <w:tr w:rsidR="00E725E2" w:rsidRPr="00014613" w14:paraId="1AC1C74D"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62AD431F" w14:textId="77777777" w:rsidR="00C976CB" w:rsidRPr="00014613" w:rsidRDefault="00C976CB">
            <w:pPr>
              <w:widowControl/>
              <w:jc w:val="left"/>
              <w:rPr>
                <w:rStyle w:val="af6"/>
                <w:rFonts w:eastAsiaTheme="minorEastAsia"/>
                <w:rPrChange w:id="5586" w:author="raye" w:date="2018-08-10T13:37:00Z">
                  <w:rPr>
                    <w:i/>
                    <w:color w:val="000000" w:themeColor="text1"/>
                    <w:sz w:val="24"/>
                    <w:szCs w:val="24"/>
                  </w:rPr>
                </w:rPrChange>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2BF4F858" w14:textId="77777777" w:rsidR="00C976CB" w:rsidRPr="00014613" w:rsidRDefault="00C976CB">
            <w:pPr>
              <w:rPr>
                <w:rStyle w:val="af6"/>
                <w:rFonts w:eastAsiaTheme="minorEastAsia"/>
                <w:rPrChange w:id="5587" w:author="raye" w:date="2018-08-10T13:37:00Z">
                  <w:rPr>
                    <w:i/>
                    <w:color w:val="000000" w:themeColor="text1"/>
                    <w:sz w:val="24"/>
                    <w:szCs w:val="24"/>
                  </w:rPr>
                </w:rPrChange>
              </w:rPr>
            </w:pPr>
            <w:r w:rsidRPr="00014613">
              <w:rPr>
                <w:rStyle w:val="af6"/>
                <w:rFonts w:eastAsiaTheme="minorEastAsia"/>
                <w:rPrChange w:id="5588" w:author="raye" w:date="2018-08-10T13:37:00Z">
                  <w:rPr>
                    <w:i/>
                    <w:color w:val="000000" w:themeColor="text1"/>
                    <w:sz w:val="24"/>
                    <w:szCs w:val="24"/>
                  </w:rPr>
                </w:rPrChange>
              </w:rPr>
              <w:t>Top 10 Exports</w:t>
            </w:r>
          </w:p>
        </w:tc>
        <w:tc>
          <w:tcPr>
            <w:tcW w:w="2693" w:type="dxa"/>
            <w:tcBorders>
              <w:top w:val="single" w:sz="8" w:space="0" w:color="auto"/>
              <w:left w:val="single" w:sz="8" w:space="0" w:color="auto"/>
              <w:bottom w:val="single" w:sz="8" w:space="0" w:color="auto"/>
              <w:right w:val="single" w:sz="8" w:space="0" w:color="auto"/>
            </w:tcBorders>
            <w:vAlign w:val="center"/>
            <w:hideMark/>
          </w:tcPr>
          <w:p w14:paraId="6F4111B2" w14:textId="77777777" w:rsidR="00C976CB" w:rsidRPr="00014613" w:rsidRDefault="00C976CB">
            <w:pPr>
              <w:rPr>
                <w:rStyle w:val="af6"/>
                <w:rFonts w:eastAsiaTheme="minorEastAsia"/>
                <w:rPrChange w:id="5589" w:author="raye" w:date="2018-08-10T13:37:00Z">
                  <w:rPr>
                    <w:i/>
                    <w:color w:val="000000" w:themeColor="text1"/>
                    <w:sz w:val="24"/>
                    <w:szCs w:val="24"/>
                  </w:rPr>
                </w:rPrChange>
              </w:rPr>
            </w:pPr>
            <w:r w:rsidRPr="00014613">
              <w:rPr>
                <w:rStyle w:val="af6"/>
                <w:rFonts w:eastAsiaTheme="minorEastAsia"/>
                <w:rPrChange w:id="5590" w:author="raye" w:date="2018-08-10T13:37:00Z">
                  <w:rPr>
                    <w:i/>
                    <w:color w:val="000000" w:themeColor="text1"/>
                    <w:sz w:val="24"/>
                    <w:szCs w:val="24"/>
                  </w:rPr>
                </w:rPrChange>
              </w:rPr>
              <w:t>Edit</w:t>
            </w:r>
          </w:p>
          <w:p w14:paraId="29E1F645" w14:textId="77777777" w:rsidR="00A022BF" w:rsidRPr="00014613" w:rsidRDefault="00A022BF" w:rsidP="00A022BF">
            <w:pPr>
              <w:rPr>
                <w:rStyle w:val="af6"/>
                <w:rFonts w:eastAsiaTheme="minorEastAsia"/>
                <w:rPrChange w:id="5591" w:author="raye" w:date="2018-08-10T13:37:00Z">
                  <w:rPr>
                    <w:i/>
                    <w:color w:val="000000" w:themeColor="text1"/>
                    <w:sz w:val="24"/>
                    <w:szCs w:val="24"/>
                  </w:rPr>
                </w:rPrChange>
              </w:rPr>
            </w:pPr>
            <w:r w:rsidRPr="00014613">
              <w:rPr>
                <w:rStyle w:val="af6"/>
                <w:rFonts w:eastAsiaTheme="minorEastAsia"/>
                <w:rPrChange w:id="5592" w:author="raye" w:date="2018-08-10T13:37:00Z">
                  <w:rPr>
                    <w:i/>
                    <w:color w:val="000000" w:themeColor="text1"/>
                    <w:sz w:val="24"/>
                    <w:szCs w:val="24"/>
                  </w:rPr>
                </w:rPrChange>
              </w:rPr>
              <w:t>delete</w:t>
            </w:r>
          </w:p>
          <w:p w14:paraId="0BE2E6ED" w14:textId="257DDF99" w:rsidR="00C976CB" w:rsidRPr="00014613" w:rsidRDefault="00A022BF">
            <w:pPr>
              <w:rPr>
                <w:rStyle w:val="af6"/>
                <w:rFonts w:eastAsiaTheme="minorEastAsia"/>
                <w:rPrChange w:id="5593" w:author="raye" w:date="2018-08-10T13:37:00Z">
                  <w:rPr>
                    <w:i/>
                    <w:color w:val="000000" w:themeColor="text1"/>
                    <w:sz w:val="24"/>
                    <w:szCs w:val="24"/>
                  </w:rPr>
                </w:rPrChange>
              </w:rPr>
            </w:pPr>
            <w:r w:rsidRPr="00014613">
              <w:rPr>
                <w:rStyle w:val="af6"/>
                <w:rFonts w:eastAsiaTheme="minorEastAsia"/>
                <w:rPrChange w:id="5594" w:author="raye" w:date="2018-08-10T13:37:00Z">
                  <w:rPr>
                    <w:i/>
                    <w:color w:val="000000" w:themeColor="text1"/>
                    <w:sz w:val="24"/>
                    <w:szCs w:val="24"/>
                  </w:rPr>
                </w:rPrChange>
              </w:rPr>
              <w:t>Add</w:t>
            </w:r>
          </w:p>
        </w:tc>
      </w:tr>
      <w:tr w:rsidR="00E725E2" w:rsidRPr="00014613" w14:paraId="11830728"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1707871A" w14:textId="77777777" w:rsidR="00C976CB" w:rsidRPr="00014613" w:rsidRDefault="00C976CB">
            <w:pPr>
              <w:widowControl/>
              <w:jc w:val="left"/>
              <w:rPr>
                <w:rStyle w:val="af6"/>
                <w:rFonts w:eastAsiaTheme="minorEastAsia"/>
                <w:rPrChange w:id="5595" w:author="raye" w:date="2018-08-10T13:37:00Z">
                  <w:rPr>
                    <w:i/>
                    <w:color w:val="000000" w:themeColor="text1"/>
                    <w:sz w:val="24"/>
                    <w:szCs w:val="24"/>
                  </w:rPr>
                </w:rPrChange>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16D6B7C8" w14:textId="77777777" w:rsidR="00C976CB" w:rsidRPr="00014613" w:rsidRDefault="00C976CB">
            <w:pPr>
              <w:rPr>
                <w:rStyle w:val="af6"/>
                <w:rFonts w:eastAsiaTheme="minorEastAsia"/>
                <w:rPrChange w:id="5596" w:author="raye" w:date="2018-08-10T13:37:00Z">
                  <w:rPr>
                    <w:i/>
                    <w:color w:val="000000" w:themeColor="text1"/>
                    <w:sz w:val="24"/>
                    <w:szCs w:val="24"/>
                  </w:rPr>
                </w:rPrChange>
              </w:rPr>
            </w:pPr>
            <w:r w:rsidRPr="00014613">
              <w:rPr>
                <w:rStyle w:val="af6"/>
                <w:rFonts w:eastAsiaTheme="minorEastAsia"/>
                <w:rPrChange w:id="5597" w:author="raye" w:date="2018-08-10T13:37:00Z">
                  <w:rPr>
                    <w:i/>
                    <w:color w:val="000000" w:themeColor="text1"/>
                    <w:sz w:val="24"/>
                    <w:szCs w:val="24"/>
                  </w:rPr>
                </w:rPrChange>
              </w:rPr>
              <w:t>Customer list</w:t>
            </w:r>
          </w:p>
        </w:tc>
        <w:tc>
          <w:tcPr>
            <w:tcW w:w="2693" w:type="dxa"/>
            <w:tcBorders>
              <w:top w:val="single" w:sz="8" w:space="0" w:color="auto"/>
              <w:left w:val="single" w:sz="8" w:space="0" w:color="auto"/>
              <w:bottom w:val="single" w:sz="8" w:space="0" w:color="auto"/>
              <w:right w:val="single" w:sz="8" w:space="0" w:color="auto"/>
            </w:tcBorders>
            <w:vAlign w:val="center"/>
            <w:hideMark/>
          </w:tcPr>
          <w:p w14:paraId="46552423" w14:textId="3F0FD4D1" w:rsidR="00C976CB" w:rsidRPr="00014613" w:rsidRDefault="00C976CB">
            <w:pPr>
              <w:rPr>
                <w:rStyle w:val="af6"/>
                <w:rFonts w:eastAsiaTheme="minorEastAsia"/>
                <w:rPrChange w:id="5598" w:author="raye" w:date="2018-08-10T13:37:00Z">
                  <w:rPr>
                    <w:i/>
                    <w:color w:val="000000" w:themeColor="text1"/>
                    <w:sz w:val="24"/>
                    <w:szCs w:val="24"/>
                  </w:rPr>
                </w:rPrChange>
              </w:rPr>
            </w:pPr>
            <w:r w:rsidRPr="00014613">
              <w:rPr>
                <w:rStyle w:val="af6"/>
                <w:rFonts w:eastAsiaTheme="minorEastAsia"/>
                <w:rPrChange w:id="5599" w:author="raye" w:date="2018-08-10T13:37:00Z">
                  <w:rPr>
                    <w:i/>
                    <w:color w:val="000000" w:themeColor="text1"/>
                    <w:sz w:val="24"/>
                    <w:szCs w:val="24"/>
                  </w:rPr>
                </w:rPrChange>
              </w:rPr>
              <w:t>Edit</w:t>
            </w:r>
          </w:p>
          <w:p w14:paraId="5CB17368" w14:textId="77777777" w:rsidR="00A022BF" w:rsidRPr="00014613" w:rsidRDefault="00A022BF" w:rsidP="00A022BF">
            <w:pPr>
              <w:rPr>
                <w:rStyle w:val="af6"/>
                <w:rFonts w:eastAsiaTheme="minorEastAsia"/>
                <w:rPrChange w:id="5600" w:author="raye" w:date="2018-08-10T13:37:00Z">
                  <w:rPr>
                    <w:i/>
                    <w:color w:val="000000" w:themeColor="text1"/>
                    <w:sz w:val="24"/>
                    <w:szCs w:val="24"/>
                  </w:rPr>
                </w:rPrChange>
              </w:rPr>
            </w:pPr>
            <w:r w:rsidRPr="00014613">
              <w:rPr>
                <w:rStyle w:val="af6"/>
                <w:rFonts w:eastAsiaTheme="minorEastAsia"/>
                <w:rPrChange w:id="5601" w:author="raye" w:date="2018-08-10T13:37:00Z">
                  <w:rPr>
                    <w:i/>
                    <w:color w:val="000000" w:themeColor="text1"/>
                    <w:sz w:val="24"/>
                    <w:szCs w:val="24"/>
                  </w:rPr>
                </w:rPrChange>
              </w:rPr>
              <w:t>delete</w:t>
            </w:r>
          </w:p>
          <w:p w14:paraId="0DF1D4F2" w14:textId="002C9BD0" w:rsidR="00C976CB" w:rsidRPr="00014613" w:rsidRDefault="00A022BF">
            <w:pPr>
              <w:rPr>
                <w:rStyle w:val="af6"/>
                <w:rFonts w:eastAsiaTheme="minorEastAsia"/>
                <w:rPrChange w:id="5602" w:author="raye" w:date="2018-08-10T13:37:00Z">
                  <w:rPr>
                    <w:i/>
                    <w:color w:val="000000" w:themeColor="text1"/>
                    <w:sz w:val="24"/>
                    <w:szCs w:val="24"/>
                  </w:rPr>
                </w:rPrChange>
              </w:rPr>
            </w:pPr>
            <w:r w:rsidRPr="00014613">
              <w:rPr>
                <w:rStyle w:val="af6"/>
                <w:rFonts w:eastAsiaTheme="minorEastAsia"/>
                <w:rPrChange w:id="5603" w:author="raye" w:date="2018-08-10T13:37:00Z">
                  <w:rPr>
                    <w:i/>
                    <w:color w:val="000000" w:themeColor="text1"/>
                    <w:sz w:val="24"/>
                    <w:szCs w:val="24"/>
                  </w:rPr>
                </w:rPrChange>
              </w:rPr>
              <w:t>Add</w:t>
            </w:r>
          </w:p>
        </w:tc>
      </w:tr>
      <w:tr w:rsidR="00E725E2" w:rsidRPr="00014613" w14:paraId="02D5F707"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6AB648B2" w14:textId="77777777" w:rsidR="00C976CB" w:rsidRPr="00014613" w:rsidRDefault="00C976CB">
            <w:pPr>
              <w:widowControl/>
              <w:jc w:val="left"/>
              <w:rPr>
                <w:rStyle w:val="af6"/>
                <w:rFonts w:eastAsiaTheme="minorEastAsia"/>
                <w:rPrChange w:id="5604" w:author="raye" w:date="2018-08-10T13:37:00Z">
                  <w:rPr>
                    <w:i/>
                    <w:color w:val="000000" w:themeColor="text1"/>
                    <w:sz w:val="24"/>
                    <w:szCs w:val="24"/>
                  </w:rPr>
                </w:rPrChange>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6E0FB339" w14:textId="77777777" w:rsidR="00C976CB" w:rsidRPr="00014613" w:rsidRDefault="00C976CB">
            <w:pPr>
              <w:rPr>
                <w:rStyle w:val="af6"/>
                <w:rFonts w:eastAsiaTheme="minorEastAsia"/>
                <w:rPrChange w:id="5605" w:author="raye" w:date="2018-08-10T13:37:00Z">
                  <w:rPr>
                    <w:i/>
                    <w:color w:val="000000" w:themeColor="text1"/>
                    <w:sz w:val="24"/>
                    <w:szCs w:val="24"/>
                  </w:rPr>
                </w:rPrChange>
              </w:rPr>
            </w:pPr>
            <w:r w:rsidRPr="00014613">
              <w:rPr>
                <w:rStyle w:val="af6"/>
                <w:rFonts w:eastAsiaTheme="minorEastAsia"/>
                <w:rPrChange w:id="5606" w:author="raye" w:date="2018-08-10T13:37:00Z">
                  <w:rPr>
                    <w:i/>
                    <w:color w:val="000000" w:themeColor="text1"/>
                    <w:sz w:val="24"/>
                    <w:szCs w:val="24"/>
                  </w:rPr>
                </w:rPrChange>
              </w:rPr>
              <w:t>List of third-party websites</w:t>
            </w:r>
          </w:p>
        </w:tc>
        <w:tc>
          <w:tcPr>
            <w:tcW w:w="2693" w:type="dxa"/>
            <w:tcBorders>
              <w:top w:val="single" w:sz="8" w:space="0" w:color="auto"/>
              <w:left w:val="single" w:sz="8" w:space="0" w:color="auto"/>
              <w:bottom w:val="single" w:sz="8" w:space="0" w:color="auto"/>
              <w:right w:val="single" w:sz="8" w:space="0" w:color="auto"/>
            </w:tcBorders>
            <w:vAlign w:val="center"/>
            <w:hideMark/>
          </w:tcPr>
          <w:p w14:paraId="6721C887" w14:textId="77777777" w:rsidR="00C976CB" w:rsidRPr="00014613" w:rsidRDefault="00C976CB">
            <w:pPr>
              <w:rPr>
                <w:rStyle w:val="af6"/>
                <w:rFonts w:eastAsiaTheme="minorEastAsia"/>
                <w:rPrChange w:id="5607" w:author="raye" w:date="2018-08-10T13:37:00Z">
                  <w:rPr>
                    <w:i/>
                    <w:color w:val="000000" w:themeColor="text1"/>
                    <w:sz w:val="24"/>
                    <w:szCs w:val="24"/>
                  </w:rPr>
                </w:rPrChange>
              </w:rPr>
            </w:pPr>
            <w:r w:rsidRPr="00014613">
              <w:rPr>
                <w:rStyle w:val="af6"/>
                <w:rFonts w:eastAsiaTheme="minorEastAsia"/>
                <w:rPrChange w:id="5608" w:author="raye" w:date="2018-08-10T13:37:00Z">
                  <w:rPr>
                    <w:i/>
                    <w:color w:val="000000" w:themeColor="text1"/>
                    <w:sz w:val="24"/>
                    <w:szCs w:val="24"/>
                  </w:rPr>
                </w:rPrChange>
              </w:rPr>
              <w:t>Edit</w:t>
            </w:r>
          </w:p>
          <w:p w14:paraId="1EA53B6B" w14:textId="77777777" w:rsidR="00A022BF" w:rsidRPr="00014613" w:rsidRDefault="00A022BF" w:rsidP="00A022BF">
            <w:pPr>
              <w:rPr>
                <w:rStyle w:val="af6"/>
                <w:rFonts w:eastAsiaTheme="minorEastAsia"/>
                <w:rPrChange w:id="5609" w:author="raye" w:date="2018-08-10T13:37:00Z">
                  <w:rPr>
                    <w:i/>
                    <w:color w:val="000000" w:themeColor="text1"/>
                    <w:sz w:val="24"/>
                    <w:szCs w:val="24"/>
                  </w:rPr>
                </w:rPrChange>
              </w:rPr>
            </w:pPr>
            <w:r w:rsidRPr="00014613">
              <w:rPr>
                <w:rStyle w:val="af6"/>
                <w:rFonts w:eastAsiaTheme="minorEastAsia"/>
                <w:rPrChange w:id="5610" w:author="raye" w:date="2018-08-10T13:37:00Z">
                  <w:rPr>
                    <w:i/>
                    <w:color w:val="000000" w:themeColor="text1"/>
                    <w:sz w:val="24"/>
                    <w:szCs w:val="24"/>
                  </w:rPr>
                </w:rPrChange>
              </w:rPr>
              <w:t>delete</w:t>
            </w:r>
          </w:p>
          <w:p w14:paraId="6CEE08D6" w14:textId="3502B67F" w:rsidR="00C976CB" w:rsidRPr="00014613" w:rsidRDefault="00A022BF">
            <w:pPr>
              <w:rPr>
                <w:rStyle w:val="af6"/>
                <w:rFonts w:eastAsiaTheme="minorEastAsia"/>
                <w:rPrChange w:id="5611" w:author="raye" w:date="2018-08-10T13:37:00Z">
                  <w:rPr>
                    <w:i/>
                    <w:color w:val="000000" w:themeColor="text1"/>
                    <w:sz w:val="24"/>
                    <w:szCs w:val="24"/>
                  </w:rPr>
                </w:rPrChange>
              </w:rPr>
            </w:pPr>
            <w:r w:rsidRPr="00014613">
              <w:rPr>
                <w:rStyle w:val="af6"/>
                <w:rFonts w:eastAsiaTheme="minorEastAsia"/>
                <w:rPrChange w:id="5612" w:author="raye" w:date="2018-08-10T13:37:00Z">
                  <w:rPr>
                    <w:i/>
                    <w:color w:val="000000" w:themeColor="text1"/>
                    <w:sz w:val="24"/>
                    <w:szCs w:val="24"/>
                  </w:rPr>
                </w:rPrChange>
              </w:rPr>
              <w:t>Add</w:t>
            </w:r>
          </w:p>
        </w:tc>
      </w:tr>
      <w:tr w:rsidR="00E725E2" w:rsidRPr="00014613" w14:paraId="34E1F941" w14:textId="77777777" w:rsidTr="00C976CB">
        <w:trPr>
          <w:trHeight w:val="585"/>
        </w:trPr>
        <w:tc>
          <w:tcPr>
            <w:tcW w:w="0" w:type="auto"/>
            <w:vMerge/>
            <w:tcBorders>
              <w:top w:val="single" w:sz="8" w:space="0" w:color="auto"/>
              <w:left w:val="single" w:sz="8" w:space="0" w:color="auto"/>
              <w:bottom w:val="single" w:sz="8" w:space="0" w:color="auto"/>
              <w:right w:val="single" w:sz="8" w:space="0" w:color="auto"/>
            </w:tcBorders>
            <w:vAlign w:val="center"/>
            <w:hideMark/>
          </w:tcPr>
          <w:p w14:paraId="65726FA1" w14:textId="77777777" w:rsidR="00C976CB" w:rsidRPr="00014613" w:rsidRDefault="00C976CB">
            <w:pPr>
              <w:widowControl/>
              <w:jc w:val="left"/>
              <w:rPr>
                <w:rStyle w:val="af6"/>
                <w:rFonts w:eastAsiaTheme="minorEastAsia"/>
                <w:rPrChange w:id="5613" w:author="raye" w:date="2018-08-10T13:37:00Z">
                  <w:rPr>
                    <w:i/>
                    <w:color w:val="000000" w:themeColor="text1"/>
                    <w:sz w:val="24"/>
                    <w:szCs w:val="24"/>
                  </w:rPr>
                </w:rPrChange>
              </w:rPr>
            </w:pPr>
          </w:p>
        </w:tc>
        <w:tc>
          <w:tcPr>
            <w:tcW w:w="2693" w:type="dxa"/>
            <w:tcBorders>
              <w:top w:val="single" w:sz="8" w:space="0" w:color="auto"/>
              <w:left w:val="single" w:sz="8" w:space="0" w:color="auto"/>
              <w:bottom w:val="single" w:sz="8" w:space="0" w:color="auto"/>
              <w:right w:val="single" w:sz="8" w:space="0" w:color="auto"/>
            </w:tcBorders>
            <w:vAlign w:val="center"/>
            <w:hideMark/>
          </w:tcPr>
          <w:p w14:paraId="72315425" w14:textId="77777777" w:rsidR="00C976CB" w:rsidRPr="00014613" w:rsidRDefault="00C976CB">
            <w:pPr>
              <w:rPr>
                <w:rStyle w:val="af6"/>
                <w:rFonts w:eastAsiaTheme="minorEastAsia"/>
                <w:rPrChange w:id="5614" w:author="raye" w:date="2018-08-10T13:37:00Z">
                  <w:rPr>
                    <w:i/>
                    <w:color w:val="000000" w:themeColor="text1"/>
                    <w:sz w:val="24"/>
                    <w:szCs w:val="24"/>
                  </w:rPr>
                </w:rPrChange>
              </w:rPr>
            </w:pPr>
            <w:r w:rsidRPr="00014613">
              <w:rPr>
                <w:rStyle w:val="af6"/>
                <w:rFonts w:eastAsiaTheme="minorEastAsia"/>
                <w:rPrChange w:id="5615" w:author="raye" w:date="2018-08-10T13:37:00Z">
                  <w:rPr>
                    <w:i/>
                    <w:color w:val="000000" w:themeColor="text1"/>
                    <w:sz w:val="24"/>
                    <w:szCs w:val="24"/>
                  </w:rPr>
                </w:rPrChange>
              </w:rPr>
              <w:t>Unit Configuration</w:t>
            </w:r>
          </w:p>
        </w:tc>
        <w:tc>
          <w:tcPr>
            <w:tcW w:w="2693" w:type="dxa"/>
            <w:tcBorders>
              <w:top w:val="single" w:sz="8" w:space="0" w:color="auto"/>
              <w:left w:val="single" w:sz="8" w:space="0" w:color="auto"/>
              <w:bottom w:val="single" w:sz="8" w:space="0" w:color="auto"/>
              <w:right w:val="single" w:sz="8" w:space="0" w:color="auto"/>
            </w:tcBorders>
            <w:vAlign w:val="center"/>
            <w:hideMark/>
          </w:tcPr>
          <w:p w14:paraId="7A38E06D" w14:textId="77777777" w:rsidR="00C976CB" w:rsidRPr="00014613" w:rsidRDefault="00C976CB">
            <w:pPr>
              <w:rPr>
                <w:rStyle w:val="af6"/>
                <w:rFonts w:eastAsiaTheme="minorEastAsia"/>
                <w:rPrChange w:id="5616" w:author="raye" w:date="2018-08-10T13:37:00Z">
                  <w:rPr>
                    <w:i/>
                    <w:color w:val="000000" w:themeColor="text1"/>
                    <w:sz w:val="24"/>
                    <w:szCs w:val="24"/>
                  </w:rPr>
                </w:rPrChange>
              </w:rPr>
            </w:pPr>
            <w:r w:rsidRPr="00014613">
              <w:rPr>
                <w:rStyle w:val="af6"/>
                <w:rFonts w:eastAsiaTheme="minorEastAsia"/>
                <w:rPrChange w:id="5617" w:author="raye" w:date="2018-08-10T13:37:00Z">
                  <w:rPr>
                    <w:i/>
                    <w:color w:val="000000" w:themeColor="text1"/>
                    <w:sz w:val="24"/>
                    <w:szCs w:val="24"/>
                  </w:rPr>
                </w:rPrChange>
              </w:rPr>
              <w:t>Edit</w:t>
            </w:r>
          </w:p>
          <w:p w14:paraId="43E53B28" w14:textId="77777777" w:rsidR="00A022BF" w:rsidRPr="00014613" w:rsidRDefault="00A022BF" w:rsidP="00A022BF">
            <w:pPr>
              <w:rPr>
                <w:rStyle w:val="af6"/>
                <w:rFonts w:eastAsiaTheme="minorEastAsia"/>
                <w:rPrChange w:id="5618" w:author="raye" w:date="2018-08-10T13:37:00Z">
                  <w:rPr>
                    <w:i/>
                    <w:color w:val="000000" w:themeColor="text1"/>
                    <w:sz w:val="24"/>
                    <w:szCs w:val="24"/>
                  </w:rPr>
                </w:rPrChange>
              </w:rPr>
            </w:pPr>
            <w:r w:rsidRPr="00014613">
              <w:rPr>
                <w:rStyle w:val="af6"/>
                <w:rFonts w:eastAsiaTheme="minorEastAsia"/>
                <w:rPrChange w:id="5619" w:author="raye" w:date="2018-08-10T13:37:00Z">
                  <w:rPr>
                    <w:i/>
                    <w:color w:val="000000" w:themeColor="text1"/>
                    <w:sz w:val="24"/>
                    <w:szCs w:val="24"/>
                  </w:rPr>
                </w:rPrChange>
              </w:rPr>
              <w:t>delete</w:t>
            </w:r>
          </w:p>
          <w:p w14:paraId="2C5ADD21" w14:textId="17369354" w:rsidR="00C976CB" w:rsidRPr="00014613" w:rsidRDefault="00A022BF">
            <w:pPr>
              <w:rPr>
                <w:rStyle w:val="af6"/>
                <w:rFonts w:eastAsiaTheme="minorEastAsia"/>
                <w:rPrChange w:id="5620" w:author="raye" w:date="2018-08-10T13:37:00Z">
                  <w:rPr>
                    <w:i/>
                    <w:color w:val="000000" w:themeColor="text1"/>
                    <w:sz w:val="24"/>
                    <w:szCs w:val="24"/>
                  </w:rPr>
                </w:rPrChange>
              </w:rPr>
            </w:pPr>
            <w:r w:rsidRPr="00014613">
              <w:rPr>
                <w:rStyle w:val="af6"/>
                <w:rFonts w:eastAsiaTheme="minorEastAsia"/>
                <w:rPrChange w:id="5621" w:author="raye" w:date="2018-08-10T13:37:00Z">
                  <w:rPr>
                    <w:i/>
                    <w:color w:val="000000" w:themeColor="text1"/>
                    <w:sz w:val="24"/>
                    <w:szCs w:val="24"/>
                  </w:rPr>
                </w:rPrChange>
              </w:rPr>
              <w:t>Add</w:t>
            </w:r>
          </w:p>
        </w:tc>
      </w:tr>
    </w:tbl>
    <w:p w14:paraId="5C240A47" w14:textId="77777777" w:rsidR="00C976CB" w:rsidRPr="00B0205A" w:rsidRDefault="00C976CB" w:rsidP="00C976CB">
      <w:pPr>
        <w:rPr>
          <w:rFonts w:ascii="Times New Roman" w:eastAsia="等线" w:hAnsi="Times New Roman" w:cs="Times New Roman"/>
          <w:color w:val="000000" w:themeColor="text1"/>
          <w:szCs w:val="21"/>
          <w:rPrChange w:id="5622" w:author="raye" w:date="2018-08-10T12:30:00Z">
            <w:rPr>
              <w:rFonts w:ascii="等线" w:eastAsia="等线" w:hAnsi="等线"/>
              <w:color w:val="000000" w:themeColor="text1"/>
              <w:szCs w:val="21"/>
            </w:rPr>
          </w:rPrChange>
        </w:rPr>
      </w:pPr>
    </w:p>
    <w:p w14:paraId="7928FDBC" w14:textId="77777777" w:rsidR="00955649" w:rsidRPr="00B0205A" w:rsidRDefault="00955649" w:rsidP="00C976CB">
      <w:pPr>
        <w:rPr>
          <w:rFonts w:ascii="Times New Roman" w:eastAsia="等线" w:hAnsi="Times New Roman" w:cs="Times New Roman"/>
          <w:color w:val="000000" w:themeColor="text1"/>
          <w:szCs w:val="21"/>
          <w:rPrChange w:id="5623" w:author="raye" w:date="2018-08-10T12:30:00Z">
            <w:rPr>
              <w:rFonts w:ascii="等线" w:eastAsia="等线" w:hAnsi="等线"/>
              <w:color w:val="000000" w:themeColor="text1"/>
              <w:szCs w:val="21"/>
            </w:rPr>
          </w:rPrChange>
        </w:rPr>
      </w:pPr>
    </w:p>
    <w:p w14:paraId="349B1A5F" w14:textId="77777777" w:rsidR="00955649" w:rsidRPr="00014613" w:rsidRDefault="00955649" w:rsidP="00022A05">
      <w:pPr>
        <w:pStyle w:val="a0"/>
        <w:numPr>
          <w:ilvl w:val="0"/>
          <w:numId w:val="7"/>
        </w:numPr>
        <w:ind w:left="420" w:firstLineChars="0"/>
        <w:jc w:val="left"/>
        <w:rPr>
          <w:rStyle w:val="aff4"/>
          <w:rFonts w:eastAsia="等线"/>
          <w:rPrChange w:id="5624" w:author="raye" w:date="2018-08-10T13:38:00Z">
            <w:rPr>
              <w:rFonts w:ascii="等线" w:eastAsia="等线" w:hAnsi="等线" w:cstheme="minorHAnsi"/>
              <w:b/>
              <w:szCs w:val="21"/>
            </w:rPr>
          </w:rPrChange>
        </w:rPr>
      </w:pPr>
      <w:r w:rsidRPr="00014613">
        <w:rPr>
          <w:rStyle w:val="aff4"/>
          <w:rFonts w:eastAsia="等线"/>
          <w:rPrChange w:id="5625" w:author="raye" w:date="2018-08-10T13:38:00Z">
            <w:rPr>
              <w:rFonts w:ascii="等线" w:eastAsia="等线" w:hAnsi="等线" w:cstheme="minorHAnsi"/>
              <w:b/>
              <w:szCs w:val="21"/>
            </w:rPr>
          </w:rPrChange>
        </w:rPr>
        <w:t>Login workflow</w:t>
      </w:r>
    </w:p>
    <w:p w14:paraId="3D4F78C4" w14:textId="77777777" w:rsidR="00955649" w:rsidRPr="00014613" w:rsidRDefault="00955649" w:rsidP="00955649">
      <w:pPr>
        <w:pStyle w:val="a0"/>
        <w:ind w:left="420" w:firstLineChars="0" w:hanging="420"/>
        <w:rPr>
          <w:rStyle w:val="af6"/>
          <w:rFonts w:eastAsia="等线"/>
          <w:rPrChange w:id="5626" w:author="raye" w:date="2018-08-10T13:38:00Z">
            <w:rPr>
              <w:rFonts w:ascii="等线" w:eastAsia="等线" w:hAnsi="等线" w:cstheme="minorHAnsi"/>
              <w:szCs w:val="21"/>
            </w:rPr>
          </w:rPrChange>
        </w:rPr>
      </w:pPr>
      <w:bookmarkStart w:id="5627" w:name="OLE_LINK3"/>
      <w:bookmarkStart w:id="5628" w:name="OLE_LINK4"/>
      <w:r w:rsidRPr="00014613">
        <w:rPr>
          <w:rStyle w:val="af6"/>
          <w:rFonts w:eastAsia="等线"/>
          <w:rPrChange w:id="5629" w:author="raye" w:date="2018-08-10T13:38:00Z">
            <w:rPr>
              <w:rFonts w:ascii="等线" w:eastAsia="等线" w:hAnsi="等线" w:cstheme="minorHAnsi"/>
              <w:szCs w:val="21"/>
            </w:rPr>
          </w:rPrChange>
        </w:rPr>
        <w:t>Step 1:</w:t>
      </w:r>
      <w:bookmarkEnd w:id="5627"/>
      <w:bookmarkEnd w:id="5628"/>
      <w:r w:rsidRPr="00014613">
        <w:rPr>
          <w:rStyle w:val="af6"/>
          <w:rFonts w:eastAsia="等线"/>
          <w:rPrChange w:id="5630" w:author="raye" w:date="2018-08-10T13:38:00Z">
            <w:rPr>
              <w:rFonts w:ascii="等线" w:eastAsia="等线" w:hAnsi="等线" w:cstheme="minorHAnsi"/>
              <w:szCs w:val="21"/>
            </w:rPr>
          </w:rPrChange>
        </w:rPr>
        <w:t xml:space="preserve"> Enter account and password</w:t>
      </w:r>
    </w:p>
    <w:p w14:paraId="2CD8D145" w14:textId="77777777" w:rsidR="00955649" w:rsidRPr="00014613" w:rsidRDefault="00955649" w:rsidP="00955649">
      <w:pPr>
        <w:pStyle w:val="a0"/>
        <w:ind w:left="420" w:firstLineChars="0" w:hanging="420"/>
        <w:rPr>
          <w:rStyle w:val="af6"/>
          <w:rFonts w:eastAsia="等线"/>
          <w:rPrChange w:id="5631" w:author="raye" w:date="2018-08-10T13:38:00Z">
            <w:rPr>
              <w:rFonts w:ascii="等线" w:eastAsia="等线" w:hAnsi="等线" w:cstheme="minorHAnsi"/>
              <w:szCs w:val="21"/>
            </w:rPr>
          </w:rPrChange>
        </w:rPr>
      </w:pPr>
      <w:r w:rsidRPr="00014613">
        <w:rPr>
          <w:rStyle w:val="af6"/>
          <w:rFonts w:eastAsia="等线"/>
          <w:rPrChange w:id="5632" w:author="raye" w:date="2018-08-10T13:38:00Z">
            <w:rPr>
              <w:rFonts w:ascii="等线" w:eastAsia="等线" w:hAnsi="等线" w:cstheme="minorHAnsi"/>
              <w:szCs w:val="21"/>
            </w:rPr>
          </w:rPrChange>
        </w:rPr>
        <w:t>Enter user account (case sensitive)</w:t>
      </w:r>
    </w:p>
    <w:p w14:paraId="14E10448" w14:textId="77777777" w:rsidR="00955649" w:rsidRPr="00014613" w:rsidRDefault="00955649" w:rsidP="00955649">
      <w:pPr>
        <w:pStyle w:val="a0"/>
        <w:ind w:left="420" w:firstLineChars="0" w:hanging="420"/>
        <w:rPr>
          <w:rStyle w:val="af6"/>
          <w:rFonts w:eastAsia="等线"/>
          <w:rPrChange w:id="5633" w:author="raye" w:date="2018-08-10T13:38:00Z">
            <w:rPr>
              <w:rFonts w:ascii="等线" w:eastAsia="等线" w:hAnsi="等线" w:cstheme="minorHAnsi"/>
              <w:szCs w:val="21"/>
            </w:rPr>
          </w:rPrChange>
        </w:rPr>
      </w:pPr>
      <w:r w:rsidRPr="00014613">
        <w:rPr>
          <w:rStyle w:val="af6"/>
          <w:rFonts w:eastAsia="等线"/>
          <w:rPrChange w:id="5634" w:author="raye" w:date="2018-08-10T13:38:00Z">
            <w:rPr>
              <w:rFonts w:ascii="等线" w:eastAsia="等线" w:hAnsi="等线" w:cstheme="minorHAnsi"/>
              <w:szCs w:val="21"/>
            </w:rPr>
          </w:rPrChange>
        </w:rPr>
        <w:t>Enter password (case sensitive)</w:t>
      </w:r>
    </w:p>
    <w:p w14:paraId="176E0B2F" w14:textId="77777777" w:rsidR="00955649" w:rsidRPr="00014613" w:rsidRDefault="00955649" w:rsidP="00955649">
      <w:pPr>
        <w:ind w:left="420" w:hanging="420"/>
        <w:rPr>
          <w:rStyle w:val="af6"/>
          <w:rFonts w:eastAsia="等线"/>
          <w:rPrChange w:id="5635" w:author="raye" w:date="2018-08-10T13:38:00Z">
            <w:rPr>
              <w:rFonts w:ascii="等线" w:eastAsia="等线" w:hAnsi="等线" w:cstheme="minorHAnsi"/>
              <w:szCs w:val="21"/>
            </w:rPr>
          </w:rPrChange>
        </w:rPr>
      </w:pPr>
    </w:p>
    <w:p w14:paraId="73AFD96C" w14:textId="77777777" w:rsidR="00955649" w:rsidRPr="00014613" w:rsidRDefault="00955649" w:rsidP="00955649">
      <w:pPr>
        <w:pStyle w:val="a0"/>
        <w:ind w:left="420" w:firstLineChars="0" w:hanging="420"/>
        <w:rPr>
          <w:rStyle w:val="af6"/>
          <w:rFonts w:eastAsia="等线"/>
          <w:rPrChange w:id="5636" w:author="raye" w:date="2018-08-10T13:38:00Z">
            <w:rPr>
              <w:rFonts w:ascii="等线" w:eastAsia="等线" w:hAnsi="等线" w:cstheme="minorHAnsi"/>
              <w:szCs w:val="21"/>
            </w:rPr>
          </w:rPrChange>
        </w:rPr>
      </w:pPr>
      <w:r w:rsidRPr="00014613">
        <w:rPr>
          <w:rStyle w:val="af6"/>
          <w:rFonts w:eastAsia="等线"/>
          <w:rPrChange w:id="5637" w:author="raye" w:date="2018-08-10T13:38:00Z">
            <w:rPr>
              <w:rFonts w:ascii="等线" w:eastAsia="等线" w:hAnsi="等线" w:cstheme="minorHAnsi"/>
              <w:szCs w:val="21"/>
            </w:rPr>
          </w:rPrChange>
        </w:rPr>
        <w:t>Step2: Change the intial password</w:t>
      </w:r>
    </w:p>
    <w:p w14:paraId="3C34EBC9" w14:textId="77777777" w:rsidR="00955649" w:rsidRPr="00014613" w:rsidRDefault="00955649" w:rsidP="00022A05">
      <w:pPr>
        <w:pStyle w:val="a0"/>
        <w:numPr>
          <w:ilvl w:val="0"/>
          <w:numId w:val="25"/>
        </w:numPr>
        <w:ind w:left="420" w:firstLineChars="0" w:hanging="420"/>
        <w:rPr>
          <w:rStyle w:val="af6"/>
          <w:rFonts w:eastAsia="等线"/>
          <w:rPrChange w:id="5638" w:author="raye" w:date="2018-08-10T13:38:00Z">
            <w:rPr>
              <w:rFonts w:ascii="等线" w:eastAsia="等线" w:hAnsi="等线" w:cstheme="minorHAnsi"/>
              <w:szCs w:val="21"/>
            </w:rPr>
          </w:rPrChange>
        </w:rPr>
      </w:pPr>
      <w:r w:rsidRPr="00014613">
        <w:rPr>
          <w:rStyle w:val="af6"/>
          <w:rFonts w:eastAsia="等线"/>
          <w:rPrChange w:id="5639" w:author="raye" w:date="2018-08-10T13:38:00Z">
            <w:rPr>
              <w:rFonts w:ascii="等线" w:eastAsia="等线" w:hAnsi="等线" w:cstheme="minorHAnsi"/>
              <w:szCs w:val="21"/>
            </w:rPr>
          </w:rPrChange>
        </w:rPr>
        <w:t>Click login; if there is a account-password match then a window to change the initial password is popped</w:t>
      </w:r>
    </w:p>
    <w:p w14:paraId="5546590E" w14:textId="77777777" w:rsidR="00955649" w:rsidRPr="00014613" w:rsidRDefault="00955649" w:rsidP="00022A05">
      <w:pPr>
        <w:pStyle w:val="a0"/>
        <w:numPr>
          <w:ilvl w:val="0"/>
          <w:numId w:val="25"/>
        </w:numPr>
        <w:ind w:left="420" w:firstLineChars="0" w:hanging="420"/>
        <w:rPr>
          <w:rStyle w:val="af6"/>
          <w:rFonts w:eastAsia="等线"/>
          <w:rPrChange w:id="5640" w:author="raye" w:date="2018-08-10T13:38:00Z">
            <w:rPr>
              <w:rFonts w:ascii="等线" w:eastAsia="等线" w:hAnsi="等线" w:cstheme="minorHAnsi"/>
              <w:szCs w:val="21"/>
            </w:rPr>
          </w:rPrChange>
        </w:rPr>
      </w:pPr>
      <w:r w:rsidRPr="00014613">
        <w:rPr>
          <w:rStyle w:val="af6"/>
          <w:rFonts w:eastAsia="等线"/>
          <w:rPrChange w:id="5641" w:author="raye" w:date="2018-08-10T13:38:00Z">
            <w:rPr>
              <w:rFonts w:ascii="等线" w:eastAsia="等线" w:hAnsi="等线" w:cstheme="minorHAnsi"/>
              <w:szCs w:val="21"/>
            </w:rPr>
          </w:rPrChange>
        </w:rPr>
        <w:t>Enter new password</w:t>
      </w:r>
    </w:p>
    <w:p w14:paraId="06D36287" w14:textId="77777777" w:rsidR="00955649" w:rsidRPr="00014613" w:rsidRDefault="00955649" w:rsidP="00955649">
      <w:pPr>
        <w:ind w:left="420"/>
        <w:rPr>
          <w:rStyle w:val="af6"/>
          <w:rFonts w:eastAsia="等线"/>
          <w:rPrChange w:id="5642" w:author="raye" w:date="2018-08-10T13:38:00Z">
            <w:rPr>
              <w:rFonts w:ascii="等线" w:eastAsia="等线" w:hAnsi="等线" w:cstheme="minorHAnsi"/>
              <w:szCs w:val="21"/>
            </w:rPr>
          </w:rPrChange>
        </w:rPr>
      </w:pPr>
      <w:r w:rsidRPr="00014613">
        <w:rPr>
          <w:rStyle w:val="af6"/>
          <w:rFonts w:eastAsia="等线"/>
          <w:rPrChange w:id="5643" w:author="raye" w:date="2018-08-10T13:38:00Z">
            <w:rPr>
              <w:rFonts w:ascii="等线" w:eastAsia="等线" w:hAnsi="等线" w:cstheme="minorHAnsi"/>
              <w:szCs w:val="21"/>
            </w:rPr>
          </w:rPrChange>
        </w:rPr>
        <w:t xml:space="preserve">Password rules: at least eight characters, contain any of three of the following four characters (numbers, uppercase letters, lowercase letters, symbols on the keyboard) If permits, click confirm to finish the process </w:t>
      </w:r>
    </w:p>
    <w:p w14:paraId="767792DB" w14:textId="2B49CFD8" w:rsidR="00955649" w:rsidRPr="00014613" w:rsidRDefault="00955649" w:rsidP="00955649">
      <w:pPr>
        <w:ind w:left="420" w:hanging="420"/>
        <w:rPr>
          <w:rStyle w:val="af6"/>
          <w:rFonts w:eastAsia="等线"/>
          <w:rPrChange w:id="5644" w:author="raye" w:date="2018-08-10T13:38:00Z">
            <w:rPr>
              <w:rFonts w:ascii="等线" w:eastAsia="等线" w:hAnsi="等线" w:cstheme="minorHAnsi"/>
              <w:szCs w:val="21"/>
            </w:rPr>
          </w:rPrChange>
        </w:rPr>
      </w:pPr>
      <w:r w:rsidRPr="00014613">
        <w:rPr>
          <w:rStyle w:val="af6"/>
          <w:rFonts w:eastAsia="等线"/>
          <w:rPrChange w:id="5645" w:author="raye" w:date="2018-08-10T13:38:00Z">
            <w:rPr>
              <w:rFonts w:ascii="等线" w:eastAsia="等线" w:hAnsi="等线" w:cstheme="minorHAnsi"/>
              <w:szCs w:val="21"/>
            </w:rPr>
          </w:rPrChange>
        </w:rPr>
        <w:t xml:space="preserve"> </w:t>
      </w:r>
      <w:r w:rsidRPr="00014613">
        <w:rPr>
          <w:rStyle w:val="af6"/>
          <w:rFonts w:eastAsia="等线"/>
          <w:rPrChange w:id="5646" w:author="raye" w:date="2018-08-10T13:38:00Z">
            <w:rPr>
              <w:rFonts w:ascii="等线" w:eastAsia="等线" w:hAnsi="等线" w:cstheme="minorHAnsi"/>
              <w:szCs w:val="21"/>
            </w:rPr>
          </w:rPrChange>
        </w:rPr>
        <w:tab/>
        <w:t>Text:</w:t>
      </w:r>
      <w:r w:rsidRPr="00014613">
        <w:rPr>
          <w:rStyle w:val="af6"/>
          <w:rFonts w:eastAsia="等线" w:hint="eastAsia"/>
          <w:rPrChange w:id="5647" w:author="raye" w:date="2018-08-10T13:38:00Z">
            <w:rPr>
              <w:rFonts w:ascii="等线" w:eastAsia="等线" w:hAnsi="等线" w:cstheme="minorHAnsi" w:hint="eastAsia"/>
              <w:szCs w:val="21"/>
            </w:rPr>
          </w:rPrChange>
        </w:rPr>
        <w:t>【</w:t>
      </w:r>
      <w:r w:rsidRPr="00014613">
        <w:rPr>
          <w:rStyle w:val="af6"/>
          <w:rFonts w:eastAsia="等线"/>
          <w:rPrChange w:id="5648" w:author="raye" w:date="2018-08-10T13:38:00Z">
            <w:rPr>
              <w:rFonts w:ascii="等线" w:eastAsia="等线" w:hAnsi="等线" w:cstheme="minorHAnsi"/>
              <w:szCs w:val="21"/>
            </w:rPr>
          </w:rPrChange>
        </w:rPr>
        <w:t>Modified password successfully,please log in with the new password.</w:t>
      </w:r>
      <w:r w:rsidRPr="00014613">
        <w:rPr>
          <w:rStyle w:val="af6"/>
          <w:rFonts w:eastAsia="等线" w:hint="eastAsia"/>
          <w:rPrChange w:id="5649" w:author="raye" w:date="2018-08-10T13:38:00Z">
            <w:rPr>
              <w:rFonts w:ascii="等线" w:eastAsia="等线" w:hAnsi="等线" w:cstheme="minorHAnsi" w:hint="eastAsia"/>
              <w:szCs w:val="21"/>
            </w:rPr>
          </w:rPrChange>
        </w:rPr>
        <w:t>】</w:t>
      </w:r>
    </w:p>
    <w:p w14:paraId="6449D624" w14:textId="77777777" w:rsidR="00955649" w:rsidRPr="00014613" w:rsidDel="00C47BD7" w:rsidRDefault="00955649" w:rsidP="00955649">
      <w:pPr>
        <w:rPr>
          <w:del w:id="5650" w:author="raye" w:date="2018-08-10T13:41:00Z"/>
          <w:rStyle w:val="af6"/>
          <w:rFonts w:eastAsia="等线"/>
          <w:rPrChange w:id="5651" w:author="raye" w:date="2018-08-10T13:38:00Z">
            <w:rPr>
              <w:del w:id="5652" w:author="raye" w:date="2018-08-10T13:41:00Z"/>
              <w:rFonts w:ascii="等线" w:eastAsia="等线" w:hAnsi="等线" w:cstheme="minorHAnsi"/>
              <w:szCs w:val="21"/>
            </w:rPr>
          </w:rPrChange>
        </w:rPr>
      </w:pPr>
      <w:r w:rsidRPr="00014613">
        <w:rPr>
          <w:rStyle w:val="af6"/>
          <w:rFonts w:eastAsia="等线"/>
          <w:rPrChange w:id="5653" w:author="raye" w:date="2018-08-10T13:38:00Z">
            <w:rPr>
              <w:rFonts w:ascii="等线" w:eastAsia="等线" w:hAnsi="等线" w:cstheme="minorHAnsi"/>
              <w:szCs w:val="21"/>
            </w:rPr>
          </w:rPrChange>
        </w:rPr>
        <w:lastRenderedPageBreak/>
        <w:t>C</w:t>
      </w:r>
      <w:r w:rsidRPr="00014613">
        <w:rPr>
          <w:rStyle w:val="af6"/>
          <w:rFonts w:eastAsia="等线" w:hint="eastAsia"/>
          <w:rPrChange w:id="5654" w:author="raye" w:date="2018-08-10T13:38:00Z">
            <w:rPr>
              <w:rFonts w:ascii="等线" w:eastAsia="等线" w:hAnsi="等线" w:cstheme="minorHAnsi" w:hint="eastAsia"/>
              <w:szCs w:val="21"/>
            </w:rPr>
          </w:rPrChange>
        </w:rPr>
        <w:t>．</w:t>
      </w:r>
      <w:r w:rsidRPr="00014613">
        <w:rPr>
          <w:rStyle w:val="af6"/>
          <w:rFonts w:eastAsia="等线"/>
          <w:rPrChange w:id="5655" w:author="raye" w:date="2018-08-10T13:38:00Z">
            <w:rPr>
              <w:rFonts w:ascii="等线" w:eastAsia="等线" w:hAnsi="等线" w:cstheme="minorHAnsi"/>
              <w:szCs w:val="21"/>
            </w:rPr>
          </w:rPrChange>
        </w:rPr>
        <w:t>Click Cancel&amp;X to close the window and no change is made</w:t>
      </w:r>
    </w:p>
    <w:p w14:paraId="7FA90335" w14:textId="77777777" w:rsidR="00955649" w:rsidRPr="00014613" w:rsidRDefault="00955649">
      <w:pPr>
        <w:rPr>
          <w:rStyle w:val="af6"/>
          <w:rFonts w:eastAsia="等线"/>
          <w:rPrChange w:id="5656" w:author="raye" w:date="2018-08-10T13:38:00Z">
            <w:rPr>
              <w:rFonts w:ascii="等线" w:eastAsia="等线" w:hAnsi="等线" w:cstheme="minorHAnsi"/>
              <w:szCs w:val="21"/>
            </w:rPr>
          </w:rPrChange>
        </w:rPr>
        <w:pPrChange w:id="5657" w:author="raye" w:date="2018-08-10T13:41:00Z">
          <w:pPr>
            <w:ind w:left="420" w:firstLineChars="400" w:firstLine="840"/>
          </w:pPr>
        </w:pPrChange>
      </w:pPr>
    </w:p>
    <w:p w14:paraId="11ED0A2F" w14:textId="77777777" w:rsidR="00955649" w:rsidRPr="00014613" w:rsidRDefault="00955649" w:rsidP="00955649">
      <w:pPr>
        <w:rPr>
          <w:rStyle w:val="af6"/>
          <w:rFonts w:eastAsia="等线"/>
          <w:rPrChange w:id="5658" w:author="raye" w:date="2018-08-10T13:38:00Z">
            <w:rPr>
              <w:rFonts w:ascii="等线" w:eastAsia="等线" w:hAnsi="等线" w:cstheme="minorHAnsi"/>
              <w:szCs w:val="21"/>
            </w:rPr>
          </w:rPrChange>
        </w:rPr>
      </w:pPr>
      <w:r w:rsidRPr="00014613">
        <w:rPr>
          <w:rStyle w:val="af6"/>
          <w:rFonts w:eastAsia="等线"/>
          <w:rPrChange w:id="5659" w:author="raye" w:date="2018-08-10T13:38:00Z">
            <w:rPr>
              <w:rFonts w:ascii="等线" w:eastAsia="等线" w:hAnsi="等线" w:cstheme="minorHAnsi"/>
              <w:szCs w:val="21"/>
            </w:rPr>
          </w:rPrChange>
        </w:rPr>
        <w:t>Step3: Enter the new password to complete the login</w:t>
      </w:r>
    </w:p>
    <w:p w14:paraId="4DAC5F5A" w14:textId="77777777" w:rsidR="00955649" w:rsidRPr="00014613" w:rsidRDefault="00955649" w:rsidP="00955649">
      <w:pPr>
        <w:pStyle w:val="a0"/>
        <w:ind w:left="420" w:firstLineChars="0" w:hanging="420"/>
        <w:rPr>
          <w:rStyle w:val="af6"/>
          <w:rFonts w:eastAsiaTheme="minorEastAsia"/>
          <w:rPrChange w:id="5660" w:author="raye" w:date="2018-08-10T13:38:00Z">
            <w:rPr>
              <w:rFonts w:ascii="Calibri" w:hAnsi="Calibri" w:cstheme="minorHAnsi"/>
              <w:sz w:val="24"/>
            </w:rPr>
          </w:rPrChange>
        </w:rPr>
      </w:pPr>
    </w:p>
    <w:p w14:paraId="68D2D4F6" w14:textId="77777777" w:rsidR="00955649" w:rsidRPr="00014613" w:rsidRDefault="00955649" w:rsidP="00022A05">
      <w:pPr>
        <w:pStyle w:val="a0"/>
        <w:numPr>
          <w:ilvl w:val="0"/>
          <w:numId w:val="7"/>
        </w:numPr>
        <w:ind w:left="420" w:firstLineChars="0"/>
        <w:jc w:val="left"/>
        <w:rPr>
          <w:rStyle w:val="aff4"/>
          <w:rFonts w:eastAsia="等线"/>
          <w:rPrChange w:id="5661" w:author="raye" w:date="2018-08-10T13:38:00Z">
            <w:rPr>
              <w:rFonts w:ascii="等线" w:eastAsia="等线" w:hAnsi="等线" w:cstheme="minorHAnsi"/>
              <w:b/>
              <w:szCs w:val="21"/>
            </w:rPr>
          </w:rPrChange>
        </w:rPr>
      </w:pPr>
      <w:r w:rsidRPr="00014613">
        <w:rPr>
          <w:rStyle w:val="aff4"/>
          <w:rFonts w:eastAsia="等线"/>
          <w:rPrChange w:id="5662" w:author="raye" w:date="2018-08-10T13:38:00Z">
            <w:rPr>
              <w:rFonts w:ascii="等线" w:eastAsia="等线" w:hAnsi="等线" w:cstheme="minorHAnsi"/>
              <w:b/>
              <w:szCs w:val="21"/>
            </w:rPr>
          </w:rPrChange>
        </w:rPr>
        <w:t>Abnormal login workflow</w:t>
      </w:r>
    </w:p>
    <w:p w14:paraId="7B40D654" w14:textId="77777777" w:rsidR="00955649" w:rsidRPr="00C47BD7" w:rsidRDefault="00955649">
      <w:pPr>
        <w:rPr>
          <w:rStyle w:val="af6"/>
          <w:rFonts w:eastAsiaTheme="minorEastAsia"/>
          <w:rPrChange w:id="5663" w:author="raye" w:date="2018-08-10T13:44:00Z">
            <w:rPr>
              <w:rFonts w:ascii="等线" w:eastAsia="等线" w:hAnsi="等线" w:cstheme="minorHAnsi"/>
              <w:szCs w:val="21"/>
            </w:rPr>
          </w:rPrChange>
        </w:rPr>
        <w:pPrChange w:id="5664" w:author="raye" w:date="2018-08-10T13:43:00Z">
          <w:pPr>
            <w:pStyle w:val="a0"/>
            <w:ind w:left="420" w:firstLineChars="0" w:hanging="420"/>
          </w:pPr>
        </w:pPrChange>
      </w:pPr>
      <w:r w:rsidRPr="00C47BD7">
        <w:rPr>
          <w:rStyle w:val="af6"/>
          <w:rFonts w:eastAsiaTheme="minorEastAsia"/>
          <w:rPrChange w:id="5665" w:author="raye" w:date="2018-08-10T13:44:00Z">
            <w:rPr>
              <w:rFonts w:ascii="等线" w:eastAsia="等线" w:hAnsi="等线" w:cstheme="minorHAnsi"/>
              <w:szCs w:val="21"/>
            </w:rPr>
          </w:rPrChange>
        </w:rPr>
        <w:t>Step 1: Abnormal account</w:t>
      </w:r>
    </w:p>
    <w:p w14:paraId="016B431D" w14:textId="54416BE1" w:rsidR="00955649" w:rsidRPr="00C47BD7" w:rsidRDefault="00C47BD7">
      <w:pPr>
        <w:rPr>
          <w:rStyle w:val="af6"/>
          <w:rFonts w:eastAsiaTheme="minorEastAsia"/>
          <w:rPrChange w:id="5666" w:author="raye" w:date="2018-08-10T13:44:00Z">
            <w:rPr>
              <w:rFonts w:ascii="Calibri" w:hAnsi="Calibri" w:cstheme="minorHAnsi"/>
              <w:sz w:val="24"/>
            </w:rPr>
          </w:rPrChange>
        </w:rPr>
        <w:pPrChange w:id="5667" w:author="raye" w:date="2018-08-10T13:43:00Z">
          <w:pPr>
            <w:pStyle w:val="a0"/>
            <w:numPr>
              <w:numId w:val="26"/>
            </w:numPr>
            <w:ind w:left="420" w:firstLineChars="0" w:hanging="420"/>
          </w:pPr>
        </w:pPrChange>
      </w:pPr>
      <w:ins w:id="5668" w:author="raye" w:date="2018-08-10T13:43:00Z">
        <w:r w:rsidRPr="00C47BD7">
          <w:rPr>
            <w:rStyle w:val="af6"/>
            <w:rFonts w:eastAsiaTheme="minorEastAsia"/>
            <w:rPrChange w:id="5669" w:author="raye" w:date="2018-08-10T13:44:00Z">
              <w:rPr/>
            </w:rPrChange>
          </w:rPr>
          <w:t xml:space="preserve">A. </w:t>
        </w:r>
      </w:ins>
      <w:r w:rsidR="00955649" w:rsidRPr="00C47BD7">
        <w:rPr>
          <w:rStyle w:val="af6"/>
          <w:rFonts w:eastAsiaTheme="minorEastAsia"/>
          <w:rPrChange w:id="5670" w:author="raye" w:date="2018-08-10T13:44:00Z">
            <w:rPr>
              <w:rFonts w:ascii="等线" w:eastAsia="等线" w:hAnsi="等线" w:cstheme="minorHAnsi"/>
              <w:szCs w:val="21"/>
            </w:rPr>
          </w:rPrChange>
        </w:rPr>
        <w:t>Account does not exist. Hint</w:t>
      </w:r>
      <w:r w:rsidR="00955649" w:rsidRPr="00C47BD7">
        <w:rPr>
          <w:rStyle w:val="af6"/>
          <w:rFonts w:eastAsiaTheme="minorEastAsia" w:hint="eastAsia"/>
          <w:rPrChange w:id="5671" w:author="raye" w:date="2018-08-10T13:44:00Z">
            <w:rPr>
              <w:rFonts w:ascii="等线" w:eastAsia="等线" w:hAnsi="等线" w:cstheme="minorHAnsi" w:hint="eastAsia"/>
              <w:szCs w:val="21"/>
            </w:rPr>
          </w:rPrChange>
        </w:rPr>
        <w:t>：【</w:t>
      </w:r>
      <w:r w:rsidR="00955649" w:rsidRPr="00C47BD7">
        <w:rPr>
          <w:rStyle w:val="af6"/>
          <w:rFonts w:eastAsiaTheme="minorEastAsia"/>
          <w:rPrChange w:id="5672" w:author="raye" w:date="2018-08-10T13:44:00Z">
            <w:rPr>
              <w:rFonts w:ascii="等线" w:eastAsia="等线" w:hAnsi="等线" w:cstheme="minorHAnsi"/>
              <w:szCs w:val="21"/>
            </w:rPr>
          </w:rPrChange>
        </w:rPr>
        <w:t>Not this user</w:t>
      </w:r>
      <w:r w:rsidR="00955649" w:rsidRPr="00C47BD7">
        <w:rPr>
          <w:rStyle w:val="af6"/>
          <w:rFonts w:eastAsiaTheme="minorEastAsia" w:hint="eastAsia"/>
          <w:rPrChange w:id="5673" w:author="raye" w:date="2018-08-10T13:44:00Z">
            <w:rPr>
              <w:rFonts w:ascii="等线" w:eastAsia="等线" w:hAnsi="等线" w:cstheme="minorHAnsi" w:hint="eastAsia"/>
              <w:szCs w:val="21"/>
            </w:rPr>
          </w:rPrChange>
        </w:rPr>
        <w:t>】</w:t>
      </w:r>
    </w:p>
    <w:p w14:paraId="0AFA66E9" w14:textId="77777777" w:rsidR="00955649" w:rsidRPr="00C47BD7" w:rsidRDefault="00955649">
      <w:pPr>
        <w:rPr>
          <w:rStyle w:val="af6"/>
          <w:rFonts w:eastAsiaTheme="minorEastAsia"/>
          <w:rPrChange w:id="5674" w:author="raye" w:date="2018-08-10T13:44:00Z">
            <w:rPr>
              <w:rFonts w:ascii="等线" w:eastAsia="等线" w:hAnsi="等线" w:cstheme="minorHAnsi"/>
              <w:szCs w:val="21"/>
            </w:rPr>
          </w:rPrChange>
        </w:rPr>
        <w:pPrChange w:id="5675" w:author="raye" w:date="2018-08-10T13:43:00Z">
          <w:pPr>
            <w:ind w:left="420" w:hanging="420"/>
          </w:pPr>
        </w:pPrChange>
      </w:pPr>
      <w:r w:rsidRPr="00C47BD7">
        <w:rPr>
          <w:rStyle w:val="af6"/>
          <w:rFonts w:eastAsiaTheme="minorEastAsia"/>
          <w:rPrChange w:id="5676" w:author="raye" w:date="2018-08-10T13:44:00Z">
            <w:rPr>
              <w:rFonts w:ascii="等线" w:eastAsia="等线" w:hAnsi="等线" w:cstheme="minorHAnsi"/>
              <w:szCs w:val="21"/>
            </w:rPr>
          </w:rPrChange>
        </w:rPr>
        <w:t>B. Account is blank and the login button cannot be clicked</w:t>
      </w:r>
    </w:p>
    <w:p w14:paraId="434AB50A" w14:textId="77777777" w:rsidR="00955649" w:rsidRPr="00C47BD7" w:rsidRDefault="00955649">
      <w:pPr>
        <w:rPr>
          <w:rStyle w:val="af6"/>
          <w:rFonts w:eastAsiaTheme="minorEastAsia"/>
          <w:rPrChange w:id="5677" w:author="raye" w:date="2018-08-10T13:44:00Z">
            <w:rPr>
              <w:rFonts w:ascii="等线" w:eastAsia="等线" w:hAnsi="等线" w:cstheme="minorHAnsi"/>
              <w:szCs w:val="21"/>
            </w:rPr>
          </w:rPrChange>
        </w:rPr>
        <w:pPrChange w:id="5678" w:author="raye" w:date="2018-08-10T13:43:00Z">
          <w:pPr>
            <w:ind w:left="420" w:hanging="420"/>
          </w:pPr>
        </w:pPrChange>
      </w:pPr>
      <w:r w:rsidRPr="00C47BD7">
        <w:rPr>
          <w:rStyle w:val="af6"/>
          <w:rFonts w:eastAsiaTheme="minorEastAsia"/>
          <w:rPrChange w:id="5679" w:author="raye" w:date="2018-08-10T13:44:00Z">
            <w:rPr>
              <w:rFonts w:ascii="等线" w:eastAsia="等线" w:hAnsi="等线" w:cstheme="minorHAnsi"/>
              <w:szCs w:val="21"/>
            </w:rPr>
          </w:rPrChange>
        </w:rPr>
        <w:t>Step 2: Password incorrect</w:t>
      </w:r>
    </w:p>
    <w:p w14:paraId="24100F0C" w14:textId="1EDC1203" w:rsidR="00955649" w:rsidRPr="00C47BD7" w:rsidRDefault="00C47BD7">
      <w:pPr>
        <w:rPr>
          <w:rStyle w:val="af6"/>
          <w:rFonts w:eastAsiaTheme="minorEastAsia"/>
          <w:rPrChange w:id="5680" w:author="raye" w:date="2018-08-10T13:44:00Z">
            <w:rPr>
              <w:rFonts w:ascii="等线" w:eastAsia="等线" w:hAnsi="等线" w:cstheme="minorHAnsi"/>
              <w:szCs w:val="21"/>
            </w:rPr>
          </w:rPrChange>
        </w:rPr>
        <w:pPrChange w:id="5681" w:author="raye" w:date="2018-08-10T13:43:00Z">
          <w:pPr>
            <w:pStyle w:val="a0"/>
            <w:numPr>
              <w:numId w:val="27"/>
            </w:numPr>
            <w:ind w:left="420" w:firstLineChars="0" w:hanging="420"/>
          </w:pPr>
        </w:pPrChange>
      </w:pPr>
      <w:ins w:id="5682" w:author="raye" w:date="2018-08-10T13:43:00Z">
        <w:r w:rsidRPr="00C47BD7">
          <w:rPr>
            <w:rStyle w:val="af6"/>
            <w:rFonts w:eastAsiaTheme="minorEastAsia"/>
            <w:rPrChange w:id="5683" w:author="raye" w:date="2018-08-10T13:44:00Z">
              <w:rPr/>
            </w:rPrChange>
          </w:rPr>
          <w:t xml:space="preserve">A. </w:t>
        </w:r>
      </w:ins>
      <w:r w:rsidR="00955649" w:rsidRPr="00C47BD7">
        <w:rPr>
          <w:rStyle w:val="af6"/>
          <w:rFonts w:eastAsiaTheme="minorEastAsia"/>
          <w:rPrChange w:id="5684" w:author="raye" w:date="2018-08-10T13:44:00Z">
            <w:rPr>
              <w:rFonts w:ascii="等线" w:eastAsia="等线" w:hAnsi="等线" w:cstheme="minorHAnsi"/>
              <w:szCs w:val="21"/>
            </w:rPr>
          </w:rPrChange>
        </w:rPr>
        <w:t>Password mismatch, Hint</w:t>
      </w:r>
      <w:r w:rsidR="00955649" w:rsidRPr="00C47BD7">
        <w:rPr>
          <w:rStyle w:val="af6"/>
          <w:rFonts w:eastAsiaTheme="minorEastAsia" w:hint="eastAsia"/>
          <w:rPrChange w:id="5685" w:author="raye" w:date="2018-08-10T13:44:00Z">
            <w:rPr>
              <w:rFonts w:ascii="等线" w:eastAsia="等线" w:hAnsi="等线" w:cstheme="minorHAnsi" w:hint="eastAsia"/>
              <w:szCs w:val="21"/>
            </w:rPr>
          </w:rPrChange>
        </w:rPr>
        <w:t>：【</w:t>
      </w:r>
      <w:r w:rsidR="00955649" w:rsidRPr="00C47BD7">
        <w:rPr>
          <w:rStyle w:val="af6"/>
          <w:rFonts w:eastAsiaTheme="minorEastAsia"/>
          <w:rPrChange w:id="5686" w:author="raye" w:date="2018-08-10T13:44:00Z">
            <w:rPr>
              <w:rFonts w:ascii="等线" w:eastAsia="等线" w:hAnsi="等线" w:cstheme="minorHAnsi"/>
              <w:szCs w:val="21"/>
            </w:rPr>
          </w:rPrChange>
        </w:rPr>
        <w:t>Password error, you have 2 try login times</w:t>
      </w:r>
      <w:r w:rsidR="00955649" w:rsidRPr="00C47BD7">
        <w:rPr>
          <w:rStyle w:val="af6"/>
          <w:rFonts w:eastAsiaTheme="minorEastAsia" w:hint="eastAsia"/>
          <w:rPrChange w:id="5687" w:author="raye" w:date="2018-08-10T13:44:00Z">
            <w:rPr>
              <w:rFonts w:ascii="等线" w:eastAsia="等线" w:hAnsi="等线" w:cstheme="minorHAnsi" w:hint="eastAsia"/>
              <w:szCs w:val="21"/>
            </w:rPr>
          </w:rPrChange>
        </w:rPr>
        <w:t>】</w:t>
      </w:r>
    </w:p>
    <w:p w14:paraId="171E0964" w14:textId="77777777" w:rsidR="00955649" w:rsidRPr="00C47BD7" w:rsidRDefault="00955649">
      <w:pPr>
        <w:rPr>
          <w:rStyle w:val="af6"/>
          <w:rFonts w:eastAsiaTheme="minorEastAsia"/>
          <w:rPrChange w:id="5688" w:author="raye" w:date="2018-08-10T13:44:00Z">
            <w:rPr>
              <w:rFonts w:ascii="等线" w:eastAsia="等线" w:hAnsi="等线" w:cstheme="minorHAnsi"/>
              <w:szCs w:val="21"/>
            </w:rPr>
          </w:rPrChange>
        </w:rPr>
        <w:pPrChange w:id="5689" w:author="raye" w:date="2018-08-10T13:43:00Z">
          <w:pPr>
            <w:ind w:left="420" w:hanging="420"/>
          </w:pPr>
        </w:pPrChange>
      </w:pPr>
      <w:r w:rsidRPr="00C47BD7">
        <w:rPr>
          <w:rStyle w:val="af6"/>
          <w:rFonts w:eastAsiaTheme="minorEastAsia"/>
          <w:rPrChange w:id="5690" w:author="raye" w:date="2018-08-10T13:44:00Z">
            <w:rPr>
              <w:rFonts w:ascii="等线" w:eastAsia="等线" w:hAnsi="等线" w:cstheme="minorHAnsi"/>
              <w:szCs w:val="21"/>
            </w:rPr>
          </w:rPrChange>
        </w:rPr>
        <w:t>B</w:t>
      </w:r>
      <w:r w:rsidRPr="00C47BD7">
        <w:rPr>
          <w:rStyle w:val="af6"/>
          <w:rFonts w:eastAsiaTheme="minorEastAsia" w:hint="eastAsia"/>
          <w:rPrChange w:id="5691" w:author="raye" w:date="2018-08-10T13:44:00Z">
            <w:rPr>
              <w:rFonts w:ascii="等线" w:eastAsia="等线" w:hAnsi="等线" w:cstheme="minorHAnsi" w:hint="eastAsia"/>
              <w:szCs w:val="21"/>
            </w:rPr>
          </w:rPrChange>
        </w:rPr>
        <w:t>．</w:t>
      </w:r>
      <w:r w:rsidRPr="00C47BD7">
        <w:rPr>
          <w:rStyle w:val="af6"/>
          <w:rFonts w:eastAsiaTheme="minorEastAsia"/>
          <w:rPrChange w:id="5692" w:author="raye" w:date="2018-08-10T13:44:00Z">
            <w:rPr>
              <w:rFonts w:ascii="等线" w:eastAsia="等线" w:hAnsi="等线" w:cstheme="minorHAnsi"/>
              <w:szCs w:val="21"/>
            </w:rPr>
          </w:rPrChange>
        </w:rPr>
        <w:t>There will be a limit on the number of password errors that are set in the account management system, so when prompted for a mismatch, one will be told how many more attempts can be made. When the number of times is reached, one will not be able to log in to the system. Hint</w:t>
      </w:r>
      <w:r w:rsidRPr="00C47BD7">
        <w:rPr>
          <w:rStyle w:val="af6"/>
          <w:rFonts w:eastAsiaTheme="minorEastAsia" w:hint="eastAsia"/>
          <w:rPrChange w:id="5693" w:author="raye" w:date="2018-08-10T13:44:00Z">
            <w:rPr>
              <w:rFonts w:ascii="等线" w:eastAsia="等线" w:hAnsi="等线" w:cstheme="minorHAnsi" w:hint="eastAsia"/>
              <w:szCs w:val="21"/>
            </w:rPr>
          </w:rPrChange>
        </w:rPr>
        <w:t>：【</w:t>
      </w:r>
      <w:r w:rsidRPr="00C47BD7">
        <w:rPr>
          <w:rStyle w:val="af6"/>
          <w:rFonts w:eastAsiaTheme="minorEastAsia"/>
          <w:rPrChange w:id="5694" w:author="raye" w:date="2018-08-10T13:44:00Z">
            <w:rPr>
              <w:rFonts w:ascii="等线" w:eastAsia="等线" w:hAnsi="等线" w:cstheme="minorHAnsi"/>
              <w:szCs w:val="21"/>
            </w:rPr>
          </w:rPrChange>
        </w:rPr>
        <w:t>The number of consecutive login failures exceeds the upper limit</w:t>
      </w:r>
      <w:r w:rsidRPr="00C47BD7">
        <w:rPr>
          <w:rStyle w:val="af6"/>
          <w:rFonts w:eastAsiaTheme="minorEastAsia" w:hint="eastAsia"/>
          <w:rPrChange w:id="5695" w:author="raye" w:date="2018-08-10T13:44:00Z">
            <w:rPr>
              <w:rFonts w:ascii="等线" w:eastAsia="等线" w:hAnsi="等线" w:cstheme="minorHAnsi" w:hint="eastAsia"/>
              <w:szCs w:val="21"/>
            </w:rPr>
          </w:rPrChange>
        </w:rPr>
        <w:t>】</w:t>
      </w:r>
      <w:r w:rsidRPr="00C47BD7">
        <w:rPr>
          <w:rStyle w:val="af6"/>
          <w:rFonts w:eastAsiaTheme="minorEastAsia"/>
          <w:rPrChange w:id="5696" w:author="raye" w:date="2018-08-10T13:44:00Z">
            <w:rPr>
              <w:rFonts w:ascii="等线" w:eastAsia="等线" w:hAnsi="等线" w:cstheme="minorHAnsi"/>
              <w:szCs w:val="21"/>
            </w:rPr>
          </w:rPrChange>
        </w:rPr>
        <w:t>At this time, one needs to be re-authorized by account management system and resets the password.</w:t>
      </w:r>
    </w:p>
    <w:p w14:paraId="765B067C" w14:textId="77777777" w:rsidR="00955649" w:rsidRPr="00C47BD7" w:rsidRDefault="00955649">
      <w:pPr>
        <w:rPr>
          <w:rStyle w:val="af6"/>
          <w:rFonts w:eastAsiaTheme="minorEastAsia"/>
          <w:rPrChange w:id="5697" w:author="raye" w:date="2018-08-10T13:44:00Z">
            <w:rPr>
              <w:rFonts w:ascii="等线" w:eastAsia="等线" w:hAnsi="等线" w:cstheme="minorHAnsi"/>
              <w:szCs w:val="21"/>
            </w:rPr>
          </w:rPrChange>
        </w:rPr>
        <w:pPrChange w:id="5698" w:author="raye" w:date="2018-08-10T13:43:00Z">
          <w:pPr>
            <w:ind w:left="420" w:hanging="420"/>
          </w:pPr>
        </w:pPrChange>
      </w:pPr>
      <w:r w:rsidRPr="00C47BD7">
        <w:rPr>
          <w:rStyle w:val="af6"/>
          <w:rFonts w:eastAsiaTheme="minorEastAsia"/>
          <w:rPrChange w:id="5699" w:author="raye" w:date="2018-08-10T13:44:00Z">
            <w:rPr>
              <w:rFonts w:ascii="等线" w:eastAsia="等线" w:hAnsi="等线" w:cstheme="minorHAnsi"/>
              <w:szCs w:val="21"/>
            </w:rPr>
          </w:rPrChange>
        </w:rPr>
        <w:t>C</w:t>
      </w:r>
      <w:r w:rsidRPr="00C47BD7">
        <w:rPr>
          <w:rStyle w:val="af6"/>
          <w:rFonts w:eastAsiaTheme="minorEastAsia" w:hint="eastAsia"/>
          <w:rPrChange w:id="5700" w:author="raye" w:date="2018-08-10T13:44:00Z">
            <w:rPr>
              <w:rFonts w:ascii="等线" w:eastAsia="等线" w:hAnsi="等线" w:cstheme="minorHAnsi" w:hint="eastAsia"/>
              <w:szCs w:val="21"/>
            </w:rPr>
          </w:rPrChange>
        </w:rPr>
        <w:t>．</w:t>
      </w:r>
      <w:r w:rsidRPr="00C47BD7">
        <w:rPr>
          <w:rStyle w:val="af6"/>
          <w:rFonts w:eastAsiaTheme="minorEastAsia"/>
          <w:rPrChange w:id="5701" w:author="raye" w:date="2018-08-10T13:44:00Z">
            <w:rPr>
              <w:rFonts w:ascii="等线" w:eastAsia="等线" w:hAnsi="等线" w:cstheme="minorHAnsi"/>
              <w:szCs w:val="21"/>
            </w:rPr>
          </w:rPrChange>
        </w:rPr>
        <w:t>Password is blank and the login button cannot be clicked</w:t>
      </w:r>
    </w:p>
    <w:p w14:paraId="1D14B5FD" w14:textId="77777777" w:rsidR="00955649" w:rsidRPr="00B0205A" w:rsidRDefault="00955649" w:rsidP="00955649">
      <w:pPr>
        <w:ind w:left="420" w:hanging="420"/>
        <w:rPr>
          <w:rFonts w:ascii="Times New Roman" w:eastAsia="等线" w:hAnsi="Times New Roman" w:cs="Times New Roman"/>
          <w:szCs w:val="21"/>
          <w:rPrChange w:id="5702" w:author="raye" w:date="2018-08-10T12:30:00Z">
            <w:rPr>
              <w:rFonts w:ascii="等线" w:eastAsia="等线" w:hAnsi="等线" w:cstheme="minorHAnsi"/>
              <w:szCs w:val="21"/>
            </w:rPr>
          </w:rPrChange>
        </w:rPr>
      </w:pPr>
    </w:p>
    <w:p w14:paraId="3E9676F6" w14:textId="77777777" w:rsidR="00955649" w:rsidRPr="00C47BD7" w:rsidRDefault="00955649" w:rsidP="00022A05">
      <w:pPr>
        <w:pStyle w:val="a0"/>
        <w:numPr>
          <w:ilvl w:val="0"/>
          <w:numId w:val="7"/>
        </w:numPr>
        <w:ind w:left="420" w:firstLineChars="0"/>
        <w:jc w:val="left"/>
        <w:rPr>
          <w:rStyle w:val="aff4"/>
          <w:rFonts w:eastAsia="等线"/>
          <w:rPrChange w:id="5703" w:author="raye" w:date="2018-08-10T13:41:00Z">
            <w:rPr>
              <w:rFonts w:ascii="等线" w:eastAsia="等线" w:hAnsi="等线" w:cstheme="minorHAnsi"/>
              <w:b/>
              <w:szCs w:val="21"/>
            </w:rPr>
          </w:rPrChange>
        </w:rPr>
      </w:pPr>
      <w:r w:rsidRPr="00C47BD7">
        <w:rPr>
          <w:rStyle w:val="aff4"/>
          <w:rFonts w:eastAsia="等线"/>
          <w:rPrChange w:id="5704" w:author="raye" w:date="2018-08-10T13:41:00Z">
            <w:rPr>
              <w:rFonts w:ascii="等线" w:eastAsia="等线" w:hAnsi="等线" w:cstheme="minorHAnsi"/>
              <w:b/>
              <w:szCs w:val="21"/>
            </w:rPr>
          </w:rPrChange>
        </w:rPr>
        <w:t>Abnormal password reset workflow</w:t>
      </w:r>
    </w:p>
    <w:p w14:paraId="2D5EA338" w14:textId="77777777" w:rsidR="00955649" w:rsidRPr="00C47BD7" w:rsidRDefault="00955649">
      <w:pPr>
        <w:rPr>
          <w:rStyle w:val="af6"/>
          <w:rFonts w:eastAsiaTheme="minorEastAsia"/>
          <w:rPrChange w:id="5705" w:author="raye" w:date="2018-08-10T13:44:00Z">
            <w:rPr>
              <w:rFonts w:ascii="等线" w:eastAsia="等线" w:hAnsi="等线" w:cstheme="minorHAnsi"/>
              <w:szCs w:val="21"/>
            </w:rPr>
          </w:rPrChange>
        </w:rPr>
        <w:pPrChange w:id="5706" w:author="raye" w:date="2018-08-10T13:44:00Z">
          <w:pPr>
            <w:pStyle w:val="a0"/>
            <w:ind w:left="420" w:firstLineChars="0" w:hanging="420"/>
          </w:pPr>
        </w:pPrChange>
      </w:pPr>
      <w:r w:rsidRPr="00C47BD7">
        <w:rPr>
          <w:rStyle w:val="af6"/>
          <w:rFonts w:eastAsiaTheme="minorEastAsia"/>
          <w:rPrChange w:id="5707" w:author="raye" w:date="2018-08-10T13:44:00Z">
            <w:rPr>
              <w:rFonts w:ascii="等线" w:eastAsia="等线" w:hAnsi="等线" w:cstheme="minorHAnsi"/>
              <w:szCs w:val="21"/>
            </w:rPr>
          </w:rPrChange>
        </w:rPr>
        <w:t>Step 1: new password is too short</w:t>
      </w:r>
    </w:p>
    <w:p w14:paraId="22A86BBE" w14:textId="77777777" w:rsidR="00955649" w:rsidRPr="00C47BD7" w:rsidRDefault="00955649">
      <w:pPr>
        <w:rPr>
          <w:rStyle w:val="af6"/>
          <w:rFonts w:eastAsiaTheme="minorEastAsia"/>
          <w:rPrChange w:id="5708" w:author="raye" w:date="2018-08-10T13:44:00Z">
            <w:rPr>
              <w:rFonts w:ascii="等线" w:eastAsia="等线" w:hAnsi="等线" w:cstheme="minorHAnsi"/>
              <w:szCs w:val="21"/>
            </w:rPr>
          </w:rPrChange>
        </w:rPr>
        <w:pPrChange w:id="5709" w:author="raye" w:date="2018-08-10T13:44:00Z">
          <w:pPr>
            <w:pStyle w:val="a0"/>
            <w:ind w:left="420" w:firstLineChars="0" w:hanging="420"/>
          </w:pPr>
        </w:pPrChange>
      </w:pPr>
      <w:r w:rsidRPr="00C47BD7">
        <w:rPr>
          <w:rStyle w:val="af6"/>
          <w:rFonts w:eastAsiaTheme="minorEastAsia"/>
          <w:rPrChange w:id="5710" w:author="raye" w:date="2018-08-10T13:44:00Z">
            <w:rPr>
              <w:rFonts w:ascii="等线" w:eastAsia="等线" w:hAnsi="等线" w:cstheme="minorHAnsi"/>
              <w:szCs w:val="21"/>
            </w:rPr>
          </w:rPrChange>
        </w:rPr>
        <w:t>New password is less than 8 characters, Hint</w:t>
      </w:r>
      <w:r w:rsidRPr="00C47BD7">
        <w:rPr>
          <w:rStyle w:val="af6"/>
          <w:rFonts w:eastAsiaTheme="minorEastAsia" w:hint="eastAsia"/>
          <w:rPrChange w:id="5711" w:author="raye" w:date="2018-08-10T13:44:00Z">
            <w:rPr>
              <w:rFonts w:ascii="等线" w:eastAsia="等线" w:hAnsi="等线" w:cstheme="minorHAnsi" w:hint="eastAsia"/>
              <w:szCs w:val="21"/>
            </w:rPr>
          </w:rPrChange>
        </w:rPr>
        <w:t>：““</w:t>
      </w:r>
      <w:r w:rsidRPr="00C47BD7">
        <w:rPr>
          <w:rStyle w:val="af6"/>
          <w:rFonts w:eastAsiaTheme="minorEastAsia"/>
          <w:rPrChange w:id="5712" w:author="raye" w:date="2018-08-10T13:44:00Z">
            <w:rPr>
              <w:rFonts w:ascii="等线" w:eastAsia="等线" w:hAnsi="等线" w:cstheme="minorHAnsi"/>
              <w:szCs w:val="21"/>
            </w:rPr>
          </w:rPrChange>
        </w:rPr>
        <w:t>our password is too short”</w:t>
      </w:r>
    </w:p>
    <w:p w14:paraId="323A2E0B" w14:textId="77777777" w:rsidR="00955649" w:rsidRPr="00C47BD7" w:rsidRDefault="00955649">
      <w:pPr>
        <w:rPr>
          <w:rStyle w:val="af6"/>
          <w:rFonts w:eastAsiaTheme="minorEastAsia"/>
          <w:rPrChange w:id="5713" w:author="raye" w:date="2018-08-10T13:44:00Z">
            <w:rPr>
              <w:rFonts w:ascii="等线" w:eastAsia="等线" w:hAnsi="等线" w:cstheme="minorHAnsi"/>
              <w:szCs w:val="21"/>
            </w:rPr>
          </w:rPrChange>
        </w:rPr>
        <w:pPrChange w:id="5714" w:author="raye" w:date="2018-08-10T13:44:00Z">
          <w:pPr>
            <w:pStyle w:val="a0"/>
            <w:ind w:left="420" w:firstLineChars="0" w:hanging="420"/>
          </w:pPr>
        </w:pPrChange>
      </w:pPr>
      <w:r w:rsidRPr="00C47BD7">
        <w:rPr>
          <w:rStyle w:val="af6"/>
          <w:rFonts w:eastAsiaTheme="minorEastAsia"/>
          <w:rPrChange w:id="5715" w:author="raye" w:date="2018-08-10T13:44:00Z">
            <w:rPr>
              <w:rFonts w:ascii="等线" w:eastAsia="等线" w:hAnsi="等线" w:cstheme="minorHAnsi"/>
              <w:szCs w:val="21"/>
            </w:rPr>
          </w:rPrChange>
        </w:rPr>
        <w:t>Step 2: new password has the wrong format</w:t>
      </w:r>
    </w:p>
    <w:p w14:paraId="7D05238D" w14:textId="77777777" w:rsidR="00955649" w:rsidRPr="00C47BD7" w:rsidRDefault="00955649">
      <w:pPr>
        <w:rPr>
          <w:rStyle w:val="af6"/>
          <w:rFonts w:eastAsiaTheme="minorEastAsia"/>
          <w:rPrChange w:id="5716" w:author="raye" w:date="2018-08-10T13:44:00Z">
            <w:rPr>
              <w:rFonts w:ascii="等线" w:eastAsia="等线" w:hAnsi="等线" w:cstheme="minorHAnsi"/>
              <w:szCs w:val="21"/>
            </w:rPr>
          </w:rPrChange>
        </w:rPr>
        <w:pPrChange w:id="5717" w:author="raye" w:date="2018-08-10T13:44:00Z">
          <w:pPr>
            <w:pStyle w:val="a0"/>
            <w:ind w:left="420" w:firstLineChars="0" w:hanging="420"/>
          </w:pPr>
        </w:pPrChange>
      </w:pPr>
      <w:r w:rsidRPr="00C47BD7">
        <w:rPr>
          <w:rStyle w:val="af6"/>
          <w:rFonts w:eastAsiaTheme="minorEastAsia"/>
          <w:rPrChange w:id="5718" w:author="raye" w:date="2018-08-10T13:44:00Z">
            <w:rPr>
              <w:rFonts w:ascii="等线" w:eastAsia="等线" w:hAnsi="等线" w:cstheme="minorHAnsi"/>
              <w:szCs w:val="21"/>
            </w:rPr>
          </w:rPrChange>
        </w:rPr>
        <w:t>Hint</w:t>
      </w:r>
      <w:r w:rsidRPr="00C47BD7">
        <w:rPr>
          <w:rStyle w:val="af6"/>
          <w:rFonts w:eastAsiaTheme="minorEastAsia" w:hint="eastAsia"/>
          <w:rPrChange w:id="5719" w:author="raye" w:date="2018-08-10T13:44:00Z">
            <w:rPr>
              <w:rFonts w:ascii="等线" w:eastAsia="等线" w:hAnsi="等线" w:cstheme="minorHAnsi" w:hint="eastAsia"/>
              <w:szCs w:val="21"/>
            </w:rPr>
          </w:rPrChange>
        </w:rPr>
        <w:t>：【</w:t>
      </w:r>
      <w:r w:rsidRPr="00C47BD7">
        <w:rPr>
          <w:rStyle w:val="af6"/>
          <w:rFonts w:eastAsiaTheme="minorEastAsia"/>
          <w:rPrChange w:id="5720" w:author="raye" w:date="2018-08-10T13:44:00Z">
            <w:rPr>
              <w:rFonts w:ascii="等线" w:eastAsia="等线" w:hAnsi="等线" w:cstheme="minorHAnsi"/>
              <w:szCs w:val="21"/>
            </w:rPr>
          </w:rPrChange>
        </w:rPr>
        <w:t>Your password must contain any three of “lowercase letters”,”uppercase letters”,”numbers”,”special characters”.</w:t>
      </w:r>
      <w:r w:rsidRPr="00C47BD7">
        <w:rPr>
          <w:rStyle w:val="af6"/>
          <w:rFonts w:eastAsiaTheme="minorEastAsia" w:hint="eastAsia"/>
          <w:rPrChange w:id="5721" w:author="raye" w:date="2018-08-10T13:44:00Z">
            <w:rPr>
              <w:rFonts w:ascii="等线" w:eastAsia="等线" w:hAnsi="等线" w:cstheme="minorHAnsi" w:hint="eastAsia"/>
              <w:szCs w:val="21"/>
            </w:rPr>
          </w:rPrChange>
        </w:rPr>
        <w:t>】</w:t>
      </w:r>
    </w:p>
    <w:p w14:paraId="4931C3F8" w14:textId="77777777" w:rsidR="00955649" w:rsidRPr="00C47BD7" w:rsidRDefault="00955649">
      <w:pPr>
        <w:rPr>
          <w:rStyle w:val="af6"/>
          <w:rFonts w:eastAsiaTheme="minorEastAsia"/>
          <w:rPrChange w:id="5722" w:author="raye" w:date="2018-08-10T13:44:00Z">
            <w:rPr>
              <w:rFonts w:ascii="等线" w:eastAsia="等线" w:hAnsi="等线" w:cstheme="minorHAnsi"/>
              <w:szCs w:val="21"/>
            </w:rPr>
          </w:rPrChange>
        </w:rPr>
        <w:pPrChange w:id="5723" w:author="raye" w:date="2018-08-10T13:44:00Z">
          <w:pPr>
            <w:pStyle w:val="a0"/>
            <w:ind w:left="420" w:firstLineChars="0" w:hanging="420"/>
          </w:pPr>
        </w:pPrChange>
      </w:pPr>
      <w:r w:rsidRPr="00C47BD7">
        <w:rPr>
          <w:rStyle w:val="af6"/>
          <w:rFonts w:eastAsiaTheme="minorEastAsia"/>
          <w:rPrChange w:id="5724" w:author="raye" w:date="2018-08-10T13:44:00Z">
            <w:rPr>
              <w:rFonts w:ascii="等线" w:eastAsia="等线" w:hAnsi="等线" w:cstheme="minorHAnsi"/>
              <w:szCs w:val="21"/>
            </w:rPr>
          </w:rPrChange>
        </w:rPr>
        <w:t>Step3: The two passwords do not match</w:t>
      </w:r>
    </w:p>
    <w:p w14:paraId="1C01C70C" w14:textId="77777777" w:rsidR="00955649" w:rsidRPr="00C47BD7" w:rsidRDefault="00955649">
      <w:pPr>
        <w:rPr>
          <w:rStyle w:val="af6"/>
          <w:rFonts w:eastAsiaTheme="minorEastAsia"/>
          <w:rPrChange w:id="5725" w:author="raye" w:date="2018-08-10T13:44:00Z">
            <w:rPr>
              <w:rFonts w:ascii="等线" w:eastAsia="等线" w:hAnsi="等线" w:cstheme="minorHAnsi"/>
              <w:szCs w:val="21"/>
            </w:rPr>
          </w:rPrChange>
        </w:rPr>
        <w:pPrChange w:id="5726" w:author="raye" w:date="2018-08-10T13:44:00Z">
          <w:pPr>
            <w:pStyle w:val="a0"/>
            <w:ind w:left="420" w:firstLineChars="0" w:hanging="420"/>
          </w:pPr>
        </w:pPrChange>
      </w:pPr>
      <w:r w:rsidRPr="00C47BD7">
        <w:rPr>
          <w:rStyle w:val="af6"/>
          <w:rFonts w:eastAsiaTheme="minorEastAsia"/>
          <w:rPrChange w:id="5727" w:author="raye" w:date="2018-08-10T13:44:00Z">
            <w:rPr>
              <w:rFonts w:ascii="等线" w:eastAsia="等线" w:hAnsi="等线" w:cstheme="minorHAnsi"/>
              <w:szCs w:val="21"/>
            </w:rPr>
          </w:rPrChange>
        </w:rPr>
        <w:t>Step4: Blank</w:t>
      </w:r>
      <w:r w:rsidRPr="00C47BD7">
        <w:rPr>
          <w:rStyle w:val="af6"/>
          <w:rFonts w:eastAsiaTheme="minorEastAsia" w:hint="eastAsia"/>
          <w:rPrChange w:id="5728" w:author="raye" w:date="2018-08-10T13:44:00Z">
            <w:rPr>
              <w:rFonts w:ascii="等线" w:eastAsia="等线" w:hAnsi="等线" w:cstheme="minorHAnsi" w:hint="eastAsia"/>
              <w:szCs w:val="21"/>
            </w:rPr>
          </w:rPrChange>
        </w:rPr>
        <w:t>，</w:t>
      </w:r>
      <w:r w:rsidRPr="00C47BD7">
        <w:rPr>
          <w:rStyle w:val="af6"/>
          <w:rFonts w:eastAsiaTheme="minorEastAsia"/>
          <w:rPrChange w:id="5729" w:author="raye" w:date="2018-08-10T13:44:00Z">
            <w:rPr>
              <w:rFonts w:ascii="等线" w:eastAsia="等线" w:hAnsi="等线" w:cstheme="minorHAnsi"/>
              <w:szCs w:val="21"/>
            </w:rPr>
          </w:rPrChange>
        </w:rPr>
        <w:t>Confirm button cannot be clicked</w:t>
      </w:r>
    </w:p>
    <w:p w14:paraId="0B3DEA29" w14:textId="77777777" w:rsidR="00955649" w:rsidRPr="00C47BD7" w:rsidRDefault="00955649" w:rsidP="00022A05">
      <w:pPr>
        <w:pStyle w:val="a0"/>
        <w:numPr>
          <w:ilvl w:val="0"/>
          <w:numId w:val="7"/>
        </w:numPr>
        <w:ind w:left="420" w:firstLineChars="0"/>
        <w:jc w:val="left"/>
        <w:rPr>
          <w:rStyle w:val="aff4"/>
          <w:rFonts w:eastAsia="等线"/>
          <w:rPrChange w:id="5730" w:author="raye" w:date="2018-08-10T13:41:00Z">
            <w:rPr>
              <w:rFonts w:ascii="等线" w:eastAsia="等线" w:hAnsi="等线" w:cstheme="minorHAnsi"/>
              <w:b/>
              <w:szCs w:val="21"/>
            </w:rPr>
          </w:rPrChange>
        </w:rPr>
      </w:pPr>
      <w:r w:rsidRPr="00C47BD7">
        <w:rPr>
          <w:rStyle w:val="aff4"/>
          <w:rFonts w:eastAsia="等线"/>
          <w:rPrChange w:id="5731" w:author="raye" w:date="2018-08-10T13:41:00Z">
            <w:rPr>
              <w:rFonts w:ascii="等线" w:eastAsia="等线" w:hAnsi="等线" w:cstheme="minorHAnsi"/>
              <w:b/>
              <w:szCs w:val="21"/>
            </w:rPr>
          </w:rPrChange>
        </w:rPr>
        <w:t>Remember Me</w:t>
      </w:r>
    </w:p>
    <w:p w14:paraId="614CCF5B" w14:textId="77777777" w:rsidR="00955649" w:rsidRPr="00C47BD7" w:rsidRDefault="00955649">
      <w:pPr>
        <w:rPr>
          <w:rStyle w:val="af6"/>
          <w:rFonts w:eastAsiaTheme="minorEastAsia"/>
          <w:rPrChange w:id="5732" w:author="raye" w:date="2018-08-10T13:44:00Z">
            <w:rPr>
              <w:rFonts w:ascii="等线" w:eastAsia="等线" w:hAnsi="等线" w:cstheme="minorHAnsi"/>
              <w:szCs w:val="21"/>
            </w:rPr>
          </w:rPrChange>
        </w:rPr>
        <w:pPrChange w:id="5733" w:author="raye" w:date="2018-08-10T13:44:00Z">
          <w:pPr>
            <w:pStyle w:val="a0"/>
            <w:ind w:left="420" w:firstLineChars="0" w:hanging="420"/>
            <w:jc w:val="left"/>
          </w:pPr>
        </w:pPrChange>
      </w:pPr>
      <w:bookmarkStart w:id="5734" w:name="OLE_LINK5"/>
      <w:bookmarkStart w:id="5735" w:name="OLE_LINK6"/>
      <w:r w:rsidRPr="00C47BD7">
        <w:rPr>
          <w:rStyle w:val="af6"/>
          <w:rFonts w:eastAsiaTheme="minorEastAsia"/>
          <w:rPrChange w:id="5736" w:author="raye" w:date="2018-08-10T13:44:00Z">
            <w:rPr>
              <w:rFonts w:ascii="等线" w:eastAsia="等线" w:hAnsi="等线" w:cstheme="minorHAnsi"/>
              <w:szCs w:val="21"/>
            </w:rPr>
          </w:rPrChange>
        </w:rPr>
        <w:t xml:space="preserve">Step 1: </w:t>
      </w:r>
      <w:bookmarkEnd w:id="5734"/>
      <w:bookmarkEnd w:id="5735"/>
      <w:r w:rsidRPr="00C47BD7">
        <w:rPr>
          <w:rStyle w:val="af6"/>
          <w:rFonts w:eastAsiaTheme="minorEastAsia"/>
          <w:rPrChange w:id="5737" w:author="raye" w:date="2018-08-10T13:44:00Z">
            <w:rPr>
              <w:rFonts w:ascii="等线" w:eastAsia="等线" w:hAnsi="等线" w:cstheme="minorHAnsi"/>
              <w:szCs w:val="21"/>
            </w:rPr>
          </w:rPrChange>
        </w:rPr>
        <w:t>If checked, the system remembers the password. But the system will only remember it for 10 days. If there is no operation for 10 days, the account can still be remembered, but the password needs to be re-entered.</w:t>
      </w:r>
    </w:p>
    <w:p w14:paraId="5ABBB331" w14:textId="77777777" w:rsidR="00955649" w:rsidRPr="00C47BD7" w:rsidRDefault="00955649">
      <w:pPr>
        <w:rPr>
          <w:rStyle w:val="af6"/>
          <w:rFonts w:eastAsiaTheme="minorEastAsia"/>
          <w:rPrChange w:id="5738" w:author="raye" w:date="2018-08-10T13:44:00Z">
            <w:rPr>
              <w:rFonts w:ascii="等线" w:eastAsia="等线" w:hAnsi="等线" w:cstheme="minorHAnsi"/>
              <w:szCs w:val="21"/>
            </w:rPr>
          </w:rPrChange>
        </w:rPr>
        <w:pPrChange w:id="5739" w:author="raye" w:date="2018-08-10T13:44:00Z">
          <w:pPr>
            <w:pStyle w:val="a0"/>
            <w:ind w:left="420" w:firstLineChars="0" w:hanging="420"/>
            <w:jc w:val="left"/>
          </w:pPr>
        </w:pPrChange>
      </w:pPr>
      <w:r w:rsidRPr="00C47BD7">
        <w:rPr>
          <w:rStyle w:val="af6"/>
          <w:rFonts w:eastAsiaTheme="minorEastAsia"/>
          <w:rPrChange w:id="5740" w:author="raye" w:date="2018-08-10T13:44:00Z">
            <w:rPr>
              <w:rFonts w:ascii="等线" w:eastAsia="等线" w:hAnsi="等线" w:cstheme="minorHAnsi"/>
              <w:szCs w:val="21"/>
            </w:rPr>
          </w:rPrChange>
        </w:rPr>
        <w:t>Step 2: If the account is changed then the password is cleared</w:t>
      </w:r>
    </w:p>
    <w:p w14:paraId="6DD65689" w14:textId="77777777" w:rsidR="00955649" w:rsidRPr="00C47BD7" w:rsidRDefault="00955649">
      <w:pPr>
        <w:rPr>
          <w:rStyle w:val="af6"/>
          <w:rFonts w:eastAsiaTheme="minorEastAsia"/>
          <w:rPrChange w:id="5741" w:author="raye" w:date="2018-08-10T13:44:00Z">
            <w:rPr>
              <w:rFonts w:ascii="等线" w:eastAsia="等线" w:hAnsi="等线" w:cstheme="minorHAnsi"/>
              <w:szCs w:val="21"/>
            </w:rPr>
          </w:rPrChange>
        </w:rPr>
        <w:pPrChange w:id="5742" w:author="raye" w:date="2018-08-10T13:44:00Z">
          <w:pPr>
            <w:pStyle w:val="a0"/>
            <w:ind w:left="420" w:firstLineChars="0" w:hanging="420"/>
            <w:jc w:val="left"/>
          </w:pPr>
        </w:pPrChange>
      </w:pPr>
      <w:r w:rsidRPr="00C47BD7">
        <w:rPr>
          <w:rStyle w:val="af6"/>
          <w:rFonts w:eastAsiaTheme="minorEastAsia"/>
          <w:rPrChange w:id="5743" w:author="raye" w:date="2018-08-10T13:44:00Z">
            <w:rPr>
              <w:rFonts w:ascii="等线" w:eastAsia="等线" w:hAnsi="等线" w:cstheme="minorHAnsi"/>
              <w:szCs w:val="21"/>
            </w:rPr>
          </w:rPrChange>
        </w:rPr>
        <w:t>Step 3: Remembers the last successful account-password match</w:t>
      </w:r>
    </w:p>
    <w:p w14:paraId="52C2A9A6" w14:textId="77777777" w:rsidR="00955649" w:rsidRPr="00B0205A" w:rsidRDefault="00955649" w:rsidP="00955649">
      <w:pPr>
        <w:pStyle w:val="a0"/>
        <w:ind w:left="420" w:firstLineChars="0" w:hanging="420"/>
        <w:jc w:val="left"/>
        <w:rPr>
          <w:rFonts w:ascii="Times New Roman" w:eastAsia="等线" w:hAnsi="Times New Roman" w:cs="Times New Roman"/>
          <w:szCs w:val="21"/>
          <w:rPrChange w:id="5744" w:author="raye" w:date="2018-08-10T12:30:00Z">
            <w:rPr>
              <w:rFonts w:ascii="等线" w:eastAsia="等线" w:hAnsi="等线" w:cstheme="minorHAnsi"/>
              <w:szCs w:val="21"/>
            </w:rPr>
          </w:rPrChange>
        </w:rPr>
      </w:pPr>
    </w:p>
    <w:p w14:paraId="10F32418" w14:textId="77777777" w:rsidR="00955649" w:rsidRPr="00C47BD7" w:rsidRDefault="00955649" w:rsidP="00022A05">
      <w:pPr>
        <w:pStyle w:val="a0"/>
        <w:numPr>
          <w:ilvl w:val="0"/>
          <w:numId w:val="7"/>
        </w:numPr>
        <w:ind w:left="420" w:firstLineChars="0"/>
        <w:jc w:val="left"/>
        <w:rPr>
          <w:rStyle w:val="aff4"/>
          <w:rFonts w:eastAsia="等线"/>
          <w:rPrChange w:id="5745" w:author="raye" w:date="2018-08-10T13:41:00Z">
            <w:rPr>
              <w:rFonts w:ascii="等线" w:eastAsia="等线" w:hAnsi="等线" w:cstheme="minorHAnsi"/>
              <w:b/>
              <w:szCs w:val="21"/>
            </w:rPr>
          </w:rPrChange>
        </w:rPr>
      </w:pPr>
      <w:r w:rsidRPr="00C47BD7">
        <w:rPr>
          <w:rStyle w:val="aff4"/>
          <w:rFonts w:eastAsia="等线"/>
          <w:rPrChange w:id="5746" w:author="raye" w:date="2018-08-10T13:41:00Z">
            <w:rPr>
              <w:rFonts w:ascii="等线" w:eastAsia="等线" w:hAnsi="等线" w:cstheme="minorHAnsi"/>
              <w:b/>
              <w:szCs w:val="21"/>
            </w:rPr>
          </w:rPrChange>
        </w:rPr>
        <w:t>Forgot Password?</w:t>
      </w:r>
    </w:p>
    <w:p w14:paraId="5ABC5794" w14:textId="3E68946F" w:rsidR="00955649" w:rsidRPr="00C47BD7" w:rsidRDefault="00955649">
      <w:pPr>
        <w:rPr>
          <w:rStyle w:val="af6"/>
          <w:rFonts w:eastAsiaTheme="minorEastAsia"/>
          <w:rPrChange w:id="5747" w:author="raye" w:date="2018-08-10T13:44:00Z">
            <w:rPr>
              <w:rFonts w:ascii="等线" w:eastAsia="等线" w:hAnsi="等线" w:cstheme="minorHAnsi"/>
              <w:szCs w:val="21"/>
            </w:rPr>
          </w:rPrChange>
        </w:rPr>
        <w:pPrChange w:id="5748" w:author="raye" w:date="2018-08-10T13:44:00Z">
          <w:pPr>
            <w:pStyle w:val="a0"/>
            <w:ind w:left="420" w:firstLineChars="0" w:hanging="420"/>
            <w:jc w:val="left"/>
          </w:pPr>
        </w:pPrChange>
      </w:pPr>
      <w:r w:rsidRPr="00C47BD7">
        <w:rPr>
          <w:rStyle w:val="af6"/>
          <w:rFonts w:eastAsiaTheme="minorEastAsia"/>
          <w:rPrChange w:id="5749" w:author="raye" w:date="2018-08-10T13:44:00Z">
            <w:rPr>
              <w:rFonts w:ascii="等线" w:eastAsia="等线" w:hAnsi="等线" w:cstheme="minorHAnsi"/>
              <w:szCs w:val="21"/>
            </w:rPr>
          </w:rPrChange>
        </w:rPr>
        <w:t>Step1</w:t>
      </w:r>
      <w:ins w:id="5750" w:author="raye" w:date="2018-08-10T13:44:00Z">
        <w:r w:rsidR="00C47BD7">
          <w:rPr>
            <w:rStyle w:val="af6"/>
            <w:rFonts w:eastAsiaTheme="minorEastAsia"/>
          </w:rPr>
          <w:t>:</w:t>
        </w:r>
      </w:ins>
      <w:r w:rsidRPr="00C47BD7">
        <w:rPr>
          <w:rStyle w:val="af6"/>
          <w:rFonts w:eastAsiaTheme="minorEastAsia"/>
          <w:rPrChange w:id="5751" w:author="raye" w:date="2018-08-10T13:44:00Z">
            <w:rPr>
              <w:rFonts w:ascii="等线" w:eastAsia="等线" w:hAnsi="等线" w:cstheme="minorHAnsi"/>
              <w:szCs w:val="21"/>
            </w:rPr>
          </w:rPrChange>
        </w:rPr>
        <w:t xml:space="preserve"> contact the administrator to reset</w:t>
      </w:r>
    </w:p>
    <w:p w14:paraId="06789EB6" w14:textId="31230E60" w:rsidR="00955649" w:rsidRPr="00C47BD7" w:rsidRDefault="00955649">
      <w:pPr>
        <w:rPr>
          <w:rStyle w:val="af6"/>
          <w:rFonts w:eastAsiaTheme="minorEastAsia"/>
          <w:rPrChange w:id="5752" w:author="raye" w:date="2018-08-10T13:44:00Z">
            <w:rPr>
              <w:rFonts w:ascii="等线" w:eastAsia="等线" w:hAnsi="等线" w:cstheme="minorHAnsi"/>
              <w:szCs w:val="21"/>
            </w:rPr>
          </w:rPrChange>
        </w:rPr>
        <w:pPrChange w:id="5753" w:author="raye" w:date="2018-08-10T13:44:00Z">
          <w:pPr>
            <w:pStyle w:val="a0"/>
            <w:ind w:left="420" w:firstLineChars="0" w:hanging="420"/>
          </w:pPr>
        </w:pPrChange>
      </w:pPr>
      <w:r w:rsidRPr="00C47BD7">
        <w:rPr>
          <w:rStyle w:val="af6"/>
          <w:rFonts w:eastAsiaTheme="minorEastAsia"/>
          <w:rPrChange w:id="5754" w:author="raye" w:date="2018-08-10T13:44:00Z">
            <w:rPr>
              <w:rFonts w:ascii="等线" w:eastAsia="等线" w:hAnsi="等线" w:cstheme="minorHAnsi"/>
              <w:szCs w:val="21"/>
            </w:rPr>
          </w:rPrChange>
        </w:rPr>
        <w:t>Step2</w:t>
      </w:r>
      <w:ins w:id="5755" w:author="raye" w:date="2018-08-10T13:44:00Z">
        <w:r w:rsidR="00C47BD7">
          <w:rPr>
            <w:rStyle w:val="af6"/>
            <w:rFonts w:eastAsiaTheme="minorEastAsia"/>
          </w:rPr>
          <w:t>:</w:t>
        </w:r>
      </w:ins>
      <w:r w:rsidRPr="00C47BD7">
        <w:rPr>
          <w:rStyle w:val="af6"/>
          <w:rFonts w:eastAsiaTheme="minorEastAsia"/>
          <w:rPrChange w:id="5756" w:author="raye" w:date="2018-08-10T13:44:00Z">
            <w:rPr>
              <w:rFonts w:ascii="等线" w:eastAsia="等线" w:hAnsi="等线" w:cstheme="minorHAnsi"/>
              <w:szCs w:val="21"/>
            </w:rPr>
          </w:rPrChange>
        </w:rPr>
        <w:t xml:space="preserve"> The registered mailbox receives the new password and one needs to go through the normal login process, and sets the new password.</w:t>
      </w:r>
    </w:p>
    <w:p w14:paraId="3FF1DEF6" w14:textId="4862ABD3" w:rsidR="00751CDF" w:rsidRPr="00B0205A" w:rsidRDefault="00751CDF" w:rsidP="00751CDF">
      <w:pPr>
        <w:pStyle w:val="a0"/>
        <w:ind w:left="845" w:firstLineChars="0" w:firstLine="0"/>
        <w:rPr>
          <w:rFonts w:ascii="Times New Roman" w:eastAsia="等线" w:hAnsi="Times New Roman" w:cs="Times New Roman"/>
          <w:szCs w:val="21"/>
          <w:rPrChange w:id="5757" w:author="raye" w:date="2018-08-10T12:30:00Z">
            <w:rPr>
              <w:rFonts w:ascii="等线" w:eastAsia="等线" w:hAnsi="等线" w:cstheme="minorHAnsi"/>
              <w:szCs w:val="21"/>
            </w:rPr>
          </w:rPrChange>
        </w:rPr>
      </w:pPr>
    </w:p>
    <w:p w14:paraId="3D03557D" w14:textId="77777777" w:rsidR="00751CDF" w:rsidRPr="00B0205A" w:rsidRDefault="00751CDF" w:rsidP="00751CDF">
      <w:pPr>
        <w:jc w:val="left"/>
        <w:rPr>
          <w:rFonts w:ascii="Times New Roman" w:eastAsia="等线" w:hAnsi="Times New Roman" w:cs="Times New Roman"/>
          <w:b/>
          <w:szCs w:val="21"/>
          <w:rPrChange w:id="5758" w:author="raye" w:date="2018-08-10T12:30:00Z">
            <w:rPr>
              <w:rFonts w:ascii="等线" w:eastAsia="等线" w:hAnsi="等线" w:cstheme="minorHAnsi"/>
              <w:b/>
              <w:szCs w:val="21"/>
            </w:rPr>
          </w:rPrChange>
        </w:rPr>
      </w:pPr>
    </w:p>
    <w:p w14:paraId="43F3793F" w14:textId="77777777" w:rsidR="00751CDF" w:rsidRPr="00B0205A" w:rsidRDefault="00751CDF">
      <w:pPr>
        <w:pStyle w:val="3211"/>
        <w:ind w:left="210" w:right="210"/>
        <w:pPrChange w:id="5759" w:author="raye" w:date="2018-08-10T13:42:00Z">
          <w:pPr>
            <w:pStyle w:val="215"/>
          </w:pPr>
        </w:pPrChange>
      </w:pPr>
      <w:smartTag w:uri="urn:schemas-microsoft-com:office:smarttags" w:element="chsdate">
        <w:smartTagPr>
          <w:attr w:name="IsROCDate" w:val="False"/>
          <w:attr w:name="IsLunarDate" w:val="False"/>
          <w:attr w:name="Day" w:val="30"/>
          <w:attr w:name="Month" w:val="12"/>
          <w:attr w:name="Year" w:val="1899"/>
        </w:smartTagPr>
        <w:r w:rsidRPr="00E403FE">
          <w:lastRenderedPageBreak/>
          <w:tab/>
        </w:r>
        <w:r w:rsidRPr="00E403FE">
          <w:tab/>
        </w:r>
        <w:bookmarkStart w:id="5760" w:name="_Toc519582878"/>
        <w:bookmarkStart w:id="5761" w:name="_Toc520839416"/>
        <w:r w:rsidRPr="00E403FE">
          <w:t>3.2.1</w:t>
        </w:r>
      </w:smartTag>
      <w:r w:rsidRPr="00E403FE">
        <w:t>.3. Interface requirements</w:t>
      </w:r>
      <w:bookmarkEnd w:id="5760"/>
      <w:bookmarkEnd w:id="5761"/>
    </w:p>
    <w:tbl>
      <w:tblPr>
        <w:tblW w:w="8369" w:type="dxa"/>
        <w:tblInd w:w="9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2011"/>
        <w:gridCol w:w="1974"/>
        <w:gridCol w:w="1405"/>
        <w:gridCol w:w="2979"/>
      </w:tblGrid>
      <w:tr w:rsidR="00751CDF" w:rsidRPr="00C47BD7" w14:paraId="6E584C67" w14:textId="77777777" w:rsidTr="00751CDF">
        <w:trPr>
          <w:trHeight w:val="330"/>
        </w:trPr>
        <w:tc>
          <w:tcPr>
            <w:tcW w:w="2011" w:type="dxa"/>
            <w:shd w:val="clear" w:color="auto" w:fill="D9D9D9"/>
            <w:vAlign w:val="center"/>
          </w:tcPr>
          <w:p w14:paraId="6E7F41BF" w14:textId="77777777" w:rsidR="00751CDF" w:rsidRPr="00C47BD7" w:rsidRDefault="00751CDF" w:rsidP="00751CDF">
            <w:pPr>
              <w:rPr>
                <w:rStyle w:val="af6"/>
                <w:rFonts w:eastAsiaTheme="minorEastAsia"/>
                <w:rPrChange w:id="5762" w:author="raye" w:date="2018-08-10T13:44:00Z">
                  <w:rPr>
                    <w:i/>
                    <w:sz w:val="24"/>
                    <w:szCs w:val="24"/>
                  </w:rPr>
                </w:rPrChange>
              </w:rPr>
            </w:pPr>
            <w:r w:rsidRPr="00C47BD7">
              <w:rPr>
                <w:rStyle w:val="af6"/>
                <w:rFonts w:eastAsiaTheme="minorEastAsia"/>
                <w:rPrChange w:id="5763" w:author="raye" w:date="2018-08-10T13:44:00Z">
                  <w:rPr>
                    <w:i/>
                    <w:sz w:val="24"/>
                    <w:szCs w:val="24"/>
                  </w:rPr>
                </w:rPrChange>
              </w:rPr>
              <w:t>Name of element</w:t>
            </w:r>
          </w:p>
        </w:tc>
        <w:tc>
          <w:tcPr>
            <w:tcW w:w="1974" w:type="dxa"/>
            <w:shd w:val="clear" w:color="auto" w:fill="D9D9D9"/>
            <w:vAlign w:val="center"/>
          </w:tcPr>
          <w:p w14:paraId="230A30C1" w14:textId="77777777" w:rsidR="00751CDF" w:rsidRPr="00C47BD7" w:rsidRDefault="00751CDF" w:rsidP="00751CDF">
            <w:pPr>
              <w:rPr>
                <w:rStyle w:val="af6"/>
                <w:rFonts w:eastAsiaTheme="minorEastAsia"/>
                <w:rPrChange w:id="5764" w:author="raye" w:date="2018-08-10T13:44:00Z">
                  <w:rPr>
                    <w:i/>
                    <w:sz w:val="24"/>
                    <w:szCs w:val="24"/>
                  </w:rPr>
                </w:rPrChange>
              </w:rPr>
            </w:pPr>
            <w:r w:rsidRPr="00C47BD7">
              <w:rPr>
                <w:rStyle w:val="af6"/>
                <w:rFonts w:eastAsiaTheme="minorEastAsia"/>
                <w:rPrChange w:id="5765" w:author="raye" w:date="2018-08-10T13:44:00Z">
                  <w:rPr>
                    <w:i/>
                    <w:sz w:val="24"/>
                    <w:szCs w:val="24"/>
                  </w:rPr>
                </w:rPrChange>
              </w:rPr>
              <w:t>Required/optional</w:t>
            </w:r>
          </w:p>
        </w:tc>
        <w:tc>
          <w:tcPr>
            <w:tcW w:w="1405" w:type="dxa"/>
            <w:shd w:val="clear" w:color="auto" w:fill="D9D9D9"/>
            <w:vAlign w:val="center"/>
          </w:tcPr>
          <w:p w14:paraId="58FD1309" w14:textId="77777777" w:rsidR="00751CDF" w:rsidRPr="00C47BD7" w:rsidRDefault="00751CDF" w:rsidP="00751CDF">
            <w:pPr>
              <w:rPr>
                <w:rStyle w:val="af6"/>
                <w:rFonts w:eastAsiaTheme="minorEastAsia"/>
                <w:rPrChange w:id="5766" w:author="raye" w:date="2018-08-10T13:44:00Z">
                  <w:rPr>
                    <w:i/>
                    <w:sz w:val="24"/>
                    <w:szCs w:val="24"/>
                  </w:rPr>
                </w:rPrChange>
              </w:rPr>
            </w:pPr>
            <w:r w:rsidRPr="00C47BD7">
              <w:rPr>
                <w:rStyle w:val="af6"/>
                <w:rFonts w:eastAsiaTheme="minorEastAsia"/>
                <w:rPrChange w:id="5767" w:author="raye" w:date="2018-08-10T13:44:00Z">
                  <w:rPr>
                    <w:i/>
                    <w:sz w:val="24"/>
                    <w:szCs w:val="24"/>
                  </w:rPr>
                </w:rPrChange>
              </w:rPr>
              <w:t>Type</w:t>
            </w:r>
          </w:p>
        </w:tc>
        <w:tc>
          <w:tcPr>
            <w:tcW w:w="2979" w:type="dxa"/>
            <w:shd w:val="clear" w:color="auto" w:fill="D9D9D9"/>
            <w:vAlign w:val="center"/>
          </w:tcPr>
          <w:p w14:paraId="7FD01F93" w14:textId="77777777" w:rsidR="00751CDF" w:rsidRPr="00C47BD7" w:rsidRDefault="00751CDF" w:rsidP="00751CDF">
            <w:pPr>
              <w:rPr>
                <w:rStyle w:val="af6"/>
                <w:rFonts w:eastAsiaTheme="minorEastAsia"/>
                <w:rPrChange w:id="5768" w:author="raye" w:date="2018-08-10T13:44:00Z">
                  <w:rPr>
                    <w:i/>
                    <w:sz w:val="24"/>
                    <w:szCs w:val="24"/>
                  </w:rPr>
                </w:rPrChange>
              </w:rPr>
            </w:pPr>
            <w:r w:rsidRPr="00C47BD7">
              <w:rPr>
                <w:rStyle w:val="af6"/>
                <w:rFonts w:eastAsiaTheme="minorEastAsia"/>
                <w:rPrChange w:id="5769" w:author="raye" w:date="2018-08-10T13:44:00Z">
                  <w:rPr>
                    <w:i/>
                    <w:sz w:val="24"/>
                    <w:szCs w:val="24"/>
                  </w:rPr>
                </w:rPrChange>
              </w:rPr>
              <w:t>Remarks</w:t>
            </w:r>
          </w:p>
        </w:tc>
      </w:tr>
      <w:tr w:rsidR="00751CDF" w:rsidRPr="00C47BD7" w14:paraId="3FC047E7" w14:textId="77777777" w:rsidTr="00751CDF">
        <w:trPr>
          <w:trHeight w:val="585"/>
        </w:trPr>
        <w:tc>
          <w:tcPr>
            <w:tcW w:w="2011" w:type="dxa"/>
            <w:shd w:val="clear" w:color="auto" w:fill="auto"/>
            <w:vAlign w:val="center"/>
          </w:tcPr>
          <w:p w14:paraId="4C77EAF3" w14:textId="77777777" w:rsidR="00751CDF" w:rsidRPr="00C47BD7" w:rsidRDefault="00751CDF" w:rsidP="00751CDF">
            <w:pPr>
              <w:rPr>
                <w:rStyle w:val="af6"/>
                <w:rFonts w:eastAsiaTheme="minorEastAsia"/>
                <w:rPrChange w:id="5770" w:author="raye" w:date="2018-08-10T13:44:00Z">
                  <w:rPr>
                    <w:i/>
                    <w:sz w:val="24"/>
                    <w:szCs w:val="24"/>
                  </w:rPr>
                </w:rPrChange>
              </w:rPr>
            </w:pPr>
            <w:r w:rsidRPr="00C47BD7">
              <w:rPr>
                <w:rStyle w:val="af6"/>
                <w:rFonts w:eastAsia="等线"/>
                <w:rPrChange w:id="5771" w:author="raye" w:date="2018-08-10T13:44:00Z">
                  <w:rPr>
                    <w:rFonts w:ascii="等线" w:eastAsia="等线" w:hAnsi="等线" w:cstheme="minorHAnsi"/>
                    <w:b/>
                    <w:szCs w:val="21"/>
                  </w:rPr>
                </w:rPrChange>
              </w:rPr>
              <w:t>Password</w:t>
            </w:r>
          </w:p>
        </w:tc>
        <w:tc>
          <w:tcPr>
            <w:tcW w:w="1974" w:type="dxa"/>
            <w:shd w:val="clear" w:color="auto" w:fill="auto"/>
            <w:vAlign w:val="center"/>
          </w:tcPr>
          <w:p w14:paraId="2F7D5CE5" w14:textId="77777777" w:rsidR="00751CDF" w:rsidRPr="00C47BD7" w:rsidRDefault="00751CDF" w:rsidP="00751CDF">
            <w:pPr>
              <w:rPr>
                <w:rStyle w:val="af6"/>
                <w:rFonts w:eastAsiaTheme="minorEastAsia"/>
                <w:rPrChange w:id="5772" w:author="raye" w:date="2018-08-10T13:44:00Z">
                  <w:rPr>
                    <w:i/>
                    <w:sz w:val="24"/>
                    <w:szCs w:val="24"/>
                  </w:rPr>
                </w:rPrChange>
              </w:rPr>
            </w:pPr>
            <w:r w:rsidRPr="00C47BD7">
              <w:rPr>
                <w:rStyle w:val="af6"/>
                <w:rFonts w:eastAsiaTheme="minorEastAsia"/>
                <w:rPrChange w:id="5773" w:author="raye" w:date="2018-08-10T13:44:00Z">
                  <w:rPr>
                    <w:i/>
                    <w:sz w:val="24"/>
                    <w:szCs w:val="24"/>
                  </w:rPr>
                </w:rPrChange>
              </w:rPr>
              <w:t>Required</w:t>
            </w:r>
          </w:p>
        </w:tc>
        <w:tc>
          <w:tcPr>
            <w:tcW w:w="1405" w:type="dxa"/>
            <w:shd w:val="clear" w:color="auto" w:fill="auto"/>
            <w:vAlign w:val="center"/>
          </w:tcPr>
          <w:p w14:paraId="77619741" w14:textId="77777777" w:rsidR="00751CDF" w:rsidRPr="00C47BD7" w:rsidRDefault="00751CDF" w:rsidP="00751CDF">
            <w:pPr>
              <w:rPr>
                <w:rStyle w:val="af6"/>
                <w:rFonts w:eastAsiaTheme="minorEastAsia"/>
                <w:rPrChange w:id="5774" w:author="raye" w:date="2018-08-10T13:44:00Z">
                  <w:rPr>
                    <w:i/>
                    <w:sz w:val="24"/>
                    <w:szCs w:val="24"/>
                  </w:rPr>
                </w:rPrChange>
              </w:rPr>
            </w:pPr>
            <w:r w:rsidRPr="00C47BD7">
              <w:rPr>
                <w:rStyle w:val="af6"/>
                <w:rFonts w:eastAsiaTheme="minorEastAsia"/>
                <w:rPrChange w:id="5775" w:author="raye" w:date="2018-08-10T13:44:00Z">
                  <w:rPr>
                    <w:i/>
                    <w:sz w:val="24"/>
                    <w:szCs w:val="24"/>
                  </w:rPr>
                </w:rPrChange>
              </w:rPr>
              <w:t>8~20-digit characters</w:t>
            </w:r>
          </w:p>
        </w:tc>
        <w:tc>
          <w:tcPr>
            <w:tcW w:w="2979" w:type="dxa"/>
            <w:shd w:val="clear" w:color="auto" w:fill="auto"/>
            <w:vAlign w:val="center"/>
          </w:tcPr>
          <w:p w14:paraId="75F47F30" w14:textId="77777777" w:rsidR="00751CDF" w:rsidRPr="00C47BD7" w:rsidRDefault="00751CDF" w:rsidP="00751CDF">
            <w:pPr>
              <w:rPr>
                <w:rStyle w:val="af6"/>
                <w:rFonts w:eastAsiaTheme="minorEastAsia"/>
                <w:rPrChange w:id="5776" w:author="raye" w:date="2018-08-10T13:44:00Z">
                  <w:rPr>
                    <w:i/>
                    <w:sz w:val="24"/>
                    <w:szCs w:val="24"/>
                  </w:rPr>
                </w:rPrChange>
              </w:rPr>
            </w:pPr>
            <w:r w:rsidRPr="00C47BD7">
              <w:rPr>
                <w:rStyle w:val="af6"/>
                <w:rFonts w:eastAsia="等线"/>
                <w:rPrChange w:id="5777" w:author="raye" w:date="2018-08-10T13:44:00Z">
                  <w:rPr>
                    <w:rFonts w:ascii="等线" w:eastAsia="等线" w:hAnsi="等线" w:cstheme="minorHAnsi"/>
                    <w:szCs w:val="21"/>
                  </w:rPr>
                </w:rPrChange>
              </w:rPr>
              <w:t>password must contain any three of “lowercase letters”,”uppercase letters”,”numbers”,”special characters”</w:t>
            </w:r>
          </w:p>
        </w:tc>
      </w:tr>
    </w:tbl>
    <w:p w14:paraId="4E933F4F" w14:textId="77777777" w:rsidR="00751CDF" w:rsidRPr="00B0205A" w:rsidRDefault="00751CDF" w:rsidP="00751CDF">
      <w:pPr>
        <w:jc w:val="left"/>
        <w:rPr>
          <w:rFonts w:ascii="Times New Roman" w:eastAsia="等线" w:hAnsi="Times New Roman" w:cs="Times New Roman"/>
          <w:b/>
          <w:szCs w:val="21"/>
          <w:rPrChange w:id="5778" w:author="raye" w:date="2018-08-10T12:30:00Z">
            <w:rPr>
              <w:rFonts w:ascii="等线" w:eastAsia="等线" w:hAnsi="等线" w:cstheme="minorHAnsi"/>
              <w:b/>
              <w:szCs w:val="21"/>
            </w:rPr>
          </w:rPrChange>
        </w:rPr>
      </w:pPr>
    </w:p>
    <w:p w14:paraId="01F0A41A" w14:textId="18219AFA" w:rsidR="00751CDF" w:rsidRPr="00E403FE" w:rsidRDefault="00955649">
      <w:pPr>
        <w:pStyle w:val="a0"/>
        <w:numPr>
          <w:ilvl w:val="0"/>
          <w:numId w:val="161"/>
        </w:numPr>
        <w:ind w:firstLineChars="0"/>
        <w:rPr>
          <w:rStyle w:val="aff4"/>
          <w:rFonts w:eastAsiaTheme="minorEastAsia"/>
          <w:rPrChange w:id="5779" w:author="raye" w:date="2018-08-10T13:47:00Z">
            <w:rPr>
              <w:rFonts w:ascii="等线" w:eastAsia="等线" w:hAnsi="等线" w:cstheme="minorHAnsi"/>
              <w:szCs w:val="21"/>
            </w:rPr>
          </w:rPrChange>
        </w:rPr>
        <w:pPrChange w:id="5780" w:author="raye" w:date="2018-08-10T13:47:00Z">
          <w:pPr>
            <w:pStyle w:val="a0"/>
            <w:numPr>
              <w:numId w:val="7"/>
            </w:numPr>
            <w:ind w:left="845" w:firstLineChars="0" w:hanging="420"/>
            <w:jc w:val="left"/>
          </w:pPr>
        </w:pPrChange>
      </w:pPr>
      <w:r w:rsidRPr="00E403FE">
        <w:rPr>
          <w:rStyle w:val="aff4"/>
          <w:rFonts w:eastAsiaTheme="minorEastAsia"/>
          <w:rPrChange w:id="5781" w:author="raye" w:date="2018-08-10T13:47:00Z">
            <w:rPr>
              <w:rFonts w:ascii="等线" w:eastAsia="等线" w:hAnsi="等线" w:cstheme="minorHAnsi"/>
              <w:szCs w:val="21"/>
            </w:rPr>
          </w:rPrChange>
        </w:rPr>
        <w:t>Account creation</w:t>
      </w:r>
    </w:p>
    <w:p w14:paraId="07D42A3A" w14:textId="77777777" w:rsidR="00751CDF" w:rsidRPr="00B0205A" w:rsidRDefault="00751CDF" w:rsidP="00751CDF">
      <w:pPr>
        <w:jc w:val="left"/>
        <w:rPr>
          <w:rFonts w:ascii="Times New Roman" w:eastAsia="等线" w:hAnsi="Times New Roman" w:cs="Times New Roman"/>
          <w:b/>
          <w:szCs w:val="21"/>
          <w:rPrChange w:id="5782" w:author="raye" w:date="2018-08-10T12:30:00Z">
            <w:rPr>
              <w:rFonts w:ascii="等线" w:eastAsia="等线" w:hAnsi="等线" w:cstheme="minorHAnsi"/>
              <w:b/>
              <w:szCs w:val="21"/>
            </w:rPr>
          </w:rPrChange>
        </w:rPr>
      </w:pPr>
      <w:r w:rsidRPr="00B0205A">
        <w:rPr>
          <w:rFonts w:ascii="Times New Roman" w:hAnsi="Times New Roman" w:cs="Times New Roman"/>
          <w:noProof/>
          <w:rPrChange w:id="5783" w:author="raye" w:date="2018-08-10T12:30:00Z">
            <w:rPr>
              <w:noProof/>
            </w:rPr>
          </w:rPrChange>
        </w:rPr>
        <w:drawing>
          <wp:inline distT="0" distB="0" distL="0" distR="0" wp14:anchorId="0583D840" wp14:editId="6F5B0A3A">
            <wp:extent cx="5274310" cy="31762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76270"/>
                    </a:xfrm>
                    <a:prstGeom prst="rect">
                      <a:avLst/>
                    </a:prstGeom>
                  </pic:spPr>
                </pic:pic>
              </a:graphicData>
            </a:graphic>
          </wp:inline>
        </w:drawing>
      </w:r>
    </w:p>
    <w:p w14:paraId="7164B010" w14:textId="77777777" w:rsidR="00751CDF" w:rsidRPr="00C47BD7" w:rsidRDefault="00751CDF" w:rsidP="00751CDF">
      <w:pPr>
        <w:jc w:val="left"/>
        <w:rPr>
          <w:rStyle w:val="aff4"/>
          <w:rFonts w:eastAsia="等线"/>
          <w:rPrChange w:id="5784" w:author="raye" w:date="2018-08-10T13:45:00Z">
            <w:rPr>
              <w:rFonts w:ascii="等线" w:eastAsia="等线" w:hAnsi="等线" w:cstheme="minorHAnsi"/>
              <w:b/>
              <w:szCs w:val="21"/>
            </w:rPr>
          </w:rPrChange>
        </w:rPr>
      </w:pPr>
    </w:p>
    <w:p w14:paraId="3EC3411A" w14:textId="14C40B3E" w:rsidR="00751CDF" w:rsidRPr="00C47BD7" w:rsidRDefault="00955649">
      <w:pPr>
        <w:pStyle w:val="a0"/>
        <w:numPr>
          <w:ilvl w:val="0"/>
          <w:numId w:val="160"/>
        </w:numPr>
        <w:ind w:firstLineChars="0"/>
        <w:rPr>
          <w:rStyle w:val="aff4"/>
          <w:rFonts w:eastAsiaTheme="minorEastAsia"/>
          <w:rPrChange w:id="5785" w:author="raye" w:date="2018-08-10T13:46:00Z">
            <w:rPr>
              <w:rFonts w:ascii="等线" w:eastAsia="等线" w:hAnsi="等线" w:cstheme="minorHAnsi"/>
              <w:b/>
              <w:szCs w:val="21"/>
            </w:rPr>
          </w:rPrChange>
        </w:rPr>
        <w:pPrChange w:id="5786" w:author="raye" w:date="2018-08-10T13:46:00Z">
          <w:pPr>
            <w:pStyle w:val="a0"/>
            <w:numPr>
              <w:numId w:val="7"/>
            </w:numPr>
            <w:ind w:left="845" w:firstLineChars="0" w:hanging="420"/>
            <w:jc w:val="left"/>
          </w:pPr>
        </w:pPrChange>
      </w:pPr>
      <w:r w:rsidRPr="00C47BD7">
        <w:rPr>
          <w:rStyle w:val="aff4"/>
          <w:rFonts w:eastAsiaTheme="minorEastAsia"/>
          <w:rPrChange w:id="5787" w:author="raye" w:date="2018-08-10T13:46:00Z">
            <w:rPr>
              <w:rFonts w:ascii="等线" w:eastAsia="等线" w:hAnsi="等线" w:cstheme="minorHAnsi"/>
              <w:b/>
              <w:szCs w:val="21"/>
            </w:rPr>
          </w:rPrChange>
        </w:rPr>
        <w:t>Login/Logout log</w:t>
      </w:r>
    </w:p>
    <w:p w14:paraId="63A55158" w14:textId="06C25BBD" w:rsidR="00751CDF" w:rsidRPr="00B0205A" w:rsidRDefault="00751CDF" w:rsidP="00751CDF">
      <w:pPr>
        <w:jc w:val="left"/>
        <w:rPr>
          <w:ins w:id="5788" w:author="raye" w:date="2018-08-10T10:48:00Z"/>
          <w:rFonts w:ascii="Times New Roman" w:eastAsia="等线" w:hAnsi="Times New Roman" w:cs="Times New Roman"/>
          <w:b/>
          <w:szCs w:val="21"/>
          <w:rPrChange w:id="5789" w:author="raye" w:date="2018-08-10T12:30:00Z">
            <w:rPr>
              <w:ins w:id="5790" w:author="raye" w:date="2018-08-10T10:48:00Z"/>
              <w:rFonts w:ascii="等线" w:eastAsia="等线" w:hAnsi="等线" w:cstheme="minorHAnsi"/>
              <w:b/>
              <w:szCs w:val="21"/>
            </w:rPr>
          </w:rPrChange>
        </w:rPr>
      </w:pPr>
      <w:r w:rsidRPr="00B0205A">
        <w:rPr>
          <w:rFonts w:ascii="Times New Roman" w:hAnsi="Times New Roman" w:cs="Times New Roman"/>
          <w:noProof/>
          <w:rPrChange w:id="5791" w:author="raye" w:date="2018-08-10T12:30:00Z">
            <w:rPr>
              <w:noProof/>
            </w:rPr>
          </w:rPrChange>
        </w:rPr>
        <w:lastRenderedPageBreak/>
        <w:drawing>
          <wp:inline distT="0" distB="0" distL="0" distR="0" wp14:anchorId="148AA7A0" wp14:editId="12A43501">
            <wp:extent cx="5274310" cy="302069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20695"/>
                    </a:xfrm>
                    <a:prstGeom prst="rect">
                      <a:avLst/>
                    </a:prstGeom>
                  </pic:spPr>
                </pic:pic>
              </a:graphicData>
            </a:graphic>
          </wp:inline>
        </w:drawing>
      </w:r>
    </w:p>
    <w:p w14:paraId="69462851" w14:textId="3ABEBCD8" w:rsidR="00D52D48" w:rsidRPr="00C47BD7" w:rsidRDefault="00D52D48">
      <w:pPr>
        <w:rPr>
          <w:ins w:id="5792" w:author="raye" w:date="2018-08-10T10:48:00Z"/>
          <w:rStyle w:val="aff4"/>
          <w:rFonts w:eastAsiaTheme="minorEastAsia"/>
          <w:rPrChange w:id="5793" w:author="raye" w:date="2018-08-10T13:46:00Z">
            <w:rPr>
              <w:ins w:id="5794" w:author="raye" w:date="2018-08-10T10:48:00Z"/>
              <w:rFonts w:ascii="等线" w:eastAsia="等线" w:hAnsi="等线" w:cstheme="minorHAnsi"/>
              <w:b/>
              <w:szCs w:val="21"/>
            </w:rPr>
          </w:rPrChange>
        </w:rPr>
        <w:pPrChange w:id="5795" w:author="raye" w:date="2018-08-10T13:46:00Z">
          <w:pPr>
            <w:jc w:val="left"/>
          </w:pPr>
        </w:pPrChange>
      </w:pPr>
    </w:p>
    <w:p w14:paraId="0A3D05FB" w14:textId="77777777" w:rsidR="00D52D48" w:rsidRPr="00C47BD7" w:rsidRDefault="00D52D48">
      <w:pPr>
        <w:pStyle w:val="a0"/>
        <w:numPr>
          <w:ilvl w:val="0"/>
          <w:numId w:val="159"/>
        </w:numPr>
        <w:ind w:firstLineChars="0"/>
        <w:rPr>
          <w:ins w:id="5796" w:author="raye" w:date="2018-08-10T10:48:00Z"/>
          <w:color w:val="000000" w:themeColor="text1"/>
          <w:rPrChange w:id="5797" w:author="raye" w:date="2018-08-10T13:46:00Z">
            <w:rPr>
              <w:ins w:id="5798" w:author="raye" w:date="2018-08-10T10:48:00Z"/>
              <w:rFonts w:ascii="等线" w:eastAsia="等线" w:hAnsi="等线" w:cstheme="minorHAnsi"/>
              <w:b/>
              <w:color w:val="000000" w:themeColor="text1"/>
              <w:szCs w:val="21"/>
            </w:rPr>
          </w:rPrChange>
        </w:rPr>
        <w:pPrChange w:id="5799" w:author="raye" w:date="2018-08-10T13:46:00Z">
          <w:pPr>
            <w:pStyle w:val="a0"/>
            <w:numPr>
              <w:numId w:val="63"/>
            </w:numPr>
            <w:ind w:left="845" w:firstLineChars="0" w:hanging="420"/>
            <w:jc w:val="left"/>
          </w:pPr>
        </w:pPrChange>
      </w:pPr>
      <w:ins w:id="5800" w:author="raye" w:date="2018-08-10T10:48:00Z">
        <w:r w:rsidRPr="00C47BD7">
          <w:rPr>
            <w:rStyle w:val="aff4"/>
            <w:rFonts w:eastAsiaTheme="minorEastAsia"/>
            <w:rPrChange w:id="5801" w:author="raye" w:date="2018-08-10T13:46:00Z">
              <w:rPr>
                <w:rFonts w:ascii="等线" w:eastAsia="等线" w:hAnsi="等线" w:cstheme="minorHAnsi"/>
                <w:b/>
                <w:color w:val="000000" w:themeColor="text1"/>
                <w:szCs w:val="21"/>
              </w:rPr>
            </w:rPrChange>
          </w:rPr>
          <w:t>Account right configuration</w:t>
        </w:r>
        <w:r w:rsidRPr="00C47BD7">
          <w:rPr>
            <w:color w:val="000000" w:themeColor="text1"/>
            <w:rPrChange w:id="5802" w:author="raye" w:date="2018-08-10T13:46:00Z">
              <w:rPr>
                <w:rFonts w:ascii="等线" w:eastAsia="等线" w:hAnsi="等线" w:cstheme="minorHAnsi"/>
                <w:b/>
                <w:color w:val="000000" w:themeColor="text1"/>
                <w:szCs w:val="21"/>
              </w:rPr>
            </w:rPrChange>
          </w:rPr>
          <w:t xml:space="preserve"> </w:t>
        </w:r>
        <w:r w:rsidRPr="00C47BD7">
          <w:rPr>
            <w:color w:val="000000" w:themeColor="text1"/>
            <w:rPrChange w:id="5803" w:author="raye" w:date="2018-08-10T13:46:00Z">
              <w:rPr>
                <w:rFonts w:ascii="等线" w:eastAsia="等线" w:hAnsi="等线" w:cstheme="minorHAnsi"/>
                <w:color w:val="000000" w:themeColor="text1"/>
                <w:szCs w:val="21"/>
              </w:rPr>
            </w:rPrChange>
          </w:rPr>
          <w:t>(User Management System)</w:t>
        </w:r>
      </w:ins>
    </w:p>
    <w:p w14:paraId="425F7AB8" w14:textId="25D65133" w:rsidR="00D52D48" w:rsidRPr="00B0205A" w:rsidRDefault="00D52D48" w:rsidP="00751CDF">
      <w:pPr>
        <w:jc w:val="left"/>
        <w:rPr>
          <w:ins w:id="5804" w:author="raye" w:date="2018-08-10T10:48:00Z"/>
          <w:rFonts w:ascii="Times New Roman" w:eastAsia="等线" w:hAnsi="Times New Roman" w:cs="Times New Roman"/>
          <w:b/>
          <w:szCs w:val="21"/>
          <w:rPrChange w:id="5805" w:author="raye" w:date="2018-08-10T12:30:00Z">
            <w:rPr>
              <w:ins w:id="5806" w:author="raye" w:date="2018-08-10T10:48:00Z"/>
              <w:rFonts w:ascii="等线" w:eastAsia="等线" w:hAnsi="等线" w:cstheme="minorHAnsi"/>
              <w:b/>
              <w:szCs w:val="21"/>
            </w:rPr>
          </w:rPrChange>
        </w:rPr>
      </w:pPr>
    </w:p>
    <w:p w14:paraId="29F5D351" w14:textId="1BE0C0CB" w:rsidR="00D52D48" w:rsidRPr="00B0205A" w:rsidRDefault="00D52D48" w:rsidP="00751CDF">
      <w:pPr>
        <w:jc w:val="left"/>
        <w:rPr>
          <w:ins w:id="5807" w:author="raye" w:date="2018-08-10T10:35:00Z"/>
          <w:rFonts w:ascii="Times New Roman" w:eastAsia="等线" w:hAnsi="Times New Roman" w:cs="Times New Roman"/>
          <w:b/>
          <w:szCs w:val="21"/>
          <w:rPrChange w:id="5808" w:author="raye" w:date="2018-08-10T12:30:00Z">
            <w:rPr>
              <w:ins w:id="5809" w:author="raye" w:date="2018-08-10T10:35:00Z"/>
              <w:rFonts w:ascii="等线" w:eastAsia="等线" w:hAnsi="等线" w:cstheme="minorHAnsi"/>
              <w:b/>
              <w:szCs w:val="21"/>
            </w:rPr>
          </w:rPrChange>
        </w:rPr>
      </w:pPr>
      <w:ins w:id="5810" w:author="raye" w:date="2018-08-10T10:48:00Z">
        <w:r w:rsidRPr="00B0205A">
          <w:rPr>
            <w:rFonts w:ascii="Times New Roman" w:hAnsi="Times New Roman" w:cs="Times New Roman"/>
            <w:noProof/>
            <w:rPrChange w:id="5811" w:author="raye" w:date="2018-08-10T12:30:00Z">
              <w:rPr>
                <w:noProof/>
              </w:rPr>
            </w:rPrChange>
          </w:rPr>
          <w:drawing>
            <wp:inline distT="0" distB="0" distL="0" distR="0" wp14:anchorId="1850FCBF" wp14:editId="1358D27E">
              <wp:extent cx="5274310" cy="39160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16045"/>
                      </a:xfrm>
                      <a:prstGeom prst="rect">
                        <a:avLst/>
                      </a:prstGeom>
                    </pic:spPr>
                  </pic:pic>
                </a:graphicData>
              </a:graphic>
            </wp:inline>
          </w:drawing>
        </w:r>
      </w:ins>
    </w:p>
    <w:p w14:paraId="5A199390" w14:textId="77777777" w:rsidR="000B35C0" w:rsidRPr="00B0205A" w:rsidRDefault="000B35C0" w:rsidP="00751CDF">
      <w:pPr>
        <w:jc w:val="left"/>
        <w:rPr>
          <w:rFonts w:ascii="Times New Roman" w:eastAsia="等线" w:hAnsi="Times New Roman" w:cs="Times New Roman"/>
          <w:b/>
          <w:szCs w:val="21"/>
          <w:rPrChange w:id="5812" w:author="raye" w:date="2018-08-10T12:30:00Z">
            <w:rPr>
              <w:rFonts w:ascii="等线" w:eastAsia="等线" w:hAnsi="等线" w:cstheme="minorHAnsi"/>
              <w:b/>
              <w:szCs w:val="21"/>
            </w:rPr>
          </w:rPrChange>
        </w:rPr>
      </w:pPr>
    </w:p>
    <w:p w14:paraId="582E8112" w14:textId="483FD86F" w:rsidR="00751CDF" w:rsidRPr="00C47BD7" w:rsidRDefault="000379D9">
      <w:pPr>
        <w:pStyle w:val="a0"/>
        <w:numPr>
          <w:ilvl w:val="0"/>
          <w:numId w:val="158"/>
        </w:numPr>
        <w:ind w:firstLineChars="0"/>
        <w:rPr>
          <w:rStyle w:val="aff4"/>
          <w:rFonts w:eastAsiaTheme="minorEastAsia"/>
          <w:rPrChange w:id="5813" w:author="raye" w:date="2018-08-10T13:46:00Z">
            <w:rPr>
              <w:rFonts w:ascii="等线" w:eastAsia="等线" w:hAnsi="等线" w:cstheme="minorHAnsi"/>
              <w:b/>
              <w:szCs w:val="21"/>
            </w:rPr>
          </w:rPrChange>
        </w:rPr>
        <w:pPrChange w:id="5814" w:author="raye" w:date="2018-08-10T13:46:00Z">
          <w:pPr>
            <w:pStyle w:val="a0"/>
            <w:numPr>
              <w:numId w:val="7"/>
            </w:numPr>
            <w:ind w:left="845" w:firstLineChars="0" w:hanging="420"/>
            <w:jc w:val="left"/>
          </w:pPr>
        </w:pPrChange>
      </w:pPr>
      <w:r w:rsidRPr="00C47BD7">
        <w:rPr>
          <w:rStyle w:val="aff4"/>
          <w:rFonts w:eastAsiaTheme="minorEastAsia"/>
          <w:rPrChange w:id="5815" w:author="raye" w:date="2018-08-10T13:46:00Z">
            <w:rPr>
              <w:rFonts w:ascii="等线" w:eastAsia="等线" w:hAnsi="等线" w:cstheme="minorHAnsi"/>
              <w:b/>
              <w:szCs w:val="21"/>
            </w:rPr>
          </w:rPrChange>
        </w:rPr>
        <w:t>Login page</w:t>
      </w:r>
    </w:p>
    <w:p w14:paraId="0B1A8328" w14:textId="440A86A9" w:rsidR="00751CDF" w:rsidRDefault="001D42EB" w:rsidP="00751CDF">
      <w:pPr>
        <w:jc w:val="left"/>
        <w:rPr>
          <w:ins w:id="5816" w:author="raye" w:date="2018-08-10T13:45:00Z"/>
          <w:rFonts w:ascii="Times New Roman" w:eastAsia="等线" w:hAnsi="Times New Roman" w:cs="Times New Roman"/>
          <w:b/>
          <w:szCs w:val="21"/>
        </w:rPr>
      </w:pPr>
      <w:r w:rsidRPr="00B0205A">
        <w:rPr>
          <w:rFonts w:ascii="Times New Roman" w:hAnsi="Times New Roman" w:cs="Times New Roman"/>
          <w:noProof/>
          <w:rPrChange w:id="5817" w:author="raye" w:date="2018-08-10T12:30:00Z">
            <w:rPr>
              <w:noProof/>
            </w:rPr>
          </w:rPrChange>
        </w:rPr>
        <w:lastRenderedPageBreak/>
        <w:drawing>
          <wp:inline distT="0" distB="0" distL="0" distR="0" wp14:anchorId="52BFB8A5" wp14:editId="4BF0B89C">
            <wp:extent cx="5274310" cy="332295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22955"/>
                    </a:xfrm>
                    <a:prstGeom prst="rect">
                      <a:avLst/>
                    </a:prstGeom>
                  </pic:spPr>
                </pic:pic>
              </a:graphicData>
            </a:graphic>
          </wp:inline>
        </w:drawing>
      </w:r>
    </w:p>
    <w:p w14:paraId="62DCD04B" w14:textId="77777777" w:rsidR="00C47BD7" w:rsidRPr="00B0205A" w:rsidRDefault="00C47BD7" w:rsidP="00751CDF">
      <w:pPr>
        <w:jc w:val="left"/>
        <w:rPr>
          <w:rFonts w:ascii="Times New Roman" w:eastAsia="等线" w:hAnsi="Times New Roman" w:cs="Times New Roman"/>
          <w:b/>
          <w:szCs w:val="21"/>
          <w:rPrChange w:id="5818" w:author="raye" w:date="2018-08-10T12:30:00Z">
            <w:rPr>
              <w:rFonts w:ascii="等线" w:eastAsia="等线" w:hAnsi="等线" w:cstheme="minorHAnsi"/>
              <w:b/>
              <w:szCs w:val="21"/>
            </w:rPr>
          </w:rPrChange>
        </w:rPr>
      </w:pPr>
    </w:p>
    <w:p w14:paraId="1326536D" w14:textId="1A32B80A" w:rsidR="00751CDF" w:rsidRPr="00C47BD7" w:rsidRDefault="000379D9">
      <w:pPr>
        <w:pStyle w:val="a0"/>
        <w:numPr>
          <w:ilvl w:val="0"/>
          <w:numId w:val="157"/>
        </w:numPr>
        <w:ind w:firstLineChars="0"/>
        <w:rPr>
          <w:rStyle w:val="aff4"/>
          <w:rFonts w:eastAsiaTheme="minorEastAsia"/>
          <w:rPrChange w:id="5819" w:author="raye" w:date="2018-08-10T13:46:00Z">
            <w:rPr>
              <w:rFonts w:ascii="等线" w:eastAsia="等线" w:hAnsi="等线" w:cstheme="minorHAnsi"/>
              <w:b/>
              <w:szCs w:val="21"/>
            </w:rPr>
          </w:rPrChange>
        </w:rPr>
        <w:pPrChange w:id="5820" w:author="raye" w:date="2018-08-10T13:46:00Z">
          <w:pPr>
            <w:pStyle w:val="a0"/>
            <w:numPr>
              <w:numId w:val="7"/>
            </w:numPr>
            <w:ind w:left="845" w:firstLineChars="0" w:hanging="420"/>
            <w:jc w:val="left"/>
          </w:pPr>
        </w:pPrChange>
      </w:pPr>
      <w:r w:rsidRPr="00C47BD7">
        <w:rPr>
          <w:rStyle w:val="aff4"/>
          <w:rFonts w:eastAsiaTheme="minorEastAsia"/>
          <w:rPrChange w:id="5821" w:author="raye" w:date="2018-08-10T13:46:00Z">
            <w:rPr>
              <w:rFonts w:ascii="等线" w:eastAsia="等线" w:hAnsi="等线" w:cstheme="minorHAnsi"/>
              <w:b/>
              <w:szCs w:val="21"/>
            </w:rPr>
          </w:rPrChange>
        </w:rPr>
        <w:t>Change initial password</w:t>
      </w:r>
    </w:p>
    <w:p w14:paraId="405B316C" w14:textId="77777777" w:rsidR="00751CDF" w:rsidRPr="00B0205A" w:rsidRDefault="00751CDF" w:rsidP="00751CDF">
      <w:pPr>
        <w:jc w:val="left"/>
        <w:rPr>
          <w:rFonts w:ascii="Times New Roman" w:eastAsia="等线" w:hAnsi="Times New Roman" w:cs="Times New Roman"/>
          <w:b/>
          <w:szCs w:val="21"/>
          <w:rPrChange w:id="5822" w:author="raye" w:date="2018-08-10T12:30:00Z">
            <w:rPr>
              <w:rFonts w:ascii="等线" w:eastAsia="等线" w:hAnsi="等线" w:cstheme="minorHAnsi"/>
              <w:b/>
              <w:szCs w:val="21"/>
            </w:rPr>
          </w:rPrChange>
        </w:rPr>
      </w:pPr>
      <w:r w:rsidRPr="00B0205A">
        <w:rPr>
          <w:rFonts w:ascii="Times New Roman" w:hAnsi="Times New Roman" w:cs="Times New Roman"/>
          <w:noProof/>
          <w:rPrChange w:id="5823" w:author="raye" w:date="2018-08-10T12:30:00Z">
            <w:rPr>
              <w:noProof/>
            </w:rPr>
          </w:rPrChange>
        </w:rPr>
        <w:drawing>
          <wp:inline distT="0" distB="0" distL="0" distR="0" wp14:anchorId="20DB2495" wp14:editId="427260E1">
            <wp:extent cx="5114286" cy="240952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4286" cy="2409524"/>
                    </a:xfrm>
                    <a:prstGeom prst="rect">
                      <a:avLst/>
                    </a:prstGeom>
                  </pic:spPr>
                </pic:pic>
              </a:graphicData>
            </a:graphic>
          </wp:inline>
        </w:drawing>
      </w:r>
    </w:p>
    <w:p w14:paraId="1EA58271" w14:textId="083A2998" w:rsidR="00297B3B" w:rsidRPr="00B0205A" w:rsidRDefault="00297B3B" w:rsidP="00774ECE">
      <w:pPr>
        <w:tabs>
          <w:tab w:val="left" w:pos="2410"/>
        </w:tabs>
        <w:spacing w:afterLines="50" w:after="156"/>
        <w:rPr>
          <w:rFonts w:ascii="Times New Roman" w:hAnsi="Times New Roman" w:cs="Times New Roman"/>
          <w:b/>
          <w:sz w:val="24"/>
          <w:szCs w:val="24"/>
          <w:rPrChange w:id="5824" w:author="raye" w:date="2018-08-10T12:30:00Z">
            <w:rPr>
              <w:rFonts w:ascii="Calibri" w:hAnsi="Calibri" w:cstheme="minorHAnsi"/>
              <w:b/>
              <w:sz w:val="24"/>
              <w:szCs w:val="24"/>
            </w:rPr>
          </w:rPrChange>
        </w:rPr>
      </w:pPr>
    </w:p>
    <w:p w14:paraId="3A5A658A" w14:textId="5017C934" w:rsidR="00297B3B" w:rsidRPr="00B0205A" w:rsidRDefault="00297B3B" w:rsidP="00774ECE">
      <w:pPr>
        <w:tabs>
          <w:tab w:val="left" w:pos="2410"/>
        </w:tabs>
        <w:spacing w:afterLines="50" w:after="156"/>
        <w:rPr>
          <w:rFonts w:ascii="Times New Roman" w:hAnsi="Times New Roman" w:cs="Times New Roman"/>
          <w:b/>
          <w:sz w:val="24"/>
          <w:szCs w:val="24"/>
          <w:rPrChange w:id="5825" w:author="raye" w:date="2018-08-10T12:30:00Z">
            <w:rPr>
              <w:rFonts w:ascii="Calibri" w:hAnsi="Calibri" w:cstheme="minorHAnsi"/>
              <w:b/>
              <w:sz w:val="24"/>
              <w:szCs w:val="24"/>
            </w:rPr>
          </w:rPrChange>
        </w:rPr>
      </w:pPr>
    </w:p>
    <w:p w14:paraId="3B8EC1A2" w14:textId="5710741E" w:rsidR="00297B3B" w:rsidRPr="00B0205A" w:rsidRDefault="00297B3B" w:rsidP="00774ECE">
      <w:pPr>
        <w:tabs>
          <w:tab w:val="left" w:pos="2410"/>
        </w:tabs>
        <w:spacing w:afterLines="50" w:after="156"/>
        <w:rPr>
          <w:rFonts w:ascii="Times New Roman" w:hAnsi="Times New Roman" w:cs="Times New Roman"/>
          <w:b/>
          <w:sz w:val="24"/>
          <w:szCs w:val="24"/>
          <w:rPrChange w:id="5826" w:author="raye" w:date="2018-08-10T12:30:00Z">
            <w:rPr>
              <w:rFonts w:ascii="Calibri" w:hAnsi="Calibri" w:cstheme="minorHAnsi"/>
              <w:b/>
              <w:sz w:val="24"/>
              <w:szCs w:val="24"/>
            </w:rPr>
          </w:rPrChange>
        </w:rPr>
      </w:pPr>
    </w:p>
    <w:p w14:paraId="192D37CB" w14:textId="3B133A5F" w:rsidR="00297B3B" w:rsidRPr="00B0205A" w:rsidRDefault="00297B3B" w:rsidP="00774ECE">
      <w:pPr>
        <w:tabs>
          <w:tab w:val="left" w:pos="2410"/>
        </w:tabs>
        <w:spacing w:afterLines="50" w:after="156"/>
        <w:rPr>
          <w:rFonts w:ascii="Times New Roman" w:hAnsi="Times New Roman" w:cs="Times New Roman"/>
          <w:b/>
          <w:sz w:val="24"/>
          <w:szCs w:val="24"/>
          <w:rPrChange w:id="5827" w:author="raye" w:date="2018-08-10T12:30:00Z">
            <w:rPr>
              <w:rFonts w:ascii="Calibri" w:hAnsi="Calibri" w:cstheme="minorHAnsi"/>
              <w:b/>
              <w:sz w:val="24"/>
              <w:szCs w:val="24"/>
            </w:rPr>
          </w:rPrChange>
        </w:rPr>
      </w:pPr>
    </w:p>
    <w:p w14:paraId="6BB32B58" w14:textId="77777777" w:rsidR="00297B3B" w:rsidRPr="00B0205A" w:rsidRDefault="00297B3B" w:rsidP="00774ECE">
      <w:pPr>
        <w:tabs>
          <w:tab w:val="left" w:pos="2410"/>
        </w:tabs>
        <w:spacing w:afterLines="50" w:after="156"/>
        <w:rPr>
          <w:rFonts w:ascii="Times New Roman" w:hAnsi="Times New Roman" w:cs="Times New Roman"/>
          <w:b/>
          <w:sz w:val="24"/>
          <w:szCs w:val="24"/>
          <w:rPrChange w:id="5828" w:author="raye" w:date="2018-08-10T12:30:00Z">
            <w:rPr>
              <w:rFonts w:ascii="Calibri" w:hAnsi="Calibri" w:cstheme="minorHAnsi"/>
              <w:b/>
              <w:sz w:val="24"/>
              <w:szCs w:val="24"/>
            </w:rPr>
          </w:rPrChange>
        </w:rPr>
      </w:pPr>
    </w:p>
    <w:p w14:paraId="53428868" w14:textId="77777777" w:rsidR="009C341A" w:rsidRPr="009C341A" w:rsidRDefault="009C341A" w:rsidP="009C341A">
      <w:pPr>
        <w:pStyle w:val="a0"/>
        <w:keepNext/>
        <w:keepLines/>
        <w:numPr>
          <w:ilvl w:val="0"/>
          <w:numId w:val="163"/>
        </w:numPr>
        <w:spacing w:before="260" w:after="260" w:line="360" w:lineRule="auto"/>
        <w:ind w:firstLineChars="0"/>
        <w:outlineLvl w:val="1"/>
        <w:rPr>
          <w:ins w:id="5829" w:author="raye" w:date="2018-08-10T14:02:00Z"/>
          <w:rFonts w:ascii="Times New Roman" w:eastAsia="宋体" w:hAnsi="Times New Roman" w:cs="Times New Roman"/>
          <w:b/>
          <w:bCs/>
          <w:vanish/>
          <w:sz w:val="24"/>
          <w:szCs w:val="24"/>
        </w:rPr>
      </w:pPr>
      <w:bookmarkStart w:id="5830" w:name="_Toc512250221"/>
      <w:bookmarkStart w:id="5831" w:name="_Toc520839417"/>
    </w:p>
    <w:p w14:paraId="25B6DC7C" w14:textId="77777777" w:rsidR="009C341A" w:rsidRPr="009C341A" w:rsidRDefault="009C341A" w:rsidP="009C341A">
      <w:pPr>
        <w:pStyle w:val="a0"/>
        <w:keepNext/>
        <w:keepLines/>
        <w:numPr>
          <w:ilvl w:val="0"/>
          <w:numId w:val="163"/>
        </w:numPr>
        <w:spacing w:before="260" w:after="260" w:line="360" w:lineRule="auto"/>
        <w:ind w:firstLineChars="0"/>
        <w:outlineLvl w:val="1"/>
        <w:rPr>
          <w:ins w:id="5832" w:author="raye" w:date="2018-08-10T14:02:00Z"/>
          <w:rFonts w:ascii="Times New Roman" w:eastAsia="宋体" w:hAnsi="Times New Roman" w:cs="Times New Roman"/>
          <w:b/>
          <w:bCs/>
          <w:vanish/>
          <w:sz w:val="24"/>
          <w:szCs w:val="24"/>
        </w:rPr>
      </w:pPr>
    </w:p>
    <w:p w14:paraId="5BE4C213" w14:textId="77777777" w:rsidR="009C341A" w:rsidRPr="009C341A" w:rsidRDefault="009C341A" w:rsidP="009C341A">
      <w:pPr>
        <w:pStyle w:val="a0"/>
        <w:keepNext/>
        <w:keepLines/>
        <w:numPr>
          <w:ilvl w:val="0"/>
          <w:numId w:val="163"/>
        </w:numPr>
        <w:spacing w:before="260" w:after="260" w:line="360" w:lineRule="auto"/>
        <w:ind w:firstLineChars="0"/>
        <w:outlineLvl w:val="1"/>
        <w:rPr>
          <w:ins w:id="5833" w:author="raye" w:date="2018-08-10T14:02:00Z"/>
          <w:rFonts w:ascii="Times New Roman" w:eastAsia="宋体" w:hAnsi="Times New Roman" w:cs="Times New Roman"/>
          <w:b/>
          <w:bCs/>
          <w:vanish/>
          <w:sz w:val="24"/>
          <w:szCs w:val="24"/>
        </w:rPr>
      </w:pPr>
    </w:p>
    <w:p w14:paraId="0CCBBEF0" w14:textId="77777777" w:rsidR="009C341A" w:rsidRPr="009C341A" w:rsidRDefault="009C341A" w:rsidP="009C341A">
      <w:pPr>
        <w:pStyle w:val="a0"/>
        <w:keepNext/>
        <w:keepLines/>
        <w:numPr>
          <w:ilvl w:val="1"/>
          <w:numId w:val="163"/>
        </w:numPr>
        <w:spacing w:before="260" w:after="260" w:line="360" w:lineRule="auto"/>
        <w:ind w:firstLineChars="0"/>
        <w:outlineLvl w:val="1"/>
        <w:rPr>
          <w:ins w:id="5834" w:author="raye" w:date="2018-08-10T14:02:00Z"/>
          <w:rFonts w:ascii="Times New Roman" w:eastAsia="宋体" w:hAnsi="Times New Roman" w:cs="Times New Roman"/>
          <w:b/>
          <w:bCs/>
          <w:vanish/>
          <w:sz w:val="24"/>
          <w:szCs w:val="24"/>
        </w:rPr>
      </w:pPr>
    </w:p>
    <w:p w14:paraId="71731737" w14:textId="77777777" w:rsidR="009C341A" w:rsidRPr="009C341A" w:rsidRDefault="009C341A" w:rsidP="009C341A">
      <w:pPr>
        <w:pStyle w:val="a0"/>
        <w:keepNext/>
        <w:keepLines/>
        <w:numPr>
          <w:ilvl w:val="1"/>
          <w:numId w:val="163"/>
        </w:numPr>
        <w:spacing w:before="260" w:after="260" w:line="360" w:lineRule="auto"/>
        <w:ind w:firstLineChars="0"/>
        <w:outlineLvl w:val="1"/>
        <w:rPr>
          <w:ins w:id="5835" w:author="raye" w:date="2018-08-10T14:02:00Z"/>
          <w:rFonts w:ascii="Times New Roman" w:eastAsia="宋体" w:hAnsi="Times New Roman" w:cs="Times New Roman"/>
          <w:b/>
          <w:bCs/>
          <w:vanish/>
          <w:sz w:val="24"/>
          <w:szCs w:val="24"/>
        </w:rPr>
      </w:pPr>
    </w:p>
    <w:p w14:paraId="493669F2" w14:textId="77777777" w:rsidR="009C341A" w:rsidRPr="009C341A" w:rsidRDefault="009C341A" w:rsidP="009C341A">
      <w:pPr>
        <w:pStyle w:val="a0"/>
        <w:keepNext/>
        <w:keepLines/>
        <w:numPr>
          <w:ilvl w:val="2"/>
          <w:numId w:val="163"/>
        </w:numPr>
        <w:spacing w:before="260" w:after="260" w:line="360" w:lineRule="auto"/>
        <w:ind w:firstLineChars="0"/>
        <w:outlineLvl w:val="1"/>
        <w:rPr>
          <w:ins w:id="5836" w:author="raye" w:date="2018-08-10T14:02:00Z"/>
          <w:rFonts w:ascii="Times New Roman" w:eastAsia="宋体" w:hAnsi="Times New Roman" w:cs="Times New Roman"/>
          <w:b/>
          <w:bCs/>
          <w:vanish/>
          <w:sz w:val="24"/>
          <w:szCs w:val="24"/>
        </w:rPr>
      </w:pPr>
    </w:p>
    <w:p w14:paraId="1789C18F" w14:textId="2888207D" w:rsidR="003579AC" w:rsidRPr="009C341A" w:rsidRDefault="009C341A" w:rsidP="00AC1630">
      <w:pPr>
        <w:pStyle w:val="321"/>
        <w:rPr>
          <w:rPrChange w:id="5837" w:author="raye" w:date="2018-08-10T14:01:00Z">
            <w:rPr>
              <w:rFonts w:ascii="Calibri" w:hAnsi="Calibri" w:cstheme="minorHAnsi"/>
              <w:b/>
            </w:rPr>
          </w:rPrChange>
        </w:rPr>
        <w:pPrChange w:id="5838" w:author="raye" w:date="2018-08-10T20:11:00Z">
          <w:pPr>
            <w:pStyle w:val="2"/>
            <w:numPr>
              <w:ilvl w:val="2"/>
              <w:numId w:val="28"/>
            </w:numPr>
            <w:tabs>
              <w:tab w:val="clear" w:pos="1440"/>
              <w:tab w:val="left" w:pos="709"/>
            </w:tabs>
            <w:spacing w:afterLines="50" w:after="156"/>
            <w:ind w:left="1646" w:hanging="1080"/>
          </w:pPr>
        </w:pPrChange>
      </w:pPr>
      <w:ins w:id="5839" w:author="raye" w:date="2018-08-10T14:03:00Z">
        <w:r>
          <w:t xml:space="preserve">3.2.2 </w:t>
        </w:r>
      </w:ins>
      <w:r w:rsidR="003579AC" w:rsidRPr="009C341A">
        <w:rPr>
          <w:rPrChange w:id="5840" w:author="raye" w:date="2018-08-10T14:01:00Z">
            <w:rPr>
              <w:rFonts w:ascii="Calibri" w:hAnsi="Calibri" w:cstheme="minorHAnsi"/>
              <w:bCs/>
            </w:rPr>
          </w:rPrChange>
        </w:rPr>
        <w:t>Home Page</w:t>
      </w:r>
      <w:bookmarkEnd w:id="5830"/>
      <w:bookmarkEnd w:id="5831"/>
    </w:p>
    <w:p w14:paraId="01869DFA" w14:textId="578821C6" w:rsidR="004A43B6" w:rsidRPr="00B0205A" w:rsidRDefault="00751CDF" w:rsidP="00BA2F11">
      <w:pPr>
        <w:pStyle w:val="3"/>
        <w:keepNext w:val="0"/>
        <w:keepLines w:val="0"/>
        <w:spacing w:before="0" w:after="120" w:line="240" w:lineRule="auto"/>
        <w:rPr>
          <w:rFonts w:ascii="Times New Roman" w:hAnsi="Times New Roman" w:cs="Times New Roman"/>
          <w:rPrChange w:id="5841" w:author="raye" w:date="2018-08-10T12:30:00Z">
            <w:rPr>
              <w:rFonts w:ascii="Calibri" w:hAnsi="Calibri" w:cstheme="minorHAnsi"/>
            </w:rPr>
          </w:rPrChange>
        </w:rPr>
      </w:pPr>
      <w:bookmarkStart w:id="5842" w:name="_Toc512250222"/>
      <w:bookmarkStart w:id="5843" w:name="_Toc520839418"/>
      <w:r w:rsidRPr="00B0205A">
        <w:rPr>
          <w:rFonts w:ascii="Times New Roman" w:hAnsi="Times New Roman" w:cs="Times New Roman"/>
          <w:rPrChange w:id="5844" w:author="raye" w:date="2018-08-10T12:30:00Z">
            <w:rPr>
              <w:rFonts w:ascii="Calibri" w:hAnsi="Calibri" w:cstheme="minorHAnsi"/>
            </w:rPr>
          </w:rPrChange>
        </w:rPr>
        <w:t xml:space="preserve">1..1. </w:t>
      </w:r>
      <w:r w:rsidR="004A43B6" w:rsidRPr="00B0205A">
        <w:rPr>
          <w:rFonts w:ascii="Times New Roman" w:hAnsi="Times New Roman" w:cs="Times New Roman"/>
          <w:rPrChange w:id="5845" w:author="raye" w:date="2018-08-10T12:30:00Z">
            <w:rPr>
              <w:rFonts w:ascii="Calibri" w:hAnsi="Calibri" w:cstheme="minorHAnsi"/>
            </w:rPr>
          </w:rPrChange>
        </w:rPr>
        <w:t>AS-IS</w:t>
      </w:r>
      <w:bookmarkEnd w:id="5842"/>
      <w:bookmarkEnd w:id="5843"/>
    </w:p>
    <w:p w14:paraId="08E3889A" w14:textId="3C8BDEE9" w:rsidR="00FC0571" w:rsidRPr="00B0205A" w:rsidRDefault="002E6184" w:rsidP="00A769EC">
      <w:pPr>
        <w:pStyle w:val="HTML"/>
        <w:shd w:val="clear" w:color="auto" w:fill="FFFFFF"/>
        <w:ind w:firstLineChars="200" w:firstLine="480"/>
        <w:rPr>
          <w:rFonts w:ascii="Times New Roman" w:hAnsi="Times New Roman" w:cs="Times New Roman"/>
          <w:rPrChange w:id="5846" w:author="raye" w:date="2018-08-10T12:30:00Z">
            <w:rPr>
              <w:rFonts w:ascii="Calibri" w:hAnsi="Calibri" w:cstheme="minorHAnsi"/>
            </w:rPr>
          </w:rPrChange>
        </w:rPr>
      </w:pPr>
      <w:r w:rsidRPr="00B0205A">
        <w:rPr>
          <w:rFonts w:ascii="Times New Roman" w:hAnsi="Times New Roman" w:cs="Times New Roman"/>
          <w:rPrChange w:id="5847" w:author="raye" w:date="2018-08-10T12:30:00Z">
            <w:rPr>
              <w:rFonts w:ascii="Calibri" w:hAnsi="Calibri" w:cstheme="minorHAnsi"/>
            </w:rPr>
          </w:rPrChange>
        </w:rPr>
        <w:t xml:space="preserve">The As-Is system only provides support for the </w:t>
      </w:r>
      <w:r w:rsidR="009E51F8" w:rsidRPr="00B0205A">
        <w:rPr>
          <w:rFonts w:ascii="Times New Roman" w:hAnsi="Times New Roman" w:cs="Times New Roman"/>
          <w:rPrChange w:id="5848" w:author="raye" w:date="2018-08-10T12:30:00Z">
            <w:rPr>
              <w:rFonts w:ascii="Calibri" w:hAnsi="Calibri" w:cstheme="minorHAnsi"/>
            </w:rPr>
          </w:rPrChange>
        </w:rPr>
        <w:t xml:space="preserve">operations </w:t>
      </w:r>
      <w:r w:rsidRPr="00B0205A">
        <w:rPr>
          <w:rFonts w:ascii="Times New Roman" w:hAnsi="Times New Roman" w:cs="Times New Roman"/>
          <w:rPrChange w:id="5849" w:author="raye" w:date="2018-08-10T12:30:00Z">
            <w:rPr>
              <w:rFonts w:ascii="Calibri" w:hAnsi="Calibri" w:cstheme="minorHAnsi"/>
            </w:rPr>
          </w:rPrChange>
        </w:rPr>
        <w:t xml:space="preserve">function of </w:t>
      </w:r>
      <w:r w:rsidR="009E51F8" w:rsidRPr="00B0205A">
        <w:rPr>
          <w:rFonts w:ascii="Times New Roman" w:hAnsi="Times New Roman" w:cs="Times New Roman"/>
          <w:rPrChange w:id="5850" w:author="raye" w:date="2018-08-10T12:30:00Z">
            <w:rPr>
              <w:rFonts w:ascii="Calibri" w:hAnsi="Calibri" w:cstheme="minorHAnsi"/>
            </w:rPr>
          </w:rPrChange>
        </w:rPr>
        <w:t xml:space="preserve">Operations </w:t>
      </w:r>
      <w:r w:rsidRPr="00B0205A">
        <w:rPr>
          <w:rFonts w:ascii="Times New Roman" w:hAnsi="Times New Roman" w:cs="Times New Roman"/>
          <w:rPrChange w:id="5851" w:author="raye" w:date="2018-08-10T12:30:00Z">
            <w:rPr>
              <w:rFonts w:ascii="Calibri" w:hAnsi="Calibri" w:cstheme="minorHAnsi"/>
            </w:rPr>
          </w:rPrChange>
        </w:rPr>
        <w:t xml:space="preserve">Analyst, and does not involve other roles. When </w:t>
      </w:r>
      <w:r w:rsidR="00604DE2" w:rsidRPr="00B0205A">
        <w:rPr>
          <w:rFonts w:ascii="Times New Roman" w:hAnsi="Times New Roman" w:cs="Times New Roman"/>
          <w:rPrChange w:id="5852" w:author="raye" w:date="2018-08-10T12:30:00Z">
            <w:rPr>
              <w:rFonts w:ascii="Calibri" w:hAnsi="Calibri" w:cstheme="minorHAnsi"/>
            </w:rPr>
          </w:rPrChange>
        </w:rPr>
        <w:t xml:space="preserve">Operations Analyst </w:t>
      </w:r>
      <w:r w:rsidRPr="00B0205A">
        <w:rPr>
          <w:rFonts w:ascii="Times New Roman" w:hAnsi="Times New Roman" w:cs="Times New Roman"/>
          <w:rPrChange w:id="5853" w:author="raye" w:date="2018-08-10T12:30:00Z">
            <w:rPr>
              <w:rFonts w:ascii="Calibri" w:hAnsi="Calibri" w:cstheme="minorHAnsi"/>
            </w:rPr>
          </w:rPrChange>
        </w:rPr>
        <w:t xml:space="preserve">logs into this system, it will directly enter </w:t>
      </w:r>
      <w:r w:rsidR="00FC0571" w:rsidRPr="00B0205A">
        <w:rPr>
          <w:rFonts w:ascii="Times New Roman" w:hAnsi="Times New Roman" w:cs="Times New Roman"/>
          <w:rPrChange w:id="5854" w:author="raye" w:date="2018-08-10T12:30:00Z">
            <w:rPr>
              <w:rFonts w:ascii="Calibri" w:hAnsi="Calibri" w:cstheme="minorHAnsi"/>
            </w:rPr>
          </w:rPrChange>
        </w:rPr>
        <w:t xml:space="preserve">his/her own </w:t>
      </w:r>
      <w:r w:rsidRPr="00B0205A">
        <w:rPr>
          <w:rFonts w:ascii="Times New Roman" w:hAnsi="Times New Roman" w:cs="Times New Roman"/>
          <w:rPrChange w:id="5855" w:author="raye" w:date="2018-08-10T12:30:00Z">
            <w:rPr>
              <w:rFonts w:ascii="Calibri" w:hAnsi="Calibri" w:cstheme="minorHAnsi"/>
            </w:rPr>
          </w:rPrChange>
        </w:rPr>
        <w:t>Case List working screen.</w:t>
      </w:r>
    </w:p>
    <w:p w14:paraId="077DB1F7" w14:textId="5BFAD2B3" w:rsidR="002E6184" w:rsidRPr="00B0205A" w:rsidRDefault="002E6184" w:rsidP="00BF71D7">
      <w:pPr>
        <w:ind w:firstLineChars="177" w:firstLine="425"/>
        <w:rPr>
          <w:rFonts w:ascii="Times New Roman" w:hAnsi="Times New Roman" w:cs="Times New Roman"/>
          <w:sz w:val="24"/>
          <w:rPrChange w:id="5856" w:author="raye" w:date="2018-08-10T12:30:00Z">
            <w:rPr>
              <w:rFonts w:ascii="Calibri" w:hAnsi="Calibri" w:cstheme="minorHAnsi"/>
              <w:sz w:val="24"/>
            </w:rPr>
          </w:rPrChange>
        </w:rPr>
      </w:pPr>
    </w:p>
    <w:p w14:paraId="34FFBFC5" w14:textId="5870FD17" w:rsidR="002E6184" w:rsidRPr="00B0205A" w:rsidRDefault="002E6184" w:rsidP="00BF71D7">
      <w:pPr>
        <w:ind w:firstLineChars="177" w:firstLine="425"/>
        <w:rPr>
          <w:rFonts w:ascii="Times New Roman" w:hAnsi="Times New Roman" w:cs="Times New Roman"/>
          <w:sz w:val="24"/>
          <w:rPrChange w:id="5857" w:author="raye" w:date="2018-08-10T12:30:00Z">
            <w:rPr>
              <w:rFonts w:ascii="Calibri" w:hAnsi="Calibri" w:cstheme="minorHAnsi"/>
              <w:sz w:val="24"/>
            </w:rPr>
          </w:rPrChange>
        </w:rPr>
      </w:pPr>
      <w:r w:rsidRPr="00B0205A">
        <w:rPr>
          <w:rFonts w:ascii="Times New Roman" w:hAnsi="Times New Roman" w:cs="Times New Roman"/>
          <w:sz w:val="24"/>
          <w:rPrChange w:id="5858" w:author="raye" w:date="2018-08-10T12:30:00Z">
            <w:rPr>
              <w:rFonts w:ascii="Calibri" w:hAnsi="Calibri" w:cstheme="minorHAnsi"/>
              <w:sz w:val="24"/>
            </w:rPr>
          </w:rPrChange>
        </w:rPr>
        <w:t xml:space="preserve">At </w:t>
      </w:r>
      <w:r w:rsidR="007B30DB" w:rsidRPr="00B0205A">
        <w:rPr>
          <w:rFonts w:ascii="Times New Roman" w:hAnsi="Times New Roman" w:cs="Times New Roman"/>
          <w:sz w:val="24"/>
          <w:rPrChange w:id="5859" w:author="raye" w:date="2018-08-10T12:30:00Z">
            <w:rPr>
              <w:rFonts w:ascii="Calibri" w:hAnsi="Calibri" w:cstheme="minorHAnsi"/>
              <w:sz w:val="24"/>
            </w:rPr>
          </w:rPrChange>
        </w:rPr>
        <w:t xml:space="preserve">the </w:t>
      </w:r>
      <w:r w:rsidRPr="00B0205A">
        <w:rPr>
          <w:rFonts w:ascii="Times New Roman" w:hAnsi="Times New Roman" w:cs="Times New Roman"/>
          <w:sz w:val="24"/>
          <w:rPrChange w:id="5860" w:author="raye" w:date="2018-08-10T12:30:00Z">
            <w:rPr>
              <w:rFonts w:ascii="Calibri" w:hAnsi="Calibri" w:cstheme="minorHAnsi"/>
              <w:sz w:val="24"/>
            </w:rPr>
          </w:rPrChange>
        </w:rPr>
        <w:t>title area</w:t>
      </w:r>
      <w:r w:rsidR="00FC0571" w:rsidRPr="00B0205A">
        <w:rPr>
          <w:rFonts w:ascii="Times New Roman" w:hAnsi="Times New Roman" w:cs="Times New Roman"/>
          <w:sz w:val="24"/>
          <w:rPrChange w:id="5861" w:author="raye" w:date="2018-08-10T12:30:00Z">
            <w:rPr>
              <w:rFonts w:ascii="Calibri" w:hAnsi="Calibri" w:cstheme="minorHAnsi"/>
              <w:sz w:val="24"/>
            </w:rPr>
          </w:rPrChange>
        </w:rPr>
        <w:t xml:space="preserve"> of </w:t>
      </w:r>
      <w:r w:rsidRPr="00B0205A">
        <w:rPr>
          <w:rFonts w:ascii="Times New Roman" w:hAnsi="Times New Roman" w:cs="Times New Roman"/>
          <w:sz w:val="24"/>
          <w:rPrChange w:id="5862" w:author="raye" w:date="2018-08-10T12:30:00Z">
            <w:rPr>
              <w:rFonts w:ascii="Calibri" w:hAnsi="Calibri" w:cstheme="minorHAnsi"/>
              <w:sz w:val="24"/>
            </w:rPr>
          </w:rPrChange>
        </w:rPr>
        <w:t>the Case List working screen</w:t>
      </w:r>
      <w:r w:rsidR="007B30DB" w:rsidRPr="00B0205A">
        <w:rPr>
          <w:rFonts w:ascii="Times New Roman" w:hAnsi="Times New Roman" w:cs="Times New Roman"/>
          <w:sz w:val="24"/>
          <w:rPrChange w:id="5863" w:author="raye" w:date="2018-08-10T12:30:00Z">
            <w:rPr>
              <w:rFonts w:ascii="Calibri" w:hAnsi="Calibri" w:cstheme="minorHAnsi"/>
              <w:sz w:val="24"/>
            </w:rPr>
          </w:rPrChange>
        </w:rPr>
        <w:t>, some of the main function links are provided</w:t>
      </w:r>
      <w:r w:rsidRPr="00B0205A">
        <w:rPr>
          <w:rFonts w:ascii="Times New Roman" w:hAnsi="Times New Roman" w:cs="Times New Roman"/>
          <w:sz w:val="24"/>
          <w:rPrChange w:id="5864" w:author="raye" w:date="2018-08-10T12:30:00Z">
            <w:rPr>
              <w:rFonts w:ascii="Calibri" w:hAnsi="Calibri" w:cstheme="minorHAnsi"/>
              <w:sz w:val="24"/>
            </w:rPr>
          </w:rPrChange>
        </w:rPr>
        <w:t xml:space="preserve"> (as follows):</w:t>
      </w:r>
    </w:p>
    <w:p w14:paraId="47F8632D" w14:textId="175A8BBF" w:rsidR="00A33DB0" w:rsidRPr="00B0205A" w:rsidRDefault="00A33DB0" w:rsidP="00C409AC">
      <w:pPr>
        <w:pStyle w:val="BodyText1"/>
        <w:spacing w:after="0"/>
        <w:rPr>
          <w:lang w:eastAsia="zh-CN"/>
          <w:rPrChange w:id="5865" w:author="raye" w:date="2018-08-10T12:30:00Z">
            <w:rPr>
              <w:rFonts w:ascii="Calibri" w:hAnsi="Calibri" w:cstheme="minorHAnsi"/>
              <w:lang w:eastAsia="zh-CN"/>
            </w:rPr>
          </w:rPrChange>
        </w:rPr>
      </w:pPr>
      <w:r w:rsidRPr="00B0205A">
        <w:rPr>
          <w:noProof/>
          <w:lang w:eastAsia="zh-CN"/>
          <w:rPrChange w:id="5866" w:author="raye" w:date="2018-08-10T12:30:00Z">
            <w:rPr>
              <w:rFonts w:ascii="Calibri" w:hAnsi="Calibri" w:cstheme="minorHAnsi"/>
              <w:noProof/>
              <w:lang w:eastAsia="zh-CN"/>
            </w:rPr>
          </w:rPrChange>
        </w:rPr>
        <mc:AlternateContent>
          <mc:Choice Requires="wps">
            <w:drawing>
              <wp:anchor distT="0" distB="0" distL="114300" distR="114300" simplePos="0" relativeHeight="251729920" behindDoc="0" locked="0" layoutInCell="1" allowOverlap="1" wp14:anchorId="1F0191BD" wp14:editId="07AFE25A">
                <wp:simplePos x="0" y="0"/>
                <wp:positionH relativeFrom="column">
                  <wp:posOffset>5522401</wp:posOffset>
                </wp:positionH>
                <wp:positionV relativeFrom="paragraph">
                  <wp:posOffset>393147</wp:posOffset>
                </wp:positionV>
                <wp:extent cx="144780" cy="158115"/>
                <wp:effectExtent l="0" t="0" r="26670" b="13335"/>
                <wp:wrapNone/>
                <wp:docPr id="62" name="Oval 62"/>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742B66" w14:textId="77777777" w:rsidR="00720D29" w:rsidRPr="004435FC" w:rsidRDefault="00720D29" w:rsidP="00A33DB0">
                            <w:pPr>
                              <w:adjustRightInd w:val="0"/>
                              <w:snapToGrid w:val="0"/>
                              <w:jc w:val="center"/>
                              <w:rPr>
                                <w:color w:val="FFFF00"/>
                                <w:sz w:val="13"/>
                              </w:rPr>
                            </w:pPr>
                            <w:r>
                              <w:rPr>
                                <w:color w:val="FFFF00"/>
                                <w:sz w:val="13"/>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1F0191BD" id="Oval 62" o:spid="_x0000_s1026" style="position:absolute;margin-left:434.85pt;margin-top:30.95pt;width:11.4pt;height:12.4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" fillcolor="#5b9bd5 [3204]" strokecolor="#1f4d78 [1604]" strokeweight="1pt">
                <v:stroke joinstyle="miter"/>
                <v:textbox inset="0,0,0,0">
                  <w:txbxContent>
                    <w:p w14:paraId="00742B66" w14:textId="77777777" w:rsidR="00720D29" w:rsidRPr="004435FC" w:rsidRDefault="00720D29" w:rsidP="00A33DB0">
                      <w:pPr>
                        <w:adjustRightInd w:val="0"/>
                        <w:snapToGrid w:val="0"/>
                        <w:jc w:val="center"/>
                        <w:rPr>
                          <w:color w:val="FFFF00"/>
                          <w:sz w:val="13"/>
                        </w:rPr>
                      </w:pPr>
                      <w:r>
                        <w:rPr>
                          <w:color w:val="FFFF00"/>
                          <w:sz w:val="13"/>
                        </w:rPr>
                        <w:t>4</w:t>
                      </w:r>
                    </w:p>
                  </w:txbxContent>
                </v:textbox>
              </v:oval>
            </w:pict>
          </mc:Fallback>
        </mc:AlternateContent>
      </w:r>
      <w:r w:rsidRPr="00B0205A">
        <w:rPr>
          <w:noProof/>
          <w:lang w:eastAsia="zh-CN"/>
          <w:rPrChange w:id="5867" w:author="raye" w:date="2018-08-10T12:30:00Z">
            <w:rPr>
              <w:rFonts w:ascii="Calibri" w:hAnsi="Calibri" w:cstheme="minorHAnsi"/>
              <w:noProof/>
              <w:lang w:eastAsia="zh-CN"/>
            </w:rPr>
          </w:rPrChange>
        </w:rPr>
        <mc:AlternateContent>
          <mc:Choice Requires="wps">
            <w:drawing>
              <wp:anchor distT="0" distB="0" distL="114300" distR="114300" simplePos="0" relativeHeight="251721728" behindDoc="0" locked="0" layoutInCell="1" allowOverlap="1" wp14:anchorId="3EEE79D8" wp14:editId="1F35E3FA">
                <wp:simplePos x="0" y="0"/>
                <wp:positionH relativeFrom="column">
                  <wp:posOffset>5418141</wp:posOffset>
                </wp:positionH>
                <wp:positionV relativeFrom="paragraph">
                  <wp:posOffset>266299</wp:posOffset>
                </wp:positionV>
                <wp:extent cx="200723" cy="172864"/>
                <wp:effectExtent l="0" t="0" r="27940" b="17780"/>
                <wp:wrapNone/>
                <wp:docPr id="63" name="Oval 63"/>
                <wp:cNvGraphicFramePr/>
                <a:graphic xmlns:a="http://schemas.openxmlformats.org/drawingml/2006/main">
                  <a:graphicData uri="http://schemas.microsoft.com/office/word/2010/wordprocessingShape">
                    <wps:wsp>
                      <wps:cNvSpPr/>
                      <wps:spPr>
                        <a:xfrm>
                          <a:off x="0" y="0"/>
                          <a:ext cx="200723" cy="172864"/>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3B19491" w14:textId="77777777" w:rsidR="00720D29" w:rsidRDefault="00720D29" w:rsidP="00A33D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EE79D8" id="Oval 63" o:spid="_x0000_s1027" style="position:absolute;margin-left:426.65pt;margin-top:20.95pt;width:15.8pt;height:1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" filled="f" strokecolor="#ed7d31 [3205]">
                <v:textbox>
                  <w:txbxContent>
                    <w:p w14:paraId="03B19491" w14:textId="77777777" w:rsidR="00720D29" w:rsidRDefault="00720D29" w:rsidP="00A33DB0">
                      <w:pPr>
                        <w:jc w:val="center"/>
                      </w:pPr>
                    </w:p>
                  </w:txbxContent>
                </v:textbox>
              </v:oval>
            </w:pict>
          </mc:Fallback>
        </mc:AlternateContent>
      </w:r>
      <w:r w:rsidRPr="00B0205A">
        <w:rPr>
          <w:noProof/>
          <w:lang w:eastAsia="zh-CN"/>
          <w:rPrChange w:id="5868" w:author="raye" w:date="2018-08-10T12:30:00Z">
            <w:rPr>
              <w:rFonts w:ascii="Calibri" w:hAnsi="Calibri" w:cstheme="minorHAnsi"/>
              <w:noProof/>
              <w:lang w:eastAsia="zh-CN"/>
            </w:rPr>
          </w:rPrChange>
        </w:rPr>
        <mc:AlternateContent>
          <mc:Choice Requires="wps">
            <w:drawing>
              <wp:anchor distT="0" distB="0" distL="114300" distR="114300" simplePos="0" relativeHeight="251713536" behindDoc="0" locked="0" layoutInCell="1" allowOverlap="1" wp14:anchorId="70931F6E" wp14:editId="7177B5F9">
                <wp:simplePos x="0" y="0"/>
                <wp:positionH relativeFrom="column">
                  <wp:posOffset>4881817</wp:posOffset>
                </wp:positionH>
                <wp:positionV relativeFrom="paragraph">
                  <wp:posOffset>341931</wp:posOffset>
                </wp:positionV>
                <wp:extent cx="144780" cy="158115"/>
                <wp:effectExtent l="0" t="0" r="26670" b="13335"/>
                <wp:wrapNone/>
                <wp:docPr id="64" name="Oval 64"/>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9D2E1B" w14:textId="77777777" w:rsidR="00720D29" w:rsidRPr="004435FC" w:rsidRDefault="00720D29" w:rsidP="00A33DB0">
                            <w:pPr>
                              <w:adjustRightInd w:val="0"/>
                              <w:snapToGrid w:val="0"/>
                              <w:jc w:val="center"/>
                              <w:rPr>
                                <w:color w:val="FFFF00"/>
                                <w:sz w:val="13"/>
                              </w:rPr>
                            </w:pPr>
                            <w:r>
                              <w:rPr>
                                <w:color w:val="FFFF00"/>
                                <w:sz w:val="13"/>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70931F6E" id="Oval 64" o:spid="_x0000_s1028" style="position:absolute;margin-left:384.4pt;margin-top:26.9pt;width:11.4pt;height:12.4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" fillcolor="#5b9bd5 [3204]" strokecolor="#1f4d78 [1604]" strokeweight="1pt">
                <v:stroke joinstyle="miter"/>
                <v:textbox inset="0,0,0,0">
                  <w:txbxContent>
                    <w:p w14:paraId="4E9D2E1B" w14:textId="77777777" w:rsidR="00720D29" w:rsidRPr="004435FC" w:rsidRDefault="00720D29" w:rsidP="00A33DB0">
                      <w:pPr>
                        <w:adjustRightInd w:val="0"/>
                        <w:snapToGrid w:val="0"/>
                        <w:jc w:val="center"/>
                        <w:rPr>
                          <w:color w:val="FFFF00"/>
                          <w:sz w:val="13"/>
                        </w:rPr>
                      </w:pPr>
                      <w:r>
                        <w:rPr>
                          <w:color w:val="FFFF00"/>
                          <w:sz w:val="13"/>
                        </w:rPr>
                        <w:t>3</w:t>
                      </w:r>
                    </w:p>
                  </w:txbxContent>
                </v:textbox>
              </v:oval>
            </w:pict>
          </mc:Fallback>
        </mc:AlternateContent>
      </w:r>
      <w:r w:rsidRPr="00B0205A">
        <w:rPr>
          <w:noProof/>
          <w:lang w:eastAsia="zh-CN"/>
          <w:rPrChange w:id="5869" w:author="raye" w:date="2018-08-10T12:30:00Z">
            <w:rPr>
              <w:rFonts w:ascii="Calibri" w:hAnsi="Calibri" w:cstheme="minorHAnsi"/>
              <w:noProof/>
              <w:lang w:eastAsia="zh-CN"/>
            </w:rPr>
          </w:rPrChange>
        </w:rPr>
        <mc:AlternateContent>
          <mc:Choice Requires="wps">
            <w:drawing>
              <wp:anchor distT="0" distB="0" distL="114300" distR="114300" simplePos="0" relativeHeight="251705344" behindDoc="0" locked="0" layoutInCell="1" allowOverlap="1" wp14:anchorId="7402892F" wp14:editId="188D0E97">
                <wp:simplePos x="0" y="0"/>
                <wp:positionH relativeFrom="column">
                  <wp:posOffset>4949140</wp:posOffset>
                </wp:positionH>
                <wp:positionV relativeFrom="paragraph">
                  <wp:posOffset>256031</wp:posOffset>
                </wp:positionV>
                <wp:extent cx="438150" cy="200025"/>
                <wp:effectExtent l="0" t="0" r="19050" b="28575"/>
                <wp:wrapNone/>
                <wp:docPr id="65" name="Oval 65"/>
                <wp:cNvGraphicFramePr/>
                <a:graphic xmlns:a="http://schemas.openxmlformats.org/drawingml/2006/main">
                  <a:graphicData uri="http://schemas.microsoft.com/office/word/2010/wordprocessingShape">
                    <wps:wsp>
                      <wps:cNvSpPr/>
                      <wps:spPr>
                        <a:xfrm>
                          <a:off x="0" y="0"/>
                          <a:ext cx="438150" cy="2000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EFEA651" w14:textId="77777777" w:rsidR="00720D29" w:rsidRDefault="00720D29" w:rsidP="00A33D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02892F" id="Oval 65" o:spid="_x0000_s1029" style="position:absolute;margin-left:389.7pt;margin-top:20.15pt;width:34.5pt;height:15.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" filled="f" strokecolor="#ed7d31 [3205]">
                <v:textbox>
                  <w:txbxContent>
                    <w:p w14:paraId="7EFEA651" w14:textId="77777777" w:rsidR="00720D29" w:rsidRDefault="00720D29" w:rsidP="00A33DB0">
                      <w:pPr>
                        <w:jc w:val="center"/>
                      </w:pPr>
                    </w:p>
                  </w:txbxContent>
                </v:textbox>
              </v:oval>
            </w:pict>
          </mc:Fallback>
        </mc:AlternateContent>
      </w:r>
      <w:r w:rsidRPr="00B0205A">
        <w:rPr>
          <w:noProof/>
          <w:lang w:eastAsia="zh-CN"/>
          <w:rPrChange w:id="5870" w:author="raye" w:date="2018-08-10T12:30:00Z">
            <w:rPr>
              <w:rFonts w:ascii="Calibri" w:hAnsi="Calibri" w:cstheme="minorHAnsi"/>
              <w:noProof/>
              <w:lang w:eastAsia="zh-CN"/>
            </w:rPr>
          </w:rPrChange>
        </w:rPr>
        <mc:AlternateContent>
          <mc:Choice Requires="wps">
            <w:drawing>
              <wp:anchor distT="0" distB="0" distL="114300" distR="114300" simplePos="0" relativeHeight="251688960" behindDoc="0" locked="0" layoutInCell="1" allowOverlap="1" wp14:anchorId="12DCD6E4" wp14:editId="76757784">
                <wp:simplePos x="0" y="0"/>
                <wp:positionH relativeFrom="column">
                  <wp:posOffset>3548600</wp:posOffset>
                </wp:positionH>
                <wp:positionV relativeFrom="paragraph">
                  <wp:posOffset>239137</wp:posOffset>
                </wp:positionV>
                <wp:extent cx="438716" cy="200277"/>
                <wp:effectExtent l="0" t="0" r="19050" b="28575"/>
                <wp:wrapNone/>
                <wp:docPr id="66" name="Oval 66"/>
                <wp:cNvGraphicFramePr/>
                <a:graphic xmlns:a="http://schemas.openxmlformats.org/drawingml/2006/main">
                  <a:graphicData uri="http://schemas.microsoft.com/office/word/2010/wordprocessingShape">
                    <wps:wsp>
                      <wps:cNvSpPr/>
                      <wps:spPr>
                        <a:xfrm>
                          <a:off x="0" y="0"/>
                          <a:ext cx="438716" cy="200277"/>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A3F7095" w14:textId="77777777" w:rsidR="00720D29" w:rsidRDefault="00720D29" w:rsidP="00A33D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DCD6E4" id="Oval 66" o:spid="_x0000_s1030" style="position:absolute;margin-left:279.4pt;margin-top:18.85pt;width:34.55pt;height:15.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" filled="f" strokecolor="#ed7d31 [3205]">
                <v:textbox>
                  <w:txbxContent>
                    <w:p w14:paraId="0A3F7095" w14:textId="77777777" w:rsidR="00720D29" w:rsidRDefault="00720D29" w:rsidP="00A33DB0">
                      <w:pPr>
                        <w:jc w:val="center"/>
                      </w:pPr>
                    </w:p>
                  </w:txbxContent>
                </v:textbox>
              </v:oval>
            </w:pict>
          </mc:Fallback>
        </mc:AlternateContent>
      </w:r>
      <w:r w:rsidRPr="00B0205A">
        <w:rPr>
          <w:noProof/>
          <w:lang w:eastAsia="zh-CN"/>
          <w:rPrChange w:id="5871" w:author="raye" w:date="2018-08-10T12:30:00Z">
            <w:rPr>
              <w:rFonts w:ascii="Calibri" w:hAnsi="Calibri" w:cstheme="minorHAnsi"/>
              <w:noProof/>
              <w:lang w:eastAsia="zh-CN"/>
            </w:rPr>
          </w:rPrChange>
        </w:rPr>
        <mc:AlternateContent>
          <mc:Choice Requires="wps">
            <w:drawing>
              <wp:anchor distT="0" distB="0" distL="114300" distR="114300" simplePos="0" relativeHeight="251697152" behindDoc="0" locked="0" layoutInCell="1" allowOverlap="1" wp14:anchorId="75103B83" wp14:editId="1376F9CB">
                <wp:simplePos x="0" y="0"/>
                <wp:positionH relativeFrom="column">
                  <wp:posOffset>3907155</wp:posOffset>
                </wp:positionH>
                <wp:positionV relativeFrom="paragraph">
                  <wp:posOffset>361315</wp:posOffset>
                </wp:positionV>
                <wp:extent cx="144780" cy="158115"/>
                <wp:effectExtent l="0" t="0" r="26670" b="13335"/>
                <wp:wrapNone/>
                <wp:docPr id="67" name="Oval 67"/>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CEC10C" w14:textId="77777777" w:rsidR="00720D29" w:rsidRPr="004435FC" w:rsidRDefault="00720D29" w:rsidP="00A33DB0">
                            <w:pPr>
                              <w:adjustRightInd w:val="0"/>
                              <w:snapToGrid w:val="0"/>
                              <w:jc w:val="center"/>
                              <w:rPr>
                                <w:color w:val="FFFF00"/>
                                <w:sz w:val="13"/>
                              </w:rPr>
                            </w:pPr>
                            <w:r w:rsidRPr="004435FC">
                              <w:rPr>
                                <w:color w:val="FFFF00"/>
                                <w:sz w:val="13"/>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75103B83" id="Oval 67" o:spid="_x0000_s1031" style="position:absolute;margin-left:307.65pt;margin-top:28.45pt;width:11.4pt;height:12.4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" fillcolor="#5b9bd5 [3204]" strokecolor="#1f4d78 [1604]" strokeweight="1pt">
                <v:stroke joinstyle="miter"/>
                <v:textbox inset="0,0,0,0">
                  <w:txbxContent>
                    <w:p w14:paraId="3ECEC10C" w14:textId="77777777" w:rsidR="00720D29" w:rsidRPr="004435FC" w:rsidRDefault="00720D29" w:rsidP="00A33DB0">
                      <w:pPr>
                        <w:adjustRightInd w:val="0"/>
                        <w:snapToGrid w:val="0"/>
                        <w:jc w:val="center"/>
                        <w:rPr>
                          <w:color w:val="FFFF00"/>
                          <w:sz w:val="13"/>
                        </w:rPr>
                      </w:pPr>
                      <w:r w:rsidRPr="004435FC">
                        <w:rPr>
                          <w:color w:val="FFFF00"/>
                          <w:sz w:val="13"/>
                        </w:rPr>
                        <w:t>2</w:t>
                      </w:r>
                    </w:p>
                  </w:txbxContent>
                </v:textbox>
              </v:oval>
            </w:pict>
          </mc:Fallback>
        </mc:AlternateContent>
      </w:r>
      <w:r w:rsidRPr="00B0205A">
        <w:rPr>
          <w:noProof/>
          <w:lang w:eastAsia="zh-CN"/>
          <w:rPrChange w:id="5872" w:author="raye" w:date="2018-08-10T12:30:00Z">
            <w:rPr>
              <w:rFonts w:ascii="Calibri" w:hAnsi="Calibri" w:cstheme="minorHAnsi"/>
              <w:noProof/>
              <w:lang w:eastAsia="zh-CN"/>
            </w:rPr>
          </w:rPrChange>
        </w:rPr>
        <mc:AlternateContent>
          <mc:Choice Requires="wps">
            <w:drawing>
              <wp:anchor distT="0" distB="0" distL="114300" distR="114300" simplePos="0" relativeHeight="251680768" behindDoc="0" locked="0" layoutInCell="1" allowOverlap="1" wp14:anchorId="3614061F" wp14:editId="56599785">
                <wp:simplePos x="0" y="0"/>
                <wp:positionH relativeFrom="column">
                  <wp:posOffset>723900</wp:posOffset>
                </wp:positionH>
                <wp:positionV relativeFrom="paragraph">
                  <wp:posOffset>383766</wp:posOffset>
                </wp:positionV>
                <wp:extent cx="144856" cy="158436"/>
                <wp:effectExtent l="0" t="0" r="26670" b="13335"/>
                <wp:wrapNone/>
                <wp:docPr id="68" name="Oval 68"/>
                <wp:cNvGraphicFramePr/>
                <a:graphic xmlns:a="http://schemas.openxmlformats.org/drawingml/2006/main">
                  <a:graphicData uri="http://schemas.microsoft.com/office/word/2010/wordprocessingShape">
                    <wps:wsp>
                      <wps:cNvSpPr/>
                      <wps:spPr>
                        <a:xfrm>
                          <a:off x="0" y="0"/>
                          <a:ext cx="144856" cy="15843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0B6B0" w14:textId="77777777" w:rsidR="00720D29" w:rsidRPr="004435FC" w:rsidRDefault="00720D29" w:rsidP="00A33DB0">
                            <w:pPr>
                              <w:adjustRightInd w:val="0"/>
                              <w:snapToGrid w:val="0"/>
                              <w:jc w:val="center"/>
                              <w:rPr>
                                <w:color w:val="FFFF00"/>
                                <w:sz w:val="13"/>
                              </w:rPr>
                            </w:pPr>
                            <w:r w:rsidRPr="004435FC">
                              <w:rPr>
                                <w:rFonts w:hint="eastAsia"/>
                                <w:color w:val="FFFF00"/>
                                <w:sz w:val="13"/>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3614061F" id="Oval 68" o:spid="_x0000_s1032" style="position:absolute;margin-left:57pt;margin-top:30.2pt;width:11.4pt;height:1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" fillcolor="#5b9bd5 [3204]" strokecolor="#1f4d78 [1604]" strokeweight="1pt">
                <v:stroke joinstyle="miter"/>
                <v:textbox inset="0,0,0,0">
                  <w:txbxContent>
                    <w:p w14:paraId="1CD0B6B0" w14:textId="77777777" w:rsidR="00720D29" w:rsidRPr="004435FC" w:rsidRDefault="00720D29" w:rsidP="00A33DB0">
                      <w:pPr>
                        <w:adjustRightInd w:val="0"/>
                        <w:snapToGrid w:val="0"/>
                        <w:jc w:val="center"/>
                        <w:rPr>
                          <w:color w:val="FFFF00"/>
                          <w:sz w:val="13"/>
                        </w:rPr>
                      </w:pPr>
                      <w:r w:rsidRPr="004435FC">
                        <w:rPr>
                          <w:rFonts w:hint="eastAsia"/>
                          <w:color w:val="FFFF00"/>
                          <w:sz w:val="13"/>
                        </w:rPr>
                        <w:t>1</w:t>
                      </w:r>
                    </w:p>
                  </w:txbxContent>
                </v:textbox>
              </v:oval>
            </w:pict>
          </mc:Fallback>
        </mc:AlternateContent>
      </w:r>
      <w:r w:rsidRPr="00B0205A">
        <w:rPr>
          <w:noProof/>
          <w:lang w:eastAsia="zh-CN"/>
          <w:rPrChange w:id="5873" w:author="raye" w:date="2018-08-10T12:30:00Z">
            <w:rPr>
              <w:rFonts w:ascii="Calibri" w:hAnsi="Calibri" w:cstheme="minorHAnsi"/>
              <w:noProof/>
              <w:lang w:eastAsia="zh-CN"/>
            </w:rPr>
          </w:rPrChange>
        </w:rPr>
        <mc:AlternateContent>
          <mc:Choice Requires="wps">
            <w:drawing>
              <wp:anchor distT="0" distB="0" distL="114300" distR="114300" simplePos="0" relativeHeight="251672576" behindDoc="0" locked="0" layoutInCell="1" allowOverlap="1" wp14:anchorId="3E9550D6" wp14:editId="46169AB0">
                <wp:simplePos x="0" y="0"/>
                <wp:positionH relativeFrom="column">
                  <wp:posOffset>80607</wp:posOffset>
                </wp:positionH>
                <wp:positionV relativeFrom="paragraph">
                  <wp:posOffset>202565</wp:posOffset>
                </wp:positionV>
                <wp:extent cx="724277" cy="298765"/>
                <wp:effectExtent l="0" t="0" r="19050" b="25400"/>
                <wp:wrapNone/>
                <wp:docPr id="69" name="Oval 69"/>
                <wp:cNvGraphicFramePr/>
                <a:graphic xmlns:a="http://schemas.openxmlformats.org/drawingml/2006/main">
                  <a:graphicData uri="http://schemas.microsoft.com/office/word/2010/wordprocessingShape">
                    <wps:wsp>
                      <wps:cNvSpPr/>
                      <wps:spPr>
                        <a:xfrm>
                          <a:off x="0" y="0"/>
                          <a:ext cx="724277" cy="29876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DFD42CD" w14:textId="77777777" w:rsidR="00720D29" w:rsidRDefault="00720D29" w:rsidP="00A33D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9550D6" id="Oval 69" o:spid="_x0000_s1033" style="position:absolute;margin-left:6.35pt;margin-top:15.95pt;width:57.05pt;height:2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" filled="f" strokecolor="#ed7d31 [3205]">
                <v:textbox>
                  <w:txbxContent>
                    <w:p w14:paraId="0DFD42CD" w14:textId="77777777" w:rsidR="00720D29" w:rsidRDefault="00720D29" w:rsidP="00A33DB0">
                      <w:pPr>
                        <w:jc w:val="center"/>
                      </w:pPr>
                    </w:p>
                  </w:txbxContent>
                </v:textbox>
              </v:oval>
            </w:pict>
          </mc:Fallback>
        </mc:AlternateContent>
      </w:r>
      <w:r w:rsidRPr="00B0205A">
        <w:rPr>
          <w:noProof/>
          <w:lang w:eastAsia="zh-CN"/>
          <w:rPrChange w:id="5874" w:author="raye" w:date="2018-08-10T12:30:00Z">
            <w:rPr>
              <w:rFonts w:ascii="Calibri" w:hAnsi="Calibri" w:cstheme="minorHAnsi"/>
              <w:noProof/>
              <w:lang w:eastAsia="zh-CN"/>
            </w:rPr>
          </w:rPrChange>
        </w:rPr>
        <w:drawing>
          <wp:inline distT="0" distB="0" distL="0" distR="0" wp14:anchorId="3596A9CF" wp14:editId="034CE988">
            <wp:extent cx="5488305" cy="327025"/>
            <wp:effectExtent l="133350" t="114300" r="150495" b="1682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8305" cy="327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278DF5" w14:textId="427ED843" w:rsidR="00A33DB0" w:rsidRPr="00B0205A" w:rsidRDefault="002E6184" w:rsidP="00BF71D7">
      <w:pPr>
        <w:pStyle w:val="BodyText1"/>
        <w:rPr>
          <w:lang w:eastAsia="zh-CN"/>
          <w:rPrChange w:id="5875" w:author="raye" w:date="2018-08-10T12:30:00Z">
            <w:rPr>
              <w:rFonts w:ascii="Calibri" w:hAnsi="Calibri" w:cstheme="minorHAnsi"/>
              <w:lang w:eastAsia="zh-CN"/>
            </w:rPr>
          </w:rPrChange>
        </w:rPr>
      </w:pPr>
      <w:r w:rsidRPr="00B0205A">
        <w:rPr>
          <w:lang w:eastAsia="zh-CN"/>
          <w:rPrChange w:id="5876" w:author="raye" w:date="2018-08-10T12:30:00Z">
            <w:rPr>
              <w:rFonts w:ascii="Calibri" w:hAnsi="Calibri" w:cstheme="minorHAnsi"/>
              <w:lang w:eastAsia="zh-CN"/>
            </w:rPr>
          </w:rPrChange>
        </w:rPr>
        <w:t>includ</w:t>
      </w:r>
      <w:r w:rsidR="007B30DB" w:rsidRPr="00B0205A">
        <w:rPr>
          <w:lang w:eastAsia="zh-CN"/>
          <w:rPrChange w:id="5877" w:author="raye" w:date="2018-08-10T12:30:00Z">
            <w:rPr>
              <w:rFonts w:ascii="Calibri" w:hAnsi="Calibri" w:cstheme="minorHAnsi"/>
              <w:lang w:eastAsia="zh-CN"/>
            </w:rPr>
          </w:rPrChange>
        </w:rPr>
        <w:t>es</w:t>
      </w:r>
      <w:r w:rsidRPr="00B0205A">
        <w:rPr>
          <w:lang w:eastAsia="zh-CN"/>
          <w:rPrChange w:id="5878" w:author="raye" w:date="2018-08-10T12:30:00Z">
            <w:rPr>
              <w:rFonts w:ascii="Calibri" w:hAnsi="Calibri" w:cstheme="minorHAnsi"/>
              <w:lang w:eastAsia="zh-CN"/>
            </w:rPr>
          </w:rPrChange>
        </w:rPr>
        <w:t>:</w:t>
      </w:r>
    </w:p>
    <w:p w14:paraId="5FE0088B" w14:textId="2B273A95" w:rsidR="003F3364" w:rsidRPr="00B0205A" w:rsidRDefault="00A33DB0" w:rsidP="00022A05">
      <w:pPr>
        <w:pStyle w:val="BodyText1"/>
        <w:numPr>
          <w:ilvl w:val="0"/>
          <w:numId w:val="13"/>
        </w:numPr>
        <w:rPr>
          <w:lang w:eastAsia="zh-CN"/>
          <w:rPrChange w:id="5879" w:author="raye" w:date="2018-08-10T12:30:00Z">
            <w:rPr>
              <w:rFonts w:ascii="Calibri" w:hAnsi="Calibri" w:cstheme="minorHAnsi"/>
              <w:lang w:eastAsia="zh-CN"/>
            </w:rPr>
          </w:rPrChange>
        </w:rPr>
      </w:pPr>
      <w:r w:rsidRPr="00B0205A">
        <w:rPr>
          <w:lang w:eastAsia="zh-CN"/>
          <w:rPrChange w:id="5880" w:author="raye" w:date="2018-08-10T12:30:00Z">
            <w:rPr>
              <w:rFonts w:ascii="Calibri" w:hAnsi="Calibri" w:cstheme="minorHAnsi"/>
              <w:lang w:eastAsia="zh-CN"/>
            </w:rPr>
          </w:rPrChange>
        </w:rPr>
        <w:t>LOGO</w:t>
      </w:r>
      <w:r w:rsidR="003F3364" w:rsidRPr="00B0205A">
        <w:rPr>
          <w:lang w:eastAsia="zh-CN"/>
          <w:rPrChange w:id="5881" w:author="raye" w:date="2018-08-10T12:30:00Z">
            <w:rPr>
              <w:rFonts w:ascii="Calibri" w:hAnsi="Calibri" w:cstheme="minorHAnsi"/>
              <w:lang w:eastAsia="zh-CN"/>
            </w:rPr>
          </w:rPrChange>
        </w:rPr>
        <w:t xml:space="preserve">: </w:t>
      </w:r>
      <w:r w:rsidRPr="00B0205A">
        <w:rPr>
          <w:lang w:eastAsia="zh-CN"/>
          <w:rPrChange w:id="5882" w:author="raye" w:date="2018-08-10T12:30:00Z">
            <w:rPr>
              <w:rFonts w:ascii="Calibri" w:hAnsi="Calibri" w:cstheme="minorHAnsi"/>
              <w:lang w:eastAsia="zh-CN"/>
            </w:rPr>
          </w:rPrChange>
        </w:rPr>
        <w:t>B</w:t>
      </w:r>
      <w:r w:rsidR="003F3364" w:rsidRPr="00B0205A">
        <w:rPr>
          <w:lang w:eastAsia="zh-CN"/>
          <w:rPrChange w:id="5883" w:author="raye" w:date="2018-08-10T12:30:00Z">
            <w:rPr>
              <w:rFonts w:ascii="Calibri" w:hAnsi="Calibri" w:cstheme="minorHAnsi"/>
              <w:lang w:eastAsia="zh-CN"/>
            </w:rPr>
          </w:rPrChange>
        </w:rPr>
        <w:t xml:space="preserve">ack to </w:t>
      </w:r>
      <w:r w:rsidR="0080232E" w:rsidRPr="00B0205A">
        <w:rPr>
          <w:lang w:eastAsia="zh-CN"/>
          <w:rPrChange w:id="5884" w:author="raye" w:date="2018-08-10T12:30:00Z">
            <w:rPr>
              <w:rFonts w:ascii="Calibri" w:hAnsi="Calibri" w:cstheme="minorHAnsi"/>
              <w:lang w:eastAsia="zh-CN"/>
            </w:rPr>
          </w:rPrChange>
        </w:rPr>
        <w:t>case list</w:t>
      </w:r>
      <w:r w:rsidR="003F3364" w:rsidRPr="00B0205A">
        <w:rPr>
          <w:lang w:eastAsia="zh-CN"/>
          <w:rPrChange w:id="5885" w:author="raye" w:date="2018-08-10T12:30:00Z">
            <w:rPr>
              <w:rFonts w:ascii="Calibri" w:hAnsi="Calibri" w:cstheme="minorHAnsi"/>
              <w:lang w:eastAsia="zh-CN"/>
            </w:rPr>
          </w:rPrChange>
        </w:rPr>
        <w:t xml:space="preserve"> page when it is clicked.</w:t>
      </w:r>
    </w:p>
    <w:p w14:paraId="30B4ACBD" w14:textId="77777777" w:rsidR="003F3364" w:rsidRPr="00B0205A" w:rsidRDefault="003F3364" w:rsidP="00022A05">
      <w:pPr>
        <w:pStyle w:val="BodyText1"/>
        <w:numPr>
          <w:ilvl w:val="0"/>
          <w:numId w:val="13"/>
        </w:numPr>
        <w:rPr>
          <w:lang w:eastAsia="zh-CN"/>
          <w:rPrChange w:id="5886" w:author="raye" w:date="2018-08-10T12:30:00Z">
            <w:rPr>
              <w:rFonts w:ascii="Calibri" w:hAnsi="Calibri" w:cstheme="minorHAnsi"/>
              <w:lang w:eastAsia="zh-CN"/>
            </w:rPr>
          </w:rPrChange>
        </w:rPr>
      </w:pPr>
      <w:r w:rsidRPr="00B0205A">
        <w:rPr>
          <w:lang w:eastAsia="zh-CN"/>
          <w:rPrChange w:id="5887" w:author="raye" w:date="2018-08-10T12:30:00Z">
            <w:rPr>
              <w:rFonts w:ascii="Calibri" w:hAnsi="Calibri" w:cstheme="minorHAnsi"/>
              <w:lang w:eastAsia="zh-CN"/>
            </w:rPr>
          </w:rPrChange>
        </w:rPr>
        <w:t>ID Configuration</w:t>
      </w:r>
      <w:r w:rsidRPr="00B0205A">
        <w:rPr>
          <w:rFonts w:hint="eastAsia"/>
          <w:lang w:eastAsia="zh-CN"/>
          <w:rPrChange w:id="5888" w:author="raye" w:date="2018-08-10T12:30:00Z">
            <w:rPr>
              <w:rFonts w:ascii="Calibri" w:hAnsi="Calibri" w:cstheme="minorHAnsi" w:hint="eastAsia"/>
              <w:lang w:eastAsia="zh-CN"/>
            </w:rPr>
          </w:rPrChange>
        </w:rPr>
        <w:t>：</w:t>
      </w:r>
      <w:r w:rsidRPr="00B0205A">
        <w:rPr>
          <w:lang w:eastAsia="zh-CN"/>
          <w:rPrChange w:id="5889" w:author="raye" w:date="2018-08-10T12:30:00Z">
            <w:rPr>
              <w:rFonts w:ascii="Calibri" w:hAnsi="Calibri" w:cstheme="minorHAnsi"/>
              <w:lang w:eastAsia="zh-CN"/>
            </w:rPr>
          </w:rPrChange>
        </w:rPr>
        <w:t>account and password configure for external web resources.</w:t>
      </w:r>
    </w:p>
    <w:p w14:paraId="1E53AC3F" w14:textId="5DA97A5C" w:rsidR="003F3364" w:rsidRPr="00B0205A" w:rsidRDefault="003F3364" w:rsidP="00022A05">
      <w:pPr>
        <w:pStyle w:val="BodyText1"/>
        <w:numPr>
          <w:ilvl w:val="0"/>
          <w:numId w:val="13"/>
        </w:numPr>
        <w:rPr>
          <w:lang w:eastAsia="zh-CN"/>
          <w:rPrChange w:id="5890" w:author="raye" w:date="2018-08-10T12:30:00Z">
            <w:rPr>
              <w:rFonts w:ascii="Calibri" w:hAnsi="Calibri" w:cstheme="minorHAnsi"/>
              <w:lang w:eastAsia="zh-CN"/>
            </w:rPr>
          </w:rPrChange>
        </w:rPr>
      </w:pPr>
      <w:r w:rsidRPr="00B0205A">
        <w:rPr>
          <w:lang w:eastAsia="zh-CN"/>
          <w:rPrChange w:id="5891" w:author="raye" w:date="2018-08-10T12:30:00Z">
            <w:rPr>
              <w:rFonts w:ascii="Calibri" w:hAnsi="Calibri" w:cstheme="minorHAnsi"/>
              <w:lang w:eastAsia="zh-CN"/>
            </w:rPr>
          </w:rPrChange>
        </w:rPr>
        <w:t xml:space="preserve">User ID: shown </w:t>
      </w:r>
      <w:r w:rsidR="0080232E" w:rsidRPr="00B0205A">
        <w:rPr>
          <w:lang w:eastAsia="zh-CN"/>
          <w:rPrChange w:id="5892" w:author="raye" w:date="2018-08-10T12:30:00Z">
            <w:rPr>
              <w:rFonts w:ascii="Calibri" w:hAnsi="Calibri" w:cstheme="minorHAnsi"/>
              <w:lang w:eastAsia="zh-CN"/>
            </w:rPr>
          </w:rPrChange>
        </w:rPr>
        <w:t xml:space="preserve">current login </w:t>
      </w:r>
      <w:r w:rsidRPr="00B0205A">
        <w:rPr>
          <w:lang w:eastAsia="zh-CN"/>
          <w:rPrChange w:id="5893" w:author="raye" w:date="2018-08-10T12:30:00Z">
            <w:rPr>
              <w:rFonts w:ascii="Calibri" w:hAnsi="Calibri" w:cstheme="minorHAnsi"/>
              <w:lang w:eastAsia="zh-CN"/>
            </w:rPr>
          </w:rPrChange>
        </w:rPr>
        <w:t>user’s</w:t>
      </w:r>
      <w:r w:rsidR="0080232E" w:rsidRPr="00B0205A">
        <w:rPr>
          <w:lang w:eastAsia="zh-CN"/>
          <w:rPrChange w:id="5894" w:author="raye" w:date="2018-08-10T12:30:00Z">
            <w:rPr>
              <w:rFonts w:ascii="Calibri" w:hAnsi="Calibri" w:cstheme="minorHAnsi"/>
              <w:lang w:eastAsia="zh-CN"/>
            </w:rPr>
          </w:rPrChange>
        </w:rPr>
        <w:t xml:space="preserve"> email address.</w:t>
      </w:r>
    </w:p>
    <w:p w14:paraId="49C7F749" w14:textId="502618E6" w:rsidR="0080232E" w:rsidRPr="00B0205A" w:rsidRDefault="003F3364" w:rsidP="00022A05">
      <w:pPr>
        <w:pStyle w:val="BodyText1"/>
        <w:numPr>
          <w:ilvl w:val="0"/>
          <w:numId w:val="13"/>
        </w:numPr>
        <w:rPr>
          <w:lang w:eastAsia="zh-CN"/>
          <w:rPrChange w:id="5895" w:author="raye" w:date="2018-08-10T12:30:00Z">
            <w:rPr>
              <w:rFonts w:ascii="Calibri" w:hAnsi="Calibri" w:cstheme="minorHAnsi"/>
              <w:lang w:eastAsia="zh-CN"/>
            </w:rPr>
          </w:rPrChange>
        </w:rPr>
      </w:pPr>
      <w:r w:rsidRPr="00B0205A">
        <w:rPr>
          <w:lang w:eastAsia="zh-CN"/>
          <w:rPrChange w:id="5896" w:author="raye" w:date="2018-08-10T12:30:00Z">
            <w:rPr>
              <w:rFonts w:ascii="Calibri" w:hAnsi="Calibri" w:cstheme="minorHAnsi"/>
              <w:lang w:eastAsia="zh-CN"/>
            </w:rPr>
          </w:rPrChange>
        </w:rPr>
        <w:t>Sign out</w:t>
      </w:r>
      <w:r w:rsidRPr="00B0205A">
        <w:rPr>
          <w:rFonts w:hint="eastAsia"/>
          <w:lang w:eastAsia="zh-CN"/>
          <w:rPrChange w:id="5897" w:author="raye" w:date="2018-08-10T12:30:00Z">
            <w:rPr>
              <w:rFonts w:ascii="Calibri" w:hAnsi="Calibri" w:cstheme="minorHAnsi" w:hint="eastAsia"/>
              <w:lang w:eastAsia="zh-CN"/>
            </w:rPr>
          </w:rPrChange>
        </w:rPr>
        <w:t>：</w:t>
      </w:r>
      <w:r w:rsidRPr="00B0205A">
        <w:rPr>
          <w:lang w:eastAsia="zh-CN"/>
          <w:rPrChange w:id="5898" w:author="raye" w:date="2018-08-10T12:30:00Z">
            <w:rPr>
              <w:rFonts w:ascii="Calibri" w:hAnsi="Calibri" w:cstheme="minorHAnsi"/>
              <w:lang w:eastAsia="zh-CN"/>
            </w:rPr>
          </w:rPrChange>
        </w:rPr>
        <w:t>If user wants to sign out the system, he/she could click the “Sign out” button shown in upper right. Then he/she will sign out the system</w:t>
      </w:r>
      <w:r w:rsidR="00314295" w:rsidRPr="00B0205A">
        <w:rPr>
          <w:lang w:eastAsia="zh-CN"/>
          <w:rPrChange w:id="5899" w:author="raye" w:date="2018-08-10T12:30:00Z">
            <w:rPr>
              <w:rFonts w:ascii="Calibri" w:hAnsi="Calibri" w:cstheme="minorHAnsi"/>
              <w:lang w:eastAsia="zh-CN"/>
            </w:rPr>
          </w:rPrChange>
        </w:rPr>
        <w:t>.</w:t>
      </w:r>
    </w:p>
    <w:p w14:paraId="33B52B6F" w14:textId="77777777" w:rsidR="004469C1" w:rsidRPr="00B0205A" w:rsidRDefault="004469C1" w:rsidP="00C409AC">
      <w:pPr>
        <w:pStyle w:val="BodyText1"/>
        <w:rPr>
          <w:strike/>
          <w:highlight w:val="yellow"/>
          <w:lang w:eastAsia="zh-CN"/>
          <w:rPrChange w:id="5900" w:author="raye" w:date="2018-08-10T12:30:00Z">
            <w:rPr>
              <w:rFonts w:ascii="Calibri" w:hAnsi="Calibri" w:cstheme="minorHAnsi"/>
              <w:strike/>
              <w:highlight w:val="yellow"/>
              <w:lang w:eastAsia="zh-CN"/>
            </w:rPr>
          </w:rPrChange>
        </w:rPr>
      </w:pPr>
    </w:p>
    <w:p w14:paraId="2361BC3A" w14:textId="6760AEC4" w:rsidR="004A43B6" w:rsidRPr="00B0205A" w:rsidRDefault="00751CDF" w:rsidP="00BA2F11">
      <w:pPr>
        <w:pStyle w:val="3"/>
        <w:keepNext w:val="0"/>
        <w:keepLines w:val="0"/>
        <w:spacing w:before="0" w:after="120" w:line="240" w:lineRule="auto"/>
        <w:rPr>
          <w:rFonts w:ascii="Times New Roman" w:hAnsi="Times New Roman" w:cs="Times New Roman"/>
          <w:rPrChange w:id="5901" w:author="raye" w:date="2018-08-10T12:30:00Z">
            <w:rPr>
              <w:rFonts w:ascii="Calibri" w:hAnsi="Calibri" w:cstheme="minorHAnsi"/>
            </w:rPr>
          </w:rPrChange>
        </w:rPr>
      </w:pPr>
      <w:bookmarkStart w:id="5902" w:name="_Toc512250223"/>
      <w:bookmarkStart w:id="5903" w:name="_Toc520839419"/>
      <w:r w:rsidRPr="00B0205A">
        <w:rPr>
          <w:rFonts w:ascii="Times New Roman" w:hAnsi="Times New Roman" w:cs="Times New Roman"/>
          <w:rPrChange w:id="5904" w:author="raye" w:date="2018-08-10T12:30:00Z">
            <w:rPr>
              <w:rFonts w:ascii="Calibri" w:hAnsi="Calibri" w:cstheme="minorHAnsi"/>
            </w:rPr>
          </w:rPrChange>
        </w:rPr>
        <w:t xml:space="preserve">1..2. </w:t>
      </w:r>
      <w:r w:rsidR="004A43B6" w:rsidRPr="00B0205A">
        <w:rPr>
          <w:rFonts w:ascii="Times New Roman" w:hAnsi="Times New Roman" w:cs="Times New Roman"/>
          <w:rPrChange w:id="5905" w:author="raye" w:date="2018-08-10T12:30:00Z">
            <w:rPr>
              <w:rFonts w:ascii="Calibri" w:hAnsi="Calibri" w:cstheme="minorHAnsi"/>
            </w:rPr>
          </w:rPrChange>
        </w:rPr>
        <w:t>Enhancement</w:t>
      </w:r>
      <w:bookmarkEnd w:id="5902"/>
      <w:bookmarkEnd w:id="5903"/>
    </w:p>
    <w:p w14:paraId="3F9DEF59" w14:textId="62DD7474" w:rsidR="00F95B21" w:rsidRPr="00B0205A" w:rsidRDefault="002E6184" w:rsidP="00022A05">
      <w:pPr>
        <w:pStyle w:val="a0"/>
        <w:numPr>
          <w:ilvl w:val="0"/>
          <w:numId w:val="7"/>
        </w:numPr>
        <w:spacing w:afterLines="50" w:after="156"/>
        <w:ind w:firstLineChars="0"/>
        <w:rPr>
          <w:rFonts w:ascii="Times New Roman" w:hAnsi="Times New Roman" w:cs="Times New Roman"/>
          <w:sz w:val="24"/>
          <w:rPrChange w:id="5906" w:author="raye" w:date="2018-08-10T12:30:00Z">
            <w:rPr>
              <w:rFonts w:ascii="Calibri" w:hAnsi="Calibri" w:cstheme="minorHAnsi"/>
              <w:sz w:val="24"/>
            </w:rPr>
          </w:rPrChange>
        </w:rPr>
      </w:pPr>
      <w:r w:rsidRPr="00B0205A">
        <w:rPr>
          <w:rFonts w:ascii="Times New Roman" w:hAnsi="Times New Roman" w:cs="Times New Roman"/>
          <w:sz w:val="24"/>
          <w:rPrChange w:id="5907" w:author="raye" w:date="2018-08-10T12:30:00Z">
            <w:rPr>
              <w:rFonts w:ascii="Calibri" w:hAnsi="Calibri" w:cstheme="minorHAnsi"/>
              <w:sz w:val="24"/>
            </w:rPr>
          </w:rPrChange>
        </w:rPr>
        <w:t>Add a user main working screen (Home Page).</w:t>
      </w:r>
    </w:p>
    <w:p w14:paraId="31CCBBEB" w14:textId="21FE4BD6" w:rsidR="000B4552" w:rsidRPr="00B0205A" w:rsidRDefault="002E6184" w:rsidP="00022A05">
      <w:pPr>
        <w:pStyle w:val="a0"/>
        <w:numPr>
          <w:ilvl w:val="0"/>
          <w:numId w:val="7"/>
        </w:numPr>
        <w:spacing w:afterLines="50" w:after="156"/>
        <w:ind w:firstLineChars="0"/>
        <w:rPr>
          <w:rFonts w:ascii="Times New Roman" w:hAnsi="Times New Roman" w:cs="Times New Roman"/>
          <w:rPrChange w:id="5908" w:author="raye" w:date="2018-08-10T12:30:00Z">
            <w:rPr>
              <w:rFonts w:ascii="Calibri" w:hAnsi="Calibri"/>
            </w:rPr>
          </w:rPrChange>
        </w:rPr>
      </w:pPr>
      <w:r w:rsidRPr="00B0205A">
        <w:rPr>
          <w:rFonts w:ascii="Times New Roman" w:hAnsi="Times New Roman" w:cs="Times New Roman"/>
          <w:sz w:val="24"/>
          <w:rPrChange w:id="5909" w:author="raye" w:date="2018-08-10T12:30:00Z">
            <w:rPr>
              <w:rFonts w:ascii="Calibri" w:hAnsi="Calibri" w:cstheme="minorHAnsi"/>
              <w:sz w:val="24"/>
            </w:rPr>
          </w:rPrChange>
        </w:rPr>
        <w:t xml:space="preserve">The main working screen provides functional component management, while the user selects different functional components, and enters the </w:t>
      </w:r>
      <w:r w:rsidR="009E51F8" w:rsidRPr="00B0205A">
        <w:rPr>
          <w:rFonts w:ascii="Times New Roman" w:hAnsi="Times New Roman" w:cs="Times New Roman"/>
          <w:sz w:val="24"/>
          <w:rPrChange w:id="5910" w:author="raye" w:date="2018-08-10T12:30:00Z">
            <w:rPr>
              <w:rFonts w:ascii="Calibri" w:hAnsi="Calibri" w:cstheme="minorHAnsi"/>
              <w:sz w:val="24"/>
            </w:rPr>
          </w:rPrChange>
        </w:rPr>
        <w:t xml:space="preserve">operations </w:t>
      </w:r>
      <w:r w:rsidRPr="00B0205A">
        <w:rPr>
          <w:rFonts w:ascii="Times New Roman" w:hAnsi="Times New Roman" w:cs="Times New Roman"/>
          <w:sz w:val="24"/>
          <w:rPrChange w:id="5911" w:author="raye" w:date="2018-08-10T12:30:00Z">
            <w:rPr>
              <w:rFonts w:ascii="Calibri" w:hAnsi="Calibri" w:cstheme="minorHAnsi"/>
              <w:sz w:val="24"/>
            </w:rPr>
          </w:rPrChange>
        </w:rPr>
        <w:t>interface of each component (displayed in Working Area)</w:t>
      </w:r>
    </w:p>
    <w:p w14:paraId="29BE7D45" w14:textId="743C5B30" w:rsidR="00840306" w:rsidRPr="00B0205A" w:rsidRDefault="002E6184" w:rsidP="00022A05">
      <w:pPr>
        <w:pStyle w:val="a0"/>
        <w:numPr>
          <w:ilvl w:val="0"/>
          <w:numId w:val="7"/>
        </w:numPr>
        <w:spacing w:afterLines="50" w:after="156"/>
        <w:ind w:firstLineChars="0"/>
        <w:rPr>
          <w:rFonts w:ascii="Times New Roman" w:hAnsi="Times New Roman" w:cs="Times New Roman"/>
          <w:sz w:val="24"/>
          <w:rPrChange w:id="5912" w:author="raye" w:date="2018-08-10T12:30:00Z">
            <w:rPr>
              <w:rFonts w:ascii="Calibri" w:hAnsi="Calibri" w:cstheme="minorHAnsi"/>
              <w:sz w:val="24"/>
            </w:rPr>
          </w:rPrChange>
        </w:rPr>
      </w:pPr>
      <w:r w:rsidRPr="00B0205A">
        <w:rPr>
          <w:rFonts w:ascii="Times New Roman" w:hAnsi="Times New Roman" w:cs="Times New Roman"/>
          <w:sz w:val="24"/>
          <w:rPrChange w:id="5913" w:author="raye" w:date="2018-08-10T12:30:00Z">
            <w:rPr>
              <w:rFonts w:ascii="Calibri" w:hAnsi="Calibri" w:cstheme="minorHAnsi"/>
              <w:sz w:val="24"/>
            </w:rPr>
          </w:rPrChange>
        </w:rPr>
        <w:t xml:space="preserve">Add a </w:t>
      </w:r>
      <w:r w:rsidR="00E8574E" w:rsidRPr="00B0205A">
        <w:rPr>
          <w:rFonts w:ascii="Times New Roman" w:hAnsi="Times New Roman" w:cs="Times New Roman"/>
          <w:sz w:val="24"/>
          <w:rPrChange w:id="5914" w:author="raye" w:date="2018-08-10T12:30:00Z">
            <w:rPr>
              <w:rFonts w:ascii="Calibri" w:hAnsi="Calibri" w:cstheme="minorHAnsi"/>
              <w:sz w:val="24"/>
            </w:rPr>
          </w:rPrChange>
        </w:rPr>
        <w:t>“Change Branch”</w:t>
      </w:r>
      <w:r w:rsidRPr="00B0205A">
        <w:rPr>
          <w:rFonts w:ascii="Times New Roman" w:hAnsi="Times New Roman" w:cs="Times New Roman"/>
          <w:sz w:val="24"/>
          <w:rPrChange w:id="5915" w:author="raye" w:date="2018-08-10T12:30:00Z">
            <w:rPr>
              <w:rFonts w:ascii="Calibri" w:hAnsi="Calibri" w:cstheme="minorHAnsi"/>
              <w:sz w:val="24"/>
            </w:rPr>
          </w:rPrChange>
        </w:rPr>
        <w:t xml:space="preserve"> </w:t>
      </w:r>
      <w:r w:rsidR="00840306" w:rsidRPr="00B0205A">
        <w:rPr>
          <w:rFonts w:ascii="Times New Roman" w:hAnsi="Times New Roman" w:cs="Times New Roman"/>
          <w:sz w:val="24"/>
          <w:rPrChange w:id="5916" w:author="raye" w:date="2018-08-10T12:30:00Z">
            <w:rPr>
              <w:rFonts w:ascii="Calibri" w:hAnsi="Calibri" w:cstheme="minorHAnsi"/>
              <w:sz w:val="24"/>
            </w:rPr>
          </w:rPrChange>
        </w:rPr>
        <w:t xml:space="preserve">new </w:t>
      </w:r>
      <w:r w:rsidRPr="00B0205A">
        <w:rPr>
          <w:rFonts w:ascii="Times New Roman" w:hAnsi="Times New Roman" w:cs="Times New Roman"/>
          <w:sz w:val="24"/>
          <w:rPrChange w:id="5917" w:author="raye" w:date="2018-08-10T12:30:00Z">
            <w:rPr>
              <w:rFonts w:ascii="Calibri" w:hAnsi="Calibri" w:cstheme="minorHAnsi"/>
              <w:sz w:val="24"/>
            </w:rPr>
          </w:rPrChange>
        </w:rPr>
        <w:t xml:space="preserve">function </w:t>
      </w:r>
      <w:r w:rsidR="00840306" w:rsidRPr="00B0205A">
        <w:rPr>
          <w:rFonts w:ascii="Times New Roman" w:hAnsi="Times New Roman" w:cs="Times New Roman"/>
          <w:sz w:val="24"/>
          <w:rPrChange w:id="5918" w:author="raye" w:date="2018-08-10T12:30:00Z">
            <w:rPr>
              <w:rFonts w:ascii="Calibri" w:hAnsi="Calibri" w:cstheme="minorHAnsi"/>
              <w:sz w:val="24"/>
            </w:rPr>
          </w:rPrChange>
        </w:rPr>
        <w:t xml:space="preserve">to </w:t>
      </w:r>
      <w:r w:rsidRPr="00B0205A">
        <w:rPr>
          <w:rFonts w:ascii="Times New Roman" w:hAnsi="Times New Roman" w:cs="Times New Roman"/>
          <w:sz w:val="24"/>
          <w:rPrChange w:id="5919" w:author="raye" w:date="2018-08-10T12:30:00Z">
            <w:rPr>
              <w:rFonts w:ascii="Calibri" w:hAnsi="Calibri" w:cstheme="minorHAnsi"/>
              <w:sz w:val="24"/>
            </w:rPr>
          </w:rPrChange>
        </w:rPr>
        <w:t xml:space="preserve">Home Page, user can switch to </w:t>
      </w:r>
      <w:r w:rsidR="00840306" w:rsidRPr="00B0205A">
        <w:rPr>
          <w:rFonts w:ascii="Times New Roman" w:hAnsi="Times New Roman" w:cs="Times New Roman"/>
          <w:sz w:val="24"/>
          <w:rPrChange w:id="5920" w:author="raye" w:date="2018-08-10T12:30:00Z">
            <w:rPr>
              <w:rFonts w:ascii="Calibri" w:hAnsi="Calibri" w:cstheme="minorHAnsi"/>
              <w:sz w:val="24"/>
            </w:rPr>
          </w:rPrChange>
        </w:rPr>
        <w:t>other branches authorized to operate at any time.</w:t>
      </w:r>
      <w:r w:rsidRPr="00B0205A">
        <w:rPr>
          <w:rFonts w:ascii="Times New Roman" w:hAnsi="Times New Roman" w:cs="Times New Roman"/>
          <w:sz w:val="24"/>
          <w:rPrChange w:id="5921" w:author="raye" w:date="2018-08-10T12:30:00Z">
            <w:rPr>
              <w:rFonts w:ascii="Calibri" w:hAnsi="Calibri" w:cstheme="minorHAnsi"/>
              <w:sz w:val="24"/>
            </w:rPr>
          </w:rPrChange>
        </w:rPr>
        <w:t xml:space="preserve"> authorized branch at any time.</w:t>
      </w:r>
    </w:p>
    <w:p w14:paraId="601A2157" w14:textId="461751C7" w:rsidR="000E65D0" w:rsidRPr="00B0205A" w:rsidRDefault="000E65D0" w:rsidP="00774ECE">
      <w:pPr>
        <w:pStyle w:val="4"/>
        <w:numPr>
          <w:ilvl w:val="3"/>
          <w:numId w:val="3"/>
        </w:numPr>
        <w:spacing w:before="0" w:after="0" w:line="240" w:lineRule="auto"/>
        <w:rPr>
          <w:rFonts w:ascii="Times New Roman" w:hAnsi="Times New Roman" w:cs="Times New Roman"/>
          <w:rPrChange w:id="5922" w:author="raye" w:date="2018-08-10T12:30:00Z">
            <w:rPr>
              <w:rFonts w:ascii="Calibri" w:hAnsi="Calibri" w:cstheme="minorHAnsi"/>
            </w:rPr>
          </w:rPrChange>
        </w:rPr>
      </w:pPr>
      <w:r w:rsidRPr="00B0205A">
        <w:rPr>
          <w:rFonts w:ascii="Times New Roman" w:hAnsi="Times New Roman" w:cs="Times New Roman"/>
          <w:rPrChange w:id="5923" w:author="raye" w:date="2018-08-10T12:30:00Z">
            <w:rPr>
              <w:rFonts w:ascii="Calibri" w:hAnsi="Calibri" w:cstheme="minorHAnsi"/>
            </w:rPr>
          </w:rPrChange>
        </w:rPr>
        <w:t xml:space="preserve">New </w:t>
      </w:r>
      <w:r w:rsidR="007D4393" w:rsidRPr="00B0205A">
        <w:rPr>
          <w:rFonts w:ascii="Times New Roman" w:hAnsi="Times New Roman" w:cs="Times New Roman"/>
          <w:rPrChange w:id="5924" w:author="raye" w:date="2018-08-10T12:30:00Z">
            <w:rPr>
              <w:rFonts w:ascii="Calibri" w:hAnsi="Calibri" w:cstheme="minorHAnsi"/>
            </w:rPr>
          </w:rPrChange>
        </w:rPr>
        <w:t xml:space="preserve">Home </w:t>
      </w:r>
      <w:r w:rsidRPr="00B0205A">
        <w:rPr>
          <w:rFonts w:ascii="Times New Roman" w:hAnsi="Times New Roman" w:cs="Times New Roman"/>
          <w:rPrChange w:id="5925" w:author="raye" w:date="2018-08-10T12:30:00Z">
            <w:rPr>
              <w:rFonts w:ascii="Calibri" w:hAnsi="Calibri" w:cstheme="minorHAnsi"/>
            </w:rPr>
          </w:rPrChange>
        </w:rPr>
        <w:t>Page</w:t>
      </w:r>
    </w:p>
    <w:p w14:paraId="64D34200" w14:textId="60961C33" w:rsidR="002E6184" w:rsidRPr="00B0205A" w:rsidRDefault="002E6184" w:rsidP="00774ECE">
      <w:pPr>
        <w:spacing w:afterLines="50" w:after="156"/>
        <w:ind w:firstLineChars="177" w:firstLine="425"/>
        <w:rPr>
          <w:rFonts w:ascii="Times New Roman" w:hAnsi="Times New Roman" w:cs="Times New Roman"/>
          <w:sz w:val="24"/>
          <w:rPrChange w:id="5926" w:author="raye" w:date="2018-08-10T12:30:00Z">
            <w:rPr>
              <w:rFonts w:ascii="Calibri" w:hAnsi="Calibri" w:cstheme="minorHAnsi"/>
              <w:sz w:val="24"/>
            </w:rPr>
          </w:rPrChange>
        </w:rPr>
      </w:pPr>
      <w:r w:rsidRPr="00B0205A">
        <w:rPr>
          <w:rFonts w:ascii="Times New Roman" w:hAnsi="Times New Roman" w:cs="Times New Roman"/>
          <w:sz w:val="24"/>
          <w:rPrChange w:id="5927" w:author="raye" w:date="2018-08-10T12:30:00Z">
            <w:rPr>
              <w:rFonts w:ascii="Calibri" w:hAnsi="Calibri" w:cstheme="minorHAnsi"/>
              <w:sz w:val="24"/>
            </w:rPr>
          </w:rPrChange>
        </w:rPr>
        <w:t>The new main working screen is provided as shown in the following figure:</w:t>
      </w:r>
    </w:p>
    <w:p w14:paraId="5CD82EEA" w14:textId="069DB995" w:rsidR="00DB0E80" w:rsidRPr="00B0205A" w:rsidRDefault="00DB0E80" w:rsidP="00774ECE">
      <w:pPr>
        <w:spacing w:afterLines="50" w:after="156"/>
        <w:rPr>
          <w:rFonts w:ascii="Times New Roman" w:hAnsi="Times New Roman" w:cs="Times New Roman"/>
          <w:sz w:val="24"/>
          <w:rPrChange w:id="5928" w:author="raye" w:date="2018-08-10T12:30:00Z">
            <w:rPr>
              <w:rFonts w:ascii="Calibri" w:hAnsi="Calibri" w:cstheme="minorHAnsi"/>
              <w:sz w:val="24"/>
            </w:rPr>
          </w:rPrChange>
        </w:rPr>
      </w:pPr>
    </w:p>
    <w:p w14:paraId="3756605E" w14:textId="036ABA48" w:rsidR="00F938FA" w:rsidRPr="00B0205A" w:rsidRDefault="004726D3" w:rsidP="00BF71D7">
      <w:pPr>
        <w:rPr>
          <w:rFonts w:ascii="Times New Roman" w:hAnsi="Times New Roman" w:cs="Times New Roman"/>
          <w:i/>
          <w:sz w:val="24"/>
          <w:rPrChange w:id="5929" w:author="raye" w:date="2018-08-10T12:30:00Z">
            <w:rPr>
              <w:rFonts w:ascii="Calibri" w:hAnsi="Calibri" w:cstheme="minorHAnsi"/>
              <w:i/>
              <w:sz w:val="24"/>
            </w:rPr>
          </w:rPrChange>
        </w:rPr>
      </w:pPr>
      <w:r w:rsidRPr="00B0205A">
        <w:rPr>
          <w:rFonts w:ascii="Times New Roman" w:hAnsi="Times New Roman" w:cs="Times New Roman"/>
          <w:i/>
          <w:sz w:val="24"/>
          <w:rPrChange w:id="5930" w:author="raye" w:date="2018-08-10T12:30:00Z">
            <w:rPr>
              <w:rFonts w:ascii="Calibri" w:hAnsi="Calibri" w:cstheme="minorHAnsi"/>
              <w:i/>
              <w:sz w:val="24"/>
            </w:rPr>
          </w:rPrChange>
        </w:rPr>
        <w:t>Page</w:t>
      </w:r>
      <w:r w:rsidR="00492A41" w:rsidRPr="00B0205A">
        <w:rPr>
          <w:rFonts w:ascii="Times New Roman" w:hAnsi="Times New Roman" w:cs="Times New Roman"/>
          <w:i/>
          <w:sz w:val="24"/>
          <w:rPrChange w:id="5931" w:author="raye" w:date="2018-08-10T12:30:00Z">
            <w:rPr>
              <w:rFonts w:ascii="Calibri" w:hAnsi="Calibri" w:cstheme="minorHAnsi"/>
              <w:i/>
              <w:sz w:val="24"/>
            </w:rPr>
          </w:rPrChange>
        </w:rPr>
        <w:t xml:space="preserve"> description</w:t>
      </w:r>
      <w:r w:rsidR="002E6184" w:rsidRPr="00B0205A">
        <w:rPr>
          <w:rFonts w:ascii="Times New Roman" w:hAnsi="Times New Roman" w:cs="Times New Roman"/>
          <w:i/>
          <w:sz w:val="24"/>
          <w:rPrChange w:id="5932" w:author="raye" w:date="2018-08-10T12:30:00Z">
            <w:rPr>
              <w:rFonts w:ascii="Calibri" w:hAnsi="Calibri" w:cstheme="minorHAnsi"/>
              <w:i/>
              <w:sz w:val="24"/>
            </w:rPr>
          </w:rPrChange>
        </w:rPr>
        <w:t>:</w:t>
      </w:r>
    </w:p>
    <w:p w14:paraId="2F24B7F0" w14:textId="7328B21B" w:rsidR="00987364" w:rsidRPr="00B0205A" w:rsidRDefault="00987364" w:rsidP="00B01F41">
      <w:pPr>
        <w:pStyle w:val="a0"/>
        <w:numPr>
          <w:ilvl w:val="0"/>
          <w:numId w:val="6"/>
        </w:numPr>
        <w:ind w:firstLineChars="0"/>
        <w:jc w:val="left"/>
        <w:rPr>
          <w:rFonts w:ascii="Times New Roman" w:hAnsi="Times New Roman" w:cs="Times New Roman"/>
          <w:sz w:val="24"/>
          <w:rPrChange w:id="5933" w:author="raye" w:date="2018-08-10T12:30:00Z">
            <w:rPr>
              <w:rFonts w:ascii="Calibri" w:hAnsi="Calibri" w:cstheme="minorHAnsi"/>
              <w:sz w:val="24"/>
            </w:rPr>
          </w:rPrChange>
        </w:rPr>
      </w:pPr>
      <w:r w:rsidRPr="00B0205A">
        <w:rPr>
          <w:rFonts w:ascii="Times New Roman" w:hAnsi="Times New Roman" w:cs="Times New Roman"/>
          <w:sz w:val="24"/>
          <w:rPrChange w:id="5934" w:author="raye" w:date="2018-08-10T12:30:00Z">
            <w:rPr>
              <w:rFonts w:ascii="Calibri" w:hAnsi="Calibri" w:cstheme="minorHAnsi"/>
              <w:sz w:val="24"/>
            </w:rPr>
          </w:rPrChange>
        </w:rPr>
        <w:t>This screen is divided into two areas: one is functional components area, and the other is working area.</w:t>
      </w:r>
    </w:p>
    <w:p w14:paraId="6CC4D3FA" w14:textId="0689DCE2" w:rsidR="00987364" w:rsidRPr="00B0205A" w:rsidRDefault="00987364" w:rsidP="00BF71D7">
      <w:pPr>
        <w:pStyle w:val="a0"/>
        <w:ind w:left="845" w:firstLineChars="0" w:firstLine="0"/>
        <w:jc w:val="left"/>
        <w:rPr>
          <w:rFonts w:ascii="Times New Roman" w:hAnsi="Times New Roman" w:cs="Times New Roman"/>
          <w:sz w:val="24"/>
          <w:rPrChange w:id="5935" w:author="raye" w:date="2018-08-10T12:30:00Z">
            <w:rPr>
              <w:rFonts w:ascii="Calibri" w:hAnsi="Calibri" w:cstheme="minorHAnsi"/>
              <w:sz w:val="24"/>
            </w:rPr>
          </w:rPrChange>
        </w:rPr>
      </w:pPr>
      <w:r w:rsidRPr="00B0205A">
        <w:rPr>
          <w:rFonts w:ascii="Times New Roman" w:hAnsi="Times New Roman" w:cs="Times New Roman"/>
          <w:sz w:val="24"/>
          <w:rPrChange w:id="5936" w:author="raye" w:date="2018-08-10T12:30:00Z">
            <w:rPr>
              <w:rFonts w:ascii="Calibri" w:hAnsi="Calibri" w:cstheme="minorHAnsi"/>
              <w:sz w:val="24"/>
            </w:rPr>
          </w:rPrChange>
        </w:rPr>
        <w:lastRenderedPageBreak/>
        <w:t xml:space="preserve">The functional component area provides the user with access to the different operating function of the system, profile information of the currently login user, and related </w:t>
      </w:r>
      <w:r w:rsidR="009E51F8" w:rsidRPr="00B0205A">
        <w:rPr>
          <w:rFonts w:ascii="Times New Roman" w:hAnsi="Times New Roman" w:cs="Times New Roman"/>
          <w:sz w:val="24"/>
          <w:rPrChange w:id="5937" w:author="raye" w:date="2018-08-10T12:30:00Z">
            <w:rPr>
              <w:rFonts w:ascii="Calibri" w:hAnsi="Calibri" w:cstheme="minorHAnsi"/>
              <w:sz w:val="24"/>
            </w:rPr>
          </w:rPrChange>
        </w:rPr>
        <w:t xml:space="preserve">operations </w:t>
      </w:r>
      <w:r w:rsidRPr="00B0205A">
        <w:rPr>
          <w:rFonts w:ascii="Times New Roman" w:hAnsi="Times New Roman" w:cs="Times New Roman"/>
          <w:sz w:val="24"/>
          <w:rPrChange w:id="5938" w:author="raye" w:date="2018-08-10T12:30:00Z">
            <w:rPr>
              <w:rFonts w:ascii="Calibri" w:hAnsi="Calibri" w:cstheme="minorHAnsi"/>
              <w:sz w:val="24"/>
            </w:rPr>
          </w:rPrChange>
        </w:rPr>
        <w:t>links. The work area is set to a blank page as default.</w:t>
      </w:r>
    </w:p>
    <w:p w14:paraId="25ED4AB0" w14:textId="7138C3F9" w:rsidR="00F938FA" w:rsidRPr="00B0205A" w:rsidRDefault="00554603" w:rsidP="00B01F41">
      <w:pPr>
        <w:pStyle w:val="a0"/>
        <w:numPr>
          <w:ilvl w:val="0"/>
          <w:numId w:val="6"/>
        </w:numPr>
        <w:ind w:firstLineChars="0"/>
        <w:rPr>
          <w:rFonts w:ascii="Times New Roman" w:hAnsi="Times New Roman" w:cs="Times New Roman"/>
          <w:sz w:val="24"/>
          <w:rPrChange w:id="5939" w:author="raye" w:date="2018-08-10T12:30:00Z">
            <w:rPr>
              <w:rFonts w:ascii="Calibri" w:hAnsi="Calibri" w:cstheme="minorHAnsi"/>
              <w:sz w:val="24"/>
            </w:rPr>
          </w:rPrChange>
        </w:rPr>
      </w:pPr>
      <w:r w:rsidRPr="00B0205A">
        <w:rPr>
          <w:rFonts w:ascii="Times New Roman" w:hAnsi="Times New Roman" w:cs="Times New Roman"/>
          <w:sz w:val="24"/>
          <w:rPrChange w:id="5940" w:author="raye" w:date="2018-08-10T12:30:00Z">
            <w:rPr>
              <w:rFonts w:ascii="Calibri" w:hAnsi="Calibri" w:cstheme="minorHAnsi"/>
              <w:sz w:val="24"/>
            </w:rPr>
          </w:rPrChange>
        </w:rPr>
        <w:t xml:space="preserve">When the user </w:t>
      </w:r>
      <w:r w:rsidR="00987364" w:rsidRPr="00B0205A">
        <w:rPr>
          <w:rFonts w:ascii="Times New Roman" w:hAnsi="Times New Roman" w:cs="Times New Roman"/>
          <w:sz w:val="24"/>
          <w:rPrChange w:id="5941" w:author="raye" w:date="2018-08-10T12:30:00Z">
            <w:rPr>
              <w:rFonts w:ascii="Calibri" w:hAnsi="Calibri" w:cstheme="minorHAnsi"/>
              <w:sz w:val="24"/>
            </w:rPr>
          </w:rPrChange>
        </w:rPr>
        <w:t xml:space="preserve">login successfully, it </w:t>
      </w:r>
      <w:r w:rsidRPr="00B0205A">
        <w:rPr>
          <w:rFonts w:ascii="Times New Roman" w:hAnsi="Times New Roman" w:cs="Times New Roman"/>
          <w:sz w:val="24"/>
          <w:rPrChange w:id="5942" w:author="raye" w:date="2018-08-10T12:30:00Z">
            <w:rPr>
              <w:rFonts w:ascii="Calibri" w:hAnsi="Calibri" w:cstheme="minorHAnsi"/>
              <w:sz w:val="24"/>
            </w:rPr>
          </w:rPrChange>
        </w:rPr>
        <w:t xml:space="preserve">will go to this </w:t>
      </w:r>
      <w:r w:rsidR="00FD7323" w:rsidRPr="00B0205A">
        <w:rPr>
          <w:rFonts w:ascii="Times New Roman" w:hAnsi="Times New Roman" w:cs="Times New Roman"/>
          <w:sz w:val="24"/>
          <w:rPrChange w:id="5943" w:author="raye" w:date="2018-08-10T12:30:00Z">
            <w:rPr>
              <w:rFonts w:ascii="Calibri" w:hAnsi="Calibri" w:cstheme="minorHAnsi"/>
              <w:sz w:val="24"/>
            </w:rPr>
          </w:rPrChange>
        </w:rPr>
        <w:t>web page</w:t>
      </w:r>
      <w:r w:rsidRPr="00B0205A">
        <w:rPr>
          <w:rFonts w:ascii="Times New Roman" w:hAnsi="Times New Roman" w:cs="Times New Roman"/>
          <w:sz w:val="24"/>
          <w:rPrChange w:id="5944" w:author="raye" w:date="2018-08-10T12:30:00Z">
            <w:rPr>
              <w:rFonts w:ascii="Calibri" w:hAnsi="Calibri" w:cstheme="minorHAnsi"/>
              <w:sz w:val="24"/>
            </w:rPr>
          </w:rPrChange>
        </w:rPr>
        <w:t>.</w:t>
      </w:r>
    </w:p>
    <w:p w14:paraId="4E3329A9" w14:textId="0B03A965" w:rsidR="00F938FA" w:rsidRPr="00B0205A" w:rsidRDefault="00E35F72" w:rsidP="00B01F41">
      <w:pPr>
        <w:pStyle w:val="a0"/>
        <w:numPr>
          <w:ilvl w:val="0"/>
          <w:numId w:val="6"/>
        </w:numPr>
        <w:ind w:firstLineChars="0"/>
        <w:rPr>
          <w:rFonts w:ascii="Times New Roman" w:hAnsi="Times New Roman" w:cs="Times New Roman"/>
          <w:sz w:val="24"/>
          <w:rPrChange w:id="5945" w:author="raye" w:date="2018-08-10T12:30:00Z">
            <w:rPr>
              <w:rFonts w:ascii="Calibri" w:hAnsi="Calibri" w:cstheme="minorHAnsi"/>
              <w:sz w:val="24"/>
            </w:rPr>
          </w:rPrChange>
        </w:rPr>
      </w:pPr>
      <w:r w:rsidRPr="00B0205A">
        <w:rPr>
          <w:rFonts w:ascii="Times New Roman" w:hAnsi="Times New Roman" w:cs="Times New Roman"/>
          <w:sz w:val="24"/>
          <w:rPrChange w:id="5946" w:author="raye" w:date="2018-08-10T12:30:00Z">
            <w:rPr>
              <w:rFonts w:ascii="Calibri" w:hAnsi="Calibri" w:cstheme="minorHAnsi"/>
              <w:sz w:val="24"/>
            </w:rPr>
          </w:rPrChange>
        </w:rPr>
        <w:t>Items Description</w:t>
      </w:r>
      <w:r w:rsidR="00554603" w:rsidRPr="00B0205A">
        <w:rPr>
          <w:rFonts w:ascii="Times New Roman" w:hAnsi="Times New Roman" w:cs="Times New Roman"/>
          <w:sz w:val="24"/>
          <w:rPrChange w:id="5947" w:author="raye" w:date="2018-08-10T12:30:00Z">
            <w:rPr>
              <w:rFonts w:ascii="Calibri" w:hAnsi="Calibri" w:cstheme="minorHAnsi"/>
              <w:sz w:val="24"/>
            </w:rPr>
          </w:rPrChange>
        </w:rPr>
        <w:t xml:space="preserve"> of functional component area</w:t>
      </w:r>
    </w:p>
    <w:tbl>
      <w:tblPr>
        <w:tblStyle w:val="a9"/>
        <w:tblW w:w="0" w:type="auto"/>
        <w:tblInd w:w="845" w:type="dxa"/>
        <w:tblLook w:val="04A0" w:firstRow="1" w:lastRow="0" w:firstColumn="1" w:lastColumn="0" w:noHBand="0" w:noVBand="1"/>
      </w:tblPr>
      <w:tblGrid>
        <w:gridCol w:w="1850"/>
        <w:gridCol w:w="5380"/>
      </w:tblGrid>
      <w:tr w:rsidR="003C49A2" w:rsidRPr="00B0205A" w14:paraId="658BFDCC" w14:textId="77777777" w:rsidTr="00BC0DCB">
        <w:trPr>
          <w:tblHeader/>
        </w:trPr>
        <w:tc>
          <w:tcPr>
            <w:tcW w:w="1850" w:type="dxa"/>
            <w:shd w:val="clear" w:color="auto" w:fill="BFBFBF" w:themeFill="background1" w:themeFillShade="BF"/>
          </w:tcPr>
          <w:p w14:paraId="37526F6D" w14:textId="26863433" w:rsidR="003C49A2" w:rsidRPr="00B0205A" w:rsidRDefault="00E35F72" w:rsidP="00C409AC">
            <w:pPr>
              <w:pStyle w:val="a0"/>
              <w:ind w:firstLineChars="0" w:firstLine="0"/>
              <w:rPr>
                <w:rFonts w:ascii="Times New Roman" w:hAnsi="Times New Roman" w:cs="Times New Roman"/>
                <w:szCs w:val="21"/>
                <w:rPrChange w:id="5948" w:author="raye" w:date="2018-08-10T12:30:00Z">
                  <w:rPr>
                    <w:rFonts w:ascii="Calibri" w:hAnsi="Calibri" w:cstheme="minorHAnsi"/>
                    <w:szCs w:val="21"/>
                  </w:rPr>
                </w:rPrChange>
              </w:rPr>
            </w:pPr>
            <w:r w:rsidRPr="00B0205A">
              <w:rPr>
                <w:rFonts w:ascii="Times New Roman" w:hAnsi="Times New Roman" w:cs="Times New Roman"/>
                <w:szCs w:val="21"/>
                <w:rPrChange w:id="5949" w:author="raye" w:date="2018-08-10T12:30:00Z">
                  <w:rPr>
                    <w:rFonts w:ascii="Calibri" w:hAnsi="Calibri" w:cstheme="minorHAnsi"/>
                    <w:szCs w:val="21"/>
                  </w:rPr>
                </w:rPrChange>
              </w:rPr>
              <w:t>Item</w:t>
            </w:r>
          </w:p>
        </w:tc>
        <w:tc>
          <w:tcPr>
            <w:tcW w:w="5380" w:type="dxa"/>
            <w:shd w:val="clear" w:color="auto" w:fill="BFBFBF" w:themeFill="background1" w:themeFillShade="BF"/>
          </w:tcPr>
          <w:p w14:paraId="70897CF7" w14:textId="0C3AC7B7" w:rsidR="003C49A2" w:rsidRPr="00B0205A" w:rsidRDefault="003C49A2" w:rsidP="00A769EC">
            <w:pPr>
              <w:pStyle w:val="a0"/>
              <w:ind w:firstLineChars="0" w:firstLine="0"/>
              <w:rPr>
                <w:rFonts w:ascii="Times New Roman" w:hAnsi="Times New Roman" w:cs="Times New Roman"/>
                <w:szCs w:val="21"/>
                <w:rPrChange w:id="5950" w:author="raye" w:date="2018-08-10T12:30:00Z">
                  <w:rPr>
                    <w:rFonts w:ascii="Calibri" w:hAnsi="Calibri" w:cstheme="minorHAnsi"/>
                    <w:szCs w:val="21"/>
                  </w:rPr>
                </w:rPrChange>
              </w:rPr>
            </w:pPr>
            <w:r w:rsidRPr="00B0205A">
              <w:rPr>
                <w:rFonts w:ascii="Times New Roman" w:hAnsi="Times New Roman" w:cs="Times New Roman"/>
                <w:szCs w:val="21"/>
                <w:rPrChange w:id="5951" w:author="raye" w:date="2018-08-10T12:30:00Z">
                  <w:rPr>
                    <w:rFonts w:ascii="Calibri" w:hAnsi="Calibri" w:cstheme="minorHAnsi"/>
                    <w:szCs w:val="21"/>
                  </w:rPr>
                </w:rPrChange>
              </w:rPr>
              <w:t>Description</w:t>
            </w:r>
          </w:p>
        </w:tc>
      </w:tr>
      <w:tr w:rsidR="003C49A2" w:rsidRPr="00B0205A" w14:paraId="2C1E65A6" w14:textId="77777777" w:rsidTr="00BC0DCB">
        <w:trPr>
          <w:trHeight w:val="1109"/>
        </w:trPr>
        <w:tc>
          <w:tcPr>
            <w:tcW w:w="1850" w:type="dxa"/>
          </w:tcPr>
          <w:p w14:paraId="7EB732B9" w14:textId="570FE833" w:rsidR="003C49A2" w:rsidRPr="00B0205A" w:rsidRDefault="00C04861" w:rsidP="00C409AC">
            <w:pPr>
              <w:pStyle w:val="a0"/>
              <w:ind w:firstLineChars="0" w:firstLine="0"/>
              <w:rPr>
                <w:rFonts w:ascii="Times New Roman" w:hAnsi="Times New Roman" w:cs="Times New Roman"/>
                <w:szCs w:val="21"/>
                <w:rPrChange w:id="5952" w:author="raye" w:date="2018-08-10T12:30:00Z">
                  <w:rPr>
                    <w:rFonts w:ascii="Calibri" w:hAnsi="Calibri" w:cstheme="minorHAnsi"/>
                    <w:szCs w:val="21"/>
                  </w:rPr>
                </w:rPrChange>
              </w:rPr>
            </w:pPr>
            <w:r w:rsidRPr="00B0205A">
              <w:rPr>
                <w:rFonts w:ascii="Times New Roman" w:hAnsi="Times New Roman" w:cs="Times New Roman"/>
                <w:szCs w:val="21"/>
                <w:rPrChange w:id="5953" w:author="raye" w:date="2018-08-10T12:30:00Z">
                  <w:rPr>
                    <w:rFonts w:ascii="Calibri" w:hAnsi="Calibri" w:cstheme="minorHAnsi"/>
                    <w:szCs w:val="21"/>
                  </w:rPr>
                </w:rPrChange>
              </w:rPr>
              <w:t>Case Process</w:t>
            </w:r>
          </w:p>
        </w:tc>
        <w:tc>
          <w:tcPr>
            <w:tcW w:w="5380" w:type="dxa"/>
          </w:tcPr>
          <w:p w14:paraId="2F2D9E5D" w14:textId="751A6775" w:rsidR="00AB5700" w:rsidRPr="00B0205A" w:rsidRDefault="009E51F8" w:rsidP="00774ECE">
            <w:pPr>
              <w:pStyle w:val="a0"/>
              <w:ind w:firstLineChars="0" w:firstLine="0"/>
              <w:jc w:val="left"/>
              <w:rPr>
                <w:rFonts w:ascii="Times New Roman" w:hAnsi="Times New Roman" w:cs="Times New Roman"/>
                <w:szCs w:val="21"/>
                <w:rPrChange w:id="5954" w:author="raye" w:date="2018-08-10T12:30:00Z">
                  <w:rPr>
                    <w:rFonts w:ascii="Calibri" w:hAnsi="Calibri" w:cstheme="minorHAnsi"/>
                    <w:szCs w:val="21"/>
                  </w:rPr>
                </w:rPrChange>
              </w:rPr>
            </w:pPr>
            <w:r w:rsidRPr="00B0205A">
              <w:rPr>
                <w:rFonts w:ascii="Times New Roman" w:hAnsi="Times New Roman" w:cs="Times New Roman"/>
                <w:rPrChange w:id="5955" w:author="raye" w:date="2018-08-10T12:30:00Z">
                  <w:rPr>
                    <w:rFonts w:ascii="Calibri" w:hAnsi="Calibri"/>
                  </w:rPr>
                </w:rPrChange>
              </w:rPr>
              <w:t xml:space="preserve">Operations </w:t>
            </w:r>
            <w:r w:rsidR="00AB5700" w:rsidRPr="00B0205A">
              <w:rPr>
                <w:rFonts w:ascii="Times New Roman" w:hAnsi="Times New Roman" w:cs="Times New Roman"/>
                <w:rPrChange w:id="5956" w:author="raye" w:date="2018-08-10T12:30:00Z">
                  <w:rPr>
                    <w:rFonts w:ascii="Calibri" w:hAnsi="Calibri"/>
                  </w:rPr>
                </w:rPrChange>
              </w:rPr>
              <w:t xml:space="preserve">entry for handling case related operations. </w:t>
            </w:r>
            <w:r w:rsidR="00AB5700" w:rsidRPr="00B0205A">
              <w:rPr>
                <w:rFonts w:ascii="Times New Roman" w:hAnsi="Times New Roman" w:cs="Times New Roman"/>
                <w:szCs w:val="21"/>
                <w:rPrChange w:id="5957" w:author="raye" w:date="2018-08-10T12:30:00Z">
                  <w:rPr>
                    <w:rFonts w:ascii="Calibri" w:hAnsi="Calibri" w:cstheme="minorHAnsi"/>
                    <w:szCs w:val="21"/>
                  </w:rPr>
                </w:rPrChange>
              </w:rPr>
              <w:t xml:space="preserve">Includes </w:t>
            </w:r>
            <w:r w:rsidR="00AB5700" w:rsidRPr="00B0205A">
              <w:rPr>
                <w:rFonts w:ascii="Times New Roman" w:hAnsi="Times New Roman" w:cs="Times New Roman"/>
                <w:rPrChange w:id="5958" w:author="raye" w:date="2018-08-10T12:30:00Z">
                  <w:rPr>
                    <w:rFonts w:ascii="Calibri" w:hAnsi="Calibri"/>
                  </w:rPr>
                </w:rPrChange>
              </w:rPr>
              <w:t xml:space="preserve">case creation and case verify, case check, case review for </w:t>
            </w:r>
            <w:r w:rsidRPr="00B0205A">
              <w:rPr>
                <w:rFonts w:ascii="Times New Roman" w:hAnsi="Times New Roman" w:cs="Times New Roman"/>
                <w:rPrChange w:id="5959" w:author="raye" w:date="2018-08-10T12:30:00Z">
                  <w:rPr>
                    <w:rFonts w:ascii="Calibri" w:hAnsi="Calibri"/>
                  </w:rPr>
                </w:rPrChange>
              </w:rPr>
              <w:t xml:space="preserve">operations </w:t>
            </w:r>
            <w:r w:rsidR="00AB5700" w:rsidRPr="00B0205A">
              <w:rPr>
                <w:rFonts w:ascii="Times New Roman" w:hAnsi="Times New Roman" w:cs="Times New Roman"/>
                <w:rPrChange w:id="5960" w:author="raye" w:date="2018-08-10T12:30:00Z">
                  <w:rPr>
                    <w:rFonts w:ascii="Calibri" w:hAnsi="Calibri"/>
                  </w:rPr>
                </w:rPrChange>
              </w:rPr>
              <w:t>unit, case review for compliance unit, and case feedback for LCD.</w:t>
            </w:r>
          </w:p>
          <w:p w14:paraId="47003E40" w14:textId="4B899F53" w:rsidR="003C49A2" w:rsidRPr="00B0205A" w:rsidRDefault="003C49A2" w:rsidP="00774ECE">
            <w:pPr>
              <w:jc w:val="left"/>
              <w:rPr>
                <w:rFonts w:ascii="Times New Roman" w:hAnsi="Times New Roman" w:cs="Times New Roman"/>
                <w:szCs w:val="21"/>
                <w:rPrChange w:id="5961" w:author="raye" w:date="2018-08-10T12:30:00Z">
                  <w:rPr>
                    <w:rFonts w:ascii="Calibri" w:hAnsi="Calibri" w:cstheme="minorHAnsi"/>
                    <w:szCs w:val="21"/>
                  </w:rPr>
                </w:rPrChange>
              </w:rPr>
            </w:pPr>
            <w:r w:rsidRPr="00B0205A">
              <w:rPr>
                <w:rFonts w:ascii="Times New Roman" w:hAnsi="Times New Roman" w:cs="Times New Roman"/>
                <w:rPrChange w:id="5962" w:author="raye" w:date="2018-08-10T12:30:00Z">
                  <w:rPr>
                    <w:rFonts w:ascii="Calibri" w:hAnsi="Calibri"/>
                  </w:rPr>
                </w:rPrChange>
              </w:rPr>
              <w:t>Click to enter the user’s Case list screen, and:</w:t>
            </w:r>
          </w:p>
          <w:p w14:paraId="7608D32E" w14:textId="43E51324" w:rsidR="003C49A2" w:rsidRPr="00B0205A" w:rsidRDefault="003C49A2" w:rsidP="00B01F41">
            <w:pPr>
              <w:pStyle w:val="a0"/>
              <w:numPr>
                <w:ilvl w:val="0"/>
                <w:numId w:val="6"/>
              </w:numPr>
              <w:ind w:left="229" w:firstLineChars="0" w:hanging="229"/>
              <w:rPr>
                <w:rFonts w:ascii="Times New Roman" w:hAnsi="Times New Roman" w:cs="Times New Roman"/>
                <w:szCs w:val="21"/>
                <w:rPrChange w:id="5963" w:author="raye" w:date="2018-08-10T12:30:00Z">
                  <w:rPr>
                    <w:rFonts w:ascii="Calibri" w:hAnsi="Calibri" w:cstheme="minorHAnsi"/>
                    <w:szCs w:val="21"/>
                  </w:rPr>
                </w:rPrChange>
              </w:rPr>
            </w:pPr>
            <w:r w:rsidRPr="00B0205A">
              <w:rPr>
                <w:rFonts w:ascii="Times New Roman" w:hAnsi="Times New Roman" w:cs="Times New Roman"/>
                <w:szCs w:val="21"/>
                <w:rPrChange w:id="5964" w:author="raye" w:date="2018-08-10T12:30:00Z">
                  <w:rPr>
                    <w:rFonts w:ascii="Calibri" w:hAnsi="Calibri" w:cstheme="minorHAnsi"/>
                    <w:szCs w:val="21"/>
                  </w:rPr>
                </w:rPrChange>
              </w:rPr>
              <w:t xml:space="preserve">Workflow management interface </w:t>
            </w:r>
            <w:r w:rsidR="009E51F8" w:rsidRPr="00B0205A">
              <w:rPr>
                <w:rFonts w:ascii="Times New Roman" w:hAnsi="Times New Roman" w:cs="Times New Roman"/>
                <w:szCs w:val="21"/>
                <w:rPrChange w:id="5965" w:author="raye" w:date="2018-08-10T12:30:00Z">
                  <w:rPr>
                    <w:rFonts w:ascii="Calibri" w:hAnsi="Calibri" w:cstheme="minorHAnsi"/>
                    <w:szCs w:val="21"/>
                  </w:rPr>
                </w:rPrChange>
              </w:rPr>
              <w:t xml:space="preserve">operations </w:t>
            </w:r>
            <w:r w:rsidRPr="00B0205A">
              <w:rPr>
                <w:rFonts w:ascii="Times New Roman" w:hAnsi="Times New Roman" w:cs="Times New Roman"/>
                <w:szCs w:val="21"/>
                <w:rPrChange w:id="5966" w:author="raye" w:date="2018-08-10T12:30:00Z">
                  <w:rPr>
                    <w:rFonts w:ascii="Calibri" w:hAnsi="Calibri" w:cstheme="minorHAnsi"/>
                    <w:szCs w:val="21"/>
                  </w:rPr>
                </w:rPrChange>
              </w:rPr>
              <w:t>entry</w:t>
            </w:r>
          </w:p>
          <w:p w14:paraId="0D666431" w14:textId="52CD13E9" w:rsidR="003C49A2" w:rsidRPr="00B0205A" w:rsidRDefault="003C49A2" w:rsidP="00B01F41">
            <w:pPr>
              <w:pStyle w:val="a0"/>
              <w:numPr>
                <w:ilvl w:val="0"/>
                <w:numId w:val="6"/>
              </w:numPr>
              <w:ind w:left="229" w:firstLineChars="0" w:hanging="229"/>
              <w:rPr>
                <w:rFonts w:ascii="Times New Roman" w:hAnsi="Times New Roman" w:cs="Times New Roman"/>
                <w:szCs w:val="21"/>
                <w:rPrChange w:id="5967" w:author="raye" w:date="2018-08-10T12:30:00Z">
                  <w:rPr>
                    <w:rFonts w:ascii="Calibri" w:hAnsi="Calibri" w:cstheme="minorHAnsi"/>
                    <w:szCs w:val="21"/>
                  </w:rPr>
                </w:rPrChange>
              </w:rPr>
            </w:pPr>
            <w:r w:rsidRPr="00B0205A">
              <w:rPr>
                <w:rFonts w:ascii="Times New Roman" w:hAnsi="Times New Roman" w:cs="Times New Roman"/>
                <w:szCs w:val="21"/>
                <w:rPrChange w:id="5968" w:author="raye" w:date="2018-08-10T12:30:00Z">
                  <w:rPr>
                    <w:rFonts w:ascii="Calibri" w:hAnsi="Calibri" w:cstheme="minorHAnsi"/>
                    <w:szCs w:val="21"/>
                  </w:rPr>
                </w:rPrChange>
              </w:rPr>
              <w:t>Manual intervention of re-assign in case process flow</w:t>
            </w:r>
          </w:p>
        </w:tc>
      </w:tr>
      <w:tr w:rsidR="003C49A2" w:rsidRPr="00B0205A" w14:paraId="49D5A1E5" w14:textId="77777777" w:rsidTr="00BC0DCB">
        <w:trPr>
          <w:trHeight w:val="550"/>
        </w:trPr>
        <w:tc>
          <w:tcPr>
            <w:tcW w:w="1850" w:type="dxa"/>
          </w:tcPr>
          <w:p w14:paraId="56AB64A7" w14:textId="3E2D8954" w:rsidR="003C49A2" w:rsidRPr="00B0205A" w:rsidRDefault="003C49A2" w:rsidP="00C409AC">
            <w:pPr>
              <w:pStyle w:val="a0"/>
              <w:ind w:firstLineChars="0" w:firstLine="0"/>
              <w:rPr>
                <w:rFonts w:ascii="Times New Roman" w:hAnsi="Times New Roman" w:cs="Times New Roman"/>
                <w:szCs w:val="21"/>
                <w:rPrChange w:id="5969" w:author="raye" w:date="2018-08-10T12:30:00Z">
                  <w:rPr>
                    <w:rFonts w:ascii="Calibri" w:hAnsi="Calibri" w:cstheme="minorHAnsi"/>
                    <w:szCs w:val="21"/>
                  </w:rPr>
                </w:rPrChange>
              </w:rPr>
            </w:pPr>
            <w:r w:rsidRPr="00B0205A">
              <w:rPr>
                <w:rFonts w:ascii="Times New Roman" w:hAnsi="Times New Roman" w:cs="Times New Roman"/>
                <w:szCs w:val="21"/>
                <w:rPrChange w:id="5970" w:author="raye" w:date="2018-08-10T12:30:00Z">
                  <w:rPr>
                    <w:rFonts w:ascii="Calibri" w:hAnsi="Calibri" w:cstheme="minorHAnsi"/>
                    <w:szCs w:val="21"/>
                  </w:rPr>
                </w:rPrChange>
              </w:rPr>
              <w:t>Configuration</w:t>
            </w:r>
          </w:p>
        </w:tc>
        <w:tc>
          <w:tcPr>
            <w:tcW w:w="5380" w:type="dxa"/>
          </w:tcPr>
          <w:p w14:paraId="6D6C8672" w14:textId="429F4642" w:rsidR="003C49A2" w:rsidRPr="00B0205A" w:rsidRDefault="003C49A2" w:rsidP="00774ECE">
            <w:pPr>
              <w:rPr>
                <w:rFonts w:ascii="Times New Roman" w:hAnsi="Times New Roman" w:cs="Times New Roman"/>
                <w:szCs w:val="21"/>
                <w:rPrChange w:id="5971" w:author="raye" w:date="2018-08-10T12:30:00Z">
                  <w:rPr>
                    <w:rFonts w:ascii="Calibri" w:hAnsi="Calibri" w:cstheme="minorHAnsi"/>
                    <w:szCs w:val="21"/>
                  </w:rPr>
                </w:rPrChange>
              </w:rPr>
            </w:pPr>
            <w:r w:rsidRPr="00B0205A">
              <w:rPr>
                <w:rFonts w:ascii="Times New Roman" w:hAnsi="Times New Roman" w:cs="Times New Roman"/>
                <w:rPrChange w:id="5972" w:author="raye" w:date="2018-08-10T12:30:00Z">
                  <w:rPr>
                    <w:rFonts w:ascii="Calibri" w:hAnsi="Calibri"/>
                  </w:rPr>
                </w:rPrChange>
              </w:rPr>
              <w:t xml:space="preserve">An </w:t>
            </w:r>
            <w:r w:rsidR="009E51F8" w:rsidRPr="00B0205A">
              <w:rPr>
                <w:rFonts w:ascii="Times New Roman" w:hAnsi="Times New Roman" w:cs="Times New Roman"/>
                <w:rPrChange w:id="5973" w:author="raye" w:date="2018-08-10T12:30:00Z">
                  <w:rPr>
                    <w:rFonts w:ascii="Calibri" w:hAnsi="Calibri"/>
                  </w:rPr>
                </w:rPrChange>
              </w:rPr>
              <w:t xml:space="preserve">operations </w:t>
            </w:r>
            <w:r w:rsidRPr="00B0205A">
              <w:rPr>
                <w:rFonts w:ascii="Times New Roman" w:hAnsi="Times New Roman" w:cs="Times New Roman"/>
                <w:rPrChange w:id="5974" w:author="raye" w:date="2018-08-10T12:30:00Z">
                  <w:rPr>
                    <w:rFonts w:ascii="Calibri" w:hAnsi="Calibri"/>
                  </w:rPr>
                </w:rPrChange>
              </w:rPr>
              <w:t xml:space="preserve">entry that includes the following </w:t>
            </w:r>
            <w:r w:rsidR="00AB5700" w:rsidRPr="00B0205A">
              <w:rPr>
                <w:rFonts w:ascii="Times New Roman" w:hAnsi="Times New Roman" w:cs="Times New Roman"/>
                <w:rPrChange w:id="5975" w:author="raye" w:date="2018-08-10T12:30:00Z">
                  <w:rPr>
                    <w:rFonts w:ascii="Calibri" w:hAnsi="Calibri"/>
                  </w:rPr>
                </w:rPrChange>
              </w:rPr>
              <w:t>function:</w:t>
            </w:r>
          </w:p>
          <w:p w14:paraId="15020F69" w14:textId="4F1DDA3F" w:rsidR="003C49A2" w:rsidRPr="00B0205A" w:rsidRDefault="003C49A2" w:rsidP="00B01F41">
            <w:pPr>
              <w:pStyle w:val="a0"/>
              <w:numPr>
                <w:ilvl w:val="0"/>
                <w:numId w:val="6"/>
              </w:numPr>
              <w:ind w:left="229" w:firstLineChars="0" w:hanging="229"/>
              <w:rPr>
                <w:rFonts w:ascii="Times New Roman" w:hAnsi="Times New Roman" w:cs="Times New Roman"/>
                <w:szCs w:val="21"/>
                <w:rPrChange w:id="5976" w:author="raye" w:date="2018-08-10T12:30:00Z">
                  <w:rPr>
                    <w:rFonts w:ascii="Calibri" w:hAnsi="Calibri" w:cstheme="minorHAnsi"/>
                    <w:szCs w:val="21"/>
                  </w:rPr>
                </w:rPrChange>
              </w:rPr>
            </w:pPr>
            <w:r w:rsidRPr="00B0205A">
              <w:rPr>
                <w:rFonts w:ascii="Times New Roman" w:hAnsi="Times New Roman" w:cs="Times New Roman"/>
                <w:rPrChange w:id="5977" w:author="raye" w:date="2018-08-10T12:30:00Z">
                  <w:rPr>
                    <w:rFonts w:ascii="Calibri" w:hAnsi="Calibri"/>
                  </w:rPr>
                </w:rPrChange>
              </w:rPr>
              <w:t>Static data import</w:t>
            </w:r>
            <w:r w:rsidR="00AB5700" w:rsidRPr="00B0205A">
              <w:rPr>
                <w:rFonts w:ascii="Times New Roman" w:hAnsi="Times New Roman" w:cs="Times New Roman"/>
                <w:rPrChange w:id="5978" w:author="raye" w:date="2018-08-10T12:30:00Z">
                  <w:rPr>
                    <w:rFonts w:ascii="Calibri" w:hAnsi="Calibri"/>
                  </w:rPr>
                </w:rPrChange>
              </w:rPr>
              <w:t xml:space="preserve"> from Excel file</w:t>
            </w:r>
          </w:p>
          <w:p w14:paraId="6727FFAE" w14:textId="474A7708" w:rsidR="003C49A2" w:rsidRPr="00B0205A" w:rsidRDefault="003C49A2" w:rsidP="00B01F41">
            <w:pPr>
              <w:pStyle w:val="a0"/>
              <w:numPr>
                <w:ilvl w:val="0"/>
                <w:numId w:val="6"/>
              </w:numPr>
              <w:ind w:left="229" w:firstLineChars="0" w:hanging="229"/>
              <w:rPr>
                <w:rFonts w:ascii="Times New Roman" w:hAnsi="Times New Roman" w:cs="Times New Roman"/>
                <w:szCs w:val="21"/>
                <w:rPrChange w:id="5979" w:author="raye" w:date="2018-08-10T12:30:00Z">
                  <w:rPr>
                    <w:rFonts w:ascii="Calibri" w:hAnsi="Calibri" w:cstheme="minorHAnsi"/>
                    <w:szCs w:val="21"/>
                  </w:rPr>
                </w:rPrChange>
              </w:rPr>
            </w:pPr>
            <w:r w:rsidRPr="00B0205A">
              <w:rPr>
                <w:rFonts w:ascii="Times New Roman" w:hAnsi="Times New Roman" w:cs="Times New Roman"/>
                <w:rPrChange w:id="5980" w:author="raye" w:date="2018-08-10T12:30:00Z">
                  <w:rPr>
                    <w:rFonts w:ascii="Calibri" w:hAnsi="Calibri"/>
                  </w:rPr>
                </w:rPrChange>
              </w:rPr>
              <w:t>Static data maintenance</w:t>
            </w:r>
          </w:p>
          <w:p w14:paraId="08413D34" w14:textId="098A7D3B" w:rsidR="003C49A2" w:rsidRPr="00B0205A" w:rsidRDefault="003C49A2" w:rsidP="00B01F41">
            <w:pPr>
              <w:pStyle w:val="a0"/>
              <w:numPr>
                <w:ilvl w:val="0"/>
                <w:numId w:val="6"/>
              </w:numPr>
              <w:ind w:left="229" w:firstLineChars="0" w:hanging="229"/>
              <w:rPr>
                <w:rFonts w:ascii="Times New Roman" w:hAnsi="Times New Roman" w:cs="Times New Roman"/>
                <w:szCs w:val="21"/>
                <w:rPrChange w:id="5981" w:author="raye" w:date="2018-08-10T12:30:00Z">
                  <w:rPr>
                    <w:rFonts w:ascii="Calibri" w:hAnsi="Calibri" w:cstheme="minorHAnsi"/>
                    <w:szCs w:val="21"/>
                  </w:rPr>
                </w:rPrChange>
              </w:rPr>
            </w:pPr>
            <w:r w:rsidRPr="00B0205A">
              <w:rPr>
                <w:rFonts w:ascii="Times New Roman" w:hAnsi="Times New Roman" w:cs="Times New Roman"/>
                <w:rPrChange w:id="5982" w:author="raye" w:date="2018-08-10T12:30:00Z">
                  <w:rPr>
                    <w:rFonts w:ascii="Calibri" w:hAnsi="Calibri"/>
                  </w:rPr>
                </w:rPrChange>
              </w:rPr>
              <w:t>Extranet ID &amp; Password configuration</w:t>
            </w:r>
          </w:p>
        </w:tc>
      </w:tr>
      <w:tr w:rsidR="003C49A2" w:rsidRPr="00B0205A" w14:paraId="4FDBCCB5" w14:textId="77777777" w:rsidTr="00BC0DCB">
        <w:trPr>
          <w:trHeight w:val="550"/>
        </w:trPr>
        <w:tc>
          <w:tcPr>
            <w:tcW w:w="1850" w:type="dxa"/>
          </w:tcPr>
          <w:p w14:paraId="34BC9ADC" w14:textId="4B023500" w:rsidR="003C49A2" w:rsidRPr="00B0205A" w:rsidRDefault="003C49A2" w:rsidP="00C409AC">
            <w:pPr>
              <w:pStyle w:val="a0"/>
              <w:ind w:firstLineChars="0" w:firstLine="0"/>
              <w:rPr>
                <w:rFonts w:ascii="Times New Roman" w:hAnsi="Times New Roman" w:cs="Times New Roman"/>
                <w:szCs w:val="21"/>
                <w:rPrChange w:id="5983" w:author="raye" w:date="2018-08-10T12:30:00Z">
                  <w:rPr>
                    <w:rFonts w:ascii="Calibri" w:hAnsi="Calibri" w:cstheme="minorHAnsi"/>
                    <w:szCs w:val="21"/>
                  </w:rPr>
                </w:rPrChange>
              </w:rPr>
            </w:pPr>
            <w:r w:rsidRPr="00B0205A">
              <w:rPr>
                <w:rFonts w:ascii="Times New Roman" w:hAnsi="Times New Roman" w:cs="Times New Roman"/>
                <w:szCs w:val="21"/>
                <w:rPrChange w:id="5984" w:author="raye" w:date="2018-08-10T12:30:00Z">
                  <w:rPr>
                    <w:rFonts w:ascii="Calibri" w:hAnsi="Calibri" w:cstheme="minorHAnsi"/>
                    <w:szCs w:val="21"/>
                  </w:rPr>
                </w:rPrChange>
              </w:rPr>
              <w:t>User Profile</w:t>
            </w:r>
          </w:p>
        </w:tc>
        <w:tc>
          <w:tcPr>
            <w:tcW w:w="5380" w:type="dxa"/>
          </w:tcPr>
          <w:p w14:paraId="47F4FBD2" w14:textId="21EC2A8B" w:rsidR="003C49A2" w:rsidRPr="00B0205A" w:rsidRDefault="003C49A2" w:rsidP="00B01F41">
            <w:pPr>
              <w:pStyle w:val="a0"/>
              <w:numPr>
                <w:ilvl w:val="0"/>
                <w:numId w:val="6"/>
              </w:numPr>
              <w:ind w:left="229" w:firstLineChars="0" w:hanging="229"/>
              <w:jc w:val="left"/>
              <w:rPr>
                <w:rFonts w:ascii="Times New Roman" w:hAnsi="Times New Roman" w:cs="Times New Roman"/>
                <w:szCs w:val="21"/>
                <w:rPrChange w:id="5985" w:author="raye" w:date="2018-08-10T12:30:00Z">
                  <w:rPr>
                    <w:rFonts w:ascii="Calibri" w:hAnsi="Calibri" w:cstheme="minorHAnsi"/>
                    <w:szCs w:val="21"/>
                  </w:rPr>
                </w:rPrChange>
              </w:rPr>
            </w:pPr>
            <w:r w:rsidRPr="00B0205A">
              <w:rPr>
                <w:rFonts w:ascii="Times New Roman" w:hAnsi="Times New Roman" w:cs="Times New Roman"/>
                <w:rPrChange w:id="5986" w:author="raye" w:date="2018-08-10T12:30:00Z">
                  <w:rPr>
                    <w:rFonts w:ascii="Calibri" w:hAnsi="Calibri"/>
                  </w:rPr>
                </w:rPrChange>
              </w:rPr>
              <w:t>Display current logon user information</w:t>
            </w:r>
            <w:r w:rsidR="00C0540A" w:rsidRPr="00B0205A">
              <w:rPr>
                <w:rFonts w:ascii="Times New Roman" w:hAnsi="Times New Roman" w:cs="Times New Roman"/>
                <w:rPrChange w:id="5987" w:author="raye" w:date="2018-08-10T12:30:00Z">
                  <w:rPr>
                    <w:rFonts w:ascii="Calibri" w:hAnsi="Calibri"/>
                  </w:rPr>
                </w:rPrChange>
              </w:rPr>
              <w:t xml:space="preserve">, such as </w:t>
            </w:r>
            <w:r w:rsidRPr="00B0205A">
              <w:rPr>
                <w:rFonts w:ascii="Times New Roman" w:hAnsi="Times New Roman" w:cs="Times New Roman"/>
                <w:rPrChange w:id="5988" w:author="raye" w:date="2018-08-10T12:30:00Z">
                  <w:rPr>
                    <w:rFonts w:ascii="Calibri" w:hAnsi="Calibri"/>
                  </w:rPr>
                </w:rPrChange>
              </w:rPr>
              <w:t>user id, user name, working role, current business branch</w:t>
            </w:r>
          </w:p>
          <w:p w14:paraId="428DAABC" w14:textId="02964961" w:rsidR="003C49A2" w:rsidRPr="00B0205A" w:rsidRDefault="003C49A2" w:rsidP="00B01F41">
            <w:pPr>
              <w:pStyle w:val="a0"/>
              <w:numPr>
                <w:ilvl w:val="0"/>
                <w:numId w:val="6"/>
              </w:numPr>
              <w:ind w:left="229" w:firstLineChars="0" w:hanging="229"/>
              <w:rPr>
                <w:rFonts w:ascii="Times New Roman" w:hAnsi="Times New Roman" w:cs="Times New Roman"/>
                <w:szCs w:val="21"/>
                <w:rPrChange w:id="5989" w:author="raye" w:date="2018-08-10T12:30:00Z">
                  <w:rPr>
                    <w:rFonts w:ascii="Calibri" w:hAnsi="Calibri" w:cstheme="minorHAnsi"/>
                    <w:szCs w:val="21"/>
                  </w:rPr>
                </w:rPrChange>
              </w:rPr>
            </w:pPr>
            <w:r w:rsidRPr="00B0205A">
              <w:rPr>
                <w:rFonts w:ascii="Times New Roman" w:hAnsi="Times New Roman" w:cs="Times New Roman"/>
                <w:szCs w:val="21"/>
                <w:rPrChange w:id="5990" w:author="raye" w:date="2018-08-10T12:30:00Z">
                  <w:rPr>
                    <w:rFonts w:ascii="Calibri" w:hAnsi="Calibri" w:cstheme="minorHAnsi"/>
                    <w:szCs w:val="21"/>
                  </w:rPr>
                </w:rPrChange>
              </w:rPr>
              <w:t>Link of Sign-out/Logout.</w:t>
            </w:r>
          </w:p>
        </w:tc>
      </w:tr>
    </w:tbl>
    <w:p w14:paraId="2D76882A" w14:textId="231036E8" w:rsidR="00F938FA" w:rsidRPr="00B0205A" w:rsidRDefault="005B65B6" w:rsidP="00B01F41">
      <w:pPr>
        <w:pStyle w:val="a0"/>
        <w:numPr>
          <w:ilvl w:val="0"/>
          <w:numId w:val="6"/>
        </w:numPr>
        <w:spacing w:afterLines="50" w:after="156"/>
        <w:ind w:firstLineChars="0"/>
        <w:jc w:val="left"/>
        <w:rPr>
          <w:rFonts w:ascii="Times New Roman" w:hAnsi="Times New Roman" w:cs="Times New Roman"/>
          <w:sz w:val="18"/>
          <w:szCs w:val="18"/>
          <w:rPrChange w:id="5991" w:author="raye" w:date="2018-08-10T12:30:00Z">
            <w:rPr>
              <w:rFonts w:ascii="Calibri" w:hAnsi="Calibri" w:cstheme="minorHAnsi"/>
              <w:sz w:val="18"/>
              <w:szCs w:val="18"/>
            </w:rPr>
          </w:rPrChange>
        </w:rPr>
      </w:pPr>
      <w:r w:rsidRPr="00B0205A">
        <w:rPr>
          <w:rFonts w:ascii="Times New Roman" w:hAnsi="Times New Roman" w:cs="Times New Roman"/>
          <w:rPrChange w:id="5992" w:author="raye" w:date="2018-08-10T12:30:00Z">
            <w:rPr>
              <w:rFonts w:ascii="Calibri" w:hAnsi="Calibri"/>
            </w:rPr>
          </w:rPrChange>
        </w:rPr>
        <w:t>Note: each functional component is shown in a blue background, while the current selected functional component is indicated as a green background.</w:t>
      </w:r>
      <w:r w:rsidRPr="00B0205A">
        <w:rPr>
          <w:rFonts w:ascii="Times New Roman" w:hAnsi="Times New Roman" w:cs="Times New Roman"/>
          <w:rPrChange w:id="5993" w:author="raye" w:date="2018-08-10T12:30:00Z">
            <w:rPr>
              <w:rFonts w:ascii="Calibri" w:hAnsi="Calibri"/>
            </w:rPr>
          </w:rPrChange>
        </w:rPr>
        <w:br/>
        <w:t xml:space="preserve">After the user selects a component in the functional component area, </w:t>
      </w:r>
      <w:r w:rsidR="00C0540A" w:rsidRPr="00B0205A">
        <w:rPr>
          <w:rFonts w:ascii="Times New Roman" w:hAnsi="Times New Roman" w:cs="Times New Roman"/>
          <w:rPrChange w:id="5994" w:author="raye" w:date="2018-08-10T12:30:00Z">
            <w:rPr>
              <w:rFonts w:ascii="Calibri" w:hAnsi="Calibri"/>
            </w:rPr>
          </w:rPrChange>
        </w:rPr>
        <w:t xml:space="preserve">the system will </w:t>
      </w:r>
      <w:r w:rsidRPr="00B0205A">
        <w:rPr>
          <w:rFonts w:ascii="Times New Roman" w:hAnsi="Times New Roman" w:cs="Times New Roman"/>
          <w:rPrChange w:id="5995" w:author="raye" w:date="2018-08-10T12:30:00Z">
            <w:rPr>
              <w:rFonts w:ascii="Calibri" w:hAnsi="Calibri"/>
            </w:rPr>
          </w:rPrChange>
        </w:rPr>
        <w:t>display the entry page for the component in the work</w:t>
      </w:r>
      <w:r w:rsidR="00C0540A" w:rsidRPr="00B0205A">
        <w:rPr>
          <w:rFonts w:ascii="Times New Roman" w:hAnsi="Times New Roman" w:cs="Times New Roman"/>
          <w:rPrChange w:id="5996" w:author="raye" w:date="2018-08-10T12:30:00Z">
            <w:rPr>
              <w:rFonts w:ascii="Calibri" w:hAnsi="Calibri"/>
            </w:rPr>
          </w:rPrChange>
        </w:rPr>
        <w:t xml:space="preserve"> area</w:t>
      </w:r>
      <w:r w:rsidRPr="00B0205A">
        <w:rPr>
          <w:rFonts w:ascii="Times New Roman" w:hAnsi="Times New Roman" w:cs="Times New Roman"/>
          <w:rPrChange w:id="5997" w:author="raye" w:date="2018-08-10T12:30:00Z">
            <w:rPr>
              <w:rFonts w:ascii="Calibri" w:hAnsi="Calibri"/>
            </w:rPr>
          </w:rPrChange>
        </w:rPr>
        <w:t>.</w:t>
      </w:r>
    </w:p>
    <w:p w14:paraId="680D6EB7" w14:textId="126931F1" w:rsidR="000E65D0" w:rsidRPr="00B0205A" w:rsidRDefault="000E65D0" w:rsidP="00C409AC">
      <w:pPr>
        <w:pStyle w:val="4"/>
        <w:numPr>
          <w:ilvl w:val="3"/>
          <w:numId w:val="3"/>
        </w:numPr>
        <w:spacing w:before="0" w:after="0" w:line="240" w:lineRule="auto"/>
        <w:rPr>
          <w:rFonts w:ascii="Times New Roman" w:hAnsi="Times New Roman" w:cs="Times New Roman"/>
          <w:rPrChange w:id="5998" w:author="raye" w:date="2018-08-10T12:30:00Z">
            <w:rPr>
              <w:rFonts w:ascii="Calibri" w:hAnsi="Calibri" w:cstheme="minorHAnsi"/>
            </w:rPr>
          </w:rPrChange>
        </w:rPr>
      </w:pPr>
      <w:r w:rsidRPr="00B0205A">
        <w:rPr>
          <w:rFonts w:ascii="Times New Roman" w:hAnsi="Times New Roman" w:cs="Times New Roman"/>
          <w:rPrChange w:id="5999" w:author="raye" w:date="2018-08-10T12:30:00Z">
            <w:rPr>
              <w:rFonts w:ascii="Calibri" w:hAnsi="Calibri" w:cstheme="minorHAnsi"/>
            </w:rPr>
          </w:rPrChange>
        </w:rPr>
        <w:t xml:space="preserve">Change </w:t>
      </w:r>
      <w:r w:rsidR="001A4516" w:rsidRPr="00B0205A">
        <w:rPr>
          <w:rFonts w:ascii="Times New Roman" w:hAnsi="Times New Roman" w:cs="Times New Roman"/>
          <w:rPrChange w:id="6000" w:author="raye" w:date="2018-08-10T12:30:00Z">
            <w:rPr>
              <w:rFonts w:ascii="Calibri" w:hAnsi="Calibri" w:cstheme="minorHAnsi"/>
            </w:rPr>
          </w:rPrChange>
        </w:rPr>
        <w:t>Branch</w:t>
      </w:r>
      <w:r w:rsidR="007D4393" w:rsidRPr="00B0205A">
        <w:rPr>
          <w:rFonts w:ascii="Times New Roman" w:hAnsi="Times New Roman" w:cs="Times New Roman"/>
          <w:rPrChange w:id="6001" w:author="raye" w:date="2018-08-10T12:30:00Z">
            <w:rPr>
              <w:rFonts w:ascii="Calibri" w:hAnsi="Calibri" w:cstheme="minorHAnsi"/>
            </w:rPr>
          </w:rPrChange>
        </w:rPr>
        <w:t xml:space="preserve"> </w:t>
      </w:r>
    </w:p>
    <w:p w14:paraId="089AC377" w14:textId="77E71829" w:rsidR="00F938FA" w:rsidRPr="00B0205A" w:rsidRDefault="005B65B6" w:rsidP="00022A05">
      <w:pPr>
        <w:pStyle w:val="a0"/>
        <w:numPr>
          <w:ilvl w:val="0"/>
          <w:numId w:val="7"/>
        </w:numPr>
        <w:spacing w:afterLines="50" w:after="156"/>
        <w:ind w:rightChars="-27" w:right="-57" w:firstLineChars="0"/>
        <w:jc w:val="left"/>
        <w:rPr>
          <w:rFonts w:ascii="Times New Roman" w:hAnsi="Times New Roman" w:cs="Times New Roman"/>
          <w:sz w:val="24"/>
          <w:rPrChange w:id="6002" w:author="raye" w:date="2018-08-10T12:30:00Z">
            <w:rPr>
              <w:rFonts w:ascii="Calibri" w:hAnsi="Calibri" w:cstheme="minorHAnsi"/>
              <w:sz w:val="24"/>
            </w:rPr>
          </w:rPrChange>
        </w:rPr>
      </w:pPr>
      <w:r w:rsidRPr="00B0205A">
        <w:rPr>
          <w:rFonts w:ascii="Times New Roman" w:hAnsi="Times New Roman" w:cs="Times New Roman"/>
          <w:sz w:val="24"/>
          <w:rPrChange w:id="6003" w:author="raye" w:date="2018-08-10T12:30:00Z">
            <w:rPr>
              <w:rFonts w:ascii="Calibri" w:hAnsi="Calibri" w:cstheme="minorHAnsi"/>
              <w:sz w:val="24"/>
            </w:rPr>
          </w:rPrChange>
        </w:rPr>
        <w:t xml:space="preserve">Each TSD </w:t>
      </w:r>
      <w:r w:rsidR="00C0540A" w:rsidRPr="00B0205A">
        <w:rPr>
          <w:rFonts w:ascii="Times New Roman" w:hAnsi="Times New Roman" w:cs="Times New Roman"/>
          <w:sz w:val="24"/>
          <w:rPrChange w:id="6004" w:author="raye" w:date="2018-08-10T12:30:00Z">
            <w:rPr>
              <w:rFonts w:ascii="Calibri" w:hAnsi="Calibri" w:cstheme="minorHAnsi"/>
              <w:sz w:val="24"/>
            </w:rPr>
          </w:rPrChange>
        </w:rPr>
        <w:t xml:space="preserve">role </w:t>
      </w:r>
      <w:r w:rsidRPr="00B0205A">
        <w:rPr>
          <w:rFonts w:ascii="Times New Roman" w:hAnsi="Times New Roman" w:cs="Times New Roman"/>
          <w:sz w:val="24"/>
          <w:rPrChange w:id="6005" w:author="raye" w:date="2018-08-10T12:30:00Z">
            <w:rPr>
              <w:rFonts w:ascii="Calibri" w:hAnsi="Calibri" w:cstheme="minorHAnsi"/>
              <w:sz w:val="24"/>
            </w:rPr>
          </w:rPrChange>
        </w:rPr>
        <w:t xml:space="preserve">of New York branch </w:t>
      </w:r>
      <w:r w:rsidR="00C0540A" w:rsidRPr="00B0205A">
        <w:rPr>
          <w:rFonts w:ascii="Times New Roman" w:hAnsi="Times New Roman" w:cs="Times New Roman"/>
          <w:sz w:val="24"/>
          <w:rPrChange w:id="6006" w:author="raye" w:date="2018-08-10T12:30:00Z">
            <w:rPr>
              <w:rFonts w:ascii="Calibri" w:hAnsi="Calibri" w:cstheme="minorHAnsi"/>
              <w:sz w:val="24"/>
            </w:rPr>
          </w:rPrChange>
        </w:rPr>
        <w:t>can</w:t>
      </w:r>
      <w:r w:rsidRPr="00B0205A">
        <w:rPr>
          <w:rFonts w:ascii="Times New Roman" w:hAnsi="Times New Roman" w:cs="Times New Roman"/>
          <w:sz w:val="24"/>
          <w:rPrChange w:id="6007" w:author="raye" w:date="2018-08-10T12:30:00Z">
            <w:rPr>
              <w:rFonts w:ascii="Calibri" w:hAnsi="Calibri" w:cstheme="minorHAnsi"/>
              <w:sz w:val="24"/>
            </w:rPr>
          </w:rPrChange>
        </w:rPr>
        <w:t xml:space="preserve"> handle </w:t>
      </w:r>
      <w:r w:rsidR="008D1086" w:rsidRPr="00B0205A">
        <w:rPr>
          <w:rFonts w:ascii="Times New Roman" w:hAnsi="Times New Roman" w:cs="Times New Roman"/>
          <w:sz w:val="24"/>
          <w:rPrChange w:id="6008" w:author="raye" w:date="2018-08-10T12:30:00Z">
            <w:rPr>
              <w:rFonts w:ascii="Calibri" w:hAnsi="Calibri" w:cstheme="minorHAnsi"/>
              <w:sz w:val="24"/>
            </w:rPr>
          </w:rPrChange>
        </w:rPr>
        <w:t>business cases</w:t>
      </w:r>
      <w:r w:rsidRPr="00B0205A">
        <w:rPr>
          <w:rFonts w:ascii="Times New Roman" w:hAnsi="Times New Roman" w:cs="Times New Roman"/>
          <w:sz w:val="24"/>
          <w:rPrChange w:id="6009" w:author="raye" w:date="2018-08-10T12:30:00Z">
            <w:rPr>
              <w:rFonts w:ascii="Calibri" w:hAnsi="Calibri" w:cstheme="minorHAnsi"/>
              <w:sz w:val="24"/>
            </w:rPr>
          </w:rPrChange>
        </w:rPr>
        <w:t xml:space="preserve"> </w:t>
      </w:r>
      <w:r w:rsidR="008D1086" w:rsidRPr="00B0205A">
        <w:rPr>
          <w:rFonts w:ascii="Times New Roman" w:hAnsi="Times New Roman" w:cs="Times New Roman"/>
          <w:sz w:val="24"/>
          <w:rPrChange w:id="6010" w:author="raye" w:date="2018-08-10T12:30:00Z">
            <w:rPr>
              <w:rFonts w:ascii="Calibri" w:hAnsi="Calibri" w:cstheme="minorHAnsi"/>
              <w:sz w:val="24"/>
            </w:rPr>
          </w:rPrChange>
        </w:rPr>
        <w:t xml:space="preserve">in </w:t>
      </w:r>
      <w:r w:rsidR="00C0540A" w:rsidRPr="00B0205A">
        <w:rPr>
          <w:rFonts w:ascii="Times New Roman" w:hAnsi="Times New Roman" w:cs="Times New Roman"/>
          <w:sz w:val="24"/>
          <w:rPrChange w:id="6011" w:author="raye" w:date="2018-08-10T12:30:00Z">
            <w:rPr>
              <w:rFonts w:ascii="Calibri" w:hAnsi="Calibri" w:cstheme="minorHAnsi"/>
              <w:sz w:val="24"/>
            </w:rPr>
          </w:rPrChange>
        </w:rPr>
        <w:t>both</w:t>
      </w:r>
      <w:r w:rsidRPr="00B0205A">
        <w:rPr>
          <w:rFonts w:ascii="Times New Roman" w:hAnsi="Times New Roman" w:cs="Times New Roman"/>
          <w:sz w:val="24"/>
          <w:rPrChange w:id="6012" w:author="raye" w:date="2018-08-10T12:30:00Z">
            <w:rPr>
              <w:rFonts w:ascii="Calibri" w:hAnsi="Calibri" w:cstheme="minorHAnsi"/>
              <w:sz w:val="24"/>
            </w:rPr>
          </w:rPrChange>
        </w:rPr>
        <w:t xml:space="preserve"> New York branch and Chicago branch. The Los Angeles branch only needs to handle the business</w:t>
      </w:r>
      <w:r w:rsidR="008D1086" w:rsidRPr="00B0205A">
        <w:rPr>
          <w:rFonts w:ascii="Times New Roman" w:hAnsi="Times New Roman" w:cs="Times New Roman"/>
          <w:sz w:val="24"/>
          <w:rPrChange w:id="6013" w:author="raye" w:date="2018-08-10T12:30:00Z">
            <w:rPr>
              <w:rFonts w:ascii="Calibri" w:hAnsi="Calibri" w:cstheme="minorHAnsi"/>
              <w:sz w:val="24"/>
            </w:rPr>
          </w:rPrChange>
        </w:rPr>
        <w:t xml:space="preserve"> cases for their own</w:t>
      </w:r>
      <w:r w:rsidRPr="00B0205A">
        <w:rPr>
          <w:rFonts w:ascii="Times New Roman" w:hAnsi="Times New Roman" w:cs="Times New Roman"/>
          <w:sz w:val="24"/>
          <w:rPrChange w:id="6014" w:author="raye" w:date="2018-08-10T12:30:00Z">
            <w:rPr>
              <w:rFonts w:ascii="Calibri" w:hAnsi="Calibri" w:cstheme="minorHAnsi"/>
              <w:sz w:val="24"/>
            </w:rPr>
          </w:rPrChange>
        </w:rPr>
        <w:t>.</w:t>
      </w:r>
    </w:p>
    <w:p w14:paraId="344957D7" w14:textId="5D4AA44F" w:rsidR="00F938FA" w:rsidRPr="00B0205A" w:rsidRDefault="008D1086" w:rsidP="00022A05">
      <w:pPr>
        <w:pStyle w:val="a0"/>
        <w:numPr>
          <w:ilvl w:val="0"/>
          <w:numId w:val="7"/>
        </w:numPr>
        <w:spacing w:afterLines="50" w:after="156"/>
        <w:ind w:rightChars="-27" w:right="-57" w:firstLineChars="0"/>
        <w:jc w:val="left"/>
        <w:rPr>
          <w:rFonts w:ascii="Times New Roman" w:hAnsi="Times New Roman" w:cs="Times New Roman"/>
          <w:sz w:val="24"/>
          <w:rPrChange w:id="6015" w:author="raye" w:date="2018-08-10T12:30:00Z">
            <w:rPr>
              <w:rFonts w:ascii="Calibri" w:hAnsi="Calibri" w:cstheme="minorHAnsi"/>
              <w:sz w:val="24"/>
            </w:rPr>
          </w:rPrChange>
        </w:rPr>
      </w:pPr>
      <w:r w:rsidRPr="00B0205A">
        <w:rPr>
          <w:rFonts w:ascii="Times New Roman" w:hAnsi="Times New Roman" w:cs="Times New Roman"/>
          <w:sz w:val="24"/>
          <w:rPrChange w:id="6016" w:author="raye" w:date="2018-08-10T12:30:00Z">
            <w:rPr>
              <w:rFonts w:ascii="Calibri" w:hAnsi="Calibri" w:cstheme="minorHAnsi"/>
              <w:sz w:val="24"/>
            </w:rPr>
          </w:rPrChange>
        </w:rPr>
        <w:t>T</w:t>
      </w:r>
      <w:r w:rsidR="005B65B6" w:rsidRPr="00B0205A">
        <w:rPr>
          <w:rFonts w:ascii="Times New Roman" w:hAnsi="Times New Roman" w:cs="Times New Roman"/>
          <w:sz w:val="24"/>
          <w:rPrChange w:id="6017" w:author="raye" w:date="2018-08-10T12:30:00Z">
            <w:rPr>
              <w:rFonts w:ascii="Calibri" w:hAnsi="Calibri" w:cstheme="minorHAnsi"/>
              <w:sz w:val="24"/>
            </w:rPr>
          </w:rPrChange>
        </w:rPr>
        <w:t xml:space="preserve">he user </w:t>
      </w:r>
      <w:r w:rsidR="00E3668F" w:rsidRPr="00B0205A">
        <w:rPr>
          <w:rFonts w:ascii="Times New Roman" w:hAnsi="Times New Roman" w:cs="Times New Roman"/>
          <w:sz w:val="24"/>
          <w:rPrChange w:id="6018" w:author="raye" w:date="2018-08-10T12:30:00Z">
            <w:rPr>
              <w:rFonts w:ascii="Calibri" w:hAnsi="Calibri" w:cstheme="minorHAnsi"/>
              <w:sz w:val="24"/>
            </w:rPr>
          </w:rPrChange>
        </w:rPr>
        <w:t xml:space="preserve">management </w:t>
      </w:r>
      <w:r w:rsidRPr="00B0205A">
        <w:rPr>
          <w:rFonts w:ascii="Times New Roman" w:hAnsi="Times New Roman" w:cs="Times New Roman"/>
          <w:sz w:val="24"/>
          <w:rPrChange w:id="6019" w:author="raye" w:date="2018-08-10T12:30:00Z">
            <w:rPr>
              <w:rFonts w:ascii="Calibri" w:hAnsi="Calibri" w:cstheme="minorHAnsi"/>
              <w:sz w:val="24"/>
            </w:rPr>
          </w:rPrChange>
        </w:rPr>
        <w:t>and authorization management</w:t>
      </w:r>
      <w:r w:rsidR="005B65B6" w:rsidRPr="00B0205A">
        <w:rPr>
          <w:rFonts w:ascii="Times New Roman" w:hAnsi="Times New Roman" w:cs="Times New Roman"/>
          <w:sz w:val="24"/>
          <w:rPrChange w:id="6020" w:author="raye" w:date="2018-08-10T12:30:00Z">
            <w:rPr>
              <w:rFonts w:ascii="Calibri" w:hAnsi="Calibri" w:cstheme="minorHAnsi"/>
              <w:sz w:val="24"/>
            </w:rPr>
          </w:rPrChange>
        </w:rPr>
        <w:t xml:space="preserve"> </w:t>
      </w:r>
      <w:r w:rsidRPr="00B0205A">
        <w:rPr>
          <w:rFonts w:ascii="Times New Roman" w:hAnsi="Times New Roman" w:cs="Times New Roman"/>
          <w:sz w:val="24"/>
          <w:rPrChange w:id="6021" w:author="raye" w:date="2018-08-10T12:30:00Z">
            <w:rPr>
              <w:rFonts w:ascii="Calibri" w:hAnsi="Calibri" w:cstheme="minorHAnsi"/>
              <w:sz w:val="24"/>
            </w:rPr>
          </w:rPrChange>
        </w:rPr>
        <w:t xml:space="preserve">functions are </w:t>
      </w:r>
      <w:r w:rsidR="00E3668F" w:rsidRPr="00B0205A">
        <w:rPr>
          <w:rFonts w:ascii="Times New Roman" w:hAnsi="Times New Roman" w:cs="Times New Roman"/>
          <w:sz w:val="24"/>
          <w:rPrChange w:id="6022" w:author="raye" w:date="2018-08-10T12:30:00Z">
            <w:rPr>
              <w:rFonts w:ascii="Calibri" w:hAnsi="Calibri" w:cstheme="minorHAnsi"/>
              <w:sz w:val="24"/>
            </w:rPr>
          </w:rPrChange>
        </w:rPr>
        <w:t xml:space="preserve">implemented </w:t>
      </w:r>
      <w:r w:rsidR="005B65B6" w:rsidRPr="00B0205A">
        <w:rPr>
          <w:rFonts w:ascii="Times New Roman" w:hAnsi="Times New Roman" w:cs="Times New Roman"/>
          <w:sz w:val="24"/>
          <w:rPrChange w:id="6023" w:author="raye" w:date="2018-08-10T12:30:00Z">
            <w:rPr>
              <w:rFonts w:ascii="Calibri" w:hAnsi="Calibri" w:cstheme="minorHAnsi"/>
              <w:sz w:val="24"/>
            </w:rPr>
          </w:rPrChange>
        </w:rPr>
        <w:t>by "user management module UMS". When the user ID is created for the system</w:t>
      </w:r>
      <w:r w:rsidR="00E3668F" w:rsidRPr="00B0205A">
        <w:rPr>
          <w:rFonts w:ascii="Times New Roman" w:hAnsi="Times New Roman" w:cs="Times New Roman"/>
          <w:sz w:val="24"/>
          <w:rPrChange w:id="6024" w:author="raye" w:date="2018-08-10T12:30:00Z">
            <w:rPr>
              <w:rFonts w:ascii="Calibri" w:hAnsi="Calibri" w:cstheme="minorHAnsi"/>
              <w:sz w:val="24"/>
            </w:rPr>
          </w:rPrChange>
        </w:rPr>
        <w:t xml:space="preserve"> under UMS</w:t>
      </w:r>
      <w:r w:rsidR="005B65B6" w:rsidRPr="00B0205A">
        <w:rPr>
          <w:rFonts w:ascii="Times New Roman" w:hAnsi="Times New Roman" w:cs="Times New Roman"/>
          <w:sz w:val="24"/>
          <w:rPrChange w:id="6025" w:author="raye" w:date="2018-08-10T12:30:00Z">
            <w:rPr>
              <w:rFonts w:ascii="Calibri" w:hAnsi="Calibri" w:cstheme="minorHAnsi"/>
              <w:sz w:val="24"/>
            </w:rPr>
          </w:rPrChange>
        </w:rPr>
        <w:t xml:space="preserve">, </w:t>
      </w:r>
      <w:r w:rsidR="00E3668F" w:rsidRPr="00B0205A">
        <w:rPr>
          <w:rFonts w:ascii="Times New Roman" w:hAnsi="Times New Roman" w:cs="Times New Roman"/>
          <w:sz w:val="24"/>
          <w:rPrChange w:id="6026" w:author="raye" w:date="2018-08-10T12:30:00Z">
            <w:rPr>
              <w:rFonts w:ascii="Calibri" w:hAnsi="Calibri" w:cstheme="minorHAnsi"/>
              <w:sz w:val="24"/>
            </w:rPr>
          </w:rPrChange>
        </w:rPr>
        <w:t xml:space="preserve">the user should be assigned at least </w:t>
      </w:r>
      <w:r w:rsidR="005B65B6" w:rsidRPr="00B0205A">
        <w:rPr>
          <w:rFonts w:ascii="Times New Roman" w:hAnsi="Times New Roman" w:cs="Times New Roman"/>
          <w:sz w:val="24"/>
          <w:rPrChange w:id="6027" w:author="raye" w:date="2018-08-10T12:30:00Z">
            <w:rPr>
              <w:rFonts w:ascii="Calibri" w:hAnsi="Calibri" w:cstheme="minorHAnsi"/>
              <w:sz w:val="24"/>
            </w:rPr>
          </w:rPrChange>
        </w:rPr>
        <w:t xml:space="preserve">one branch </w:t>
      </w:r>
      <w:r w:rsidR="00E3668F" w:rsidRPr="00B0205A">
        <w:rPr>
          <w:rFonts w:ascii="Times New Roman" w:hAnsi="Times New Roman" w:cs="Times New Roman"/>
          <w:sz w:val="24"/>
          <w:rPrChange w:id="6028" w:author="raye" w:date="2018-08-10T12:30:00Z">
            <w:rPr>
              <w:rFonts w:ascii="Calibri" w:hAnsi="Calibri" w:cstheme="minorHAnsi"/>
              <w:sz w:val="24"/>
            </w:rPr>
          </w:rPrChange>
        </w:rPr>
        <w:t xml:space="preserve">to </w:t>
      </w:r>
      <w:r w:rsidR="005B65B6" w:rsidRPr="00B0205A">
        <w:rPr>
          <w:rFonts w:ascii="Times New Roman" w:hAnsi="Times New Roman" w:cs="Times New Roman"/>
          <w:sz w:val="24"/>
          <w:rPrChange w:id="6029" w:author="raye" w:date="2018-08-10T12:30:00Z">
            <w:rPr>
              <w:rFonts w:ascii="Calibri" w:hAnsi="Calibri" w:cstheme="minorHAnsi"/>
              <w:sz w:val="24"/>
            </w:rPr>
          </w:rPrChange>
        </w:rPr>
        <w:t xml:space="preserve">handle the Trade Finance AML Intelligence Screening </w:t>
      </w:r>
      <w:r w:rsidR="00E3668F" w:rsidRPr="00B0205A">
        <w:rPr>
          <w:rFonts w:ascii="Times New Roman" w:hAnsi="Times New Roman" w:cs="Times New Roman"/>
          <w:sz w:val="24"/>
          <w:rPrChange w:id="6030" w:author="raye" w:date="2018-08-10T12:30:00Z">
            <w:rPr>
              <w:rFonts w:ascii="Calibri" w:hAnsi="Calibri" w:cstheme="minorHAnsi"/>
              <w:sz w:val="24"/>
            </w:rPr>
          </w:rPrChange>
        </w:rPr>
        <w:t>business</w:t>
      </w:r>
      <w:r w:rsidR="005B65B6" w:rsidRPr="00B0205A">
        <w:rPr>
          <w:rFonts w:ascii="Times New Roman" w:hAnsi="Times New Roman" w:cs="Times New Roman"/>
          <w:sz w:val="24"/>
          <w:rPrChange w:id="6031" w:author="raye" w:date="2018-08-10T12:30:00Z">
            <w:rPr>
              <w:rFonts w:ascii="Calibri" w:hAnsi="Calibri" w:cstheme="minorHAnsi"/>
              <w:sz w:val="24"/>
            </w:rPr>
          </w:rPrChange>
        </w:rPr>
        <w:t>.</w:t>
      </w:r>
    </w:p>
    <w:p w14:paraId="11722349" w14:textId="4B825909" w:rsidR="00F938FA" w:rsidRPr="00B0205A" w:rsidRDefault="005B65B6" w:rsidP="00022A05">
      <w:pPr>
        <w:pStyle w:val="a0"/>
        <w:numPr>
          <w:ilvl w:val="0"/>
          <w:numId w:val="7"/>
        </w:numPr>
        <w:spacing w:afterLines="50" w:after="156"/>
        <w:ind w:rightChars="-27" w:right="-57" w:firstLineChars="0"/>
        <w:jc w:val="left"/>
        <w:rPr>
          <w:rFonts w:ascii="Times New Roman" w:hAnsi="Times New Roman" w:cs="Times New Roman"/>
          <w:sz w:val="24"/>
          <w:rPrChange w:id="6032" w:author="raye" w:date="2018-08-10T12:30:00Z">
            <w:rPr>
              <w:rFonts w:ascii="Calibri" w:hAnsi="Calibri" w:cstheme="minorHAnsi"/>
              <w:sz w:val="24"/>
            </w:rPr>
          </w:rPrChange>
        </w:rPr>
      </w:pPr>
      <w:r w:rsidRPr="00B0205A">
        <w:rPr>
          <w:rFonts w:ascii="Times New Roman" w:hAnsi="Times New Roman" w:cs="Times New Roman"/>
          <w:sz w:val="24"/>
          <w:rPrChange w:id="6033" w:author="raye" w:date="2018-08-10T12:30:00Z">
            <w:rPr>
              <w:rFonts w:ascii="Calibri" w:hAnsi="Calibri" w:cstheme="minorHAnsi"/>
              <w:sz w:val="24"/>
            </w:rPr>
          </w:rPrChange>
        </w:rPr>
        <w:t>When the user login successfully, the user can c</w:t>
      </w:r>
      <w:r w:rsidR="005514C5" w:rsidRPr="00B0205A">
        <w:rPr>
          <w:rFonts w:ascii="Times New Roman" w:hAnsi="Times New Roman" w:cs="Times New Roman"/>
          <w:sz w:val="24"/>
          <w:rPrChange w:id="6034" w:author="raye" w:date="2018-08-10T12:30:00Z">
            <w:rPr>
              <w:rFonts w:ascii="Calibri" w:hAnsi="Calibri" w:cstheme="minorHAnsi"/>
              <w:sz w:val="24"/>
            </w:rPr>
          </w:rPrChange>
        </w:rPr>
        <w:t>lick</w:t>
      </w:r>
      <w:r w:rsidRPr="00B0205A">
        <w:rPr>
          <w:rFonts w:ascii="Times New Roman" w:hAnsi="Times New Roman" w:cs="Times New Roman"/>
          <w:sz w:val="24"/>
          <w:rPrChange w:id="6035" w:author="raye" w:date="2018-08-10T12:30:00Z">
            <w:rPr>
              <w:rFonts w:ascii="Calibri" w:hAnsi="Calibri" w:cstheme="minorHAnsi"/>
              <w:sz w:val="24"/>
            </w:rPr>
          </w:rPrChange>
        </w:rPr>
        <w:t xml:space="preserve"> the </w:t>
      </w:r>
      <w:r w:rsidR="006E234C" w:rsidRPr="00B0205A">
        <w:rPr>
          <w:rFonts w:ascii="Times New Roman" w:hAnsi="Times New Roman" w:cs="Times New Roman"/>
          <w:sz w:val="24"/>
          <w:rPrChange w:id="6036" w:author="raye" w:date="2018-08-10T12:30:00Z">
            <w:rPr>
              <w:rFonts w:ascii="Calibri" w:hAnsi="Calibri" w:cstheme="minorHAnsi"/>
              <w:sz w:val="24"/>
            </w:rPr>
          </w:rPrChange>
        </w:rPr>
        <w:t>Change Branch</w:t>
      </w:r>
      <w:r w:rsidRPr="00B0205A">
        <w:rPr>
          <w:rFonts w:ascii="Times New Roman" w:hAnsi="Times New Roman" w:cs="Times New Roman"/>
          <w:sz w:val="24"/>
          <w:rPrChange w:id="6037" w:author="raye" w:date="2018-08-10T12:30:00Z">
            <w:rPr>
              <w:rFonts w:ascii="Calibri" w:hAnsi="Calibri" w:cstheme="minorHAnsi"/>
              <w:sz w:val="24"/>
            </w:rPr>
          </w:rPrChange>
        </w:rPr>
        <w:t xml:space="preserve"> at any time on the Home Page of the system. After switching successfully, the data and functions matched by the newly selected branches</w:t>
      </w:r>
      <w:r w:rsidR="00145186" w:rsidRPr="00B0205A">
        <w:rPr>
          <w:rFonts w:ascii="Times New Roman" w:hAnsi="Times New Roman" w:cs="Times New Roman"/>
          <w:sz w:val="24"/>
          <w:rPrChange w:id="6038" w:author="raye" w:date="2018-08-10T12:30:00Z">
            <w:rPr>
              <w:rFonts w:ascii="Calibri" w:hAnsi="Calibri" w:cstheme="minorHAnsi"/>
              <w:sz w:val="24"/>
            </w:rPr>
          </w:rPrChange>
        </w:rPr>
        <w:t xml:space="preserve"> can be seen</w:t>
      </w:r>
      <w:r w:rsidRPr="00B0205A">
        <w:rPr>
          <w:rFonts w:ascii="Times New Roman" w:hAnsi="Times New Roman" w:cs="Times New Roman"/>
          <w:sz w:val="24"/>
          <w:rPrChange w:id="6039" w:author="raye" w:date="2018-08-10T12:30:00Z">
            <w:rPr>
              <w:rFonts w:ascii="Calibri" w:hAnsi="Calibri" w:cstheme="minorHAnsi"/>
              <w:sz w:val="24"/>
            </w:rPr>
          </w:rPrChange>
        </w:rPr>
        <w:t>.</w:t>
      </w:r>
    </w:p>
    <w:p w14:paraId="7CBBA200" w14:textId="0D475D93" w:rsidR="00F938FA" w:rsidRPr="00B0205A" w:rsidRDefault="005B65B6" w:rsidP="00022A05">
      <w:pPr>
        <w:pStyle w:val="a0"/>
        <w:numPr>
          <w:ilvl w:val="0"/>
          <w:numId w:val="7"/>
        </w:numPr>
        <w:spacing w:afterLines="50" w:after="156"/>
        <w:ind w:rightChars="-27" w:right="-57" w:firstLineChars="0"/>
        <w:jc w:val="left"/>
        <w:rPr>
          <w:rFonts w:ascii="Times New Roman" w:hAnsi="Times New Roman" w:cs="Times New Roman"/>
          <w:sz w:val="24"/>
          <w:rPrChange w:id="6040" w:author="raye" w:date="2018-08-10T12:30:00Z">
            <w:rPr>
              <w:rFonts w:ascii="Calibri" w:hAnsi="Calibri" w:cstheme="minorHAnsi"/>
              <w:sz w:val="24"/>
            </w:rPr>
          </w:rPrChange>
        </w:rPr>
      </w:pPr>
      <w:r w:rsidRPr="00B0205A">
        <w:rPr>
          <w:rFonts w:ascii="Times New Roman" w:hAnsi="Times New Roman" w:cs="Times New Roman"/>
          <w:sz w:val="24"/>
          <w:rPrChange w:id="6041" w:author="raye" w:date="2018-08-10T12:30:00Z">
            <w:rPr>
              <w:rFonts w:ascii="Calibri" w:hAnsi="Calibri" w:cstheme="minorHAnsi"/>
              <w:sz w:val="24"/>
            </w:rPr>
          </w:rPrChange>
        </w:rPr>
        <w:t xml:space="preserve">When the user wants to </w:t>
      </w:r>
      <w:r w:rsidR="00CF4096" w:rsidRPr="00B0205A">
        <w:rPr>
          <w:rFonts w:ascii="Times New Roman" w:hAnsi="Times New Roman" w:cs="Times New Roman"/>
          <w:sz w:val="24"/>
          <w:rPrChange w:id="6042" w:author="raye" w:date="2018-08-10T12:30:00Z">
            <w:rPr>
              <w:rFonts w:ascii="Calibri" w:hAnsi="Calibri" w:cstheme="minorHAnsi"/>
              <w:sz w:val="24"/>
            </w:rPr>
          </w:rPrChange>
        </w:rPr>
        <w:t>process</w:t>
      </w:r>
      <w:r w:rsidRPr="00B0205A">
        <w:rPr>
          <w:rFonts w:ascii="Times New Roman" w:hAnsi="Times New Roman" w:cs="Times New Roman"/>
          <w:sz w:val="24"/>
          <w:rPrChange w:id="6043" w:author="raye" w:date="2018-08-10T12:30:00Z">
            <w:rPr>
              <w:rFonts w:ascii="Calibri" w:hAnsi="Calibri" w:cstheme="minorHAnsi"/>
              <w:sz w:val="24"/>
            </w:rPr>
          </w:rPrChange>
        </w:rPr>
        <w:t xml:space="preserve"> </w:t>
      </w:r>
      <w:r w:rsidR="00CF4096" w:rsidRPr="00B0205A">
        <w:rPr>
          <w:rFonts w:ascii="Times New Roman" w:hAnsi="Times New Roman" w:cs="Times New Roman"/>
          <w:sz w:val="24"/>
          <w:rPrChange w:id="6044" w:author="raye" w:date="2018-08-10T12:30:00Z">
            <w:rPr>
              <w:rFonts w:ascii="Calibri" w:hAnsi="Calibri" w:cstheme="minorHAnsi"/>
              <w:sz w:val="24"/>
            </w:rPr>
          </w:rPrChange>
        </w:rPr>
        <w:t xml:space="preserve">cases for </w:t>
      </w:r>
      <w:r w:rsidRPr="00B0205A">
        <w:rPr>
          <w:rFonts w:ascii="Times New Roman" w:hAnsi="Times New Roman" w:cs="Times New Roman"/>
          <w:sz w:val="24"/>
          <w:rPrChange w:id="6045" w:author="raye" w:date="2018-08-10T12:30:00Z">
            <w:rPr>
              <w:rFonts w:ascii="Calibri" w:hAnsi="Calibri" w:cstheme="minorHAnsi"/>
              <w:sz w:val="24"/>
            </w:rPr>
          </w:rPrChange>
        </w:rPr>
        <w:t>other branches, there are two switching modes. One is that the user exits the system first, then login again, and when he logs in, he chooses the other branch</w:t>
      </w:r>
      <w:r w:rsidR="0002447B" w:rsidRPr="00B0205A">
        <w:rPr>
          <w:rFonts w:ascii="Times New Roman" w:hAnsi="Times New Roman" w:cs="Times New Roman"/>
          <w:sz w:val="24"/>
          <w:rPrChange w:id="6046" w:author="raye" w:date="2018-08-10T12:30:00Z">
            <w:rPr>
              <w:rFonts w:ascii="Calibri" w:hAnsi="Calibri" w:cstheme="minorHAnsi"/>
              <w:sz w:val="24"/>
            </w:rPr>
          </w:rPrChange>
        </w:rPr>
        <w:t>.</w:t>
      </w:r>
      <w:r w:rsidRPr="00B0205A">
        <w:rPr>
          <w:rFonts w:ascii="Times New Roman" w:hAnsi="Times New Roman" w:cs="Times New Roman"/>
          <w:sz w:val="24"/>
          <w:rPrChange w:id="6047" w:author="raye" w:date="2018-08-10T12:30:00Z">
            <w:rPr>
              <w:rFonts w:ascii="Calibri" w:hAnsi="Calibri" w:cstheme="minorHAnsi"/>
              <w:sz w:val="24"/>
            </w:rPr>
          </w:rPrChange>
        </w:rPr>
        <w:t xml:space="preserve"> </w:t>
      </w:r>
      <w:r w:rsidR="0002447B" w:rsidRPr="00B0205A">
        <w:rPr>
          <w:rFonts w:ascii="Times New Roman" w:hAnsi="Times New Roman" w:cs="Times New Roman"/>
          <w:sz w:val="24"/>
          <w:rPrChange w:id="6048" w:author="raye" w:date="2018-08-10T12:30:00Z">
            <w:rPr>
              <w:rFonts w:ascii="Calibri" w:hAnsi="Calibri" w:cstheme="minorHAnsi"/>
              <w:sz w:val="24"/>
            </w:rPr>
          </w:rPrChange>
        </w:rPr>
        <w:t>T</w:t>
      </w:r>
      <w:r w:rsidRPr="00B0205A">
        <w:rPr>
          <w:rFonts w:ascii="Times New Roman" w:hAnsi="Times New Roman" w:cs="Times New Roman"/>
          <w:sz w:val="24"/>
          <w:rPrChange w:id="6049" w:author="raye" w:date="2018-08-10T12:30:00Z">
            <w:rPr>
              <w:rFonts w:ascii="Calibri" w:hAnsi="Calibri" w:cstheme="minorHAnsi"/>
              <w:sz w:val="24"/>
            </w:rPr>
          </w:rPrChange>
        </w:rPr>
        <w:t xml:space="preserve">he </w:t>
      </w:r>
      <w:r w:rsidR="0002447B" w:rsidRPr="00B0205A">
        <w:rPr>
          <w:rFonts w:ascii="Times New Roman" w:hAnsi="Times New Roman" w:cs="Times New Roman"/>
          <w:sz w:val="24"/>
          <w:rPrChange w:id="6050" w:author="raye" w:date="2018-08-10T12:30:00Z">
            <w:rPr>
              <w:rFonts w:ascii="Calibri" w:hAnsi="Calibri" w:cstheme="minorHAnsi"/>
              <w:sz w:val="24"/>
            </w:rPr>
          </w:rPrChange>
        </w:rPr>
        <w:t>other</w:t>
      </w:r>
      <w:r w:rsidRPr="00B0205A">
        <w:rPr>
          <w:rFonts w:ascii="Times New Roman" w:hAnsi="Times New Roman" w:cs="Times New Roman"/>
          <w:sz w:val="24"/>
          <w:rPrChange w:id="6051" w:author="raye" w:date="2018-08-10T12:30:00Z">
            <w:rPr>
              <w:rFonts w:ascii="Calibri" w:hAnsi="Calibri" w:cstheme="minorHAnsi"/>
              <w:sz w:val="24"/>
            </w:rPr>
          </w:rPrChange>
        </w:rPr>
        <w:t xml:space="preserve"> is</w:t>
      </w:r>
      <w:r w:rsidR="0002447B" w:rsidRPr="00B0205A">
        <w:rPr>
          <w:rFonts w:ascii="Times New Roman" w:hAnsi="Times New Roman" w:cs="Times New Roman"/>
          <w:sz w:val="24"/>
          <w:rPrChange w:id="6052" w:author="raye" w:date="2018-08-10T12:30:00Z">
            <w:rPr>
              <w:rFonts w:ascii="Calibri" w:hAnsi="Calibri" w:cstheme="minorHAnsi"/>
              <w:sz w:val="24"/>
            </w:rPr>
          </w:rPrChange>
        </w:rPr>
        <w:t>,</w:t>
      </w:r>
      <w:r w:rsidRPr="00B0205A">
        <w:rPr>
          <w:rFonts w:ascii="Times New Roman" w:hAnsi="Times New Roman" w:cs="Times New Roman"/>
          <w:sz w:val="24"/>
          <w:rPrChange w:id="6053" w:author="raye" w:date="2018-08-10T12:30:00Z">
            <w:rPr>
              <w:rFonts w:ascii="Calibri" w:hAnsi="Calibri" w:cstheme="minorHAnsi"/>
              <w:sz w:val="24"/>
            </w:rPr>
          </w:rPrChange>
        </w:rPr>
        <w:t xml:space="preserve"> after he has </w:t>
      </w:r>
      <w:r w:rsidRPr="00B0205A">
        <w:rPr>
          <w:rFonts w:ascii="Times New Roman" w:hAnsi="Times New Roman" w:cs="Times New Roman"/>
          <w:sz w:val="24"/>
          <w:rPrChange w:id="6054" w:author="raye" w:date="2018-08-10T12:30:00Z">
            <w:rPr>
              <w:rFonts w:ascii="Calibri" w:hAnsi="Calibri" w:cstheme="minorHAnsi"/>
              <w:sz w:val="24"/>
            </w:rPr>
          </w:rPrChange>
        </w:rPr>
        <w:lastRenderedPageBreak/>
        <w:t xml:space="preserve">successfully logged in, </w:t>
      </w:r>
      <w:r w:rsidR="0002447B" w:rsidRPr="00B0205A">
        <w:rPr>
          <w:rFonts w:ascii="Times New Roman" w:hAnsi="Times New Roman" w:cs="Times New Roman"/>
          <w:sz w:val="24"/>
          <w:rPrChange w:id="6055" w:author="raye" w:date="2018-08-10T12:30:00Z">
            <w:rPr>
              <w:rFonts w:ascii="Calibri" w:hAnsi="Calibri" w:cstheme="minorHAnsi"/>
              <w:sz w:val="24"/>
            </w:rPr>
          </w:rPrChange>
        </w:rPr>
        <w:t>s</w:t>
      </w:r>
      <w:r w:rsidRPr="00B0205A">
        <w:rPr>
          <w:rFonts w:ascii="Times New Roman" w:hAnsi="Times New Roman" w:cs="Times New Roman"/>
          <w:sz w:val="24"/>
          <w:rPrChange w:id="6056" w:author="raye" w:date="2018-08-10T12:30:00Z">
            <w:rPr>
              <w:rFonts w:ascii="Calibri" w:hAnsi="Calibri" w:cstheme="minorHAnsi"/>
              <w:sz w:val="24"/>
            </w:rPr>
          </w:rPrChange>
        </w:rPr>
        <w:t>witch to the designated branch in the Home Page of the system.</w:t>
      </w:r>
    </w:p>
    <w:p w14:paraId="0C26E18D" w14:textId="59AC6DB4" w:rsidR="00141787" w:rsidRPr="00B0205A" w:rsidRDefault="00141787" w:rsidP="00022A05">
      <w:pPr>
        <w:pStyle w:val="a0"/>
        <w:numPr>
          <w:ilvl w:val="0"/>
          <w:numId w:val="7"/>
        </w:numPr>
        <w:spacing w:afterLines="50" w:after="156"/>
        <w:ind w:rightChars="-27" w:right="-57" w:firstLineChars="0"/>
        <w:jc w:val="left"/>
        <w:rPr>
          <w:rFonts w:ascii="Times New Roman" w:hAnsi="Times New Roman" w:cs="Times New Roman"/>
          <w:sz w:val="24"/>
          <w:rPrChange w:id="6057" w:author="raye" w:date="2018-08-10T12:30:00Z">
            <w:rPr>
              <w:rFonts w:ascii="Calibri" w:hAnsi="Calibri" w:cstheme="minorHAnsi"/>
              <w:sz w:val="24"/>
            </w:rPr>
          </w:rPrChange>
        </w:rPr>
      </w:pPr>
      <w:r w:rsidRPr="00B0205A">
        <w:rPr>
          <w:rFonts w:ascii="Times New Roman" w:hAnsi="Times New Roman" w:cs="Times New Roman"/>
          <w:sz w:val="24"/>
          <w:rPrChange w:id="6058" w:author="raye" w:date="2018-08-10T12:30:00Z">
            <w:rPr>
              <w:rFonts w:ascii="Calibri" w:hAnsi="Calibri" w:cstheme="minorHAnsi"/>
              <w:sz w:val="24"/>
            </w:rPr>
          </w:rPrChange>
        </w:rPr>
        <w:t>The following screen will pop up when the user clicks the link of [Branch Name] in the title area of the Home Page screen.</w:t>
      </w:r>
    </w:p>
    <w:p w14:paraId="348CC650" w14:textId="63C59BDF" w:rsidR="00A63BC8" w:rsidRPr="00B0205A" w:rsidRDefault="00A63BC8" w:rsidP="00774ECE">
      <w:pPr>
        <w:spacing w:afterLines="50" w:after="156"/>
        <w:ind w:left="425" w:rightChars="-27" w:right="-57"/>
        <w:jc w:val="center"/>
        <w:rPr>
          <w:rFonts w:ascii="Times New Roman" w:hAnsi="Times New Roman" w:cs="Times New Roman"/>
          <w:sz w:val="24"/>
          <w:rPrChange w:id="6059" w:author="raye" w:date="2018-08-10T12:30:00Z">
            <w:rPr>
              <w:rFonts w:ascii="Calibri" w:hAnsi="Calibri" w:cstheme="minorHAnsi"/>
              <w:sz w:val="24"/>
            </w:rPr>
          </w:rPrChange>
        </w:rPr>
      </w:pPr>
    </w:p>
    <w:p w14:paraId="0E79F8BA" w14:textId="529BFE71" w:rsidR="00141787" w:rsidRPr="00B0205A" w:rsidRDefault="00141787" w:rsidP="00022A05">
      <w:pPr>
        <w:pStyle w:val="a0"/>
        <w:numPr>
          <w:ilvl w:val="0"/>
          <w:numId w:val="7"/>
        </w:numPr>
        <w:spacing w:afterLines="50" w:after="156"/>
        <w:ind w:rightChars="-27" w:right="-57" w:firstLineChars="0"/>
        <w:jc w:val="left"/>
        <w:rPr>
          <w:rFonts w:ascii="Times New Roman" w:hAnsi="Times New Roman" w:cs="Times New Roman"/>
          <w:sz w:val="24"/>
          <w:rPrChange w:id="6060" w:author="raye" w:date="2018-08-10T12:30:00Z">
            <w:rPr>
              <w:rFonts w:ascii="Calibri" w:hAnsi="Calibri" w:cstheme="minorHAnsi"/>
              <w:sz w:val="24"/>
            </w:rPr>
          </w:rPrChange>
        </w:rPr>
      </w:pPr>
      <w:r w:rsidRPr="00B0205A">
        <w:rPr>
          <w:rFonts w:ascii="Times New Roman" w:hAnsi="Times New Roman" w:cs="Times New Roman"/>
          <w:sz w:val="24"/>
          <w:rPrChange w:id="6061" w:author="raye" w:date="2018-08-10T12:30:00Z">
            <w:rPr>
              <w:rFonts w:ascii="Calibri" w:hAnsi="Calibri" w:cstheme="minorHAnsi"/>
              <w:sz w:val="24"/>
            </w:rPr>
          </w:rPrChange>
        </w:rPr>
        <w:t>The content of the drop-down list is the list of branches that the user has authorized to handle in the UMS system. The user selects a branch to switch, the user does not need to logout from the system at the time of switching, the work UI returns to Home Page, and the user can access and operate the data of the newly-switched branch.</w:t>
      </w:r>
    </w:p>
    <w:p w14:paraId="3BA4B31A" w14:textId="0ABB4123" w:rsidR="00751CDF" w:rsidRPr="00E403FE" w:rsidRDefault="00751CDF">
      <w:pPr>
        <w:pStyle w:val="3211"/>
        <w:ind w:left="210" w:right="210"/>
        <w:pPrChange w:id="6062" w:author="raye" w:date="2018-08-10T14:04:00Z">
          <w:pPr>
            <w:pStyle w:val="215"/>
            <w:ind w:left="425"/>
          </w:pPr>
        </w:pPrChange>
      </w:pPr>
      <w:r w:rsidRPr="00E403FE">
        <w:tab/>
      </w:r>
      <w:r w:rsidRPr="00E403FE">
        <w:tab/>
      </w:r>
      <w:bookmarkStart w:id="6063" w:name="_Toc520839420"/>
      <w:r w:rsidRPr="00E403FE">
        <w:t>3.2.2.1. Brief introduction to function</w:t>
      </w:r>
      <w:bookmarkEnd w:id="6063"/>
    </w:p>
    <w:p w14:paraId="11E721D6" w14:textId="77777777" w:rsidR="000379D9" w:rsidRPr="009C341A" w:rsidRDefault="000379D9">
      <w:pPr>
        <w:rPr>
          <w:rStyle w:val="af6"/>
          <w:rFonts w:eastAsiaTheme="minorEastAsia"/>
          <w:rPrChange w:id="6064" w:author="raye" w:date="2018-08-10T14:04:00Z">
            <w:rPr>
              <w:rFonts w:ascii="等线" w:eastAsia="等线" w:hAnsi="等线"/>
            </w:rPr>
          </w:rPrChange>
        </w:rPr>
        <w:pPrChange w:id="6065" w:author="raye" w:date="2018-08-10T14:04:00Z">
          <w:pPr>
            <w:ind w:left="840" w:firstLine="420"/>
          </w:pPr>
        </w:pPrChange>
      </w:pPr>
      <w:r w:rsidRPr="009C341A">
        <w:rPr>
          <w:rStyle w:val="af6"/>
          <w:rFonts w:eastAsiaTheme="minorEastAsia"/>
          <w:rPrChange w:id="6066" w:author="raye" w:date="2018-08-10T14:04:00Z">
            <w:rPr>
              <w:rFonts w:ascii="等线" w:eastAsia="等线" w:hAnsi="等线"/>
            </w:rPr>
          </w:rPrChange>
        </w:rPr>
        <w:t>Login into the default page: at the current stage each role shares the same case page</w:t>
      </w:r>
    </w:p>
    <w:p w14:paraId="6546B877" w14:textId="25D0E2F0" w:rsidR="00751CDF" w:rsidRPr="00B0205A" w:rsidDel="009C341A" w:rsidRDefault="00751CDF" w:rsidP="00751CDF">
      <w:pPr>
        <w:rPr>
          <w:del w:id="6067" w:author="raye" w:date="2018-08-10T14:04:00Z"/>
          <w:rFonts w:ascii="Times New Roman" w:hAnsi="Times New Roman" w:cs="Times New Roman"/>
          <w:rPrChange w:id="6068" w:author="raye" w:date="2018-08-10T12:30:00Z">
            <w:rPr>
              <w:del w:id="6069" w:author="raye" w:date="2018-08-10T14:04:00Z"/>
            </w:rPr>
          </w:rPrChange>
        </w:rPr>
      </w:pPr>
    </w:p>
    <w:p w14:paraId="651FA830" w14:textId="77777777" w:rsidR="00751CDF" w:rsidRPr="00B0205A" w:rsidRDefault="00751CDF" w:rsidP="00751CDF">
      <w:pPr>
        <w:rPr>
          <w:rFonts w:ascii="Times New Roman" w:hAnsi="Times New Roman" w:cs="Times New Roman"/>
          <w:rPrChange w:id="6070" w:author="raye" w:date="2018-08-10T12:30:00Z">
            <w:rPr/>
          </w:rPrChange>
        </w:rPr>
      </w:pPr>
    </w:p>
    <w:p w14:paraId="0A84160D" w14:textId="77777777" w:rsidR="00751CDF" w:rsidRPr="00E403FE" w:rsidRDefault="00751CDF">
      <w:pPr>
        <w:pStyle w:val="3211"/>
        <w:ind w:left="210" w:right="210"/>
        <w:pPrChange w:id="6071" w:author="raye" w:date="2018-08-10T14:04:00Z">
          <w:pPr>
            <w:pStyle w:val="215"/>
          </w:pPr>
        </w:pPrChange>
      </w:pPr>
      <w:r w:rsidRPr="00E403FE">
        <w:tab/>
      </w:r>
      <w:r w:rsidRPr="00E403FE">
        <w:tab/>
      </w:r>
      <w:bookmarkStart w:id="6072" w:name="_Toc519582881"/>
      <w:bookmarkStart w:id="6073" w:name="_Toc520839421"/>
      <w:r w:rsidRPr="00E403FE">
        <w:t>3.2.2.2. Detailed description</w:t>
      </w:r>
      <w:bookmarkEnd w:id="6072"/>
      <w:bookmarkEnd w:id="6073"/>
    </w:p>
    <w:p w14:paraId="6FD176FF" w14:textId="77777777" w:rsidR="000379D9" w:rsidRPr="009C341A" w:rsidRDefault="000379D9">
      <w:pPr>
        <w:pStyle w:val="a0"/>
        <w:numPr>
          <w:ilvl w:val="0"/>
          <w:numId w:val="164"/>
        </w:numPr>
        <w:ind w:firstLineChars="0"/>
        <w:rPr>
          <w:rStyle w:val="aff4"/>
          <w:rFonts w:eastAsiaTheme="minorEastAsia"/>
          <w:rPrChange w:id="6074" w:author="raye" w:date="2018-08-10T14:05:00Z">
            <w:rPr>
              <w:rFonts w:ascii="等线" w:eastAsia="等线" w:hAnsi="等线" w:cstheme="minorHAnsi"/>
              <w:b/>
              <w:szCs w:val="21"/>
            </w:rPr>
          </w:rPrChange>
        </w:rPr>
        <w:pPrChange w:id="6075" w:author="raye" w:date="2018-08-10T14:04:00Z">
          <w:pPr>
            <w:pStyle w:val="a0"/>
            <w:numPr>
              <w:numId w:val="7"/>
            </w:numPr>
            <w:ind w:left="845" w:firstLineChars="0" w:hanging="420"/>
            <w:jc w:val="left"/>
          </w:pPr>
        </w:pPrChange>
      </w:pPr>
      <w:r w:rsidRPr="009C341A">
        <w:rPr>
          <w:rStyle w:val="aff4"/>
          <w:rFonts w:eastAsiaTheme="minorEastAsia"/>
          <w:rPrChange w:id="6076" w:author="raye" w:date="2018-08-10T14:05:00Z">
            <w:rPr>
              <w:rFonts w:ascii="等线" w:eastAsia="等线" w:hAnsi="等线" w:cstheme="minorHAnsi"/>
              <w:b/>
              <w:szCs w:val="21"/>
            </w:rPr>
          </w:rPrChange>
        </w:rPr>
        <w:t>Navigation bar</w:t>
      </w:r>
    </w:p>
    <w:p w14:paraId="0F28DBD3" w14:textId="77777777" w:rsidR="000379D9" w:rsidRPr="009C341A" w:rsidRDefault="000379D9">
      <w:pPr>
        <w:rPr>
          <w:rStyle w:val="af6"/>
          <w:rFonts w:eastAsiaTheme="minorEastAsia"/>
          <w:rPrChange w:id="6077" w:author="raye" w:date="2018-08-10T14:06:00Z">
            <w:rPr>
              <w:rFonts w:ascii="等线" w:eastAsia="等线" w:hAnsi="等线" w:cstheme="minorHAnsi"/>
              <w:szCs w:val="21"/>
            </w:rPr>
          </w:rPrChange>
        </w:rPr>
        <w:pPrChange w:id="6078" w:author="raye" w:date="2018-08-10T14:05:00Z">
          <w:pPr>
            <w:pStyle w:val="a0"/>
            <w:ind w:left="845" w:firstLineChars="0" w:firstLine="0"/>
            <w:jc w:val="left"/>
          </w:pPr>
        </w:pPrChange>
      </w:pPr>
      <w:r w:rsidRPr="009C341A">
        <w:rPr>
          <w:rStyle w:val="af6"/>
          <w:rFonts w:eastAsiaTheme="minorEastAsia"/>
          <w:rPrChange w:id="6079" w:author="raye" w:date="2018-08-10T14:06:00Z">
            <w:rPr>
              <w:rFonts w:ascii="等线" w:eastAsia="等线" w:hAnsi="等线" w:cstheme="minorHAnsi"/>
              <w:szCs w:val="21"/>
            </w:rPr>
          </w:rPrChange>
        </w:rPr>
        <w:t>Home-page LOGO cannot be clicked; LOGOs on the other pages can be clicked to return to the home page</w:t>
      </w:r>
    </w:p>
    <w:p w14:paraId="6B5DAB7D" w14:textId="77777777" w:rsidR="00751CDF" w:rsidRPr="00B0205A" w:rsidRDefault="00751CDF" w:rsidP="00751CDF">
      <w:pPr>
        <w:pStyle w:val="a0"/>
        <w:ind w:left="420" w:firstLineChars="0" w:firstLine="0"/>
        <w:jc w:val="left"/>
        <w:rPr>
          <w:rFonts w:ascii="Times New Roman" w:eastAsia="等线" w:hAnsi="Times New Roman" w:cs="Times New Roman"/>
          <w:szCs w:val="21"/>
          <w:rPrChange w:id="6080" w:author="raye" w:date="2018-08-10T12:30:00Z">
            <w:rPr>
              <w:rFonts w:ascii="等线" w:eastAsia="等线" w:hAnsi="等线" w:cstheme="minorHAnsi"/>
              <w:szCs w:val="21"/>
            </w:rPr>
          </w:rPrChange>
        </w:rPr>
      </w:pPr>
    </w:p>
    <w:p w14:paraId="0388BD52" w14:textId="1B7CA9CC" w:rsidR="00751CDF" w:rsidRPr="009C341A" w:rsidRDefault="000379D9">
      <w:pPr>
        <w:pStyle w:val="a0"/>
        <w:numPr>
          <w:ilvl w:val="0"/>
          <w:numId w:val="165"/>
        </w:numPr>
        <w:ind w:firstLineChars="0"/>
        <w:rPr>
          <w:rStyle w:val="aff4"/>
          <w:rFonts w:eastAsiaTheme="minorEastAsia"/>
          <w:rPrChange w:id="6081" w:author="raye" w:date="2018-08-10T14:05:00Z">
            <w:rPr>
              <w:rFonts w:ascii="等线" w:eastAsia="等线" w:hAnsi="等线" w:cstheme="minorHAnsi"/>
              <w:b/>
              <w:szCs w:val="21"/>
            </w:rPr>
          </w:rPrChange>
        </w:rPr>
        <w:pPrChange w:id="6082" w:author="raye" w:date="2018-08-10T14:05:00Z">
          <w:pPr>
            <w:pStyle w:val="a0"/>
            <w:numPr>
              <w:numId w:val="7"/>
            </w:numPr>
            <w:ind w:left="845" w:firstLineChars="0" w:hanging="420"/>
            <w:jc w:val="left"/>
          </w:pPr>
        </w:pPrChange>
      </w:pPr>
      <w:r w:rsidRPr="009C341A">
        <w:rPr>
          <w:rStyle w:val="aff4"/>
          <w:rFonts w:eastAsiaTheme="minorEastAsia"/>
          <w:rPrChange w:id="6083" w:author="raye" w:date="2018-08-10T14:05:00Z">
            <w:rPr>
              <w:rFonts w:ascii="等线" w:eastAsia="等线" w:hAnsi="等线" w:cstheme="minorHAnsi"/>
              <w:b/>
              <w:szCs w:val="21"/>
            </w:rPr>
          </w:rPrChange>
        </w:rPr>
        <w:t>Account Information</w:t>
      </w:r>
    </w:p>
    <w:p w14:paraId="27F3BDF7" w14:textId="35C30A31" w:rsidR="000379D9" w:rsidRPr="00F55A46" w:rsidRDefault="000379D9">
      <w:pPr>
        <w:rPr>
          <w:rStyle w:val="af6"/>
          <w:rFonts w:eastAsiaTheme="minorEastAsia"/>
          <w:rPrChange w:id="6084" w:author="raye" w:date="2018-08-10T14:06:00Z">
            <w:rPr>
              <w:rFonts w:ascii="等线" w:eastAsia="等线" w:hAnsi="等线" w:cstheme="minorHAnsi"/>
              <w:b/>
              <w:szCs w:val="21"/>
            </w:rPr>
          </w:rPrChange>
        </w:rPr>
        <w:pPrChange w:id="6085" w:author="raye" w:date="2018-08-10T14:06:00Z">
          <w:pPr>
            <w:ind w:left="420"/>
            <w:jc w:val="left"/>
          </w:pPr>
        </w:pPrChange>
      </w:pPr>
      <w:r w:rsidRPr="00F55A46">
        <w:rPr>
          <w:rStyle w:val="af6"/>
          <w:rFonts w:eastAsiaTheme="minorEastAsia"/>
          <w:rPrChange w:id="6086" w:author="raye" w:date="2018-08-10T14:06:00Z">
            <w:rPr>
              <w:rFonts w:ascii="等线" w:eastAsia="等线" w:hAnsi="等线" w:cstheme="minorHAnsi"/>
              <w:szCs w:val="21"/>
            </w:rPr>
          </w:rPrChange>
        </w:rPr>
        <w:t>The display field and the default head image ICON are fixed and can not be changed. Nickname can be changed according to the design. User name is shown as default. If real name exists then it is shown under and the role name is shown</w:t>
      </w:r>
    </w:p>
    <w:p w14:paraId="4CCB654D" w14:textId="77777777" w:rsidR="000379D9" w:rsidRPr="00F55A46" w:rsidRDefault="000379D9">
      <w:pPr>
        <w:rPr>
          <w:rStyle w:val="af6"/>
          <w:rFonts w:eastAsiaTheme="minorEastAsia"/>
          <w:rPrChange w:id="6087" w:author="raye" w:date="2018-08-10T14:06:00Z">
            <w:rPr>
              <w:rFonts w:ascii="等线" w:eastAsia="等线" w:hAnsi="等线" w:cstheme="minorHAnsi"/>
              <w:szCs w:val="21"/>
            </w:rPr>
          </w:rPrChange>
        </w:rPr>
        <w:pPrChange w:id="6088" w:author="raye" w:date="2018-08-10T14:06:00Z">
          <w:pPr>
            <w:pStyle w:val="a0"/>
            <w:ind w:left="420" w:firstLineChars="0" w:firstLine="0"/>
            <w:jc w:val="left"/>
          </w:pPr>
        </w:pPrChange>
      </w:pPr>
      <w:r w:rsidRPr="00F55A46">
        <w:rPr>
          <w:rStyle w:val="af6"/>
          <w:rFonts w:eastAsiaTheme="minorEastAsia"/>
          <w:rPrChange w:id="6089" w:author="raye" w:date="2018-08-10T14:06:00Z">
            <w:rPr>
              <w:rFonts w:ascii="等线" w:eastAsia="等线" w:hAnsi="等线" w:cstheme="minorHAnsi"/>
              <w:szCs w:val="21"/>
            </w:rPr>
          </w:rPrChange>
        </w:rPr>
        <w:t>Click to enter into the basic information page to view</w:t>
      </w:r>
    </w:p>
    <w:p w14:paraId="31FA1A22" w14:textId="1A7171A9" w:rsidR="000379D9" w:rsidRPr="00F55A46" w:rsidRDefault="000379D9">
      <w:pPr>
        <w:rPr>
          <w:rStyle w:val="af6"/>
          <w:rFonts w:eastAsiaTheme="minorEastAsia"/>
          <w:rPrChange w:id="6090" w:author="raye" w:date="2018-08-10T14:06:00Z">
            <w:rPr>
              <w:rFonts w:ascii="等线" w:eastAsia="等线" w:hAnsi="等线" w:cstheme="minorHAnsi"/>
              <w:szCs w:val="21"/>
            </w:rPr>
          </w:rPrChange>
        </w:rPr>
        <w:pPrChange w:id="6091" w:author="raye" w:date="2018-08-10T14:06:00Z">
          <w:pPr>
            <w:pStyle w:val="a0"/>
            <w:ind w:left="420" w:firstLineChars="0" w:firstLine="0"/>
            <w:jc w:val="left"/>
          </w:pPr>
        </w:pPrChange>
      </w:pPr>
      <w:r w:rsidRPr="00F55A46">
        <w:rPr>
          <w:rStyle w:val="af6"/>
          <w:rFonts w:eastAsiaTheme="minorEastAsia"/>
          <w:rPrChange w:id="6092" w:author="raye" w:date="2018-08-10T14:06:00Z">
            <w:rPr>
              <w:rFonts w:ascii="等线" w:eastAsia="等线" w:hAnsi="等线" w:cstheme="minorHAnsi"/>
              <w:szCs w:val="21"/>
            </w:rPr>
          </w:rPrChange>
        </w:rPr>
        <w:t>Password, NAME, Cell Phone</w:t>
      </w:r>
      <w:r w:rsidRPr="00F55A46">
        <w:rPr>
          <w:rStyle w:val="af6"/>
          <w:rFonts w:eastAsiaTheme="minorEastAsia" w:hint="eastAsia"/>
          <w:rPrChange w:id="6093" w:author="raye" w:date="2018-08-10T14:06:00Z">
            <w:rPr>
              <w:rFonts w:ascii="等线" w:eastAsia="等线" w:hAnsi="等线" w:cstheme="minorHAnsi" w:hint="eastAsia"/>
              <w:szCs w:val="21"/>
            </w:rPr>
          </w:rPrChange>
        </w:rPr>
        <w:t>、</w:t>
      </w:r>
      <w:r w:rsidRPr="00F55A46">
        <w:rPr>
          <w:rStyle w:val="af6"/>
          <w:rFonts w:eastAsiaTheme="minorEastAsia"/>
          <w:rPrChange w:id="6094" w:author="raye" w:date="2018-08-10T14:06:00Z">
            <w:rPr>
              <w:rFonts w:ascii="等线" w:eastAsia="等线" w:hAnsi="等线" w:cstheme="minorHAnsi"/>
              <w:szCs w:val="21"/>
            </w:rPr>
          </w:rPrChange>
        </w:rPr>
        <w:t>Telephone Number</w:t>
      </w:r>
      <w:r w:rsidRPr="00F55A46">
        <w:rPr>
          <w:rStyle w:val="af6"/>
          <w:rFonts w:eastAsiaTheme="minorEastAsia" w:hint="eastAsia"/>
          <w:rPrChange w:id="6095" w:author="raye" w:date="2018-08-10T14:06:00Z">
            <w:rPr>
              <w:rFonts w:ascii="等线" w:eastAsia="等线" w:hAnsi="等线" w:cstheme="minorHAnsi" w:hint="eastAsia"/>
              <w:szCs w:val="21"/>
            </w:rPr>
          </w:rPrChange>
        </w:rPr>
        <w:t>、</w:t>
      </w:r>
      <w:r w:rsidRPr="00F55A46">
        <w:rPr>
          <w:rStyle w:val="af6"/>
          <w:rFonts w:eastAsiaTheme="minorEastAsia"/>
          <w:rPrChange w:id="6096" w:author="raye" w:date="2018-08-10T14:06:00Z">
            <w:rPr>
              <w:rFonts w:ascii="等线" w:eastAsia="等线" w:hAnsi="等线" w:cstheme="minorHAnsi"/>
              <w:szCs w:val="21"/>
            </w:rPr>
          </w:rPrChange>
        </w:rPr>
        <w:t>Gender can be edited; others cannot be edited: the information is retrieved from the account system when the account is created</w:t>
      </w:r>
    </w:p>
    <w:p w14:paraId="62C9580D" w14:textId="77777777" w:rsidR="000379D9" w:rsidRPr="00F55A46" w:rsidRDefault="000379D9">
      <w:pPr>
        <w:rPr>
          <w:rStyle w:val="af6"/>
          <w:rFonts w:eastAsiaTheme="minorEastAsia"/>
          <w:rPrChange w:id="6097" w:author="raye" w:date="2018-08-10T14:06:00Z">
            <w:rPr>
              <w:rFonts w:ascii="等线" w:eastAsia="等线" w:hAnsi="等线" w:cstheme="minorHAnsi"/>
              <w:szCs w:val="21"/>
            </w:rPr>
          </w:rPrChange>
        </w:rPr>
        <w:pPrChange w:id="6098" w:author="raye" w:date="2018-08-10T14:06:00Z">
          <w:pPr>
            <w:pStyle w:val="a0"/>
            <w:ind w:left="420" w:firstLineChars="0" w:firstLine="0"/>
            <w:jc w:val="left"/>
          </w:pPr>
        </w:pPrChange>
      </w:pPr>
      <w:r w:rsidRPr="00F55A46">
        <w:rPr>
          <w:rStyle w:val="af6"/>
          <w:rFonts w:eastAsiaTheme="minorEastAsia"/>
          <w:rPrChange w:id="6099" w:author="raye" w:date="2018-08-10T14:06:00Z">
            <w:rPr>
              <w:rFonts w:ascii="等线" w:eastAsia="等线" w:hAnsi="等线" w:cstheme="minorHAnsi"/>
              <w:szCs w:val="21"/>
            </w:rPr>
          </w:rPrChange>
        </w:rPr>
        <w:t>Click Update Setting to finish editting</w:t>
      </w:r>
    </w:p>
    <w:p w14:paraId="6143D26C" w14:textId="77777777" w:rsidR="000379D9" w:rsidRPr="00F55A46" w:rsidRDefault="000379D9">
      <w:pPr>
        <w:rPr>
          <w:rStyle w:val="aff4"/>
          <w:rFonts w:eastAsiaTheme="minorEastAsia"/>
          <w:rPrChange w:id="6100" w:author="raye" w:date="2018-08-10T14:06:00Z">
            <w:rPr>
              <w:rFonts w:ascii="等线" w:eastAsia="等线" w:hAnsi="等线" w:cstheme="minorHAnsi"/>
              <w:szCs w:val="21"/>
            </w:rPr>
          </w:rPrChange>
        </w:rPr>
        <w:pPrChange w:id="6101" w:author="raye" w:date="2018-08-10T14:06:00Z">
          <w:pPr>
            <w:spacing w:afterLines="50" w:after="156"/>
            <w:ind w:left="420" w:rightChars="-27" w:right="-57" w:hanging="420"/>
            <w:jc w:val="left"/>
          </w:pPr>
        </w:pPrChange>
      </w:pPr>
    </w:p>
    <w:p w14:paraId="01EC6210" w14:textId="77777777" w:rsidR="000379D9" w:rsidRPr="00F55A46" w:rsidRDefault="000379D9">
      <w:pPr>
        <w:pStyle w:val="a0"/>
        <w:numPr>
          <w:ilvl w:val="0"/>
          <w:numId w:val="166"/>
        </w:numPr>
        <w:ind w:firstLineChars="0"/>
        <w:rPr>
          <w:rStyle w:val="aff4"/>
          <w:rFonts w:eastAsiaTheme="minorEastAsia"/>
          <w:rPrChange w:id="6102" w:author="raye" w:date="2018-08-10T14:06:00Z">
            <w:rPr>
              <w:rFonts w:ascii="等线" w:eastAsia="等线" w:hAnsi="等线" w:cstheme="minorHAnsi"/>
              <w:szCs w:val="21"/>
            </w:rPr>
          </w:rPrChange>
        </w:rPr>
        <w:pPrChange w:id="6103" w:author="raye" w:date="2018-08-10T14:06:00Z">
          <w:pPr>
            <w:pStyle w:val="a0"/>
            <w:numPr>
              <w:numId w:val="7"/>
            </w:numPr>
            <w:spacing w:afterLines="50" w:after="156"/>
            <w:ind w:left="845" w:rightChars="-27" w:right="-57" w:firstLineChars="0" w:hanging="420"/>
            <w:jc w:val="left"/>
          </w:pPr>
        </w:pPrChange>
      </w:pPr>
      <w:r w:rsidRPr="00F55A46">
        <w:rPr>
          <w:rStyle w:val="aff4"/>
          <w:rFonts w:eastAsiaTheme="minorEastAsia"/>
          <w:rPrChange w:id="6104" w:author="raye" w:date="2018-08-10T14:06:00Z">
            <w:rPr>
              <w:rFonts w:ascii="等线" w:eastAsia="等线" w:hAnsi="等线" w:cstheme="minorHAnsi"/>
              <w:szCs w:val="21"/>
            </w:rPr>
          </w:rPrChange>
        </w:rPr>
        <w:t>Password modification rule</w:t>
      </w:r>
    </w:p>
    <w:p w14:paraId="647AB7B5" w14:textId="77777777" w:rsidR="000379D9" w:rsidRPr="00F55A46" w:rsidRDefault="000379D9" w:rsidP="00022A05">
      <w:pPr>
        <w:pStyle w:val="a0"/>
        <w:numPr>
          <w:ilvl w:val="0"/>
          <w:numId w:val="30"/>
        </w:numPr>
        <w:ind w:left="420" w:firstLineChars="0" w:hanging="420"/>
        <w:rPr>
          <w:rStyle w:val="af6"/>
          <w:rFonts w:eastAsia="等线"/>
          <w:rPrChange w:id="6105" w:author="raye" w:date="2018-08-10T14:07:00Z">
            <w:rPr>
              <w:rFonts w:ascii="等线" w:eastAsia="等线" w:hAnsi="等线" w:cstheme="minorHAnsi"/>
            </w:rPr>
          </w:rPrChange>
        </w:rPr>
      </w:pPr>
      <w:r w:rsidRPr="00F55A46">
        <w:rPr>
          <w:rStyle w:val="af6"/>
          <w:rFonts w:eastAsia="等线"/>
          <w:rPrChange w:id="6106" w:author="raye" w:date="2018-08-10T14:07:00Z">
            <w:rPr>
              <w:rFonts w:ascii="等线" w:eastAsia="等线" w:hAnsi="等线" w:cstheme="minorHAnsi"/>
            </w:rPr>
          </w:rPrChange>
        </w:rPr>
        <w:t>Old password correctly entered; otherwise [old password is wrong] is shown</w:t>
      </w:r>
    </w:p>
    <w:p w14:paraId="52E687ED" w14:textId="77777777" w:rsidR="000379D9" w:rsidRPr="00F55A46" w:rsidRDefault="000379D9" w:rsidP="00022A05">
      <w:pPr>
        <w:pStyle w:val="a0"/>
        <w:numPr>
          <w:ilvl w:val="0"/>
          <w:numId w:val="30"/>
        </w:numPr>
        <w:ind w:left="420" w:firstLineChars="0" w:hanging="420"/>
        <w:rPr>
          <w:rStyle w:val="af6"/>
          <w:rFonts w:eastAsia="等线"/>
          <w:rPrChange w:id="6107" w:author="raye" w:date="2018-08-10T14:07:00Z">
            <w:rPr>
              <w:rFonts w:ascii="等线" w:eastAsia="等线" w:hAnsi="等线" w:cstheme="minorHAnsi"/>
            </w:rPr>
          </w:rPrChange>
        </w:rPr>
      </w:pPr>
      <w:r w:rsidRPr="00F55A46">
        <w:rPr>
          <w:rStyle w:val="af6"/>
          <w:rFonts w:eastAsia="等线"/>
          <w:rPrChange w:id="6108" w:author="raye" w:date="2018-08-10T14:07:00Z">
            <w:rPr>
              <w:rFonts w:ascii="等线" w:eastAsia="等线" w:hAnsi="等线" w:cstheme="minorHAnsi"/>
            </w:rPr>
          </w:rPrChange>
        </w:rPr>
        <w:t>New password cannot be the same as the old one; hint message is shown</w:t>
      </w:r>
    </w:p>
    <w:p w14:paraId="70F97286" w14:textId="77777777" w:rsidR="000379D9" w:rsidRPr="00F55A46" w:rsidRDefault="000379D9" w:rsidP="00022A05">
      <w:pPr>
        <w:pStyle w:val="a0"/>
        <w:numPr>
          <w:ilvl w:val="0"/>
          <w:numId w:val="30"/>
        </w:numPr>
        <w:ind w:left="420" w:firstLineChars="0" w:hanging="420"/>
        <w:rPr>
          <w:rStyle w:val="af6"/>
          <w:rFonts w:eastAsia="等线"/>
          <w:rPrChange w:id="6109" w:author="raye" w:date="2018-08-10T14:07:00Z">
            <w:rPr>
              <w:rFonts w:ascii="等线" w:eastAsia="等线" w:hAnsi="等线" w:cstheme="minorHAnsi"/>
            </w:rPr>
          </w:rPrChange>
        </w:rPr>
      </w:pPr>
      <w:r w:rsidRPr="00F55A46">
        <w:rPr>
          <w:rStyle w:val="af6"/>
          <w:rFonts w:eastAsia="等线"/>
          <w:rPrChange w:id="6110" w:author="raye" w:date="2018-08-10T14:07:00Z">
            <w:rPr>
              <w:rFonts w:ascii="等线" w:eastAsia="等线" w:hAnsi="等线" w:cstheme="minorHAnsi"/>
            </w:rPr>
          </w:rPrChange>
        </w:rPr>
        <w:t>The two passwords entered are not the same: [two passwords must be the same]</w:t>
      </w:r>
    </w:p>
    <w:p w14:paraId="2CAB804F" w14:textId="77777777" w:rsidR="000379D9" w:rsidRPr="00F55A46" w:rsidRDefault="000379D9" w:rsidP="00022A05">
      <w:pPr>
        <w:pStyle w:val="a0"/>
        <w:numPr>
          <w:ilvl w:val="0"/>
          <w:numId w:val="30"/>
        </w:numPr>
        <w:ind w:left="420" w:firstLineChars="0" w:hanging="420"/>
        <w:rPr>
          <w:rStyle w:val="af6"/>
          <w:rFonts w:eastAsia="等线"/>
          <w:rPrChange w:id="6111" w:author="raye" w:date="2018-08-10T14:07:00Z">
            <w:rPr>
              <w:rFonts w:ascii="等线" w:eastAsia="等线" w:hAnsi="等线" w:cstheme="minorHAnsi"/>
              <w:b/>
              <w:szCs w:val="21"/>
            </w:rPr>
          </w:rPrChange>
        </w:rPr>
      </w:pPr>
      <w:r w:rsidRPr="00F55A46">
        <w:rPr>
          <w:rStyle w:val="af6"/>
          <w:rFonts w:eastAsia="等线"/>
          <w:rPrChange w:id="6112" w:author="raye" w:date="2018-08-10T14:07:00Z">
            <w:rPr>
              <w:rFonts w:ascii="等线" w:eastAsia="等线" w:hAnsi="等线" w:cstheme="minorHAnsi"/>
            </w:rPr>
          </w:rPrChange>
        </w:rPr>
        <w:t>No password is entered and the sumbit button cannot be clicked</w:t>
      </w:r>
      <w:r w:rsidRPr="00F55A46">
        <w:rPr>
          <w:rStyle w:val="af6"/>
          <w:rFonts w:eastAsia="等线"/>
          <w:rPrChange w:id="6113" w:author="raye" w:date="2018-08-10T14:07:00Z">
            <w:rPr>
              <w:rFonts w:ascii="等线" w:eastAsia="等线" w:hAnsi="等线" w:cstheme="minorHAnsi"/>
              <w:b/>
              <w:szCs w:val="21"/>
            </w:rPr>
          </w:rPrChange>
        </w:rPr>
        <w:t xml:space="preserve"> </w:t>
      </w:r>
    </w:p>
    <w:p w14:paraId="4A661377" w14:textId="77777777" w:rsidR="000379D9" w:rsidRPr="00B0205A" w:rsidRDefault="000379D9" w:rsidP="000379D9">
      <w:pPr>
        <w:ind w:left="420" w:hanging="420"/>
        <w:rPr>
          <w:rFonts w:ascii="Times New Roman" w:eastAsia="等线" w:hAnsi="Times New Roman" w:cs="Times New Roman"/>
          <w:color w:val="FF0000"/>
          <w:rPrChange w:id="6114" w:author="raye" w:date="2018-08-10T12:30:00Z">
            <w:rPr>
              <w:rFonts w:ascii="等线" w:eastAsia="等线" w:hAnsi="等线" w:cstheme="minorHAnsi"/>
              <w:color w:val="FF0000"/>
            </w:rPr>
          </w:rPrChange>
        </w:rPr>
      </w:pPr>
    </w:p>
    <w:p w14:paraId="4905A1FC" w14:textId="77777777" w:rsidR="000379D9" w:rsidRPr="00F55A46" w:rsidRDefault="000379D9" w:rsidP="00022A05">
      <w:pPr>
        <w:pStyle w:val="a0"/>
        <w:numPr>
          <w:ilvl w:val="0"/>
          <w:numId w:val="29"/>
        </w:numPr>
        <w:ind w:firstLineChars="0"/>
        <w:jc w:val="left"/>
        <w:rPr>
          <w:rStyle w:val="aff4"/>
          <w:rFonts w:eastAsia="等线"/>
          <w:rPrChange w:id="6115" w:author="raye" w:date="2018-08-10T14:07:00Z">
            <w:rPr>
              <w:rFonts w:ascii="等线" w:eastAsia="等线" w:hAnsi="等线" w:cstheme="minorHAnsi"/>
              <w:szCs w:val="21"/>
            </w:rPr>
          </w:rPrChange>
        </w:rPr>
      </w:pPr>
      <w:r w:rsidRPr="00F55A46">
        <w:rPr>
          <w:rStyle w:val="aff4"/>
          <w:rFonts w:eastAsia="等线"/>
          <w:rPrChange w:id="6116" w:author="raye" w:date="2018-08-10T14:07:00Z">
            <w:rPr>
              <w:rFonts w:ascii="等线" w:eastAsia="等线" w:hAnsi="等线" w:cstheme="minorHAnsi"/>
              <w:szCs w:val="21"/>
            </w:rPr>
          </w:rPrChange>
        </w:rPr>
        <w:t>Logout</w:t>
      </w:r>
    </w:p>
    <w:p w14:paraId="78240DA5" w14:textId="77777777" w:rsidR="000379D9" w:rsidRPr="00F55A46" w:rsidRDefault="000379D9" w:rsidP="000379D9">
      <w:pPr>
        <w:pStyle w:val="a0"/>
        <w:ind w:left="420" w:firstLineChars="0" w:hanging="420"/>
        <w:jc w:val="left"/>
        <w:rPr>
          <w:rStyle w:val="af6"/>
          <w:rFonts w:eastAsia="等线"/>
          <w:rPrChange w:id="6117" w:author="raye" w:date="2018-08-10T14:07:00Z">
            <w:rPr>
              <w:rFonts w:ascii="等线" w:eastAsia="等线" w:hAnsi="等线" w:cstheme="minorHAnsi"/>
              <w:szCs w:val="21"/>
            </w:rPr>
          </w:rPrChange>
        </w:rPr>
      </w:pPr>
      <w:r w:rsidRPr="00F55A46">
        <w:rPr>
          <w:rStyle w:val="af6"/>
          <w:rFonts w:eastAsia="等线"/>
          <w:rPrChange w:id="6118" w:author="raye" w:date="2018-08-10T14:07:00Z">
            <w:rPr>
              <w:rFonts w:ascii="等线" w:eastAsia="等线" w:hAnsi="等线" w:cstheme="minorHAnsi"/>
              <w:szCs w:val="21"/>
            </w:rPr>
          </w:rPrChange>
        </w:rPr>
        <w:t>Click to logout and return back to the login page</w:t>
      </w:r>
    </w:p>
    <w:p w14:paraId="1D07343C" w14:textId="77777777" w:rsidR="00751CDF" w:rsidRPr="00B0205A" w:rsidRDefault="00751CDF" w:rsidP="00751CDF">
      <w:pPr>
        <w:ind w:left="420"/>
        <w:rPr>
          <w:rFonts w:ascii="Times New Roman" w:eastAsia="等线" w:hAnsi="Times New Roman" w:cs="Times New Roman"/>
          <w:b/>
          <w:szCs w:val="21"/>
          <w:rPrChange w:id="6119" w:author="raye" w:date="2018-08-10T12:30:00Z">
            <w:rPr>
              <w:rFonts w:ascii="等线" w:eastAsia="等线" w:hAnsi="等线" w:cstheme="minorHAnsi"/>
              <w:b/>
              <w:szCs w:val="21"/>
            </w:rPr>
          </w:rPrChange>
        </w:rPr>
      </w:pPr>
    </w:p>
    <w:p w14:paraId="386BB318" w14:textId="77777777" w:rsidR="00751CDF" w:rsidRPr="00B0205A" w:rsidDel="00F55A46" w:rsidRDefault="00751CDF" w:rsidP="00751CDF">
      <w:pPr>
        <w:ind w:left="420"/>
        <w:rPr>
          <w:del w:id="6120" w:author="raye" w:date="2018-08-10T14:09:00Z"/>
          <w:rFonts w:ascii="Times New Roman" w:eastAsia="等线" w:hAnsi="Times New Roman" w:cs="Times New Roman"/>
          <w:rPrChange w:id="6121" w:author="raye" w:date="2018-08-10T12:30:00Z">
            <w:rPr>
              <w:del w:id="6122" w:author="raye" w:date="2018-08-10T14:09:00Z"/>
              <w:rFonts w:ascii="等线" w:eastAsia="等线" w:hAnsi="等线" w:cstheme="minorHAnsi"/>
            </w:rPr>
          </w:rPrChange>
        </w:rPr>
      </w:pPr>
    </w:p>
    <w:p w14:paraId="62544B15" w14:textId="3847CC7F" w:rsidR="000379D9" w:rsidRPr="00B0205A" w:rsidDel="00F55A46" w:rsidRDefault="000379D9" w:rsidP="00022A05">
      <w:pPr>
        <w:pStyle w:val="a0"/>
        <w:numPr>
          <w:ilvl w:val="0"/>
          <w:numId w:val="29"/>
        </w:numPr>
        <w:ind w:firstLineChars="0"/>
        <w:jc w:val="left"/>
        <w:rPr>
          <w:del w:id="6123" w:author="raye" w:date="2018-08-10T14:09:00Z"/>
          <w:rFonts w:ascii="Times New Roman" w:eastAsia="等线" w:hAnsi="Times New Roman" w:cs="Times New Roman"/>
          <w:szCs w:val="21"/>
          <w:rPrChange w:id="6124" w:author="raye" w:date="2018-08-10T12:30:00Z">
            <w:rPr>
              <w:del w:id="6125" w:author="raye" w:date="2018-08-10T14:09:00Z"/>
              <w:rFonts w:ascii="等线" w:eastAsia="等线" w:hAnsi="等线" w:cstheme="minorHAnsi"/>
              <w:szCs w:val="21"/>
            </w:rPr>
          </w:rPrChange>
        </w:rPr>
      </w:pPr>
      <w:del w:id="6126" w:author="raye" w:date="2018-08-10T14:09:00Z">
        <w:r w:rsidRPr="00B0205A" w:rsidDel="00F55A46">
          <w:rPr>
            <w:rFonts w:ascii="Times New Roman" w:eastAsia="等线" w:hAnsi="Times New Roman" w:cs="Times New Roman"/>
            <w:szCs w:val="21"/>
            <w:rPrChange w:id="6127" w:author="raye" w:date="2018-08-10T12:30:00Z">
              <w:rPr>
                <w:rFonts w:ascii="等线" w:eastAsia="等线" w:hAnsi="等线" w:cstheme="minorHAnsi"/>
                <w:szCs w:val="21"/>
              </w:rPr>
            </w:rPrChange>
          </w:rPr>
          <w:delText>Logout</w:delText>
        </w:r>
      </w:del>
    </w:p>
    <w:p w14:paraId="56D144B0" w14:textId="357CE553" w:rsidR="000379D9" w:rsidRPr="00B0205A" w:rsidDel="00F55A46" w:rsidRDefault="000379D9" w:rsidP="000379D9">
      <w:pPr>
        <w:pStyle w:val="a0"/>
        <w:ind w:left="420" w:firstLineChars="0" w:hanging="420"/>
        <w:jc w:val="left"/>
        <w:rPr>
          <w:del w:id="6128" w:author="raye" w:date="2018-08-10T14:09:00Z"/>
          <w:rFonts w:ascii="Times New Roman" w:eastAsia="等线" w:hAnsi="Times New Roman" w:cs="Times New Roman"/>
          <w:szCs w:val="21"/>
          <w:rPrChange w:id="6129" w:author="raye" w:date="2018-08-10T12:30:00Z">
            <w:rPr>
              <w:del w:id="6130" w:author="raye" w:date="2018-08-10T14:09:00Z"/>
              <w:rFonts w:ascii="等线" w:eastAsia="等线" w:hAnsi="等线" w:cstheme="minorHAnsi"/>
              <w:szCs w:val="21"/>
            </w:rPr>
          </w:rPrChange>
        </w:rPr>
      </w:pPr>
      <w:del w:id="6131" w:author="raye" w:date="2018-08-10T14:09:00Z">
        <w:r w:rsidRPr="00B0205A" w:rsidDel="00F55A46">
          <w:rPr>
            <w:rFonts w:ascii="Times New Roman" w:eastAsia="等线" w:hAnsi="Times New Roman" w:cs="Times New Roman"/>
            <w:szCs w:val="21"/>
            <w:rPrChange w:id="6132" w:author="raye" w:date="2018-08-10T12:30:00Z">
              <w:rPr>
                <w:rFonts w:ascii="等线" w:eastAsia="等线" w:hAnsi="等线" w:cstheme="minorHAnsi"/>
                <w:szCs w:val="21"/>
              </w:rPr>
            </w:rPrChange>
          </w:rPr>
          <w:delText>Click to logout and return to the login page</w:delText>
        </w:r>
      </w:del>
    </w:p>
    <w:p w14:paraId="6E3C86AA" w14:textId="77777777" w:rsidR="00751CDF" w:rsidRPr="00B0205A" w:rsidRDefault="00751CDF" w:rsidP="00751CDF">
      <w:pPr>
        <w:jc w:val="left"/>
        <w:rPr>
          <w:rFonts w:ascii="Times New Roman" w:eastAsia="等线" w:hAnsi="Times New Roman" w:cs="Times New Roman"/>
          <w:szCs w:val="21"/>
          <w:rPrChange w:id="6133" w:author="raye" w:date="2018-08-10T12:30:00Z">
            <w:rPr>
              <w:rFonts w:ascii="等线" w:eastAsia="等线" w:hAnsi="等线" w:cstheme="minorHAnsi"/>
              <w:szCs w:val="21"/>
            </w:rPr>
          </w:rPrChange>
        </w:rPr>
      </w:pPr>
    </w:p>
    <w:p w14:paraId="23072BB5" w14:textId="77777777" w:rsidR="00751CDF" w:rsidRPr="00B0205A" w:rsidRDefault="00751CDF" w:rsidP="00751CDF">
      <w:pPr>
        <w:jc w:val="left"/>
        <w:rPr>
          <w:rFonts w:ascii="Times New Roman" w:eastAsia="等线" w:hAnsi="Times New Roman" w:cs="Times New Roman"/>
          <w:szCs w:val="21"/>
          <w:rPrChange w:id="6134" w:author="raye" w:date="2018-08-10T12:30:00Z">
            <w:rPr>
              <w:rFonts w:ascii="等线" w:eastAsia="等线" w:hAnsi="等线" w:cstheme="minorHAnsi"/>
              <w:szCs w:val="21"/>
            </w:rPr>
          </w:rPrChange>
        </w:rPr>
      </w:pPr>
    </w:p>
    <w:p w14:paraId="652493A5" w14:textId="77777777" w:rsidR="00751CDF" w:rsidRPr="00F55A46" w:rsidRDefault="00751CDF">
      <w:pPr>
        <w:pStyle w:val="3211"/>
        <w:ind w:left="210" w:right="210"/>
        <w:rPr>
          <w:rPrChange w:id="6135" w:author="raye" w:date="2018-08-10T14:09:00Z">
            <w:rPr/>
          </w:rPrChange>
        </w:rPr>
        <w:pPrChange w:id="6136" w:author="raye" w:date="2018-08-10T14:09:00Z">
          <w:pPr>
            <w:pStyle w:val="215"/>
          </w:pPr>
        </w:pPrChange>
      </w:pPr>
      <w:r w:rsidRPr="00F55A46">
        <w:rPr>
          <w:rPrChange w:id="6137" w:author="raye" w:date="2018-08-10T14:09:00Z">
            <w:rPr/>
          </w:rPrChange>
        </w:rPr>
        <w:tab/>
      </w:r>
      <w:r w:rsidRPr="00F55A46">
        <w:rPr>
          <w:rPrChange w:id="6138" w:author="raye" w:date="2018-08-10T14:09:00Z">
            <w:rPr/>
          </w:rPrChange>
        </w:rPr>
        <w:tab/>
      </w:r>
      <w:bookmarkStart w:id="6139" w:name="_Toc519582882"/>
      <w:bookmarkStart w:id="6140" w:name="_Toc520839422"/>
      <w:r w:rsidRPr="00F55A46">
        <w:rPr>
          <w:rPrChange w:id="6141" w:author="raye" w:date="2018-08-10T14:09:00Z">
            <w:rPr/>
          </w:rPrChange>
        </w:rPr>
        <w:t>3.2.2.</w:t>
      </w:r>
      <w:r w:rsidRPr="00F55A46">
        <w:t>3. Interface requirements</w:t>
      </w:r>
      <w:bookmarkEnd w:id="6139"/>
      <w:bookmarkEnd w:id="6140"/>
    </w:p>
    <w:p w14:paraId="4741196D" w14:textId="55F1AB34" w:rsidR="00751CDF" w:rsidRDefault="000379D9">
      <w:pPr>
        <w:pStyle w:val="a0"/>
        <w:numPr>
          <w:ilvl w:val="0"/>
          <w:numId w:val="167"/>
        </w:numPr>
        <w:ind w:firstLineChars="0"/>
        <w:rPr>
          <w:ins w:id="6142" w:author="raye" w:date="2018-08-10T14:09:00Z"/>
          <w:rStyle w:val="aff4"/>
          <w:rFonts w:ascii="Times New Roman" w:eastAsiaTheme="minorEastAsia" w:hAnsi="Times New Roman" w:cs="Times New Roman"/>
          <w:b w:val="0"/>
          <w:bCs w:val="0"/>
          <w:szCs w:val="24"/>
        </w:rPr>
        <w:pPrChange w:id="6143" w:author="raye" w:date="2018-08-10T14:09:00Z">
          <w:pPr>
            <w:pStyle w:val="a0"/>
            <w:numPr>
              <w:numId w:val="29"/>
            </w:numPr>
            <w:spacing w:afterLines="50" w:after="156"/>
            <w:ind w:left="420" w:rightChars="-27" w:right="-57" w:firstLineChars="0" w:hanging="420"/>
            <w:jc w:val="left"/>
          </w:pPr>
        </w:pPrChange>
      </w:pPr>
      <w:r w:rsidRPr="00F55A46">
        <w:rPr>
          <w:rStyle w:val="aff4"/>
          <w:rFonts w:eastAsiaTheme="minorEastAsia"/>
          <w:rPrChange w:id="6144" w:author="raye" w:date="2018-08-10T14:09:00Z">
            <w:rPr>
              <w:rFonts w:ascii="等线" w:eastAsia="等线" w:hAnsi="等线" w:cstheme="minorHAnsi"/>
              <w:szCs w:val="21"/>
            </w:rPr>
          </w:rPrChange>
        </w:rPr>
        <w:t>Modification rules for basic account information</w:t>
      </w:r>
    </w:p>
    <w:p w14:paraId="3341C036" w14:textId="77777777" w:rsidR="00F55A46" w:rsidRPr="00F55A46" w:rsidRDefault="00F55A46">
      <w:pPr>
        <w:rPr>
          <w:rStyle w:val="aff4"/>
          <w:rFonts w:eastAsiaTheme="minorEastAsia"/>
          <w:rPrChange w:id="6145" w:author="raye" w:date="2018-08-10T14:10:00Z">
            <w:rPr>
              <w:rFonts w:ascii="等线" w:eastAsia="等线" w:hAnsi="等线" w:cstheme="minorHAnsi"/>
              <w:szCs w:val="21"/>
            </w:rPr>
          </w:rPrChange>
        </w:rPr>
        <w:pPrChange w:id="6146" w:author="raye" w:date="2018-08-10T14:10:00Z">
          <w:pPr>
            <w:pStyle w:val="a0"/>
            <w:numPr>
              <w:numId w:val="29"/>
            </w:numPr>
            <w:spacing w:afterLines="50" w:after="156"/>
            <w:ind w:left="420" w:rightChars="-27" w:right="-57" w:firstLineChars="0" w:hanging="420"/>
            <w:jc w:val="left"/>
          </w:pPr>
        </w:pPrChange>
      </w:pPr>
    </w:p>
    <w:tbl>
      <w:tblPr>
        <w:tblW w:w="5883"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5"/>
        <w:gridCol w:w="1417"/>
        <w:gridCol w:w="1982"/>
        <w:gridCol w:w="1069"/>
      </w:tblGrid>
      <w:tr w:rsidR="00751CDF" w:rsidRPr="00B0205A" w14:paraId="6C1816C1" w14:textId="77777777" w:rsidTr="000379D9">
        <w:trPr>
          <w:trHeight w:val="255"/>
        </w:trPr>
        <w:tc>
          <w:tcPr>
            <w:tcW w:w="1415" w:type="dxa"/>
            <w:tcBorders>
              <w:top w:val="single" w:sz="4" w:space="0" w:color="auto"/>
              <w:left w:val="single" w:sz="4" w:space="0" w:color="auto"/>
              <w:bottom w:val="single" w:sz="4" w:space="0" w:color="auto"/>
              <w:right w:val="single" w:sz="4" w:space="0" w:color="auto"/>
            </w:tcBorders>
            <w:noWrap/>
            <w:vAlign w:val="center"/>
            <w:hideMark/>
          </w:tcPr>
          <w:p w14:paraId="72B6492F" w14:textId="77777777" w:rsidR="00751CDF" w:rsidRPr="00B0205A" w:rsidRDefault="00751CDF" w:rsidP="00751CDF">
            <w:pPr>
              <w:rPr>
                <w:rFonts w:ascii="Times New Roman" w:eastAsia="等线" w:hAnsi="Times New Roman" w:cs="Times New Roman"/>
                <w:b/>
                <w:bCs/>
                <w:kern w:val="0"/>
                <w:szCs w:val="21"/>
                <w:rPrChange w:id="6147" w:author="raye" w:date="2018-08-10T12:30:00Z">
                  <w:rPr>
                    <w:rFonts w:ascii="等线" w:eastAsia="等线" w:hAnsi="等线" w:cs="宋体"/>
                    <w:b/>
                    <w:bCs/>
                    <w:kern w:val="0"/>
                    <w:szCs w:val="21"/>
                  </w:rPr>
                </w:rPrChange>
              </w:rPr>
            </w:pPr>
            <w:r w:rsidRPr="00B0205A">
              <w:rPr>
                <w:rFonts w:ascii="Times New Roman" w:hAnsi="Times New Roman" w:cs="Times New Roman"/>
                <w:i/>
                <w:sz w:val="24"/>
                <w:szCs w:val="24"/>
                <w:rPrChange w:id="6148" w:author="raye" w:date="2018-08-10T12:30:00Z">
                  <w:rPr>
                    <w:i/>
                    <w:sz w:val="24"/>
                    <w:szCs w:val="24"/>
                  </w:rPr>
                </w:rPrChange>
              </w:rPr>
              <w:t>Name of element</w:t>
            </w:r>
          </w:p>
        </w:tc>
        <w:tc>
          <w:tcPr>
            <w:tcW w:w="1417" w:type="dxa"/>
            <w:tcBorders>
              <w:top w:val="single" w:sz="4" w:space="0" w:color="auto"/>
              <w:left w:val="single" w:sz="4" w:space="0" w:color="auto"/>
              <w:bottom w:val="single" w:sz="4" w:space="0" w:color="auto"/>
              <w:right w:val="single" w:sz="4" w:space="0" w:color="auto"/>
            </w:tcBorders>
            <w:noWrap/>
            <w:vAlign w:val="center"/>
            <w:hideMark/>
          </w:tcPr>
          <w:p w14:paraId="053F99FA" w14:textId="77777777" w:rsidR="00751CDF" w:rsidRPr="00B0205A" w:rsidRDefault="00751CDF" w:rsidP="00751CDF">
            <w:pPr>
              <w:rPr>
                <w:rFonts w:ascii="Times New Roman" w:eastAsia="等线" w:hAnsi="Times New Roman" w:cs="Times New Roman"/>
                <w:b/>
                <w:bCs/>
                <w:kern w:val="0"/>
                <w:szCs w:val="21"/>
                <w:rPrChange w:id="6149" w:author="raye" w:date="2018-08-10T12:30:00Z">
                  <w:rPr>
                    <w:rFonts w:ascii="等线" w:eastAsia="等线" w:hAnsi="等线" w:cs="宋体"/>
                    <w:b/>
                    <w:bCs/>
                    <w:kern w:val="0"/>
                    <w:szCs w:val="21"/>
                  </w:rPr>
                </w:rPrChange>
              </w:rPr>
            </w:pPr>
            <w:r w:rsidRPr="00B0205A">
              <w:rPr>
                <w:rFonts w:ascii="Times New Roman" w:hAnsi="Times New Roman" w:cs="Times New Roman"/>
                <w:i/>
                <w:sz w:val="24"/>
                <w:szCs w:val="24"/>
                <w:rPrChange w:id="6150" w:author="raye" w:date="2018-08-10T12:30:00Z">
                  <w:rPr>
                    <w:i/>
                    <w:sz w:val="24"/>
                    <w:szCs w:val="24"/>
                  </w:rPr>
                </w:rPrChange>
              </w:rPr>
              <w:t>Required/optional</w:t>
            </w:r>
          </w:p>
        </w:tc>
        <w:tc>
          <w:tcPr>
            <w:tcW w:w="1982" w:type="dxa"/>
            <w:tcBorders>
              <w:top w:val="single" w:sz="4" w:space="0" w:color="auto"/>
              <w:left w:val="single" w:sz="4" w:space="0" w:color="auto"/>
              <w:bottom w:val="single" w:sz="4" w:space="0" w:color="auto"/>
              <w:right w:val="single" w:sz="4" w:space="0" w:color="auto"/>
            </w:tcBorders>
            <w:vAlign w:val="center"/>
            <w:hideMark/>
          </w:tcPr>
          <w:p w14:paraId="7402C4C3" w14:textId="2F998605" w:rsidR="00751CDF" w:rsidRPr="00B0205A" w:rsidRDefault="00751CDF" w:rsidP="00751CDF">
            <w:pPr>
              <w:rPr>
                <w:rFonts w:ascii="Times New Roman" w:eastAsia="等线" w:hAnsi="Times New Roman" w:cs="Times New Roman"/>
                <w:b/>
                <w:bCs/>
                <w:kern w:val="0"/>
                <w:szCs w:val="21"/>
                <w:rPrChange w:id="6151" w:author="raye" w:date="2018-08-10T12:30:00Z">
                  <w:rPr>
                    <w:rFonts w:ascii="等线" w:eastAsia="等线" w:hAnsi="等线" w:cs="宋体"/>
                    <w:b/>
                    <w:bCs/>
                    <w:kern w:val="0"/>
                    <w:szCs w:val="21"/>
                  </w:rPr>
                </w:rPrChange>
              </w:rPr>
            </w:pPr>
            <w:r w:rsidRPr="00B0205A">
              <w:rPr>
                <w:rFonts w:ascii="Times New Roman" w:hAnsi="Times New Roman" w:cs="Times New Roman"/>
                <w:i/>
                <w:sz w:val="24"/>
                <w:szCs w:val="24"/>
                <w:rPrChange w:id="6152" w:author="raye" w:date="2018-08-10T12:30:00Z">
                  <w:rPr>
                    <w:i/>
                    <w:sz w:val="24"/>
                    <w:szCs w:val="24"/>
                  </w:rPr>
                </w:rPrChange>
              </w:rPr>
              <w:t>Type</w:t>
            </w:r>
          </w:p>
        </w:tc>
        <w:tc>
          <w:tcPr>
            <w:tcW w:w="1069" w:type="dxa"/>
            <w:tcBorders>
              <w:top w:val="single" w:sz="4" w:space="0" w:color="auto"/>
              <w:left w:val="single" w:sz="4" w:space="0" w:color="auto"/>
              <w:bottom w:val="single" w:sz="4" w:space="0" w:color="auto"/>
              <w:right w:val="single" w:sz="4" w:space="0" w:color="auto"/>
            </w:tcBorders>
            <w:vAlign w:val="center"/>
          </w:tcPr>
          <w:p w14:paraId="1B000DA4" w14:textId="2515EEC9" w:rsidR="00751CDF" w:rsidRPr="00B0205A" w:rsidRDefault="00751CDF" w:rsidP="000379D9">
            <w:pPr>
              <w:rPr>
                <w:rFonts w:ascii="Times New Roman" w:eastAsia="等线" w:hAnsi="Times New Roman" w:cs="Times New Roman"/>
                <w:b/>
                <w:bCs/>
                <w:kern w:val="0"/>
                <w:szCs w:val="21"/>
                <w:rPrChange w:id="6153" w:author="raye" w:date="2018-08-10T12:30:00Z">
                  <w:rPr>
                    <w:rFonts w:ascii="等线" w:eastAsia="等线" w:hAnsi="等线" w:cs="宋体"/>
                    <w:b/>
                    <w:bCs/>
                    <w:kern w:val="0"/>
                    <w:szCs w:val="21"/>
                  </w:rPr>
                </w:rPrChange>
              </w:rPr>
            </w:pPr>
            <w:r w:rsidRPr="00B0205A">
              <w:rPr>
                <w:rFonts w:ascii="Times New Roman" w:hAnsi="Times New Roman" w:cs="Times New Roman"/>
                <w:i/>
                <w:sz w:val="24"/>
                <w:szCs w:val="24"/>
                <w:rPrChange w:id="6154" w:author="raye" w:date="2018-08-10T12:30:00Z">
                  <w:rPr>
                    <w:i/>
                    <w:sz w:val="24"/>
                    <w:szCs w:val="24"/>
                  </w:rPr>
                </w:rPrChange>
              </w:rPr>
              <w:t>Remarks</w:t>
            </w:r>
          </w:p>
        </w:tc>
      </w:tr>
      <w:tr w:rsidR="00751CDF" w:rsidRPr="00B0205A" w14:paraId="49BE34B6" w14:textId="77777777" w:rsidTr="000379D9">
        <w:trPr>
          <w:trHeight w:val="255"/>
        </w:trPr>
        <w:tc>
          <w:tcPr>
            <w:tcW w:w="1415" w:type="dxa"/>
            <w:tcBorders>
              <w:top w:val="single" w:sz="4" w:space="0" w:color="auto"/>
              <w:left w:val="single" w:sz="4" w:space="0" w:color="auto"/>
              <w:bottom w:val="single" w:sz="4" w:space="0" w:color="auto"/>
              <w:right w:val="single" w:sz="4" w:space="0" w:color="auto"/>
            </w:tcBorders>
            <w:noWrap/>
          </w:tcPr>
          <w:p w14:paraId="732DE392" w14:textId="77777777" w:rsidR="00751CDF" w:rsidRPr="00B0205A" w:rsidRDefault="00751CDF" w:rsidP="00751CDF">
            <w:pPr>
              <w:rPr>
                <w:rFonts w:ascii="Times New Roman" w:eastAsia="等线" w:hAnsi="Times New Roman" w:cs="Times New Roman"/>
                <w:kern w:val="0"/>
                <w:szCs w:val="21"/>
                <w:rPrChange w:id="6155" w:author="raye" w:date="2018-08-10T12:30:00Z">
                  <w:rPr>
                    <w:rFonts w:ascii="等线" w:eastAsia="等线" w:hAnsi="等线" w:cs="宋体"/>
                    <w:kern w:val="0"/>
                    <w:szCs w:val="21"/>
                  </w:rPr>
                </w:rPrChange>
              </w:rPr>
            </w:pPr>
            <w:r w:rsidRPr="00B0205A">
              <w:rPr>
                <w:rFonts w:ascii="Times New Roman" w:eastAsia="等线" w:hAnsi="Times New Roman" w:cs="Times New Roman"/>
                <w:kern w:val="0"/>
                <w:szCs w:val="21"/>
                <w:rPrChange w:id="6156" w:author="raye" w:date="2018-08-10T12:30:00Z">
                  <w:rPr>
                    <w:rFonts w:ascii="等线" w:eastAsia="等线" w:hAnsi="等线" w:cs="宋体"/>
                    <w:kern w:val="0"/>
                    <w:szCs w:val="21"/>
                  </w:rPr>
                </w:rPrChange>
              </w:rPr>
              <w:t>gender</w:t>
            </w:r>
          </w:p>
        </w:tc>
        <w:tc>
          <w:tcPr>
            <w:tcW w:w="1417" w:type="dxa"/>
            <w:tcBorders>
              <w:top w:val="single" w:sz="4" w:space="0" w:color="auto"/>
              <w:left w:val="single" w:sz="4" w:space="0" w:color="auto"/>
              <w:bottom w:val="single" w:sz="4" w:space="0" w:color="auto"/>
              <w:right w:val="single" w:sz="4" w:space="0" w:color="auto"/>
            </w:tcBorders>
            <w:noWrap/>
          </w:tcPr>
          <w:p w14:paraId="428042D0" w14:textId="77777777" w:rsidR="00751CDF" w:rsidRPr="00B0205A" w:rsidRDefault="00751CDF" w:rsidP="00751CDF">
            <w:pPr>
              <w:rPr>
                <w:rFonts w:ascii="Times New Roman" w:eastAsia="等线" w:hAnsi="Times New Roman" w:cs="Times New Roman"/>
                <w:kern w:val="0"/>
                <w:szCs w:val="21"/>
                <w:rPrChange w:id="6157" w:author="raye" w:date="2018-08-10T12:30:00Z">
                  <w:rPr>
                    <w:rFonts w:ascii="等线" w:eastAsia="等线" w:hAnsi="等线" w:cs="宋体"/>
                    <w:kern w:val="0"/>
                    <w:szCs w:val="21"/>
                  </w:rPr>
                </w:rPrChange>
              </w:rPr>
            </w:pPr>
            <w:r w:rsidRPr="00B0205A">
              <w:rPr>
                <w:rFonts w:ascii="Times New Roman" w:hAnsi="Times New Roman" w:cs="Times New Roman"/>
                <w:i/>
                <w:sz w:val="24"/>
                <w:szCs w:val="24"/>
                <w:rPrChange w:id="6158" w:author="raye" w:date="2018-08-10T12:30:00Z">
                  <w:rPr>
                    <w:i/>
                    <w:sz w:val="24"/>
                    <w:szCs w:val="24"/>
                  </w:rPr>
                </w:rPrChange>
              </w:rPr>
              <w:t>optional</w:t>
            </w:r>
          </w:p>
        </w:tc>
        <w:tc>
          <w:tcPr>
            <w:tcW w:w="1982" w:type="dxa"/>
            <w:tcBorders>
              <w:top w:val="single" w:sz="4" w:space="0" w:color="auto"/>
              <w:left w:val="single" w:sz="4" w:space="0" w:color="auto"/>
              <w:bottom w:val="single" w:sz="4" w:space="0" w:color="auto"/>
              <w:right w:val="single" w:sz="4" w:space="0" w:color="auto"/>
            </w:tcBorders>
          </w:tcPr>
          <w:p w14:paraId="4D8FF942" w14:textId="77777777" w:rsidR="00751CDF" w:rsidRPr="00B0205A" w:rsidRDefault="00751CDF" w:rsidP="00751CDF">
            <w:pPr>
              <w:rPr>
                <w:rFonts w:ascii="Times New Roman" w:eastAsia="等线" w:hAnsi="Times New Roman" w:cs="Times New Roman"/>
                <w:kern w:val="0"/>
                <w:szCs w:val="21"/>
                <w:rPrChange w:id="6159" w:author="raye" w:date="2018-08-10T12:30:00Z">
                  <w:rPr>
                    <w:rFonts w:ascii="等线" w:eastAsia="等线" w:hAnsi="等线" w:cs="宋体"/>
                    <w:kern w:val="0"/>
                    <w:szCs w:val="21"/>
                  </w:rPr>
                </w:rPrChange>
              </w:rPr>
            </w:pPr>
            <w:r w:rsidRPr="00B0205A">
              <w:rPr>
                <w:rFonts w:ascii="Times New Roman" w:eastAsia="等线" w:hAnsi="Times New Roman" w:cs="Times New Roman"/>
                <w:kern w:val="0"/>
                <w:szCs w:val="21"/>
                <w:rPrChange w:id="6160" w:author="raye" w:date="2018-08-10T12:30:00Z">
                  <w:rPr>
                    <w:rFonts w:ascii="等线" w:eastAsia="等线" w:hAnsi="等线" w:cs="宋体"/>
                    <w:kern w:val="0"/>
                    <w:szCs w:val="21"/>
                  </w:rPr>
                </w:rPrChange>
              </w:rPr>
              <w:t>int</w:t>
            </w:r>
          </w:p>
        </w:tc>
        <w:tc>
          <w:tcPr>
            <w:tcW w:w="1069" w:type="dxa"/>
            <w:tcBorders>
              <w:top w:val="single" w:sz="4" w:space="0" w:color="auto"/>
              <w:left w:val="single" w:sz="4" w:space="0" w:color="auto"/>
              <w:bottom w:val="single" w:sz="4" w:space="0" w:color="auto"/>
              <w:right w:val="single" w:sz="4" w:space="0" w:color="auto"/>
            </w:tcBorders>
          </w:tcPr>
          <w:p w14:paraId="275A2EB2" w14:textId="77777777" w:rsidR="00751CDF" w:rsidRPr="00B0205A" w:rsidRDefault="00751CDF" w:rsidP="00751CDF">
            <w:pPr>
              <w:ind w:firstLine="360"/>
              <w:jc w:val="center"/>
              <w:rPr>
                <w:rFonts w:ascii="Times New Roman" w:eastAsia="等线" w:hAnsi="Times New Roman" w:cs="Times New Roman"/>
                <w:kern w:val="0"/>
                <w:szCs w:val="21"/>
                <w:rPrChange w:id="6161" w:author="raye" w:date="2018-08-10T12:30:00Z">
                  <w:rPr>
                    <w:rFonts w:ascii="等线" w:eastAsia="等线" w:hAnsi="等线" w:cs="宋体"/>
                    <w:kern w:val="0"/>
                    <w:szCs w:val="21"/>
                  </w:rPr>
                </w:rPrChange>
              </w:rPr>
            </w:pPr>
          </w:p>
        </w:tc>
      </w:tr>
      <w:tr w:rsidR="00751CDF" w:rsidRPr="00B0205A" w14:paraId="4E0B863C" w14:textId="77777777" w:rsidTr="000379D9">
        <w:trPr>
          <w:trHeight w:val="255"/>
        </w:trPr>
        <w:tc>
          <w:tcPr>
            <w:tcW w:w="1415" w:type="dxa"/>
            <w:tcBorders>
              <w:top w:val="single" w:sz="4" w:space="0" w:color="auto"/>
              <w:left w:val="single" w:sz="4" w:space="0" w:color="auto"/>
              <w:bottom w:val="single" w:sz="4" w:space="0" w:color="auto"/>
              <w:right w:val="single" w:sz="4" w:space="0" w:color="auto"/>
            </w:tcBorders>
            <w:noWrap/>
          </w:tcPr>
          <w:p w14:paraId="20F8FFFD" w14:textId="77777777" w:rsidR="00751CDF" w:rsidRPr="00B0205A" w:rsidRDefault="00751CDF" w:rsidP="00751CDF">
            <w:pPr>
              <w:rPr>
                <w:rFonts w:ascii="Times New Roman" w:eastAsia="等线" w:hAnsi="Times New Roman" w:cs="Times New Roman"/>
                <w:szCs w:val="21"/>
                <w:rPrChange w:id="6162" w:author="raye" w:date="2018-08-10T12:30:00Z">
                  <w:rPr>
                    <w:rFonts w:ascii="等线" w:eastAsia="等线" w:hAnsi="等线" w:cstheme="minorHAnsi"/>
                    <w:szCs w:val="21"/>
                  </w:rPr>
                </w:rPrChange>
              </w:rPr>
            </w:pPr>
            <w:r w:rsidRPr="00B0205A">
              <w:rPr>
                <w:rFonts w:ascii="Times New Roman" w:eastAsia="等线" w:hAnsi="Times New Roman" w:cs="Times New Roman"/>
                <w:szCs w:val="21"/>
                <w:rPrChange w:id="6163" w:author="raye" w:date="2018-08-10T12:30:00Z">
                  <w:rPr>
                    <w:rFonts w:ascii="等线" w:eastAsia="等线" w:hAnsi="等线" w:cstheme="minorHAnsi"/>
                    <w:szCs w:val="21"/>
                  </w:rPr>
                </w:rPrChange>
              </w:rPr>
              <w:t>Name</w:t>
            </w:r>
          </w:p>
        </w:tc>
        <w:tc>
          <w:tcPr>
            <w:tcW w:w="1417" w:type="dxa"/>
            <w:tcBorders>
              <w:top w:val="single" w:sz="4" w:space="0" w:color="auto"/>
              <w:left w:val="single" w:sz="4" w:space="0" w:color="auto"/>
              <w:bottom w:val="single" w:sz="4" w:space="0" w:color="auto"/>
              <w:right w:val="single" w:sz="4" w:space="0" w:color="auto"/>
            </w:tcBorders>
            <w:noWrap/>
          </w:tcPr>
          <w:p w14:paraId="0B814689" w14:textId="77777777" w:rsidR="00751CDF" w:rsidRPr="00B0205A" w:rsidRDefault="00751CDF" w:rsidP="00751CDF">
            <w:pPr>
              <w:rPr>
                <w:rFonts w:ascii="Times New Roman" w:eastAsia="等线" w:hAnsi="Times New Roman" w:cs="Times New Roman"/>
                <w:kern w:val="0"/>
                <w:szCs w:val="21"/>
                <w:rPrChange w:id="6164" w:author="raye" w:date="2018-08-10T12:30:00Z">
                  <w:rPr>
                    <w:rFonts w:ascii="等线" w:eastAsia="等线" w:hAnsi="等线" w:cs="宋体"/>
                    <w:kern w:val="0"/>
                    <w:szCs w:val="21"/>
                  </w:rPr>
                </w:rPrChange>
              </w:rPr>
            </w:pPr>
            <w:r w:rsidRPr="00B0205A">
              <w:rPr>
                <w:rFonts w:ascii="Times New Roman" w:hAnsi="Times New Roman" w:cs="Times New Roman"/>
                <w:i/>
                <w:sz w:val="24"/>
                <w:szCs w:val="24"/>
                <w:rPrChange w:id="6165" w:author="raye" w:date="2018-08-10T12:30:00Z">
                  <w:rPr>
                    <w:i/>
                    <w:sz w:val="24"/>
                    <w:szCs w:val="24"/>
                  </w:rPr>
                </w:rPrChange>
              </w:rPr>
              <w:t>optional</w:t>
            </w:r>
          </w:p>
        </w:tc>
        <w:tc>
          <w:tcPr>
            <w:tcW w:w="1982" w:type="dxa"/>
            <w:tcBorders>
              <w:top w:val="single" w:sz="4" w:space="0" w:color="auto"/>
              <w:left w:val="single" w:sz="4" w:space="0" w:color="auto"/>
              <w:bottom w:val="single" w:sz="4" w:space="0" w:color="auto"/>
              <w:right w:val="single" w:sz="4" w:space="0" w:color="auto"/>
            </w:tcBorders>
          </w:tcPr>
          <w:p w14:paraId="797B9D07" w14:textId="77777777" w:rsidR="00751CDF" w:rsidRPr="00B0205A" w:rsidRDefault="00751CDF" w:rsidP="00751CDF">
            <w:pPr>
              <w:rPr>
                <w:rFonts w:ascii="Times New Roman" w:eastAsia="等线" w:hAnsi="Times New Roman" w:cs="Times New Roman"/>
                <w:kern w:val="0"/>
                <w:szCs w:val="21"/>
                <w:rPrChange w:id="6166" w:author="raye" w:date="2018-08-10T12:30:00Z">
                  <w:rPr>
                    <w:rFonts w:ascii="等线" w:eastAsia="等线" w:hAnsi="等线" w:cs="宋体"/>
                    <w:kern w:val="0"/>
                    <w:szCs w:val="21"/>
                  </w:rPr>
                </w:rPrChange>
              </w:rPr>
            </w:pPr>
            <w:r w:rsidRPr="00B0205A">
              <w:rPr>
                <w:rFonts w:ascii="Times New Roman" w:hAnsi="Times New Roman" w:cs="Times New Roman"/>
                <w:i/>
                <w:sz w:val="24"/>
                <w:szCs w:val="24"/>
                <w:rPrChange w:id="6167" w:author="raye" w:date="2018-08-10T12:30:00Z">
                  <w:rPr>
                    <w:i/>
                    <w:sz w:val="24"/>
                    <w:szCs w:val="24"/>
                  </w:rPr>
                </w:rPrChange>
              </w:rPr>
              <w:t>60-digit characters</w:t>
            </w:r>
          </w:p>
        </w:tc>
        <w:tc>
          <w:tcPr>
            <w:tcW w:w="1069" w:type="dxa"/>
            <w:tcBorders>
              <w:top w:val="single" w:sz="4" w:space="0" w:color="auto"/>
              <w:left w:val="single" w:sz="4" w:space="0" w:color="auto"/>
              <w:bottom w:val="single" w:sz="4" w:space="0" w:color="auto"/>
              <w:right w:val="single" w:sz="4" w:space="0" w:color="auto"/>
            </w:tcBorders>
          </w:tcPr>
          <w:p w14:paraId="16441CA4" w14:textId="77777777" w:rsidR="00751CDF" w:rsidRPr="00B0205A" w:rsidRDefault="00751CDF" w:rsidP="00751CDF">
            <w:pPr>
              <w:ind w:firstLine="360"/>
              <w:jc w:val="center"/>
              <w:rPr>
                <w:rFonts w:ascii="Times New Roman" w:eastAsia="等线" w:hAnsi="Times New Roman" w:cs="Times New Roman"/>
                <w:kern w:val="0"/>
                <w:szCs w:val="21"/>
                <w:rPrChange w:id="6168" w:author="raye" w:date="2018-08-10T12:30:00Z">
                  <w:rPr>
                    <w:rFonts w:ascii="等线" w:eastAsia="等线" w:hAnsi="等线" w:cs="宋体"/>
                    <w:kern w:val="0"/>
                    <w:szCs w:val="21"/>
                  </w:rPr>
                </w:rPrChange>
              </w:rPr>
            </w:pPr>
          </w:p>
        </w:tc>
      </w:tr>
      <w:tr w:rsidR="00751CDF" w:rsidRPr="00B0205A" w14:paraId="2E3AA904" w14:textId="77777777" w:rsidTr="000379D9">
        <w:trPr>
          <w:trHeight w:val="255"/>
        </w:trPr>
        <w:tc>
          <w:tcPr>
            <w:tcW w:w="1415" w:type="dxa"/>
            <w:tcBorders>
              <w:top w:val="single" w:sz="4" w:space="0" w:color="auto"/>
              <w:left w:val="single" w:sz="4" w:space="0" w:color="auto"/>
              <w:bottom w:val="single" w:sz="4" w:space="0" w:color="auto"/>
              <w:right w:val="single" w:sz="4" w:space="0" w:color="auto"/>
            </w:tcBorders>
            <w:noWrap/>
          </w:tcPr>
          <w:p w14:paraId="2B2990A7" w14:textId="77777777" w:rsidR="00751CDF" w:rsidRPr="00B0205A" w:rsidRDefault="00751CDF" w:rsidP="00751CDF">
            <w:pPr>
              <w:rPr>
                <w:rFonts w:ascii="Times New Roman" w:eastAsia="等线" w:hAnsi="Times New Roman" w:cs="Times New Roman"/>
                <w:kern w:val="0"/>
                <w:szCs w:val="21"/>
                <w:rPrChange w:id="6169" w:author="raye" w:date="2018-08-10T12:30:00Z">
                  <w:rPr>
                    <w:rFonts w:ascii="等线" w:eastAsia="等线" w:hAnsi="等线" w:cs="宋体"/>
                    <w:kern w:val="0"/>
                    <w:szCs w:val="21"/>
                  </w:rPr>
                </w:rPrChange>
              </w:rPr>
            </w:pPr>
            <w:r w:rsidRPr="00B0205A">
              <w:rPr>
                <w:rFonts w:ascii="Times New Roman" w:eastAsia="等线" w:hAnsi="Times New Roman" w:cs="Times New Roman"/>
                <w:szCs w:val="21"/>
                <w:rPrChange w:id="6170" w:author="raye" w:date="2018-08-10T12:30:00Z">
                  <w:rPr>
                    <w:rFonts w:ascii="等线" w:eastAsia="等线" w:hAnsi="等线" w:cstheme="minorHAnsi"/>
                    <w:szCs w:val="21"/>
                  </w:rPr>
                </w:rPrChange>
              </w:rPr>
              <w:t>Cell Number</w:t>
            </w:r>
          </w:p>
        </w:tc>
        <w:tc>
          <w:tcPr>
            <w:tcW w:w="1417" w:type="dxa"/>
            <w:tcBorders>
              <w:top w:val="single" w:sz="4" w:space="0" w:color="auto"/>
              <w:left w:val="single" w:sz="4" w:space="0" w:color="auto"/>
              <w:bottom w:val="single" w:sz="4" w:space="0" w:color="auto"/>
              <w:right w:val="single" w:sz="4" w:space="0" w:color="auto"/>
            </w:tcBorders>
            <w:noWrap/>
          </w:tcPr>
          <w:p w14:paraId="749F1CDF" w14:textId="77777777" w:rsidR="00751CDF" w:rsidRPr="00B0205A" w:rsidRDefault="00751CDF" w:rsidP="00751CDF">
            <w:pPr>
              <w:rPr>
                <w:rFonts w:ascii="Times New Roman" w:eastAsia="等线" w:hAnsi="Times New Roman" w:cs="Times New Roman"/>
                <w:kern w:val="0"/>
                <w:szCs w:val="21"/>
                <w:rPrChange w:id="6171" w:author="raye" w:date="2018-08-10T12:30:00Z">
                  <w:rPr>
                    <w:rFonts w:ascii="等线" w:eastAsia="等线" w:hAnsi="等线" w:cs="宋体"/>
                    <w:kern w:val="0"/>
                    <w:szCs w:val="21"/>
                  </w:rPr>
                </w:rPrChange>
              </w:rPr>
            </w:pPr>
            <w:r w:rsidRPr="00B0205A">
              <w:rPr>
                <w:rFonts w:ascii="Times New Roman" w:hAnsi="Times New Roman" w:cs="Times New Roman"/>
                <w:i/>
                <w:sz w:val="24"/>
                <w:szCs w:val="24"/>
                <w:rPrChange w:id="6172" w:author="raye" w:date="2018-08-10T12:30:00Z">
                  <w:rPr>
                    <w:i/>
                    <w:sz w:val="24"/>
                    <w:szCs w:val="24"/>
                  </w:rPr>
                </w:rPrChange>
              </w:rPr>
              <w:t>optional</w:t>
            </w:r>
          </w:p>
        </w:tc>
        <w:tc>
          <w:tcPr>
            <w:tcW w:w="1982" w:type="dxa"/>
            <w:tcBorders>
              <w:top w:val="single" w:sz="4" w:space="0" w:color="auto"/>
              <w:left w:val="single" w:sz="4" w:space="0" w:color="auto"/>
              <w:bottom w:val="single" w:sz="4" w:space="0" w:color="auto"/>
              <w:right w:val="single" w:sz="4" w:space="0" w:color="auto"/>
            </w:tcBorders>
          </w:tcPr>
          <w:p w14:paraId="17239EC9" w14:textId="77777777" w:rsidR="00751CDF" w:rsidRPr="00B0205A" w:rsidRDefault="00751CDF" w:rsidP="00751CDF">
            <w:pPr>
              <w:rPr>
                <w:rFonts w:ascii="Times New Roman" w:eastAsia="等线" w:hAnsi="Times New Roman" w:cs="Times New Roman"/>
                <w:kern w:val="0"/>
                <w:szCs w:val="21"/>
                <w:rPrChange w:id="6173" w:author="raye" w:date="2018-08-10T12:30:00Z">
                  <w:rPr>
                    <w:rFonts w:ascii="等线" w:eastAsia="等线" w:hAnsi="等线" w:cs="宋体"/>
                    <w:kern w:val="0"/>
                    <w:szCs w:val="21"/>
                  </w:rPr>
                </w:rPrChange>
              </w:rPr>
            </w:pPr>
            <w:r w:rsidRPr="00B0205A">
              <w:rPr>
                <w:rFonts w:ascii="Times New Roman" w:hAnsi="Times New Roman" w:cs="Times New Roman"/>
                <w:i/>
                <w:sz w:val="24"/>
                <w:szCs w:val="24"/>
                <w:rPrChange w:id="6174" w:author="raye" w:date="2018-08-10T12:30:00Z">
                  <w:rPr>
                    <w:i/>
                    <w:sz w:val="24"/>
                    <w:szCs w:val="24"/>
                  </w:rPr>
                </w:rPrChange>
              </w:rPr>
              <w:t>20-digit number</w:t>
            </w:r>
          </w:p>
        </w:tc>
        <w:tc>
          <w:tcPr>
            <w:tcW w:w="1069" w:type="dxa"/>
            <w:tcBorders>
              <w:top w:val="single" w:sz="4" w:space="0" w:color="auto"/>
              <w:left w:val="single" w:sz="4" w:space="0" w:color="auto"/>
              <w:bottom w:val="single" w:sz="4" w:space="0" w:color="auto"/>
              <w:right w:val="single" w:sz="4" w:space="0" w:color="auto"/>
            </w:tcBorders>
          </w:tcPr>
          <w:p w14:paraId="4C8F3D97" w14:textId="77777777" w:rsidR="00751CDF" w:rsidRPr="00B0205A" w:rsidRDefault="00751CDF" w:rsidP="00751CDF">
            <w:pPr>
              <w:ind w:firstLine="360"/>
              <w:jc w:val="center"/>
              <w:rPr>
                <w:rFonts w:ascii="Times New Roman" w:eastAsia="等线" w:hAnsi="Times New Roman" w:cs="Times New Roman"/>
                <w:kern w:val="0"/>
                <w:szCs w:val="21"/>
                <w:rPrChange w:id="6175" w:author="raye" w:date="2018-08-10T12:30:00Z">
                  <w:rPr>
                    <w:rFonts w:ascii="等线" w:eastAsia="等线" w:hAnsi="等线" w:cs="宋体"/>
                    <w:kern w:val="0"/>
                    <w:szCs w:val="21"/>
                  </w:rPr>
                </w:rPrChange>
              </w:rPr>
            </w:pPr>
          </w:p>
        </w:tc>
      </w:tr>
      <w:tr w:rsidR="00751CDF" w:rsidRPr="00B0205A" w14:paraId="4334C727" w14:textId="77777777" w:rsidTr="000379D9">
        <w:trPr>
          <w:trHeight w:val="255"/>
        </w:trPr>
        <w:tc>
          <w:tcPr>
            <w:tcW w:w="1415" w:type="dxa"/>
            <w:tcBorders>
              <w:top w:val="single" w:sz="4" w:space="0" w:color="auto"/>
              <w:left w:val="single" w:sz="4" w:space="0" w:color="auto"/>
              <w:bottom w:val="single" w:sz="4" w:space="0" w:color="auto"/>
              <w:right w:val="single" w:sz="4" w:space="0" w:color="auto"/>
            </w:tcBorders>
            <w:noWrap/>
          </w:tcPr>
          <w:p w14:paraId="1B72CC28" w14:textId="77777777" w:rsidR="00751CDF" w:rsidRPr="00B0205A" w:rsidRDefault="00751CDF" w:rsidP="00751CDF">
            <w:pPr>
              <w:rPr>
                <w:rFonts w:ascii="Times New Roman" w:eastAsia="等线" w:hAnsi="Times New Roman" w:cs="Times New Roman"/>
                <w:kern w:val="0"/>
                <w:szCs w:val="21"/>
                <w:rPrChange w:id="6176" w:author="raye" w:date="2018-08-10T12:30:00Z">
                  <w:rPr>
                    <w:rFonts w:ascii="等线" w:eastAsia="等线" w:hAnsi="等线" w:cs="宋体"/>
                    <w:kern w:val="0"/>
                    <w:szCs w:val="21"/>
                  </w:rPr>
                </w:rPrChange>
              </w:rPr>
            </w:pPr>
            <w:r w:rsidRPr="00B0205A">
              <w:rPr>
                <w:rFonts w:ascii="Times New Roman" w:eastAsia="等线" w:hAnsi="Times New Roman" w:cs="Times New Roman"/>
                <w:szCs w:val="21"/>
                <w:rPrChange w:id="6177" w:author="raye" w:date="2018-08-10T12:30:00Z">
                  <w:rPr>
                    <w:rFonts w:ascii="等线" w:eastAsia="等线" w:hAnsi="等线" w:cstheme="minorHAnsi"/>
                    <w:szCs w:val="21"/>
                  </w:rPr>
                </w:rPrChange>
              </w:rPr>
              <w:t>Telephone Number</w:t>
            </w:r>
          </w:p>
        </w:tc>
        <w:tc>
          <w:tcPr>
            <w:tcW w:w="1417" w:type="dxa"/>
            <w:tcBorders>
              <w:top w:val="single" w:sz="4" w:space="0" w:color="auto"/>
              <w:left w:val="single" w:sz="4" w:space="0" w:color="auto"/>
              <w:bottom w:val="single" w:sz="4" w:space="0" w:color="auto"/>
              <w:right w:val="single" w:sz="4" w:space="0" w:color="auto"/>
            </w:tcBorders>
            <w:noWrap/>
          </w:tcPr>
          <w:p w14:paraId="1E0EDBDF" w14:textId="77777777" w:rsidR="00751CDF" w:rsidRPr="00B0205A" w:rsidRDefault="00751CDF" w:rsidP="00751CDF">
            <w:pPr>
              <w:rPr>
                <w:rFonts w:ascii="Times New Roman" w:eastAsia="等线" w:hAnsi="Times New Roman" w:cs="Times New Roman"/>
                <w:kern w:val="0"/>
                <w:szCs w:val="21"/>
                <w:rPrChange w:id="6178" w:author="raye" w:date="2018-08-10T12:30:00Z">
                  <w:rPr>
                    <w:rFonts w:ascii="等线" w:eastAsia="等线" w:hAnsi="等线" w:cs="宋体"/>
                    <w:kern w:val="0"/>
                    <w:szCs w:val="21"/>
                  </w:rPr>
                </w:rPrChange>
              </w:rPr>
            </w:pPr>
            <w:r w:rsidRPr="00B0205A">
              <w:rPr>
                <w:rFonts w:ascii="Times New Roman" w:hAnsi="Times New Roman" w:cs="Times New Roman"/>
                <w:i/>
                <w:sz w:val="24"/>
                <w:szCs w:val="24"/>
                <w:rPrChange w:id="6179" w:author="raye" w:date="2018-08-10T12:30:00Z">
                  <w:rPr>
                    <w:i/>
                    <w:sz w:val="24"/>
                    <w:szCs w:val="24"/>
                  </w:rPr>
                </w:rPrChange>
              </w:rPr>
              <w:t>optional</w:t>
            </w:r>
          </w:p>
        </w:tc>
        <w:tc>
          <w:tcPr>
            <w:tcW w:w="1982" w:type="dxa"/>
            <w:tcBorders>
              <w:top w:val="single" w:sz="4" w:space="0" w:color="auto"/>
              <w:left w:val="single" w:sz="4" w:space="0" w:color="auto"/>
              <w:bottom w:val="single" w:sz="4" w:space="0" w:color="auto"/>
              <w:right w:val="single" w:sz="4" w:space="0" w:color="auto"/>
            </w:tcBorders>
          </w:tcPr>
          <w:p w14:paraId="3B15BC79" w14:textId="77777777" w:rsidR="00751CDF" w:rsidRPr="00B0205A" w:rsidRDefault="00751CDF" w:rsidP="00751CDF">
            <w:pPr>
              <w:rPr>
                <w:rFonts w:ascii="Times New Roman" w:eastAsia="等线" w:hAnsi="Times New Roman" w:cs="Times New Roman"/>
                <w:kern w:val="0"/>
                <w:szCs w:val="21"/>
                <w:rPrChange w:id="6180" w:author="raye" w:date="2018-08-10T12:30:00Z">
                  <w:rPr>
                    <w:rFonts w:ascii="等线" w:eastAsia="等线" w:hAnsi="等线" w:cs="宋体"/>
                    <w:kern w:val="0"/>
                    <w:szCs w:val="21"/>
                  </w:rPr>
                </w:rPrChange>
              </w:rPr>
            </w:pPr>
            <w:r w:rsidRPr="00B0205A">
              <w:rPr>
                <w:rFonts w:ascii="Times New Roman" w:hAnsi="Times New Roman" w:cs="Times New Roman"/>
                <w:i/>
                <w:sz w:val="24"/>
                <w:szCs w:val="24"/>
                <w:rPrChange w:id="6181" w:author="raye" w:date="2018-08-10T12:30:00Z">
                  <w:rPr>
                    <w:i/>
                    <w:sz w:val="24"/>
                    <w:szCs w:val="24"/>
                  </w:rPr>
                </w:rPrChange>
              </w:rPr>
              <w:t>20-digit number</w:t>
            </w:r>
          </w:p>
        </w:tc>
        <w:tc>
          <w:tcPr>
            <w:tcW w:w="1069" w:type="dxa"/>
            <w:tcBorders>
              <w:top w:val="single" w:sz="4" w:space="0" w:color="auto"/>
              <w:left w:val="single" w:sz="4" w:space="0" w:color="auto"/>
              <w:bottom w:val="single" w:sz="4" w:space="0" w:color="auto"/>
              <w:right w:val="single" w:sz="4" w:space="0" w:color="auto"/>
            </w:tcBorders>
          </w:tcPr>
          <w:p w14:paraId="4BEC4C37" w14:textId="77777777" w:rsidR="00751CDF" w:rsidRPr="00B0205A" w:rsidRDefault="00751CDF" w:rsidP="00751CDF">
            <w:pPr>
              <w:ind w:firstLine="360"/>
              <w:jc w:val="center"/>
              <w:rPr>
                <w:rFonts w:ascii="Times New Roman" w:eastAsia="等线" w:hAnsi="Times New Roman" w:cs="Times New Roman"/>
                <w:kern w:val="0"/>
                <w:szCs w:val="21"/>
                <w:rPrChange w:id="6182" w:author="raye" w:date="2018-08-10T12:30:00Z">
                  <w:rPr>
                    <w:rFonts w:ascii="等线" w:eastAsia="等线" w:hAnsi="等线" w:cs="宋体"/>
                    <w:kern w:val="0"/>
                    <w:szCs w:val="21"/>
                  </w:rPr>
                </w:rPrChange>
              </w:rPr>
            </w:pPr>
          </w:p>
        </w:tc>
      </w:tr>
    </w:tbl>
    <w:p w14:paraId="5AC8EF98" w14:textId="77777777" w:rsidR="00751CDF" w:rsidRPr="00B0205A" w:rsidRDefault="00751CDF" w:rsidP="00751CDF">
      <w:pPr>
        <w:spacing w:afterLines="50" w:after="156"/>
        <w:ind w:rightChars="-27" w:right="-57" w:firstLineChars="200" w:firstLine="420"/>
        <w:jc w:val="left"/>
        <w:rPr>
          <w:rFonts w:ascii="Times New Roman" w:eastAsia="等线" w:hAnsi="Times New Roman" w:cs="Times New Roman"/>
          <w:szCs w:val="21"/>
          <w:rPrChange w:id="6183" w:author="raye" w:date="2018-08-10T12:30:00Z">
            <w:rPr>
              <w:rFonts w:ascii="等线" w:eastAsia="等线" w:hAnsi="等线" w:cstheme="minorHAnsi"/>
              <w:szCs w:val="21"/>
            </w:rPr>
          </w:rPrChange>
        </w:rPr>
      </w:pPr>
    </w:p>
    <w:p w14:paraId="699C7E8C" w14:textId="2BF97036" w:rsidR="00751CDF" w:rsidRPr="00BD1ACA" w:rsidRDefault="000379D9" w:rsidP="00022A05">
      <w:pPr>
        <w:pStyle w:val="a0"/>
        <w:numPr>
          <w:ilvl w:val="0"/>
          <w:numId w:val="29"/>
        </w:numPr>
        <w:ind w:firstLineChars="0"/>
        <w:jc w:val="left"/>
        <w:rPr>
          <w:rStyle w:val="aff4"/>
          <w:rFonts w:eastAsia="等线"/>
          <w:rPrChange w:id="6184" w:author="raye" w:date="2018-08-10T14:16:00Z">
            <w:rPr>
              <w:rFonts w:ascii="等线" w:eastAsia="等线" w:hAnsi="等线" w:cstheme="minorHAnsi"/>
              <w:szCs w:val="21"/>
            </w:rPr>
          </w:rPrChange>
        </w:rPr>
      </w:pPr>
      <w:r w:rsidRPr="00BD1ACA">
        <w:rPr>
          <w:rStyle w:val="aff4"/>
          <w:rFonts w:eastAsia="等线"/>
          <w:rPrChange w:id="6185" w:author="raye" w:date="2018-08-10T14:16:00Z">
            <w:rPr>
              <w:rFonts w:ascii="等线" w:eastAsia="等线" w:hAnsi="等线" w:cstheme="minorHAnsi"/>
              <w:szCs w:val="21"/>
            </w:rPr>
          </w:rPrChange>
        </w:rPr>
        <w:t>Home page</w:t>
      </w:r>
    </w:p>
    <w:p w14:paraId="33AFA304" w14:textId="7A3AD5EA" w:rsidR="00751CDF" w:rsidRPr="00B0205A" w:rsidRDefault="00F55A46" w:rsidP="00751CDF">
      <w:pPr>
        <w:jc w:val="left"/>
        <w:rPr>
          <w:rFonts w:ascii="Times New Roman" w:eastAsia="等线" w:hAnsi="Times New Roman" w:cs="Times New Roman"/>
          <w:szCs w:val="21"/>
          <w:rPrChange w:id="6186" w:author="raye" w:date="2018-08-10T12:30:00Z">
            <w:rPr>
              <w:rFonts w:ascii="等线" w:eastAsia="等线" w:hAnsi="等线" w:cstheme="minorHAnsi"/>
              <w:szCs w:val="21"/>
            </w:rPr>
          </w:rPrChange>
        </w:rPr>
      </w:pPr>
      <w:ins w:id="6187" w:author="raye" w:date="2018-08-10T14:14:00Z">
        <w:r>
          <w:rPr>
            <w:noProof/>
          </w:rPr>
          <w:drawing>
            <wp:inline distT="0" distB="0" distL="0" distR="0" wp14:anchorId="3E2D7A61" wp14:editId="70A3B9D1">
              <wp:extent cx="5274310" cy="3381375"/>
              <wp:effectExtent l="0" t="0" r="254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81375"/>
                      </a:xfrm>
                      <a:prstGeom prst="rect">
                        <a:avLst/>
                      </a:prstGeom>
                    </pic:spPr>
                  </pic:pic>
                </a:graphicData>
              </a:graphic>
            </wp:inline>
          </w:drawing>
        </w:r>
      </w:ins>
      <w:del w:id="6188" w:author="raye" w:date="2018-08-10T10:54:00Z">
        <w:r w:rsidR="00751CDF" w:rsidRPr="00B0205A" w:rsidDel="007C4F48">
          <w:rPr>
            <w:rFonts w:ascii="Times New Roman" w:hAnsi="Times New Roman" w:cs="Times New Roman"/>
            <w:noProof/>
            <w:rPrChange w:id="6189" w:author="raye" w:date="2018-08-10T12:30:00Z">
              <w:rPr>
                <w:noProof/>
              </w:rPr>
            </w:rPrChange>
          </w:rPr>
          <w:drawing>
            <wp:inline distT="0" distB="0" distL="0" distR="0" wp14:anchorId="298AA356" wp14:editId="2FF93631">
              <wp:extent cx="5274310" cy="33616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361690"/>
                      </a:xfrm>
                      <a:prstGeom prst="rect">
                        <a:avLst/>
                      </a:prstGeom>
                    </pic:spPr>
                  </pic:pic>
                </a:graphicData>
              </a:graphic>
            </wp:inline>
          </w:drawing>
        </w:r>
      </w:del>
    </w:p>
    <w:p w14:paraId="740DA857" w14:textId="77777777" w:rsidR="00751CDF" w:rsidRPr="00BD1ACA" w:rsidRDefault="00751CDF" w:rsidP="00751CDF">
      <w:pPr>
        <w:jc w:val="left"/>
        <w:rPr>
          <w:rStyle w:val="aff4"/>
          <w:rFonts w:eastAsia="等线"/>
          <w:rPrChange w:id="6190" w:author="raye" w:date="2018-08-10T14:16:00Z">
            <w:rPr>
              <w:rFonts w:ascii="等线" w:eastAsia="等线" w:hAnsi="等线" w:cstheme="minorHAnsi"/>
              <w:szCs w:val="21"/>
            </w:rPr>
          </w:rPrChange>
        </w:rPr>
      </w:pPr>
    </w:p>
    <w:p w14:paraId="4B001448" w14:textId="4C5C336D" w:rsidR="00751CDF" w:rsidRPr="00BD1ACA" w:rsidRDefault="000379D9" w:rsidP="00022A05">
      <w:pPr>
        <w:pStyle w:val="a0"/>
        <w:numPr>
          <w:ilvl w:val="0"/>
          <w:numId w:val="29"/>
        </w:numPr>
        <w:ind w:firstLineChars="0"/>
        <w:jc w:val="left"/>
        <w:rPr>
          <w:rStyle w:val="aff4"/>
          <w:rFonts w:eastAsia="等线"/>
          <w:rPrChange w:id="6191" w:author="raye" w:date="2018-08-10T14:16:00Z">
            <w:rPr>
              <w:rFonts w:ascii="等线" w:eastAsia="等线" w:hAnsi="等线" w:cstheme="minorHAnsi"/>
              <w:szCs w:val="21"/>
            </w:rPr>
          </w:rPrChange>
        </w:rPr>
      </w:pPr>
      <w:r w:rsidRPr="00BD1ACA">
        <w:rPr>
          <w:rStyle w:val="aff4"/>
          <w:rFonts w:eastAsia="等线"/>
          <w:rPrChange w:id="6192" w:author="raye" w:date="2018-08-10T14:16:00Z">
            <w:rPr>
              <w:rFonts w:ascii="等线" w:eastAsia="等线" w:hAnsi="等线" w:cstheme="minorHAnsi"/>
              <w:szCs w:val="21"/>
            </w:rPr>
          </w:rPrChange>
        </w:rPr>
        <w:t>Account information</w:t>
      </w:r>
    </w:p>
    <w:p w14:paraId="5D16DF9A" w14:textId="77777777" w:rsidR="00751CDF" w:rsidRPr="00B0205A" w:rsidRDefault="00751CDF" w:rsidP="00751CDF">
      <w:pPr>
        <w:jc w:val="left"/>
        <w:rPr>
          <w:rFonts w:ascii="Times New Roman" w:eastAsia="等线" w:hAnsi="Times New Roman" w:cs="Times New Roman"/>
          <w:szCs w:val="21"/>
          <w:rPrChange w:id="6193" w:author="raye" w:date="2018-08-10T12:30:00Z">
            <w:rPr>
              <w:rFonts w:ascii="等线" w:eastAsia="等线" w:hAnsi="等线" w:cstheme="minorHAnsi"/>
              <w:szCs w:val="21"/>
            </w:rPr>
          </w:rPrChange>
        </w:rPr>
      </w:pPr>
      <w:r w:rsidRPr="00B0205A">
        <w:rPr>
          <w:rFonts w:ascii="Times New Roman" w:hAnsi="Times New Roman" w:cs="Times New Roman"/>
          <w:noProof/>
          <w:rPrChange w:id="6194" w:author="raye" w:date="2018-08-10T12:30:00Z">
            <w:rPr>
              <w:noProof/>
            </w:rPr>
          </w:rPrChange>
        </w:rPr>
        <w:lastRenderedPageBreak/>
        <w:drawing>
          <wp:inline distT="0" distB="0" distL="0" distR="0" wp14:anchorId="5861158D" wp14:editId="782ED89B">
            <wp:extent cx="5274310" cy="286194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61945"/>
                    </a:xfrm>
                    <a:prstGeom prst="rect">
                      <a:avLst/>
                    </a:prstGeom>
                  </pic:spPr>
                </pic:pic>
              </a:graphicData>
            </a:graphic>
          </wp:inline>
        </w:drawing>
      </w:r>
    </w:p>
    <w:p w14:paraId="518D01CB" w14:textId="5E962F98" w:rsidR="00751CDF" w:rsidRPr="00B0205A" w:rsidRDefault="00751CDF" w:rsidP="00751CDF">
      <w:pPr>
        <w:jc w:val="left"/>
        <w:rPr>
          <w:rFonts w:ascii="Times New Roman" w:eastAsia="等线" w:hAnsi="Times New Roman" w:cs="Times New Roman"/>
          <w:szCs w:val="21"/>
          <w:rPrChange w:id="6195" w:author="raye" w:date="2018-08-10T12:30:00Z">
            <w:rPr>
              <w:rFonts w:ascii="等线" w:eastAsia="等线" w:hAnsi="等线" w:cstheme="minorHAnsi"/>
              <w:szCs w:val="21"/>
            </w:rPr>
          </w:rPrChange>
        </w:rPr>
      </w:pPr>
    </w:p>
    <w:p w14:paraId="206DF25C" w14:textId="77777777" w:rsidR="009D3D9C" w:rsidRPr="00BD1ACA" w:rsidRDefault="009D3D9C" w:rsidP="009D3D9C">
      <w:pPr>
        <w:jc w:val="left"/>
        <w:rPr>
          <w:rStyle w:val="aff4"/>
          <w:rFonts w:eastAsia="等线"/>
          <w:rPrChange w:id="6196" w:author="raye" w:date="2018-08-10T14:16:00Z">
            <w:rPr>
              <w:rFonts w:ascii="等线" w:eastAsia="等线" w:hAnsi="等线" w:cstheme="minorHAnsi"/>
              <w:szCs w:val="21"/>
            </w:rPr>
          </w:rPrChange>
        </w:rPr>
      </w:pPr>
    </w:p>
    <w:p w14:paraId="5C01E0C4" w14:textId="77777777" w:rsidR="000379D9" w:rsidRPr="00BD1ACA" w:rsidRDefault="000379D9" w:rsidP="00022A05">
      <w:pPr>
        <w:pStyle w:val="a0"/>
        <w:numPr>
          <w:ilvl w:val="0"/>
          <w:numId w:val="29"/>
        </w:numPr>
        <w:ind w:firstLineChars="0"/>
        <w:jc w:val="left"/>
        <w:rPr>
          <w:rStyle w:val="aff4"/>
          <w:rFonts w:eastAsia="等线"/>
          <w:rPrChange w:id="6197" w:author="raye" w:date="2018-08-10T14:16:00Z">
            <w:rPr>
              <w:rFonts w:ascii="等线" w:eastAsia="等线" w:hAnsi="等线" w:cstheme="minorHAnsi"/>
              <w:szCs w:val="21"/>
            </w:rPr>
          </w:rPrChange>
        </w:rPr>
      </w:pPr>
      <w:r w:rsidRPr="00BD1ACA">
        <w:rPr>
          <w:rStyle w:val="aff4"/>
          <w:rFonts w:eastAsia="等线"/>
          <w:rPrChange w:id="6198" w:author="raye" w:date="2018-08-10T14:16:00Z">
            <w:rPr>
              <w:rFonts w:ascii="等线" w:eastAsia="等线" w:hAnsi="等线" w:cstheme="minorHAnsi"/>
              <w:szCs w:val="21"/>
            </w:rPr>
          </w:rPrChange>
        </w:rPr>
        <w:t>Password reset page</w:t>
      </w:r>
    </w:p>
    <w:p w14:paraId="42ACD267" w14:textId="77777777" w:rsidR="009D3D9C" w:rsidRPr="00B0205A" w:rsidRDefault="009D3D9C" w:rsidP="00751CDF">
      <w:pPr>
        <w:jc w:val="left"/>
        <w:rPr>
          <w:rFonts w:ascii="Times New Roman" w:eastAsia="等线" w:hAnsi="Times New Roman" w:cs="Times New Roman"/>
          <w:szCs w:val="21"/>
          <w:rPrChange w:id="6199" w:author="raye" w:date="2018-08-10T12:30:00Z">
            <w:rPr>
              <w:rFonts w:ascii="等线" w:eastAsia="等线" w:hAnsi="等线" w:cstheme="minorHAnsi"/>
              <w:szCs w:val="21"/>
            </w:rPr>
          </w:rPrChange>
        </w:rPr>
      </w:pPr>
    </w:p>
    <w:p w14:paraId="19086559" w14:textId="362EA06A" w:rsidR="00751CDF" w:rsidRPr="00B0205A" w:rsidRDefault="009D3D9C" w:rsidP="00774ECE">
      <w:pPr>
        <w:rPr>
          <w:rFonts w:ascii="Times New Roman" w:hAnsi="Times New Roman" w:cs="Times New Roman"/>
          <w:rPrChange w:id="6200" w:author="raye" w:date="2018-08-10T12:30:00Z">
            <w:rPr>
              <w:rFonts w:ascii="Calibri" w:hAnsi="Calibri" w:cstheme="minorHAnsi"/>
            </w:rPr>
          </w:rPrChange>
        </w:rPr>
      </w:pPr>
      <w:r w:rsidRPr="00B0205A">
        <w:rPr>
          <w:rFonts w:ascii="Times New Roman" w:hAnsi="Times New Roman" w:cs="Times New Roman"/>
          <w:noProof/>
          <w:rPrChange w:id="6201" w:author="raye" w:date="2018-08-10T12:30:00Z">
            <w:rPr>
              <w:noProof/>
            </w:rPr>
          </w:rPrChange>
        </w:rPr>
        <w:drawing>
          <wp:inline distT="0" distB="0" distL="0" distR="0" wp14:anchorId="35CCD48E" wp14:editId="3838A5B3">
            <wp:extent cx="4942857" cy="3609524"/>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2857" cy="3609524"/>
                    </a:xfrm>
                    <a:prstGeom prst="rect">
                      <a:avLst/>
                    </a:prstGeom>
                  </pic:spPr>
                </pic:pic>
              </a:graphicData>
            </a:graphic>
          </wp:inline>
        </w:drawing>
      </w:r>
    </w:p>
    <w:p w14:paraId="71345241" w14:textId="1D0FDBAE" w:rsidR="00751CDF" w:rsidRPr="00B0205A" w:rsidRDefault="00751CDF" w:rsidP="00774ECE">
      <w:pPr>
        <w:rPr>
          <w:rFonts w:ascii="Times New Roman" w:hAnsi="Times New Roman" w:cs="Times New Roman"/>
          <w:rPrChange w:id="6202" w:author="raye" w:date="2018-08-10T12:30:00Z">
            <w:rPr>
              <w:rFonts w:ascii="Calibri" w:hAnsi="Calibri" w:cstheme="minorHAnsi"/>
            </w:rPr>
          </w:rPrChange>
        </w:rPr>
      </w:pPr>
    </w:p>
    <w:p w14:paraId="046B5385" w14:textId="45703A1E" w:rsidR="00751CDF" w:rsidRPr="00B0205A" w:rsidRDefault="00751CDF" w:rsidP="00774ECE">
      <w:pPr>
        <w:rPr>
          <w:rFonts w:ascii="Times New Roman" w:hAnsi="Times New Roman" w:cs="Times New Roman"/>
          <w:rPrChange w:id="6203" w:author="raye" w:date="2018-08-10T12:30:00Z">
            <w:rPr>
              <w:rFonts w:ascii="Calibri" w:hAnsi="Calibri" w:cstheme="minorHAnsi"/>
            </w:rPr>
          </w:rPrChange>
        </w:rPr>
      </w:pPr>
    </w:p>
    <w:p w14:paraId="7D726B55" w14:textId="4B925CAF" w:rsidR="00751CDF" w:rsidRPr="00B0205A" w:rsidRDefault="00751CDF" w:rsidP="00774ECE">
      <w:pPr>
        <w:rPr>
          <w:rFonts w:ascii="Times New Roman" w:hAnsi="Times New Roman" w:cs="Times New Roman"/>
          <w:rPrChange w:id="6204" w:author="raye" w:date="2018-08-10T12:30:00Z">
            <w:rPr>
              <w:rFonts w:ascii="Calibri" w:hAnsi="Calibri" w:cstheme="minorHAnsi"/>
            </w:rPr>
          </w:rPrChange>
        </w:rPr>
      </w:pPr>
    </w:p>
    <w:p w14:paraId="48FA7CA4" w14:textId="13E666D5" w:rsidR="00751CDF" w:rsidRPr="00B0205A" w:rsidRDefault="00751CDF" w:rsidP="00774ECE">
      <w:pPr>
        <w:rPr>
          <w:rFonts w:ascii="Times New Roman" w:hAnsi="Times New Roman" w:cs="Times New Roman"/>
          <w:rPrChange w:id="6205" w:author="raye" w:date="2018-08-10T12:30:00Z">
            <w:rPr>
              <w:rFonts w:ascii="Calibri" w:hAnsi="Calibri" w:cstheme="minorHAnsi"/>
            </w:rPr>
          </w:rPrChange>
        </w:rPr>
      </w:pPr>
    </w:p>
    <w:p w14:paraId="0903C4D6" w14:textId="55DC75BD" w:rsidR="00751CDF" w:rsidRPr="00B0205A" w:rsidRDefault="00751CDF" w:rsidP="00774ECE">
      <w:pPr>
        <w:rPr>
          <w:rFonts w:ascii="Times New Roman" w:hAnsi="Times New Roman" w:cs="Times New Roman"/>
          <w:rPrChange w:id="6206" w:author="raye" w:date="2018-08-10T12:30:00Z">
            <w:rPr>
              <w:rFonts w:ascii="Calibri" w:hAnsi="Calibri" w:cstheme="minorHAnsi"/>
            </w:rPr>
          </w:rPrChange>
        </w:rPr>
      </w:pPr>
    </w:p>
    <w:p w14:paraId="059DC8ED" w14:textId="5374DC7D" w:rsidR="00751CDF" w:rsidRPr="00B0205A" w:rsidRDefault="00751CDF" w:rsidP="00774ECE">
      <w:pPr>
        <w:rPr>
          <w:rFonts w:ascii="Times New Roman" w:hAnsi="Times New Roman" w:cs="Times New Roman"/>
          <w:rPrChange w:id="6207" w:author="raye" w:date="2018-08-10T12:30:00Z">
            <w:rPr>
              <w:rFonts w:ascii="Calibri" w:hAnsi="Calibri" w:cstheme="minorHAnsi"/>
            </w:rPr>
          </w:rPrChange>
        </w:rPr>
      </w:pPr>
    </w:p>
    <w:p w14:paraId="453B9914" w14:textId="4A9C3F97" w:rsidR="00751CDF" w:rsidRPr="00B0205A" w:rsidRDefault="00751CDF" w:rsidP="00774ECE">
      <w:pPr>
        <w:rPr>
          <w:rFonts w:ascii="Times New Roman" w:hAnsi="Times New Roman" w:cs="Times New Roman"/>
          <w:rPrChange w:id="6208" w:author="raye" w:date="2018-08-10T12:30:00Z">
            <w:rPr>
              <w:rFonts w:ascii="Calibri" w:hAnsi="Calibri" w:cstheme="minorHAnsi"/>
            </w:rPr>
          </w:rPrChange>
        </w:rPr>
      </w:pPr>
    </w:p>
    <w:p w14:paraId="6740694E" w14:textId="77777777" w:rsidR="00751CDF" w:rsidRPr="00B0205A" w:rsidRDefault="00751CDF" w:rsidP="00774ECE">
      <w:pPr>
        <w:rPr>
          <w:rFonts w:ascii="Times New Roman" w:hAnsi="Times New Roman" w:cs="Times New Roman"/>
          <w:rPrChange w:id="6209" w:author="raye" w:date="2018-08-10T12:30:00Z">
            <w:rPr>
              <w:rFonts w:ascii="Calibri" w:hAnsi="Calibri" w:cstheme="minorHAnsi"/>
            </w:rPr>
          </w:rPrChange>
        </w:rPr>
      </w:pPr>
    </w:p>
    <w:p w14:paraId="389A19AF" w14:textId="0BC7FC44" w:rsidR="00F3435A" w:rsidRPr="00B0205A" w:rsidRDefault="00BD1ACA" w:rsidP="00AC1630">
      <w:pPr>
        <w:pStyle w:val="321"/>
        <w:rPr>
          <w:rPrChange w:id="6210" w:author="raye" w:date="2018-08-10T12:30:00Z">
            <w:rPr>
              <w:rFonts w:ascii="Calibri" w:hAnsi="Calibri" w:cstheme="minorHAnsi"/>
              <w:b/>
            </w:rPr>
          </w:rPrChange>
        </w:rPr>
        <w:pPrChange w:id="6211" w:author="raye" w:date="2018-08-10T20:11:00Z">
          <w:pPr>
            <w:pStyle w:val="2"/>
            <w:numPr>
              <w:ilvl w:val="2"/>
              <w:numId w:val="28"/>
            </w:numPr>
            <w:tabs>
              <w:tab w:val="clear" w:pos="1440"/>
              <w:tab w:val="left" w:pos="709"/>
            </w:tabs>
            <w:spacing w:afterLines="50" w:after="156"/>
            <w:ind w:left="1646" w:hanging="1080"/>
          </w:pPr>
        </w:pPrChange>
      </w:pPr>
      <w:bookmarkStart w:id="6212" w:name="_Ref508575693"/>
      <w:bookmarkStart w:id="6213" w:name="_Toc512250224"/>
      <w:bookmarkStart w:id="6214" w:name="_Toc520839423"/>
      <w:ins w:id="6215" w:author="raye" w:date="2018-08-10T14:17:00Z">
        <w:r>
          <w:t xml:space="preserve">3.2.3 </w:t>
        </w:r>
      </w:ins>
      <w:r w:rsidR="009E51F8" w:rsidRPr="00B0205A">
        <w:rPr>
          <w:rPrChange w:id="6216" w:author="raye" w:date="2018-08-10T12:30:00Z">
            <w:rPr>
              <w:rFonts w:ascii="Calibri" w:hAnsi="Calibri" w:cstheme="minorHAnsi"/>
              <w:bCs/>
            </w:rPr>
          </w:rPrChange>
        </w:rPr>
        <w:t xml:space="preserve">Operations </w:t>
      </w:r>
      <w:r w:rsidR="003B3503" w:rsidRPr="00B0205A">
        <w:rPr>
          <w:rPrChange w:id="6217" w:author="raye" w:date="2018-08-10T12:30:00Z">
            <w:rPr>
              <w:rFonts w:ascii="Calibri" w:hAnsi="Calibri" w:cstheme="minorHAnsi"/>
              <w:bCs/>
            </w:rPr>
          </w:rPrChange>
        </w:rPr>
        <w:t>Analyst</w:t>
      </w:r>
      <w:r w:rsidR="00365580" w:rsidRPr="00B0205A">
        <w:rPr>
          <w:rPrChange w:id="6218" w:author="raye" w:date="2018-08-10T12:30:00Z">
            <w:rPr>
              <w:rFonts w:ascii="Calibri" w:hAnsi="Calibri" w:cstheme="minorHAnsi"/>
              <w:bCs/>
            </w:rPr>
          </w:rPrChange>
        </w:rPr>
        <w:t>: Case</w:t>
      </w:r>
      <w:r w:rsidR="00F3435A" w:rsidRPr="00B0205A">
        <w:rPr>
          <w:rPrChange w:id="6219" w:author="raye" w:date="2018-08-10T12:30:00Z">
            <w:rPr>
              <w:rFonts w:ascii="Calibri" w:hAnsi="Calibri" w:cstheme="minorHAnsi"/>
              <w:bCs/>
            </w:rPr>
          </w:rPrChange>
        </w:rPr>
        <w:t xml:space="preserve"> List Page</w:t>
      </w:r>
      <w:bookmarkEnd w:id="6212"/>
      <w:bookmarkEnd w:id="6213"/>
      <w:bookmarkEnd w:id="6214"/>
    </w:p>
    <w:p w14:paraId="7EA40162" w14:textId="20A6A8E1" w:rsidR="009041F2" w:rsidRPr="00B0205A" w:rsidRDefault="00751CDF" w:rsidP="00BA2F11">
      <w:pPr>
        <w:pStyle w:val="3"/>
        <w:keepNext w:val="0"/>
        <w:keepLines w:val="0"/>
        <w:spacing w:before="0" w:after="120" w:line="240" w:lineRule="auto"/>
        <w:rPr>
          <w:rFonts w:ascii="Times New Roman" w:hAnsi="Times New Roman" w:cs="Times New Roman"/>
          <w:rPrChange w:id="6220" w:author="raye" w:date="2018-08-10T12:30:00Z">
            <w:rPr>
              <w:rFonts w:ascii="Calibri" w:hAnsi="Calibri" w:cstheme="minorHAnsi"/>
            </w:rPr>
          </w:rPrChange>
        </w:rPr>
      </w:pPr>
      <w:bookmarkStart w:id="6221" w:name="_Toc512250225"/>
      <w:bookmarkStart w:id="6222" w:name="_Toc520839424"/>
      <w:r w:rsidRPr="00B0205A">
        <w:rPr>
          <w:rFonts w:ascii="Times New Roman" w:hAnsi="Times New Roman" w:cs="Times New Roman"/>
          <w:rPrChange w:id="6223" w:author="raye" w:date="2018-08-10T12:30:00Z">
            <w:rPr>
              <w:rFonts w:ascii="Calibri" w:hAnsi="Calibri" w:cstheme="minorHAnsi"/>
            </w:rPr>
          </w:rPrChange>
        </w:rPr>
        <w:t xml:space="preserve">1..1. </w:t>
      </w:r>
      <w:r w:rsidR="009041F2" w:rsidRPr="00B0205A">
        <w:rPr>
          <w:rFonts w:ascii="Times New Roman" w:hAnsi="Times New Roman" w:cs="Times New Roman"/>
          <w:rPrChange w:id="6224" w:author="raye" w:date="2018-08-10T12:30:00Z">
            <w:rPr>
              <w:rFonts w:ascii="Calibri" w:hAnsi="Calibri" w:cstheme="minorHAnsi"/>
            </w:rPr>
          </w:rPrChange>
        </w:rPr>
        <w:t>AS-IS</w:t>
      </w:r>
      <w:bookmarkEnd w:id="6221"/>
      <w:bookmarkEnd w:id="6222"/>
    </w:p>
    <w:p w14:paraId="7C519FD8" w14:textId="6B899CA9" w:rsidR="005C1248" w:rsidRPr="00B0205A" w:rsidRDefault="005C1248" w:rsidP="00C409AC">
      <w:pPr>
        <w:pStyle w:val="af4"/>
        <w:spacing w:after="0"/>
        <w:ind w:firstLineChars="200" w:firstLine="480"/>
        <w:jc w:val="both"/>
        <w:rPr>
          <w:lang w:eastAsia="zh-CN"/>
          <w:rPrChange w:id="6225" w:author="raye" w:date="2018-08-10T12:30:00Z">
            <w:rPr>
              <w:rFonts w:ascii="Calibri" w:hAnsi="Calibri" w:cstheme="minorHAnsi"/>
              <w:lang w:eastAsia="zh-CN"/>
            </w:rPr>
          </w:rPrChange>
        </w:rPr>
      </w:pPr>
      <w:r w:rsidRPr="00B0205A">
        <w:rPr>
          <w:lang w:eastAsia="zh-CN"/>
          <w:rPrChange w:id="6226" w:author="raye" w:date="2018-08-10T12:30:00Z">
            <w:rPr>
              <w:rFonts w:ascii="Calibri" w:hAnsi="Calibri" w:cstheme="minorHAnsi"/>
              <w:lang w:eastAsia="zh-CN"/>
            </w:rPr>
          </w:rPrChange>
        </w:rPr>
        <w:t>Currently</w:t>
      </w:r>
      <w:r w:rsidRPr="00B0205A">
        <w:rPr>
          <w:rFonts w:hint="eastAsia"/>
          <w:lang w:eastAsia="zh-CN"/>
          <w:rPrChange w:id="6227" w:author="raye" w:date="2018-08-10T12:30:00Z">
            <w:rPr>
              <w:rFonts w:ascii="Calibri" w:hAnsi="Calibri" w:cstheme="minorHAnsi" w:hint="eastAsia"/>
              <w:lang w:eastAsia="zh-CN"/>
            </w:rPr>
          </w:rPrChange>
        </w:rPr>
        <w:t>，</w:t>
      </w:r>
      <w:r w:rsidRPr="00B0205A">
        <w:rPr>
          <w:lang w:eastAsia="zh-CN"/>
          <w:rPrChange w:id="6228" w:author="raye" w:date="2018-08-10T12:30:00Z">
            <w:rPr>
              <w:rFonts w:ascii="Calibri" w:hAnsi="Calibri" w:cstheme="minorHAnsi"/>
              <w:lang w:eastAsia="zh-CN"/>
            </w:rPr>
          </w:rPrChange>
        </w:rPr>
        <w:t xml:space="preserve">User work area Part for </w:t>
      </w:r>
      <w:r w:rsidR="00604DE2" w:rsidRPr="00B0205A">
        <w:rPr>
          <w:lang w:eastAsia="zh-CN"/>
          <w:rPrChange w:id="6229" w:author="raye" w:date="2018-08-10T12:30:00Z">
            <w:rPr>
              <w:rFonts w:ascii="Calibri" w:hAnsi="Calibri" w:cstheme="minorHAnsi"/>
              <w:lang w:eastAsia="zh-CN"/>
            </w:rPr>
          </w:rPrChange>
        </w:rPr>
        <w:t xml:space="preserve">Operations Analyst </w:t>
      </w:r>
      <w:r w:rsidRPr="00B0205A">
        <w:rPr>
          <w:lang w:eastAsia="zh-CN"/>
          <w:rPrChange w:id="6230" w:author="raye" w:date="2018-08-10T12:30:00Z">
            <w:rPr>
              <w:rFonts w:ascii="Calibri" w:hAnsi="Calibri" w:cstheme="minorHAnsi"/>
              <w:lang w:eastAsia="zh-CN"/>
            </w:rPr>
          </w:rPrChange>
        </w:rPr>
        <w:t>only is shown as below</w:t>
      </w:r>
      <w:r w:rsidRPr="00B0205A">
        <w:rPr>
          <w:rFonts w:hint="eastAsia"/>
          <w:lang w:eastAsia="zh-CN"/>
          <w:rPrChange w:id="6231" w:author="raye" w:date="2018-08-10T12:30:00Z">
            <w:rPr>
              <w:rFonts w:ascii="Calibri" w:hAnsi="Calibri" w:cstheme="minorHAnsi" w:hint="eastAsia"/>
              <w:lang w:eastAsia="zh-CN"/>
            </w:rPr>
          </w:rPrChange>
        </w:rPr>
        <w:t>：</w:t>
      </w:r>
    </w:p>
    <w:p w14:paraId="626E2724" w14:textId="06F0012A" w:rsidR="005C1248" w:rsidRPr="00B0205A" w:rsidRDefault="005C1248" w:rsidP="00A769EC">
      <w:pPr>
        <w:pStyle w:val="BodyText1"/>
        <w:spacing w:after="0"/>
        <w:jc w:val="center"/>
        <w:rPr>
          <w:lang w:eastAsia="zh-CN"/>
          <w:rPrChange w:id="6232" w:author="raye" w:date="2018-08-10T12:30:00Z">
            <w:rPr>
              <w:rFonts w:ascii="Calibri" w:hAnsi="Calibri" w:cstheme="minorHAnsi"/>
              <w:lang w:eastAsia="zh-CN"/>
            </w:rPr>
          </w:rPrChange>
        </w:rPr>
      </w:pPr>
      <w:r w:rsidRPr="00B0205A">
        <w:rPr>
          <w:noProof/>
          <w:lang w:eastAsia="zh-CN"/>
          <w:rPrChange w:id="6233" w:author="raye" w:date="2018-08-10T12:30:00Z">
            <w:rPr>
              <w:rFonts w:ascii="Calibri" w:hAnsi="Calibri" w:cstheme="minorHAnsi"/>
              <w:noProof/>
              <w:lang w:eastAsia="zh-CN"/>
            </w:rPr>
          </w:rPrChange>
        </w:rPr>
        <mc:AlternateContent>
          <mc:Choice Requires="wps">
            <w:drawing>
              <wp:anchor distT="0" distB="0" distL="114300" distR="114300" simplePos="0" relativeHeight="251664384" behindDoc="0" locked="0" layoutInCell="1" allowOverlap="1" wp14:anchorId="3D5D287D" wp14:editId="40696C85">
                <wp:simplePos x="0" y="0"/>
                <wp:positionH relativeFrom="column">
                  <wp:posOffset>325081</wp:posOffset>
                </wp:positionH>
                <wp:positionV relativeFrom="paragraph">
                  <wp:posOffset>529732</wp:posOffset>
                </wp:positionV>
                <wp:extent cx="4780228" cy="153022"/>
                <wp:effectExtent l="0" t="0" r="20955" b="19050"/>
                <wp:wrapNone/>
                <wp:docPr id="75" name="Rectangle 75"/>
                <wp:cNvGraphicFramePr/>
                <a:graphic xmlns:a="http://schemas.openxmlformats.org/drawingml/2006/main">
                  <a:graphicData uri="http://schemas.microsoft.com/office/word/2010/wordprocessingShape">
                    <wps:wsp>
                      <wps:cNvSpPr/>
                      <wps:spPr>
                        <a:xfrm>
                          <a:off x="0" y="0"/>
                          <a:ext cx="4780228" cy="15302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96E96" id="Rectangle 75" o:spid="_x0000_s1026" style="position:absolute;left:0;text-align:left;margin-left:25.6pt;margin-top:41.7pt;width:376.4pt;height:12.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" filled="f" strokecolor="#ed7d31 [3205]">
                <v:stroke joinstyle="round"/>
              </v:rect>
            </w:pict>
          </mc:Fallback>
        </mc:AlternateContent>
      </w:r>
      <w:r w:rsidRPr="00B0205A">
        <w:rPr>
          <w:noProof/>
          <w:lang w:eastAsia="zh-CN"/>
          <w:rPrChange w:id="6234" w:author="raye" w:date="2018-08-10T12:30:00Z">
            <w:rPr>
              <w:rFonts w:ascii="Calibri" w:hAnsi="Calibri" w:cstheme="minorHAnsi"/>
              <w:noProof/>
              <w:lang w:eastAsia="zh-CN"/>
            </w:rPr>
          </w:rPrChange>
        </w:rPr>
        <mc:AlternateContent>
          <mc:Choice Requires="wps">
            <w:drawing>
              <wp:anchor distT="0" distB="0" distL="114300" distR="114300" simplePos="0" relativeHeight="251656192" behindDoc="0" locked="0" layoutInCell="1" allowOverlap="1" wp14:anchorId="70CD43C4" wp14:editId="6BD7B16C">
                <wp:simplePos x="0" y="0"/>
                <wp:positionH relativeFrom="column">
                  <wp:posOffset>5040708</wp:posOffset>
                </wp:positionH>
                <wp:positionV relativeFrom="paragraph">
                  <wp:posOffset>816895</wp:posOffset>
                </wp:positionV>
                <wp:extent cx="144780" cy="158115"/>
                <wp:effectExtent l="0" t="0" r="26670" b="13335"/>
                <wp:wrapNone/>
                <wp:docPr id="74" name="Oval 74"/>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61C2EB" w14:textId="77777777" w:rsidR="00720D29" w:rsidRPr="004435FC" w:rsidRDefault="00720D29" w:rsidP="005C1248">
                            <w:pPr>
                              <w:adjustRightInd w:val="0"/>
                              <w:snapToGrid w:val="0"/>
                              <w:jc w:val="center"/>
                              <w:rPr>
                                <w:color w:val="FFFF00"/>
                                <w:sz w:val="13"/>
                              </w:rPr>
                            </w:pPr>
                            <w:r>
                              <w:rPr>
                                <w:color w:val="FFFF00"/>
                                <w:sz w:val="13"/>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70CD43C4" id="Oval 74" o:spid="_x0000_s1034" style="position:absolute;left:0;text-align:left;margin-left:396.9pt;margin-top:64.3pt;width:11.4pt;height:12.4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" fillcolor="#5b9bd5 [3204]" strokecolor="#1f4d78 [1604]" strokeweight="1pt">
                <v:stroke joinstyle="miter"/>
                <v:textbox inset="0,0,0,0">
                  <w:txbxContent>
                    <w:p w14:paraId="2B61C2EB" w14:textId="77777777" w:rsidR="00720D29" w:rsidRPr="004435FC" w:rsidRDefault="00720D29" w:rsidP="005C1248">
                      <w:pPr>
                        <w:adjustRightInd w:val="0"/>
                        <w:snapToGrid w:val="0"/>
                        <w:jc w:val="center"/>
                        <w:rPr>
                          <w:color w:val="FFFF00"/>
                          <w:sz w:val="13"/>
                        </w:rPr>
                      </w:pPr>
                      <w:r>
                        <w:rPr>
                          <w:color w:val="FFFF00"/>
                          <w:sz w:val="13"/>
                        </w:rPr>
                        <w:t>5</w:t>
                      </w:r>
                    </w:p>
                  </w:txbxContent>
                </v:textbox>
              </v:oval>
            </w:pict>
          </mc:Fallback>
        </mc:AlternateContent>
      </w:r>
      <w:r w:rsidRPr="00B0205A">
        <w:rPr>
          <w:noProof/>
          <w:lang w:eastAsia="zh-CN"/>
          <w:rPrChange w:id="6235" w:author="raye" w:date="2018-08-10T12:30:00Z">
            <w:rPr>
              <w:rFonts w:ascii="Calibri" w:hAnsi="Calibri" w:cstheme="minorHAnsi"/>
              <w:noProof/>
              <w:lang w:eastAsia="zh-CN"/>
            </w:rPr>
          </w:rPrChange>
        </w:rPr>
        <mc:AlternateContent>
          <mc:Choice Requires="wps">
            <w:drawing>
              <wp:anchor distT="0" distB="0" distL="114300" distR="114300" simplePos="0" relativeHeight="251649024" behindDoc="0" locked="0" layoutInCell="1" allowOverlap="1" wp14:anchorId="5B2791F1" wp14:editId="4CBE7DA3">
                <wp:simplePos x="0" y="0"/>
                <wp:positionH relativeFrom="column">
                  <wp:posOffset>325677</wp:posOffset>
                </wp:positionH>
                <wp:positionV relativeFrom="paragraph">
                  <wp:posOffset>780817</wp:posOffset>
                </wp:positionV>
                <wp:extent cx="4780228" cy="153022"/>
                <wp:effectExtent l="0" t="0" r="20955" b="19050"/>
                <wp:wrapNone/>
                <wp:docPr id="73" name="Rectangle 73"/>
                <wp:cNvGraphicFramePr/>
                <a:graphic xmlns:a="http://schemas.openxmlformats.org/drawingml/2006/main">
                  <a:graphicData uri="http://schemas.microsoft.com/office/word/2010/wordprocessingShape">
                    <wps:wsp>
                      <wps:cNvSpPr/>
                      <wps:spPr>
                        <a:xfrm>
                          <a:off x="0" y="0"/>
                          <a:ext cx="4780228" cy="15302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AD2F22" id="Rectangle 73" o:spid="_x0000_s1026" style="position:absolute;left:0;text-align:left;margin-left:25.65pt;margin-top:61.5pt;width:376.4pt;height:12.0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" filled="f" strokecolor="#ed7d31 [3205]">
                <v:stroke joinstyle="round"/>
              </v:rect>
            </w:pict>
          </mc:Fallback>
        </mc:AlternateContent>
      </w:r>
      <w:r w:rsidRPr="00B0205A">
        <w:rPr>
          <w:noProof/>
          <w:lang w:eastAsia="zh-CN"/>
          <w:rPrChange w:id="6236" w:author="raye" w:date="2018-08-10T12:30:00Z">
            <w:rPr>
              <w:rFonts w:ascii="Calibri" w:hAnsi="Calibri" w:cstheme="minorHAnsi"/>
              <w:noProof/>
              <w:lang w:eastAsia="zh-CN"/>
            </w:rPr>
          </w:rPrChange>
        </w:rPr>
        <mc:AlternateContent>
          <mc:Choice Requires="wps">
            <w:drawing>
              <wp:anchor distT="0" distB="0" distL="114300" distR="114300" simplePos="0" relativeHeight="251639808" behindDoc="0" locked="0" layoutInCell="1" allowOverlap="1" wp14:anchorId="3A73620F" wp14:editId="42E6A45D">
                <wp:simplePos x="0" y="0"/>
                <wp:positionH relativeFrom="column">
                  <wp:posOffset>4959907</wp:posOffset>
                </wp:positionH>
                <wp:positionV relativeFrom="paragraph">
                  <wp:posOffset>529590</wp:posOffset>
                </wp:positionV>
                <wp:extent cx="144780" cy="158115"/>
                <wp:effectExtent l="0" t="0" r="26670" b="13335"/>
                <wp:wrapNone/>
                <wp:docPr id="71" name="Oval 71"/>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7F8CEF" w14:textId="77777777" w:rsidR="00720D29" w:rsidRPr="004435FC" w:rsidRDefault="00720D29" w:rsidP="005C1248">
                            <w:pPr>
                              <w:adjustRightInd w:val="0"/>
                              <w:snapToGrid w:val="0"/>
                              <w:jc w:val="center"/>
                              <w:rPr>
                                <w:color w:val="FFFF00"/>
                                <w:sz w:val="13"/>
                              </w:rPr>
                            </w:pPr>
                            <w:r>
                              <w:rPr>
                                <w:color w:val="FFFF00"/>
                                <w:sz w:val="13"/>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3A73620F" id="Oval 71" o:spid="_x0000_s1035" style="position:absolute;left:0;text-align:left;margin-left:390.55pt;margin-top:41.7pt;width:11.4pt;height:12.45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" fillcolor="#5b9bd5 [3204]" strokecolor="#1f4d78 [1604]" strokeweight="1pt">
                <v:stroke joinstyle="miter"/>
                <v:textbox inset="0,0,0,0">
                  <w:txbxContent>
                    <w:p w14:paraId="607F8CEF" w14:textId="77777777" w:rsidR="00720D29" w:rsidRPr="004435FC" w:rsidRDefault="00720D29" w:rsidP="005C1248">
                      <w:pPr>
                        <w:adjustRightInd w:val="0"/>
                        <w:snapToGrid w:val="0"/>
                        <w:jc w:val="center"/>
                        <w:rPr>
                          <w:color w:val="FFFF00"/>
                          <w:sz w:val="13"/>
                        </w:rPr>
                      </w:pPr>
                      <w:r>
                        <w:rPr>
                          <w:color w:val="FFFF00"/>
                          <w:sz w:val="13"/>
                        </w:rPr>
                        <w:t>4</w:t>
                      </w:r>
                    </w:p>
                  </w:txbxContent>
                </v:textbox>
              </v:oval>
            </w:pict>
          </mc:Fallback>
        </mc:AlternateContent>
      </w:r>
      <w:r w:rsidRPr="00B0205A">
        <w:rPr>
          <w:noProof/>
          <w:lang w:eastAsia="zh-CN"/>
          <w:rPrChange w:id="6237" w:author="raye" w:date="2018-08-10T12:30:00Z">
            <w:rPr>
              <w:rFonts w:ascii="Calibri" w:hAnsi="Calibri" w:cstheme="minorHAnsi"/>
              <w:noProof/>
              <w:lang w:eastAsia="zh-CN"/>
            </w:rPr>
          </w:rPrChange>
        </w:rPr>
        <mc:AlternateContent>
          <mc:Choice Requires="wps">
            <w:drawing>
              <wp:anchor distT="0" distB="0" distL="114300" distR="114300" simplePos="0" relativeHeight="251631616" behindDoc="0" locked="0" layoutInCell="1" allowOverlap="1" wp14:anchorId="5C19F3A3" wp14:editId="253C6EEF">
                <wp:simplePos x="0" y="0"/>
                <wp:positionH relativeFrom="column">
                  <wp:posOffset>5049507</wp:posOffset>
                </wp:positionH>
                <wp:positionV relativeFrom="paragraph">
                  <wp:posOffset>385380</wp:posOffset>
                </wp:positionV>
                <wp:extent cx="144780" cy="158115"/>
                <wp:effectExtent l="0" t="0" r="26670" b="13335"/>
                <wp:wrapNone/>
                <wp:docPr id="76" name="Oval 76"/>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4E8551" w14:textId="77777777" w:rsidR="00720D29" w:rsidRPr="004435FC" w:rsidRDefault="00720D29" w:rsidP="005C1248">
                            <w:pPr>
                              <w:adjustRightInd w:val="0"/>
                              <w:snapToGrid w:val="0"/>
                              <w:jc w:val="center"/>
                              <w:rPr>
                                <w:color w:val="FFFF00"/>
                                <w:sz w:val="13"/>
                              </w:rPr>
                            </w:pPr>
                            <w:r>
                              <w:rPr>
                                <w:color w:val="FFFF00"/>
                                <w:sz w:val="13"/>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5C19F3A3" id="Oval 76" o:spid="_x0000_s1036" style="position:absolute;left:0;text-align:left;margin-left:397.6pt;margin-top:30.35pt;width:11.4pt;height:12.45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" fillcolor="#5b9bd5 [3204]" strokecolor="#1f4d78 [1604]" strokeweight="1pt">
                <v:stroke joinstyle="miter"/>
                <v:textbox inset="0,0,0,0">
                  <w:txbxContent>
                    <w:p w14:paraId="184E8551" w14:textId="77777777" w:rsidR="00720D29" w:rsidRPr="004435FC" w:rsidRDefault="00720D29" w:rsidP="005C1248">
                      <w:pPr>
                        <w:adjustRightInd w:val="0"/>
                        <w:snapToGrid w:val="0"/>
                        <w:jc w:val="center"/>
                        <w:rPr>
                          <w:color w:val="FFFF00"/>
                          <w:sz w:val="13"/>
                        </w:rPr>
                      </w:pPr>
                      <w:r>
                        <w:rPr>
                          <w:color w:val="FFFF00"/>
                          <w:sz w:val="13"/>
                        </w:rPr>
                        <w:t>3</w:t>
                      </w:r>
                    </w:p>
                  </w:txbxContent>
                </v:textbox>
              </v:oval>
            </w:pict>
          </mc:Fallback>
        </mc:AlternateContent>
      </w:r>
      <w:r w:rsidRPr="00B0205A">
        <w:rPr>
          <w:noProof/>
          <w:lang w:eastAsia="zh-CN"/>
          <w:rPrChange w:id="6238" w:author="raye" w:date="2018-08-10T12:30:00Z">
            <w:rPr>
              <w:rFonts w:ascii="Calibri" w:hAnsi="Calibri" w:cstheme="minorHAnsi"/>
              <w:noProof/>
              <w:lang w:eastAsia="zh-CN"/>
            </w:rPr>
          </w:rPrChange>
        </w:rPr>
        <mc:AlternateContent>
          <mc:Choice Requires="wps">
            <w:drawing>
              <wp:anchor distT="0" distB="0" distL="114300" distR="114300" simplePos="0" relativeHeight="251615232" behindDoc="0" locked="0" layoutInCell="1" allowOverlap="1" wp14:anchorId="45B10358" wp14:editId="16C61ABF">
                <wp:simplePos x="0" y="0"/>
                <wp:positionH relativeFrom="column">
                  <wp:posOffset>4530829</wp:posOffset>
                </wp:positionH>
                <wp:positionV relativeFrom="paragraph">
                  <wp:posOffset>233849</wp:posOffset>
                </wp:positionV>
                <wp:extent cx="144780" cy="158115"/>
                <wp:effectExtent l="0" t="0" r="26670" b="13335"/>
                <wp:wrapNone/>
                <wp:docPr id="77" name="Oval 77"/>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D3BC3" w14:textId="77777777" w:rsidR="00720D29" w:rsidRPr="004435FC" w:rsidRDefault="00720D29" w:rsidP="005C1248">
                            <w:pPr>
                              <w:adjustRightInd w:val="0"/>
                              <w:snapToGrid w:val="0"/>
                              <w:jc w:val="center"/>
                              <w:rPr>
                                <w:color w:val="FFFF00"/>
                                <w:sz w:val="13"/>
                              </w:rPr>
                            </w:pPr>
                            <w:r>
                              <w:rPr>
                                <w:color w:val="FFFF00"/>
                                <w:sz w:val="13"/>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45B10358" id="Oval 77" o:spid="_x0000_s1037" style="position:absolute;left:0;text-align:left;margin-left:356.75pt;margin-top:18.4pt;width:11.4pt;height:12.4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" fillcolor="#5b9bd5 [3204]" strokecolor="#1f4d78 [1604]" strokeweight="1pt">
                <v:stroke joinstyle="miter"/>
                <v:textbox inset="0,0,0,0">
                  <w:txbxContent>
                    <w:p w14:paraId="175D3BC3" w14:textId="77777777" w:rsidR="00720D29" w:rsidRPr="004435FC" w:rsidRDefault="00720D29" w:rsidP="005C1248">
                      <w:pPr>
                        <w:adjustRightInd w:val="0"/>
                        <w:snapToGrid w:val="0"/>
                        <w:jc w:val="center"/>
                        <w:rPr>
                          <w:color w:val="FFFF00"/>
                          <w:sz w:val="13"/>
                        </w:rPr>
                      </w:pPr>
                      <w:r>
                        <w:rPr>
                          <w:color w:val="FFFF00"/>
                          <w:sz w:val="13"/>
                        </w:rPr>
                        <w:t>2</w:t>
                      </w:r>
                    </w:p>
                  </w:txbxContent>
                </v:textbox>
              </v:oval>
            </w:pict>
          </mc:Fallback>
        </mc:AlternateContent>
      </w:r>
      <w:r w:rsidRPr="00B0205A">
        <w:rPr>
          <w:noProof/>
          <w:lang w:eastAsia="zh-CN"/>
          <w:rPrChange w:id="6239" w:author="raye" w:date="2018-08-10T12:30:00Z">
            <w:rPr>
              <w:rFonts w:ascii="Calibri" w:hAnsi="Calibri" w:cstheme="minorHAnsi"/>
              <w:noProof/>
              <w:lang w:eastAsia="zh-CN"/>
            </w:rPr>
          </w:rPrChange>
        </w:rPr>
        <mc:AlternateContent>
          <mc:Choice Requires="wps">
            <w:drawing>
              <wp:anchor distT="0" distB="0" distL="114300" distR="114300" simplePos="0" relativeHeight="251623424" behindDoc="0" locked="0" layoutInCell="1" allowOverlap="1" wp14:anchorId="75F2ADD1" wp14:editId="48FCCFF4">
                <wp:simplePos x="0" y="0"/>
                <wp:positionH relativeFrom="column">
                  <wp:posOffset>4401289</wp:posOffset>
                </wp:positionH>
                <wp:positionV relativeFrom="paragraph">
                  <wp:posOffset>400129</wp:posOffset>
                </wp:positionV>
                <wp:extent cx="745982" cy="120792"/>
                <wp:effectExtent l="0" t="0" r="16510" b="12700"/>
                <wp:wrapNone/>
                <wp:docPr id="78" name="Oval 78"/>
                <wp:cNvGraphicFramePr/>
                <a:graphic xmlns:a="http://schemas.openxmlformats.org/drawingml/2006/main">
                  <a:graphicData uri="http://schemas.microsoft.com/office/word/2010/wordprocessingShape">
                    <wps:wsp>
                      <wps:cNvSpPr/>
                      <wps:spPr>
                        <a:xfrm>
                          <a:off x="0" y="0"/>
                          <a:ext cx="745982" cy="120792"/>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ECA5851" w14:textId="77777777" w:rsidR="00720D29" w:rsidRDefault="00720D29" w:rsidP="005C12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F2ADD1" id="Oval 78" o:spid="_x0000_s1038" style="position:absolute;left:0;text-align:left;margin-left:346.55pt;margin-top:31.5pt;width:58.75pt;height:9.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" filled="f" strokecolor="#ed7d31 [3205]">
                <v:textbox>
                  <w:txbxContent>
                    <w:p w14:paraId="6ECA5851" w14:textId="77777777" w:rsidR="00720D29" w:rsidRDefault="00720D29" w:rsidP="005C1248">
                      <w:pPr>
                        <w:jc w:val="center"/>
                      </w:pPr>
                    </w:p>
                  </w:txbxContent>
                </v:textbox>
              </v:oval>
            </w:pict>
          </mc:Fallback>
        </mc:AlternateContent>
      </w:r>
      <w:r w:rsidRPr="00B0205A">
        <w:rPr>
          <w:noProof/>
          <w:lang w:eastAsia="zh-CN"/>
          <w:rPrChange w:id="6240" w:author="raye" w:date="2018-08-10T12:30:00Z">
            <w:rPr>
              <w:rFonts w:ascii="Calibri" w:hAnsi="Calibri" w:cstheme="minorHAnsi"/>
              <w:noProof/>
              <w:lang w:eastAsia="zh-CN"/>
            </w:rPr>
          </w:rPrChange>
        </w:rPr>
        <mc:AlternateContent>
          <mc:Choice Requires="wps">
            <w:drawing>
              <wp:anchor distT="0" distB="0" distL="114300" distR="114300" simplePos="0" relativeHeight="251607040" behindDoc="0" locked="0" layoutInCell="1" allowOverlap="1" wp14:anchorId="638C85E9" wp14:editId="25C290D2">
                <wp:simplePos x="0" y="0"/>
                <wp:positionH relativeFrom="column">
                  <wp:posOffset>4620662</wp:posOffset>
                </wp:positionH>
                <wp:positionV relativeFrom="paragraph">
                  <wp:posOffset>265598</wp:posOffset>
                </wp:positionV>
                <wp:extent cx="526247" cy="126896"/>
                <wp:effectExtent l="0" t="0" r="26670" b="26035"/>
                <wp:wrapNone/>
                <wp:docPr id="79" name="Oval 79"/>
                <wp:cNvGraphicFramePr/>
                <a:graphic xmlns:a="http://schemas.openxmlformats.org/drawingml/2006/main">
                  <a:graphicData uri="http://schemas.microsoft.com/office/word/2010/wordprocessingShape">
                    <wps:wsp>
                      <wps:cNvSpPr/>
                      <wps:spPr>
                        <a:xfrm>
                          <a:off x="0" y="0"/>
                          <a:ext cx="526247" cy="126896"/>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3AB0945" w14:textId="77777777" w:rsidR="00720D29" w:rsidRDefault="00720D29" w:rsidP="005C12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8C85E9" id="Oval 79" o:spid="_x0000_s1039" style="position:absolute;left:0;text-align:left;margin-left:363.85pt;margin-top:20.9pt;width:41.45pt;height:10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" filled="f" strokecolor="#ed7d31 [3205]">
                <v:textbox>
                  <w:txbxContent>
                    <w:p w14:paraId="63AB0945" w14:textId="77777777" w:rsidR="00720D29" w:rsidRDefault="00720D29" w:rsidP="005C1248">
                      <w:pPr>
                        <w:jc w:val="center"/>
                      </w:pPr>
                    </w:p>
                  </w:txbxContent>
                </v:textbox>
              </v:oval>
            </w:pict>
          </mc:Fallback>
        </mc:AlternateContent>
      </w:r>
      <w:r w:rsidRPr="00B0205A">
        <w:rPr>
          <w:noProof/>
          <w:lang w:eastAsia="zh-CN"/>
          <w:rPrChange w:id="6241" w:author="raye" w:date="2018-08-10T12:30:00Z">
            <w:rPr>
              <w:rFonts w:ascii="Calibri" w:hAnsi="Calibri" w:cstheme="minorHAnsi"/>
              <w:noProof/>
              <w:lang w:eastAsia="zh-CN"/>
            </w:rPr>
          </w:rPrChange>
        </w:rPr>
        <mc:AlternateContent>
          <mc:Choice Requires="wps">
            <w:drawing>
              <wp:anchor distT="0" distB="0" distL="114300" distR="114300" simplePos="0" relativeHeight="251598848" behindDoc="0" locked="0" layoutInCell="1" allowOverlap="1" wp14:anchorId="3755EDDB" wp14:editId="343A7F36">
                <wp:simplePos x="0" y="0"/>
                <wp:positionH relativeFrom="column">
                  <wp:posOffset>712470</wp:posOffset>
                </wp:positionH>
                <wp:positionV relativeFrom="paragraph">
                  <wp:posOffset>317577</wp:posOffset>
                </wp:positionV>
                <wp:extent cx="144780" cy="158115"/>
                <wp:effectExtent l="0" t="0" r="26670" b="13335"/>
                <wp:wrapNone/>
                <wp:docPr id="80" name="Oval 80"/>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8F80FF" w14:textId="77777777" w:rsidR="00720D29" w:rsidRPr="004435FC" w:rsidRDefault="00720D29" w:rsidP="005C1248">
                            <w:pPr>
                              <w:adjustRightInd w:val="0"/>
                              <w:snapToGrid w:val="0"/>
                              <w:jc w:val="center"/>
                              <w:rPr>
                                <w:color w:val="FFFF00"/>
                                <w:sz w:val="13"/>
                              </w:rPr>
                            </w:pPr>
                            <w:r w:rsidRPr="004435FC">
                              <w:rPr>
                                <w:rFonts w:hint="eastAsia"/>
                                <w:color w:val="FFFF00"/>
                                <w:sz w:val="13"/>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3755EDDB" id="Oval 80" o:spid="_x0000_s1040" style="position:absolute;left:0;text-align:left;margin-left:56.1pt;margin-top:25pt;width:11.4pt;height:12.45pt;z-index:251598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" fillcolor="#5b9bd5 [3204]" strokecolor="#1f4d78 [1604]" strokeweight="1pt">
                <v:stroke joinstyle="miter"/>
                <v:textbox inset="0,0,0,0">
                  <w:txbxContent>
                    <w:p w14:paraId="338F80FF" w14:textId="77777777" w:rsidR="00720D29" w:rsidRPr="004435FC" w:rsidRDefault="00720D29" w:rsidP="005C1248">
                      <w:pPr>
                        <w:adjustRightInd w:val="0"/>
                        <w:snapToGrid w:val="0"/>
                        <w:jc w:val="center"/>
                        <w:rPr>
                          <w:color w:val="FFFF00"/>
                          <w:sz w:val="13"/>
                        </w:rPr>
                      </w:pPr>
                      <w:r w:rsidRPr="004435FC">
                        <w:rPr>
                          <w:rFonts w:hint="eastAsia"/>
                          <w:color w:val="FFFF00"/>
                          <w:sz w:val="13"/>
                        </w:rPr>
                        <w:t>1</w:t>
                      </w:r>
                    </w:p>
                  </w:txbxContent>
                </v:textbox>
              </v:oval>
            </w:pict>
          </mc:Fallback>
        </mc:AlternateContent>
      </w:r>
      <w:r w:rsidRPr="00B0205A">
        <w:rPr>
          <w:noProof/>
          <w:lang w:eastAsia="zh-CN"/>
          <w:rPrChange w:id="6242" w:author="raye" w:date="2018-08-10T12:30:00Z">
            <w:rPr>
              <w:rFonts w:ascii="Calibri" w:hAnsi="Calibri" w:cstheme="minorHAnsi"/>
              <w:noProof/>
              <w:lang w:eastAsia="zh-CN"/>
            </w:rPr>
          </w:rPrChange>
        </w:rPr>
        <mc:AlternateContent>
          <mc:Choice Requires="wps">
            <w:drawing>
              <wp:anchor distT="0" distB="0" distL="114300" distR="114300" simplePos="0" relativeHeight="251590656" behindDoc="0" locked="0" layoutInCell="1" allowOverlap="1" wp14:anchorId="74AB2F93" wp14:editId="432F19ED">
                <wp:simplePos x="0" y="0"/>
                <wp:positionH relativeFrom="column">
                  <wp:posOffset>251032</wp:posOffset>
                </wp:positionH>
                <wp:positionV relativeFrom="paragraph">
                  <wp:posOffset>400128</wp:posOffset>
                </wp:positionV>
                <wp:extent cx="526247" cy="126896"/>
                <wp:effectExtent l="0" t="0" r="26670" b="26035"/>
                <wp:wrapNone/>
                <wp:docPr id="81" name="Oval 81"/>
                <wp:cNvGraphicFramePr/>
                <a:graphic xmlns:a="http://schemas.openxmlformats.org/drawingml/2006/main">
                  <a:graphicData uri="http://schemas.microsoft.com/office/word/2010/wordprocessingShape">
                    <wps:wsp>
                      <wps:cNvSpPr/>
                      <wps:spPr>
                        <a:xfrm>
                          <a:off x="0" y="0"/>
                          <a:ext cx="526247" cy="126896"/>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35483D1" w14:textId="77777777" w:rsidR="00720D29" w:rsidRDefault="00720D29" w:rsidP="005C12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AB2F93" id="Oval 81" o:spid="_x0000_s1041" style="position:absolute;left:0;text-align:left;margin-left:19.75pt;margin-top:31.5pt;width:41.45pt;height:10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" filled="f" strokecolor="#ed7d31 [3205]">
                <v:textbox>
                  <w:txbxContent>
                    <w:p w14:paraId="235483D1" w14:textId="77777777" w:rsidR="00720D29" w:rsidRDefault="00720D29" w:rsidP="005C1248">
                      <w:pPr>
                        <w:jc w:val="center"/>
                      </w:pPr>
                    </w:p>
                  </w:txbxContent>
                </v:textbox>
              </v:oval>
            </w:pict>
          </mc:Fallback>
        </mc:AlternateContent>
      </w:r>
      <w:r w:rsidRPr="00B0205A">
        <w:rPr>
          <w:noProof/>
          <w:lang w:eastAsia="zh-CN"/>
          <w:rPrChange w:id="6243" w:author="raye" w:date="2018-08-10T12:30:00Z">
            <w:rPr>
              <w:rFonts w:ascii="Calibri" w:hAnsi="Calibri" w:cstheme="minorHAnsi"/>
              <w:noProof/>
              <w:lang w:eastAsia="zh-CN"/>
            </w:rPr>
          </w:rPrChange>
        </w:rPr>
        <w:drawing>
          <wp:inline distT="0" distB="0" distL="0" distR="0" wp14:anchorId="32D52E2A" wp14:editId="010274BD">
            <wp:extent cx="4681443" cy="2063670"/>
            <wp:effectExtent l="133350" t="114300" r="119380" b="1657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8647" cy="20668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E06BB7" w14:textId="78992354" w:rsidR="005C1248" w:rsidRPr="00B0205A" w:rsidRDefault="005C1248" w:rsidP="00022A05">
      <w:pPr>
        <w:pStyle w:val="af4"/>
        <w:numPr>
          <w:ilvl w:val="1"/>
          <w:numId w:val="8"/>
        </w:numPr>
        <w:jc w:val="both"/>
        <w:rPr>
          <w:lang w:eastAsia="zh-CN"/>
          <w:rPrChange w:id="6244" w:author="raye" w:date="2018-08-10T12:30:00Z">
            <w:rPr>
              <w:rFonts w:ascii="Calibri" w:hAnsi="Calibri" w:cstheme="minorHAnsi"/>
              <w:lang w:eastAsia="zh-CN"/>
            </w:rPr>
          </w:rPrChange>
        </w:rPr>
      </w:pPr>
      <w:r w:rsidRPr="00B0205A">
        <w:rPr>
          <w:lang w:eastAsia="zh-CN"/>
          <w:rPrChange w:id="6245" w:author="raye" w:date="2018-08-10T12:30:00Z">
            <w:rPr>
              <w:rFonts w:ascii="Calibri" w:hAnsi="Calibri" w:cstheme="minorHAnsi"/>
              <w:lang w:eastAsia="zh-CN"/>
            </w:rPr>
          </w:rPrChange>
        </w:rPr>
        <w:t>Show Entities</w:t>
      </w:r>
      <w:r w:rsidR="0078592D" w:rsidRPr="00B0205A">
        <w:rPr>
          <w:lang w:eastAsia="zh-CN"/>
          <w:rPrChange w:id="6246" w:author="raye" w:date="2018-08-10T12:30:00Z">
            <w:rPr>
              <w:rFonts w:ascii="Calibri" w:hAnsi="Calibri" w:cstheme="minorHAnsi"/>
              <w:lang w:eastAsia="zh-CN"/>
            </w:rPr>
          </w:rPrChange>
        </w:rPr>
        <w:t xml:space="preserve">: </w:t>
      </w:r>
      <w:r w:rsidRPr="00B0205A">
        <w:rPr>
          <w:lang w:eastAsia="zh-CN"/>
          <w:rPrChange w:id="6247" w:author="raye" w:date="2018-08-10T12:30:00Z">
            <w:rPr>
              <w:rFonts w:ascii="Calibri" w:hAnsi="Calibri" w:cstheme="minorHAnsi"/>
              <w:lang w:eastAsia="zh-CN"/>
            </w:rPr>
          </w:rPrChange>
        </w:rPr>
        <w:t xml:space="preserve">select how many entities you want to preview by each page. 4 options </w:t>
      </w:r>
      <w:r w:rsidRPr="00B0205A">
        <w:rPr>
          <w:rFonts w:hint="eastAsia"/>
          <w:lang w:eastAsia="zh-CN"/>
          <w:rPrChange w:id="6248" w:author="raye" w:date="2018-08-10T12:30:00Z">
            <w:rPr>
              <w:rFonts w:ascii="Calibri" w:hAnsi="Calibri" w:cstheme="minorHAnsi" w:hint="eastAsia"/>
              <w:lang w:eastAsia="zh-CN"/>
            </w:rPr>
          </w:rPrChange>
        </w:rPr>
        <w:t>（</w:t>
      </w:r>
      <w:r w:rsidRPr="00B0205A">
        <w:rPr>
          <w:lang w:eastAsia="zh-CN"/>
          <w:rPrChange w:id="6249" w:author="raye" w:date="2018-08-10T12:30:00Z">
            <w:rPr>
              <w:rFonts w:ascii="Calibri" w:hAnsi="Calibri" w:cstheme="minorHAnsi"/>
              <w:lang w:eastAsia="zh-CN"/>
            </w:rPr>
          </w:rPrChange>
        </w:rPr>
        <w:t>10,25,50,100</w:t>
      </w:r>
      <w:r w:rsidRPr="00B0205A">
        <w:rPr>
          <w:rFonts w:hint="eastAsia"/>
          <w:lang w:eastAsia="zh-CN"/>
          <w:rPrChange w:id="6250" w:author="raye" w:date="2018-08-10T12:30:00Z">
            <w:rPr>
              <w:rFonts w:ascii="Calibri" w:hAnsi="Calibri" w:cstheme="minorHAnsi" w:hint="eastAsia"/>
              <w:lang w:eastAsia="zh-CN"/>
            </w:rPr>
          </w:rPrChange>
        </w:rPr>
        <w:t>）</w:t>
      </w:r>
      <w:r w:rsidRPr="00B0205A">
        <w:rPr>
          <w:lang w:eastAsia="zh-CN"/>
          <w:rPrChange w:id="6251" w:author="raye" w:date="2018-08-10T12:30:00Z">
            <w:rPr>
              <w:rFonts w:ascii="Calibri" w:hAnsi="Calibri" w:cstheme="minorHAnsi"/>
              <w:lang w:eastAsia="zh-CN"/>
            </w:rPr>
          </w:rPrChange>
        </w:rPr>
        <w:t>for selection.</w:t>
      </w:r>
    </w:p>
    <w:p w14:paraId="5A912AF0" w14:textId="0F9170AF" w:rsidR="005C1248" w:rsidRPr="00B0205A" w:rsidRDefault="005C1248" w:rsidP="00022A05">
      <w:pPr>
        <w:pStyle w:val="af4"/>
        <w:numPr>
          <w:ilvl w:val="1"/>
          <w:numId w:val="8"/>
        </w:numPr>
        <w:jc w:val="both"/>
        <w:rPr>
          <w:lang w:eastAsia="zh-CN"/>
          <w:rPrChange w:id="6252" w:author="raye" w:date="2018-08-10T12:30:00Z">
            <w:rPr>
              <w:rFonts w:ascii="Calibri" w:hAnsi="Calibri" w:cstheme="minorHAnsi"/>
              <w:lang w:eastAsia="zh-CN"/>
            </w:rPr>
          </w:rPrChange>
        </w:rPr>
      </w:pPr>
      <w:r w:rsidRPr="00B0205A">
        <w:rPr>
          <w:lang w:eastAsia="zh-CN"/>
          <w:rPrChange w:id="6253" w:author="raye" w:date="2018-08-10T12:30:00Z">
            <w:rPr>
              <w:rFonts w:ascii="Calibri" w:hAnsi="Calibri" w:cstheme="minorHAnsi"/>
              <w:lang w:eastAsia="zh-CN"/>
            </w:rPr>
          </w:rPrChange>
        </w:rPr>
        <w:t>Create a new case (</w:t>
      </w:r>
      <w:r w:rsidR="00604DE2" w:rsidRPr="00B0205A">
        <w:rPr>
          <w:lang w:eastAsia="zh-CN"/>
          <w:rPrChange w:id="6254" w:author="raye" w:date="2018-08-10T12:30:00Z">
            <w:rPr>
              <w:rFonts w:ascii="Calibri" w:hAnsi="Calibri" w:cstheme="minorHAnsi"/>
              <w:lang w:eastAsia="zh-CN"/>
            </w:rPr>
          </w:rPrChange>
        </w:rPr>
        <w:t xml:space="preserve">Operations Analyst </w:t>
      </w:r>
      <w:r w:rsidRPr="00B0205A">
        <w:rPr>
          <w:lang w:eastAsia="zh-CN"/>
          <w:rPrChange w:id="6255" w:author="raye" w:date="2018-08-10T12:30:00Z">
            <w:rPr>
              <w:rFonts w:ascii="Calibri" w:hAnsi="Calibri" w:cstheme="minorHAnsi"/>
              <w:lang w:eastAsia="zh-CN"/>
            </w:rPr>
          </w:rPrChange>
        </w:rPr>
        <w:t>Only): case generation button.</w:t>
      </w:r>
    </w:p>
    <w:p w14:paraId="0E2922C4" w14:textId="77777777" w:rsidR="005C1248" w:rsidRPr="00B0205A" w:rsidRDefault="005C1248" w:rsidP="00022A05">
      <w:pPr>
        <w:pStyle w:val="af4"/>
        <w:numPr>
          <w:ilvl w:val="1"/>
          <w:numId w:val="8"/>
        </w:numPr>
        <w:jc w:val="both"/>
        <w:rPr>
          <w:lang w:eastAsia="zh-CN"/>
          <w:rPrChange w:id="6256" w:author="raye" w:date="2018-08-10T12:30:00Z">
            <w:rPr>
              <w:rFonts w:ascii="Calibri" w:hAnsi="Calibri" w:cstheme="minorHAnsi"/>
              <w:lang w:eastAsia="zh-CN"/>
            </w:rPr>
          </w:rPrChange>
        </w:rPr>
      </w:pPr>
      <w:r w:rsidRPr="00B0205A">
        <w:rPr>
          <w:lang w:eastAsia="zh-CN"/>
          <w:rPrChange w:id="6257" w:author="raye" w:date="2018-08-10T12:30:00Z">
            <w:rPr>
              <w:rFonts w:ascii="Calibri" w:hAnsi="Calibri" w:cstheme="minorHAnsi"/>
              <w:lang w:eastAsia="zh-CN"/>
            </w:rPr>
          </w:rPrChange>
        </w:rPr>
        <w:t>Title items for transaction: Cases can be ranked by the item in each column. The case management page will summarize the following items for each case. Components in tables is shown as below</w:t>
      </w:r>
    </w:p>
    <w:tbl>
      <w:tblPr>
        <w:tblStyle w:val="a9"/>
        <w:tblW w:w="7938" w:type="dxa"/>
        <w:tblInd w:w="421" w:type="dxa"/>
        <w:tblLook w:val="04A0" w:firstRow="1" w:lastRow="0" w:firstColumn="1" w:lastColumn="0" w:noHBand="0" w:noVBand="1"/>
      </w:tblPr>
      <w:tblGrid>
        <w:gridCol w:w="2268"/>
        <w:gridCol w:w="5670"/>
      </w:tblGrid>
      <w:tr w:rsidR="005F2EE9" w:rsidRPr="00B0205A" w14:paraId="6B36DD51" w14:textId="77777777" w:rsidTr="00136480">
        <w:tc>
          <w:tcPr>
            <w:tcW w:w="2268" w:type="dxa"/>
            <w:shd w:val="clear" w:color="auto" w:fill="BFBFBF" w:themeFill="background1" w:themeFillShade="BF"/>
          </w:tcPr>
          <w:p w14:paraId="5B276A0E" w14:textId="77777777" w:rsidR="005C1248" w:rsidRPr="00B0205A" w:rsidRDefault="005C1248" w:rsidP="00774ECE">
            <w:pPr>
              <w:jc w:val="left"/>
              <w:rPr>
                <w:rFonts w:ascii="Times New Roman" w:hAnsi="Times New Roman" w:cs="Times New Roman"/>
                <w:sz w:val="24"/>
                <w:szCs w:val="24"/>
                <w:rPrChange w:id="6258" w:author="raye" w:date="2018-08-10T12:30:00Z">
                  <w:rPr>
                    <w:rFonts w:ascii="Calibri" w:hAnsi="Calibri" w:cstheme="minorHAnsi"/>
                    <w:sz w:val="24"/>
                    <w:szCs w:val="24"/>
                  </w:rPr>
                </w:rPrChange>
              </w:rPr>
            </w:pPr>
            <w:r w:rsidRPr="00B0205A">
              <w:rPr>
                <w:rFonts w:ascii="Times New Roman" w:hAnsi="Times New Roman" w:cs="Times New Roman"/>
                <w:sz w:val="24"/>
                <w:szCs w:val="24"/>
                <w:rPrChange w:id="6259" w:author="raye" w:date="2018-08-10T12:30:00Z">
                  <w:rPr>
                    <w:rFonts w:ascii="Calibri" w:hAnsi="Calibri" w:cstheme="minorHAnsi"/>
                    <w:sz w:val="24"/>
                    <w:szCs w:val="24"/>
                  </w:rPr>
                </w:rPrChange>
              </w:rPr>
              <w:t>ITEM</w:t>
            </w:r>
          </w:p>
        </w:tc>
        <w:tc>
          <w:tcPr>
            <w:tcW w:w="5670" w:type="dxa"/>
            <w:shd w:val="clear" w:color="auto" w:fill="BFBFBF" w:themeFill="background1" w:themeFillShade="BF"/>
          </w:tcPr>
          <w:p w14:paraId="121C856A" w14:textId="77777777" w:rsidR="005C1248" w:rsidRPr="00B0205A" w:rsidRDefault="005C1248" w:rsidP="00774ECE">
            <w:pPr>
              <w:rPr>
                <w:rFonts w:ascii="Times New Roman" w:hAnsi="Times New Roman" w:cs="Times New Roman"/>
                <w:sz w:val="24"/>
                <w:szCs w:val="24"/>
                <w:rPrChange w:id="6260" w:author="raye" w:date="2018-08-10T12:30:00Z">
                  <w:rPr>
                    <w:rFonts w:ascii="Calibri" w:hAnsi="Calibri" w:cstheme="minorHAnsi"/>
                    <w:sz w:val="24"/>
                    <w:szCs w:val="24"/>
                  </w:rPr>
                </w:rPrChange>
              </w:rPr>
            </w:pPr>
            <w:r w:rsidRPr="00B0205A">
              <w:rPr>
                <w:rFonts w:ascii="Times New Roman" w:hAnsi="Times New Roman" w:cs="Times New Roman"/>
                <w:sz w:val="24"/>
                <w:szCs w:val="24"/>
                <w:rPrChange w:id="6261" w:author="raye" w:date="2018-08-10T12:30:00Z">
                  <w:rPr>
                    <w:rFonts w:ascii="Calibri" w:hAnsi="Calibri" w:cstheme="minorHAnsi"/>
                    <w:sz w:val="24"/>
                    <w:szCs w:val="24"/>
                  </w:rPr>
                </w:rPrChange>
              </w:rPr>
              <w:t>DESCRIPTION</w:t>
            </w:r>
          </w:p>
        </w:tc>
      </w:tr>
      <w:tr w:rsidR="005F2EE9" w:rsidRPr="00B0205A" w14:paraId="5AF7143C" w14:textId="77777777" w:rsidTr="00136480">
        <w:tc>
          <w:tcPr>
            <w:tcW w:w="2268" w:type="dxa"/>
          </w:tcPr>
          <w:p w14:paraId="32D553E7" w14:textId="77777777" w:rsidR="005C1248" w:rsidRPr="00B0205A" w:rsidRDefault="005C1248" w:rsidP="00C409AC">
            <w:pPr>
              <w:rPr>
                <w:rFonts w:ascii="Times New Roman" w:hAnsi="Times New Roman" w:cs="Times New Roman"/>
                <w:sz w:val="24"/>
                <w:szCs w:val="24"/>
                <w:rPrChange w:id="6262" w:author="raye" w:date="2018-08-10T12:30:00Z">
                  <w:rPr>
                    <w:rFonts w:ascii="Calibri" w:hAnsi="Calibri" w:cstheme="minorHAnsi"/>
                    <w:sz w:val="24"/>
                    <w:szCs w:val="24"/>
                  </w:rPr>
                </w:rPrChange>
              </w:rPr>
            </w:pPr>
            <w:r w:rsidRPr="00B0205A">
              <w:rPr>
                <w:rFonts w:ascii="Times New Roman" w:hAnsi="Times New Roman" w:cs="Times New Roman"/>
                <w:sz w:val="24"/>
                <w:szCs w:val="24"/>
                <w:rPrChange w:id="6263" w:author="raye" w:date="2018-08-10T12:30:00Z">
                  <w:rPr>
                    <w:rFonts w:ascii="Calibri" w:hAnsi="Calibri" w:cstheme="minorHAnsi"/>
                    <w:sz w:val="24"/>
                    <w:szCs w:val="24"/>
                  </w:rPr>
                </w:rPrChange>
              </w:rPr>
              <w:t>Case ID</w:t>
            </w:r>
          </w:p>
        </w:tc>
        <w:tc>
          <w:tcPr>
            <w:tcW w:w="5670" w:type="dxa"/>
          </w:tcPr>
          <w:p w14:paraId="3D0098EA" w14:textId="77777777" w:rsidR="005C1248" w:rsidRPr="00B0205A" w:rsidRDefault="005C1248" w:rsidP="00A769EC">
            <w:pPr>
              <w:rPr>
                <w:rFonts w:ascii="Times New Roman" w:hAnsi="Times New Roman" w:cs="Times New Roman"/>
                <w:sz w:val="24"/>
                <w:szCs w:val="24"/>
                <w:rPrChange w:id="6264" w:author="raye" w:date="2018-08-10T12:30:00Z">
                  <w:rPr>
                    <w:rFonts w:ascii="Calibri" w:hAnsi="Calibri" w:cstheme="minorHAnsi"/>
                    <w:sz w:val="24"/>
                    <w:szCs w:val="24"/>
                  </w:rPr>
                </w:rPrChange>
              </w:rPr>
            </w:pPr>
          </w:p>
        </w:tc>
      </w:tr>
      <w:tr w:rsidR="005F2EE9" w:rsidRPr="00B0205A" w14:paraId="11F45A4D" w14:textId="77777777" w:rsidTr="00136480">
        <w:tc>
          <w:tcPr>
            <w:tcW w:w="2268" w:type="dxa"/>
          </w:tcPr>
          <w:p w14:paraId="53D029B9" w14:textId="77777777" w:rsidR="005C1248" w:rsidRPr="00B0205A" w:rsidRDefault="005C1248" w:rsidP="00C409AC">
            <w:pPr>
              <w:rPr>
                <w:rFonts w:ascii="Times New Roman" w:hAnsi="Times New Roman" w:cs="Times New Roman"/>
                <w:sz w:val="24"/>
                <w:szCs w:val="24"/>
                <w:rPrChange w:id="6265" w:author="raye" w:date="2018-08-10T12:30:00Z">
                  <w:rPr>
                    <w:rFonts w:ascii="Calibri" w:hAnsi="Calibri" w:cstheme="minorHAnsi"/>
                    <w:sz w:val="24"/>
                    <w:szCs w:val="24"/>
                  </w:rPr>
                </w:rPrChange>
              </w:rPr>
            </w:pPr>
            <w:r w:rsidRPr="00B0205A">
              <w:rPr>
                <w:rFonts w:ascii="Times New Roman" w:hAnsi="Times New Roman" w:cs="Times New Roman"/>
                <w:sz w:val="24"/>
                <w:szCs w:val="24"/>
                <w:rPrChange w:id="6266" w:author="raye" w:date="2018-08-10T12:30:00Z">
                  <w:rPr>
                    <w:rFonts w:ascii="Calibri" w:hAnsi="Calibri" w:cstheme="minorHAnsi"/>
                    <w:sz w:val="24"/>
                    <w:szCs w:val="24"/>
                  </w:rPr>
                </w:rPrChange>
              </w:rPr>
              <w:t>Client ID</w:t>
            </w:r>
          </w:p>
        </w:tc>
        <w:tc>
          <w:tcPr>
            <w:tcW w:w="5670" w:type="dxa"/>
          </w:tcPr>
          <w:p w14:paraId="73DD7592" w14:textId="77777777" w:rsidR="005C1248" w:rsidRPr="00B0205A" w:rsidRDefault="005C1248" w:rsidP="00A769EC">
            <w:pPr>
              <w:rPr>
                <w:rFonts w:ascii="Times New Roman" w:hAnsi="Times New Roman" w:cs="Times New Roman"/>
                <w:sz w:val="24"/>
                <w:szCs w:val="24"/>
                <w:rPrChange w:id="6267" w:author="raye" w:date="2018-08-10T12:30:00Z">
                  <w:rPr>
                    <w:rFonts w:ascii="Calibri" w:hAnsi="Calibri" w:cstheme="minorHAnsi"/>
                    <w:sz w:val="24"/>
                    <w:szCs w:val="24"/>
                  </w:rPr>
                </w:rPrChange>
              </w:rPr>
            </w:pPr>
          </w:p>
        </w:tc>
      </w:tr>
      <w:tr w:rsidR="005F2EE9" w:rsidRPr="00B0205A" w14:paraId="0E7ACB36" w14:textId="77777777" w:rsidTr="00136480">
        <w:tc>
          <w:tcPr>
            <w:tcW w:w="2268" w:type="dxa"/>
          </w:tcPr>
          <w:p w14:paraId="663903FA" w14:textId="77777777" w:rsidR="005C1248" w:rsidRPr="00B0205A" w:rsidRDefault="005C1248" w:rsidP="00C409AC">
            <w:pPr>
              <w:rPr>
                <w:rFonts w:ascii="Times New Roman" w:hAnsi="Times New Roman" w:cs="Times New Roman"/>
                <w:sz w:val="24"/>
                <w:szCs w:val="24"/>
                <w:rPrChange w:id="6268" w:author="raye" w:date="2018-08-10T12:30:00Z">
                  <w:rPr>
                    <w:rFonts w:ascii="Calibri" w:hAnsi="Calibri" w:cstheme="minorHAnsi"/>
                    <w:sz w:val="24"/>
                    <w:szCs w:val="24"/>
                  </w:rPr>
                </w:rPrChange>
              </w:rPr>
            </w:pPr>
            <w:r w:rsidRPr="00B0205A">
              <w:rPr>
                <w:rFonts w:ascii="Times New Roman" w:hAnsi="Times New Roman" w:cs="Times New Roman"/>
                <w:sz w:val="24"/>
                <w:szCs w:val="24"/>
                <w:rPrChange w:id="6269" w:author="raye" w:date="2018-08-10T12:30:00Z">
                  <w:rPr>
                    <w:rFonts w:ascii="Calibri" w:hAnsi="Calibri" w:cstheme="minorHAnsi"/>
                    <w:sz w:val="24"/>
                    <w:szCs w:val="24"/>
                  </w:rPr>
                </w:rPrChange>
              </w:rPr>
              <w:t>Reference No</w:t>
            </w:r>
          </w:p>
        </w:tc>
        <w:tc>
          <w:tcPr>
            <w:tcW w:w="5670" w:type="dxa"/>
          </w:tcPr>
          <w:p w14:paraId="345A7D04" w14:textId="77777777" w:rsidR="005C1248" w:rsidRPr="00B0205A" w:rsidRDefault="005C1248" w:rsidP="00A769EC">
            <w:pPr>
              <w:rPr>
                <w:rFonts w:ascii="Times New Roman" w:hAnsi="Times New Roman" w:cs="Times New Roman"/>
                <w:sz w:val="24"/>
                <w:szCs w:val="24"/>
                <w:rPrChange w:id="6270" w:author="raye" w:date="2018-08-10T12:30:00Z">
                  <w:rPr>
                    <w:rFonts w:ascii="Calibri" w:hAnsi="Calibri" w:cstheme="minorHAnsi"/>
                    <w:sz w:val="24"/>
                    <w:szCs w:val="24"/>
                  </w:rPr>
                </w:rPrChange>
              </w:rPr>
            </w:pPr>
          </w:p>
        </w:tc>
      </w:tr>
      <w:tr w:rsidR="005F2EE9" w:rsidRPr="00B0205A" w14:paraId="4087B2D6" w14:textId="77777777" w:rsidTr="00136480">
        <w:tc>
          <w:tcPr>
            <w:tcW w:w="2268" w:type="dxa"/>
          </w:tcPr>
          <w:p w14:paraId="17D29868" w14:textId="77777777" w:rsidR="005C1248" w:rsidRPr="00B0205A" w:rsidRDefault="005C1248" w:rsidP="00C409AC">
            <w:pPr>
              <w:rPr>
                <w:rFonts w:ascii="Times New Roman" w:hAnsi="Times New Roman" w:cs="Times New Roman"/>
                <w:sz w:val="24"/>
                <w:szCs w:val="24"/>
                <w:rPrChange w:id="6271" w:author="raye" w:date="2018-08-10T12:30:00Z">
                  <w:rPr>
                    <w:rFonts w:ascii="Calibri" w:hAnsi="Calibri" w:cstheme="minorHAnsi"/>
                    <w:sz w:val="24"/>
                    <w:szCs w:val="24"/>
                  </w:rPr>
                </w:rPrChange>
              </w:rPr>
            </w:pPr>
            <w:r w:rsidRPr="00B0205A">
              <w:rPr>
                <w:rFonts w:ascii="Times New Roman" w:hAnsi="Times New Roman" w:cs="Times New Roman"/>
                <w:sz w:val="24"/>
                <w:szCs w:val="24"/>
                <w:rPrChange w:id="6272" w:author="raye" w:date="2018-08-10T12:30:00Z">
                  <w:rPr>
                    <w:rFonts w:ascii="Calibri" w:hAnsi="Calibri" w:cstheme="minorHAnsi"/>
                    <w:sz w:val="24"/>
                    <w:szCs w:val="24"/>
                  </w:rPr>
                </w:rPrChange>
              </w:rPr>
              <w:t>BOC Reference No</w:t>
            </w:r>
          </w:p>
        </w:tc>
        <w:tc>
          <w:tcPr>
            <w:tcW w:w="5670" w:type="dxa"/>
          </w:tcPr>
          <w:p w14:paraId="052D93B1" w14:textId="77777777" w:rsidR="005C1248" w:rsidRPr="00B0205A" w:rsidRDefault="005C1248" w:rsidP="00A769EC">
            <w:pPr>
              <w:rPr>
                <w:rFonts w:ascii="Times New Roman" w:hAnsi="Times New Roman" w:cs="Times New Roman"/>
                <w:sz w:val="24"/>
                <w:szCs w:val="24"/>
                <w:rPrChange w:id="6273" w:author="raye" w:date="2018-08-10T12:30:00Z">
                  <w:rPr>
                    <w:rFonts w:ascii="Calibri" w:hAnsi="Calibri" w:cstheme="minorHAnsi"/>
                    <w:sz w:val="24"/>
                    <w:szCs w:val="24"/>
                  </w:rPr>
                </w:rPrChange>
              </w:rPr>
            </w:pPr>
          </w:p>
        </w:tc>
      </w:tr>
      <w:tr w:rsidR="005F2EE9" w:rsidRPr="00B0205A" w14:paraId="014B585C" w14:textId="77777777" w:rsidTr="00136480">
        <w:tc>
          <w:tcPr>
            <w:tcW w:w="2268" w:type="dxa"/>
          </w:tcPr>
          <w:p w14:paraId="30E484CC" w14:textId="77777777" w:rsidR="005C1248" w:rsidRPr="00B0205A" w:rsidRDefault="005C1248" w:rsidP="00C409AC">
            <w:pPr>
              <w:rPr>
                <w:rFonts w:ascii="Times New Roman" w:hAnsi="Times New Roman" w:cs="Times New Roman"/>
                <w:sz w:val="24"/>
                <w:szCs w:val="24"/>
                <w:rPrChange w:id="6274" w:author="raye" w:date="2018-08-10T12:30:00Z">
                  <w:rPr>
                    <w:rFonts w:ascii="Calibri" w:hAnsi="Calibri" w:cstheme="minorHAnsi"/>
                    <w:sz w:val="24"/>
                    <w:szCs w:val="24"/>
                  </w:rPr>
                </w:rPrChange>
              </w:rPr>
            </w:pPr>
            <w:r w:rsidRPr="00B0205A">
              <w:rPr>
                <w:rFonts w:ascii="Times New Roman" w:hAnsi="Times New Roman" w:cs="Times New Roman"/>
                <w:sz w:val="24"/>
                <w:szCs w:val="24"/>
                <w:rPrChange w:id="6275" w:author="raye" w:date="2018-08-10T12:30:00Z">
                  <w:rPr>
                    <w:rFonts w:ascii="Calibri" w:hAnsi="Calibri" w:cstheme="minorHAnsi"/>
                    <w:sz w:val="24"/>
                    <w:szCs w:val="24"/>
                  </w:rPr>
                </w:rPrChange>
              </w:rPr>
              <w:t>Status</w:t>
            </w:r>
          </w:p>
        </w:tc>
        <w:tc>
          <w:tcPr>
            <w:tcW w:w="5670" w:type="dxa"/>
          </w:tcPr>
          <w:p w14:paraId="49C763C5" w14:textId="6F6A32A3" w:rsidR="005C1248" w:rsidRPr="00B0205A" w:rsidRDefault="005C1248" w:rsidP="00A769EC">
            <w:pPr>
              <w:jc w:val="left"/>
              <w:rPr>
                <w:rFonts w:ascii="Times New Roman" w:hAnsi="Times New Roman" w:cs="Times New Roman"/>
                <w:sz w:val="24"/>
                <w:szCs w:val="24"/>
                <w:rPrChange w:id="6276" w:author="raye" w:date="2018-08-10T12:30:00Z">
                  <w:rPr>
                    <w:rFonts w:ascii="Calibri" w:hAnsi="Calibri" w:cstheme="minorHAnsi"/>
                    <w:sz w:val="24"/>
                    <w:szCs w:val="24"/>
                  </w:rPr>
                </w:rPrChange>
              </w:rPr>
            </w:pPr>
            <w:r w:rsidRPr="00B0205A">
              <w:rPr>
                <w:rFonts w:ascii="Times New Roman" w:eastAsia="宋体" w:hAnsi="Times New Roman" w:cs="Times New Roman"/>
                <w:kern w:val="0"/>
                <w:sz w:val="24"/>
                <w:szCs w:val="24"/>
                <w:rPrChange w:id="6277" w:author="raye" w:date="2018-08-10T12:30:00Z">
                  <w:rPr>
                    <w:rFonts w:ascii="Calibri" w:eastAsia="宋体" w:hAnsi="Calibri" w:cstheme="minorHAnsi"/>
                    <w:kern w:val="0"/>
                    <w:sz w:val="24"/>
                    <w:szCs w:val="24"/>
                  </w:rPr>
                </w:rPrChange>
              </w:rPr>
              <w:t>Ver</w:t>
            </w:r>
            <w:r w:rsidR="00760A5A" w:rsidRPr="00B0205A">
              <w:rPr>
                <w:rFonts w:ascii="Times New Roman" w:eastAsia="宋体" w:hAnsi="Times New Roman" w:cs="Times New Roman"/>
                <w:kern w:val="0"/>
                <w:sz w:val="24"/>
                <w:szCs w:val="24"/>
                <w:rPrChange w:id="6278" w:author="raye" w:date="2018-08-10T12:30:00Z">
                  <w:rPr>
                    <w:rFonts w:ascii="Calibri" w:eastAsia="宋体" w:hAnsi="Calibri" w:cstheme="minorHAnsi"/>
                    <w:kern w:val="0"/>
                    <w:sz w:val="24"/>
                    <w:szCs w:val="24"/>
                  </w:rPr>
                </w:rPrChange>
              </w:rPr>
              <w:t xml:space="preserve">ification Success </w:t>
            </w:r>
            <w:r w:rsidRPr="00B0205A">
              <w:rPr>
                <w:rFonts w:ascii="Times New Roman" w:eastAsia="宋体" w:hAnsi="Times New Roman" w:cs="Times New Roman"/>
                <w:kern w:val="0"/>
                <w:sz w:val="24"/>
                <w:szCs w:val="24"/>
                <w:rPrChange w:id="6279" w:author="raye" w:date="2018-08-10T12:30:00Z">
                  <w:rPr>
                    <w:rFonts w:ascii="Calibri" w:eastAsia="宋体" w:hAnsi="Calibri" w:cstheme="minorHAnsi"/>
                    <w:kern w:val="0"/>
                    <w:sz w:val="24"/>
                    <w:szCs w:val="24"/>
                  </w:rPr>
                </w:rPrChange>
              </w:rPr>
              <w:t>and Verification Failed.</w:t>
            </w:r>
          </w:p>
        </w:tc>
      </w:tr>
      <w:tr w:rsidR="005F2EE9" w:rsidRPr="00B0205A" w14:paraId="259F5C5F" w14:textId="77777777" w:rsidTr="00136480">
        <w:tc>
          <w:tcPr>
            <w:tcW w:w="2268" w:type="dxa"/>
          </w:tcPr>
          <w:p w14:paraId="42896217" w14:textId="77777777" w:rsidR="005C1248" w:rsidRPr="00B0205A" w:rsidRDefault="005C1248" w:rsidP="00C409AC">
            <w:pPr>
              <w:rPr>
                <w:rFonts w:ascii="Times New Roman" w:hAnsi="Times New Roman" w:cs="Times New Roman"/>
                <w:sz w:val="24"/>
                <w:szCs w:val="24"/>
                <w:rPrChange w:id="6280" w:author="raye" w:date="2018-08-10T12:30:00Z">
                  <w:rPr>
                    <w:rFonts w:ascii="Calibri" w:hAnsi="Calibri" w:cstheme="minorHAnsi"/>
                    <w:sz w:val="24"/>
                    <w:szCs w:val="24"/>
                  </w:rPr>
                </w:rPrChange>
              </w:rPr>
            </w:pPr>
            <w:r w:rsidRPr="00B0205A">
              <w:rPr>
                <w:rFonts w:ascii="Times New Roman" w:hAnsi="Times New Roman" w:cs="Times New Roman"/>
                <w:sz w:val="24"/>
                <w:szCs w:val="24"/>
                <w:rPrChange w:id="6281" w:author="raye" w:date="2018-08-10T12:30:00Z">
                  <w:rPr>
                    <w:rFonts w:ascii="Calibri" w:hAnsi="Calibri" w:cstheme="minorHAnsi"/>
                    <w:sz w:val="24"/>
                    <w:szCs w:val="24"/>
                  </w:rPr>
                </w:rPrChange>
              </w:rPr>
              <w:t>Last Modified Date</w:t>
            </w:r>
          </w:p>
        </w:tc>
        <w:tc>
          <w:tcPr>
            <w:tcW w:w="5670" w:type="dxa"/>
          </w:tcPr>
          <w:p w14:paraId="2B84EDB1" w14:textId="77777777" w:rsidR="005C1248" w:rsidRPr="00B0205A" w:rsidRDefault="005C1248" w:rsidP="00A769EC">
            <w:pPr>
              <w:rPr>
                <w:rFonts w:ascii="Times New Roman" w:eastAsia="宋体" w:hAnsi="Times New Roman" w:cs="Times New Roman"/>
                <w:kern w:val="0"/>
                <w:sz w:val="24"/>
                <w:szCs w:val="24"/>
                <w:rPrChange w:id="6282" w:author="raye" w:date="2018-08-10T12:30:00Z">
                  <w:rPr>
                    <w:rFonts w:ascii="Calibri" w:eastAsia="宋体" w:hAnsi="Calibri" w:cstheme="minorHAnsi"/>
                    <w:kern w:val="0"/>
                    <w:sz w:val="24"/>
                    <w:szCs w:val="24"/>
                  </w:rPr>
                </w:rPrChange>
              </w:rPr>
            </w:pPr>
          </w:p>
        </w:tc>
      </w:tr>
      <w:tr w:rsidR="005F2EE9" w:rsidRPr="00B0205A" w14:paraId="3F226B84" w14:textId="77777777" w:rsidTr="00136480">
        <w:tc>
          <w:tcPr>
            <w:tcW w:w="2268" w:type="dxa"/>
          </w:tcPr>
          <w:p w14:paraId="6DA75D69" w14:textId="112B0B37" w:rsidR="005C1248" w:rsidRPr="00B0205A" w:rsidRDefault="009E51F8" w:rsidP="00C409AC">
            <w:pPr>
              <w:rPr>
                <w:rFonts w:ascii="Times New Roman" w:hAnsi="Times New Roman" w:cs="Times New Roman"/>
                <w:sz w:val="24"/>
                <w:szCs w:val="24"/>
                <w:rPrChange w:id="6283" w:author="raye" w:date="2018-08-10T12:30:00Z">
                  <w:rPr>
                    <w:rFonts w:ascii="Calibri" w:hAnsi="Calibri" w:cstheme="minorHAnsi"/>
                    <w:sz w:val="24"/>
                    <w:szCs w:val="24"/>
                  </w:rPr>
                </w:rPrChange>
              </w:rPr>
            </w:pPr>
            <w:r w:rsidRPr="00B0205A">
              <w:rPr>
                <w:rFonts w:ascii="Times New Roman" w:hAnsi="Times New Roman" w:cs="Times New Roman"/>
                <w:sz w:val="24"/>
                <w:szCs w:val="24"/>
                <w:rPrChange w:id="6284" w:author="raye" w:date="2018-08-10T12:30:00Z">
                  <w:rPr>
                    <w:rFonts w:ascii="Calibri" w:hAnsi="Calibri" w:cstheme="minorHAnsi"/>
                    <w:sz w:val="24"/>
                    <w:szCs w:val="24"/>
                  </w:rPr>
                </w:rPrChange>
              </w:rPr>
              <w:t xml:space="preserve">Operations </w:t>
            </w:r>
            <w:r w:rsidR="003B3503" w:rsidRPr="00B0205A">
              <w:rPr>
                <w:rFonts w:ascii="Times New Roman" w:hAnsi="Times New Roman" w:cs="Times New Roman"/>
                <w:sz w:val="24"/>
                <w:szCs w:val="24"/>
                <w:rPrChange w:id="6285" w:author="raye" w:date="2018-08-10T12:30:00Z">
                  <w:rPr>
                    <w:rFonts w:ascii="Calibri" w:hAnsi="Calibri" w:cstheme="minorHAnsi"/>
                    <w:sz w:val="24"/>
                    <w:szCs w:val="24"/>
                  </w:rPr>
                </w:rPrChange>
              </w:rPr>
              <w:t>Analyst</w:t>
            </w:r>
          </w:p>
        </w:tc>
        <w:tc>
          <w:tcPr>
            <w:tcW w:w="5670" w:type="dxa"/>
          </w:tcPr>
          <w:p w14:paraId="48B76820" w14:textId="6B6F48CB" w:rsidR="005C1248" w:rsidRPr="00B0205A" w:rsidRDefault="00604DE2" w:rsidP="00A769EC">
            <w:pPr>
              <w:rPr>
                <w:rFonts w:ascii="Times New Roman" w:hAnsi="Times New Roman" w:cs="Times New Roman"/>
                <w:sz w:val="24"/>
                <w:szCs w:val="24"/>
                <w:rPrChange w:id="6286" w:author="raye" w:date="2018-08-10T12:30:00Z">
                  <w:rPr>
                    <w:rFonts w:ascii="Calibri" w:hAnsi="Calibri" w:cstheme="minorHAnsi"/>
                    <w:sz w:val="24"/>
                    <w:szCs w:val="24"/>
                  </w:rPr>
                </w:rPrChange>
              </w:rPr>
            </w:pPr>
            <w:r w:rsidRPr="00B0205A">
              <w:rPr>
                <w:rFonts w:ascii="Times New Roman" w:hAnsi="Times New Roman" w:cs="Times New Roman"/>
                <w:sz w:val="24"/>
                <w:szCs w:val="24"/>
                <w:rPrChange w:id="6287" w:author="raye" w:date="2018-08-10T12:30:00Z">
                  <w:rPr>
                    <w:rFonts w:ascii="Calibri" w:hAnsi="Calibri" w:cstheme="minorHAnsi"/>
                    <w:sz w:val="24"/>
                    <w:szCs w:val="24"/>
                  </w:rPr>
                </w:rPrChange>
              </w:rPr>
              <w:t xml:space="preserve">Operations Analyst </w:t>
            </w:r>
            <w:r w:rsidR="005C1248" w:rsidRPr="00B0205A">
              <w:rPr>
                <w:rFonts w:ascii="Times New Roman" w:hAnsi="Times New Roman" w:cs="Times New Roman"/>
                <w:sz w:val="24"/>
                <w:szCs w:val="24"/>
                <w:rPrChange w:id="6288" w:author="raye" w:date="2018-08-10T12:30:00Z">
                  <w:rPr>
                    <w:rFonts w:ascii="Calibri" w:hAnsi="Calibri" w:cstheme="minorHAnsi"/>
                    <w:sz w:val="24"/>
                    <w:szCs w:val="24"/>
                  </w:rPr>
                </w:rPrChange>
              </w:rPr>
              <w:t>who created the case</w:t>
            </w:r>
          </w:p>
        </w:tc>
      </w:tr>
      <w:tr w:rsidR="005F2EE9" w:rsidRPr="00B0205A" w14:paraId="6EB331A6" w14:textId="77777777" w:rsidTr="00136480">
        <w:tc>
          <w:tcPr>
            <w:tcW w:w="2268" w:type="dxa"/>
          </w:tcPr>
          <w:p w14:paraId="26838344" w14:textId="77777777" w:rsidR="005C1248" w:rsidRPr="00B0205A" w:rsidRDefault="005C1248" w:rsidP="00C409AC">
            <w:pPr>
              <w:rPr>
                <w:rFonts w:ascii="Times New Roman" w:hAnsi="Times New Roman" w:cs="Times New Roman"/>
                <w:sz w:val="24"/>
                <w:szCs w:val="24"/>
                <w:rPrChange w:id="6289" w:author="raye" w:date="2018-08-10T12:30:00Z">
                  <w:rPr>
                    <w:rFonts w:ascii="Calibri" w:hAnsi="Calibri" w:cstheme="minorHAnsi"/>
                    <w:sz w:val="24"/>
                    <w:szCs w:val="24"/>
                  </w:rPr>
                </w:rPrChange>
              </w:rPr>
            </w:pPr>
            <w:r w:rsidRPr="00B0205A">
              <w:rPr>
                <w:rFonts w:ascii="Times New Roman" w:hAnsi="Times New Roman" w:cs="Times New Roman"/>
                <w:sz w:val="24"/>
                <w:szCs w:val="24"/>
                <w:rPrChange w:id="6290" w:author="raye" w:date="2018-08-10T12:30:00Z">
                  <w:rPr>
                    <w:rFonts w:ascii="Calibri" w:hAnsi="Calibri" w:cstheme="minorHAnsi"/>
                    <w:sz w:val="24"/>
                    <w:szCs w:val="24"/>
                  </w:rPr>
                </w:rPrChange>
              </w:rPr>
              <w:t>Total Amount</w:t>
            </w:r>
          </w:p>
        </w:tc>
        <w:tc>
          <w:tcPr>
            <w:tcW w:w="5670" w:type="dxa"/>
          </w:tcPr>
          <w:p w14:paraId="1E4F9927" w14:textId="77777777" w:rsidR="005C1248" w:rsidRPr="00B0205A" w:rsidRDefault="005C1248" w:rsidP="00A769EC">
            <w:pPr>
              <w:rPr>
                <w:rFonts w:ascii="Times New Roman" w:hAnsi="Times New Roman" w:cs="Times New Roman"/>
                <w:sz w:val="24"/>
                <w:szCs w:val="24"/>
                <w:rPrChange w:id="6291" w:author="raye" w:date="2018-08-10T12:30:00Z">
                  <w:rPr>
                    <w:rFonts w:ascii="Calibri" w:hAnsi="Calibri" w:cstheme="minorHAnsi"/>
                    <w:sz w:val="24"/>
                    <w:szCs w:val="24"/>
                  </w:rPr>
                </w:rPrChange>
              </w:rPr>
            </w:pPr>
            <w:r w:rsidRPr="00B0205A">
              <w:rPr>
                <w:rFonts w:ascii="Times New Roman" w:hAnsi="Times New Roman" w:cs="Times New Roman"/>
                <w:sz w:val="24"/>
                <w:szCs w:val="24"/>
                <w:rPrChange w:id="6292" w:author="raye" w:date="2018-08-10T12:30:00Z">
                  <w:rPr>
                    <w:rFonts w:ascii="Calibri" w:hAnsi="Calibri" w:cstheme="minorHAnsi"/>
                    <w:sz w:val="24"/>
                    <w:szCs w:val="24"/>
                  </w:rPr>
                </w:rPrChange>
              </w:rPr>
              <w:t>Total amount for this case</w:t>
            </w:r>
          </w:p>
        </w:tc>
      </w:tr>
      <w:tr w:rsidR="005F2EE9" w:rsidRPr="00B0205A" w14:paraId="1E90679E" w14:textId="77777777" w:rsidTr="00136480">
        <w:tc>
          <w:tcPr>
            <w:tcW w:w="2268" w:type="dxa"/>
          </w:tcPr>
          <w:p w14:paraId="6B84AE41" w14:textId="77777777" w:rsidR="005C1248" w:rsidRPr="00B0205A" w:rsidRDefault="005C1248" w:rsidP="00C409AC">
            <w:pPr>
              <w:rPr>
                <w:rFonts w:ascii="Times New Roman" w:hAnsi="Times New Roman" w:cs="Times New Roman"/>
                <w:sz w:val="24"/>
                <w:szCs w:val="24"/>
                <w:rPrChange w:id="6293" w:author="raye" w:date="2018-08-10T12:30:00Z">
                  <w:rPr>
                    <w:rFonts w:ascii="Calibri" w:hAnsi="Calibri" w:cstheme="minorHAnsi"/>
                    <w:sz w:val="24"/>
                    <w:szCs w:val="24"/>
                  </w:rPr>
                </w:rPrChange>
              </w:rPr>
            </w:pPr>
            <w:r w:rsidRPr="00B0205A">
              <w:rPr>
                <w:rFonts w:ascii="Times New Roman" w:hAnsi="Times New Roman" w:cs="Times New Roman"/>
                <w:sz w:val="24"/>
                <w:szCs w:val="24"/>
                <w:rPrChange w:id="6294" w:author="raye" w:date="2018-08-10T12:30:00Z">
                  <w:rPr>
                    <w:rFonts w:ascii="Calibri" w:hAnsi="Calibri" w:cstheme="minorHAnsi"/>
                    <w:sz w:val="24"/>
                    <w:szCs w:val="24"/>
                  </w:rPr>
                </w:rPrChange>
              </w:rPr>
              <w:t>Action</w:t>
            </w:r>
          </w:p>
        </w:tc>
        <w:tc>
          <w:tcPr>
            <w:tcW w:w="5670" w:type="dxa"/>
          </w:tcPr>
          <w:p w14:paraId="40BC9AEE" w14:textId="16FCDCEF" w:rsidR="005C1248" w:rsidRPr="00B0205A" w:rsidRDefault="00760A5A" w:rsidP="00774ECE">
            <w:pPr>
              <w:rPr>
                <w:rFonts w:ascii="Times New Roman" w:hAnsi="Times New Roman" w:cs="Times New Roman"/>
                <w:sz w:val="24"/>
                <w:szCs w:val="24"/>
                <w:rPrChange w:id="6295" w:author="raye" w:date="2018-08-10T12:30:00Z">
                  <w:rPr>
                    <w:rFonts w:ascii="Calibri" w:hAnsi="Calibri" w:cstheme="minorHAnsi"/>
                    <w:sz w:val="24"/>
                    <w:szCs w:val="24"/>
                  </w:rPr>
                </w:rPrChange>
              </w:rPr>
            </w:pPr>
            <w:r w:rsidRPr="00B0205A">
              <w:rPr>
                <w:rFonts w:ascii="Times New Roman" w:hAnsi="Times New Roman" w:cs="Times New Roman"/>
                <w:sz w:val="24"/>
                <w:szCs w:val="24"/>
                <w:rPrChange w:id="6296" w:author="raye" w:date="2018-08-10T12:30:00Z">
                  <w:rPr>
                    <w:rFonts w:ascii="Calibri" w:hAnsi="Calibri" w:cstheme="minorHAnsi"/>
                    <w:sz w:val="24"/>
                    <w:szCs w:val="24"/>
                  </w:rPr>
                </w:rPrChange>
              </w:rPr>
              <w:t>Upload of documents</w:t>
            </w:r>
          </w:p>
        </w:tc>
      </w:tr>
      <w:tr w:rsidR="005C1248" w:rsidRPr="00B0205A" w14:paraId="20E647CC" w14:textId="77777777" w:rsidTr="00136480">
        <w:trPr>
          <w:trHeight w:val="341"/>
        </w:trPr>
        <w:tc>
          <w:tcPr>
            <w:tcW w:w="2268" w:type="dxa"/>
          </w:tcPr>
          <w:p w14:paraId="24E3E9FF" w14:textId="77777777" w:rsidR="005C1248" w:rsidRPr="00B0205A" w:rsidRDefault="005C1248" w:rsidP="00C409AC">
            <w:pPr>
              <w:rPr>
                <w:rFonts w:ascii="Times New Roman" w:hAnsi="Times New Roman" w:cs="Times New Roman"/>
                <w:sz w:val="24"/>
                <w:szCs w:val="24"/>
                <w:rPrChange w:id="6297" w:author="raye" w:date="2018-08-10T12:30:00Z">
                  <w:rPr>
                    <w:rFonts w:ascii="Calibri" w:hAnsi="Calibri" w:cstheme="minorHAnsi"/>
                    <w:sz w:val="24"/>
                    <w:szCs w:val="24"/>
                  </w:rPr>
                </w:rPrChange>
              </w:rPr>
            </w:pPr>
            <w:r w:rsidRPr="00B0205A">
              <w:rPr>
                <w:rFonts w:ascii="Times New Roman" w:hAnsi="Times New Roman" w:cs="Times New Roman"/>
                <w:sz w:val="24"/>
                <w:szCs w:val="24"/>
                <w:rPrChange w:id="6298" w:author="raye" w:date="2018-08-10T12:30:00Z">
                  <w:rPr>
                    <w:rFonts w:ascii="Calibri" w:hAnsi="Calibri" w:cstheme="minorHAnsi"/>
                    <w:sz w:val="24"/>
                    <w:szCs w:val="24"/>
                  </w:rPr>
                </w:rPrChange>
              </w:rPr>
              <w:t>Pages:</w:t>
            </w:r>
          </w:p>
        </w:tc>
        <w:tc>
          <w:tcPr>
            <w:tcW w:w="5670" w:type="dxa"/>
          </w:tcPr>
          <w:p w14:paraId="5694AE0F" w14:textId="77777777" w:rsidR="005C1248" w:rsidRPr="00B0205A" w:rsidRDefault="005C1248" w:rsidP="00A769EC">
            <w:pPr>
              <w:pStyle w:val="BodyText1"/>
              <w:ind w:rightChars="100" w:right="210"/>
              <w:jc w:val="both"/>
              <w:rPr>
                <w:rFonts w:eastAsiaTheme="minorEastAsia"/>
                <w:kern w:val="2"/>
                <w:szCs w:val="24"/>
                <w:lang w:eastAsia="zh-CN"/>
                <w:rPrChange w:id="6299" w:author="raye" w:date="2018-08-10T12:30:00Z">
                  <w:rPr>
                    <w:rFonts w:ascii="Calibri" w:eastAsiaTheme="minorEastAsia" w:hAnsi="Calibri" w:cstheme="minorHAnsi"/>
                    <w:kern w:val="2"/>
                    <w:szCs w:val="24"/>
                    <w:lang w:eastAsia="zh-CN"/>
                  </w:rPr>
                </w:rPrChange>
              </w:rPr>
            </w:pPr>
            <w:r w:rsidRPr="00B0205A">
              <w:rPr>
                <w:rFonts w:eastAsiaTheme="minorEastAsia"/>
                <w:kern w:val="2"/>
                <w:szCs w:val="24"/>
                <w:lang w:eastAsia="zh-CN"/>
                <w:rPrChange w:id="6300" w:author="raye" w:date="2018-08-10T12:30:00Z">
                  <w:rPr>
                    <w:rFonts w:ascii="Calibri" w:eastAsiaTheme="minorEastAsia" w:hAnsi="Calibri" w:cstheme="minorHAnsi"/>
                    <w:kern w:val="2"/>
                    <w:szCs w:val="24"/>
                    <w:lang w:eastAsia="zh-CN"/>
                  </w:rPr>
                </w:rPrChange>
              </w:rPr>
              <w:t>page amount of the uploaded PDF</w:t>
            </w:r>
          </w:p>
        </w:tc>
      </w:tr>
    </w:tbl>
    <w:p w14:paraId="5ECC3F28" w14:textId="77777777" w:rsidR="0080232E" w:rsidRPr="00B0205A" w:rsidRDefault="0080232E" w:rsidP="00C409AC">
      <w:pPr>
        <w:spacing w:afterLines="50" w:after="156"/>
        <w:rPr>
          <w:rFonts w:ascii="Times New Roman" w:hAnsi="Times New Roman" w:cs="Times New Roman"/>
          <w:sz w:val="24"/>
          <w:highlight w:val="yellow"/>
          <w:rPrChange w:id="6301" w:author="raye" w:date="2018-08-10T12:30:00Z">
            <w:rPr>
              <w:rFonts w:ascii="Calibri" w:hAnsi="Calibri" w:cstheme="minorHAnsi"/>
              <w:sz w:val="24"/>
              <w:highlight w:val="yellow"/>
            </w:rPr>
          </w:rPrChange>
        </w:rPr>
      </w:pPr>
    </w:p>
    <w:p w14:paraId="51ECD5A2" w14:textId="7FBA9215" w:rsidR="009041F2" w:rsidRPr="00B0205A" w:rsidRDefault="00751CDF" w:rsidP="00BA2F11">
      <w:pPr>
        <w:pStyle w:val="3"/>
        <w:keepNext w:val="0"/>
        <w:keepLines w:val="0"/>
        <w:spacing w:before="0" w:after="120" w:line="240" w:lineRule="auto"/>
        <w:ind w:left="566"/>
        <w:rPr>
          <w:rFonts w:ascii="Times New Roman" w:hAnsi="Times New Roman" w:cs="Times New Roman"/>
          <w:rPrChange w:id="6302" w:author="raye" w:date="2018-08-10T12:30:00Z">
            <w:rPr>
              <w:rFonts w:ascii="Calibri" w:hAnsi="Calibri" w:cstheme="minorHAnsi"/>
            </w:rPr>
          </w:rPrChange>
        </w:rPr>
      </w:pPr>
      <w:bookmarkStart w:id="6303" w:name="_Toc512250226"/>
      <w:bookmarkStart w:id="6304" w:name="_Toc520839425"/>
      <w:r w:rsidRPr="00B0205A">
        <w:rPr>
          <w:rFonts w:ascii="Times New Roman" w:hAnsi="Times New Roman" w:cs="Times New Roman"/>
          <w:rPrChange w:id="6305" w:author="raye" w:date="2018-08-10T12:30:00Z">
            <w:rPr>
              <w:rFonts w:ascii="Calibri" w:hAnsi="Calibri" w:cstheme="minorHAnsi"/>
            </w:rPr>
          </w:rPrChange>
        </w:rPr>
        <w:lastRenderedPageBreak/>
        <w:t xml:space="preserve">1..2. </w:t>
      </w:r>
      <w:r w:rsidR="009041F2" w:rsidRPr="00B0205A">
        <w:rPr>
          <w:rFonts w:ascii="Times New Roman" w:hAnsi="Times New Roman" w:cs="Times New Roman"/>
          <w:rPrChange w:id="6306" w:author="raye" w:date="2018-08-10T12:30:00Z">
            <w:rPr>
              <w:rFonts w:ascii="Calibri" w:hAnsi="Calibri" w:cstheme="minorHAnsi"/>
            </w:rPr>
          </w:rPrChange>
        </w:rPr>
        <w:t>Enhancement</w:t>
      </w:r>
      <w:bookmarkEnd w:id="6303"/>
      <w:bookmarkEnd w:id="6304"/>
    </w:p>
    <w:p w14:paraId="5555A9A8" w14:textId="590E5310" w:rsidR="00136480" w:rsidRPr="00B0205A" w:rsidRDefault="00BA0DB9" w:rsidP="00022A05">
      <w:pPr>
        <w:pStyle w:val="a0"/>
        <w:numPr>
          <w:ilvl w:val="0"/>
          <w:numId w:val="7"/>
        </w:numPr>
        <w:spacing w:afterLines="50" w:after="156"/>
        <w:ind w:firstLineChars="0"/>
        <w:rPr>
          <w:rFonts w:ascii="Times New Roman" w:hAnsi="Times New Roman" w:cs="Times New Roman"/>
          <w:sz w:val="24"/>
          <w:rPrChange w:id="6307" w:author="raye" w:date="2018-08-10T12:30:00Z">
            <w:rPr>
              <w:rFonts w:ascii="Calibri" w:hAnsi="Calibri" w:cstheme="minorHAnsi"/>
              <w:sz w:val="24"/>
            </w:rPr>
          </w:rPrChange>
        </w:rPr>
      </w:pPr>
      <w:r w:rsidRPr="00B0205A">
        <w:rPr>
          <w:rFonts w:ascii="Times New Roman" w:hAnsi="Times New Roman" w:cs="Times New Roman"/>
          <w:sz w:val="24"/>
          <w:rPrChange w:id="6308" w:author="raye" w:date="2018-08-10T12:30:00Z">
            <w:rPr>
              <w:rFonts w:ascii="Calibri" w:hAnsi="Calibri" w:cstheme="minorHAnsi"/>
              <w:sz w:val="24"/>
            </w:rPr>
          </w:rPrChange>
        </w:rPr>
        <w:t>N/A</w:t>
      </w:r>
    </w:p>
    <w:p w14:paraId="2D5C51B7" w14:textId="57F62D1C" w:rsidR="0033583C" w:rsidRPr="00B0205A" w:rsidRDefault="0033583C" w:rsidP="00BF71D7">
      <w:pPr>
        <w:rPr>
          <w:rFonts w:ascii="Times New Roman" w:hAnsi="Times New Roman" w:cs="Times New Roman"/>
          <w:sz w:val="24"/>
          <w:szCs w:val="24"/>
          <w:rPrChange w:id="6309" w:author="raye" w:date="2018-08-10T12:30:00Z">
            <w:rPr>
              <w:rFonts w:ascii="Calibri" w:hAnsi="Calibri" w:cstheme="minorHAnsi"/>
              <w:sz w:val="24"/>
              <w:szCs w:val="24"/>
            </w:rPr>
          </w:rPrChange>
        </w:rPr>
      </w:pPr>
    </w:p>
    <w:p w14:paraId="7FBD6F91" w14:textId="3ABECB99" w:rsidR="00EE1645" w:rsidRPr="00E403FE" w:rsidRDefault="00EE1645">
      <w:pPr>
        <w:pStyle w:val="3211"/>
        <w:ind w:left="210" w:right="210"/>
        <w:pPrChange w:id="6310" w:author="raye" w:date="2018-08-10T14:17:00Z">
          <w:pPr>
            <w:pStyle w:val="215"/>
          </w:pPr>
        </w:pPrChange>
      </w:pPr>
      <w:r w:rsidRPr="00E403FE">
        <w:tab/>
      </w:r>
      <w:r w:rsidRPr="00E403FE">
        <w:tab/>
      </w:r>
      <w:bookmarkStart w:id="6311" w:name="_Toc520839426"/>
      <w:r w:rsidRPr="00E403FE">
        <w:t>3.2.3.1. Brief introduction to function</w:t>
      </w:r>
      <w:bookmarkEnd w:id="6311"/>
    </w:p>
    <w:p w14:paraId="0936A127" w14:textId="0FD11DED" w:rsidR="000379D9" w:rsidRPr="00BD1ACA" w:rsidRDefault="00751CDF">
      <w:pPr>
        <w:pStyle w:val="a0"/>
        <w:numPr>
          <w:ilvl w:val="0"/>
          <w:numId w:val="168"/>
        </w:numPr>
        <w:ind w:firstLineChars="0"/>
        <w:rPr>
          <w:rStyle w:val="aff4"/>
          <w:rFonts w:eastAsiaTheme="minorEastAsia"/>
          <w:rPrChange w:id="6312" w:author="raye" w:date="2018-08-10T14:17:00Z">
            <w:rPr>
              <w:rFonts w:ascii="等线" w:eastAsia="等线" w:hAnsi="等线" w:cstheme="minorHAnsi"/>
              <w:szCs w:val="21"/>
            </w:rPr>
          </w:rPrChange>
        </w:rPr>
        <w:pPrChange w:id="6313" w:author="raye" w:date="2018-08-10T14:17:00Z">
          <w:pPr>
            <w:pStyle w:val="a0"/>
            <w:ind w:left="420" w:firstLineChars="0" w:hanging="420"/>
            <w:jc w:val="left"/>
          </w:pPr>
        </w:pPrChange>
      </w:pPr>
      <w:r w:rsidRPr="00BD1ACA">
        <w:rPr>
          <w:rStyle w:val="aff4"/>
          <w:rFonts w:eastAsiaTheme="minorEastAsia"/>
          <w:rPrChange w:id="6314" w:author="raye" w:date="2018-08-10T14:17:00Z">
            <w:rPr>
              <w:rFonts w:ascii="等线" w:eastAsia="等线" w:hAnsi="等线" w:cstheme="minorHAnsi"/>
              <w:szCs w:val="21"/>
            </w:rPr>
          </w:rPrChange>
        </w:rPr>
        <w:t>OA</w:t>
      </w:r>
      <w:r w:rsidR="000379D9" w:rsidRPr="00BD1ACA">
        <w:rPr>
          <w:rStyle w:val="aff4"/>
          <w:rFonts w:eastAsiaTheme="minorEastAsia"/>
          <w:rPrChange w:id="6315" w:author="raye" w:date="2018-08-10T14:17:00Z">
            <w:rPr>
              <w:rFonts w:ascii="等线" w:eastAsia="等线" w:hAnsi="等线" w:cstheme="minorHAnsi"/>
              <w:szCs w:val="21"/>
            </w:rPr>
          </w:rPrChange>
        </w:rPr>
        <w:t xml:space="preserve"> workbench</w:t>
      </w:r>
    </w:p>
    <w:p w14:paraId="6B742578" w14:textId="7D88EE9B" w:rsidR="00751CDF" w:rsidRPr="00B0205A" w:rsidRDefault="00751CDF" w:rsidP="00751CDF">
      <w:pPr>
        <w:pStyle w:val="a0"/>
        <w:ind w:left="420" w:firstLineChars="0" w:firstLine="0"/>
        <w:jc w:val="left"/>
        <w:rPr>
          <w:rFonts w:ascii="Times New Roman" w:eastAsia="等线" w:hAnsi="Times New Roman" w:cs="Times New Roman"/>
          <w:szCs w:val="21"/>
          <w:rPrChange w:id="6316" w:author="raye" w:date="2018-08-10T12:30:00Z">
            <w:rPr>
              <w:rFonts w:ascii="等线" w:eastAsia="等线" w:hAnsi="等线" w:cstheme="minorHAnsi"/>
              <w:szCs w:val="21"/>
            </w:rPr>
          </w:rPrChange>
        </w:rPr>
      </w:pPr>
    </w:p>
    <w:p w14:paraId="61CE6F58" w14:textId="51A94FB7" w:rsidR="00751CDF" w:rsidRPr="00B0205A" w:rsidRDefault="009D3D9C" w:rsidP="00751CDF">
      <w:pPr>
        <w:spacing w:afterLines="50" w:after="156"/>
        <w:rPr>
          <w:rFonts w:ascii="Times New Roman" w:hAnsi="Times New Roman" w:cs="Times New Roman"/>
          <w:sz w:val="24"/>
          <w:rPrChange w:id="6317" w:author="raye" w:date="2018-08-10T12:30:00Z">
            <w:rPr>
              <w:rFonts w:ascii="Calibri" w:hAnsi="Calibri" w:cstheme="minorHAnsi"/>
              <w:sz w:val="24"/>
            </w:rPr>
          </w:rPrChange>
        </w:rPr>
      </w:pPr>
      <w:r w:rsidRPr="00B0205A">
        <w:rPr>
          <w:rFonts w:ascii="Times New Roman" w:hAnsi="Times New Roman" w:cs="Times New Roman"/>
          <w:rPrChange w:id="6318" w:author="raye" w:date="2018-08-10T12:30:00Z">
            <w:rPr/>
          </w:rPrChange>
        </w:rPr>
        <w:t xml:space="preserve"> </w:t>
      </w:r>
      <w:r w:rsidR="00C222AD" w:rsidRPr="00B0205A">
        <w:rPr>
          <w:rFonts w:ascii="Times New Roman" w:hAnsi="Times New Roman" w:cs="Times New Roman"/>
          <w:rPrChange w:id="6319" w:author="raye" w:date="2018-08-10T12:30:00Z">
            <w:rPr>
              <w:rFonts w:ascii="Times New Roman" w:hAnsi="Times New Roman" w:cs="Times New Roman"/>
            </w:rPr>
          </w:rPrChange>
        </w:rPr>
        <w:object w:dxaOrig="10380" w:dyaOrig="10876" w14:anchorId="04BE1881">
          <v:shape id="_x0000_i1028" type="#_x0000_t75" style="width:417.75pt;height:6in" o:ole="">
            <v:imagedata r:id="rId34" o:title=""/>
          </v:shape>
          <o:OLEObject Type="Embed" ProgID="Visio.Drawing.15" ShapeID="_x0000_i1028" DrawAspect="Content" ObjectID="_1595443867" r:id="rId35"/>
        </w:object>
      </w:r>
    </w:p>
    <w:p w14:paraId="47925B75" w14:textId="77777777" w:rsidR="00751CDF" w:rsidRPr="00B0205A" w:rsidRDefault="00751CDF" w:rsidP="00751CDF">
      <w:pPr>
        <w:spacing w:afterLines="50" w:after="156"/>
        <w:rPr>
          <w:rFonts w:ascii="Times New Roman" w:hAnsi="Times New Roman" w:cs="Times New Roman"/>
          <w:sz w:val="24"/>
          <w:rPrChange w:id="6320" w:author="raye" w:date="2018-08-10T12:30:00Z">
            <w:rPr>
              <w:rFonts w:ascii="Calibri" w:hAnsi="Calibri" w:cstheme="minorHAnsi"/>
              <w:sz w:val="24"/>
            </w:rPr>
          </w:rPrChange>
        </w:rPr>
      </w:pPr>
    </w:p>
    <w:p w14:paraId="54CB8533" w14:textId="77777777" w:rsidR="00751CDF" w:rsidRPr="00B0205A" w:rsidRDefault="00751CDF" w:rsidP="00751CDF">
      <w:pPr>
        <w:spacing w:afterLines="50" w:after="156"/>
        <w:rPr>
          <w:rFonts w:ascii="Times New Roman" w:hAnsi="Times New Roman" w:cs="Times New Roman"/>
          <w:sz w:val="24"/>
          <w:rPrChange w:id="6321" w:author="raye" w:date="2018-08-10T12:30:00Z">
            <w:rPr>
              <w:rFonts w:ascii="Calibri" w:hAnsi="Calibri" w:cstheme="minorHAnsi"/>
              <w:sz w:val="24"/>
            </w:rPr>
          </w:rPrChange>
        </w:rPr>
      </w:pPr>
    </w:p>
    <w:p w14:paraId="1EC1CC5F" w14:textId="77777777" w:rsidR="00751CDF" w:rsidRPr="00E403FE" w:rsidRDefault="00751CDF">
      <w:pPr>
        <w:pStyle w:val="3211"/>
        <w:ind w:left="210" w:right="210"/>
        <w:pPrChange w:id="6322" w:author="raye" w:date="2018-08-10T14:17:00Z">
          <w:pPr>
            <w:pStyle w:val="215"/>
          </w:pPr>
        </w:pPrChange>
      </w:pPr>
      <w:r w:rsidRPr="00E403FE">
        <w:tab/>
      </w:r>
      <w:r w:rsidRPr="00E403FE">
        <w:tab/>
      </w:r>
      <w:bookmarkStart w:id="6323" w:name="_Toc519582885"/>
      <w:bookmarkStart w:id="6324" w:name="_Toc520839427"/>
      <w:r w:rsidRPr="00E403FE">
        <w:t>3.2.3.2. Detailed description</w:t>
      </w:r>
      <w:bookmarkEnd w:id="6323"/>
      <w:bookmarkEnd w:id="6324"/>
    </w:p>
    <w:p w14:paraId="5E05AD33" w14:textId="77777777" w:rsidR="000379D9" w:rsidRPr="00BD1ACA" w:rsidRDefault="000379D9">
      <w:pPr>
        <w:pStyle w:val="a0"/>
        <w:numPr>
          <w:ilvl w:val="0"/>
          <w:numId w:val="169"/>
        </w:numPr>
        <w:ind w:firstLineChars="0"/>
        <w:rPr>
          <w:rStyle w:val="aff4"/>
          <w:rFonts w:eastAsiaTheme="minorEastAsia"/>
          <w:rPrChange w:id="6325" w:author="raye" w:date="2018-08-10T14:18:00Z">
            <w:rPr>
              <w:rFonts w:ascii="等线" w:eastAsia="等线" w:hAnsi="等线"/>
              <w:szCs w:val="21"/>
            </w:rPr>
          </w:rPrChange>
        </w:rPr>
        <w:pPrChange w:id="6326" w:author="raye" w:date="2018-08-10T14:18:00Z">
          <w:pPr>
            <w:ind w:left="420" w:hanging="420"/>
          </w:pPr>
        </w:pPrChange>
      </w:pPr>
      <w:r w:rsidRPr="00BD1ACA">
        <w:rPr>
          <w:rStyle w:val="aff4"/>
          <w:rFonts w:eastAsiaTheme="minorEastAsia"/>
          <w:rPrChange w:id="6327" w:author="raye" w:date="2018-08-10T14:18:00Z">
            <w:rPr>
              <w:rFonts w:ascii="等线" w:eastAsia="等线" w:hAnsi="等线"/>
              <w:szCs w:val="21"/>
            </w:rPr>
          </w:rPrChange>
        </w:rPr>
        <w:t>List status</w:t>
      </w:r>
    </w:p>
    <w:p w14:paraId="1AD25B44" w14:textId="1C355D44" w:rsidR="000379D9" w:rsidRPr="00BD1ACA" w:rsidRDefault="000379D9">
      <w:pPr>
        <w:rPr>
          <w:rStyle w:val="af6"/>
          <w:rFonts w:eastAsiaTheme="minorEastAsia"/>
          <w:rPrChange w:id="6328" w:author="raye" w:date="2018-08-10T14:18:00Z">
            <w:rPr>
              <w:rFonts w:ascii="等线" w:eastAsia="等线" w:hAnsi="等线"/>
              <w:szCs w:val="21"/>
            </w:rPr>
          </w:rPrChange>
        </w:rPr>
        <w:pPrChange w:id="6329" w:author="raye" w:date="2018-08-10T14:18:00Z">
          <w:pPr>
            <w:ind w:left="420" w:hanging="420"/>
          </w:pPr>
        </w:pPrChange>
      </w:pPr>
      <w:r w:rsidRPr="00BD1ACA">
        <w:rPr>
          <w:rStyle w:val="af6"/>
          <w:rFonts w:eastAsiaTheme="minorEastAsia"/>
          <w:rPrChange w:id="6330" w:author="raye" w:date="2018-08-10T14:18:00Z">
            <w:rPr>
              <w:rFonts w:ascii="等线" w:eastAsia="等线" w:hAnsi="等线"/>
              <w:szCs w:val="21"/>
            </w:rPr>
          </w:rPrChange>
        </w:rPr>
        <w:t xml:space="preserve">Divided into To Do List &amp; </w:t>
      </w:r>
      <w:r w:rsidR="00A022BF" w:rsidRPr="00BD1ACA">
        <w:rPr>
          <w:rStyle w:val="af6"/>
          <w:rFonts w:eastAsiaTheme="minorEastAsia"/>
          <w:rPrChange w:id="6331" w:author="raye" w:date="2018-08-10T14:18:00Z">
            <w:rPr>
              <w:rFonts w:ascii="等线" w:eastAsia="等线" w:hAnsi="等线"/>
              <w:szCs w:val="21"/>
            </w:rPr>
          </w:rPrChange>
        </w:rPr>
        <w:t>Pending List &amp; History</w:t>
      </w:r>
      <w:r w:rsidRPr="00BD1ACA">
        <w:rPr>
          <w:rStyle w:val="af6"/>
          <w:rFonts w:eastAsiaTheme="minorEastAsia"/>
          <w:rPrChange w:id="6332" w:author="raye" w:date="2018-08-10T14:18:00Z">
            <w:rPr>
              <w:rFonts w:ascii="等线" w:eastAsia="等线" w:hAnsi="等线"/>
              <w:szCs w:val="21"/>
            </w:rPr>
          </w:rPrChange>
        </w:rPr>
        <w:t xml:space="preserve"> list:</w:t>
      </w:r>
    </w:p>
    <w:p w14:paraId="4FEA87A1" w14:textId="27F5D95F" w:rsidR="00474B43" w:rsidRPr="00BD1ACA" w:rsidRDefault="000379D9">
      <w:pPr>
        <w:rPr>
          <w:rStyle w:val="af6"/>
          <w:rFonts w:eastAsiaTheme="minorEastAsia"/>
          <w:rPrChange w:id="6333" w:author="raye" w:date="2018-08-10T14:18:00Z">
            <w:rPr>
              <w:rFonts w:ascii="等线" w:eastAsia="等线" w:hAnsi="等线"/>
              <w:szCs w:val="21"/>
            </w:rPr>
          </w:rPrChange>
        </w:rPr>
        <w:pPrChange w:id="6334" w:author="raye" w:date="2018-08-10T14:18:00Z">
          <w:pPr>
            <w:ind w:left="420"/>
          </w:pPr>
        </w:pPrChange>
      </w:pPr>
      <w:r w:rsidRPr="00BD1ACA">
        <w:rPr>
          <w:rStyle w:val="af6"/>
          <w:rFonts w:eastAsiaTheme="minorEastAsia"/>
          <w:rPrChange w:id="6335" w:author="raye" w:date="2018-08-10T14:18:00Z">
            <w:rPr>
              <w:rFonts w:ascii="等线" w:eastAsia="等线" w:hAnsi="等线"/>
              <w:szCs w:val="21"/>
            </w:rPr>
          </w:rPrChange>
        </w:rPr>
        <w:t xml:space="preserve">The CASE that requires the current role to process is </w:t>
      </w:r>
      <w:r w:rsidR="00474B43" w:rsidRPr="00BD1ACA">
        <w:rPr>
          <w:rStyle w:val="af6"/>
          <w:rFonts w:eastAsiaTheme="minorEastAsia"/>
          <w:rPrChange w:id="6336" w:author="raye" w:date="2018-08-10T14:18:00Z">
            <w:rPr>
              <w:rFonts w:ascii="等线" w:eastAsia="等线" w:hAnsi="等线"/>
              <w:szCs w:val="21"/>
            </w:rPr>
          </w:rPrChange>
        </w:rPr>
        <w:t>placed in the To Do List list</w:t>
      </w:r>
    </w:p>
    <w:p w14:paraId="1303FC19" w14:textId="3C0B0B93" w:rsidR="000379D9" w:rsidRPr="00BD1ACA" w:rsidRDefault="00474B43">
      <w:pPr>
        <w:rPr>
          <w:rStyle w:val="af6"/>
          <w:rFonts w:eastAsiaTheme="minorEastAsia"/>
          <w:rPrChange w:id="6337" w:author="raye" w:date="2018-08-10T14:18:00Z">
            <w:rPr>
              <w:rFonts w:ascii="等线" w:eastAsia="等线" w:hAnsi="等线"/>
              <w:szCs w:val="21"/>
            </w:rPr>
          </w:rPrChange>
        </w:rPr>
        <w:pPrChange w:id="6338" w:author="raye" w:date="2018-08-10T14:18:00Z">
          <w:pPr>
            <w:ind w:left="420"/>
          </w:pPr>
        </w:pPrChange>
      </w:pPr>
      <w:r w:rsidRPr="00BD1ACA">
        <w:rPr>
          <w:rStyle w:val="af6"/>
          <w:rFonts w:eastAsiaTheme="minorEastAsia"/>
          <w:rPrChange w:id="6339" w:author="raye" w:date="2018-08-10T14:18:00Z">
            <w:rPr>
              <w:rFonts w:ascii="等线" w:eastAsia="等线" w:hAnsi="等线"/>
              <w:szCs w:val="21"/>
            </w:rPr>
          </w:rPrChange>
        </w:rPr>
        <w:t>The</w:t>
      </w:r>
      <w:r w:rsidR="000379D9" w:rsidRPr="00BD1ACA">
        <w:rPr>
          <w:rStyle w:val="af6"/>
          <w:rFonts w:eastAsiaTheme="minorEastAsia"/>
          <w:rPrChange w:id="6340" w:author="raye" w:date="2018-08-10T14:18:00Z">
            <w:rPr>
              <w:rFonts w:ascii="等线" w:eastAsia="等线" w:hAnsi="等线"/>
              <w:szCs w:val="21"/>
            </w:rPr>
          </w:rPrChange>
        </w:rPr>
        <w:t xml:space="preserve"> CASE that does not require the current role to process is placed in the </w:t>
      </w:r>
      <w:r w:rsidRPr="00BD1ACA">
        <w:rPr>
          <w:rStyle w:val="af6"/>
          <w:rFonts w:eastAsiaTheme="minorEastAsia"/>
          <w:rPrChange w:id="6341" w:author="raye" w:date="2018-08-10T14:18:00Z">
            <w:rPr>
              <w:rFonts w:ascii="等线" w:eastAsia="等线" w:hAnsi="等线"/>
              <w:szCs w:val="21"/>
            </w:rPr>
          </w:rPrChange>
        </w:rPr>
        <w:t xml:space="preserve">Pending List </w:t>
      </w:r>
      <w:r w:rsidR="000379D9" w:rsidRPr="00BD1ACA">
        <w:rPr>
          <w:rStyle w:val="af6"/>
          <w:rFonts w:eastAsiaTheme="minorEastAsia"/>
          <w:rPrChange w:id="6342" w:author="raye" w:date="2018-08-10T14:18:00Z">
            <w:rPr>
              <w:rFonts w:ascii="等线" w:eastAsia="等线" w:hAnsi="等线"/>
              <w:szCs w:val="21"/>
            </w:rPr>
          </w:rPrChange>
        </w:rPr>
        <w:t>. It is convenient for the current role tracking CASE to be dealt with.</w:t>
      </w:r>
    </w:p>
    <w:p w14:paraId="0EC7D322" w14:textId="7BD17F18" w:rsidR="00474B43" w:rsidRPr="00BD1ACA" w:rsidRDefault="00474B43">
      <w:pPr>
        <w:rPr>
          <w:rStyle w:val="af6"/>
          <w:rFonts w:eastAsiaTheme="minorEastAsia"/>
          <w:rPrChange w:id="6343" w:author="raye" w:date="2018-08-10T14:18:00Z">
            <w:rPr>
              <w:rFonts w:ascii="等线" w:eastAsia="等线" w:hAnsi="等线"/>
              <w:szCs w:val="21"/>
            </w:rPr>
          </w:rPrChange>
        </w:rPr>
        <w:pPrChange w:id="6344" w:author="raye" w:date="2018-08-10T14:18:00Z">
          <w:pPr>
            <w:ind w:left="420"/>
          </w:pPr>
        </w:pPrChange>
      </w:pPr>
      <w:r w:rsidRPr="00BD1ACA">
        <w:rPr>
          <w:rStyle w:val="af6"/>
          <w:rFonts w:eastAsiaTheme="minorEastAsia"/>
          <w:rPrChange w:id="6345" w:author="raye" w:date="2018-08-10T14:18:00Z">
            <w:rPr>
              <w:rFonts w:ascii="等线" w:eastAsia="等线" w:hAnsi="等线"/>
              <w:szCs w:val="21"/>
            </w:rPr>
          </w:rPrChange>
        </w:rPr>
        <w:t>Completed Cases is placed in History List. The search fields are same as that in Pending List.</w:t>
      </w:r>
    </w:p>
    <w:p w14:paraId="189BC5AF" w14:textId="77777777" w:rsidR="00751CDF" w:rsidRPr="00B0205A" w:rsidRDefault="00751CDF" w:rsidP="00751CDF">
      <w:pPr>
        <w:rPr>
          <w:rFonts w:ascii="Times New Roman" w:eastAsia="等线" w:hAnsi="Times New Roman" w:cs="Times New Roman"/>
          <w:szCs w:val="21"/>
          <w:rPrChange w:id="6346" w:author="raye" w:date="2018-08-10T12:30:00Z">
            <w:rPr>
              <w:rFonts w:ascii="等线" w:eastAsia="等线" w:hAnsi="等线"/>
              <w:szCs w:val="21"/>
            </w:rPr>
          </w:rPrChange>
        </w:rPr>
      </w:pPr>
    </w:p>
    <w:p w14:paraId="2AFB82C6" w14:textId="77777777" w:rsidR="00751CDF" w:rsidRPr="00BD1ACA" w:rsidRDefault="00751CDF" w:rsidP="00022A05">
      <w:pPr>
        <w:pStyle w:val="a0"/>
        <w:numPr>
          <w:ilvl w:val="0"/>
          <w:numId w:val="29"/>
        </w:numPr>
        <w:spacing w:afterLines="50" w:after="156"/>
        <w:ind w:firstLineChars="0"/>
        <w:rPr>
          <w:rStyle w:val="aff4"/>
          <w:rFonts w:eastAsia="等线"/>
          <w:rPrChange w:id="6347" w:author="raye" w:date="2018-08-10T14:19:00Z">
            <w:rPr>
              <w:rFonts w:ascii="等线" w:eastAsia="等线" w:hAnsi="等线" w:cstheme="minorHAnsi"/>
              <w:b/>
              <w:szCs w:val="21"/>
            </w:rPr>
          </w:rPrChange>
        </w:rPr>
      </w:pPr>
      <w:r w:rsidRPr="00BD1ACA">
        <w:rPr>
          <w:rStyle w:val="aff4"/>
          <w:rFonts w:eastAsia="等线"/>
          <w:rPrChange w:id="6348" w:author="raye" w:date="2018-08-10T14:19:00Z">
            <w:rPr>
              <w:rFonts w:ascii="等线" w:eastAsia="等线" w:hAnsi="等线" w:cstheme="minorHAnsi"/>
              <w:b/>
              <w:szCs w:val="21"/>
            </w:rPr>
          </w:rPrChange>
        </w:rPr>
        <w:t>To Do List</w:t>
      </w:r>
    </w:p>
    <w:p w14:paraId="07471D61" w14:textId="45695C9B" w:rsidR="000379D9" w:rsidRPr="00BD1ACA" w:rsidRDefault="00BD1ACA">
      <w:pPr>
        <w:rPr>
          <w:rStyle w:val="af6"/>
          <w:rFonts w:eastAsiaTheme="minorEastAsia"/>
          <w:rPrChange w:id="6349" w:author="raye" w:date="2018-08-10T14:20:00Z">
            <w:rPr>
              <w:rFonts w:ascii="等线" w:eastAsia="等线" w:hAnsi="等线" w:cstheme="minorHAnsi"/>
              <w:b/>
              <w:szCs w:val="21"/>
            </w:rPr>
          </w:rPrChange>
        </w:rPr>
        <w:pPrChange w:id="6350" w:author="raye" w:date="2018-08-10T14:19:00Z">
          <w:pPr>
            <w:pStyle w:val="a0"/>
            <w:numPr>
              <w:numId w:val="33"/>
            </w:numPr>
            <w:spacing w:afterLines="50" w:after="156"/>
            <w:ind w:left="780" w:firstLineChars="0" w:hanging="360"/>
          </w:pPr>
        </w:pPrChange>
      </w:pPr>
      <w:ins w:id="6351" w:author="raye" w:date="2018-08-10T14:19:00Z">
        <w:r w:rsidRPr="00BD1ACA">
          <w:rPr>
            <w:rStyle w:val="af6"/>
            <w:rFonts w:eastAsiaTheme="minorEastAsia"/>
            <w:b/>
            <w:rPrChange w:id="6352" w:author="raye" w:date="2018-08-10T14:20:00Z">
              <w:rPr>
                <w:rStyle w:val="af6"/>
                <w:rFonts w:eastAsiaTheme="minorEastAsia"/>
              </w:rPr>
            </w:rPrChange>
          </w:rPr>
          <w:t>1.</w:t>
        </w:r>
      </w:ins>
      <w:ins w:id="6353" w:author="raye" w:date="2018-08-10T14:20:00Z">
        <w:r w:rsidRPr="00BD1ACA">
          <w:rPr>
            <w:rStyle w:val="af6"/>
            <w:rFonts w:eastAsiaTheme="minorEastAsia"/>
            <w:b/>
            <w:rPrChange w:id="6354" w:author="raye" w:date="2018-08-10T14:20:00Z">
              <w:rPr>
                <w:rStyle w:val="af6"/>
                <w:rFonts w:eastAsiaTheme="minorEastAsia"/>
              </w:rPr>
            </w:rPrChange>
          </w:rPr>
          <w:t xml:space="preserve"> </w:t>
        </w:r>
      </w:ins>
      <w:r w:rsidR="000379D9" w:rsidRPr="00BD1ACA">
        <w:rPr>
          <w:rStyle w:val="af6"/>
          <w:rFonts w:eastAsiaTheme="minorEastAsia"/>
          <w:rPrChange w:id="6355" w:author="raye" w:date="2018-08-10T14:20:00Z">
            <w:rPr>
              <w:rFonts w:ascii="等线" w:eastAsia="等线" w:hAnsi="等线" w:cstheme="minorHAnsi"/>
              <w:b/>
              <w:szCs w:val="21"/>
            </w:rPr>
          </w:rPrChange>
        </w:rPr>
        <w:t>Status</w:t>
      </w:r>
    </w:p>
    <w:p w14:paraId="31612D32" w14:textId="1645ACCE" w:rsidR="00751CDF" w:rsidRPr="00BD1ACA" w:rsidRDefault="000379D9">
      <w:pPr>
        <w:rPr>
          <w:rStyle w:val="af6"/>
          <w:rFonts w:eastAsiaTheme="minorEastAsia"/>
          <w:rPrChange w:id="6356" w:author="raye" w:date="2018-08-10T14:19:00Z">
            <w:rPr>
              <w:rFonts w:ascii="等线" w:eastAsia="等线" w:hAnsi="等线" w:cstheme="minorHAnsi"/>
              <w:szCs w:val="21"/>
            </w:rPr>
          </w:rPrChange>
        </w:rPr>
        <w:pPrChange w:id="6357" w:author="raye" w:date="2018-08-10T14:19:00Z">
          <w:pPr>
            <w:pStyle w:val="a0"/>
            <w:spacing w:afterLines="50" w:after="156"/>
            <w:ind w:left="360" w:firstLineChars="0" w:firstLine="0"/>
          </w:pPr>
        </w:pPrChange>
      </w:pPr>
      <w:r w:rsidRPr="00BD1ACA">
        <w:rPr>
          <w:rStyle w:val="af6"/>
          <w:rFonts w:eastAsiaTheme="minorEastAsia"/>
          <w:rPrChange w:id="6358" w:author="raye" w:date="2018-08-10T14:19:00Z">
            <w:rPr>
              <w:rFonts w:ascii="等线" w:eastAsia="等线" w:hAnsi="等线" w:cstheme="minorHAnsi"/>
              <w:szCs w:val="21"/>
            </w:rPr>
          </w:rPrChange>
        </w:rPr>
        <w:t>There are three status for a case 1) click on</w:t>
      </w:r>
      <w:r w:rsidR="00474B43" w:rsidRPr="00BD1ACA">
        <w:rPr>
          <w:rStyle w:val="af6"/>
          <w:rFonts w:eastAsiaTheme="minorEastAsia"/>
          <w:rPrChange w:id="6359" w:author="raye" w:date="2018-08-10T14:19:00Z">
            <w:rPr>
              <w:rFonts w:ascii="等线" w:eastAsia="等线" w:hAnsi="等线" w:cstheme="minorHAnsi"/>
              <w:szCs w:val="21"/>
            </w:rPr>
          </w:rPrChange>
        </w:rPr>
        <w:t xml:space="preserve"> </w:t>
      </w:r>
      <w:r w:rsidRPr="00BD1ACA">
        <w:rPr>
          <w:rStyle w:val="af6"/>
          <w:rFonts w:eastAsiaTheme="minorEastAsia"/>
          <w:rPrChange w:id="6360" w:author="raye" w:date="2018-08-10T14:19:00Z">
            <w:rPr>
              <w:rFonts w:ascii="等线" w:eastAsia="等线" w:hAnsi="等线" w:cstheme="minorHAnsi"/>
              <w:szCs w:val="21"/>
            </w:rPr>
          </w:rPrChange>
        </w:rPr>
        <w:t xml:space="preserve">New case to create the case, button is Input </w:t>
      </w:r>
      <w:r w:rsidR="00751CDF" w:rsidRPr="00BD1ACA">
        <w:rPr>
          <w:rStyle w:val="af6"/>
          <w:rFonts w:eastAsiaTheme="minorEastAsia"/>
          <w:rPrChange w:id="6361" w:author="raye" w:date="2018-08-10T14:19:00Z">
            <w:rPr>
              <w:rFonts w:ascii="等线" w:eastAsia="等线" w:hAnsi="等线" w:cstheme="minorHAnsi"/>
              <w:szCs w:val="21"/>
            </w:rPr>
          </w:rPrChange>
        </w:rPr>
        <w:t>2)</w:t>
      </w:r>
      <w:r w:rsidRPr="00BD1ACA">
        <w:rPr>
          <w:rStyle w:val="af6"/>
          <w:rFonts w:eastAsiaTheme="minorEastAsia"/>
          <w:rPrChange w:id="6362" w:author="raye" w:date="2018-08-10T14:19:00Z">
            <w:rPr>
              <w:rFonts w:ascii="等线" w:eastAsia="等线" w:hAnsi="等线" w:cstheme="minorHAnsi"/>
              <w:szCs w:val="21"/>
            </w:rPr>
          </w:rPrChange>
        </w:rPr>
        <w:t>In the input click Submit, the list button turns to Check</w:t>
      </w:r>
      <w:r w:rsidR="00751CDF" w:rsidRPr="00BD1ACA">
        <w:rPr>
          <w:rStyle w:val="af6"/>
          <w:rFonts w:eastAsiaTheme="minorEastAsia"/>
          <w:rPrChange w:id="6363" w:author="raye" w:date="2018-08-10T14:19:00Z">
            <w:rPr>
              <w:rFonts w:ascii="等线" w:eastAsia="等线" w:hAnsi="等线" w:cstheme="minorHAnsi"/>
              <w:szCs w:val="21"/>
            </w:rPr>
          </w:rPrChange>
        </w:rPr>
        <w:t xml:space="preserve">; </w:t>
      </w:r>
      <w:r w:rsidRPr="00BD1ACA">
        <w:rPr>
          <w:rStyle w:val="af6"/>
          <w:rFonts w:eastAsiaTheme="minorEastAsia"/>
          <w:rPrChange w:id="6364" w:author="raye" w:date="2018-08-10T14:19:00Z">
            <w:rPr>
              <w:rFonts w:ascii="等线" w:eastAsia="等线" w:hAnsi="等线" w:cstheme="minorHAnsi"/>
              <w:szCs w:val="21"/>
            </w:rPr>
          </w:rPrChange>
        </w:rPr>
        <w:t xml:space="preserve">Details page, send to manager, </w:t>
      </w:r>
      <w:r w:rsidR="00474B43" w:rsidRPr="00BD1ACA">
        <w:rPr>
          <w:rStyle w:val="af6"/>
          <w:rFonts w:eastAsiaTheme="minorEastAsia"/>
          <w:rPrChange w:id="6365" w:author="raye" w:date="2018-08-10T14:19:00Z">
            <w:rPr>
              <w:rFonts w:ascii="等线" w:eastAsia="等线" w:hAnsi="等线" w:cstheme="minorHAnsi"/>
              <w:szCs w:val="21"/>
            </w:rPr>
          </w:rPrChange>
        </w:rPr>
        <w:t xml:space="preserve">case is put into pending List </w:t>
      </w:r>
      <w:r w:rsidR="00751CDF" w:rsidRPr="00BD1ACA">
        <w:rPr>
          <w:rStyle w:val="af6"/>
          <w:rFonts w:eastAsiaTheme="minorEastAsia"/>
          <w:rPrChange w:id="6366" w:author="raye" w:date="2018-08-10T14:19:00Z">
            <w:rPr>
              <w:rFonts w:ascii="等线" w:eastAsia="等线" w:hAnsi="等线" w:cstheme="minorHAnsi"/>
              <w:szCs w:val="21"/>
            </w:rPr>
          </w:rPrChange>
        </w:rPr>
        <w:t xml:space="preserve">3) </w:t>
      </w:r>
      <w:r w:rsidRPr="00BD1ACA">
        <w:rPr>
          <w:rStyle w:val="af6"/>
          <w:rFonts w:eastAsiaTheme="minorEastAsia"/>
          <w:rPrChange w:id="6367" w:author="raye" w:date="2018-08-10T14:19:00Z">
            <w:rPr>
              <w:rFonts w:ascii="等线" w:eastAsia="等线" w:hAnsi="等线" w:cstheme="minorHAnsi"/>
              <w:szCs w:val="21"/>
            </w:rPr>
          </w:rPrChange>
        </w:rPr>
        <w:t>Rejected by OM, button is Modify. Refer to list status 1A~5B</w:t>
      </w:r>
      <w:r w:rsidR="00474B43" w:rsidRPr="00BD1ACA">
        <w:rPr>
          <w:rStyle w:val="af6"/>
          <w:rFonts w:eastAsiaTheme="minorEastAsia"/>
          <w:rPrChange w:id="6368" w:author="raye" w:date="2018-08-10T14:19:00Z">
            <w:rPr>
              <w:rFonts w:ascii="等线" w:eastAsia="等线" w:hAnsi="等线" w:cstheme="minorHAnsi"/>
              <w:szCs w:val="21"/>
            </w:rPr>
          </w:rPrChange>
        </w:rPr>
        <w:t xml:space="preserve"> </w:t>
      </w:r>
      <w:r w:rsidRPr="00BD1ACA">
        <w:rPr>
          <w:rStyle w:val="af6"/>
          <w:rFonts w:eastAsiaTheme="minorEastAsia"/>
          <w:rPrChange w:id="6369" w:author="raye" w:date="2018-08-10T14:19:00Z">
            <w:rPr>
              <w:rFonts w:ascii="等线" w:eastAsia="等线" w:hAnsi="等线" w:cstheme="minorHAnsi"/>
              <w:szCs w:val="21"/>
            </w:rPr>
          </w:rPrChange>
        </w:rPr>
        <w:t>(Inclusive) for detail</w:t>
      </w:r>
      <w:r w:rsidR="00751CDF" w:rsidRPr="00BD1ACA">
        <w:rPr>
          <w:rStyle w:val="af6"/>
          <w:rFonts w:eastAsiaTheme="minorEastAsia"/>
          <w:rPrChange w:id="6370" w:author="raye" w:date="2018-08-10T14:19:00Z">
            <w:rPr>
              <w:rFonts w:ascii="等线" w:eastAsia="等线" w:hAnsi="等线" w:cstheme="minorHAnsi"/>
              <w:szCs w:val="21"/>
            </w:rPr>
          </w:rPrChange>
        </w:rPr>
        <w:t xml:space="preserve"> </w:t>
      </w:r>
    </w:p>
    <w:p w14:paraId="780F96A0" w14:textId="4BE6737D" w:rsidR="00751CDF" w:rsidRPr="00BD1ACA" w:rsidRDefault="00BD1ACA">
      <w:pPr>
        <w:rPr>
          <w:rStyle w:val="af6"/>
          <w:rFonts w:eastAsiaTheme="minorEastAsia"/>
          <w:rPrChange w:id="6371" w:author="raye" w:date="2018-08-10T14:20:00Z">
            <w:rPr>
              <w:rFonts w:ascii="等线" w:eastAsia="等线" w:hAnsi="等线" w:cstheme="minorHAnsi"/>
              <w:b/>
              <w:szCs w:val="21"/>
            </w:rPr>
          </w:rPrChange>
        </w:rPr>
        <w:pPrChange w:id="6372" w:author="raye" w:date="2018-08-10T14:19:00Z">
          <w:pPr>
            <w:pStyle w:val="a0"/>
            <w:numPr>
              <w:numId w:val="33"/>
            </w:numPr>
            <w:ind w:left="780" w:firstLineChars="0" w:hanging="360"/>
          </w:pPr>
        </w:pPrChange>
      </w:pPr>
      <w:ins w:id="6373" w:author="raye" w:date="2018-08-10T14:20:00Z">
        <w:r w:rsidRPr="00BD1ACA">
          <w:rPr>
            <w:rStyle w:val="af6"/>
            <w:rFonts w:eastAsiaTheme="minorEastAsia"/>
            <w:b/>
            <w:rPrChange w:id="6374" w:author="raye" w:date="2018-08-10T14:20:00Z">
              <w:rPr>
                <w:rStyle w:val="af6"/>
                <w:rFonts w:eastAsiaTheme="minorEastAsia"/>
              </w:rPr>
            </w:rPrChange>
          </w:rPr>
          <w:t xml:space="preserve">2. </w:t>
        </w:r>
      </w:ins>
      <w:r w:rsidR="000379D9" w:rsidRPr="00BD1ACA">
        <w:rPr>
          <w:rStyle w:val="af6"/>
          <w:rFonts w:eastAsiaTheme="minorEastAsia"/>
          <w:rPrChange w:id="6375" w:author="raye" w:date="2018-08-10T14:20:00Z">
            <w:rPr>
              <w:rFonts w:ascii="等线" w:eastAsia="等线" w:hAnsi="等线" w:cstheme="minorHAnsi"/>
              <w:b/>
              <w:szCs w:val="21"/>
            </w:rPr>
          </w:rPrChange>
        </w:rPr>
        <w:t>Filter</w:t>
      </w:r>
    </w:p>
    <w:p w14:paraId="34E66C9E" w14:textId="77777777" w:rsidR="000379D9" w:rsidRPr="00BD1ACA" w:rsidRDefault="000379D9">
      <w:pPr>
        <w:pStyle w:val="a0"/>
        <w:numPr>
          <w:ilvl w:val="0"/>
          <w:numId w:val="170"/>
        </w:numPr>
        <w:ind w:firstLineChars="0"/>
        <w:rPr>
          <w:rStyle w:val="af6"/>
          <w:rFonts w:eastAsiaTheme="minorEastAsia"/>
          <w:rPrChange w:id="6376" w:author="raye" w:date="2018-08-10T14:20:00Z">
            <w:rPr>
              <w:rFonts w:ascii="等线" w:eastAsia="等线" w:hAnsi="等线" w:cstheme="minorHAnsi"/>
              <w:szCs w:val="21"/>
            </w:rPr>
          </w:rPrChange>
        </w:rPr>
        <w:pPrChange w:id="6377" w:author="raye" w:date="2018-08-10T14:20:00Z">
          <w:pPr>
            <w:pStyle w:val="a0"/>
            <w:ind w:left="780" w:firstLineChars="0" w:firstLine="0"/>
          </w:pPr>
        </w:pPrChange>
      </w:pPr>
      <w:r w:rsidRPr="00BD1ACA">
        <w:rPr>
          <w:rStyle w:val="af6"/>
          <w:rFonts w:eastAsiaTheme="minorEastAsia"/>
          <w:rPrChange w:id="6378" w:author="raye" w:date="2018-08-10T14:20:00Z">
            <w:rPr>
              <w:rFonts w:ascii="等线" w:eastAsia="等线" w:hAnsi="等线" w:cstheme="minorHAnsi"/>
              <w:szCs w:val="21"/>
            </w:rPr>
          </w:rPrChange>
        </w:rPr>
        <w:t>Filter Rule</w:t>
      </w:r>
    </w:p>
    <w:p w14:paraId="7D66F874" w14:textId="77777777" w:rsidR="000379D9" w:rsidRPr="00BD1ACA" w:rsidRDefault="000379D9">
      <w:pPr>
        <w:rPr>
          <w:rStyle w:val="af6"/>
          <w:rFonts w:eastAsiaTheme="minorEastAsia"/>
          <w:rPrChange w:id="6379" w:author="raye" w:date="2018-08-10T14:19:00Z">
            <w:rPr>
              <w:rFonts w:ascii="等线" w:eastAsia="等线" w:hAnsi="等线" w:cstheme="minorHAnsi"/>
              <w:szCs w:val="21"/>
            </w:rPr>
          </w:rPrChange>
        </w:rPr>
        <w:pPrChange w:id="6380" w:author="raye" w:date="2018-08-10T14:19:00Z">
          <w:pPr>
            <w:ind w:left="420" w:firstLineChars="200" w:firstLine="420"/>
          </w:pPr>
        </w:pPrChange>
      </w:pPr>
      <w:r w:rsidRPr="00BD1ACA">
        <w:rPr>
          <w:rStyle w:val="af6"/>
          <w:rFonts w:eastAsiaTheme="minorEastAsia"/>
          <w:rPrChange w:id="6381" w:author="raye" w:date="2018-08-10T14:19:00Z">
            <w:rPr>
              <w:rFonts w:ascii="等线" w:eastAsia="等线" w:hAnsi="等线" w:cstheme="minorHAnsi"/>
              <w:szCs w:val="21"/>
            </w:rPr>
          </w:rPrChange>
        </w:rPr>
        <w:t>All search conditions are associated search relationships</w:t>
      </w:r>
    </w:p>
    <w:p w14:paraId="72567A1E" w14:textId="77777777" w:rsidR="000379D9" w:rsidRPr="00BD1ACA" w:rsidRDefault="000379D9">
      <w:pPr>
        <w:rPr>
          <w:rStyle w:val="af6"/>
          <w:rFonts w:eastAsiaTheme="minorEastAsia"/>
          <w:rPrChange w:id="6382" w:author="raye" w:date="2018-08-10T14:19:00Z">
            <w:rPr>
              <w:rFonts w:ascii="等线" w:eastAsia="等线" w:hAnsi="等线" w:cstheme="minorHAnsi"/>
              <w:szCs w:val="21"/>
            </w:rPr>
          </w:rPrChange>
        </w:rPr>
        <w:pPrChange w:id="6383" w:author="raye" w:date="2018-08-10T14:19:00Z">
          <w:pPr>
            <w:ind w:left="420" w:firstLineChars="200" w:firstLine="420"/>
          </w:pPr>
        </w:pPrChange>
      </w:pPr>
      <w:r w:rsidRPr="00BD1ACA">
        <w:rPr>
          <w:rStyle w:val="af6"/>
          <w:rFonts w:eastAsiaTheme="minorEastAsia"/>
          <w:rPrChange w:id="6384" w:author="raye" w:date="2018-08-10T14:19:00Z">
            <w:rPr>
              <w:rFonts w:ascii="等线" w:eastAsia="等线" w:hAnsi="等线" w:cstheme="minorHAnsi"/>
              <w:szCs w:val="21"/>
            </w:rPr>
          </w:rPrChange>
        </w:rPr>
        <w:t>For example, if New York Branch is selected, then the state is under this branch.</w:t>
      </w:r>
    </w:p>
    <w:p w14:paraId="6D5FE968" w14:textId="77777777" w:rsidR="00751CDF" w:rsidRPr="00B0205A" w:rsidRDefault="00751CDF" w:rsidP="00751CDF">
      <w:pPr>
        <w:ind w:firstLineChars="200" w:firstLine="420"/>
        <w:rPr>
          <w:rFonts w:ascii="Times New Roman" w:eastAsia="等线" w:hAnsi="Times New Roman" w:cs="Times New Roman"/>
          <w:szCs w:val="21"/>
          <w:rPrChange w:id="6385" w:author="raye" w:date="2018-08-10T12:30:00Z">
            <w:rPr>
              <w:rFonts w:ascii="等线" w:eastAsia="等线" w:hAnsi="等线" w:cstheme="minorHAnsi"/>
              <w:szCs w:val="21"/>
            </w:rPr>
          </w:rPrChange>
        </w:rPr>
      </w:pPr>
    </w:p>
    <w:p w14:paraId="359AE804" w14:textId="77777777" w:rsidR="000379D9" w:rsidRPr="00B0205A" w:rsidRDefault="000379D9" w:rsidP="00022A05">
      <w:pPr>
        <w:pStyle w:val="a0"/>
        <w:numPr>
          <w:ilvl w:val="0"/>
          <w:numId w:val="31"/>
        </w:numPr>
        <w:ind w:left="420" w:firstLineChars="0" w:hanging="420"/>
        <w:rPr>
          <w:rFonts w:ascii="Times New Roman" w:eastAsia="等线" w:hAnsi="Times New Roman" w:cs="Times New Roman"/>
          <w:szCs w:val="21"/>
          <w:rPrChange w:id="6386" w:author="raye" w:date="2018-08-10T12:30:00Z">
            <w:rPr>
              <w:rFonts w:ascii="等线" w:eastAsia="等线" w:hAnsi="等线" w:cstheme="minorHAnsi"/>
              <w:szCs w:val="21"/>
            </w:rPr>
          </w:rPrChange>
        </w:rPr>
      </w:pPr>
      <w:r w:rsidRPr="00B0205A">
        <w:rPr>
          <w:rFonts w:ascii="Times New Roman" w:eastAsia="等线" w:hAnsi="Times New Roman" w:cs="Times New Roman"/>
          <w:szCs w:val="21"/>
          <w:rPrChange w:id="6387" w:author="raye" w:date="2018-08-10T12:30:00Z">
            <w:rPr>
              <w:rFonts w:ascii="等线" w:eastAsia="等线" w:hAnsi="等线" w:cstheme="minorHAnsi"/>
              <w:szCs w:val="21"/>
            </w:rPr>
          </w:rPrChange>
        </w:rPr>
        <w:t>Filter Texts</w:t>
      </w:r>
    </w:p>
    <w:tbl>
      <w:tblPr>
        <w:tblStyle w:val="a9"/>
        <w:tblW w:w="7938" w:type="dxa"/>
        <w:tblInd w:w="421" w:type="dxa"/>
        <w:tblLook w:val="04A0" w:firstRow="1" w:lastRow="0" w:firstColumn="1" w:lastColumn="0" w:noHBand="0" w:noVBand="1"/>
      </w:tblPr>
      <w:tblGrid>
        <w:gridCol w:w="2268"/>
        <w:gridCol w:w="5670"/>
      </w:tblGrid>
      <w:tr w:rsidR="00751CDF" w:rsidRPr="00BD1ACA" w14:paraId="4C087587" w14:textId="77777777" w:rsidTr="00751CDF">
        <w:tc>
          <w:tcPr>
            <w:tcW w:w="2268" w:type="dxa"/>
            <w:shd w:val="clear" w:color="auto" w:fill="BFBFBF" w:themeFill="background1" w:themeFillShade="BF"/>
          </w:tcPr>
          <w:p w14:paraId="376A99B7" w14:textId="77777777" w:rsidR="00751CDF" w:rsidRPr="00BD1ACA" w:rsidRDefault="00751CDF" w:rsidP="00751CDF">
            <w:pPr>
              <w:jc w:val="left"/>
              <w:rPr>
                <w:rStyle w:val="af6"/>
                <w:rFonts w:eastAsiaTheme="minorEastAsia"/>
                <w:rPrChange w:id="6388" w:author="raye" w:date="2018-08-10T14:20:00Z">
                  <w:rPr>
                    <w:rFonts w:ascii="Calibri" w:hAnsi="Calibri" w:cstheme="minorHAnsi"/>
                    <w:sz w:val="24"/>
                    <w:szCs w:val="24"/>
                  </w:rPr>
                </w:rPrChange>
              </w:rPr>
            </w:pPr>
            <w:r w:rsidRPr="00BD1ACA">
              <w:rPr>
                <w:rStyle w:val="af6"/>
                <w:rFonts w:eastAsiaTheme="minorEastAsia"/>
                <w:rPrChange w:id="6389" w:author="raye" w:date="2018-08-10T14:20:00Z">
                  <w:rPr>
                    <w:rFonts w:ascii="Calibri" w:hAnsi="Calibri" w:cstheme="minorHAnsi"/>
                    <w:sz w:val="24"/>
                    <w:szCs w:val="24"/>
                  </w:rPr>
                </w:rPrChange>
              </w:rPr>
              <w:t>ITEM</w:t>
            </w:r>
          </w:p>
        </w:tc>
        <w:tc>
          <w:tcPr>
            <w:tcW w:w="5670" w:type="dxa"/>
            <w:shd w:val="clear" w:color="auto" w:fill="BFBFBF" w:themeFill="background1" w:themeFillShade="BF"/>
          </w:tcPr>
          <w:p w14:paraId="0F97C25F" w14:textId="77777777" w:rsidR="00751CDF" w:rsidRPr="00BD1ACA" w:rsidRDefault="00751CDF" w:rsidP="00751CDF">
            <w:pPr>
              <w:rPr>
                <w:rStyle w:val="af6"/>
                <w:rFonts w:eastAsiaTheme="minorEastAsia"/>
                <w:rPrChange w:id="6390" w:author="raye" w:date="2018-08-10T14:20:00Z">
                  <w:rPr>
                    <w:rFonts w:ascii="Calibri" w:hAnsi="Calibri" w:cstheme="minorHAnsi"/>
                    <w:sz w:val="24"/>
                    <w:szCs w:val="24"/>
                  </w:rPr>
                </w:rPrChange>
              </w:rPr>
            </w:pPr>
            <w:r w:rsidRPr="00BD1ACA">
              <w:rPr>
                <w:rStyle w:val="af6"/>
                <w:rFonts w:eastAsiaTheme="minorEastAsia"/>
                <w:rPrChange w:id="6391" w:author="raye" w:date="2018-08-10T14:20:00Z">
                  <w:rPr>
                    <w:rFonts w:ascii="Calibri" w:hAnsi="Calibri" w:cstheme="minorHAnsi"/>
                    <w:sz w:val="24"/>
                    <w:szCs w:val="24"/>
                  </w:rPr>
                </w:rPrChange>
              </w:rPr>
              <w:t>DESCRIPTION</w:t>
            </w:r>
          </w:p>
        </w:tc>
      </w:tr>
      <w:tr w:rsidR="00751CDF" w:rsidRPr="00BD1ACA" w14:paraId="189434D8" w14:textId="77777777" w:rsidTr="00751CDF">
        <w:tc>
          <w:tcPr>
            <w:tcW w:w="2268" w:type="dxa"/>
          </w:tcPr>
          <w:p w14:paraId="7B918CAA" w14:textId="77777777" w:rsidR="00751CDF" w:rsidRPr="00BD1ACA" w:rsidRDefault="00751CDF" w:rsidP="00751CDF">
            <w:pPr>
              <w:rPr>
                <w:rStyle w:val="af6"/>
                <w:rFonts w:eastAsiaTheme="minorEastAsia"/>
                <w:rPrChange w:id="6392" w:author="raye" w:date="2018-08-10T14:20:00Z">
                  <w:rPr/>
                </w:rPrChange>
              </w:rPr>
            </w:pPr>
            <w:r w:rsidRPr="00BD1ACA">
              <w:rPr>
                <w:rStyle w:val="af6"/>
                <w:rFonts w:eastAsiaTheme="minorEastAsia"/>
                <w:rPrChange w:id="6393" w:author="raye" w:date="2018-08-10T14:20:00Z">
                  <w:rPr/>
                </w:rPrChange>
              </w:rPr>
              <w:t>branches</w:t>
            </w:r>
          </w:p>
        </w:tc>
        <w:tc>
          <w:tcPr>
            <w:tcW w:w="5670" w:type="dxa"/>
          </w:tcPr>
          <w:p w14:paraId="19CE40AF" w14:textId="40E429EA" w:rsidR="00751CDF" w:rsidRPr="00BD1ACA" w:rsidRDefault="000379D9" w:rsidP="00751CDF">
            <w:pPr>
              <w:rPr>
                <w:rStyle w:val="af6"/>
                <w:rFonts w:eastAsiaTheme="minorEastAsia"/>
                <w:rPrChange w:id="6394" w:author="raye" w:date="2018-08-10T14:20:00Z">
                  <w:rPr/>
                </w:rPrChange>
              </w:rPr>
            </w:pPr>
            <w:r w:rsidRPr="00BD1ACA">
              <w:rPr>
                <w:rStyle w:val="af6"/>
                <w:rFonts w:eastAsiaTheme="minorEastAsia"/>
                <w:rPrChange w:id="6395" w:author="raye" w:date="2018-08-10T14:20:00Z">
                  <w:rPr/>
                </w:rPrChange>
              </w:rPr>
              <w:t>The list seen by users in New York branch is only New York Branch, which can be switched to Chicago branch. Data to select Branch when users create CASE in New York branch</w:t>
            </w:r>
          </w:p>
        </w:tc>
      </w:tr>
      <w:tr w:rsidR="00751CDF" w:rsidRPr="00BD1ACA" w14:paraId="4500644F" w14:textId="77777777" w:rsidTr="00751CDF">
        <w:tc>
          <w:tcPr>
            <w:tcW w:w="2268" w:type="dxa"/>
          </w:tcPr>
          <w:p w14:paraId="08BC0FF3" w14:textId="666870CA" w:rsidR="00751CDF" w:rsidRPr="00BD1ACA" w:rsidRDefault="00181217" w:rsidP="00751CDF">
            <w:pPr>
              <w:rPr>
                <w:rStyle w:val="af6"/>
                <w:rFonts w:eastAsiaTheme="minorEastAsia"/>
                <w:rPrChange w:id="6396" w:author="raye" w:date="2018-08-10T14:20:00Z">
                  <w:rPr/>
                </w:rPrChange>
              </w:rPr>
            </w:pPr>
            <w:r w:rsidRPr="00BD1ACA">
              <w:rPr>
                <w:rStyle w:val="af6"/>
                <w:rFonts w:eastAsiaTheme="minorEastAsia"/>
                <w:rPrChange w:id="6397" w:author="raye" w:date="2018-08-10T14:20:00Z">
                  <w:rPr/>
                </w:rPrChange>
              </w:rPr>
              <w:t xml:space="preserve">Action </w:t>
            </w:r>
            <w:r w:rsidR="00751CDF" w:rsidRPr="00BD1ACA">
              <w:rPr>
                <w:rStyle w:val="af6"/>
                <w:rFonts w:eastAsiaTheme="minorEastAsia"/>
                <w:rPrChange w:id="6398" w:author="raye" w:date="2018-08-10T14:20:00Z">
                  <w:rPr/>
                </w:rPrChange>
              </w:rPr>
              <w:t>Status</w:t>
            </w:r>
          </w:p>
          <w:p w14:paraId="31BC89B6" w14:textId="77777777" w:rsidR="00751CDF" w:rsidRPr="00BD1ACA" w:rsidRDefault="00751CDF" w:rsidP="00751CDF">
            <w:pPr>
              <w:rPr>
                <w:rStyle w:val="af6"/>
                <w:rFonts w:eastAsiaTheme="minorEastAsia"/>
                <w:rPrChange w:id="6399" w:author="raye" w:date="2018-08-10T14:20:00Z">
                  <w:rPr>
                    <w:rFonts w:ascii="Calibri" w:hAnsi="Calibri" w:cstheme="minorHAnsi"/>
                    <w:sz w:val="24"/>
                    <w:szCs w:val="24"/>
                  </w:rPr>
                </w:rPrChange>
              </w:rPr>
            </w:pPr>
          </w:p>
        </w:tc>
        <w:tc>
          <w:tcPr>
            <w:tcW w:w="5670" w:type="dxa"/>
          </w:tcPr>
          <w:p w14:paraId="35632FF2" w14:textId="77777777" w:rsidR="000379D9" w:rsidRPr="00BD1ACA" w:rsidRDefault="000379D9" w:rsidP="000379D9">
            <w:pPr>
              <w:ind w:left="420" w:hanging="420"/>
              <w:rPr>
                <w:rStyle w:val="af6"/>
                <w:rFonts w:eastAsiaTheme="minorEastAsia"/>
                <w:rPrChange w:id="6400" w:author="raye" w:date="2018-08-10T14:20:00Z">
                  <w:rPr/>
                </w:rPrChange>
              </w:rPr>
            </w:pPr>
            <w:r w:rsidRPr="00BD1ACA">
              <w:rPr>
                <w:rStyle w:val="af6"/>
                <w:rFonts w:eastAsiaTheme="minorEastAsia"/>
                <w:rPrChange w:id="6401" w:author="raye" w:date="2018-08-10T14:20:00Z">
                  <w:rPr/>
                </w:rPrChange>
              </w:rPr>
              <w:t>Default is All Status , Dropdown is Under OA Review</w:t>
            </w:r>
            <w:r w:rsidRPr="00BD1ACA">
              <w:rPr>
                <w:rStyle w:val="af6"/>
                <w:rFonts w:eastAsiaTheme="minorEastAsia" w:hint="eastAsia"/>
                <w:rPrChange w:id="6402" w:author="raye" w:date="2018-08-10T14:20:00Z">
                  <w:rPr>
                    <w:rFonts w:hint="eastAsia"/>
                  </w:rPr>
                </w:rPrChange>
              </w:rPr>
              <w:t>，</w:t>
            </w:r>
            <w:r w:rsidRPr="00BD1ACA">
              <w:rPr>
                <w:rStyle w:val="af6"/>
                <w:rFonts w:eastAsiaTheme="minorEastAsia"/>
                <w:rPrChange w:id="6403" w:author="raye" w:date="2018-08-10T14:20:00Z">
                  <w:rPr/>
                </w:rPrChange>
              </w:rPr>
              <w:t>Under OA Modify</w:t>
            </w:r>
          </w:p>
          <w:p w14:paraId="28FBD9F2" w14:textId="343020B3" w:rsidR="00751CDF" w:rsidRPr="00BD1ACA" w:rsidRDefault="00751CDF" w:rsidP="00751CDF">
            <w:pPr>
              <w:rPr>
                <w:rStyle w:val="af6"/>
                <w:rFonts w:eastAsiaTheme="minorEastAsia"/>
                <w:rPrChange w:id="6404" w:author="raye" w:date="2018-08-10T14:20:00Z">
                  <w:rPr/>
                </w:rPrChange>
              </w:rPr>
            </w:pPr>
          </w:p>
          <w:p w14:paraId="60E4CFAF" w14:textId="77777777" w:rsidR="00751CDF" w:rsidRPr="00BD1ACA" w:rsidRDefault="00751CDF" w:rsidP="00751CDF">
            <w:pPr>
              <w:rPr>
                <w:rStyle w:val="af6"/>
                <w:rFonts w:eastAsia="等线"/>
                <w:rPrChange w:id="6405" w:author="raye" w:date="2018-08-10T14:20:00Z">
                  <w:rPr>
                    <w:rFonts w:ascii="等线" w:eastAsia="等线" w:hAnsi="等线" w:cstheme="minorHAnsi"/>
                    <w:szCs w:val="21"/>
                  </w:rPr>
                </w:rPrChange>
              </w:rPr>
            </w:pPr>
          </w:p>
        </w:tc>
      </w:tr>
      <w:tr w:rsidR="00751CDF" w:rsidRPr="00BD1ACA" w14:paraId="0B806C94" w14:textId="77777777" w:rsidTr="00751CDF">
        <w:tc>
          <w:tcPr>
            <w:tcW w:w="2268" w:type="dxa"/>
          </w:tcPr>
          <w:p w14:paraId="3B150E94" w14:textId="77777777" w:rsidR="00751CDF" w:rsidRPr="00BD1ACA" w:rsidRDefault="00751CDF" w:rsidP="00751CDF">
            <w:pPr>
              <w:rPr>
                <w:rStyle w:val="af6"/>
                <w:rFonts w:eastAsiaTheme="minorEastAsia"/>
                <w:rPrChange w:id="6406" w:author="raye" w:date="2018-08-10T14:20:00Z">
                  <w:rPr/>
                </w:rPrChange>
              </w:rPr>
            </w:pPr>
            <w:r w:rsidRPr="00BD1ACA">
              <w:rPr>
                <w:rStyle w:val="af6"/>
                <w:rFonts w:eastAsiaTheme="minorEastAsia"/>
                <w:rPrChange w:id="6407" w:author="raye" w:date="2018-08-10T14:20:00Z">
                  <w:rPr/>
                </w:rPrChange>
              </w:rPr>
              <w:t>Created Date</w:t>
            </w:r>
          </w:p>
        </w:tc>
        <w:tc>
          <w:tcPr>
            <w:tcW w:w="5670" w:type="dxa"/>
          </w:tcPr>
          <w:p w14:paraId="31DD227A" w14:textId="5721C6D1" w:rsidR="00751CDF" w:rsidRPr="00BD1ACA" w:rsidRDefault="000379D9" w:rsidP="00751CDF">
            <w:pPr>
              <w:rPr>
                <w:rStyle w:val="af6"/>
                <w:rFonts w:eastAsiaTheme="minorEastAsia"/>
                <w:rPrChange w:id="6408" w:author="raye" w:date="2018-08-10T14:20:00Z">
                  <w:rPr/>
                </w:rPrChange>
              </w:rPr>
            </w:pPr>
            <w:r w:rsidRPr="00BD1ACA">
              <w:rPr>
                <w:rStyle w:val="af6"/>
                <w:rFonts w:eastAsiaTheme="minorEastAsia"/>
                <w:rPrChange w:id="6409" w:author="raye" w:date="2018-08-10T14:20:00Z">
                  <w:rPr/>
                </w:rPrChange>
              </w:rPr>
              <w:t>Search according to the creation date</w:t>
            </w:r>
          </w:p>
        </w:tc>
      </w:tr>
      <w:tr w:rsidR="00751CDF" w:rsidRPr="00BD1ACA" w14:paraId="0479863B" w14:textId="77777777" w:rsidTr="00751CDF">
        <w:tc>
          <w:tcPr>
            <w:tcW w:w="2268" w:type="dxa"/>
          </w:tcPr>
          <w:p w14:paraId="58D21D77" w14:textId="54ECF95B" w:rsidR="00751CDF" w:rsidRPr="00BD1ACA" w:rsidRDefault="00751CDF" w:rsidP="00751CDF">
            <w:pPr>
              <w:rPr>
                <w:rStyle w:val="af6"/>
                <w:rFonts w:eastAsiaTheme="minorEastAsia"/>
                <w:rPrChange w:id="6410" w:author="raye" w:date="2018-08-10T14:20:00Z">
                  <w:rPr/>
                </w:rPrChange>
              </w:rPr>
            </w:pPr>
            <w:r w:rsidRPr="00BD1ACA">
              <w:rPr>
                <w:rStyle w:val="af6"/>
                <w:rFonts w:eastAsiaTheme="minorEastAsia"/>
                <w:rPrChange w:id="6411" w:author="raye" w:date="2018-08-10T14:20:00Z">
                  <w:rPr/>
                </w:rPrChange>
              </w:rPr>
              <w:t xml:space="preserve">CASE </w:t>
            </w:r>
            <w:r w:rsidR="000379D9" w:rsidRPr="00BD1ACA">
              <w:rPr>
                <w:rStyle w:val="af6"/>
                <w:rFonts w:eastAsiaTheme="minorEastAsia"/>
                <w:rPrChange w:id="6412" w:author="raye" w:date="2018-08-10T14:20:00Z">
                  <w:rPr/>
                </w:rPrChange>
              </w:rPr>
              <w:t>amount</w:t>
            </w:r>
          </w:p>
        </w:tc>
        <w:tc>
          <w:tcPr>
            <w:tcW w:w="5670" w:type="dxa"/>
          </w:tcPr>
          <w:p w14:paraId="0FC144D0" w14:textId="35C3E1B5" w:rsidR="00751CDF" w:rsidRPr="00BD1ACA" w:rsidRDefault="000379D9" w:rsidP="00751CDF">
            <w:pPr>
              <w:rPr>
                <w:rStyle w:val="af6"/>
                <w:rFonts w:eastAsiaTheme="minorEastAsia"/>
                <w:rPrChange w:id="6413" w:author="raye" w:date="2018-08-10T14:20:00Z">
                  <w:rPr/>
                </w:rPrChange>
              </w:rPr>
            </w:pPr>
            <w:r w:rsidRPr="00BD1ACA">
              <w:rPr>
                <w:rStyle w:val="af6"/>
                <w:rFonts w:eastAsiaTheme="minorEastAsia"/>
                <w:rPrChange w:id="6414" w:author="raye" w:date="2018-08-10T14:20:00Z">
                  <w:rPr>
                    <w:color w:val="000000" w:themeColor="text1"/>
                  </w:rPr>
                </w:rPrChange>
              </w:rPr>
              <w:t>Currency foramt</w:t>
            </w:r>
          </w:p>
        </w:tc>
      </w:tr>
      <w:tr w:rsidR="00751CDF" w:rsidRPr="00BD1ACA" w14:paraId="6861BC42" w14:textId="77777777" w:rsidTr="00751CDF">
        <w:tc>
          <w:tcPr>
            <w:tcW w:w="2268" w:type="dxa"/>
          </w:tcPr>
          <w:p w14:paraId="5844A66C" w14:textId="53F1B5DD" w:rsidR="00751CDF" w:rsidRPr="00BD1ACA" w:rsidRDefault="000379D9" w:rsidP="00751CDF">
            <w:pPr>
              <w:rPr>
                <w:rStyle w:val="af6"/>
                <w:rFonts w:eastAsiaTheme="minorEastAsia"/>
                <w:rPrChange w:id="6415" w:author="raye" w:date="2018-08-10T14:20:00Z">
                  <w:rPr>
                    <w:rFonts w:ascii="Calibri" w:hAnsi="Calibri" w:cstheme="minorHAnsi"/>
                    <w:sz w:val="24"/>
                    <w:szCs w:val="24"/>
                  </w:rPr>
                </w:rPrChange>
              </w:rPr>
            </w:pPr>
            <w:r w:rsidRPr="00BD1ACA">
              <w:rPr>
                <w:rStyle w:val="af6"/>
                <w:rFonts w:eastAsiaTheme="minorEastAsia"/>
                <w:rPrChange w:id="6416" w:author="raye" w:date="2018-08-10T14:20:00Z">
                  <w:rPr/>
                </w:rPrChange>
              </w:rPr>
              <w:t>Search Window</w:t>
            </w:r>
          </w:p>
        </w:tc>
        <w:tc>
          <w:tcPr>
            <w:tcW w:w="5670" w:type="dxa"/>
          </w:tcPr>
          <w:p w14:paraId="111C27F6" w14:textId="77777777" w:rsidR="000379D9" w:rsidRPr="00BD1ACA" w:rsidRDefault="000379D9" w:rsidP="000379D9">
            <w:pPr>
              <w:ind w:left="420" w:hanging="420"/>
              <w:rPr>
                <w:rStyle w:val="af6"/>
                <w:rFonts w:eastAsiaTheme="minorEastAsia"/>
                <w:rPrChange w:id="6417" w:author="raye" w:date="2018-08-10T14:20:00Z">
                  <w:rPr/>
                </w:rPrChange>
              </w:rPr>
            </w:pPr>
            <w:r w:rsidRPr="00BD1ACA">
              <w:rPr>
                <w:rStyle w:val="af6"/>
                <w:rFonts w:eastAsiaTheme="minorEastAsia"/>
                <w:rPrChange w:id="6418" w:author="raye" w:date="2018-08-10T14:20:00Z">
                  <w:rPr/>
                </w:rPrChange>
              </w:rPr>
              <w:t>Allow Case ID, Clint ID, Reference NO.or Boc Reference NO. for searching</w:t>
            </w:r>
          </w:p>
          <w:p w14:paraId="1A8E83C4" w14:textId="77777777" w:rsidR="00751CDF" w:rsidRPr="00BD1ACA" w:rsidRDefault="00751CDF" w:rsidP="00751CDF">
            <w:pPr>
              <w:rPr>
                <w:rStyle w:val="af6"/>
                <w:rFonts w:eastAsia="等线"/>
                <w:rPrChange w:id="6419" w:author="raye" w:date="2018-08-10T14:20:00Z">
                  <w:rPr>
                    <w:rFonts w:ascii="等线" w:eastAsia="等线" w:hAnsi="等线" w:cstheme="minorHAnsi"/>
                    <w:szCs w:val="21"/>
                  </w:rPr>
                </w:rPrChange>
              </w:rPr>
            </w:pPr>
          </w:p>
        </w:tc>
      </w:tr>
    </w:tbl>
    <w:p w14:paraId="088029D0" w14:textId="77777777" w:rsidR="00751CDF" w:rsidRPr="00B0205A" w:rsidRDefault="00751CDF" w:rsidP="00751CDF">
      <w:pPr>
        <w:ind w:firstLineChars="200" w:firstLine="420"/>
        <w:rPr>
          <w:rFonts w:ascii="Times New Roman" w:eastAsia="等线" w:hAnsi="Times New Roman" w:cs="Times New Roman"/>
          <w:szCs w:val="21"/>
          <w:rPrChange w:id="6420" w:author="raye" w:date="2018-08-10T12:30:00Z">
            <w:rPr>
              <w:rFonts w:ascii="等线" w:eastAsia="等线" w:hAnsi="等线" w:cstheme="minorHAnsi"/>
              <w:szCs w:val="21"/>
            </w:rPr>
          </w:rPrChange>
        </w:rPr>
      </w:pPr>
    </w:p>
    <w:p w14:paraId="37D0D160" w14:textId="77777777" w:rsidR="00751CDF" w:rsidRPr="00B0205A" w:rsidRDefault="00751CDF" w:rsidP="00751CDF">
      <w:pPr>
        <w:rPr>
          <w:rFonts w:ascii="Times New Roman" w:eastAsia="等线" w:hAnsi="Times New Roman" w:cs="Times New Roman"/>
          <w:szCs w:val="21"/>
          <w:rPrChange w:id="6421" w:author="raye" w:date="2018-08-10T12:30:00Z">
            <w:rPr>
              <w:rFonts w:ascii="等线" w:eastAsia="等线" w:hAnsi="等线" w:cstheme="minorHAnsi"/>
              <w:szCs w:val="21"/>
            </w:rPr>
          </w:rPrChange>
        </w:rPr>
      </w:pPr>
    </w:p>
    <w:p w14:paraId="60FD2E48" w14:textId="77777777" w:rsidR="00751CDF" w:rsidRPr="00BD1ACA" w:rsidRDefault="00751CDF" w:rsidP="00751CDF">
      <w:pPr>
        <w:rPr>
          <w:rStyle w:val="af6"/>
          <w:rFonts w:eastAsia="等线"/>
          <w:rPrChange w:id="6422" w:author="raye" w:date="2018-08-10T14:21:00Z">
            <w:rPr>
              <w:rFonts w:ascii="等线" w:eastAsia="等线" w:hAnsi="等线" w:cstheme="minorHAnsi"/>
              <w:szCs w:val="21"/>
            </w:rPr>
          </w:rPrChange>
        </w:rPr>
      </w:pPr>
    </w:p>
    <w:p w14:paraId="2F2827DF" w14:textId="5435F3BD" w:rsidR="00AC1CD9" w:rsidRPr="00BD1ACA" w:rsidRDefault="00BD1ACA">
      <w:pPr>
        <w:rPr>
          <w:rStyle w:val="af6"/>
          <w:rFonts w:eastAsia="等线"/>
          <w:b/>
          <w:rPrChange w:id="6423" w:author="raye" w:date="2018-08-10T14:21:00Z">
            <w:rPr>
              <w:rFonts w:ascii="等线" w:eastAsia="等线" w:hAnsi="等线" w:cstheme="minorHAnsi"/>
              <w:szCs w:val="21"/>
            </w:rPr>
          </w:rPrChange>
        </w:rPr>
        <w:pPrChange w:id="6424" w:author="raye" w:date="2018-08-10T14:20:00Z">
          <w:pPr>
            <w:pStyle w:val="a0"/>
            <w:numPr>
              <w:numId w:val="32"/>
            </w:numPr>
            <w:ind w:left="113" w:firstLineChars="0" w:hanging="113"/>
          </w:pPr>
        </w:pPrChange>
      </w:pPr>
      <w:bookmarkStart w:id="6425" w:name="OLE_LINK14"/>
      <w:bookmarkStart w:id="6426" w:name="OLE_LINK15"/>
      <w:ins w:id="6427" w:author="raye" w:date="2018-08-10T14:20:00Z">
        <w:r w:rsidRPr="00BD1ACA">
          <w:rPr>
            <w:rStyle w:val="af6"/>
            <w:rFonts w:eastAsia="等线"/>
            <w:rPrChange w:id="6428" w:author="raye" w:date="2018-08-10T14:21:00Z">
              <w:rPr>
                <w:rFonts w:ascii="Times New Roman" w:eastAsia="等线" w:hAnsi="Times New Roman" w:cs="Times New Roman"/>
                <w:b/>
                <w:szCs w:val="21"/>
              </w:rPr>
            </w:rPrChange>
          </w:rPr>
          <w:t xml:space="preserve">3. </w:t>
        </w:r>
      </w:ins>
      <w:r w:rsidR="00AC1CD9" w:rsidRPr="00BD1ACA">
        <w:rPr>
          <w:rStyle w:val="af6"/>
          <w:rFonts w:eastAsia="等线"/>
          <w:rPrChange w:id="6429" w:author="raye" w:date="2018-08-10T14:21:00Z">
            <w:rPr>
              <w:rFonts w:ascii="等线" w:eastAsia="等线" w:hAnsi="等线" w:cstheme="minorHAnsi"/>
              <w:b/>
              <w:szCs w:val="21"/>
            </w:rPr>
          </w:rPrChange>
        </w:rPr>
        <w:t>List</w:t>
      </w:r>
    </w:p>
    <w:p w14:paraId="254C2357" w14:textId="28D3CB97" w:rsidR="00AC1CD9" w:rsidRDefault="00AC1CD9" w:rsidP="00022A05">
      <w:pPr>
        <w:pStyle w:val="a0"/>
        <w:numPr>
          <w:ilvl w:val="0"/>
          <w:numId w:val="32"/>
        </w:numPr>
        <w:ind w:left="420" w:firstLineChars="0" w:hanging="420"/>
        <w:rPr>
          <w:ins w:id="6430" w:author="raye" w:date="2018-08-10T14:21:00Z"/>
          <w:rStyle w:val="af6"/>
          <w:rFonts w:eastAsia="等线"/>
        </w:rPr>
      </w:pPr>
      <w:r w:rsidRPr="00BD1ACA">
        <w:rPr>
          <w:rStyle w:val="af6"/>
          <w:rFonts w:eastAsia="等线"/>
          <w:rPrChange w:id="6431" w:author="raye" w:date="2018-08-10T14:21:00Z">
            <w:rPr>
              <w:rFonts w:ascii="等线" w:eastAsia="等线" w:hAnsi="等线" w:cstheme="minorHAnsi"/>
              <w:szCs w:val="21"/>
            </w:rPr>
          </w:rPrChange>
        </w:rPr>
        <w:lastRenderedPageBreak/>
        <w:t>Descriptions are as follows</w:t>
      </w:r>
    </w:p>
    <w:p w14:paraId="60363A98" w14:textId="77777777" w:rsidR="00BD1ACA" w:rsidRPr="00BD1ACA" w:rsidRDefault="00BD1ACA">
      <w:pPr>
        <w:pStyle w:val="a0"/>
        <w:ind w:left="420" w:firstLineChars="0" w:firstLine="0"/>
        <w:rPr>
          <w:rStyle w:val="af6"/>
          <w:rFonts w:eastAsia="等线"/>
          <w:rPrChange w:id="6432" w:author="raye" w:date="2018-08-10T14:21:00Z">
            <w:rPr>
              <w:rFonts w:ascii="等线" w:eastAsia="等线" w:hAnsi="等线" w:cstheme="minorHAnsi"/>
              <w:szCs w:val="21"/>
            </w:rPr>
          </w:rPrChange>
        </w:rPr>
        <w:pPrChange w:id="6433" w:author="raye" w:date="2018-08-10T14:21:00Z">
          <w:pPr>
            <w:pStyle w:val="a0"/>
            <w:numPr>
              <w:numId w:val="32"/>
            </w:numPr>
            <w:ind w:left="420" w:firstLineChars="0" w:hanging="420"/>
          </w:pPr>
        </w:pPrChange>
      </w:pPr>
    </w:p>
    <w:tbl>
      <w:tblPr>
        <w:tblStyle w:val="a9"/>
        <w:tblW w:w="7938" w:type="dxa"/>
        <w:tblInd w:w="421" w:type="dxa"/>
        <w:tblLook w:val="04A0" w:firstRow="1" w:lastRow="0" w:firstColumn="1" w:lastColumn="0" w:noHBand="0" w:noVBand="1"/>
      </w:tblPr>
      <w:tblGrid>
        <w:gridCol w:w="2268"/>
        <w:gridCol w:w="5670"/>
      </w:tblGrid>
      <w:tr w:rsidR="00751CDF" w:rsidRPr="00BD1ACA" w14:paraId="00AABC80" w14:textId="77777777" w:rsidTr="00751CDF">
        <w:tc>
          <w:tcPr>
            <w:tcW w:w="2268" w:type="dxa"/>
            <w:shd w:val="clear" w:color="auto" w:fill="BFBFBF" w:themeFill="background1" w:themeFillShade="BF"/>
          </w:tcPr>
          <w:p w14:paraId="42BA20B1" w14:textId="77777777" w:rsidR="00751CDF" w:rsidRPr="00BD1ACA" w:rsidRDefault="00751CDF" w:rsidP="00751CDF">
            <w:pPr>
              <w:jc w:val="left"/>
              <w:rPr>
                <w:rStyle w:val="af6"/>
                <w:rFonts w:eastAsiaTheme="minorEastAsia"/>
                <w:rPrChange w:id="6434" w:author="raye" w:date="2018-08-10T14:21:00Z">
                  <w:rPr>
                    <w:rFonts w:ascii="Calibri" w:hAnsi="Calibri" w:cstheme="minorHAnsi"/>
                    <w:sz w:val="24"/>
                    <w:szCs w:val="24"/>
                  </w:rPr>
                </w:rPrChange>
              </w:rPr>
            </w:pPr>
            <w:r w:rsidRPr="00BD1ACA">
              <w:rPr>
                <w:rStyle w:val="af6"/>
                <w:rFonts w:eastAsiaTheme="minorEastAsia"/>
                <w:rPrChange w:id="6435" w:author="raye" w:date="2018-08-10T14:21:00Z">
                  <w:rPr>
                    <w:rFonts w:ascii="Calibri" w:hAnsi="Calibri" w:cstheme="minorHAnsi"/>
                    <w:sz w:val="24"/>
                    <w:szCs w:val="24"/>
                  </w:rPr>
                </w:rPrChange>
              </w:rPr>
              <w:t>ITEM</w:t>
            </w:r>
          </w:p>
        </w:tc>
        <w:tc>
          <w:tcPr>
            <w:tcW w:w="5670" w:type="dxa"/>
            <w:shd w:val="clear" w:color="auto" w:fill="BFBFBF" w:themeFill="background1" w:themeFillShade="BF"/>
          </w:tcPr>
          <w:p w14:paraId="79850F59" w14:textId="77777777" w:rsidR="00751CDF" w:rsidRPr="00BD1ACA" w:rsidRDefault="00751CDF" w:rsidP="00751CDF">
            <w:pPr>
              <w:rPr>
                <w:rStyle w:val="af6"/>
                <w:rFonts w:eastAsiaTheme="minorEastAsia"/>
                <w:rPrChange w:id="6436" w:author="raye" w:date="2018-08-10T14:21:00Z">
                  <w:rPr>
                    <w:rFonts w:ascii="Calibri" w:hAnsi="Calibri" w:cstheme="minorHAnsi"/>
                    <w:sz w:val="24"/>
                    <w:szCs w:val="24"/>
                  </w:rPr>
                </w:rPrChange>
              </w:rPr>
            </w:pPr>
            <w:r w:rsidRPr="00BD1ACA">
              <w:rPr>
                <w:rStyle w:val="af6"/>
                <w:rFonts w:eastAsiaTheme="minorEastAsia"/>
                <w:rPrChange w:id="6437" w:author="raye" w:date="2018-08-10T14:21:00Z">
                  <w:rPr>
                    <w:rFonts w:ascii="Calibri" w:hAnsi="Calibri" w:cstheme="minorHAnsi"/>
                    <w:sz w:val="24"/>
                    <w:szCs w:val="24"/>
                  </w:rPr>
                </w:rPrChange>
              </w:rPr>
              <w:t>DESCRIPTION</w:t>
            </w:r>
          </w:p>
        </w:tc>
      </w:tr>
      <w:tr w:rsidR="00751CDF" w:rsidRPr="00BD1ACA" w14:paraId="7F492562" w14:textId="77777777" w:rsidTr="00751CDF">
        <w:tc>
          <w:tcPr>
            <w:tcW w:w="2268" w:type="dxa"/>
          </w:tcPr>
          <w:p w14:paraId="310E3505" w14:textId="77777777" w:rsidR="00751CDF" w:rsidRPr="00BD1ACA" w:rsidRDefault="00751CDF" w:rsidP="00751CDF">
            <w:pPr>
              <w:rPr>
                <w:rStyle w:val="af6"/>
                <w:rFonts w:eastAsiaTheme="minorEastAsia"/>
                <w:rPrChange w:id="6438" w:author="raye" w:date="2018-08-10T14:21:00Z">
                  <w:rPr>
                    <w:rFonts w:ascii="Calibri" w:hAnsi="Calibri" w:cstheme="minorHAnsi"/>
                    <w:sz w:val="24"/>
                    <w:szCs w:val="24"/>
                  </w:rPr>
                </w:rPrChange>
              </w:rPr>
            </w:pPr>
            <w:r w:rsidRPr="00BD1ACA">
              <w:rPr>
                <w:rStyle w:val="af6"/>
                <w:rFonts w:eastAsiaTheme="minorEastAsia"/>
                <w:rPrChange w:id="6439" w:author="raye" w:date="2018-08-10T14:21:00Z">
                  <w:rPr>
                    <w:rFonts w:ascii="Calibri" w:hAnsi="Calibri" w:cstheme="minorHAnsi"/>
                    <w:sz w:val="24"/>
                    <w:szCs w:val="24"/>
                  </w:rPr>
                </w:rPrChange>
              </w:rPr>
              <w:t>Select</w:t>
            </w:r>
          </w:p>
        </w:tc>
        <w:tc>
          <w:tcPr>
            <w:tcW w:w="5670" w:type="dxa"/>
          </w:tcPr>
          <w:p w14:paraId="0914D557" w14:textId="6C861546" w:rsidR="00751CDF" w:rsidRPr="00BD1ACA" w:rsidRDefault="00AC1CD9" w:rsidP="00751CDF">
            <w:pPr>
              <w:rPr>
                <w:rStyle w:val="af6"/>
                <w:rFonts w:eastAsia="等线"/>
                <w:rPrChange w:id="6440" w:author="raye" w:date="2018-08-10T14:21:00Z">
                  <w:rPr>
                    <w:rFonts w:ascii="等线" w:eastAsia="等线" w:hAnsi="等线" w:cstheme="minorHAnsi"/>
                    <w:szCs w:val="21"/>
                  </w:rPr>
                </w:rPrChange>
              </w:rPr>
            </w:pPr>
            <w:r w:rsidRPr="00BD1ACA">
              <w:rPr>
                <w:rStyle w:val="af6"/>
                <w:rFonts w:eastAsia="等线"/>
                <w:rPrChange w:id="6441" w:author="raye" w:date="2018-08-10T14:21:00Z">
                  <w:rPr>
                    <w:rFonts w:ascii="等线" w:eastAsia="等线" w:hAnsi="等线" w:cstheme="minorHAnsi"/>
                    <w:szCs w:val="21"/>
                  </w:rPr>
                </w:rPrChange>
              </w:rPr>
              <w:t>Check box for batch operation</w:t>
            </w:r>
          </w:p>
        </w:tc>
      </w:tr>
      <w:tr w:rsidR="00751CDF" w:rsidRPr="00BD1ACA" w14:paraId="3AFC35B7" w14:textId="77777777" w:rsidTr="00751CDF">
        <w:tc>
          <w:tcPr>
            <w:tcW w:w="2268" w:type="dxa"/>
          </w:tcPr>
          <w:p w14:paraId="342C20B1" w14:textId="77777777" w:rsidR="00751CDF" w:rsidRPr="00BD1ACA" w:rsidRDefault="00751CDF" w:rsidP="00751CDF">
            <w:pPr>
              <w:rPr>
                <w:rStyle w:val="af6"/>
                <w:rFonts w:eastAsiaTheme="minorEastAsia"/>
                <w:rPrChange w:id="6442" w:author="raye" w:date="2018-08-10T14:21:00Z">
                  <w:rPr>
                    <w:rFonts w:ascii="Calibri" w:hAnsi="Calibri" w:cstheme="minorHAnsi"/>
                    <w:sz w:val="24"/>
                    <w:szCs w:val="24"/>
                  </w:rPr>
                </w:rPrChange>
              </w:rPr>
            </w:pPr>
            <w:r w:rsidRPr="00BD1ACA">
              <w:rPr>
                <w:rStyle w:val="af6"/>
                <w:rFonts w:eastAsiaTheme="minorEastAsia"/>
                <w:rPrChange w:id="6443" w:author="raye" w:date="2018-08-10T14:21:00Z">
                  <w:rPr>
                    <w:rFonts w:ascii="Calibri" w:hAnsi="Calibri" w:cstheme="minorHAnsi"/>
                    <w:sz w:val="24"/>
                    <w:szCs w:val="24"/>
                  </w:rPr>
                </w:rPrChange>
              </w:rPr>
              <w:t>Case ID</w:t>
            </w:r>
          </w:p>
        </w:tc>
        <w:tc>
          <w:tcPr>
            <w:tcW w:w="5670" w:type="dxa"/>
          </w:tcPr>
          <w:p w14:paraId="1BEF00BE" w14:textId="794F8BE4" w:rsidR="00751CDF" w:rsidRPr="00BD1ACA" w:rsidRDefault="00AC1CD9" w:rsidP="00751CDF">
            <w:pPr>
              <w:rPr>
                <w:rStyle w:val="af6"/>
                <w:rFonts w:eastAsia="等线"/>
                <w:rPrChange w:id="6444" w:author="raye" w:date="2018-08-10T14:21:00Z">
                  <w:rPr>
                    <w:rFonts w:ascii="等线" w:eastAsia="等线" w:hAnsi="等线" w:cstheme="minorHAnsi"/>
                    <w:szCs w:val="21"/>
                  </w:rPr>
                </w:rPrChange>
              </w:rPr>
            </w:pPr>
            <w:r w:rsidRPr="00BD1ACA">
              <w:rPr>
                <w:rStyle w:val="af6"/>
                <w:rFonts w:eastAsia="等线"/>
                <w:rPrChange w:id="6445" w:author="raye" w:date="2018-08-10T14:21:00Z">
                  <w:rPr>
                    <w:rFonts w:ascii="等线" w:eastAsia="等线" w:hAnsi="等线" w:cstheme="minorHAnsi"/>
                    <w:szCs w:val="21"/>
                  </w:rPr>
                </w:rPrChange>
              </w:rPr>
              <w:t>When a case is created, this ID is generated</w:t>
            </w:r>
          </w:p>
        </w:tc>
      </w:tr>
      <w:tr w:rsidR="00751CDF" w:rsidRPr="00BD1ACA" w14:paraId="4308A30A" w14:textId="77777777" w:rsidTr="00751CDF">
        <w:tc>
          <w:tcPr>
            <w:tcW w:w="2268" w:type="dxa"/>
          </w:tcPr>
          <w:p w14:paraId="78A58C43" w14:textId="77777777" w:rsidR="00751CDF" w:rsidRPr="00BD1ACA" w:rsidRDefault="00751CDF" w:rsidP="00751CDF">
            <w:pPr>
              <w:rPr>
                <w:rStyle w:val="af6"/>
                <w:rFonts w:eastAsiaTheme="minorEastAsia"/>
                <w:rPrChange w:id="6446" w:author="raye" w:date="2018-08-10T14:21:00Z">
                  <w:rPr>
                    <w:rFonts w:ascii="Calibri" w:hAnsi="Calibri" w:cstheme="minorHAnsi"/>
                    <w:sz w:val="24"/>
                    <w:szCs w:val="24"/>
                  </w:rPr>
                </w:rPrChange>
              </w:rPr>
            </w:pPr>
            <w:r w:rsidRPr="00BD1ACA">
              <w:rPr>
                <w:rStyle w:val="af6"/>
                <w:rFonts w:eastAsiaTheme="minorEastAsia"/>
                <w:rPrChange w:id="6447" w:author="raye" w:date="2018-08-10T14:21:00Z">
                  <w:rPr>
                    <w:rFonts w:ascii="Calibri" w:hAnsi="Calibri" w:cstheme="minorHAnsi"/>
                    <w:sz w:val="24"/>
                    <w:szCs w:val="24"/>
                  </w:rPr>
                </w:rPrChange>
              </w:rPr>
              <w:t>Client ID</w:t>
            </w:r>
          </w:p>
        </w:tc>
        <w:tc>
          <w:tcPr>
            <w:tcW w:w="5670" w:type="dxa"/>
          </w:tcPr>
          <w:p w14:paraId="0202DDEE" w14:textId="09FB7F78" w:rsidR="00751CDF" w:rsidRPr="00BD1ACA" w:rsidRDefault="00AC1CD9" w:rsidP="00751CDF">
            <w:pPr>
              <w:rPr>
                <w:rStyle w:val="af6"/>
                <w:rFonts w:eastAsia="等线"/>
                <w:rPrChange w:id="6448" w:author="raye" w:date="2018-08-10T14:21:00Z">
                  <w:rPr>
                    <w:rFonts w:ascii="等线" w:eastAsia="等线" w:hAnsi="等线" w:cstheme="minorHAnsi"/>
                    <w:szCs w:val="21"/>
                  </w:rPr>
                </w:rPrChange>
              </w:rPr>
            </w:pPr>
            <w:r w:rsidRPr="00BD1ACA">
              <w:rPr>
                <w:rStyle w:val="af6"/>
                <w:rFonts w:eastAsia="等线"/>
                <w:rPrChange w:id="6449" w:author="raye" w:date="2018-08-10T14:21:00Z">
                  <w:rPr>
                    <w:rFonts w:ascii="等线" w:eastAsia="等线" w:hAnsi="等线" w:cstheme="minorHAnsi"/>
                    <w:szCs w:val="21"/>
                  </w:rPr>
                </w:rPrChange>
              </w:rPr>
              <w:t>Same as above</w:t>
            </w:r>
          </w:p>
        </w:tc>
      </w:tr>
      <w:tr w:rsidR="00751CDF" w:rsidRPr="00BD1ACA" w14:paraId="17862C0B" w14:textId="77777777" w:rsidTr="00751CDF">
        <w:tc>
          <w:tcPr>
            <w:tcW w:w="2268" w:type="dxa"/>
          </w:tcPr>
          <w:p w14:paraId="3D639D96" w14:textId="77777777" w:rsidR="00751CDF" w:rsidRPr="00BD1ACA" w:rsidRDefault="00751CDF" w:rsidP="00751CDF">
            <w:pPr>
              <w:rPr>
                <w:rStyle w:val="af6"/>
                <w:rFonts w:eastAsiaTheme="minorEastAsia"/>
                <w:rPrChange w:id="6450" w:author="raye" w:date="2018-08-10T14:21:00Z">
                  <w:rPr>
                    <w:rFonts w:ascii="Calibri" w:hAnsi="Calibri" w:cstheme="minorHAnsi"/>
                    <w:sz w:val="24"/>
                    <w:szCs w:val="24"/>
                  </w:rPr>
                </w:rPrChange>
              </w:rPr>
            </w:pPr>
            <w:r w:rsidRPr="00BD1ACA">
              <w:rPr>
                <w:rStyle w:val="af6"/>
                <w:rFonts w:eastAsiaTheme="minorEastAsia"/>
                <w:rPrChange w:id="6451" w:author="raye" w:date="2018-08-10T14:21:00Z">
                  <w:rPr>
                    <w:rFonts w:ascii="Calibri" w:hAnsi="Calibri" w:cstheme="minorHAnsi"/>
                    <w:sz w:val="24"/>
                    <w:szCs w:val="24"/>
                  </w:rPr>
                </w:rPrChange>
              </w:rPr>
              <w:t xml:space="preserve">Reference NO. </w:t>
            </w:r>
          </w:p>
        </w:tc>
        <w:tc>
          <w:tcPr>
            <w:tcW w:w="5670" w:type="dxa"/>
          </w:tcPr>
          <w:p w14:paraId="31A16400" w14:textId="4A262EA8" w:rsidR="00751CDF" w:rsidRPr="00BD1ACA" w:rsidRDefault="00AC1CD9" w:rsidP="00751CDF">
            <w:pPr>
              <w:rPr>
                <w:rStyle w:val="af6"/>
                <w:rFonts w:eastAsia="等线"/>
                <w:rPrChange w:id="6452" w:author="raye" w:date="2018-08-10T14:21:00Z">
                  <w:rPr>
                    <w:rFonts w:ascii="等线" w:eastAsia="等线" w:hAnsi="等线" w:cstheme="minorHAnsi"/>
                    <w:szCs w:val="21"/>
                  </w:rPr>
                </w:rPrChange>
              </w:rPr>
            </w:pPr>
            <w:r w:rsidRPr="00BD1ACA">
              <w:rPr>
                <w:rStyle w:val="af6"/>
                <w:rFonts w:eastAsia="等线"/>
                <w:rPrChange w:id="6453" w:author="raye" w:date="2018-08-10T14:21:00Z">
                  <w:rPr>
                    <w:rFonts w:ascii="等线" w:eastAsia="等线" w:hAnsi="等线" w:cstheme="minorHAnsi"/>
                    <w:szCs w:val="21"/>
                  </w:rPr>
                </w:rPrChange>
              </w:rPr>
              <w:t>Same as above</w:t>
            </w:r>
          </w:p>
        </w:tc>
      </w:tr>
      <w:tr w:rsidR="00751CDF" w:rsidRPr="00BD1ACA" w14:paraId="2CA993EF" w14:textId="77777777" w:rsidTr="00751CDF">
        <w:tc>
          <w:tcPr>
            <w:tcW w:w="2268" w:type="dxa"/>
          </w:tcPr>
          <w:p w14:paraId="115465E2" w14:textId="77777777" w:rsidR="00751CDF" w:rsidRPr="00BD1ACA" w:rsidRDefault="00751CDF" w:rsidP="00751CDF">
            <w:pPr>
              <w:rPr>
                <w:rStyle w:val="af6"/>
                <w:rFonts w:eastAsiaTheme="minorEastAsia"/>
                <w:rPrChange w:id="6454" w:author="raye" w:date="2018-08-10T14:21:00Z">
                  <w:rPr>
                    <w:rFonts w:ascii="Calibri" w:hAnsi="Calibri" w:cstheme="minorHAnsi"/>
                    <w:sz w:val="24"/>
                    <w:szCs w:val="24"/>
                  </w:rPr>
                </w:rPrChange>
              </w:rPr>
            </w:pPr>
            <w:r w:rsidRPr="00BD1ACA">
              <w:rPr>
                <w:rStyle w:val="af6"/>
                <w:rFonts w:eastAsiaTheme="minorEastAsia"/>
                <w:rPrChange w:id="6455" w:author="raye" w:date="2018-08-10T14:21:00Z">
                  <w:rPr>
                    <w:rFonts w:ascii="Calibri" w:hAnsi="Calibri" w:cstheme="minorHAnsi"/>
                    <w:sz w:val="24"/>
                    <w:szCs w:val="24"/>
                  </w:rPr>
                </w:rPrChange>
              </w:rPr>
              <w:t>BOC Reference NO.</w:t>
            </w:r>
          </w:p>
        </w:tc>
        <w:tc>
          <w:tcPr>
            <w:tcW w:w="5670" w:type="dxa"/>
          </w:tcPr>
          <w:p w14:paraId="6DD5584E" w14:textId="558AD76D" w:rsidR="00751CDF" w:rsidRPr="00BD1ACA" w:rsidRDefault="00AC1CD9" w:rsidP="00751CDF">
            <w:pPr>
              <w:rPr>
                <w:rStyle w:val="af6"/>
                <w:rFonts w:eastAsia="等线"/>
                <w:rPrChange w:id="6456" w:author="raye" w:date="2018-08-10T14:21:00Z">
                  <w:rPr>
                    <w:rFonts w:ascii="等线" w:eastAsia="等线" w:hAnsi="等线" w:cstheme="minorHAnsi"/>
                    <w:szCs w:val="21"/>
                  </w:rPr>
                </w:rPrChange>
              </w:rPr>
            </w:pPr>
            <w:r w:rsidRPr="00BD1ACA">
              <w:rPr>
                <w:rStyle w:val="af6"/>
                <w:rFonts w:eastAsia="等线"/>
                <w:rPrChange w:id="6457" w:author="raye" w:date="2018-08-10T14:21:00Z">
                  <w:rPr>
                    <w:rFonts w:ascii="等线" w:eastAsia="等线" w:hAnsi="等线" w:cstheme="minorHAnsi"/>
                    <w:szCs w:val="21"/>
                  </w:rPr>
                </w:rPrChange>
              </w:rPr>
              <w:t>Same as above</w:t>
            </w:r>
          </w:p>
        </w:tc>
      </w:tr>
      <w:tr w:rsidR="00751CDF" w:rsidRPr="00BD1ACA" w14:paraId="17ED2E8A" w14:textId="77777777" w:rsidTr="00751CDF">
        <w:tc>
          <w:tcPr>
            <w:tcW w:w="2268" w:type="dxa"/>
          </w:tcPr>
          <w:p w14:paraId="009D0B60" w14:textId="5E1D86EA" w:rsidR="00751CDF" w:rsidRPr="00BD1ACA" w:rsidRDefault="00181217" w:rsidP="00751CDF">
            <w:pPr>
              <w:rPr>
                <w:rStyle w:val="af6"/>
                <w:rFonts w:eastAsiaTheme="minorEastAsia"/>
                <w:rPrChange w:id="6458" w:author="raye" w:date="2018-08-10T14:21:00Z">
                  <w:rPr>
                    <w:rFonts w:ascii="Calibri" w:hAnsi="Calibri" w:cstheme="minorHAnsi"/>
                    <w:sz w:val="24"/>
                    <w:szCs w:val="24"/>
                  </w:rPr>
                </w:rPrChange>
              </w:rPr>
            </w:pPr>
            <w:r w:rsidRPr="00BD1ACA">
              <w:rPr>
                <w:rStyle w:val="af6"/>
                <w:rFonts w:eastAsiaTheme="minorEastAsia"/>
                <w:rPrChange w:id="6459" w:author="raye" w:date="2018-08-10T14:21:00Z">
                  <w:rPr>
                    <w:rFonts w:ascii="Calibri" w:hAnsi="Calibri" w:cstheme="minorHAnsi"/>
                    <w:sz w:val="24"/>
                    <w:szCs w:val="24"/>
                  </w:rPr>
                </w:rPrChange>
              </w:rPr>
              <w:t xml:space="preserve">Action </w:t>
            </w:r>
            <w:r w:rsidR="00751CDF" w:rsidRPr="00BD1ACA">
              <w:rPr>
                <w:rStyle w:val="af6"/>
                <w:rFonts w:eastAsiaTheme="minorEastAsia"/>
                <w:rPrChange w:id="6460" w:author="raye" w:date="2018-08-10T14:21:00Z">
                  <w:rPr>
                    <w:rFonts w:ascii="Calibri" w:hAnsi="Calibri" w:cstheme="minorHAnsi"/>
                    <w:sz w:val="24"/>
                    <w:szCs w:val="24"/>
                  </w:rPr>
                </w:rPrChange>
              </w:rPr>
              <w:t>Status</w:t>
            </w:r>
          </w:p>
        </w:tc>
        <w:tc>
          <w:tcPr>
            <w:tcW w:w="5670" w:type="dxa"/>
          </w:tcPr>
          <w:p w14:paraId="23CA034C" w14:textId="22BEC81F" w:rsidR="00751CDF" w:rsidRPr="00BD1ACA" w:rsidRDefault="00AC1CD9" w:rsidP="00751CDF">
            <w:pPr>
              <w:jc w:val="left"/>
              <w:rPr>
                <w:rStyle w:val="af6"/>
                <w:rFonts w:eastAsia="等线"/>
                <w:rPrChange w:id="6461" w:author="raye" w:date="2018-08-10T14:21:00Z">
                  <w:rPr>
                    <w:rFonts w:ascii="等线" w:eastAsia="等线" w:hAnsi="等线" w:cstheme="minorHAnsi"/>
                    <w:szCs w:val="21"/>
                  </w:rPr>
                </w:rPrChange>
              </w:rPr>
            </w:pPr>
            <w:r w:rsidRPr="00BD1ACA">
              <w:rPr>
                <w:rStyle w:val="af6"/>
                <w:rFonts w:eastAsia="等线"/>
                <w:rPrChange w:id="6462" w:author="raye" w:date="2018-08-10T14:21:00Z">
                  <w:rPr>
                    <w:rFonts w:ascii="等线" w:eastAsia="等线" w:hAnsi="等线" w:cstheme="minorHAnsi"/>
                    <w:szCs w:val="21"/>
                  </w:rPr>
                </w:rPrChange>
              </w:rPr>
              <w:t>Under OA Review</w:t>
            </w:r>
            <w:r w:rsidRPr="00BD1ACA">
              <w:rPr>
                <w:rStyle w:val="af6"/>
                <w:rFonts w:eastAsia="等线" w:hint="eastAsia"/>
                <w:rPrChange w:id="6463" w:author="raye" w:date="2018-08-10T14:21:00Z">
                  <w:rPr>
                    <w:rFonts w:ascii="等线" w:eastAsia="等线" w:hAnsi="等线" w:cstheme="minorHAnsi" w:hint="eastAsia"/>
                    <w:szCs w:val="21"/>
                  </w:rPr>
                </w:rPrChange>
              </w:rPr>
              <w:t>，</w:t>
            </w:r>
            <w:r w:rsidRPr="00BD1ACA">
              <w:rPr>
                <w:rStyle w:val="af6"/>
                <w:rFonts w:eastAsia="等线"/>
                <w:rPrChange w:id="6464" w:author="raye" w:date="2018-08-10T14:21:00Z">
                  <w:rPr>
                    <w:rFonts w:ascii="等线" w:eastAsia="等线" w:hAnsi="等线" w:cstheme="minorHAnsi"/>
                    <w:szCs w:val="21"/>
                  </w:rPr>
                </w:rPrChange>
              </w:rPr>
              <w:t>Under OA Modify.</w:t>
            </w:r>
            <w:r w:rsidRPr="00BD1ACA">
              <w:rPr>
                <w:rStyle w:val="af6"/>
                <w:rFonts w:eastAsiaTheme="minorEastAsia"/>
                <w:rPrChange w:id="6465" w:author="raye" w:date="2018-08-10T14:21:00Z">
                  <w:rPr/>
                </w:rPrChange>
              </w:rPr>
              <w:t xml:space="preserve"> </w:t>
            </w:r>
            <w:r w:rsidRPr="00BD1ACA">
              <w:rPr>
                <w:rStyle w:val="af6"/>
                <w:rFonts w:eastAsia="等线"/>
                <w:rPrChange w:id="6466" w:author="raye" w:date="2018-08-10T14:21:00Z">
                  <w:rPr>
                    <w:rFonts w:ascii="等线" w:eastAsia="等线" w:hAnsi="等线" w:cstheme="minorHAnsi"/>
                    <w:szCs w:val="21"/>
                  </w:rPr>
                </w:rPrChange>
              </w:rPr>
              <w:t>Considering that the list display field is limited, the role is abbreviated when displaying the list. But the details page should be fully displayed</w:t>
            </w:r>
          </w:p>
        </w:tc>
      </w:tr>
      <w:tr w:rsidR="00751CDF" w:rsidRPr="00BD1ACA" w14:paraId="50F4B177" w14:textId="77777777" w:rsidTr="00751CDF">
        <w:tc>
          <w:tcPr>
            <w:tcW w:w="2268" w:type="dxa"/>
          </w:tcPr>
          <w:p w14:paraId="011F1E65" w14:textId="77777777" w:rsidR="00751CDF" w:rsidRPr="00BD1ACA" w:rsidRDefault="00751CDF" w:rsidP="00751CDF">
            <w:pPr>
              <w:rPr>
                <w:rStyle w:val="af6"/>
                <w:rFonts w:eastAsiaTheme="minorEastAsia"/>
                <w:rPrChange w:id="6467" w:author="raye" w:date="2018-08-10T14:21:00Z">
                  <w:rPr>
                    <w:rFonts w:ascii="Calibri" w:hAnsi="Calibri" w:cstheme="minorHAnsi"/>
                    <w:sz w:val="24"/>
                    <w:szCs w:val="24"/>
                  </w:rPr>
                </w:rPrChange>
              </w:rPr>
            </w:pPr>
            <w:r w:rsidRPr="00BD1ACA">
              <w:rPr>
                <w:rStyle w:val="af6"/>
                <w:rFonts w:eastAsiaTheme="minorEastAsia"/>
                <w:rPrChange w:id="6468" w:author="raye" w:date="2018-08-10T14:21:00Z">
                  <w:rPr>
                    <w:rFonts w:ascii="Calibri" w:hAnsi="Calibri" w:cstheme="minorHAnsi"/>
                    <w:sz w:val="24"/>
                    <w:szCs w:val="24"/>
                  </w:rPr>
                </w:rPrChange>
              </w:rPr>
              <w:t>Created Date</w:t>
            </w:r>
          </w:p>
        </w:tc>
        <w:tc>
          <w:tcPr>
            <w:tcW w:w="5670" w:type="dxa"/>
          </w:tcPr>
          <w:p w14:paraId="21DDB1A4" w14:textId="1D0AE75E" w:rsidR="00751CDF" w:rsidRPr="00BD1ACA" w:rsidRDefault="00AC1CD9" w:rsidP="00751CDF">
            <w:pPr>
              <w:rPr>
                <w:rStyle w:val="af6"/>
                <w:rFonts w:eastAsia="等线"/>
                <w:rPrChange w:id="6469" w:author="raye" w:date="2018-08-10T14:21:00Z">
                  <w:rPr>
                    <w:rFonts w:ascii="等线" w:eastAsia="等线" w:hAnsi="等线" w:cstheme="minorHAnsi"/>
                    <w:kern w:val="0"/>
                    <w:szCs w:val="21"/>
                  </w:rPr>
                </w:rPrChange>
              </w:rPr>
            </w:pPr>
            <w:r w:rsidRPr="00BD1ACA">
              <w:rPr>
                <w:rStyle w:val="af6"/>
                <w:rFonts w:eastAsia="等线"/>
                <w:rPrChange w:id="6470" w:author="raye" w:date="2018-08-10T14:21:00Z">
                  <w:rPr>
                    <w:rFonts w:ascii="等线" w:eastAsia="等线" w:hAnsi="等线" w:cstheme="minorHAnsi"/>
                    <w:kern w:val="0"/>
                    <w:szCs w:val="21"/>
                  </w:rPr>
                </w:rPrChange>
              </w:rPr>
              <w:t>The creation date, the list page is displayed to the date, the detail page needs to be displayed to the reverse sequence.</w:t>
            </w:r>
          </w:p>
        </w:tc>
      </w:tr>
      <w:tr w:rsidR="00751CDF" w:rsidRPr="00BD1ACA" w14:paraId="1BE285AE" w14:textId="77777777" w:rsidTr="00751CDF">
        <w:tc>
          <w:tcPr>
            <w:tcW w:w="2268" w:type="dxa"/>
          </w:tcPr>
          <w:p w14:paraId="5648F77F" w14:textId="77777777" w:rsidR="00751CDF" w:rsidRPr="00BD1ACA" w:rsidRDefault="00751CDF" w:rsidP="00751CDF">
            <w:pPr>
              <w:rPr>
                <w:rStyle w:val="af6"/>
                <w:rFonts w:eastAsiaTheme="minorEastAsia"/>
                <w:rPrChange w:id="6471" w:author="raye" w:date="2018-08-10T14:21:00Z">
                  <w:rPr>
                    <w:rFonts w:ascii="Calibri" w:hAnsi="Calibri" w:cstheme="minorHAnsi"/>
                    <w:sz w:val="24"/>
                    <w:szCs w:val="24"/>
                  </w:rPr>
                </w:rPrChange>
              </w:rPr>
            </w:pPr>
            <w:r w:rsidRPr="00BD1ACA">
              <w:rPr>
                <w:rStyle w:val="af6"/>
                <w:rFonts w:eastAsiaTheme="minorEastAsia"/>
                <w:rPrChange w:id="6472" w:author="raye" w:date="2018-08-10T14:21:00Z">
                  <w:rPr>
                    <w:rFonts w:ascii="Calibri" w:hAnsi="Calibri" w:cstheme="minorHAnsi"/>
                    <w:sz w:val="24"/>
                    <w:szCs w:val="24"/>
                  </w:rPr>
                </w:rPrChange>
              </w:rPr>
              <w:t>Opertor</w:t>
            </w:r>
          </w:p>
        </w:tc>
        <w:tc>
          <w:tcPr>
            <w:tcW w:w="5670" w:type="dxa"/>
          </w:tcPr>
          <w:p w14:paraId="484BB819" w14:textId="77777777" w:rsidR="00751CDF" w:rsidRPr="00BD1ACA" w:rsidRDefault="00751CDF" w:rsidP="00751CDF">
            <w:pPr>
              <w:rPr>
                <w:rStyle w:val="af6"/>
                <w:rFonts w:eastAsiaTheme="minorEastAsia"/>
                <w:rPrChange w:id="6473" w:author="raye" w:date="2018-08-10T14:21:00Z">
                  <w:rPr>
                    <w:rFonts w:ascii="Calibri" w:hAnsi="Calibri" w:cstheme="minorHAnsi"/>
                    <w:sz w:val="24"/>
                    <w:szCs w:val="24"/>
                  </w:rPr>
                </w:rPrChange>
              </w:rPr>
            </w:pPr>
            <w:r w:rsidRPr="00BD1ACA">
              <w:rPr>
                <w:rStyle w:val="af6"/>
                <w:rFonts w:eastAsiaTheme="minorEastAsia"/>
                <w:rPrChange w:id="6474" w:author="raye" w:date="2018-08-10T14:21:00Z">
                  <w:rPr>
                    <w:rFonts w:ascii="Calibri" w:hAnsi="Calibri" w:cstheme="minorHAnsi"/>
                    <w:sz w:val="24"/>
                    <w:szCs w:val="24"/>
                  </w:rPr>
                </w:rPrChange>
              </w:rPr>
              <w:t>Operations Analyst who created the case</w:t>
            </w:r>
          </w:p>
        </w:tc>
      </w:tr>
      <w:tr w:rsidR="00751CDF" w:rsidRPr="00BD1ACA" w14:paraId="7DE8985F" w14:textId="77777777" w:rsidTr="00751CDF">
        <w:tc>
          <w:tcPr>
            <w:tcW w:w="2268" w:type="dxa"/>
          </w:tcPr>
          <w:p w14:paraId="5C2F1B95" w14:textId="77777777" w:rsidR="00751CDF" w:rsidRPr="00BD1ACA" w:rsidRDefault="00751CDF" w:rsidP="00751CDF">
            <w:pPr>
              <w:rPr>
                <w:rStyle w:val="af6"/>
                <w:rFonts w:eastAsiaTheme="minorEastAsia"/>
                <w:rPrChange w:id="6475" w:author="raye" w:date="2018-08-10T14:21:00Z">
                  <w:rPr>
                    <w:rFonts w:ascii="Calibri" w:hAnsi="Calibri" w:cstheme="minorHAnsi"/>
                    <w:sz w:val="24"/>
                    <w:szCs w:val="24"/>
                  </w:rPr>
                </w:rPrChange>
              </w:rPr>
            </w:pPr>
            <w:r w:rsidRPr="00BD1ACA">
              <w:rPr>
                <w:rStyle w:val="af6"/>
                <w:rFonts w:eastAsiaTheme="minorEastAsia"/>
                <w:rPrChange w:id="6476" w:author="raye" w:date="2018-08-10T14:21:00Z">
                  <w:rPr>
                    <w:rFonts w:ascii="Calibri" w:hAnsi="Calibri" w:cstheme="minorHAnsi"/>
                    <w:sz w:val="24"/>
                    <w:szCs w:val="24"/>
                  </w:rPr>
                </w:rPrChange>
              </w:rPr>
              <w:t>Total Amount</w:t>
            </w:r>
          </w:p>
        </w:tc>
        <w:tc>
          <w:tcPr>
            <w:tcW w:w="5670" w:type="dxa"/>
          </w:tcPr>
          <w:p w14:paraId="164205E3" w14:textId="1254039D" w:rsidR="00751CDF" w:rsidRPr="00BD1ACA" w:rsidRDefault="00AC1CD9" w:rsidP="00751CDF">
            <w:pPr>
              <w:rPr>
                <w:rStyle w:val="af6"/>
                <w:rFonts w:eastAsia="等线"/>
                <w:rPrChange w:id="6477" w:author="raye" w:date="2018-08-10T14:21:00Z">
                  <w:rPr>
                    <w:rFonts w:ascii="等线" w:eastAsia="等线" w:hAnsi="等线" w:cstheme="minorHAnsi"/>
                    <w:szCs w:val="21"/>
                  </w:rPr>
                </w:rPrChange>
              </w:rPr>
            </w:pPr>
            <w:r w:rsidRPr="00BD1ACA">
              <w:rPr>
                <w:rStyle w:val="af6"/>
                <w:rFonts w:eastAsia="等线"/>
                <w:rPrChange w:id="6478" w:author="raye" w:date="2018-08-10T14:21:00Z">
                  <w:rPr>
                    <w:rFonts w:eastAsia="等线" w:cstheme="minorHAnsi"/>
                    <w:szCs w:val="21"/>
                  </w:rPr>
                </w:rPrChange>
              </w:rPr>
              <w:t>Total amount for this case in order</w:t>
            </w:r>
            <w:r w:rsidRPr="00BD1ACA">
              <w:rPr>
                <w:rStyle w:val="af6"/>
                <w:rFonts w:eastAsia="等线"/>
                <w:rPrChange w:id="6479" w:author="raye" w:date="2018-08-10T14:21:00Z">
                  <w:rPr>
                    <w:rFonts w:ascii="等线" w:eastAsia="等线" w:hAnsi="等线" w:cstheme="minorHAnsi"/>
                    <w:szCs w:val="21"/>
                  </w:rPr>
                </w:rPrChange>
              </w:rPr>
              <w:t xml:space="preserve"> originated when the case is created</w:t>
            </w:r>
          </w:p>
        </w:tc>
      </w:tr>
      <w:tr w:rsidR="00751CDF" w:rsidRPr="00BD1ACA" w14:paraId="48BFBA14" w14:textId="77777777" w:rsidTr="00751CDF">
        <w:trPr>
          <w:trHeight w:val="341"/>
        </w:trPr>
        <w:tc>
          <w:tcPr>
            <w:tcW w:w="2268" w:type="dxa"/>
          </w:tcPr>
          <w:p w14:paraId="5F2A7C94" w14:textId="77777777" w:rsidR="00751CDF" w:rsidRPr="00BD1ACA" w:rsidRDefault="00751CDF" w:rsidP="00751CDF">
            <w:pPr>
              <w:rPr>
                <w:rStyle w:val="af6"/>
                <w:rFonts w:eastAsiaTheme="minorEastAsia"/>
                <w:rPrChange w:id="6480" w:author="raye" w:date="2018-08-10T14:21:00Z">
                  <w:rPr>
                    <w:rFonts w:ascii="Calibri" w:hAnsi="Calibri" w:cstheme="minorHAnsi"/>
                    <w:sz w:val="24"/>
                    <w:szCs w:val="24"/>
                  </w:rPr>
                </w:rPrChange>
              </w:rPr>
            </w:pPr>
            <w:r w:rsidRPr="00BD1ACA">
              <w:rPr>
                <w:rStyle w:val="af6"/>
                <w:rFonts w:eastAsiaTheme="minorEastAsia"/>
                <w:rPrChange w:id="6481" w:author="raye" w:date="2018-08-10T14:21:00Z">
                  <w:rPr>
                    <w:rFonts w:ascii="Calibri" w:hAnsi="Calibri" w:cstheme="minorHAnsi"/>
                    <w:sz w:val="24"/>
                    <w:szCs w:val="24"/>
                  </w:rPr>
                </w:rPrChange>
              </w:rPr>
              <w:t>Pages</w:t>
            </w:r>
          </w:p>
        </w:tc>
        <w:tc>
          <w:tcPr>
            <w:tcW w:w="5670" w:type="dxa"/>
          </w:tcPr>
          <w:p w14:paraId="7BFA3492" w14:textId="60B685EC" w:rsidR="00751CDF" w:rsidRPr="00BD1ACA" w:rsidRDefault="00AC1CD9" w:rsidP="00751CDF">
            <w:pPr>
              <w:pStyle w:val="BodyText1"/>
              <w:ind w:rightChars="100" w:right="210"/>
              <w:jc w:val="both"/>
              <w:rPr>
                <w:rStyle w:val="af6"/>
                <w:rFonts w:eastAsia="等线"/>
                <w:rPrChange w:id="6482" w:author="raye" w:date="2018-08-10T14:21:00Z">
                  <w:rPr>
                    <w:rFonts w:ascii="等线" w:eastAsia="等线" w:hAnsi="等线" w:cstheme="minorHAnsi"/>
                    <w:kern w:val="2"/>
                    <w:sz w:val="21"/>
                    <w:szCs w:val="21"/>
                    <w:lang w:eastAsia="zh-CN"/>
                  </w:rPr>
                </w:rPrChange>
              </w:rPr>
            </w:pPr>
            <w:r w:rsidRPr="00BD1ACA">
              <w:rPr>
                <w:rStyle w:val="af6"/>
                <w:rFonts w:eastAsia="等线"/>
                <w:rPrChange w:id="6483" w:author="raye" w:date="2018-08-10T14:21:00Z">
                  <w:rPr>
                    <w:rFonts w:asciiTheme="minorHAnsi" w:eastAsia="等线" w:hAnsiTheme="minorHAnsi" w:cstheme="minorHAnsi"/>
                    <w:kern w:val="2"/>
                    <w:sz w:val="21"/>
                    <w:szCs w:val="21"/>
                    <w:lang w:eastAsia="zh-CN"/>
                  </w:rPr>
                </w:rPrChange>
              </w:rPr>
              <w:t>When uploading, the total number of PDF pages will change with the increase or decrease of INPUT pages in order</w:t>
            </w:r>
          </w:p>
        </w:tc>
      </w:tr>
      <w:tr w:rsidR="00751CDF" w:rsidRPr="00BD1ACA" w14:paraId="7F40AB87" w14:textId="77777777" w:rsidTr="00751CDF">
        <w:trPr>
          <w:trHeight w:val="341"/>
        </w:trPr>
        <w:tc>
          <w:tcPr>
            <w:tcW w:w="2268" w:type="dxa"/>
          </w:tcPr>
          <w:p w14:paraId="7E52609C" w14:textId="77777777" w:rsidR="00751CDF" w:rsidRPr="00BD1ACA" w:rsidRDefault="00751CDF" w:rsidP="00751CDF">
            <w:pPr>
              <w:rPr>
                <w:rStyle w:val="af6"/>
                <w:rFonts w:eastAsiaTheme="minorEastAsia"/>
                <w:rPrChange w:id="6484" w:author="raye" w:date="2018-08-10T14:21:00Z">
                  <w:rPr>
                    <w:rFonts w:ascii="Calibri" w:hAnsi="Calibri" w:cstheme="minorHAnsi"/>
                    <w:sz w:val="24"/>
                    <w:szCs w:val="24"/>
                  </w:rPr>
                </w:rPrChange>
              </w:rPr>
            </w:pPr>
            <w:r w:rsidRPr="00BD1ACA">
              <w:rPr>
                <w:rStyle w:val="af6"/>
                <w:rFonts w:eastAsiaTheme="minorEastAsia"/>
                <w:rPrChange w:id="6485" w:author="raye" w:date="2018-08-10T14:21:00Z">
                  <w:rPr>
                    <w:rFonts w:ascii="Calibri" w:hAnsi="Calibri" w:cstheme="minorHAnsi"/>
                    <w:sz w:val="24"/>
                    <w:szCs w:val="24"/>
                  </w:rPr>
                </w:rPrChange>
              </w:rPr>
              <w:t>Action</w:t>
            </w:r>
          </w:p>
        </w:tc>
        <w:tc>
          <w:tcPr>
            <w:tcW w:w="5670" w:type="dxa"/>
          </w:tcPr>
          <w:p w14:paraId="39514E96" w14:textId="34C9E7E5" w:rsidR="00751CDF" w:rsidRPr="00BD1ACA" w:rsidRDefault="00751CDF" w:rsidP="00474B43">
            <w:pPr>
              <w:pStyle w:val="BodyText1"/>
              <w:ind w:rightChars="100" w:right="210"/>
              <w:jc w:val="both"/>
              <w:rPr>
                <w:rStyle w:val="af6"/>
                <w:rFonts w:eastAsiaTheme="minorEastAsia"/>
                <w:rPrChange w:id="6486" w:author="raye" w:date="2018-08-10T14:21:00Z">
                  <w:rPr>
                    <w:rFonts w:ascii="Calibri" w:eastAsiaTheme="minorEastAsia" w:hAnsi="Calibri" w:cstheme="minorHAnsi"/>
                    <w:kern w:val="2"/>
                    <w:szCs w:val="24"/>
                    <w:lang w:eastAsia="zh-CN"/>
                  </w:rPr>
                </w:rPrChange>
              </w:rPr>
            </w:pPr>
            <w:r w:rsidRPr="00BD1ACA">
              <w:rPr>
                <w:rStyle w:val="af6"/>
                <w:rFonts w:eastAsia="宋体"/>
                <w:rPrChange w:id="6487" w:author="raye" w:date="2018-08-10T14:21:00Z">
                  <w:rPr>
                    <w:rFonts w:ascii="Calibri" w:hAnsi="Calibri" w:cstheme="minorHAnsi"/>
                    <w:szCs w:val="24"/>
                  </w:rPr>
                </w:rPrChange>
              </w:rPr>
              <w:t xml:space="preserve">Input, Check, </w:t>
            </w:r>
            <w:r w:rsidR="00474B43" w:rsidRPr="00BD1ACA">
              <w:rPr>
                <w:rStyle w:val="af6"/>
                <w:rFonts w:eastAsia="宋体"/>
                <w:rPrChange w:id="6488" w:author="raye" w:date="2018-08-10T14:21:00Z">
                  <w:rPr>
                    <w:rFonts w:ascii="Calibri" w:hAnsi="Calibri" w:cstheme="minorHAnsi"/>
                    <w:szCs w:val="24"/>
                  </w:rPr>
                </w:rPrChange>
              </w:rPr>
              <w:t>Details, Modify</w:t>
            </w:r>
            <w:r w:rsidRPr="00BD1ACA">
              <w:rPr>
                <w:rStyle w:val="af6"/>
                <w:rFonts w:eastAsia="宋体"/>
                <w:rPrChange w:id="6489" w:author="raye" w:date="2018-08-10T14:21:00Z">
                  <w:rPr>
                    <w:rFonts w:ascii="Calibri" w:hAnsi="Calibri" w:cstheme="minorHAnsi"/>
                    <w:szCs w:val="24"/>
                  </w:rPr>
                </w:rPrChange>
              </w:rPr>
              <w:t xml:space="preserve"> </w:t>
            </w:r>
          </w:p>
        </w:tc>
      </w:tr>
    </w:tbl>
    <w:p w14:paraId="6F014E7B" w14:textId="77777777" w:rsidR="00751CDF" w:rsidRPr="00BD1ACA" w:rsidRDefault="00751CDF" w:rsidP="00751CDF">
      <w:pPr>
        <w:pStyle w:val="a0"/>
        <w:ind w:left="113" w:firstLineChars="0" w:firstLine="0"/>
        <w:rPr>
          <w:rStyle w:val="af6"/>
          <w:rFonts w:eastAsia="等线"/>
          <w:rPrChange w:id="6490" w:author="raye" w:date="2018-08-10T14:21:00Z">
            <w:rPr>
              <w:rFonts w:ascii="等线" w:eastAsia="等线" w:hAnsi="等线" w:cstheme="minorHAnsi"/>
              <w:szCs w:val="21"/>
            </w:rPr>
          </w:rPrChange>
        </w:rPr>
      </w:pPr>
    </w:p>
    <w:bookmarkEnd w:id="6425"/>
    <w:bookmarkEnd w:id="6426"/>
    <w:p w14:paraId="763A2CB2" w14:textId="77777777" w:rsidR="003B1301" w:rsidRPr="00BD1ACA" w:rsidRDefault="003B1301" w:rsidP="003B1301">
      <w:pPr>
        <w:rPr>
          <w:rStyle w:val="af6"/>
          <w:rFonts w:eastAsia="等线"/>
          <w:rPrChange w:id="6491" w:author="raye" w:date="2018-08-10T14:21:00Z">
            <w:rPr>
              <w:rFonts w:ascii="等线" w:eastAsia="等线" w:hAnsi="等线" w:cstheme="minorHAnsi"/>
              <w:szCs w:val="21"/>
            </w:rPr>
          </w:rPrChange>
        </w:rPr>
      </w:pPr>
      <w:r w:rsidRPr="00BD1ACA">
        <w:rPr>
          <w:rStyle w:val="af6"/>
          <w:rFonts w:eastAsia="等线"/>
          <w:rPrChange w:id="6492" w:author="raye" w:date="2018-08-10T14:21:00Z">
            <w:rPr>
              <w:rFonts w:ascii="等线" w:eastAsia="等线" w:hAnsi="等线" w:cstheme="minorHAnsi"/>
              <w:szCs w:val="21"/>
            </w:rPr>
          </w:rPrChange>
        </w:rPr>
        <w:t>If CASE changes, the CASE field will change accordingly</w:t>
      </w:r>
    </w:p>
    <w:p w14:paraId="30D19037" w14:textId="77777777" w:rsidR="003B1301" w:rsidRPr="00BD1ACA" w:rsidRDefault="003B1301" w:rsidP="00022A05">
      <w:pPr>
        <w:pStyle w:val="a0"/>
        <w:numPr>
          <w:ilvl w:val="0"/>
          <w:numId w:val="32"/>
        </w:numPr>
        <w:ind w:left="420" w:firstLineChars="0" w:hanging="420"/>
        <w:rPr>
          <w:rStyle w:val="af6"/>
          <w:rFonts w:eastAsia="等线"/>
          <w:rPrChange w:id="6493" w:author="raye" w:date="2018-08-10T14:21:00Z">
            <w:rPr>
              <w:rFonts w:ascii="等线" w:eastAsia="等线" w:hAnsi="等线" w:cstheme="minorHAnsi"/>
              <w:szCs w:val="21"/>
            </w:rPr>
          </w:rPrChange>
        </w:rPr>
      </w:pPr>
      <w:r w:rsidRPr="00BD1ACA">
        <w:rPr>
          <w:rStyle w:val="af6"/>
          <w:rFonts w:eastAsia="等线"/>
          <w:rPrChange w:id="6494" w:author="raye" w:date="2018-08-10T14:21:00Z">
            <w:rPr>
              <w:rFonts w:ascii="等线" w:eastAsia="等线" w:hAnsi="等线" w:cstheme="minorHAnsi"/>
              <w:szCs w:val="21"/>
            </w:rPr>
          </w:rPrChange>
        </w:rPr>
        <w:t>Order Rule</w:t>
      </w:r>
    </w:p>
    <w:p w14:paraId="72966904" w14:textId="77777777" w:rsidR="003B1301" w:rsidRPr="00BD1ACA" w:rsidRDefault="003B1301" w:rsidP="003B1301">
      <w:pPr>
        <w:ind w:left="420" w:firstLineChars="200" w:firstLine="480"/>
        <w:rPr>
          <w:rStyle w:val="af6"/>
          <w:rFonts w:eastAsia="等线"/>
          <w:rPrChange w:id="6495" w:author="raye" w:date="2018-08-10T14:21:00Z">
            <w:rPr>
              <w:rFonts w:ascii="等线" w:eastAsia="等线" w:hAnsi="等线" w:cstheme="minorHAnsi"/>
              <w:szCs w:val="21"/>
            </w:rPr>
          </w:rPrChange>
        </w:rPr>
      </w:pPr>
      <w:r w:rsidRPr="00BD1ACA">
        <w:rPr>
          <w:rStyle w:val="af6"/>
          <w:rFonts w:eastAsia="等线"/>
          <w:rPrChange w:id="6496" w:author="raye" w:date="2018-08-10T14:21:00Z">
            <w:rPr>
              <w:rFonts w:ascii="等线" w:eastAsia="等线" w:hAnsi="等线" w:cstheme="minorHAnsi"/>
              <w:szCs w:val="21"/>
            </w:rPr>
          </w:rPrChange>
        </w:rPr>
        <w:t>The most recent case is in the front</w:t>
      </w:r>
    </w:p>
    <w:p w14:paraId="0F47B2E5" w14:textId="3FB0C94C" w:rsidR="003B1301" w:rsidRPr="00BD1ACA" w:rsidRDefault="003B1301" w:rsidP="003B1301">
      <w:pPr>
        <w:pStyle w:val="a0"/>
        <w:ind w:left="420" w:firstLineChars="0" w:hanging="420"/>
        <w:rPr>
          <w:rStyle w:val="af6"/>
          <w:rFonts w:eastAsia="等线"/>
          <w:rPrChange w:id="6497" w:author="raye" w:date="2018-08-10T14:21:00Z">
            <w:rPr>
              <w:rFonts w:ascii="等线" w:eastAsia="等线" w:hAnsi="等线"/>
              <w:szCs w:val="21"/>
            </w:rPr>
          </w:rPrChange>
        </w:rPr>
      </w:pPr>
      <w:r w:rsidRPr="00BD1ACA">
        <w:rPr>
          <w:rStyle w:val="af6"/>
          <w:rFonts w:eastAsia="等线"/>
          <w:rPrChange w:id="6498" w:author="raye" w:date="2018-08-10T14:21:00Z">
            <w:rPr>
              <w:rFonts w:ascii="等线" w:eastAsia="等线" w:hAnsi="等线"/>
              <w:szCs w:val="21"/>
            </w:rPr>
          </w:rPrChange>
        </w:rPr>
        <w:t xml:space="preserve">    </w:t>
      </w:r>
      <w:r w:rsidR="00474B43" w:rsidRPr="00BD1ACA">
        <w:rPr>
          <w:rStyle w:val="af6"/>
          <w:rFonts w:eastAsia="等线"/>
          <w:rPrChange w:id="6499" w:author="raye" w:date="2018-08-10T14:21:00Z">
            <w:rPr>
              <w:rFonts w:ascii="等线" w:eastAsia="等线" w:hAnsi="等线"/>
              <w:szCs w:val="21"/>
            </w:rPr>
          </w:rPrChange>
        </w:rPr>
        <w:t xml:space="preserve">Created Date &amp; </w:t>
      </w:r>
      <w:r w:rsidRPr="00BD1ACA">
        <w:rPr>
          <w:rStyle w:val="af6"/>
          <w:rFonts w:eastAsia="等线"/>
          <w:rPrChange w:id="6500" w:author="raye" w:date="2018-08-10T14:21:00Z">
            <w:rPr>
              <w:rFonts w:ascii="等线" w:eastAsia="等线" w:hAnsi="等线"/>
              <w:szCs w:val="21"/>
            </w:rPr>
          </w:rPrChange>
        </w:rPr>
        <w:t>Total amount &amp;</w:t>
      </w:r>
      <w:r w:rsidR="00474B43" w:rsidRPr="00BD1ACA">
        <w:rPr>
          <w:rStyle w:val="af6"/>
          <w:rFonts w:eastAsia="等线"/>
          <w:rPrChange w:id="6501" w:author="raye" w:date="2018-08-10T14:21:00Z">
            <w:rPr>
              <w:rFonts w:ascii="等线" w:eastAsia="等线" w:hAnsi="等线"/>
              <w:szCs w:val="21"/>
            </w:rPr>
          </w:rPrChange>
        </w:rPr>
        <w:t xml:space="preserve"> </w:t>
      </w:r>
      <w:r w:rsidRPr="00BD1ACA">
        <w:rPr>
          <w:rStyle w:val="af6"/>
          <w:rFonts w:eastAsia="等线"/>
          <w:rPrChange w:id="6502" w:author="raye" w:date="2018-08-10T14:21:00Z">
            <w:rPr>
              <w:rFonts w:ascii="等线" w:eastAsia="等线" w:hAnsi="等线"/>
              <w:szCs w:val="21"/>
            </w:rPr>
          </w:rPrChange>
        </w:rPr>
        <w:t>Pages can be used for ordering</w:t>
      </w:r>
    </w:p>
    <w:p w14:paraId="4CA6B928" w14:textId="77777777" w:rsidR="003B1301" w:rsidRPr="00BD1ACA" w:rsidRDefault="003B1301" w:rsidP="00022A05">
      <w:pPr>
        <w:pStyle w:val="a0"/>
        <w:numPr>
          <w:ilvl w:val="0"/>
          <w:numId w:val="32"/>
        </w:numPr>
        <w:ind w:left="420" w:firstLineChars="0" w:hanging="420"/>
        <w:rPr>
          <w:rStyle w:val="af6"/>
          <w:rFonts w:eastAsia="等线"/>
          <w:rPrChange w:id="6503" w:author="raye" w:date="2018-08-10T14:21:00Z">
            <w:rPr>
              <w:rFonts w:ascii="等线" w:eastAsia="等线" w:hAnsi="等线"/>
            </w:rPr>
          </w:rPrChange>
        </w:rPr>
      </w:pPr>
      <w:r w:rsidRPr="00BD1ACA">
        <w:rPr>
          <w:rStyle w:val="af6"/>
          <w:rFonts w:eastAsia="等线"/>
          <w:rPrChange w:id="6504" w:author="raye" w:date="2018-08-10T14:21:00Z">
            <w:rPr>
              <w:rFonts w:ascii="等线" w:eastAsia="等线" w:hAnsi="等线"/>
            </w:rPr>
          </w:rPrChange>
        </w:rPr>
        <w:t>Page Turn</w:t>
      </w:r>
    </w:p>
    <w:p w14:paraId="331A15B0" w14:textId="77777777" w:rsidR="003B1301" w:rsidRPr="00BD1ACA" w:rsidRDefault="003B1301" w:rsidP="003B1301">
      <w:pPr>
        <w:pStyle w:val="a0"/>
        <w:ind w:left="420" w:firstLineChars="0" w:hanging="420"/>
        <w:rPr>
          <w:rStyle w:val="af6"/>
          <w:rFonts w:eastAsia="等线"/>
          <w:rPrChange w:id="6505" w:author="raye" w:date="2018-08-10T14:21:00Z">
            <w:rPr>
              <w:rFonts w:ascii="等线" w:eastAsia="等线" w:hAnsi="等线"/>
            </w:rPr>
          </w:rPrChange>
        </w:rPr>
      </w:pPr>
      <w:r w:rsidRPr="00BD1ACA">
        <w:rPr>
          <w:rStyle w:val="af6"/>
          <w:rFonts w:eastAsia="等线"/>
          <w:rPrChange w:id="6506" w:author="raye" w:date="2018-08-10T14:21:00Z">
            <w:rPr>
              <w:rFonts w:ascii="等线" w:eastAsia="等线" w:hAnsi="等线"/>
            </w:rPr>
          </w:rPrChange>
        </w:rPr>
        <w:t>The amount of data shown in one page is free to adjust and the default is 25.</w:t>
      </w:r>
    </w:p>
    <w:p w14:paraId="0ABED8D5" w14:textId="77777777" w:rsidR="003B1301" w:rsidRPr="00BD1ACA" w:rsidRDefault="003B1301" w:rsidP="003B1301">
      <w:pPr>
        <w:rPr>
          <w:rStyle w:val="af6"/>
          <w:rFonts w:eastAsia="等线"/>
          <w:rPrChange w:id="6507" w:author="raye" w:date="2018-08-10T14:21:00Z">
            <w:rPr>
              <w:rFonts w:ascii="等线" w:eastAsia="等线" w:hAnsi="等线"/>
            </w:rPr>
          </w:rPrChange>
        </w:rPr>
      </w:pPr>
      <w:r w:rsidRPr="00BD1ACA">
        <w:rPr>
          <w:rStyle w:val="af6"/>
          <w:rFonts w:eastAsia="等线"/>
          <w:rPrChange w:id="6508" w:author="raye" w:date="2018-08-10T14:21:00Z">
            <w:rPr>
              <w:rFonts w:ascii="等线" w:eastAsia="等线" w:hAnsi="等线"/>
            </w:rPr>
          </w:rPrChange>
        </w:rPr>
        <w:t>One can turn the page and the total number of pages is shown in the bottom. The first page can not be clicked forward; the last page can not be clicked back</w:t>
      </w:r>
    </w:p>
    <w:p w14:paraId="5BB40589" w14:textId="77777777" w:rsidR="00751CDF" w:rsidRPr="00B0205A" w:rsidRDefault="00751CDF" w:rsidP="00751CDF">
      <w:pPr>
        <w:pStyle w:val="a0"/>
        <w:ind w:firstLineChars="0"/>
        <w:rPr>
          <w:rFonts w:ascii="Times New Roman" w:eastAsia="等线" w:hAnsi="Times New Roman" w:cs="Times New Roman"/>
          <w:rPrChange w:id="6509" w:author="raye" w:date="2018-08-10T12:30:00Z">
            <w:rPr>
              <w:rFonts w:ascii="等线" w:eastAsia="等线" w:hAnsi="等线"/>
            </w:rPr>
          </w:rPrChange>
        </w:rPr>
      </w:pPr>
    </w:p>
    <w:p w14:paraId="24453382" w14:textId="3640C6E0" w:rsidR="00751CDF" w:rsidRPr="00BD1ACA" w:rsidRDefault="00BD1ACA">
      <w:pPr>
        <w:rPr>
          <w:rStyle w:val="af6"/>
          <w:rFonts w:eastAsiaTheme="minorEastAsia"/>
          <w:rPrChange w:id="6510" w:author="raye" w:date="2018-08-10T14:22:00Z">
            <w:rPr>
              <w:rFonts w:ascii="等线" w:eastAsia="等线" w:hAnsi="等线" w:cstheme="minorHAnsi"/>
              <w:b/>
              <w:szCs w:val="21"/>
            </w:rPr>
          </w:rPrChange>
        </w:rPr>
        <w:pPrChange w:id="6511" w:author="raye" w:date="2018-08-10T14:21:00Z">
          <w:pPr>
            <w:pStyle w:val="a0"/>
            <w:numPr>
              <w:numId w:val="33"/>
            </w:numPr>
            <w:ind w:left="780" w:firstLineChars="0" w:hanging="360"/>
          </w:pPr>
        </w:pPrChange>
      </w:pPr>
      <w:ins w:id="6512" w:author="raye" w:date="2018-08-10T14:22:00Z">
        <w:r w:rsidRPr="00BD1ACA">
          <w:rPr>
            <w:rStyle w:val="af6"/>
            <w:rFonts w:eastAsiaTheme="minorEastAsia"/>
            <w:b/>
            <w:rPrChange w:id="6513" w:author="raye" w:date="2018-08-10T14:22:00Z">
              <w:rPr>
                <w:rStyle w:val="af6"/>
                <w:rFonts w:eastAsiaTheme="minorEastAsia"/>
              </w:rPr>
            </w:rPrChange>
          </w:rPr>
          <w:t xml:space="preserve">4. </w:t>
        </w:r>
      </w:ins>
      <w:r w:rsidR="003B1301" w:rsidRPr="00BD1ACA">
        <w:rPr>
          <w:rStyle w:val="af6"/>
          <w:rFonts w:eastAsiaTheme="minorEastAsia"/>
          <w:rPrChange w:id="6514" w:author="raye" w:date="2018-08-10T14:22:00Z">
            <w:rPr>
              <w:rFonts w:ascii="等线" w:eastAsia="等线" w:hAnsi="等线" w:cstheme="minorHAnsi"/>
              <w:b/>
              <w:szCs w:val="21"/>
            </w:rPr>
          </w:rPrChange>
        </w:rPr>
        <w:t xml:space="preserve">Delete&amp;Cancel </w:t>
      </w:r>
      <w:r w:rsidR="00751CDF" w:rsidRPr="00BD1ACA">
        <w:rPr>
          <w:rStyle w:val="af6"/>
          <w:rFonts w:eastAsiaTheme="minorEastAsia"/>
          <w:rPrChange w:id="6515" w:author="raye" w:date="2018-08-10T14:22:00Z">
            <w:rPr>
              <w:rFonts w:ascii="等线" w:eastAsia="等线" w:hAnsi="等线" w:cstheme="minorHAnsi"/>
              <w:b/>
              <w:szCs w:val="21"/>
            </w:rPr>
          </w:rPrChange>
        </w:rPr>
        <w:t>CASE</w:t>
      </w:r>
    </w:p>
    <w:p w14:paraId="6AB63D09" w14:textId="77777777" w:rsidR="003B1301" w:rsidRPr="00BD1ACA" w:rsidRDefault="003B1301">
      <w:pPr>
        <w:pStyle w:val="a0"/>
        <w:numPr>
          <w:ilvl w:val="0"/>
          <w:numId w:val="170"/>
        </w:numPr>
        <w:ind w:firstLineChars="0"/>
        <w:rPr>
          <w:rStyle w:val="af6"/>
          <w:rFonts w:eastAsiaTheme="minorEastAsia"/>
          <w:rPrChange w:id="6516" w:author="raye" w:date="2018-08-10T14:22:00Z">
            <w:rPr>
              <w:rFonts w:ascii="等线" w:eastAsia="等线" w:hAnsi="等线"/>
              <w:color w:val="000000" w:themeColor="text1"/>
            </w:rPr>
          </w:rPrChange>
        </w:rPr>
        <w:pPrChange w:id="6517" w:author="raye" w:date="2018-08-10T14:22:00Z">
          <w:pPr>
            <w:pStyle w:val="a0"/>
            <w:numPr>
              <w:numId w:val="61"/>
            </w:numPr>
            <w:ind w:left="780" w:firstLineChars="0" w:hanging="360"/>
          </w:pPr>
        </w:pPrChange>
      </w:pPr>
      <w:r w:rsidRPr="00BD1ACA">
        <w:rPr>
          <w:rStyle w:val="af6"/>
          <w:rFonts w:eastAsiaTheme="minorEastAsia"/>
          <w:rPrChange w:id="6518" w:author="raye" w:date="2018-08-10T14:22:00Z">
            <w:rPr>
              <w:rFonts w:ascii="等线" w:eastAsia="等线" w:hAnsi="等线" w:cstheme="minorHAnsi"/>
              <w:szCs w:val="21"/>
            </w:rPr>
          </w:rPrChange>
        </w:rPr>
        <w:t>Only the OA roles have this permission, and they can only delete the CASEs they create, which are only available in the OA editable state</w:t>
      </w:r>
    </w:p>
    <w:p w14:paraId="6C5062DA" w14:textId="77777777" w:rsidR="003B1301" w:rsidRPr="00BD1ACA" w:rsidRDefault="003B1301">
      <w:pPr>
        <w:pStyle w:val="a0"/>
        <w:numPr>
          <w:ilvl w:val="0"/>
          <w:numId w:val="170"/>
        </w:numPr>
        <w:ind w:firstLineChars="0"/>
        <w:rPr>
          <w:rStyle w:val="af6"/>
          <w:rFonts w:eastAsiaTheme="minorEastAsia"/>
          <w:rPrChange w:id="6519" w:author="raye" w:date="2018-08-10T14:22:00Z">
            <w:rPr>
              <w:rFonts w:ascii="等线" w:eastAsia="等线" w:hAnsi="等线"/>
              <w:color w:val="000000" w:themeColor="text1"/>
            </w:rPr>
          </w:rPrChange>
        </w:rPr>
        <w:pPrChange w:id="6520" w:author="raye" w:date="2018-08-10T14:22:00Z">
          <w:pPr>
            <w:pStyle w:val="a0"/>
            <w:numPr>
              <w:numId w:val="61"/>
            </w:numPr>
            <w:ind w:left="780" w:firstLineChars="0" w:hanging="360"/>
          </w:pPr>
        </w:pPrChange>
      </w:pPr>
      <w:r w:rsidRPr="00BD1ACA">
        <w:rPr>
          <w:rStyle w:val="af6"/>
          <w:rFonts w:eastAsiaTheme="minorEastAsia"/>
          <w:rPrChange w:id="6521" w:author="raye" w:date="2018-08-10T14:22:00Z">
            <w:rPr>
              <w:rFonts w:ascii="等线" w:eastAsia="等线" w:hAnsi="等线"/>
              <w:color w:val="000000" w:themeColor="text1"/>
            </w:rPr>
          </w:rPrChange>
        </w:rPr>
        <w:t>Select the box on the left of select, then check all CASEs on the page to do batch operations or single-select operations.</w:t>
      </w:r>
    </w:p>
    <w:p w14:paraId="62ED2434" w14:textId="77777777" w:rsidR="003B1301" w:rsidRPr="00BD1ACA" w:rsidRDefault="003B1301">
      <w:pPr>
        <w:pStyle w:val="a0"/>
        <w:numPr>
          <w:ilvl w:val="0"/>
          <w:numId w:val="170"/>
        </w:numPr>
        <w:ind w:firstLineChars="0"/>
        <w:rPr>
          <w:rStyle w:val="af6"/>
          <w:rFonts w:eastAsiaTheme="minorEastAsia"/>
          <w:rPrChange w:id="6522" w:author="raye" w:date="2018-08-10T14:22:00Z">
            <w:rPr>
              <w:rFonts w:ascii="等线" w:eastAsia="等线" w:hAnsi="等线"/>
              <w:color w:val="000000" w:themeColor="text1"/>
            </w:rPr>
          </w:rPrChange>
        </w:rPr>
        <w:pPrChange w:id="6523" w:author="raye" w:date="2018-08-10T14:22:00Z">
          <w:pPr>
            <w:pStyle w:val="a0"/>
            <w:numPr>
              <w:numId w:val="61"/>
            </w:numPr>
            <w:ind w:left="780" w:firstLineChars="0" w:hanging="360"/>
          </w:pPr>
        </w:pPrChange>
      </w:pPr>
      <w:r w:rsidRPr="00BD1ACA">
        <w:rPr>
          <w:rStyle w:val="af6"/>
          <w:rFonts w:eastAsiaTheme="minorEastAsia"/>
          <w:rPrChange w:id="6524" w:author="raye" w:date="2018-08-10T14:22:00Z">
            <w:rPr>
              <w:rFonts w:ascii="等线" w:eastAsia="等线" w:hAnsi="等线"/>
              <w:color w:val="000000" w:themeColor="text1"/>
            </w:rPr>
          </w:rPrChange>
        </w:rPr>
        <w:t>To delete and cancel CASE, one needs to fill in the reason less than 1000 characters</w:t>
      </w:r>
    </w:p>
    <w:p w14:paraId="3E92C505" w14:textId="77777777" w:rsidR="003B1301" w:rsidRPr="00BD1ACA" w:rsidRDefault="003B1301">
      <w:pPr>
        <w:pStyle w:val="a0"/>
        <w:numPr>
          <w:ilvl w:val="0"/>
          <w:numId w:val="170"/>
        </w:numPr>
        <w:ind w:firstLineChars="0"/>
        <w:rPr>
          <w:rStyle w:val="af6"/>
          <w:rFonts w:eastAsiaTheme="minorEastAsia"/>
          <w:rPrChange w:id="6525" w:author="raye" w:date="2018-08-10T14:22:00Z">
            <w:rPr>
              <w:rFonts w:ascii="等线" w:eastAsia="等线" w:hAnsi="等线"/>
              <w:color w:val="000000" w:themeColor="text1"/>
            </w:rPr>
          </w:rPrChange>
        </w:rPr>
        <w:pPrChange w:id="6526" w:author="raye" w:date="2018-08-10T14:22:00Z">
          <w:pPr>
            <w:pStyle w:val="a0"/>
            <w:numPr>
              <w:numId w:val="61"/>
            </w:numPr>
            <w:ind w:left="780" w:firstLineChars="0" w:hanging="360"/>
          </w:pPr>
        </w:pPrChange>
      </w:pPr>
      <w:r w:rsidRPr="00BD1ACA">
        <w:rPr>
          <w:rStyle w:val="af6"/>
          <w:rFonts w:eastAsiaTheme="minorEastAsia"/>
          <w:rPrChange w:id="6527" w:author="raye" w:date="2018-08-10T14:22:00Z">
            <w:rPr>
              <w:rFonts w:ascii="等线" w:eastAsia="等线" w:hAnsi="等线"/>
              <w:color w:val="000000" w:themeColor="text1"/>
            </w:rPr>
          </w:rPrChange>
        </w:rPr>
        <w:t>Delete</w:t>
      </w:r>
    </w:p>
    <w:p w14:paraId="1F9D1A66" w14:textId="77777777" w:rsidR="003B1301" w:rsidRPr="00BD1ACA" w:rsidRDefault="003B1301">
      <w:pPr>
        <w:rPr>
          <w:rStyle w:val="af6"/>
          <w:rFonts w:eastAsiaTheme="minorEastAsia"/>
          <w:rPrChange w:id="6528" w:author="raye" w:date="2018-08-10T14:22:00Z">
            <w:rPr>
              <w:rFonts w:ascii="等线" w:eastAsia="等线" w:hAnsi="等线"/>
              <w:color w:val="000000" w:themeColor="text1"/>
            </w:rPr>
          </w:rPrChange>
        </w:rPr>
        <w:pPrChange w:id="6529" w:author="raye" w:date="2018-08-10T14:21:00Z">
          <w:pPr>
            <w:pStyle w:val="a0"/>
            <w:numPr>
              <w:numId w:val="61"/>
            </w:numPr>
            <w:ind w:left="780" w:firstLineChars="0" w:hanging="360"/>
          </w:pPr>
        </w:pPrChange>
      </w:pPr>
      <w:r w:rsidRPr="00BD1ACA">
        <w:rPr>
          <w:rStyle w:val="af6"/>
          <w:rFonts w:eastAsiaTheme="minorEastAsia"/>
          <w:rPrChange w:id="6530" w:author="raye" w:date="2018-08-10T14:22:00Z">
            <w:rPr>
              <w:rFonts w:ascii="等线" w:eastAsia="等线" w:hAnsi="等线"/>
              <w:color w:val="000000" w:themeColor="text1"/>
            </w:rPr>
          </w:rPrChange>
        </w:rPr>
        <w:lastRenderedPageBreak/>
        <w:t>After deleting, the CASE will record the reason for deletion in the system database. The CASE is nowhere to be seen in the front end</w:t>
      </w:r>
    </w:p>
    <w:p w14:paraId="690A7CC4" w14:textId="77777777" w:rsidR="003B1301" w:rsidRPr="00BD1ACA" w:rsidRDefault="003B1301">
      <w:pPr>
        <w:pStyle w:val="a0"/>
        <w:numPr>
          <w:ilvl w:val="0"/>
          <w:numId w:val="171"/>
        </w:numPr>
        <w:ind w:firstLineChars="0"/>
        <w:rPr>
          <w:rStyle w:val="af6"/>
          <w:rFonts w:eastAsiaTheme="minorEastAsia"/>
          <w:rPrChange w:id="6531" w:author="raye" w:date="2018-08-10T14:22:00Z">
            <w:rPr>
              <w:rFonts w:ascii="等线" w:eastAsia="等线" w:hAnsi="等线"/>
              <w:color w:val="000000" w:themeColor="text1"/>
            </w:rPr>
          </w:rPrChange>
        </w:rPr>
        <w:pPrChange w:id="6532" w:author="raye" w:date="2018-08-10T14:22:00Z">
          <w:pPr>
            <w:pStyle w:val="a0"/>
            <w:numPr>
              <w:numId w:val="61"/>
            </w:numPr>
            <w:ind w:left="780" w:firstLineChars="0" w:hanging="360"/>
          </w:pPr>
        </w:pPrChange>
      </w:pPr>
      <w:r w:rsidRPr="00BD1ACA">
        <w:rPr>
          <w:rStyle w:val="af6"/>
          <w:rFonts w:eastAsiaTheme="minorEastAsia"/>
          <w:rPrChange w:id="6533" w:author="raye" w:date="2018-08-10T14:22:00Z">
            <w:rPr>
              <w:rFonts w:ascii="等线" w:eastAsia="等线" w:hAnsi="等线"/>
              <w:color w:val="000000" w:themeColor="text1"/>
            </w:rPr>
          </w:rPrChange>
        </w:rPr>
        <w:t>CASE Cancellation</w:t>
      </w:r>
    </w:p>
    <w:p w14:paraId="52615081" w14:textId="0863D081" w:rsidR="003B1301" w:rsidRPr="00BD1ACA" w:rsidRDefault="003B1301">
      <w:pPr>
        <w:rPr>
          <w:rStyle w:val="af6"/>
          <w:rFonts w:eastAsiaTheme="minorEastAsia"/>
          <w:rPrChange w:id="6534" w:author="raye" w:date="2018-08-10T14:22:00Z">
            <w:rPr>
              <w:b/>
            </w:rPr>
          </w:rPrChange>
        </w:rPr>
        <w:pPrChange w:id="6535" w:author="raye" w:date="2018-08-10T14:21:00Z">
          <w:pPr>
            <w:pStyle w:val="a0"/>
            <w:numPr>
              <w:numId w:val="61"/>
            </w:numPr>
            <w:ind w:left="780" w:firstLineChars="0" w:hanging="360"/>
          </w:pPr>
        </w:pPrChange>
      </w:pPr>
      <w:r w:rsidRPr="00BD1ACA">
        <w:rPr>
          <w:rStyle w:val="af6"/>
          <w:rFonts w:eastAsiaTheme="minorEastAsia"/>
          <w:rPrChange w:id="6536" w:author="raye" w:date="2018-08-10T14:22:00Z">
            <w:rPr>
              <w:rFonts w:ascii="等线" w:eastAsia="等线" w:hAnsi="等线"/>
            </w:rPr>
          </w:rPrChange>
        </w:rPr>
        <w:t xml:space="preserve">After case is canceled, the CASE will be visible in </w:t>
      </w:r>
      <w:r w:rsidR="00474B43" w:rsidRPr="00BD1ACA">
        <w:rPr>
          <w:rStyle w:val="af6"/>
          <w:rFonts w:eastAsiaTheme="minorEastAsia"/>
          <w:rPrChange w:id="6537" w:author="raye" w:date="2018-08-10T14:22:00Z">
            <w:rPr>
              <w:rFonts w:ascii="等线" w:eastAsia="等线" w:hAnsi="等线"/>
            </w:rPr>
          </w:rPrChange>
        </w:rPr>
        <w:t>History List</w:t>
      </w:r>
      <w:r w:rsidRPr="00BD1ACA">
        <w:rPr>
          <w:rStyle w:val="af6"/>
          <w:rFonts w:eastAsiaTheme="minorEastAsia"/>
          <w:rPrChange w:id="6538" w:author="raye" w:date="2018-08-10T14:22:00Z">
            <w:rPr>
              <w:rFonts w:ascii="等线" w:eastAsia="等线" w:hAnsi="等线"/>
            </w:rPr>
          </w:rPrChange>
        </w:rPr>
        <w:t>. All records can be querying, but no longer enter the processing flow.</w:t>
      </w:r>
    </w:p>
    <w:p w14:paraId="40D9FE1C" w14:textId="77777777" w:rsidR="00751CDF" w:rsidRPr="00B0205A" w:rsidRDefault="00751CDF" w:rsidP="00751CDF">
      <w:pPr>
        <w:pStyle w:val="a0"/>
        <w:ind w:firstLineChars="0" w:firstLine="0"/>
        <w:rPr>
          <w:rFonts w:ascii="Times New Roman" w:hAnsi="Times New Roman" w:cs="Times New Roman"/>
          <w:b/>
          <w:rPrChange w:id="6539" w:author="raye" w:date="2018-08-10T12:30:00Z">
            <w:rPr>
              <w:b/>
            </w:rPr>
          </w:rPrChange>
        </w:rPr>
      </w:pPr>
    </w:p>
    <w:p w14:paraId="05F640A2" w14:textId="20EEFD84" w:rsidR="00751CDF" w:rsidRPr="00B0205A" w:rsidRDefault="00DF0CFC" w:rsidP="00022A05">
      <w:pPr>
        <w:pStyle w:val="a0"/>
        <w:numPr>
          <w:ilvl w:val="0"/>
          <w:numId w:val="29"/>
        </w:numPr>
        <w:spacing w:afterLines="50" w:after="156"/>
        <w:ind w:firstLineChars="0"/>
        <w:rPr>
          <w:rFonts w:ascii="Times New Roman" w:eastAsia="等线" w:hAnsi="Times New Roman" w:cs="Times New Roman"/>
          <w:b/>
          <w:szCs w:val="21"/>
          <w:rPrChange w:id="6540" w:author="raye" w:date="2018-08-10T12:30:00Z">
            <w:rPr>
              <w:rFonts w:ascii="等线" w:eastAsia="等线" w:hAnsi="等线" w:cstheme="minorHAnsi"/>
              <w:b/>
              <w:szCs w:val="21"/>
            </w:rPr>
          </w:rPrChange>
        </w:rPr>
      </w:pPr>
      <w:r w:rsidRPr="00B0205A">
        <w:rPr>
          <w:rFonts w:ascii="Times New Roman" w:eastAsia="等线" w:hAnsi="Times New Roman" w:cs="Times New Roman"/>
          <w:b/>
          <w:szCs w:val="21"/>
          <w:rPrChange w:id="6541" w:author="raye" w:date="2018-08-10T12:30:00Z">
            <w:rPr>
              <w:rFonts w:ascii="等线" w:eastAsia="等线" w:hAnsi="等线"/>
              <w:b/>
              <w:szCs w:val="21"/>
            </w:rPr>
          </w:rPrChange>
        </w:rPr>
        <w:t>Pending List</w:t>
      </w:r>
    </w:p>
    <w:p w14:paraId="531A2CC4" w14:textId="2C5AF03B" w:rsidR="00751CDF" w:rsidRPr="00BD1ACA" w:rsidDel="002E2419" w:rsidRDefault="00BD1ACA">
      <w:pPr>
        <w:rPr>
          <w:del w:id="6542" w:author="raye" w:date="2018-08-10T16:03:00Z"/>
          <w:rStyle w:val="af6"/>
          <w:rFonts w:eastAsiaTheme="minorEastAsia"/>
          <w:rPrChange w:id="6543" w:author="raye" w:date="2018-08-10T14:23:00Z">
            <w:rPr>
              <w:del w:id="6544" w:author="raye" w:date="2018-08-10T16:03:00Z"/>
              <w:rFonts w:ascii="等线" w:eastAsia="等线" w:hAnsi="等线" w:cstheme="minorHAnsi"/>
              <w:b/>
              <w:szCs w:val="21"/>
            </w:rPr>
          </w:rPrChange>
        </w:rPr>
        <w:pPrChange w:id="6545" w:author="raye" w:date="2018-08-10T14:23:00Z">
          <w:pPr>
            <w:pStyle w:val="a0"/>
            <w:numPr>
              <w:numId w:val="34"/>
            </w:numPr>
            <w:spacing w:afterLines="50" w:after="156"/>
            <w:ind w:left="780" w:firstLineChars="0" w:hanging="360"/>
          </w:pPr>
        </w:pPrChange>
      </w:pPr>
      <w:ins w:id="6546" w:author="raye" w:date="2018-08-10T14:23:00Z">
        <w:r w:rsidRPr="00BD1ACA">
          <w:rPr>
            <w:rStyle w:val="af6"/>
            <w:rFonts w:eastAsiaTheme="minorEastAsia"/>
            <w:b/>
            <w:rPrChange w:id="6547" w:author="raye" w:date="2018-08-10T14:23:00Z">
              <w:rPr>
                <w:rStyle w:val="af6"/>
                <w:rFonts w:eastAsiaTheme="minorEastAsia"/>
              </w:rPr>
            </w:rPrChange>
          </w:rPr>
          <w:t xml:space="preserve">1. </w:t>
        </w:r>
      </w:ins>
      <w:r w:rsidR="00F5636C" w:rsidRPr="00BD1ACA">
        <w:rPr>
          <w:rStyle w:val="af6"/>
          <w:rFonts w:eastAsiaTheme="minorEastAsia"/>
          <w:rPrChange w:id="6548" w:author="raye" w:date="2018-08-10T14:23:00Z">
            <w:rPr>
              <w:rFonts w:ascii="等线" w:eastAsia="等线" w:hAnsi="等线" w:cstheme="minorHAnsi"/>
              <w:b/>
              <w:szCs w:val="21"/>
            </w:rPr>
          </w:rPrChange>
        </w:rPr>
        <w:t>Status</w:t>
      </w:r>
    </w:p>
    <w:p w14:paraId="6C7923F5" w14:textId="5B3BB911" w:rsidR="00F5636C" w:rsidRPr="00BD1ACA" w:rsidRDefault="00F5636C">
      <w:pPr>
        <w:rPr>
          <w:rStyle w:val="af6"/>
          <w:rFonts w:eastAsiaTheme="minorEastAsia"/>
          <w:rPrChange w:id="6549" w:author="raye" w:date="2018-08-10T14:23:00Z">
            <w:rPr>
              <w:rFonts w:ascii="等线" w:eastAsia="等线" w:hAnsi="等线" w:cstheme="minorHAnsi"/>
              <w:szCs w:val="21"/>
            </w:rPr>
          </w:rPrChange>
        </w:rPr>
        <w:pPrChange w:id="6550" w:author="raye" w:date="2018-08-10T14:23:00Z">
          <w:pPr>
            <w:ind w:left="420" w:firstLine="420"/>
          </w:pPr>
        </w:pPrChange>
      </w:pPr>
      <w:del w:id="6551" w:author="raye" w:date="2018-08-10T16:03:00Z">
        <w:r w:rsidRPr="00BD1ACA" w:rsidDel="002E2419">
          <w:rPr>
            <w:rStyle w:val="af6"/>
            <w:rFonts w:eastAsiaTheme="minorEastAsia"/>
            <w:color w:val="FF0000"/>
            <w:rPrChange w:id="6552" w:author="raye" w:date="2018-08-10T14:25:00Z">
              <w:rPr>
                <w:rFonts w:ascii="等线" w:eastAsia="等线" w:hAnsi="等线" w:cstheme="minorHAnsi"/>
                <w:szCs w:val="21"/>
              </w:rPr>
            </w:rPrChange>
          </w:rPr>
          <w:delText xml:space="preserve">The status of List #6 (inclusive) will be placed in </w:delText>
        </w:r>
        <w:r w:rsidR="00474B43" w:rsidRPr="00BD1ACA" w:rsidDel="002E2419">
          <w:rPr>
            <w:rStyle w:val="af6"/>
            <w:rFonts w:eastAsiaTheme="minorEastAsia"/>
            <w:color w:val="FF0000"/>
            <w:rPrChange w:id="6553" w:author="raye" w:date="2018-08-10T14:25:00Z">
              <w:rPr>
                <w:rFonts w:ascii="等线" w:eastAsia="等线" w:hAnsi="等线" w:cstheme="minorHAnsi"/>
                <w:szCs w:val="21"/>
              </w:rPr>
            </w:rPrChange>
          </w:rPr>
          <w:delText>Pending list</w:delText>
        </w:r>
        <w:r w:rsidRPr="00BD1ACA" w:rsidDel="002E2419">
          <w:rPr>
            <w:rStyle w:val="af6"/>
            <w:rFonts w:eastAsiaTheme="minorEastAsia"/>
            <w:color w:val="FF0000"/>
            <w:rPrChange w:id="6554" w:author="raye" w:date="2018-08-10T14:25:00Z">
              <w:rPr>
                <w:rFonts w:ascii="等线" w:eastAsia="等线" w:hAnsi="等线" w:cstheme="minorHAnsi"/>
                <w:szCs w:val="21"/>
              </w:rPr>
            </w:rPrChange>
          </w:rPr>
          <w:delText>. See the status table.</w:delText>
        </w:r>
      </w:del>
    </w:p>
    <w:p w14:paraId="50C7F087" w14:textId="2B0766D2" w:rsidR="007857EB" w:rsidRPr="002E2419" w:rsidRDefault="002E2419">
      <w:pPr>
        <w:rPr>
          <w:rStyle w:val="af6"/>
          <w:rFonts w:eastAsiaTheme="minorEastAsia"/>
          <w:rPrChange w:id="6555" w:author="raye" w:date="2018-08-10T16:04:00Z">
            <w:rPr>
              <w:rFonts w:ascii="等线" w:eastAsia="等线" w:hAnsi="等线" w:cstheme="minorHAnsi"/>
              <w:szCs w:val="21"/>
            </w:rPr>
          </w:rPrChange>
        </w:rPr>
        <w:pPrChange w:id="6556" w:author="raye" w:date="2018-08-10T14:23:00Z">
          <w:pPr>
            <w:pStyle w:val="a0"/>
            <w:ind w:firstLine="360"/>
          </w:pPr>
        </w:pPrChange>
      </w:pPr>
      <w:ins w:id="6557" w:author="raye" w:date="2018-08-10T16:03:00Z">
        <w:r w:rsidRPr="002E2419">
          <w:rPr>
            <w:rStyle w:val="af6"/>
            <w:rFonts w:eastAsia="宋体"/>
            <w:rPrChange w:id="6558" w:author="raye" w:date="2018-08-10T16:04:00Z">
              <w:rPr>
                <w:rFonts w:ascii="宋体" w:eastAsia="宋体" w:cs="宋体"/>
                <w:kern w:val="0"/>
                <w:sz w:val="18"/>
                <w:szCs w:val="18"/>
                <w:lang w:val="zh-CN"/>
              </w:rPr>
            </w:rPrChange>
          </w:rPr>
          <w:t xml:space="preserve">The status list </w:t>
        </w:r>
        <w:r w:rsidRPr="002E2419">
          <w:rPr>
            <w:rStyle w:val="af6"/>
            <w:rFonts w:eastAsia="宋体"/>
            <w:rPrChange w:id="6559" w:author="raye" w:date="2018-08-10T16:04:00Z">
              <w:rPr>
                <w:rFonts w:ascii="宋体" w:eastAsia="宋体" w:cs="宋体"/>
                <w:kern w:val="0"/>
                <w:sz w:val="18"/>
                <w:szCs w:val="18"/>
              </w:rPr>
            </w:rPrChange>
          </w:rPr>
          <w:t>#</w:t>
        </w:r>
        <w:r w:rsidRPr="002E2419">
          <w:rPr>
            <w:rStyle w:val="af6"/>
            <w:rFonts w:eastAsia="宋体"/>
            <w:rPrChange w:id="6560" w:author="raye" w:date="2018-08-10T16:04:00Z">
              <w:rPr>
                <w:rFonts w:ascii="宋体" w:eastAsia="宋体" w:cs="宋体"/>
                <w:kern w:val="0"/>
                <w:sz w:val="18"/>
                <w:szCs w:val="18"/>
                <w:lang w:val="zh-CN"/>
              </w:rPr>
            </w:rPrChange>
          </w:rPr>
          <w:t>6 and the state after deducting the History List will be placed in the Pending List.</w:t>
        </w:r>
      </w:ins>
    </w:p>
    <w:p w14:paraId="4100A395" w14:textId="18BE474A" w:rsidR="00F5636C" w:rsidRPr="00BD1ACA" w:rsidRDefault="00BD1ACA">
      <w:pPr>
        <w:rPr>
          <w:rStyle w:val="af6"/>
          <w:rFonts w:eastAsiaTheme="minorEastAsia"/>
          <w:rPrChange w:id="6561" w:author="raye" w:date="2018-08-10T14:23:00Z">
            <w:rPr>
              <w:rFonts w:ascii="等线" w:eastAsia="等线" w:hAnsi="等线" w:cstheme="minorHAnsi"/>
              <w:b/>
              <w:szCs w:val="21"/>
            </w:rPr>
          </w:rPrChange>
        </w:rPr>
        <w:pPrChange w:id="6562" w:author="raye" w:date="2018-08-10T14:23:00Z">
          <w:pPr>
            <w:pStyle w:val="a0"/>
            <w:numPr>
              <w:numId w:val="34"/>
            </w:numPr>
            <w:ind w:left="420" w:firstLineChars="0" w:hanging="420"/>
          </w:pPr>
        </w:pPrChange>
      </w:pPr>
      <w:ins w:id="6563" w:author="raye" w:date="2018-08-10T14:23:00Z">
        <w:r w:rsidRPr="00BD1ACA">
          <w:rPr>
            <w:rStyle w:val="af6"/>
            <w:rFonts w:eastAsiaTheme="minorEastAsia"/>
            <w:b/>
            <w:rPrChange w:id="6564" w:author="raye" w:date="2018-08-10T14:23:00Z">
              <w:rPr>
                <w:rStyle w:val="af6"/>
                <w:rFonts w:eastAsiaTheme="minorEastAsia"/>
              </w:rPr>
            </w:rPrChange>
          </w:rPr>
          <w:t xml:space="preserve">2. </w:t>
        </w:r>
      </w:ins>
      <w:r w:rsidR="00F5636C" w:rsidRPr="00BD1ACA">
        <w:rPr>
          <w:rStyle w:val="af6"/>
          <w:rFonts w:eastAsiaTheme="minorEastAsia"/>
          <w:rPrChange w:id="6565" w:author="raye" w:date="2018-08-10T14:23:00Z">
            <w:rPr>
              <w:rFonts w:ascii="等线" w:eastAsia="等线" w:hAnsi="等线" w:cstheme="minorHAnsi"/>
              <w:b/>
              <w:szCs w:val="21"/>
            </w:rPr>
          </w:rPrChange>
        </w:rPr>
        <w:t>Filter</w:t>
      </w:r>
    </w:p>
    <w:p w14:paraId="0638CB2D" w14:textId="77777777" w:rsidR="00F5636C" w:rsidRPr="00BD1ACA" w:rsidRDefault="00F5636C">
      <w:pPr>
        <w:rPr>
          <w:rStyle w:val="af6"/>
          <w:rFonts w:eastAsiaTheme="minorEastAsia"/>
          <w:rPrChange w:id="6566" w:author="raye" w:date="2018-08-10T14:23:00Z">
            <w:rPr>
              <w:rFonts w:ascii="等线" w:eastAsia="等线" w:hAnsi="等线"/>
            </w:rPr>
          </w:rPrChange>
        </w:rPr>
        <w:pPrChange w:id="6567" w:author="raye" w:date="2018-08-10T14:23:00Z">
          <w:pPr>
            <w:pStyle w:val="a0"/>
            <w:numPr>
              <w:numId w:val="62"/>
            </w:numPr>
            <w:ind w:left="780" w:firstLineChars="0" w:hanging="360"/>
          </w:pPr>
        </w:pPrChange>
      </w:pPr>
      <w:r w:rsidRPr="00BD1ACA">
        <w:rPr>
          <w:rStyle w:val="af6"/>
          <w:rFonts w:eastAsiaTheme="minorEastAsia"/>
          <w:rPrChange w:id="6568" w:author="raye" w:date="2018-08-10T14:23:00Z">
            <w:rPr>
              <w:rFonts w:ascii="等线" w:eastAsia="等线" w:hAnsi="等线"/>
            </w:rPr>
          </w:rPrChange>
        </w:rPr>
        <w:t>Same as TO DO LIST</w:t>
      </w:r>
    </w:p>
    <w:p w14:paraId="4BD734A5" w14:textId="7437DEE1" w:rsidR="00F5636C" w:rsidRPr="00BD1ACA" w:rsidRDefault="00F5636C">
      <w:pPr>
        <w:rPr>
          <w:rStyle w:val="af6"/>
          <w:rFonts w:eastAsiaTheme="minorEastAsia"/>
          <w:rPrChange w:id="6569" w:author="raye" w:date="2018-08-10T14:23:00Z">
            <w:rPr>
              <w:rFonts w:ascii="等线" w:eastAsia="等线" w:hAnsi="等线"/>
            </w:rPr>
          </w:rPrChange>
        </w:rPr>
        <w:pPrChange w:id="6570" w:author="raye" w:date="2018-08-10T14:23:00Z">
          <w:pPr>
            <w:pStyle w:val="a0"/>
            <w:numPr>
              <w:numId w:val="62"/>
            </w:numPr>
            <w:ind w:left="780" w:firstLineChars="0" w:hanging="360"/>
          </w:pPr>
        </w:pPrChange>
      </w:pPr>
      <w:r w:rsidRPr="00BD1ACA">
        <w:rPr>
          <w:rStyle w:val="af6"/>
          <w:rFonts w:eastAsiaTheme="minorEastAsia"/>
          <w:rPrChange w:id="6571" w:author="raye" w:date="2018-08-10T14:23:00Z">
            <w:rPr>
              <w:rFonts w:ascii="等线" w:eastAsia="等线" w:hAnsi="等线"/>
            </w:rPr>
          </w:rPrChange>
        </w:rPr>
        <w:t xml:space="preserve">The state here is temporarily </w:t>
      </w:r>
      <w:r w:rsidR="00474B43" w:rsidRPr="00BD1ACA">
        <w:rPr>
          <w:rStyle w:val="af6"/>
          <w:rFonts w:eastAsiaTheme="minorEastAsia"/>
          <w:rPrChange w:id="6572" w:author="raye" w:date="2018-08-10T14:23:00Z">
            <w:rPr>
              <w:rFonts w:ascii="等线" w:eastAsia="等线" w:hAnsi="等线"/>
            </w:rPr>
          </w:rPrChange>
        </w:rPr>
        <w:t xml:space="preserve">no need to be </w:t>
      </w:r>
      <w:r w:rsidRPr="00BD1ACA">
        <w:rPr>
          <w:rStyle w:val="af6"/>
          <w:rFonts w:eastAsiaTheme="minorEastAsia"/>
          <w:rPrChange w:id="6573" w:author="raye" w:date="2018-08-10T14:23:00Z">
            <w:rPr>
              <w:rFonts w:ascii="等线" w:eastAsia="等线" w:hAnsi="等线"/>
            </w:rPr>
          </w:rPrChange>
        </w:rPr>
        <w:t>processed.</w:t>
      </w:r>
    </w:p>
    <w:p w14:paraId="1A0B79BB" w14:textId="77777777" w:rsidR="00F5636C" w:rsidRPr="00BD1ACA" w:rsidRDefault="00F5636C">
      <w:pPr>
        <w:rPr>
          <w:rStyle w:val="af6"/>
          <w:rFonts w:eastAsiaTheme="minorEastAsia"/>
          <w:rPrChange w:id="6574" w:author="raye" w:date="2018-08-10T14:23:00Z">
            <w:rPr>
              <w:rFonts w:ascii="等线" w:eastAsia="等线" w:hAnsi="等线"/>
            </w:rPr>
          </w:rPrChange>
        </w:rPr>
        <w:pPrChange w:id="6575" w:author="raye" w:date="2018-08-10T14:23:00Z">
          <w:pPr>
            <w:pStyle w:val="a0"/>
            <w:numPr>
              <w:numId w:val="62"/>
            </w:numPr>
            <w:ind w:left="780" w:firstLineChars="0" w:hanging="360"/>
          </w:pPr>
        </w:pPrChange>
      </w:pPr>
      <w:r w:rsidRPr="00BD1ACA">
        <w:rPr>
          <w:rStyle w:val="af6"/>
          <w:rFonts w:eastAsiaTheme="minorEastAsia"/>
          <w:rPrChange w:id="6576" w:author="raye" w:date="2018-08-10T14:23:00Z">
            <w:rPr>
              <w:rFonts w:ascii="等线" w:eastAsia="等线" w:hAnsi="等线"/>
            </w:rPr>
          </w:rPrChange>
        </w:rPr>
        <w:t>Time is the the latest update. The time changes to the time when the state is displayed</w:t>
      </w:r>
    </w:p>
    <w:p w14:paraId="50BF1E7E" w14:textId="77777777" w:rsidR="00751CDF" w:rsidRPr="00BD1ACA" w:rsidRDefault="00751CDF">
      <w:pPr>
        <w:rPr>
          <w:rStyle w:val="af6"/>
          <w:rFonts w:eastAsiaTheme="minorEastAsia"/>
          <w:rPrChange w:id="6577" w:author="raye" w:date="2018-08-10T14:23:00Z">
            <w:rPr>
              <w:rFonts w:ascii="等线" w:eastAsia="等线" w:hAnsi="等线"/>
            </w:rPr>
          </w:rPrChange>
        </w:rPr>
        <w:pPrChange w:id="6578" w:author="raye" w:date="2018-08-10T14:23:00Z">
          <w:pPr>
            <w:pStyle w:val="a0"/>
          </w:pPr>
        </w:pPrChange>
      </w:pPr>
    </w:p>
    <w:p w14:paraId="4F019F37" w14:textId="516D3ECD" w:rsidR="00751CDF" w:rsidRPr="00BD1ACA" w:rsidRDefault="00BD1ACA">
      <w:pPr>
        <w:rPr>
          <w:rStyle w:val="af6"/>
          <w:rFonts w:eastAsiaTheme="minorEastAsia"/>
          <w:rPrChange w:id="6579" w:author="raye" w:date="2018-08-10T14:23:00Z">
            <w:rPr>
              <w:rFonts w:ascii="等线" w:eastAsia="等线" w:hAnsi="等线" w:cstheme="minorHAnsi"/>
              <w:b/>
              <w:szCs w:val="21"/>
            </w:rPr>
          </w:rPrChange>
        </w:rPr>
        <w:pPrChange w:id="6580" w:author="raye" w:date="2018-08-10T14:23:00Z">
          <w:pPr>
            <w:pStyle w:val="a0"/>
            <w:numPr>
              <w:numId w:val="34"/>
            </w:numPr>
            <w:ind w:left="780" w:firstLineChars="0" w:hanging="360"/>
          </w:pPr>
        </w:pPrChange>
      </w:pPr>
      <w:ins w:id="6581" w:author="raye" w:date="2018-08-10T14:23:00Z">
        <w:r w:rsidRPr="00BD1ACA">
          <w:rPr>
            <w:rStyle w:val="af6"/>
            <w:rFonts w:eastAsiaTheme="minorEastAsia"/>
            <w:b/>
            <w:rPrChange w:id="6582" w:author="raye" w:date="2018-08-10T14:23:00Z">
              <w:rPr>
                <w:rStyle w:val="af6"/>
                <w:rFonts w:eastAsiaTheme="minorEastAsia"/>
              </w:rPr>
            </w:rPrChange>
          </w:rPr>
          <w:t xml:space="preserve">3. </w:t>
        </w:r>
      </w:ins>
      <w:r w:rsidR="00F5636C" w:rsidRPr="00BD1ACA">
        <w:rPr>
          <w:rStyle w:val="af6"/>
          <w:rFonts w:eastAsiaTheme="minorEastAsia"/>
          <w:rPrChange w:id="6583" w:author="raye" w:date="2018-08-10T14:23:00Z">
            <w:rPr>
              <w:rFonts w:ascii="等线" w:eastAsia="等线" w:hAnsi="等线" w:cstheme="minorHAnsi"/>
              <w:b/>
              <w:szCs w:val="21"/>
            </w:rPr>
          </w:rPrChange>
        </w:rPr>
        <w:t>List</w:t>
      </w:r>
    </w:p>
    <w:p w14:paraId="7BA2D1C6" w14:textId="77777777" w:rsidR="00F5636C" w:rsidRPr="00BD1ACA" w:rsidRDefault="00F5636C">
      <w:pPr>
        <w:rPr>
          <w:rStyle w:val="af6"/>
          <w:rFonts w:eastAsiaTheme="minorEastAsia"/>
          <w:rPrChange w:id="6584" w:author="raye" w:date="2018-08-10T14:23:00Z">
            <w:rPr>
              <w:rFonts w:ascii="等线" w:eastAsia="等线" w:hAnsi="等线" w:cstheme="minorHAnsi"/>
              <w:szCs w:val="21"/>
            </w:rPr>
          </w:rPrChange>
        </w:rPr>
        <w:pPrChange w:id="6585" w:author="raye" w:date="2018-08-10T14:23:00Z">
          <w:pPr>
            <w:pStyle w:val="a0"/>
            <w:ind w:left="780" w:firstLineChars="0" w:firstLine="0"/>
          </w:pPr>
        </w:pPrChange>
      </w:pPr>
      <w:r w:rsidRPr="00BD1ACA">
        <w:rPr>
          <w:rStyle w:val="af6"/>
          <w:rFonts w:eastAsiaTheme="minorEastAsia"/>
          <w:rPrChange w:id="6586" w:author="raye" w:date="2018-08-10T14:23:00Z">
            <w:rPr>
              <w:rFonts w:ascii="等线" w:eastAsia="等线" w:hAnsi="等线" w:cstheme="minorHAnsi"/>
              <w:szCs w:val="21"/>
            </w:rPr>
          </w:rPrChange>
        </w:rPr>
        <w:t>Descriptions are as follows</w:t>
      </w:r>
    </w:p>
    <w:tbl>
      <w:tblPr>
        <w:tblStyle w:val="a9"/>
        <w:tblW w:w="7938" w:type="dxa"/>
        <w:tblInd w:w="421" w:type="dxa"/>
        <w:tblLook w:val="04A0" w:firstRow="1" w:lastRow="0" w:firstColumn="1" w:lastColumn="0" w:noHBand="0" w:noVBand="1"/>
      </w:tblPr>
      <w:tblGrid>
        <w:gridCol w:w="2268"/>
        <w:gridCol w:w="5670"/>
      </w:tblGrid>
      <w:tr w:rsidR="00751CDF" w:rsidRPr="00BD1ACA" w14:paraId="2EB47F11" w14:textId="77777777" w:rsidTr="00751CDF">
        <w:tc>
          <w:tcPr>
            <w:tcW w:w="2268" w:type="dxa"/>
            <w:shd w:val="clear" w:color="auto" w:fill="BFBFBF" w:themeFill="background1" w:themeFillShade="BF"/>
          </w:tcPr>
          <w:p w14:paraId="6EC31DA4" w14:textId="77777777" w:rsidR="00751CDF" w:rsidRPr="00BD1ACA" w:rsidRDefault="00751CDF">
            <w:pPr>
              <w:rPr>
                <w:rStyle w:val="af6"/>
                <w:rFonts w:eastAsiaTheme="minorEastAsia"/>
                <w:rPrChange w:id="6587" w:author="raye" w:date="2018-08-10T14:23:00Z">
                  <w:rPr>
                    <w:rFonts w:ascii="Calibri" w:hAnsi="Calibri" w:cstheme="minorHAnsi"/>
                    <w:sz w:val="24"/>
                    <w:szCs w:val="24"/>
                  </w:rPr>
                </w:rPrChange>
              </w:rPr>
              <w:pPrChange w:id="6588" w:author="raye" w:date="2018-08-10T14:23:00Z">
                <w:pPr>
                  <w:jc w:val="left"/>
                </w:pPr>
              </w:pPrChange>
            </w:pPr>
            <w:r w:rsidRPr="00BD1ACA">
              <w:rPr>
                <w:rStyle w:val="af6"/>
                <w:rFonts w:eastAsiaTheme="minorEastAsia"/>
                <w:rPrChange w:id="6589" w:author="raye" w:date="2018-08-10T14:23:00Z">
                  <w:rPr>
                    <w:rFonts w:ascii="Calibri" w:hAnsi="Calibri" w:cstheme="minorHAnsi"/>
                    <w:sz w:val="24"/>
                    <w:szCs w:val="24"/>
                  </w:rPr>
                </w:rPrChange>
              </w:rPr>
              <w:t>ITEM</w:t>
            </w:r>
          </w:p>
        </w:tc>
        <w:tc>
          <w:tcPr>
            <w:tcW w:w="5670" w:type="dxa"/>
            <w:shd w:val="clear" w:color="auto" w:fill="BFBFBF" w:themeFill="background1" w:themeFillShade="BF"/>
          </w:tcPr>
          <w:p w14:paraId="4E55052D" w14:textId="77777777" w:rsidR="00751CDF" w:rsidRPr="00BD1ACA" w:rsidRDefault="00751CDF">
            <w:pPr>
              <w:rPr>
                <w:rStyle w:val="af6"/>
                <w:rFonts w:eastAsiaTheme="minorEastAsia"/>
                <w:rPrChange w:id="6590" w:author="raye" w:date="2018-08-10T14:23:00Z">
                  <w:rPr>
                    <w:rFonts w:ascii="Calibri" w:hAnsi="Calibri" w:cstheme="minorHAnsi"/>
                    <w:sz w:val="24"/>
                    <w:szCs w:val="24"/>
                  </w:rPr>
                </w:rPrChange>
              </w:rPr>
            </w:pPr>
            <w:r w:rsidRPr="00BD1ACA">
              <w:rPr>
                <w:rStyle w:val="af6"/>
                <w:rFonts w:eastAsiaTheme="minorEastAsia"/>
                <w:rPrChange w:id="6591" w:author="raye" w:date="2018-08-10T14:23:00Z">
                  <w:rPr>
                    <w:rFonts w:ascii="Calibri" w:hAnsi="Calibri" w:cstheme="minorHAnsi"/>
                    <w:sz w:val="24"/>
                    <w:szCs w:val="24"/>
                  </w:rPr>
                </w:rPrChange>
              </w:rPr>
              <w:t>DESCRIPTION</w:t>
            </w:r>
          </w:p>
        </w:tc>
      </w:tr>
      <w:tr w:rsidR="00F5636C" w:rsidRPr="00BD1ACA" w14:paraId="677C44BE" w14:textId="77777777" w:rsidTr="00751CDF">
        <w:tc>
          <w:tcPr>
            <w:tcW w:w="2268" w:type="dxa"/>
          </w:tcPr>
          <w:p w14:paraId="5D7B8258" w14:textId="77777777" w:rsidR="00F5636C" w:rsidRPr="00BD1ACA" w:rsidRDefault="00F5636C">
            <w:pPr>
              <w:rPr>
                <w:rStyle w:val="af6"/>
                <w:rFonts w:eastAsiaTheme="minorEastAsia"/>
                <w:rPrChange w:id="6592" w:author="raye" w:date="2018-08-10T14:23:00Z">
                  <w:rPr>
                    <w:rFonts w:ascii="Calibri" w:hAnsi="Calibri" w:cstheme="minorHAnsi"/>
                    <w:sz w:val="24"/>
                    <w:szCs w:val="24"/>
                  </w:rPr>
                </w:rPrChange>
              </w:rPr>
            </w:pPr>
            <w:r w:rsidRPr="00BD1ACA">
              <w:rPr>
                <w:rStyle w:val="af6"/>
                <w:rFonts w:eastAsiaTheme="minorEastAsia"/>
                <w:rPrChange w:id="6593" w:author="raye" w:date="2018-08-10T14:23:00Z">
                  <w:rPr>
                    <w:rFonts w:ascii="Calibri" w:hAnsi="Calibri" w:cstheme="minorHAnsi"/>
                    <w:sz w:val="24"/>
                    <w:szCs w:val="24"/>
                  </w:rPr>
                </w:rPrChange>
              </w:rPr>
              <w:t>Select</w:t>
            </w:r>
          </w:p>
        </w:tc>
        <w:tc>
          <w:tcPr>
            <w:tcW w:w="5670" w:type="dxa"/>
          </w:tcPr>
          <w:p w14:paraId="66445BA2" w14:textId="4DA69205" w:rsidR="00F5636C" w:rsidRPr="00BD1ACA" w:rsidRDefault="00F5636C">
            <w:pPr>
              <w:rPr>
                <w:rStyle w:val="af6"/>
                <w:rFonts w:eastAsiaTheme="minorEastAsia"/>
                <w:rPrChange w:id="6594" w:author="raye" w:date="2018-08-10T14:23:00Z">
                  <w:rPr>
                    <w:rFonts w:ascii="等线" w:eastAsia="等线" w:hAnsi="等线" w:cstheme="minorHAnsi"/>
                    <w:szCs w:val="21"/>
                  </w:rPr>
                </w:rPrChange>
              </w:rPr>
            </w:pPr>
            <w:r w:rsidRPr="00BD1ACA">
              <w:rPr>
                <w:rStyle w:val="af6"/>
                <w:rFonts w:eastAsiaTheme="minorEastAsia"/>
                <w:rPrChange w:id="6595" w:author="raye" w:date="2018-08-10T14:23:00Z">
                  <w:rPr>
                    <w:rFonts w:ascii="等线" w:eastAsia="等线" w:hAnsi="等线" w:cstheme="minorHAnsi"/>
                    <w:szCs w:val="21"/>
                  </w:rPr>
                </w:rPrChange>
              </w:rPr>
              <w:t>Check box for batch operation</w:t>
            </w:r>
          </w:p>
        </w:tc>
      </w:tr>
      <w:tr w:rsidR="00F5636C" w:rsidRPr="00BD1ACA" w14:paraId="1A837B0A" w14:textId="77777777" w:rsidTr="00751CDF">
        <w:tc>
          <w:tcPr>
            <w:tcW w:w="2268" w:type="dxa"/>
          </w:tcPr>
          <w:p w14:paraId="256626A2" w14:textId="77777777" w:rsidR="00F5636C" w:rsidRPr="00BD1ACA" w:rsidRDefault="00F5636C">
            <w:pPr>
              <w:rPr>
                <w:rStyle w:val="af6"/>
                <w:rFonts w:eastAsiaTheme="minorEastAsia"/>
                <w:rPrChange w:id="6596" w:author="raye" w:date="2018-08-10T14:23:00Z">
                  <w:rPr>
                    <w:rFonts w:ascii="Calibri" w:hAnsi="Calibri" w:cstheme="minorHAnsi"/>
                    <w:sz w:val="24"/>
                    <w:szCs w:val="24"/>
                  </w:rPr>
                </w:rPrChange>
              </w:rPr>
            </w:pPr>
            <w:r w:rsidRPr="00BD1ACA">
              <w:rPr>
                <w:rStyle w:val="af6"/>
                <w:rFonts w:eastAsiaTheme="minorEastAsia"/>
                <w:rPrChange w:id="6597" w:author="raye" w:date="2018-08-10T14:23:00Z">
                  <w:rPr>
                    <w:rFonts w:ascii="Calibri" w:hAnsi="Calibri" w:cstheme="minorHAnsi"/>
                    <w:sz w:val="24"/>
                    <w:szCs w:val="24"/>
                  </w:rPr>
                </w:rPrChange>
              </w:rPr>
              <w:t>Case ID</w:t>
            </w:r>
          </w:p>
        </w:tc>
        <w:tc>
          <w:tcPr>
            <w:tcW w:w="5670" w:type="dxa"/>
          </w:tcPr>
          <w:p w14:paraId="5AE4E71F" w14:textId="18FF2695" w:rsidR="00F5636C" w:rsidRPr="00BD1ACA" w:rsidRDefault="00F5636C">
            <w:pPr>
              <w:rPr>
                <w:rStyle w:val="af6"/>
                <w:rFonts w:eastAsiaTheme="minorEastAsia"/>
                <w:rPrChange w:id="6598" w:author="raye" w:date="2018-08-10T14:23:00Z">
                  <w:rPr>
                    <w:rFonts w:ascii="等线" w:eastAsia="等线" w:hAnsi="等线" w:cstheme="minorHAnsi"/>
                    <w:szCs w:val="21"/>
                  </w:rPr>
                </w:rPrChange>
              </w:rPr>
            </w:pPr>
            <w:r w:rsidRPr="00BD1ACA">
              <w:rPr>
                <w:rStyle w:val="af6"/>
                <w:rFonts w:eastAsiaTheme="minorEastAsia"/>
                <w:rPrChange w:id="6599" w:author="raye" w:date="2018-08-10T14:23:00Z">
                  <w:rPr>
                    <w:rFonts w:ascii="等线" w:eastAsia="等线" w:hAnsi="等线" w:cstheme="minorHAnsi"/>
                    <w:szCs w:val="21"/>
                  </w:rPr>
                </w:rPrChange>
              </w:rPr>
              <w:t>When a case is created, this ID is generated</w:t>
            </w:r>
          </w:p>
        </w:tc>
      </w:tr>
      <w:tr w:rsidR="00F5636C" w:rsidRPr="00BD1ACA" w14:paraId="1A6F6BF0" w14:textId="77777777" w:rsidTr="00751CDF">
        <w:tc>
          <w:tcPr>
            <w:tcW w:w="2268" w:type="dxa"/>
          </w:tcPr>
          <w:p w14:paraId="4113DBE4" w14:textId="77777777" w:rsidR="00F5636C" w:rsidRPr="00BD1ACA" w:rsidRDefault="00F5636C">
            <w:pPr>
              <w:rPr>
                <w:rStyle w:val="af6"/>
                <w:rFonts w:eastAsiaTheme="minorEastAsia"/>
                <w:rPrChange w:id="6600" w:author="raye" w:date="2018-08-10T14:23:00Z">
                  <w:rPr>
                    <w:rFonts w:ascii="Calibri" w:hAnsi="Calibri" w:cstheme="minorHAnsi"/>
                    <w:sz w:val="24"/>
                    <w:szCs w:val="24"/>
                  </w:rPr>
                </w:rPrChange>
              </w:rPr>
            </w:pPr>
            <w:r w:rsidRPr="00BD1ACA">
              <w:rPr>
                <w:rStyle w:val="af6"/>
                <w:rFonts w:eastAsiaTheme="minorEastAsia"/>
                <w:rPrChange w:id="6601" w:author="raye" w:date="2018-08-10T14:23:00Z">
                  <w:rPr>
                    <w:rFonts w:ascii="Calibri" w:hAnsi="Calibri" w:cstheme="minorHAnsi"/>
                    <w:sz w:val="24"/>
                    <w:szCs w:val="24"/>
                  </w:rPr>
                </w:rPrChange>
              </w:rPr>
              <w:t>Client ID</w:t>
            </w:r>
          </w:p>
        </w:tc>
        <w:tc>
          <w:tcPr>
            <w:tcW w:w="5670" w:type="dxa"/>
          </w:tcPr>
          <w:p w14:paraId="31E78894" w14:textId="29512B05" w:rsidR="00F5636C" w:rsidRPr="00BD1ACA" w:rsidRDefault="00F5636C">
            <w:pPr>
              <w:rPr>
                <w:rStyle w:val="af6"/>
                <w:rFonts w:eastAsiaTheme="minorEastAsia"/>
                <w:rPrChange w:id="6602" w:author="raye" w:date="2018-08-10T14:23:00Z">
                  <w:rPr>
                    <w:rFonts w:ascii="等线" w:eastAsia="等线" w:hAnsi="等线" w:cstheme="minorHAnsi"/>
                    <w:szCs w:val="21"/>
                  </w:rPr>
                </w:rPrChange>
              </w:rPr>
            </w:pPr>
            <w:r w:rsidRPr="00BD1ACA">
              <w:rPr>
                <w:rStyle w:val="af6"/>
                <w:rFonts w:eastAsiaTheme="minorEastAsia"/>
                <w:rPrChange w:id="6603" w:author="raye" w:date="2018-08-10T14:23:00Z">
                  <w:rPr>
                    <w:rFonts w:ascii="等线" w:eastAsia="等线" w:hAnsi="等线" w:cstheme="minorHAnsi"/>
                    <w:szCs w:val="21"/>
                  </w:rPr>
                </w:rPrChange>
              </w:rPr>
              <w:t>Same as above</w:t>
            </w:r>
          </w:p>
        </w:tc>
      </w:tr>
      <w:tr w:rsidR="00F5636C" w:rsidRPr="00BD1ACA" w14:paraId="08B127B2" w14:textId="77777777" w:rsidTr="00751CDF">
        <w:tc>
          <w:tcPr>
            <w:tcW w:w="2268" w:type="dxa"/>
          </w:tcPr>
          <w:p w14:paraId="3F8C8551" w14:textId="77777777" w:rsidR="00F5636C" w:rsidRPr="00BD1ACA" w:rsidRDefault="00F5636C">
            <w:pPr>
              <w:rPr>
                <w:rStyle w:val="af6"/>
                <w:rFonts w:eastAsiaTheme="minorEastAsia"/>
                <w:rPrChange w:id="6604" w:author="raye" w:date="2018-08-10T14:23:00Z">
                  <w:rPr>
                    <w:rFonts w:ascii="Calibri" w:hAnsi="Calibri" w:cstheme="minorHAnsi"/>
                    <w:sz w:val="24"/>
                    <w:szCs w:val="24"/>
                  </w:rPr>
                </w:rPrChange>
              </w:rPr>
            </w:pPr>
            <w:r w:rsidRPr="00BD1ACA">
              <w:rPr>
                <w:rStyle w:val="af6"/>
                <w:rFonts w:eastAsiaTheme="minorEastAsia"/>
                <w:rPrChange w:id="6605" w:author="raye" w:date="2018-08-10T14:23:00Z">
                  <w:rPr>
                    <w:rFonts w:ascii="Calibri" w:hAnsi="Calibri" w:cstheme="minorHAnsi"/>
                    <w:sz w:val="24"/>
                    <w:szCs w:val="24"/>
                  </w:rPr>
                </w:rPrChange>
              </w:rPr>
              <w:t xml:space="preserve">Reference NO. </w:t>
            </w:r>
          </w:p>
        </w:tc>
        <w:tc>
          <w:tcPr>
            <w:tcW w:w="5670" w:type="dxa"/>
          </w:tcPr>
          <w:p w14:paraId="0CE357EF" w14:textId="674C9A57" w:rsidR="00F5636C" w:rsidRPr="00BD1ACA" w:rsidRDefault="00F5636C">
            <w:pPr>
              <w:rPr>
                <w:rStyle w:val="af6"/>
                <w:rFonts w:eastAsiaTheme="minorEastAsia"/>
                <w:rPrChange w:id="6606" w:author="raye" w:date="2018-08-10T14:23:00Z">
                  <w:rPr>
                    <w:rFonts w:ascii="等线" w:eastAsia="等线" w:hAnsi="等线" w:cstheme="minorHAnsi"/>
                    <w:szCs w:val="21"/>
                  </w:rPr>
                </w:rPrChange>
              </w:rPr>
            </w:pPr>
            <w:r w:rsidRPr="00BD1ACA">
              <w:rPr>
                <w:rStyle w:val="af6"/>
                <w:rFonts w:eastAsiaTheme="minorEastAsia"/>
                <w:rPrChange w:id="6607" w:author="raye" w:date="2018-08-10T14:23:00Z">
                  <w:rPr>
                    <w:rFonts w:ascii="等线" w:eastAsia="等线" w:hAnsi="等线" w:cstheme="minorHAnsi"/>
                    <w:szCs w:val="21"/>
                  </w:rPr>
                </w:rPrChange>
              </w:rPr>
              <w:t>Same as above</w:t>
            </w:r>
          </w:p>
        </w:tc>
      </w:tr>
      <w:tr w:rsidR="00F5636C" w:rsidRPr="00BD1ACA" w14:paraId="3BF116D1" w14:textId="77777777" w:rsidTr="00751CDF">
        <w:tc>
          <w:tcPr>
            <w:tcW w:w="2268" w:type="dxa"/>
          </w:tcPr>
          <w:p w14:paraId="0F4C902A" w14:textId="77777777" w:rsidR="00F5636C" w:rsidRPr="00BD1ACA" w:rsidRDefault="00F5636C">
            <w:pPr>
              <w:rPr>
                <w:rStyle w:val="af6"/>
                <w:rFonts w:eastAsiaTheme="minorEastAsia"/>
                <w:rPrChange w:id="6608" w:author="raye" w:date="2018-08-10T14:23:00Z">
                  <w:rPr>
                    <w:rFonts w:ascii="Calibri" w:hAnsi="Calibri" w:cstheme="minorHAnsi"/>
                    <w:sz w:val="24"/>
                    <w:szCs w:val="24"/>
                  </w:rPr>
                </w:rPrChange>
              </w:rPr>
            </w:pPr>
            <w:r w:rsidRPr="00BD1ACA">
              <w:rPr>
                <w:rStyle w:val="af6"/>
                <w:rFonts w:eastAsiaTheme="minorEastAsia"/>
                <w:rPrChange w:id="6609" w:author="raye" w:date="2018-08-10T14:23:00Z">
                  <w:rPr>
                    <w:rFonts w:ascii="Calibri" w:hAnsi="Calibri" w:cstheme="minorHAnsi"/>
                    <w:sz w:val="24"/>
                    <w:szCs w:val="24"/>
                  </w:rPr>
                </w:rPrChange>
              </w:rPr>
              <w:t>BOC Reference NO.</w:t>
            </w:r>
          </w:p>
        </w:tc>
        <w:tc>
          <w:tcPr>
            <w:tcW w:w="5670" w:type="dxa"/>
          </w:tcPr>
          <w:p w14:paraId="07434D17" w14:textId="513FFC10" w:rsidR="00F5636C" w:rsidRPr="00BD1ACA" w:rsidRDefault="00F5636C">
            <w:pPr>
              <w:rPr>
                <w:rStyle w:val="af6"/>
                <w:rFonts w:eastAsiaTheme="minorEastAsia"/>
                <w:rPrChange w:id="6610" w:author="raye" w:date="2018-08-10T14:23:00Z">
                  <w:rPr>
                    <w:rFonts w:ascii="等线" w:eastAsia="等线" w:hAnsi="等线" w:cstheme="minorHAnsi"/>
                    <w:szCs w:val="21"/>
                  </w:rPr>
                </w:rPrChange>
              </w:rPr>
            </w:pPr>
            <w:r w:rsidRPr="00BD1ACA">
              <w:rPr>
                <w:rStyle w:val="af6"/>
                <w:rFonts w:eastAsiaTheme="minorEastAsia"/>
                <w:rPrChange w:id="6611" w:author="raye" w:date="2018-08-10T14:23:00Z">
                  <w:rPr>
                    <w:rFonts w:ascii="等线" w:eastAsia="等线" w:hAnsi="等线" w:cstheme="minorHAnsi"/>
                    <w:szCs w:val="21"/>
                  </w:rPr>
                </w:rPrChange>
              </w:rPr>
              <w:t>Same as above</w:t>
            </w:r>
          </w:p>
        </w:tc>
      </w:tr>
      <w:tr w:rsidR="00F5636C" w:rsidRPr="00BD1ACA" w14:paraId="66A2B810" w14:textId="77777777" w:rsidTr="00751CDF">
        <w:tc>
          <w:tcPr>
            <w:tcW w:w="2268" w:type="dxa"/>
          </w:tcPr>
          <w:p w14:paraId="2B0510E4" w14:textId="77777777" w:rsidR="00F5636C" w:rsidRPr="00BD1ACA" w:rsidRDefault="00F5636C">
            <w:pPr>
              <w:rPr>
                <w:rStyle w:val="af6"/>
                <w:rFonts w:eastAsiaTheme="minorEastAsia"/>
                <w:rPrChange w:id="6612" w:author="raye" w:date="2018-08-10T14:23:00Z">
                  <w:rPr>
                    <w:rFonts w:ascii="Calibri" w:hAnsi="Calibri" w:cstheme="minorHAnsi"/>
                    <w:sz w:val="24"/>
                    <w:szCs w:val="24"/>
                  </w:rPr>
                </w:rPrChange>
              </w:rPr>
            </w:pPr>
            <w:r w:rsidRPr="00BD1ACA">
              <w:rPr>
                <w:rStyle w:val="af6"/>
                <w:rFonts w:eastAsiaTheme="minorEastAsia"/>
                <w:rPrChange w:id="6613" w:author="raye" w:date="2018-08-10T14:23:00Z">
                  <w:rPr>
                    <w:rFonts w:ascii="Calibri" w:hAnsi="Calibri" w:cstheme="minorHAnsi"/>
                    <w:sz w:val="24"/>
                    <w:szCs w:val="24"/>
                  </w:rPr>
                </w:rPrChange>
              </w:rPr>
              <w:t>Status</w:t>
            </w:r>
          </w:p>
        </w:tc>
        <w:tc>
          <w:tcPr>
            <w:tcW w:w="5670" w:type="dxa"/>
          </w:tcPr>
          <w:p w14:paraId="7C65C0CF" w14:textId="2AAB0227" w:rsidR="00F5636C" w:rsidRPr="00BD1ACA" w:rsidRDefault="00F5636C">
            <w:pPr>
              <w:rPr>
                <w:rStyle w:val="af6"/>
                <w:rFonts w:eastAsiaTheme="minorEastAsia"/>
                <w:rPrChange w:id="6614" w:author="raye" w:date="2018-08-10T14:23:00Z">
                  <w:rPr>
                    <w:rFonts w:ascii="等线" w:eastAsia="等线" w:hAnsi="等线" w:cstheme="minorHAnsi"/>
                    <w:szCs w:val="21"/>
                  </w:rPr>
                </w:rPrChange>
              </w:rPr>
              <w:pPrChange w:id="6615" w:author="raye" w:date="2018-08-10T14:23:00Z">
                <w:pPr>
                  <w:jc w:val="left"/>
                </w:pPr>
              </w:pPrChange>
            </w:pPr>
            <w:r w:rsidRPr="00BD1ACA">
              <w:rPr>
                <w:rStyle w:val="af6"/>
                <w:rFonts w:eastAsiaTheme="minorEastAsia"/>
                <w:rPrChange w:id="6616" w:author="raye" w:date="2018-08-10T14:23:00Z">
                  <w:rPr>
                    <w:rFonts w:ascii="等线" w:eastAsia="等线" w:hAnsi="等线" w:cstheme="minorHAnsi"/>
                    <w:szCs w:val="21"/>
                  </w:rPr>
                </w:rPrChange>
              </w:rPr>
              <w:t>The state of list 6 (inclusive) and the state of cancellation.</w:t>
            </w:r>
          </w:p>
        </w:tc>
      </w:tr>
      <w:tr w:rsidR="00F5636C" w:rsidRPr="00BD1ACA" w14:paraId="2CAF3469" w14:textId="77777777" w:rsidTr="00751CDF">
        <w:tc>
          <w:tcPr>
            <w:tcW w:w="2268" w:type="dxa"/>
          </w:tcPr>
          <w:p w14:paraId="0B7C2930" w14:textId="77777777" w:rsidR="00F5636C" w:rsidRPr="00BD1ACA" w:rsidRDefault="00F5636C">
            <w:pPr>
              <w:rPr>
                <w:rStyle w:val="af6"/>
                <w:rFonts w:eastAsiaTheme="minorEastAsia"/>
                <w:rPrChange w:id="6617" w:author="raye" w:date="2018-08-10T14:23:00Z">
                  <w:rPr>
                    <w:rFonts w:ascii="Calibri" w:hAnsi="Calibri" w:cstheme="minorHAnsi"/>
                    <w:sz w:val="24"/>
                    <w:szCs w:val="24"/>
                  </w:rPr>
                </w:rPrChange>
              </w:rPr>
            </w:pPr>
            <w:r w:rsidRPr="00BD1ACA">
              <w:rPr>
                <w:rStyle w:val="af6"/>
                <w:rFonts w:eastAsiaTheme="minorEastAsia"/>
                <w:rPrChange w:id="6618" w:author="raye" w:date="2018-08-10T14:23:00Z">
                  <w:rPr>
                    <w:rFonts w:ascii="Calibri" w:hAnsi="Calibri" w:cstheme="minorHAnsi"/>
                    <w:sz w:val="24"/>
                    <w:szCs w:val="24"/>
                  </w:rPr>
                </w:rPrChange>
              </w:rPr>
              <w:t xml:space="preserve">Modifled Date    </w:t>
            </w:r>
          </w:p>
        </w:tc>
        <w:tc>
          <w:tcPr>
            <w:tcW w:w="5670" w:type="dxa"/>
          </w:tcPr>
          <w:p w14:paraId="3544D514" w14:textId="73558FEE" w:rsidR="00F5636C" w:rsidRPr="00BD1ACA" w:rsidRDefault="00F5636C">
            <w:pPr>
              <w:rPr>
                <w:rStyle w:val="af6"/>
                <w:rFonts w:eastAsiaTheme="minorEastAsia"/>
                <w:rPrChange w:id="6619" w:author="raye" w:date="2018-08-10T14:23:00Z">
                  <w:rPr>
                    <w:rFonts w:ascii="等线" w:eastAsia="等线" w:hAnsi="等线" w:cstheme="minorHAnsi"/>
                    <w:kern w:val="0"/>
                    <w:szCs w:val="21"/>
                  </w:rPr>
                </w:rPrChange>
              </w:rPr>
            </w:pPr>
            <w:r w:rsidRPr="00BD1ACA">
              <w:rPr>
                <w:rStyle w:val="af6"/>
                <w:rFonts w:eastAsiaTheme="minorEastAsia"/>
                <w:rPrChange w:id="6620" w:author="raye" w:date="2018-08-10T14:23:00Z">
                  <w:rPr>
                    <w:rFonts w:ascii="等线" w:eastAsia="等线" w:hAnsi="等线" w:cstheme="minorHAnsi"/>
                    <w:kern w:val="0"/>
                    <w:szCs w:val="21"/>
                  </w:rPr>
                </w:rPrChange>
              </w:rPr>
              <w:t>The latest revision date, the list page displays to the day, the detail page needs to display to the time in order</w:t>
            </w:r>
          </w:p>
        </w:tc>
      </w:tr>
      <w:tr w:rsidR="00F5636C" w:rsidRPr="00BD1ACA" w14:paraId="4897A6B8" w14:textId="77777777" w:rsidTr="00751CDF">
        <w:tc>
          <w:tcPr>
            <w:tcW w:w="2268" w:type="dxa"/>
          </w:tcPr>
          <w:p w14:paraId="587A794F" w14:textId="77777777" w:rsidR="00F5636C" w:rsidRPr="00BD1ACA" w:rsidRDefault="00F5636C">
            <w:pPr>
              <w:rPr>
                <w:rStyle w:val="af6"/>
                <w:rFonts w:eastAsiaTheme="minorEastAsia"/>
                <w:rPrChange w:id="6621" w:author="raye" w:date="2018-08-10T14:23:00Z">
                  <w:rPr>
                    <w:rFonts w:ascii="Calibri" w:hAnsi="Calibri" w:cstheme="minorHAnsi"/>
                    <w:sz w:val="24"/>
                    <w:szCs w:val="24"/>
                  </w:rPr>
                </w:rPrChange>
              </w:rPr>
            </w:pPr>
            <w:r w:rsidRPr="00BD1ACA">
              <w:rPr>
                <w:rStyle w:val="af6"/>
                <w:rFonts w:eastAsiaTheme="minorEastAsia"/>
                <w:rPrChange w:id="6622" w:author="raye" w:date="2018-08-10T14:23:00Z">
                  <w:rPr>
                    <w:rFonts w:ascii="Calibri" w:hAnsi="Calibri" w:cstheme="minorHAnsi"/>
                    <w:sz w:val="24"/>
                    <w:szCs w:val="24"/>
                  </w:rPr>
                </w:rPrChange>
              </w:rPr>
              <w:t>Opertor</w:t>
            </w:r>
          </w:p>
        </w:tc>
        <w:tc>
          <w:tcPr>
            <w:tcW w:w="5670" w:type="dxa"/>
          </w:tcPr>
          <w:p w14:paraId="6D8CAB61" w14:textId="77777777" w:rsidR="00F5636C" w:rsidRPr="00BD1ACA" w:rsidRDefault="00F5636C">
            <w:pPr>
              <w:rPr>
                <w:rStyle w:val="af6"/>
                <w:rFonts w:eastAsiaTheme="minorEastAsia"/>
                <w:rPrChange w:id="6623" w:author="raye" w:date="2018-08-10T14:23:00Z">
                  <w:rPr>
                    <w:rFonts w:ascii="等线" w:eastAsia="等线" w:hAnsi="等线" w:cstheme="minorHAnsi"/>
                    <w:sz w:val="24"/>
                    <w:szCs w:val="24"/>
                  </w:rPr>
                </w:rPrChange>
              </w:rPr>
            </w:pPr>
            <w:r w:rsidRPr="00BD1ACA">
              <w:rPr>
                <w:rStyle w:val="af6"/>
                <w:rFonts w:eastAsiaTheme="minorEastAsia"/>
                <w:rPrChange w:id="6624" w:author="raye" w:date="2018-08-10T14:23:00Z">
                  <w:rPr>
                    <w:rFonts w:ascii="Calibri" w:hAnsi="Calibri" w:cstheme="minorHAnsi"/>
                    <w:sz w:val="24"/>
                    <w:szCs w:val="24"/>
                  </w:rPr>
                </w:rPrChange>
              </w:rPr>
              <w:t>Operations Analyst who created the case</w:t>
            </w:r>
          </w:p>
        </w:tc>
      </w:tr>
      <w:tr w:rsidR="00F5636C" w:rsidRPr="00BD1ACA" w14:paraId="1203994C" w14:textId="77777777" w:rsidTr="00751CDF">
        <w:tc>
          <w:tcPr>
            <w:tcW w:w="2268" w:type="dxa"/>
          </w:tcPr>
          <w:p w14:paraId="7CE3ABB2" w14:textId="77777777" w:rsidR="00F5636C" w:rsidRPr="00BD1ACA" w:rsidRDefault="00F5636C">
            <w:pPr>
              <w:rPr>
                <w:rStyle w:val="af6"/>
                <w:rFonts w:eastAsiaTheme="minorEastAsia"/>
                <w:rPrChange w:id="6625" w:author="raye" w:date="2018-08-10T14:23:00Z">
                  <w:rPr>
                    <w:rFonts w:ascii="Calibri" w:hAnsi="Calibri" w:cstheme="minorHAnsi"/>
                    <w:sz w:val="24"/>
                    <w:szCs w:val="24"/>
                  </w:rPr>
                </w:rPrChange>
              </w:rPr>
            </w:pPr>
            <w:r w:rsidRPr="00BD1ACA">
              <w:rPr>
                <w:rStyle w:val="af6"/>
                <w:rFonts w:eastAsiaTheme="minorEastAsia"/>
                <w:rPrChange w:id="6626" w:author="raye" w:date="2018-08-10T14:23:00Z">
                  <w:rPr>
                    <w:rFonts w:ascii="Calibri" w:hAnsi="Calibri" w:cstheme="minorHAnsi"/>
                    <w:sz w:val="24"/>
                    <w:szCs w:val="24"/>
                  </w:rPr>
                </w:rPrChange>
              </w:rPr>
              <w:t>Total Amount</w:t>
            </w:r>
          </w:p>
        </w:tc>
        <w:tc>
          <w:tcPr>
            <w:tcW w:w="5670" w:type="dxa"/>
          </w:tcPr>
          <w:p w14:paraId="453EB71C" w14:textId="1E83B3FA" w:rsidR="00F5636C" w:rsidRPr="00BD1ACA" w:rsidRDefault="00F5636C">
            <w:pPr>
              <w:rPr>
                <w:rStyle w:val="af6"/>
                <w:rFonts w:eastAsiaTheme="minorEastAsia"/>
                <w:rPrChange w:id="6627" w:author="raye" w:date="2018-08-10T14:23:00Z">
                  <w:rPr>
                    <w:rFonts w:ascii="等线" w:eastAsia="等线" w:hAnsi="等线" w:cstheme="minorHAnsi"/>
                    <w:szCs w:val="21"/>
                  </w:rPr>
                </w:rPrChange>
              </w:rPr>
            </w:pPr>
            <w:r w:rsidRPr="00BD1ACA">
              <w:rPr>
                <w:rStyle w:val="af6"/>
                <w:rFonts w:eastAsiaTheme="minorEastAsia"/>
                <w:rPrChange w:id="6628" w:author="raye" w:date="2018-08-10T14:23:00Z">
                  <w:rPr>
                    <w:rFonts w:eastAsia="等线" w:cstheme="minorHAnsi"/>
                    <w:szCs w:val="21"/>
                  </w:rPr>
                </w:rPrChange>
              </w:rPr>
              <w:t xml:space="preserve">Total amount for this case in order </w:t>
            </w:r>
            <w:r w:rsidRPr="00BD1ACA">
              <w:rPr>
                <w:rStyle w:val="af6"/>
                <w:rFonts w:eastAsiaTheme="minorEastAsia"/>
                <w:rPrChange w:id="6629" w:author="raye" w:date="2018-08-10T14:23:00Z">
                  <w:rPr>
                    <w:rFonts w:ascii="等线" w:eastAsia="等线" w:hAnsi="等线" w:cstheme="minorHAnsi"/>
                    <w:szCs w:val="21"/>
                  </w:rPr>
                </w:rPrChange>
              </w:rPr>
              <w:t>when the case is created</w:t>
            </w:r>
          </w:p>
        </w:tc>
      </w:tr>
      <w:tr w:rsidR="00F5636C" w:rsidRPr="00BD1ACA" w14:paraId="01EEA823" w14:textId="77777777" w:rsidTr="00751CDF">
        <w:trPr>
          <w:trHeight w:val="341"/>
        </w:trPr>
        <w:tc>
          <w:tcPr>
            <w:tcW w:w="2268" w:type="dxa"/>
          </w:tcPr>
          <w:p w14:paraId="2F1CB035" w14:textId="77777777" w:rsidR="00F5636C" w:rsidRPr="00BD1ACA" w:rsidRDefault="00F5636C">
            <w:pPr>
              <w:rPr>
                <w:rStyle w:val="af6"/>
                <w:rFonts w:eastAsiaTheme="minorEastAsia"/>
                <w:rPrChange w:id="6630" w:author="raye" w:date="2018-08-10T14:23:00Z">
                  <w:rPr>
                    <w:rFonts w:ascii="Calibri" w:hAnsi="Calibri" w:cstheme="minorHAnsi"/>
                    <w:sz w:val="24"/>
                    <w:szCs w:val="24"/>
                  </w:rPr>
                </w:rPrChange>
              </w:rPr>
            </w:pPr>
            <w:r w:rsidRPr="00BD1ACA">
              <w:rPr>
                <w:rStyle w:val="af6"/>
                <w:rFonts w:eastAsiaTheme="minorEastAsia"/>
                <w:rPrChange w:id="6631" w:author="raye" w:date="2018-08-10T14:23:00Z">
                  <w:rPr>
                    <w:rFonts w:ascii="Calibri" w:hAnsi="Calibri" w:cstheme="minorHAnsi"/>
                    <w:sz w:val="24"/>
                    <w:szCs w:val="24"/>
                  </w:rPr>
                </w:rPrChange>
              </w:rPr>
              <w:t>Pages</w:t>
            </w:r>
          </w:p>
        </w:tc>
        <w:tc>
          <w:tcPr>
            <w:tcW w:w="5670" w:type="dxa"/>
          </w:tcPr>
          <w:p w14:paraId="7AA0B28C" w14:textId="5D0CEFCC" w:rsidR="00F5636C" w:rsidRPr="00BD1ACA" w:rsidRDefault="00F5636C">
            <w:pPr>
              <w:rPr>
                <w:rStyle w:val="af6"/>
                <w:rFonts w:eastAsiaTheme="minorEastAsia"/>
                <w:rPrChange w:id="6632" w:author="raye" w:date="2018-08-10T14:23:00Z">
                  <w:rPr>
                    <w:rFonts w:ascii="等线" w:eastAsia="等线" w:hAnsi="等线" w:cstheme="minorHAnsi"/>
                    <w:kern w:val="2"/>
                    <w:sz w:val="21"/>
                    <w:szCs w:val="21"/>
                    <w:lang w:eastAsia="zh-CN"/>
                  </w:rPr>
                </w:rPrChange>
              </w:rPr>
              <w:pPrChange w:id="6633" w:author="raye" w:date="2018-08-10T14:23:00Z">
                <w:pPr>
                  <w:pStyle w:val="BodyText1"/>
                  <w:ind w:rightChars="100" w:right="210"/>
                  <w:jc w:val="both"/>
                </w:pPr>
              </w:pPrChange>
            </w:pPr>
            <w:r w:rsidRPr="00BD1ACA">
              <w:rPr>
                <w:rStyle w:val="af6"/>
                <w:rFonts w:eastAsiaTheme="minorEastAsia"/>
                <w:rPrChange w:id="6634" w:author="raye" w:date="2018-08-10T14:23:00Z">
                  <w:rPr>
                    <w:rFonts w:eastAsia="等线" w:cstheme="minorHAnsi"/>
                    <w:szCs w:val="21"/>
                  </w:rPr>
                </w:rPrChange>
              </w:rPr>
              <w:t>When uploading, the total number of PDF pages will change with the increase or decrease of INPUT pages in order</w:t>
            </w:r>
          </w:p>
        </w:tc>
      </w:tr>
      <w:tr w:rsidR="00F5636C" w:rsidRPr="00BD1ACA" w14:paraId="2433E43B" w14:textId="77777777" w:rsidTr="00751CDF">
        <w:trPr>
          <w:trHeight w:val="341"/>
        </w:trPr>
        <w:tc>
          <w:tcPr>
            <w:tcW w:w="2268" w:type="dxa"/>
          </w:tcPr>
          <w:p w14:paraId="3BB5032F" w14:textId="77777777" w:rsidR="00F5636C" w:rsidRPr="00BD1ACA" w:rsidRDefault="00F5636C">
            <w:pPr>
              <w:rPr>
                <w:rStyle w:val="af6"/>
                <w:rFonts w:eastAsiaTheme="minorEastAsia"/>
                <w:rPrChange w:id="6635" w:author="raye" w:date="2018-08-10T14:23:00Z">
                  <w:rPr>
                    <w:rFonts w:ascii="Calibri" w:hAnsi="Calibri" w:cstheme="minorHAnsi"/>
                    <w:b/>
                    <w:sz w:val="24"/>
                    <w:szCs w:val="24"/>
                  </w:rPr>
                </w:rPrChange>
              </w:rPr>
            </w:pPr>
            <w:r w:rsidRPr="00BD1ACA">
              <w:rPr>
                <w:rStyle w:val="af6"/>
                <w:rFonts w:eastAsiaTheme="minorEastAsia"/>
                <w:rPrChange w:id="6636" w:author="raye" w:date="2018-08-10T14:23:00Z">
                  <w:rPr>
                    <w:rFonts w:ascii="Calibri" w:hAnsi="Calibri" w:cstheme="minorHAnsi"/>
                    <w:b/>
                    <w:sz w:val="24"/>
                    <w:szCs w:val="24"/>
                  </w:rPr>
                </w:rPrChange>
              </w:rPr>
              <w:t>Action</w:t>
            </w:r>
          </w:p>
        </w:tc>
        <w:tc>
          <w:tcPr>
            <w:tcW w:w="5670" w:type="dxa"/>
          </w:tcPr>
          <w:p w14:paraId="2A47EBF5" w14:textId="77777777" w:rsidR="00F5636C" w:rsidRPr="00BD1ACA" w:rsidRDefault="00F5636C">
            <w:pPr>
              <w:rPr>
                <w:rStyle w:val="af6"/>
                <w:rFonts w:eastAsiaTheme="minorEastAsia"/>
                <w:rPrChange w:id="6637" w:author="raye" w:date="2018-08-10T14:23:00Z">
                  <w:rPr>
                    <w:rFonts w:ascii="Calibri" w:eastAsiaTheme="minorEastAsia" w:hAnsi="Calibri" w:cstheme="minorHAnsi"/>
                    <w:kern w:val="2"/>
                    <w:szCs w:val="24"/>
                    <w:lang w:eastAsia="zh-CN"/>
                  </w:rPr>
                </w:rPrChange>
              </w:rPr>
              <w:pPrChange w:id="6638" w:author="raye" w:date="2018-08-10T14:23:00Z">
                <w:pPr>
                  <w:pStyle w:val="BodyText1"/>
                  <w:ind w:rightChars="100" w:right="210"/>
                  <w:jc w:val="both"/>
                </w:pPr>
              </w:pPrChange>
            </w:pPr>
            <w:r w:rsidRPr="00BD1ACA">
              <w:rPr>
                <w:rStyle w:val="af6"/>
                <w:rFonts w:eastAsiaTheme="minorEastAsia"/>
                <w:rPrChange w:id="6639" w:author="raye" w:date="2018-08-10T14:23:00Z">
                  <w:rPr>
                    <w:rFonts w:ascii="Calibri" w:hAnsi="Calibri" w:cstheme="minorHAnsi"/>
                    <w:szCs w:val="24"/>
                  </w:rPr>
                </w:rPrChange>
              </w:rPr>
              <w:t>Details</w:t>
            </w:r>
          </w:p>
        </w:tc>
      </w:tr>
    </w:tbl>
    <w:p w14:paraId="75C7772F" w14:textId="77777777" w:rsidR="00751CDF" w:rsidRPr="00BD1ACA" w:rsidRDefault="00751CDF">
      <w:pPr>
        <w:rPr>
          <w:rStyle w:val="af6"/>
          <w:rFonts w:eastAsiaTheme="minorEastAsia"/>
          <w:rPrChange w:id="6640" w:author="raye" w:date="2018-08-10T14:23:00Z">
            <w:rPr>
              <w:rFonts w:ascii="等线" w:eastAsia="等线" w:hAnsi="等线" w:cstheme="minorHAnsi"/>
              <w:szCs w:val="21"/>
            </w:rPr>
          </w:rPrChange>
        </w:rPr>
        <w:pPrChange w:id="6641" w:author="raye" w:date="2018-08-10T14:23:00Z">
          <w:pPr>
            <w:ind w:left="420"/>
          </w:pPr>
        </w:pPrChange>
      </w:pPr>
    </w:p>
    <w:p w14:paraId="073F8835" w14:textId="77777777" w:rsidR="00F5636C" w:rsidRPr="00BD1ACA" w:rsidRDefault="00F5636C">
      <w:pPr>
        <w:rPr>
          <w:rStyle w:val="af6"/>
          <w:rFonts w:eastAsiaTheme="minorEastAsia"/>
          <w:rPrChange w:id="6642" w:author="raye" w:date="2018-08-10T14:23:00Z">
            <w:rPr>
              <w:rFonts w:ascii="等线" w:eastAsia="等线" w:hAnsi="等线"/>
            </w:rPr>
          </w:rPrChange>
        </w:rPr>
        <w:pPrChange w:id="6643" w:author="raye" w:date="2018-08-10T14:23:00Z">
          <w:pPr>
            <w:pStyle w:val="a0"/>
            <w:ind w:left="420"/>
          </w:pPr>
        </w:pPrChange>
      </w:pPr>
      <w:r w:rsidRPr="00BD1ACA">
        <w:rPr>
          <w:rStyle w:val="af6"/>
          <w:rFonts w:eastAsiaTheme="minorEastAsia"/>
          <w:rPrChange w:id="6644" w:author="raye" w:date="2018-08-10T14:23:00Z">
            <w:rPr>
              <w:rFonts w:ascii="等线" w:eastAsia="等线" w:hAnsi="等线"/>
            </w:rPr>
          </w:rPrChange>
        </w:rPr>
        <w:t>Note that the date is different from the TO DO LIST, which shows the most recent modification date.</w:t>
      </w:r>
    </w:p>
    <w:p w14:paraId="2B590577" w14:textId="77777777" w:rsidR="00F5636C" w:rsidRPr="00BD1ACA" w:rsidRDefault="00F5636C">
      <w:pPr>
        <w:rPr>
          <w:rStyle w:val="af6"/>
          <w:rFonts w:eastAsiaTheme="minorEastAsia"/>
          <w:rPrChange w:id="6645" w:author="raye" w:date="2018-08-10T14:23:00Z">
            <w:rPr>
              <w:rFonts w:ascii="等线" w:eastAsia="等线" w:hAnsi="等线"/>
            </w:rPr>
          </w:rPrChange>
        </w:rPr>
        <w:pPrChange w:id="6646" w:author="raye" w:date="2018-08-10T14:23:00Z">
          <w:pPr>
            <w:pStyle w:val="a0"/>
            <w:ind w:left="420"/>
          </w:pPr>
        </w:pPrChange>
      </w:pPr>
      <w:r w:rsidRPr="00BD1ACA">
        <w:rPr>
          <w:rStyle w:val="af6"/>
          <w:rFonts w:eastAsiaTheme="minorEastAsia"/>
          <w:rPrChange w:id="6647" w:author="raye" w:date="2018-08-10T14:23:00Z">
            <w:rPr>
              <w:rFonts w:ascii="等线" w:eastAsia="等线" w:hAnsi="等线"/>
            </w:rPr>
          </w:rPrChange>
        </w:rPr>
        <w:t>Enter the details page to view</w:t>
      </w:r>
    </w:p>
    <w:p w14:paraId="37DE5F97" w14:textId="77777777" w:rsidR="00751CDF" w:rsidRPr="00E403FE" w:rsidRDefault="00751CDF">
      <w:pPr>
        <w:pStyle w:val="3211"/>
        <w:ind w:left="210" w:right="210"/>
        <w:pPrChange w:id="6648" w:author="raye" w:date="2018-08-10T14:25:00Z">
          <w:pPr>
            <w:pStyle w:val="215"/>
          </w:pPr>
        </w:pPrChange>
      </w:pPr>
      <w:r w:rsidRPr="00E403FE">
        <w:lastRenderedPageBreak/>
        <w:tab/>
      </w:r>
      <w:r w:rsidRPr="00E403FE">
        <w:tab/>
      </w:r>
      <w:bookmarkStart w:id="6649" w:name="_Toc519582886"/>
      <w:bookmarkStart w:id="6650" w:name="_Toc520839428"/>
      <w:r w:rsidRPr="00E403FE">
        <w:t>3.2.3.</w:t>
      </w:r>
      <w:r w:rsidRPr="00B0205A">
        <w:t>3</w:t>
      </w:r>
      <w:r w:rsidRPr="00E403FE">
        <w:t>. Interface requirements</w:t>
      </w:r>
      <w:bookmarkEnd w:id="6649"/>
      <w:bookmarkEnd w:id="6650"/>
    </w:p>
    <w:p w14:paraId="6905FFA4" w14:textId="77777777" w:rsidR="00751CDF" w:rsidRPr="00BD1ACA" w:rsidRDefault="00751CDF">
      <w:pPr>
        <w:pStyle w:val="a0"/>
        <w:numPr>
          <w:ilvl w:val="0"/>
          <w:numId w:val="172"/>
        </w:numPr>
        <w:ind w:firstLineChars="0"/>
        <w:rPr>
          <w:rStyle w:val="aff4"/>
          <w:rFonts w:eastAsiaTheme="minorEastAsia"/>
          <w:rPrChange w:id="6651" w:author="raye" w:date="2018-08-10T14:25:00Z">
            <w:rPr>
              <w:rFonts w:ascii="等线" w:eastAsia="等线" w:hAnsi="等线" w:cstheme="minorHAnsi"/>
              <w:b/>
              <w:szCs w:val="21"/>
            </w:rPr>
          </w:rPrChange>
        </w:rPr>
        <w:pPrChange w:id="6652" w:author="raye" w:date="2018-08-10T14:25:00Z">
          <w:pPr>
            <w:pStyle w:val="a0"/>
            <w:numPr>
              <w:numId w:val="29"/>
            </w:numPr>
            <w:spacing w:afterLines="50" w:after="156"/>
            <w:ind w:left="420" w:firstLineChars="0" w:hanging="420"/>
          </w:pPr>
        </w:pPrChange>
      </w:pPr>
      <w:r w:rsidRPr="00BD1ACA">
        <w:rPr>
          <w:rStyle w:val="aff4"/>
          <w:rFonts w:eastAsiaTheme="minorEastAsia"/>
          <w:rPrChange w:id="6653" w:author="raye" w:date="2018-08-10T14:25:00Z">
            <w:rPr>
              <w:rFonts w:ascii="等线" w:eastAsia="等线" w:hAnsi="等线" w:cstheme="minorHAnsi"/>
              <w:b/>
              <w:szCs w:val="21"/>
            </w:rPr>
          </w:rPrChange>
        </w:rPr>
        <w:t>To Do List</w:t>
      </w:r>
    </w:p>
    <w:p w14:paraId="262D23FA" w14:textId="6469A5BE" w:rsidR="00751CDF" w:rsidRPr="00B0205A" w:rsidRDefault="007C4F48" w:rsidP="00751CDF">
      <w:pPr>
        <w:rPr>
          <w:rFonts w:ascii="Times New Roman" w:eastAsia="等线" w:hAnsi="Times New Roman" w:cs="Times New Roman"/>
          <w:b/>
          <w:szCs w:val="21"/>
          <w:rPrChange w:id="6654" w:author="raye" w:date="2018-08-10T12:30:00Z">
            <w:rPr>
              <w:rFonts w:ascii="等线" w:eastAsia="等线" w:hAnsi="等线" w:cstheme="minorHAnsi"/>
              <w:b/>
              <w:szCs w:val="21"/>
            </w:rPr>
          </w:rPrChange>
        </w:rPr>
      </w:pPr>
      <w:ins w:id="6655" w:author="raye" w:date="2018-08-10T11:01:00Z">
        <w:r w:rsidRPr="00B0205A">
          <w:rPr>
            <w:rFonts w:ascii="Times New Roman" w:hAnsi="Times New Roman" w:cs="Times New Roman"/>
            <w:noProof/>
            <w:rPrChange w:id="6656" w:author="raye" w:date="2018-08-10T12:30:00Z">
              <w:rPr>
                <w:noProof/>
              </w:rPr>
            </w:rPrChange>
          </w:rPr>
          <w:drawing>
            <wp:inline distT="0" distB="0" distL="0" distR="0" wp14:anchorId="4408547F" wp14:editId="5FFC6530">
              <wp:extent cx="5274310" cy="3616960"/>
              <wp:effectExtent l="0" t="0" r="2540" b="254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616960"/>
                      </a:xfrm>
                      <a:prstGeom prst="rect">
                        <a:avLst/>
                      </a:prstGeom>
                    </pic:spPr>
                  </pic:pic>
                </a:graphicData>
              </a:graphic>
            </wp:inline>
          </w:drawing>
        </w:r>
      </w:ins>
      <w:del w:id="6657" w:author="raye" w:date="2018-08-10T11:01:00Z">
        <w:r w:rsidR="001705B5" w:rsidRPr="00B0205A" w:rsidDel="007C4F48">
          <w:rPr>
            <w:rFonts w:ascii="Times New Roman" w:hAnsi="Times New Roman" w:cs="Times New Roman"/>
            <w:noProof/>
            <w:rPrChange w:id="6658" w:author="raye" w:date="2018-08-10T12:30:00Z">
              <w:rPr>
                <w:noProof/>
              </w:rPr>
            </w:rPrChange>
          </w:rPr>
          <w:drawing>
            <wp:inline distT="0" distB="0" distL="0" distR="0" wp14:anchorId="197AAE33" wp14:editId="08123277">
              <wp:extent cx="5274310" cy="3634105"/>
              <wp:effectExtent l="0" t="0" r="2540"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634105"/>
                      </a:xfrm>
                      <a:prstGeom prst="rect">
                        <a:avLst/>
                      </a:prstGeom>
                    </pic:spPr>
                  </pic:pic>
                </a:graphicData>
              </a:graphic>
            </wp:inline>
          </w:drawing>
        </w:r>
      </w:del>
    </w:p>
    <w:p w14:paraId="2CC9E8CA" w14:textId="386BE340" w:rsidR="00751CDF" w:rsidRPr="00B0205A" w:rsidRDefault="00751CDF" w:rsidP="00751CDF">
      <w:pPr>
        <w:rPr>
          <w:rFonts w:ascii="Times New Roman" w:eastAsia="等线" w:hAnsi="Times New Roman" w:cs="Times New Roman"/>
          <w:szCs w:val="21"/>
          <w:rPrChange w:id="6659" w:author="raye" w:date="2018-08-10T12:30:00Z">
            <w:rPr>
              <w:rFonts w:ascii="等线" w:eastAsia="等线" w:hAnsi="等线" w:cstheme="minorHAnsi"/>
              <w:szCs w:val="21"/>
            </w:rPr>
          </w:rPrChange>
        </w:rPr>
      </w:pPr>
    </w:p>
    <w:p w14:paraId="58F46559" w14:textId="77777777" w:rsidR="00751CDF" w:rsidRPr="00B0205A" w:rsidRDefault="00751CDF" w:rsidP="00751CDF">
      <w:pPr>
        <w:pStyle w:val="a0"/>
        <w:ind w:firstLineChars="0" w:firstLine="0"/>
        <w:rPr>
          <w:rFonts w:ascii="Times New Roman" w:hAnsi="Times New Roman" w:cs="Times New Roman"/>
          <w:b/>
          <w:rPrChange w:id="6660" w:author="raye" w:date="2018-08-10T12:30:00Z">
            <w:rPr>
              <w:b/>
            </w:rPr>
          </w:rPrChange>
        </w:rPr>
      </w:pPr>
    </w:p>
    <w:p w14:paraId="32E0EA9D" w14:textId="082F5734" w:rsidR="00751CDF" w:rsidRPr="000C60CE" w:rsidRDefault="00751CDF" w:rsidP="00022A05">
      <w:pPr>
        <w:pStyle w:val="a0"/>
        <w:numPr>
          <w:ilvl w:val="0"/>
          <w:numId w:val="29"/>
        </w:numPr>
        <w:spacing w:afterLines="50" w:after="156"/>
        <w:ind w:firstLineChars="0"/>
        <w:rPr>
          <w:rStyle w:val="aff4"/>
          <w:rFonts w:eastAsia="等线"/>
          <w:rPrChange w:id="6661" w:author="raye" w:date="2018-08-10T14:25:00Z">
            <w:rPr>
              <w:rFonts w:ascii="等线" w:eastAsia="等线" w:hAnsi="等线" w:cstheme="minorHAnsi"/>
              <w:b/>
              <w:szCs w:val="21"/>
            </w:rPr>
          </w:rPrChange>
        </w:rPr>
      </w:pPr>
      <w:del w:id="6662" w:author="raye" w:date="2018-08-10T11:02:00Z">
        <w:r w:rsidRPr="000C60CE" w:rsidDel="007C4F48">
          <w:rPr>
            <w:rStyle w:val="aff4"/>
            <w:rFonts w:eastAsia="等线"/>
            <w:rPrChange w:id="6663" w:author="raye" w:date="2018-08-10T14:25:00Z">
              <w:rPr>
                <w:rFonts w:ascii="等线" w:eastAsia="等线" w:hAnsi="等线" w:cstheme="minorHAnsi"/>
                <w:b/>
                <w:szCs w:val="21"/>
              </w:rPr>
            </w:rPrChange>
          </w:rPr>
          <w:delText>Completed</w:delText>
        </w:r>
      </w:del>
      <w:ins w:id="6664" w:author="raye" w:date="2018-08-10T11:02:00Z">
        <w:r w:rsidR="007C4F48" w:rsidRPr="000C60CE">
          <w:rPr>
            <w:rStyle w:val="aff4"/>
            <w:rFonts w:eastAsia="等线"/>
            <w:rPrChange w:id="6665" w:author="raye" w:date="2018-08-10T14:25:00Z">
              <w:rPr>
                <w:rFonts w:ascii="等线" w:eastAsia="等线" w:hAnsi="等线" w:cstheme="minorHAnsi"/>
                <w:b/>
                <w:szCs w:val="21"/>
              </w:rPr>
            </w:rPrChange>
          </w:rPr>
          <w:t>Pending List</w:t>
        </w:r>
      </w:ins>
    </w:p>
    <w:p w14:paraId="7995565C" w14:textId="2FFB70F5" w:rsidR="00751CDF" w:rsidRPr="00B0205A" w:rsidRDefault="00236691" w:rsidP="00751CDF">
      <w:pPr>
        <w:pStyle w:val="a0"/>
        <w:ind w:firstLineChars="0" w:firstLine="0"/>
        <w:rPr>
          <w:rFonts w:ascii="Times New Roman" w:hAnsi="Times New Roman" w:cs="Times New Roman"/>
          <w:b/>
          <w:rPrChange w:id="6666" w:author="raye" w:date="2018-08-10T12:30:00Z">
            <w:rPr>
              <w:b/>
            </w:rPr>
          </w:rPrChange>
        </w:rPr>
      </w:pPr>
      <w:del w:id="6667" w:author="raye" w:date="2018-08-10T11:02:00Z">
        <w:r w:rsidRPr="00B0205A" w:rsidDel="007C4F48">
          <w:rPr>
            <w:rFonts w:ascii="Times New Roman" w:hAnsi="Times New Roman" w:cs="Times New Roman"/>
            <w:noProof/>
            <w:rPrChange w:id="6668" w:author="raye" w:date="2018-08-10T12:30:00Z">
              <w:rPr>
                <w:noProof/>
              </w:rPr>
            </w:rPrChange>
          </w:rPr>
          <w:lastRenderedPageBreak/>
          <w:drawing>
            <wp:inline distT="0" distB="0" distL="0" distR="0" wp14:anchorId="5A79A7DF" wp14:editId="0A7FAE9A">
              <wp:extent cx="5274310" cy="3767455"/>
              <wp:effectExtent l="0" t="0" r="2540" b="444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767455"/>
                      </a:xfrm>
                      <a:prstGeom prst="rect">
                        <a:avLst/>
                      </a:prstGeom>
                    </pic:spPr>
                  </pic:pic>
                </a:graphicData>
              </a:graphic>
            </wp:inline>
          </w:drawing>
        </w:r>
      </w:del>
      <w:ins w:id="6669" w:author="raye" w:date="2018-08-10T11:02:00Z">
        <w:r w:rsidR="007C4F48" w:rsidRPr="00B0205A">
          <w:rPr>
            <w:rFonts w:ascii="Times New Roman" w:hAnsi="Times New Roman" w:cs="Times New Roman"/>
            <w:noProof/>
            <w:rPrChange w:id="6670" w:author="raye" w:date="2018-08-10T12:30:00Z">
              <w:rPr>
                <w:noProof/>
              </w:rPr>
            </w:rPrChange>
          </w:rPr>
          <w:drawing>
            <wp:inline distT="0" distB="0" distL="0" distR="0" wp14:anchorId="5C293A79" wp14:editId="0AB1A4AE">
              <wp:extent cx="5274310" cy="3709670"/>
              <wp:effectExtent l="0" t="0" r="2540" b="50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709670"/>
                      </a:xfrm>
                      <a:prstGeom prst="rect">
                        <a:avLst/>
                      </a:prstGeom>
                    </pic:spPr>
                  </pic:pic>
                </a:graphicData>
              </a:graphic>
            </wp:inline>
          </w:drawing>
        </w:r>
      </w:ins>
    </w:p>
    <w:p w14:paraId="1A2D628A" w14:textId="4603E536" w:rsidR="00751CDF" w:rsidRPr="00B0205A" w:rsidRDefault="00751CDF" w:rsidP="00BF71D7">
      <w:pPr>
        <w:rPr>
          <w:rFonts w:ascii="Times New Roman" w:hAnsi="Times New Roman" w:cs="Times New Roman"/>
          <w:sz w:val="24"/>
          <w:szCs w:val="24"/>
          <w:rPrChange w:id="6671" w:author="raye" w:date="2018-08-10T12:30:00Z">
            <w:rPr>
              <w:rFonts w:ascii="Calibri" w:hAnsi="Calibri" w:cstheme="minorHAnsi"/>
              <w:sz w:val="24"/>
              <w:szCs w:val="24"/>
            </w:rPr>
          </w:rPrChange>
        </w:rPr>
      </w:pPr>
    </w:p>
    <w:p w14:paraId="1E7D1C77" w14:textId="35B31142" w:rsidR="00751CDF" w:rsidRPr="00B0205A" w:rsidRDefault="00751CDF" w:rsidP="00BF71D7">
      <w:pPr>
        <w:rPr>
          <w:rFonts w:ascii="Times New Roman" w:hAnsi="Times New Roman" w:cs="Times New Roman"/>
          <w:sz w:val="24"/>
          <w:szCs w:val="24"/>
          <w:rPrChange w:id="6672" w:author="raye" w:date="2018-08-10T12:30:00Z">
            <w:rPr>
              <w:rFonts w:ascii="Calibri" w:hAnsi="Calibri" w:cstheme="minorHAnsi"/>
              <w:sz w:val="24"/>
              <w:szCs w:val="24"/>
            </w:rPr>
          </w:rPrChange>
        </w:rPr>
      </w:pPr>
    </w:p>
    <w:p w14:paraId="31A9D0BE" w14:textId="4A76F606" w:rsidR="00751CDF" w:rsidRPr="00B0205A" w:rsidRDefault="00751CDF" w:rsidP="00BF71D7">
      <w:pPr>
        <w:rPr>
          <w:rFonts w:ascii="Times New Roman" w:hAnsi="Times New Roman" w:cs="Times New Roman"/>
          <w:sz w:val="24"/>
          <w:szCs w:val="24"/>
          <w:rPrChange w:id="6673" w:author="raye" w:date="2018-08-10T12:30:00Z">
            <w:rPr>
              <w:rFonts w:ascii="Calibri" w:hAnsi="Calibri" w:cstheme="minorHAnsi"/>
              <w:sz w:val="24"/>
              <w:szCs w:val="24"/>
            </w:rPr>
          </w:rPrChange>
        </w:rPr>
      </w:pPr>
    </w:p>
    <w:p w14:paraId="50C92044" w14:textId="788A5A5A" w:rsidR="00751CDF" w:rsidRPr="00B0205A" w:rsidRDefault="00751CDF" w:rsidP="00BF71D7">
      <w:pPr>
        <w:rPr>
          <w:rFonts w:ascii="Times New Roman" w:hAnsi="Times New Roman" w:cs="Times New Roman"/>
          <w:sz w:val="24"/>
          <w:szCs w:val="24"/>
          <w:rPrChange w:id="6674" w:author="raye" w:date="2018-08-10T12:30:00Z">
            <w:rPr>
              <w:rFonts w:ascii="Calibri" w:hAnsi="Calibri" w:cstheme="minorHAnsi"/>
              <w:sz w:val="24"/>
              <w:szCs w:val="24"/>
            </w:rPr>
          </w:rPrChange>
        </w:rPr>
      </w:pPr>
    </w:p>
    <w:p w14:paraId="3D79CFF4" w14:textId="6E5A8B95" w:rsidR="002162A8" w:rsidRPr="00B0205A" w:rsidRDefault="000C60CE" w:rsidP="00AC1630">
      <w:pPr>
        <w:pStyle w:val="321"/>
        <w:rPr>
          <w:rPrChange w:id="6675" w:author="raye" w:date="2018-08-10T12:30:00Z">
            <w:rPr>
              <w:rFonts w:ascii="Calibri" w:hAnsi="Calibri" w:cstheme="minorHAnsi"/>
              <w:b/>
            </w:rPr>
          </w:rPrChange>
        </w:rPr>
        <w:pPrChange w:id="6676" w:author="raye" w:date="2018-08-10T20:11:00Z">
          <w:pPr>
            <w:pStyle w:val="2"/>
            <w:pageBreakBefore/>
            <w:numPr>
              <w:ilvl w:val="2"/>
              <w:numId w:val="28"/>
            </w:numPr>
            <w:tabs>
              <w:tab w:val="clear" w:pos="1440"/>
              <w:tab w:val="left" w:pos="709"/>
            </w:tabs>
            <w:spacing w:afterLines="50" w:after="156"/>
            <w:ind w:left="1646" w:hanging="1080"/>
          </w:pPr>
        </w:pPrChange>
      </w:pPr>
      <w:bookmarkStart w:id="6677" w:name="_Toc509962694"/>
      <w:bookmarkStart w:id="6678" w:name="_Toc509963186"/>
      <w:bookmarkStart w:id="6679" w:name="_Toc509966317"/>
      <w:bookmarkStart w:id="6680" w:name="_Toc509966651"/>
      <w:bookmarkStart w:id="6681" w:name="_Toc509962695"/>
      <w:bookmarkStart w:id="6682" w:name="_Toc509963187"/>
      <w:bookmarkStart w:id="6683" w:name="_Toc509966318"/>
      <w:bookmarkStart w:id="6684" w:name="_Toc509966652"/>
      <w:bookmarkStart w:id="6685" w:name="_Toc509962696"/>
      <w:bookmarkStart w:id="6686" w:name="_Toc509963188"/>
      <w:bookmarkStart w:id="6687" w:name="_Toc509966319"/>
      <w:bookmarkStart w:id="6688" w:name="_Toc509966653"/>
      <w:bookmarkStart w:id="6689" w:name="_Ref508189556"/>
      <w:bookmarkStart w:id="6690" w:name="_Toc508573663"/>
      <w:bookmarkStart w:id="6691" w:name="_Toc512250229"/>
      <w:bookmarkStart w:id="6692" w:name="_Toc520839435"/>
      <w:bookmarkEnd w:id="6677"/>
      <w:bookmarkEnd w:id="6678"/>
      <w:bookmarkEnd w:id="6679"/>
      <w:bookmarkEnd w:id="6680"/>
      <w:bookmarkEnd w:id="6681"/>
      <w:bookmarkEnd w:id="6682"/>
      <w:bookmarkEnd w:id="6683"/>
      <w:bookmarkEnd w:id="6684"/>
      <w:bookmarkEnd w:id="6685"/>
      <w:bookmarkEnd w:id="6686"/>
      <w:bookmarkEnd w:id="6687"/>
      <w:bookmarkEnd w:id="6688"/>
      <w:ins w:id="6693" w:author="raye" w:date="2018-08-10T14:28:00Z">
        <w:r>
          <w:t xml:space="preserve">3.2.4 </w:t>
        </w:r>
      </w:ins>
      <w:r w:rsidR="009E51F8" w:rsidRPr="00B0205A">
        <w:rPr>
          <w:rPrChange w:id="6694" w:author="raye" w:date="2018-08-10T12:30:00Z">
            <w:rPr>
              <w:rFonts w:ascii="Calibri" w:hAnsi="Calibri" w:cstheme="minorHAnsi"/>
              <w:bCs/>
            </w:rPr>
          </w:rPrChange>
        </w:rPr>
        <w:t xml:space="preserve">Operations </w:t>
      </w:r>
      <w:r w:rsidR="003B3503" w:rsidRPr="00B0205A">
        <w:rPr>
          <w:rPrChange w:id="6695" w:author="raye" w:date="2018-08-10T12:30:00Z">
            <w:rPr>
              <w:rFonts w:ascii="Calibri" w:hAnsi="Calibri" w:cstheme="minorHAnsi"/>
              <w:bCs/>
            </w:rPr>
          </w:rPrChange>
        </w:rPr>
        <w:t>Analyst</w:t>
      </w:r>
      <w:r w:rsidR="002162A8" w:rsidRPr="00B0205A">
        <w:rPr>
          <w:rPrChange w:id="6696" w:author="raye" w:date="2018-08-10T12:30:00Z">
            <w:rPr>
              <w:rFonts w:ascii="Calibri" w:hAnsi="Calibri" w:cstheme="minorHAnsi"/>
              <w:bCs/>
            </w:rPr>
          </w:rPrChange>
        </w:rPr>
        <w:t>: Create Case Page</w:t>
      </w:r>
      <w:bookmarkEnd w:id="6689"/>
      <w:bookmarkEnd w:id="6690"/>
      <w:bookmarkEnd w:id="6691"/>
      <w:bookmarkEnd w:id="6692"/>
    </w:p>
    <w:p w14:paraId="052B8AE7" w14:textId="4F75BDFF" w:rsidR="002162A8" w:rsidRPr="00B0205A" w:rsidRDefault="00EE1645" w:rsidP="00BA2F11">
      <w:pPr>
        <w:pStyle w:val="3"/>
        <w:keepNext w:val="0"/>
        <w:keepLines w:val="0"/>
        <w:spacing w:before="0" w:after="120" w:line="240" w:lineRule="auto"/>
        <w:ind w:left="566"/>
        <w:rPr>
          <w:rFonts w:ascii="Times New Roman" w:hAnsi="Times New Roman" w:cs="Times New Roman"/>
          <w:rPrChange w:id="6697" w:author="raye" w:date="2018-08-10T12:30:00Z">
            <w:rPr>
              <w:rFonts w:ascii="Calibri" w:hAnsi="Calibri" w:cstheme="minorHAnsi"/>
            </w:rPr>
          </w:rPrChange>
        </w:rPr>
      </w:pPr>
      <w:bookmarkStart w:id="6698" w:name="_Toc508573664"/>
      <w:bookmarkStart w:id="6699" w:name="_Toc512250230"/>
      <w:bookmarkStart w:id="6700" w:name="_Toc520839436"/>
      <w:r w:rsidRPr="00B0205A">
        <w:rPr>
          <w:rFonts w:ascii="Times New Roman" w:hAnsi="Times New Roman" w:cs="Times New Roman"/>
          <w:rPrChange w:id="6701" w:author="raye" w:date="2018-08-10T12:30:00Z">
            <w:rPr>
              <w:rFonts w:ascii="Calibri" w:hAnsi="Calibri" w:cstheme="minorHAnsi"/>
            </w:rPr>
          </w:rPrChange>
        </w:rPr>
        <w:t xml:space="preserve">1..1. </w:t>
      </w:r>
      <w:r w:rsidR="002162A8" w:rsidRPr="00B0205A">
        <w:rPr>
          <w:rFonts w:ascii="Times New Roman" w:hAnsi="Times New Roman" w:cs="Times New Roman"/>
          <w:rPrChange w:id="6702" w:author="raye" w:date="2018-08-10T12:30:00Z">
            <w:rPr>
              <w:rFonts w:ascii="Calibri" w:hAnsi="Calibri" w:cstheme="minorHAnsi"/>
            </w:rPr>
          </w:rPrChange>
        </w:rPr>
        <w:t>AS-IS</w:t>
      </w:r>
      <w:bookmarkEnd w:id="6698"/>
      <w:bookmarkEnd w:id="6699"/>
      <w:bookmarkEnd w:id="6700"/>
    </w:p>
    <w:p w14:paraId="727C696D" w14:textId="668F31D5" w:rsidR="002162A8" w:rsidRPr="00B0205A" w:rsidRDefault="00240B2B" w:rsidP="00C409AC">
      <w:pPr>
        <w:pStyle w:val="BodyText1"/>
        <w:ind w:rightChars="100" w:right="210" w:firstLineChars="177" w:firstLine="425"/>
        <w:jc w:val="both"/>
        <w:rPr>
          <w:rFonts w:eastAsiaTheme="minorEastAsia"/>
          <w:kern w:val="2"/>
          <w:szCs w:val="22"/>
          <w:lang w:eastAsia="zh-CN"/>
          <w:rPrChange w:id="6703" w:author="raye" w:date="2018-08-10T12:30:00Z">
            <w:rPr>
              <w:rFonts w:ascii="Calibri" w:eastAsiaTheme="minorEastAsia" w:hAnsi="Calibri" w:cstheme="minorHAnsi"/>
              <w:kern w:val="2"/>
              <w:szCs w:val="22"/>
              <w:lang w:eastAsia="zh-CN"/>
            </w:rPr>
          </w:rPrChange>
        </w:rPr>
      </w:pPr>
      <w:r w:rsidRPr="00B0205A">
        <w:rPr>
          <w:rFonts w:eastAsiaTheme="minorEastAsia"/>
          <w:kern w:val="2"/>
          <w:szCs w:val="22"/>
          <w:lang w:eastAsia="zh-CN"/>
          <w:rPrChange w:id="6704" w:author="raye" w:date="2018-08-10T12:30:00Z">
            <w:rPr>
              <w:rFonts w:ascii="Calibri" w:eastAsiaTheme="minorEastAsia" w:hAnsi="Calibri" w:cstheme="minorHAnsi"/>
              <w:kern w:val="2"/>
              <w:szCs w:val="22"/>
              <w:lang w:eastAsia="zh-CN"/>
            </w:rPr>
          </w:rPrChange>
        </w:rPr>
        <w:t>Creation of a</w:t>
      </w:r>
      <w:r w:rsidR="002162A8" w:rsidRPr="00B0205A">
        <w:rPr>
          <w:rFonts w:eastAsiaTheme="minorEastAsia"/>
          <w:kern w:val="2"/>
          <w:szCs w:val="22"/>
          <w:lang w:eastAsia="zh-CN"/>
          <w:rPrChange w:id="6705" w:author="raye" w:date="2018-08-10T12:30:00Z">
            <w:rPr>
              <w:rFonts w:ascii="Calibri" w:eastAsiaTheme="minorEastAsia" w:hAnsi="Calibri" w:cstheme="minorHAnsi"/>
              <w:kern w:val="2"/>
              <w:szCs w:val="22"/>
              <w:lang w:eastAsia="zh-CN"/>
            </w:rPr>
          </w:rPrChange>
        </w:rPr>
        <w:t xml:space="preserve"> case is handled by </w:t>
      </w:r>
      <w:r w:rsidR="009E51F8" w:rsidRPr="00B0205A">
        <w:rPr>
          <w:rFonts w:eastAsiaTheme="minorEastAsia"/>
          <w:kern w:val="2"/>
          <w:szCs w:val="22"/>
          <w:lang w:eastAsia="zh-CN"/>
          <w:rPrChange w:id="6706" w:author="raye" w:date="2018-08-10T12:30:00Z">
            <w:rPr>
              <w:rFonts w:ascii="Calibri" w:eastAsiaTheme="minorEastAsia" w:hAnsi="Calibri" w:cstheme="minorHAnsi"/>
              <w:kern w:val="2"/>
              <w:szCs w:val="22"/>
              <w:lang w:eastAsia="zh-CN"/>
            </w:rPr>
          </w:rPrChange>
        </w:rPr>
        <w:t xml:space="preserve">Operations </w:t>
      </w:r>
      <w:r w:rsidR="003B3503" w:rsidRPr="00B0205A">
        <w:rPr>
          <w:rFonts w:eastAsiaTheme="minorEastAsia"/>
          <w:kern w:val="2"/>
          <w:szCs w:val="22"/>
          <w:lang w:eastAsia="zh-CN"/>
          <w:rPrChange w:id="6707" w:author="raye" w:date="2018-08-10T12:30:00Z">
            <w:rPr>
              <w:rFonts w:ascii="Calibri" w:eastAsiaTheme="minorEastAsia" w:hAnsi="Calibri" w:cstheme="minorHAnsi"/>
              <w:kern w:val="2"/>
              <w:szCs w:val="22"/>
              <w:lang w:eastAsia="zh-CN"/>
            </w:rPr>
          </w:rPrChange>
        </w:rPr>
        <w:t>Analyst</w:t>
      </w:r>
      <w:r w:rsidR="002162A8" w:rsidRPr="00B0205A">
        <w:rPr>
          <w:rFonts w:eastAsiaTheme="minorEastAsia"/>
          <w:kern w:val="2"/>
          <w:szCs w:val="22"/>
          <w:lang w:eastAsia="zh-CN"/>
          <w:rPrChange w:id="6708" w:author="raye" w:date="2018-08-10T12:30:00Z">
            <w:rPr>
              <w:rFonts w:ascii="Calibri" w:eastAsiaTheme="minorEastAsia" w:hAnsi="Calibri" w:cstheme="minorHAnsi"/>
              <w:kern w:val="2"/>
              <w:szCs w:val="22"/>
              <w:lang w:eastAsia="zh-CN"/>
            </w:rPr>
          </w:rPrChange>
        </w:rPr>
        <w:t>, which is based for trade finance transaction risk mitigation review and related documents categorize.</w:t>
      </w:r>
    </w:p>
    <w:p w14:paraId="29E56C91" w14:textId="4B8FD8DD" w:rsidR="002162A8" w:rsidRPr="00B0205A" w:rsidRDefault="00343094" w:rsidP="00022A05">
      <w:pPr>
        <w:pStyle w:val="a0"/>
        <w:numPr>
          <w:ilvl w:val="0"/>
          <w:numId w:val="7"/>
        </w:numPr>
        <w:spacing w:afterLines="50" w:after="156"/>
        <w:ind w:firstLineChars="0"/>
        <w:rPr>
          <w:rFonts w:ascii="Times New Roman" w:hAnsi="Times New Roman" w:cs="Times New Roman"/>
          <w:sz w:val="24"/>
          <w:rPrChange w:id="6709" w:author="raye" w:date="2018-08-10T12:30:00Z">
            <w:rPr>
              <w:rFonts w:ascii="Calibri" w:hAnsi="Calibri" w:cstheme="minorHAnsi"/>
              <w:sz w:val="24"/>
            </w:rPr>
          </w:rPrChange>
        </w:rPr>
      </w:pPr>
      <w:r w:rsidRPr="00B0205A">
        <w:rPr>
          <w:rFonts w:ascii="Times New Roman" w:hAnsi="Times New Roman" w:cs="Times New Roman"/>
          <w:sz w:val="24"/>
          <w:rPrChange w:id="6710" w:author="raye" w:date="2018-08-10T12:30:00Z">
            <w:rPr>
              <w:rFonts w:ascii="Calibri" w:hAnsi="Calibri" w:cstheme="minorHAnsi"/>
              <w:sz w:val="24"/>
            </w:rPr>
          </w:rPrChange>
        </w:rPr>
        <w:t>A case</w:t>
      </w:r>
      <w:r w:rsidR="00240B2B" w:rsidRPr="00B0205A">
        <w:rPr>
          <w:rFonts w:ascii="Times New Roman" w:hAnsi="Times New Roman" w:cs="Times New Roman"/>
          <w:sz w:val="24"/>
          <w:rPrChange w:id="6711" w:author="raye" w:date="2018-08-10T12:30:00Z">
            <w:rPr>
              <w:rFonts w:ascii="Calibri" w:hAnsi="Calibri" w:cstheme="minorHAnsi"/>
              <w:sz w:val="24"/>
            </w:rPr>
          </w:rPrChange>
        </w:rPr>
        <w:t xml:space="preserve"> is cr</w:t>
      </w:r>
      <w:r w:rsidRPr="00B0205A">
        <w:rPr>
          <w:rFonts w:ascii="Times New Roman" w:hAnsi="Times New Roman" w:cs="Times New Roman"/>
          <w:sz w:val="24"/>
          <w:rPrChange w:id="6712" w:author="raye" w:date="2018-08-10T12:30:00Z">
            <w:rPr>
              <w:rFonts w:ascii="Calibri" w:hAnsi="Calibri" w:cstheme="minorHAnsi"/>
              <w:sz w:val="24"/>
            </w:rPr>
          </w:rPrChange>
        </w:rPr>
        <w:t xml:space="preserve">eated by an </w:t>
      </w:r>
      <w:r w:rsidR="00604DE2" w:rsidRPr="00B0205A">
        <w:rPr>
          <w:rFonts w:ascii="Times New Roman" w:hAnsi="Times New Roman" w:cs="Times New Roman"/>
          <w:sz w:val="24"/>
          <w:rPrChange w:id="6713" w:author="raye" w:date="2018-08-10T12:30:00Z">
            <w:rPr>
              <w:rFonts w:ascii="Calibri" w:hAnsi="Calibri" w:cstheme="minorHAnsi"/>
              <w:sz w:val="24"/>
            </w:rPr>
          </w:rPrChange>
        </w:rPr>
        <w:t xml:space="preserve">Operations Analyst </w:t>
      </w:r>
      <w:r w:rsidRPr="00B0205A">
        <w:rPr>
          <w:rFonts w:ascii="Times New Roman" w:hAnsi="Times New Roman" w:cs="Times New Roman"/>
          <w:sz w:val="24"/>
          <w:rPrChange w:id="6714" w:author="raye" w:date="2018-08-10T12:30:00Z">
            <w:rPr>
              <w:rFonts w:ascii="Calibri" w:hAnsi="Calibri" w:cstheme="minorHAnsi"/>
              <w:sz w:val="24"/>
            </w:rPr>
          </w:rPrChange>
        </w:rPr>
        <w:t xml:space="preserve">and each case can be identified by the analyst’s User ID. </w:t>
      </w:r>
    </w:p>
    <w:p w14:paraId="6182B4CA" w14:textId="3C269170" w:rsidR="002162A8" w:rsidRPr="00B0205A" w:rsidRDefault="00832F86" w:rsidP="00022A05">
      <w:pPr>
        <w:pStyle w:val="a0"/>
        <w:numPr>
          <w:ilvl w:val="0"/>
          <w:numId w:val="7"/>
        </w:numPr>
        <w:spacing w:afterLines="50" w:after="156"/>
        <w:ind w:firstLineChars="0"/>
        <w:rPr>
          <w:rFonts w:ascii="Times New Roman" w:hAnsi="Times New Roman" w:cs="Times New Roman"/>
          <w:sz w:val="24"/>
          <w:rPrChange w:id="6715" w:author="raye" w:date="2018-08-10T12:30:00Z">
            <w:rPr>
              <w:rFonts w:ascii="Calibri" w:hAnsi="Calibri" w:cstheme="minorHAnsi"/>
              <w:sz w:val="24"/>
            </w:rPr>
          </w:rPrChange>
        </w:rPr>
      </w:pPr>
      <w:r w:rsidRPr="00B0205A">
        <w:rPr>
          <w:rFonts w:ascii="Times New Roman" w:hAnsi="Times New Roman" w:cs="Times New Roman"/>
          <w:sz w:val="24"/>
          <w:rPrChange w:id="6716" w:author="raye" w:date="2018-08-10T12:30:00Z">
            <w:rPr>
              <w:rFonts w:ascii="Calibri" w:hAnsi="Calibri" w:cstheme="minorHAnsi"/>
              <w:sz w:val="24"/>
            </w:rPr>
          </w:rPrChange>
        </w:rPr>
        <w:t>Only PDF documents can be uploaded.</w:t>
      </w:r>
    </w:p>
    <w:p w14:paraId="6E5E9979" w14:textId="7C9B662E" w:rsidR="002162A8" w:rsidRPr="00B0205A" w:rsidRDefault="002162A8" w:rsidP="00C409AC">
      <w:pPr>
        <w:pStyle w:val="BodyText1"/>
        <w:ind w:rightChars="100" w:right="210" w:firstLineChars="177" w:firstLine="425"/>
        <w:jc w:val="both"/>
        <w:rPr>
          <w:rFonts w:eastAsiaTheme="minorEastAsia"/>
          <w:kern w:val="2"/>
          <w:szCs w:val="22"/>
          <w:lang w:eastAsia="zh-CN"/>
          <w:rPrChange w:id="6717" w:author="raye" w:date="2018-08-10T12:30:00Z">
            <w:rPr>
              <w:rFonts w:ascii="Calibri" w:eastAsiaTheme="minorEastAsia" w:hAnsi="Calibri" w:cstheme="minorHAnsi"/>
              <w:kern w:val="2"/>
              <w:szCs w:val="22"/>
              <w:lang w:eastAsia="zh-CN"/>
            </w:rPr>
          </w:rPrChange>
        </w:rPr>
      </w:pPr>
      <w:r w:rsidRPr="00B0205A">
        <w:rPr>
          <w:rFonts w:eastAsiaTheme="minorEastAsia"/>
          <w:kern w:val="2"/>
          <w:szCs w:val="22"/>
          <w:lang w:eastAsia="zh-CN"/>
          <w:rPrChange w:id="6718" w:author="raye" w:date="2018-08-10T12:30:00Z">
            <w:rPr>
              <w:rFonts w:ascii="Calibri" w:eastAsiaTheme="minorEastAsia" w:hAnsi="Calibri" w:cstheme="minorHAnsi"/>
              <w:kern w:val="2"/>
              <w:szCs w:val="22"/>
              <w:lang w:eastAsia="zh-CN"/>
            </w:rPr>
          </w:rPrChange>
        </w:rPr>
        <w:t xml:space="preserve">After ID configuration, the </w:t>
      </w:r>
      <w:r w:rsidR="00604DE2" w:rsidRPr="00B0205A">
        <w:rPr>
          <w:rFonts w:eastAsiaTheme="minorEastAsia"/>
          <w:kern w:val="2"/>
          <w:szCs w:val="22"/>
          <w:lang w:eastAsia="zh-CN"/>
          <w:rPrChange w:id="6719" w:author="raye" w:date="2018-08-10T12:30:00Z">
            <w:rPr>
              <w:rFonts w:ascii="Calibri" w:eastAsiaTheme="minorEastAsia" w:hAnsi="Calibri" w:cstheme="minorHAnsi"/>
              <w:kern w:val="2"/>
              <w:szCs w:val="22"/>
              <w:lang w:eastAsia="zh-CN"/>
            </w:rPr>
          </w:rPrChange>
        </w:rPr>
        <w:t xml:space="preserve">Operations Analyst </w:t>
      </w:r>
      <w:r w:rsidRPr="00B0205A">
        <w:rPr>
          <w:rFonts w:eastAsiaTheme="minorEastAsia"/>
          <w:kern w:val="2"/>
          <w:szCs w:val="22"/>
          <w:lang w:eastAsia="zh-CN"/>
          <w:rPrChange w:id="6720" w:author="raye" w:date="2018-08-10T12:30:00Z">
            <w:rPr>
              <w:rFonts w:ascii="Calibri" w:eastAsiaTheme="minorEastAsia" w:hAnsi="Calibri" w:cstheme="minorHAnsi"/>
              <w:kern w:val="2"/>
              <w:szCs w:val="22"/>
              <w:lang w:eastAsia="zh-CN"/>
            </w:rPr>
          </w:rPrChange>
        </w:rPr>
        <w:t xml:space="preserve">can click the “Create a new case” button to create the new case. The system will pop up a window. </w:t>
      </w:r>
    </w:p>
    <w:p w14:paraId="3E32ACF8" w14:textId="2774F000" w:rsidR="002162A8" w:rsidRPr="00B0205A" w:rsidRDefault="00377EA4" w:rsidP="00A769EC">
      <w:pPr>
        <w:pStyle w:val="BodyText1"/>
        <w:jc w:val="center"/>
        <w:rPr>
          <w:lang w:eastAsia="zh-CN"/>
          <w:rPrChange w:id="6721" w:author="raye" w:date="2018-08-10T12:30:00Z">
            <w:rPr>
              <w:rFonts w:ascii="Calibri" w:hAnsi="Calibri" w:cstheme="minorHAnsi"/>
              <w:lang w:eastAsia="zh-CN"/>
            </w:rPr>
          </w:rPrChange>
        </w:rPr>
      </w:pPr>
      <w:r w:rsidRPr="00B0205A">
        <w:rPr>
          <w:noProof/>
          <w:lang w:eastAsia="zh-CN"/>
          <w:rPrChange w:id="6722" w:author="raye" w:date="2018-08-10T12:30:00Z">
            <w:rPr>
              <w:rFonts w:ascii="Calibri" w:hAnsi="Calibri" w:cstheme="minorHAnsi"/>
              <w:noProof/>
              <w:lang w:eastAsia="zh-CN"/>
            </w:rPr>
          </w:rPrChange>
        </w:rPr>
        <w:lastRenderedPageBreak/>
        <w:drawing>
          <wp:inline distT="0" distB="0" distL="0" distR="0" wp14:anchorId="7DE06730" wp14:editId="4C2806FE">
            <wp:extent cx="4518505" cy="459671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8270" cy="4606648"/>
                    </a:xfrm>
                    <a:prstGeom prst="rect">
                      <a:avLst/>
                    </a:prstGeom>
                    <a:noFill/>
                  </pic:spPr>
                </pic:pic>
              </a:graphicData>
            </a:graphic>
          </wp:inline>
        </w:drawing>
      </w:r>
    </w:p>
    <w:p w14:paraId="3922833B" w14:textId="77777777" w:rsidR="002162A8" w:rsidRPr="00B0205A" w:rsidRDefault="002162A8" w:rsidP="00774ECE">
      <w:pPr>
        <w:pStyle w:val="BodyText1"/>
        <w:ind w:rightChars="100" w:right="210" w:firstLineChars="177" w:firstLine="425"/>
        <w:jc w:val="both"/>
        <w:rPr>
          <w:rFonts w:eastAsiaTheme="minorEastAsia"/>
          <w:kern w:val="2"/>
          <w:szCs w:val="22"/>
          <w:lang w:eastAsia="zh-CN"/>
          <w:rPrChange w:id="6723" w:author="raye" w:date="2018-08-10T12:30:00Z">
            <w:rPr>
              <w:rFonts w:ascii="Calibri" w:eastAsiaTheme="minorEastAsia" w:hAnsi="Calibri" w:cstheme="minorHAnsi"/>
              <w:kern w:val="2"/>
              <w:szCs w:val="22"/>
              <w:lang w:eastAsia="zh-CN"/>
            </w:rPr>
          </w:rPrChange>
        </w:rPr>
      </w:pPr>
      <w:r w:rsidRPr="00B0205A">
        <w:rPr>
          <w:rFonts w:eastAsiaTheme="minorEastAsia"/>
          <w:kern w:val="2"/>
          <w:szCs w:val="22"/>
          <w:lang w:eastAsia="zh-CN"/>
          <w:rPrChange w:id="6724" w:author="raye" w:date="2018-08-10T12:30:00Z">
            <w:rPr>
              <w:rFonts w:ascii="Calibri" w:eastAsiaTheme="minorEastAsia" w:hAnsi="Calibri" w:cstheme="minorHAnsi"/>
              <w:kern w:val="2"/>
              <w:szCs w:val="22"/>
              <w:lang w:eastAsia="zh-CN"/>
            </w:rPr>
          </w:rPrChange>
        </w:rPr>
        <w:t>In the popup window, enter the following information:</w:t>
      </w:r>
    </w:p>
    <w:p w14:paraId="7C113FCD" w14:textId="347C7A04" w:rsidR="002162A8" w:rsidRPr="00B0205A" w:rsidRDefault="002162A8" w:rsidP="00774ECE">
      <w:pPr>
        <w:spacing w:afterLines="50" w:after="156"/>
        <w:ind w:left="425"/>
        <w:rPr>
          <w:rFonts w:ascii="Times New Roman" w:hAnsi="Times New Roman" w:cs="Times New Roman"/>
          <w:sz w:val="24"/>
          <w:rPrChange w:id="6725" w:author="raye" w:date="2018-08-10T12:30:00Z">
            <w:rPr>
              <w:rFonts w:ascii="Calibri" w:hAnsi="Calibri" w:cstheme="minorHAnsi"/>
              <w:sz w:val="24"/>
            </w:rPr>
          </w:rPrChange>
        </w:rPr>
      </w:pPr>
    </w:p>
    <w:p w14:paraId="3CC9A5B7" w14:textId="77777777" w:rsidR="002162A8" w:rsidRPr="00B0205A" w:rsidRDefault="002162A8" w:rsidP="00774ECE">
      <w:pPr>
        <w:pStyle w:val="BodyText1"/>
        <w:ind w:rightChars="100" w:right="210"/>
        <w:jc w:val="both"/>
        <w:rPr>
          <w:rFonts w:eastAsiaTheme="minorEastAsia"/>
          <w:kern w:val="2"/>
          <w:szCs w:val="22"/>
          <w:lang w:eastAsia="zh-CN"/>
          <w:rPrChange w:id="6726" w:author="raye" w:date="2018-08-10T12:30:00Z">
            <w:rPr>
              <w:rFonts w:ascii="Calibri" w:eastAsiaTheme="minorEastAsia" w:hAnsi="Calibri" w:cstheme="minorHAnsi"/>
              <w:kern w:val="2"/>
              <w:szCs w:val="22"/>
              <w:lang w:eastAsia="zh-CN"/>
            </w:rPr>
          </w:rPrChange>
        </w:rPr>
      </w:pPr>
      <w:r w:rsidRPr="00B0205A">
        <w:rPr>
          <w:rFonts w:eastAsiaTheme="minorEastAsia"/>
          <w:kern w:val="2"/>
          <w:szCs w:val="22"/>
          <w:lang w:eastAsia="zh-CN"/>
          <w:rPrChange w:id="6727" w:author="raye" w:date="2018-08-10T12:30:00Z">
            <w:rPr>
              <w:rFonts w:ascii="Calibri" w:eastAsiaTheme="minorEastAsia" w:hAnsi="Calibri" w:cstheme="minorHAnsi"/>
              <w:kern w:val="2"/>
              <w:szCs w:val="22"/>
              <w:lang w:eastAsia="zh-CN"/>
            </w:rPr>
          </w:rPrChange>
        </w:rPr>
        <w:t>Input component</w:t>
      </w:r>
      <w:r w:rsidRPr="00B0205A">
        <w:rPr>
          <w:rFonts w:eastAsiaTheme="minorEastAsia" w:hint="eastAsia"/>
          <w:kern w:val="2"/>
          <w:szCs w:val="22"/>
          <w:lang w:eastAsia="zh-CN"/>
          <w:rPrChange w:id="6728" w:author="raye" w:date="2018-08-10T12:30:00Z">
            <w:rPr>
              <w:rFonts w:ascii="Calibri" w:eastAsiaTheme="minorEastAsia" w:hAnsi="Calibri" w:cstheme="minorHAnsi" w:hint="eastAsia"/>
              <w:kern w:val="2"/>
              <w:szCs w:val="22"/>
              <w:lang w:eastAsia="zh-CN"/>
            </w:rPr>
          </w:rPrChange>
        </w:rPr>
        <w:t>：</w:t>
      </w:r>
    </w:p>
    <w:tbl>
      <w:tblPr>
        <w:tblStyle w:val="a9"/>
        <w:tblW w:w="0" w:type="auto"/>
        <w:tblLook w:val="04A0" w:firstRow="1" w:lastRow="0" w:firstColumn="1" w:lastColumn="0" w:noHBand="0" w:noVBand="1"/>
      </w:tblPr>
      <w:tblGrid>
        <w:gridCol w:w="1921"/>
        <w:gridCol w:w="3036"/>
        <w:gridCol w:w="3339"/>
      </w:tblGrid>
      <w:tr w:rsidR="005F2EE9" w:rsidRPr="00B0205A" w14:paraId="5E2C0D95" w14:textId="77777777" w:rsidTr="0033583C">
        <w:tc>
          <w:tcPr>
            <w:tcW w:w="1921" w:type="dxa"/>
            <w:shd w:val="clear" w:color="auto" w:fill="BFBFBF" w:themeFill="background1" w:themeFillShade="BF"/>
          </w:tcPr>
          <w:p w14:paraId="1EE73C44" w14:textId="77777777" w:rsidR="002162A8" w:rsidRPr="00B0205A" w:rsidRDefault="002162A8" w:rsidP="00774ECE">
            <w:pPr>
              <w:pStyle w:val="BodyText1"/>
              <w:spacing w:after="0"/>
              <w:ind w:rightChars="100" w:right="210"/>
              <w:jc w:val="both"/>
              <w:rPr>
                <w:szCs w:val="24"/>
                <w:lang w:eastAsia="zh-CN"/>
                <w:rPrChange w:id="6729" w:author="raye" w:date="2018-08-10T12:30:00Z">
                  <w:rPr>
                    <w:rFonts w:ascii="Calibri" w:hAnsi="Calibri" w:cstheme="minorHAnsi"/>
                    <w:szCs w:val="24"/>
                    <w:lang w:eastAsia="zh-CN"/>
                  </w:rPr>
                </w:rPrChange>
              </w:rPr>
            </w:pPr>
            <w:r w:rsidRPr="00B0205A">
              <w:rPr>
                <w:szCs w:val="24"/>
                <w:lang w:eastAsia="zh-CN"/>
                <w:rPrChange w:id="6730" w:author="raye" w:date="2018-08-10T12:30:00Z">
                  <w:rPr>
                    <w:rFonts w:ascii="Calibri" w:hAnsi="Calibri" w:cstheme="minorHAnsi"/>
                    <w:szCs w:val="24"/>
                    <w:lang w:eastAsia="zh-CN"/>
                  </w:rPr>
                </w:rPrChange>
              </w:rPr>
              <w:t>Field</w:t>
            </w:r>
          </w:p>
        </w:tc>
        <w:tc>
          <w:tcPr>
            <w:tcW w:w="3036" w:type="dxa"/>
            <w:shd w:val="clear" w:color="auto" w:fill="BFBFBF" w:themeFill="background1" w:themeFillShade="BF"/>
          </w:tcPr>
          <w:p w14:paraId="27FFCDED" w14:textId="77777777" w:rsidR="002162A8" w:rsidRPr="00B0205A" w:rsidRDefault="002162A8" w:rsidP="00774ECE">
            <w:pPr>
              <w:pStyle w:val="BodyText1"/>
              <w:spacing w:after="0"/>
              <w:ind w:rightChars="100" w:right="210"/>
              <w:jc w:val="both"/>
              <w:rPr>
                <w:szCs w:val="24"/>
                <w:lang w:eastAsia="zh-CN"/>
                <w:rPrChange w:id="6731" w:author="raye" w:date="2018-08-10T12:30:00Z">
                  <w:rPr>
                    <w:rFonts w:ascii="Calibri" w:hAnsi="Calibri" w:cstheme="minorHAnsi"/>
                    <w:szCs w:val="24"/>
                    <w:lang w:eastAsia="zh-CN"/>
                  </w:rPr>
                </w:rPrChange>
              </w:rPr>
            </w:pPr>
            <w:r w:rsidRPr="00B0205A">
              <w:rPr>
                <w:szCs w:val="24"/>
                <w:lang w:eastAsia="zh-CN"/>
                <w:rPrChange w:id="6732" w:author="raye" w:date="2018-08-10T12:30:00Z">
                  <w:rPr>
                    <w:rFonts w:ascii="Calibri" w:hAnsi="Calibri" w:cstheme="minorHAnsi"/>
                    <w:szCs w:val="24"/>
                    <w:lang w:eastAsia="zh-CN"/>
                  </w:rPr>
                </w:rPrChange>
              </w:rPr>
              <w:t>Valid Data type</w:t>
            </w:r>
          </w:p>
        </w:tc>
        <w:tc>
          <w:tcPr>
            <w:tcW w:w="3339" w:type="dxa"/>
            <w:shd w:val="clear" w:color="auto" w:fill="BFBFBF" w:themeFill="background1" w:themeFillShade="BF"/>
          </w:tcPr>
          <w:p w14:paraId="1B8BD30B" w14:textId="77777777" w:rsidR="002162A8" w:rsidRPr="00B0205A" w:rsidRDefault="002162A8" w:rsidP="00774ECE">
            <w:pPr>
              <w:pStyle w:val="BodyText1"/>
              <w:spacing w:after="0"/>
              <w:ind w:rightChars="100" w:right="210"/>
              <w:jc w:val="both"/>
              <w:rPr>
                <w:szCs w:val="24"/>
                <w:lang w:eastAsia="zh-CN"/>
                <w:rPrChange w:id="6733" w:author="raye" w:date="2018-08-10T12:30:00Z">
                  <w:rPr>
                    <w:rFonts w:ascii="Calibri" w:hAnsi="Calibri" w:cstheme="minorHAnsi"/>
                    <w:szCs w:val="24"/>
                    <w:lang w:eastAsia="zh-CN"/>
                  </w:rPr>
                </w:rPrChange>
              </w:rPr>
            </w:pPr>
          </w:p>
        </w:tc>
      </w:tr>
      <w:tr w:rsidR="005F2EE9" w:rsidRPr="00B0205A" w14:paraId="6596FDA6" w14:textId="77777777" w:rsidTr="005E7DE4">
        <w:trPr>
          <w:trHeight w:val="1397"/>
        </w:trPr>
        <w:tc>
          <w:tcPr>
            <w:tcW w:w="1921" w:type="dxa"/>
          </w:tcPr>
          <w:p w14:paraId="5B11FCFF" w14:textId="77777777" w:rsidR="002162A8" w:rsidRPr="00B0205A" w:rsidRDefault="002162A8" w:rsidP="00C409AC">
            <w:pPr>
              <w:pStyle w:val="BodyText1"/>
              <w:spacing w:after="0"/>
              <w:ind w:rightChars="100" w:right="210"/>
              <w:jc w:val="both"/>
              <w:rPr>
                <w:szCs w:val="24"/>
                <w:lang w:eastAsia="zh-CN"/>
                <w:rPrChange w:id="6734" w:author="raye" w:date="2018-08-10T12:30:00Z">
                  <w:rPr>
                    <w:rFonts w:ascii="Calibri" w:hAnsi="Calibri" w:cstheme="minorHAnsi"/>
                    <w:szCs w:val="24"/>
                    <w:lang w:eastAsia="zh-CN"/>
                  </w:rPr>
                </w:rPrChange>
              </w:rPr>
            </w:pPr>
            <w:r w:rsidRPr="00B0205A">
              <w:rPr>
                <w:szCs w:val="24"/>
                <w:rPrChange w:id="6735" w:author="raye" w:date="2018-08-10T12:30:00Z">
                  <w:rPr>
                    <w:rFonts w:ascii="Calibri" w:hAnsi="Calibri" w:cstheme="minorHAnsi"/>
                    <w:szCs w:val="24"/>
                  </w:rPr>
                </w:rPrChange>
              </w:rPr>
              <w:t>Case ID</w:t>
            </w:r>
          </w:p>
        </w:tc>
        <w:tc>
          <w:tcPr>
            <w:tcW w:w="3036" w:type="dxa"/>
          </w:tcPr>
          <w:p w14:paraId="5C23A3BE" w14:textId="77777777" w:rsidR="002162A8" w:rsidRPr="00B0205A" w:rsidRDefault="002162A8" w:rsidP="00A769EC">
            <w:pPr>
              <w:pStyle w:val="BodyText1"/>
              <w:spacing w:after="0"/>
              <w:ind w:rightChars="100" w:right="210"/>
              <w:jc w:val="both"/>
              <w:rPr>
                <w:szCs w:val="24"/>
                <w:lang w:eastAsia="zh-CN"/>
                <w:rPrChange w:id="6736" w:author="raye" w:date="2018-08-10T12:30:00Z">
                  <w:rPr>
                    <w:rFonts w:ascii="Calibri" w:hAnsi="Calibri" w:cstheme="minorHAnsi"/>
                    <w:szCs w:val="24"/>
                    <w:lang w:eastAsia="zh-CN"/>
                  </w:rPr>
                </w:rPrChange>
              </w:rPr>
            </w:pPr>
            <w:r w:rsidRPr="00B0205A">
              <w:rPr>
                <w:szCs w:val="24"/>
                <w:lang w:eastAsia="zh-CN"/>
                <w:rPrChange w:id="6737" w:author="raye" w:date="2018-08-10T12:30:00Z">
                  <w:rPr>
                    <w:rFonts w:ascii="Calibri" w:hAnsi="Calibri" w:cstheme="minorHAnsi"/>
                    <w:szCs w:val="24"/>
                    <w:lang w:eastAsia="zh-CN"/>
                  </w:rPr>
                </w:rPrChange>
              </w:rPr>
              <w:t>Not need input</w:t>
            </w:r>
          </w:p>
        </w:tc>
        <w:tc>
          <w:tcPr>
            <w:tcW w:w="3339" w:type="dxa"/>
          </w:tcPr>
          <w:p w14:paraId="5E4D9972" w14:textId="18579B91" w:rsidR="002162A8" w:rsidRPr="00B0205A" w:rsidRDefault="002162A8" w:rsidP="00774ECE">
            <w:pPr>
              <w:pStyle w:val="BodyText1"/>
              <w:spacing w:after="0"/>
              <w:ind w:rightChars="100" w:right="210"/>
              <w:jc w:val="both"/>
              <w:rPr>
                <w:szCs w:val="24"/>
                <w:lang w:eastAsia="zh-CN"/>
                <w:rPrChange w:id="6738" w:author="raye" w:date="2018-08-10T12:30:00Z">
                  <w:rPr>
                    <w:rFonts w:ascii="Calibri" w:hAnsi="Calibri" w:cstheme="minorHAnsi"/>
                    <w:szCs w:val="24"/>
                    <w:lang w:eastAsia="zh-CN"/>
                  </w:rPr>
                </w:rPrChange>
              </w:rPr>
            </w:pPr>
            <w:r w:rsidRPr="00B0205A">
              <w:rPr>
                <w:szCs w:val="24"/>
                <w:lang w:eastAsia="zh-CN"/>
                <w:rPrChange w:id="6739" w:author="raye" w:date="2018-08-10T12:30:00Z">
                  <w:rPr>
                    <w:rFonts w:ascii="Calibri" w:hAnsi="Calibri" w:cstheme="minorHAnsi"/>
                    <w:szCs w:val="24"/>
                    <w:lang w:eastAsia="zh-CN"/>
                  </w:rPr>
                </w:rPrChange>
              </w:rPr>
              <w:t>Need</w:t>
            </w:r>
            <w:r w:rsidRPr="00B0205A">
              <w:rPr>
                <w:szCs w:val="24"/>
                <w:rPrChange w:id="6740" w:author="raye" w:date="2018-08-10T12:30:00Z">
                  <w:rPr>
                    <w:rFonts w:ascii="Calibri" w:hAnsi="Calibri" w:cstheme="minorHAnsi"/>
                    <w:szCs w:val="24"/>
                  </w:rPr>
                </w:rPrChange>
              </w:rPr>
              <w:t xml:space="preserve"> </w:t>
            </w:r>
            <w:r w:rsidRPr="00B0205A">
              <w:rPr>
                <w:szCs w:val="24"/>
                <w:lang w:eastAsia="zh-CN"/>
                <w:rPrChange w:id="6741" w:author="raye" w:date="2018-08-10T12:30:00Z">
                  <w:rPr>
                    <w:rFonts w:ascii="Calibri" w:hAnsi="Calibri" w:cstheme="minorHAnsi"/>
                    <w:szCs w:val="24"/>
                    <w:lang w:eastAsia="zh-CN"/>
                  </w:rPr>
                </w:rPrChange>
              </w:rPr>
              <w:t>to</w:t>
            </w:r>
            <w:r w:rsidRPr="00B0205A">
              <w:rPr>
                <w:szCs w:val="24"/>
                <w:rPrChange w:id="6742" w:author="raye" w:date="2018-08-10T12:30:00Z">
                  <w:rPr>
                    <w:rFonts w:ascii="Calibri" w:hAnsi="Calibri" w:cstheme="minorHAnsi"/>
                    <w:szCs w:val="24"/>
                  </w:rPr>
                </w:rPrChange>
              </w:rPr>
              <w:t xml:space="preserve"> </w:t>
            </w:r>
            <w:r w:rsidRPr="00B0205A">
              <w:rPr>
                <w:szCs w:val="24"/>
                <w:lang w:eastAsia="zh-CN"/>
                <w:rPrChange w:id="6743" w:author="raye" w:date="2018-08-10T12:30:00Z">
                  <w:rPr>
                    <w:rFonts w:ascii="Calibri" w:hAnsi="Calibri" w:cstheme="minorHAnsi"/>
                    <w:szCs w:val="24"/>
                    <w:lang w:eastAsia="zh-CN"/>
                  </w:rPr>
                </w:rPrChange>
              </w:rPr>
              <w:t>show</w:t>
            </w:r>
            <w:r w:rsidRPr="00B0205A">
              <w:rPr>
                <w:szCs w:val="24"/>
                <w:rPrChange w:id="6744" w:author="raye" w:date="2018-08-10T12:30:00Z">
                  <w:rPr>
                    <w:rFonts w:ascii="Calibri" w:hAnsi="Calibri" w:cstheme="minorHAnsi"/>
                    <w:szCs w:val="24"/>
                  </w:rPr>
                </w:rPrChange>
              </w:rPr>
              <w:t xml:space="preserve"> </w:t>
            </w:r>
            <w:r w:rsidRPr="00B0205A">
              <w:rPr>
                <w:szCs w:val="24"/>
                <w:lang w:eastAsia="zh-CN"/>
                <w:rPrChange w:id="6745" w:author="raye" w:date="2018-08-10T12:30:00Z">
                  <w:rPr>
                    <w:rFonts w:ascii="Calibri" w:hAnsi="Calibri" w:cstheme="minorHAnsi"/>
                    <w:szCs w:val="24"/>
                    <w:lang w:eastAsia="zh-CN"/>
                  </w:rPr>
                </w:rPrChange>
              </w:rPr>
              <w:t xml:space="preserve">in </w:t>
            </w:r>
            <w:r w:rsidR="00B63748" w:rsidRPr="00B0205A">
              <w:rPr>
                <w:szCs w:val="24"/>
                <w:lang w:eastAsia="zh-CN"/>
                <w:rPrChange w:id="6746" w:author="raye" w:date="2018-08-10T12:30:00Z">
                  <w:rPr>
                    <w:rFonts w:ascii="Calibri" w:hAnsi="Calibri" w:cstheme="minorHAnsi"/>
                    <w:szCs w:val="24"/>
                    <w:lang w:eastAsia="zh-CN"/>
                  </w:rPr>
                </w:rPrChange>
              </w:rPr>
              <w:t>page.</w:t>
            </w:r>
          </w:p>
          <w:p w14:paraId="62049A0E" w14:textId="77777777" w:rsidR="002162A8" w:rsidRPr="00B0205A" w:rsidRDefault="002162A8" w:rsidP="00774ECE">
            <w:pPr>
              <w:pStyle w:val="BodyText1"/>
              <w:spacing w:after="0"/>
              <w:ind w:rightChars="100" w:right="210"/>
              <w:jc w:val="both"/>
              <w:rPr>
                <w:szCs w:val="24"/>
                <w:lang w:eastAsia="zh-CN"/>
                <w:rPrChange w:id="6747" w:author="raye" w:date="2018-08-10T12:30:00Z">
                  <w:rPr>
                    <w:rFonts w:ascii="Calibri" w:hAnsi="Calibri" w:cstheme="minorHAnsi"/>
                    <w:szCs w:val="24"/>
                    <w:lang w:eastAsia="zh-CN"/>
                  </w:rPr>
                </w:rPrChange>
              </w:rPr>
            </w:pPr>
            <w:r w:rsidRPr="00B0205A">
              <w:rPr>
                <w:szCs w:val="24"/>
                <w:rPrChange w:id="6748" w:author="raye" w:date="2018-08-10T12:30:00Z">
                  <w:rPr>
                    <w:rFonts w:ascii="Calibri" w:hAnsi="Calibri" w:cstheme="minorHAnsi"/>
                    <w:szCs w:val="24"/>
                  </w:rPr>
                </w:rPrChange>
              </w:rPr>
              <w:t xml:space="preserve">String, create automatically based on the name of upload PDF file </w:t>
            </w:r>
            <w:r w:rsidRPr="00B0205A">
              <w:rPr>
                <w:rFonts w:hint="eastAsia"/>
                <w:szCs w:val="24"/>
                <w:rPrChange w:id="6749" w:author="raye" w:date="2018-08-10T12:30:00Z">
                  <w:rPr>
                    <w:rFonts w:ascii="Calibri" w:hAnsi="Calibri" w:cstheme="minorHAnsi" w:hint="eastAsia"/>
                    <w:szCs w:val="24"/>
                  </w:rPr>
                </w:rPrChange>
              </w:rPr>
              <w:t>，</w:t>
            </w:r>
            <w:r w:rsidRPr="00B0205A">
              <w:rPr>
                <w:szCs w:val="24"/>
                <w:rPrChange w:id="6750" w:author="raye" w:date="2018-08-10T12:30:00Z">
                  <w:rPr>
                    <w:rFonts w:ascii="Calibri" w:hAnsi="Calibri" w:cstheme="minorHAnsi"/>
                    <w:szCs w:val="24"/>
                  </w:rPr>
                </w:rPrChange>
              </w:rPr>
              <w:t>input mandatory</w:t>
            </w:r>
          </w:p>
        </w:tc>
      </w:tr>
      <w:tr w:rsidR="005F2EE9" w:rsidRPr="00B0205A" w14:paraId="425A996E" w14:textId="77777777" w:rsidTr="005E7DE4">
        <w:trPr>
          <w:trHeight w:val="1545"/>
        </w:trPr>
        <w:tc>
          <w:tcPr>
            <w:tcW w:w="1921" w:type="dxa"/>
          </w:tcPr>
          <w:p w14:paraId="6C8DBF17" w14:textId="77777777" w:rsidR="002162A8" w:rsidRPr="00B0205A" w:rsidRDefault="002162A8" w:rsidP="00C409AC">
            <w:pPr>
              <w:pStyle w:val="BodyText1"/>
              <w:spacing w:after="0"/>
              <w:ind w:rightChars="100" w:right="210"/>
              <w:jc w:val="both"/>
              <w:rPr>
                <w:szCs w:val="24"/>
                <w:lang w:eastAsia="zh-CN"/>
                <w:rPrChange w:id="6751" w:author="raye" w:date="2018-08-10T12:30:00Z">
                  <w:rPr>
                    <w:rFonts w:ascii="Calibri" w:hAnsi="Calibri" w:cstheme="minorHAnsi"/>
                    <w:szCs w:val="24"/>
                    <w:lang w:eastAsia="zh-CN"/>
                  </w:rPr>
                </w:rPrChange>
              </w:rPr>
            </w:pPr>
            <w:r w:rsidRPr="00B0205A">
              <w:rPr>
                <w:szCs w:val="24"/>
                <w:lang w:eastAsia="zh-CN"/>
                <w:rPrChange w:id="6752" w:author="raye" w:date="2018-08-10T12:30:00Z">
                  <w:rPr>
                    <w:rFonts w:ascii="Calibri" w:hAnsi="Calibri" w:cstheme="minorHAnsi"/>
                    <w:szCs w:val="24"/>
                    <w:lang w:eastAsia="zh-CN"/>
                  </w:rPr>
                </w:rPrChange>
              </w:rPr>
              <w:t>Client ID</w:t>
            </w:r>
          </w:p>
        </w:tc>
        <w:tc>
          <w:tcPr>
            <w:tcW w:w="3036" w:type="dxa"/>
          </w:tcPr>
          <w:p w14:paraId="14E8C3E1" w14:textId="77777777" w:rsidR="002162A8" w:rsidRPr="00B0205A" w:rsidRDefault="002162A8" w:rsidP="00A769EC">
            <w:pPr>
              <w:rPr>
                <w:rFonts w:ascii="Times New Roman" w:hAnsi="Times New Roman" w:cs="Times New Roman"/>
                <w:sz w:val="24"/>
                <w:szCs w:val="24"/>
                <w:rPrChange w:id="6753" w:author="raye" w:date="2018-08-10T12:30:00Z">
                  <w:rPr>
                    <w:rFonts w:ascii="Calibri" w:hAnsi="Calibri" w:cstheme="minorHAnsi"/>
                    <w:sz w:val="24"/>
                    <w:szCs w:val="24"/>
                  </w:rPr>
                </w:rPrChange>
              </w:rPr>
            </w:pPr>
            <w:r w:rsidRPr="00B0205A">
              <w:rPr>
                <w:rFonts w:ascii="Times New Roman" w:hAnsi="Times New Roman" w:cs="Times New Roman"/>
                <w:sz w:val="24"/>
                <w:szCs w:val="24"/>
                <w:rPrChange w:id="6754" w:author="raye" w:date="2018-08-10T12:30:00Z">
                  <w:rPr>
                    <w:rFonts w:ascii="Calibri" w:hAnsi="Calibri" w:cstheme="minorHAnsi"/>
                    <w:sz w:val="24"/>
                    <w:szCs w:val="24"/>
                  </w:rPr>
                </w:rPrChange>
              </w:rPr>
              <w:t>Arabic number</w:t>
            </w:r>
          </w:p>
          <w:p w14:paraId="40AF3F38" w14:textId="77777777" w:rsidR="002162A8" w:rsidRPr="00B0205A" w:rsidRDefault="002162A8" w:rsidP="00774ECE">
            <w:pPr>
              <w:rPr>
                <w:rFonts w:ascii="Times New Roman" w:hAnsi="Times New Roman" w:cs="Times New Roman"/>
                <w:sz w:val="24"/>
                <w:szCs w:val="24"/>
                <w:rPrChange w:id="6755" w:author="raye" w:date="2018-08-10T12:30:00Z">
                  <w:rPr>
                    <w:rFonts w:ascii="Calibri" w:hAnsi="Calibri" w:cstheme="minorHAnsi"/>
                    <w:sz w:val="24"/>
                    <w:szCs w:val="24"/>
                  </w:rPr>
                </w:rPrChange>
              </w:rPr>
            </w:pPr>
            <w:r w:rsidRPr="00B0205A">
              <w:rPr>
                <w:rFonts w:ascii="Times New Roman" w:hAnsi="Times New Roman" w:cs="Times New Roman"/>
                <w:sz w:val="24"/>
                <w:szCs w:val="24"/>
                <w:rPrChange w:id="6756" w:author="raye" w:date="2018-08-10T12:30:00Z">
                  <w:rPr>
                    <w:rFonts w:ascii="Calibri" w:hAnsi="Calibri" w:cstheme="minorHAnsi"/>
                    <w:sz w:val="24"/>
                    <w:szCs w:val="24"/>
                  </w:rPr>
                </w:rPrChange>
              </w:rPr>
              <w:t># auto-match hint with client name if the system has the client record</w:t>
            </w:r>
          </w:p>
        </w:tc>
        <w:tc>
          <w:tcPr>
            <w:tcW w:w="3339" w:type="dxa"/>
          </w:tcPr>
          <w:p w14:paraId="1E190ED4" w14:textId="1008A761" w:rsidR="002162A8" w:rsidRPr="00B0205A" w:rsidRDefault="002162A8" w:rsidP="00774ECE">
            <w:pPr>
              <w:rPr>
                <w:rFonts w:ascii="Times New Roman" w:hAnsi="Times New Roman" w:cs="Times New Roman"/>
                <w:sz w:val="24"/>
                <w:szCs w:val="24"/>
                <w:rPrChange w:id="6757" w:author="raye" w:date="2018-08-10T12:30:00Z">
                  <w:rPr>
                    <w:rFonts w:ascii="Calibri" w:hAnsi="Calibri" w:cstheme="minorHAnsi"/>
                    <w:sz w:val="24"/>
                    <w:szCs w:val="24"/>
                  </w:rPr>
                </w:rPrChange>
              </w:rPr>
            </w:pPr>
            <w:r w:rsidRPr="00B0205A">
              <w:rPr>
                <w:rFonts w:ascii="Times New Roman" w:hAnsi="Times New Roman" w:cs="Times New Roman"/>
                <w:sz w:val="24"/>
                <w:szCs w:val="24"/>
                <w:rPrChange w:id="6758" w:author="raye" w:date="2018-08-10T12:30:00Z">
                  <w:rPr>
                    <w:rFonts w:ascii="Calibri" w:hAnsi="Calibri" w:cstheme="minorHAnsi"/>
                    <w:sz w:val="24"/>
                    <w:szCs w:val="24"/>
                  </w:rPr>
                </w:rPrChange>
              </w:rPr>
              <w:t>String</w:t>
            </w:r>
            <w:r w:rsidRPr="00B0205A">
              <w:rPr>
                <w:rFonts w:ascii="Times New Roman" w:hAnsi="Times New Roman" w:cs="Times New Roman" w:hint="eastAsia"/>
                <w:sz w:val="24"/>
                <w:szCs w:val="24"/>
                <w:rPrChange w:id="6759" w:author="raye" w:date="2018-08-10T12:30:00Z">
                  <w:rPr>
                    <w:rFonts w:ascii="Calibri" w:hAnsi="Calibri" w:cstheme="minorHAnsi" w:hint="eastAsia"/>
                    <w:sz w:val="24"/>
                    <w:szCs w:val="24"/>
                  </w:rPr>
                </w:rPrChange>
              </w:rPr>
              <w:t>，</w:t>
            </w:r>
            <w:r w:rsidRPr="00B0205A">
              <w:rPr>
                <w:rFonts w:ascii="Times New Roman" w:hAnsi="Times New Roman" w:cs="Times New Roman"/>
                <w:sz w:val="24"/>
                <w:szCs w:val="24"/>
                <w:rPrChange w:id="6760" w:author="raye" w:date="2018-08-10T12:30:00Z">
                  <w:rPr>
                    <w:rFonts w:ascii="Calibri" w:hAnsi="Calibri" w:cstheme="minorHAnsi"/>
                    <w:sz w:val="24"/>
                    <w:szCs w:val="24"/>
                  </w:rPr>
                </w:rPrChange>
              </w:rPr>
              <w:t xml:space="preserve">input manually, input mandatory ,appear selection which </w:t>
            </w:r>
            <w:r w:rsidR="00604DE2" w:rsidRPr="00B0205A">
              <w:rPr>
                <w:rFonts w:ascii="Times New Roman" w:hAnsi="Times New Roman" w:cs="Times New Roman"/>
                <w:sz w:val="24"/>
                <w:szCs w:val="24"/>
                <w:rPrChange w:id="6761" w:author="raye" w:date="2018-08-10T12:30:00Z">
                  <w:rPr>
                    <w:rFonts w:ascii="Calibri" w:hAnsi="Calibri" w:cstheme="minorHAnsi"/>
                    <w:sz w:val="24"/>
                    <w:szCs w:val="24"/>
                  </w:rPr>
                </w:rPrChange>
              </w:rPr>
              <w:t xml:space="preserve">Operations Analyst </w:t>
            </w:r>
            <w:r w:rsidRPr="00B0205A">
              <w:rPr>
                <w:rFonts w:ascii="Times New Roman" w:hAnsi="Times New Roman" w:cs="Times New Roman"/>
                <w:sz w:val="24"/>
                <w:szCs w:val="24"/>
                <w:rPrChange w:id="6762" w:author="raye" w:date="2018-08-10T12:30:00Z">
                  <w:rPr>
                    <w:rFonts w:ascii="Calibri" w:hAnsi="Calibri" w:cstheme="minorHAnsi"/>
                    <w:sz w:val="24"/>
                    <w:szCs w:val="24"/>
                  </w:rPr>
                </w:rPrChange>
              </w:rPr>
              <w:t>could select one based on input characters</w:t>
            </w:r>
          </w:p>
        </w:tc>
      </w:tr>
      <w:tr w:rsidR="005F2EE9" w:rsidRPr="00B0205A" w14:paraId="62122996" w14:textId="77777777" w:rsidTr="005E7DE4">
        <w:trPr>
          <w:trHeight w:val="1424"/>
        </w:trPr>
        <w:tc>
          <w:tcPr>
            <w:tcW w:w="1921" w:type="dxa"/>
          </w:tcPr>
          <w:p w14:paraId="28BCF691" w14:textId="77777777" w:rsidR="002162A8" w:rsidRPr="00B0205A" w:rsidRDefault="002162A8" w:rsidP="00C409AC">
            <w:pPr>
              <w:pStyle w:val="BodyText1"/>
              <w:spacing w:after="0"/>
              <w:ind w:rightChars="100" w:right="210"/>
              <w:jc w:val="both"/>
              <w:rPr>
                <w:szCs w:val="24"/>
                <w:lang w:eastAsia="zh-CN"/>
                <w:rPrChange w:id="6763" w:author="raye" w:date="2018-08-10T12:30:00Z">
                  <w:rPr>
                    <w:rFonts w:ascii="Calibri" w:hAnsi="Calibri" w:cstheme="minorHAnsi"/>
                    <w:szCs w:val="24"/>
                    <w:lang w:eastAsia="zh-CN"/>
                  </w:rPr>
                </w:rPrChange>
              </w:rPr>
            </w:pPr>
            <w:r w:rsidRPr="00B0205A">
              <w:rPr>
                <w:szCs w:val="24"/>
                <w:lang w:eastAsia="zh-CN"/>
                <w:rPrChange w:id="6764" w:author="raye" w:date="2018-08-10T12:30:00Z">
                  <w:rPr>
                    <w:rFonts w:ascii="Calibri" w:hAnsi="Calibri" w:cstheme="minorHAnsi"/>
                    <w:szCs w:val="24"/>
                    <w:lang w:eastAsia="zh-CN"/>
                  </w:rPr>
                </w:rPrChange>
              </w:rPr>
              <w:lastRenderedPageBreak/>
              <w:t>Client Name</w:t>
            </w:r>
          </w:p>
        </w:tc>
        <w:tc>
          <w:tcPr>
            <w:tcW w:w="3036" w:type="dxa"/>
          </w:tcPr>
          <w:p w14:paraId="744BD7D6" w14:textId="77777777" w:rsidR="002162A8" w:rsidRPr="00B0205A" w:rsidRDefault="002162A8" w:rsidP="00A769EC">
            <w:pPr>
              <w:pStyle w:val="BodyText1"/>
              <w:spacing w:after="0"/>
              <w:ind w:rightChars="100" w:right="210"/>
              <w:jc w:val="both"/>
              <w:rPr>
                <w:szCs w:val="24"/>
                <w:lang w:eastAsia="zh-CN"/>
                <w:rPrChange w:id="6765" w:author="raye" w:date="2018-08-10T12:30:00Z">
                  <w:rPr>
                    <w:rFonts w:ascii="Calibri" w:hAnsi="Calibri" w:cstheme="minorHAnsi"/>
                    <w:szCs w:val="24"/>
                    <w:lang w:eastAsia="zh-CN"/>
                  </w:rPr>
                </w:rPrChange>
              </w:rPr>
            </w:pPr>
            <w:r w:rsidRPr="00B0205A">
              <w:rPr>
                <w:szCs w:val="24"/>
                <w:lang w:eastAsia="zh-CN"/>
                <w:rPrChange w:id="6766" w:author="raye" w:date="2018-08-10T12:30:00Z">
                  <w:rPr>
                    <w:rFonts w:ascii="Calibri" w:hAnsi="Calibri" w:cstheme="minorHAnsi"/>
                    <w:szCs w:val="24"/>
                    <w:lang w:eastAsia="zh-CN"/>
                  </w:rPr>
                </w:rPrChange>
              </w:rPr>
              <w:t>Letter</w:t>
            </w:r>
          </w:p>
        </w:tc>
        <w:tc>
          <w:tcPr>
            <w:tcW w:w="3339" w:type="dxa"/>
          </w:tcPr>
          <w:p w14:paraId="1CA431AB" w14:textId="77777777" w:rsidR="002162A8" w:rsidRPr="00B0205A" w:rsidRDefault="002162A8" w:rsidP="00774ECE">
            <w:pPr>
              <w:pStyle w:val="BodyText1"/>
              <w:spacing w:after="0"/>
              <w:ind w:rightChars="100" w:right="210"/>
              <w:jc w:val="both"/>
              <w:rPr>
                <w:szCs w:val="24"/>
                <w:lang w:eastAsia="zh-CN"/>
                <w:rPrChange w:id="6767" w:author="raye" w:date="2018-08-10T12:30:00Z">
                  <w:rPr>
                    <w:rFonts w:ascii="Calibri" w:hAnsi="Calibri" w:cstheme="minorHAnsi"/>
                    <w:szCs w:val="24"/>
                    <w:lang w:eastAsia="zh-CN"/>
                  </w:rPr>
                </w:rPrChange>
              </w:rPr>
            </w:pPr>
            <w:r w:rsidRPr="00B0205A">
              <w:rPr>
                <w:szCs w:val="24"/>
                <w:lang w:eastAsia="zh-CN"/>
                <w:rPrChange w:id="6768" w:author="raye" w:date="2018-08-10T12:30:00Z">
                  <w:rPr>
                    <w:rFonts w:ascii="Calibri" w:hAnsi="Calibri" w:cstheme="minorHAnsi"/>
                    <w:szCs w:val="24"/>
                    <w:lang w:eastAsia="zh-CN"/>
                  </w:rPr>
                </w:rPrChange>
              </w:rPr>
              <w:t>String</w:t>
            </w:r>
            <w:r w:rsidRPr="00B0205A">
              <w:rPr>
                <w:rFonts w:hint="eastAsia"/>
                <w:szCs w:val="24"/>
                <w:lang w:eastAsia="zh-CN"/>
                <w:rPrChange w:id="6769" w:author="raye" w:date="2018-08-10T12:30:00Z">
                  <w:rPr>
                    <w:rFonts w:ascii="Calibri" w:hAnsi="Calibri" w:cstheme="minorHAnsi" w:hint="eastAsia"/>
                    <w:szCs w:val="24"/>
                    <w:lang w:eastAsia="zh-CN"/>
                  </w:rPr>
                </w:rPrChange>
              </w:rPr>
              <w:t>，</w:t>
            </w:r>
            <w:r w:rsidRPr="00B0205A">
              <w:rPr>
                <w:szCs w:val="24"/>
                <w:lang w:eastAsia="zh-CN"/>
                <w:rPrChange w:id="6770" w:author="raye" w:date="2018-08-10T12:30:00Z">
                  <w:rPr>
                    <w:rFonts w:ascii="Calibri" w:hAnsi="Calibri" w:cstheme="minorHAnsi"/>
                    <w:szCs w:val="24"/>
                    <w:lang w:eastAsia="zh-CN"/>
                  </w:rPr>
                </w:rPrChange>
              </w:rPr>
              <w:t>selected automatically based on input client ID. Appear with client ID input in pairs</w:t>
            </w:r>
          </w:p>
        </w:tc>
      </w:tr>
      <w:tr w:rsidR="005F2EE9" w:rsidRPr="00B0205A" w14:paraId="4F464EC2" w14:textId="77777777" w:rsidTr="005E7DE4">
        <w:trPr>
          <w:trHeight w:val="822"/>
        </w:trPr>
        <w:tc>
          <w:tcPr>
            <w:tcW w:w="1921" w:type="dxa"/>
          </w:tcPr>
          <w:p w14:paraId="6DD24FBB" w14:textId="77777777" w:rsidR="002162A8" w:rsidRPr="00B0205A" w:rsidRDefault="002162A8" w:rsidP="00C409AC">
            <w:pPr>
              <w:pStyle w:val="BodyText1"/>
              <w:spacing w:after="0"/>
              <w:ind w:rightChars="100" w:right="210"/>
              <w:jc w:val="both"/>
              <w:rPr>
                <w:szCs w:val="24"/>
                <w:lang w:eastAsia="zh-CN"/>
                <w:rPrChange w:id="6771" w:author="raye" w:date="2018-08-10T12:30:00Z">
                  <w:rPr>
                    <w:rFonts w:ascii="Calibri" w:hAnsi="Calibri" w:cstheme="minorHAnsi"/>
                    <w:szCs w:val="24"/>
                    <w:lang w:eastAsia="zh-CN"/>
                  </w:rPr>
                </w:rPrChange>
              </w:rPr>
            </w:pPr>
            <w:r w:rsidRPr="00B0205A">
              <w:rPr>
                <w:szCs w:val="24"/>
                <w:lang w:eastAsia="zh-CN"/>
                <w:rPrChange w:id="6772" w:author="raye" w:date="2018-08-10T12:30:00Z">
                  <w:rPr>
                    <w:rFonts w:ascii="Calibri" w:hAnsi="Calibri" w:cstheme="minorHAnsi"/>
                    <w:szCs w:val="24"/>
                    <w:lang w:eastAsia="zh-CN"/>
                  </w:rPr>
                </w:rPrChange>
              </w:rPr>
              <w:t>Reference No</w:t>
            </w:r>
          </w:p>
        </w:tc>
        <w:tc>
          <w:tcPr>
            <w:tcW w:w="3036" w:type="dxa"/>
          </w:tcPr>
          <w:p w14:paraId="3849BCE2" w14:textId="77777777" w:rsidR="002162A8" w:rsidRPr="00B0205A" w:rsidRDefault="002162A8" w:rsidP="00A769EC">
            <w:pPr>
              <w:pStyle w:val="BodyText1"/>
              <w:spacing w:after="0"/>
              <w:ind w:rightChars="100" w:right="210"/>
              <w:jc w:val="both"/>
              <w:rPr>
                <w:szCs w:val="24"/>
                <w:lang w:eastAsia="zh-CN"/>
                <w:rPrChange w:id="6773" w:author="raye" w:date="2018-08-10T12:30:00Z">
                  <w:rPr>
                    <w:rFonts w:ascii="Calibri" w:hAnsi="Calibri" w:cstheme="minorHAnsi"/>
                    <w:szCs w:val="24"/>
                    <w:lang w:eastAsia="zh-CN"/>
                  </w:rPr>
                </w:rPrChange>
              </w:rPr>
            </w:pPr>
            <w:r w:rsidRPr="00B0205A">
              <w:rPr>
                <w:szCs w:val="24"/>
                <w:lang w:eastAsia="zh-CN"/>
                <w:rPrChange w:id="6774" w:author="raye" w:date="2018-08-10T12:30:00Z">
                  <w:rPr>
                    <w:rFonts w:ascii="Calibri" w:hAnsi="Calibri" w:cstheme="minorHAnsi"/>
                    <w:szCs w:val="24"/>
                    <w:lang w:eastAsia="zh-CN"/>
                  </w:rPr>
                </w:rPrChange>
              </w:rPr>
              <w:t>Arabic number starting with TF</w:t>
            </w:r>
          </w:p>
        </w:tc>
        <w:tc>
          <w:tcPr>
            <w:tcW w:w="3339" w:type="dxa"/>
          </w:tcPr>
          <w:p w14:paraId="7FDFFEFE" w14:textId="77777777" w:rsidR="002162A8" w:rsidRPr="00B0205A" w:rsidRDefault="002162A8" w:rsidP="00774ECE">
            <w:pPr>
              <w:pStyle w:val="BodyText1"/>
              <w:spacing w:after="0"/>
              <w:ind w:rightChars="100" w:right="210"/>
              <w:jc w:val="both"/>
              <w:rPr>
                <w:szCs w:val="24"/>
                <w:lang w:eastAsia="zh-CN"/>
                <w:rPrChange w:id="6775" w:author="raye" w:date="2018-08-10T12:30:00Z">
                  <w:rPr>
                    <w:rFonts w:ascii="Calibri" w:hAnsi="Calibri" w:cstheme="minorHAnsi"/>
                    <w:szCs w:val="24"/>
                    <w:lang w:eastAsia="zh-CN"/>
                  </w:rPr>
                </w:rPrChange>
              </w:rPr>
            </w:pPr>
            <w:r w:rsidRPr="00B0205A">
              <w:rPr>
                <w:szCs w:val="24"/>
                <w:lang w:eastAsia="zh-CN"/>
                <w:rPrChange w:id="6776" w:author="raye" w:date="2018-08-10T12:30:00Z">
                  <w:rPr>
                    <w:rFonts w:ascii="Calibri" w:hAnsi="Calibri" w:cstheme="minorHAnsi"/>
                    <w:szCs w:val="24"/>
                    <w:lang w:eastAsia="zh-CN"/>
                  </w:rPr>
                </w:rPrChange>
              </w:rPr>
              <w:t>String</w:t>
            </w:r>
            <w:r w:rsidRPr="00B0205A">
              <w:rPr>
                <w:rFonts w:hint="eastAsia"/>
                <w:szCs w:val="24"/>
                <w:lang w:eastAsia="zh-CN"/>
                <w:rPrChange w:id="6777" w:author="raye" w:date="2018-08-10T12:30:00Z">
                  <w:rPr>
                    <w:rFonts w:ascii="Calibri" w:hAnsi="Calibri" w:cstheme="minorHAnsi" w:hint="eastAsia"/>
                    <w:szCs w:val="24"/>
                    <w:lang w:eastAsia="zh-CN"/>
                  </w:rPr>
                </w:rPrChange>
              </w:rPr>
              <w:t>，</w:t>
            </w:r>
            <w:r w:rsidRPr="00B0205A">
              <w:rPr>
                <w:szCs w:val="24"/>
                <w:lang w:eastAsia="zh-CN"/>
                <w:rPrChange w:id="6778" w:author="raye" w:date="2018-08-10T12:30:00Z">
                  <w:rPr>
                    <w:rFonts w:ascii="Calibri" w:hAnsi="Calibri" w:cstheme="minorHAnsi"/>
                    <w:szCs w:val="24"/>
                    <w:lang w:eastAsia="zh-CN"/>
                  </w:rPr>
                </w:rPrChange>
              </w:rPr>
              <w:t>input manually, input mandatory,</w:t>
            </w:r>
          </w:p>
        </w:tc>
      </w:tr>
      <w:tr w:rsidR="005F2EE9" w:rsidRPr="00B0205A" w14:paraId="7715574A" w14:textId="77777777" w:rsidTr="005E7DE4">
        <w:trPr>
          <w:trHeight w:val="989"/>
        </w:trPr>
        <w:tc>
          <w:tcPr>
            <w:tcW w:w="1921" w:type="dxa"/>
          </w:tcPr>
          <w:p w14:paraId="57484550" w14:textId="77777777" w:rsidR="002162A8" w:rsidRPr="00B0205A" w:rsidRDefault="002162A8" w:rsidP="00C409AC">
            <w:pPr>
              <w:pStyle w:val="BodyText1"/>
              <w:spacing w:after="0"/>
              <w:ind w:rightChars="100" w:right="210"/>
              <w:jc w:val="both"/>
              <w:rPr>
                <w:szCs w:val="24"/>
                <w:lang w:eastAsia="zh-CN"/>
                <w:rPrChange w:id="6779" w:author="raye" w:date="2018-08-10T12:30:00Z">
                  <w:rPr>
                    <w:rFonts w:ascii="Calibri" w:hAnsi="Calibri" w:cstheme="minorHAnsi"/>
                    <w:szCs w:val="24"/>
                    <w:lang w:eastAsia="zh-CN"/>
                  </w:rPr>
                </w:rPrChange>
              </w:rPr>
            </w:pPr>
            <w:r w:rsidRPr="00B0205A">
              <w:rPr>
                <w:szCs w:val="24"/>
                <w:lang w:eastAsia="zh-CN"/>
                <w:rPrChange w:id="6780" w:author="raye" w:date="2018-08-10T12:30:00Z">
                  <w:rPr>
                    <w:rFonts w:ascii="Calibri" w:hAnsi="Calibri" w:cstheme="minorHAnsi"/>
                    <w:szCs w:val="24"/>
                    <w:lang w:eastAsia="zh-CN"/>
                  </w:rPr>
                </w:rPrChange>
              </w:rPr>
              <w:t>BOC Reference</w:t>
            </w:r>
          </w:p>
        </w:tc>
        <w:tc>
          <w:tcPr>
            <w:tcW w:w="3036" w:type="dxa"/>
          </w:tcPr>
          <w:p w14:paraId="0A97E9EE" w14:textId="77777777" w:rsidR="002162A8" w:rsidRPr="00B0205A" w:rsidRDefault="002162A8" w:rsidP="00A769EC">
            <w:pPr>
              <w:pStyle w:val="BodyText1"/>
              <w:spacing w:after="0"/>
              <w:ind w:rightChars="100" w:right="210"/>
              <w:jc w:val="both"/>
              <w:rPr>
                <w:szCs w:val="24"/>
                <w:lang w:eastAsia="zh-CN"/>
                <w:rPrChange w:id="6781" w:author="raye" w:date="2018-08-10T12:30:00Z">
                  <w:rPr>
                    <w:rFonts w:ascii="Calibri" w:hAnsi="Calibri" w:cstheme="minorHAnsi"/>
                    <w:szCs w:val="24"/>
                    <w:lang w:eastAsia="zh-CN"/>
                  </w:rPr>
                </w:rPrChange>
              </w:rPr>
            </w:pPr>
            <w:r w:rsidRPr="00B0205A">
              <w:rPr>
                <w:szCs w:val="24"/>
                <w:lang w:eastAsia="zh-CN"/>
                <w:rPrChange w:id="6782" w:author="raye" w:date="2018-08-10T12:30:00Z">
                  <w:rPr>
                    <w:rFonts w:ascii="Calibri" w:hAnsi="Calibri" w:cstheme="minorHAnsi"/>
                    <w:szCs w:val="24"/>
                    <w:lang w:eastAsia="zh-CN"/>
                  </w:rPr>
                </w:rPrChange>
              </w:rPr>
              <w:t xml:space="preserve"> Letter/Arabic number</w:t>
            </w:r>
          </w:p>
        </w:tc>
        <w:tc>
          <w:tcPr>
            <w:tcW w:w="3339" w:type="dxa"/>
          </w:tcPr>
          <w:p w14:paraId="00F5F71A" w14:textId="77777777" w:rsidR="002162A8" w:rsidRPr="00B0205A" w:rsidRDefault="002162A8" w:rsidP="00774ECE">
            <w:pPr>
              <w:pStyle w:val="BodyText1"/>
              <w:spacing w:after="0"/>
              <w:ind w:rightChars="100" w:right="210"/>
              <w:jc w:val="both"/>
              <w:rPr>
                <w:szCs w:val="24"/>
                <w:lang w:eastAsia="zh-CN"/>
                <w:rPrChange w:id="6783" w:author="raye" w:date="2018-08-10T12:30:00Z">
                  <w:rPr>
                    <w:rFonts w:ascii="Calibri" w:hAnsi="Calibri" w:cstheme="minorHAnsi"/>
                    <w:szCs w:val="24"/>
                    <w:lang w:eastAsia="zh-CN"/>
                  </w:rPr>
                </w:rPrChange>
              </w:rPr>
            </w:pPr>
            <w:r w:rsidRPr="00B0205A">
              <w:rPr>
                <w:szCs w:val="24"/>
                <w:lang w:eastAsia="zh-CN"/>
                <w:rPrChange w:id="6784" w:author="raye" w:date="2018-08-10T12:30:00Z">
                  <w:rPr>
                    <w:rFonts w:ascii="Calibri" w:hAnsi="Calibri" w:cstheme="minorHAnsi"/>
                    <w:szCs w:val="24"/>
                    <w:lang w:eastAsia="zh-CN"/>
                  </w:rPr>
                </w:rPrChange>
              </w:rPr>
              <w:t>String</w:t>
            </w:r>
            <w:r w:rsidRPr="00B0205A">
              <w:rPr>
                <w:rFonts w:hint="eastAsia"/>
                <w:szCs w:val="24"/>
                <w:lang w:eastAsia="zh-CN"/>
                <w:rPrChange w:id="6785" w:author="raye" w:date="2018-08-10T12:30:00Z">
                  <w:rPr>
                    <w:rFonts w:ascii="Calibri" w:hAnsi="Calibri" w:cstheme="minorHAnsi" w:hint="eastAsia"/>
                    <w:szCs w:val="24"/>
                    <w:lang w:eastAsia="zh-CN"/>
                  </w:rPr>
                </w:rPrChange>
              </w:rPr>
              <w:t>，</w:t>
            </w:r>
            <w:r w:rsidRPr="00B0205A">
              <w:rPr>
                <w:szCs w:val="24"/>
                <w:lang w:eastAsia="zh-CN"/>
                <w:rPrChange w:id="6786" w:author="raye" w:date="2018-08-10T12:30:00Z">
                  <w:rPr>
                    <w:rFonts w:ascii="Calibri" w:hAnsi="Calibri" w:cstheme="minorHAnsi"/>
                    <w:szCs w:val="24"/>
                    <w:lang w:eastAsia="zh-CN"/>
                  </w:rPr>
                </w:rPrChange>
              </w:rPr>
              <w:t>input manually, input mandatory, unique index code</w:t>
            </w:r>
          </w:p>
        </w:tc>
      </w:tr>
      <w:tr w:rsidR="005F2EE9" w:rsidRPr="00B0205A" w14:paraId="6FE9BF06" w14:textId="77777777" w:rsidTr="005E7DE4">
        <w:trPr>
          <w:trHeight w:val="978"/>
        </w:trPr>
        <w:tc>
          <w:tcPr>
            <w:tcW w:w="1921" w:type="dxa"/>
          </w:tcPr>
          <w:p w14:paraId="08C2B097" w14:textId="77777777" w:rsidR="002162A8" w:rsidRPr="00B0205A" w:rsidRDefault="002162A8" w:rsidP="00C409AC">
            <w:pPr>
              <w:pStyle w:val="BodyText1"/>
              <w:spacing w:after="0"/>
              <w:ind w:rightChars="100" w:right="210"/>
              <w:jc w:val="both"/>
              <w:rPr>
                <w:szCs w:val="24"/>
                <w:lang w:eastAsia="zh-CN"/>
                <w:rPrChange w:id="6787" w:author="raye" w:date="2018-08-10T12:30:00Z">
                  <w:rPr>
                    <w:rFonts w:ascii="Calibri" w:hAnsi="Calibri" w:cstheme="minorHAnsi"/>
                    <w:szCs w:val="24"/>
                    <w:lang w:eastAsia="zh-CN"/>
                  </w:rPr>
                </w:rPrChange>
              </w:rPr>
            </w:pPr>
            <w:r w:rsidRPr="00B0205A">
              <w:rPr>
                <w:szCs w:val="24"/>
                <w:lang w:eastAsia="zh-CN"/>
                <w:rPrChange w:id="6788" w:author="raye" w:date="2018-08-10T12:30:00Z">
                  <w:rPr>
                    <w:rFonts w:ascii="Calibri" w:hAnsi="Calibri" w:cstheme="minorHAnsi"/>
                    <w:szCs w:val="24"/>
                    <w:lang w:eastAsia="zh-CN"/>
                  </w:rPr>
                </w:rPrChange>
              </w:rPr>
              <w:t>Total Amount</w:t>
            </w:r>
          </w:p>
        </w:tc>
        <w:tc>
          <w:tcPr>
            <w:tcW w:w="3036" w:type="dxa"/>
          </w:tcPr>
          <w:p w14:paraId="2FFD55DE" w14:textId="79BC04B2" w:rsidR="002162A8" w:rsidRPr="00B0205A" w:rsidRDefault="002162A8" w:rsidP="00A769EC">
            <w:pPr>
              <w:pStyle w:val="BodyText1"/>
              <w:spacing w:after="0"/>
              <w:ind w:rightChars="100" w:right="210"/>
              <w:jc w:val="both"/>
              <w:rPr>
                <w:szCs w:val="24"/>
                <w:lang w:eastAsia="zh-CN"/>
                <w:rPrChange w:id="6789" w:author="raye" w:date="2018-08-10T12:30:00Z">
                  <w:rPr>
                    <w:rFonts w:ascii="Calibri" w:hAnsi="Calibri" w:cstheme="minorHAnsi"/>
                    <w:szCs w:val="24"/>
                    <w:lang w:eastAsia="zh-CN"/>
                  </w:rPr>
                </w:rPrChange>
              </w:rPr>
            </w:pPr>
            <w:r w:rsidRPr="00B0205A">
              <w:rPr>
                <w:szCs w:val="24"/>
                <w:lang w:eastAsia="zh-CN"/>
                <w:rPrChange w:id="6790" w:author="raye" w:date="2018-08-10T12:30:00Z">
                  <w:rPr>
                    <w:rFonts w:ascii="Calibri" w:hAnsi="Calibri" w:cstheme="minorHAnsi"/>
                    <w:szCs w:val="24"/>
                    <w:lang w:eastAsia="zh-CN"/>
                  </w:rPr>
                </w:rPrChange>
              </w:rPr>
              <w:t>Currency abbreviation in three letters and</w:t>
            </w:r>
            <w:r w:rsidR="008D77DA" w:rsidRPr="00B0205A">
              <w:rPr>
                <w:szCs w:val="24"/>
                <w:lang w:eastAsia="zh-CN"/>
                <w:rPrChange w:id="6791" w:author="raye" w:date="2018-08-10T12:30:00Z">
                  <w:rPr>
                    <w:rFonts w:ascii="Calibri" w:hAnsi="Calibri" w:cstheme="minorHAnsi"/>
                    <w:szCs w:val="24"/>
                    <w:lang w:eastAsia="zh-CN"/>
                  </w:rPr>
                </w:rPrChange>
              </w:rPr>
              <w:t xml:space="preserve"> </w:t>
            </w:r>
            <w:r w:rsidRPr="00B0205A">
              <w:rPr>
                <w:szCs w:val="24"/>
                <w:lang w:eastAsia="zh-CN"/>
                <w:rPrChange w:id="6792" w:author="raye" w:date="2018-08-10T12:30:00Z">
                  <w:rPr>
                    <w:rFonts w:ascii="Calibri" w:hAnsi="Calibri" w:cstheme="minorHAnsi"/>
                    <w:szCs w:val="24"/>
                    <w:lang w:eastAsia="zh-CN"/>
                  </w:rPr>
                </w:rPrChange>
              </w:rPr>
              <w:t>Arabic number</w:t>
            </w:r>
          </w:p>
        </w:tc>
        <w:tc>
          <w:tcPr>
            <w:tcW w:w="3339" w:type="dxa"/>
          </w:tcPr>
          <w:p w14:paraId="24D3E44A" w14:textId="77777777" w:rsidR="002162A8" w:rsidRPr="00B0205A" w:rsidRDefault="002162A8" w:rsidP="00774ECE">
            <w:pPr>
              <w:pStyle w:val="BodyText1"/>
              <w:spacing w:after="0"/>
              <w:ind w:rightChars="100" w:right="210"/>
              <w:jc w:val="both"/>
              <w:rPr>
                <w:szCs w:val="24"/>
                <w:lang w:eastAsia="zh-CN"/>
                <w:rPrChange w:id="6793" w:author="raye" w:date="2018-08-10T12:30:00Z">
                  <w:rPr>
                    <w:rFonts w:ascii="Calibri" w:hAnsi="Calibri" w:cstheme="minorHAnsi"/>
                    <w:szCs w:val="24"/>
                    <w:lang w:eastAsia="zh-CN"/>
                  </w:rPr>
                </w:rPrChange>
              </w:rPr>
            </w:pPr>
            <w:r w:rsidRPr="00B0205A">
              <w:rPr>
                <w:szCs w:val="24"/>
                <w:lang w:eastAsia="zh-CN"/>
                <w:rPrChange w:id="6794" w:author="raye" w:date="2018-08-10T12:30:00Z">
                  <w:rPr>
                    <w:rFonts w:ascii="Calibri" w:hAnsi="Calibri" w:cstheme="minorHAnsi"/>
                    <w:szCs w:val="24"/>
                    <w:lang w:eastAsia="zh-CN"/>
                  </w:rPr>
                </w:rPrChange>
              </w:rPr>
              <w:t>Input “USD” and case amount input mandatory,</w:t>
            </w:r>
          </w:p>
        </w:tc>
      </w:tr>
      <w:tr w:rsidR="002162A8" w:rsidRPr="00B0205A" w14:paraId="0F4489DF" w14:textId="77777777" w:rsidTr="002162A8">
        <w:tc>
          <w:tcPr>
            <w:tcW w:w="1921" w:type="dxa"/>
          </w:tcPr>
          <w:p w14:paraId="755248B4" w14:textId="77777777" w:rsidR="002162A8" w:rsidRPr="00B0205A" w:rsidRDefault="002162A8" w:rsidP="00C409AC">
            <w:pPr>
              <w:pStyle w:val="BodyText1"/>
              <w:spacing w:after="0"/>
              <w:ind w:rightChars="100" w:right="210"/>
              <w:jc w:val="both"/>
              <w:rPr>
                <w:lang w:eastAsia="zh-CN"/>
                <w:rPrChange w:id="6795" w:author="raye" w:date="2018-08-10T12:30:00Z">
                  <w:rPr>
                    <w:rFonts w:ascii="Calibri" w:hAnsi="Calibri" w:cstheme="minorHAnsi"/>
                    <w:lang w:eastAsia="zh-CN"/>
                  </w:rPr>
                </w:rPrChange>
              </w:rPr>
            </w:pPr>
            <w:r w:rsidRPr="00B0205A">
              <w:rPr>
                <w:lang w:eastAsia="zh-CN"/>
                <w:rPrChange w:id="6796" w:author="raye" w:date="2018-08-10T12:30:00Z">
                  <w:rPr>
                    <w:rFonts w:ascii="Calibri" w:hAnsi="Calibri" w:cstheme="minorHAnsi"/>
                    <w:lang w:eastAsia="zh-CN"/>
                  </w:rPr>
                </w:rPrChange>
              </w:rPr>
              <w:t>Type</w:t>
            </w:r>
          </w:p>
        </w:tc>
        <w:tc>
          <w:tcPr>
            <w:tcW w:w="3036" w:type="dxa"/>
          </w:tcPr>
          <w:p w14:paraId="70BC2796" w14:textId="19CBB49D" w:rsidR="002162A8" w:rsidRPr="00B0205A" w:rsidRDefault="002162A8" w:rsidP="00A769EC">
            <w:pPr>
              <w:pStyle w:val="BodyText1"/>
              <w:spacing w:after="0"/>
              <w:ind w:rightChars="100" w:right="210"/>
              <w:jc w:val="both"/>
              <w:rPr>
                <w:lang w:eastAsia="zh-CN"/>
                <w:rPrChange w:id="6797" w:author="raye" w:date="2018-08-10T12:30:00Z">
                  <w:rPr>
                    <w:rFonts w:ascii="Calibri" w:hAnsi="Calibri" w:cstheme="minorHAnsi"/>
                    <w:lang w:eastAsia="zh-CN"/>
                  </w:rPr>
                </w:rPrChange>
              </w:rPr>
            </w:pPr>
            <w:r w:rsidRPr="00B0205A">
              <w:rPr>
                <w:lang w:eastAsia="zh-CN"/>
                <w:rPrChange w:id="6798" w:author="raye" w:date="2018-08-10T12:30:00Z">
                  <w:rPr>
                    <w:rFonts w:ascii="Calibri" w:hAnsi="Calibri" w:cstheme="minorHAnsi"/>
                    <w:lang w:eastAsia="zh-CN"/>
                  </w:rPr>
                </w:rPrChange>
              </w:rPr>
              <w:t xml:space="preserve">Select from the </w:t>
            </w:r>
            <w:r w:rsidR="0069151D" w:rsidRPr="00B0205A">
              <w:rPr>
                <w:lang w:eastAsia="zh-CN"/>
                <w:rPrChange w:id="6799" w:author="raye" w:date="2018-08-10T12:30:00Z">
                  <w:rPr>
                    <w:rFonts w:ascii="Calibri" w:hAnsi="Calibri" w:cstheme="minorHAnsi"/>
                    <w:lang w:eastAsia="zh-CN"/>
                  </w:rPr>
                </w:rPrChange>
              </w:rPr>
              <w:t>drop-down</w:t>
            </w:r>
            <w:r w:rsidRPr="00B0205A">
              <w:rPr>
                <w:lang w:eastAsia="zh-CN"/>
                <w:rPrChange w:id="6800" w:author="raye" w:date="2018-08-10T12:30:00Z">
                  <w:rPr>
                    <w:rFonts w:ascii="Calibri" w:hAnsi="Calibri" w:cstheme="minorHAnsi"/>
                    <w:lang w:eastAsia="zh-CN"/>
                  </w:rPr>
                </w:rPrChange>
              </w:rPr>
              <w:t xml:space="preserve"> menu</w:t>
            </w:r>
          </w:p>
        </w:tc>
        <w:tc>
          <w:tcPr>
            <w:tcW w:w="3339" w:type="dxa"/>
          </w:tcPr>
          <w:p w14:paraId="7D478B9E" w14:textId="77777777" w:rsidR="002162A8" w:rsidRPr="00B0205A" w:rsidRDefault="002162A8" w:rsidP="00774ECE">
            <w:pPr>
              <w:pStyle w:val="BodyText1"/>
              <w:spacing w:after="0"/>
              <w:ind w:rightChars="100" w:right="210"/>
              <w:rPr>
                <w:lang w:eastAsia="zh-CN"/>
                <w:rPrChange w:id="6801" w:author="raye" w:date="2018-08-10T12:30:00Z">
                  <w:rPr>
                    <w:rFonts w:ascii="Calibri" w:hAnsi="Calibri" w:cstheme="minorHAnsi"/>
                    <w:lang w:eastAsia="zh-CN"/>
                  </w:rPr>
                </w:rPrChange>
              </w:rPr>
            </w:pPr>
            <w:r w:rsidRPr="00B0205A">
              <w:rPr>
                <w:lang w:eastAsia="zh-CN"/>
                <w:rPrChange w:id="6802" w:author="raye" w:date="2018-08-10T12:30:00Z">
                  <w:rPr>
                    <w:rFonts w:ascii="Calibri" w:hAnsi="Calibri" w:cstheme="minorHAnsi"/>
                    <w:lang w:eastAsia="zh-CN"/>
                  </w:rPr>
                </w:rPrChange>
              </w:rPr>
              <w:t>1.</w:t>
            </w:r>
            <w:r w:rsidRPr="00B0205A">
              <w:rPr>
                <w:lang w:eastAsia="zh-CN"/>
                <w:rPrChange w:id="6803" w:author="raye" w:date="2018-08-10T12:30:00Z">
                  <w:rPr>
                    <w:rFonts w:ascii="Calibri" w:hAnsi="Calibri" w:cstheme="minorHAnsi"/>
                    <w:lang w:eastAsia="zh-CN"/>
                  </w:rPr>
                </w:rPrChange>
              </w:rPr>
              <w:tab/>
              <w:t>New LC Import issuance/amendment</w:t>
            </w:r>
          </w:p>
          <w:p w14:paraId="3CC41C6B" w14:textId="77777777" w:rsidR="002162A8" w:rsidRPr="00B0205A" w:rsidRDefault="002162A8" w:rsidP="00774ECE">
            <w:pPr>
              <w:pStyle w:val="BodyText1"/>
              <w:spacing w:after="0"/>
              <w:ind w:rightChars="100" w:right="210"/>
              <w:rPr>
                <w:lang w:eastAsia="zh-CN"/>
                <w:rPrChange w:id="6804" w:author="raye" w:date="2018-08-10T12:30:00Z">
                  <w:rPr>
                    <w:rFonts w:ascii="Calibri" w:hAnsi="Calibri" w:cstheme="minorHAnsi"/>
                    <w:lang w:eastAsia="zh-CN"/>
                  </w:rPr>
                </w:rPrChange>
              </w:rPr>
            </w:pPr>
            <w:r w:rsidRPr="00B0205A">
              <w:rPr>
                <w:lang w:eastAsia="zh-CN"/>
                <w:rPrChange w:id="6805" w:author="raye" w:date="2018-08-10T12:30:00Z">
                  <w:rPr>
                    <w:rFonts w:ascii="Calibri" w:hAnsi="Calibri" w:cstheme="minorHAnsi"/>
                    <w:lang w:eastAsia="zh-CN"/>
                  </w:rPr>
                </w:rPrChange>
              </w:rPr>
              <w:t>2.</w:t>
            </w:r>
            <w:r w:rsidRPr="00B0205A">
              <w:rPr>
                <w:lang w:eastAsia="zh-CN"/>
                <w:rPrChange w:id="6806" w:author="raye" w:date="2018-08-10T12:30:00Z">
                  <w:rPr>
                    <w:rFonts w:ascii="Calibri" w:hAnsi="Calibri" w:cstheme="minorHAnsi"/>
                    <w:lang w:eastAsia="zh-CN"/>
                  </w:rPr>
                </w:rPrChange>
              </w:rPr>
              <w:tab/>
              <w:t>New LC Import drawing</w:t>
            </w:r>
          </w:p>
          <w:p w14:paraId="4A82FDA0" w14:textId="77777777" w:rsidR="002162A8" w:rsidRPr="00B0205A" w:rsidRDefault="002162A8" w:rsidP="00774ECE">
            <w:pPr>
              <w:pStyle w:val="BodyText1"/>
              <w:spacing w:after="0"/>
              <w:ind w:rightChars="100" w:right="210"/>
              <w:rPr>
                <w:lang w:eastAsia="zh-CN"/>
                <w:rPrChange w:id="6807" w:author="raye" w:date="2018-08-10T12:30:00Z">
                  <w:rPr>
                    <w:rFonts w:ascii="Calibri" w:hAnsi="Calibri" w:cstheme="minorHAnsi"/>
                    <w:lang w:eastAsia="zh-CN"/>
                  </w:rPr>
                </w:rPrChange>
              </w:rPr>
            </w:pPr>
            <w:r w:rsidRPr="00B0205A">
              <w:rPr>
                <w:lang w:eastAsia="zh-CN"/>
                <w:rPrChange w:id="6808" w:author="raye" w:date="2018-08-10T12:30:00Z">
                  <w:rPr>
                    <w:rFonts w:ascii="Calibri" w:hAnsi="Calibri" w:cstheme="minorHAnsi"/>
                    <w:lang w:eastAsia="zh-CN"/>
                  </w:rPr>
                </w:rPrChange>
              </w:rPr>
              <w:t>3.</w:t>
            </w:r>
            <w:r w:rsidRPr="00B0205A">
              <w:rPr>
                <w:lang w:eastAsia="zh-CN"/>
                <w:rPrChange w:id="6809" w:author="raye" w:date="2018-08-10T12:30:00Z">
                  <w:rPr>
                    <w:rFonts w:ascii="Calibri" w:hAnsi="Calibri" w:cstheme="minorHAnsi"/>
                    <w:lang w:eastAsia="zh-CN"/>
                  </w:rPr>
                </w:rPrChange>
              </w:rPr>
              <w:tab/>
              <w:t>New LC Export documents/Transfer/AOP</w:t>
            </w:r>
          </w:p>
          <w:p w14:paraId="1E48CB47" w14:textId="77777777" w:rsidR="002162A8" w:rsidRPr="00B0205A" w:rsidRDefault="002162A8" w:rsidP="00774ECE">
            <w:pPr>
              <w:pStyle w:val="BodyText1"/>
              <w:spacing w:after="0"/>
              <w:ind w:rightChars="100" w:right="210"/>
              <w:rPr>
                <w:lang w:eastAsia="zh-CN"/>
                <w:rPrChange w:id="6810" w:author="raye" w:date="2018-08-10T12:30:00Z">
                  <w:rPr>
                    <w:rFonts w:ascii="Calibri" w:hAnsi="Calibri" w:cstheme="minorHAnsi"/>
                    <w:lang w:eastAsia="zh-CN"/>
                  </w:rPr>
                </w:rPrChange>
              </w:rPr>
            </w:pPr>
            <w:r w:rsidRPr="00B0205A">
              <w:rPr>
                <w:lang w:eastAsia="zh-CN"/>
                <w:rPrChange w:id="6811" w:author="raye" w:date="2018-08-10T12:30:00Z">
                  <w:rPr>
                    <w:rFonts w:ascii="Calibri" w:hAnsi="Calibri" w:cstheme="minorHAnsi"/>
                    <w:lang w:eastAsia="zh-CN"/>
                  </w:rPr>
                </w:rPrChange>
              </w:rPr>
              <w:t>4.</w:t>
            </w:r>
            <w:r w:rsidRPr="00B0205A">
              <w:rPr>
                <w:lang w:eastAsia="zh-CN"/>
                <w:rPrChange w:id="6812" w:author="raye" w:date="2018-08-10T12:30:00Z">
                  <w:rPr>
                    <w:rFonts w:ascii="Calibri" w:hAnsi="Calibri" w:cstheme="minorHAnsi"/>
                    <w:lang w:eastAsia="zh-CN"/>
                  </w:rPr>
                </w:rPrChange>
              </w:rPr>
              <w:tab/>
              <w:t>New Inward Collections Documents</w:t>
            </w:r>
          </w:p>
          <w:p w14:paraId="69AB28B3" w14:textId="77777777" w:rsidR="002162A8" w:rsidRPr="00B0205A" w:rsidRDefault="002162A8" w:rsidP="00774ECE">
            <w:pPr>
              <w:pStyle w:val="BodyText1"/>
              <w:spacing w:after="0"/>
              <w:ind w:rightChars="100" w:right="210"/>
              <w:rPr>
                <w:lang w:eastAsia="zh-CN"/>
                <w:rPrChange w:id="6813" w:author="raye" w:date="2018-08-10T12:30:00Z">
                  <w:rPr>
                    <w:rFonts w:ascii="Calibri" w:hAnsi="Calibri" w:cstheme="minorHAnsi"/>
                    <w:lang w:eastAsia="zh-CN"/>
                  </w:rPr>
                </w:rPrChange>
              </w:rPr>
            </w:pPr>
            <w:r w:rsidRPr="00B0205A">
              <w:rPr>
                <w:lang w:eastAsia="zh-CN"/>
                <w:rPrChange w:id="6814" w:author="raye" w:date="2018-08-10T12:30:00Z">
                  <w:rPr>
                    <w:rFonts w:ascii="Calibri" w:hAnsi="Calibri" w:cstheme="minorHAnsi"/>
                    <w:lang w:eastAsia="zh-CN"/>
                  </w:rPr>
                </w:rPrChange>
              </w:rPr>
              <w:t>5.</w:t>
            </w:r>
            <w:r w:rsidRPr="00B0205A">
              <w:rPr>
                <w:lang w:eastAsia="zh-CN"/>
                <w:rPrChange w:id="6815" w:author="raye" w:date="2018-08-10T12:30:00Z">
                  <w:rPr>
                    <w:rFonts w:ascii="Calibri" w:hAnsi="Calibri" w:cstheme="minorHAnsi"/>
                    <w:lang w:eastAsia="zh-CN"/>
                  </w:rPr>
                </w:rPrChange>
              </w:rPr>
              <w:tab/>
              <w:t>New Outward Collections Documents</w:t>
            </w:r>
          </w:p>
          <w:p w14:paraId="664546EC" w14:textId="77777777" w:rsidR="002162A8" w:rsidRPr="00B0205A" w:rsidRDefault="002162A8" w:rsidP="00774ECE">
            <w:pPr>
              <w:pStyle w:val="BodyText1"/>
              <w:spacing w:after="0"/>
              <w:ind w:rightChars="100" w:right="210"/>
              <w:rPr>
                <w:lang w:eastAsia="zh-CN"/>
                <w:rPrChange w:id="6816" w:author="raye" w:date="2018-08-10T12:30:00Z">
                  <w:rPr>
                    <w:rFonts w:ascii="Calibri" w:hAnsi="Calibri" w:cstheme="minorHAnsi"/>
                    <w:lang w:eastAsia="zh-CN"/>
                  </w:rPr>
                </w:rPrChange>
              </w:rPr>
            </w:pPr>
            <w:r w:rsidRPr="00B0205A">
              <w:rPr>
                <w:lang w:eastAsia="zh-CN"/>
                <w:rPrChange w:id="6817" w:author="raye" w:date="2018-08-10T12:30:00Z">
                  <w:rPr>
                    <w:rFonts w:ascii="Calibri" w:hAnsi="Calibri" w:cstheme="minorHAnsi"/>
                    <w:lang w:eastAsia="zh-CN"/>
                  </w:rPr>
                </w:rPrChange>
              </w:rPr>
              <w:t>6.</w:t>
            </w:r>
            <w:r w:rsidRPr="00B0205A">
              <w:rPr>
                <w:lang w:eastAsia="zh-CN"/>
                <w:rPrChange w:id="6818" w:author="raye" w:date="2018-08-10T12:30:00Z">
                  <w:rPr>
                    <w:rFonts w:ascii="Calibri" w:hAnsi="Calibri" w:cstheme="minorHAnsi"/>
                    <w:lang w:eastAsia="zh-CN"/>
                  </w:rPr>
                </w:rPrChange>
              </w:rPr>
              <w:tab/>
              <w:t>Funded/Unfunded Risk Participation</w:t>
            </w:r>
          </w:p>
          <w:p w14:paraId="0ABEBB28" w14:textId="5C5658A0" w:rsidR="002162A8" w:rsidRPr="00B0205A" w:rsidRDefault="006640C8" w:rsidP="00774ECE">
            <w:pPr>
              <w:pStyle w:val="BodyText1"/>
              <w:spacing w:after="0"/>
              <w:ind w:rightChars="100" w:right="210"/>
              <w:rPr>
                <w:lang w:eastAsia="zh-CN"/>
                <w:rPrChange w:id="6819" w:author="raye" w:date="2018-08-10T12:30:00Z">
                  <w:rPr>
                    <w:rFonts w:ascii="Calibri" w:hAnsi="Calibri" w:cstheme="minorHAnsi"/>
                    <w:lang w:eastAsia="zh-CN"/>
                  </w:rPr>
                </w:rPrChange>
              </w:rPr>
            </w:pPr>
            <w:r w:rsidRPr="00B0205A">
              <w:rPr>
                <w:lang w:eastAsia="zh-CN"/>
                <w:rPrChange w:id="6820" w:author="raye" w:date="2018-08-10T12:30:00Z">
                  <w:rPr>
                    <w:rFonts w:ascii="Calibri" w:hAnsi="Calibri" w:cstheme="minorHAnsi"/>
                    <w:lang w:eastAsia="zh-CN"/>
                  </w:rPr>
                </w:rPrChange>
              </w:rPr>
              <w:t>7.</w:t>
            </w:r>
            <w:r w:rsidRPr="00B0205A">
              <w:rPr>
                <w:lang w:eastAsia="zh-CN"/>
                <w:rPrChange w:id="6821" w:author="raye" w:date="2018-08-10T12:30:00Z">
                  <w:rPr>
                    <w:rFonts w:ascii="Calibri" w:hAnsi="Calibri" w:cstheme="minorHAnsi"/>
                    <w:lang w:eastAsia="zh-CN"/>
                  </w:rPr>
                </w:rPrChange>
              </w:rPr>
              <w:tab/>
              <w:t>Forfe</w:t>
            </w:r>
            <w:r w:rsidR="002162A8" w:rsidRPr="00B0205A">
              <w:rPr>
                <w:lang w:eastAsia="zh-CN"/>
                <w:rPrChange w:id="6822" w:author="raye" w:date="2018-08-10T12:30:00Z">
                  <w:rPr>
                    <w:rFonts w:ascii="Calibri" w:hAnsi="Calibri" w:cstheme="minorHAnsi"/>
                    <w:lang w:eastAsia="zh-CN"/>
                  </w:rPr>
                </w:rPrChange>
              </w:rPr>
              <w:t>iting</w:t>
            </w:r>
          </w:p>
          <w:p w14:paraId="521EA4D4" w14:textId="77777777" w:rsidR="002162A8" w:rsidRPr="00B0205A" w:rsidRDefault="002162A8" w:rsidP="00774ECE">
            <w:pPr>
              <w:pStyle w:val="BodyText1"/>
              <w:spacing w:after="0"/>
              <w:ind w:rightChars="100" w:right="210"/>
              <w:rPr>
                <w:lang w:eastAsia="zh-CN"/>
                <w:rPrChange w:id="6823" w:author="raye" w:date="2018-08-10T12:30:00Z">
                  <w:rPr>
                    <w:rFonts w:ascii="Calibri" w:hAnsi="Calibri" w:cstheme="minorHAnsi"/>
                    <w:lang w:eastAsia="zh-CN"/>
                  </w:rPr>
                </w:rPrChange>
              </w:rPr>
            </w:pPr>
            <w:r w:rsidRPr="00B0205A">
              <w:rPr>
                <w:lang w:eastAsia="zh-CN"/>
                <w:rPrChange w:id="6824" w:author="raye" w:date="2018-08-10T12:30:00Z">
                  <w:rPr>
                    <w:rFonts w:ascii="Calibri" w:hAnsi="Calibri" w:cstheme="minorHAnsi"/>
                    <w:lang w:eastAsia="zh-CN"/>
                  </w:rPr>
                </w:rPrChange>
              </w:rPr>
              <w:t>8.</w:t>
            </w:r>
            <w:r w:rsidRPr="00B0205A">
              <w:rPr>
                <w:lang w:eastAsia="zh-CN"/>
                <w:rPrChange w:id="6825" w:author="raye" w:date="2018-08-10T12:30:00Z">
                  <w:rPr>
                    <w:rFonts w:ascii="Calibri" w:hAnsi="Calibri" w:cstheme="minorHAnsi"/>
                    <w:lang w:eastAsia="zh-CN"/>
                  </w:rPr>
                </w:rPrChange>
              </w:rPr>
              <w:tab/>
              <w:t>Factoring/Supply Chain Financing</w:t>
            </w:r>
          </w:p>
          <w:p w14:paraId="7CA634CD" w14:textId="7E0C346F" w:rsidR="005E7DE4" w:rsidRPr="00B0205A" w:rsidRDefault="002162A8" w:rsidP="00774ECE">
            <w:pPr>
              <w:pStyle w:val="BodyText1"/>
              <w:spacing w:after="0"/>
              <w:ind w:rightChars="100" w:right="210"/>
              <w:jc w:val="both"/>
              <w:rPr>
                <w:lang w:eastAsia="zh-CN"/>
                <w:rPrChange w:id="6826" w:author="raye" w:date="2018-08-10T12:30:00Z">
                  <w:rPr>
                    <w:rFonts w:ascii="Calibri" w:hAnsi="Calibri" w:cstheme="minorHAnsi"/>
                    <w:lang w:eastAsia="zh-CN"/>
                  </w:rPr>
                </w:rPrChange>
              </w:rPr>
            </w:pPr>
            <w:r w:rsidRPr="00B0205A">
              <w:rPr>
                <w:lang w:eastAsia="zh-CN"/>
                <w:rPrChange w:id="6827" w:author="raye" w:date="2018-08-10T12:30:00Z">
                  <w:rPr>
                    <w:rFonts w:ascii="Calibri" w:hAnsi="Calibri" w:cstheme="minorHAnsi"/>
                    <w:lang w:eastAsia="zh-CN"/>
                  </w:rPr>
                </w:rPrChange>
              </w:rPr>
              <w:t>9.</w:t>
            </w:r>
            <w:r w:rsidRPr="00B0205A">
              <w:rPr>
                <w:lang w:eastAsia="zh-CN"/>
                <w:rPrChange w:id="6828" w:author="raye" w:date="2018-08-10T12:30:00Z">
                  <w:rPr>
                    <w:rFonts w:ascii="Calibri" w:hAnsi="Calibri" w:cstheme="minorHAnsi"/>
                    <w:lang w:eastAsia="zh-CN"/>
                  </w:rPr>
                </w:rPrChange>
              </w:rPr>
              <w:tab/>
              <w:t>Short Term Financing Transaction</w:t>
            </w:r>
          </w:p>
        </w:tc>
      </w:tr>
    </w:tbl>
    <w:p w14:paraId="3D0D2690" w14:textId="77777777" w:rsidR="008D77DA" w:rsidRPr="00B0205A" w:rsidRDefault="008D77DA" w:rsidP="00C409AC">
      <w:pPr>
        <w:spacing w:afterLines="50" w:after="156"/>
        <w:rPr>
          <w:rFonts w:ascii="Times New Roman" w:hAnsi="Times New Roman" w:cs="Times New Roman"/>
          <w:sz w:val="24"/>
          <w:rPrChange w:id="6829" w:author="raye" w:date="2018-08-10T12:30:00Z">
            <w:rPr>
              <w:rFonts w:ascii="Calibri" w:hAnsi="Calibri" w:cstheme="minorHAnsi"/>
              <w:sz w:val="24"/>
            </w:rPr>
          </w:rPrChange>
        </w:rPr>
      </w:pPr>
      <w:bookmarkStart w:id="6830" w:name="_Toc508573665"/>
    </w:p>
    <w:p w14:paraId="00476DAB" w14:textId="2FE00591" w:rsidR="00D55AD9" w:rsidRPr="00B0205A" w:rsidRDefault="00D55AD9" w:rsidP="00D55AD9">
      <w:pPr>
        <w:rPr>
          <w:rFonts w:ascii="Times New Roman" w:hAnsi="Times New Roman" w:cs="Times New Roman"/>
          <w:sz w:val="24"/>
          <w:szCs w:val="24"/>
          <w:rPrChange w:id="6831" w:author="raye" w:date="2018-08-10T12:30:00Z">
            <w:rPr>
              <w:sz w:val="24"/>
              <w:szCs w:val="24"/>
            </w:rPr>
          </w:rPrChange>
        </w:rPr>
      </w:pPr>
      <w:r w:rsidRPr="00B0205A">
        <w:rPr>
          <w:rFonts w:ascii="Times New Roman" w:hAnsi="Times New Roman" w:cs="Times New Roman"/>
          <w:sz w:val="24"/>
          <w:szCs w:val="24"/>
          <w:rPrChange w:id="6832" w:author="raye" w:date="2018-08-10T12:30:00Z">
            <w:rPr>
              <w:sz w:val="24"/>
              <w:szCs w:val="24"/>
            </w:rPr>
          </w:rPrChange>
        </w:rPr>
        <w:br/>
        <w:t>Subfolder Archiving:</w:t>
      </w:r>
    </w:p>
    <w:p w14:paraId="4F46D931" w14:textId="77777777" w:rsidR="00D55AD9" w:rsidRPr="00B0205A" w:rsidRDefault="00D55AD9" w:rsidP="00D55AD9">
      <w:pPr>
        <w:rPr>
          <w:rFonts w:ascii="Times New Roman" w:hAnsi="Times New Roman" w:cs="Times New Roman"/>
          <w:sz w:val="24"/>
          <w:szCs w:val="24"/>
          <w:rPrChange w:id="6833" w:author="raye" w:date="2018-08-10T12:30:00Z">
            <w:rPr>
              <w:sz w:val="24"/>
              <w:szCs w:val="24"/>
            </w:rPr>
          </w:rPrChange>
        </w:rPr>
      </w:pPr>
    </w:p>
    <w:p w14:paraId="6C06FCC0" w14:textId="77777777" w:rsidR="00D55AD9" w:rsidRPr="00B0205A" w:rsidRDefault="00D55AD9" w:rsidP="00D55AD9">
      <w:pPr>
        <w:rPr>
          <w:rFonts w:ascii="Times New Roman" w:hAnsi="Times New Roman" w:cs="Times New Roman"/>
          <w:sz w:val="24"/>
          <w:szCs w:val="24"/>
          <w:rPrChange w:id="6834" w:author="raye" w:date="2018-08-10T12:30:00Z">
            <w:rPr>
              <w:sz w:val="24"/>
              <w:szCs w:val="24"/>
            </w:rPr>
          </w:rPrChange>
        </w:rPr>
      </w:pPr>
      <w:r w:rsidRPr="00B0205A">
        <w:rPr>
          <w:rFonts w:ascii="Times New Roman" w:hAnsi="Times New Roman" w:cs="Times New Roman"/>
          <w:sz w:val="24"/>
          <w:szCs w:val="24"/>
          <w:rPrChange w:id="6835" w:author="raye" w:date="2018-08-10T12:30:00Z">
            <w:rPr>
              <w:sz w:val="24"/>
              <w:szCs w:val="24"/>
            </w:rPr>
          </w:rPrChange>
        </w:rPr>
        <w:t xml:space="preserve">The Operations Analyst may obtain documents from a client that may be an early draft of on invoice, B/L or another document. In these cases, the clients will present the final version of the document after discussion with the Bank.  In this scenario, the bank will edit the electronic document to remove the early draft and replace it with the final document. </w:t>
      </w:r>
    </w:p>
    <w:p w14:paraId="631B32B5" w14:textId="77777777" w:rsidR="00D55AD9" w:rsidRPr="00B0205A" w:rsidRDefault="00D55AD9" w:rsidP="00D55AD9">
      <w:pPr>
        <w:rPr>
          <w:rFonts w:ascii="Times New Roman" w:hAnsi="Times New Roman" w:cs="Times New Roman"/>
          <w:sz w:val="24"/>
          <w:szCs w:val="24"/>
          <w:rPrChange w:id="6836" w:author="raye" w:date="2018-08-10T12:30:00Z">
            <w:rPr>
              <w:sz w:val="24"/>
              <w:szCs w:val="24"/>
            </w:rPr>
          </w:rPrChange>
        </w:rPr>
      </w:pPr>
    </w:p>
    <w:p w14:paraId="25752565" w14:textId="77777777" w:rsidR="00D55AD9" w:rsidRPr="00B0205A" w:rsidRDefault="00D55AD9" w:rsidP="00D55AD9">
      <w:pPr>
        <w:rPr>
          <w:rFonts w:ascii="Times New Roman" w:hAnsi="Times New Roman" w:cs="Times New Roman"/>
          <w:sz w:val="24"/>
          <w:szCs w:val="24"/>
          <w:rPrChange w:id="6837" w:author="raye" w:date="2018-08-10T12:30:00Z">
            <w:rPr>
              <w:sz w:val="24"/>
              <w:szCs w:val="24"/>
            </w:rPr>
          </w:rPrChange>
        </w:rPr>
      </w:pPr>
      <w:r w:rsidRPr="00B0205A">
        <w:rPr>
          <w:rFonts w:ascii="Times New Roman" w:hAnsi="Times New Roman" w:cs="Times New Roman"/>
          <w:sz w:val="24"/>
          <w:szCs w:val="24"/>
          <w:rPrChange w:id="6838" w:author="raye" w:date="2018-08-10T12:30:00Z">
            <w:rPr>
              <w:sz w:val="24"/>
              <w:szCs w:val="24"/>
            </w:rPr>
          </w:rPrChange>
        </w:rPr>
        <w:t xml:space="preserve">To accomplish the remove, edit and add functionality, the Operations Analyst, the system must be flexible and permit the creation of folders and sub-folders. </w:t>
      </w:r>
      <w:r w:rsidRPr="00B0205A">
        <w:rPr>
          <w:rFonts w:ascii="Times New Roman" w:hAnsi="Times New Roman" w:cs="Times New Roman"/>
          <w:sz w:val="24"/>
          <w:szCs w:val="24"/>
          <w:rPrChange w:id="6839" w:author="raye" w:date="2018-08-10T12:30:00Z">
            <w:rPr>
              <w:sz w:val="24"/>
              <w:szCs w:val="24"/>
            </w:rPr>
          </w:rPrChange>
        </w:rPr>
        <w:lastRenderedPageBreak/>
        <w:t>Specifically, Operations Analyst must be able to:</w:t>
      </w:r>
    </w:p>
    <w:p w14:paraId="1A284CCA" w14:textId="77777777" w:rsidR="00D55AD9" w:rsidRPr="00B0205A" w:rsidRDefault="00D55AD9" w:rsidP="00D55AD9">
      <w:pPr>
        <w:rPr>
          <w:rFonts w:ascii="Times New Roman" w:hAnsi="Times New Roman" w:cs="Times New Roman"/>
          <w:sz w:val="24"/>
          <w:szCs w:val="24"/>
          <w:highlight w:val="yellow"/>
          <w:rPrChange w:id="6840" w:author="raye" w:date="2018-08-10T12:30:00Z">
            <w:rPr>
              <w:sz w:val="24"/>
              <w:szCs w:val="24"/>
              <w:highlight w:val="yellow"/>
            </w:rPr>
          </w:rPrChange>
        </w:rPr>
      </w:pPr>
    </w:p>
    <w:p w14:paraId="1716A499" w14:textId="77777777" w:rsidR="00D55AD9" w:rsidRPr="00B0205A" w:rsidRDefault="00D55AD9" w:rsidP="00022A05">
      <w:pPr>
        <w:pStyle w:val="a0"/>
        <w:widowControl/>
        <w:numPr>
          <w:ilvl w:val="0"/>
          <w:numId w:val="22"/>
        </w:numPr>
        <w:ind w:firstLineChars="0"/>
        <w:contextualSpacing/>
        <w:jc w:val="left"/>
        <w:rPr>
          <w:rFonts w:ascii="Times New Roman" w:hAnsi="Times New Roman" w:cs="Times New Roman"/>
          <w:sz w:val="24"/>
          <w:szCs w:val="24"/>
          <w:rPrChange w:id="6841" w:author="raye" w:date="2018-08-10T12:30:00Z">
            <w:rPr>
              <w:sz w:val="24"/>
              <w:szCs w:val="24"/>
            </w:rPr>
          </w:rPrChange>
        </w:rPr>
      </w:pPr>
      <w:r w:rsidRPr="00B0205A">
        <w:rPr>
          <w:rFonts w:ascii="Times New Roman" w:hAnsi="Times New Roman" w:cs="Times New Roman"/>
          <w:sz w:val="24"/>
          <w:szCs w:val="24"/>
          <w:rPrChange w:id="6842" w:author="raye" w:date="2018-08-10T12:30:00Z">
            <w:rPr>
              <w:sz w:val="24"/>
              <w:szCs w:val="24"/>
            </w:rPr>
          </w:rPrChange>
        </w:rPr>
        <w:t>Insert one or more document pages to batch of documents</w:t>
      </w:r>
    </w:p>
    <w:p w14:paraId="5AB5326F" w14:textId="77777777" w:rsidR="00D55AD9" w:rsidRPr="00B0205A" w:rsidRDefault="00D55AD9" w:rsidP="00022A05">
      <w:pPr>
        <w:pStyle w:val="a0"/>
        <w:widowControl/>
        <w:numPr>
          <w:ilvl w:val="0"/>
          <w:numId w:val="22"/>
        </w:numPr>
        <w:ind w:firstLineChars="0"/>
        <w:contextualSpacing/>
        <w:jc w:val="left"/>
        <w:rPr>
          <w:rFonts w:ascii="Times New Roman" w:hAnsi="Times New Roman" w:cs="Times New Roman"/>
          <w:sz w:val="24"/>
          <w:szCs w:val="24"/>
          <w:rPrChange w:id="6843" w:author="raye" w:date="2018-08-10T12:30:00Z">
            <w:rPr>
              <w:sz w:val="24"/>
              <w:szCs w:val="24"/>
            </w:rPr>
          </w:rPrChange>
        </w:rPr>
      </w:pPr>
      <w:r w:rsidRPr="00B0205A">
        <w:rPr>
          <w:rFonts w:ascii="Times New Roman" w:hAnsi="Times New Roman" w:cs="Times New Roman"/>
          <w:sz w:val="24"/>
          <w:szCs w:val="24"/>
          <w:rPrChange w:id="6844" w:author="raye" w:date="2018-08-10T12:30:00Z">
            <w:rPr>
              <w:sz w:val="24"/>
              <w:szCs w:val="24"/>
            </w:rPr>
          </w:rPrChange>
        </w:rPr>
        <w:t>Replace a document with another document</w:t>
      </w:r>
    </w:p>
    <w:p w14:paraId="745CB6A5" w14:textId="77777777" w:rsidR="00D55AD9" w:rsidRPr="00B0205A" w:rsidRDefault="00D55AD9" w:rsidP="00022A05">
      <w:pPr>
        <w:pStyle w:val="a0"/>
        <w:widowControl/>
        <w:numPr>
          <w:ilvl w:val="0"/>
          <w:numId w:val="22"/>
        </w:numPr>
        <w:ind w:firstLineChars="0"/>
        <w:contextualSpacing/>
        <w:jc w:val="left"/>
        <w:rPr>
          <w:rFonts w:ascii="Times New Roman" w:hAnsi="Times New Roman" w:cs="Times New Roman"/>
          <w:sz w:val="24"/>
          <w:szCs w:val="24"/>
          <w:rPrChange w:id="6845" w:author="raye" w:date="2018-08-10T12:30:00Z">
            <w:rPr>
              <w:sz w:val="24"/>
              <w:szCs w:val="24"/>
            </w:rPr>
          </w:rPrChange>
        </w:rPr>
      </w:pPr>
      <w:r w:rsidRPr="00B0205A">
        <w:rPr>
          <w:rFonts w:ascii="Times New Roman" w:hAnsi="Times New Roman" w:cs="Times New Roman"/>
          <w:sz w:val="24"/>
          <w:szCs w:val="24"/>
          <w:rPrChange w:id="6846" w:author="raye" w:date="2018-08-10T12:30:00Z">
            <w:rPr>
              <w:sz w:val="24"/>
              <w:szCs w:val="24"/>
            </w:rPr>
          </w:rPrChange>
        </w:rPr>
        <w:t>Create a subfolder to hold the original page(s) that were removed</w:t>
      </w:r>
    </w:p>
    <w:p w14:paraId="23D7CE7B" w14:textId="77777777" w:rsidR="00D55AD9" w:rsidRPr="00B0205A" w:rsidRDefault="00D55AD9" w:rsidP="00022A05">
      <w:pPr>
        <w:pStyle w:val="a0"/>
        <w:widowControl/>
        <w:numPr>
          <w:ilvl w:val="0"/>
          <w:numId w:val="22"/>
        </w:numPr>
        <w:spacing w:after="160" w:line="259" w:lineRule="auto"/>
        <w:ind w:firstLineChars="0"/>
        <w:contextualSpacing/>
        <w:jc w:val="left"/>
        <w:rPr>
          <w:rFonts w:ascii="Times New Roman" w:hAnsi="Times New Roman" w:cs="Times New Roman"/>
          <w:sz w:val="24"/>
          <w:szCs w:val="24"/>
          <w:rPrChange w:id="6847" w:author="raye" w:date="2018-08-10T12:30:00Z">
            <w:rPr>
              <w:sz w:val="24"/>
              <w:szCs w:val="24"/>
            </w:rPr>
          </w:rPrChange>
        </w:rPr>
      </w:pPr>
      <w:r w:rsidRPr="00B0205A">
        <w:rPr>
          <w:rFonts w:ascii="Times New Roman" w:hAnsi="Times New Roman" w:cs="Times New Roman"/>
          <w:sz w:val="24"/>
          <w:szCs w:val="24"/>
          <w:rPrChange w:id="6848" w:author="raye" w:date="2018-08-10T12:30:00Z">
            <w:rPr>
              <w:sz w:val="24"/>
              <w:szCs w:val="24"/>
            </w:rPr>
          </w:rPrChange>
        </w:rPr>
        <w:t>Rename subfolder as required</w:t>
      </w:r>
    </w:p>
    <w:p w14:paraId="291905F3" w14:textId="77777777" w:rsidR="00D55AD9" w:rsidRPr="00B0205A" w:rsidRDefault="00D55AD9" w:rsidP="00022A05">
      <w:pPr>
        <w:pStyle w:val="a0"/>
        <w:widowControl/>
        <w:numPr>
          <w:ilvl w:val="0"/>
          <w:numId w:val="22"/>
        </w:numPr>
        <w:ind w:firstLineChars="0"/>
        <w:contextualSpacing/>
        <w:jc w:val="left"/>
        <w:rPr>
          <w:rFonts w:ascii="Times New Roman" w:hAnsi="Times New Roman" w:cs="Times New Roman"/>
          <w:sz w:val="24"/>
          <w:szCs w:val="24"/>
          <w:rPrChange w:id="6849" w:author="raye" w:date="2018-08-10T12:30:00Z">
            <w:rPr>
              <w:sz w:val="24"/>
              <w:szCs w:val="24"/>
            </w:rPr>
          </w:rPrChange>
        </w:rPr>
      </w:pPr>
      <w:r w:rsidRPr="00B0205A">
        <w:rPr>
          <w:rFonts w:ascii="Times New Roman" w:hAnsi="Times New Roman" w:cs="Times New Roman"/>
          <w:sz w:val="24"/>
          <w:szCs w:val="24"/>
          <w:rPrChange w:id="6850" w:author="raye" w:date="2018-08-10T12:30:00Z">
            <w:rPr>
              <w:sz w:val="24"/>
              <w:szCs w:val="24"/>
            </w:rPr>
          </w:rPrChange>
        </w:rPr>
        <w:t>Advance or Reverse specific pages in a document so that the page location in a batch of document changes</w:t>
      </w:r>
    </w:p>
    <w:p w14:paraId="4005F6C5" w14:textId="77777777" w:rsidR="00D55AD9" w:rsidRPr="00B0205A" w:rsidRDefault="00D55AD9" w:rsidP="00022A05">
      <w:pPr>
        <w:pStyle w:val="a0"/>
        <w:widowControl/>
        <w:numPr>
          <w:ilvl w:val="0"/>
          <w:numId w:val="22"/>
        </w:numPr>
        <w:ind w:firstLineChars="0"/>
        <w:contextualSpacing/>
        <w:jc w:val="left"/>
        <w:rPr>
          <w:rFonts w:ascii="Times New Roman" w:hAnsi="Times New Roman" w:cs="Times New Roman"/>
          <w:sz w:val="24"/>
          <w:szCs w:val="24"/>
          <w:rPrChange w:id="6851" w:author="raye" w:date="2018-08-10T12:30:00Z">
            <w:rPr>
              <w:sz w:val="24"/>
              <w:szCs w:val="24"/>
            </w:rPr>
          </w:rPrChange>
        </w:rPr>
      </w:pPr>
      <w:r w:rsidRPr="00B0205A">
        <w:rPr>
          <w:rFonts w:ascii="Times New Roman" w:hAnsi="Times New Roman" w:cs="Times New Roman"/>
          <w:sz w:val="24"/>
          <w:szCs w:val="24"/>
          <w:rPrChange w:id="6852" w:author="raye" w:date="2018-08-10T12:30:00Z">
            <w:rPr>
              <w:sz w:val="24"/>
              <w:szCs w:val="24"/>
            </w:rPr>
          </w:rPrChange>
        </w:rPr>
        <w:t xml:space="preserve">Move documents from the Sub-folder to the original documents. </w:t>
      </w:r>
    </w:p>
    <w:p w14:paraId="3FD8C5F3" w14:textId="77777777" w:rsidR="00D55AD9" w:rsidRPr="00B0205A" w:rsidRDefault="00D55AD9" w:rsidP="00D55AD9">
      <w:pPr>
        <w:pStyle w:val="a0"/>
        <w:ind w:firstLine="480"/>
        <w:rPr>
          <w:rFonts w:ascii="Times New Roman" w:hAnsi="Times New Roman" w:cs="Times New Roman"/>
          <w:sz w:val="24"/>
          <w:szCs w:val="24"/>
          <w:highlight w:val="yellow"/>
          <w:rPrChange w:id="6853" w:author="raye" w:date="2018-08-10T12:30:00Z">
            <w:rPr>
              <w:sz w:val="24"/>
              <w:szCs w:val="24"/>
              <w:highlight w:val="yellow"/>
            </w:rPr>
          </w:rPrChange>
        </w:rPr>
      </w:pPr>
    </w:p>
    <w:p w14:paraId="7A2EC1B5" w14:textId="77777777" w:rsidR="00D55AD9" w:rsidRPr="00B0205A" w:rsidRDefault="00D55AD9" w:rsidP="00D55AD9">
      <w:pPr>
        <w:rPr>
          <w:rFonts w:ascii="Times New Roman" w:hAnsi="Times New Roman" w:cs="Times New Roman"/>
          <w:sz w:val="24"/>
          <w:szCs w:val="24"/>
          <w:rPrChange w:id="6854" w:author="raye" w:date="2018-08-10T12:30:00Z">
            <w:rPr>
              <w:sz w:val="24"/>
              <w:szCs w:val="24"/>
            </w:rPr>
          </w:rPrChange>
        </w:rPr>
      </w:pPr>
      <w:r w:rsidRPr="00B0205A">
        <w:rPr>
          <w:rFonts w:ascii="Times New Roman" w:hAnsi="Times New Roman" w:cs="Times New Roman"/>
          <w:sz w:val="24"/>
          <w:szCs w:val="24"/>
          <w:rPrChange w:id="6855" w:author="raye" w:date="2018-08-10T12:30:00Z">
            <w:rPr>
              <w:sz w:val="24"/>
              <w:szCs w:val="24"/>
            </w:rPr>
          </w:rPrChange>
        </w:rPr>
        <w:t>For example:</w:t>
      </w:r>
    </w:p>
    <w:p w14:paraId="6ECA3310" w14:textId="77777777" w:rsidR="00D55AD9" w:rsidRPr="00B0205A" w:rsidRDefault="00D55AD9" w:rsidP="00D55AD9">
      <w:pPr>
        <w:rPr>
          <w:rFonts w:ascii="Times New Roman" w:hAnsi="Times New Roman" w:cs="Times New Roman"/>
          <w:sz w:val="24"/>
          <w:szCs w:val="24"/>
          <w:rPrChange w:id="6856" w:author="raye" w:date="2018-08-10T12:30:00Z">
            <w:rPr>
              <w:sz w:val="24"/>
              <w:szCs w:val="24"/>
            </w:rPr>
          </w:rPrChange>
        </w:rPr>
      </w:pPr>
    </w:p>
    <w:p w14:paraId="5E15E5D2" w14:textId="77777777" w:rsidR="00D55AD9" w:rsidRPr="00B0205A" w:rsidRDefault="00D55AD9" w:rsidP="00D55AD9">
      <w:pPr>
        <w:rPr>
          <w:rFonts w:ascii="Times New Roman" w:hAnsi="Times New Roman" w:cs="Times New Roman"/>
          <w:sz w:val="24"/>
          <w:szCs w:val="24"/>
          <w:rPrChange w:id="6857" w:author="raye" w:date="2018-08-10T12:30:00Z">
            <w:rPr>
              <w:sz w:val="24"/>
              <w:szCs w:val="24"/>
            </w:rPr>
          </w:rPrChange>
        </w:rPr>
      </w:pPr>
      <w:r w:rsidRPr="00B0205A">
        <w:rPr>
          <w:rFonts w:ascii="Times New Roman" w:hAnsi="Times New Roman" w:cs="Times New Roman"/>
          <w:sz w:val="24"/>
          <w:szCs w:val="24"/>
          <w:rPrChange w:id="6858" w:author="raye" w:date="2018-08-10T12:30:00Z">
            <w:rPr>
              <w:sz w:val="24"/>
              <w:szCs w:val="24"/>
            </w:rPr>
          </w:rPrChange>
        </w:rPr>
        <w:t>1.  Add invoice before  B/L No. 5</w:t>
      </w:r>
    </w:p>
    <w:p w14:paraId="091E909E" w14:textId="77777777" w:rsidR="00D55AD9" w:rsidRPr="00B0205A" w:rsidRDefault="00D55AD9" w:rsidP="00D55AD9">
      <w:pPr>
        <w:rPr>
          <w:rFonts w:ascii="Times New Roman" w:hAnsi="Times New Roman" w:cs="Times New Roman"/>
          <w:sz w:val="24"/>
          <w:szCs w:val="24"/>
          <w:rPrChange w:id="6859" w:author="raye" w:date="2018-08-10T12:30:00Z">
            <w:rPr>
              <w:sz w:val="24"/>
              <w:szCs w:val="24"/>
            </w:rPr>
          </w:rPrChange>
        </w:rPr>
      </w:pPr>
    </w:p>
    <w:p w14:paraId="749EC361" w14:textId="77777777" w:rsidR="00D55AD9" w:rsidRPr="00B0205A" w:rsidRDefault="00D55AD9" w:rsidP="00D55AD9">
      <w:pPr>
        <w:rPr>
          <w:rFonts w:ascii="Times New Roman" w:hAnsi="Times New Roman" w:cs="Times New Roman"/>
          <w:sz w:val="24"/>
          <w:szCs w:val="24"/>
          <w:rPrChange w:id="6860" w:author="raye" w:date="2018-08-10T12:30:00Z">
            <w:rPr>
              <w:sz w:val="24"/>
              <w:szCs w:val="24"/>
            </w:rPr>
          </w:rPrChange>
        </w:rPr>
      </w:pPr>
      <w:r w:rsidRPr="00B0205A">
        <w:rPr>
          <w:rFonts w:ascii="Times New Roman" w:hAnsi="Times New Roman" w:cs="Times New Roman"/>
          <w:sz w:val="24"/>
          <w:szCs w:val="24"/>
          <w:rPrChange w:id="6861" w:author="raye" w:date="2018-08-10T12:30:00Z">
            <w:rPr>
              <w:sz w:val="24"/>
              <w:szCs w:val="24"/>
            </w:rPr>
          </w:rPrChange>
        </w:rPr>
        <w:t>2.  replace B/L no. 1 by B/L no. 6 and move B/L no. 1 to subfolder (rename as bad B/L)</w:t>
      </w:r>
    </w:p>
    <w:p w14:paraId="09BA531B" w14:textId="77777777" w:rsidR="00D55AD9" w:rsidRPr="00B0205A" w:rsidRDefault="00D55AD9" w:rsidP="00D55AD9">
      <w:pPr>
        <w:rPr>
          <w:rFonts w:ascii="Times New Roman" w:hAnsi="Times New Roman" w:cs="Times New Roman"/>
          <w:sz w:val="24"/>
          <w:szCs w:val="24"/>
          <w:rPrChange w:id="6862" w:author="raye" w:date="2018-08-10T12:30:00Z">
            <w:rPr>
              <w:sz w:val="24"/>
              <w:szCs w:val="24"/>
            </w:rPr>
          </w:rPrChange>
        </w:rPr>
      </w:pPr>
    </w:p>
    <w:p w14:paraId="4C12F7D1" w14:textId="77777777" w:rsidR="00D55AD9" w:rsidRPr="00B0205A" w:rsidRDefault="00D55AD9" w:rsidP="00D55AD9">
      <w:pPr>
        <w:rPr>
          <w:rFonts w:ascii="Times New Roman" w:hAnsi="Times New Roman" w:cs="Times New Roman"/>
          <w:sz w:val="24"/>
          <w:szCs w:val="24"/>
          <w:rPrChange w:id="6863" w:author="raye" w:date="2018-08-10T12:30:00Z">
            <w:rPr>
              <w:sz w:val="24"/>
              <w:szCs w:val="24"/>
            </w:rPr>
          </w:rPrChange>
        </w:rPr>
      </w:pPr>
      <w:r w:rsidRPr="00B0205A">
        <w:rPr>
          <w:rFonts w:ascii="Times New Roman" w:hAnsi="Times New Roman" w:cs="Times New Roman"/>
          <w:sz w:val="24"/>
          <w:szCs w:val="24"/>
          <w:rPrChange w:id="6864" w:author="raye" w:date="2018-08-10T12:30:00Z">
            <w:rPr>
              <w:sz w:val="24"/>
              <w:szCs w:val="24"/>
            </w:rPr>
          </w:rPrChange>
        </w:rPr>
        <w:t>3.  remove B/L No. 7 to subfolder (rename: pending )</w:t>
      </w:r>
    </w:p>
    <w:p w14:paraId="0EB9F1EF" w14:textId="77777777" w:rsidR="00D55AD9" w:rsidRPr="00B0205A" w:rsidRDefault="00D55AD9" w:rsidP="00D55AD9">
      <w:pPr>
        <w:rPr>
          <w:rFonts w:ascii="Times New Roman" w:hAnsi="Times New Roman" w:cs="Times New Roman"/>
          <w:sz w:val="24"/>
          <w:szCs w:val="24"/>
          <w:rPrChange w:id="6865" w:author="raye" w:date="2018-08-10T12:30:00Z">
            <w:rPr>
              <w:sz w:val="24"/>
              <w:szCs w:val="24"/>
            </w:rPr>
          </w:rPrChange>
        </w:rPr>
      </w:pPr>
    </w:p>
    <w:p w14:paraId="0E830B9C" w14:textId="77777777" w:rsidR="00D55AD9" w:rsidRPr="00B0205A" w:rsidRDefault="00D55AD9" w:rsidP="00D55AD9">
      <w:pPr>
        <w:rPr>
          <w:rFonts w:ascii="Times New Roman" w:hAnsi="Times New Roman" w:cs="Times New Roman"/>
          <w:sz w:val="24"/>
          <w:szCs w:val="24"/>
          <w:rPrChange w:id="6866" w:author="raye" w:date="2018-08-10T12:30:00Z">
            <w:rPr>
              <w:sz w:val="24"/>
              <w:szCs w:val="24"/>
            </w:rPr>
          </w:rPrChange>
        </w:rPr>
      </w:pPr>
      <w:r w:rsidRPr="00B0205A">
        <w:rPr>
          <w:rFonts w:ascii="Times New Roman" w:hAnsi="Times New Roman" w:cs="Times New Roman"/>
          <w:sz w:val="24"/>
          <w:szCs w:val="24"/>
          <w:rPrChange w:id="6867" w:author="raye" w:date="2018-08-10T12:30:00Z">
            <w:rPr>
              <w:sz w:val="24"/>
              <w:szCs w:val="24"/>
            </w:rPr>
          </w:rPrChange>
        </w:rPr>
        <w:t>4.  drag B/L no. 7 from pending subfolder to original documents, position before B/L no. 4</w:t>
      </w:r>
    </w:p>
    <w:p w14:paraId="54611279" w14:textId="77777777" w:rsidR="00D55AD9" w:rsidRPr="00B0205A" w:rsidRDefault="00D55AD9" w:rsidP="00D55AD9">
      <w:pPr>
        <w:rPr>
          <w:rFonts w:ascii="Times New Roman" w:hAnsi="Times New Roman" w:cs="Times New Roman"/>
          <w:sz w:val="24"/>
          <w:szCs w:val="24"/>
          <w:rPrChange w:id="6868" w:author="raye" w:date="2018-08-10T12:30:00Z">
            <w:rPr>
              <w:sz w:val="24"/>
              <w:szCs w:val="24"/>
            </w:rPr>
          </w:rPrChange>
        </w:rPr>
      </w:pPr>
    </w:p>
    <w:p w14:paraId="2B0E8BA4" w14:textId="77777777" w:rsidR="00D55AD9" w:rsidRPr="00B0205A" w:rsidRDefault="00D55AD9" w:rsidP="00D55AD9">
      <w:pPr>
        <w:rPr>
          <w:rFonts w:ascii="Times New Roman" w:hAnsi="Times New Roman" w:cs="Times New Roman"/>
          <w:sz w:val="24"/>
          <w:szCs w:val="24"/>
          <w:rPrChange w:id="6869" w:author="raye" w:date="2018-08-10T12:30:00Z">
            <w:rPr>
              <w:sz w:val="24"/>
              <w:szCs w:val="24"/>
            </w:rPr>
          </w:rPrChange>
        </w:rPr>
      </w:pPr>
      <w:r w:rsidRPr="00B0205A">
        <w:rPr>
          <w:rFonts w:ascii="Times New Roman" w:hAnsi="Times New Roman" w:cs="Times New Roman"/>
          <w:sz w:val="24"/>
          <w:szCs w:val="24"/>
          <w:rPrChange w:id="6870" w:author="raye" w:date="2018-08-10T12:30:00Z">
            <w:rPr>
              <w:sz w:val="24"/>
              <w:szCs w:val="24"/>
            </w:rPr>
          </w:rPrChange>
        </w:rPr>
        <w:t>5.  direct upload customer instruction to subfolder (rename as customer instruction)</w:t>
      </w:r>
    </w:p>
    <w:p w14:paraId="5B4D610A" w14:textId="77777777" w:rsidR="00E91E20" w:rsidRPr="00B0205A" w:rsidRDefault="00E91E20" w:rsidP="00A769EC">
      <w:pPr>
        <w:spacing w:afterLines="50" w:after="156"/>
        <w:rPr>
          <w:rFonts w:ascii="Times New Roman" w:hAnsi="Times New Roman" w:cs="Times New Roman"/>
          <w:sz w:val="24"/>
          <w:rPrChange w:id="6871" w:author="raye" w:date="2018-08-10T12:30:00Z">
            <w:rPr>
              <w:rFonts w:ascii="Calibri" w:hAnsi="Calibri" w:cstheme="minorHAnsi"/>
              <w:sz w:val="24"/>
            </w:rPr>
          </w:rPrChange>
        </w:rPr>
      </w:pPr>
    </w:p>
    <w:p w14:paraId="5369EAFB" w14:textId="4EB29A33" w:rsidR="002162A8" w:rsidRPr="00B0205A" w:rsidRDefault="00EE1645" w:rsidP="00BA2F11">
      <w:pPr>
        <w:pStyle w:val="3"/>
        <w:keepNext w:val="0"/>
        <w:keepLines w:val="0"/>
        <w:spacing w:before="0" w:after="120" w:line="240" w:lineRule="auto"/>
        <w:ind w:left="566"/>
        <w:rPr>
          <w:rFonts w:ascii="Times New Roman" w:hAnsi="Times New Roman" w:cs="Times New Roman"/>
          <w:rPrChange w:id="6872" w:author="raye" w:date="2018-08-10T12:30:00Z">
            <w:rPr>
              <w:rFonts w:ascii="Calibri" w:hAnsi="Calibri" w:cstheme="minorHAnsi"/>
            </w:rPr>
          </w:rPrChange>
        </w:rPr>
      </w:pPr>
      <w:bookmarkStart w:id="6873" w:name="_Toc512250231"/>
      <w:bookmarkStart w:id="6874" w:name="_Toc520839437"/>
      <w:r w:rsidRPr="00B0205A">
        <w:rPr>
          <w:rFonts w:ascii="Times New Roman" w:hAnsi="Times New Roman" w:cs="Times New Roman"/>
          <w:rPrChange w:id="6875" w:author="raye" w:date="2018-08-10T12:30:00Z">
            <w:rPr>
              <w:rFonts w:ascii="Calibri" w:hAnsi="Calibri" w:cstheme="minorHAnsi"/>
            </w:rPr>
          </w:rPrChange>
        </w:rPr>
        <w:t xml:space="preserve">1..2. </w:t>
      </w:r>
      <w:r w:rsidR="002162A8" w:rsidRPr="00B0205A">
        <w:rPr>
          <w:rFonts w:ascii="Times New Roman" w:hAnsi="Times New Roman" w:cs="Times New Roman"/>
          <w:rPrChange w:id="6876" w:author="raye" w:date="2018-08-10T12:30:00Z">
            <w:rPr>
              <w:rFonts w:ascii="Calibri" w:hAnsi="Calibri" w:cstheme="minorHAnsi"/>
            </w:rPr>
          </w:rPrChange>
        </w:rPr>
        <w:t>Enhancement</w:t>
      </w:r>
      <w:bookmarkEnd w:id="6830"/>
      <w:bookmarkEnd w:id="6873"/>
      <w:bookmarkEnd w:id="6874"/>
    </w:p>
    <w:p w14:paraId="21687727" w14:textId="48343EFA" w:rsidR="002162A8" w:rsidRPr="00B0205A" w:rsidRDefault="002162A8" w:rsidP="00022A05">
      <w:pPr>
        <w:pStyle w:val="a0"/>
        <w:numPr>
          <w:ilvl w:val="0"/>
          <w:numId w:val="7"/>
        </w:numPr>
        <w:spacing w:afterLines="50" w:after="156"/>
        <w:ind w:firstLineChars="0"/>
        <w:rPr>
          <w:rFonts w:ascii="Times New Roman" w:hAnsi="Times New Roman" w:cs="Times New Roman"/>
          <w:sz w:val="24"/>
          <w:rPrChange w:id="6877" w:author="raye" w:date="2018-08-10T12:30:00Z">
            <w:rPr>
              <w:rFonts w:ascii="Calibri" w:hAnsi="Calibri" w:cstheme="minorHAnsi"/>
              <w:sz w:val="24"/>
            </w:rPr>
          </w:rPrChange>
        </w:rPr>
      </w:pPr>
      <w:r w:rsidRPr="00B0205A">
        <w:rPr>
          <w:rFonts w:ascii="Times New Roman" w:hAnsi="Times New Roman" w:cs="Times New Roman"/>
          <w:sz w:val="24"/>
          <w:rPrChange w:id="6878" w:author="raye" w:date="2018-08-10T12:30:00Z">
            <w:rPr>
              <w:rFonts w:ascii="Calibri" w:hAnsi="Calibri" w:cstheme="minorHAnsi"/>
              <w:sz w:val="24"/>
            </w:rPr>
          </w:rPrChange>
        </w:rPr>
        <w:t xml:space="preserve">Price input should </w:t>
      </w:r>
      <w:r w:rsidR="00343094" w:rsidRPr="00B0205A">
        <w:rPr>
          <w:rFonts w:ascii="Times New Roman" w:hAnsi="Times New Roman" w:cs="Times New Roman"/>
          <w:sz w:val="24"/>
          <w:rPrChange w:id="6879" w:author="raye" w:date="2018-08-10T12:30:00Z">
            <w:rPr>
              <w:rFonts w:ascii="Calibri" w:hAnsi="Calibri" w:cstheme="minorHAnsi"/>
              <w:sz w:val="24"/>
            </w:rPr>
          </w:rPrChange>
        </w:rPr>
        <w:t>include two</w:t>
      </w:r>
      <w:r w:rsidRPr="00B0205A">
        <w:rPr>
          <w:rFonts w:ascii="Times New Roman" w:hAnsi="Times New Roman" w:cs="Times New Roman"/>
          <w:sz w:val="24"/>
          <w:rPrChange w:id="6880" w:author="raye" w:date="2018-08-10T12:30:00Z">
            <w:rPr>
              <w:rFonts w:ascii="Calibri" w:hAnsi="Calibri" w:cstheme="minorHAnsi"/>
              <w:sz w:val="24"/>
            </w:rPr>
          </w:rPrChange>
        </w:rPr>
        <w:t xml:space="preserve"> sections</w:t>
      </w:r>
      <w:r w:rsidR="00343094" w:rsidRPr="00B0205A">
        <w:rPr>
          <w:rFonts w:ascii="Times New Roman" w:hAnsi="Times New Roman" w:cs="Times New Roman"/>
          <w:sz w:val="24"/>
          <w:rPrChange w:id="6881" w:author="raye" w:date="2018-08-10T12:30:00Z">
            <w:rPr>
              <w:rFonts w:ascii="Calibri" w:hAnsi="Calibri" w:cstheme="minorHAnsi"/>
              <w:sz w:val="24"/>
            </w:rPr>
          </w:rPrChange>
        </w:rPr>
        <w:t>:</w:t>
      </w:r>
      <w:r w:rsidRPr="00B0205A">
        <w:rPr>
          <w:rFonts w:ascii="Times New Roman" w:hAnsi="Times New Roman" w:cs="Times New Roman"/>
          <w:sz w:val="24"/>
          <w:rPrChange w:id="6882" w:author="raye" w:date="2018-08-10T12:30:00Z">
            <w:rPr>
              <w:rFonts w:ascii="Calibri" w:hAnsi="Calibri" w:cstheme="minorHAnsi"/>
              <w:sz w:val="24"/>
            </w:rPr>
          </w:rPrChange>
        </w:rPr>
        <w:t xml:space="preserve"> </w:t>
      </w:r>
    </w:p>
    <w:p w14:paraId="3FAFD016" w14:textId="7DB38041" w:rsidR="002162A8" w:rsidRPr="00B0205A" w:rsidRDefault="002162A8" w:rsidP="00022A05">
      <w:pPr>
        <w:pStyle w:val="a0"/>
        <w:numPr>
          <w:ilvl w:val="1"/>
          <w:numId w:val="12"/>
        </w:numPr>
        <w:spacing w:afterLines="50" w:after="156"/>
        <w:ind w:left="1276" w:firstLineChars="0" w:hanging="425"/>
        <w:jc w:val="left"/>
        <w:rPr>
          <w:rFonts w:ascii="Times New Roman" w:hAnsi="Times New Roman" w:cs="Times New Roman"/>
          <w:sz w:val="24"/>
          <w:rPrChange w:id="6883" w:author="raye" w:date="2018-08-10T12:30:00Z">
            <w:rPr>
              <w:rFonts w:ascii="Calibri" w:hAnsi="Calibri" w:cstheme="minorHAnsi"/>
              <w:sz w:val="24"/>
            </w:rPr>
          </w:rPrChange>
        </w:rPr>
      </w:pPr>
      <w:r w:rsidRPr="00B0205A">
        <w:rPr>
          <w:rFonts w:ascii="Times New Roman" w:hAnsi="Times New Roman" w:cs="Times New Roman"/>
          <w:sz w:val="24"/>
          <w:rPrChange w:id="6884" w:author="raye" w:date="2018-08-10T12:30:00Z">
            <w:rPr>
              <w:rFonts w:ascii="Calibri" w:hAnsi="Calibri" w:cstheme="minorHAnsi"/>
              <w:sz w:val="24"/>
            </w:rPr>
          </w:rPrChange>
        </w:rPr>
        <w:t xml:space="preserve">Currency </w:t>
      </w:r>
      <w:r w:rsidR="00343094" w:rsidRPr="00B0205A">
        <w:rPr>
          <w:rFonts w:ascii="Times New Roman" w:hAnsi="Times New Roman" w:cs="Times New Roman"/>
          <w:sz w:val="24"/>
          <w:rPrChange w:id="6885" w:author="raye" w:date="2018-08-10T12:30:00Z">
            <w:rPr>
              <w:rFonts w:ascii="Calibri" w:hAnsi="Calibri" w:cstheme="minorHAnsi"/>
              <w:sz w:val="24"/>
            </w:rPr>
          </w:rPrChange>
        </w:rPr>
        <w:t>– D</w:t>
      </w:r>
      <w:r w:rsidRPr="00B0205A">
        <w:rPr>
          <w:rFonts w:ascii="Times New Roman" w:hAnsi="Times New Roman" w:cs="Times New Roman"/>
          <w:sz w:val="24"/>
          <w:rPrChange w:id="6886" w:author="raye" w:date="2018-08-10T12:30:00Z">
            <w:rPr>
              <w:rFonts w:ascii="Calibri" w:hAnsi="Calibri" w:cstheme="minorHAnsi"/>
              <w:sz w:val="24"/>
            </w:rPr>
          </w:rPrChange>
        </w:rPr>
        <w:t>efault value is USD</w:t>
      </w:r>
      <w:r w:rsidR="00343094" w:rsidRPr="00B0205A">
        <w:rPr>
          <w:rFonts w:ascii="Times New Roman" w:hAnsi="Times New Roman" w:cs="Times New Roman"/>
          <w:sz w:val="24"/>
          <w:rPrChange w:id="6887" w:author="raye" w:date="2018-08-10T12:30:00Z">
            <w:rPr>
              <w:rFonts w:ascii="Calibri" w:hAnsi="Calibri" w:cstheme="minorHAnsi"/>
              <w:sz w:val="24"/>
            </w:rPr>
          </w:rPrChange>
        </w:rPr>
        <w:t>. The currency l</w:t>
      </w:r>
      <w:r w:rsidRPr="00B0205A">
        <w:rPr>
          <w:rFonts w:ascii="Times New Roman" w:hAnsi="Times New Roman" w:cs="Times New Roman"/>
          <w:sz w:val="24"/>
          <w:rPrChange w:id="6888" w:author="raye" w:date="2018-08-10T12:30:00Z">
            <w:rPr>
              <w:rFonts w:ascii="Calibri" w:hAnsi="Calibri" w:cstheme="minorHAnsi"/>
              <w:sz w:val="24"/>
            </w:rPr>
          </w:rPrChange>
        </w:rPr>
        <w:t>ist</w:t>
      </w:r>
      <w:r w:rsidR="00343094" w:rsidRPr="00B0205A">
        <w:rPr>
          <w:rFonts w:ascii="Times New Roman" w:hAnsi="Times New Roman" w:cs="Times New Roman"/>
          <w:sz w:val="24"/>
          <w:rPrChange w:id="6889" w:author="raye" w:date="2018-08-10T12:30:00Z">
            <w:rPr>
              <w:rFonts w:ascii="Calibri" w:hAnsi="Calibri" w:cstheme="minorHAnsi"/>
              <w:sz w:val="24"/>
            </w:rPr>
          </w:rPrChange>
        </w:rPr>
        <w:t xml:space="preserve"> should start with: USD, CNY, </w:t>
      </w:r>
      <w:r w:rsidRPr="00B0205A">
        <w:rPr>
          <w:rFonts w:ascii="Times New Roman" w:hAnsi="Times New Roman" w:cs="Times New Roman"/>
          <w:sz w:val="24"/>
          <w:rPrChange w:id="6890" w:author="raye" w:date="2018-08-10T12:30:00Z">
            <w:rPr>
              <w:rFonts w:ascii="Calibri" w:hAnsi="Calibri" w:cstheme="minorHAnsi"/>
              <w:sz w:val="24"/>
            </w:rPr>
          </w:rPrChange>
        </w:rPr>
        <w:t>EUR,</w:t>
      </w:r>
      <w:r w:rsidR="00343094" w:rsidRPr="00B0205A">
        <w:rPr>
          <w:rFonts w:ascii="Times New Roman" w:hAnsi="Times New Roman" w:cs="Times New Roman"/>
          <w:sz w:val="24"/>
          <w:rPrChange w:id="6891" w:author="raye" w:date="2018-08-10T12:30:00Z">
            <w:rPr>
              <w:rFonts w:ascii="Calibri" w:hAnsi="Calibri" w:cstheme="minorHAnsi"/>
              <w:sz w:val="24"/>
            </w:rPr>
          </w:rPrChange>
        </w:rPr>
        <w:t xml:space="preserve"> </w:t>
      </w:r>
      <w:r w:rsidRPr="00B0205A">
        <w:rPr>
          <w:rFonts w:ascii="Times New Roman" w:hAnsi="Times New Roman" w:cs="Times New Roman"/>
          <w:sz w:val="24"/>
          <w:rPrChange w:id="6892" w:author="raye" w:date="2018-08-10T12:30:00Z">
            <w:rPr>
              <w:rFonts w:ascii="Calibri" w:hAnsi="Calibri" w:cstheme="minorHAnsi"/>
              <w:sz w:val="24"/>
            </w:rPr>
          </w:rPrChange>
        </w:rPr>
        <w:t>JPY,</w:t>
      </w:r>
      <w:r w:rsidR="00343094" w:rsidRPr="00B0205A">
        <w:rPr>
          <w:rFonts w:ascii="Times New Roman" w:hAnsi="Times New Roman" w:cs="Times New Roman"/>
          <w:sz w:val="24"/>
          <w:rPrChange w:id="6893" w:author="raye" w:date="2018-08-10T12:30:00Z">
            <w:rPr>
              <w:rFonts w:ascii="Calibri" w:hAnsi="Calibri" w:cstheme="minorHAnsi"/>
              <w:sz w:val="24"/>
            </w:rPr>
          </w:rPrChange>
        </w:rPr>
        <w:t xml:space="preserve"> </w:t>
      </w:r>
      <w:r w:rsidRPr="00B0205A">
        <w:rPr>
          <w:rFonts w:ascii="Times New Roman" w:hAnsi="Times New Roman" w:cs="Times New Roman"/>
          <w:sz w:val="24"/>
          <w:rPrChange w:id="6894" w:author="raye" w:date="2018-08-10T12:30:00Z">
            <w:rPr>
              <w:rFonts w:ascii="Calibri" w:hAnsi="Calibri" w:cstheme="minorHAnsi"/>
              <w:sz w:val="24"/>
            </w:rPr>
          </w:rPrChange>
        </w:rPr>
        <w:t>GBP,</w:t>
      </w:r>
      <w:r w:rsidR="00343094" w:rsidRPr="00B0205A">
        <w:rPr>
          <w:rFonts w:ascii="Times New Roman" w:hAnsi="Times New Roman" w:cs="Times New Roman"/>
          <w:sz w:val="24"/>
          <w:rPrChange w:id="6895" w:author="raye" w:date="2018-08-10T12:30:00Z">
            <w:rPr>
              <w:rFonts w:ascii="Calibri" w:hAnsi="Calibri" w:cstheme="minorHAnsi"/>
              <w:sz w:val="24"/>
            </w:rPr>
          </w:rPrChange>
        </w:rPr>
        <w:t xml:space="preserve"> </w:t>
      </w:r>
      <w:r w:rsidRPr="00B0205A">
        <w:rPr>
          <w:rFonts w:ascii="Times New Roman" w:hAnsi="Times New Roman" w:cs="Times New Roman"/>
          <w:sz w:val="24"/>
          <w:rPrChange w:id="6896" w:author="raye" w:date="2018-08-10T12:30:00Z">
            <w:rPr>
              <w:rFonts w:ascii="Calibri" w:hAnsi="Calibri" w:cstheme="minorHAnsi"/>
              <w:sz w:val="24"/>
            </w:rPr>
          </w:rPrChange>
        </w:rPr>
        <w:t>KRW,</w:t>
      </w:r>
      <w:r w:rsidR="00343094" w:rsidRPr="00B0205A">
        <w:rPr>
          <w:rFonts w:ascii="Times New Roman" w:hAnsi="Times New Roman" w:cs="Times New Roman"/>
          <w:sz w:val="24"/>
          <w:rPrChange w:id="6897" w:author="raye" w:date="2018-08-10T12:30:00Z">
            <w:rPr>
              <w:rFonts w:ascii="Calibri" w:hAnsi="Calibri" w:cstheme="minorHAnsi"/>
              <w:sz w:val="24"/>
            </w:rPr>
          </w:rPrChange>
        </w:rPr>
        <w:t xml:space="preserve"> </w:t>
      </w:r>
      <w:r w:rsidRPr="00B0205A">
        <w:rPr>
          <w:rFonts w:ascii="Times New Roman" w:hAnsi="Times New Roman" w:cs="Times New Roman"/>
          <w:sz w:val="24"/>
          <w:rPrChange w:id="6898" w:author="raye" w:date="2018-08-10T12:30:00Z">
            <w:rPr>
              <w:rFonts w:ascii="Calibri" w:hAnsi="Calibri" w:cstheme="minorHAnsi"/>
              <w:sz w:val="24"/>
            </w:rPr>
          </w:rPrChange>
        </w:rPr>
        <w:t>CHF</w:t>
      </w:r>
      <w:r w:rsidR="00F21B0D" w:rsidRPr="00B0205A">
        <w:rPr>
          <w:rFonts w:ascii="Times New Roman" w:hAnsi="Times New Roman" w:cs="Times New Roman"/>
          <w:sz w:val="24"/>
          <w:rPrChange w:id="6899" w:author="raye" w:date="2018-08-10T12:30:00Z">
            <w:rPr>
              <w:rFonts w:ascii="Calibri" w:hAnsi="Calibri" w:cstheme="minorHAnsi"/>
              <w:sz w:val="24"/>
            </w:rPr>
          </w:rPrChange>
        </w:rPr>
        <w:t>.</w:t>
      </w:r>
    </w:p>
    <w:p w14:paraId="20A5F46B" w14:textId="4B61B041" w:rsidR="00F21B0D" w:rsidRPr="00B0205A" w:rsidRDefault="00F21B0D" w:rsidP="00022A05">
      <w:pPr>
        <w:pStyle w:val="a0"/>
        <w:numPr>
          <w:ilvl w:val="1"/>
          <w:numId w:val="12"/>
        </w:numPr>
        <w:spacing w:afterLines="50" w:after="156"/>
        <w:ind w:left="1276" w:firstLineChars="0" w:hanging="425"/>
        <w:jc w:val="left"/>
        <w:rPr>
          <w:rFonts w:ascii="Times New Roman" w:hAnsi="Times New Roman" w:cs="Times New Roman"/>
          <w:sz w:val="24"/>
          <w:rPrChange w:id="6900" w:author="raye" w:date="2018-08-10T12:30:00Z">
            <w:rPr>
              <w:rFonts w:ascii="Calibri" w:hAnsi="Calibri" w:cstheme="minorHAnsi"/>
              <w:sz w:val="24"/>
            </w:rPr>
          </w:rPrChange>
        </w:rPr>
      </w:pPr>
      <w:r w:rsidRPr="00B0205A">
        <w:rPr>
          <w:rFonts w:ascii="Times New Roman" w:hAnsi="Times New Roman" w:cs="Times New Roman"/>
          <w:sz w:val="24"/>
          <w:rPrChange w:id="6901" w:author="raye" w:date="2018-08-10T12:30:00Z">
            <w:rPr>
              <w:rFonts w:ascii="Calibri" w:hAnsi="Calibri" w:cstheme="minorHAnsi"/>
              <w:sz w:val="24"/>
            </w:rPr>
          </w:rPrChange>
        </w:rPr>
        <w:t>The ISO 4217 list of currency codes will be utilized in the system.</w:t>
      </w:r>
    </w:p>
    <w:p w14:paraId="56CEA951" w14:textId="54B96CED" w:rsidR="002162A8" w:rsidRPr="00B0205A" w:rsidRDefault="00E2325A" w:rsidP="00022A05">
      <w:pPr>
        <w:pStyle w:val="a0"/>
        <w:numPr>
          <w:ilvl w:val="1"/>
          <w:numId w:val="12"/>
        </w:numPr>
        <w:spacing w:afterLines="50" w:after="156"/>
        <w:ind w:left="1276" w:firstLineChars="0" w:hanging="425"/>
        <w:rPr>
          <w:rFonts w:ascii="Times New Roman" w:hAnsi="Times New Roman" w:cs="Times New Roman"/>
          <w:sz w:val="24"/>
          <w:rPrChange w:id="6902" w:author="raye" w:date="2018-08-10T12:30:00Z">
            <w:rPr>
              <w:rFonts w:ascii="Calibri" w:hAnsi="Calibri" w:cstheme="minorHAnsi"/>
              <w:sz w:val="24"/>
            </w:rPr>
          </w:rPrChange>
        </w:rPr>
      </w:pPr>
      <w:r w:rsidRPr="00B0205A">
        <w:rPr>
          <w:rFonts w:ascii="Times New Roman" w:hAnsi="Times New Roman" w:cs="Times New Roman"/>
          <w:sz w:val="24"/>
          <w:rPrChange w:id="6903" w:author="raye" w:date="2018-08-10T12:30:00Z">
            <w:rPr>
              <w:rFonts w:ascii="Calibri" w:hAnsi="Calibri" w:cstheme="minorHAnsi"/>
              <w:sz w:val="24"/>
            </w:rPr>
          </w:rPrChange>
        </w:rPr>
        <w:t>All amounts</w:t>
      </w:r>
      <w:r w:rsidR="002162A8" w:rsidRPr="00B0205A">
        <w:rPr>
          <w:rFonts w:ascii="Times New Roman" w:hAnsi="Times New Roman" w:cs="Times New Roman"/>
          <w:sz w:val="24"/>
          <w:rPrChange w:id="6904" w:author="raye" w:date="2018-08-10T12:30:00Z">
            <w:rPr>
              <w:rFonts w:ascii="Calibri" w:hAnsi="Calibri" w:cstheme="minorHAnsi"/>
              <w:sz w:val="24"/>
            </w:rPr>
          </w:rPrChange>
        </w:rPr>
        <w:t xml:space="preserve"> should be verified and </w:t>
      </w:r>
      <w:r w:rsidRPr="00B0205A">
        <w:rPr>
          <w:rFonts w:ascii="Times New Roman" w:hAnsi="Times New Roman" w:cs="Times New Roman"/>
          <w:sz w:val="24"/>
          <w:rPrChange w:id="6905" w:author="raye" w:date="2018-08-10T12:30:00Z">
            <w:rPr>
              <w:rFonts w:ascii="Calibri" w:hAnsi="Calibri" w:cstheme="minorHAnsi"/>
              <w:sz w:val="24"/>
            </w:rPr>
          </w:rPrChange>
        </w:rPr>
        <w:t>include</w:t>
      </w:r>
      <w:r w:rsidR="002162A8" w:rsidRPr="00B0205A">
        <w:rPr>
          <w:rFonts w:ascii="Times New Roman" w:hAnsi="Times New Roman" w:cs="Times New Roman"/>
          <w:sz w:val="24"/>
          <w:rPrChange w:id="6906" w:author="raye" w:date="2018-08-10T12:30:00Z">
            <w:rPr>
              <w:rFonts w:ascii="Calibri" w:hAnsi="Calibri" w:cstheme="minorHAnsi"/>
              <w:sz w:val="24"/>
            </w:rPr>
          </w:rPrChange>
        </w:rPr>
        <w:t xml:space="preserve"> </w:t>
      </w:r>
      <w:r w:rsidRPr="00B0205A">
        <w:rPr>
          <w:rFonts w:ascii="Times New Roman" w:hAnsi="Times New Roman" w:cs="Times New Roman"/>
          <w:sz w:val="24"/>
          <w:rPrChange w:id="6907" w:author="raye" w:date="2018-08-10T12:30:00Z">
            <w:rPr>
              <w:rFonts w:ascii="Calibri" w:hAnsi="Calibri" w:cstheme="minorHAnsi"/>
              <w:sz w:val="24"/>
            </w:rPr>
          </w:rPrChange>
        </w:rPr>
        <w:t xml:space="preserve">separators for “Thousands”. </w:t>
      </w:r>
      <w:r w:rsidR="002162A8" w:rsidRPr="00B0205A">
        <w:rPr>
          <w:rFonts w:ascii="Times New Roman" w:hAnsi="Times New Roman" w:cs="Times New Roman"/>
          <w:sz w:val="24"/>
          <w:rPrChange w:id="6908" w:author="raye" w:date="2018-08-10T12:30:00Z">
            <w:rPr>
              <w:rFonts w:ascii="Calibri" w:hAnsi="Calibri" w:cstheme="minorHAnsi"/>
              <w:sz w:val="24"/>
            </w:rPr>
          </w:rPrChange>
        </w:rPr>
        <w:t>For example, if I manually input 250000, it should be adjusted as 250,000.00 automati</w:t>
      </w:r>
      <w:r w:rsidRPr="00B0205A">
        <w:rPr>
          <w:rFonts w:ascii="Times New Roman" w:hAnsi="Times New Roman" w:cs="Times New Roman"/>
          <w:sz w:val="24"/>
          <w:rPrChange w:id="6909" w:author="raye" w:date="2018-08-10T12:30:00Z">
            <w:rPr>
              <w:rFonts w:ascii="Calibri" w:hAnsi="Calibri" w:cstheme="minorHAnsi"/>
              <w:sz w:val="24"/>
            </w:rPr>
          </w:rPrChange>
        </w:rPr>
        <w:t>cally</w:t>
      </w:r>
      <w:r w:rsidR="002162A8" w:rsidRPr="00B0205A">
        <w:rPr>
          <w:rFonts w:ascii="Times New Roman" w:hAnsi="Times New Roman" w:cs="Times New Roman"/>
          <w:sz w:val="24"/>
          <w:rPrChange w:id="6910" w:author="raye" w:date="2018-08-10T12:30:00Z">
            <w:rPr>
              <w:rFonts w:ascii="Calibri" w:hAnsi="Calibri" w:cstheme="minorHAnsi"/>
              <w:sz w:val="24"/>
            </w:rPr>
          </w:rPrChange>
        </w:rPr>
        <w:t>.</w:t>
      </w:r>
    </w:p>
    <w:p w14:paraId="514273A6" w14:textId="05CC2680" w:rsidR="002162A8" w:rsidRPr="00B0205A" w:rsidRDefault="002162A8" w:rsidP="00022A05">
      <w:pPr>
        <w:pStyle w:val="a0"/>
        <w:numPr>
          <w:ilvl w:val="0"/>
          <w:numId w:val="7"/>
        </w:numPr>
        <w:spacing w:afterLines="50" w:after="156"/>
        <w:ind w:firstLineChars="0"/>
        <w:rPr>
          <w:rFonts w:ascii="Times New Roman" w:hAnsi="Times New Roman" w:cs="Times New Roman"/>
          <w:sz w:val="24"/>
          <w:rPrChange w:id="6911" w:author="raye" w:date="2018-08-10T12:30:00Z">
            <w:rPr>
              <w:rFonts w:ascii="Calibri" w:hAnsi="Calibri" w:cstheme="minorHAnsi"/>
              <w:sz w:val="24"/>
            </w:rPr>
          </w:rPrChange>
        </w:rPr>
      </w:pPr>
      <w:r w:rsidRPr="00B0205A">
        <w:rPr>
          <w:rFonts w:ascii="Times New Roman" w:hAnsi="Times New Roman" w:cs="Times New Roman"/>
          <w:sz w:val="24"/>
          <w:rPrChange w:id="6912" w:author="raye" w:date="2018-08-10T12:30:00Z">
            <w:rPr>
              <w:rFonts w:ascii="Calibri" w:hAnsi="Calibri" w:cstheme="minorHAnsi"/>
              <w:sz w:val="24"/>
            </w:rPr>
          </w:rPrChange>
        </w:rPr>
        <w:t xml:space="preserve">For cases with the same reference number, Reference number will be unique </w:t>
      </w:r>
      <w:r w:rsidR="00B63748" w:rsidRPr="00B0205A">
        <w:rPr>
          <w:rFonts w:ascii="Times New Roman" w:hAnsi="Times New Roman" w:cs="Times New Roman"/>
          <w:sz w:val="24"/>
          <w:rPrChange w:id="6913" w:author="raye" w:date="2018-08-10T12:30:00Z">
            <w:rPr>
              <w:rFonts w:ascii="Calibri" w:hAnsi="Calibri" w:cstheme="minorHAnsi"/>
              <w:sz w:val="24"/>
            </w:rPr>
          </w:rPrChange>
        </w:rPr>
        <w:t>code,</w:t>
      </w:r>
      <w:r w:rsidRPr="00B0205A">
        <w:rPr>
          <w:rFonts w:ascii="Times New Roman" w:hAnsi="Times New Roman" w:cs="Times New Roman"/>
          <w:sz w:val="24"/>
          <w:rPrChange w:id="6914" w:author="raye" w:date="2018-08-10T12:30:00Z">
            <w:rPr>
              <w:rFonts w:ascii="Calibri" w:hAnsi="Calibri" w:cstheme="minorHAnsi"/>
              <w:sz w:val="24"/>
            </w:rPr>
          </w:rPrChange>
        </w:rPr>
        <w:t xml:space="preserve"> system could block out and alert users once case create.</w:t>
      </w:r>
    </w:p>
    <w:p w14:paraId="66C1E511" w14:textId="77777777" w:rsidR="00EE1645" w:rsidRPr="00B0205A" w:rsidRDefault="00EE1645" w:rsidP="00EE1645">
      <w:pPr>
        <w:pStyle w:val="a0"/>
        <w:ind w:firstLineChars="0" w:firstLine="0"/>
        <w:rPr>
          <w:rFonts w:ascii="Times New Roman" w:hAnsi="Times New Roman" w:cs="Times New Roman"/>
          <w:b/>
          <w:rPrChange w:id="6915" w:author="raye" w:date="2018-08-10T12:30:00Z">
            <w:rPr>
              <w:b/>
            </w:rPr>
          </w:rPrChange>
        </w:rPr>
      </w:pPr>
    </w:p>
    <w:p w14:paraId="6853A368" w14:textId="42F919F1" w:rsidR="00EE1645" w:rsidRPr="00B0205A" w:rsidRDefault="00EE1645">
      <w:pPr>
        <w:pStyle w:val="3211"/>
        <w:ind w:left="210" w:right="210"/>
        <w:pPrChange w:id="6916" w:author="raye" w:date="2018-08-10T14:34:00Z">
          <w:pPr>
            <w:pStyle w:val="215"/>
          </w:pPr>
        </w:pPrChange>
      </w:pPr>
      <w:r w:rsidRPr="00E403FE">
        <w:lastRenderedPageBreak/>
        <w:tab/>
      </w:r>
      <w:r w:rsidRPr="00E403FE">
        <w:tab/>
      </w:r>
      <w:bookmarkStart w:id="6917" w:name="_Toc519582888"/>
      <w:bookmarkStart w:id="6918" w:name="_Toc520839438"/>
      <w:r w:rsidRPr="00E403FE">
        <w:t>3.2.</w:t>
      </w:r>
      <w:r w:rsidR="00433310" w:rsidRPr="00B0205A">
        <w:t>4</w:t>
      </w:r>
      <w:r w:rsidRPr="00B0205A">
        <w:t>.1. Brief introduction to function</w:t>
      </w:r>
      <w:bookmarkEnd w:id="6917"/>
      <w:bookmarkEnd w:id="6918"/>
    </w:p>
    <w:p w14:paraId="772AE2EF" w14:textId="4607B868" w:rsidR="00EE1645" w:rsidRPr="00B0205A" w:rsidRDefault="00F5636C" w:rsidP="00EE1645">
      <w:pPr>
        <w:rPr>
          <w:rFonts w:ascii="Times New Roman" w:hAnsi="Times New Roman" w:cs="Times New Roman"/>
          <w:rPrChange w:id="6919" w:author="raye" w:date="2018-08-10T12:30:00Z">
            <w:rPr/>
          </w:rPrChange>
        </w:rPr>
      </w:pPr>
      <w:r w:rsidRPr="004E322E">
        <w:rPr>
          <w:rStyle w:val="af6"/>
          <w:rFonts w:eastAsia="等线"/>
          <w:rPrChange w:id="6920" w:author="raye" w:date="2018-08-10T14:34:00Z">
            <w:rPr>
              <w:rFonts w:ascii="等线" w:eastAsia="等线" w:hAnsi="等线" w:cs="Arial"/>
              <w:szCs w:val="21"/>
              <w:shd w:val="clear" w:color="auto" w:fill="FFFFFF"/>
            </w:rPr>
          </w:rPrChange>
        </w:rPr>
        <w:t>Only OA has the right to create cases. OA examines the risks of trade financing transactions and put the case in the corresponding type of trade financing business.</w:t>
      </w:r>
      <w:r w:rsidR="00EE1645" w:rsidRPr="00B0205A">
        <w:rPr>
          <w:rFonts w:ascii="Times New Roman" w:hAnsi="Times New Roman" w:cs="Times New Roman"/>
          <w:rPrChange w:id="6921" w:author="raye" w:date="2018-08-10T12:30:00Z">
            <w:rPr>
              <w:rFonts w:ascii="Times New Roman" w:hAnsi="Times New Roman" w:cs="Times New Roman"/>
            </w:rPr>
          </w:rPrChange>
        </w:rPr>
        <w:object w:dxaOrig="4861" w:dyaOrig="9001" w14:anchorId="463B29DD">
          <v:shape id="_x0000_i1029" type="#_x0000_t75" style="width:244.5pt;height:454.5pt" o:ole="">
            <v:imagedata r:id="rId41" o:title=""/>
          </v:shape>
          <o:OLEObject Type="Embed" ProgID="Visio.Drawing.15" ShapeID="_x0000_i1029" DrawAspect="Content" ObjectID="_1595443868" r:id="rId42"/>
        </w:object>
      </w:r>
    </w:p>
    <w:p w14:paraId="4350DFCA" w14:textId="77777777" w:rsidR="00EE1645" w:rsidRPr="00B0205A" w:rsidRDefault="00EE1645" w:rsidP="00EE1645">
      <w:pPr>
        <w:rPr>
          <w:rFonts w:ascii="Times New Roman" w:eastAsia="等线" w:hAnsi="Times New Roman" w:cs="Times New Roman"/>
          <w:szCs w:val="21"/>
          <w:rPrChange w:id="6922" w:author="raye" w:date="2018-08-10T12:30:00Z">
            <w:rPr>
              <w:rFonts w:ascii="等线" w:eastAsia="等线" w:hAnsi="等线"/>
              <w:szCs w:val="21"/>
            </w:rPr>
          </w:rPrChange>
        </w:rPr>
      </w:pPr>
    </w:p>
    <w:p w14:paraId="10A610B1" w14:textId="308E8ACB" w:rsidR="00EE1645" w:rsidRPr="00B0205A" w:rsidRDefault="00EE1645">
      <w:pPr>
        <w:pStyle w:val="3211"/>
        <w:ind w:left="210" w:right="210"/>
        <w:pPrChange w:id="6923" w:author="raye" w:date="2018-08-10T14:34:00Z">
          <w:pPr>
            <w:pStyle w:val="215"/>
          </w:pPr>
        </w:pPrChange>
      </w:pPr>
      <w:r w:rsidRPr="00E403FE">
        <w:tab/>
      </w:r>
      <w:r w:rsidRPr="00E403FE">
        <w:tab/>
      </w:r>
      <w:bookmarkStart w:id="6924" w:name="_Toc519582889"/>
      <w:bookmarkStart w:id="6925" w:name="_Toc520839439"/>
      <w:r w:rsidRPr="00E403FE">
        <w:t>3.2.</w:t>
      </w:r>
      <w:r w:rsidR="00433310" w:rsidRPr="00B0205A">
        <w:t>4</w:t>
      </w:r>
      <w:r w:rsidRPr="00B0205A">
        <w:t>.2. Detailed description</w:t>
      </w:r>
      <w:bookmarkEnd w:id="6924"/>
      <w:bookmarkEnd w:id="6925"/>
    </w:p>
    <w:p w14:paraId="364F3777" w14:textId="77777777" w:rsidR="00496420" w:rsidRPr="004E322E" w:rsidRDefault="00496420">
      <w:pPr>
        <w:rPr>
          <w:rStyle w:val="af6"/>
          <w:rFonts w:eastAsiaTheme="minorEastAsia"/>
          <w:rPrChange w:id="6926" w:author="raye" w:date="2018-08-10T14:34:00Z">
            <w:rPr/>
          </w:rPrChange>
        </w:rPr>
        <w:pPrChange w:id="6927" w:author="raye" w:date="2018-08-10T14:34:00Z">
          <w:pPr>
            <w:ind w:left="420"/>
          </w:pPr>
        </w:pPrChange>
      </w:pPr>
      <w:r w:rsidRPr="004E322E">
        <w:rPr>
          <w:rStyle w:val="af6"/>
          <w:rFonts w:eastAsiaTheme="minorEastAsia"/>
          <w:rPrChange w:id="6928" w:author="raye" w:date="2018-08-10T14:34:00Z">
            <w:rPr>
              <w:rFonts w:ascii="等线" w:eastAsia="等线" w:hAnsi="等线"/>
              <w:color w:val="404040" w:themeColor="text1" w:themeTint="BF"/>
              <w:szCs w:val="21"/>
            </w:rPr>
          </w:rPrChange>
        </w:rPr>
        <w:t>The OA role clicks the upper right corner button on the home page list + New Case and the page that creates CASE will pop up.</w:t>
      </w:r>
    </w:p>
    <w:p w14:paraId="68B3B636" w14:textId="77777777" w:rsidR="00EE1645" w:rsidRPr="004E322E" w:rsidRDefault="00EE1645">
      <w:pPr>
        <w:rPr>
          <w:rStyle w:val="af6"/>
          <w:rFonts w:eastAsiaTheme="minorEastAsia"/>
          <w:rPrChange w:id="6929" w:author="raye" w:date="2018-08-10T14:34:00Z">
            <w:rPr/>
          </w:rPrChange>
        </w:rPr>
      </w:pPr>
    </w:p>
    <w:p w14:paraId="51621F44" w14:textId="77777777" w:rsidR="00EE1645" w:rsidRPr="004E322E" w:rsidRDefault="00EE1645">
      <w:pPr>
        <w:rPr>
          <w:rStyle w:val="af6"/>
          <w:rFonts w:eastAsiaTheme="minorEastAsia"/>
          <w:rPrChange w:id="6930" w:author="raye" w:date="2018-08-10T14:34:00Z">
            <w:rPr>
              <w:rFonts w:ascii="等线" w:eastAsia="等线" w:hAnsi="等线" w:cs="Arial"/>
              <w:szCs w:val="21"/>
              <w:shd w:val="clear" w:color="auto" w:fill="FFFFFF"/>
            </w:rPr>
          </w:rPrChange>
        </w:rPr>
      </w:pPr>
    </w:p>
    <w:p w14:paraId="3C5651E3" w14:textId="77777777" w:rsidR="00EE1645" w:rsidRPr="004E322E" w:rsidRDefault="00EE1645">
      <w:pPr>
        <w:pStyle w:val="a0"/>
        <w:numPr>
          <w:ilvl w:val="0"/>
          <w:numId w:val="174"/>
        </w:numPr>
        <w:ind w:firstLineChars="0"/>
        <w:rPr>
          <w:rStyle w:val="aff4"/>
          <w:rFonts w:eastAsiaTheme="minorEastAsia"/>
          <w:rPrChange w:id="6931" w:author="raye" w:date="2018-08-10T14:35:00Z">
            <w:rPr>
              <w:rFonts w:ascii="等线" w:eastAsia="等线" w:hAnsi="等线"/>
              <w:b/>
              <w:szCs w:val="21"/>
            </w:rPr>
          </w:rPrChange>
        </w:rPr>
        <w:pPrChange w:id="6932" w:author="raye" w:date="2018-08-10T14:35:00Z">
          <w:pPr>
            <w:pStyle w:val="a0"/>
            <w:widowControl/>
            <w:numPr>
              <w:numId w:val="35"/>
            </w:numPr>
            <w:ind w:left="845" w:firstLineChars="0" w:hanging="420"/>
            <w:jc w:val="left"/>
          </w:pPr>
        </w:pPrChange>
      </w:pPr>
      <w:r w:rsidRPr="004E322E">
        <w:rPr>
          <w:rStyle w:val="aff4"/>
          <w:rFonts w:eastAsiaTheme="minorEastAsia"/>
          <w:rPrChange w:id="6933" w:author="raye" w:date="2018-08-10T14:35:00Z">
            <w:rPr>
              <w:rFonts w:ascii="等线" w:eastAsia="等线" w:hAnsi="等线"/>
              <w:b/>
              <w:szCs w:val="21"/>
            </w:rPr>
          </w:rPrChange>
        </w:rPr>
        <w:lastRenderedPageBreak/>
        <w:t>Upload Documents</w:t>
      </w:r>
    </w:p>
    <w:p w14:paraId="507B781E" w14:textId="769BDA69" w:rsidR="00496420" w:rsidRPr="004E322E" w:rsidRDefault="00496420">
      <w:pPr>
        <w:rPr>
          <w:rStyle w:val="af6"/>
          <w:rFonts w:eastAsiaTheme="minorEastAsia"/>
          <w:rPrChange w:id="6934" w:author="raye" w:date="2018-08-10T14:35:00Z">
            <w:rPr>
              <w:rFonts w:ascii="等线" w:eastAsia="等线" w:hAnsi="等线"/>
              <w:szCs w:val="21"/>
            </w:rPr>
          </w:rPrChange>
        </w:rPr>
        <w:pPrChange w:id="6935" w:author="raye" w:date="2018-08-10T14:35:00Z">
          <w:pPr>
            <w:widowControl/>
            <w:ind w:firstLine="420"/>
            <w:jc w:val="left"/>
          </w:pPr>
        </w:pPrChange>
      </w:pPr>
      <w:r w:rsidRPr="004E322E">
        <w:rPr>
          <w:rStyle w:val="af6"/>
          <w:rFonts w:eastAsiaTheme="minorEastAsia"/>
          <w:rPrChange w:id="6936" w:author="raye" w:date="2018-08-10T14:35:00Z">
            <w:rPr>
              <w:rFonts w:ascii="等线" w:eastAsia="等线" w:hAnsi="等线"/>
              <w:szCs w:val="21"/>
            </w:rPr>
          </w:rPrChange>
        </w:rPr>
        <w:t>1.  Upload PDF documents; a progress bar is shown; when finished, check the box</w:t>
      </w:r>
    </w:p>
    <w:p w14:paraId="2BBBEA13" w14:textId="77777777" w:rsidR="00496420" w:rsidRPr="004E322E" w:rsidRDefault="00496420">
      <w:pPr>
        <w:rPr>
          <w:rStyle w:val="af6"/>
          <w:rFonts w:eastAsiaTheme="minorEastAsia"/>
          <w:rPrChange w:id="6937" w:author="raye" w:date="2018-08-10T14:35:00Z">
            <w:rPr>
              <w:rFonts w:ascii="等线" w:eastAsia="等线" w:hAnsi="等线"/>
              <w:color w:val="000000"/>
              <w:szCs w:val="21"/>
            </w:rPr>
          </w:rPrChange>
        </w:rPr>
        <w:pPrChange w:id="6938" w:author="raye" w:date="2018-08-10T14:35:00Z">
          <w:pPr>
            <w:widowControl/>
            <w:ind w:left="420"/>
            <w:jc w:val="left"/>
          </w:pPr>
        </w:pPrChange>
      </w:pPr>
      <w:r w:rsidRPr="004E322E">
        <w:rPr>
          <w:rStyle w:val="af6"/>
          <w:rFonts w:eastAsiaTheme="minorEastAsia"/>
          <w:rPrChange w:id="6939" w:author="raye" w:date="2018-08-10T14:35:00Z">
            <w:rPr>
              <w:rFonts w:ascii="等线" w:eastAsia="等线" w:hAnsi="等线"/>
            </w:rPr>
          </w:rPrChange>
        </w:rPr>
        <w:t>2.  At present, it is capable of supporting multiple uploads up to 100 copies of PDF within each PDF 30M.</w:t>
      </w:r>
    </w:p>
    <w:p w14:paraId="630F96D8" w14:textId="77777777" w:rsidR="00496420" w:rsidRPr="004E322E" w:rsidRDefault="00496420">
      <w:pPr>
        <w:rPr>
          <w:rStyle w:val="af6"/>
          <w:rFonts w:eastAsiaTheme="minorEastAsia"/>
          <w:rPrChange w:id="6940" w:author="raye" w:date="2018-08-10T14:35:00Z">
            <w:rPr>
              <w:rFonts w:ascii="等线" w:eastAsia="等线" w:hAnsi="等线"/>
            </w:rPr>
          </w:rPrChange>
        </w:rPr>
        <w:pPrChange w:id="6941" w:author="raye" w:date="2018-08-10T14:35:00Z">
          <w:pPr>
            <w:pStyle w:val="a0"/>
            <w:widowControl/>
            <w:ind w:left="420"/>
            <w:jc w:val="left"/>
          </w:pPr>
        </w:pPrChange>
      </w:pPr>
    </w:p>
    <w:p w14:paraId="681AC24B" w14:textId="77777777" w:rsidR="00496420" w:rsidRPr="004E322E" w:rsidRDefault="00496420">
      <w:pPr>
        <w:rPr>
          <w:rStyle w:val="af6"/>
          <w:rFonts w:eastAsiaTheme="minorEastAsia"/>
          <w:rPrChange w:id="6942" w:author="raye" w:date="2018-08-10T14:35:00Z">
            <w:rPr>
              <w:rFonts w:ascii="等线" w:eastAsia="等线" w:hAnsi="等线"/>
              <w:color w:val="000000"/>
              <w:szCs w:val="21"/>
            </w:rPr>
          </w:rPrChange>
        </w:rPr>
        <w:pPrChange w:id="6943" w:author="raye" w:date="2018-08-10T14:35:00Z">
          <w:pPr>
            <w:pStyle w:val="a0"/>
            <w:widowControl/>
            <w:ind w:left="420" w:firstLineChars="0" w:firstLine="0"/>
            <w:jc w:val="left"/>
          </w:pPr>
        </w:pPrChange>
      </w:pPr>
      <w:r w:rsidRPr="004E322E">
        <w:rPr>
          <w:rStyle w:val="af6"/>
          <w:rFonts w:eastAsiaTheme="minorEastAsia"/>
          <w:rPrChange w:id="6944" w:author="raye" w:date="2018-08-10T14:35:00Z">
            <w:rPr>
              <w:rFonts w:ascii="等线" w:eastAsia="等线" w:hAnsi="等线"/>
            </w:rPr>
          </w:rPrChange>
        </w:rPr>
        <w:t>In computer desktop or related folder, press CTRL to upload multiple documents.</w:t>
      </w:r>
    </w:p>
    <w:p w14:paraId="659CB1AD" w14:textId="62CC2D73" w:rsidR="00496420" w:rsidRPr="004E322E" w:rsidRDefault="00496420">
      <w:pPr>
        <w:rPr>
          <w:rStyle w:val="af6"/>
          <w:rFonts w:eastAsiaTheme="minorEastAsia"/>
          <w:rPrChange w:id="6945" w:author="raye" w:date="2018-08-10T14:35:00Z">
            <w:rPr>
              <w:rFonts w:ascii="等线" w:eastAsia="等线" w:hAnsi="等线"/>
              <w:color w:val="000000"/>
              <w:szCs w:val="21"/>
            </w:rPr>
          </w:rPrChange>
        </w:rPr>
        <w:pPrChange w:id="6946" w:author="raye" w:date="2018-08-10T14:35:00Z">
          <w:pPr>
            <w:widowControl/>
            <w:ind w:left="420"/>
            <w:jc w:val="left"/>
          </w:pPr>
        </w:pPrChange>
      </w:pPr>
      <w:bookmarkStart w:id="6947" w:name="OLE_LINK24"/>
      <w:bookmarkStart w:id="6948" w:name="OLE_LINK37"/>
      <w:r w:rsidRPr="004E322E">
        <w:rPr>
          <w:rStyle w:val="af6"/>
          <w:rFonts w:eastAsiaTheme="minorEastAsia"/>
          <w:rPrChange w:id="6949" w:author="raye" w:date="2018-08-10T14:35:00Z">
            <w:rPr>
              <w:rFonts w:ascii="等线" w:eastAsia="等线" w:hAnsi="等线"/>
              <w:color w:val="000000"/>
              <w:szCs w:val="21"/>
            </w:rPr>
          </w:rPrChange>
        </w:rPr>
        <w:t>3.  PDF name: take the name of PDF when uploaded, if the name is repeated, a pop-up window is shown, "there is a PDF file with the same name, please confirm or modify the name and upload it. .</w:t>
      </w:r>
    </w:p>
    <w:bookmarkEnd w:id="6947"/>
    <w:bookmarkEnd w:id="6948"/>
    <w:p w14:paraId="47593268" w14:textId="7B89714A" w:rsidR="00496420" w:rsidRPr="004E322E" w:rsidRDefault="00496420">
      <w:pPr>
        <w:rPr>
          <w:rStyle w:val="af6"/>
          <w:rFonts w:eastAsiaTheme="minorEastAsia"/>
          <w:rPrChange w:id="6950" w:author="raye" w:date="2018-08-10T14:35:00Z">
            <w:rPr>
              <w:rFonts w:ascii="等线" w:eastAsia="等线" w:hAnsi="等线"/>
              <w:color w:val="000000"/>
              <w:szCs w:val="21"/>
            </w:rPr>
          </w:rPrChange>
        </w:rPr>
        <w:pPrChange w:id="6951" w:author="raye" w:date="2018-08-10T14:35:00Z">
          <w:pPr>
            <w:widowControl/>
            <w:ind w:firstLine="420"/>
            <w:jc w:val="left"/>
          </w:pPr>
        </w:pPrChange>
      </w:pPr>
      <w:r w:rsidRPr="004E322E">
        <w:rPr>
          <w:rStyle w:val="af6"/>
          <w:rFonts w:eastAsiaTheme="minorEastAsia"/>
          <w:rPrChange w:id="6952" w:author="raye" w:date="2018-08-10T14:35:00Z">
            <w:rPr>
              <w:rFonts w:ascii="等线" w:eastAsia="等线" w:hAnsi="等线"/>
              <w:color w:val="000000"/>
              <w:szCs w:val="21"/>
            </w:rPr>
          </w:rPrChange>
        </w:rPr>
        <w:t>4.  Allow for deletion</w:t>
      </w:r>
    </w:p>
    <w:p w14:paraId="43EFA396" w14:textId="43465075" w:rsidR="00496420" w:rsidRPr="004E322E" w:rsidRDefault="00496420">
      <w:pPr>
        <w:rPr>
          <w:rStyle w:val="af6"/>
          <w:rFonts w:eastAsiaTheme="minorEastAsia"/>
          <w:rPrChange w:id="6953" w:author="raye" w:date="2018-08-10T14:35:00Z">
            <w:rPr>
              <w:rFonts w:ascii="等线" w:eastAsia="等线" w:hAnsi="等线"/>
              <w:color w:val="000000"/>
              <w:szCs w:val="21"/>
            </w:rPr>
          </w:rPrChange>
        </w:rPr>
        <w:pPrChange w:id="6954" w:author="raye" w:date="2018-08-10T14:35:00Z">
          <w:pPr>
            <w:widowControl/>
            <w:ind w:left="420"/>
            <w:jc w:val="left"/>
          </w:pPr>
        </w:pPrChange>
      </w:pPr>
      <w:r w:rsidRPr="004E322E">
        <w:rPr>
          <w:rStyle w:val="af6"/>
          <w:rFonts w:eastAsiaTheme="minorEastAsia"/>
          <w:rPrChange w:id="6955" w:author="raye" w:date="2018-08-10T14:35:00Z">
            <w:rPr>
              <w:rFonts w:ascii="等线" w:eastAsia="等线" w:hAnsi="等线"/>
              <w:color w:val="000000"/>
              <w:szCs w:val="21"/>
            </w:rPr>
          </w:rPrChange>
        </w:rPr>
        <w:t>5.  Drag to adjust the location. After submission, PDF will be sorted according to their position order</w:t>
      </w:r>
    </w:p>
    <w:p w14:paraId="0E5F9B66" w14:textId="77777777" w:rsidR="00EE1645" w:rsidRPr="00B0205A" w:rsidRDefault="00EE1645" w:rsidP="00EE1645">
      <w:pPr>
        <w:pStyle w:val="a0"/>
        <w:widowControl/>
        <w:ind w:left="360" w:firstLineChars="0" w:firstLine="0"/>
        <w:jc w:val="left"/>
        <w:rPr>
          <w:rFonts w:ascii="Times New Roman" w:eastAsia="等线" w:hAnsi="Times New Roman" w:cs="Times New Roman"/>
          <w:szCs w:val="21"/>
          <w:rPrChange w:id="6956" w:author="raye" w:date="2018-08-10T12:30:00Z">
            <w:rPr>
              <w:rFonts w:ascii="等线" w:eastAsia="等线" w:hAnsi="等线"/>
              <w:szCs w:val="21"/>
            </w:rPr>
          </w:rPrChange>
        </w:rPr>
      </w:pPr>
    </w:p>
    <w:p w14:paraId="04D93F19" w14:textId="77777777" w:rsidR="00EE1645" w:rsidRPr="00B0205A" w:rsidRDefault="00EE1645" w:rsidP="00EE1645">
      <w:pPr>
        <w:pStyle w:val="a0"/>
        <w:widowControl/>
        <w:ind w:firstLineChars="0" w:firstLine="0"/>
        <w:jc w:val="left"/>
        <w:rPr>
          <w:rFonts w:ascii="Times New Roman" w:eastAsia="等线" w:hAnsi="Times New Roman" w:cs="Times New Roman"/>
          <w:szCs w:val="21"/>
          <w:rPrChange w:id="6957" w:author="raye" w:date="2018-08-10T12:30:00Z">
            <w:rPr>
              <w:rFonts w:ascii="等线" w:eastAsia="等线" w:hAnsi="等线"/>
              <w:szCs w:val="21"/>
            </w:rPr>
          </w:rPrChange>
        </w:rPr>
      </w:pPr>
    </w:p>
    <w:p w14:paraId="1D56478C" w14:textId="136B3E42" w:rsidR="00EE1645" w:rsidRPr="0028574A" w:rsidRDefault="00EE1645">
      <w:pPr>
        <w:pStyle w:val="a0"/>
        <w:numPr>
          <w:ilvl w:val="0"/>
          <w:numId w:val="175"/>
        </w:numPr>
        <w:ind w:firstLineChars="0"/>
        <w:rPr>
          <w:rStyle w:val="aff4"/>
          <w:rFonts w:eastAsiaTheme="minorEastAsia"/>
          <w:rPrChange w:id="6958" w:author="raye" w:date="2018-08-10T14:36:00Z">
            <w:rPr>
              <w:rFonts w:ascii="等线" w:eastAsia="等线" w:hAnsi="等线"/>
              <w:b/>
              <w:szCs w:val="21"/>
            </w:rPr>
          </w:rPrChange>
        </w:rPr>
        <w:pPrChange w:id="6959" w:author="raye" w:date="2018-08-10T14:36:00Z">
          <w:pPr>
            <w:pStyle w:val="a0"/>
            <w:widowControl/>
            <w:numPr>
              <w:numId w:val="35"/>
            </w:numPr>
            <w:ind w:left="845" w:firstLineChars="0" w:hanging="420"/>
            <w:jc w:val="left"/>
          </w:pPr>
        </w:pPrChange>
      </w:pPr>
      <w:r w:rsidRPr="0028574A">
        <w:rPr>
          <w:rStyle w:val="aff4"/>
          <w:rFonts w:eastAsiaTheme="minorEastAsia"/>
          <w:rPrChange w:id="6960" w:author="raye" w:date="2018-08-10T14:36:00Z">
            <w:rPr>
              <w:rFonts w:ascii="等线" w:eastAsia="等线" w:hAnsi="等线"/>
              <w:b/>
              <w:szCs w:val="21"/>
            </w:rPr>
          </w:rPrChange>
        </w:rPr>
        <w:t>Submit</w:t>
      </w:r>
    </w:p>
    <w:p w14:paraId="59182FD2" w14:textId="4992FEC1" w:rsidR="00A9160B" w:rsidRPr="000B78B4" w:rsidRDefault="00A9160B">
      <w:pPr>
        <w:rPr>
          <w:rPrChange w:id="6961" w:author="raye" w:date="2018-08-10T14:39:00Z">
            <w:rPr>
              <w:rFonts w:ascii="等线" w:eastAsia="等线" w:hAnsi="等线"/>
              <w:szCs w:val="21"/>
            </w:rPr>
          </w:rPrChange>
        </w:rPr>
        <w:pPrChange w:id="6962" w:author="raye" w:date="2018-08-10T14:39:00Z">
          <w:pPr>
            <w:widowControl/>
            <w:jc w:val="left"/>
          </w:pPr>
        </w:pPrChange>
      </w:pPr>
    </w:p>
    <w:p w14:paraId="7FD047DD" w14:textId="5C17A80F" w:rsidR="00BA7FCB" w:rsidRPr="002C178F" w:rsidRDefault="000B78B4">
      <w:pPr>
        <w:rPr>
          <w:rStyle w:val="af6"/>
          <w:rFonts w:eastAsiaTheme="minorEastAsia"/>
          <w:rPrChange w:id="6963" w:author="raye" w:date="2018-08-10T14:40:00Z">
            <w:rPr>
              <w:rFonts w:ascii="等线" w:eastAsia="等线" w:hAnsi="等线"/>
              <w:color w:val="000000" w:themeColor="text1"/>
              <w:szCs w:val="21"/>
            </w:rPr>
          </w:rPrChange>
        </w:rPr>
        <w:pPrChange w:id="6964" w:author="raye" w:date="2018-08-10T14:39:00Z">
          <w:pPr>
            <w:pStyle w:val="a0"/>
            <w:widowControl/>
            <w:numPr>
              <w:numId w:val="36"/>
            </w:numPr>
            <w:ind w:left="360" w:firstLineChars="0" w:hanging="360"/>
            <w:jc w:val="left"/>
          </w:pPr>
        </w:pPrChange>
      </w:pPr>
      <w:ins w:id="6965" w:author="raye" w:date="2018-08-10T14:39:00Z">
        <w:r w:rsidRPr="002C178F">
          <w:rPr>
            <w:rStyle w:val="af6"/>
            <w:rFonts w:eastAsiaTheme="minorEastAsia"/>
            <w:rPrChange w:id="6966" w:author="raye" w:date="2018-08-10T14:40:00Z">
              <w:rPr/>
            </w:rPrChange>
          </w:rPr>
          <w:t xml:space="preserve">1. </w:t>
        </w:r>
      </w:ins>
      <w:r w:rsidR="00BA7FCB" w:rsidRPr="002C178F">
        <w:rPr>
          <w:rStyle w:val="af6"/>
          <w:rFonts w:eastAsiaTheme="minorEastAsia"/>
          <w:rPrChange w:id="6967" w:author="raye" w:date="2018-08-10T14:40:00Z">
            <w:rPr>
              <w:rFonts w:ascii="等线" w:eastAsia="等线" w:hAnsi="等线"/>
              <w:szCs w:val="21"/>
            </w:rPr>
          </w:rPrChange>
        </w:rPr>
        <w:t>Only the required form of the form is filled, and when the file is uploaded at least one copy, the button Submit and the Button submits and saves can be clickable. Otherwise, it is not clickable</w:t>
      </w:r>
    </w:p>
    <w:p w14:paraId="7461F180" w14:textId="206C4A92" w:rsidR="00BA7FCB" w:rsidRPr="002C178F" w:rsidRDefault="002C178F">
      <w:pPr>
        <w:rPr>
          <w:rStyle w:val="af6"/>
          <w:rFonts w:eastAsiaTheme="minorEastAsia"/>
          <w:rPrChange w:id="6968" w:author="raye" w:date="2018-08-10T14:40:00Z">
            <w:rPr>
              <w:rFonts w:ascii="等线" w:eastAsia="等线" w:hAnsi="等线"/>
              <w:color w:val="000000" w:themeColor="text1"/>
              <w:szCs w:val="21"/>
            </w:rPr>
          </w:rPrChange>
        </w:rPr>
        <w:pPrChange w:id="6969" w:author="raye" w:date="2018-08-10T14:39:00Z">
          <w:pPr>
            <w:pStyle w:val="a0"/>
            <w:widowControl/>
            <w:numPr>
              <w:numId w:val="36"/>
            </w:numPr>
            <w:ind w:left="360" w:firstLineChars="0" w:hanging="360"/>
            <w:jc w:val="left"/>
          </w:pPr>
        </w:pPrChange>
      </w:pPr>
      <w:ins w:id="6970" w:author="raye" w:date="2018-08-10T14:39:00Z">
        <w:r w:rsidRPr="002C178F">
          <w:rPr>
            <w:rStyle w:val="af6"/>
            <w:rFonts w:eastAsiaTheme="minorEastAsia"/>
            <w:rPrChange w:id="6971" w:author="raye" w:date="2018-08-10T14:40:00Z">
              <w:rPr/>
            </w:rPrChange>
          </w:rPr>
          <w:t xml:space="preserve">2. </w:t>
        </w:r>
      </w:ins>
      <w:r w:rsidR="00BA7FCB" w:rsidRPr="002C178F">
        <w:rPr>
          <w:rStyle w:val="af6"/>
          <w:rFonts w:eastAsiaTheme="minorEastAsia"/>
          <w:rPrChange w:id="6972" w:author="raye" w:date="2018-08-10T14:40:00Z">
            <w:rPr>
              <w:rFonts w:ascii="等线" w:eastAsia="等线" w:hAnsi="等线" w:cs="宋体"/>
              <w:color w:val="404040" w:themeColor="text1" w:themeTint="BF"/>
              <w:kern w:val="0"/>
              <w:szCs w:val="21"/>
            </w:rPr>
          </w:rPrChange>
        </w:rPr>
        <w:t xml:space="preserve">Click submit and the system will generate an ID according to the rule: </w:t>
      </w:r>
      <w:r w:rsidR="00BA7FCB" w:rsidRPr="002C178F">
        <w:rPr>
          <w:rStyle w:val="af6"/>
          <w:rFonts w:eastAsiaTheme="minorEastAsia"/>
          <w:rPrChange w:id="6973" w:author="raye" w:date="2018-08-10T14:40:00Z">
            <w:rPr>
              <w:rFonts w:ascii="等线" w:eastAsia="等线" w:hAnsi="等线" w:cs="宋体"/>
              <w:color w:val="000000" w:themeColor="text1"/>
              <w:kern w:val="0"/>
              <w:szCs w:val="21"/>
            </w:rPr>
          </w:rPrChange>
        </w:rPr>
        <w:t>TF+year month  day+6 digits</w:t>
      </w:r>
    </w:p>
    <w:p w14:paraId="6C7AC464" w14:textId="46F4A33E" w:rsidR="00BA7FCB" w:rsidRPr="002C178F" w:rsidRDefault="00BA7FCB">
      <w:pPr>
        <w:rPr>
          <w:rStyle w:val="af6"/>
          <w:rFonts w:eastAsiaTheme="minorEastAsia"/>
          <w:rPrChange w:id="6974" w:author="raye" w:date="2018-08-10T14:40:00Z">
            <w:rPr>
              <w:rFonts w:ascii="等线" w:eastAsia="等线" w:hAnsi="等线"/>
              <w:szCs w:val="21"/>
            </w:rPr>
          </w:rPrChange>
        </w:rPr>
        <w:pPrChange w:id="6975" w:author="raye" w:date="2018-08-10T14:39:00Z">
          <w:pPr>
            <w:pStyle w:val="a0"/>
            <w:widowControl/>
            <w:ind w:left="420" w:firstLineChars="0" w:hanging="420"/>
            <w:jc w:val="left"/>
          </w:pPr>
        </w:pPrChange>
      </w:pPr>
      <w:r w:rsidRPr="002C178F">
        <w:rPr>
          <w:rStyle w:val="af6"/>
          <w:rFonts w:eastAsiaTheme="minorEastAsia"/>
          <w:rPrChange w:id="6976" w:author="raye" w:date="2018-08-10T14:40:00Z">
            <w:rPr>
              <w:rFonts w:ascii="等线" w:eastAsia="等线" w:hAnsi="等线"/>
              <w:szCs w:val="21"/>
            </w:rPr>
          </w:rPrChange>
        </w:rPr>
        <w:t xml:space="preserve">3. </w:t>
      </w:r>
      <w:r w:rsidR="00665572" w:rsidRPr="002C178F">
        <w:rPr>
          <w:rStyle w:val="af6"/>
          <w:rFonts w:eastAsiaTheme="minorEastAsia"/>
          <w:rPrChange w:id="6977" w:author="raye" w:date="2018-08-10T14:40:00Z">
            <w:rPr>
              <w:rFonts w:ascii="等线" w:eastAsia="等线" w:hAnsi="等线"/>
              <w:szCs w:val="21"/>
            </w:rPr>
          </w:rPrChange>
        </w:rPr>
        <w:t>Submit</w:t>
      </w:r>
      <w:r w:rsidRPr="002C178F">
        <w:rPr>
          <w:rStyle w:val="af6"/>
          <w:rFonts w:eastAsiaTheme="minorEastAsia"/>
          <w:rPrChange w:id="6978" w:author="raye" w:date="2018-08-10T14:40:00Z">
            <w:rPr>
              <w:rFonts w:ascii="等线" w:eastAsia="等线" w:hAnsi="等线"/>
              <w:szCs w:val="21"/>
            </w:rPr>
          </w:rPrChange>
        </w:rPr>
        <w:t xml:space="preserve"> to jump to the list page: a CASE is added to the list page</w:t>
      </w:r>
    </w:p>
    <w:p w14:paraId="3CCD2B23" w14:textId="77777777" w:rsidR="00BA7FCB" w:rsidRPr="002C178F" w:rsidRDefault="00BA7FCB">
      <w:pPr>
        <w:rPr>
          <w:rStyle w:val="af6"/>
          <w:rFonts w:eastAsiaTheme="minorEastAsia"/>
          <w:rPrChange w:id="6979" w:author="raye" w:date="2018-08-10T14:40:00Z">
            <w:rPr>
              <w:rFonts w:ascii="等线" w:eastAsia="等线" w:hAnsi="等线"/>
              <w:szCs w:val="21"/>
            </w:rPr>
          </w:rPrChange>
        </w:rPr>
        <w:pPrChange w:id="6980" w:author="raye" w:date="2018-08-10T14:39:00Z">
          <w:pPr>
            <w:pStyle w:val="a0"/>
            <w:widowControl/>
            <w:ind w:left="420" w:firstLineChars="0" w:hanging="420"/>
            <w:jc w:val="left"/>
          </w:pPr>
        </w:pPrChange>
      </w:pPr>
      <w:r w:rsidRPr="002C178F">
        <w:rPr>
          <w:rStyle w:val="af6"/>
          <w:rFonts w:eastAsiaTheme="minorEastAsia"/>
          <w:rPrChange w:id="6981" w:author="raye" w:date="2018-08-10T14:40:00Z">
            <w:rPr>
              <w:rFonts w:ascii="等线" w:eastAsia="等线" w:hAnsi="等线"/>
              <w:szCs w:val="21"/>
            </w:rPr>
          </w:rPrChange>
        </w:rPr>
        <w:t xml:space="preserve">4. Submit&amp;Continue is a NEW CASE page for cases to be imported conveniently </w:t>
      </w:r>
    </w:p>
    <w:p w14:paraId="25FCAC77" w14:textId="77777777" w:rsidR="00BA7FCB" w:rsidRPr="002C178F" w:rsidRDefault="00BA7FCB">
      <w:pPr>
        <w:rPr>
          <w:rStyle w:val="af6"/>
          <w:rFonts w:eastAsiaTheme="minorEastAsia"/>
          <w:rPrChange w:id="6982" w:author="raye" w:date="2018-08-10T14:40:00Z">
            <w:rPr>
              <w:rFonts w:ascii="等线" w:eastAsia="等线" w:hAnsi="等线"/>
              <w:szCs w:val="21"/>
            </w:rPr>
          </w:rPrChange>
        </w:rPr>
        <w:pPrChange w:id="6983" w:author="raye" w:date="2018-08-10T14:39:00Z">
          <w:pPr>
            <w:pStyle w:val="a0"/>
            <w:widowControl/>
            <w:ind w:left="420" w:firstLineChars="0" w:hanging="420"/>
            <w:jc w:val="left"/>
          </w:pPr>
        </w:pPrChange>
      </w:pPr>
      <w:r w:rsidRPr="002C178F">
        <w:rPr>
          <w:rStyle w:val="af6"/>
          <w:rFonts w:eastAsiaTheme="minorEastAsia"/>
          <w:rPrChange w:id="6984" w:author="raye" w:date="2018-08-10T14:40:00Z">
            <w:rPr>
              <w:rFonts w:ascii="等线" w:eastAsia="等线" w:hAnsi="等线"/>
              <w:szCs w:val="21"/>
            </w:rPr>
          </w:rPrChange>
        </w:rPr>
        <w:t>5. Modify the Case before send to OA(send to manager)</w:t>
      </w:r>
      <w:r w:rsidRPr="002C178F">
        <w:rPr>
          <w:rStyle w:val="af6"/>
          <w:rFonts w:eastAsiaTheme="minorEastAsia" w:hint="eastAsia"/>
          <w:rPrChange w:id="6985" w:author="raye" w:date="2018-08-10T14:40:00Z">
            <w:rPr>
              <w:rFonts w:ascii="等线" w:eastAsia="等线" w:hAnsi="等线" w:hint="eastAsia"/>
              <w:szCs w:val="21"/>
            </w:rPr>
          </w:rPrChange>
        </w:rPr>
        <w:t>，</w:t>
      </w:r>
      <w:r w:rsidRPr="002C178F">
        <w:rPr>
          <w:rStyle w:val="af6"/>
          <w:rFonts w:eastAsiaTheme="minorEastAsia"/>
          <w:rPrChange w:id="6986" w:author="raye" w:date="2018-08-10T14:40:00Z">
            <w:rPr>
              <w:rFonts w:ascii="等线" w:eastAsia="等线" w:hAnsi="等线"/>
              <w:szCs w:val="21"/>
            </w:rPr>
          </w:rPrChange>
        </w:rPr>
        <w:t>this page is editable.</w:t>
      </w:r>
      <w:r w:rsidRPr="002C178F">
        <w:rPr>
          <w:rStyle w:val="af6"/>
          <w:rFonts w:eastAsiaTheme="minorEastAsia"/>
          <w:rPrChange w:id="6987" w:author="raye" w:date="2018-08-10T14:40:00Z">
            <w:rPr/>
          </w:rPrChange>
        </w:rPr>
        <w:t xml:space="preserve"> </w:t>
      </w:r>
      <w:r w:rsidRPr="002C178F">
        <w:rPr>
          <w:rStyle w:val="af6"/>
          <w:rFonts w:eastAsiaTheme="minorEastAsia"/>
          <w:rPrChange w:id="6988" w:author="raye" w:date="2018-08-10T14:40:00Z">
            <w:rPr>
              <w:rFonts w:ascii="等线" w:eastAsia="等线" w:hAnsi="等线"/>
              <w:szCs w:val="21"/>
            </w:rPr>
          </w:rPrChange>
        </w:rPr>
        <w:t>Click the Modify the Case in the upper right corner to enter the details page. Only the Submit button is shown. Click Submit and the modified prompt pops-up. Click confirmation to update the original content.</w:t>
      </w:r>
    </w:p>
    <w:p w14:paraId="2DE83654" w14:textId="271E04B5" w:rsidR="00EE1645" w:rsidRPr="00B0205A" w:rsidRDefault="00EE1645" w:rsidP="00EE1645">
      <w:pPr>
        <w:pStyle w:val="a0"/>
        <w:widowControl/>
        <w:ind w:firstLineChars="0" w:firstLine="0"/>
        <w:jc w:val="left"/>
        <w:rPr>
          <w:rFonts w:ascii="Times New Roman" w:eastAsia="等线" w:hAnsi="Times New Roman" w:cs="Times New Roman"/>
          <w:szCs w:val="21"/>
          <w:rPrChange w:id="6989" w:author="raye" w:date="2018-08-10T12:30:00Z">
            <w:rPr>
              <w:rFonts w:ascii="等线" w:eastAsia="等线" w:hAnsi="等线"/>
              <w:szCs w:val="21"/>
            </w:rPr>
          </w:rPrChange>
        </w:rPr>
      </w:pPr>
      <w:del w:id="6990" w:author="raye" w:date="2018-08-10T14:38:00Z">
        <w:r w:rsidRPr="00B0205A" w:rsidDel="000B78B4">
          <w:rPr>
            <w:rFonts w:ascii="Times New Roman" w:hAnsi="Times New Roman" w:cs="Times New Roman"/>
            <w:noProof/>
            <w:rPrChange w:id="6991" w:author="raye" w:date="2018-08-10T12:30:00Z">
              <w:rPr>
                <w:noProof/>
              </w:rPr>
            </w:rPrChange>
          </w:rPr>
          <w:drawing>
            <wp:inline distT="0" distB="0" distL="0" distR="0" wp14:anchorId="654DCF42" wp14:editId="07F6D3F5">
              <wp:extent cx="2895238" cy="1752381"/>
              <wp:effectExtent l="0" t="0" r="63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95238" cy="1752381"/>
                      </a:xfrm>
                      <a:prstGeom prst="rect">
                        <a:avLst/>
                      </a:prstGeom>
                    </pic:spPr>
                  </pic:pic>
                </a:graphicData>
              </a:graphic>
            </wp:inline>
          </w:drawing>
        </w:r>
      </w:del>
      <w:ins w:id="6992" w:author="raye" w:date="2018-08-10T14:38:00Z">
        <w:r w:rsidR="000B78B4">
          <w:rPr>
            <w:noProof/>
          </w:rPr>
          <w:drawing>
            <wp:inline distT="0" distB="0" distL="0" distR="0" wp14:anchorId="45A75B89" wp14:editId="406F710F">
              <wp:extent cx="2838095" cy="1819048"/>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8095" cy="1819048"/>
                      </a:xfrm>
                      <a:prstGeom prst="rect">
                        <a:avLst/>
                      </a:prstGeom>
                    </pic:spPr>
                  </pic:pic>
                </a:graphicData>
              </a:graphic>
            </wp:inline>
          </w:drawing>
        </w:r>
      </w:ins>
    </w:p>
    <w:p w14:paraId="2CFC9888" w14:textId="717CA602" w:rsidR="00665572" w:rsidRPr="000B78B4" w:rsidRDefault="00665572" w:rsidP="00665572">
      <w:pPr>
        <w:widowControl/>
        <w:jc w:val="left"/>
        <w:rPr>
          <w:rStyle w:val="af6"/>
          <w:rFonts w:eastAsia="等线"/>
          <w:rPrChange w:id="6993" w:author="raye" w:date="2018-08-10T14:38:00Z">
            <w:rPr>
              <w:rFonts w:ascii="等线" w:eastAsia="等线" w:hAnsi="等线"/>
              <w:szCs w:val="21"/>
            </w:rPr>
          </w:rPrChange>
        </w:rPr>
      </w:pPr>
      <w:r w:rsidRPr="000B78B4">
        <w:rPr>
          <w:rStyle w:val="af6"/>
          <w:rFonts w:eastAsia="等线"/>
          <w:rPrChange w:id="6994" w:author="raye" w:date="2018-08-10T14:38:00Z">
            <w:rPr>
              <w:rFonts w:ascii="等线" w:eastAsia="等线" w:hAnsi="等线"/>
              <w:szCs w:val="21"/>
            </w:rPr>
          </w:rPrChange>
        </w:rPr>
        <w:t>6. When a CASE is added, one can enter into the details page; refer to the descriptions for details</w:t>
      </w:r>
    </w:p>
    <w:p w14:paraId="7D626AA9" w14:textId="59E46E86" w:rsidR="00EE1645" w:rsidRPr="000B78B4" w:rsidRDefault="00EE0C31" w:rsidP="00EE1645">
      <w:pPr>
        <w:spacing w:afterLines="50" w:after="156"/>
        <w:rPr>
          <w:rStyle w:val="af6"/>
          <w:rFonts w:eastAsia="等线"/>
          <w:rPrChange w:id="6995" w:author="raye" w:date="2018-08-10T14:38:00Z">
            <w:rPr>
              <w:rFonts w:ascii="等线" w:eastAsia="等线" w:hAnsi="等线" w:cstheme="minorHAnsi"/>
              <w:szCs w:val="21"/>
            </w:rPr>
          </w:rPrChange>
        </w:rPr>
      </w:pPr>
      <w:r w:rsidRPr="000B78B4">
        <w:rPr>
          <w:rStyle w:val="af6"/>
          <w:rFonts w:eastAsia="等线"/>
          <w:rPrChange w:id="6996" w:author="raye" w:date="2018-08-10T14:38:00Z">
            <w:rPr>
              <w:rFonts w:ascii="等线" w:eastAsia="等线" w:hAnsi="等线" w:cstheme="minorHAnsi"/>
              <w:szCs w:val="21"/>
            </w:rPr>
          </w:rPrChange>
        </w:rPr>
        <w:t xml:space="preserve">7. </w:t>
      </w:r>
      <w:r w:rsidR="00665572" w:rsidRPr="000B78B4">
        <w:rPr>
          <w:rStyle w:val="af6"/>
          <w:rFonts w:eastAsia="等线"/>
          <w:rPrChange w:id="6997" w:author="raye" w:date="2018-08-10T14:38:00Z">
            <w:rPr>
              <w:rFonts w:ascii="等线" w:eastAsia="等线" w:hAnsi="等线" w:cstheme="minorHAnsi"/>
              <w:szCs w:val="21"/>
            </w:rPr>
          </w:rPrChange>
        </w:rPr>
        <w:t>Based on the file type, the system will classify the file in its corresponding folder (requirement of database)</w:t>
      </w:r>
    </w:p>
    <w:p w14:paraId="43A2E2B6" w14:textId="2DABFFB4" w:rsidR="00EE1645" w:rsidRPr="002C178F" w:rsidRDefault="00EE1645">
      <w:pPr>
        <w:pStyle w:val="3211"/>
        <w:ind w:left="210" w:right="210"/>
        <w:pPrChange w:id="6998" w:author="raye" w:date="2018-08-10T14:40:00Z">
          <w:pPr>
            <w:pStyle w:val="215"/>
          </w:pPr>
        </w:pPrChange>
      </w:pPr>
      <w:r w:rsidRPr="002C178F">
        <w:rPr>
          <w:rPrChange w:id="6999" w:author="raye" w:date="2018-08-10T14:40:00Z">
            <w:rPr/>
          </w:rPrChange>
        </w:rPr>
        <w:lastRenderedPageBreak/>
        <w:tab/>
      </w:r>
      <w:r w:rsidRPr="002C178F">
        <w:rPr>
          <w:rPrChange w:id="7000" w:author="raye" w:date="2018-08-10T14:40:00Z">
            <w:rPr/>
          </w:rPrChange>
        </w:rPr>
        <w:tab/>
      </w:r>
      <w:bookmarkStart w:id="7001" w:name="_Toc519582890"/>
      <w:bookmarkStart w:id="7002" w:name="_Toc520839440"/>
      <w:r w:rsidRPr="002C178F">
        <w:rPr>
          <w:rPrChange w:id="7003" w:author="raye" w:date="2018-08-10T14:40:00Z">
            <w:rPr/>
          </w:rPrChange>
        </w:rPr>
        <w:t>3.2.</w:t>
      </w:r>
      <w:r w:rsidR="00433310" w:rsidRPr="002C178F">
        <w:t>4</w:t>
      </w:r>
      <w:r w:rsidRPr="002C178F">
        <w:t>.3. Interface requirements</w:t>
      </w:r>
      <w:bookmarkEnd w:id="7001"/>
      <w:bookmarkEnd w:id="7002"/>
    </w:p>
    <w:p w14:paraId="5AE029C5" w14:textId="0BDF38D1" w:rsidR="00EE1645" w:rsidRDefault="00665572" w:rsidP="00022A05">
      <w:pPr>
        <w:widowControl/>
        <w:numPr>
          <w:ilvl w:val="0"/>
          <w:numId w:val="35"/>
        </w:numPr>
        <w:ind w:left="420"/>
        <w:jc w:val="left"/>
        <w:rPr>
          <w:ins w:id="7004" w:author="raye" w:date="2018-08-10T14:41:00Z"/>
          <w:rStyle w:val="aff4"/>
          <w:rFonts w:eastAsia="等线"/>
        </w:rPr>
      </w:pPr>
      <w:r w:rsidRPr="002C178F">
        <w:rPr>
          <w:rStyle w:val="aff4"/>
          <w:rFonts w:eastAsia="等线"/>
          <w:rPrChange w:id="7005" w:author="raye" w:date="2018-08-10T14:40:00Z">
            <w:rPr>
              <w:rFonts w:ascii="等线" w:eastAsia="等线" w:hAnsi="等线"/>
              <w:b/>
              <w:szCs w:val="21"/>
            </w:rPr>
          </w:rPrChange>
        </w:rPr>
        <w:t>Basic field descriptions</w:t>
      </w:r>
    </w:p>
    <w:p w14:paraId="0D93675F" w14:textId="77777777" w:rsidR="002C178F" w:rsidRPr="002C178F" w:rsidRDefault="002C178F">
      <w:pPr>
        <w:widowControl/>
        <w:ind w:left="420"/>
        <w:jc w:val="left"/>
        <w:rPr>
          <w:rStyle w:val="aff4"/>
          <w:rFonts w:eastAsia="等线"/>
          <w:rPrChange w:id="7006" w:author="raye" w:date="2018-08-10T14:40:00Z">
            <w:rPr>
              <w:rFonts w:ascii="等线" w:eastAsia="等线" w:hAnsi="等线"/>
              <w:b/>
              <w:szCs w:val="21"/>
            </w:rPr>
          </w:rPrChange>
        </w:rPr>
        <w:pPrChange w:id="7007" w:author="raye" w:date="2018-08-10T14:41:00Z">
          <w:pPr>
            <w:widowControl/>
            <w:numPr>
              <w:numId w:val="35"/>
            </w:numPr>
            <w:ind w:left="420" w:hanging="420"/>
            <w:jc w:val="left"/>
          </w:pPr>
        </w:pPrChange>
      </w:pPr>
    </w:p>
    <w:p w14:paraId="776C2C7C" w14:textId="77777777" w:rsidR="00665572" w:rsidRPr="002C178F" w:rsidRDefault="00665572">
      <w:pPr>
        <w:rPr>
          <w:rStyle w:val="af6"/>
          <w:rFonts w:eastAsiaTheme="minorEastAsia"/>
          <w:rPrChange w:id="7008" w:author="raye" w:date="2018-08-10T14:41:00Z">
            <w:rPr>
              <w:rFonts w:ascii="等线" w:eastAsia="等线" w:hAnsi="等线"/>
              <w:szCs w:val="21"/>
            </w:rPr>
          </w:rPrChange>
        </w:rPr>
        <w:pPrChange w:id="7009" w:author="raye" w:date="2018-08-10T14:41:00Z">
          <w:pPr>
            <w:pStyle w:val="a0"/>
            <w:ind w:left="845" w:firstLineChars="0" w:firstLine="0"/>
          </w:pPr>
        </w:pPrChange>
      </w:pPr>
      <w:r w:rsidRPr="002C178F">
        <w:rPr>
          <w:rStyle w:val="af6"/>
          <w:rFonts w:eastAsiaTheme="minorEastAsia"/>
          <w:rPrChange w:id="7010" w:author="raye" w:date="2018-08-10T14:41:00Z">
            <w:rPr>
              <w:rFonts w:ascii="等线" w:eastAsia="等线" w:hAnsi="等线"/>
              <w:szCs w:val="21"/>
            </w:rPr>
          </w:rPrChange>
        </w:rPr>
        <w:t>Case and blank sensitive</w:t>
      </w:r>
    </w:p>
    <w:p w14:paraId="360D96DB" w14:textId="77777777" w:rsidR="00EE1645" w:rsidRPr="00B0205A" w:rsidRDefault="00EE1645" w:rsidP="00EE1645">
      <w:pPr>
        <w:pStyle w:val="a0"/>
        <w:widowControl/>
        <w:ind w:firstLineChars="0" w:firstLine="0"/>
        <w:jc w:val="left"/>
        <w:rPr>
          <w:rFonts w:ascii="Times New Roman" w:eastAsia="等线" w:hAnsi="Times New Roman" w:cs="Times New Roman"/>
          <w:szCs w:val="21"/>
          <w:rPrChange w:id="7011" w:author="raye" w:date="2018-08-10T12:30:00Z">
            <w:rPr>
              <w:rFonts w:ascii="等线" w:eastAsia="等线" w:hAnsi="等线"/>
              <w:szCs w:val="21"/>
            </w:rPr>
          </w:rPrChange>
        </w:rPr>
      </w:pPr>
    </w:p>
    <w:tbl>
      <w:tblPr>
        <w:tblW w:w="864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4"/>
        <w:gridCol w:w="1848"/>
        <w:gridCol w:w="1848"/>
        <w:gridCol w:w="2687"/>
      </w:tblGrid>
      <w:tr w:rsidR="00EE1645" w:rsidRPr="002C178F" w14:paraId="72C385FF" w14:textId="77777777" w:rsidTr="00B440F8">
        <w:trPr>
          <w:trHeight w:val="222"/>
        </w:trPr>
        <w:tc>
          <w:tcPr>
            <w:tcW w:w="226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21F7B04" w14:textId="77777777" w:rsidR="00EE1645" w:rsidRPr="002C178F" w:rsidRDefault="00EE1645" w:rsidP="00B440F8">
            <w:pPr>
              <w:rPr>
                <w:rStyle w:val="af6"/>
                <w:rFonts w:eastAsia="等线"/>
                <w:rPrChange w:id="7012" w:author="raye" w:date="2018-08-10T14:41:00Z">
                  <w:rPr>
                    <w:rFonts w:ascii="等线" w:eastAsia="等线" w:hAnsi="等线" w:cs="宋体"/>
                    <w:b/>
                    <w:bCs/>
                    <w:kern w:val="0"/>
                    <w:szCs w:val="21"/>
                  </w:rPr>
                </w:rPrChange>
              </w:rPr>
            </w:pPr>
            <w:r w:rsidRPr="002C178F">
              <w:rPr>
                <w:rStyle w:val="af6"/>
                <w:rFonts w:eastAsiaTheme="minorEastAsia"/>
                <w:b/>
                <w:rPrChange w:id="7013" w:author="raye" w:date="2018-08-10T14:41:00Z">
                  <w:rPr>
                    <w:i/>
                    <w:sz w:val="24"/>
                    <w:szCs w:val="24"/>
                  </w:rPr>
                </w:rPrChange>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9969FCF" w14:textId="77777777" w:rsidR="00EE1645" w:rsidRPr="002C178F" w:rsidRDefault="00EE1645" w:rsidP="00B440F8">
            <w:pPr>
              <w:rPr>
                <w:rStyle w:val="af6"/>
                <w:rFonts w:eastAsia="等线"/>
                <w:rPrChange w:id="7014" w:author="raye" w:date="2018-08-10T14:41:00Z">
                  <w:rPr>
                    <w:rFonts w:ascii="等线" w:eastAsia="等线" w:hAnsi="等线" w:cs="宋体"/>
                    <w:b/>
                    <w:bCs/>
                    <w:kern w:val="0"/>
                    <w:szCs w:val="21"/>
                  </w:rPr>
                </w:rPrChange>
              </w:rPr>
            </w:pPr>
            <w:r w:rsidRPr="002C178F">
              <w:rPr>
                <w:rStyle w:val="af6"/>
                <w:rFonts w:eastAsiaTheme="minorEastAsia"/>
                <w:b/>
                <w:rPrChange w:id="7015" w:author="raye" w:date="2018-08-10T14:41:00Z">
                  <w:rPr>
                    <w:i/>
                    <w:sz w:val="24"/>
                    <w:szCs w:val="24"/>
                  </w:rPr>
                </w:rPrChange>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27DA21D" w14:textId="4FB8F351" w:rsidR="00EE1645" w:rsidRPr="002C178F" w:rsidRDefault="00EE1645" w:rsidP="00B440F8">
            <w:pPr>
              <w:rPr>
                <w:rStyle w:val="af6"/>
                <w:rFonts w:eastAsia="等线"/>
                <w:rPrChange w:id="7016" w:author="raye" w:date="2018-08-10T14:41:00Z">
                  <w:rPr>
                    <w:rFonts w:ascii="等线" w:eastAsia="等线" w:hAnsi="等线" w:cs="宋体"/>
                    <w:b/>
                    <w:bCs/>
                    <w:kern w:val="0"/>
                    <w:szCs w:val="21"/>
                  </w:rPr>
                </w:rPrChange>
              </w:rPr>
            </w:pPr>
            <w:r w:rsidRPr="002C178F">
              <w:rPr>
                <w:rStyle w:val="af6"/>
                <w:rFonts w:eastAsiaTheme="minorEastAsia"/>
                <w:b/>
                <w:rPrChange w:id="7017" w:author="raye" w:date="2018-08-10T14:41:00Z">
                  <w:rPr>
                    <w:i/>
                    <w:sz w:val="24"/>
                    <w:szCs w:val="24"/>
                  </w:rPr>
                </w:rPrChange>
              </w:rPr>
              <w:t>Type</w:t>
            </w:r>
          </w:p>
        </w:tc>
        <w:tc>
          <w:tcPr>
            <w:tcW w:w="2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70D6929D" w14:textId="77777777" w:rsidR="00EE1645" w:rsidRPr="002C178F" w:rsidRDefault="00EE1645" w:rsidP="00B440F8">
            <w:pPr>
              <w:rPr>
                <w:rStyle w:val="af6"/>
                <w:rFonts w:eastAsia="等线"/>
                <w:rPrChange w:id="7018" w:author="raye" w:date="2018-08-10T14:41:00Z">
                  <w:rPr>
                    <w:rFonts w:ascii="等线" w:eastAsia="等线" w:hAnsi="等线" w:cs="宋体"/>
                    <w:b/>
                    <w:bCs/>
                    <w:kern w:val="0"/>
                    <w:szCs w:val="21"/>
                  </w:rPr>
                </w:rPrChange>
              </w:rPr>
            </w:pPr>
            <w:r w:rsidRPr="002C178F">
              <w:rPr>
                <w:rStyle w:val="af6"/>
                <w:rFonts w:eastAsiaTheme="minorEastAsia"/>
                <w:b/>
                <w:rPrChange w:id="7019" w:author="raye" w:date="2018-08-10T14:41:00Z">
                  <w:rPr>
                    <w:i/>
                    <w:sz w:val="24"/>
                    <w:szCs w:val="24"/>
                  </w:rPr>
                </w:rPrChange>
              </w:rPr>
              <w:t>Remarks</w:t>
            </w:r>
          </w:p>
        </w:tc>
      </w:tr>
      <w:tr w:rsidR="00EE1645" w:rsidRPr="002C178F" w14:paraId="08802A2F" w14:textId="77777777" w:rsidTr="00B440F8">
        <w:trPr>
          <w:trHeight w:val="222"/>
        </w:trPr>
        <w:tc>
          <w:tcPr>
            <w:tcW w:w="2264" w:type="dxa"/>
            <w:tcBorders>
              <w:top w:val="single" w:sz="4" w:space="0" w:color="auto"/>
              <w:left w:val="single" w:sz="4" w:space="0" w:color="auto"/>
              <w:bottom w:val="single" w:sz="4" w:space="0" w:color="auto"/>
              <w:right w:val="single" w:sz="4" w:space="0" w:color="auto"/>
            </w:tcBorders>
            <w:noWrap/>
          </w:tcPr>
          <w:p w14:paraId="51F8764E" w14:textId="57DCCA18" w:rsidR="00EE1645" w:rsidRPr="002C178F" w:rsidRDefault="00EE1645">
            <w:pPr>
              <w:rPr>
                <w:rStyle w:val="af6"/>
                <w:rFonts w:eastAsia="等线"/>
                <w:rPrChange w:id="7020" w:author="raye" w:date="2018-08-10T14:41:00Z">
                  <w:rPr>
                    <w:rFonts w:ascii="等线" w:eastAsia="等线" w:hAnsi="等线" w:cs="宋体"/>
                    <w:kern w:val="0"/>
                    <w:szCs w:val="21"/>
                  </w:rPr>
                </w:rPrChange>
              </w:rPr>
            </w:pPr>
            <w:r w:rsidRPr="002C178F">
              <w:rPr>
                <w:rStyle w:val="af6"/>
                <w:rFonts w:eastAsia="等线"/>
                <w:rPrChange w:id="7021" w:author="raye" w:date="2018-08-10T14:41:00Z">
                  <w:rPr>
                    <w:rFonts w:ascii="等线" w:eastAsia="等线" w:hAnsi="等线" w:cs="宋体"/>
                    <w:kern w:val="0"/>
                    <w:szCs w:val="21"/>
                  </w:rPr>
                </w:rPrChange>
              </w:rPr>
              <w:t>Client ID</w:t>
            </w:r>
            <w:del w:id="7022" w:author="raye" w:date="2018-08-10T14:41:00Z">
              <w:r w:rsidRPr="002C178F" w:rsidDel="002C178F">
                <w:rPr>
                  <w:rStyle w:val="af6"/>
                  <w:rFonts w:eastAsia="等线"/>
                  <w:rPrChange w:id="7023" w:author="raye" w:date="2018-08-10T14:41:00Z">
                    <w:rPr>
                      <w:rFonts w:ascii="等线" w:eastAsia="等线" w:hAnsi="等线" w:cs="宋体"/>
                      <w:kern w:val="0"/>
                      <w:szCs w:val="21"/>
                    </w:rPr>
                  </w:rPrChange>
                </w:rPr>
                <w:delText>*</w:delText>
              </w:r>
            </w:del>
          </w:p>
        </w:tc>
        <w:tc>
          <w:tcPr>
            <w:tcW w:w="1848" w:type="dxa"/>
            <w:tcBorders>
              <w:top w:val="single" w:sz="4" w:space="0" w:color="auto"/>
              <w:left w:val="single" w:sz="4" w:space="0" w:color="auto"/>
              <w:bottom w:val="single" w:sz="4" w:space="0" w:color="auto"/>
              <w:right w:val="single" w:sz="4" w:space="0" w:color="auto"/>
            </w:tcBorders>
          </w:tcPr>
          <w:p w14:paraId="43DF731D" w14:textId="77777777" w:rsidR="00EE1645" w:rsidRPr="002C178F" w:rsidRDefault="00EE1645" w:rsidP="00B440F8">
            <w:pPr>
              <w:rPr>
                <w:rStyle w:val="af6"/>
                <w:rFonts w:eastAsia="等线"/>
                <w:rPrChange w:id="7024" w:author="raye" w:date="2018-08-10T14:41:00Z">
                  <w:rPr>
                    <w:rFonts w:ascii="等线" w:eastAsia="等线" w:hAnsi="等线" w:cs="宋体"/>
                    <w:kern w:val="0"/>
                    <w:szCs w:val="21"/>
                  </w:rPr>
                </w:rPrChange>
              </w:rPr>
            </w:pPr>
            <w:r w:rsidRPr="002C178F">
              <w:rPr>
                <w:rStyle w:val="af6"/>
                <w:rFonts w:eastAsiaTheme="minorEastAsia"/>
                <w:rPrChange w:id="7025" w:author="raye" w:date="2018-08-10T14:41: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tcPr>
          <w:p w14:paraId="6E500523" w14:textId="77777777" w:rsidR="00EE1645" w:rsidRPr="002C178F" w:rsidRDefault="00EE1645" w:rsidP="00B440F8">
            <w:pPr>
              <w:rPr>
                <w:rStyle w:val="af6"/>
                <w:rFonts w:eastAsia="等线"/>
                <w:rPrChange w:id="7026" w:author="raye" w:date="2018-08-10T14:41:00Z">
                  <w:rPr>
                    <w:rFonts w:ascii="等线" w:eastAsia="等线" w:hAnsi="等线" w:cs="宋体"/>
                    <w:kern w:val="0"/>
                    <w:szCs w:val="21"/>
                  </w:rPr>
                </w:rPrChange>
              </w:rPr>
            </w:pPr>
            <w:r w:rsidRPr="002C178F">
              <w:rPr>
                <w:rStyle w:val="af6"/>
                <w:rFonts w:eastAsiaTheme="minorEastAsia"/>
                <w:rPrChange w:id="7027" w:author="raye" w:date="2018-08-10T14:41:00Z">
                  <w:rPr>
                    <w:i/>
                    <w:sz w:val="24"/>
                    <w:szCs w:val="24"/>
                  </w:rPr>
                </w:rPrChange>
              </w:rPr>
              <w:t>30-digit characters</w:t>
            </w:r>
          </w:p>
        </w:tc>
        <w:tc>
          <w:tcPr>
            <w:tcW w:w="2687" w:type="dxa"/>
            <w:tcBorders>
              <w:top w:val="single" w:sz="4" w:space="0" w:color="auto"/>
              <w:left w:val="single" w:sz="4" w:space="0" w:color="auto"/>
              <w:bottom w:val="single" w:sz="4" w:space="0" w:color="auto"/>
              <w:right w:val="single" w:sz="4" w:space="0" w:color="auto"/>
            </w:tcBorders>
            <w:noWrap/>
          </w:tcPr>
          <w:p w14:paraId="55495E78" w14:textId="0CDCBECB" w:rsidR="0021078B" w:rsidRPr="002C178F" w:rsidRDefault="0021078B" w:rsidP="0021078B">
            <w:pPr>
              <w:ind w:left="420" w:hanging="420"/>
              <w:rPr>
                <w:rStyle w:val="af6"/>
                <w:rFonts w:eastAsia="等线"/>
                <w:rPrChange w:id="7028" w:author="raye" w:date="2018-08-10T14:41:00Z">
                  <w:rPr>
                    <w:rFonts w:ascii="等线" w:eastAsia="等线" w:hAnsi="等线" w:cs="宋体"/>
                    <w:color w:val="000000" w:themeColor="text1"/>
                    <w:kern w:val="0"/>
                    <w:szCs w:val="21"/>
                  </w:rPr>
                </w:rPrChange>
              </w:rPr>
            </w:pPr>
            <w:r w:rsidRPr="002C178F">
              <w:rPr>
                <w:rStyle w:val="af6"/>
                <w:rFonts w:eastAsia="等线"/>
                <w:rPrChange w:id="7029" w:author="raye" w:date="2018-08-10T14:41:00Z">
                  <w:rPr>
                    <w:rFonts w:ascii="等线" w:eastAsia="等线" w:hAnsi="等线" w:cs="宋体"/>
                    <w:color w:val="000000" w:themeColor="text1"/>
                    <w:kern w:val="0"/>
                    <w:szCs w:val="21"/>
                  </w:rPr>
                </w:rPrChange>
              </w:rPr>
              <w:t>Numbers,letters,underline</w:t>
            </w:r>
          </w:p>
          <w:p w14:paraId="0D8A2A29" w14:textId="17FFF37E" w:rsidR="00EE1645" w:rsidRPr="002C178F" w:rsidRDefault="0021078B" w:rsidP="0021078B">
            <w:pPr>
              <w:rPr>
                <w:rStyle w:val="af6"/>
                <w:rFonts w:eastAsia="等线"/>
                <w:rPrChange w:id="7030" w:author="raye" w:date="2018-08-10T14:41:00Z">
                  <w:rPr>
                    <w:rFonts w:ascii="等线" w:eastAsia="等线" w:hAnsi="等线" w:cs="宋体"/>
                    <w:kern w:val="0"/>
                    <w:szCs w:val="21"/>
                  </w:rPr>
                </w:rPrChange>
              </w:rPr>
            </w:pPr>
            <w:r w:rsidRPr="002C178F">
              <w:rPr>
                <w:rStyle w:val="af6"/>
                <w:rFonts w:eastAsia="等线"/>
                <w:rPrChange w:id="7031" w:author="raye" w:date="2018-08-10T14:41:00Z">
                  <w:rPr>
                    <w:rFonts w:ascii="等线" w:eastAsia="等线" w:hAnsi="等线" w:cs="宋体"/>
                    <w:color w:val="000000" w:themeColor="text1"/>
                    <w:kern w:val="0"/>
                    <w:szCs w:val="21"/>
                  </w:rPr>
                </w:rPrChange>
              </w:rPr>
              <w:t>Manual input</w:t>
            </w:r>
          </w:p>
        </w:tc>
      </w:tr>
      <w:tr w:rsidR="00EE1645" w:rsidRPr="002C178F" w14:paraId="72AD845A" w14:textId="77777777" w:rsidTr="00B440F8">
        <w:trPr>
          <w:trHeight w:val="222"/>
        </w:trPr>
        <w:tc>
          <w:tcPr>
            <w:tcW w:w="2264" w:type="dxa"/>
            <w:tcBorders>
              <w:top w:val="single" w:sz="4" w:space="0" w:color="auto"/>
              <w:left w:val="single" w:sz="4" w:space="0" w:color="auto"/>
              <w:bottom w:val="single" w:sz="4" w:space="0" w:color="auto"/>
              <w:right w:val="single" w:sz="4" w:space="0" w:color="auto"/>
            </w:tcBorders>
            <w:noWrap/>
          </w:tcPr>
          <w:p w14:paraId="37DF04E6" w14:textId="77777777" w:rsidR="00EE1645" w:rsidRPr="002C178F" w:rsidRDefault="00EE1645" w:rsidP="00B440F8">
            <w:pPr>
              <w:rPr>
                <w:rStyle w:val="af6"/>
                <w:rFonts w:eastAsia="等线"/>
                <w:rPrChange w:id="7032" w:author="raye" w:date="2018-08-10T14:41:00Z">
                  <w:rPr>
                    <w:rFonts w:ascii="等线" w:eastAsia="等线" w:hAnsi="等线" w:cs="宋体"/>
                    <w:kern w:val="0"/>
                    <w:szCs w:val="21"/>
                  </w:rPr>
                </w:rPrChange>
              </w:rPr>
            </w:pPr>
            <w:r w:rsidRPr="002C178F">
              <w:rPr>
                <w:rStyle w:val="af6"/>
                <w:rFonts w:eastAsia="等线"/>
                <w:rPrChange w:id="7033" w:author="raye" w:date="2018-08-10T14:41:00Z">
                  <w:rPr>
                    <w:rFonts w:ascii="等线" w:eastAsia="等线" w:hAnsi="等线" w:cs="宋体"/>
                    <w:kern w:val="0"/>
                    <w:szCs w:val="21"/>
                  </w:rPr>
                </w:rPrChange>
              </w:rPr>
              <w:t>Client Name</w:t>
            </w:r>
          </w:p>
        </w:tc>
        <w:tc>
          <w:tcPr>
            <w:tcW w:w="1848" w:type="dxa"/>
            <w:tcBorders>
              <w:top w:val="single" w:sz="4" w:space="0" w:color="auto"/>
              <w:left w:val="single" w:sz="4" w:space="0" w:color="auto"/>
              <w:bottom w:val="single" w:sz="4" w:space="0" w:color="auto"/>
              <w:right w:val="single" w:sz="4" w:space="0" w:color="auto"/>
            </w:tcBorders>
          </w:tcPr>
          <w:p w14:paraId="01CBAB66" w14:textId="77777777" w:rsidR="00EE1645" w:rsidRPr="002C178F" w:rsidRDefault="00EE1645" w:rsidP="00B440F8">
            <w:pPr>
              <w:rPr>
                <w:rStyle w:val="af6"/>
                <w:rFonts w:eastAsia="等线"/>
                <w:rPrChange w:id="7034" w:author="raye" w:date="2018-08-10T14:41:00Z">
                  <w:rPr>
                    <w:rFonts w:ascii="等线" w:eastAsia="等线" w:hAnsi="等线" w:cs="宋体"/>
                    <w:kern w:val="0"/>
                    <w:szCs w:val="21"/>
                  </w:rPr>
                </w:rPrChange>
              </w:rPr>
            </w:pPr>
            <w:r w:rsidRPr="002C178F">
              <w:rPr>
                <w:rStyle w:val="af6"/>
                <w:rFonts w:eastAsiaTheme="minorEastAsia"/>
                <w:rPrChange w:id="7035" w:author="raye" w:date="2018-08-10T14:41: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tcPr>
          <w:p w14:paraId="7D7B123C" w14:textId="77777777" w:rsidR="00EE1645" w:rsidRPr="002C178F" w:rsidRDefault="00EE1645" w:rsidP="00B440F8">
            <w:pPr>
              <w:rPr>
                <w:rStyle w:val="af6"/>
                <w:rFonts w:eastAsia="等线"/>
                <w:rPrChange w:id="7036" w:author="raye" w:date="2018-08-10T14:41:00Z">
                  <w:rPr>
                    <w:rFonts w:ascii="等线" w:eastAsia="等线" w:hAnsi="等线" w:cs="宋体"/>
                    <w:kern w:val="0"/>
                    <w:szCs w:val="21"/>
                  </w:rPr>
                </w:rPrChange>
              </w:rPr>
            </w:pPr>
            <w:r w:rsidRPr="002C178F">
              <w:rPr>
                <w:rStyle w:val="af6"/>
                <w:rFonts w:eastAsiaTheme="minorEastAsia"/>
                <w:rPrChange w:id="7037" w:author="raye" w:date="2018-08-10T14:41:00Z">
                  <w:rPr>
                    <w:i/>
                    <w:sz w:val="24"/>
                    <w:szCs w:val="24"/>
                  </w:rPr>
                </w:rPrChange>
              </w:rPr>
              <w:t>60-digit characters</w:t>
            </w:r>
          </w:p>
        </w:tc>
        <w:tc>
          <w:tcPr>
            <w:tcW w:w="2687" w:type="dxa"/>
            <w:tcBorders>
              <w:top w:val="single" w:sz="4" w:space="0" w:color="auto"/>
              <w:left w:val="single" w:sz="4" w:space="0" w:color="auto"/>
              <w:bottom w:val="single" w:sz="4" w:space="0" w:color="auto"/>
              <w:right w:val="single" w:sz="4" w:space="0" w:color="auto"/>
            </w:tcBorders>
            <w:noWrap/>
          </w:tcPr>
          <w:p w14:paraId="25ED8BD5" w14:textId="77777777" w:rsidR="0021078B" w:rsidRPr="002C178F" w:rsidRDefault="0021078B" w:rsidP="0021078B">
            <w:pPr>
              <w:ind w:left="420" w:hanging="420"/>
              <w:rPr>
                <w:rStyle w:val="af6"/>
                <w:rFonts w:eastAsia="等线"/>
                <w:rPrChange w:id="7038" w:author="raye" w:date="2018-08-10T14:41:00Z">
                  <w:rPr>
                    <w:rFonts w:ascii="等线" w:eastAsia="等线" w:hAnsi="等线" w:cs="宋体"/>
                    <w:color w:val="000000" w:themeColor="text1"/>
                    <w:kern w:val="0"/>
                    <w:szCs w:val="21"/>
                  </w:rPr>
                </w:rPrChange>
              </w:rPr>
            </w:pPr>
            <w:r w:rsidRPr="002C178F">
              <w:rPr>
                <w:rStyle w:val="af6"/>
                <w:rFonts w:eastAsia="等线"/>
                <w:rPrChange w:id="7039" w:author="raye" w:date="2018-08-10T14:41:00Z">
                  <w:rPr>
                    <w:rFonts w:ascii="等线" w:eastAsia="等线" w:hAnsi="等线" w:cs="宋体"/>
                    <w:color w:val="000000" w:themeColor="text1"/>
                    <w:kern w:val="0"/>
                    <w:szCs w:val="21"/>
                  </w:rPr>
                </w:rPrChange>
              </w:rPr>
              <w:t>Numbers, letters, bars</w:t>
            </w:r>
          </w:p>
          <w:p w14:paraId="072D5F4B" w14:textId="77625BEF" w:rsidR="00EE1645" w:rsidRPr="002C178F" w:rsidRDefault="0021078B" w:rsidP="0021078B">
            <w:pPr>
              <w:rPr>
                <w:rStyle w:val="af6"/>
                <w:rFonts w:eastAsia="等线"/>
                <w:rPrChange w:id="7040" w:author="raye" w:date="2018-08-10T14:41:00Z">
                  <w:rPr>
                    <w:rFonts w:ascii="等线" w:eastAsia="等线" w:hAnsi="等线" w:cs="宋体"/>
                    <w:kern w:val="0"/>
                    <w:szCs w:val="21"/>
                  </w:rPr>
                </w:rPrChange>
              </w:rPr>
            </w:pPr>
            <w:r w:rsidRPr="002C178F">
              <w:rPr>
                <w:rStyle w:val="af6"/>
                <w:rFonts w:eastAsia="等线"/>
                <w:rPrChange w:id="7041" w:author="raye" w:date="2018-08-10T14:41:00Z">
                  <w:rPr>
                    <w:rFonts w:ascii="等线" w:eastAsia="等线" w:hAnsi="等线" w:cs="宋体"/>
                    <w:color w:val="000000" w:themeColor="text1"/>
                    <w:kern w:val="0"/>
                    <w:szCs w:val="21"/>
                  </w:rPr>
                </w:rPrChange>
              </w:rPr>
              <w:t>If there are customers in the system, ID will automatically match the name of the customer.</w:t>
            </w:r>
          </w:p>
        </w:tc>
      </w:tr>
      <w:tr w:rsidR="00EE1645" w:rsidRPr="002C178F" w14:paraId="5257F894" w14:textId="77777777" w:rsidTr="00B440F8">
        <w:trPr>
          <w:trHeight w:val="222"/>
        </w:trPr>
        <w:tc>
          <w:tcPr>
            <w:tcW w:w="2264" w:type="dxa"/>
            <w:tcBorders>
              <w:top w:val="single" w:sz="4" w:space="0" w:color="auto"/>
              <w:left w:val="single" w:sz="4" w:space="0" w:color="auto"/>
              <w:bottom w:val="single" w:sz="4" w:space="0" w:color="auto"/>
              <w:right w:val="single" w:sz="4" w:space="0" w:color="auto"/>
            </w:tcBorders>
            <w:noWrap/>
          </w:tcPr>
          <w:p w14:paraId="05BB752C" w14:textId="77777777" w:rsidR="00EE1645" w:rsidRPr="002C178F" w:rsidRDefault="00EE1645" w:rsidP="00B440F8">
            <w:pPr>
              <w:rPr>
                <w:rStyle w:val="af6"/>
                <w:rFonts w:eastAsia="等线"/>
                <w:rPrChange w:id="7042" w:author="raye" w:date="2018-08-10T14:41:00Z">
                  <w:rPr>
                    <w:rFonts w:ascii="等线" w:eastAsia="等线" w:hAnsi="等线" w:cs="宋体"/>
                    <w:kern w:val="0"/>
                    <w:szCs w:val="21"/>
                  </w:rPr>
                </w:rPrChange>
              </w:rPr>
            </w:pPr>
            <w:r w:rsidRPr="002C178F">
              <w:rPr>
                <w:rStyle w:val="af6"/>
                <w:rFonts w:eastAsia="等线"/>
                <w:rPrChange w:id="7043" w:author="raye" w:date="2018-08-10T14:41:00Z">
                  <w:rPr>
                    <w:rFonts w:ascii="等线" w:eastAsia="等线" w:hAnsi="等线" w:cs="Arial"/>
                    <w:szCs w:val="21"/>
                  </w:rPr>
                </w:rPrChange>
              </w:rPr>
              <w:t>Reference No.</w:t>
            </w:r>
          </w:p>
        </w:tc>
        <w:tc>
          <w:tcPr>
            <w:tcW w:w="1848" w:type="dxa"/>
            <w:tcBorders>
              <w:top w:val="single" w:sz="4" w:space="0" w:color="auto"/>
              <w:left w:val="single" w:sz="4" w:space="0" w:color="auto"/>
              <w:bottom w:val="single" w:sz="4" w:space="0" w:color="auto"/>
              <w:right w:val="single" w:sz="4" w:space="0" w:color="auto"/>
            </w:tcBorders>
          </w:tcPr>
          <w:p w14:paraId="038AD1DC" w14:textId="77777777" w:rsidR="00EE1645" w:rsidRPr="002C178F" w:rsidRDefault="00EE1645" w:rsidP="00B440F8">
            <w:pPr>
              <w:rPr>
                <w:rStyle w:val="af6"/>
                <w:rFonts w:eastAsia="等线"/>
                <w:rPrChange w:id="7044" w:author="raye" w:date="2018-08-10T14:41:00Z">
                  <w:rPr>
                    <w:rFonts w:ascii="等线" w:eastAsia="等线" w:hAnsi="等线" w:cs="宋体"/>
                    <w:kern w:val="0"/>
                    <w:szCs w:val="21"/>
                  </w:rPr>
                </w:rPrChange>
              </w:rPr>
            </w:pPr>
            <w:r w:rsidRPr="002C178F">
              <w:rPr>
                <w:rStyle w:val="af6"/>
                <w:rFonts w:eastAsiaTheme="minorEastAsia"/>
                <w:rPrChange w:id="7045" w:author="raye" w:date="2018-08-10T14:41: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tcPr>
          <w:p w14:paraId="7FA19339" w14:textId="77777777" w:rsidR="00EE1645" w:rsidRPr="002C178F" w:rsidRDefault="00EE1645" w:rsidP="00B440F8">
            <w:pPr>
              <w:rPr>
                <w:rStyle w:val="af6"/>
                <w:rFonts w:eastAsia="等线"/>
                <w:rPrChange w:id="7046" w:author="raye" w:date="2018-08-10T14:41:00Z">
                  <w:rPr>
                    <w:rFonts w:ascii="等线" w:eastAsia="等线" w:hAnsi="等线" w:cs="宋体"/>
                    <w:kern w:val="0"/>
                    <w:szCs w:val="21"/>
                  </w:rPr>
                </w:rPrChange>
              </w:rPr>
            </w:pPr>
            <w:r w:rsidRPr="002C178F">
              <w:rPr>
                <w:rStyle w:val="af6"/>
                <w:rFonts w:eastAsiaTheme="minorEastAsia"/>
                <w:rPrChange w:id="7047" w:author="raye" w:date="2018-08-10T14:41:00Z">
                  <w:rPr>
                    <w:i/>
                    <w:sz w:val="24"/>
                    <w:szCs w:val="24"/>
                  </w:rPr>
                </w:rPrChange>
              </w:rPr>
              <w:t>30-digit characters</w:t>
            </w:r>
          </w:p>
        </w:tc>
        <w:tc>
          <w:tcPr>
            <w:tcW w:w="2687" w:type="dxa"/>
            <w:tcBorders>
              <w:top w:val="single" w:sz="4" w:space="0" w:color="auto"/>
              <w:left w:val="single" w:sz="4" w:space="0" w:color="auto"/>
              <w:bottom w:val="single" w:sz="4" w:space="0" w:color="auto"/>
              <w:right w:val="single" w:sz="4" w:space="0" w:color="auto"/>
            </w:tcBorders>
            <w:noWrap/>
          </w:tcPr>
          <w:p w14:paraId="7499FBA6" w14:textId="72778107" w:rsidR="00EE1645" w:rsidRPr="002C178F" w:rsidRDefault="0021078B" w:rsidP="00B440F8">
            <w:pPr>
              <w:rPr>
                <w:rStyle w:val="af6"/>
                <w:rFonts w:eastAsia="等线"/>
                <w:rPrChange w:id="7048" w:author="raye" w:date="2018-08-10T14:41:00Z">
                  <w:rPr>
                    <w:rFonts w:ascii="等线" w:eastAsia="等线" w:hAnsi="等线" w:cs="宋体"/>
                    <w:kern w:val="0"/>
                    <w:szCs w:val="21"/>
                  </w:rPr>
                </w:rPrChange>
              </w:rPr>
            </w:pPr>
            <w:r w:rsidRPr="002C178F">
              <w:rPr>
                <w:rStyle w:val="af6"/>
                <w:rFonts w:eastAsia="等线"/>
                <w:rPrChange w:id="7049" w:author="raye" w:date="2018-08-10T14:41:00Z">
                  <w:rPr>
                    <w:rFonts w:ascii="等线" w:eastAsia="等线" w:hAnsi="等线"/>
                    <w:color w:val="000000" w:themeColor="text1"/>
                    <w:szCs w:val="21"/>
                  </w:rPr>
                </w:rPrChange>
              </w:rPr>
              <w:t>The number is unique, and the system needs to identify. If the Reference No. has been found then the next window popped up, "Reference NO. has already existed, please check it again and re - enter it.</w:t>
            </w:r>
            <w:r w:rsidRPr="002C178F">
              <w:rPr>
                <w:rStyle w:val="af6"/>
                <w:rFonts w:eastAsia="等线" w:hint="eastAsia"/>
                <w:rPrChange w:id="7050" w:author="raye" w:date="2018-08-10T14:41:00Z">
                  <w:rPr>
                    <w:rFonts w:ascii="等线" w:eastAsia="等线" w:hAnsi="等线" w:hint="eastAsia"/>
                    <w:color w:val="000000" w:themeColor="text1"/>
                    <w:szCs w:val="21"/>
                  </w:rPr>
                </w:rPrChange>
              </w:rPr>
              <w:t>”</w:t>
            </w:r>
          </w:p>
        </w:tc>
      </w:tr>
      <w:tr w:rsidR="0021078B" w:rsidRPr="002C178F" w14:paraId="4D06A65B" w14:textId="77777777" w:rsidTr="00B440F8">
        <w:trPr>
          <w:trHeight w:val="222"/>
        </w:trPr>
        <w:tc>
          <w:tcPr>
            <w:tcW w:w="2264" w:type="dxa"/>
            <w:tcBorders>
              <w:top w:val="single" w:sz="4" w:space="0" w:color="auto"/>
              <w:left w:val="single" w:sz="4" w:space="0" w:color="auto"/>
              <w:bottom w:val="single" w:sz="4" w:space="0" w:color="auto"/>
              <w:right w:val="single" w:sz="4" w:space="0" w:color="auto"/>
            </w:tcBorders>
            <w:noWrap/>
          </w:tcPr>
          <w:p w14:paraId="13E8278D" w14:textId="77777777" w:rsidR="0021078B" w:rsidRPr="002C178F" w:rsidRDefault="0021078B" w:rsidP="00B440F8">
            <w:pPr>
              <w:rPr>
                <w:rStyle w:val="af6"/>
                <w:rFonts w:eastAsia="等线"/>
                <w:rPrChange w:id="7051" w:author="raye" w:date="2018-08-10T14:41:00Z">
                  <w:rPr>
                    <w:rFonts w:ascii="等线" w:eastAsia="等线" w:hAnsi="等线" w:cs="宋体"/>
                    <w:kern w:val="0"/>
                    <w:szCs w:val="21"/>
                  </w:rPr>
                </w:rPrChange>
              </w:rPr>
            </w:pPr>
            <w:r w:rsidRPr="002C178F">
              <w:rPr>
                <w:rStyle w:val="af6"/>
                <w:rFonts w:eastAsia="等线"/>
                <w:rPrChange w:id="7052" w:author="raye" w:date="2018-08-10T14:41:00Z">
                  <w:rPr>
                    <w:rFonts w:ascii="等线" w:eastAsia="等线" w:hAnsi="等线" w:cs="Arial"/>
                    <w:szCs w:val="21"/>
                  </w:rPr>
                </w:rPrChange>
              </w:rPr>
              <w:t>BOC Relevance</w:t>
            </w:r>
          </w:p>
        </w:tc>
        <w:tc>
          <w:tcPr>
            <w:tcW w:w="1848" w:type="dxa"/>
            <w:tcBorders>
              <w:top w:val="single" w:sz="4" w:space="0" w:color="auto"/>
              <w:left w:val="single" w:sz="4" w:space="0" w:color="auto"/>
              <w:bottom w:val="single" w:sz="4" w:space="0" w:color="auto"/>
              <w:right w:val="single" w:sz="4" w:space="0" w:color="auto"/>
            </w:tcBorders>
          </w:tcPr>
          <w:p w14:paraId="4C420145" w14:textId="77777777" w:rsidR="0021078B" w:rsidRPr="002C178F" w:rsidRDefault="0021078B" w:rsidP="00B440F8">
            <w:pPr>
              <w:rPr>
                <w:rStyle w:val="af6"/>
                <w:rFonts w:eastAsia="等线"/>
                <w:rPrChange w:id="7053" w:author="raye" w:date="2018-08-10T14:41:00Z">
                  <w:rPr>
                    <w:rFonts w:ascii="等线" w:eastAsia="等线" w:hAnsi="等线" w:cs="宋体"/>
                    <w:kern w:val="0"/>
                    <w:szCs w:val="21"/>
                  </w:rPr>
                </w:rPrChange>
              </w:rPr>
            </w:pPr>
            <w:r w:rsidRPr="002C178F">
              <w:rPr>
                <w:rStyle w:val="af6"/>
                <w:rFonts w:eastAsiaTheme="minorEastAsia"/>
                <w:rPrChange w:id="7054" w:author="raye" w:date="2018-08-10T14:41: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tcPr>
          <w:p w14:paraId="1B37A4FC" w14:textId="77777777" w:rsidR="0021078B" w:rsidRPr="002C178F" w:rsidRDefault="0021078B" w:rsidP="00B440F8">
            <w:pPr>
              <w:rPr>
                <w:rStyle w:val="af6"/>
                <w:rFonts w:eastAsia="等线"/>
                <w:rPrChange w:id="7055" w:author="raye" w:date="2018-08-10T14:41:00Z">
                  <w:rPr>
                    <w:rFonts w:ascii="等线" w:eastAsia="等线" w:hAnsi="等线" w:cs="宋体"/>
                    <w:kern w:val="0"/>
                    <w:szCs w:val="21"/>
                  </w:rPr>
                </w:rPrChange>
              </w:rPr>
            </w:pPr>
            <w:r w:rsidRPr="002C178F">
              <w:rPr>
                <w:rStyle w:val="af6"/>
                <w:rFonts w:eastAsiaTheme="minorEastAsia"/>
                <w:rPrChange w:id="7056" w:author="raye" w:date="2018-08-10T14:41:00Z">
                  <w:rPr>
                    <w:i/>
                    <w:sz w:val="24"/>
                    <w:szCs w:val="24"/>
                  </w:rPr>
                </w:rPrChange>
              </w:rPr>
              <w:t>30-digit characters</w:t>
            </w:r>
          </w:p>
        </w:tc>
        <w:tc>
          <w:tcPr>
            <w:tcW w:w="2687" w:type="dxa"/>
            <w:tcBorders>
              <w:top w:val="single" w:sz="4" w:space="0" w:color="auto"/>
              <w:left w:val="single" w:sz="4" w:space="0" w:color="auto"/>
              <w:bottom w:val="single" w:sz="4" w:space="0" w:color="auto"/>
              <w:right w:val="single" w:sz="4" w:space="0" w:color="auto"/>
            </w:tcBorders>
            <w:noWrap/>
          </w:tcPr>
          <w:p w14:paraId="40C1271F" w14:textId="1187272E" w:rsidR="0021078B" w:rsidRPr="002C178F" w:rsidRDefault="0021078B" w:rsidP="00B440F8">
            <w:pPr>
              <w:rPr>
                <w:rStyle w:val="af6"/>
                <w:rFonts w:eastAsia="等线"/>
                <w:rPrChange w:id="7057" w:author="raye" w:date="2018-08-10T14:41:00Z">
                  <w:rPr>
                    <w:rFonts w:ascii="等线" w:eastAsia="等线" w:hAnsi="等线" w:cs="宋体"/>
                    <w:kern w:val="0"/>
                    <w:szCs w:val="21"/>
                  </w:rPr>
                </w:rPrChange>
              </w:rPr>
            </w:pPr>
            <w:r w:rsidRPr="002C178F">
              <w:rPr>
                <w:rStyle w:val="af6"/>
                <w:rFonts w:eastAsia="等线"/>
                <w:rPrChange w:id="7058" w:author="raye" w:date="2018-08-10T14:41:00Z">
                  <w:rPr>
                    <w:rFonts w:ascii="等线" w:eastAsia="等线" w:hAnsi="等线" w:cs="宋体"/>
                    <w:color w:val="000000" w:themeColor="text1"/>
                    <w:kern w:val="0"/>
                    <w:szCs w:val="21"/>
                  </w:rPr>
                </w:rPrChange>
              </w:rPr>
              <w:t>Numbers, letters, bars</w:t>
            </w:r>
          </w:p>
        </w:tc>
      </w:tr>
      <w:tr w:rsidR="00EE1645" w:rsidRPr="002C178F" w14:paraId="47EA6162" w14:textId="77777777" w:rsidTr="00B440F8">
        <w:trPr>
          <w:trHeight w:val="222"/>
        </w:trPr>
        <w:tc>
          <w:tcPr>
            <w:tcW w:w="2264" w:type="dxa"/>
            <w:tcBorders>
              <w:top w:val="single" w:sz="4" w:space="0" w:color="auto"/>
              <w:left w:val="single" w:sz="4" w:space="0" w:color="auto"/>
              <w:bottom w:val="single" w:sz="4" w:space="0" w:color="auto"/>
              <w:right w:val="single" w:sz="4" w:space="0" w:color="auto"/>
            </w:tcBorders>
            <w:noWrap/>
          </w:tcPr>
          <w:p w14:paraId="1328BF96" w14:textId="77777777" w:rsidR="00EE1645" w:rsidRPr="002C178F" w:rsidRDefault="00EE1645" w:rsidP="00B440F8">
            <w:pPr>
              <w:rPr>
                <w:rStyle w:val="af6"/>
                <w:rFonts w:eastAsia="等线"/>
                <w:rPrChange w:id="7059" w:author="raye" w:date="2018-08-10T14:41:00Z">
                  <w:rPr>
                    <w:rFonts w:ascii="等线" w:eastAsia="等线" w:hAnsi="等线" w:cs="宋体"/>
                    <w:kern w:val="0"/>
                    <w:szCs w:val="21"/>
                  </w:rPr>
                </w:rPrChange>
              </w:rPr>
            </w:pPr>
            <w:r w:rsidRPr="002C178F">
              <w:rPr>
                <w:rStyle w:val="af6"/>
                <w:rFonts w:eastAsia="等线" w:hint="eastAsia"/>
                <w:rPrChange w:id="7060" w:author="raye" w:date="2018-08-10T14:41:00Z">
                  <w:rPr>
                    <w:rFonts w:ascii="等线" w:eastAsia="等线" w:hAnsi="等线" w:cs="Arial" w:hint="eastAsia"/>
                    <w:szCs w:val="21"/>
                  </w:rPr>
                </w:rPrChange>
              </w:rPr>
              <w:t>币种</w:t>
            </w:r>
          </w:p>
        </w:tc>
        <w:tc>
          <w:tcPr>
            <w:tcW w:w="1848" w:type="dxa"/>
            <w:tcBorders>
              <w:top w:val="single" w:sz="4" w:space="0" w:color="auto"/>
              <w:left w:val="single" w:sz="4" w:space="0" w:color="auto"/>
              <w:bottom w:val="single" w:sz="4" w:space="0" w:color="auto"/>
              <w:right w:val="single" w:sz="4" w:space="0" w:color="auto"/>
            </w:tcBorders>
          </w:tcPr>
          <w:p w14:paraId="1D4A9EC2" w14:textId="77777777" w:rsidR="00EE1645" w:rsidRPr="002C178F" w:rsidRDefault="00EE1645" w:rsidP="00B440F8">
            <w:pPr>
              <w:rPr>
                <w:rStyle w:val="af6"/>
                <w:rFonts w:eastAsia="等线"/>
                <w:rPrChange w:id="7061" w:author="raye" w:date="2018-08-10T14:41:00Z">
                  <w:rPr>
                    <w:rFonts w:ascii="等线" w:eastAsia="等线" w:hAnsi="等线" w:cs="宋体"/>
                    <w:kern w:val="0"/>
                    <w:szCs w:val="21"/>
                  </w:rPr>
                </w:rPrChange>
              </w:rPr>
            </w:pPr>
            <w:r w:rsidRPr="002C178F">
              <w:rPr>
                <w:rStyle w:val="af6"/>
                <w:rFonts w:eastAsiaTheme="minorEastAsia"/>
                <w:rPrChange w:id="7062" w:author="raye" w:date="2018-08-10T14:41: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tcPr>
          <w:p w14:paraId="52B933F8" w14:textId="77777777" w:rsidR="00EE1645" w:rsidRPr="002C178F" w:rsidRDefault="00EE1645" w:rsidP="00B440F8">
            <w:pPr>
              <w:rPr>
                <w:rStyle w:val="af6"/>
                <w:rFonts w:eastAsia="等线"/>
                <w:rPrChange w:id="7063" w:author="raye" w:date="2018-08-10T14:41:00Z">
                  <w:rPr>
                    <w:rFonts w:ascii="等线" w:eastAsia="等线" w:hAnsi="等线" w:cs="宋体"/>
                    <w:kern w:val="0"/>
                    <w:szCs w:val="21"/>
                  </w:rPr>
                </w:rPrChange>
              </w:rPr>
            </w:pPr>
            <w:r w:rsidRPr="002C178F">
              <w:rPr>
                <w:rStyle w:val="af6"/>
                <w:rFonts w:eastAsiaTheme="minorEastAsia"/>
                <w:rPrChange w:id="7064" w:author="raye" w:date="2018-08-10T14:41:00Z">
                  <w:rPr>
                    <w:i/>
                    <w:sz w:val="24"/>
                    <w:szCs w:val="24"/>
                  </w:rPr>
                </w:rPrChange>
              </w:rPr>
              <w:t>Dropdown menu</w:t>
            </w:r>
          </w:p>
        </w:tc>
        <w:tc>
          <w:tcPr>
            <w:tcW w:w="2687" w:type="dxa"/>
            <w:tcBorders>
              <w:top w:val="single" w:sz="4" w:space="0" w:color="auto"/>
              <w:left w:val="single" w:sz="4" w:space="0" w:color="auto"/>
              <w:bottom w:val="single" w:sz="4" w:space="0" w:color="auto"/>
              <w:right w:val="single" w:sz="4" w:space="0" w:color="auto"/>
            </w:tcBorders>
            <w:noWrap/>
          </w:tcPr>
          <w:p w14:paraId="29233D10" w14:textId="4767DBC2" w:rsidR="00EE1645" w:rsidRPr="002C178F" w:rsidRDefault="0021078B" w:rsidP="00B440F8">
            <w:pPr>
              <w:rPr>
                <w:rStyle w:val="af6"/>
                <w:rFonts w:eastAsia="等线"/>
                <w:rPrChange w:id="7065" w:author="raye" w:date="2018-08-10T14:41:00Z">
                  <w:rPr>
                    <w:rFonts w:ascii="等线" w:eastAsia="等线" w:hAnsi="等线" w:cs="宋体"/>
                    <w:kern w:val="0"/>
                    <w:szCs w:val="21"/>
                  </w:rPr>
                </w:rPrChange>
              </w:rPr>
            </w:pPr>
            <w:r w:rsidRPr="002C178F">
              <w:rPr>
                <w:rStyle w:val="af6"/>
                <w:rFonts w:eastAsia="等线"/>
                <w:rPrChange w:id="7066" w:author="raye" w:date="2018-08-10T14:41:00Z">
                  <w:rPr>
                    <w:rFonts w:ascii="等线" w:eastAsia="等线" w:hAnsi="等线"/>
                  </w:rPr>
                </w:rPrChange>
              </w:rPr>
              <w:t>Admin management, the default is the currency of highest weight</w:t>
            </w:r>
          </w:p>
        </w:tc>
      </w:tr>
      <w:tr w:rsidR="00EE1645" w:rsidRPr="002C178F" w14:paraId="2FFF018F" w14:textId="77777777" w:rsidTr="00B440F8">
        <w:trPr>
          <w:trHeight w:val="222"/>
        </w:trPr>
        <w:tc>
          <w:tcPr>
            <w:tcW w:w="2264" w:type="dxa"/>
            <w:tcBorders>
              <w:top w:val="single" w:sz="4" w:space="0" w:color="auto"/>
              <w:left w:val="single" w:sz="4" w:space="0" w:color="auto"/>
              <w:bottom w:val="single" w:sz="4" w:space="0" w:color="auto"/>
              <w:right w:val="single" w:sz="4" w:space="0" w:color="auto"/>
            </w:tcBorders>
            <w:noWrap/>
          </w:tcPr>
          <w:p w14:paraId="05A6CCE3" w14:textId="77777777" w:rsidR="00EE1645" w:rsidRPr="002C178F" w:rsidRDefault="00EE1645" w:rsidP="00B440F8">
            <w:pPr>
              <w:rPr>
                <w:rStyle w:val="af6"/>
                <w:rFonts w:eastAsia="等线"/>
                <w:rPrChange w:id="7067" w:author="raye" w:date="2018-08-10T14:41:00Z">
                  <w:rPr>
                    <w:rFonts w:ascii="等线" w:eastAsia="等线" w:hAnsi="等线" w:cs="宋体"/>
                    <w:kern w:val="0"/>
                    <w:szCs w:val="21"/>
                  </w:rPr>
                </w:rPrChange>
              </w:rPr>
            </w:pPr>
            <w:r w:rsidRPr="002C178F">
              <w:rPr>
                <w:rStyle w:val="af6"/>
                <w:rFonts w:eastAsia="等线"/>
                <w:rPrChange w:id="7068" w:author="raye" w:date="2018-08-10T14:41:00Z">
                  <w:rPr>
                    <w:rFonts w:ascii="等线" w:eastAsia="等线" w:hAnsi="等线" w:cs="Arial"/>
                    <w:szCs w:val="21"/>
                  </w:rPr>
                </w:rPrChange>
              </w:rPr>
              <w:t>Total Amount</w:t>
            </w:r>
          </w:p>
        </w:tc>
        <w:tc>
          <w:tcPr>
            <w:tcW w:w="1848" w:type="dxa"/>
            <w:tcBorders>
              <w:top w:val="single" w:sz="4" w:space="0" w:color="auto"/>
              <w:left w:val="single" w:sz="4" w:space="0" w:color="auto"/>
              <w:bottom w:val="single" w:sz="4" w:space="0" w:color="auto"/>
              <w:right w:val="single" w:sz="4" w:space="0" w:color="auto"/>
            </w:tcBorders>
          </w:tcPr>
          <w:p w14:paraId="6B0EE399" w14:textId="77777777" w:rsidR="00EE1645" w:rsidRPr="002C178F" w:rsidRDefault="00EE1645" w:rsidP="00B440F8">
            <w:pPr>
              <w:rPr>
                <w:rStyle w:val="af6"/>
                <w:rFonts w:eastAsia="等线"/>
                <w:rPrChange w:id="7069" w:author="raye" w:date="2018-08-10T14:41:00Z">
                  <w:rPr>
                    <w:rFonts w:ascii="等线" w:eastAsia="等线" w:hAnsi="等线" w:cs="宋体"/>
                    <w:kern w:val="0"/>
                    <w:szCs w:val="21"/>
                  </w:rPr>
                </w:rPrChange>
              </w:rPr>
            </w:pPr>
            <w:r w:rsidRPr="002C178F">
              <w:rPr>
                <w:rStyle w:val="af6"/>
                <w:rFonts w:eastAsiaTheme="minorEastAsia"/>
                <w:rPrChange w:id="7070" w:author="raye" w:date="2018-08-10T14:41: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tcPr>
          <w:p w14:paraId="353E5B32" w14:textId="77777777" w:rsidR="00EE1645" w:rsidRPr="002C178F" w:rsidRDefault="00EE1645" w:rsidP="00B440F8">
            <w:pPr>
              <w:rPr>
                <w:rStyle w:val="af6"/>
                <w:rFonts w:eastAsia="等线"/>
                <w:rPrChange w:id="7071" w:author="raye" w:date="2018-08-10T14:41:00Z">
                  <w:rPr>
                    <w:rFonts w:ascii="等线" w:eastAsia="等线" w:hAnsi="等线" w:cs="宋体"/>
                    <w:kern w:val="0"/>
                    <w:szCs w:val="21"/>
                  </w:rPr>
                </w:rPrChange>
              </w:rPr>
            </w:pPr>
            <w:r w:rsidRPr="002C178F">
              <w:rPr>
                <w:rStyle w:val="af6"/>
                <w:rFonts w:eastAsiaTheme="minorEastAsia"/>
                <w:rPrChange w:id="7072" w:author="raye" w:date="2018-08-10T14:41:00Z">
                  <w:rPr>
                    <w:i/>
                    <w:sz w:val="24"/>
                    <w:szCs w:val="24"/>
                  </w:rPr>
                </w:rPrChange>
              </w:rPr>
              <w:t>15-digit value</w:t>
            </w:r>
          </w:p>
        </w:tc>
        <w:tc>
          <w:tcPr>
            <w:tcW w:w="2687" w:type="dxa"/>
            <w:tcBorders>
              <w:top w:val="single" w:sz="4" w:space="0" w:color="auto"/>
              <w:left w:val="single" w:sz="4" w:space="0" w:color="auto"/>
              <w:bottom w:val="single" w:sz="4" w:space="0" w:color="auto"/>
              <w:right w:val="single" w:sz="4" w:space="0" w:color="auto"/>
            </w:tcBorders>
            <w:noWrap/>
          </w:tcPr>
          <w:p w14:paraId="343D5552" w14:textId="5E668743" w:rsidR="00EE1645" w:rsidRPr="002C178F" w:rsidRDefault="0021078B" w:rsidP="00B440F8">
            <w:pPr>
              <w:rPr>
                <w:rStyle w:val="af6"/>
                <w:rFonts w:eastAsia="等线"/>
                <w:rPrChange w:id="7073" w:author="raye" w:date="2018-08-10T14:41:00Z">
                  <w:rPr>
                    <w:rFonts w:ascii="等线" w:eastAsia="等线" w:hAnsi="等线" w:cs="宋体"/>
                    <w:kern w:val="0"/>
                    <w:szCs w:val="21"/>
                  </w:rPr>
                </w:rPrChange>
              </w:rPr>
            </w:pPr>
            <w:r w:rsidRPr="002C178F">
              <w:rPr>
                <w:rStyle w:val="af6"/>
                <w:rFonts w:eastAsia="等线"/>
                <w:rPrChange w:id="7074" w:author="raye" w:date="2018-08-10T14:41:00Z">
                  <w:rPr>
                    <w:rFonts w:ascii="等线" w:eastAsia="等线" w:hAnsi="等线" w:cs="宋体"/>
                    <w:kern w:val="0"/>
                    <w:szCs w:val="21"/>
                  </w:rPr>
                </w:rPrChange>
              </w:rPr>
              <w:t>Two digits after the decimal point</w:t>
            </w:r>
          </w:p>
        </w:tc>
      </w:tr>
      <w:tr w:rsidR="00EE1645" w:rsidRPr="002C178F" w14:paraId="10468BC5" w14:textId="77777777" w:rsidTr="00B440F8">
        <w:trPr>
          <w:trHeight w:val="222"/>
        </w:trPr>
        <w:tc>
          <w:tcPr>
            <w:tcW w:w="2264" w:type="dxa"/>
            <w:tcBorders>
              <w:top w:val="single" w:sz="4" w:space="0" w:color="auto"/>
              <w:left w:val="single" w:sz="4" w:space="0" w:color="auto"/>
              <w:bottom w:val="single" w:sz="4" w:space="0" w:color="auto"/>
              <w:right w:val="single" w:sz="4" w:space="0" w:color="auto"/>
            </w:tcBorders>
            <w:noWrap/>
          </w:tcPr>
          <w:p w14:paraId="64EB8B76" w14:textId="77777777" w:rsidR="00EE1645" w:rsidRPr="002C178F" w:rsidRDefault="00EE1645" w:rsidP="00B440F8">
            <w:pPr>
              <w:rPr>
                <w:rStyle w:val="af6"/>
                <w:rFonts w:eastAsia="等线"/>
                <w:rPrChange w:id="7075" w:author="raye" w:date="2018-08-10T14:41:00Z">
                  <w:rPr>
                    <w:rFonts w:ascii="等线" w:eastAsia="等线" w:hAnsi="等线" w:cs="宋体"/>
                    <w:kern w:val="0"/>
                    <w:szCs w:val="21"/>
                  </w:rPr>
                </w:rPrChange>
              </w:rPr>
            </w:pPr>
            <w:r w:rsidRPr="002C178F">
              <w:rPr>
                <w:rStyle w:val="af6"/>
                <w:rFonts w:eastAsia="等线"/>
                <w:rPrChange w:id="7076" w:author="raye" w:date="2018-08-10T14:41:00Z">
                  <w:rPr>
                    <w:rFonts w:ascii="等线" w:eastAsia="等线" w:hAnsi="等线" w:cs="Arial"/>
                    <w:szCs w:val="21"/>
                  </w:rPr>
                </w:rPrChange>
              </w:rPr>
              <w:t>Branch</w:t>
            </w:r>
          </w:p>
        </w:tc>
        <w:tc>
          <w:tcPr>
            <w:tcW w:w="1848" w:type="dxa"/>
            <w:tcBorders>
              <w:top w:val="single" w:sz="4" w:space="0" w:color="auto"/>
              <w:left w:val="single" w:sz="4" w:space="0" w:color="auto"/>
              <w:bottom w:val="single" w:sz="4" w:space="0" w:color="auto"/>
              <w:right w:val="single" w:sz="4" w:space="0" w:color="auto"/>
            </w:tcBorders>
          </w:tcPr>
          <w:p w14:paraId="3B5216C4" w14:textId="77777777" w:rsidR="00EE1645" w:rsidRPr="002C178F" w:rsidRDefault="00EE1645" w:rsidP="00B440F8">
            <w:pPr>
              <w:rPr>
                <w:rStyle w:val="af6"/>
                <w:rFonts w:eastAsiaTheme="minorEastAsia"/>
                <w:rPrChange w:id="7077" w:author="raye" w:date="2018-08-10T14:41:00Z">
                  <w:rPr>
                    <w:i/>
                    <w:sz w:val="24"/>
                    <w:szCs w:val="24"/>
                  </w:rPr>
                </w:rPrChange>
              </w:rPr>
            </w:pPr>
            <w:r w:rsidRPr="002C178F">
              <w:rPr>
                <w:rStyle w:val="af6"/>
                <w:rFonts w:eastAsiaTheme="minorEastAsia"/>
                <w:rPrChange w:id="7078" w:author="raye" w:date="2018-08-10T14:41: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tcPr>
          <w:p w14:paraId="5740426E" w14:textId="77777777" w:rsidR="00EE1645" w:rsidRPr="002C178F" w:rsidRDefault="00EE1645" w:rsidP="00B440F8">
            <w:pPr>
              <w:rPr>
                <w:rStyle w:val="af6"/>
                <w:rFonts w:eastAsiaTheme="minorEastAsia"/>
                <w:rPrChange w:id="7079" w:author="raye" w:date="2018-08-10T14:41:00Z">
                  <w:rPr>
                    <w:i/>
                    <w:sz w:val="24"/>
                    <w:szCs w:val="24"/>
                  </w:rPr>
                </w:rPrChange>
              </w:rPr>
            </w:pPr>
            <w:r w:rsidRPr="002C178F">
              <w:rPr>
                <w:rStyle w:val="af6"/>
                <w:rFonts w:eastAsiaTheme="minorEastAsia"/>
                <w:rPrChange w:id="7080" w:author="raye" w:date="2018-08-10T14:41:00Z">
                  <w:rPr>
                    <w:i/>
                    <w:sz w:val="24"/>
                    <w:szCs w:val="24"/>
                  </w:rPr>
                </w:rPrChange>
              </w:rPr>
              <w:t>Dropdown menu</w:t>
            </w:r>
          </w:p>
        </w:tc>
        <w:tc>
          <w:tcPr>
            <w:tcW w:w="2687" w:type="dxa"/>
            <w:tcBorders>
              <w:top w:val="single" w:sz="4" w:space="0" w:color="auto"/>
              <w:left w:val="single" w:sz="4" w:space="0" w:color="auto"/>
              <w:bottom w:val="single" w:sz="4" w:space="0" w:color="auto"/>
              <w:right w:val="single" w:sz="4" w:space="0" w:color="auto"/>
            </w:tcBorders>
            <w:noWrap/>
          </w:tcPr>
          <w:p w14:paraId="01E6C2E5" w14:textId="3B84F7F1" w:rsidR="00EE1645" w:rsidRPr="002C178F" w:rsidRDefault="0021078B" w:rsidP="00B440F8">
            <w:pPr>
              <w:rPr>
                <w:rStyle w:val="af6"/>
                <w:rFonts w:eastAsia="等线"/>
                <w:rPrChange w:id="7081" w:author="raye" w:date="2018-08-10T14:41:00Z">
                  <w:rPr>
                    <w:rFonts w:ascii="等线" w:eastAsia="等线" w:hAnsi="等线" w:cs="Arial"/>
                    <w:szCs w:val="21"/>
                    <w:shd w:val="clear" w:color="auto" w:fill="FFFFFF"/>
                  </w:rPr>
                </w:rPrChange>
              </w:rPr>
            </w:pPr>
            <w:r w:rsidRPr="002C178F">
              <w:rPr>
                <w:rStyle w:val="af6"/>
                <w:rFonts w:eastAsia="等线"/>
                <w:rPrChange w:id="7082" w:author="raye" w:date="2018-08-10T14:41:00Z">
                  <w:rPr>
                    <w:rFonts w:ascii="等线" w:eastAsia="等线" w:hAnsi="等线" w:cstheme="minorHAnsi"/>
                    <w:szCs w:val="21"/>
                  </w:rPr>
                </w:rPrChange>
              </w:rPr>
              <w:t>New York Branch, Chicago branch, and Los Angeles branch</w:t>
            </w:r>
            <w:r w:rsidRPr="002C178F">
              <w:rPr>
                <w:rStyle w:val="af6"/>
                <w:rFonts w:eastAsiaTheme="minorEastAsia"/>
                <w:rPrChange w:id="7083" w:author="raye" w:date="2018-08-10T14:41:00Z">
                  <w:rPr/>
                </w:rPrChange>
              </w:rPr>
              <w:t xml:space="preserve"> </w:t>
            </w:r>
            <w:r w:rsidRPr="002C178F">
              <w:rPr>
                <w:rStyle w:val="af6"/>
                <w:rFonts w:eastAsia="等线"/>
                <w:rPrChange w:id="7084" w:author="raye" w:date="2018-08-10T14:41:00Z">
                  <w:rPr>
                    <w:rFonts w:ascii="等线" w:eastAsia="等线" w:hAnsi="等线" w:cs="Arial"/>
                    <w:color w:val="2E3033"/>
                    <w:szCs w:val="21"/>
                    <w:shd w:val="clear" w:color="auto" w:fill="FFFFFF"/>
                  </w:rPr>
                </w:rPrChange>
              </w:rPr>
              <w:t>New York branch user can process business data of New York Branch and Chicago branch from the drop down selection.</w:t>
            </w:r>
            <w:r w:rsidRPr="002C178F">
              <w:rPr>
                <w:rStyle w:val="af6"/>
                <w:rFonts w:eastAsiaTheme="minorEastAsia"/>
                <w:rPrChange w:id="7085" w:author="raye" w:date="2018-08-10T14:41:00Z">
                  <w:rPr/>
                </w:rPrChange>
              </w:rPr>
              <w:t xml:space="preserve"> </w:t>
            </w:r>
            <w:r w:rsidRPr="002C178F">
              <w:rPr>
                <w:rStyle w:val="af6"/>
                <w:rFonts w:eastAsia="等线"/>
                <w:rPrChange w:id="7086" w:author="raye" w:date="2018-08-10T14:41:00Z">
                  <w:rPr>
                    <w:rFonts w:ascii="等线" w:eastAsia="等线" w:hAnsi="等线" w:cs="Arial"/>
                    <w:color w:val="2E3033"/>
                    <w:szCs w:val="21"/>
                    <w:shd w:val="clear" w:color="auto" w:fill="FFFFFF"/>
                  </w:rPr>
                </w:rPrChange>
              </w:rPr>
              <w:t xml:space="preserve">Los Angeles branch can only </w:t>
            </w:r>
            <w:r w:rsidRPr="002C178F">
              <w:rPr>
                <w:rStyle w:val="af6"/>
                <w:rFonts w:eastAsia="等线"/>
                <w:rPrChange w:id="7087" w:author="raye" w:date="2018-08-10T14:41:00Z">
                  <w:rPr>
                    <w:rFonts w:ascii="等线" w:eastAsia="等线" w:hAnsi="等线" w:cs="Arial"/>
                    <w:color w:val="2E3033"/>
                    <w:szCs w:val="21"/>
                    <w:shd w:val="clear" w:color="auto" w:fill="FFFFFF"/>
                  </w:rPr>
                </w:rPrChange>
              </w:rPr>
              <w:lastRenderedPageBreak/>
              <w:t>processes the business of Los Angeles branch and there is no dropdown list.</w:t>
            </w:r>
          </w:p>
          <w:p w14:paraId="0CCF85A4" w14:textId="77777777" w:rsidR="00EE1645" w:rsidRPr="002C178F" w:rsidRDefault="00EE1645" w:rsidP="00B440F8">
            <w:pPr>
              <w:rPr>
                <w:rStyle w:val="af6"/>
                <w:rFonts w:eastAsia="等线"/>
                <w:rPrChange w:id="7088" w:author="raye" w:date="2018-08-10T14:41:00Z">
                  <w:rPr>
                    <w:rFonts w:ascii="等线" w:eastAsia="等线" w:hAnsi="等线" w:cs="宋体"/>
                    <w:kern w:val="0"/>
                    <w:szCs w:val="21"/>
                  </w:rPr>
                </w:rPrChange>
              </w:rPr>
            </w:pPr>
          </w:p>
        </w:tc>
      </w:tr>
      <w:tr w:rsidR="00EE1645" w:rsidRPr="002C178F" w14:paraId="529975B2" w14:textId="77777777" w:rsidTr="00B440F8">
        <w:trPr>
          <w:trHeight w:val="222"/>
        </w:trPr>
        <w:tc>
          <w:tcPr>
            <w:tcW w:w="2264" w:type="dxa"/>
            <w:tcBorders>
              <w:top w:val="single" w:sz="4" w:space="0" w:color="auto"/>
              <w:left w:val="single" w:sz="4" w:space="0" w:color="auto"/>
              <w:bottom w:val="single" w:sz="4" w:space="0" w:color="auto"/>
              <w:right w:val="single" w:sz="4" w:space="0" w:color="auto"/>
            </w:tcBorders>
            <w:noWrap/>
          </w:tcPr>
          <w:p w14:paraId="7D6CCEF5" w14:textId="77777777" w:rsidR="00EE1645" w:rsidRPr="002C178F" w:rsidRDefault="00EE1645" w:rsidP="00B440F8">
            <w:pPr>
              <w:rPr>
                <w:rStyle w:val="af6"/>
                <w:rFonts w:eastAsia="等线"/>
                <w:rPrChange w:id="7089" w:author="raye" w:date="2018-08-10T14:41:00Z">
                  <w:rPr>
                    <w:rFonts w:ascii="等线" w:eastAsia="等线" w:hAnsi="等线" w:cs="宋体"/>
                    <w:kern w:val="0"/>
                    <w:szCs w:val="21"/>
                  </w:rPr>
                </w:rPrChange>
              </w:rPr>
            </w:pPr>
            <w:r w:rsidRPr="002C178F">
              <w:rPr>
                <w:rStyle w:val="af6"/>
                <w:rFonts w:eastAsia="等线"/>
                <w:rPrChange w:id="7090" w:author="raye" w:date="2018-08-10T14:41:00Z">
                  <w:rPr>
                    <w:rFonts w:ascii="等线" w:eastAsia="等线" w:hAnsi="等线" w:cs="Arial"/>
                    <w:szCs w:val="21"/>
                  </w:rPr>
                </w:rPrChange>
              </w:rPr>
              <w:lastRenderedPageBreak/>
              <w:t>Type</w:t>
            </w:r>
          </w:p>
        </w:tc>
        <w:tc>
          <w:tcPr>
            <w:tcW w:w="1848" w:type="dxa"/>
            <w:tcBorders>
              <w:top w:val="single" w:sz="4" w:space="0" w:color="auto"/>
              <w:left w:val="single" w:sz="4" w:space="0" w:color="auto"/>
              <w:bottom w:val="single" w:sz="4" w:space="0" w:color="auto"/>
              <w:right w:val="single" w:sz="4" w:space="0" w:color="auto"/>
            </w:tcBorders>
          </w:tcPr>
          <w:p w14:paraId="524C8C1E" w14:textId="77777777" w:rsidR="00EE1645" w:rsidRPr="002C178F" w:rsidRDefault="00EE1645" w:rsidP="00B440F8">
            <w:pPr>
              <w:rPr>
                <w:rStyle w:val="af6"/>
                <w:rFonts w:eastAsiaTheme="minorEastAsia"/>
                <w:rPrChange w:id="7091" w:author="raye" w:date="2018-08-10T14:41:00Z">
                  <w:rPr>
                    <w:i/>
                    <w:sz w:val="24"/>
                    <w:szCs w:val="24"/>
                  </w:rPr>
                </w:rPrChange>
              </w:rPr>
            </w:pPr>
            <w:r w:rsidRPr="002C178F">
              <w:rPr>
                <w:rStyle w:val="af6"/>
                <w:rFonts w:eastAsiaTheme="minorEastAsia"/>
                <w:rPrChange w:id="7092" w:author="raye" w:date="2018-08-10T14:41: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tcPr>
          <w:p w14:paraId="5DA84DE9" w14:textId="77777777" w:rsidR="00EE1645" w:rsidRPr="002C178F" w:rsidRDefault="00EE1645" w:rsidP="00B440F8">
            <w:pPr>
              <w:rPr>
                <w:rStyle w:val="af6"/>
                <w:rFonts w:eastAsiaTheme="minorEastAsia"/>
                <w:rPrChange w:id="7093" w:author="raye" w:date="2018-08-10T14:41:00Z">
                  <w:rPr>
                    <w:i/>
                    <w:sz w:val="24"/>
                    <w:szCs w:val="24"/>
                  </w:rPr>
                </w:rPrChange>
              </w:rPr>
            </w:pPr>
            <w:r w:rsidRPr="002C178F">
              <w:rPr>
                <w:rStyle w:val="af6"/>
                <w:rFonts w:eastAsiaTheme="minorEastAsia"/>
                <w:rPrChange w:id="7094" w:author="raye" w:date="2018-08-10T14:41:00Z">
                  <w:rPr>
                    <w:i/>
                    <w:sz w:val="24"/>
                    <w:szCs w:val="24"/>
                  </w:rPr>
                </w:rPrChange>
              </w:rPr>
              <w:t>Dropdown menu</w:t>
            </w:r>
          </w:p>
        </w:tc>
        <w:tc>
          <w:tcPr>
            <w:tcW w:w="2687" w:type="dxa"/>
            <w:tcBorders>
              <w:top w:val="single" w:sz="4" w:space="0" w:color="auto"/>
              <w:left w:val="single" w:sz="4" w:space="0" w:color="auto"/>
              <w:bottom w:val="single" w:sz="4" w:space="0" w:color="auto"/>
              <w:right w:val="single" w:sz="4" w:space="0" w:color="auto"/>
            </w:tcBorders>
            <w:noWrap/>
          </w:tcPr>
          <w:p w14:paraId="1CC1DCE2" w14:textId="77777777" w:rsidR="00EE1645" w:rsidRPr="002C178F" w:rsidRDefault="00EE1645" w:rsidP="00B440F8">
            <w:pPr>
              <w:pStyle w:val="BodyText1"/>
              <w:spacing w:after="0"/>
              <w:ind w:rightChars="100" w:right="210"/>
              <w:rPr>
                <w:rStyle w:val="af6"/>
                <w:rFonts w:eastAsia="等线"/>
                <w:rPrChange w:id="7095" w:author="raye" w:date="2018-08-10T14:41:00Z">
                  <w:rPr>
                    <w:rFonts w:ascii="等线" w:eastAsia="等线" w:hAnsi="等线" w:cstheme="minorHAnsi"/>
                    <w:sz w:val="21"/>
                    <w:szCs w:val="21"/>
                    <w:lang w:eastAsia="zh-CN"/>
                  </w:rPr>
                </w:rPrChange>
              </w:rPr>
            </w:pPr>
            <w:r w:rsidRPr="002C178F">
              <w:rPr>
                <w:rStyle w:val="af6"/>
                <w:rFonts w:eastAsia="等线"/>
                <w:rPrChange w:id="7096" w:author="raye" w:date="2018-08-10T14:41:00Z">
                  <w:rPr>
                    <w:rFonts w:ascii="等线" w:eastAsia="等线" w:hAnsi="等线" w:cstheme="minorHAnsi"/>
                    <w:sz w:val="21"/>
                    <w:szCs w:val="21"/>
                    <w:lang w:eastAsia="zh-CN"/>
                  </w:rPr>
                </w:rPrChange>
              </w:rPr>
              <w:t>1.</w:t>
            </w:r>
            <w:r w:rsidRPr="002C178F">
              <w:rPr>
                <w:rStyle w:val="af6"/>
                <w:rFonts w:eastAsia="等线"/>
                <w:rPrChange w:id="7097" w:author="raye" w:date="2018-08-10T14:41:00Z">
                  <w:rPr>
                    <w:rFonts w:ascii="等线" w:eastAsia="等线" w:hAnsi="等线" w:cstheme="minorHAnsi"/>
                    <w:sz w:val="21"/>
                    <w:szCs w:val="21"/>
                    <w:lang w:eastAsia="zh-CN"/>
                  </w:rPr>
                </w:rPrChange>
              </w:rPr>
              <w:tab/>
              <w:t>New LC Import issuance/amendment</w:t>
            </w:r>
          </w:p>
          <w:p w14:paraId="54437988" w14:textId="77777777" w:rsidR="00EE1645" w:rsidRPr="002C178F" w:rsidRDefault="00EE1645" w:rsidP="00B440F8">
            <w:pPr>
              <w:pStyle w:val="BodyText1"/>
              <w:spacing w:after="0"/>
              <w:ind w:rightChars="100" w:right="210"/>
              <w:rPr>
                <w:rStyle w:val="af6"/>
                <w:rFonts w:eastAsia="等线"/>
                <w:rPrChange w:id="7098" w:author="raye" w:date="2018-08-10T14:41:00Z">
                  <w:rPr>
                    <w:rFonts w:ascii="等线" w:eastAsia="等线" w:hAnsi="等线" w:cstheme="minorHAnsi"/>
                    <w:sz w:val="21"/>
                    <w:szCs w:val="21"/>
                    <w:lang w:eastAsia="zh-CN"/>
                  </w:rPr>
                </w:rPrChange>
              </w:rPr>
            </w:pPr>
            <w:r w:rsidRPr="002C178F">
              <w:rPr>
                <w:rStyle w:val="af6"/>
                <w:rFonts w:eastAsia="等线"/>
                <w:rPrChange w:id="7099" w:author="raye" w:date="2018-08-10T14:41:00Z">
                  <w:rPr>
                    <w:rFonts w:ascii="等线" w:eastAsia="等线" w:hAnsi="等线" w:cstheme="minorHAnsi"/>
                    <w:sz w:val="21"/>
                    <w:szCs w:val="21"/>
                    <w:lang w:eastAsia="zh-CN"/>
                  </w:rPr>
                </w:rPrChange>
              </w:rPr>
              <w:t>2.</w:t>
            </w:r>
            <w:r w:rsidRPr="002C178F">
              <w:rPr>
                <w:rStyle w:val="af6"/>
                <w:rFonts w:eastAsia="等线"/>
                <w:rPrChange w:id="7100" w:author="raye" w:date="2018-08-10T14:41:00Z">
                  <w:rPr>
                    <w:rFonts w:ascii="等线" w:eastAsia="等线" w:hAnsi="等线" w:cstheme="minorHAnsi"/>
                    <w:sz w:val="21"/>
                    <w:szCs w:val="21"/>
                    <w:lang w:eastAsia="zh-CN"/>
                  </w:rPr>
                </w:rPrChange>
              </w:rPr>
              <w:tab/>
              <w:t>New LC Import drawing</w:t>
            </w:r>
          </w:p>
          <w:p w14:paraId="3B9A2F6C" w14:textId="77777777" w:rsidR="00EE1645" w:rsidRPr="002C178F" w:rsidRDefault="00EE1645" w:rsidP="00B440F8">
            <w:pPr>
              <w:pStyle w:val="BodyText1"/>
              <w:spacing w:after="0"/>
              <w:ind w:rightChars="100" w:right="210"/>
              <w:rPr>
                <w:rStyle w:val="af6"/>
                <w:rFonts w:eastAsia="等线"/>
                <w:rPrChange w:id="7101" w:author="raye" w:date="2018-08-10T14:41:00Z">
                  <w:rPr>
                    <w:rFonts w:ascii="等线" w:eastAsia="等线" w:hAnsi="等线" w:cstheme="minorHAnsi"/>
                    <w:sz w:val="21"/>
                    <w:szCs w:val="21"/>
                    <w:lang w:eastAsia="zh-CN"/>
                  </w:rPr>
                </w:rPrChange>
              </w:rPr>
            </w:pPr>
            <w:r w:rsidRPr="002C178F">
              <w:rPr>
                <w:rStyle w:val="af6"/>
                <w:rFonts w:eastAsia="等线"/>
                <w:rPrChange w:id="7102" w:author="raye" w:date="2018-08-10T14:41:00Z">
                  <w:rPr>
                    <w:rFonts w:ascii="等线" w:eastAsia="等线" w:hAnsi="等线" w:cstheme="minorHAnsi"/>
                    <w:sz w:val="21"/>
                    <w:szCs w:val="21"/>
                    <w:lang w:eastAsia="zh-CN"/>
                  </w:rPr>
                </w:rPrChange>
              </w:rPr>
              <w:t>3.</w:t>
            </w:r>
            <w:r w:rsidRPr="002C178F">
              <w:rPr>
                <w:rStyle w:val="af6"/>
                <w:rFonts w:eastAsia="等线"/>
                <w:rPrChange w:id="7103" w:author="raye" w:date="2018-08-10T14:41:00Z">
                  <w:rPr>
                    <w:rFonts w:ascii="等线" w:eastAsia="等线" w:hAnsi="等线" w:cstheme="minorHAnsi"/>
                    <w:sz w:val="21"/>
                    <w:szCs w:val="21"/>
                    <w:lang w:eastAsia="zh-CN"/>
                  </w:rPr>
                </w:rPrChange>
              </w:rPr>
              <w:tab/>
              <w:t>New LC Export documents/Transfer/AOP</w:t>
            </w:r>
          </w:p>
          <w:p w14:paraId="251A13FC" w14:textId="77777777" w:rsidR="00EE1645" w:rsidRPr="002C178F" w:rsidRDefault="00EE1645" w:rsidP="00B440F8">
            <w:pPr>
              <w:pStyle w:val="BodyText1"/>
              <w:spacing w:after="0"/>
              <w:ind w:rightChars="100" w:right="210"/>
              <w:rPr>
                <w:rStyle w:val="af6"/>
                <w:rFonts w:eastAsia="等线"/>
                <w:rPrChange w:id="7104" w:author="raye" w:date="2018-08-10T14:41:00Z">
                  <w:rPr>
                    <w:rFonts w:ascii="等线" w:eastAsia="等线" w:hAnsi="等线" w:cstheme="minorHAnsi"/>
                    <w:sz w:val="21"/>
                    <w:szCs w:val="21"/>
                    <w:lang w:eastAsia="zh-CN"/>
                  </w:rPr>
                </w:rPrChange>
              </w:rPr>
            </w:pPr>
            <w:r w:rsidRPr="002C178F">
              <w:rPr>
                <w:rStyle w:val="af6"/>
                <w:rFonts w:eastAsia="等线"/>
                <w:rPrChange w:id="7105" w:author="raye" w:date="2018-08-10T14:41:00Z">
                  <w:rPr>
                    <w:rFonts w:ascii="等线" w:eastAsia="等线" w:hAnsi="等线" w:cstheme="minorHAnsi"/>
                    <w:sz w:val="21"/>
                    <w:szCs w:val="21"/>
                    <w:lang w:eastAsia="zh-CN"/>
                  </w:rPr>
                </w:rPrChange>
              </w:rPr>
              <w:t>4.</w:t>
            </w:r>
            <w:r w:rsidRPr="002C178F">
              <w:rPr>
                <w:rStyle w:val="af6"/>
                <w:rFonts w:eastAsia="等线"/>
                <w:rPrChange w:id="7106" w:author="raye" w:date="2018-08-10T14:41:00Z">
                  <w:rPr>
                    <w:rFonts w:ascii="等线" w:eastAsia="等线" w:hAnsi="等线" w:cstheme="minorHAnsi"/>
                    <w:sz w:val="21"/>
                    <w:szCs w:val="21"/>
                    <w:lang w:eastAsia="zh-CN"/>
                  </w:rPr>
                </w:rPrChange>
              </w:rPr>
              <w:tab/>
              <w:t>New Inward Collections Documents</w:t>
            </w:r>
          </w:p>
          <w:p w14:paraId="747D648A" w14:textId="77777777" w:rsidR="00EE1645" w:rsidRPr="002C178F" w:rsidRDefault="00EE1645" w:rsidP="00B440F8">
            <w:pPr>
              <w:pStyle w:val="BodyText1"/>
              <w:spacing w:after="0"/>
              <w:ind w:rightChars="100" w:right="210"/>
              <w:rPr>
                <w:rStyle w:val="af6"/>
                <w:rFonts w:eastAsia="等线"/>
                <w:rPrChange w:id="7107" w:author="raye" w:date="2018-08-10T14:41:00Z">
                  <w:rPr>
                    <w:rFonts w:ascii="等线" w:eastAsia="等线" w:hAnsi="等线" w:cstheme="minorHAnsi"/>
                    <w:sz w:val="21"/>
                    <w:szCs w:val="21"/>
                    <w:lang w:eastAsia="zh-CN"/>
                  </w:rPr>
                </w:rPrChange>
              </w:rPr>
            </w:pPr>
            <w:r w:rsidRPr="002C178F">
              <w:rPr>
                <w:rStyle w:val="af6"/>
                <w:rFonts w:eastAsia="等线"/>
                <w:rPrChange w:id="7108" w:author="raye" w:date="2018-08-10T14:41:00Z">
                  <w:rPr>
                    <w:rFonts w:ascii="等线" w:eastAsia="等线" w:hAnsi="等线" w:cstheme="minorHAnsi"/>
                    <w:sz w:val="21"/>
                    <w:szCs w:val="21"/>
                    <w:lang w:eastAsia="zh-CN"/>
                  </w:rPr>
                </w:rPrChange>
              </w:rPr>
              <w:t>5.</w:t>
            </w:r>
            <w:r w:rsidRPr="002C178F">
              <w:rPr>
                <w:rStyle w:val="af6"/>
                <w:rFonts w:eastAsia="等线"/>
                <w:rPrChange w:id="7109" w:author="raye" w:date="2018-08-10T14:41:00Z">
                  <w:rPr>
                    <w:rFonts w:ascii="等线" w:eastAsia="等线" w:hAnsi="等线" w:cstheme="minorHAnsi"/>
                    <w:sz w:val="21"/>
                    <w:szCs w:val="21"/>
                    <w:lang w:eastAsia="zh-CN"/>
                  </w:rPr>
                </w:rPrChange>
              </w:rPr>
              <w:tab/>
              <w:t>New Outward Collections Documents</w:t>
            </w:r>
          </w:p>
          <w:p w14:paraId="0986F29B" w14:textId="77777777" w:rsidR="00EE1645" w:rsidRPr="002C178F" w:rsidRDefault="00EE1645" w:rsidP="00B440F8">
            <w:pPr>
              <w:pStyle w:val="BodyText1"/>
              <w:spacing w:after="0"/>
              <w:ind w:rightChars="100" w:right="210"/>
              <w:rPr>
                <w:rStyle w:val="af6"/>
                <w:rFonts w:eastAsia="等线"/>
                <w:rPrChange w:id="7110" w:author="raye" w:date="2018-08-10T14:41:00Z">
                  <w:rPr>
                    <w:rFonts w:ascii="等线" w:eastAsia="等线" w:hAnsi="等线" w:cstheme="minorHAnsi"/>
                    <w:sz w:val="21"/>
                    <w:szCs w:val="21"/>
                    <w:lang w:eastAsia="zh-CN"/>
                  </w:rPr>
                </w:rPrChange>
              </w:rPr>
            </w:pPr>
            <w:r w:rsidRPr="002C178F">
              <w:rPr>
                <w:rStyle w:val="af6"/>
                <w:rFonts w:eastAsia="等线"/>
                <w:rPrChange w:id="7111" w:author="raye" w:date="2018-08-10T14:41:00Z">
                  <w:rPr>
                    <w:rFonts w:ascii="等线" w:eastAsia="等线" w:hAnsi="等线" w:cstheme="minorHAnsi"/>
                    <w:sz w:val="21"/>
                    <w:szCs w:val="21"/>
                    <w:lang w:eastAsia="zh-CN"/>
                  </w:rPr>
                </w:rPrChange>
              </w:rPr>
              <w:t>6.</w:t>
            </w:r>
            <w:r w:rsidRPr="002C178F">
              <w:rPr>
                <w:rStyle w:val="af6"/>
                <w:rFonts w:eastAsia="等线"/>
                <w:rPrChange w:id="7112" w:author="raye" w:date="2018-08-10T14:41:00Z">
                  <w:rPr>
                    <w:rFonts w:ascii="等线" w:eastAsia="等线" w:hAnsi="等线" w:cstheme="minorHAnsi"/>
                    <w:sz w:val="21"/>
                    <w:szCs w:val="21"/>
                    <w:lang w:eastAsia="zh-CN"/>
                  </w:rPr>
                </w:rPrChange>
              </w:rPr>
              <w:tab/>
              <w:t>Funded/Unfunded Risk Participation</w:t>
            </w:r>
          </w:p>
          <w:p w14:paraId="1915CA26" w14:textId="77777777" w:rsidR="00EE1645" w:rsidRPr="002C178F" w:rsidRDefault="00EE1645" w:rsidP="00B440F8">
            <w:pPr>
              <w:pStyle w:val="BodyText1"/>
              <w:spacing w:after="0"/>
              <w:ind w:rightChars="100" w:right="210"/>
              <w:rPr>
                <w:rStyle w:val="af6"/>
                <w:rFonts w:eastAsia="等线"/>
                <w:rPrChange w:id="7113" w:author="raye" w:date="2018-08-10T14:41:00Z">
                  <w:rPr>
                    <w:rFonts w:ascii="等线" w:eastAsia="等线" w:hAnsi="等线" w:cstheme="minorHAnsi"/>
                    <w:sz w:val="21"/>
                    <w:szCs w:val="21"/>
                    <w:lang w:eastAsia="zh-CN"/>
                  </w:rPr>
                </w:rPrChange>
              </w:rPr>
            </w:pPr>
            <w:r w:rsidRPr="002C178F">
              <w:rPr>
                <w:rStyle w:val="af6"/>
                <w:rFonts w:eastAsia="等线"/>
                <w:rPrChange w:id="7114" w:author="raye" w:date="2018-08-10T14:41:00Z">
                  <w:rPr>
                    <w:rFonts w:ascii="等线" w:eastAsia="等线" w:hAnsi="等线" w:cstheme="minorHAnsi"/>
                    <w:sz w:val="21"/>
                    <w:szCs w:val="21"/>
                    <w:lang w:eastAsia="zh-CN"/>
                  </w:rPr>
                </w:rPrChange>
              </w:rPr>
              <w:t>7.</w:t>
            </w:r>
            <w:r w:rsidRPr="002C178F">
              <w:rPr>
                <w:rStyle w:val="af6"/>
                <w:rFonts w:eastAsia="等线"/>
                <w:rPrChange w:id="7115" w:author="raye" w:date="2018-08-10T14:41:00Z">
                  <w:rPr>
                    <w:rFonts w:ascii="等线" w:eastAsia="等线" w:hAnsi="等线" w:cstheme="minorHAnsi"/>
                    <w:sz w:val="21"/>
                    <w:szCs w:val="21"/>
                    <w:lang w:eastAsia="zh-CN"/>
                  </w:rPr>
                </w:rPrChange>
              </w:rPr>
              <w:tab/>
              <w:t>Forfeiting</w:t>
            </w:r>
          </w:p>
          <w:p w14:paraId="73F8E33A" w14:textId="77777777" w:rsidR="00EE1645" w:rsidRPr="002C178F" w:rsidRDefault="00EE1645" w:rsidP="00B440F8">
            <w:pPr>
              <w:pStyle w:val="BodyText1"/>
              <w:spacing w:after="0"/>
              <w:ind w:rightChars="100" w:right="210"/>
              <w:rPr>
                <w:rStyle w:val="af6"/>
                <w:rFonts w:eastAsia="等线"/>
                <w:rPrChange w:id="7116" w:author="raye" w:date="2018-08-10T14:41:00Z">
                  <w:rPr>
                    <w:rFonts w:ascii="等线" w:eastAsia="等线" w:hAnsi="等线" w:cstheme="minorHAnsi"/>
                    <w:sz w:val="21"/>
                    <w:szCs w:val="21"/>
                    <w:lang w:eastAsia="zh-CN"/>
                  </w:rPr>
                </w:rPrChange>
              </w:rPr>
            </w:pPr>
            <w:r w:rsidRPr="002C178F">
              <w:rPr>
                <w:rStyle w:val="af6"/>
                <w:rFonts w:eastAsia="等线"/>
                <w:rPrChange w:id="7117" w:author="raye" w:date="2018-08-10T14:41:00Z">
                  <w:rPr>
                    <w:rFonts w:ascii="等线" w:eastAsia="等线" w:hAnsi="等线" w:cstheme="minorHAnsi"/>
                    <w:sz w:val="21"/>
                    <w:szCs w:val="21"/>
                    <w:lang w:eastAsia="zh-CN"/>
                  </w:rPr>
                </w:rPrChange>
              </w:rPr>
              <w:t>8.</w:t>
            </w:r>
            <w:r w:rsidRPr="002C178F">
              <w:rPr>
                <w:rStyle w:val="af6"/>
                <w:rFonts w:eastAsia="等线"/>
                <w:rPrChange w:id="7118" w:author="raye" w:date="2018-08-10T14:41:00Z">
                  <w:rPr>
                    <w:rFonts w:ascii="等线" w:eastAsia="等线" w:hAnsi="等线" w:cstheme="minorHAnsi"/>
                    <w:sz w:val="21"/>
                    <w:szCs w:val="21"/>
                    <w:lang w:eastAsia="zh-CN"/>
                  </w:rPr>
                </w:rPrChange>
              </w:rPr>
              <w:tab/>
              <w:t>Factoring/Supply Chain Financing</w:t>
            </w:r>
          </w:p>
          <w:p w14:paraId="2E321697" w14:textId="77777777" w:rsidR="00EE1645" w:rsidRPr="002C178F" w:rsidRDefault="00EE1645" w:rsidP="00B440F8">
            <w:pPr>
              <w:rPr>
                <w:rStyle w:val="af6"/>
                <w:rFonts w:eastAsia="等线"/>
                <w:rPrChange w:id="7119" w:author="raye" w:date="2018-08-10T14:41:00Z">
                  <w:rPr>
                    <w:rFonts w:ascii="等线" w:eastAsia="等线" w:hAnsi="等线" w:cs="宋体"/>
                    <w:kern w:val="0"/>
                    <w:szCs w:val="21"/>
                  </w:rPr>
                </w:rPrChange>
              </w:rPr>
            </w:pPr>
            <w:r w:rsidRPr="002C178F">
              <w:rPr>
                <w:rStyle w:val="af6"/>
                <w:rFonts w:eastAsia="等线"/>
                <w:rPrChange w:id="7120" w:author="raye" w:date="2018-08-10T14:41:00Z">
                  <w:rPr>
                    <w:rFonts w:ascii="等线" w:eastAsia="等线" w:hAnsi="等线" w:cstheme="minorHAnsi"/>
                    <w:szCs w:val="21"/>
                  </w:rPr>
                </w:rPrChange>
              </w:rPr>
              <w:t>9.</w:t>
            </w:r>
            <w:r w:rsidRPr="002C178F">
              <w:rPr>
                <w:rStyle w:val="af6"/>
                <w:rFonts w:eastAsia="等线"/>
                <w:rPrChange w:id="7121" w:author="raye" w:date="2018-08-10T14:41:00Z">
                  <w:rPr>
                    <w:rFonts w:ascii="等线" w:eastAsia="等线" w:hAnsi="等线" w:cstheme="minorHAnsi"/>
                    <w:szCs w:val="21"/>
                  </w:rPr>
                </w:rPrChange>
              </w:rPr>
              <w:tab/>
              <w:t>Short Term Financing Transaction</w:t>
            </w:r>
          </w:p>
        </w:tc>
      </w:tr>
    </w:tbl>
    <w:p w14:paraId="64451B82" w14:textId="77777777" w:rsidR="00EE1645" w:rsidRPr="00B0205A" w:rsidRDefault="00EE1645" w:rsidP="00EE1645">
      <w:pPr>
        <w:pStyle w:val="a0"/>
        <w:widowControl/>
        <w:ind w:firstLineChars="0" w:firstLine="0"/>
        <w:jc w:val="left"/>
        <w:rPr>
          <w:rFonts w:ascii="Times New Roman" w:eastAsia="等线" w:hAnsi="Times New Roman" w:cs="Times New Roman"/>
          <w:szCs w:val="21"/>
          <w:rPrChange w:id="7122" w:author="raye" w:date="2018-08-10T12:30:00Z">
            <w:rPr>
              <w:rFonts w:ascii="等线" w:eastAsia="等线" w:hAnsi="等线"/>
              <w:szCs w:val="21"/>
            </w:rPr>
          </w:rPrChange>
        </w:rPr>
      </w:pPr>
    </w:p>
    <w:p w14:paraId="1BB74205" w14:textId="77777777" w:rsidR="0021078B" w:rsidRPr="002C178F" w:rsidRDefault="0021078B" w:rsidP="00022A05">
      <w:pPr>
        <w:pStyle w:val="a0"/>
        <w:widowControl/>
        <w:numPr>
          <w:ilvl w:val="0"/>
          <w:numId w:val="29"/>
        </w:numPr>
        <w:ind w:firstLineChars="0"/>
        <w:jc w:val="left"/>
        <w:rPr>
          <w:rStyle w:val="aff4"/>
          <w:rFonts w:eastAsia="等线"/>
          <w:rPrChange w:id="7123" w:author="raye" w:date="2018-08-10T14:42:00Z">
            <w:rPr>
              <w:rFonts w:ascii="等线" w:eastAsia="等线" w:hAnsi="等线"/>
              <w:szCs w:val="21"/>
            </w:rPr>
          </w:rPrChange>
        </w:rPr>
      </w:pPr>
      <w:r w:rsidRPr="002C178F">
        <w:rPr>
          <w:rStyle w:val="aff4"/>
          <w:rFonts w:eastAsia="等线"/>
          <w:rPrChange w:id="7124" w:author="raye" w:date="2018-08-10T14:42:00Z">
            <w:rPr>
              <w:rFonts w:ascii="等线" w:eastAsia="等线" w:hAnsi="等线"/>
              <w:szCs w:val="21"/>
            </w:rPr>
          </w:rPrChange>
        </w:rPr>
        <w:t>Page to Create a Case</w:t>
      </w:r>
    </w:p>
    <w:p w14:paraId="28411EF8" w14:textId="784E6532" w:rsidR="00EE1645" w:rsidRPr="00B0205A" w:rsidRDefault="00EE1645" w:rsidP="00EE1645">
      <w:pPr>
        <w:pStyle w:val="a0"/>
        <w:widowControl/>
        <w:ind w:firstLineChars="0" w:firstLine="0"/>
        <w:jc w:val="left"/>
        <w:rPr>
          <w:rFonts w:ascii="Times New Roman" w:eastAsia="等线" w:hAnsi="Times New Roman" w:cs="Times New Roman"/>
          <w:szCs w:val="21"/>
          <w:rPrChange w:id="7125" w:author="raye" w:date="2018-08-10T12:30:00Z">
            <w:rPr>
              <w:rFonts w:ascii="等线" w:eastAsia="等线" w:hAnsi="等线"/>
              <w:szCs w:val="21"/>
            </w:rPr>
          </w:rPrChange>
        </w:rPr>
      </w:pPr>
      <w:del w:id="7126" w:author="raye" w:date="2018-08-10T11:04:00Z">
        <w:r w:rsidRPr="00B0205A" w:rsidDel="007C4F48">
          <w:rPr>
            <w:rFonts w:ascii="Times New Roman" w:hAnsi="Times New Roman" w:cs="Times New Roman"/>
            <w:noProof/>
            <w:rPrChange w:id="7127" w:author="raye" w:date="2018-08-10T12:30:00Z">
              <w:rPr>
                <w:noProof/>
              </w:rPr>
            </w:rPrChange>
          </w:rPr>
          <w:drawing>
            <wp:inline distT="0" distB="0" distL="0" distR="0" wp14:anchorId="401C6B73" wp14:editId="37238BC9">
              <wp:extent cx="5274310" cy="33356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335655"/>
                      </a:xfrm>
                      <a:prstGeom prst="rect">
                        <a:avLst/>
                      </a:prstGeom>
                    </pic:spPr>
                  </pic:pic>
                </a:graphicData>
              </a:graphic>
            </wp:inline>
          </w:drawing>
        </w:r>
      </w:del>
      <w:ins w:id="7128" w:author="raye" w:date="2018-08-10T11:04:00Z">
        <w:r w:rsidR="007C4F48" w:rsidRPr="00B0205A">
          <w:rPr>
            <w:rFonts w:ascii="Times New Roman" w:hAnsi="Times New Roman" w:cs="Times New Roman"/>
            <w:noProof/>
            <w:rPrChange w:id="7129" w:author="raye" w:date="2018-08-10T12:30:00Z">
              <w:rPr>
                <w:noProof/>
              </w:rPr>
            </w:rPrChange>
          </w:rPr>
          <w:drawing>
            <wp:inline distT="0" distB="0" distL="0" distR="0" wp14:anchorId="728D2F5D" wp14:editId="4FF98688">
              <wp:extent cx="5274310" cy="337502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375025"/>
                      </a:xfrm>
                      <a:prstGeom prst="rect">
                        <a:avLst/>
                      </a:prstGeom>
                    </pic:spPr>
                  </pic:pic>
                </a:graphicData>
              </a:graphic>
            </wp:inline>
          </w:drawing>
        </w:r>
      </w:ins>
    </w:p>
    <w:p w14:paraId="3F9A2474" w14:textId="14BF760D" w:rsidR="00B63748" w:rsidRPr="00B0205A" w:rsidRDefault="00B63748" w:rsidP="00BF71D7">
      <w:pPr>
        <w:spacing w:afterLines="50" w:after="156"/>
        <w:rPr>
          <w:rFonts w:ascii="Times New Roman" w:hAnsi="Times New Roman" w:cs="Times New Roman"/>
          <w:sz w:val="24"/>
          <w:rPrChange w:id="7130" w:author="raye" w:date="2018-08-10T12:30:00Z">
            <w:rPr>
              <w:rFonts w:ascii="Calibri" w:hAnsi="Calibri" w:cstheme="minorHAnsi"/>
              <w:sz w:val="24"/>
            </w:rPr>
          </w:rPrChange>
        </w:rPr>
      </w:pPr>
    </w:p>
    <w:p w14:paraId="10208939" w14:textId="38A3377D" w:rsidR="00EE1645" w:rsidRPr="00B0205A" w:rsidRDefault="00EE1645" w:rsidP="00BF71D7">
      <w:pPr>
        <w:spacing w:afterLines="50" w:after="156"/>
        <w:rPr>
          <w:rFonts w:ascii="Times New Roman" w:hAnsi="Times New Roman" w:cs="Times New Roman"/>
          <w:sz w:val="24"/>
          <w:rPrChange w:id="7131" w:author="raye" w:date="2018-08-10T12:30:00Z">
            <w:rPr>
              <w:rFonts w:ascii="Calibri" w:hAnsi="Calibri" w:cstheme="minorHAnsi"/>
              <w:sz w:val="24"/>
            </w:rPr>
          </w:rPrChange>
        </w:rPr>
      </w:pPr>
    </w:p>
    <w:p w14:paraId="77B75558" w14:textId="757B00B8" w:rsidR="00EE1645" w:rsidRPr="00B0205A" w:rsidRDefault="00EE1645" w:rsidP="00BF71D7">
      <w:pPr>
        <w:spacing w:afterLines="50" w:after="156"/>
        <w:rPr>
          <w:rFonts w:ascii="Times New Roman" w:hAnsi="Times New Roman" w:cs="Times New Roman"/>
          <w:sz w:val="24"/>
          <w:rPrChange w:id="7132" w:author="raye" w:date="2018-08-10T12:30:00Z">
            <w:rPr>
              <w:rFonts w:ascii="Calibri" w:hAnsi="Calibri" w:cstheme="minorHAnsi"/>
              <w:sz w:val="24"/>
            </w:rPr>
          </w:rPrChange>
        </w:rPr>
      </w:pPr>
    </w:p>
    <w:p w14:paraId="0AD77BE6" w14:textId="77777777" w:rsidR="00EE1645" w:rsidRPr="00B0205A" w:rsidRDefault="00EE1645" w:rsidP="00BF71D7">
      <w:pPr>
        <w:spacing w:afterLines="50" w:after="156"/>
        <w:rPr>
          <w:rFonts w:ascii="Times New Roman" w:hAnsi="Times New Roman" w:cs="Times New Roman"/>
          <w:sz w:val="24"/>
          <w:rPrChange w:id="7133" w:author="raye" w:date="2018-08-10T12:30:00Z">
            <w:rPr>
              <w:rFonts w:ascii="Calibri" w:hAnsi="Calibri" w:cstheme="minorHAnsi"/>
              <w:sz w:val="24"/>
            </w:rPr>
          </w:rPrChange>
        </w:rPr>
      </w:pPr>
    </w:p>
    <w:p w14:paraId="7D5B7E5E" w14:textId="3E63E96A" w:rsidR="002162A8" w:rsidRPr="00B0205A" w:rsidRDefault="002C178F" w:rsidP="00AC1630">
      <w:pPr>
        <w:pStyle w:val="321"/>
        <w:rPr>
          <w:rPrChange w:id="7134" w:author="raye" w:date="2018-08-10T12:30:00Z">
            <w:rPr>
              <w:rFonts w:ascii="Calibri" w:hAnsi="Calibri" w:cstheme="minorHAnsi"/>
              <w:b/>
            </w:rPr>
          </w:rPrChange>
        </w:rPr>
        <w:pPrChange w:id="7135" w:author="raye" w:date="2018-08-10T20:11:00Z">
          <w:pPr>
            <w:pStyle w:val="2"/>
            <w:numPr>
              <w:ilvl w:val="2"/>
              <w:numId w:val="28"/>
            </w:numPr>
            <w:tabs>
              <w:tab w:val="clear" w:pos="1440"/>
              <w:tab w:val="left" w:pos="709"/>
            </w:tabs>
            <w:spacing w:afterLines="50" w:after="156"/>
            <w:ind w:left="1646" w:hanging="1080"/>
          </w:pPr>
        </w:pPrChange>
      </w:pPr>
      <w:bookmarkStart w:id="7136" w:name="_Toc508573666"/>
      <w:bookmarkStart w:id="7137" w:name="_Ref508583917"/>
      <w:bookmarkStart w:id="7138" w:name="_Toc512250232"/>
      <w:bookmarkStart w:id="7139" w:name="_Toc520839441"/>
      <w:ins w:id="7140" w:author="raye" w:date="2018-08-10T14:42:00Z">
        <w:r>
          <w:t xml:space="preserve">3.2.5 </w:t>
        </w:r>
      </w:ins>
      <w:r w:rsidR="009E51F8" w:rsidRPr="00B0205A">
        <w:rPr>
          <w:rPrChange w:id="7141" w:author="raye" w:date="2018-08-10T12:30:00Z">
            <w:rPr>
              <w:rFonts w:ascii="Calibri" w:hAnsi="Calibri" w:cstheme="minorHAnsi"/>
              <w:bCs/>
            </w:rPr>
          </w:rPrChange>
        </w:rPr>
        <w:t xml:space="preserve">Operations </w:t>
      </w:r>
      <w:r w:rsidR="003B3503" w:rsidRPr="00B0205A">
        <w:rPr>
          <w:rPrChange w:id="7142" w:author="raye" w:date="2018-08-10T12:30:00Z">
            <w:rPr>
              <w:rFonts w:ascii="Calibri" w:hAnsi="Calibri" w:cstheme="minorHAnsi"/>
              <w:bCs/>
            </w:rPr>
          </w:rPrChange>
        </w:rPr>
        <w:t>Analyst</w:t>
      </w:r>
      <w:r w:rsidR="002162A8" w:rsidRPr="00B0205A">
        <w:rPr>
          <w:rPrChange w:id="7143" w:author="raye" w:date="2018-08-10T12:30:00Z">
            <w:rPr>
              <w:rFonts w:ascii="Calibri" w:hAnsi="Calibri" w:cstheme="minorHAnsi"/>
              <w:bCs/>
            </w:rPr>
          </w:rPrChange>
        </w:rPr>
        <w:t>: Case Verification Page</w:t>
      </w:r>
      <w:bookmarkEnd w:id="7136"/>
      <w:bookmarkEnd w:id="7137"/>
      <w:bookmarkEnd w:id="7138"/>
      <w:bookmarkEnd w:id="7139"/>
    </w:p>
    <w:p w14:paraId="3A0BDEE6" w14:textId="1975FDEE" w:rsidR="002162A8" w:rsidRPr="00B0205A" w:rsidRDefault="005F51B3" w:rsidP="00BA2F11">
      <w:pPr>
        <w:pStyle w:val="3"/>
        <w:keepNext w:val="0"/>
        <w:keepLines w:val="0"/>
        <w:spacing w:before="0" w:after="120" w:line="240" w:lineRule="auto"/>
        <w:ind w:left="566"/>
        <w:rPr>
          <w:rFonts w:ascii="Times New Roman" w:hAnsi="Times New Roman" w:cs="Times New Roman"/>
          <w:rPrChange w:id="7144" w:author="raye" w:date="2018-08-10T12:30:00Z">
            <w:rPr>
              <w:rFonts w:ascii="Calibri" w:hAnsi="Calibri" w:cstheme="minorHAnsi"/>
            </w:rPr>
          </w:rPrChange>
        </w:rPr>
      </w:pPr>
      <w:bookmarkStart w:id="7145" w:name="_Toc508573667"/>
      <w:bookmarkStart w:id="7146" w:name="_Toc512250233"/>
      <w:bookmarkStart w:id="7147" w:name="_Toc520839442"/>
      <w:r w:rsidRPr="00B0205A">
        <w:rPr>
          <w:rFonts w:ascii="Times New Roman" w:hAnsi="Times New Roman" w:cs="Times New Roman"/>
          <w:rPrChange w:id="7148" w:author="raye" w:date="2018-08-10T12:30:00Z">
            <w:rPr>
              <w:rFonts w:ascii="Calibri" w:hAnsi="Calibri" w:cstheme="minorHAnsi"/>
            </w:rPr>
          </w:rPrChange>
        </w:rPr>
        <w:t xml:space="preserve">1..1. </w:t>
      </w:r>
      <w:r w:rsidR="002162A8" w:rsidRPr="00B0205A">
        <w:rPr>
          <w:rFonts w:ascii="Times New Roman" w:hAnsi="Times New Roman" w:cs="Times New Roman"/>
          <w:rPrChange w:id="7149" w:author="raye" w:date="2018-08-10T12:30:00Z">
            <w:rPr>
              <w:rFonts w:ascii="Calibri" w:hAnsi="Calibri" w:cstheme="minorHAnsi"/>
            </w:rPr>
          </w:rPrChange>
        </w:rPr>
        <w:t>AS-IS</w:t>
      </w:r>
      <w:bookmarkEnd w:id="7145"/>
      <w:bookmarkEnd w:id="7146"/>
      <w:bookmarkEnd w:id="7147"/>
    </w:p>
    <w:p w14:paraId="7472F60B" w14:textId="13A8B702" w:rsidR="002162A8" w:rsidRPr="00B0205A" w:rsidRDefault="002162A8" w:rsidP="00BF71D7">
      <w:pPr>
        <w:spacing w:afterLines="50" w:after="156"/>
        <w:ind w:firstLineChars="177" w:firstLine="425"/>
        <w:rPr>
          <w:rFonts w:ascii="Times New Roman" w:hAnsi="Times New Roman" w:cs="Times New Roman"/>
          <w:strike/>
          <w:sz w:val="24"/>
          <w:highlight w:val="yellow"/>
          <w:rPrChange w:id="7150" w:author="raye" w:date="2018-08-10T12:30:00Z">
            <w:rPr>
              <w:rFonts w:ascii="Calibri" w:hAnsi="Calibri" w:cstheme="minorHAnsi"/>
              <w:strike/>
              <w:sz w:val="24"/>
              <w:highlight w:val="yellow"/>
            </w:rPr>
          </w:rPrChange>
        </w:rPr>
      </w:pPr>
      <w:r w:rsidRPr="00B0205A">
        <w:rPr>
          <w:rFonts w:ascii="Times New Roman" w:hAnsi="Times New Roman" w:cs="Times New Roman"/>
          <w:sz w:val="24"/>
          <w:rPrChange w:id="7151" w:author="raye" w:date="2018-08-10T12:30:00Z">
            <w:rPr>
              <w:rFonts w:ascii="Calibri" w:hAnsi="Calibri" w:cstheme="minorHAnsi"/>
              <w:sz w:val="24"/>
            </w:rPr>
          </w:rPrChange>
        </w:rPr>
        <w:t xml:space="preserve">Case verification is where </w:t>
      </w:r>
      <w:r w:rsidR="00604DE2" w:rsidRPr="00B0205A">
        <w:rPr>
          <w:rFonts w:ascii="Times New Roman" w:hAnsi="Times New Roman" w:cs="Times New Roman"/>
          <w:sz w:val="24"/>
          <w:rPrChange w:id="7152" w:author="raye" w:date="2018-08-10T12:30:00Z">
            <w:rPr>
              <w:rFonts w:ascii="Calibri" w:hAnsi="Calibri" w:cstheme="minorHAnsi"/>
              <w:sz w:val="24"/>
            </w:rPr>
          </w:rPrChange>
        </w:rPr>
        <w:t xml:space="preserve">Operations Analyst </w:t>
      </w:r>
      <w:r w:rsidRPr="00B0205A">
        <w:rPr>
          <w:rFonts w:ascii="Times New Roman" w:hAnsi="Times New Roman" w:cs="Times New Roman"/>
          <w:sz w:val="24"/>
          <w:rPrChange w:id="7153" w:author="raye" w:date="2018-08-10T12:30:00Z">
            <w:rPr>
              <w:rFonts w:ascii="Calibri" w:hAnsi="Calibri" w:cstheme="minorHAnsi"/>
              <w:sz w:val="24"/>
            </w:rPr>
          </w:rPrChange>
        </w:rPr>
        <w:t xml:space="preserve">input and verify the relevant information for each transaction case. After the </w:t>
      </w:r>
      <w:r w:rsidR="00604DE2" w:rsidRPr="00B0205A">
        <w:rPr>
          <w:rFonts w:ascii="Times New Roman" w:hAnsi="Times New Roman" w:cs="Times New Roman"/>
          <w:sz w:val="24"/>
          <w:rPrChange w:id="7154" w:author="raye" w:date="2018-08-10T12:30:00Z">
            <w:rPr>
              <w:rFonts w:ascii="Calibri" w:hAnsi="Calibri" w:cstheme="minorHAnsi"/>
              <w:sz w:val="24"/>
            </w:rPr>
          </w:rPrChange>
        </w:rPr>
        <w:t xml:space="preserve">Operations Analyst </w:t>
      </w:r>
      <w:r w:rsidRPr="00B0205A">
        <w:rPr>
          <w:rFonts w:ascii="Times New Roman" w:hAnsi="Times New Roman" w:cs="Times New Roman"/>
          <w:sz w:val="24"/>
          <w:rPrChange w:id="7155" w:author="raye" w:date="2018-08-10T12:30:00Z">
            <w:rPr>
              <w:rFonts w:ascii="Calibri" w:hAnsi="Calibri" w:cstheme="minorHAnsi"/>
              <w:sz w:val="24"/>
            </w:rPr>
          </w:rPrChange>
        </w:rPr>
        <w:t xml:space="preserve">click the </w:t>
      </w:r>
      <w:r w:rsidRPr="00B0205A">
        <w:rPr>
          <w:rFonts w:ascii="Times New Roman" w:hAnsi="Times New Roman" w:cs="Times New Roman"/>
          <w:strike/>
          <w:sz w:val="24"/>
          <w:rPrChange w:id="7156" w:author="raye" w:date="2018-08-10T12:30:00Z">
            <w:rPr>
              <w:rFonts w:ascii="Calibri" w:hAnsi="Calibri" w:cstheme="minorHAnsi"/>
              <w:strike/>
              <w:sz w:val="24"/>
            </w:rPr>
          </w:rPrChange>
        </w:rPr>
        <w:t>“Verify”</w:t>
      </w:r>
      <w:r w:rsidRPr="00B0205A">
        <w:rPr>
          <w:rFonts w:ascii="Times New Roman" w:hAnsi="Times New Roman" w:cs="Times New Roman"/>
          <w:sz w:val="24"/>
          <w:rPrChange w:id="7157" w:author="raye" w:date="2018-08-10T12:30:00Z">
            <w:rPr>
              <w:rFonts w:ascii="Calibri" w:hAnsi="Calibri" w:cstheme="minorHAnsi"/>
              <w:sz w:val="24"/>
            </w:rPr>
          </w:rPrChange>
        </w:rPr>
        <w:t xml:space="preserve"> button, the system will enter the case verification page.</w:t>
      </w:r>
    </w:p>
    <w:p w14:paraId="7955F1B0" w14:textId="36A113B1" w:rsidR="002162A8" w:rsidRPr="00B0205A" w:rsidRDefault="002162A8" w:rsidP="00C409AC">
      <w:pPr>
        <w:spacing w:afterLines="50" w:after="156"/>
        <w:ind w:left="425"/>
        <w:rPr>
          <w:rFonts w:ascii="Times New Roman" w:hAnsi="Times New Roman" w:cs="Times New Roman"/>
          <w:sz w:val="24"/>
          <w:rPrChange w:id="7158" w:author="raye" w:date="2018-08-10T12:30:00Z">
            <w:rPr>
              <w:rFonts w:ascii="Calibri" w:hAnsi="Calibri" w:cstheme="minorHAnsi"/>
              <w:sz w:val="24"/>
            </w:rPr>
          </w:rPrChange>
        </w:rPr>
      </w:pPr>
      <w:r w:rsidRPr="00B0205A">
        <w:rPr>
          <w:rFonts w:ascii="Times New Roman" w:hAnsi="Times New Roman" w:cs="Times New Roman"/>
          <w:noProof/>
          <w:rPrChange w:id="7159" w:author="raye" w:date="2018-08-10T12:30:00Z">
            <w:rPr>
              <w:rFonts w:ascii="Calibri" w:hAnsi="Calibri" w:cstheme="minorHAnsi"/>
              <w:noProof/>
            </w:rPr>
          </w:rPrChange>
        </w:rPr>
        <w:drawing>
          <wp:inline distT="0" distB="0" distL="0" distR="0" wp14:anchorId="53245F0C" wp14:editId="5C7D49D6">
            <wp:extent cx="4972966" cy="25220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74698" cy="2522958"/>
                    </a:xfrm>
                    <a:prstGeom prst="rect">
                      <a:avLst/>
                    </a:prstGeom>
                  </pic:spPr>
                </pic:pic>
              </a:graphicData>
            </a:graphic>
          </wp:inline>
        </w:drawing>
      </w:r>
    </w:p>
    <w:p w14:paraId="7125EA24" w14:textId="64EA455A" w:rsidR="002162A8" w:rsidRPr="00B0205A" w:rsidRDefault="002162A8" w:rsidP="00BF71D7">
      <w:pPr>
        <w:spacing w:afterLines="50" w:after="156"/>
        <w:ind w:firstLineChars="177" w:firstLine="425"/>
        <w:rPr>
          <w:rFonts w:ascii="Times New Roman" w:hAnsi="Times New Roman" w:cs="Times New Roman"/>
          <w:sz w:val="24"/>
          <w:rPrChange w:id="7160" w:author="raye" w:date="2018-08-10T12:30:00Z">
            <w:rPr>
              <w:rFonts w:ascii="Calibri" w:hAnsi="Calibri" w:cstheme="minorHAnsi"/>
              <w:sz w:val="24"/>
            </w:rPr>
          </w:rPrChange>
        </w:rPr>
      </w:pPr>
      <w:r w:rsidRPr="00B0205A">
        <w:rPr>
          <w:rFonts w:ascii="Times New Roman" w:hAnsi="Times New Roman" w:cs="Times New Roman"/>
          <w:sz w:val="24"/>
          <w:rPrChange w:id="7161" w:author="raye" w:date="2018-08-10T12:30:00Z">
            <w:rPr>
              <w:rFonts w:ascii="Calibri" w:hAnsi="Calibri" w:cstheme="minorHAnsi"/>
              <w:sz w:val="24"/>
            </w:rPr>
          </w:rPrChange>
        </w:rPr>
        <w:t xml:space="preserve">On the left-hand side of window, the system will show the original documents for preview. The system can automatically recognize two document types on each page. These two documents are the Invoice and Bill of Lading respectively. If the document type recognized by the system is incorrect, the </w:t>
      </w:r>
      <w:r w:rsidR="00604DE2" w:rsidRPr="00B0205A">
        <w:rPr>
          <w:rFonts w:ascii="Times New Roman" w:hAnsi="Times New Roman" w:cs="Times New Roman"/>
          <w:sz w:val="24"/>
          <w:rPrChange w:id="7162" w:author="raye" w:date="2018-08-10T12:30:00Z">
            <w:rPr>
              <w:rFonts w:ascii="Calibri" w:hAnsi="Calibri" w:cstheme="minorHAnsi"/>
              <w:sz w:val="24"/>
            </w:rPr>
          </w:rPrChange>
        </w:rPr>
        <w:t xml:space="preserve">Operations Analyst </w:t>
      </w:r>
      <w:r w:rsidRPr="00B0205A">
        <w:rPr>
          <w:rFonts w:ascii="Times New Roman" w:hAnsi="Times New Roman" w:cs="Times New Roman"/>
          <w:sz w:val="24"/>
          <w:rPrChange w:id="7163" w:author="raye" w:date="2018-08-10T12:30:00Z">
            <w:rPr>
              <w:rFonts w:ascii="Calibri" w:hAnsi="Calibri" w:cstheme="minorHAnsi"/>
              <w:sz w:val="24"/>
            </w:rPr>
          </w:rPrChange>
        </w:rPr>
        <w:t>could also use the selection bar to change the document types.</w:t>
      </w:r>
    </w:p>
    <w:p w14:paraId="569454FF" w14:textId="4D867D18" w:rsidR="002162A8" w:rsidRPr="00B0205A" w:rsidRDefault="002162A8" w:rsidP="00C409AC">
      <w:pPr>
        <w:spacing w:afterLines="50" w:after="156"/>
        <w:ind w:left="425"/>
        <w:jc w:val="center"/>
        <w:rPr>
          <w:rFonts w:ascii="Times New Roman" w:hAnsi="Times New Roman" w:cs="Times New Roman"/>
          <w:sz w:val="24"/>
          <w:rPrChange w:id="7164" w:author="raye" w:date="2018-08-10T12:30:00Z">
            <w:rPr>
              <w:rFonts w:ascii="Calibri" w:hAnsi="Calibri" w:cstheme="minorHAnsi"/>
              <w:sz w:val="24"/>
            </w:rPr>
          </w:rPrChange>
        </w:rPr>
      </w:pPr>
      <w:r w:rsidRPr="00B0205A">
        <w:rPr>
          <w:rFonts w:ascii="Times New Roman" w:hAnsi="Times New Roman" w:cs="Times New Roman"/>
          <w:noProof/>
          <w:rPrChange w:id="7165" w:author="raye" w:date="2018-08-10T12:30:00Z">
            <w:rPr>
              <w:rFonts w:ascii="Calibri" w:hAnsi="Calibri" w:cstheme="minorHAnsi"/>
              <w:noProof/>
            </w:rPr>
          </w:rPrChange>
        </w:rPr>
        <w:lastRenderedPageBreak/>
        <w:drawing>
          <wp:inline distT="0" distB="0" distL="0" distR="0" wp14:anchorId="225CD16E" wp14:editId="3B79E034">
            <wp:extent cx="3937567" cy="3905795"/>
            <wp:effectExtent l="0" t="0" r="6350" b="0"/>
            <wp:docPr id="39" name="Picture 39" descr="../Desktop/Screen%20Shot%202017-09-27%20at%206.13.50%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7%20at%206.13.50%20P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57898" cy="3925962"/>
                    </a:xfrm>
                    <a:prstGeom prst="rect">
                      <a:avLst/>
                    </a:prstGeom>
                    <a:noFill/>
                    <a:ln>
                      <a:noFill/>
                    </a:ln>
                  </pic:spPr>
                </pic:pic>
              </a:graphicData>
            </a:graphic>
          </wp:inline>
        </w:drawing>
      </w:r>
    </w:p>
    <w:p w14:paraId="138DA676" w14:textId="77777777" w:rsidR="002162A8" w:rsidRPr="00B0205A" w:rsidRDefault="002162A8" w:rsidP="00BF71D7">
      <w:pPr>
        <w:pStyle w:val="BodyText1"/>
        <w:rPr>
          <w:rPrChange w:id="7166" w:author="raye" w:date="2018-08-10T12:30:00Z">
            <w:rPr>
              <w:rFonts w:ascii="Calibri" w:hAnsi="Calibri" w:cstheme="minorHAnsi"/>
            </w:rPr>
          </w:rPrChange>
        </w:rPr>
      </w:pPr>
      <w:r w:rsidRPr="00B0205A">
        <w:rPr>
          <w:rPrChange w:id="7167" w:author="raye" w:date="2018-08-10T12:30:00Z">
            <w:rPr>
              <w:rFonts w:ascii="Calibri" w:hAnsi="Calibri" w:cstheme="minorHAnsi"/>
            </w:rPr>
          </w:rPrChange>
        </w:rPr>
        <w:t xml:space="preserve">Other functions are listed in </w:t>
      </w:r>
      <w:r w:rsidRPr="00B0205A">
        <w:rPr>
          <w:lang w:eastAsia="zh-CN"/>
          <w:rPrChange w:id="7168" w:author="raye" w:date="2018-08-10T12:30:00Z">
            <w:rPr>
              <w:rFonts w:ascii="Calibri" w:hAnsi="Calibri" w:cstheme="minorHAnsi"/>
              <w:lang w:eastAsia="zh-CN"/>
            </w:rPr>
          </w:rPrChange>
        </w:rPr>
        <w:t>Quick reference</w:t>
      </w:r>
      <w:r w:rsidRPr="00B0205A">
        <w:rPr>
          <w:rPrChange w:id="7169" w:author="raye" w:date="2018-08-10T12:30:00Z">
            <w:rPr>
              <w:rFonts w:ascii="Calibri" w:hAnsi="Calibri" w:cstheme="minorHAnsi"/>
            </w:rPr>
          </w:rPrChange>
        </w:rPr>
        <w:t xml:space="preserve"> </w:t>
      </w:r>
    </w:p>
    <w:tbl>
      <w:tblPr>
        <w:tblStyle w:val="a9"/>
        <w:tblW w:w="8585" w:type="dxa"/>
        <w:tblInd w:w="-5" w:type="dxa"/>
        <w:tblLayout w:type="fixed"/>
        <w:tblLook w:val="04A0" w:firstRow="1" w:lastRow="0" w:firstColumn="1" w:lastColumn="0" w:noHBand="0" w:noVBand="1"/>
      </w:tblPr>
      <w:tblGrid>
        <w:gridCol w:w="1620"/>
        <w:gridCol w:w="4334"/>
        <w:gridCol w:w="2631"/>
      </w:tblGrid>
      <w:tr w:rsidR="005F2EE9" w:rsidRPr="00B0205A" w14:paraId="3542BB7F" w14:textId="77777777" w:rsidTr="0033583C">
        <w:tc>
          <w:tcPr>
            <w:tcW w:w="1620" w:type="dxa"/>
            <w:shd w:val="clear" w:color="auto" w:fill="D9D9D9" w:themeFill="background1" w:themeFillShade="D9"/>
          </w:tcPr>
          <w:p w14:paraId="41A5786C" w14:textId="77777777" w:rsidR="002162A8" w:rsidRPr="00B0205A" w:rsidRDefault="002162A8" w:rsidP="00C409AC">
            <w:pPr>
              <w:pStyle w:val="BodyText1"/>
              <w:rPr>
                <w:lang w:eastAsia="zh-CN"/>
                <w:rPrChange w:id="7170" w:author="raye" w:date="2018-08-10T12:30:00Z">
                  <w:rPr>
                    <w:rFonts w:ascii="Calibri" w:hAnsi="Calibri" w:cstheme="minorHAnsi"/>
                    <w:lang w:eastAsia="zh-CN"/>
                  </w:rPr>
                </w:rPrChange>
              </w:rPr>
            </w:pPr>
            <w:r w:rsidRPr="00B0205A">
              <w:rPr>
                <w:lang w:eastAsia="zh-CN"/>
                <w:rPrChange w:id="7171" w:author="raye" w:date="2018-08-10T12:30:00Z">
                  <w:rPr>
                    <w:rFonts w:ascii="Calibri" w:hAnsi="Calibri" w:cstheme="minorHAnsi"/>
                    <w:lang w:eastAsia="zh-CN"/>
                  </w:rPr>
                </w:rPrChange>
              </w:rPr>
              <w:t>Button</w:t>
            </w:r>
          </w:p>
        </w:tc>
        <w:tc>
          <w:tcPr>
            <w:tcW w:w="4334" w:type="dxa"/>
            <w:shd w:val="clear" w:color="auto" w:fill="D9D9D9" w:themeFill="background1" w:themeFillShade="D9"/>
          </w:tcPr>
          <w:p w14:paraId="0409A2A7" w14:textId="77777777" w:rsidR="002162A8" w:rsidRPr="00B0205A" w:rsidRDefault="002162A8" w:rsidP="00A769EC">
            <w:pPr>
              <w:pStyle w:val="BodyText1"/>
              <w:rPr>
                <w:lang w:eastAsia="zh-CN"/>
                <w:rPrChange w:id="7172" w:author="raye" w:date="2018-08-10T12:30:00Z">
                  <w:rPr>
                    <w:rFonts w:ascii="Calibri" w:hAnsi="Calibri" w:cstheme="minorHAnsi"/>
                    <w:lang w:eastAsia="zh-CN"/>
                  </w:rPr>
                </w:rPrChange>
              </w:rPr>
            </w:pPr>
            <w:r w:rsidRPr="00B0205A">
              <w:rPr>
                <w:lang w:eastAsia="zh-CN"/>
                <w:rPrChange w:id="7173" w:author="raye" w:date="2018-08-10T12:30:00Z">
                  <w:rPr>
                    <w:rFonts w:ascii="Calibri" w:hAnsi="Calibri" w:cstheme="minorHAnsi"/>
                    <w:lang w:eastAsia="zh-CN"/>
                  </w:rPr>
                </w:rPrChange>
              </w:rPr>
              <w:t>Action</w:t>
            </w:r>
          </w:p>
        </w:tc>
        <w:tc>
          <w:tcPr>
            <w:tcW w:w="2631" w:type="dxa"/>
            <w:shd w:val="clear" w:color="auto" w:fill="D9D9D9" w:themeFill="background1" w:themeFillShade="D9"/>
          </w:tcPr>
          <w:p w14:paraId="00B184DD" w14:textId="77777777" w:rsidR="002162A8" w:rsidRPr="00B0205A" w:rsidRDefault="002162A8" w:rsidP="00774ECE">
            <w:pPr>
              <w:pStyle w:val="BodyText1"/>
              <w:rPr>
                <w:lang w:eastAsia="zh-CN"/>
                <w:rPrChange w:id="7174" w:author="raye" w:date="2018-08-10T12:30:00Z">
                  <w:rPr>
                    <w:rFonts w:ascii="Calibri" w:hAnsi="Calibri" w:cstheme="minorHAnsi"/>
                    <w:lang w:eastAsia="zh-CN"/>
                  </w:rPr>
                </w:rPrChange>
              </w:rPr>
            </w:pPr>
            <w:r w:rsidRPr="00B0205A">
              <w:rPr>
                <w:lang w:eastAsia="zh-CN"/>
                <w:rPrChange w:id="7175" w:author="raye" w:date="2018-08-10T12:30:00Z">
                  <w:rPr>
                    <w:rFonts w:ascii="Calibri" w:hAnsi="Calibri" w:cstheme="minorHAnsi"/>
                    <w:lang w:eastAsia="zh-CN"/>
                  </w:rPr>
                </w:rPrChange>
              </w:rPr>
              <w:t>Reference</w:t>
            </w:r>
          </w:p>
        </w:tc>
      </w:tr>
      <w:tr w:rsidR="005F2EE9" w:rsidRPr="00B0205A" w14:paraId="6E6D04A0" w14:textId="77777777" w:rsidTr="0033583C">
        <w:tc>
          <w:tcPr>
            <w:tcW w:w="1620" w:type="dxa"/>
          </w:tcPr>
          <w:p w14:paraId="5C1FCD3B" w14:textId="77777777" w:rsidR="002162A8" w:rsidRPr="00B0205A" w:rsidRDefault="002162A8" w:rsidP="00C409AC">
            <w:pPr>
              <w:pStyle w:val="BodyText1"/>
              <w:rPr>
                <w:lang w:eastAsia="zh-CN"/>
                <w:rPrChange w:id="7176" w:author="raye" w:date="2018-08-10T12:30:00Z">
                  <w:rPr>
                    <w:rFonts w:ascii="Calibri" w:hAnsi="Calibri" w:cstheme="minorHAnsi"/>
                    <w:lang w:eastAsia="zh-CN"/>
                  </w:rPr>
                </w:rPrChange>
              </w:rPr>
            </w:pPr>
            <w:r w:rsidRPr="00B0205A">
              <w:rPr>
                <w:rPrChange w:id="7177" w:author="raye" w:date="2018-08-10T12:30:00Z">
                  <w:rPr>
                    <w:rFonts w:ascii="Calibri" w:hAnsi="Calibri" w:cstheme="minorHAnsi"/>
                  </w:rPr>
                </w:rPrChange>
              </w:rPr>
              <w:t>“&lt;” and “&gt;” buttons</w:t>
            </w:r>
          </w:p>
        </w:tc>
        <w:tc>
          <w:tcPr>
            <w:tcW w:w="4334" w:type="dxa"/>
          </w:tcPr>
          <w:p w14:paraId="4B112A76" w14:textId="0D204D5A" w:rsidR="002162A8" w:rsidRPr="00B0205A" w:rsidRDefault="002162A8" w:rsidP="00A769EC">
            <w:pPr>
              <w:pStyle w:val="BodyText1"/>
              <w:rPr>
                <w:lang w:eastAsia="zh-CN"/>
                <w:rPrChange w:id="7178" w:author="raye" w:date="2018-08-10T12:30:00Z">
                  <w:rPr>
                    <w:rFonts w:ascii="Calibri" w:hAnsi="Calibri" w:cstheme="minorHAnsi"/>
                    <w:lang w:eastAsia="zh-CN"/>
                  </w:rPr>
                </w:rPrChange>
              </w:rPr>
            </w:pPr>
            <w:r w:rsidRPr="00B0205A">
              <w:rPr>
                <w:rPrChange w:id="7179" w:author="raye" w:date="2018-08-10T12:30:00Z">
                  <w:rPr>
                    <w:rFonts w:ascii="Calibri" w:hAnsi="Calibri" w:cstheme="minorHAnsi"/>
                  </w:rPr>
                </w:rPrChange>
              </w:rPr>
              <w:t xml:space="preserve">“&lt;” and “&gt;” buttons will guide the </w:t>
            </w:r>
            <w:r w:rsidR="00604DE2" w:rsidRPr="00B0205A">
              <w:rPr>
                <w:rPrChange w:id="7180" w:author="raye" w:date="2018-08-10T12:30:00Z">
                  <w:rPr>
                    <w:rFonts w:ascii="Calibri" w:hAnsi="Calibri" w:cstheme="minorHAnsi"/>
                  </w:rPr>
                </w:rPrChange>
              </w:rPr>
              <w:t xml:space="preserve">Operations Analyst </w:t>
            </w:r>
            <w:r w:rsidRPr="00B0205A">
              <w:rPr>
                <w:rPrChange w:id="7181" w:author="raye" w:date="2018-08-10T12:30:00Z">
                  <w:rPr>
                    <w:rFonts w:ascii="Calibri" w:hAnsi="Calibri" w:cstheme="minorHAnsi"/>
                  </w:rPr>
                </w:rPrChange>
              </w:rPr>
              <w:t>to switch to the previous and next page.</w:t>
            </w:r>
          </w:p>
        </w:tc>
        <w:tc>
          <w:tcPr>
            <w:tcW w:w="2631" w:type="dxa"/>
          </w:tcPr>
          <w:p w14:paraId="6C96C0BD" w14:textId="77777777" w:rsidR="002162A8" w:rsidRPr="00B0205A" w:rsidRDefault="002162A8" w:rsidP="00774ECE">
            <w:pPr>
              <w:pStyle w:val="BodyText1"/>
              <w:rPr>
                <w:lang w:eastAsia="zh-CN"/>
                <w:rPrChange w:id="7182" w:author="raye" w:date="2018-08-10T12:30:00Z">
                  <w:rPr>
                    <w:rFonts w:ascii="Calibri" w:hAnsi="Calibri" w:cstheme="minorHAnsi"/>
                    <w:lang w:eastAsia="zh-CN"/>
                  </w:rPr>
                </w:rPrChange>
              </w:rPr>
            </w:pPr>
          </w:p>
        </w:tc>
      </w:tr>
      <w:tr w:rsidR="005F2EE9" w:rsidRPr="00B0205A" w14:paraId="324A821C" w14:textId="77777777" w:rsidTr="0033583C">
        <w:tc>
          <w:tcPr>
            <w:tcW w:w="1620" w:type="dxa"/>
          </w:tcPr>
          <w:p w14:paraId="6757529A" w14:textId="77777777" w:rsidR="002162A8" w:rsidRPr="00B0205A" w:rsidRDefault="002162A8" w:rsidP="00C409AC">
            <w:pPr>
              <w:pStyle w:val="BodyText1"/>
              <w:rPr>
                <w:lang w:eastAsia="zh-CN"/>
                <w:rPrChange w:id="7183" w:author="raye" w:date="2018-08-10T12:30:00Z">
                  <w:rPr>
                    <w:rFonts w:ascii="Calibri" w:hAnsi="Calibri" w:cstheme="minorHAnsi"/>
                    <w:lang w:eastAsia="zh-CN"/>
                  </w:rPr>
                </w:rPrChange>
              </w:rPr>
            </w:pPr>
            <w:r w:rsidRPr="00B0205A">
              <w:rPr>
                <w:rPrChange w:id="7184" w:author="raye" w:date="2018-08-10T12:30:00Z">
                  <w:rPr>
                    <w:rFonts w:ascii="Calibri" w:hAnsi="Calibri" w:cstheme="minorHAnsi"/>
                  </w:rPr>
                </w:rPrChange>
              </w:rPr>
              <w:t>“</w:t>
            </w:r>
            <m:oMath>
              <m:r>
                <w:rPr>
                  <w:rFonts w:ascii="Cambria Math" w:hAnsi="Cambria Math"/>
                </w:rPr>
                <m:t>↑</m:t>
              </m:r>
            </m:oMath>
            <w:r w:rsidRPr="00B0205A">
              <w:rPr>
                <w:rPrChange w:id="7185" w:author="raye" w:date="2018-08-10T12:30:00Z">
                  <w:rPr>
                    <w:rFonts w:ascii="Calibri" w:hAnsi="Calibri" w:cstheme="minorHAnsi"/>
                  </w:rPr>
                </w:rPrChange>
              </w:rPr>
              <w:t>”</w:t>
            </w:r>
          </w:p>
        </w:tc>
        <w:tc>
          <w:tcPr>
            <w:tcW w:w="4334" w:type="dxa"/>
          </w:tcPr>
          <w:p w14:paraId="1C08CE1E" w14:textId="7239BFA7" w:rsidR="002162A8" w:rsidRPr="00B0205A" w:rsidRDefault="002162A8" w:rsidP="00A769EC">
            <w:pPr>
              <w:rPr>
                <w:rFonts w:ascii="Times New Roman" w:hAnsi="Times New Roman" w:cs="Times New Roman"/>
                <w:rPrChange w:id="7186" w:author="raye" w:date="2018-08-10T12:30:00Z">
                  <w:rPr>
                    <w:rFonts w:ascii="Calibri" w:hAnsi="Calibri" w:cstheme="minorHAnsi"/>
                  </w:rPr>
                </w:rPrChange>
              </w:rPr>
            </w:pPr>
            <w:r w:rsidRPr="00B0205A">
              <w:rPr>
                <w:rFonts w:ascii="Times New Roman" w:hAnsi="Times New Roman" w:cs="Times New Roman"/>
                <w:rPrChange w:id="7187" w:author="raye" w:date="2018-08-10T12:30:00Z">
                  <w:rPr>
                    <w:rFonts w:ascii="Calibri" w:hAnsi="Calibri" w:cstheme="minorHAnsi"/>
                  </w:rPr>
                </w:rPrChange>
              </w:rPr>
              <w:t xml:space="preserve">The </w:t>
            </w:r>
            <w:r w:rsidR="00604DE2" w:rsidRPr="00B0205A">
              <w:rPr>
                <w:rFonts w:ascii="Times New Roman" w:hAnsi="Times New Roman" w:cs="Times New Roman"/>
                <w:rPrChange w:id="7188" w:author="raye" w:date="2018-08-10T12:30:00Z">
                  <w:rPr>
                    <w:rFonts w:ascii="Calibri" w:hAnsi="Calibri" w:cstheme="minorHAnsi"/>
                  </w:rPr>
                </w:rPrChange>
              </w:rPr>
              <w:t xml:space="preserve">Operations Analyst </w:t>
            </w:r>
            <w:r w:rsidRPr="00B0205A">
              <w:rPr>
                <w:rFonts w:ascii="Times New Roman" w:hAnsi="Times New Roman" w:cs="Times New Roman"/>
                <w:rPrChange w:id="7189" w:author="raye" w:date="2018-08-10T12:30:00Z">
                  <w:rPr>
                    <w:rFonts w:ascii="Calibri" w:hAnsi="Calibri" w:cstheme="minorHAnsi"/>
                  </w:rPr>
                </w:rPrChange>
              </w:rPr>
              <w:t>could also directly input the page number in “page” domain, then click “</w:t>
            </w:r>
            <m:oMath>
              <m:r>
                <w:rPr>
                  <w:rFonts w:ascii="Cambria Math" w:hAnsi="Cambria Math" w:cs="Times New Roman"/>
                </w:rPr>
                <m:t>↑</m:t>
              </m:r>
            </m:oMath>
            <w:r w:rsidRPr="00B0205A">
              <w:rPr>
                <w:rFonts w:ascii="Times New Roman" w:hAnsi="Times New Roman" w:cs="Times New Roman"/>
                <w:rPrChange w:id="7190" w:author="raye" w:date="2018-08-10T12:30:00Z">
                  <w:rPr>
                    <w:rFonts w:ascii="Calibri" w:hAnsi="Calibri" w:cstheme="minorHAnsi"/>
                  </w:rPr>
                </w:rPrChange>
              </w:rPr>
              <w:t xml:space="preserve">”, the system will automatically jump to the according page. </w:t>
            </w:r>
          </w:p>
        </w:tc>
        <w:tc>
          <w:tcPr>
            <w:tcW w:w="2631" w:type="dxa"/>
          </w:tcPr>
          <w:p w14:paraId="18D80528" w14:textId="77777777" w:rsidR="002162A8" w:rsidRPr="00B0205A" w:rsidRDefault="002162A8" w:rsidP="00774ECE">
            <w:pPr>
              <w:pStyle w:val="BodyText1"/>
              <w:rPr>
                <w:lang w:eastAsia="zh-CN"/>
                <w:rPrChange w:id="7191" w:author="raye" w:date="2018-08-10T12:30:00Z">
                  <w:rPr>
                    <w:rFonts w:ascii="Calibri" w:hAnsi="Calibri" w:cstheme="minorHAnsi"/>
                    <w:lang w:eastAsia="zh-CN"/>
                  </w:rPr>
                </w:rPrChange>
              </w:rPr>
            </w:pPr>
          </w:p>
        </w:tc>
      </w:tr>
      <w:tr w:rsidR="005F2EE9" w:rsidRPr="00B0205A" w14:paraId="3B66DCD1" w14:textId="77777777" w:rsidTr="0033583C">
        <w:tc>
          <w:tcPr>
            <w:tcW w:w="1620" w:type="dxa"/>
          </w:tcPr>
          <w:p w14:paraId="6F6E36F3" w14:textId="77777777" w:rsidR="002162A8" w:rsidRPr="00B0205A" w:rsidRDefault="002162A8" w:rsidP="00C409AC">
            <w:pPr>
              <w:pStyle w:val="BodyText1"/>
              <w:rPr>
                <w:lang w:eastAsia="zh-CN"/>
                <w:rPrChange w:id="7192" w:author="raye" w:date="2018-08-10T12:30:00Z">
                  <w:rPr>
                    <w:rFonts w:ascii="Calibri" w:hAnsi="Calibri" w:cstheme="minorHAnsi"/>
                    <w:lang w:eastAsia="zh-CN"/>
                  </w:rPr>
                </w:rPrChange>
              </w:rPr>
            </w:pPr>
            <w:r w:rsidRPr="00B0205A">
              <w:rPr>
                <w:noProof/>
                <w:lang w:eastAsia="zh-CN"/>
                <w:rPrChange w:id="7193" w:author="raye" w:date="2018-08-10T12:30:00Z">
                  <w:rPr>
                    <w:rFonts w:ascii="Calibri" w:hAnsi="Calibri" w:cstheme="minorHAnsi"/>
                    <w:noProof/>
                    <w:lang w:eastAsia="zh-CN"/>
                  </w:rPr>
                </w:rPrChange>
              </w:rPr>
              <w:drawing>
                <wp:inline distT="0" distB="0" distL="0" distR="0" wp14:anchorId="3B8B1317" wp14:editId="61683285">
                  <wp:extent cx="93176" cy="110924"/>
                  <wp:effectExtent l="0" t="0" r="8890" b="0"/>
                  <wp:docPr id="128" name="Picture 128" descr="../Desktop/Screen%20Shot%202017-09-27%20at%206.45.50%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7%20at%206.45.50%20P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1472" cy="120801"/>
                          </a:xfrm>
                          <a:prstGeom prst="rect">
                            <a:avLst/>
                          </a:prstGeom>
                          <a:noFill/>
                          <a:ln>
                            <a:noFill/>
                          </a:ln>
                        </pic:spPr>
                      </pic:pic>
                    </a:graphicData>
                  </a:graphic>
                </wp:inline>
              </w:drawing>
            </w:r>
          </w:p>
        </w:tc>
        <w:tc>
          <w:tcPr>
            <w:tcW w:w="4334" w:type="dxa"/>
          </w:tcPr>
          <w:p w14:paraId="723EECC1" w14:textId="5E371DC6" w:rsidR="002162A8" w:rsidRPr="00B0205A" w:rsidRDefault="002162A8" w:rsidP="00A769EC">
            <w:pPr>
              <w:rPr>
                <w:rFonts w:ascii="Times New Roman" w:hAnsi="Times New Roman" w:cs="Times New Roman"/>
                <w:rPrChange w:id="7194" w:author="raye" w:date="2018-08-10T12:30:00Z">
                  <w:rPr>
                    <w:rFonts w:ascii="Calibri" w:hAnsi="Calibri" w:cstheme="minorHAnsi"/>
                  </w:rPr>
                </w:rPrChange>
              </w:rPr>
            </w:pPr>
            <w:r w:rsidRPr="00B0205A">
              <w:rPr>
                <w:rFonts w:ascii="Times New Roman" w:hAnsi="Times New Roman" w:cs="Times New Roman"/>
                <w:rPrChange w:id="7195" w:author="raye" w:date="2018-08-10T12:30:00Z">
                  <w:rPr>
                    <w:rFonts w:ascii="Calibri" w:hAnsi="Calibri" w:cstheme="minorHAnsi"/>
                  </w:rPr>
                </w:rPrChange>
              </w:rPr>
              <w:t xml:space="preserve">The </w:t>
            </w:r>
            <w:r w:rsidR="00604DE2" w:rsidRPr="00B0205A">
              <w:rPr>
                <w:rFonts w:ascii="Times New Roman" w:hAnsi="Times New Roman" w:cs="Times New Roman"/>
                <w:rPrChange w:id="7196" w:author="raye" w:date="2018-08-10T12:30:00Z">
                  <w:rPr>
                    <w:rFonts w:ascii="Calibri" w:hAnsi="Calibri" w:cstheme="minorHAnsi"/>
                  </w:rPr>
                </w:rPrChange>
              </w:rPr>
              <w:t xml:space="preserve">Operations Analyst </w:t>
            </w:r>
            <w:r w:rsidRPr="00B0205A">
              <w:rPr>
                <w:rFonts w:ascii="Times New Roman" w:hAnsi="Times New Roman" w:cs="Times New Roman"/>
                <w:rPrChange w:id="7197" w:author="raye" w:date="2018-08-10T12:30:00Z">
                  <w:rPr>
                    <w:rFonts w:ascii="Calibri" w:hAnsi="Calibri" w:cstheme="minorHAnsi"/>
                  </w:rPr>
                </w:rPrChange>
              </w:rPr>
              <w:t xml:space="preserve">could delete a page by clicking </w:t>
            </w:r>
            <w:r w:rsidRPr="00B0205A">
              <w:rPr>
                <w:rFonts w:ascii="Times New Roman" w:hAnsi="Times New Roman" w:cs="Times New Roman"/>
                <w:noProof/>
                <w:rPrChange w:id="7198" w:author="raye" w:date="2018-08-10T12:30:00Z">
                  <w:rPr>
                    <w:rFonts w:ascii="Calibri" w:hAnsi="Calibri" w:cstheme="minorHAnsi"/>
                    <w:noProof/>
                  </w:rPr>
                </w:rPrChange>
              </w:rPr>
              <w:drawing>
                <wp:inline distT="0" distB="0" distL="0" distR="0" wp14:anchorId="7566F7FF" wp14:editId="0A44F01F">
                  <wp:extent cx="93176" cy="110924"/>
                  <wp:effectExtent l="0" t="0" r="8890" b="0"/>
                  <wp:docPr id="40" name="Picture 40" descr="../Desktop/Screen%20Shot%202017-09-27%20at%206.45.50%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7%20at%206.45.50%20P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1472" cy="120801"/>
                          </a:xfrm>
                          <a:prstGeom prst="rect">
                            <a:avLst/>
                          </a:prstGeom>
                          <a:noFill/>
                          <a:ln>
                            <a:noFill/>
                          </a:ln>
                        </pic:spPr>
                      </pic:pic>
                    </a:graphicData>
                  </a:graphic>
                </wp:inline>
              </w:drawing>
            </w:r>
            <w:r w:rsidRPr="00B0205A">
              <w:rPr>
                <w:rFonts w:ascii="Times New Roman" w:hAnsi="Times New Roman" w:cs="Times New Roman"/>
                <w:rPrChange w:id="7199" w:author="raye" w:date="2018-08-10T12:30:00Z">
                  <w:rPr>
                    <w:rFonts w:ascii="Calibri" w:hAnsi="Calibri" w:cstheme="minorHAnsi"/>
                  </w:rPr>
                </w:rPrChange>
              </w:rPr>
              <w:t xml:space="preserve"> button. System will prompt a window to ask whether the </w:t>
            </w:r>
            <w:r w:rsidR="00604DE2" w:rsidRPr="00B0205A">
              <w:rPr>
                <w:rFonts w:ascii="Times New Roman" w:hAnsi="Times New Roman" w:cs="Times New Roman"/>
                <w:rPrChange w:id="7200" w:author="raye" w:date="2018-08-10T12:30:00Z">
                  <w:rPr>
                    <w:rFonts w:ascii="Calibri" w:hAnsi="Calibri" w:cstheme="minorHAnsi"/>
                  </w:rPr>
                </w:rPrChange>
              </w:rPr>
              <w:t xml:space="preserve">Operations Analyst </w:t>
            </w:r>
            <w:r w:rsidRPr="00B0205A">
              <w:rPr>
                <w:rFonts w:ascii="Times New Roman" w:hAnsi="Times New Roman" w:cs="Times New Roman"/>
                <w:rPrChange w:id="7201" w:author="raye" w:date="2018-08-10T12:30:00Z">
                  <w:rPr>
                    <w:rFonts w:ascii="Calibri" w:hAnsi="Calibri" w:cstheme="minorHAnsi"/>
                  </w:rPr>
                </w:rPrChange>
              </w:rPr>
              <w:t xml:space="preserve">confirms to delete the current page. If click “OK”, then the current page will be deleted. </w:t>
            </w:r>
          </w:p>
          <w:p w14:paraId="730D9847" w14:textId="77777777" w:rsidR="002162A8" w:rsidRPr="00B0205A" w:rsidRDefault="002162A8" w:rsidP="00774ECE">
            <w:pPr>
              <w:pStyle w:val="BodyText1"/>
              <w:rPr>
                <w:lang w:eastAsia="zh-CN"/>
                <w:rPrChange w:id="7202" w:author="raye" w:date="2018-08-10T12:30:00Z">
                  <w:rPr>
                    <w:rFonts w:ascii="Calibri" w:hAnsi="Calibri" w:cstheme="minorHAnsi"/>
                    <w:lang w:eastAsia="zh-CN"/>
                  </w:rPr>
                </w:rPrChange>
              </w:rPr>
            </w:pPr>
          </w:p>
        </w:tc>
        <w:tc>
          <w:tcPr>
            <w:tcW w:w="2631" w:type="dxa"/>
          </w:tcPr>
          <w:p w14:paraId="6B97D8D9" w14:textId="77777777" w:rsidR="002162A8" w:rsidRPr="00B0205A" w:rsidRDefault="002162A8" w:rsidP="00774ECE">
            <w:pPr>
              <w:pStyle w:val="BodyText1"/>
              <w:rPr>
                <w:lang w:eastAsia="zh-CN"/>
                <w:rPrChange w:id="7203" w:author="raye" w:date="2018-08-10T12:30:00Z">
                  <w:rPr>
                    <w:rFonts w:ascii="Calibri" w:hAnsi="Calibri" w:cstheme="minorHAnsi"/>
                    <w:lang w:eastAsia="zh-CN"/>
                  </w:rPr>
                </w:rPrChange>
              </w:rPr>
            </w:pPr>
            <w:r w:rsidRPr="00B0205A">
              <w:rPr>
                <w:noProof/>
                <w:lang w:eastAsia="zh-CN"/>
                <w:rPrChange w:id="7204" w:author="raye" w:date="2018-08-10T12:30:00Z">
                  <w:rPr>
                    <w:rFonts w:ascii="Calibri" w:hAnsi="Calibri" w:cstheme="minorHAnsi"/>
                    <w:noProof/>
                    <w:lang w:eastAsia="zh-CN"/>
                  </w:rPr>
                </w:rPrChange>
              </w:rPr>
              <w:drawing>
                <wp:inline distT="0" distB="0" distL="0" distR="0" wp14:anchorId="11BC79C1" wp14:editId="0697A633">
                  <wp:extent cx="1580668" cy="77041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641315" cy="799969"/>
                          </a:xfrm>
                          <a:prstGeom prst="rect">
                            <a:avLst/>
                          </a:prstGeom>
                        </pic:spPr>
                      </pic:pic>
                    </a:graphicData>
                  </a:graphic>
                </wp:inline>
              </w:drawing>
            </w:r>
          </w:p>
        </w:tc>
      </w:tr>
      <w:tr w:rsidR="005F2EE9" w:rsidRPr="00B0205A" w14:paraId="6DFA1194" w14:textId="77777777" w:rsidTr="0033583C">
        <w:tc>
          <w:tcPr>
            <w:tcW w:w="1620" w:type="dxa"/>
          </w:tcPr>
          <w:p w14:paraId="74320BA0" w14:textId="77777777" w:rsidR="002162A8" w:rsidRPr="00B0205A" w:rsidRDefault="002162A8" w:rsidP="00C409AC">
            <w:pPr>
              <w:pStyle w:val="BodyText1"/>
              <w:rPr>
                <w:lang w:eastAsia="zh-CN"/>
                <w:rPrChange w:id="7205" w:author="raye" w:date="2018-08-10T12:30:00Z">
                  <w:rPr>
                    <w:rFonts w:ascii="Calibri" w:hAnsi="Calibri" w:cstheme="minorHAnsi"/>
                    <w:lang w:eastAsia="zh-CN"/>
                  </w:rPr>
                </w:rPrChange>
              </w:rPr>
            </w:pPr>
            <w:r w:rsidRPr="00B0205A">
              <w:rPr>
                <w:noProof/>
                <w:lang w:eastAsia="zh-CN"/>
                <w:rPrChange w:id="7206" w:author="raye" w:date="2018-08-10T12:30:00Z">
                  <w:rPr>
                    <w:rFonts w:ascii="Calibri" w:hAnsi="Calibri" w:cstheme="minorHAnsi"/>
                    <w:noProof/>
                    <w:lang w:eastAsia="zh-CN"/>
                  </w:rPr>
                </w:rPrChange>
              </w:rPr>
              <w:drawing>
                <wp:inline distT="0" distB="0" distL="0" distR="0" wp14:anchorId="02CFB824" wp14:editId="75D7E6BC">
                  <wp:extent cx="126484" cy="138686"/>
                  <wp:effectExtent l="0" t="0" r="635" b="0"/>
                  <wp:docPr id="129" name="Picture 129" descr="../Desktop/Screen%20Shot%202017-09-27%20at%206.50.37%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7%20at%206.50.37%20P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2716" cy="145520"/>
                          </a:xfrm>
                          <a:prstGeom prst="rect">
                            <a:avLst/>
                          </a:prstGeom>
                          <a:noFill/>
                          <a:ln>
                            <a:noFill/>
                          </a:ln>
                        </pic:spPr>
                      </pic:pic>
                    </a:graphicData>
                  </a:graphic>
                </wp:inline>
              </w:drawing>
            </w:r>
          </w:p>
        </w:tc>
        <w:tc>
          <w:tcPr>
            <w:tcW w:w="4334" w:type="dxa"/>
          </w:tcPr>
          <w:p w14:paraId="1BC6DFCD" w14:textId="622B0976" w:rsidR="002162A8" w:rsidRPr="00B0205A" w:rsidRDefault="002162A8" w:rsidP="00A769EC">
            <w:pPr>
              <w:rPr>
                <w:rFonts w:ascii="Times New Roman" w:hAnsi="Times New Roman" w:cs="Times New Roman"/>
                <w:rPrChange w:id="7207" w:author="raye" w:date="2018-08-10T12:30:00Z">
                  <w:rPr>
                    <w:rFonts w:ascii="Calibri" w:hAnsi="Calibri" w:cstheme="minorHAnsi"/>
                  </w:rPr>
                </w:rPrChange>
              </w:rPr>
            </w:pPr>
            <w:r w:rsidRPr="00B0205A">
              <w:rPr>
                <w:rFonts w:ascii="Times New Roman" w:hAnsi="Times New Roman" w:cs="Times New Roman"/>
                <w:rPrChange w:id="7208" w:author="raye" w:date="2018-08-10T12:30:00Z">
                  <w:rPr>
                    <w:rFonts w:ascii="Calibri" w:hAnsi="Calibri" w:cstheme="minorHAnsi"/>
                  </w:rPr>
                </w:rPrChange>
              </w:rPr>
              <w:t xml:space="preserve">If the current page is deleted by mistake, the </w:t>
            </w:r>
            <w:r w:rsidR="00604DE2" w:rsidRPr="00B0205A">
              <w:rPr>
                <w:rFonts w:ascii="Times New Roman" w:hAnsi="Times New Roman" w:cs="Times New Roman"/>
                <w:rPrChange w:id="7209" w:author="raye" w:date="2018-08-10T12:30:00Z">
                  <w:rPr>
                    <w:rFonts w:ascii="Calibri" w:hAnsi="Calibri" w:cstheme="minorHAnsi"/>
                  </w:rPr>
                </w:rPrChange>
              </w:rPr>
              <w:t xml:space="preserve">Operations Analyst </w:t>
            </w:r>
            <w:r w:rsidRPr="00B0205A">
              <w:rPr>
                <w:rFonts w:ascii="Times New Roman" w:hAnsi="Times New Roman" w:cs="Times New Roman"/>
                <w:rPrChange w:id="7210" w:author="raye" w:date="2018-08-10T12:30:00Z">
                  <w:rPr>
                    <w:rFonts w:ascii="Calibri" w:hAnsi="Calibri" w:cstheme="minorHAnsi"/>
                  </w:rPr>
                </w:rPrChange>
              </w:rPr>
              <w:t xml:space="preserve">could click </w:t>
            </w:r>
            <w:r w:rsidRPr="00B0205A">
              <w:rPr>
                <w:rFonts w:ascii="Times New Roman" w:hAnsi="Times New Roman" w:cs="Times New Roman"/>
                <w:noProof/>
                <w:rPrChange w:id="7211" w:author="raye" w:date="2018-08-10T12:30:00Z">
                  <w:rPr>
                    <w:rFonts w:ascii="Calibri" w:hAnsi="Calibri" w:cstheme="minorHAnsi"/>
                    <w:noProof/>
                  </w:rPr>
                </w:rPrChange>
              </w:rPr>
              <w:drawing>
                <wp:inline distT="0" distB="0" distL="0" distR="0" wp14:anchorId="76BBBA33" wp14:editId="1AE329B2">
                  <wp:extent cx="126484" cy="138686"/>
                  <wp:effectExtent l="0" t="0" r="635" b="0"/>
                  <wp:docPr id="41" name="Picture 41" descr="../Desktop/Screen%20Shot%202017-09-27%20at%206.50.37%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7%20at%206.50.37%20P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2716" cy="145520"/>
                          </a:xfrm>
                          <a:prstGeom prst="rect">
                            <a:avLst/>
                          </a:prstGeom>
                          <a:noFill/>
                          <a:ln>
                            <a:noFill/>
                          </a:ln>
                        </pic:spPr>
                      </pic:pic>
                    </a:graphicData>
                  </a:graphic>
                </wp:inline>
              </w:drawing>
            </w:r>
            <w:r w:rsidRPr="00B0205A">
              <w:rPr>
                <w:rFonts w:ascii="Times New Roman" w:hAnsi="Times New Roman" w:cs="Times New Roman"/>
                <w:rPrChange w:id="7212" w:author="raye" w:date="2018-08-10T12:30:00Z">
                  <w:rPr>
                    <w:rFonts w:ascii="Calibri" w:hAnsi="Calibri" w:cstheme="minorHAnsi"/>
                  </w:rPr>
                </w:rPrChange>
              </w:rPr>
              <w:t xml:space="preserve"> to revoke the action or restore the detailed page. System will have two options. “PREVIOUS RECORD” allows </w:t>
            </w:r>
            <w:r w:rsidR="00604DE2" w:rsidRPr="00B0205A">
              <w:rPr>
                <w:rFonts w:ascii="Times New Roman" w:hAnsi="Times New Roman" w:cs="Times New Roman"/>
                <w:rPrChange w:id="7213" w:author="raye" w:date="2018-08-10T12:30:00Z">
                  <w:rPr>
                    <w:rFonts w:ascii="Calibri" w:hAnsi="Calibri" w:cstheme="minorHAnsi"/>
                  </w:rPr>
                </w:rPrChange>
              </w:rPr>
              <w:t xml:space="preserve">Operations Analyst </w:t>
            </w:r>
            <w:r w:rsidRPr="00B0205A">
              <w:rPr>
                <w:rFonts w:ascii="Times New Roman" w:hAnsi="Times New Roman" w:cs="Times New Roman"/>
                <w:rPrChange w:id="7214" w:author="raye" w:date="2018-08-10T12:30:00Z">
                  <w:rPr>
                    <w:rFonts w:ascii="Calibri" w:hAnsi="Calibri" w:cstheme="minorHAnsi"/>
                  </w:rPr>
                </w:rPrChange>
              </w:rPr>
              <w:t xml:space="preserve">to recover to the </w:t>
            </w:r>
            <w:r w:rsidRPr="00B0205A">
              <w:rPr>
                <w:rFonts w:ascii="Times New Roman" w:hAnsi="Times New Roman" w:cs="Times New Roman"/>
                <w:rPrChange w:id="7215" w:author="raye" w:date="2018-08-10T12:30:00Z">
                  <w:rPr>
                    <w:rFonts w:ascii="Calibri" w:hAnsi="Calibri" w:cstheme="minorHAnsi"/>
                  </w:rPr>
                </w:rPrChange>
              </w:rPr>
              <w:lastRenderedPageBreak/>
              <w:t xml:space="preserve">latest record before deletion. “ORIGINAL RECORD” allows </w:t>
            </w:r>
            <w:r w:rsidR="00604DE2" w:rsidRPr="00B0205A">
              <w:rPr>
                <w:rFonts w:ascii="Times New Roman" w:hAnsi="Times New Roman" w:cs="Times New Roman"/>
                <w:rPrChange w:id="7216" w:author="raye" w:date="2018-08-10T12:30:00Z">
                  <w:rPr>
                    <w:rFonts w:ascii="Calibri" w:hAnsi="Calibri" w:cstheme="minorHAnsi"/>
                  </w:rPr>
                </w:rPrChange>
              </w:rPr>
              <w:t xml:space="preserve">Operations Analyst </w:t>
            </w:r>
            <w:r w:rsidRPr="00B0205A">
              <w:rPr>
                <w:rFonts w:ascii="Times New Roman" w:hAnsi="Times New Roman" w:cs="Times New Roman"/>
                <w:rPrChange w:id="7217" w:author="raye" w:date="2018-08-10T12:30:00Z">
                  <w:rPr>
                    <w:rFonts w:ascii="Calibri" w:hAnsi="Calibri" w:cstheme="minorHAnsi"/>
                  </w:rPr>
                </w:rPrChange>
              </w:rPr>
              <w:t>to restore the document to its original state as initial upload.</w:t>
            </w:r>
          </w:p>
          <w:p w14:paraId="3EF4E0D3" w14:textId="5B115F57" w:rsidR="00E91E20" w:rsidRPr="00B0205A" w:rsidRDefault="00E91E20" w:rsidP="00A769EC">
            <w:pPr>
              <w:rPr>
                <w:rFonts w:ascii="Times New Roman" w:hAnsi="Times New Roman" w:cs="Times New Roman"/>
                <w:rPrChange w:id="7218" w:author="raye" w:date="2018-08-10T12:30:00Z">
                  <w:rPr>
                    <w:rFonts w:ascii="Calibri" w:hAnsi="Calibri" w:cstheme="minorHAnsi"/>
                  </w:rPr>
                </w:rPrChange>
              </w:rPr>
            </w:pPr>
          </w:p>
        </w:tc>
        <w:tc>
          <w:tcPr>
            <w:tcW w:w="2631" w:type="dxa"/>
          </w:tcPr>
          <w:p w14:paraId="5361E77A" w14:textId="77777777" w:rsidR="002162A8" w:rsidRPr="00B0205A" w:rsidRDefault="002162A8" w:rsidP="00A769EC">
            <w:pPr>
              <w:pStyle w:val="BodyText1"/>
              <w:rPr>
                <w:lang w:eastAsia="zh-CN"/>
                <w:rPrChange w:id="7219" w:author="raye" w:date="2018-08-10T12:30:00Z">
                  <w:rPr>
                    <w:rFonts w:ascii="Calibri" w:hAnsi="Calibri" w:cstheme="minorHAnsi"/>
                    <w:lang w:eastAsia="zh-CN"/>
                  </w:rPr>
                </w:rPrChange>
              </w:rPr>
            </w:pPr>
            <w:r w:rsidRPr="00B0205A">
              <w:rPr>
                <w:noProof/>
                <w:lang w:eastAsia="zh-CN"/>
                <w:rPrChange w:id="7220" w:author="raye" w:date="2018-08-10T12:30:00Z">
                  <w:rPr>
                    <w:rFonts w:ascii="Calibri" w:hAnsi="Calibri" w:cstheme="minorHAnsi"/>
                    <w:noProof/>
                    <w:lang w:eastAsia="zh-CN"/>
                  </w:rPr>
                </w:rPrChange>
              </w:rPr>
              <w:lastRenderedPageBreak/>
              <w:drawing>
                <wp:inline distT="0" distB="0" distL="0" distR="0" wp14:anchorId="17C34C30" wp14:editId="3A4E7B98">
                  <wp:extent cx="1207790" cy="679050"/>
                  <wp:effectExtent l="0" t="0" r="0" b="6985"/>
                  <wp:docPr id="42" name="Picture 42" descr="../Desktop/Screen%20Shot%202017-09-27%20at%206.14.11%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7%20at%206.14.11%20P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18386" cy="685007"/>
                          </a:xfrm>
                          <a:prstGeom prst="rect">
                            <a:avLst/>
                          </a:prstGeom>
                          <a:noFill/>
                          <a:ln>
                            <a:noFill/>
                          </a:ln>
                        </pic:spPr>
                      </pic:pic>
                    </a:graphicData>
                  </a:graphic>
                </wp:inline>
              </w:drawing>
            </w:r>
          </w:p>
        </w:tc>
      </w:tr>
      <w:tr w:rsidR="005F2EE9" w:rsidRPr="00B0205A" w14:paraId="5D3FFBA5" w14:textId="77777777" w:rsidTr="0033583C">
        <w:tc>
          <w:tcPr>
            <w:tcW w:w="1620" w:type="dxa"/>
          </w:tcPr>
          <w:p w14:paraId="2D8147F0" w14:textId="77777777" w:rsidR="002162A8" w:rsidRPr="00B0205A" w:rsidRDefault="002162A8" w:rsidP="00C409AC">
            <w:pPr>
              <w:pStyle w:val="BodyText1"/>
              <w:rPr>
                <w:noProof/>
                <w:lang w:eastAsia="zh-CN"/>
                <w:rPrChange w:id="7221" w:author="raye" w:date="2018-08-10T12:30:00Z">
                  <w:rPr>
                    <w:rFonts w:ascii="Calibri" w:hAnsi="Calibri" w:cstheme="minorHAnsi"/>
                    <w:noProof/>
                    <w:lang w:eastAsia="zh-CN"/>
                  </w:rPr>
                </w:rPrChange>
              </w:rPr>
            </w:pPr>
            <w:r w:rsidRPr="00B0205A">
              <w:rPr>
                <w:rPrChange w:id="7222" w:author="raye" w:date="2018-08-10T12:30:00Z">
                  <w:rPr>
                    <w:rFonts w:ascii="Calibri" w:hAnsi="Calibri" w:cstheme="minorHAnsi"/>
                  </w:rPr>
                </w:rPrChange>
              </w:rPr>
              <w:lastRenderedPageBreak/>
              <w:t>“+”</w:t>
            </w:r>
          </w:p>
        </w:tc>
        <w:tc>
          <w:tcPr>
            <w:tcW w:w="4334" w:type="dxa"/>
          </w:tcPr>
          <w:p w14:paraId="53B18EB0" w14:textId="6AD5042D" w:rsidR="002162A8" w:rsidRPr="00B0205A" w:rsidRDefault="00205B48" w:rsidP="00A769EC">
            <w:pPr>
              <w:rPr>
                <w:rFonts w:ascii="Times New Roman" w:hAnsi="Times New Roman" w:cs="Times New Roman"/>
                <w:rPrChange w:id="7223" w:author="raye" w:date="2018-08-10T12:30:00Z">
                  <w:rPr>
                    <w:rFonts w:ascii="Calibri" w:hAnsi="Calibri" w:cstheme="minorHAnsi"/>
                  </w:rPr>
                </w:rPrChange>
              </w:rPr>
            </w:pPr>
            <w:r w:rsidRPr="00B0205A">
              <w:rPr>
                <w:rFonts w:ascii="Times New Roman" w:hAnsi="Times New Roman" w:cs="Times New Roman"/>
                <w:rPrChange w:id="7224" w:author="raye" w:date="2018-08-10T12:30:00Z">
                  <w:rPr>
                    <w:rFonts w:ascii="Calibri" w:hAnsi="Calibri" w:cstheme="minorHAnsi"/>
                  </w:rPr>
                </w:rPrChange>
              </w:rPr>
              <w:t>To</w:t>
            </w:r>
            <w:r w:rsidR="002162A8" w:rsidRPr="00B0205A">
              <w:rPr>
                <w:rFonts w:ascii="Times New Roman" w:hAnsi="Times New Roman" w:cs="Times New Roman"/>
                <w:rPrChange w:id="7225" w:author="raye" w:date="2018-08-10T12:30:00Z">
                  <w:rPr>
                    <w:rFonts w:ascii="Calibri" w:hAnsi="Calibri" w:cstheme="minorHAnsi"/>
                  </w:rPr>
                </w:rPrChange>
              </w:rPr>
              <w:t xml:space="preserve"> add extra PDF pages in the current case, the </w:t>
            </w:r>
            <w:r w:rsidR="00604DE2" w:rsidRPr="00B0205A">
              <w:rPr>
                <w:rFonts w:ascii="Times New Roman" w:hAnsi="Times New Roman" w:cs="Times New Roman"/>
                <w:rPrChange w:id="7226" w:author="raye" w:date="2018-08-10T12:30:00Z">
                  <w:rPr>
                    <w:rFonts w:ascii="Calibri" w:hAnsi="Calibri" w:cstheme="minorHAnsi"/>
                  </w:rPr>
                </w:rPrChange>
              </w:rPr>
              <w:t xml:space="preserve">Operations Analyst </w:t>
            </w:r>
            <w:r w:rsidR="002162A8" w:rsidRPr="00B0205A">
              <w:rPr>
                <w:rFonts w:ascii="Times New Roman" w:hAnsi="Times New Roman" w:cs="Times New Roman"/>
                <w:rPrChange w:id="7227" w:author="raye" w:date="2018-08-10T12:30:00Z">
                  <w:rPr>
                    <w:rFonts w:ascii="Calibri" w:hAnsi="Calibri" w:cstheme="minorHAnsi"/>
                  </w:rPr>
                </w:rPrChange>
              </w:rPr>
              <w:t xml:space="preserve">could click “+” button on any page of document.  Then a popup window will ask the </w:t>
            </w:r>
            <w:r w:rsidR="00604DE2" w:rsidRPr="00B0205A">
              <w:rPr>
                <w:rFonts w:ascii="Times New Roman" w:hAnsi="Times New Roman" w:cs="Times New Roman"/>
                <w:rPrChange w:id="7228" w:author="raye" w:date="2018-08-10T12:30:00Z">
                  <w:rPr>
                    <w:rFonts w:ascii="Calibri" w:hAnsi="Calibri" w:cstheme="minorHAnsi"/>
                  </w:rPr>
                </w:rPrChange>
              </w:rPr>
              <w:t xml:space="preserve">Operations Analyst </w:t>
            </w:r>
            <w:r w:rsidR="002162A8" w:rsidRPr="00B0205A">
              <w:rPr>
                <w:rFonts w:ascii="Times New Roman" w:hAnsi="Times New Roman" w:cs="Times New Roman"/>
                <w:rPrChange w:id="7229" w:author="raye" w:date="2018-08-10T12:30:00Z">
                  <w:rPr>
                    <w:rFonts w:ascii="Calibri" w:hAnsi="Calibri" w:cstheme="minorHAnsi"/>
                  </w:rPr>
                </w:rPrChange>
              </w:rPr>
              <w:t xml:space="preserve">to upload the PDF file and the insert position before or after the current page. After click “Upload” button, the system return to case management page. The </w:t>
            </w:r>
            <w:r w:rsidR="00604DE2" w:rsidRPr="00B0205A">
              <w:rPr>
                <w:rFonts w:ascii="Times New Roman" w:hAnsi="Times New Roman" w:cs="Times New Roman"/>
                <w:rPrChange w:id="7230" w:author="raye" w:date="2018-08-10T12:30:00Z">
                  <w:rPr>
                    <w:rFonts w:ascii="Calibri" w:hAnsi="Calibri" w:cstheme="minorHAnsi"/>
                  </w:rPr>
                </w:rPrChange>
              </w:rPr>
              <w:t xml:space="preserve">Operations Analyst </w:t>
            </w:r>
            <w:r w:rsidR="002162A8" w:rsidRPr="00B0205A">
              <w:rPr>
                <w:rFonts w:ascii="Times New Roman" w:hAnsi="Times New Roman" w:cs="Times New Roman"/>
                <w:rPrChange w:id="7231" w:author="raye" w:date="2018-08-10T12:30:00Z">
                  <w:rPr>
                    <w:rFonts w:ascii="Calibri" w:hAnsi="Calibri" w:cstheme="minorHAnsi"/>
                  </w:rPr>
                </w:rPrChange>
              </w:rPr>
              <w:t>could click “Verify” button to reenter the case with new added pages.</w:t>
            </w:r>
          </w:p>
        </w:tc>
        <w:tc>
          <w:tcPr>
            <w:tcW w:w="2631" w:type="dxa"/>
          </w:tcPr>
          <w:p w14:paraId="5DBBE13C" w14:textId="77777777" w:rsidR="002162A8" w:rsidRPr="00B0205A" w:rsidRDefault="002162A8" w:rsidP="00774ECE">
            <w:pPr>
              <w:pStyle w:val="BodyText1"/>
              <w:rPr>
                <w:noProof/>
                <w:lang w:eastAsia="zh-CN"/>
                <w:rPrChange w:id="7232" w:author="raye" w:date="2018-08-10T12:30:00Z">
                  <w:rPr>
                    <w:rFonts w:ascii="Calibri" w:hAnsi="Calibri" w:cstheme="minorHAnsi"/>
                    <w:noProof/>
                    <w:lang w:eastAsia="zh-CN"/>
                  </w:rPr>
                </w:rPrChange>
              </w:rPr>
            </w:pPr>
          </w:p>
          <w:p w14:paraId="0BBC98D6" w14:textId="77777777" w:rsidR="002162A8" w:rsidRPr="00B0205A" w:rsidRDefault="002162A8" w:rsidP="00774ECE">
            <w:pPr>
              <w:pStyle w:val="BodyText1"/>
              <w:rPr>
                <w:noProof/>
                <w:lang w:eastAsia="zh-CN"/>
                <w:rPrChange w:id="7233" w:author="raye" w:date="2018-08-10T12:30:00Z">
                  <w:rPr>
                    <w:rFonts w:ascii="Calibri" w:hAnsi="Calibri" w:cstheme="minorHAnsi"/>
                    <w:noProof/>
                    <w:lang w:eastAsia="zh-CN"/>
                  </w:rPr>
                </w:rPrChange>
              </w:rPr>
            </w:pPr>
            <w:r w:rsidRPr="00B0205A">
              <w:rPr>
                <w:noProof/>
                <w:lang w:eastAsia="zh-CN"/>
                <w:rPrChange w:id="7234" w:author="raye" w:date="2018-08-10T12:30:00Z">
                  <w:rPr>
                    <w:rFonts w:ascii="Calibri" w:hAnsi="Calibri" w:cstheme="minorHAnsi"/>
                    <w:noProof/>
                    <w:lang w:eastAsia="zh-CN"/>
                  </w:rPr>
                </w:rPrChange>
              </w:rPr>
              <w:drawing>
                <wp:inline distT="0" distB="0" distL="0" distR="0" wp14:anchorId="6FE84BDC" wp14:editId="3DB3285D">
                  <wp:extent cx="1481622" cy="720304"/>
                  <wp:effectExtent l="0" t="0" r="444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07051" cy="732667"/>
                          </a:xfrm>
                          <a:prstGeom prst="rect">
                            <a:avLst/>
                          </a:prstGeom>
                        </pic:spPr>
                      </pic:pic>
                    </a:graphicData>
                  </a:graphic>
                </wp:inline>
              </w:drawing>
            </w:r>
          </w:p>
        </w:tc>
      </w:tr>
      <w:tr w:rsidR="005F2EE9" w:rsidRPr="00B0205A" w14:paraId="7841E6AA" w14:textId="77777777" w:rsidTr="0033583C">
        <w:tc>
          <w:tcPr>
            <w:tcW w:w="1620" w:type="dxa"/>
          </w:tcPr>
          <w:p w14:paraId="7AA5C1BA" w14:textId="77777777" w:rsidR="002162A8" w:rsidRPr="00B0205A" w:rsidRDefault="002162A8" w:rsidP="00C409AC">
            <w:pPr>
              <w:pStyle w:val="BodyText1"/>
              <w:rPr>
                <w:rPrChange w:id="7235" w:author="raye" w:date="2018-08-10T12:30:00Z">
                  <w:rPr>
                    <w:rFonts w:ascii="Calibri" w:hAnsi="Calibri" w:cstheme="minorHAnsi"/>
                  </w:rPr>
                </w:rPrChange>
              </w:rPr>
            </w:pPr>
            <w:r w:rsidRPr="00B0205A">
              <w:rPr>
                <w:noProof/>
                <w:lang w:eastAsia="zh-CN"/>
                <w:rPrChange w:id="7236" w:author="raye" w:date="2018-08-10T12:30:00Z">
                  <w:rPr>
                    <w:rFonts w:ascii="Calibri" w:hAnsi="Calibri" w:cstheme="minorHAnsi"/>
                    <w:noProof/>
                    <w:lang w:eastAsia="zh-CN"/>
                  </w:rPr>
                </w:rPrChange>
              </w:rPr>
              <w:drawing>
                <wp:inline distT="0" distB="0" distL="0" distR="0" wp14:anchorId="1D2051ED" wp14:editId="7BF3B847">
                  <wp:extent cx="278721" cy="149704"/>
                  <wp:effectExtent l="0" t="0" r="7620" b="3175"/>
                  <wp:docPr id="130" name="Picture 130" descr="../Desktop/Screen%20Shot%202017-09-27%20at%206.58.16%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7%20at%206.58.16%20P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2457" cy="151710"/>
                          </a:xfrm>
                          <a:prstGeom prst="rect">
                            <a:avLst/>
                          </a:prstGeom>
                          <a:noFill/>
                          <a:ln>
                            <a:noFill/>
                          </a:ln>
                        </pic:spPr>
                      </pic:pic>
                    </a:graphicData>
                  </a:graphic>
                </wp:inline>
              </w:drawing>
            </w:r>
          </w:p>
        </w:tc>
        <w:tc>
          <w:tcPr>
            <w:tcW w:w="4334" w:type="dxa"/>
          </w:tcPr>
          <w:p w14:paraId="44060624" w14:textId="4C4FF058" w:rsidR="002162A8" w:rsidRPr="00B0205A" w:rsidRDefault="002162A8" w:rsidP="00A769EC">
            <w:pPr>
              <w:rPr>
                <w:rFonts w:ascii="Times New Roman" w:hAnsi="Times New Roman" w:cs="Times New Roman"/>
                <w:rPrChange w:id="7237" w:author="raye" w:date="2018-08-10T12:30:00Z">
                  <w:rPr>
                    <w:rFonts w:ascii="Calibri" w:hAnsi="Calibri" w:cstheme="minorHAnsi"/>
                  </w:rPr>
                </w:rPrChange>
              </w:rPr>
            </w:pPr>
            <w:r w:rsidRPr="00B0205A">
              <w:rPr>
                <w:rFonts w:ascii="Times New Roman" w:hAnsi="Times New Roman" w:cs="Times New Roman"/>
                <w:rPrChange w:id="7238" w:author="raye" w:date="2018-08-10T12:30:00Z">
                  <w:rPr>
                    <w:rFonts w:ascii="Calibri" w:hAnsi="Calibri" w:cstheme="minorHAnsi"/>
                  </w:rPr>
                </w:rPrChange>
              </w:rPr>
              <w:t xml:space="preserve">The </w:t>
            </w:r>
            <w:r w:rsidRPr="00B0205A">
              <w:rPr>
                <w:rFonts w:ascii="Times New Roman" w:hAnsi="Times New Roman" w:cs="Times New Roman"/>
                <w:noProof/>
                <w:rPrChange w:id="7239" w:author="raye" w:date="2018-08-10T12:30:00Z">
                  <w:rPr>
                    <w:rFonts w:ascii="Calibri" w:hAnsi="Calibri" w:cstheme="minorHAnsi"/>
                    <w:noProof/>
                  </w:rPr>
                </w:rPrChange>
              </w:rPr>
              <w:drawing>
                <wp:inline distT="0" distB="0" distL="0" distR="0" wp14:anchorId="4FF16B10" wp14:editId="7BA5149C">
                  <wp:extent cx="278524" cy="149599"/>
                  <wp:effectExtent l="0" t="0" r="7620" b="3175"/>
                  <wp:docPr id="44" name="Picture 44" descr="../Desktop/Screen%20Shot%202017-09-27%20at%206.58.16%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7%20at%206.58.16%20P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2294" cy="151624"/>
                          </a:xfrm>
                          <a:prstGeom prst="rect">
                            <a:avLst/>
                          </a:prstGeom>
                          <a:noFill/>
                          <a:ln>
                            <a:noFill/>
                          </a:ln>
                        </pic:spPr>
                      </pic:pic>
                    </a:graphicData>
                  </a:graphic>
                </wp:inline>
              </w:drawing>
            </w:r>
            <w:r w:rsidRPr="00B0205A">
              <w:rPr>
                <w:rFonts w:ascii="Times New Roman" w:hAnsi="Times New Roman" w:cs="Times New Roman"/>
                <w:rPrChange w:id="7240" w:author="raye" w:date="2018-08-10T12:30:00Z">
                  <w:rPr>
                    <w:rFonts w:ascii="Calibri" w:hAnsi="Calibri" w:cstheme="minorHAnsi"/>
                  </w:rPr>
                </w:rPrChange>
              </w:rPr>
              <w:t xml:space="preserve">buttons on the </w:t>
            </w:r>
            <w:r w:rsidR="005F2EE9" w:rsidRPr="00B0205A">
              <w:rPr>
                <w:rFonts w:ascii="Times New Roman" w:hAnsi="Times New Roman" w:cs="Times New Roman"/>
                <w:rPrChange w:id="7241" w:author="raye" w:date="2018-08-10T12:30:00Z">
                  <w:rPr>
                    <w:rFonts w:ascii="Calibri" w:hAnsi="Calibri" w:cstheme="minorHAnsi"/>
                  </w:rPr>
                </w:rPrChange>
              </w:rPr>
              <w:t>left-hand</w:t>
            </w:r>
            <w:r w:rsidRPr="00B0205A">
              <w:rPr>
                <w:rFonts w:ascii="Times New Roman" w:hAnsi="Times New Roman" w:cs="Times New Roman"/>
                <w:rPrChange w:id="7242" w:author="raye" w:date="2018-08-10T12:30:00Z">
                  <w:rPr>
                    <w:rFonts w:ascii="Calibri" w:hAnsi="Calibri" w:cstheme="minorHAnsi"/>
                  </w:rPr>
                </w:rPrChange>
              </w:rPr>
              <w:t xml:space="preserve"> side of window allows </w:t>
            </w:r>
            <w:r w:rsidR="00604DE2" w:rsidRPr="00B0205A">
              <w:rPr>
                <w:rFonts w:ascii="Times New Roman" w:hAnsi="Times New Roman" w:cs="Times New Roman"/>
                <w:rPrChange w:id="7243" w:author="raye" w:date="2018-08-10T12:30:00Z">
                  <w:rPr>
                    <w:rFonts w:ascii="Calibri" w:hAnsi="Calibri" w:cstheme="minorHAnsi"/>
                  </w:rPr>
                </w:rPrChange>
              </w:rPr>
              <w:t xml:space="preserve">Operations Analyst </w:t>
            </w:r>
            <w:r w:rsidRPr="00B0205A">
              <w:rPr>
                <w:rFonts w:ascii="Times New Roman" w:hAnsi="Times New Roman" w:cs="Times New Roman"/>
                <w:rPrChange w:id="7244" w:author="raye" w:date="2018-08-10T12:30:00Z">
                  <w:rPr>
                    <w:rFonts w:ascii="Calibri" w:hAnsi="Calibri" w:cstheme="minorHAnsi"/>
                  </w:rPr>
                </w:rPrChange>
              </w:rPr>
              <w:t xml:space="preserve">to zoom in/out the current page. On each document page, </w:t>
            </w:r>
            <w:r w:rsidR="00604DE2" w:rsidRPr="00B0205A">
              <w:rPr>
                <w:rFonts w:ascii="Times New Roman" w:hAnsi="Times New Roman" w:cs="Times New Roman"/>
                <w:rPrChange w:id="7245" w:author="raye" w:date="2018-08-10T12:30:00Z">
                  <w:rPr>
                    <w:rFonts w:ascii="Calibri" w:hAnsi="Calibri" w:cstheme="minorHAnsi"/>
                  </w:rPr>
                </w:rPrChange>
              </w:rPr>
              <w:t xml:space="preserve">Operations Analyst </w:t>
            </w:r>
            <w:r w:rsidRPr="00B0205A">
              <w:rPr>
                <w:rFonts w:ascii="Times New Roman" w:hAnsi="Times New Roman" w:cs="Times New Roman"/>
                <w:rPrChange w:id="7246" w:author="raye" w:date="2018-08-10T12:30:00Z">
                  <w:rPr>
                    <w:rFonts w:ascii="Calibri" w:hAnsi="Calibri" w:cstheme="minorHAnsi"/>
                  </w:rPr>
                </w:rPrChange>
              </w:rPr>
              <w:t xml:space="preserve">can move the </w:t>
            </w:r>
            <w:r w:rsidR="0074637F" w:rsidRPr="00B0205A">
              <w:rPr>
                <w:rFonts w:ascii="Times New Roman" w:hAnsi="Times New Roman" w:cs="Times New Roman"/>
                <w:rPrChange w:id="7247" w:author="raye" w:date="2018-08-10T12:30:00Z">
                  <w:rPr>
                    <w:rFonts w:ascii="Calibri" w:hAnsi="Calibri" w:cstheme="minorHAnsi"/>
                  </w:rPr>
                </w:rPrChange>
              </w:rPr>
              <w:t>PDF</w:t>
            </w:r>
            <w:r w:rsidRPr="00B0205A">
              <w:rPr>
                <w:rFonts w:ascii="Times New Roman" w:hAnsi="Times New Roman" w:cs="Times New Roman"/>
                <w:rPrChange w:id="7248" w:author="raye" w:date="2018-08-10T12:30:00Z">
                  <w:rPr>
                    <w:rFonts w:ascii="Calibri" w:hAnsi="Calibri" w:cstheme="minorHAnsi"/>
                  </w:rPr>
                </w:rPrChange>
              </w:rPr>
              <w:t xml:space="preserve"> by dragging the mouse.</w:t>
            </w:r>
          </w:p>
        </w:tc>
        <w:tc>
          <w:tcPr>
            <w:tcW w:w="2631" w:type="dxa"/>
          </w:tcPr>
          <w:p w14:paraId="36265970" w14:textId="77777777" w:rsidR="002162A8" w:rsidRPr="00B0205A" w:rsidRDefault="002162A8" w:rsidP="00A769EC">
            <w:pPr>
              <w:pStyle w:val="BodyText1"/>
              <w:rPr>
                <w:noProof/>
                <w:lang w:eastAsia="zh-CN"/>
                <w:rPrChange w:id="7249" w:author="raye" w:date="2018-08-10T12:30:00Z">
                  <w:rPr>
                    <w:rFonts w:ascii="Calibri" w:hAnsi="Calibri" w:cstheme="minorHAnsi"/>
                    <w:noProof/>
                    <w:lang w:eastAsia="zh-CN"/>
                  </w:rPr>
                </w:rPrChange>
              </w:rPr>
            </w:pPr>
            <w:r w:rsidRPr="00B0205A">
              <w:rPr>
                <w:noProof/>
                <w:lang w:eastAsia="zh-CN"/>
                <w:rPrChange w:id="7250" w:author="raye" w:date="2018-08-10T12:30:00Z">
                  <w:rPr>
                    <w:rFonts w:ascii="Calibri" w:hAnsi="Calibri" w:cstheme="minorHAnsi"/>
                    <w:noProof/>
                    <w:lang w:eastAsia="zh-CN"/>
                  </w:rPr>
                </w:rPrChange>
              </w:rPr>
              <w:drawing>
                <wp:inline distT="0" distB="0" distL="0" distR="0" wp14:anchorId="07148FAC" wp14:editId="3AD87BA6">
                  <wp:extent cx="332509" cy="178595"/>
                  <wp:effectExtent l="0" t="0" r="0" b="0"/>
                  <wp:docPr id="45" name="Picture 45" descr="../Desktop/Screen%20Shot%202017-09-27%20at%206.58.16%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7%20at%206.58.16%20P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7320" cy="181179"/>
                          </a:xfrm>
                          <a:prstGeom prst="rect">
                            <a:avLst/>
                          </a:prstGeom>
                          <a:noFill/>
                          <a:ln>
                            <a:noFill/>
                          </a:ln>
                        </pic:spPr>
                      </pic:pic>
                    </a:graphicData>
                  </a:graphic>
                </wp:inline>
              </w:drawing>
            </w:r>
          </w:p>
        </w:tc>
      </w:tr>
      <w:tr w:rsidR="005F2EE9" w:rsidRPr="00B0205A" w14:paraId="0A62C33E" w14:textId="77777777" w:rsidTr="0033583C">
        <w:tc>
          <w:tcPr>
            <w:tcW w:w="1620" w:type="dxa"/>
          </w:tcPr>
          <w:p w14:paraId="133B04D1" w14:textId="77777777" w:rsidR="002162A8" w:rsidRPr="00B0205A" w:rsidRDefault="002162A8" w:rsidP="00C409AC">
            <w:pPr>
              <w:pStyle w:val="BodyText1"/>
              <w:rPr>
                <w:noProof/>
                <w:lang w:eastAsia="zh-CN"/>
                <w:rPrChange w:id="7251" w:author="raye" w:date="2018-08-10T12:30:00Z">
                  <w:rPr>
                    <w:rFonts w:ascii="Calibri" w:hAnsi="Calibri" w:cstheme="minorHAnsi"/>
                    <w:noProof/>
                    <w:lang w:eastAsia="zh-CN"/>
                  </w:rPr>
                </w:rPrChange>
              </w:rPr>
            </w:pPr>
            <w:r w:rsidRPr="00B0205A">
              <w:rPr>
                <w:noProof/>
                <w:lang w:eastAsia="zh-CN"/>
                <w:rPrChange w:id="7252" w:author="raye" w:date="2018-08-10T12:30:00Z">
                  <w:rPr>
                    <w:rFonts w:ascii="Calibri" w:hAnsi="Calibri" w:cstheme="minorHAnsi"/>
                    <w:noProof/>
                    <w:lang w:eastAsia="zh-CN"/>
                  </w:rPr>
                </w:rPrChange>
              </w:rPr>
              <w:t>Save</w:t>
            </w:r>
          </w:p>
        </w:tc>
        <w:tc>
          <w:tcPr>
            <w:tcW w:w="4334" w:type="dxa"/>
          </w:tcPr>
          <w:p w14:paraId="5A347F8B" w14:textId="77777777" w:rsidR="002162A8" w:rsidRPr="00B0205A" w:rsidRDefault="002162A8" w:rsidP="00A769EC">
            <w:pPr>
              <w:rPr>
                <w:rFonts w:ascii="Times New Roman" w:hAnsi="Times New Roman" w:cs="Times New Roman"/>
                <w:rPrChange w:id="7253" w:author="raye" w:date="2018-08-10T12:30:00Z">
                  <w:rPr>
                    <w:rFonts w:ascii="Calibri" w:hAnsi="Calibri" w:cstheme="minorHAnsi"/>
                  </w:rPr>
                </w:rPrChange>
              </w:rPr>
            </w:pPr>
            <w:r w:rsidRPr="00B0205A">
              <w:rPr>
                <w:rFonts w:ascii="Times New Roman" w:hAnsi="Times New Roman" w:cs="Times New Roman"/>
                <w:rPrChange w:id="7254" w:author="raye" w:date="2018-08-10T12:30:00Z">
                  <w:rPr>
                    <w:rFonts w:ascii="Calibri" w:hAnsi="Calibri" w:cstheme="minorHAnsi"/>
                  </w:rPr>
                </w:rPrChange>
              </w:rPr>
              <w:t>save all field value in current page</w:t>
            </w:r>
          </w:p>
          <w:p w14:paraId="2B0DEB7D" w14:textId="1531ABE0" w:rsidR="002162A8" w:rsidRPr="00B0205A" w:rsidRDefault="002162A8" w:rsidP="00774ECE">
            <w:pPr>
              <w:rPr>
                <w:rFonts w:ascii="Times New Roman" w:hAnsi="Times New Roman" w:cs="Times New Roman"/>
                <w:rPrChange w:id="7255" w:author="raye" w:date="2018-08-10T12:30:00Z">
                  <w:rPr>
                    <w:rFonts w:ascii="Calibri" w:hAnsi="Calibri" w:cstheme="minorHAnsi"/>
                  </w:rPr>
                </w:rPrChange>
              </w:rPr>
            </w:pPr>
            <w:r w:rsidRPr="00B0205A">
              <w:rPr>
                <w:rFonts w:ascii="Times New Roman" w:hAnsi="Times New Roman" w:cs="Times New Roman"/>
                <w:rPrChange w:id="7256" w:author="raye" w:date="2018-08-10T12:30:00Z">
                  <w:rPr>
                    <w:rFonts w:ascii="Calibri" w:hAnsi="Calibri" w:cstheme="minorHAnsi"/>
                  </w:rPr>
                </w:rPrChange>
              </w:rPr>
              <w:t xml:space="preserve">After the </w:t>
            </w:r>
            <w:r w:rsidR="00604DE2" w:rsidRPr="00B0205A">
              <w:rPr>
                <w:rFonts w:ascii="Times New Roman" w:hAnsi="Times New Roman" w:cs="Times New Roman"/>
                <w:rPrChange w:id="7257" w:author="raye" w:date="2018-08-10T12:30:00Z">
                  <w:rPr>
                    <w:rFonts w:ascii="Calibri" w:hAnsi="Calibri" w:cstheme="minorHAnsi"/>
                  </w:rPr>
                </w:rPrChange>
              </w:rPr>
              <w:t xml:space="preserve">Operations Analyst </w:t>
            </w:r>
            <w:r w:rsidRPr="00B0205A">
              <w:rPr>
                <w:rFonts w:ascii="Times New Roman" w:hAnsi="Times New Roman" w:cs="Times New Roman"/>
                <w:rPrChange w:id="7258" w:author="raye" w:date="2018-08-10T12:30:00Z">
                  <w:rPr>
                    <w:rFonts w:ascii="Calibri" w:hAnsi="Calibri" w:cstheme="minorHAnsi"/>
                  </w:rPr>
                </w:rPrChange>
              </w:rPr>
              <w:t xml:space="preserve">finish entering and refining all the entity values, he/she could click “Save” button to save the entered value. A format reminder will be prompted if there is incorrect format. Without correcting the incorrect entity value format then clicking the “Save” button will trigger the following popup window The </w:t>
            </w:r>
            <w:r w:rsidR="00604DE2" w:rsidRPr="00B0205A">
              <w:rPr>
                <w:rFonts w:ascii="Times New Roman" w:hAnsi="Times New Roman" w:cs="Times New Roman"/>
                <w:rPrChange w:id="7259" w:author="raye" w:date="2018-08-10T12:30:00Z">
                  <w:rPr>
                    <w:rFonts w:ascii="Calibri" w:hAnsi="Calibri" w:cstheme="minorHAnsi"/>
                  </w:rPr>
                </w:rPrChange>
              </w:rPr>
              <w:t xml:space="preserve">Operations Analyst </w:t>
            </w:r>
            <w:r w:rsidRPr="00B0205A">
              <w:rPr>
                <w:rFonts w:ascii="Times New Roman" w:hAnsi="Times New Roman" w:cs="Times New Roman"/>
                <w:rPrChange w:id="7260" w:author="raye" w:date="2018-08-10T12:30:00Z">
                  <w:rPr>
                    <w:rFonts w:ascii="Calibri" w:hAnsi="Calibri" w:cstheme="minorHAnsi"/>
                  </w:rPr>
                </w:rPrChange>
              </w:rPr>
              <w:t xml:space="preserve">must correct the incorrect format </w:t>
            </w:r>
            <w:r w:rsidR="00205B48" w:rsidRPr="00B0205A">
              <w:rPr>
                <w:rFonts w:ascii="Times New Roman" w:hAnsi="Times New Roman" w:cs="Times New Roman"/>
                <w:rPrChange w:id="7261" w:author="raye" w:date="2018-08-10T12:30:00Z">
                  <w:rPr>
                    <w:rFonts w:ascii="Calibri" w:hAnsi="Calibri" w:cstheme="minorHAnsi"/>
                  </w:rPr>
                </w:rPrChange>
              </w:rPr>
              <w:t>to</w:t>
            </w:r>
            <w:r w:rsidRPr="00B0205A">
              <w:rPr>
                <w:rFonts w:ascii="Times New Roman" w:hAnsi="Times New Roman" w:cs="Times New Roman"/>
                <w:rPrChange w:id="7262" w:author="raye" w:date="2018-08-10T12:30:00Z">
                  <w:rPr>
                    <w:rFonts w:ascii="Calibri" w:hAnsi="Calibri" w:cstheme="minorHAnsi"/>
                  </w:rPr>
                </w:rPrChange>
              </w:rPr>
              <w:t xml:space="preserve"> save the current page.</w:t>
            </w:r>
          </w:p>
        </w:tc>
        <w:tc>
          <w:tcPr>
            <w:tcW w:w="2631" w:type="dxa"/>
          </w:tcPr>
          <w:p w14:paraId="500FD4C7" w14:textId="77777777" w:rsidR="002162A8" w:rsidRPr="00B0205A" w:rsidRDefault="002162A8" w:rsidP="00774ECE">
            <w:pPr>
              <w:pStyle w:val="BodyText1"/>
              <w:rPr>
                <w:noProof/>
                <w:lang w:eastAsia="zh-CN"/>
                <w:rPrChange w:id="7263" w:author="raye" w:date="2018-08-10T12:30:00Z">
                  <w:rPr>
                    <w:rFonts w:ascii="Calibri" w:hAnsi="Calibri" w:cstheme="minorHAnsi"/>
                    <w:noProof/>
                    <w:lang w:eastAsia="zh-CN"/>
                  </w:rPr>
                </w:rPrChange>
              </w:rPr>
            </w:pPr>
            <w:r w:rsidRPr="00B0205A">
              <w:rPr>
                <w:noProof/>
                <w:lang w:eastAsia="zh-CN"/>
                <w:rPrChange w:id="7264" w:author="raye" w:date="2018-08-10T12:30:00Z">
                  <w:rPr>
                    <w:rFonts w:ascii="Calibri" w:hAnsi="Calibri" w:cstheme="minorHAnsi"/>
                    <w:noProof/>
                    <w:lang w:eastAsia="zh-CN"/>
                  </w:rPr>
                </w:rPrChange>
              </w:rPr>
              <w:drawing>
                <wp:inline distT="0" distB="0" distL="0" distR="0" wp14:anchorId="1E0C51B2" wp14:editId="59A6CA97">
                  <wp:extent cx="1487858" cy="1228243"/>
                  <wp:effectExtent l="0" t="0" r="0" b="0"/>
                  <wp:docPr id="46" name="Picture 46" descr="../Desktop/Screen%20Shot%202017-09-27%20at%206.12.3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7%20at%206.12.39%20P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05152" cy="1242520"/>
                          </a:xfrm>
                          <a:prstGeom prst="rect">
                            <a:avLst/>
                          </a:prstGeom>
                          <a:noFill/>
                          <a:ln>
                            <a:noFill/>
                          </a:ln>
                        </pic:spPr>
                      </pic:pic>
                    </a:graphicData>
                  </a:graphic>
                </wp:inline>
              </w:drawing>
            </w:r>
          </w:p>
        </w:tc>
      </w:tr>
      <w:tr w:rsidR="005F2EE9" w:rsidRPr="00B0205A" w14:paraId="6B0AA19F" w14:textId="77777777" w:rsidTr="0033583C">
        <w:tc>
          <w:tcPr>
            <w:tcW w:w="1620" w:type="dxa"/>
          </w:tcPr>
          <w:p w14:paraId="09E8D90D" w14:textId="77777777" w:rsidR="002162A8" w:rsidRPr="00B0205A" w:rsidRDefault="002162A8" w:rsidP="00C409AC">
            <w:pPr>
              <w:pStyle w:val="BodyText1"/>
              <w:rPr>
                <w:noProof/>
                <w:lang w:eastAsia="zh-CN"/>
                <w:rPrChange w:id="7265" w:author="raye" w:date="2018-08-10T12:30:00Z">
                  <w:rPr>
                    <w:rFonts w:ascii="Calibri" w:hAnsi="Calibri" w:cstheme="minorHAnsi"/>
                    <w:noProof/>
                    <w:lang w:eastAsia="zh-CN"/>
                  </w:rPr>
                </w:rPrChange>
              </w:rPr>
            </w:pPr>
            <w:r w:rsidRPr="00B0205A">
              <w:rPr>
                <w:noProof/>
                <w:lang w:eastAsia="zh-CN"/>
                <w:rPrChange w:id="7266" w:author="raye" w:date="2018-08-10T12:30:00Z">
                  <w:rPr>
                    <w:rFonts w:ascii="Calibri" w:hAnsi="Calibri" w:cstheme="minorHAnsi"/>
                    <w:noProof/>
                    <w:lang w:eastAsia="zh-CN"/>
                  </w:rPr>
                </w:rPrChange>
              </w:rPr>
              <w:t>Save to all</w:t>
            </w:r>
          </w:p>
        </w:tc>
        <w:tc>
          <w:tcPr>
            <w:tcW w:w="4334" w:type="dxa"/>
          </w:tcPr>
          <w:p w14:paraId="44DB6BB0" w14:textId="77777777" w:rsidR="002162A8" w:rsidRPr="00B0205A" w:rsidRDefault="002162A8" w:rsidP="00A769EC">
            <w:pPr>
              <w:rPr>
                <w:rFonts w:ascii="Times New Roman" w:hAnsi="Times New Roman" w:cs="Times New Roman"/>
                <w:rPrChange w:id="7267" w:author="raye" w:date="2018-08-10T12:30:00Z">
                  <w:rPr>
                    <w:rFonts w:ascii="Calibri" w:hAnsi="Calibri" w:cstheme="minorHAnsi"/>
                  </w:rPr>
                </w:rPrChange>
              </w:rPr>
            </w:pPr>
            <w:r w:rsidRPr="00B0205A">
              <w:rPr>
                <w:rFonts w:ascii="Times New Roman" w:hAnsi="Times New Roman" w:cs="Times New Roman"/>
                <w:rPrChange w:id="7268" w:author="raye" w:date="2018-08-10T12:30:00Z">
                  <w:rPr>
                    <w:rFonts w:ascii="Calibri" w:hAnsi="Calibri" w:cstheme="minorHAnsi"/>
                  </w:rPr>
                </w:rPrChange>
              </w:rPr>
              <w:t>save all field value across same type of document</w:t>
            </w:r>
          </w:p>
          <w:p w14:paraId="30BF1FF9" w14:textId="40DBEB21" w:rsidR="002162A8" w:rsidRPr="00B0205A" w:rsidRDefault="002162A8" w:rsidP="00774ECE">
            <w:pPr>
              <w:rPr>
                <w:rFonts w:ascii="Times New Roman" w:hAnsi="Times New Roman" w:cs="Times New Roman"/>
                <w:rPrChange w:id="7269" w:author="raye" w:date="2018-08-10T12:30:00Z">
                  <w:rPr>
                    <w:rFonts w:ascii="Calibri" w:hAnsi="Calibri" w:cstheme="minorHAnsi"/>
                  </w:rPr>
                </w:rPrChange>
              </w:rPr>
            </w:pPr>
            <w:r w:rsidRPr="00B0205A">
              <w:rPr>
                <w:rFonts w:ascii="Times New Roman" w:hAnsi="Times New Roman" w:cs="Times New Roman"/>
                <w:rPrChange w:id="7270" w:author="raye" w:date="2018-08-10T12:30:00Z">
                  <w:rPr>
                    <w:rFonts w:ascii="Calibri" w:hAnsi="Calibri" w:cstheme="minorHAnsi"/>
                  </w:rPr>
                </w:rPrChange>
              </w:rPr>
              <w:t xml:space="preserve">If “Save To All” button is clicked, then the entity values across all the same document type will be saved as the current page value. A format reminder will be prompted if there is incorrect format. Without correcting the incorrect entity value format then clicking the “Save To All” buttons will trigger the following popup window. The </w:t>
            </w:r>
            <w:r w:rsidR="00604DE2" w:rsidRPr="00B0205A">
              <w:rPr>
                <w:rFonts w:ascii="Times New Roman" w:hAnsi="Times New Roman" w:cs="Times New Roman"/>
                <w:rPrChange w:id="7271" w:author="raye" w:date="2018-08-10T12:30:00Z">
                  <w:rPr>
                    <w:rFonts w:ascii="Calibri" w:hAnsi="Calibri" w:cstheme="minorHAnsi"/>
                  </w:rPr>
                </w:rPrChange>
              </w:rPr>
              <w:t xml:space="preserve">Operations Analyst </w:t>
            </w:r>
            <w:r w:rsidRPr="00B0205A">
              <w:rPr>
                <w:rFonts w:ascii="Times New Roman" w:hAnsi="Times New Roman" w:cs="Times New Roman"/>
                <w:rPrChange w:id="7272" w:author="raye" w:date="2018-08-10T12:30:00Z">
                  <w:rPr>
                    <w:rFonts w:ascii="Calibri" w:hAnsi="Calibri" w:cstheme="minorHAnsi"/>
                  </w:rPr>
                </w:rPrChange>
              </w:rPr>
              <w:t>must correct the incorrect format on the current page.</w:t>
            </w:r>
          </w:p>
        </w:tc>
        <w:tc>
          <w:tcPr>
            <w:tcW w:w="2631" w:type="dxa"/>
          </w:tcPr>
          <w:p w14:paraId="2F3A4F8D" w14:textId="77777777" w:rsidR="002162A8" w:rsidRPr="00B0205A" w:rsidRDefault="002162A8" w:rsidP="00774ECE">
            <w:pPr>
              <w:pStyle w:val="BodyText1"/>
              <w:rPr>
                <w:noProof/>
                <w:lang w:eastAsia="zh-CN"/>
                <w:rPrChange w:id="7273" w:author="raye" w:date="2018-08-10T12:30:00Z">
                  <w:rPr>
                    <w:rFonts w:ascii="Calibri" w:hAnsi="Calibri" w:cstheme="minorHAnsi"/>
                    <w:noProof/>
                    <w:lang w:eastAsia="zh-CN"/>
                  </w:rPr>
                </w:rPrChange>
              </w:rPr>
            </w:pPr>
            <w:r w:rsidRPr="00B0205A">
              <w:rPr>
                <w:noProof/>
                <w:lang w:eastAsia="zh-CN"/>
                <w:rPrChange w:id="7274" w:author="raye" w:date="2018-08-10T12:30:00Z">
                  <w:rPr>
                    <w:rFonts w:ascii="Calibri" w:hAnsi="Calibri" w:cstheme="minorHAnsi"/>
                    <w:noProof/>
                    <w:lang w:eastAsia="zh-CN"/>
                  </w:rPr>
                </w:rPrChange>
              </w:rPr>
              <w:drawing>
                <wp:inline distT="0" distB="0" distL="0" distR="0" wp14:anchorId="6EB6F425" wp14:editId="7BC121DB">
                  <wp:extent cx="1474930" cy="1217570"/>
                  <wp:effectExtent l="0" t="0" r="0" b="1905"/>
                  <wp:docPr id="48" name="Picture 48" descr="../Desktop/Screen%20Shot%202017-09-27%20at%206.12.3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7%20at%206.12.39%20P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85697" cy="1226459"/>
                          </a:xfrm>
                          <a:prstGeom prst="rect">
                            <a:avLst/>
                          </a:prstGeom>
                          <a:noFill/>
                          <a:ln>
                            <a:noFill/>
                          </a:ln>
                        </pic:spPr>
                      </pic:pic>
                    </a:graphicData>
                  </a:graphic>
                </wp:inline>
              </w:drawing>
            </w:r>
          </w:p>
        </w:tc>
      </w:tr>
      <w:tr w:rsidR="005F2EE9" w:rsidRPr="00B0205A" w14:paraId="4DC932A8" w14:textId="77777777" w:rsidTr="0033583C">
        <w:tc>
          <w:tcPr>
            <w:tcW w:w="1620" w:type="dxa"/>
          </w:tcPr>
          <w:p w14:paraId="11E742F5" w14:textId="77777777" w:rsidR="002162A8" w:rsidRPr="00B0205A" w:rsidRDefault="002162A8" w:rsidP="00C409AC">
            <w:pPr>
              <w:pStyle w:val="BodyText1"/>
              <w:rPr>
                <w:noProof/>
                <w:lang w:eastAsia="zh-CN"/>
                <w:rPrChange w:id="7275" w:author="raye" w:date="2018-08-10T12:30:00Z">
                  <w:rPr>
                    <w:rFonts w:ascii="Calibri" w:hAnsi="Calibri" w:cstheme="minorHAnsi"/>
                    <w:noProof/>
                    <w:lang w:eastAsia="zh-CN"/>
                  </w:rPr>
                </w:rPrChange>
              </w:rPr>
            </w:pPr>
            <w:r w:rsidRPr="00B0205A">
              <w:rPr>
                <w:noProof/>
                <w:lang w:eastAsia="zh-CN"/>
                <w:rPrChange w:id="7276" w:author="raye" w:date="2018-08-10T12:30:00Z">
                  <w:rPr>
                    <w:rFonts w:ascii="Calibri" w:hAnsi="Calibri" w:cstheme="minorHAnsi"/>
                    <w:noProof/>
                    <w:lang w:eastAsia="zh-CN"/>
                  </w:rPr>
                </w:rPrChange>
              </w:rPr>
              <w:drawing>
                <wp:inline distT="0" distB="0" distL="0" distR="0" wp14:anchorId="3B3CB67C" wp14:editId="23318A7E">
                  <wp:extent cx="104781" cy="92597"/>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6873" cy="94445"/>
                          </a:xfrm>
                          <a:prstGeom prst="rect">
                            <a:avLst/>
                          </a:prstGeom>
                        </pic:spPr>
                      </pic:pic>
                    </a:graphicData>
                  </a:graphic>
                </wp:inline>
              </w:drawing>
            </w:r>
          </w:p>
        </w:tc>
        <w:tc>
          <w:tcPr>
            <w:tcW w:w="4334" w:type="dxa"/>
          </w:tcPr>
          <w:p w14:paraId="70005D95" w14:textId="4A6625FE" w:rsidR="002162A8" w:rsidRPr="00B0205A" w:rsidRDefault="002162A8" w:rsidP="00A769EC">
            <w:pPr>
              <w:rPr>
                <w:rFonts w:ascii="Times New Roman" w:hAnsi="Times New Roman" w:cs="Times New Roman"/>
                <w:rPrChange w:id="7277" w:author="raye" w:date="2018-08-10T12:30:00Z">
                  <w:rPr>
                    <w:rFonts w:ascii="Calibri" w:hAnsi="Calibri" w:cstheme="minorHAnsi"/>
                  </w:rPr>
                </w:rPrChange>
              </w:rPr>
            </w:pPr>
            <w:r w:rsidRPr="00B0205A">
              <w:rPr>
                <w:rFonts w:ascii="Times New Roman" w:hAnsi="Times New Roman" w:cs="Times New Roman"/>
                <w:rPrChange w:id="7278" w:author="raye" w:date="2018-08-10T12:30:00Z">
                  <w:rPr>
                    <w:rFonts w:ascii="Calibri" w:hAnsi="Calibri" w:cstheme="minorHAnsi"/>
                  </w:rPr>
                </w:rPrChange>
              </w:rPr>
              <w:t xml:space="preserve">Rotate button, current page will be rotated 90 </w:t>
            </w:r>
            <w:r w:rsidR="007F71E8" w:rsidRPr="00B0205A">
              <w:rPr>
                <w:rFonts w:ascii="Times New Roman" w:hAnsi="Times New Roman" w:cs="Times New Roman"/>
                <w:rPrChange w:id="7279" w:author="raye" w:date="2018-08-10T12:30:00Z">
                  <w:rPr>
                    <w:rFonts w:ascii="Calibri" w:hAnsi="Calibri" w:cstheme="minorHAnsi"/>
                  </w:rPr>
                </w:rPrChange>
              </w:rPr>
              <w:t>degrees</w:t>
            </w:r>
            <w:r w:rsidRPr="00B0205A">
              <w:rPr>
                <w:rFonts w:ascii="Times New Roman" w:hAnsi="Times New Roman" w:cs="Times New Roman"/>
                <w:rPrChange w:id="7280" w:author="raye" w:date="2018-08-10T12:30:00Z">
                  <w:rPr>
                    <w:rFonts w:ascii="Calibri" w:hAnsi="Calibri" w:cstheme="minorHAnsi"/>
                  </w:rPr>
                </w:rPrChange>
              </w:rPr>
              <w:t xml:space="preserve"> once click, it could be saved after </w:t>
            </w:r>
            <w:r w:rsidRPr="00B0205A">
              <w:rPr>
                <w:rFonts w:ascii="Times New Roman" w:hAnsi="Times New Roman" w:cs="Times New Roman"/>
                <w:rPrChange w:id="7281" w:author="raye" w:date="2018-08-10T12:30:00Z">
                  <w:rPr>
                    <w:rFonts w:ascii="Calibri" w:hAnsi="Calibri" w:cstheme="minorHAnsi"/>
                  </w:rPr>
                </w:rPrChange>
              </w:rPr>
              <w:lastRenderedPageBreak/>
              <w:t>adjustment.</w:t>
            </w:r>
          </w:p>
        </w:tc>
        <w:tc>
          <w:tcPr>
            <w:tcW w:w="2631" w:type="dxa"/>
          </w:tcPr>
          <w:p w14:paraId="59132041" w14:textId="77777777" w:rsidR="002162A8" w:rsidRPr="00B0205A" w:rsidRDefault="002162A8" w:rsidP="00774ECE">
            <w:pPr>
              <w:pStyle w:val="BodyText1"/>
              <w:rPr>
                <w:noProof/>
                <w:highlight w:val="yellow"/>
                <w:lang w:eastAsia="zh-CN"/>
                <w:rPrChange w:id="7282" w:author="raye" w:date="2018-08-10T12:30:00Z">
                  <w:rPr>
                    <w:rFonts w:ascii="Calibri" w:hAnsi="Calibri" w:cstheme="minorHAnsi"/>
                    <w:noProof/>
                    <w:highlight w:val="yellow"/>
                    <w:lang w:eastAsia="zh-CN"/>
                  </w:rPr>
                </w:rPrChange>
              </w:rPr>
            </w:pPr>
          </w:p>
        </w:tc>
      </w:tr>
      <w:tr w:rsidR="005F2EE9" w:rsidRPr="00B0205A" w14:paraId="773468C8" w14:textId="77777777" w:rsidTr="0033583C">
        <w:tc>
          <w:tcPr>
            <w:tcW w:w="1620" w:type="dxa"/>
          </w:tcPr>
          <w:p w14:paraId="3AA93717" w14:textId="77777777" w:rsidR="002162A8" w:rsidRPr="00B0205A" w:rsidRDefault="002162A8" w:rsidP="00C409AC">
            <w:pPr>
              <w:rPr>
                <w:rFonts w:ascii="Times New Roman" w:hAnsi="Times New Roman" w:cs="Times New Roman"/>
                <w:noProof/>
                <w:rPrChange w:id="7283" w:author="raye" w:date="2018-08-10T12:30:00Z">
                  <w:rPr>
                    <w:rFonts w:ascii="Calibri" w:hAnsi="Calibri" w:cstheme="minorHAnsi"/>
                    <w:noProof/>
                  </w:rPr>
                </w:rPrChange>
              </w:rPr>
            </w:pPr>
            <w:r w:rsidRPr="00B0205A">
              <w:rPr>
                <w:rFonts w:ascii="Times New Roman" w:hAnsi="Times New Roman" w:cs="Times New Roman"/>
                <w:rPrChange w:id="7284" w:author="raye" w:date="2018-08-10T12:30:00Z">
                  <w:rPr>
                    <w:rFonts w:ascii="Calibri" w:hAnsi="Calibri" w:cstheme="minorHAnsi"/>
                  </w:rPr>
                </w:rPrChange>
              </w:rPr>
              <w:lastRenderedPageBreak/>
              <w:t>START CHECKING</w:t>
            </w:r>
          </w:p>
        </w:tc>
        <w:tc>
          <w:tcPr>
            <w:tcW w:w="4334" w:type="dxa"/>
          </w:tcPr>
          <w:p w14:paraId="08B341F4" w14:textId="3683DF77" w:rsidR="002162A8" w:rsidRPr="00B0205A" w:rsidRDefault="002162A8" w:rsidP="00A769EC">
            <w:pPr>
              <w:jc w:val="left"/>
              <w:rPr>
                <w:rFonts w:ascii="Times New Roman" w:hAnsi="Times New Roman" w:cs="Times New Roman"/>
                <w:rPrChange w:id="7285" w:author="raye" w:date="2018-08-10T12:30:00Z">
                  <w:rPr>
                    <w:rFonts w:ascii="Calibri" w:hAnsi="Calibri" w:cstheme="minorHAnsi"/>
                  </w:rPr>
                </w:rPrChange>
              </w:rPr>
            </w:pPr>
            <w:r w:rsidRPr="00B0205A">
              <w:rPr>
                <w:rFonts w:ascii="Times New Roman" w:hAnsi="Times New Roman" w:cs="Times New Roman"/>
                <w:rPrChange w:id="7286" w:author="raye" w:date="2018-08-10T12:30:00Z">
                  <w:rPr>
                    <w:rFonts w:ascii="Calibri" w:hAnsi="Calibri" w:cstheme="minorHAnsi"/>
                  </w:rPr>
                </w:rPrChange>
              </w:rPr>
              <w:t xml:space="preserve">It should trigger </w:t>
            </w:r>
            <w:r w:rsidR="005B63F8" w:rsidRPr="00B0205A">
              <w:rPr>
                <w:rFonts w:ascii="Times New Roman" w:hAnsi="Times New Roman" w:cs="Times New Roman"/>
                <w:rPrChange w:id="7287" w:author="raye" w:date="2018-08-10T12:30:00Z">
                  <w:rPr>
                    <w:rFonts w:ascii="Calibri" w:hAnsi="Calibri" w:cstheme="minorHAnsi"/>
                  </w:rPr>
                </w:rPrChange>
              </w:rPr>
              <w:t>the API</w:t>
            </w:r>
            <w:r w:rsidRPr="00B0205A">
              <w:rPr>
                <w:rFonts w:ascii="Times New Roman" w:hAnsi="Times New Roman" w:cs="Times New Roman"/>
                <w:rPrChange w:id="7288" w:author="raye" w:date="2018-08-10T12:30:00Z">
                  <w:rPr>
                    <w:rFonts w:ascii="Calibri" w:hAnsi="Calibri" w:cstheme="minorHAnsi"/>
                  </w:rPr>
                </w:rPrChange>
              </w:rPr>
              <w:t xml:space="preserve"> </w:t>
            </w:r>
            <w:r w:rsidR="00463DD7" w:rsidRPr="00B0205A">
              <w:rPr>
                <w:rFonts w:ascii="Times New Roman" w:hAnsi="Times New Roman" w:cs="Times New Roman"/>
                <w:rPrChange w:id="7289" w:author="raye" w:date="2018-08-10T12:30:00Z">
                  <w:rPr>
                    <w:rFonts w:ascii="Calibri" w:hAnsi="Calibri" w:cstheme="minorHAnsi"/>
                  </w:rPr>
                </w:rPrChange>
              </w:rPr>
              <w:t>process, and</w:t>
            </w:r>
            <w:r w:rsidRPr="00B0205A">
              <w:rPr>
                <w:rFonts w:ascii="Times New Roman" w:hAnsi="Times New Roman" w:cs="Times New Roman"/>
                <w:rPrChange w:id="7290" w:author="raye" w:date="2018-08-10T12:30:00Z">
                  <w:rPr>
                    <w:rFonts w:ascii="Calibri" w:hAnsi="Calibri" w:cstheme="minorHAnsi"/>
                  </w:rPr>
                </w:rPrChange>
              </w:rPr>
              <w:t xml:space="preserve"> it will provide answers/evidence for auto/semi-automatically questions</w:t>
            </w:r>
          </w:p>
        </w:tc>
        <w:tc>
          <w:tcPr>
            <w:tcW w:w="2631" w:type="dxa"/>
          </w:tcPr>
          <w:p w14:paraId="5FF5E3E3" w14:textId="77777777" w:rsidR="002162A8" w:rsidRPr="00B0205A" w:rsidRDefault="002162A8" w:rsidP="00774ECE">
            <w:pPr>
              <w:pStyle w:val="BodyText1"/>
              <w:rPr>
                <w:noProof/>
                <w:lang w:eastAsia="zh-CN"/>
                <w:rPrChange w:id="7291" w:author="raye" w:date="2018-08-10T12:30:00Z">
                  <w:rPr>
                    <w:rFonts w:ascii="Calibri" w:hAnsi="Calibri" w:cstheme="minorHAnsi"/>
                    <w:noProof/>
                    <w:lang w:eastAsia="zh-CN"/>
                  </w:rPr>
                </w:rPrChange>
              </w:rPr>
            </w:pPr>
          </w:p>
        </w:tc>
      </w:tr>
      <w:tr w:rsidR="005F2EE9" w:rsidRPr="00B0205A" w14:paraId="3907E519" w14:textId="77777777" w:rsidTr="0033583C">
        <w:tc>
          <w:tcPr>
            <w:tcW w:w="1620" w:type="dxa"/>
          </w:tcPr>
          <w:p w14:paraId="30A4C162" w14:textId="77777777" w:rsidR="002162A8" w:rsidRPr="00B0205A" w:rsidRDefault="002162A8" w:rsidP="00C409AC">
            <w:pPr>
              <w:pStyle w:val="BodyText1"/>
              <w:rPr>
                <w:rPrChange w:id="7292" w:author="raye" w:date="2018-08-10T12:30:00Z">
                  <w:rPr>
                    <w:rFonts w:ascii="Calibri" w:hAnsi="Calibri" w:cstheme="minorHAnsi"/>
                  </w:rPr>
                </w:rPrChange>
              </w:rPr>
            </w:pPr>
            <w:r w:rsidRPr="00B0205A">
              <w:rPr>
                <w:noProof/>
                <w:lang w:eastAsia="zh-CN"/>
                <w:rPrChange w:id="7293" w:author="raye" w:date="2018-08-10T12:30:00Z">
                  <w:rPr>
                    <w:rFonts w:ascii="Calibri" w:hAnsi="Calibri" w:cstheme="minorHAnsi"/>
                    <w:noProof/>
                    <w:lang w:eastAsia="zh-CN"/>
                  </w:rPr>
                </w:rPrChange>
              </w:rPr>
              <w:drawing>
                <wp:inline distT="0" distB="0" distL="0" distR="0" wp14:anchorId="3E9AB647" wp14:editId="504F859A">
                  <wp:extent cx="679687" cy="306707"/>
                  <wp:effectExtent l="0" t="0" r="6350" b="0"/>
                  <wp:docPr id="49" name="Picture 49" descr="../Desktop/Screen%20Shot%202017-10-23%20at%204.16.51%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23%20at%204.16.51%20PM.p"/>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7291" t="30333" r="747" b="20414"/>
                          <a:stretch/>
                        </pic:blipFill>
                        <pic:spPr bwMode="auto">
                          <a:xfrm>
                            <a:off x="0" y="0"/>
                            <a:ext cx="705261" cy="3182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34" w:type="dxa"/>
          </w:tcPr>
          <w:p w14:paraId="3B9BA8D7" w14:textId="63B5C6A0" w:rsidR="002162A8" w:rsidRPr="00B0205A" w:rsidRDefault="002162A8" w:rsidP="00A769EC">
            <w:pPr>
              <w:rPr>
                <w:rFonts w:ascii="Times New Roman" w:hAnsi="Times New Roman" w:cs="Times New Roman"/>
                <w:rPrChange w:id="7294" w:author="raye" w:date="2018-08-10T12:30:00Z">
                  <w:rPr>
                    <w:rFonts w:ascii="Calibri" w:hAnsi="Calibri" w:cstheme="minorHAnsi"/>
                  </w:rPr>
                </w:rPrChange>
              </w:rPr>
            </w:pPr>
            <w:r w:rsidRPr="00B0205A">
              <w:rPr>
                <w:rFonts w:ascii="Times New Roman" w:hAnsi="Times New Roman" w:cs="Times New Roman"/>
                <w:rPrChange w:id="7295" w:author="raye" w:date="2018-08-10T12:30:00Z">
                  <w:rPr>
                    <w:rFonts w:ascii="Calibri" w:hAnsi="Calibri" w:cstheme="minorHAnsi"/>
                  </w:rPr>
                </w:rPrChange>
              </w:rPr>
              <w:t>Add/delete same set</w:t>
            </w:r>
          </w:p>
        </w:tc>
        <w:tc>
          <w:tcPr>
            <w:tcW w:w="2631" w:type="dxa"/>
          </w:tcPr>
          <w:p w14:paraId="5DA90A95" w14:textId="77777777" w:rsidR="002162A8" w:rsidRPr="00B0205A" w:rsidRDefault="002162A8" w:rsidP="00774ECE">
            <w:pPr>
              <w:pStyle w:val="BodyText1"/>
              <w:rPr>
                <w:noProof/>
                <w:lang w:eastAsia="zh-CN"/>
                <w:rPrChange w:id="7296" w:author="raye" w:date="2018-08-10T12:30:00Z">
                  <w:rPr>
                    <w:rFonts w:ascii="Calibri" w:hAnsi="Calibri" w:cstheme="minorHAnsi"/>
                    <w:noProof/>
                    <w:lang w:eastAsia="zh-CN"/>
                  </w:rPr>
                </w:rPrChange>
              </w:rPr>
            </w:pPr>
          </w:p>
        </w:tc>
      </w:tr>
    </w:tbl>
    <w:p w14:paraId="5B0ED8DE" w14:textId="5FE6C0D0" w:rsidR="0033583C" w:rsidRPr="00B0205A" w:rsidRDefault="002162A8" w:rsidP="00BF71D7">
      <w:pPr>
        <w:spacing w:afterLines="50" w:after="156"/>
        <w:ind w:firstLineChars="177" w:firstLine="425"/>
        <w:rPr>
          <w:rFonts w:ascii="Times New Roman" w:hAnsi="Times New Roman" w:cs="Times New Roman"/>
          <w:sz w:val="24"/>
          <w:rPrChange w:id="7297" w:author="raye" w:date="2018-08-10T12:30:00Z">
            <w:rPr>
              <w:rFonts w:ascii="Calibri" w:hAnsi="Calibri" w:cstheme="minorHAnsi"/>
              <w:sz w:val="24"/>
            </w:rPr>
          </w:rPrChange>
        </w:rPr>
      </w:pPr>
      <w:r w:rsidRPr="00B0205A">
        <w:rPr>
          <w:rFonts w:ascii="Times New Roman" w:hAnsi="Times New Roman" w:cs="Times New Roman"/>
          <w:sz w:val="24"/>
          <w:rPrChange w:id="7298" w:author="raye" w:date="2018-08-10T12:30:00Z">
            <w:rPr>
              <w:rFonts w:ascii="Calibri" w:hAnsi="Calibri" w:cstheme="minorHAnsi"/>
              <w:sz w:val="24"/>
            </w:rPr>
          </w:rPrChange>
        </w:rPr>
        <w:t xml:space="preserve">The transaction documents fields please ref to </w:t>
      </w:r>
      <w:r w:rsidR="005C1248" w:rsidRPr="00B0205A">
        <w:rPr>
          <w:rFonts w:ascii="Times New Roman" w:hAnsi="Times New Roman" w:cs="Times New Roman"/>
          <w:sz w:val="24"/>
          <w:rPrChange w:id="7299" w:author="raye" w:date="2018-08-10T12:30:00Z">
            <w:rPr>
              <w:rFonts w:ascii="Calibri" w:hAnsi="Calibri" w:cstheme="minorHAnsi"/>
              <w:sz w:val="24"/>
            </w:rPr>
          </w:rPrChange>
        </w:rPr>
        <w:t xml:space="preserve">Appendix </w:t>
      </w:r>
      <w:r w:rsidR="005C1248" w:rsidRPr="00B0205A">
        <w:rPr>
          <w:rFonts w:ascii="Times New Roman" w:hAnsi="Times New Roman" w:cs="Times New Roman"/>
          <w:sz w:val="24"/>
          <w:rPrChange w:id="7300" w:author="raye" w:date="2018-08-10T12:30:00Z">
            <w:rPr>
              <w:rFonts w:ascii="Calibri" w:hAnsi="Calibri" w:cstheme="minorHAnsi"/>
              <w:sz w:val="24"/>
            </w:rPr>
          </w:rPrChange>
        </w:rPr>
        <w:fldChar w:fldCharType="begin"/>
      </w:r>
      <w:r w:rsidR="005C1248" w:rsidRPr="00B0205A">
        <w:rPr>
          <w:rFonts w:ascii="Times New Roman" w:hAnsi="Times New Roman" w:cs="Times New Roman"/>
          <w:sz w:val="24"/>
          <w:rPrChange w:id="7301" w:author="raye" w:date="2018-08-10T12:30:00Z">
            <w:rPr>
              <w:rFonts w:ascii="Calibri" w:hAnsi="Calibri" w:cstheme="minorHAnsi"/>
              <w:sz w:val="24"/>
            </w:rPr>
          </w:rPrChange>
        </w:rPr>
        <w:instrText xml:space="preserve"> REF _Ref508006623 \r \h </w:instrText>
      </w:r>
      <w:r w:rsidR="00E31A5D" w:rsidRPr="00B0205A">
        <w:rPr>
          <w:rFonts w:ascii="Times New Roman" w:hAnsi="Times New Roman" w:cs="Times New Roman"/>
          <w:sz w:val="24"/>
          <w:rPrChange w:id="7302" w:author="raye" w:date="2018-08-10T12:30:00Z">
            <w:rPr>
              <w:rFonts w:ascii="Calibri" w:hAnsi="Calibri" w:cstheme="minorHAnsi"/>
              <w:sz w:val="24"/>
            </w:rPr>
          </w:rPrChange>
        </w:rPr>
        <w:instrText xml:space="preserve"> \* MERGEFORMAT </w:instrText>
      </w:r>
      <w:r w:rsidR="005C1248" w:rsidRPr="00B0205A">
        <w:rPr>
          <w:rFonts w:ascii="Times New Roman" w:hAnsi="Times New Roman" w:cs="Times New Roman"/>
          <w:sz w:val="24"/>
          <w:rPrChange w:id="7303" w:author="raye" w:date="2018-08-10T12:30:00Z">
            <w:rPr>
              <w:rFonts w:ascii="Times New Roman" w:hAnsi="Times New Roman" w:cs="Times New Roman"/>
              <w:sz w:val="24"/>
            </w:rPr>
          </w:rPrChange>
        </w:rPr>
      </w:r>
      <w:r w:rsidR="005C1248" w:rsidRPr="00B0205A">
        <w:rPr>
          <w:rFonts w:ascii="Times New Roman" w:hAnsi="Times New Roman" w:cs="Times New Roman"/>
          <w:sz w:val="24"/>
          <w:rPrChange w:id="7304" w:author="raye" w:date="2018-08-10T12:30:00Z">
            <w:rPr>
              <w:rFonts w:ascii="Calibri" w:hAnsi="Calibri" w:cstheme="minorHAnsi"/>
              <w:sz w:val="24"/>
            </w:rPr>
          </w:rPrChange>
        </w:rPr>
        <w:fldChar w:fldCharType="separate"/>
      </w:r>
      <w:r w:rsidR="00DE189A" w:rsidRPr="00B0205A">
        <w:rPr>
          <w:rFonts w:ascii="Times New Roman" w:hAnsi="Times New Roman" w:cs="Times New Roman"/>
          <w:sz w:val="24"/>
          <w:rPrChange w:id="7305" w:author="raye" w:date="2018-08-10T12:30:00Z">
            <w:rPr>
              <w:rFonts w:ascii="Calibri" w:hAnsi="Calibri" w:cstheme="minorHAnsi"/>
              <w:sz w:val="24"/>
            </w:rPr>
          </w:rPrChange>
        </w:rPr>
        <w:t>7.2</w:t>
      </w:r>
      <w:r w:rsidR="005C1248" w:rsidRPr="00B0205A">
        <w:rPr>
          <w:rFonts w:ascii="Times New Roman" w:hAnsi="Times New Roman" w:cs="Times New Roman"/>
          <w:sz w:val="24"/>
          <w:rPrChange w:id="7306" w:author="raye" w:date="2018-08-10T12:30:00Z">
            <w:rPr>
              <w:rFonts w:ascii="Calibri" w:hAnsi="Calibri" w:cstheme="minorHAnsi"/>
              <w:sz w:val="24"/>
            </w:rPr>
          </w:rPrChange>
        </w:rPr>
        <w:fldChar w:fldCharType="end"/>
      </w:r>
    </w:p>
    <w:p w14:paraId="1C1ABC44" w14:textId="77777777" w:rsidR="00737622" w:rsidRPr="00B0205A" w:rsidRDefault="00737622" w:rsidP="00BF71D7">
      <w:pPr>
        <w:spacing w:afterLines="50" w:after="156"/>
        <w:ind w:firstLineChars="177" w:firstLine="425"/>
        <w:rPr>
          <w:rFonts w:ascii="Times New Roman" w:hAnsi="Times New Roman" w:cs="Times New Roman"/>
          <w:sz w:val="24"/>
          <w:highlight w:val="yellow"/>
          <w:rPrChange w:id="7307" w:author="raye" w:date="2018-08-10T12:30:00Z">
            <w:rPr>
              <w:rFonts w:ascii="Calibri" w:hAnsi="Calibri" w:cstheme="minorHAnsi"/>
              <w:sz w:val="24"/>
              <w:highlight w:val="yellow"/>
            </w:rPr>
          </w:rPrChange>
        </w:rPr>
      </w:pPr>
    </w:p>
    <w:p w14:paraId="5C91FE18" w14:textId="5E8F06FD" w:rsidR="002162A8" w:rsidRPr="00B0205A" w:rsidRDefault="005F51B3" w:rsidP="00BA2F11">
      <w:pPr>
        <w:pStyle w:val="3"/>
        <w:keepNext w:val="0"/>
        <w:keepLines w:val="0"/>
        <w:spacing w:before="0" w:after="120" w:line="240" w:lineRule="auto"/>
        <w:ind w:left="566"/>
        <w:rPr>
          <w:rFonts w:ascii="Times New Roman" w:hAnsi="Times New Roman" w:cs="Times New Roman"/>
          <w:rPrChange w:id="7308" w:author="raye" w:date="2018-08-10T12:30:00Z">
            <w:rPr>
              <w:rFonts w:ascii="Calibri" w:hAnsi="Calibri" w:cstheme="minorHAnsi"/>
            </w:rPr>
          </w:rPrChange>
        </w:rPr>
      </w:pPr>
      <w:bookmarkStart w:id="7309" w:name="_Toc508573668"/>
      <w:bookmarkStart w:id="7310" w:name="_Toc512250234"/>
      <w:bookmarkStart w:id="7311" w:name="_Toc520839443"/>
      <w:r w:rsidRPr="00B0205A">
        <w:rPr>
          <w:rFonts w:ascii="Times New Roman" w:hAnsi="Times New Roman" w:cs="Times New Roman"/>
          <w:rPrChange w:id="7312" w:author="raye" w:date="2018-08-10T12:30:00Z">
            <w:rPr>
              <w:rFonts w:ascii="Calibri" w:hAnsi="Calibri" w:cstheme="minorHAnsi"/>
            </w:rPr>
          </w:rPrChange>
        </w:rPr>
        <w:t xml:space="preserve">1..2. </w:t>
      </w:r>
      <w:r w:rsidR="002162A8" w:rsidRPr="00B0205A">
        <w:rPr>
          <w:rFonts w:ascii="Times New Roman" w:hAnsi="Times New Roman" w:cs="Times New Roman"/>
          <w:rPrChange w:id="7313" w:author="raye" w:date="2018-08-10T12:30:00Z">
            <w:rPr>
              <w:rFonts w:ascii="Calibri" w:hAnsi="Calibri" w:cstheme="minorHAnsi"/>
            </w:rPr>
          </w:rPrChange>
        </w:rPr>
        <w:t>Enhancement</w:t>
      </w:r>
      <w:bookmarkEnd w:id="7309"/>
      <w:bookmarkEnd w:id="7310"/>
      <w:bookmarkEnd w:id="7311"/>
    </w:p>
    <w:p w14:paraId="67CDBB1A" w14:textId="441B804D" w:rsidR="002162A8" w:rsidRPr="00B0205A" w:rsidRDefault="002162A8" w:rsidP="00022A05">
      <w:pPr>
        <w:pStyle w:val="a0"/>
        <w:numPr>
          <w:ilvl w:val="0"/>
          <w:numId w:val="7"/>
        </w:numPr>
        <w:spacing w:afterLines="50" w:after="156"/>
        <w:ind w:firstLineChars="0"/>
        <w:rPr>
          <w:rFonts w:ascii="Times New Roman" w:hAnsi="Times New Roman" w:cs="Times New Roman"/>
          <w:sz w:val="24"/>
          <w:rPrChange w:id="7314" w:author="raye" w:date="2018-08-10T12:30:00Z">
            <w:rPr>
              <w:rFonts w:ascii="Calibri" w:hAnsi="Calibri" w:cstheme="minorHAnsi"/>
              <w:sz w:val="24"/>
            </w:rPr>
          </w:rPrChange>
        </w:rPr>
      </w:pPr>
      <w:r w:rsidRPr="00B0205A">
        <w:rPr>
          <w:rFonts w:ascii="Times New Roman" w:hAnsi="Times New Roman" w:cs="Times New Roman"/>
          <w:sz w:val="24"/>
          <w:rPrChange w:id="7315" w:author="raye" w:date="2018-08-10T12:30:00Z">
            <w:rPr>
              <w:rFonts w:ascii="Calibri" w:hAnsi="Calibri" w:cstheme="minorHAnsi"/>
              <w:sz w:val="24"/>
            </w:rPr>
          </w:rPrChange>
        </w:rPr>
        <w:t xml:space="preserve">When 'shipment date' </w:t>
      </w:r>
      <w:r w:rsidR="00E45164" w:rsidRPr="00B0205A">
        <w:rPr>
          <w:rFonts w:ascii="Times New Roman" w:hAnsi="Times New Roman" w:cs="Times New Roman"/>
          <w:sz w:val="24"/>
          <w:rPrChange w:id="7316" w:author="raye" w:date="2018-08-10T12:30:00Z">
            <w:rPr>
              <w:rFonts w:ascii="Calibri" w:hAnsi="Calibri" w:cstheme="minorHAnsi"/>
              <w:sz w:val="24"/>
            </w:rPr>
          </w:rPrChange>
        </w:rPr>
        <w:t>is</w:t>
      </w:r>
      <w:r w:rsidRPr="00B0205A">
        <w:rPr>
          <w:rFonts w:ascii="Times New Roman" w:hAnsi="Times New Roman" w:cs="Times New Roman"/>
          <w:sz w:val="24"/>
          <w:rPrChange w:id="7317" w:author="raye" w:date="2018-08-10T12:30:00Z">
            <w:rPr>
              <w:rFonts w:ascii="Calibri" w:hAnsi="Calibri" w:cstheme="minorHAnsi"/>
              <w:sz w:val="24"/>
            </w:rPr>
          </w:rPrChange>
        </w:rPr>
        <w:t xml:space="preserve"> blank</w:t>
      </w:r>
      <w:r w:rsidR="00E45164" w:rsidRPr="00B0205A">
        <w:rPr>
          <w:rFonts w:ascii="Times New Roman" w:hAnsi="Times New Roman" w:cs="Times New Roman"/>
          <w:sz w:val="24"/>
          <w:rPrChange w:id="7318" w:author="raye" w:date="2018-08-10T12:30:00Z">
            <w:rPr>
              <w:rFonts w:ascii="Calibri" w:hAnsi="Calibri" w:cstheme="minorHAnsi"/>
              <w:sz w:val="24"/>
            </w:rPr>
          </w:rPrChange>
        </w:rPr>
        <w:t xml:space="preserve"> an alert should be generated.</w:t>
      </w:r>
      <w:r w:rsidR="001D0B4C" w:rsidRPr="00B0205A">
        <w:rPr>
          <w:rFonts w:ascii="Times New Roman" w:hAnsi="Times New Roman" w:cs="Times New Roman"/>
          <w:sz w:val="24"/>
          <w:rPrChange w:id="7319" w:author="raye" w:date="2018-08-10T12:30:00Z">
            <w:rPr>
              <w:rFonts w:ascii="Calibri" w:hAnsi="Calibri" w:cstheme="minorHAnsi"/>
              <w:sz w:val="24"/>
            </w:rPr>
          </w:rPrChange>
        </w:rPr>
        <w:t xml:space="preserve"> The shipment date is necessary for a Lloyds search.</w:t>
      </w:r>
    </w:p>
    <w:p w14:paraId="598167B9" w14:textId="125DA074" w:rsidR="005C1248" w:rsidRPr="00B0205A" w:rsidRDefault="00604DE2" w:rsidP="00022A05">
      <w:pPr>
        <w:pStyle w:val="a0"/>
        <w:numPr>
          <w:ilvl w:val="0"/>
          <w:numId w:val="7"/>
        </w:numPr>
        <w:spacing w:afterLines="50" w:after="156"/>
        <w:ind w:firstLineChars="0"/>
        <w:rPr>
          <w:rFonts w:ascii="Times New Roman" w:hAnsi="Times New Roman" w:cs="Times New Roman"/>
          <w:sz w:val="24"/>
          <w:rPrChange w:id="7320" w:author="raye" w:date="2018-08-10T12:30:00Z">
            <w:rPr>
              <w:rFonts w:ascii="Calibri" w:hAnsi="Calibri" w:cstheme="minorHAnsi"/>
              <w:sz w:val="24"/>
            </w:rPr>
          </w:rPrChange>
        </w:rPr>
      </w:pPr>
      <w:r w:rsidRPr="00B0205A">
        <w:rPr>
          <w:rFonts w:ascii="Times New Roman" w:hAnsi="Times New Roman" w:cs="Times New Roman"/>
          <w:sz w:val="24"/>
          <w:rPrChange w:id="7321" w:author="raye" w:date="2018-08-10T12:30:00Z">
            <w:rPr>
              <w:rFonts w:ascii="Calibri" w:hAnsi="Calibri" w:cstheme="minorHAnsi"/>
              <w:sz w:val="24"/>
            </w:rPr>
          </w:rPrChange>
        </w:rPr>
        <w:t>Operations Analyst should be able to select the document type from the document type drop-down list.</w:t>
      </w:r>
    </w:p>
    <w:p w14:paraId="709F727C" w14:textId="090E19E7" w:rsidR="00FA120A" w:rsidRPr="00B0205A" w:rsidRDefault="00011341" w:rsidP="00022A05">
      <w:pPr>
        <w:pStyle w:val="a0"/>
        <w:numPr>
          <w:ilvl w:val="0"/>
          <w:numId w:val="7"/>
        </w:numPr>
        <w:spacing w:afterLines="50" w:after="156"/>
        <w:ind w:firstLineChars="0"/>
        <w:rPr>
          <w:rFonts w:ascii="Times New Roman" w:hAnsi="Times New Roman" w:cs="Times New Roman"/>
          <w:sz w:val="24"/>
          <w:rPrChange w:id="7322" w:author="raye" w:date="2018-08-10T12:30:00Z">
            <w:rPr>
              <w:rFonts w:ascii="Calibri" w:hAnsi="Calibri" w:cstheme="minorHAnsi"/>
              <w:sz w:val="24"/>
            </w:rPr>
          </w:rPrChange>
        </w:rPr>
      </w:pPr>
      <w:r w:rsidRPr="00B0205A">
        <w:rPr>
          <w:rFonts w:ascii="Times New Roman" w:hAnsi="Times New Roman" w:cs="Times New Roman"/>
          <w:sz w:val="24"/>
          <w:rPrChange w:id="7323" w:author="raye" w:date="2018-08-10T12:30:00Z">
            <w:rPr>
              <w:rFonts w:ascii="Calibri" w:hAnsi="Calibri" w:cstheme="minorHAnsi"/>
              <w:sz w:val="24"/>
            </w:rPr>
          </w:rPrChange>
        </w:rPr>
        <w:t>When a new</w:t>
      </w:r>
      <w:r w:rsidR="005C1248" w:rsidRPr="00B0205A">
        <w:rPr>
          <w:rFonts w:ascii="Times New Roman" w:hAnsi="Times New Roman" w:cs="Times New Roman"/>
          <w:sz w:val="24"/>
          <w:rPrChange w:id="7324" w:author="raye" w:date="2018-08-10T12:30:00Z">
            <w:rPr>
              <w:rFonts w:ascii="Calibri" w:hAnsi="Calibri" w:cstheme="minorHAnsi"/>
              <w:sz w:val="24"/>
            </w:rPr>
          </w:rPrChange>
        </w:rPr>
        <w:t xml:space="preserve"> page </w:t>
      </w:r>
      <w:r w:rsidRPr="00B0205A">
        <w:rPr>
          <w:rFonts w:ascii="Times New Roman" w:hAnsi="Times New Roman" w:cs="Times New Roman"/>
          <w:sz w:val="24"/>
          <w:rPrChange w:id="7325" w:author="raye" w:date="2018-08-10T12:30:00Z">
            <w:rPr>
              <w:rFonts w:ascii="Calibri" w:hAnsi="Calibri" w:cstheme="minorHAnsi"/>
              <w:sz w:val="24"/>
            </w:rPr>
          </w:rPrChange>
        </w:rPr>
        <w:t xml:space="preserve">is </w:t>
      </w:r>
      <w:r w:rsidR="005C1248" w:rsidRPr="00B0205A">
        <w:rPr>
          <w:rFonts w:ascii="Times New Roman" w:hAnsi="Times New Roman" w:cs="Times New Roman"/>
          <w:sz w:val="24"/>
          <w:rPrChange w:id="7326" w:author="raye" w:date="2018-08-10T12:30:00Z">
            <w:rPr>
              <w:rFonts w:ascii="Calibri" w:hAnsi="Calibri" w:cstheme="minorHAnsi"/>
              <w:sz w:val="24"/>
            </w:rPr>
          </w:rPrChange>
        </w:rPr>
        <w:t xml:space="preserve">added, </w:t>
      </w:r>
      <w:r w:rsidRPr="00B0205A">
        <w:rPr>
          <w:rFonts w:ascii="Times New Roman" w:hAnsi="Times New Roman" w:cs="Times New Roman"/>
          <w:sz w:val="24"/>
          <w:rPrChange w:id="7327" w:author="raye" w:date="2018-08-10T12:30:00Z">
            <w:rPr>
              <w:rFonts w:ascii="Calibri" w:hAnsi="Calibri" w:cstheme="minorHAnsi"/>
              <w:sz w:val="24"/>
            </w:rPr>
          </w:rPrChange>
        </w:rPr>
        <w:t xml:space="preserve">the system will default the newly added page into the “Others” category. </w:t>
      </w:r>
    </w:p>
    <w:p w14:paraId="2E4DE672" w14:textId="7DBCCBCF" w:rsidR="005F4678" w:rsidRPr="00B0205A" w:rsidRDefault="00FA120A" w:rsidP="00022A05">
      <w:pPr>
        <w:pStyle w:val="a0"/>
        <w:numPr>
          <w:ilvl w:val="0"/>
          <w:numId w:val="7"/>
        </w:numPr>
        <w:spacing w:afterLines="50" w:after="156"/>
        <w:ind w:firstLineChars="0"/>
        <w:rPr>
          <w:rFonts w:ascii="Times New Roman" w:hAnsi="Times New Roman" w:cs="Times New Roman"/>
          <w:sz w:val="24"/>
          <w:rPrChange w:id="7328" w:author="raye" w:date="2018-08-10T12:30:00Z">
            <w:rPr>
              <w:rFonts w:ascii="Calibri" w:hAnsi="Calibri" w:cstheme="minorHAnsi"/>
              <w:sz w:val="24"/>
            </w:rPr>
          </w:rPrChange>
        </w:rPr>
      </w:pPr>
      <w:r w:rsidRPr="00B0205A">
        <w:rPr>
          <w:rFonts w:ascii="Times New Roman" w:hAnsi="Times New Roman" w:cs="Times New Roman"/>
          <w:sz w:val="24"/>
          <w:rPrChange w:id="7329" w:author="raye" w:date="2018-08-10T12:30:00Z">
            <w:rPr>
              <w:rFonts w:ascii="Calibri" w:hAnsi="Calibri" w:cstheme="minorHAnsi"/>
              <w:sz w:val="24"/>
            </w:rPr>
          </w:rPrChange>
        </w:rPr>
        <w:t xml:space="preserve">New </w:t>
      </w:r>
      <w:r w:rsidR="00113263" w:rsidRPr="00B0205A">
        <w:rPr>
          <w:rFonts w:ascii="Times New Roman" w:hAnsi="Times New Roman" w:cs="Times New Roman"/>
          <w:sz w:val="24"/>
          <w:rPrChange w:id="7330" w:author="raye" w:date="2018-08-10T12:30:00Z">
            <w:rPr>
              <w:rFonts w:ascii="Calibri" w:hAnsi="Calibri" w:cstheme="minorHAnsi"/>
              <w:sz w:val="24"/>
            </w:rPr>
          </w:rPrChange>
        </w:rPr>
        <w:t>API</w:t>
      </w:r>
      <w:r w:rsidRPr="00B0205A">
        <w:rPr>
          <w:rFonts w:ascii="Times New Roman" w:hAnsi="Times New Roman" w:cs="Times New Roman"/>
          <w:sz w:val="24"/>
          <w:rPrChange w:id="7331" w:author="raye" w:date="2018-08-10T12:30:00Z">
            <w:rPr>
              <w:rFonts w:ascii="Calibri" w:hAnsi="Calibri" w:cstheme="minorHAnsi"/>
              <w:sz w:val="24"/>
            </w:rPr>
          </w:rPrChange>
        </w:rPr>
        <w:t xml:space="preserve"> to the new Lloyds website</w:t>
      </w:r>
      <w:r w:rsidR="004644FA" w:rsidRPr="00B0205A">
        <w:rPr>
          <w:rFonts w:ascii="Times New Roman" w:hAnsi="Times New Roman" w:cs="Times New Roman"/>
          <w:sz w:val="24"/>
          <w:rPrChange w:id="7332" w:author="raye" w:date="2018-08-10T12:30:00Z">
            <w:rPr>
              <w:rFonts w:ascii="Calibri" w:hAnsi="Calibri" w:cstheme="minorHAnsi"/>
              <w:sz w:val="24"/>
            </w:rPr>
          </w:rPrChange>
        </w:rPr>
        <w:t>.</w:t>
      </w:r>
    </w:p>
    <w:p w14:paraId="736472C9" w14:textId="48F6CC60" w:rsidR="001D65A4" w:rsidRPr="00B0205A" w:rsidRDefault="00DD4CBC" w:rsidP="00022A05">
      <w:pPr>
        <w:pStyle w:val="a0"/>
        <w:numPr>
          <w:ilvl w:val="0"/>
          <w:numId w:val="7"/>
        </w:numPr>
        <w:spacing w:afterLines="50" w:after="156"/>
        <w:ind w:firstLineChars="0"/>
        <w:rPr>
          <w:rFonts w:ascii="Times New Roman" w:hAnsi="Times New Roman" w:cs="Times New Roman"/>
          <w:sz w:val="24"/>
          <w:rPrChange w:id="7333" w:author="raye" w:date="2018-08-10T12:30:00Z">
            <w:rPr>
              <w:rFonts w:ascii="Calibri" w:hAnsi="Calibri" w:cstheme="minorHAnsi"/>
              <w:sz w:val="24"/>
            </w:rPr>
          </w:rPrChange>
        </w:rPr>
      </w:pPr>
      <w:r w:rsidRPr="00B0205A">
        <w:rPr>
          <w:rFonts w:ascii="Times New Roman" w:hAnsi="Times New Roman" w:cs="Times New Roman"/>
          <w:sz w:val="24"/>
          <w:rPrChange w:id="7334" w:author="raye" w:date="2018-08-10T12:30:00Z">
            <w:rPr>
              <w:rFonts w:ascii="Calibri" w:hAnsi="Calibri" w:cstheme="minorHAnsi"/>
              <w:sz w:val="24"/>
            </w:rPr>
          </w:rPrChange>
        </w:rPr>
        <w:t xml:space="preserve">Adjust Verify </w:t>
      </w:r>
      <w:r w:rsidR="00CF4D03" w:rsidRPr="00B0205A">
        <w:rPr>
          <w:rFonts w:ascii="Times New Roman" w:hAnsi="Times New Roman" w:cs="Times New Roman"/>
          <w:sz w:val="24"/>
          <w:rPrChange w:id="7335" w:author="raye" w:date="2018-08-10T12:30:00Z">
            <w:rPr>
              <w:rFonts w:ascii="Calibri" w:hAnsi="Calibri" w:cstheme="minorHAnsi"/>
              <w:sz w:val="24"/>
            </w:rPr>
          </w:rPrChange>
        </w:rPr>
        <w:t>Page:</w:t>
      </w:r>
      <w:r w:rsidR="00A27C18" w:rsidRPr="00B0205A">
        <w:rPr>
          <w:rFonts w:ascii="Times New Roman" w:hAnsi="Times New Roman" w:cs="Times New Roman"/>
          <w:sz w:val="24"/>
          <w:rPrChange w:id="7336" w:author="raye" w:date="2018-08-10T12:30:00Z">
            <w:rPr>
              <w:rFonts w:ascii="Calibri" w:hAnsi="Calibri" w:cstheme="minorHAnsi"/>
              <w:sz w:val="24"/>
            </w:rPr>
          </w:rPrChange>
        </w:rPr>
        <w:t xml:space="preserve"> split </w:t>
      </w:r>
      <w:r w:rsidR="002D23B0" w:rsidRPr="00B0205A">
        <w:rPr>
          <w:rFonts w:ascii="Times New Roman" w:hAnsi="Times New Roman" w:cs="Times New Roman"/>
          <w:sz w:val="24"/>
          <w:rPrChange w:id="7337" w:author="raye" w:date="2018-08-10T12:30:00Z">
            <w:rPr>
              <w:rFonts w:ascii="Calibri" w:hAnsi="Calibri" w:cstheme="minorHAnsi"/>
              <w:sz w:val="24"/>
            </w:rPr>
          </w:rPrChange>
        </w:rPr>
        <w:t>PDF</w:t>
      </w:r>
      <w:r w:rsidR="00A27C18" w:rsidRPr="00B0205A">
        <w:rPr>
          <w:rFonts w:ascii="Times New Roman" w:hAnsi="Times New Roman" w:cs="Times New Roman"/>
          <w:sz w:val="24"/>
          <w:rPrChange w:id="7338" w:author="raye" w:date="2018-08-10T12:30:00Z">
            <w:rPr>
              <w:rFonts w:ascii="Calibri" w:hAnsi="Calibri" w:cstheme="minorHAnsi"/>
              <w:sz w:val="24"/>
            </w:rPr>
          </w:rPrChange>
        </w:rPr>
        <w:t xml:space="preserve"> edit function </w:t>
      </w:r>
      <w:r w:rsidR="009059B6" w:rsidRPr="00B0205A">
        <w:rPr>
          <w:rFonts w:ascii="Times New Roman" w:hAnsi="Times New Roman" w:cs="Times New Roman"/>
          <w:sz w:val="24"/>
          <w:rPrChange w:id="7339" w:author="raye" w:date="2018-08-10T12:30:00Z">
            <w:rPr>
              <w:rFonts w:ascii="Calibri" w:hAnsi="Calibri" w:cstheme="minorHAnsi"/>
              <w:sz w:val="24"/>
            </w:rPr>
          </w:rPrChange>
        </w:rPr>
        <w:t xml:space="preserve">(add page, delete page, change page </w:t>
      </w:r>
      <w:r w:rsidR="00C867A0" w:rsidRPr="00B0205A">
        <w:rPr>
          <w:rFonts w:ascii="Times New Roman" w:hAnsi="Times New Roman" w:cs="Times New Roman"/>
          <w:sz w:val="24"/>
          <w:rPrChange w:id="7340" w:author="raye" w:date="2018-08-10T12:30:00Z">
            <w:rPr>
              <w:rFonts w:ascii="Calibri" w:hAnsi="Calibri" w:cstheme="minorHAnsi"/>
              <w:sz w:val="24"/>
            </w:rPr>
          </w:rPrChange>
        </w:rPr>
        <w:t xml:space="preserve">sequence, </w:t>
      </w:r>
      <w:r w:rsidR="00345782" w:rsidRPr="00B0205A">
        <w:rPr>
          <w:rFonts w:ascii="Times New Roman" w:hAnsi="Times New Roman" w:cs="Times New Roman"/>
          <w:sz w:val="24"/>
          <w:rPrChange w:id="7341" w:author="raye" w:date="2018-08-10T12:30:00Z">
            <w:rPr>
              <w:rFonts w:ascii="Calibri" w:hAnsi="Calibri" w:cstheme="minorHAnsi"/>
              <w:sz w:val="24"/>
            </w:rPr>
          </w:rPrChange>
        </w:rPr>
        <w:t>rotate page</w:t>
      </w:r>
      <w:r w:rsidR="00DC3906" w:rsidRPr="00B0205A">
        <w:rPr>
          <w:rFonts w:ascii="Times New Roman" w:hAnsi="Times New Roman" w:cs="Times New Roman"/>
          <w:sz w:val="24"/>
          <w:rPrChange w:id="7342" w:author="raye" w:date="2018-08-10T12:30:00Z">
            <w:rPr>
              <w:rFonts w:ascii="Calibri" w:hAnsi="Calibri" w:cstheme="minorHAnsi"/>
              <w:sz w:val="24"/>
            </w:rPr>
          </w:rPrChange>
        </w:rPr>
        <w:t xml:space="preserve">, </w:t>
      </w:r>
      <w:r w:rsidR="00604DE2" w:rsidRPr="00B0205A">
        <w:rPr>
          <w:rFonts w:ascii="Times New Roman" w:hAnsi="Times New Roman" w:cs="Times New Roman"/>
          <w:sz w:val="24"/>
          <w:rPrChange w:id="7343" w:author="raye" w:date="2018-08-10T12:30:00Z">
            <w:rPr>
              <w:rFonts w:ascii="Calibri" w:hAnsi="Calibri" w:cstheme="minorHAnsi"/>
              <w:sz w:val="24"/>
            </w:rPr>
          </w:rPrChange>
        </w:rPr>
        <w:t xml:space="preserve">Operations Analyst </w:t>
      </w:r>
      <w:r w:rsidR="007D29E2" w:rsidRPr="00B0205A">
        <w:rPr>
          <w:rFonts w:ascii="Times New Roman" w:hAnsi="Times New Roman" w:cs="Times New Roman"/>
          <w:sz w:val="24"/>
          <w:rPrChange w:id="7344" w:author="raye" w:date="2018-08-10T12:30:00Z">
            <w:rPr>
              <w:rFonts w:ascii="Calibri" w:hAnsi="Calibri" w:cstheme="minorHAnsi"/>
              <w:sz w:val="24"/>
            </w:rPr>
          </w:rPrChange>
        </w:rPr>
        <w:t>can</w:t>
      </w:r>
      <w:r w:rsidR="00C867A0" w:rsidRPr="00B0205A">
        <w:rPr>
          <w:rFonts w:ascii="Times New Roman" w:hAnsi="Times New Roman" w:cs="Times New Roman"/>
          <w:sz w:val="24"/>
          <w:rPrChange w:id="7345" w:author="raye" w:date="2018-08-10T12:30:00Z">
            <w:rPr>
              <w:rFonts w:ascii="Calibri" w:hAnsi="Calibri" w:cstheme="minorHAnsi"/>
              <w:sz w:val="24"/>
            </w:rPr>
          </w:rPrChange>
        </w:rPr>
        <w:t xml:space="preserve"> zoom-in or zoom-out </w:t>
      </w:r>
      <w:r w:rsidR="000F214A" w:rsidRPr="00B0205A">
        <w:rPr>
          <w:rFonts w:ascii="Times New Roman" w:hAnsi="Times New Roman" w:cs="Times New Roman"/>
          <w:sz w:val="24"/>
          <w:rPrChange w:id="7346" w:author="raye" w:date="2018-08-10T12:30:00Z">
            <w:rPr>
              <w:rFonts w:ascii="Calibri" w:hAnsi="Calibri" w:cstheme="minorHAnsi"/>
              <w:sz w:val="24"/>
            </w:rPr>
          </w:rPrChange>
        </w:rPr>
        <w:t xml:space="preserve">or rotate </w:t>
      </w:r>
      <w:r w:rsidR="00C867A0" w:rsidRPr="00B0205A">
        <w:rPr>
          <w:rFonts w:ascii="Times New Roman" w:hAnsi="Times New Roman" w:cs="Times New Roman"/>
          <w:sz w:val="24"/>
          <w:rPrChange w:id="7347" w:author="raye" w:date="2018-08-10T12:30:00Z">
            <w:rPr>
              <w:rFonts w:ascii="Calibri" w:hAnsi="Calibri" w:cstheme="minorHAnsi"/>
              <w:sz w:val="24"/>
            </w:rPr>
          </w:rPrChange>
        </w:rPr>
        <w:t>for view</w:t>
      </w:r>
      <w:r w:rsidR="009059B6" w:rsidRPr="00B0205A">
        <w:rPr>
          <w:rFonts w:ascii="Times New Roman" w:hAnsi="Times New Roman" w:cs="Times New Roman"/>
          <w:sz w:val="24"/>
          <w:rPrChange w:id="7348" w:author="raye" w:date="2018-08-10T12:30:00Z">
            <w:rPr>
              <w:rFonts w:ascii="Calibri" w:hAnsi="Calibri" w:cstheme="minorHAnsi"/>
              <w:sz w:val="24"/>
            </w:rPr>
          </w:rPrChange>
        </w:rPr>
        <w:t>) from</w:t>
      </w:r>
      <w:r w:rsidR="00A27C18" w:rsidRPr="00B0205A">
        <w:rPr>
          <w:rFonts w:ascii="Times New Roman" w:hAnsi="Times New Roman" w:cs="Times New Roman"/>
          <w:sz w:val="24"/>
          <w:rPrChange w:id="7349" w:author="raye" w:date="2018-08-10T12:30:00Z">
            <w:rPr>
              <w:rFonts w:ascii="Calibri" w:hAnsi="Calibri" w:cstheme="minorHAnsi"/>
              <w:sz w:val="24"/>
            </w:rPr>
          </w:rPrChange>
        </w:rPr>
        <w:t xml:space="preserve"> original page</w:t>
      </w:r>
      <w:r w:rsidR="00CF4D03" w:rsidRPr="00B0205A">
        <w:rPr>
          <w:rFonts w:ascii="Times New Roman" w:hAnsi="Times New Roman" w:cs="Times New Roman"/>
          <w:sz w:val="24"/>
          <w:rPrChange w:id="7350" w:author="raye" w:date="2018-08-10T12:30:00Z">
            <w:rPr>
              <w:rFonts w:ascii="Calibri" w:hAnsi="Calibri" w:cstheme="minorHAnsi"/>
              <w:sz w:val="24"/>
            </w:rPr>
          </w:rPrChange>
        </w:rPr>
        <w:t xml:space="preserve"> and add new page for these edit </w:t>
      </w:r>
      <w:r w:rsidR="00650D3C" w:rsidRPr="00B0205A">
        <w:rPr>
          <w:rFonts w:ascii="Times New Roman" w:hAnsi="Times New Roman" w:cs="Times New Roman"/>
          <w:sz w:val="24"/>
          <w:rPrChange w:id="7351" w:author="raye" w:date="2018-08-10T12:30:00Z">
            <w:rPr>
              <w:rFonts w:ascii="Calibri" w:hAnsi="Calibri" w:cstheme="minorHAnsi"/>
              <w:sz w:val="24"/>
            </w:rPr>
          </w:rPrChange>
        </w:rPr>
        <w:t>functions;</w:t>
      </w:r>
      <w:r w:rsidR="00CF4D03" w:rsidRPr="00B0205A">
        <w:rPr>
          <w:rFonts w:ascii="Times New Roman" w:hAnsi="Times New Roman" w:cs="Times New Roman"/>
          <w:sz w:val="24"/>
          <w:rPrChange w:id="7352" w:author="raye" w:date="2018-08-10T12:30:00Z">
            <w:rPr>
              <w:rFonts w:ascii="Calibri" w:hAnsi="Calibri" w:cstheme="minorHAnsi"/>
              <w:sz w:val="24"/>
            </w:rPr>
          </w:rPrChange>
        </w:rPr>
        <w:t xml:space="preserve"> </w:t>
      </w:r>
      <w:r w:rsidR="00A27C18" w:rsidRPr="00B0205A">
        <w:rPr>
          <w:rFonts w:ascii="Times New Roman" w:hAnsi="Times New Roman" w:cs="Times New Roman"/>
          <w:sz w:val="24"/>
          <w:rPrChange w:id="7353" w:author="raye" w:date="2018-08-10T12:30:00Z">
            <w:rPr>
              <w:rFonts w:ascii="Calibri" w:hAnsi="Calibri" w:cstheme="minorHAnsi"/>
              <w:sz w:val="24"/>
            </w:rPr>
          </w:rPrChange>
        </w:rPr>
        <w:t xml:space="preserve">keep PDF view function </w:t>
      </w:r>
      <w:r w:rsidR="00797E3C" w:rsidRPr="00B0205A">
        <w:rPr>
          <w:rFonts w:ascii="Times New Roman" w:hAnsi="Times New Roman" w:cs="Times New Roman"/>
          <w:sz w:val="24"/>
          <w:rPrChange w:id="7354" w:author="raye" w:date="2018-08-10T12:30:00Z">
            <w:rPr>
              <w:rFonts w:ascii="Calibri" w:hAnsi="Calibri" w:cstheme="minorHAnsi"/>
              <w:sz w:val="24"/>
            </w:rPr>
          </w:rPrChange>
        </w:rPr>
        <w:t>(</w:t>
      </w:r>
      <w:r w:rsidR="00604DE2" w:rsidRPr="00B0205A">
        <w:rPr>
          <w:rFonts w:ascii="Times New Roman" w:hAnsi="Times New Roman" w:cs="Times New Roman"/>
          <w:sz w:val="24"/>
          <w:rPrChange w:id="7355" w:author="raye" w:date="2018-08-10T12:30:00Z">
            <w:rPr>
              <w:rFonts w:ascii="Calibri" w:hAnsi="Calibri" w:cstheme="minorHAnsi"/>
              <w:sz w:val="24"/>
            </w:rPr>
          </w:rPrChange>
        </w:rPr>
        <w:t xml:space="preserve">Operations Analyst </w:t>
      </w:r>
      <w:r w:rsidR="007D29E2" w:rsidRPr="00B0205A">
        <w:rPr>
          <w:rFonts w:ascii="Times New Roman" w:hAnsi="Times New Roman" w:cs="Times New Roman"/>
          <w:sz w:val="24"/>
          <w:rPrChange w:id="7356" w:author="raye" w:date="2018-08-10T12:30:00Z">
            <w:rPr>
              <w:rFonts w:ascii="Calibri" w:hAnsi="Calibri" w:cstheme="minorHAnsi"/>
              <w:sz w:val="24"/>
            </w:rPr>
          </w:rPrChange>
        </w:rPr>
        <w:t>can</w:t>
      </w:r>
      <w:r w:rsidR="00C867A0" w:rsidRPr="00B0205A">
        <w:rPr>
          <w:rFonts w:ascii="Times New Roman" w:hAnsi="Times New Roman" w:cs="Times New Roman"/>
          <w:sz w:val="24"/>
          <w:rPrChange w:id="7357" w:author="raye" w:date="2018-08-10T12:30:00Z">
            <w:rPr>
              <w:rFonts w:ascii="Calibri" w:hAnsi="Calibri" w:cstheme="minorHAnsi"/>
              <w:sz w:val="24"/>
            </w:rPr>
          </w:rPrChange>
        </w:rPr>
        <w:t xml:space="preserve"> zoom-in, zoom-</w:t>
      </w:r>
      <w:r w:rsidR="000F214A" w:rsidRPr="00B0205A">
        <w:rPr>
          <w:rFonts w:ascii="Times New Roman" w:hAnsi="Times New Roman" w:cs="Times New Roman"/>
          <w:sz w:val="24"/>
          <w:rPrChange w:id="7358" w:author="raye" w:date="2018-08-10T12:30:00Z">
            <w:rPr>
              <w:rFonts w:ascii="Calibri" w:hAnsi="Calibri" w:cstheme="minorHAnsi"/>
              <w:sz w:val="24"/>
            </w:rPr>
          </w:rPrChange>
        </w:rPr>
        <w:t xml:space="preserve">out, page </w:t>
      </w:r>
      <w:r w:rsidR="00A1045B" w:rsidRPr="00B0205A">
        <w:rPr>
          <w:rFonts w:ascii="Times New Roman" w:hAnsi="Times New Roman" w:cs="Times New Roman"/>
          <w:sz w:val="24"/>
          <w:rPrChange w:id="7359" w:author="raye" w:date="2018-08-10T12:30:00Z">
            <w:rPr>
              <w:rFonts w:ascii="Calibri" w:hAnsi="Calibri" w:cstheme="minorHAnsi"/>
              <w:sz w:val="24"/>
            </w:rPr>
          </w:rPrChange>
        </w:rPr>
        <w:t>up, page</w:t>
      </w:r>
      <w:r w:rsidR="000F214A" w:rsidRPr="00B0205A">
        <w:rPr>
          <w:rFonts w:ascii="Times New Roman" w:hAnsi="Times New Roman" w:cs="Times New Roman"/>
          <w:sz w:val="24"/>
          <w:rPrChange w:id="7360" w:author="raye" w:date="2018-08-10T12:30:00Z">
            <w:rPr>
              <w:rFonts w:ascii="Calibri" w:hAnsi="Calibri" w:cstheme="minorHAnsi"/>
              <w:sz w:val="24"/>
            </w:rPr>
          </w:rPrChange>
        </w:rPr>
        <w:t xml:space="preserve"> </w:t>
      </w:r>
      <w:r w:rsidR="00547F9A" w:rsidRPr="00B0205A">
        <w:rPr>
          <w:rFonts w:ascii="Times New Roman" w:hAnsi="Times New Roman" w:cs="Times New Roman"/>
          <w:sz w:val="24"/>
          <w:rPrChange w:id="7361" w:author="raye" w:date="2018-08-10T12:30:00Z">
            <w:rPr>
              <w:rFonts w:ascii="Calibri" w:hAnsi="Calibri" w:cstheme="minorHAnsi"/>
              <w:sz w:val="24"/>
            </w:rPr>
          </w:rPrChange>
        </w:rPr>
        <w:t xml:space="preserve">down, page </w:t>
      </w:r>
      <w:r w:rsidR="001D65A4" w:rsidRPr="00B0205A">
        <w:rPr>
          <w:rFonts w:ascii="Times New Roman" w:hAnsi="Times New Roman" w:cs="Times New Roman"/>
          <w:sz w:val="24"/>
          <w:rPrChange w:id="7362" w:author="raye" w:date="2018-08-10T12:30:00Z">
            <w:rPr>
              <w:rFonts w:ascii="Calibri" w:hAnsi="Calibri" w:cstheme="minorHAnsi"/>
              <w:sz w:val="24"/>
            </w:rPr>
          </w:rPrChange>
        </w:rPr>
        <w:t>restore) in</w:t>
      </w:r>
      <w:r w:rsidR="00A27C18" w:rsidRPr="00B0205A">
        <w:rPr>
          <w:rFonts w:ascii="Times New Roman" w:hAnsi="Times New Roman" w:cs="Times New Roman"/>
          <w:sz w:val="24"/>
          <w:rPrChange w:id="7363" w:author="raye" w:date="2018-08-10T12:30:00Z">
            <w:rPr>
              <w:rFonts w:ascii="Calibri" w:hAnsi="Calibri" w:cstheme="minorHAnsi"/>
              <w:sz w:val="24"/>
            </w:rPr>
          </w:rPrChange>
        </w:rPr>
        <w:t xml:space="preserve"> original page</w:t>
      </w:r>
      <w:r w:rsidR="00CF4D03" w:rsidRPr="00B0205A">
        <w:rPr>
          <w:rFonts w:ascii="Times New Roman" w:hAnsi="Times New Roman" w:cs="Times New Roman"/>
          <w:sz w:val="24"/>
          <w:rPrChange w:id="7364" w:author="raye" w:date="2018-08-10T12:30:00Z">
            <w:rPr>
              <w:rFonts w:ascii="Calibri" w:hAnsi="Calibri" w:cstheme="minorHAnsi"/>
              <w:sz w:val="24"/>
            </w:rPr>
          </w:rPrChange>
        </w:rPr>
        <w:t>.</w:t>
      </w:r>
    </w:p>
    <w:p w14:paraId="2D48C158" w14:textId="06528325" w:rsidR="00184AF1" w:rsidRPr="00B0205A" w:rsidRDefault="00184AF1" w:rsidP="00774ECE">
      <w:pPr>
        <w:ind w:left="425"/>
        <w:jc w:val="center"/>
        <w:rPr>
          <w:rFonts w:ascii="Times New Roman" w:hAnsi="Times New Roman" w:cs="Times New Roman"/>
          <w:sz w:val="24"/>
          <w:rPrChange w:id="7365" w:author="raye" w:date="2018-08-10T12:30:00Z">
            <w:rPr>
              <w:rFonts w:ascii="Calibri" w:hAnsi="Calibri" w:cstheme="minorHAnsi"/>
              <w:sz w:val="24"/>
            </w:rPr>
          </w:rPrChange>
        </w:rPr>
      </w:pPr>
    </w:p>
    <w:p w14:paraId="40EFDF20" w14:textId="61002030" w:rsidR="007210E6" w:rsidRPr="00B0205A" w:rsidRDefault="007210E6" w:rsidP="00774ECE">
      <w:pPr>
        <w:spacing w:afterLines="50" w:after="156"/>
        <w:ind w:firstLineChars="177" w:firstLine="425"/>
        <w:rPr>
          <w:rFonts w:ascii="Times New Roman" w:hAnsi="Times New Roman" w:cs="Times New Roman"/>
          <w:sz w:val="24"/>
          <w:rPrChange w:id="7366" w:author="raye" w:date="2018-08-10T12:30:00Z">
            <w:rPr>
              <w:rFonts w:ascii="Calibri" w:hAnsi="Calibri" w:cstheme="minorHAnsi"/>
              <w:sz w:val="24"/>
            </w:rPr>
          </w:rPrChange>
        </w:rPr>
      </w:pPr>
      <w:r w:rsidRPr="00B0205A">
        <w:rPr>
          <w:rFonts w:ascii="Times New Roman" w:hAnsi="Times New Roman" w:cs="Times New Roman"/>
          <w:sz w:val="24"/>
          <w:rPrChange w:id="7367" w:author="raye" w:date="2018-08-10T12:30:00Z">
            <w:rPr>
              <w:rFonts w:ascii="Calibri" w:hAnsi="Calibri" w:cstheme="minorHAnsi"/>
              <w:sz w:val="24"/>
            </w:rPr>
          </w:rPrChange>
        </w:rPr>
        <w:t>As is:</w:t>
      </w:r>
    </w:p>
    <w:p w14:paraId="3354C8D7" w14:textId="749DE2EF" w:rsidR="0011255B" w:rsidRPr="00B0205A" w:rsidRDefault="00604DE2" w:rsidP="00022A05">
      <w:pPr>
        <w:pStyle w:val="a0"/>
        <w:numPr>
          <w:ilvl w:val="0"/>
          <w:numId w:val="15"/>
        </w:numPr>
        <w:spacing w:afterLines="50" w:after="156"/>
        <w:ind w:firstLineChars="0"/>
        <w:rPr>
          <w:rFonts w:ascii="Times New Roman" w:hAnsi="Times New Roman" w:cs="Times New Roman"/>
          <w:sz w:val="24"/>
          <w:rPrChange w:id="7368" w:author="raye" w:date="2018-08-10T12:30:00Z">
            <w:rPr>
              <w:rFonts w:ascii="Calibri" w:hAnsi="Calibri" w:cstheme="minorHAnsi"/>
              <w:sz w:val="24"/>
            </w:rPr>
          </w:rPrChange>
        </w:rPr>
      </w:pPr>
      <w:r w:rsidRPr="00B0205A">
        <w:rPr>
          <w:rFonts w:ascii="Times New Roman" w:hAnsi="Times New Roman" w:cs="Times New Roman"/>
          <w:sz w:val="24"/>
          <w:rPrChange w:id="7369" w:author="raye" w:date="2018-08-10T12:30:00Z">
            <w:rPr>
              <w:rFonts w:ascii="Calibri" w:hAnsi="Calibri" w:cstheme="minorHAnsi"/>
              <w:sz w:val="24"/>
            </w:rPr>
          </w:rPrChange>
        </w:rPr>
        <w:t xml:space="preserve">Operations Analyst </w:t>
      </w:r>
      <w:r w:rsidR="0011255B" w:rsidRPr="00B0205A">
        <w:rPr>
          <w:rFonts w:ascii="Times New Roman" w:hAnsi="Times New Roman" w:cs="Times New Roman"/>
          <w:sz w:val="24"/>
          <w:rPrChange w:id="7370" w:author="raye" w:date="2018-08-10T12:30:00Z">
            <w:rPr>
              <w:rFonts w:ascii="Calibri" w:hAnsi="Calibri" w:cstheme="minorHAnsi"/>
              <w:sz w:val="24"/>
            </w:rPr>
          </w:rPrChange>
        </w:rPr>
        <w:t>click “verify” button on case list page, switch to case verification screen(A)</w:t>
      </w:r>
    </w:p>
    <w:p w14:paraId="56A9BC91" w14:textId="3B171265" w:rsidR="0011255B" w:rsidRPr="00B0205A" w:rsidRDefault="007210E6" w:rsidP="00022A05">
      <w:pPr>
        <w:pStyle w:val="a0"/>
        <w:numPr>
          <w:ilvl w:val="0"/>
          <w:numId w:val="15"/>
        </w:numPr>
        <w:spacing w:afterLines="50" w:after="156"/>
        <w:ind w:firstLineChars="0"/>
        <w:rPr>
          <w:rFonts w:ascii="Times New Roman" w:hAnsi="Times New Roman" w:cs="Times New Roman"/>
          <w:sz w:val="24"/>
          <w:rPrChange w:id="7371" w:author="raye" w:date="2018-08-10T12:30:00Z">
            <w:rPr>
              <w:rFonts w:ascii="Calibri" w:hAnsi="Calibri" w:cstheme="minorHAnsi"/>
              <w:sz w:val="24"/>
            </w:rPr>
          </w:rPrChange>
        </w:rPr>
      </w:pPr>
      <w:r w:rsidRPr="00B0205A">
        <w:rPr>
          <w:rFonts w:ascii="Times New Roman" w:hAnsi="Times New Roman" w:cs="Times New Roman"/>
          <w:sz w:val="24"/>
          <w:rPrChange w:id="7372" w:author="raye" w:date="2018-08-10T12:30:00Z">
            <w:rPr>
              <w:rFonts w:ascii="Calibri" w:hAnsi="Calibri" w:cstheme="minorHAnsi"/>
              <w:sz w:val="24"/>
            </w:rPr>
          </w:rPrChange>
        </w:rPr>
        <w:t>On screen</w:t>
      </w:r>
      <w:r w:rsidR="00863C29" w:rsidRPr="00B0205A">
        <w:rPr>
          <w:rFonts w:ascii="Times New Roman" w:hAnsi="Times New Roman" w:cs="Times New Roman"/>
          <w:sz w:val="24"/>
          <w:rPrChange w:id="7373" w:author="raye" w:date="2018-08-10T12:30:00Z">
            <w:rPr>
              <w:rFonts w:ascii="Calibri" w:hAnsi="Calibri" w:cstheme="minorHAnsi"/>
              <w:sz w:val="24"/>
            </w:rPr>
          </w:rPrChange>
        </w:rPr>
        <w:t xml:space="preserve"> </w:t>
      </w:r>
      <w:r w:rsidRPr="00B0205A">
        <w:rPr>
          <w:rFonts w:ascii="Times New Roman" w:hAnsi="Times New Roman" w:cs="Times New Roman"/>
          <w:sz w:val="24"/>
          <w:rPrChange w:id="7374" w:author="raye" w:date="2018-08-10T12:30:00Z">
            <w:rPr>
              <w:rFonts w:ascii="Calibri" w:hAnsi="Calibri" w:cstheme="minorHAnsi"/>
              <w:sz w:val="24"/>
            </w:rPr>
          </w:rPrChange>
        </w:rPr>
        <w:t>(A) left sid</w:t>
      </w:r>
      <w:r w:rsidR="0011255B" w:rsidRPr="00B0205A">
        <w:rPr>
          <w:rFonts w:ascii="Times New Roman" w:hAnsi="Times New Roman" w:cs="Times New Roman"/>
          <w:sz w:val="24"/>
          <w:rPrChange w:id="7375" w:author="raye" w:date="2018-08-10T12:30:00Z">
            <w:rPr>
              <w:rFonts w:ascii="Calibri" w:hAnsi="Calibri" w:cstheme="minorHAnsi"/>
              <w:sz w:val="24"/>
            </w:rPr>
          </w:rPrChange>
        </w:rPr>
        <w:t xml:space="preserve">e, </w:t>
      </w:r>
      <w:r w:rsidR="00604DE2" w:rsidRPr="00B0205A">
        <w:rPr>
          <w:rFonts w:ascii="Times New Roman" w:hAnsi="Times New Roman" w:cs="Times New Roman"/>
          <w:sz w:val="24"/>
          <w:rPrChange w:id="7376" w:author="raye" w:date="2018-08-10T12:30:00Z">
            <w:rPr>
              <w:rFonts w:ascii="Calibri" w:hAnsi="Calibri" w:cstheme="minorHAnsi"/>
              <w:sz w:val="24"/>
            </w:rPr>
          </w:rPrChange>
        </w:rPr>
        <w:t xml:space="preserve">Operations Analyst </w:t>
      </w:r>
      <w:r w:rsidRPr="00B0205A">
        <w:rPr>
          <w:rFonts w:ascii="Times New Roman" w:hAnsi="Times New Roman" w:cs="Times New Roman"/>
          <w:sz w:val="24"/>
          <w:rPrChange w:id="7377" w:author="raye" w:date="2018-08-10T12:30:00Z">
            <w:rPr>
              <w:rFonts w:ascii="Calibri" w:hAnsi="Calibri" w:cstheme="minorHAnsi"/>
              <w:sz w:val="24"/>
            </w:rPr>
          </w:rPrChange>
        </w:rPr>
        <w:t>can</w:t>
      </w:r>
      <w:r w:rsidR="0011255B" w:rsidRPr="00B0205A">
        <w:rPr>
          <w:rFonts w:ascii="Times New Roman" w:hAnsi="Times New Roman" w:cs="Times New Roman"/>
          <w:sz w:val="24"/>
          <w:rPrChange w:id="7378" w:author="raye" w:date="2018-08-10T12:30:00Z">
            <w:rPr>
              <w:rFonts w:ascii="Calibri" w:hAnsi="Calibri" w:cstheme="minorHAnsi"/>
              <w:sz w:val="24"/>
            </w:rPr>
          </w:rPrChange>
        </w:rPr>
        <w:t xml:space="preserve"> edit PDF pages and identify documents p</w:t>
      </w:r>
      <w:r w:rsidRPr="00B0205A">
        <w:rPr>
          <w:rFonts w:ascii="Times New Roman" w:hAnsi="Times New Roman" w:cs="Times New Roman"/>
          <w:sz w:val="24"/>
          <w:rPrChange w:id="7379" w:author="raye" w:date="2018-08-10T12:30:00Z">
            <w:rPr>
              <w:rFonts w:ascii="Calibri" w:hAnsi="Calibri" w:cstheme="minorHAnsi"/>
              <w:sz w:val="24"/>
            </w:rPr>
          </w:rPrChange>
        </w:rPr>
        <w:t>age type.</w:t>
      </w:r>
      <w:r w:rsidRPr="00B0205A">
        <w:rPr>
          <w:rFonts w:ascii="Times New Roman" w:hAnsi="Times New Roman" w:cs="Times New Roman"/>
          <w:sz w:val="24"/>
          <w:rPrChange w:id="7380" w:author="raye" w:date="2018-08-10T12:30:00Z">
            <w:rPr>
              <w:rFonts w:ascii="Calibri" w:hAnsi="Calibri" w:cstheme="minorHAnsi"/>
              <w:sz w:val="24"/>
            </w:rPr>
          </w:rPrChange>
        </w:rPr>
        <w:br/>
        <w:t>On screen</w:t>
      </w:r>
      <w:r w:rsidR="00863C29" w:rsidRPr="00B0205A">
        <w:rPr>
          <w:rFonts w:ascii="Times New Roman" w:hAnsi="Times New Roman" w:cs="Times New Roman"/>
          <w:sz w:val="24"/>
          <w:rPrChange w:id="7381" w:author="raye" w:date="2018-08-10T12:30:00Z">
            <w:rPr>
              <w:rFonts w:ascii="Calibri" w:hAnsi="Calibri" w:cstheme="minorHAnsi"/>
              <w:sz w:val="24"/>
            </w:rPr>
          </w:rPrChange>
        </w:rPr>
        <w:t xml:space="preserve"> </w:t>
      </w:r>
      <w:r w:rsidRPr="00B0205A">
        <w:rPr>
          <w:rFonts w:ascii="Times New Roman" w:hAnsi="Times New Roman" w:cs="Times New Roman"/>
          <w:sz w:val="24"/>
          <w:rPrChange w:id="7382" w:author="raye" w:date="2018-08-10T12:30:00Z">
            <w:rPr>
              <w:rFonts w:ascii="Calibri" w:hAnsi="Calibri" w:cstheme="minorHAnsi"/>
              <w:sz w:val="24"/>
            </w:rPr>
          </w:rPrChange>
        </w:rPr>
        <w:t>(A) Right sid</w:t>
      </w:r>
      <w:r w:rsidR="0011255B" w:rsidRPr="00B0205A">
        <w:rPr>
          <w:rFonts w:ascii="Times New Roman" w:hAnsi="Times New Roman" w:cs="Times New Roman"/>
          <w:sz w:val="24"/>
          <w:rPrChange w:id="7383" w:author="raye" w:date="2018-08-10T12:30:00Z">
            <w:rPr>
              <w:rFonts w:ascii="Calibri" w:hAnsi="Calibri" w:cstheme="minorHAnsi"/>
              <w:sz w:val="24"/>
            </w:rPr>
          </w:rPrChange>
        </w:rPr>
        <w:t xml:space="preserve">e, </w:t>
      </w:r>
      <w:r w:rsidR="00604DE2" w:rsidRPr="00B0205A">
        <w:rPr>
          <w:rFonts w:ascii="Times New Roman" w:hAnsi="Times New Roman" w:cs="Times New Roman"/>
          <w:sz w:val="24"/>
          <w:rPrChange w:id="7384" w:author="raye" w:date="2018-08-10T12:30:00Z">
            <w:rPr>
              <w:rFonts w:ascii="Calibri" w:hAnsi="Calibri" w:cstheme="minorHAnsi"/>
              <w:sz w:val="24"/>
            </w:rPr>
          </w:rPrChange>
        </w:rPr>
        <w:t xml:space="preserve">Operations Analyst </w:t>
      </w:r>
      <w:r w:rsidR="0074637F" w:rsidRPr="00B0205A">
        <w:rPr>
          <w:rFonts w:ascii="Times New Roman" w:hAnsi="Times New Roman" w:cs="Times New Roman"/>
          <w:sz w:val="24"/>
          <w:rPrChange w:id="7385" w:author="raye" w:date="2018-08-10T12:30:00Z">
            <w:rPr>
              <w:rFonts w:ascii="Calibri" w:hAnsi="Calibri" w:cstheme="minorHAnsi"/>
              <w:sz w:val="24"/>
            </w:rPr>
          </w:rPrChange>
        </w:rPr>
        <w:t>can</w:t>
      </w:r>
      <w:r w:rsidR="001546ED" w:rsidRPr="00B0205A">
        <w:rPr>
          <w:rFonts w:ascii="Times New Roman" w:hAnsi="Times New Roman" w:cs="Times New Roman"/>
          <w:sz w:val="24"/>
          <w:rPrChange w:id="7386" w:author="raye" w:date="2018-08-10T12:30:00Z">
            <w:rPr>
              <w:rFonts w:ascii="Calibri" w:hAnsi="Calibri" w:cstheme="minorHAnsi"/>
              <w:sz w:val="24"/>
            </w:rPr>
          </w:rPrChange>
        </w:rPr>
        <w:t xml:space="preserve"> i</w:t>
      </w:r>
      <w:r w:rsidR="0011255B" w:rsidRPr="00B0205A">
        <w:rPr>
          <w:rFonts w:ascii="Times New Roman" w:hAnsi="Times New Roman" w:cs="Times New Roman"/>
          <w:sz w:val="24"/>
          <w:rPrChange w:id="7387" w:author="raye" w:date="2018-08-10T12:30:00Z">
            <w:rPr>
              <w:rFonts w:ascii="Calibri" w:hAnsi="Calibri" w:cstheme="minorHAnsi"/>
              <w:sz w:val="24"/>
            </w:rPr>
          </w:rPrChange>
        </w:rPr>
        <w:t xml:space="preserve">nput </w:t>
      </w:r>
      <w:r w:rsidR="001546ED" w:rsidRPr="00B0205A">
        <w:rPr>
          <w:rFonts w:ascii="Times New Roman" w:hAnsi="Times New Roman" w:cs="Times New Roman"/>
          <w:sz w:val="24"/>
          <w:rPrChange w:id="7388" w:author="raye" w:date="2018-08-10T12:30:00Z">
            <w:rPr>
              <w:rFonts w:ascii="Calibri" w:hAnsi="Calibri" w:cstheme="minorHAnsi"/>
              <w:sz w:val="24"/>
            </w:rPr>
          </w:rPrChange>
        </w:rPr>
        <w:t xml:space="preserve">data refer to left side </w:t>
      </w:r>
      <w:r w:rsidR="0074637F" w:rsidRPr="00B0205A">
        <w:rPr>
          <w:rFonts w:ascii="Times New Roman" w:hAnsi="Times New Roman" w:cs="Times New Roman"/>
          <w:sz w:val="24"/>
          <w:rPrChange w:id="7389" w:author="raye" w:date="2018-08-10T12:30:00Z">
            <w:rPr>
              <w:rFonts w:ascii="Calibri" w:hAnsi="Calibri" w:cstheme="minorHAnsi"/>
              <w:sz w:val="24"/>
            </w:rPr>
          </w:rPrChange>
        </w:rPr>
        <w:t>PDF</w:t>
      </w:r>
      <w:r w:rsidR="001546ED" w:rsidRPr="00B0205A">
        <w:rPr>
          <w:rFonts w:ascii="Times New Roman" w:hAnsi="Times New Roman" w:cs="Times New Roman"/>
          <w:sz w:val="24"/>
          <w:rPrChange w:id="7390" w:author="raye" w:date="2018-08-10T12:30:00Z">
            <w:rPr>
              <w:rFonts w:ascii="Calibri" w:hAnsi="Calibri" w:cstheme="minorHAnsi"/>
              <w:sz w:val="24"/>
            </w:rPr>
          </w:rPrChange>
        </w:rPr>
        <w:t xml:space="preserve"> page.</w:t>
      </w:r>
    </w:p>
    <w:p w14:paraId="58F3D5E0" w14:textId="7E07D62C" w:rsidR="0011255B" w:rsidRPr="00B0205A" w:rsidRDefault="0011255B" w:rsidP="00022A05">
      <w:pPr>
        <w:pStyle w:val="a0"/>
        <w:numPr>
          <w:ilvl w:val="0"/>
          <w:numId w:val="15"/>
        </w:numPr>
        <w:spacing w:afterLines="50" w:after="156"/>
        <w:ind w:firstLineChars="0"/>
        <w:rPr>
          <w:rFonts w:ascii="Times New Roman" w:hAnsi="Times New Roman" w:cs="Times New Roman"/>
          <w:sz w:val="24"/>
          <w:rPrChange w:id="7391" w:author="raye" w:date="2018-08-10T12:30:00Z">
            <w:rPr>
              <w:rFonts w:ascii="Calibri" w:hAnsi="Calibri" w:cstheme="minorHAnsi"/>
              <w:sz w:val="24"/>
            </w:rPr>
          </w:rPrChange>
        </w:rPr>
      </w:pPr>
      <w:r w:rsidRPr="00B0205A">
        <w:rPr>
          <w:rFonts w:ascii="Times New Roman" w:hAnsi="Times New Roman" w:cs="Times New Roman"/>
          <w:sz w:val="24"/>
          <w:rPrChange w:id="7392" w:author="raye" w:date="2018-08-10T12:30:00Z">
            <w:rPr>
              <w:rFonts w:ascii="Calibri" w:hAnsi="Calibri" w:cstheme="minorHAnsi"/>
              <w:sz w:val="24"/>
            </w:rPr>
          </w:rPrChange>
        </w:rPr>
        <w:t xml:space="preserve">After data </w:t>
      </w:r>
      <w:r w:rsidR="001546ED" w:rsidRPr="00B0205A">
        <w:rPr>
          <w:rFonts w:ascii="Times New Roman" w:hAnsi="Times New Roman" w:cs="Times New Roman"/>
          <w:sz w:val="24"/>
          <w:rPrChange w:id="7393" w:author="raye" w:date="2018-08-10T12:30:00Z">
            <w:rPr>
              <w:rFonts w:ascii="Calibri" w:hAnsi="Calibri" w:cstheme="minorHAnsi"/>
              <w:sz w:val="24"/>
            </w:rPr>
          </w:rPrChange>
        </w:rPr>
        <w:t>input</w:t>
      </w:r>
      <w:r w:rsidRPr="00B0205A">
        <w:rPr>
          <w:rFonts w:ascii="Times New Roman" w:hAnsi="Times New Roman" w:cs="Times New Roman"/>
          <w:sz w:val="24"/>
          <w:rPrChange w:id="7394" w:author="raye" w:date="2018-08-10T12:30:00Z">
            <w:rPr>
              <w:rFonts w:ascii="Calibri" w:hAnsi="Calibri" w:cstheme="minorHAnsi"/>
              <w:sz w:val="24"/>
            </w:rPr>
          </w:rPrChange>
        </w:rPr>
        <w:t xml:space="preserve"> finished, click “Start Checking” button on the top of right site, and return to case list screen.</w:t>
      </w:r>
    </w:p>
    <w:p w14:paraId="0DB04F4C" w14:textId="05C779CE" w:rsidR="00791B7D" w:rsidRPr="00B0205A" w:rsidRDefault="00791B7D" w:rsidP="00774ECE">
      <w:pPr>
        <w:pStyle w:val="a0"/>
        <w:spacing w:afterLines="50" w:after="156"/>
        <w:ind w:firstLineChars="0" w:firstLine="0"/>
        <w:jc w:val="center"/>
        <w:rPr>
          <w:rFonts w:ascii="Times New Roman" w:hAnsi="Times New Roman" w:cs="Times New Roman"/>
          <w:sz w:val="24"/>
          <w:rPrChange w:id="7395" w:author="raye" w:date="2018-08-10T12:30:00Z">
            <w:rPr>
              <w:rFonts w:ascii="Calibri" w:hAnsi="Calibri" w:cstheme="minorHAnsi"/>
              <w:sz w:val="24"/>
            </w:rPr>
          </w:rPrChange>
        </w:rPr>
      </w:pPr>
    </w:p>
    <w:p w14:paraId="30361349" w14:textId="6388CABD" w:rsidR="00EB26ED" w:rsidRPr="00B0205A" w:rsidRDefault="00EB26ED" w:rsidP="00774ECE">
      <w:pPr>
        <w:pStyle w:val="a0"/>
        <w:spacing w:afterLines="50" w:after="156"/>
        <w:ind w:firstLineChars="0" w:firstLine="0"/>
        <w:jc w:val="left"/>
        <w:rPr>
          <w:rFonts w:ascii="Times New Roman" w:hAnsi="Times New Roman" w:cs="Times New Roman"/>
          <w:sz w:val="24"/>
          <w:rPrChange w:id="7396" w:author="raye" w:date="2018-08-10T12:30:00Z">
            <w:rPr>
              <w:rFonts w:ascii="Calibri" w:hAnsi="Calibri" w:cstheme="minorHAnsi"/>
              <w:sz w:val="24"/>
            </w:rPr>
          </w:rPrChange>
        </w:rPr>
      </w:pPr>
      <w:r w:rsidRPr="00B0205A">
        <w:rPr>
          <w:rFonts w:ascii="Times New Roman" w:hAnsi="Times New Roman" w:cs="Times New Roman"/>
          <w:sz w:val="24"/>
          <w:rPrChange w:id="7397" w:author="raye" w:date="2018-08-10T12:30:00Z">
            <w:rPr>
              <w:rFonts w:ascii="Calibri" w:hAnsi="Calibri" w:cstheme="minorHAnsi"/>
              <w:sz w:val="24"/>
            </w:rPr>
          </w:rPrChange>
        </w:rPr>
        <w:t>To be</w:t>
      </w:r>
      <w:r w:rsidRPr="00B0205A">
        <w:rPr>
          <w:rFonts w:ascii="Times New Roman" w:hAnsi="Times New Roman" w:cs="Times New Roman" w:hint="eastAsia"/>
          <w:sz w:val="24"/>
          <w:rPrChange w:id="7398" w:author="raye" w:date="2018-08-10T12:30:00Z">
            <w:rPr>
              <w:rFonts w:ascii="Calibri" w:hAnsi="Calibri" w:cstheme="minorHAnsi" w:hint="eastAsia"/>
              <w:sz w:val="24"/>
            </w:rPr>
          </w:rPrChange>
        </w:rPr>
        <w:t>：</w:t>
      </w:r>
    </w:p>
    <w:p w14:paraId="0D948C81" w14:textId="3EB55FE8" w:rsidR="00EB26ED" w:rsidRPr="00B0205A" w:rsidRDefault="00EB26ED" w:rsidP="00774ECE">
      <w:pPr>
        <w:pStyle w:val="a0"/>
        <w:spacing w:afterLines="50" w:after="156"/>
        <w:ind w:firstLineChars="0" w:firstLine="0"/>
        <w:jc w:val="left"/>
        <w:rPr>
          <w:rFonts w:ascii="Times New Roman" w:hAnsi="Times New Roman" w:cs="Times New Roman"/>
          <w:sz w:val="24"/>
          <w:rPrChange w:id="7399" w:author="raye" w:date="2018-08-10T12:30:00Z">
            <w:rPr>
              <w:rFonts w:ascii="Calibri" w:hAnsi="Calibri" w:cstheme="minorHAnsi"/>
              <w:sz w:val="24"/>
            </w:rPr>
          </w:rPrChange>
        </w:rPr>
      </w:pPr>
      <w:r w:rsidRPr="00B0205A">
        <w:rPr>
          <w:rFonts w:ascii="Times New Roman" w:hAnsi="Times New Roman" w:cs="Times New Roman"/>
          <w:sz w:val="24"/>
          <w:rPrChange w:id="7400" w:author="raye" w:date="2018-08-10T12:30:00Z">
            <w:rPr>
              <w:rFonts w:ascii="Calibri" w:hAnsi="Calibri" w:cstheme="minorHAnsi"/>
              <w:sz w:val="24"/>
            </w:rPr>
          </w:rPrChange>
        </w:rPr>
        <w:t>Split screen</w:t>
      </w:r>
      <w:r w:rsidR="00863C29" w:rsidRPr="00B0205A">
        <w:rPr>
          <w:rFonts w:ascii="Times New Roman" w:hAnsi="Times New Roman" w:cs="Times New Roman"/>
          <w:sz w:val="24"/>
          <w:rPrChange w:id="7401" w:author="raye" w:date="2018-08-10T12:30:00Z">
            <w:rPr>
              <w:rFonts w:ascii="Calibri" w:hAnsi="Calibri" w:cstheme="minorHAnsi"/>
              <w:sz w:val="24"/>
            </w:rPr>
          </w:rPrChange>
        </w:rPr>
        <w:t xml:space="preserve"> </w:t>
      </w:r>
      <w:r w:rsidRPr="00B0205A">
        <w:rPr>
          <w:rFonts w:ascii="Times New Roman" w:hAnsi="Times New Roman" w:cs="Times New Roman"/>
          <w:sz w:val="24"/>
          <w:rPrChange w:id="7402" w:author="raye" w:date="2018-08-10T12:30:00Z">
            <w:rPr>
              <w:rFonts w:ascii="Calibri" w:hAnsi="Calibri" w:cstheme="minorHAnsi"/>
              <w:sz w:val="24"/>
            </w:rPr>
          </w:rPrChange>
        </w:rPr>
        <w:t>(A) to two screens. (</w:t>
      </w:r>
      <w:r w:rsidR="00863C29" w:rsidRPr="00B0205A">
        <w:rPr>
          <w:rFonts w:ascii="Times New Roman" w:hAnsi="Times New Roman" w:cs="Times New Roman"/>
          <w:sz w:val="24"/>
          <w:rPrChange w:id="7403" w:author="raye" w:date="2018-08-10T12:30:00Z">
            <w:rPr>
              <w:rFonts w:ascii="Calibri" w:hAnsi="Calibri" w:cstheme="minorHAnsi"/>
              <w:sz w:val="24"/>
            </w:rPr>
          </w:rPrChange>
        </w:rPr>
        <w:t>Left</w:t>
      </w:r>
      <w:r w:rsidRPr="00B0205A">
        <w:rPr>
          <w:rFonts w:ascii="Times New Roman" w:hAnsi="Times New Roman" w:cs="Times New Roman"/>
          <w:sz w:val="24"/>
          <w:rPrChange w:id="7404" w:author="raye" w:date="2018-08-10T12:30:00Z">
            <w:rPr>
              <w:rFonts w:ascii="Calibri" w:hAnsi="Calibri" w:cstheme="minorHAnsi"/>
              <w:sz w:val="24"/>
            </w:rPr>
          </w:rPrChange>
        </w:rPr>
        <w:t xml:space="preserve"> side separate to screen B)</w:t>
      </w:r>
      <w:r w:rsidR="00AE72B7" w:rsidRPr="00B0205A">
        <w:rPr>
          <w:rFonts w:ascii="Times New Roman" w:hAnsi="Times New Roman" w:cs="Times New Roman"/>
          <w:sz w:val="24"/>
          <w:rPrChange w:id="7405" w:author="raye" w:date="2018-08-10T12:30:00Z">
            <w:rPr>
              <w:rFonts w:ascii="Calibri" w:hAnsi="Calibri" w:cstheme="minorHAnsi"/>
              <w:sz w:val="24"/>
            </w:rPr>
          </w:rPrChange>
        </w:rPr>
        <w:t xml:space="preserve">. </w:t>
      </w:r>
      <w:r w:rsidRPr="00B0205A">
        <w:rPr>
          <w:rFonts w:ascii="Times New Roman" w:hAnsi="Times New Roman" w:cs="Times New Roman"/>
          <w:sz w:val="24"/>
          <w:rPrChange w:id="7406" w:author="raye" w:date="2018-08-10T12:30:00Z">
            <w:rPr>
              <w:rFonts w:ascii="Calibri" w:hAnsi="Calibri" w:cstheme="minorHAnsi"/>
              <w:sz w:val="24"/>
            </w:rPr>
          </w:rPrChange>
        </w:rPr>
        <w:t>Screen</w:t>
      </w:r>
      <w:r w:rsidR="00863C29" w:rsidRPr="00B0205A">
        <w:rPr>
          <w:rFonts w:ascii="Times New Roman" w:hAnsi="Times New Roman" w:cs="Times New Roman"/>
          <w:sz w:val="24"/>
          <w:rPrChange w:id="7407" w:author="raye" w:date="2018-08-10T12:30:00Z">
            <w:rPr>
              <w:rFonts w:ascii="Calibri" w:hAnsi="Calibri" w:cstheme="minorHAnsi"/>
              <w:sz w:val="24"/>
            </w:rPr>
          </w:rPrChange>
        </w:rPr>
        <w:t xml:space="preserve"> </w:t>
      </w:r>
      <w:r w:rsidRPr="00B0205A">
        <w:rPr>
          <w:rFonts w:ascii="Times New Roman" w:hAnsi="Times New Roman" w:cs="Times New Roman"/>
          <w:sz w:val="24"/>
          <w:rPrChange w:id="7408" w:author="raye" w:date="2018-08-10T12:30:00Z">
            <w:rPr>
              <w:rFonts w:ascii="Calibri" w:hAnsi="Calibri" w:cstheme="minorHAnsi"/>
              <w:sz w:val="24"/>
            </w:rPr>
          </w:rPrChange>
        </w:rPr>
        <w:t xml:space="preserve">(B) focuses on </w:t>
      </w:r>
      <w:r w:rsidRPr="00B0205A">
        <w:rPr>
          <w:rFonts w:ascii="Times New Roman" w:hAnsi="Times New Roman" w:cs="Times New Roman"/>
          <w:sz w:val="24"/>
          <w:rPrChange w:id="7409" w:author="raye" w:date="2018-08-10T12:30:00Z">
            <w:rPr>
              <w:rFonts w:ascii="Calibri" w:hAnsi="Calibri" w:cstheme="minorHAnsi"/>
              <w:sz w:val="24"/>
            </w:rPr>
          </w:rPrChange>
        </w:rPr>
        <w:lastRenderedPageBreak/>
        <w:t>PDF modifications. Screen</w:t>
      </w:r>
      <w:r w:rsidR="00863C29" w:rsidRPr="00B0205A">
        <w:rPr>
          <w:rFonts w:ascii="Times New Roman" w:hAnsi="Times New Roman" w:cs="Times New Roman"/>
          <w:sz w:val="24"/>
          <w:rPrChange w:id="7410" w:author="raye" w:date="2018-08-10T12:30:00Z">
            <w:rPr>
              <w:rFonts w:ascii="Calibri" w:hAnsi="Calibri" w:cstheme="minorHAnsi"/>
              <w:sz w:val="24"/>
            </w:rPr>
          </w:rPrChange>
        </w:rPr>
        <w:t xml:space="preserve"> </w:t>
      </w:r>
      <w:r w:rsidRPr="00B0205A">
        <w:rPr>
          <w:rFonts w:ascii="Times New Roman" w:hAnsi="Times New Roman" w:cs="Times New Roman"/>
          <w:sz w:val="24"/>
          <w:rPrChange w:id="7411" w:author="raye" w:date="2018-08-10T12:30:00Z">
            <w:rPr>
              <w:rFonts w:ascii="Calibri" w:hAnsi="Calibri" w:cstheme="minorHAnsi"/>
              <w:sz w:val="24"/>
            </w:rPr>
          </w:rPrChange>
        </w:rPr>
        <w:t>(A) focuses on Data input and left side keeping PDF view function.</w:t>
      </w:r>
      <w:r w:rsidR="00AE72B7" w:rsidRPr="00B0205A">
        <w:rPr>
          <w:rFonts w:ascii="Times New Roman" w:hAnsi="Times New Roman" w:cs="Times New Roman"/>
          <w:sz w:val="24"/>
          <w:rPrChange w:id="7412" w:author="raye" w:date="2018-08-10T12:30:00Z">
            <w:rPr>
              <w:rFonts w:ascii="Calibri" w:hAnsi="Calibri" w:cstheme="minorHAnsi"/>
              <w:sz w:val="24"/>
            </w:rPr>
          </w:rPrChange>
        </w:rPr>
        <w:t xml:space="preserve"> </w:t>
      </w:r>
      <w:r w:rsidRPr="00B0205A">
        <w:rPr>
          <w:rFonts w:ascii="Times New Roman" w:hAnsi="Times New Roman" w:cs="Times New Roman"/>
          <w:sz w:val="24"/>
          <w:rPrChange w:id="7413" w:author="raye" w:date="2018-08-10T12:30:00Z">
            <w:rPr>
              <w:rFonts w:ascii="Calibri" w:hAnsi="Calibri" w:cstheme="minorHAnsi"/>
              <w:sz w:val="24"/>
            </w:rPr>
          </w:rPrChange>
        </w:rPr>
        <w:t>Switch to screen-B from screen-A if needs</w:t>
      </w:r>
    </w:p>
    <w:p w14:paraId="2D3153CE" w14:textId="02D9C5AF" w:rsidR="00AE72B7" w:rsidRPr="00B0205A" w:rsidRDefault="00604DE2" w:rsidP="00022A05">
      <w:pPr>
        <w:pStyle w:val="a0"/>
        <w:numPr>
          <w:ilvl w:val="0"/>
          <w:numId w:val="16"/>
        </w:numPr>
        <w:spacing w:afterLines="50" w:after="156"/>
        <w:ind w:firstLineChars="0"/>
        <w:rPr>
          <w:rFonts w:ascii="Times New Roman" w:hAnsi="Times New Roman" w:cs="Times New Roman"/>
          <w:sz w:val="24"/>
          <w:rPrChange w:id="7414" w:author="raye" w:date="2018-08-10T12:30:00Z">
            <w:rPr>
              <w:rFonts w:ascii="Calibri" w:hAnsi="Calibri" w:cstheme="minorHAnsi"/>
              <w:sz w:val="24"/>
            </w:rPr>
          </w:rPrChange>
        </w:rPr>
      </w:pPr>
      <w:r w:rsidRPr="00B0205A">
        <w:rPr>
          <w:rFonts w:ascii="Times New Roman" w:hAnsi="Times New Roman" w:cs="Times New Roman"/>
          <w:sz w:val="24"/>
          <w:rPrChange w:id="7415" w:author="raye" w:date="2018-08-10T12:30:00Z">
            <w:rPr>
              <w:rFonts w:ascii="Calibri" w:hAnsi="Calibri" w:cstheme="minorHAnsi"/>
              <w:sz w:val="24"/>
            </w:rPr>
          </w:rPrChange>
        </w:rPr>
        <w:t xml:space="preserve">Operations Analyst </w:t>
      </w:r>
      <w:r w:rsidR="00AE72B7" w:rsidRPr="00B0205A">
        <w:rPr>
          <w:rFonts w:ascii="Times New Roman" w:hAnsi="Times New Roman" w:cs="Times New Roman"/>
          <w:sz w:val="24"/>
          <w:rPrChange w:id="7416" w:author="raye" w:date="2018-08-10T12:30:00Z">
            <w:rPr>
              <w:rFonts w:ascii="Calibri" w:hAnsi="Calibri" w:cstheme="minorHAnsi"/>
              <w:sz w:val="24"/>
            </w:rPr>
          </w:rPrChange>
        </w:rPr>
        <w:t>click “verify” button on case list page, switch to case verification screen(A)</w:t>
      </w:r>
    </w:p>
    <w:p w14:paraId="5868BFD4" w14:textId="0E7D833C" w:rsidR="00AE72B7" w:rsidRPr="00B0205A" w:rsidRDefault="00122B7C" w:rsidP="00022A05">
      <w:pPr>
        <w:pStyle w:val="a0"/>
        <w:numPr>
          <w:ilvl w:val="0"/>
          <w:numId w:val="16"/>
        </w:numPr>
        <w:spacing w:afterLines="50" w:after="156"/>
        <w:ind w:firstLineChars="0"/>
        <w:rPr>
          <w:rFonts w:ascii="Times New Roman" w:hAnsi="Times New Roman" w:cs="Times New Roman"/>
          <w:sz w:val="24"/>
          <w:rPrChange w:id="7417" w:author="raye" w:date="2018-08-10T12:30:00Z">
            <w:rPr>
              <w:rFonts w:ascii="Calibri" w:hAnsi="Calibri" w:cstheme="minorHAnsi"/>
              <w:sz w:val="24"/>
            </w:rPr>
          </w:rPrChange>
        </w:rPr>
      </w:pPr>
      <w:r w:rsidRPr="00B0205A">
        <w:rPr>
          <w:rFonts w:ascii="Times New Roman" w:hAnsi="Times New Roman" w:cs="Times New Roman"/>
          <w:sz w:val="24"/>
          <w:rPrChange w:id="7418" w:author="raye" w:date="2018-08-10T12:30:00Z">
            <w:rPr>
              <w:rFonts w:ascii="Calibri" w:hAnsi="Calibri" w:cstheme="minorHAnsi"/>
              <w:sz w:val="24"/>
            </w:rPr>
          </w:rPrChange>
        </w:rPr>
        <w:t>Add a “Edit</w:t>
      </w:r>
      <w:r w:rsidR="00797E3C" w:rsidRPr="00B0205A">
        <w:rPr>
          <w:rFonts w:ascii="Times New Roman" w:hAnsi="Times New Roman" w:cs="Times New Roman"/>
          <w:sz w:val="24"/>
          <w:rPrChange w:id="7419" w:author="raye" w:date="2018-08-10T12:30:00Z">
            <w:rPr>
              <w:rFonts w:ascii="Calibri" w:hAnsi="Calibri" w:cstheme="minorHAnsi"/>
              <w:sz w:val="24"/>
            </w:rPr>
          </w:rPrChange>
        </w:rPr>
        <w:t>” button on screen(A) left sid</w:t>
      </w:r>
      <w:r w:rsidR="00AE72B7" w:rsidRPr="00B0205A">
        <w:rPr>
          <w:rFonts w:ascii="Times New Roman" w:hAnsi="Times New Roman" w:cs="Times New Roman"/>
          <w:sz w:val="24"/>
          <w:rPrChange w:id="7420" w:author="raye" w:date="2018-08-10T12:30:00Z">
            <w:rPr>
              <w:rFonts w:ascii="Calibri" w:hAnsi="Calibri" w:cstheme="minorHAnsi"/>
              <w:sz w:val="24"/>
            </w:rPr>
          </w:rPrChange>
        </w:rPr>
        <w:t xml:space="preserve">e, </w:t>
      </w:r>
      <w:r w:rsidR="002106F9" w:rsidRPr="00B0205A">
        <w:rPr>
          <w:rFonts w:ascii="Times New Roman" w:hAnsi="Times New Roman" w:cs="Times New Roman"/>
          <w:sz w:val="24"/>
          <w:rPrChange w:id="7421" w:author="raye" w:date="2018-08-10T12:30:00Z">
            <w:rPr>
              <w:rFonts w:ascii="Calibri" w:hAnsi="Calibri" w:cstheme="minorHAnsi"/>
              <w:sz w:val="24"/>
            </w:rPr>
          </w:rPrChange>
        </w:rPr>
        <w:t>then skip to</w:t>
      </w:r>
      <w:r w:rsidR="00AE72B7" w:rsidRPr="00B0205A">
        <w:rPr>
          <w:rFonts w:ascii="Times New Roman" w:hAnsi="Times New Roman" w:cs="Times New Roman"/>
          <w:sz w:val="24"/>
          <w:rPrChange w:id="7422" w:author="raye" w:date="2018-08-10T12:30:00Z">
            <w:rPr>
              <w:rFonts w:ascii="Calibri" w:hAnsi="Calibri" w:cstheme="minorHAnsi"/>
              <w:sz w:val="24"/>
            </w:rPr>
          </w:rPrChange>
        </w:rPr>
        <w:t xml:space="preserve"> new screen(B)</w:t>
      </w:r>
    </w:p>
    <w:p w14:paraId="4594187C" w14:textId="3D0CFE8F" w:rsidR="00AE72B7" w:rsidRPr="00B0205A" w:rsidRDefault="00AE72B7" w:rsidP="00022A05">
      <w:pPr>
        <w:pStyle w:val="a0"/>
        <w:numPr>
          <w:ilvl w:val="0"/>
          <w:numId w:val="16"/>
        </w:numPr>
        <w:spacing w:afterLines="50" w:after="156"/>
        <w:ind w:firstLineChars="0"/>
        <w:rPr>
          <w:rFonts w:ascii="Times New Roman" w:hAnsi="Times New Roman" w:cs="Times New Roman"/>
          <w:sz w:val="24"/>
          <w:rPrChange w:id="7423" w:author="raye" w:date="2018-08-10T12:30:00Z">
            <w:rPr>
              <w:rFonts w:ascii="Calibri" w:hAnsi="Calibri" w:cstheme="minorHAnsi"/>
              <w:sz w:val="24"/>
            </w:rPr>
          </w:rPrChange>
        </w:rPr>
      </w:pPr>
      <w:r w:rsidRPr="00B0205A">
        <w:rPr>
          <w:rFonts w:ascii="Times New Roman" w:hAnsi="Times New Roman" w:cs="Times New Roman"/>
          <w:sz w:val="24"/>
          <w:rPrChange w:id="7424" w:author="raye" w:date="2018-08-10T12:30:00Z">
            <w:rPr>
              <w:rFonts w:ascii="Calibri" w:hAnsi="Calibri" w:cstheme="minorHAnsi"/>
              <w:sz w:val="24"/>
            </w:rPr>
          </w:rPrChange>
        </w:rPr>
        <w:t>On s</w:t>
      </w:r>
      <w:r w:rsidR="00E41555" w:rsidRPr="00B0205A">
        <w:rPr>
          <w:rFonts w:ascii="Times New Roman" w:hAnsi="Times New Roman" w:cs="Times New Roman"/>
          <w:sz w:val="24"/>
          <w:rPrChange w:id="7425" w:author="raye" w:date="2018-08-10T12:30:00Z">
            <w:rPr>
              <w:rFonts w:ascii="Calibri" w:hAnsi="Calibri" w:cstheme="minorHAnsi"/>
              <w:sz w:val="24"/>
            </w:rPr>
          </w:rPrChange>
        </w:rPr>
        <w:t>creen</w:t>
      </w:r>
      <w:r w:rsidR="00E91E20" w:rsidRPr="00B0205A">
        <w:rPr>
          <w:rFonts w:ascii="Times New Roman" w:hAnsi="Times New Roman" w:cs="Times New Roman"/>
          <w:sz w:val="24"/>
          <w:rPrChange w:id="7426" w:author="raye" w:date="2018-08-10T12:30:00Z">
            <w:rPr>
              <w:rFonts w:ascii="Calibri" w:hAnsi="Calibri" w:cstheme="minorHAnsi"/>
              <w:sz w:val="24"/>
            </w:rPr>
          </w:rPrChange>
        </w:rPr>
        <w:t xml:space="preserve"> </w:t>
      </w:r>
      <w:r w:rsidR="00E41555" w:rsidRPr="00B0205A">
        <w:rPr>
          <w:rFonts w:ascii="Times New Roman" w:hAnsi="Times New Roman" w:cs="Times New Roman"/>
          <w:sz w:val="24"/>
          <w:rPrChange w:id="7427" w:author="raye" w:date="2018-08-10T12:30:00Z">
            <w:rPr>
              <w:rFonts w:ascii="Calibri" w:hAnsi="Calibri" w:cstheme="minorHAnsi"/>
              <w:sz w:val="24"/>
            </w:rPr>
          </w:rPrChange>
        </w:rPr>
        <w:t xml:space="preserve">(B), </w:t>
      </w:r>
      <w:r w:rsidR="00604DE2" w:rsidRPr="00B0205A">
        <w:rPr>
          <w:rFonts w:ascii="Times New Roman" w:hAnsi="Times New Roman" w:cs="Times New Roman"/>
          <w:sz w:val="24"/>
          <w:rPrChange w:id="7428" w:author="raye" w:date="2018-08-10T12:30:00Z">
            <w:rPr>
              <w:rFonts w:ascii="Calibri" w:hAnsi="Calibri" w:cstheme="minorHAnsi"/>
              <w:sz w:val="24"/>
            </w:rPr>
          </w:rPrChange>
        </w:rPr>
        <w:t xml:space="preserve">Operations Analyst </w:t>
      </w:r>
      <w:r w:rsidR="00E41555" w:rsidRPr="00B0205A">
        <w:rPr>
          <w:rFonts w:ascii="Times New Roman" w:hAnsi="Times New Roman" w:cs="Times New Roman"/>
          <w:sz w:val="24"/>
          <w:rPrChange w:id="7429" w:author="raye" w:date="2018-08-10T12:30:00Z">
            <w:rPr>
              <w:rFonts w:ascii="Calibri" w:hAnsi="Calibri" w:cstheme="minorHAnsi"/>
              <w:sz w:val="24"/>
            </w:rPr>
          </w:rPrChange>
        </w:rPr>
        <w:t xml:space="preserve">can edit </w:t>
      </w:r>
      <w:r w:rsidR="007E0127" w:rsidRPr="00B0205A">
        <w:rPr>
          <w:rFonts w:ascii="Times New Roman" w:hAnsi="Times New Roman" w:cs="Times New Roman"/>
          <w:sz w:val="24"/>
          <w:rPrChange w:id="7430" w:author="raye" w:date="2018-08-10T12:30:00Z">
            <w:rPr>
              <w:rFonts w:ascii="Calibri" w:hAnsi="Calibri" w:cstheme="minorHAnsi"/>
              <w:sz w:val="24"/>
            </w:rPr>
          </w:rPrChange>
        </w:rPr>
        <w:t xml:space="preserve">and </w:t>
      </w:r>
      <w:r w:rsidRPr="00B0205A">
        <w:rPr>
          <w:rFonts w:ascii="Times New Roman" w:hAnsi="Times New Roman" w:cs="Times New Roman"/>
          <w:sz w:val="24"/>
          <w:rPrChange w:id="7431" w:author="raye" w:date="2018-08-10T12:30:00Z">
            <w:rPr>
              <w:rFonts w:ascii="Calibri" w:hAnsi="Calibri" w:cstheme="minorHAnsi"/>
              <w:sz w:val="24"/>
            </w:rPr>
          </w:rPrChange>
        </w:rPr>
        <w:t>click “Save” return to screen</w:t>
      </w:r>
      <w:r w:rsidR="00E91E20" w:rsidRPr="00B0205A">
        <w:rPr>
          <w:rFonts w:ascii="Times New Roman" w:hAnsi="Times New Roman" w:cs="Times New Roman"/>
          <w:sz w:val="24"/>
          <w:rPrChange w:id="7432" w:author="raye" w:date="2018-08-10T12:30:00Z">
            <w:rPr>
              <w:rFonts w:ascii="Calibri" w:hAnsi="Calibri" w:cstheme="minorHAnsi"/>
              <w:sz w:val="24"/>
            </w:rPr>
          </w:rPrChange>
        </w:rPr>
        <w:t xml:space="preserve"> </w:t>
      </w:r>
      <w:r w:rsidRPr="00B0205A">
        <w:rPr>
          <w:rFonts w:ascii="Times New Roman" w:hAnsi="Times New Roman" w:cs="Times New Roman"/>
          <w:sz w:val="24"/>
          <w:rPrChange w:id="7433" w:author="raye" w:date="2018-08-10T12:30:00Z">
            <w:rPr>
              <w:rFonts w:ascii="Calibri" w:hAnsi="Calibri" w:cstheme="minorHAnsi"/>
              <w:sz w:val="24"/>
            </w:rPr>
          </w:rPrChange>
        </w:rPr>
        <w:t>(A).</w:t>
      </w:r>
      <w:r w:rsidR="00C867A0" w:rsidRPr="00B0205A">
        <w:rPr>
          <w:rFonts w:ascii="Times New Roman" w:hAnsi="Times New Roman" w:cs="Times New Roman"/>
          <w:sz w:val="24"/>
          <w:rPrChange w:id="7434" w:author="raye" w:date="2018-08-10T12:30:00Z">
            <w:rPr>
              <w:rFonts w:ascii="Calibri" w:hAnsi="Calibri" w:cstheme="minorHAnsi"/>
              <w:sz w:val="24"/>
            </w:rPr>
          </w:rPrChange>
        </w:rPr>
        <w:t xml:space="preserve"> The updated PDF file should be shown </w:t>
      </w:r>
      <w:r w:rsidR="002106F9" w:rsidRPr="00B0205A">
        <w:rPr>
          <w:rFonts w:ascii="Times New Roman" w:hAnsi="Times New Roman" w:cs="Times New Roman"/>
          <w:sz w:val="24"/>
          <w:rPrChange w:id="7435" w:author="raye" w:date="2018-08-10T12:30:00Z">
            <w:rPr>
              <w:rFonts w:ascii="Calibri" w:hAnsi="Calibri" w:cstheme="minorHAnsi"/>
              <w:sz w:val="24"/>
            </w:rPr>
          </w:rPrChange>
        </w:rPr>
        <w:t xml:space="preserve">on the </w:t>
      </w:r>
      <w:r w:rsidR="00C867A0" w:rsidRPr="00B0205A">
        <w:rPr>
          <w:rFonts w:ascii="Times New Roman" w:hAnsi="Times New Roman" w:cs="Times New Roman"/>
          <w:sz w:val="24"/>
          <w:rPrChange w:id="7436" w:author="raye" w:date="2018-08-10T12:30:00Z">
            <w:rPr>
              <w:rFonts w:ascii="Calibri" w:hAnsi="Calibri" w:cstheme="minorHAnsi"/>
              <w:sz w:val="24"/>
            </w:rPr>
          </w:rPrChange>
        </w:rPr>
        <w:t xml:space="preserve">left side </w:t>
      </w:r>
      <w:r w:rsidR="002106F9" w:rsidRPr="00B0205A">
        <w:rPr>
          <w:rFonts w:ascii="Times New Roman" w:hAnsi="Times New Roman" w:cs="Times New Roman"/>
          <w:sz w:val="24"/>
          <w:rPrChange w:id="7437" w:author="raye" w:date="2018-08-10T12:30:00Z">
            <w:rPr>
              <w:rFonts w:ascii="Calibri" w:hAnsi="Calibri" w:cstheme="minorHAnsi"/>
              <w:sz w:val="24"/>
            </w:rPr>
          </w:rPrChange>
        </w:rPr>
        <w:t>of screen(</w:t>
      </w:r>
      <w:r w:rsidR="00C867A0" w:rsidRPr="00B0205A">
        <w:rPr>
          <w:rFonts w:ascii="Times New Roman" w:hAnsi="Times New Roman" w:cs="Times New Roman"/>
          <w:sz w:val="24"/>
          <w:rPrChange w:id="7438" w:author="raye" w:date="2018-08-10T12:30:00Z">
            <w:rPr>
              <w:rFonts w:ascii="Calibri" w:hAnsi="Calibri" w:cstheme="minorHAnsi"/>
              <w:sz w:val="24"/>
            </w:rPr>
          </w:rPrChange>
        </w:rPr>
        <w:t>A</w:t>
      </w:r>
      <w:r w:rsidR="002106F9" w:rsidRPr="00B0205A">
        <w:rPr>
          <w:rFonts w:ascii="Times New Roman" w:hAnsi="Times New Roman" w:cs="Times New Roman"/>
          <w:sz w:val="24"/>
          <w:rPrChange w:id="7439" w:author="raye" w:date="2018-08-10T12:30:00Z">
            <w:rPr>
              <w:rFonts w:ascii="Calibri" w:hAnsi="Calibri" w:cstheme="minorHAnsi"/>
              <w:sz w:val="24"/>
            </w:rPr>
          </w:rPrChange>
        </w:rPr>
        <w:t>)</w:t>
      </w:r>
      <w:r w:rsidR="00367BDB" w:rsidRPr="00B0205A">
        <w:rPr>
          <w:rFonts w:ascii="Times New Roman" w:hAnsi="Times New Roman" w:cs="Times New Roman"/>
          <w:sz w:val="24"/>
          <w:rPrChange w:id="7440" w:author="raye" w:date="2018-08-10T12:30:00Z">
            <w:rPr>
              <w:rFonts w:ascii="Calibri" w:hAnsi="Calibri" w:cstheme="minorHAnsi"/>
              <w:sz w:val="24"/>
            </w:rPr>
          </w:rPrChange>
        </w:rPr>
        <w:t>.</w:t>
      </w:r>
    </w:p>
    <w:p w14:paraId="6C5B8E92" w14:textId="14D6AB73" w:rsidR="00AE72B7" w:rsidRPr="00B0205A" w:rsidRDefault="002106F9" w:rsidP="00022A05">
      <w:pPr>
        <w:pStyle w:val="a0"/>
        <w:numPr>
          <w:ilvl w:val="0"/>
          <w:numId w:val="16"/>
        </w:numPr>
        <w:spacing w:afterLines="50" w:after="156"/>
        <w:ind w:firstLineChars="0"/>
        <w:rPr>
          <w:rFonts w:ascii="Times New Roman" w:hAnsi="Times New Roman" w:cs="Times New Roman"/>
          <w:sz w:val="24"/>
          <w:rPrChange w:id="7441" w:author="raye" w:date="2018-08-10T12:30:00Z">
            <w:rPr>
              <w:rFonts w:ascii="Calibri" w:hAnsi="Calibri" w:cstheme="minorHAnsi"/>
              <w:sz w:val="24"/>
            </w:rPr>
          </w:rPrChange>
        </w:rPr>
      </w:pPr>
      <w:r w:rsidRPr="00B0205A">
        <w:rPr>
          <w:rFonts w:ascii="Times New Roman" w:hAnsi="Times New Roman" w:cs="Times New Roman"/>
          <w:sz w:val="24"/>
          <w:rPrChange w:id="7442" w:author="raye" w:date="2018-08-10T12:30:00Z">
            <w:rPr>
              <w:rFonts w:ascii="Calibri" w:hAnsi="Calibri" w:cstheme="minorHAnsi"/>
              <w:sz w:val="24"/>
            </w:rPr>
          </w:rPrChange>
        </w:rPr>
        <w:t>I</w:t>
      </w:r>
      <w:r w:rsidR="00AE72B7" w:rsidRPr="00B0205A">
        <w:rPr>
          <w:rFonts w:ascii="Times New Roman" w:hAnsi="Times New Roman" w:cs="Times New Roman"/>
          <w:sz w:val="24"/>
          <w:rPrChange w:id="7443" w:author="raye" w:date="2018-08-10T12:30:00Z">
            <w:rPr>
              <w:rFonts w:ascii="Calibri" w:hAnsi="Calibri" w:cstheme="minorHAnsi"/>
              <w:sz w:val="24"/>
            </w:rPr>
          </w:rPrChange>
        </w:rPr>
        <w:t xml:space="preserve">nput data on </w:t>
      </w:r>
      <w:r w:rsidRPr="00B0205A">
        <w:rPr>
          <w:rFonts w:ascii="Times New Roman" w:hAnsi="Times New Roman" w:cs="Times New Roman"/>
          <w:sz w:val="24"/>
          <w:rPrChange w:id="7444" w:author="raye" w:date="2018-08-10T12:30:00Z">
            <w:rPr>
              <w:rFonts w:ascii="Calibri" w:hAnsi="Calibri" w:cstheme="minorHAnsi"/>
              <w:sz w:val="24"/>
            </w:rPr>
          </w:rPrChange>
        </w:rPr>
        <w:t xml:space="preserve">the right side of </w:t>
      </w:r>
      <w:r w:rsidR="00AE72B7" w:rsidRPr="00B0205A">
        <w:rPr>
          <w:rFonts w:ascii="Times New Roman" w:hAnsi="Times New Roman" w:cs="Times New Roman"/>
          <w:sz w:val="24"/>
          <w:rPrChange w:id="7445" w:author="raye" w:date="2018-08-10T12:30:00Z">
            <w:rPr>
              <w:rFonts w:ascii="Calibri" w:hAnsi="Calibri" w:cstheme="minorHAnsi"/>
              <w:sz w:val="24"/>
            </w:rPr>
          </w:rPrChange>
        </w:rPr>
        <w:t>s</w:t>
      </w:r>
      <w:r w:rsidR="007E0127" w:rsidRPr="00B0205A">
        <w:rPr>
          <w:rFonts w:ascii="Times New Roman" w:hAnsi="Times New Roman" w:cs="Times New Roman"/>
          <w:sz w:val="24"/>
          <w:rPrChange w:id="7446" w:author="raye" w:date="2018-08-10T12:30:00Z">
            <w:rPr>
              <w:rFonts w:ascii="Calibri" w:hAnsi="Calibri" w:cstheme="minorHAnsi"/>
              <w:sz w:val="24"/>
            </w:rPr>
          </w:rPrChange>
        </w:rPr>
        <w:t>creen</w:t>
      </w:r>
      <w:r w:rsidR="00E91E20" w:rsidRPr="00B0205A">
        <w:rPr>
          <w:rFonts w:ascii="Times New Roman" w:hAnsi="Times New Roman" w:cs="Times New Roman"/>
          <w:sz w:val="24"/>
          <w:rPrChange w:id="7447" w:author="raye" w:date="2018-08-10T12:30:00Z">
            <w:rPr>
              <w:rFonts w:ascii="Calibri" w:hAnsi="Calibri" w:cstheme="minorHAnsi"/>
              <w:sz w:val="24"/>
            </w:rPr>
          </w:rPrChange>
        </w:rPr>
        <w:t xml:space="preserve"> </w:t>
      </w:r>
      <w:r w:rsidR="007E0127" w:rsidRPr="00B0205A">
        <w:rPr>
          <w:rFonts w:ascii="Times New Roman" w:hAnsi="Times New Roman" w:cs="Times New Roman"/>
          <w:sz w:val="24"/>
          <w:rPrChange w:id="7448" w:author="raye" w:date="2018-08-10T12:30:00Z">
            <w:rPr>
              <w:rFonts w:ascii="Calibri" w:hAnsi="Calibri" w:cstheme="minorHAnsi"/>
              <w:sz w:val="24"/>
            </w:rPr>
          </w:rPrChange>
        </w:rPr>
        <w:t>(A)</w:t>
      </w:r>
      <w:r w:rsidR="00367BDB" w:rsidRPr="00B0205A">
        <w:rPr>
          <w:rFonts w:ascii="Times New Roman" w:hAnsi="Times New Roman" w:cs="Times New Roman"/>
          <w:sz w:val="24"/>
          <w:rPrChange w:id="7449" w:author="raye" w:date="2018-08-10T12:30:00Z">
            <w:rPr>
              <w:rFonts w:ascii="Calibri" w:hAnsi="Calibri" w:cstheme="minorHAnsi"/>
              <w:sz w:val="24"/>
            </w:rPr>
          </w:rPrChange>
        </w:rPr>
        <w:t>.</w:t>
      </w:r>
    </w:p>
    <w:p w14:paraId="7FB95328" w14:textId="2A9E9BC8" w:rsidR="00184AF1" w:rsidRPr="00B0205A" w:rsidRDefault="00184AF1" w:rsidP="00C409AC">
      <w:pPr>
        <w:spacing w:afterLines="50" w:after="156"/>
        <w:rPr>
          <w:rFonts w:ascii="Times New Roman" w:hAnsi="Times New Roman" w:cs="Times New Roman"/>
          <w:sz w:val="24"/>
          <w:rPrChange w:id="7450" w:author="raye" w:date="2018-08-10T12:30:00Z">
            <w:rPr>
              <w:rFonts w:ascii="Calibri" w:hAnsi="Calibri" w:cstheme="minorHAnsi"/>
              <w:sz w:val="24"/>
            </w:rPr>
          </w:rPrChange>
        </w:rPr>
      </w:pPr>
    </w:p>
    <w:p w14:paraId="600436E3" w14:textId="767FDD79" w:rsidR="002D23B0" w:rsidRPr="00B0205A" w:rsidRDefault="004726D3" w:rsidP="00BF71D7">
      <w:pPr>
        <w:rPr>
          <w:rFonts w:ascii="Times New Roman" w:eastAsiaTheme="majorEastAsia" w:hAnsi="Times New Roman" w:cs="Times New Roman"/>
          <w:i/>
          <w:sz w:val="24"/>
          <w:rPrChange w:id="7451" w:author="raye" w:date="2018-08-10T12:30:00Z">
            <w:rPr>
              <w:rFonts w:ascii="Calibri" w:eastAsiaTheme="majorEastAsia" w:hAnsi="Calibri" w:cstheme="minorHAnsi"/>
              <w:i/>
              <w:sz w:val="24"/>
            </w:rPr>
          </w:rPrChange>
        </w:rPr>
      </w:pPr>
      <w:r w:rsidRPr="00B0205A">
        <w:rPr>
          <w:rFonts w:ascii="Times New Roman" w:eastAsiaTheme="majorEastAsia" w:hAnsi="Times New Roman" w:cs="Times New Roman"/>
          <w:i/>
          <w:sz w:val="24"/>
          <w:rPrChange w:id="7452" w:author="raye" w:date="2018-08-10T12:30:00Z">
            <w:rPr>
              <w:rFonts w:ascii="Calibri" w:eastAsiaTheme="majorEastAsia" w:hAnsi="Calibri" w:cstheme="minorHAnsi"/>
              <w:i/>
              <w:sz w:val="24"/>
            </w:rPr>
          </w:rPrChange>
        </w:rPr>
        <w:t>Page</w:t>
      </w:r>
      <w:r w:rsidR="00492A41" w:rsidRPr="00B0205A">
        <w:rPr>
          <w:rFonts w:ascii="Times New Roman" w:eastAsiaTheme="majorEastAsia" w:hAnsi="Times New Roman" w:cs="Times New Roman"/>
          <w:i/>
          <w:sz w:val="24"/>
          <w:rPrChange w:id="7453" w:author="raye" w:date="2018-08-10T12:30:00Z">
            <w:rPr>
              <w:rFonts w:ascii="Calibri" w:eastAsiaTheme="majorEastAsia" w:hAnsi="Calibri" w:cstheme="minorHAnsi"/>
              <w:i/>
              <w:sz w:val="24"/>
            </w:rPr>
          </w:rPrChange>
        </w:rPr>
        <w:t xml:space="preserve"> description</w:t>
      </w:r>
      <w:r w:rsidR="005B65B6" w:rsidRPr="00B0205A">
        <w:rPr>
          <w:rFonts w:ascii="Times New Roman" w:eastAsiaTheme="majorEastAsia" w:hAnsi="Times New Roman" w:cs="Times New Roman"/>
          <w:i/>
          <w:sz w:val="24"/>
          <w:rPrChange w:id="7454" w:author="raye" w:date="2018-08-10T12:30:00Z">
            <w:rPr>
              <w:rFonts w:ascii="Calibri" w:eastAsiaTheme="majorEastAsia" w:hAnsi="Calibri" w:cstheme="minorHAnsi"/>
              <w:i/>
              <w:sz w:val="24"/>
            </w:rPr>
          </w:rPrChange>
        </w:rPr>
        <w:t>:</w:t>
      </w:r>
    </w:p>
    <w:p w14:paraId="308FF3F8" w14:textId="15B45220" w:rsidR="002106F9" w:rsidRPr="00B0205A" w:rsidRDefault="002B00ED" w:rsidP="00B01F41">
      <w:pPr>
        <w:pStyle w:val="a0"/>
        <w:numPr>
          <w:ilvl w:val="0"/>
          <w:numId w:val="6"/>
        </w:numPr>
        <w:ind w:firstLineChars="0"/>
        <w:jc w:val="left"/>
        <w:rPr>
          <w:rFonts w:ascii="Times New Roman" w:hAnsi="Times New Roman" w:cs="Times New Roman"/>
          <w:sz w:val="24"/>
          <w:rPrChange w:id="7455" w:author="raye" w:date="2018-08-10T12:30:00Z">
            <w:rPr>
              <w:rFonts w:ascii="Calibri" w:hAnsi="Calibri" w:cstheme="minorHAnsi"/>
              <w:sz w:val="24"/>
            </w:rPr>
          </w:rPrChange>
        </w:rPr>
      </w:pPr>
      <w:r w:rsidRPr="00B0205A">
        <w:rPr>
          <w:rFonts w:ascii="Times New Roman" w:hAnsi="Times New Roman" w:cs="Times New Roman"/>
          <w:sz w:val="24"/>
          <w:rPrChange w:id="7456" w:author="raye" w:date="2018-08-10T12:30:00Z">
            <w:rPr>
              <w:rFonts w:ascii="Calibri" w:hAnsi="Calibri" w:cstheme="minorHAnsi"/>
              <w:sz w:val="24"/>
            </w:rPr>
          </w:rPrChange>
        </w:rPr>
        <w:t>In AS-IS</w:t>
      </w:r>
      <w:r w:rsidR="009775E6" w:rsidRPr="00B0205A">
        <w:rPr>
          <w:rFonts w:ascii="Times New Roman" w:hAnsi="Times New Roman" w:cs="Times New Roman"/>
          <w:sz w:val="24"/>
          <w:rPrChange w:id="7457" w:author="raye" w:date="2018-08-10T12:30:00Z">
            <w:rPr>
              <w:rFonts w:ascii="Calibri" w:hAnsi="Calibri" w:cstheme="minorHAnsi"/>
              <w:sz w:val="24"/>
            </w:rPr>
          </w:rPrChange>
        </w:rPr>
        <w:t xml:space="preserve"> Case Verify screen</w:t>
      </w:r>
      <w:r w:rsidRPr="00B0205A">
        <w:rPr>
          <w:rFonts w:ascii="Times New Roman" w:hAnsi="Times New Roman" w:cs="Times New Roman"/>
          <w:sz w:val="24"/>
          <w:rPrChange w:id="7458" w:author="raye" w:date="2018-08-10T12:30:00Z">
            <w:rPr>
              <w:rFonts w:ascii="Calibri" w:hAnsi="Calibri" w:cstheme="minorHAnsi"/>
              <w:sz w:val="24"/>
            </w:rPr>
          </w:rPrChange>
        </w:rPr>
        <w:t xml:space="preserve">, an “Edit PDF” button is added to the left PDF file display area. When </w:t>
      </w:r>
      <w:r w:rsidR="00604DE2" w:rsidRPr="00B0205A">
        <w:rPr>
          <w:rFonts w:ascii="Times New Roman" w:hAnsi="Times New Roman" w:cs="Times New Roman"/>
          <w:sz w:val="24"/>
          <w:rPrChange w:id="7459" w:author="raye" w:date="2018-08-10T12:30:00Z">
            <w:rPr>
              <w:rFonts w:ascii="Calibri" w:hAnsi="Calibri" w:cstheme="minorHAnsi"/>
              <w:sz w:val="24"/>
            </w:rPr>
          </w:rPrChange>
        </w:rPr>
        <w:t xml:space="preserve">Operations Analyst </w:t>
      </w:r>
      <w:r w:rsidR="009775E6" w:rsidRPr="00B0205A">
        <w:rPr>
          <w:rFonts w:ascii="Times New Roman" w:hAnsi="Times New Roman" w:cs="Times New Roman"/>
          <w:sz w:val="24"/>
          <w:rPrChange w:id="7460" w:author="raye" w:date="2018-08-10T12:30:00Z">
            <w:rPr>
              <w:rFonts w:ascii="Calibri" w:hAnsi="Calibri" w:cstheme="minorHAnsi"/>
              <w:sz w:val="24"/>
            </w:rPr>
          </w:rPrChange>
        </w:rPr>
        <w:t>wants to modify</w:t>
      </w:r>
      <w:r w:rsidRPr="00B0205A">
        <w:rPr>
          <w:rFonts w:ascii="Times New Roman" w:hAnsi="Times New Roman" w:cs="Times New Roman"/>
          <w:sz w:val="24"/>
          <w:rPrChange w:id="7461" w:author="raye" w:date="2018-08-10T12:30:00Z">
            <w:rPr>
              <w:rFonts w:ascii="Calibri" w:hAnsi="Calibri" w:cstheme="minorHAnsi"/>
              <w:sz w:val="24"/>
            </w:rPr>
          </w:rPrChange>
        </w:rPr>
        <w:t xml:space="preserve"> the </w:t>
      </w:r>
      <w:r w:rsidR="009775E6" w:rsidRPr="00B0205A">
        <w:rPr>
          <w:rFonts w:ascii="Times New Roman" w:hAnsi="Times New Roman" w:cs="Times New Roman"/>
          <w:sz w:val="24"/>
          <w:rPrChange w:id="7462" w:author="raye" w:date="2018-08-10T12:30:00Z">
            <w:rPr>
              <w:rFonts w:ascii="Calibri" w:hAnsi="Calibri" w:cstheme="minorHAnsi"/>
              <w:sz w:val="24"/>
            </w:rPr>
          </w:rPrChange>
        </w:rPr>
        <w:t xml:space="preserve">content of </w:t>
      </w:r>
      <w:r w:rsidRPr="00B0205A">
        <w:rPr>
          <w:rFonts w:ascii="Times New Roman" w:hAnsi="Times New Roman" w:cs="Times New Roman"/>
          <w:sz w:val="24"/>
          <w:rPrChange w:id="7463" w:author="raye" w:date="2018-08-10T12:30:00Z">
            <w:rPr>
              <w:rFonts w:ascii="Calibri" w:hAnsi="Calibri" w:cstheme="minorHAnsi"/>
              <w:sz w:val="24"/>
            </w:rPr>
          </w:rPrChange>
        </w:rPr>
        <w:t>PD</w:t>
      </w:r>
      <w:r w:rsidR="009775E6" w:rsidRPr="00B0205A">
        <w:rPr>
          <w:rFonts w:ascii="Times New Roman" w:hAnsi="Times New Roman" w:cs="Times New Roman"/>
          <w:sz w:val="24"/>
          <w:rPrChange w:id="7464" w:author="raye" w:date="2018-08-10T12:30:00Z">
            <w:rPr>
              <w:rFonts w:ascii="Calibri" w:hAnsi="Calibri" w:cstheme="minorHAnsi"/>
              <w:sz w:val="24"/>
            </w:rPr>
          </w:rPrChange>
        </w:rPr>
        <w:t>F file, click this button to jump to Document Edit Page</w:t>
      </w:r>
      <w:r w:rsidRPr="00B0205A">
        <w:rPr>
          <w:rFonts w:ascii="Times New Roman" w:hAnsi="Times New Roman" w:cs="Times New Roman"/>
          <w:sz w:val="24"/>
          <w:rPrChange w:id="7465" w:author="raye" w:date="2018-08-10T12:30:00Z">
            <w:rPr>
              <w:rFonts w:ascii="Calibri" w:hAnsi="Calibri" w:cstheme="minorHAnsi"/>
              <w:sz w:val="24"/>
            </w:rPr>
          </w:rPrChange>
        </w:rPr>
        <w:t>.</w:t>
      </w:r>
    </w:p>
    <w:p w14:paraId="39D441E0" w14:textId="64989D1C" w:rsidR="00535E6B" w:rsidRPr="00B0205A" w:rsidRDefault="009775E6" w:rsidP="00B01F41">
      <w:pPr>
        <w:pStyle w:val="a0"/>
        <w:numPr>
          <w:ilvl w:val="0"/>
          <w:numId w:val="6"/>
        </w:numPr>
        <w:ind w:firstLineChars="0"/>
        <w:jc w:val="left"/>
        <w:rPr>
          <w:rFonts w:ascii="Times New Roman" w:eastAsiaTheme="majorEastAsia" w:hAnsi="Times New Roman" w:cs="Times New Roman"/>
          <w:sz w:val="24"/>
          <w:szCs w:val="24"/>
          <w:rPrChange w:id="7466" w:author="raye" w:date="2018-08-10T12:30:00Z">
            <w:rPr>
              <w:rFonts w:ascii="Calibri" w:eastAsiaTheme="majorEastAsia" w:hAnsi="Calibri" w:cstheme="minorHAnsi"/>
              <w:sz w:val="24"/>
              <w:szCs w:val="24"/>
            </w:rPr>
          </w:rPrChange>
        </w:rPr>
      </w:pPr>
      <w:r w:rsidRPr="00B0205A">
        <w:rPr>
          <w:rFonts w:ascii="Times New Roman" w:eastAsiaTheme="majorEastAsia" w:hAnsi="Times New Roman" w:cs="Times New Roman"/>
          <w:sz w:val="24"/>
          <w:szCs w:val="24"/>
          <w:rPrChange w:id="7467" w:author="raye" w:date="2018-08-10T12:30:00Z">
            <w:rPr>
              <w:rFonts w:ascii="Calibri" w:eastAsiaTheme="majorEastAsia" w:hAnsi="Calibri" w:cstheme="minorHAnsi"/>
              <w:sz w:val="24"/>
              <w:szCs w:val="24"/>
            </w:rPr>
          </w:rPrChange>
        </w:rPr>
        <w:t>This page is divided into two areas: 1. Function control area, 2. PDF page display area.</w:t>
      </w:r>
    </w:p>
    <w:p w14:paraId="70071EAE" w14:textId="76A5A55C" w:rsidR="009775E6" w:rsidRPr="00B0205A" w:rsidRDefault="009775E6" w:rsidP="00B01F41">
      <w:pPr>
        <w:pStyle w:val="a0"/>
        <w:numPr>
          <w:ilvl w:val="0"/>
          <w:numId w:val="6"/>
        </w:numPr>
        <w:ind w:firstLineChars="0"/>
        <w:jc w:val="left"/>
        <w:rPr>
          <w:rFonts w:ascii="Times New Roman" w:eastAsiaTheme="majorEastAsia" w:hAnsi="Times New Roman" w:cs="Times New Roman"/>
          <w:sz w:val="24"/>
          <w:szCs w:val="24"/>
          <w:rPrChange w:id="7468" w:author="raye" w:date="2018-08-10T12:30:00Z">
            <w:rPr>
              <w:rFonts w:ascii="Calibri" w:eastAsiaTheme="majorEastAsia" w:hAnsi="Calibri" w:cstheme="minorHAnsi"/>
              <w:sz w:val="24"/>
              <w:szCs w:val="24"/>
            </w:rPr>
          </w:rPrChange>
        </w:rPr>
      </w:pPr>
      <w:r w:rsidRPr="00B0205A">
        <w:rPr>
          <w:rFonts w:ascii="Times New Roman" w:eastAsiaTheme="majorEastAsia" w:hAnsi="Times New Roman" w:cs="Times New Roman"/>
          <w:sz w:val="24"/>
          <w:szCs w:val="24"/>
          <w:rPrChange w:id="7469" w:author="raye" w:date="2018-08-10T12:30:00Z">
            <w:rPr>
              <w:rFonts w:ascii="Calibri" w:eastAsiaTheme="majorEastAsia" w:hAnsi="Calibri" w:cstheme="minorHAnsi"/>
              <w:sz w:val="24"/>
              <w:szCs w:val="24"/>
            </w:rPr>
          </w:rPrChange>
        </w:rPr>
        <w:t>The function c</w:t>
      </w:r>
      <w:r w:rsidR="00087A5C" w:rsidRPr="00B0205A">
        <w:rPr>
          <w:rFonts w:ascii="Times New Roman" w:eastAsiaTheme="majorEastAsia" w:hAnsi="Times New Roman" w:cs="Times New Roman"/>
          <w:sz w:val="24"/>
          <w:szCs w:val="24"/>
          <w:rPrChange w:id="7470" w:author="raye" w:date="2018-08-10T12:30:00Z">
            <w:rPr>
              <w:rFonts w:ascii="Calibri" w:eastAsiaTheme="majorEastAsia" w:hAnsi="Calibri" w:cstheme="minorHAnsi"/>
              <w:sz w:val="24"/>
              <w:szCs w:val="24"/>
            </w:rPr>
          </w:rPrChange>
        </w:rPr>
        <w:t xml:space="preserve">ontrol area includes basic </w:t>
      </w:r>
      <w:r w:rsidR="009E51F8" w:rsidRPr="00B0205A">
        <w:rPr>
          <w:rFonts w:ascii="Times New Roman" w:eastAsiaTheme="majorEastAsia" w:hAnsi="Times New Roman" w:cs="Times New Roman"/>
          <w:sz w:val="24"/>
          <w:szCs w:val="24"/>
          <w:rPrChange w:id="7471" w:author="raye" w:date="2018-08-10T12:30:00Z">
            <w:rPr>
              <w:rFonts w:ascii="Calibri" w:eastAsiaTheme="majorEastAsia" w:hAnsi="Calibri" w:cstheme="minorHAnsi"/>
              <w:sz w:val="24"/>
              <w:szCs w:val="24"/>
            </w:rPr>
          </w:rPrChange>
        </w:rPr>
        <w:t xml:space="preserve">operations </w:t>
      </w:r>
      <w:r w:rsidRPr="00B0205A">
        <w:rPr>
          <w:rFonts w:ascii="Times New Roman" w:eastAsiaTheme="majorEastAsia" w:hAnsi="Times New Roman" w:cs="Times New Roman"/>
          <w:sz w:val="24"/>
          <w:szCs w:val="24"/>
          <w:rPrChange w:id="7472" w:author="raye" w:date="2018-08-10T12:30:00Z">
            <w:rPr>
              <w:rFonts w:ascii="Calibri" w:eastAsiaTheme="majorEastAsia" w:hAnsi="Calibri" w:cstheme="minorHAnsi"/>
              <w:sz w:val="24"/>
              <w:szCs w:val="24"/>
            </w:rPr>
          </w:rPrChange>
        </w:rPr>
        <w:t>buttons: enlarge, reduce, rotat</w:t>
      </w:r>
      <w:r w:rsidR="00087A5C" w:rsidRPr="00B0205A">
        <w:rPr>
          <w:rFonts w:ascii="Times New Roman" w:eastAsiaTheme="majorEastAsia" w:hAnsi="Times New Roman" w:cs="Times New Roman"/>
          <w:sz w:val="24"/>
          <w:szCs w:val="24"/>
          <w:rPrChange w:id="7473" w:author="raye" w:date="2018-08-10T12:30:00Z">
            <w:rPr>
              <w:rFonts w:ascii="Calibri" w:eastAsiaTheme="majorEastAsia" w:hAnsi="Calibri" w:cstheme="minorHAnsi"/>
              <w:sz w:val="24"/>
              <w:szCs w:val="24"/>
            </w:rPr>
          </w:rPrChange>
        </w:rPr>
        <w:t xml:space="preserve">e, add pages, delete pages, </w:t>
      </w:r>
      <w:r w:rsidRPr="00B0205A">
        <w:rPr>
          <w:rFonts w:ascii="Times New Roman" w:eastAsiaTheme="majorEastAsia" w:hAnsi="Times New Roman" w:cs="Times New Roman"/>
          <w:sz w:val="24"/>
          <w:szCs w:val="24"/>
          <w:rPrChange w:id="7474" w:author="raye" w:date="2018-08-10T12:30:00Z">
            <w:rPr>
              <w:rFonts w:ascii="Calibri" w:eastAsiaTheme="majorEastAsia" w:hAnsi="Calibri" w:cstheme="minorHAnsi"/>
              <w:sz w:val="24"/>
              <w:szCs w:val="24"/>
            </w:rPr>
          </w:rPrChange>
        </w:rPr>
        <w:t>browse pages and move</w:t>
      </w:r>
      <w:r w:rsidR="00087A5C" w:rsidRPr="00B0205A">
        <w:rPr>
          <w:rFonts w:ascii="Times New Roman" w:eastAsiaTheme="majorEastAsia" w:hAnsi="Times New Roman" w:cs="Times New Roman"/>
          <w:sz w:val="24"/>
          <w:szCs w:val="24"/>
          <w:rPrChange w:id="7475" w:author="raye" w:date="2018-08-10T12:30:00Z">
            <w:rPr>
              <w:rFonts w:ascii="Calibri" w:eastAsiaTheme="majorEastAsia" w:hAnsi="Calibri" w:cstheme="minorHAnsi"/>
              <w:sz w:val="24"/>
              <w:szCs w:val="24"/>
            </w:rPr>
          </w:rPrChange>
        </w:rPr>
        <w:t xml:space="preserve"> pages</w:t>
      </w:r>
      <w:r w:rsidRPr="00B0205A">
        <w:rPr>
          <w:rFonts w:ascii="Times New Roman" w:eastAsiaTheme="majorEastAsia" w:hAnsi="Times New Roman" w:cs="Times New Roman"/>
          <w:sz w:val="24"/>
          <w:szCs w:val="24"/>
          <w:rPrChange w:id="7476" w:author="raye" w:date="2018-08-10T12:30:00Z">
            <w:rPr>
              <w:rFonts w:ascii="Calibri" w:eastAsiaTheme="majorEastAsia" w:hAnsi="Calibri" w:cstheme="minorHAnsi"/>
              <w:sz w:val="24"/>
              <w:szCs w:val="24"/>
            </w:rPr>
          </w:rPrChange>
        </w:rPr>
        <w:t>.</w:t>
      </w:r>
    </w:p>
    <w:p w14:paraId="001E7A60" w14:textId="7C3096E3" w:rsidR="009775E6" w:rsidRPr="00B0205A" w:rsidRDefault="009775E6" w:rsidP="00BF71D7">
      <w:pPr>
        <w:pStyle w:val="a0"/>
        <w:ind w:left="845" w:firstLineChars="0" w:firstLine="0"/>
        <w:jc w:val="left"/>
        <w:rPr>
          <w:rFonts w:ascii="Times New Roman" w:eastAsiaTheme="majorEastAsia" w:hAnsi="Times New Roman" w:cs="Times New Roman"/>
          <w:sz w:val="24"/>
          <w:szCs w:val="24"/>
          <w:rPrChange w:id="7477" w:author="raye" w:date="2018-08-10T12:30:00Z">
            <w:rPr>
              <w:rFonts w:ascii="Calibri" w:eastAsiaTheme="majorEastAsia" w:hAnsi="Calibri" w:cstheme="minorHAnsi"/>
              <w:sz w:val="24"/>
              <w:szCs w:val="24"/>
            </w:rPr>
          </w:rPrChange>
        </w:rPr>
      </w:pPr>
      <w:r w:rsidRPr="00B0205A">
        <w:rPr>
          <w:rFonts w:ascii="Times New Roman" w:eastAsiaTheme="majorEastAsia" w:hAnsi="Times New Roman" w:cs="Times New Roman"/>
          <w:sz w:val="24"/>
          <w:szCs w:val="24"/>
          <w:rPrChange w:id="7478" w:author="raye" w:date="2018-08-10T12:30:00Z">
            <w:rPr>
              <w:rFonts w:ascii="Calibri" w:eastAsiaTheme="majorEastAsia" w:hAnsi="Calibri" w:cstheme="minorHAnsi"/>
              <w:sz w:val="24"/>
              <w:szCs w:val="24"/>
            </w:rPr>
          </w:rPrChange>
        </w:rPr>
        <w:t xml:space="preserve">The PDF page </w:t>
      </w:r>
      <w:r w:rsidR="009E51F8" w:rsidRPr="00B0205A">
        <w:rPr>
          <w:rFonts w:ascii="Times New Roman" w:eastAsiaTheme="majorEastAsia" w:hAnsi="Times New Roman" w:cs="Times New Roman"/>
          <w:sz w:val="24"/>
          <w:szCs w:val="24"/>
          <w:rPrChange w:id="7479" w:author="raye" w:date="2018-08-10T12:30:00Z">
            <w:rPr>
              <w:rFonts w:ascii="Calibri" w:eastAsiaTheme="majorEastAsia" w:hAnsi="Calibri" w:cstheme="minorHAnsi"/>
              <w:sz w:val="24"/>
              <w:szCs w:val="24"/>
            </w:rPr>
          </w:rPrChange>
        </w:rPr>
        <w:t xml:space="preserve">operations </w:t>
      </w:r>
      <w:r w:rsidRPr="00B0205A">
        <w:rPr>
          <w:rFonts w:ascii="Times New Roman" w:eastAsiaTheme="majorEastAsia" w:hAnsi="Times New Roman" w:cs="Times New Roman"/>
          <w:sz w:val="24"/>
          <w:szCs w:val="24"/>
          <w:rPrChange w:id="7480" w:author="raye" w:date="2018-08-10T12:30:00Z">
            <w:rPr>
              <w:rFonts w:ascii="Calibri" w:eastAsiaTheme="majorEastAsia" w:hAnsi="Calibri" w:cstheme="minorHAnsi"/>
              <w:sz w:val="24"/>
              <w:szCs w:val="24"/>
            </w:rPr>
          </w:rPrChange>
        </w:rPr>
        <w:t>area will display multiple pag</w:t>
      </w:r>
      <w:r w:rsidR="00087A5C" w:rsidRPr="00B0205A">
        <w:rPr>
          <w:rFonts w:ascii="Times New Roman" w:eastAsiaTheme="majorEastAsia" w:hAnsi="Times New Roman" w:cs="Times New Roman"/>
          <w:sz w:val="24"/>
          <w:szCs w:val="24"/>
          <w:rPrChange w:id="7481" w:author="raye" w:date="2018-08-10T12:30:00Z">
            <w:rPr>
              <w:rFonts w:ascii="Calibri" w:eastAsiaTheme="majorEastAsia" w:hAnsi="Calibri" w:cstheme="minorHAnsi"/>
              <w:sz w:val="24"/>
              <w:szCs w:val="24"/>
            </w:rPr>
          </w:rPrChange>
        </w:rPr>
        <w:t>es one by one in thumbnail mode.</w:t>
      </w:r>
    </w:p>
    <w:p w14:paraId="7FF6A6F5" w14:textId="6674CD4D" w:rsidR="00535E6B" w:rsidRPr="00B0205A" w:rsidRDefault="00087A5C" w:rsidP="00B01F41">
      <w:pPr>
        <w:pStyle w:val="a0"/>
        <w:numPr>
          <w:ilvl w:val="0"/>
          <w:numId w:val="6"/>
        </w:numPr>
        <w:ind w:firstLineChars="0"/>
        <w:jc w:val="left"/>
        <w:rPr>
          <w:rFonts w:ascii="Times New Roman" w:eastAsiaTheme="majorEastAsia" w:hAnsi="Times New Roman" w:cs="Times New Roman"/>
          <w:sz w:val="24"/>
          <w:szCs w:val="24"/>
          <w:rPrChange w:id="7482" w:author="raye" w:date="2018-08-10T12:30:00Z">
            <w:rPr>
              <w:rFonts w:ascii="Calibri" w:eastAsiaTheme="majorEastAsia" w:hAnsi="Calibri" w:cstheme="minorHAnsi"/>
              <w:sz w:val="24"/>
              <w:szCs w:val="24"/>
            </w:rPr>
          </w:rPrChange>
        </w:rPr>
      </w:pPr>
      <w:r w:rsidRPr="00B0205A">
        <w:rPr>
          <w:rFonts w:ascii="Times New Roman" w:eastAsiaTheme="majorEastAsia" w:hAnsi="Times New Roman" w:cs="Times New Roman"/>
          <w:sz w:val="24"/>
          <w:szCs w:val="24"/>
          <w:rPrChange w:id="7483" w:author="raye" w:date="2018-08-10T12:30:00Z">
            <w:rPr>
              <w:rFonts w:ascii="Calibri" w:eastAsiaTheme="majorEastAsia" w:hAnsi="Calibri" w:cstheme="minorHAnsi"/>
              <w:sz w:val="24"/>
              <w:szCs w:val="24"/>
            </w:rPr>
          </w:rPrChange>
        </w:rPr>
        <w:t xml:space="preserve">When </w:t>
      </w:r>
      <w:r w:rsidR="00604DE2" w:rsidRPr="00B0205A">
        <w:rPr>
          <w:rFonts w:ascii="Times New Roman" w:eastAsiaTheme="majorEastAsia" w:hAnsi="Times New Roman" w:cs="Times New Roman"/>
          <w:sz w:val="24"/>
          <w:szCs w:val="24"/>
          <w:rPrChange w:id="7484" w:author="raye" w:date="2018-08-10T12:30:00Z">
            <w:rPr>
              <w:rFonts w:ascii="Calibri" w:eastAsiaTheme="majorEastAsia" w:hAnsi="Calibri" w:cstheme="minorHAnsi"/>
              <w:sz w:val="24"/>
              <w:szCs w:val="24"/>
            </w:rPr>
          </w:rPrChange>
        </w:rPr>
        <w:t xml:space="preserve">Operations Analyst </w:t>
      </w:r>
      <w:r w:rsidRPr="00B0205A">
        <w:rPr>
          <w:rFonts w:ascii="Times New Roman" w:eastAsiaTheme="majorEastAsia" w:hAnsi="Times New Roman" w:cs="Times New Roman"/>
          <w:sz w:val="24"/>
          <w:szCs w:val="24"/>
          <w:rPrChange w:id="7485" w:author="raye" w:date="2018-08-10T12:30:00Z">
            <w:rPr>
              <w:rFonts w:ascii="Calibri" w:eastAsiaTheme="majorEastAsia" w:hAnsi="Calibri" w:cstheme="minorHAnsi"/>
              <w:sz w:val="24"/>
              <w:szCs w:val="24"/>
            </w:rPr>
          </w:rPrChange>
        </w:rPr>
        <w:t>finishes editing the PDF file, clicking the "Save" button will return to the Verify page and the contents of the updated PDF file wi</w:t>
      </w:r>
      <w:r w:rsidR="0060523D" w:rsidRPr="00B0205A">
        <w:rPr>
          <w:rFonts w:ascii="Times New Roman" w:eastAsiaTheme="majorEastAsia" w:hAnsi="Times New Roman" w:cs="Times New Roman"/>
          <w:sz w:val="24"/>
          <w:szCs w:val="24"/>
          <w:rPrChange w:id="7486" w:author="raye" w:date="2018-08-10T12:30:00Z">
            <w:rPr>
              <w:rFonts w:ascii="Calibri" w:eastAsiaTheme="majorEastAsia" w:hAnsi="Calibri" w:cstheme="minorHAnsi"/>
              <w:sz w:val="24"/>
              <w:szCs w:val="24"/>
            </w:rPr>
          </w:rPrChange>
        </w:rPr>
        <w:t xml:space="preserve">ll be displayed </w:t>
      </w:r>
      <w:r w:rsidRPr="00B0205A">
        <w:rPr>
          <w:rFonts w:ascii="Times New Roman" w:eastAsiaTheme="majorEastAsia" w:hAnsi="Times New Roman" w:cs="Times New Roman"/>
          <w:sz w:val="24"/>
          <w:szCs w:val="24"/>
          <w:rPrChange w:id="7487" w:author="raye" w:date="2018-08-10T12:30:00Z">
            <w:rPr>
              <w:rFonts w:ascii="Calibri" w:eastAsiaTheme="majorEastAsia" w:hAnsi="Calibri" w:cstheme="minorHAnsi"/>
              <w:sz w:val="24"/>
              <w:szCs w:val="24"/>
            </w:rPr>
          </w:rPrChange>
        </w:rPr>
        <w:t xml:space="preserve">on the left side of the </w:t>
      </w:r>
      <w:r w:rsidR="0060523D" w:rsidRPr="00B0205A">
        <w:rPr>
          <w:rFonts w:ascii="Times New Roman" w:eastAsiaTheme="majorEastAsia" w:hAnsi="Times New Roman" w:cs="Times New Roman"/>
          <w:sz w:val="24"/>
          <w:szCs w:val="24"/>
          <w:rPrChange w:id="7488" w:author="raye" w:date="2018-08-10T12:30:00Z">
            <w:rPr>
              <w:rFonts w:ascii="Calibri" w:eastAsiaTheme="majorEastAsia" w:hAnsi="Calibri" w:cstheme="minorHAnsi"/>
              <w:sz w:val="24"/>
              <w:szCs w:val="24"/>
            </w:rPr>
          </w:rPrChange>
        </w:rPr>
        <w:t xml:space="preserve">Case </w:t>
      </w:r>
      <w:r w:rsidRPr="00B0205A">
        <w:rPr>
          <w:rFonts w:ascii="Times New Roman" w:eastAsiaTheme="majorEastAsia" w:hAnsi="Times New Roman" w:cs="Times New Roman"/>
          <w:sz w:val="24"/>
          <w:szCs w:val="24"/>
          <w:rPrChange w:id="7489" w:author="raye" w:date="2018-08-10T12:30:00Z">
            <w:rPr>
              <w:rFonts w:ascii="Calibri" w:eastAsiaTheme="majorEastAsia" w:hAnsi="Calibri" w:cstheme="minorHAnsi"/>
              <w:sz w:val="24"/>
              <w:szCs w:val="24"/>
            </w:rPr>
          </w:rPrChange>
        </w:rPr>
        <w:t>Verify page.</w:t>
      </w:r>
    </w:p>
    <w:p w14:paraId="29C0AC21" w14:textId="3D163591" w:rsidR="002D23B0" w:rsidRPr="00B0205A" w:rsidRDefault="00492A41" w:rsidP="00B01F41">
      <w:pPr>
        <w:pStyle w:val="a0"/>
        <w:numPr>
          <w:ilvl w:val="0"/>
          <w:numId w:val="6"/>
        </w:numPr>
        <w:ind w:firstLineChars="0"/>
        <w:jc w:val="left"/>
        <w:rPr>
          <w:rFonts w:ascii="Times New Roman" w:eastAsiaTheme="majorEastAsia" w:hAnsi="Times New Roman" w:cs="Times New Roman"/>
          <w:sz w:val="24"/>
          <w:szCs w:val="24"/>
          <w:rPrChange w:id="7490" w:author="raye" w:date="2018-08-10T12:30:00Z">
            <w:rPr>
              <w:rFonts w:ascii="Calibri" w:eastAsiaTheme="majorEastAsia" w:hAnsi="Calibri" w:cstheme="minorHAnsi"/>
              <w:sz w:val="24"/>
              <w:szCs w:val="24"/>
            </w:rPr>
          </w:rPrChange>
        </w:rPr>
      </w:pPr>
      <w:r w:rsidRPr="00B0205A">
        <w:rPr>
          <w:rFonts w:ascii="Times New Roman" w:eastAsiaTheme="majorEastAsia" w:hAnsi="Times New Roman" w:cs="Times New Roman"/>
          <w:sz w:val="24"/>
          <w:szCs w:val="24"/>
          <w:rPrChange w:id="7491" w:author="raye" w:date="2018-08-10T12:30:00Z">
            <w:rPr>
              <w:rFonts w:ascii="Calibri" w:eastAsiaTheme="majorEastAsia" w:hAnsi="Calibri" w:cstheme="minorHAnsi"/>
              <w:sz w:val="24"/>
              <w:szCs w:val="24"/>
            </w:rPr>
          </w:rPrChange>
        </w:rPr>
        <w:t xml:space="preserve">The left side of the Verify page </w:t>
      </w:r>
      <w:r w:rsidR="0060523D" w:rsidRPr="00B0205A">
        <w:rPr>
          <w:rFonts w:ascii="Times New Roman" w:eastAsiaTheme="majorEastAsia" w:hAnsi="Times New Roman" w:cs="Times New Roman"/>
          <w:sz w:val="24"/>
          <w:szCs w:val="24"/>
          <w:rPrChange w:id="7492" w:author="raye" w:date="2018-08-10T12:30:00Z">
            <w:rPr>
              <w:rFonts w:ascii="Calibri" w:eastAsiaTheme="majorEastAsia" w:hAnsi="Calibri" w:cstheme="minorHAnsi"/>
              <w:sz w:val="24"/>
              <w:szCs w:val="24"/>
            </w:rPr>
          </w:rPrChange>
        </w:rPr>
        <w:t>only</w:t>
      </w:r>
      <w:r w:rsidRPr="00B0205A">
        <w:rPr>
          <w:rFonts w:ascii="Times New Roman" w:eastAsiaTheme="majorEastAsia" w:hAnsi="Times New Roman" w:cs="Times New Roman"/>
          <w:sz w:val="24"/>
          <w:szCs w:val="24"/>
          <w:rPrChange w:id="7493" w:author="raye" w:date="2018-08-10T12:30:00Z">
            <w:rPr>
              <w:rFonts w:ascii="Calibri" w:eastAsiaTheme="majorEastAsia" w:hAnsi="Calibri" w:cstheme="minorHAnsi"/>
              <w:sz w:val="24"/>
              <w:szCs w:val="24"/>
            </w:rPr>
          </w:rPrChange>
        </w:rPr>
        <w:t xml:space="preserve"> r</w:t>
      </w:r>
      <w:r w:rsidR="0060523D" w:rsidRPr="00B0205A">
        <w:rPr>
          <w:rFonts w:ascii="Times New Roman" w:eastAsiaTheme="majorEastAsia" w:hAnsi="Times New Roman" w:cs="Times New Roman"/>
          <w:sz w:val="24"/>
          <w:szCs w:val="24"/>
          <w:rPrChange w:id="7494" w:author="raye" w:date="2018-08-10T12:30:00Z">
            <w:rPr>
              <w:rFonts w:ascii="Calibri" w:eastAsiaTheme="majorEastAsia" w:hAnsi="Calibri" w:cstheme="minorHAnsi"/>
              <w:sz w:val="24"/>
              <w:szCs w:val="24"/>
            </w:rPr>
          </w:rPrChange>
        </w:rPr>
        <w:t>etains</w:t>
      </w:r>
      <w:r w:rsidRPr="00B0205A">
        <w:rPr>
          <w:rFonts w:ascii="Times New Roman" w:eastAsiaTheme="majorEastAsia" w:hAnsi="Times New Roman" w:cs="Times New Roman"/>
          <w:sz w:val="24"/>
          <w:szCs w:val="24"/>
          <w:rPrChange w:id="7495" w:author="raye" w:date="2018-08-10T12:30:00Z">
            <w:rPr>
              <w:rFonts w:ascii="Calibri" w:eastAsiaTheme="majorEastAsia" w:hAnsi="Calibri" w:cstheme="minorHAnsi"/>
              <w:sz w:val="24"/>
              <w:szCs w:val="24"/>
            </w:rPr>
          </w:rPrChange>
        </w:rPr>
        <w:t xml:space="preserve"> the functions of browsing</w:t>
      </w:r>
      <w:r w:rsidR="0060523D" w:rsidRPr="00B0205A">
        <w:rPr>
          <w:rFonts w:ascii="Times New Roman" w:eastAsiaTheme="majorEastAsia" w:hAnsi="Times New Roman" w:cs="Times New Roman"/>
          <w:sz w:val="24"/>
          <w:szCs w:val="24"/>
          <w:rPrChange w:id="7496" w:author="raye" w:date="2018-08-10T12:30:00Z">
            <w:rPr>
              <w:rFonts w:ascii="Calibri" w:eastAsiaTheme="majorEastAsia" w:hAnsi="Calibri" w:cstheme="minorHAnsi"/>
              <w:sz w:val="24"/>
              <w:szCs w:val="24"/>
            </w:rPr>
          </w:rPrChange>
        </w:rPr>
        <w:t xml:space="preserve"> page</w:t>
      </w:r>
      <w:r w:rsidRPr="00B0205A">
        <w:rPr>
          <w:rFonts w:ascii="Times New Roman" w:eastAsiaTheme="majorEastAsia" w:hAnsi="Times New Roman" w:cs="Times New Roman"/>
          <w:sz w:val="24"/>
          <w:szCs w:val="24"/>
          <w:rPrChange w:id="7497" w:author="raye" w:date="2018-08-10T12:30:00Z">
            <w:rPr>
              <w:rFonts w:ascii="Calibri" w:eastAsiaTheme="majorEastAsia" w:hAnsi="Calibri" w:cstheme="minorHAnsi"/>
              <w:sz w:val="24"/>
              <w:szCs w:val="24"/>
            </w:rPr>
          </w:rPrChange>
        </w:rPr>
        <w:t xml:space="preserve">, </w:t>
      </w:r>
      <w:r w:rsidR="0060523D" w:rsidRPr="00B0205A">
        <w:rPr>
          <w:rFonts w:ascii="Times New Roman" w:eastAsiaTheme="majorEastAsia" w:hAnsi="Times New Roman" w:cs="Times New Roman"/>
          <w:sz w:val="24"/>
          <w:szCs w:val="24"/>
          <w:rPrChange w:id="7498" w:author="raye" w:date="2018-08-10T12:30:00Z">
            <w:rPr>
              <w:rFonts w:ascii="Calibri" w:eastAsiaTheme="majorEastAsia" w:hAnsi="Calibri" w:cstheme="minorHAnsi"/>
              <w:sz w:val="24"/>
              <w:szCs w:val="24"/>
            </w:rPr>
          </w:rPrChange>
        </w:rPr>
        <w:t xml:space="preserve">enlarge page and reduce page, and </w:t>
      </w:r>
      <w:r w:rsidRPr="00B0205A">
        <w:rPr>
          <w:rFonts w:ascii="Times New Roman" w:eastAsiaTheme="majorEastAsia" w:hAnsi="Times New Roman" w:cs="Times New Roman"/>
          <w:sz w:val="24"/>
          <w:szCs w:val="24"/>
          <w:rPrChange w:id="7499" w:author="raye" w:date="2018-08-10T12:30:00Z">
            <w:rPr>
              <w:rFonts w:ascii="Calibri" w:eastAsiaTheme="majorEastAsia" w:hAnsi="Calibri" w:cstheme="minorHAnsi"/>
              <w:sz w:val="24"/>
              <w:szCs w:val="24"/>
            </w:rPr>
          </w:rPrChange>
        </w:rPr>
        <w:t xml:space="preserve">the </w:t>
      </w:r>
      <w:r w:rsidR="009E51F8" w:rsidRPr="00B0205A">
        <w:rPr>
          <w:rFonts w:ascii="Times New Roman" w:eastAsiaTheme="majorEastAsia" w:hAnsi="Times New Roman" w:cs="Times New Roman"/>
          <w:sz w:val="24"/>
          <w:szCs w:val="24"/>
          <w:rPrChange w:id="7500" w:author="raye" w:date="2018-08-10T12:30:00Z">
            <w:rPr>
              <w:rFonts w:ascii="Calibri" w:eastAsiaTheme="majorEastAsia" w:hAnsi="Calibri" w:cstheme="minorHAnsi"/>
              <w:sz w:val="24"/>
              <w:szCs w:val="24"/>
            </w:rPr>
          </w:rPrChange>
        </w:rPr>
        <w:t xml:space="preserve">operations </w:t>
      </w:r>
      <w:r w:rsidRPr="00B0205A">
        <w:rPr>
          <w:rFonts w:ascii="Times New Roman" w:eastAsiaTheme="majorEastAsia" w:hAnsi="Times New Roman" w:cs="Times New Roman"/>
          <w:sz w:val="24"/>
          <w:szCs w:val="24"/>
          <w:rPrChange w:id="7501" w:author="raye" w:date="2018-08-10T12:30:00Z">
            <w:rPr>
              <w:rFonts w:ascii="Calibri" w:eastAsiaTheme="majorEastAsia" w:hAnsi="Calibri" w:cstheme="minorHAnsi"/>
              <w:sz w:val="24"/>
              <w:szCs w:val="24"/>
            </w:rPr>
          </w:rPrChange>
        </w:rPr>
        <w:t>of the page classification and identification.</w:t>
      </w:r>
    </w:p>
    <w:p w14:paraId="24392B48" w14:textId="50677347" w:rsidR="00F334CA" w:rsidRPr="00B0205A" w:rsidRDefault="00F334CA">
      <w:pPr>
        <w:pStyle w:val="3211"/>
        <w:ind w:left="210" w:right="210"/>
        <w:pPrChange w:id="7502" w:author="raye" w:date="2018-08-10T14:43:00Z">
          <w:pPr>
            <w:pStyle w:val="215"/>
          </w:pPr>
        </w:pPrChange>
      </w:pPr>
      <w:bookmarkStart w:id="7503" w:name="_Ref507401658"/>
      <w:bookmarkStart w:id="7504" w:name="_Toc508573669"/>
      <w:bookmarkStart w:id="7505" w:name="_Ref508583961"/>
      <w:r w:rsidRPr="00E403FE">
        <w:tab/>
      </w:r>
      <w:r w:rsidRPr="00E403FE">
        <w:tab/>
      </w:r>
      <w:bookmarkStart w:id="7506" w:name="_Toc519582892"/>
      <w:bookmarkStart w:id="7507" w:name="_Toc520839444"/>
      <w:r w:rsidRPr="00E403FE">
        <w:t>3.2.</w:t>
      </w:r>
      <w:r w:rsidR="00433310" w:rsidRPr="00B0205A">
        <w:t>5</w:t>
      </w:r>
      <w:r w:rsidRPr="00B0205A">
        <w:t>.1. Brief introduction to function</w:t>
      </w:r>
      <w:bookmarkEnd w:id="7506"/>
      <w:bookmarkEnd w:id="7507"/>
    </w:p>
    <w:p w14:paraId="403E2673" w14:textId="0C3BDF22" w:rsidR="00F334CA" w:rsidRPr="002C178F" w:rsidRDefault="0021078B">
      <w:pPr>
        <w:rPr>
          <w:rStyle w:val="af6"/>
          <w:rFonts w:eastAsiaTheme="minorEastAsia"/>
          <w:rPrChange w:id="7508" w:author="raye" w:date="2018-08-10T14:43:00Z">
            <w:rPr>
              <w:rFonts w:ascii="等线" w:eastAsia="等线" w:hAnsi="等线" w:cs="Arial"/>
              <w:szCs w:val="21"/>
              <w:shd w:val="clear" w:color="auto" w:fill="FFFFFF"/>
            </w:rPr>
          </w:rPrChange>
        </w:rPr>
        <w:pPrChange w:id="7509" w:author="raye" w:date="2018-08-10T14:43:00Z">
          <w:pPr>
            <w:spacing w:afterLines="50" w:after="156"/>
            <w:ind w:left="420" w:firstLine="420"/>
          </w:pPr>
        </w:pPrChange>
      </w:pPr>
      <w:r w:rsidRPr="002C178F">
        <w:rPr>
          <w:rStyle w:val="af6"/>
          <w:rFonts w:eastAsiaTheme="minorEastAsia"/>
          <w:rPrChange w:id="7510" w:author="raye" w:date="2018-08-10T14:43:00Z">
            <w:rPr>
              <w:rFonts w:ascii="等线" w:eastAsia="等线" w:hAnsi="等线" w:cs="Arial"/>
              <w:szCs w:val="21"/>
              <w:shd w:val="clear" w:color="auto" w:fill="FFFFFF"/>
            </w:rPr>
          </w:rPrChange>
        </w:rPr>
        <w:t>Case input is where OA structures the forms of cases for the system to classify</w:t>
      </w:r>
    </w:p>
    <w:p w14:paraId="2B55D395" w14:textId="77777777" w:rsidR="00F334CA" w:rsidRPr="00B0205A" w:rsidRDefault="00F334CA" w:rsidP="00F334CA">
      <w:pPr>
        <w:spacing w:afterLines="50" w:after="156"/>
        <w:rPr>
          <w:rFonts w:ascii="Times New Roman" w:hAnsi="Times New Roman" w:cs="Times New Roman"/>
          <w:rPrChange w:id="7511" w:author="raye" w:date="2018-08-10T12:30:00Z">
            <w:rPr/>
          </w:rPrChange>
        </w:rPr>
      </w:pPr>
      <w:r w:rsidRPr="00B0205A">
        <w:rPr>
          <w:rFonts w:ascii="Times New Roman" w:hAnsi="Times New Roman" w:cs="Times New Roman"/>
          <w:rPrChange w:id="7512" w:author="raye" w:date="2018-08-10T12:30:00Z">
            <w:rPr>
              <w:rFonts w:ascii="Times New Roman" w:hAnsi="Times New Roman" w:cs="Times New Roman"/>
            </w:rPr>
          </w:rPrChange>
        </w:rPr>
        <w:object w:dxaOrig="11430" w:dyaOrig="15270" w14:anchorId="6479803A">
          <v:shape id="_x0000_i1030" type="#_x0000_t75" style="width:417.75pt;height:554.25pt" o:ole="">
            <v:imagedata r:id="rId60" o:title=""/>
          </v:shape>
          <o:OLEObject Type="Embed" ProgID="Visio.Drawing.15" ShapeID="_x0000_i1030" DrawAspect="Content" ObjectID="_1595443869" r:id="rId61"/>
        </w:object>
      </w:r>
    </w:p>
    <w:p w14:paraId="16A2D1C0" w14:textId="77777777" w:rsidR="00F334CA" w:rsidRPr="00B0205A" w:rsidRDefault="00F334CA" w:rsidP="00F334CA">
      <w:pPr>
        <w:spacing w:afterLines="50" w:after="156"/>
        <w:rPr>
          <w:rFonts w:ascii="Times New Roman" w:hAnsi="Times New Roman" w:cs="Times New Roman"/>
          <w:rPrChange w:id="7513" w:author="raye" w:date="2018-08-10T12:30:00Z">
            <w:rPr/>
          </w:rPrChange>
        </w:rPr>
      </w:pPr>
    </w:p>
    <w:p w14:paraId="7F556553" w14:textId="771A454E" w:rsidR="00F334CA" w:rsidRPr="00B0205A" w:rsidRDefault="00F334CA">
      <w:pPr>
        <w:pStyle w:val="3211"/>
        <w:ind w:left="210" w:right="210"/>
        <w:pPrChange w:id="7514" w:author="raye" w:date="2018-08-10T14:43:00Z">
          <w:pPr>
            <w:pStyle w:val="215"/>
          </w:pPr>
        </w:pPrChange>
      </w:pPr>
      <w:r w:rsidRPr="00E403FE">
        <w:tab/>
      </w:r>
      <w:r w:rsidRPr="00E403FE">
        <w:tab/>
      </w:r>
      <w:bookmarkStart w:id="7515" w:name="_Toc519582893"/>
      <w:bookmarkStart w:id="7516" w:name="_Toc520839445"/>
      <w:r w:rsidRPr="00E403FE">
        <w:t>3.2.</w:t>
      </w:r>
      <w:r w:rsidR="00433310" w:rsidRPr="00B0205A">
        <w:t>5</w:t>
      </w:r>
      <w:r w:rsidRPr="00B0205A">
        <w:t>.2. Detailed description</w:t>
      </w:r>
      <w:bookmarkEnd w:id="7515"/>
      <w:bookmarkEnd w:id="7516"/>
    </w:p>
    <w:p w14:paraId="71FD7017" w14:textId="77777777" w:rsidR="0021078B" w:rsidRPr="002C178F" w:rsidRDefault="0021078B" w:rsidP="0021078B">
      <w:pPr>
        <w:ind w:left="420" w:hanging="420"/>
        <w:rPr>
          <w:rStyle w:val="af6"/>
          <w:rFonts w:eastAsiaTheme="minorEastAsia"/>
          <w:rPrChange w:id="7517" w:author="raye" w:date="2018-08-10T14:43:00Z">
            <w:rPr/>
          </w:rPrChange>
        </w:rPr>
      </w:pPr>
      <w:r w:rsidRPr="002C178F">
        <w:rPr>
          <w:rStyle w:val="af6"/>
          <w:rFonts w:eastAsia="等线"/>
          <w:rPrChange w:id="7518" w:author="raye" w:date="2018-08-10T14:43:00Z">
            <w:rPr>
              <w:rFonts w:ascii="等线" w:eastAsia="等线" w:hAnsi="等线"/>
              <w:color w:val="404040" w:themeColor="text1" w:themeTint="BF"/>
              <w:szCs w:val="21"/>
            </w:rPr>
          </w:rPrChange>
        </w:rPr>
        <w:t xml:space="preserve">The OA role clicks the upper right corner button on the home page list + New Case </w:t>
      </w:r>
      <w:r w:rsidRPr="002C178F">
        <w:rPr>
          <w:rStyle w:val="af6"/>
          <w:rFonts w:eastAsia="等线"/>
          <w:rPrChange w:id="7519" w:author="raye" w:date="2018-08-10T14:43:00Z">
            <w:rPr>
              <w:rFonts w:ascii="等线" w:eastAsia="等线" w:hAnsi="等线"/>
              <w:color w:val="404040" w:themeColor="text1" w:themeTint="BF"/>
              <w:szCs w:val="21"/>
            </w:rPr>
          </w:rPrChange>
        </w:rPr>
        <w:lastRenderedPageBreak/>
        <w:t>and the page that creates CASE will pop up.</w:t>
      </w:r>
    </w:p>
    <w:p w14:paraId="1853ABE1" w14:textId="77777777" w:rsidR="00F334CA" w:rsidRPr="00B0205A" w:rsidRDefault="00F334CA" w:rsidP="00F334CA">
      <w:pPr>
        <w:rPr>
          <w:rFonts w:ascii="Times New Roman" w:eastAsia="等线" w:hAnsi="Times New Roman" w:cs="Times New Roman"/>
          <w:szCs w:val="21"/>
          <w:rPrChange w:id="7520" w:author="raye" w:date="2018-08-10T12:30:00Z">
            <w:rPr>
              <w:rFonts w:ascii="等线" w:eastAsia="等线" w:hAnsi="等线"/>
              <w:szCs w:val="21"/>
            </w:rPr>
          </w:rPrChange>
        </w:rPr>
      </w:pPr>
    </w:p>
    <w:p w14:paraId="5CF5880A" w14:textId="77777777" w:rsidR="00F334CA" w:rsidRPr="00B0205A" w:rsidRDefault="00F334CA" w:rsidP="00F334CA">
      <w:pPr>
        <w:rPr>
          <w:rFonts w:ascii="Times New Roman" w:eastAsia="等线" w:hAnsi="Times New Roman" w:cs="Times New Roman"/>
          <w:szCs w:val="21"/>
          <w:rPrChange w:id="7521" w:author="raye" w:date="2018-08-10T12:30:00Z">
            <w:rPr>
              <w:rFonts w:ascii="等线" w:eastAsia="等线" w:hAnsi="等线"/>
              <w:szCs w:val="21"/>
            </w:rPr>
          </w:rPrChange>
        </w:rPr>
      </w:pPr>
    </w:p>
    <w:p w14:paraId="5270D567" w14:textId="77777777" w:rsidR="00F334CA" w:rsidRPr="002C178F" w:rsidRDefault="00F334CA">
      <w:pPr>
        <w:rPr>
          <w:rStyle w:val="aff4"/>
          <w:rFonts w:eastAsiaTheme="minorEastAsia"/>
          <w:rPrChange w:id="7522" w:author="raye" w:date="2018-08-10T14:44:00Z">
            <w:rPr>
              <w:rFonts w:ascii="等线" w:eastAsia="等线" w:hAnsi="等线"/>
              <w:szCs w:val="21"/>
            </w:rPr>
          </w:rPrChange>
        </w:rPr>
      </w:pPr>
    </w:p>
    <w:p w14:paraId="4DB7AE3A" w14:textId="1E786308" w:rsidR="00F334CA" w:rsidRDefault="008C44D3">
      <w:pPr>
        <w:pStyle w:val="a0"/>
        <w:numPr>
          <w:ilvl w:val="0"/>
          <w:numId w:val="176"/>
        </w:numPr>
        <w:ind w:firstLineChars="0"/>
        <w:rPr>
          <w:ins w:id="7523" w:author="raye" w:date="2018-08-10T14:44:00Z"/>
          <w:rStyle w:val="aff4"/>
          <w:rFonts w:eastAsiaTheme="minorEastAsia"/>
        </w:rPr>
        <w:pPrChange w:id="7524" w:author="raye" w:date="2018-08-10T14:44:00Z">
          <w:pPr>
            <w:pStyle w:val="a0"/>
            <w:numPr>
              <w:ilvl w:val="3"/>
              <w:numId w:val="37"/>
            </w:numPr>
            <w:ind w:left="1080" w:firstLineChars="0" w:hanging="1080"/>
          </w:pPr>
        </w:pPrChange>
      </w:pPr>
      <w:r w:rsidRPr="002C178F">
        <w:rPr>
          <w:rStyle w:val="aff4"/>
          <w:rFonts w:eastAsiaTheme="minorEastAsia"/>
          <w:rPrChange w:id="7525" w:author="raye" w:date="2018-08-10T14:44:00Z">
            <w:rPr>
              <w:rFonts w:ascii="等线" w:eastAsia="等线" w:hAnsi="等线"/>
              <w:b/>
              <w:szCs w:val="21"/>
            </w:rPr>
          </w:rPrChange>
        </w:rPr>
        <w:t>PDF on the left</w:t>
      </w:r>
    </w:p>
    <w:p w14:paraId="0B7BE3FB" w14:textId="77777777" w:rsidR="002C178F" w:rsidRPr="002C178F" w:rsidRDefault="002C178F">
      <w:pPr>
        <w:rPr>
          <w:rStyle w:val="af6"/>
          <w:rFonts w:eastAsiaTheme="minorEastAsia"/>
          <w:rPrChange w:id="7526" w:author="raye" w:date="2018-08-10T14:44:00Z">
            <w:rPr>
              <w:rFonts w:ascii="等线" w:eastAsia="等线" w:hAnsi="等线"/>
              <w:b/>
              <w:szCs w:val="21"/>
            </w:rPr>
          </w:rPrChange>
        </w:rPr>
        <w:pPrChange w:id="7527" w:author="raye" w:date="2018-08-10T14:44:00Z">
          <w:pPr>
            <w:pStyle w:val="a0"/>
            <w:numPr>
              <w:ilvl w:val="3"/>
              <w:numId w:val="37"/>
            </w:numPr>
            <w:ind w:left="1080" w:firstLineChars="0" w:hanging="1080"/>
          </w:pPr>
        </w:pPrChange>
      </w:pPr>
    </w:p>
    <w:p w14:paraId="1AA3D0CC" w14:textId="3E5B1602" w:rsidR="00F334CA" w:rsidRPr="002C178F" w:rsidRDefault="002C178F">
      <w:pPr>
        <w:rPr>
          <w:rStyle w:val="af6"/>
          <w:rFonts w:eastAsiaTheme="minorEastAsia"/>
          <w:rPrChange w:id="7528" w:author="raye" w:date="2018-08-10T14:44:00Z">
            <w:rPr>
              <w:rFonts w:ascii="等线" w:eastAsia="等线" w:hAnsi="等线"/>
              <w:b/>
              <w:szCs w:val="21"/>
            </w:rPr>
          </w:rPrChange>
        </w:rPr>
        <w:pPrChange w:id="7529" w:author="raye" w:date="2018-08-10T14:44:00Z">
          <w:pPr>
            <w:pStyle w:val="a0"/>
            <w:widowControl/>
            <w:numPr>
              <w:numId w:val="42"/>
            </w:numPr>
            <w:ind w:left="420" w:firstLineChars="0" w:hanging="420"/>
            <w:jc w:val="left"/>
          </w:pPr>
        </w:pPrChange>
      </w:pPr>
      <w:ins w:id="7530" w:author="raye" w:date="2018-08-10T14:44:00Z">
        <w:r w:rsidRPr="002C178F">
          <w:rPr>
            <w:rStyle w:val="af6"/>
            <w:rFonts w:eastAsiaTheme="minorEastAsia"/>
            <w:b/>
            <w:rPrChange w:id="7531" w:author="raye" w:date="2018-08-10T14:44:00Z">
              <w:rPr>
                <w:rStyle w:val="af6"/>
                <w:rFonts w:eastAsiaTheme="minorEastAsia"/>
              </w:rPr>
            </w:rPrChange>
          </w:rPr>
          <w:t xml:space="preserve">1. </w:t>
        </w:r>
      </w:ins>
      <w:r w:rsidR="008C44D3" w:rsidRPr="002C178F">
        <w:rPr>
          <w:rStyle w:val="af6"/>
          <w:rFonts w:eastAsiaTheme="minorEastAsia"/>
          <w:rPrChange w:id="7532" w:author="raye" w:date="2018-08-10T14:44:00Z">
            <w:rPr>
              <w:rFonts w:ascii="等线" w:eastAsia="等线" w:hAnsi="等线"/>
              <w:b/>
              <w:szCs w:val="21"/>
            </w:rPr>
          </w:rPrChange>
        </w:rPr>
        <w:t>Data resources</w:t>
      </w:r>
    </w:p>
    <w:p w14:paraId="08955E76" w14:textId="19CE8F1C" w:rsidR="008C44D3" w:rsidRPr="002C178F" w:rsidRDefault="008C44D3">
      <w:pPr>
        <w:rPr>
          <w:rStyle w:val="af6"/>
          <w:rFonts w:eastAsiaTheme="minorEastAsia"/>
          <w:rPrChange w:id="7533" w:author="raye" w:date="2018-08-10T14:44:00Z">
            <w:rPr>
              <w:rFonts w:ascii="等线" w:eastAsia="等线" w:hAnsi="等线"/>
              <w:szCs w:val="21"/>
            </w:rPr>
          </w:rPrChange>
        </w:rPr>
        <w:pPrChange w:id="7534" w:author="raye" w:date="2018-08-10T14:44:00Z">
          <w:pPr>
            <w:pStyle w:val="a0"/>
            <w:widowControl/>
            <w:ind w:left="785" w:firstLineChars="0" w:firstLine="0"/>
            <w:jc w:val="left"/>
          </w:pPr>
        </w:pPrChange>
      </w:pPr>
      <w:r w:rsidRPr="002C178F">
        <w:rPr>
          <w:rStyle w:val="af6"/>
          <w:rFonts w:eastAsiaTheme="minorEastAsia"/>
          <w:rPrChange w:id="7535" w:author="raye" w:date="2018-08-10T14:44:00Z">
            <w:rPr>
              <w:rFonts w:ascii="等线" w:eastAsia="等线" w:hAnsi="等线"/>
              <w:szCs w:val="21"/>
            </w:rPr>
          </w:rPrChange>
        </w:rPr>
        <w:t>A ) The PDF uploaded when a New Case is created is shown here.</w:t>
      </w:r>
      <w:del w:id="7536" w:author="raye" w:date="2018-08-10T11:06:00Z">
        <w:r w:rsidRPr="002C178F" w:rsidDel="00FD04ED">
          <w:rPr>
            <w:rStyle w:val="af6"/>
            <w:rFonts w:eastAsiaTheme="minorEastAsia"/>
            <w:rPrChange w:id="7537" w:author="raye" w:date="2018-08-10T14:44:00Z">
              <w:rPr>
                <w:rFonts w:ascii="等线" w:eastAsia="等线" w:hAnsi="等线"/>
                <w:szCs w:val="21"/>
              </w:rPr>
            </w:rPrChange>
          </w:rPr>
          <w:delText xml:space="preserve"> If EDD documents are uploaded, they will also be shown here.</w:delText>
        </w:r>
      </w:del>
      <w:r w:rsidRPr="002C178F">
        <w:rPr>
          <w:rStyle w:val="af6"/>
          <w:rFonts w:eastAsiaTheme="minorEastAsia"/>
          <w:rPrChange w:id="7538" w:author="raye" w:date="2018-08-10T14:44:00Z">
            <w:rPr>
              <w:rFonts w:ascii="等线" w:eastAsia="等线" w:hAnsi="等线"/>
              <w:szCs w:val="21"/>
            </w:rPr>
          </w:rPrChange>
        </w:rPr>
        <w:t xml:space="preserve"> The PDFs will be divided page and page for display.</w:t>
      </w:r>
    </w:p>
    <w:p w14:paraId="4BA3F7C9" w14:textId="06421A82" w:rsidR="00CC2C97" w:rsidRDefault="008C44D3">
      <w:pPr>
        <w:rPr>
          <w:ins w:id="7539" w:author="raye" w:date="2018-08-10T14:44:00Z"/>
          <w:rStyle w:val="af6"/>
          <w:rFonts w:eastAsiaTheme="minorEastAsia"/>
        </w:rPr>
        <w:pPrChange w:id="7540" w:author="raye" w:date="2018-08-10T14:44:00Z">
          <w:pPr>
            <w:widowControl/>
            <w:ind w:left="845"/>
            <w:jc w:val="left"/>
          </w:pPr>
        </w:pPrChange>
      </w:pPr>
      <w:r w:rsidRPr="002C178F">
        <w:rPr>
          <w:rStyle w:val="af6"/>
          <w:rFonts w:eastAsiaTheme="minorEastAsia"/>
          <w:rPrChange w:id="7541" w:author="raye" w:date="2018-08-10T14:44:00Z">
            <w:rPr>
              <w:rFonts w:ascii="等线" w:eastAsia="等线" w:hAnsi="等线"/>
              <w:szCs w:val="21"/>
            </w:rPr>
          </w:rPrChange>
        </w:rPr>
        <w:t>B)After upload is done, an initial number is recorded at the lower level of the program, which will not be changed if the position of the page is changed. For example, if No.98 page is deleted, numbers of other pages are the same; only the page numbering is changed</w:t>
      </w:r>
    </w:p>
    <w:p w14:paraId="30FFB2D6" w14:textId="77777777" w:rsidR="002C178F" w:rsidRPr="002C178F" w:rsidRDefault="002C178F">
      <w:pPr>
        <w:rPr>
          <w:rStyle w:val="af6"/>
          <w:rFonts w:eastAsiaTheme="minorEastAsia"/>
          <w:rPrChange w:id="7542" w:author="raye" w:date="2018-08-10T14:44:00Z">
            <w:rPr>
              <w:rFonts w:ascii="等线" w:eastAsia="等线" w:hAnsi="等线"/>
              <w:szCs w:val="21"/>
            </w:rPr>
          </w:rPrChange>
        </w:rPr>
        <w:pPrChange w:id="7543" w:author="raye" w:date="2018-08-10T14:44:00Z">
          <w:pPr>
            <w:widowControl/>
            <w:ind w:left="845"/>
            <w:jc w:val="left"/>
          </w:pPr>
        </w:pPrChange>
      </w:pPr>
    </w:p>
    <w:p w14:paraId="44423DE4" w14:textId="70219EE8" w:rsidR="002C178F" w:rsidRPr="002C178F" w:rsidRDefault="002C178F">
      <w:pPr>
        <w:rPr>
          <w:rStyle w:val="af6"/>
          <w:rFonts w:eastAsiaTheme="minorEastAsia"/>
          <w:rPrChange w:id="7544" w:author="raye" w:date="2018-08-10T14:44:00Z">
            <w:rPr>
              <w:rFonts w:ascii="等线" w:eastAsia="等线" w:hAnsi="等线"/>
              <w:b/>
              <w:szCs w:val="21"/>
            </w:rPr>
          </w:rPrChange>
        </w:rPr>
        <w:pPrChange w:id="7545" w:author="raye" w:date="2018-08-10T14:44:00Z">
          <w:pPr>
            <w:pStyle w:val="a0"/>
            <w:widowControl/>
            <w:numPr>
              <w:numId w:val="42"/>
            </w:numPr>
            <w:ind w:left="420" w:firstLineChars="0" w:hanging="420"/>
            <w:jc w:val="left"/>
          </w:pPr>
        </w:pPrChange>
      </w:pPr>
      <w:ins w:id="7546" w:author="raye" w:date="2018-08-10T14:44:00Z">
        <w:r w:rsidRPr="002C178F">
          <w:rPr>
            <w:rStyle w:val="af6"/>
            <w:rFonts w:eastAsiaTheme="minorEastAsia"/>
            <w:b/>
            <w:rPrChange w:id="7547" w:author="raye" w:date="2018-08-10T14:44:00Z">
              <w:rPr>
                <w:rStyle w:val="af6"/>
                <w:rFonts w:eastAsiaTheme="minorEastAsia"/>
              </w:rPr>
            </w:rPrChange>
          </w:rPr>
          <w:t xml:space="preserve">2. </w:t>
        </w:r>
      </w:ins>
      <w:r w:rsidR="008C44D3" w:rsidRPr="002C178F">
        <w:rPr>
          <w:rStyle w:val="af6"/>
          <w:rFonts w:eastAsiaTheme="minorEastAsia"/>
          <w:rPrChange w:id="7548" w:author="raye" w:date="2018-08-10T14:44:00Z">
            <w:rPr>
              <w:rFonts w:ascii="等线" w:eastAsia="等线" w:hAnsi="等线"/>
              <w:b/>
              <w:szCs w:val="21"/>
            </w:rPr>
          </w:rPrChange>
        </w:rPr>
        <w:t>Function menu</w:t>
      </w:r>
    </w:p>
    <w:tbl>
      <w:tblPr>
        <w:tblStyle w:val="a9"/>
        <w:tblW w:w="7513" w:type="dxa"/>
        <w:tblInd w:w="959" w:type="dxa"/>
        <w:tblLayout w:type="fixed"/>
        <w:tblLook w:val="04A0" w:firstRow="1" w:lastRow="0" w:firstColumn="1" w:lastColumn="0" w:noHBand="0" w:noVBand="1"/>
      </w:tblPr>
      <w:tblGrid>
        <w:gridCol w:w="1417"/>
        <w:gridCol w:w="6096"/>
      </w:tblGrid>
      <w:tr w:rsidR="00F334CA" w:rsidRPr="002C178F" w14:paraId="04AE10F5" w14:textId="77777777" w:rsidTr="00B440F8">
        <w:tc>
          <w:tcPr>
            <w:tcW w:w="1417" w:type="dxa"/>
            <w:shd w:val="clear" w:color="auto" w:fill="D9D9D9" w:themeFill="background1" w:themeFillShade="D9"/>
          </w:tcPr>
          <w:p w14:paraId="71537322" w14:textId="77777777" w:rsidR="00F334CA" w:rsidRPr="002C178F" w:rsidRDefault="00F334CA">
            <w:pPr>
              <w:rPr>
                <w:rStyle w:val="af6"/>
                <w:rFonts w:eastAsiaTheme="minorEastAsia"/>
                <w:b/>
                <w:rPrChange w:id="7549" w:author="raye" w:date="2018-08-10T14:45:00Z">
                  <w:rPr>
                    <w:rFonts w:ascii="Calibri" w:hAnsi="Calibri" w:cstheme="minorHAnsi"/>
                    <w:lang w:eastAsia="zh-CN"/>
                  </w:rPr>
                </w:rPrChange>
              </w:rPr>
              <w:pPrChange w:id="7550" w:author="raye" w:date="2018-08-10T14:44:00Z">
                <w:pPr>
                  <w:pStyle w:val="BodyText1"/>
                </w:pPr>
              </w:pPrChange>
            </w:pPr>
            <w:r w:rsidRPr="002C178F">
              <w:rPr>
                <w:rStyle w:val="af6"/>
                <w:rFonts w:eastAsiaTheme="minorEastAsia"/>
                <w:b/>
                <w:rPrChange w:id="7551" w:author="raye" w:date="2018-08-10T14:45:00Z">
                  <w:rPr>
                    <w:rFonts w:ascii="Calibri" w:hAnsi="Calibri" w:cstheme="minorHAnsi"/>
                  </w:rPr>
                </w:rPrChange>
              </w:rPr>
              <w:t>Button</w:t>
            </w:r>
          </w:p>
        </w:tc>
        <w:tc>
          <w:tcPr>
            <w:tcW w:w="6096" w:type="dxa"/>
            <w:shd w:val="clear" w:color="auto" w:fill="D9D9D9" w:themeFill="background1" w:themeFillShade="D9"/>
          </w:tcPr>
          <w:p w14:paraId="2974E626" w14:textId="77777777" w:rsidR="00F334CA" w:rsidRPr="002C178F" w:rsidRDefault="00F334CA">
            <w:pPr>
              <w:rPr>
                <w:rStyle w:val="af6"/>
                <w:rFonts w:eastAsiaTheme="minorEastAsia"/>
                <w:b/>
                <w:rPrChange w:id="7552" w:author="raye" w:date="2018-08-10T14:45:00Z">
                  <w:rPr>
                    <w:rFonts w:ascii="Calibri" w:hAnsi="Calibri" w:cstheme="minorHAnsi"/>
                    <w:lang w:eastAsia="zh-CN"/>
                  </w:rPr>
                </w:rPrChange>
              </w:rPr>
              <w:pPrChange w:id="7553" w:author="raye" w:date="2018-08-10T14:44:00Z">
                <w:pPr>
                  <w:pStyle w:val="BodyText1"/>
                </w:pPr>
              </w:pPrChange>
            </w:pPr>
            <w:r w:rsidRPr="002C178F">
              <w:rPr>
                <w:rStyle w:val="af6"/>
                <w:rFonts w:eastAsiaTheme="minorEastAsia"/>
                <w:b/>
                <w:rPrChange w:id="7554" w:author="raye" w:date="2018-08-10T14:45:00Z">
                  <w:rPr>
                    <w:rFonts w:ascii="Calibri" w:hAnsi="Calibri" w:cstheme="minorHAnsi"/>
                  </w:rPr>
                </w:rPrChange>
              </w:rPr>
              <w:t>Action</w:t>
            </w:r>
          </w:p>
        </w:tc>
      </w:tr>
      <w:tr w:rsidR="00F334CA" w:rsidRPr="002C178F" w14:paraId="7D070A99" w14:textId="77777777" w:rsidTr="00B440F8">
        <w:tc>
          <w:tcPr>
            <w:tcW w:w="1417" w:type="dxa"/>
          </w:tcPr>
          <w:p w14:paraId="24CD2F9E" w14:textId="77777777" w:rsidR="00F334CA" w:rsidRPr="002C178F" w:rsidRDefault="00F334CA">
            <w:pPr>
              <w:rPr>
                <w:rStyle w:val="af6"/>
                <w:rFonts w:eastAsiaTheme="minorEastAsia"/>
                <w:rPrChange w:id="7555" w:author="raye" w:date="2018-08-10T14:45:00Z">
                  <w:rPr>
                    <w:rFonts w:ascii="Calibri" w:hAnsi="Calibri" w:cstheme="minorHAnsi"/>
                    <w:lang w:eastAsia="zh-CN"/>
                  </w:rPr>
                </w:rPrChange>
              </w:rPr>
              <w:pPrChange w:id="7556" w:author="raye" w:date="2018-08-10T14:44:00Z">
                <w:pPr>
                  <w:pStyle w:val="BodyText1"/>
                </w:pPr>
              </w:pPrChange>
            </w:pPr>
            <w:r w:rsidRPr="002C178F">
              <w:rPr>
                <w:rStyle w:val="af6"/>
                <w:rFonts w:eastAsiaTheme="minorEastAsia"/>
                <w:rPrChange w:id="7557" w:author="raye" w:date="2018-08-10T14:45:00Z">
                  <w:rPr>
                    <w:rFonts w:ascii="微软雅黑" w:eastAsia="微软雅黑" w:hAnsi="微软雅黑"/>
                    <w:noProof/>
                    <w:szCs w:val="21"/>
                  </w:rPr>
                </w:rPrChange>
              </w:rPr>
              <w:drawing>
                <wp:inline distT="0" distB="0" distL="0" distR="0" wp14:anchorId="47494FC2" wp14:editId="6285A5AF">
                  <wp:extent cx="755333" cy="247650"/>
                  <wp:effectExtent l="0" t="0" r="698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59973" cy="249171"/>
                          </a:xfrm>
                          <a:prstGeom prst="rect">
                            <a:avLst/>
                          </a:prstGeom>
                          <a:noFill/>
                          <a:ln>
                            <a:noFill/>
                          </a:ln>
                        </pic:spPr>
                      </pic:pic>
                    </a:graphicData>
                  </a:graphic>
                </wp:inline>
              </w:drawing>
            </w:r>
          </w:p>
        </w:tc>
        <w:tc>
          <w:tcPr>
            <w:tcW w:w="6096" w:type="dxa"/>
          </w:tcPr>
          <w:p w14:paraId="53866F42" w14:textId="77777777" w:rsidR="008C44D3" w:rsidRPr="002C178F" w:rsidRDefault="008C44D3">
            <w:pPr>
              <w:rPr>
                <w:rStyle w:val="af6"/>
                <w:rFonts w:eastAsiaTheme="minorEastAsia"/>
                <w:rPrChange w:id="7558" w:author="raye" w:date="2018-08-10T14:45:00Z">
                  <w:rPr>
                    <w:rFonts w:ascii="等线" w:eastAsia="等线" w:hAnsi="等线"/>
                    <w:sz w:val="21"/>
                    <w:szCs w:val="21"/>
                  </w:rPr>
                </w:rPrChange>
              </w:rPr>
              <w:pPrChange w:id="7559" w:author="raye" w:date="2018-08-10T14:44:00Z">
                <w:pPr>
                  <w:pStyle w:val="afd"/>
                  <w:ind w:left="420" w:firstLineChars="0" w:hanging="420"/>
                </w:pPr>
              </w:pPrChange>
            </w:pPr>
            <w:r w:rsidRPr="002C178F">
              <w:rPr>
                <w:rStyle w:val="af6"/>
                <w:rFonts w:eastAsiaTheme="minorEastAsia"/>
                <w:rPrChange w:id="7560" w:author="raye" w:date="2018-08-10T14:45:00Z">
                  <w:rPr>
                    <w:rFonts w:ascii="等线" w:eastAsia="等线" w:hAnsi="等线"/>
                    <w:szCs w:val="21"/>
                  </w:rPr>
                </w:rPrChange>
              </w:rPr>
              <w:t>Page number: the total number of pages will be displayed; one can turn pages on the upper left corner or turn pages in scroll bars. The first page cannot be turned backwards and the last page cannot be turned afterwards</w:t>
            </w:r>
          </w:p>
          <w:p w14:paraId="52074C4D" w14:textId="676706EC" w:rsidR="00DE3E78" w:rsidRPr="002C178F" w:rsidRDefault="008C44D3">
            <w:pPr>
              <w:rPr>
                <w:rStyle w:val="af6"/>
                <w:rFonts w:eastAsiaTheme="minorEastAsia"/>
                <w:rPrChange w:id="7561" w:author="raye" w:date="2018-08-10T14:45:00Z">
                  <w:rPr>
                    <w:rFonts w:ascii="等线" w:eastAsia="等线" w:hAnsi="等线"/>
                    <w:sz w:val="21"/>
                    <w:szCs w:val="21"/>
                  </w:rPr>
                </w:rPrChange>
              </w:rPr>
              <w:pPrChange w:id="7562" w:author="raye" w:date="2018-08-10T14:44:00Z">
                <w:pPr>
                  <w:pStyle w:val="afd"/>
                  <w:ind w:firstLineChars="0" w:firstLine="0"/>
                </w:pPr>
              </w:pPrChange>
            </w:pPr>
            <w:r w:rsidRPr="002C178F">
              <w:rPr>
                <w:rStyle w:val="af6"/>
                <w:rFonts w:eastAsiaTheme="minorEastAsia"/>
                <w:rPrChange w:id="7563" w:author="raye" w:date="2018-08-10T14:45:00Z">
                  <w:rPr>
                    <w:rFonts w:ascii="等线" w:eastAsia="等线" w:hAnsi="等线"/>
                    <w:color w:val="000000" w:themeColor="text1"/>
                    <w:szCs w:val="21"/>
                  </w:rPr>
                </w:rPrChange>
              </w:rPr>
              <w:t>Double click the page numbers to edit; page number must be within the limit; click enter to jump to the page</w:t>
            </w:r>
          </w:p>
        </w:tc>
      </w:tr>
      <w:tr w:rsidR="00F334CA" w:rsidRPr="002C178F" w14:paraId="46122435" w14:textId="77777777" w:rsidTr="00B440F8">
        <w:tc>
          <w:tcPr>
            <w:tcW w:w="1417" w:type="dxa"/>
          </w:tcPr>
          <w:p w14:paraId="122E8D9D" w14:textId="77777777" w:rsidR="00F334CA" w:rsidRPr="002C178F" w:rsidRDefault="00F334CA">
            <w:pPr>
              <w:rPr>
                <w:rStyle w:val="af6"/>
                <w:rFonts w:eastAsiaTheme="minorEastAsia"/>
                <w:rPrChange w:id="7564" w:author="raye" w:date="2018-08-10T14:45:00Z">
                  <w:rPr>
                    <w:rFonts w:ascii="Calibri" w:hAnsi="Calibri" w:cstheme="minorHAnsi"/>
                  </w:rPr>
                </w:rPrChange>
              </w:rPr>
              <w:pPrChange w:id="7565" w:author="raye" w:date="2018-08-10T14:44:00Z">
                <w:pPr>
                  <w:pStyle w:val="BodyText1"/>
                </w:pPr>
              </w:pPrChange>
            </w:pPr>
            <w:r w:rsidRPr="002C178F">
              <w:rPr>
                <w:rStyle w:val="af6"/>
                <w:rFonts w:eastAsiaTheme="minorEastAsia"/>
                <w:rPrChange w:id="7566" w:author="raye" w:date="2018-08-10T14:45:00Z">
                  <w:rPr>
                    <w:rFonts w:ascii="微软雅黑" w:eastAsia="微软雅黑" w:hAnsi="微软雅黑"/>
                    <w:noProof/>
                    <w:szCs w:val="21"/>
                  </w:rPr>
                </w:rPrChange>
              </w:rPr>
              <w:drawing>
                <wp:inline distT="0" distB="0" distL="0" distR="0" wp14:anchorId="3C32241C" wp14:editId="6AA01179">
                  <wp:extent cx="295275" cy="28575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tc>
        <w:tc>
          <w:tcPr>
            <w:tcW w:w="6096" w:type="dxa"/>
          </w:tcPr>
          <w:p w14:paraId="4EB5F64E" w14:textId="77777777" w:rsidR="00F775AF" w:rsidRPr="002C178F" w:rsidRDefault="00F775AF">
            <w:pPr>
              <w:rPr>
                <w:rStyle w:val="af6"/>
                <w:rFonts w:eastAsiaTheme="minorEastAsia"/>
                <w:rPrChange w:id="7567" w:author="raye" w:date="2018-08-10T14:45:00Z">
                  <w:rPr>
                    <w:rFonts w:ascii="等线" w:eastAsia="等线" w:hAnsi="等线"/>
                    <w:noProof/>
                    <w:sz w:val="21"/>
                    <w:szCs w:val="21"/>
                  </w:rPr>
                </w:rPrChange>
              </w:rPr>
              <w:pPrChange w:id="7568" w:author="raye" w:date="2018-08-10T14:44:00Z">
                <w:pPr>
                  <w:pStyle w:val="afd"/>
                  <w:ind w:left="420" w:firstLineChars="0" w:hanging="420"/>
                </w:pPr>
              </w:pPrChange>
            </w:pPr>
            <w:r w:rsidRPr="002C178F">
              <w:rPr>
                <w:rStyle w:val="af6"/>
                <w:rFonts w:eastAsiaTheme="minorEastAsia"/>
                <w:rPrChange w:id="7569" w:author="raye" w:date="2018-08-10T14:45:00Z">
                  <w:rPr>
                    <w:rFonts w:ascii="等线" w:eastAsia="等线" w:hAnsi="等线"/>
                    <w:noProof/>
                    <w:szCs w:val="21"/>
                  </w:rPr>
                </w:rPrChange>
              </w:rPr>
              <w:t>Click to insert a new PDF page after the current page</w:t>
            </w:r>
          </w:p>
          <w:p w14:paraId="35B6E3D4" w14:textId="77777777" w:rsidR="00F775AF" w:rsidRPr="002C178F" w:rsidRDefault="00F775AF">
            <w:pPr>
              <w:rPr>
                <w:rStyle w:val="af6"/>
                <w:rFonts w:eastAsiaTheme="minorEastAsia"/>
                <w:rPrChange w:id="7570" w:author="raye" w:date="2018-08-10T14:45:00Z">
                  <w:rPr>
                    <w:rFonts w:ascii="等线" w:eastAsia="等线" w:hAnsi="等线"/>
                    <w:noProof/>
                    <w:sz w:val="21"/>
                    <w:szCs w:val="21"/>
                  </w:rPr>
                </w:rPrChange>
              </w:rPr>
              <w:pPrChange w:id="7571" w:author="raye" w:date="2018-08-10T14:44:00Z">
                <w:pPr>
                  <w:pStyle w:val="afd"/>
                  <w:ind w:left="420" w:firstLineChars="0" w:hanging="420"/>
                </w:pPr>
              </w:pPrChange>
            </w:pPr>
            <w:r w:rsidRPr="002C178F">
              <w:rPr>
                <w:rStyle w:val="af6"/>
                <w:rFonts w:eastAsiaTheme="minorEastAsia"/>
                <w:rPrChange w:id="7572" w:author="raye" w:date="2018-08-10T14:45:00Z">
                  <w:rPr>
                    <w:rFonts w:ascii="等线" w:eastAsia="等线" w:hAnsi="等线"/>
                    <w:noProof/>
                    <w:szCs w:val="21"/>
                  </w:rPr>
                </w:rPrChange>
              </w:rPr>
              <w:t>A window will pop up</w:t>
            </w:r>
            <w:r w:rsidRPr="002C178F">
              <w:rPr>
                <w:rStyle w:val="af6"/>
                <w:rFonts w:eastAsiaTheme="minorEastAsia" w:hint="eastAsia"/>
                <w:rPrChange w:id="7573" w:author="raye" w:date="2018-08-10T14:45:00Z">
                  <w:rPr>
                    <w:rFonts w:ascii="等线" w:eastAsia="等线" w:hAnsi="等线" w:hint="eastAsia"/>
                    <w:noProof/>
                    <w:szCs w:val="21"/>
                  </w:rPr>
                </w:rPrChange>
              </w:rPr>
              <w:t>，</w:t>
            </w:r>
            <w:r w:rsidRPr="002C178F">
              <w:rPr>
                <w:rStyle w:val="af6"/>
                <w:rFonts w:eastAsiaTheme="minorEastAsia"/>
                <w:rPrChange w:id="7574" w:author="raye" w:date="2018-08-10T14:45:00Z">
                  <w:rPr>
                    <w:rFonts w:ascii="等线" w:eastAsia="等线" w:hAnsi="等线"/>
                    <w:noProof/>
                    <w:szCs w:val="21"/>
                  </w:rPr>
                </w:rPrChange>
              </w:rPr>
              <w:t>”successfully inserted 10 PDFs” disappears after 1000ms</w:t>
            </w:r>
          </w:p>
          <w:p w14:paraId="444F1F85" w14:textId="77777777" w:rsidR="00F775AF" w:rsidRPr="002C178F" w:rsidRDefault="00F775AF">
            <w:pPr>
              <w:rPr>
                <w:rStyle w:val="af6"/>
                <w:rFonts w:eastAsiaTheme="minorEastAsia"/>
                <w:rPrChange w:id="7575" w:author="raye" w:date="2018-08-10T14:45:00Z">
                  <w:rPr>
                    <w:rFonts w:ascii="等线" w:eastAsia="等线" w:hAnsi="等线" w:cs="Times New Roman"/>
                    <w:noProof/>
                    <w:szCs w:val="21"/>
                  </w:rPr>
                </w:rPrChange>
              </w:rPr>
              <w:pPrChange w:id="7576" w:author="raye" w:date="2018-08-10T14:44:00Z">
                <w:pPr>
                  <w:ind w:left="420" w:hanging="420"/>
                </w:pPr>
              </w:pPrChange>
            </w:pPr>
            <w:r w:rsidRPr="002C178F">
              <w:rPr>
                <w:rStyle w:val="af6"/>
                <w:rFonts w:eastAsiaTheme="minorEastAsia"/>
                <w:rPrChange w:id="7577" w:author="raye" w:date="2018-08-10T14:45:00Z">
                  <w:rPr>
                    <w:rFonts w:ascii="等线" w:eastAsia="等线" w:hAnsi="等线" w:cs="Times New Roman"/>
                    <w:noProof/>
                    <w:szCs w:val="21"/>
                  </w:rPr>
                </w:rPrChange>
              </w:rPr>
              <w:t>The page stays on the first page of the newly inserted PDF</w:t>
            </w:r>
          </w:p>
          <w:p w14:paraId="0158C88B" w14:textId="2A79138D" w:rsidR="00F334CA" w:rsidRPr="002C178F" w:rsidRDefault="00F775AF">
            <w:pPr>
              <w:rPr>
                <w:rStyle w:val="af6"/>
                <w:rFonts w:eastAsiaTheme="minorEastAsia"/>
                <w:rPrChange w:id="7578" w:author="raye" w:date="2018-08-10T14:45:00Z">
                  <w:rPr>
                    <w:rFonts w:ascii="Calibri" w:hAnsi="Calibri" w:cstheme="minorHAnsi"/>
                  </w:rPr>
                </w:rPrChange>
              </w:rPr>
            </w:pPr>
            <w:r w:rsidRPr="002C178F">
              <w:rPr>
                <w:rStyle w:val="af6"/>
                <w:rFonts w:eastAsiaTheme="minorEastAsia"/>
                <w:rPrChange w:id="7579" w:author="raye" w:date="2018-08-10T14:45:00Z">
                  <w:rPr>
                    <w:rFonts w:ascii="等线" w:eastAsia="等线" w:hAnsi="等线" w:cs="Times New Roman"/>
                    <w:noProof/>
                    <w:szCs w:val="21"/>
                  </w:rPr>
                </w:rPrChange>
              </w:rPr>
              <w:t>The inserted PDF needs to be recorded in the attached package. See below.</w:t>
            </w:r>
          </w:p>
        </w:tc>
      </w:tr>
      <w:tr w:rsidR="00F334CA" w:rsidRPr="002C178F" w14:paraId="1D57E6C5" w14:textId="77777777" w:rsidTr="00B440F8">
        <w:tc>
          <w:tcPr>
            <w:tcW w:w="1417" w:type="dxa"/>
          </w:tcPr>
          <w:p w14:paraId="4103E96F" w14:textId="214580C8" w:rsidR="00F334CA" w:rsidRPr="002C178F" w:rsidRDefault="00DE3E78">
            <w:pPr>
              <w:rPr>
                <w:rStyle w:val="af6"/>
                <w:rFonts w:eastAsiaTheme="minorEastAsia"/>
                <w:rPrChange w:id="7580" w:author="raye" w:date="2018-08-10T14:45:00Z">
                  <w:rPr>
                    <w:rFonts w:ascii="Calibri" w:hAnsi="Calibri" w:cstheme="minorHAnsi"/>
                  </w:rPr>
                </w:rPrChange>
              </w:rPr>
              <w:pPrChange w:id="7581" w:author="raye" w:date="2018-08-10T14:44:00Z">
                <w:pPr>
                  <w:pStyle w:val="BodyText1"/>
                </w:pPr>
              </w:pPrChange>
            </w:pPr>
            <w:r w:rsidRPr="002C178F">
              <w:rPr>
                <w:rStyle w:val="af6"/>
                <w:rFonts w:eastAsiaTheme="minorEastAsia"/>
                <w:rPrChange w:id="7582" w:author="raye" w:date="2018-08-10T14:45:00Z">
                  <w:rPr>
                    <w:noProof/>
                  </w:rPr>
                </w:rPrChange>
              </w:rPr>
              <w:drawing>
                <wp:inline distT="0" distB="0" distL="0" distR="0" wp14:anchorId="026A45FD" wp14:editId="420B9968">
                  <wp:extent cx="333333" cy="33333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3333" cy="333333"/>
                          </a:xfrm>
                          <a:prstGeom prst="rect">
                            <a:avLst/>
                          </a:prstGeom>
                        </pic:spPr>
                      </pic:pic>
                    </a:graphicData>
                  </a:graphic>
                </wp:inline>
              </w:drawing>
            </w:r>
          </w:p>
        </w:tc>
        <w:tc>
          <w:tcPr>
            <w:tcW w:w="6096" w:type="dxa"/>
          </w:tcPr>
          <w:p w14:paraId="77AF4552" w14:textId="77777777" w:rsidR="00F775AF" w:rsidRPr="002C178F" w:rsidRDefault="00F775AF">
            <w:pPr>
              <w:rPr>
                <w:rStyle w:val="af6"/>
                <w:rFonts w:eastAsiaTheme="minorEastAsia"/>
                <w:rPrChange w:id="7583" w:author="raye" w:date="2018-08-10T14:45:00Z">
                  <w:rPr>
                    <w:rFonts w:ascii="等线" w:eastAsia="等线" w:hAnsi="等线"/>
                    <w:noProof/>
                    <w:sz w:val="21"/>
                    <w:szCs w:val="21"/>
                  </w:rPr>
                </w:rPrChange>
              </w:rPr>
              <w:pPrChange w:id="7584" w:author="raye" w:date="2018-08-10T14:44:00Z">
                <w:pPr>
                  <w:pStyle w:val="afd"/>
                  <w:ind w:left="420" w:firstLineChars="0" w:hanging="420"/>
                </w:pPr>
              </w:pPrChange>
            </w:pPr>
            <w:r w:rsidRPr="002C178F">
              <w:rPr>
                <w:rStyle w:val="af6"/>
                <w:rFonts w:eastAsiaTheme="minorEastAsia"/>
                <w:rPrChange w:id="7585" w:author="raye" w:date="2018-08-10T14:45:00Z">
                  <w:rPr>
                    <w:rFonts w:ascii="等线" w:eastAsia="等线" w:hAnsi="等线"/>
                    <w:noProof/>
                    <w:szCs w:val="21"/>
                  </w:rPr>
                </w:rPrChange>
              </w:rPr>
              <w:t>Click to delete the current page</w:t>
            </w:r>
          </w:p>
          <w:p w14:paraId="1A0363D6" w14:textId="77777777" w:rsidR="00F775AF" w:rsidRPr="002C178F" w:rsidRDefault="00F775AF">
            <w:pPr>
              <w:rPr>
                <w:rStyle w:val="af6"/>
                <w:rFonts w:eastAsiaTheme="minorEastAsia"/>
                <w:rPrChange w:id="7586" w:author="raye" w:date="2018-08-10T14:45:00Z">
                  <w:rPr>
                    <w:rFonts w:ascii="等线" w:eastAsia="等线" w:hAnsi="等线"/>
                    <w:noProof/>
                    <w:sz w:val="21"/>
                    <w:szCs w:val="21"/>
                  </w:rPr>
                </w:rPrChange>
              </w:rPr>
              <w:pPrChange w:id="7587" w:author="raye" w:date="2018-08-10T14:44:00Z">
                <w:pPr>
                  <w:pStyle w:val="afd"/>
                  <w:ind w:left="420" w:firstLineChars="0" w:hanging="420"/>
                </w:pPr>
              </w:pPrChange>
            </w:pPr>
            <w:r w:rsidRPr="002C178F">
              <w:rPr>
                <w:rStyle w:val="af6"/>
                <w:rFonts w:eastAsiaTheme="minorEastAsia"/>
                <w:rPrChange w:id="7588" w:author="raye" w:date="2018-08-10T14:45:00Z">
                  <w:rPr>
                    <w:rFonts w:ascii="等线" w:eastAsia="等线" w:hAnsi="等线"/>
                    <w:noProof/>
                    <w:szCs w:val="21"/>
                  </w:rPr>
                </w:rPrChange>
              </w:rPr>
              <w:t>A window will pop up</w:t>
            </w:r>
          </w:p>
          <w:p w14:paraId="0F19C4C3" w14:textId="77777777" w:rsidR="00F775AF" w:rsidRPr="002C178F" w:rsidRDefault="00F775AF">
            <w:pPr>
              <w:rPr>
                <w:rStyle w:val="af6"/>
                <w:rFonts w:eastAsiaTheme="minorEastAsia"/>
                <w:rPrChange w:id="7589" w:author="raye" w:date="2018-08-10T14:45:00Z">
                  <w:rPr>
                    <w:rFonts w:ascii="等线" w:eastAsia="等线" w:hAnsi="等线"/>
                    <w:noProof/>
                    <w:szCs w:val="21"/>
                  </w:rPr>
                </w:rPrChange>
              </w:rPr>
              <w:pPrChange w:id="7590" w:author="raye" w:date="2018-08-10T14:44:00Z">
                <w:pPr>
                  <w:pStyle w:val="afd"/>
                  <w:ind w:left="420" w:firstLineChars="0" w:hanging="420"/>
                </w:pPr>
              </w:pPrChange>
            </w:pPr>
            <w:r w:rsidRPr="002C178F">
              <w:rPr>
                <w:rStyle w:val="af6"/>
                <w:rFonts w:eastAsiaTheme="minorEastAsia"/>
                <w:rPrChange w:id="7591" w:author="raye" w:date="2018-08-10T14:45:00Z">
                  <w:rPr>
                    <w:rFonts w:ascii="等线" w:eastAsia="等线" w:hAnsi="等线"/>
                    <w:noProof/>
                    <w:szCs w:val="21"/>
                  </w:rPr>
                </w:rPrChange>
              </w:rPr>
              <w:t>Hint :”</w:t>
            </w:r>
            <w:r w:rsidRPr="002C178F">
              <w:rPr>
                <w:rStyle w:val="af6"/>
                <w:rFonts w:eastAsiaTheme="minorEastAsia"/>
                <w:rPrChange w:id="7592" w:author="raye" w:date="2018-08-10T14:45:00Z">
                  <w:rPr/>
                </w:rPrChange>
              </w:rPr>
              <w:t xml:space="preserve"> </w:t>
            </w:r>
            <w:r w:rsidRPr="002C178F">
              <w:rPr>
                <w:rStyle w:val="af6"/>
                <w:rFonts w:eastAsiaTheme="minorEastAsia"/>
                <w:rPrChange w:id="7593" w:author="raye" w:date="2018-08-10T14:45:00Z">
                  <w:rPr>
                    <w:rFonts w:ascii="等线" w:eastAsia="等线" w:hAnsi="等线"/>
                    <w:noProof/>
                    <w:szCs w:val="21"/>
                  </w:rPr>
                </w:rPrChange>
              </w:rPr>
              <w:t>Permanent delete or move and save into subfolder</w:t>
            </w:r>
            <w:r w:rsidRPr="002C178F">
              <w:rPr>
                <w:rStyle w:val="af6"/>
                <w:rFonts w:eastAsiaTheme="minorEastAsia" w:hint="eastAsia"/>
                <w:rPrChange w:id="7594" w:author="raye" w:date="2018-08-10T14:45:00Z">
                  <w:rPr>
                    <w:rFonts w:ascii="等线" w:eastAsia="等线" w:hAnsi="等线" w:hint="eastAsia"/>
                    <w:noProof/>
                    <w:szCs w:val="21"/>
                  </w:rPr>
                </w:rPrChange>
              </w:rPr>
              <w:t>？</w:t>
            </w:r>
            <w:r w:rsidRPr="002C178F">
              <w:rPr>
                <w:rStyle w:val="af6"/>
                <w:rFonts w:eastAsiaTheme="minorEastAsia"/>
                <w:rPrChange w:id="7595" w:author="raye" w:date="2018-08-10T14:45:00Z">
                  <w:rPr>
                    <w:rFonts w:ascii="等线" w:eastAsia="等线" w:hAnsi="等线"/>
                    <w:noProof/>
                    <w:szCs w:val="21"/>
                  </w:rPr>
                </w:rPrChange>
              </w:rPr>
              <w:t>”</w:t>
            </w:r>
          </w:p>
          <w:p w14:paraId="7D90213C" w14:textId="6A9E3345" w:rsidR="00F334CA" w:rsidRPr="002C178F" w:rsidRDefault="00F775AF">
            <w:pPr>
              <w:rPr>
                <w:rStyle w:val="af6"/>
                <w:rFonts w:eastAsiaTheme="minorEastAsia"/>
                <w:rPrChange w:id="7596" w:author="raye" w:date="2018-08-10T14:45:00Z">
                  <w:rPr>
                    <w:rFonts w:ascii="等线" w:eastAsia="等线" w:hAnsi="等线"/>
                    <w:noProof/>
                    <w:szCs w:val="21"/>
                  </w:rPr>
                </w:rPrChange>
              </w:rPr>
              <w:pPrChange w:id="7597" w:author="raye" w:date="2018-08-10T14:44:00Z">
                <w:pPr>
                  <w:pStyle w:val="afd"/>
                  <w:ind w:firstLineChars="0" w:firstLine="0"/>
                </w:pPr>
              </w:pPrChange>
            </w:pPr>
            <w:r w:rsidRPr="002C178F">
              <w:rPr>
                <w:rStyle w:val="af6"/>
                <w:rFonts w:eastAsiaTheme="minorEastAsia"/>
                <w:rPrChange w:id="7598" w:author="raye" w:date="2018-08-10T14:45:00Z">
                  <w:rPr>
                    <w:rFonts w:ascii="等线" w:eastAsia="等线" w:hAnsi="等线"/>
                    <w:noProof/>
                    <w:szCs w:val="21"/>
                  </w:rPr>
                </w:rPrChange>
              </w:rPr>
              <w:t>Confirm to delete completely or keep it in the temporary reclaim station</w:t>
            </w:r>
          </w:p>
        </w:tc>
      </w:tr>
      <w:tr w:rsidR="00F334CA" w:rsidRPr="002C178F" w14:paraId="60CE6445" w14:textId="77777777" w:rsidTr="00B440F8">
        <w:tc>
          <w:tcPr>
            <w:tcW w:w="1417" w:type="dxa"/>
          </w:tcPr>
          <w:p w14:paraId="503CE3AA" w14:textId="03EE67BB" w:rsidR="00F334CA" w:rsidRPr="002C178F" w:rsidRDefault="00977EC8">
            <w:pPr>
              <w:rPr>
                <w:rStyle w:val="af6"/>
                <w:rFonts w:eastAsiaTheme="minorEastAsia"/>
                <w:rPrChange w:id="7599" w:author="raye" w:date="2018-08-10T14:45:00Z">
                  <w:rPr>
                    <w:rFonts w:ascii="Calibri" w:hAnsi="Calibri" w:cstheme="minorHAnsi"/>
                  </w:rPr>
                </w:rPrChange>
              </w:rPr>
              <w:pPrChange w:id="7600" w:author="raye" w:date="2018-08-10T14:44:00Z">
                <w:pPr>
                  <w:pStyle w:val="BodyText1"/>
                </w:pPr>
              </w:pPrChange>
            </w:pPr>
            <w:r w:rsidRPr="002C178F">
              <w:rPr>
                <w:rStyle w:val="af6"/>
                <w:rFonts w:eastAsiaTheme="minorEastAsia"/>
                <w:rPrChange w:id="7601" w:author="raye" w:date="2018-08-10T14:45:00Z">
                  <w:rPr>
                    <w:noProof/>
                  </w:rPr>
                </w:rPrChange>
              </w:rPr>
              <w:drawing>
                <wp:inline distT="0" distB="0" distL="0" distR="0" wp14:anchorId="6C0E17F8" wp14:editId="73BA7748">
                  <wp:extent cx="762635" cy="795655"/>
                  <wp:effectExtent l="0" t="0" r="0" b="44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62635" cy="795655"/>
                          </a:xfrm>
                          <a:prstGeom prst="rect">
                            <a:avLst/>
                          </a:prstGeom>
                        </pic:spPr>
                      </pic:pic>
                    </a:graphicData>
                  </a:graphic>
                </wp:inline>
              </w:drawing>
            </w:r>
          </w:p>
        </w:tc>
        <w:tc>
          <w:tcPr>
            <w:tcW w:w="6096" w:type="dxa"/>
          </w:tcPr>
          <w:p w14:paraId="22022042" w14:textId="77777777" w:rsidR="00F775AF" w:rsidRPr="002C178F" w:rsidRDefault="00F775AF">
            <w:pPr>
              <w:rPr>
                <w:rStyle w:val="af6"/>
                <w:rFonts w:eastAsiaTheme="minorEastAsia"/>
                <w:rPrChange w:id="7602" w:author="raye" w:date="2018-08-10T14:45:00Z">
                  <w:rPr>
                    <w:rFonts w:ascii="等线" w:eastAsia="等线" w:hAnsi="等线"/>
                    <w:noProof/>
                    <w:sz w:val="21"/>
                    <w:szCs w:val="21"/>
                  </w:rPr>
                </w:rPrChange>
              </w:rPr>
              <w:pPrChange w:id="7603" w:author="raye" w:date="2018-08-10T14:44:00Z">
                <w:pPr>
                  <w:pStyle w:val="afd"/>
                  <w:ind w:left="420" w:firstLineChars="0" w:hanging="420"/>
                </w:pPr>
              </w:pPrChange>
            </w:pPr>
            <w:r w:rsidRPr="002C178F">
              <w:rPr>
                <w:rStyle w:val="af6"/>
                <w:rFonts w:eastAsiaTheme="minorEastAsia"/>
                <w:rPrChange w:id="7604" w:author="raye" w:date="2018-08-10T14:45:00Z">
                  <w:rPr>
                    <w:rFonts w:ascii="等线" w:eastAsia="等线" w:hAnsi="等线"/>
                    <w:noProof/>
                    <w:szCs w:val="21"/>
                  </w:rPr>
                </w:rPrChange>
              </w:rPr>
              <w:t>Click on this ICON and two operations are available:go back to the previous step, or go back to the first step. Click on the top right corner SAVE or Submit</w:t>
            </w:r>
          </w:p>
          <w:p w14:paraId="3D6644AA" w14:textId="77777777" w:rsidR="00727AF1" w:rsidRPr="002C178F" w:rsidRDefault="00F775AF">
            <w:pPr>
              <w:rPr>
                <w:rStyle w:val="af6"/>
                <w:rFonts w:eastAsiaTheme="minorEastAsia"/>
                <w:rPrChange w:id="7605" w:author="raye" w:date="2018-08-10T14:45:00Z">
                  <w:rPr>
                    <w:rFonts w:ascii="等线" w:eastAsia="等线" w:hAnsi="等线"/>
                    <w:noProof/>
                    <w:color w:val="000000" w:themeColor="text1"/>
                    <w:sz w:val="21"/>
                    <w:szCs w:val="21"/>
                  </w:rPr>
                </w:rPrChange>
              </w:rPr>
              <w:pPrChange w:id="7606" w:author="raye" w:date="2018-08-10T14:44:00Z">
                <w:pPr>
                  <w:pStyle w:val="afd"/>
                  <w:ind w:firstLineChars="0" w:firstLine="0"/>
                </w:pPr>
              </w:pPrChange>
            </w:pPr>
            <w:r w:rsidRPr="002C178F">
              <w:rPr>
                <w:rStyle w:val="af6"/>
                <w:rFonts w:eastAsiaTheme="minorEastAsia"/>
                <w:rPrChange w:id="7607" w:author="raye" w:date="2018-08-10T14:45:00Z">
                  <w:rPr>
                    <w:rFonts w:ascii="等线" w:eastAsia="等线" w:hAnsi="等线"/>
                    <w:noProof/>
                    <w:color w:val="000000" w:themeColor="text1"/>
                    <w:szCs w:val="21"/>
                  </w:rPr>
                </w:rPrChange>
              </w:rPr>
              <w:t>PDF is automatically saved on every operation on the left side.</w:t>
            </w:r>
          </w:p>
          <w:p w14:paraId="79C6F5BE" w14:textId="78C416EE" w:rsidR="00EF7241" w:rsidRPr="002C178F" w:rsidRDefault="00727AF1">
            <w:pPr>
              <w:rPr>
                <w:rStyle w:val="af6"/>
                <w:rFonts w:eastAsiaTheme="minorEastAsia"/>
                <w:rPrChange w:id="7608" w:author="raye" w:date="2018-08-10T14:45:00Z">
                  <w:rPr>
                    <w:rFonts w:ascii="等线" w:eastAsia="等线" w:hAnsi="等线"/>
                    <w:b/>
                    <w:noProof/>
                    <w:szCs w:val="21"/>
                  </w:rPr>
                </w:rPrChange>
              </w:rPr>
              <w:pPrChange w:id="7609" w:author="raye" w:date="2018-08-10T14:44:00Z">
                <w:pPr>
                  <w:pStyle w:val="afd"/>
                  <w:ind w:firstLineChars="0" w:firstLine="0"/>
                </w:pPr>
              </w:pPrChange>
            </w:pPr>
            <w:r w:rsidRPr="002C178F">
              <w:rPr>
                <w:rStyle w:val="af6"/>
                <w:rFonts w:eastAsiaTheme="minorEastAsia"/>
                <w:rPrChange w:id="7610" w:author="raye" w:date="2018-08-10T14:45:00Z">
                  <w:rPr>
                    <w:rFonts w:ascii="等线" w:eastAsia="等线" w:hAnsi="等线"/>
                    <w:noProof/>
                    <w:color w:val="000000" w:themeColor="text1"/>
                    <w:szCs w:val="21"/>
                  </w:rPr>
                </w:rPrChange>
              </w:rPr>
              <w:t>This ooperation applies only on the PDF to the left; it does not apply to the operation on forms to the right</w:t>
            </w:r>
            <w:r w:rsidR="00EF7241" w:rsidRPr="002C178F">
              <w:rPr>
                <w:rStyle w:val="af6"/>
                <w:rFonts w:eastAsiaTheme="minorEastAsia"/>
                <w:rPrChange w:id="7611" w:author="raye" w:date="2018-08-10T14:45:00Z">
                  <w:rPr>
                    <w:rFonts w:ascii="等线" w:eastAsia="等线" w:hAnsi="等线"/>
                    <w:b/>
                    <w:noProof/>
                    <w:szCs w:val="21"/>
                  </w:rPr>
                </w:rPrChange>
              </w:rPr>
              <w:t xml:space="preserve"> </w:t>
            </w:r>
          </w:p>
        </w:tc>
      </w:tr>
      <w:tr w:rsidR="00F334CA" w:rsidRPr="002C178F" w14:paraId="4D7AB078" w14:textId="77777777" w:rsidTr="00B440F8">
        <w:tc>
          <w:tcPr>
            <w:tcW w:w="1417" w:type="dxa"/>
          </w:tcPr>
          <w:p w14:paraId="68E99AC8" w14:textId="50312294" w:rsidR="00F334CA" w:rsidRPr="002C178F" w:rsidRDefault="00DE3E78">
            <w:pPr>
              <w:rPr>
                <w:rStyle w:val="af6"/>
                <w:rFonts w:eastAsiaTheme="minorEastAsia"/>
                <w:rPrChange w:id="7612" w:author="raye" w:date="2018-08-10T14:45:00Z">
                  <w:rPr>
                    <w:rFonts w:ascii="Calibri" w:hAnsi="Calibri" w:cstheme="minorHAnsi"/>
                  </w:rPr>
                </w:rPrChange>
              </w:rPr>
              <w:pPrChange w:id="7613" w:author="raye" w:date="2018-08-10T14:44:00Z">
                <w:pPr>
                  <w:pStyle w:val="BodyText1"/>
                </w:pPr>
              </w:pPrChange>
            </w:pPr>
            <w:r w:rsidRPr="002C178F">
              <w:rPr>
                <w:rStyle w:val="af6"/>
                <w:rFonts w:eastAsiaTheme="minorEastAsia"/>
                <w:rPrChange w:id="7614" w:author="raye" w:date="2018-08-10T14:45:00Z">
                  <w:rPr>
                    <w:noProof/>
                  </w:rPr>
                </w:rPrChange>
              </w:rPr>
              <w:lastRenderedPageBreak/>
              <w:drawing>
                <wp:inline distT="0" distB="0" distL="0" distR="0" wp14:anchorId="08087311" wp14:editId="47330AD9">
                  <wp:extent cx="485714" cy="361905"/>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714" cy="361905"/>
                          </a:xfrm>
                          <a:prstGeom prst="rect">
                            <a:avLst/>
                          </a:prstGeom>
                        </pic:spPr>
                      </pic:pic>
                    </a:graphicData>
                  </a:graphic>
                </wp:inline>
              </w:drawing>
            </w:r>
          </w:p>
        </w:tc>
        <w:tc>
          <w:tcPr>
            <w:tcW w:w="6096" w:type="dxa"/>
          </w:tcPr>
          <w:p w14:paraId="0A1AF457" w14:textId="7ABC1F6A" w:rsidR="00DE3E78" w:rsidRPr="002C178F" w:rsidRDefault="00F334CA">
            <w:pPr>
              <w:rPr>
                <w:rStyle w:val="af6"/>
                <w:rFonts w:eastAsiaTheme="minorEastAsia"/>
                <w:rPrChange w:id="7615" w:author="raye" w:date="2018-08-10T14:45:00Z">
                  <w:rPr>
                    <w:rFonts w:ascii="等线" w:eastAsia="等线" w:hAnsi="等线"/>
                    <w:noProof/>
                    <w:szCs w:val="21"/>
                  </w:rPr>
                </w:rPrChange>
              </w:rPr>
            </w:pPr>
            <w:del w:id="7616" w:author="raye" w:date="2018-08-10T14:45:00Z">
              <w:r w:rsidRPr="002C178F" w:rsidDel="002C178F">
                <w:rPr>
                  <w:rStyle w:val="af6"/>
                  <w:rFonts w:eastAsiaTheme="minorEastAsia"/>
                  <w:rPrChange w:id="7617" w:author="raye" w:date="2018-08-10T14:45:00Z">
                    <w:rPr>
                      <w:rFonts w:ascii="等线" w:eastAsia="等线" w:hAnsi="等线"/>
                      <w:noProof/>
                      <w:szCs w:val="21"/>
                    </w:rPr>
                  </w:rPrChange>
                </w:rPr>
                <w:delText>A.</w:delText>
              </w:r>
              <w:r w:rsidR="00727AF1" w:rsidRPr="002C178F" w:rsidDel="002C178F">
                <w:rPr>
                  <w:rStyle w:val="af6"/>
                  <w:rFonts w:eastAsiaTheme="minorEastAsia"/>
                  <w:rPrChange w:id="7618" w:author="raye" w:date="2018-08-10T14:45:00Z">
                    <w:rPr>
                      <w:rFonts w:ascii="等线" w:eastAsia="等线" w:hAnsi="等线"/>
                      <w:noProof/>
                      <w:szCs w:val="21"/>
                    </w:rPr>
                  </w:rPrChange>
                </w:rPr>
                <w:delText xml:space="preserve"> </w:delText>
              </w:r>
            </w:del>
            <w:ins w:id="7619" w:author="raye" w:date="2018-08-10T14:45:00Z">
              <w:r w:rsidR="002C178F">
                <w:rPr>
                  <w:rStyle w:val="af6"/>
                  <w:rFonts w:eastAsiaTheme="minorEastAsia"/>
                </w:rPr>
                <w:t xml:space="preserve">1) </w:t>
              </w:r>
            </w:ins>
            <w:r w:rsidR="00727AF1" w:rsidRPr="002C178F">
              <w:rPr>
                <w:rStyle w:val="af6"/>
                <w:rFonts w:eastAsiaTheme="minorEastAsia"/>
                <w:rPrChange w:id="7620" w:author="raye" w:date="2018-08-10T14:45:00Z">
                  <w:rPr>
                    <w:rFonts w:ascii="等线" w:eastAsia="等线" w:hAnsi="等线"/>
                    <w:noProof/>
                    <w:szCs w:val="21"/>
                  </w:rPr>
                </w:rPrChange>
              </w:rPr>
              <w:t>This is a subfolder, click the add buton to add subfiles</w:t>
            </w:r>
          </w:p>
          <w:p w14:paraId="5827845F" w14:textId="1E990B82" w:rsidR="00DE3E78" w:rsidRPr="002C178F" w:rsidRDefault="00DE3E78">
            <w:pPr>
              <w:rPr>
                <w:rStyle w:val="af6"/>
                <w:rFonts w:eastAsiaTheme="minorEastAsia"/>
                <w:rPrChange w:id="7621" w:author="raye" w:date="2018-08-10T14:45:00Z">
                  <w:rPr>
                    <w:rFonts w:ascii="等线" w:eastAsia="等线" w:hAnsi="等线"/>
                    <w:noProof/>
                    <w:szCs w:val="21"/>
                  </w:rPr>
                </w:rPrChange>
              </w:rPr>
            </w:pPr>
            <w:del w:id="7622" w:author="raye" w:date="2018-08-10T14:45:00Z">
              <w:r w:rsidRPr="002C178F" w:rsidDel="002C178F">
                <w:rPr>
                  <w:rStyle w:val="af6"/>
                  <w:rFonts w:eastAsiaTheme="minorEastAsia"/>
                  <w:rPrChange w:id="7623" w:author="raye" w:date="2018-08-10T14:45:00Z">
                    <w:rPr>
                      <w:rFonts w:ascii="等线" w:eastAsia="等线" w:hAnsi="等线"/>
                      <w:noProof/>
                      <w:szCs w:val="21"/>
                    </w:rPr>
                  </w:rPrChange>
                </w:rPr>
                <w:delText xml:space="preserve">B. </w:delText>
              </w:r>
            </w:del>
            <w:ins w:id="7624" w:author="raye" w:date="2018-08-10T14:45:00Z">
              <w:r w:rsidR="002C178F">
                <w:rPr>
                  <w:rStyle w:val="af6"/>
                  <w:rFonts w:eastAsiaTheme="minorEastAsia"/>
                </w:rPr>
                <w:t xml:space="preserve">2) </w:t>
              </w:r>
            </w:ins>
            <w:r w:rsidR="00727AF1" w:rsidRPr="002C178F">
              <w:rPr>
                <w:rStyle w:val="af6"/>
                <w:rFonts w:eastAsiaTheme="minorEastAsia"/>
                <w:rPrChange w:id="7625" w:author="raye" w:date="2018-08-10T14:45:00Z">
                  <w:rPr>
                    <w:rFonts w:ascii="等线" w:eastAsia="等线" w:hAnsi="等线"/>
                    <w:noProof/>
                    <w:szCs w:val="21"/>
                  </w:rPr>
                </w:rPrChange>
              </w:rPr>
              <w:t>The added subfiles will be placed inside the subfolder</w:t>
            </w:r>
            <w:r w:rsidRPr="002C178F">
              <w:rPr>
                <w:rStyle w:val="af6"/>
                <w:rFonts w:eastAsiaTheme="minorEastAsia"/>
                <w:rPrChange w:id="7626" w:author="raye" w:date="2018-08-10T14:45:00Z">
                  <w:rPr>
                    <w:rFonts w:ascii="等线" w:eastAsia="等线" w:hAnsi="等线"/>
                    <w:noProof/>
                    <w:szCs w:val="21"/>
                  </w:rPr>
                </w:rPrChange>
              </w:rPr>
              <w:t xml:space="preserve"> </w:t>
            </w:r>
          </w:p>
          <w:p w14:paraId="629F67F4" w14:textId="5C759C42" w:rsidR="00DE3E78" w:rsidRPr="002C178F" w:rsidRDefault="00727AF1">
            <w:pPr>
              <w:rPr>
                <w:rStyle w:val="af6"/>
                <w:rFonts w:eastAsiaTheme="minorEastAsia"/>
                <w:rPrChange w:id="7627" w:author="raye" w:date="2018-08-10T14:45:00Z">
                  <w:rPr>
                    <w:rFonts w:ascii="等线" w:eastAsia="等线" w:hAnsi="等线"/>
                    <w:noProof/>
                    <w:szCs w:val="21"/>
                  </w:rPr>
                </w:rPrChange>
              </w:rPr>
            </w:pPr>
            <w:del w:id="7628" w:author="raye" w:date="2018-08-10T14:45:00Z">
              <w:r w:rsidRPr="002C178F" w:rsidDel="002C178F">
                <w:rPr>
                  <w:rStyle w:val="af6"/>
                  <w:rFonts w:eastAsiaTheme="minorEastAsia"/>
                  <w:rPrChange w:id="7629" w:author="raye" w:date="2018-08-10T14:45:00Z">
                    <w:rPr>
                      <w:rFonts w:ascii="等线" w:eastAsia="等线" w:hAnsi="等线"/>
                      <w:noProof/>
                      <w:szCs w:val="21"/>
                    </w:rPr>
                  </w:rPrChange>
                </w:rPr>
                <w:delText>C.</w:delText>
              </w:r>
            </w:del>
            <w:ins w:id="7630" w:author="raye" w:date="2018-08-10T14:45:00Z">
              <w:r w:rsidR="002C178F">
                <w:rPr>
                  <w:rStyle w:val="af6"/>
                  <w:rFonts w:eastAsiaTheme="minorEastAsia"/>
                </w:rPr>
                <w:t>3)</w:t>
              </w:r>
            </w:ins>
            <w:r w:rsidRPr="002C178F">
              <w:rPr>
                <w:rStyle w:val="af6"/>
                <w:rFonts w:eastAsiaTheme="minorEastAsia"/>
                <w:rPrChange w:id="7631" w:author="raye" w:date="2018-08-10T14:45:00Z">
                  <w:rPr>
                    <w:rFonts w:ascii="等线" w:eastAsia="等线" w:hAnsi="等线"/>
                    <w:noProof/>
                    <w:szCs w:val="21"/>
                  </w:rPr>
                </w:rPrChange>
              </w:rPr>
              <w:t xml:space="preserve"> One can enter into the folder to add/delet subfiles</w:t>
            </w:r>
          </w:p>
          <w:p w14:paraId="00D58F58" w14:textId="5BA6CB55" w:rsidR="00F334CA" w:rsidRPr="002C178F" w:rsidRDefault="00727AF1">
            <w:pPr>
              <w:rPr>
                <w:rStyle w:val="af6"/>
                <w:rFonts w:eastAsiaTheme="minorEastAsia"/>
                <w:rPrChange w:id="7632" w:author="raye" w:date="2018-08-10T14:45:00Z">
                  <w:rPr>
                    <w:rFonts w:ascii="等线" w:eastAsia="等线" w:hAnsi="等线"/>
                    <w:noProof/>
                    <w:szCs w:val="21"/>
                  </w:rPr>
                </w:rPrChange>
              </w:rPr>
            </w:pPr>
            <w:del w:id="7633" w:author="raye" w:date="2018-08-10T14:45:00Z">
              <w:r w:rsidRPr="002C178F" w:rsidDel="002C178F">
                <w:rPr>
                  <w:rStyle w:val="af6"/>
                  <w:rFonts w:eastAsiaTheme="minorEastAsia"/>
                  <w:rPrChange w:id="7634" w:author="raye" w:date="2018-08-10T14:45:00Z">
                    <w:rPr>
                      <w:rFonts w:ascii="等线" w:eastAsia="等线" w:hAnsi="等线"/>
                      <w:noProof/>
                      <w:szCs w:val="21"/>
                    </w:rPr>
                  </w:rPrChange>
                </w:rPr>
                <w:delText xml:space="preserve">D. </w:delText>
              </w:r>
            </w:del>
            <w:ins w:id="7635" w:author="raye" w:date="2018-08-10T14:45:00Z">
              <w:r w:rsidR="002C178F">
                <w:rPr>
                  <w:rStyle w:val="af6"/>
                  <w:rFonts w:eastAsiaTheme="minorEastAsia"/>
                </w:rPr>
                <w:t xml:space="preserve">4) </w:t>
              </w:r>
            </w:ins>
            <w:r w:rsidRPr="002C178F">
              <w:rPr>
                <w:rStyle w:val="af6"/>
                <w:rFonts w:eastAsiaTheme="minorEastAsia"/>
                <w:rPrChange w:id="7636" w:author="raye" w:date="2018-08-10T14:45:00Z">
                  <w:rPr>
                    <w:rFonts w:ascii="等线" w:eastAsia="等线" w:hAnsi="等线"/>
                    <w:noProof/>
                    <w:szCs w:val="21"/>
                  </w:rPr>
                </w:rPrChange>
              </w:rPr>
              <w:t>One can turn the page</w:t>
            </w:r>
          </w:p>
          <w:p w14:paraId="1BE8CFDA" w14:textId="77777777" w:rsidR="00F334CA" w:rsidRPr="002C178F" w:rsidRDefault="00F334CA">
            <w:pPr>
              <w:rPr>
                <w:rStyle w:val="af6"/>
                <w:rFonts w:eastAsiaTheme="minorEastAsia"/>
                <w:rPrChange w:id="7637" w:author="raye" w:date="2018-08-10T14:45:00Z">
                  <w:rPr>
                    <w:rFonts w:ascii="等线" w:eastAsia="等线" w:hAnsi="等线"/>
                    <w:noProof/>
                    <w:szCs w:val="21"/>
                  </w:rPr>
                </w:rPrChange>
              </w:rPr>
              <w:pPrChange w:id="7638" w:author="raye" w:date="2018-08-10T14:44:00Z">
                <w:pPr>
                  <w:pStyle w:val="afd"/>
                  <w:ind w:firstLineChars="0" w:firstLine="0"/>
                </w:pPr>
              </w:pPrChange>
            </w:pPr>
          </w:p>
        </w:tc>
      </w:tr>
      <w:tr w:rsidR="00F334CA" w:rsidRPr="002C178F" w14:paraId="18750B6D" w14:textId="77777777" w:rsidTr="00B440F8">
        <w:tc>
          <w:tcPr>
            <w:tcW w:w="1417" w:type="dxa"/>
          </w:tcPr>
          <w:p w14:paraId="76D0BB80" w14:textId="566169AF" w:rsidR="00F334CA" w:rsidRPr="002C178F" w:rsidRDefault="00DE3E78">
            <w:pPr>
              <w:rPr>
                <w:rStyle w:val="af6"/>
                <w:rFonts w:eastAsiaTheme="minorEastAsia"/>
                <w:rPrChange w:id="7639" w:author="raye" w:date="2018-08-10T14:45:00Z">
                  <w:rPr>
                    <w:rFonts w:ascii="等线" w:eastAsia="等线" w:hAnsi="等线" w:cstheme="minorHAnsi"/>
                    <w:lang w:eastAsia="zh-CN"/>
                  </w:rPr>
                </w:rPrChange>
              </w:rPr>
              <w:pPrChange w:id="7640" w:author="raye" w:date="2018-08-10T14:44:00Z">
                <w:pPr>
                  <w:pStyle w:val="BodyText1"/>
                </w:pPr>
              </w:pPrChange>
            </w:pPr>
            <w:r w:rsidRPr="002C178F">
              <w:rPr>
                <w:rStyle w:val="af6"/>
                <w:rFonts w:eastAsiaTheme="minorEastAsia"/>
                <w:rPrChange w:id="7641" w:author="raye" w:date="2018-08-10T14:45:00Z">
                  <w:rPr>
                    <w:noProof/>
                  </w:rPr>
                </w:rPrChange>
              </w:rPr>
              <w:drawing>
                <wp:inline distT="0" distB="0" distL="0" distR="0" wp14:anchorId="722054BC" wp14:editId="5D5F9B4B">
                  <wp:extent cx="333333" cy="342857"/>
                  <wp:effectExtent l="0" t="0" r="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3333" cy="342857"/>
                          </a:xfrm>
                          <a:prstGeom prst="rect">
                            <a:avLst/>
                          </a:prstGeom>
                        </pic:spPr>
                      </pic:pic>
                    </a:graphicData>
                  </a:graphic>
                </wp:inline>
              </w:drawing>
            </w:r>
          </w:p>
        </w:tc>
        <w:tc>
          <w:tcPr>
            <w:tcW w:w="6096" w:type="dxa"/>
          </w:tcPr>
          <w:p w14:paraId="66C5726D" w14:textId="758D5065" w:rsidR="00727AF1" w:rsidRPr="002C178F" w:rsidRDefault="008C1977">
            <w:pPr>
              <w:rPr>
                <w:rStyle w:val="af6"/>
                <w:rFonts w:eastAsiaTheme="minorEastAsia"/>
                <w:rPrChange w:id="7642" w:author="raye" w:date="2018-08-10T14:45:00Z">
                  <w:rPr>
                    <w:rFonts w:ascii="等线" w:eastAsia="等线" w:hAnsi="等线"/>
                    <w:noProof/>
                    <w:szCs w:val="21"/>
                  </w:rPr>
                </w:rPrChange>
              </w:rPr>
              <w:pPrChange w:id="7643" w:author="raye" w:date="2018-08-10T14:44:00Z">
                <w:pPr>
                  <w:pStyle w:val="a0"/>
                  <w:numPr>
                    <w:numId w:val="38"/>
                  </w:numPr>
                  <w:ind w:left="360" w:firstLineChars="0" w:hanging="360"/>
                </w:pPr>
              </w:pPrChange>
            </w:pPr>
            <w:ins w:id="7644" w:author="raye" w:date="2018-08-10T14:54:00Z">
              <w:r>
                <w:rPr>
                  <w:rStyle w:val="af6"/>
                  <w:rFonts w:eastAsiaTheme="minorEastAsia"/>
                </w:rPr>
                <w:t xml:space="preserve">1) </w:t>
              </w:r>
            </w:ins>
            <w:r w:rsidR="00727AF1" w:rsidRPr="002C178F">
              <w:rPr>
                <w:rStyle w:val="af6"/>
                <w:rFonts w:eastAsiaTheme="minorEastAsia"/>
                <w:rPrChange w:id="7645" w:author="raye" w:date="2018-08-10T14:45:00Z">
                  <w:rPr>
                    <w:rFonts w:ascii="等线" w:eastAsia="等线" w:hAnsi="等线"/>
                    <w:noProof/>
                    <w:szCs w:val="21"/>
                  </w:rPr>
                </w:rPrChange>
              </w:rPr>
              <w:t>The page deleted by</w:t>
            </w:r>
            <w:r w:rsidR="00F334CA" w:rsidRPr="002C178F">
              <w:rPr>
                <w:rStyle w:val="af6"/>
                <w:rFonts w:eastAsiaTheme="minorEastAsia"/>
                <w:rPrChange w:id="7646" w:author="raye" w:date="2018-08-10T14:45:00Z">
                  <w:rPr>
                    <w:rFonts w:ascii="等线" w:eastAsia="等线" w:hAnsi="等线"/>
                    <w:noProof/>
                    <w:szCs w:val="21"/>
                  </w:rPr>
                </w:rPrChange>
              </w:rPr>
              <w:t xml:space="preserve"> </w:t>
            </w:r>
            <w:r w:rsidR="00DE3E78" w:rsidRPr="002C178F">
              <w:rPr>
                <w:rStyle w:val="af6"/>
                <w:rFonts w:eastAsiaTheme="minorEastAsia"/>
                <w:rPrChange w:id="7647" w:author="raye" w:date="2018-08-10T14:45:00Z">
                  <w:rPr>
                    <w:noProof/>
                  </w:rPr>
                </w:rPrChange>
              </w:rPr>
              <w:drawing>
                <wp:inline distT="0" distB="0" distL="0" distR="0" wp14:anchorId="48CCF752" wp14:editId="7A38E61E">
                  <wp:extent cx="352381" cy="285714"/>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381" cy="285714"/>
                          </a:xfrm>
                          <a:prstGeom prst="rect">
                            <a:avLst/>
                          </a:prstGeom>
                        </pic:spPr>
                      </pic:pic>
                    </a:graphicData>
                  </a:graphic>
                </wp:inline>
              </w:drawing>
            </w:r>
            <w:r w:rsidR="00727AF1" w:rsidRPr="002C178F">
              <w:rPr>
                <w:rStyle w:val="af6"/>
                <w:rFonts w:eastAsiaTheme="minorEastAsia"/>
                <w:rPrChange w:id="7648" w:author="raye" w:date="2018-08-10T14:45:00Z">
                  <w:rPr>
                    <w:rFonts w:ascii="等线" w:eastAsia="等线" w:hAnsi="等线"/>
                    <w:noProof/>
                    <w:szCs w:val="21"/>
                  </w:rPr>
                </w:rPrChange>
              </w:rPr>
              <w:t xml:space="preserve"> will appear in the older folder; users can enter in to retrieve the lost files</w:t>
            </w:r>
          </w:p>
          <w:p w14:paraId="61131713" w14:textId="1357B1F2" w:rsidR="00727AF1" w:rsidRPr="002C178F" w:rsidRDefault="00727AF1">
            <w:pPr>
              <w:rPr>
                <w:rStyle w:val="af6"/>
                <w:rFonts w:eastAsiaTheme="minorEastAsia"/>
                <w:rPrChange w:id="7649" w:author="raye" w:date="2018-08-10T14:45:00Z">
                  <w:rPr>
                    <w:rFonts w:ascii="等线" w:eastAsia="等线" w:hAnsi="等线"/>
                    <w:noProof/>
                    <w:sz w:val="21"/>
                    <w:szCs w:val="21"/>
                  </w:rPr>
                </w:rPrChange>
              </w:rPr>
              <w:pPrChange w:id="7650" w:author="raye" w:date="2018-08-10T14:44:00Z">
                <w:pPr>
                  <w:pStyle w:val="afd"/>
                  <w:ind w:left="420" w:firstLineChars="0" w:hanging="420"/>
                </w:pPr>
              </w:pPrChange>
            </w:pPr>
            <w:del w:id="7651" w:author="raye" w:date="2018-08-10T14:54:00Z">
              <w:r w:rsidRPr="002C178F" w:rsidDel="008C1977">
                <w:rPr>
                  <w:rStyle w:val="af6"/>
                  <w:rFonts w:eastAsiaTheme="minorEastAsia"/>
                  <w:rPrChange w:id="7652" w:author="raye" w:date="2018-08-10T14:45:00Z">
                    <w:rPr>
                      <w:rFonts w:ascii="等线" w:eastAsia="等线" w:hAnsi="等线"/>
                      <w:noProof/>
                      <w:szCs w:val="21"/>
                    </w:rPr>
                  </w:rPrChange>
                </w:rPr>
                <w:delText xml:space="preserve">B.  </w:delText>
              </w:r>
            </w:del>
            <w:ins w:id="7653" w:author="raye" w:date="2018-08-10T14:54:00Z">
              <w:r w:rsidR="008C1977">
                <w:rPr>
                  <w:rStyle w:val="af6"/>
                  <w:rFonts w:eastAsiaTheme="minorEastAsia"/>
                </w:rPr>
                <w:t xml:space="preserve">2) </w:t>
              </w:r>
            </w:ins>
            <w:r w:rsidRPr="002C178F">
              <w:rPr>
                <w:rStyle w:val="af6"/>
                <w:rFonts w:eastAsiaTheme="minorEastAsia"/>
                <w:rPrChange w:id="7654" w:author="raye" w:date="2018-08-10T14:45:00Z">
                  <w:rPr>
                    <w:rFonts w:ascii="等线" w:eastAsia="等线" w:hAnsi="等线"/>
                    <w:noProof/>
                    <w:szCs w:val="21"/>
                  </w:rPr>
                </w:rPrChange>
              </w:rPr>
              <w:t>Click</w:t>
            </w:r>
            <w:r w:rsidR="00F334CA" w:rsidRPr="002C178F">
              <w:rPr>
                <w:rStyle w:val="af6"/>
                <w:rFonts w:eastAsiaTheme="minorEastAsia"/>
                <w:rPrChange w:id="7655" w:author="raye" w:date="2018-08-10T14:45:00Z">
                  <w:rPr>
                    <w:rFonts w:ascii="等线" w:eastAsia="等线" w:hAnsi="等线"/>
                    <w:noProof/>
                    <w:szCs w:val="21"/>
                  </w:rPr>
                </w:rPrChange>
              </w:rPr>
              <w:t xml:space="preserve"> </w:t>
            </w:r>
            <w:r w:rsidR="00F334CA" w:rsidRPr="002C178F">
              <w:rPr>
                <w:rStyle w:val="af6"/>
                <w:rFonts w:eastAsiaTheme="minorEastAsia"/>
                <w:rPrChange w:id="7656" w:author="raye" w:date="2018-08-10T14:45:00Z">
                  <w:rPr>
                    <w:rFonts w:ascii="等线" w:eastAsia="等线" w:hAnsi="等线"/>
                    <w:noProof/>
                    <w:szCs w:val="21"/>
                  </w:rPr>
                </w:rPrChange>
              </w:rPr>
              <w:drawing>
                <wp:inline distT="0" distB="0" distL="0" distR="0" wp14:anchorId="0D6F2C2C" wp14:editId="7CFE523F">
                  <wp:extent cx="352425" cy="40005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2425" cy="400050"/>
                          </a:xfrm>
                          <a:prstGeom prst="rect">
                            <a:avLst/>
                          </a:prstGeom>
                          <a:noFill/>
                          <a:ln>
                            <a:noFill/>
                          </a:ln>
                        </pic:spPr>
                      </pic:pic>
                    </a:graphicData>
                  </a:graphic>
                </wp:inline>
              </w:drawing>
            </w:r>
            <w:r w:rsidRPr="002C178F">
              <w:rPr>
                <w:rStyle w:val="af6"/>
                <w:rFonts w:eastAsiaTheme="minorEastAsia"/>
                <w:rPrChange w:id="7657" w:author="raye" w:date="2018-08-10T14:45:00Z">
                  <w:rPr>
                    <w:rFonts w:ascii="等线" w:eastAsia="等线" w:hAnsi="等线"/>
                    <w:noProof/>
                    <w:szCs w:val="21"/>
                  </w:rPr>
                </w:rPrChange>
              </w:rPr>
              <w:t xml:space="preserve"> to put the deleted file to its original place Hint: the file is moved to PDF, which disappears after 1000ms. It will be inserted before the current page. Return to view the last inserted page</w:t>
            </w:r>
          </w:p>
          <w:p w14:paraId="40FBD707" w14:textId="42F5F448" w:rsidR="00F334CA" w:rsidRPr="002C178F" w:rsidRDefault="00727AF1">
            <w:pPr>
              <w:rPr>
                <w:rStyle w:val="af6"/>
                <w:rFonts w:eastAsiaTheme="minorEastAsia"/>
                <w:rPrChange w:id="7658" w:author="raye" w:date="2018-08-10T14:45:00Z">
                  <w:rPr>
                    <w:rFonts w:ascii="等线" w:eastAsia="等线" w:hAnsi="等线" w:cstheme="minorHAnsi"/>
                  </w:rPr>
                </w:rPrChange>
              </w:rPr>
            </w:pPr>
            <w:del w:id="7659" w:author="raye" w:date="2018-08-10T14:54:00Z">
              <w:r w:rsidRPr="002C178F" w:rsidDel="008C1977">
                <w:rPr>
                  <w:rStyle w:val="af6"/>
                  <w:rFonts w:eastAsiaTheme="minorEastAsia"/>
                  <w:rPrChange w:id="7660" w:author="raye" w:date="2018-08-10T14:45:00Z">
                    <w:rPr>
                      <w:rFonts w:ascii="等线" w:eastAsia="等线" w:hAnsi="等线"/>
                      <w:noProof/>
                      <w:szCs w:val="21"/>
                    </w:rPr>
                  </w:rPrChange>
                </w:rPr>
                <w:delText xml:space="preserve">C. </w:delText>
              </w:r>
              <w:r w:rsidR="00F334CA" w:rsidRPr="002C178F" w:rsidDel="008C1977">
                <w:rPr>
                  <w:rStyle w:val="af6"/>
                  <w:rFonts w:eastAsiaTheme="minorEastAsia"/>
                  <w:rPrChange w:id="7661" w:author="raye" w:date="2018-08-10T14:45:00Z">
                    <w:rPr>
                      <w:rFonts w:ascii="等线" w:eastAsia="等线" w:hAnsi="等线"/>
                      <w:noProof/>
                      <w:szCs w:val="21"/>
                    </w:rPr>
                  </w:rPrChange>
                </w:rPr>
                <w:delText xml:space="preserve"> </w:delText>
              </w:r>
            </w:del>
            <w:ins w:id="7662" w:author="raye" w:date="2018-08-10T14:54:00Z">
              <w:r w:rsidR="008C1977">
                <w:rPr>
                  <w:rStyle w:val="af6"/>
                  <w:rFonts w:eastAsiaTheme="minorEastAsia"/>
                </w:rPr>
                <w:t xml:space="preserve">3) </w:t>
              </w:r>
            </w:ins>
            <w:r w:rsidRPr="002C178F">
              <w:rPr>
                <w:rStyle w:val="af6"/>
                <w:rFonts w:eastAsiaTheme="minorEastAsia"/>
                <w:rPrChange w:id="7663" w:author="raye" w:date="2018-08-10T14:45:00Z">
                  <w:rPr>
                    <w:rFonts w:ascii="等线" w:eastAsia="等线" w:hAnsi="等线"/>
                    <w:noProof/>
                    <w:szCs w:val="21"/>
                  </w:rPr>
                </w:rPrChange>
              </w:rPr>
              <w:t xml:space="preserve">Click </w:t>
            </w:r>
            <w:r w:rsidRPr="002C178F">
              <w:rPr>
                <w:rStyle w:val="af6"/>
                <w:rFonts w:eastAsiaTheme="minorEastAsia"/>
                <w:rPrChange w:id="7664" w:author="raye" w:date="2018-08-10T14:45:00Z">
                  <w:rPr>
                    <w:noProof/>
                    <w:szCs w:val="21"/>
                  </w:rPr>
                </w:rPrChange>
              </w:rPr>
              <w:drawing>
                <wp:inline distT="0" distB="0" distL="0" distR="0" wp14:anchorId="674BD656" wp14:editId="636A9AED">
                  <wp:extent cx="333333" cy="333333"/>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333" cy="333333"/>
                          </a:xfrm>
                          <a:prstGeom prst="rect">
                            <a:avLst/>
                          </a:prstGeom>
                        </pic:spPr>
                      </pic:pic>
                    </a:graphicData>
                  </a:graphic>
                </wp:inline>
              </w:drawing>
            </w:r>
            <w:r w:rsidRPr="002C178F">
              <w:rPr>
                <w:rStyle w:val="af6"/>
                <w:rFonts w:eastAsiaTheme="minorEastAsia"/>
                <w:rPrChange w:id="7665" w:author="raye" w:date="2018-08-10T14:45:00Z">
                  <w:rPr>
                    <w:rFonts w:ascii="等线" w:eastAsia="等线" w:hAnsi="等线"/>
                    <w:noProof/>
                    <w:szCs w:val="21"/>
                  </w:rPr>
                </w:rPrChange>
              </w:rPr>
              <w:t>to insert those pages to be saved temparily</w:t>
            </w:r>
            <w:r w:rsidRPr="002C178F">
              <w:rPr>
                <w:rStyle w:val="af6"/>
                <w:rFonts w:eastAsiaTheme="minorEastAsia" w:hint="eastAsia"/>
                <w:rPrChange w:id="7666" w:author="raye" w:date="2018-08-10T14:45:00Z">
                  <w:rPr>
                    <w:rFonts w:ascii="等线" w:eastAsia="等线" w:hAnsi="等线" w:hint="eastAsia"/>
                    <w:noProof/>
                    <w:szCs w:val="21"/>
                  </w:rPr>
                </w:rPrChange>
              </w:rPr>
              <w:t>，</w:t>
            </w:r>
            <w:r w:rsidRPr="002C178F">
              <w:rPr>
                <w:rStyle w:val="af6"/>
                <w:rFonts w:eastAsiaTheme="minorEastAsia"/>
                <w:rPrChange w:id="7667" w:author="raye" w:date="2018-08-10T14:45:00Z">
                  <w:rPr>
                    <w:rFonts w:ascii="等线" w:eastAsia="等线" w:hAnsi="等线"/>
                    <w:noProof/>
                    <w:szCs w:val="21"/>
                  </w:rPr>
                </w:rPrChange>
              </w:rPr>
              <w:t xml:space="preserve">but not added to the main PDF folder in here. Click </w:t>
            </w:r>
            <w:r w:rsidRPr="002C178F">
              <w:rPr>
                <w:rStyle w:val="af6"/>
                <w:rFonts w:eastAsiaTheme="minorEastAsia"/>
                <w:rPrChange w:id="7668" w:author="raye" w:date="2018-08-10T14:45:00Z">
                  <w:rPr>
                    <w:rFonts w:ascii="等线" w:eastAsia="等线" w:hAnsi="等线"/>
                    <w:noProof/>
                    <w:szCs w:val="21"/>
                  </w:rPr>
                </w:rPrChange>
              </w:rPr>
              <w:drawing>
                <wp:inline distT="0" distB="0" distL="0" distR="0" wp14:anchorId="0BC64F57" wp14:editId="51DE7CE5">
                  <wp:extent cx="352425" cy="40005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2425" cy="400050"/>
                          </a:xfrm>
                          <a:prstGeom prst="rect">
                            <a:avLst/>
                          </a:prstGeom>
                          <a:noFill/>
                          <a:ln>
                            <a:noFill/>
                          </a:ln>
                        </pic:spPr>
                      </pic:pic>
                    </a:graphicData>
                  </a:graphic>
                </wp:inline>
              </w:drawing>
            </w:r>
            <w:r w:rsidRPr="002C178F">
              <w:rPr>
                <w:rStyle w:val="af6"/>
                <w:rFonts w:eastAsiaTheme="minorEastAsia"/>
                <w:rPrChange w:id="7669" w:author="raye" w:date="2018-08-10T14:45:00Z">
                  <w:rPr>
                    <w:rFonts w:ascii="等线" w:eastAsia="等线" w:hAnsi="等线"/>
                    <w:noProof/>
                    <w:szCs w:val="21"/>
                  </w:rPr>
                </w:rPrChange>
              </w:rPr>
              <w:t xml:space="preserve">  to insert the page into PDF folder to the previous page of the current page. Return to see the last inserted page</w:t>
            </w:r>
          </w:p>
        </w:tc>
      </w:tr>
      <w:tr w:rsidR="00F334CA" w:rsidRPr="002C178F" w14:paraId="242B0C25" w14:textId="77777777" w:rsidTr="00B440F8">
        <w:tc>
          <w:tcPr>
            <w:tcW w:w="1417" w:type="dxa"/>
          </w:tcPr>
          <w:p w14:paraId="5D440CF1" w14:textId="77777777" w:rsidR="00F334CA" w:rsidRPr="002C178F" w:rsidRDefault="00F334CA">
            <w:pPr>
              <w:rPr>
                <w:rStyle w:val="af6"/>
                <w:rFonts w:eastAsiaTheme="minorEastAsia"/>
                <w:rPrChange w:id="7670" w:author="raye" w:date="2018-08-10T14:45:00Z">
                  <w:rPr>
                    <w:rFonts w:ascii="Calibri" w:hAnsi="Calibri" w:cstheme="minorHAnsi"/>
                  </w:rPr>
                </w:rPrChange>
              </w:rPr>
              <w:pPrChange w:id="7671" w:author="raye" w:date="2018-08-10T14:44:00Z">
                <w:pPr>
                  <w:pStyle w:val="BodyText1"/>
                </w:pPr>
              </w:pPrChange>
            </w:pPr>
            <w:r w:rsidRPr="002C178F">
              <w:rPr>
                <w:rStyle w:val="af6"/>
                <w:rFonts w:eastAsiaTheme="minorEastAsia"/>
                <w:rPrChange w:id="7672" w:author="raye" w:date="2018-08-10T14:45:00Z">
                  <w:rPr>
                    <w:noProof/>
                  </w:rPr>
                </w:rPrChange>
              </w:rPr>
              <w:drawing>
                <wp:inline distT="0" distB="0" distL="0" distR="0" wp14:anchorId="1991082F" wp14:editId="6BF3A7BF">
                  <wp:extent cx="762635" cy="381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62635" cy="381000"/>
                          </a:xfrm>
                          <a:prstGeom prst="rect">
                            <a:avLst/>
                          </a:prstGeom>
                        </pic:spPr>
                      </pic:pic>
                    </a:graphicData>
                  </a:graphic>
                </wp:inline>
              </w:drawing>
            </w:r>
          </w:p>
        </w:tc>
        <w:tc>
          <w:tcPr>
            <w:tcW w:w="6096" w:type="dxa"/>
          </w:tcPr>
          <w:p w14:paraId="6A023E6D" w14:textId="77777777" w:rsidR="00727AF1" w:rsidRPr="002C178F" w:rsidRDefault="00727AF1">
            <w:pPr>
              <w:rPr>
                <w:rStyle w:val="af6"/>
                <w:rFonts w:eastAsiaTheme="minorEastAsia"/>
                <w:rPrChange w:id="7673" w:author="raye" w:date="2018-08-10T14:45:00Z">
                  <w:rPr>
                    <w:rFonts w:ascii="等线" w:eastAsia="等线" w:hAnsi="等线"/>
                    <w:sz w:val="21"/>
                    <w:szCs w:val="21"/>
                  </w:rPr>
                </w:rPrChange>
              </w:rPr>
              <w:pPrChange w:id="7674" w:author="raye" w:date="2018-08-10T14:44:00Z">
                <w:pPr>
                  <w:pStyle w:val="afd"/>
                  <w:ind w:left="420" w:firstLineChars="0" w:hanging="420"/>
                </w:pPr>
              </w:pPrChange>
            </w:pPr>
            <w:r w:rsidRPr="002C178F">
              <w:rPr>
                <w:rStyle w:val="af6"/>
                <w:rFonts w:eastAsiaTheme="minorEastAsia"/>
                <w:rPrChange w:id="7675" w:author="raye" w:date="2018-08-10T14:45:00Z">
                  <w:rPr>
                    <w:rFonts w:ascii="等线" w:eastAsia="等线" w:hAnsi="等线"/>
                    <w:szCs w:val="21"/>
                  </w:rPr>
                </w:rPrChange>
              </w:rPr>
              <w:t>1</w:t>
            </w:r>
            <w:r w:rsidRPr="002C178F">
              <w:rPr>
                <w:rStyle w:val="af6"/>
                <w:rFonts w:eastAsiaTheme="minorEastAsia" w:hint="eastAsia"/>
                <w:rPrChange w:id="7676" w:author="raye" w:date="2018-08-10T14:45:00Z">
                  <w:rPr>
                    <w:rFonts w:ascii="等线" w:eastAsia="等线" w:hAnsi="等线" w:hint="eastAsia"/>
                    <w:szCs w:val="21"/>
                  </w:rPr>
                </w:rPrChange>
              </w:rPr>
              <w:t>）</w:t>
            </w:r>
            <w:r w:rsidRPr="002C178F">
              <w:rPr>
                <w:rStyle w:val="af6"/>
                <w:rFonts w:eastAsiaTheme="minorEastAsia"/>
                <w:rPrChange w:id="7677" w:author="raye" w:date="2018-08-10T14:45:00Z">
                  <w:rPr>
                    <w:rFonts w:ascii="等线" w:eastAsia="等线" w:hAnsi="等线"/>
                    <w:szCs w:val="21"/>
                  </w:rPr>
                </w:rPrChange>
              </w:rPr>
              <w:t>The mouse moves into the PDF box and the ICON layer appears.</w:t>
            </w:r>
          </w:p>
          <w:p w14:paraId="7321DC3F" w14:textId="77777777" w:rsidR="00727AF1" w:rsidRPr="002C178F" w:rsidRDefault="00727AF1">
            <w:pPr>
              <w:rPr>
                <w:rStyle w:val="af6"/>
                <w:rFonts w:eastAsiaTheme="minorEastAsia"/>
                <w:rPrChange w:id="7678" w:author="raye" w:date="2018-08-10T14:45:00Z">
                  <w:rPr>
                    <w:rFonts w:ascii="等线" w:eastAsia="等线" w:hAnsi="等线"/>
                    <w:sz w:val="21"/>
                    <w:szCs w:val="21"/>
                  </w:rPr>
                </w:rPrChange>
              </w:rPr>
              <w:pPrChange w:id="7679" w:author="raye" w:date="2018-08-10T14:44:00Z">
                <w:pPr>
                  <w:pStyle w:val="afd"/>
                  <w:ind w:left="420" w:firstLineChars="0" w:hanging="420"/>
                </w:pPr>
              </w:pPrChange>
            </w:pPr>
            <w:r w:rsidRPr="002C178F">
              <w:rPr>
                <w:rStyle w:val="af6"/>
                <w:rFonts w:eastAsiaTheme="minorEastAsia"/>
                <w:rPrChange w:id="7680" w:author="raye" w:date="2018-08-10T14:45:00Z">
                  <w:rPr>
                    <w:rFonts w:ascii="等线" w:eastAsia="等线" w:hAnsi="等线"/>
                    <w:szCs w:val="21"/>
                  </w:rPr>
                </w:rPrChange>
              </w:rPr>
              <w:t>2</w:t>
            </w:r>
            <w:r w:rsidRPr="002C178F">
              <w:rPr>
                <w:rStyle w:val="af6"/>
                <w:rFonts w:eastAsiaTheme="minorEastAsia" w:hint="eastAsia"/>
                <w:rPrChange w:id="7681" w:author="raye" w:date="2018-08-10T14:45:00Z">
                  <w:rPr>
                    <w:rFonts w:ascii="等线" w:eastAsia="等线" w:hAnsi="等线" w:hint="eastAsia"/>
                    <w:szCs w:val="21"/>
                  </w:rPr>
                </w:rPrChange>
              </w:rPr>
              <w:t>）</w:t>
            </w:r>
            <w:r w:rsidRPr="002C178F">
              <w:rPr>
                <w:rStyle w:val="af6"/>
                <w:rFonts w:eastAsiaTheme="minorEastAsia"/>
                <w:rPrChange w:id="7682" w:author="raye" w:date="2018-08-10T14:45:00Z">
                  <w:rPr>
                    <w:rFonts w:ascii="等线" w:eastAsia="等线" w:hAnsi="等线"/>
                    <w:szCs w:val="21"/>
                  </w:rPr>
                </w:rPrChange>
              </w:rPr>
              <w:t xml:space="preserve"> Clicking arrow refers to moving forward or moving back to a position.</w:t>
            </w:r>
          </w:p>
          <w:p w14:paraId="750B585E" w14:textId="77777777" w:rsidR="00727AF1" w:rsidRPr="002C178F" w:rsidRDefault="00727AF1">
            <w:pPr>
              <w:rPr>
                <w:rStyle w:val="af6"/>
                <w:rFonts w:eastAsiaTheme="minorEastAsia"/>
                <w:rPrChange w:id="7683" w:author="raye" w:date="2018-08-10T14:45:00Z">
                  <w:rPr>
                    <w:rFonts w:ascii="等线" w:eastAsia="等线" w:hAnsi="等线"/>
                    <w:sz w:val="21"/>
                    <w:szCs w:val="21"/>
                  </w:rPr>
                </w:rPrChange>
              </w:rPr>
              <w:pPrChange w:id="7684" w:author="raye" w:date="2018-08-10T14:44:00Z">
                <w:pPr>
                  <w:pStyle w:val="afd"/>
                  <w:ind w:left="420" w:firstLineChars="0" w:hanging="420"/>
                </w:pPr>
              </w:pPrChange>
            </w:pPr>
            <w:r w:rsidRPr="002C178F">
              <w:rPr>
                <w:rStyle w:val="af6"/>
                <w:rFonts w:eastAsiaTheme="minorEastAsia"/>
                <w:rPrChange w:id="7685" w:author="raye" w:date="2018-08-10T14:45:00Z">
                  <w:rPr>
                    <w:rFonts w:ascii="等线" w:eastAsia="等线" w:hAnsi="等线"/>
                    <w:szCs w:val="21"/>
                  </w:rPr>
                </w:rPrChange>
              </w:rPr>
              <w:t>(that is, click the down arrow, the tenth page changes to eleventh pages, and the eleventh page changes to tenth pages).</w:t>
            </w:r>
          </w:p>
          <w:p w14:paraId="4F49F52D" w14:textId="77777777" w:rsidR="00727AF1" w:rsidRPr="002C178F" w:rsidRDefault="00727AF1">
            <w:pPr>
              <w:rPr>
                <w:rStyle w:val="af6"/>
                <w:rFonts w:eastAsiaTheme="minorEastAsia"/>
                <w:rPrChange w:id="7686" w:author="raye" w:date="2018-08-10T14:45:00Z">
                  <w:rPr>
                    <w:rFonts w:ascii="等线" w:eastAsia="等线" w:hAnsi="等线"/>
                    <w:sz w:val="21"/>
                    <w:szCs w:val="21"/>
                  </w:rPr>
                </w:rPrChange>
              </w:rPr>
              <w:pPrChange w:id="7687" w:author="raye" w:date="2018-08-10T14:44:00Z">
                <w:pPr>
                  <w:pStyle w:val="afd"/>
                  <w:ind w:left="420" w:firstLineChars="0" w:hanging="420"/>
                </w:pPr>
              </w:pPrChange>
            </w:pPr>
            <w:r w:rsidRPr="002C178F">
              <w:rPr>
                <w:rStyle w:val="af6"/>
                <w:rFonts w:eastAsiaTheme="minorEastAsia"/>
                <w:rPrChange w:id="7688" w:author="raye" w:date="2018-08-10T14:45:00Z">
                  <w:rPr>
                    <w:rFonts w:ascii="等线" w:eastAsia="等线" w:hAnsi="等线"/>
                    <w:szCs w:val="21"/>
                  </w:rPr>
                </w:rPrChange>
              </w:rPr>
              <w:t>Note that the first page cannot be turned backwards and the last page afterwards</w:t>
            </w:r>
          </w:p>
          <w:p w14:paraId="5D265F83" w14:textId="634F8FE5" w:rsidR="00DE3E78" w:rsidRPr="002C178F" w:rsidRDefault="00727AF1">
            <w:pPr>
              <w:rPr>
                <w:rStyle w:val="af6"/>
                <w:rFonts w:eastAsiaTheme="minorEastAsia"/>
                <w:rPrChange w:id="7689" w:author="raye" w:date="2018-08-10T14:45:00Z">
                  <w:rPr>
                    <w:rFonts w:ascii="等线" w:eastAsia="等线" w:hAnsi="等线" w:cstheme="minorHAnsi"/>
                  </w:rPr>
                </w:rPrChange>
              </w:rPr>
            </w:pPr>
            <w:r w:rsidRPr="002C178F">
              <w:rPr>
                <w:rStyle w:val="af6"/>
                <w:rFonts w:eastAsiaTheme="minorEastAsia"/>
                <w:rPrChange w:id="7690" w:author="raye" w:date="2018-08-10T14:45:00Z">
                  <w:rPr>
                    <w:rFonts w:ascii="等线" w:eastAsia="等线" w:hAnsi="等线"/>
                    <w:szCs w:val="21"/>
                  </w:rPr>
                </w:rPrChange>
              </w:rPr>
              <w:t>3</w:t>
            </w:r>
            <w:r w:rsidRPr="002C178F">
              <w:rPr>
                <w:rStyle w:val="af6"/>
                <w:rFonts w:eastAsiaTheme="minorEastAsia" w:hint="eastAsia"/>
                <w:rPrChange w:id="7691" w:author="raye" w:date="2018-08-10T14:45:00Z">
                  <w:rPr>
                    <w:rFonts w:ascii="等线" w:eastAsia="等线" w:hAnsi="等线" w:hint="eastAsia"/>
                    <w:szCs w:val="21"/>
                  </w:rPr>
                </w:rPrChange>
              </w:rPr>
              <w:t>）</w:t>
            </w:r>
            <w:r w:rsidRPr="002C178F">
              <w:rPr>
                <w:rStyle w:val="af6"/>
                <w:rFonts w:eastAsiaTheme="minorEastAsia"/>
                <w:rPrChange w:id="7692" w:author="raye" w:date="2018-08-10T14:45:00Z">
                  <w:rPr>
                    <w:rFonts w:ascii="等线" w:eastAsia="等线" w:hAnsi="等线" w:cstheme="minorHAnsi"/>
                  </w:rPr>
                </w:rPrChange>
              </w:rPr>
              <w:t>If one clicks on the small triangle button, a pop-up window is shown to switch pages: for example, if at the fifteenth page, one click the upper right small triangle, fill in the number less than 15, jump to the page, and insert the current page into the desired number of page.</w:t>
            </w:r>
          </w:p>
        </w:tc>
      </w:tr>
      <w:tr w:rsidR="00F334CA" w:rsidRPr="002C178F" w14:paraId="75BA9D40" w14:textId="77777777" w:rsidTr="00B440F8">
        <w:tc>
          <w:tcPr>
            <w:tcW w:w="1417" w:type="dxa"/>
          </w:tcPr>
          <w:p w14:paraId="227D9BF8" w14:textId="77777777" w:rsidR="00F334CA" w:rsidRPr="002C178F" w:rsidRDefault="00F334CA">
            <w:pPr>
              <w:rPr>
                <w:rStyle w:val="af6"/>
                <w:rFonts w:eastAsiaTheme="minorEastAsia"/>
                <w:rPrChange w:id="7693" w:author="raye" w:date="2018-08-10T14:45:00Z">
                  <w:rPr>
                    <w:rFonts w:ascii="Calibri" w:hAnsi="Calibri" w:cstheme="minorHAnsi"/>
                  </w:rPr>
                </w:rPrChange>
              </w:rPr>
              <w:pPrChange w:id="7694" w:author="raye" w:date="2018-08-10T14:44:00Z">
                <w:pPr>
                  <w:pStyle w:val="BodyText1"/>
                </w:pPr>
              </w:pPrChange>
            </w:pPr>
            <w:r w:rsidRPr="002C178F">
              <w:rPr>
                <w:rStyle w:val="af6"/>
                <w:rFonts w:eastAsiaTheme="minorEastAsia"/>
                <w:rPrChange w:id="7695" w:author="raye" w:date="2018-08-10T14:45:00Z">
                  <w:rPr>
                    <w:noProof/>
                  </w:rPr>
                </w:rPrChange>
              </w:rPr>
              <w:drawing>
                <wp:inline distT="0" distB="0" distL="0" distR="0" wp14:anchorId="7D773ED2" wp14:editId="62B208FB">
                  <wp:extent cx="762635" cy="17272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62635" cy="172720"/>
                          </a:xfrm>
                          <a:prstGeom prst="rect">
                            <a:avLst/>
                          </a:prstGeom>
                        </pic:spPr>
                      </pic:pic>
                    </a:graphicData>
                  </a:graphic>
                </wp:inline>
              </w:drawing>
            </w:r>
          </w:p>
        </w:tc>
        <w:tc>
          <w:tcPr>
            <w:tcW w:w="6096" w:type="dxa"/>
          </w:tcPr>
          <w:p w14:paraId="47D5393B" w14:textId="07EDC9AB" w:rsidR="00F334CA" w:rsidRPr="002C178F" w:rsidRDefault="00F334CA">
            <w:pPr>
              <w:rPr>
                <w:rStyle w:val="af6"/>
                <w:rFonts w:eastAsiaTheme="minorEastAsia"/>
                <w:rPrChange w:id="7696" w:author="raye" w:date="2018-08-10T14:45:00Z">
                  <w:rPr>
                    <w:rFonts w:ascii="等线" w:eastAsia="等线" w:hAnsi="等线"/>
                    <w:sz w:val="21"/>
                    <w:szCs w:val="21"/>
                  </w:rPr>
                </w:rPrChange>
              </w:rPr>
              <w:pPrChange w:id="7697" w:author="raye" w:date="2018-08-10T14:44:00Z">
                <w:pPr>
                  <w:pStyle w:val="afd"/>
                  <w:ind w:firstLineChars="0" w:firstLine="0"/>
                </w:pPr>
              </w:pPrChange>
            </w:pPr>
            <w:r w:rsidRPr="002C178F">
              <w:rPr>
                <w:rStyle w:val="af6"/>
                <w:rFonts w:eastAsiaTheme="minorEastAsia"/>
                <w:rPrChange w:id="7698" w:author="raye" w:date="2018-08-10T14:45:00Z">
                  <w:rPr>
                    <w:rFonts w:ascii="等线" w:eastAsia="等线" w:hAnsi="等线"/>
                    <w:szCs w:val="21"/>
                  </w:rPr>
                </w:rPrChange>
              </w:rPr>
              <w:t>1</w:t>
            </w:r>
            <w:r w:rsidRPr="002C178F">
              <w:rPr>
                <w:rStyle w:val="af6"/>
                <w:rFonts w:eastAsiaTheme="minorEastAsia" w:hint="eastAsia"/>
                <w:rPrChange w:id="7699" w:author="raye" w:date="2018-08-10T14:45:00Z">
                  <w:rPr>
                    <w:rFonts w:ascii="等线" w:eastAsia="等线" w:hAnsi="等线" w:hint="eastAsia"/>
                    <w:szCs w:val="21"/>
                  </w:rPr>
                </w:rPrChange>
              </w:rPr>
              <w:t>）</w:t>
            </w:r>
            <w:r w:rsidR="00727AF1" w:rsidRPr="002C178F">
              <w:rPr>
                <w:rStyle w:val="af6"/>
                <w:rFonts w:eastAsiaTheme="minorEastAsia"/>
                <w:rPrChange w:id="7700" w:author="raye" w:date="2018-08-10T14:45:00Z">
                  <w:rPr>
                    <w:rFonts w:ascii="等线" w:eastAsia="等线" w:hAnsi="等线"/>
                    <w:szCs w:val="21"/>
                  </w:rPr>
                </w:rPrChange>
              </w:rPr>
              <w:t>Moves the cursor into the PDF window, the level of the ICON will be shown</w:t>
            </w:r>
          </w:p>
          <w:p w14:paraId="5A0178DB" w14:textId="136264B6" w:rsidR="00F334CA" w:rsidRPr="002C178F" w:rsidRDefault="00F334CA">
            <w:pPr>
              <w:rPr>
                <w:rStyle w:val="af6"/>
                <w:rFonts w:eastAsiaTheme="minorEastAsia"/>
                <w:rPrChange w:id="7701" w:author="raye" w:date="2018-08-10T14:45:00Z">
                  <w:rPr>
                    <w:rFonts w:ascii="等线" w:eastAsia="等线" w:hAnsi="等线"/>
                    <w:sz w:val="21"/>
                    <w:szCs w:val="21"/>
                  </w:rPr>
                </w:rPrChange>
              </w:rPr>
              <w:pPrChange w:id="7702" w:author="raye" w:date="2018-08-10T14:44:00Z">
                <w:pPr>
                  <w:pStyle w:val="afd"/>
                  <w:ind w:firstLineChars="0" w:firstLine="0"/>
                </w:pPr>
              </w:pPrChange>
            </w:pPr>
            <w:r w:rsidRPr="002C178F">
              <w:rPr>
                <w:rStyle w:val="af6"/>
                <w:rFonts w:eastAsiaTheme="minorEastAsia"/>
                <w:rPrChange w:id="7703" w:author="raye" w:date="2018-08-10T14:45:00Z">
                  <w:rPr>
                    <w:rFonts w:ascii="等线" w:eastAsia="等线" w:hAnsi="等线"/>
                    <w:szCs w:val="21"/>
                  </w:rPr>
                </w:rPrChange>
              </w:rPr>
              <w:t>2</w:t>
            </w:r>
            <w:r w:rsidRPr="002C178F">
              <w:rPr>
                <w:rStyle w:val="af6"/>
                <w:rFonts w:eastAsiaTheme="minorEastAsia" w:hint="eastAsia"/>
                <w:rPrChange w:id="7704" w:author="raye" w:date="2018-08-10T14:45:00Z">
                  <w:rPr>
                    <w:rFonts w:ascii="等线" w:eastAsia="等线" w:hAnsi="等线" w:hint="eastAsia"/>
                    <w:szCs w:val="21"/>
                  </w:rPr>
                </w:rPrChange>
              </w:rPr>
              <w:t>）</w:t>
            </w:r>
            <w:r w:rsidR="00727AF1" w:rsidRPr="002C178F">
              <w:rPr>
                <w:rStyle w:val="af6"/>
                <w:rFonts w:eastAsiaTheme="minorEastAsia"/>
                <w:rPrChange w:id="7705" w:author="raye" w:date="2018-08-10T14:45:00Z">
                  <w:rPr>
                    <w:rFonts w:ascii="等线" w:eastAsia="等线" w:hAnsi="等线"/>
                    <w:szCs w:val="21"/>
                  </w:rPr>
                </w:rPrChange>
              </w:rPr>
              <w:t xml:space="preserve">From right to left: </w:t>
            </w:r>
          </w:p>
          <w:p w14:paraId="05863D08" w14:textId="43BF4523" w:rsidR="00F334CA" w:rsidRPr="002C178F" w:rsidRDefault="00727AF1">
            <w:pPr>
              <w:rPr>
                <w:rStyle w:val="af6"/>
                <w:rFonts w:eastAsiaTheme="minorEastAsia"/>
                <w:rPrChange w:id="7706" w:author="raye" w:date="2018-08-10T14:45:00Z">
                  <w:rPr>
                    <w:rFonts w:ascii="等线" w:eastAsia="等线" w:hAnsi="等线"/>
                    <w:sz w:val="21"/>
                    <w:szCs w:val="21"/>
                  </w:rPr>
                </w:rPrChange>
              </w:rPr>
              <w:pPrChange w:id="7707" w:author="raye" w:date="2018-08-10T14:44:00Z">
                <w:pPr>
                  <w:pStyle w:val="afd"/>
                  <w:ind w:firstLineChars="0" w:firstLine="0"/>
                </w:pPr>
              </w:pPrChange>
            </w:pPr>
            <w:r w:rsidRPr="002C178F">
              <w:rPr>
                <w:rStyle w:val="af6"/>
                <w:rFonts w:eastAsiaTheme="minorEastAsia"/>
                <w:rPrChange w:id="7708" w:author="raye" w:date="2018-08-10T14:45:00Z">
                  <w:rPr>
                    <w:rFonts w:ascii="等线" w:eastAsia="等线" w:hAnsi="等线"/>
                    <w:szCs w:val="21"/>
                  </w:rPr>
                </w:rPrChange>
              </w:rPr>
              <w:t>Zoom out, zoo in, retrieve</w:t>
            </w:r>
            <w:r w:rsidR="001F717C" w:rsidRPr="002C178F">
              <w:rPr>
                <w:rStyle w:val="af6"/>
                <w:rFonts w:eastAsiaTheme="minorEastAsia"/>
                <w:rPrChange w:id="7709" w:author="raye" w:date="2018-08-10T14:45:00Z">
                  <w:rPr>
                    <w:rFonts w:ascii="等线" w:eastAsia="等线" w:hAnsi="等线"/>
                    <w:szCs w:val="21"/>
                  </w:rPr>
                </w:rPrChange>
              </w:rPr>
              <w:t xml:space="preserve">(to the original size), </w:t>
            </w:r>
          </w:p>
          <w:p w14:paraId="09E01CB9" w14:textId="18FC82D2" w:rsidR="00F334CA" w:rsidRPr="002C178F" w:rsidRDefault="00727AF1">
            <w:pPr>
              <w:rPr>
                <w:rStyle w:val="af6"/>
                <w:rFonts w:eastAsiaTheme="minorEastAsia"/>
                <w:rPrChange w:id="7710" w:author="raye" w:date="2018-08-10T14:45:00Z">
                  <w:rPr>
                    <w:rFonts w:ascii="等线" w:eastAsia="等线" w:hAnsi="等线"/>
                    <w:szCs w:val="21"/>
                  </w:rPr>
                </w:rPrChange>
              </w:rPr>
              <w:pPrChange w:id="7711" w:author="raye" w:date="2018-08-10T14:44:00Z">
                <w:pPr>
                  <w:pStyle w:val="afd"/>
                  <w:ind w:firstLineChars="0" w:firstLine="0"/>
                </w:pPr>
              </w:pPrChange>
            </w:pPr>
            <w:r w:rsidRPr="002C178F">
              <w:rPr>
                <w:rStyle w:val="af6"/>
                <w:rFonts w:eastAsiaTheme="minorEastAsia"/>
                <w:rPrChange w:id="7712" w:author="raye" w:date="2018-08-10T14:45:00Z">
                  <w:rPr>
                    <w:rFonts w:ascii="等线" w:eastAsia="等线" w:hAnsi="等线"/>
                    <w:szCs w:val="21"/>
                  </w:rPr>
                </w:rPrChange>
              </w:rPr>
              <w:t>Rotate(rotate the PDF)</w:t>
            </w:r>
          </w:p>
        </w:tc>
      </w:tr>
      <w:tr w:rsidR="00F334CA" w:rsidRPr="002C178F" w14:paraId="3F89EB42" w14:textId="77777777" w:rsidTr="00B440F8">
        <w:tc>
          <w:tcPr>
            <w:tcW w:w="1417" w:type="dxa"/>
          </w:tcPr>
          <w:p w14:paraId="132F9B5C" w14:textId="6420F91E" w:rsidR="00F334CA" w:rsidRPr="002C178F" w:rsidRDefault="00727AF1">
            <w:pPr>
              <w:rPr>
                <w:rStyle w:val="af6"/>
                <w:rFonts w:eastAsiaTheme="minorEastAsia"/>
                <w:rPrChange w:id="7713" w:author="raye" w:date="2018-08-10T14:45:00Z">
                  <w:rPr>
                    <w:noProof/>
                  </w:rPr>
                </w:rPrChange>
              </w:rPr>
              <w:pPrChange w:id="7714" w:author="raye" w:date="2018-08-10T14:44:00Z">
                <w:pPr>
                  <w:pStyle w:val="BodyText1"/>
                </w:pPr>
              </w:pPrChange>
            </w:pPr>
            <w:r w:rsidRPr="002C178F">
              <w:rPr>
                <w:rStyle w:val="af6"/>
                <w:rFonts w:eastAsiaTheme="minorEastAsia"/>
                <w:rPrChange w:id="7715" w:author="raye" w:date="2018-08-10T14:45:00Z">
                  <w:rPr>
                    <w:rFonts w:ascii="微软雅黑" w:eastAsia="微软雅黑" w:hAnsi="微软雅黑"/>
                    <w:szCs w:val="21"/>
                  </w:rPr>
                </w:rPrChange>
              </w:rPr>
              <w:t>Scroll bar</w:t>
            </w:r>
          </w:p>
        </w:tc>
        <w:tc>
          <w:tcPr>
            <w:tcW w:w="6096" w:type="dxa"/>
          </w:tcPr>
          <w:p w14:paraId="2467DCAF" w14:textId="3FFAF718" w:rsidR="00F334CA" w:rsidRPr="002C178F" w:rsidRDefault="00727AF1">
            <w:pPr>
              <w:rPr>
                <w:rStyle w:val="af6"/>
                <w:rFonts w:eastAsiaTheme="minorEastAsia"/>
                <w:rPrChange w:id="7716" w:author="raye" w:date="2018-08-10T14:45:00Z">
                  <w:rPr>
                    <w:rFonts w:ascii="微软雅黑" w:eastAsia="微软雅黑" w:hAnsi="微软雅黑"/>
                    <w:sz w:val="21"/>
                    <w:szCs w:val="21"/>
                  </w:rPr>
                </w:rPrChange>
              </w:rPr>
              <w:pPrChange w:id="7717" w:author="raye" w:date="2018-08-10T14:44:00Z">
                <w:pPr>
                  <w:pStyle w:val="afd"/>
                  <w:ind w:firstLineChars="0" w:firstLine="0"/>
                </w:pPr>
              </w:pPrChange>
            </w:pPr>
            <w:r w:rsidRPr="002C178F">
              <w:rPr>
                <w:rStyle w:val="af6"/>
                <w:rFonts w:eastAsiaTheme="minorEastAsia"/>
                <w:rPrChange w:id="7718" w:author="raye" w:date="2018-08-10T14:45:00Z">
                  <w:rPr>
                    <w:rFonts w:ascii="微软雅黑" w:eastAsia="微软雅黑" w:hAnsi="微软雅黑"/>
                    <w:szCs w:val="21"/>
                  </w:rPr>
                </w:rPrChange>
              </w:rPr>
              <w:t>Move the cursor to this area to scroll down the page</w:t>
            </w:r>
          </w:p>
        </w:tc>
      </w:tr>
    </w:tbl>
    <w:p w14:paraId="291319F8" w14:textId="5F787BF3" w:rsidR="00F334CA" w:rsidRPr="00B0205A" w:rsidDel="00FD04ED" w:rsidRDefault="00F334CA">
      <w:pPr>
        <w:rPr>
          <w:del w:id="7719" w:author="raye" w:date="2018-08-10T11:10:00Z"/>
          <w:rFonts w:ascii="Times New Roman" w:eastAsia="等线" w:hAnsi="Times New Roman" w:cs="Times New Roman"/>
          <w:b/>
          <w:szCs w:val="21"/>
          <w:rPrChange w:id="7720" w:author="raye" w:date="2018-08-10T12:30:00Z">
            <w:rPr>
              <w:del w:id="7721" w:author="raye" w:date="2018-08-10T11:10:00Z"/>
              <w:rFonts w:ascii="等线" w:eastAsia="等线" w:hAnsi="等线"/>
              <w:b/>
              <w:szCs w:val="21"/>
            </w:rPr>
          </w:rPrChange>
        </w:rPr>
        <w:pPrChange w:id="7722" w:author="raye" w:date="2018-08-10T11:10:00Z">
          <w:pPr>
            <w:pStyle w:val="a0"/>
            <w:numPr>
              <w:ilvl w:val="3"/>
              <w:numId w:val="37"/>
            </w:numPr>
            <w:ind w:left="1080" w:firstLineChars="0" w:hanging="1080"/>
          </w:pPr>
        </w:pPrChange>
      </w:pPr>
    </w:p>
    <w:p w14:paraId="2C38064D" w14:textId="77777777" w:rsidR="00FD04ED" w:rsidRPr="00B0205A" w:rsidRDefault="00FD04ED" w:rsidP="00F334CA">
      <w:pPr>
        <w:widowControl/>
        <w:jc w:val="left"/>
        <w:rPr>
          <w:ins w:id="7723" w:author="raye" w:date="2018-08-10T11:10:00Z"/>
          <w:rFonts w:ascii="Times New Roman" w:eastAsia="等线" w:hAnsi="Times New Roman" w:cs="Times New Roman"/>
          <w:b/>
          <w:szCs w:val="21"/>
          <w:rPrChange w:id="7724" w:author="raye" w:date="2018-08-10T12:30:00Z">
            <w:rPr>
              <w:ins w:id="7725" w:author="raye" w:date="2018-08-10T11:10:00Z"/>
              <w:rFonts w:ascii="等线" w:eastAsia="等线" w:hAnsi="等线"/>
              <w:b/>
              <w:szCs w:val="21"/>
            </w:rPr>
          </w:rPrChange>
        </w:rPr>
      </w:pPr>
    </w:p>
    <w:p w14:paraId="5CD81483" w14:textId="7852428A" w:rsidR="00F334CA" w:rsidRPr="008C1977" w:rsidRDefault="00656DC2">
      <w:pPr>
        <w:pStyle w:val="a0"/>
        <w:numPr>
          <w:ilvl w:val="0"/>
          <w:numId w:val="176"/>
        </w:numPr>
        <w:ind w:firstLineChars="0"/>
        <w:rPr>
          <w:rStyle w:val="aff4"/>
          <w:rFonts w:eastAsiaTheme="minorEastAsia"/>
          <w:rPrChange w:id="7726" w:author="raye" w:date="2018-08-10T14:54:00Z">
            <w:rPr/>
          </w:rPrChange>
        </w:rPr>
        <w:pPrChange w:id="7727" w:author="raye" w:date="2018-08-10T14:54:00Z">
          <w:pPr>
            <w:pStyle w:val="a0"/>
            <w:numPr>
              <w:ilvl w:val="3"/>
              <w:numId w:val="37"/>
            </w:numPr>
            <w:ind w:left="1080" w:firstLineChars="0" w:hanging="1080"/>
          </w:pPr>
        </w:pPrChange>
      </w:pPr>
      <w:r w:rsidRPr="008C1977">
        <w:rPr>
          <w:rStyle w:val="aff4"/>
          <w:rFonts w:eastAsiaTheme="minorEastAsia"/>
          <w:rPrChange w:id="7728" w:author="raye" w:date="2018-08-10T14:54:00Z">
            <w:rPr/>
          </w:rPrChange>
        </w:rPr>
        <w:lastRenderedPageBreak/>
        <w:t>Dropdown menu on the right</w:t>
      </w:r>
    </w:p>
    <w:p w14:paraId="6897C220" w14:textId="77777777" w:rsidR="00F334CA" w:rsidRPr="008C1977" w:rsidRDefault="00F334CA">
      <w:pPr>
        <w:rPr>
          <w:rStyle w:val="af6"/>
          <w:rFonts w:eastAsiaTheme="minorEastAsia"/>
          <w:rPrChange w:id="7729" w:author="raye" w:date="2018-08-10T14:55:00Z">
            <w:rPr>
              <w:rFonts w:ascii="等线" w:eastAsia="等线" w:hAnsi="等线"/>
              <w:szCs w:val="21"/>
            </w:rPr>
          </w:rPrChange>
        </w:rPr>
      </w:pPr>
      <w:r w:rsidRPr="00B0205A">
        <w:rPr>
          <w:rPrChange w:id="7730" w:author="raye" w:date="2018-08-10T12:30:00Z">
            <w:rPr>
              <w:rFonts w:ascii="等线" w:eastAsia="等线" w:hAnsi="等线"/>
              <w:szCs w:val="21"/>
            </w:rPr>
          </w:rPrChange>
        </w:rPr>
        <w:t xml:space="preserve">        </w:t>
      </w:r>
    </w:p>
    <w:p w14:paraId="20FF2BFB" w14:textId="53B11D4B" w:rsidR="00F334CA" w:rsidRPr="008C1977" w:rsidRDefault="008C1977">
      <w:pPr>
        <w:rPr>
          <w:rStyle w:val="af6"/>
          <w:rFonts w:eastAsiaTheme="minorEastAsia"/>
          <w:b/>
          <w:rPrChange w:id="7731" w:author="raye" w:date="2018-08-10T14:55:00Z">
            <w:rPr>
              <w:rFonts w:ascii="等线" w:eastAsia="等线" w:hAnsi="等线"/>
              <w:szCs w:val="21"/>
            </w:rPr>
          </w:rPrChange>
        </w:rPr>
        <w:pPrChange w:id="7732" w:author="raye" w:date="2018-08-10T14:55:00Z">
          <w:pPr>
            <w:pStyle w:val="a0"/>
            <w:numPr>
              <w:numId w:val="43"/>
            </w:numPr>
            <w:ind w:left="785" w:firstLineChars="0" w:hanging="360"/>
          </w:pPr>
        </w:pPrChange>
      </w:pPr>
      <w:ins w:id="7733" w:author="raye" w:date="2018-08-10T14:55:00Z">
        <w:r w:rsidRPr="008C1977">
          <w:rPr>
            <w:rStyle w:val="af6"/>
            <w:rFonts w:eastAsiaTheme="minorEastAsia"/>
            <w:b/>
            <w:rPrChange w:id="7734" w:author="raye" w:date="2018-08-10T14:55:00Z">
              <w:rPr>
                <w:rStyle w:val="af6"/>
                <w:rFonts w:eastAsiaTheme="minorEastAsia"/>
              </w:rPr>
            </w:rPrChange>
          </w:rPr>
          <w:t xml:space="preserve">1. </w:t>
        </w:r>
      </w:ins>
      <w:r w:rsidR="00656DC2" w:rsidRPr="008C1977">
        <w:rPr>
          <w:rStyle w:val="af6"/>
          <w:rFonts w:eastAsiaTheme="minorEastAsia"/>
          <w:b/>
          <w:rPrChange w:id="7735" w:author="raye" w:date="2018-08-10T14:55:00Z">
            <w:rPr>
              <w:rFonts w:ascii="等线" w:eastAsia="等线" w:hAnsi="等线"/>
              <w:szCs w:val="21"/>
            </w:rPr>
          </w:rPrChange>
        </w:rPr>
        <w:t>Abstract</w:t>
      </w:r>
    </w:p>
    <w:p w14:paraId="0EB1CCF5" w14:textId="1CFD0050" w:rsidR="00656DC2" w:rsidRPr="008C1977" w:rsidRDefault="00656DC2">
      <w:pPr>
        <w:rPr>
          <w:rStyle w:val="af6"/>
          <w:rFonts w:eastAsiaTheme="minorEastAsia"/>
          <w:rPrChange w:id="7736" w:author="raye" w:date="2018-08-10T14:55:00Z">
            <w:rPr>
              <w:rFonts w:ascii="等线" w:eastAsia="等线" w:hAnsi="等线"/>
              <w:szCs w:val="21"/>
            </w:rPr>
          </w:rPrChange>
        </w:rPr>
        <w:pPrChange w:id="7737" w:author="raye" w:date="2018-08-10T14:55:00Z">
          <w:pPr>
            <w:ind w:left="785"/>
          </w:pPr>
        </w:pPrChange>
      </w:pPr>
      <w:r w:rsidRPr="008C1977">
        <w:rPr>
          <w:rStyle w:val="af6"/>
          <w:rFonts w:eastAsiaTheme="minorEastAsia"/>
          <w:rPrChange w:id="7738" w:author="raye" w:date="2018-08-10T14:55:00Z">
            <w:rPr>
              <w:rFonts w:ascii="等线" w:eastAsia="等线" w:hAnsi="等线"/>
              <w:szCs w:val="21"/>
            </w:rPr>
          </w:rPrChange>
        </w:rPr>
        <w:t xml:space="preserve">These are two ways to input the form: relational input, non-relational input </w:t>
      </w:r>
    </w:p>
    <w:p w14:paraId="7F0BE870" w14:textId="782F571C" w:rsidR="00DC4D39" w:rsidRPr="008C1977" w:rsidRDefault="00DC4D39">
      <w:pPr>
        <w:rPr>
          <w:rStyle w:val="af6"/>
          <w:rFonts w:eastAsiaTheme="minorEastAsia"/>
          <w:rPrChange w:id="7739" w:author="raye" w:date="2018-08-10T14:55:00Z">
            <w:rPr>
              <w:rFonts w:ascii="等线" w:eastAsia="等线" w:hAnsi="等线"/>
              <w:szCs w:val="21"/>
            </w:rPr>
          </w:rPrChange>
        </w:rPr>
        <w:pPrChange w:id="7740" w:author="raye" w:date="2018-08-10T14:55:00Z">
          <w:pPr>
            <w:pStyle w:val="a0"/>
            <w:ind w:left="785" w:firstLineChars="0" w:firstLine="0"/>
          </w:pPr>
        </w:pPrChange>
      </w:pPr>
      <w:r w:rsidRPr="008C1977">
        <w:rPr>
          <w:rStyle w:val="af6"/>
          <w:rFonts w:eastAsiaTheme="minorEastAsia"/>
          <w:rPrChange w:id="7741" w:author="raye" w:date="2018-08-10T14:55:00Z">
            <w:rPr>
              <w:rFonts w:ascii="等线" w:eastAsia="等线" w:hAnsi="等线"/>
              <w:szCs w:val="21"/>
            </w:rPr>
          </w:rPrChange>
        </w:rPr>
        <w:t>1</w:t>
      </w:r>
      <w:r w:rsidRPr="008C1977">
        <w:rPr>
          <w:rStyle w:val="af6"/>
          <w:rFonts w:eastAsiaTheme="minorEastAsia" w:hint="eastAsia"/>
          <w:rPrChange w:id="7742" w:author="raye" w:date="2018-08-10T14:55:00Z">
            <w:rPr>
              <w:rFonts w:ascii="等线" w:eastAsia="等线" w:hAnsi="等线" w:hint="eastAsia"/>
              <w:szCs w:val="21"/>
            </w:rPr>
          </w:rPrChange>
        </w:rPr>
        <w:t>）</w:t>
      </w:r>
      <w:r w:rsidR="00656DC2" w:rsidRPr="008C1977">
        <w:rPr>
          <w:rStyle w:val="af6"/>
          <w:rFonts w:eastAsiaTheme="minorEastAsia"/>
          <w:rPrChange w:id="7743" w:author="raye" w:date="2018-08-10T14:55:00Z">
            <w:rPr>
              <w:rFonts w:ascii="等线" w:eastAsia="等线" w:hAnsi="等线"/>
              <w:szCs w:val="21"/>
            </w:rPr>
          </w:rPrChange>
        </w:rPr>
        <w:t>The related entry method will bind all kinds of documents with invoices and some will not bind the invoice.</w:t>
      </w:r>
    </w:p>
    <w:p w14:paraId="7846F44D" w14:textId="6566CB41" w:rsidR="00F334CA" w:rsidRPr="008C1977" w:rsidRDefault="00656DC2">
      <w:pPr>
        <w:rPr>
          <w:rStyle w:val="af6"/>
          <w:rFonts w:eastAsiaTheme="minorEastAsia"/>
          <w:rPrChange w:id="7744" w:author="raye" w:date="2018-08-10T14:55:00Z">
            <w:rPr>
              <w:rFonts w:ascii="等线" w:eastAsia="等线" w:hAnsi="等线"/>
              <w:szCs w:val="21"/>
            </w:rPr>
          </w:rPrChange>
        </w:rPr>
        <w:pPrChange w:id="7745" w:author="raye" w:date="2018-08-10T14:55:00Z">
          <w:pPr>
            <w:ind w:left="785"/>
          </w:pPr>
        </w:pPrChange>
      </w:pPr>
      <w:r w:rsidRPr="008C1977">
        <w:rPr>
          <w:rStyle w:val="af6"/>
          <w:rFonts w:eastAsiaTheme="minorEastAsia"/>
          <w:rPrChange w:id="7746" w:author="raye" w:date="2018-08-10T14:55:00Z">
            <w:rPr>
              <w:rFonts w:ascii="等线" w:eastAsia="等线" w:hAnsi="等线"/>
              <w:szCs w:val="21"/>
            </w:rPr>
          </w:rPrChange>
        </w:rPr>
        <w:t>When the user sees the PDF uploaded as the CASE is created on the left, it will identify which kind of document (bill of lading, invoice and so on) that this PDF belongs to, and which kind of invoice. (It can be understood as when Taobao bought an order and got an invoice to indicate the order, the invoice will be attached to the express form, bill of lading and other documents.)</w:t>
      </w:r>
    </w:p>
    <w:p w14:paraId="1DB3CD84" w14:textId="237B265C" w:rsidR="00DC4D39" w:rsidRPr="008C1977" w:rsidRDefault="00DC4D39">
      <w:pPr>
        <w:rPr>
          <w:rStyle w:val="af6"/>
          <w:rFonts w:eastAsiaTheme="minorEastAsia"/>
          <w:rPrChange w:id="7747" w:author="raye" w:date="2018-08-10T14:55:00Z">
            <w:rPr>
              <w:rFonts w:ascii="等线" w:eastAsia="等线" w:hAnsi="等线"/>
              <w:sz w:val="21"/>
              <w:szCs w:val="21"/>
            </w:rPr>
          </w:rPrChange>
        </w:rPr>
        <w:pPrChange w:id="7748" w:author="raye" w:date="2018-08-10T14:55:00Z">
          <w:pPr>
            <w:pStyle w:val="afd"/>
            <w:ind w:left="845" w:firstLineChars="0" w:firstLine="0"/>
          </w:pPr>
        </w:pPrChange>
      </w:pPr>
      <w:r w:rsidRPr="008C1977">
        <w:rPr>
          <w:rStyle w:val="af6"/>
          <w:rFonts w:eastAsiaTheme="minorEastAsia"/>
          <w:rPrChange w:id="7749" w:author="raye" w:date="2018-08-10T14:55:00Z">
            <w:rPr>
              <w:rFonts w:ascii="等线" w:eastAsia="等线" w:hAnsi="等线"/>
              <w:szCs w:val="21"/>
            </w:rPr>
          </w:rPrChange>
        </w:rPr>
        <w:t>2</w:t>
      </w:r>
      <w:r w:rsidRPr="008C1977">
        <w:rPr>
          <w:rStyle w:val="af6"/>
          <w:rFonts w:eastAsiaTheme="minorEastAsia" w:hint="eastAsia"/>
          <w:rPrChange w:id="7750" w:author="raye" w:date="2018-08-10T14:55:00Z">
            <w:rPr>
              <w:rFonts w:ascii="等线" w:eastAsia="等线" w:hAnsi="等线" w:hint="eastAsia"/>
              <w:szCs w:val="21"/>
            </w:rPr>
          </w:rPrChange>
        </w:rPr>
        <w:t>）</w:t>
      </w:r>
      <w:r w:rsidR="00656DC2" w:rsidRPr="008C1977">
        <w:rPr>
          <w:rStyle w:val="af6"/>
          <w:rFonts w:eastAsiaTheme="minorEastAsia"/>
          <w:rPrChange w:id="7751" w:author="raye" w:date="2018-08-10T14:55:00Z">
            <w:rPr>
              <w:rFonts w:ascii="等线" w:eastAsia="等线" w:hAnsi="等线"/>
              <w:szCs w:val="21"/>
            </w:rPr>
          </w:rPrChange>
        </w:rPr>
        <w:t>Non-relational input: select the template directly and no matching operation is done</w:t>
      </w:r>
    </w:p>
    <w:p w14:paraId="5517300C" w14:textId="537D6AA3" w:rsidR="00F334CA" w:rsidRPr="008C1977" w:rsidRDefault="00656DC2">
      <w:pPr>
        <w:rPr>
          <w:rStyle w:val="af6"/>
          <w:rFonts w:eastAsiaTheme="minorEastAsia"/>
          <w:rPrChange w:id="7752" w:author="raye" w:date="2018-08-10T14:55:00Z">
            <w:rPr>
              <w:rFonts w:ascii="等线" w:eastAsia="等线" w:hAnsi="等线"/>
              <w:sz w:val="21"/>
              <w:szCs w:val="21"/>
            </w:rPr>
          </w:rPrChange>
        </w:rPr>
        <w:pPrChange w:id="7753" w:author="raye" w:date="2018-08-10T14:55:00Z">
          <w:pPr>
            <w:pStyle w:val="afd"/>
            <w:ind w:left="845" w:firstLineChars="0" w:firstLine="0"/>
          </w:pPr>
        </w:pPrChange>
      </w:pPr>
      <w:r w:rsidRPr="008C1977">
        <w:rPr>
          <w:rStyle w:val="af6"/>
          <w:rFonts w:eastAsiaTheme="minorEastAsia"/>
          <w:rPrChange w:id="7754" w:author="raye" w:date="2018-08-10T14:55:00Z">
            <w:rPr>
              <w:rFonts w:ascii="等线" w:eastAsia="等线" w:hAnsi="等线"/>
              <w:szCs w:val="21"/>
            </w:rPr>
          </w:rPrChange>
        </w:rPr>
        <w:t xml:space="preserve">The comparison scheme is form by form. For example, if there </w:t>
      </w:r>
      <w:r w:rsidR="0082777F" w:rsidRPr="008C1977">
        <w:rPr>
          <w:rStyle w:val="af6"/>
          <w:rFonts w:eastAsiaTheme="minorEastAsia"/>
          <w:rPrChange w:id="7755" w:author="raye" w:date="2018-08-10T14:55:00Z">
            <w:rPr>
              <w:rFonts w:ascii="等线" w:eastAsia="等线" w:hAnsi="等线"/>
              <w:szCs w:val="21"/>
            </w:rPr>
          </w:rPrChange>
        </w:rPr>
        <w:t>ar</w:t>
      </w:r>
      <w:r w:rsidRPr="008C1977">
        <w:rPr>
          <w:rStyle w:val="af6"/>
          <w:rFonts w:eastAsiaTheme="minorEastAsia"/>
          <w:rPrChange w:id="7756" w:author="raye" w:date="2018-08-10T14:55:00Z">
            <w:rPr>
              <w:rFonts w:ascii="等线" w:eastAsia="等线" w:hAnsi="等线"/>
              <w:szCs w:val="21"/>
            </w:rPr>
          </w:rPrChange>
        </w:rPr>
        <w:t>e 3 invoices, 5</w:t>
      </w:r>
      <w:r w:rsidR="0082777F" w:rsidRPr="008C1977">
        <w:rPr>
          <w:rStyle w:val="af6"/>
          <w:rFonts w:eastAsiaTheme="minorEastAsia"/>
          <w:rPrChange w:id="7757" w:author="raye" w:date="2018-08-10T14:55:00Z">
            <w:rPr/>
          </w:rPrChange>
        </w:rPr>
        <w:t xml:space="preserve"> </w:t>
      </w:r>
      <w:r w:rsidR="0082777F" w:rsidRPr="008C1977">
        <w:rPr>
          <w:rStyle w:val="af6"/>
          <w:rFonts w:eastAsiaTheme="minorEastAsia"/>
          <w:rPrChange w:id="7758" w:author="raye" w:date="2018-08-10T14:55:00Z">
            <w:rPr>
              <w:rFonts w:ascii="等线" w:eastAsia="等线" w:hAnsi="等线"/>
              <w:szCs w:val="21"/>
            </w:rPr>
          </w:rPrChange>
        </w:rPr>
        <w:t>For example, there are 3 invoices, 5 transport bills (maybe land, sea and air), and 4 packing lists. Then the products, quantity and unit fields of all invoices are compared with the total sum of all transport documents.</w:t>
      </w:r>
    </w:p>
    <w:p w14:paraId="759B22C9" w14:textId="1A9B8D76" w:rsidR="00F334CA" w:rsidRPr="008C1977" w:rsidRDefault="008C1977">
      <w:pPr>
        <w:rPr>
          <w:rStyle w:val="af6"/>
          <w:rFonts w:eastAsiaTheme="minorEastAsia"/>
          <w:b/>
          <w:rPrChange w:id="7759" w:author="raye" w:date="2018-08-10T14:55:00Z">
            <w:rPr>
              <w:rFonts w:ascii="等线" w:eastAsia="等线" w:hAnsi="等线"/>
              <w:szCs w:val="21"/>
            </w:rPr>
          </w:rPrChange>
        </w:rPr>
        <w:pPrChange w:id="7760" w:author="raye" w:date="2018-08-10T14:55:00Z">
          <w:pPr>
            <w:pStyle w:val="a0"/>
            <w:numPr>
              <w:numId w:val="43"/>
            </w:numPr>
            <w:ind w:left="420" w:firstLineChars="0" w:hanging="420"/>
          </w:pPr>
        </w:pPrChange>
      </w:pPr>
      <w:ins w:id="7761" w:author="raye" w:date="2018-08-10T14:55:00Z">
        <w:r w:rsidRPr="008C1977">
          <w:rPr>
            <w:rStyle w:val="af6"/>
            <w:rFonts w:eastAsiaTheme="minorEastAsia"/>
            <w:b/>
            <w:rPrChange w:id="7762" w:author="raye" w:date="2018-08-10T14:55:00Z">
              <w:rPr>
                <w:rStyle w:val="af6"/>
                <w:rFonts w:eastAsiaTheme="minorEastAsia"/>
              </w:rPr>
            </w:rPrChange>
          </w:rPr>
          <w:t xml:space="preserve">2. </w:t>
        </w:r>
      </w:ins>
      <w:r w:rsidR="00656DC2" w:rsidRPr="008C1977">
        <w:rPr>
          <w:rStyle w:val="af6"/>
          <w:rFonts w:eastAsiaTheme="minorEastAsia"/>
          <w:b/>
          <w:rPrChange w:id="7763" w:author="raye" w:date="2018-08-10T14:55:00Z">
            <w:rPr>
              <w:rFonts w:ascii="等线" w:eastAsia="等线" w:hAnsi="等线"/>
              <w:szCs w:val="21"/>
            </w:rPr>
          </w:rPrChange>
        </w:rPr>
        <w:t>Field</w:t>
      </w:r>
    </w:p>
    <w:tbl>
      <w:tblPr>
        <w:tblStyle w:val="a9"/>
        <w:tblW w:w="0" w:type="auto"/>
        <w:tblInd w:w="959" w:type="dxa"/>
        <w:tblLook w:val="04A0" w:firstRow="1" w:lastRow="0" w:firstColumn="1" w:lastColumn="0" w:noHBand="0" w:noVBand="1"/>
      </w:tblPr>
      <w:tblGrid>
        <w:gridCol w:w="2371"/>
        <w:gridCol w:w="2841"/>
        <w:gridCol w:w="2351"/>
      </w:tblGrid>
      <w:tr w:rsidR="00656DC2" w:rsidRPr="008C1977" w14:paraId="67DA1D1B" w14:textId="77777777" w:rsidTr="00656DC2">
        <w:tc>
          <w:tcPr>
            <w:tcW w:w="2371" w:type="dxa"/>
            <w:shd w:val="clear" w:color="auto" w:fill="BFBFBF" w:themeFill="background1" w:themeFillShade="BF"/>
          </w:tcPr>
          <w:p w14:paraId="5B925E79" w14:textId="4A576915" w:rsidR="00656DC2" w:rsidRPr="008C1977" w:rsidRDefault="00656DC2">
            <w:pPr>
              <w:rPr>
                <w:rStyle w:val="af6"/>
                <w:rFonts w:eastAsiaTheme="minorEastAsia"/>
                <w:rPrChange w:id="7764" w:author="raye" w:date="2018-08-10T14:55:00Z">
                  <w:rPr>
                    <w:rFonts w:ascii="等线" w:eastAsia="等线" w:hAnsi="等线" w:cstheme="minorHAnsi"/>
                    <w:sz w:val="21"/>
                    <w:szCs w:val="21"/>
                    <w:lang w:eastAsia="zh-CN"/>
                  </w:rPr>
                </w:rPrChange>
              </w:rPr>
              <w:pPrChange w:id="7765" w:author="raye" w:date="2018-08-10T14:55:00Z">
                <w:pPr>
                  <w:pStyle w:val="BodyText1"/>
                  <w:spacing w:after="0"/>
                  <w:ind w:rightChars="100" w:right="210"/>
                  <w:jc w:val="both"/>
                </w:pPr>
              </w:pPrChange>
            </w:pPr>
            <w:r w:rsidRPr="008C1977">
              <w:rPr>
                <w:rStyle w:val="af6"/>
                <w:rFonts w:eastAsiaTheme="minorEastAsia"/>
                <w:rPrChange w:id="7766" w:author="raye" w:date="2018-08-10T14:55:00Z">
                  <w:rPr>
                    <w:rFonts w:ascii="等线" w:eastAsia="等线" w:hAnsi="等线" w:cstheme="minorHAnsi"/>
                    <w:szCs w:val="21"/>
                  </w:rPr>
                </w:rPrChange>
              </w:rPr>
              <w:t>First-class category</w:t>
            </w:r>
          </w:p>
        </w:tc>
        <w:tc>
          <w:tcPr>
            <w:tcW w:w="2841" w:type="dxa"/>
            <w:shd w:val="clear" w:color="auto" w:fill="BFBFBF" w:themeFill="background1" w:themeFillShade="BF"/>
          </w:tcPr>
          <w:p w14:paraId="193F1FB3" w14:textId="1F011BA9" w:rsidR="00656DC2" w:rsidRPr="008C1977" w:rsidRDefault="00656DC2">
            <w:pPr>
              <w:rPr>
                <w:rStyle w:val="af6"/>
                <w:rFonts w:eastAsiaTheme="minorEastAsia"/>
                <w:rPrChange w:id="7767" w:author="raye" w:date="2018-08-10T14:55:00Z">
                  <w:rPr>
                    <w:rFonts w:ascii="等线" w:eastAsia="等线" w:hAnsi="等线" w:cstheme="minorHAnsi"/>
                    <w:sz w:val="21"/>
                    <w:szCs w:val="21"/>
                    <w:lang w:eastAsia="zh-CN"/>
                  </w:rPr>
                </w:rPrChange>
              </w:rPr>
              <w:pPrChange w:id="7768" w:author="raye" w:date="2018-08-10T14:55:00Z">
                <w:pPr>
                  <w:pStyle w:val="BodyText1"/>
                  <w:spacing w:after="0"/>
                  <w:ind w:rightChars="100" w:right="210"/>
                  <w:jc w:val="both"/>
                </w:pPr>
              </w:pPrChange>
            </w:pPr>
            <w:r w:rsidRPr="008C1977">
              <w:rPr>
                <w:rStyle w:val="af6"/>
                <w:rFonts w:eastAsiaTheme="minorEastAsia"/>
                <w:rPrChange w:id="7769" w:author="raye" w:date="2018-08-10T14:55:00Z">
                  <w:rPr>
                    <w:rFonts w:ascii="等线" w:eastAsia="等线" w:hAnsi="等线" w:cstheme="minorHAnsi"/>
                    <w:szCs w:val="21"/>
                  </w:rPr>
                </w:rPrChange>
              </w:rPr>
              <w:t>Second-class category</w:t>
            </w:r>
          </w:p>
        </w:tc>
        <w:tc>
          <w:tcPr>
            <w:tcW w:w="2351" w:type="dxa"/>
            <w:shd w:val="clear" w:color="auto" w:fill="BFBFBF" w:themeFill="background1" w:themeFillShade="BF"/>
          </w:tcPr>
          <w:p w14:paraId="25AFE467" w14:textId="57E5DEC2" w:rsidR="00656DC2" w:rsidRPr="008C1977" w:rsidRDefault="00656DC2">
            <w:pPr>
              <w:rPr>
                <w:rStyle w:val="af6"/>
                <w:rFonts w:eastAsiaTheme="minorEastAsia"/>
                <w:rPrChange w:id="7770" w:author="raye" w:date="2018-08-10T14:55:00Z">
                  <w:rPr>
                    <w:rFonts w:ascii="等线" w:eastAsia="等线" w:hAnsi="等线" w:cstheme="minorHAnsi"/>
                    <w:sz w:val="21"/>
                    <w:szCs w:val="21"/>
                    <w:lang w:eastAsia="zh-CN"/>
                  </w:rPr>
                </w:rPrChange>
              </w:rPr>
              <w:pPrChange w:id="7771" w:author="raye" w:date="2018-08-10T14:55:00Z">
                <w:pPr>
                  <w:pStyle w:val="BodyText1"/>
                  <w:spacing w:after="0"/>
                  <w:ind w:rightChars="100" w:right="210"/>
                  <w:jc w:val="both"/>
                </w:pPr>
              </w:pPrChange>
            </w:pPr>
            <w:r w:rsidRPr="008C1977">
              <w:rPr>
                <w:rStyle w:val="af6"/>
                <w:rFonts w:eastAsiaTheme="minorEastAsia"/>
                <w:rPrChange w:id="7772" w:author="raye" w:date="2018-08-10T14:55:00Z">
                  <w:rPr>
                    <w:rFonts w:ascii="等线" w:eastAsia="等线" w:hAnsi="等线" w:cstheme="minorHAnsi"/>
                    <w:szCs w:val="21"/>
                  </w:rPr>
                </w:rPrChange>
              </w:rPr>
              <w:t>Third-class sample plate</w:t>
            </w:r>
          </w:p>
        </w:tc>
      </w:tr>
      <w:tr w:rsidR="00656DC2" w:rsidRPr="008C1977" w14:paraId="390301DD" w14:textId="77777777" w:rsidTr="00656DC2">
        <w:trPr>
          <w:trHeight w:val="799"/>
        </w:trPr>
        <w:tc>
          <w:tcPr>
            <w:tcW w:w="2371" w:type="dxa"/>
            <w:vMerge w:val="restart"/>
          </w:tcPr>
          <w:p w14:paraId="359B7EE8" w14:textId="77777777" w:rsidR="00656DC2" w:rsidRPr="008C1977" w:rsidRDefault="00656DC2">
            <w:pPr>
              <w:rPr>
                <w:rStyle w:val="af6"/>
                <w:rFonts w:eastAsiaTheme="minorEastAsia"/>
                <w:rPrChange w:id="7773" w:author="raye" w:date="2018-08-10T14:55:00Z">
                  <w:rPr>
                    <w:rFonts w:ascii="等线" w:eastAsia="等线" w:hAnsi="等线" w:cstheme="minorHAnsi"/>
                    <w:sz w:val="21"/>
                    <w:szCs w:val="21"/>
                    <w:lang w:eastAsia="zh-CN"/>
                  </w:rPr>
                </w:rPrChange>
              </w:rPr>
              <w:pPrChange w:id="7774" w:author="raye" w:date="2018-08-10T14:55:00Z">
                <w:pPr>
                  <w:pStyle w:val="BodyText1"/>
                  <w:spacing w:after="0"/>
                  <w:ind w:rightChars="100" w:right="210"/>
                  <w:jc w:val="both"/>
                </w:pPr>
              </w:pPrChange>
            </w:pPr>
            <w:r w:rsidRPr="008C1977">
              <w:rPr>
                <w:rStyle w:val="af6"/>
                <w:rFonts w:eastAsiaTheme="minorEastAsia"/>
                <w:rPrChange w:id="7775" w:author="raye" w:date="2018-08-10T14:55:00Z">
                  <w:rPr>
                    <w:rFonts w:ascii="等线" w:eastAsia="等线" w:hAnsi="等线" w:cstheme="minorHAnsi"/>
                    <w:szCs w:val="21"/>
                  </w:rPr>
                </w:rPrChange>
              </w:rPr>
              <w:t>NO INVOICE</w:t>
            </w:r>
          </w:p>
          <w:p w14:paraId="29606BEA" w14:textId="77777777" w:rsidR="00656DC2" w:rsidRPr="008C1977" w:rsidRDefault="00656DC2">
            <w:pPr>
              <w:rPr>
                <w:rStyle w:val="af6"/>
                <w:rFonts w:eastAsiaTheme="minorEastAsia"/>
                <w:rPrChange w:id="7776" w:author="raye" w:date="2018-08-10T14:55:00Z">
                  <w:rPr>
                    <w:rFonts w:ascii="等线" w:eastAsia="等线" w:hAnsi="等线" w:cstheme="minorHAnsi"/>
                    <w:sz w:val="21"/>
                    <w:szCs w:val="21"/>
                    <w:lang w:eastAsia="zh-CN"/>
                  </w:rPr>
                </w:rPrChange>
              </w:rPr>
              <w:pPrChange w:id="7777" w:author="raye" w:date="2018-08-10T14:55:00Z">
                <w:pPr>
                  <w:pStyle w:val="BodyText1"/>
                  <w:spacing w:after="0"/>
                  <w:ind w:rightChars="100" w:right="210"/>
                  <w:jc w:val="both"/>
                </w:pPr>
              </w:pPrChange>
            </w:pPr>
          </w:p>
        </w:tc>
        <w:tc>
          <w:tcPr>
            <w:tcW w:w="2841" w:type="dxa"/>
          </w:tcPr>
          <w:p w14:paraId="7318BD7B" w14:textId="77777777" w:rsidR="00656DC2" w:rsidRPr="008C1977" w:rsidRDefault="00656DC2">
            <w:pPr>
              <w:rPr>
                <w:rStyle w:val="af6"/>
                <w:rFonts w:eastAsiaTheme="minorEastAsia"/>
                <w:rPrChange w:id="7778" w:author="raye" w:date="2018-08-10T14:55:00Z">
                  <w:rPr>
                    <w:rFonts w:ascii="等线" w:eastAsia="等线" w:hAnsi="等线" w:cstheme="minorHAnsi"/>
                    <w:sz w:val="21"/>
                    <w:szCs w:val="21"/>
                    <w:lang w:eastAsia="zh-CN"/>
                  </w:rPr>
                </w:rPrChange>
              </w:rPr>
              <w:pPrChange w:id="7779" w:author="raye" w:date="2018-08-10T14:55:00Z">
                <w:pPr>
                  <w:pStyle w:val="BodyText1"/>
                  <w:spacing w:after="0"/>
                  <w:ind w:rightChars="100" w:right="210"/>
                  <w:jc w:val="both"/>
                </w:pPr>
              </w:pPrChange>
            </w:pPr>
            <w:r w:rsidRPr="008C1977">
              <w:rPr>
                <w:rStyle w:val="af6"/>
                <w:rFonts w:eastAsiaTheme="minorEastAsia"/>
                <w:rPrChange w:id="7780" w:author="raye" w:date="2018-08-10T14:55:00Z">
                  <w:rPr>
                    <w:rFonts w:ascii="等线" w:eastAsia="等线" w:hAnsi="等线" w:cstheme="minorHAnsi"/>
                    <w:szCs w:val="21"/>
                  </w:rPr>
                </w:rPrChange>
              </w:rPr>
              <w:t>BILLOFLADING</w:t>
            </w:r>
          </w:p>
        </w:tc>
        <w:tc>
          <w:tcPr>
            <w:tcW w:w="2351" w:type="dxa"/>
          </w:tcPr>
          <w:p w14:paraId="172A10D8" w14:textId="77777777" w:rsidR="00656DC2" w:rsidRPr="008C1977" w:rsidRDefault="00656DC2">
            <w:pPr>
              <w:rPr>
                <w:rStyle w:val="af6"/>
                <w:rFonts w:eastAsiaTheme="minorEastAsia"/>
                <w:rPrChange w:id="7781" w:author="raye" w:date="2018-08-10T14:55:00Z">
                  <w:rPr>
                    <w:rFonts w:ascii="等线" w:eastAsia="等线" w:hAnsi="等线" w:cstheme="minorHAnsi"/>
                    <w:sz w:val="21"/>
                    <w:szCs w:val="21"/>
                    <w:lang w:eastAsia="zh-CN"/>
                  </w:rPr>
                </w:rPrChange>
              </w:rPr>
              <w:pPrChange w:id="7782" w:author="raye" w:date="2018-08-10T14:55:00Z">
                <w:pPr>
                  <w:pStyle w:val="BodyText1"/>
                  <w:spacing w:after="0"/>
                  <w:ind w:rightChars="100" w:right="210"/>
                  <w:jc w:val="both"/>
                </w:pPr>
              </w:pPrChange>
            </w:pPr>
            <w:r w:rsidRPr="008C1977">
              <w:rPr>
                <w:rStyle w:val="af6"/>
                <w:rFonts w:eastAsiaTheme="minorEastAsia"/>
                <w:rPrChange w:id="7783" w:author="raye" w:date="2018-08-10T14:55:00Z">
                  <w:rPr>
                    <w:rFonts w:ascii="等线" w:eastAsia="等线" w:hAnsi="等线" w:cstheme="minorHAnsi"/>
                    <w:szCs w:val="21"/>
                  </w:rPr>
                </w:rPrChange>
              </w:rPr>
              <w:t>BILLOFLADING 1</w:t>
            </w:r>
          </w:p>
          <w:p w14:paraId="43D4FD5E" w14:textId="77777777" w:rsidR="00656DC2" w:rsidRPr="008C1977" w:rsidRDefault="00656DC2">
            <w:pPr>
              <w:rPr>
                <w:rStyle w:val="af6"/>
                <w:rFonts w:eastAsiaTheme="minorEastAsia"/>
                <w:rPrChange w:id="7784" w:author="raye" w:date="2018-08-10T14:55:00Z">
                  <w:rPr>
                    <w:rFonts w:ascii="等线" w:eastAsia="等线" w:hAnsi="等线" w:cstheme="minorHAnsi"/>
                    <w:sz w:val="21"/>
                    <w:szCs w:val="21"/>
                    <w:lang w:eastAsia="zh-CN"/>
                  </w:rPr>
                </w:rPrChange>
              </w:rPr>
              <w:pPrChange w:id="7785" w:author="raye" w:date="2018-08-10T14:55:00Z">
                <w:pPr>
                  <w:pStyle w:val="BodyText1"/>
                  <w:spacing w:after="0"/>
                  <w:ind w:rightChars="100" w:right="210"/>
                  <w:jc w:val="both"/>
                </w:pPr>
              </w:pPrChange>
            </w:pPr>
            <w:r w:rsidRPr="008C1977">
              <w:rPr>
                <w:rStyle w:val="af6"/>
                <w:rFonts w:eastAsiaTheme="minorEastAsia"/>
                <w:rPrChange w:id="7786" w:author="raye" w:date="2018-08-10T14:55:00Z">
                  <w:rPr>
                    <w:rFonts w:ascii="等线" w:eastAsia="等线" w:hAnsi="等线" w:cstheme="minorHAnsi"/>
                    <w:szCs w:val="21"/>
                  </w:rPr>
                </w:rPrChange>
              </w:rPr>
              <w:t>BILLOFLADING 3</w:t>
            </w:r>
          </w:p>
          <w:p w14:paraId="5D08E340" w14:textId="77777777" w:rsidR="00656DC2" w:rsidRPr="008C1977" w:rsidRDefault="00656DC2">
            <w:pPr>
              <w:rPr>
                <w:rStyle w:val="af6"/>
                <w:rFonts w:eastAsiaTheme="minorEastAsia"/>
                <w:rPrChange w:id="7787" w:author="raye" w:date="2018-08-10T14:55:00Z">
                  <w:rPr>
                    <w:rFonts w:ascii="等线" w:eastAsia="等线" w:hAnsi="等线" w:cstheme="minorHAnsi"/>
                    <w:sz w:val="21"/>
                    <w:szCs w:val="21"/>
                    <w:lang w:eastAsia="zh-CN"/>
                  </w:rPr>
                </w:rPrChange>
              </w:rPr>
              <w:pPrChange w:id="7788" w:author="raye" w:date="2018-08-10T14:55:00Z">
                <w:pPr>
                  <w:pStyle w:val="BodyText1"/>
                  <w:spacing w:after="0"/>
                  <w:ind w:rightChars="100" w:right="210"/>
                  <w:jc w:val="both"/>
                </w:pPr>
              </w:pPrChange>
            </w:pPr>
            <w:r w:rsidRPr="008C1977">
              <w:rPr>
                <w:rStyle w:val="af6"/>
                <w:rFonts w:eastAsiaTheme="minorEastAsia"/>
                <w:rPrChange w:id="7789" w:author="raye" w:date="2018-08-10T14:55:00Z">
                  <w:rPr>
                    <w:rFonts w:ascii="等线" w:eastAsia="等线" w:hAnsi="等线" w:cstheme="minorHAnsi"/>
                    <w:szCs w:val="21"/>
                  </w:rPr>
                </w:rPrChange>
              </w:rPr>
              <w:t>BILLOFLADING 7</w:t>
            </w:r>
          </w:p>
        </w:tc>
      </w:tr>
      <w:tr w:rsidR="00656DC2" w:rsidRPr="008C1977" w14:paraId="75967168" w14:textId="77777777" w:rsidTr="00656DC2">
        <w:trPr>
          <w:trHeight w:val="400"/>
        </w:trPr>
        <w:tc>
          <w:tcPr>
            <w:tcW w:w="2371" w:type="dxa"/>
            <w:vMerge/>
          </w:tcPr>
          <w:p w14:paraId="436B5F8A" w14:textId="77777777" w:rsidR="00656DC2" w:rsidRPr="008C1977" w:rsidRDefault="00656DC2">
            <w:pPr>
              <w:rPr>
                <w:rStyle w:val="af6"/>
                <w:rFonts w:eastAsiaTheme="minorEastAsia"/>
                <w:rPrChange w:id="7790" w:author="raye" w:date="2018-08-10T14:55:00Z">
                  <w:rPr>
                    <w:rFonts w:ascii="等线" w:eastAsia="等线" w:hAnsi="等线" w:cstheme="minorHAnsi"/>
                    <w:sz w:val="21"/>
                    <w:szCs w:val="21"/>
                    <w:lang w:eastAsia="zh-CN"/>
                  </w:rPr>
                </w:rPrChange>
              </w:rPr>
              <w:pPrChange w:id="7791" w:author="raye" w:date="2018-08-10T14:55:00Z">
                <w:pPr>
                  <w:pStyle w:val="BodyText1"/>
                  <w:spacing w:after="0"/>
                  <w:ind w:rightChars="100" w:right="210"/>
                  <w:jc w:val="both"/>
                </w:pPr>
              </w:pPrChange>
            </w:pPr>
          </w:p>
        </w:tc>
        <w:tc>
          <w:tcPr>
            <w:tcW w:w="2841" w:type="dxa"/>
          </w:tcPr>
          <w:p w14:paraId="093D0C53" w14:textId="77777777" w:rsidR="00656DC2" w:rsidRPr="008C1977" w:rsidRDefault="00656DC2">
            <w:pPr>
              <w:rPr>
                <w:rStyle w:val="af6"/>
                <w:rFonts w:eastAsiaTheme="minorEastAsia"/>
                <w:rPrChange w:id="7792" w:author="raye" w:date="2018-08-10T14:55:00Z">
                  <w:rPr/>
                </w:rPrChange>
              </w:rPr>
              <w:pPrChange w:id="7793" w:author="raye" w:date="2018-08-10T14:55:00Z">
                <w:pPr>
                  <w:pStyle w:val="BodyText1"/>
                  <w:spacing w:after="0"/>
                  <w:ind w:rightChars="100" w:right="210"/>
                  <w:jc w:val="both"/>
                </w:pPr>
              </w:pPrChange>
            </w:pPr>
            <w:r w:rsidRPr="008C1977">
              <w:rPr>
                <w:rStyle w:val="af6"/>
                <w:rFonts w:eastAsiaTheme="minorEastAsia"/>
                <w:rPrChange w:id="7794" w:author="raye" w:date="2018-08-10T14:55:00Z">
                  <w:rPr>
                    <w:rFonts w:ascii="等线" w:eastAsia="等线" w:hAnsi="等线" w:cstheme="minorHAnsi"/>
                    <w:szCs w:val="21"/>
                  </w:rPr>
                </w:rPrChange>
              </w:rPr>
              <w:t>PACKINGLIST</w:t>
            </w:r>
          </w:p>
        </w:tc>
        <w:tc>
          <w:tcPr>
            <w:tcW w:w="2351" w:type="dxa"/>
          </w:tcPr>
          <w:p w14:paraId="060E81CE" w14:textId="77777777" w:rsidR="00656DC2" w:rsidRPr="008C1977" w:rsidRDefault="00656DC2">
            <w:pPr>
              <w:rPr>
                <w:rStyle w:val="af6"/>
                <w:rFonts w:eastAsiaTheme="minorEastAsia"/>
                <w:rPrChange w:id="7795" w:author="raye" w:date="2018-08-10T14:55:00Z">
                  <w:rPr>
                    <w:rFonts w:ascii="等线" w:eastAsia="等线" w:hAnsi="等线" w:cstheme="minorHAnsi"/>
                    <w:szCs w:val="21"/>
                  </w:rPr>
                </w:rPrChange>
              </w:rPr>
            </w:pPr>
          </w:p>
        </w:tc>
      </w:tr>
      <w:tr w:rsidR="00656DC2" w:rsidRPr="008C1977" w14:paraId="4F12C11F" w14:textId="77777777" w:rsidTr="00656DC2">
        <w:trPr>
          <w:trHeight w:val="411"/>
        </w:trPr>
        <w:tc>
          <w:tcPr>
            <w:tcW w:w="2371" w:type="dxa"/>
            <w:vMerge/>
          </w:tcPr>
          <w:p w14:paraId="27899E1D" w14:textId="77777777" w:rsidR="00656DC2" w:rsidRPr="008C1977" w:rsidRDefault="00656DC2">
            <w:pPr>
              <w:rPr>
                <w:rStyle w:val="af6"/>
                <w:rFonts w:eastAsiaTheme="minorEastAsia"/>
                <w:rPrChange w:id="7796" w:author="raye" w:date="2018-08-10T14:55:00Z">
                  <w:rPr>
                    <w:rFonts w:ascii="等线" w:eastAsia="等线" w:hAnsi="等线" w:cstheme="minorHAnsi"/>
                    <w:sz w:val="21"/>
                    <w:szCs w:val="21"/>
                    <w:lang w:eastAsia="zh-CN"/>
                  </w:rPr>
                </w:rPrChange>
              </w:rPr>
              <w:pPrChange w:id="7797" w:author="raye" w:date="2018-08-10T14:55:00Z">
                <w:pPr>
                  <w:pStyle w:val="BodyText1"/>
                  <w:spacing w:after="0"/>
                  <w:ind w:rightChars="100" w:right="210"/>
                  <w:jc w:val="both"/>
                </w:pPr>
              </w:pPrChange>
            </w:pPr>
          </w:p>
        </w:tc>
        <w:tc>
          <w:tcPr>
            <w:tcW w:w="2841" w:type="dxa"/>
          </w:tcPr>
          <w:p w14:paraId="658397C6" w14:textId="77777777" w:rsidR="00656DC2" w:rsidRPr="008C1977" w:rsidRDefault="00656DC2">
            <w:pPr>
              <w:rPr>
                <w:rStyle w:val="af6"/>
                <w:rFonts w:eastAsiaTheme="minorEastAsia"/>
                <w:rPrChange w:id="7798" w:author="raye" w:date="2018-08-10T14:55:00Z">
                  <w:rPr>
                    <w:rFonts w:ascii="等线" w:eastAsia="等线" w:hAnsi="等线" w:cstheme="minorHAnsi"/>
                    <w:sz w:val="21"/>
                    <w:szCs w:val="21"/>
                    <w:lang w:eastAsia="zh-CN"/>
                  </w:rPr>
                </w:rPrChange>
              </w:rPr>
              <w:pPrChange w:id="7799" w:author="raye" w:date="2018-08-10T14:55:00Z">
                <w:pPr>
                  <w:pStyle w:val="BodyText1"/>
                  <w:spacing w:after="0"/>
                  <w:ind w:rightChars="100" w:right="210"/>
                  <w:jc w:val="both"/>
                </w:pPr>
              </w:pPrChange>
            </w:pPr>
            <w:r w:rsidRPr="008C1977">
              <w:rPr>
                <w:rStyle w:val="af6"/>
                <w:rFonts w:eastAsiaTheme="minorEastAsia"/>
                <w:rPrChange w:id="7800" w:author="raye" w:date="2018-08-10T14:55:00Z">
                  <w:rPr>
                    <w:rFonts w:ascii="等线" w:eastAsia="等线" w:hAnsi="等线" w:cstheme="minorHAnsi"/>
                    <w:szCs w:val="21"/>
                  </w:rPr>
                </w:rPrChange>
              </w:rPr>
              <w:t>APPLICATION</w:t>
            </w:r>
          </w:p>
        </w:tc>
        <w:tc>
          <w:tcPr>
            <w:tcW w:w="2351" w:type="dxa"/>
          </w:tcPr>
          <w:p w14:paraId="04626D96" w14:textId="77777777" w:rsidR="00656DC2" w:rsidRPr="008C1977" w:rsidRDefault="00656DC2">
            <w:pPr>
              <w:rPr>
                <w:rStyle w:val="af6"/>
                <w:rFonts w:eastAsiaTheme="minorEastAsia"/>
                <w:rPrChange w:id="7801" w:author="raye" w:date="2018-08-10T14:55:00Z">
                  <w:rPr>
                    <w:rFonts w:ascii="等线" w:eastAsia="等线" w:hAnsi="等线" w:cstheme="minorHAnsi"/>
                    <w:sz w:val="21"/>
                    <w:szCs w:val="21"/>
                    <w:lang w:eastAsia="zh-CN"/>
                  </w:rPr>
                </w:rPrChange>
              </w:rPr>
              <w:pPrChange w:id="7802" w:author="raye" w:date="2018-08-10T14:55:00Z">
                <w:pPr>
                  <w:pStyle w:val="BodyText1"/>
                  <w:spacing w:after="0"/>
                  <w:ind w:rightChars="100" w:right="210"/>
                  <w:jc w:val="both"/>
                </w:pPr>
              </w:pPrChange>
            </w:pPr>
          </w:p>
        </w:tc>
      </w:tr>
      <w:tr w:rsidR="00656DC2" w:rsidRPr="008C1977" w14:paraId="52B4E889" w14:textId="77777777" w:rsidTr="00656DC2">
        <w:trPr>
          <w:trHeight w:val="418"/>
        </w:trPr>
        <w:tc>
          <w:tcPr>
            <w:tcW w:w="2371" w:type="dxa"/>
            <w:vMerge/>
          </w:tcPr>
          <w:p w14:paraId="1D87B3DB" w14:textId="77777777" w:rsidR="00656DC2" w:rsidRPr="008C1977" w:rsidRDefault="00656DC2">
            <w:pPr>
              <w:rPr>
                <w:rStyle w:val="af6"/>
                <w:rFonts w:eastAsiaTheme="minorEastAsia"/>
                <w:rPrChange w:id="7803" w:author="raye" w:date="2018-08-10T14:55:00Z">
                  <w:rPr>
                    <w:rFonts w:ascii="等线" w:eastAsia="等线" w:hAnsi="等线" w:cstheme="minorHAnsi"/>
                    <w:sz w:val="21"/>
                    <w:szCs w:val="21"/>
                    <w:lang w:eastAsia="zh-CN"/>
                  </w:rPr>
                </w:rPrChange>
              </w:rPr>
              <w:pPrChange w:id="7804" w:author="raye" w:date="2018-08-10T14:55:00Z">
                <w:pPr>
                  <w:pStyle w:val="BodyText1"/>
                  <w:spacing w:after="0"/>
                  <w:ind w:rightChars="100" w:right="210"/>
                  <w:jc w:val="both"/>
                </w:pPr>
              </w:pPrChange>
            </w:pPr>
          </w:p>
        </w:tc>
        <w:tc>
          <w:tcPr>
            <w:tcW w:w="2841" w:type="dxa"/>
          </w:tcPr>
          <w:p w14:paraId="7A0B9A1E" w14:textId="77777777" w:rsidR="00656DC2" w:rsidRPr="008C1977" w:rsidRDefault="00656DC2">
            <w:pPr>
              <w:rPr>
                <w:rStyle w:val="af6"/>
                <w:rFonts w:eastAsiaTheme="minorEastAsia"/>
                <w:rPrChange w:id="7805" w:author="raye" w:date="2018-08-10T14:55:00Z">
                  <w:rPr>
                    <w:rFonts w:ascii="等线" w:eastAsia="等线" w:hAnsi="等线" w:cstheme="minorHAnsi"/>
                    <w:sz w:val="21"/>
                    <w:szCs w:val="21"/>
                    <w:lang w:eastAsia="zh-CN"/>
                  </w:rPr>
                </w:rPrChange>
              </w:rPr>
              <w:pPrChange w:id="7806" w:author="raye" w:date="2018-08-10T14:55:00Z">
                <w:pPr>
                  <w:pStyle w:val="BodyText1"/>
                  <w:spacing w:after="0"/>
                  <w:ind w:rightChars="100" w:right="210"/>
                  <w:jc w:val="both"/>
                </w:pPr>
              </w:pPrChange>
            </w:pPr>
            <w:r w:rsidRPr="008C1977">
              <w:rPr>
                <w:rStyle w:val="af6"/>
                <w:rFonts w:eastAsiaTheme="minorEastAsia"/>
                <w:rPrChange w:id="7807" w:author="raye" w:date="2018-08-10T14:55:00Z">
                  <w:rPr>
                    <w:rFonts w:ascii="等线" w:eastAsia="等线" w:hAnsi="等线" w:cstheme="minorHAnsi"/>
                    <w:szCs w:val="21"/>
                  </w:rPr>
                </w:rPrChange>
              </w:rPr>
              <w:t>COVERLETTER</w:t>
            </w:r>
          </w:p>
        </w:tc>
        <w:tc>
          <w:tcPr>
            <w:tcW w:w="2351" w:type="dxa"/>
          </w:tcPr>
          <w:p w14:paraId="2A246EA1" w14:textId="77777777" w:rsidR="00656DC2" w:rsidRPr="008C1977" w:rsidRDefault="00656DC2">
            <w:pPr>
              <w:rPr>
                <w:rStyle w:val="af6"/>
                <w:rFonts w:eastAsiaTheme="minorEastAsia"/>
                <w:rPrChange w:id="7808" w:author="raye" w:date="2018-08-10T14:55:00Z">
                  <w:rPr>
                    <w:rFonts w:ascii="等线" w:eastAsia="等线" w:hAnsi="等线" w:cstheme="minorHAnsi"/>
                    <w:sz w:val="21"/>
                    <w:szCs w:val="21"/>
                    <w:lang w:eastAsia="zh-CN"/>
                  </w:rPr>
                </w:rPrChange>
              </w:rPr>
              <w:pPrChange w:id="7809" w:author="raye" w:date="2018-08-10T14:55:00Z">
                <w:pPr>
                  <w:pStyle w:val="BodyText1"/>
                  <w:spacing w:after="0"/>
                  <w:ind w:rightChars="100" w:right="210"/>
                  <w:jc w:val="both"/>
                </w:pPr>
              </w:pPrChange>
            </w:pPr>
          </w:p>
        </w:tc>
      </w:tr>
      <w:tr w:rsidR="00656DC2" w:rsidRPr="008C1977" w14:paraId="55E6DC66" w14:textId="77777777" w:rsidTr="00656DC2">
        <w:trPr>
          <w:trHeight w:val="431"/>
        </w:trPr>
        <w:tc>
          <w:tcPr>
            <w:tcW w:w="2371" w:type="dxa"/>
            <w:vMerge/>
          </w:tcPr>
          <w:p w14:paraId="0149A5A4" w14:textId="77777777" w:rsidR="00656DC2" w:rsidRPr="008C1977" w:rsidRDefault="00656DC2">
            <w:pPr>
              <w:rPr>
                <w:rStyle w:val="af6"/>
                <w:rFonts w:eastAsiaTheme="minorEastAsia"/>
                <w:rPrChange w:id="7810" w:author="raye" w:date="2018-08-10T14:55:00Z">
                  <w:rPr>
                    <w:rFonts w:ascii="等线" w:eastAsia="等线" w:hAnsi="等线" w:cstheme="minorHAnsi"/>
                    <w:sz w:val="21"/>
                    <w:szCs w:val="21"/>
                    <w:lang w:eastAsia="zh-CN"/>
                  </w:rPr>
                </w:rPrChange>
              </w:rPr>
              <w:pPrChange w:id="7811" w:author="raye" w:date="2018-08-10T14:55:00Z">
                <w:pPr>
                  <w:pStyle w:val="BodyText1"/>
                  <w:spacing w:after="0"/>
                  <w:ind w:rightChars="100" w:right="210"/>
                  <w:jc w:val="both"/>
                </w:pPr>
              </w:pPrChange>
            </w:pPr>
          </w:p>
        </w:tc>
        <w:tc>
          <w:tcPr>
            <w:tcW w:w="2841" w:type="dxa"/>
          </w:tcPr>
          <w:p w14:paraId="01643E34" w14:textId="77777777" w:rsidR="00656DC2" w:rsidRPr="008C1977" w:rsidRDefault="00656DC2">
            <w:pPr>
              <w:rPr>
                <w:rStyle w:val="af6"/>
                <w:rFonts w:eastAsiaTheme="minorEastAsia"/>
                <w:rPrChange w:id="7812" w:author="raye" w:date="2018-08-10T14:55:00Z">
                  <w:rPr>
                    <w:rFonts w:ascii="等线" w:eastAsia="等线" w:hAnsi="等线" w:cstheme="minorHAnsi"/>
                    <w:sz w:val="21"/>
                    <w:szCs w:val="21"/>
                    <w:lang w:eastAsia="zh-CN"/>
                  </w:rPr>
                </w:rPrChange>
              </w:rPr>
              <w:pPrChange w:id="7813" w:author="raye" w:date="2018-08-10T14:55:00Z">
                <w:pPr>
                  <w:pStyle w:val="BodyText1"/>
                  <w:spacing w:after="0"/>
                  <w:ind w:rightChars="100" w:right="210"/>
                  <w:jc w:val="both"/>
                </w:pPr>
              </w:pPrChange>
            </w:pPr>
            <w:r w:rsidRPr="008C1977">
              <w:rPr>
                <w:rStyle w:val="af6"/>
                <w:rFonts w:eastAsiaTheme="minorEastAsia"/>
                <w:rPrChange w:id="7814" w:author="raye" w:date="2018-08-10T14:55:00Z">
                  <w:rPr>
                    <w:rFonts w:ascii="等线" w:eastAsia="等线" w:hAnsi="等线" w:cstheme="minorHAnsi"/>
                    <w:szCs w:val="21"/>
                  </w:rPr>
                </w:rPrChange>
              </w:rPr>
              <w:t>CERTIFICATEOFORIGIN</w:t>
            </w:r>
          </w:p>
        </w:tc>
        <w:tc>
          <w:tcPr>
            <w:tcW w:w="2351" w:type="dxa"/>
          </w:tcPr>
          <w:p w14:paraId="7DB2F827" w14:textId="77777777" w:rsidR="00656DC2" w:rsidRPr="008C1977" w:rsidRDefault="00656DC2">
            <w:pPr>
              <w:rPr>
                <w:rStyle w:val="af6"/>
                <w:rFonts w:eastAsiaTheme="minorEastAsia"/>
                <w:rPrChange w:id="7815" w:author="raye" w:date="2018-08-10T14:55:00Z">
                  <w:rPr>
                    <w:rFonts w:ascii="等线" w:eastAsia="等线" w:hAnsi="等线" w:cstheme="minorHAnsi"/>
                    <w:sz w:val="21"/>
                    <w:szCs w:val="21"/>
                    <w:lang w:eastAsia="zh-CN"/>
                  </w:rPr>
                </w:rPrChange>
              </w:rPr>
              <w:pPrChange w:id="7816" w:author="raye" w:date="2018-08-10T14:55:00Z">
                <w:pPr>
                  <w:pStyle w:val="BodyText1"/>
                  <w:spacing w:after="0"/>
                  <w:ind w:rightChars="100" w:right="210"/>
                  <w:jc w:val="both"/>
                </w:pPr>
              </w:pPrChange>
            </w:pPr>
          </w:p>
        </w:tc>
      </w:tr>
      <w:tr w:rsidR="00656DC2" w:rsidRPr="008C1977" w14:paraId="36A68B46" w14:textId="77777777" w:rsidTr="00656DC2">
        <w:trPr>
          <w:trHeight w:val="431"/>
        </w:trPr>
        <w:tc>
          <w:tcPr>
            <w:tcW w:w="2371" w:type="dxa"/>
            <w:vMerge/>
          </w:tcPr>
          <w:p w14:paraId="14A219B0" w14:textId="77777777" w:rsidR="00656DC2" w:rsidRPr="008C1977" w:rsidRDefault="00656DC2">
            <w:pPr>
              <w:rPr>
                <w:rStyle w:val="af6"/>
                <w:rFonts w:eastAsiaTheme="minorEastAsia"/>
                <w:rPrChange w:id="7817" w:author="raye" w:date="2018-08-10T14:55:00Z">
                  <w:rPr>
                    <w:rFonts w:ascii="等线" w:eastAsia="等线" w:hAnsi="等线" w:cstheme="minorHAnsi"/>
                    <w:sz w:val="21"/>
                    <w:szCs w:val="21"/>
                    <w:lang w:eastAsia="zh-CN"/>
                  </w:rPr>
                </w:rPrChange>
              </w:rPr>
              <w:pPrChange w:id="7818" w:author="raye" w:date="2018-08-10T14:55:00Z">
                <w:pPr>
                  <w:pStyle w:val="BodyText1"/>
                  <w:spacing w:after="0"/>
                  <w:ind w:rightChars="100" w:right="210"/>
                  <w:jc w:val="both"/>
                </w:pPr>
              </w:pPrChange>
            </w:pPr>
          </w:p>
        </w:tc>
        <w:tc>
          <w:tcPr>
            <w:tcW w:w="2841" w:type="dxa"/>
          </w:tcPr>
          <w:p w14:paraId="29C0263E" w14:textId="77777777" w:rsidR="00656DC2" w:rsidRPr="008C1977" w:rsidRDefault="00656DC2">
            <w:pPr>
              <w:rPr>
                <w:rStyle w:val="af6"/>
                <w:rFonts w:eastAsiaTheme="minorEastAsia"/>
                <w:rPrChange w:id="7819" w:author="raye" w:date="2018-08-10T14:55:00Z">
                  <w:rPr>
                    <w:rFonts w:ascii="等线" w:eastAsia="等线" w:hAnsi="等线" w:cstheme="minorHAnsi"/>
                    <w:sz w:val="21"/>
                    <w:szCs w:val="21"/>
                    <w:lang w:eastAsia="zh-CN"/>
                  </w:rPr>
                </w:rPrChange>
              </w:rPr>
              <w:pPrChange w:id="7820" w:author="raye" w:date="2018-08-10T14:55:00Z">
                <w:pPr>
                  <w:pStyle w:val="BodyText1"/>
                  <w:spacing w:after="0"/>
                  <w:ind w:rightChars="100" w:right="210"/>
                  <w:jc w:val="both"/>
                </w:pPr>
              </w:pPrChange>
            </w:pPr>
            <w:r w:rsidRPr="008C1977">
              <w:rPr>
                <w:rStyle w:val="af6"/>
                <w:rFonts w:eastAsiaTheme="minorEastAsia"/>
                <w:rPrChange w:id="7821" w:author="raye" w:date="2018-08-10T14:55:00Z">
                  <w:rPr>
                    <w:rFonts w:ascii="等线" w:eastAsia="等线" w:hAnsi="等线" w:cstheme="minorHAnsi"/>
                    <w:szCs w:val="21"/>
                  </w:rPr>
                </w:rPrChange>
              </w:rPr>
              <w:t>L/C ISSUANCE</w:t>
            </w:r>
          </w:p>
        </w:tc>
        <w:tc>
          <w:tcPr>
            <w:tcW w:w="2351" w:type="dxa"/>
          </w:tcPr>
          <w:p w14:paraId="4B87DFEE" w14:textId="77777777" w:rsidR="00656DC2" w:rsidRPr="008C1977" w:rsidRDefault="00656DC2">
            <w:pPr>
              <w:rPr>
                <w:rStyle w:val="af6"/>
                <w:rFonts w:eastAsiaTheme="minorEastAsia"/>
                <w:rPrChange w:id="7822" w:author="raye" w:date="2018-08-10T14:55:00Z">
                  <w:rPr>
                    <w:rFonts w:ascii="等线" w:eastAsia="等线" w:hAnsi="等线" w:cstheme="minorHAnsi"/>
                    <w:sz w:val="21"/>
                    <w:szCs w:val="21"/>
                    <w:lang w:eastAsia="zh-CN"/>
                  </w:rPr>
                </w:rPrChange>
              </w:rPr>
              <w:pPrChange w:id="7823" w:author="raye" w:date="2018-08-10T14:55:00Z">
                <w:pPr>
                  <w:pStyle w:val="BodyText1"/>
                  <w:spacing w:after="0"/>
                  <w:ind w:rightChars="100" w:right="210"/>
                  <w:jc w:val="both"/>
                </w:pPr>
              </w:pPrChange>
            </w:pPr>
          </w:p>
        </w:tc>
      </w:tr>
      <w:tr w:rsidR="00656DC2" w:rsidRPr="008C1977" w14:paraId="66255631" w14:textId="77777777" w:rsidTr="00656DC2">
        <w:trPr>
          <w:trHeight w:val="430"/>
        </w:trPr>
        <w:tc>
          <w:tcPr>
            <w:tcW w:w="2371" w:type="dxa"/>
            <w:vMerge/>
          </w:tcPr>
          <w:p w14:paraId="2E39BFCB" w14:textId="77777777" w:rsidR="00656DC2" w:rsidRPr="008C1977" w:rsidRDefault="00656DC2">
            <w:pPr>
              <w:rPr>
                <w:rStyle w:val="af6"/>
                <w:rFonts w:eastAsiaTheme="minorEastAsia"/>
                <w:rPrChange w:id="7824" w:author="raye" w:date="2018-08-10T14:55:00Z">
                  <w:rPr>
                    <w:rFonts w:ascii="等线" w:eastAsia="等线" w:hAnsi="等线" w:cstheme="minorHAnsi"/>
                    <w:sz w:val="21"/>
                    <w:szCs w:val="21"/>
                    <w:lang w:eastAsia="zh-CN"/>
                  </w:rPr>
                </w:rPrChange>
              </w:rPr>
              <w:pPrChange w:id="7825" w:author="raye" w:date="2018-08-10T14:55:00Z">
                <w:pPr>
                  <w:pStyle w:val="BodyText1"/>
                  <w:spacing w:after="0"/>
                  <w:ind w:rightChars="100" w:right="210"/>
                  <w:jc w:val="both"/>
                </w:pPr>
              </w:pPrChange>
            </w:pPr>
          </w:p>
        </w:tc>
        <w:tc>
          <w:tcPr>
            <w:tcW w:w="2841" w:type="dxa"/>
          </w:tcPr>
          <w:p w14:paraId="787F8D88" w14:textId="77777777" w:rsidR="00656DC2" w:rsidRPr="008C1977" w:rsidRDefault="00656DC2">
            <w:pPr>
              <w:rPr>
                <w:rStyle w:val="af6"/>
                <w:rFonts w:eastAsiaTheme="minorEastAsia"/>
                <w:rPrChange w:id="7826" w:author="raye" w:date="2018-08-10T14:55:00Z">
                  <w:rPr>
                    <w:rFonts w:ascii="等线" w:eastAsia="等线" w:hAnsi="等线" w:cstheme="minorHAnsi"/>
                    <w:sz w:val="21"/>
                    <w:szCs w:val="21"/>
                    <w:lang w:eastAsia="zh-CN"/>
                  </w:rPr>
                </w:rPrChange>
              </w:rPr>
              <w:pPrChange w:id="7827" w:author="raye" w:date="2018-08-10T14:55:00Z">
                <w:pPr>
                  <w:pStyle w:val="BodyText1"/>
                  <w:spacing w:after="0"/>
                  <w:ind w:rightChars="100" w:right="210"/>
                  <w:jc w:val="both"/>
                </w:pPr>
              </w:pPrChange>
            </w:pPr>
            <w:r w:rsidRPr="008C1977">
              <w:rPr>
                <w:rStyle w:val="af6"/>
                <w:rFonts w:eastAsiaTheme="minorEastAsia"/>
                <w:rPrChange w:id="7828" w:author="raye" w:date="2018-08-10T14:55:00Z">
                  <w:rPr>
                    <w:rFonts w:ascii="等线" w:eastAsia="等线" w:hAnsi="等线" w:cstheme="minorHAnsi"/>
                    <w:szCs w:val="21"/>
                  </w:rPr>
                </w:rPrChange>
              </w:rPr>
              <w:t>INSURANCE</w:t>
            </w:r>
          </w:p>
        </w:tc>
        <w:tc>
          <w:tcPr>
            <w:tcW w:w="2351" w:type="dxa"/>
          </w:tcPr>
          <w:p w14:paraId="5065A2DA" w14:textId="77777777" w:rsidR="00656DC2" w:rsidRPr="008C1977" w:rsidRDefault="00656DC2">
            <w:pPr>
              <w:rPr>
                <w:rStyle w:val="af6"/>
                <w:rFonts w:eastAsiaTheme="minorEastAsia"/>
                <w:rPrChange w:id="7829" w:author="raye" w:date="2018-08-10T14:55:00Z">
                  <w:rPr>
                    <w:rFonts w:ascii="等线" w:eastAsia="等线" w:hAnsi="等线" w:cstheme="minorHAnsi"/>
                    <w:sz w:val="21"/>
                    <w:szCs w:val="21"/>
                    <w:lang w:eastAsia="zh-CN"/>
                  </w:rPr>
                </w:rPrChange>
              </w:rPr>
              <w:pPrChange w:id="7830" w:author="raye" w:date="2018-08-10T14:55:00Z">
                <w:pPr>
                  <w:pStyle w:val="BodyText1"/>
                  <w:spacing w:after="0"/>
                  <w:ind w:rightChars="100" w:right="210"/>
                  <w:jc w:val="both"/>
                </w:pPr>
              </w:pPrChange>
            </w:pPr>
          </w:p>
        </w:tc>
      </w:tr>
      <w:tr w:rsidR="00656DC2" w:rsidRPr="008C1977" w14:paraId="3D903E81" w14:textId="77777777" w:rsidTr="00656DC2">
        <w:trPr>
          <w:trHeight w:val="289"/>
        </w:trPr>
        <w:tc>
          <w:tcPr>
            <w:tcW w:w="2371" w:type="dxa"/>
            <w:vMerge/>
          </w:tcPr>
          <w:p w14:paraId="41687D34" w14:textId="77777777" w:rsidR="00656DC2" w:rsidRPr="008C1977" w:rsidRDefault="00656DC2">
            <w:pPr>
              <w:rPr>
                <w:rStyle w:val="af6"/>
                <w:rFonts w:eastAsiaTheme="minorEastAsia"/>
                <w:rPrChange w:id="7831" w:author="raye" w:date="2018-08-10T14:55:00Z">
                  <w:rPr>
                    <w:rFonts w:ascii="等线" w:eastAsia="等线" w:hAnsi="等线" w:cstheme="minorHAnsi"/>
                    <w:sz w:val="21"/>
                    <w:szCs w:val="21"/>
                    <w:lang w:eastAsia="zh-CN"/>
                  </w:rPr>
                </w:rPrChange>
              </w:rPr>
              <w:pPrChange w:id="7832" w:author="raye" w:date="2018-08-10T14:55:00Z">
                <w:pPr>
                  <w:pStyle w:val="BodyText1"/>
                  <w:spacing w:after="0"/>
                  <w:ind w:rightChars="100" w:right="210"/>
                  <w:jc w:val="both"/>
                </w:pPr>
              </w:pPrChange>
            </w:pPr>
          </w:p>
        </w:tc>
        <w:tc>
          <w:tcPr>
            <w:tcW w:w="2841" w:type="dxa"/>
          </w:tcPr>
          <w:p w14:paraId="609800D7" w14:textId="77777777" w:rsidR="00656DC2" w:rsidRPr="008C1977" w:rsidRDefault="00656DC2">
            <w:pPr>
              <w:rPr>
                <w:rStyle w:val="af6"/>
                <w:rFonts w:eastAsiaTheme="minorEastAsia"/>
                <w:rPrChange w:id="7833" w:author="raye" w:date="2018-08-10T14:55:00Z">
                  <w:rPr>
                    <w:rFonts w:ascii="等线" w:eastAsia="等线" w:hAnsi="等线" w:cstheme="minorHAnsi"/>
                    <w:sz w:val="21"/>
                    <w:szCs w:val="21"/>
                    <w:lang w:eastAsia="zh-CN"/>
                  </w:rPr>
                </w:rPrChange>
              </w:rPr>
              <w:pPrChange w:id="7834" w:author="raye" w:date="2018-08-10T14:55:00Z">
                <w:pPr>
                  <w:pStyle w:val="BodyText1"/>
                  <w:spacing w:after="0"/>
                  <w:ind w:rightChars="100" w:right="210"/>
                  <w:jc w:val="both"/>
                </w:pPr>
              </w:pPrChange>
            </w:pPr>
            <w:r w:rsidRPr="008C1977">
              <w:rPr>
                <w:rStyle w:val="af6"/>
                <w:rFonts w:eastAsiaTheme="minorEastAsia"/>
                <w:rPrChange w:id="7835" w:author="raye" w:date="2018-08-10T14:55:00Z">
                  <w:rPr>
                    <w:rFonts w:ascii="等线" w:eastAsia="等线" w:hAnsi="等线" w:cstheme="minorHAnsi"/>
                    <w:szCs w:val="21"/>
                  </w:rPr>
                </w:rPrChange>
              </w:rPr>
              <w:t>AIRWAYBILL</w:t>
            </w:r>
          </w:p>
        </w:tc>
        <w:tc>
          <w:tcPr>
            <w:tcW w:w="2351" w:type="dxa"/>
          </w:tcPr>
          <w:p w14:paraId="426526DA" w14:textId="77777777" w:rsidR="00656DC2" w:rsidRPr="008C1977" w:rsidRDefault="00656DC2">
            <w:pPr>
              <w:rPr>
                <w:rStyle w:val="af6"/>
                <w:rFonts w:eastAsiaTheme="minorEastAsia"/>
                <w:rPrChange w:id="7836" w:author="raye" w:date="2018-08-10T14:55:00Z">
                  <w:rPr>
                    <w:rFonts w:ascii="等线" w:eastAsia="等线" w:hAnsi="等线" w:cstheme="minorHAnsi"/>
                    <w:sz w:val="21"/>
                    <w:szCs w:val="21"/>
                    <w:lang w:eastAsia="zh-CN"/>
                  </w:rPr>
                </w:rPrChange>
              </w:rPr>
              <w:pPrChange w:id="7837" w:author="raye" w:date="2018-08-10T14:55:00Z">
                <w:pPr>
                  <w:pStyle w:val="BodyText1"/>
                  <w:spacing w:after="0"/>
                  <w:ind w:rightChars="100" w:right="210"/>
                  <w:jc w:val="both"/>
                </w:pPr>
              </w:pPrChange>
            </w:pPr>
          </w:p>
        </w:tc>
      </w:tr>
      <w:tr w:rsidR="00656DC2" w:rsidRPr="008C1977" w14:paraId="1A0A34F1" w14:textId="77777777" w:rsidTr="00656DC2">
        <w:trPr>
          <w:trHeight w:val="333"/>
        </w:trPr>
        <w:tc>
          <w:tcPr>
            <w:tcW w:w="2371" w:type="dxa"/>
            <w:vMerge/>
          </w:tcPr>
          <w:p w14:paraId="61BAB560" w14:textId="77777777" w:rsidR="00656DC2" w:rsidRPr="008C1977" w:rsidRDefault="00656DC2">
            <w:pPr>
              <w:rPr>
                <w:rStyle w:val="af6"/>
                <w:rFonts w:eastAsiaTheme="minorEastAsia"/>
                <w:rPrChange w:id="7838" w:author="raye" w:date="2018-08-10T14:55:00Z">
                  <w:rPr>
                    <w:rFonts w:ascii="等线" w:eastAsia="等线" w:hAnsi="等线" w:cstheme="minorHAnsi"/>
                    <w:sz w:val="21"/>
                    <w:szCs w:val="21"/>
                    <w:lang w:eastAsia="zh-CN"/>
                  </w:rPr>
                </w:rPrChange>
              </w:rPr>
              <w:pPrChange w:id="7839" w:author="raye" w:date="2018-08-10T14:55:00Z">
                <w:pPr>
                  <w:pStyle w:val="BodyText1"/>
                  <w:spacing w:after="0"/>
                  <w:ind w:rightChars="100" w:right="210"/>
                  <w:jc w:val="both"/>
                </w:pPr>
              </w:pPrChange>
            </w:pPr>
          </w:p>
        </w:tc>
        <w:tc>
          <w:tcPr>
            <w:tcW w:w="2841" w:type="dxa"/>
          </w:tcPr>
          <w:p w14:paraId="52CD0DE6" w14:textId="77777777" w:rsidR="00656DC2" w:rsidRPr="008C1977" w:rsidRDefault="00656DC2">
            <w:pPr>
              <w:rPr>
                <w:rStyle w:val="af6"/>
                <w:rFonts w:eastAsiaTheme="minorEastAsia"/>
                <w:rPrChange w:id="7840" w:author="raye" w:date="2018-08-10T14:55:00Z">
                  <w:rPr>
                    <w:rFonts w:ascii="等线" w:eastAsia="等线" w:hAnsi="等线" w:cstheme="minorHAnsi"/>
                    <w:sz w:val="21"/>
                    <w:szCs w:val="21"/>
                    <w:lang w:eastAsia="zh-CN"/>
                  </w:rPr>
                </w:rPrChange>
              </w:rPr>
              <w:pPrChange w:id="7841" w:author="raye" w:date="2018-08-10T14:55:00Z">
                <w:pPr>
                  <w:pStyle w:val="BodyText1"/>
                  <w:spacing w:after="0"/>
                  <w:ind w:rightChars="100" w:right="210"/>
                  <w:jc w:val="both"/>
                </w:pPr>
              </w:pPrChange>
            </w:pPr>
            <w:r w:rsidRPr="008C1977">
              <w:rPr>
                <w:rStyle w:val="af6"/>
                <w:rFonts w:eastAsiaTheme="minorEastAsia"/>
                <w:rPrChange w:id="7842" w:author="raye" w:date="2018-08-10T14:55:00Z">
                  <w:rPr>
                    <w:rFonts w:ascii="等线" w:eastAsia="等线" w:hAnsi="等线" w:cstheme="minorHAnsi"/>
                    <w:szCs w:val="21"/>
                  </w:rPr>
                </w:rPrChange>
              </w:rPr>
              <w:t xml:space="preserve">TRUCKIN LAND BILL </w:t>
            </w:r>
          </w:p>
        </w:tc>
        <w:tc>
          <w:tcPr>
            <w:tcW w:w="2351" w:type="dxa"/>
          </w:tcPr>
          <w:p w14:paraId="1F9B0B38" w14:textId="77777777" w:rsidR="00656DC2" w:rsidRPr="008C1977" w:rsidRDefault="00656DC2">
            <w:pPr>
              <w:rPr>
                <w:rStyle w:val="af6"/>
                <w:rFonts w:eastAsiaTheme="minorEastAsia"/>
                <w:rPrChange w:id="7843" w:author="raye" w:date="2018-08-10T14:55:00Z">
                  <w:rPr>
                    <w:rFonts w:ascii="等线" w:eastAsia="等线" w:hAnsi="等线" w:cstheme="minorHAnsi"/>
                    <w:sz w:val="21"/>
                    <w:szCs w:val="21"/>
                    <w:lang w:eastAsia="zh-CN"/>
                  </w:rPr>
                </w:rPrChange>
              </w:rPr>
              <w:pPrChange w:id="7844" w:author="raye" w:date="2018-08-10T14:55:00Z">
                <w:pPr>
                  <w:pStyle w:val="BodyText1"/>
                  <w:spacing w:after="0"/>
                  <w:ind w:rightChars="100" w:right="210"/>
                  <w:jc w:val="both"/>
                </w:pPr>
              </w:pPrChange>
            </w:pPr>
          </w:p>
        </w:tc>
      </w:tr>
      <w:tr w:rsidR="00656DC2" w:rsidRPr="008C1977" w14:paraId="4D91A07B" w14:textId="77777777" w:rsidTr="00656DC2">
        <w:trPr>
          <w:trHeight w:val="334"/>
        </w:trPr>
        <w:tc>
          <w:tcPr>
            <w:tcW w:w="2371" w:type="dxa"/>
            <w:vMerge/>
          </w:tcPr>
          <w:p w14:paraId="149DD3FA" w14:textId="77777777" w:rsidR="00656DC2" w:rsidRPr="008C1977" w:rsidRDefault="00656DC2">
            <w:pPr>
              <w:rPr>
                <w:rStyle w:val="af6"/>
                <w:rFonts w:eastAsiaTheme="minorEastAsia"/>
                <w:rPrChange w:id="7845" w:author="raye" w:date="2018-08-10T14:55:00Z">
                  <w:rPr>
                    <w:rFonts w:ascii="等线" w:eastAsia="等线" w:hAnsi="等线" w:cstheme="minorHAnsi"/>
                    <w:sz w:val="21"/>
                    <w:szCs w:val="21"/>
                    <w:lang w:eastAsia="zh-CN"/>
                  </w:rPr>
                </w:rPrChange>
              </w:rPr>
              <w:pPrChange w:id="7846" w:author="raye" w:date="2018-08-10T14:55:00Z">
                <w:pPr>
                  <w:pStyle w:val="BodyText1"/>
                  <w:spacing w:after="0"/>
                  <w:ind w:rightChars="100" w:right="210"/>
                  <w:jc w:val="both"/>
                </w:pPr>
              </w:pPrChange>
            </w:pPr>
          </w:p>
        </w:tc>
        <w:tc>
          <w:tcPr>
            <w:tcW w:w="2841" w:type="dxa"/>
          </w:tcPr>
          <w:p w14:paraId="05D9C9CF" w14:textId="77777777" w:rsidR="00656DC2" w:rsidRPr="008C1977" w:rsidRDefault="00656DC2">
            <w:pPr>
              <w:rPr>
                <w:rStyle w:val="af6"/>
                <w:rFonts w:eastAsiaTheme="minorEastAsia"/>
                <w:rPrChange w:id="7847" w:author="raye" w:date="2018-08-10T14:55:00Z">
                  <w:rPr>
                    <w:rFonts w:ascii="等线" w:eastAsia="等线" w:hAnsi="等线" w:cstheme="minorHAnsi"/>
                    <w:sz w:val="21"/>
                    <w:szCs w:val="21"/>
                    <w:lang w:eastAsia="zh-CN"/>
                  </w:rPr>
                </w:rPrChange>
              </w:rPr>
              <w:pPrChange w:id="7848" w:author="raye" w:date="2018-08-10T14:55:00Z">
                <w:pPr>
                  <w:pStyle w:val="BodyText1"/>
                  <w:spacing w:after="0"/>
                  <w:ind w:rightChars="100" w:right="210"/>
                  <w:jc w:val="both"/>
                </w:pPr>
              </w:pPrChange>
            </w:pPr>
            <w:r w:rsidRPr="008C1977">
              <w:rPr>
                <w:rStyle w:val="af6"/>
                <w:rFonts w:eastAsiaTheme="minorEastAsia"/>
                <w:rPrChange w:id="7849" w:author="raye" w:date="2018-08-10T14:55:00Z">
                  <w:rPr>
                    <w:rFonts w:ascii="等线" w:eastAsia="等线" w:hAnsi="等线" w:cstheme="minorHAnsi"/>
                    <w:szCs w:val="21"/>
                  </w:rPr>
                </w:rPrChange>
              </w:rPr>
              <w:t>OF LADING</w:t>
            </w:r>
          </w:p>
        </w:tc>
        <w:tc>
          <w:tcPr>
            <w:tcW w:w="2351" w:type="dxa"/>
          </w:tcPr>
          <w:p w14:paraId="0F1FAF38" w14:textId="77777777" w:rsidR="00656DC2" w:rsidRPr="008C1977" w:rsidRDefault="00656DC2">
            <w:pPr>
              <w:rPr>
                <w:rStyle w:val="af6"/>
                <w:rFonts w:eastAsiaTheme="minorEastAsia"/>
                <w:rPrChange w:id="7850" w:author="raye" w:date="2018-08-10T14:55:00Z">
                  <w:rPr>
                    <w:rFonts w:ascii="等线" w:eastAsia="等线" w:hAnsi="等线" w:cstheme="minorHAnsi"/>
                    <w:sz w:val="21"/>
                    <w:szCs w:val="21"/>
                    <w:lang w:eastAsia="zh-CN"/>
                  </w:rPr>
                </w:rPrChange>
              </w:rPr>
              <w:pPrChange w:id="7851" w:author="raye" w:date="2018-08-10T14:55:00Z">
                <w:pPr>
                  <w:pStyle w:val="BodyText1"/>
                  <w:spacing w:after="0"/>
                  <w:ind w:rightChars="100" w:right="210"/>
                  <w:jc w:val="both"/>
                </w:pPr>
              </w:pPrChange>
            </w:pPr>
          </w:p>
        </w:tc>
      </w:tr>
      <w:tr w:rsidR="00656DC2" w:rsidRPr="008C1977" w14:paraId="70872938" w14:textId="77777777" w:rsidTr="00656DC2">
        <w:tc>
          <w:tcPr>
            <w:tcW w:w="2371" w:type="dxa"/>
            <w:vMerge/>
          </w:tcPr>
          <w:p w14:paraId="66C65DCE" w14:textId="77777777" w:rsidR="00656DC2" w:rsidRPr="008C1977" w:rsidRDefault="00656DC2">
            <w:pPr>
              <w:rPr>
                <w:rStyle w:val="af6"/>
                <w:rFonts w:eastAsiaTheme="minorEastAsia"/>
                <w:rPrChange w:id="7852" w:author="raye" w:date="2018-08-10T14:55:00Z">
                  <w:rPr>
                    <w:rFonts w:ascii="等线" w:eastAsia="等线" w:hAnsi="等线" w:cstheme="minorHAnsi"/>
                    <w:sz w:val="21"/>
                    <w:szCs w:val="21"/>
                    <w:lang w:eastAsia="zh-CN"/>
                  </w:rPr>
                </w:rPrChange>
              </w:rPr>
              <w:pPrChange w:id="7853" w:author="raye" w:date="2018-08-10T14:55:00Z">
                <w:pPr>
                  <w:pStyle w:val="BodyText1"/>
                  <w:spacing w:after="0"/>
                  <w:ind w:rightChars="100" w:right="210"/>
                  <w:jc w:val="both"/>
                </w:pPr>
              </w:pPrChange>
            </w:pPr>
          </w:p>
        </w:tc>
        <w:tc>
          <w:tcPr>
            <w:tcW w:w="2841" w:type="dxa"/>
          </w:tcPr>
          <w:p w14:paraId="6309A0D8" w14:textId="77777777" w:rsidR="00656DC2" w:rsidRPr="008C1977" w:rsidRDefault="00656DC2">
            <w:pPr>
              <w:rPr>
                <w:rStyle w:val="af6"/>
                <w:rFonts w:eastAsiaTheme="minorEastAsia"/>
                <w:rPrChange w:id="7854" w:author="raye" w:date="2018-08-10T14:55:00Z">
                  <w:rPr>
                    <w:rFonts w:ascii="等线" w:eastAsia="等线" w:hAnsi="等线" w:cstheme="minorHAnsi"/>
                    <w:sz w:val="21"/>
                    <w:szCs w:val="21"/>
                    <w:lang w:eastAsia="zh-CN"/>
                  </w:rPr>
                </w:rPrChange>
              </w:rPr>
              <w:pPrChange w:id="7855" w:author="raye" w:date="2018-08-10T14:55:00Z">
                <w:pPr>
                  <w:pStyle w:val="BodyText1"/>
                  <w:spacing w:after="0"/>
                  <w:ind w:rightChars="100" w:right="210"/>
                  <w:jc w:val="both"/>
                </w:pPr>
              </w:pPrChange>
            </w:pPr>
            <w:r w:rsidRPr="008C1977">
              <w:rPr>
                <w:rStyle w:val="af6"/>
                <w:rFonts w:eastAsiaTheme="minorEastAsia"/>
                <w:rPrChange w:id="7856" w:author="raye" w:date="2018-08-10T14:55:00Z">
                  <w:rPr>
                    <w:rFonts w:ascii="等线" w:eastAsia="等线" w:hAnsi="等线" w:cstheme="minorHAnsi"/>
                    <w:szCs w:val="21"/>
                  </w:rPr>
                </w:rPrChange>
              </w:rPr>
              <w:t>DRAFT</w:t>
            </w:r>
          </w:p>
        </w:tc>
        <w:tc>
          <w:tcPr>
            <w:tcW w:w="2351" w:type="dxa"/>
          </w:tcPr>
          <w:p w14:paraId="036C65B9" w14:textId="77777777" w:rsidR="00656DC2" w:rsidRPr="008C1977" w:rsidRDefault="00656DC2">
            <w:pPr>
              <w:rPr>
                <w:rStyle w:val="af6"/>
                <w:rFonts w:eastAsiaTheme="minorEastAsia"/>
                <w:rPrChange w:id="7857" w:author="raye" w:date="2018-08-10T14:55:00Z">
                  <w:rPr>
                    <w:rFonts w:ascii="等线" w:eastAsia="等线" w:hAnsi="等线" w:cstheme="minorHAnsi"/>
                    <w:sz w:val="21"/>
                    <w:szCs w:val="21"/>
                    <w:lang w:eastAsia="zh-CN"/>
                  </w:rPr>
                </w:rPrChange>
              </w:rPr>
              <w:pPrChange w:id="7858" w:author="raye" w:date="2018-08-10T14:55:00Z">
                <w:pPr>
                  <w:pStyle w:val="BodyText1"/>
                  <w:spacing w:after="0"/>
                  <w:ind w:rightChars="100" w:right="210"/>
                  <w:jc w:val="both"/>
                </w:pPr>
              </w:pPrChange>
            </w:pPr>
          </w:p>
        </w:tc>
      </w:tr>
      <w:tr w:rsidR="00656DC2" w:rsidRPr="008C1977" w14:paraId="4DB68265" w14:textId="77777777" w:rsidTr="00656DC2">
        <w:tc>
          <w:tcPr>
            <w:tcW w:w="2371" w:type="dxa"/>
            <w:vMerge/>
          </w:tcPr>
          <w:p w14:paraId="0C454055" w14:textId="77777777" w:rsidR="00656DC2" w:rsidRPr="008C1977" w:rsidRDefault="00656DC2">
            <w:pPr>
              <w:rPr>
                <w:rStyle w:val="af6"/>
                <w:rFonts w:eastAsiaTheme="minorEastAsia"/>
                <w:rPrChange w:id="7859" w:author="raye" w:date="2018-08-10T14:55:00Z">
                  <w:rPr>
                    <w:rFonts w:ascii="等线" w:eastAsia="等线" w:hAnsi="等线" w:cstheme="minorHAnsi"/>
                    <w:sz w:val="21"/>
                    <w:szCs w:val="21"/>
                    <w:lang w:eastAsia="zh-CN"/>
                  </w:rPr>
                </w:rPrChange>
              </w:rPr>
              <w:pPrChange w:id="7860" w:author="raye" w:date="2018-08-10T14:55:00Z">
                <w:pPr>
                  <w:pStyle w:val="BodyText1"/>
                  <w:spacing w:after="0"/>
                  <w:ind w:rightChars="100" w:right="210"/>
                  <w:jc w:val="both"/>
                </w:pPr>
              </w:pPrChange>
            </w:pPr>
          </w:p>
        </w:tc>
        <w:tc>
          <w:tcPr>
            <w:tcW w:w="2841" w:type="dxa"/>
          </w:tcPr>
          <w:p w14:paraId="57C1C170" w14:textId="77777777" w:rsidR="00656DC2" w:rsidRPr="008C1977" w:rsidRDefault="00656DC2">
            <w:pPr>
              <w:rPr>
                <w:rStyle w:val="af6"/>
                <w:rFonts w:eastAsiaTheme="minorEastAsia"/>
                <w:rPrChange w:id="7861" w:author="raye" w:date="2018-08-10T14:55:00Z">
                  <w:rPr>
                    <w:rFonts w:ascii="等线" w:eastAsia="等线" w:hAnsi="等线" w:cstheme="minorHAnsi"/>
                    <w:sz w:val="21"/>
                    <w:szCs w:val="21"/>
                    <w:lang w:eastAsia="zh-CN"/>
                  </w:rPr>
                </w:rPrChange>
              </w:rPr>
              <w:pPrChange w:id="7862" w:author="raye" w:date="2018-08-10T14:55:00Z">
                <w:pPr>
                  <w:pStyle w:val="BodyText1"/>
                  <w:spacing w:after="0"/>
                  <w:ind w:rightChars="100" w:right="210"/>
                  <w:jc w:val="both"/>
                </w:pPr>
              </w:pPrChange>
            </w:pPr>
            <w:r w:rsidRPr="008C1977">
              <w:rPr>
                <w:rStyle w:val="af6"/>
                <w:rFonts w:eastAsiaTheme="minorEastAsia"/>
                <w:rPrChange w:id="7863" w:author="raye" w:date="2018-08-10T14:55:00Z">
                  <w:rPr>
                    <w:rFonts w:ascii="等线" w:eastAsia="等线" w:hAnsi="等线" w:cstheme="minorHAnsi"/>
                    <w:szCs w:val="21"/>
                  </w:rPr>
                </w:rPrChange>
              </w:rPr>
              <w:t>OTHERS</w:t>
            </w:r>
          </w:p>
        </w:tc>
        <w:tc>
          <w:tcPr>
            <w:tcW w:w="2351" w:type="dxa"/>
          </w:tcPr>
          <w:p w14:paraId="3F26C73F" w14:textId="77777777" w:rsidR="00656DC2" w:rsidRPr="008C1977" w:rsidRDefault="00656DC2">
            <w:pPr>
              <w:rPr>
                <w:rStyle w:val="af6"/>
                <w:rFonts w:eastAsiaTheme="minorEastAsia"/>
                <w:rPrChange w:id="7864" w:author="raye" w:date="2018-08-10T14:55:00Z">
                  <w:rPr>
                    <w:rFonts w:ascii="等线" w:eastAsia="等线" w:hAnsi="等线" w:cstheme="minorHAnsi"/>
                    <w:sz w:val="21"/>
                    <w:szCs w:val="21"/>
                    <w:lang w:eastAsia="zh-CN"/>
                  </w:rPr>
                </w:rPrChange>
              </w:rPr>
              <w:pPrChange w:id="7865" w:author="raye" w:date="2018-08-10T14:55:00Z">
                <w:pPr>
                  <w:pStyle w:val="BodyText1"/>
                  <w:spacing w:after="0"/>
                  <w:ind w:rightChars="100" w:right="210"/>
                  <w:jc w:val="both"/>
                </w:pPr>
              </w:pPrChange>
            </w:pPr>
          </w:p>
        </w:tc>
      </w:tr>
      <w:tr w:rsidR="00656DC2" w:rsidRPr="008C1977" w14:paraId="5ECC3438" w14:textId="77777777" w:rsidTr="00656DC2">
        <w:tc>
          <w:tcPr>
            <w:tcW w:w="2371" w:type="dxa"/>
          </w:tcPr>
          <w:p w14:paraId="6DB5339B" w14:textId="77777777" w:rsidR="00656DC2" w:rsidRPr="008C1977" w:rsidRDefault="00656DC2">
            <w:pPr>
              <w:rPr>
                <w:rStyle w:val="af6"/>
                <w:rFonts w:eastAsiaTheme="minorEastAsia"/>
                <w:rPrChange w:id="7866" w:author="raye" w:date="2018-08-10T14:55:00Z">
                  <w:rPr>
                    <w:rFonts w:ascii="等线" w:eastAsia="等线" w:hAnsi="等线" w:cstheme="minorHAnsi"/>
                    <w:sz w:val="21"/>
                    <w:szCs w:val="21"/>
                    <w:lang w:eastAsia="zh-CN"/>
                  </w:rPr>
                </w:rPrChange>
              </w:rPr>
              <w:pPrChange w:id="7867" w:author="raye" w:date="2018-08-10T14:55:00Z">
                <w:pPr>
                  <w:pStyle w:val="BodyText1"/>
                  <w:spacing w:after="0"/>
                  <w:ind w:rightChars="100" w:right="210"/>
                  <w:jc w:val="both"/>
                </w:pPr>
              </w:pPrChange>
            </w:pPr>
            <w:r w:rsidRPr="008C1977">
              <w:rPr>
                <w:rStyle w:val="af6"/>
                <w:rFonts w:eastAsiaTheme="minorEastAsia"/>
                <w:rPrChange w:id="7868" w:author="raye" w:date="2018-08-10T14:55:00Z">
                  <w:rPr>
                    <w:rFonts w:ascii="等线" w:eastAsia="等线" w:hAnsi="等线" w:cstheme="minorHAnsi"/>
                    <w:szCs w:val="21"/>
                  </w:rPr>
                </w:rPrChange>
              </w:rPr>
              <w:t>INVOICE 1</w:t>
            </w:r>
          </w:p>
        </w:tc>
        <w:tc>
          <w:tcPr>
            <w:tcW w:w="2841" w:type="dxa"/>
          </w:tcPr>
          <w:p w14:paraId="5B89B61F" w14:textId="20D1FFEB" w:rsidR="00656DC2" w:rsidRPr="008C1977" w:rsidRDefault="0076105B">
            <w:pPr>
              <w:rPr>
                <w:rStyle w:val="af6"/>
                <w:rFonts w:eastAsiaTheme="minorEastAsia"/>
                <w:rPrChange w:id="7869" w:author="raye" w:date="2018-08-10T14:55:00Z">
                  <w:rPr>
                    <w:rFonts w:ascii="等线" w:eastAsia="等线" w:hAnsi="等线" w:cstheme="minorHAnsi"/>
                    <w:sz w:val="21"/>
                    <w:szCs w:val="21"/>
                    <w:lang w:eastAsia="zh-CN"/>
                  </w:rPr>
                </w:rPrChange>
              </w:rPr>
              <w:pPrChange w:id="7870" w:author="raye" w:date="2018-08-10T14:55:00Z">
                <w:pPr>
                  <w:pStyle w:val="BodyText1"/>
                  <w:spacing w:after="0"/>
                  <w:ind w:rightChars="100" w:right="210"/>
                  <w:jc w:val="both"/>
                </w:pPr>
              </w:pPrChange>
            </w:pPr>
            <w:r w:rsidRPr="008C1977">
              <w:rPr>
                <w:rStyle w:val="af6"/>
                <w:rFonts w:eastAsiaTheme="minorEastAsia"/>
                <w:rPrChange w:id="7871" w:author="raye" w:date="2018-08-10T14:55:00Z">
                  <w:rPr>
                    <w:rFonts w:ascii="等线" w:eastAsia="等线" w:hAnsi="等线" w:cstheme="minorHAnsi"/>
                    <w:szCs w:val="21"/>
                  </w:rPr>
                </w:rPrChange>
              </w:rPr>
              <w:t>Same as above</w:t>
            </w:r>
          </w:p>
        </w:tc>
        <w:tc>
          <w:tcPr>
            <w:tcW w:w="2351" w:type="dxa"/>
          </w:tcPr>
          <w:p w14:paraId="4D1CA3FE" w14:textId="2AABAA85" w:rsidR="00656DC2" w:rsidRPr="008C1977" w:rsidRDefault="0076105B">
            <w:pPr>
              <w:rPr>
                <w:rStyle w:val="af6"/>
                <w:rFonts w:eastAsiaTheme="minorEastAsia"/>
                <w:rPrChange w:id="7872" w:author="raye" w:date="2018-08-10T14:55:00Z">
                  <w:rPr>
                    <w:rFonts w:ascii="等线" w:eastAsia="等线" w:hAnsi="等线" w:cstheme="minorHAnsi"/>
                    <w:sz w:val="21"/>
                    <w:szCs w:val="21"/>
                    <w:lang w:eastAsia="zh-CN"/>
                  </w:rPr>
                </w:rPrChange>
              </w:rPr>
              <w:pPrChange w:id="7873" w:author="raye" w:date="2018-08-10T14:55:00Z">
                <w:pPr>
                  <w:pStyle w:val="BodyText1"/>
                  <w:spacing w:after="0"/>
                  <w:ind w:rightChars="100" w:right="210"/>
                  <w:jc w:val="both"/>
                </w:pPr>
              </w:pPrChange>
            </w:pPr>
            <w:r w:rsidRPr="008C1977">
              <w:rPr>
                <w:rStyle w:val="af6"/>
                <w:rFonts w:eastAsiaTheme="minorEastAsia"/>
                <w:rPrChange w:id="7874" w:author="raye" w:date="2018-08-10T14:55:00Z">
                  <w:rPr>
                    <w:rFonts w:ascii="等线" w:eastAsia="等线" w:hAnsi="等线" w:cstheme="minorHAnsi"/>
                    <w:szCs w:val="21"/>
                  </w:rPr>
                </w:rPrChange>
              </w:rPr>
              <w:t>Same as above</w:t>
            </w:r>
          </w:p>
        </w:tc>
      </w:tr>
    </w:tbl>
    <w:p w14:paraId="63F40216" w14:textId="77777777" w:rsidR="00FD04ED" w:rsidRPr="00B0205A" w:rsidRDefault="00FD04ED">
      <w:pPr>
        <w:pStyle w:val="afd"/>
        <w:ind w:left="785" w:firstLineChars="0" w:firstLine="0"/>
        <w:rPr>
          <w:ins w:id="7875" w:author="raye" w:date="2018-08-10T11:09:00Z"/>
          <w:rFonts w:ascii="Times New Roman" w:eastAsia="等线"/>
          <w:b/>
          <w:sz w:val="21"/>
          <w:szCs w:val="21"/>
          <w:rPrChange w:id="7876" w:author="raye" w:date="2018-08-10T12:30:00Z">
            <w:rPr>
              <w:ins w:id="7877" w:author="raye" w:date="2018-08-10T11:09:00Z"/>
              <w:rFonts w:ascii="等线" w:eastAsia="等线" w:hAnsi="等线"/>
              <w:b/>
              <w:sz w:val="21"/>
              <w:szCs w:val="21"/>
            </w:rPr>
          </w:rPrChange>
        </w:rPr>
        <w:pPrChange w:id="7878" w:author="raye" w:date="2018-08-10T11:09:00Z">
          <w:pPr>
            <w:pStyle w:val="afd"/>
            <w:numPr>
              <w:numId w:val="43"/>
            </w:numPr>
            <w:ind w:left="785" w:firstLineChars="0" w:hanging="360"/>
          </w:pPr>
        </w:pPrChange>
      </w:pPr>
    </w:p>
    <w:p w14:paraId="593632EF" w14:textId="6F567C86" w:rsidR="0076105B" w:rsidRPr="008C1977" w:rsidRDefault="0076105B">
      <w:pPr>
        <w:pStyle w:val="afd"/>
        <w:numPr>
          <w:ilvl w:val="0"/>
          <w:numId w:val="139"/>
        </w:numPr>
        <w:ind w:firstLineChars="0"/>
        <w:rPr>
          <w:rStyle w:val="aff4"/>
          <w:rFonts w:eastAsia="等线"/>
          <w:rPrChange w:id="7879" w:author="raye" w:date="2018-08-10T14:55:00Z">
            <w:rPr>
              <w:rFonts w:ascii="等线" w:eastAsia="等线" w:hAnsi="等线"/>
              <w:b/>
              <w:sz w:val="21"/>
              <w:szCs w:val="21"/>
            </w:rPr>
          </w:rPrChange>
        </w:rPr>
        <w:pPrChange w:id="7880" w:author="raye" w:date="2018-08-10T11:10:00Z">
          <w:pPr>
            <w:pStyle w:val="afd"/>
            <w:numPr>
              <w:numId w:val="43"/>
            </w:numPr>
            <w:ind w:left="785" w:firstLineChars="0" w:hanging="360"/>
          </w:pPr>
        </w:pPrChange>
      </w:pPr>
      <w:r w:rsidRPr="008C1977">
        <w:rPr>
          <w:rStyle w:val="aff4"/>
          <w:rFonts w:eastAsia="等线"/>
          <w:rPrChange w:id="7881" w:author="raye" w:date="2018-08-10T14:55:00Z">
            <w:rPr>
              <w:rFonts w:ascii="等线" w:eastAsia="等线" w:hAnsi="等线"/>
              <w:b/>
              <w:sz w:val="21"/>
              <w:szCs w:val="21"/>
            </w:rPr>
          </w:rPrChange>
        </w:rPr>
        <w:t>Relationship between classes</w:t>
      </w:r>
    </w:p>
    <w:p w14:paraId="6193F736" w14:textId="77777777" w:rsidR="0076105B" w:rsidRPr="008C1977" w:rsidRDefault="0076105B">
      <w:pPr>
        <w:rPr>
          <w:rStyle w:val="af6"/>
          <w:rFonts w:eastAsiaTheme="minorEastAsia"/>
          <w:rPrChange w:id="7882" w:author="raye" w:date="2018-08-10T14:56:00Z">
            <w:rPr>
              <w:rFonts w:ascii="等线" w:eastAsia="等线" w:hAnsi="等线"/>
              <w:sz w:val="21"/>
              <w:szCs w:val="21"/>
            </w:rPr>
          </w:rPrChange>
        </w:rPr>
        <w:pPrChange w:id="7883" w:author="raye" w:date="2018-08-10T14:56:00Z">
          <w:pPr>
            <w:pStyle w:val="afd"/>
            <w:ind w:left="785" w:firstLineChars="0" w:firstLine="0"/>
          </w:pPr>
        </w:pPrChange>
      </w:pPr>
      <w:r w:rsidRPr="008C1977">
        <w:rPr>
          <w:rStyle w:val="af6"/>
          <w:rFonts w:eastAsiaTheme="minorEastAsia"/>
          <w:rPrChange w:id="7884" w:author="raye" w:date="2018-08-10T14:56:00Z">
            <w:rPr>
              <w:rFonts w:ascii="等线" w:eastAsia="等线" w:hAnsi="等线"/>
              <w:szCs w:val="21"/>
            </w:rPr>
          </w:rPrChange>
        </w:rPr>
        <w:t>There are three levels. Generally speaking, an invoice will be associated with a series of bills of lading, packing list and so on. Of course, some notes are not related to invoices.</w:t>
      </w:r>
    </w:p>
    <w:p w14:paraId="047FCC14" w14:textId="77777777" w:rsidR="0076105B" w:rsidRPr="008C1977" w:rsidRDefault="0076105B">
      <w:pPr>
        <w:rPr>
          <w:rStyle w:val="af6"/>
          <w:rFonts w:eastAsiaTheme="minorEastAsia"/>
          <w:rPrChange w:id="7885" w:author="raye" w:date="2018-08-10T14:56:00Z">
            <w:rPr>
              <w:rFonts w:ascii="等线" w:eastAsia="等线" w:hAnsi="等线"/>
              <w:sz w:val="21"/>
              <w:szCs w:val="21"/>
            </w:rPr>
          </w:rPrChange>
        </w:rPr>
        <w:pPrChange w:id="7886" w:author="raye" w:date="2018-08-10T14:56:00Z">
          <w:pPr>
            <w:pStyle w:val="afd"/>
            <w:tabs>
              <w:tab w:val="left" w:pos="7063"/>
            </w:tabs>
            <w:ind w:left="785" w:firstLineChars="0" w:firstLine="0"/>
          </w:pPr>
        </w:pPrChange>
      </w:pPr>
      <w:r w:rsidRPr="008C1977">
        <w:rPr>
          <w:rStyle w:val="af6"/>
          <w:rFonts w:eastAsiaTheme="minorEastAsia"/>
          <w:b/>
          <w:rPrChange w:id="7887" w:author="raye" w:date="2018-08-10T14:56:00Z">
            <w:rPr>
              <w:rFonts w:ascii="等线" w:eastAsia="等线" w:hAnsi="等线"/>
              <w:szCs w:val="21"/>
            </w:rPr>
          </w:rPrChange>
        </w:rPr>
        <w:lastRenderedPageBreak/>
        <w:t>1</w:t>
      </w:r>
      <w:r w:rsidRPr="008C1977">
        <w:rPr>
          <w:rStyle w:val="af6"/>
          <w:rFonts w:eastAsiaTheme="minorEastAsia"/>
          <w:b/>
          <w:rPrChange w:id="7888" w:author="raye" w:date="2018-08-10T14:56:00Z">
            <w:rPr>
              <w:rFonts w:ascii="等线" w:eastAsia="等线" w:hAnsi="等线"/>
              <w:szCs w:val="21"/>
            </w:rPr>
          </w:rPrChange>
        </w:rPr>
        <w:t>）</w:t>
      </w:r>
      <w:r w:rsidRPr="008C1977">
        <w:rPr>
          <w:rStyle w:val="af6"/>
          <w:rFonts w:eastAsiaTheme="minorEastAsia"/>
          <w:b/>
          <w:rPrChange w:id="7889" w:author="raye" w:date="2018-08-10T14:56:00Z">
            <w:rPr>
              <w:rFonts w:ascii="等线" w:eastAsia="等线" w:hAnsi="等线"/>
              <w:szCs w:val="21"/>
            </w:rPr>
          </w:rPrChange>
        </w:rPr>
        <w:t xml:space="preserve">the first level </w:t>
      </w:r>
      <w:r w:rsidRPr="008C1977">
        <w:rPr>
          <w:rStyle w:val="af6"/>
          <w:rFonts w:eastAsiaTheme="minorEastAsia"/>
          <w:rPrChange w:id="7890" w:author="raye" w:date="2018-08-10T14:56:00Z">
            <w:rPr>
              <w:rFonts w:ascii="等线" w:eastAsia="等线" w:hAnsi="等线"/>
              <w:szCs w:val="21"/>
            </w:rPr>
          </w:rPrChange>
        </w:rPr>
        <w:t>is the confirmation of the relationship (not related to invoices, associated invoices, EDD classes).</w:t>
      </w:r>
      <w:r w:rsidRPr="008C1977">
        <w:rPr>
          <w:rStyle w:val="af6"/>
          <w:rFonts w:eastAsiaTheme="minorEastAsia"/>
          <w:rPrChange w:id="7891" w:author="raye" w:date="2018-08-10T14:56:00Z">
            <w:rPr>
              <w:rFonts w:ascii="等线" w:eastAsia="等线" w:hAnsi="等线"/>
              <w:szCs w:val="21"/>
            </w:rPr>
          </w:rPrChange>
        </w:rPr>
        <w:tab/>
      </w:r>
    </w:p>
    <w:p w14:paraId="35C4DF9A" w14:textId="77777777" w:rsidR="0076105B" w:rsidRPr="008C1977" w:rsidRDefault="0076105B">
      <w:pPr>
        <w:rPr>
          <w:rStyle w:val="af6"/>
          <w:rFonts w:eastAsiaTheme="minorEastAsia"/>
          <w:rPrChange w:id="7892" w:author="raye" w:date="2018-08-10T14:56:00Z">
            <w:rPr>
              <w:rFonts w:ascii="等线" w:eastAsia="等线" w:hAnsi="等线"/>
              <w:sz w:val="21"/>
              <w:szCs w:val="21"/>
            </w:rPr>
          </w:rPrChange>
        </w:rPr>
        <w:pPrChange w:id="7893" w:author="raye" w:date="2018-08-10T14:56:00Z">
          <w:pPr>
            <w:pStyle w:val="afd"/>
            <w:ind w:left="785" w:firstLineChars="0" w:firstLine="0"/>
          </w:pPr>
        </w:pPrChange>
      </w:pPr>
      <w:r w:rsidRPr="008C1977">
        <w:rPr>
          <w:rStyle w:val="af6"/>
          <w:rFonts w:eastAsiaTheme="minorEastAsia"/>
          <w:b/>
          <w:rPrChange w:id="7894" w:author="raye" w:date="2018-08-10T14:56:00Z">
            <w:rPr>
              <w:rFonts w:ascii="等线" w:eastAsia="等线" w:hAnsi="等线"/>
              <w:szCs w:val="21"/>
            </w:rPr>
          </w:rPrChange>
        </w:rPr>
        <w:t>2</w:t>
      </w:r>
      <w:r w:rsidRPr="008C1977">
        <w:rPr>
          <w:rStyle w:val="af6"/>
          <w:rFonts w:eastAsiaTheme="minorEastAsia" w:hint="eastAsia"/>
          <w:b/>
          <w:rPrChange w:id="7895" w:author="raye" w:date="2018-08-10T14:56:00Z">
            <w:rPr>
              <w:rFonts w:ascii="等线" w:eastAsia="等线" w:hAnsi="等线" w:hint="eastAsia"/>
              <w:szCs w:val="21"/>
            </w:rPr>
          </w:rPrChange>
        </w:rPr>
        <w:t>）</w:t>
      </w:r>
      <w:r w:rsidRPr="008C1977">
        <w:rPr>
          <w:rStyle w:val="af6"/>
          <w:rFonts w:eastAsiaTheme="minorEastAsia"/>
          <w:b/>
          <w:rPrChange w:id="7896" w:author="raye" w:date="2018-08-10T14:56:00Z">
            <w:rPr>
              <w:rFonts w:ascii="等线" w:eastAsia="等线" w:hAnsi="等线"/>
              <w:szCs w:val="21"/>
            </w:rPr>
          </w:rPrChange>
        </w:rPr>
        <w:tab/>
      </w:r>
      <w:r w:rsidRPr="008C1977">
        <w:rPr>
          <w:rStyle w:val="af6"/>
          <w:rFonts w:eastAsiaTheme="minorEastAsia"/>
          <w:rPrChange w:id="7897" w:author="raye" w:date="2018-08-10T14:56:00Z">
            <w:rPr>
              <w:rFonts w:ascii="等线" w:eastAsia="等线" w:hAnsi="等线"/>
              <w:b/>
              <w:szCs w:val="21"/>
            </w:rPr>
          </w:rPrChange>
        </w:rPr>
        <w:t xml:space="preserve">the second level </w:t>
      </w:r>
      <w:r w:rsidRPr="008C1977">
        <w:rPr>
          <w:rStyle w:val="af6"/>
          <w:rFonts w:eastAsiaTheme="minorEastAsia"/>
          <w:rPrChange w:id="7898" w:author="raye" w:date="2018-08-10T14:56:00Z">
            <w:rPr>
              <w:rFonts w:ascii="等线" w:eastAsia="等线" w:hAnsi="等线"/>
              <w:szCs w:val="21"/>
            </w:rPr>
          </w:rPrChange>
        </w:rPr>
        <w:t>is the corresponding form under the relationship of confirmation: All ticket types except invoices (later invoice calls may be made based on the TYPE type selected when CASE is created)</w:t>
      </w:r>
      <w:r w:rsidRPr="008C1977">
        <w:rPr>
          <w:rStyle w:val="af6"/>
          <w:rFonts w:eastAsiaTheme="minorEastAsia"/>
          <w:rPrChange w:id="7899" w:author="raye" w:date="2018-08-10T14:56:00Z">
            <w:rPr/>
          </w:rPrChange>
        </w:rPr>
        <w:t xml:space="preserve">. </w:t>
      </w:r>
      <w:r w:rsidRPr="008C1977">
        <w:rPr>
          <w:rStyle w:val="af6"/>
          <w:rFonts w:eastAsiaTheme="minorEastAsia"/>
          <w:rPrChange w:id="7900" w:author="raye" w:date="2018-08-10T14:56:00Z">
            <w:rPr>
              <w:rFonts w:ascii="等线" w:eastAsia="等线" w:hAnsi="等线"/>
              <w:szCs w:val="21"/>
            </w:rPr>
          </w:rPrChange>
        </w:rPr>
        <w:t>Click the corresponding type, and then the corresponding empty form (such as Bill of lading) is transferred out.</w:t>
      </w:r>
    </w:p>
    <w:p w14:paraId="5CC2E398" w14:textId="77777777" w:rsidR="0076105B" w:rsidRPr="008C1977" w:rsidRDefault="0076105B">
      <w:pPr>
        <w:rPr>
          <w:rStyle w:val="af6"/>
          <w:rFonts w:eastAsiaTheme="minorEastAsia"/>
          <w:rPrChange w:id="7901" w:author="raye" w:date="2018-08-10T14:56:00Z">
            <w:rPr>
              <w:rFonts w:ascii="等线" w:eastAsia="等线" w:hAnsi="等线"/>
              <w:sz w:val="21"/>
              <w:szCs w:val="21"/>
            </w:rPr>
          </w:rPrChange>
        </w:rPr>
        <w:pPrChange w:id="7902" w:author="raye" w:date="2018-08-10T14:56:00Z">
          <w:pPr>
            <w:pStyle w:val="afd"/>
            <w:ind w:left="785" w:firstLineChars="0" w:firstLine="0"/>
          </w:pPr>
        </w:pPrChange>
      </w:pPr>
      <w:r w:rsidRPr="008C1977">
        <w:rPr>
          <w:rStyle w:val="af6"/>
          <w:rFonts w:eastAsiaTheme="minorEastAsia"/>
          <w:rPrChange w:id="7903" w:author="raye" w:date="2018-08-10T14:56:00Z">
            <w:rPr>
              <w:rFonts w:ascii="等线" w:eastAsia="等线" w:hAnsi="等线"/>
              <w:b/>
              <w:szCs w:val="21"/>
            </w:rPr>
          </w:rPrChange>
        </w:rPr>
        <w:t>3</w:t>
      </w:r>
      <w:r w:rsidRPr="008C1977">
        <w:rPr>
          <w:rStyle w:val="af6"/>
          <w:rFonts w:eastAsiaTheme="minorEastAsia"/>
          <w:rPrChange w:id="7904" w:author="raye" w:date="2018-08-10T14:56:00Z">
            <w:rPr>
              <w:rFonts w:ascii="等线" w:eastAsia="等线" w:hAnsi="等线"/>
              <w:b/>
              <w:szCs w:val="21"/>
            </w:rPr>
          </w:rPrChange>
        </w:rPr>
        <w:t>）</w:t>
      </w:r>
      <w:r w:rsidRPr="008C1977">
        <w:rPr>
          <w:rStyle w:val="af6"/>
          <w:rFonts w:eastAsiaTheme="minorEastAsia"/>
          <w:rPrChange w:id="7905" w:author="raye" w:date="2018-08-10T14:56:00Z">
            <w:rPr>
              <w:rFonts w:ascii="等线" w:eastAsia="等线" w:hAnsi="等线"/>
              <w:b/>
              <w:szCs w:val="21"/>
            </w:rPr>
          </w:rPrChange>
        </w:rPr>
        <w:t xml:space="preserve">The third level </w:t>
      </w:r>
      <w:r w:rsidRPr="008C1977">
        <w:rPr>
          <w:rStyle w:val="af6"/>
          <w:rFonts w:eastAsiaTheme="minorEastAsia"/>
          <w:rPrChange w:id="7906" w:author="raye" w:date="2018-08-10T14:56:00Z">
            <w:rPr>
              <w:rFonts w:ascii="等线" w:eastAsia="等线" w:hAnsi="等线"/>
              <w:szCs w:val="21"/>
            </w:rPr>
          </w:rPrChange>
        </w:rPr>
        <w:t>is the completed form. Click SAVE or SUBMIT to enter the third level. The same type of form may have multiple sheets, so there will be a label for record.</w:t>
      </w:r>
    </w:p>
    <w:p w14:paraId="3A90C1A0" w14:textId="7E5D7EA3" w:rsidR="004D7933" w:rsidRPr="008C1977" w:rsidRDefault="009504A6">
      <w:pPr>
        <w:rPr>
          <w:rStyle w:val="af6"/>
          <w:rFonts w:eastAsiaTheme="minorEastAsia"/>
          <w:rPrChange w:id="7907" w:author="raye" w:date="2018-08-10T14:56:00Z">
            <w:rPr>
              <w:rFonts w:ascii="等线" w:eastAsia="等线" w:hAnsi="等线"/>
              <w:sz w:val="21"/>
              <w:szCs w:val="21"/>
            </w:rPr>
          </w:rPrChange>
        </w:rPr>
        <w:pPrChange w:id="7908" w:author="raye" w:date="2018-08-10T14:56:00Z">
          <w:pPr>
            <w:pStyle w:val="afd"/>
            <w:ind w:left="785" w:firstLineChars="0" w:firstLine="0"/>
          </w:pPr>
        </w:pPrChange>
      </w:pPr>
      <w:r w:rsidRPr="008C1977">
        <w:rPr>
          <w:rStyle w:val="af6"/>
          <w:rFonts w:eastAsiaTheme="minorEastAsia"/>
          <w:rPrChange w:id="7909" w:author="raye" w:date="2018-08-10T14:56:00Z">
            <w:rPr>
              <w:rFonts w:ascii="等线" w:eastAsia="等线" w:hAnsi="等线"/>
              <w:b/>
              <w:szCs w:val="21"/>
            </w:rPr>
          </w:rPrChange>
        </w:rPr>
        <w:t>4</w:t>
      </w:r>
      <w:r w:rsidRPr="008C1977">
        <w:rPr>
          <w:rStyle w:val="af6"/>
          <w:rFonts w:eastAsiaTheme="minorEastAsia"/>
          <w:rPrChange w:id="7910" w:author="raye" w:date="2018-08-10T14:56:00Z">
            <w:rPr>
              <w:rFonts w:ascii="等线" w:eastAsia="等线" w:hAnsi="等线"/>
              <w:szCs w:val="21"/>
            </w:rPr>
          </w:rPrChange>
        </w:rPr>
        <w:t xml:space="preserve">) </w:t>
      </w:r>
      <w:r w:rsidR="004D7933" w:rsidRPr="008C1977">
        <w:rPr>
          <w:rStyle w:val="af6"/>
          <w:rFonts w:eastAsiaTheme="minorEastAsia"/>
          <w:rPrChange w:id="7911" w:author="raye" w:date="2018-08-10T14:56:00Z">
            <w:rPr>
              <w:rFonts w:ascii="等线" w:eastAsia="等线" w:hAnsi="等线"/>
              <w:szCs w:val="21"/>
            </w:rPr>
          </w:rPrChange>
        </w:rPr>
        <w:t>When one selects PDF on the left, the system identifies the left PDF over a few pages. When one clicks the empty form, the number of pages identified is displayed at the top right corner</w:t>
      </w:r>
      <w:ins w:id="7912" w:author="raye" w:date="2018-08-10T14:58:00Z">
        <w:r w:rsidR="008C1977">
          <w:rPr>
            <w:rStyle w:val="af6"/>
            <w:rFonts w:eastAsiaTheme="minorEastAsia"/>
          </w:rPr>
          <w:t>.</w:t>
        </w:r>
      </w:ins>
      <w:r w:rsidR="004D7933" w:rsidRPr="008C1977">
        <w:rPr>
          <w:rStyle w:val="af6"/>
          <w:rFonts w:eastAsiaTheme="minorEastAsia"/>
          <w:rPrChange w:id="7913" w:author="raye" w:date="2018-08-10T14:56:00Z">
            <w:rPr>
              <w:rFonts w:ascii="等线" w:eastAsia="等线" w:hAnsi="等线"/>
              <w:szCs w:val="21"/>
            </w:rPr>
          </w:rPrChange>
        </w:rPr>
        <w:t xml:space="preserve"> </w:t>
      </w:r>
      <w:del w:id="7914" w:author="raye" w:date="2018-08-10T14:58:00Z">
        <w:r w:rsidR="004D7933" w:rsidRPr="008C1977" w:rsidDel="008C1977">
          <w:rPr>
            <w:rStyle w:val="af6"/>
            <w:rFonts w:eastAsiaTheme="minorEastAsia"/>
            <w:rPrChange w:id="7915" w:author="raye" w:date="2018-08-10T14:56:00Z">
              <w:rPr>
                <w:rFonts w:ascii="等线" w:eastAsia="等线" w:hAnsi="等线"/>
                <w:szCs w:val="21"/>
              </w:rPr>
            </w:rPrChange>
          </w:rPr>
          <w:delText>and the head and tail can be added and deleted.</w:delText>
        </w:r>
      </w:del>
    </w:p>
    <w:p w14:paraId="0BAF053F" w14:textId="23FFEC77" w:rsidR="00411789" w:rsidRDefault="004D7933">
      <w:pPr>
        <w:rPr>
          <w:ins w:id="7916" w:author="raye" w:date="2018-08-10T14:59:00Z"/>
          <w:rStyle w:val="af6"/>
          <w:rFonts w:eastAsiaTheme="minorEastAsia"/>
        </w:rPr>
        <w:pPrChange w:id="7917" w:author="raye" w:date="2018-08-10T14:56:00Z">
          <w:pPr>
            <w:pStyle w:val="afd"/>
            <w:ind w:left="785" w:firstLineChars="0" w:firstLine="55"/>
          </w:pPr>
        </w:pPrChange>
      </w:pPr>
      <w:r w:rsidRPr="008C1977">
        <w:rPr>
          <w:rStyle w:val="af6"/>
          <w:rFonts w:eastAsiaTheme="minorEastAsia"/>
          <w:rPrChange w:id="7918" w:author="raye" w:date="2018-08-10T14:56:00Z">
            <w:rPr>
              <w:rFonts w:ascii="等线" w:eastAsia="等线" w:hAnsi="等线"/>
              <w:szCs w:val="21"/>
            </w:rPr>
          </w:rPrChange>
        </w:rPr>
        <w:t>If a page skip occurs, such as to page 10, insert it into page 5, and the original association, pages 1 to 5 are invoices, and pages 6 to 8 are bills of lading. The tenth page is automatically returned to the invoice, 1 to 6 is the invoice, and 7 to 9 is the bill of lading.</w:t>
      </w:r>
    </w:p>
    <w:p w14:paraId="2C1F4D06" w14:textId="514695F3" w:rsidR="008C1977" w:rsidRPr="008C1977" w:rsidRDefault="008C1977">
      <w:pPr>
        <w:rPr>
          <w:rStyle w:val="af6"/>
          <w:rFonts w:eastAsiaTheme="minorEastAsia"/>
          <w:rPrChange w:id="7919" w:author="raye" w:date="2018-08-10T14:56:00Z">
            <w:rPr>
              <w:rFonts w:ascii="等线" w:eastAsia="等线" w:hAnsi="等线"/>
            </w:rPr>
          </w:rPrChange>
        </w:rPr>
        <w:pPrChange w:id="7920" w:author="raye" w:date="2018-08-10T14:56:00Z">
          <w:pPr>
            <w:pStyle w:val="afd"/>
            <w:ind w:left="785" w:firstLineChars="0" w:firstLine="55"/>
          </w:pPr>
        </w:pPrChange>
      </w:pPr>
      <w:ins w:id="7921" w:author="raye" w:date="2018-08-10T14:59:00Z">
        <w:r>
          <w:rPr>
            <w:rFonts w:ascii="Arial" w:hAnsi="Arial" w:cs="Arial"/>
            <w:color w:val="333333"/>
            <w:szCs w:val="21"/>
            <w:shd w:val="clear" w:color="auto" w:fill="FFFFFF"/>
          </w:rPr>
          <w:t>You can manually enter the range of PDF page Numbers associated with the document</w:t>
        </w:r>
      </w:ins>
    </w:p>
    <w:p w14:paraId="57AB3FBC" w14:textId="2F4D82E2" w:rsidR="009504A6" w:rsidRPr="008C1977" w:rsidDel="00FD04ED" w:rsidRDefault="004D7933">
      <w:pPr>
        <w:rPr>
          <w:del w:id="7922" w:author="raye" w:date="2018-08-10T11:10:00Z"/>
          <w:rStyle w:val="af6"/>
          <w:rFonts w:eastAsiaTheme="minorEastAsia"/>
          <w:rPrChange w:id="7923" w:author="raye" w:date="2018-08-10T14:57:00Z">
            <w:rPr>
              <w:del w:id="7924" w:author="raye" w:date="2018-08-10T11:10:00Z"/>
              <w:rFonts w:ascii="等线" w:eastAsia="等线" w:hAnsi="等线"/>
              <w:b/>
              <w:sz w:val="21"/>
              <w:szCs w:val="21"/>
            </w:rPr>
          </w:rPrChange>
        </w:rPr>
        <w:pPrChange w:id="7925" w:author="raye" w:date="2018-08-10T14:56:00Z">
          <w:pPr>
            <w:pStyle w:val="afd"/>
            <w:ind w:firstLineChars="0" w:firstLine="0"/>
          </w:pPr>
        </w:pPrChange>
      </w:pPr>
      <w:r w:rsidRPr="008C1977">
        <w:rPr>
          <w:rStyle w:val="af6"/>
          <w:rFonts w:eastAsiaTheme="minorEastAsia"/>
          <w:rPrChange w:id="7926" w:author="raye" w:date="2018-08-10T14:57:00Z">
            <w:rPr>
              <w:rFonts w:ascii="等线" w:eastAsia="等线" w:hAnsi="等线"/>
              <w:b/>
              <w:szCs w:val="21"/>
            </w:rPr>
          </w:rPrChange>
        </w:rPr>
        <w:t>Click save&amp;submit to submit, and click this form again, the PDF on the left will return to the first page</w:t>
      </w:r>
    </w:p>
    <w:p w14:paraId="173BFE4C" w14:textId="3643988C" w:rsidR="00FD04ED" w:rsidRPr="008C1977" w:rsidRDefault="00FD04ED">
      <w:pPr>
        <w:rPr>
          <w:ins w:id="7927" w:author="raye" w:date="2018-08-10T11:10:00Z"/>
          <w:rStyle w:val="af6"/>
          <w:rFonts w:eastAsiaTheme="minorEastAsia"/>
          <w:rPrChange w:id="7928" w:author="raye" w:date="2018-08-10T14:56:00Z">
            <w:rPr>
              <w:ins w:id="7929" w:author="raye" w:date="2018-08-10T11:10:00Z"/>
              <w:rFonts w:ascii="等线" w:eastAsia="等线" w:hAnsi="等线"/>
              <w:b/>
              <w:sz w:val="21"/>
              <w:szCs w:val="21"/>
            </w:rPr>
          </w:rPrChange>
        </w:rPr>
        <w:pPrChange w:id="7930" w:author="raye" w:date="2018-08-10T14:56:00Z">
          <w:pPr>
            <w:pStyle w:val="afd"/>
            <w:ind w:firstLineChars="0" w:firstLine="0"/>
          </w:pPr>
        </w:pPrChange>
      </w:pPr>
    </w:p>
    <w:p w14:paraId="5A3FF2D9" w14:textId="77777777" w:rsidR="00FD04ED" w:rsidRPr="00B0205A" w:rsidRDefault="00FD04ED">
      <w:pPr>
        <w:pStyle w:val="afd"/>
        <w:ind w:firstLineChars="0" w:firstLine="0"/>
        <w:rPr>
          <w:ins w:id="7931" w:author="raye" w:date="2018-08-10T11:10:00Z"/>
          <w:rFonts w:ascii="Times New Roman" w:eastAsia="等线"/>
          <w:b/>
          <w:sz w:val="21"/>
          <w:szCs w:val="21"/>
          <w:rPrChange w:id="7932" w:author="raye" w:date="2018-08-10T12:30:00Z">
            <w:rPr>
              <w:ins w:id="7933" w:author="raye" w:date="2018-08-10T11:10:00Z"/>
              <w:rFonts w:ascii="等线" w:eastAsia="等线" w:hAnsi="等线"/>
              <w:b/>
              <w:sz w:val="21"/>
              <w:szCs w:val="21"/>
            </w:rPr>
          </w:rPrChange>
        </w:rPr>
      </w:pPr>
    </w:p>
    <w:p w14:paraId="52341AC4" w14:textId="696214BE" w:rsidR="00F334CA" w:rsidRPr="00350A9F" w:rsidRDefault="009504A6">
      <w:pPr>
        <w:pStyle w:val="a0"/>
        <w:numPr>
          <w:ilvl w:val="0"/>
          <w:numId w:val="177"/>
        </w:numPr>
        <w:ind w:firstLineChars="0"/>
        <w:rPr>
          <w:rPrChange w:id="7934" w:author="raye" w:date="2018-08-10T15:01:00Z">
            <w:rPr>
              <w:rFonts w:ascii="等线" w:eastAsia="等线" w:hAnsi="等线"/>
              <w:sz w:val="21"/>
              <w:szCs w:val="21"/>
            </w:rPr>
          </w:rPrChange>
        </w:rPr>
        <w:pPrChange w:id="7935" w:author="raye" w:date="2018-08-10T15:01:00Z">
          <w:pPr>
            <w:pStyle w:val="afd"/>
            <w:ind w:firstLineChars="0" w:firstLine="0"/>
          </w:pPr>
        </w:pPrChange>
      </w:pPr>
      <w:del w:id="7936" w:author="raye" w:date="2018-08-10T11:09:00Z">
        <w:r w:rsidRPr="00350A9F" w:rsidDel="00FD04ED">
          <w:rPr>
            <w:rStyle w:val="aff4"/>
            <w:rFonts w:eastAsiaTheme="minorEastAsia"/>
            <w:rPrChange w:id="7937" w:author="raye" w:date="2018-08-10T15:01:00Z">
              <w:rPr>
                <w:rFonts w:ascii="等线" w:eastAsia="等线" w:hAnsi="等线"/>
                <w:b/>
                <w:szCs w:val="21"/>
              </w:rPr>
            </w:rPrChange>
          </w:rPr>
          <w:delText xml:space="preserve">4. </w:delText>
        </w:r>
      </w:del>
      <w:r w:rsidR="00F334CA" w:rsidRPr="00350A9F">
        <w:rPr>
          <w:rStyle w:val="aff4"/>
          <w:rFonts w:eastAsiaTheme="minorEastAsia"/>
          <w:rPrChange w:id="7938" w:author="raye" w:date="2018-08-10T15:01:00Z">
            <w:rPr>
              <w:rFonts w:ascii="等线" w:eastAsia="等线" w:hAnsi="等线"/>
              <w:b/>
              <w:szCs w:val="21"/>
            </w:rPr>
          </w:rPrChange>
        </w:rPr>
        <w:t>N</w:t>
      </w:r>
      <w:del w:id="7939" w:author="raye" w:date="2018-08-10T15:01:00Z">
        <w:r w:rsidR="00F334CA" w:rsidRPr="00350A9F" w:rsidDel="003D7203">
          <w:rPr>
            <w:rStyle w:val="aff4"/>
            <w:rFonts w:eastAsiaTheme="minorEastAsia"/>
            <w:rPrChange w:id="7940" w:author="raye" w:date="2018-08-10T15:01:00Z">
              <w:rPr>
                <w:rFonts w:ascii="等线" w:eastAsia="等线" w:hAnsi="等线"/>
                <w:b/>
                <w:szCs w:val="21"/>
              </w:rPr>
            </w:rPrChange>
          </w:rPr>
          <w:delText>O</w:delText>
        </w:r>
      </w:del>
      <w:ins w:id="7941" w:author="raye" w:date="2018-08-10T15:01:00Z">
        <w:r w:rsidR="003D7203">
          <w:rPr>
            <w:rStyle w:val="aff4"/>
            <w:rFonts w:eastAsiaTheme="minorEastAsia"/>
          </w:rPr>
          <w:t>o</w:t>
        </w:r>
      </w:ins>
      <w:r w:rsidR="00F334CA" w:rsidRPr="00350A9F">
        <w:rPr>
          <w:rStyle w:val="aff4"/>
          <w:rFonts w:eastAsiaTheme="minorEastAsia"/>
          <w:rPrChange w:id="7942" w:author="raye" w:date="2018-08-10T15:01:00Z">
            <w:rPr>
              <w:rFonts w:ascii="等线" w:eastAsia="等线" w:hAnsi="等线"/>
              <w:b/>
              <w:szCs w:val="21"/>
            </w:rPr>
          </w:rPrChange>
        </w:rPr>
        <w:t xml:space="preserve"> </w:t>
      </w:r>
      <w:ins w:id="7943" w:author="raye" w:date="2018-08-10T15:01:00Z">
        <w:r w:rsidR="00350A9F">
          <w:rPr>
            <w:rStyle w:val="aff4"/>
            <w:rFonts w:eastAsiaTheme="minorEastAsia"/>
          </w:rPr>
          <w:t>relate invoice</w:t>
        </w:r>
      </w:ins>
      <w:del w:id="7944" w:author="raye" w:date="2018-08-10T15:01:00Z">
        <w:r w:rsidR="00F334CA" w:rsidRPr="00350A9F" w:rsidDel="00350A9F">
          <w:rPr>
            <w:rStyle w:val="aff4"/>
            <w:rFonts w:eastAsiaTheme="minorEastAsia"/>
            <w:rPrChange w:id="7945" w:author="raye" w:date="2018-08-10T15:01:00Z">
              <w:rPr>
                <w:rFonts w:ascii="等线" w:eastAsia="等线" w:hAnsi="等线"/>
                <w:b/>
                <w:szCs w:val="21"/>
              </w:rPr>
            </w:rPrChange>
          </w:rPr>
          <w:delText>INVOICE</w:delText>
        </w:r>
        <w:r w:rsidR="00F334CA" w:rsidRPr="00350A9F" w:rsidDel="00350A9F">
          <w:rPr>
            <w:rPrChange w:id="7946" w:author="raye" w:date="2018-08-10T15:01:00Z">
              <w:rPr>
                <w:rFonts w:ascii="等线" w:eastAsia="等线" w:hAnsi="等线"/>
                <w:szCs w:val="21"/>
              </w:rPr>
            </w:rPrChange>
          </w:rPr>
          <w:delText>(</w:delText>
        </w:r>
        <w:r w:rsidR="00F334CA" w:rsidRPr="00350A9F" w:rsidDel="00350A9F">
          <w:rPr>
            <w:rFonts w:hint="eastAsia"/>
            <w:rPrChange w:id="7947" w:author="raye" w:date="2018-08-10T15:01:00Z">
              <w:rPr>
                <w:rFonts w:ascii="等线" w:eastAsia="等线" w:hAnsi="等线" w:hint="eastAsia"/>
                <w:szCs w:val="21"/>
              </w:rPr>
            </w:rPrChange>
          </w:rPr>
          <w:delText>不关联发票</w:delText>
        </w:r>
        <w:r w:rsidR="00F334CA" w:rsidRPr="00350A9F" w:rsidDel="00350A9F">
          <w:rPr>
            <w:rPrChange w:id="7948" w:author="raye" w:date="2018-08-10T15:01:00Z">
              <w:rPr>
                <w:rFonts w:ascii="等线" w:eastAsia="等线" w:hAnsi="等线"/>
                <w:szCs w:val="21"/>
              </w:rPr>
            </w:rPrChange>
          </w:rPr>
          <w:delText>)</w:delText>
        </w:r>
      </w:del>
    </w:p>
    <w:p w14:paraId="144104BD" w14:textId="03BBCF68" w:rsidR="00CC2CBF" w:rsidRPr="00EA4F4C" w:rsidRDefault="00CC2CBF">
      <w:pPr>
        <w:rPr>
          <w:rStyle w:val="af6"/>
          <w:rFonts w:eastAsiaTheme="minorEastAsia"/>
          <w:rPrChange w:id="7949" w:author="raye" w:date="2018-08-10T15:07:00Z">
            <w:rPr>
              <w:rFonts w:ascii="等线" w:eastAsia="等线" w:hAnsi="等线"/>
              <w:sz w:val="21"/>
              <w:szCs w:val="21"/>
            </w:rPr>
          </w:rPrChange>
        </w:rPr>
        <w:pPrChange w:id="7950" w:author="raye" w:date="2018-08-10T15:07:00Z">
          <w:pPr>
            <w:pStyle w:val="afd"/>
            <w:ind w:firstLineChars="0"/>
          </w:pPr>
        </w:pPrChange>
      </w:pPr>
      <w:r w:rsidRPr="00EA4F4C">
        <w:rPr>
          <w:rStyle w:val="af6"/>
          <w:rFonts w:eastAsiaTheme="minorEastAsia"/>
          <w:rPrChange w:id="7951" w:author="raye" w:date="2018-08-10T15:07:00Z">
            <w:rPr>
              <w:rFonts w:ascii="等线" w:eastAsia="等线" w:hAnsi="等线"/>
              <w:szCs w:val="21"/>
            </w:rPr>
          </w:rPrChange>
        </w:rPr>
        <w:t>1</w:t>
      </w:r>
      <w:del w:id="7952" w:author="raye" w:date="2018-08-10T16:24:00Z">
        <w:r w:rsidRPr="00EA4F4C" w:rsidDel="00996226">
          <w:rPr>
            <w:rStyle w:val="af6"/>
            <w:rFonts w:eastAsiaTheme="minorEastAsia"/>
            <w:rPrChange w:id="7953" w:author="raye" w:date="2018-08-10T15:07:00Z">
              <w:rPr>
                <w:rFonts w:ascii="等线" w:eastAsia="等线" w:hAnsi="等线"/>
                <w:szCs w:val="21"/>
              </w:rPr>
            </w:rPrChange>
          </w:rPr>
          <w:delText>）</w:delText>
        </w:r>
      </w:del>
      <w:ins w:id="7954" w:author="raye" w:date="2018-08-10T16:24:00Z">
        <w:r w:rsidR="00996226">
          <w:rPr>
            <w:rStyle w:val="af6"/>
            <w:rFonts w:eastAsiaTheme="minorEastAsia" w:hint="eastAsia"/>
          </w:rPr>
          <w:t>.</w:t>
        </w:r>
        <w:r w:rsidR="00996226">
          <w:rPr>
            <w:rStyle w:val="af6"/>
            <w:rFonts w:eastAsiaTheme="minorEastAsia"/>
          </w:rPr>
          <w:t xml:space="preserve"> </w:t>
        </w:r>
      </w:ins>
      <w:r w:rsidRPr="00EA4F4C">
        <w:rPr>
          <w:rStyle w:val="af6"/>
          <w:rFonts w:eastAsiaTheme="minorEastAsia"/>
          <w:rPrChange w:id="7955" w:author="raye" w:date="2018-08-10T15:07:00Z">
            <w:rPr>
              <w:rFonts w:ascii="等线" w:eastAsia="等线" w:hAnsi="等线"/>
              <w:szCs w:val="21"/>
            </w:rPr>
          </w:rPrChange>
        </w:rPr>
        <w:t>Represents the PDF document type on the left side, and does not relate to any invoice.</w:t>
      </w:r>
    </w:p>
    <w:p w14:paraId="1D5F8C59" w14:textId="1B8333F2" w:rsidR="00CC2CBF" w:rsidRPr="00EA4F4C" w:rsidRDefault="00CC2CBF">
      <w:pPr>
        <w:rPr>
          <w:rStyle w:val="af6"/>
          <w:rFonts w:eastAsiaTheme="minorEastAsia"/>
          <w:rPrChange w:id="7956" w:author="raye" w:date="2018-08-10T15:07:00Z">
            <w:rPr>
              <w:rFonts w:ascii="等线" w:eastAsia="等线" w:hAnsi="等线"/>
              <w:sz w:val="21"/>
              <w:szCs w:val="21"/>
            </w:rPr>
          </w:rPrChange>
        </w:rPr>
        <w:pPrChange w:id="7957" w:author="raye" w:date="2018-08-10T15:07:00Z">
          <w:pPr>
            <w:pStyle w:val="afd"/>
            <w:ind w:firstLineChars="0"/>
          </w:pPr>
        </w:pPrChange>
      </w:pPr>
      <w:r w:rsidRPr="00EA4F4C">
        <w:rPr>
          <w:rStyle w:val="af6"/>
          <w:rFonts w:eastAsiaTheme="minorEastAsia"/>
          <w:rPrChange w:id="7958" w:author="raye" w:date="2018-08-10T15:07:00Z">
            <w:rPr>
              <w:rFonts w:ascii="等线" w:eastAsia="等线" w:hAnsi="等线"/>
              <w:szCs w:val="21"/>
            </w:rPr>
          </w:rPrChange>
        </w:rPr>
        <w:t>2</w:t>
      </w:r>
      <w:del w:id="7959" w:author="raye" w:date="2018-08-10T16:24:00Z">
        <w:r w:rsidRPr="00EA4F4C" w:rsidDel="00996226">
          <w:rPr>
            <w:rStyle w:val="af6"/>
            <w:rFonts w:eastAsiaTheme="minorEastAsia"/>
            <w:rPrChange w:id="7960" w:author="raye" w:date="2018-08-10T15:07:00Z">
              <w:rPr>
                <w:rFonts w:ascii="等线" w:eastAsia="等线" w:hAnsi="等线"/>
                <w:szCs w:val="21"/>
              </w:rPr>
            </w:rPrChange>
          </w:rPr>
          <w:delText>）</w:delText>
        </w:r>
      </w:del>
      <w:ins w:id="7961" w:author="raye" w:date="2018-08-10T16:24:00Z">
        <w:r w:rsidR="00996226">
          <w:rPr>
            <w:rStyle w:val="af6"/>
            <w:rFonts w:eastAsiaTheme="minorEastAsia" w:hint="eastAsia"/>
          </w:rPr>
          <w:t>.</w:t>
        </w:r>
        <w:r w:rsidR="00996226">
          <w:rPr>
            <w:rStyle w:val="af6"/>
            <w:rFonts w:eastAsiaTheme="minorEastAsia"/>
          </w:rPr>
          <w:t xml:space="preserve"> </w:t>
        </w:r>
      </w:ins>
      <w:r w:rsidRPr="00EA4F4C">
        <w:rPr>
          <w:rStyle w:val="af6"/>
          <w:rFonts w:eastAsiaTheme="minorEastAsia"/>
          <w:rPrChange w:id="7962" w:author="raye" w:date="2018-08-10T15:07:00Z">
            <w:rPr>
              <w:rFonts w:ascii="等线" w:eastAsia="等线" w:hAnsi="等线"/>
              <w:szCs w:val="21"/>
            </w:rPr>
          </w:rPrChange>
        </w:rPr>
        <w:t>Move in, dial out second levels - corresponding document type, not clickable. If we can recognize a PDF, we can map the fields of the PDF to the empty form, and if not, refer to the following rules</w:t>
      </w:r>
    </w:p>
    <w:p w14:paraId="7597E2F5" w14:textId="2EB7A716" w:rsidR="00CC2CBF" w:rsidRPr="00E573DF" w:rsidRDefault="00CC2CBF">
      <w:pPr>
        <w:rPr>
          <w:rStyle w:val="af6"/>
          <w:rFonts w:eastAsiaTheme="minorEastAsia"/>
          <w:rPrChange w:id="7963" w:author="raye" w:date="2018-08-10T16:24:00Z">
            <w:rPr>
              <w:rFonts w:ascii="等线" w:eastAsia="等线" w:hAnsi="等线"/>
              <w:sz w:val="21"/>
              <w:szCs w:val="21"/>
            </w:rPr>
          </w:rPrChange>
        </w:rPr>
        <w:pPrChange w:id="7964" w:author="raye" w:date="2018-08-10T16:24:00Z">
          <w:pPr>
            <w:pStyle w:val="afd"/>
            <w:ind w:firstLineChars="0"/>
          </w:pPr>
        </w:pPrChange>
      </w:pPr>
      <w:r w:rsidRPr="00E573DF">
        <w:rPr>
          <w:rStyle w:val="af6"/>
          <w:rFonts w:eastAsiaTheme="minorEastAsia"/>
          <w:rPrChange w:id="7965" w:author="raye" w:date="2018-08-10T16:24:00Z">
            <w:rPr>
              <w:rFonts w:ascii="等线" w:eastAsia="等线" w:hAnsi="等线"/>
              <w:szCs w:val="21"/>
            </w:rPr>
          </w:rPrChange>
        </w:rPr>
        <w:t>3</w:t>
      </w:r>
      <w:del w:id="7966" w:author="raye" w:date="2018-08-10T16:24:00Z">
        <w:r w:rsidRPr="00E573DF" w:rsidDel="00996226">
          <w:rPr>
            <w:rStyle w:val="af6"/>
            <w:rFonts w:eastAsiaTheme="minorEastAsia"/>
            <w:rPrChange w:id="7967" w:author="raye" w:date="2018-08-10T16:24:00Z">
              <w:rPr>
                <w:rFonts w:ascii="等线" w:eastAsia="等线" w:hAnsi="等线"/>
                <w:szCs w:val="21"/>
              </w:rPr>
            </w:rPrChange>
          </w:rPr>
          <w:delText>）</w:delText>
        </w:r>
      </w:del>
      <w:ins w:id="7968" w:author="raye" w:date="2018-08-10T16:24:00Z">
        <w:r w:rsidR="00996226">
          <w:rPr>
            <w:rStyle w:val="af6"/>
            <w:rFonts w:eastAsiaTheme="minorEastAsia" w:hint="eastAsia"/>
          </w:rPr>
          <w:t>.</w:t>
        </w:r>
        <w:r w:rsidR="00996226">
          <w:rPr>
            <w:rStyle w:val="af6"/>
            <w:rFonts w:eastAsiaTheme="minorEastAsia"/>
          </w:rPr>
          <w:t xml:space="preserve"> </w:t>
        </w:r>
      </w:ins>
      <w:r w:rsidRPr="00E573DF">
        <w:rPr>
          <w:rStyle w:val="af6"/>
          <w:rFonts w:eastAsiaTheme="minorEastAsia"/>
          <w:rPrChange w:id="7969" w:author="raye" w:date="2018-08-10T16:24:00Z">
            <w:rPr>
              <w:rFonts w:ascii="等线" w:eastAsia="等线" w:hAnsi="等线"/>
              <w:szCs w:val="21"/>
            </w:rPr>
          </w:rPrChange>
        </w:rPr>
        <w:t>At the second level, there are some mapping relationships</w:t>
      </w:r>
    </w:p>
    <w:p w14:paraId="3CA4CB5D" w14:textId="6A7F7488" w:rsidR="00E573DF" w:rsidRPr="00E573DF" w:rsidRDefault="00996226">
      <w:pPr>
        <w:rPr>
          <w:ins w:id="7970" w:author="raye" w:date="2018-08-10T16:24:00Z"/>
          <w:rStyle w:val="af6"/>
          <w:rFonts w:eastAsiaTheme="minorEastAsia"/>
          <w:rPrChange w:id="7971" w:author="raye" w:date="2018-08-10T16:24:00Z">
            <w:rPr>
              <w:ins w:id="7972" w:author="raye" w:date="2018-08-10T16:24:00Z"/>
              <w:rFonts w:ascii="宋体" w:eastAsia="宋体" w:cs="宋体"/>
              <w:kern w:val="0"/>
              <w:sz w:val="18"/>
              <w:szCs w:val="18"/>
              <w:lang w:val="zh-CN"/>
            </w:rPr>
          </w:rPrChange>
        </w:rPr>
        <w:pPrChange w:id="7973" w:author="raye" w:date="2018-08-10T16:24:00Z">
          <w:pPr>
            <w:autoSpaceDE w:val="0"/>
            <w:autoSpaceDN w:val="0"/>
            <w:adjustRightInd w:val="0"/>
            <w:ind w:left="200"/>
            <w:jc w:val="left"/>
          </w:pPr>
        </w:pPrChange>
      </w:pPr>
      <w:ins w:id="7974" w:author="raye" w:date="2018-08-10T16:24:00Z">
        <w:r>
          <w:rPr>
            <w:rStyle w:val="af6"/>
            <w:rFonts w:eastAsiaTheme="minorEastAsia"/>
          </w:rPr>
          <w:t>1)</w:t>
        </w:r>
        <w:r w:rsidR="00E573DF">
          <w:rPr>
            <w:rStyle w:val="af6"/>
            <w:rFonts w:eastAsiaTheme="minorEastAsia"/>
          </w:rPr>
          <w:t xml:space="preserve"> </w:t>
        </w:r>
        <w:r w:rsidR="00E573DF" w:rsidRPr="00E573DF">
          <w:rPr>
            <w:rStyle w:val="af6"/>
            <w:rFonts w:eastAsiaTheme="minorEastAsia"/>
            <w:rPrChange w:id="7975" w:author="raye" w:date="2018-08-10T16:24:00Z">
              <w:rPr>
                <w:rFonts w:ascii="宋体" w:eastAsia="宋体" w:cs="宋体"/>
                <w:kern w:val="0"/>
                <w:sz w:val="18"/>
                <w:szCs w:val="18"/>
                <w:lang w:val="zh-CN"/>
              </w:rPr>
            </w:rPrChange>
          </w:rPr>
          <w:t>Click on the mapping settings in the upper right corner to bring up the Map Fields check box. After saving, when you encounter the same credentials such as bill of lading 2, the fields will be automatically mapped according to the fields had set on the page (for example, bill of lading 1) that no need enter again.</w:t>
        </w:r>
      </w:ins>
    </w:p>
    <w:p w14:paraId="191A846E" w14:textId="77777777" w:rsidR="00E573DF" w:rsidRPr="00E573DF" w:rsidRDefault="00E573DF">
      <w:pPr>
        <w:rPr>
          <w:ins w:id="7976" w:author="raye" w:date="2018-08-10T16:24:00Z"/>
          <w:rStyle w:val="af6"/>
          <w:rFonts w:eastAsiaTheme="minorEastAsia"/>
          <w:rPrChange w:id="7977" w:author="raye" w:date="2018-08-10T16:24:00Z">
            <w:rPr>
              <w:ins w:id="7978" w:author="raye" w:date="2018-08-10T16:24:00Z"/>
              <w:rFonts w:ascii="宋体" w:eastAsia="宋体" w:cs="宋体"/>
              <w:kern w:val="0"/>
              <w:sz w:val="18"/>
              <w:szCs w:val="18"/>
              <w:lang w:val="zh-CN"/>
            </w:rPr>
          </w:rPrChange>
        </w:rPr>
        <w:pPrChange w:id="7979" w:author="raye" w:date="2018-08-10T16:24:00Z">
          <w:pPr>
            <w:autoSpaceDE w:val="0"/>
            <w:autoSpaceDN w:val="0"/>
            <w:adjustRightInd w:val="0"/>
            <w:ind w:left="200"/>
            <w:jc w:val="left"/>
          </w:pPr>
        </w:pPrChange>
      </w:pPr>
    </w:p>
    <w:p w14:paraId="4183EDC0" w14:textId="5D722E90" w:rsidR="00E573DF" w:rsidRPr="00E573DF" w:rsidRDefault="00996226">
      <w:pPr>
        <w:rPr>
          <w:ins w:id="7980" w:author="raye" w:date="2018-08-10T16:24:00Z"/>
          <w:rStyle w:val="af6"/>
          <w:rFonts w:eastAsiaTheme="minorEastAsia"/>
          <w:rPrChange w:id="7981" w:author="raye" w:date="2018-08-10T16:24:00Z">
            <w:rPr>
              <w:ins w:id="7982" w:author="raye" w:date="2018-08-10T16:24:00Z"/>
              <w:rFonts w:cs="宋体"/>
              <w:kern w:val="0"/>
              <w:sz w:val="18"/>
              <w:szCs w:val="18"/>
            </w:rPr>
          </w:rPrChange>
        </w:rPr>
        <w:pPrChange w:id="7983" w:author="raye" w:date="2018-08-10T16:24:00Z">
          <w:pPr>
            <w:pStyle w:val="afd"/>
            <w:ind w:firstLineChars="0"/>
          </w:pPr>
        </w:pPrChange>
      </w:pPr>
      <w:ins w:id="7984" w:author="raye" w:date="2018-08-10T16:24:00Z">
        <w:r>
          <w:rPr>
            <w:rStyle w:val="af6"/>
            <w:rFonts w:eastAsiaTheme="minorEastAsia"/>
          </w:rPr>
          <w:t>2)</w:t>
        </w:r>
        <w:r w:rsidR="00E573DF">
          <w:rPr>
            <w:rStyle w:val="af6"/>
            <w:rFonts w:eastAsiaTheme="minorEastAsia"/>
          </w:rPr>
          <w:t xml:space="preserve"> </w:t>
        </w:r>
        <w:r w:rsidR="00E573DF" w:rsidRPr="00E573DF">
          <w:rPr>
            <w:rStyle w:val="af6"/>
            <w:rFonts w:eastAsiaTheme="minorEastAsia"/>
            <w:rPrChange w:id="7985" w:author="raye" w:date="2018-08-10T16:24:00Z">
              <w:rPr>
                <w:rFonts w:cs="宋体"/>
                <w:kern w:val="0"/>
                <w:sz w:val="18"/>
                <w:szCs w:val="18"/>
                <w:lang w:val="zh-CN"/>
              </w:rPr>
            </w:rPrChange>
          </w:rPr>
          <w:t>If a new bill of lading  (for example, bill of lading 3) is reset, the setting of bill of lading 1 will be cleared. When input bill of lading 4, it will be entered according to the setting of bill of lading 3</w:t>
        </w:r>
      </w:ins>
    </w:p>
    <w:p w14:paraId="51DE11F7" w14:textId="241F5707" w:rsidR="00E573DF" w:rsidRPr="00E573DF" w:rsidRDefault="00E573DF">
      <w:pPr>
        <w:rPr>
          <w:ins w:id="7986" w:author="raye" w:date="2018-08-10T16:24:00Z"/>
          <w:rStyle w:val="af6"/>
          <w:rFonts w:eastAsiaTheme="minorEastAsia"/>
          <w:rPrChange w:id="7987" w:author="raye" w:date="2018-08-10T16:24:00Z">
            <w:rPr>
              <w:ins w:id="7988" w:author="raye" w:date="2018-08-10T16:24:00Z"/>
              <w:rFonts w:cs="宋体"/>
              <w:kern w:val="0"/>
              <w:sz w:val="18"/>
              <w:szCs w:val="18"/>
            </w:rPr>
          </w:rPrChange>
        </w:rPr>
        <w:pPrChange w:id="7989" w:author="raye" w:date="2018-08-10T16:24:00Z">
          <w:pPr>
            <w:pStyle w:val="afd"/>
            <w:ind w:firstLineChars="0"/>
          </w:pPr>
        </w:pPrChange>
      </w:pPr>
      <w:ins w:id="7990" w:author="raye" w:date="2018-08-10T16:24:00Z">
        <w:r w:rsidRPr="00E573DF">
          <w:rPr>
            <w:rStyle w:val="af6"/>
            <w:rFonts w:eastAsiaTheme="minorEastAsia"/>
            <w:rPrChange w:id="7991" w:author="raye" w:date="2018-08-10T16:24:00Z">
              <w:rPr>
                <w:rFonts w:cs="宋体"/>
                <w:kern w:val="0"/>
                <w:sz w:val="18"/>
                <w:szCs w:val="18"/>
                <w:lang w:val="zh-CN"/>
              </w:rPr>
            </w:rPrChange>
          </w:rPr>
          <w:t>If all mapping fields are cleared on the bill of lading 3 and click "Save", the bill of lading 4 will no longer continue to map. (When the bill of lading 3 clicks on the mapping setting, the default is to map the mapping field set by the bill of lading 1)</w:t>
        </w:r>
      </w:ins>
    </w:p>
    <w:p w14:paraId="615A6907" w14:textId="77777777" w:rsidR="00E573DF" w:rsidRPr="00E573DF" w:rsidRDefault="00E573DF">
      <w:pPr>
        <w:rPr>
          <w:ins w:id="7992" w:author="raye" w:date="2018-08-10T16:24:00Z"/>
          <w:rFonts w:cs="宋体"/>
          <w:kern w:val="0"/>
          <w:sz w:val="18"/>
          <w:szCs w:val="18"/>
          <w:rPrChange w:id="7993" w:author="raye" w:date="2018-08-10T16:24:00Z">
            <w:rPr>
              <w:ins w:id="7994" w:author="raye" w:date="2018-08-10T16:24:00Z"/>
              <w:rFonts w:cs="宋体"/>
              <w:kern w:val="0"/>
              <w:sz w:val="18"/>
              <w:szCs w:val="18"/>
            </w:rPr>
          </w:rPrChange>
        </w:rPr>
        <w:pPrChange w:id="7995" w:author="raye" w:date="2018-08-10T15:07:00Z">
          <w:pPr>
            <w:pStyle w:val="afd"/>
            <w:ind w:firstLineChars="0"/>
          </w:pPr>
        </w:pPrChange>
      </w:pPr>
    </w:p>
    <w:p w14:paraId="5EEACCC9" w14:textId="4D22FA03" w:rsidR="00CC2CBF" w:rsidRPr="00EA4F4C" w:rsidDel="00E573DF" w:rsidRDefault="00CC2CBF">
      <w:pPr>
        <w:rPr>
          <w:del w:id="7996" w:author="raye" w:date="2018-08-10T16:24:00Z"/>
          <w:rStyle w:val="af6"/>
          <w:rFonts w:eastAsiaTheme="minorEastAsia"/>
          <w:color w:val="FF0000"/>
          <w:rPrChange w:id="7997" w:author="raye" w:date="2018-08-10T15:07:00Z">
            <w:rPr>
              <w:del w:id="7998" w:author="raye" w:date="2018-08-10T16:24:00Z"/>
              <w:rFonts w:ascii="等线" w:eastAsia="等线" w:hAnsi="等线"/>
              <w:sz w:val="21"/>
              <w:szCs w:val="21"/>
            </w:rPr>
          </w:rPrChange>
        </w:rPr>
        <w:pPrChange w:id="7999" w:author="raye" w:date="2018-08-10T15:07:00Z">
          <w:pPr>
            <w:pStyle w:val="afd"/>
            <w:ind w:firstLineChars="0"/>
          </w:pPr>
        </w:pPrChange>
      </w:pPr>
      <w:del w:id="8000" w:author="raye" w:date="2018-08-10T16:24:00Z">
        <w:r w:rsidRPr="00EA4F4C" w:rsidDel="00E573DF">
          <w:rPr>
            <w:rStyle w:val="af6"/>
            <w:rFonts w:eastAsiaTheme="minorEastAsia"/>
            <w:color w:val="FF0000"/>
            <w:rPrChange w:id="8001" w:author="raye" w:date="2018-08-10T15:07:00Z">
              <w:rPr>
                <w:rFonts w:ascii="等线" w:eastAsia="等线" w:hAnsi="等线"/>
                <w:szCs w:val="21"/>
              </w:rPr>
            </w:rPrChange>
          </w:rPr>
          <w:delText>A.  When a bill of lading is selected for the first time, the field is compared to the field existed. If the first level of the same category (mainly INVOICE), the corresponding fields (such as the description of the goods) in the other documents exist, the system will systematically help fill the field in the empty form.</w:delText>
        </w:r>
      </w:del>
    </w:p>
    <w:p w14:paraId="70BF178E" w14:textId="77F16EF4" w:rsidR="00CC2CBF" w:rsidRPr="00EA4F4C" w:rsidDel="00E573DF" w:rsidRDefault="00CC2CBF">
      <w:pPr>
        <w:rPr>
          <w:del w:id="8002" w:author="raye" w:date="2018-08-10T16:24:00Z"/>
          <w:rStyle w:val="af6"/>
          <w:rFonts w:eastAsiaTheme="minorEastAsia"/>
          <w:color w:val="FF0000"/>
          <w:rPrChange w:id="8003" w:author="raye" w:date="2018-08-10T15:07:00Z">
            <w:rPr>
              <w:del w:id="8004" w:author="raye" w:date="2018-08-10T16:24:00Z"/>
              <w:rFonts w:ascii="等线" w:eastAsia="等线" w:hAnsi="等线"/>
              <w:sz w:val="21"/>
              <w:szCs w:val="21"/>
            </w:rPr>
          </w:rPrChange>
        </w:rPr>
        <w:pPrChange w:id="8005" w:author="raye" w:date="2018-08-10T15:07:00Z">
          <w:pPr>
            <w:pStyle w:val="afd"/>
            <w:ind w:firstLineChars="0"/>
          </w:pPr>
        </w:pPrChange>
      </w:pPr>
      <w:del w:id="8006" w:author="raye" w:date="2018-08-10T16:24:00Z">
        <w:r w:rsidRPr="00EA4F4C" w:rsidDel="00E573DF">
          <w:rPr>
            <w:rStyle w:val="af6"/>
            <w:rFonts w:eastAsiaTheme="minorEastAsia"/>
            <w:color w:val="FF0000"/>
            <w:rPrChange w:id="8007" w:author="raye" w:date="2018-08-10T15:07:00Z">
              <w:rPr>
                <w:rFonts w:ascii="等线" w:eastAsia="等线" w:hAnsi="等线"/>
                <w:szCs w:val="21"/>
              </w:rPr>
            </w:rPrChange>
          </w:rPr>
          <w:delText>B.  When bill of lading at the same level is selected the second time, the system compares the fields of the last bill of lading and maps the corresponding copy to the current form.</w:delText>
        </w:r>
      </w:del>
    </w:p>
    <w:p w14:paraId="6DF788EF" w14:textId="525FB4B8" w:rsidR="00CC2CBF" w:rsidRPr="00EA4F4C" w:rsidDel="00E573DF" w:rsidRDefault="00CC2CBF">
      <w:pPr>
        <w:rPr>
          <w:del w:id="8008" w:author="raye" w:date="2018-08-10T16:24:00Z"/>
          <w:rStyle w:val="af6"/>
          <w:rFonts w:eastAsiaTheme="minorEastAsia"/>
          <w:color w:val="FF0000"/>
          <w:rPrChange w:id="8009" w:author="raye" w:date="2018-08-10T15:07:00Z">
            <w:rPr>
              <w:del w:id="8010" w:author="raye" w:date="2018-08-10T16:24:00Z"/>
              <w:rFonts w:ascii="等线" w:eastAsia="等线" w:hAnsi="等线"/>
              <w:sz w:val="21"/>
              <w:szCs w:val="21"/>
            </w:rPr>
          </w:rPrChange>
        </w:rPr>
        <w:pPrChange w:id="8011" w:author="raye" w:date="2018-08-10T15:07:00Z">
          <w:pPr>
            <w:pStyle w:val="afd"/>
            <w:ind w:firstLineChars="0"/>
          </w:pPr>
        </w:pPrChange>
      </w:pPr>
      <w:del w:id="8012" w:author="raye" w:date="2018-08-10T16:24:00Z">
        <w:r w:rsidRPr="00EA4F4C" w:rsidDel="00E573DF">
          <w:rPr>
            <w:rStyle w:val="af6"/>
            <w:rFonts w:eastAsiaTheme="minorEastAsia"/>
            <w:color w:val="FF0000"/>
            <w:rPrChange w:id="8013" w:author="raye" w:date="2018-08-10T15:07:00Z">
              <w:rPr>
                <w:rFonts w:ascii="等线" w:eastAsia="等线" w:hAnsi="等线"/>
                <w:szCs w:val="21"/>
              </w:rPr>
            </w:rPrChange>
          </w:rPr>
          <w:delText>Multiple similar forms in the upper right-hand corner can be chosen mapping relationships: for example, if the default mapping is invoice 3, the user can choose to map the contents of invoice to 1 or 2.</w:delText>
        </w:r>
      </w:del>
    </w:p>
    <w:p w14:paraId="4C4D3DD2" w14:textId="52ACD47A" w:rsidR="00CC2CBF" w:rsidRPr="00EA4F4C" w:rsidRDefault="00CC2CBF">
      <w:pPr>
        <w:rPr>
          <w:rStyle w:val="af6"/>
          <w:rFonts w:eastAsiaTheme="minorEastAsia"/>
          <w:rPrChange w:id="8014" w:author="raye" w:date="2018-08-10T15:07:00Z">
            <w:rPr>
              <w:rFonts w:ascii="等线" w:eastAsia="等线" w:hAnsi="等线"/>
              <w:sz w:val="21"/>
              <w:szCs w:val="21"/>
            </w:rPr>
          </w:rPrChange>
        </w:rPr>
        <w:pPrChange w:id="8015" w:author="raye" w:date="2018-08-10T15:07:00Z">
          <w:pPr>
            <w:pStyle w:val="afd"/>
            <w:ind w:firstLineChars="0"/>
          </w:pPr>
        </w:pPrChange>
      </w:pPr>
      <w:del w:id="8016" w:author="raye" w:date="2018-08-10T16:25:00Z">
        <w:r w:rsidRPr="00EA4F4C" w:rsidDel="00996226">
          <w:rPr>
            <w:rStyle w:val="af6"/>
            <w:rFonts w:eastAsiaTheme="minorEastAsia"/>
            <w:rPrChange w:id="8017" w:author="raye" w:date="2018-08-10T15:07:00Z">
              <w:rPr>
                <w:rFonts w:ascii="等线" w:eastAsia="等线" w:hAnsi="等线"/>
                <w:szCs w:val="21"/>
              </w:rPr>
            </w:rPrChange>
          </w:rPr>
          <w:delText>4</w:delText>
        </w:r>
        <w:r w:rsidRPr="00EA4F4C" w:rsidDel="00996226">
          <w:rPr>
            <w:rStyle w:val="af6"/>
            <w:rFonts w:eastAsiaTheme="minorEastAsia"/>
            <w:rPrChange w:id="8018" w:author="raye" w:date="2018-08-10T15:07:00Z">
              <w:rPr>
                <w:rFonts w:ascii="等线" w:eastAsia="等线" w:hAnsi="等线"/>
                <w:szCs w:val="21"/>
              </w:rPr>
            </w:rPrChange>
          </w:rPr>
          <w:delText>）</w:delText>
        </w:r>
      </w:del>
      <w:ins w:id="8019" w:author="raye" w:date="2018-08-10T16:25:00Z">
        <w:r w:rsidR="00996226">
          <w:rPr>
            <w:rStyle w:val="af6"/>
            <w:rFonts w:eastAsiaTheme="minorEastAsia"/>
          </w:rPr>
          <w:t>4.</w:t>
        </w:r>
      </w:ins>
      <w:del w:id="8020" w:author="raye" w:date="2018-08-10T16:25:00Z">
        <w:r w:rsidRPr="00EA4F4C" w:rsidDel="00996226">
          <w:rPr>
            <w:rStyle w:val="af6"/>
            <w:rFonts w:eastAsiaTheme="minorEastAsia"/>
            <w:rPrChange w:id="8021" w:author="raye" w:date="2018-08-10T15:07:00Z">
              <w:rPr>
                <w:rFonts w:ascii="等线" w:eastAsia="等线" w:hAnsi="等线"/>
                <w:szCs w:val="21"/>
              </w:rPr>
            </w:rPrChange>
          </w:rPr>
          <w:delText xml:space="preserve"> </w:delText>
        </w:r>
      </w:del>
      <w:r w:rsidRPr="00EA4F4C">
        <w:rPr>
          <w:rStyle w:val="af6"/>
          <w:rFonts w:eastAsiaTheme="minorEastAsia"/>
          <w:rPrChange w:id="8022" w:author="raye" w:date="2018-08-10T15:07:00Z">
            <w:rPr>
              <w:rFonts w:ascii="等线" w:eastAsia="等线" w:hAnsi="等线"/>
              <w:szCs w:val="21"/>
            </w:rPr>
          </w:rPrChange>
        </w:rPr>
        <w:t>Third level: When the second level fills in the form in the form, click SAVE (save) or SUBMIT (submission); the third level will generate the corresponding content, and click to switch</w:t>
      </w:r>
    </w:p>
    <w:p w14:paraId="4A498B03" w14:textId="0254EDEE" w:rsidR="00CC2CBF" w:rsidRPr="00EA4F4C" w:rsidDel="00FD04ED" w:rsidRDefault="00CC2CBF">
      <w:pPr>
        <w:rPr>
          <w:del w:id="8023" w:author="raye" w:date="2018-08-10T11:10:00Z"/>
          <w:rStyle w:val="af6"/>
          <w:rFonts w:eastAsiaTheme="minorEastAsia"/>
          <w:rPrChange w:id="8024" w:author="raye" w:date="2018-08-10T15:07:00Z">
            <w:rPr>
              <w:del w:id="8025" w:author="raye" w:date="2018-08-10T11:10:00Z"/>
              <w:rFonts w:ascii="等线" w:eastAsia="等线" w:hAnsi="等线"/>
              <w:b/>
              <w:sz w:val="21"/>
              <w:szCs w:val="21"/>
            </w:rPr>
          </w:rPrChange>
        </w:rPr>
        <w:pPrChange w:id="8026" w:author="raye" w:date="2018-08-10T15:07:00Z">
          <w:pPr>
            <w:pStyle w:val="afd"/>
            <w:numPr>
              <w:numId w:val="43"/>
            </w:numPr>
            <w:ind w:left="785" w:firstLineChars="0" w:hanging="360"/>
          </w:pPr>
        </w:pPrChange>
      </w:pPr>
      <w:del w:id="8027" w:author="raye" w:date="2018-08-10T16:25:00Z">
        <w:r w:rsidRPr="00EA4F4C" w:rsidDel="00996226">
          <w:rPr>
            <w:rStyle w:val="af6"/>
            <w:rFonts w:eastAsiaTheme="minorEastAsia"/>
            <w:rPrChange w:id="8028" w:author="raye" w:date="2018-08-10T15:07:00Z">
              <w:rPr>
                <w:rFonts w:ascii="等线" w:eastAsia="等线" w:hAnsi="等线"/>
                <w:szCs w:val="21"/>
              </w:rPr>
            </w:rPrChange>
          </w:rPr>
          <w:lastRenderedPageBreak/>
          <w:delText>5</w:delText>
        </w:r>
        <w:r w:rsidRPr="00EA4F4C" w:rsidDel="00996226">
          <w:rPr>
            <w:rStyle w:val="af6"/>
            <w:rFonts w:eastAsiaTheme="minorEastAsia"/>
            <w:rPrChange w:id="8029" w:author="raye" w:date="2018-08-10T15:07:00Z">
              <w:rPr>
                <w:rFonts w:ascii="等线" w:eastAsia="等线" w:hAnsi="等线"/>
                <w:szCs w:val="21"/>
              </w:rPr>
            </w:rPrChange>
          </w:rPr>
          <w:delText>）</w:delText>
        </w:r>
      </w:del>
      <w:ins w:id="8030" w:author="raye" w:date="2018-08-10T16:25:00Z">
        <w:r w:rsidR="00996226">
          <w:rPr>
            <w:rStyle w:val="af6"/>
            <w:rFonts w:eastAsiaTheme="minorEastAsia"/>
          </w:rPr>
          <w:t>5.</w:t>
        </w:r>
      </w:ins>
      <w:r w:rsidRPr="00EA4F4C">
        <w:rPr>
          <w:rStyle w:val="af6"/>
          <w:rFonts w:eastAsiaTheme="minorEastAsia"/>
          <w:rPrChange w:id="8031" w:author="raye" w:date="2018-08-10T15:07:00Z">
            <w:rPr>
              <w:rFonts w:ascii="等线" w:eastAsia="等线" w:hAnsi="等线"/>
              <w:noProof/>
              <w:szCs w:val="21"/>
            </w:rPr>
          </w:rPrChange>
        </w:rPr>
        <w:drawing>
          <wp:inline distT="0" distB="0" distL="0" distR="0" wp14:anchorId="0266D73F" wp14:editId="3E5C479B">
            <wp:extent cx="352425" cy="390525"/>
            <wp:effectExtent l="0" t="0" r="9525"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2425" cy="390525"/>
                    </a:xfrm>
                    <a:prstGeom prst="rect">
                      <a:avLst/>
                    </a:prstGeom>
                    <a:noFill/>
                    <a:ln>
                      <a:noFill/>
                    </a:ln>
                  </pic:spPr>
                </pic:pic>
              </a:graphicData>
            </a:graphic>
          </wp:inline>
        </w:drawing>
      </w:r>
      <w:r w:rsidRPr="00EA4F4C">
        <w:rPr>
          <w:rStyle w:val="af6"/>
          <w:rFonts w:eastAsiaTheme="minorEastAsia"/>
          <w:rPrChange w:id="8032" w:author="raye" w:date="2018-08-10T15:07:00Z">
            <w:rPr>
              <w:rFonts w:ascii="等线" w:eastAsia="等线" w:hAnsi="等线"/>
              <w:noProof/>
              <w:szCs w:val="21"/>
            </w:rPr>
          </w:rPrChange>
        </w:rPr>
        <w:t xml:space="preserve"> At the third level, click on this icon to drag the document. For example, if this document is under INVOICE1, it can be dragged to INVOICE2 or NO INVOICE</w:t>
      </w:r>
    </w:p>
    <w:p w14:paraId="27BCB7C2" w14:textId="77777777" w:rsidR="00FD04ED" w:rsidRPr="00EA4F4C" w:rsidRDefault="00FD04ED">
      <w:pPr>
        <w:rPr>
          <w:ins w:id="8033" w:author="raye" w:date="2018-08-10T11:10:00Z"/>
          <w:rStyle w:val="af6"/>
          <w:rFonts w:eastAsiaTheme="minorEastAsia"/>
          <w:rPrChange w:id="8034" w:author="raye" w:date="2018-08-10T15:07:00Z">
            <w:rPr>
              <w:ins w:id="8035" w:author="raye" w:date="2018-08-10T11:10:00Z"/>
              <w:rFonts w:ascii="等线" w:eastAsia="等线" w:hAnsi="等线"/>
              <w:noProof/>
              <w:sz w:val="21"/>
              <w:szCs w:val="21"/>
            </w:rPr>
          </w:rPrChange>
        </w:rPr>
        <w:pPrChange w:id="8036" w:author="raye" w:date="2018-08-10T15:07:00Z">
          <w:pPr>
            <w:pStyle w:val="afd"/>
            <w:numPr>
              <w:numId w:val="43"/>
            </w:numPr>
            <w:ind w:left="785" w:firstLineChars="0" w:hanging="360"/>
          </w:pPr>
        </w:pPrChange>
      </w:pPr>
    </w:p>
    <w:p w14:paraId="639C89CE" w14:textId="77777777" w:rsidR="00FD04ED" w:rsidRPr="00EA4F4C" w:rsidRDefault="00FD04ED">
      <w:pPr>
        <w:rPr>
          <w:ins w:id="8037" w:author="raye" w:date="2018-08-10T11:10:00Z"/>
          <w:rStyle w:val="af6"/>
          <w:rFonts w:eastAsiaTheme="minorEastAsia"/>
          <w:rPrChange w:id="8038" w:author="raye" w:date="2018-08-10T15:07:00Z">
            <w:rPr>
              <w:ins w:id="8039" w:author="raye" w:date="2018-08-10T11:10:00Z"/>
              <w:rFonts w:ascii="等线" w:eastAsia="等线" w:hAnsi="等线"/>
              <w:noProof/>
              <w:sz w:val="21"/>
              <w:szCs w:val="21"/>
            </w:rPr>
          </w:rPrChange>
        </w:rPr>
        <w:pPrChange w:id="8040" w:author="raye" w:date="2018-08-10T15:07:00Z">
          <w:pPr>
            <w:pStyle w:val="afd"/>
            <w:numPr>
              <w:numId w:val="43"/>
            </w:numPr>
            <w:ind w:left="785" w:firstLineChars="0" w:hanging="360"/>
          </w:pPr>
        </w:pPrChange>
      </w:pPr>
    </w:p>
    <w:p w14:paraId="03F1F05F" w14:textId="5DF037E1" w:rsidR="00F334CA" w:rsidRPr="00EA4F4C" w:rsidRDefault="00F334CA">
      <w:pPr>
        <w:pStyle w:val="a0"/>
        <w:numPr>
          <w:ilvl w:val="0"/>
          <w:numId w:val="178"/>
        </w:numPr>
        <w:ind w:firstLineChars="0"/>
        <w:rPr>
          <w:rStyle w:val="aff4"/>
          <w:rFonts w:eastAsiaTheme="minorEastAsia"/>
          <w:rPrChange w:id="8041" w:author="raye" w:date="2018-08-10T15:07:00Z">
            <w:rPr>
              <w:rFonts w:ascii="等线" w:eastAsia="等线" w:hAnsi="等线"/>
              <w:b/>
              <w:sz w:val="21"/>
              <w:szCs w:val="21"/>
            </w:rPr>
          </w:rPrChange>
        </w:rPr>
        <w:pPrChange w:id="8042" w:author="raye" w:date="2018-08-10T15:07:00Z">
          <w:pPr>
            <w:pStyle w:val="afd"/>
            <w:numPr>
              <w:numId w:val="43"/>
            </w:numPr>
            <w:ind w:left="785" w:firstLineChars="0" w:hanging="360"/>
          </w:pPr>
        </w:pPrChange>
      </w:pPr>
      <w:r w:rsidRPr="00EA4F4C">
        <w:rPr>
          <w:rStyle w:val="aff4"/>
          <w:rFonts w:eastAsiaTheme="minorEastAsia"/>
          <w:rPrChange w:id="8043" w:author="raye" w:date="2018-08-10T15:07:00Z">
            <w:rPr>
              <w:rFonts w:ascii="等线" w:eastAsia="等线" w:hAnsi="等线"/>
              <w:b/>
              <w:szCs w:val="21"/>
            </w:rPr>
          </w:rPrChange>
        </w:rPr>
        <w:t>INVOICE</w:t>
      </w:r>
    </w:p>
    <w:p w14:paraId="399F254E" w14:textId="7CB7B55B" w:rsidR="00CC2CBF" w:rsidRPr="00EA4F4C" w:rsidRDefault="00EA4F4C">
      <w:pPr>
        <w:rPr>
          <w:rStyle w:val="af6"/>
          <w:rFonts w:eastAsiaTheme="minorEastAsia"/>
          <w:b/>
          <w:rPrChange w:id="8044" w:author="raye" w:date="2018-08-10T15:09:00Z">
            <w:rPr>
              <w:rFonts w:ascii="等线" w:eastAsia="等线" w:hAnsi="等线"/>
              <w:sz w:val="21"/>
              <w:szCs w:val="21"/>
            </w:rPr>
          </w:rPrChange>
        </w:rPr>
        <w:pPrChange w:id="8045" w:author="raye" w:date="2018-08-10T15:08:00Z">
          <w:pPr>
            <w:pStyle w:val="afd"/>
            <w:ind w:left="420" w:firstLineChars="0" w:hanging="420"/>
          </w:pPr>
        </w:pPrChange>
      </w:pPr>
      <w:ins w:id="8046" w:author="raye" w:date="2018-08-10T15:08:00Z">
        <w:r w:rsidRPr="00EA4F4C">
          <w:rPr>
            <w:rStyle w:val="af6"/>
            <w:rFonts w:eastAsiaTheme="minorEastAsia"/>
            <w:b/>
            <w:rPrChange w:id="8047" w:author="raye" w:date="2018-08-10T15:09:00Z">
              <w:rPr>
                <w:rStyle w:val="af6"/>
                <w:rFonts w:eastAsiaTheme="minorEastAsia"/>
              </w:rPr>
            </w:rPrChange>
          </w:rPr>
          <w:t xml:space="preserve">1. </w:t>
        </w:r>
      </w:ins>
      <w:r w:rsidR="00CC2CBF" w:rsidRPr="00EA4F4C">
        <w:rPr>
          <w:rStyle w:val="af6"/>
          <w:rFonts w:eastAsiaTheme="minorEastAsia"/>
          <w:b/>
          <w:rPrChange w:id="8048" w:author="raye" w:date="2018-08-10T15:09:00Z">
            <w:rPr>
              <w:rFonts w:ascii="等线" w:eastAsia="等线" w:hAnsi="等线"/>
              <w:szCs w:val="21"/>
            </w:rPr>
          </w:rPrChange>
        </w:rPr>
        <w:t>First Level</w:t>
      </w:r>
    </w:p>
    <w:p w14:paraId="2966ED77" w14:textId="4207B69E" w:rsidR="00CC2CBF" w:rsidRPr="00EA4F4C" w:rsidRDefault="00EA4F4C">
      <w:pPr>
        <w:rPr>
          <w:rStyle w:val="af6"/>
          <w:rFonts w:eastAsiaTheme="minorEastAsia"/>
          <w:rPrChange w:id="8049" w:author="raye" w:date="2018-08-10T15:08:00Z">
            <w:rPr>
              <w:rFonts w:ascii="等线" w:eastAsia="等线" w:hAnsi="等线"/>
              <w:sz w:val="21"/>
              <w:szCs w:val="21"/>
            </w:rPr>
          </w:rPrChange>
        </w:rPr>
        <w:pPrChange w:id="8050" w:author="raye" w:date="2018-08-10T15:08:00Z">
          <w:pPr>
            <w:pStyle w:val="afd"/>
            <w:numPr>
              <w:numId w:val="39"/>
            </w:numPr>
            <w:ind w:left="360" w:firstLineChars="0" w:hanging="360"/>
          </w:pPr>
        </w:pPrChange>
      </w:pPr>
      <w:ins w:id="8051" w:author="raye" w:date="2018-08-10T15:08:00Z">
        <w:r>
          <w:rPr>
            <w:rStyle w:val="af6"/>
            <w:rFonts w:eastAsiaTheme="minorEastAsia"/>
          </w:rPr>
          <w:t xml:space="preserve">1) </w:t>
        </w:r>
      </w:ins>
      <w:r w:rsidR="00CC2CBF" w:rsidRPr="00EA4F4C">
        <w:rPr>
          <w:rStyle w:val="af6"/>
          <w:rFonts w:eastAsiaTheme="minorEastAsia"/>
          <w:rPrChange w:id="8052" w:author="raye" w:date="2018-08-10T15:08:00Z">
            <w:rPr>
              <w:rFonts w:ascii="等线" w:eastAsia="等线" w:hAnsi="等线"/>
              <w:szCs w:val="21"/>
            </w:rPr>
          </w:rPrChange>
        </w:rPr>
        <w:t>To relate to the invoice, one needs to add the invoice first.</w:t>
      </w:r>
    </w:p>
    <w:p w14:paraId="6CB0B6AF" w14:textId="77777777" w:rsidR="00CC2CBF" w:rsidRPr="00EA4F4C" w:rsidRDefault="00CC2CBF">
      <w:pPr>
        <w:rPr>
          <w:rStyle w:val="af6"/>
          <w:rFonts w:eastAsiaTheme="minorEastAsia"/>
          <w:rPrChange w:id="8053" w:author="raye" w:date="2018-08-10T15:08:00Z">
            <w:rPr>
              <w:rFonts w:ascii="等线" w:eastAsia="等线" w:hAnsi="等线"/>
              <w:sz w:val="21"/>
              <w:szCs w:val="21"/>
            </w:rPr>
          </w:rPrChange>
        </w:rPr>
        <w:pPrChange w:id="8054" w:author="raye" w:date="2018-08-10T15:08:00Z">
          <w:pPr>
            <w:pStyle w:val="afd"/>
            <w:ind w:left="360" w:firstLineChars="0" w:firstLine="0"/>
          </w:pPr>
        </w:pPrChange>
      </w:pPr>
      <w:r w:rsidRPr="00EA4F4C">
        <w:rPr>
          <w:rStyle w:val="af6"/>
          <w:rFonts w:eastAsiaTheme="minorEastAsia"/>
          <w:rPrChange w:id="8055" w:author="raye" w:date="2018-08-10T15:08:00Z">
            <w:rPr>
              <w:rFonts w:ascii="等线" w:eastAsia="等线" w:hAnsi="等线"/>
              <w:szCs w:val="21"/>
            </w:rPr>
          </w:rPrChange>
        </w:rPr>
        <w:t>Click +ADD INVOICE, in the first level directory, there will be one more INVOICE.</w:t>
      </w:r>
    </w:p>
    <w:p w14:paraId="525D4A37" w14:textId="77777777" w:rsidR="00CC2CBF" w:rsidRPr="00EA4F4C" w:rsidRDefault="00CC2CBF">
      <w:pPr>
        <w:rPr>
          <w:rStyle w:val="af6"/>
          <w:rFonts w:eastAsiaTheme="minorEastAsia"/>
          <w:rPrChange w:id="8056" w:author="raye" w:date="2018-08-10T15:08:00Z">
            <w:rPr>
              <w:rFonts w:ascii="等线" w:eastAsia="等线" w:hAnsi="等线"/>
              <w:sz w:val="21"/>
              <w:szCs w:val="21"/>
            </w:rPr>
          </w:rPrChange>
        </w:rPr>
        <w:pPrChange w:id="8057" w:author="raye" w:date="2018-08-10T15:08:00Z">
          <w:pPr>
            <w:pStyle w:val="afd"/>
            <w:ind w:left="420"/>
          </w:pPr>
        </w:pPrChange>
      </w:pPr>
    </w:p>
    <w:p w14:paraId="5FF4F685" w14:textId="77777777" w:rsidR="00CC2CBF" w:rsidRPr="00EA4F4C" w:rsidRDefault="00CC2CBF">
      <w:pPr>
        <w:rPr>
          <w:rStyle w:val="af6"/>
          <w:rFonts w:eastAsiaTheme="minorEastAsia"/>
          <w:rPrChange w:id="8058" w:author="raye" w:date="2018-08-10T15:08:00Z">
            <w:rPr>
              <w:rFonts w:ascii="等线" w:eastAsia="等线" w:hAnsi="等线"/>
              <w:sz w:val="21"/>
              <w:szCs w:val="21"/>
            </w:rPr>
          </w:rPrChange>
        </w:rPr>
        <w:pPrChange w:id="8059" w:author="raye" w:date="2018-08-10T15:08:00Z">
          <w:pPr>
            <w:pStyle w:val="afd"/>
            <w:ind w:left="420" w:firstLineChars="0" w:hanging="420"/>
          </w:pPr>
        </w:pPrChange>
      </w:pPr>
      <w:r w:rsidRPr="00EA4F4C">
        <w:rPr>
          <w:rStyle w:val="af6"/>
          <w:rFonts w:eastAsiaTheme="minorEastAsia"/>
          <w:rPrChange w:id="8060" w:author="raye" w:date="2018-08-10T15:08:00Z">
            <w:rPr>
              <w:rFonts w:ascii="等线" w:eastAsia="等线" w:hAnsi="等线"/>
              <w:szCs w:val="21"/>
            </w:rPr>
          </w:rPrChange>
        </w:rPr>
        <w:t>The mouse moves in to display second levels of directory, allowing users to choose other documents related to the invoice. Click to retrieve the invoice.</w:t>
      </w:r>
    </w:p>
    <w:p w14:paraId="53A244A6" w14:textId="0A3F6FE0" w:rsidR="00CC2CBF" w:rsidRPr="00EA4F4C" w:rsidRDefault="00EA4F4C">
      <w:pPr>
        <w:rPr>
          <w:rStyle w:val="af6"/>
          <w:rFonts w:eastAsiaTheme="minorEastAsia"/>
          <w:rPrChange w:id="8061" w:author="raye" w:date="2018-08-10T15:08:00Z">
            <w:rPr>
              <w:rFonts w:ascii="等线" w:eastAsia="等线" w:hAnsi="等线"/>
              <w:sz w:val="21"/>
              <w:szCs w:val="21"/>
            </w:rPr>
          </w:rPrChange>
        </w:rPr>
        <w:pPrChange w:id="8062" w:author="raye" w:date="2018-08-10T15:08:00Z">
          <w:pPr>
            <w:pStyle w:val="afd"/>
            <w:numPr>
              <w:numId w:val="39"/>
            </w:numPr>
            <w:ind w:left="420" w:firstLineChars="0" w:hanging="420"/>
          </w:pPr>
        </w:pPrChange>
      </w:pPr>
      <w:ins w:id="8063" w:author="raye" w:date="2018-08-10T15:08:00Z">
        <w:r>
          <w:rPr>
            <w:rStyle w:val="af6"/>
            <w:rFonts w:eastAsiaTheme="minorEastAsia"/>
          </w:rPr>
          <w:t xml:space="preserve">2) </w:t>
        </w:r>
      </w:ins>
      <w:r w:rsidR="00CC2CBF" w:rsidRPr="00EA4F4C">
        <w:rPr>
          <w:rStyle w:val="af6"/>
          <w:rFonts w:eastAsiaTheme="minorEastAsia"/>
          <w:rPrChange w:id="8064" w:author="raye" w:date="2018-08-10T15:08:00Z">
            <w:rPr>
              <w:rFonts w:ascii="等线" w:eastAsia="等线" w:hAnsi="等线"/>
              <w:szCs w:val="21"/>
            </w:rPr>
          </w:rPrChange>
        </w:rPr>
        <w:t>Delete</w:t>
      </w:r>
    </w:p>
    <w:p w14:paraId="13308992" w14:textId="77777777" w:rsidR="00CC2CBF" w:rsidRPr="00EA4F4C" w:rsidRDefault="00CC2CBF">
      <w:pPr>
        <w:rPr>
          <w:rStyle w:val="af6"/>
          <w:rFonts w:eastAsiaTheme="minorEastAsia"/>
          <w:rPrChange w:id="8065" w:author="raye" w:date="2018-08-10T15:08:00Z">
            <w:rPr>
              <w:rFonts w:ascii="等线" w:eastAsia="等线" w:hAnsi="等线"/>
              <w:sz w:val="21"/>
              <w:szCs w:val="21"/>
            </w:rPr>
          </w:rPrChange>
        </w:rPr>
        <w:pPrChange w:id="8066" w:author="raye" w:date="2018-08-10T15:08:00Z">
          <w:pPr>
            <w:pStyle w:val="afd"/>
            <w:numPr>
              <w:numId w:val="40"/>
            </w:numPr>
            <w:ind w:left="420" w:firstLineChars="0" w:hanging="420"/>
          </w:pPr>
        </w:pPrChange>
      </w:pPr>
      <w:r w:rsidRPr="00EA4F4C">
        <w:rPr>
          <w:rStyle w:val="af6"/>
          <w:rFonts w:eastAsiaTheme="minorEastAsia"/>
          <w:rPrChange w:id="8067" w:author="raye" w:date="2018-08-10T15:08:00Z">
            <w:rPr>
              <w:rFonts w:ascii="等线" w:eastAsia="等线" w:hAnsi="等线"/>
              <w:szCs w:val="21"/>
            </w:rPr>
          </w:rPrChange>
        </w:rPr>
        <w:t>If deleted then the invoices will be reordered</w:t>
      </w:r>
    </w:p>
    <w:p w14:paraId="481A63C8" w14:textId="77777777" w:rsidR="00CC2CBF" w:rsidRPr="00EA4F4C" w:rsidRDefault="00CC2CBF">
      <w:pPr>
        <w:rPr>
          <w:rStyle w:val="af6"/>
          <w:rFonts w:eastAsiaTheme="minorEastAsia"/>
          <w:rPrChange w:id="8068" w:author="raye" w:date="2018-08-10T15:08:00Z">
            <w:rPr>
              <w:rFonts w:ascii="等线" w:eastAsia="等线" w:hAnsi="等线"/>
              <w:sz w:val="21"/>
              <w:szCs w:val="21"/>
            </w:rPr>
          </w:rPrChange>
        </w:rPr>
        <w:pPrChange w:id="8069" w:author="raye" w:date="2018-08-10T15:08:00Z">
          <w:pPr>
            <w:pStyle w:val="afd"/>
            <w:numPr>
              <w:numId w:val="40"/>
            </w:numPr>
            <w:ind w:left="420" w:firstLineChars="0" w:hanging="420"/>
          </w:pPr>
        </w:pPrChange>
      </w:pPr>
      <w:r w:rsidRPr="00EA4F4C">
        <w:rPr>
          <w:rStyle w:val="af6"/>
          <w:rFonts w:eastAsiaTheme="minorEastAsia"/>
          <w:rPrChange w:id="8070" w:author="raye" w:date="2018-08-10T15:08:00Z">
            <w:rPr>
              <w:rFonts w:ascii="等线" w:eastAsia="等线" w:hAnsi="等线"/>
              <w:szCs w:val="21"/>
            </w:rPr>
          </w:rPrChange>
        </w:rPr>
        <w:t>Deletion will only delete the invoice. Other forms associated with it will be automatically placed in NO INVOICE</w:t>
      </w:r>
    </w:p>
    <w:p w14:paraId="3772BCE8" w14:textId="77777777" w:rsidR="00CC2CBF" w:rsidRPr="00EA4F4C" w:rsidRDefault="00CC2CBF">
      <w:pPr>
        <w:rPr>
          <w:rStyle w:val="af6"/>
          <w:rFonts w:eastAsiaTheme="minorEastAsia"/>
          <w:rPrChange w:id="8071" w:author="raye" w:date="2018-08-10T15:08:00Z">
            <w:rPr>
              <w:rFonts w:ascii="等线" w:eastAsia="等线" w:hAnsi="等线"/>
              <w:sz w:val="21"/>
              <w:szCs w:val="21"/>
            </w:rPr>
          </w:rPrChange>
        </w:rPr>
        <w:pPrChange w:id="8072" w:author="raye" w:date="2018-08-10T15:08:00Z">
          <w:pPr>
            <w:pStyle w:val="afd"/>
            <w:numPr>
              <w:numId w:val="40"/>
            </w:numPr>
            <w:ind w:left="420" w:firstLineChars="0" w:hanging="420"/>
          </w:pPr>
        </w:pPrChange>
      </w:pPr>
      <w:r w:rsidRPr="00EA4F4C">
        <w:rPr>
          <w:rStyle w:val="af6"/>
          <w:rFonts w:eastAsiaTheme="minorEastAsia"/>
          <w:rPrChange w:id="8073" w:author="raye" w:date="2018-08-10T15:08:00Z">
            <w:rPr>
              <w:rFonts w:ascii="等线" w:eastAsia="等线" w:hAnsi="等线"/>
              <w:szCs w:val="21"/>
            </w:rPr>
          </w:rPrChange>
        </w:rPr>
        <w:t>A window will pop up when deleting</w:t>
      </w:r>
    </w:p>
    <w:p w14:paraId="47C5F489" w14:textId="77777777" w:rsidR="00CC2CBF" w:rsidRPr="00EA4F4C" w:rsidRDefault="00CC2CBF">
      <w:pPr>
        <w:rPr>
          <w:rStyle w:val="af6"/>
          <w:rFonts w:eastAsiaTheme="minorEastAsia"/>
          <w:rPrChange w:id="8074" w:author="raye" w:date="2018-08-10T15:08:00Z">
            <w:rPr>
              <w:rFonts w:ascii="等线" w:eastAsia="等线" w:hAnsi="等线"/>
              <w:sz w:val="21"/>
              <w:szCs w:val="21"/>
            </w:rPr>
          </w:rPrChange>
        </w:rPr>
        <w:pPrChange w:id="8075" w:author="raye" w:date="2018-08-10T15:08:00Z">
          <w:pPr>
            <w:pStyle w:val="afd"/>
            <w:numPr>
              <w:numId w:val="40"/>
            </w:numPr>
            <w:ind w:left="420" w:firstLineChars="0" w:hanging="420"/>
          </w:pPr>
        </w:pPrChange>
      </w:pPr>
      <w:r w:rsidRPr="00EA4F4C">
        <w:rPr>
          <w:rStyle w:val="af6"/>
          <w:rFonts w:eastAsiaTheme="minorEastAsia"/>
          <w:rPrChange w:id="8076" w:author="raye" w:date="2018-08-10T15:08:00Z">
            <w:rPr>
              <w:rFonts w:ascii="等线" w:eastAsia="等线" w:hAnsi="等线"/>
              <w:szCs w:val="21"/>
            </w:rPr>
          </w:rPrChange>
        </w:rPr>
        <w:t>Note that irreversible deletion in the system requires a prompting pop-up for the users to confirm</w:t>
      </w:r>
    </w:p>
    <w:p w14:paraId="104306F6" w14:textId="12A76E89" w:rsidR="00CC2CBF" w:rsidRPr="00EA4F4C" w:rsidRDefault="00EA4F4C">
      <w:pPr>
        <w:rPr>
          <w:rStyle w:val="af6"/>
          <w:rFonts w:eastAsiaTheme="minorEastAsia"/>
          <w:rPrChange w:id="8077" w:author="raye" w:date="2018-08-10T15:08:00Z">
            <w:rPr>
              <w:rFonts w:ascii="等线" w:eastAsia="等线" w:hAnsi="等线"/>
              <w:sz w:val="21"/>
              <w:szCs w:val="21"/>
            </w:rPr>
          </w:rPrChange>
        </w:rPr>
        <w:pPrChange w:id="8078" w:author="raye" w:date="2018-08-10T15:08:00Z">
          <w:pPr>
            <w:pStyle w:val="afd"/>
            <w:numPr>
              <w:numId w:val="39"/>
            </w:numPr>
            <w:ind w:left="420" w:firstLineChars="0" w:hanging="420"/>
          </w:pPr>
        </w:pPrChange>
      </w:pPr>
      <w:ins w:id="8079" w:author="raye" w:date="2018-08-10T15:08:00Z">
        <w:r>
          <w:rPr>
            <w:rStyle w:val="af6"/>
            <w:rFonts w:eastAsiaTheme="minorEastAsia"/>
          </w:rPr>
          <w:t xml:space="preserve">3) </w:t>
        </w:r>
      </w:ins>
      <w:r w:rsidR="00CC2CBF" w:rsidRPr="00EA4F4C">
        <w:rPr>
          <w:rStyle w:val="af6"/>
          <w:rFonts w:eastAsiaTheme="minorEastAsia"/>
          <w:rPrChange w:id="8080" w:author="raye" w:date="2018-08-10T15:08:00Z">
            <w:rPr>
              <w:rFonts w:ascii="等线" w:eastAsia="等线" w:hAnsi="等线"/>
              <w:szCs w:val="21"/>
            </w:rPr>
          </w:rPrChange>
        </w:rPr>
        <w:t>Invoices’ Notes</w:t>
      </w:r>
    </w:p>
    <w:p w14:paraId="766EC103" w14:textId="77777777" w:rsidR="00CC2CBF" w:rsidRPr="00EA4F4C" w:rsidRDefault="00CC2CBF">
      <w:pPr>
        <w:rPr>
          <w:rStyle w:val="af6"/>
          <w:rFonts w:eastAsiaTheme="minorEastAsia"/>
          <w:rPrChange w:id="8081" w:author="raye" w:date="2018-08-10T15:08:00Z">
            <w:rPr>
              <w:rFonts w:ascii="等线" w:eastAsia="等线" w:hAnsi="等线"/>
              <w:sz w:val="21"/>
              <w:szCs w:val="21"/>
            </w:rPr>
          </w:rPrChange>
        </w:rPr>
        <w:pPrChange w:id="8082" w:author="raye" w:date="2018-08-10T15:08:00Z">
          <w:pPr>
            <w:pStyle w:val="afd"/>
            <w:ind w:left="420" w:firstLineChars="0" w:firstLine="0"/>
          </w:pPr>
        </w:pPrChange>
      </w:pPr>
      <w:r w:rsidRPr="00EA4F4C">
        <w:rPr>
          <w:rStyle w:val="af6"/>
          <w:rFonts w:eastAsiaTheme="minorEastAsia"/>
          <w:rPrChange w:id="8083" w:author="raye" w:date="2018-08-10T15:08:00Z">
            <w:rPr>
              <w:rFonts w:ascii="等线" w:eastAsia="等线" w:hAnsi="等线"/>
              <w:szCs w:val="21"/>
            </w:rPr>
          </w:rPrChange>
        </w:rPr>
        <w:t>When the invoice has been recorded in the content (such as INVOICE1): drag the mouse into the left side, the left side will appear some notes, so that the user knows the basic content of the invoice and it is easy to select the invoice associated with the document</w:t>
      </w:r>
    </w:p>
    <w:p w14:paraId="11EF9265" w14:textId="77777777" w:rsidR="00CC2CBF" w:rsidRPr="00FB26C2" w:rsidRDefault="00CC2CBF">
      <w:pPr>
        <w:rPr>
          <w:rStyle w:val="af6"/>
          <w:rFonts w:eastAsiaTheme="minorEastAsia"/>
          <w:rPrChange w:id="8084" w:author="raye" w:date="2018-08-10T15:11:00Z">
            <w:rPr>
              <w:rFonts w:ascii="等线" w:eastAsia="等线" w:hAnsi="等线"/>
              <w:sz w:val="21"/>
              <w:szCs w:val="21"/>
            </w:rPr>
          </w:rPrChange>
        </w:rPr>
        <w:pPrChange w:id="8085" w:author="raye" w:date="2018-08-10T15:08:00Z">
          <w:pPr>
            <w:pStyle w:val="afd"/>
            <w:ind w:left="420" w:firstLineChars="0" w:hanging="420"/>
          </w:pPr>
        </w:pPrChange>
      </w:pPr>
      <w:r w:rsidRPr="00EA4F4C">
        <w:rPr>
          <w:rStyle w:val="af6"/>
          <w:rFonts w:eastAsiaTheme="minorEastAsia"/>
          <w:rPrChange w:id="8086" w:author="raye" w:date="2018-08-10T15:08:00Z">
            <w:rPr>
              <w:rFonts w:ascii="等线" w:eastAsia="等线" w:hAnsi="等线"/>
              <w:szCs w:val="21"/>
            </w:rPr>
          </w:rPrChange>
        </w:rPr>
        <w:t>Fields are</w:t>
      </w:r>
    </w:p>
    <w:p w14:paraId="2ECFDB60" w14:textId="77777777" w:rsidR="00CC2CBF" w:rsidRPr="00EA4F4C" w:rsidDel="00EA4F4C" w:rsidRDefault="00CC2CBF">
      <w:pPr>
        <w:rPr>
          <w:del w:id="8087" w:author="raye" w:date="2018-08-10T15:09:00Z"/>
          <w:rStyle w:val="af6"/>
          <w:rFonts w:eastAsiaTheme="minorEastAsia"/>
          <w:rPrChange w:id="8088" w:author="raye" w:date="2018-08-10T15:08:00Z">
            <w:rPr>
              <w:del w:id="8089" w:author="raye" w:date="2018-08-10T15:09:00Z"/>
              <w:rFonts w:ascii="等线" w:eastAsia="等线" w:hAnsi="等线" w:cs="Times New Roman"/>
              <w:szCs w:val="21"/>
            </w:rPr>
          </w:rPrChange>
        </w:rPr>
      </w:pPr>
      <w:r w:rsidRPr="00FB26C2">
        <w:rPr>
          <w:rStyle w:val="af6"/>
          <w:rFonts w:eastAsiaTheme="minorEastAsia"/>
          <w:rPrChange w:id="8090" w:author="raye" w:date="2018-08-10T15:11:00Z">
            <w:rPr>
              <w:rFonts w:ascii="等线" w:eastAsia="等线" w:hAnsi="等线"/>
              <w:szCs w:val="21"/>
            </w:rPr>
          </w:rPrChange>
        </w:rPr>
        <w:t>Invoice Number, Invoice Buyer / Applicant / Drawee, Invoice Seller / Beneficiary / Drawer</w:t>
      </w:r>
      <w:r w:rsidRPr="00FB26C2">
        <w:rPr>
          <w:rStyle w:val="af6"/>
          <w:rFonts w:eastAsiaTheme="minorEastAsia" w:hint="eastAsia"/>
          <w:rPrChange w:id="8091" w:author="raye" w:date="2018-08-10T15:11:00Z">
            <w:rPr>
              <w:rFonts w:ascii="等线" w:eastAsia="等线" w:hAnsi="等线" w:hint="eastAsia"/>
              <w:szCs w:val="21"/>
            </w:rPr>
          </w:rPrChange>
        </w:rPr>
        <w:t>、</w:t>
      </w:r>
      <w:r w:rsidRPr="00FB26C2">
        <w:rPr>
          <w:rStyle w:val="af6"/>
          <w:rFonts w:eastAsiaTheme="minorEastAsia"/>
          <w:rPrChange w:id="8092" w:author="raye" w:date="2018-08-10T15:11:00Z">
            <w:rPr>
              <w:rFonts w:ascii="等线" w:eastAsia="等线" w:hAnsi="等线"/>
              <w:szCs w:val="21"/>
            </w:rPr>
          </w:rPrChange>
        </w:rPr>
        <w:t>Total amount (The</w:t>
      </w:r>
      <w:r w:rsidRPr="00EA4F4C">
        <w:rPr>
          <w:rStyle w:val="af6"/>
          <w:rFonts w:eastAsiaTheme="minorEastAsia"/>
          <w:rPrChange w:id="8093" w:author="raye" w:date="2018-08-10T15:08:00Z">
            <w:rPr>
              <w:rFonts w:ascii="等线" w:eastAsia="等线" w:hAnsi="等线"/>
              <w:szCs w:val="21"/>
            </w:rPr>
          </w:rPrChange>
        </w:rPr>
        <w:t xml:space="preserve"> sum of the unit price * of all commodities), </w:t>
      </w:r>
      <w:r w:rsidRPr="00EA4F4C">
        <w:rPr>
          <w:rStyle w:val="af6"/>
          <w:rFonts w:eastAsiaTheme="minorEastAsia"/>
          <w:rPrChange w:id="8094" w:author="raye" w:date="2018-08-10T15:08:00Z">
            <w:rPr>
              <w:rFonts w:ascii="等线" w:eastAsia="等线" w:hAnsi="等线" w:cs="Times New Roman"/>
              <w:szCs w:val="21"/>
            </w:rPr>
          </w:rPrChange>
        </w:rPr>
        <w:t>title of the first three products</w:t>
      </w:r>
    </w:p>
    <w:p w14:paraId="771FAB91" w14:textId="77777777" w:rsidR="00CC2CBF" w:rsidRPr="00EA4F4C" w:rsidRDefault="00CC2CBF">
      <w:pPr>
        <w:rPr>
          <w:rStyle w:val="af6"/>
          <w:rFonts w:eastAsiaTheme="minorEastAsia"/>
          <w:rPrChange w:id="8095" w:author="raye" w:date="2018-08-10T15:08:00Z">
            <w:rPr>
              <w:rFonts w:ascii="等线" w:eastAsia="等线" w:hAnsi="等线"/>
              <w:sz w:val="21"/>
              <w:szCs w:val="21"/>
            </w:rPr>
          </w:rPrChange>
        </w:rPr>
        <w:pPrChange w:id="8096" w:author="raye" w:date="2018-08-10T15:08:00Z">
          <w:pPr>
            <w:pStyle w:val="afd"/>
            <w:ind w:left="420" w:firstLineChars="0" w:hanging="420"/>
          </w:pPr>
        </w:pPrChange>
      </w:pPr>
      <w:del w:id="8097" w:author="raye" w:date="2018-08-10T15:09:00Z">
        <w:r w:rsidRPr="00EA4F4C" w:rsidDel="00EA4F4C">
          <w:rPr>
            <w:rStyle w:val="af6"/>
            <w:rFonts w:eastAsiaTheme="minorEastAsia"/>
            <w:rPrChange w:id="8098" w:author="raye" w:date="2018-08-10T15:08:00Z">
              <w:rPr>
                <w:rFonts w:ascii="等线" w:eastAsia="等线" w:hAnsi="等线"/>
                <w:szCs w:val="21"/>
              </w:rPr>
            </w:rPrChange>
          </w:rPr>
          <w:delText xml:space="preserve"> </w:delText>
        </w:r>
      </w:del>
    </w:p>
    <w:p w14:paraId="50C2A731" w14:textId="2B17ED09" w:rsidR="00F334CA" w:rsidRDefault="00EA4F4C">
      <w:pPr>
        <w:rPr>
          <w:ins w:id="8099" w:author="raye" w:date="2018-08-10T15:08:00Z"/>
          <w:rStyle w:val="af6"/>
          <w:rFonts w:eastAsiaTheme="minorEastAsia"/>
        </w:rPr>
        <w:pPrChange w:id="8100" w:author="raye" w:date="2018-08-10T15:08:00Z">
          <w:pPr>
            <w:pStyle w:val="afd"/>
            <w:numPr>
              <w:numId w:val="39"/>
            </w:numPr>
            <w:ind w:left="420" w:firstLineChars="0" w:hanging="420"/>
          </w:pPr>
        </w:pPrChange>
      </w:pPr>
      <w:ins w:id="8101" w:author="raye" w:date="2018-08-10T15:09:00Z">
        <w:r w:rsidRPr="00EA4F4C">
          <w:rPr>
            <w:rStyle w:val="af6"/>
            <w:rFonts w:eastAsiaTheme="minorEastAsia"/>
            <w:b/>
            <w:rPrChange w:id="8102" w:author="raye" w:date="2018-08-10T15:10:00Z">
              <w:rPr>
                <w:rStyle w:val="af6"/>
                <w:rFonts w:eastAsiaTheme="minorEastAsia"/>
              </w:rPr>
            </w:rPrChange>
          </w:rPr>
          <w:t xml:space="preserve">2. </w:t>
        </w:r>
      </w:ins>
      <w:r w:rsidR="00CC2CBF" w:rsidRPr="00EA4F4C">
        <w:rPr>
          <w:rStyle w:val="af6"/>
          <w:rFonts w:eastAsiaTheme="minorEastAsia"/>
          <w:b/>
          <w:rPrChange w:id="8103" w:author="raye" w:date="2018-08-10T15:10:00Z">
            <w:rPr>
              <w:rFonts w:ascii="等线" w:eastAsia="等线" w:hAnsi="等线"/>
              <w:szCs w:val="21"/>
            </w:rPr>
          </w:rPrChange>
        </w:rPr>
        <w:t>The rules for the second and third level</w:t>
      </w:r>
      <w:r w:rsidR="00CC2CBF" w:rsidRPr="00EA4F4C">
        <w:rPr>
          <w:rStyle w:val="af6"/>
          <w:rFonts w:eastAsiaTheme="minorEastAsia"/>
          <w:rPrChange w:id="8104" w:author="raye" w:date="2018-08-10T15:08:00Z">
            <w:rPr>
              <w:rFonts w:ascii="等线" w:eastAsia="等线" w:hAnsi="等线"/>
              <w:szCs w:val="21"/>
            </w:rPr>
          </w:rPrChange>
        </w:rPr>
        <w:t xml:space="preserve"> are the sam</w:t>
      </w:r>
      <w:r w:rsidR="00CC2CBF" w:rsidRPr="00EA4F4C">
        <w:rPr>
          <w:rStyle w:val="af6"/>
          <w:rFonts w:eastAsiaTheme="minorEastAsia"/>
          <w:rPrChange w:id="8105" w:author="raye" w:date="2018-08-10T15:09:00Z">
            <w:rPr>
              <w:rFonts w:ascii="等线" w:eastAsia="等线" w:hAnsi="等线"/>
              <w:szCs w:val="21"/>
            </w:rPr>
          </w:rPrChange>
        </w:rPr>
        <w:t xml:space="preserve">e as </w:t>
      </w:r>
      <w:ins w:id="8106" w:author="raye" w:date="2018-08-10T15:09:00Z">
        <w:r w:rsidRPr="00EA4F4C">
          <w:rPr>
            <w:rStyle w:val="af6"/>
            <w:rFonts w:eastAsiaTheme="minorEastAsia"/>
            <w:rPrChange w:id="8107" w:author="raye" w:date="2018-08-10T15:09:00Z">
              <w:rPr>
                <w:rStyle w:val="aff4"/>
                <w:rFonts w:eastAsiaTheme="minorEastAsia"/>
              </w:rPr>
            </w:rPrChange>
          </w:rPr>
          <w:t>No relate invoice</w:t>
        </w:r>
        <w:r w:rsidRPr="00EA4F4C" w:rsidDel="00EA4F4C">
          <w:rPr>
            <w:rStyle w:val="af6"/>
            <w:rFonts w:eastAsiaTheme="minorEastAsia"/>
            <w:rPrChange w:id="8108" w:author="raye" w:date="2018-08-10T15:09:00Z">
              <w:rPr>
                <w:rStyle w:val="af6"/>
                <w:rFonts w:eastAsiaTheme="minorEastAsia"/>
              </w:rPr>
            </w:rPrChange>
          </w:rPr>
          <w:t xml:space="preserve"> </w:t>
        </w:r>
      </w:ins>
      <w:del w:id="8109" w:author="raye" w:date="2018-08-10T15:09:00Z">
        <w:r w:rsidR="00CC2CBF" w:rsidRPr="00EA4F4C" w:rsidDel="00EA4F4C">
          <w:rPr>
            <w:rStyle w:val="af6"/>
            <w:rFonts w:eastAsiaTheme="minorEastAsia"/>
            <w:rPrChange w:id="8110" w:author="raye" w:date="2018-08-10T15:08:00Z">
              <w:rPr>
                <w:rFonts w:ascii="等线" w:eastAsia="等线" w:hAnsi="等线"/>
                <w:szCs w:val="21"/>
              </w:rPr>
            </w:rPrChange>
          </w:rPr>
          <w:delText>NO VOICE</w:delText>
        </w:r>
      </w:del>
    </w:p>
    <w:p w14:paraId="36AC548F" w14:textId="14406946" w:rsidR="00EA4F4C" w:rsidRDefault="00EA4F4C">
      <w:pPr>
        <w:rPr>
          <w:ins w:id="8111" w:author="raye" w:date="2018-08-10T15:11:00Z"/>
          <w:rStyle w:val="af6"/>
          <w:rFonts w:eastAsiaTheme="minorEastAsia"/>
        </w:rPr>
        <w:pPrChange w:id="8112" w:author="raye" w:date="2018-08-10T15:08:00Z">
          <w:pPr>
            <w:pStyle w:val="afd"/>
            <w:numPr>
              <w:numId w:val="39"/>
            </w:numPr>
            <w:ind w:left="420" w:firstLineChars="0" w:hanging="420"/>
          </w:pPr>
        </w:pPrChange>
      </w:pPr>
    </w:p>
    <w:p w14:paraId="0613681E" w14:textId="77777777" w:rsidR="00FB26C2" w:rsidRPr="00EA4F4C" w:rsidRDefault="00FB26C2">
      <w:pPr>
        <w:rPr>
          <w:rStyle w:val="af6"/>
          <w:rFonts w:eastAsiaTheme="minorEastAsia"/>
          <w:rPrChange w:id="8113" w:author="raye" w:date="2018-08-10T15:08:00Z">
            <w:rPr>
              <w:rFonts w:ascii="等线" w:eastAsia="等线" w:hAnsi="等线"/>
              <w:sz w:val="21"/>
              <w:szCs w:val="21"/>
            </w:rPr>
          </w:rPrChange>
        </w:rPr>
        <w:pPrChange w:id="8114" w:author="raye" w:date="2018-08-10T15:08:00Z">
          <w:pPr>
            <w:pStyle w:val="afd"/>
            <w:numPr>
              <w:numId w:val="39"/>
            </w:numPr>
            <w:ind w:left="420" w:firstLineChars="0" w:hanging="420"/>
          </w:pPr>
        </w:pPrChange>
      </w:pPr>
    </w:p>
    <w:p w14:paraId="7CF351B7" w14:textId="5A3109D2" w:rsidR="00FB26C2" w:rsidRPr="00FB26C2" w:rsidRDefault="00F334CA">
      <w:pPr>
        <w:pStyle w:val="a0"/>
        <w:numPr>
          <w:ilvl w:val="0"/>
          <w:numId w:val="179"/>
        </w:numPr>
        <w:ind w:firstLineChars="0"/>
        <w:rPr>
          <w:rStyle w:val="aff4"/>
          <w:rFonts w:eastAsiaTheme="minorEastAsia"/>
          <w:rPrChange w:id="8115" w:author="raye" w:date="2018-08-10T15:11:00Z">
            <w:rPr>
              <w:rFonts w:ascii="等线" w:eastAsia="等线" w:hAnsi="等线"/>
              <w:b/>
              <w:sz w:val="21"/>
              <w:szCs w:val="21"/>
            </w:rPr>
          </w:rPrChange>
        </w:rPr>
        <w:pPrChange w:id="8116" w:author="raye" w:date="2018-08-10T15:11:00Z">
          <w:pPr>
            <w:pStyle w:val="afd"/>
            <w:numPr>
              <w:numId w:val="35"/>
            </w:numPr>
            <w:ind w:left="845" w:firstLineChars="0" w:hanging="420"/>
          </w:pPr>
        </w:pPrChange>
      </w:pPr>
      <w:r w:rsidRPr="00FB26C2">
        <w:rPr>
          <w:rStyle w:val="aff4"/>
          <w:rFonts w:eastAsiaTheme="minorEastAsia"/>
          <w:rPrChange w:id="8117" w:author="raye" w:date="2018-08-10T15:10:00Z">
            <w:rPr>
              <w:rFonts w:ascii="等线" w:eastAsia="等线" w:hAnsi="等线"/>
              <w:b/>
              <w:szCs w:val="21"/>
            </w:rPr>
          </w:rPrChange>
        </w:rPr>
        <w:t>SAVE&amp;SUBMIT</w:t>
      </w:r>
    </w:p>
    <w:p w14:paraId="630C6655" w14:textId="685758C8" w:rsidR="00CC2CBF" w:rsidRPr="00FB26C2" w:rsidRDefault="00CC2CBF">
      <w:pPr>
        <w:rPr>
          <w:rStyle w:val="af6"/>
          <w:rFonts w:eastAsiaTheme="minorEastAsia"/>
          <w:rPrChange w:id="8118" w:author="raye" w:date="2018-08-10T15:11:00Z">
            <w:rPr>
              <w:rFonts w:ascii="等线" w:eastAsia="等线" w:hAnsi="等线"/>
              <w:b/>
              <w:sz w:val="21"/>
              <w:szCs w:val="21"/>
            </w:rPr>
          </w:rPrChange>
        </w:rPr>
        <w:pPrChange w:id="8119" w:author="raye" w:date="2018-08-10T15:10:00Z">
          <w:pPr>
            <w:pStyle w:val="afd"/>
            <w:ind w:firstLineChars="0" w:firstLine="0"/>
          </w:pPr>
        </w:pPrChange>
      </w:pPr>
      <w:r w:rsidRPr="00FB26C2">
        <w:rPr>
          <w:rStyle w:val="af6"/>
          <w:rFonts w:eastAsiaTheme="minorEastAsia"/>
          <w:rPrChange w:id="8120" w:author="raye" w:date="2018-08-10T15:11:00Z">
            <w:rPr>
              <w:rFonts w:ascii="等线" w:eastAsia="等线" w:hAnsi="等线"/>
              <w:b/>
              <w:szCs w:val="21"/>
            </w:rPr>
          </w:rPrChange>
        </w:rPr>
        <w:t>1.  Quit in the middle of an action</w:t>
      </w:r>
    </w:p>
    <w:p w14:paraId="6DBEB43A" w14:textId="77777777" w:rsidR="00CC2CBF" w:rsidRPr="00FB26C2" w:rsidRDefault="00CC2CBF">
      <w:pPr>
        <w:rPr>
          <w:rStyle w:val="af6"/>
          <w:rFonts w:eastAsiaTheme="minorEastAsia"/>
          <w:rPrChange w:id="8121" w:author="raye" w:date="2018-08-10T15:10:00Z">
            <w:rPr>
              <w:rFonts w:ascii="等线" w:eastAsia="等线" w:hAnsi="等线"/>
              <w:sz w:val="21"/>
              <w:szCs w:val="21"/>
            </w:rPr>
          </w:rPrChange>
        </w:rPr>
        <w:pPrChange w:id="8122" w:author="raye" w:date="2018-08-10T15:10:00Z">
          <w:pPr>
            <w:pStyle w:val="afd"/>
            <w:ind w:left="420" w:firstLineChars="0" w:firstLine="0"/>
          </w:pPr>
        </w:pPrChange>
      </w:pPr>
      <w:r w:rsidRPr="00FB26C2">
        <w:rPr>
          <w:rStyle w:val="af6"/>
          <w:rFonts w:eastAsiaTheme="minorEastAsia"/>
          <w:rPrChange w:id="8123" w:author="raye" w:date="2018-08-10T15:10:00Z">
            <w:rPr>
              <w:rFonts w:ascii="等线" w:eastAsia="等线" w:hAnsi="等线"/>
              <w:szCs w:val="21"/>
            </w:rPr>
          </w:rPrChange>
        </w:rPr>
        <w:t>When the user performs any operation on the page, including the addition and deletion of PDF on the left and the page is withdrawn without saving, there will be a hint of a pop-up window</w:t>
      </w:r>
    </w:p>
    <w:p w14:paraId="31E0F072" w14:textId="61BB4687" w:rsidR="00F334CA" w:rsidRPr="00B0205A" w:rsidRDefault="00F334CA" w:rsidP="00F334CA">
      <w:pPr>
        <w:pStyle w:val="afd"/>
        <w:ind w:firstLineChars="0" w:firstLine="0"/>
        <w:rPr>
          <w:rFonts w:ascii="Times New Roman" w:eastAsia="等线"/>
          <w:sz w:val="21"/>
          <w:szCs w:val="21"/>
          <w:rPrChange w:id="8124" w:author="raye" w:date="2018-08-10T12:30:00Z">
            <w:rPr>
              <w:rFonts w:ascii="等线" w:eastAsia="等线" w:hAnsi="等线"/>
              <w:sz w:val="21"/>
              <w:szCs w:val="21"/>
            </w:rPr>
          </w:rPrChange>
        </w:rPr>
      </w:pPr>
      <w:del w:id="8125" w:author="raye" w:date="2018-08-10T11:39:00Z">
        <w:r w:rsidRPr="00B0205A" w:rsidDel="0006331D">
          <w:rPr>
            <w:rFonts w:ascii="Times New Roman" w:eastAsia="等线"/>
            <w:noProof/>
            <w:sz w:val="21"/>
            <w:szCs w:val="21"/>
            <w:rPrChange w:id="8126" w:author="raye" w:date="2018-08-10T12:30:00Z">
              <w:rPr>
                <w:rFonts w:ascii="等线" w:eastAsia="等线" w:hAnsi="等线"/>
                <w:noProof/>
                <w:sz w:val="21"/>
                <w:szCs w:val="21"/>
              </w:rPr>
            </w:rPrChange>
          </w:rPr>
          <w:lastRenderedPageBreak/>
          <w:drawing>
            <wp:inline distT="0" distB="0" distL="0" distR="0" wp14:anchorId="3855EA57" wp14:editId="56FE9BD7">
              <wp:extent cx="3094355" cy="176530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94355" cy="1765300"/>
                      </a:xfrm>
                      <a:prstGeom prst="rect">
                        <a:avLst/>
                      </a:prstGeom>
                      <a:noFill/>
                      <a:ln>
                        <a:noFill/>
                      </a:ln>
                    </pic:spPr>
                  </pic:pic>
                </a:graphicData>
              </a:graphic>
            </wp:inline>
          </w:drawing>
        </w:r>
      </w:del>
      <w:ins w:id="8127" w:author="raye" w:date="2018-08-10T11:39:00Z">
        <w:r w:rsidR="0006331D" w:rsidRPr="00B0205A">
          <w:rPr>
            <w:rFonts w:ascii="Times New Roman"/>
            <w:noProof/>
            <w:rPrChange w:id="8128" w:author="raye" w:date="2018-08-10T12:30:00Z">
              <w:rPr>
                <w:noProof/>
              </w:rPr>
            </w:rPrChange>
          </w:rPr>
          <w:t xml:space="preserve"> </w:t>
        </w:r>
        <w:r w:rsidR="0006331D" w:rsidRPr="00B0205A">
          <w:rPr>
            <w:rFonts w:ascii="Times New Roman"/>
            <w:noProof/>
            <w:rPrChange w:id="8129" w:author="raye" w:date="2018-08-10T12:30:00Z">
              <w:rPr>
                <w:noProof/>
              </w:rPr>
            </w:rPrChange>
          </w:rPr>
          <w:drawing>
            <wp:inline distT="0" distB="0" distL="0" distR="0" wp14:anchorId="4D527D4A" wp14:editId="709D6868">
              <wp:extent cx="3019048" cy="174285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19048" cy="1742857"/>
                      </a:xfrm>
                      <a:prstGeom prst="rect">
                        <a:avLst/>
                      </a:prstGeom>
                    </pic:spPr>
                  </pic:pic>
                </a:graphicData>
              </a:graphic>
            </wp:inline>
          </w:drawing>
        </w:r>
      </w:ins>
    </w:p>
    <w:p w14:paraId="1D750E9F" w14:textId="77777777" w:rsidR="00F334CA" w:rsidRPr="00B0205A" w:rsidRDefault="00F334CA" w:rsidP="00F334CA">
      <w:pPr>
        <w:pStyle w:val="afd"/>
        <w:ind w:firstLineChars="0" w:firstLine="0"/>
        <w:rPr>
          <w:rFonts w:ascii="Times New Roman" w:eastAsia="等线"/>
          <w:sz w:val="21"/>
          <w:szCs w:val="21"/>
          <w:rPrChange w:id="8130" w:author="raye" w:date="2018-08-10T12:30:00Z">
            <w:rPr>
              <w:rFonts w:ascii="等线" w:eastAsia="等线" w:hAnsi="等线"/>
              <w:sz w:val="21"/>
              <w:szCs w:val="21"/>
            </w:rPr>
          </w:rPrChange>
        </w:rPr>
      </w:pPr>
    </w:p>
    <w:p w14:paraId="2EBEAEFF" w14:textId="77777777" w:rsidR="00F334CA" w:rsidRPr="00C644C6" w:rsidRDefault="00F334CA">
      <w:pPr>
        <w:rPr>
          <w:rStyle w:val="af6"/>
          <w:rFonts w:eastAsiaTheme="minorEastAsia"/>
          <w:rPrChange w:id="8131" w:author="raye" w:date="2018-08-10T15:11:00Z">
            <w:rPr>
              <w:rFonts w:ascii="等线" w:eastAsia="等线" w:hAnsi="等线"/>
              <w:b/>
              <w:sz w:val="21"/>
              <w:szCs w:val="21"/>
            </w:rPr>
          </w:rPrChange>
        </w:rPr>
        <w:pPrChange w:id="8132" w:author="raye" w:date="2018-08-10T15:11:00Z">
          <w:pPr>
            <w:pStyle w:val="afd"/>
            <w:ind w:firstLineChars="0" w:firstLine="0"/>
          </w:pPr>
        </w:pPrChange>
      </w:pPr>
      <w:r w:rsidRPr="00C644C6">
        <w:rPr>
          <w:rStyle w:val="af6"/>
          <w:rFonts w:eastAsiaTheme="minorEastAsia"/>
          <w:rPrChange w:id="8133" w:author="raye" w:date="2018-08-10T15:11:00Z">
            <w:rPr>
              <w:rFonts w:ascii="等线" w:eastAsia="等线" w:hAnsi="等线"/>
              <w:b/>
              <w:szCs w:val="21"/>
            </w:rPr>
          </w:rPrChange>
        </w:rPr>
        <w:t>2.SAVE</w:t>
      </w:r>
    </w:p>
    <w:p w14:paraId="3EB7A348" w14:textId="77777777" w:rsidR="00CC2CBF" w:rsidRPr="00C644C6" w:rsidRDefault="00CC2CBF">
      <w:pPr>
        <w:rPr>
          <w:rStyle w:val="af6"/>
          <w:rFonts w:eastAsiaTheme="minorEastAsia"/>
          <w:rPrChange w:id="8134" w:author="raye" w:date="2018-08-10T15:11:00Z">
            <w:rPr>
              <w:rFonts w:ascii="等线" w:eastAsia="等线" w:hAnsi="等线"/>
              <w:sz w:val="21"/>
              <w:szCs w:val="21"/>
            </w:rPr>
          </w:rPrChange>
        </w:rPr>
        <w:pPrChange w:id="8135" w:author="raye" w:date="2018-08-10T15:11:00Z">
          <w:pPr>
            <w:pStyle w:val="afd"/>
            <w:ind w:left="420" w:firstLineChars="0" w:hanging="420"/>
          </w:pPr>
        </w:pPrChange>
      </w:pPr>
      <w:r w:rsidRPr="00C644C6">
        <w:rPr>
          <w:rStyle w:val="af6"/>
          <w:rFonts w:eastAsiaTheme="minorEastAsia"/>
          <w:rPrChange w:id="8136" w:author="raye" w:date="2018-08-10T15:11:00Z">
            <w:rPr>
              <w:rFonts w:ascii="等线" w:eastAsia="等线" w:hAnsi="等线"/>
              <w:szCs w:val="21"/>
            </w:rPr>
          </w:rPrChange>
        </w:rPr>
        <w:t>1)  It is for users to avoid data loss during operations, such as power outage, and so on. There is no page-jump</w:t>
      </w:r>
    </w:p>
    <w:p w14:paraId="25FFD740" w14:textId="2C0B29F2" w:rsidR="00CC2CBF" w:rsidRPr="00C644C6" w:rsidRDefault="00CC2CBF">
      <w:pPr>
        <w:rPr>
          <w:rStyle w:val="af6"/>
          <w:rFonts w:eastAsiaTheme="minorEastAsia"/>
          <w:rPrChange w:id="8137" w:author="raye" w:date="2018-08-10T15:11:00Z">
            <w:rPr>
              <w:rFonts w:ascii="等线" w:eastAsia="等线" w:hAnsi="等线"/>
              <w:noProof/>
              <w:sz w:val="21"/>
              <w:szCs w:val="21"/>
            </w:rPr>
          </w:rPrChange>
        </w:rPr>
        <w:pPrChange w:id="8138" w:author="raye" w:date="2018-08-10T15:11:00Z">
          <w:pPr>
            <w:pStyle w:val="afd"/>
            <w:ind w:left="420" w:firstLineChars="0" w:hanging="420"/>
          </w:pPr>
        </w:pPrChange>
      </w:pPr>
      <w:r w:rsidRPr="00C644C6">
        <w:rPr>
          <w:rStyle w:val="af6"/>
          <w:rFonts w:eastAsiaTheme="minorEastAsia"/>
          <w:rPrChange w:id="8139" w:author="raye" w:date="2018-08-10T15:11:00Z">
            <w:rPr>
              <w:rFonts w:ascii="等线" w:eastAsia="等线" w:hAnsi="等线"/>
              <w:szCs w:val="21"/>
            </w:rPr>
          </w:rPrChange>
        </w:rPr>
        <w:t>2) After saving, the add-on to the left of the left</w:t>
      </w:r>
      <w:r w:rsidRPr="00C644C6">
        <w:rPr>
          <w:rStyle w:val="af6"/>
          <w:rFonts w:eastAsiaTheme="minorEastAsia"/>
          <w:rPrChange w:id="8140" w:author="raye" w:date="2018-08-10T15:11:00Z">
            <w:rPr>
              <w:rFonts w:ascii="等线" w:eastAsia="等线" w:hAnsi="等线"/>
              <w:noProof/>
              <w:szCs w:val="21"/>
            </w:rPr>
          </w:rPrChange>
        </w:rPr>
        <w:drawing>
          <wp:inline distT="0" distB="0" distL="0" distR="0" wp14:anchorId="1348A16F" wp14:editId="6465E5C1">
            <wp:extent cx="1158875" cy="1148080"/>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58875" cy="1148080"/>
                    </a:xfrm>
                    <a:prstGeom prst="rect">
                      <a:avLst/>
                    </a:prstGeom>
                    <a:noFill/>
                    <a:ln>
                      <a:noFill/>
                    </a:ln>
                  </pic:spPr>
                </pic:pic>
              </a:graphicData>
            </a:graphic>
          </wp:inline>
        </w:drawing>
      </w:r>
      <w:r w:rsidRPr="00C644C6">
        <w:rPr>
          <w:rStyle w:val="af6"/>
          <w:rFonts w:eastAsiaTheme="minorEastAsia"/>
          <w:rPrChange w:id="8141" w:author="raye" w:date="2018-08-10T15:11:00Z">
            <w:rPr>
              <w:rFonts w:ascii="等线" w:eastAsia="等线" w:hAnsi="等线"/>
              <w:noProof/>
              <w:szCs w:val="21"/>
            </w:rPr>
          </w:rPrChange>
        </w:rPr>
        <w:t>is gray in theory</w:t>
      </w:r>
    </w:p>
    <w:p w14:paraId="62F180C6" w14:textId="77777777" w:rsidR="00CC2CBF" w:rsidRPr="00C644C6" w:rsidRDefault="00CC2CBF">
      <w:pPr>
        <w:rPr>
          <w:rStyle w:val="af6"/>
          <w:rFonts w:eastAsiaTheme="minorEastAsia"/>
          <w:rPrChange w:id="8142" w:author="raye" w:date="2018-08-10T15:11:00Z">
            <w:rPr>
              <w:rFonts w:ascii="等线" w:eastAsia="等线" w:hAnsi="等线"/>
              <w:sz w:val="21"/>
              <w:szCs w:val="21"/>
            </w:rPr>
          </w:rPrChange>
        </w:rPr>
        <w:pPrChange w:id="8143" w:author="raye" w:date="2018-08-10T15:11:00Z">
          <w:pPr>
            <w:pStyle w:val="afd"/>
            <w:ind w:left="420" w:firstLineChars="0" w:hanging="420"/>
          </w:pPr>
        </w:pPrChange>
      </w:pPr>
      <w:r w:rsidRPr="00C644C6">
        <w:rPr>
          <w:rStyle w:val="af6"/>
          <w:rFonts w:eastAsiaTheme="minorEastAsia"/>
          <w:rPrChange w:id="8144" w:author="raye" w:date="2018-08-10T15:11:00Z">
            <w:rPr>
              <w:rFonts w:ascii="等线" w:eastAsia="等线" w:hAnsi="等线"/>
              <w:szCs w:val="21"/>
            </w:rPr>
          </w:rPrChange>
        </w:rPr>
        <w:t>3</w:t>
      </w:r>
      <w:r w:rsidRPr="00C644C6">
        <w:rPr>
          <w:rStyle w:val="af6"/>
          <w:rFonts w:eastAsiaTheme="minorEastAsia" w:hint="eastAsia"/>
          <w:rPrChange w:id="8145" w:author="raye" w:date="2018-08-10T15:11:00Z">
            <w:rPr>
              <w:rFonts w:ascii="等线" w:eastAsia="等线" w:hAnsi="等线" w:hint="eastAsia"/>
              <w:szCs w:val="21"/>
            </w:rPr>
          </w:rPrChange>
        </w:rPr>
        <w:t>）</w:t>
      </w:r>
      <w:r w:rsidRPr="00C644C6">
        <w:rPr>
          <w:rStyle w:val="af6"/>
          <w:rFonts w:eastAsiaTheme="minorEastAsia"/>
          <w:rPrChange w:id="8146" w:author="raye" w:date="2018-08-10T15:11:00Z">
            <w:rPr>
              <w:rFonts w:ascii="等线" w:eastAsia="等线" w:hAnsi="等线"/>
              <w:szCs w:val="21"/>
            </w:rPr>
          </w:rPrChange>
        </w:rPr>
        <w:t>The third level of the drop-down box will contain the form</w:t>
      </w:r>
    </w:p>
    <w:p w14:paraId="65E6138E" w14:textId="77777777" w:rsidR="00CC2CBF" w:rsidRPr="00C644C6" w:rsidRDefault="00CC2CBF">
      <w:pPr>
        <w:rPr>
          <w:rStyle w:val="af6"/>
          <w:rFonts w:eastAsiaTheme="minorEastAsia"/>
          <w:rPrChange w:id="8147" w:author="raye" w:date="2018-08-10T15:11:00Z">
            <w:rPr>
              <w:rFonts w:ascii="等线" w:eastAsia="等线" w:hAnsi="等线"/>
              <w:sz w:val="21"/>
              <w:szCs w:val="21"/>
            </w:rPr>
          </w:rPrChange>
        </w:rPr>
        <w:pPrChange w:id="8148" w:author="raye" w:date="2018-08-10T15:11:00Z">
          <w:pPr>
            <w:pStyle w:val="afd"/>
            <w:ind w:left="420" w:firstLineChars="0" w:hanging="420"/>
          </w:pPr>
        </w:pPrChange>
      </w:pPr>
      <w:r w:rsidRPr="00C644C6">
        <w:rPr>
          <w:rStyle w:val="af6"/>
          <w:rFonts w:eastAsiaTheme="minorEastAsia"/>
          <w:rPrChange w:id="8149" w:author="raye" w:date="2018-08-10T15:11:00Z">
            <w:rPr>
              <w:rFonts w:ascii="等线" w:eastAsia="等线" w:hAnsi="等线"/>
              <w:szCs w:val="21"/>
            </w:rPr>
          </w:rPrChange>
        </w:rPr>
        <w:t>4</w:t>
      </w:r>
      <w:r w:rsidRPr="00C644C6">
        <w:rPr>
          <w:rStyle w:val="af6"/>
          <w:rFonts w:eastAsiaTheme="minorEastAsia" w:hint="eastAsia"/>
          <w:rPrChange w:id="8150" w:author="raye" w:date="2018-08-10T15:11:00Z">
            <w:rPr>
              <w:rFonts w:ascii="等线" w:eastAsia="等线" w:hAnsi="等线" w:hint="eastAsia"/>
              <w:szCs w:val="21"/>
            </w:rPr>
          </w:rPrChange>
        </w:rPr>
        <w:t>）</w:t>
      </w:r>
      <w:r w:rsidRPr="00C644C6">
        <w:rPr>
          <w:rStyle w:val="af6"/>
          <w:rFonts w:eastAsiaTheme="minorEastAsia"/>
          <w:rPrChange w:id="8151" w:author="raye" w:date="2018-08-10T15:11:00Z">
            <w:rPr>
              <w:rFonts w:ascii="等线" w:eastAsia="等线" w:hAnsi="等线"/>
              <w:szCs w:val="21"/>
            </w:rPr>
          </w:rPrChange>
        </w:rPr>
        <w:t>Documents Verification in the details page will put the form with added content in it.</w:t>
      </w:r>
    </w:p>
    <w:p w14:paraId="46891071" w14:textId="33FCE770" w:rsidR="00CC2CBF" w:rsidRPr="00C644C6" w:rsidRDefault="00CC2CBF">
      <w:pPr>
        <w:rPr>
          <w:ins w:id="8152" w:author="raye" w:date="2018-08-10T11:11:00Z"/>
          <w:rStyle w:val="af6"/>
          <w:rFonts w:eastAsiaTheme="minorEastAsia"/>
          <w:rPrChange w:id="8153" w:author="raye" w:date="2018-08-10T15:11:00Z">
            <w:rPr>
              <w:ins w:id="8154" w:author="raye" w:date="2018-08-10T11:11:00Z"/>
              <w:rFonts w:ascii="等线" w:eastAsia="等线" w:hAnsi="等线"/>
              <w:sz w:val="21"/>
              <w:szCs w:val="21"/>
            </w:rPr>
          </w:rPrChange>
        </w:rPr>
        <w:pPrChange w:id="8155" w:author="raye" w:date="2018-08-10T15:11:00Z">
          <w:pPr>
            <w:pStyle w:val="afd"/>
            <w:ind w:left="420" w:firstLineChars="0" w:hanging="420"/>
          </w:pPr>
        </w:pPrChange>
      </w:pPr>
      <w:r w:rsidRPr="00C644C6">
        <w:rPr>
          <w:rStyle w:val="af6"/>
          <w:rFonts w:eastAsiaTheme="minorEastAsia"/>
          <w:rPrChange w:id="8156" w:author="raye" w:date="2018-08-10T15:11:00Z">
            <w:rPr>
              <w:rFonts w:ascii="等线" w:eastAsia="等线" w:hAnsi="等线"/>
              <w:szCs w:val="21"/>
            </w:rPr>
          </w:rPrChange>
        </w:rPr>
        <w:t>5</w:t>
      </w:r>
      <w:r w:rsidRPr="00C644C6">
        <w:rPr>
          <w:rStyle w:val="af6"/>
          <w:rFonts w:eastAsiaTheme="minorEastAsia" w:hint="eastAsia"/>
          <w:rPrChange w:id="8157" w:author="raye" w:date="2018-08-10T15:11:00Z">
            <w:rPr>
              <w:rFonts w:ascii="等线" w:eastAsia="等线" w:hAnsi="等线" w:hint="eastAsia"/>
              <w:szCs w:val="21"/>
            </w:rPr>
          </w:rPrChange>
        </w:rPr>
        <w:t>）</w:t>
      </w:r>
      <w:r w:rsidRPr="00C644C6">
        <w:rPr>
          <w:rStyle w:val="af6"/>
          <w:rFonts w:eastAsiaTheme="minorEastAsia"/>
          <w:rPrChange w:id="8158" w:author="raye" w:date="2018-08-10T15:11:00Z">
            <w:rPr>
              <w:rFonts w:ascii="等线" w:eastAsia="等线" w:hAnsi="等线"/>
              <w:szCs w:val="21"/>
            </w:rPr>
          </w:rPrChange>
        </w:rPr>
        <w:t xml:space="preserve">if no operation, SAVE&amp;Submit to gray </w:t>
      </w:r>
    </w:p>
    <w:p w14:paraId="08477F72" w14:textId="77777777" w:rsidR="00FD04ED" w:rsidRPr="00C644C6" w:rsidRDefault="00FD04ED">
      <w:pPr>
        <w:rPr>
          <w:rStyle w:val="af6"/>
          <w:rFonts w:eastAsiaTheme="minorEastAsia"/>
          <w:rPrChange w:id="8159" w:author="raye" w:date="2018-08-10T15:11:00Z">
            <w:rPr>
              <w:rFonts w:ascii="等线" w:eastAsia="等线" w:hAnsi="等线"/>
              <w:sz w:val="21"/>
              <w:szCs w:val="21"/>
            </w:rPr>
          </w:rPrChange>
        </w:rPr>
        <w:pPrChange w:id="8160" w:author="raye" w:date="2018-08-10T15:11:00Z">
          <w:pPr>
            <w:pStyle w:val="afd"/>
            <w:ind w:left="420" w:firstLineChars="0" w:hanging="420"/>
          </w:pPr>
        </w:pPrChange>
      </w:pPr>
    </w:p>
    <w:p w14:paraId="5B18D7CF" w14:textId="77777777" w:rsidR="00F334CA" w:rsidRPr="00C644C6" w:rsidRDefault="00F334CA">
      <w:pPr>
        <w:rPr>
          <w:rStyle w:val="af6"/>
          <w:rFonts w:eastAsiaTheme="minorEastAsia"/>
          <w:rPrChange w:id="8161" w:author="raye" w:date="2018-08-10T15:11:00Z">
            <w:rPr>
              <w:rFonts w:ascii="等线" w:eastAsia="等线" w:hAnsi="等线"/>
              <w:b/>
              <w:sz w:val="21"/>
              <w:szCs w:val="21"/>
            </w:rPr>
          </w:rPrChange>
        </w:rPr>
        <w:pPrChange w:id="8162" w:author="raye" w:date="2018-08-10T15:11:00Z">
          <w:pPr>
            <w:pStyle w:val="afd"/>
            <w:ind w:firstLineChars="0" w:firstLine="0"/>
          </w:pPr>
        </w:pPrChange>
      </w:pPr>
      <w:r w:rsidRPr="00C644C6">
        <w:rPr>
          <w:rStyle w:val="af6"/>
          <w:rFonts w:eastAsiaTheme="minorEastAsia"/>
          <w:rPrChange w:id="8163" w:author="raye" w:date="2018-08-10T15:11:00Z">
            <w:rPr>
              <w:rFonts w:ascii="等线" w:eastAsia="等线" w:hAnsi="等线"/>
              <w:b/>
              <w:szCs w:val="21"/>
            </w:rPr>
          </w:rPrChange>
        </w:rPr>
        <w:t>3.Submit</w:t>
      </w:r>
    </w:p>
    <w:p w14:paraId="231280D0" w14:textId="77777777" w:rsidR="00CC2CBF" w:rsidRPr="00C644C6" w:rsidRDefault="00CC2CBF">
      <w:pPr>
        <w:rPr>
          <w:rStyle w:val="af6"/>
          <w:rFonts w:eastAsiaTheme="minorEastAsia"/>
          <w:rPrChange w:id="8164" w:author="raye" w:date="2018-08-10T15:11:00Z">
            <w:rPr>
              <w:rFonts w:ascii="等线" w:eastAsia="等线" w:hAnsi="等线"/>
              <w:sz w:val="21"/>
              <w:szCs w:val="21"/>
            </w:rPr>
          </w:rPrChange>
        </w:rPr>
        <w:pPrChange w:id="8165" w:author="raye" w:date="2018-08-10T15:11:00Z">
          <w:pPr>
            <w:pStyle w:val="afd"/>
            <w:ind w:left="420" w:firstLineChars="0" w:hanging="420"/>
          </w:pPr>
        </w:pPrChange>
      </w:pPr>
      <w:r w:rsidRPr="00C644C6">
        <w:rPr>
          <w:rStyle w:val="af6"/>
          <w:rFonts w:eastAsiaTheme="minorEastAsia"/>
          <w:rPrChange w:id="8166" w:author="raye" w:date="2018-08-10T15:11:00Z">
            <w:rPr>
              <w:rFonts w:ascii="等线" w:eastAsia="等线" w:hAnsi="等线"/>
              <w:szCs w:val="21"/>
            </w:rPr>
          </w:rPrChange>
        </w:rPr>
        <w:t>1</w:t>
      </w:r>
      <w:r w:rsidRPr="00C644C6">
        <w:rPr>
          <w:rStyle w:val="af6"/>
          <w:rFonts w:eastAsiaTheme="minorEastAsia" w:hint="eastAsia"/>
          <w:rPrChange w:id="8167" w:author="raye" w:date="2018-08-10T15:11:00Z">
            <w:rPr>
              <w:rFonts w:ascii="等线" w:eastAsia="等线" w:hAnsi="等线" w:hint="eastAsia"/>
              <w:szCs w:val="21"/>
            </w:rPr>
          </w:rPrChange>
        </w:rPr>
        <w:t>）</w:t>
      </w:r>
      <w:r w:rsidRPr="00C644C6">
        <w:rPr>
          <w:rStyle w:val="af6"/>
          <w:rFonts w:eastAsiaTheme="minorEastAsia"/>
          <w:rPrChange w:id="8168" w:author="raye" w:date="2018-08-10T15:11:00Z">
            <w:rPr>
              <w:rFonts w:ascii="等线" w:eastAsia="等线" w:hAnsi="等线"/>
              <w:szCs w:val="21"/>
            </w:rPr>
          </w:rPrChange>
        </w:rPr>
        <w:t>Click submit to jump to the deteails page</w:t>
      </w:r>
    </w:p>
    <w:p w14:paraId="17E46D6D" w14:textId="77777777" w:rsidR="00CC2CBF" w:rsidRPr="00C644C6" w:rsidRDefault="00CC2CBF">
      <w:pPr>
        <w:rPr>
          <w:rStyle w:val="af6"/>
          <w:rFonts w:eastAsiaTheme="minorEastAsia"/>
          <w:rPrChange w:id="8169" w:author="raye" w:date="2018-08-10T15:11:00Z">
            <w:rPr>
              <w:rFonts w:ascii="等线" w:eastAsia="等线" w:hAnsi="等线"/>
              <w:sz w:val="21"/>
              <w:szCs w:val="21"/>
            </w:rPr>
          </w:rPrChange>
        </w:rPr>
        <w:pPrChange w:id="8170" w:author="raye" w:date="2018-08-10T15:11:00Z">
          <w:pPr>
            <w:pStyle w:val="afd"/>
            <w:ind w:left="420" w:firstLineChars="0" w:hanging="420"/>
          </w:pPr>
        </w:pPrChange>
      </w:pPr>
      <w:r w:rsidRPr="00C644C6">
        <w:rPr>
          <w:rStyle w:val="af6"/>
          <w:rFonts w:eastAsiaTheme="minorEastAsia"/>
          <w:rPrChange w:id="8171" w:author="raye" w:date="2018-08-10T15:11:00Z">
            <w:rPr>
              <w:rFonts w:ascii="等线" w:eastAsia="等线" w:hAnsi="等线"/>
              <w:szCs w:val="21"/>
            </w:rPr>
          </w:rPrChange>
        </w:rPr>
        <w:t>2</w:t>
      </w:r>
      <w:r w:rsidRPr="00C644C6">
        <w:rPr>
          <w:rStyle w:val="af6"/>
          <w:rFonts w:eastAsiaTheme="minorEastAsia" w:hint="eastAsia"/>
          <w:rPrChange w:id="8172" w:author="raye" w:date="2018-08-10T15:11:00Z">
            <w:rPr>
              <w:rFonts w:ascii="等线" w:eastAsia="等线" w:hAnsi="等线" w:hint="eastAsia"/>
              <w:szCs w:val="21"/>
            </w:rPr>
          </w:rPrChange>
        </w:rPr>
        <w:t>）</w:t>
      </w:r>
      <w:r w:rsidRPr="00C644C6">
        <w:rPr>
          <w:rStyle w:val="af6"/>
          <w:rFonts w:eastAsiaTheme="minorEastAsia"/>
          <w:rPrChange w:id="8173" w:author="raye" w:date="2018-08-10T15:11:00Z">
            <w:rPr>
              <w:rFonts w:ascii="等线" w:eastAsia="等线" w:hAnsi="等线"/>
              <w:szCs w:val="21"/>
            </w:rPr>
          </w:rPrChange>
        </w:rPr>
        <w:t>the Submit button initiaties the next step: the button on the list page turns into Check</w:t>
      </w:r>
    </w:p>
    <w:p w14:paraId="3146BB7A" w14:textId="77777777" w:rsidR="00CC2CBF" w:rsidRPr="00C644C6" w:rsidRDefault="00CC2CBF">
      <w:pPr>
        <w:rPr>
          <w:rStyle w:val="af6"/>
          <w:rFonts w:eastAsiaTheme="minorEastAsia"/>
          <w:rPrChange w:id="8174" w:author="raye" w:date="2018-08-10T15:11:00Z">
            <w:rPr>
              <w:rFonts w:ascii="等线" w:eastAsia="等线" w:hAnsi="等线"/>
              <w:sz w:val="21"/>
              <w:szCs w:val="21"/>
            </w:rPr>
          </w:rPrChange>
        </w:rPr>
        <w:pPrChange w:id="8175" w:author="raye" w:date="2018-08-10T15:11:00Z">
          <w:pPr>
            <w:pStyle w:val="afd"/>
            <w:ind w:left="420" w:firstLineChars="0" w:hanging="420"/>
          </w:pPr>
        </w:pPrChange>
      </w:pPr>
      <w:r w:rsidRPr="00C644C6">
        <w:rPr>
          <w:rStyle w:val="af6"/>
          <w:rFonts w:eastAsiaTheme="minorEastAsia"/>
          <w:rPrChange w:id="8176" w:author="raye" w:date="2018-08-10T15:11:00Z">
            <w:rPr>
              <w:rFonts w:ascii="等线" w:eastAsia="等线" w:hAnsi="等线"/>
              <w:szCs w:val="21"/>
            </w:rPr>
          </w:rPrChange>
        </w:rPr>
        <w:t>3) The button Evidence Management&amp;Check in the details page, originally gray, can be clicked</w:t>
      </w:r>
    </w:p>
    <w:p w14:paraId="0192F8BD" w14:textId="77777777" w:rsidR="00CC2CBF" w:rsidRPr="00C644C6" w:rsidRDefault="00CC2CBF">
      <w:pPr>
        <w:rPr>
          <w:rStyle w:val="af6"/>
          <w:rFonts w:eastAsiaTheme="minorEastAsia"/>
          <w:rPrChange w:id="8177" w:author="raye" w:date="2018-08-10T15:11:00Z">
            <w:rPr>
              <w:rFonts w:ascii="等线" w:eastAsia="等线" w:hAnsi="等线"/>
              <w:color w:val="000000" w:themeColor="text1"/>
              <w:sz w:val="21"/>
              <w:szCs w:val="21"/>
            </w:rPr>
          </w:rPrChange>
        </w:rPr>
        <w:pPrChange w:id="8178" w:author="raye" w:date="2018-08-10T15:11:00Z">
          <w:pPr>
            <w:pStyle w:val="afd"/>
            <w:ind w:left="420" w:firstLineChars="0" w:hanging="420"/>
          </w:pPr>
        </w:pPrChange>
      </w:pPr>
      <w:r w:rsidRPr="00C644C6">
        <w:rPr>
          <w:rStyle w:val="af6"/>
          <w:rFonts w:eastAsiaTheme="minorEastAsia"/>
          <w:rPrChange w:id="8179" w:author="raye" w:date="2018-08-10T15:11:00Z">
            <w:rPr>
              <w:rFonts w:ascii="等线" w:eastAsia="等线" w:hAnsi="等线"/>
              <w:color w:val="000000" w:themeColor="text1"/>
              <w:szCs w:val="21"/>
            </w:rPr>
          </w:rPrChange>
        </w:rPr>
        <w:t>4</w:t>
      </w:r>
      <w:r w:rsidRPr="00C644C6">
        <w:rPr>
          <w:rStyle w:val="af6"/>
          <w:rFonts w:eastAsiaTheme="minorEastAsia"/>
          <w:rPrChange w:id="8180" w:author="raye" w:date="2018-08-10T15:11:00Z">
            <w:rPr>
              <w:rFonts w:ascii="等线" w:eastAsia="等线" w:hAnsi="等线"/>
              <w:color w:val="000000" w:themeColor="text1"/>
              <w:szCs w:val="21"/>
            </w:rPr>
          </w:rPrChange>
        </w:rPr>
        <w:t>）</w:t>
      </w:r>
      <w:r w:rsidRPr="00C644C6">
        <w:rPr>
          <w:rStyle w:val="af6"/>
          <w:rFonts w:eastAsiaTheme="minorEastAsia"/>
          <w:rPrChange w:id="8181" w:author="raye" w:date="2018-08-10T15:11:00Z">
            <w:rPr>
              <w:rFonts w:ascii="等线" w:eastAsia="等线" w:hAnsi="等线"/>
              <w:color w:val="000000" w:themeColor="text1"/>
              <w:szCs w:val="21"/>
            </w:rPr>
          </w:rPrChange>
        </w:rPr>
        <w:t xml:space="preserve">After the Check, the result is confirmed. So before Check is clicked, the status of unchecked documents is pending </w:t>
      </w:r>
    </w:p>
    <w:p w14:paraId="5A41C04F" w14:textId="49FBFA94" w:rsidR="006150B5" w:rsidRPr="00C644C6" w:rsidRDefault="007E38D5">
      <w:pPr>
        <w:rPr>
          <w:rStyle w:val="af6"/>
          <w:rFonts w:eastAsiaTheme="minorEastAsia"/>
          <w:rPrChange w:id="8182" w:author="raye" w:date="2018-08-10T15:11:00Z">
            <w:rPr>
              <w:rFonts w:ascii="等线" w:eastAsia="等线" w:hAnsi="等线" w:cs="Times New Roman"/>
              <w:szCs w:val="21"/>
            </w:rPr>
          </w:rPrChange>
        </w:rPr>
        <w:pPrChange w:id="8183" w:author="raye" w:date="2018-08-10T15:11:00Z">
          <w:pPr>
            <w:widowControl/>
            <w:jc w:val="left"/>
          </w:pPr>
        </w:pPrChange>
      </w:pPr>
      <w:r w:rsidRPr="00C644C6">
        <w:rPr>
          <w:rStyle w:val="af6"/>
          <w:rFonts w:eastAsiaTheme="minorEastAsia"/>
          <w:rPrChange w:id="8184" w:author="raye" w:date="2018-08-10T15:11:00Z">
            <w:rPr>
              <w:rFonts w:ascii="等线" w:eastAsia="等线" w:hAnsi="等线" w:cs="Times New Roman"/>
              <w:szCs w:val="21"/>
            </w:rPr>
          </w:rPrChange>
        </w:rPr>
        <w:t>The results are divided into 2 categories, one is consistent with the verification results. One is the result that is verified with the third party. Except for other items, the verification of all items is in 35 questions.</w:t>
      </w:r>
    </w:p>
    <w:p w14:paraId="7829DA1C" w14:textId="77777777" w:rsidR="004B0591" w:rsidRPr="00C644C6" w:rsidRDefault="004B0591">
      <w:pPr>
        <w:rPr>
          <w:rStyle w:val="af6"/>
          <w:rFonts w:eastAsiaTheme="minorEastAsia"/>
          <w:rPrChange w:id="8185" w:author="raye" w:date="2018-08-10T15:11:00Z">
            <w:rPr>
              <w:rFonts w:ascii="等线" w:eastAsia="等线" w:hAnsi="等线"/>
            </w:rPr>
          </w:rPrChange>
        </w:rPr>
        <w:pPrChange w:id="8186" w:author="raye" w:date="2018-08-10T15:11:00Z">
          <w:pPr>
            <w:widowControl/>
            <w:jc w:val="left"/>
          </w:pPr>
        </w:pPrChange>
      </w:pPr>
    </w:p>
    <w:p w14:paraId="277B6C32" w14:textId="626B7E33" w:rsidR="006150B5" w:rsidRPr="00C644C6" w:rsidRDefault="007E38D5">
      <w:pPr>
        <w:rPr>
          <w:rStyle w:val="af6"/>
          <w:rFonts w:eastAsiaTheme="minorEastAsia"/>
          <w:rPrChange w:id="8187" w:author="raye" w:date="2018-08-10T15:11:00Z">
            <w:rPr>
              <w:rFonts w:ascii="等线" w:eastAsia="等线" w:hAnsi="等线"/>
            </w:rPr>
          </w:rPrChange>
        </w:rPr>
        <w:pPrChange w:id="8188" w:author="raye" w:date="2018-08-10T15:11:00Z">
          <w:pPr>
            <w:widowControl/>
            <w:jc w:val="left"/>
          </w:pPr>
        </w:pPrChange>
      </w:pPr>
      <w:r w:rsidRPr="00C644C6">
        <w:rPr>
          <w:rStyle w:val="af6"/>
          <w:rFonts w:eastAsiaTheme="minorEastAsia"/>
          <w:rPrChange w:id="8189" w:author="raye" w:date="2018-08-10T15:11:00Z">
            <w:rPr>
              <w:rFonts w:ascii="等线" w:eastAsia="等线" w:hAnsi="等线"/>
            </w:rPr>
          </w:rPrChange>
        </w:rPr>
        <w:t>The program transfers the contents of CASE information and INPUT to the third party.</w:t>
      </w:r>
      <w:r w:rsidR="004B0591" w:rsidRPr="00C644C6">
        <w:rPr>
          <w:rStyle w:val="af6"/>
          <w:rFonts w:eastAsiaTheme="minorEastAsia"/>
          <w:rPrChange w:id="8190" w:author="raye" w:date="2018-08-10T15:11:00Z">
            <w:rPr>
              <w:rFonts w:ascii="等线" w:eastAsia="等线" w:hAnsi="等线"/>
            </w:rPr>
          </w:rPrChange>
        </w:rPr>
        <w:t xml:space="preserve"> The third party accounts have been verified when the user is created by Admin.</w:t>
      </w:r>
    </w:p>
    <w:p w14:paraId="44F2774E" w14:textId="77777777" w:rsidR="006150B5" w:rsidRPr="00C644C6" w:rsidRDefault="006150B5">
      <w:pPr>
        <w:rPr>
          <w:rStyle w:val="af6"/>
          <w:rFonts w:eastAsiaTheme="minorEastAsia"/>
          <w:rPrChange w:id="8191" w:author="raye" w:date="2018-08-10T15:11:00Z">
            <w:rPr>
              <w:rFonts w:ascii="等线" w:eastAsia="等线" w:hAnsi="等线"/>
            </w:rPr>
          </w:rPrChange>
        </w:rPr>
        <w:pPrChange w:id="8192" w:author="raye" w:date="2018-08-10T15:11:00Z">
          <w:pPr>
            <w:pStyle w:val="a0"/>
            <w:widowControl/>
            <w:ind w:left="1620" w:firstLineChars="0" w:firstLine="0"/>
            <w:jc w:val="left"/>
          </w:pPr>
        </w:pPrChange>
      </w:pPr>
    </w:p>
    <w:p w14:paraId="24D7CD92" w14:textId="000D67BC" w:rsidR="006150B5" w:rsidRPr="00C644C6" w:rsidRDefault="007E38D5">
      <w:pPr>
        <w:rPr>
          <w:rStyle w:val="af6"/>
          <w:rFonts w:eastAsiaTheme="minorEastAsia"/>
          <w:b/>
          <w:rPrChange w:id="8193" w:author="raye" w:date="2018-08-10T15:12:00Z">
            <w:rPr>
              <w:rFonts w:ascii="等线" w:eastAsia="等线" w:hAnsi="等线"/>
            </w:rPr>
          </w:rPrChange>
        </w:rPr>
        <w:pPrChange w:id="8194" w:author="raye" w:date="2018-08-10T15:11:00Z">
          <w:pPr>
            <w:widowControl/>
            <w:jc w:val="left"/>
          </w:pPr>
        </w:pPrChange>
      </w:pPr>
      <w:r w:rsidRPr="00C644C6">
        <w:rPr>
          <w:rStyle w:val="af6"/>
          <w:rFonts w:eastAsiaTheme="minorEastAsia"/>
          <w:b/>
          <w:rPrChange w:id="8195" w:author="raye" w:date="2018-08-10T15:12:00Z">
            <w:rPr>
              <w:rFonts w:ascii="等线" w:eastAsia="等线" w:hAnsi="等线"/>
            </w:rPr>
          </w:rPrChange>
        </w:rPr>
        <w:t xml:space="preserve">Program </w:t>
      </w:r>
      <w:r w:rsidR="006150B5" w:rsidRPr="00C644C6">
        <w:rPr>
          <w:rStyle w:val="af6"/>
          <w:rFonts w:eastAsiaTheme="minorEastAsia"/>
          <w:b/>
          <w:rPrChange w:id="8196" w:author="raye" w:date="2018-08-10T15:12:00Z">
            <w:rPr>
              <w:rFonts w:ascii="等线" w:eastAsia="等线" w:hAnsi="等线"/>
            </w:rPr>
          </w:rPrChange>
        </w:rPr>
        <w:t>API</w:t>
      </w:r>
      <w:r w:rsidRPr="00C644C6">
        <w:rPr>
          <w:rStyle w:val="af6"/>
          <w:rFonts w:eastAsiaTheme="minorEastAsia"/>
          <w:b/>
          <w:rPrChange w:id="8197" w:author="raye" w:date="2018-08-10T15:12:00Z">
            <w:rPr>
              <w:rFonts w:ascii="等线" w:eastAsia="等线" w:hAnsi="等线"/>
            </w:rPr>
          </w:rPrChange>
        </w:rPr>
        <w:t xml:space="preserve"> Input</w:t>
      </w:r>
    </w:p>
    <w:p w14:paraId="05F6128A" w14:textId="63CEA712" w:rsidR="006150B5" w:rsidRPr="00C644C6" w:rsidRDefault="007E38D5">
      <w:pPr>
        <w:rPr>
          <w:rStyle w:val="af6"/>
          <w:rFonts w:eastAsiaTheme="minorEastAsia"/>
          <w:rPrChange w:id="8198" w:author="raye" w:date="2018-08-10T15:11:00Z">
            <w:rPr>
              <w:rFonts w:ascii="等线" w:eastAsia="等线" w:hAnsi="等线" w:cs="Times New Roman"/>
              <w:szCs w:val="21"/>
            </w:rPr>
          </w:rPrChange>
        </w:rPr>
        <w:pPrChange w:id="8199" w:author="raye" w:date="2018-08-10T15:11:00Z">
          <w:pPr>
            <w:widowControl/>
            <w:jc w:val="left"/>
          </w:pPr>
        </w:pPrChange>
      </w:pPr>
      <w:r w:rsidRPr="00C644C6">
        <w:rPr>
          <w:rStyle w:val="af6"/>
          <w:rFonts w:eastAsiaTheme="minorEastAsia"/>
          <w:rPrChange w:id="8200" w:author="raye" w:date="2018-08-10T15:11:00Z">
            <w:rPr>
              <w:rFonts w:ascii="等线" w:eastAsia="等线" w:hAnsi="等线" w:cs="Times New Roman"/>
              <w:szCs w:val="21"/>
            </w:rPr>
          </w:rPrChange>
        </w:rPr>
        <w:t xml:space="preserve">Information sent back from </w:t>
      </w:r>
      <w:r w:rsidR="006150B5" w:rsidRPr="00C644C6">
        <w:rPr>
          <w:rStyle w:val="af6"/>
          <w:rFonts w:eastAsiaTheme="minorEastAsia"/>
          <w:rPrChange w:id="8201" w:author="raye" w:date="2018-08-10T15:11:00Z">
            <w:rPr>
              <w:rFonts w:ascii="等线" w:eastAsia="等线" w:hAnsi="等线" w:cs="Times New Roman"/>
              <w:szCs w:val="21"/>
            </w:rPr>
          </w:rPrChange>
        </w:rPr>
        <w:t>T24&amp;graphen</w:t>
      </w:r>
    </w:p>
    <w:p w14:paraId="4C31E9F6" w14:textId="367F9BB9" w:rsidR="006150B5" w:rsidRPr="00C644C6" w:rsidRDefault="006150B5">
      <w:pPr>
        <w:rPr>
          <w:rStyle w:val="af6"/>
          <w:rFonts w:eastAsiaTheme="minorEastAsia"/>
          <w:rPrChange w:id="8202" w:author="raye" w:date="2018-08-10T15:11:00Z">
            <w:rPr>
              <w:rFonts w:ascii="等线" w:eastAsia="等线" w:hAnsi="等线" w:cs="Times New Roman"/>
              <w:szCs w:val="21"/>
            </w:rPr>
          </w:rPrChange>
        </w:rPr>
        <w:pPrChange w:id="8203" w:author="raye" w:date="2018-08-10T15:11:00Z">
          <w:pPr>
            <w:widowControl/>
            <w:jc w:val="left"/>
          </w:pPr>
        </w:pPrChange>
      </w:pPr>
      <w:r w:rsidRPr="00C644C6">
        <w:rPr>
          <w:rStyle w:val="af6"/>
          <w:rFonts w:eastAsiaTheme="minorEastAsia"/>
          <w:rPrChange w:id="8204" w:author="raye" w:date="2018-08-10T15:11:00Z">
            <w:rPr>
              <w:rFonts w:ascii="等线" w:eastAsia="等线" w:hAnsi="等线" w:cs="Times New Roman"/>
              <w:szCs w:val="21"/>
            </w:rPr>
          </w:rPrChange>
        </w:rPr>
        <w:t>A</w:t>
      </w:r>
      <w:ins w:id="8205" w:author="raye" w:date="2018-08-10T15:14:00Z">
        <w:r w:rsidR="00A67E1B">
          <w:rPr>
            <w:rStyle w:val="af6"/>
            <w:rFonts w:eastAsiaTheme="minorEastAsia" w:hint="eastAsia"/>
          </w:rPr>
          <w:t>.</w:t>
        </w:r>
      </w:ins>
      <w:del w:id="8206" w:author="raye" w:date="2018-08-10T15:14:00Z">
        <w:r w:rsidRPr="00C644C6" w:rsidDel="00A67E1B">
          <w:rPr>
            <w:rStyle w:val="af6"/>
            <w:rFonts w:eastAsiaTheme="minorEastAsia" w:hint="eastAsia"/>
            <w:rPrChange w:id="8207" w:author="raye" w:date="2018-08-10T15:11:00Z">
              <w:rPr>
                <w:rFonts w:ascii="等线" w:eastAsia="等线" w:hAnsi="等线" w:cs="Times New Roman" w:hint="eastAsia"/>
                <w:szCs w:val="21"/>
              </w:rPr>
            </w:rPrChange>
          </w:rPr>
          <w:delText>．</w:delText>
        </w:r>
      </w:del>
      <w:r w:rsidR="007E38D5" w:rsidRPr="00C644C6">
        <w:rPr>
          <w:rStyle w:val="af6"/>
          <w:rFonts w:eastAsiaTheme="minorEastAsia"/>
          <w:rPrChange w:id="8208" w:author="raye" w:date="2018-08-10T15:11:00Z">
            <w:rPr>
              <w:rFonts w:ascii="等线" w:eastAsia="等线" w:hAnsi="等线" w:cs="Times New Roman"/>
              <w:szCs w:val="21"/>
            </w:rPr>
          </w:rPrChange>
        </w:rPr>
        <w:t>The 35 questions have answers YES&amp;NO&amp;N/A; if there is</w:t>
      </w:r>
      <w:r w:rsidR="004B0591" w:rsidRPr="00C644C6">
        <w:rPr>
          <w:rStyle w:val="af6"/>
          <w:rFonts w:eastAsiaTheme="minorEastAsia"/>
          <w:rPrChange w:id="8209" w:author="raye" w:date="2018-08-10T15:11:00Z">
            <w:rPr>
              <w:rFonts w:ascii="等线" w:eastAsia="等线" w:hAnsi="等线" w:cs="Times New Roman"/>
              <w:szCs w:val="21"/>
            </w:rPr>
          </w:rPrChange>
        </w:rPr>
        <w:t xml:space="preserve"> a </w:t>
      </w:r>
      <w:del w:id="8210" w:author="raye" w:date="2018-08-10T15:12:00Z">
        <w:r w:rsidR="004B0591" w:rsidRPr="00C644C6" w:rsidDel="00C644C6">
          <w:rPr>
            <w:rStyle w:val="af6"/>
            <w:rFonts w:eastAsiaTheme="minorEastAsia"/>
            <w:rPrChange w:id="8211" w:author="raye" w:date="2018-08-10T15:11:00Z">
              <w:rPr>
                <w:rFonts w:ascii="等线" w:eastAsia="等线" w:hAnsi="等线" w:cs="Times New Roman"/>
                <w:szCs w:val="21"/>
              </w:rPr>
            </w:rPrChange>
          </w:rPr>
          <w:delText xml:space="preserve"> COMMEN</w:delText>
        </w:r>
      </w:del>
      <w:ins w:id="8212" w:author="raye" w:date="2018-08-10T15:12:00Z">
        <w:r w:rsidR="00C644C6">
          <w:rPr>
            <w:rStyle w:val="af6"/>
            <w:rFonts w:eastAsiaTheme="minorEastAsia"/>
          </w:rPr>
          <w:t>comment</w:t>
        </w:r>
      </w:ins>
      <w:del w:id="8213" w:author="raye" w:date="2018-08-10T15:12:00Z">
        <w:r w:rsidR="004B0591" w:rsidRPr="00C644C6" w:rsidDel="00C644C6">
          <w:rPr>
            <w:rStyle w:val="af6"/>
            <w:rFonts w:eastAsiaTheme="minorEastAsia"/>
            <w:rPrChange w:id="8214" w:author="raye" w:date="2018-08-10T15:11:00Z">
              <w:rPr>
                <w:rFonts w:ascii="等线" w:eastAsia="等线" w:hAnsi="等线" w:cs="Times New Roman"/>
                <w:szCs w:val="21"/>
              </w:rPr>
            </w:rPrChange>
          </w:rPr>
          <w:delText>T</w:delText>
        </w:r>
      </w:del>
      <w:r w:rsidR="004B0591" w:rsidRPr="00C644C6">
        <w:rPr>
          <w:rStyle w:val="af6"/>
          <w:rFonts w:eastAsiaTheme="minorEastAsia"/>
          <w:rPrChange w:id="8215" w:author="raye" w:date="2018-08-10T15:11:00Z">
            <w:rPr>
              <w:rFonts w:ascii="等线" w:eastAsia="等线" w:hAnsi="等线" w:cs="Times New Roman"/>
              <w:szCs w:val="21"/>
            </w:rPr>
          </w:rPrChange>
        </w:rPr>
        <w:t>,</w:t>
      </w:r>
      <w:r w:rsidR="007E38D5" w:rsidRPr="00C644C6">
        <w:rPr>
          <w:rStyle w:val="af6"/>
          <w:rFonts w:eastAsiaTheme="minorEastAsia"/>
          <w:rPrChange w:id="8216" w:author="raye" w:date="2018-08-10T15:11:00Z">
            <w:rPr>
              <w:rFonts w:ascii="等线" w:eastAsia="等线" w:hAnsi="等线" w:cs="Times New Roman"/>
              <w:szCs w:val="21"/>
            </w:rPr>
          </w:rPrChange>
        </w:rPr>
        <w:t xml:space="preserve"> then </w:t>
      </w:r>
      <w:del w:id="8217" w:author="raye" w:date="2018-08-10T15:12:00Z">
        <w:r w:rsidR="007E38D5" w:rsidRPr="00C644C6" w:rsidDel="00C644C6">
          <w:rPr>
            <w:rStyle w:val="af6"/>
            <w:rFonts w:eastAsiaTheme="minorEastAsia"/>
            <w:rPrChange w:id="8218" w:author="raye" w:date="2018-08-10T15:11:00Z">
              <w:rPr>
                <w:rFonts w:ascii="等线" w:eastAsia="等线" w:hAnsi="等线" w:cs="Times New Roman"/>
                <w:szCs w:val="21"/>
              </w:rPr>
            </w:rPrChange>
          </w:rPr>
          <w:lastRenderedPageBreak/>
          <w:delText xml:space="preserve">COMMENT </w:delText>
        </w:r>
      </w:del>
      <w:ins w:id="8219" w:author="raye" w:date="2018-08-10T15:12:00Z">
        <w:r w:rsidR="00C644C6">
          <w:rPr>
            <w:rStyle w:val="af6"/>
            <w:rFonts w:eastAsiaTheme="minorEastAsia"/>
          </w:rPr>
          <w:t>comment</w:t>
        </w:r>
        <w:r w:rsidR="00C644C6" w:rsidRPr="00C644C6">
          <w:rPr>
            <w:rStyle w:val="af6"/>
            <w:rFonts w:eastAsiaTheme="minorEastAsia"/>
            <w:rPrChange w:id="8220" w:author="raye" w:date="2018-08-10T15:11:00Z">
              <w:rPr>
                <w:rFonts w:ascii="等线" w:eastAsia="等线" w:hAnsi="等线" w:cs="Times New Roman"/>
                <w:szCs w:val="21"/>
              </w:rPr>
            </w:rPrChange>
          </w:rPr>
          <w:t xml:space="preserve"> </w:t>
        </w:r>
      </w:ins>
      <w:r w:rsidR="007E38D5" w:rsidRPr="00C644C6">
        <w:rPr>
          <w:rStyle w:val="af6"/>
          <w:rFonts w:eastAsiaTheme="minorEastAsia"/>
          <w:rPrChange w:id="8221" w:author="raye" w:date="2018-08-10T15:11:00Z">
            <w:rPr>
              <w:rFonts w:ascii="等线" w:eastAsia="等线" w:hAnsi="等线" w:cs="Times New Roman"/>
              <w:szCs w:val="21"/>
            </w:rPr>
          </w:rPrChange>
        </w:rPr>
        <w:t>is returned to display.</w:t>
      </w:r>
    </w:p>
    <w:p w14:paraId="7CE8F54F" w14:textId="4FE7228E" w:rsidR="007E38D5" w:rsidRPr="00C644C6" w:rsidRDefault="006150B5">
      <w:pPr>
        <w:rPr>
          <w:rStyle w:val="af6"/>
          <w:rFonts w:eastAsiaTheme="minorEastAsia"/>
          <w:rPrChange w:id="8222" w:author="raye" w:date="2018-08-10T15:11:00Z">
            <w:rPr>
              <w:rFonts w:ascii="等线" w:eastAsia="等线" w:hAnsi="等线" w:cs="Times New Roman"/>
              <w:szCs w:val="21"/>
            </w:rPr>
          </w:rPrChange>
        </w:rPr>
        <w:pPrChange w:id="8223" w:author="raye" w:date="2018-08-10T15:11:00Z">
          <w:pPr>
            <w:widowControl/>
            <w:jc w:val="left"/>
          </w:pPr>
        </w:pPrChange>
      </w:pPr>
      <w:r w:rsidRPr="00C644C6">
        <w:rPr>
          <w:rStyle w:val="af6"/>
          <w:rFonts w:eastAsiaTheme="minorEastAsia"/>
          <w:rPrChange w:id="8224" w:author="raye" w:date="2018-08-10T15:11:00Z">
            <w:rPr>
              <w:rFonts w:ascii="等线" w:eastAsia="等线" w:hAnsi="等线" w:cs="Times New Roman"/>
              <w:szCs w:val="21"/>
            </w:rPr>
          </w:rPrChange>
        </w:rPr>
        <w:t>B</w:t>
      </w:r>
      <w:ins w:id="8225" w:author="raye" w:date="2018-08-10T15:14:00Z">
        <w:r w:rsidR="00A67E1B">
          <w:rPr>
            <w:rStyle w:val="af6"/>
            <w:rFonts w:eastAsiaTheme="minorEastAsia" w:hint="eastAsia"/>
          </w:rPr>
          <w:t>.</w:t>
        </w:r>
      </w:ins>
      <w:del w:id="8226" w:author="raye" w:date="2018-08-10T15:14:00Z">
        <w:r w:rsidRPr="00C644C6" w:rsidDel="00A67E1B">
          <w:rPr>
            <w:rStyle w:val="af6"/>
            <w:rFonts w:eastAsiaTheme="minorEastAsia" w:hint="eastAsia"/>
            <w:rPrChange w:id="8227" w:author="raye" w:date="2018-08-10T15:11:00Z">
              <w:rPr>
                <w:rFonts w:ascii="等线" w:eastAsia="等线" w:hAnsi="等线" w:cs="Times New Roman" w:hint="eastAsia"/>
                <w:szCs w:val="21"/>
              </w:rPr>
            </w:rPrChange>
          </w:rPr>
          <w:delText>．</w:delText>
        </w:r>
      </w:del>
      <w:r w:rsidR="007E38D5" w:rsidRPr="00C644C6">
        <w:rPr>
          <w:rStyle w:val="af6"/>
          <w:rFonts w:eastAsiaTheme="minorEastAsia"/>
          <w:rPrChange w:id="8228" w:author="raye" w:date="2018-08-10T15:11:00Z">
            <w:rPr>
              <w:rFonts w:ascii="等线" w:eastAsia="等线" w:hAnsi="等线" w:cs="Times New Roman"/>
              <w:szCs w:val="21"/>
            </w:rPr>
          </w:rPrChange>
        </w:rPr>
        <w:t>Each problem has evidence, corresponding evidence fields (forming EXCEL) or links or other forms of documentation or NOFOUND; fields such as ALERT</w:t>
      </w:r>
      <w:r w:rsidRPr="00C644C6">
        <w:rPr>
          <w:rStyle w:val="af6"/>
          <w:rFonts w:eastAsiaTheme="minorEastAsia"/>
          <w:rPrChange w:id="8229" w:author="raye" w:date="2018-08-10T15:11:00Z">
            <w:rPr>
              <w:rFonts w:ascii="等线" w:eastAsia="等线" w:hAnsi="等线" w:cs="Times New Roman"/>
              <w:szCs w:val="21"/>
            </w:rPr>
          </w:rPrChange>
        </w:rPr>
        <w:t xml:space="preserve">C. </w:t>
      </w:r>
    </w:p>
    <w:p w14:paraId="0C3DD131" w14:textId="4468584B" w:rsidR="006150B5" w:rsidRPr="00B0205A" w:rsidRDefault="006150B5" w:rsidP="004B0591">
      <w:pPr>
        <w:widowControl/>
        <w:jc w:val="center"/>
        <w:rPr>
          <w:rFonts w:ascii="Times New Roman" w:eastAsia="等线" w:hAnsi="Times New Roman" w:cs="Times New Roman"/>
          <w:szCs w:val="21"/>
          <w:rPrChange w:id="8230" w:author="raye" w:date="2018-08-10T12:30:00Z">
            <w:rPr>
              <w:rFonts w:ascii="等线" w:eastAsia="等线" w:hAnsi="等线" w:cs="Times New Roman"/>
              <w:szCs w:val="21"/>
            </w:rPr>
          </w:rPrChange>
        </w:rPr>
      </w:pPr>
      <w:del w:id="8231" w:author="raye" w:date="2018-08-10T11:12:00Z">
        <w:r w:rsidRPr="00B0205A" w:rsidDel="00FD04ED">
          <w:rPr>
            <w:rFonts w:ascii="Times New Roman" w:eastAsia="等线" w:hAnsi="Times New Roman" w:cs="Times New Roman"/>
            <w:noProof/>
            <w:szCs w:val="21"/>
            <w:rPrChange w:id="8232" w:author="raye" w:date="2018-08-10T12:30:00Z">
              <w:rPr>
                <w:rFonts w:ascii="等线" w:eastAsia="等线" w:hAnsi="等线" w:cs="Times New Roman"/>
                <w:noProof/>
                <w:szCs w:val="21"/>
              </w:rPr>
            </w:rPrChange>
          </w:rPr>
          <w:drawing>
            <wp:inline distT="0" distB="0" distL="0" distR="0" wp14:anchorId="2D7BD1FC" wp14:editId="72101F6B">
              <wp:extent cx="4074567" cy="22939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76882" cy="2295238"/>
                      </a:xfrm>
                      <a:prstGeom prst="rect">
                        <a:avLst/>
                      </a:prstGeom>
                    </pic:spPr>
                  </pic:pic>
                </a:graphicData>
              </a:graphic>
            </wp:inline>
          </w:drawing>
        </w:r>
      </w:del>
    </w:p>
    <w:p w14:paraId="50D5445E" w14:textId="77777777" w:rsidR="004B0591" w:rsidRPr="00B0205A" w:rsidRDefault="004B0591" w:rsidP="004B0591">
      <w:pPr>
        <w:pStyle w:val="afd"/>
        <w:ind w:firstLineChars="0"/>
        <w:rPr>
          <w:rFonts w:ascii="Times New Roman" w:eastAsia="等线"/>
          <w:kern w:val="0"/>
          <w:szCs w:val="21"/>
          <w:rPrChange w:id="8233" w:author="raye" w:date="2018-08-10T12:30:00Z">
            <w:rPr>
              <w:rFonts w:ascii="等线" w:eastAsia="等线" w:hAnsi="等线" w:cstheme="minorHAnsi"/>
              <w:kern w:val="0"/>
              <w:szCs w:val="21"/>
            </w:rPr>
          </w:rPrChange>
        </w:rPr>
      </w:pPr>
    </w:p>
    <w:p w14:paraId="4E6077D2" w14:textId="77777777" w:rsidR="00FD04ED" w:rsidRPr="00A67E1B" w:rsidRDefault="002872F8">
      <w:pPr>
        <w:pStyle w:val="a0"/>
        <w:numPr>
          <w:ilvl w:val="0"/>
          <w:numId w:val="180"/>
        </w:numPr>
        <w:ind w:firstLineChars="0"/>
        <w:rPr>
          <w:ins w:id="8234" w:author="raye" w:date="2018-08-10T11:12:00Z"/>
          <w:rStyle w:val="aff4"/>
          <w:rFonts w:eastAsiaTheme="minorEastAsia"/>
          <w:rPrChange w:id="8235" w:author="raye" w:date="2018-08-10T15:13:00Z">
            <w:rPr>
              <w:ins w:id="8236" w:author="raye" w:date="2018-08-10T11:12:00Z"/>
              <w:rFonts w:ascii="等线" w:eastAsia="等线" w:hAnsi="等线"/>
              <w:color w:val="000000" w:themeColor="text1"/>
              <w:sz w:val="21"/>
              <w:szCs w:val="21"/>
            </w:rPr>
          </w:rPrChange>
        </w:rPr>
        <w:pPrChange w:id="8237" w:author="raye" w:date="2018-08-10T15:13:00Z">
          <w:pPr>
            <w:pStyle w:val="afd"/>
            <w:numPr>
              <w:numId w:val="35"/>
            </w:numPr>
            <w:ind w:left="420" w:firstLineChars="0" w:hanging="420"/>
          </w:pPr>
        </w:pPrChange>
      </w:pPr>
      <w:r w:rsidRPr="00A67E1B">
        <w:rPr>
          <w:rStyle w:val="aff4"/>
          <w:rFonts w:eastAsiaTheme="minorEastAsia"/>
          <w:rPrChange w:id="8238" w:author="raye" w:date="2018-08-10T15:13:00Z">
            <w:rPr>
              <w:rFonts w:ascii="等线" w:eastAsia="等线" w:hAnsi="等线"/>
              <w:color w:val="000000" w:themeColor="text1"/>
              <w:szCs w:val="21"/>
            </w:rPr>
          </w:rPrChange>
        </w:rPr>
        <w:t>After sent to OM</w:t>
      </w:r>
    </w:p>
    <w:p w14:paraId="2228A4D3" w14:textId="3568C1CB" w:rsidR="002872F8" w:rsidRPr="00A67E1B" w:rsidRDefault="00A67E1B">
      <w:pPr>
        <w:pStyle w:val="afd"/>
        <w:ind w:left="420" w:firstLineChars="0" w:firstLine="0"/>
        <w:rPr>
          <w:rFonts w:ascii="Times New Roman" w:eastAsia="等线"/>
          <w:kern w:val="0"/>
          <w:szCs w:val="21"/>
          <w:rPrChange w:id="8239" w:author="raye" w:date="2018-08-10T15:13:00Z">
            <w:rPr>
              <w:rFonts w:ascii="等线" w:eastAsia="等线" w:hAnsi="等线" w:cstheme="minorHAnsi"/>
              <w:kern w:val="0"/>
              <w:szCs w:val="21"/>
            </w:rPr>
          </w:rPrChange>
        </w:rPr>
        <w:pPrChange w:id="8240" w:author="raye" w:date="2018-08-10T11:12:00Z">
          <w:pPr>
            <w:pStyle w:val="afd"/>
            <w:numPr>
              <w:numId w:val="35"/>
            </w:numPr>
            <w:ind w:left="420" w:firstLineChars="0" w:hanging="420"/>
          </w:pPr>
        </w:pPrChange>
      </w:pPr>
      <w:ins w:id="8241" w:author="raye" w:date="2018-08-10T15:13:00Z">
        <w:r w:rsidRPr="00A67E1B">
          <w:rPr>
            <w:rFonts w:ascii="Times New Roman" w:eastAsia="等线"/>
            <w:color w:val="000000" w:themeColor="text1"/>
            <w:sz w:val="21"/>
            <w:szCs w:val="21"/>
            <w:rPrChange w:id="8242" w:author="raye" w:date="2018-08-10T15:13:00Z">
              <w:rPr>
                <w:rFonts w:ascii="Times New Roman" w:eastAsia="等线"/>
                <w:b/>
                <w:color w:val="000000" w:themeColor="text1"/>
                <w:sz w:val="21"/>
                <w:szCs w:val="21"/>
              </w:rPr>
            </w:rPrChange>
          </w:rPr>
          <w:t>T</w:t>
        </w:r>
      </w:ins>
      <w:del w:id="8243" w:author="raye" w:date="2018-08-10T11:12:00Z">
        <w:r w:rsidR="002872F8" w:rsidRPr="00A67E1B" w:rsidDel="00FD04ED">
          <w:rPr>
            <w:rFonts w:ascii="Times New Roman" w:eastAsia="等线"/>
            <w:color w:val="000000" w:themeColor="text1"/>
            <w:sz w:val="21"/>
            <w:szCs w:val="21"/>
            <w:rPrChange w:id="8244" w:author="raye" w:date="2018-08-10T15:13:00Z">
              <w:rPr>
                <w:rFonts w:ascii="等线" w:eastAsia="等线" w:hAnsi="等线"/>
                <w:color w:val="000000" w:themeColor="text1"/>
                <w:sz w:val="21"/>
                <w:szCs w:val="21"/>
              </w:rPr>
            </w:rPrChange>
          </w:rPr>
          <w:delText>, t</w:delText>
        </w:r>
      </w:del>
      <w:r w:rsidR="002872F8" w:rsidRPr="00A67E1B">
        <w:rPr>
          <w:rFonts w:ascii="Times New Roman" w:eastAsia="等线"/>
          <w:color w:val="000000" w:themeColor="text1"/>
          <w:sz w:val="21"/>
          <w:szCs w:val="21"/>
          <w:rPrChange w:id="8245" w:author="raye" w:date="2018-08-10T15:13:00Z">
            <w:rPr>
              <w:rFonts w:ascii="等线" w:eastAsia="等线" w:hAnsi="等线"/>
              <w:color w:val="000000" w:themeColor="text1"/>
              <w:sz w:val="21"/>
              <w:szCs w:val="21"/>
            </w:rPr>
          </w:rPrChange>
        </w:rPr>
        <w:t>he page cannot be edited</w:t>
      </w:r>
    </w:p>
    <w:p w14:paraId="0C47EA8D" w14:textId="77777777" w:rsidR="002872F8" w:rsidRPr="00A67E1B" w:rsidRDefault="002872F8">
      <w:pPr>
        <w:rPr>
          <w:rStyle w:val="af6"/>
          <w:rFonts w:eastAsiaTheme="minorEastAsia"/>
          <w:rPrChange w:id="8246" w:author="raye" w:date="2018-08-10T15:14:00Z">
            <w:rPr>
              <w:rFonts w:ascii="等线" w:eastAsia="等线" w:hAnsi="等线" w:cstheme="minorHAnsi"/>
              <w:kern w:val="0"/>
              <w:szCs w:val="21"/>
            </w:rPr>
          </w:rPrChange>
        </w:rPr>
        <w:pPrChange w:id="8247" w:author="raye" w:date="2018-08-10T15:14:00Z">
          <w:pPr>
            <w:pStyle w:val="afd"/>
            <w:ind w:firstLineChars="0" w:firstLine="0"/>
          </w:pPr>
        </w:pPrChange>
      </w:pPr>
      <w:r w:rsidRPr="00B0205A">
        <w:rPr>
          <w:rPrChange w:id="8248" w:author="raye" w:date="2018-08-10T12:30:00Z">
            <w:rPr>
              <w:rFonts w:ascii="等线" w:eastAsia="等线" w:hAnsi="等线" w:cstheme="minorHAnsi"/>
              <w:kern w:val="0"/>
              <w:szCs w:val="21"/>
            </w:rPr>
          </w:rPrChange>
        </w:rPr>
        <w:t xml:space="preserve">1. </w:t>
      </w:r>
      <w:del w:id="8249" w:author="raye" w:date="2018-08-10T15:14:00Z">
        <w:r w:rsidRPr="00B0205A" w:rsidDel="00A67E1B">
          <w:rPr>
            <w:rPrChange w:id="8250" w:author="raye" w:date="2018-08-10T12:30:00Z">
              <w:rPr>
                <w:rFonts w:ascii="等线" w:eastAsia="等线" w:hAnsi="等线" w:cstheme="minorHAnsi"/>
                <w:kern w:val="0"/>
                <w:szCs w:val="21"/>
              </w:rPr>
            </w:rPrChange>
          </w:rPr>
          <w:tab/>
        </w:r>
      </w:del>
      <w:r w:rsidRPr="00A67E1B">
        <w:rPr>
          <w:rStyle w:val="af6"/>
          <w:rFonts w:eastAsiaTheme="minorEastAsia"/>
          <w:rPrChange w:id="8251" w:author="raye" w:date="2018-08-10T15:14:00Z">
            <w:rPr>
              <w:rFonts w:ascii="等线" w:eastAsia="等线" w:hAnsi="等线" w:cstheme="minorHAnsi"/>
              <w:kern w:val="0"/>
              <w:szCs w:val="21"/>
            </w:rPr>
          </w:rPrChange>
        </w:rPr>
        <w:t>The page after entered in is no longer allowed to be edited.</w:t>
      </w:r>
    </w:p>
    <w:p w14:paraId="3DFDEA08" w14:textId="77777777" w:rsidR="002872F8" w:rsidRPr="00A67E1B" w:rsidRDefault="002872F8">
      <w:pPr>
        <w:rPr>
          <w:rStyle w:val="af6"/>
          <w:rFonts w:eastAsiaTheme="minorEastAsia"/>
          <w:rPrChange w:id="8252" w:author="raye" w:date="2018-08-10T15:14:00Z">
            <w:rPr>
              <w:rFonts w:ascii="等线" w:eastAsia="等线" w:hAnsi="等线" w:cstheme="minorHAnsi"/>
              <w:kern w:val="0"/>
              <w:szCs w:val="21"/>
            </w:rPr>
          </w:rPrChange>
        </w:rPr>
        <w:pPrChange w:id="8253" w:author="raye" w:date="2018-08-10T15:14:00Z">
          <w:pPr>
            <w:pStyle w:val="a0"/>
            <w:widowControl/>
            <w:ind w:left="420" w:firstLineChars="0" w:hanging="420"/>
            <w:jc w:val="left"/>
          </w:pPr>
        </w:pPrChange>
      </w:pPr>
      <w:r w:rsidRPr="00A67E1B">
        <w:rPr>
          <w:rStyle w:val="af6"/>
          <w:rFonts w:eastAsiaTheme="minorEastAsia"/>
          <w:rPrChange w:id="8254" w:author="raye" w:date="2018-08-10T15:14:00Z">
            <w:rPr>
              <w:rFonts w:ascii="等线" w:eastAsia="等线" w:hAnsi="等线" w:cstheme="minorHAnsi"/>
              <w:kern w:val="0"/>
              <w:szCs w:val="21"/>
            </w:rPr>
          </w:rPrChange>
        </w:rPr>
        <w:t xml:space="preserve">2. </w:t>
      </w:r>
      <w:del w:id="8255" w:author="raye" w:date="2018-08-10T15:14:00Z">
        <w:r w:rsidRPr="00A67E1B" w:rsidDel="00A67E1B">
          <w:rPr>
            <w:rStyle w:val="af6"/>
            <w:rFonts w:eastAsiaTheme="minorEastAsia"/>
            <w:rPrChange w:id="8256" w:author="raye" w:date="2018-08-10T15:14:00Z">
              <w:rPr>
                <w:rFonts w:ascii="等线" w:eastAsia="等线" w:hAnsi="等线" w:cstheme="minorHAnsi"/>
                <w:kern w:val="0"/>
                <w:szCs w:val="21"/>
              </w:rPr>
            </w:rPrChange>
          </w:rPr>
          <w:tab/>
        </w:r>
      </w:del>
      <w:r w:rsidRPr="00A67E1B">
        <w:rPr>
          <w:rStyle w:val="af6"/>
          <w:rFonts w:eastAsiaTheme="minorEastAsia"/>
          <w:rPrChange w:id="8257" w:author="raye" w:date="2018-08-10T15:14:00Z">
            <w:rPr>
              <w:rFonts w:ascii="等线" w:eastAsia="等线" w:hAnsi="等线" w:cstheme="minorHAnsi"/>
              <w:kern w:val="0"/>
              <w:szCs w:val="21"/>
            </w:rPr>
          </w:rPrChange>
        </w:rPr>
        <w:t>The scroll bar remains on the left side: zoom in and zoom out and restore function</w:t>
      </w:r>
      <w:r w:rsidRPr="00A67E1B">
        <w:rPr>
          <w:rStyle w:val="af6"/>
          <w:rFonts w:eastAsiaTheme="minorEastAsia" w:hint="eastAsia"/>
          <w:rPrChange w:id="8258" w:author="raye" w:date="2018-08-10T15:14:00Z">
            <w:rPr>
              <w:rFonts w:ascii="等线" w:eastAsia="等线" w:hAnsi="等线" w:cstheme="minorHAnsi" w:hint="eastAsia"/>
              <w:kern w:val="0"/>
              <w:szCs w:val="21"/>
            </w:rPr>
          </w:rPrChange>
        </w:rPr>
        <w:t>；</w:t>
      </w:r>
    </w:p>
    <w:p w14:paraId="51080155" w14:textId="77777777" w:rsidR="002872F8" w:rsidRPr="00A67E1B" w:rsidRDefault="002872F8">
      <w:pPr>
        <w:rPr>
          <w:rStyle w:val="af6"/>
          <w:rFonts w:eastAsiaTheme="minorEastAsia"/>
          <w:rPrChange w:id="8259" w:author="raye" w:date="2018-08-10T15:14:00Z">
            <w:rPr>
              <w:rFonts w:ascii="等线" w:eastAsia="等线" w:hAnsi="等线" w:cstheme="minorHAnsi"/>
              <w:kern w:val="0"/>
              <w:szCs w:val="21"/>
            </w:rPr>
          </w:rPrChange>
        </w:rPr>
        <w:pPrChange w:id="8260" w:author="raye" w:date="2018-08-10T15:14:00Z">
          <w:pPr>
            <w:pStyle w:val="a0"/>
            <w:widowControl/>
            <w:ind w:left="420" w:firstLineChars="0" w:firstLine="0"/>
            <w:jc w:val="left"/>
          </w:pPr>
        </w:pPrChange>
      </w:pPr>
      <w:r w:rsidRPr="00A67E1B">
        <w:rPr>
          <w:rStyle w:val="af6"/>
          <w:rFonts w:eastAsiaTheme="minorEastAsia"/>
          <w:rPrChange w:id="8261" w:author="raye" w:date="2018-08-10T15:14:00Z">
            <w:rPr>
              <w:rFonts w:ascii="等线" w:eastAsia="等线" w:hAnsi="等线" w:cstheme="minorHAnsi"/>
              <w:kern w:val="0"/>
              <w:szCs w:val="21"/>
            </w:rPr>
          </w:rPrChange>
        </w:rPr>
        <w:t>Reclaim station &amp; add-page function (not editable). Other roles do not have these two pages.</w:t>
      </w:r>
    </w:p>
    <w:p w14:paraId="3B27FE35" w14:textId="77777777" w:rsidR="002872F8" w:rsidRPr="00A67E1B" w:rsidRDefault="002872F8">
      <w:pPr>
        <w:rPr>
          <w:rStyle w:val="af6"/>
          <w:rFonts w:eastAsiaTheme="minorEastAsia"/>
          <w:rPrChange w:id="8262" w:author="raye" w:date="2018-08-10T15:14:00Z">
            <w:rPr>
              <w:rFonts w:ascii="等线" w:eastAsia="等线" w:hAnsi="等线" w:cstheme="minorHAnsi"/>
              <w:kern w:val="0"/>
              <w:szCs w:val="21"/>
            </w:rPr>
          </w:rPrChange>
        </w:rPr>
        <w:pPrChange w:id="8263" w:author="raye" w:date="2018-08-10T15:14:00Z">
          <w:pPr>
            <w:widowControl/>
            <w:ind w:left="420" w:hanging="420"/>
            <w:jc w:val="left"/>
          </w:pPr>
        </w:pPrChange>
      </w:pPr>
      <w:r w:rsidRPr="00A67E1B">
        <w:rPr>
          <w:rStyle w:val="af6"/>
          <w:rFonts w:eastAsiaTheme="minorEastAsia"/>
          <w:rPrChange w:id="8264" w:author="raye" w:date="2018-08-10T15:14:00Z">
            <w:rPr>
              <w:rFonts w:ascii="等线" w:eastAsia="等线" w:hAnsi="等线" w:cstheme="minorHAnsi"/>
              <w:kern w:val="0"/>
              <w:szCs w:val="21"/>
            </w:rPr>
          </w:rPrChange>
        </w:rPr>
        <w:t>3.</w:t>
      </w:r>
      <w:del w:id="8265" w:author="raye" w:date="2018-08-10T15:14:00Z">
        <w:r w:rsidRPr="00A67E1B" w:rsidDel="00A67E1B">
          <w:rPr>
            <w:rStyle w:val="af6"/>
            <w:rFonts w:eastAsiaTheme="minorEastAsia"/>
            <w:rPrChange w:id="8266" w:author="raye" w:date="2018-08-10T15:14:00Z">
              <w:rPr>
                <w:rFonts w:ascii="等线" w:eastAsia="等线" w:hAnsi="等线" w:cstheme="minorHAnsi"/>
                <w:kern w:val="0"/>
                <w:szCs w:val="21"/>
              </w:rPr>
            </w:rPrChange>
          </w:rPr>
          <w:delText xml:space="preserve"> </w:delText>
        </w:r>
        <w:r w:rsidRPr="00A67E1B" w:rsidDel="00A67E1B">
          <w:rPr>
            <w:rStyle w:val="af6"/>
            <w:rFonts w:eastAsiaTheme="minorEastAsia"/>
            <w:rPrChange w:id="8267" w:author="raye" w:date="2018-08-10T15:14:00Z">
              <w:rPr>
                <w:rFonts w:ascii="等线" w:eastAsia="等线" w:hAnsi="等线" w:cstheme="minorHAnsi"/>
                <w:kern w:val="0"/>
                <w:szCs w:val="21"/>
              </w:rPr>
            </w:rPrChange>
          </w:rPr>
          <w:tab/>
        </w:r>
      </w:del>
      <w:r w:rsidRPr="00A67E1B">
        <w:rPr>
          <w:rStyle w:val="af6"/>
          <w:rFonts w:eastAsiaTheme="minorEastAsia"/>
          <w:rPrChange w:id="8268" w:author="raye" w:date="2018-08-10T15:14:00Z">
            <w:rPr>
              <w:rFonts w:ascii="等线" w:eastAsia="等线" w:hAnsi="等线" w:cstheme="minorHAnsi"/>
              <w:kern w:val="0"/>
              <w:szCs w:val="21"/>
            </w:rPr>
          </w:rPrChange>
        </w:rPr>
        <w:t xml:space="preserve">Edition and deletions are no longer allowed in the form to the right. The plug-in for </w:t>
      </w:r>
      <w:del w:id="8269" w:author="raye" w:date="2018-08-10T15:14:00Z">
        <w:r w:rsidRPr="00A67E1B" w:rsidDel="00A67E1B">
          <w:rPr>
            <w:rStyle w:val="af6"/>
            <w:rFonts w:eastAsiaTheme="minorEastAsia"/>
            <w:rPrChange w:id="8270" w:author="raye" w:date="2018-08-10T15:14:00Z">
              <w:rPr>
                <w:rFonts w:ascii="等线" w:eastAsia="等线" w:hAnsi="等线" w:cstheme="minorHAnsi"/>
                <w:kern w:val="0"/>
                <w:szCs w:val="21"/>
              </w:rPr>
            </w:rPrChange>
          </w:rPr>
          <w:delText xml:space="preserve">        </w:delText>
        </w:r>
      </w:del>
      <w:r w:rsidRPr="00A67E1B">
        <w:rPr>
          <w:rStyle w:val="af6"/>
          <w:rFonts w:eastAsiaTheme="minorEastAsia"/>
          <w:rPrChange w:id="8271" w:author="raye" w:date="2018-08-10T15:14:00Z">
            <w:rPr>
              <w:rFonts w:ascii="等线" w:eastAsia="等线" w:hAnsi="等线" w:cstheme="minorHAnsi"/>
              <w:kern w:val="0"/>
              <w:szCs w:val="21"/>
            </w:rPr>
          </w:rPrChange>
        </w:rPr>
        <w:t>addition and deletion disappears</w:t>
      </w:r>
    </w:p>
    <w:p w14:paraId="0850196A" w14:textId="77777777" w:rsidR="002872F8" w:rsidRPr="00A67E1B" w:rsidRDefault="002872F8">
      <w:pPr>
        <w:rPr>
          <w:rStyle w:val="af6"/>
          <w:rFonts w:eastAsiaTheme="minorEastAsia"/>
          <w:rPrChange w:id="8272" w:author="raye" w:date="2018-08-10T15:14:00Z">
            <w:rPr>
              <w:rFonts w:ascii="等线" w:eastAsia="等线" w:hAnsi="等线" w:cstheme="minorHAnsi"/>
              <w:kern w:val="0"/>
              <w:szCs w:val="21"/>
            </w:rPr>
          </w:rPrChange>
        </w:rPr>
        <w:pPrChange w:id="8273" w:author="raye" w:date="2018-08-10T15:14:00Z">
          <w:pPr>
            <w:pStyle w:val="a0"/>
            <w:widowControl/>
            <w:ind w:left="420" w:firstLineChars="0" w:hanging="420"/>
            <w:jc w:val="left"/>
          </w:pPr>
        </w:pPrChange>
      </w:pPr>
      <w:r w:rsidRPr="00A67E1B">
        <w:rPr>
          <w:rStyle w:val="af6"/>
          <w:rFonts w:eastAsiaTheme="minorEastAsia"/>
          <w:rPrChange w:id="8274" w:author="raye" w:date="2018-08-10T15:14:00Z">
            <w:rPr>
              <w:rFonts w:ascii="等线" w:eastAsia="等线" w:hAnsi="等线" w:cstheme="minorHAnsi"/>
              <w:kern w:val="0"/>
              <w:szCs w:val="21"/>
            </w:rPr>
          </w:rPrChange>
        </w:rPr>
        <w:t>4.</w:t>
      </w:r>
      <w:del w:id="8275" w:author="raye" w:date="2018-08-10T15:14:00Z">
        <w:r w:rsidRPr="00A67E1B" w:rsidDel="00A67E1B">
          <w:rPr>
            <w:rStyle w:val="af6"/>
            <w:rFonts w:eastAsiaTheme="minorEastAsia"/>
            <w:rPrChange w:id="8276" w:author="raye" w:date="2018-08-10T15:14:00Z">
              <w:rPr>
                <w:rFonts w:ascii="等线" w:eastAsia="等线" w:hAnsi="等线" w:cstheme="minorHAnsi"/>
                <w:kern w:val="0"/>
                <w:szCs w:val="21"/>
              </w:rPr>
            </w:rPrChange>
          </w:rPr>
          <w:delText xml:space="preserve"> </w:delText>
        </w:r>
        <w:r w:rsidRPr="00A67E1B" w:rsidDel="00A67E1B">
          <w:rPr>
            <w:rStyle w:val="af6"/>
            <w:rFonts w:eastAsiaTheme="minorEastAsia"/>
            <w:rPrChange w:id="8277" w:author="raye" w:date="2018-08-10T15:14:00Z">
              <w:rPr>
                <w:rFonts w:ascii="等线" w:eastAsia="等线" w:hAnsi="等线" w:cstheme="minorHAnsi"/>
                <w:kern w:val="0"/>
                <w:szCs w:val="21"/>
              </w:rPr>
            </w:rPrChange>
          </w:rPr>
          <w:tab/>
        </w:r>
      </w:del>
      <w:r w:rsidRPr="00A67E1B">
        <w:rPr>
          <w:rStyle w:val="af6"/>
          <w:rFonts w:eastAsiaTheme="minorEastAsia"/>
          <w:rPrChange w:id="8278" w:author="raye" w:date="2018-08-10T15:14:00Z">
            <w:rPr>
              <w:rFonts w:ascii="等线" w:eastAsia="等线" w:hAnsi="等线" w:cstheme="minorHAnsi"/>
              <w:kern w:val="0"/>
              <w:szCs w:val="21"/>
            </w:rPr>
          </w:rPrChange>
        </w:rPr>
        <w:t>The drop-down box is used only for retrieving the corresponding page: click to create empty pages; addition of invoices and classification functions disappear.</w:t>
      </w:r>
    </w:p>
    <w:p w14:paraId="03EBA90A" w14:textId="0114E6A4" w:rsidR="002872F8" w:rsidRPr="00A67E1B" w:rsidRDefault="002872F8">
      <w:pPr>
        <w:rPr>
          <w:rStyle w:val="af6"/>
          <w:rFonts w:eastAsiaTheme="minorEastAsia"/>
          <w:rPrChange w:id="8279" w:author="raye" w:date="2018-08-10T15:14:00Z">
            <w:rPr>
              <w:rFonts w:ascii="等线" w:eastAsia="等线" w:hAnsi="等线"/>
              <w:color w:val="000000" w:themeColor="text1"/>
              <w:sz w:val="21"/>
              <w:szCs w:val="21"/>
            </w:rPr>
          </w:rPrChange>
        </w:rPr>
        <w:pPrChange w:id="8280" w:author="raye" w:date="2018-08-10T15:14:00Z">
          <w:pPr>
            <w:pStyle w:val="afd"/>
            <w:ind w:left="420" w:firstLineChars="0" w:hanging="420"/>
          </w:pPr>
        </w:pPrChange>
      </w:pPr>
      <w:r w:rsidRPr="00A67E1B">
        <w:rPr>
          <w:rStyle w:val="af6"/>
          <w:rFonts w:eastAsiaTheme="minorEastAsia"/>
          <w:rPrChange w:id="8281" w:author="raye" w:date="2018-08-10T15:14:00Z">
            <w:rPr>
              <w:rFonts w:ascii="等线" w:eastAsia="等线" w:hAnsi="等线" w:cstheme="minorHAnsi"/>
              <w:kern w:val="0"/>
              <w:szCs w:val="21"/>
            </w:rPr>
          </w:rPrChange>
        </w:rPr>
        <w:t>5</w:t>
      </w:r>
      <w:ins w:id="8282" w:author="raye" w:date="2018-08-10T15:14:00Z">
        <w:r w:rsidR="00A67E1B">
          <w:rPr>
            <w:rStyle w:val="af6"/>
            <w:rFonts w:eastAsiaTheme="minorEastAsia"/>
          </w:rPr>
          <w:t>.</w:t>
        </w:r>
      </w:ins>
      <w:del w:id="8283" w:author="raye" w:date="2018-08-10T15:14:00Z">
        <w:r w:rsidRPr="00A67E1B" w:rsidDel="00A67E1B">
          <w:rPr>
            <w:rStyle w:val="af6"/>
            <w:rFonts w:eastAsiaTheme="minorEastAsia"/>
            <w:rPrChange w:id="8284" w:author="raye" w:date="2018-08-10T15:14:00Z">
              <w:rPr>
                <w:rFonts w:ascii="等线" w:eastAsia="等线" w:hAnsi="等线" w:cstheme="minorHAnsi"/>
                <w:kern w:val="0"/>
                <w:szCs w:val="21"/>
              </w:rPr>
            </w:rPrChange>
          </w:rPr>
          <w:delText xml:space="preserve">. </w:delText>
        </w:r>
        <w:r w:rsidRPr="00A67E1B" w:rsidDel="00A67E1B">
          <w:rPr>
            <w:rStyle w:val="af6"/>
            <w:rFonts w:eastAsiaTheme="minorEastAsia"/>
            <w:rPrChange w:id="8285" w:author="raye" w:date="2018-08-10T15:14:00Z">
              <w:rPr>
                <w:rFonts w:ascii="等线" w:eastAsia="等线" w:hAnsi="等线" w:cstheme="minorHAnsi"/>
                <w:kern w:val="0"/>
                <w:szCs w:val="21"/>
              </w:rPr>
            </w:rPrChange>
          </w:rPr>
          <w:tab/>
        </w:r>
      </w:del>
      <w:r w:rsidRPr="00A67E1B">
        <w:rPr>
          <w:rStyle w:val="af6"/>
          <w:rFonts w:eastAsiaTheme="minorEastAsia"/>
          <w:rPrChange w:id="8286" w:author="raye" w:date="2018-08-10T15:14:00Z">
            <w:rPr>
              <w:rFonts w:ascii="等线" w:eastAsia="等线" w:hAnsi="等线" w:cstheme="minorHAnsi"/>
              <w:kern w:val="0"/>
              <w:szCs w:val="21"/>
            </w:rPr>
          </w:rPrChange>
        </w:rPr>
        <w:t>Save&amp;Submit button disappears</w:t>
      </w:r>
    </w:p>
    <w:p w14:paraId="5394408A" w14:textId="77777777" w:rsidR="00F334CA" w:rsidRPr="00A67E1B" w:rsidDel="00FD04ED" w:rsidRDefault="00F334CA">
      <w:pPr>
        <w:rPr>
          <w:del w:id="8287" w:author="raye" w:date="2018-08-10T11:12:00Z"/>
          <w:rPrChange w:id="8288" w:author="raye" w:date="2018-08-10T15:15:00Z">
            <w:rPr>
              <w:del w:id="8289" w:author="raye" w:date="2018-08-10T11:12:00Z"/>
              <w:rFonts w:ascii="等线" w:eastAsia="等线" w:hAnsi="等线"/>
              <w:sz w:val="21"/>
              <w:szCs w:val="21"/>
            </w:rPr>
          </w:rPrChange>
        </w:rPr>
        <w:pPrChange w:id="8290" w:author="raye" w:date="2018-08-10T15:15:00Z">
          <w:pPr>
            <w:pStyle w:val="afd"/>
            <w:ind w:firstLineChars="0" w:firstLine="0"/>
          </w:pPr>
        </w:pPrChange>
      </w:pPr>
    </w:p>
    <w:p w14:paraId="797CC9EB" w14:textId="77777777" w:rsidR="00F334CA" w:rsidRPr="00A67E1B" w:rsidRDefault="00F334CA">
      <w:pPr>
        <w:rPr>
          <w:rPrChange w:id="8291" w:author="raye" w:date="2018-08-10T15:15:00Z">
            <w:rPr>
              <w:rFonts w:ascii="等线" w:eastAsia="等线" w:hAnsi="等线"/>
              <w:sz w:val="21"/>
              <w:szCs w:val="21"/>
            </w:rPr>
          </w:rPrChange>
        </w:rPr>
        <w:pPrChange w:id="8292" w:author="raye" w:date="2018-08-10T15:15:00Z">
          <w:pPr>
            <w:pStyle w:val="afd"/>
            <w:ind w:firstLineChars="0" w:firstLine="0"/>
          </w:pPr>
        </w:pPrChange>
      </w:pPr>
    </w:p>
    <w:p w14:paraId="3CA2ECFE" w14:textId="4B52FBDD" w:rsidR="003B03AD" w:rsidRDefault="003B03AD">
      <w:pPr>
        <w:rPr>
          <w:ins w:id="8293" w:author="raye" w:date="2018-08-10T15:15:00Z"/>
        </w:rPr>
        <w:pPrChange w:id="8294" w:author="raye" w:date="2018-08-10T15:15:00Z">
          <w:pPr>
            <w:pStyle w:val="afd"/>
            <w:ind w:left="360" w:firstLineChars="0" w:firstLine="0"/>
          </w:pPr>
        </w:pPrChange>
      </w:pPr>
    </w:p>
    <w:p w14:paraId="499529E5" w14:textId="1A2E9054" w:rsidR="00A67E1B" w:rsidRPr="00A67E1B" w:rsidDel="00A67E1B" w:rsidRDefault="00A67E1B">
      <w:pPr>
        <w:pStyle w:val="a0"/>
        <w:numPr>
          <w:ilvl w:val="0"/>
          <w:numId w:val="180"/>
        </w:numPr>
        <w:ind w:firstLineChars="0"/>
        <w:rPr>
          <w:del w:id="8295" w:author="raye" w:date="2018-08-10T15:16:00Z"/>
          <w:rStyle w:val="aff4"/>
          <w:rFonts w:eastAsiaTheme="minorEastAsia"/>
          <w:rPrChange w:id="8296" w:author="raye" w:date="2018-08-10T15:16:00Z">
            <w:rPr>
              <w:del w:id="8297" w:author="raye" w:date="2018-08-10T15:16:00Z"/>
              <w:rFonts w:ascii="等线" w:eastAsia="等线" w:hAnsi="等线"/>
              <w:sz w:val="21"/>
              <w:szCs w:val="21"/>
            </w:rPr>
          </w:rPrChange>
        </w:rPr>
        <w:pPrChange w:id="8298" w:author="raye" w:date="2018-08-10T15:15:00Z">
          <w:pPr>
            <w:pStyle w:val="afd"/>
            <w:ind w:left="360" w:firstLineChars="0" w:firstLine="0"/>
          </w:pPr>
        </w:pPrChange>
      </w:pPr>
      <w:ins w:id="8299" w:author="raye" w:date="2018-08-10T15:16:00Z">
        <w:r w:rsidRPr="00A67E1B">
          <w:rPr>
            <w:rStyle w:val="aff4"/>
            <w:rFonts w:eastAsiaTheme="minorEastAsia"/>
            <w:rPrChange w:id="8300" w:author="raye" w:date="2018-08-10T15:16:00Z">
              <w:rPr/>
            </w:rPrChange>
          </w:rPr>
          <w:t>Form</w:t>
        </w:r>
      </w:ins>
    </w:p>
    <w:p w14:paraId="57FF5FEB" w14:textId="58835977" w:rsidR="00725998" w:rsidRPr="00A67E1B" w:rsidDel="00A67E1B" w:rsidRDefault="00725998">
      <w:pPr>
        <w:pStyle w:val="a0"/>
        <w:numPr>
          <w:ilvl w:val="0"/>
          <w:numId w:val="180"/>
        </w:numPr>
        <w:ind w:firstLineChars="0"/>
        <w:rPr>
          <w:del w:id="8301" w:author="raye" w:date="2018-08-10T15:15:00Z"/>
          <w:rPrChange w:id="8302" w:author="raye" w:date="2018-08-10T15:15:00Z">
            <w:rPr>
              <w:del w:id="8303" w:author="raye" w:date="2018-08-10T15:15:00Z"/>
            </w:rPr>
          </w:rPrChange>
        </w:rPr>
        <w:pPrChange w:id="8304" w:author="raye" w:date="2018-08-10T15:16:00Z">
          <w:pPr>
            <w:pStyle w:val="afd"/>
            <w:numPr>
              <w:numId w:val="59"/>
            </w:numPr>
            <w:ind w:left="420" w:firstLineChars="0" w:hanging="420"/>
          </w:pPr>
        </w:pPrChange>
      </w:pPr>
      <w:del w:id="8305" w:author="raye" w:date="2018-08-10T15:16:00Z">
        <w:r w:rsidRPr="00A67E1B" w:rsidDel="00A67E1B">
          <w:rPr>
            <w:rPrChange w:id="8306" w:author="raye" w:date="2018-08-10T15:15:00Z">
              <w:rPr>
                <w:rFonts w:ascii="等线" w:eastAsia="等线" w:hAnsi="等线"/>
                <w:b/>
                <w:szCs w:val="21"/>
              </w:rPr>
            </w:rPrChange>
          </w:rPr>
          <w:delText>Form</w:delText>
        </w:r>
      </w:del>
    </w:p>
    <w:p w14:paraId="420C0079" w14:textId="77777777" w:rsidR="00A67E1B" w:rsidRPr="00A67E1B" w:rsidRDefault="00A67E1B">
      <w:pPr>
        <w:pStyle w:val="a0"/>
        <w:numPr>
          <w:ilvl w:val="0"/>
          <w:numId w:val="180"/>
        </w:numPr>
        <w:ind w:firstLineChars="0"/>
        <w:rPr>
          <w:ins w:id="8307" w:author="raye" w:date="2018-08-10T15:15:00Z"/>
          <w:rPrChange w:id="8308" w:author="raye" w:date="2018-08-10T15:15:00Z">
            <w:rPr>
              <w:ins w:id="8309" w:author="raye" w:date="2018-08-10T15:15:00Z"/>
              <w:rFonts w:ascii="等线" w:eastAsia="等线" w:hAnsi="等线"/>
              <w:b/>
              <w:sz w:val="21"/>
              <w:szCs w:val="21"/>
            </w:rPr>
          </w:rPrChange>
        </w:rPr>
        <w:pPrChange w:id="8310" w:author="raye" w:date="2018-08-10T15:16:00Z">
          <w:pPr>
            <w:pStyle w:val="afd"/>
            <w:numPr>
              <w:numId w:val="35"/>
            </w:numPr>
            <w:ind w:left="420" w:firstLineChars="0" w:hanging="420"/>
          </w:pPr>
        </w:pPrChange>
      </w:pPr>
    </w:p>
    <w:p w14:paraId="7B0F8DFD" w14:textId="4BFDA55A" w:rsidR="00725998" w:rsidRPr="00A67E1B" w:rsidRDefault="00A67E1B">
      <w:pPr>
        <w:rPr>
          <w:rPrChange w:id="8311" w:author="raye" w:date="2018-08-10T15:15:00Z">
            <w:rPr>
              <w:rFonts w:ascii="等线" w:eastAsia="等线" w:hAnsi="等线"/>
              <w:sz w:val="21"/>
              <w:szCs w:val="21"/>
            </w:rPr>
          </w:rPrChange>
        </w:rPr>
        <w:pPrChange w:id="8312" w:author="raye" w:date="2018-08-10T15:15:00Z">
          <w:pPr>
            <w:pStyle w:val="afd"/>
            <w:numPr>
              <w:numId w:val="59"/>
            </w:numPr>
            <w:ind w:left="420" w:firstLineChars="0" w:hanging="420"/>
          </w:pPr>
        </w:pPrChange>
      </w:pPr>
      <w:ins w:id="8313" w:author="raye" w:date="2018-08-10T15:16:00Z">
        <w:r>
          <w:t xml:space="preserve">1. </w:t>
        </w:r>
      </w:ins>
      <w:r w:rsidR="00725998" w:rsidRPr="00A67E1B">
        <w:rPr>
          <w:rPrChange w:id="8314" w:author="raye" w:date="2018-08-10T15:15:00Z">
            <w:rPr>
              <w:rFonts w:ascii="等线" w:eastAsia="等线" w:hAnsi="等线"/>
              <w:szCs w:val="21"/>
            </w:rPr>
          </w:rPrChange>
        </w:rPr>
        <w:t>The ability to add fields indicate that the fields can be multiple, so</w:t>
      </w:r>
      <w:r w:rsidR="00725998" w:rsidRPr="00A67E1B">
        <w:rPr>
          <w:rPrChange w:id="8315" w:author="raye" w:date="2018-08-10T15:15:00Z">
            <w:rPr>
              <w:noProof/>
            </w:rPr>
          </w:rPrChange>
        </w:rPr>
        <w:t xml:space="preserve"> </w:t>
      </w:r>
      <w:r w:rsidR="00725998" w:rsidRPr="00A67E1B">
        <w:rPr>
          <w:noProof/>
          <w:rPrChange w:id="8316" w:author="raye" w:date="2018-08-10T15:15:00Z">
            <w:rPr>
              <w:noProof/>
            </w:rPr>
          </w:rPrChange>
        </w:rPr>
        <w:drawing>
          <wp:inline distT="0" distB="0" distL="0" distR="0" wp14:anchorId="080C2FB3" wp14:editId="568E9F0C">
            <wp:extent cx="428571" cy="476190"/>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8571" cy="476190"/>
                    </a:xfrm>
                    <a:prstGeom prst="rect">
                      <a:avLst/>
                    </a:prstGeom>
                  </pic:spPr>
                </pic:pic>
              </a:graphicData>
            </a:graphic>
          </wp:inline>
        </w:drawing>
      </w:r>
      <w:r w:rsidR="00725998" w:rsidRPr="00A67E1B">
        <w:rPr>
          <w:rPrChange w:id="8317" w:author="raye" w:date="2018-08-10T15:15:00Z">
            <w:rPr>
              <w:noProof/>
            </w:rPr>
          </w:rPrChange>
        </w:rPr>
        <w:t xml:space="preserve"> </w:t>
      </w:r>
      <w:r w:rsidR="00725998" w:rsidRPr="00A67E1B">
        <w:rPr>
          <w:rPrChange w:id="8318" w:author="raye" w:date="2018-08-10T15:15:00Z">
            <w:rPr>
              <w:rFonts w:ascii="等线" w:eastAsia="等线" w:hAnsi="等线"/>
              <w:szCs w:val="21"/>
            </w:rPr>
          </w:rPrChange>
        </w:rPr>
        <w:t>is used</w:t>
      </w:r>
      <w:r w:rsidR="00725998" w:rsidRPr="00A67E1B">
        <w:rPr>
          <w:rPrChange w:id="8319" w:author="raye" w:date="2018-08-10T15:15:00Z">
            <w:rPr>
              <w:noProof/>
            </w:rPr>
          </w:rPrChange>
        </w:rPr>
        <w:t xml:space="preserve"> </w:t>
      </w:r>
      <w:r w:rsidR="00725998" w:rsidRPr="00A67E1B">
        <w:rPr>
          <w:rPrChange w:id="8320" w:author="raye" w:date="2018-08-10T15:15:00Z">
            <w:rPr>
              <w:rFonts w:ascii="等线" w:eastAsia="等线" w:hAnsi="等线"/>
              <w:szCs w:val="21"/>
            </w:rPr>
          </w:rPrChange>
        </w:rPr>
        <w:t>for addition and deletion</w:t>
      </w:r>
    </w:p>
    <w:p w14:paraId="1EC71807" w14:textId="6B6BCD4B" w:rsidR="00725998" w:rsidRPr="00A67E1B" w:rsidRDefault="00A67E1B">
      <w:pPr>
        <w:rPr>
          <w:rPrChange w:id="8321" w:author="raye" w:date="2018-08-10T15:15:00Z">
            <w:rPr>
              <w:rFonts w:ascii="等线" w:eastAsia="等线" w:hAnsi="等线"/>
              <w:sz w:val="21"/>
              <w:szCs w:val="21"/>
            </w:rPr>
          </w:rPrChange>
        </w:rPr>
        <w:pPrChange w:id="8322" w:author="raye" w:date="2018-08-10T15:15:00Z">
          <w:pPr>
            <w:pStyle w:val="afd"/>
            <w:numPr>
              <w:numId w:val="59"/>
            </w:numPr>
            <w:ind w:left="360" w:firstLineChars="0" w:hanging="360"/>
          </w:pPr>
        </w:pPrChange>
      </w:pPr>
      <w:ins w:id="8323" w:author="raye" w:date="2018-08-10T15:16:00Z">
        <w:r>
          <w:t xml:space="preserve">2. </w:t>
        </w:r>
      </w:ins>
      <w:r w:rsidR="00725998" w:rsidRPr="00A67E1B">
        <w:rPr>
          <w:rPrChange w:id="8324" w:author="raye" w:date="2018-08-10T15:15:00Z">
            <w:rPr>
              <w:rFonts w:ascii="等线" w:eastAsia="等线" w:hAnsi="等线"/>
              <w:szCs w:val="21"/>
            </w:rPr>
          </w:rPrChange>
        </w:rPr>
        <w:t>The merging of cells in multiple fields indicates that strings are added or reduced, such as commodity descriptions.</w:t>
      </w:r>
    </w:p>
    <w:p w14:paraId="56F1746C" w14:textId="77777777" w:rsidR="00725998" w:rsidRPr="00A67E1B" w:rsidRDefault="00725998">
      <w:pPr>
        <w:rPr>
          <w:rPrChange w:id="8325" w:author="raye" w:date="2018-08-10T15:15:00Z">
            <w:rPr>
              <w:rFonts w:ascii="等线" w:eastAsia="等线" w:hAnsi="等线"/>
              <w:sz w:val="21"/>
              <w:szCs w:val="21"/>
            </w:rPr>
          </w:rPrChange>
        </w:rPr>
        <w:pPrChange w:id="8326" w:author="raye" w:date="2018-08-10T15:15:00Z">
          <w:pPr>
            <w:pStyle w:val="afd"/>
            <w:ind w:firstLineChars="0" w:firstLine="0"/>
          </w:pPr>
        </w:pPrChange>
      </w:pPr>
      <w:r w:rsidRPr="00A67E1B">
        <w:rPr>
          <w:rPrChange w:id="8327" w:author="raye" w:date="2018-08-10T15:15:00Z">
            <w:rPr>
              <w:rFonts w:ascii="等线" w:eastAsia="等线" w:hAnsi="等线"/>
              <w:szCs w:val="21"/>
            </w:rPr>
          </w:rPrChange>
        </w:rPr>
        <w:t xml:space="preserve">3. </w:t>
      </w:r>
      <w:r w:rsidRPr="00A67E1B">
        <w:rPr>
          <w:noProof/>
          <w:rPrChange w:id="8328" w:author="raye" w:date="2018-08-10T15:15:00Z">
            <w:rPr>
              <w:noProof/>
            </w:rPr>
          </w:rPrChange>
        </w:rPr>
        <w:drawing>
          <wp:inline distT="0" distB="0" distL="0" distR="0" wp14:anchorId="387871F7" wp14:editId="7FB8EC11">
            <wp:extent cx="1609524" cy="29523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09524" cy="295238"/>
                    </a:xfrm>
                    <a:prstGeom prst="rect">
                      <a:avLst/>
                    </a:prstGeom>
                  </pic:spPr>
                </pic:pic>
              </a:graphicData>
            </a:graphic>
          </wp:inline>
        </w:drawing>
      </w:r>
      <w:r w:rsidRPr="00A67E1B">
        <w:rPr>
          <w:rPrChange w:id="8329" w:author="raye" w:date="2018-08-10T15:15:00Z">
            <w:rPr>
              <w:rFonts w:ascii="等线" w:eastAsia="等线" w:hAnsi="等线"/>
              <w:szCs w:val="21"/>
            </w:rPr>
          </w:rPrChange>
        </w:rPr>
        <w:t xml:space="preserve"> relates to the 35 questions refer to 3.2.16 for explanation</w:t>
      </w:r>
    </w:p>
    <w:p w14:paraId="1B5E258A" w14:textId="265DF342" w:rsidR="00F334CA" w:rsidRPr="00A67E1B" w:rsidDel="00F94FEA" w:rsidRDefault="00F334CA">
      <w:pPr>
        <w:rPr>
          <w:del w:id="8330" w:author="raye" w:date="2018-08-10T15:16:00Z"/>
          <w:rPrChange w:id="8331" w:author="raye" w:date="2018-08-10T15:15:00Z">
            <w:rPr>
              <w:del w:id="8332" w:author="raye" w:date="2018-08-10T15:16:00Z"/>
              <w:rFonts w:ascii="等线" w:eastAsia="等线" w:hAnsi="等线"/>
              <w:sz w:val="21"/>
              <w:szCs w:val="21"/>
            </w:rPr>
          </w:rPrChange>
        </w:rPr>
        <w:pPrChange w:id="8333" w:author="raye" w:date="2018-08-10T15:15:00Z">
          <w:pPr>
            <w:pStyle w:val="afd"/>
            <w:ind w:firstLineChars="0" w:firstLine="0"/>
          </w:pPr>
        </w:pPrChange>
      </w:pPr>
    </w:p>
    <w:p w14:paraId="7D49FEF8" w14:textId="77777777" w:rsidR="00D760D3" w:rsidRPr="00A67E1B" w:rsidRDefault="00D760D3">
      <w:pPr>
        <w:rPr>
          <w:rPrChange w:id="8334" w:author="raye" w:date="2018-08-10T15:15:00Z">
            <w:rPr>
              <w:rFonts w:ascii="等线" w:eastAsia="等线" w:hAnsi="等线"/>
              <w:sz w:val="21"/>
              <w:szCs w:val="21"/>
            </w:rPr>
          </w:rPrChange>
        </w:rPr>
        <w:pPrChange w:id="8335" w:author="raye" w:date="2018-08-10T15:15:00Z">
          <w:pPr>
            <w:pStyle w:val="afd"/>
            <w:ind w:firstLineChars="0" w:firstLine="0"/>
          </w:pPr>
        </w:pPrChange>
      </w:pPr>
    </w:p>
    <w:p w14:paraId="05D2D0BD" w14:textId="47C082E5" w:rsidR="00F334CA" w:rsidRPr="00B0205A" w:rsidRDefault="00F334CA">
      <w:pPr>
        <w:pStyle w:val="3211"/>
        <w:ind w:left="210" w:right="210"/>
        <w:pPrChange w:id="8336" w:author="raye" w:date="2018-08-10T15:17:00Z">
          <w:pPr>
            <w:pStyle w:val="215"/>
          </w:pPr>
        </w:pPrChange>
      </w:pPr>
      <w:r w:rsidRPr="00E403FE">
        <w:tab/>
      </w:r>
      <w:r w:rsidRPr="00E403FE">
        <w:tab/>
      </w:r>
      <w:bookmarkStart w:id="8337" w:name="_Toc519582894"/>
      <w:bookmarkStart w:id="8338" w:name="_Toc520839446"/>
      <w:r w:rsidRPr="00E403FE">
        <w:t>3.2.</w:t>
      </w:r>
      <w:r w:rsidR="00433310" w:rsidRPr="00B0205A">
        <w:t>5</w:t>
      </w:r>
      <w:r w:rsidRPr="00B0205A">
        <w:t>.3. Interface requirements</w:t>
      </w:r>
      <w:bookmarkEnd w:id="8337"/>
      <w:bookmarkEnd w:id="8338"/>
    </w:p>
    <w:p w14:paraId="039E9F95" w14:textId="36854340" w:rsidR="00F334CA" w:rsidRDefault="004220DF">
      <w:pPr>
        <w:pStyle w:val="a0"/>
        <w:numPr>
          <w:ilvl w:val="0"/>
          <w:numId w:val="183"/>
        </w:numPr>
        <w:ind w:firstLineChars="0"/>
        <w:rPr>
          <w:ins w:id="8339" w:author="raye" w:date="2018-08-10T15:17:00Z"/>
          <w:rStyle w:val="aff4"/>
          <w:rFonts w:ascii="Times New Roman" w:eastAsiaTheme="minorEastAsia" w:hAnsi="Times New Roman" w:cs="Times New Roman"/>
          <w:b w:val="0"/>
          <w:bCs w:val="0"/>
          <w:szCs w:val="24"/>
        </w:rPr>
        <w:pPrChange w:id="8340" w:author="raye" w:date="2018-08-10T15:17:00Z">
          <w:pPr>
            <w:pStyle w:val="a0"/>
            <w:widowControl/>
            <w:ind w:left="420" w:firstLineChars="0" w:firstLine="0"/>
            <w:jc w:val="left"/>
          </w:pPr>
        </w:pPrChange>
      </w:pPr>
      <w:r w:rsidRPr="00F94FEA">
        <w:rPr>
          <w:rStyle w:val="aff4"/>
          <w:rFonts w:eastAsiaTheme="minorEastAsia"/>
          <w:rPrChange w:id="8341" w:author="raye" w:date="2018-08-10T15:17:00Z">
            <w:rPr>
              <w:rFonts w:ascii="等线" w:eastAsia="等线" w:hAnsi="等线" w:cstheme="minorHAnsi"/>
              <w:b/>
              <w:szCs w:val="21"/>
            </w:rPr>
          </w:rPrChange>
        </w:rPr>
        <w:t>Rules for Fields in the Forms</w:t>
      </w:r>
    </w:p>
    <w:p w14:paraId="3171B5BC" w14:textId="77777777" w:rsidR="00F94FEA" w:rsidRPr="00F94FEA" w:rsidRDefault="00F94FEA">
      <w:pPr>
        <w:rPr>
          <w:rStyle w:val="af6"/>
          <w:rFonts w:eastAsiaTheme="minorEastAsia"/>
          <w:rPrChange w:id="8342" w:author="raye" w:date="2018-08-10T15:18:00Z">
            <w:rPr>
              <w:rFonts w:ascii="等线" w:eastAsia="等线" w:hAnsi="等线" w:cstheme="minorHAnsi"/>
              <w:b/>
              <w:szCs w:val="21"/>
            </w:rPr>
          </w:rPrChange>
        </w:rPr>
        <w:pPrChange w:id="8343" w:author="raye" w:date="2018-08-10T15:18:00Z">
          <w:pPr>
            <w:pStyle w:val="a0"/>
            <w:widowControl/>
            <w:ind w:left="420" w:firstLineChars="0" w:firstLine="0"/>
            <w:jc w:val="left"/>
          </w:pPr>
        </w:pPrChange>
      </w:pPr>
    </w:p>
    <w:p w14:paraId="775CBE17" w14:textId="73CE6B0A" w:rsidR="00F334CA" w:rsidRPr="00F94FEA" w:rsidRDefault="00F94FEA">
      <w:pPr>
        <w:rPr>
          <w:rStyle w:val="af6"/>
          <w:rFonts w:eastAsiaTheme="minorEastAsia"/>
          <w:rPrChange w:id="8344" w:author="raye" w:date="2018-08-10T15:18:00Z">
            <w:rPr>
              <w:rFonts w:ascii="等线" w:eastAsia="等线" w:hAnsi="等线"/>
            </w:rPr>
          </w:rPrChange>
        </w:rPr>
        <w:pPrChange w:id="8345" w:author="raye" w:date="2018-08-10T15:18:00Z">
          <w:pPr>
            <w:pStyle w:val="a0"/>
            <w:numPr>
              <w:numId w:val="45"/>
            </w:numPr>
            <w:ind w:left="780" w:firstLineChars="0" w:hanging="360"/>
          </w:pPr>
        </w:pPrChange>
      </w:pPr>
      <w:ins w:id="8346" w:author="raye" w:date="2018-08-10T15:18:00Z">
        <w:r>
          <w:rPr>
            <w:rStyle w:val="af6"/>
            <w:rFonts w:eastAsiaTheme="minorEastAsia"/>
          </w:rPr>
          <w:t>1.</w:t>
        </w:r>
      </w:ins>
      <w:r w:rsidR="00F334CA" w:rsidRPr="00F94FEA">
        <w:rPr>
          <w:rStyle w:val="af6"/>
          <w:rFonts w:eastAsiaTheme="minorEastAsia"/>
          <w:rPrChange w:id="8347" w:author="raye" w:date="2018-08-10T15:18:00Z">
            <w:rPr>
              <w:rFonts w:ascii="等线" w:eastAsia="等线" w:hAnsi="等线"/>
            </w:rPr>
          </w:rPrChange>
        </w:rPr>
        <w:t>INVOICE</w:t>
      </w:r>
    </w:p>
    <w:tbl>
      <w:tblPr>
        <w:tblW w:w="932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0"/>
        <w:gridCol w:w="1839"/>
        <w:gridCol w:w="1839"/>
        <w:gridCol w:w="1297"/>
        <w:gridCol w:w="2380"/>
      </w:tblGrid>
      <w:tr w:rsidR="00F334CA" w:rsidRPr="00F94FEA" w14:paraId="04E95B30"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4FF9FBE8" w14:textId="77777777" w:rsidR="00F334CA" w:rsidRPr="00F94FEA" w:rsidRDefault="00F334CA">
            <w:pPr>
              <w:rPr>
                <w:rStyle w:val="af6"/>
                <w:rFonts w:eastAsiaTheme="minorEastAsia"/>
                <w:rPrChange w:id="8348" w:author="raye" w:date="2018-08-10T15:18:00Z">
                  <w:rPr>
                    <w:rFonts w:ascii="等线" w:eastAsia="等线" w:hAnsi="等线" w:cs="宋体"/>
                    <w:b/>
                    <w:bCs/>
                    <w:i/>
                    <w:kern w:val="0"/>
                    <w:szCs w:val="21"/>
                  </w:rPr>
                </w:rPrChange>
              </w:rPr>
            </w:pPr>
            <w:r w:rsidRPr="00F94FEA">
              <w:rPr>
                <w:rStyle w:val="af6"/>
                <w:rFonts w:eastAsiaTheme="minorEastAsia"/>
                <w:rPrChange w:id="8349" w:author="raye" w:date="2018-08-10T15:18:00Z">
                  <w:rPr>
                    <w:i/>
                    <w:sz w:val="24"/>
                    <w:szCs w:val="24"/>
                  </w:rPr>
                </w:rPrChange>
              </w:rPr>
              <w:t>Name of element</w:t>
            </w:r>
          </w:p>
        </w:tc>
        <w:tc>
          <w:tcPr>
            <w:tcW w:w="18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CD3FF83" w14:textId="77777777" w:rsidR="00F334CA" w:rsidRPr="00F94FEA" w:rsidRDefault="00F334CA">
            <w:pPr>
              <w:rPr>
                <w:rStyle w:val="af6"/>
                <w:rFonts w:eastAsiaTheme="minorEastAsia"/>
                <w:rPrChange w:id="8350" w:author="raye" w:date="2018-08-10T15:18:00Z">
                  <w:rPr>
                    <w:rFonts w:ascii="等线" w:eastAsia="等线" w:hAnsi="等线" w:cs="宋体"/>
                    <w:b/>
                    <w:bCs/>
                    <w:i/>
                    <w:kern w:val="0"/>
                    <w:szCs w:val="21"/>
                  </w:rPr>
                </w:rPrChange>
              </w:rPr>
            </w:pPr>
            <w:r w:rsidRPr="00F94FEA">
              <w:rPr>
                <w:rStyle w:val="af6"/>
                <w:rFonts w:eastAsiaTheme="minorEastAsia"/>
                <w:rPrChange w:id="8351" w:author="raye" w:date="2018-08-10T15:18:00Z">
                  <w:rPr>
                    <w:i/>
                    <w:sz w:val="24"/>
                    <w:szCs w:val="24"/>
                  </w:rPr>
                </w:rPrChange>
              </w:rPr>
              <w:t>Required/optional</w:t>
            </w:r>
          </w:p>
        </w:tc>
        <w:tc>
          <w:tcPr>
            <w:tcW w:w="18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BFE0554" w14:textId="0407F18B" w:rsidR="00F334CA" w:rsidRPr="00F94FEA" w:rsidRDefault="00F334CA">
            <w:pPr>
              <w:rPr>
                <w:rStyle w:val="af6"/>
                <w:rFonts w:eastAsiaTheme="minorEastAsia"/>
                <w:rPrChange w:id="8352" w:author="raye" w:date="2018-08-10T15:18:00Z">
                  <w:rPr>
                    <w:i/>
                    <w:sz w:val="24"/>
                    <w:szCs w:val="24"/>
                  </w:rPr>
                </w:rPrChange>
              </w:rPr>
            </w:pPr>
            <w:r w:rsidRPr="00F94FEA">
              <w:rPr>
                <w:rStyle w:val="af6"/>
                <w:rFonts w:eastAsiaTheme="minorEastAsia"/>
                <w:rPrChange w:id="8353" w:author="raye" w:date="2018-08-10T15:18:00Z">
                  <w:rPr>
                    <w:i/>
                    <w:sz w:val="24"/>
                    <w:szCs w:val="24"/>
                  </w:rPr>
                </w:rPrChange>
              </w:rPr>
              <w:t>Type</w:t>
            </w:r>
          </w:p>
        </w:tc>
        <w:tc>
          <w:tcPr>
            <w:tcW w:w="129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8BF15DF" w14:textId="77777777" w:rsidR="00F334CA" w:rsidRPr="00F94FEA" w:rsidRDefault="00F334CA">
            <w:pPr>
              <w:rPr>
                <w:rStyle w:val="af6"/>
                <w:rFonts w:eastAsiaTheme="minorEastAsia"/>
                <w:rPrChange w:id="8354" w:author="raye" w:date="2018-08-10T15:18:00Z">
                  <w:rPr>
                    <w:i/>
                    <w:sz w:val="24"/>
                    <w:szCs w:val="24"/>
                  </w:rPr>
                </w:rPrChange>
              </w:rPr>
            </w:pPr>
            <w:r w:rsidRPr="00F94FEA">
              <w:rPr>
                <w:rStyle w:val="af6"/>
                <w:rFonts w:eastAsiaTheme="minorEastAsia"/>
                <w:rPrChange w:id="8355" w:author="raye" w:date="2018-08-10T15:18:00Z">
                  <w:rPr>
                    <w:rFonts w:ascii="等线" w:eastAsia="等线" w:hAnsi="等线" w:cs="宋体"/>
                    <w:bCs/>
                    <w:i/>
                    <w:kern w:val="0"/>
                    <w:szCs w:val="21"/>
                  </w:rPr>
                </w:rPrChange>
              </w:rPr>
              <w:t>Can Add</w:t>
            </w:r>
          </w:p>
        </w:tc>
        <w:tc>
          <w:tcPr>
            <w:tcW w:w="2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14F93E4" w14:textId="77777777" w:rsidR="00F334CA" w:rsidRPr="00F94FEA" w:rsidRDefault="00F334CA">
            <w:pPr>
              <w:rPr>
                <w:rStyle w:val="af6"/>
                <w:rFonts w:eastAsiaTheme="minorEastAsia"/>
                <w:rPrChange w:id="8356" w:author="raye" w:date="2018-08-10T15:18:00Z">
                  <w:rPr>
                    <w:i/>
                    <w:sz w:val="24"/>
                    <w:szCs w:val="24"/>
                  </w:rPr>
                </w:rPrChange>
              </w:rPr>
            </w:pPr>
            <w:r w:rsidRPr="00F94FEA">
              <w:rPr>
                <w:rStyle w:val="af6"/>
                <w:rFonts w:eastAsiaTheme="minorEastAsia"/>
                <w:rPrChange w:id="8357" w:author="raye" w:date="2018-08-10T15:18:00Z">
                  <w:rPr>
                    <w:i/>
                    <w:sz w:val="24"/>
                    <w:szCs w:val="24"/>
                  </w:rPr>
                </w:rPrChange>
              </w:rPr>
              <w:t>Remarks</w:t>
            </w:r>
          </w:p>
        </w:tc>
      </w:tr>
      <w:tr w:rsidR="00F334CA" w:rsidRPr="00F94FEA" w14:paraId="00572C5B"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075BED40" w14:textId="77777777" w:rsidR="00F334CA" w:rsidRPr="00F94FEA" w:rsidRDefault="00F334CA">
            <w:pPr>
              <w:rPr>
                <w:rStyle w:val="af6"/>
                <w:rFonts w:eastAsiaTheme="minorEastAsia"/>
                <w:rPrChange w:id="8358" w:author="raye" w:date="2018-08-10T15:18:00Z">
                  <w:rPr>
                    <w:rFonts w:ascii="等线" w:eastAsia="等线" w:hAnsi="等线" w:cs="宋体"/>
                    <w:i/>
                    <w:kern w:val="0"/>
                    <w:szCs w:val="21"/>
                  </w:rPr>
                </w:rPrChange>
              </w:rPr>
            </w:pPr>
            <w:r w:rsidRPr="00F94FEA">
              <w:rPr>
                <w:rStyle w:val="af6"/>
                <w:rFonts w:eastAsiaTheme="minorEastAsia"/>
                <w:rPrChange w:id="8359" w:author="raye" w:date="2018-08-10T15:18:00Z">
                  <w:rPr>
                    <w:rFonts w:ascii="等线" w:eastAsia="等线" w:hAnsi="等线" w:cs="宋体"/>
                    <w:i/>
                    <w:kern w:val="0"/>
                    <w:szCs w:val="21"/>
                  </w:rPr>
                </w:rPrChange>
              </w:rPr>
              <w:t>Invoice Number </w:t>
            </w:r>
          </w:p>
        </w:tc>
        <w:tc>
          <w:tcPr>
            <w:tcW w:w="1839" w:type="dxa"/>
            <w:tcBorders>
              <w:top w:val="single" w:sz="4" w:space="0" w:color="auto"/>
              <w:left w:val="single" w:sz="4" w:space="0" w:color="auto"/>
              <w:bottom w:val="single" w:sz="4" w:space="0" w:color="auto"/>
              <w:right w:val="single" w:sz="4" w:space="0" w:color="auto"/>
            </w:tcBorders>
          </w:tcPr>
          <w:p w14:paraId="6CA95530" w14:textId="77777777" w:rsidR="00F334CA" w:rsidRPr="00F94FEA" w:rsidRDefault="00F334CA">
            <w:pPr>
              <w:rPr>
                <w:rStyle w:val="af6"/>
                <w:rFonts w:eastAsiaTheme="minorEastAsia"/>
                <w:rPrChange w:id="8360" w:author="raye" w:date="2018-08-10T15:18:00Z">
                  <w:rPr>
                    <w:rFonts w:ascii="等线" w:eastAsia="等线" w:hAnsi="等线" w:cs="宋体"/>
                    <w:i/>
                    <w:kern w:val="0"/>
                    <w:szCs w:val="21"/>
                  </w:rPr>
                </w:rPrChange>
              </w:rPr>
            </w:pPr>
            <w:r w:rsidRPr="00F94FEA">
              <w:rPr>
                <w:rStyle w:val="af6"/>
                <w:rFonts w:eastAsiaTheme="minorEastAsia"/>
                <w:rPrChange w:id="8361" w:author="raye" w:date="2018-08-10T15:18:00Z">
                  <w:rPr>
                    <w:i/>
                    <w:sz w:val="24"/>
                    <w:szCs w:val="24"/>
                  </w:rPr>
                </w:rPrChange>
              </w:rPr>
              <w:t>Required</w:t>
            </w:r>
          </w:p>
        </w:tc>
        <w:tc>
          <w:tcPr>
            <w:tcW w:w="1839" w:type="dxa"/>
            <w:tcBorders>
              <w:top w:val="single" w:sz="4" w:space="0" w:color="auto"/>
              <w:left w:val="single" w:sz="4" w:space="0" w:color="auto"/>
              <w:bottom w:val="single" w:sz="4" w:space="0" w:color="auto"/>
              <w:right w:val="single" w:sz="4" w:space="0" w:color="auto"/>
            </w:tcBorders>
          </w:tcPr>
          <w:p w14:paraId="37360155" w14:textId="77777777" w:rsidR="00F334CA" w:rsidRPr="00F94FEA" w:rsidRDefault="00F334CA">
            <w:pPr>
              <w:rPr>
                <w:rStyle w:val="af6"/>
                <w:rFonts w:eastAsiaTheme="minorEastAsia"/>
                <w:rPrChange w:id="8362" w:author="raye" w:date="2018-08-10T15:18:00Z">
                  <w:rPr>
                    <w:rFonts w:ascii="等线" w:eastAsia="等线" w:hAnsi="等线" w:cs="宋体"/>
                    <w:i/>
                    <w:kern w:val="0"/>
                    <w:szCs w:val="21"/>
                  </w:rPr>
                </w:rPrChange>
              </w:rPr>
            </w:pPr>
            <w:r w:rsidRPr="00F94FEA">
              <w:rPr>
                <w:rStyle w:val="af6"/>
                <w:rFonts w:eastAsiaTheme="minorEastAsia"/>
                <w:rPrChange w:id="8363" w:author="raye" w:date="2018-08-10T15:18:00Z">
                  <w:rPr>
                    <w:rFonts w:ascii="等线" w:eastAsia="等线" w:hAnsi="等线" w:cs="宋体"/>
                    <w:i/>
                    <w:kern w:val="0"/>
                    <w:szCs w:val="21"/>
                  </w:rPr>
                </w:rPrChange>
              </w:rPr>
              <w:t>50-digit</w:t>
            </w:r>
          </w:p>
          <w:p w14:paraId="2DDDED20" w14:textId="77777777" w:rsidR="00F334CA" w:rsidRPr="00F94FEA" w:rsidRDefault="00F334CA">
            <w:pPr>
              <w:rPr>
                <w:rStyle w:val="af6"/>
                <w:rFonts w:eastAsiaTheme="minorEastAsia"/>
                <w:rPrChange w:id="8364" w:author="raye" w:date="2018-08-10T15:18:00Z">
                  <w:rPr>
                    <w:rFonts w:ascii="等线" w:eastAsia="等线" w:hAnsi="等线" w:cs="宋体"/>
                    <w:i/>
                    <w:kern w:val="0"/>
                    <w:szCs w:val="21"/>
                  </w:rPr>
                </w:rPrChange>
              </w:rPr>
            </w:pPr>
            <w:r w:rsidRPr="00F94FEA">
              <w:rPr>
                <w:rStyle w:val="af6"/>
                <w:rFonts w:eastAsiaTheme="minorEastAsia"/>
                <w:rPrChange w:id="8365" w:author="raye" w:date="2018-08-10T15:18:00Z">
                  <w:rPr>
                    <w:rFonts w:ascii="等线" w:eastAsia="等线" w:hAnsi="等线" w:cs="宋体"/>
                    <w:i/>
                    <w:kern w:val="0"/>
                    <w:szCs w:val="21"/>
                  </w:rPr>
                </w:rPrChange>
              </w:rPr>
              <w:t>number/letter/-//</w:t>
            </w:r>
          </w:p>
        </w:tc>
        <w:tc>
          <w:tcPr>
            <w:tcW w:w="1297" w:type="dxa"/>
            <w:tcBorders>
              <w:top w:val="single" w:sz="4" w:space="0" w:color="auto"/>
              <w:left w:val="single" w:sz="4" w:space="0" w:color="auto"/>
              <w:bottom w:val="single" w:sz="4" w:space="0" w:color="auto"/>
              <w:right w:val="single" w:sz="4" w:space="0" w:color="auto"/>
            </w:tcBorders>
          </w:tcPr>
          <w:p w14:paraId="35DEB6E6" w14:textId="77777777" w:rsidR="00F334CA" w:rsidRPr="00F94FEA" w:rsidRDefault="00F334CA">
            <w:pPr>
              <w:rPr>
                <w:rStyle w:val="af6"/>
                <w:rFonts w:eastAsiaTheme="minorEastAsia"/>
                <w:rPrChange w:id="8366" w:author="raye" w:date="2018-08-10T15:18:00Z">
                  <w:rPr>
                    <w:rFonts w:ascii="等线" w:eastAsia="等线" w:hAnsi="等线" w:cs="宋体"/>
                    <w:i/>
                    <w:kern w:val="0"/>
                    <w:szCs w:val="21"/>
                  </w:rPr>
                </w:rPrChange>
              </w:rPr>
            </w:pPr>
            <w:r w:rsidRPr="00F94FEA">
              <w:rPr>
                <w:rStyle w:val="af6"/>
                <w:rFonts w:eastAsiaTheme="minorEastAsia"/>
                <w:rPrChange w:id="8367" w:author="raye" w:date="2018-08-10T15:18:00Z">
                  <w:rPr>
                    <w:rFonts w:ascii="等线" w:eastAsia="等线" w:hAnsi="等线" w:cs="宋体"/>
                    <w:i/>
                    <w:kern w:val="0"/>
                    <w:szCs w:val="21"/>
                  </w:rPr>
                </w:rPrChange>
              </w:rPr>
              <w:t>N</w:t>
            </w:r>
          </w:p>
        </w:tc>
        <w:tc>
          <w:tcPr>
            <w:tcW w:w="2380" w:type="dxa"/>
            <w:tcBorders>
              <w:top w:val="single" w:sz="4" w:space="0" w:color="auto"/>
              <w:left w:val="single" w:sz="4" w:space="0" w:color="auto"/>
              <w:bottom w:val="single" w:sz="4" w:space="0" w:color="auto"/>
              <w:right w:val="single" w:sz="4" w:space="0" w:color="auto"/>
            </w:tcBorders>
            <w:noWrap/>
          </w:tcPr>
          <w:p w14:paraId="3C1B59F7" w14:textId="77777777" w:rsidR="00F334CA" w:rsidRPr="00F94FEA" w:rsidRDefault="00F334CA">
            <w:pPr>
              <w:rPr>
                <w:rStyle w:val="af6"/>
                <w:rFonts w:eastAsiaTheme="minorEastAsia"/>
                <w:rPrChange w:id="8368" w:author="raye" w:date="2018-08-10T15:18:00Z">
                  <w:rPr>
                    <w:rFonts w:ascii="等线" w:eastAsia="等线" w:hAnsi="等线" w:cs="宋体"/>
                    <w:i/>
                    <w:kern w:val="0"/>
                    <w:szCs w:val="21"/>
                  </w:rPr>
                </w:rPrChange>
              </w:rPr>
            </w:pPr>
            <w:r w:rsidRPr="00F94FEA">
              <w:rPr>
                <w:rStyle w:val="af6"/>
                <w:rFonts w:eastAsiaTheme="minorEastAsia"/>
                <w:rPrChange w:id="8369" w:author="raye" w:date="2018-08-10T15:18:00Z">
                  <w:rPr>
                    <w:rFonts w:ascii="等线" w:eastAsia="等线" w:hAnsi="等线" w:cs="宋体"/>
                    <w:i/>
                    <w:kern w:val="0"/>
                    <w:szCs w:val="21"/>
                  </w:rPr>
                </w:rPrChange>
              </w:rPr>
              <w:t>Any arabic number and String combination, including -, /, .,  i.e. 16TAC-123AA</w:t>
            </w:r>
          </w:p>
        </w:tc>
      </w:tr>
      <w:tr w:rsidR="007636B3" w:rsidRPr="00F94FEA" w14:paraId="3CC9729D"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2B4D4772" w14:textId="77777777" w:rsidR="007636B3" w:rsidRPr="00F94FEA" w:rsidRDefault="007636B3">
            <w:pPr>
              <w:rPr>
                <w:rStyle w:val="af6"/>
                <w:rFonts w:eastAsiaTheme="minorEastAsia"/>
                <w:rPrChange w:id="8370" w:author="raye" w:date="2018-08-10T15:18:00Z">
                  <w:rPr>
                    <w:rFonts w:ascii="等线" w:eastAsia="等线" w:hAnsi="等线" w:cs="宋体"/>
                    <w:i/>
                    <w:kern w:val="0"/>
                    <w:szCs w:val="21"/>
                  </w:rPr>
                </w:rPrChange>
              </w:rPr>
            </w:pPr>
            <w:r w:rsidRPr="00F94FEA">
              <w:rPr>
                <w:rStyle w:val="af6"/>
                <w:rFonts w:eastAsiaTheme="minorEastAsia"/>
                <w:rPrChange w:id="8371" w:author="raye" w:date="2018-08-10T15:18:00Z">
                  <w:rPr>
                    <w:rFonts w:ascii="等线" w:eastAsia="等线" w:hAnsi="等线" w:cs="宋体"/>
                    <w:i/>
                    <w:kern w:val="0"/>
                    <w:szCs w:val="21"/>
                  </w:rPr>
                </w:rPrChange>
              </w:rPr>
              <w:t xml:space="preserve">Goods </w:t>
            </w:r>
            <w:r w:rsidRPr="00F94FEA">
              <w:rPr>
                <w:rStyle w:val="af6"/>
                <w:rFonts w:eastAsiaTheme="minorEastAsia"/>
                <w:rPrChange w:id="8372" w:author="raye" w:date="2018-08-10T15:18:00Z">
                  <w:rPr>
                    <w:rFonts w:ascii="等线" w:eastAsia="等线" w:hAnsi="等线" w:cs="宋体"/>
                    <w:i/>
                    <w:kern w:val="0"/>
                    <w:szCs w:val="21"/>
                  </w:rPr>
                </w:rPrChange>
              </w:rPr>
              <w:lastRenderedPageBreak/>
              <w:t>Description</w:t>
            </w:r>
          </w:p>
        </w:tc>
        <w:tc>
          <w:tcPr>
            <w:tcW w:w="1839" w:type="dxa"/>
            <w:tcBorders>
              <w:top w:val="single" w:sz="4" w:space="0" w:color="auto"/>
              <w:left w:val="single" w:sz="4" w:space="0" w:color="auto"/>
              <w:bottom w:val="single" w:sz="4" w:space="0" w:color="auto"/>
              <w:right w:val="single" w:sz="4" w:space="0" w:color="auto"/>
            </w:tcBorders>
          </w:tcPr>
          <w:p w14:paraId="4EBAB695" w14:textId="77777777" w:rsidR="007636B3" w:rsidRPr="00F94FEA" w:rsidRDefault="007636B3">
            <w:pPr>
              <w:rPr>
                <w:rStyle w:val="af6"/>
                <w:rFonts w:eastAsiaTheme="minorEastAsia"/>
                <w:rPrChange w:id="8373" w:author="raye" w:date="2018-08-10T15:18:00Z">
                  <w:rPr>
                    <w:rFonts w:ascii="等线" w:eastAsia="等线" w:hAnsi="等线" w:cs="宋体"/>
                    <w:i/>
                    <w:kern w:val="0"/>
                    <w:szCs w:val="21"/>
                  </w:rPr>
                </w:rPrChange>
              </w:rPr>
            </w:pPr>
            <w:r w:rsidRPr="00F94FEA">
              <w:rPr>
                <w:rStyle w:val="af6"/>
                <w:rFonts w:eastAsiaTheme="minorEastAsia"/>
                <w:rPrChange w:id="8374" w:author="raye" w:date="2018-08-10T15:18:00Z">
                  <w:rPr>
                    <w:i/>
                    <w:sz w:val="24"/>
                    <w:szCs w:val="24"/>
                  </w:rPr>
                </w:rPrChange>
              </w:rPr>
              <w:lastRenderedPageBreak/>
              <w:t>Required</w:t>
            </w:r>
          </w:p>
        </w:tc>
        <w:tc>
          <w:tcPr>
            <w:tcW w:w="1839" w:type="dxa"/>
            <w:tcBorders>
              <w:top w:val="single" w:sz="4" w:space="0" w:color="auto"/>
              <w:left w:val="single" w:sz="4" w:space="0" w:color="auto"/>
              <w:bottom w:val="single" w:sz="4" w:space="0" w:color="auto"/>
              <w:right w:val="single" w:sz="4" w:space="0" w:color="auto"/>
            </w:tcBorders>
          </w:tcPr>
          <w:p w14:paraId="6BFB5602" w14:textId="77777777" w:rsidR="007636B3" w:rsidRPr="00F94FEA" w:rsidRDefault="007636B3">
            <w:pPr>
              <w:rPr>
                <w:rStyle w:val="af6"/>
                <w:rFonts w:eastAsiaTheme="minorEastAsia"/>
                <w:rPrChange w:id="8375" w:author="raye" w:date="2018-08-10T15:18:00Z">
                  <w:rPr>
                    <w:rFonts w:ascii="等线" w:eastAsia="等线" w:hAnsi="等线" w:cs="宋体"/>
                    <w:i/>
                    <w:kern w:val="0"/>
                    <w:szCs w:val="21"/>
                  </w:rPr>
                </w:rPrChange>
              </w:rPr>
            </w:pPr>
            <w:r w:rsidRPr="00F94FEA">
              <w:rPr>
                <w:rStyle w:val="af6"/>
                <w:rFonts w:eastAsiaTheme="minorEastAsia"/>
                <w:rPrChange w:id="8376" w:author="raye" w:date="2018-08-10T15:18:00Z">
                  <w:rPr>
                    <w:i/>
                    <w:sz w:val="24"/>
                    <w:szCs w:val="24"/>
                  </w:rPr>
                </w:rPrChange>
              </w:rPr>
              <w:t>Max255Text</w:t>
            </w:r>
          </w:p>
        </w:tc>
        <w:tc>
          <w:tcPr>
            <w:tcW w:w="1297" w:type="dxa"/>
            <w:vMerge w:val="restart"/>
            <w:tcBorders>
              <w:top w:val="single" w:sz="4" w:space="0" w:color="auto"/>
              <w:left w:val="single" w:sz="4" w:space="0" w:color="auto"/>
              <w:right w:val="single" w:sz="4" w:space="0" w:color="auto"/>
            </w:tcBorders>
          </w:tcPr>
          <w:p w14:paraId="71CAB3F4" w14:textId="77777777" w:rsidR="007636B3" w:rsidRPr="00F94FEA" w:rsidRDefault="007636B3">
            <w:pPr>
              <w:rPr>
                <w:rStyle w:val="af6"/>
                <w:rFonts w:eastAsiaTheme="minorEastAsia"/>
                <w:rPrChange w:id="8377" w:author="raye" w:date="2018-08-10T15:18:00Z">
                  <w:rPr>
                    <w:rFonts w:ascii="等线" w:eastAsia="等线" w:hAnsi="等线" w:cs="宋体"/>
                    <w:i/>
                    <w:kern w:val="0"/>
                    <w:szCs w:val="21"/>
                  </w:rPr>
                </w:rPrChange>
              </w:rPr>
            </w:pPr>
            <w:r w:rsidRPr="00F94FEA">
              <w:rPr>
                <w:rStyle w:val="af6"/>
                <w:rFonts w:eastAsiaTheme="minorEastAsia"/>
                <w:rPrChange w:id="8378" w:author="raye" w:date="2018-08-10T15:18:00Z">
                  <w:rPr>
                    <w:rFonts w:ascii="等线" w:eastAsia="等线" w:hAnsi="等线" w:cs="宋体"/>
                    <w:i/>
                    <w:kern w:val="0"/>
                    <w:szCs w:val="21"/>
                  </w:rPr>
                </w:rPrChange>
              </w:rPr>
              <w:t>Y</w:t>
            </w:r>
          </w:p>
          <w:p w14:paraId="241F6970" w14:textId="4058FF4C" w:rsidR="007636B3" w:rsidRPr="00F94FEA" w:rsidRDefault="007636B3">
            <w:pPr>
              <w:rPr>
                <w:rStyle w:val="af6"/>
                <w:rFonts w:eastAsiaTheme="minorEastAsia"/>
                <w:rPrChange w:id="8379" w:author="raye" w:date="2018-08-10T15:18:00Z">
                  <w:rPr>
                    <w:rFonts w:ascii="等线" w:eastAsia="等线" w:hAnsi="等线" w:cs="宋体"/>
                    <w:i/>
                    <w:kern w:val="0"/>
                    <w:szCs w:val="21"/>
                  </w:rPr>
                </w:rPrChange>
              </w:rPr>
            </w:pPr>
          </w:p>
        </w:tc>
        <w:tc>
          <w:tcPr>
            <w:tcW w:w="2380" w:type="dxa"/>
            <w:tcBorders>
              <w:top w:val="single" w:sz="4" w:space="0" w:color="auto"/>
              <w:left w:val="single" w:sz="4" w:space="0" w:color="auto"/>
              <w:bottom w:val="single" w:sz="4" w:space="0" w:color="auto"/>
              <w:right w:val="single" w:sz="4" w:space="0" w:color="auto"/>
            </w:tcBorders>
            <w:noWrap/>
          </w:tcPr>
          <w:p w14:paraId="641CB7F1" w14:textId="77777777" w:rsidR="007636B3" w:rsidRPr="00F94FEA" w:rsidRDefault="007636B3">
            <w:pPr>
              <w:rPr>
                <w:rStyle w:val="af6"/>
                <w:rFonts w:eastAsiaTheme="minorEastAsia"/>
                <w:rPrChange w:id="8380" w:author="raye" w:date="2018-08-10T15:18:00Z">
                  <w:rPr>
                    <w:rFonts w:ascii="等线" w:eastAsia="等线" w:hAnsi="等线" w:cs="宋体"/>
                    <w:i/>
                    <w:kern w:val="0"/>
                    <w:szCs w:val="21"/>
                  </w:rPr>
                </w:rPrChange>
              </w:rPr>
            </w:pPr>
          </w:p>
        </w:tc>
      </w:tr>
      <w:tr w:rsidR="007636B3" w:rsidRPr="00F94FEA" w14:paraId="57A2B479"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173ED79D" w14:textId="77777777" w:rsidR="007636B3" w:rsidRPr="00F94FEA" w:rsidRDefault="007636B3">
            <w:pPr>
              <w:rPr>
                <w:rStyle w:val="af6"/>
                <w:rFonts w:eastAsiaTheme="minorEastAsia"/>
                <w:rPrChange w:id="8381" w:author="raye" w:date="2018-08-10T15:18:00Z">
                  <w:rPr>
                    <w:rFonts w:ascii="等线" w:eastAsia="等线" w:hAnsi="等线" w:cs="宋体"/>
                    <w:i/>
                    <w:kern w:val="0"/>
                    <w:szCs w:val="21"/>
                  </w:rPr>
                </w:rPrChange>
              </w:rPr>
            </w:pPr>
            <w:r w:rsidRPr="00F94FEA">
              <w:rPr>
                <w:rStyle w:val="af6"/>
                <w:rFonts w:eastAsiaTheme="minorEastAsia"/>
                <w:rPrChange w:id="8382" w:author="raye" w:date="2018-08-10T15:18:00Z">
                  <w:rPr>
                    <w:rFonts w:ascii="等线" w:eastAsia="等线" w:hAnsi="等线" w:cs="宋体"/>
                    <w:i/>
                    <w:kern w:val="0"/>
                    <w:szCs w:val="21"/>
                  </w:rPr>
                </w:rPrChange>
              </w:rPr>
              <w:lastRenderedPageBreak/>
              <w:t>Unit Price </w:t>
            </w:r>
          </w:p>
        </w:tc>
        <w:tc>
          <w:tcPr>
            <w:tcW w:w="1839" w:type="dxa"/>
            <w:tcBorders>
              <w:top w:val="single" w:sz="4" w:space="0" w:color="auto"/>
              <w:left w:val="single" w:sz="4" w:space="0" w:color="auto"/>
              <w:bottom w:val="single" w:sz="4" w:space="0" w:color="auto"/>
              <w:right w:val="single" w:sz="4" w:space="0" w:color="auto"/>
            </w:tcBorders>
          </w:tcPr>
          <w:p w14:paraId="60E26F0F" w14:textId="77777777" w:rsidR="007636B3" w:rsidRPr="00F94FEA" w:rsidRDefault="007636B3">
            <w:pPr>
              <w:rPr>
                <w:rStyle w:val="af6"/>
                <w:rFonts w:eastAsiaTheme="minorEastAsia"/>
                <w:rPrChange w:id="8383" w:author="raye" w:date="2018-08-10T15:18:00Z">
                  <w:rPr>
                    <w:rFonts w:ascii="等线" w:eastAsia="等线" w:hAnsi="等线" w:cs="宋体"/>
                    <w:i/>
                    <w:kern w:val="0"/>
                    <w:szCs w:val="21"/>
                  </w:rPr>
                </w:rPrChange>
              </w:rPr>
            </w:pPr>
            <w:r w:rsidRPr="00F94FEA">
              <w:rPr>
                <w:rStyle w:val="af6"/>
                <w:rFonts w:eastAsiaTheme="minorEastAsia"/>
                <w:rPrChange w:id="8384" w:author="raye" w:date="2018-08-10T15:18:00Z">
                  <w:rPr>
                    <w:i/>
                    <w:sz w:val="24"/>
                    <w:szCs w:val="24"/>
                  </w:rPr>
                </w:rPrChange>
              </w:rPr>
              <w:t>Required</w:t>
            </w:r>
          </w:p>
        </w:tc>
        <w:tc>
          <w:tcPr>
            <w:tcW w:w="1839" w:type="dxa"/>
            <w:tcBorders>
              <w:top w:val="single" w:sz="4" w:space="0" w:color="auto"/>
              <w:left w:val="single" w:sz="4" w:space="0" w:color="auto"/>
              <w:bottom w:val="single" w:sz="4" w:space="0" w:color="auto"/>
              <w:right w:val="single" w:sz="4" w:space="0" w:color="auto"/>
            </w:tcBorders>
          </w:tcPr>
          <w:p w14:paraId="69CB8829" w14:textId="77777777" w:rsidR="007636B3" w:rsidRPr="00F94FEA" w:rsidRDefault="007636B3">
            <w:pPr>
              <w:rPr>
                <w:rStyle w:val="af6"/>
                <w:rFonts w:eastAsiaTheme="minorEastAsia"/>
                <w:rPrChange w:id="8385" w:author="raye" w:date="2018-08-10T15:18:00Z">
                  <w:rPr>
                    <w:rFonts w:ascii="等线" w:eastAsia="等线" w:hAnsi="等线" w:cs="宋体"/>
                    <w:i/>
                    <w:kern w:val="0"/>
                    <w:szCs w:val="21"/>
                  </w:rPr>
                </w:rPrChange>
              </w:rPr>
            </w:pPr>
            <w:r w:rsidRPr="00F94FEA">
              <w:rPr>
                <w:rStyle w:val="af6"/>
                <w:rFonts w:eastAsiaTheme="minorEastAsia"/>
                <w:rPrChange w:id="8386" w:author="raye" w:date="2018-08-10T15:18:00Z">
                  <w:rPr>
                    <w:i/>
                    <w:sz w:val="24"/>
                    <w:szCs w:val="24"/>
                  </w:rPr>
                </w:rPrChange>
              </w:rPr>
              <w:t>15-digit value</w:t>
            </w:r>
          </w:p>
        </w:tc>
        <w:tc>
          <w:tcPr>
            <w:tcW w:w="1297" w:type="dxa"/>
            <w:vMerge/>
            <w:tcBorders>
              <w:left w:val="single" w:sz="4" w:space="0" w:color="auto"/>
              <w:right w:val="single" w:sz="4" w:space="0" w:color="auto"/>
            </w:tcBorders>
          </w:tcPr>
          <w:p w14:paraId="40337472" w14:textId="0CF6C405" w:rsidR="007636B3" w:rsidRPr="00F94FEA" w:rsidRDefault="007636B3">
            <w:pPr>
              <w:rPr>
                <w:rStyle w:val="af6"/>
                <w:rFonts w:eastAsiaTheme="minorEastAsia"/>
                <w:rPrChange w:id="8387" w:author="raye" w:date="2018-08-10T15:18:00Z">
                  <w:rPr>
                    <w:rFonts w:ascii="等线" w:eastAsia="等线" w:hAnsi="等线" w:cs="宋体"/>
                    <w:i/>
                    <w:kern w:val="0"/>
                    <w:szCs w:val="21"/>
                  </w:rPr>
                </w:rPrChange>
              </w:rPr>
            </w:pPr>
          </w:p>
        </w:tc>
        <w:tc>
          <w:tcPr>
            <w:tcW w:w="2380" w:type="dxa"/>
            <w:tcBorders>
              <w:top w:val="single" w:sz="4" w:space="0" w:color="auto"/>
              <w:left w:val="single" w:sz="4" w:space="0" w:color="auto"/>
              <w:bottom w:val="single" w:sz="4" w:space="0" w:color="auto"/>
              <w:right w:val="single" w:sz="4" w:space="0" w:color="auto"/>
            </w:tcBorders>
            <w:noWrap/>
          </w:tcPr>
          <w:p w14:paraId="1107144E" w14:textId="7842AAD0" w:rsidR="007636B3" w:rsidRPr="00F94FEA" w:rsidRDefault="004220DF">
            <w:pPr>
              <w:rPr>
                <w:rStyle w:val="af6"/>
                <w:rFonts w:eastAsiaTheme="minorEastAsia"/>
                <w:rPrChange w:id="8388" w:author="raye" w:date="2018-08-10T15:18:00Z">
                  <w:rPr>
                    <w:rFonts w:ascii="等线" w:eastAsia="等线" w:hAnsi="等线" w:cs="宋体"/>
                    <w:i/>
                    <w:kern w:val="0"/>
                    <w:szCs w:val="21"/>
                  </w:rPr>
                </w:rPrChange>
              </w:rPr>
            </w:pPr>
            <w:r w:rsidRPr="00F94FEA">
              <w:rPr>
                <w:rStyle w:val="af6"/>
                <w:rFonts w:eastAsiaTheme="minorEastAsia"/>
                <w:rPrChange w:id="8389" w:author="raye" w:date="2018-08-10T15:18:00Z">
                  <w:rPr>
                    <w:rFonts w:ascii="等线" w:eastAsia="等线" w:hAnsi="等线" w:cs="宋体"/>
                    <w:i/>
                    <w:kern w:val="0"/>
                    <w:szCs w:val="21"/>
                  </w:rPr>
                </w:rPrChange>
              </w:rPr>
              <w:t>2 decimal points in price format. If not fill in the 2 digit number, the next form will automatically complete the digits.</w:t>
            </w:r>
          </w:p>
        </w:tc>
      </w:tr>
      <w:tr w:rsidR="007636B3" w:rsidRPr="00F94FEA" w14:paraId="65918211"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17F27262" w14:textId="77777777" w:rsidR="007636B3" w:rsidRPr="00F94FEA" w:rsidRDefault="007636B3">
            <w:pPr>
              <w:rPr>
                <w:rStyle w:val="af6"/>
                <w:rFonts w:eastAsiaTheme="minorEastAsia"/>
                <w:rPrChange w:id="8390" w:author="raye" w:date="2018-08-10T15:18:00Z">
                  <w:rPr>
                    <w:rFonts w:ascii="等线" w:eastAsia="等线" w:hAnsi="等线" w:cs="宋体"/>
                    <w:i/>
                    <w:kern w:val="0"/>
                    <w:szCs w:val="21"/>
                  </w:rPr>
                </w:rPrChange>
              </w:rPr>
            </w:pPr>
            <w:r w:rsidRPr="00F94FEA">
              <w:rPr>
                <w:rStyle w:val="af6"/>
                <w:rFonts w:eastAsiaTheme="minorEastAsia"/>
                <w:rPrChange w:id="8391" w:author="raye" w:date="2018-08-10T15:18:00Z">
                  <w:rPr>
                    <w:rFonts w:ascii="等线" w:eastAsia="等线" w:hAnsi="等线" w:cs="宋体"/>
                    <w:i/>
                    <w:kern w:val="0"/>
                    <w:szCs w:val="21"/>
                  </w:rPr>
                </w:rPrChange>
              </w:rPr>
              <w:t>Currency </w:t>
            </w:r>
          </w:p>
        </w:tc>
        <w:tc>
          <w:tcPr>
            <w:tcW w:w="1839" w:type="dxa"/>
            <w:tcBorders>
              <w:top w:val="single" w:sz="4" w:space="0" w:color="auto"/>
              <w:left w:val="single" w:sz="4" w:space="0" w:color="auto"/>
              <w:bottom w:val="single" w:sz="4" w:space="0" w:color="auto"/>
              <w:right w:val="single" w:sz="4" w:space="0" w:color="auto"/>
            </w:tcBorders>
          </w:tcPr>
          <w:p w14:paraId="4B1AC6B5" w14:textId="77777777" w:rsidR="007636B3" w:rsidRPr="00F94FEA" w:rsidRDefault="007636B3">
            <w:pPr>
              <w:rPr>
                <w:rStyle w:val="af6"/>
                <w:rFonts w:eastAsiaTheme="minorEastAsia"/>
                <w:rPrChange w:id="8392" w:author="raye" w:date="2018-08-10T15:18:00Z">
                  <w:rPr>
                    <w:rFonts w:ascii="等线" w:eastAsia="等线" w:hAnsi="等线"/>
                    <w:i/>
                  </w:rPr>
                </w:rPrChange>
              </w:rPr>
            </w:pPr>
            <w:r w:rsidRPr="00F94FEA">
              <w:rPr>
                <w:rStyle w:val="af6"/>
                <w:rFonts w:eastAsiaTheme="minorEastAsia"/>
                <w:rPrChange w:id="8393" w:author="raye" w:date="2018-08-10T15:18:00Z">
                  <w:rPr>
                    <w:i/>
                    <w:sz w:val="24"/>
                    <w:szCs w:val="24"/>
                  </w:rPr>
                </w:rPrChange>
              </w:rPr>
              <w:t>Required</w:t>
            </w:r>
          </w:p>
        </w:tc>
        <w:tc>
          <w:tcPr>
            <w:tcW w:w="1839" w:type="dxa"/>
            <w:tcBorders>
              <w:top w:val="single" w:sz="4" w:space="0" w:color="auto"/>
              <w:left w:val="single" w:sz="4" w:space="0" w:color="auto"/>
              <w:bottom w:val="single" w:sz="4" w:space="0" w:color="auto"/>
              <w:right w:val="single" w:sz="4" w:space="0" w:color="auto"/>
            </w:tcBorders>
          </w:tcPr>
          <w:p w14:paraId="5D45F4EE" w14:textId="77777777" w:rsidR="007636B3" w:rsidRPr="00F94FEA" w:rsidRDefault="007636B3">
            <w:pPr>
              <w:rPr>
                <w:rStyle w:val="af6"/>
                <w:rFonts w:eastAsiaTheme="minorEastAsia"/>
                <w:rPrChange w:id="8394" w:author="raye" w:date="2018-08-10T15:18:00Z">
                  <w:rPr>
                    <w:rFonts w:ascii="等线" w:eastAsia="等线" w:hAnsi="等线"/>
                    <w:i/>
                  </w:rPr>
                </w:rPrChange>
              </w:rPr>
            </w:pPr>
            <w:r w:rsidRPr="00F94FEA">
              <w:rPr>
                <w:rStyle w:val="af6"/>
                <w:rFonts w:eastAsiaTheme="minorEastAsia"/>
                <w:rPrChange w:id="8395" w:author="raye" w:date="2018-08-10T15:18:00Z">
                  <w:rPr>
                    <w:i/>
                    <w:sz w:val="24"/>
                    <w:szCs w:val="24"/>
                  </w:rPr>
                </w:rPrChange>
              </w:rPr>
              <w:t>Dropdown menu</w:t>
            </w:r>
          </w:p>
        </w:tc>
        <w:tc>
          <w:tcPr>
            <w:tcW w:w="1297" w:type="dxa"/>
            <w:vMerge/>
            <w:tcBorders>
              <w:left w:val="single" w:sz="4" w:space="0" w:color="auto"/>
              <w:right w:val="single" w:sz="4" w:space="0" w:color="auto"/>
            </w:tcBorders>
          </w:tcPr>
          <w:p w14:paraId="5FD22CDE" w14:textId="6CDD60A3" w:rsidR="007636B3" w:rsidRPr="00F94FEA" w:rsidRDefault="007636B3">
            <w:pPr>
              <w:rPr>
                <w:rStyle w:val="af6"/>
                <w:rFonts w:eastAsiaTheme="minorEastAsia"/>
                <w:rPrChange w:id="8396" w:author="raye" w:date="2018-08-10T15:18:00Z">
                  <w:rPr>
                    <w:rFonts w:ascii="等线" w:eastAsia="等线" w:hAnsi="等线"/>
                    <w:i/>
                  </w:rPr>
                </w:rPrChange>
              </w:rPr>
            </w:pPr>
          </w:p>
        </w:tc>
        <w:tc>
          <w:tcPr>
            <w:tcW w:w="2380" w:type="dxa"/>
            <w:tcBorders>
              <w:top w:val="single" w:sz="4" w:space="0" w:color="auto"/>
              <w:left w:val="single" w:sz="4" w:space="0" w:color="auto"/>
              <w:bottom w:val="single" w:sz="4" w:space="0" w:color="auto"/>
              <w:right w:val="single" w:sz="4" w:space="0" w:color="auto"/>
            </w:tcBorders>
            <w:noWrap/>
          </w:tcPr>
          <w:p w14:paraId="016A497A" w14:textId="4A3556C8" w:rsidR="007636B3" w:rsidRPr="00F94FEA" w:rsidRDefault="007636B3">
            <w:pPr>
              <w:rPr>
                <w:rStyle w:val="af6"/>
                <w:rFonts w:eastAsiaTheme="minorEastAsia"/>
                <w:rPrChange w:id="8397" w:author="raye" w:date="2018-08-10T15:18:00Z">
                  <w:rPr>
                    <w:rFonts w:ascii="等线" w:eastAsia="等线" w:hAnsi="等线" w:cs="宋体"/>
                    <w:i/>
                    <w:kern w:val="0"/>
                    <w:szCs w:val="21"/>
                  </w:rPr>
                </w:rPrChange>
              </w:rPr>
            </w:pPr>
            <w:r w:rsidRPr="00F94FEA">
              <w:rPr>
                <w:rStyle w:val="af6"/>
                <w:rFonts w:eastAsiaTheme="minorEastAsia"/>
                <w:rPrChange w:id="8398" w:author="raye" w:date="2018-08-10T15:18:00Z">
                  <w:rPr>
                    <w:rFonts w:ascii="等线" w:eastAsia="等线" w:hAnsi="等线" w:cs="宋体"/>
                    <w:i/>
                    <w:kern w:val="0"/>
                    <w:szCs w:val="21"/>
                  </w:rPr>
                </w:rPrChange>
              </w:rPr>
              <w:t>Admin</w:t>
            </w:r>
            <w:r w:rsidR="004220DF" w:rsidRPr="00F94FEA">
              <w:rPr>
                <w:rStyle w:val="af6"/>
                <w:rFonts w:eastAsiaTheme="minorEastAsia"/>
                <w:rPrChange w:id="8399" w:author="raye" w:date="2018-08-10T15:18:00Z">
                  <w:rPr>
                    <w:rFonts w:ascii="等线" w:eastAsia="等线" w:hAnsi="等线" w:cs="宋体"/>
                    <w:i/>
                    <w:kern w:val="0"/>
                    <w:szCs w:val="21"/>
                  </w:rPr>
                </w:rPrChange>
              </w:rPr>
              <w:t xml:space="preserve"> backend management, the unit with the highest weight will be the dafault</w:t>
            </w:r>
          </w:p>
        </w:tc>
      </w:tr>
      <w:tr w:rsidR="007636B3" w:rsidRPr="00F94FEA" w14:paraId="3F034F32"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1A37C196" w14:textId="77777777" w:rsidR="007636B3" w:rsidRPr="00F94FEA" w:rsidRDefault="007636B3">
            <w:pPr>
              <w:rPr>
                <w:rStyle w:val="af6"/>
                <w:rFonts w:eastAsiaTheme="minorEastAsia"/>
                <w:rPrChange w:id="8400" w:author="raye" w:date="2018-08-10T15:18:00Z">
                  <w:rPr>
                    <w:rFonts w:ascii="等线" w:eastAsia="等线" w:hAnsi="等线" w:cs="宋体"/>
                    <w:i/>
                    <w:kern w:val="0"/>
                    <w:szCs w:val="21"/>
                  </w:rPr>
                </w:rPrChange>
              </w:rPr>
            </w:pPr>
            <w:r w:rsidRPr="00F94FEA">
              <w:rPr>
                <w:rStyle w:val="af6"/>
                <w:rFonts w:eastAsiaTheme="minorEastAsia"/>
                <w:rPrChange w:id="8401" w:author="raye" w:date="2018-08-10T15:18:00Z">
                  <w:rPr>
                    <w:rFonts w:ascii="等线" w:eastAsia="等线" w:hAnsi="等线" w:cs="宋体"/>
                    <w:i/>
                    <w:kern w:val="0"/>
                    <w:szCs w:val="21"/>
                  </w:rPr>
                </w:rPrChange>
              </w:rPr>
              <w:t>Quantity / Weight </w:t>
            </w:r>
          </w:p>
          <w:p w14:paraId="680A5CA6" w14:textId="77777777" w:rsidR="007636B3" w:rsidRPr="00F94FEA" w:rsidRDefault="007636B3">
            <w:pPr>
              <w:rPr>
                <w:rStyle w:val="af6"/>
                <w:rFonts w:eastAsiaTheme="minorEastAsia"/>
                <w:rPrChange w:id="8402" w:author="raye" w:date="2018-08-10T15:18:00Z">
                  <w:rPr>
                    <w:rFonts w:ascii="等线" w:eastAsia="等线" w:hAnsi="等线" w:cs="宋体"/>
                    <w:i/>
                    <w:kern w:val="0"/>
                    <w:szCs w:val="21"/>
                  </w:rPr>
                </w:rPrChange>
              </w:rPr>
            </w:pPr>
          </w:p>
        </w:tc>
        <w:tc>
          <w:tcPr>
            <w:tcW w:w="1839" w:type="dxa"/>
            <w:tcBorders>
              <w:top w:val="single" w:sz="4" w:space="0" w:color="auto"/>
              <w:left w:val="single" w:sz="4" w:space="0" w:color="auto"/>
              <w:bottom w:val="single" w:sz="4" w:space="0" w:color="auto"/>
              <w:right w:val="single" w:sz="4" w:space="0" w:color="auto"/>
            </w:tcBorders>
          </w:tcPr>
          <w:p w14:paraId="70913F3E" w14:textId="77777777" w:rsidR="007636B3" w:rsidRPr="00F94FEA" w:rsidRDefault="007636B3">
            <w:pPr>
              <w:rPr>
                <w:rStyle w:val="af6"/>
                <w:rFonts w:eastAsiaTheme="minorEastAsia"/>
                <w:rPrChange w:id="8403" w:author="raye" w:date="2018-08-10T15:18:00Z">
                  <w:rPr>
                    <w:rFonts w:ascii="等线" w:eastAsia="等线" w:hAnsi="等线" w:cs="宋体"/>
                    <w:i/>
                    <w:kern w:val="0"/>
                    <w:szCs w:val="21"/>
                  </w:rPr>
                </w:rPrChange>
              </w:rPr>
            </w:pPr>
            <w:r w:rsidRPr="00F94FEA">
              <w:rPr>
                <w:rStyle w:val="af6"/>
                <w:rFonts w:eastAsiaTheme="minorEastAsia"/>
                <w:rPrChange w:id="8404" w:author="raye" w:date="2018-08-10T15:18:00Z">
                  <w:rPr>
                    <w:i/>
                    <w:sz w:val="24"/>
                    <w:szCs w:val="24"/>
                  </w:rPr>
                </w:rPrChange>
              </w:rPr>
              <w:t>Required</w:t>
            </w:r>
          </w:p>
        </w:tc>
        <w:tc>
          <w:tcPr>
            <w:tcW w:w="1839" w:type="dxa"/>
            <w:tcBorders>
              <w:top w:val="single" w:sz="4" w:space="0" w:color="auto"/>
              <w:left w:val="single" w:sz="4" w:space="0" w:color="auto"/>
              <w:bottom w:val="single" w:sz="4" w:space="0" w:color="auto"/>
              <w:right w:val="single" w:sz="4" w:space="0" w:color="auto"/>
            </w:tcBorders>
          </w:tcPr>
          <w:p w14:paraId="0F341FCB" w14:textId="77777777" w:rsidR="007636B3" w:rsidRPr="00F94FEA" w:rsidRDefault="007636B3">
            <w:pPr>
              <w:rPr>
                <w:rStyle w:val="af6"/>
                <w:rFonts w:eastAsiaTheme="minorEastAsia"/>
                <w:rPrChange w:id="8405" w:author="raye" w:date="2018-08-10T15:18:00Z">
                  <w:rPr>
                    <w:rFonts w:ascii="等线" w:eastAsia="等线" w:hAnsi="等线" w:cs="宋体"/>
                    <w:i/>
                    <w:kern w:val="0"/>
                    <w:szCs w:val="21"/>
                  </w:rPr>
                </w:rPrChange>
              </w:rPr>
            </w:pPr>
            <w:r w:rsidRPr="00F94FEA">
              <w:rPr>
                <w:rStyle w:val="af6"/>
                <w:rFonts w:eastAsiaTheme="minorEastAsia"/>
                <w:rPrChange w:id="8406" w:author="raye" w:date="2018-08-10T15:18:00Z">
                  <w:rPr>
                    <w:i/>
                    <w:sz w:val="24"/>
                    <w:szCs w:val="24"/>
                  </w:rPr>
                </w:rPrChange>
              </w:rPr>
              <w:t>15-digit number</w:t>
            </w:r>
          </w:p>
        </w:tc>
        <w:tc>
          <w:tcPr>
            <w:tcW w:w="1297" w:type="dxa"/>
            <w:vMerge/>
            <w:tcBorders>
              <w:left w:val="single" w:sz="4" w:space="0" w:color="auto"/>
              <w:right w:val="single" w:sz="4" w:space="0" w:color="auto"/>
            </w:tcBorders>
          </w:tcPr>
          <w:p w14:paraId="5DB4625F" w14:textId="7799D669" w:rsidR="007636B3" w:rsidRPr="00F94FEA" w:rsidRDefault="007636B3">
            <w:pPr>
              <w:rPr>
                <w:rStyle w:val="af6"/>
                <w:rFonts w:eastAsiaTheme="minorEastAsia"/>
                <w:rPrChange w:id="8407" w:author="raye" w:date="2018-08-10T15:18:00Z">
                  <w:rPr>
                    <w:rFonts w:ascii="等线" w:eastAsia="等线" w:hAnsi="等线" w:cs="宋体"/>
                    <w:i/>
                    <w:kern w:val="0"/>
                    <w:szCs w:val="21"/>
                  </w:rPr>
                </w:rPrChange>
              </w:rPr>
            </w:pPr>
          </w:p>
        </w:tc>
        <w:tc>
          <w:tcPr>
            <w:tcW w:w="2380" w:type="dxa"/>
            <w:tcBorders>
              <w:top w:val="single" w:sz="4" w:space="0" w:color="auto"/>
              <w:left w:val="single" w:sz="4" w:space="0" w:color="auto"/>
              <w:bottom w:val="single" w:sz="4" w:space="0" w:color="auto"/>
              <w:right w:val="single" w:sz="4" w:space="0" w:color="auto"/>
            </w:tcBorders>
            <w:noWrap/>
          </w:tcPr>
          <w:p w14:paraId="570D9468" w14:textId="222762D6" w:rsidR="007636B3" w:rsidRPr="00F94FEA" w:rsidRDefault="004220DF">
            <w:pPr>
              <w:rPr>
                <w:rStyle w:val="af6"/>
                <w:rFonts w:eastAsiaTheme="minorEastAsia"/>
                <w:rPrChange w:id="8408" w:author="raye" w:date="2018-08-10T15:18:00Z">
                  <w:rPr>
                    <w:rFonts w:ascii="等线" w:eastAsia="等线" w:hAnsi="等线" w:cs="宋体"/>
                    <w:i/>
                    <w:kern w:val="0"/>
                    <w:szCs w:val="21"/>
                  </w:rPr>
                </w:rPrChange>
              </w:rPr>
              <w:pPrChange w:id="8409" w:author="raye" w:date="2018-08-10T15:18:00Z">
                <w:pPr>
                  <w:ind w:left="420" w:hanging="420"/>
                </w:pPr>
              </w:pPrChange>
            </w:pPr>
            <w:r w:rsidRPr="00F94FEA">
              <w:rPr>
                <w:rStyle w:val="af6"/>
                <w:rFonts w:eastAsiaTheme="minorEastAsia"/>
                <w:rPrChange w:id="8410" w:author="raye" w:date="2018-08-10T15:18:00Z">
                  <w:rPr>
                    <w:rFonts w:ascii="等线" w:eastAsia="等线" w:hAnsi="等线" w:cs="宋体"/>
                    <w:i/>
                    <w:kern w:val="0"/>
                    <w:szCs w:val="21"/>
                  </w:rPr>
                </w:rPrChange>
              </w:rPr>
              <w:t>Digit, allows for two decimal digits, select one from the two titles in the dropdown list</w:t>
            </w:r>
          </w:p>
        </w:tc>
      </w:tr>
      <w:tr w:rsidR="007636B3" w:rsidRPr="00F94FEA" w14:paraId="63CFCBD0"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7D01FCD7" w14:textId="77777777" w:rsidR="007636B3" w:rsidRPr="00F94FEA" w:rsidRDefault="007636B3">
            <w:pPr>
              <w:rPr>
                <w:rStyle w:val="af6"/>
                <w:rFonts w:eastAsiaTheme="minorEastAsia"/>
                <w:rPrChange w:id="8411" w:author="raye" w:date="2018-08-10T15:18:00Z">
                  <w:rPr>
                    <w:rFonts w:ascii="等线" w:eastAsia="等线" w:hAnsi="等线" w:cs="宋体"/>
                    <w:i/>
                    <w:kern w:val="0"/>
                    <w:szCs w:val="21"/>
                  </w:rPr>
                </w:rPrChange>
              </w:rPr>
            </w:pPr>
            <w:r w:rsidRPr="00F94FEA">
              <w:rPr>
                <w:rStyle w:val="af6"/>
                <w:rFonts w:eastAsiaTheme="minorEastAsia"/>
                <w:rPrChange w:id="8412" w:author="raye" w:date="2018-08-10T15:18:00Z">
                  <w:rPr>
                    <w:rFonts w:ascii="等线" w:eastAsia="等线" w:hAnsi="等线" w:cs="宋体"/>
                    <w:i/>
                    <w:kern w:val="0"/>
                    <w:szCs w:val="21"/>
                  </w:rPr>
                </w:rPrChange>
              </w:rPr>
              <w:t>Type of Unit </w:t>
            </w:r>
          </w:p>
        </w:tc>
        <w:tc>
          <w:tcPr>
            <w:tcW w:w="1839" w:type="dxa"/>
            <w:tcBorders>
              <w:top w:val="single" w:sz="4" w:space="0" w:color="auto"/>
              <w:left w:val="single" w:sz="4" w:space="0" w:color="auto"/>
              <w:bottom w:val="single" w:sz="4" w:space="0" w:color="auto"/>
              <w:right w:val="single" w:sz="4" w:space="0" w:color="auto"/>
            </w:tcBorders>
          </w:tcPr>
          <w:p w14:paraId="504DAF7A" w14:textId="77777777" w:rsidR="007636B3" w:rsidRPr="00F94FEA" w:rsidRDefault="007636B3">
            <w:pPr>
              <w:rPr>
                <w:rStyle w:val="af6"/>
                <w:rFonts w:eastAsiaTheme="minorEastAsia"/>
                <w:rPrChange w:id="8413" w:author="raye" w:date="2018-08-10T15:18:00Z">
                  <w:rPr>
                    <w:rFonts w:ascii="等线" w:eastAsia="等线" w:hAnsi="等线" w:cs="宋体"/>
                    <w:i/>
                    <w:kern w:val="0"/>
                    <w:szCs w:val="21"/>
                  </w:rPr>
                </w:rPrChange>
              </w:rPr>
            </w:pPr>
            <w:r w:rsidRPr="00F94FEA">
              <w:rPr>
                <w:rStyle w:val="af6"/>
                <w:rFonts w:eastAsiaTheme="minorEastAsia"/>
                <w:rPrChange w:id="8414" w:author="raye" w:date="2018-08-10T15:18:00Z">
                  <w:rPr>
                    <w:i/>
                    <w:sz w:val="24"/>
                    <w:szCs w:val="24"/>
                  </w:rPr>
                </w:rPrChange>
              </w:rPr>
              <w:t>Required</w:t>
            </w:r>
          </w:p>
        </w:tc>
        <w:tc>
          <w:tcPr>
            <w:tcW w:w="1839" w:type="dxa"/>
            <w:tcBorders>
              <w:top w:val="single" w:sz="4" w:space="0" w:color="auto"/>
              <w:left w:val="single" w:sz="4" w:space="0" w:color="auto"/>
              <w:bottom w:val="single" w:sz="4" w:space="0" w:color="auto"/>
              <w:right w:val="single" w:sz="4" w:space="0" w:color="auto"/>
            </w:tcBorders>
          </w:tcPr>
          <w:p w14:paraId="4F51C066" w14:textId="77777777" w:rsidR="007636B3" w:rsidRPr="00F94FEA" w:rsidRDefault="007636B3">
            <w:pPr>
              <w:rPr>
                <w:rStyle w:val="af6"/>
                <w:rFonts w:eastAsiaTheme="minorEastAsia"/>
                <w:rPrChange w:id="8415" w:author="raye" w:date="2018-08-10T15:18:00Z">
                  <w:rPr>
                    <w:rFonts w:ascii="等线" w:eastAsia="等线" w:hAnsi="等线" w:cs="宋体"/>
                    <w:i/>
                    <w:kern w:val="0"/>
                    <w:szCs w:val="21"/>
                  </w:rPr>
                </w:rPrChange>
              </w:rPr>
            </w:pPr>
            <w:r w:rsidRPr="00F94FEA">
              <w:rPr>
                <w:rStyle w:val="af6"/>
                <w:rFonts w:eastAsiaTheme="minorEastAsia"/>
                <w:rPrChange w:id="8416" w:author="raye" w:date="2018-08-10T15:18:00Z">
                  <w:rPr>
                    <w:i/>
                    <w:sz w:val="24"/>
                    <w:szCs w:val="24"/>
                  </w:rPr>
                </w:rPrChange>
              </w:rPr>
              <w:t>Dropdown menu</w:t>
            </w:r>
          </w:p>
        </w:tc>
        <w:tc>
          <w:tcPr>
            <w:tcW w:w="1297" w:type="dxa"/>
            <w:vMerge/>
            <w:tcBorders>
              <w:left w:val="single" w:sz="4" w:space="0" w:color="auto"/>
              <w:right w:val="single" w:sz="4" w:space="0" w:color="auto"/>
            </w:tcBorders>
          </w:tcPr>
          <w:p w14:paraId="0E4EE42C" w14:textId="216911EB" w:rsidR="007636B3" w:rsidRPr="00F94FEA" w:rsidRDefault="007636B3">
            <w:pPr>
              <w:rPr>
                <w:rStyle w:val="af6"/>
                <w:rFonts w:eastAsiaTheme="minorEastAsia"/>
                <w:rPrChange w:id="8417" w:author="raye" w:date="2018-08-10T15:18:00Z">
                  <w:rPr>
                    <w:rFonts w:ascii="等线" w:eastAsia="等线" w:hAnsi="等线" w:cs="宋体"/>
                    <w:i/>
                    <w:kern w:val="0"/>
                    <w:szCs w:val="21"/>
                  </w:rPr>
                </w:rPrChange>
              </w:rPr>
            </w:pPr>
          </w:p>
        </w:tc>
        <w:tc>
          <w:tcPr>
            <w:tcW w:w="2380" w:type="dxa"/>
            <w:tcBorders>
              <w:top w:val="single" w:sz="4" w:space="0" w:color="auto"/>
              <w:left w:val="single" w:sz="4" w:space="0" w:color="auto"/>
              <w:bottom w:val="single" w:sz="4" w:space="0" w:color="auto"/>
              <w:right w:val="single" w:sz="4" w:space="0" w:color="auto"/>
            </w:tcBorders>
            <w:noWrap/>
          </w:tcPr>
          <w:p w14:paraId="03941AAB" w14:textId="3DFE7AF9" w:rsidR="007636B3" w:rsidRPr="00F94FEA" w:rsidRDefault="007636B3">
            <w:pPr>
              <w:rPr>
                <w:rStyle w:val="af6"/>
                <w:rFonts w:eastAsiaTheme="minorEastAsia"/>
                <w:rPrChange w:id="8418" w:author="raye" w:date="2018-08-10T15:18:00Z">
                  <w:rPr>
                    <w:rFonts w:ascii="等线" w:eastAsia="等线" w:hAnsi="等线" w:cs="宋体"/>
                    <w:i/>
                    <w:kern w:val="0"/>
                    <w:szCs w:val="21"/>
                  </w:rPr>
                </w:rPrChange>
              </w:rPr>
            </w:pPr>
            <w:r w:rsidRPr="00F94FEA">
              <w:rPr>
                <w:rStyle w:val="af6"/>
                <w:rFonts w:eastAsiaTheme="minorEastAsia"/>
                <w:rPrChange w:id="8419" w:author="raye" w:date="2018-08-10T15:18:00Z">
                  <w:rPr>
                    <w:rFonts w:ascii="等线" w:eastAsia="等线" w:hAnsi="等线" w:cs="宋体"/>
                    <w:i/>
                    <w:kern w:val="0"/>
                    <w:szCs w:val="21"/>
                  </w:rPr>
                </w:rPrChange>
              </w:rPr>
              <w:t>Admin</w:t>
            </w:r>
            <w:r w:rsidR="004220DF" w:rsidRPr="00F94FEA">
              <w:rPr>
                <w:rStyle w:val="af6"/>
                <w:rFonts w:eastAsiaTheme="minorEastAsia"/>
                <w:rPrChange w:id="8420" w:author="raye" w:date="2018-08-10T15:18:00Z">
                  <w:rPr>
                    <w:rFonts w:ascii="等线" w:eastAsia="等线" w:hAnsi="等线" w:cs="宋体"/>
                    <w:i/>
                    <w:kern w:val="0"/>
                    <w:szCs w:val="21"/>
                  </w:rPr>
                </w:rPrChange>
              </w:rPr>
              <w:t xml:space="preserve"> backend management, the unit with the highest weight will be the dafault</w:t>
            </w:r>
          </w:p>
        </w:tc>
      </w:tr>
      <w:tr w:rsidR="007636B3" w:rsidRPr="00F94FEA" w14:paraId="37E0F102"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35CAE585" w14:textId="77777777" w:rsidR="007636B3" w:rsidRPr="00F94FEA" w:rsidRDefault="007636B3">
            <w:pPr>
              <w:rPr>
                <w:rStyle w:val="af6"/>
                <w:rFonts w:eastAsiaTheme="minorEastAsia"/>
                <w:rPrChange w:id="8421" w:author="raye" w:date="2018-08-10T15:18:00Z">
                  <w:rPr>
                    <w:rFonts w:ascii="等线" w:eastAsia="等线" w:hAnsi="等线" w:cs="宋体"/>
                    <w:i/>
                    <w:kern w:val="0"/>
                    <w:szCs w:val="21"/>
                  </w:rPr>
                </w:rPrChange>
              </w:rPr>
            </w:pPr>
            <w:r w:rsidRPr="00F94FEA">
              <w:rPr>
                <w:rStyle w:val="af6"/>
                <w:rFonts w:eastAsiaTheme="minorEastAsia"/>
                <w:rPrChange w:id="8422" w:author="raye" w:date="2018-08-10T15:18:00Z">
                  <w:rPr>
                    <w:rFonts w:ascii="等线" w:eastAsia="等线" w:hAnsi="等线" w:cs="宋体"/>
                    <w:i/>
                    <w:kern w:val="0"/>
                    <w:szCs w:val="21"/>
                  </w:rPr>
                </w:rPrChange>
              </w:rPr>
              <w:t>Gross Weight </w:t>
            </w:r>
          </w:p>
        </w:tc>
        <w:tc>
          <w:tcPr>
            <w:tcW w:w="1839" w:type="dxa"/>
            <w:tcBorders>
              <w:top w:val="single" w:sz="4" w:space="0" w:color="auto"/>
              <w:left w:val="single" w:sz="4" w:space="0" w:color="auto"/>
              <w:bottom w:val="single" w:sz="4" w:space="0" w:color="auto"/>
              <w:right w:val="single" w:sz="4" w:space="0" w:color="auto"/>
            </w:tcBorders>
          </w:tcPr>
          <w:p w14:paraId="43D3FBEE" w14:textId="77777777" w:rsidR="007636B3" w:rsidRPr="00F94FEA" w:rsidRDefault="007636B3">
            <w:pPr>
              <w:rPr>
                <w:rStyle w:val="af6"/>
                <w:rFonts w:eastAsiaTheme="minorEastAsia"/>
                <w:rPrChange w:id="8423" w:author="raye" w:date="2018-08-10T15:18:00Z">
                  <w:rPr>
                    <w:rFonts w:ascii="等线" w:eastAsia="等线" w:hAnsi="等线" w:cs="宋体"/>
                    <w:i/>
                    <w:kern w:val="0"/>
                    <w:szCs w:val="21"/>
                  </w:rPr>
                </w:rPrChange>
              </w:rPr>
            </w:pPr>
            <w:r w:rsidRPr="00F94FEA">
              <w:rPr>
                <w:rStyle w:val="af6"/>
                <w:rFonts w:eastAsiaTheme="minorEastAsia"/>
                <w:rPrChange w:id="8424"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3674A06B" w14:textId="77777777" w:rsidR="007636B3" w:rsidRPr="00F94FEA" w:rsidRDefault="007636B3">
            <w:pPr>
              <w:rPr>
                <w:rStyle w:val="af6"/>
                <w:rFonts w:eastAsiaTheme="minorEastAsia"/>
                <w:rPrChange w:id="8425" w:author="raye" w:date="2018-08-10T15:18:00Z">
                  <w:rPr>
                    <w:rFonts w:ascii="等线" w:eastAsia="等线" w:hAnsi="等线" w:cs="宋体"/>
                    <w:i/>
                    <w:kern w:val="0"/>
                    <w:szCs w:val="21"/>
                  </w:rPr>
                </w:rPrChange>
              </w:rPr>
            </w:pPr>
            <w:r w:rsidRPr="00F94FEA">
              <w:rPr>
                <w:rStyle w:val="af6"/>
                <w:rFonts w:eastAsiaTheme="minorEastAsia"/>
                <w:rPrChange w:id="8426" w:author="raye" w:date="2018-08-10T15:18:00Z">
                  <w:rPr>
                    <w:i/>
                    <w:sz w:val="24"/>
                    <w:szCs w:val="24"/>
                  </w:rPr>
                </w:rPrChange>
              </w:rPr>
              <w:t>15-digit number</w:t>
            </w:r>
          </w:p>
        </w:tc>
        <w:tc>
          <w:tcPr>
            <w:tcW w:w="1297" w:type="dxa"/>
            <w:vMerge/>
            <w:tcBorders>
              <w:left w:val="single" w:sz="4" w:space="0" w:color="auto"/>
              <w:right w:val="single" w:sz="4" w:space="0" w:color="auto"/>
            </w:tcBorders>
          </w:tcPr>
          <w:p w14:paraId="333B033C" w14:textId="3C21CB78" w:rsidR="007636B3" w:rsidRPr="00F94FEA" w:rsidRDefault="007636B3">
            <w:pPr>
              <w:rPr>
                <w:rStyle w:val="af6"/>
                <w:rFonts w:eastAsiaTheme="minorEastAsia"/>
                <w:rPrChange w:id="8427" w:author="raye" w:date="2018-08-10T15:18:00Z">
                  <w:rPr>
                    <w:rFonts w:ascii="等线" w:eastAsia="等线" w:hAnsi="等线" w:cs="宋体"/>
                    <w:i/>
                    <w:kern w:val="0"/>
                    <w:szCs w:val="21"/>
                  </w:rPr>
                </w:rPrChange>
              </w:rPr>
            </w:pPr>
          </w:p>
        </w:tc>
        <w:tc>
          <w:tcPr>
            <w:tcW w:w="2380" w:type="dxa"/>
            <w:tcBorders>
              <w:top w:val="single" w:sz="4" w:space="0" w:color="auto"/>
              <w:left w:val="single" w:sz="4" w:space="0" w:color="auto"/>
              <w:bottom w:val="single" w:sz="4" w:space="0" w:color="auto"/>
              <w:right w:val="single" w:sz="4" w:space="0" w:color="auto"/>
            </w:tcBorders>
            <w:noWrap/>
          </w:tcPr>
          <w:p w14:paraId="79F7F0E1" w14:textId="30FEA7E9" w:rsidR="007636B3" w:rsidRPr="00F94FEA" w:rsidRDefault="004220DF">
            <w:pPr>
              <w:rPr>
                <w:rStyle w:val="af6"/>
                <w:rFonts w:eastAsiaTheme="minorEastAsia"/>
                <w:rPrChange w:id="8428" w:author="raye" w:date="2018-08-10T15:18:00Z">
                  <w:rPr>
                    <w:rFonts w:ascii="等线" w:eastAsia="等线" w:hAnsi="等线" w:cs="宋体"/>
                    <w:i/>
                    <w:kern w:val="0"/>
                    <w:szCs w:val="21"/>
                  </w:rPr>
                </w:rPrChange>
              </w:rPr>
            </w:pPr>
            <w:r w:rsidRPr="00F94FEA">
              <w:rPr>
                <w:rStyle w:val="af6"/>
                <w:rFonts w:eastAsiaTheme="minorEastAsia"/>
                <w:rPrChange w:id="8429" w:author="raye" w:date="2018-08-10T15:18:00Z">
                  <w:rPr>
                    <w:rFonts w:ascii="等线" w:eastAsia="等线" w:hAnsi="等线" w:cs="宋体"/>
                    <w:i/>
                    <w:kern w:val="0"/>
                    <w:szCs w:val="21"/>
                  </w:rPr>
                </w:rPrChange>
              </w:rPr>
              <w:t>Digit, allows for two decimal digits, select one from the two titles in the dropdown list</w:t>
            </w:r>
          </w:p>
        </w:tc>
      </w:tr>
      <w:tr w:rsidR="007636B3" w:rsidRPr="00F94FEA" w14:paraId="1641518C" w14:textId="77777777" w:rsidTr="00BC2A2A">
        <w:trPr>
          <w:trHeight w:val="255"/>
        </w:trPr>
        <w:tc>
          <w:tcPr>
            <w:tcW w:w="1970" w:type="dxa"/>
            <w:tcBorders>
              <w:top w:val="single" w:sz="4" w:space="0" w:color="auto"/>
              <w:left w:val="single" w:sz="4" w:space="0" w:color="auto"/>
              <w:bottom w:val="single" w:sz="4" w:space="0" w:color="auto"/>
              <w:right w:val="single" w:sz="4" w:space="0" w:color="auto"/>
            </w:tcBorders>
            <w:noWrap/>
          </w:tcPr>
          <w:p w14:paraId="4B8AAA93" w14:textId="77777777" w:rsidR="007636B3" w:rsidRPr="00F94FEA" w:rsidRDefault="007636B3">
            <w:pPr>
              <w:rPr>
                <w:rStyle w:val="af6"/>
                <w:rFonts w:eastAsiaTheme="minorEastAsia"/>
                <w:rPrChange w:id="8430" w:author="raye" w:date="2018-08-10T15:18:00Z">
                  <w:rPr>
                    <w:rFonts w:ascii="等线" w:eastAsia="等线" w:hAnsi="等线" w:cs="宋体"/>
                    <w:i/>
                    <w:kern w:val="0"/>
                    <w:szCs w:val="21"/>
                  </w:rPr>
                </w:rPrChange>
              </w:rPr>
            </w:pPr>
            <w:r w:rsidRPr="00F94FEA">
              <w:rPr>
                <w:rStyle w:val="af6"/>
                <w:rFonts w:eastAsiaTheme="minorEastAsia"/>
                <w:rPrChange w:id="8431" w:author="raye" w:date="2018-08-10T15:18:00Z">
                  <w:rPr>
                    <w:rFonts w:ascii="等线" w:eastAsia="等线" w:hAnsi="等线" w:cs="宋体"/>
                    <w:i/>
                    <w:kern w:val="0"/>
                    <w:szCs w:val="21"/>
                  </w:rPr>
                </w:rPrChange>
              </w:rPr>
              <w:t>Type of Unit </w:t>
            </w:r>
          </w:p>
        </w:tc>
        <w:tc>
          <w:tcPr>
            <w:tcW w:w="1839" w:type="dxa"/>
            <w:tcBorders>
              <w:top w:val="single" w:sz="4" w:space="0" w:color="auto"/>
              <w:left w:val="single" w:sz="4" w:space="0" w:color="auto"/>
              <w:bottom w:val="single" w:sz="4" w:space="0" w:color="auto"/>
              <w:right w:val="single" w:sz="4" w:space="0" w:color="auto"/>
            </w:tcBorders>
          </w:tcPr>
          <w:p w14:paraId="21BEA2DE" w14:textId="77777777" w:rsidR="007636B3" w:rsidRPr="00F94FEA" w:rsidRDefault="007636B3">
            <w:pPr>
              <w:rPr>
                <w:rStyle w:val="af6"/>
                <w:rFonts w:eastAsiaTheme="minorEastAsia"/>
                <w:rPrChange w:id="8432" w:author="raye" w:date="2018-08-10T15:18:00Z">
                  <w:rPr>
                    <w:rFonts w:ascii="等线" w:eastAsia="等线" w:hAnsi="等线" w:cs="宋体"/>
                    <w:i/>
                    <w:kern w:val="0"/>
                    <w:szCs w:val="21"/>
                  </w:rPr>
                </w:rPrChange>
              </w:rPr>
            </w:pPr>
            <w:r w:rsidRPr="00F94FEA">
              <w:rPr>
                <w:rStyle w:val="af6"/>
                <w:rFonts w:eastAsiaTheme="minorEastAsia"/>
                <w:rPrChange w:id="8433"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297AF3D8" w14:textId="77777777" w:rsidR="007636B3" w:rsidRPr="00F94FEA" w:rsidRDefault="007636B3">
            <w:pPr>
              <w:rPr>
                <w:rStyle w:val="af6"/>
                <w:rFonts w:eastAsiaTheme="minorEastAsia"/>
                <w:rPrChange w:id="8434" w:author="raye" w:date="2018-08-10T15:18:00Z">
                  <w:rPr>
                    <w:rFonts w:ascii="等线" w:eastAsia="等线" w:hAnsi="等线" w:cs="宋体"/>
                    <w:i/>
                    <w:kern w:val="0"/>
                    <w:szCs w:val="21"/>
                  </w:rPr>
                </w:rPrChange>
              </w:rPr>
            </w:pPr>
            <w:r w:rsidRPr="00F94FEA">
              <w:rPr>
                <w:rStyle w:val="af6"/>
                <w:rFonts w:eastAsiaTheme="minorEastAsia"/>
                <w:rPrChange w:id="8435" w:author="raye" w:date="2018-08-10T15:18:00Z">
                  <w:rPr>
                    <w:i/>
                    <w:sz w:val="24"/>
                    <w:szCs w:val="24"/>
                  </w:rPr>
                </w:rPrChange>
              </w:rPr>
              <w:t>Dropdown menu</w:t>
            </w:r>
          </w:p>
        </w:tc>
        <w:tc>
          <w:tcPr>
            <w:tcW w:w="1297" w:type="dxa"/>
            <w:vMerge/>
            <w:tcBorders>
              <w:left w:val="single" w:sz="4" w:space="0" w:color="auto"/>
              <w:right w:val="single" w:sz="4" w:space="0" w:color="auto"/>
            </w:tcBorders>
          </w:tcPr>
          <w:p w14:paraId="6CE96D19" w14:textId="6440A77D" w:rsidR="007636B3" w:rsidRPr="00F94FEA" w:rsidRDefault="007636B3">
            <w:pPr>
              <w:rPr>
                <w:rStyle w:val="af6"/>
                <w:rFonts w:eastAsiaTheme="minorEastAsia"/>
                <w:rPrChange w:id="8436" w:author="raye" w:date="2018-08-10T15:18:00Z">
                  <w:rPr>
                    <w:rFonts w:ascii="等线" w:eastAsia="等线" w:hAnsi="等线" w:cs="宋体"/>
                    <w:i/>
                    <w:kern w:val="0"/>
                    <w:szCs w:val="21"/>
                  </w:rPr>
                </w:rPrChange>
              </w:rPr>
            </w:pPr>
          </w:p>
        </w:tc>
        <w:tc>
          <w:tcPr>
            <w:tcW w:w="2380" w:type="dxa"/>
            <w:tcBorders>
              <w:top w:val="single" w:sz="4" w:space="0" w:color="auto"/>
              <w:left w:val="single" w:sz="4" w:space="0" w:color="auto"/>
              <w:bottom w:val="single" w:sz="4" w:space="0" w:color="auto"/>
              <w:right w:val="single" w:sz="4" w:space="0" w:color="auto"/>
            </w:tcBorders>
            <w:noWrap/>
          </w:tcPr>
          <w:p w14:paraId="520B4ACC" w14:textId="05E8AE34" w:rsidR="007636B3" w:rsidRPr="00F94FEA" w:rsidRDefault="004220DF">
            <w:pPr>
              <w:rPr>
                <w:rStyle w:val="af6"/>
                <w:rFonts w:eastAsiaTheme="minorEastAsia"/>
                <w:rPrChange w:id="8437" w:author="raye" w:date="2018-08-10T15:18:00Z">
                  <w:rPr>
                    <w:rFonts w:ascii="等线" w:eastAsia="等线" w:hAnsi="等线" w:cs="宋体"/>
                    <w:i/>
                    <w:kern w:val="0"/>
                    <w:szCs w:val="21"/>
                  </w:rPr>
                </w:rPrChange>
              </w:rPr>
            </w:pPr>
            <w:r w:rsidRPr="00F94FEA">
              <w:rPr>
                <w:rStyle w:val="af6"/>
                <w:rFonts w:eastAsiaTheme="minorEastAsia"/>
                <w:rPrChange w:id="8438" w:author="raye" w:date="2018-08-10T15:18:00Z">
                  <w:rPr>
                    <w:rFonts w:ascii="等线" w:eastAsia="等线" w:hAnsi="等线" w:cs="宋体"/>
                    <w:i/>
                    <w:kern w:val="0"/>
                    <w:szCs w:val="21"/>
                  </w:rPr>
                </w:rPrChange>
              </w:rPr>
              <w:t>Admin backend management, the unit with the highest weight will be the dafault</w:t>
            </w:r>
          </w:p>
        </w:tc>
      </w:tr>
      <w:tr w:rsidR="007636B3" w:rsidRPr="00F94FEA" w14:paraId="320D4D01" w14:textId="77777777" w:rsidTr="00BC2A2A">
        <w:trPr>
          <w:trHeight w:val="255"/>
        </w:trPr>
        <w:tc>
          <w:tcPr>
            <w:tcW w:w="1970" w:type="dxa"/>
            <w:tcBorders>
              <w:top w:val="single" w:sz="4" w:space="0" w:color="auto"/>
              <w:left w:val="single" w:sz="4" w:space="0" w:color="auto"/>
              <w:bottom w:val="single" w:sz="4" w:space="0" w:color="auto"/>
              <w:right w:val="single" w:sz="4" w:space="0" w:color="auto"/>
            </w:tcBorders>
            <w:noWrap/>
          </w:tcPr>
          <w:p w14:paraId="3862876F" w14:textId="0A66FF91" w:rsidR="007636B3" w:rsidRPr="00F94FEA" w:rsidRDefault="007636B3">
            <w:pPr>
              <w:rPr>
                <w:rStyle w:val="af6"/>
                <w:rFonts w:eastAsiaTheme="minorEastAsia"/>
                <w:rPrChange w:id="8439" w:author="raye" w:date="2018-08-10T15:18:00Z">
                  <w:rPr>
                    <w:rFonts w:ascii="等线" w:eastAsia="等线" w:hAnsi="等线" w:cs="宋体"/>
                    <w:i/>
                    <w:kern w:val="0"/>
                    <w:szCs w:val="21"/>
                  </w:rPr>
                </w:rPrChange>
              </w:rPr>
            </w:pPr>
            <w:r w:rsidRPr="00F94FEA">
              <w:rPr>
                <w:rStyle w:val="af6"/>
                <w:rFonts w:eastAsiaTheme="minorEastAsia"/>
                <w:rPrChange w:id="8440" w:author="raye" w:date="2018-08-10T15:18:00Z">
                  <w:rPr>
                    <w:rFonts w:ascii="等线" w:eastAsia="等线" w:hAnsi="等线" w:cs="宋体"/>
                    <w:i/>
                    <w:kern w:val="0"/>
                    <w:szCs w:val="21"/>
                  </w:rPr>
                </w:rPrChange>
              </w:rPr>
              <w:t>Country of Origin </w:t>
            </w:r>
          </w:p>
        </w:tc>
        <w:tc>
          <w:tcPr>
            <w:tcW w:w="1839" w:type="dxa"/>
            <w:tcBorders>
              <w:top w:val="single" w:sz="4" w:space="0" w:color="auto"/>
              <w:left w:val="single" w:sz="4" w:space="0" w:color="auto"/>
              <w:bottom w:val="single" w:sz="4" w:space="0" w:color="auto"/>
              <w:right w:val="single" w:sz="4" w:space="0" w:color="auto"/>
            </w:tcBorders>
          </w:tcPr>
          <w:p w14:paraId="36F28657" w14:textId="2C67077D" w:rsidR="007636B3" w:rsidRPr="00F94FEA" w:rsidRDefault="007636B3">
            <w:pPr>
              <w:rPr>
                <w:rStyle w:val="af6"/>
                <w:rFonts w:eastAsiaTheme="minorEastAsia"/>
                <w:rPrChange w:id="8441" w:author="raye" w:date="2018-08-10T15:18:00Z">
                  <w:rPr>
                    <w:i/>
                    <w:sz w:val="24"/>
                    <w:szCs w:val="24"/>
                  </w:rPr>
                </w:rPrChange>
              </w:rPr>
            </w:pPr>
            <w:r w:rsidRPr="00F94FEA">
              <w:rPr>
                <w:rStyle w:val="af6"/>
                <w:rFonts w:eastAsiaTheme="minorEastAsia"/>
                <w:rPrChange w:id="8442"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1118895B" w14:textId="07970787" w:rsidR="007636B3" w:rsidRPr="00F94FEA" w:rsidRDefault="007636B3">
            <w:pPr>
              <w:rPr>
                <w:rStyle w:val="af6"/>
                <w:rFonts w:eastAsiaTheme="minorEastAsia"/>
                <w:rPrChange w:id="8443" w:author="raye" w:date="2018-08-10T15:18:00Z">
                  <w:rPr>
                    <w:i/>
                    <w:sz w:val="24"/>
                    <w:szCs w:val="24"/>
                  </w:rPr>
                </w:rPrChange>
              </w:rPr>
            </w:pPr>
            <w:r w:rsidRPr="00F94FEA">
              <w:rPr>
                <w:rStyle w:val="af6"/>
                <w:rFonts w:eastAsiaTheme="minorEastAsia"/>
                <w:rPrChange w:id="8444" w:author="raye" w:date="2018-08-10T15:18:00Z">
                  <w:rPr>
                    <w:i/>
                    <w:sz w:val="24"/>
                    <w:szCs w:val="24"/>
                  </w:rPr>
                </w:rPrChange>
              </w:rPr>
              <w:t>Dropdown menu</w:t>
            </w:r>
          </w:p>
        </w:tc>
        <w:tc>
          <w:tcPr>
            <w:tcW w:w="1297" w:type="dxa"/>
            <w:vMerge/>
            <w:tcBorders>
              <w:left w:val="single" w:sz="4" w:space="0" w:color="auto"/>
              <w:bottom w:val="single" w:sz="4" w:space="0" w:color="auto"/>
              <w:right w:val="single" w:sz="4" w:space="0" w:color="auto"/>
            </w:tcBorders>
          </w:tcPr>
          <w:p w14:paraId="755A220D" w14:textId="055D15F3" w:rsidR="007636B3" w:rsidRPr="00F94FEA" w:rsidRDefault="007636B3">
            <w:pPr>
              <w:rPr>
                <w:rStyle w:val="af6"/>
                <w:rFonts w:eastAsiaTheme="minorEastAsia"/>
                <w:rPrChange w:id="8445" w:author="raye" w:date="2018-08-10T15:18:00Z">
                  <w:rPr>
                    <w:rFonts w:ascii="等线" w:eastAsia="等线" w:hAnsi="等线" w:cs="宋体"/>
                    <w:i/>
                    <w:kern w:val="0"/>
                    <w:szCs w:val="21"/>
                  </w:rPr>
                </w:rPrChange>
              </w:rPr>
            </w:pPr>
          </w:p>
        </w:tc>
        <w:tc>
          <w:tcPr>
            <w:tcW w:w="2380" w:type="dxa"/>
            <w:tcBorders>
              <w:top w:val="single" w:sz="4" w:space="0" w:color="auto"/>
              <w:left w:val="single" w:sz="4" w:space="0" w:color="auto"/>
              <w:bottom w:val="single" w:sz="4" w:space="0" w:color="auto"/>
              <w:right w:val="single" w:sz="4" w:space="0" w:color="auto"/>
            </w:tcBorders>
            <w:noWrap/>
          </w:tcPr>
          <w:p w14:paraId="1DD93D31" w14:textId="76F455F3" w:rsidR="007636B3" w:rsidRPr="00F94FEA" w:rsidRDefault="004220DF">
            <w:pPr>
              <w:rPr>
                <w:rStyle w:val="af6"/>
                <w:rFonts w:eastAsiaTheme="minorEastAsia"/>
                <w:rPrChange w:id="8446" w:author="raye" w:date="2018-08-10T15:18:00Z">
                  <w:rPr>
                    <w:rFonts w:ascii="等线" w:eastAsia="等线" w:hAnsi="等线" w:cs="宋体"/>
                    <w:i/>
                    <w:kern w:val="0"/>
                    <w:szCs w:val="21"/>
                  </w:rPr>
                </w:rPrChange>
              </w:rPr>
            </w:pPr>
            <w:r w:rsidRPr="00F94FEA">
              <w:rPr>
                <w:rStyle w:val="af6"/>
                <w:rFonts w:eastAsiaTheme="minorEastAsia"/>
                <w:rPrChange w:id="8447" w:author="raye" w:date="2018-08-10T15:18:00Z">
                  <w:rPr>
                    <w:rFonts w:ascii="等线" w:eastAsia="等线" w:hAnsi="等线" w:cs="宋体"/>
                    <w:i/>
                    <w:kern w:val="0"/>
                    <w:szCs w:val="21"/>
                  </w:rPr>
                </w:rPrChange>
              </w:rPr>
              <w:t>Country plug-in (including full names and abbreviation), search in a dropdown list which will be automatically filled based on the previous names</w:t>
            </w:r>
          </w:p>
        </w:tc>
      </w:tr>
      <w:tr w:rsidR="007636B3" w:rsidRPr="00F94FEA" w14:paraId="1EC7E88C"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62E22EBD" w14:textId="77777777" w:rsidR="007636B3" w:rsidRPr="00F94FEA" w:rsidRDefault="007636B3">
            <w:pPr>
              <w:rPr>
                <w:rStyle w:val="af6"/>
                <w:rFonts w:eastAsiaTheme="minorEastAsia"/>
                <w:rPrChange w:id="8448" w:author="raye" w:date="2018-08-10T15:18:00Z">
                  <w:rPr>
                    <w:rFonts w:ascii="等线" w:eastAsia="等线" w:hAnsi="等线" w:cs="宋体"/>
                    <w:i/>
                    <w:kern w:val="0"/>
                    <w:szCs w:val="21"/>
                  </w:rPr>
                </w:rPrChange>
              </w:rPr>
            </w:pPr>
            <w:r w:rsidRPr="00F94FEA">
              <w:rPr>
                <w:rStyle w:val="af6"/>
                <w:rFonts w:eastAsiaTheme="minorEastAsia"/>
                <w:rPrChange w:id="8449" w:author="raye" w:date="2018-08-10T15:18:00Z">
                  <w:rPr>
                    <w:rFonts w:ascii="等线" w:eastAsia="等线" w:hAnsi="等线" w:cs="宋体"/>
                    <w:i/>
                    <w:kern w:val="0"/>
                    <w:szCs w:val="21"/>
                  </w:rPr>
                </w:rPrChange>
              </w:rPr>
              <w:t>Invoice Buyer /</w:t>
            </w:r>
          </w:p>
          <w:p w14:paraId="1A28026C" w14:textId="77777777" w:rsidR="007636B3" w:rsidRPr="00F94FEA" w:rsidRDefault="007636B3">
            <w:pPr>
              <w:rPr>
                <w:rStyle w:val="af6"/>
                <w:rFonts w:eastAsiaTheme="minorEastAsia"/>
                <w:rPrChange w:id="8450" w:author="raye" w:date="2018-08-10T15:18:00Z">
                  <w:rPr>
                    <w:rFonts w:ascii="等线" w:eastAsia="等线" w:hAnsi="等线" w:cs="宋体"/>
                    <w:i/>
                    <w:kern w:val="0"/>
                    <w:szCs w:val="21"/>
                  </w:rPr>
                </w:rPrChange>
              </w:rPr>
            </w:pPr>
            <w:r w:rsidRPr="00F94FEA">
              <w:rPr>
                <w:rStyle w:val="af6"/>
                <w:rFonts w:eastAsiaTheme="minorEastAsia"/>
                <w:rPrChange w:id="8451" w:author="raye" w:date="2018-08-10T15:18:00Z">
                  <w:rPr>
                    <w:rFonts w:ascii="等线" w:eastAsia="等线" w:hAnsi="等线" w:cs="宋体"/>
                    <w:i/>
                    <w:kern w:val="0"/>
                    <w:szCs w:val="21"/>
                  </w:rPr>
                </w:rPrChange>
              </w:rPr>
              <w:t xml:space="preserve"> Applicant /</w:t>
            </w:r>
          </w:p>
          <w:p w14:paraId="0BF1A315" w14:textId="77777777" w:rsidR="007636B3" w:rsidRPr="00F94FEA" w:rsidRDefault="007636B3">
            <w:pPr>
              <w:rPr>
                <w:rStyle w:val="af6"/>
                <w:rFonts w:eastAsiaTheme="minorEastAsia"/>
                <w:rPrChange w:id="8452" w:author="raye" w:date="2018-08-10T15:18:00Z">
                  <w:rPr>
                    <w:rFonts w:ascii="等线" w:eastAsia="等线" w:hAnsi="等线" w:cs="宋体"/>
                    <w:i/>
                    <w:kern w:val="0"/>
                    <w:szCs w:val="21"/>
                  </w:rPr>
                </w:rPrChange>
              </w:rPr>
            </w:pPr>
            <w:r w:rsidRPr="00F94FEA">
              <w:rPr>
                <w:rStyle w:val="af6"/>
                <w:rFonts w:eastAsiaTheme="minorEastAsia"/>
                <w:rPrChange w:id="8453" w:author="raye" w:date="2018-08-10T15:18:00Z">
                  <w:rPr>
                    <w:rFonts w:ascii="等线" w:eastAsia="等线" w:hAnsi="等线" w:cs="宋体"/>
                    <w:i/>
                    <w:kern w:val="0"/>
                    <w:szCs w:val="21"/>
                  </w:rPr>
                </w:rPrChange>
              </w:rPr>
              <w:t xml:space="preserve"> Drawee </w:t>
            </w:r>
          </w:p>
        </w:tc>
        <w:tc>
          <w:tcPr>
            <w:tcW w:w="1839" w:type="dxa"/>
            <w:tcBorders>
              <w:top w:val="single" w:sz="4" w:space="0" w:color="auto"/>
              <w:left w:val="single" w:sz="4" w:space="0" w:color="auto"/>
              <w:bottom w:val="single" w:sz="4" w:space="0" w:color="auto"/>
              <w:right w:val="single" w:sz="4" w:space="0" w:color="auto"/>
            </w:tcBorders>
          </w:tcPr>
          <w:p w14:paraId="500A18CC" w14:textId="77777777" w:rsidR="007636B3" w:rsidRPr="00F94FEA" w:rsidRDefault="007636B3">
            <w:pPr>
              <w:rPr>
                <w:rStyle w:val="af6"/>
                <w:rFonts w:eastAsiaTheme="minorEastAsia"/>
                <w:rPrChange w:id="8454" w:author="raye" w:date="2018-08-10T15:18:00Z">
                  <w:rPr>
                    <w:rFonts w:ascii="等线" w:eastAsia="等线" w:hAnsi="等线" w:cs="宋体"/>
                    <w:i/>
                    <w:kern w:val="0"/>
                    <w:szCs w:val="21"/>
                  </w:rPr>
                </w:rPrChange>
              </w:rPr>
            </w:pPr>
            <w:r w:rsidRPr="00F94FEA">
              <w:rPr>
                <w:rStyle w:val="af6"/>
                <w:rFonts w:eastAsiaTheme="minorEastAsia"/>
                <w:rPrChange w:id="8455" w:author="raye" w:date="2018-08-10T15:18:00Z">
                  <w:rPr>
                    <w:i/>
                    <w:sz w:val="24"/>
                    <w:szCs w:val="24"/>
                  </w:rPr>
                </w:rPrChange>
              </w:rPr>
              <w:t>Required</w:t>
            </w:r>
          </w:p>
        </w:tc>
        <w:tc>
          <w:tcPr>
            <w:tcW w:w="1839" w:type="dxa"/>
            <w:tcBorders>
              <w:top w:val="single" w:sz="4" w:space="0" w:color="auto"/>
              <w:left w:val="single" w:sz="4" w:space="0" w:color="auto"/>
              <w:bottom w:val="single" w:sz="4" w:space="0" w:color="auto"/>
              <w:right w:val="single" w:sz="4" w:space="0" w:color="auto"/>
            </w:tcBorders>
          </w:tcPr>
          <w:p w14:paraId="2E661E7B" w14:textId="77777777" w:rsidR="007636B3" w:rsidRPr="00F94FEA" w:rsidRDefault="007636B3">
            <w:pPr>
              <w:rPr>
                <w:rStyle w:val="af6"/>
                <w:rFonts w:eastAsiaTheme="minorEastAsia"/>
                <w:rPrChange w:id="8456" w:author="raye" w:date="2018-08-10T15:18:00Z">
                  <w:rPr>
                    <w:rFonts w:ascii="等线" w:eastAsia="等线" w:hAnsi="等线" w:cs="宋体"/>
                    <w:i/>
                    <w:kern w:val="0"/>
                    <w:szCs w:val="21"/>
                  </w:rPr>
                </w:rPrChange>
              </w:rPr>
            </w:pPr>
            <w:r w:rsidRPr="00F94FEA">
              <w:rPr>
                <w:rStyle w:val="af6"/>
                <w:rFonts w:eastAsiaTheme="minorEastAsia"/>
                <w:rPrChange w:id="8457" w:author="raye" w:date="2018-08-10T15:18:00Z">
                  <w:rPr>
                    <w:i/>
                    <w:sz w:val="24"/>
                    <w:szCs w:val="24"/>
                  </w:rPr>
                </w:rPrChange>
              </w:rPr>
              <w:t>60-digit characters</w:t>
            </w:r>
          </w:p>
        </w:tc>
        <w:tc>
          <w:tcPr>
            <w:tcW w:w="1297" w:type="dxa"/>
            <w:tcBorders>
              <w:top w:val="single" w:sz="4" w:space="0" w:color="auto"/>
              <w:left w:val="single" w:sz="4" w:space="0" w:color="auto"/>
              <w:bottom w:val="single" w:sz="4" w:space="0" w:color="auto"/>
              <w:right w:val="single" w:sz="4" w:space="0" w:color="auto"/>
            </w:tcBorders>
          </w:tcPr>
          <w:p w14:paraId="1EAC1C64" w14:textId="77777777" w:rsidR="007636B3" w:rsidRPr="00F94FEA" w:rsidRDefault="007636B3">
            <w:pPr>
              <w:rPr>
                <w:rStyle w:val="af6"/>
                <w:rFonts w:eastAsiaTheme="minorEastAsia"/>
                <w:rPrChange w:id="8458" w:author="raye" w:date="2018-08-10T15:18:00Z">
                  <w:rPr>
                    <w:rFonts w:ascii="等线" w:eastAsia="等线" w:hAnsi="等线" w:cs="宋体"/>
                    <w:i/>
                    <w:kern w:val="0"/>
                    <w:szCs w:val="21"/>
                  </w:rPr>
                </w:rPrChange>
              </w:rPr>
            </w:pPr>
            <w:r w:rsidRPr="00F94FEA">
              <w:rPr>
                <w:rStyle w:val="af6"/>
                <w:rFonts w:eastAsiaTheme="minorEastAsia"/>
                <w:rPrChange w:id="8459" w:author="raye" w:date="2018-08-10T15:18:00Z">
                  <w:rPr>
                    <w:rFonts w:ascii="等线" w:eastAsia="等线" w:hAnsi="等线" w:cs="宋体"/>
                    <w:i/>
                    <w:kern w:val="0"/>
                    <w:szCs w:val="21"/>
                  </w:rPr>
                </w:rPrChange>
              </w:rPr>
              <w:t>N</w:t>
            </w:r>
          </w:p>
        </w:tc>
        <w:tc>
          <w:tcPr>
            <w:tcW w:w="2380" w:type="dxa"/>
            <w:tcBorders>
              <w:top w:val="single" w:sz="4" w:space="0" w:color="auto"/>
              <w:left w:val="single" w:sz="4" w:space="0" w:color="auto"/>
              <w:bottom w:val="single" w:sz="4" w:space="0" w:color="auto"/>
              <w:right w:val="single" w:sz="4" w:space="0" w:color="auto"/>
            </w:tcBorders>
            <w:noWrap/>
          </w:tcPr>
          <w:p w14:paraId="4BC9FBA6" w14:textId="782BC1FB" w:rsidR="007636B3" w:rsidRPr="00F94FEA" w:rsidRDefault="004220DF">
            <w:pPr>
              <w:rPr>
                <w:rStyle w:val="af6"/>
                <w:rFonts w:eastAsiaTheme="minorEastAsia"/>
                <w:rPrChange w:id="8460" w:author="raye" w:date="2018-08-10T15:18:00Z">
                  <w:rPr>
                    <w:rFonts w:ascii="等线" w:eastAsia="等线" w:hAnsi="等线" w:cs="宋体"/>
                    <w:i/>
                    <w:kern w:val="0"/>
                    <w:szCs w:val="21"/>
                  </w:rPr>
                </w:rPrChange>
              </w:rPr>
            </w:pPr>
            <w:r w:rsidRPr="00F94FEA">
              <w:rPr>
                <w:rStyle w:val="af6"/>
                <w:rFonts w:eastAsiaTheme="minorEastAsia"/>
                <w:rPrChange w:id="8461" w:author="raye" w:date="2018-08-10T15:18:00Z">
                  <w:rPr>
                    <w:rFonts w:ascii="等线" w:eastAsia="等线" w:hAnsi="等线" w:cs="宋体"/>
                    <w:i/>
                    <w:color w:val="000000"/>
                    <w:kern w:val="0"/>
                    <w:szCs w:val="21"/>
                  </w:rPr>
                </w:rPrChange>
              </w:rPr>
              <w:t>Invoice Buyer 3 fields of titles, dropdown list to select one</w:t>
            </w:r>
          </w:p>
        </w:tc>
      </w:tr>
      <w:tr w:rsidR="007636B3" w:rsidRPr="00F94FEA" w14:paraId="04D7B139"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76310325" w14:textId="77777777" w:rsidR="007636B3" w:rsidRPr="00F94FEA" w:rsidRDefault="007636B3">
            <w:pPr>
              <w:rPr>
                <w:rStyle w:val="af6"/>
                <w:rFonts w:eastAsiaTheme="minorEastAsia"/>
                <w:rPrChange w:id="8462" w:author="raye" w:date="2018-08-10T15:18:00Z">
                  <w:rPr>
                    <w:rFonts w:ascii="等线" w:eastAsia="等线" w:hAnsi="等线" w:cs="宋体"/>
                    <w:i/>
                    <w:kern w:val="0"/>
                    <w:szCs w:val="21"/>
                  </w:rPr>
                </w:rPrChange>
              </w:rPr>
            </w:pPr>
            <w:r w:rsidRPr="00F94FEA">
              <w:rPr>
                <w:rStyle w:val="af6"/>
                <w:rFonts w:eastAsiaTheme="minorEastAsia"/>
                <w:rPrChange w:id="8463" w:author="raye" w:date="2018-08-10T15:18:00Z">
                  <w:rPr>
                    <w:rFonts w:ascii="等线" w:eastAsia="等线" w:hAnsi="等线" w:cs="宋体"/>
                    <w:i/>
                    <w:kern w:val="0"/>
                    <w:szCs w:val="21"/>
                  </w:rPr>
                </w:rPrChange>
              </w:rPr>
              <w:t>Invoice Seller /</w:t>
            </w:r>
          </w:p>
          <w:p w14:paraId="51529CCC" w14:textId="77777777" w:rsidR="007636B3" w:rsidRPr="00F94FEA" w:rsidRDefault="007636B3">
            <w:pPr>
              <w:rPr>
                <w:rStyle w:val="af6"/>
                <w:rFonts w:eastAsiaTheme="minorEastAsia"/>
                <w:rPrChange w:id="8464" w:author="raye" w:date="2018-08-10T15:18:00Z">
                  <w:rPr>
                    <w:rFonts w:ascii="等线" w:eastAsia="等线" w:hAnsi="等线" w:cs="宋体"/>
                    <w:i/>
                    <w:kern w:val="0"/>
                    <w:szCs w:val="21"/>
                  </w:rPr>
                </w:rPrChange>
              </w:rPr>
            </w:pPr>
            <w:r w:rsidRPr="00F94FEA">
              <w:rPr>
                <w:rStyle w:val="af6"/>
                <w:rFonts w:eastAsiaTheme="minorEastAsia"/>
                <w:rPrChange w:id="8465" w:author="raye" w:date="2018-08-10T15:18:00Z">
                  <w:rPr>
                    <w:rFonts w:ascii="等线" w:eastAsia="等线" w:hAnsi="等线" w:cs="宋体"/>
                    <w:i/>
                    <w:kern w:val="0"/>
                    <w:szCs w:val="21"/>
                  </w:rPr>
                </w:rPrChange>
              </w:rPr>
              <w:lastRenderedPageBreak/>
              <w:t>Beneficiary /</w:t>
            </w:r>
          </w:p>
          <w:p w14:paraId="69562FC6" w14:textId="77777777" w:rsidR="007636B3" w:rsidRPr="00F94FEA" w:rsidRDefault="007636B3">
            <w:pPr>
              <w:rPr>
                <w:rStyle w:val="af6"/>
                <w:rFonts w:eastAsiaTheme="minorEastAsia"/>
                <w:rPrChange w:id="8466" w:author="raye" w:date="2018-08-10T15:18:00Z">
                  <w:rPr>
                    <w:rFonts w:ascii="等线" w:eastAsia="等线" w:hAnsi="等线" w:cs="宋体"/>
                    <w:i/>
                    <w:kern w:val="0"/>
                    <w:szCs w:val="21"/>
                  </w:rPr>
                </w:rPrChange>
              </w:rPr>
            </w:pPr>
            <w:r w:rsidRPr="00F94FEA">
              <w:rPr>
                <w:rStyle w:val="af6"/>
                <w:rFonts w:eastAsiaTheme="minorEastAsia"/>
                <w:rPrChange w:id="8467" w:author="raye" w:date="2018-08-10T15:18:00Z">
                  <w:rPr>
                    <w:rFonts w:ascii="等线" w:eastAsia="等线" w:hAnsi="等线" w:cs="宋体"/>
                    <w:i/>
                    <w:kern w:val="0"/>
                    <w:szCs w:val="21"/>
                  </w:rPr>
                </w:rPrChange>
              </w:rPr>
              <w:t>Drawer</w:t>
            </w:r>
          </w:p>
        </w:tc>
        <w:tc>
          <w:tcPr>
            <w:tcW w:w="1839" w:type="dxa"/>
            <w:tcBorders>
              <w:top w:val="single" w:sz="4" w:space="0" w:color="auto"/>
              <w:left w:val="single" w:sz="4" w:space="0" w:color="auto"/>
              <w:bottom w:val="single" w:sz="4" w:space="0" w:color="auto"/>
              <w:right w:val="single" w:sz="4" w:space="0" w:color="auto"/>
            </w:tcBorders>
          </w:tcPr>
          <w:p w14:paraId="2A73ADD3" w14:textId="77777777" w:rsidR="007636B3" w:rsidRPr="00F94FEA" w:rsidRDefault="007636B3">
            <w:pPr>
              <w:rPr>
                <w:rStyle w:val="af6"/>
                <w:rFonts w:eastAsiaTheme="minorEastAsia"/>
                <w:rPrChange w:id="8468" w:author="raye" w:date="2018-08-10T15:18:00Z">
                  <w:rPr>
                    <w:rFonts w:ascii="等线" w:eastAsia="等线" w:hAnsi="等线" w:cs="宋体"/>
                    <w:i/>
                    <w:kern w:val="0"/>
                    <w:szCs w:val="21"/>
                  </w:rPr>
                </w:rPrChange>
              </w:rPr>
            </w:pPr>
            <w:r w:rsidRPr="00F94FEA">
              <w:rPr>
                <w:rStyle w:val="af6"/>
                <w:rFonts w:eastAsiaTheme="minorEastAsia"/>
                <w:rPrChange w:id="8469" w:author="raye" w:date="2018-08-10T15:18:00Z">
                  <w:rPr>
                    <w:i/>
                    <w:sz w:val="24"/>
                    <w:szCs w:val="24"/>
                  </w:rPr>
                </w:rPrChange>
              </w:rPr>
              <w:lastRenderedPageBreak/>
              <w:t>Required</w:t>
            </w:r>
          </w:p>
        </w:tc>
        <w:tc>
          <w:tcPr>
            <w:tcW w:w="1839" w:type="dxa"/>
            <w:tcBorders>
              <w:top w:val="single" w:sz="4" w:space="0" w:color="auto"/>
              <w:left w:val="single" w:sz="4" w:space="0" w:color="auto"/>
              <w:bottom w:val="single" w:sz="4" w:space="0" w:color="auto"/>
              <w:right w:val="single" w:sz="4" w:space="0" w:color="auto"/>
            </w:tcBorders>
          </w:tcPr>
          <w:p w14:paraId="32E04AE6" w14:textId="77777777" w:rsidR="007636B3" w:rsidRPr="00F94FEA" w:rsidRDefault="007636B3">
            <w:pPr>
              <w:rPr>
                <w:rStyle w:val="af6"/>
                <w:rFonts w:eastAsiaTheme="minorEastAsia"/>
                <w:rPrChange w:id="8470" w:author="raye" w:date="2018-08-10T15:18:00Z">
                  <w:rPr>
                    <w:rFonts w:ascii="等线" w:eastAsia="等线" w:hAnsi="等线" w:cs="宋体"/>
                    <w:i/>
                    <w:kern w:val="0"/>
                    <w:szCs w:val="21"/>
                  </w:rPr>
                </w:rPrChange>
              </w:rPr>
            </w:pPr>
            <w:r w:rsidRPr="00F94FEA">
              <w:rPr>
                <w:rStyle w:val="af6"/>
                <w:rFonts w:eastAsiaTheme="minorEastAsia"/>
                <w:rPrChange w:id="8471" w:author="raye" w:date="2018-08-10T15:18:00Z">
                  <w:rPr>
                    <w:i/>
                    <w:sz w:val="24"/>
                    <w:szCs w:val="24"/>
                  </w:rPr>
                </w:rPrChange>
              </w:rPr>
              <w:t xml:space="preserve">60-digit </w:t>
            </w:r>
            <w:r w:rsidRPr="00F94FEA">
              <w:rPr>
                <w:rStyle w:val="af6"/>
                <w:rFonts w:eastAsiaTheme="minorEastAsia"/>
                <w:rPrChange w:id="8472" w:author="raye" w:date="2018-08-10T15:18:00Z">
                  <w:rPr>
                    <w:i/>
                    <w:sz w:val="24"/>
                    <w:szCs w:val="24"/>
                  </w:rPr>
                </w:rPrChange>
              </w:rPr>
              <w:lastRenderedPageBreak/>
              <w:t>characters</w:t>
            </w:r>
          </w:p>
        </w:tc>
        <w:tc>
          <w:tcPr>
            <w:tcW w:w="1297" w:type="dxa"/>
            <w:tcBorders>
              <w:top w:val="single" w:sz="4" w:space="0" w:color="auto"/>
              <w:left w:val="single" w:sz="4" w:space="0" w:color="auto"/>
              <w:bottom w:val="single" w:sz="4" w:space="0" w:color="auto"/>
              <w:right w:val="single" w:sz="4" w:space="0" w:color="auto"/>
            </w:tcBorders>
          </w:tcPr>
          <w:p w14:paraId="61A62BD3" w14:textId="77777777" w:rsidR="007636B3" w:rsidRPr="00F94FEA" w:rsidRDefault="007636B3">
            <w:pPr>
              <w:rPr>
                <w:rStyle w:val="af6"/>
                <w:rFonts w:eastAsiaTheme="minorEastAsia"/>
                <w:rPrChange w:id="8473" w:author="raye" w:date="2018-08-10T15:18:00Z">
                  <w:rPr>
                    <w:rFonts w:ascii="等线" w:eastAsia="等线" w:hAnsi="等线" w:cs="宋体"/>
                    <w:i/>
                    <w:kern w:val="0"/>
                    <w:szCs w:val="21"/>
                  </w:rPr>
                </w:rPrChange>
              </w:rPr>
            </w:pPr>
            <w:r w:rsidRPr="00F94FEA">
              <w:rPr>
                <w:rStyle w:val="af6"/>
                <w:rFonts w:eastAsiaTheme="minorEastAsia"/>
                <w:rPrChange w:id="8474" w:author="raye" w:date="2018-08-10T15:18:00Z">
                  <w:rPr>
                    <w:rFonts w:ascii="等线" w:eastAsia="等线" w:hAnsi="等线" w:cs="宋体"/>
                    <w:i/>
                    <w:kern w:val="0"/>
                    <w:szCs w:val="21"/>
                  </w:rPr>
                </w:rPrChange>
              </w:rPr>
              <w:lastRenderedPageBreak/>
              <w:t>N</w:t>
            </w:r>
          </w:p>
        </w:tc>
        <w:tc>
          <w:tcPr>
            <w:tcW w:w="2380" w:type="dxa"/>
            <w:tcBorders>
              <w:top w:val="single" w:sz="4" w:space="0" w:color="auto"/>
              <w:left w:val="single" w:sz="4" w:space="0" w:color="auto"/>
              <w:bottom w:val="single" w:sz="4" w:space="0" w:color="auto"/>
              <w:right w:val="single" w:sz="4" w:space="0" w:color="auto"/>
            </w:tcBorders>
            <w:noWrap/>
          </w:tcPr>
          <w:p w14:paraId="3EEC286D" w14:textId="22ECC472" w:rsidR="007636B3" w:rsidRPr="00F94FEA" w:rsidRDefault="004220DF">
            <w:pPr>
              <w:rPr>
                <w:rStyle w:val="af6"/>
                <w:rFonts w:eastAsiaTheme="minorEastAsia"/>
                <w:rPrChange w:id="8475" w:author="raye" w:date="2018-08-10T15:18:00Z">
                  <w:rPr>
                    <w:rFonts w:ascii="等线" w:eastAsia="等线" w:hAnsi="等线" w:cs="宋体"/>
                    <w:i/>
                    <w:kern w:val="0"/>
                    <w:szCs w:val="21"/>
                  </w:rPr>
                </w:rPrChange>
              </w:rPr>
            </w:pPr>
            <w:r w:rsidRPr="00F94FEA">
              <w:rPr>
                <w:rStyle w:val="af6"/>
                <w:rFonts w:eastAsiaTheme="minorEastAsia"/>
                <w:rPrChange w:id="8476" w:author="raye" w:date="2018-08-10T15:18:00Z">
                  <w:rPr>
                    <w:rFonts w:ascii="等线" w:eastAsia="等线" w:hAnsi="等线" w:cs="宋体"/>
                    <w:i/>
                    <w:color w:val="000000"/>
                    <w:kern w:val="0"/>
                    <w:szCs w:val="21"/>
                  </w:rPr>
                </w:rPrChange>
              </w:rPr>
              <w:t xml:space="preserve">Invoice Buyer 3 fields </w:t>
            </w:r>
            <w:r w:rsidRPr="00F94FEA">
              <w:rPr>
                <w:rStyle w:val="af6"/>
                <w:rFonts w:eastAsiaTheme="minorEastAsia"/>
                <w:rPrChange w:id="8477" w:author="raye" w:date="2018-08-10T15:18:00Z">
                  <w:rPr>
                    <w:rFonts w:ascii="等线" w:eastAsia="等线" w:hAnsi="等线" w:cs="宋体"/>
                    <w:i/>
                    <w:color w:val="000000"/>
                    <w:kern w:val="0"/>
                    <w:szCs w:val="21"/>
                  </w:rPr>
                </w:rPrChange>
              </w:rPr>
              <w:lastRenderedPageBreak/>
              <w:t>of titles, dropdown list to select one</w:t>
            </w:r>
          </w:p>
        </w:tc>
      </w:tr>
      <w:tr w:rsidR="007636B3" w:rsidRPr="00F94FEA" w14:paraId="0F64A55E"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61B68017" w14:textId="77777777" w:rsidR="007636B3" w:rsidRPr="00F94FEA" w:rsidRDefault="007636B3">
            <w:pPr>
              <w:rPr>
                <w:rStyle w:val="af6"/>
                <w:rFonts w:eastAsiaTheme="minorEastAsia"/>
                <w:rPrChange w:id="8478" w:author="raye" w:date="2018-08-10T15:18:00Z">
                  <w:rPr>
                    <w:rFonts w:ascii="等线" w:eastAsia="等线" w:hAnsi="等线" w:cs="宋体"/>
                    <w:i/>
                    <w:kern w:val="0"/>
                    <w:szCs w:val="21"/>
                  </w:rPr>
                </w:rPrChange>
              </w:rPr>
            </w:pPr>
            <w:r w:rsidRPr="00F94FEA">
              <w:rPr>
                <w:rStyle w:val="af6"/>
                <w:rFonts w:eastAsiaTheme="minorEastAsia"/>
                <w:rPrChange w:id="8479" w:author="raye" w:date="2018-08-10T15:18:00Z">
                  <w:rPr>
                    <w:rFonts w:ascii="等线" w:eastAsia="等线" w:hAnsi="等线" w:cs="宋体"/>
                    <w:i/>
                    <w:kern w:val="0"/>
                    <w:szCs w:val="21"/>
                  </w:rPr>
                </w:rPrChange>
              </w:rPr>
              <w:lastRenderedPageBreak/>
              <w:t>Assignee Name</w:t>
            </w:r>
          </w:p>
        </w:tc>
        <w:tc>
          <w:tcPr>
            <w:tcW w:w="1839" w:type="dxa"/>
            <w:tcBorders>
              <w:top w:val="single" w:sz="4" w:space="0" w:color="auto"/>
              <w:left w:val="single" w:sz="4" w:space="0" w:color="auto"/>
              <w:bottom w:val="single" w:sz="4" w:space="0" w:color="auto"/>
              <w:right w:val="single" w:sz="4" w:space="0" w:color="auto"/>
            </w:tcBorders>
          </w:tcPr>
          <w:p w14:paraId="315CEEE3" w14:textId="77777777" w:rsidR="007636B3" w:rsidRPr="00F94FEA" w:rsidRDefault="007636B3">
            <w:pPr>
              <w:rPr>
                <w:rStyle w:val="af6"/>
                <w:rFonts w:eastAsiaTheme="minorEastAsia"/>
                <w:rPrChange w:id="8480" w:author="raye" w:date="2018-08-10T15:18:00Z">
                  <w:rPr>
                    <w:rFonts w:ascii="等线" w:eastAsia="等线" w:hAnsi="等线" w:cs="宋体"/>
                    <w:i/>
                    <w:kern w:val="0"/>
                    <w:szCs w:val="21"/>
                  </w:rPr>
                </w:rPrChange>
              </w:rPr>
            </w:pPr>
            <w:r w:rsidRPr="00F94FEA">
              <w:rPr>
                <w:rStyle w:val="af6"/>
                <w:rFonts w:eastAsiaTheme="minorEastAsia"/>
                <w:rPrChange w:id="8481"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55454FF5" w14:textId="77777777" w:rsidR="007636B3" w:rsidRPr="00F94FEA" w:rsidRDefault="007636B3">
            <w:pPr>
              <w:rPr>
                <w:rStyle w:val="af6"/>
                <w:rFonts w:eastAsiaTheme="minorEastAsia"/>
                <w:rPrChange w:id="8482" w:author="raye" w:date="2018-08-10T15:18:00Z">
                  <w:rPr>
                    <w:rFonts w:ascii="等线" w:eastAsia="等线" w:hAnsi="等线" w:cs="宋体"/>
                    <w:i/>
                    <w:kern w:val="0"/>
                    <w:szCs w:val="21"/>
                  </w:rPr>
                </w:rPrChange>
              </w:rPr>
            </w:pPr>
            <w:r w:rsidRPr="00F94FEA">
              <w:rPr>
                <w:rStyle w:val="af6"/>
                <w:rFonts w:eastAsiaTheme="minorEastAsia"/>
                <w:rPrChange w:id="8483" w:author="raye" w:date="2018-08-10T15:18:00Z">
                  <w:rPr>
                    <w:i/>
                    <w:sz w:val="24"/>
                    <w:szCs w:val="24"/>
                  </w:rPr>
                </w:rPrChange>
              </w:rPr>
              <w:t>60-digit characters</w:t>
            </w:r>
          </w:p>
        </w:tc>
        <w:tc>
          <w:tcPr>
            <w:tcW w:w="1297" w:type="dxa"/>
            <w:tcBorders>
              <w:top w:val="single" w:sz="4" w:space="0" w:color="auto"/>
              <w:left w:val="single" w:sz="4" w:space="0" w:color="auto"/>
              <w:bottom w:val="single" w:sz="4" w:space="0" w:color="auto"/>
              <w:right w:val="single" w:sz="4" w:space="0" w:color="auto"/>
            </w:tcBorders>
          </w:tcPr>
          <w:p w14:paraId="5F194D82" w14:textId="77777777" w:rsidR="007636B3" w:rsidRPr="00F94FEA" w:rsidRDefault="007636B3">
            <w:pPr>
              <w:rPr>
                <w:rStyle w:val="af6"/>
                <w:rFonts w:eastAsiaTheme="minorEastAsia"/>
                <w:rPrChange w:id="8484" w:author="raye" w:date="2018-08-10T15:18:00Z">
                  <w:rPr>
                    <w:rFonts w:ascii="等线" w:eastAsia="等线" w:hAnsi="等线" w:cs="宋体"/>
                    <w:i/>
                    <w:kern w:val="0"/>
                    <w:szCs w:val="21"/>
                  </w:rPr>
                </w:rPrChange>
              </w:rPr>
            </w:pPr>
            <w:r w:rsidRPr="00F94FEA">
              <w:rPr>
                <w:rStyle w:val="af6"/>
                <w:rFonts w:eastAsiaTheme="minorEastAsia"/>
                <w:rPrChange w:id="8485" w:author="raye" w:date="2018-08-10T15:18:00Z">
                  <w:rPr>
                    <w:rFonts w:ascii="等线" w:eastAsia="等线" w:hAnsi="等线" w:cs="宋体"/>
                    <w:i/>
                    <w:kern w:val="0"/>
                    <w:szCs w:val="21"/>
                  </w:rPr>
                </w:rPrChange>
              </w:rPr>
              <w:t>Y</w:t>
            </w:r>
          </w:p>
        </w:tc>
        <w:tc>
          <w:tcPr>
            <w:tcW w:w="2380" w:type="dxa"/>
            <w:tcBorders>
              <w:top w:val="single" w:sz="4" w:space="0" w:color="auto"/>
              <w:left w:val="single" w:sz="4" w:space="0" w:color="auto"/>
              <w:bottom w:val="single" w:sz="4" w:space="0" w:color="auto"/>
              <w:right w:val="single" w:sz="4" w:space="0" w:color="auto"/>
            </w:tcBorders>
            <w:noWrap/>
          </w:tcPr>
          <w:p w14:paraId="68BF5675" w14:textId="77777777" w:rsidR="007636B3" w:rsidRPr="00F94FEA" w:rsidRDefault="007636B3">
            <w:pPr>
              <w:rPr>
                <w:rStyle w:val="af6"/>
                <w:rFonts w:eastAsiaTheme="minorEastAsia"/>
                <w:rPrChange w:id="8486" w:author="raye" w:date="2018-08-10T15:18:00Z">
                  <w:rPr>
                    <w:rFonts w:ascii="等线" w:eastAsia="等线" w:hAnsi="等线" w:cs="宋体"/>
                    <w:i/>
                    <w:kern w:val="0"/>
                    <w:szCs w:val="21"/>
                  </w:rPr>
                </w:rPrChange>
              </w:rPr>
            </w:pPr>
          </w:p>
        </w:tc>
      </w:tr>
      <w:tr w:rsidR="007636B3" w:rsidRPr="00F94FEA" w14:paraId="015AE515"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2328B8FA" w14:textId="77777777" w:rsidR="007636B3" w:rsidRPr="00F94FEA" w:rsidRDefault="007636B3">
            <w:pPr>
              <w:rPr>
                <w:rStyle w:val="af6"/>
                <w:rFonts w:eastAsiaTheme="minorEastAsia"/>
                <w:rPrChange w:id="8487" w:author="raye" w:date="2018-08-10T15:18:00Z">
                  <w:rPr>
                    <w:rFonts w:ascii="等线" w:eastAsia="等线" w:hAnsi="等线" w:cs="宋体"/>
                    <w:i/>
                    <w:kern w:val="0"/>
                    <w:szCs w:val="21"/>
                  </w:rPr>
                </w:rPrChange>
              </w:rPr>
            </w:pPr>
            <w:r w:rsidRPr="00F94FEA">
              <w:rPr>
                <w:rStyle w:val="af6"/>
                <w:rFonts w:eastAsiaTheme="minorEastAsia"/>
                <w:rPrChange w:id="8488" w:author="raye" w:date="2018-08-10T15:18:00Z">
                  <w:rPr>
                    <w:rFonts w:ascii="等线" w:eastAsia="等线" w:hAnsi="等线" w:cs="宋体"/>
                    <w:i/>
                    <w:kern w:val="0"/>
                    <w:szCs w:val="21"/>
                  </w:rPr>
                </w:rPrChange>
              </w:rPr>
              <w:t>Transferee Name</w:t>
            </w:r>
          </w:p>
        </w:tc>
        <w:tc>
          <w:tcPr>
            <w:tcW w:w="1839" w:type="dxa"/>
            <w:tcBorders>
              <w:top w:val="single" w:sz="4" w:space="0" w:color="auto"/>
              <w:left w:val="single" w:sz="4" w:space="0" w:color="auto"/>
              <w:bottom w:val="single" w:sz="4" w:space="0" w:color="auto"/>
              <w:right w:val="single" w:sz="4" w:space="0" w:color="auto"/>
            </w:tcBorders>
          </w:tcPr>
          <w:p w14:paraId="6C4D20A4" w14:textId="77777777" w:rsidR="007636B3" w:rsidRPr="00F94FEA" w:rsidRDefault="007636B3">
            <w:pPr>
              <w:rPr>
                <w:rStyle w:val="af6"/>
                <w:rFonts w:eastAsiaTheme="minorEastAsia"/>
                <w:rPrChange w:id="8489" w:author="raye" w:date="2018-08-10T15:18:00Z">
                  <w:rPr>
                    <w:rFonts w:ascii="等线" w:eastAsia="等线" w:hAnsi="等线" w:cs="宋体"/>
                    <w:i/>
                    <w:kern w:val="0"/>
                    <w:szCs w:val="21"/>
                  </w:rPr>
                </w:rPrChange>
              </w:rPr>
            </w:pPr>
            <w:r w:rsidRPr="00F94FEA">
              <w:rPr>
                <w:rStyle w:val="af6"/>
                <w:rFonts w:eastAsiaTheme="minorEastAsia"/>
                <w:rPrChange w:id="8490"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65EA1AE7" w14:textId="77777777" w:rsidR="007636B3" w:rsidRPr="00F94FEA" w:rsidRDefault="007636B3">
            <w:pPr>
              <w:rPr>
                <w:rStyle w:val="af6"/>
                <w:rFonts w:eastAsiaTheme="minorEastAsia"/>
                <w:rPrChange w:id="8491" w:author="raye" w:date="2018-08-10T15:18:00Z">
                  <w:rPr>
                    <w:rFonts w:ascii="等线" w:eastAsia="等线" w:hAnsi="等线" w:cs="宋体"/>
                    <w:i/>
                    <w:kern w:val="0"/>
                    <w:szCs w:val="21"/>
                  </w:rPr>
                </w:rPrChange>
              </w:rPr>
            </w:pPr>
            <w:r w:rsidRPr="00F94FEA">
              <w:rPr>
                <w:rStyle w:val="af6"/>
                <w:rFonts w:eastAsiaTheme="minorEastAsia"/>
                <w:rPrChange w:id="8492" w:author="raye" w:date="2018-08-10T15:18:00Z">
                  <w:rPr>
                    <w:i/>
                    <w:sz w:val="24"/>
                    <w:szCs w:val="24"/>
                  </w:rPr>
                </w:rPrChange>
              </w:rPr>
              <w:t>60-digit characters</w:t>
            </w:r>
          </w:p>
        </w:tc>
        <w:tc>
          <w:tcPr>
            <w:tcW w:w="1297" w:type="dxa"/>
            <w:tcBorders>
              <w:top w:val="single" w:sz="4" w:space="0" w:color="auto"/>
              <w:left w:val="single" w:sz="4" w:space="0" w:color="auto"/>
              <w:bottom w:val="single" w:sz="4" w:space="0" w:color="auto"/>
              <w:right w:val="single" w:sz="4" w:space="0" w:color="auto"/>
            </w:tcBorders>
          </w:tcPr>
          <w:p w14:paraId="6116FC56" w14:textId="77777777" w:rsidR="007636B3" w:rsidRPr="00F94FEA" w:rsidRDefault="007636B3">
            <w:pPr>
              <w:rPr>
                <w:rStyle w:val="af6"/>
                <w:rFonts w:eastAsiaTheme="minorEastAsia"/>
                <w:rPrChange w:id="8493" w:author="raye" w:date="2018-08-10T15:18:00Z">
                  <w:rPr>
                    <w:rFonts w:ascii="等线" w:eastAsia="等线" w:hAnsi="等线" w:cs="宋体"/>
                    <w:i/>
                    <w:kern w:val="0"/>
                    <w:szCs w:val="21"/>
                  </w:rPr>
                </w:rPrChange>
              </w:rPr>
            </w:pPr>
            <w:r w:rsidRPr="00F94FEA">
              <w:rPr>
                <w:rStyle w:val="af6"/>
                <w:rFonts w:eastAsiaTheme="minorEastAsia"/>
                <w:rPrChange w:id="8494" w:author="raye" w:date="2018-08-10T15:18:00Z">
                  <w:rPr>
                    <w:rFonts w:ascii="等线" w:eastAsia="等线" w:hAnsi="等线" w:cs="宋体"/>
                    <w:i/>
                    <w:kern w:val="0"/>
                    <w:szCs w:val="21"/>
                  </w:rPr>
                </w:rPrChange>
              </w:rPr>
              <w:t>Y</w:t>
            </w:r>
          </w:p>
        </w:tc>
        <w:tc>
          <w:tcPr>
            <w:tcW w:w="2380" w:type="dxa"/>
            <w:tcBorders>
              <w:top w:val="single" w:sz="4" w:space="0" w:color="auto"/>
              <w:left w:val="single" w:sz="4" w:space="0" w:color="auto"/>
              <w:bottom w:val="single" w:sz="4" w:space="0" w:color="auto"/>
              <w:right w:val="single" w:sz="4" w:space="0" w:color="auto"/>
            </w:tcBorders>
            <w:noWrap/>
          </w:tcPr>
          <w:p w14:paraId="49DB6913" w14:textId="77777777" w:rsidR="007636B3" w:rsidRPr="00F94FEA" w:rsidRDefault="007636B3">
            <w:pPr>
              <w:rPr>
                <w:rStyle w:val="af6"/>
                <w:rFonts w:eastAsiaTheme="minorEastAsia"/>
                <w:rPrChange w:id="8495" w:author="raye" w:date="2018-08-10T15:18:00Z">
                  <w:rPr>
                    <w:rFonts w:ascii="等线" w:eastAsia="等线" w:hAnsi="等线" w:cs="宋体"/>
                    <w:i/>
                    <w:kern w:val="0"/>
                    <w:szCs w:val="21"/>
                  </w:rPr>
                </w:rPrChange>
              </w:rPr>
            </w:pPr>
          </w:p>
        </w:tc>
      </w:tr>
      <w:tr w:rsidR="007636B3" w:rsidRPr="00F94FEA" w14:paraId="2C07E2AF"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34A8B958" w14:textId="05DC81A1" w:rsidR="007636B3" w:rsidRPr="00F94FEA" w:rsidRDefault="007636B3">
            <w:pPr>
              <w:rPr>
                <w:rStyle w:val="af6"/>
                <w:rFonts w:eastAsiaTheme="minorEastAsia"/>
                <w:rPrChange w:id="8496" w:author="raye" w:date="2018-08-10T15:18:00Z">
                  <w:rPr>
                    <w:rFonts w:ascii="等线" w:eastAsia="等线" w:hAnsi="等线" w:cs="宋体"/>
                    <w:i/>
                    <w:kern w:val="0"/>
                    <w:szCs w:val="21"/>
                  </w:rPr>
                </w:rPrChange>
              </w:rPr>
            </w:pPr>
            <w:r w:rsidRPr="00F94FEA">
              <w:rPr>
                <w:rStyle w:val="af6"/>
                <w:rFonts w:eastAsiaTheme="minorEastAsia"/>
                <w:rPrChange w:id="8497" w:author="raye" w:date="2018-08-10T15:18:00Z">
                  <w:rPr>
                    <w:rFonts w:ascii="等线" w:eastAsia="等线" w:hAnsi="等线" w:cs="宋体"/>
                    <w:i/>
                    <w:kern w:val="0"/>
                    <w:szCs w:val="21"/>
                  </w:rPr>
                </w:rPrChange>
              </w:rPr>
              <w:t>Manufacturer / Supplier(</w:t>
            </w:r>
            <w:r w:rsidR="00A97ADC" w:rsidRPr="00F94FEA">
              <w:rPr>
                <w:rStyle w:val="af6"/>
                <w:rFonts w:eastAsiaTheme="minorEastAsia"/>
                <w:rPrChange w:id="8498" w:author="raye" w:date="2018-08-10T15:18:00Z">
                  <w:rPr>
                    <w:rFonts w:ascii="等线" w:eastAsia="等线" w:hAnsi="等线" w:cs="宋体"/>
                    <w:i/>
                    <w:kern w:val="0"/>
                    <w:szCs w:val="21"/>
                  </w:rPr>
                </w:rPrChange>
              </w:rPr>
              <w:t>drop down</w:t>
            </w:r>
            <w:r w:rsidRPr="00F94FEA">
              <w:rPr>
                <w:rStyle w:val="af6"/>
                <w:rFonts w:eastAsiaTheme="minorEastAsia"/>
                <w:rPrChange w:id="8499" w:author="raye" w:date="2018-08-10T15:18:00Z">
                  <w:rPr>
                    <w:rFonts w:ascii="等线" w:eastAsia="等线" w:hAnsi="等线" w:cs="宋体"/>
                    <w:i/>
                    <w:kern w:val="0"/>
                    <w:szCs w:val="21"/>
                  </w:rPr>
                </w:rPrChange>
              </w:rPr>
              <w:t>)</w:t>
            </w:r>
          </w:p>
        </w:tc>
        <w:tc>
          <w:tcPr>
            <w:tcW w:w="1839" w:type="dxa"/>
            <w:tcBorders>
              <w:top w:val="single" w:sz="4" w:space="0" w:color="auto"/>
              <w:left w:val="single" w:sz="4" w:space="0" w:color="auto"/>
              <w:bottom w:val="single" w:sz="4" w:space="0" w:color="auto"/>
              <w:right w:val="single" w:sz="4" w:space="0" w:color="auto"/>
            </w:tcBorders>
          </w:tcPr>
          <w:p w14:paraId="47DB3D62" w14:textId="77777777" w:rsidR="007636B3" w:rsidRPr="00F94FEA" w:rsidRDefault="007636B3">
            <w:pPr>
              <w:rPr>
                <w:rStyle w:val="af6"/>
                <w:rFonts w:eastAsiaTheme="minorEastAsia"/>
                <w:rPrChange w:id="8500" w:author="raye" w:date="2018-08-10T15:18:00Z">
                  <w:rPr>
                    <w:rFonts w:ascii="等线" w:eastAsia="等线" w:hAnsi="等线" w:cs="宋体"/>
                    <w:i/>
                    <w:kern w:val="0"/>
                    <w:szCs w:val="21"/>
                  </w:rPr>
                </w:rPrChange>
              </w:rPr>
            </w:pPr>
            <w:r w:rsidRPr="00F94FEA">
              <w:rPr>
                <w:rStyle w:val="af6"/>
                <w:rFonts w:eastAsiaTheme="minorEastAsia"/>
                <w:rPrChange w:id="8501"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40CEBF54" w14:textId="77777777" w:rsidR="007636B3" w:rsidRPr="00F94FEA" w:rsidRDefault="007636B3">
            <w:pPr>
              <w:rPr>
                <w:rStyle w:val="af6"/>
                <w:rFonts w:eastAsiaTheme="minorEastAsia"/>
                <w:rPrChange w:id="8502" w:author="raye" w:date="2018-08-10T15:18:00Z">
                  <w:rPr>
                    <w:rFonts w:ascii="等线" w:eastAsia="等线" w:hAnsi="等线" w:cs="宋体"/>
                    <w:i/>
                    <w:kern w:val="0"/>
                    <w:szCs w:val="21"/>
                  </w:rPr>
                </w:rPrChange>
              </w:rPr>
            </w:pPr>
            <w:r w:rsidRPr="00F94FEA">
              <w:rPr>
                <w:rStyle w:val="af6"/>
                <w:rFonts w:eastAsiaTheme="minorEastAsia"/>
                <w:rPrChange w:id="8503" w:author="raye" w:date="2018-08-10T15:18:00Z">
                  <w:rPr>
                    <w:i/>
                    <w:sz w:val="24"/>
                    <w:szCs w:val="24"/>
                  </w:rPr>
                </w:rPrChange>
              </w:rPr>
              <w:t>Max255Text</w:t>
            </w:r>
          </w:p>
        </w:tc>
        <w:tc>
          <w:tcPr>
            <w:tcW w:w="1297" w:type="dxa"/>
            <w:tcBorders>
              <w:top w:val="single" w:sz="4" w:space="0" w:color="auto"/>
              <w:left w:val="single" w:sz="4" w:space="0" w:color="auto"/>
              <w:bottom w:val="single" w:sz="4" w:space="0" w:color="auto"/>
              <w:right w:val="single" w:sz="4" w:space="0" w:color="auto"/>
            </w:tcBorders>
          </w:tcPr>
          <w:p w14:paraId="568ED47A" w14:textId="77777777" w:rsidR="007636B3" w:rsidRPr="00F94FEA" w:rsidRDefault="007636B3">
            <w:pPr>
              <w:rPr>
                <w:rStyle w:val="af6"/>
                <w:rFonts w:eastAsiaTheme="minorEastAsia"/>
                <w:rPrChange w:id="8504" w:author="raye" w:date="2018-08-10T15:18:00Z">
                  <w:rPr>
                    <w:rFonts w:ascii="等线" w:eastAsia="等线" w:hAnsi="等线" w:cs="宋体"/>
                    <w:i/>
                    <w:kern w:val="0"/>
                    <w:szCs w:val="21"/>
                  </w:rPr>
                </w:rPrChange>
              </w:rPr>
            </w:pPr>
            <w:r w:rsidRPr="00F94FEA">
              <w:rPr>
                <w:rStyle w:val="af6"/>
                <w:rFonts w:eastAsiaTheme="minorEastAsia"/>
                <w:rPrChange w:id="8505" w:author="raye" w:date="2018-08-10T15:18:00Z">
                  <w:rPr>
                    <w:rFonts w:ascii="等线" w:eastAsia="等线" w:hAnsi="等线" w:cs="宋体"/>
                    <w:i/>
                    <w:kern w:val="0"/>
                    <w:szCs w:val="21"/>
                  </w:rPr>
                </w:rPrChange>
              </w:rPr>
              <w:t>Y</w:t>
            </w:r>
          </w:p>
        </w:tc>
        <w:tc>
          <w:tcPr>
            <w:tcW w:w="2380" w:type="dxa"/>
            <w:tcBorders>
              <w:top w:val="single" w:sz="4" w:space="0" w:color="auto"/>
              <w:left w:val="single" w:sz="4" w:space="0" w:color="auto"/>
              <w:bottom w:val="single" w:sz="4" w:space="0" w:color="auto"/>
              <w:right w:val="single" w:sz="4" w:space="0" w:color="auto"/>
            </w:tcBorders>
            <w:noWrap/>
          </w:tcPr>
          <w:p w14:paraId="407A39CA" w14:textId="77777777" w:rsidR="007636B3" w:rsidRPr="00F94FEA" w:rsidRDefault="007636B3">
            <w:pPr>
              <w:rPr>
                <w:rStyle w:val="af6"/>
                <w:rFonts w:eastAsiaTheme="minorEastAsia"/>
                <w:rPrChange w:id="8506" w:author="raye" w:date="2018-08-10T15:18:00Z">
                  <w:rPr>
                    <w:rFonts w:ascii="等线" w:eastAsia="等线" w:hAnsi="等线" w:cs="宋体"/>
                    <w:i/>
                    <w:kern w:val="0"/>
                    <w:szCs w:val="21"/>
                  </w:rPr>
                </w:rPrChange>
              </w:rPr>
            </w:pPr>
          </w:p>
        </w:tc>
      </w:tr>
      <w:tr w:rsidR="007636B3" w:rsidRPr="00F94FEA" w14:paraId="4D46EF9F"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4590276B" w14:textId="77777777" w:rsidR="007636B3" w:rsidRPr="00F94FEA" w:rsidRDefault="007636B3">
            <w:pPr>
              <w:rPr>
                <w:rStyle w:val="af6"/>
                <w:rFonts w:eastAsiaTheme="minorEastAsia"/>
                <w:rPrChange w:id="8507" w:author="raye" w:date="2018-08-10T15:18:00Z">
                  <w:rPr>
                    <w:rFonts w:ascii="等线" w:eastAsia="等线" w:hAnsi="等线" w:cs="宋体"/>
                    <w:i/>
                    <w:kern w:val="0"/>
                    <w:szCs w:val="21"/>
                  </w:rPr>
                </w:rPrChange>
              </w:rPr>
            </w:pPr>
            <w:r w:rsidRPr="00F94FEA">
              <w:rPr>
                <w:rStyle w:val="af6"/>
                <w:rFonts w:eastAsiaTheme="minorEastAsia"/>
                <w:rPrChange w:id="8508" w:author="raye" w:date="2018-08-10T15:18:00Z">
                  <w:rPr>
                    <w:rFonts w:ascii="等线" w:eastAsia="等线" w:hAnsi="等线" w:cs="宋体"/>
                    <w:i/>
                    <w:kern w:val="0"/>
                    <w:szCs w:val="21"/>
                  </w:rPr>
                </w:rPrChange>
              </w:rPr>
              <w:t>Invoice Third Party</w:t>
            </w:r>
          </w:p>
        </w:tc>
        <w:tc>
          <w:tcPr>
            <w:tcW w:w="1839" w:type="dxa"/>
            <w:tcBorders>
              <w:top w:val="single" w:sz="4" w:space="0" w:color="auto"/>
              <w:left w:val="single" w:sz="4" w:space="0" w:color="auto"/>
              <w:bottom w:val="single" w:sz="4" w:space="0" w:color="auto"/>
              <w:right w:val="single" w:sz="4" w:space="0" w:color="auto"/>
            </w:tcBorders>
          </w:tcPr>
          <w:p w14:paraId="46451787" w14:textId="77777777" w:rsidR="007636B3" w:rsidRPr="00F94FEA" w:rsidRDefault="007636B3">
            <w:pPr>
              <w:rPr>
                <w:rStyle w:val="af6"/>
                <w:rFonts w:eastAsiaTheme="minorEastAsia"/>
                <w:rPrChange w:id="8509" w:author="raye" w:date="2018-08-10T15:18:00Z">
                  <w:rPr>
                    <w:rFonts w:ascii="等线" w:eastAsia="等线" w:hAnsi="等线" w:cs="宋体"/>
                    <w:i/>
                    <w:kern w:val="0"/>
                    <w:szCs w:val="21"/>
                  </w:rPr>
                </w:rPrChange>
              </w:rPr>
            </w:pPr>
            <w:r w:rsidRPr="00F94FEA">
              <w:rPr>
                <w:rStyle w:val="af6"/>
                <w:rFonts w:eastAsiaTheme="minorEastAsia"/>
                <w:rPrChange w:id="8510"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63A45FD8" w14:textId="77777777" w:rsidR="007636B3" w:rsidRPr="00F94FEA" w:rsidRDefault="007636B3">
            <w:pPr>
              <w:rPr>
                <w:rStyle w:val="af6"/>
                <w:rFonts w:eastAsiaTheme="minorEastAsia"/>
                <w:rPrChange w:id="8511" w:author="raye" w:date="2018-08-10T15:18:00Z">
                  <w:rPr>
                    <w:rFonts w:ascii="等线" w:eastAsia="等线" w:hAnsi="等线" w:cs="宋体"/>
                    <w:i/>
                    <w:kern w:val="0"/>
                    <w:szCs w:val="21"/>
                  </w:rPr>
                </w:rPrChange>
              </w:rPr>
            </w:pPr>
            <w:r w:rsidRPr="00F94FEA">
              <w:rPr>
                <w:rStyle w:val="af6"/>
                <w:rFonts w:eastAsiaTheme="minorEastAsia"/>
                <w:rPrChange w:id="8512" w:author="raye" w:date="2018-08-10T15:18:00Z">
                  <w:rPr>
                    <w:i/>
                    <w:sz w:val="24"/>
                    <w:szCs w:val="24"/>
                  </w:rPr>
                </w:rPrChange>
              </w:rPr>
              <w:t>Max255Text</w:t>
            </w:r>
          </w:p>
        </w:tc>
        <w:tc>
          <w:tcPr>
            <w:tcW w:w="1297" w:type="dxa"/>
            <w:tcBorders>
              <w:top w:val="single" w:sz="4" w:space="0" w:color="auto"/>
              <w:left w:val="single" w:sz="4" w:space="0" w:color="auto"/>
              <w:bottom w:val="single" w:sz="4" w:space="0" w:color="auto"/>
              <w:right w:val="single" w:sz="4" w:space="0" w:color="auto"/>
            </w:tcBorders>
          </w:tcPr>
          <w:p w14:paraId="33FDDE73" w14:textId="77777777" w:rsidR="007636B3" w:rsidRPr="00F94FEA" w:rsidRDefault="007636B3">
            <w:pPr>
              <w:rPr>
                <w:rStyle w:val="af6"/>
                <w:rFonts w:eastAsiaTheme="minorEastAsia"/>
                <w:rPrChange w:id="8513" w:author="raye" w:date="2018-08-10T15:18:00Z">
                  <w:rPr>
                    <w:rFonts w:ascii="等线" w:eastAsia="等线" w:hAnsi="等线" w:cs="宋体"/>
                    <w:i/>
                    <w:kern w:val="0"/>
                    <w:szCs w:val="21"/>
                  </w:rPr>
                </w:rPrChange>
              </w:rPr>
            </w:pPr>
            <w:r w:rsidRPr="00F94FEA">
              <w:rPr>
                <w:rStyle w:val="af6"/>
                <w:rFonts w:eastAsiaTheme="minorEastAsia"/>
                <w:rPrChange w:id="8514" w:author="raye" w:date="2018-08-10T15:18:00Z">
                  <w:rPr>
                    <w:rFonts w:ascii="等线" w:eastAsia="等线" w:hAnsi="等线" w:cs="宋体"/>
                    <w:i/>
                    <w:kern w:val="0"/>
                    <w:szCs w:val="21"/>
                  </w:rPr>
                </w:rPrChange>
              </w:rPr>
              <w:t>Y</w:t>
            </w:r>
          </w:p>
        </w:tc>
        <w:tc>
          <w:tcPr>
            <w:tcW w:w="2380" w:type="dxa"/>
            <w:tcBorders>
              <w:top w:val="single" w:sz="4" w:space="0" w:color="auto"/>
              <w:left w:val="single" w:sz="4" w:space="0" w:color="auto"/>
              <w:bottom w:val="single" w:sz="4" w:space="0" w:color="auto"/>
              <w:right w:val="single" w:sz="4" w:space="0" w:color="auto"/>
            </w:tcBorders>
            <w:noWrap/>
          </w:tcPr>
          <w:p w14:paraId="2D4BBAB8" w14:textId="77777777" w:rsidR="007636B3" w:rsidRPr="00F94FEA" w:rsidRDefault="007636B3">
            <w:pPr>
              <w:rPr>
                <w:rStyle w:val="af6"/>
                <w:rFonts w:eastAsiaTheme="minorEastAsia"/>
                <w:rPrChange w:id="8515" w:author="raye" w:date="2018-08-10T15:18:00Z">
                  <w:rPr>
                    <w:rFonts w:ascii="等线" w:eastAsia="等线" w:hAnsi="等线" w:cs="宋体"/>
                    <w:i/>
                    <w:kern w:val="0"/>
                    <w:szCs w:val="21"/>
                  </w:rPr>
                </w:rPrChange>
              </w:rPr>
            </w:pPr>
          </w:p>
        </w:tc>
      </w:tr>
    </w:tbl>
    <w:p w14:paraId="35638B3E" w14:textId="77777777" w:rsidR="00F334CA" w:rsidRPr="00F94FEA" w:rsidRDefault="00F334CA">
      <w:pPr>
        <w:rPr>
          <w:rStyle w:val="af6"/>
          <w:rFonts w:eastAsiaTheme="minorEastAsia"/>
          <w:rPrChange w:id="8516" w:author="raye" w:date="2018-08-10T15:18:00Z">
            <w:rPr>
              <w:rFonts w:ascii="Calibri" w:hAnsi="Calibri" w:cstheme="minorHAnsi"/>
              <w:b/>
              <w:sz w:val="36"/>
            </w:rPr>
          </w:rPrChange>
        </w:rPr>
        <w:pPrChange w:id="8517" w:author="raye" w:date="2018-08-10T15:18:00Z">
          <w:pPr>
            <w:widowControl/>
            <w:jc w:val="left"/>
          </w:pPr>
        </w:pPrChange>
      </w:pPr>
    </w:p>
    <w:p w14:paraId="46E19341" w14:textId="4B108A27" w:rsidR="00F334CA" w:rsidRPr="00F94FEA" w:rsidRDefault="00F94FEA">
      <w:pPr>
        <w:rPr>
          <w:rStyle w:val="af6"/>
          <w:rFonts w:eastAsiaTheme="minorEastAsia"/>
          <w:rPrChange w:id="8518" w:author="raye" w:date="2018-08-10T15:18:00Z">
            <w:rPr>
              <w:rFonts w:ascii="等线" w:eastAsia="等线" w:hAnsi="等线" w:cstheme="minorHAnsi"/>
              <w:szCs w:val="21"/>
            </w:rPr>
          </w:rPrChange>
        </w:rPr>
        <w:pPrChange w:id="8519" w:author="raye" w:date="2018-08-10T15:18:00Z">
          <w:pPr>
            <w:pStyle w:val="a0"/>
            <w:widowControl/>
            <w:numPr>
              <w:numId w:val="45"/>
            </w:numPr>
            <w:ind w:left="780" w:firstLineChars="0" w:hanging="360"/>
            <w:jc w:val="left"/>
          </w:pPr>
        </w:pPrChange>
      </w:pPr>
      <w:ins w:id="8520" w:author="raye" w:date="2018-08-10T15:18:00Z">
        <w:r>
          <w:rPr>
            <w:rStyle w:val="af6"/>
            <w:rFonts w:eastAsiaTheme="minorEastAsia"/>
          </w:rPr>
          <w:t>2.</w:t>
        </w:r>
      </w:ins>
      <w:r w:rsidR="00F334CA" w:rsidRPr="00F94FEA">
        <w:rPr>
          <w:rStyle w:val="af6"/>
          <w:rFonts w:eastAsiaTheme="minorEastAsia"/>
          <w:rPrChange w:id="8521" w:author="raye" w:date="2018-08-10T15:18:00Z">
            <w:rPr>
              <w:rFonts w:ascii="等线" w:eastAsia="等线" w:hAnsi="等线" w:cstheme="minorHAnsi"/>
              <w:szCs w:val="21"/>
            </w:rPr>
          </w:rPrChange>
        </w:rPr>
        <w:t>BILLOFLADING</w:t>
      </w:r>
    </w:p>
    <w:tbl>
      <w:tblPr>
        <w:tblW w:w="928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1"/>
        <w:gridCol w:w="1830"/>
        <w:gridCol w:w="1830"/>
        <w:gridCol w:w="1324"/>
        <w:gridCol w:w="2336"/>
      </w:tblGrid>
      <w:tr w:rsidR="00F334CA" w:rsidRPr="00F94FEA" w14:paraId="2B58D2BD"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8D98B67" w14:textId="77777777" w:rsidR="00F334CA" w:rsidRPr="00F94FEA" w:rsidRDefault="00F334CA">
            <w:pPr>
              <w:rPr>
                <w:rStyle w:val="af6"/>
                <w:rFonts w:eastAsiaTheme="minorEastAsia"/>
                <w:rPrChange w:id="8522" w:author="raye" w:date="2018-08-10T15:18:00Z">
                  <w:rPr>
                    <w:rFonts w:ascii="等线" w:eastAsia="等线" w:hAnsi="等线" w:cs="宋体"/>
                    <w:b/>
                    <w:bCs/>
                    <w:kern w:val="0"/>
                    <w:szCs w:val="21"/>
                  </w:rPr>
                </w:rPrChange>
              </w:rPr>
            </w:pPr>
            <w:r w:rsidRPr="00F94FEA">
              <w:rPr>
                <w:rStyle w:val="af6"/>
                <w:rFonts w:eastAsiaTheme="minorEastAsia"/>
                <w:rPrChange w:id="8523" w:author="raye" w:date="2018-08-10T15:18:00Z">
                  <w:rPr>
                    <w:i/>
                    <w:sz w:val="24"/>
                    <w:szCs w:val="24"/>
                  </w:rPr>
                </w:rPrChange>
              </w:rPr>
              <w:t>Name of element</w:t>
            </w:r>
          </w:p>
        </w:tc>
        <w:tc>
          <w:tcPr>
            <w:tcW w:w="18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850384B" w14:textId="77777777" w:rsidR="00F334CA" w:rsidRPr="00F94FEA" w:rsidRDefault="00F334CA">
            <w:pPr>
              <w:rPr>
                <w:rStyle w:val="af6"/>
                <w:rFonts w:eastAsiaTheme="minorEastAsia"/>
                <w:rPrChange w:id="8524" w:author="raye" w:date="2018-08-10T15:18:00Z">
                  <w:rPr>
                    <w:rFonts w:ascii="等线" w:eastAsia="等线" w:hAnsi="等线" w:cs="宋体"/>
                    <w:b/>
                    <w:bCs/>
                    <w:kern w:val="0"/>
                    <w:szCs w:val="21"/>
                  </w:rPr>
                </w:rPrChange>
              </w:rPr>
            </w:pPr>
            <w:r w:rsidRPr="00F94FEA">
              <w:rPr>
                <w:rStyle w:val="af6"/>
                <w:rFonts w:eastAsiaTheme="minorEastAsia"/>
                <w:rPrChange w:id="8525" w:author="raye" w:date="2018-08-10T15:18:00Z">
                  <w:rPr>
                    <w:i/>
                    <w:sz w:val="24"/>
                    <w:szCs w:val="24"/>
                  </w:rPr>
                </w:rPrChange>
              </w:rPr>
              <w:t>Required/optional</w:t>
            </w:r>
          </w:p>
        </w:tc>
        <w:tc>
          <w:tcPr>
            <w:tcW w:w="18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88C4D39" w14:textId="586C846B" w:rsidR="00F334CA" w:rsidRPr="00F94FEA" w:rsidRDefault="00F334CA">
            <w:pPr>
              <w:rPr>
                <w:rStyle w:val="af6"/>
                <w:rFonts w:eastAsiaTheme="minorEastAsia"/>
                <w:rPrChange w:id="8526" w:author="raye" w:date="2018-08-10T15:18:00Z">
                  <w:rPr>
                    <w:rFonts w:ascii="等线" w:eastAsia="等线" w:hAnsi="等线" w:cs="宋体"/>
                    <w:b/>
                    <w:bCs/>
                    <w:kern w:val="0"/>
                    <w:szCs w:val="21"/>
                  </w:rPr>
                </w:rPrChange>
              </w:rPr>
            </w:pPr>
            <w:r w:rsidRPr="00F94FEA">
              <w:rPr>
                <w:rStyle w:val="af6"/>
                <w:rFonts w:eastAsiaTheme="minorEastAsia"/>
                <w:rPrChange w:id="8527" w:author="raye" w:date="2018-08-10T15:18:00Z">
                  <w:rPr>
                    <w:i/>
                    <w:sz w:val="24"/>
                    <w:szCs w:val="24"/>
                  </w:rPr>
                </w:rPrChange>
              </w:rPr>
              <w:t>Type</w:t>
            </w:r>
          </w:p>
        </w:tc>
        <w:tc>
          <w:tcPr>
            <w:tcW w:w="13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5320C91" w14:textId="77777777" w:rsidR="00F334CA" w:rsidRPr="00F94FEA" w:rsidRDefault="00F334CA">
            <w:pPr>
              <w:rPr>
                <w:rStyle w:val="af6"/>
                <w:rFonts w:eastAsiaTheme="minorEastAsia"/>
                <w:rPrChange w:id="8528" w:author="raye" w:date="2018-08-10T15:18:00Z">
                  <w:rPr>
                    <w:rFonts w:ascii="等线" w:eastAsia="等线" w:hAnsi="等线" w:cs="宋体"/>
                    <w:b/>
                    <w:bCs/>
                    <w:kern w:val="0"/>
                    <w:szCs w:val="21"/>
                  </w:rPr>
                </w:rPrChange>
              </w:rPr>
            </w:pPr>
            <w:r w:rsidRPr="00F94FEA">
              <w:rPr>
                <w:rStyle w:val="af6"/>
                <w:rFonts w:eastAsiaTheme="minorEastAsia"/>
                <w:rPrChange w:id="8529" w:author="raye" w:date="2018-08-10T15:18:00Z">
                  <w:rPr>
                    <w:rFonts w:ascii="等线" w:eastAsia="等线" w:hAnsi="等线" w:cs="宋体"/>
                    <w:bCs/>
                    <w:i/>
                    <w:kern w:val="0"/>
                    <w:szCs w:val="21"/>
                  </w:rPr>
                </w:rPrChange>
              </w:rPr>
              <w:t>Can Add</w:t>
            </w:r>
          </w:p>
        </w:tc>
        <w:tc>
          <w:tcPr>
            <w:tcW w:w="233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57096DF" w14:textId="77777777" w:rsidR="00F334CA" w:rsidRPr="00F94FEA" w:rsidRDefault="00F334CA">
            <w:pPr>
              <w:rPr>
                <w:rStyle w:val="af6"/>
                <w:rFonts w:eastAsiaTheme="minorEastAsia"/>
                <w:rPrChange w:id="8530" w:author="raye" w:date="2018-08-10T15:18:00Z">
                  <w:rPr>
                    <w:rFonts w:ascii="等线" w:eastAsia="等线" w:hAnsi="等线" w:cs="宋体"/>
                    <w:b/>
                    <w:bCs/>
                    <w:kern w:val="0"/>
                    <w:szCs w:val="21"/>
                  </w:rPr>
                </w:rPrChange>
              </w:rPr>
            </w:pPr>
            <w:r w:rsidRPr="00F94FEA">
              <w:rPr>
                <w:rStyle w:val="af6"/>
                <w:rFonts w:eastAsiaTheme="minorEastAsia"/>
                <w:rPrChange w:id="8531" w:author="raye" w:date="2018-08-10T15:18:00Z">
                  <w:rPr>
                    <w:i/>
                    <w:sz w:val="24"/>
                    <w:szCs w:val="24"/>
                  </w:rPr>
                </w:rPrChange>
              </w:rPr>
              <w:t>Remarks</w:t>
            </w:r>
          </w:p>
        </w:tc>
      </w:tr>
      <w:tr w:rsidR="00F334CA" w:rsidRPr="00F94FEA" w14:paraId="4C5A62CD"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09995B74" w14:textId="77777777" w:rsidR="00F334CA" w:rsidRPr="00F94FEA" w:rsidRDefault="00F334CA">
            <w:pPr>
              <w:rPr>
                <w:rStyle w:val="af6"/>
                <w:rFonts w:eastAsiaTheme="minorEastAsia"/>
                <w:rPrChange w:id="8532" w:author="raye" w:date="2018-08-10T15:18:00Z">
                  <w:rPr>
                    <w:rFonts w:ascii="等线" w:eastAsia="等线" w:hAnsi="等线" w:cs="宋体"/>
                    <w:kern w:val="0"/>
                    <w:szCs w:val="21"/>
                  </w:rPr>
                </w:rPrChange>
              </w:rPr>
            </w:pPr>
            <w:r w:rsidRPr="00F94FEA">
              <w:rPr>
                <w:rStyle w:val="af6"/>
                <w:rFonts w:eastAsiaTheme="minorEastAsia"/>
                <w:rPrChange w:id="8533" w:author="raye" w:date="2018-08-10T15:18:00Z">
                  <w:rPr>
                    <w:rFonts w:ascii="等线" w:eastAsia="等线" w:hAnsi="等线" w:cs="宋体"/>
                    <w:kern w:val="0"/>
                    <w:szCs w:val="21"/>
                  </w:rPr>
                </w:rPrChange>
              </w:rPr>
              <w:t>B/L NO.</w:t>
            </w:r>
          </w:p>
        </w:tc>
        <w:tc>
          <w:tcPr>
            <w:tcW w:w="1830" w:type="dxa"/>
            <w:tcBorders>
              <w:top w:val="single" w:sz="4" w:space="0" w:color="auto"/>
              <w:left w:val="single" w:sz="4" w:space="0" w:color="auto"/>
              <w:bottom w:val="single" w:sz="4" w:space="0" w:color="auto"/>
              <w:right w:val="single" w:sz="4" w:space="0" w:color="auto"/>
            </w:tcBorders>
          </w:tcPr>
          <w:p w14:paraId="5B562CDB" w14:textId="77777777" w:rsidR="00F334CA" w:rsidRPr="00F94FEA" w:rsidRDefault="00F334CA">
            <w:pPr>
              <w:rPr>
                <w:rStyle w:val="af6"/>
                <w:rFonts w:eastAsiaTheme="minorEastAsia"/>
                <w:rPrChange w:id="8534" w:author="raye" w:date="2018-08-10T15:18:00Z">
                  <w:rPr>
                    <w:rFonts w:ascii="等线" w:eastAsia="等线" w:hAnsi="等线" w:cs="宋体"/>
                    <w:kern w:val="0"/>
                    <w:szCs w:val="21"/>
                  </w:rPr>
                </w:rPrChange>
              </w:rPr>
            </w:pPr>
            <w:r w:rsidRPr="00F94FEA">
              <w:rPr>
                <w:rStyle w:val="af6"/>
                <w:rFonts w:eastAsiaTheme="minorEastAsia"/>
                <w:rPrChange w:id="8535" w:author="raye" w:date="2018-08-10T15:18:00Z">
                  <w:rPr>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1403C4D9" w14:textId="77777777" w:rsidR="00F334CA" w:rsidRPr="00F94FEA" w:rsidRDefault="00F334CA">
            <w:pPr>
              <w:rPr>
                <w:rStyle w:val="af6"/>
                <w:rFonts w:eastAsiaTheme="minorEastAsia"/>
                <w:rPrChange w:id="8536" w:author="raye" w:date="2018-08-10T15:18:00Z">
                  <w:rPr>
                    <w:rFonts w:ascii="等线" w:eastAsia="等线" w:hAnsi="等线" w:cs="宋体"/>
                    <w:i/>
                    <w:kern w:val="0"/>
                    <w:szCs w:val="21"/>
                  </w:rPr>
                </w:rPrChange>
              </w:rPr>
            </w:pPr>
            <w:r w:rsidRPr="00F94FEA">
              <w:rPr>
                <w:rStyle w:val="af6"/>
                <w:rFonts w:eastAsiaTheme="minorEastAsia"/>
                <w:rPrChange w:id="8537" w:author="raye" w:date="2018-08-10T15:18:00Z">
                  <w:rPr>
                    <w:rFonts w:ascii="等线" w:eastAsia="等线" w:hAnsi="等线" w:cs="宋体"/>
                    <w:i/>
                    <w:kern w:val="0"/>
                    <w:szCs w:val="21"/>
                  </w:rPr>
                </w:rPrChange>
              </w:rPr>
              <w:t>50-digit</w:t>
            </w:r>
          </w:p>
          <w:p w14:paraId="6FA372E6" w14:textId="77777777" w:rsidR="00F334CA" w:rsidRPr="00F94FEA" w:rsidRDefault="00F334CA">
            <w:pPr>
              <w:rPr>
                <w:rStyle w:val="af6"/>
                <w:rFonts w:eastAsiaTheme="minorEastAsia"/>
                <w:rPrChange w:id="8538" w:author="raye" w:date="2018-08-10T15:18:00Z">
                  <w:rPr>
                    <w:rFonts w:ascii="等线" w:eastAsia="等线" w:hAnsi="等线" w:cs="宋体"/>
                    <w:kern w:val="0"/>
                    <w:szCs w:val="21"/>
                  </w:rPr>
                </w:rPrChange>
              </w:rPr>
            </w:pPr>
            <w:r w:rsidRPr="00F94FEA">
              <w:rPr>
                <w:rStyle w:val="af6"/>
                <w:rFonts w:eastAsiaTheme="minorEastAsia"/>
                <w:rPrChange w:id="8539" w:author="raye" w:date="2018-08-10T15:18:00Z">
                  <w:rPr>
                    <w:rFonts w:ascii="等线" w:eastAsia="等线" w:hAnsi="等线" w:cs="宋体"/>
                    <w:i/>
                    <w:kern w:val="0"/>
                    <w:szCs w:val="21"/>
                  </w:rPr>
                </w:rPrChange>
              </w:rPr>
              <w:t>number/letter/-//</w:t>
            </w:r>
          </w:p>
        </w:tc>
        <w:tc>
          <w:tcPr>
            <w:tcW w:w="1324" w:type="dxa"/>
            <w:tcBorders>
              <w:top w:val="single" w:sz="4" w:space="0" w:color="auto"/>
              <w:left w:val="single" w:sz="4" w:space="0" w:color="auto"/>
              <w:bottom w:val="single" w:sz="4" w:space="0" w:color="auto"/>
              <w:right w:val="single" w:sz="4" w:space="0" w:color="auto"/>
            </w:tcBorders>
          </w:tcPr>
          <w:p w14:paraId="6C7BD8FD" w14:textId="77777777" w:rsidR="00F334CA" w:rsidRPr="00F94FEA" w:rsidRDefault="00F334CA">
            <w:pPr>
              <w:rPr>
                <w:rStyle w:val="af6"/>
                <w:rFonts w:eastAsiaTheme="minorEastAsia"/>
                <w:rPrChange w:id="8540" w:author="raye" w:date="2018-08-10T15:18:00Z">
                  <w:rPr>
                    <w:rFonts w:ascii="等线" w:eastAsia="等线" w:hAnsi="等线" w:cs="宋体"/>
                    <w:kern w:val="0"/>
                    <w:szCs w:val="21"/>
                  </w:rPr>
                </w:rPrChange>
              </w:rPr>
            </w:pPr>
            <w:r w:rsidRPr="00F94FEA">
              <w:rPr>
                <w:rStyle w:val="af6"/>
                <w:rFonts w:eastAsiaTheme="minorEastAsia"/>
                <w:rPrChange w:id="8541" w:author="raye" w:date="2018-08-10T15:18:00Z">
                  <w:rPr>
                    <w:rFonts w:ascii="等线" w:eastAsia="等线" w:hAnsi="等线" w:cs="宋体"/>
                    <w:kern w:val="0"/>
                    <w:szCs w:val="21"/>
                  </w:rPr>
                </w:rPrChange>
              </w:rPr>
              <w:t>N</w:t>
            </w:r>
          </w:p>
        </w:tc>
        <w:tc>
          <w:tcPr>
            <w:tcW w:w="2336" w:type="dxa"/>
            <w:tcBorders>
              <w:top w:val="single" w:sz="4" w:space="0" w:color="auto"/>
              <w:left w:val="single" w:sz="4" w:space="0" w:color="auto"/>
              <w:bottom w:val="single" w:sz="4" w:space="0" w:color="auto"/>
              <w:right w:val="single" w:sz="4" w:space="0" w:color="auto"/>
            </w:tcBorders>
            <w:noWrap/>
          </w:tcPr>
          <w:p w14:paraId="6640506D" w14:textId="77777777" w:rsidR="00F334CA" w:rsidRPr="00F94FEA" w:rsidRDefault="00F334CA">
            <w:pPr>
              <w:rPr>
                <w:rStyle w:val="af6"/>
                <w:rFonts w:eastAsiaTheme="minorEastAsia"/>
                <w:rPrChange w:id="8542" w:author="raye" w:date="2018-08-10T15:18:00Z">
                  <w:rPr>
                    <w:rFonts w:ascii="等线" w:eastAsia="等线" w:hAnsi="等线" w:cs="宋体"/>
                    <w:kern w:val="0"/>
                    <w:szCs w:val="21"/>
                  </w:rPr>
                </w:rPrChange>
              </w:rPr>
            </w:pPr>
            <w:r w:rsidRPr="00F94FEA">
              <w:rPr>
                <w:rStyle w:val="af6"/>
                <w:rFonts w:eastAsiaTheme="minorEastAsia"/>
                <w:rPrChange w:id="8543" w:author="raye" w:date="2018-08-10T15:18:00Z">
                  <w:rPr>
                    <w:rFonts w:ascii="等线" w:eastAsia="等线" w:hAnsi="等线" w:cs="宋体"/>
                    <w:i/>
                    <w:kern w:val="0"/>
                    <w:szCs w:val="21"/>
                  </w:rPr>
                </w:rPrChange>
              </w:rPr>
              <w:t>Any arabic number and String combination, including -, /, .,  i.e. 16TAC-123AA</w:t>
            </w:r>
          </w:p>
        </w:tc>
      </w:tr>
      <w:tr w:rsidR="00F334CA" w:rsidRPr="00F94FEA" w14:paraId="17A362F6"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428D4051" w14:textId="77777777" w:rsidR="00F334CA" w:rsidRPr="00F94FEA" w:rsidRDefault="00F334CA">
            <w:pPr>
              <w:rPr>
                <w:rStyle w:val="af6"/>
                <w:rFonts w:eastAsiaTheme="minorEastAsia"/>
                <w:rPrChange w:id="8544" w:author="raye" w:date="2018-08-10T15:18:00Z">
                  <w:rPr>
                    <w:rFonts w:ascii="等线" w:eastAsia="等线" w:hAnsi="等线" w:cs="宋体"/>
                    <w:kern w:val="0"/>
                    <w:szCs w:val="21"/>
                  </w:rPr>
                </w:rPrChange>
              </w:rPr>
            </w:pPr>
            <w:r w:rsidRPr="00F94FEA">
              <w:rPr>
                <w:rStyle w:val="af6"/>
                <w:rFonts w:eastAsiaTheme="minorEastAsia"/>
                <w:rPrChange w:id="8545" w:author="raye" w:date="2018-08-10T15:18:00Z">
                  <w:rPr>
                    <w:rFonts w:ascii="等线" w:eastAsia="等线" w:hAnsi="等线" w:cs="宋体"/>
                    <w:kern w:val="0"/>
                    <w:szCs w:val="21"/>
                  </w:rPr>
                </w:rPrChange>
              </w:rPr>
              <w:t>Port of Loading</w:t>
            </w:r>
          </w:p>
        </w:tc>
        <w:tc>
          <w:tcPr>
            <w:tcW w:w="1830" w:type="dxa"/>
            <w:tcBorders>
              <w:top w:val="single" w:sz="4" w:space="0" w:color="auto"/>
              <w:left w:val="single" w:sz="4" w:space="0" w:color="auto"/>
              <w:bottom w:val="single" w:sz="4" w:space="0" w:color="auto"/>
              <w:right w:val="single" w:sz="4" w:space="0" w:color="auto"/>
            </w:tcBorders>
          </w:tcPr>
          <w:p w14:paraId="3FE94834" w14:textId="77777777" w:rsidR="00F334CA" w:rsidRPr="00F94FEA" w:rsidRDefault="00F334CA">
            <w:pPr>
              <w:rPr>
                <w:rStyle w:val="af6"/>
                <w:rFonts w:eastAsiaTheme="minorEastAsia"/>
                <w:rPrChange w:id="8546" w:author="raye" w:date="2018-08-10T15:18:00Z">
                  <w:rPr>
                    <w:rFonts w:ascii="等线" w:eastAsia="等线" w:hAnsi="等线" w:cs="宋体"/>
                    <w:kern w:val="0"/>
                    <w:szCs w:val="21"/>
                  </w:rPr>
                </w:rPrChange>
              </w:rPr>
            </w:pPr>
            <w:r w:rsidRPr="00F94FEA">
              <w:rPr>
                <w:rStyle w:val="af6"/>
                <w:rFonts w:eastAsiaTheme="minorEastAsia"/>
                <w:rPrChange w:id="8547" w:author="raye" w:date="2018-08-10T15:18:00Z">
                  <w:rPr>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7383D87E" w14:textId="77777777" w:rsidR="00F334CA" w:rsidRPr="00F94FEA" w:rsidRDefault="00F334CA">
            <w:pPr>
              <w:rPr>
                <w:rStyle w:val="af6"/>
                <w:rFonts w:eastAsiaTheme="minorEastAsia"/>
                <w:rPrChange w:id="8548" w:author="raye" w:date="2018-08-10T15:18:00Z">
                  <w:rPr>
                    <w:rFonts w:ascii="等线" w:eastAsia="等线" w:hAnsi="等线" w:cs="宋体"/>
                    <w:kern w:val="0"/>
                    <w:szCs w:val="21"/>
                  </w:rPr>
                </w:rPrChange>
              </w:rPr>
            </w:pPr>
            <w:r w:rsidRPr="00F94FEA">
              <w:rPr>
                <w:rStyle w:val="af6"/>
                <w:rFonts w:eastAsiaTheme="minorEastAsia"/>
                <w:rPrChange w:id="8549" w:author="raye" w:date="2018-08-10T15:18:00Z">
                  <w:rPr>
                    <w:i/>
                    <w:sz w:val="24"/>
                    <w:szCs w:val="24"/>
                  </w:rPr>
                </w:rPrChange>
              </w:rPr>
              <w:t>Max255Text</w:t>
            </w:r>
          </w:p>
        </w:tc>
        <w:tc>
          <w:tcPr>
            <w:tcW w:w="1324" w:type="dxa"/>
            <w:vMerge w:val="restart"/>
            <w:tcBorders>
              <w:top w:val="single" w:sz="4" w:space="0" w:color="auto"/>
              <w:left w:val="single" w:sz="4" w:space="0" w:color="auto"/>
              <w:right w:val="single" w:sz="4" w:space="0" w:color="auto"/>
            </w:tcBorders>
          </w:tcPr>
          <w:p w14:paraId="24153F4E" w14:textId="77777777" w:rsidR="00F334CA" w:rsidRPr="00F94FEA" w:rsidRDefault="00F334CA">
            <w:pPr>
              <w:rPr>
                <w:rStyle w:val="af6"/>
                <w:rFonts w:eastAsiaTheme="minorEastAsia"/>
                <w:rPrChange w:id="8550" w:author="raye" w:date="2018-08-10T15:18:00Z">
                  <w:rPr>
                    <w:rFonts w:ascii="等线" w:eastAsia="等线" w:hAnsi="等线" w:cs="宋体"/>
                    <w:kern w:val="0"/>
                    <w:szCs w:val="21"/>
                  </w:rPr>
                </w:rPrChange>
              </w:rPr>
            </w:pPr>
            <w:r w:rsidRPr="00F94FEA">
              <w:rPr>
                <w:rStyle w:val="af6"/>
                <w:rFonts w:eastAsiaTheme="minorEastAsia"/>
                <w:rPrChange w:id="8551" w:author="raye" w:date="2018-08-10T15:18:00Z">
                  <w:rPr>
                    <w:rFonts w:ascii="等线" w:eastAsia="等线" w:hAnsi="等线" w:cs="宋体"/>
                    <w:kern w:val="0"/>
                    <w:szCs w:val="21"/>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5E2A4B9B" w14:textId="77777777" w:rsidR="00F334CA" w:rsidRPr="00F94FEA" w:rsidRDefault="00F334CA">
            <w:pPr>
              <w:rPr>
                <w:rStyle w:val="af6"/>
                <w:rFonts w:eastAsiaTheme="minorEastAsia"/>
                <w:rPrChange w:id="8552" w:author="raye" w:date="2018-08-10T15:18:00Z">
                  <w:rPr>
                    <w:rFonts w:ascii="等线" w:eastAsia="等线" w:hAnsi="等线" w:cs="宋体"/>
                    <w:kern w:val="0"/>
                    <w:szCs w:val="21"/>
                  </w:rPr>
                </w:rPrChange>
              </w:rPr>
            </w:pPr>
          </w:p>
        </w:tc>
      </w:tr>
      <w:tr w:rsidR="004220DF" w:rsidRPr="00F94FEA" w14:paraId="1B33274A"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72182F30" w14:textId="77777777" w:rsidR="004220DF" w:rsidRPr="00F94FEA" w:rsidRDefault="004220DF">
            <w:pPr>
              <w:rPr>
                <w:rStyle w:val="af6"/>
                <w:rFonts w:eastAsiaTheme="minorEastAsia"/>
                <w:rPrChange w:id="8553" w:author="raye" w:date="2018-08-10T15:18:00Z">
                  <w:rPr>
                    <w:rFonts w:ascii="等线" w:eastAsia="等线" w:hAnsi="等线" w:cs="宋体"/>
                    <w:kern w:val="0"/>
                    <w:szCs w:val="21"/>
                  </w:rPr>
                </w:rPrChange>
              </w:rPr>
            </w:pPr>
            <w:r w:rsidRPr="00F94FEA">
              <w:rPr>
                <w:rStyle w:val="af6"/>
                <w:rFonts w:eastAsiaTheme="minorEastAsia"/>
                <w:rPrChange w:id="8554" w:author="raye" w:date="2018-08-10T15:18:00Z">
                  <w:rPr>
                    <w:rFonts w:ascii="等线" w:eastAsia="等线" w:hAnsi="等线" w:cs="宋体"/>
                    <w:kern w:val="0"/>
                    <w:szCs w:val="21"/>
                  </w:rPr>
                </w:rPrChange>
              </w:rPr>
              <w:t>BL P/L Ccountry</w:t>
            </w:r>
          </w:p>
        </w:tc>
        <w:tc>
          <w:tcPr>
            <w:tcW w:w="1830" w:type="dxa"/>
            <w:tcBorders>
              <w:top w:val="single" w:sz="4" w:space="0" w:color="auto"/>
              <w:left w:val="single" w:sz="4" w:space="0" w:color="auto"/>
              <w:bottom w:val="single" w:sz="4" w:space="0" w:color="auto"/>
              <w:right w:val="single" w:sz="4" w:space="0" w:color="auto"/>
            </w:tcBorders>
          </w:tcPr>
          <w:p w14:paraId="24D72AA4" w14:textId="77777777" w:rsidR="004220DF" w:rsidRPr="00F94FEA" w:rsidRDefault="004220DF">
            <w:pPr>
              <w:rPr>
                <w:rStyle w:val="af6"/>
                <w:rFonts w:eastAsiaTheme="minorEastAsia"/>
                <w:rPrChange w:id="8555" w:author="raye" w:date="2018-08-10T15:18:00Z">
                  <w:rPr>
                    <w:rFonts w:ascii="等线" w:eastAsia="等线" w:hAnsi="等线"/>
                  </w:rPr>
                </w:rPrChange>
              </w:rPr>
            </w:pPr>
            <w:r w:rsidRPr="00F94FEA">
              <w:rPr>
                <w:rStyle w:val="af6"/>
                <w:rFonts w:eastAsiaTheme="minorEastAsia"/>
                <w:rPrChange w:id="8556" w:author="raye" w:date="2018-08-10T15:18:00Z">
                  <w:rPr>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6D8BA620" w14:textId="77777777" w:rsidR="004220DF" w:rsidRPr="00F94FEA" w:rsidRDefault="004220DF">
            <w:pPr>
              <w:rPr>
                <w:rStyle w:val="af6"/>
                <w:rFonts w:eastAsiaTheme="minorEastAsia"/>
                <w:rPrChange w:id="8557" w:author="raye" w:date="2018-08-10T15:18:00Z">
                  <w:rPr>
                    <w:rFonts w:ascii="等线" w:eastAsia="等线" w:hAnsi="等线"/>
                  </w:rPr>
                </w:rPrChange>
              </w:rPr>
            </w:pPr>
            <w:r w:rsidRPr="00F94FEA">
              <w:rPr>
                <w:rStyle w:val="af6"/>
                <w:rFonts w:eastAsiaTheme="minorEastAsia"/>
                <w:rPrChange w:id="8558" w:author="raye" w:date="2018-08-10T15:18:00Z">
                  <w:rPr>
                    <w:i/>
                    <w:sz w:val="24"/>
                    <w:szCs w:val="24"/>
                  </w:rPr>
                </w:rPrChange>
              </w:rPr>
              <w:t>Dropdown menu</w:t>
            </w:r>
          </w:p>
        </w:tc>
        <w:tc>
          <w:tcPr>
            <w:tcW w:w="1324" w:type="dxa"/>
            <w:vMerge/>
            <w:tcBorders>
              <w:left w:val="single" w:sz="4" w:space="0" w:color="auto"/>
              <w:bottom w:val="single" w:sz="4" w:space="0" w:color="auto"/>
              <w:right w:val="single" w:sz="4" w:space="0" w:color="auto"/>
            </w:tcBorders>
          </w:tcPr>
          <w:p w14:paraId="2170FD95" w14:textId="77777777" w:rsidR="004220DF" w:rsidRPr="00F94FEA" w:rsidRDefault="004220DF">
            <w:pPr>
              <w:rPr>
                <w:rStyle w:val="af6"/>
                <w:rFonts w:eastAsiaTheme="minorEastAsia"/>
                <w:rPrChange w:id="8559" w:author="raye" w:date="2018-08-10T15:18:00Z">
                  <w:rPr>
                    <w:rFonts w:ascii="等线" w:eastAsia="等线" w:hAnsi="等线"/>
                  </w:rPr>
                </w:rPrChange>
              </w:rPr>
            </w:pPr>
          </w:p>
        </w:tc>
        <w:tc>
          <w:tcPr>
            <w:tcW w:w="2336" w:type="dxa"/>
            <w:tcBorders>
              <w:top w:val="single" w:sz="4" w:space="0" w:color="auto"/>
              <w:left w:val="single" w:sz="4" w:space="0" w:color="auto"/>
              <w:bottom w:val="single" w:sz="4" w:space="0" w:color="auto"/>
              <w:right w:val="single" w:sz="4" w:space="0" w:color="auto"/>
            </w:tcBorders>
            <w:noWrap/>
          </w:tcPr>
          <w:p w14:paraId="06BCFC99" w14:textId="6A8B385F" w:rsidR="004220DF" w:rsidRPr="00F94FEA" w:rsidRDefault="004220DF">
            <w:pPr>
              <w:rPr>
                <w:rStyle w:val="af6"/>
                <w:rFonts w:eastAsiaTheme="minorEastAsia"/>
                <w:rPrChange w:id="8560" w:author="raye" w:date="2018-08-10T15:18:00Z">
                  <w:rPr>
                    <w:rFonts w:ascii="等线" w:eastAsia="等线" w:hAnsi="等线" w:cs="宋体"/>
                    <w:kern w:val="0"/>
                    <w:szCs w:val="21"/>
                  </w:rPr>
                </w:rPrChange>
              </w:rPr>
            </w:pPr>
            <w:r w:rsidRPr="00F94FEA">
              <w:rPr>
                <w:rStyle w:val="af6"/>
                <w:rFonts w:eastAsiaTheme="minorEastAsia"/>
                <w:rPrChange w:id="8561" w:author="raye" w:date="2018-08-10T15:18:00Z">
                  <w:rPr>
                    <w:rFonts w:ascii="等线" w:eastAsia="等线" w:hAnsi="等线"/>
                  </w:rPr>
                </w:rPrChange>
              </w:rPr>
              <w:t>Country plug-in</w:t>
            </w:r>
          </w:p>
        </w:tc>
      </w:tr>
      <w:tr w:rsidR="004220DF" w:rsidRPr="00F94FEA" w14:paraId="3FFBD2E4"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14771415" w14:textId="77777777" w:rsidR="004220DF" w:rsidRPr="00F94FEA" w:rsidRDefault="004220DF">
            <w:pPr>
              <w:rPr>
                <w:rStyle w:val="af6"/>
                <w:rFonts w:eastAsiaTheme="minorEastAsia"/>
                <w:rPrChange w:id="8562" w:author="raye" w:date="2018-08-10T15:18:00Z">
                  <w:rPr>
                    <w:rFonts w:ascii="等线" w:eastAsia="等线" w:hAnsi="等线" w:cs="宋体"/>
                    <w:kern w:val="0"/>
                    <w:szCs w:val="21"/>
                  </w:rPr>
                </w:rPrChange>
              </w:rPr>
            </w:pPr>
            <w:r w:rsidRPr="00F94FEA">
              <w:rPr>
                <w:rStyle w:val="af6"/>
                <w:rFonts w:eastAsiaTheme="minorEastAsia"/>
                <w:rPrChange w:id="8563" w:author="raye" w:date="2018-08-10T15:18:00Z">
                  <w:rPr>
                    <w:rFonts w:ascii="等线" w:eastAsia="等线" w:hAnsi="等线" w:cs="宋体"/>
                    <w:kern w:val="0"/>
                    <w:szCs w:val="21"/>
                  </w:rPr>
                </w:rPrChange>
              </w:rPr>
              <w:t>Port of Discharge</w:t>
            </w:r>
          </w:p>
        </w:tc>
        <w:tc>
          <w:tcPr>
            <w:tcW w:w="1830" w:type="dxa"/>
            <w:tcBorders>
              <w:top w:val="single" w:sz="4" w:space="0" w:color="auto"/>
              <w:left w:val="single" w:sz="4" w:space="0" w:color="auto"/>
              <w:bottom w:val="single" w:sz="4" w:space="0" w:color="auto"/>
              <w:right w:val="single" w:sz="4" w:space="0" w:color="auto"/>
            </w:tcBorders>
          </w:tcPr>
          <w:p w14:paraId="374A2712" w14:textId="77777777" w:rsidR="004220DF" w:rsidRPr="00F94FEA" w:rsidRDefault="004220DF">
            <w:pPr>
              <w:rPr>
                <w:rStyle w:val="af6"/>
                <w:rFonts w:eastAsiaTheme="minorEastAsia"/>
                <w:rPrChange w:id="8564" w:author="raye" w:date="2018-08-10T15:18:00Z">
                  <w:rPr>
                    <w:rFonts w:ascii="等线" w:eastAsia="等线" w:hAnsi="等线"/>
                  </w:rPr>
                </w:rPrChange>
              </w:rPr>
            </w:pPr>
            <w:r w:rsidRPr="00F94FEA">
              <w:rPr>
                <w:rStyle w:val="af6"/>
                <w:rFonts w:eastAsiaTheme="minorEastAsia"/>
                <w:rPrChange w:id="8565" w:author="raye" w:date="2018-08-10T15:18:00Z">
                  <w:rPr>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32C9B548" w14:textId="77777777" w:rsidR="004220DF" w:rsidRPr="00F94FEA" w:rsidRDefault="004220DF">
            <w:pPr>
              <w:rPr>
                <w:rStyle w:val="af6"/>
                <w:rFonts w:eastAsiaTheme="minorEastAsia"/>
                <w:rPrChange w:id="8566" w:author="raye" w:date="2018-08-10T15:18:00Z">
                  <w:rPr>
                    <w:rFonts w:ascii="等线" w:eastAsia="等线" w:hAnsi="等线"/>
                  </w:rPr>
                </w:rPrChange>
              </w:rPr>
            </w:pPr>
            <w:r w:rsidRPr="00F94FEA">
              <w:rPr>
                <w:rStyle w:val="af6"/>
                <w:rFonts w:eastAsiaTheme="minorEastAsia"/>
                <w:rPrChange w:id="8567" w:author="raye" w:date="2018-08-10T15:18:00Z">
                  <w:rPr>
                    <w:i/>
                    <w:sz w:val="24"/>
                    <w:szCs w:val="24"/>
                  </w:rPr>
                </w:rPrChange>
              </w:rPr>
              <w:t>Max255Text</w:t>
            </w:r>
          </w:p>
        </w:tc>
        <w:tc>
          <w:tcPr>
            <w:tcW w:w="1324" w:type="dxa"/>
            <w:vMerge w:val="restart"/>
            <w:tcBorders>
              <w:top w:val="single" w:sz="4" w:space="0" w:color="auto"/>
              <w:left w:val="single" w:sz="4" w:space="0" w:color="auto"/>
              <w:right w:val="single" w:sz="4" w:space="0" w:color="auto"/>
            </w:tcBorders>
          </w:tcPr>
          <w:p w14:paraId="7F3C5987" w14:textId="77777777" w:rsidR="004220DF" w:rsidRPr="00F94FEA" w:rsidRDefault="004220DF">
            <w:pPr>
              <w:rPr>
                <w:rStyle w:val="af6"/>
                <w:rFonts w:eastAsiaTheme="minorEastAsia"/>
                <w:rPrChange w:id="8568" w:author="raye" w:date="2018-08-10T15:18:00Z">
                  <w:rPr>
                    <w:rFonts w:ascii="等线" w:eastAsia="等线" w:hAnsi="等线"/>
                  </w:rPr>
                </w:rPrChange>
              </w:rPr>
            </w:pPr>
            <w:r w:rsidRPr="00F94FEA">
              <w:rPr>
                <w:rStyle w:val="af6"/>
                <w:rFonts w:eastAsiaTheme="minorEastAsia"/>
                <w:rPrChange w:id="8569" w:author="raye" w:date="2018-08-10T15:18:00Z">
                  <w:rPr>
                    <w:rFonts w:ascii="等线" w:eastAsia="等线" w:hAnsi="等线" w:cs="宋体"/>
                    <w:kern w:val="0"/>
                    <w:szCs w:val="21"/>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49439018" w14:textId="77777777" w:rsidR="004220DF" w:rsidRPr="00F94FEA" w:rsidRDefault="004220DF">
            <w:pPr>
              <w:rPr>
                <w:rStyle w:val="af6"/>
                <w:rFonts w:eastAsiaTheme="minorEastAsia"/>
                <w:rPrChange w:id="8570" w:author="raye" w:date="2018-08-10T15:18:00Z">
                  <w:rPr>
                    <w:rFonts w:ascii="等线" w:eastAsia="等线" w:hAnsi="等线" w:cs="宋体"/>
                    <w:kern w:val="0"/>
                    <w:szCs w:val="21"/>
                  </w:rPr>
                </w:rPrChange>
              </w:rPr>
            </w:pPr>
          </w:p>
        </w:tc>
      </w:tr>
      <w:tr w:rsidR="004220DF" w:rsidRPr="00F94FEA" w14:paraId="5173D9E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3AD65D6E" w14:textId="77777777" w:rsidR="004220DF" w:rsidRPr="00F94FEA" w:rsidRDefault="004220DF">
            <w:pPr>
              <w:rPr>
                <w:rStyle w:val="af6"/>
                <w:rFonts w:eastAsiaTheme="minorEastAsia"/>
                <w:rPrChange w:id="8571" w:author="raye" w:date="2018-08-10T15:18:00Z">
                  <w:rPr>
                    <w:rFonts w:ascii="等线" w:eastAsia="等线" w:hAnsi="等线" w:cs="宋体"/>
                    <w:kern w:val="0"/>
                    <w:szCs w:val="21"/>
                  </w:rPr>
                </w:rPrChange>
              </w:rPr>
            </w:pPr>
            <w:r w:rsidRPr="00F94FEA">
              <w:rPr>
                <w:rStyle w:val="af6"/>
                <w:rFonts w:eastAsiaTheme="minorEastAsia"/>
                <w:rPrChange w:id="8572" w:author="raye" w:date="2018-08-10T15:18:00Z">
                  <w:rPr>
                    <w:rFonts w:ascii="等线" w:eastAsia="等线" w:hAnsi="等线" w:cs="宋体"/>
                    <w:kern w:val="0"/>
                    <w:szCs w:val="21"/>
                  </w:rPr>
                </w:rPrChange>
              </w:rPr>
              <w:t>BL P/D Country</w:t>
            </w:r>
          </w:p>
        </w:tc>
        <w:tc>
          <w:tcPr>
            <w:tcW w:w="1830" w:type="dxa"/>
            <w:tcBorders>
              <w:top w:val="single" w:sz="4" w:space="0" w:color="auto"/>
              <w:left w:val="single" w:sz="4" w:space="0" w:color="auto"/>
              <w:bottom w:val="single" w:sz="4" w:space="0" w:color="auto"/>
              <w:right w:val="single" w:sz="4" w:space="0" w:color="auto"/>
            </w:tcBorders>
          </w:tcPr>
          <w:p w14:paraId="4CCB0E51" w14:textId="77777777" w:rsidR="004220DF" w:rsidRPr="00F94FEA" w:rsidRDefault="004220DF">
            <w:pPr>
              <w:rPr>
                <w:rStyle w:val="af6"/>
                <w:rFonts w:eastAsiaTheme="minorEastAsia"/>
                <w:rPrChange w:id="8573" w:author="raye" w:date="2018-08-10T15:18:00Z">
                  <w:rPr>
                    <w:rFonts w:ascii="等线" w:eastAsia="等线" w:hAnsi="等线" w:cs="宋体"/>
                    <w:kern w:val="0"/>
                    <w:szCs w:val="21"/>
                  </w:rPr>
                </w:rPrChange>
              </w:rPr>
            </w:pPr>
            <w:r w:rsidRPr="00F94FEA">
              <w:rPr>
                <w:rStyle w:val="af6"/>
                <w:rFonts w:eastAsiaTheme="minorEastAsia"/>
                <w:rPrChange w:id="8574" w:author="raye" w:date="2018-08-10T15:18:00Z">
                  <w:rPr>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24F10C99" w14:textId="77777777" w:rsidR="004220DF" w:rsidRPr="00F94FEA" w:rsidRDefault="004220DF">
            <w:pPr>
              <w:rPr>
                <w:rStyle w:val="af6"/>
                <w:rFonts w:eastAsiaTheme="minorEastAsia"/>
                <w:rPrChange w:id="8575" w:author="raye" w:date="2018-08-10T15:18:00Z">
                  <w:rPr>
                    <w:rFonts w:ascii="等线" w:eastAsia="等线" w:hAnsi="等线" w:cs="宋体"/>
                    <w:kern w:val="0"/>
                    <w:szCs w:val="21"/>
                  </w:rPr>
                </w:rPrChange>
              </w:rPr>
            </w:pPr>
            <w:r w:rsidRPr="00F94FEA">
              <w:rPr>
                <w:rStyle w:val="af6"/>
                <w:rFonts w:eastAsiaTheme="minorEastAsia"/>
                <w:rPrChange w:id="8576" w:author="raye" w:date="2018-08-10T15:18:00Z">
                  <w:rPr>
                    <w:i/>
                    <w:sz w:val="24"/>
                    <w:szCs w:val="24"/>
                  </w:rPr>
                </w:rPrChange>
              </w:rPr>
              <w:t>Dropdown menu</w:t>
            </w:r>
          </w:p>
        </w:tc>
        <w:tc>
          <w:tcPr>
            <w:tcW w:w="1324" w:type="dxa"/>
            <w:vMerge/>
            <w:tcBorders>
              <w:left w:val="single" w:sz="4" w:space="0" w:color="auto"/>
              <w:bottom w:val="single" w:sz="4" w:space="0" w:color="auto"/>
              <w:right w:val="single" w:sz="4" w:space="0" w:color="auto"/>
            </w:tcBorders>
          </w:tcPr>
          <w:p w14:paraId="4E7D14E2" w14:textId="77777777" w:rsidR="004220DF" w:rsidRPr="00F94FEA" w:rsidRDefault="004220DF">
            <w:pPr>
              <w:rPr>
                <w:rStyle w:val="af6"/>
                <w:rFonts w:eastAsiaTheme="minorEastAsia"/>
                <w:rPrChange w:id="8577" w:author="raye" w:date="2018-08-10T15:18:00Z">
                  <w:rPr>
                    <w:rFonts w:ascii="等线" w:eastAsia="等线" w:hAnsi="等线" w:cs="宋体"/>
                    <w:kern w:val="0"/>
                    <w:szCs w:val="21"/>
                  </w:rPr>
                </w:rPrChange>
              </w:rPr>
            </w:pPr>
          </w:p>
        </w:tc>
        <w:tc>
          <w:tcPr>
            <w:tcW w:w="2336" w:type="dxa"/>
            <w:tcBorders>
              <w:top w:val="single" w:sz="4" w:space="0" w:color="auto"/>
              <w:left w:val="single" w:sz="4" w:space="0" w:color="auto"/>
              <w:bottom w:val="single" w:sz="4" w:space="0" w:color="auto"/>
              <w:right w:val="single" w:sz="4" w:space="0" w:color="auto"/>
            </w:tcBorders>
            <w:noWrap/>
          </w:tcPr>
          <w:p w14:paraId="2F9710FF" w14:textId="1AC61A34" w:rsidR="004220DF" w:rsidRPr="00F94FEA" w:rsidRDefault="004220DF">
            <w:pPr>
              <w:rPr>
                <w:rStyle w:val="af6"/>
                <w:rFonts w:eastAsiaTheme="minorEastAsia"/>
                <w:rPrChange w:id="8578" w:author="raye" w:date="2018-08-10T15:18:00Z">
                  <w:rPr>
                    <w:rFonts w:ascii="等线" w:eastAsia="等线" w:hAnsi="等线" w:cs="宋体"/>
                    <w:kern w:val="0"/>
                    <w:szCs w:val="21"/>
                  </w:rPr>
                </w:rPrChange>
              </w:rPr>
            </w:pPr>
            <w:r w:rsidRPr="00F94FEA">
              <w:rPr>
                <w:rStyle w:val="af6"/>
                <w:rFonts w:eastAsiaTheme="minorEastAsia"/>
                <w:rPrChange w:id="8579" w:author="raye" w:date="2018-08-10T15:18:00Z">
                  <w:rPr>
                    <w:rFonts w:ascii="等线" w:eastAsia="等线" w:hAnsi="等线" w:cs="宋体"/>
                    <w:kern w:val="0"/>
                    <w:szCs w:val="21"/>
                  </w:rPr>
                </w:rPrChange>
              </w:rPr>
              <w:t>Country plug-in, search in dropdown menu</w:t>
            </w:r>
          </w:p>
        </w:tc>
      </w:tr>
      <w:tr w:rsidR="004220DF" w:rsidRPr="00F94FEA" w14:paraId="4EC70691"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647A855F" w14:textId="77777777" w:rsidR="004220DF" w:rsidRPr="00F94FEA" w:rsidRDefault="004220DF">
            <w:pPr>
              <w:rPr>
                <w:rStyle w:val="af6"/>
                <w:rFonts w:eastAsiaTheme="minorEastAsia"/>
                <w:rPrChange w:id="8580" w:author="raye" w:date="2018-08-10T15:18:00Z">
                  <w:rPr>
                    <w:rFonts w:ascii="等线" w:eastAsia="等线" w:hAnsi="等线" w:cs="宋体"/>
                    <w:kern w:val="0"/>
                    <w:szCs w:val="21"/>
                  </w:rPr>
                </w:rPrChange>
              </w:rPr>
            </w:pPr>
            <w:r w:rsidRPr="00F94FEA">
              <w:rPr>
                <w:rStyle w:val="af6"/>
                <w:rFonts w:eastAsiaTheme="minorEastAsia"/>
                <w:rPrChange w:id="8581" w:author="raye" w:date="2018-08-10T15:18:00Z">
                  <w:rPr>
                    <w:rFonts w:ascii="等线" w:eastAsia="等线" w:hAnsi="等线" w:cs="宋体"/>
                    <w:kern w:val="0"/>
                    <w:szCs w:val="21"/>
                  </w:rPr>
                </w:rPrChange>
              </w:rPr>
              <w:t>Transshipment Country</w:t>
            </w:r>
          </w:p>
        </w:tc>
        <w:tc>
          <w:tcPr>
            <w:tcW w:w="1830" w:type="dxa"/>
            <w:tcBorders>
              <w:top w:val="single" w:sz="4" w:space="0" w:color="auto"/>
              <w:left w:val="single" w:sz="4" w:space="0" w:color="auto"/>
              <w:bottom w:val="single" w:sz="4" w:space="0" w:color="auto"/>
              <w:right w:val="single" w:sz="4" w:space="0" w:color="auto"/>
            </w:tcBorders>
          </w:tcPr>
          <w:p w14:paraId="4B5B7849" w14:textId="77777777" w:rsidR="004220DF" w:rsidRPr="00F94FEA" w:rsidRDefault="004220DF">
            <w:pPr>
              <w:rPr>
                <w:rStyle w:val="af6"/>
                <w:rFonts w:eastAsiaTheme="minorEastAsia"/>
                <w:rPrChange w:id="8582" w:author="raye" w:date="2018-08-10T15:18:00Z">
                  <w:rPr>
                    <w:rFonts w:ascii="等线" w:eastAsia="等线" w:hAnsi="等线" w:cs="宋体"/>
                    <w:kern w:val="0"/>
                    <w:szCs w:val="21"/>
                  </w:rPr>
                </w:rPrChange>
              </w:rPr>
            </w:pPr>
            <w:r w:rsidRPr="00F94FEA">
              <w:rPr>
                <w:rStyle w:val="af6"/>
                <w:rFonts w:eastAsiaTheme="minorEastAsia"/>
                <w:rPrChange w:id="8583" w:author="raye" w:date="2018-08-10T15:18:00Z">
                  <w:rPr>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0F225C25" w14:textId="77777777" w:rsidR="004220DF" w:rsidRPr="00F94FEA" w:rsidRDefault="004220DF">
            <w:pPr>
              <w:rPr>
                <w:rStyle w:val="af6"/>
                <w:rFonts w:eastAsiaTheme="minorEastAsia"/>
                <w:rPrChange w:id="8584" w:author="raye" w:date="2018-08-10T15:18:00Z">
                  <w:rPr>
                    <w:rFonts w:ascii="等线" w:eastAsia="等线" w:hAnsi="等线" w:cs="宋体"/>
                    <w:kern w:val="0"/>
                    <w:szCs w:val="21"/>
                  </w:rPr>
                </w:rPrChange>
              </w:rPr>
            </w:pPr>
            <w:r w:rsidRPr="00F94FEA">
              <w:rPr>
                <w:rStyle w:val="af6"/>
                <w:rFonts w:eastAsiaTheme="minorEastAsia"/>
                <w:rPrChange w:id="8585" w:author="raye" w:date="2018-08-10T15:18:00Z">
                  <w:rPr>
                    <w:i/>
                    <w:sz w:val="24"/>
                    <w:szCs w:val="24"/>
                  </w:rPr>
                </w:rPrChange>
              </w:rPr>
              <w:t>Dropdown menu</w:t>
            </w:r>
          </w:p>
        </w:tc>
        <w:tc>
          <w:tcPr>
            <w:tcW w:w="1324" w:type="dxa"/>
            <w:tcBorders>
              <w:top w:val="single" w:sz="4" w:space="0" w:color="auto"/>
              <w:left w:val="single" w:sz="4" w:space="0" w:color="auto"/>
              <w:bottom w:val="single" w:sz="4" w:space="0" w:color="auto"/>
              <w:right w:val="single" w:sz="4" w:space="0" w:color="auto"/>
            </w:tcBorders>
          </w:tcPr>
          <w:p w14:paraId="34359FD4" w14:textId="77777777" w:rsidR="004220DF" w:rsidRPr="00F94FEA" w:rsidRDefault="004220DF">
            <w:pPr>
              <w:rPr>
                <w:rStyle w:val="af6"/>
                <w:rFonts w:eastAsiaTheme="minorEastAsia"/>
                <w:rPrChange w:id="8586" w:author="raye" w:date="2018-08-10T15:18:00Z">
                  <w:rPr>
                    <w:rFonts w:ascii="等线" w:eastAsia="等线" w:hAnsi="等线" w:cs="宋体"/>
                    <w:kern w:val="0"/>
                    <w:szCs w:val="21"/>
                  </w:rPr>
                </w:rPrChange>
              </w:rPr>
            </w:pPr>
            <w:r w:rsidRPr="00F94FEA">
              <w:rPr>
                <w:rStyle w:val="af6"/>
                <w:rFonts w:eastAsiaTheme="minorEastAsia"/>
                <w:rPrChange w:id="8587" w:author="raye" w:date="2018-08-10T15:18:00Z">
                  <w:rPr>
                    <w:rFonts w:ascii="等线" w:eastAsia="等线" w:hAnsi="等线" w:cs="宋体"/>
                    <w:kern w:val="0"/>
                    <w:szCs w:val="21"/>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08415E30" w14:textId="28593F32" w:rsidR="004220DF" w:rsidRPr="00F94FEA" w:rsidRDefault="004220DF">
            <w:pPr>
              <w:rPr>
                <w:rStyle w:val="af6"/>
                <w:rFonts w:eastAsiaTheme="minorEastAsia"/>
                <w:rPrChange w:id="8588" w:author="raye" w:date="2018-08-10T15:18:00Z">
                  <w:rPr>
                    <w:rFonts w:ascii="等线" w:eastAsia="等线" w:hAnsi="等线" w:cs="宋体"/>
                    <w:kern w:val="0"/>
                    <w:szCs w:val="21"/>
                  </w:rPr>
                </w:rPrChange>
              </w:rPr>
            </w:pPr>
            <w:r w:rsidRPr="00F94FEA">
              <w:rPr>
                <w:rStyle w:val="af6"/>
                <w:rFonts w:eastAsiaTheme="minorEastAsia"/>
                <w:rPrChange w:id="8589" w:author="raye" w:date="2018-08-10T15:18:00Z">
                  <w:rPr>
                    <w:rFonts w:ascii="等线" w:eastAsia="等线" w:hAnsi="等线" w:cs="宋体"/>
                    <w:kern w:val="0"/>
                    <w:szCs w:val="21"/>
                  </w:rPr>
                </w:rPrChange>
              </w:rPr>
              <w:t>Country plug-in, search in dropdown menu</w:t>
            </w:r>
          </w:p>
        </w:tc>
      </w:tr>
      <w:tr w:rsidR="004220DF" w:rsidRPr="00F94FEA" w14:paraId="56FFB023"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4453CC2E" w14:textId="77777777" w:rsidR="004220DF" w:rsidRPr="00F94FEA" w:rsidRDefault="004220DF">
            <w:pPr>
              <w:rPr>
                <w:rStyle w:val="af6"/>
                <w:rFonts w:eastAsiaTheme="minorEastAsia"/>
                <w:rPrChange w:id="8590" w:author="raye" w:date="2018-08-10T15:18:00Z">
                  <w:rPr>
                    <w:rFonts w:ascii="等线" w:eastAsia="等线" w:hAnsi="等线" w:cs="宋体"/>
                    <w:kern w:val="0"/>
                    <w:szCs w:val="21"/>
                  </w:rPr>
                </w:rPrChange>
              </w:rPr>
            </w:pPr>
            <w:r w:rsidRPr="00F94FEA">
              <w:rPr>
                <w:rStyle w:val="af6"/>
                <w:rFonts w:eastAsiaTheme="minorEastAsia"/>
                <w:rPrChange w:id="8591" w:author="raye" w:date="2018-08-10T15:18:00Z">
                  <w:rPr>
                    <w:rFonts w:ascii="等线" w:eastAsia="等线" w:hAnsi="等线" w:cs="宋体"/>
                    <w:kern w:val="0"/>
                    <w:szCs w:val="21"/>
                  </w:rPr>
                </w:rPrChange>
              </w:rPr>
              <w:t>Goods Description</w:t>
            </w:r>
          </w:p>
        </w:tc>
        <w:tc>
          <w:tcPr>
            <w:tcW w:w="1830" w:type="dxa"/>
            <w:tcBorders>
              <w:top w:val="single" w:sz="4" w:space="0" w:color="auto"/>
              <w:left w:val="single" w:sz="4" w:space="0" w:color="auto"/>
              <w:bottom w:val="single" w:sz="4" w:space="0" w:color="auto"/>
              <w:right w:val="single" w:sz="4" w:space="0" w:color="auto"/>
            </w:tcBorders>
          </w:tcPr>
          <w:p w14:paraId="5DCCE2F1" w14:textId="77777777" w:rsidR="004220DF" w:rsidRPr="00F94FEA" w:rsidRDefault="004220DF">
            <w:pPr>
              <w:rPr>
                <w:rStyle w:val="af6"/>
                <w:rFonts w:eastAsiaTheme="minorEastAsia"/>
                <w:rPrChange w:id="8592" w:author="raye" w:date="2018-08-10T15:18:00Z">
                  <w:rPr>
                    <w:rFonts w:ascii="等线" w:eastAsia="等线" w:hAnsi="等线" w:cs="宋体"/>
                    <w:kern w:val="0"/>
                    <w:szCs w:val="21"/>
                  </w:rPr>
                </w:rPrChange>
              </w:rPr>
            </w:pPr>
            <w:r w:rsidRPr="00F94FEA">
              <w:rPr>
                <w:rStyle w:val="af6"/>
                <w:rFonts w:eastAsiaTheme="minorEastAsia"/>
                <w:rPrChange w:id="8593" w:author="raye" w:date="2018-08-10T15:18:00Z">
                  <w:rPr>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182B166A" w14:textId="77777777" w:rsidR="004220DF" w:rsidRPr="00F94FEA" w:rsidRDefault="004220DF">
            <w:pPr>
              <w:rPr>
                <w:rStyle w:val="af6"/>
                <w:rFonts w:eastAsiaTheme="minorEastAsia"/>
                <w:rPrChange w:id="8594" w:author="raye" w:date="2018-08-10T15:18:00Z">
                  <w:rPr>
                    <w:rFonts w:ascii="等线" w:eastAsia="等线" w:hAnsi="等线" w:cs="宋体"/>
                    <w:kern w:val="0"/>
                    <w:szCs w:val="21"/>
                  </w:rPr>
                </w:rPrChange>
              </w:rPr>
            </w:pPr>
            <w:r w:rsidRPr="00F94FEA">
              <w:rPr>
                <w:rStyle w:val="af6"/>
                <w:rFonts w:eastAsiaTheme="minorEastAsia"/>
                <w:rPrChange w:id="8595" w:author="raye" w:date="2018-08-10T15:18:00Z">
                  <w:rPr>
                    <w:i/>
                    <w:sz w:val="24"/>
                    <w:szCs w:val="24"/>
                  </w:rPr>
                </w:rPrChange>
              </w:rPr>
              <w:t>Max255Text</w:t>
            </w:r>
          </w:p>
        </w:tc>
        <w:tc>
          <w:tcPr>
            <w:tcW w:w="1324" w:type="dxa"/>
            <w:vMerge w:val="restart"/>
            <w:tcBorders>
              <w:top w:val="single" w:sz="4" w:space="0" w:color="auto"/>
              <w:left w:val="single" w:sz="4" w:space="0" w:color="auto"/>
              <w:right w:val="single" w:sz="4" w:space="0" w:color="auto"/>
            </w:tcBorders>
          </w:tcPr>
          <w:p w14:paraId="48079256" w14:textId="77777777" w:rsidR="004220DF" w:rsidRPr="00F94FEA" w:rsidRDefault="004220DF">
            <w:pPr>
              <w:rPr>
                <w:rStyle w:val="af6"/>
                <w:rFonts w:eastAsiaTheme="minorEastAsia"/>
                <w:rPrChange w:id="8596" w:author="raye" w:date="2018-08-10T15:18:00Z">
                  <w:rPr>
                    <w:rFonts w:ascii="等线" w:eastAsia="等线" w:hAnsi="等线" w:cs="宋体"/>
                    <w:kern w:val="0"/>
                    <w:szCs w:val="21"/>
                  </w:rPr>
                </w:rPrChange>
              </w:rPr>
            </w:pPr>
            <w:r w:rsidRPr="00F94FEA">
              <w:rPr>
                <w:rStyle w:val="af6"/>
                <w:rFonts w:eastAsiaTheme="minorEastAsia"/>
                <w:rPrChange w:id="8597" w:author="raye" w:date="2018-08-10T15:18:00Z">
                  <w:rPr>
                    <w:rFonts w:ascii="等线" w:eastAsia="等线" w:hAnsi="等线" w:cs="宋体"/>
                    <w:kern w:val="0"/>
                    <w:szCs w:val="21"/>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6585BF10" w14:textId="77777777" w:rsidR="004220DF" w:rsidRPr="00F94FEA" w:rsidRDefault="004220DF">
            <w:pPr>
              <w:rPr>
                <w:rStyle w:val="af6"/>
                <w:rFonts w:eastAsiaTheme="minorEastAsia"/>
                <w:rPrChange w:id="8598" w:author="raye" w:date="2018-08-10T15:18:00Z">
                  <w:rPr>
                    <w:rFonts w:ascii="等线" w:eastAsia="等线" w:hAnsi="等线" w:cs="宋体"/>
                    <w:kern w:val="0"/>
                    <w:szCs w:val="21"/>
                  </w:rPr>
                </w:rPrChange>
              </w:rPr>
            </w:pPr>
          </w:p>
        </w:tc>
      </w:tr>
      <w:tr w:rsidR="004220DF" w:rsidRPr="00F94FEA" w14:paraId="7E4E964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2A151B10" w14:textId="77777777" w:rsidR="004220DF" w:rsidRPr="00F94FEA" w:rsidRDefault="004220DF">
            <w:pPr>
              <w:rPr>
                <w:rStyle w:val="af6"/>
                <w:rFonts w:eastAsiaTheme="minorEastAsia"/>
                <w:rPrChange w:id="8599" w:author="raye" w:date="2018-08-10T15:18:00Z">
                  <w:rPr>
                    <w:rFonts w:ascii="等线" w:eastAsia="等线" w:hAnsi="等线" w:cs="宋体"/>
                    <w:kern w:val="0"/>
                    <w:szCs w:val="21"/>
                  </w:rPr>
                </w:rPrChange>
              </w:rPr>
            </w:pPr>
            <w:r w:rsidRPr="00F94FEA">
              <w:rPr>
                <w:rStyle w:val="af6"/>
                <w:rFonts w:eastAsiaTheme="minorEastAsia"/>
                <w:rPrChange w:id="8600" w:author="raye" w:date="2018-08-10T15:18:00Z">
                  <w:rPr>
                    <w:rFonts w:ascii="等线" w:eastAsia="等线" w:hAnsi="等线" w:cs="宋体"/>
                    <w:kern w:val="0"/>
                    <w:szCs w:val="21"/>
                  </w:rPr>
                </w:rPrChange>
              </w:rPr>
              <w:t>Gross Weight</w:t>
            </w:r>
          </w:p>
        </w:tc>
        <w:tc>
          <w:tcPr>
            <w:tcW w:w="1830" w:type="dxa"/>
            <w:tcBorders>
              <w:top w:val="single" w:sz="4" w:space="0" w:color="auto"/>
              <w:left w:val="single" w:sz="4" w:space="0" w:color="auto"/>
              <w:bottom w:val="single" w:sz="4" w:space="0" w:color="auto"/>
              <w:right w:val="single" w:sz="4" w:space="0" w:color="auto"/>
            </w:tcBorders>
          </w:tcPr>
          <w:p w14:paraId="06BC0151" w14:textId="77777777" w:rsidR="004220DF" w:rsidRPr="00F94FEA" w:rsidRDefault="004220DF">
            <w:pPr>
              <w:rPr>
                <w:rStyle w:val="af6"/>
                <w:rFonts w:eastAsiaTheme="minorEastAsia"/>
                <w:rPrChange w:id="8601" w:author="raye" w:date="2018-08-10T15:18:00Z">
                  <w:rPr>
                    <w:rFonts w:ascii="等线" w:eastAsia="等线" w:hAnsi="等线" w:cs="宋体"/>
                    <w:kern w:val="0"/>
                    <w:szCs w:val="21"/>
                  </w:rPr>
                </w:rPrChange>
              </w:rPr>
            </w:pPr>
            <w:r w:rsidRPr="00F94FEA">
              <w:rPr>
                <w:rStyle w:val="af6"/>
                <w:rFonts w:eastAsiaTheme="minorEastAsia"/>
                <w:rPrChange w:id="8602" w:author="raye" w:date="2018-08-10T15:18:00Z">
                  <w:rPr>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758B455B" w14:textId="77777777" w:rsidR="004220DF" w:rsidRPr="00F94FEA" w:rsidRDefault="004220DF">
            <w:pPr>
              <w:rPr>
                <w:rStyle w:val="af6"/>
                <w:rFonts w:eastAsiaTheme="minorEastAsia"/>
                <w:rPrChange w:id="8603" w:author="raye" w:date="2018-08-10T15:18:00Z">
                  <w:rPr>
                    <w:rFonts w:ascii="等线" w:eastAsia="等线" w:hAnsi="等线" w:cs="宋体"/>
                    <w:kern w:val="0"/>
                    <w:szCs w:val="21"/>
                  </w:rPr>
                </w:rPrChange>
              </w:rPr>
            </w:pPr>
            <w:r w:rsidRPr="00F94FEA">
              <w:rPr>
                <w:rStyle w:val="af6"/>
                <w:rFonts w:eastAsiaTheme="minorEastAsia"/>
                <w:rPrChange w:id="8604" w:author="raye" w:date="2018-08-10T15:18:00Z">
                  <w:rPr>
                    <w:i/>
                    <w:sz w:val="24"/>
                    <w:szCs w:val="24"/>
                  </w:rPr>
                </w:rPrChange>
              </w:rPr>
              <w:t>15-digit value</w:t>
            </w:r>
          </w:p>
        </w:tc>
        <w:tc>
          <w:tcPr>
            <w:tcW w:w="1324" w:type="dxa"/>
            <w:vMerge/>
            <w:tcBorders>
              <w:left w:val="single" w:sz="4" w:space="0" w:color="auto"/>
              <w:right w:val="single" w:sz="4" w:space="0" w:color="auto"/>
            </w:tcBorders>
          </w:tcPr>
          <w:p w14:paraId="7AF0B874" w14:textId="77777777" w:rsidR="004220DF" w:rsidRPr="00F94FEA" w:rsidRDefault="004220DF">
            <w:pPr>
              <w:rPr>
                <w:rStyle w:val="af6"/>
                <w:rFonts w:eastAsiaTheme="minorEastAsia"/>
                <w:rPrChange w:id="8605" w:author="raye" w:date="2018-08-10T15:18:00Z">
                  <w:rPr>
                    <w:rFonts w:ascii="等线" w:eastAsia="等线" w:hAnsi="等线" w:cs="宋体"/>
                    <w:kern w:val="0"/>
                    <w:szCs w:val="21"/>
                  </w:rPr>
                </w:rPrChange>
              </w:rPr>
            </w:pPr>
          </w:p>
        </w:tc>
        <w:tc>
          <w:tcPr>
            <w:tcW w:w="2336" w:type="dxa"/>
            <w:tcBorders>
              <w:top w:val="single" w:sz="4" w:space="0" w:color="auto"/>
              <w:left w:val="single" w:sz="4" w:space="0" w:color="auto"/>
              <w:bottom w:val="single" w:sz="4" w:space="0" w:color="auto"/>
              <w:right w:val="single" w:sz="4" w:space="0" w:color="auto"/>
            </w:tcBorders>
            <w:noWrap/>
          </w:tcPr>
          <w:p w14:paraId="7FE138D7" w14:textId="42D02E4F" w:rsidR="004220DF" w:rsidRPr="00F94FEA" w:rsidRDefault="004220DF">
            <w:pPr>
              <w:rPr>
                <w:rStyle w:val="af6"/>
                <w:rFonts w:eastAsiaTheme="minorEastAsia"/>
                <w:rPrChange w:id="8606" w:author="raye" w:date="2018-08-10T15:18:00Z">
                  <w:rPr>
                    <w:rFonts w:ascii="等线" w:eastAsia="等线" w:hAnsi="等线" w:cs="宋体"/>
                    <w:kern w:val="0"/>
                    <w:szCs w:val="21"/>
                  </w:rPr>
                </w:rPrChange>
              </w:rPr>
            </w:pPr>
            <w:r w:rsidRPr="00F94FEA">
              <w:rPr>
                <w:rStyle w:val="af6"/>
                <w:rFonts w:eastAsiaTheme="minorEastAsia"/>
                <w:rPrChange w:id="8607" w:author="raye" w:date="2018-08-10T15:18:00Z">
                  <w:rPr>
                    <w:rFonts w:ascii="等线" w:eastAsia="等线" w:hAnsi="等线" w:cs="宋体"/>
                    <w:kern w:val="0"/>
                    <w:szCs w:val="21"/>
                  </w:rPr>
                </w:rPrChange>
              </w:rPr>
              <w:t>Digits allow for 2 decimal points</w:t>
            </w:r>
          </w:p>
        </w:tc>
      </w:tr>
      <w:tr w:rsidR="004220DF" w:rsidRPr="00F94FEA" w14:paraId="094D7699"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27E8EE1A" w14:textId="77777777" w:rsidR="004220DF" w:rsidRPr="00F94FEA" w:rsidRDefault="004220DF">
            <w:pPr>
              <w:rPr>
                <w:rStyle w:val="af6"/>
                <w:rFonts w:eastAsiaTheme="minorEastAsia"/>
                <w:rPrChange w:id="8608" w:author="raye" w:date="2018-08-10T15:18:00Z">
                  <w:rPr>
                    <w:rFonts w:ascii="等线" w:eastAsia="等线" w:hAnsi="等线" w:cs="宋体"/>
                    <w:kern w:val="0"/>
                    <w:szCs w:val="21"/>
                  </w:rPr>
                </w:rPrChange>
              </w:rPr>
            </w:pPr>
            <w:r w:rsidRPr="00F94FEA">
              <w:rPr>
                <w:rStyle w:val="af6"/>
                <w:rFonts w:eastAsiaTheme="minorEastAsia"/>
                <w:rPrChange w:id="8609" w:author="raye" w:date="2018-08-10T15:18:00Z">
                  <w:rPr>
                    <w:rFonts w:ascii="等线" w:eastAsia="等线" w:hAnsi="等线" w:cs="宋体"/>
                    <w:kern w:val="0"/>
                    <w:szCs w:val="21"/>
                  </w:rPr>
                </w:rPrChange>
              </w:rPr>
              <w:t>Type of Unit</w:t>
            </w:r>
          </w:p>
        </w:tc>
        <w:tc>
          <w:tcPr>
            <w:tcW w:w="1830" w:type="dxa"/>
            <w:tcBorders>
              <w:top w:val="single" w:sz="4" w:space="0" w:color="auto"/>
              <w:left w:val="single" w:sz="4" w:space="0" w:color="auto"/>
              <w:bottom w:val="single" w:sz="4" w:space="0" w:color="auto"/>
              <w:right w:val="single" w:sz="4" w:space="0" w:color="auto"/>
            </w:tcBorders>
          </w:tcPr>
          <w:p w14:paraId="2E03251A" w14:textId="77777777" w:rsidR="004220DF" w:rsidRPr="00F94FEA" w:rsidRDefault="004220DF">
            <w:pPr>
              <w:rPr>
                <w:rStyle w:val="af6"/>
                <w:rFonts w:eastAsiaTheme="minorEastAsia"/>
                <w:rPrChange w:id="8610" w:author="raye" w:date="2018-08-10T15:18:00Z">
                  <w:rPr>
                    <w:rFonts w:ascii="等线" w:eastAsia="等线" w:hAnsi="等线" w:cs="宋体"/>
                    <w:kern w:val="0"/>
                    <w:szCs w:val="21"/>
                  </w:rPr>
                </w:rPrChange>
              </w:rPr>
            </w:pPr>
            <w:r w:rsidRPr="00F94FEA">
              <w:rPr>
                <w:rStyle w:val="af6"/>
                <w:rFonts w:eastAsiaTheme="minorEastAsia"/>
                <w:rPrChange w:id="8611" w:author="raye" w:date="2018-08-10T15:18:00Z">
                  <w:rPr>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49B31F20" w14:textId="77777777" w:rsidR="004220DF" w:rsidRPr="00F94FEA" w:rsidRDefault="004220DF">
            <w:pPr>
              <w:rPr>
                <w:rStyle w:val="af6"/>
                <w:rFonts w:eastAsiaTheme="minorEastAsia"/>
                <w:rPrChange w:id="8612" w:author="raye" w:date="2018-08-10T15:18:00Z">
                  <w:rPr>
                    <w:rFonts w:ascii="等线" w:eastAsia="等线" w:hAnsi="等线" w:cs="宋体"/>
                    <w:kern w:val="0"/>
                    <w:szCs w:val="21"/>
                  </w:rPr>
                </w:rPrChange>
              </w:rPr>
            </w:pPr>
            <w:r w:rsidRPr="00F94FEA">
              <w:rPr>
                <w:rStyle w:val="af6"/>
                <w:rFonts w:eastAsiaTheme="minorEastAsia"/>
                <w:rPrChange w:id="8613" w:author="raye" w:date="2018-08-10T15:18:00Z">
                  <w:rPr>
                    <w:i/>
                    <w:sz w:val="24"/>
                    <w:szCs w:val="24"/>
                  </w:rPr>
                </w:rPrChange>
              </w:rPr>
              <w:t>Dropdown menu</w:t>
            </w:r>
          </w:p>
        </w:tc>
        <w:tc>
          <w:tcPr>
            <w:tcW w:w="1324" w:type="dxa"/>
            <w:vMerge/>
            <w:tcBorders>
              <w:left w:val="single" w:sz="4" w:space="0" w:color="auto"/>
              <w:right w:val="single" w:sz="4" w:space="0" w:color="auto"/>
            </w:tcBorders>
          </w:tcPr>
          <w:p w14:paraId="77BDEFCE" w14:textId="77777777" w:rsidR="004220DF" w:rsidRPr="00F94FEA" w:rsidRDefault="004220DF">
            <w:pPr>
              <w:rPr>
                <w:rStyle w:val="af6"/>
                <w:rFonts w:eastAsiaTheme="minorEastAsia"/>
                <w:rPrChange w:id="8614" w:author="raye" w:date="2018-08-10T15:18:00Z">
                  <w:rPr>
                    <w:rFonts w:ascii="等线" w:eastAsia="等线" w:hAnsi="等线" w:cs="宋体"/>
                    <w:kern w:val="0"/>
                    <w:szCs w:val="21"/>
                  </w:rPr>
                </w:rPrChange>
              </w:rPr>
            </w:pPr>
          </w:p>
        </w:tc>
        <w:tc>
          <w:tcPr>
            <w:tcW w:w="2336" w:type="dxa"/>
            <w:tcBorders>
              <w:top w:val="single" w:sz="4" w:space="0" w:color="auto"/>
              <w:left w:val="single" w:sz="4" w:space="0" w:color="auto"/>
              <w:bottom w:val="single" w:sz="4" w:space="0" w:color="auto"/>
              <w:right w:val="single" w:sz="4" w:space="0" w:color="auto"/>
            </w:tcBorders>
            <w:noWrap/>
          </w:tcPr>
          <w:p w14:paraId="4CA5A23A" w14:textId="3D103961" w:rsidR="004220DF" w:rsidRPr="00F94FEA" w:rsidRDefault="004220DF">
            <w:pPr>
              <w:rPr>
                <w:rStyle w:val="af6"/>
                <w:rFonts w:eastAsiaTheme="minorEastAsia"/>
                <w:rPrChange w:id="8615" w:author="raye" w:date="2018-08-10T15:18:00Z">
                  <w:rPr>
                    <w:rFonts w:ascii="等线" w:eastAsia="等线" w:hAnsi="等线" w:cs="宋体"/>
                    <w:kern w:val="0"/>
                    <w:szCs w:val="21"/>
                  </w:rPr>
                </w:rPrChange>
              </w:rPr>
            </w:pPr>
            <w:r w:rsidRPr="00F94FEA">
              <w:rPr>
                <w:rStyle w:val="af6"/>
                <w:rFonts w:eastAsiaTheme="minorEastAsia"/>
                <w:rPrChange w:id="8616" w:author="raye" w:date="2018-08-10T15:18:00Z">
                  <w:rPr>
                    <w:rFonts w:ascii="等线" w:eastAsia="等线" w:hAnsi="等线" w:cs="宋体"/>
                    <w:kern w:val="0"/>
                    <w:szCs w:val="21"/>
                  </w:rPr>
                </w:rPrChange>
              </w:rPr>
              <w:t>Admin backend management</w:t>
            </w:r>
          </w:p>
        </w:tc>
      </w:tr>
      <w:tr w:rsidR="004220DF" w:rsidRPr="00F94FEA" w14:paraId="7E019CBD"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7BCB71CB" w14:textId="77777777" w:rsidR="004220DF" w:rsidRPr="00F94FEA" w:rsidRDefault="004220DF">
            <w:pPr>
              <w:rPr>
                <w:rStyle w:val="af6"/>
                <w:rFonts w:eastAsiaTheme="minorEastAsia"/>
                <w:rPrChange w:id="8617" w:author="raye" w:date="2018-08-10T15:18:00Z">
                  <w:rPr>
                    <w:rFonts w:ascii="等线" w:eastAsia="等线" w:hAnsi="等线" w:cs="宋体"/>
                    <w:kern w:val="0"/>
                    <w:szCs w:val="21"/>
                  </w:rPr>
                </w:rPrChange>
              </w:rPr>
            </w:pPr>
            <w:r w:rsidRPr="00F94FEA">
              <w:rPr>
                <w:rStyle w:val="af6"/>
                <w:rFonts w:eastAsiaTheme="minorEastAsia"/>
                <w:rPrChange w:id="8618" w:author="raye" w:date="2018-08-10T15:18:00Z">
                  <w:rPr>
                    <w:rFonts w:ascii="等线" w:eastAsia="等线" w:hAnsi="等线" w:cs="宋体"/>
                    <w:kern w:val="0"/>
                    <w:szCs w:val="21"/>
                  </w:rPr>
                </w:rPrChange>
              </w:rPr>
              <w:t>Quantity / Weight</w:t>
            </w:r>
          </w:p>
          <w:p w14:paraId="46D96B03" w14:textId="77777777" w:rsidR="004220DF" w:rsidRPr="00F94FEA" w:rsidRDefault="004220DF">
            <w:pPr>
              <w:rPr>
                <w:rStyle w:val="af6"/>
                <w:rFonts w:eastAsiaTheme="minorEastAsia"/>
                <w:rPrChange w:id="8619" w:author="raye" w:date="2018-08-10T15:18:00Z">
                  <w:rPr>
                    <w:rFonts w:ascii="等线" w:eastAsia="等线" w:hAnsi="等线" w:cs="宋体"/>
                    <w:kern w:val="0"/>
                    <w:szCs w:val="21"/>
                  </w:rPr>
                </w:rPrChange>
              </w:rPr>
            </w:pPr>
            <w:r w:rsidRPr="00F94FEA">
              <w:rPr>
                <w:rStyle w:val="af6"/>
                <w:rFonts w:eastAsiaTheme="minorEastAsia"/>
                <w:rPrChange w:id="8620" w:author="raye" w:date="2018-08-10T15:18:00Z">
                  <w:rPr>
                    <w:rFonts w:ascii="等线" w:eastAsia="等线" w:hAnsi="等线" w:cs="宋体"/>
                    <w:kern w:val="0"/>
                    <w:szCs w:val="21"/>
                  </w:rPr>
                </w:rPrChange>
              </w:rPr>
              <w:t>(</w:t>
            </w:r>
            <w:r w:rsidRPr="00F94FEA">
              <w:rPr>
                <w:rStyle w:val="af6"/>
                <w:rFonts w:eastAsiaTheme="minorEastAsia" w:hint="eastAsia"/>
                <w:rPrChange w:id="8621" w:author="raye" w:date="2018-08-10T15:18:00Z">
                  <w:rPr>
                    <w:rFonts w:ascii="等线" w:eastAsia="等线" w:hAnsi="等线" w:cs="宋体" w:hint="eastAsia"/>
                    <w:kern w:val="0"/>
                    <w:szCs w:val="21"/>
                  </w:rPr>
                </w:rPrChange>
              </w:rPr>
              <w:t>下拉选某一个名称</w:t>
            </w:r>
            <w:r w:rsidRPr="00F94FEA">
              <w:rPr>
                <w:rStyle w:val="af6"/>
                <w:rFonts w:eastAsiaTheme="minorEastAsia"/>
                <w:rPrChange w:id="8622" w:author="raye" w:date="2018-08-10T15:18:00Z">
                  <w:rPr>
                    <w:rFonts w:ascii="等线" w:eastAsia="等线" w:hAnsi="等线" w:cs="宋体"/>
                    <w:kern w:val="0"/>
                    <w:szCs w:val="21"/>
                  </w:rPr>
                </w:rPrChange>
              </w:rPr>
              <w:t>)</w:t>
            </w:r>
          </w:p>
        </w:tc>
        <w:tc>
          <w:tcPr>
            <w:tcW w:w="1830" w:type="dxa"/>
            <w:tcBorders>
              <w:top w:val="single" w:sz="4" w:space="0" w:color="auto"/>
              <w:left w:val="single" w:sz="4" w:space="0" w:color="auto"/>
              <w:bottom w:val="single" w:sz="4" w:space="0" w:color="auto"/>
              <w:right w:val="single" w:sz="4" w:space="0" w:color="auto"/>
            </w:tcBorders>
          </w:tcPr>
          <w:p w14:paraId="1DEB2C15" w14:textId="77777777" w:rsidR="004220DF" w:rsidRPr="00F94FEA" w:rsidRDefault="004220DF">
            <w:pPr>
              <w:rPr>
                <w:rStyle w:val="af6"/>
                <w:rFonts w:eastAsiaTheme="minorEastAsia"/>
                <w:rPrChange w:id="8623" w:author="raye" w:date="2018-08-10T15:18:00Z">
                  <w:rPr>
                    <w:rFonts w:ascii="等线" w:eastAsia="等线" w:hAnsi="等线" w:cs="宋体"/>
                    <w:kern w:val="0"/>
                    <w:szCs w:val="21"/>
                  </w:rPr>
                </w:rPrChange>
              </w:rPr>
            </w:pPr>
            <w:r w:rsidRPr="00F94FEA">
              <w:rPr>
                <w:rStyle w:val="af6"/>
                <w:rFonts w:eastAsiaTheme="minorEastAsia"/>
                <w:rPrChange w:id="8624" w:author="raye" w:date="2018-08-10T15:18:00Z">
                  <w:rPr>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6206DADF" w14:textId="77777777" w:rsidR="004220DF" w:rsidRPr="00F94FEA" w:rsidRDefault="004220DF">
            <w:pPr>
              <w:rPr>
                <w:rStyle w:val="af6"/>
                <w:rFonts w:eastAsiaTheme="minorEastAsia"/>
                <w:rPrChange w:id="8625" w:author="raye" w:date="2018-08-10T15:18:00Z">
                  <w:rPr>
                    <w:rFonts w:ascii="等线" w:eastAsia="等线" w:hAnsi="等线" w:cs="宋体"/>
                    <w:kern w:val="0"/>
                    <w:szCs w:val="21"/>
                  </w:rPr>
                </w:rPrChange>
              </w:rPr>
            </w:pPr>
            <w:r w:rsidRPr="00F94FEA">
              <w:rPr>
                <w:rStyle w:val="af6"/>
                <w:rFonts w:eastAsiaTheme="minorEastAsia"/>
                <w:rPrChange w:id="8626" w:author="raye" w:date="2018-08-10T15:18:00Z">
                  <w:rPr>
                    <w:i/>
                    <w:sz w:val="24"/>
                    <w:szCs w:val="24"/>
                  </w:rPr>
                </w:rPrChange>
              </w:rPr>
              <w:t>15-digit value</w:t>
            </w:r>
          </w:p>
        </w:tc>
        <w:tc>
          <w:tcPr>
            <w:tcW w:w="1324" w:type="dxa"/>
            <w:vMerge/>
            <w:tcBorders>
              <w:left w:val="single" w:sz="4" w:space="0" w:color="auto"/>
              <w:right w:val="single" w:sz="4" w:space="0" w:color="auto"/>
            </w:tcBorders>
          </w:tcPr>
          <w:p w14:paraId="3C079486" w14:textId="77777777" w:rsidR="004220DF" w:rsidRPr="00F94FEA" w:rsidRDefault="004220DF">
            <w:pPr>
              <w:rPr>
                <w:rStyle w:val="af6"/>
                <w:rFonts w:eastAsiaTheme="minorEastAsia"/>
                <w:rPrChange w:id="8627" w:author="raye" w:date="2018-08-10T15:18:00Z">
                  <w:rPr>
                    <w:rFonts w:ascii="等线" w:eastAsia="等线" w:hAnsi="等线" w:cs="宋体"/>
                    <w:kern w:val="0"/>
                    <w:szCs w:val="21"/>
                  </w:rPr>
                </w:rPrChange>
              </w:rPr>
            </w:pPr>
          </w:p>
        </w:tc>
        <w:tc>
          <w:tcPr>
            <w:tcW w:w="2336" w:type="dxa"/>
            <w:tcBorders>
              <w:top w:val="single" w:sz="4" w:space="0" w:color="auto"/>
              <w:left w:val="single" w:sz="4" w:space="0" w:color="auto"/>
              <w:bottom w:val="single" w:sz="4" w:space="0" w:color="auto"/>
              <w:right w:val="single" w:sz="4" w:space="0" w:color="auto"/>
            </w:tcBorders>
            <w:noWrap/>
          </w:tcPr>
          <w:p w14:paraId="09D9A7A8" w14:textId="16FF06A3" w:rsidR="004220DF" w:rsidRPr="00F94FEA" w:rsidRDefault="004220DF">
            <w:pPr>
              <w:rPr>
                <w:rStyle w:val="af6"/>
                <w:rFonts w:eastAsiaTheme="minorEastAsia"/>
                <w:rPrChange w:id="8628" w:author="raye" w:date="2018-08-10T15:18:00Z">
                  <w:rPr>
                    <w:rFonts w:ascii="等线" w:eastAsia="等线" w:hAnsi="等线" w:cs="宋体"/>
                    <w:kern w:val="0"/>
                    <w:szCs w:val="21"/>
                  </w:rPr>
                </w:rPrChange>
              </w:rPr>
            </w:pPr>
            <w:r w:rsidRPr="00F94FEA">
              <w:rPr>
                <w:rStyle w:val="af6"/>
                <w:rFonts w:eastAsiaTheme="minorEastAsia"/>
                <w:rPrChange w:id="8629" w:author="raye" w:date="2018-08-10T15:18:00Z">
                  <w:rPr>
                    <w:rFonts w:ascii="等线" w:eastAsia="等线" w:hAnsi="等线" w:cs="宋体"/>
                    <w:kern w:val="0"/>
                    <w:szCs w:val="21"/>
                  </w:rPr>
                </w:rPrChange>
              </w:rPr>
              <w:t>Digits allow for 2 decimal points</w:t>
            </w:r>
          </w:p>
        </w:tc>
      </w:tr>
      <w:tr w:rsidR="004220DF" w:rsidRPr="00F94FEA" w14:paraId="6281EB77"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1EE6EE28" w14:textId="77777777" w:rsidR="004220DF" w:rsidRPr="00F94FEA" w:rsidRDefault="004220DF">
            <w:pPr>
              <w:rPr>
                <w:rStyle w:val="af6"/>
                <w:rFonts w:eastAsiaTheme="minorEastAsia"/>
                <w:rPrChange w:id="8630" w:author="raye" w:date="2018-08-10T15:18:00Z">
                  <w:rPr>
                    <w:rFonts w:ascii="等线" w:eastAsia="等线" w:hAnsi="等线" w:cs="宋体"/>
                    <w:kern w:val="0"/>
                    <w:szCs w:val="21"/>
                  </w:rPr>
                </w:rPrChange>
              </w:rPr>
            </w:pPr>
            <w:r w:rsidRPr="00F94FEA">
              <w:rPr>
                <w:rStyle w:val="af6"/>
                <w:rFonts w:eastAsiaTheme="minorEastAsia"/>
                <w:rPrChange w:id="8631" w:author="raye" w:date="2018-08-10T15:18:00Z">
                  <w:rPr>
                    <w:rFonts w:ascii="等线" w:eastAsia="等线" w:hAnsi="等线" w:cs="宋体"/>
                    <w:kern w:val="0"/>
                    <w:szCs w:val="21"/>
                  </w:rPr>
                </w:rPrChange>
              </w:rPr>
              <w:t>Type of Unit</w:t>
            </w:r>
          </w:p>
        </w:tc>
        <w:tc>
          <w:tcPr>
            <w:tcW w:w="1830" w:type="dxa"/>
            <w:tcBorders>
              <w:top w:val="single" w:sz="4" w:space="0" w:color="auto"/>
              <w:left w:val="single" w:sz="4" w:space="0" w:color="auto"/>
              <w:bottom w:val="single" w:sz="4" w:space="0" w:color="auto"/>
              <w:right w:val="single" w:sz="4" w:space="0" w:color="auto"/>
            </w:tcBorders>
          </w:tcPr>
          <w:p w14:paraId="1C4B32CD" w14:textId="77777777" w:rsidR="004220DF" w:rsidRPr="00F94FEA" w:rsidRDefault="004220DF">
            <w:pPr>
              <w:rPr>
                <w:rStyle w:val="af6"/>
                <w:rFonts w:eastAsiaTheme="minorEastAsia"/>
                <w:rPrChange w:id="8632" w:author="raye" w:date="2018-08-10T15:18:00Z">
                  <w:rPr>
                    <w:rFonts w:ascii="等线" w:eastAsia="等线" w:hAnsi="等线" w:cs="宋体"/>
                    <w:kern w:val="0"/>
                    <w:szCs w:val="21"/>
                  </w:rPr>
                </w:rPrChange>
              </w:rPr>
            </w:pPr>
            <w:r w:rsidRPr="00F94FEA">
              <w:rPr>
                <w:rStyle w:val="af6"/>
                <w:rFonts w:eastAsiaTheme="minorEastAsia"/>
                <w:rPrChange w:id="8633" w:author="raye" w:date="2018-08-10T15:18:00Z">
                  <w:rPr>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0BE893C7" w14:textId="77777777" w:rsidR="004220DF" w:rsidRPr="00F94FEA" w:rsidRDefault="004220DF">
            <w:pPr>
              <w:rPr>
                <w:rStyle w:val="af6"/>
                <w:rFonts w:eastAsiaTheme="minorEastAsia"/>
                <w:rPrChange w:id="8634" w:author="raye" w:date="2018-08-10T15:18:00Z">
                  <w:rPr>
                    <w:rFonts w:ascii="等线" w:eastAsia="等线" w:hAnsi="等线" w:cs="宋体"/>
                    <w:kern w:val="0"/>
                    <w:szCs w:val="21"/>
                  </w:rPr>
                </w:rPrChange>
              </w:rPr>
            </w:pPr>
            <w:r w:rsidRPr="00F94FEA">
              <w:rPr>
                <w:rStyle w:val="af6"/>
                <w:rFonts w:eastAsiaTheme="minorEastAsia"/>
                <w:rPrChange w:id="8635" w:author="raye" w:date="2018-08-10T15:18:00Z">
                  <w:rPr>
                    <w:i/>
                    <w:sz w:val="24"/>
                    <w:szCs w:val="24"/>
                  </w:rPr>
                </w:rPrChange>
              </w:rPr>
              <w:t>Dropdown menu</w:t>
            </w:r>
          </w:p>
        </w:tc>
        <w:tc>
          <w:tcPr>
            <w:tcW w:w="1324" w:type="dxa"/>
            <w:vMerge/>
            <w:tcBorders>
              <w:left w:val="single" w:sz="4" w:space="0" w:color="auto"/>
              <w:bottom w:val="single" w:sz="4" w:space="0" w:color="auto"/>
              <w:right w:val="single" w:sz="4" w:space="0" w:color="auto"/>
            </w:tcBorders>
          </w:tcPr>
          <w:p w14:paraId="747A00B2" w14:textId="77777777" w:rsidR="004220DF" w:rsidRPr="00F94FEA" w:rsidRDefault="004220DF">
            <w:pPr>
              <w:rPr>
                <w:rStyle w:val="af6"/>
                <w:rFonts w:eastAsiaTheme="minorEastAsia"/>
                <w:rPrChange w:id="8636" w:author="raye" w:date="2018-08-10T15:18:00Z">
                  <w:rPr>
                    <w:rFonts w:ascii="等线" w:eastAsia="等线" w:hAnsi="等线" w:cs="宋体"/>
                    <w:kern w:val="0"/>
                    <w:szCs w:val="21"/>
                  </w:rPr>
                </w:rPrChange>
              </w:rPr>
            </w:pPr>
          </w:p>
        </w:tc>
        <w:tc>
          <w:tcPr>
            <w:tcW w:w="2336" w:type="dxa"/>
            <w:tcBorders>
              <w:top w:val="single" w:sz="4" w:space="0" w:color="auto"/>
              <w:left w:val="single" w:sz="4" w:space="0" w:color="auto"/>
              <w:bottom w:val="single" w:sz="4" w:space="0" w:color="auto"/>
              <w:right w:val="single" w:sz="4" w:space="0" w:color="auto"/>
            </w:tcBorders>
            <w:noWrap/>
          </w:tcPr>
          <w:p w14:paraId="0779B0D7" w14:textId="53FE27D5" w:rsidR="004220DF" w:rsidRPr="00F94FEA" w:rsidRDefault="004220DF">
            <w:pPr>
              <w:rPr>
                <w:rStyle w:val="af6"/>
                <w:rFonts w:eastAsiaTheme="minorEastAsia"/>
                <w:rPrChange w:id="8637" w:author="raye" w:date="2018-08-10T15:18:00Z">
                  <w:rPr>
                    <w:rFonts w:ascii="等线" w:eastAsia="等线" w:hAnsi="等线" w:cs="宋体"/>
                    <w:kern w:val="0"/>
                    <w:szCs w:val="21"/>
                  </w:rPr>
                </w:rPrChange>
              </w:rPr>
            </w:pPr>
            <w:r w:rsidRPr="00F94FEA">
              <w:rPr>
                <w:rStyle w:val="af6"/>
                <w:rFonts w:eastAsiaTheme="minorEastAsia"/>
                <w:rPrChange w:id="8638" w:author="raye" w:date="2018-08-10T15:18:00Z">
                  <w:rPr>
                    <w:rFonts w:ascii="等线" w:eastAsia="等线" w:hAnsi="等线" w:cs="宋体"/>
                    <w:kern w:val="0"/>
                    <w:szCs w:val="21"/>
                  </w:rPr>
                </w:rPrChange>
              </w:rPr>
              <w:t>Admin backend management</w:t>
            </w:r>
          </w:p>
        </w:tc>
      </w:tr>
      <w:tr w:rsidR="004220DF" w:rsidRPr="00F94FEA" w14:paraId="0A82AAB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2D331963" w14:textId="77777777" w:rsidR="004220DF" w:rsidRPr="00F94FEA" w:rsidRDefault="004220DF">
            <w:pPr>
              <w:rPr>
                <w:rStyle w:val="af6"/>
                <w:rFonts w:eastAsiaTheme="minorEastAsia"/>
                <w:rPrChange w:id="8639" w:author="raye" w:date="2018-08-10T15:18:00Z">
                  <w:rPr>
                    <w:rFonts w:ascii="等线" w:eastAsia="等线" w:hAnsi="等线" w:cs="宋体"/>
                    <w:kern w:val="0"/>
                    <w:szCs w:val="21"/>
                  </w:rPr>
                </w:rPrChange>
              </w:rPr>
            </w:pPr>
            <w:r w:rsidRPr="00F94FEA">
              <w:rPr>
                <w:rStyle w:val="af6"/>
                <w:rFonts w:eastAsiaTheme="minorEastAsia"/>
                <w:rPrChange w:id="8640" w:author="raye" w:date="2018-08-10T15:18:00Z">
                  <w:rPr>
                    <w:rFonts w:ascii="等线" w:eastAsia="等线" w:hAnsi="等线" w:cs="宋体"/>
                    <w:kern w:val="0"/>
                    <w:szCs w:val="21"/>
                  </w:rPr>
                </w:rPrChange>
              </w:rPr>
              <w:t>BL Shipper</w:t>
            </w:r>
          </w:p>
        </w:tc>
        <w:tc>
          <w:tcPr>
            <w:tcW w:w="1830" w:type="dxa"/>
            <w:tcBorders>
              <w:top w:val="single" w:sz="4" w:space="0" w:color="auto"/>
              <w:left w:val="single" w:sz="4" w:space="0" w:color="auto"/>
              <w:bottom w:val="single" w:sz="4" w:space="0" w:color="auto"/>
              <w:right w:val="single" w:sz="4" w:space="0" w:color="auto"/>
            </w:tcBorders>
          </w:tcPr>
          <w:p w14:paraId="1C61A6AF" w14:textId="77777777" w:rsidR="004220DF" w:rsidRPr="00F94FEA" w:rsidRDefault="004220DF">
            <w:pPr>
              <w:rPr>
                <w:rStyle w:val="af6"/>
                <w:rFonts w:eastAsiaTheme="minorEastAsia"/>
                <w:rPrChange w:id="8641" w:author="raye" w:date="2018-08-10T15:18:00Z">
                  <w:rPr>
                    <w:rFonts w:ascii="等线" w:eastAsia="等线" w:hAnsi="等线" w:cs="宋体"/>
                    <w:kern w:val="0"/>
                    <w:szCs w:val="21"/>
                  </w:rPr>
                </w:rPrChange>
              </w:rPr>
            </w:pPr>
            <w:r w:rsidRPr="00F94FEA">
              <w:rPr>
                <w:rStyle w:val="af6"/>
                <w:rFonts w:eastAsiaTheme="minorEastAsia"/>
                <w:rPrChange w:id="8642" w:author="raye" w:date="2018-08-10T15:18:00Z">
                  <w:rPr>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6944587F" w14:textId="77777777" w:rsidR="004220DF" w:rsidRPr="00F94FEA" w:rsidRDefault="004220DF">
            <w:pPr>
              <w:rPr>
                <w:rStyle w:val="af6"/>
                <w:rFonts w:eastAsiaTheme="minorEastAsia"/>
                <w:rPrChange w:id="8643" w:author="raye" w:date="2018-08-10T15:18:00Z">
                  <w:rPr>
                    <w:rFonts w:ascii="等线" w:eastAsia="等线" w:hAnsi="等线" w:cs="宋体"/>
                    <w:kern w:val="0"/>
                    <w:szCs w:val="21"/>
                  </w:rPr>
                </w:rPrChange>
              </w:rPr>
            </w:pPr>
            <w:r w:rsidRPr="00F94FEA">
              <w:rPr>
                <w:rStyle w:val="af6"/>
                <w:rFonts w:eastAsiaTheme="minorEastAsia"/>
                <w:rPrChange w:id="8644" w:author="raye" w:date="2018-08-10T15:18:00Z">
                  <w:rPr>
                    <w:i/>
                    <w:sz w:val="24"/>
                    <w:szCs w:val="24"/>
                  </w:rPr>
                </w:rPrChange>
              </w:rPr>
              <w:t>60-digit characters</w:t>
            </w:r>
          </w:p>
        </w:tc>
        <w:tc>
          <w:tcPr>
            <w:tcW w:w="1324" w:type="dxa"/>
            <w:tcBorders>
              <w:top w:val="single" w:sz="4" w:space="0" w:color="auto"/>
              <w:left w:val="single" w:sz="4" w:space="0" w:color="auto"/>
              <w:bottom w:val="single" w:sz="4" w:space="0" w:color="auto"/>
              <w:right w:val="single" w:sz="4" w:space="0" w:color="auto"/>
            </w:tcBorders>
          </w:tcPr>
          <w:p w14:paraId="7E03E091" w14:textId="77777777" w:rsidR="004220DF" w:rsidRPr="00F94FEA" w:rsidRDefault="004220DF">
            <w:pPr>
              <w:rPr>
                <w:rStyle w:val="af6"/>
                <w:rFonts w:eastAsiaTheme="minorEastAsia"/>
                <w:rPrChange w:id="8645" w:author="raye" w:date="2018-08-10T15:18:00Z">
                  <w:rPr>
                    <w:rFonts w:ascii="等线" w:eastAsia="等线" w:hAnsi="等线" w:cs="宋体"/>
                    <w:kern w:val="0"/>
                    <w:szCs w:val="21"/>
                  </w:rPr>
                </w:rPrChange>
              </w:rPr>
            </w:pPr>
            <w:r w:rsidRPr="00F94FEA">
              <w:rPr>
                <w:rStyle w:val="af6"/>
                <w:rFonts w:eastAsiaTheme="minorEastAsia"/>
                <w:rPrChange w:id="8646" w:author="raye" w:date="2018-08-10T15:18:00Z">
                  <w:rPr>
                    <w:rFonts w:ascii="等线" w:eastAsia="等线" w:hAnsi="等线" w:cs="宋体"/>
                    <w:kern w:val="0"/>
                    <w:szCs w:val="21"/>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75CB121C" w14:textId="77777777" w:rsidR="004220DF" w:rsidRPr="00F94FEA" w:rsidRDefault="004220DF">
            <w:pPr>
              <w:rPr>
                <w:rStyle w:val="af6"/>
                <w:rFonts w:eastAsiaTheme="minorEastAsia"/>
                <w:rPrChange w:id="8647" w:author="raye" w:date="2018-08-10T15:18:00Z">
                  <w:rPr>
                    <w:rFonts w:ascii="等线" w:eastAsia="等线" w:hAnsi="等线" w:cs="宋体"/>
                    <w:kern w:val="0"/>
                    <w:szCs w:val="21"/>
                  </w:rPr>
                </w:rPrChange>
              </w:rPr>
            </w:pPr>
          </w:p>
        </w:tc>
      </w:tr>
      <w:tr w:rsidR="004220DF" w:rsidRPr="00F94FEA" w14:paraId="1ACA8C27"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51DB1F24" w14:textId="77777777" w:rsidR="004220DF" w:rsidRPr="00F94FEA" w:rsidRDefault="004220DF">
            <w:pPr>
              <w:rPr>
                <w:rStyle w:val="af6"/>
                <w:rFonts w:eastAsiaTheme="minorEastAsia"/>
                <w:rPrChange w:id="8648" w:author="raye" w:date="2018-08-10T15:18:00Z">
                  <w:rPr>
                    <w:rFonts w:ascii="等线" w:eastAsia="等线" w:hAnsi="等线" w:cs="宋体"/>
                    <w:kern w:val="0"/>
                    <w:szCs w:val="21"/>
                  </w:rPr>
                </w:rPrChange>
              </w:rPr>
            </w:pPr>
            <w:r w:rsidRPr="00F94FEA">
              <w:rPr>
                <w:rStyle w:val="af6"/>
                <w:rFonts w:eastAsiaTheme="minorEastAsia"/>
                <w:rPrChange w:id="8649" w:author="raye" w:date="2018-08-10T15:18:00Z">
                  <w:rPr>
                    <w:rFonts w:ascii="等线" w:eastAsia="等线" w:hAnsi="等线" w:cs="宋体"/>
                    <w:kern w:val="0"/>
                    <w:szCs w:val="21"/>
                  </w:rPr>
                </w:rPrChange>
              </w:rPr>
              <w:lastRenderedPageBreak/>
              <w:t>BL Consignee</w:t>
            </w:r>
          </w:p>
        </w:tc>
        <w:tc>
          <w:tcPr>
            <w:tcW w:w="1830" w:type="dxa"/>
            <w:tcBorders>
              <w:top w:val="single" w:sz="4" w:space="0" w:color="auto"/>
              <w:left w:val="single" w:sz="4" w:space="0" w:color="auto"/>
              <w:bottom w:val="single" w:sz="4" w:space="0" w:color="auto"/>
              <w:right w:val="single" w:sz="4" w:space="0" w:color="auto"/>
            </w:tcBorders>
          </w:tcPr>
          <w:p w14:paraId="5E4695EC" w14:textId="77777777" w:rsidR="004220DF" w:rsidRPr="00F94FEA" w:rsidRDefault="004220DF">
            <w:pPr>
              <w:rPr>
                <w:rStyle w:val="af6"/>
                <w:rFonts w:eastAsiaTheme="minorEastAsia"/>
                <w:rPrChange w:id="8650" w:author="raye" w:date="2018-08-10T15:18:00Z">
                  <w:rPr>
                    <w:rFonts w:ascii="等线" w:eastAsia="等线" w:hAnsi="等线" w:cs="宋体"/>
                    <w:kern w:val="0"/>
                    <w:szCs w:val="21"/>
                  </w:rPr>
                </w:rPrChange>
              </w:rPr>
            </w:pPr>
            <w:r w:rsidRPr="00F94FEA">
              <w:rPr>
                <w:rStyle w:val="af6"/>
                <w:rFonts w:eastAsiaTheme="minorEastAsia"/>
                <w:rPrChange w:id="8651" w:author="raye" w:date="2018-08-10T15:18:00Z">
                  <w:rPr>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54F26383" w14:textId="77777777" w:rsidR="004220DF" w:rsidRPr="00F94FEA" w:rsidRDefault="004220DF">
            <w:pPr>
              <w:rPr>
                <w:rStyle w:val="af6"/>
                <w:rFonts w:eastAsiaTheme="minorEastAsia"/>
                <w:rPrChange w:id="8652" w:author="raye" w:date="2018-08-10T15:18:00Z">
                  <w:rPr>
                    <w:rFonts w:ascii="等线" w:eastAsia="等线" w:hAnsi="等线" w:cs="宋体"/>
                    <w:kern w:val="0"/>
                    <w:szCs w:val="21"/>
                  </w:rPr>
                </w:rPrChange>
              </w:rPr>
            </w:pPr>
            <w:r w:rsidRPr="00F94FEA">
              <w:rPr>
                <w:rStyle w:val="af6"/>
                <w:rFonts w:eastAsiaTheme="minorEastAsia"/>
                <w:rPrChange w:id="8653" w:author="raye" w:date="2018-08-10T15:18:00Z">
                  <w:rPr>
                    <w:i/>
                    <w:sz w:val="24"/>
                    <w:szCs w:val="24"/>
                  </w:rPr>
                </w:rPrChange>
              </w:rPr>
              <w:t>60-digit characters</w:t>
            </w:r>
          </w:p>
        </w:tc>
        <w:tc>
          <w:tcPr>
            <w:tcW w:w="1324" w:type="dxa"/>
            <w:tcBorders>
              <w:top w:val="single" w:sz="4" w:space="0" w:color="auto"/>
              <w:left w:val="single" w:sz="4" w:space="0" w:color="auto"/>
              <w:bottom w:val="single" w:sz="4" w:space="0" w:color="auto"/>
              <w:right w:val="single" w:sz="4" w:space="0" w:color="auto"/>
            </w:tcBorders>
          </w:tcPr>
          <w:p w14:paraId="71E07E31" w14:textId="77777777" w:rsidR="004220DF" w:rsidRPr="00F94FEA" w:rsidRDefault="004220DF">
            <w:pPr>
              <w:rPr>
                <w:rStyle w:val="af6"/>
                <w:rFonts w:eastAsiaTheme="minorEastAsia"/>
                <w:rPrChange w:id="8654" w:author="raye" w:date="2018-08-10T15:18:00Z">
                  <w:rPr>
                    <w:rFonts w:ascii="等线" w:eastAsia="等线" w:hAnsi="等线" w:cs="宋体"/>
                    <w:kern w:val="0"/>
                    <w:szCs w:val="21"/>
                  </w:rPr>
                </w:rPrChange>
              </w:rPr>
            </w:pPr>
            <w:r w:rsidRPr="00F94FEA">
              <w:rPr>
                <w:rStyle w:val="af6"/>
                <w:rFonts w:eastAsiaTheme="minorEastAsia"/>
                <w:rPrChange w:id="8655" w:author="raye" w:date="2018-08-10T15:18:00Z">
                  <w:rPr>
                    <w:rFonts w:ascii="等线" w:eastAsia="等线" w:hAnsi="等线" w:cs="宋体"/>
                    <w:kern w:val="0"/>
                    <w:szCs w:val="21"/>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4C560354" w14:textId="77777777" w:rsidR="004220DF" w:rsidRPr="00F94FEA" w:rsidRDefault="004220DF">
            <w:pPr>
              <w:rPr>
                <w:rStyle w:val="af6"/>
                <w:rFonts w:eastAsiaTheme="minorEastAsia"/>
                <w:rPrChange w:id="8656" w:author="raye" w:date="2018-08-10T15:18:00Z">
                  <w:rPr>
                    <w:rFonts w:ascii="等线" w:eastAsia="等线" w:hAnsi="等线" w:cs="宋体"/>
                    <w:kern w:val="0"/>
                    <w:szCs w:val="21"/>
                  </w:rPr>
                </w:rPrChange>
              </w:rPr>
            </w:pPr>
          </w:p>
        </w:tc>
      </w:tr>
      <w:tr w:rsidR="004220DF" w:rsidRPr="00F94FEA" w14:paraId="730B3A04"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676F7774" w14:textId="77777777" w:rsidR="004220DF" w:rsidRPr="00F94FEA" w:rsidRDefault="004220DF">
            <w:pPr>
              <w:rPr>
                <w:rStyle w:val="af6"/>
                <w:rFonts w:eastAsiaTheme="minorEastAsia"/>
                <w:rPrChange w:id="8657" w:author="raye" w:date="2018-08-10T15:18:00Z">
                  <w:rPr>
                    <w:rFonts w:ascii="等线" w:eastAsia="等线" w:hAnsi="等线" w:cs="宋体"/>
                    <w:kern w:val="0"/>
                    <w:szCs w:val="21"/>
                  </w:rPr>
                </w:rPrChange>
              </w:rPr>
            </w:pPr>
            <w:r w:rsidRPr="00F94FEA">
              <w:rPr>
                <w:rStyle w:val="af6"/>
                <w:rFonts w:eastAsiaTheme="minorEastAsia"/>
                <w:rPrChange w:id="8658" w:author="raye" w:date="2018-08-10T15:18:00Z">
                  <w:rPr>
                    <w:rFonts w:ascii="等线" w:eastAsia="等线" w:hAnsi="等线" w:cs="宋体"/>
                    <w:kern w:val="0"/>
                    <w:szCs w:val="21"/>
                  </w:rPr>
                </w:rPrChange>
              </w:rPr>
              <w:t>Notify Party</w:t>
            </w:r>
          </w:p>
        </w:tc>
        <w:tc>
          <w:tcPr>
            <w:tcW w:w="1830" w:type="dxa"/>
            <w:tcBorders>
              <w:top w:val="single" w:sz="4" w:space="0" w:color="auto"/>
              <w:left w:val="single" w:sz="4" w:space="0" w:color="auto"/>
              <w:bottom w:val="single" w:sz="4" w:space="0" w:color="auto"/>
              <w:right w:val="single" w:sz="4" w:space="0" w:color="auto"/>
            </w:tcBorders>
          </w:tcPr>
          <w:p w14:paraId="3A467B53" w14:textId="77777777" w:rsidR="004220DF" w:rsidRPr="00F94FEA" w:rsidRDefault="004220DF">
            <w:pPr>
              <w:rPr>
                <w:rStyle w:val="af6"/>
                <w:rFonts w:eastAsiaTheme="minorEastAsia"/>
                <w:rPrChange w:id="8659" w:author="raye" w:date="2018-08-10T15:18:00Z">
                  <w:rPr>
                    <w:rFonts w:ascii="等线" w:eastAsia="等线" w:hAnsi="等线" w:cs="宋体"/>
                    <w:kern w:val="0"/>
                    <w:szCs w:val="21"/>
                  </w:rPr>
                </w:rPrChange>
              </w:rPr>
            </w:pPr>
            <w:r w:rsidRPr="00F94FEA">
              <w:rPr>
                <w:rStyle w:val="af6"/>
                <w:rFonts w:eastAsiaTheme="minorEastAsia"/>
                <w:rPrChange w:id="8660" w:author="raye" w:date="2018-08-10T15:18:00Z">
                  <w:rPr>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3CF6055B" w14:textId="77777777" w:rsidR="004220DF" w:rsidRPr="00F94FEA" w:rsidRDefault="004220DF">
            <w:pPr>
              <w:rPr>
                <w:rStyle w:val="af6"/>
                <w:rFonts w:eastAsiaTheme="minorEastAsia"/>
                <w:rPrChange w:id="8661" w:author="raye" w:date="2018-08-10T15:18:00Z">
                  <w:rPr>
                    <w:rFonts w:ascii="等线" w:eastAsia="等线" w:hAnsi="等线" w:cs="宋体"/>
                    <w:kern w:val="0"/>
                    <w:szCs w:val="21"/>
                  </w:rPr>
                </w:rPrChange>
              </w:rPr>
            </w:pPr>
            <w:r w:rsidRPr="00F94FEA">
              <w:rPr>
                <w:rStyle w:val="af6"/>
                <w:rFonts w:eastAsiaTheme="minorEastAsia"/>
                <w:rPrChange w:id="8662" w:author="raye" w:date="2018-08-10T15:18:00Z">
                  <w:rPr>
                    <w:i/>
                    <w:sz w:val="24"/>
                    <w:szCs w:val="24"/>
                  </w:rPr>
                </w:rPrChange>
              </w:rPr>
              <w:t>100-digit characters</w:t>
            </w:r>
          </w:p>
        </w:tc>
        <w:tc>
          <w:tcPr>
            <w:tcW w:w="1324" w:type="dxa"/>
            <w:tcBorders>
              <w:top w:val="single" w:sz="4" w:space="0" w:color="auto"/>
              <w:left w:val="single" w:sz="4" w:space="0" w:color="auto"/>
              <w:bottom w:val="single" w:sz="4" w:space="0" w:color="auto"/>
              <w:right w:val="single" w:sz="4" w:space="0" w:color="auto"/>
            </w:tcBorders>
          </w:tcPr>
          <w:p w14:paraId="4538449B" w14:textId="77777777" w:rsidR="004220DF" w:rsidRPr="00F94FEA" w:rsidRDefault="004220DF">
            <w:pPr>
              <w:rPr>
                <w:rStyle w:val="af6"/>
                <w:rFonts w:eastAsiaTheme="minorEastAsia"/>
                <w:rPrChange w:id="8663" w:author="raye" w:date="2018-08-10T15:18:00Z">
                  <w:rPr>
                    <w:rFonts w:ascii="等线" w:eastAsia="等线" w:hAnsi="等线" w:cs="宋体"/>
                    <w:kern w:val="0"/>
                    <w:szCs w:val="21"/>
                  </w:rPr>
                </w:rPrChange>
              </w:rPr>
            </w:pPr>
            <w:r w:rsidRPr="00F94FEA">
              <w:rPr>
                <w:rStyle w:val="af6"/>
                <w:rFonts w:eastAsiaTheme="minorEastAsia"/>
                <w:rPrChange w:id="8664" w:author="raye" w:date="2018-08-10T15:18:00Z">
                  <w:rPr>
                    <w:rFonts w:ascii="等线" w:eastAsia="等线" w:hAnsi="等线" w:cs="宋体"/>
                    <w:kern w:val="0"/>
                    <w:szCs w:val="21"/>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1AACD244" w14:textId="77777777" w:rsidR="004220DF" w:rsidRPr="00F94FEA" w:rsidRDefault="004220DF">
            <w:pPr>
              <w:rPr>
                <w:rStyle w:val="af6"/>
                <w:rFonts w:eastAsiaTheme="minorEastAsia"/>
                <w:rPrChange w:id="8665" w:author="raye" w:date="2018-08-10T15:18:00Z">
                  <w:rPr>
                    <w:rFonts w:ascii="等线" w:eastAsia="等线" w:hAnsi="等线" w:cs="宋体"/>
                    <w:kern w:val="0"/>
                    <w:szCs w:val="21"/>
                  </w:rPr>
                </w:rPrChange>
              </w:rPr>
            </w:pPr>
          </w:p>
        </w:tc>
      </w:tr>
      <w:tr w:rsidR="004220DF" w:rsidRPr="00F94FEA" w14:paraId="605D7369"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10BD97F4" w14:textId="77777777" w:rsidR="004220DF" w:rsidRPr="00F94FEA" w:rsidRDefault="004220DF">
            <w:pPr>
              <w:rPr>
                <w:rStyle w:val="af6"/>
                <w:rFonts w:eastAsiaTheme="minorEastAsia"/>
                <w:rPrChange w:id="8666" w:author="raye" w:date="2018-08-10T15:18:00Z">
                  <w:rPr>
                    <w:rFonts w:ascii="等线" w:eastAsia="等线" w:hAnsi="等线" w:cs="宋体"/>
                    <w:kern w:val="0"/>
                    <w:szCs w:val="21"/>
                  </w:rPr>
                </w:rPrChange>
              </w:rPr>
            </w:pPr>
            <w:r w:rsidRPr="00F94FEA">
              <w:rPr>
                <w:rStyle w:val="af6"/>
                <w:rFonts w:eastAsiaTheme="minorEastAsia"/>
                <w:rPrChange w:id="8667" w:author="raye" w:date="2018-08-10T15:18:00Z">
                  <w:rPr>
                    <w:rFonts w:ascii="等线" w:eastAsia="等线" w:hAnsi="等线" w:cs="宋体"/>
                    <w:kern w:val="0"/>
                    <w:szCs w:val="21"/>
                  </w:rPr>
                </w:rPrChange>
              </w:rPr>
              <w:t>Vessel Name / IMO NO.</w:t>
            </w:r>
          </w:p>
        </w:tc>
        <w:tc>
          <w:tcPr>
            <w:tcW w:w="1830" w:type="dxa"/>
            <w:tcBorders>
              <w:top w:val="single" w:sz="4" w:space="0" w:color="auto"/>
              <w:left w:val="single" w:sz="4" w:space="0" w:color="auto"/>
              <w:bottom w:val="single" w:sz="4" w:space="0" w:color="auto"/>
              <w:right w:val="single" w:sz="4" w:space="0" w:color="auto"/>
            </w:tcBorders>
          </w:tcPr>
          <w:p w14:paraId="547B1FB7" w14:textId="77777777" w:rsidR="004220DF" w:rsidRPr="00F94FEA" w:rsidRDefault="004220DF">
            <w:pPr>
              <w:rPr>
                <w:rStyle w:val="af6"/>
                <w:rFonts w:eastAsiaTheme="minorEastAsia"/>
                <w:rPrChange w:id="8668" w:author="raye" w:date="2018-08-10T15:18:00Z">
                  <w:rPr>
                    <w:rFonts w:ascii="等线" w:eastAsia="等线" w:hAnsi="等线" w:cs="宋体"/>
                    <w:kern w:val="0"/>
                    <w:szCs w:val="21"/>
                  </w:rPr>
                </w:rPrChange>
              </w:rPr>
            </w:pPr>
            <w:r w:rsidRPr="00F94FEA">
              <w:rPr>
                <w:rStyle w:val="af6"/>
                <w:rFonts w:eastAsiaTheme="minorEastAsia"/>
                <w:rPrChange w:id="8669" w:author="raye" w:date="2018-08-10T15:18:00Z">
                  <w:rPr>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127C928A" w14:textId="77777777" w:rsidR="004220DF" w:rsidRPr="00F94FEA" w:rsidRDefault="004220DF">
            <w:pPr>
              <w:rPr>
                <w:rStyle w:val="af6"/>
                <w:rFonts w:eastAsiaTheme="minorEastAsia"/>
                <w:rPrChange w:id="8670" w:author="raye" w:date="2018-08-10T15:18:00Z">
                  <w:rPr>
                    <w:rFonts w:ascii="等线" w:eastAsia="等线" w:hAnsi="等线" w:cs="宋体"/>
                    <w:i/>
                    <w:kern w:val="0"/>
                    <w:szCs w:val="21"/>
                  </w:rPr>
                </w:rPrChange>
              </w:rPr>
            </w:pPr>
            <w:r w:rsidRPr="00F94FEA">
              <w:rPr>
                <w:rStyle w:val="af6"/>
                <w:rFonts w:eastAsiaTheme="minorEastAsia"/>
                <w:rPrChange w:id="8671" w:author="raye" w:date="2018-08-10T15:18:00Z">
                  <w:rPr>
                    <w:i/>
                    <w:sz w:val="24"/>
                    <w:szCs w:val="24"/>
                  </w:rPr>
                </w:rPrChange>
              </w:rPr>
              <w:t>100-digit characters/</w:t>
            </w:r>
            <w:r w:rsidRPr="00F94FEA">
              <w:rPr>
                <w:rStyle w:val="af6"/>
                <w:rFonts w:eastAsiaTheme="minorEastAsia"/>
                <w:rPrChange w:id="8672" w:author="raye" w:date="2018-08-10T15:18:00Z">
                  <w:rPr>
                    <w:rFonts w:ascii="等线" w:eastAsia="等线" w:hAnsi="等线" w:cs="宋体"/>
                    <w:i/>
                    <w:kern w:val="0"/>
                    <w:szCs w:val="21"/>
                  </w:rPr>
                </w:rPrChange>
              </w:rPr>
              <w:t>50-digit</w:t>
            </w:r>
          </w:p>
          <w:p w14:paraId="500E708E" w14:textId="77777777" w:rsidR="004220DF" w:rsidRPr="00F94FEA" w:rsidRDefault="004220DF">
            <w:pPr>
              <w:rPr>
                <w:rStyle w:val="af6"/>
                <w:rFonts w:eastAsiaTheme="minorEastAsia"/>
                <w:rPrChange w:id="8673" w:author="raye" w:date="2018-08-10T15:18:00Z">
                  <w:rPr>
                    <w:rFonts w:ascii="等线" w:eastAsia="等线" w:hAnsi="等线" w:cs="宋体"/>
                    <w:kern w:val="0"/>
                    <w:szCs w:val="21"/>
                  </w:rPr>
                </w:rPrChange>
              </w:rPr>
            </w:pPr>
            <w:r w:rsidRPr="00F94FEA">
              <w:rPr>
                <w:rStyle w:val="af6"/>
                <w:rFonts w:eastAsiaTheme="minorEastAsia"/>
                <w:rPrChange w:id="8674" w:author="raye" w:date="2018-08-10T15:18:00Z">
                  <w:rPr>
                    <w:rFonts w:ascii="等线" w:eastAsia="等线" w:hAnsi="等线" w:cs="宋体"/>
                    <w:i/>
                    <w:kern w:val="0"/>
                    <w:szCs w:val="21"/>
                  </w:rPr>
                </w:rPrChange>
              </w:rPr>
              <w:t>number</w:t>
            </w:r>
          </w:p>
        </w:tc>
        <w:tc>
          <w:tcPr>
            <w:tcW w:w="1324" w:type="dxa"/>
            <w:vMerge w:val="restart"/>
            <w:tcBorders>
              <w:top w:val="single" w:sz="4" w:space="0" w:color="auto"/>
              <w:left w:val="single" w:sz="4" w:space="0" w:color="auto"/>
              <w:right w:val="single" w:sz="4" w:space="0" w:color="auto"/>
            </w:tcBorders>
          </w:tcPr>
          <w:p w14:paraId="5500C8CF" w14:textId="77777777" w:rsidR="004220DF" w:rsidRPr="00F94FEA" w:rsidRDefault="004220DF">
            <w:pPr>
              <w:rPr>
                <w:rStyle w:val="af6"/>
                <w:rFonts w:eastAsiaTheme="minorEastAsia"/>
                <w:rPrChange w:id="8675" w:author="raye" w:date="2018-08-10T15:18:00Z">
                  <w:rPr>
                    <w:rFonts w:ascii="等线" w:eastAsia="等线" w:hAnsi="等线" w:cs="宋体"/>
                    <w:kern w:val="0"/>
                    <w:szCs w:val="21"/>
                  </w:rPr>
                </w:rPrChange>
              </w:rPr>
            </w:pPr>
            <w:r w:rsidRPr="00F94FEA">
              <w:rPr>
                <w:rStyle w:val="af6"/>
                <w:rFonts w:eastAsiaTheme="minorEastAsia"/>
                <w:rPrChange w:id="8676" w:author="raye" w:date="2018-08-10T15:18:00Z">
                  <w:rPr>
                    <w:rFonts w:ascii="等线" w:eastAsia="等线" w:hAnsi="等线" w:cs="宋体"/>
                    <w:kern w:val="0"/>
                    <w:szCs w:val="21"/>
                  </w:rPr>
                </w:rPrChange>
              </w:rPr>
              <w:t>Y</w:t>
            </w:r>
          </w:p>
          <w:p w14:paraId="1A248325" w14:textId="77777777" w:rsidR="004220DF" w:rsidRPr="00F94FEA" w:rsidRDefault="004220DF">
            <w:pPr>
              <w:rPr>
                <w:rStyle w:val="af6"/>
                <w:rFonts w:eastAsiaTheme="minorEastAsia"/>
                <w:rPrChange w:id="8677" w:author="raye" w:date="2018-08-10T15:18:00Z">
                  <w:rPr>
                    <w:rFonts w:ascii="等线" w:eastAsia="等线" w:hAnsi="等线" w:cs="宋体"/>
                    <w:kern w:val="0"/>
                    <w:szCs w:val="21"/>
                  </w:rPr>
                </w:rPrChange>
              </w:rPr>
            </w:pPr>
          </w:p>
        </w:tc>
        <w:tc>
          <w:tcPr>
            <w:tcW w:w="2336" w:type="dxa"/>
            <w:tcBorders>
              <w:top w:val="single" w:sz="4" w:space="0" w:color="auto"/>
              <w:left w:val="single" w:sz="4" w:space="0" w:color="auto"/>
              <w:bottom w:val="single" w:sz="4" w:space="0" w:color="auto"/>
              <w:right w:val="single" w:sz="4" w:space="0" w:color="auto"/>
            </w:tcBorders>
            <w:noWrap/>
          </w:tcPr>
          <w:p w14:paraId="05C7E309" w14:textId="584AED98" w:rsidR="004220DF" w:rsidRPr="00F94FEA" w:rsidRDefault="004220DF">
            <w:pPr>
              <w:rPr>
                <w:rStyle w:val="af6"/>
                <w:rFonts w:eastAsiaTheme="minorEastAsia"/>
                <w:rPrChange w:id="8678" w:author="raye" w:date="2018-08-10T15:18:00Z">
                  <w:rPr>
                    <w:rFonts w:ascii="等线" w:eastAsia="等线" w:hAnsi="等线" w:cs="宋体"/>
                    <w:kern w:val="0"/>
                    <w:szCs w:val="21"/>
                  </w:rPr>
                </w:rPrChange>
              </w:rPr>
            </w:pPr>
            <w:r w:rsidRPr="00F94FEA">
              <w:rPr>
                <w:rStyle w:val="af6"/>
                <w:rFonts w:eastAsiaTheme="minorEastAsia"/>
                <w:rPrChange w:id="8679" w:author="raye" w:date="2018-08-10T15:18:00Z">
                  <w:rPr>
                    <w:rFonts w:ascii="等线" w:eastAsia="等线" w:hAnsi="等线" w:cs="宋体"/>
                    <w:kern w:val="0"/>
                    <w:szCs w:val="21"/>
                  </w:rPr>
                </w:rPrChange>
              </w:rPr>
              <w:t>Arabic number /String</w:t>
            </w:r>
          </w:p>
        </w:tc>
      </w:tr>
      <w:tr w:rsidR="004220DF" w:rsidRPr="00F94FEA" w14:paraId="69DBDB6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7C216440" w14:textId="77777777" w:rsidR="004220DF" w:rsidRPr="00F94FEA" w:rsidRDefault="004220DF">
            <w:pPr>
              <w:rPr>
                <w:rStyle w:val="af6"/>
                <w:rFonts w:eastAsiaTheme="minorEastAsia"/>
                <w:rPrChange w:id="8680" w:author="raye" w:date="2018-08-10T15:18:00Z">
                  <w:rPr>
                    <w:rFonts w:ascii="等线" w:eastAsia="等线" w:hAnsi="等线" w:cs="宋体"/>
                    <w:kern w:val="0"/>
                    <w:szCs w:val="21"/>
                  </w:rPr>
                </w:rPrChange>
              </w:rPr>
            </w:pPr>
            <w:r w:rsidRPr="00F94FEA">
              <w:rPr>
                <w:rStyle w:val="af6"/>
                <w:rFonts w:eastAsiaTheme="minorEastAsia"/>
                <w:rPrChange w:id="8681" w:author="raye" w:date="2018-08-10T15:18:00Z">
                  <w:rPr>
                    <w:rFonts w:ascii="等线" w:eastAsia="等线" w:hAnsi="等线" w:cs="宋体"/>
                    <w:kern w:val="0"/>
                    <w:szCs w:val="21"/>
                  </w:rPr>
                </w:rPrChange>
              </w:rPr>
              <w:t>Shipment Date</w:t>
            </w:r>
          </w:p>
        </w:tc>
        <w:tc>
          <w:tcPr>
            <w:tcW w:w="1830" w:type="dxa"/>
            <w:tcBorders>
              <w:top w:val="single" w:sz="4" w:space="0" w:color="auto"/>
              <w:left w:val="single" w:sz="4" w:space="0" w:color="auto"/>
              <w:bottom w:val="single" w:sz="4" w:space="0" w:color="auto"/>
              <w:right w:val="single" w:sz="4" w:space="0" w:color="auto"/>
            </w:tcBorders>
          </w:tcPr>
          <w:p w14:paraId="280FD4AD" w14:textId="77777777" w:rsidR="004220DF" w:rsidRPr="00F94FEA" w:rsidRDefault="004220DF">
            <w:pPr>
              <w:rPr>
                <w:rStyle w:val="af6"/>
                <w:rFonts w:eastAsiaTheme="minorEastAsia"/>
                <w:rPrChange w:id="8682" w:author="raye" w:date="2018-08-10T15:18:00Z">
                  <w:rPr>
                    <w:rFonts w:ascii="等线" w:eastAsia="等线" w:hAnsi="等线" w:cs="宋体"/>
                    <w:kern w:val="0"/>
                    <w:szCs w:val="21"/>
                  </w:rPr>
                </w:rPrChange>
              </w:rPr>
            </w:pPr>
            <w:r w:rsidRPr="00F94FEA">
              <w:rPr>
                <w:rStyle w:val="af6"/>
                <w:rFonts w:eastAsiaTheme="minorEastAsia"/>
                <w:rPrChange w:id="8683" w:author="raye" w:date="2018-08-10T15:18:00Z">
                  <w:rPr>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025EBA35" w14:textId="77777777" w:rsidR="004220DF" w:rsidRPr="00F94FEA" w:rsidRDefault="004220DF">
            <w:pPr>
              <w:rPr>
                <w:rStyle w:val="af6"/>
                <w:rFonts w:eastAsiaTheme="minorEastAsia"/>
                <w:rPrChange w:id="8684" w:author="raye" w:date="2018-08-10T15:18:00Z">
                  <w:rPr>
                    <w:rFonts w:ascii="等线" w:eastAsia="等线" w:hAnsi="等线" w:cs="宋体"/>
                    <w:kern w:val="0"/>
                    <w:szCs w:val="21"/>
                  </w:rPr>
                </w:rPrChange>
              </w:rPr>
            </w:pPr>
            <w:r w:rsidRPr="00F94FEA">
              <w:rPr>
                <w:rStyle w:val="af6"/>
                <w:rFonts w:eastAsiaTheme="minorEastAsia"/>
                <w:rPrChange w:id="8685" w:author="raye" w:date="2018-08-10T15:18:00Z">
                  <w:rPr>
                    <w:rFonts w:ascii="等线" w:eastAsia="等线" w:hAnsi="等线" w:cs="宋体"/>
                    <w:kern w:val="0"/>
                    <w:szCs w:val="21"/>
                  </w:rPr>
                </w:rPrChange>
              </w:rPr>
              <w:t>Datetime</w:t>
            </w:r>
          </w:p>
        </w:tc>
        <w:tc>
          <w:tcPr>
            <w:tcW w:w="1324" w:type="dxa"/>
            <w:vMerge/>
            <w:tcBorders>
              <w:left w:val="single" w:sz="4" w:space="0" w:color="auto"/>
              <w:bottom w:val="single" w:sz="4" w:space="0" w:color="auto"/>
              <w:right w:val="single" w:sz="4" w:space="0" w:color="auto"/>
            </w:tcBorders>
          </w:tcPr>
          <w:p w14:paraId="071A3011" w14:textId="77777777" w:rsidR="004220DF" w:rsidRPr="00F94FEA" w:rsidRDefault="004220DF">
            <w:pPr>
              <w:rPr>
                <w:rStyle w:val="af6"/>
                <w:rFonts w:eastAsiaTheme="minorEastAsia"/>
                <w:rPrChange w:id="8686" w:author="raye" w:date="2018-08-10T15:18:00Z">
                  <w:rPr>
                    <w:rFonts w:ascii="等线" w:eastAsia="等线" w:hAnsi="等线" w:cs="宋体"/>
                    <w:kern w:val="0"/>
                    <w:szCs w:val="21"/>
                  </w:rPr>
                </w:rPrChange>
              </w:rPr>
            </w:pPr>
          </w:p>
        </w:tc>
        <w:tc>
          <w:tcPr>
            <w:tcW w:w="2336" w:type="dxa"/>
            <w:tcBorders>
              <w:top w:val="single" w:sz="4" w:space="0" w:color="auto"/>
              <w:left w:val="single" w:sz="4" w:space="0" w:color="auto"/>
              <w:bottom w:val="single" w:sz="4" w:space="0" w:color="auto"/>
              <w:right w:val="single" w:sz="4" w:space="0" w:color="auto"/>
            </w:tcBorders>
            <w:noWrap/>
          </w:tcPr>
          <w:p w14:paraId="12B2A11F" w14:textId="4D89CA8B" w:rsidR="004220DF" w:rsidRPr="00F94FEA" w:rsidRDefault="004220DF">
            <w:pPr>
              <w:rPr>
                <w:rStyle w:val="af6"/>
                <w:rFonts w:eastAsiaTheme="minorEastAsia"/>
                <w:rPrChange w:id="8687" w:author="raye" w:date="2018-08-10T15:18:00Z">
                  <w:rPr>
                    <w:i/>
                    <w:sz w:val="24"/>
                    <w:szCs w:val="24"/>
                  </w:rPr>
                </w:rPrChange>
              </w:rPr>
            </w:pPr>
            <w:r w:rsidRPr="00F94FEA">
              <w:rPr>
                <w:rStyle w:val="af6"/>
                <w:rFonts w:eastAsiaTheme="minorEastAsia"/>
                <w:rPrChange w:id="8688" w:author="raye" w:date="2018-08-10T15:18:00Z">
                  <w:rPr>
                    <w:i/>
                    <w:sz w:val="24"/>
                    <w:szCs w:val="24"/>
                  </w:rPr>
                </w:rPrChange>
              </w:rPr>
              <w:t xml:space="preserve">Display in the format of yyyy-mm-dd; </w:t>
            </w:r>
          </w:p>
        </w:tc>
      </w:tr>
      <w:tr w:rsidR="004220DF" w:rsidRPr="00F94FEA" w14:paraId="2E491F8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327D9F88" w14:textId="77777777" w:rsidR="004220DF" w:rsidRPr="00F94FEA" w:rsidRDefault="004220DF">
            <w:pPr>
              <w:rPr>
                <w:rStyle w:val="af6"/>
                <w:rFonts w:eastAsiaTheme="minorEastAsia"/>
                <w:rPrChange w:id="8689" w:author="raye" w:date="2018-08-10T15:18:00Z">
                  <w:rPr>
                    <w:rFonts w:ascii="等线" w:eastAsia="等线" w:hAnsi="等线" w:cs="宋体"/>
                    <w:kern w:val="0"/>
                    <w:szCs w:val="21"/>
                  </w:rPr>
                </w:rPrChange>
              </w:rPr>
            </w:pPr>
            <w:r w:rsidRPr="00F94FEA">
              <w:rPr>
                <w:rStyle w:val="af6"/>
                <w:rFonts w:eastAsiaTheme="minorEastAsia"/>
                <w:rPrChange w:id="8690" w:author="raye" w:date="2018-08-10T15:18:00Z">
                  <w:rPr>
                    <w:rFonts w:ascii="等线" w:eastAsia="等线" w:hAnsi="等线" w:cs="宋体"/>
                    <w:kern w:val="0"/>
                    <w:szCs w:val="21"/>
                  </w:rPr>
                </w:rPrChange>
              </w:rPr>
              <w:t>Transshipment Vessel</w:t>
            </w:r>
          </w:p>
        </w:tc>
        <w:tc>
          <w:tcPr>
            <w:tcW w:w="1830" w:type="dxa"/>
            <w:tcBorders>
              <w:top w:val="single" w:sz="4" w:space="0" w:color="auto"/>
              <w:left w:val="single" w:sz="4" w:space="0" w:color="auto"/>
              <w:bottom w:val="single" w:sz="4" w:space="0" w:color="auto"/>
              <w:right w:val="single" w:sz="4" w:space="0" w:color="auto"/>
            </w:tcBorders>
          </w:tcPr>
          <w:p w14:paraId="185DE5BF" w14:textId="77777777" w:rsidR="004220DF" w:rsidRPr="00F94FEA" w:rsidRDefault="004220DF">
            <w:pPr>
              <w:rPr>
                <w:rStyle w:val="af6"/>
                <w:rFonts w:eastAsiaTheme="minorEastAsia"/>
                <w:rPrChange w:id="8691" w:author="raye" w:date="2018-08-10T15:18:00Z">
                  <w:rPr>
                    <w:rFonts w:ascii="等线" w:eastAsia="等线" w:hAnsi="等线" w:cs="宋体"/>
                    <w:kern w:val="0"/>
                    <w:szCs w:val="21"/>
                  </w:rPr>
                </w:rPrChange>
              </w:rPr>
            </w:pPr>
            <w:r w:rsidRPr="00F94FEA">
              <w:rPr>
                <w:rStyle w:val="af6"/>
                <w:rFonts w:eastAsiaTheme="minorEastAsia"/>
                <w:rPrChange w:id="8692" w:author="raye" w:date="2018-08-10T15:18:00Z">
                  <w:rPr>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654392D9" w14:textId="77777777" w:rsidR="004220DF" w:rsidRPr="00F94FEA" w:rsidRDefault="004220DF">
            <w:pPr>
              <w:rPr>
                <w:rStyle w:val="af6"/>
                <w:rFonts w:eastAsiaTheme="minorEastAsia"/>
                <w:rPrChange w:id="8693" w:author="raye" w:date="2018-08-10T15:18:00Z">
                  <w:rPr>
                    <w:rFonts w:ascii="等线" w:eastAsia="等线" w:hAnsi="等线" w:cs="宋体"/>
                    <w:kern w:val="0"/>
                    <w:szCs w:val="21"/>
                  </w:rPr>
                </w:rPrChange>
              </w:rPr>
            </w:pPr>
            <w:r w:rsidRPr="00F94FEA">
              <w:rPr>
                <w:rStyle w:val="af6"/>
                <w:rFonts w:eastAsiaTheme="minorEastAsia"/>
                <w:rPrChange w:id="8694" w:author="raye" w:date="2018-08-10T15:18:00Z">
                  <w:rPr>
                    <w:i/>
                    <w:sz w:val="24"/>
                    <w:szCs w:val="24"/>
                  </w:rPr>
                </w:rPrChange>
              </w:rPr>
              <w:t>100-digit characters</w:t>
            </w:r>
          </w:p>
        </w:tc>
        <w:tc>
          <w:tcPr>
            <w:tcW w:w="1324" w:type="dxa"/>
            <w:vMerge w:val="restart"/>
            <w:tcBorders>
              <w:top w:val="single" w:sz="4" w:space="0" w:color="auto"/>
              <w:left w:val="single" w:sz="4" w:space="0" w:color="auto"/>
              <w:right w:val="single" w:sz="4" w:space="0" w:color="auto"/>
            </w:tcBorders>
          </w:tcPr>
          <w:p w14:paraId="6C656D17" w14:textId="77777777" w:rsidR="004220DF" w:rsidRPr="00F94FEA" w:rsidRDefault="004220DF">
            <w:pPr>
              <w:rPr>
                <w:rStyle w:val="af6"/>
                <w:rFonts w:eastAsiaTheme="minorEastAsia"/>
                <w:rPrChange w:id="8695" w:author="raye" w:date="2018-08-10T15:18:00Z">
                  <w:rPr>
                    <w:rFonts w:ascii="等线" w:eastAsia="等线" w:hAnsi="等线" w:cs="宋体"/>
                    <w:kern w:val="0"/>
                    <w:szCs w:val="21"/>
                  </w:rPr>
                </w:rPrChange>
              </w:rPr>
            </w:pPr>
            <w:r w:rsidRPr="00F94FEA">
              <w:rPr>
                <w:rStyle w:val="af6"/>
                <w:rFonts w:eastAsiaTheme="minorEastAsia"/>
                <w:rPrChange w:id="8696" w:author="raye" w:date="2018-08-10T15:18:00Z">
                  <w:rPr>
                    <w:rFonts w:ascii="等线" w:eastAsia="等线" w:hAnsi="等线" w:cs="宋体"/>
                    <w:kern w:val="0"/>
                    <w:szCs w:val="21"/>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0A16F888" w14:textId="77777777" w:rsidR="004220DF" w:rsidRPr="00F94FEA" w:rsidRDefault="004220DF">
            <w:pPr>
              <w:rPr>
                <w:rStyle w:val="af6"/>
                <w:rFonts w:eastAsiaTheme="minorEastAsia"/>
                <w:rPrChange w:id="8697" w:author="raye" w:date="2018-08-10T15:18:00Z">
                  <w:rPr>
                    <w:rFonts w:ascii="等线" w:eastAsia="等线" w:hAnsi="等线" w:cs="宋体"/>
                    <w:kern w:val="0"/>
                    <w:szCs w:val="21"/>
                  </w:rPr>
                </w:rPrChange>
              </w:rPr>
            </w:pPr>
          </w:p>
        </w:tc>
      </w:tr>
      <w:tr w:rsidR="004220DF" w:rsidRPr="00F94FEA" w14:paraId="56F942C1"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464C02CB" w14:textId="77777777" w:rsidR="004220DF" w:rsidRPr="00F94FEA" w:rsidRDefault="004220DF">
            <w:pPr>
              <w:rPr>
                <w:rStyle w:val="af6"/>
                <w:rFonts w:eastAsiaTheme="minorEastAsia"/>
                <w:rPrChange w:id="8698" w:author="raye" w:date="2018-08-10T15:18:00Z">
                  <w:rPr>
                    <w:rFonts w:ascii="等线" w:eastAsia="等线" w:hAnsi="等线" w:cs="宋体"/>
                    <w:kern w:val="0"/>
                    <w:szCs w:val="21"/>
                  </w:rPr>
                </w:rPrChange>
              </w:rPr>
            </w:pPr>
            <w:r w:rsidRPr="00F94FEA">
              <w:rPr>
                <w:rStyle w:val="af6"/>
                <w:rFonts w:eastAsiaTheme="minorEastAsia"/>
                <w:rPrChange w:id="8699" w:author="raye" w:date="2018-08-10T15:18:00Z">
                  <w:rPr>
                    <w:rFonts w:ascii="等线" w:eastAsia="等线" w:hAnsi="等线" w:cs="宋体"/>
                    <w:kern w:val="0"/>
                    <w:szCs w:val="21"/>
                  </w:rPr>
                </w:rPrChange>
              </w:rPr>
              <w:t>Transshipment Date</w:t>
            </w:r>
          </w:p>
        </w:tc>
        <w:tc>
          <w:tcPr>
            <w:tcW w:w="1830" w:type="dxa"/>
            <w:tcBorders>
              <w:top w:val="single" w:sz="4" w:space="0" w:color="auto"/>
              <w:left w:val="single" w:sz="4" w:space="0" w:color="auto"/>
              <w:bottom w:val="single" w:sz="4" w:space="0" w:color="auto"/>
              <w:right w:val="single" w:sz="4" w:space="0" w:color="auto"/>
            </w:tcBorders>
          </w:tcPr>
          <w:p w14:paraId="6D1403C7" w14:textId="77777777" w:rsidR="004220DF" w:rsidRPr="00F94FEA" w:rsidRDefault="004220DF">
            <w:pPr>
              <w:rPr>
                <w:rStyle w:val="af6"/>
                <w:rFonts w:eastAsiaTheme="minorEastAsia"/>
                <w:rPrChange w:id="8700" w:author="raye" w:date="2018-08-10T15:18:00Z">
                  <w:rPr>
                    <w:rFonts w:ascii="等线" w:eastAsia="等线" w:hAnsi="等线" w:cs="宋体"/>
                    <w:kern w:val="0"/>
                    <w:szCs w:val="21"/>
                  </w:rPr>
                </w:rPrChange>
              </w:rPr>
            </w:pPr>
            <w:r w:rsidRPr="00F94FEA">
              <w:rPr>
                <w:rStyle w:val="af6"/>
                <w:rFonts w:eastAsiaTheme="minorEastAsia"/>
                <w:rPrChange w:id="8701" w:author="raye" w:date="2018-08-10T15:18:00Z">
                  <w:rPr>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33E1E7EC" w14:textId="77777777" w:rsidR="004220DF" w:rsidRPr="00F94FEA" w:rsidRDefault="004220DF">
            <w:pPr>
              <w:rPr>
                <w:rStyle w:val="af6"/>
                <w:rFonts w:eastAsiaTheme="minorEastAsia"/>
                <w:rPrChange w:id="8702" w:author="raye" w:date="2018-08-10T15:18:00Z">
                  <w:rPr>
                    <w:rFonts w:ascii="等线" w:eastAsia="等线" w:hAnsi="等线" w:cs="宋体"/>
                    <w:kern w:val="0"/>
                    <w:szCs w:val="21"/>
                  </w:rPr>
                </w:rPrChange>
              </w:rPr>
            </w:pPr>
            <w:r w:rsidRPr="00F94FEA">
              <w:rPr>
                <w:rStyle w:val="af6"/>
                <w:rFonts w:eastAsiaTheme="minorEastAsia"/>
                <w:rPrChange w:id="8703" w:author="raye" w:date="2018-08-10T15:18:00Z">
                  <w:rPr>
                    <w:rFonts w:ascii="等线" w:eastAsia="等线" w:hAnsi="等线" w:cs="宋体"/>
                    <w:kern w:val="0"/>
                    <w:szCs w:val="21"/>
                  </w:rPr>
                </w:rPrChange>
              </w:rPr>
              <w:t>Datetime</w:t>
            </w:r>
          </w:p>
        </w:tc>
        <w:tc>
          <w:tcPr>
            <w:tcW w:w="1324" w:type="dxa"/>
            <w:vMerge/>
            <w:tcBorders>
              <w:left w:val="single" w:sz="4" w:space="0" w:color="auto"/>
              <w:bottom w:val="single" w:sz="4" w:space="0" w:color="auto"/>
              <w:right w:val="single" w:sz="4" w:space="0" w:color="auto"/>
            </w:tcBorders>
          </w:tcPr>
          <w:p w14:paraId="7C8B21AC" w14:textId="77777777" w:rsidR="004220DF" w:rsidRPr="00F94FEA" w:rsidRDefault="004220DF">
            <w:pPr>
              <w:rPr>
                <w:rStyle w:val="af6"/>
                <w:rFonts w:eastAsiaTheme="minorEastAsia"/>
                <w:rPrChange w:id="8704" w:author="raye" w:date="2018-08-10T15:18:00Z">
                  <w:rPr>
                    <w:rFonts w:ascii="等线" w:eastAsia="等线" w:hAnsi="等线" w:cs="宋体"/>
                    <w:kern w:val="0"/>
                    <w:szCs w:val="21"/>
                  </w:rPr>
                </w:rPrChange>
              </w:rPr>
            </w:pPr>
          </w:p>
        </w:tc>
        <w:tc>
          <w:tcPr>
            <w:tcW w:w="2336" w:type="dxa"/>
            <w:tcBorders>
              <w:top w:val="single" w:sz="4" w:space="0" w:color="auto"/>
              <w:left w:val="single" w:sz="4" w:space="0" w:color="auto"/>
              <w:bottom w:val="single" w:sz="4" w:space="0" w:color="auto"/>
              <w:right w:val="single" w:sz="4" w:space="0" w:color="auto"/>
            </w:tcBorders>
            <w:noWrap/>
          </w:tcPr>
          <w:p w14:paraId="0097B4A1" w14:textId="3A2C06AC" w:rsidR="004220DF" w:rsidRPr="00F94FEA" w:rsidRDefault="004220DF">
            <w:pPr>
              <w:rPr>
                <w:rStyle w:val="af6"/>
                <w:rFonts w:eastAsiaTheme="minorEastAsia"/>
                <w:rPrChange w:id="8705" w:author="raye" w:date="2018-08-10T15:18:00Z">
                  <w:rPr>
                    <w:rFonts w:ascii="等线" w:eastAsia="等线" w:hAnsi="等线" w:cs="宋体"/>
                    <w:kern w:val="0"/>
                    <w:szCs w:val="21"/>
                  </w:rPr>
                </w:rPrChange>
              </w:rPr>
            </w:pPr>
            <w:r w:rsidRPr="00F94FEA">
              <w:rPr>
                <w:rStyle w:val="af6"/>
                <w:rFonts w:eastAsiaTheme="minorEastAsia"/>
                <w:rPrChange w:id="8706" w:author="raye" w:date="2018-08-10T15:18:00Z">
                  <w:rPr>
                    <w:i/>
                    <w:sz w:val="24"/>
                    <w:szCs w:val="24"/>
                  </w:rPr>
                </w:rPrChange>
              </w:rPr>
              <w:t xml:space="preserve">Display in the format of yyyy-mm-dd; </w:t>
            </w:r>
          </w:p>
        </w:tc>
      </w:tr>
      <w:tr w:rsidR="004220DF" w:rsidRPr="00F94FEA" w14:paraId="40C1FD11"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3382BDC8" w14:textId="77777777" w:rsidR="004220DF" w:rsidRPr="00F94FEA" w:rsidRDefault="004220DF">
            <w:pPr>
              <w:rPr>
                <w:rStyle w:val="af6"/>
                <w:rFonts w:eastAsiaTheme="minorEastAsia"/>
                <w:rPrChange w:id="8707" w:author="raye" w:date="2018-08-10T15:18:00Z">
                  <w:rPr>
                    <w:rFonts w:ascii="等线" w:eastAsia="等线" w:hAnsi="等线" w:cs="宋体"/>
                    <w:kern w:val="0"/>
                    <w:szCs w:val="21"/>
                  </w:rPr>
                </w:rPrChange>
              </w:rPr>
            </w:pPr>
            <w:r w:rsidRPr="00F94FEA">
              <w:rPr>
                <w:rStyle w:val="af6"/>
                <w:rFonts w:eastAsiaTheme="minorEastAsia"/>
                <w:rPrChange w:id="8708" w:author="raye" w:date="2018-08-10T15:18:00Z">
                  <w:rPr>
                    <w:rFonts w:ascii="等线" w:eastAsia="等线" w:hAnsi="等线" w:cs="宋体"/>
                    <w:kern w:val="0"/>
                    <w:szCs w:val="21"/>
                  </w:rPr>
                </w:rPrChange>
              </w:rPr>
              <w:t>Forwarding Agent</w:t>
            </w:r>
          </w:p>
        </w:tc>
        <w:tc>
          <w:tcPr>
            <w:tcW w:w="1830" w:type="dxa"/>
            <w:tcBorders>
              <w:top w:val="single" w:sz="4" w:space="0" w:color="auto"/>
              <w:left w:val="single" w:sz="4" w:space="0" w:color="auto"/>
              <w:bottom w:val="single" w:sz="4" w:space="0" w:color="auto"/>
              <w:right w:val="single" w:sz="4" w:space="0" w:color="auto"/>
            </w:tcBorders>
          </w:tcPr>
          <w:p w14:paraId="39B77487" w14:textId="77777777" w:rsidR="004220DF" w:rsidRPr="00F94FEA" w:rsidRDefault="004220DF">
            <w:pPr>
              <w:rPr>
                <w:rStyle w:val="af6"/>
                <w:rFonts w:eastAsiaTheme="minorEastAsia"/>
                <w:rPrChange w:id="8709" w:author="raye" w:date="2018-08-10T15:18:00Z">
                  <w:rPr>
                    <w:rFonts w:ascii="等线" w:eastAsia="等线" w:hAnsi="等线" w:cs="宋体"/>
                    <w:kern w:val="0"/>
                    <w:szCs w:val="21"/>
                  </w:rPr>
                </w:rPrChange>
              </w:rPr>
            </w:pPr>
            <w:r w:rsidRPr="00F94FEA">
              <w:rPr>
                <w:rStyle w:val="af6"/>
                <w:rFonts w:eastAsiaTheme="minorEastAsia"/>
                <w:rPrChange w:id="8710" w:author="raye" w:date="2018-08-10T15:18:00Z">
                  <w:rPr>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4DFE34D6" w14:textId="77777777" w:rsidR="004220DF" w:rsidRPr="00F94FEA" w:rsidRDefault="004220DF">
            <w:pPr>
              <w:rPr>
                <w:rStyle w:val="af6"/>
                <w:rFonts w:eastAsiaTheme="minorEastAsia"/>
                <w:rPrChange w:id="8711" w:author="raye" w:date="2018-08-10T15:18:00Z">
                  <w:rPr>
                    <w:rFonts w:ascii="等线" w:eastAsia="等线" w:hAnsi="等线" w:cs="宋体"/>
                    <w:kern w:val="0"/>
                    <w:szCs w:val="21"/>
                  </w:rPr>
                </w:rPrChange>
              </w:rPr>
            </w:pPr>
            <w:r w:rsidRPr="00F94FEA">
              <w:rPr>
                <w:rStyle w:val="af6"/>
                <w:rFonts w:eastAsiaTheme="minorEastAsia"/>
                <w:rPrChange w:id="8712" w:author="raye" w:date="2018-08-10T15:18:00Z">
                  <w:rPr>
                    <w:i/>
                    <w:sz w:val="24"/>
                    <w:szCs w:val="24"/>
                  </w:rPr>
                </w:rPrChange>
              </w:rPr>
              <w:t>100-digit characters</w:t>
            </w:r>
          </w:p>
        </w:tc>
        <w:tc>
          <w:tcPr>
            <w:tcW w:w="1324" w:type="dxa"/>
            <w:tcBorders>
              <w:top w:val="single" w:sz="4" w:space="0" w:color="auto"/>
              <w:left w:val="single" w:sz="4" w:space="0" w:color="auto"/>
              <w:bottom w:val="single" w:sz="4" w:space="0" w:color="auto"/>
              <w:right w:val="single" w:sz="4" w:space="0" w:color="auto"/>
            </w:tcBorders>
          </w:tcPr>
          <w:p w14:paraId="2C3DCEC2" w14:textId="77777777" w:rsidR="004220DF" w:rsidRPr="00F94FEA" w:rsidRDefault="004220DF">
            <w:pPr>
              <w:rPr>
                <w:rStyle w:val="af6"/>
                <w:rFonts w:eastAsiaTheme="minorEastAsia"/>
                <w:rPrChange w:id="8713" w:author="raye" w:date="2018-08-10T15:18:00Z">
                  <w:rPr>
                    <w:rFonts w:ascii="等线" w:eastAsia="等线" w:hAnsi="等线" w:cs="宋体"/>
                    <w:kern w:val="0"/>
                    <w:szCs w:val="21"/>
                  </w:rPr>
                </w:rPrChange>
              </w:rPr>
            </w:pPr>
            <w:r w:rsidRPr="00F94FEA">
              <w:rPr>
                <w:rStyle w:val="af6"/>
                <w:rFonts w:eastAsiaTheme="minorEastAsia"/>
                <w:rPrChange w:id="8714" w:author="raye" w:date="2018-08-10T15:18:00Z">
                  <w:rPr>
                    <w:rFonts w:ascii="等线" w:eastAsia="等线" w:hAnsi="等线" w:cs="宋体"/>
                    <w:kern w:val="0"/>
                    <w:szCs w:val="21"/>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5A31BA39" w14:textId="77777777" w:rsidR="004220DF" w:rsidRPr="00F94FEA" w:rsidRDefault="004220DF">
            <w:pPr>
              <w:rPr>
                <w:rStyle w:val="af6"/>
                <w:rFonts w:eastAsiaTheme="minorEastAsia"/>
                <w:rPrChange w:id="8715" w:author="raye" w:date="2018-08-10T15:18:00Z">
                  <w:rPr>
                    <w:rFonts w:ascii="等线" w:eastAsia="等线" w:hAnsi="等线" w:cs="宋体"/>
                    <w:kern w:val="0"/>
                    <w:szCs w:val="21"/>
                  </w:rPr>
                </w:rPrChange>
              </w:rPr>
            </w:pPr>
          </w:p>
        </w:tc>
      </w:tr>
      <w:tr w:rsidR="004220DF" w:rsidRPr="00F94FEA" w14:paraId="11DF295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6D163F47" w14:textId="77777777" w:rsidR="004220DF" w:rsidRPr="00F94FEA" w:rsidRDefault="004220DF">
            <w:pPr>
              <w:rPr>
                <w:rStyle w:val="af6"/>
                <w:rFonts w:eastAsiaTheme="minorEastAsia"/>
                <w:rPrChange w:id="8716" w:author="raye" w:date="2018-08-10T15:18:00Z">
                  <w:rPr>
                    <w:rFonts w:ascii="等线" w:eastAsia="等线" w:hAnsi="等线" w:cs="宋体"/>
                    <w:kern w:val="0"/>
                    <w:szCs w:val="21"/>
                  </w:rPr>
                </w:rPrChange>
              </w:rPr>
            </w:pPr>
            <w:r w:rsidRPr="00F94FEA">
              <w:rPr>
                <w:rStyle w:val="af6"/>
                <w:rFonts w:eastAsiaTheme="minorEastAsia"/>
                <w:rPrChange w:id="8717" w:author="raye" w:date="2018-08-10T15:18:00Z">
                  <w:rPr>
                    <w:rFonts w:ascii="等线" w:eastAsia="等线" w:hAnsi="等线" w:cs="宋体"/>
                    <w:kern w:val="0"/>
                    <w:szCs w:val="21"/>
                  </w:rPr>
                </w:rPrChange>
              </w:rPr>
              <w:t>Destination Agent</w:t>
            </w:r>
          </w:p>
        </w:tc>
        <w:tc>
          <w:tcPr>
            <w:tcW w:w="1830" w:type="dxa"/>
            <w:tcBorders>
              <w:top w:val="single" w:sz="4" w:space="0" w:color="auto"/>
              <w:left w:val="single" w:sz="4" w:space="0" w:color="auto"/>
              <w:bottom w:val="single" w:sz="4" w:space="0" w:color="auto"/>
              <w:right w:val="single" w:sz="4" w:space="0" w:color="auto"/>
            </w:tcBorders>
          </w:tcPr>
          <w:p w14:paraId="09867949" w14:textId="77777777" w:rsidR="004220DF" w:rsidRPr="00F94FEA" w:rsidRDefault="004220DF">
            <w:pPr>
              <w:rPr>
                <w:rStyle w:val="af6"/>
                <w:rFonts w:eastAsiaTheme="minorEastAsia"/>
                <w:rPrChange w:id="8718" w:author="raye" w:date="2018-08-10T15:18:00Z">
                  <w:rPr>
                    <w:rFonts w:ascii="等线" w:eastAsia="等线" w:hAnsi="等线" w:cs="宋体"/>
                    <w:kern w:val="0"/>
                    <w:szCs w:val="21"/>
                  </w:rPr>
                </w:rPrChange>
              </w:rPr>
            </w:pPr>
            <w:r w:rsidRPr="00F94FEA">
              <w:rPr>
                <w:rStyle w:val="af6"/>
                <w:rFonts w:eastAsiaTheme="minorEastAsia"/>
                <w:rPrChange w:id="8719" w:author="raye" w:date="2018-08-10T15:18:00Z">
                  <w:rPr>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06E7ADFB" w14:textId="77777777" w:rsidR="004220DF" w:rsidRPr="00F94FEA" w:rsidRDefault="004220DF">
            <w:pPr>
              <w:rPr>
                <w:rStyle w:val="af6"/>
                <w:rFonts w:eastAsiaTheme="minorEastAsia"/>
                <w:rPrChange w:id="8720" w:author="raye" w:date="2018-08-10T15:18:00Z">
                  <w:rPr>
                    <w:rFonts w:ascii="等线" w:eastAsia="等线" w:hAnsi="等线" w:cs="宋体"/>
                    <w:kern w:val="0"/>
                    <w:szCs w:val="21"/>
                  </w:rPr>
                </w:rPrChange>
              </w:rPr>
            </w:pPr>
            <w:r w:rsidRPr="00F94FEA">
              <w:rPr>
                <w:rStyle w:val="af6"/>
                <w:rFonts w:eastAsiaTheme="minorEastAsia"/>
                <w:rPrChange w:id="8721" w:author="raye" w:date="2018-08-10T15:18:00Z">
                  <w:rPr>
                    <w:i/>
                    <w:sz w:val="24"/>
                    <w:szCs w:val="24"/>
                  </w:rPr>
                </w:rPrChange>
              </w:rPr>
              <w:t>100-digit characters</w:t>
            </w:r>
          </w:p>
        </w:tc>
        <w:tc>
          <w:tcPr>
            <w:tcW w:w="1324" w:type="dxa"/>
            <w:tcBorders>
              <w:top w:val="single" w:sz="4" w:space="0" w:color="auto"/>
              <w:left w:val="single" w:sz="4" w:space="0" w:color="auto"/>
              <w:bottom w:val="single" w:sz="4" w:space="0" w:color="auto"/>
              <w:right w:val="single" w:sz="4" w:space="0" w:color="auto"/>
            </w:tcBorders>
          </w:tcPr>
          <w:p w14:paraId="010A1C1A" w14:textId="77777777" w:rsidR="004220DF" w:rsidRPr="00F94FEA" w:rsidRDefault="004220DF">
            <w:pPr>
              <w:rPr>
                <w:rStyle w:val="af6"/>
                <w:rFonts w:eastAsiaTheme="minorEastAsia"/>
                <w:rPrChange w:id="8722" w:author="raye" w:date="2018-08-10T15:18:00Z">
                  <w:rPr>
                    <w:rFonts w:ascii="等线" w:eastAsia="等线" w:hAnsi="等线" w:cs="宋体"/>
                    <w:kern w:val="0"/>
                    <w:szCs w:val="21"/>
                  </w:rPr>
                </w:rPrChange>
              </w:rPr>
            </w:pPr>
            <w:r w:rsidRPr="00F94FEA">
              <w:rPr>
                <w:rStyle w:val="af6"/>
                <w:rFonts w:eastAsiaTheme="minorEastAsia"/>
                <w:rPrChange w:id="8723" w:author="raye" w:date="2018-08-10T15:18:00Z">
                  <w:rPr>
                    <w:rFonts w:ascii="等线" w:eastAsia="等线" w:hAnsi="等线" w:cs="宋体"/>
                    <w:kern w:val="0"/>
                    <w:szCs w:val="21"/>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7BE4C179" w14:textId="77777777" w:rsidR="004220DF" w:rsidRPr="00F94FEA" w:rsidRDefault="004220DF">
            <w:pPr>
              <w:rPr>
                <w:rStyle w:val="af6"/>
                <w:rFonts w:eastAsiaTheme="minorEastAsia"/>
                <w:rPrChange w:id="8724" w:author="raye" w:date="2018-08-10T15:18:00Z">
                  <w:rPr>
                    <w:rFonts w:ascii="等线" w:eastAsia="等线" w:hAnsi="等线" w:cs="宋体"/>
                    <w:kern w:val="0"/>
                    <w:szCs w:val="21"/>
                  </w:rPr>
                </w:rPrChange>
              </w:rPr>
            </w:pPr>
          </w:p>
        </w:tc>
      </w:tr>
      <w:tr w:rsidR="004220DF" w:rsidRPr="00F94FEA" w14:paraId="12E809EF"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39426ABD" w14:textId="77777777" w:rsidR="004220DF" w:rsidRPr="00F94FEA" w:rsidRDefault="004220DF">
            <w:pPr>
              <w:rPr>
                <w:rStyle w:val="af6"/>
                <w:rFonts w:eastAsiaTheme="minorEastAsia"/>
                <w:rPrChange w:id="8725" w:author="raye" w:date="2018-08-10T15:18:00Z">
                  <w:rPr>
                    <w:rFonts w:ascii="等线" w:eastAsia="等线" w:hAnsi="等线" w:cs="宋体"/>
                    <w:kern w:val="0"/>
                    <w:szCs w:val="21"/>
                  </w:rPr>
                </w:rPrChange>
              </w:rPr>
            </w:pPr>
            <w:r w:rsidRPr="00F94FEA">
              <w:rPr>
                <w:rStyle w:val="af6"/>
                <w:rFonts w:eastAsiaTheme="minorEastAsia"/>
                <w:rPrChange w:id="8726" w:author="raye" w:date="2018-08-10T15:18:00Z">
                  <w:rPr>
                    <w:rFonts w:ascii="等线" w:eastAsia="等线" w:hAnsi="等线" w:cs="宋体"/>
                    <w:kern w:val="0"/>
                    <w:szCs w:val="21"/>
                  </w:rPr>
                </w:rPrChange>
              </w:rPr>
              <w:t>Carrier/Master</w:t>
            </w:r>
          </w:p>
          <w:p w14:paraId="4405B6F7" w14:textId="77777777" w:rsidR="004220DF" w:rsidRPr="00F94FEA" w:rsidRDefault="004220DF">
            <w:pPr>
              <w:rPr>
                <w:rStyle w:val="af6"/>
                <w:rFonts w:eastAsiaTheme="minorEastAsia"/>
                <w:rPrChange w:id="8727" w:author="raye" w:date="2018-08-10T15:18:00Z">
                  <w:rPr>
                    <w:rFonts w:ascii="等线" w:eastAsia="等线" w:hAnsi="等线" w:cs="宋体"/>
                    <w:kern w:val="0"/>
                    <w:szCs w:val="21"/>
                  </w:rPr>
                </w:rPrChange>
              </w:rPr>
            </w:pPr>
          </w:p>
        </w:tc>
        <w:tc>
          <w:tcPr>
            <w:tcW w:w="1830" w:type="dxa"/>
            <w:tcBorders>
              <w:top w:val="single" w:sz="4" w:space="0" w:color="auto"/>
              <w:left w:val="single" w:sz="4" w:space="0" w:color="auto"/>
              <w:bottom w:val="single" w:sz="4" w:space="0" w:color="auto"/>
              <w:right w:val="single" w:sz="4" w:space="0" w:color="auto"/>
            </w:tcBorders>
          </w:tcPr>
          <w:p w14:paraId="2A49078F" w14:textId="77777777" w:rsidR="004220DF" w:rsidRPr="00F94FEA" w:rsidRDefault="004220DF">
            <w:pPr>
              <w:rPr>
                <w:rStyle w:val="af6"/>
                <w:rFonts w:eastAsiaTheme="minorEastAsia"/>
                <w:rPrChange w:id="8728" w:author="raye" w:date="2018-08-10T15:18:00Z">
                  <w:rPr>
                    <w:rFonts w:ascii="等线" w:eastAsia="等线" w:hAnsi="等线" w:cs="宋体"/>
                    <w:kern w:val="0"/>
                    <w:szCs w:val="21"/>
                  </w:rPr>
                </w:rPrChange>
              </w:rPr>
            </w:pPr>
            <w:r w:rsidRPr="00F94FEA">
              <w:rPr>
                <w:rStyle w:val="af6"/>
                <w:rFonts w:eastAsiaTheme="minorEastAsia"/>
                <w:rPrChange w:id="8729" w:author="raye" w:date="2018-08-10T15:18:00Z">
                  <w:rPr>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4EB3CD05" w14:textId="77777777" w:rsidR="004220DF" w:rsidRPr="00F94FEA" w:rsidRDefault="004220DF">
            <w:pPr>
              <w:rPr>
                <w:rStyle w:val="af6"/>
                <w:rFonts w:eastAsiaTheme="minorEastAsia"/>
                <w:rPrChange w:id="8730" w:author="raye" w:date="2018-08-10T15:18:00Z">
                  <w:rPr>
                    <w:rFonts w:ascii="等线" w:eastAsia="等线" w:hAnsi="等线" w:cs="宋体"/>
                    <w:kern w:val="0"/>
                    <w:szCs w:val="21"/>
                  </w:rPr>
                </w:rPrChange>
              </w:rPr>
            </w:pPr>
            <w:r w:rsidRPr="00F94FEA">
              <w:rPr>
                <w:rStyle w:val="af6"/>
                <w:rFonts w:eastAsiaTheme="minorEastAsia"/>
                <w:rPrChange w:id="8731" w:author="raye" w:date="2018-08-10T15:18:00Z">
                  <w:rPr>
                    <w:i/>
                    <w:sz w:val="24"/>
                    <w:szCs w:val="24"/>
                  </w:rPr>
                </w:rPrChange>
              </w:rPr>
              <w:t>100-digit characters</w:t>
            </w:r>
          </w:p>
        </w:tc>
        <w:tc>
          <w:tcPr>
            <w:tcW w:w="1324" w:type="dxa"/>
            <w:tcBorders>
              <w:top w:val="single" w:sz="4" w:space="0" w:color="auto"/>
              <w:left w:val="single" w:sz="4" w:space="0" w:color="auto"/>
              <w:bottom w:val="single" w:sz="4" w:space="0" w:color="auto"/>
              <w:right w:val="single" w:sz="4" w:space="0" w:color="auto"/>
            </w:tcBorders>
          </w:tcPr>
          <w:p w14:paraId="62CD0B03" w14:textId="77777777" w:rsidR="004220DF" w:rsidRPr="00F94FEA" w:rsidRDefault="004220DF">
            <w:pPr>
              <w:rPr>
                <w:rStyle w:val="af6"/>
                <w:rFonts w:eastAsiaTheme="minorEastAsia"/>
                <w:rPrChange w:id="8732" w:author="raye" w:date="2018-08-10T15:18:00Z">
                  <w:rPr>
                    <w:rFonts w:ascii="等线" w:eastAsia="等线" w:hAnsi="等线" w:cs="宋体"/>
                    <w:kern w:val="0"/>
                    <w:szCs w:val="21"/>
                  </w:rPr>
                </w:rPrChange>
              </w:rPr>
            </w:pPr>
            <w:r w:rsidRPr="00F94FEA">
              <w:rPr>
                <w:rStyle w:val="af6"/>
                <w:rFonts w:eastAsiaTheme="minorEastAsia"/>
                <w:rPrChange w:id="8733" w:author="raye" w:date="2018-08-10T15:18:00Z">
                  <w:rPr>
                    <w:rFonts w:ascii="等线" w:eastAsia="等线" w:hAnsi="等线" w:cs="宋体"/>
                    <w:kern w:val="0"/>
                    <w:szCs w:val="21"/>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6F2C55E4" w14:textId="091285B2" w:rsidR="004220DF" w:rsidRPr="00F94FEA" w:rsidRDefault="004220DF">
            <w:pPr>
              <w:rPr>
                <w:rStyle w:val="af6"/>
                <w:rFonts w:eastAsiaTheme="minorEastAsia"/>
                <w:rPrChange w:id="8734" w:author="raye" w:date="2018-08-10T15:18:00Z">
                  <w:rPr>
                    <w:rFonts w:ascii="等线" w:eastAsia="等线" w:hAnsi="等线" w:cs="宋体"/>
                    <w:i/>
                    <w:kern w:val="0"/>
                    <w:szCs w:val="21"/>
                  </w:rPr>
                </w:rPrChange>
              </w:rPr>
            </w:pPr>
            <w:r w:rsidRPr="00F94FEA">
              <w:rPr>
                <w:rStyle w:val="af6"/>
                <w:rFonts w:eastAsiaTheme="minorEastAsia"/>
                <w:rPrChange w:id="8735" w:author="raye" w:date="2018-08-10T15:18:00Z">
                  <w:rPr>
                    <w:rFonts w:ascii="等线" w:eastAsia="等线" w:hAnsi="等线" w:cs="宋体"/>
                    <w:i/>
                    <w:color w:val="000000"/>
                    <w:kern w:val="0"/>
                    <w:szCs w:val="21"/>
                  </w:rPr>
                </w:rPrChange>
              </w:rPr>
              <w:t>Carrier  select 1 from the 2 fields in the dropdown menu</w:t>
            </w:r>
          </w:p>
        </w:tc>
      </w:tr>
      <w:tr w:rsidR="004220DF" w:rsidRPr="00F94FEA" w14:paraId="07249418"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6AD1E446" w14:textId="77777777" w:rsidR="004220DF" w:rsidRPr="00F94FEA" w:rsidRDefault="004220DF">
            <w:pPr>
              <w:rPr>
                <w:rStyle w:val="af6"/>
                <w:rFonts w:eastAsiaTheme="minorEastAsia"/>
                <w:rPrChange w:id="8736" w:author="raye" w:date="2018-08-10T15:18:00Z">
                  <w:rPr>
                    <w:rFonts w:ascii="等线" w:eastAsia="等线" w:hAnsi="等线" w:cs="宋体"/>
                    <w:kern w:val="0"/>
                    <w:szCs w:val="21"/>
                  </w:rPr>
                </w:rPrChange>
              </w:rPr>
            </w:pPr>
            <w:r w:rsidRPr="00F94FEA">
              <w:rPr>
                <w:rStyle w:val="af6"/>
                <w:rFonts w:eastAsiaTheme="minorEastAsia"/>
                <w:rPrChange w:id="8737" w:author="raye" w:date="2018-08-10T15:18:00Z">
                  <w:rPr>
                    <w:rFonts w:ascii="等线" w:eastAsia="等线" w:hAnsi="等线" w:cs="宋体"/>
                    <w:kern w:val="0"/>
                    <w:szCs w:val="21"/>
                  </w:rPr>
                </w:rPrChange>
              </w:rPr>
              <w:t>Shipping Agent</w:t>
            </w:r>
          </w:p>
        </w:tc>
        <w:tc>
          <w:tcPr>
            <w:tcW w:w="1830" w:type="dxa"/>
            <w:tcBorders>
              <w:top w:val="single" w:sz="4" w:space="0" w:color="auto"/>
              <w:left w:val="single" w:sz="4" w:space="0" w:color="auto"/>
              <w:bottom w:val="single" w:sz="4" w:space="0" w:color="auto"/>
              <w:right w:val="single" w:sz="4" w:space="0" w:color="auto"/>
            </w:tcBorders>
          </w:tcPr>
          <w:p w14:paraId="112F3217" w14:textId="77777777" w:rsidR="004220DF" w:rsidRPr="00F94FEA" w:rsidRDefault="004220DF">
            <w:pPr>
              <w:rPr>
                <w:rStyle w:val="af6"/>
                <w:rFonts w:eastAsiaTheme="minorEastAsia"/>
                <w:rPrChange w:id="8738" w:author="raye" w:date="2018-08-10T15:18:00Z">
                  <w:rPr>
                    <w:rFonts w:ascii="等线" w:eastAsia="等线" w:hAnsi="等线" w:cs="宋体"/>
                    <w:kern w:val="0"/>
                    <w:szCs w:val="21"/>
                  </w:rPr>
                </w:rPrChange>
              </w:rPr>
            </w:pPr>
            <w:r w:rsidRPr="00F94FEA">
              <w:rPr>
                <w:rStyle w:val="af6"/>
                <w:rFonts w:eastAsiaTheme="minorEastAsia"/>
                <w:rPrChange w:id="8739" w:author="raye" w:date="2018-08-10T15:18:00Z">
                  <w:rPr>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5AA15C1E" w14:textId="77777777" w:rsidR="004220DF" w:rsidRPr="00F94FEA" w:rsidRDefault="004220DF">
            <w:pPr>
              <w:rPr>
                <w:rStyle w:val="af6"/>
                <w:rFonts w:eastAsiaTheme="minorEastAsia"/>
                <w:rPrChange w:id="8740" w:author="raye" w:date="2018-08-10T15:18:00Z">
                  <w:rPr>
                    <w:rFonts w:ascii="等线" w:eastAsia="等线" w:hAnsi="等线" w:cs="宋体"/>
                    <w:kern w:val="0"/>
                    <w:szCs w:val="21"/>
                  </w:rPr>
                </w:rPrChange>
              </w:rPr>
            </w:pPr>
            <w:r w:rsidRPr="00F94FEA">
              <w:rPr>
                <w:rStyle w:val="af6"/>
                <w:rFonts w:eastAsiaTheme="minorEastAsia"/>
                <w:rPrChange w:id="8741" w:author="raye" w:date="2018-08-10T15:18:00Z">
                  <w:rPr>
                    <w:i/>
                    <w:sz w:val="24"/>
                    <w:szCs w:val="24"/>
                  </w:rPr>
                </w:rPrChange>
              </w:rPr>
              <w:t>100-digit characters</w:t>
            </w:r>
          </w:p>
        </w:tc>
        <w:tc>
          <w:tcPr>
            <w:tcW w:w="1324" w:type="dxa"/>
            <w:tcBorders>
              <w:top w:val="single" w:sz="4" w:space="0" w:color="auto"/>
              <w:left w:val="single" w:sz="4" w:space="0" w:color="auto"/>
              <w:bottom w:val="single" w:sz="4" w:space="0" w:color="auto"/>
              <w:right w:val="single" w:sz="4" w:space="0" w:color="auto"/>
            </w:tcBorders>
          </w:tcPr>
          <w:p w14:paraId="7B57DAD7" w14:textId="77777777" w:rsidR="004220DF" w:rsidRPr="00F94FEA" w:rsidRDefault="004220DF">
            <w:pPr>
              <w:rPr>
                <w:rStyle w:val="af6"/>
                <w:rFonts w:eastAsiaTheme="minorEastAsia"/>
                <w:rPrChange w:id="8742" w:author="raye" w:date="2018-08-10T15:18:00Z">
                  <w:rPr>
                    <w:rFonts w:ascii="等线" w:eastAsia="等线" w:hAnsi="等线" w:cs="宋体"/>
                    <w:kern w:val="0"/>
                    <w:szCs w:val="21"/>
                  </w:rPr>
                </w:rPrChange>
              </w:rPr>
            </w:pPr>
            <w:r w:rsidRPr="00F94FEA">
              <w:rPr>
                <w:rStyle w:val="af6"/>
                <w:rFonts w:eastAsiaTheme="minorEastAsia"/>
                <w:rPrChange w:id="8743" w:author="raye" w:date="2018-08-10T15:18:00Z">
                  <w:rPr>
                    <w:rFonts w:ascii="等线" w:eastAsia="等线" w:hAnsi="等线" w:cs="宋体"/>
                    <w:kern w:val="0"/>
                    <w:szCs w:val="21"/>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7473522E" w14:textId="77777777" w:rsidR="004220DF" w:rsidRPr="00F94FEA" w:rsidRDefault="004220DF">
            <w:pPr>
              <w:rPr>
                <w:rStyle w:val="af6"/>
                <w:rFonts w:eastAsiaTheme="minorEastAsia"/>
                <w:rPrChange w:id="8744" w:author="raye" w:date="2018-08-10T15:18:00Z">
                  <w:rPr>
                    <w:rFonts w:ascii="等线" w:eastAsia="等线" w:hAnsi="等线" w:cs="宋体"/>
                    <w:kern w:val="0"/>
                    <w:szCs w:val="21"/>
                  </w:rPr>
                </w:rPrChange>
              </w:rPr>
            </w:pPr>
          </w:p>
        </w:tc>
      </w:tr>
      <w:tr w:rsidR="004220DF" w:rsidRPr="00F94FEA" w14:paraId="2D79C8B6"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2152070E" w14:textId="77777777" w:rsidR="004220DF" w:rsidRPr="00F94FEA" w:rsidRDefault="004220DF">
            <w:pPr>
              <w:rPr>
                <w:rStyle w:val="af6"/>
                <w:rFonts w:eastAsiaTheme="minorEastAsia"/>
                <w:rPrChange w:id="8745" w:author="raye" w:date="2018-08-10T15:18:00Z">
                  <w:rPr>
                    <w:rFonts w:ascii="等线" w:eastAsia="等线" w:hAnsi="等线" w:cs="宋体"/>
                    <w:kern w:val="0"/>
                    <w:szCs w:val="21"/>
                  </w:rPr>
                </w:rPrChange>
              </w:rPr>
            </w:pPr>
            <w:r w:rsidRPr="00F94FEA">
              <w:rPr>
                <w:rStyle w:val="af6"/>
                <w:rFonts w:eastAsiaTheme="minorEastAsia"/>
                <w:rPrChange w:id="8746" w:author="raye" w:date="2018-08-10T15:18:00Z">
                  <w:rPr>
                    <w:rFonts w:ascii="等线" w:eastAsia="等线" w:hAnsi="等线" w:cs="宋体"/>
                    <w:kern w:val="0"/>
                    <w:szCs w:val="21"/>
                  </w:rPr>
                </w:rPrChange>
              </w:rPr>
              <w:t>BL Third Party</w:t>
            </w:r>
          </w:p>
        </w:tc>
        <w:tc>
          <w:tcPr>
            <w:tcW w:w="1830" w:type="dxa"/>
            <w:tcBorders>
              <w:top w:val="single" w:sz="4" w:space="0" w:color="auto"/>
              <w:left w:val="single" w:sz="4" w:space="0" w:color="auto"/>
              <w:bottom w:val="single" w:sz="4" w:space="0" w:color="auto"/>
              <w:right w:val="single" w:sz="4" w:space="0" w:color="auto"/>
            </w:tcBorders>
          </w:tcPr>
          <w:p w14:paraId="62E56F9D" w14:textId="77777777" w:rsidR="004220DF" w:rsidRPr="00F94FEA" w:rsidRDefault="004220DF">
            <w:pPr>
              <w:rPr>
                <w:rStyle w:val="af6"/>
                <w:rFonts w:eastAsiaTheme="minorEastAsia"/>
                <w:rPrChange w:id="8747" w:author="raye" w:date="2018-08-10T15:18:00Z">
                  <w:rPr>
                    <w:rFonts w:ascii="等线" w:eastAsia="等线" w:hAnsi="等线" w:cs="宋体"/>
                    <w:kern w:val="0"/>
                    <w:szCs w:val="21"/>
                  </w:rPr>
                </w:rPrChange>
              </w:rPr>
            </w:pPr>
            <w:r w:rsidRPr="00F94FEA">
              <w:rPr>
                <w:rStyle w:val="af6"/>
                <w:rFonts w:eastAsiaTheme="minorEastAsia"/>
                <w:rPrChange w:id="8748" w:author="raye" w:date="2018-08-10T15:18:00Z">
                  <w:rPr>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16F7B779" w14:textId="77777777" w:rsidR="004220DF" w:rsidRPr="00F94FEA" w:rsidRDefault="004220DF">
            <w:pPr>
              <w:rPr>
                <w:rStyle w:val="af6"/>
                <w:rFonts w:eastAsiaTheme="minorEastAsia"/>
                <w:rPrChange w:id="8749" w:author="raye" w:date="2018-08-10T15:18:00Z">
                  <w:rPr>
                    <w:rFonts w:ascii="等线" w:eastAsia="等线" w:hAnsi="等线" w:cs="宋体"/>
                    <w:kern w:val="0"/>
                    <w:szCs w:val="21"/>
                  </w:rPr>
                </w:rPrChange>
              </w:rPr>
            </w:pPr>
            <w:r w:rsidRPr="00F94FEA">
              <w:rPr>
                <w:rStyle w:val="af6"/>
                <w:rFonts w:eastAsiaTheme="minorEastAsia"/>
                <w:rPrChange w:id="8750" w:author="raye" w:date="2018-08-10T15:18:00Z">
                  <w:rPr>
                    <w:i/>
                    <w:sz w:val="24"/>
                    <w:szCs w:val="24"/>
                  </w:rPr>
                </w:rPrChange>
              </w:rPr>
              <w:t>100-digit characters</w:t>
            </w:r>
          </w:p>
        </w:tc>
        <w:tc>
          <w:tcPr>
            <w:tcW w:w="1324" w:type="dxa"/>
            <w:tcBorders>
              <w:top w:val="single" w:sz="4" w:space="0" w:color="auto"/>
              <w:left w:val="single" w:sz="4" w:space="0" w:color="auto"/>
              <w:bottom w:val="single" w:sz="4" w:space="0" w:color="auto"/>
              <w:right w:val="single" w:sz="4" w:space="0" w:color="auto"/>
            </w:tcBorders>
          </w:tcPr>
          <w:p w14:paraId="384663D7" w14:textId="77777777" w:rsidR="004220DF" w:rsidRPr="00F94FEA" w:rsidRDefault="004220DF">
            <w:pPr>
              <w:rPr>
                <w:rStyle w:val="af6"/>
                <w:rFonts w:eastAsiaTheme="minorEastAsia"/>
                <w:rPrChange w:id="8751" w:author="raye" w:date="2018-08-10T15:18:00Z">
                  <w:rPr>
                    <w:rFonts w:ascii="等线" w:eastAsia="等线" w:hAnsi="等线" w:cs="宋体"/>
                    <w:kern w:val="0"/>
                    <w:szCs w:val="21"/>
                  </w:rPr>
                </w:rPrChange>
              </w:rPr>
            </w:pPr>
            <w:r w:rsidRPr="00F94FEA">
              <w:rPr>
                <w:rStyle w:val="af6"/>
                <w:rFonts w:eastAsiaTheme="minorEastAsia"/>
                <w:rPrChange w:id="8752" w:author="raye" w:date="2018-08-10T15:18:00Z">
                  <w:rPr>
                    <w:rFonts w:ascii="等线" w:eastAsia="等线" w:hAnsi="等线" w:cs="宋体"/>
                    <w:kern w:val="0"/>
                    <w:szCs w:val="21"/>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7F71027F" w14:textId="77777777" w:rsidR="004220DF" w:rsidRPr="00F94FEA" w:rsidRDefault="004220DF">
            <w:pPr>
              <w:rPr>
                <w:rStyle w:val="af6"/>
                <w:rFonts w:eastAsiaTheme="minorEastAsia"/>
                <w:rPrChange w:id="8753" w:author="raye" w:date="2018-08-10T15:18:00Z">
                  <w:rPr>
                    <w:rFonts w:ascii="等线" w:eastAsia="等线" w:hAnsi="等线" w:cs="宋体"/>
                    <w:kern w:val="0"/>
                    <w:szCs w:val="21"/>
                  </w:rPr>
                </w:rPrChange>
              </w:rPr>
            </w:pPr>
          </w:p>
        </w:tc>
      </w:tr>
    </w:tbl>
    <w:p w14:paraId="3415AA49" w14:textId="77777777" w:rsidR="00F334CA" w:rsidRPr="00F94FEA" w:rsidRDefault="00F334CA">
      <w:pPr>
        <w:rPr>
          <w:rStyle w:val="af6"/>
          <w:rFonts w:eastAsiaTheme="minorEastAsia"/>
          <w:rPrChange w:id="8754" w:author="raye" w:date="2018-08-10T15:18:00Z">
            <w:rPr>
              <w:rFonts w:ascii="Calibri" w:hAnsi="Calibri" w:cstheme="minorHAnsi"/>
              <w:b/>
              <w:sz w:val="36"/>
            </w:rPr>
          </w:rPrChange>
        </w:rPr>
        <w:pPrChange w:id="8755" w:author="raye" w:date="2018-08-10T15:18:00Z">
          <w:pPr>
            <w:widowControl/>
            <w:jc w:val="left"/>
          </w:pPr>
        </w:pPrChange>
      </w:pPr>
    </w:p>
    <w:p w14:paraId="3E3286E4" w14:textId="5D04D3CD" w:rsidR="00F334CA" w:rsidRPr="00F94FEA" w:rsidRDefault="00F94FEA">
      <w:pPr>
        <w:rPr>
          <w:rStyle w:val="af6"/>
          <w:rFonts w:eastAsiaTheme="minorEastAsia"/>
          <w:rPrChange w:id="8756" w:author="raye" w:date="2018-08-10T15:18:00Z">
            <w:rPr>
              <w:rFonts w:ascii="等线" w:eastAsia="等线" w:hAnsi="等线" w:cstheme="minorHAnsi"/>
              <w:szCs w:val="21"/>
            </w:rPr>
          </w:rPrChange>
        </w:rPr>
        <w:pPrChange w:id="8757" w:author="raye" w:date="2018-08-10T15:18:00Z">
          <w:pPr>
            <w:pStyle w:val="a0"/>
            <w:widowControl/>
            <w:numPr>
              <w:numId w:val="45"/>
            </w:numPr>
            <w:ind w:left="780" w:firstLineChars="0" w:hanging="360"/>
            <w:jc w:val="left"/>
          </w:pPr>
        </w:pPrChange>
      </w:pPr>
      <w:ins w:id="8758" w:author="raye" w:date="2018-08-10T15:18:00Z">
        <w:r>
          <w:rPr>
            <w:rStyle w:val="af6"/>
            <w:rFonts w:eastAsiaTheme="minorEastAsia"/>
          </w:rPr>
          <w:t>3.</w:t>
        </w:r>
      </w:ins>
      <w:r w:rsidR="00F334CA" w:rsidRPr="00F94FEA">
        <w:rPr>
          <w:rStyle w:val="af6"/>
          <w:rFonts w:eastAsiaTheme="minorEastAsia"/>
          <w:rPrChange w:id="8759" w:author="raye" w:date="2018-08-10T15:18:00Z">
            <w:rPr>
              <w:rFonts w:ascii="等线" w:eastAsia="等线" w:hAnsi="等线" w:cstheme="minorHAnsi"/>
              <w:szCs w:val="21"/>
            </w:rPr>
          </w:rPrChange>
        </w:rPr>
        <w:t>PACKINGLIST</w:t>
      </w:r>
    </w:p>
    <w:tbl>
      <w:tblPr>
        <w:tblW w:w="93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1269"/>
        <w:gridCol w:w="2427"/>
      </w:tblGrid>
      <w:tr w:rsidR="00F334CA" w:rsidRPr="00F94FEA" w14:paraId="35DC3904"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0FB47B18" w14:textId="77777777" w:rsidR="00F334CA" w:rsidRPr="00F94FEA" w:rsidRDefault="00F334CA">
            <w:pPr>
              <w:rPr>
                <w:rStyle w:val="af6"/>
                <w:rFonts w:eastAsiaTheme="minorEastAsia"/>
                <w:rPrChange w:id="8760" w:author="raye" w:date="2018-08-10T15:18:00Z">
                  <w:rPr>
                    <w:rFonts w:ascii="等线" w:eastAsia="等线" w:hAnsi="等线" w:cs="宋体"/>
                    <w:b/>
                    <w:bCs/>
                    <w:kern w:val="0"/>
                    <w:szCs w:val="21"/>
                  </w:rPr>
                </w:rPrChange>
              </w:rPr>
            </w:pPr>
            <w:r w:rsidRPr="00F94FEA">
              <w:rPr>
                <w:rStyle w:val="af6"/>
                <w:rFonts w:eastAsiaTheme="minorEastAsia"/>
                <w:rPrChange w:id="8761" w:author="raye" w:date="2018-08-10T15:18:00Z">
                  <w:rPr>
                    <w:i/>
                    <w:sz w:val="24"/>
                    <w:szCs w:val="24"/>
                  </w:rPr>
                </w:rPrChange>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3B47FDF" w14:textId="77777777" w:rsidR="00F334CA" w:rsidRPr="00F94FEA" w:rsidRDefault="00F334CA">
            <w:pPr>
              <w:rPr>
                <w:rStyle w:val="af6"/>
                <w:rFonts w:eastAsiaTheme="minorEastAsia"/>
                <w:rPrChange w:id="8762" w:author="raye" w:date="2018-08-10T15:18:00Z">
                  <w:rPr>
                    <w:rFonts w:ascii="等线" w:eastAsia="等线" w:hAnsi="等线" w:cs="宋体"/>
                    <w:b/>
                    <w:bCs/>
                    <w:kern w:val="0"/>
                    <w:szCs w:val="21"/>
                  </w:rPr>
                </w:rPrChange>
              </w:rPr>
            </w:pPr>
            <w:r w:rsidRPr="00F94FEA">
              <w:rPr>
                <w:rStyle w:val="af6"/>
                <w:rFonts w:eastAsiaTheme="minorEastAsia"/>
                <w:rPrChange w:id="8763" w:author="raye" w:date="2018-08-10T15:18:00Z">
                  <w:rPr>
                    <w:i/>
                    <w:sz w:val="24"/>
                    <w:szCs w:val="24"/>
                  </w:rPr>
                </w:rPrChange>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E9A6202" w14:textId="3A495111" w:rsidR="00F334CA" w:rsidRPr="00F94FEA" w:rsidRDefault="00F334CA">
            <w:pPr>
              <w:rPr>
                <w:rStyle w:val="af6"/>
                <w:rFonts w:eastAsiaTheme="minorEastAsia"/>
                <w:rPrChange w:id="8764" w:author="raye" w:date="2018-08-10T15:18:00Z">
                  <w:rPr>
                    <w:rFonts w:ascii="等线" w:eastAsia="等线" w:hAnsi="等线" w:cs="宋体"/>
                    <w:b/>
                    <w:bCs/>
                    <w:kern w:val="0"/>
                    <w:szCs w:val="21"/>
                  </w:rPr>
                </w:rPrChange>
              </w:rPr>
            </w:pPr>
            <w:r w:rsidRPr="00F94FEA">
              <w:rPr>
                <w:rStyle w:val="af6"/>
                <w:rFonts w:eastAsiaTheme="minorEastAsia"/>
                <w:rPrChange w:id="8765" w:author="raye" w:date="2018-08-10T15:18:00Z">
                  <w:rPr>
                    <w:i/>
                    <w:sz w:val="24"/>
                    <w:szCs w:val="24"/>
                  </w:rPr>
                </w:rPrChange>
              </w:rPr>
              <w:t>Type</w:t>
            </w:r>
          </w:p>
        </w:tc>
        <w:tc>
          <w:tcPr>
            <w:tcW w:w="12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FEDC592" w14:textId="77777777" w:rsidR="00F334CA" w:rsidRPr="00F94FEA" w:rsidRDefault="00F334CA">
            <w:pPr>
              <w:rPr>
                <w:rStyle w:val="af6"/>
                <w:rFonts w:eastAsiaTheme="minorEastAsia"/>
                <w:rPrChange w:id="8766" w:author="raye" w:date="2018-08-10T15:18:00Z">
                  <w:rPr>
                    <w:rFonts w:ascii="等线" w:eastAsia="等线" w:hAnsi="等线" w:cs="宋体"/>
                    <w:b/>
                    <w:bCs/>
                    <w:kern w:val="0"/>
                    <w:szCs w:val="21"/>
                  </w:rPr>
                </w:rPrChange>
              </w:rPr>
            </w:pPr>
            <w:r w:rsidRPr="00F94FEA">
              <w:rPr>
                <w:rStyle w:val="af6"/>
                <w:rFonts w:eastAsiaTheme="minorEastAsia"/>
                <w:rPrChange w:id="8767" w:author="raye" w:date="2018-08-10T15:18:00Z">
                  <w:rPr>
                    <w:rFonts w:ascii="等线" w:eastAsia="等线" w:hAnsi="等线" w:cs="宋体"/>
                    <w:bCs/>
                    <w:i/>
                    <w:kern w:val="0"/>
                    <w:szCs w:val="21"/>
                  </w:rPr>
                </w:rPrChange>
              </w:rPr>
              <w:t>Can Add</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F6D0EC4" w14:textId="77777777" w:rsidR="00F334CA" w:rsidRPr="00F94FEA" w:rsidRDefault="00F334CA">
            <w:pPr>
              <w:rPr>
                <w:rStyle w:val="af6"/>
                <w:rFonts w:eastAsiaTheme="minorEastAsia"/>
                <w:rPrChange w:id="8768" w:author="raye" w:date="2018-08-10T15:18:00Z">
                  <w:rPr>
                    <w:rFonts w:ascii="等线" w:eastAsia="等线" w:hAnsi="等线" w:cs="宋体"/>
                    <w:b/>
                    <w:bCs/>
                    <w:kern w:val="0"/>
                    <w:szCs w:val="21"/>
                  </w:rPr>
                </w:rPrChange>
              </w:rPr>
            </w:pPr>
            <w:r w:rsidRPr="00F94FEA">
              <w:rPr>
                <w:rStyle w:val="af6"/>
                <w:rFonts w:eastAsiaTheme="minorEastAsia"/>
                <w:rPrChange w:id="8769" w:author="raye" w:date="2018-08-10T15:18:00Z">
                  <w:rPr>
                    <w:i/>
                    <w:sz w:val="24"/>
                    <w:szCs w:val="24"/>
                  </w:rPr>
                </w:rPrChange>
              </w:rPr>
              <w:t>Remarks</w:t>
            </w:r>
          </w:p>
        </w:tc>
      </w:tr>
      <w:tr w:rsidR="00F334CA" w:rsidRPr="00F94FEA" w14:paraId="697202E8"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5C8410B0" w14:textId="77777777" w:rsidR="00F334CA" w:rsidRPr="00F94FEA" w:rsidRDefault="00F334CA">
            <w:pPr>
              <w:rPr>
                <w:rStyle w:val="af6"/>
                <w:rFonts w:eastAsiaTheme="minorEastAsia"/>
                <w:rPrChange w:id="8770" w:author="raye" w:date="2018-08-10T15:18:00Z">
                  <w:rPr>
                    <w:rFonts w:ascii="等线" w:eastAsia="等线" w:hAnsi="等线" w:cs="宋体"/>
                    <w:kern w:val="0"/>
                    <w:szCs w:val="21"/>
                  </w:rPr>
                </w:rPrChange>
              </w:rPr>
            </w:pPr>
            <w:r w:rsidRPr="00F94FEA">
              <w:rPr>
                <w:rStyle w:val="af6"/>
                <w:rFonts w:eastAsiaTheme="minorEastAsia"/>
                <w:rPrChange w:id="8771" w:author="raye" w:date="2018-08-10T15:18:00Z">
                  <w:rPr>
                    <w:rFonts w:ascii="等线" w:eastAsia="等线" w:hAnsi="等线" w:cs="宋体"/>
                    <w:kern w:val="0"/>
                    <w:szCs w:val="21"/>
                  </w:rPr>
                </w:rPrChange>
              </w:rPr>
              <w:t>Goods Description</w:t>
            </w:r>
          </w:p>
        </w:tc>
        <w:tc>
          <w:tcPr>
            <w:tcW w:w="1848" w:type="dxa"/>
            <w:tcBorders>
              <w:top w:val="single" w:sz="4" w:space="0" w:color="auto"/>
              <w:left w:val="single" w:sz="4" w:space="0" w:color="auto"/>
              <w:bottom w:val="single" w:sz="4" w:space="0" w:color="auto"/>
              <w:right w:val="single" w:sz="4" w:space="0" w:color="auto"/>
            </w:tcBorders>
          </w:tcPr>
          <w:p w14:paraId="51811FA8" w14:textId="77777777" w:rsidR="00F334CA" w:rsidRPr="00F94FEA" w:rsidRDefault="00F334CA">
            <w:pPr>
              <w:rPr>
                <w:rStyle w:val="af6"/>
                <w:rFonts w:eastAsiaTheme="minorEastAsia"/>
                <w:rPrChange w:id="8772" w:author="raye" w:date="2018-08-10T15:18:00Z">
                  <w:rPr>
                    <w:rFonts w:ascii="等线" w:eastAsia="等线" w:hAnsi="等线" w:cs="宋体"/>
                    <w:kern w:val="0"/>
                    <w:szCs w:val="21"/>
                  </w:rPr>
                </w:rPrChange>
              </w:rPr>
            </w:pPr>
            <w:r w:rsidRPr="00F94FEA">
              <w:rPr>
                <w:rStyle w:val="af6"/>
                <w:rFonts w:eastAsiaTheme="minorEastAsia"/>
                <w:rPrChange w:id="8773"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61A84333" w14:textId="77777777" w:rsidR="00F334CA" w:rsidRPr="00F94FEA" w:rsidRDefault="00F334CA">
            <w:pPr>
              <w:rPr>
                <w:rStyle w:val="af6"/>
                <w:rFonts w:eastAsiaTheme="minorEastAsia"/>
                <w:rPrChange w:id="8774" w:author="raye" w:date="2018-08-10T15:18:00Z">
                  <w:rPr>
                    <w:rFonts w:ascii="等线" w:eastAsia="等线" w:hAnsi="等线" w:cs="宋体"/>
                    <w:kern w:val="0"/>
                    <w:szCs w:val="21"/>
                  </w:rPr>
                </w:rPrChange>
              </w:rPr>
            </w:pPr>
            <w:r w:rsidRPr="00F94FEA">
              <w:rPr>
                <w:rStyle w:val="af6"/>
                <w:rFonts w:eastAsiaTheme="minorEastAsia"/>
                <w:rPrChange w:id="8775" w:author="raye" w:date="2018-08-10T15:18:00Z">
                  <w:rPr>
                    <w:i/>
                    <w:sz w:val="24"/>
                    <w:szCs w:val="24"/>
                  </w:rPr>
                </w:rPrChange>
              </w:rPr>
              <w:t>Max255Text</w:t>
            </w:r>
          </w:p>
        </w:tc>
        <w:tc>
          <w:tcPr>
            <w:tcW w:w="1269" w:type="dxa"/>
            <w:vMerge w:val="restart"/>
            <w:tcBorders>
              <w:top w:val="single" w:sz="4" w:space="0" w:color="auto"/>
              <w:left w:val="single" w:sz="4" w:space="0" w:color="auto"/>
              <w:right w:val="single" w:sz="4" w:space="0" w:color="auto"/>
            </w:tcBorders>
          </w:tcPr>
          <w:p w14:paraId="0F26ED32" w14:textId="77777777" w:rsidR="00F334CA" w:rsidRPr="00F94FEA" w:rsidRDefault="00F334CA">
            <w:pPr>
              <w:rPr>
                <w:rStyle w:val="af6"/>
                <w:rFonts w:eastAsiaTheme="minorEastAsia"/>
                <w:rPrChange w:id="8776" w:author="raye" w:date="2018-08-10T15:18:00Z">
                  <w:rPr>
                    <w:rFonts w:ascii="等线" w:eastAsia="等线" w:hAnsi="等线" w:cs="宋体"/>
                    <w:kern w:val="0"/>
                    <w:szCs w:val="21"/>
                  </w:rPr>
                </w:rPrChange>
              </w:rPr>
            </w:pPr>
            <w:r w:rsidRPr="00F94FEA">
              <w:rPr>
                <w:rStyle w:val="af6"/>
                <w:rFonts w:eastAsiaTheme="minorEastAsia"/>
                <w:rPrChange w:id="8777" w:author="raye" w:date="2018-08-10T15:18:00Z">
                  <w:rPr>
                    <w:rFonts w:ascii="等线" w:eastAsia="等线" w:hAnsi="等线" w:cs="宋体"/>
                    <w:kern w:val="0"/>
                    <w:szCs w:val="21"/>
                  </w:rPr>
                </w:rPrChange>
              </w:rPr>
              <w:t>Y</w:t>
            </w:r>
          </w:p>
        </w:tc>
        <w:tc>
          <w:tcPr>
            <w:tcW w:w="2427" w:type="dxa"/>
            <w:tcBorders>
              <w:top w:val="single" w:sz="4" w:space="0" w:color="auto"/>
              <w:left w:val="single" w:sz="4" w:space="0" w:color="auto"/>
              <w:bottom w:val="single" w:sz="4" w:space="0" w:color="auto"/>
              <w:right w:val="single" w:sz="4" w:space="0" w:color="auto"/>
            </w:tcBorders>
            <w:noWrap/>
          </w:tcPr>
          <w:p w14:paraId="63665FB1" w14:textId="77777777" w:rsidR="00F334CA" w:rsidRPr="00F94FEA" w:rsidRDefault="00F334CA">
            <w:pPr>
              <w:rPr>
                <w:rStyle w:val="af6"/>
                <w:rFonts w:eastAsiaTheme="minorEastAsia"/>
                <w:rPrChange w:id="8778" w:author="raye" w:date="2018-08-10T15:18:00Z">
                  <w:rPr>
                    <w:rFonts w:ascii="等线" w:eastAsia="等线" w:hAnsi="等线" w:cs="宋体"/>
                    <w:kern w:val="0"/>
                    <w:szCs w:val="21"/>
                  </w:rPr>
                </w:rPrChange>
              </w:rPr>
            </w:pPr>
          </w:p>
        </w:tc>
      </w:tr>
      <w:tr w:rsidR="004220DF" w:rsidRPr="00F94FEA" w14:paraId="0C91B841"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55E676EA" w14:textId="77777777" w:rsidR="004220DF" w:rsidRPr="00F94FEA" w:rsidRDefault="004220DF">
            <w:pPr>
              <w:rPr>
                <w:rStyle w:val="af6"/>
                <w:rFonts w:eastAsiaTheme="minorEastAsia"/>
                <w:rPrChange w:id="8779" w:author="raye" w:date="2018-08-10T15:18:00Z">
                  <w:rPr>
                    <w:rFonts w:ascii="等线" w:eastAsia="等线" w:hAnsi="等线" w:cs="宋体"/>
                    <w:kern w:val="0"/>
                    <w:szCs w:val="21"/>
                  </w:rPr>
                </w:rPrChange>
              </w:rPr>
            </w:pPr>
            <w:r w:rsidRPr="00F94FEA">
              <w:rPr>
                <w:rStyle w:val="af6"/>
                <w:rFonts w:eastAsiaTheme="minorEastAsia"/>
                <w:rPrChange w:id="8780" w:author="raye" w:date="2018-08-10T15:18:00Z">
                  <w:rPr>
                    <w:rFonts w:ascii="等线" w:eastAsia="等线" w:hAnsi="等线" w:cs="宋体"/>
                    <w:kern w:val="0"/>
                    <w:szCs w:val="21"/>
                  </w:rPr>
                </w:rPrChange>
              </w:rPr>
              <w:t>Gross Weight</w:t>
            </w:r>
          </w:p>
        </w:tc>
        <w:tc>
          <w:tcPr>
            <w:tcW w:w="1848" w:type="dxa"/>
            <w:tcBorders>
              <w:top w:val="single" w:sz="4" w:space="0" w:color="auto"/>
              <w:left w:val="single" w:sz="4" w:space="0" w:color="auto"/>
              <w:bottom w:val="single" w:sz="4" w:space="0" w:color="auto"/>
              <w:right w:val="single" w:sz="4" w:space="0" w:color="auto"/>
            </w:tcBorders>
          </w:tcPr>
          <w:p w14:paraId="056CD9C9" w14:textId="77777777" w:rsidR="004220DF" w:rsidRPr="00F94FEA" w:rsidRDefault="004220DF">
            <w:pPr>
              <w:rPr>
                <w:rStyle w:val="af6"/>
                <w:rFonts w:eastAsiaTheme="minorEastAsia"/>
                <w:rPrChange w:id="8781" w:author="raye" w:date="2018-08-10T15:18:00Z">
                  <w:rPr>
                    <w:rFonts w:ascii="等线" w:eastAsia="等线" w:hAnsi="等线" w:cs="宋体"/>
                    <w:kern w:val="0"/>
                    <w:szCs w:val="21"/>
                  </w:rPr>
                </w:rPrChange>
              </w:rPr>
            </w:pPr>
            <w:r w:rsidRPr="00F94FEA">
              <w:rPr>
                <w:rStyle w:val="af6"/>
                <w:rFonts w:eastAsiaTheme="minorEastAsia"/>
                <w:rPrChange w:id="8782"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3BEBA147" w14:textId="77777777" w:rsidR="004220DF" w:rsidRPr="00F94FEA" w:rsidRDefault="004220DF">
            <w:pPr>
              <w:rPr>
                <w:rStyle w:val="af6"/>
                <w:rFonts w:eastAsiaTheme="minorEastAsia"/>
                <w:rPrChange w:id="8783" w:author="raye" w:date="2018-08-10T15:18:00Z">
                  <w:rPr>
                    <w:rFonts w:ascii="等线" w:eastAsia="等线" w:hAnsi="等线" w:cs="宋体"/>
                    <w:kern w:val="0"/>
                    <w:szCs w:val="21"/>
                  </w:rPr>
                </w:rPrChange>
              </w:rPr>
            </w:pPr>
            <w:r w:rsidRPr="00F94FEA">
              <w:rPr>
                <w:rStyle w:val="af6"/>
                <w:rFonts w:eastAsiaTheme="minorEastAsia"/>
                <w:rPrChange w:id="8784" w:author="raye" w:date="2018-08-10T15:18:00Z">
                  <w:rPr>
                    <w:i/>
                    <w:sz w:val="24"/>
                    <w:szCs w:val="24"/>
                  </w:rPr>
                </w:rPrChange>
              </w:rPr>
              <w:t>15-digit value</w:t>
            </w:r>
          </w:p>
        </w:tc>
        <w:tc>
          <w:tcPr>
            <w:tcW w:w="1269" w:type="dxa"/>
            <w:vMerge/>
            <w:tcBorders>
              <w:left w:val="single" w:sz="4" w:space="0" w:color="auto"/>
              <w:right w:val="single" w:sz="4" w:space="0" w:color="auto"/>
            </w:tcBorders>
          </w:tcPr>
          <w:p w14:paraId="5996EF8B" w14:textId="77777777" w:rsidR="004220DF" w:rsidRPr="00F94FEA" w:rsidRDefault="004220DF">
            <w:pPr>
              <w:rPr>
                <w:rStyle w:val="af6"/>
                <w:rFonts w:eastAsiaTheme="minorEastAsia"/>
                <w:rPrChange w:id="8785" w:author="raye" w:date="2018-08-10T15:18:00Z">
                  <w:rPr>
                    <w:rFonts w:ascii="等线" w:eastAsia="等线" w:hAnsi="等线" w:cs="宋体"/>
                    <w:kern w:val="0"/>
                    <w:szCs w:val="21"/>
                  </w:rPr>
                </w:rPrChange>
              </w:rPr>
            </w:pPr>
          </w:p>
        </w:tc>
        <w:tc>
          <w:tcPr>
            <w:tcW w:w="2427" w:type="dxa"/>
            <w:tcBorders>
              <w:top w:val="single" w:sz="4" w:space="0" w:color="auto"/>
              <w:left w:val="single" w:sz="4" w:space="0" w:color="auto"/>
              <w:bottom w:val="single" w:sz="4" w:space="0" w:color="auto"/>
              <w:right w:val="single" w:sz="4" w:space="0" w:color="auto"/>
            </w:tcBorders>
            <w:noWrap/>
          </w:tcPr>
          <w:p w14:paraId="0E707DAB" w14:textId="3B5DE217" w:rsidR="004220DF" w:rsidRPr="00F94FEA" w:rsidRDefault="004220DF">
            <w:pPr>
              <w:rPr>
                <w:rStyle w:val="af6"/>
                <w:rFonts w:eastAsiaTheme="minorEastAsia"/>
                <w:rPrChange w:id="8786" w:author="raye" w:date="2018-08-10T15:18:00Z">
                  <w:rPr>
                    <w:rFonts w:ascii="等线" w:eastAsia="等线" w:hAnsi="等线" w:cs="宋体"/>
                    <w:kern w:val="0"/>
                    <w:szCs w:val="21"/>
                  </w:rPr>
                </w:rPrChange>
              </w:rPr>
            </w:pPr>
            <w:r w:rsidRPr="00F94FEA">
              <w:rPr>
                <w:rStyle w:val="af6"/>
                <w:rFonts w:eastAsiaTheme="minorEastAsia"/>
                <w:rPrChange w:id="8787" w:author="raye" w:date="2018-08-10T15:18:00Z">
                  <w:rPr>
                    <w:rFonts w:ascii="等线" w:eastAsia="等线" w:hAnsi="等线" w:cs="宋体"/>
                    <w:kern w:val="0"/>
                    <w:szCs w:val="21"/>
                  </w:rPr>
                </w:rPrChange>
              </w:rPr>
              <w:t>Digits allow for 2 decimal points</w:t>
            </w:r>
          </w:p>
        </w:tc>
      </w:tr>
      <w:tr w:rsidR="00F334CA" w:rsidRPr="00F94FEA" w14:paraId="54143A3A"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4D5652C1" w14:textId="77777777" w:rsidR="00F334CA" w:rsidRPr="00F94FEA" w:rsidRDefault="00F334CA">
            <w:pPr>
              <w:rPr>
                <w:rStyle w:val="af6"/>
                <w:rFonts w:eastAsiaTheme="minorEastAsia"/>
                <w:rPrChange w:id="8788" w:author="raye" w:date="2018-08-10T15:18:00Z">
                  <w:rPr>
                    <w:rFonts w:ascii="等线" w:eastAsia="等线" w:hAnsi="等线" w:cs="宋体"/>
                    <w:kern w:val="0"/>
                    <w:szCs w:val="21"/>
                  </w:rPr>
                </w:rPrChange>
              </w:rPr>
            </w:pPr>
            <w:r w:rsidRPr="00F94FEA">
              <w:rPr>
                <w:rStyle w:val="af6"/>
                <w:rFonts w:eastAsiaTheme="minorEastAsia"/>
                <w:rPrChange w:id="8789" w:author="raye" w:date="2018-08-10T15:18:00Z">
                  <w:rPr>
                    <w:rFonts w:ascii="等线" w:eastAsia="等线" w:hAnsi="等线" w:cs="宋体"/>
                    <w:kern w:val="0"/>
                    <w:szCs w:val="21"/>
                  </w:rPr>
                </w:rPrChange>
              </w:rPr>
              <w:t>Type of Unit</w:t>
            </w:r>
          </w:p>
        </w:tc>
        <w:tc>
          <w:tcPr>
            <w:tcW w:w="1848" w:type="dxa"/>
            <w:tcBorders>
              <w:top w:val="single" w:sz="4" w:space="0" w:color="auto"/>
              <w:left w:val="single" w:sz="4" w:space="0" w:color="auto"/>
              <w:bottom w:val="single" w:sz="4" w:space="0" w:color="auto"/>
              <w:right w:val="single" w:sz="4" w:space="0" w:color="auto"/>
            </w:tcBorders>
          </w:tcPr>
          <w:p w14:paraId="03B19859" w14:textId="77777777" w:rsidR="00F334CA" w:rsidRPr="00F94FEA" w:rsidRDefault="00F334CA">
            <w:pPr>
              <w:rPr>
                <w:rStyle w:val="af6"/>
                <w:rFonts w:eastAsiaTheme="minorEastAsia"/>
                <w:rPrChange w:id="8790" w:author="raye" w:date="2018-08-10T15:18:00Z">
                  <w:rPr>
                    <w:rFonts w:ascii="等线" w:eastAsia="等线" w:hAnsi="等线" w:cs="宋体"/>
                    <w:kern w:val="0"/>
                    <w:szCs w:val="21"/>
                  </w:rPr>
                </w:rPrChange>
              </w:rPr>
            </w:pPr>
            <w:r w:rsidRPr="00F94FEA">
              <w:rPr>
                <w:rStyle w:val="af6"/>
                <w:rFonts w:eastAsiaTheme="minorEastAsia"/>
                <w:rPrChange w:id="8791"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4F2E46D4" w14:textId="77777777" w:rsidR="00F334CA" w:rsidRPr="00F94FEA" w:rsidRDefault="00F334CA">
            <w:pPr>
              <w:rPr>
                <w:rStyle w:val="af6"/>
                <w:rFonts w:eastAsiaTheme="minorEastAsia"/>
                <w:rPrChange w:id="8792" w:author="raye" w:date="2018-08-10T15:18:00Z">
                  <w:rPr>
                    <w:rFonts w:ascii="等线" w:eastAsia="等线" w:hAnsi="等线" w:cs="宋体"/>
                    <w:kern w:val="0"/>
                    <w:szCs w:val="21"/>
                  </w:rPr>
                </w:rPrChange>
              </w:rPr>
            </w:pPr>
            <w:r w:rsidRPr="00F94FEA">
              <w:rPr>
                <w:rStyle w:val="af6"/>
                <w:rFonts w:eastAsiaTheme="minorEastAsia"/>
                <w:rPrChange w:id="8793" w:author="raye" w:date="2018-08-10T15:18:00Z">
                  <w:rPr>
                    <w:i/>
                    <w:sz w:val="24"/>
                    <w:szCs w:val="24"/>
                  </w:rPr>
                </w:rPrChange>
              </w:rPr>
              <w:t>Dropdown menu</w:t>
            </w:r>
          </w:p>
        </w:tc>
        <w:tc>
          <w:tcPr>
            <w:tcW w:w="1269" w:type="dxa"/>
            <w:vMerge/>
            <w:tcBorders>
              <w:left w:val="single" w:sz="4" w:space="0" w:color="auto"/>
              <w:right w:val="single" w:sz="4" w:space="0" w:color="auto"/>
            </w:tcBorders>
          </w:tcPr>
          <w:p w14:paraId="3D600B35" w14:textId="77777777" w:rsidR="00F334CA" w:rsidRPr="00F94FEA" w:rsidRDefault="00F334CA">
            <w:pPr>
              <w:rPr>
                <w:rStyle w:val="af6"/>
                <w:rFonts w:eastAsiaTheme="minorEastAsia"/>
                <w:rPrChange w:id="8794" w:author="raye" w:date="2018-08-10T15:18:00Z">
                  <w:rPr>
                    <w:rFonts w:ascii="等线" w:eastAsia="等线" w:hAnsi="等线" w:cs="宋体"/>
                    <w:kern w:val="0"/>
                    <w:szCs w:val="21"/>
                  </w:rPr>
                </w:rPrChange>
              </w:rPr>
            </w:pPr>
          </w:p>
        </w:tc>
        <w:tc>
          <w:tcPr>
            <w:tcW w:w="2427" w:type="dxa"/>
            <w:tcBorders>
              <w:top w:val="single" w:sz="4" w:space="0" w:color="auto"/>
              <w:left w:val="single" w:sz="4" w:space="0" w:color="auto"/>
              <w:bottom w:val="single" w:sz="4" w:space="0" w:color="auto"/>
              <w:right w:val="single" w:sz="4" w:space="0" w:color="auto"/>
            </w:tcBorders>
            <w:noWrap/>
          </w:tcPr>
          <w:p w14:paraId="289AC214" w14:textId="4ED421E8" w:rsidR="00F334CA" w:rsidRPr="00F94FEA" w:rsidRDefault="004220DF">
            <w:pPr>
              <w:rPr>
                <w:rStyle w:val="af6"/>
                <w:rFonts w:eastAsiaTheme="minorEastAsia"/>
                <w:rPrChange w:id="8795" w:author="raye" w:date="2018-08-10T15:18:00Z">
                  <w:rPr>
                    <w:rFonts w:ascii="等线" w:eastAsia="等线" w:hAnsi="等线" w:cs="宋体"/>
                    <w:kern w:val="0"/>
                    <w:szCs w:val="21"/>
                  </w:rPr>
                </w:rPrChange>
              </w:rPr>
            </w:pPr>
            <w:r w:rsidRPr="00F94FEA">
              <w:rPr>
                <w:rStyle w:val="af6"/>
                <w:rFonts w:eastAsiaTheme="minorEastAsia"/>
                <w:rPrChange w:id="8796" w:author="raye" w:date="2018-08-10T15:18:00Z">
                  <w:rPr>
                    <w:rFonts w:ascii="等线" w:eastAsia="等线" w:hAnsi="等线" w:cs="宋体"/>
                    <w:i/>
                    <w:kern w:val="0"/>
                    <w:szCs w:val="21"/>
                  </w:rPr>
                </w:rPrChange>
              </w:rPr>
              <w:t>Admin backend management, the unit with the highest weight will be the dafault</w:t>
            </w:r>
          </w:p>
        </w:tc>
      </w:tr>
      <w:tr w:rsidR="004220DF" w:rsidRPr="00F94FEA" w14:paraId="7772E299"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270AAF6B" w14:textId="77777777" w:rsidR="004220DF" w:rsidRPr="00F94FEA" w:rsidRDefault="004220DF">
            <w:pPr>
              <w:rPr>
                <w:rStyle w:val="af6"/>
                <w:rFonts w:eastAsiaTheme="minorEastAsia"/>
                <w:rPrChange w:id="8797" w:author="raye" w:date="2018-08-10T15:18:00Z">
                  <w:rPr>
                    <w:rFonts w:ascii="等线" w:eastAsia="等线" w:hAnsi="等线" w:cs="宋体"/>
                    <w:kern w:val="0"/>
                    <w:szCs w:val="21"/>
                  </w:rPr>
                </w:rPrChange>
              </w:rPr>
            </w:pPr>
            <w:r w:rsidRPr="00F94FEA">
              <w:rPr>
                <w:rStyle w:val="af6"/>
                <w:rFonts w:eastAsiaTheme="minorEastAsia"/>
                <w:rPrChange w:id="8798" w:author="raye" w:date="2018-08-10T15:18:00Z">
                  <w:rPr>
                    <w:rFonts w:ascii="等线" w:eastAsia="等线" w:hAnsi="等线" w:cs="宋体"/>
                    <w:kern w:val="0"/>
                    <w:szCs w:val="21"/>
                  </w:rPr>
                </w:rPrChange>
              </w:rPr>
              <w:t>Net Weight</w:t>
            </w:r>
          </w:p>
        </w:tc>
        <w:tc>
          <w:tcPr>
            <w:tcW w:w="1848" w:type="dxa"/>
            <w:tcBorders>
              <w:top w:val="single" w:sz="4" w:space="0" w:color="auto"/>
              <w:left w:val="single" w:sz="4" w:space="0" w:color="auto"/>
              <w:bottom w:val="single" w:sz="4" w:space="0" w:color="auto"/>
              <w:right w:val="single" w:sz="4" w:space="0" w:color="auto"/>
            </w:tcBorders>
          </w:tcPr>
          <w:p w14:paraId="5FF8685F" w14:textId="77777777" w:rsidR="004220DF" w:rsidRPr="00F94FEA" w:rsidRDefault="004220DF">
            <w:pPr>
              <w:rPr>
                <w:rStyle w:val="af6"/>
                <w:rFonts w:eastAsiaTheme="minorEastAsia"/>
                <w:rPrChange w:id="8799" w:author="raye" w:date="2018-08-10T15:18:00Z">
                  <w:rPr>
                    <w:rFonts w:ascii="等线" w:eastAsia="等线" w:hAnsi="等线" w:cs="宋体"/>
                    <w:kern w:val="0"/>
                    <w:szCs w:val="21"/>
                  </w:rPr>
                </w:rPrChange>
              </w:rPr>
            </w:pPr>
            <w:r w:rsidRPr="00F94FEA">
              <w:rPr>
                <w:rStyle w:val="af6"/>
                <w:rFonts w:eastAsiaTheme="minorEastAsia"/>
                <w:rPrChange w:id="8800"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57C8EFCF" w14:textId="77777777" w:rsidR="004220DF" w:rsidRPr="00F94FEA" w:rsidRDefault="004220DF">
            <w:pPr>
              <w:rPr>
                <w:rStyle w:val="af6"/>
                <w:rFonts w:eastAsiaTheme="minorEastAsia"/>
                <w:rPrChange w:id="8801" w:author="raye" w:date="2018-08-10T15:18:00Z">
                  <w:rPr>
                    <w:rFonts w:ascii="等线" w:eastAsia="等线" w:hAnsi="等线" w:cs="宋体"/>
                    <w:kern w:val="0"/>
                    <w:szCs w:val="21"/>
                  </w:rPr>
                </w:rPrChange>
              </w:rPr>
            </w:pPr>
            <w:r w:rsidRPr="00F94FEA">
              <w:rPr>
                <w:rStyle w:val="af6"/>
                <w:rFonts w:eastAsiaTheme="minorEastAsia"/>
                <w:rPrChange w:id="8802" w:author="raye" w:date="2018-08-10T15:18:00Z">
                  <w:rPr>
                    <w:i/>
                    <w:sz w:val="24"/>
                    <w:szCs w:val="24"/>
                  </w:rPr>
                </w:rPrChange>
              </w:rPr>
              <w:t>15-digit value</w:t>
            </w:r>
          </w:p>
        </w:tc>
        <w:tc>
          <w:tcPr>
            <w:tcW w:w="1269" w:type="dxa"/>
            <w:vMerge/>
            <w:tcBorders>
              <w:left w:val="single" w:sz="4" w:space="0" w:color="auto"/>
              <w:right w:val="single" w:sz="4" w:space="0" w:color="auto"/>
            </w:tcBorders>
          </w:tcPr>
          <w:p w14:paraId="52A4B63C" w14:textId="77777777" w:rsidR="004220DF" w:rsidRPr="00F94FEA" w:rsidRDefault="004220DF">
            <w:pPr>
              <w:rPr>
                <w:rStyle w:val="af6"/>
                <w:rFonts w:eastAsiaTheme="minorEastAsia"/>
                <w:rPrChange w:id="8803" w:author="raye" w:date="2018-08-10T15:18:00Z">
                  <w:rPr>
                    <w:rFonts w:ascii="等线" w:eastAsia="等线" w:hAnsi="等线" w:cs="宋体"/>
                    <w:kern w:val="0"/>
                    <w:szCs w:val="21"/>
                  </w:rPr>
                </w:rPrChange>
              </w:rPr>
            </w:pPr>
          </w:p>
        </w:tc>
        <w:tc>
          <w:tcPr>
            <w:tcW w:w="2427" w:type="dxa"/>
            <w:tcBorders>
              <w:top w:val="single" w:sz="4" w:space="0" w:color="auto"/>
              <w:left w:val="single" w:sz="4" w:space="0" w:color="auto"/>
              <w:bottom w:val="single" w:sz="4" w:space="0" w:color="auto"/>
              <w:right w:val="single" w:sz="4" w:space="0" w:color="auto"/>
            </w:tcBorders>
            <w:noWrap/>
          </w:tcPr>
          <w:p w14:paraId="13EFF411" w14:textId="4D91C654" w:rsidR="004220DF" w:rsidRPr="00F94FEA" w:rsidRDefault="004220DF">
            <w:pPr>
              <w:rPr>
                <w:rStyle w:val="af6"/>
                <w:rFonts w:eastAsiaTheme="minorEastAsia"/>
                <w:rPrChange w:id="8804" w:author="raye" w:date="2018-08-10T15:18:00Z">
                  <w:rPr>
                    <w:rFonts w:ascii="等线" w:eastAsia="等线" w:hAnsi="等线" w:cs="宋体"/>
                    <w:kern w:val="0"/>
                    <w:szCs w:val="21"/>
                  </w:rPr>
                </w:rPrChange>
              </w:rPr>
            </w:pPr>
            <w:r w:rsidRPr="00F94FEA">
              <w:rPr>
                <w:rStyle w:val="af6"/>
                <w:rFonts w:eastAsiaTheme="minorEastAsia"/>
                <w:rPrChange w:id="8805" w:author="raye" w:date="2018-08-10T15:18:00Z">
                  <w:rPr>
                    <w:rFonts w:ascii="等线" w:eastAsia="等线" w:hAnsi="等线" w:cs="宋体"/>
                    <w:kern w:val="0"/>
                    <w:szCs w:val="21"/>
                  </w:rPr>
                </w:rPrChange>
              </w:rPr>
              <w:t>Digits allow for 2 decimal points</w:t>
            </w:r>
          </w:p>
        </w:tc>
      </w:tr>
      <w:tr w:rsidR="00F334CA" w:rsidRPr="00F94FEA" w14:paraId="4DA37164"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0D6C1127" w14:textId="77777777" w:rsidR="00F334CA" w:rsidRPr="00F94FEA" w:rsidRDefault="00F334CA">
            <w:pPr>
              <w:rPr>
                <w:rStyle w:val="af6"/>
                <w:rFonts w:eastAsiaTheme="minorEastAsia"/>
                <w:rPrChange w:id="8806" w:author="raye" w:date="2018-08-10T15:18:00Z">
                  <w:rPr>
                    <w:rFonts w:ascii="等线" w:eastAsia="等线" w:hAnsi="等线" w:cs="宋体"/>
                    <w:kern w:val="0"/>
                    <w:szCs w:val="21"/>
                  </w:rPr>
                </w:rPrChange>
              </w:rPr>
            </w:pPr>
            <w:r w:rsidRPr="00F94FEA">
              <w:rPr>
                <w:rStyle w:val="af6"/>
                <w:rFonts w:eastAsiaTheme="minorEastAsia"/>
                <w:rPrChange w:id="8807" w:author="raye" w:date="2018-08-10T15:18:00Z">
                  <w:rPr>
                    <w:rFonts w:ascii="等线" w:eastAsia="等线" w:hAnsi="等线" w:cs="宋体"/>
                    <w:kern w:val="0"/>
                    <w:szCs w:val="21"/>
                  </w:rPr>
                </w:rPrChange>
              </w:rPr>
              <w:t>Type of Unit</w:t>
            </w:r>
          </w:p>
        </w:tc>
        <w:tc>
          <w:tcPr>
            <w:tcW w:w="1848" w:type="dxa"/>
            <w:tcBorders>
              <w:top w:val="single" w:sz="4" w:space="0" w:color="auto"/>
              <w:left w:val="single" w:sz="4" w:space="0" w:color="auto"/>
              <w:bottom w:val="single" w:sz="4" w:space="0" w:color="auto"/>
              <w:right w:val="single" w:sz="4" w:space="0" w:color="auto"/>
            </w:tcBorders>
          </w:tcPr>
          <w:p w14:paraId="05DACB88" w14:textId="77777777" w:rsidR="00F334CA" w:rsidRPr="00F94FEA" w:rsidRDefault="00F334CA">
            <w:pPr>
              <w:rPr>
                <w:rStyle w:val="af6"/>
                <w:rFonts w:eastAsiaTheme="minorEastAsia"/>
                <w:rPrChange w:id="8808" w:author="raye" w:date="2018-08-10T15:18:00Z">
                  <w:rPr>
                    <w:rFonts w:ascii="等线" w:eastAsia="等线" w:hAnsi="等线" w:cs="宋体"/>
                    <w:kern w:val="0"/>
                    <w:szCs w:val="21"/>
                  </w:rPr>
                </w:rPrChange>
              </w:rPr>
            </w:pPr>
            <w:r w:rsidRPr="00F94FEA">
              <w:rPr>
                <w:rStyle w:val="af6"/>
                <w:rFonts w:eastAsiaTheme="minorEastAsia"/>
                <w:rPrChange w:id="8809"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35BEC306" w14:textId="77777777" w:rsidR="00F334CA" w:rsidRPr="00F94FEA" w:rsidRDefault="00F334CA">
            <w:pPr>
              <w:rPr>
                <w:rStyle w:val="af6"/>
                <w:rFonts w:eastAsiaTheme="minorEastAsia"/>
                <w:rPrChange w:id="8810" w:author="raye" w:date="2018-08-10T15:18:00Z">
                  <w:rPr>
                    <w:rFonts w:ascii="等线" w:eastAsia="等线" w:hAnsi="等线" w:cs="宋体"/>
                    <w:kern w:val="0"/>
                    <w:szCs w:val="21"/>
                  </w:rPr>
                </w:rPrChange>
              </w:rPr>
            </w:pPr>
            <w:r w:rsidRPr="00F94FEA">
              <w:rPr>
                <w:rStyle w:val="af6"/>
                <w:rFonts w:eastAsiaTheme="minorEastAsia"/>
                <w:rPrChange w:id="8811" w:author="raye" w:date="2018-08-10T15:18:00Z">
                  <w:rPr>
                    <w:i/>
                    <w:sz w:val="24"/>
                    <w:szCs w:val="24"/>
                  </w:rPr>
                </w:rPrChange>
              </w:rPr>
              <w:t>Dropdown menu</w:t>
            </w:r>
          </w:p>
        </w:tc>
        <w:tc>
          <w:tcPr>
            <w:tcW w:w="1269" w:type="dxa"/>
            <w:vMerge/>
            <w:tcBorders>
              <w:left w:val="single" w:sz="4" w:space="0" w:color="auto"/>
              <w:bottom w:val="single" w:sz="4" w:space="0" w:color="auto"/>
              <w:right w:val="single" w:sz="4" w:space="0" w:color="auto"/>
            </w:tcBorders>
          </w:tcPr>
          <w:p w14:paraId="724C93DE" w14:textId="77777777" w:rsidR="00F334CA" w:rsidRPr="00F94FEA" w:rsidRDefault="00F334CA">
            <w:pPr>
              <w:rPr>
                <w:rStyle w:val="af6"/>
                <w:rFonts w:eastAsiaTheme="minorEastAsia"/>
                <w:rPrChange w:id="8812" w:author="raye" w:date="2018-08-10T15:18:00Z">
                  <w:rPr>
                    <w:rFonts w:ascii="等线" w:eastAsia="等线" w:hAnsi="等线" w:cs="宋体"/>
                    <w:kern w:val="0"/>
                    <w:szCs w:val="21"/>
                  </w:rPr>
                </w:rPrChange>
              </w:rPr>
            </w:pPr>
          </w:p>
        </w:tc>
        <w:tc>
          <w:tcPr>
            <w:tcW w:w="2427" w:type="dxa"/>
            <w:tcBorders>
              <w:top w:val="single" w:sz="4" w:space="0" w:color="auto"/>
              <w:left w:val="single" w:sz="4" w:space="0" w:color="auto"/>
              <w:bottom w:val="single" w:sz="4" w:space="0" w:color="auto"/>
              <w:right w:val="single" w:sz="4" w:space="0" w:color="auto"/>
            </w:tcBorders>
            <w:noWrap/>
          </w:tcPr>
          <w:p w14:paraId="7ED1B1EB" w14:textId="2B91D363" w:rsidR="00F334CA" w:rsidRPr="00F94FEA" w:rsidRDefault="004220DF">
            <w:pPr>
              <w:rPr>
                <w:rStyle w:val="af6"/>
                <w:rFonts w:eastAsiaTheme="minorEastAsia"/>
                <w:rPrChange w:id="8813" w:author="raye" w:date="2018-08-10T15:18:00Z">
                  <w:rPr>
                    <w:rFonts w:ascii="等线" w:eastAsia="等线" w:hAnsi="等线" w:cs="宋体"/>
                    <w:kern w:val="0"/>
                    <w:szCs w:val="21"/>
                  </w:rPr>
                </w:rPrChange>
              </w:rPr>
            </w:pPr>
            <w:r w:rsidRPr="00F94FEA">
              <w:rPr>
                <w:rStyle w:val="af6"/>
                <w:rFonts w:eastAsiaTheme="minorEastAsia"/>
                <w:rPrChange w:id="8814" w:author="raye" w:date="2018-08-10T15:18:00Z">
                  <w:rPr>
                    <w:rFonts w:ascii="等线" w:eastAsia="等线" w:hAnsi="等线" w:cs="宋体"/>
                    <w:i/>
                    <w:kern w:val="0"/>
                    <w:szCs w:val="21"/>
                  </w:rPr>
                </w:rPrChange>
              </w:rPr>
              <w:t xml:space="preserve">Admin backend management, the unit </w:t>
            </w:r>
            <w:r w:rsidRPr="00F94FEA">
              <w:rPr>
                <w:rStyle w:val="af6"/>
                <w:rFonts w:eastAsiaTheme="minorEastAsia"/>
                <w:rPrChange w:id="8815" w:author="raye" w:date="2018-08-10T15:18:00Z">
                  <w:rPr>
                    <w:rFonts w:ascii="等线" w:eastAsia="等线" w:hAnsi="等线" w:cs="宋体"/>
                    <w:i/>
                    <w:kern w:val="0"/>
                    <w:szCs w:val="21"/>
                  </w:rPr>
                </w:rPrChange>
              </w:rPr>
              <w:lastRenderedPageBreak/>
              <w:t>with the highest weight will be the dafault</w:t>
            </w:r>
          </w:p>
        </w:tc>
      </w:tr>
      <w:tr w:rsidR="00F334CA" w:rsidRPr="00F94FEA" w14:paraId="548785F7"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1241EE42" w14:textId="77777777" w:rsidR="00F334CA" w:rsidRPr="00F94FEA" w:rsidRDefault="00F334CA">
            <w:pPr>
              <w:rPr>
                <w:rStyle w:val="af6"/>
                <w:rFonts w:eastAsiaTheme="minorEastAsia"/>
                <w:rPrChange w:id="8816" w:author="raye" w:date="2018-08-10T15:18:00Z">
                  <w:rPr>
                    <w:rFonts w:ascii="等线" w:eastAsia="等线" w:hAnsi="等线" w:cs="宋体"/>
                    <w:kern w:val="0"/>
                    <w:szCs w:val="21"/>
                  </w:rPr>
                </w:rPrChange>
              </w:rPr>
            </w:pPr>
            <w:r w:rsidRPr="00F94FEA">
              <w:rPr>
                <w:rStyle w:val="af6"/>
                <w:rFonts w:eastAsiaTheme="minorEastAsia"/>
                <w:rPrChange w:id="8817" w:author="raye" w:date="2018-08-10T15:18:00Z">
                  <w:rPr>
                    <w:rFonts w:ascii="等线" w:eastAsia="等线" w:hAnsi="等线" w:cs="宋体"/>
                    <w:kern w:val="0"/>
                    <w:szCs w:val="21"/>
                  </w:rPr>
                </w:rPrChange>
              </w:rPr>
              <w:lastRenderedPageBreak/>
              <w:t>PL Third Party</w:t>
            </w:r>
          </w:p>
        </w:tc>
        <w:tc>
          <w:tcPr>
            <w:tcW w:w="1848" w:type="dxa"/>
            <w:tcBorders>
              <w:top w:val="single" w:sz="4" w:space="0" w:color="auto"/>
              <w:left w:val="single" w:sz="4" w:space="0" w:color="auto"/>
              <w:bottom w:val="single" w:sz="4" w:space="0" w:color="auto"/>
              <w:right w:val="single" w:sz="4" w:space="0" w:color="auto"/>
            </w:tcBorders>
          </w:tcPr>
          <w:p w14:paraId="065E2728" w14:textId="77777777" w:rsidR="00F334CA" w:rsidRPr="00F94FEA" w:rsidRDefault="00F334CA">
            <w:pPr>
              <w:rPr>
                <w:rStyle w:val="af6"/>
                <w:rFonts w:eastAsiaTheme="minorEastAsia"/>
                <w:rPrChange w:id="8818" w:author="raye" w:date="2018-08-10T15:18:00Z">
                  <w:rPr>
                    <w:rFonts w:ascii="等线" w:eastAsia="等线" w:hAnsi="等线" w:cs="宋体"/>
                    <w:kern w:val="0"/>
                    <w:szCs w:val="21"/>
                  </w:rPr>
                </w:rPrChange>
              </w:rPr>
            </w:pPr>
            <w:r w:rsidRPr="00F94FEA">
              <w:rPr>
                <w:rStyle w:val="af6"/>
                <w:rFonts w:eastAsiaTheme="minorEastAsia"/>
                <w:rPrChange w:id="8819"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6510E074" w14:textId="77777777" w:rsidR="00F334CA" w:rsidRPr="00F94FEA" w:rsidRDefault="00F334CA">
            <w:pPr>
              <w:rPr>
                <w:rStyle w:val="af6"/>
                <w:rFonts w:eastAsiaTheme="minorEastAsia"/>
                <w:rPrChange w:id="8820" w:author="raye" w:date="2018-08-10T15:18:00Z">
                  <w:rPr>
                    <w:rFonts w:ascii="等线" w:eastAsia="等线" w:hAnsi="等线" w:cs="宋体"/>
                    <w:kern w:val="0"/>
                    <w:szCs w:val="21"/>
                  </w:rPr>
                </w:rPrChange>
              </w:rPr>
            </w:pPr>
            <w:r w:rsidRPr="00F94FEA">
              <w:rPr>
                <w:rStyle w:val="af6"/>
                <w:rFonts w:eastAsiaTheme="minorEastAsia"/>
                <w:rPrChange w:id="8821" w:author="raye" w:date="2018-08-10T15:18:00Z">
                  <w:rPr>
                    <w:i/>
                    <w:sz w:val="24"/>
                    <w:szCs w:val="24"/>
                  </w:rPr>
                </w:rPrChange>
              </w:rPr>
              <w:t>100-digit characters</w:t>
            </w:r>
          </w:p>
        </w:tc>
        <w:tc>
          <w:tcPr>
            <w:tcW w:w="1269" w:type="dxa"/>
            <w:tcBorders>
              <w:top w:val="single" w:sz="4" w:space="0" w:color="auto"/>
              <w:left w:val="single" w:sz="4" w:space="0" w:color="auto"/>
              <w:bottom w:val="single" w:sz="4" w:space="0" w:color="auto"/>
              <w:right w:val="single" w:sz="4" w:space="0" w:color="auto"/>
            </w:tcBorders>
          </w:tcPr>
          <w:p w14:paraId="537FA173" w14:textId="77777777" w:rsidR="00F334CA" w:rsidRPr="00F94FEA" w:rsidRDefault="00F334CA">
            <w:pPr>
              <w:rPr>
                <w:rStyle w:val="af6"/>
                <w:rFonts w:eastAsiaTheme="minorEastAsia"/>
                <w:rPrChange w:id="8822" w:author="raye" w:date="2018-08-10T15:18:00Z">
                  <w:rPr>
                    <w:rFonts w:ascii="等线" w:eastAsia="等线" w:hAnsi="等线" w:cs="宋体"/>
                    <w:kern w:val="0"/>
                    <w:szCs w:val="21"/>
                  </w:rPr>
                </w:rPrChange>
              </w:rPr>
            </w:pPr>
            <w:r w:rsidRPr="00F94FEA">
              <w:rPr>
                <w:rStyle w:val="af6"/>
                <w:rFonts w:eastAsiaTheme="minorEastAsia"/>
                <w:rPrChange w:id="8823" w:author="raye" w:date="2018-08-10T15:18:00Z">
                  <w:rPr>
                    <w:rFonts w:ascii="等线" w:eastAsia="等线" w:hAnsi="等线" w:cs="宋体"/>
                    <w:kern w:val="0"/>
                    <w:szCs w:val="21"/>
                  </w:rPr>
                </w:rPrChange>
              </w:rPr>
              <w:t>Y</w:t>
            </w:r>
          </w:p>
        </w:tc>
        <w:tc>
          <w:tcPr>
            <w:tcW w:w="2427" w:type="dxa"/>
            <w:tcBorders>
              <w:top w:val="single" w:sz="4" w:space="0" w:color="auto"/>
              <w:left w:val="single" w:sz="4" w:space="0" w:color="auto"/>
              <w:bottom w:val="single" w:sz="4" w:space="0" w:color="auto"/>
              <w:right w:val="single" w:sz="4" w:space="0" w:color="auto"/>
            </w:tcBorders>
            <w:noWrap/>
          </w:tcPr>
          <w:p w14:paraId="6261946A" w14:textId="77777777" w:rsidR="00F334CA" w:rsidRPr="00F94FEA" w:rsidRDefault="00F334CA">
            <w:pPr>
              <w:rPr>
                <w:rStyle w:val="af6"/>
                <w:rFonts w:eastAsiaTheme="minorEastAsia"/>
                <w:rPrChange w:id="8824" w:author="raye" w:date="2018-08-10T15:18:00Z">
                  <w:rPr>
                    <w:rFonts w:ascii="等线" w:eastAsia="等线" w:hAnsi="等线" w:cs="宋体"/>
                    <w:kern w:val="0"/>
                    <w:szCs w:val="21"/>
                  </w:rPr>
                </w:rPrChange>
              </w:rPr>
            </w:pPr>
          </w:p>
        </w:tc>
      </w:tr>
    </w:tbl>
    <w:p w14:paraId="6E2B3E4D" w14:textId="77777777" w:rsidR="00F334CA" w:rsidRPr="00F94FEA" w:rsidRDefault="00F334CA">
      <w:pPr>
        <w:rPr>
          <w:rStyle w:val="af6"/>
          <w:rFonts w:eastAsiaTheme="minorEastAsia"/>
          <w:rPrChange w:id="8825" w:author="raye" w:date="2018-08-10T15:18:00Z">
            <w:rPr>
              <w:rFonts w:ascii="Calibri" w:hAnsi="Calibri" w:cstheme="minorHAnsi"/>
              <w:b/>
              <w:sz w:val="36"/>
            </w:rPr>
          </w:rPrChange>
        </w:rPr>
        <w:pPrChange w:id="8826" w:author="raye" w:date="2018-08-10T15:18:00Z">
          <w:pPr>
            <w:widowControl/>
            <w:jc w:val="left"/>
          </w:pPr>
        </w:pPrChange>
      </w:pPr>
    </w:p>
    <w:p w14:paraId="0C020D8E" w14:textId="77777777" w:rsidR="00F334CA" w:rsidRPr="00F94FEA" w:rsidRDefault="00F334CA">
      <w:pPr>
        <w:rPr>
          <w:rStyle w:val="af6"/>
          <w:rFonts w:eastAsiaTheme="minorEastAsia"/>
          <w:rPrChange w:id="8827" w:author="raye" w:date="2018-08-10T15:18:00Z">
            <w:rPr>
              <w:rFonts w:ascii="Calibri" w:hAnsi="Calibri" w:cstheme="minorHAnsi"/>
              <w:b/>
              <w:sz w:val="36"/>
            </w:rPr>
          </w:rPrChange>
        </w:rPr>
        <w:pPrChange w:id="8828" w:author="raye" w:date="2018-08-10T15:18:00Z">
          <w:pPr>
            <w:widowControl/>
            <w:jc w:val="left"/>
          </w:pPr>
        </w:pPrChange>
      </w:pPr>
    </w:p>
    <w:p w14:paraId="45CEC48C" w14:textId="2A1E6097" w:rsidR="00F334CA" w:rsidRPr="00F94FEA" w:rsidRDefault="00502AEE">
      <w:pPr>
        <w:rPr>
          <w:rStyle w:val="af6"/>
          <w:rFonts w:eastAsiaTheme="minorEastAsia"/>
          <w:rPrChange w:id="8829" w:author="raye" w:date="2018-08-10T15:18:00Z">
            <w:rPr>
              <w:rFonts w:ascii="等线" w:eastAsia="等线" w:hAnsi="等线" w:cstheme="minorHAnsi"/>
              <w:szCs w:val="21"/>
            </w:rPr>
          </w:rPrChange>
        </w:rPr>
        <w:pPrChange w:id="8830" w:author="raye" w:date="2018-08-10T15:18:00Z">
          <w:pPr>
            <w:pStyle w:val="a0"/>
            <w:widowControl/>
            <w:numPr>
              <w:numId w:val="45"/>
            </w:numPr>
            <w:ind w:left="780" w:firstLineChars="0" w:hanging="360"/>
            <w:jc w:val="left"/>
          </w:pPr>
        </w:pPrChange>
      </w:pPr>
      <w:ins w:id="8831" w:author="raye" w:date="2018-08-10T15:19:00Z">
        <w:r>
          <w:rPr>
            <w:rStyle w:val="af6"/>
            <w:rFonts w:eastAsiaTheme="minorEastAsia"/>
          </w:rPr>
          <w:t>4.</w:t>
        </w:r>
      </w:ins>
      <w:r w:rsidR="00F334CA" w:rsidRPr="00F94FEA">
        <w:rPr>
          <w:rStyle w:val="af6"/>
          <w:rFonts w:eastAsiaTheme="minorEastAsia"/>
          <w:rPrChange w:id="8832" w:author="raye" w:date="2018-08-10T15:18:00Z">
            <w:rPr>
              <w:rFonts w:ascii="等线" w:eastAsia="等线" w:hAnsi="等线" w:cstheme="minorHAnsi"/>
              <w:szCs w:val="21"/>
            </w:rPr>
          </w:rPrChange>
        </w:rPr>
        <w:t xml:space="preserve">APPLICATION </w:t>
      </w:r>
    </w:p>
    <w:tbl>
      <w:tblPr>
        <w:tblW w:w="93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1269"/>
        <w:gridCol w:w="2427"/>
      </w:tblGrid>
      <w:tr w:rsidR="00F334CA" w:rsidRPr="00F94FEA" w14:paraId="41FDCF09"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C82BD62" w14:textId="77777777" w:rsidR="00F334CA" w:rsidRPr="00F94FEA" w:rsidRDefault="00F334CA">
            <w:pPr>
              <w:rPr>
                <w:rStyle w:val="af6"/>
                <w:rFonts w:eastAsiaTheme="minorEastAsia"/>
                <w:rPrChange w:id="8833" w:author="raye" w:date="2018-08-10T15:18:00Z">
                  <w:rPr>
                    <w:rFonts w:ascii="等线" w:eastAsia="等线" w:hAnsi="等线" w:cs="宋体"/>
                    <w:b/>
                    <w:bCs/>
                    <w:kern w:val="0"/>
                    <w:szCs w:val="21"/>
                  </w:rPr>
                </w:rPrChange>
              </w:rPr>
            </w:pPr>
            <w:r w:rsidRPr="00F94FEA">
              <w:rPr>
                <w:rStyle w:val="af6"/>
                <w:rFonts w:eastAsiaTheme="minorEastAsia"/>
                <w:rPrChange w:id="8834" w:author="raye" w:date="2018-08-10T15:18:00Z">
                  <w:rPr>
                    <w:i/>
                    <w:sz w:val="24"/>
                    <w:szCs w:val="24"/>
                  </w:rPr>
                </w:rPrChange>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4C0D4F1" w14:textId="77777777" w:rsidR="00F334CA" w:rsidRPr="00F94FEA" w:rsidRDefault="00F334CA">
            <w:pPr>
              <w:rPr>
                <w:rStyle w:val="af6"/>
                <w:rFonts w:eastAsiaTheme="minorEastAsia"/>
                <w:rPrChange w:id="8835" w:author="raye" w:date="2018-08-10T15:18:00Z">
                  <w:rPr>
                    <w:rFonts w:ascii="等线" w:eastAsia="等线" w:hAnsi="等线" w:cs="宋体"/>
                    <w:b/>
                    <w:bCs/>
                    <w:kern w:val="0"/>
                    <w:szCs w:val="21"/>
                  </w:rPr>
                </w:rPrChange>
              </w:rPr>
            </w:pPr>
            <w:r w:rsidRPr="00F94FEA">
              <w:rPr>
                <w:rStyle w:val="af6"/>
                <w:rFonts w:eastAsiaTheme="minorEastAsia"/>
                <w:rPrChange w:id="8836" w:author="raye" w:date="2018-08-10T15:18:00Z">
                  <w:rPr>
                    <w:i/>
                    <w:sz w:val="24"/>
                    <w:szCs w:val="24"/>
                  </w:rPr>
                </w:rPrChange>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4B5E73B" w14:textId="51FC207D" w:rsidR="00F334CA" w:rsidRPr="00F94FEA" w:rsidRDefault="00F334CA">
            <w:pPr>
              <w:rPr>
                <w:rStyle w:val="af6"/>
                <w:rFonts w:eastAsiaTheme="minorEastAsia"/>
                <w:rPrChange w:id="8837" w:author="raye" w:date="2018-08-10T15:18:00Z">
                  <w:rPr>
                    <w:rFonts w:ascii="等线" w:eastAsia="等线" w:hAnsi="等线" w:cs="宋体"/>
                    <w:b/>
                    <w:bCs/>
                    <w:kern w:val="0"/>
                    <w:szCs w:val="21"/>
                  </w:rPr>
                </w:rPrChange>
              </w:rPr>
            </w:pPr>
            <w:r w:rsidRPr="00F94FEA">
              <w:rPr>
                <w:rStyle w:val="af6"/>
                <w:rFonts w:eastAsiaTheme="minorEastAsia"/>
                <w:rPrChange w:id="8838" w:author="raye" w:date="2018-08-10T15:18:00Z">
                  <w:rPr>
                    <w:i/>
                    <w:sz w:val="24"/>
                    <w:szCs w:val="24"/>
                  </w:rPr>
                </w:rPrChange>
              </w:rPr>
              <w:t>Type</w:t>
            </w:r>
          </w:p>
        </w:tc>
        <w:tc>
          <w:tcPr>
            <w:tcW w:w="12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6EE7DDF" w14:textId="77777777" w:rsidR="00F334CA" w:rsidRPr="00F94FEA" w:rsidRDefault="00F334CA">
            <w:pPr>
              <w:rPr>
                <w:rStyle w:val="af6"/>
                <w:rFonts w:eastAsiaTheme="minorEastAsia"/>
                <w:rPrChange w:id="8839" w:author="raye" w:date="2018-08-10T15:18:00Z">
                  <w:rPr>
                    <w:rFonts w:ascii="等线" w:eastAsia="等线" w:hAnsi="等线" w:cs="宋体"/>
                    <w:b/>
                    <w:bCs/>
                    <w:kern w:val="0"/>
                    <w:szCs w:val="21"/>
                  </w:rPr>
                </w:rPrChange>
              </w:rPr>
            </w:pPr>
            <w:r w:rsidRPr="00F94FEA">
              <w:rPr>
                <w:rStyle w:val="af6"/>
                <w:rFonts w:eastAsiaTheme="minorEastAsia"/>
                <w:rPrChange w:id="8840" w:author="raye" w:date="2018-08-10T15:18:00Z">
                  <w:rPr>
                    <w:rFonts w:ascii="等线" w:eastAsia="等线" w:hAnsi="等线" w:cs="宋体"/>
                    <w:bCs/>
                    <w:i/>
                    <w:kern w:val="0"/>
                    <w:szCs w:val="21"/>
                  </w:rPr>
                </w:rPrChange>
              </w:rPr>
              <w:t>Can Add</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6CFEE83" w14:textId="0A7330B5" w:rsidR="00F334CA" w:rsidRPr="00F94FEA" w:rsidRDefault="00F334CA">
            <w:pPr>
              <w:rPr>
                <w:rStyle w:val="af6"/>
                <w:rFonts w:eastAsiaTheme="minorEastAsia"/>
                <w:rPrChange w:id="8841" w:author="raye" w:date="2018-08-10T15:18:00Z">
                  <w:rPr>
                    <w:rFonts w:ascii="等线" w:eastAsia="等线" w:hAnsi="等线" w:cs="宋体"/>
                    <w:b/>
                    <w:bCs/>
                    <w:kern w:val="0"/>
                    <w:szCs w:val="21"/>
                  </w:rPr>
                </w:rPrChange>
              </w:rPr>
            </w:pPr>
            <w:r w:rsidRPr="00F94FEA">
              <w:rPr>
                <w:rStyle w:val="af6"/>
                <w:rFonts w:eastAsiaTheme="minorEastAsia"/>
                <w:rPrChange w:id="8842" w:author="raye" w:date="2018-08-10T15:18:00Z">
                  <w:rPr>
                    <w:i/>
                    <w:sz w:val="24"/>
                    <w:szCs w:val="24"/>
                  </w:rPr>
                </w:rPrChange>
              </w:rPr>
              <w:t>Remarks</w:t>
            </w:r>
          </w:p>
        </w:tc>
      </w:tr>
      <w:tr w:rsidR="00F334CA" w:rsidRPr="00F94FEA" w14:paraId="59BA752A"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40FC75FE" w14:textId="77777777" w:rsidR="00F334CA" w:rsidRPr="00F94FEA" w:rsidRDefault="00F334CA">
            <w:pPr>
              <w:rPr>
                <w:rStyle w:val="af6"/>
                <w:rFonts w:eastAsiaTheme="minorEastAsia"/>
                <w:rPrChange w:id="8843" w:author="raye" w:date="2018-08-10T15:18:00Z">
                  <w:rPr>
                    <w:rFonts w:ascii="等线" w:eastAsia="等线" w:hAnsi="等线" w:cs="宋体"/>
                    <w:kern w:val="0"/>
                    <w:szCs w:val="21"/>
                  </w:rPr>
                </w:rPrChange>
              </w:rPr>
            </w:pPr>
            <w:r w:rsidRPr="00F94FEA">
              <w:rPr>
                <w:rStyle w:val="af6"/>
                <w:rFonts w:eastAsiaTheme="minorEastAsia"/>
                <w:rPrChange w:id="8844" w:author="raye" w:date="2018-08-10T15:18:00Z">
                  <w:rPr>
                    <w:rFonts w:ascii="等线" w:eastAsia="等线" w:hAnsi="等线" w:cs="宋体"/>
                    <w:kern w:val="0"/>
                    <w:szCs w:val="21"/>
                  </w:rPr>
                </w:rPrChange>
              </w:rPr>
              <w:t>Application Buyer/Applicant/Drawee</w:t>
            </w:r>
          </w:p>
        </w:tc>
        <w:tc>
          <w:tcPr>
            <w:tcW w:w="1848" w:type="dxa"/>
            <w:tcBorders>
              <w:top w:val="single" w:sz="4" w:space="0" w:color="auto"/>
              <w:left w:val="single" w:sz="4" w:space="0" w:color="auto"/>
              <w:bottom w:val="single" w:sz="4" w:space="0" w:color="auto"/>
              <w:right w:val="single" w:sz="4" w:space="0" w:color="auto"/>
            </w:tcBorders>
          </w:tcPr>
          <w:p w14:paraId="3047766E" w14:textId="77777777" w:rsidR="00F334CA" w:rsidRPr="00F94FEA" w:rsidRDefault="00F334CA">
            <w:pPr>
              <w:rPr>
                <w:rStyle w:val="af6"/>
                <w:rFonts w:eastAsiaTheme="minorEastAsia"/>
                <w:rPrChange w:id="8845" w:author="raye" w:date="2018-08-10T15:18:00Z">
                  <w:rPr>
                    <w:rFonts w:ascii="等线" w:eastAsia="等线" w:hAnsi="等线" w:cs="宋体"/>
                    <w:kern w:val="0"/>
                    <w:szCs w:val="21"/>
                  </w:rPr>
                </w:rPrChange>
              </w:rPr>
            </w:pPr>
            <w:r w:rsidRPr="00F94FEA">
              <w:rPr>
                <w:rStyle w:val="af6"/>
                <w:rFonts w:eastAsiaTheme="minorEastAsia"/>
                <w:rPrChange w:id="8846" w:author="raye" w:date="2018-08-10T15:18: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tcPr>
          <w:p w14:paraId="409715AE" w14:textId="77777777" w:rsidR="00F334CA" w:rsidRPr="00F94FEA" w:rsidRDefault="00F334CA">
            <w:pPr>
              <w:rPr>
                <w:rStyle w:val="af6"/>
                <w:rFonts w:eastAsiaTheme="minorEastAsia"/>
                <w:rPrChange w:id="8847" w:author="raye" w:date="2018-08-10T15:18:00Z">
                  <w:rPr>
                    <w:rFonts w:ascii="等线" w:eastAsia="等线" w:hAnsi="等线" w:cs="宋体"/>
                    <w:kern w:val="0"/>
                    <w:szCs w:val="21"/>
                  </w:rPr>
                </w:rPrChange>
              </w:rPr>
            </w:pPr>
            <w:r w:rsidRPr="00F94FEA">
              <w:rPr>
                <w:rStyle w:val="af6"/>
                <w:rFonts w:eastAsiaTheme="minorEastAsia"/>
                <w:rPrChange w:id="8848" w:author="raye" w:date="2018-08-10T15:18:00Z">
                  <w:rPr>
                    <w:i/>
                    <w:sz w:val="24"/>
                    <w:szCs w:val="24"/>
                  </w:rPr>
                </w:rPrChange>
              </w:rPr>
              <w:t>100-digit characters</w:t>
            </w:r>
          </w:p>
        </w:tc>
        <w:tc>
          <w:tcPr>
            <w:tcW w:w="1269" w:type="dxa"/>
            <w:tcBorders>
              <w:top w:val="single" w:sz="4" w:space="0" w:color="auto"/>
              <w:left w:val="single" w:sz="4" w:space="0" w:color="auto"/>
              <w:bottom w:val="single" w:sz="4" w:space="0" w:color="auto"/>
              <w:right w:val="single" w:sz="4" w:space="0" w:color="auto"/>
            </w:tcBorders>
          </w:tcPr>
          <w:p w14:paraId="7F278521" w14:textId="77777777" w:rsidR="00F334CA" w:rsidRPr="00F94FEA" w:rsidRDefault="00F334CA">
            <w:pPr>
              <w:rPr>
                <w:rStyle w:val="af6"/>
                <w:rFonts w:eastAsiaTheme="minorEastAsia"/>
                <w:rPrChange w:id="8849" w:author="raye" w:date="2018-08-10T15:18:00Z">
                  <w:rPr>
                    <w:rFonts w:ascii="等线" w:eastAsia="等线" w:hAnsi="等线" w:cs="宋体"/>
                    <w:kern w:val="0"/>
                    <w:szCs w:val="21"/>
                  </w:rPr>
                </w:rPrChange>
              </w:rPr>
            </w:pPr>
            <w:r w:rsidRPr="00F94FEA">
              <w:rPr>
                <w:rStyle w:val="af6"/>
                <w:rFonts w:eastAsiaTheme="minorEastAsia"/>
                <w:rPrChange w:id="8850" w:author="raye" w:date="2018-08-10T15:18:00Z">
                  <w:rPr>
                    <w:rFonts w:ascii="等线" w:eastAsia="等线" w:hAnsi="等线" w:cs="宋体"/>
                    <w:kern w:val="0"/>
                    <w:szCs w:val="21"/>
                  </w:rPr>
                </w:rPrChange>
              </w:rPr>
              <w:t>N</w:t>
            </w:r>
            <w:r w:rsidRPr="00F94FEA" w:rsidDel="00790B67">
              <w:rPr>
                <w:rStyle w:val="af6"/>
                <w:rFonts w:eastAsiaTheme="minorEastAsia"/>
                <w:rPrChange w:id="8851" w:author="raye" w:date="2018-08-10T15:18:00Z">
                  <w:rPr>
                    <w:rFonts w:ascii="等线" w:eastAsia="等线" w:hAnsi="等线" w:cs="宋体"/>
                    <w:kern w:val="0"/>
                    <w:szCs w:val="21"/>
                  </w:rPr>
                </w:rPrChange>
              </w:rPr>
              <w:t xml:space="preserve"> </w:t>
            </w:r>
          </w:p>
        </w:tc>
        <w:tc>
          <w:tcPr>
            <w:tcW w:w="2427" w:type="dxa"/>
            <w:tcBorders>
              <w:top w:val="single" w:sz="4" w:space="0" w:color="auto"/>
              <w:left w:val="single" w:sz="4" w:space="0" w:color="auto"/>
              <w:bottom w:val="single" w:sz="4" w:space="0" w:color="auto"/>
              <w:right w:val="single" w:sz="4" w:space="0" w:color="auto"/>
            </w:tcBorders>
            <w:noWrap/>
          </w:tcPr>
          <w:p w14:paraId="2A2B49C9" w14:textId="7E384665" w:rsidR="00F334CA" w:rsidRPr="00F94FEA" w:rsidRDefault="00D00BD6">
            <w:pPr>
              <w:rPr>
                <w:rStyle w:val="af6"/>
                <w:rFonts w:eastAsiaTheme="minorEastAsia"/>
                <w:rPrChange w:id="8852" w:author="raye" w:date="2018-08-10T15:18:00Z">
                  <w:rPr>
                    <w:rFonts w:ascii="等线" w:eastAsia="等线" w:hAnsi="等线" w:cs="宋体"/>
                    <w:kern w:val="0"/>
                    <w:szCs w:val="21"/>
                  </w:rPr>
                </w:rPrChange>
              </w:rPr>
            </w:pPr>
            <w:r w:rsidRPr="00F94FEA">
              <w:rPr>
                <w:rStyle w:val="af6"/>
                <w:rFonts w:eastAsiaTheme="minorEastAsia"/>
                <w:rPrChange w:id="8853" w:author="raye" w:date="2018-08-10T15:18:00Z">
                  <w:rPr>
                    <w:rFonts w:ascii="等线" w:eastAsia="等线" w:hAnsi="等线" w:cs="宋体"/>
                    <w:color w:val="000000"/>
                    <w:kern w:val="0"/>
                    <w:szCs w:val="21"/>
                  </w:rPr>
                </w:rPrChange>
              </w:rPr>
              <w:t>Application Buyer</w:t>
            </w:r>
            <w:r w:rsidRPr="00F94FEA">
              <w:rPr>
                <w:rStyle w:val="af6"/>
                <w:rFonts w:eastAsiaTheme="minorEastAsia"/>
                <w:rPrChange w:id="8854" w:author="raye" w:date="2018-08-10T15:18:00Z">
                  <w:rPr>
                    <w:rFonts w:ascii="等线" w:eastAsia="等线" w:hAnsi="等线" w:cs="宋体"/>
                    <w:i/>
                    <w:color w:val="000000"/>
                    <w:kern w:val="0"/>
                    <w:szCs w:val="21"/>
                  </w:rPr>
                </w:rPrChange>
              </w:rPr>
              <w:t xml:space="preserve"> select 1 title from the 3 fields in the dropdown menu</w:t>
            </w:r>
          </w:p>
        </w:tc>
      </w:tr>
      <w:tr w:rsidR="00F334CA" w:rsidRPr="00F94FEA" w14:paraId="633100D0"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612DC198" w14:textId="77777777" w:rsidR="00F334CA" w:rsidRPr="00F94FEA" w:rsidRDefault="00F334CA">
            <w:pPr>
              <w:rPr>
                <w:rStyle w:val="af6"/>
                <w:rFonts w:eastAsiaTheme="minorEastAsia"/>
                <w:rPrChange w:id="8855" w:author="raye" w:date="2018-08-10T15:18:00Z">
                  <w:rPr>
                    <w:rFonts w:ascii="等线" w:eastAsia="等线" w:hAnsi="等线" w:cs="宋体"/>
                    <w:kern w:val="0"/>
                    <w:szCs w:val="21"/>
                  </w:rPr>
                </w:rPrChange>
              </w:rPr>
            </w:pPr>
            <w:r w:rsidRPr="00F94FEA">
              <w:rPr>
                <w:rStyle w:val="af6"/>
                <w:rFonts w:eastAsiaTheme="minorEastAsia"/>
                <w:rPrChange w:id="8856" w:author="raye" w:date="2018-08-10T15:18:00Z">
                  <w:rPr>
                    <w:rFonts w:ascii="等线" w:eastAsia="等线" w:hAnsi="等线" w:cs="宋体"/>
                    <w:kern w:val="0"/>
                    <w:szCs w:val="21"/>
                  </w:rPr>
                </w:rPrChange>
              </w:rPr>
              <w:t>Application Seller/Beneficiary/Drawer</w:t>
            </w:r>
          </w:p>
        </w:tc>
        <w:tc>
          <w:tcPr>
            <w:tcW w:w="1848" w:type="dxa"/>
            <w:tcBorders>
              <w:top w:val="single" w:sz="4" w:space="0" w:color="auto"/>
              <w:left w:val="single" w:sz="4" w:space="0" w:color="auto"/>
              <w:bottom w:val="single" w:sz="4" w:space="0" w:color="auto"/>
              <w:right w:val="single" w:sz="4" w:space="0" w:color="auto"/>
            </w:tcBorders>
          </w:tcPr>
          <w:p w14:paraId="3368CF4B" w14:textId="77777777" w:rsidR="00F334CA" w:rsidRPr="00F94FEA" w:rsidRDefault="00F334CA">
            <w:pPr>
              <w:rPr>
                <w:rStyle w:val="af6"/>
                <w:rFonts w:eastAsiaTheme="minorEastAsia"/>
                <w:rPrChange w:id="8857" w:author="raye" w:date="2018-08-10T15:18:00Z">
                  <w:rPr>
                    <w:rFonts w:ascii="等线" w:eastAsia="等线" w:hAnsi="等线" w:cs="宋体"/>
                    <w:kern w:val="0"/>
                    <w:szCs w:val="21"/>
                  </w:rPr>
                </w:rPrChange>
              </w:rPr>
            </w:pPr>
            <w:r w:rsidRPr="00F94FEA">
              <w:rPr>
                <w:rStyle w:val="af6"/>
                <w:rFonts w:eastAsiaTheme="minorEastAsia"/>
                <w:rPrChange w:id="8858" w:author="raye" w:date="2018-08-10T15:18: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tcPr>
          <w:p w14:paraId="56E53960" w14:textId="77777777" w:rsidR="00F334CA" w:rsidRPr="00F94FEA" w:rsidRDefault="00F334CA">
            <w:pPr>
              <w:rPr>
                <w:rStyle w:val="af6"/>
                <w:rFonts w:eastAsiaTheme="minorEastAsia"/>
                <w:rPrChange w:id="8859" w:author="raye" w:date="2018-08-10T15:18:00Z">
                  <w:rPr>
                    <w:rFonts w:ascii="等线" w:eastAsia="等线" w:hAnsi="等线" w:cs="宋体"/>
                    <w:kern w:val="0"/>
                    <w:szCs w:val="21"/>
                  </w:rPr>
                </w:rPrChange>
              </w:rPr>
            </w:pPr>
            <w:r w:rsidRPr="00F94FEA">
              <w:rPr>
                <w:rStyle w:val="af6"/>
                <w:rFonts w:eastAsiaTheme="minorEastAsia"/>
                <w:rPrChange w:id="8860" w:author="raye" w:date="2018-08-10T15:18:00Z">
                  <w:rPr>
                    <w:i/>
                    <w:sz w:val="24"/>
                    <w:szCs w:val="24"/>
                  </w:rPr>
                </w:rPrChange>
              </w:rPr>
              <w:t>100-digit characters</w:t>
            </w:r>
          </w:p>
        </w:tc>
        <w:tc>
          <w:tcPr>
            <w:tcW w:w="1269" w:type="dxa"/>
            <w:tcBorders>
              <w:top w:val="single" w:sz="4" w:space="0" w:color="auto"/>
              <w:left w:val="single" w:sz="4" w:space="0" w:color="auto"/>
              <w:bottom w:val="single" w:sz="4" w:space="0" w:color="auto"/>
              <w:right w:val="single" w:sz="4" w:space="0" w:color="auto"/>
            </w:tcBorders>
          </w:tcPr>
          <w:p w14:paraId="32D6FC81" w14:textId="77777777" w:rsidR="00F334CA" w:rsidRPr="00F94FEA" w:rsidRDefault="00F334CA">
            <w:pPr>
              <w:rPr>
                <w:rStyle w:val="af6"/>
                <w:rFonts w:eastAsiaTheme="minorEastAsia"/>
                <w:rPrChange w:id="8861" w:author="raye" w:date="2018-08-10T15:18:00Z">
                  <w:rPr>
                    <w:rFonts w:ascii="等线" w:eastAsia="等线" w:hAnsi="等线" w:cs="宋体"/>
                    <w:kern w:val="0"/>
                    <w:szCs w:val="21"/>
                  </w:rPr>
                </w:rPrChange>
              </w:rPr>
            </w:pPr>
            <w:r w:rsidRPr="00F94FEA">
              <w:rPr>
                <w:rStyle w:val="af6"/>
                <w:rFonts w:eastAsiaTheme="minorEastAsia"/>
                <w:rPrChange w:id="8862" w:author="raye" w:date="2018-08-10T15:18:00Z">
                  <w:rPr>
                    <w:rFonts w:ascii="等线" w:eastAsia="等线" w:hAnsi="等线" w:cs="宋体"/>
                    <w:kern w:val="0"/>
                    <w:szCs w:val="21"/>
                  </w:rPr>
                </w:rPrChange>
              </w:rPr>
              <w:t>N</w:t>
            </w:r>
          </w:p>
        </w:tc>
        <w:tc>
          <w:tcPr>
            <w:tcW w:w="2427" w:type="dxa"/>
            <w:tcBorders>
              <w:top w:val="single" w:sz="4" w:space="0" w:color="auto"/>
              <w:left w:val="single" w:sz="4" w:space="0" w:color="auto"/>
              <w:bottom w:val="single" w:sz="4" w:space="0" w:color="auto"/>
              <w:right w:val="single" w:sz="4" w:space="0" w:color="auto"/>
            </w:tcBorders>
            <w:noWrap/>
          </w:tcPr>
          <w:p w14:paraId="7CA1B887" w14:textId="02BF9CA2" w:rsidR="00F334CA" w:rsidRPr="00F94FEA" w:rsidRDefault="00D00BD6">
            <w:pPr>
              <w:rPr>
                <w:rStyle w:val="af6"/>
                <w:rFonts w:eastAsiaTheme="minorEastAsia"/>
                <w:rPrChange w:id="8863" w:author="raye" w:date="2018-08-10T15:18:00Z">
                  <w:rPr>
                    <w:rFonts w:ascii="等线" w:eastAsia="等线" w:hAnsi="等线" w:cs="宋体"/>
                    <w:kern w:val="0"/>
                    <w:szCs w:val="21"/>
                  </w:rPr>
                </w:rPrChange>
              </w:rPr>
            </w:pPr>
            <w:r w:rsidRPr="00F94FEA">
              <w:rPr>
                <w:rStyle w:val="af6"/>
                <w:rFonts w:eastAsiaTheme="minorEastAsia"/>
                <w:rPrChange w:id="8864" w:author="raye" w:date="2018-08-10T15:18:00Z">
                  <w:rPr>
                    <w:rFonts w:ascii="等线" w:eastAsia="等线" w:hAnsi="等线" w:cs="宋体"/>
                    <w:color w:val="000000"/>
                    <w:kern w:val="0"/>
                    <w:szCs w:val="21"/>
                  </w:rPr>
                </w:rPrChange>
              </w:rPr>
              <w:t xml:space="preserve">Application Seller </w:t>
            </w:r>
            <w:r w:rsidRPr="00F94FEA">
              <w:rPr>
                <w:rStyle w:val="af6"/>
                <w:rFonts w:eastAsiaTheme="minorEastAsia"/>
                <w:rPrChange w:id="8865" w:author="raye" w:date="2018-08-10T15:18:00Z">
                  <w:rPr>
                    <w:rFonts w:ascii="等线" w:eastAsia="等线" w:hAnsi="等线" w:cs="宋体"/>
                    <w:i/>
                    <w:color w:val="000000"/>
                    <w:kern w:val="0"/>
                    <w:szCs w:val="21"/>
                  </w:rPr>
                </w:rPrChange>
              </w:rPr>
              <w:t>select 1 title from the 3 fields in the dropdown menu</w:t>
            </w:r>
          </w:p>
        </w:tc>
      </w:tr>
      <w:tr w:rsidR="00F334CA" w:rsidRPr="00F94FEA" w14:paraId="7171B661"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69F90972" w14:textId="77777777" w:rsidR="00F334CA" w:rsidRPr="00F94FEA" w:rsidRDefault="00F334CA">
            <w:pPr>
              <w:rPr>
                <w:rStyle w:val="af6"/>
                <w:rFonts w:eastAsiaTheme="minorEastAsia"/>
                <w:rPrChange w:id="8866" w:author="raye" w:date="2018-08-10T15:18:00Z">
                  <w:rPr>
                    <w:rFonts w:ascii="等线" w:eastAsia="等线" w:hAnsi="等线" w:cs="宋体"/>
                    <w:kern w:val="0"/>
                    <w:szCs w:val="21"/>
                  </w:rPr>
                </w:rPrChange>
              </w:rPr>
            </w:pPr>
            <w:r w:rsidRPr="00F94FEA">
              <w:rPr>
                <w:rStyle w:val="af6"/>
                <w:rFonts w:eastAsiaTheme="minorEastAsia"/>
                <w:rPrChange w:id="8867" w:author="raye" w:date="2018-08-10T15:18:00Z">
                  <w:rPr>
                    <w:rFonts w:ascii="等线" w:eastAsia="等线" w:hAnsi="等线" w:cs="宋体"/>
                    <w:kern w:val="0"/>
                    <w:szCs w:val="21"/>
                  </w:rPr>
                </w:rPrChange>
              </w:rPr>
              <w:t>Transferee Bank</w:t>
            </w:r>
          </w:p>
        </w:tc>
        <w:tc>
          <w:tcPr>
            <w:tcW w:w="1848" w:type="dxa"/>
            <w:tcBorders>
              <w:top w:val="single" w:sz="4" w:space="0" w:color="auto"/>
              <w:left w:val="single" w:sz="4" w:space="0" w:color="auto"/>
              <w:bottom w:val="single" w:sz="4" w:space="0" w:color="auto"/>
              <w:right w:val="single" w:sz="4" w:space="0" w:color="auto"/>
            </w:tcBorders>
          </w:tcPr>
          <w:p w14:paraId="11EC4B1C" w14:textId="77777777" w:rsidR="00F334CA" w:rsidRPr="00F94FEA" w:rsidRDefault="00F334CA">
            <w:pPr>
              <w:rPr>
                <w:rStyle w:val="af6"/>
                <w:rFonts w:eastAsiaTheme="minorEastAsia"/>
                <w:rPrChange w:id="8868" w:author="raye" w:date="2018-08-10T15:18:00Z">
                  <w:rPr>
                    <w:rFonts w:ascii="等线" w:eastAsia="等线" w:hAnsi="等线" w:cs="宋体"/>
                    <w:kern w:val="0"/>
                    <w:szCs w:val="21"/>
                  </w:rPr>
                </w:rPrChange>
              </w:rPr>
            </w:pPr>
            <w:r w:rsidRPr="00F94FEA">
              <w:rPr>
                <w:rStyle w:val="af6"/>
                <w:rFonts w:eastAsiaTheme="minorEastAsia"/>
                <w:rPrChange w:id="8869"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310A2BD8" w14:textId="77777777" w:rsidR="00F334CA" w:rsidRPr="00F94FEA" w:rsidRDefault="00F334CA">
            <w:pPr>
              <w:rPr>
                <w:rStyle w:val="af6"/>
                <w:rFonts w:eastAsiaTheme="minorEastAsia"/>
                <w:rPrChange w:id="8870" w:author="raye" w:date="2018-08-10T15:18:00Z">
                  <w:rPr>
                    <w:rFonts w:ascii="等线" w:eastAsia="等线" w:hAnsi="等线" w:cs="宋体"/>
                    <w:kern w:val="0"/>
                    <w:szCs w:val="21"/>
                  </w:rPr>
                </w:rPrChange>
              </w:rPr>
            </w:pPr>
            <w:r w:rsidRPr="00F94FEA">
              <w:rPr>
                <w:rStyle w:val="af6"/>
                <w:rFonts w:eastAsiaTheme="minorEastAsia"/>
                <w:rPrChange w:id="8871" w:author="raye" w:date="2018-08-10T15:18:00Z">
                  <w:rPr>
                    <w:i/>
                    <w:sz w:val="24"/>
                    <w:szCs w:val="24"/>
                  </w:rPr>
                </w:rPrChange>
              </w:rPr>
              <w:t>100-digit characters</w:t>
            </w:r>
          </w:p>
        </w:tc>
        <w:tc>
          <w:tcPr>
            <w:tcW w:w="1269" w:type="dxa"/>
            <w:vMerge w:val="restart"/>
            <w:tcBorders>
              <w:top w:val="single" w:sz="4" w:space="0" w:color="auto"/>
              <w:left w:val="single" w:sz="4" w:space="0" w:color="auto"/>
              <w:right w:val="single" w:sz="4" w:space="0" w:color="auto"/>
            </w:tcBorders>
          </w:tcPr>
          <w:p w14:paraId="6E40B98F" w14:textId="77777777" w:rsidR="00F334CA" w:rsidRPr="00F94FEA" w:rsidRDefault="00F334CA">
            <w:pPr>
              <w:rPr>
                <w:rStyle w:val="af6"/>
                <w:rFonts w:eastAsiaTheme="minorEastAsia"/>
                <w:rPrChange w:id="8872" w:author="raye" w:date="2018-08-10T15:18:00Z">
                  <w:rPr>
                    <w:rFonts w:ascii="等线" w:eastAsia="等线" w:hAnsi="等线" w:cs="宋体"/>
                    <w:kern w:val="0"/>
                    <w:szCs w:val="21"/>
                  </w:rPr>
                </w:rPrChange>
              </w:rPr>
            </w:pPr>
            <w:r w:rsidRPr="00F94FEA">
              <w:rPr>
                <w:rStyle w:val="af6"/>
                <w:rFonts w:eastAsiaTheme="minorEastAsia"/>
                <w:rPrChange w:id="8873" w:author="raye" w:date="2018-08-10T15:18:00Z">
                  <w:rPr>
                    <w:rFonts w:ascii="等线" w:eastAsia="等线" w:hAnsi="等线" w:cs="宋体"/>
                    <w:kern w:val="0"/>
                    <w:szCs w:val="21"/>
                  </w:rPr>
                </w:rPrChange>
              </w:rPr>
              <w:t>Y</w:t>
            </w:r>
          </w:p>
        </w:tc>
        <w:tc>
          <w:tcPr>
            <w:tcW w:w="2427" w:type="dxa"/>
            <w:tcBorders>
              <w:top w:val="single" w:sz="4" w:space="0" w:color="auto"/>
              <w:left w:val="single" w:sz="4" w:space="0" w:color="auto"/>
              <w:bottom w:val="single" w:sz="4" w:space="0" w:color="auto"/>
              <w:right w:val="single" w:sz="4" w:space="0" w:color="auto"/>
            </w:tcBorders>
            <w:noWrap/>
          </w:tcPr>
          <w:p w14:paraId="441B96B7" w14:textId="77777777" w:rsidR="00F334CA" w:rsidRPr="00F94FEA" w:rsidRDefault="00F334CA">
            <w:pPr>
              <w:rPr>
                <w:rStyle w:val="af6"/>
                <w:rFonts w:eastAsiaTheme="minorEastAsia"/>
                <w:rPrChange w:id="8874" w:author="raye" w:date="2018-08-10T15:18:00Z">
                  <w:rPr>
                    <w:rFonts w:ascii="等线" w:eastAsia="等线" w:hAnsi="等线" w:cs="宋体"/>
                    <w:kern w:val="0"/>
                    <w:szCs w:val="21"/>
                  </w:rPr>
                </w:rPrChange>
              </w:rPr>
            </w:pPr>
          </w:p>
        </w:tc>
      </w:tr>
      <w:tr w:rsidR="00D00BD6" w:rsidRPr="00F94FEA" w14:paraId="18F83787"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326EA784" w14:textId="77777777" w:rsidR="00D00BD6" w:rsidRPr="00F94FEA" w:rsidRDefault="00D00BD6">
            <w:pPr>
              <w:rPr>
                <w:rStyle w:val="af6"/>
                <w:rFonts w:eastAsiaTheme="minorEastAsia"/>
                <w:rPrChange w:id="8875" w:author="raye" w:date="2018-08-10T15:18:00Z">
                  <w:rPr>
                    <w:rFonts w:ascii="等线" w:eastAsia="等线" w:hAnsi="等线" w:cs="宋体"/>
                    <w:kern w:val="0"/>
                    <w:szCs w:val="21"/>
                  </w:rPr>
                </w:rPrChange>
              </w:rPr>
            </w:pPr>
            <w:r w:rsidRPr="00F94FEA">
              <w:rPr>
                <w:rStyle w:val="af6"/>
                <w:rFonts w:eastAsiaTheme="minorEastAsia"/>
                <w:rPrChange w:id="8876" w:author="raye" w:date="2018-08-10T15:18:00Z">
                  <w:rPr>
                    <w:rFonts w:ascii="等线" w:eastAsia="等线" w:hAnsi="等线" w:cs="宋体"/>
                    <w:kern w:val="0"/>
                    <w:szCs w:val="21"/>
                  </w:rPr>
                </w:rPrChange>
              </w:rPr>
              <w:t>High Risk Country</w:t>
            </w:r>
          </w:p>
        </w:tc>
        <w:tc>
          <w:tcPr>
            <w:tcW w:w="1848" w:type="dxa"/>
            <w:tcBorders>
              <w:top w:val="single" w:sz="4" w:space="0" w:color="auto"/>
              <w:left w:val="single" w:sz="4" w:space="0" w:color="auto"/>
              <w:bottom w:val="single" w:sz="4" w:space="0" w:color="auto"/>
              <w:right w:val="single" w:sz="4" w:space="0" w:color="auto"/>
            </w:tcBorders>
          </w:tcPr>
          <w:p w14:paraId="5A1D4B98" w14:textId="77777777" w:rsidR="00D00BD6" w:rsidRPr="00F94FEA" w:rsidRDefault="00D00BD6">
            <w:pPr>
              <w:rPr>
                <w:rStyle w:val="af6"/>
                <w:rFonts w:eastAsiaTheme="minorEastAsia"/>
                <w:rPrChange w:id="8877" w:author="raye" w:date="2018-08-10T15:18:00Z">
                  <w:rPr>
                    <w:rFonts w:ascii="等线" w:eastAsia="等线" w:hAnsi="等线" w:cs="宋体"/>
                    <w:kern w:val="0"/>
                    <w:szCs w:val="21"/>
                  </w:rPr>
                </w:rPrChange>
              </w:rPr>
            </w:pPr>
            <w:r w:rsidRPr="00F94FEA">
              <w:rPr>
                <w:rStyle w:val="af6"/>
                <w:rFonts w:eastAsiaTheme="minorEastAsia"/>
                <w:rPrChange w:id="8878"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30E9DB7D" w14:textId="77777777" w:rsidR="00D00BD6" w:rsidRPr="00F94FEA" w:rsidRDefault="00D00BD6">
            <w:pPr>
              <w:rPr>
                <w:rStyle w:val="af6"/>
                <w:rFonts w:eastAsiaTheme="minorEastAsia"/>
                <w:rPrChange w:id="8879" w:author="raye" w:date="2018-08-10T15:18:00Z">
                  <w:rPr>
                    <w:rFonts w:ascii="等线" w:eastAsia="等线" w:hAnsi="等线" w:cs="宋体"/>
                    <w:kern w:val="0"/>
                    <w:szCs w:val="21"/>
                  </w:rPr>
                </w:rPrChange>
              </w:rPr>
            </w:pPr>
            <w:r w:rsidRPr="00F94FEA">
              <w:rPr>
                <w:rStyle w:val="af6"/>
                <w:rFonts w:eastAsiaTheme="minorEastAsia"/>
                <w:rPrChange w:id="8880" w:author="raye" w:date="2018-08-10T15:18:00Z">
                  <w:rPr>
                    <w:i/>
                    <w:sz w:val="24"/>
                    <w:szCs w:val="24"/>
                  </w:rPr>
                </w:rPrChange>
              </w:rPr>
              <w:t>Dropdown menu</w:t>
            </w:r>
          </w:p>
        </w:tc>
        <w:tc>
          <w:tcPr>
            <w:tcW w:w="1269" w:type="dxa"/>
            <w:vMerge/>
            <w:tcBorders>
              <w:left w:val="single" w:sz="4" w:space="0" w:color="auto"/>
              <w:right w:val="single" w:sz="4" w:space="0" w:color="auto"/>
            </w:tcBorders>
          </w:tcPr>
          <w:p w14:paraId="16961903" w14:textId="77777777" w:rsidR="00D00BD6" w:rsidRPr="00F94FEA" w:rsidRDefault="00D00BD6">
            <w:pPr>
              <w:rPr>
                <w:rStyle w:val="af6"/>
                <w:rFonts w:eastAsiaTheme="minorEastAsia"/>
                <w:rPrChange w:id="8881" w:author="raye" w:date="2018-08-10T15:18:00Z">
                  <w:rPr>
                    <w:rFonts w:ascii="等线" w:eastAsia="等线" w:hAnsi="等线" w:cs="宋体"/>
                    <w:kern w:val="0"/>
                    <w:szCs w:val="21"/>
                  </w:rPr>
                </w:rPrChange>
              </w:rPr>
            </w:pPr>
          </w:p>
        </w:tc>
        <w:tc>
          <w:tcPr>
            <w:tcW w:w="2427" w:type="dxa"/>
            <w:tcBorders>
              <w:top w:val="single" w:sz="4" w:space="0" w:color="auto"/>
              <w:left w:val="single" w:sz="4" w:space="0" w:color="auto"/>
              <w:bottom w:val="single" w:sz="4" w:space="0" w:color="auto"/>
              <w:right w:val="single" w:sz="4" w:space="0" w:color="auto"/>
            </w:tcBorders>
            <w:noWrap/>
          </w:tcPr>
          <w:p w14:paraId="174A5053" w14:textId="2418B0A4" w:rsidR="00D00BD6" w:rsidRPr="00F94FEA" w:rsidRDefault="00D00BD6">
            <w:pPr>
              <w:rPr>
                <w:rStyle w:val="af6"/>
                <w:rFonts w:eastAsiaTheme="minorEastAsia"/>
                <w:rPrChange w:id="8882" w:author="raye" w:date="2018-08-10T15:18:00Z">
                  <w:rPr>
                    <w:rFonts w:ascii="等线" w:eastAsia="等线" w:hAnsi="等线" w:cs="宋体"/>
                    <w:kern w:val="0"/>
                    <w:szCs w:val="21"/>
                  </w:rPr>
                </w:rPrChange>
              </w:rPr>
            </w:pPr>
            <w:r w:rsidRPr="00F94FEA">
              <w:rPr>
                <w:rStyle w:val="af6"/>
                <w:rFonts w:eastAsiaTheme="minorEastAsia"/>
                <w:rPrChange w:id="8883" w:author="raye" w:date="2018-08-10T15:18:00Z">
                  <w:rPr>
                    <w:rFonts w:ascii="等线" w:eastAsia="等线" w:hAnsi="等线" w:cs="宋体"/>
                    <w:i/>
                    <w:kern w:val="0"/>
                    <w:szCs w:val="21"/>
                  </w:rPr>
                </w:rPrChange>
              </w:rPr>
              <w:t>Admin backend management</w:t>
            </w:r>
          </w:p>
        </w:tc>
      </w:tr>
      <w:tr w:rsidR="00F334CA" w:rsidRPr="00F94FEA" w14:paraId="64DEF680"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0576F270" w14:textId="77777777" w:rsidR="00F334CA" w:rsidRPr="00F94FEA" w:rsidRDefault="00F334CA">
            <w:pPr>
              <w:rPr>
                <w:rStyle w:val="af6"/>
                <w:rFonts w:eastAsiaTheme="minorEastAsia"/>
                <w:rPrChange w:id="8884" w:author="raye" w:date="2018-08-10T15:18:00Z">
                  <w:rPr>
                    <w:rFonts w:ascii="等线" w:eastAsia="等线" w:hAnsi="等线" w:cs="宋体"/>
                    <w:kern w:val="0"/>
                    <w:szCs w:val="21"/>
                  </w:rPr>
                </w:rPrChange>
              </w:rPr>
            </w:pPr>
            <w:r w:rsidRPr="00F94FEA">
              <w:rPr>
                <w:rStyle w:val="af6"/>
                <w:rFonts w:eastAsiaTheme="minorEastAsia"/>
                <w:rPrChange w:id="8885" w:author="raye" w:date="2018-08-10T15:18:00Z">
                  <w:rPr>
                    <w:rFonts w:ascii="等线" w:eastAsia="等线" w:hAnsi="等线" w:cs="宋体"/>
                    <w:kern w:val="0"/>
                    <w:szCs w:val="21"/>
                  </w:rPr>
                </w:rPrChange>
              </w:rPr>
              <w:t>Bank of China</w:t>
            </w:r>
          </w:p>
        </w:tc>
        <w:tc>
          <w:tcPr>
            <w:tcW w:w="1848" w:type="dxa"/>
            <w:tcBorders>
              <w:top w:val="single" w:sz="4" w:space="0" w:color="auto"/>
              <w:left w:val="single" w:sz="4" w:space="0" w:color="auto"/>
              <w:bottom w:val="single" w:sz="4" w:space="0" w:color="auto"/>
              <w:right w:val="single" w:sz="4" w:space="0" w:color="auto"/>
            </w:tcBorders>
          </w:tcPr>
          <w:p w14:paraId="3F3F7599" w14:textId="77777777" w:rsidR="00F334CA" w:rsidRPr="00F94FEA" w:rsidRDefault="00F334CA">
            <w:pPr>
              <w:rPr>
                <w:rStyle w:val="af6"/>
                <w:rFonts w:eastAsiaTheme="minorEastAsia"/>
                <w:rPrChange w:id="8886" w:author="raye" w:date="2018-08-10T15:18:00Z">
                  <w:rPr>
                    <w:rFonts w:ascii="等线" w:eastAsia="等线" w:hAnsi="等线" w:cs="宋体"/>
                    <w:kern w:val="0"/>
                    <w:szCs w:val="21"/>
                  </w:rPr>
                </w:rPrChange>
              </w:rPr>
            </w:pPr>
            <w:r w:rsidRPr="00F94FEA">
              <w:rPr>
                <w:rStyle w:val="af6"/>
                <w:rFonts w:eastAsiaTheme="minorEastAsia"/>
                <w:rPrChange w:id="8887"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008F504B" w14:textId="77777777" w:rsidR="00F334CA" w:rsidRPr="00F94FEA" w:rsidRDefault="00F334CA">
            <w:pPr>
              <w:rPr>
                <w:rStyle w:val="af6"/>
                <w:rFonts w:eastAsiaTheme="minorEastAsia"/>
                <w:rPrChange w:id="8888" w:author="raye" w:date="2018-08-10T15:18:00Z">
                  <w:rPr>
                    <w:rFonts w:ascii="等线" w:eastAsia="等线" w:hAnsi="等线" w:cs="宋体"/>
                    <w:kern w:val="0"/>
                    <w:szCs w:val="21"/>
                  </w:rPr>
                </w:rPrChange>
              </w:rPr>
            </w:pPr>
            <w:r w:rsidRPr="00F94FEA">
              <w:rPr>
                <w:rStyle w:val="af6"/>
                <w:rFonts w:eastAsiaTheme="minorEastAsia"/>
                <w:rPrChange w:id="8889" w:author="raye" w:date="2018-08-10T15:18:00Z">
                  <w:rPr>
                    <w:i/>
                    <w:sz w:val="24"/>
                    <w:szCs w:val="24"/>
                  </w:rPr>
                </w:rPrChange>
              </w:rPr>
              <w:t>100-digit characters</w:t>
            </w:r>
          </w:p>
        </w:tc>
        <w:tc>
          <w:tcPr>
            <w:tcW w:w="1269" w:type="dxa"/>
            <w:vMerge/>
            <w:tcBorders>
              <w:left w:val="single" w:sz="4" w:space="0" w:color="auto"/>
              <w:right w:val="single" w:sz="4" w:space="0" w:color="auto"/>
            </w:tcBorders>
          </w:tcPr>
          <w:p w14:paraId="1507FB54" w14:textId="77777777" w:rsidR="00F334CA" w:rsidRPr="00F94FEA" w:rsidRDefault="00F334CA">
            <w:pPr>
              <w:rPr>
                <w:rStyle w:val="af6"/>
                <w:rFonts w:eastAsiaTheme="minorEastAsia"/>
                <w:rPrChange w:id="8890" w:author="raye" w:date="2018-08-10T15:18:00Z">
                  <w:rPr>
                    <w:rFonts w:ascii="等线" w:eastAsia="等线" w:hAnsi="等线" w:cs="宋体"/>
                    <w:kern w:val="0"/>
                    <w:szCs w:val="21"/>
                  </w:rPr>
                </w:rPrChange>
              </w:rPr>
            </w:pPr>
          </w:p>
        </w:tc>
        <w:tc>
          <w:tcPr>
            <w:tcW w:w="2427" w:type="dxa"/>
            <w:tcBorders>
              <w:top w:val="single" w:sz="4" w:space="0" w:color="auto"/>
              <w:left w:val="single" w:sz="4" w:space="0" w:color="auto"/>
              <w:bottom w:val="single" w:sz="4" w:space="0" w:color="auto"/>
              <w:right w:val="single" w:sz="4" w:space="0" w:color="auto"/>
            </w:tcBorders>
            <w:noWrap/>
          </w:tcPr>
          <w:p w14:paraId="6E419430" w14:textId="77777777" w:rsidR="00F334CA" w:rsidRPr="00F94FEA" w:rsidRDefault="00F334CA">
            <w:pPr>
              <w:rPr>
                <w:rStyle w:val="af6"/>
                <w:rFonts w:eastAsiaTheme="minorEastAsia"/>
                <w:rPrChange w:id="8891" w:author="raye" w:date="2018-08-10T15:18:00Z">
                  <w:rPr>
                    <w:rFonts w:ascii="等线" w:eastAsia="等线" w:hAnsi="等线" w:cs="宋体"/>
                    <w:kern w:val="0"/>
                    <w:szCs w:val="21"/>
                  </w:rPr>
                </w:rPrChange>
              </w:rPr>
            </w:pPr>
          </w:p>
        </w:tc>
      </w:tr>
      <w:tr w:rsidR="00F334CA" w:rsidRPr="00F94FEA" w14:paraId="6F6A4B65"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58A374E0" w14:textId="77777777" w:rsidR="00F334CA" w:rsidRPr="00F94FEA" w:rsidRDefault="00F334CA">
            <w:pPr>
              <w:rPr>
                <w:rStyle w:val="af6"/>
                <w:rFonts w:eastAsiaTheme="minorEastAsia"/>
                <w:rPrChange w:id="8892" w:author="raye" w:date="2018-08-10T15:18:00Z">
                  <w:rPr>
                    <w:rFonts w:ascii="等线" w:eastAsia="等线" w:hAnsi="等线" w:cs="宋体"/>
                    <w:kern w:val="0"/>
                    <w:szCs w:val="21"/>
                  </w:rPr>
                </w:rPrChange>
              </w:rPr>
            </w:pPr>
            <w:r w:rsidRPr="00F94FEA">
              <w:rPr>
                <w:rStyle w:val="af6"/>
                <w:rFonts w:eastAsiaTheme="minorEastAsia"/>
                <w:rPrChange w:id="8893" w:author="raye" w:date="2018-08-10T15:18:00Z">
                  <w:rPr>
                    <w:rFonts w:ascii="等线" w:eastAsia="等线" w:hAnsi="等线" w:cs="宋体"/>
                    <w:kern w:val="0"/>
                    <w:szCs w:val="21"/>
                  </w:rPr>
                </w:rPrChange>
              </w:rPr>
              <w:t>Second Beneficiary</w:t>
            </w:r>
          </w:p>
        </w:tc>
        <w:tc>
          <w:tcPr>
            <w:tcW w:w="1848" w:type="dxa"/>
            <w:tcBorders>
              <w:top w:val="single" w:sz="4" w:space="0" w:color="auto"/>
              <w:left w:val="single" w:sz="4" w:space="0" w:color="auto"/>
              <w:bottom w:val="single" w:sz="4" w:space="0" w:color="auto"/>
              <w:right w:val="single" w:sz="4" w:space="0" w:color="auto"/>
            </w:tcBorders>
          </w:tcPr>
          <w:p w14:paraId="11C79031" w14:textId="77777777" w:rsidR="00F334CA" w:rsidRPr="00F94FEA" w:rsidRDefault="00F334CA">
            <w:pPr>
              <w:rPr>
                <w:rStyle w:val="af6"/>
                <w:rFonts w:eastAsiaTheme="minorEastAsia"/>
                <w:rPrChange w:id="8894" w:author="raye" w:date="2018-08-10T15:18:00Z">
                  <w:rPr>
                    <w:rFonts w:ascii="等线" w:eastAsia="等线" w:hAnsi="等线" w:cs="宋体"/>
                    <w:kern w:val="0"/>
                    <w:szCs w:val="21"/>
                  </w:rPr>
                </w:rPrChange>
              </w:rPr>
            </w:pPr>
            <w:r w:rsidRPr="00F94FEA">
              <w:rPr>
                <w:rStyle w:val="af6"/>
                <w:rFonts w:eastAsiaTheme="minorEastAsia"/>
                <w:rPrChange w:id="8895"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2FF360F9" w14:textId="77777777" w:rsidR="00F334CA" w:rsidRPr="00F94FEA" w:rsidRDefault="00F334CA">
            <w:pPr>
              <w:rPr>
                <w:rStyle w:val="af6"/>
                <w:rFonts w:eastAsiaTheme="minorEastAsia"/>
                <w:rPrChange w:id="8896" w:author="raye" w:date="2018-08-10T15:18:00Z">
                  <w:rPr>
                    <w:rFonts w:ascii="等线" w:eastAsia="等线" w:hAnsi="等线" w:cs="宋体"/>
                    <w:kern w:val="0"/>
                    <w:szCs w:val="21"/>
                  </w:rPr>
                </w:rPrChange>
              </w:rPr>
            </w:pPr>
            <w:r w:rsidRPr="00F94FEA">
              <w:rPr>
                <w:rStyle w:val="af6"/>
                <w:rFonts w:eastAsiaTheme="minorEastAsia"/>
                <w:rPrChange w:id="8897" w:author="raye" w:date="2018-08-10T15:18:00Z">
                  <w:rPr>
                    <w:i/>
                    <w:sz w:val="24"/>
                    <w:szCs w:val="24"/>
                  </w:rPr>
                </w:rPrChange>
              </w:rPr>
              <w:t>100-digit characters</w:t>
            </w:r>
          </w:p>
        </w:tc>
        <w:tc>
          <w:tcPr>
            <w:tcW w:w="1269" w:type="dxa"/>
            <w:vMerge/>
            <w:tcBorders>
              <w:left w:val="single" w:sz="4" w:space="0" w:color="auto"/>
              <w:bottom w:val="single" w:sz="4" w:space="0" w:color="auto"/>
              <w:right w:val="single" w:sz="4" w:space="0" w:color="auto"/>
            </w:tcBorders>
          </w:tcPr>
          <w:p w14:paraId="26DBFAA3" w14:textId="77777777" w:rsidR="00F334CA" w:rsidRPr="00F94FEA" w:rsidRDefault="00F334CA">
            <w:pPr>
              <w:rPr>
                <w:rStyle w:val="af6"/>
                <w:rFonts w:eastAsiaTheme="minorEastAsia"/>
                <w:rPrChange w:id="8898" w:author="raye" w:date="2018-08-10T15:18:00Z">
                  <w:rPr>
                    <w:rFonts w:ascii="等线" w:eastAsia="等线" w:hAnsi="等线" w:cs="宋体"/>
                    <w:kern w:val="0"/>
                    <w:szCs w:val="21"/>
                  </w:rPr>
                </w:rPrChange>
              </w:rPr>
            </w:pPr>
          </w:p>
        </w:tc>
        <w:tc>
          <w:tcPr>
            <w:tcW w:w="2427" w:type="dxa"/>
            <w:tcBorders>
              <w:top w:val="single" w:sz="4" w:space="0" w:color="auto"/>
              <w:left w:val="single" w:sz="4" w:space="0" w:color="auto"/>
              <w:bottom w:val="single" w:sz="4" w:space="0" w:color="auto"/>
              <w:right w:val="single" w:sz="4" w:space="0" w:color="auto"/>
            </w:tcBorders>
            <w:noWrap/>
          </w:tcPr>
          <w:p w14:paraId="602B124F" w14:textId="77777777" w:rsidR="00F334CA" w:rsidRPr="00F94FEA" w:rsidRDefault="00F334CA">
            <w:pPr>
              <w:rPr>
                <w:rStyle w:val="af6"/>
                <w:rFonts w:eastAsiaTheme="minorEastAsia"/>
                <w:rPrChange w:id="8899" w:author="raye" w:date="2018-08-10T15:18:00Z">
                  <w:rPr>
                    <w:rFonts w:ascii="等线" w:eastAsia="等线" w:hAnsi="等线" w:cs="宋体"/>
                    <w:kern w:val="0"/>
                    <w:szCs w:val="21"/>
                  </w:rPr>
                </w:rPrChange>
              </w:rPr>
            </w:pPr>
          </w:p>
        </w:tc>
      </w:tr>
      <w:tr w:rsidR="00F334CA" w:rsidRPr="00F94FEA" w14:paraId="725299D7"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5BDB54B4" w14:textId="77777777" w:rsidR="00F334CA" w:rsidRPr="00F94FEA" w:rsidRDefault="00F334CA">
            <w:pPr>
              <w:rPr>
                <w:rStyle w:val="af6"/>
                <w:rFonts w:eastAsiaTheme="minorEastAsia"/>
                <w:rPrChange w:id="8900" w:author="raye" w:date="2018-08-10T15:18:00Z">
                  <w:rPr>
                    <w:rFonts w:ascii="等线" w:eastAsia="等线" w:hAnsi="等线" w:cs="宋体"/>
                    <w:kern w:val="0"/>
                    <w:szCs w:val="21"/>
                  </w:rPr>
                </w:rPrChange>
              </w:rPr>
            </w:pPr>
            <w:r w:rsidRPr="00F94FEA">
              <w:rPr>
                <w:rStyle w:val="af6"/>
                <w:rFonts w:eastAsiaTheme="minorEastAsia"/>
                <w:rPrChange w:id="8901" w:author="raye" w:date="2018-08-10T15:18:00Z">
                  <w:rPr>
                    <w:rFonts w:ascii="等线" w:eastAsia="等线" w:hAnsi="等线" w:cs="宋体"/>
                    <w:kern w:val="0"/>
                    <w:szCs w:val="21"/>
                  </w:rPr>
                </w:rPrChange>
              </w:rPr>
              <w:t>Assignee</w:t>
            </w:r>
          </w:p>
        </w:tc>
        <w:tc>
          <w:tcPr>
            <w:tcW w:w="1848" w:type="dxa"/>
            <w:tcBorders>
              <w:top w:val="single" w:sz="4" w:space="0" w:color="auto"/>
              <w:left w:val="single" w:sz="4" w:space="0" w:color="auto"/>
              <w:bottom w:val="single" w:sz="4" w:space="0" w:color="auto"/>
              <w:right w:val="single" w:sz="4" w:space="0" w:color="auto"/>
            </w:tcBorders>
          </w:tcPr>
          <w:p w14:paraId="084D76B4" w14:textId="77777777" w:rsidR="00F334CA" w:rsidRPr="00F94FEA" w:rsidRDefault="00F334CA">
            <w:pPr>
              <w:rPr>
                <w:rStyle w:val="af6"/>
                <w:rFonts w:eastAsiaTheme="minorEastAsia"/>
                <w:rPrChange w:id="8902" w:author="raye" w:date="2018-08-10T15:18:00Z">
                  <w:rPr>
                    <w:rFonts w:ascii="等线" w:eastAsia="等线" w:hAnsi="等线" w:cs="宋体"/>
                    <w:kern w:val="0"/>
                    <w:szCs w:val="21"/>
                  </w:rPr>
                </w:rPrChange>
              </w:rPr>
            </w:pPr>
            <w:r w:rsidRPr="00F94FEA">
              <w:rPr>
                <w:rStyle w:val="af6"/>
                <w:rFonts w:eastAsiaTheme="minorEastAsia"/>
                <w:rPrChange w:id="8903"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1ECF8DCA" w14:textId="77777777" w:rsidR="00F334CA" w:rsidRPr="00F94FEA" w:rsidRDefault="00F334CA">
            <w:pPr>
              <w:rPr>
                <w:rStyle w:val="af6"/>
                <w:rFonts w:eastAsiaTheme="minorEastAsia"/>
                <w:rPrChange w:id="8904" w:author="raye" w:date="2018-08-10T15:18:00Z">
                  <w:rPr>
                    <w:rFonts w:ascii="等线" w:eastAsia="等线" w:hAnsi="等线" w:cs="宋体"/>
                    <w:kern w:val="0"/>
                    <w:szCs w:val="21"/>
                  </w:rPr>
                </w:rPrChange>
              </w:rPr>
            </w:pPr>
            <w:r w:rsidRPr="00F94FEA">
              <w:rPr>
                <w:rStyle w:val="af6"/>
                <w:rFonts w:eastAsiaTheme="minorEastAsia"/>
                <w:rPrChange w:id="8905" w:author="raye" w:date="2018-08-10T15:18:00Z">
                  <w:rPr>
                    <w:i/>
                    <w:sz w:val="24"/>
                    <w:szCs w:val="24"/>
                  </w:rPr>
                </w:rPrChange>
              </w:rPr>
              <w:t>100-digit characters</w:t>
            </w:r>
          </w:p>
        </w:tc>
        <w:tc>
          <w:tcPr>
            <w:tcW w:w="1269" w:type="dxa"/>
            <w:vMerge w:val="restart"/>
            <w:tcBorders>
              <w:top w:val="single" w:sz="4" w:space="0" w:color="auto"/>
              <w:left w:val="single" w:sz="4" w:space="0" w:color="auto"/>
              <w:right w:val="single" w:sz="4" w:space="0" w:color="auto"/>
            </w:tcBorders>
          </w:tcPr>
          <w:p w14:paraId="1B7F5347" w14:textId="77777777" w:rsidR="00F334CA" w:rsidRPr="00F94FEA" w:rsidRDefault="00F334CA">
            <w:pPr>
              <w:rPr>
                <w:rStyle w:val="af6"/>
                <w:rFonts w:eastAsiaTheme="minorEastAsia"/>
                <w:rPrChange w:id="8906" w:author="raye" w:date="2018-08-10T15:18:00Z">
                  <w:rPr>
                    <w:rFonts w:ascii="等线" w:eastAsia="等线" w:hAnsi="等线" w:cs="宋体"/>
                    <w:kern w:val="0"/>
                    <w:szCs w:val="21"/>
                  </w:rPr>
                </w:rPrChange>
              </w:rPr>
            </w:pPr>
            <w:r w:rsidRPr="00F94FEA">
              <w:rPr>
                <w:rStyle w:val="af6"/>
                <w:rFonts w:eastAsiaTheme="minorEastAsia"/>
                <w:rPrChange w:id="8907" w:author="raye" w:date="2018-08-10T15:18:00Z">
                  <w:rPr>
                    <w:rFonts w:ascii="等线" w:eastAsia="等线" w:hAnsi="等线" w:cs="宋体"/>
                    <w:kern w:val="0"/>
                    <w:szCs w:val="21"/>
                  </w:rPr>
                </w:rPrChange>
              </w:rPr>
              <w:t>Y</w:t>
            </w:r>
          </w:p>
        </w:tc>
        <w:tc>
          <w:tcPr>
            <w:tcW w:w="2427" w:type="dxa"/>
            <w:tcBorders>
              <w:top w:val="single" w:sz="4" w:space="0" w:color="auto"/>
              <w:left w:val="single" w:sz="4" w:space="0" w:color="auto"/>
              <w:bottom w:val="single" w:sz="4" w:space="0" w:color="auto"/>
              <w:right w:val="single" w:sz="4" w:space="0" w:color="auto"/>
            </w:tcBorders>
            <w:noWrap/>
          </w:tcPr>
          <w:p w14:paraId="7EAA9CE9" w14:textId="77777777" w:rsidR="00F334CA" w:rsidRPr="00F94FEA" w:rsidRDefault="00F334CA">
            <w:pPr>
              <w:rPr>
                <w:rStyle w:val="af6"/>
                <w:rFonts w:eastAsiaTheme="minorEastAsia"/>
                <w:rPrChange w:id="8908" w:author="raye" w:date="2018-08-10T15:18:00Z">
                  <w:rPr>
                    <w:rFonts w:ascii="等线" w:eastAsia="等线" w:hAnsi="等线" w:cs="宋体"/>
                    <w:kern w:val="0"/>
                    <w:szCs w:val="21"/>
                  </w:rPr>
                </w:rPrChange>
              </w:rPr>
            </w:pPr>
          </w:p>
        </w:tc>
      </w:tr>
      <w:tr w:rsidR="00F334CA" w:rsidRPr="00F94FEA" w14:paraId="457633E4"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65E4CF67" w14:textId="77777777" w:rsidR="00F334CA" w:rsidRPr="00F94FEA" w:rsidRDefault="00F334CA">
            <w:pPr>
              <w:rPr>
                <w:rStyle w:val="af6"/>
                <w:rFonts w:eastAsiaTheme="minorEastAsia"/>
                <w:rPrChange w:id="8909" w:author="raye" w:date="2018-08-10T15:18:00Z">
                  <w:rPr>
                    <w:rFonts w:ascii="等线" w:eastAsia="等线" w:hAnsi="等线" w:cs="宋体"/>
                    <w:kern w:val="0"/>
                    <w:szCs w:val="21"/>
                  </w:rPr>
                </w:rPrChange>
              </w:rPr>
            </w:pPr>
            <w:r w:rsidRPr="00F94FEA">
              <w:rPr>
                <w:rStyle w:val="af6"/>
                <w:rFonts w:eastAsiaTheme="minorEastAsia"/>
                <w:rPrChange w:id="8910" w:author="raye" w:date="2018-08-10T15:18:00Z">
                  <w:rPr>
                    <w:rFonts w:ascii="等线" w:eastAsia="等线" w:hAnsi="等线" w:cs="宋体"/>
                    <w:kern w:val="0"/>
                    <w:szCs w:val="21"/>
                  </w:rPr>
                </w:rPrChange>
              </w:rPr>
              <w:t>Assignee Bank</w:t>
            </w:r>
          </w:p>
        </w:tc>
        <w:tc>
          <w:tcPr>
            <w:tcW w:w="1848" w:type="dxa"/>
            <w:tcBorders>
              <w:top w:val="single" w:sz="4" w:space="0" w:color="auto"/>
              <w:left w:val="single" w:sz="4" w:space="0" w:color="auto"/>
              <w:bottom w:val="single" w:sz="4" w:space="0" w:color="auto"/>
              <w:right w:val="single" w:sz="4" w:space="0" w:color="auto"/>
            </w:tcBorders>
          </w:tcPr>
          <w:p w14:paraId="15F59DD4" w14:textId="77777777" w:rsidR="00F334CA" w:rsidRPr="00F94FEA" w:rsidRDefault="00F334CA">
            <w:pPr>
              <w:rPr>
                <w:rStyle w:val="af6"/>
                <w:rFonts w:eastAsiaTheme="minorEastAsia"/>
                <w:rPrChange w:id="8911" w:author="raye" w:date="2018-08-10T15:18:00Z">
                  <w:rPr>
                    <w:rFonts w:ascii="等线" w:eastAsia="等线" w:hAnsi="等线" w:cs="宋体"/>
                    <w:kern w:val="0"/>
                    <w:szCs w:val="21"/>
                  </w:rPr>
                </w:rPrChange>
              </w:rPr>
            </w:pPr>
            <w:r w:rsidRPr="00F94FEA">
              <w:rPr>
                <w:rStyle w:val="af6"/>
                <w:rFonts w:eastAsiaTheme="minorEastAsia"/>
                <w:rPrChange w:id="8912"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0AB487B7" w14:textId="77777777" w:rsidR="00F334CA" w:rsidRPr="00F94FEA" w:rsidRDefault="00F334CA">
            <w:pPr>
              <w:rPr>
                <w:rStyle w:val="af6"/>
                <w:rFonts w:eastAsiaTheme="minorEastAsia"/>
                <w:rPrChange w:id="8913" w:author="raye" w:date="2018-08-10T15:18:00Z">
                  <w:rPr>
                    <w:rFonts w:ascii="等线" w:eastAsia="等线" w:hAnsi="等线" w:cs="宋体"/>
                    <w:kern w:val="0"/>
                    <w:szCs w:val="21"/>
                  </w:rPr>
                </w:rPrChange>
              </w:rPr>
            </w:pPr>
            <w:r w:rsidRPr="00F94FEA">
              <w:rPr>
                <w:rStyle w:val="af6"/>
                <w:rFonts w:eastAsiaTheme="minorEastAsia"/>
                <w:rPrChange w:id="8914" w:author="raye" w:date="2018-08-10T15:18:00Z">
                  <w:rPr>
                    <w:i/>
                    <w:sz w:val="24"/>
                    <w:szCs w:val="24"/>
                  </w:rPr>
                </w:rPrChange>
              </w:rPr>
              <w:t>100-digit characters</w:t>
            </w:r>
          </w:p>
        </w:tc>
        <w:tc>
          <w:tcPr>
            <w:tcW w:w="1269" w:type="dxa"/>
            <w:vMerge/>
            <w:tcBorders>
              <w:left w:val="single" w:sz="4" w:space="0" w:color="auto"/>
              <w:right w:val="single" w:sz="4" w:space="0" w:color="auto"/>
            </w:tcBorders>
          </w:tcPr>
          <w:p w14:paraId="4AC725B6" w14:textId="77777777" w:rsidR="00F334CA" w:rsidRPr="00F94FEA" w:rsidRDefault="00F334CA">
            <w:pPr>
              <w:rPr>
                <w:rStyle w:val="af6"/>
                <w:rFonts w:eastAsiaTheme="minorEastAsia"/>
                <w:rPrChange w:id="8915" w:author="raye" w:date="2018-08-10T15:18:00Z">
                  <w:rPr>
                    <w:rFonts w:ascii="等线" w:eastAsia="等线" w:hAnsi="等线" w:cs="宋体"/>
                    <w:kern w:val="0"/>
                    <w:szCs w:val="21"/>
                  </w:rPr>
                </w:rPrChange>
              </w:rPr>
            </w:pPr>
          </w:p>
        </w:tc>
        <w:tc>
          <w:tcPr>
            <w:tcW w:w="2427" w:type="dxa"/>
            <w:tcBorders>
              <w:top w:val="single" w:sz="4" w:space="0" w:color="auto"/>
              <w:left w:val="single" w:sz="4" w:space="0" w:color="auto"/>
              <w:bottom w:val="single" w:sz="4" w:space="0" w:color="auto"/>
              <w:right w:val="single" w:sz="4" w:space="0" w:color="auto"/>
            </w:tcBorders>
            <w:noWrap/>
          </w:tcPr>
          <w:p w14:paraId="54FE93BA" w14:textId="77777777" w:rsidR="00F334CA" w:rsidRPr="00F94FEA" w:rsidRDefault="00F334CA">
            <w:pPr>
              <w:rPr>
                <w:rStyle w:val="af6"/>
                <w:rFonts w:eastAsiaTheme="minorEastAsia"/>
                <w:rPrChange w:id="8916" w:author="raye" w:date="2018-08-10T15:18:00Z">
                  <w:rPr>
                    <w:rFonts w:ascii="等线" w:eastAsia="等线" w:hAnsi="等线" w:cs="宋体"/>
                    <w:kern w:val="0"/>
                    <w:szCs w:val="21"/>
                  </w:rPr>
                </w:rPrChange>
              </w:rPr>
            </w:pPr>
          </w:p>
        </w:tc>
      </w:tr>
      <w:tr w:rsidR="00D00BD6" w:rsidRPr="00F94FEA" w14:paraId="72548A87"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62B18C31" w14:textId="77777777" w:rsidR="00D00BD6" w:rsidRPr="00F94FEA" w:rsidRDefault="00D00BD6">
            <w:pPr>
              <w:rPr>
                <w:rStyle w:val="af6"/>
                <w:rFonts w:eastAsiaTheme="minorEastAsia"/>
                <w:rPrChange w:id="8917" w:author="raye" w:date="2018-08-10T15:18:00Z">
                  <w:rPr>
                    <w:rFonts w:ascii="等线" w:eastAsia="等线" w:hAnsi="等线" w:cs="宋体"/>
                    <w:kern w:val="0"/>
                    <w:szCs w:val="21"/>
                  </w:rPr>
                </w:rPrChange>
              </w:rPr>
            </w:pPr>
            <w:r w:rsidRPr="00F94FEA">
              <w:rPr>
                <w:rStyle w:val="af6"/>
                <w:rFonts w:eastAsiaTheme="minorEastAsia"/>
                <w:rPrChange w:id="8918" w:author="raye" w:date="2018-08-10T15:18:00Z">
                  <w:rPr>
                    <w:rFonts w:ascii="等线" w:eastAsia="等线" w:hAnsi="等线" w:cs="宋体"/>
                    <w:kern w:val="0"/>
                    <w:szCs w:val="21"/>
                  </w:rPr>
                </w:rPrChange>
              </w:rPr>
              <w:t>High Risk Country</w:t>
            </w:r>
          </w:p>
        </w:tc>
        <w:tc>
          <w:tcPr>
            <w:tcW w:w="1848" w:type="dxa"/>
            <w:tcBorders>
              <w:top w:val="single" w:sz="4" w:space="0" w:color="auto"/>
              <w:left w:val="single" w:sz="4" w:space="0" w:color="auto"/>
              <w:bottom w:val="single" w:sz="4" w:space="0" w:color="auto"/>
              <w:right w:val="single" w:sz="4" w:space="0" w:color="auto"/>
            </w:tcBorders>
          </w:tcPr>
          <w:p w14:paraId="505C0FE3" w14:textId="77777777" w:rsidR="00D00BD6" w:rsidRPr="00F94FEA" w:rsidRDefault="00D00BD6">
            <w:pPr>
              <w:rPr>
                <w:rStyle w:val="af6"/>
                <w:rFonts w:eastAsiaTheme="minorEastAsia"/>
                <w:rPrChange w:id="8919" w:author="raye" w:date="2018-08-10T15:18:00Z">
                  <w:rPr>
                    <w:rFonts w:ascii="等线" w:eastAsia="等线" w:hAnsi="等线" w:cs="宋体"/>
                    <w:kern w:val="0"/>
                    <w:szCs w:val="21"/>
                  </w:rPr>
                </w:rPrChange>
              </w:rPr>
            </w:pPr>
            <w:r w:rsidRPr="00F94FEA">
              <w:rPr>
                <w:rStyle w:val="af6"/>
                <w:rFonts w:eastAsiaTheme="minorEastAsia"/>
                <w:rPrChange w:id="8920"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76DA5A5E" w14:textId="77777777" w:rsidR="00D00BD6" w:rsidRPr="00F94FEA" w:rsidRDefault="00D00BD6">
            <w:pPr>
              <w:rPr>
                <w:rStyle w:val="af6"/>
                <w:rFonts w:eastAsiaTheme="minorEastAsia"/>
                <w:rPrChange w:id="8921" w:author="raye" w:date="2018-08-10T15:18:00Z">
                  <w:rPr>
                    <w:rFonts w:ascii="等线" w:eastAsia="等线" w:hAnsi="等线" w:cs="宋体"/>
                    <w:kern w:val="0"/>
                    <w:szCs w:val="21"/>
                  </w:rPr>
                </w:rPrChange>
              </w:rPr>
            </w:pPr>
            <w:r w:rsidRPr="00F94FEA">
              <w:rPr>
                <w:rStyle w:val="af6"/>
                <w:rFonts w:eastAsiaTheme="minorEastAsia"/>
                <w:rPrChange w:id="8922" w:author="raye" w:date="2018-08-10T15:18:00Z">
                  <w:rPr>
                    <w:i/>
                    <w:sz w:val="24"/>
                    <w:szCs w:val="24"/>
                  </w:rPr>
                </w:rPrChange>
              </w:rPr>
              <w:t>Dropdown menu</w:t>
            </w:r>
          </w:p>
        </w:tc>
        <w:tc>
          <w:tcPr>
            <w:tcW w:w="1269" w:type="dxa"/>
            <w:vMerge/>
            <w:tcBorders>
              <w:left w:val="single" w:sz="4" w:space="0" w:color="auto"/>
              <w:right w:val="single" w:sz="4" w:space="0" w:color="auto"/>
            </w:tcBorders>
          </w:tcPr>
          <w:p w14:paraId="31C9BF5C" w14:textId="77777777" w:rsidR="00D00BD6" w:rsidRPr="00F94FEA" w:rsidRDefault="00D00BD6">
            <w:pPr>
              <w:rPr>
                <w:rStyle w:val="af6"/>
                <w:rFonts w:eastAsiaTheme="minorEastAsia"/>
                <w:rPrChange w:id="8923" w:author="raye" w:date="2018-08-10T15:18:00Z">
                  <w:rPr>
                    <w:rFonts w:ascii="等线" w:eastAsia="等线" w:hAnsi="等线" w:cs="宋体"/>
                    <w:kern w:val="0"/>
                    <w:szCs w:val="21"/>
                  </w:rPr>
                </w:rPrChange>
              </w:rPr>
            </w:pPr>
          </w:p>
        </w:tc>
        <w:tc>
          <w:tcPr>
            <w:tcW w:w="2427" w:type="dxa"/>
            <w:tcBorders>
              <w:top w:val="single" w:sz="4" w:space="0" w:color="auto"/>
              <w:left w:val="single" w:sz="4" w:space="0" w:color="auto"/>
              <w:bottom w:val="single" w:sz="4" w:space="0" w:color="auto"/>
              <w:right w:val="single" w:sz="4" w:space="0" w:color="auto"/>
            </w:tcBorders>
            <w:noWrap/>
          </w:tcPr>
          <w:p w14:paraId="23BF05F7" w14:textId="3391DDA8" w:rsidR="00D00BD6" w:rsidRPr="00F94FEA" w:rsidRDefault="00D00BD6">
            <w:pPr>
              <w:rPr>
                <w:rStyle w:val="af6"/>
                <w:rFonts w:eastAsiaTheme="minorEastAsia"/>
                <w:rPrChange w:id="8924" w:author="raye" w:date="2018-08-10T15:18:00Z">
                  <w:rPr>
                    <w:rFonts w:ascii="等线" w:eastAsia="等线" w:hAnsi="等线" w:cs="宋体"/>
                    <w:kern w:val="0"/>
                    <w:szCs w:val="21"/>
                  </w:rPr>
                </w:rPrChange>
              </w:rPr>
            </w:pPr>
            <w:r w:rsidRPr="00F94FEA">
              <w:rPr>
                <w:rStyle w:val="af6"/>
                <w:rFonts w:eastAsiaTheme="minorEastAsia"/>
                <w:rPrChange w:id="8925" w:author="raye" w:date="2018-08-10T15:18:00Z">
                  <w:rPr>
                    <w:rFonts w:ascii="等线" w:eastAsia="等线" w:hAnsi="等线" w:cs="宋体"/>
                    <w:i/>
                    <w:kern w:val="0"/>
                    <w:szCs w:val="21"/>
                  </w:rPr>
                </w:rPrChange>
              </w:rPr>
              <w:t>Admin backend management</w:t>
            </w:r>
          </w:p>
        </w:tc>
      </w:tr>
      <w:tr w:rsidR="00D00BD6" w:rsidRPr="00F94FEA" w14:paraId="726C8193"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305346EB" w14:textId="77777777" w:rsidR="00D00BD6" w:rsidRPr="00F94FEA" w:rsidRDefault="00D00BD6">
            <w:pPr>
              <w:rPr>
                <w:rStyle w:val="af6"/>
                <w:rFonts w:eastAsiaTheme="minorEastAsia"/>
                <w:rPrChange w:id="8926" w:author="raye" w:date="2018-08-10T15:18:00Z">
                  <w:rPr>
                    <w:rFonts w:ascii="等线" w:eastAsia="等线" w:hAnsi="等线" w:cs="宋体"/>
                    <w:kern w:val="0"/>
                    <w:szCs w:val="21"/>
                  </w:rPr>
                </w:rPrChange>
              </w:rPr>
            </w:pPr>
            <w:r w:rsidRPr="00F94FEA">
              <w:rPr>
                <w:rStyle w:val="af6"/>
                <w:rFonts w:eastAsiaTheme="minorEastAsia"/>
                <w:rPrChange w:id="8927" w:author="raye" w:date="2018-08-10T15:18:00Z">
                  <w:rPr>
                    <w:rFonts w:ascii="等线" w:eastAsia="等线" w:hAnsi="等线" w:cs="宋体"/>
                    <w:kern w:val="0"/>
                    <w:szCs w:val="21"/>
                  </w:rPr>
                </w:rPrChange>
              </w:rPr>
              <w:t>Bank of China</w:t>
            </w:r>
          </w:p>
        </w:tc>
        <w:tc>
          <w:tcPr>
            <w:tcW w:w="1848" w:type="dxa"/>
            <w:tcBorders>
              <w:top w:val="single" w:sz="4" w:space="0" w:color="auto"/>
              <w:left w:val="single" w:sz="4" w:space="0" w:color="auto"/>
              <w:bottom w:val="single" w:sz="4" w:space="0" w:color="auto"/>
              <w:right w:val="single" w:sz="4" w:space="0" w:color="auto"/>
            </w:tcBorders>
          </w:tcPr>
          <w:p w14:paraId="05D4722D" w14:textId="77777777" w:rsidR="00D00BD6" w:rsidRPr="00F94FEA" w:rsidRDefault="00D00BD6">
            <w:pPr>
              <w:rPr>
                <w:rStyle w:val="af6"/>
                <w:rFonts w:eastAsiaTheme="minorEastAsia"/>
                <w:rPrChange w:id="8928" w:author="raye" w:date="2018-08-10T15:18:00Z">
                  <w:rPr>
                    <w:rFonts w:ascii="等线" w:eastAsia="等线" w:hAnsi="等线" w:cs="宋体"/>
                    <w:kern w:val="0"/>
                    <w:szCs w:val="21"/>
                  </w:rPr>
                </w:rPrChange>
              </w:rPr>
            </w:pPr>
            <w:r w:rsidRPr="00F94FEA">
              <w:rPr>
                <w:rStyle w:val="af6"/>
                <w:rFonts w:eastAsiaTheme="minorEastAsia"/>
                <w:rPrChange w:id="8929"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422CE2CB" w14:textId="77777777" w:rsidR="00D00BD6" w:rsidRPr="00F94FEA" w:rsidRDefault="00D00BD6">
            <w:pPr>
              <w:rPr>
                <w:rStyle w:val="af6"/>
                <w:rFonts w:eastAsiaTheme="minorEastAsia"/>
                <w:rPrChange w:id="8930" w:author="raye" w:date="2018-08-10T15:18:00Z">
                  <w:rPr>
                    <w:rFonts w:ascii="等线" w:eastAsia="等线" w:hAnsi="等线" w:cs="宋体"/>
                    <w:kern w:val="0"/>
                    <w:szCs w:val="21"/>
                  </w:rPr>
                </w:rPrChange>
              </w:rPr>
            </w:pPr>
            <w:r w:rsidRPr="00F94FEA">
              <w:rPr>
                <w:rStyle w:val="af6"/>
                <w:rFonts w:eastAsiaTheme="minorEastAsia"/>
                <w:rPrChange w:id="8931" w:author="raye" w:date="2018-08-10T15:18:00Z">
                  <w:rPr>
                    <w:i/>
                    <w:sz w:val="24"/>
                    <w:szCs w:val="24"/>
                  </w:rPr>
                </w:rPrChange>
              </w:rPr>
              <w:t>100-digit characters</w:t>
            </w:r>
          </w:p>
        </w:tc>
        <w:tc>
          <w:tcPr>
            <w:tcW w:w="1269" w:type="dxa"/>
            <w:vMerge/>
            <w:tcBorders>
              <w:left w:val="single" w:sz="4" w:space="0" w:color="auto"/>
              <w:bottom w:val="single" w:sz="4" w:space="0" w:color="auto"/>
              <w:right w:val="single" w:sz="4" w:space="0" w:color="auto"/>
            </w:tcBorders>
          </w:tcPr>
          <w:p w14:paraId="4F05534C" w14:textId="77777777" w:rsidR="00D00BD6" w:rsidRPr="00F94FEA" w:rsidRDefault="00D00BD6">
            <w:pPr>
              <w:rPr>
                <w:rStyle w:val="af6"/>
                <w:rFonts w:eastAsiaTheme="minorEastAsia"/>
                <w:rPrChange w:id="8932" w:author="raye" w:date="2018-08-10T15:18:00Z">
                  <w:rPr>
                    <w:rFonts w:ascii="等线" w:eastAsia="等线" w:hAnsi="等线" w:cs="宋体"/>
                    <w:kern w:val="0"/>
                    <w:szCs w:val="21"/>
                  </w:rPr>
                </w:rPrChange>
              </w:rPr>
            </w:pPr>
          </w:p>
        </w:tc>
        <w:tc>
          <w:tcPr>
            <w:tcW w:w="2427" w:type="dxa"/>
            <w:tcBorders>
              <w:top w:val="single" w:sz="4" w:space="0" w:color="auto"/>
              <w:left w:val="single" w:sz="4" w:space="0" w:color="auto"/>
              <w:bottom w:val="single" w:sz="4" w:space="0" w:color="auto"/>
              <w:right w:val="single" w:sz="4" w:space="0" w:color="auto"/>
            </w:tcBorders>
            <w:noWrap/>
          </w:tcPr>
          <w:p w14:paraId="1A596460" w14:textId="01359DBB" w:rsidR="00D00BD6" w:rsidRPr="00F94FEA" w:rsidRDefault="00D00BD6">
            <w:pPr>
              <w:rPr>
                <w:rStyle w:val="af6"/>
                <w:rFonts w:eastAsiaTheme="minorEastAsia"/>
                <w:rPrChange w:id="8933" w:author="raye" w:date="2018-08-10T15:18:00Z">
                  <w:rPr>
                    <w:rFonts w:ascii="等线" w:eastAsia="等线" w:hAnsi="等线" w:cs="宋体"/>
                    <w:kern w:val="0"/>
                    <w:szCs w:val="21"/>
                  </w:rPr>
                </w:rPrChange>
              </w:rPr>
            </w:pPr>
            <w:r w:rsidRPr="00F94FEA">
              <w:rPr>
                <w:rStyle w:val="af6"/>
                <w:rFonts w:eastAsiaTheme="minorEastAsia"/>
                <w:rPrChange w:id="8934" w:author="raye" w:date="2018-08-10T15:18:00Z">
                  <w:rPr>
                    <w:rFonts w:ascii="等线" w:eastAsia="等线" w:hAnsi="等线" w:cs="宋体"/>
                    <w:kern w:val="0"/>
                    <w:szCs w:val="21"/>
                  </w:rPr>
                </w:rPrChange>
              </w:rPr>
              <w:t>None, blank and case sensitive</w:t>
            </w:r>
          </w:p>
        </w:tc>
      </w:tr>
      <w:tr w:rsidR="00F334CA" w:rsidRPr="00F94FEA" w14:paraId="2DA212F4"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47B3E847" w14:textId="77777777" w:rsidR="00F334CA" w:rsidRPr="00F94FEA" w:rsidRDefault="00F334CA">
            <w:pPr>
              <w:rPr>
                <w:rStyle w:val="af6"/>
                <w:rFonts w:eastAsiaTheme="minorEastAsia"/>
                <w:rPrChange w:id="8935" w:author="raye" w:date="2018-08-10T15:18:00Z">
                  <w:rPr>
                    <w:rFonts w:ascii="等线" w:eastAsia="等线" w:hAnsi="等线" w:cs="宋体"/>
                    <w:kern w:val="0"/>
                    <w:szCs w:val="21"/>
                  </w:rPr>
                </w:rPrChange>
              </w:rPr>
            </w:pPr>
            <w:r w:rsidRPr="00F94FEA">
              <w:rPr>
                <w:rStyle w:val="af6"/>
                <w:rFonts w:eastAsiaTheme="minorEastAsia"/>
                <w:rPrChange w:id="8936" w:author="raye" w:date="2018-08-10T15:18:00Z">
                  <w:rPr>
                    <w:rFonts w:ascii="等线" w:eastAsia="等线" w:hAnsi="等线" w:cs="宋体"/>
                    <w:kern w:val="0"/>
                    <w:szCs w:val="21"/>
                  </w:rPr>
                </w:rPrChange>
              </w:rPr>
              <w:t>Shipment Date in Application</w:t>
            </w:r>
          </w:p>
        </w:tc>
        <w:tc>
          <w:tcPr>
            <w:tcW w:w="1848" w:type="dxa"/>
            <w:tcBorders>
              <w:top w:val="single" w:sz="4" w:space="0" w:color="auto"/>
              <w:left w:val="single" w:sz="4" w:space="0" w:color="auto"/>
              <w:bottom w:val="single" w:sz="4" w:space="0" w:color="auto"/>
              <w:right w:val="single" w:sz="4" w:space="0" w:color="auto"/>
            </w:tcBorders>
          </w:tcPr>
          <w:p w14:paraId="5BE2B9A4" w14:textId="77777777" w:rsidR="00F334CA" w:rsidRPr="00F94FEA" w:rsidRDefault="00F334CA">
            <w:pPr>
              <w:rPr>
                <w:rStyle w:val="af6"/>
                <w:rFonts w:eastAsiaTheme="minorEastAsia"/>
                <w:rPrChange w:id="8937" w:author="raye" w:date="2018-08-10T15:18:00Z">
                  <w:rPr>
                    <w:rFonts w:ascii="等线" w:eastAsia="等线" w:hAnsi="等线" w:cs="宋体"/>
                    <w:kern w:val="0"/>
                    <w:szCs w:val="21"/>
                  </w:rPr>
                </w:rPrChange>
              </w:rPr>
            </w:pPr>
            <w:r w:rsidRPr="00F94FEA">
              <w:rPr>
                <w:rStyle w:val="af6"/>
                <w:rFonts w:eastAsiaTheme="minorEastAsia"/>
                <w:rPrChange w:id="8938"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23F8BE38" w14:textId="77777777" w:rsidR="00F334CA" w:rsidRPr="00F94FEA" w:rsidRDefault="00F334CA">
            <w:pPr>
              <w:rPr>
                <w:rStyle w:val="af6"/>
                <w:rFonts w:eastAsiaTheme="minorEastAsia"/>
                <w:rPrChange w:id="8939" w:author="raye" w:date="2018-08-10T15:18:00Z">
                  <w:rPr>
                    <w:rFonts w:ascii="等线" w:eastAsia="等线" w:hAnsi="等线" w:cs="宋体"/>
                    <w:kern w:val="0"/>
                    <w:szCs w:val="21"/>
                  </w:rPr>
                </w:rPrChange>
              </w:rPr>
            </w:pPr>
            <w:r w:rsidRPr="00F94FEA">
              <w:rPr>
                <w:rStyle w:val="af6"/>
                <w:rFonts w:eastAsiaTheme="minorEastAsia"/>
                <w:rPrChange w:id="8940" w:author="raye" w:date="2018-08-10T15:18:00Z">
                  <w:rPr>
                    <w:rFonts w:ascii="等线" w:eastAsia="等线" w:hAnsi="等线" w:cs="宋体"/>
                    <w:kern w:val="0"/>
                    <w:szCs w:val="21"/>
                  </w:rPr>
                </w:rPrChange>
              </w:rPr>
              <w:t>Datetime</w:t>
            </w:r>
          </w:p>
        </w:tc>
        <w:tc>
          <w:tcPr>
            <w:tcW w:w="1269" w:type="dxa"/>
            <w:tcBorders>
              <w:top w:val="single" w:sz="4" w:space="0" w:color="auto"/>
              <w:left w:val="single" w:sz="4" w:space="0" w:color="auto"/>
              <w:bottom w:val="single" w:sz="4" w:space="0" w:color="auto"/>
              <w:right w:val="single" w:sz="4" w:space="0" w:color="auto"/>
            </w:tcBorders>
          </w:tcPr>
          <w:p w14:paraId="18A62491" w14:textId="77777777" w:rsidR="00F334CA" w:rsidRPr="00F94FEA" w:rsidRDefault="00F334CA">
            <w:pPr>
              <w:rPr>
                <w:rStyle w:val="af6"/>
                <w:rFonts w:eastAsiaTheme="minorEastAsia"/>
                <w:rPrChange w:id="8941" w:author="raye" w:date="2018-08-10T15:18:00Z">
                  <w:rPr>
                    <w:rFonts w:ascii="等线" w:eastAsia="等线" w:hAnsi="等线" w:cs="宋体"/>
                    <w:kern w:val="0"/>
                    <w:szCs w:val="21"/>
                  </w:rPr>
                </w:rPrChange>
              </w:rPr>
            </w:pPr>
            <w:r w:rsidRPr="00F94FEA">
              <w:rPr>
                <w:rStyle w:val="af6"/>
                <w:rFonts w:eastAsiaTheme="minorEastAsia"/>
                <w:rPrChange w:id="8942" w:author="raye" w:date="2018-08-10T15:18:00Z">
                  <w:rPr>
                    <w:rFonts w:ascii="等线" w:eastAsia="等线" w:hAnsi="等线" w:cs="宋体"/>
                    <w:kern w:val="0"/>
                    <w:szCs w:val="21"/>
                  </w:rPr>
                </w:rPrChange>
              </w:rPr>
              <w:t>Y</w:t>
            </w:r>
          </w:p>
        </w:tc>
        <w:tc>
          <w:tcPr>
            <w:tcW w:w="2427" w:type="dxa"/>
            <w:tcBorders>
              <w:top w:val="single" w:sz="4" w:space="0" w:color="auto"/>
              <w:left w:val="single" w:sz="4" w:space="0" w:color="auto"/>
              <w:bottom w:val="single" w:sz="4" w:space="0" w:color="auto"/>
              <w:right w:val="single" w:sz="4" w:space="0" w:color="auto"/>
            </w:tcBorders>
            <w:noWrap/>
          </w:tcPr>
          <w:p w14:paraId="72B53AEA" w14:textId="77777777" w:rsidR="00F334CA" w:rsidRPr="00F94FEA" w:rsidRDefault="00F334CA">
            <w:pPr>
              <w:rPr>
                <w:rStyle w:val="af6"/>
                <w:rFonts w:eastAsiaTheme="minorEastAsia"/>
                <w:rPrChange w:id="8943" w:author="raye" w:date="2018-08-10T15:18:00Z">
                  <w:rPr>
                    <w:rFonts w:ascii="等线" w:eastAsia="等线" w:hAnsi="等线" w:cs="宋体"/>
                    <w:kern w:val="0"/>
                    <w:szCs w:val="21"/>
                  </w:rPr>
                </w:rPrChange>
              </w:rPr>
            </w:pPr>
            <w:r w:rsidRPr="00F94FEA">
              <w:rPr>
                <w:rStyle w:val="af6"/>
                <w:rFonts w:eastAsiaTheme="minorEastAsia"/>
                <w:rPrChange w:id="8944" w:author="raye" w:date="2018-08-10T15:18:00Z">
                  <w:rPr>
                    <w:rFonts w:ascii="等线" w:eastAsia="等线" w:hAnsi="等线" w:cs="宋体"/>
                    <w:kern w:val="0"/>
                    <w:szCs w:val="21"/>
                  </w:rPr>
                </w:rPrChange>
              </w:rPr>
              <w:t>mm-dd-yyyy</w:t>
            </w:r>
          </w:p>
        </w:tc>
      </w:tr>
      <w:tr w:rsidR="00D00BD6" w:rsidRPr="00F94FEA" w14:paraId="6C87FCD0"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3DBDDC81" w14:textId="77777777" w:rsidR="00D00BD6" w:rsidRPr="00F94FEA" w:rsidRDefault="00D00BD6">
            <w:pPr>
              <w:rPr>
                <w:rStyle w:val="af6"/>
                <w:rFonts w:eastAsiaTheme="minorEastAsia"/>
                <w:rPrChange w:id="8945" w:author="raye" w:date="2018-08-10T15:18:00Z">
                  <w:rPr>
                    <w:rFonts w:ascii="等线" w:eastAsia="等线" w:hAnsi="等线" w:cs="宋体"/>
                    <w:kern w:val="0"/>
                    <w:szCs w:val="21"/>
                  </w:rPr>
                </w:rPrChange>
              </w:rPr>
            </w:pPr>
            <w:r w:rsidRPr="00F94FEA">
              <w:rPr>
                <w:rStyle w:val="af6"/>
                <w:rFonts w:eastAsiaTheme="minorEastAsia"/>
                <w:rPrChange w:id="8946" w:author="raye" w:date="2018-08-10T15:18:00Z">
                  <w:rPr>
                    <w:rFonts w:ascii="等线" w:eastAsia="等线" w:hAnsi="等线" w:cs="宋体"/>
                    <w:kern w:val="0"/>
                    <w:szCs w:val="21"/>
                  </w:rPr>
                </w:rPrChange>
              </w:rPr>
              <w:t>Application Date</w:t>
            </w:r>
          </w:p>
        </w:tc>
        <w:tc>
          <w:tcPr>
            <w:tcW w:w="1848" w:type="dxa"/>
            <w:tcBorders>
              <w:top w:val="single" w:sz="4" w:space="0" w:color="auto"/>
              <w:left w:val="single" w:sz="4" w:space="0" w:color="auto"/>
              <w:bottom w:val="single" w:sz="4" w:space="0" w:color="auto"/>
              <w:right w:val="single" w:sz="4" w:space="0" w:color="auto"/>
            </w:tcBorders>
          </w:tcPr>
          <w:p w14:paraId="37C10DBE" w14:textId="77777777" w:rsidR="00D00BD6" w:rsidRPr="00F94FEA" w:rsidRDefault="00D00BD6">
            <w:pPr>
              <w:rPr>
                <w:rStyle w:val="af6"/>
                <w:rFonts w:eastAsiaTheme="minorEastAsia"/>
                <w:rPrChange w:id="8947" w:author="raye" w:date="2018-08-10T15:18:00Z">
                  <w:rPr>
                    <w:rFonts w:ascii="等线" w:eastAsia="等线" w:hAnsi="等线" w:cs="宋体"/>
                    <w:kern w:val="0"/>
                    <w:szCs w:val="21"/>
                  </w:rPr>
                </w:rPrChange>
              </w:rPr>
            </w:pPr>
            <w:r w:rsidRPr="00F94FEA">
              <w:rPr>
                <w:rStyle w:val="af6"/>
                <w:rFonts w:eastAsiaTheme="minorEastAsia"/>
                <w:rPrChange w:id="8948" w:author="raye" w:date="2018-08-10T15:18: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tcPr>
          <w:p w14:paraId="0438F371" w14:textId="77777777" w:rsidR="00D00BD6" w:rsidRPr="00F94FEA" w:rsidRDefault="00D00BD6">
            <w:pPr>
              <w:rPr>
                <w:rStyle w:val="af6"/>
                <w:rFonts w:eastAsiaTheme="minorEastAsia"/>
                <w:rPrChange w:id="8949" w:author="raye" w:date="2018-08-10T15:18:00Z">
                  <w:rPr>
                    <w:rFonts w:ascii="等线" w:eastAsia="等线" w:hAnsi="等线" w:cs="宋体"/>
                    <w:kern w:val="0"/>
                    <w:szCs w:val="21"/>
                  </w:rPr>
                </w:rPrChange>
              </w:rPr>
            </w:pPr>
            <w:r w:rsidRPr="00F94FEA">
              <w:rPr>
                <w:rStyle w:val="af6"/>
                <w:rFonts w:eastAsiaTheme="minorEastAsia"/>
                <w:rPrChange w:id="8950" w:author="raye" w:date="2018-08-10T15:18:00Z">
                  <w:rPr>
                    <w:rFonts w:ascii="等线" w:eastAsia="等线" w:hAnsi="等线" w:cs="宋体"/>
                    <w:kern w:val="0"/>
                    <w:szCs w:val="21"/>
                  </w:rPr>
                </w:rPrChange>
              </w:rPr>
              <w:t>Datetime</w:t>
            </w:r>
          </w:p>
        </w:tc>
        <w:tc>
          <w:tcPr>
            <w:tcW w:w="1269" w:type="dxa"/>
            <w:tcBorders>
              <w:top w:val="single" w:sz="4" w:space="0" w:color="auto"/>
              <w:left w:val="single" w:sz="4" w:space="0" w:color="auto"/>
              <w:bottom w:val="single" w:sz="4" w:space="0" w:color="auto"/>
              <w:right w:val="single" w:sz="4" w:space="0" w:color="auto"/>
            </w:tcBorders>
          </w:tcPr>
          <w:p w14:paraId="17DFD91F" w14:textId="77777777" w:rsidR="00D00BD6" w:rsidRPr="00F94FEA" w:rsidRDefault="00D00BD6">
            <w:pPr>
              <w:rPr>
                <w:rStyle w:val="af6"/>
                <w:rFonts w:eastAsiaTheme="minorEastAsia"/>
                <w:rPrChange w:id="8951" w:author="raye" w:date="2018-08-10T15:18:00Z">
                  <w:rPr>
                    <w:rFonts w:ascii="等线" w:eastAsia="等线" w:hAnsi="等线" w:cs="宋体"/>
                    <w:kern w:val="0"/>
                    <w:szCs w:val="21"/>
                  </w:rPr>
                </w:rPrChange>
              </w:rPr>
            </w:pPr>
            <w:r w:rsidRPr="00F94FEA">
              <w:rPr>
                <w:rStyle w:val="af6"/>
                <w:rFonts w:eastAsiaTheme="minorEastAsia"/>
                <w:rPrChange w:id="8952" w:author="raye" w:date="2018-08-10T15:18:00Z">
                  <w:rPr>
                    <w:rFonts w:ascii="等线" w:eastAsia="等线" w:hAnsi="等线" w:cs="宋体"/>
                    <w:kern w:val="0"/>
                    <w:szCs w:val="21"/>
                  </w:rPr>
                </w:rPrChange>
              </w:rPr>
              <w:t>N</w:t>
            </w:r>
          </w:p>
        </w:tc>
        <w:tc>
          <w:tcPr>
            <w:tcW w:w="2427" w:type="dxa"/>
            <w:tcBorders>
              <w:top w:val="single" w:sz="4" w:space="0" w:color="auto"/>
              <w:left w:val="single" w:sz="4" w:space="0" w:color="auto"/>
              <w:bottom w:val="single" w:sz="4" w:space="0" w:color="auto"/>
              <w:right w:val="single" w:sz="4" w:space="0" w:color="auto"/>
            </w:tcBorders>
            <w:noWrap/>
          </w:tcPr>
          <w:p w14:paraId="01992E0B" w14:textId="411EF038" w:rsidR="00D00BD6" w:rsidRPr="00F94FEA" w:rsidRDefault="00D00BD6">
            <w:pPr>
              <w:rPr>
                <w:rStyle w:val="af6"/>
                <w:rFonts w:eastAsiaTheme="minorEastAsia"/>
                <w:rPrChange w:id="8953" w:author="raye" w:date="2018-08-10T15:18:00Z">
                  <w:rPr>
                    <w:rFonts w:ascii="等线" w:eastAsia="等线" w:hAnsi="等线" w:cs="宋体"/>
                    <w:kern w:val="0"/>
                    <w:szCs w:val="21"/>
                  </w:rPr>
                </w:rPrChange>
              </w:rPr>
            </w:pPr>
            <w:r w:rsidRPr="00F94FEA">
              <w:rPr>
                <w:rStyle w:val="af6"/>
                <w:rFonts w:eastAsiaTheme="minorEastAsia"/>
                <w:rPrChange w:id="8954" w:author="raye" w:date="2018-08-10T15:18:00Z">
                  <w:rPr>
                    <w:rFonts w:ascii="等线" w:eastAsia="等线" w:hAnsi="等线" w:cs="宋体"/>
                    <w:kern w:val="0"/>
                    <w:szCs w:val="21"/>
                  </w:rPr>
                </w:rPrChange>
              </w:rPr>
              <w:t>mm-dd-yyyy</w:t>
            </w:r>
          </w:p>
        </w:tc>
      </w:tr>
      <w:tr w:rsidR="00D00BD6" w:rsidRPr="00F94FEA" w14:paraId="13C23AAC"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37FAA6D5" w14:textId="77777777" w:rsidR="00D00BD6" w:rsidRPr="00F94FEA" w:rsidRDefault="00D00BD6">
            <w:pPr>
              <w:rPr>
                <w:rStyle w:val="af6"/>
                <w:rFonts w:eastAsiaTheme="minorEastAsia"/>
                <w:rPrChange w:id="8955" w:author="raye" w:date="2018-08-10T15:18:00Z">
                  <w:rPr>
                    <w:rFonts w:ascii="等线" w:eastAsia="等线" w:hAnsi="等线" w:cs="宋体"/>
                    <w:kern w:val="0"/>
                    <w:szCs w:val="21"/>
                  </w:rPr>
                </w:rPrChange>
              </w:rPr>
            </w:pPr>
            <w:r w:rsidRPr="00F94FEA">
              <w:rPr>
                <w:rStyle w:val="af6"/>
                <w:rFonts w:eastAsiaTheme="minorEastAsia"/>
                <w:rPrChange w:id="8956" w:author="raye" w:date="2018-08-10T15:18:00Z">
                  <w:rPr>
                    <w:rFonts w:ascii="等线" w:eastAsia="等线" w:hAnsi="等线" w:cs="宋体"/>
                    <w:kern w:val="0"/>
                    <w:szCs w:val="21"/>
                  </w:rPr>
                </w:rPrChange>
              </w:rPr>
              <w:t>Application Third party</w:t>
            </w:r>
          </w:p>
        </w:tc>
        <w:tc>
          <w:tcPr>
            <w:tcW w:w="1848" w:type="dxa"/>
            <w:tcBorders>
              <w:top w:val="single" w:sz="4" w:space="0" w:color="auto"/>
              <w:left w:val="single" w:sz="4" w:space="0" w:color="auto"/>
              <w:bottom w:val="single" w:sz="4" w:space="0" w:color="auto"/>
              <w:right w:val="single" w:sz="4" w:space="0" w:color="auto"/>
            </w:tcBorders>
          </w:tcPr>
          <w:p w14:paraId="25DF14B8" w14:textId="77777777" w:rsidR="00D00BD6" w:rsidRPr="00F94FEA" w:rsidRDefault="00D00BD6">
            <w:pPr>
              <w:rPr>
                <w:rStyle w:val="af6"/>
                <w:rFonts w:eastAsiaTheme="minorEastAsia"/>
                <w:rPrChange w:id="8957" w:author="raye" w:date="2018-08-10T15:18:00Z">
                  <w:rPr>
                    <w:rFonts w:ascii="等线" w:eastAsia="等线" w:hAnsi="等线" w:cs="宋体"/>
                    <w:kern w:val="0"/>
                    <w:szCs w:val="21"/>
                  </w:rPr>
                </w:rPrChange>
              </w:rPr>
            </w:pPr>
            <w:r w:rsidRPr="00F94FEA">
              <w:rPr>
                <w:rStyle w:val="af6"/>
                <w:rFonts w:eastAsiaTheme="minorEastAsia"/>
                <w:rPrChange w:id="8958"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7A2A9A6D" w14:textId="77777777" w:rsidR="00D00BD6" w:rsidRPr="00F94FEA" w:rsidRDefault="00D00BD6">
            <w:pPr>
              <w:rPr>
                <w:rStyle w:val="af6"/>
                <w:rFonts w:eastAsiaTheme="minorEastAsia"/>
                <w:rPrChange w:id="8959" w:author="raye" w:date="2018-08-10T15:18:00Z">
                  <w:rPr>
                    <w:rFonts w:ascii="等线" w:eastAsia="等线" w:hAnsi="等线" w:cs="宋体"/>
                    <w:kern w:val="0"/>
                    <w:szCs w:val="21"/>
                  </w:rPr>
                </w:rPrChange>
              </w:rPr>
            </w:pPr>
            <w:r w:rsidRPr="00F94FEA">
              <w:rPr>
                <w:rStyle w:val="af6"/>
                <w:rFonts w:eastAsiaTheme="minorEastAsia"/>
                <w:rPrChange w:id="8960" w:author="raye" w:date="2018-08-10T15:18:00Z">
                  <w:rPr>
                    <w:i/>
                    <w:sz w:val="24"/>
                    <w:szCs w:val="24"/>
                  </w:rPr>
                </w:rPrChange>
              </w:rPr>
              <w:t>100-digit characters</w:t>
            </w:r>
          </w:p>
        </w:tc>
        <w:tc>
          <w:tcPr>
            <w:tcW w:w="1269" w:type="dxa"/>
            <w:tcBorders>
              <w:top w:val="single" w:sz="4" w:space="0" w:color="auto"/>
              <w:left w:val="single" w:sz="4" w:space="0" w:color="auto"/>
              <w:bottom w:val="single" w:sz="4" w:space="0" w:color="auto"/>
              <w:right w:val="single" w:sz="4" w:space="0" w:color="auto"/>
            </w:tcBorders>
          </w:tcPr>
          <w:p w14:paraId="4F7341A8" w14:textId="77777777" w:rsidR="00D00BD6" w:rsidRPr="00F94FEA" w:rsidRDefault="00D00BD6">
            <w:pPr>
              <w:rPr>
                <w:rStyle w:val="af6"/>
                <w:rFonts w:eastAsiaTheme="minorEastAsia"/>
                <w:rPrChange w:id="8961" w:author="raye" w:date="2018-08-10T15:18:00Z">
                  <w:rPr>
                    <w:rFonts w:ascii="等线" w:eastAsia="等线" w:hAnsi="等线" w:cs="宋体"/>
                    <w:kern w:val="0"/>
                    <w:szCs w:val="21"/>
                  </w:rPr>
                </w:rPrChange>
              </w:rPr>
            </w:pPr>
            <w:r w:rsidRPr="00F94FEA">
              <w:rPr>
                <w:rStyle w:val="af6"/>
                <w:rFonts w:eastAsiaTheme="minorEastAsia"/>
                <w:rPrChange w:id="8962" w:author="raye" w:date="2018-08-10T15:18:00Z">
                  <w:rPr>
                    <w:rFonts w:ascii="等线" w:eastAsia="等线" w:hAnsi="等线" w:cs="宋体"/>
                    <w:kern w:val="0"/>
                    <w:szCs w:val="21"/>
                  </w:rPr>
                </w:rPrChange>
              </w:rPr>
              <w:t>Y</w:t>
            </w:r>
          </w:p>
        </w:tc>
        <w:tc>
          <w:tcPr>
            <w:tcW w:w="2427" w:type="dxa"/>
            <w:tcBorders>
              <w:top w:val="single" w:sz="4" w:space="0" w:color="auto"/>
              <w:left w:val="single" w:sz="4" w:space="0" w:color="auto"/>
              <w:bottom w:val="single" w:sz="4" w:space="0" w:color="auto"/>
              <w:right w:val="single" w:sz="4" w:space="0" w:color="auto"/>
            </w:tcBorders>
            <w:noWrap/>
          </w:tcPr>
          <w:p w14:paraId="13AA9FD4" w14:textId="5E4CD011" w:rsidR="00D00BD6" w:rsidRPr="00F94FEA" w:rsidRDefault="00D00BD6">
            <w:pPr>
              <w:rPr>
                <w:rStyle w:val="af6"/>
                <w:rFonts w:eastAsiaTheme="minorEastAsia"/>
                <w:rPrChange w:id="8963" w:author="raye" w:date="2018-08-10T15:18:00Z">
                  <w:rPr>
                    <w:rFonts w:ascii="等线" w:eastAsia="等线" w:hAnsi="等线" w:cs="宋体"/>
                    <w:kern w:val="0"/>
                    <w:szCs w:val="21"/>
                  </w:rPr>
                </w:rPrChange>
              </w:rPr>
            </w:pPr>
            <w:r w:rsidRPr="00F94FEA">
              <w:rPr>
                <w:rStyle w:val="af6"/>
                <w:rFonts w:eastAsiaTheme="minorEastAsia"/>
                <w:rPrChange w:id="8964" w:author="raye" w:date="2018-08-10T15:18:00Z">
                  <w:rPr>
                    <w:rFonts w:ascii="等线" w:eastAsia="等线" w:hAnsi="等线" w:cs="宋体"/>
                    <w:kern w:val="0"/>
                    <w:szCs w:val="21"/>
                  </w:rPr>
                </w:rPrChange>
              </w:rPr>
              <w:t>None, blank and case sensitive</w:t>
            </w:r>
          </w:p>
        </w:tc>
      </w:tr>
    </w:tbl>
    <w:p w14:paraId="1D5183DF" w14:textId="77777777" w:rsidR="00F334CA" w:rsidRPr="00F94FEA" w:rsidRDefault="00F334CA">
      <w:pPr>
        <w:rPr>
          <w:rStyle w:val="af6"/>
          <w:rFonts w:eastAsiaTheme="minorEastAsia"/>
          <w:rPrChange w:id="8965" w:author="raye" w:date="2018-08-10T15:18:00Z">
            <w:rPr>
              <w:rFonts w:ascii="Calibri" w:hAnsi="Calibri" w:cstheme="minorHAnsi"/>
              <w:b/>
              <w:sz w:val="36"/>
            </w:rPr>
          </w:rPrChange>
        </w:rPr>
        <w:pPrChange w:id="8966" w:author="raye" w:date="2018-08-10T15:18:00Z">
          <w:pPr>
            <w:widowControl/>
            <w:jc w:val="left"/>
          </w:pPr>
        </w:pPrChange>
      </w:pPr>
    </w:p>
    <w:p w14:paraId="5B3CBC01" w14:textId="3E7FAA32" w:rsidR="00F334CA" w:rsidRPr="00F94FEA" w:rsidRDefault="00502AEE">
      <w:pPr>
        <w:rPr>
          <w:rStyle w:val="af6"/>
          <w:rFonts w:eastAsiaTheme="minorEastAsia"/>
          <w:rPrChange w:id="8967" w:author="raye" w:date="2018-08-10T15:18:00Z">
            <w:rPr>
              <w:rFonts w:ascii="等线" w:eastAsia="等线" w:hAnsi="等线" w:cstheme="minorHAnsi"/>
              <w:szCs w:val="21"/>
            </w:rPr>
          </w:rPrChange>
        </w:rPr>
        <w:pPrChange w:id="8968" w:author="raye" w:date="2018-08-10T15:18:00Z">
          <w:pPr>
            <w:pStyle w:val="a0"/>
            <w:widowControl/>
            <w:numPr>
              <w:numId w:val="45"/>
            </w:numPr>
            <w:ind w:left="780" w:firstLineChars="0" w:hanging="360"/>
            <w:jc w:val="left"/>
          </w:pPr>
        </w:pPrChange>
      </w:pPr>
      <w:ins w:id="8969" w:author="raye" w:date="2018-08-10T15:19:00Z">
        <w:r>
          <w:rPr>
            <w:rStyle w:val="af6"/>
            <w:rFonts w:eastAsiaTheme="minorEastAsia"/>
          </w:rPr>
          <w:t>5.</w:t>
        </w:r>
      </w:ins>
      <w:r w:rsidR="00F334CA" w:rsidRPr="00F94FEA">
        <w:rPr>
          <w:rStyle w:val="af6"/>
          <w:rFonts w:eastAsiaTheme="minorEastAsia"/>
          <w:rPrChange w:id="8970" w:author="raye" w:date="2018-08-10T15:18:00Z">
            <w:rPr>
              <w:rFonts w:ascii="等线" w:eastAsia="等线" w:hAnsi="等线" w:cstheme="minorHAnsi"/>
              <w:szCs w:val="21"/>
            </w:rPr>
          </w:rPrChange>
        </w:rPr>
        <w:t xml:space="preserve">COVERLETTER </w:t>
      </w:r>
    </w:p>
    <w:tbl>
      <w:tblPr>
        <w:tblW w:w="93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1269"/>
        <w:gridCol w:w="2427"/>
      </w:tblGrid>
      <w:tr w:rsidR="00F334CA" w:rsidRPr="00F94FEA" w14:paraId="5F1B7928"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DAD5182" w14:textId="77777777" w:rsidR="00F334CA" w:rsidRPr="00F94FEA" w:rsidRDefault="00F334CA">
            <w:pPr>
              <w:rPr>
                <w:rStyle w:val="af6"/>
                <w:rFonts w:eastAsiaTheme="minorEastAsia"/>
                <w:rPrChange w:id="8971" w:author="raye" w:date="2018-08-10T15:18:00Z">
                  <w:rPr>
                    <w:rFonts w:ascii="等线" w:eastAsia="等线" w:hAnsi="等线" w:cs="宋体"/>
                    <w:b/>
                    <w:bCs/>
                    <w:i/>
                    <w:kern w:val="0"/>
                    <w:szCs w:val="21"/>
                  </w:rPr>
                </w:rPrChange>
              </w:rPr>
            </w:pPr>
            <w:r w:rsidRPr="00F94FEA">
              <w:rPr>
                <w:rStyle w:val="af6"/>
                <w:rFonts w:eastAsiaTheme="minorEastAsia"/>
                <w:rPrChange w:id="8972" w:author="raye" w:date="2018-08-10T15:18:00Z">
                  <w:rPr>
                    <w:i/>
                    <w:sz w:val="24"/>
                    <w:szCs w:val="24"/>
                  </w:rPr>
                </w:rPrChange>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0B2F5D9" w14:textId="77777777" w:rsidR="00F334CA" w:rsidRPr="00F94FEA" w:rsidRDefault="00F334CA">
            <w:pPr>
              <w:rPr>
                <w:rStyle w:val="af6"/>
                <w:rFonts w:eastAsiaTheme="minorEastAsia"/>
                <w:rPrChange w:id="8973" w:author="raye" w:date="2018-08-10T15:18:00Z">
                  <w:rPr>
                    <w:rFonts w:ascii="等线" w:eastAsia="等线" w:hAnsi="等线" w:cs="宋体"/>
                    <w:b/>
                    <w:bCs/>
                    <w:kern w:val="0"/>
                    <w:szCs w:val="21"/>
                  </w:rPr>
                </w:rPrChange>
              </w:rPr>
            </w:pPr>
            <w:r w:rsidRPr="00F94FEA">
              <w:rPr>
                <w:rStyle w:val="af6"/>
                <w:rFonts w:eastAsiaTheme="minorEastAsia"/>
                <w:rPrChange w:id="8974" w:author="raye" w:date="2018-08-10T15:18:00Z">
                  <w:rPr>
                    <w:i/>
                    <w:sz w:val="24"/>
                    <w:szCs w:val="24"/>
                  </w:rPr>
                </w:rPrChange>
              </w:rPr>
              <w:t>Required/option</w:t>
            </w:r>
            <w:r w:rsidRPr="00F94FEA">
              <w:rPr>
                <w:rStyle w:val="af6"/>
                <w:rFonts w:eastAsiaTheme="minorEastAsia"/>
                <w:rPrChange w:id="8975" w:author="raye" w:date="2018-08-10T15:18:00Z">
                  <w:rPr>
                    <w:i/>
                    <w:sz w:val="24"/>
                    <w:szCs w:val="24"/>
                  </w:rPr>
                </w:rPrChange>
              </w:rPr>
              <w:lastRenderedPageBreak/>
              <w:t>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C8E8297" w14:textId="298B71E2" w:rsidR="00F334CA" w:rsidRPr="00F94FEA" w:rsidRDefault="00F334CA">
            <w:pPr>
              <w:rPr>
                <w:rStyle w:val="af6"/>
                <w:rFonts w:eastAsiaTheme="minorEastAsia"/>
                <w:rPrChange w:id="8976" w:author="raye" w:date="2018-08-10T15:18:00Z">
                  <w:rPr>
                    <w:rFonts w:ascii="等线" w:eastAsia="等线" w:hAnsi="等线" w:cs="宋体"/>
                    <w:b/>
                    <w:bCs/>
                    <w:kern w:val="0"/>
                    <w:szCs w:val="21"/>
                  </w:rPr>
                </w:rPrChange>
              </w:rPr>
            </w:pPr>
            <w:r w:rsidRPr="00F94FEA">
              <w:rPr>
                <w:rStyle w:val="af6"/>
                <w:rFonts w:eastAsiaTheme="minorEastAsia"/>
                <w:rPrChange w:id="8977" w:author="raye" w:date="2018-08-10T15:18:00Z">
                  <w:rPr>
                    <w:i/>
                    <w:sz w:val="24"/>
                    <w:szCs w:val="24"/>
                  </w:rPr>
                </w:rPrChange>
              </w:rPr>
              <w:lastRenderedPageBreak/>
              <w:t>Type</w:t>
            </w:r>
          </w:p>
        </w:tc>
        <w:tc>
          <w:tcPr>
            <w:tcW w:w="12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7C347D7" w14:textId="77777777" w:rsidR="00F334CA" w:rsidRPr="00F94FEA" w:rsidRDefault="00F334CA">
            <w:pPr>
              <w:rPr>
                <w:rStyle w:val="af6"/>
                <w:rFonts w:eastAsiaTheme="minorEastAsia"/>
                <w:rPrChange w:id="8978" w:author="raye" w:date="2018-08-10T15:18:00Z">
                  <w:rPr>
                    <w:rFonts w:ascii="等线" w:eastAsia="等线" w:hAnsi="等线" w:cs="宋体"/>
                    <w:b/>
                    <w:bCs/>
                    <w:kern w:val="0"/>
                    <w:szCs w:val="21"/>
                  </w:rPr>
                </w:rPrChange>
              </w:rPr>
            </w:pPr>
            <w:r w:rsidRPr="00F94FEA">
              <w:rPr>
                <w:rStyle w:val="af6"/>
                <w:rFonts w:eastAsiaTheme="minorEastAsia"/>
                <w:rPrChange w:id="8979" w:author="raye" w:date="2018-08-10T15:18:00Z">
                  <w:rPr>
                    <w:rFonts w:ascii="等线" w:eastAsia="等线" w:hAnsi="等线" w:cs="宋体"/>
                    <w:bCs/>
                    <w:i/>
                    <w:kern w:val="0"/>
                    <w:szCs w:val="21"/>
                  </w:rPr>
                </w:rPrChange>
              </w:rPr>
              <w:t>Can Add</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8A2F846" w14:textId="72206D48" w:rsidR="00F334CA" w:rsidRPr="00F94FEA" w:rsidRDefault="00F334CA">
            <w:pPr>
              <w:rPr>
                <w:rStyle w:val="af6"/>
                <w:rFonts w:eastAsiaTheme="minorEastAsia"/>
                <w:rPrChange w:id="8980" w:author="raye" w:date="2018-08-10T15:18:00Z">
                  <w:rPr>
                    <w:rFonts w:ascii="等线" w:eastAsia="等线" w:hAnsi="等线" w:cs="宋体"/>
                    <w:b/>
                    <w:bCs/>
                    <w:kern w:val="0"/>
                    <w:szCs w:val="21"/>
                  </w:rPr>
                </w:rPrChange>
              </w:rPr>
            </w:pPr>
            <w:r w:rsidRPr="00F94FEA">
              <w:rPr>
                <w:rStyle w:val="af6"/>
                <w:rFonts w:eastAsiaTheme="minorEastAsia"/>
                <w:rPrChange w:id="8981" w:author="raye" w:date="2018-08-10T15:18:00Z">
                  <w:rPr>
                    <w:i/>
                    <w:sz w:val="24"/>
                    <w:szCs w:val="24"/>
                  </w:rPr>
                </w:rPrChange>
              </w:rPr>
              <w:t>Remarks</w:t>
            </w:r>
          </w:p>
        </w:tc>
      </w:tr>
      <w:tr w:rsidR="00F334CA" w:rsidRPr="00F94FEA" w14:paraId="01750A60"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3C03EAAB" w14:textId="77777777" w:rsidR="00F334CA" w:rsidRPr="00F94FEA" w:rsidRDefault="00F334CA">
            <w:pPr>
              <w:rPr>
                <w:rStyle w:val="af6"/>
                <w:rFonts w:eastAsiaTheme="minorEastAsia"/>
                <w:rPrChange w:id="8982" w:author="raye" w:date="2018-08-10T15:18:00Z">
                  <w:rPr>
                    <w:rFonts w:ascii="等线" w:eastAsia="等线" w:hAnsi="等线" w:cs="宋体"/>
                    <w:kern w:val="0"/>
                    <w:szCs w:val="21"/>
                  </w:rPr>
                </w:rPrChange>
              </w:rPr>
            </w:pPr>
            <w:r w:rsidRPr="00F94FEA">
              <w:rPr>
                <w:rStyle w:val="af6"/>
                <w:rFonts w:eastAsiaTheme="minorEastAsia"/>
                <w:rPrChange w:id="8983" w:author="raye" w:date="2018-08-10T15:18:00Z">
                  <w:rPr>
                    <w:rFonts w:ascii="等线" w:eastAsia="等线" w:hAnsi="等线" w:cs="宋体"/>
                    <w:kern w:val="0"/>
                    <w:szCs w:val="21"/>
                  </w:rPr>
                </w:rPrChange>
              </w:rPr>
              <w:lastRenderedPageBreak/>
              <w:t>Correspondent Bank</w:t>
            </w:r>
          </w:p>
        </w:tc>
        <w:tc>
          <w:tcPr>
            <w:tcW w:w="1848" w:type="dxa"/>
            <w:tcBorders>
              <w:top w:val="single" w:sz="4" w:space="0" w:color="auto"/>
              <w:left w:val="single" w:sz="4" w:space="0" w:color="auto"/>
              <w:bottom w:val="single" w:sz="4" w:space="0" w:color="auto"/>
              <w:right w:val="single" w:sz="4" w:space="0" w:color="auto"/>
            </w:tcBorders>
          </w:tcPr>
          <w:p w14:paraId="7D4E749D" w14:textId="77777777" w:rsidR="00F334CA" w:rsidRPr="00F94FEA" w:rsidRDefault="00F334CA">
            <w:pPr>
              <w:rPr>
                <w:rStyle w:val="af6"/>
                <w:rFonts w:eastAsiaTheme="minorEastAsia"/>
                <w:rPrChange w:id="8984" w:author="raye" w:date="2018-08-10T15:18:00Z">
                  <w:rPr>
                    <w:rFonts w:ascii="等线" w:eastAsia="等线" w:hAnsi="等线" w:cs="宋体"/>
                    <w:kern w:val="0"/>
                    <w:szCs w:val="21"/>
                  </w:rPr>
                </w:rPrChange>
              </w:rPr>
            </w:pPr>
            <w:r w:rsidRPr="00F94FEA">
              <w:rPr>
                <w:rStyle w:val="af6"/>
                <w:rFonts w:eastAsiaTheme="minorEastAsia"/>
                <w:rPrChange w:id="8985"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45DCAAB7" w14:textId="77777777" w:rsidR="00F334CA" w:rsidRPr="00F94FEA" w:rsidRDefault="00F334CA">
            <w:pPr>
              <w:rPr>
                <w:rStyle w:val="af6"/>
                <w:rFonts w:eastAsiaTheme="minorEastAsia"/>
                <w:rPrChange w:id="8986" w:author="raye" w:date="2018-08-10T15:18:00Z">
                  <w:rPr>
                    <w:rFonts w:ascii="等线" w:eastAsia="等线" w:hAnsi="等线" w:cs="宋体"/>
                    <w:kern w:val="0"/>
                    <w:szCs w:val="21"/>
                  </w:rPr>
                </w:rPrChange>
              </w:rPr>
            </w:pPr>
            <w:r w:rsidRPr="00F94FEA">
              <w:rPr>
                <w:rStyle w:val="af6"/>
                <w:rFonts w:eastAsiaTheme="minorEastAsia"/>
                <w:rPrChange w:id="8987" w:author="raye" w:date="2018-08-10T15:18:00Z">
                  <w:rPr>
                    <w:i/>
                    <w:sz w:val="24"/>
                    <w:szCs w:val="24"/>
                  </w:rPr>
                </w:rPrChange>
              </w:rPr>
              <w:t>100-digit characters</w:t>
            </w:r>
          </w:p>
        </w:tc>
        <w:tc>
          <w:tcPr>
            <w:tcW w:w="1269" w:type="dxa"/>
            <w:vMerge w:val="restart"/>
            <w:tcBorders>
              <w:top w:val="single" w:sz="4" w:space="0" w:color="auto"/>
              <w:left w:val="single" w:sz="4" w:space="0" w:color="auto"/>
              <w:right w:val="single" w:sz="4" w:space="0" w:color="auto"/>
            </w:tcBorders>
          </w:tcPr>
          <w:p w14:paraId="3D8DF5BD" w14:textId="77777777" w:rsidR="00F334CA" w:rsidRPr="00F94FEA" w:rsidRDefault="00F334CA">
            <w:pPr>
              <w:rPr>
                <w:rStyle w:val="af6"/>
                <w:rFonts w:eastAsiaTheme="minorEastAsia"/>
                <w:rPrChange w:id="8988" w:author="raye" w:date="2018-08-10T15:18:00Z">
                  <w:rPr>
                    <w:rFonts w:ascii="等线" w:eastAsia="等线" w:hAnsi="等线" w:cs="宋体"/>
                    <w:kern w:val="0"/>
                    <w:szCs w:val="21"/>
                  </w:rPr>
                </w:rPrChange>
              </w:rPr>
            </w:pPr>
            <w:r w:rsidRPr="00F94FEA">
              <w:rPr>
                <w:rStyle w:val="af6"/>
                <w:rFonts w:eastAsiaTheme="minorEastAsia"/>
                <w:rPrChange w:id="8989" w:author="raye" w:date="2018-08-10T15:18:00Z">
                  <w:rPr>
                    <w:rFonts w:ascii="等线" w:eastAsia="等线" w:hAnsi="等线" w:cs="宋体"/>
                    <w:kern w:val="0"/>
                    <w:szCs w:val="21"/>
                  </w:rPr>
                </w:rPrChange>
              </w:rPr>
              <w:t>Y</w:t>
            </w:r>
          </w:p>
        </w:tc>
        <w:tc>
          <w:tcPr>
            <w:tcW w:w="2427" w:type="dxa"/>
            <w:tcBorders>
              <w:top w:val="single" w:sz="4" w:space="0" w:color="auto"/>
              <w:left w:val="single" w:sz="4" w:space="0" w:color="auto"/>
              <w:bottom w:val="single" w:sz="4" w:space="0" w:color="auto"/>
              <w:right w:val="single" w:sz="4" w:space="0" w:color="auto"/>
            </w:tcBorders>
            <w:noWrap/>
          </w:tcPr>
          <w:p w14:paraId="0A19238A" w14:textId="77777777" w:rsidR="00F334CA" w:rsidRPr="00F94FEA" w:rsidRDefault="00F334CA">
            <w:pPr>
              <w:rPr>
                <w:rStyle w:val="af6"/>
                <w:rFonts w:eastAsiaTheme="minorEastAsia"/>
                <w:rPrChange w:id="8990" w:author="raye" w:date="2018-08-10T15:18:00Z">
                  <w:rPr>
                    <w:rFonts w:ascii="等线" w:eastAsia="等线" w:hAnsi="等线" w:cs="宋体"/>
                    <w:kern w:val="0"/>
                    <w:szCs w:val="21"/>
                  </w:rPr>
                </w:rPrChange>
              </w:rPr>
            </w:pPr>
          </w:p>
        </w:tc>
      </w:tr>
      <w:tr w:rsidR="00F334CA" w:rsidRPr="00F94FEA" w14:paraId="55242B88"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021BC2EB" w14:textId="77777777" w:rsidR="00F334CA" w:rsidRPr="00F94FEA" w:rsidRDefault="00F334CA">
            <w:pPr>
              <w:rPr>
                <w:rStyle w:val="af6"/>
                <w:rFonts w:eastAsiaTheme="minorEastAsia"/>
                <w:rPrChange w:id="8991" w:author="raye" w:date="2018-08-10T15:18:00Z">
                  <w:rPr>
                    <w:rFonts w:ascii="等线" w:eastAsia="等线" w:hAnsi="等线" w:cs="宋体"/>
                    <w:kern w:val="0"/>
                    <w:szCs w:val="21"/>
                  </w:rPr>
                </w:rPrChange>
              </w:rPr>
            </w:pPr>
            <w:r w:rsidRPr="00F94FEA">
              <w:rPr>
                <w:rStyle w:val="af6"/>
                <w:rFonts w:eastAsiaTheme="minorEastAsia"/>
                <w:rPrChange w:id="8992" w:author="raye" w:date="2018-08-10T15:18:00Z">
                  <w:rPr>
                    <w:rFonts w:ascii="等线" w:eastAsia="等线" w:hAnsi="等线" w:cs="宋体"/>
                    <w:kern w:val="0"/>
                    <w:szCs w:val="21"/>
                  </w:rPr>
                </w:rPrChange>
              </w:rPr>
              <w:t>High Risk Country</w:t>
            </w:r>
          </w:p>
        </w:tc>
        <w:tc>
          <w:tcPr>
            <w:tcW w:w="1848" w:type="dxa"/>
            <w:tcBorders>
              <w:top w:val="single" w:sz="4" w:space="0" w:color="auto"/>
              <w:left w:val="single" w:sz="4" w:space="0" w:color="auto"/>
              <w:bottom w:val="single" w:sz="4" w:space="0" w:color="auto"/>
              <w:right w:val="single" w:sz="4" w:space="0" w:color="auto"/>
            </w:tcBorders>
          </w:tcPr>
          <w:p w14:paraId="7E117421" w14:textId="77777777" w:rsidR="00F334CA" w:rsidRPr="00F94FEA" w:rsidRDefault="00F334CA">
            <w:pPr>
              <w:rPr>
                <w:rStyle w:val="af6"/>
                <w:rFonts w:eastAsiaTheme="minorEastAsia"/>
                <w:rPrChange w:id="8993" w:author="raye" w:date="2018-08-10T15:18:00Z">
                  <w:rPr>
                    <w:rFonts w:ascii="等线" w:eastAsia="等线" w:hAnsi="等线" w:cs="宋体"/>
                    <w:kern w:val="0"/>
                    <w:szCs w:val="21"/>
                  </w:rPr>
                </w:rPrChange>
              </w:rPr>
            </w:pPr>
            <w:r w:rsidRPr="00F94FEA">
              <w:rPr>
                <w:rStyle w:val="af6"/>
                <w:rFonts w:eastAsiaTheme="minorEastAsia"/>
                <w:rPrChange w:id="8994"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7EA11B9E" w14:textId="77777777" w:rsidR="00F334CA" w:rsidRPr="00F94FEA" w:rsidRDefault="00F334CA">
            <w:pPr>
              <w:rPr>
                <w:rStyle w:val="af6"/>
                <w:rFonts w:eastAsiaTheme="minorEastAsia"/>
                <w:rPrChange w:id="8995" w:author="raye" w:date="2018-08-10T15:18:00Z">
                  <w:rPr>
                    <w:rFonts w:ascii="等线" w:eastAsia="等线" w:hAnsi="等线" w:cs="宋体"/>
                    <w:kern w:val="0"/>
                    <w:szCs w:val="21"/>
                  </w:rPr>
                </w:rPrChange>
              </w:rPr>
            </w:pPr>
            <w:r w:rsidRPr="00F94FEA">
              <w:rPr>
                <w:rStyle w:val="af6"/>
                <w:rFonts w:eastAsiaTheme="minorEastAsia"/>
                <w:rPrChange w:id="8996" w:author="raye" w:date="2018-08-10T15:18:00Z">
                  <w:rPr>
                    <w:i/>
                    <w:sz w:val="24"/>
                    <w:szCs w:val="24"/>
                  </w:rPr>
                </w:rPrChange>
              </w:rPr>
              <w:t>Dropdown menu</w:t>
            </w:r>
          </w:p>
        </w:tc>
        <w:tc>
          <w:tcPr>
            <w:tcW w:w="1269" w:type="dxa"/>
            <w:vMerge/>
            <w:tcBorders>
              <w:left w:val="single" w:sz="4" w:space="0" w:color="auto"/>
              <w:right w:val="single" w:sz="4" w:space="0" w:color="auto"/>
            </w:tcBorders>
          </w:tcPr>
          <w:p w14:paraId="05AD7736" w14:textId="77777777" w:rsidR="00F334CA" w:rsidRPr="00F94FEA" w:rsidRDefault="00F334CA">
            <w:pPr>
              <w:rPr>
                <w:rStyle w:val="af6"/>
                <w:rFonts w:eastAsiaTheme="minorEastAsia"/>
                <w:rPrChange w:id="8997" w:author="raye" w:date="2018-08-10T15:18:00Z">
                  <w:rPr>
                    <w:rFonts w:ascii="等线" w:eastAsia="等线" w:hAnsi="等线" w:cs="宋体"/>
                    <w:kern w:val="0"/>
                    <w:szCs w:val="21"/>
                  </w:rPr>
                </w:rPrChange>
              </w:rPr>
            </w:pPr>
          </w:p>
        </w:tc>
        <w:tc>
          <w:tcPr>
            <w:tcW w:w="2427" w:type="dxa"/>
            <w:tcBorders>
              <w:top w:val="single" w:sz="4" w:space="0" w:color="auto"/>
              <w:left w:val="single" w:sz="4" w:space="0" w:color="auto"/>
              <w:bottom w:val="single" w:sz="4" w:space="0" w:color="auto"/>
              <w:right w:val="single" w:sz="4" w:space="0" w:color="auto"/>
            </w:tcBorders>
            <w:noWrap/>
          </w:tcPr>
          <w:p w14:paraId="6AC2FB00" w14:textId="54871E7D" w:rsidR="00F334CA" w:rsidRPr="00F94FEA" w:rsidRDefault="00D00BD6">
            <w:pPr>
              <w:rPr>
                <w:rStyle w:val="af6"/>
                <w:rFonts w:eastAsiaTheme="minorEastAsia"/>
                <w:rPrChange w:id="8998" w:author="raye" w:date="2018-08-10T15:18:00Z">
                  <w:rPr>
                    <w:rFonts w:ascii="等线" w:eastAsia="等线" w:hAnsi="等线" w:cs="宋体"/>
                    <w:kern w:val="0"/>
                    <w:szCs w:val="21"/>
                  </w:rPr>
                </w:rPrChange>
              </w:rPr>
            </w:pPr>
            <w:r w:rsidRPr="00F94FEA">
              <w:rPr>
                <w:rStyle w:val="af6"/>
                <w:rFonts w:eastAsiaTheme="minorEastAsia"/>
                <w:rPrChange w:id="8999" w:author="raye" w:date="2018-08-10T15:18:00Z">
                  <w:rPr>
                    <w:rFonts w:ascii="等线" w:eastAsia="等线" w:hAnsi="等线" w:cs="宋体"/>
                    <w:i/>
                    <w:kern w:val="0"/>
                    <w:szCs w:val="21"/>
                  </w:rPr>
                </w:rPrChange>
              </w:rPr>
              <w:t>Admin backend management</w:t>
            </w:r>
          </w:p>
        </w:tc>
      </w:tr>
      <w:tr w:rsidR="00F334CA" w:rsidRPr="00F94FEA" w14:paraId="49C6DC7F"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67A6D5E6" w14:textId="77777777" w:rsidR="00F334CA" w:rsidRPr="00F94FEA" w:rsidRDefault="00F334CA">
            <w:pPr>
              <w:rPr>
                <w:rStyle w:val="af6"/>
                <w:rFonts w:eastAsiaTheme="minorEastAsia"/>
                <w:rPrChange w:id="9000" w:author="raye" w:date="2018-08-10T15:18:00Z">
                  <w:rPr>
                    <w:rFonts w:ascii="等线" w:eastAsia="等线" w:hAnsi="等线" w:cs="宋体"/>
                    <w:kern w:val="0"/>
                    <w:szCs w:val="21"/>
                  </w:rPr>
                </w:rPrChange>
              </w:rPr>
            </w:pPr>
            <w:r w:rsidRPr="00F94FEA">
              <w:rPr>
                <w:rStyle w:val="af6"/>
                <w:rFonts w:eastAsiaTheme="minorEastAsia"/>
                <w:rPrChange w:id="9001" w:author="raye" w:date="2018-08-10T15:18:00Z">
                  <w:rPr>
                    <w:rFonts w:ascii="等线" w:eastAsia="等线" w:hAnsi="等线" w:cs="宋体"/>
                    <w:kern w:val="0"/>
                    <w:szCs w:val="21"/>
                  </w:rPr>
                </w:rPrChange>
              </w:rPr>
              <w:t>Bank of China</w:t>
            </w:r>
          </w:p>
        </w:tc>
        <w:tc>
          <w:tcPr>
            <w:tcW w:w="1848" w:type="dxa"/>
            <w:tcBorders>
              <w:top w:val="single" w:sz="4" w:space="0" w:color="auto"/>
              <w:left w:val="single" w:sz="4" w:space="0" w:color="auto"/>
              <w:bottom w:val="single" w:sz="4" w:space="0" w:color="auto"/>
              <w:right w:val="single" w:sz="4" w:space="0" w:color="auto"/>
            </w:tcBorders>
          </w:tcPr>
          <w:p w14:paraId="0668BC10" w14:textId="77777777" w:rsidR="00F334CA" w:rsidRPr="00F94FEA" w:rsidRDefault="00F334CA">
            <w:pPr>
              <w:rPr>
                <w:rStyle w:val="af6"/>
                <w:rFonts w:eastAsiaTheme="minorEastAsia"/>
                <w:rPrChange w:id="9002" w:author="raye" w:date="2018-08-10T15:18:00Z">
                  <w:rPr>
                    <w:rFonts w:ascii="等线" w:eastAsia="等线" w:hAnsi="等线" w:cs="宋体"/>
                    <w:kern w:val="0"/>
                    <w:szCs w:val="21"/>
                  </w:rPr>
                </w:rPrChange>
              </w:rPr>
            </w:pPr>
            <w:r w:rsidRPr="00F94FEA">
              <w:rPr>
                <w:rStyle w:val="af6"/>
                <w:rFonts w:eastAsiaTheme="minorEastAsia"/>
                <w:rPrChange w:id="9003"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7B036DAD" w14:textId="77777777" w:rsidR="00F334CA" w:rsidRPr="00F94FEA" w:rsidRDefault="00F334CA">
            <w:pPr>
              <w:rPr>
                <w:rStyle w:val="af6"/>
                <w:rFonts w:eastAsiaTheme="minorEastAsia"/>
                <w:rPrChange w:id="9004" w:author="raye" w:date="2018-08-10T15:18:00Z">
                  <w:rPr>
                    <w:rFonts w:ascii="等线" w:eastAsia="等线" w:hAnsi="等线" w:cs="宋体"/>
                    <w:kern w:val="0"/>
                    <w:szCs w:val="21"/>
                  </w:rPr>
                </w:rPrChange>
              </w:rPr>
            </w:pPr>
            <w:r w:rsidRPr="00F94FEA">
              <w:rPr>
                <w:rStyle w:val="af6"/>
                <w:rFonts w:eastAsiaTheme="minorEastAsia"/>
                <w:rPrChange w:id="9005" w:author="raye" w:date="2018-08-10T15:18:00Z">
                  <w:rPr>
                    <w:i/>
                    <w:sz w:val="24"/>
                    <w:szCs w:val="24"/>
                  </w:rPr>
                </w:rPrChange>
              </w:rPr>
              <w:t>100-digit characters</w:t>
            </w:r>
          </w:p>
        </w:tc>
        <w:tc>
          <w:tcPr>
            <w:tcW w:w="1269" w:type="dxa"/>
            <w:vMerge/>
            <w:tcBorders>
              <w:left w:val="single" w:sz="4" w:space="0" w:color="auto"/>
              <w:bottom w:val="single" w:sz="4" w:space="0" w:color="auto"/>
              <w:right w:val="single" w:sz="4" w:space="0" w:color="auto"/>
            </w:tcBorders>
          </w:tcPr>
          <w:p w14:paraId="4D938B12" w14:textId="77777777" w:rsidR="00F334CA" w:rsidRPr="00F94FEA" w:rsidRDefault="00F334CA">
            <w:pPr>
              <w:rPr>
                <w:rStyle w:val="af6"/>
                <w:rFonts w:eastAsiaTheme="minorEastAsia"/>
                <w:rPrChange w:id="9006" w:author="raye" w:date="2018-08-10T15:18:00Z">
                  <w:rPr>
                    <w:rFonts w:ascii="等线" w:eastAsia="等线" w:hAnsi="等线" w:cs="宋体"/>
                    <w:kern w:val="0"/>
                    <w:szCs w:val="21"/>
                  </w:rPr>
                </w:rPrChange>
              </w:rPr>
            </w:pPr>
          </w:p>
        </w:tc>
        <w:tc>
          <w:tcPr>
            <w:tcW w:w="2427" w:type="dxa"/>
            <w:tcBorders>
              <w:top w:val="single" w:sz="4" w:space="0" w:color="auto"/>
              <w:left w:val="single" w:sz="4" w:space="0" w:color="auto"/>
              <w:bottom w:val="single" w:sz="4" w:space="0" w:color="auto"/>
              <w:right w:val="single" w:sz="4" w:space="0" w:color="auto"/>
            </w:tcBorders>
            <w:noWrap/>
          </w:tcPr>
          <w:p w14:paraId="304B09E1" w14:textId="77777777" w:rsidR="00F334CA" w:rsidRPr="00F94FEA" w:rsidRDefault="00F334CA">
            <w:pPr>
              <w:rPr>
                <w:rStyle w:val="af6"/>
                <w:rFonts w:eastAsiaTheme="minorEastAsia"/>
                <w:rPrChange w:id="9007" w:author="raye" w:date="2018-08-10T15:18:00Z">
                  <w:rPr>
                    <w:rFonts w:ascii="等线" w:eastAsia="等线" w:hAnsi="等线" w:cs="宋体"/>
                    <w:kern w:val="0"/>
                    <w:szCs w:val="21"/>
                  </w:rPr>
                </w:rPrChange>
              </w:rPr>
            </w:pPr>
          </w:p>
        </w:tc>
      </w:tr>
      <w:tr w:rsidR="00F334CA" w:rsidRPr="00F94FEA" w14:paraId="54E748A4"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6D05D338" w14:textId="77777777" w:rsidR="00F334CA" w:rsidRPr="00F94FEA" w:rsidRDefault="00F334CA">
            <w:pPr>
              <w:rPr>
                <w:rStyle w:val="af6"/>
                <w:rFonts w:eastAsiaTheme="minorEastAsia"/>
                <w:rPrChange w:id="9008" w:author="raye" w:date="2018-08-10T15:18:00Z">
                  <w:rPr>
                    <w:rFonts w:ascii="等线" w:eastAsia="等线" w:hAnsi="等线" w:cs="宋体"/>
                    <w:kern w:val="0"/>
                    <w:szCs w:val="21"/>
                  </w:rPr>
                </w:rPrChange>
              </w:rPr>
            </w:pPr>
            <w:r w:rsidRPr="00F94FEA">
              <w:rPr>
                <w:rStyle w:val="af6"/>
                <w:rFonts w:eastAsiaTheme="minorEastAsia"/>
                <w:rPrChange w:id="9009" w:author="raye" w:date="2018-08-10T15:18:00Z">
                  <w:rPr>
                    <w:rFonts w:ascii="等线" w:eastAsia="等线" w:hAnsi="等线" w:cs="宋体"/>
                    <w:kern w:val="0"/>
                    <w:szCs w:val="21"/>
                  </w:rPr>
                </w:rPrChange>
              </w:rPr>
              <w:t>CL Third Party</w:t>
            </w:r>
          </w:p>
        </w:tc>
        <w:tc>
          <w:tcPr>
            <w:tcW w:w="1848" w:type="dxa"/>
            <w:tcBorders>
              <w:top w:val="single" w:sz="4" w:space="0" w:color="auto"/>
              <w:left w:val="single" w:sz="4" w:space="0" w:color="auto"/>
              <w:bottom w:val="single" w:sz="4" w:space="0" w:color="auto"/>
              <w:right w:val="single" w:sz="4" w:space="0" w:color="auto"/>
            </w:tcBorders>
          </w:tcPr>
          <w:p w14:paraId="1384F871" w14:textId="77777777" w:rsidR="00F334CA" w:rsidRPr="00F94FEA" w:rsidRDefault="00F334CA">
            <w:pPr>
              <w:rPr>
                <w:rStyle w:val="af6"/>
                <w:rFonts w:eastAsiaTheme="minorEastAsia"/>
                <w:rPrChange w:id="9010" w:author="raye" w:date="2018-08-10T15:18:00Z">
                  <w:rPr>
                    <w:rFonts w:ascii="等线" w:eastAsia="等线" w:hAnsi="等线" w:cs="宋体"/>
                    <w:kern w:val="0"/>
                    <w:szCs w:val="21"/>
                  </w:rPr>
                </w:rPrChange>
              </w:rPr>
            </w:pPr>
            <w:r w:rsidRPr="00F94FEA">
              <w:rPr>
                <w:rStyle w:val="af6"/>
                <w:rFonts w:eastAsiaTheme="minorEastAsia"/>
                <w:rPrChange w:id="9011"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6F3BCC82" w14:textId="77777777" w:rsidR="00F334CA" w:rsidRPr="00F94FEA" w:rsidRDefault="00F334CA">
            <w:pPr>
              <w:rPr>
                <w:rStyle w:val="af6"/>
                <w:rFonts w:eastAsiaTheme="minorEastAsia"/>
                <w:rPrChange w:id="9012" w:author="raye" w:date="2018-08-10T15:18:00Z">
                  <w:rPr>
                    <w:rFonts w:ascii="等线" w:eastAsia="等线" w:hAnsi="等线" w:cs="宋体"/>
                    <w:kern w:val="0"/>
                    <w:szCs w:val="21"/>
                  </w:rPr>
                </w:rPrChange>
              </w:rPr>
            </w:pPr>
            <w:r w:rsidRPr="00F94FEA">
              <w:rPr>
                <w:rStyle w:val="af6"/>
                <w:rFonts w:eastAsiaTheme="minorEastAsia"/>
                <w:rPrChange w:id="9013" w:author="raye" w:date="2018-08-10T15:18:00Z">
                  <w:rPr>
                    <w:i/>
                    <w:sz w:val="24"/>
                    <w:szCs w:val="24"/>
                  </w:rPr>
                </w:rPrChange>
              </w:rPr>
              <w:t>100-digit characters</w:t>
            </w:r>
          </w:p>
        </w:tc>
        <w:tc>
          <w:tcPr>
            <w:tcW w:w="1269" w:type="dxa"/>
            <w:tcBorders>
              <w:top w:val="single" w:sz="4" w:space="0" w:color="auto"/>
              <w:left w:val="single" w:sz="4" w:space="0" w:color="auto"/>
              <w:bottom w:val="single" w:sz="4" w:space="0" w:color="auto"/>
              <w:right w:val="single" w:sz="4" w:space="0" w:color="auto"/>
            </w:tcBorders>
          </w:tcPr>
          <w:p w14:paraId="64217FAD" w14:textId="77777777" w:rsidR="00F334CA" w:rsidRPr="00F94FEA" w:rsidRDefault="00F334CA">
            <w:pPr>
              <w:rPr>
                <w:rStyle w:val="af6"/>
                <w:rFonts w:eastAsiaTheme="minorEastAsia"/>
                <w:rPrChange w:id="9014" w:author="raye" w:date="2018-08-10T15:18:00Z">
                  <w:rPr>
                    <w:rFonts w:ascii="等线" w:eastAsia="等线" w:hAnsi="等线" w:cs="宋体"/>
                    <w:kern w:val="0"/>
                    <w:szCs w:val="21"/>
                  </w:rPr>
                </w:rPrChange>
              </w:rPr>
            </w:pPr>
            <w:r w:rsidRPr="00F94FEA">
              <w:rPr>
                <w:rStyle w:val="af6"/>
                <w:rFonts w:eastAsiaTheme="minorEastAsia"/>
                <w:rPrChange w:id="9015" w:author="raye" w:date="2018-08-10T15:18:00Z">
                  <w:rPr>
                    <w:rFonts w:ascii="等线" w:eastAsia="等线" w:hAnsi="等线" w:cs="宋体"/>
                    <w:kern w:val="0"/>
                    <w:szCs w:val="21"/>
                  </w:rPr>
                </w:rPrChange>
              </w:rPr>
              <w:t>Y</w:t>
            </w:r>
          </w:p>
        </w:tc>
        <w:tc>
          <w:tcPr>
            <w:tcW w:w="2427" w:type="dxa"/>
            <w:tcBorders>
              <w:top w:val="single" w:sz="4" w:space="0" w:color="auto"/>
              <w:left w:val="single" w:sz="4" w:space="0" w:color="auto"/>
              <w:bottom w:val="single" w:sz="4" w:space="0" w:color="auto"/>
              <w:right w:val="single" w:sz="4" w:space="0" w:color="auto"/>
            </w:tcBorders>
            <w:noWrap/>
          </w:tcPr>
          <w:p w14:paraId="742BF1C7" w14:textId="77777777" w:rsidR="00F334CA" w:rsidRPr="00F94FEA" w:rsidRDefault="00F334CA">
            <w:pPr>
              <w:rPr>
                <w:rStyle w:val="af6"/>
                <w:rFonts w:eastAsiaTheme="minorEastAsia"/>
                <w:rPrChange w:id="9016" w:author="raye" w:date="2018-08-10T15:18:00Z">
                  <w:rPr>
                    <w:rFonts w:ascii="等线" w:eastAsia="等线" w:hAnsi="等线" w:cs="宋体"/>
                    <w:kern w:val="0"/>
                    <w:szCs w:val="21"/>
                  </w:rPr>
                </w:rPrChange>
              </w:rPr>
            </w:pPr>
          </w:p>
        </w:tc>
      </w:tr>
    </w:tbl>
    <w:p w14:paraId="47DAA467" w14:textId="77777777" w:rsidR="00F334CA" w:rsidRPr="00F94FEA" w:rsidRDefault="00F334CA">
      <w:pPr>
        <w:rPr>
          <w:rStyle w:val="af6"/>
          <w:rFonts w:eastAsiaTheme="minorEastAsia"/>
          <w:rPrChange w:id="9017" w:author="raye" w:date="2018-08-10T15:18:00Z">
            <w:rPr>
              <w:rFonts w:ascii="Calibri" w:hAnsi="Calibri" w:cstheme="minorHAnsi"/>
              <w:b/>
              <w:sz w:val="36"/>
            </w:rPr>
          </w:rPrChange>
        </w:rPr>
        <w:pPrChange w:id="9018" w:author="raye" w:date="2018-08-10T15:18:00Z">
          <w:pPr>
            <w:widowControl/>
            <w:jc w:val="left"/>
          </w:pPr>
        </w:pPrChange>
      </w:pPr>
    </w:p>
    <w:p w14:paraId="29E1E1AE" w14:textId="77777777" w:rsidR="00F334CA" w:rsidRPr="00F94FEA" w:rsidRDefault="00F334CA">
      <w:pPr>
        <w:rPr>
          <w:rStyle w:val="af6"/>
          <w:rFonts w:eastAsiaTheme="minorEastAsia"/>
          <w:rPrChange w:id="9019" w:author="raye" w:date="2018-08-10T15:18:00Z">
            <w:rPr>
              <w:rFonts w:ascii="Calibri" w:hAnsi="Calibri" w:cstheme="minorHAnsi"/>
              <w:b/>
              <w:sz w:val="36"/>
            </w:rPr>
          </w:rPrChange>
        </w:rPr>
        <w:pPrChange w:id="9020" w:author="raye" w:date="2018-08-10T15:18:00Z">
          <w:pPr>
            <w:widowControl/>
            <w:jc w:val="left"/>
          </w:pPr>
        </w:pPrChange>
      </w:pPr>
    </w:p>
    <w:p w14:paraId="599B9704" w14:textId="57668102" w:rsidR="00F334CA" w:rsidRPr="00F94FEA" w:rsidRDefault="00502AEE">
      <w:pPr>
        <w:rPr>
          <w:rStyle w:val="af6"/>
          <w:rFonts w:eastAsiaTheme="minorEastAsia"/>
          <w:rPrChange w:id="9021" w:author="raye" w:date="2018-08-10T15:18:00Z">
            <w:rPr>
              <w:rFonts w:ascii="等线" w:eastAsia="等线" w:hAnsi="等线" w:cstheme="minorHAnsi"/>
              <w:szCs w:val="21"/>
            </w:rPr>
          </w:rPrChange>
        </w:rPr>
        <w:pPrChange w:id="9022" w:author="raye" w:date="2018-08-10T15:18:00Z">
          <w:pPr>
            <w:pStyle w:val="a0"/>
            <w:widowControl/>
            <w:numPr>
              <w:numId w:val="45"/>
            </w:numPr>
            <w:ind w:left="780" w:firstLineChars="0" w:hanging="360"/>
            <w:jc w:val="left"/>
          </w:pPr>
        </w:pPrChange>
      </w:pPr>
      <w:ins w:id="9023" w:author="raye" w:date="2018-08-10T15:19:00Z">
        <w:r>
          <w:rPr>
            <w:rStyle w:val="af6"/>
            <w:rFonts w:eastAsiaTheme="minorEastAsia"/>
          </w:rPr>
          <w:t>6.</w:t>
        </w:r>
      </w:ins>
      <w:r w:rsidR="00F334CA" w:rsidRPr="00F94FEA">
        <w:rPr>
          <w:rStyle w:val="af6"/>
          <w:rFonts w:eastAsiaTheme="minorEastAsia"/>
          <w:rPrChange w:id="9024" w:author="raye" w:date="2018-08-10T15:18:00Z">
            <w:rPr>
              <w:rFonts w:ascii="等线" w:eastAsia="等线" w:hAnsi="等线" w:cstheme="minorHAnsi"/>
              <w:szCs w:val="21"/>
            </w:rPr>
          </w:rPrChange>
        </w:rPr>
        <w:t xml:space="preserve">CERTIFICATE OF ORIGIN  </w:t>
      </w:r>
    </w:p>
    <w:tbl>
      <w:tblPr>
        <w:tblW w:w="93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1269"/>
        <w:gridCol w:w="2427"/>
      </w:tblGrid>
      <w:tr w:rsidR="00F334CA" w:rsidRPr="00F94FEA" w14:paraId="1A38E564"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46E99DA" w14:textId="77777777" w:rsidR="00F334CA" w:rsidRPr="00F94FEA" w:rsidRDefault="00F334CA">
            <w:pPr>
              <w:rPr>
                <w:rStyle w:val="af6"/>
                <w:rFonts w:eastAsiaTheme="minorEastAsia"/>
                <w:rPrChange w:id="9025" w:author="raye" w:date="2018-08-10T15:18:00Z">
                  <w:rPr>
                    <w:rFonts w:ascii="等线" w:eastAsia="等线" w:hAnsi="等线" w:cs="宋体"/>
                    <w:b/>
                    <w:bCs/>
                    <w:kern w:val="0"/>
                    <w:szCs w:val="21"/>
                  </w:rPr>
                </w:rPrChange>
              </w:rPr>
            </w:pPr>
            <w:r w:rsidRPr="00F94FEA">
              <w:rPr>
                <w:rStyle w:val="af6"/>
                <w:rFonts w:eastAsiaTheme="minorEastAsia"/>
                <w:rPrChange w:id="9026" w:author="raye" w:date="2018-08-10T15:18:00Z">
                  <w:rPr>
                    <w:i/>
                    <w:sz w:val="24"/>
                    <w:szCs w:val="24"/>
                  </w:rPr>
                </w:rPrChange>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65FAE96" w14:textId="77777777" w:rsidR="00F334CA" w:rsidRPr="00F94FEA" w:rsidRDefault="00F334CA">
            <w:pPr>
              <w:rPr>
                <w:rStyle w:val="af6"/>
                <w:rFonts w:eastAsiaTheme="minorEastAsia"/>
                <w:rPrChange w:id="9027" w:author="raye" w:date="2018-08-10T15:18:00Z">
                  <w:rPr>
                    <w:rFonts w:ascii="等线" w:eastAsia="等线" w:hAnsi="等线" w:cs="宋体"/>
                    <w:b/>
                    <w:bCs/>
                    <w:kern w:val="0"/>
                    <w:szCs w:val="21"/>
                  </w:rPr>
                </w:rPrChange>
              </w:rPr>
            </w:pPr>
            <w:r w:rsidRPr="00F94FEA">
              <w:rPr>
                <w:rStyle w:val="af6"/>
                <w:rFonts w:eastAsiaTheme="minorEastAsia"/>
                <w:rPrChange w:id="9028" w:author="raye" w:date="2018-08-10T15:18:00Z">
                  <w:rPr>
                    <w:i/>
                    <w:sz w:val="24"/>
                    <w:szCs w:val="24"/>
                  </w:rPr>
                </w:rPrChange>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FB98CCE" w14:textId="26B09A83" w:rsidR="00F334CA" w:rsidRPr="00F94FEA" w:rsidRDefault="00F334CA">
            <w:pPr>
              <w:rPr>
                <w:rStyle w:val="af6"/>
                <w:rFonts w:eastAsiaTheme="minorEastAsia"/>
                <w:rPrChange w:id="9029" w:author="raye" w:date="2018-08-10T15:18:00Z">
                  <w:rPr>
                    <w:rFonts w:ascii="等线" w:eastAsia="等线" w:hAnsi="等线" w:cs="宋体"/>
                    <w:b/>
                    <w:bCs/>
                    <w:kern w:val="0"/>
                    <w:szCs w:val="21"/>
                  </w:rPr>
                </w:rPrChange>
              </w:rPr>
            </w:pPr>
            <w:r w:rsidRPr="00F94FEA">
              <w:rPr>
                <w:rStyle w:val="af6"/>
                <w:rFonts w:eastAsiaTheme="minorEastAsia"/>
                <w:rPrChange w:id="9030" w:author="raye" w:date="2018-08-10T15:18:00Z">
                  <w:rPr>
                    <w:i/>
                    <w:sz w:val="24"/>
                    <w:szCs w:val="24"/>
                  </w:rPr>
                </w:rPrChange>
              </w:rPr>
              <w:t>Type</w:t>
            </w:r>
          </w:p>
        </w:tc>
        <w:tc>
          <w:tcPr>
            <w:tcW w:w="12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F219101" w14:textId="77777777" w:rsidR="00F334CA" w:rsidRPr="00F94FEA" w:rsidRDefault="00F334CA">
            <w:pPr>
              <w:rPr>
                <w:rStyle w:val="af6"/>
                <w:rFonts w:eastAsiaTheme="minorEastAsia"/>
                <w:rPrChange w:id="9031" w:author="raye" w:date="2018-08-10T15:18:00Z">
                  <w:rPr>
                    <w:rFonts w:ascii="等线" w:eastAsia="等线" w:hAnsi="等线" w:cs="宋体"/>
                    <w:b/>
                    <w:bCs/>
                    <w:kern w:val="0"/>
                    <w:szCs w:val="21"/>
                  </w:rPr>
                </w:rPrChange>
              </w:rPr>
            </w:pPr>
            <w:r w:rsidRPr="00F94FEA">
              <w:rPr>
                <w:rStyle w:val="af6"/>
                <w:rFonts w:eastAsiaTheme="minorEastAsia"/>
                <w:rPrChange w:id="9032" w:author="raye" w:date="2018-08-10T15:18:00Z">
                  <w:rPr>
                    <w:rFonts w:ascii="等线" w:eastAsia="等线" w:hAnsi="等线" w:cs="宋体"/>
                    <w:bCs/>
                    <w:i/>
                    <w:kern w:val="0"/>
                    <w:szCs w:val="21"/>
                  </w:rPr>
                </w:rPrChange>
              </w:rPr>
              <w:t>Can Add</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0557F404" w14:textId="5448D533" w:rsidR="00F334CA" w:rsidRPr="00F94FEA" w:rsidRDefault="00F334CA">
            <w:pPr>
              <w:rPr>
                <w:rStyle w:val="af6"/>
                <w:rFonts w:eastAsiaTheme="minorEastAsia"/>
                <w:rPrChange w:id="9033" w:author="raye" w:date="2018-08-10T15:18:00Z">
                  <w:rPr>
                    <w:rFonts w:ascii="等线" w:eastAsia="等线" w:hAnsi="等线" w:cs="宋体"/>
                    <w:b/>
                    <w:bCs/>
                    <w:kern w:val="0"/>
                    <w:szCs w:val="21"/>
                  </w:rPr>
                </w:rPrChange>
              </w:rPr>
            </w:pPr>
            <w:r w:rsidRPr="00F94FEA">
              <w:rPr>
                <w:rStyle w:val="af6"/>
                <w:rFonts w:eastAsiaTheme="minorEastAsia"/>
                <w:rPrChange w:id="9034" w:author="raye" w:date="2018-08-10T15:18:00Z">
                  <w:rPr>
                    <w:i/>
                    <w:sz w:val="24"/>
                    <w:szCs w:val="24"/>
                  </w:rPr>
                </w:rPrChange>
              </w:rPr>
              <w:t>Remarks</w:t>
            </w:r>
          </w:p>
        </w:tc>
      </w:tr>
      <w:tr w:rsidR="00F334CA" w:rsidRPr="00F94FEA" w14:paraId="484E57B4"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13C5000D" w14:textId="77777777" w:rsidR="00F334CA" w:rsidRPr="00F94FEA" w:rsidRDefault="00F334CA">
            <w:pPr>
              <w:rPr>
                <w:rStyle w:val="af6"/>
                <w:rFonts w:eastAsiaTheme="minorEastAsia"/>
                <w:rPrChange w:id="9035" w:author="raye" w:date="2018-08-10T15:18:00Z">
                  <w:rPr>
                    <w:rFonts w:ascii="等线" w:eastAsia="等线" w:hAnsi="等线" w:cs="宋体"/>
                    <w:kern w:val="0"/>
                    <w:szCs w:val="21"/>
                  </w:rPr>
                </w:rPrChange>
              </w:rPr>
            </w:pPr>
            <w:r w:rsidRPr="00F94FEA">
              <w:rPr>
                <w:rStyle w:val="af6"/>
                <w:rFonts w:eastAsiaTheme="minorEastAsia"/>
                <w:rPrChange w:id="9036" w:author="raye" w:date="2018-08-10T15:18:00Z">
                  <w:rPr>
                    <w:rFonts w:ascii="等线" w:eastAsia="等线" w:hAnsi="等线" w:cs="宋体"/>
                    <w:kern w:val="0"/>
                    <w:szCs w:val="21"/>
                  </w:rPr>
                </w:rPrChange>
              </w:rPr>
              <w:t>Origin</w:t>
            </w:r>
          </w:p>
        </w:tc>
        <w:tc>
          <w:tcPr>
            <w:tcW w:w="1848" w:type="dxa"/>
            <w:tcBorders>
              <w:top w:val="single" w:sz="4" w:space="0" w:color="auto"/>
              <w:left w:val="single" w:sz="4" w:space="0" w:color="auto"/>
              <w:bottom w:val="single" w:sz="4" w:space="0" w:color="auto"/>
              <w:right w:val="single" w:sz="4" w:space="0" w:color="auto"/>
            </w:tcBorders>
          </w:tcPr>
          <w:p w14:paraId="079FBA95" w14:textId="77777777" w:rsidR="00F334CA" w:rsidRPr="00F94FEA" w:rsidRDefault="00F334CA">
            <w:pPr>
              <w:rPr>
                <w:rStyle w:val="af6"/>
                <w:rFonts w:eastAsiaTheme="minorEastAsia"/>
                <w:rPrChange w:id="9037" w:author="raye" w:date="2018-08-10T15:18:00Z">
                  <w:rPr>
                    <w:rFonts w:ascii="等线" w:eastAsia="等线" w:hAnsi="等线" w:cs="宋体"/>
                    <w:kern w:val="0"/>
                    <w:szCs w:val="21"/>
                  </w:rPr>
                </w:rPrChange>
              </w:rPr>
            </w:pPr>
            <w:r w:rsidRPr="00F94FEA">
              <w:rPr>
                <w:rStyle w:val="af6"/>
                <w:rFonts w:eastAsiaTheme="minorEastAsia"/>
                <w:rPrChange w:id="9038" w:author="raye" w:date="2018-08-10T15:18: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tcPr>
          <w:p w14:paraId="15C5A107" w14:textId="77777777" w:rsidR="00F334CA" w:rsidRPr="00F94FEA" w:rsidRDefault="00F334CA">
            <w:pPr>
              <w:rPr>
                <w:rStyle w:val="af6"/>
                <w:rFonts w:eastAsiaTheme="minorEastAsia"/>
                <w:rPrChange w:id="9039" w:author="raye" w:date="2018-08-10T15:18:00Z">
                  <w:rPr>
                    <w:i/>
                    <w:sz w:val="24"/>
                    <w:szCs w:val="24"/>
                  </w:rPr>
                </w:rPrChange>
              </w:rPr>
            </w:pPr>
            <w:r w:rsidRPr="00F94FEA">
              <w:rPr>
                <w:rStyle w:val="af6"/>
                <w:rFonts w:eastAsiaTheme="minorEastAsia"/>
                <w:rPrChange w:id="9040" w:author="raye" w:date="2018-08-10T15:18:00Z">
                  <w:rPr>
                    <w:i/>
                    <w:sz w:val="24"/>
                    <w:szCs w:val="24"/>
                  </w:rPr>
                </w:rPrChange>
              </w:rPr>
              <w:t>Dropdown menu</w:t>
            </w:r>
          </w:p>
        </w:tc>
        <w:tc>
          <w:tcPr>
            <w:tcW w:w="1269" w:type="dxa"/>
            <w:tcBorders>
              <w:top w:val="single" w:sz="4" w:space="0" w:color="auto"/>
              <w:left w:val="single" w:sz="4" w:space="0" w:color="auto"/>
              <w:right w:val="single" w:sz="4" w:space="0" w:color="auto"/>
            </w:tcBorders>
          </w:tcPr>
          <w:p w14:paraId="59BF342D" w14:textId="77777777" w:rsidR="00F334CA" w:rsidRPr="00F94FEA" w:rsidRDefault="00F334CA">
            <w:pPr>
              <w:rPr>
                <w:rStyle w:val="af6"/>
                <w:rFonts w:eastAsiaTheme="minorEastAsia"/>
                <w:rPrChange w:id="9041" w:author="raye" w:date="2018-08-10T15:18:00Z">
                  <w:rPr>
                    <w:rFonts w:ascii="等线" w:eastAsia="等线" w:hAnsi="等线" w:cs="宋体"/>
                    <w:kern w:val="0"/>
                    <w:szCs w:val="21"/>
                  </w:rPr>
                </w:rPrChange>
              </w:rPr>
            </w:pPr>
            <w:r w:rsidRPr="00F94FEA">
              <w:rPr>
                <w:rStyle w:val="af6"/>
                <w:rFonts w:eastAsiaTheme="minorEastAsia"/>
                <w:rPrChange w:id="9042" w:author="raye" w:date="2018-08-10T15:18:00Z">
                  <w:rPr>
                    <w:rFonts w:ascii="等线" w:eastAsia="等线" w:hAnsi="等线" w:cs="宋体"/>
                    <w:kern w:val="0"/>
                    <w:szCs w:val="21"/>
                  </w:rPr>
                </w:rPrChange>
              </w:rPr>
              <w:t>Y</w:t>
            </w:r>
          </w:p>
        </w:tc>
        <w:tc>
          <w:tcPr>
            <w:tcW w:w="2427" w:type="dxa"/>
            <w:tcBorders>
              <w:top w:val="single" w:sz="4" w:space="0" w:color="auto"/>
              <w:left w:val="single" w:sz="4" w:space="0" w:color="auto"/>
              <w:bottom w:val="single" w:sz="4" w:space="0" w:color="auto"/>
              <w:right w:val="single" w:sz="4" w:space="0" w:color="auto"/>
            </w:tcBorders>
            <w:noWrap/>
          </w:tcPr>
          <w:p w14:paraId="174189C0" w14:textId="2BE9A3EC" w:rsidR="00F334CA" w:rsidRPr="00F94FEA" w:rsidRDefault="00F334CA">
            <w:pPr>
              <w:rPr>
                <w:rStyle w:val="af6"/>
                <w:rFonts w:eastAsiaTheme="minorEastAsia"/>
                <w:rPrChange w:id="9043" w:author="raye" w:date="2018-08-10T15:18:00Z">
                  <w:rPr>
                    <w:rFonts w:ascii="等线" w:eastAsia="等线" w:hAnsi="等线" w:cs="宋体"/>
                    <w:kern w:val="0"/>
                    <w:szCs w:val="21"/>
                  </w:rPr>
                </w:rPrChange>
              </w:rPr>
            </w:pPr>
            <w:r w:rsidRPr="00F94FEA">
              <w:rPr>
                <w:rStyle w:val="af6"/>
                <w:rFonts w:eastAsiaTheme="minorEastAsia"/>
                <w:rPrChange w:id="9044" w:author="raye" w:date="2018-08-10T15:18:00Z">
                  <w:rPr>
                    <w:rFonts w:ascii="等线" w:eastAsia="等线" w:hAnsi="等线" w:cs="宋体"/>
                    <w:kern w:val="0"/>
                    <w:szCs w:val="21"/>
                  </w:rPr>
                </w:rPrChange>
              </w:rPr>
              <w:t>Co</w:t>
            </w:r>
            <w:r w:rsidR="00D00BD6" w:rsidRPr="00F94FEA">
              <w:rPr>
                <w:rStyle w:val="af6"/>
                <w:rFonts w:eastAsiaTheme="minorEastAsia"/>
                <w:rPrChange w:id="9045" w:author="raye" w:date="2018-08-10T15:18:00Z">
                  <w:rPr>
                    <w:rFonts w:ascii="等线" w:eastAsia="等线" w:hAnsi="等线" w:cs="宋体"/>
                    <w:kern w:val="0"/>
                    <w:szCs w:val="21"/>
                  </w:rPr>
                </w:rPrChange>
              </w:rPr>
              <w:t>untry full name or Abbreviation</w:t>
            </w:r>
          </w:p>
        </w:tc>
      </w:tr>
      <w:tr w:rsidR="00F334CA" w:rsidRPr="00F94FEA" w14:paraId="7DFCC730"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00875CC7" w14:textId="77777777" w:rsidR="00F334CA" w:rsidRPr="00F94FEA" w:rsidRDefault="00F334CA">
            <w:pPr>
              <w:rPr>
                <w:rStyle w:val="af6"/>
                <w:rFonts w:eastAsiaTheme="minorEastAsia"/>
                <w:rPrChange w:id="9046" w:author="raye" w:date="2018-08-10T15:18:00Z">
                  <w:rPr>
                    <w:rFonts w:ascii="等线" w:eastAsia="等线" w:hAnsi="等线" w:cs="宋体"/>
                    <w:kern w:val="0"/>
                    <w:szCs w:val="21"/>
                  </w:rPr>
                </w:rPrChange>
              </w:rPr>
            </w:pPr>
            <w:r w:rsidRPr="00F94FEA">
              <w:rPr>
                <w:rStyle w:val="af6"/>
                <w:rFonts w:eastAsiaTheme="minorEastAsia"/>
                <w:rPrChange w:id="9047" w:author="raye" w:date="2018-08-10T15:18:00Z">
                  <w:rPr>
                    <w:rFonts w:ascii="等线" w:eastAsia="等线" w:hAnsi="等线" w:cs="宋体"/>
                    <w:kern w:val="0"/>
                    <w:szCs w:val="21"/>
                  </w:rPr>
                </w:rPrChange>
              </w:rPr>
              <w:t>Certificate Third</w:t>
            </w:r>
          </w:p>
          <w:p w14:paraId="63FEDD3D" w14:textId="77777777" w:rsidR="00F334CA" w:rsidRPr="00F94FEA" w:rsidRDefault="00F334CA">
            <w:pPr>
              <w:rPr>
                <w:rStyle w:val="af6"/>
                <w:rFonts w:eastAsiaTheme="minorEastAsia"/>
                <w:rPrChange w:id="9048" w:author="raye" w:date="2018-08-10T15:18:00Z">
                  <w:rPr>
                    <w:rFonts w:ascii="等线" w:eastAsia="等线" w:hAnsi="等线" w:cs="宋体"/>
                    <w:kern w:val="0"/>
                    <w:szCs w:val="21"/>
                  </w:rPr>
                </w:rPrChange>
              </w:rPr>
            </w:pPr>
            <w:r w:rsidRPr="00F94FEA">
              <w:rPr>
                <w:rStyle w:val="af6"/>
                <w:rFonts w:eastAsiaTheme="minorEastAsia"/>
                <w:rPrChange w:id="9049" w:author="raye" w:date="2018-08-10T15:18:00Z">
                  <w:rPr>
                    <w:rFonts w:ascii="等线" w:eastAsia="等线" w:hAnsi="等线" w:cs="宋体"/>
                    <w:kern w:val="0"/>
                    <w:szCs w:val="21"/>
                  </w:rPr>
                </w:rPrChange>
              </w:rPr>
              <w:t>Party</w:t>
            </w:r>
          </w:p>
        </w:tc>
        <w:tc>
          <w:tcPr>
            <w:tcW w:w="1848" w:type="dxa"/>
            <w:tcBorders>
              <w:top w:val="single" w:sz="4" w:space="0" w:color="auto"/>
              <w:left w:val="single" w:sz="4" w:space="0" w:color="auto"/>
              <w:bottom w:val="single" w:sz="4" w:space="0" w:color="auto"/>
              <w:right w:val="single" w:sz="4" w:space="0" w:color="auto"/>
            </w:tcBorders>
          </w:tcPr>
          <w:p w14:paraId="437A47AD" w14:textId="77777777" w:rsidR="00F334CA" w:rsidRPr="00F94FEA" w:rsidRDefault="00F334CA">
            <w:pPr>
              <w:rPr>
                <w:rStyle w:val="af6"/>
                <w:rFonts w:eastAsiaTheme="minorEastAsia"/>
                <w:rPrChange w:id="9050" w:author="raye" w:date="2018-08-10T15:18:00Z">
                  <w:rPr>
                    <w:rFonts w:ascii="等线" w:eastAsia="等线" w:hAnsi="等线" w:cs="宋体"/>
                    <w:kern w:val="0"/>
                    <w:szCs w:val="21"/>
                  </w:rPr>
                </w:rPrChange>
              </w:rPr>
            </w:pPr>
            <w:r w:rsidRPr="00F94FEA">
              <w:rPr>
                <w:rStyle w:val="af6"/>
                <w:rFonts w:eastAsiaTheme="minorEastAsia"/>
                <w:rPrChange w:id="9051"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451C86F9" w14:textId="77777777" w:rsidR="00F334CA" w:rsidRPr="00F94FEA" w:rsidRDefault="00F334CA">
            <w:pPr>
              <w:rPr>
                <w:rStyle w:val="af6"/>
                <w:rFonts w:eastAsiaTheme="minorEastAsia"/>
                <w:rPrChange w:id="9052" w:author="raye" w:date="2018-08-10T15:18:00Z">
                  <w:rPr>
                    <w:rFonts w:ascii="等线" w:eastAsia="等线" w:hAnsi="等线" w:cs="宋体"/>
                    <w:kern w:val="0"/>
                    <w:szCs w:val="21"/>
                  </w:rPr>
                </w:rPrChange>
              </w:rPr>
            </w:pPr>
            <w:r w:rsidRPr="00F94FEA">
              <w:rPr>
                <w:rStyle w:val="af6"/>
                <w:rFonts w:eastAsiaTheme="minorEastAsia"/>
                <w:rPrChange w:id="9053" w:author="raye" w:date="2018-08-10T15:18:00Z">
                  <w:rPr>
                    <w:i/>
                    <w:sz w:val="24"/>
                    <w:szCs w:val="24"/>
                  </w:rPr>
                </w:rPrChange>
              </w:rPr>
              <w:t>100-digit characters</w:t>
            </w:r>
          </w:p>
        </w:tc>
        <w:tc>
          <w:tcPr>
            <w:tcW w:w="1269" w:type="dxa"/>
            <w:tcBorders>
              <w:left w:val="single" w:sz="4" w:space="0" w:color="auto"/>
              <w:right w:val="single" w:sz="4" w:space="0" w:color="auto"/>
            </w:tcBorders>
          </w:tcPr>
          <w:p w14:paraId="7272D11A" w14:textId="77777777" w:rsidR="00F334CA" w:rsidRPr="00F94FEA" w:rsidRDefault="00F334CA">
            <w:pPr>
              <w:rPr>
                <w:rStyle w:val="af6"/>
                <w:rFonts w:eastAsiaTheme="minorEastAsia"/>
                <w:rPrChange w:id="9054" w:author="raye" w:date="2018-08-10T15:18:00Z">
                  <w:rPr>
                    <w:rFonts w:ascii="等线" w:eastAsia="等线" w:hAnsi="等线" w:cs="宋体"/>
                    <w:kern w:val="0"/>
                    <w:szCs w:val="21"/>
                  </w:rPr>
                </w:rPrChange>
              </w:rPr>
            </w:pPr>
            <w:r w:rsidRPr="00F94FEA">
              <w:rPr>
                <w:rStyle w:val="af6"/>
                <w:rFonts w:eastAsiaTheme="minorEastAsia"/>
                <w:rPrChange w:id="9055" w:author="raye" w:date="2018-08-10T15:18:00Z">
                  <w:rPr>
                    <w:rFonts w:ascii="等线" w:eastAsia="等线" w:hAnsi="等线" w:cs="宋体"/>
                    <w:kern w:val="0"/>
                    <w:szCs w:val="21"/>
                  </w:rPr>
                </w:rPrChange>
              </w:rPr>
              <w:t>Y</w:t>
            </w:r>
          </w:p>
        </w:tc>
        <w:tc>
          <w:tcPr>
            <w:tcW w:w="2427" w:type="dxa"/>
            <w:tcBorders>
              <w:top w:val="single" w:sz="4" w:space="0" w:color="auto"/>
              <w:left w:val="single" w:sz="4" w:space="0" w:color="auto"/>
              <w:bottom w:val="single" w:sz="4" w:space="0" w:color="auto"/>
              <w:right w:val="single" w:sz="4" w:space="0" w:color="auto"/>
            </w:tcBorders>
            <w:noWrap/>
          </w:tcPr>
          <w:p w14:paraId="39CCB9B2" w14:textId="77777777" w:rsidR="00F334CA" w:rsidRPr="00F94FEA" w:rsidRDefault="00F334CA">
            <w:pPr>
              <w:rPr>
                <w:rStyle w:val="af6"/>
                <w:rFonts w:eastAsiaTheme="minorEastAsia"/>
                <w:rPrChange w:id="9056" w:author="raye" w:date="2018-08-10T15:18:00Z">
                  <w:rPr>
                    <w:rFonts w:ascii="等线" w:eastAsia="等线" w:hAnsi="等线" w:cs="宋体"/>
                    <w:kern w:val="0"/>
                    <w:szCs w:val="21"/>
                  </w:rPr>
                </w:rPrChange>
              </w:rPr>
            </w:pPr>
          </w:p>
        </w:tc>
      </w:tr>
    </w:tbl>
    <w:p w14:paraId="6572815C" w14:textId="77777777" w:rsidR="00F334CA" w:rsidRPr="00F94FEA" w:rsidRDefault="00F334CA">
      <w:pPr>
        <w:rPr>
          <w:rStyle w:val="af6"/>
          <w:rFonts w:eastAsiaTheme="minorEastAsia"/>
          <w:rPrChange w:id="9057" w:author="raye" w:date="2018-08-10T15:18:00Z">
            <w:rPr>
              <w:rFonts w:ascii="Calibri" w:hAnsi="Calibri" w:cstheme="minorHAnsi"/>
              <w:b/>
              <w:sz w:val="36"/>
            </w:rPr>
          </w:rPrChange>
        </w:rPr>
        <w:pPrChange w:id="9058" w:author="raye" w:date="2018-08-10T15:18:00Z">
          <w:pPr>
            <w:widowControl/>
            <w:jc w:val="left"/>
          </w:pPr>
        </w:pPrChange>
      </w:pPr>
    </w:p>
    <w:p w14:paraId="74D98940" w14:textId="3B07E02F" w:rsidR="00F334CA" w:rsidRPr="00F94FEA" w:rsidRDefault="00502AEE">
      <w:pPr>
        <w:rPr>
          <w:rStyle w:val="af6"/>
          <w:rFonts w:eastAsiaTheme="minorEastAsia"/>
          <w:rPrChange w:id="9059" w:author="raye" w:date="2018-08-10T15:18:00Z">
            <w:rPr>
              <w:rFonts w:ascii="等线" w:eastAsia="等线" w:hAnsi="等线"/>
            </w:rPr>
          </w:rPrChange>
        </w:rPr>
        <w:pPrChange w:id="9060" w:author="raye" w:date="2018-08-10T15:18:00Z">
          <w:pPr>
            <w:pStyle w:val="a0"/>
            <w:numPr>
              <w:numId w:val="45"/>
            </w:numPr>
            <w:ind w:left="780" w:firstLineChars="0" w:hanging="360"/>
          </w:pPr>
        </w:pPrChange>
      </w:pPr>
      <w:ins w:id="9061" w:author="raye" w:date="2018-08-10T15:19:00Z">
        <w:r>
          <w:rPr>
            <w:rStyle w:val="af6"/>
            <w:rFonts w:eastAsiaTheme="minorEastAsia"/>
          </w:rPr>
          <w:t>7.</w:t>
        </w:r>
      </w:ins>
      <w:r w:rsidR="00F334CA" w:rsidRPr="00F94FEA">
        <w:rPr>
          <w:rStyle w:val="af6"/>
          <w:rFonts w:eastAsiaTheme="minorEastAsia"/>
          <w:rPrChange w:id="9062" w:author="raye" w:date="2018-08-10T15:18:00Z">
            <w:rPr>
              <w:rFonts w:ascii="等线" w:eastAsia="等线" w:hAnsi="等线"/>
            </w:rPr>
          </w:rPrChange>
        </w:rPr>
        <w:t xml:space="preserve">L/C ISSUANCE  </w:t>
      </w:r>
    </w:p>
    <w:tbl>
      <w:tblPr>
        <w:tblW w:w="932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0"/>
        <w:gridCol w:w="1839"/>
        <w:gridCol w:w="1839"/>
        <w:gridCol w:w="1297"/>
        <w:gridCol w:w="2380"/>
      </w:tblGrid>
      <w:tr w:rsidR="00F334CA" w:rsidRPr="00F94FEA" w14:paraId="2E7F6E34"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A4A5B82" w14:textId="77777777" w:rsidR="00F334CA" w:rsidRPr="00F94FEA" w:rsidRDefault="00F334CA">
            <w:pPr>
              <w:rPr>
                <w:rStyle w:val="af6"/>
                <w:rFonts w:eastAsiaTheme="minorEastAsia"/>
                <w:rPrChange w:id="9063" w:author="raye" w:date="2018-08-10T15:18:00Z">
                  <w:rPr>
                    <w:rFonts w:ascii="等线" w:eastAsia="等线" w:hAnsi="等线" w:cs="宋体"/>
                    <w:b/>
                    <w:bCs/>
                    <w:i/>
                    <w:kern w:val="0"/>
                    <w:szCs w:val="21"/>
                  </w:rPr>
                </w:rPrChange>
              </w:rPr>
            </w:pPr>
            <w:r w:rsidRPr="00F94FEA">
              <w:rPr>
                <w:rStyle w:val="af6"/>
                <w:rFonts w:eastAsiaTheme="minorEastAsia"/>
                <w:rPrChange w:id="9064" w:author="raye" w:date="2018-08-10T15:18:00Z">
                  <w:rPr>
                    <w:i/>
                    <w:sz w:val="24"/>
                    <w:szCs w:val="24"/>
                  </w:rPr>
                </w:rPrChange>
              </w:rPr>
              <w:t>Name of element</w:t>
            </w:r>
          </w:p>
        </w:tc>
        <w:tc>
          <w:tcPr>
            <w:tcW w:w="18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252C275" w14:textId="77777777" w:rsidR="00F334CA" w:rsidRPr="00F94FEA" w:rsidRDefault="00F334CA">
            <w:pPr>
              <w:rPr>
                <w:rStyle w:val="af6"/>
                <w:rFonts w:eastAsiaTheme="minorEastAsia"/>
                <w:rPrChange w:id="9065" w:author="raye" w:date="2018-08-10T15:18:00Z">
                  <w:rPr>
                    <w:rFonts w:ascii="等线" w:eastAsia="等线" w:hAnsi="等线" w:cs="宋体"/>
                    <w:b/>
                    <w:bCs/>
                    <w:i/>
                    <w:kern w:val="0"/>
                    <w:szCs w:val="21"/>
                  </w:rPr>
                </w:rPrChange>
              </w:rPr>
            </w:pPr>
            <w:r w:rsidRPr="00F94FEA">
              <w:rPr>
                <w:rStyle w:val="af6"/>
                <w:rFonts w:eastAsiaTheme="minorEastAsia"/>
                <w:rPrChange w:id="9066" w:author="raye" w:date="2018-08-10T15:18:00Z">
                  <w:rPr>
                    <w:i/>
                    <w:sz w:val="24"/>
                    <w:szCs w:val="24"/>
                  </w:rPr>
                </w:rPrChange>
              </w:rPr>
              <w:t>Required/optional</w:t>
            </w:r>
          </w:p>
        </w:tc>
        <w:tc>
          <w:tcPr>
            <w:tcW w:w="18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BFAE448" w14:textId="3687E6DF" w:rsidR="00F334CA" w:rsidRPr="00F94FEA" w:rsidRDefault="00F334CA">
            <w:pPr>
              <w:rPr>
                <w:rStyle w:val="af6"/>
                <w:rFonts w:eastAsiaTheme="minorEastAsia"/>
                <w:rPrChange w:id="9067" w:author="raye" w:date="2018-08-10T15:18:00Z">
                  <w:rPr>
                    <w:i/>
                    <w:sz w:val="24"/>
                    <w:szCs w:val="24"/>
                  </w:rPr>
                </w:rPrChange>
              </w:rPr>
            </w:pPr>
            <w:r w:rsidRPr="00F94FEA">
              <w:rPr>
                <w:rStyle w:val="af6"/>
                <w:rFonts w:eastAsiaTheme="minorEastAsia"/>
                <w:rPrChange w:id="9068" w:author="raye" w:date="2018-08-10T15:18:00Z">
                  <w:rPr>
                    <w:i/>
                    <w:sz w:val="24"/>
                    <w:szCs w:val="24"/>
                  </w:rPr>
                </w:rPrChange>
              </w:rPr>
              <w:t>Type</w:t>
            </w:r>
          </w:p>
        </w:tc>
        <w:tc>
          <w:tcPr>
            <w:tcW w:w="129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94B3E53" w14:textId="77777777" w:rsidR="00F334CA" w:rsidRPr="00F94FEA" w:rsidRDefault="00F334CA">
            <w:pPr>
              <w:rPr>
                <w:rStyle w:val="af6"/>
                <w:rFonts w:eastAsiaTheme="minorEastAsia"/>
                <w:rPrChange w:id="9069" w:author="raye" w:date="2018-08-10T15:18:00Z">
                  <w:rPr>
                    <w:i/>
                    <w:sz w:val="24"/>
                    <w:szCs w:val="24"/>
                  </w:rPr>
                </w:rPrChange>
              </w:rPr>
            </w:pPr>
            <w:r w:rsidRPr="00F94FEA">
              <w:rPr>
                <w:rStyle w:val="af6"/>
                <w:rFonts w:eastAsiaTheme="minorEastAsia"/>
                <w:rPrChange w:id="9070" w:author="raye" w:date="2018-08-10T15:18:00Z">
                  <w:rPr>
                    <w:rFonts w:ascii="等线" w:eastAsia="等线" w:hAnsi="等线" w:cs="宋体"/>
                    <w:bCs/>
                    <w:i/>
                    <w:kern w:val="0"/>
                    <w:szCs w:val="21"/>
                  </w:rPr>
                </w:rPrChange>
              </w:rPr>
              <w:t>Can Add</w:t>
            </w:r>
          </w:p>
        </w:tc>
        <w:tc>
          <w:tcPr>
            <w:tcW w:w="2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DF581BF" w14:textId="77777777" w:rsidR="00F334CA" w:rsidRPr="00F94FEA" w:rsidRDefault="00F334CA">
            <w:pPr>
              <w:rPr>
                <w:rStyle w:val="af6"/>
                <w:rFonts w:eastAsiaTheme="minorEastAsia"/>
                <w:rPrChange w:id="9071" w:author="raye" w:date="2018-08-10T15:18:00Z">
                  <w:rPr>
                    <w:i/>
                    <w:sz w:val="24"/>
                    <w:szCs w:val="24"/>
                  </w:rPr>
                </w:rPrChange>
              </w:rPr>
            </w:pPr>
            <w:r w:rsidRPr="00F94FEA">
              <w:rPr>
                <w:rStyle w:val="af6"/>
                <w:rFonts w:eastAsiaTheme="minorEastAsia"/>
                <w:rPrChange w:id="9072" w:author="raye" w:date="2018-08-10T15:18:00Z">
                  <w:rPr>
                    <w:i/>
                    <w:sz w:val="24"/>
                    <w:szCs w:val="24"/>
                  </w:rPr>
                </w:rPrChange>
              </w:rPr>
              <w:t>Remarks</w:t>
            </w:r>
          </w:p>
        </w:tc>
      </w:tr>
      <w:tr w:rsidR="00F334CA" w:rsidRPr="00F94FEA" w14:paraId="0A63C57D"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69B3975B" w14:textId="77777777" w:rsidR="00F334CA" w:rsidRPr="00F94FEA" w:rsidRDefault="00F334CA">
            <w:pPr>
              <w:rPr>
                <w:rStyle w:val="af6"/>
                <w:rFonts w:eastAsiaTheme="minorEastAsia"/>
                <w:rPrChange w:id="9073" w:author="raye" w:date="2018-08-10T15:18:00Z">
                  <w:rPr>
                    <w:rFonts w:ascii="等线" w:eastAsia="等线" w:hAnsi="等线" w:cs="宋体"/>
                    <w:i/>
                    <w:kern w:val="0"/>
                    <w:szCs w:val="21"/>
                  </w:rPr>
                </w:rPrChange>
              </w:rPr>
            </w:pPr>
            <w:r w:rsidRPr="00F94FEA">
              <w:rPr>
                <w:rStyle w:val="af6"/>
                <w:rFonts w:eastAsiaTheme="minorEastAsia"/>
                <w:rPrChange w:id="9074" w:author="raye" w:date="2018-08-10T15:18:00Z">
                  <w:rPr>
                    <w:rFonts w:ascii="等线" w:eastAsia="等线" w:hAnsi="等线" w:cs="宋体"/>
                    <w:i/>
                    <w:kern w:val="0"/>
                    <w:szCs w:val="21"/>
                  </w:rPr>
                </w:rPrChange>
              </w:rPr>
              <w:t>Advising Bank</w:t>
            </w:r>
          </w:p>
        </w:tc>
        <w:tc>
          <w:tcPr>
            <w:tcW w:w="1839" w:type="dxa"/>
            <w:tcBorders>
              <w:top w:val="single" w:sz="4" w:space="0" w:color="auto"/>
              <w:left w:val="single" w:sz="4" w:space="0" w:color="auto"/>
              <w:bottom w:val="single" w:sz="4" w:space="0" w:color="auto"/>
              <w:right w:val="single" w:sz="4" w:space="0" w:color="auto"/>
            </w:tcBorders>
          </w:tcPr>
          <w:p w14:paraId="29C26F6D" w14:textId="77777777" w:rsidR="00F334CA" w:rsidRPr="00F94FEA" w:rsidRDefault="00F334CA">
            <w:pPr>
              <w:rPr>
                <w:rStyle w:val="af6"/>
                <w:rFonts w:eastAsiaTheme="minorEastAsia"/>
                <w:rPrChange w:id="9075" w:author="raye" w:date="2018-08-10T15:18:00Z">
                  <w:rPr>
                    <w:rFonts w:ascii="等线" w:eastAsia="等线" w:hAnsi="等线" w:cs="宋体"/>
                    <w:i/>
                    <w:kern w:val="0"/>
                    <w:szCs w:val="21"/>
                  </w:rPr>
                </w:rPrChange>
              </w:rPr>
            </w:pPr>
            <w:r w:rsidRPr="00F94FEA">
              <w:rPr>
                <w:rStyle w:val="af6"/>
                <w:rFonts w:eastAsiaTheme="minorEastAsia"/>
                <w:rPrChange w:id="9076"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23397B9F" w14:textId="77777777" w:rsidR="00F334CA" w:rsidRPr="00F94FEA" w:rsidRDefault="00F334CA">
            <w:pPr>
              <w:rPr>
                <w:rStyle w:val="af6"/>
                <w:rFonts w:eastAsiaTheme="minorEastAsia"/>
                <w:rPrChange w:id="9077" w:author="raye" w:date="2018-08-10T15:18:00Z">
                  <w:rPr>
                    <w:rFonts w:ascii="等线" w:eastAsia="等线" w:hAnsi="等线" w:cs="宋体"/>
                    <w:i/>
                    <w:kern w:val="0"/>
                    <w:szCs w:val="21"/>
                  </w:rPr>
                </w:rPrChange>
              </w:rPr>
            </w:pPr>
            <w:r w:rsidRPr="00F94FEA">
              <w:rPr>
                <w:rStyle w:val="af6"/>
                <w:rFonts w:eastAsiaTheme="minorEastAsia"/>
                <w:rPrChange w:id="9078" w:author="raye" w:date="2018-08-10T15:18:00Z">
                  <w:rPr>
                    <w:i/>
                    <w:sz w:val="24"/>
                    <w:szCs w:val="24"/>
                  </w:rPr>
                </w:rPrChange>
              </w:rPr>
              <w:t>100-digit characters</w:t>
            </w:r>
          </w:p>
        </w:tc>
        <w:tc>
          <w:tcPr>
            <w:tcW w:w="1297" w:type="dxa"/>
            <w:vMerge w:val="restart"/>
            <w:tcBorders>
              <w:top w:val="single" w:sz="4" w:space="0" w:color="auto"/>
              <w:left w:val="single" w:sz="4" w:space="0" w:color="auto"/>
              <w:right w:val="single" w:sz="4" w:space="0" w:color="auto"/>
            </w:tcBorders>
          </w:tcPr>
          <w:p w14:paraId="6F484020" w14:textId="77777777" w:rsidR="00F334CA" w:rsidRPr="00F94FEA" w:rsidRDefault="00F334CA">
            <w:pPr>
              <w:rPr>
                <w:rStyle w:val="af6"/>
                <w:rFonts w:eastAsiaTheme="minorEastAsia"/>
                <w:rPrChange w:id="9079" w:author="raye" w:date="2018-08-10T15:18:00Z">
                  <w:rPr>
                    <w:rFonts w:ascii="等线" w:eastAsia="等线" w:hAnsi="等线" w:cs="宋体"/>
                    <w:i/>
                    <w:kern w:val="0"/>
                    <w:szCs w:val="21"/>
                  </w:rPr>
                </w:rPrChange>
              </w:rPr>
            </w:pPr>
            <w:r w:rsidRPr="00F94FEA">
              <w:rPr>
                <w:rStyle w:val="af6"/>
                <w:rFonts w:eastAsiaTheme="minorEastAsia"/>
                <w:rPrChange w:id="9080" w:author="raye" w:date="2018-08-10T15:18:00Z">
                  <w:rPr>
                    <w:rFonts w:ascii="等线" w:eastAsia="等线" w:hAnsi="等线" w:cs="宋体"/>
                    <w:i/>
                    <w:kern w:val="0"/>
                    <w:szCs w:val="21"/>
                  </w:rPr>
                </w:rPrChange>
              </w:rPr>
              <w:t>Y</w:t>
            </w:r>
          </w:p>
        </w:tc>
        <w:tc>
          <w:tcPr>
            <w:tcW w:w="2380" w:type="dxa"/>
            <w:tcBorders>
              <w:top w:val="single" w:sz="4" w:space="0" w:color="auto"/>
              <w:left w:val="single" w:sz="4" w:space="0" w:color="auto"/>
              <w:bottom w:val="single" w:sz="4" w:space="0" w:color="auto"/>
              <w:right w:val="single" w:sz="4" w:space="0" w:color="auto"/>
            </w:tcBorders>
            <w:noWrap/>
          </w:tcPr>
          <w:p w14:paraId="41D102C3" w14:textId="77777777" w:rsidR="00F334CA" w:rsidRPr="00F94FEA" w:rsidRDefault="00F334CA">
            <w:pPr>
              <w:rPr>
                <w:rStyle w:val="af6"/>
                <w:rFonts w:eastAsiaTheme="minorEastAsia"/>
                <w:rPrChange w:id="9081" w:author="raye" w:date="2018-08-10T15:18:00Z">
                  <w:rPr>
                    <w:rFonts w:ascii="等线" w:eastAsia="等线" w:hAnsi="等线" w:cs="宋体"/>
                    <w:i/>
                    <w:kern w:val="0"/>
                    <w:szCs w:val="21"/>
                  </w:rPr>
                </w:rPrChange>
              </w:rPr>
            </w:pPr>
            <w:r w:rsidRPr="00F94FEA">
              <w:rPr>
                <w:rStyle w:val="af6"/>
                <w:rFonts w:eastAsiaTheme="minorEastAsia"/>
                <w:rPrChange w:id="9082" w:author="raye" w:date="2018-08-10T15:18:00Z">
                  <w:rPr>
                    <w:rFonts w:ascii="等线" w:eastAsia="等线" w:hAnsi="等线" w:cs="宋体"/>
                    <w:i/>
                    <w:kern w:val="0"/>
                    <w:szCs w:val="21"/>
                  </w:rPr>
                </w:rPrChange>
              </w:rPr>
              <w:t>BANK OF CHINA</w:t>
            </w:r>
          </w:p>
        </w:tc>
      </w:tr>
      <w:tr w:rsidR="00D00BD6" w:rsidRPr="00F94FEA" w14:paraId="1C7D566A"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309C0D4D" w14:textId="77777777" w:rsidR="00D00BD6" w:rsidRPr="00F94FEA" w:rsidRDefault="00D00BD6">
            <w:pPr>
              <w:rPr>
                <w:rStyle w:val="af6"/>
                <w:rFonts w:eastAsiaTheme="minorEastAsia"/>
                <w:rPrChange w:id="9083" w:author="raye" w:date="2018-08-10T15:18:00Z">
                  <w:rPr>
                    <w:rFonts w:ascii="等线" w:eastAsia="等线" w:hAnsi="等线" w:cs="宋体"/>
                    <w:i/>
                    <w:kern w:val="0"/>
                    <w:szCs w:val="21"/>
                  </w:rPr>
                </w:rPrChange>
              </w:rPr>
            </w:pPr>
            <w:r w:rsidRPr="00F94FEA">
              <w:rPr>
                <w:rStyle w:val="af6"/>
                <w:rFonts w:eastAsiaTheme="minorEastAsia"/>
                <w:rPrChange w:id="9084" w:author="raye" w:date="2018-08-10T15:18:00Z">
                  <w:rPr>
                    <w:rFonts w:ascii="等线" w:eastAsia="等线" w:hAnsi="等线" w:cs="宋体"/>
                    <w:i/>
                    <w:kern w:val="0"/>
                    <w:szCs w:val="21"/>
                  </w:rPr>
                </w:rPrChange>
              </w:rPr>
              <w:t>High Risk Country</w:t>
            </w:r>
          </w:p>
        </w:tc>
        <w:tc>
          <w:tcPr>
            <w:tcW w:w="1839" w:type="dxa"/>
            <w:tcBorders>
              <w:top w:val="single" w:sz="4" w:space="0" w:color="auto"/>
              <w:left w:val="single" w:sz="4" w:space="0" w:color="auto"/>
              <w:bottom w:val="single" w:sz="4" w:space="0" w:color="auto"/>
              <w:right w:val="single" w:sz="4" w:space="0" w:color="auto"/>
            </w:tcBorders>
          </w:tcPr>
          <w:p w14:paraId="6DB701FC" w14:textId="77777777" w:rsidR="00D00BD6" w:rsidRPr="00F94FEA" w:rsidRDefault="00D00BD6">
            <w:pPr>
              <w:rPr>
                <w:rStyle w:val="af6"/>
                <w:rFonts w:eastAsiaTheme="minorEastAsia"/>
                <w:rPrChange w:id="9085" w:author="raye" w:date="2018-08-10T15:18:00Z">
                  <w:rPr>
                    <w:rFonts w:ascii="等线" w:eastAsia="等线" w:hAnsi="等线" w:cs="宋体"/>
                    <w:i/>
                    <w:kern w:val="0"/>
                    <w:szCs w:val="21"/>
                  </w:rPr>
                </w:rPrChange>
              </w:rPr>
            </w:pPr>
            <w:r w:rsidRPr="00F94FEA">
              <w:rPr>
                <w:rStyle w:val="af6"/>
                <w:rFonts w:eastAsiaTheme="minorEastAsia"/>
                <w:rPrChange w:id="9086"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20D41789" w14:textId="77777777" w:rsidR="00D00BD6" w:rsidRPr="00F94FEA" w:rsidRDefault="00D00BD6">
            <w:pPr>
              <w:rPr>
                <w:rStyle w:val="af6"/>
                <w:rFonts w:eastAsiaTheme="minorEastAsia"/>
                <w:rPrChange w:id="9087" w:author="raye" w:date="2018-08-10T15:18:00Z">
                  <w:rPr>
                    <w:rFonts w:ascii="等线" w:eastAsia="等线" w:hAnsi="等线" w:cs="宋体"/>
                    <w:i/>
                    <w:kern w:val="0"/>
                    <w:szCs w:val="21"/>
                  </w:rPr>
                </w:rPrChange>
              </w:rPr>
            </w:pPr>
            <w:r w:rsidRPr="00F94FEA">
              <w:rPr>
                <w:rStyle w:val="af6"/>
                <w:rFonts w:eastAsiaTheme="minorEastAsia"/>
                <w:rPrChange w:id="9088" w:author="raye" w:date="2018-08-10T15:18:00Z">
                  <w:rPr>
                    <w:i/>
                    <w:sz w:val="24"/>
                    <w:szCs w:val="24"/>
                  </w:rPr>
                </w:rPrChange>
              </w:rPr>
              <w:t>Dropdown menu</w:t>
            </w:r>
          </w:p>
        </w:tc>
        <w:tc>
          <w:tcPr>
            <w:tcW w:w="1297" w:type="dxa"/>
            <w:vMerge/>
            <w:tcBorders>
              <w:left w:val="single" w:sz="4" w:space="0" w:color="auto"/>
              <w:right w:val="single" w:sz="4" w:space="0" w:color="auto"/>
            </w:tcBorders>
          </w:tcPr>
          <w:p w14:paraId="0397A755" w14:textId="77777777" w:rsidR="00D00BD6" w:rsidRPr="00F94FEA" w:rsidRDefault="00D00BD6">
            <w:pPr>
              <w:rPr>
                <w:rStyle w:val="af6"/>
                <w:rFonts w:eastAsiaTheme="minorEastAsia"/>
                <w:rPrChange w:id="9089" w:author="raye" w:date="2018-08-10T15:18:00Z">
                  <w:rPr>
                    <w:rFonts w:ascii="等线" w:eastAsia="等线" w:hAnsi="等线" w:cs="宋体"/>
                    <w:i/>
                    <w:kern w:val="0"/>
                    <w:szCs w:val="21"/>
                  </w:rPr>
                </w:rPrChange>
              </w:rPr>
            </w:pPr>
          </w:p>
        </w:tc>
        <w:tc>
          <w:tcPr>
            <w:tcW w:w="2380" w:type="dxa"/>
            <w:tcBorders>
              <w:top w:val="single" w:sz="4" w:space="0" w:color="auto"/>
              <w:left w:val="single" w:sz="4" w:space="0" w:color="auto"/>
              <w:bottom w:val="single" w:sz="4" w:space="0" w:color="auto"/>
              <w:right w:val="single" w:sz="4" w:space="0" w:color="auto"/>
            </w:tcBorders>
            <w:noWrap/>
          </w:tcPr>
          <w:p w14:paraId="6BFB2312" w14:textId="35A265C9" w:rsidR="00D00BD6" w:rsidRPr="00F94FEA" w:rsidRDefault="00D00BD6">
            <w:pPr>
              <w:rPr>
                <w:rStyle w:val="af6"/>
                <w:rFonts w:eastAsiaTheme="minorEastAsia"/>
                <w:rPrChange w:id="9090" w:author="raye" w:date="2018-08-10T15:18:00Z">
                  <w:rPr>
                    <w:rFonts w:ascii="等线" w:eastAsia="等线" w:hAnsi="等线" w:cs="宋体"/>
                    <w:i/>
                    <w:kern w:val="0"/>
                    <w:szCs w:val="21"/>
                  </w:rPr>
                </w:rPrChange>
              </w:rPr>
            </w:pPr>
            <w:r w:rsidRPr="00F94FEA">
              <w:rPr>
                <w:rStyle w:val="af6"/>
                <w:rFonts w:eastAsiaTheme="minorEastAsia"/>
                <w:rPrChange w:id="9091" w:author="raye" w:date="2018-08-10T15:18:00Z">
                  <w:rPr>
                    <w:rFonts w:ascii="等线" w:eastAsia="等线" w:hAnsi="等线" w:cs="宋体"/>
                    <w:i/>
                    <w:kern w:val="0"/>
                    <w:szCs w:val="21"/>
                  </w:rPr>
                </w:rPrChange>
              </w:rPr>
              <w:t>Admin management</w:t>
            </w:r>
          </w:p>
        </w:tc>
      </w:tr>
      <w:tr w:rsidR="00F334CA" w:rsidRPr="00F94FEA" w14:paraId="6F2F56DB"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0F68D124" w14:textId="77777777" w:rsidR="00F334CA" w:rsidRPr="00F94FEA" w:rsidRDefault="00F334CA">
            <w:pPr>
              <w:rPr>
                <w:rStyle w:val="af6"/>
                <w:rFonts w:eastAsiaTheme="minorEastAsia"/>
                <w:rPrChange w:id="9092" w:author="raye" w:date="2018-08-10T15:18:00Z">
                  <w:rPr>
                    <w:rFonts w:ascii="等线" w:eastAsia="等线" w:hAnsi="等线" w:cs="宋体"/>
                    <w:i/>
                    <w:kern w:val="0"/>
                    <w:szCs w:val="21"/>
                  </w:rPr>
                </w:rPrChange>
              </w:rPr>
            </w:pPr>
            <w:r w:rsidRPr="00F94FEA">
              <w:rPr>
                <w:rStyle w:val="af6"/>
                <w:rFonts w:eastAsiaTheme="minorEastAsia"/>
                <w:rPrChange w:id="9093" w:author="raye" w:date="2018-08-10T15:18:00Z">
                  <w:rPr>
                    <w:rFonts w:ascii="等线" w:eastAsia="等线" w:hAnsi="等线" w:cs="宋体"/>
                    <w:i/>
                    <w:kern w:val="0"/>
                    <w:szCs w:val="21"/>
                  </w:rPr>
                </w:rPrChange>
              </w:rPr>
              <w:t>Bank of China</w:t>
            </w:r>
          </w:p>
        </w:tc>
        <w:tc>
          <w:tcPr>
            <w:tcW w:w="1839" w:type="dxa"/>
            <w:tcBorders>
              <w:top w:val="single" w:sz="4" w:space="0" w:color="auto"/>
              <w:left w:val="single" w:sz="4" w:space="0" w:color="auto"/>
              <w:bottom w:val="single" w:sz="4" w:space="0" w:color="auto"/>
              <w:right w:val="single" w:sz="4" w:space="0" w:color="auto"/>
            </w:tcBorders>
          </w:tcPr>
          <w:p w14:paraId="432C0122" w14:textId="77777777" w:rsidR="00F334CA" w:rsidRPr="00F94FEA" w:rsidRDefault="00F334CA">
            <w:pPr>
              <w:rPr>
                <w:rStyle w:val="af6"/>
                <w:rFonts w:eastAsiaTheme="minorEastAsia"/>
                <w:rPrChange w:id="9094" w:author="raye" w:date="2018-08-10T15:18:00Z">
                  <w:rPr>
                    <w:rFonts w:ascii="等线" w:eastAsia="等线" w:hAnsi="等线" w:cs="宋体"/>
                    <w:i/>
                    <w:kern w:val="0"/>
                    <w:szCs w:val="21"/>
                  </w:rPr>
                </w:rPrChange>
              </w:rPr>
            </w:pPr>
            <w:r w:rsidRPr="00F94FEA">
              <w:rPr>
                <w:rStyle w:val="af6"/>
                <w:rFonts w:eastAsiaTheme="minorEastAsia"/>
                <w:rPrChange w:id="9095"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0A3451E4" w14:textId="77777777" w:rsidR="00F334CA" w:rsidRPr="00F94FEA" w:rsidRDefault="00F334CA">
            <w:pPr>
              <w:rPr>
                <w:rStyle w:val="af6"/>
                <w:rFonts w:eastAsiaTheme="minorEastAsia"/>
                <w:rPrChange w:id="9096" w:author="raye" w:date="2018-08-10T15:18:00Z">
                  <w:rPr>
                    <w:rFonts w:ascii="等线" w:eastAsia="等线" w:hAnsi="等线" w:cs="宋体"/>
                    <w:i/>
                    <w:kern w:val="0"/>
                    <w:szCs w:val="21"/>
                  </w:rPr>
                </w:rPrChange>
              </w:rPr>
            </w:pPr>
            <w:r w:rsidRPr="00F94FEA">
              <w:rPr>
                <w:rStyle w:val="af6"/>
                <w:rFonts w:eastAsiaTheme="minorEastAsia"/>
                <w:rPrChange w:id="9097" w:author="raye" w:date="2018-08-10T15:18:00Z">
                  <w:rPr>
                    <w:i/>
                    <w:sz w:val="24"/>
                    <w:szCs w:val="24"/>
                  </w:rPr>
                </w:rPrChange>
              </w:rPr>
              <w:t>100-digit characters</w:t>
            </w:r>
          </w:p>
        </w:tc>
        <w:tc>
          <w:tcPr>
            <w:tcW w:w="1297" w:type="dxa"/>
            <w:vMerge/>
            <w:tcBorders>
              <w:left w:val="single" w:sz="4" w:space="0" w:color="auto"/>
              <w:right w:val="single" w:sz="4" w:space="0" w:color="auto"/>
            </w:tcBorders>
          </w:tcPr>
          <w:p w14:paraId="143657D2" w14:textId="77777777" w:rsidR="00F334CA" w:rsidRPr="00F94FEA" w:rsidRDefault="00F334CA">
            <w:pPr>
              <w:rPr>
                <w:rStyle w:val="af6"/>
                <w:rFonts w:eastAsiaTheme="minorEastAsia"/>
                <w:rPrChange w:id="9098" w:author="raye" w:date="2018-08-10T15:18:00Z">
                  <w:rPr>
                    <w:rFonts w:ascii="等线" w:eastAsia="等线" w:hAnsi="等线" w:cs="宋体"/>
                    <w:i/>
                    <w:kern w:val="0"/>
                    <w:szCs w:val="21"/>
                  </w:rPr>
                </w:rPrChange>
              </w:rPr>
            </w:pPr>
          </w:p>
        </w:tc>
        <w:tc>
          <w:tcPr>
            <w:tcW w:w="2380" w:type="dxa"/>
            <w:tcBorders>
              <w:top w:val="single" w:sz="4" w:space="0" w:color="auto"/>
              <w:left w:val="single" w:sz="4" w:space="0" w:color="auto"/>
              <w:bottom w:val="single" w:sz="4" w:space="0" w:color="auto"/>
              <w:right w:val="single" w:sz="4" w:space="0" w:color="auto"/>
            </w:tcBorders>
            <w:noWrap/>
          </w:tcPr>
          <w:p w14:paraId="03D3CB6A" w14:textId="77777777" w:rsidR="00F334CA" w:rsidRPr="00F94FEA" w:rsidRDefault="00F334CA">
            <w:pPr>
              <w:rPr>
                <w:rStyle w:val="af6"/>
                <w:rFonts w:eastAsiaTheme="minorEastAsia"/>
                <w:rPrChange w:id="9099" w:author="raye" w:date="2018-08-10T15:18:00Z">
                  <w:rPr>
                    <w:rFonts w:ascii="等线" w:eastAsia="等线" w:hAnsi="等线" w:cs="宋体"/>
                    <w:i/>
                    <w:kern w:val="0"/>
                    <w:szCs w:val="21"/>
                  </w:rPr>
                </w:rPrChange>
              </w:rPr>
            </w:pPr>
          </w:p>
        </w:tc>
      </w:tr>
      <w:tr w:rsidR="00D00BD6" w:rsidRPr="00F94FEA" w14:paraId="7F12B015"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0623F5FD" w14:textId="77777777" w:rsidR="00D00BD6" w:rsidRPr="00F94FEA" w:rsidRDefault="00D00BD6">
            <w:pPr>
              <w:rPr>
                <w:rStyle w:val="af6"/>
                <w:rFonts w:eastAsiaTheme="minorEastAsia"/>
                <w:rPrChange w:id="9100" w:author="raye" w:date="2018-08-10T15:18:00Z">
                  <w:rPr>
                    <w:rFonts w:ascii="等线" w:eastAsia="等线" w:hAnsi="等线" w:cs="宋体"/>
                    <w:i/>
                    <w:kern w:val="0"/>
                    <w:szCs w:val="21"/>
                  </w:rPr>
                </w:rPrChange>
              </w:rPr>
            </w:pPr>
            <w:r w:rsidRPr="00F94FEA">
              <w:rPr>
                <w:rStyle w:val="af6"/>
                <w:rFonts w:eastAsiaTheme="minorEastAsia"/>
                <w:rPrChange w:id="9101" w:author="raye" w:date="2018-08-10T15:18:00Z">
                  <w:rPr>
                    <w:rFonts w:ascii="等线" w:eastAsia="等线" w:hAnsi="等线" w:cs="宋体"/>
                    <w:i/>
                    <w:kern w:val="0"/>
                    <w:szCs w:val="21"/>
                  </w:rPr>
                </w:rPrChange>
              </w:rPr>
              <w:t>LC  Transshipment Country</w:t>
            </w:r>
          </w:p>
        </w:tc>
        <w:tc>
          <w:tcPr>
            <w:tcW w:w="1839" w:type="dxa"/>
            <w:tcBorders>
              <w:top w:val="single" w:sz="4" w:space="0" w:color="auto"/>
              <w:left w:val="single" w:sz="4" w:space="0" w:color="auto"/>
              <w:bottom w:val="single" w:sz="4" w:space="0" w:color="auto"/>
              <w:right w:val="single" w:sz="4" w:space="0" w:color="auto"/>
            </w:tcBorders>
          </w:tcPr>
          <w:p w14:paraId="2CA0AA14" w14:textId="77777777" w:rsidR="00D00BD6" w:rsidRPr="00F94FEA" w:rsidRDefault="00D00BD6">
            <w:pPr>
              <w:rPr>
                <w:rStyle w:val="af6"/>
                <w:rFonts w:eastAsiaTheme="minorEastAsia"/>
                <w:rPrChange w:id="9102" w:author="raye" w:date="2018-08-10T15:18:00Z">
                  <w:rPr>
                    <w:rFonts w:ascii="等线" w:eastAsia="等线" w:hAnsi="等线"/>
                    <w:i/>
                  </w:rPr>
                </w:rPrChange>
              </w:rPr>
            </w:pPr>
            <w:r w:rsidRPr="00F94FEA">
              <w:rPr>
                <w:rStyle w:val="af6"/>
                <w:rFonts w:eastAsiaTheme="minorEastAsia"/>
                <w:rPrChange w:id="9103"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2AA97977" w14:textId="77777777" w:rsidR="00D00BD6" w:rsidRPr="00F94FEA" w:rsidRDefault="00D00BD6">
            <w:pPr>
              <w:rPr>
                <w:rStyle w:val="af6"/>
                <w:rFonts w:eastAsiaTheme="minorEastAsia"/>
                <w:rPrChange w:id="9104" w:author="raye" w:date="2018-08-10T15:18:00Z">
                  <w:rPr>
                    <w:rFonts w:ascii="等线" w:eastAsia="等线" w:hAnsi="等线"/>
                    <w:i/>
                  </w:rPr>
                </w:rPrChange>
              </w:rPr>
            </w:pPr>
            <w:r w:rsidRPr="00F94FEA">
              <w:rPr>
                <w:rStyle w:val="af6"/>
                <w:rFonts w:eastAsiaTheme="minorEastAsia"/>
                <w:rPrChange w:id="9105" w:author="raye" w:date="2018-08-10T15:18:00Z">
                  <w:rPr>
                    <w:i/>
                    <w:sz w:val="24"/>
                    <w:szCs w:val="24"/>
                  </w:rPr>
                </w:rPrChange>
              </w:rPr>
              <w:t>Dropdown menu</w:t>
            </w:r>
          </w:p>
        </w:tc>
        <w:tc>
          <w:tcPr>
            <w:tcW w:w="1297" w:type="dxa"/>
            <w:tcBorders>
              <w:left w:val="single" w:sz="4" w:space="0" w:color="auto"/>
              <w:right w:val="single" w:sz="4" w:space="0" w:color="auto"/>
            </w:tcBorders>
          </w:tcPr>
          <w:p w14:paraId="42A5868C" w14:textId="77777777" w:rsidR="00D00BD6" w:rsidRPr="00F94FEA" w:rsidRDefault="00D00BD6">
            <w:pPr>
              <w:rPr>
                <w:rStyle w:val="af6"/>
                <w:rFonts w:eastAsiaTheme="minorEastAsia"/>
                <w:rPrChange w:id="9106" w:author="raye" w:date="2018-08-10T15:18:00Z">
                  <w:rPr>
                    <w:rFonts w:ascii="等线" w:eastAsia="等线" w:hAnsi="等线"/>
                    <w:i/>
                  </w:rPr>
                </w:rPrChange>
              </w:rPr>
            </w:pPr>
            <w:r w:rsidRPr="00F94FEA">
              <w:rPr>
                <w:rStyle w:val="af6"/>
                <w:rFonts w:eastAsiaTheme="minorEastAsia"/>
                <w:rPrChange w:id="9107" w:author="raye" w:date="2018-08-10T15:18:00Z">
                  <w:rPr>
                    <w:rFonts w:ascii="等线" w:eastAsia="等线" w:hAnsi="等线" w:cs="宋体"/>
                    <w:i/>
                    <w:kern w:val="0"/>
                    <w:szCs w:val="21"/>
                  </w:rPr>
                </w:rPrChange>
              </w:rPr>
              <w:t>Y</w:t>
            </w:r>
          </w:p>
        </w:tc>
        <w:tc>
          <w:tcPr>
            <w:tcW w:w="2380" w:type="dxa"/>
            <w:tcBorders>
              <w:top w:val="single" w:sz="4" w:space="0" w:color="auto"/>
              <w:left w:val="single" w:sz="4" w:space="0" w:color="auto"/>
              <w:bottom w:val="single" w:sz="4" w:space="0" w:color="auto"/>
              <w:right w:val="single" w:sz="4" w:space="0" w:color="auto"/>
            </w:tcBorders>
            <w:noWrap/>
          </w:tcPr>
          <w:p w14:paraId="63278B2A" w14:textId="0F915077" w:rsidR="00D00BD6" w:rsidRPr="00F94FEA" w:rsidRDefault="00D00BD6">
            <w:pPr>
              <w:rPr>
                <w:rStyle w:val="af6"/>
                <w:rFonts w:eastAsiaTheme="minorEastAsia"/>
                <w:rPrChange w:id="9108" w:author="raye" w:date="2018-08-10T15:18:00Z">
                  <w:rPr>
                    <w:rFonts w:ascii="等线" w:eastAsia="等线" w:hAnsi="等线" w:cs="宋体"/>
                    <w:i/>
                    <w:kern w:val="0"/>
                    <w:szCs w:val="21"/>
                  </w:rPr>
                </w:rPrChange>
              </w:rPr>
            </w:pPr>
            <w:r w:rsidRPr="00F94FEA">
              <w:rPr>
                <w:rStyle w:val="af6"/>
                <w:rFonts w:eastAsiaTheme="minorEastAsia"/>
                <w:rPrChange w:id="9109" w:author="raye" w:date="2018-08-10T15:18:00Z">
                  <w:rPr>
                    <w:rFonts w:ascii="等线" w:eastAsia="等线" w:hAnsi="等线"/>
                    <w:i/>
                  </w:rPr>
                </w:rPrChange>
              </w:rPr>
              <w:t>Country plugin</w:t>
            </w:r>
          </w:p>
        </w:tc>
      </w:tr>
      <w:tr w:rsidR="00D00BD6" w:rsidRPr="00F94FEA" w14:paraId="0F33F3F8"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0AFA1011" w14:textId="77777777" w:rsidR="00D00BD6" w:rsidRPr="00F94FEA" w:rsidRDefault="00D00BD6">
            <w:pPr>
              <w:rPr>
                <w:rStyle w:val="af6"/>
                <w:rFonts w:eastAsiaTheme="minorEastAsia"/>
                <w:rPrChange w:id="9110" w:author="raye" w:date="2018-08-10T15:18:00Z">
                  <w:rPr>
                    <w:rFonts w:ascii="等线" w:eastAsia="等线" w:hAnsi="等线" w:cs="宋体"/>
                    <w:i/>
                    <w:kern w:val="0"/>
                    <w:szCs w:val="21"/>
                  </w:rPr>
                </w:rPrChange>
              </w:rPr>
            </w:pPr>
            <w:r w:rsidRPr="00F94FEA">
              <w:rPr>
                <w:rStyle w:val="af6"/>
                <w:rFonts w:eastAsiaTheme="minorEastAsia"/>
                <w:rPrChange w:id="9111" w:author="raye" w:date="2018-08-10T15:18:00Z">
                  <w:rPr>
                    <w:rFonts w:ascii="等线" w:eastAsia="等线" w:hAnsi="等线" w:cs="宋体"/>
                    <w:i/>
                    <w:kern w:val="0"/>
                    <w:szCs w:val="21"/>
                  </w:rPr>
                </w:rPrChange>
              </w:rPr>
              <w:t xml:space="preserve"> Port </w:t>
            </w:r>
          </w:p>
          <w:p w14:paraId="36470829" w14:textId="77777777" w:rsidR="00D00BD6" w:rsidRPr="00F94FEA" w:rsidRDefault="00D00BD6">
            <w:pPr>
              <w:rPr>
                <w:rStyle w:val="af6"/>
                <w:rFonts w:eastAsiaTheme="minorEastAsia"/>
                <w:rPrChange w:id="9112" w:author="raye" w:date="2018-08-10T15:18:00Z">
                  <w:rPr>
                    <w:rFonts w:ascii="等线" w:eastAsia="等线" w:hAnsi="等线" w:cs="宋体"/>
                    <w:i/>
                    <w:kern w:val="0"/>
                    <w:szCs w:val="21"/>
                  </w:rPr>
                </w:rPrChange>
              </w:rPr>
            </w:pPr>
            <w:r w:rsidRPr="00F94FEA">
              <w:rPr>
                <w:rStyle w:val="af6"/>
                <w:rFonts w:eastAsiaTheme="minorEastAsia"/>
                <w:rPrChange w:id="9113" w:author="raye" w:date="2018-08-10T15:18:00Z">
                  <w:rPr>
                    <w:rFonts w:ascii="等线" w:eastAsia="等线" w:hAnsi="等线" w:cs="宋体"/>
                    <w:i/>
                    <w:kern w:val="0"/>
                    <w:szCs w:val="21"/>
                  </w:rPr>
                </w:rPrChange>
              </w:rPr>
              <w:t>Of Loading/Departure Place/From</w:t>
            </w:r>
          </w:p>
        </w:tc>
        <w:tc>
          <w:tcPr>
            <w:tcW w:w="1839" w:type="dxa"/>
            <w:tcBorders>
              <w:top w:val="single" w:sz="4" w:space="0" w:color="auto"/>
              <w:left w:val="single" w:sz="4" w:space="0" w:color="auto"/>
              <w:bottom w:val="single" w:sz="4" w:space="0" w:color="auto"/>
              <w:right w:val="single" w:sz="4" w:space="0" w:color="auto"/>
            </w:tcBorders>
          </w:tcPr>
          <w:p w14:paraId="5E10D845" w14:textId="77777777" w:rsidR="00D00BD6" w:rsidRPr="00F94FEA" w:rsidRDefault="00D00BD6">
            <w:pPr>
              <w:rPr>
                <w:rStyle w:val="af6"/>
                <w:rFonts w:eastAsiaTheme="minorEastAsia"/>
                <w:rPrChange w:id="9114" w:author="raye" w:date="2018-08-10T15:18:00Z">
                  <w:rPr>
                    <w:rFonts w:ascii="等线" w:eastAsia="等线" w:hAnsi="等线" w:cs="宋体"/>
                    <w:i/>
                    <w:kern w:val="0"/>
                    <w:szCs w:val="21"/>
                  </w:rPr>
                </w:rPrChange>
              </w:rPr>
            </w:pPr>
            <w:r w:rsidRPr="00F94FEA">
              <w:rPr>
                <w:rStyle w:val="af6"/>
                <w:rFonts w:eastAsiaTheme="minorEastAsia"/>
                <w:rPrChange w:id="9115"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4745C4EE" w14:textId="77777777" w:rsidR="00D00BD6" w:rsidRPr="00F94FEA" w:rsidRDefault="00D00BD6">
            <w:pPr>
              <w:rPr>
                <w:rStyle w:val="af6"/>
                <w:rFonts w:eastAsiaTheme="minorEastAsia"/>
                <w:rPrChange w:id="9116" w:author="raye" w:date="2018-08-10T15:18:00Z">
                  <w:rPr>
                    <w:rFonts w:ascii="等线" w:eastAsia="等线" w:hAnsi="等线" w:cs="宋体"/>
                    <w:i/>
                    <w:kern w:val="0"/>
                    <w:szCs w:val="21"/>
                  </w:rPr>
                </w:rPrChange>
              </w:rPr>
            </w:pPr>
            <w:r w:rsidRPr="00F94FEA">
              <w:rPr>
                <w:rStyle w:val="af6"/>
                <w:rFonts w:eastAsiaTheme="minorEastAsia"/>
                <w:rPrChange w:id="9117" w:author="raye" w:date="2018-08-10T15:18:00Z">
                  <w:rPr>
                    <w:i/>
                    <w:sz w:val="24"/>
                    <w:szCs w:val="24"/>
                  </w:rPr>
                </w:rPrChange>
              </w:rPr>
              <w:t>100-digit characters</w:t>
            </w:r>
          </w:p>
        </w:tc>
        <w:tc>
          <w:tcPr>
            <w:tcW w:w="1297" w:type="dxa"/>
            <w:vMerge w:val="restart"/>
            <w:tcBorders>
              <w:left w:val="single" w:sz="4" w:space="0" w:color="auto"/>
              <w:right w:val="single" w:sz="4" w:space="0" w:color="auto"/>
            </w:tcBorders>
          </w:tcPr>
          <w:p w14:paraId="5AA0AD95" w14:textId="77777777" w:rsidR="00D00BD6" w:rsidRPr="00F94FEA" w:rsidRDefault="00D00BD6">
            <w:pPr>
              <w:rPr>
                <w:rStyle w:val="af6"/>
                <w:rFonts w:eastAsiaTheme="minorEastAsia"/>
                <w:rPrChange w:id="9118" w:author="raye" w:date="2018-08-10T15:18:00Z">
                  <w:rPr>
                    <w:rFonts w:ascii="等线" w:eastAsia="等线" w:hAnsi="等线" w:cs="宋体"/>
                    <w:i/>
                    <w:kern w:val="0"/>
                    <w:szCs w:val="21"/>
                  </w:rPr>
                </w:rPrChange>
              </w:rPr>
            </w:pPr>
            <w:r w:rsidRPr="00F94FEA">
              <w:rPr>
                <w:rStyle w:val="af6"/>
                <w:rFonts w:eastAsiaTheme="minorEastAsia"/>
                <w:rPrChange w:id="9119" w:author="raye" w:date="2018-08-10T15:18:00Z">
                  <w:rPr>
                    <w:rFonts w:ascii="等线" w:eastAsia="等线" w:hAnsi="等线" w:cs="宋体"/>
                    <w:i/>
                    <w:kern w:val="0"/>
                    <w:szCs w:val="21"/>
                  </w:rPr>
                </w:rPrChange>
              </w:rPr>
              <w:t>Y</w:t>
            </w:r>
          </w:p>
        </w:tc>
        <w:tc>
          <w:tcPr>
            <w:tcW w:w="2380" w:type="dxa"/>
            <w:tcBorders>
              <w:top w:val="single" w:sz="4" w:space="0" w:color="auto"/>
              <w:left w:val="single" w:sz="4" w:space="0" w:color="auto"/>
              <w:bottom w:val="single" w:sz="4" w:space="0" w:color="auto"/>
              <w:right w:val="single" w:sz="4" w:space="0" w:color="auto"/>
            </w:tcBorders>
            <w:noWrap/>
          </w:tcPr>
          <w:p w14:paraId="61302623" w14:textId="07926EB7" w:rsidR="00D00BD6" w:rsidRPr="00F94FEA" w:rsidRDefault="00D00BD6">
            <w:pPr>
              <w:rPr>
                <w:rStyle w:val="af6"/>
                <w:rFonts w:eastAsiaTheme="minorEastAsia"/>
                <w:rPrChange w:id="9120" w:author="raye" w:date="2018-08-10T15:18:00Z">
                  <w:rPr>
                    <w:rFonts w:ascii="等线" w:eastAsia="等线" w:hAnsi="等线" w:cs="宋体"/>
                    <w:i/>
                    <w:kern w:val="0"/>
                    <w:szCs w:val="21"/>
                  </w:rPr>
                </w:rPrChange>
              </w:rPr>
            </w:pPr>
            <w:r w:rsidRPr="00F94FEA">
              <w:rPr>
                <w:rStyle w:val="af6"/>
                <w:rFonts w:eastAsiaTheme="minorEastAsia"/>
                <w:rPrChange w:id="9121" w:author="raye" w:date="2018-08-10T15:18:00Z">
                  <w:rPr>
                    <w:rFonts w:ascii="等线" w:eastAsia="等线" w:hAnsi="等线" w:cs="宋体"/>
                    <w:i/>
                    <w:color w:val="000000"/>
                    <w:kern w:val="0"/>
                    <w:szCs w:val="21"/>
                  </w:rPr>
                </w:rPrChange>
              </w:rPr>
              <w:t>select 1 title from the 3 fields in the dropdown menu</w:t>
            </w:r>
          </w:p>
        </w:tc>
      </w:tr>
      <w:tr w:rsidR="00D00BD6" w:rsidRPr="00F94FEA" w14:paraId="40C6B1CD"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5723301B" w14:textId="77777777" w:rsidR="00D00BD6" w:rsidRPr="00F94FEA" w:rsidRDefault="00D00BD6">
            <w:pPr>
              <w:rPr>
                <w:rStyle w:val="af6"/>
                <w:rFonts w:eastAsiaTheme="minorEastAsia"/>
                <w:rPrChange w:id="9122" w:author="raye" w:date="2018-08-10T15:18:00Z">
                  <w:rPr>
                    <w:rFonts w:ascii="等线" w:eastAsia="等线" w:hAnsi="等线" w:cs="宋体"/>
                    <w:i/>
                    <w:kern w:val="0"/>
                    <w:szCs w:val="21"/>
                  </w:rPr>
                </w:rPrChange>
              </w:rPr>
            </w:pPr>
            <w:r w:rsidRPr="00F94FEA">
              <w:rPr>
                <w:rStyle w:val="af6"/>
                <w:rFonts w:eastAsiaTheme="minorEastAsia"/>
                <w:rPrChange w:id="9123" w:author="raye" w:date="2018-08-10T15:18:00Z">
                  <w:rPr>
                    <w:rFonts w:ascii="等线" w:eastAsia="等线" w:hAnsi="等线" w:cs="宋体"/>
                    <w:i/>
                    <w:kern w:val="0"/>
                    <w:szCs w:val="21"/>
                  </w:rPr>
                </w:rPrChange>
              </w:rPr>
              <w:t>LC P/L country</w:t>
            </w:r>
          </w:p>
        </w:tc>
        <w:tc>
          <w:tcPr>
            <w:tcW w:w="1839" w:type="dxa"/>
            <w:tcBorders>
              <w:top w:val="single" w:sz="4" w:space="0" w:color="auto"/>
              <w:left w:val="single" w:sz="4" w:space="0" w:color="auto"/>
              <w:bottom w:val="single" w:sz="4" w:space="0" w:color="auto"/>
              <w:right w:val="single" w:sz="4" w:space="0" w:color="auto"/>
            </w:tcBorders>
          </w:tcPr>
          <w:p w14:paraId="7BF972CB" w14:textId="77777777" w:rsidR="00D00BD6" w:rsidRPr="00F94FEA" w:rsidRDefault="00D00BD6">
            <w:pPr>
              <w:rPr>
                <w:rStyle w:val="af6"/>
                <w:rFonts w:eastAsiaTheme="minorEastAsia"/>
                <w:rPrChange w:id="9124" w:author="raye" w:date="2018-08-10T15:18:00Z">
                  <w:rPr>
                    <w:rFonts w:ascii="等线" w:eastAsia="等线" w:hAnsi="等线" w:cs="宋体"/>
                    <w:i/>
                    <w:kern w:val="0"/>
                    <w:szCs w:val="21"/>
                  </w:rPr>
                </w:rPrChange>
              </w:rPr>
            </w:pPr>
            <w:r w:rsidRPr="00F94FEA">
              <w:rPr>
                <w:rStyle w:val="af6"/>
                <w:rFonts w:eastAsiaTheme="minorEastAsia"/>
                <w:rPrChange w:id="9125"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2BB5C0AC" w14:textId="77777777" w:rsidR="00D00BD6" w:rsidRPr="00F94FEA" w:rsidRDefault="00D00BD6">
            <w:pPr>
              <w:rPr>
                <w:rStyle w:val="af6"/>
                <w:rFonts w:eastAsiaTheme="minorEastAsia"/>
                <w:rPrChange w:id="9126" w:author="raye" w:date="2018-08-10T15:18:00Z">
                  <w:rPr>
                    <w:rFonts w:ascii="等线" w:eastAsia="等线" w:hAnsi="等线" w:cs="宋体"/>
                    <w:i/>
                    <w:kern w:val="0"/>
                    <w:szCs w:val="21"/>
                  </w:rPr>
                </w:rPrChange>
              </w:rPr>
            </w:pPr>
            <w:r w:rsidRPr="00F94FEA">
              <w:rPr>
                <w:rStyle w:val="af6"/>
                <w:rFonts w:eastAsiaTheme="minorEastAsia"/>
                <w:rPrChange w:id="9127" w:author="raye" w:date="2018-08-10T15:18:00Z">
                  <w:rPr>
                    <w:i/>
                    <w:sz w:val="24"/>
                    <w:szCs w:val="24"/>
                  </w:rPr>
                </w:rPrChange>
              </w:rPr>
              <w:t>Dropdown menu</w:t>
            </w:r>
          </w:p>
        </w:tc>
        <w:tc>
          <w:tcPr>
            <w:tcW w:w="1297" w:type="dxa"/>
            <w:vMerge/>
            <w:tcBorders>
              <w:left w:val="single" w:sz="4" w:space="0" w:color="auto"/>
              <w:right w:val="single" w:sz="4" w:space="0" w:color="auto"/>
            </w:tcBorders>
          </w:tcPr>
          <w:p w14:paraId="76AD41C0" w14:textId="77777777" w:rsidR="00D00BD6" w:rsidRPr="00F94FEA" w:rsidRDefault="00D00BD6">
            <w:pPr>
              <w:rPr>
                <w:rStyle w:val="af6"/>
                <w:rFonts w:eastAsiaTheme="minorEastAsia"/>
                <w:rPrChange w:id="9128" w:author="raye" w:date="2018-08-10T15:18:00Z">
                  <w:rPr>
                    <w:rFonts w:ascii="等线" w:eastAsia="等线" w:hAnsi="等线" w:cs="宋体"/>
                    <w:i/>
                    <w:kern w:val="0"/>
                    <w:szCs w:val="21"/>
                  </w:rPr>
                </w:rPrChange>
              </w:rPr>
            </w:pPr>
          </w:p>
        </w:tc>
        <w:tc>
          <w:tcPr>
            <w:tcW w:w="2380" w:type="dxa"/>
            <w:tcBorders>
              <w:top w:val="single" w:sz="4" w:space="0" w:color="auto"/>
              <w:left w:val="single" w:sz="4" w:space="0" w:color="auto"/>
              <w:bottom w:val="single" w:sz="4" w:space="0" w:color="auto"/>
              <w:right w:val="single" w:sz="4" w:space="0" w:color="auto"/>
            </w:tcBorders>
            <w:noWrap/>
          </w:tcPr>
          <w:p w14:paraId="6FC05696" w14:textId="6CDE3117" w:rsidR="00D00BD6" w:rsidRPr="00F94FEA" w:rsidRDefault="00D00BD6">
            <w:pPr>
              <w:rPr>
                <w:rStyle w:val="af6"/>
                <w:rFonts w:eastAsiaTheme="minorEastAsia"/>
                <w:rPrChange w:id="9129" w:author="raye" w:date="2018-08-10T15:18:00Z">
                  <w:rPr>
                    <w:rFonts w:ascii="等线" w:eastAsia="等线" w:hAnsi="等线" w:cs="宋体"/>
                    <w:i/>
                    <w:kern w:val="0"/>
                    <w:szCs w:val="21"/>
                  </w:rPr>
                </w:rPrChange>
              </w:rPr>
            </w:pPr>
            <w:r w:rsidRPr="00F94FEA">
              <w:rPr>
                <w:rStyle w:val="af6"/>
                <w:rFonts w:eastAsiaTheme="minorEastAsia"/>
                <w:rPrChange w:id="9130" w:author="raye" w:date="2018-08-10T15:18:00Z">
                  <w:rPr>
                    <w:rFonts w:ascii="等线" w:eastAsia="等线" w:hAnsi="等线"/>
                    <w:i/>
                  </w:rPr>
                </w:rPrChange>
              </w:rPr>
              <w:t>Country plugin</w:t>
            </w:r>
          </w:p>
        </w:tc>
      </w:tr>
      <w:tr w:rsidR="00D00BD6" w:rsidRPr="00F94FEA" w14:paraId="4EB6E653"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219FE250" w14:textId="77777777" w:rsidR="00D00BD6" w:rsidRPr="00F94FEA" w:rsidRDefault="00D00BD6">
            <w:pPr>
              <w:rPr>
                <w:rStyle w:val="af6"/>
                <w:rFonts w:eastAsiaTheme="minorEastAsia"/>
                <w:rPrChange w:id="9131" w:author="raye" w:date="2018-08-10T15:18:00Z">
                  <w:rPr>
                    <w:rFonts w:ascii="等线" w:eastAsia="等线" w:hAnsi="等线" w:cs="宋体"/>
                    <w:i/>
                    <w:kern w:val="0"/>
                    <w:szCs w:val="21"/>
                  </w:rPr>
                </w:rPrChange>
              </w:rPr>
            </w:pPr>
            <w:r w:rsidRPr="00F94FEA">
              <w:rPr>
                <w:rStyle w:val="af6"/>
                <w:rFonts w:eastAsiaTheme="minorEastAsia"/>
                <w:rPrChange w:id="9132" w:author="raye" w:date="2018-08-10T15:18:00Z">
                  <w:rPr>
                    <w:rFonts w:ascii="等线" w:eastAsia="等线" w:hAnsi="等线" w:cs="宋体"/>
                    <w:i/>
                    <w:kern w:val="0"/>
                    <w:szCs w:val="21"/>
                  </w:rPr>
                </w:rPrChange>
              </w:rPr>
              <w:t>Port of Discharge/Arrvial Place/To</w:t>
            </w:r>
          </w:p>
        </w:tc>
        <w:tc>
          <w:tcPr>
            <w:tcW w:w="1839" w:type="dxa"/>
            <w:tcBorders>
              <w:top w:val="single" w:sz="4" w:space="0" w:color="auto"/>
              <w:left w:val="single" w:sz="4" w:space="0" w:color="auto"/>
              <w:bottom w:val="single" w:sz="4" w:space="0" w:color="auto"/>
              <w:right w:val="single" w:sz="4" w:space="0" w:color="auto"/>
            </w:tcBorders>
          </w:tcPr>
          <w:p w14:paraId="0DB9CC91" w14:textId="77777777" w:rsidR="00D00BD6" w:rsidRPr="00F94FEA" w:rsidRDefault="00D00BD6">
            <w:pPr>
              <w:rPr>
                <w:rStyle w:val="af6"/>
                <w:rFonts w:eastAsiaTheme="minorEastAsia"/>
                <w:rPrChange w:id="9133" w:author="raye" w:date="2018-08-10T15:18:00Z">
                  <w:rPr>
                    <w:rFonts w:ascii="等线" w:eastAsia="等线" w:hAnsi="等线" w:cs="宋体"/>
                    <w:i/>
                    <w:kern w:val="0"/>
                    <w:szCs w:val="21"/>
                  </w:rPr>
                </w:rPrChange>
              </w:rPr>
            </w:pPr>
            <w:r w:rsidRPr="00F94FEA">
              <w:rPr>
                <w:rStyle w:val="af6"/>
                <w:rFonts w:eastAsiaTheme="minorEastAsia"/>
                <w:rPrChange w:id="9134"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2BE97E50" w14:textId="77777777" w:rsidR="00D00BD6" w:rsidRPr="00F94FEA" w:rsidRDefault="00D00BD6">
            <w:pPr>
              <w:rPr>
                <w:rStyle w:val="af6"/>
                <w:rFonts w:eastAsiaTheme="minorEastAsia"/>
                <w:rPrChange w:id="9135" w:author="raye" w:date="2018-08-10T15:18:00Z">
                  <w:rPr>
                    <w:rFonts w:ascii="等线" w:eastAsia="等线" w:hAnsi="等线" w:cs="宋体"/>
                    <w:i/>
                    <w:kern w:val="0"/>
                    <w:szCs w:val="21"/>
                  </w:rPr>
                </w:rPrChange>
              </w:rPr>
            </w:pPr>
            <w:r w:rsidRPr="00F94FEA">
              <w:rPr>
                <w:rStyle w:val="af6"/>
                <w:rFonts w:eastAsiaTheme="minorEastAsia"/>
                <w:rPrChange w:id="9136" w:author="raye" w:date="2018-08-10T15:18:00Z">
                  <w:rPr>
                    <w:i/>
                    <w:sz w:val="24"/>
                    <w:szCs w:val="24"/>
                  </w:rPr>
                </w:rPrChange>
              </w:rPr>
              <w:t>100-digit characters r</w:t>
            </w:r>
          </w:p>
        </w:tc>
        <w:tc>
          <w:tcPr>
            <w:tcW w:w="1297" w:type="dxa"/>
            <w:vMerge w:val="restart"/>
            <w:tcBorders>
              <w:left w:val="single" w:sz="4" w:space="0" w:color="auto"/>
              <w:right w:val="single" w:sz="4" w:space="0" w:color="auto"/>
            </w:tcBorders>
          </w:tcPr>
          <w:p w14:paraId="379FA046" w14:textId="77777777" w:rsidR="00D00BD6" w:rsidRPr="00F94FEA" w:rsidRDefault="00D00BD6">
            <w:pPr>
              <w:rPr>
                <w:rStyle w:val="af6"/>
                <w:rFonts w:eastAsiaTheme="minorEastAsia"/>
                <w:rPrChange w:id="9137" w:author="raye" w:date="2018-08-10T15:18:00Z">
                  <w:rPr>
                    <w:rFonts w:ascii="等线" w:eastAsia="等线" w:hAnsi="等线" w:cs="宋体"/>
                    <w:i/>
                    <w:kern w:val="0"/>
                    <w:szCs w:val="21"/>
                  </w:rPr>
                </w:rPrChange>
              </w:rPr>
            </w:pPr>
            <w:r w:rsidRPr="00F94FEA">
              <w:rPr>
                <w:rStyle w:val="af6"/>
                <w:rFonts w:eastAsiaTheme="minorEastAsia"/>
                <w:rPrChange w:id="9138" w:author="raye" w:date="2018-08-10T15:18:00Z">
                  <w:rPr>
                    <w:rFonts w:ascii="等线" w:eastAsia="等线" w:hAnsi="等线" w:cs="宋体"/>
                    <w:i/>
                    <w:kern w:val="0"/>
                    <w:szCs w:val="21"/>
                  </w:rPr>
                </w:rPrChange>
              </w:rPr>
              <w:t>Y</w:t>
            </w:r>
          </w:p>
        </w:tc>
        <w:tc>
          <w:tcPr>
            <w:tcW w:w="2380" w:type="dxa"/>
            <w:tcBorders>
              <w:top w:val="single" w:sz="4" w:space="0" w:color="auto"/>
              <w:left w:val="single" w:sz="4" w:space="0" w:color="auto"/>
              <w:bottom w:val="single" w:sz="4" w:space="0" w:color="auto"/>
              <w:right w:val="single" w:sz="4" w:space="0" w:color="auto"/>
            </w:tcBorders>
            <w:noWrap/>
          </w:tcPr>
          <w:p w14:paraId="01D475C6" w14:textId="0DEEB9C6" w:rsidR="00D00BD6" w:rsidRPr="00F94FEA" w:rsidRDefault="00D00BD6">
            <w:pPr>
              <w:rPr>
                <w:rStyle w:val="af6"/>
                <w:rFonts w:eastAsiaTheme="minorEastAsia"/>
                <w:rPrChange w:id="9139" w:author="raye" w:date="2018-08-10T15:18:00Z">
                  <w:rPr>
                    <w:rFonts w:ascii="等线" w:eastAsia="等线" w:hAnsi="等线" w:cs="宋体"/>
                    <w:i/>
                    <w:kern w:val="0"/>
                    <w:szCs w:val="21"/>
                  </w:rPr>
                </w:rPrChange>
              </w:rPr>
            </w:pPr>
            <w:r w:rsidRPr="00F94FEA">
              <w:rPr>
                <w:rStyle w:val="af6"/>
                <w:rFonts w:eastAsiaTheme="minorEastAsia"/>
                <w:rPrChange w:id="9140" w:author="raye" w:date="2018-08-10T15:18:00Z">
                  <w:rPr>
                    <w:rFonts w:ascii="等线" w:eastAsia="等线" w:hAnsi="等线" w:cs="宋体"/>
                    <w:i/>
                    <w:color w:val="000000"/>
                    <w:kern w:val="0"/>
                    <w:szCs w:val="21"/>
                  </w:rPr>
                </w:rPrChange>
              </w:rPr>
              <w:t>select 1 title from the 3 fields in the dropdown menu</w:t>
            </w:r>
          </w:p>
        </w:tc>
      </w:tr>
      <w:tr w:rsidR="00D00BD6" w:rsidRPr="00F94FEA" w14:paraId="565504E2"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59AEDD3D" w14:textId="77777777" w:rsidR="00D00BD6" w:rsidRPr="00F94FEA" w:rsidRDefault="00D00BD6">
            <w:pPr>
              <w:rPr>
                <w:rStyle w:val="af6"/>
                <w:rFonts w:eastAsiaTheme="minorEastAsia"/>
                <w:rPrChange w:id="9141" w:author="raye" w:date="2018-08-10T15:18:00Z">
                  <w:rPr>
                    <w:rFonts w:ascii="等线" w:eastAsia="等线" w:hAnsi="等线" w:cs="宋体"/>
                    <w:i/>
                    <w:kern w:val="0"/>
                    <w:szCs w:val="21"/>
                  </w:rPr>
                </w:rPrChange>
              </w:rPr>
            </w:pPr>
            <w:r w:rsidRPr="00F94FEA">
              <w:rPr>
                <w:rStyle w:val="af6"/>
                <w:rFonts w:eastAsiaTheme="minorEastAsia"/>
                <w:rPrChange w:id="9142" w:author="raye" w:date="2018-08-10T15:18:00Z">
                  <w:rPr>
                    <w:rFonts w:ascii="等线" w:eastAsia="等线" w:hAnsi="等线" w:cs="宋体"/>
                    <w:i/>
                    <w:kern w:val="0"/>
                    <w:szCs w:val="21"/>
                  </w:rPr>
                </w:rPrChange>
              </w:rPr>
              <w:t>LC P/D Country</w:t>
            </w:r>
          </w:p>
        </w:tc>
        <w:tc>
          <w:tcPr>
            <w:tcW w:w="1839" w:type="dxa"/>
            <w:tcBorders>
              <w:top w:val="single" w:sz="4" w:space="0" w:color="auto"/>
              <w:left w:val="single" w:sz="4" w:space="0" w:color="auto"/>
              <w:bottom w:val="single" w:sz="4" w:space="0" w:color="auto"/>
              <w:right w:val="single" w:sz="4" w:space="0" w:color="auto"/>
            </w:tcBorders>
          </w:tcPr>
          <w:p w14:paraId="246A4AE6" w14:textId="77777777" w:rsidR="00D00BD6" w:rsidRPr="00F94FEA" w:rsidRDefault="00D00BD6">
            <w:pPr>
              <w:rPr>
                <w:rStyle w:val="af6"/>
                <w:rFonts w:eastAsiaTheme="minorEastAsia"/>
                <w:rPrChange w:id="9143" w:author="raye" w:date="2018-08-10T15:18:00Z">
                  <w:rPr>
                    <w:rFonts w:ascii="等线" w:eastAsia="等线" w:hAnsi="等线" w:cs="宋体"/>
                    <w:i/>
                    <w:kern w:val="0"/>
                    <w:szCs w:val="21"/>
                  </w:rPr>
                </w:rPrChange>
              </w:rPr>
            </w:pPr>
            <w:r w:rsidRPr="00F94FEA">
              <w:rPr>
                <w:rStyle w:val="af6"/>
                <w:rFonts w:eastAsiaTheme="minorEastAsia"/>
                <w:rPrChange w:id="9144"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1CC815F3" w14:textId="77777777" w:rsidR="00D00BD6" w:rsidRPr="00F94FEA" w:rsidRDefault="00D00BD6">
            <w:pPr>
              <w:rPr>
                <w:rStyle w:val="af6"/>
                <w:rFonts w:eastAsiaTheme="minorEastAsia"/>
                <w:rPrChange w:id="9145" w:author="raye" w:date="2018-08-10T15:18:00Z">
                  <w:rPr>
                    <w:rFonts w:ascii="等线" w:eastAsia="等线" w:hAnsi="等线" w:cs="宋体"/>
                    <w:i/>
                    <w:kern w:val="0"/>
                    <w:szCs w:val="21"/>
                  </w:rPr>
                </w:rPrChange>
              </w:rPr>
            </w:pPr>
            <w:r w:rsidRPr="00F94FEA">
              <w:rPr>
                <w:rStyle w:val="af6"/>
                <w:rFonts w:eastAsiaTheme="minorEastAsia"/>
                <w:rPrChange w:id="9146" w:author="raye" w:date="2018-08-10T15:18:00Z">
                  <w:rPr>
                    <w:i/>
                    <w:sz w:val="24"/>
                    <w:szCs w:val="24"/>
                  </w:rPr>
                </w:rPrChange>
              </w:rPr>
              <w:t>Dropdown menu</w:t>
            </w:r>
          </w:p>
        </w:tc>
        <w:tc>
          <w:tcPr>
            <w:tcW w:w="1297" w:type="dxa"/>
            <w:vMerge/>
            <w:tcBorders>
              <w:left w:val="single" w:sz="4" w:space="0" w:color="auto"/>
              <w:bottom w:val="single" w:sz="4" w:space="0" w:color="auto"/>
              <w:right w:val="single" w:sz="4" w:space="0" w:color="auto"/>
            </w:tcBorders>
          </w:tcPr>
          <w:p w14:paraId="42FECE30" w14:textId="77777777" w:rsidR="00D00BD6" w:rsidRPr="00F94FEA" w:rsidRDefault="00D00BD6">
            <w:pPr>
              <w:rPr>
                <w:rStyle w:val="af6"/>
                <w:rFonts w:eastAsiaTheme="minorEastAsia"/>
                <w:rPrChange w:id="9147" w:author="raye" w:date="2018-08-10T15:18:00Z">
                  <w:rPr>
                    <w:rFonts w:ascii="等线" w:eastAsia="等线" w:hAnsi="等线" w:cs="宋体"/>
                    <w:i/>
                    <w:kern w:val="0"/>
                    <w:szCs w:val="21"/>
                  </w:rPr>
                </w:rPrChange>
              </w:rPr>
            </w:pPr>
          </w:p>
        </w:tc>
        <w:tc>
          <w:tcPr>
            <w:tcW w:w="2380" w:type="dxa"/>
            <w:tcBorders>
              <w:top w:val="single" w:sz="4" w:space="0" w:color="auto"/>
              <w:left w:val="single" w:sz="4" w:space="0" w:color="auto"/>
              <w:bottom w:val="single" w:sz="4" w:space="0" w:color="auto"/>
              <w:right w:val="single" w:sz="4" w:space="0" w:color="auto"/>
            </w:tcBorders>
            <w:noWrap/>
          </w:tcPr>
          <w:p w14:paraId="4438E925" w14:textId="6F5EE714" w:rsidR="00D00BD6" w:rsidRPr="00F94FEA" w:rsidRDefault="00D00BD6">
            <w:pPr>
              <w:rPr>
                <w:rStyle w:val="af6"/>
                <w:rFonts w:eastAsiaTheme="minorEastAsia"/>
                <w:rPrChange w:id="9148" w:author="raye" w:date="2018-08-10T15:18:00Z">
                  <w:rPr>
                    <w:rFonts w:ascii="等线" w:eastAsia="等线" w:hAnsi="等线" w:cs="宋体"/>
                    <w:i/>
                    <w:kern w:val="0"/>
                    <w:szCs w:val="21"/>
                  </w:rPr>
                </w:rPrChange>
              </w:rPr>
            </w:pPr>
            <w:r w:rsidRPr="00F94FEA">
              <w:rPr>
                <w:rStyle w:val="af6"/>
                <w:rFonts w:eastAsiaTheme="minorEastAsia"/>
                <w:rPrChange w:id="9149" w:author="raye" w:date="2018-08-10T15:18:00Z">
                  <w:rPr>
                    <w:rFonts w:ascii="等线" w:eastAsia="等线" w:hAnsi="等线"/>
                    <w:i/>
                  </w:rPr>
                </w:rPrChange>
              </w:rPr>
              <w:t>Country plugin</w:t>
            </w:r>
          </w:p>
        </w:tc>
      </w:tr>
      <w:tr w:rsidR="00D00BD6" w:rsidRPr="00F94FEA" w14:paraId="4C0D7E28"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16A94724" w14:textId="77777777" w:rsidR="00D00BD6" w:rsidRPr="00F94FEA" w:rsidRDefault="00D00BD6">
            <w:pPr>
              <w:rPr>
                <w:rStyle w:val="af6"/>
                <w:rFonts w:eastAsiaTheme="minorEastAsia"/>
                <w:rPrChange w:id="9150" w:author="raye" w:date="2018-08-10T15:18:00Z">
                  <w:rPr>
                    <w:rFonts w:ascii="等线" w:eastAsia="等线" w:hAnsi="等线" w:cs="宋体"/>
                    <w:i/>
                    <w:kern w:val="0"/>
                    <w:szCs w:val="21"/>
                  </w:rPr>
                </w:rPrChange>
              </w:rPr>
            </w:pPr>
            <w:r w:rsidRPr="00F94FEA">
              <w:rPr>
                <w:rStyle w:val="af6"/>
                <w:rFonts w:eastAsiaTheme="minorEastAsia"/>
                <w:rPrChange w:id="9151" w:author="raye" w:date="2018-08-10T15:18:00Z">
                  <w:rPr>
                    <w:rFonts w:ascii="等线" w:eastAsia="等线" w:hAnsi="等线" w:cs="宋体"/>
                    <w:i/>
                    <w:kern w:val="0"/>
                    <w:szCs w:val="21"/>
                  </w:rPr>
                </w:rPrChange>
              </w:rPr>
              <w:t>Goods Description</w:t>
            </w:r>
          </w:p>
        </w:tc>
        <w:tc>
          <w:tcPr>
            <w:tcW w:w="1839" w:type="dxa"/>
            <w:tcBorders>
              <w:top w:val="single" w:sz="4" w:space="0" w:color="auto"/>
              <w:left w:val="single" w:sz="4" w:space="0" w:color="auto"/>
              <w:bottom w:val="single" w:sz="4" w:space="0" w:color="auto"/>
              <w:right w:val="single" w:sz="4" w:space="0" w:color="auto"/>
            </w:tcBorders>
          </w:tcPr>
          <w:p w14:paraId="771AFF46" w14:textId="77777777" w:rsidR="00D00BD6" w:rsidRPr="00F94FEA" w:rsidRDefault="00D00BD6">
            <w:pPr>
              <w:rPr>
                <w:rStyle w:val="af6"/>
                <w:rFonts w:eastAsiaTheme="minorEastAsia"/>
                <w:rPrChange w:id="9152" w:author="raye" w:date="2018-08-10T15:18:00Z">
                  <w:rPr>
                    <w:rFonts w:ascii="等线" w:eastAsia="等线" w:hAnsi="等线" w:cs="宋体"/>
                    <w:i/>
                    <w:kern w:val="0"/>
                    <w:szCs w:val="21"/>
                  </w:rPr>
                </w:rPrChange>
              </w:rPr>
            </w:pPr>
            <w:r w:rsidRPr="00F94FEA">
              <w:rPr>
                <w:rStyle w:val="af6"/>
                <w:rFonts w:eastAsiaTheme="minorEastAsia"/>
                <w:rPrChange w:id="9153"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61C02068" w14:textId="77777777" w:rsidR="00D00BD6" w:rsidRPr="00F94FEA" w:rsidRDefault="00D00BD6">
            <w:pPr>
              <w:rPr>
                <w:rStyle w:val="af6"/>
                <w:rFonts w:eastAsiaTheme="minorEastAsia"/>
                <w:rPrChange w:id="9154" w:author="raye" w:date="2018-08-10T15:18:00Z">
                  <w:rPr>
                    <w:rFonts w:ascii="等线" w:eastAsia="等线" w:hAnsi="等线" w:cs="宋体"/>
                    <w:i/>
                    <w:kern w:val="0"/>
                    <w:szCs w:val="21"/>
                  </w:rPr>
                </w:rPrChange>
              </w:rPr>
            </w:pPr>
            <w:r w:rsidRPr="00F94FEA">
              <w:rPr>
                <w:rStyle w:val="af6"/>
                <w:rFonts w:eastAsiaTheme="minorEastAsia"/>
                <w:rPrChange w:id="9155" w:author="raye" w:date="2018-08-10T15:18:00Z">
                  <w:rPr>
                    <w:i/>
                    <w:sz w:val="24"/>
                    <w:szCs w:val="24"/>
                  </w:rPr>
                </w:rPrChange>
              </w:rPr>
              <w:t>Max255Text</w:t>
            </w:r>
          </w:p>
        </w:tc>
        <w:tc>
          <w:tcPr>
            <w:tcW w:w="1297" w:type="dxa"/>
            <w:vMerge w:val="restart"/>
            <w:tcBorders>
              <w:top w:val="single" w:sz="4" w:space="0" w:color="auto"/>
              <w:left w:val="single" w:sz="4" w:space="0" w:color="auto"/>
              <w:right w:val="single" w:sz="4" w:space="0" w:color="auto"/>
            </w:tcBorders>
          </w:tcPr>
          <w:p w14:paraId="22A818EA" w14:textId="77777777" w:rsidR="00D00BD6" w:rsidRPr="00F94FEA" w:rsidRDefault="00D00BD6">
            <w:pPr>
              <w:rPr>
                <w:rStyle w:val="af6"/>
                <w:rFonts w:eastAsiaTheme="minorEastAsia"/>
                <w:rPrChange w:id="9156" w:author="raye" w:date="2018-08-10T15:18:00Z">
                  <w:rPr>
                    <w:rFonts w:ascii="等线" w:eastAsia="等线" w:hAnsi="等线" w:cs="宋体"/>
                    <w:i/>
                    <w:kern w:val="0"/>
                    <w:szCs w:val="21"/>
                  </w:rPr>
                </w:rPrChange>
              </w:rPr>
            </w:pPr>
            <w:r w:rsidRPr="00F94FEA">
              <w:rPr>
                <w:rStyle w:val="af6"/>
                <w:rFonts w:eastAsiaTheme="minorEastAsia"/>
                <w:rPrChange w:id="9157" w:author="raye" w:date="2018-08-10T15:18:00Z">
                  <w:rPr>
                    <w:rFonts w:ascii="等线" w:eastAsia="等线" w:hAnsi="等线" w:cs="宋体"/>
                    <w:i/>
                    <w:kern w:val="0"/>
                    <w:szCs w:val="21"/>
                  </w:rPr>
                </w:rPrChange>
              </w:rPr>
              <w:t>Y</w:t>
            </w:r>
          </w:p>
        </w:tc>
        <w:tc>
          <w:tcPr>
            <w:tcW w:w="2380" w:type="dxa"/>
            <w:tcBorders>
              <w:top w:val="single" w:sz="4" w:space="0" w:color="auto"/>
              <w:left w:val="single" w:sz="4" w:space="0" w:color="auto"/>
              <w:bottom w:val="single" w:sz="4" w:space="0" w:color="auto"/>
              <w:right w:val="single" w:sz="4" w:space="0" w:color="auto"/>
            </w:tcBorders>
            <w:noWrap/>
          </w:tcPr>
          <w:p w14:paraId="25D08866" w14:textId="77777777" w:rsidR="00D00BD6" w:rsidRPr="00F94FEA" w:rsidRDefault="00D00BD6">
            <w:pPr>
              <w:rPr>
                <w:rStyle w:val="af6"/>
                <w:rFonts w:eastAsiaTheme="minorEastAsia"/>
                <w:rPrChange w:id="9158" w:author="raye" w:date="2018-08-10T15:18:00Z">
                  <w:rPr>
                    <w:rFonts w:ascii="等线" w:eastAsia="等线" w:hAnsi="等线" w:cs="宋体"/>
                    <w:i/>
                    <w:kern w:val="0"/>
                    <w:szCs w:val="21"/>
                  </w:rPr>
                </w:rPrChange>
              </w:rPr>
            </w:pPr>
            <w:r w:rsidRPr="00F94FEA">
              <w:rPr>
                <w:rStyle w:val="af6"/>
                <w:rFonts w:eastAsiaTheme="minorEastAsia"/>
                <w:rPrChange w:id="9159" w:author="raye" w:date="2018-08-10T15:18:00Z">
                  <w:rPr>
                    <w:rFonts w:ascii="等线" w:eastAsia="等线" w:hAnsi="等线" w:cs="宋体"/>
                    <w:i/>
                    <w:kern w:val="0"/>
                    <w:szCs w:val="21"/>
                  </w:rPr>
                </w:rPrChange>
              </w:rPr>
              <w:t xml:space="preserve"> </w:t>
            </w:r>
          </w:p>
        </w:tc>
      </w:tr>
      <w:tr w:rsidR="00D00BD6" w:rsidRPr="00F94FEA" w14:paraId="5FC0C200"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3CAD9AD9" w14:textId="77777777" w:rsidR="00D00BD6" w:rsidRPr="00F94FEA" w:rsidRDefault="00D00BD6">
            <w:pPr>
              <w:rPr>
                <w:rStyle w:val="af6"/>
                <w:rFonts w:eastAsiaTheme="minorEastAsia"/>
                <w:rPrChange w:id="9160" w:author="raye" w:date="2018-08-10T15:18:00Z">
                  <w:rPr>
                    <w:rFonts w:ascii="等线" w:eastAsia="等线" w:hAnsi="等线" w:cs="宋体"/>
                    <w:i/>
                    <w:kern w:val="0"/>
                    <w:szCs w:val="21"/>
                  </w:rPr>
                </w:rPrChange>
              </w:rPr>
            </w:pPr>
            <w:r w:rsidRPr="00F94FEA">
              <w:rPr>
                <w:rStyle w:val="af6"/>
                <w:rFonts w:eastAsiaTheme="minorEastAsia"/>
                <w:rPrChange w:id="9161" w:author="raye" w:date="2018-08-10T15:18:00Z">
                  <w:rPr>
                    <w:rFonts w:ascii="等线" w:eastAsia="等线" w:hAnsi="等线" w:cs="宋体"/>
                    <w:i/>
                    <w:kern w:val="0"/>
                    <w:szCs w:val="21"/>
                  </w:rPr>
                </w:rPrChange>
              </w:rPr>
              <w:lastRenderedPageBreak/>
              <w:t>Unit Price</w:t>
            </w:r>
          </w:p>
        </w:tc>
        <w:tc>
          <w:tcPr>
            <w:tcW w:w="1839" w:type="dxa"/>
            <w:tcBorders>
              <w:top w:val="single" w:sz="4" w:space="0" w:color="auto"/>
              <w:left w:val="single" w:sz="4" w:space="0" w:color="auto"/>
              <w:bottom w:val="single" w:sz="4" w:space="0" w:color="auto"/>
              <w:right w:val="single" w:sz="4" w:space="0" w:color="auto"/>
            </w:tcBorders>
          </w:tcPr>
          <w:p w14:paraId="6B1A5A42" w14:textId="77777777" w:rsidR="00D00BD6" w:rsidRPr="00F94FEA" w:rsidRDefault="00D00BD6">
            <w:pPr>
              <w:rPr>
                <w:rStyle w:val="af6"/>
                <w:rFonts w:eastAsiaTheme="minorEastAsia"/>
                <w:rPrChange w:id="9162" w:author="raye" w:date="2018-08-10T15:18:00Z">
                  <w:rPr>
                    <w:rFonts w:ascii="等线" w:eastAsia="等线" w:hAnsi="等线" w:cs="宋体"/>
                    <w:i/>
                    <w:kern w:val="0"/>
                    <w:szCs w:val="21"/>
                  </w:rPr>
                </w:rPrChange>
              </w:rPr>
            </w:pPr>
            <w:r w:rsidRPr="00F94FEA">
              <w:rPr>
                <w:rStyle w:val="af6"/>
                <w:rFonts w:eastAsiaTheme="minorEastAsia"/>
                <w:rPrChange w:id="9163"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6D05979A" w14:textId="77777777" w:rsidR="00D00BD6" w:rsidRPr="00F94FEA" w:rsidRDefault="00D00BD6">
            <w:pPr>
              <w:rPr>
                <w:rStyle w:val="af6"/>
                <w:rFonts w:eastAsiaTheme="minorEastAsia"/>
                <w:rPrChange w:id="9164" w:author="raye" w:date="2018-08-10T15:18:00Z">
                  <w:rPr>
                    <w:rFonts w:ascii="等线" w:eastAsia="等线" w:hAnsi="等线" w:cs="宋体"/>
                    <w:i/>
                    <w:kern w:val="0"/>
                    <w:szCs w:val="21"/>
                  </w:rPr>
                </w:rPrChange>
              </w:rPr>
            </w:pPr>
            <w:r w:rsidRPr="00F94FEA">
              <w:rPr>
                <w:rStyle w:val="af6"/>
                <w:rFonts w:eastAsiaTheme="minorEastAsia"/>
                <w:rPrChange w:id="9165" w:author="raye" w:date="2018-08-10T15:18:00Z">
                  <w:rPr>
                    <w:i/>
                    <w:sz w:val="24"/>
                    <w:szCs w:val="24"/>
                  </w:rPr>
                </w:rPrChange>
              </w:rPr>
              <w:t>15-digit value</w:t>
            </w:r>
          </w:p>
        </w:tc>
        <w:tc>
          <w:tcPr>
            <w:tcW w:w="1297" w:type="dxa"/>
            <w:vMerge/>
            <w:tcBorders>
              <w:left w:val="single" w:sz="4" w:space="0" w:color="auto"/>
              <w:right w:val="single" w:sz="4" w:space="0" w:color="auto"/>
            </w:tcBorders>
          </w:tcPr>
          <w:p w14:paraId="0A95D214" w14:textId="77777777" w:rsidR="00D00BD6" w:rsidRPr="00F94FEA" w:rsidRDefault="00D00BD6">
            <w:pPr>
              <w:rPr>
                <w:rStyle w:val="af6"/>
                <w:rFonts w:eastAsiaTheme="minorEastAsia"/>
                <w:rPrChange w:id="9166" w:author="raye" w:date="2018-08-10T15:18:00Z">
                  <w:rPr>
                    <w:rFonts w:ascii="等线" w:eastAsia="等线" w:hAnsi="等线" w:cs="宋体"/>
                    <w:i/>
                    <w:kern w:val="0"/>
                    <w:szCs w:val="21"/>
                  </w:rPr>
                </w:rPrChange>
              </w:rPr>
            </w:pPr>
          </w:p>
        </w:tc>
        <w:tc>
          <w:tcPr>
            <w:tcW w:w="2380" w:type="dxa"/>
            <w:tcBorders>
              <w:top w:val="single" w:sz="4" w:space="0" w:color="auto"/>
              <w:left w:val="single" w:sz="4" w:space="0" w:color="auto"/>
              <w:bottom w:val="single" w:sz="4" w:space="0" w:color="auto"/>
              <w:right w:val="single" w:sz="4" w:space="0" w:color="auto"/>
            </w:tcBorders>
            <w:noWrap/>
          </w:tcPr>
          <w:p w14:paraId="30A908BB" w14:textId="2E2BF72A" w:rsidR="00D00BD6" w:rsidRPr="00F94FEA" w:rsidRDefault="00D00BD6">
            <w:pPr>
              <w:rPr>
                <w:rStyle w:val="af6"/>
                <w:rFonts w:eastAsiaTheme="minorEastAsia"/>
                <w:rPrChange w:id="9167" w:author="raye" w:date="2018-08-10T15:18:00Z">
                  <w:rPr>
                    <w:rFonts w:ascii="等线" w:eastAsia="等线" w:hAnsi="等线" w:cs="宋体"/>
                    <w:i/>
                    <w:kern w:val="0"/>
                    <w:szCs w:val="21"/>
                  </w:rPr>
                </w:rPrChange>
              </w:rPr>
            </w:pPr>
            <w:r w:rsidRPr="00F94FEA">
              <w:rPr>
                <w:rStyle w:val="af6"/>
                <w:rFonts w:eastAsiaTheme="minorEastAsia"/>
                <w:rPrChange w:id="9168" w:author="raye" w:date="2018-08-10T15:18:00Z">
                  <w:rPr>
                    <w:rFonts w:ascii="等线" w:eastAsia="等线" w:hAnsi="等线" w:cs="宋体"/>
                    <w:i/>
                    <w:kern w:val="0"/>
                    <w:szCs w:val="21"/>
                  </w:rPr>
                </w:rPrChange>
              </w:rPr>
              <w:t>2 decimal points in price format. If not fill in the 2 digit number, the next form will automatically complete the digits.</w:t>
            </w:r>
          </w:p>
        </w:tc>
      </w:tr>
      <w:tr w:rsidR="00D00BD6" w:rsidRPr="00F94FEA" w14:paraId="2087548E"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00DF7290" w14:textId="77777777" w:rsidR="00D00BD6" w:rsidRPr="00F94FEA" w:rsidRDefault="00D00BD6">
            <w:pPr>
              <w:rPr>
                <w:rStyle w:val="af6"/>
                <w:rFonts w:eastAsiaTheme="minorEastAsia"/>
                <w:rPrChange w:id="9169" w:author="raye" w:date="2018-08-10T15:18:00Z">
                  <w:rPr>
                    <w:rFonts w:ascii="等线" w:eastAsia="等线" w:hAnsi="等线" w:cs="宋体"/>
                    <w:i/>
                    <w:kern w:val="0"/>
                    <w:szCs w:val="21"/>
                  </w:rPr>
                </w:rPrChange>
              </w:rPr>
            </w:pPr>
            <w:r w:rsidRPr="00F94FEA">
              <w:rPr>
                <w:rStyle w:val="af6"/>
                <w:rFonts w:eastAsiaTheme="minorEastAsia"/>
                <w:rPrChange w:id="9170" w:author="raye" w:date="2018-08-10T15:18:00Z">
                  <w:rPr>
                    <w:rFonts w:ascii="等线" w:eastAsia="等线" w:hAnsi="等线" w:cs="宋体"/>
                    <w:i/>
                    <w:kern w:val="0"/>
                    <w:szCs w:val="21"/>
                  </w:rPr>
                </w:rPrChange>
              </w:rPr>
              <w:lastRenderedPageBreak/>
              <w:t>Currency</w:t>
            </w:r>
          </w:p>
        </w:tc>
        <w:tc>
          <w:tcPr>
            <w:tcW w:w="1839" w:type="dxa"/>
            <w:tcBorders>
              <w:top w:val="single" w:sz="4" w:space="0" w:color="auto"/>
              <w:left w:val="single" w:sz="4" w:space="0" w:color="auto"/>
              <w:bottom w:val="single" w:sz="4" w:space="0" w:color="auto"/>
              <w:right w:val="single" w:sz="4" w:space="0" w:color="auto"/>
            </w:tcBorders>
          </w:tcPr>
          <w:p w14:paraId="173ABBC2" w14:textId="77777777" w:rsidR="00D00BD6" w:rsidRPr="00F94FEA" w:rsidRDefault="00D00BD6">
            <w:pPr>
              <w:rPr>
                <w:rStyle w:val="af6"/>
                <w:rFonts w:eastAsiaTheme="minorEastAsia"/>
                <w:rPrChange w:id="9171" w:author="raye" w:date="2018-08-10T15:18:00Z">
                  <w:rPr>
                    <w:rFonts w:ascii="等线" w:eastAsia="等线" w:hAnsi="等线" w:cs="宋体"/>
                    <w:i/>
                    <w:kern w:val="0"/>
                    <w:szCs w:val="21"/>
                  </w:rPr>
                </w:rPrChange>
              </w:rPr>
            </w:pPr>
            <w:r w:rsidRPr="00F94FEA">
              <w:rPr>
                <w:rStyle w:val="af6"/>
                <w:rFonts w:eastAsiaTheme="minorEastAsia"/>
                <w:rPrChange w:id="9172"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4341B2DB" w14:textId="77777777" w:rsidR="00D00BD6" w:rsidRPr="00F94FEA" w:rsidRDefault="00D00BD6">
            <w:pPr>
              <w:rPr>
                <w:rStyle w:val="af6"/>
                <w:rFonts w:eastAsiaTheme="minorEastAsia"/>
                <w:rPrChange w:id="9173" w:author="raye" w:date="2018-08-10T15:18:00Z">
                  <w:rPr>
                    <w:rFonts w:ascii="等线" w:eastAsia="等线" w:hAnsi="等线" w:cs="宋体"/>
                    <w:i/>
                    <w:kern w:val="0"/>
                    <w:szCs w:val="21"/>
                  </w:rPr>
                </w:rPrChange>
              </w:rPr>
            </w:pPr>
            <w:r w:rsidRPr="00F94FEA">
              <w:rPr>
                <w:rStyle w:val="af6"/>
                <w:rFonts w:eastAsiaTheme="minorEastAsia"/>
                <w:rPrChange w:id="9174" w:author="raye" w:date="2018-08-10T15:18:00Z">
                  <w:rPr>
                    <w:i/>
                    <w:sz w:val="24"/>
                    <w:szCs w:val="24"/>
                  </w:rPr>
                </w:rPrChange>
              </w:rPr>
              <w:t>Dropdown menu</w:t>
            </w:r>
          </w:p>
        </w:tc>
        <w:tc>
          <w:tcPr>
            <w:tcW w:w="1297" w:type="dxa"/>
            <w:vMerge/>
            <w:tcBorders>
              <w:left w:val="single" w:sz="4" w:space="0" w:color="auto"/>
              <w:right w:val="single" w:sz="4" w:space="0" w:color="auto"/>
            </w:tcBorders>
          </w:tcPr>
          <w:p w14:paraId="4A77556F" w14:textId="77777777" w:rsidR="00D00BD6" w:rsidRPr="00F94FEA" w:rsidRDefault="00D00BD6">
            <w:pPr>
              <w:rPr>
                <w:rStyle w:val="af6"/>
                <w:rFonts w:eastAsiaTheme="minorEastAsia"/>
                <w:rPrChange w:id="9175" w:author="raye" w:date="2018-08-10T15:18:00Z">
                  <w:rPr>
                    <w:rFonts w:ascii="等线" w:eastAsia="等线" w:hAnsi="等线" w:cs="宋体"/>
                    <w:i/>
                    <w:kern w:val="0"/>
                    <w:szCs w:val="21"/>
                  </w:rPr>
                </w:rPrChange>
              </w:rPr>
            </w:pPr>
          </w:p>
        </w:tc>
        <w:tc>
          <w:tcPr>
            <w:tcW w:w="2380" w:type="dxa"/>
            <w:tcBorders>
              <w:top w:val="single" w:sz="4" w:space="0" w:color="auto"/>
              <w:left w:val="single" w:sz="4" w:space="0" w:color="auto"/>
              <w:bottom w:val="single" w:sz="4" w:space="0" w:color="auto"/>
              <w:right w:val="single" w:sz="4" w:space="0" w:color="auto"/>
            </w:tcBorders>
            <w:noWrap/>
          </w:tcPr>
          <w:p w14:paraId="3ACE89C0" w14:textId="7CC50E13" w:rsidR="00D00BD6" w:rsidRPr="00F94FEA" w:rsidRDefault="00D00BD6">
            <w:pPr>
              <w:rPr>
                <w:rStyle w:val="af6"/>
                <w:rFonts w:eastAsiaTheme="minorEastAsia"/>
                <w:rPrChange w:id="9176" w:author="raye" w:date="2018-08-10T15:18:00Z">
                  <w:rPr>
                    <w:rFonts w:ascii="等线" w:eastAsia="等线" w:hAnsi="等线" w:cs="宋体"/>
                    <w:i/>
                    <w:kern w:val="0"/>
                    <w:szCs w:val="21"/>
                  </w:rPr>
                </w:rPrChange>
              </w:rPr>
            </w:pPr>
            <w:r w:rsidRPr="00F94FEA">
              <w:rPr>
                <w:rStyle w:val="af6"/>
                <w:rFonts w:eastAsiaTheme="minorEastAsia"/>
                <w:rPrChange w:id="9177" w:author="raye" w:date="2018-08-10T15:18:00Z">
                  <w:rPr>
                    <w:rFonts w:ascii="等线" w:eastAsia="等线" w:hAnsi="等线" w:cs="宋体"/>
                    <w:i/>
                    <w:kern w:val="0"/>
                    <w:szCs w:val="21"/>
                  </w:rPr>
                </w:rPrChange>
              </w:rPr>
              <w:t>Admin backend management, the unit with the highest weight will be the dafault</w:t>
            </w:r>
          </w:p>
        </w:tc>
      </w:tr>
      <w:tr w:rsidR="00D00BD6" w:rsidRPr="00F94FEA" w14:paraId="4C51E65F"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02C3A235" w14:textId="77777777" w:rsidR="00D00BD6" w:rsidRPr="00F94FEA" w:rsidRDefault="00D00BD6">
            <w:pPr>
              <w:rPr>
                <w:rStyle w:val="af6"/>
                <w:rFonts w:eastAsiaTheme="minorEastAsia"/>
                <w:rPrChange w:id="9178" w:author="raye" w:date="2018-08-10T15:18:00Z">
                  <w:rPr>
                    <w:rFonts w:ascii="等线" w:eastAsia="等线" w:hAnsi="等线" w:cs="宋体"/>
                    <w:i/>
                    <w:kern w:val="0"/>
                    <w:szCs w:val="21"/>
                  </w:rPr>
                </w:rPrChange>
              </w:rPr>
            </w:pPr>
            <w:r w:rsidRPr="00F94FEA">
              <w:rPr>
                <w:rStyle w:val="af6"/>
                <w:rFonts w:eastAsiaTheme="minorEastAsia"/>
                <w:rPrChange w:id="9179" w:author="raye" w:date="2018-08-10T15:18:00Z">
                  <w:rPr>
                    <w:rFonts w:ascii="等线" w:eastAsia="等线" w:hAnsi="等线" w:cs="宋体"/>
                    <w:i/>
                    <w:kern w:val="0"/>
                    <w:szCs w:val="21"/>
                  </w:rPr>
                </w:rPrChange>
              </w:rPr>
              <w:t>Type of Unit</w:t>
            </w:r>
          </w:p>
        </w:tc>
        <w:tc>
          <w:tcPr>
            <w:tcW w:w="1839" w:type="dxa"/>
            <w:tcBorders>
              <w:top w:val="single" w:sz="4" w:space="0" w:color="auto"/>
              <w:left w:val="single" w:sz="4" w:space="0" w:color="auto"/>
              <w:bottom w:val="single" w:sz="4" w:space="0" w:color="auto"/>
              <w:right w:val="single" w:sz="4" w:space="0" w:color="auto"/>
            </w:tcBorders>
          </w:tcPr>
          <w:p w14:paraId="26327DD5" w14:textId="77777777" w:rsidR="00D00BD6" w:rsidRPr="00F94FEA" w:rsidRDefault="00D00BD6">
            <w:pPr>
              <w:rPr>
                <w:rStyle w:val="af6"/>
                <w:rFonts w:eastAsiaTheme="minorEastAsia"/>
                <w:rPrChange w:id="9180" w:author="raye" w:date="2018-08-10T15:18:00Z">
                  <w:rPr>
                    <w:rFonts w:ascii="等线" w:eastAsia="等线" w:hAnsi="等线" w:cs="宋体"/>
                    <w:i/>
                    <w:kern w:val="0"/>
                    <w:szCs w:val="21"/>
                  </w:rPr>
                </w:rPrChange>
              </w:rPr>
            </w:pPr>
            <w:r w:rsidRPr="00F94FEA">
              <w:rPr>
                <w:rStyle w:val="af6"/>
                <w:rFonts w:eastAsiaTheme="minorEastAsia"/>
                <w:rPrChange w:id="9181"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7A121F28" w14:textId="77777777" w:rsidR="00D00BD6" w:rsidRPr="00F94FEA" w:rsidRDefault="00D00BD6">
            <w:pPr>
              <w:rPr>
                <w:rStyle w:val="af6"/>
                <w:rFonts w:eastAsiaTheme="minorEastAsia"/>
                <w:rPrChange w:id="9182" w:author="raye" w:date="2018-08-10T15:18:00Z">
                  <w:rPr>
                    <w:rFonts w:ascii="等线" w:eastAsia="等线" w:hAnsi="等线" w:cs="宋体"/>
                    <w:i/>
                    <w:kern w:val="0"/>
                    <w:szCs w:val="21"/>
                  </w:rPr>
                </w:rPrChange>
              </w:rPr>
            </w:pPr>
            <w:r w:rsidRPr="00F94FEA">
              <w:rPr>
                <w:rStyle w:val="af6"/>
                <w:rFonts w:eastAsiaTheme="minorEastAsia"/>
                <w:rPrChange w:id="9183" w:author="raye" w:date="2018-08-10T15:18:00Z">
                  <w:rPr>
                    <w:i/>
                    <w:sz w:val="24"/>
                    <w:szCs w:val="24"/>
                  </w:rPr>
                </w:rPrChange>
              </w:rPr>
              <w:t>Dropdown menu</w:t>
            </w:r>
          </w:p>
        </w:tc>
        <w:tc>
          <w:tcPr>
            <w:tcW w:w="1297" w:type="dxa"/>
            <w:vMerge/>
            <w:tcBorders>
              <w:left w:val="single" w:sz="4" w:space="0" w:color="auto"/>
              <w:bottom w:val="single" w:sz="4" w:space="0" w:color="auto"/>
              <w:right w:val="single" w:sz="4" w:space="0" w:color="auto"/>
            </w:tcBorders>
          </w:tcPr>
          <w:p w14:paraId="24423D04" w14:textId="77777777" w:rsidR="00D00BD6" w:rsidRPr="00F94FEA" w:rsidRDefault="00D00BD6">
            <w:pPr>
              <w:rPr>
                <w:rStyle w:val="af6"/>
                <w:rFonts w:eastAsiaTheme="minorEastAsia"/>
                <w:rPrChange w:id="9184" w:author="raye" w:date="2018-08-10T15:18:00Z">
                  <w:rPr>
                    <w:rFonts w:ascii="等线" w:eastAsia="等线" w:hAnsi="等线" w:cs="宋体"/>
                    <w:i/>
                    <w:kern w:val="0"/>
                    <w:szCs w:val="21"/>
                  </w:rPr>
                </w:rPrChange>
              </w:rPr>
            </w:pPr>
          </w:p>
        </w:tc>
        <w:tc>
          <w:tcPr>
            <w:tcW w:w="2380" w:type="dxa"/>
            <w:tcBorders>
              <w:top w:val="single" w:sz="4" w:space="0" w:color="auto"/>
              <w:left w:val="single" w:sz="4" w:space="0" w:color="auto"/>
              <w:bottom w:val="single" w:sz="4" w:space="0" w:color="auto"/>
              <w:right w:val="single" w:sz="4" w:space="0" w:color="auto"/>
            </w:tcBorders>
            <w:noWrap/>
          </w:tcPr>
          <w:p w14:paraId="1C2B831E" w14:textId="6B40DBA4" w:rsidR="00D00BD6" w:rsidRPr="00F94FEA" w:rsidRDefault="00D00BD6">
            <w:pPr>
              <w:rPr>
                <w:rStyle w:val="af6"/>
                <w:rFonts w:eastAsiaTheme="minorEastAsia"/>
                <w:rPrChange w:id="9185" w:author="raye" w:date="2018-08-10T15:18:00Z">
                  <w:rPr>
                    <w:rFonts w:ascii="等线" w:eastAsia="等线" w:hAnsi="等线" w:cs="宋体"/>
                    <w:i/>
                    <w:kern w:val="0"/>
                    <w:szCs w:val="21"/>
                  </w:rPr>
                </w:rPrChange>
              </w:rPr>
            </w:pPr>
            <w:r w:rsidRPr="00F94FEA">
              <w:rPr>
                <w:rStyle w:val="af6"/>
                <w:rFonts w:eastAsiaTheme="minorEastAsia"/>
                <w:rPrChange w:id="9186" w:author="raye" w:date="2018-08-10T15:18:00Z">
                  <w:rPr>
                    <w:rFonts w:ascii="等线" w:eastAsia="等线" w:hAnsi="等线" w:cs="宋体"/>
                    <w:i/>
                    <w:kern w:val="0"/>
                    <w:szCs w:val="21"/>
                  </w:rPr>
                </w:rPrChange>
              </w:rPr>
              <w:t>Admin backend management</w:t>
            </w:r>
          </w:p>
        </w:tc>
      </w:tr>
      <w:tr w:rsidR="00D00BD6" w:rsidRPr="00F94FEA" w14:paraId="30F2984A"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7CFFA77F" w14:textId="77777777" w:rsidR="00D00BD6" w:rsidRPr="00F94FEA" w:rsidRDefault="00D00BD6">
            <w:pPr>
              <w:rPr>
                <w:rStyle w:val="af6"/>
                <w:rFonts w:eastAsiaTheme="minorEastAsia"/>
                <w:rPrChange w:id="9187" w:author="raye" w:date="2018-08-10T15:18:00Z">
                  <w:rPr>
                    <w:rFonts w:ascii="等线" w:eastAsia="等线" w:hAnsi="等线" w:cs="宋体"/>
                    <w:i/>
                    <w:kern w:val="0"/>
                    <w:szCs w:val="21"/>
                  </w:rPr>
                </w:rPrChange>
              </w:rPr>
            </w:pPr>
            <w:r w:rsidRPr="00F94FEA">
              <w:rPr>
                <w:rStyle w:val="af6"/>
                <w:rFonts w:eastAsiaTheme="minorEastAsia"/>
                <w:rPrChange w:id="9188" w:author="raye" w:date="2018-08-10T15:18:00Z">
                  <w:rPr>
                    <w:rFonts w:ascii="等线" w:eastAsia="等线" w:hAnsi="等线" w:cs="宋体"/>
                    <w:i/>
                    <w:kern w:val="0"/>
                    <w:szCs w:val="21"/>
                  </w:rPr>
                </w:rPrChange>
              </w:rPr>
              <w:t>Applicant</w:t>
            </w:r>
          </w:p>
        </w:tc>
        <w:tc>
          <w:tcPr>
            <w:tcW w:w="1839" w:type="dxa"/>
            <w:tcBorders>
              <w:top w:val="single" w:sz="4" w:space="0" w:color="auto"/>
              <w:left w:val="single" w:sz="4" w:space="0" w:color="auto"/>
              <w:bottom w:val="single" w:sz="4" w:space="0" w:color="auto"/>
              <w:right w:val="single" w:sz="4" w:space="0" w:color="auto"/>
            </w:tcBorders>
          </w:tcPr>
          <w:p w14:paraId="76C99CEF" w14:textId="77777777" w:rsidR="00D00BD6" w:rsidRPr="00F94FEA" w:rsidRDefault="00D00BD6">
            <w:pPr>
              <w:rPr>
                <w:rStyle w:val="af6"/>
                <w:rFonts w:eastAsiaTheme="minorEastAsia"/>
                <w:rPrChange w:id="9189" w:author="raye" w:date="2018-08-10T15:18:00Z">
                  <w:rPr>
                    <w:rFonts w:ascii="等线" w:eastAsia="等线" w:hAnsi="等线" w:cs="宋体"/>
                    <w:i/>
                    <w:kern w:val="0"/>
                    <w:szCs w:val="21"/>
                  </w:rPr>
                </w:rPrChange>
              </w:rPr>
            </w:pPr>
            <w:r w:rsidRPr="00F94FEA">
              <w:rPr>
                <w:rStyle w:val="af6"/>
                <w:rFonts w:eastAsiaTheme="minorEastAsia"/>
                <w:rPrChange w:id="9190"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2F9668F2" w14:textId="77777777" w:rsidR="00D00BD6" w:rsidRPr="00F94FEA" w:rsidRDefault="00D00BD6">
            <w:pPr>
              <w:rPr>
                <w:rStyle w:val="af6"/>
                <w:rFonts w:eastAsiaTheme="minorEastAsia"/>
                <w:rPrChange w:id="9191" w:author="raye" w:date="2018-08-10T15:18:00Z">
                  <w:rPr>
                    <w:rFonts w:ascii="等线" w:eastAsia="等线" w:hAnsi="等线" w:cs="宋体"/>
                    <w:i/>
                    <w:kern w:val="0"/>
                    <w:szCs w:val="21"/>
                  </w:rPr>
                </w:rPrChange>
              </w:rPr>
            </w:pPr>
            <w:r w:rsidRPr="00F94FEA">
              <w:rPr>
                <w:rStyle w:val="af6"/>
                <w:rFonts w:eastAsiaTheme="minorEastAsia"/>
                <w:rPrChange w:id="9192" w:author="raye" w:date="2018-08-10T15:18:00Z">
                  <w:rPr>
                    <w:i/>
                    <w:sz w:val="24"/>
                    <w:szCs w:val="24"/>
                  </w:rPr>
                </w:rPrChange>
              </w:rPr>
              <w:t xml:space="preserve">100-digit characters </w:t>
            </w:r>
          </w:p>
        </w:tc>
        <w:tc>
          <w:tcPr>
            <w:tcW w:w="1297" w:type="dxa"/>
            <w:tcBorders>
              <w:top w:val="single" w:sz="4" w:space="0" w:color="auto"/>
              <w:left w:val="single" w:sz="4" w:space="0" w:color="auto"/>
              <w:bottom w:val="single" w:sz="4" w:space="0" w:color="auto"/>
              <w:right w:val="single" w:sz="4" w:space="0" w:color="auto"/>
            </w:tcBorders>
          </w:tcPr>
          <w:p w14:paraId="3844E9F3" w14:textId="77777777" w:rsidR="00D00BD6" w:rsidRPr="00F94FEA" w:rsidRDefault="00D00BD6">
            <w:pPr>
              <w:rPr>
                <w:rStyle w:val="af6"/>
                <w:rFonts w:eastAsiaTheme="minorEastAsia"/>
                <w:rPrChange w:id="9193" w:author="raye" w:date="2018-08-10T15:18:00Z">
                  <w:rPr>
                    <w:rFonts w:ascii="等线" w:eastAsia="等线" w:hAnsi="等线" w:cs="宋体"/>
                    <w:i/>
                    <w:kern w:val="0"/>
                    <w:szCs w:val="21"/>
                  </w:rPr>
                </w:rPrChange>
              </w:rPr>
            </w:pPr>
            <w:r w:rsidRPr="00F94FEA">
              <w:rPr>
                <w:rStyle w:val="af6"/>
                <w:rFonts w:eastAsiaTheme="minorEastAsia"/>
                <w:rPrChange w:id="9194" w:author="raye" w:date="2018-08-10T15:18:00Z">
                  <w:rPr>
                    <w:rFonts w:ascii="等线" w:eastAsia="等线" w:hAnsi="等线" w:cs="宋体"/>
                    <w:i/>
                    <w:kern w:val="0"/>
                    <w:szCs w:val="21"/>
                  </w:rPr>
                </w:rPrChange>
              </w:rPr>
              <w:t>N</w:t>
            </w:r>
          </w:p>
        </w:tc>
        <w:tc>
          <w:tcPr>
            <w:tcW w:w="2380" w:type="dxa"/>
            <w:tcBorders>
              <w:top w:val="single" w:sz="4" w:space="0" w:color="auto"/>
              <w:left w:val="single" w:sz="4" w:space="0" w:color="auto"/>
              <w:bottom w:val="single" w:sz="4" w:space="0" w:color="auto"/>
              <w:right w:val="single" w:sz="4" w:space="0" w:color="auto"/>
            </w:tcBorders>
            <w:noWrap/>
          </w:tcPr>
          <w:p w14:paraId="46CFE78B" w14:textId="77777777" w:rsidR="00D00BD6" w:rsidRPr="00F94FEA" w:rsidRDefault="00D00BD6">
            <w:pPr>
              <w:rPr>
                <w:rStyle w:val="af6"/>
                <w:rFonts w:eastAsiaTheme="minorEastAsia"/>
                <w:rPrChange w:id="9195" w:author="raye" w:date="2018-08-10T15:18:00Z">
                  <w:rPr>
                    <w:rFonts w:ascii="等线" w:eastAsia="等线" w:hAnsi="等线" w:cs="宋体"/>
                    <w:i/>
                    <w:kern w:val="0"/>
                    <w:szCs w:val="21"/>
                  </w:rPr>
                </w:rPrChange>
              </w:rPr>
            </w:pPr>
          </w:p>
        </w:tc>
      </w:tr>
      <w:tr w:rsidR="00D00BD6" w:rsidRPr="00F94FEA" w14:paraId="63323343"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65C90BB9" w14:textId="77777777" w:rsidR="00D00BD6" w:rsidRPr="00F94FEA" w:rsidRDefault="00D00BD6">
            <w:pPr>
              <w:rPr>
                <w:rStyle w:val="af6"/>
                <w:rFonts w:eastAsiaTheme="minorEastAsia"/>
                <w:rPrChange w:id="9196" w:author="raye" w:date="2018-08-10T15:18:00Z">
                  <w:rPr>
                    <w:rFonts w:ascii="等线" w:eastAsia="等线" w:hAnsi="等线" w:cs="宋体"/>
                    <w:i/>
                    <w:kern w:val="0"/>
                    <w:szCs w:val="21"/>
                  </w:rPr>
                </w:rPrChange>
              </w:rPr>
            </w:pPr>
            <w:r w:rsidRPr="00F94FEA">
              <w:rPr>
                <w:rStyle w:val="af6"/>
                <w:rFonts w:eastAsiaTheme="minorEastAsia"/>
                <w:rPrChange w:id="9197" w:author="raye" w:date="2018-08-10T15:18:00Z">
                  <w:rPr>
                    <w:rFonts w:ascii="等线" w:eastAsia="等线" w:hAnsi="等线" w:cs="宋体"/>
                    <w:i/>
                    <w:kern w:val="0"/>
                    <w:szCs w:val="21"/>
                  </w:rPr>
                </w:rPrChange>
              </w:rPr>
              <w:t>Beneficiary</w:t>
            </w:r>
          </w:p>
        </w:tc>
        <w:tc>
          <w:tcPr>
            <w:tcW w:w="1839" w:type="dxa"/>
            <w:tcBorders>
              <w:top w:val="single" w:sz="4" w:space="0" w:color="auto"/>
              <w:left w:val="single" w:sz="4" w:space="0" w:color="auto"/>
              <w:bottom w:val="single" w:sz="4" w:space="0" w:color="auto"/>
              <w:right w:val="single" w:sz="4" w:space="0" w:color="auto"/>
            </w:tcBorders>
          </w:tcPr>
          <w:p w14:paraId="6CD3A4ED" w14:textId="77777777" w:rsidR="00D00BD6" w:rsidRPr="00F94FEA" w:rsidRDefault="00D00BD6">
            <w:pPr>
              <w:rPr>
                <w:rStyle w:val="af6"/>
                <w:rFonts w:eastAsiaTheme="minorEastAsia"/>
                <w:rPrChange w:id="9198" w:author="raye" w:date="2018-08-10T15:18:00Z">
                  <w:rPr>
                    <w:rFonts w:ascii="等线" w:eastAsia="等线" w:hAnsi="等线" w:cs="宋体"/>
                    <w:i/>
                    <w:kern w:val="0"/>
                    <w:szCs w:val="21"/>
                  </w:rPr>
                </w:rPrChange>
              </w:rPr>
            </w:pPr>
            <w:r w:rsidRPr="00F94FEA">
              <w:rPr>
                <w:rStyle w:val="af6"/>
                <w:rFonts w:eastAsiaTheme="minorEastAsia"/>
                <w:rPrChange w:id="9199"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0E6B0772" w14:textId="77777777" w:rsidR="00D00BD6" w:rsidRPr="00F94FEA" w:rsidRDefault="00D00BD6">
            <w:pPr>
              <w:rPr>
                <w:rStyle w:val="af6"/>
                <w:rFonts w:eastAsiaTheme="minorEastAsia"/>
                <w:rPrChange w:id="9200" w:author="raye" w:date="2018-08-10T15:18:00Z">
                  <w:rPr>
                    <w:rFonts w:ascii="等线" w:eastAsia="等线" w:hAnsi="等线" w:cs="宋体"/>
                    <w:i/>
                    <w:kern w:val="0"/>
                    <w:szCs w:val="21"/>
                  </w:rPr>
                </w:rPrChange>
              </w:rPr>
            </w:pPr>
            <w:r w:rsidRPr="00F94FEA">
              <w:rPr>
                <w:rStyle w:val="af6"/>
                <w:rFonts w:eastAsiaTheme="minorEastAsia"/>
                <w:rPrChange w:id="9201" w:author="raye" w:date="2018-08-10T15:18:00Z">
                  <w:rPr>
                    <w:i/>
                    <w:sz w:val="24"/>
                    <w:szCs w:val="24"/>
                  </w:rPr>
                </w:rPrChange>
              </w:rPr>
              <w:t xml:space="preserve">100-digit characters </w:t>
            </w:r>
          </w:p>
        </w:tc>
        <w:tc>
          <w:tcPr>
            <w:tcW w:w="1297" w:type="dxa"/>
            <w:tcBorders>
              <w:top w:val="single" w:sz="4" w:space="0" w:color="auto"/>
              <w:left w:val="single" w:sz="4" w:space="0" w:color="auto"/>
              <w:bottom w:val="single" w:sz="4" w:space="0" w:color="auto"/>
              <w:right w:val="single" w:sz="4" w:space="0" w:color="auto"/>
            </w:tcBorders>
          </w:tcPr>
          <w:p w14:paraId="3B0950E5" w14:textId="77777777" w:rsidR="00D00BD6" w:rsidRPr="00F94FEA" w:rsidRDefault="00D00BD6">
            <w:pPr>
              <w:rPr>
                <w:rStyle w:val="af6"/>
                <w:rFonts w:eastAsiaTheme="minorEastAsia"/>
                <w:rPrChange w:id="9202" w:author="raye" w:date="2018-08-10T15:18:00Z">
                  <w:rPr>
                    <w:rFonts w:ascii="等线" w:eastAsia="等线" w:hAnsi="等线" w:cs="宋体"/>
                    <w:i/>
                    <w:kern w:val="0"/>
                    <w:szCs w:val="21"/>
                  </w:rPr>
                </w:rPrChange>
              </w:rPr>
            </w:pPr>
            <w:r w:rsidRPr="00F94FEA">
              <w:rPr>
                <w:rStyle w:val="af6"/>
                <w:rFonts w:eastAsiaTheme="minorEastAsia"/>
                <w:rPrChange w:id="9203" w:author="raye" w:date="2018-08-10T15:18:00Z">
                  <w:rPr>
                    <w:rFonts w:ascii="等线" w:eastAsia="等线" w:hAnsi="等线" w:cs="宋体"/>
                    <w:i/>
                    <w:kern w:val="0"/>
                    <w:szCs w:val="21"/>
                  </w:rPr>
                </w:rPrChange>
              </w:rPr>
              <w:t>N</w:t>
            </w:r>
          </w:p>
        </w:tc>
        <w:tc>
          <w:tcPr>
            <w:tcW w:w="2380" w:type="dxa"/>
            <w:tcBorders>
              <w:top w:val="single" w:sz="4" w:space="0" w:color="auto"/>
              <w:left w:val="single" w:sz="4" w:space="0" w:color="auto"/>
              <w:bottom w:val="single" w:sz="4" w:space="0" w:color="auto"/>
              <w:right w:val="single" w:sz="4" w:space="0" w:color="auto"/>
            </w:tcBorders>
            <w:noWrap/>
          </w:tcPr>
          <w:p w14:paraId="6F7128AC" w14:textId="77777777" w:rsidR="00D00BD6" w:rsidRPr="00F94FEA" w:rsidRDefault="00D00BD6">
            <w:pPr>
              <w:rPr>
                <w:rStyle w:val="af6"/>
                <w:rFonts w:eastAsiaTheme="minorEastAsia"/>
                <w:rPrChange w:id="9204" w:author="raye" w:date="2018-08-10T15:18:00Z">
                  <w:rPr>
                    <w:rFonts w:ascii="等线" w:eastAsia="等线" w:hAnsi="等线" w:cs="宋体"/>
                    <w:i/>
                    <w:kern w:val="0"/>
                    <w:szCs w:val="21"/>
                  </w:rPr>
                </w:rPrChange>
              </w:rPr>
            </w:pPr>
          </w:p>
        </w:tc>
      </w:tr>
      <w:tr w:rsidR="00D00BD6" w:rsidRPr="00F94FEA" w14:paraId="2DD741CF"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17E57705" w14:textId="77777777" w:rsidR="00D00BD6" w:rsidRPr="00F94FEA" w:rsidRDefault="00D00BD6">
            <w:pPr>
              <w:rPr>
                <w:rStyle w:val="af6"/>
                <w:rFonts w:eastAsiaTheme="minorEastAsia"/>
                <w:rPrChange w:id="9205" w:author="raye" w:date="2018-08-10T15:18:00Z">
                  <w:rPr>
                    <w:rFonts w:ascii="等线" w:eastAsia="等线" w:hAnsi="等线" w:cs="宋体"/>
                    <w:i/>
                    <w:kern w:val="0"/>
                    <w:szCs w:val="21"/>
                  </w:rPr>
                </w:rPrChange>
              </w:rPr>
            </w:pPr>
            <w:r w:rsidRPr="00F94FEA">
              <w:rPr>
                <w:rStyle w:val="af6"/>
                <w:rFonts w:eastAsiaTheme="minorEastAsia"/>
                <w:rPrChange w:id="9206" w:author="raye" w:date="2018-08-10T15:18:00Z">
                  <w:rPr>
                    <w:rFonts w:ascii="等线" w:eastAsia="等线" w:hAnsi="等线" w:cs="宋体"/>
                    <w:i/>
                    <w:kern w:val="0"/>
                    <w:szCs w:val="21"/>
                  </w:rPr>
                </w:rPrChange>
              </w:rPr>
              <w:t>End User</w:t>
            </w:r>
          </w:p>
        </w:tc>
        <w:tc>
          <w:tcPr>
            <w:tcW w:w="1839" w:type="dxa"/>
            <w:tcBorders>
              <w:top w:val="single" w:sz="4" w:space="0" w:color="auto"/>
              <w:left w:val="single" w:sz="4" w:space="0" w:color="auto"/>
              <w:bottom w:val="single" w:sz="4" w:space="0" w:color="auto"/>
              <w:right w:val="single" w:sz="4" w:space="0" w:color="auto"/>
            </w:tcBorders>
          </w:tcPr>
          <w:p w14:paraId="5913C0F3" w14:textId="77777777" w:rsidR="00D00BD6" w:rsidRPr="00F94FEA" w:rsidRDefault="00D00BD6">
            <w:pPr>
              <w:rPr>
                <w:rStyle w:val="af6"/>
                <w:rFonts w:eastAsiaTheme="minorEastAsia"/>
                <w:rPrChange w:id="9207" w:author="raye" w:date="2018-08-10T15:18:00Z">
                  <w:rPr>
                    <w:rFonts w:ascii="等线" w:eastAsia="等线" w:hAnsi="等线" w:cs="宋体"/>
                    <w:i/>
                    <w:kern w:val="0"/>
                    <w:szCs w:val="21"/>
                  </w:rPr>
                </w:rPrChange>
              </w:rPr>
            </w:pPr>
            <w:r w:rsidRPr="00F94FEA">
              <w:rPr>
                <w:rStyle w:val="af6"/>
                <w:rFonts w:eastAsiaTheme="minorEastAsia"/>
                <w:rPrChange w:id="9208"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65DE04B7" w14:textId="77777777" w:rsidR="00D00BD6" w:rsidRPr="00F94FEA" w:rsidRDefault="00D00BD6">
            <w:pPr>
              <w:rPr>
                <w:rStyle w:val="af6"/>
                <w:rFonts w:eastAsiaTheme="minorEastAsia"/>
                <w:rPrChange w:id="9209" w:author="raye" w:date="2018-08-10T15:18:00Z">
                  <w:rPr>
                    <w:rFonts w:ascii="等线" w:eastAsia="等线" w:hAnsi="等线" w:cs="宋体"/>
                    <w:i/>
                    <w:kern w:val="0"/>
                    <w:szCs w:val="21"/>
                  </w:rPr>
                </w:rPrChange>
              </w:rPr>
            </w:pPr>
            <w:r w:rsidRPr="00F94FEA">
              <w:rPr>
                <w:rStyle w:val="af6"/>
                <w:rFonts w:eastAsiaTheme="minorEastAsia"/>
                <w:rPrChange w:id="9210" w:author="raye" w:date="2018-08-10T15:18:00Z">
                  <w:rPr>
                    <w:i/>
                    <w:sz w:val="24"/>
                    <w:szCs w:val="24"/>
                  </w:rPr>
                </w:rPrChange>
              </w:rPr>
              <w:t xml:space="preserve">100-digit characters </w:t>
            </w:r>
          </w:p>
        </w:tc>
        <w:tc>
          <w:tcPr>
            <w:tcW w:w="1297" w:type="dxa"/>
            <w:tcBorders>
              <w:top w:val="single" w:sz="4" w:space="0" w:color="auto"/>
              <w:left w:val="single" w:sz="4" w:space="0" w:color="auto"/>
              <w:bottom w:val="single" w:sz="4" w:space="0" w:color="auto"/>
              <w:right w:val="single" w:sz="4" w:space="0" w:color="auto"/>
            </w:tcBorders>
          </w:tcPr>
          <w:p w14:paraId="1167C38A" w14:textId="77777777" w:rsidR="00D00BD6" w:rsidRPr="00F94FEA" w:rsidRDefault="00D00BD6">
            <w:pPr>
              <w:rPr>
                <w:rStyle w:val="af6"/>
                <w:rFonts w:eastAsiaTheme="minorEastAsia"/>
                <w:rPrChange w:id="9211" w:author="raye" w:date="2018-08-10T15:18:00Z">
                  <w:rPr>
                    <w:rFonts w:ascii="等线" w:eastAsia="等线" w:hAnsi="等线" w:cs="宋体"/>
                    <w:i/>
                    <w:kern w:val="0"/>
                    <w:szCs w:val="21"/>
                  </w:rPr>
                </w:rPrChange>
              </w:rPr>
            </w:pPr>
            <w:r w:rsidRPr="00F94FEA">
              <w:rPr>
                <w:rStyle w:val="af6"/>
                <w:rFonts w:eastAsiaTheme="minorEastAsia"/>
                <w:rPrChange w:id="9212" w:author="raye" w:date="2018-08-10T15:18:00Z">
                  <w:rPr>
                    <w:rFonts w:ascii="等线" w:eastAsia="等线" w:hAnsi="等线" w:cs="宋体"/>
                    <w:i/>
                    <w:kern w:val="0"/>
                    <w:szCs w:val="21"/>
                  </w:rPr>
                </w:rPrChange>
              </w:rPr>
              <w:t>Y</w:t>
            </w:r>
          </w:p>
        </w:tc>
        <w:tc>
          <w:tcPr>
            <w:tcW w:w="2380" w:type="dxa"/>
            <w:tcBorders>
              <w:top w:val="single" w:sz="4" w:space="0" w:color="auto"/>
              <w:left w:val="single" w:sz="4" w:space="0" w:color="auto"/>
              <w:bottom w:val="single" w:sz="4" w:space="0" w:color="auto"/>
              <w:right w:val="single" w:sz="4" w:space="0" w:color="auto"/>
            </w:tcBorders>
            <w:noWrap/>
          </w:tcPr>
          <w:p w14:paraId="54C53D8E" w14:textId="77777777" w:rsidR="00D00BD6" w:rsidRPr="00F94FEA" w:rsidRDefault="00D00BD6">
            <w:pPr>
              <w:rPr>
                <w:rStyle w:val="af6"/>
                <w:rFonts w:eastAsiaTheme="minorEastAsia"/>
                <w:rPrChange w:id="9213" w:author="raye" w:date="2018-08-10T15:18:00Z">
                  <w:rPr>
                    <w:rFonts w:ascii="等线" w:eastAsia="等线" w:hAnsi="等线" w:cs="宋体"/>
                    <w:i/>
                    <w:kern w:val="0"/>
                    <w:szCs w:val="21"/>
                  </w:rPr>
                </w:rPrChange>
              </w:rPr>
            </w:pPr>
          </w:p>
        </w:tc>
      </w:tr>
      <w:tr w:rsidR="00D00BD6" w:rsidRPr="00F94FEA" w14:paraId="4EA08B34"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36047825" w14:textId="77777777" w:rsidR="00D00BD6" w:rsidRPr="00F94FEA" w:rsidRDefault="00D00BD6">
            <w:pPr>
              <w:rPr>
                <w:rStyle w:val="af6"/>
                <w:rFonts w:eastAsiaTheme="minorEastAsia"/>
                <w:rPrChange w:id="9214" w:author="raye" w:date="2018-08-10T15:18:00Z">
                  <w:rPr>
                    <w:rFonts w:ascii="等线" w:eastAsia="等线" w:hAnsi="等线" w:cs="宋体"/>
                    <w:i/>
                    <w:kern w:val="0"/>
                    <w:szCs w:val="21"/>
                  </w:rPr>
                </w:rPrChange>
              </w:rPr>
            </w:pPr>
            <w:r w:rsidRPr="00F94FEA">
              <w:rPr>
                <w:rStyle w:val="af6"/>
                <w:rFonts w:eastAsiaTheme="minorEastAsia"/>
                <w:rPrChange w:id="9215" w:author="raye" w:date="2018-08-10T15:18:00Z">
                  <w:rPr>
                    <w:rFonts w:ascii="等线" w:eastAsia="等线" w:hAnsi="等线" w:cs="宋体"/>
                    <w:i/>
                    <w:kern w:val="0"/>
                    <w:szCs w:val="21"/>
                  </w:rPr>
                </w:rPrChange>
              </w:rPr>
              <w:t>LC Third Party</w:t>
            </w:r>
          </w:p>
        </w:tc>
        <w:tc>
          <w:tcPr>
            <w:tcW w:w="1839" w:type="dxa"/>
            <w:tcBorders>
              <w:top w:val="single" w:sz="4" w:space="0" w:color="auto"/>
              <w:left w:val="single" w:sz="4" w:space="0" w:color="auto"/>
              <w:bottom w:val="single" w:sz="4" w:space="0" w:color="auto"/>
              <w:right w:val="single" w:sz="4" w:space="0" w:color="auto"/>
            </w:tcBorders>
          </w:tcPr>
          <w:p w14:paraId="6481E407" w14:textId="77777777" w:rsidR="00D00BD6" w:rsidRPr="00F94FEA" w:rsidRDefault="00D00BD6">
            <w:pPr>
              <w:rPr>
                <w:rStyle w:val="af6"/>
                <w:rFonts w:eastAsiaTheme="minorEastAsia"/>
                <w:rPrChange w:id="9216" w:author="raye" w:date="2018-08-10T15:18:00Z">
                  <w:rPr>
                    <w:i/>
                    <w:sz w:val="24"/>
                    <w:szCs w:val="24"/>
                  </w:rPr>
                </w:rPrChange>
              </w:rPr>
            </w:pPr>
            <w:r w:rsidRPr="00F94FEA">
              <w:rPr>
                <w:rStyle w:val="af6"/>
                <w:rFonts w:eastAsiaTheme="minorEastAsia"/>
                <w:rPrChange w:id="9217" w:author="raye" w:date="2018-08-10T15:18:00Z">
                  <w:rPr>
                    <w:i/>
                    <w:sz w:val="24"/>
                    <w:szCs w:val="24"/>
                  </w:rPr>
                </w:rPrChange>
              </w:rPr>
              <w:t>optional</w:t>
            </w:r>
          </w:p>
        </w:tc>
        <w:tc>
          <w:tcPr>
            <w:tcW w:w="1839" w:type="dxa"/>
            <w:tcBorders>
              <w:top w:val="single" w:sz="4" w:space="0" w:color="auto"/>
              <w:left w:val="single" w:sz="4" w:space="0" w:color="auto"/>
              <w:bottom w:val="single" w:sz="4" w:space="0" w:color="auto"/>
              <w:right w:val="single" w:sz="4" w:space="0" w:color="auto"/>
            </w:tcBorders>
          </w:tcPr>
          <w:p w14:paraId="6615D069" w14:textId="77777777" w:rsidR="00D00BD6" w:rsidRPr="00F94FEA" w:rsidRDefault="00D00BD6">
            <w:pPr>
              <w:rPr>
                <w:rStyle w:val="af6"/>
                <w:rFonts w:eastAsiaTheme="minorEastAsia"/>
                <w:rPrChange w:id="9218" w:author="raye" w:date="2018-08-10T15:18:00Z">
                  <w:rPr>
                    <w:i/>
                    <w:sz w:val="24"/>
                    <w:szCs w:val="24"/>
                  </w:rPr>
                </w:rPrChange>
              </w:rPr>
            </w:pPr>
            <w:r w:rsidRPr="00F94FEA">
              <w:rPr>
                <w:rStyle w:val="af6"/>
                <w:rFonts w:eastAsiaTheme="minorEastAsia"/>
                <w:rPrChange w:id="9219" w:author="raye" w:date="2018-08-10T15:18:00Z">
                  <w:rPr>
                    <w:i/>
                    <w:sz w:val="24"/>
                    <w:szCs w:val="24"/>
                  </w:rPr>
                </w:rPrChange>
              </w:rPr>
              <w:t>100-digit characters</w:t>
            </w:r>
          </w:p>
        </w:tc>
        <w:tc>
          <w:tcPr>
            <w:tcW w:w="1297" w:type="dxa"/>
            <w:tcBorders>
              <w:top w:val="single" w:sz="4" w:space="0" w:color="auto"/>
              <w:left w:val="single" w:sz="4" w:space="0" w:color="auto"/>
              <w:bottom w:val="single" w:sz="4" w:space="0" w:color="auto"/>
              <w:right w:val="single" w:sz="4" w:space="0" w:color="auto"/>
            </w:tcBorders>
          </w:tcPr>
          <w:p w14:paraId="6DE92D40" w14:textId="77777777" w:rsidR="00D00BD6" w:rsidRPr="00F94FEA" w:rsidRDefault="00D00BD6">
            <w:pPr>
              <w:rPr>
                <w:rStyle w:val="af6"/>
                <w:rFonts w:eastAsiaTheme="minorEastAsia"/>
                <w:rPrChange w:id="9220" w:author="raye" w:date="2018-08-10T15:18:00Z">
                  <w:rPr>
                    <w:rFonts w:ascii="等线" w:eastAsia="等线" w:hAnsi="等线" w:cs="宋体"/>
                    <w:i/>
                    <w:kern w:val="0"/>
                    <w:szCs w:val="21"/>
                  </w:rPr>
                </w:rPrChange>
              </w:rPr>
            </w:pPr>
            <w:r w:rsidRPr="00F94FEA">
              <w:rPr>
                <w:rStyle w:val="af6"/>
                <w:rFonts w:eastAsiaTheme="minorEastAsia"/>
                <w:rPrChange w:id="9221" w:author="raye" w:date="2018-08-10T15:18:00Z">
                  <w:rPr>
                    <w:rFonts w:ascii="等线" w:eastAsia="等线" w:hAnsi="等线" w:cs="宋体"/>
                    <w:i/>
                    <w:kern w:val="0"/>
                    <w:szCs w:val="21"/>
                  </w:rPr>
                </w:rPrChange>
              </w:rPr>
              <w:t>Y</w:t>
            </w:r>
          </w:p>
        </w:tc>
        <w:tc>
          <w:tcPr>
            <w:tcW w:w="2380" w:type="dxa"/>
            <w:tcBorders>
              <w:top w:val="single" w:sz="4" w:space="0" w:color="auto"/>
              <w:left w:val="single" w:sz="4" w:space="0" w:color="auto"/>
              <w:bottom w:val="single" w:sz="4" w:space="0" w:color="auto"/>
              <w:right w:val="single" w:sz="4" w:space="0" w:color="auto"/>
            </w:tcBorders>
            <w:noWrap/>
          </w:tcPr>
          <w:p w14:paraId="2579D9AD" w14:textId="77777777" w:rsidR="00D00BD6" w:rsidRPr="00F94FEA" w:rsidRDefault="00D00BD6">
            <w:pPr>
              <w:rPr>
                <w:rStyle w:val="af6"/>
                <w:rFonts w:eastAsiaTheme="minorEastAsia"/>
                <w:rPrChange w:id="9222" w:author="raye" w:date="2018-08-10T15:18:00Z">
                  <w:rPr>
                    <w:rFonts w:ascii="等线" w:eastAsia="等线" w:hAnsi="等线" w:cs="宋体"/>
                    <w:i/>
                    <w:kern w:val="0"/>
                    <w:szCs w:val="21"/>
                  </w:rPr>
                </w:rPrChange>
              </w:rPr>
            </w:pPr>
          </w:p>
        </w:tc>
      </w:tr>
    </w:tbl>
    <w:p w14:paraId="00091D11" w14:textId="77777777" w:rsidR="00F334CA" w:rsidRPr="00F94FEA" w:rsidRDefault="00F334CA">
      <w:pPr>
        <w:rPr>
          <w:rStyle w:val="af6"/>
          <w:rFonts w:eastAsiaTheme="minorEastAsia"/>
          <w:rPrChange w:id="9223" w:author="raye" w:date="2018-08-10T15:18:00Z">
            <w:rPr>
              <w:rFonts w:ascii="Calibri" w:hAnsi="Calibri" w:cstheme="minorHAnsi"/>
              <w:b/>
              <w:sz w:val="36"/>
            </w:rPr>
          </w:rPrChange>
        </w:rPr>
        <w:pPrChange w:id="9224" w:author="raye" w:date="2018-08-10T15:18:00Z">
          <w:pPr>
            <w:widowControl/>
            <w:jc w:val="left"/>
          </w:pPr>
        </w:pPrChange>
      </w:pPr>
    </w:p>
    <w:p w14:paraId="78ACBA1D" w14:textId="6F1ED45E" w:rsidR="00F334CA" w:rsidRPr="00F94FEA" w:rsidRDefault="00502AEE">
      <w:pPr>
        <w:rPr>
          <w:rStyle w:val="af6"/>
          <w:rFonts w:eastAsiaTheme="minorEastAsia"/>
          <w:rPrChange w:id="9225" w:author="raye" w:date="2018-08-10T15:18:00Z">
            <w:rPr>
              <w:rFonts w:ascii="等线" w:eastAsia="等线" w:hAnsi="等线" w:cstheme="minorHAnsi"/>
              <w:szCs w:val="21"/>
            </w:rPr>
          </w:rPrChange>
        </w:rPr>
        <w:pPrChange w:id="9226" w:author="raye" w:date="2018-08-10T15:18:00Z">
          <w:pPr>
            <w:pStyle w:val="a0"/>
            <w:widowControl/>
            <w:numPr>
              <w:numId w:val="45"/>
            </w:numPr>
            <w:ind w:left="780" w:firstLineChars="0" w:hanging="360"/>
            <w:jc w:val="left"/>
          </w:pPr>
        </w:pPrChange>
      </w:pPr>
      <w:ins w:id="9227" w:author="raye" w:date="2018-08-10T15:19:00Z">
        <w:r>
          <w:rPr>
            <w:rStyle w:val="af6"/>
            <w:rFonts w:eastAsiaTheme="minorEastAsia"/>
          </w:rPr>
          <w:t>8.</w:t>
        </w:r>
      </w:ins>
      <w:r w:rsidR="00F334CA" w:rsidRPr="00F94FEA">
        <w:rPr>
          <w:rStyle w:val="af6"/>
          <w:rFonts w:eastAsiaTheme="minorEastAsia"/>
          <w:rPrChange w:id="9228" w:author="raye" w:date="2018-08-10T15:18:00Z">
            <w:rPr>
              <w:rFonts w:ascii="等线" w:eastAsia="等线" w:hAnsi="等线" w:cstheme="minorHAnsi"/>
              <w:szCs w:val="21"/>
            </w:rPr>
          </w:rPrChange>
        </w:rPr>
        <w:t xml:space="preserve">INSURANCE </w:t>
      </w:r>
    </w:p>
    <w:tbl>
      <w:tblPr>
        <w:tblW w:w="93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1269"/>
        <w:gridCol w:w="2427"/>
      </w:tblGrid>
      <w:tr w:rsidR="00F334CA" w:rsidRPr="00F94FEA" w14:paraId="2FFBD3F1"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0BDE31FF" w14:textId="77777777" w:rsidR="00F334CA" w:rsidRPr="00F94FEA" w:rsidRDefault="00F334CA">
            <w:pPr>
              <w:rPr>
                <w:rStyle w:val="af6"/>
                <w:rFonts w:eastAsiaTheme="minorEastAsia"/>
                <w:rPrChange w:id="9229" w:author="raye" w:date="2018-08-10T15:18:00Z">
                  <w:rPr>
                    <w:rFonts w:ascii="等线" w:eastAsia="等线" w:hAnsi="等线" w:cs="宋体"/>
                    <w:b/>
                    <w:bCs/>
                    <w:kern w:val="0"/>
                    <w:szCs w:val="21"/>
                  </w:rPr>
                </w:rPrChange>
              </w:rPr>
            </w:pPr>
            <w:r w:rsidRPr="00F94FEA">
              <w:rPr>
                <w:rStyle w:val="af6"/>
                <w:rFonts w:eastAsiaTheme="minorEastAsia"/>
                <w:rPrChange w:id="9230" w:author="raye" w:date="2018-08-10T15:18:00Z">
                  <w:rPr>
                    <w:i/>
                    <w:sz w:val="24"/>
                    <w:szCs w:val="24"/>
                  </w:rPr>
                </w:rPrChange>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7383655" w14:textId="77777777" w:rsidR="00F334CA" w:rsidRPr="00F94FEA" w:rsidRDefault="00F334CA">
            <w:pPr>
              <w:rPr>
                <w:rStyle w:val="af6"/>
                <w:rFonts w:eastAsiaTheme="minorEastAsia"/>
                <w:rPrChange w:id="9231" w:author="raye" w:date="2018-08-10T15:18:00Z">
                  <w:rPr>
                    <w:rFonts w:ascii="等线" w:eastAsia="等线" w:hAnsi="等线" w:cs="宋体"/>
                    <w:b/>
                    <w:bCs/>
                    <w:kern w:val="0"/>
                    <w:szCs w:val="21"/>
                  </w:rPr>
                </w:rPrChange>
              </w:rPr>
            </w:pPr>
            <w:r w:rsidRPr="00F94FEA">
              <w:rPr>
                <w:rStyle w:val="af6"/>
                <w:rFonts w:eastAsiaTheme="minorEastAsia"/>
                <w:rPrChange w:id="9232" w:author="raye" w:date="2018-08-10T15:18:00Z">
                  <w:rPr>
                    <w:i/>
                    <w:sz w:val="24"/>
                    <w:szCs w:val="24"/>
                  </w:rPr>
                </w:rPrChange>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2894D12" w14:textId="343EAB4E" w:rsidR="00F334CA" w:rsidRPr="00F94FEA" w:rsidRDefault="00F334CA">
            <w:pPr>
              <w:rPr>
                <w:rStyle w:val="af6"/>
                <w:rFonts w:eastAsiaTheme="minorEastAsia"/>
                <w:rPrChange w:id="9233" w:author="raye" w:date="2018-08-10T15:18:00Z">
                  <w:rPr>
                    <w:rFonts w:ascii="等线" w:eastAsia="等线" w:hAnsi="等线" w:cs="宋体"/>
                    <w:b/>
                    <w:bCs/>
                    <w:kern w:val="0"/>
                    <w:szCs w:val="21"/>
                  </w:rPr>
                </w:rPrChange>
              </w:rPr>
            </w:pPr>
            <w:r w:rsidRPr="00F94FEA">
              <w:rPr>
                <w:rStyle w:val="af6"/>
                <w:rFonts w:eastAsiaTheme="minorEastAsia"/>
                <w:rPrChange w:id="9234" w:author="raye" w:date="2018-08-10T15:18:00Z">
                  <w:rPr>
                    <w:i/>
                    <w:sz w:val="24"/>
                    <w:szCs w:val="24"/>
                  </w:rPr>
                </w:rPrChange>
              </w:rPr>
              <w:t>Type</w:t>
            </w:r>
          </w:p>
        </w:tc>
        <w:tc>
          <w:tcPr>
            <w:tcW w:w="12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C2737CF" w14:textId="77777777" w:rsidR="00F334CA" w:rsidRPr="00F94FEA" w:rsidRDefault="00F334CA">
            <w:pPr>
              <w:rPr>
                <w:rStyle w:val="af6"/>
                <w:rFonts w:eastAsiaTheme="minorEastAsia"/>
                <w:rPrChange w:id="9235" w:author="raye" w:date="2018-08-10T15:18:00Z">
                  <w:rPr>
                    <w:rFonts w:ascii="等线" w:eastAsia="等线" w:hAnsi="等线" w:cs="宋体"/>
                    <w:b/>
                    <w:bCs/>
                    <w:kern w:val="0"/>
                    <w:szCs w:val="21"/>
                  </w:rPr>
                </w:rPrChange>
              </w:rPr>
            </w:pPr>
            <w:r w:rsidRPr="00F94FEA">
              <w:rPr>
                <w:rStyle w:val="af6"/>
                <w:rFonts w:eastAsiaTheme="minorEastAsia"/>
                <w:rPrChange w:id="9236" w:author="raye" w:date="2018-08-10T15:18:00Z">
                  <w:rPr>
                    <w:rFonts w:ascii="等线" w:eastAsia="等线" w:hAnsi="等线" w:cs="宋体"/>
                    <w:bCs/>
                    <w:i/>
                    <w:kern w:val="0"/>
                    <w:szCs w:val="21"/>
                  </w:rPr>
                </w:rPrChange>
              </w:rPr>
              <w:t>Can Add</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43BFCBD7" w14:textId="77777777" w:rsidR="00F334CA" w:rsidRPr="00F94FEA" w:rsidRDefault="00F334CA">
            <w:pPr>
              <w:rPr>
                <w:rStyle w:val="af6"/>
                <w:rFonts w:eastAsiaTheme="minorEastAsia"/>
                <w:rPrChange w:id="9237" w:author="raye" w:date="2018-08-10T15:18:00Z">
                  <w:rPr>
                    <w:rFonts w:ascii="等线" w:eastAsia="等线" w:hAnsi="等线" w:cs="宋体"/>
                    <w:b/>
                    <w:bCs/>
                    <w:kern w:val="0"/>
                    <w:szCs w:val="21"/>
                  </w:rPr>
                </w:rPrChange>
              </w:rPr>
            </w:pPr>
            <w:r w:rsidRPr="00F94FEA">
              <w:rPr>
                <w:rStyle w:val="af6"/>
                <w:rFonts w:eastAsiaTheme="minorEastAsia"/>
                <w:rPrChange w:id="9238" w:author="raye" w:date="2018-08-10T15:18:00Z">
                  <w:rPr>
                    <w:i/>
                    <w:sz w:val="24"/>
                    <w:szCs w:val="24"/>
                  </w:rPr>
                </w:rPrChange>
              </w:rPr>
              <w:t>Remarks</w:t>
            </w:r>
          </w:p>
        </w:tc>
      </w:tr>
      <w:tr w:rsidR="00F334CA" w:rsidRPr="00F94FEA" w14:paraId="19736656"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6AFEA069" w14:textId="77777777" w:rsidR="00F334CA" w:rsidRPr="00F94FEA" w:rsidRDefault="00F334CA">
            <w:pPr>
              <w:rPr>
                <w:rStyle w:val="af6"/>
                <w:rFonts w:eastAsiaTheme="minorEastAsia"/>
                <w:rPrChange w:id="9239" w:author="raye" w:date="2018-08-10T15:18:00Z">
                  <w:rPr>
                    <w:rFonts w:ascii="等线" w:eastAsia="等线" w:hAnsi="等线" w:cs="宋体"/>
                    <w:kern w:val="0"/>
                    <w:szCs w:val="21"/>
                  </w:rPr>
                </w:rPrChange>
              </w:rPr>
            </w:pPr>
            <w:r w:rsidRPr="00F94FEA">
              <w:rPr>
                <w:rStyle w:val="af6"/>
                <w:rFonts w:eastAsiaTheme="minorEastAsia"/>
                <w:rPrChange w:id="9240" w:author="raye" w:date="2018-08-10T15:18:00Z">
                  <w:rPr>
                    <w:rFonts w:ascii="等线" w:eastAsia="等线" w:hAnsi="等线" w:cs="宋体"/>
                    <w:kern w:val="0"/>
                    <w:szCs w:val="21"/>
                  </w:rPr>
                </w:rPrChange>
              </w:rPr>
              <w:t>Insurance Company</w:t>
            </w:r>
          </w:p>
        </w:tc>
        <w:tc>
          <w:tcPr>
            <w:tcW w:w="1848" w:type="dxa"/>
            <w:tcBorders>
              <w:top w:val="single" w:sz="4" w:space="0" w:color="auto"/>
              <w:left w:val="single" w:sz="4" w:space="0" w:color="auto"/>
              <w:bottom w:val="single" w:sz="4" w:space="0" w:color="auto"/>
              <w:right w:val="single" w:sz="4" w:space="0" w:color="auto"/>
            </w:tcBorders>
          </w:tcPr>
          <w:p w14:paraId="455CD082" w14:textId="77777777" w:rsidR="00F334CA" w:rsidRPr="00F94FEA" w:rsidRDefault="00F334CA">
            <w:pPr>
              <w:rPr>
                <w:rStyle w:val="af6"/>
                <w:rFonts w:eastAsiaTheme="minorEastAsia"/>
                <w:rPrChange w:id="9241" w:author="raye" w:date="2018-08-10T15:18:00Z">
                  <w:rPr>
                    <w:rFonts w:ascii="等线" w:eastAsia="等线" w:hAnsi="等线" w:cs="宋体"/>
                    <w:kern w:val="0"/>
                    <w:szCs w:val="21"/>
                  </w:rPr>
                </w:rPrChange>
              </w:rPr>
            </w:pPr>
            <w:r w:rsidRPr="00F94FEA">
              <w:rPr>
                <w:rStyle w:val="af6"/>
                <w:rFonts w:eastAsiaTheme="minorEastAsia"/>
                <w:rPrChange w:id="9242" w:author="raye" w:date="2018-08-10T15:18: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tcPr>
          <w:p w14:paraId="14B7E884" w14:textId="77777777" w:rsidR="00F334CA" w:rsidRPr="00F94FEA" w:rsidRDefault="00F334CA">
            <w:pPr>
              <w:rPr>
                <w:rStyle w:val="af6"/>
                <w:rFonts w:eastAsiaTheme="minorEastAsia"/>
                <w:rPrChange w:id="9243" w:author="raye" w:date="2018-08-10T15:18:00Z">
                  <w:rPr>
                    <w:i/>
                    <w:sz w:val="24"/>
                    <w:szCs w:val="24"/>
                  </w:rPr>
                </w:rPrChange>
              </w:rPr>
            </w:pPr>
            <w:r w:rsidRPr="00F94FEA">
              <w:rPr>
                <w:rStyle w:val="af6"/>
                <w:rFonts w:eastAsiaTheme="minorEastAsia"/>
                <w:rPrChange w:id="9244" w:author="raye" w:date="2018-08-10T15:18:00Z">
                  <w:rPr>
                    <w:i/>
                    <w:sz w:val="24"/>
                    <w:szCs w:val="24"/>
                  </w:rPr>
                </w:rPrChange>
              </w:rPr>
              <w:t>Max255Text</w:t>
            </w:r>
          </w:p>
        </w:tc>
        <w:tc>
          <w:tcPr>
            <w:tcW w:w="1269" w:type="dxa"/>
            <w:tcBorders>
              <w:top w:val="single" w:sz="4" w:space="0" w:color="auto"/>
              <w:left w:val="single" w:sz="4" w:space="0" w:color="auto"/>
              <w:right w:val="single" w:sz="4" w:space="0" w:color="auto"/>
            </w:tcBorders>
          </w:tcPr>
          <w:p w14:paraId="6E5FC8E5" w14:textId="77777777" w:rsidR="00F334CA" w:rsidRPr="00F94FEA" w:rsidRDefault="00F334CA">
            <w:pPr>
              <w:rPr>
                <w:rStyle w:val="af6"/>
                <w:rFonts w:eastAsiaTheme="minorEastAsia"/>
                <w:rPrChange w:id="9245" w:author="raye" w:date="2018-08-10T15:18:00Z">
                  <w:rPr>
                    <w:rFonts w:ascii="等线" w:eastAsia="等线" w:hAnsi="等线" w:cs="宋体"/>
                    <w:kern w:val="0"/>
                    <w:szCs w:val="21"/>
                  </w:rPr>
                </w:rPrChange>
              </w:rPr>
            </w:pPr>
            <w:r w:rsidRPr="00F94FEA">
              <w:rPr>
                <w:rStyle w:val="af6"/>
                <w:rFonts w:eastAsiaTheme="minorEastAsia"/>
                <w:rPrChange w:id="9246" w:author="raye" w:date="2018-08-10T15:18:00Z">
                  <w:rPr>
                    <w:rFonts w:ascii="等线" w:eastAsia="等线" w:hAnsi="等线" w:cs="宋体"/>
                    <w:kern w:val="0"/>
                    <w:szCs w:val="21"/>
                  </w:rPr>
                </w:rPrChange>
              </w:rPr>
              <w:t>Y</w:t>
            </w:r>
          </w:p>
        </w:tc>
        <w:tc>
          <w:tcPr>
            <w:tcW w:w="2427" w:type="dxa"/>
            <w:tcBorders>
              <w:top w:val="single" w:sz="4" w:space="0" w:color="auto"/>
              <w:left w:val="single" w:sz="4" w:space="0" w:color="auto"/>
              <w:bottom w:val="single" w:sz="4" w:space="0" w:color="auto"/>
              <w:right w:val="single" w:sz="4" w:space="0" w:color="auto"/>
            </w:tcBorders>
            <w:noWrap/>
          </w:tcPr>
          <w:p w14:paraId="6BAAFB31" w14:textId="77777777" w:rsidR="00F334CA" w:rsidRPr="00F94FEA" w:rsidRDefault="00F334CA">
            <w:pPr>
              <w:rPr>
                <w:rStyle w:val="af6"/>
                <w:rFonts w:eastAsiaTheme="minorEastAsia"/>
                <w:rPrChange w:id="9247" w:author="raye" w:date="2018-08-10T15:18:00Z">
                  <w:rPr>
                    <w:rFonts w:ascii="等线" w:eastAsia="等线" w:hAnsi="等线" w:cs="宋体"/>
                    <w:kern w:val="0"/>
                    <w:szCs w:val="21"/>
                  </w:rPr>
                </w:rPrChange>
              </w:rPr>
            </w:pPr>
          </w:p>
        </w:tc>
      </w:tr>
      <w:tr w:rsidR="00F334CA" w:rsidRPr="00F94FEA" w14:paraId="24F8A750"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7B29BB7E" w14:textId="77777777" w:rsidR="00F334CA" w:rsidRPr="00F94FEA" w:rsidRDefault="00F334CA">
            <w:pPr>
              <w:rPr>
                <w:rStyle w:val="af6"/>
                <w:rFonts w:eastAsiaTheme="minorEastAsia"/>
                <w:rPrChange w:id="9248" w:author="raye" w:date="2018-08-10T15:18:00Z">
                  <w:rPr>
                    <w:rFonts w:ascii="等线" w:eastAsia="等线" w:hAnsi="等线" w:cs="宋体"/>
                    <w:kern w:val="0"/>
                    <w:szCs w:val="21"/>
                  </w:rPr>
                </w:rPrChange>
              </w:rPr>
            </w:pPr>
            <w:r w:rsidRPr="00F94FEA">
              <w:rPr>
                <w:rStyle w:val="af6"/>
                <w:rFonts w:eastAsiaTheme="minorEastAsia"/>
                <w:rPrChange w:id="9249" w:author="raye" w:date="2018-08-10T15:18:00Z">
                  <w:rPr>
                    <w:rFonts w:ascii="等线" w:eastAsia="等线" w:hAnsi="等线" w:cs="宋体"/>
                    <w:kern w:val="0"/>
                    <w:szCs w:val="21"/>
                  </w:rPr>
                </w:rPrChange>
              </w:rPr>
              <w:t>Insurance Issuing Agent</w:t>
            </w:r>
          </w:p>
        </w:tc>
        <w:tc>
          <w:tcPr>
            <w:tcW w:w="1848" w:type="dxa"/>
            <w:tcBorders>
              <w:top w:val="single" w:sz="4" w:space="0" w:color="auto"/>
              <w:left w:val="single" w:sz="4" w:space="0" w:color="auto"/>
              <w:bottom w:val="single" w:sz="4" w:space="0" w:color="auto"/>
              <w:right w:val="single" w:sz="4" w:space="0" w:color="auto"/>
            </w:tcBorders>
          </w:tcPr>
          <w:p w14:paraId="0B0AD134" w14:textId="77777777" w:rsidR="00F334CA" w:rsidRPr="00F94FEA" w:rsidRDefault="00F334CA">
            <w:pPr>
              <w:rPr>
                <w:rStyle w:val="af6"/>
                <w:rFonts w:eastAsiaTheme="minorEastAsia"/>
                <w:rPrChange w:id="9250" w:author="raye" w:date="2018-08-10T15:18:00Z">
                  <w:rPr>
                    <w:rFonts w:ascii="等线" w:eastAsia="等线" w:hAnsi="等线" w:cs="宋体"/>
                    <w:kern w:val="0"/>
                    <w:szCs w:val="21"/>
                  </w:rPr>
                </w:rPrChange>
              </w:rPr>
            </w:pPr>
            <w:r w:rsidRPr="00F94FEA">
              <w:rPr>
                <w:rStyle w:val="af6"/>
                <w:rFonts w:eastAsiaTheme="minorEastAsia"/>
                <w:rPrChange w:id="9251" w:author="raye" w:date="2018-08-10T15:18: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tcPr>
          <w:p w14:paraId="39087841" w14:textId="77777777" w:rsidR="00F334CA" w:rsidRPr="00F94FEA" w:rsidRDefault="00F334CA">
            <w:pPr>
              <w:rPr>
                <w:rStyle w:val="af6"/>
                <w:rFonts w:eastAsiaTheme="minorEastAsia"/>
                <w:rPrChange w:id="9252" w:author="raye" w:date="2018-08-10T15:18:00Z">
                  <w:rPr>
                    <w:rFonts w:ascii="等线" w:eastAsia="等线" w:hAnsi="等线" w:cs="宋体"/>
                    <w:kern w:val="0"/>
                    <w:szCs w:val="21"/>
                  </w:rPr>
                </w:rPrChange>
              </w:rPr>
            </w:pPr>
            <w:r w:rsidRPr="00F94FEA">
              <w:rPr>
                <w:rStyle w:val="af6"/>
                <w:rFonts w:eastAsiaTheme="minorEastAsia"/>
                <w:rPrChange w:id="9253" w:author="raye" w:date="2018-08-10T15:18:00Z">
                  <w:rPr>
                    <w:i/>
                    <w:sz w:val="24"/>
                    <w:szCs w:val="24"/>
                  </w:rPr>
                </w:rPrChange>
              </w:rPr>
              <w:t>100-digit characters</w:t>
            </w:r>
          </w:p>
        </w:tc>
        <w:tc>
          <w:tcPr>
            <w:tcW w:w="1269" w:type="dxa"/>
            <w:tcBorders>
              <w:left w:val="single" w:sz="4" w:space="0" w:color="auto"/>
              <w:right w:val="single" w:sz="4" w:space="0" w:color="auto"/>
            </w:tcBorders>
          </w:tcPr>
          <w:p w14:paraId="14FA3094" w14:textId="77777777" w:rsidR="00F334CA" w:rsidRPr="00F94FEA" w:rsidRDefault="00F334CA">
            <w:pPr>
              <w:rPr>
                <w:rStyle w:val="af6"/>
                <w:rFonts w:eastAsiaTheme="minorEastAsia"/>
                <w:rPrChange w:id="9254" w:author="raye" w:date="2018-08-10T15:18:00Z">
                  <w:rPr>
                    <w:rFonts w:ascii="等线" w:eastAsia="等线" w:hAnsi="等线" w:cs="宋体"/>
                    <w:kern w:val="0"/>
                    <w:szCs w:val="21"/>
                  </w:rPr>
                </w:rPrChange>
              </w:rPr>
            </w:pPr>
            <w:r w:rsidRPr="00F94FEA">
              <w:rPr>
                <w:rStyle w:val="af6"/>
                <w:rFonts w:eastAsiaTheme="minorEastAsia"/>
                <w:rPrChange w:id="9255" w:author="raye" w:date="2018-08-10T15:18:00Z">
                  <w:rPr>
                    <w:rFonts w:ascii="等线" w:eastAsia="等线" w:hAnsi="等线" w:cs="宋体"/>
                    <w:kern w:val="0"/>
                    <w:szCs w:val="21"/>
                  </w:rPr>
                </w:rPrChange>
              </w:rPr>
              <w:t>Y</w:t>
            </w:r>
          </w:p>
        </w:tc>
        <w:tc>
          <w:tcPr>
            <w:tcW w:w="2427" w:type="dxa"/>
            <w:tcBorders>
              <w:top w:val="single" w:sz="4" w:space="0" w:color="auto"/>
              <w:left w:val="single" w:sz="4" w:space="0" w:color="auto"/>
              <w:bottom w:val="single" w:sz="4" w:space="0" w:color="auto"/>
              <w:right w:val="single" w:sz="4" w:space="0" w:color="auto"/>
            </w:tcBorders>
            <w:noWrap/>
          </w:tcPr>
          <w:p w14:paraId="5D2664DF" w14:textId="77777777" w:rsidR="00F334CA" w:rsidRPr="00F94FEA" w:rsidRDefault="00F334CA">
            <w:pPr>
              <w:rPr>
                <w:rStyle w:val="af6"/>
                <w:rFonts w:eastAsiaTheme="minorEastAsia"/>
                <w:rPrChange w:id="9256" w:author="raye" w:date="2018-08-10T15:18:00Z">
                  <w:rPr>
                    <w:rFonts w:ascii="等线" w:eastAsia="等线" w:hAnsi="等线" w:cs="宋体"/>
                    <w:kern w:val="0"/>
                    <w:szCs w:val="21"/>
                  </w:rPr>
                </w:rPrChange>
              </w:rPr>
            </w:pPr>
          </w:p>
        </w:tc>
      </w:tr>
      <w:tr w:rsidR="00F334CA" w:rsidRPr="00F94FEA" w14:paraId="36D0537E"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72377BE8" w14:textId="77777777" w:rsidR="00F334CA" w:rsidRPr="00F94FEA" w:rsidRDefault="00F334CA">
            <w:pPr>
              <w:rPr>
                <w:rStyle w:val="af6"/>
                <w:rFonts w:eastAsiaTheme="minorEastAsia"/>
                <w:rPrChange w:id="9257" w:author="raye" w:date="2018-08-10T15:18:00Z">
                  <w:rPr>
                    <w:rFonts w:ascii="等线" w:eastAsia="等线" w:hAnsi="等线" w:cs="宋体"/>
                    <w:kern w:val="0"/>
                    <w:szCs w:val="21"/>
                  </w:rPr>
                </w:rPrChange>
              </w:rPr>
            </w:pPr>
            <w:r w:rsidRPr="00F94FEA">
              <w:rPr>
                <w:rStyle w:val="af6"/>
                <w:rFonts w:eastAsiaTheme="minorEastAsia"/>
                <w:rPrChange w:id="9258" w:author="raye" w:date="2018-08-10T15:18:00Z">
                  <w:rPr>
                    <w:rFonts w:ascii="等线" w:eastAsia="等线" w:hAnsi="等线" w:cs="宋体"/>
                    <w:kern w:val="0"/>
                    <w:szCs w:val="21"/>
                  </w:rPr>
                </w:rPrChange>
              </w:rPr>
              <w:t>Insurance Third Party</w:t>
            </w:r>
          </w:p>
        </w:tc>
        <w:tc>
          <w:tcPr>
            <w:tcW w:w="1848" w:type="dxa"/>
            <w:tcBorders>
              <w:top w:val="single" w:sz="4" w:space="0" w:color="auto"/>
              <w:left w:val="single" w:sz="4" w:space="0" w:color="auto"/>
              <w:bottom w:val="single" w:sz="4" w:space="0" w:color="auto"/>
              <w:right w:val="single" w:sz="4" w:space="0" w:color="auto"/>
            </w:tcBorders>
          </w:tcPr>
          <w:p w14:paraId="559956EF" w14:textId="77777777" w:rsidR="00F334CA" w:rsidRPr="00F94FEA" w:rsidRDefault="00F334CA">
            <w:pPr>
              <w:rPr>
                <w:rStyle w:val="af6"/>
                <w:rFonts w:eastAsiaTheme="minorEastAsia"/>
                <w:rPrChange w:id="9259" w:author="raye" w:date="2018-08-10T15:18:00Z">
                  <w:rPr>
                    <w:i/>
                    <w:sz w:val="24"/>
                    <w:szCs w:val="24"/>
                  </w:rPr>
                </w:rPrChange>
              </w:rPr>
            </w:pPr>
            <w:r w:rsidRPr="00F94FEA">
              <w:rPr>
                <w:rStyle w:val="af6"/>
                <w:rFonts w:eastAsiaTheme="minorEastAsia"/>
                <w:rPrChange w:id="9260"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76A8FF24" w14:textId="77777777" w:rsidR="00F334CA" w:rsidRPr="00F94FEA" w:rsidRDefault="00F334CA">
            <w:pPr>
              <w:rPr>
                <w:rStyle w:val="af6"/>
                <w:rFonts w:eastAsiaTheme="minorEastAsia"/>
                <w:rPrChange w:id="9261" w:author="raye" w:date="2018-08-10T15:18:00Z">
                  <w:rPr>
                    <w:i/>
                    <w:sz w:val="24"/>
                    <w:szCs w:val="24"/>
                  </w:rPr>
                </w:rPrChange>
              </w:rPr>
            </w:pPr>
            <w:r w:rsidRPr="00F94FEA">
              <w:rPr>
                <w:rStyle w:val="af6"/>
                <w:rFonts w:eastAsiaTheme="minorEastAsia"/>
                <w:rPrChange w:id="9262" w:author="raye" w:date="2018-08-10T15:18:00Z">
                  <w:rPr>
                    <w:i/>
                    <w:sz w:val="24"/>
                    <w:szCs w:val="24"/>
                  </w:rPr>
                </w:rPrChange>
              </w:rPr>
              <w:t>100-digit characters</w:t>
            </w:r>
          </w:p>
        </w:tc>
        <w:tc>
          <w:tcPr>
            <w:tcW w:w="1269" w:type="dxa"/>
            <w:tcBorders>
              <w:left w:val="single" w:sz="4" w:space="0" w:color="auto"/>
              <w:right w:val="single" w:sz="4" w:space="0" w:color="auto"/>
            </w:tcBorders>
          </w:tcPr>
          <w:p w14:paraId="4C50ECA2" w14:textId="77777777" w:rsidR="00F334CA" w:rsidRPr="00F94FEA" w:rsidRDefault="00F334CA">
            <w:pPr>
              <w:rPr>
                <w:rStyle w:val="af6"/>
                <w:rFonts w:eastAsiaTheme="minorEastAsia"/>
                <w:rPrChange w:id="9263" w:author="raye" w:date="2018-08-10T15:18:00Z">
                  <w:rPr>
                    <w:rFonts w:ascii="等线" w:eastAsia="等线" w:hAnsi="等线" w:cs="宋体"/>
                    <w:kern w:val="0"/>
                    <w:szCs w:val="21"/>
                  </w:rPr>
                </w:rPrChange>
              </w:rPr>
            </w:pPr>
            <w:r w:rsidRPr="00F94FEA">
              <w:rPr>
                <w:rStyle w:val="af6"/>
                <w:rFonts w:eastAsiaTheme="minorEastAsia"/>
                <w:rPrChange w:id="9264" w:author="raye" w:date="2018-08-10T15:18:00Z">
                  <w:rPr>
                    <w:rFonts w:ascii="等线" w:eastAsia="等线" w:hAnsi="等线" w:cs="宋体"/>
                    <w:kern w:val="0"/>
                    <w:szCs w:val="21"/>
                  </w:rPr>
                </w:rPrChange>
              </w:rPr>
              <w:t>Y</w:t>
            </w:r>
          </w:p>
        </w:tc>
        <w:tc>
          <w:tcPr>
            <w:tcW w:w="2427" w:type="dxa"/>
            <w:tcBorders>
              <w:top w:val="single" w:sz="4" w:space="0" w:color="auto"/>
              <w:left w:val="single" w:sz="4" w:space="0" w:color="auto"/>
              <w:bottom w:val="single" w:sz="4" w:space="0" w:color="auto"/>
              <w:right w:val="single" w:sz="4" w:space="0" w:color="auto"/>
            </w:tcBorders>
            <w:noWrap/>
          </w:tcPr>
          <w:p w14:paraId="5792D3B3" w14:textId="77777777" w:rsidR="00F334CA" w:rsidRPr="00F94FEA" w:rsidRDefault="00F334CA">
            <w:pPr>
              <w:rPr>
                <w:rStyle w:val="af6"/>
                <w:rFonts w:eastAsiaTheme="minorEastAsia"/>
                <w:rPrChange w:id="9265" w:author="raye" w:date="2018-08-10T15:18:00Z">
                  <w:rPr>
                    <w:rFonts w:ascii="等线" w:eastAsia="等线" w:hAnsi="等线" w:cs="宋体"/>
                    <w:kern w:val="0"/>
                    <w:szCs w:val="21"/>
                  </w:rPr>
                </w:rPrChange>
              </w:rPr>
            </w:pPr>
          </w:p>
        </w:tc>
      </w:tr>
    </w:tbl>
    <w:p w14:paraId="711FDDF7" w14:textId="77777777" w:rsidR="00F334CA" w:rsidRPr="00F94FEA" w:rsidRDefault="00F334CA">
      <w:pPr>
        <w:rPr>
          <w:rStyle w:val="af6"/>
          <w:rFonts w:eastAsiaTheme="minorEastAsia"/>
          <w:rPrChange w:id="9266" w:author="raye" w:date="2018-08-10T15:18:00Z">
            <w:rPr>
              <w:rFonts w:ascii="Calibri" w:hAnsi="Calibri" w:cstheme="minorHAnsi"/>
              <w:b/>
              <w:sz w:val="36"/>
            </w:rPr>
          </w:rPrChange>
        </w:rPr>
        <w:pPrChange w:id="9267" w:author="raye" w:date="2018-08-10T15:18:00Z">
          <w:pPr>
            <w:widowControl/>
            <w:jc w:val="left"/>
          </w:pPr>
        </w:pPrChange>
      </w:pPr>
    </w:p>
    <w:p w14:paraId="6E933AB9" w14:textId="77777777" w:rsidR="00F334CA" w:rsidRPr="00F94FEA" w:rsidRDefault="00F334CA">
      <w:pPr>
        <w:rPr>
          <w:rStyle w:val="af6"/>
          <w:rFonts w:eastAsiaTheme="minorEastAsia"/>
          <w:rPrChange w:id="9268" w:author="raye" w:date="2018-08-10T15:18:00Z">
            <w:rPr>
              <w:rFonts w:ascii="Calibri" w:hAnsi="Calibri" w:cstheme="minorHAnsi"/>
              <w:b/>
              <w:sz w:val="36"/>
            </w:rPr>
          </w:rPrChange>
        </w:rPr>
        <w:pPrChange w:id="9269" w:author="raye" w:date="2018-08-10T15:18:00Z">
          <w:pPr>
            <w:widowControl/>
            <w:jc w:val="left"/>
          </w:pPr>
        </w:pPrChange>
      </w:pPr>
    </w:p>
    <w:p w14:paraId="2140BDED" w14:textId="025E946B" w:rsidR="00F334CA" w:rsidRPr="00F94FEA" w:rsidRDefault="00502AEE">
      <w:pPr>
        <w:rPr>
          <w:rStyle w:val="af6"/>
          <w:rFonts w:eastAsiaTheme="minorEastAsia"/>
          <w:rPrChange w:id="9270" w:author="raye" w:date="2018-08-10T15:18:00Z">
            <w:rPr>
              <w:rFonts w:ascii="等线" w:eastAsia="等线" w:hAnsi="等线" w:cstheme="minorHAnsi"/>
              <w:szCs w:val="21"/>
            </w:rPr>
          </w:rPrChange>
        </w:rPr>
        <w:pPrChange w:id="9271" w:author="raye" w:date="2018-08-10T15:18:00Z">
          <w:pPr>
            <w:pStyle w:val="a0"/>
            <w:widowControl/>
            <w:numPr>
              <w:numId w:val="45"/>
            </w:numPr>
            <w:ind w:left="780" w:firstLineChars="0" w:hanging="360"/>
            <w:jc w:val="left"/>
          </w:pPr>
        </w:pPrChange>
      </w:pPr>
      <w:ins w:id="9272" w:author="raye" w:date="2018-08-10T15:19:00Z">
        <w:r>
          <w:rPr>
            <w:rStyle w:val="af6"/>
            <w:rFonts w:eastAsiaTheme="minorEastAsia"/>
          </w:rPr>
          <w:t>9.</w:t>
        </w:r>
      </w:ins>
      <w:r w:rsidR="00F334CA" w:rsidRPr="00F94FEA">
        <w:rPr>
          <w:rStyle w:val="af6"/>
          <w:rFonts w:eastAsiaTheme="minorEastAsia"/>
          <w:rPrChange w:id="9273" w:author="raye" w:date="2018-08-10T15:18:00Z">
            <w:rPr>
              <w:rFonts w:ascii="等线" w:eastAsia="等线" w:hAnsi="等线" w:cstheme="minorHAnsi"/>
              <w:szCs w:val="21"/>
            </w:rPr>
          </w:rPrChange>
        </w:rPr>
        <w:t xml:space="preserve">AIRWAYBILL </w:t>
      </w:r>
    </w:p>
    <w:tbl>
      <w:tblPr>
        <w:tblW w:w="928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1"/>
        <w:gridCol w:w="1830"/>
        <w:gridCol w:w="1830"/>
        <w:gridCol w:w="1324"/>
        <w:gridCol w:w="2336"/>
      </w:tblGrid>
      <w:tr w:rsidR="00F334CA" w:rsidRPr="00F94FEA" w14:paraId="6A649B45"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0EB832DF" w14:textId="77777777" w:rsidR="00F334CA" w:rsidRPr="00F94FEA" w:rsidRDefault="00F334CA">
            <w:pPr>
              <w:rPr>
                <w:rStyle w:val="af6"/>
                <w:rFonts w:eastAsiaTheme="minorEastAsia"/>
                <w:rPrChange w:id="9274" w:author="raye" w:date="2018-08-10T15:18:00Z">
                  <w:rPr>
                    <w:rFonts w:eastAsia="等线" w:cstheme="minorHAnsi"/>
                    <w:bCs/>
                    <w:kern w:val="0"/>
                    <w:sz w:val="24"/>
                    <w:szCs w:val="24"/>
                  </w:rPr>
                </w:rPrChange>
              </w:rPr>
            </w:pPr>
            <w:r w:rsidRPr="00F94FEA">
              <w:rPr>
                <w:rStyle w:val="af6"/>
                <w:rFonts w:eastAsiaTheme="minorEastAsia"/>
                <w:rPrChange w:id="9275" w:author="raye" w:date="2018-08-10T15:18:00Z">
                  <w:rPr>
                    <w:i/>
                    <w:sz w:val="24"/>
                    <w:szCs w:val="24"/>
                  </w:rPr>
                </w:rPrChange>
              </w:rPr>
              <w:t>Name of element</w:t>
            </w:r>
          </w:p>
        </w:tc>
        <w:tc>
          <w:tcPr>
            <w:tcW w:w="18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BE68035" w14:textId="77777777" w:rsidR="00F334CA" w:rsidRPr="00F94FEA" w:rsidRDefault="00F334CA">
            <w:pPr>
              <w:rPr>
                <w:rStyle w:val="af6"/>
                <w:rFonts w:eastAsiaTheme="minorEastAsia"/>
                <w:rPrChange w:id="9276" w:author="raye" w:date="2018-08-10T15:18:00Z">
                  <w:rPr>
                    <w:rFonts w:eastAsia="等线" w:cstheme="minorHAnsi"/>
                    <w:bCs/>
                    <w:kern w:val="0"/>
                    <w:sz w:val="24"/>
                    <w:szCs w:val="24"/>
                  </w:rPr>
                </w:rPrChange>
              </w:rPr>
            </w:pPr>
            <w:r w:rsidRPr="00F94FEA">
              <w:rPr>
                <w:rStyle w:val="af6"/>
                <w:rFonts w:eastAsiaTheme="minorEastAsia"/>
                <w:rPrChange w:id="9277" w:author="raye" w:date="2018-08-10T15:18:00Z">
                  <w:rPr>
                    <w:i/>
                    <w:sz w:val="24"/>
                    <w:szCs w:val="24"/>
                  </w:rPr>
                </w:rPrChange>
              </w:rPr>
              <w:t>Required/optional</w:t>
            </w:r>
          </w:p>
        </w:tc>
        <w:tc>
          <w:tcPr>
            <w:tcW w:w="18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4D12D6C" w14:textId="748E44CB" w:rsidR="00F334CA" w:rsidRPr="00F94FEA" w:rsidRDefault="00F334CA">
            <w:pPr>
              <w:rPr>
                <w:rStyle w:val="af6"/>
                <w:rFonts w:eastAsiaTheme="minorEastAsia"/>
                <w:rPrChange w:id="9278" w:author="raye" w:date="2018-08-10T15:18:00Z">
                  <w:rPr>
                    <w:rFonts w:eastAsia="等线" w:cstheme="minorHAnsi"/>
                    <w:bCs/>
                    <w:kern w:val="0"/>
                    <w:sz w:val="24"/>
                    <w:szCs w:val="24"/>
                  </w:rPr>
                </w:rPrChange>
              </w:rPr>
            </w:pPr>
            <w:r w:rsidRPr="00F94FEA">
              <w:rPr>
                <w:rStyle w:val="af6"/>
                <w:rFonts w:eastAsiaTheme="minorEastAsia"/>
                <w:rPrChange w:id="9279" w:author="raye" w:date="2018-08-10T15:18:00Z">
                  <w:rPr>
                    <w:i/>
                    <w:sz w:val="24"/>
                    <w:szCs w:val="24"/>
                  </w:rPr>
                </w:rPrChange>
              </w:rPr>
              <w:t>Type</w:t>
            </w:r>
          </w:p>
        </w:tc>
        <w:tc>
          <w:tcPr>
            <w:tcW w:w="13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C956E04" w14:textId="77777777" w:rsidR="00F334CA" w:rsidRPr="00F94FEA" w:rsidRDefault="00F334CA">
            <w:pPr>
              <w:rPr>
                <w:rStyle w:val="af6"/>
                <w:rFonts w:eastAsiaTheme="minorEastAsia"/>
                <w:rPrChange w:id="9280" w:author="raye" w:date="2018-08-10T15:18:00Z">
                  <w:rPr>
                    <w:rFonts w:eastAsia="等线" w:cstheme="minorHAnsi"/>
                    <w:bCs/>
                    <w:kern w:val="0"/>
                    <w:sz w:val="24"/>
                    <w:szCs w:val="24"/>
                  </w:rPr>
                </w:rPrChange>
              </w:rPr>
            </w:pPr>
            <w:r w:rsidRPr="00F94FEA">
              <w:rPr>
                <w:rStyle w:val="af6"/>
                <w:rFonts w:eastAsiaTheme="minorEastAsia"/>
                <w:rPrChange w:id="9281" w:author="raye" w:date="2018-08-10T15:18:00Z">
                  <w:rPr>
                    <w:rFonts w:ascii="等线" w:eastAsia="等线" w:hAnsi="等线" w:cs="宋体"/>
                    <w:bCs/>
                    <w:i/>
                    <w:kern w:val="0"/>
                    <w:szCs w:val="21"/>
                  </w:rPr>
                </w:rPrChange>
              </w:rPr>
              <w:t>Can Add</w:t>
            </w:r>
          </w:p>
        </w:tc>
        <w:tc>
          <w:tcPr>
            <w:tcW w:w="233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729C1F2B" w14:textId="77777777" w:rsidR="00F334CA" w:rsidRPr="00F94FEA" w:rsidRDefault="00F334CA">
            <w:pPr>
              <w:rPr>
                <w:rStyle w:val="af6"/>
                <w:rFonts w:eastAsiaTheme="minorEastAsia"/>
                <w:rPrChange w:id="9282" w:author="raye" w:date="2018-08-10T15:18:00Z">
                  <w:rPr>
                    <w:rFonts w:eastAsia="等线" w:cstheme="minorHAnsi"/>
                    <w:bCs/>
                    <w:kern w:val="0"/>
                    <w:sz w:val="24"/>
                    <w:szCs w:val="24"/>
                  </w:rPr>
                </w:rPrChange>
              </w:rPr>
            </w:pPr>
            <w:r w:rsidRPr="00F94FEA">
              <w:rPr>
                <w:rStyle w:val="af6"/>
                <w:rFonts w:eastAsiaTheme="minorEastAsia"/>
                <w:rPrChange w:id="9283" w:author="raye" w:date="2018-08-10T15:18:00Z">
                  <w:rPr>
                    <w:i/>
                    <w:sz w:val="24"/>
                    <w:szCs w:val="24"/>
                  </w:rPr>
                </w:rPrChange>
              </w:rPr>
              <w:t>Remarks</w:t>
            </w:r>
          </w:p>
        </w:tc>
      </w:tr>
      <w:tr w:rsidR="00F334CA" w:rsidRPr="00F94FEA" w14:paraId="56CB291D"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30A5A093" w14:textId="77777777" w:rsidR="00F334CA" w:rsidRPr="00F94FEA" w:rsidRDefault="00F334CA">
            <w:pPr>
              <w:rPr>
                <w:rStyle w:val="af6"/>
                <w:rFonts w:eastAsiaTheme="minorEastAsia"/>
                <w:rPrChange w:id="9284" w:author="raye" w:date="2018-08-10T15:18:00Z">
                  <w:rPr>
                    <w:rFonts w:eastAsia="等线" w:cstheme="minorHAnsi"/>
                    <w:kern w:val="0"/>
                    <w:sz w:val="24"/>
                    <w:szCs w:val="24"/>
                  </w:rPr>
                </w:rPrChange>
              </w:rPr>
            </w:pPr>
            <w:r w:rsidRPr="00F94FEA">
              <w:rPr>
                <w:rStyle w:val="af6"/>
                <w:rFonts w:eastAsiaTheme="minorEastAsia"/>
                <w:rPrChange w:id="9285" w:author="raye" w:date="2018-08-10T15:18:00Z">
                  <w:rPr>
                    <w:rFonts w:eastAsia="等线" w:cstheme="minorHAnsi"/>
                    <w:kern w:val="0"/>
                    <w:sz w:val="24"/>
                    <w:szCs w:val="24"/>
                  </w:rPr>
                </w:rPrChange>
              </w:rPr>
              <w:t>AWB NO.</w:t>
            </w:r>
          </w:p>
        </w:tc>
        <w:tc>
          <w:tcPr>
            <w:tcW w:w="1830" w:type="dxa"/>
            <w:tcBorders>
              <w:top w:val="single" w:sz="4" w:space="0" w:color="auto"/>
              <w:left w:val="single" w:sz="4" w:space="0" w:color="auto"/>
              <w:bottom w:val="single" w:sz="4" w:space="0" w:color="auto"/>
              <w:right w:val="single" w:sz="4" w:space="0" w:color="auto"/>
            </w:tcBorders>
          </w:tcPr>
          <w:p w14:paraId="5D0E0091" w14:textId="77777777" w:rsidR="00F334CA" w:rsidRPr="00F94FEA" w:rsidRDefault="00F334CA">
            <w:pPr>
              <w:rPr>
                <w:rStyle w:val="af6"/>
                <w:rFonts w:eastAsiaTheme="minorEastAsia"/>
                <w:rPrChange w:id="9286" w:author="raye" w:date="2018-08-10T15:18:00Z">
                  <w:rPr>
                    <w:rFonts w:eastAsia="等线" w:cstheme="minorHAnsi"/>
                    <w:kern w:val="0"/>
                    <w:sz w:val="24"/>
                    <w:szCs w:val="24"/>
                  </w:rPr>
                </w:rPrChange>
              </w:rPr>
            </w:pPr>
            <w:r w:rsidRPr="00F94FEA">
              <w:rPr>
                <w:rStyle w:val="af6"/>
                <w:rFonts w:eastAsiaTheme="minorEastAsia"/>
                <w:rPrChange w:id="9287" w:author="raye" w:date="2018-08-10T15:18:00Z">
                  <w:rPr>
                    <w:rFonts w:cstheme="minorHAnsi"/>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7D389A5B" w14:textId="77777777" w:rsidR="00F334CA" w:rsidRPr="00F94FEA" w:rsidRDefault="00F334CA">
            <w:pPr>
              <w:rPr>
                <w:rStyle w:val="af6"/>
                <w:rFonts w:eastAsiaTheme="minorEastAsia"/>
                <w:rPrChange w:id="9288" w:author="raye" w:date="2018-08-10T15:18:00Z">
                  <w:rPr>
                    <w:rFonts w:eastAsia="等线" w:cstheme="minorHAnsi"/>
                    <w:i/>
                    <w:kern w:val="0"/>
                    <w:sz w:val="24"/>
                    <w:szCs w:val="24"/>
                  </w:rPr>
                </w:rPrChange>
              </w:rPr>
            </w:pPr>
            <w:r w:rsidRPr="00F94FEA">
              <w:rPr>
                <w:rStyle w:val="af6"/>
                <w:rFonts w:eastAsiaTheme="minorEastAsia"/>
                <w:rPrChange w:id="9289" w:author="raye" w:date="2018-08-10T15:18:00Z">
                  <w:rPr>
                    <w:rFonts w:eastAsia="等线" w:cstheme="minorHAnsi"/>
                    <w:i/>
                    <w:kern w:val="0"/>
                    <w:sz w:val="24"/>
                    <w:szCs w:val="24"/>
                  </w:rPr>
                </w:rPrChange>
              </w:rPr>
              <w:t>50-digit</w:t>
            </w:r>
          </w:p>
          <w:p w14:paraId="7F869389" w14:textId="77777777" w:rsidR="00F334CA" w:rsidRPr="00F94FEA" w:rsidRDefault="00F334CA">
            <w:pPr>
              <w:rPr>
                <w:rStyle w:val="af6"/>
                <w:rFonts w:eastAsiaTheme="minorEastAsia"/>
                <w:rPrChange w:id="9290" w:author="raye" w:date="2018-08-10T15:18:00Z">
                  <w:rPr>
                    <w:rFonts w:eastAsia="等线" w:cstheme="minorHAnsi"/>
                    <w:kern w:val="0"/>
                    <w:sz w:val="24"/>
                    <w:szCs w:val="24"/>
                  </w:rPr>
                </w:rPrChange>
              </w:rPr>
            </w:pPr>
            <w:r w:rsidRPr="00F94FEA">
              <w:rPr>
                <w:rStyle w:val="af6"/>
                <w:rFonts w:eastAsiaTheme="minorEastAsia"/>
                <w:rPrChange w:id="9291" w:author="raye" w:date="2018-08-10T15:18:00Z">
                  <w:rPr>
                    <w:rFonts w:eastAsia="等线" w:cstheme="minorHAnsi"/>
                    <w:i/>
                    <w:kern w:val="0"/>
                    <w:sz w:val="24"/>
                    <w:szCs w:val="24"/>
                  </w:rPr>
                </w:rPrChange>
              </w:rPr>
              <w:t>number/letter/-//</w:t>
            </w:r>
          </w:p>
        </w:tc>
        <w:tc>
          <w:tcPr>
            <w:tcW w:w="1324" w:type="dxa"/>
            <w:tcBorders>
              <w:top w:val="single" w:sz="4" w:space="0" w:color="auto"/>
              <w:left w:val="single" w:sz="4" w:space="0" w:color="auto"/>
              <w:bottom w:val="single" w:sz="4" w:space="0" w:color="auto"/>
              <w:right w:val="single" w:sz="4" w:space="0" w:color="auto"/>
            </w:tcBorders>
          </w:tcPr>
          <w:p w14:paraId="68D6DFFC" w14:textId="77777777" w:rsidR="00F334CA" w:rsidRPr="00F94FEA" w:rsidRDefault="00F334CA">
            <w:pPr>
              <w:rPr>
                <w:rStyle w:val="af6"/>
                <w:rFonts w:eastAsiaTheme="minorEastAsia"/>
                <w:rPrChange w:id="9292" w:author="raye" w:date="2018-08-10T15:18:00Z">
                  <w:rPr>
                    <w:rFonts w:eastAsia="等线" w:cstheme="minorHAnsi"/>
                    <w:kern w:val="0"/>
                    <w:sz w:val="24"/>
                    <w:szCs w:val="24"/>
                  </w:rPr>
                </w:rPrChange>
              </w:rPr>
            </w:pPr>
            <w:r w:rsidRPr="00F94FEA">
              <w:rPr>
                <w:rStyle w:val="af6"/>
                <w:rFonts w:eastAsiaTheme="minorEastAsia"/>
                <w:rPrChange w:id="9293" w:author="raye" w:date="2018-08-10T15:18:00Z">
                  <w:rPr>
                    <w:rFonts w:eastAsia="等线" w:cstheme="minorHAnsi"/>
                    <w:kern w:val="0"/>
                    <w:sz w:val="24"/>
                    <w:szCs w:val="24"/>
                  </w:rPr>
                </w:rPrChange>
              </w:rPr>
              <w:t>N</w:t>
            </w:r>
          </w:p>
        </w:tc>
        <w:tc>
          <w:tcPr>
            <w:tcW w:w="2336" w:type="dxa"/>
            <w:tcBorders>
              <w:top w:val="single" w:sz="4" w:space="0" w:color="auto"/>
              <w:left w:val="single" w:sz="4" w:space="0" w:color="auto"/>
              <w:bottom w:val="single" w:sz="4" w:space="0" w:color="auto"/>
              <w:right w:val="single" w:sz="4" w:space="0" w:color="auto"/>
            </w:tcBorders>
            <w:noWrap/>
          </w:tcPr>
          <w:p w14:paraId="165BB212" w14:textId="77777777" w:rsidR="00F334CA" w:rsidRPr="00F94FEA" w:rsidRDefault="00F334CA">
            <w:pPr>
              <w:rPr>
                <w:rStyle w:val="af6"/>
                <w:rFonts w:eastAsiaTheme="minorEastAsia"/>
                <w:rPrChange w:id="9294" w:author="raye" w:date="2018-08-10T15:18:00Z">
                  <w:rPr>
                    <w:rFonts w:ascii="等线" w:eastAsia="等线" w:hAnsi="等线" w:cstheme="minorHAnsi"/>
                    <w:kern w:val="0"/>
                    <w:szCs w:val="21"/>
                  </w:rPr>
                </w:rPrChange>
              </w:rPr>
            </w:pPr>
            <w:r w:rsidRPr="00F94FEA">
              <w:rPr>
                <w:rStyle w:val="af6"/>
                <w:rFonts w:eastAsiaTheme="minorEastAsia"/>
                <w:rPrChange w:id="9295" w:author="raye" w:date="2018-08-10T15:18:00Z">
                  <w:rPr>
                    <w:rFonts w:ascii="等线" w:eastAsia="等线" w:hAnsi="等线" w:cstheme="minorHAnsi"/>
                    <w:i/>
                    <w:kern w:val="0"/>
                    <w:szCs w:val="21"/>
                  </w:rPr>
                </w:rPrChange>
              </w:rPr>
              <w:t>Any arabic number and String combination, including -, /, .,  i.e. 16TAC-123AA</w:t>
            </w:r>
          </w:p>
        </w:tc>
      </w:tr>
      <w:tr w:rsidR="00F334CA" w:rsidRPr="00F94FEA" w14:paraId="34E64C61"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4AF52FCD" w14:textId="77777777" w:rsidR="00F334CA" w:rsidRPr="00F94FEA" w:rsidRDefault="00F334CA">
            <w:pPr>
              <w:rPr>
                <w:rStyle w:val="af6"/>
                <w:rFonts w:eastAsiaTheme="minorEastAsia"/>
                <w:rPrChange w:id="9296" w:author="raye" w:date="2018-08-10T15:18:00Z">
                  <w:rPr>
                    <w:rFonts w:eastAsia="等线" w:cstheme="minorHAnsi"/>
                    <w:kern w:val="0"/>
                    <w:sz w:val="24"/>
                    <w:szCs w:val="24"/>
                  </w:rPr>
                </w:rPrChange>
              </w:rPr>
            </w:pPr>
            <w:r w:rsidRPr="00F94FEA">
              <w:rPr>
                <w:rStyle w:val="af6"/>
                <w:rFonts w:eastAsiaTheme="minorEastAsia"/>
                <w:rPrChange w:id="9297" w:author="raye" w:date="2018-08-10T15:18:00Z">
                  <w:rPr>
                    <w:rFonts w:eastAsia="等线" w:cstheme="minorHAnsi"/>
                    <w:kern w:val="0"/>
                    <w:sz w:val="24"/>
                    <w:szCs w:val="24"/>
                  </w:rPr>
                </w:rPrChange>
              </w:rPr>
              <w:t>Shipment Date</w:t>
            </w:r>
          </w:p>
        </w:tc>
        <w:tc>
          <w:tcPr>
            <w:tcW w:w="1830" w:type="dxa"/>
            <w:tcBorders>
              <w:top w:val="single" w:sz="4" w:space="0" w:color="auto"/>
              <w:left w:val="single" w:sz="4" w:space="0" w:color="auto"/>
              <w:bottom w:val="single" w:sz="4" w:space="0" w:color="auto"/>
              <w:right w:val="single" w:sz="4" w:space="0" w:color="auto"/>
            </w:tcBorders>
          </w:tcPr>
          <w:p w14:paraId="3B37A563" w14:textId="77777777" w:rsidR="00F334CA" w:rsidRPr="00F94FEA" w:rsidRDefault="00F334CA">
            <w:pPr>
              <w:rPr>
                <w:rStyle w:val="af6"/>
                <w:rFonts w:eastAsiaTheme="minorEastAsia"/>
                <w:rPrChange w:id="9298" w:author="raye" w:date="2018-08-10T15:18:00Z">
                  <w:rPr>
                    <w:rFonts w:cstheme="minorHAnsi"/>
                    <w:i/>
                    <w:sz w:val="24"/>
                    <w:szCs w:val="24"/>
                  </w:rPr>
                </w:rPrChange>
              </w:rPr>
            </w:pPr>
            <w:r w:rsidRPr="00F94FEA">
              <w:rPr>
                <w:rStyle w:val="af6"/>
                <w:rFonts w:eastAsiaTheme="minorEastAsia"/>
                <w:rPrChange w:id="9299" w:author="raye" w:date="2018-08-10T15:18:00Z">
                  <w:rPr>
                    <w:rFonts w:cstheme="minorHAnsi"/>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60D09F9A" w14:textId="77777777" w:rsidR="00F334CA" w:rsidRPr="00F94FEA" w:rsidRDefault="00F334CA">
            <w:pPr>
              <w:rPr>
                <w:rStyle w:val="af6"/>
                <w:rFonts w:eastAsiaTheme="minorEastAsia"/>
                <w:rPrChange w:id="9300" w:author="raye" w:date="2018-08-10T15:18:00Z">
                  <w:rPr>
                    <w:rFonts w:cstheme="minorHAnsi"/>
                    <w:i/>
                    <w:sz w:val="24"/>
                    <w:szCs w:val="24"/>
                  </w:rPr>
                </w:rPrChange>
              </w:rPr>
            </w:pPr>
            <w:r w:rsidRPr="00F94FEA">
              <w:rPr>
                <w:rStyle w:val="af6"/>
                <w:rFonts w:eastAsiaTheme="minorEastAsia"/>
                <w:rPrChange w:id="9301" w:author="raye" w:date="2018-08-10T15:18:00Z">
                  <w:rPr>
                    <w:rFonts w:eastAsia="等线" w:cstheme="minorHAnsi"/>
                    <w:kern w:val="0"/>
                    <w:sz w:val="24"/>
                    <w:szCs w:val="24"/>
                  </w:rPr>
                </w:rPrChange>
              </w:rPr>
              <w:t>Datetime</w:t>
            </w:r>
          </w:p>
        </w:tc>
        <w:tc>
          <w:tcPr>
            <w:tcW w:w="1324" w:type="dxa"/>
            <w:tcBorders>
              <w:top w:val="single" w:sz="4" w:space="0" w:color="auto"/>
              <w:left w:val="single" w:sz="4" w:space="0" w:color="auto"/>
              <w:right w:val="single" w:sz="4" w:space="0" w:color="auto"/>
            </w:tcBorders>
          </w:tcPr>
          <w:p w14:paraId="3E87D294" w14:textId="77777777" w:rsidR="00F334CA" w:rsidRPr="00F94FEA" w:rsidRDefault="00F334CA">
            <w:pPr>
              <w:rPr>
                <w:rStyle w:val="af6"/>
                <w:rFonts w:eastAsiaTheme="minorEastAsia"/>
                <w:rPrChange w:id="9302" w:author="raye" w:date="2018-08-10T15:18:00Z">
                  <w:rPr>
                    <w:rFonts w:eastAsia="等线" w:cstheme="minorHAnsi"/>
                    <w:kern w:val="0"/>
                    <w:sz w:val="24"/>
                    <w:szCs w:val="24"/>
                  </w:rPr>
                </w:rPrChange>
              </w:rPr>
            </w:pPr>
            <w:r w:rsidRPr="00F94FEA">
              <w:rPr>
                <w:rStyle w:val="af6"/>
                <w:rFonts w:eastAsiaTheme="minorEastAsia"/>
                <w:rPrChange w:id="9303" w:author="raye" w:date="2018-08-10T15:18:00Z">
                  <w:rPr>
                    <w:rFonts w:eastAsia="等线" w:cstheme="minorHAnsi"/>
                    <w:kern w:val="0"/>
                    <w:sz w:val="24"/>
                    <w:szCs w:val="24"/>
                  </w:rPr>
                </w:rPrChange>
              </w:rPr>
              <w:t>N</w:t>
            </w:r>
          </w:p>
        </w:tc>
        <w:tc>
          <w:tcPr>
            <w:tcW w:w="2336" w:type="dxa"/>
            <w:tcBorders>
              <w:top w:val="single" w:sz="4" w:space="0" w:color="auto"/>
              <w:left w:val="single" w:sz="4" w:space="0" w:color="auto"/>
              <w:bottom w:val="single" w:sz="4" w:space="0" w:color="auto"/>
              <w:right w:val="single" w:sz="4" w:space="0" w:color="auto"/>
            </w:tcBorders>
            <w:noWrap/>
          </w:tcPr>
          <w:p w14:paraId="7BA6465D" w14:textId="344A78D1" w:rsidR="00F334CA" w:rsidRPr="00F94FEA" w:rsidRDefault="00F334CA">
            <w:pPr>
              <w:rPr>
                <w:rStyle w:val="af6"/>
                <w:rFonts w:eastAsiaTheme="minorEastAsia"/>
                <w:rPrChange w:id="9304" w:author="raye" w:date="2018-08-10T15:18:00Z">
                  <w:rPr>
                    <w:rFonts w:ascii="等线" w:eastAsia="等线" w:hAnsi="等线" w:cstheme="minorHAnsi"/>
                    <w:kern w:val="0"/>
                    <w:szCs w:val="21"/>
                  </w:rPr>
                </w:rPrChange>
              </w:rPr>
            </w:pPr>
            <w:r w:rsidRPr="00F94FEA">
              <w:rPr>
                <w:rStyle w:val="af6"/>
                <w:rFonts w:eastAsiaTheme="minorEastAsia"/>
                <w:rPrChange w:id="9305" w:author="raye" w:date="2018-08-10T15:18:00Z">
                  <w:rPr>
                    <w:rFonts w:ascii="等线" w:eastAsia="等线" w:hAnsi="等线" w:cstheme="minorHAnsi"/>
                    <w:i/>
                    <w:szCs w:val="21"/>
                  </w:rPr>
                </w:rPrChange>
              </w:rPr>
              <w:t xml:space="preserve">Display in the format </w:t>
            </w:r>
            <w:r w:rsidRPr="00F94FEA">
              <w:rPr>
                <w:rStyle w:val="af6"/>
                <w:rFonts w:eastAsiaTheme="minorEastAsia"/>
                <w:rPrChange w:id="9306" w:author="raye" w:date="2018-08-10T15:18:00Z">
                  <w:rPr>
                    <w:rFonts w:ascii="等线" w:eastAsia="等线" w:hAnsi="等线" w:cstheme="minorHAnsi"/>
                    <w:i/>
                    <w:szCs w:val="21"/>
                  </w:rPr>
                </w:rPrChange>
              </w:rPr>
              <w:lastRenderedPageBreak/>
              <w:t xml:space="preserve">of yyyy-mm-dd; </w:t>
            </w:r>
          </w:p>
        </w:tc>
      </w:tr>
      <w:tr w:rsidR="00F334CA" w:rsidRPr="00F94FEA" w14:paraId="35855E17"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020D02FA" w14:textId="77777777" w:rsidR="00F334CA" w:rsidRPr="00F94FEA" w:rsidRDefault="00F334CA">
            <w:pPr>
              <w:rPr>
                <w:rStyle w:val="af6"/>
                <w:rFonts w:eastAsiaTheme="minorEastAsia"/>
                <w:rPrChange w:id="9307" w:author="raye" w:date="2018-08-10T15:18:00Z">
                  <w:rPr>
                    <w:rFonts w:eastAsia="等线" w:cstheme="minorHAnsi"/>
                    <w:kern w:val="0"/>
                    <w:sz w:val="24"/>
                    <w:szCs w:val="24"/>
                  </w:rPr>
                </w:rPrChange>
              </w:rPr>
            </w:pPr>
            <w:r w:rsidRPr="00F94FEA">
              <w:rPr>
                <w:rStyle w:val="af6"/>
                <w:rFonts w:eastAsiaTheme="minorEastAsia"/>
                <w:rPrChange w:id="9308" w:author="raye" w:date="2018-08-10T15:18:00Z">
                  <w:rPr>
                    <w:rFonts w:eastAsia="等线" w:cstheme="minorHAnsi"/>
                    <w:kern w:val="0"/>
                    <w:sz w:val="24"/>
                    <w:szCs w:val="24"/>
                  </w:rPr>
                </w:rPrChange>
              </w:rPr>
              <w:lastRenderedPageBreak/>
              <w:t>Departure Airport</w:t>
            </w:r>
          </w:p>
        </w:tc>
        <w:tc>
          <w:tcPr>
            <w:tcW w:w="1830" w:type="dxa"/>
            <w:tcBorders>
              <w:top w:val="single" w:sz="4" w:space="0" w:color="auto"/>
              <w:left w:val="single" w:sz="4" w:space="0" w:color="auto"/>
              <w:bottom w:val="single" w:sz="4" w:space="0" w:color="auto"/>
              <w:right w:val="single" w:sz="4" w:space="0" w:color="auto"/>
            </w:tcBorders>
          </w:tcPr>
          <w:p w14:paraId="4837ED36" w14:textId="77777777" w:rsidR="00F334CA" w:rsidRPr="00F94FEA" w:rsidRDefault="00F334CA">
            <w:pPr>
              <w:rPr>
                <w:rStyle w:val="af6"/>
                <w:rFonts w:eastAsiaTheme="minorEastAsia"/>
                <w:rPrChange w:id="9309" w:author="raye" w:date="2018-08-10T15:18:00Z">
                  <w:rPr>
                    <w:rFonts w:eastAsia="等线" w:cstheme="minorHAnsi"/>
                    <w:kern w:val="0"/>
                    <w:sz w:val="24"/>
                    <w:szCs w:val="24"/>
                  </w:rPr>
                </w:rPrChange>
              </w:rPr>
            </w:pPr>
            <w:r w:rsidRPr="00F94FEA">
              <w:rPr>
                <w:rStyle w:val="af6"/>
                <w:rFonts w:eastAsiaTheme="minorEastAsia"/>
                <w:rPrChange w:id="9310"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249419E5" w14:textId="77777777" w:rsidR="00F334CA" w:rsidRPr="00F94FEA" w:rsidRDefault="00F334CA">
            <w:pPr>
              <w:rPr>
                <w:rStyle w:val="af6"/>
                <w:rFonts w:eastAsiaTheme="minorEastAsia"/>
                <w:rPrChange w:id="9311" w:author="raye" w:date="2018-08-10T15:18:00Z">
                  <w:rPr>
                    <w:rFonts w:eastAsia="等线" w:cstheme="minorHAnsi"/>
                    <w:kern w:val="0"/>
                    <w:sz w:val="24"/>
                    <w:szCs w:val="24"/>
                  </w:rPr>
                </w:rPrChange>
              </w:rPr>
            </w:pPr>
            <w:r w:rsidRPr="00F94FEA">
              <w:rPr>
                <w:rStyle w:val="af6"/>
                <w:rFonts w:eastAsiaTheme="minorEastAsia"/>
                <w:rPrChange w:id="9312" w:author="raye" w:date="2018-08-10T15:18:00Z">
                  <w:rPr>
                    <w:rFonts w:cstheme="minorHAnsi"/>
                    <w:i/>
                    <w:sz w:val="24"/>
                    <w:szCs w:val="24"/>
                  </w:rPr>
                </w:rPrChange>
              </w:rPr>
              <w:t>Max255Text</w:t>
            </w:r>
          </w:p>
        </w:tc>
        <w:tc>
          <w:tcPr>
            <w:tcW w:w="1324" w:type="dxa"/>
            <w:vMerge w:val="restart"/>
            <w:tcBorders>
              <w:top w:val="single" w:sz="4" w:space="0" w:color="auto"/>
              <w:left w:val="single" w:sz="4" w:space="0" w:color="auto"/>
              <w:right w:val="single" w:sz="4" w:space="0" w:color="auto"/>
            </w:tcBorders>
          </w:tcPr>
          <w:p w14:paraId="60B23889" w14:textId="77777777" w:rsidR="00F334CA" w:rsidRPr="00F94FEA" w:rsidRDefault="00F334CA">
            <w:pPr>
              <w:rPr>
                <w:rStyle w:val="af6"/>
                <w:rFonts w:eastAsiaTheme="minorEastAsia"/>
                <w:rPrChange w:id="9313" w:author="raye" w:date="2018-08-10T15:18:00Z">
                  <w:rPr>
                    <w:rFonts w:eastAsia="等线" w:cstheme="minorHAnsi"/>
                    <w:kern w:val="0"/>
                    <w:sz w:val="24"/>
                    <w:szCs w:val="24"/>
                  </w:rPr>
                </w:rPrChange>
              </w:rPr>
            </w:pPr>
            <w:r w:rsidRPr="00F94FEA">
              <w:rPr>
                <w:rStyle w:val="af6"/>
                <w:rFonts w:eastAsiaTheme="minorEastAsia"/>
                <w:rPrChange w:id="9314" w:author="raye" w:date="2018-08-10T15:18:00Z">
                  <w:rPr>
                    <w:rFonts w:eastAsia="等线" w:cstheme="minorHAnsi"/>
                    <w:kern w:val="0"/>
                    <w:sz w:val="24"/>
                    <w:szCs w:val="24"/>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302FD183" w14:textId="77777777" w:rsidR="00F334CA" w:rsidRPr="00F94FEA" w:rsidRDefault="00F334CA">
            <w:pPr>
              <w:rPr>
                <w:rStyle w:val="af6"/>
                <w:rFonts w:eastAsiaTheme="minorEastAsia"/>
                <w:rPrChange w:id="9315" w:author="raye" w:date="2018-08-10T15:18:00Z">
                  <w:rPr>
                    <w:rFonts w:ascii="等线" w:eastAsia="等线" w:hAnsi="等线" w:cstheme="minorHAnsi"/>
                    <w:kern w:val="0"/>
                    <w:szCs w:val="21"/>
                  </w:rPr>
                </w:rPrChange>
              </w:rPr>
            </w:pPr>
          </w:p>
        </w:tc>
      </w:tr>
      <w:tr w:rsidR="00D00BD6" w:rsidRPr="00F94FEA" w14:paraId="3736D975"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5877677B" w14:textId="77777777" w:rsidR="00D00BD6" w:rsidRPr="00F94FEA" w:rsidRDefault="00D00BD6">
            <w:pPr>
              <w:rPr>
                <w:rStyle w:val="af6"/>
                <w:rFonts w:eastAsiaTheme="minorEastAsia"/>
                <w:rPrChange w:id="9316" w:author="raye" w:date="2018-08-10T15:18:00Z">
                  <w:rPr>
                    <w:rFonts w:eastAsia="等线" w:cstheme="minorHAnsi"/>
                    <w:kern w:val="0"/>
                    <w:sz w:val="24"/>
                    <w:szCs w:val="24"/>
                  </w:rPr>
                </w:rPrChange>
              </w:rPr>
            </w:pPr>
            <w:r w:rsidRPr="00F94FEA">
              <w:rPr>
                <w:rStyle w:val="af6"/>
                <w:rFonts w:eastAsiaTheme="minorEastAsia"/>
                <w:rPrChange w:id="9317" w:author="raye" w:date="2018-08-10T15:18:00Z">
                  <w:rPr>
                    <w:rFonts w:eastAsia="等线" w:cstheme="minorHAnsi"/>
                    <w:kern w:val="0"/>
                    <w:sz w:val="24"/>
                    <w:szCs w:val="24"/>
                  </w:rPr>
                </w:rPrChange>
              </w:rPr>
              <w:t>Departure Airport Country</w:t>
            </w:r>
          </w:p>
        </w:tc>
        <w:tc>
          <w:tcPr>
            <w:tcW w:w="1830" w:type="dxa"/>
            <w:tcBorders>
              <w:top w:val="single" w:sz="4" w:space="0" w:color="auto"/>
              <w:left w:val="single" w:sz="4" w:space="0" w:color="auto"/>
              <w:bottom w:val="single" w:sz="4" w:space="0" w:color="auto"/>
              <w:right w:val="single" w:sz="4" w:space="0" w:color="auto"/>
            </w:tcBorders>
          </w:tcPr>
          <w:p w14:paraId="77C9AC54" w14:textId="77777777" w:rsidR="00D00BD6" w:rsidRPr="00F94FEA" w:rsidRDefault="00D00BD6">
            <w:pPr>
              <w:rPr>
                <w:rStyle w:val="af6"/>
                <w:rFonts w:eastAsiaTheme="minorEastAsia"/>
                <w:rPrChange w:id="9318" w:author="raye" w:date="2018-08-10T15:18:00Z">
                  <w:rPr>
                    <w:rFonts w:eastAsia="等线" w:cstheme="minorHAnsi"/>
                    <w:sz w:val="24"/>
                    <w:szCs w:val="24"/>
                  </w:rPr>
                </w:rPrChange>
              </w:rPr>
            </w:pPr>
            <w:r w:rsidRPr="00F94FEA">
              <w:rPr>
                <w:rStyle w:val="af6"/>
                <w:rFonts w:eastAsiaTheme="minorEastAsia"/>
                <w:rPrChange w:id="9319"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0EE4F9C5" w14:textId="77777777" w:rsidR="00D00BD6" w:rsidRPr="00F94FEA" w:rsidRDefault="00D00BD6">
            <w:pPr>
              <w:rPr>
                <w:rStyle w:val="af6"/>
                <w:rFonts w:eastAsiaTheme="minorEastAsia"/>
                <w:rPrChange w:id="9320" w:author="raye" w:date="2018-08-10T15:18:00Z">
                  <w:rPr>
                    <w:rFonts w:eastAsia="等线" w:cstheme="minorHAnsi"/>
                    <w:sz w:val="24"/>
                    <w:szCs w:val="24"/>
                  </w:rPr>
                </w:rPrChange>
              </w:rPr>
            </w:pPr>
            <w:r w:rsidRPr="00F94FEA">
              <w:rPr>
                <w:rStyle w:val="af6"/>
                <w:rFonts w:eastAsiaTheme="minorEastAsia"/>
                <w:rPrChange w:id="9321" w:author="raye" w:date="2018-08-10T15:18:00Z">
                  <w:rPr>
                    <w:rFonts w:cstheme="minorHAnsi"/>
                    <w:i/>
                    <w:sz w:val="24"/>
                    <w:szCs w:val="24"/>
                  </w:rPr>
                </w:rPrChange>
              </w:rPr>
              <w:t>Dropdown menu</w:t>
            </w:r>
          </w:p>
        </w:tc>
        <w:tc>
          <w:tcPr>
            <w:tcW w:w="1324" w:type="dxa"/>
            <w:vMerge/>
            <w:tcBorders>
              <w:left w:val="single" w:sz="4" w:space="0" w:color="auto"/>
              <w:bottom w:val="single" w:sz="4" w:space="0" w:color="auto"/>
              <w:right w:val="single" w:sz="4" w:space="0" w:color="auto"/>
            </w:tcBorders>
          </w:tcPr>
          <w:p w14:paraId="014EB9BC" w14:textId="77777777" w:rsidR="00D00BD6" w:rsidRPr="00F94FEA" w:rsidRDefault="00D00BD6">
            <w:pPr>
              <w:rPr>
                <w:rStyle w:val="af6"/>
                <w:rFonts w:eastAsiaTheme="minorEastAsia"/>
                <w:rPrChange w:id="9322" w:author="raye" w:date="2018-08-10T15:18:00Z">
                  <w:rPr>
                    <w:rFonts w:eastAsia="等线" w:cstheme="minorHAnsi"/>
                    <w:sz w:val="24"/>
                    <w:szCs w:val="24"/>
                  </w:rPr>
                </w:rPrChange>
              </w:rPr>
            </w:pPr>
          </w:p>
        </w:tc>
        <w:tc>
          <w:tcPr>
            <w:tcW w:w="2336" w:type="dxa"/>
            <w:tcBorders>
              <w:top w:val="single" w:sz="4" w:space="0" w:color="auto"/>
              <w:left w:val="single" w:sz="4" w:space="0" w:color="auto"/>
              <w:bottom w:val="single" w:sz="4" w:space="0" w:color="auto"/>
              <w:right w:val="single" w:sz="4" w:space="0" w:color="auto"/>
            </w:tcBorders>
            <w:noWrap/>
          </w:tcPr>
          <w:p w14:paraId="4438197E" w14:textId="4F0A8B46" w:rsidR="00D00BD6" w:rsidRPr="00F94FEA" w:rsidRDefault="00D00BD6">
            <w:pPr>
              <w:rPr>
                <w:rStyle w:val="af6"/>
                <w:rFonts w:eastAsiaTheme="minorEastAsia"/>
                <w:rPrChange w:id="9323" w:author="raye" w:date="2018-08-10T15:18:00Z">
                  <w:rPr>
                    <w:rFonts w:ascii="等线" w:eastAsia="等线" w:hAnsi="等线" w:cstheme="minorHAnsi"/>
                    <w:kern w:val="0"/>
                    <w:szCs w:val="21"/>
                  </w:rPr>
                </w:rPrChange>
              </w:rPr>
            </w:pPr>
            <w:r w:rsidRPr="00F94FEA">
              <w:rPr>
                <w:rStyle w:val="af6"/>
                <w:rFonts w:eastAsiaTheme="minorEastAsia"/>
                <w:rPrChange w:id="9324" w:author="raye" w:date="2018-08-10T15:18:00Z">
                  <w:rPr>
                    <w:rFonts w:ascii="等线" w:eastAsia="等线" w:hAnsi="等线" w:cstheme="minorHAnsi"/>
                    <w:szCs w:val="21"/>
                  </w:rPr>
                </w:rPrChange>
              </w:rPr>
              <w:t>Country plugin</w:t>
            </w:r>
          </w:p>
        </w:tc>
      </w:tr>
      <w:tr w:rsidR="00D00BD6" w:rsidRPr="00F94FEA" w14:paraId="17F2463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4E4124E9" w14:textId="77777777" w:rsidR="00D00BD6" w:rsidRPr="00F94FEA" w:rsidRDefault="00D00BD6">
            <w:pPr>
              <w:rPr>
                <w:rStyle w:val="af6"/>
                <w:rFonts w:eastAsiaTheme="minorEastAsia"/>
                <w:rPrChange w:id="9325" w:author="raye" w:date="2018-08-10T15:18:00Z">
                  <w:rPr>
                    <w:rFonts w:eastAsia="等线" w:cstheme="minorHAnsi"/>
                    <w:kern w:val="0"/>
                    <w:sz w:val="24"/>
                    <w:szCs w:val="24"/>
                  </w:rPr>
                </w:rPrChange>
              </w:rPr>
            </w:pPr>
            <w:r w:rsidRPr="00F94FEA">
              <w:rPr>
                <w:rStyle w:val="af6"/>
                <w:rFonts w:eastAsiaTheme="minorEastAsia"/>
                <w:rPrChange w:id="9326" w:author="raye" w:date="2018-08-10T15:18:00Z">
                  <w:rPr>
                    <w:rFonts w:eastAsia="等线" w:cstheme="minorHAnsi"/>
                    <w:kern w:val="0"/>
                    <w:sz w:val="24"/>
                    <w:szCs w:val="24"/>
                  </w:rPr>
                </w:rPrChange>
              </w:rPr>
              <w:t>Arrival Airport</w:t>
            </w:r>
          </w:p>
        </w:tc>
        <w:tc>
          <w:tcPr>
            <w:tcW w:w="1830" w:type="dxa"/>
            <w:tcBorders>
              <w:top w:val="single" w:sz="4" w:space="0" w:color="auto"/>
              <w:left w:val="single" w:sz="4" w:space="0" w:color="auto"/>
              <w:bottom w:val="single" w:sz="4" w:space="0" w:color="auto"/>
              <w:right w:val="single" w:sz="4" w:space="0" w:color="auto"/>
            </w:tcBorders>
          </w:tcPr>
          <w:p w14:paraId="3431DC75" w14:textId="77777777" w:rsidR="00D00BD6" w:rsidRPr="00F94FEA" w:rsidRDefault="00D00BD6">
            <w:pPr>
              <w:rPr>
                <w:rStyle w:val="af6"/>
                <w:rFonts w:eastAsiaTheme="minorEastAsia"/>
                <w:rPrChange w:id="9327" w:author="raye" w:date="2018-08-10T15:18:00Z">
                  <w:rPr>
                    <w:rFonts w:eastAsia="等线" w:cstheme="minorHAnsi"/>
                    <w:sz w:val="24"/>
                    <w:szCs w:val="24"/>
                  </w:rPr>
                </w:rPrChange>
              </w:rPr>
            </w:pPr>
            <w:r w:rsidRPr="00F94FEA">
              <w:rPr>
                <w:rStyle w:val="af6"/>
                <w:rFonts w:eastAsiaTheme="minorEastAsia"/>
                <w:rPrChange w:id="9328"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77E337DD" w14:textId="77777777" w:rsidR="00D00BD6" w:rsidRPr="00F94FEA" w:rsidRDefault="00D00BD6">
            <w:pPr>
              <w:rPr>
                <w:rStyle w:val="af6"/>
                <w:rFonts w:eastAsiaTheme="minorEastAsia"/>
                <w:rPrChange w:id="9329" w:author="raye" w:date="2018-08-10T15:18:00Z">
                  <w:rPr>
                    <w:rFonts w:eastAsia="等线" w:cstheme="minorHAnsi"/>
                    <w:sz w:val="24"/>
                    <w:szCs w:val="24"/>
                  </w:rPr>
                </w:rPrChange>
              </w:rPr>
            </w:pPr>
            <w:r w:rsidRPr="00F94FEA">
              <w:rPr>
                <w:rStyle w:val="af6"/>
                <w:rFonts w:eastAsiaTheme="minorEastAsia"/>
                <w:rPrChange w:id="9330" w:author="raye" w:date="2018-08-10T15:18:00Z">
                  <w:rPr>
                    <w:rFonts w:cstheme="minorHAnsi"/>
                    <w:i/>
                    <w:sz w:val="24"/>
                    <w:szCs w:val="24"/>
                  </w:rPr>
                </w:rPrChange>
              </w:rPr>
              <w:t>Max255Text</w:t>
            </w:r>
          </w:p>
        </w:tc>
        <w:tc>
          <w:tcPr>
            <w:tcW w:w="1324" w:type="dxa"/>
            <w:vMerge w:val="restart"/>
            <w:tcBorders>
              <w:top w:val="single" w:sz="4" w:space="0" w:color="auto"/>
              <w:left w:val="single" w:sz="4" w:space="0" w:color="auto"/>
              <w:right w:val="single" w:sz="4" w:space="0" w:color="auto"/>
            </w:tcBorders>
          </w:tcPr>
          <w:p w14:paraId="62E2FE70" w14:textId="77777777" w:rsidR="00D00BD6" w:rsidRPr="00F94FEA" w:rsidRDefault="00D00BD6">
            <w:pPr>
              <w:rPr>
                <w:rStyle w:val="af6"/>
                <w:rFonts w:eastAsiaTheme="minorEastAsia"/>
                <w:rPrChange w:id="9331" w:author="raye" w:date="2018-08-10T15:18:00Z">
                  <w:rPr>
                    <w:rFonts w:eastAsia="等线" w:cstheme="minorHAnsi"/>
                    <w:sz w:val="24"/>
                    <w:szCs w:val="24"/>
                  </w:rPr>
                </w:rPrChange>
              </w:rPr>
            </w:pPr>
            <w:r w:rsidRPr="00F94FEA">
              <w:rPr>
                <w:rStyle w:val="af6"/>
                <w:rFonts w:eastAsiaTheme="minorEastAsia"/>
                <w:rPrChange w:id="9332" w:author="raye" w:date="2018-08-10T15:18:00Z">
                  <w:rPr>
                    <w:rFonts w:eastAsia="等线" w:cstheme="minorHAnsi"/>
                    <w:kern w:val="0"/>
                    <w:sz w:val="24"/>
                    <w:szCs w:val="24"/>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3947F0EB" w14:textId="77777777" w:rsidR="00D00BD6" w:rsidRPr="00F94FEA" w:rsidRDefault="00D00BD6">
            <w:pPr>
              <w:rPr>
                <w:rStyle w:val="af6"/>
                <w:rFonts w:eastAsiaTheme="minorEastAsia"/>
                <w:rPrChange w:id="9333" w:author="raye" w:date="2018-08-10T15:18:00Z">
                  <w:rPr>
                    <w:rFonts w:ascii="等线" w:eastAsia="等线" w:hAnsi="等线" w:cstheme="minorHAnsi"/>
                    <w:kern w:val="0"/>
                    <w:szCs w:val="21"/>
                  </w:rPr>
                </w:rPrChange>
              </w:rPr>
            </w:pPr>
          </w:p>
        </w:tc>
      </w:tr>
      <w:tr w:rsidR="00D00BD6" w:rsidRPr="00F94FEA" w14:paraId="76F390DD"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447D1DA0" w14:textId="77777777" w:rsidR="00D00BD6" w:rsidRPr="00F94FEA" w:rsidRDefault="00D00BD6">
            <w:pPr>
              <w:rPr>
                <w:rStyle w:val="af6"/>
                <w:rFonts w:eastAsiaTheme="minorEastAsia"/>
                <w:rPrChange w:id="9334" w:author="raye" w:date="2018-08-10T15:18:00Z">
                  <w:rPr>
                    <w:rFonts w:eastAsia="等线" w:cstheme="minorHAnsi"/>
                    <w:kern w:val="0"/>
                    <w:sz w:val="24"/>
                    <w:szCs w:val="24"/>
                  </w:rPr>
                </w:rPrChange>
              </w:rPr>
            </w:pPr>
            <w:r w:rsidRPr="00F94FEA">
              <w:rPr>
                <w:rStyle w:val="af6"/>
                <w:rFonts w:eastAsiaTheme="minorEastAsia"/>
                <w:rPrChange w:id="9335" w:author="raye" w:date="2018-08-10T15:18:00Z">
                  <w:rPr>
                    <w:rFonts w:eastAsia="等线" w:cstheme="minorHAnsi"/>
                    <w:kern w:val="0"/>
                    <w:sz w:val="24"/>
                    <w:szCs w:val="24"/>
                  </w:rPr>
                </w:rPrChange>
              </w:rPr>
              <w:t>Arrival Airport Country</w:t>
            </w:r>
          </w:p>
        </w:tc>
        <w:tc>
          <w:tcPr>
            <w:tcW w:w="1830" w:type="dxa"/>
            <w:tcBorders>
              <w:top w:val="single" w:sz="4" w:space="0" w:color="auto"/>
              <w:left w:val="single" w:sz="4" w:space="0" w:color="auto"/>
              <w:bottom w:val="single" w:sz="4" w:space="0" w:color="auto"/>
              <w:right w:val="single" w:sz="4" w:space="0" w:color="auto"/>
            </w:tcBorders>
          </w:tcPr>
          <w:p w14:paraId="0EE654F3" w14:textId="77777777" w:rsidR="00D00BD6" w:rsidRPr="00F94FEA" w:rsidRDefault="00D00BD6">
            <w:pPr>
              <w:rPr>
                <w:rStyle w:val="af6"/>
                <w:rFonts w:eastAsiaTheme="minorEastAsia"/>
                <w:rPrChange w:id="9336" w:author="raye" w:date="2018-08-10T15:18:00Z">
                  <w:rPr>
                    <w:rFonts w:eastAsia="等线" w:cstheme="minorHAnsi"/>
                    <w:kern w:val="0"/>
                    <w:sz w:val="24"/>
                    <w:szCs w:val="24"/>
                  </w:rPr>
                </w:rPrChange>
              </w:rPr>
            </w:pPr>
            <w:r w:rsidRPr="00F94FEA">
              <w:rPr>
                <w:rStyle w:val="af6"/>
                <w:rFonts w:eastAsiaTheme="minorEastAsia"/>
                <w:rPrChange w:id="9337"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3555AF3E" w14:textId="77777777" w:rsidR="00D00BD6" w:rsidRPr="00F94FEA" w:rsidRDefault="00D00BD6">
            <w:pPr>
              <w:rPr>
                <w:rStyle w:val="af6"/>
                <w:rFonts w:eastAsiaTheme="minorEastAsia"/>
                <w:rPrChange w:id="9338" w:author="raye" w:date="2018-08-10T15:18:00Z">
                  <w:rPr>
                    <w:rFonts w:eastAsia="等线" w:cstheme="minorHAnsi"/>
                    <w:kern w:val="0"/>
                    <w:sz w:val="24"/>
                    <w:szCs w:val="24"/>
                  </w:rPr>
                </w:rPrChange>
              </w:rPr>
            </w:pPr>
            <w:r w:rsidRPr="00F94FEA">
              <w:rPr>
                <w:rStyle w:val="af6"/>
                <w:rFonts w:eastAsiaTheme="minorEastAsia"/>
                <w:rPrChange w:id="9339" w:author="raye" w:date="2018-08-10T15:18:00Z">
                  <w:rPr>
                    <w:rFonts w:cstheme="minorHAnsi"/>
                    <w:i/>
                    <w:sz w:val="24"/>
                    <w:szCs w:val="24"/>
                  </w:rPr>
                </w:rPrChange>
              </w:rPr>
              <w:t>Dropdown menu</w:t>
            </w:r>
          </w:p>
        </w:tc>
        <w:tc>
          <w:tcPr>
            <w:tcW w:w="1324" w:type="dxa"/>
            <w:vMerge/>
            <w:tcBorders>
              <w:left w:val="single" w:sz="4" w:space="0" w:color="auto"/>
              <w:bottom w:val="single" w:sz="4" w:space="0" w:color="auto"/>
              <w:right w:val="single" w:sz="4" w:space="0" w:color="auto"/>
            </w:tcBorders>
          </w:tcPr>
          <w:p w14:paraId="3330A382" w14:textId="77777777" w:rsidR="00D00BD6" w:rsidRPr="00F94FEA" w:rsidRDefault="00D00BD6">
            <w:pPr>
              <w:rPr>
                <w:rStyle w:val="af6"/>
                <w:rFonts w:eastAsiaTheme="minorEastAsia"/>
                <w:rPrChange w:id="9340" w:author="raye" w:date="2018-08-10T15:18:00Z">
                  <w:rPr>
                    <w:rFonts w:eastAsia="等线" w:cstheme="minorHAnsi"/>
                    <w:kern w:val="0"/>
                    <w:sz w:val="24"/>
                    <w:szCs w:val="24"/>
                  </w:rPr>
                </w:rPrChange>
              </w:rPr>
            </w:pPr>
          </w:p>
        </w:tc>
        <w:tc>
          <w:tcPr>
            <w:tcW w:w="2336" w:type="dxa"/>
            <w:tcBorders>
              <w:top w:val="single" w:sz="4" w:space="0" w:color="auto"/>
              <w:left w:val="single" w:sz="4" w:space="0" w:color="auto"/>
              <w:bottom w:val="single" w:sz="4" w:space="0" w:color="auto"/>
              <w:right w:val="single" w:sz="4" w:space="0" w:color="auto"/>
            </w:tcBorders>
            <w:noWrap/>
          </w:tcPr>
          <w:p w14:paraId="6BFD7EBA" w14:textId="4C8F64D1" w:rsidR="00D00BD6" w:rsidRPr="00F94FEA" w:rsidRDefault="00D00BD6">
            <w:pPr>
              <w:rPr>
                <w:rStyle w:val="af6"/>
                <w:rFonts w:eastAsiaTheme="minorEastAsia"/>
                <w:rPrChange w:id="9341" w:author="raye" w:date="2018-08-10T15:18:00Z">
                  <w:rPr>
                    <w:rFonts w:ascii="等线" w:eastAsia="等线" w:hAnsi="等线" w:cstheme="minorHAnsi"/>
                    <w:kern w:val="0"/>
                    <w:szCs w:val="21"/>
                  </w:rPr>
                </w:rPrChange>
              </w:rPr>
            </w:pPr>
            <w:r w:rsidRPr="00F94FEA">
              <w:rPr>
                <w:rStyle w:val="af6"/>
                <w:rFonts w:eastAsiaTheme="minorEastAsia"/>
                <w:rPrChange w:id="9342" w:author="raye" w:date="2018-08-10T15:18:00Z">
                  <w:rPr>
                    <w:rFonts w:ascii="等线" w:eastAsia="等线" w:hAnsi="等线" w:cstheme="minorHAnsi"/>
                    <w:szCs w:val="21"/>
                  </w:rPr>
                </w:rPrChange>
              </w:rPr>
              <w:t>Country plugin, documents searching in the dropdown menu</w:t>
            </w:r>
          </w:p>
        </w:tc>
      </w:tr>
      <w:tr w:rsidR="00D00BD6" w:rsidRPr="00F94FEA" w14:paraId="7CC33EF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790972AE" w14:textId="77777777" w:rsidR="00D00BD6" w:rsidRPr="00F94FEA" w:rsidRDefault="00D00BD6">
            <w:pPr>
              <w:rPr>
                <w:rStyle w:val="af6"/>
                <w:rFonts w:eastAsiaTheme="minorEastAsia"/>
                <w:rPrChange w:id="9343" w:author="raye" w:date="2018-08-10T15:18:00Z">
                  <w:rPr>
                    <w:rFonts w:eastAsia="等线" w:cstheme="minorHAnsi"/>
                    <w:kern w:val="0"/>
                    <w:sz w:val="24"/>
                    <w:szCs w:val="24"/>
                  </w:rPr>
                </w:rPrChange>
              </w:rPr>
            </w:pPr>
            <w:r w:rsidRPr="00F94FEA">
              <w:rPr>
                <w:rStyle w:val="af6"/>
                <w:rFonts w:eastAsiaTheme="minorEastAsia"/>
                <w:rPrChange w:id="9344" w:author="raye" w:date="2018-08-10T15:18:00Z">
                  <w:rPr>
                    <w:rFonts w:eastAsia="等线" w:cstheme="minorHAnsi"/>
                    <w:kern w:val="0"/>
                    <w:sz w:val="24"/>
                    <w:szCs w:val="24"/>
                  </w:rPr>
                </w:rPrChange>
              </w:rPr>
              <w:t>Transshipment Country</w:t>
            </w:r>
          </w:p>
        </w:tc>
        <w:tc>
          <w:tcPr>
            <w:tcW w:w="1830" w:type="dxa"/>
            <w:tcBorders>
              <w:top w:val="single" w:sz="4" w:space="0" w:color="auto"/>
              <w:left w:val="single" w:sz="4" w:space="0" w:color="auto"/>
              <w:bottom w:val="single" w:sz="4" w:space="0" w:color="auto"/>
              <w:right w:val="single" w:sz="4" w:space="0" w:color="auto"/>
            </w:tcBorders>
          </w:tcPr>
          <w:p w14:paraId="7A817BE9" w14:textId="77777777" w:rsidR="00D00BD6" w:rsidRPr="00F94FEA" w:rsidRDefault="00D00BD6">
            <w:pPr>
              <w:rPr>
                <w:rStyle w:val="af6"/>
                <w:rFonts w:eastAsiaTheme="minorEastAsia"/>
                <w:rPrChange w:id="9345" w:author="raye" w:date="2018-08-10T15:18:00Z">
                  <w:rPr>
                    <w:rFonts w:eastAsia="等线" w:cstheme="minorHAnsi"/>
                    <w:kern w:val="0"/>
                    <w:sz w:val="24"/>
                    <w:szCs w:val="24"/>
                  </w:rPr>
                </w:rPrChange>
              </w:rPr>
            </w:pPr>
            <w:r w:rsidRPr="00F94FEA">
              <w:rPr>
                <w:rStyle w:val="af6"/>
                <w:rFonts w:eastAsiaTheme="minorEastAsia"/>
                <w:rPrChange w:id="9346"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547B9FD7" w14:textId="77777777" w:rsidR="00D00BD6" w:rsidRPr="00F94FEA" w:rsidRDefault="00D00BD6">
            <w:pPr>
              <w:rPr>
                <w:rStyle w:val="af6"/>
                <w:rFonts w:eastAsiaTheme="minorEastAsia"/>
                <w:rPrChange w:id="9347" w:author="raye" w:date="2018-08-10T15:18:00Z">
                  <w:rPr>
                    <w:rFonts w:eastAsia="等线" w:cstheme="minorHAnsi"/>
                    <w:kern w:val="0"/>
                    <w:sz w:val="24"/>
                    <w:szCs w:val="24"/>
                  </w:rPr>
                </w:rPrChange>
              </w:rPr>
            </w:pPr>
            <w:r w:rsidRPr="00F94FEA">
              <w:rPr>
                <w:rStyle w:val="af6"/>
                <w:rFonts w:eastAsiaTheme="minorEastAsia"/>
                <w:rPrChange w:id="9348" w:author="raye" w:date="2018-08-10T15:18:00Z">
                  <w:rPr>
                    <w:rFonts w:cstheme="minorHAnsi"/>
                    <w:i/>
                    <w:sz w:val="24"/>
                    <w:szCs w:val="24"/>
                  </w:rPr>
                </w:rPrChange>
              </w:rPr>
              <w:t>Dropdown menu</w:t>
            </w:r>
          </w:p>
        </w:tc>
        <w:tc>
          <w:tcPr>
            <w:tcW w:w="1324" w:type="dxa"/>
            <w:tcBorders>
              <w:top w:val="single" w:sz="4" w:space="0" w:color="auto"/>
              <w:left w:val="single" w:sz="4" w:space="0" w:color="auto"/>
              <w:bottom w:val="single" w:sz="4" w:space="0" w:color="auto"/>
              <w:right w:val="single" w:sz="4" w:space="0" w:color="auto"/>
            </w:tcBorders>
          </w:tcPr>
          <w:p w14:paraId="25AFE13C" w14:textId="77777777" w:rsidR="00D00BD6" w:rsidRPr="00F94FEA" w:rsidRDefault="00D00BD6">
            <w:pPr>
              <w:rPr>
                <w:rStyle w:val="af6"/>
                <w:rFonts w:eastAsiaTheme="minorEastAsia"/>
                <w:rPrChange w:id="9349" w:author="raye" w:date="2018-08-10T15:18:00Z">
                  <w:rPr>
                    <w:rFonts w:eastAsia="等线" w:cstheme="minorHAnsi"/>
                    <w:kern w:val="0"/>
                    <w:sz w:val="24"/>
                    <w:szCs w:val="24"/>
                  </w:rPr>
                </w:rPrChange>
              </w:rPr>
            </w:pPr>
            <w:r w:rsidRPr="00F94FEA">
              <w:rPr>
                <w:rStyle w:val="af6"/>
                <w:rFonts w:eastAsiaTheme="minorEastAsia"/>
                <w:rPrChange w:id="9350" w:author="raye" w:date="2018-08-10T15:18:00Z">
                  <w:rPr>
                    <w:rFonts w:eastAsia="等线" w:cstheme="minorHAnsi"/>
                    <w:kern w:val="0"/>
                    <w:sz w:val="24"/>
                    <w:szCs w:val="24"/>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67608460" w14:textId="2BE52CD8" w:rsidR="00D00BD6" w:rsidRPr="00F94FEA" w:rsidRDefault="00D00BD6">
            <w:pPr>
              <w:rPr>
                <w:rStyle w:val="af6"/>
                <w:rFonts w:eastAsiaTheme="minorEastAsia"/>
                <w:rPrChange w:id="9351" w:author="raye" w:date="2018-08-10T15:18:00Z">
                  <w:rPr>
                    <w:rFonts w:ascii="等线" w:eastAsia="等线" w:hAnsi="等线" w:cstheme="minorHAnsi"/>
                    <w:kern w:val="0"/>
                    <w:szCs w:val="21"/>
                  </w:rPr>
                </w:rPrChange>
              </w:rPr>
            </w:pPr>
            <w:r w:rsidRPr="00F94FEA">
              <w:rPr>
                <w:rStyle w:val="af6"/>
                <w:rFonts w:eastAsiaTheme="minorEastAsia"/>
                <w:rPrChange w:id="9352" w:author="raye" w:date="2018-08-10T15:18:00Z">
                  <w:rPr>
                    <w:rFonts w:ascii="等线" w:eastAsia="等线" w:hAnsi="等线" w:cstheme="minorHAnsi"/>
                    <w:szCs w:val="21"/>
                  </w:rPr>
                </w:rPrChange>
              </w:rPr>
              <w:t>Country plugin, documents searching in the dropdown menu</w:t>
            </w:r>
          </w:p>
        </w:tc>
      </w:tr>
      <w:tr w:rsidR="00D00BD6" w:rsidRPr="00F94FEA" w14:paraId="6EF3F755"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6952D594" w14:textId="77777777" w:rsidR="00D00BD6" w:rsidRPr="00F94FEA" w:rsidRDefault="00D00BD6">
            <w:pPr>
              <w:rPr>
                <w:rStyle w:val="af6"/>
                <w:rFonts w:eastAsiaTheme="minorEastAsia"/>
                <w:rPrChange w:id="9353" w:author="raye" w:date="2018-08-10T15:18:00Z">
                  <w:rPr>
                    <w:rFonts w:eastAsia="等线" w:cstheme="minorHAnsi"/>
                    <w:kern w:val="0"/>
                    <w:sz w:val="24"/>
                    <w:szCs w:val="24"/>
                  </w:rPr>
                </w:rPrChange>
              </w:rPr>
            </w:pPr>
            <w:r w:rsidRPr="00F94FEA">
              <w:rPr>
                <w:rStyle w:val="af6"/>
                <w:rFonts w:eastAsiaTheme="minorEastAsia"/>
                <w:rPrChange w:id="9354" w:author="raye" w:date="2018-08-10T15:18:00Z">
                  <w:rPr>
                    <w:rFonts w:eastAsia="等线" w:cstheme="minorHAnsi"/>
                    <w:kern w:val="0"/>
                    <w:sz w:val="24"/>
                    <w:szCs w:val="24"/>
                  </w:rPr>
                </w:rPrChange>
              </w:rPr>
              <w:t>Goods Description</w:t>
            </w:r>
          </w:p>
        </w:tc>
        <w:tc>
          <w:tcPr>
            <w:tcW w:w="1830" w:type="dxa"/>
            <w:tcBorders>
              <w:top w:val="single" w:sz="4" w:space="0" w:color="auto"/>
              <w:left w:val="single" w:sz="4" w:space="0" w:color="auto"/>
              <w:bottom w:val="single" w:sz="4" w:space="0" w:color="auto"/>
              <w:right w:val="single" w:sz="4" w:space="0" w:color="auto"/>
            </w:tcBorders>
          </w:tcPr>
          <w:p w14:paraId="29D87EC9" w14:textId="77777777" w:rsidR="00D00BD6" w:rsidRPr="00F94FEA" w:rsidRDefault="00D00BD6">
            <w:pPr>
              <w:rPr>
                <w:rStyle w:val="af6"/>
                <w:rFonts w:eastAsiaTheme="minorEastAsia"/>
                <w:rPrChange w:id="9355" w:author="raye" w:date="2018-08-10T15:18:00Z">
                  <w:rPr>
                    <w:rFonts w:eastAsia="等线" w:cstheme="minorHAnsi"/>
                    <w:kern w:val="0"/>
                    <w:sz w:val="24"/>
                    <w:szCs w:val="24"/>
                  </w:rPr>
                </w:rPrChange>
              </w:rPr>
            </w:pPr>
            <w:r w:rsidRPr="00F94FEA">
              <w:rPr>
                <w:rStyle w:val="af6"/>
                <w:rFonts w:eastAsiaTheme="minorEastAsia"/>
                <w:rPrChange w:id="9356" w:author="raye" w:date="2018-08-10T15:18:00Z">
                  <w:rPr>
                    <w:rFonts w:cstheme="minorHAnsi"/>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7184ADB3" w14:textId="77777777" w:rsidR="00D00BD6" w:rsidRPr="00F94FEA" w:rsidRDefault="00D00BD6">
            <w:pPr>
              <w:rPr>
                <w:rStyle w:val="af6"/>
                <w:rFonts w:eastAsiaTheme="minorEastAsia"/>
                <w:rPrChange w:id="9357" w:author="raye" w:date="2018-08-10T15:18:00Z">
                  <w:rPr>
                    <w:rFonts w:eastAsia="等线" w:cstheme="minorHAnsi"/>
                    <w:kern w:val="0"/>
                    <w:sz w:val="24"/>
                    <w:szCs w:val="24"/>
                  </w:rPr>
                </w:rPrChange>
              </w:rPr>
            </w:pPr>
            <w:r w:rsidRPr="00F94FEA">
              <w:rPr>
                <w:rStyle w:val="af6"/>
                <w:rFonts w:eastAsiaTheme="minorEastAsia"/>
                <w:rPrChange w:id="9358" w:author="raye" w:date="2018-08-10T15:18:00Z">
                  <w:rPr>
                    <w:rFonts w:cstheme="minorHAnsi"/>
                    <w:i/>
                    <w:sz w:val="24"/>
                    <w:szCs w:val="24"/>
                  </w:rPr>
                </w:rPrChange>
              </w:rPr>
              <w:t>Max255Text</w:t>
            </w:r>
          </w:p>
        </w:tc>
        <w:tc>
          <w:tcPr>
            <w:tcW w:w="1324" w:type="dxa"/>
            <w:vMerge w:val="restart"/>
            <w:tcBorders>
              <w:top w:val="single" w:sz="4" w:space="0" w:color="auto"/>
              <w:left w:val="single" w:sz="4" w:space="0" w:color="auto"/>
              <w:right w:val="single" w:sz="4" w:space="0" w:color="auto"/>
            </w:tcBorders>
          </w:tcPr>
          <w:p w14:paraId="0A088D37" w14:textId="77777777" w:rsidR="00D00BD6" w:rsidRPr="00F94FEA" w:rsidRDefault="00D00BD6">
            <w:pPr>
              <w:rPr>
                <w:rStyle w:val="af6"/>
                <w:rFonts w:eastAsiaTheme="minorEastAsia"/>
                <w:rPrChange w:id="9359" w:author="raye" w:date="2018-08-10T15:18:00Z">
                  <w:rPr>
                    <w:rFonts w:eastAsia="等线" w:cstheme="minorHAnsi"/>
                    <w:kern w:val="0"/>
                    <w:sz w:val="24"/>
                    <w:szCs w:val="24"/>
                  </w:rPr>
                </w:rPrChange>
              </w:rPr>
            </w:pPr>
            <w:r w:rsidRPr="00F94FEA">
              <w:rPr>
                <w:rStyle w:val="af6"/>
                <w:rFonts w:eastAsiaTheme="minorEastAsia"/>
                <w:rPrChange w:id="9360" w:author="raye" w:date="2018-08-10T15:18:00Z">
                  <w:rPr>
                    <w:rFonts w:eastAsia="等线" w:cstheme="minorHAnsi"/>
                    <w:kern w:val="0"/>
                    <w:sz w:val="24"/>
                    <w:szCs w:val="24"/>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051E1ABA" w14:textId="77777777" w:rsidR="00D00BD6" w:rsidRPr="00F94FEA" w:rsidRDefault="00D00BD6">
            <w:pPr>
              <w:rPr>
                <w:rStyle w:val="af6"/>
                <w:rFonts w:eastAsiaTheme="minorEastAsia"/>
                <w:rPrChange w:id="9361" w:author="raye" w:date="2018-08-10T15:18:00Z">
                  <w:rPr>
                    <w:rFonts w:ascii="等线" w:eastAsia="等线" w:hAnsi="等线" w:cstheme="minorHAnsi"/>
                    <w:kern w:val="0"/>
                    <w:szCs w:val="21"/>
                  </w:rPr>
                </w:rPrChange>
              </w:rPr>
            </w:pPr>
          </w:p>
        </w:tc>
      </w:tr>
      <w:tr w:rsidR="00D00BD6" w:rsidRPr="00F94FEA" w14:paraId="7FC8D885"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206466B3" w14:textId="77777777" w:rsidR="00D00BD6" w:rsidRPr="00F94FEA" w:rsidRDefault="00D00BD6">
            <w:pPr>
              <w:rPr>
                <w:rStyle w:val="af6"/>
                <w:rFonts w:eastAsiaTheme="minorEastAsia"/>
                <w:rPrChange w:id="9362" w:author="raye" w:date="2018-08-10T15:18:00Z">
                  <w:rPr>
                    <w:rFonts w:eastAsia="等线" w:cstheme="minorHAnsi"/>
                    <w:kern w:val="0"/>
                    <w:sz w:val="24"/>
                    <w:szCs w:val="24"/>
                  </w:rPr>
                </w:rPrChange>
              </w:rPr>
            </w:pPr>
            <w:r w:rsidRPr="00F94FEA">
              <w:rPr>
                <w:rStyle w:val="af6"/>
                <w:rFonts w:eastAsiaTheme="minorEastAsia"/>
                <w:rPrChange w:id="9363" w:author="raye" w:date="2018-08-10T15:18:00Z">
                  <w:rPr>
                    <w:rFonts w:eastAsia="等线" w:cstheme="minorHAnsi"/>
                    <w:kern w:val="0"/>
                    <w:sz w:val="24"/>
                    <w:szCs w:val="24"/>
                  </w:rPr>
                </w:rPrChange>
              </w:rPr>
              <w:t>Gross Weight</w:t>
            </w:r>
          </w:p>
        </w:tc>
        <w:tc>
          <w:tcPr>
            <w:tcW w:w="1830" w:type="dxa"/>
            <w:tcBorders>
              <w:top w:val="single" w:sz="4" w:space="0" w:color="auto"/>
              <w:left w:val="single" w:sz="4" w:space="0" w:color="auto"/>
              <w:bottom w:val="single" w:sz="4" w:space="0" w:color="auto"/>
              <w:right w:val="single" w:sz="4" w:space="0" w:color="auto"/>
            </w:tcBorders>
          </w:tcPr>
          <w:p w14:paraId="46C4AD61" w14:textId="77777777" w:rsidR="00D00BD6" w:rsidRPr="00F94FEA" w:rsidRDefault="00D00BD6">
            <w:pPr>
              <w:rPr>
                <w:rStyle w:val="af6"/>
                <w:rFonts w:eastAsiaTheme="minorEastAsia"/>
                <w:rPrChange w:id="9364" w:author="raye" w:date="2018-08-10T15:18:00Z">
                  <w:rPr>
                    <w:rFonts w:eastAsia="等线" w:cstheme="minorHAnsi"/>
                    <w:kern w:val="0"/>
                    <w:sz w:val="24"/>
                    <w:szCs w:val="24"/>
                  </w:rPr>
                </w:rPrChange>
              </w:rPr>
            </w:pPr>
            <w:r w:rsidRPr="00F94FEA">
              <w:rPr>
                <w:rStyle w:val="af6"/>
                <w:rFonts w:eastAsiaTheme="minorEastAsia"/>
                <w:rPrChange w:id="9365" w:author="raye" w:date="2018-08-10T15:18:00Z">
                  <w:rPr>
                    <w:rFonts w:cstheme="minorHAnsi"/>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023C3F9A" w14:textId="77777777" w:rsidR="00D00BD6" w:rsidRPr="00F94FEA" w:rsidRDefault="00D00BD6">
            <w:pPr>
              <w:rPr>
                <w:rStyle w:val="af6"/>
                <w:rFonts w:eastAsiaTheme="minorEastAsia"/>
                <w:rPrChange w:id="9366" w:author="raye" w:date="2018-08-10T15:18:00Z">
                  <w:rPr>
                    <w:rFonts w:eastAsia="等线" w:cstheme="minorHAnsi"/>
                    <w:kern w:val="0"/>
                    <w:sz w:val="24"/>
                    <w:szCs w:val="24"/>
                  </w:rPr>
                </w:rPrChange>
              </w:rPr>
            </w:pPr>
            <w:r w:rsidRPr="00F94FEA">
              <w:rPr>
                <w:rStyle w:val="af6"/>
                <w:rFonts w:eastAsiaTheme="minorEastAsia"/>
                <w:rPrChange w:id="9367" w:author="raye" w:date="2018-08-10T15:18:00Z">
                  <w:rPr>
                    <w:rFonts w:cstheme="minorHAnsi"/>
                    <w:i/>
                    <w:sz w:val="24"/>
                    <w:szCs w:val="24"/>
                  </w:rPr>
                </w:rPrChange>
              </w:rPr>
              <w:t>15-digit value</w:t>
            </w:r>
          </w:p>
        </w:tc>
        <w:tc>
          <w:tcPr>
            <w:tcW w:w="1324" w:type="dxa"/>
            <w:vMerge/>
            <w:tcBorders>
              <w:left w:val="single" w:sz="4" w:space="0" w:color="auto"/>
              <w:right w:val="single" w:sz="4" w:space="0" w:color="auto"/>
            </w:tcBorders>
          </w:tcPr>
          <w:p w14:paraId="5C60B6DC" w14:textId="77777777" w:rsidR="00D00BD6" w:rsidRPr="00F94FEA" w:rsidRDefault="00D00BD6">
            <w:pPr>
              <w:rPr>
                <w:rStyle w:val="af6"/>
                <w:rFonts w:eastAsiaTheme="minorEastAsia"/>
                <w:rPrChange w:id="9368" w:author="raye" w:date="2018-08-10T15:18:00Z">
                  <w:rPr>
                    <w:rFonts w:eastAsia="等线" w:cstheme="minorHAnsi"/>
                    <w:kern w:val="0"/>
                    <w:sz w:val="24"/>
                    <w:szCs w:val="24"/>
                  </w:rPr>
                </w:rPrChange>
              </w:rPr>
            </w:pPr>
          </w:p>
        </w:tc>
        <w:tc>
          <w:tcPr>
            <w:tcW w:w="2336" w:type="dxa"/>
            <w:tcBorders>
              <w:top w:val="single" w:sz="4" w:space="0" w:color="auto"/>
              <w:left w:val="single" w:sz="4" w:space="0" w:color="auto"/>
              <w:bottom w:val="single" w:sz="4" w:space="0" w:color="auto"/>
              <w:right w:val="single" w:sz="4" w:space="0" w:color="auto"/>
            </w:tcBorders>
            <w:noWrap/>
          </w:tcPr>
          <w:p w14:paraId="0553ED72" w14:textId="1E014D3B" w:rsidR="00D00BD6" w:rsidRPr="00F94FEA" w:rsidRDefault="00D00BD6">
            <w:pPr>
              <w:rPr>
                <w:rStyle w:val="af6"/>
                <w:rFonts w:eastAsiaTheme="minorEastAsia"/>
                <w:rPrChange w:id="9369" w:author="raye" w:date="2018-08-10T15:18:00Z">
                  <w:rPr>
                    <w:rFonts w:ascii="等线" w:eastAsia="等线" w:hAnsi="等线" w:cstheme="minorHAnsi"/>
                    <w:kern w:val="0"/>
                    <w:szCs w:val="21"/>
                  </w:rPr>
                </w:rPrChange>
              </w:rPr>
            </w:pPr>
            <w:r w:rsidRPr="00F94FEA">
              <w:rPr>
                <w:rStyle w:val="af6"/>
                <w:rFonts w:eastAsiaTheme="minorEastAsia"/>
                <w:rPrChange w:id="9370" w:author="raye" w:date="2018-08-10T15:18:00Z">
                  <w:rPr>
                    <w:rFonts w:ascii="等线" w:eastAsia="等线" w:hAnsi="等线" w:cs="宋体"/>
                    <w:kern w:val="0"/>
                    <w:szCs w:val="21"/>
                  </w:rPr>
                </w:rPrChange>
              </w:rPr>
              <w:t>Digits allow for 2 decimal points</w:t>
            </w:r>
          </w:p>
        </w:tc>
      </w:tr>
      <w:tr w:rsidR="00D00BD6" w:rsidRPr="00F94FEA" w14:paraId="56ED5B9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572769AA" w14:textId="77777777" w:rsidR="00D00BD6" w:rsidRPr="00F94FEA" w:rsidRDefault="00D00BD6">
            <w:pPr>
              <w:rPr>
                <w:rStyle w:val="af6"/>
                <w:rFonts w:eastAsiaTheme="minorEastAsia"/>
                <w:rPrChange w:id="9371" w:author="raye" w:date="2018-08-10T15:18:00Z">
                  <w:rPr>
                    <w:rFonts w:eastAsia="等线" w:cstheme="minorHAnsi"/>
                    <w:kern w:val="0"/>
                    <w:sz w:val="24"/>
                    <w:szCs w:val="24"/>
                  </w:rPr>
                </w:rPrChange>
              </w:rPr>
            </w:pPr>
            <w:r w:rsidRPr="00F94FEA">
              <w:rPr>
                <w:rStyle w:val="af6"/>
                <w:rFonts w:eastAsiaTheme="minorEastAsia"/>
                <w:rPrChange w:id="9372" w:author="raye" w:date="2018-08-10T15:18:00Z">
                  <w:rPr>
                    <w:rFonts w:eastAsia="等线" w:cstheme="minorHAnsi"/>
                    <w:kern w:val="0"/>
                    <w:sz w:val="24"/>
                    <w:szCs w:val="24"/>
                  </w:rPr>
                </w:rPrChange>
              </w:rPr>
              <w:t>Type of Unit</w:t>
            </w:r>
          </w:p>
        </w:tc>
        <w:tc>
          <w:tcPr>
            <w:tcW w:w="1830" w:type="dxa"/>
            <w:tcBorders>
              <w:top w:val="single" w:sz="4" w:space="0" w:color="auto"/>
              <w:left w:val="single" w:sz="4" w:space="0" w:color="auto"/>
              <w:bottom w:val="single" w:sz="4" w:space="0" w:color="auto"/>
              <w:right w:val="single" w:sz="4" w:space="0" w:color="auto"/>
            </w:tcBorders>
          </w:tcPr>
          <w:p w14:paraId="1E0D88A2" w14:textId="77777777" w:rsidR="00D00BD6" w:rsidRPr="00F94FEA" w:rsidRDefault="00D00BD6">
            <w:pPr>
              <w:rPr>
                <w:rStyle w:val="af6"/>
                <w:rFonts w:eastAsiaTheme="minorEastAsia"/>
                <w:rPrChange w:id="9373" w:author="raye" w:date="2018-08-10T15:18:00Z">
                  <w:rPr>
                    <w:rFonts w:eastAsia="等线" w:cstheme="minorHAnsi"/>
                    <w:kern w:val="0"/>
                    <w:sz w:val="24"/>
                    <w:szCs w:val="24"/>
                  </w:rPr>
                </w:rPrChange>
              </w:rPr>
            </w:pPr>
            <w:r w:rsidRPr="00F94FEA">
              <w:rPr>
                <w:rStyle w:val="af6"/>
                <w:rFonts w:eastAsiaTheme="minorEastAsia"/>
                <w:rPrChange w:id="9374" w:author="raye" w:date="2018-08-10T15:18:00Z">
                  <w:rPr>
                    <w:rFonts w:cstheme="minorHAnsi"/>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083F7B95" w14:textId="77777777" w:rsidR="00D00BD6" w:rsidRPr="00F94FEA" w:rsidRDefault="00D00BD6">
            <w:pPr>
              <w:rPr>
                <w:rStyle w:val="af6"/>
                <w:rFonts w:eastAsiaTheme="minorEastAsia"/>
                <w:rPrChange w:id="9375" w:author="raye" w:date="2018-08-10T15:18:00Z">
                  <w:rPr>
                    <w:rFonts w:eastAsia="等线" w:cstheme="minorHAnsi"/>
                    <w:kern w:val="0"/>
                    <w:sz w:val="24"/>
                    <w:szCs w:val="24"/>
                  </w:rPr>
                </w:rPrChange>
              </w:rPr>
            </w:pPr>
            <w:r w:rsidRPr="00F94FEA">
              <w:rPr>
                <w:rStyle w:val="af6"/>
                <w:rFonts w:eastAsiaTheme="minorEastAsia"/>
                <w:rPrChange w:id="9376" w:author="raye" w:date="2018-08-10T15:18:00Z">
                  <w:rPr>
                    <w:rFonts w:cstheme="minorHAnsi"/>
                    <w:i/>
                    <w:sz w:val="24"/>
                    <w:szCs w:val="24"/>
                  </w:rPr>
                </w:rPrChange>
              </w:rPr>
              <w:t>Dropdown menu</w:t>
            </w:r>
          </w:p>
        </w:tc>
        <w:tc>
          <w:tcPr>
            <w:tcW w:w="1324" w:type="dxa"/>
            <w:vMerge/>
            <w:tcBorders>
              <w:left w:val="single" w:sz="4" w:space="0" w:color="auto"/>
              <w:right w:val="single" w:sz="4" w:space="0" w:color="auto"/>
            </w:tcBorders>
          </w:tcPr>
          <w:p w14:paraId="0674B69C" w14:textId="77777777" w:rsidR="00D00BD6" w:rsidRPr="00F94FEA" w:rsidRDefault="00D00BD6">
            <w:pPr>
              <w:rPr>
                <w:rStyle w:val="af6"/>
                <w:rFonts w:eastAsiaTheme="minorEastAsia"/>
                <w:rPrChange w:id="9377" w:author="raye" w:date="2018-08-10T15:18:00Z">
                  <w:rPr>
                    <w:rFonts w:eastAsia="等线" w:cstheme="minorHAnsi"/>
                    <w:kern w:val="0"/>
                    <w:sz w:val="24"/>
                    <w:szCs w:val="24"/>
                  </w:rPr>
                </w:rPrChange>
              </w:rPr>
            </w:pPr>
          </w:p>
        </w:tc>
        <w:tc>
          <w:tcPr>
            <w:tcW w:w="2336" w:type="dxa"/>
            <w:tcBorders>
              <w:top w:val="single" w:sz="4" w:space="0" w:color="auto"/>
              <w:left w:val="single" w:sz="4" w:space="0" w:color="auto"/>
              <w:bottom w:val="single" w:sz="4" w:space="0" w:color="auto"/>
              <w:right w:val="single" w:sz="4" w:space="0" w:color="auto"/>
            </w:tcBorders>
            <w:noWrap/>
          </w:tcPr>
          <w:p w14:paraId="468E29FB" w14:textId="77EB5215" w:rsidR="00D00BD6" w:rsidRPr="00F94FEA" w:rsidRDefault="00D00BD6">
            <w:pPr>
              <w:rPr>
                <w:rStyle w:val="af6"/>
                <w:rFonts w:eastAsiaTheme="minorEastAsia"/>
                <w:rPrChange w:id="9378" w:author="raye" w:date="2018-08-10T15:18:00Z">
                  <w:rPr>
                    <w:rFonts w:ascii="等线" w:eastAsia="等线" w:hAnsi="等线" w:cstheme="minorHAnsi"/>
                    <w:kern w:val="0"/>
                    <w:szCs w:val="21"/>
                  </w:rPr>
                </w:rPrChange>
              </w:rPr>
            </w:pPr>
            <w:r w:rsidRPr="00F94FEA">
              <w:rPr>
                <w:rStyle w:val="af6"/>
                <w:rFonts w:eastAsiaTheme="minorEastAsia"/>
                <w:rPrChange w:id="9379" w:author="raye" w:date="2018-08-10T15:18:00Z">
                  <w:rPr>
                    <w:rFonts w:ascii="等线" w:eastAsia="等线" w:hAnsi="等线" w:cstheme="minorHAnsi"/>
                    <w:kern w:val="0"/>
                    <w:szCs w:val="21"/>
                  </w:rPr>
                </w:rPrChange>
              </w:rPr>
              <w:t>Admin backend management</w:t>
            </w:r>
          </w:p>
        </w:tc>
      </w:tr>
      <w:tr w:rsidR="00D00BD6" w:rsidRPr="00F94FEA" w14:paraId="3BB3B41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6ADEE4A0" w14:textId="77777777" w:rsidR="00D00BD6" w:rsidRPr="00F94FEA" w:rsidRDefault="00D00BD6">
            <w:pPr>
              <w:rPr>
                <w:rStyle w:val="af6"/>
                <w:rFonts w:eastAsiaTheme="minorEastAsia"/>
                <w:rPrChange w:id="9380" w:author="raye" w:date="2018-08-10T15:18:00Z">
                  <w:rPr>
                    <w:rFonts w:eastAsia="等线" w:cstheme="minorHAnsi"/>
                    <w:kern w:val="0"/>
                    <w:sz w:val="24"/>
                    <w:szCs w:val="24"/>
                  </w:rPr>
                </w:rPrChange>
              </w:rPr>
            </w:pPr>
            <w:r w:rsidRPr="00F94FEA">
              <w:rPr>
                <w:rStyle w:val="af6"/>
                <w:rFonts w:eastAsiaTheme="minorEastAsia"/>
                <w:rPrChange w:id="9381" w:author="raye" w:date="2018-08-10T15:18:00Z">
                  <w:rPr>
                    <w:rFonts w:eastAsia="等线" w:cstheme="minorHAnsi"/>
                    <w:kern w:val="0"/>
                    <w:sz w:val="24"/>
                    <w:szCs w:val="24"/>
                  </w:rPr>
                </w:rPrChange>
              </w:rPr>
              <w:t>Quantity / Weight</w:t>
            </w:r>
          </w:p>
        </w:tc>
        <w:tc>
          <w:tcPr>
            <w:tcW w:w="1830" w:type="dxa"/>
            <w:tcBorders>
              <w:top w:val="single" w:sz="4" w:space="0" w:color="auto"/>
              <w:left w:val="single" w:sz="4" w:space="0" w:color="auto"/>
              <w:bottom w:val="single" w:sz="4" w:space="0" w:color="auto"/>
              <w:right w:val="single" w:sz="4" w:space="0" w:color="auto"/>
            </w:tcBorders>
          </w:tcPr>
          <w:p w14:paraId="03F5C03F" w14:textId="77777777" w:rsidR="00D00BD6" w:rsidRPr="00F94FEA" w:rsidRDefault="00D00BD6">
            <w:pPr>
              <w:rPr>
                <w:rStyle w:val="af6"/>
                <w:rFonts w:eastAsiaTheme="minorEastAsia"/>
                <w:rPrChange w:id="9382" w:author="raye" w:date="2018-08-10T15:18:00Z">
                  <w:rPr>
                    <w:rFonts w:eastAsia="等线" w:cstheme="minorHAnsi"/>
                    <w:kern w:val="0"/>
                    <w:sz w:val="24"/>
                    <w:szCs w:val="24"/>
                  </w:rPr>
                </w:rPrChange>
              </w:rPr>
            </w:pPr>
            <w:r w:rsidRPr="00F94FEA">
              <w:rPr>
                <w:rStyle w:val="af6"/>
                <w:rFonts w:eastAsiaTheme="minorEastAsia"/>
                <w:rPrChange w:id="9383"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05DCD694" w14:textId="77777777" w:rsidR="00D00BD6" w:rsidRPr="00F94FEA" w:rsidRDefault="00D00BD6">
            <w:pPr>
              <w:rPr>
                <w:rStyle w:val="af6"/>
                <w:rFonts w:eastAsiaTheme="minorEastAsia"/>
                <w:rPrChange w:id="9384" w:author="raye" w:date="2018-08-10T15:18:00Z">
                  <w:rPr>
                    <w:rFonts w:eastAsia="等线" w:cstheme="minorHAnsi"/>
                    <w:kern w:val="0"/>
                    <w:sz w:val="24"/>
                    <w:szCs w:val="24"/>
                  </w:rPr>
                </w:rPrChange>
              </w:rPr>
            </w:pPr>
            <w:r w:rsidRPr="00F94FEA">
              <w:rPr>
                <w:rStyle w:val="af6"/>
                <w:rFonts w:eastAsiaTheme="minorEastAsia"/>
                <w:rPrChange w:id="9385" w:author="raye" w:date="2018-08-10T15:18:00Z">
                  <w:rPr>
                    <w:rFonts w:cstheme="minorHAnsi"/>
                    <w:i/>
                    <w:sz w:val="24"/>
                    <w:szCs w:val="24"/>
                  </w:rPr>
                </w:rPrChange>
              </w:rPr>
              <w:t>15-digit value</w:t>
            </w:r>
          </w:p>
        </w:tc>
        <w:tc>
          <w:tcPr>
            <w:tcW w:w="1324" w:type="dxa"/>
            <w:vMerge/>
            <w:tcBorders>
              <w:left w:val="single" w:sz="4" w:space="0" w:color="auto"/>
              <w:right w:val="single" w:sz="4" w:space="0" w:color="auto"/>
            </w:tcBorders>
          </w:tcPr>
          <w:p w14:paraId="0420AD42" w14:textId="77777777" w:rsidR="00D00BD6" w:rsidRPr="00F94FEA" w:rsidRDefault="00D00BD6">
            <w:pPr>
              <w:rPr>
                <w:rStyle w:val="af6"/>
                <w:rFonts w:eastAsiaTheme="minorEastAsia"/>
                <w:rPrChange w:id="9386" w:author="raye" w:date="2018-08-10T15:18:00Z">
                  <w:rPr>
                    <w:rFonts w:eastAsia="等线" w:cstheme="minorHAnsi"/>
                    <w:kern w:val="0"/>
                    <w:sz w:val="24"/>
                    <w:szCs w:val="24"/>
                  </w:rPr>
                </w:rPrChange>
              </w:rPr>
            </w:pPr>
          </w:p>
        </w:tc>
        <w:tc>
          <w:tcPr>
            <w:tcW w:w="2336" w:type="dxa"/>
            <w:tcBorders>
              <w:top w:val="single" w:sz="4" w:space="0" w:color="auto"/>
              <w:left w:val="single" w:sz="4" w:space="0" w:color="auto"/>
              <w:bottom w:val="single" w:sz="4" w:space="0" w:color="auto"/>
              <w:right w:val="single" w:sz="4" w:space="0" w:color="auto"/>
            </w:tcBorders>
            <w:noWrap/>
          </w:tcPr>
          <w:p w14:paraId="74A36702" w14:textId="34595B4F" w:rsidR="00D00BD6" w:rsidRPr="00F94FEA" w:rsidRDefault="00D00BD6">
            <w:pPr>
              <w:rPr>
                <w:rStyle w:val="af6"/>
                <w:rFonts w:eastAsiaTheme="minorEastAsia"/>
                <w:rPrChange w:id="9387" w:author="raye" w:date="2018-08-10T15:18:00Z">
                  <w:rPr>
                    <w:rFonts w:ascii="等线" w:eastAsia="等线" w:hAnsi="等线" w:cstheme="minorHAnsi"/>
                    <w:kern w:val="0"/>
                    <w:szCs w:val="21"/>
                  </w:rPr>
                </w:rPrChange>
              </w:rPr>
            </w:pPr>
            <w:r w:rsidRPr="00F94FEA">
              <w:rPr>
                <w:rStyle w:val="af6"/>
                <w:rFonts w:eastAsiaTheme="minorEastAsia"/>
                <w:rPrChange w:id="9388" w:author="raye" w:date="2018-08-10T15:18:00Z">
                  <w:rPr>
                    <w:rFonts w:ascii="等线" w:eastAsia="等线" w:hAnsi="等线" w:cs="宋体"/>
                    <w:kern w:val="0"/>
                    <w:szCs w:val="21"/>
                  </w:rPr>
                </w:rPrChange>
              </w:rPr>
              <w:t>Digits allow for 2 decimal points(select one from the dropdown menu)</w:t>
            </w:r>
          </w:p>
        </w:tc>
      </w:tr>
      <w:tr w:rsidR="00D00BD6" w:rsidRPr="00F94FEA" w14:paraId="3DEDC285"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78115DBA" w14:textId="77777777" w:rsidR="00D00BD6" w:rsidRPr="00F94FEA" w:rsidRDefault="00D00BD6">
            <w:pPr>
              <w:rPr>
                <w:rStyle w:val="af6"/>
                <w:rFonts w:eastAsiaTheme="minorEastAsia"/>
                <w:rPrChange w:id="9389" w:author="raye" w:date="2018-08-10T15:18:00Z">
                  <w:rPr>
                    <w:rFonts w:eastAsia="等线" w:cstheme="minorHAnsi"/>
                    <w:kern w:val="0"/>
                    <w:sz w:val="24"/>
                    <w:szCs w:val="24"/>
                  </w:rPr>
                </w:rPrChange>
              </w:rPr>
            </w:pPr>
            <w:r w:rsidRPr="00F94FEA">
              <w:rPr>
                <w:rStyle w:val="af6"/>
                <w:rFonts w:eastAsiaTheme="minorEastAsia"/>
                <w:rPrChange w:id="9390" w:author="raye" w:date="2018-08-10T15:18:00Z">
                  <w:rPr>
                    <w:rFonts w:eastAsia="等线" w:cstheme="minorHAnsi"/>
                    <w:kern w:val="0"/>
                    <w:sz w:val="24"/>
                    <w:szCs w:val="24"/>
                  </w:rPr>
                </w:rPrChange>
              </w:rPr>
              <w:t>Type of Unit</w:t>
            </w:r>
          </w:p>
        </w:tc>
        <w:tc>
          <w:tcPr>
            <w:tcW w:w="1830" w:type="dxa"/>
            <w:tcBorders>
              <w:top w:val="single" w:sz="4" w:space="0" w:color="auto"/>
              <w:left w:val="single" w:sz="4" w:space="0" w:color="auto"/>
              <w:bottom w:val="single" w:sz="4" w:space="0" w:color="auto"/>
              <w:right w:val="single" w:sz="4" w:space="0" w:color="auto"/>
            </w:tcBorders>
          </w:tcPr>
          <w:p w14:paraId="4D459451" w14:textId="77777777" w:rsidR="00D00BD6" w:rsidRPr="00F94FEA" w:rsidRDefault="00D00BD6">
            <w:pPr>
              <w:rPr>
                <w:rStyle w:val="af6"/>
                <w:rFonts w:eastAsiaTheme="minorEastAsia"/>
                <w:rPrChange w:id="9391" w:author="raye" w:date="2018-08-10T15:18:00Z">
                  <w:rPr>
                    <w:rFonts w:eastAsia="等线" w:cstheme="minorHAnsi"/>
                    <w:kern w:val="0"/>
                    <w:sz w:val="24"/>
                    <w:szCs w:val="24"/>
                  </w:rPr>
                </w:rPrChange>
              </w:rPr>
            </w:pPr>
            <w:r w:rsidRPr="00F94FEA">
              <w:rPr>
                <w:rStyle w:val="af6"/>
                <w:rFonts w:eastAsiaTheme="minorEastAsia"/>
                <w:rPrChange w:id="9392"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0157C910" w14:textId="77777777" w:rsidR="00D00BD6" w:rsidRPr="00F94FEA" w:rsidRDefault="00D00BD6">
            <w:pPr>
              <w:rPr>
                <w:rStyle w:val="af6"/>
                <w:rFonts w:eastAsiaTheme="minorEastAsia"/>
                <w:rPrChange w:id="9393" w:author="raye" w:date="2018-08-10T15:18:00Z">
                  <w:rPr>
                    <w:rFonts w:eastAsia="等线" w:cstheme="minorHAnsi"/>
                    <w:kern w:val="0"/>
                    <w:sz w:val="24"/>
                    <w:szCs w:val="24"/>
                  </w:rPr>
                </w:rPrChange>
              </w:rPr>
            </w:pPr>
            <w:r w:rsidRPr="00F94FEA">
              <w:rPr>
                <w:rStyle w:val="af6"/>
                <w:rFonts w:eastAsiaTheme="minorEastAsia"/>
                <w:rPrChange w:id="9394" w:author="raye" w:date="2018-08-10T15:18:00Z">
                  <w:rPr>
                    <w:rFonts w:cstheme="minorHAnsi"/>
                    <w:i/>
                    <w:sz w:val="24"/>
                    <w:szCs w:val="24"/>
                  </w:rPr>
                </w:rPrChange>
              </w:rPr>
              <w:t>Dropdown menu</w:t>
            </w:r>
          </w:p>
        </w:tc>
        <w:tc>
          <w:tcPr>
            <w:tcW w:w="1324" w:type="dxa"/>
            <w:vMerge/>
            <w:tcBorders>
              <w:left w:val="single" w:sz="4" w:space="0" w:color="auto"/>
              <w:bottom w:val="single" w:sz="4" w:space="0" w:color="auto"/>
              <w:right w:val="single" w:sz="4" w:space="0" w:color="auto"/>
            </w:tcBorders>
          </w:tcPr>
          <w:p w14:paraId="1FC911ED" w14:textId="77777777" w:rsidR="00D00BD6" w:rsidRPr="00F94FEA" w:rsidRDefault="00D00BD6">
            <w:pPr>
              <w:rPr>
                <w:rStyle w:val="af6"/>
                <w:rFonts w:eastAsiaTheme="minorEastAsia"/>
                <w:rPrChange w:id="9395" w:author="raye" w:date="2018-08-10T15:18:00Z">
                  <w:rPr>
                    <w:rFonts w:eastAsia="等线" w:cstheme="minorHAnsi"/>
                    <w:kern w:val="0"/>
                    <w:sz w:val="24"/>
                    <w:szCs w:val="24"/>
                  </w:rPr>
                </w:rPrChange>
              </w:rPr>
            </w:pPr>
          </w:p>
        </w:tc>
        <w:tc>
          <w:tcPr>
            <w:tcW w:w="2336" w:type="dxa"/>
            <w:tcBorders>
              <w:top w:val="single" w:sz="4" w:space="0" w:color="auto"/>
              <w:left w:val="single" w:sz="4" w:space="0" w:color="auto"/>
              <w:bottom w:val="single" w:sz="4" w:space="0" w:color="auto"/>
              <w:right w:val="single" w:sz="4" w:space="0" w:color="auto"/>
            </w:tcBorders>
            <w:noWrap/>
          </w:tcPr>
          <w:p w14:paraId="7FC183E4" w14:textId="715A9C60" w:rsidR="00D00BD6" w:rsidRPr="00F94FEA" w:rsidRDefault="00D00BD6">
            <w:pPr>
              <w:rPr>
                <w:rStyle w:val="af6"/>
                <w:rFonts w:eastAsiaTheme="minorEastAsia"/>
                <w:rPrChange w:id="9396" w:author="raye" w:date="2018-08-10T15:18:00Z">
                  <w:rPr>
                    <w:rFonts w:ascii="等线" w:eastAsia="等线" w:hAnsi="等线" w:cstheme="minorHAnsi"/>
                    <w:kern w:val="0"/>
                    <w:szCs w:val="21"/>
                  </w:rPr>
                </w:rPrChange>
              </w:rPr>
            </w:pPr>
            <w:r w:rsidRPr="00F94FEA">
              <w:rPr>
                <w:rStyle w:val="af6"/>
                <w:rFonts w:eastAsiaTheme="minorEastAsia"/>
                <w:rPrChange w:id="9397" w:author="raye" w:date="2018-08-10T15:18:00Z">
                  <w:rPr>
                    <w:rFonts w:ascii="等线" w:eastAsia="等线" w:hAnsi="等线" w:cstheme="minorHAnsi"/>
                    <w:kern w:val="0"/>
                    <w:szCs w:val="21"/>
                  </w:rPr>
                </w:rPrChange>
              </w:rPr>
              <w:t>Admin backend management</w:t>
            </w:r>
          </w:p>
        </w:tc>
      </w:tr>
      <w:tr w:rsidR="00D00BD6" w:rsidRPr="00F94FEA" w14:paraId="58137D7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654C2DC6" w14:textId="77777777" w:rsidR="00D00BD6" w:rsidRPr="00F94FEA" w:rsidRDefault="00D00BD6">
            <w:pPr>
              <w:rPr>
                <w:rStyle w:val="af6"/>
                <w:rFonts w:eastAsiaTheme="minorEastAsia"/>
                <w:rPrChange w:id="9398" w:author="raye" w:date="2018-08-10T15:18:00Z">
                  <w:rPr>
                    <w:rFonts w:eastAsia="等线" w:cstheme="minorHAnsi"/>
                    <w:kern w:val="0"/>
                    <w:sz w:val="24"/>
                    <w:szCs w:val="24"/>
                  </w:rPr>
                </w:rPrChange>
              </w:rPr>
            </w:pPr>
            <w:r w:rsidRPr="00F94FEA">
              <w:rPr>
                <w:rStyle w:val="af6"/>
                <w:rFonts w:eastAsiaTheme="minorEastAsia"/>
                <w:rPrChange w:id="9399" w:author="raye" w:date="2018-08-10T15:18:00Z">
                  <w:rPr>
                    <w:rFonts w:eastAsia="等线" w:cstheme="minorHAnsi"/>
                    <w:kern w:val="0"/>
                    <w:sz w:val="24"/>
                    <w:szCs w:val="24"/>
                  </w:rPr>
                </w:rPrChange>
              </w:rPr>
              <w:t>Airwaybill Shipper</w:t>
            </w:r>
          </w:p>
        </w:tc>
        <w:tc>
          <w:tcPr>
            <w:tcW w:w="1830" w:type="dxa"/>
            <w:tcBorders>
              <w:top w:val="single" w:sz="4" w:space="0" w:color="auto"/>
              <w:left w:val="single" w:sz="4" w:space="0" w:color="auto"/>
              <w:bottom w:val="single" w:sz="4" w:space="0" w:color="auto"/>
              <w:right w:val="single" w:sz="4" w:space="0" w:color="auto"/>
            </w:tcBorders>
          </w:tcPr>
          <w:p w14:paraId="3684ED61" w14:textId="77777777" w:rsidR="00D00BD6" w:rsidRPr="00F94FEA" w:rsidRDefault="00D00BD6">
            <w:pPr>
              <w:rPr>
                <w:rStyle w:val="af6"/>
                <w:rFonts w:eastAsiaTheme="minorEastAsia"/>
                <w:rPrChange w:id="9400" w:author="raye" w:date="2018-08-10T15:18:00Z">
                  <w:rPr>
                    <w:rFonts w:eastAsia="等线" w:cstheme="minorHAnsi"/>
                    <w:kern w:val="0"/>
                    <w:sz w:val="24"/>
                    <w:szCs w:val="24"/>
                  </w:rPr>
                </w:rPrChange>
              </w:rPr>
            </w:pPr>
            <w:r w:rsidRPr="00F94FEA">
              <w:rPr>
                <w:rStyle w:val="af6"/>
                <w:rFonts w:eastAsiaTheme="minorEastAsia"/>
                <w:rPrChange w:id="9401" w:author="raye" w:date="2018-08-10T15:18:00Z">
                  <w:rPr>
                    <w:rFonts w:cstheme="minorHAnsi"/>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24938406" w14:textId="77777777" w:rsidR="00D00BD6" w:rsidRPr="00F94FEA" w:rsidRDefault="00D00BD6">
            <w:pPr>
              <w:rPr>
                <w:rStyle w:val="af6"/>
                <w:rFonts w:eastAsiaTheme="minorEastAsia"/>
                <w:rPrChange w:id="9402" w:author="raye" w:date="2018-08-10T15:18:00Z">
                  <w:rPr>
                    <w:rFonts w:eastAsia="等线" w:cstheme="minorHAnsi"/>
                    <w:kern w:val="0"/>
                    <w:sz w:val="24"/>
                    <w:szCs w:val="24"/>
                  </w:rPr>
                </w:rPrChange>
              </w:rPr>
            </w:pPr>
            <w:r w:rsidRPr="00F94FEA">
              <w:rPr>
                <w:rStyle w:val="af6"/>
                <w:rFonts w:eastAsiaTheme="minorEastAsia"/>
                <w:rPrChange w:id="9403" w:author="raye" w:date="2018-08-10T15:18:00Z">
                  <w:rPr>
                    <w:rFonts w:cstheme="minorHAnsi"/>
                    <w:i/>
                    <w:sz w:val="24"/>
                    <w:szCs w:val="24"/>
                  </w:rPr>
                </w:rPrChange>
              </w:rPr>
              <w:t>60-digit characters</w:t>
            </w:r>
          </w:p>
        </w:tc>
        <w:tc>
          <w:tcPr>
            <w:tcW w:w="1324" w:type="dxa"/>
            <w:tcBorders>
              <w:top w:val="single" w:sz="4" w:space="0" w:color="auto"/>
              <w:left w:val="single" w:sz="4" w:space="0" w:color="auto"/>
              <w:bottom w:val="single" w:sz="4" w:space="0" w:color="auto"/>
              <w:right w:val="single" w:sz="4" w:space="0" w:color="auto"/>
            </w:tcBorders>
          </w:tcPr>
          <w:p w14:paraId="4A3C8F3B" w14:textId="77777777" w:rsidR="00D00BD6" w:rsidRPr="00F94FEA" w:rsidRDefault="00D00BD6">
            <w:pPr>
              <w:rPr>
                <w:rStyle w:val="af6"/>
                <w:rFonts w:eastAsiaTheme="minorEastAsia"/>
                <w:rPrChange w:id="9404" w:author="raye" w:date="2018-08-10T15:18:00Z">
                  <w:rPr>
                    <w:rFonts w:eastAsia="等线" w:cstheme="minorHAnsi"/>
                    <w:kern w:val="0"/>
                    <w:sz w:val="24"/>
                    <w:szCs w:val="24"/>
                  </w:rPr>
                </w:rPrChange>
              </w:rPr>
            </w:pPr>
            <w:r w:rsidRPr="00F94FEA">
              <w:rPr>
                <w:rStyle w:val="af6"/>
                <w:rFonts w:eastAsiaTheme="minorEastAsia"/>
                <w:rPrChange w:id="9405" w:author="raye" w:date="2018-08-10T15:18:00Z">
                  <w:rPr>
                    <w:rFonts w:eastAsia="等线" w:cstheme="minorHAnsi"/>
                    <w:kern w:val="0"/>
                    <w:sz w:val="24"/>
                    <w:szCs w:val="24"/>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104F94FE" w14:textId="77777777" w:rsidR="00D00BD6" w:rsidRPr="00F94FEA" w:rsidRDefault="00D00BD6">
            <w:pPr>
              <w:rPr>
                <w:rStyle w:val="af6"/>
                <w:rFonts w:eastAsiaTheme="minorEastAsia"/>
                <w:rPrChange w:id="9406" w:author="raye" w:date="2018-08-10T15:18:00Z">
                  <w:rPr>
                    <w:rFonts w:ascii="等线" w:eastAsia="等线" w:hAnsi="等线" w:cstheme="minorHAnsi"/>
                    <w:kern w:val="0"/>
                    <w:szCs w:val="21"/>
                  </w:rPr>
                </w:rPrChange>
              </w:rPr>
            </w:pPr>
          </w:p>
        </w:tc>
      </w:tr>
      <w:tr w:rsidR="00D00BD6" w:rsidRPr="00F94FEA" w14:paraId="3AF5BE99"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7EC1D423" w14:textId="77777777" w:rsidR="00D00BD6" w:rsidRPr="00F94FEA" w:rsidRDefault="00D00BD6">
            <w:pPr>
              <w:rPr>
                <w:rStyle w:val="af6"/>
                <w:rFonts w:eastAsiaTheme="minorEastAsia"/>
                <w:rPrChange w:id="9407" w:author="raye" w:date="2018-08-10T15:18:00Z">
                  <w:rPr>
                    <w:rFonts w:eastAsia="等线" w:cstheme="minorHAnsi"/>
                    <w:kern w:val="0"/>
                    <w:sz w:val="24"/>
                    <w:szCs w:val="24"/>
                  </w:rPr>
                </w:rPrChange>
              </w:rPr>
            </w:pPr>
            <w:r w:rsidRPr="00F94FEA">
              <w:rPr>
                <w:rStyle w:val="af6"/>
                <w:rFonts w:eastAsiaTheme="minorEastAsia"/>
                <w:rPrChange w:id="9408" w:author="raye" w:date="2018-08-10T15:18:00Z">
                  <w:rPr>
                    <w:rFonts w:eastAsia="等线" w:cstheme="minorHAnsi"/>
                    <w:kern w:val="0"/>
                    <w:sz w:val="24"/>
                    <w:szCs w:val="24"/>
                  </w:rPr>
                </w:rPrChange>
              </w:rPr>
              <w:t>Airwaybill Consignee/Receiver</w:t>
            </w:r>
          </w:p>
        </w:tc>
        <w:tc>
          <w:tcPr>
            <w:tcW w:w="1830" w:type="dxa"/>
            <w:tcBorders>
              <w:top w:val="single" w:sz="4" w:space="0" w:color="auto"/>
              <w:left w:val="single" w:sz="4" w:space="0" w:color="auto"/>
              <w:bottom w:val="single" w:sz="4" w:space="0" w:color="auto"/>
              <w:right w:val="single" w:sz="4" w:space="0" w:color="auto"/>
            </w:tcBorders>
          </w:tcPr>
          <w:p w14:paraId="6CF4379A" w14:textId="77777777" w:rsidR="00D00BD6" w:rsidRPr="00F94FEA" w:rsidRDefault="00D00BD6">
            <w:pPr>
              <w:rPr>
                <w:rStyle w:val="af6"/>
                <w:rFonts w:eastAsiaTheme="minorEastAsia"/>
                <w:rPrChange w:id="9409" w:author="raye" w:date="2018-08-10T15:18:00Z">
                  <w:rPr>
                    <w:rFonts w:eastAsia="等线" w:cstheme="minorHAnsi"/>
                    <w:kern w:val="0"/>
                    <w:sz w:val="24"/>
                    <w:szCs w:val="24"/>
                  </w:rPr>
                </w:rPrChange>
              </w:rPr>
            </w:pPr>
            <w:r w:rsidRPr="00F94FEA">
              <w:rPr>
                <w:rStyle w:val="af6"/>
                <w:rFonts w:eastAsiaTheme="minorEastAsia"/>
                <w:rPrChange w:id="9410" w:author="raye" w:date="2018-08-10T15:18:00Z">
                  <w:rPr>
                    <w:rFonts w:cstheme="minorHAnsi"/>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7005F692" w14:textId="77777777" w:rsidR="00D00BD6" w:rsidRPr="00F94FEA" w:rsidRDefault="00D00BD6">
            <w:pPr>
              <w:rPr>
                <w:rStyle w:val="af6"/>
                <w:rFonts w:eastAsiaTheme="minorEastAsia"/>
                <w:rPrChange w:id="9411" w:author="raye" w:date="2018-08-10T15:18:00Z">
                  <w:rPr>
                    <w:rFonts w:eastAsia="等线" w:cstheme="minorHAnsi"/>
                    <w:kern w:val="0"/>
                    <w:sz w:val="24"/>
                    <w:szCs w:val="24"/>
                  </w:rPr>
                </w:rPrChange>
              </w:rPr>
            </w:pPr>
            <w:r w:rsidRPr="00F94FEA">
              <w:rPr>
                <w:rStyle w:val="af6"/>
                <w:rFonts w:eastAsiaTheme="minorEastAsia"/>
                <w:rPrChange w:id="9412" w:author="raye" w:date="2018-08-10T15:18:00Z">
                  <w:rPr>
                    <w:rFonts w:cstheme="minorHAnsi"/>
                    <w:i/>
                    <w:sz w:val="24"/>
                    <w:szCs w:val="24"/>
                  </w:rPr>
                </w:rPrChange>
              </w:rPr>
              <w:t>60-digit characters</w:t>
            </w:r>
          </w:p>
        </w:tc>
        <w:tc>
          <w:tcPr>
            <w:tcW w:w="1324" w:type="dxa"/>
            <w:tcBorders>
              <w:top w:val="single" w:sz="4" w:space="0" w:color="auto"/>
              <w:left w:val="single" w:sz="4" w:space="0" w:color="auto"/>
              <w:bottom w:val="single" w:sz="4" w:space="0" w:color="auto"/>
              <w:right w:val="single" w:sz="4" w:space="0" w:color="auto"/>
            </w:tcBorders>
          </w:tcPr>
          <w:p w14:paraId="2FD120F9" w14:textId="77777777" w:rsidR="00D00BD6" w:rsidRPr="00F94FEA" w:rsidRDefault="00D00BD6">
            <w:pPr>
              <w:rPr>
                <w:rStyle w:val="af6"/>
                <w:rFonts w:eastAsiaTheme="minorEastAsia"/>
                <w:rPrChange w:id="9413" w:author="raye" w:date="2018-08-10T15:18:00Z">
                  <w:rPr>
                    <w:rFonts w:eastAsia="等线" w:cstheme="minorHAnsi"/>
                    <w:kern w:val="0"/>
                    <w:sz w:val="24"/>
                    <w:szCs w:val="24"/>
                  </w:rPr>
                </w:rPrChange>
              </w:rPr>
            </w:pPr>
            <w:r w:rsidRPr="00F94FEA">
              <w:rPr>
                <w:rStyle w:val="af6"/>
                <w:rFonts w:eastAsiaTheme="minorEastAsia"/>
                <w:rPrChange w:id="9414" w:author="raye" w:date="2018-08-10T15:18:00Z">
                  <w:rPr>
                    <w:rFonts w:eastAsia="等线" w:cstheme="minorHAnsi"/>
                    <w:kern w:val="0"/>
                    <w:sz w:val="24"/>
                    <w:szCs w:val="24"/>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04EAB386" w14:textId="406E0CA1" w:rsidR="00D00BD6" w:rsidRPr="00F94FEA" w:rsidRDefault="00D00BD6">
            <w:pPr>
              <w:rPr>
                <w:rStyle w:val="af6"/>
                <w:rFonts w:eastAsiaTheme="minorEastAsia"/>
                <w:rPrChange w:id="9415" w:author="raye" w:date="2018-08-10T15:18:00Z">
                  <w:rPr>
                    <w:rFonts w:ascii="等线" w:eastAsia="等线" w:hAnsi="等线" w:cstheme="minorHAnsi"/>
                    <w:kern w:val="0"/>
                    <w:szCs w:val="21"/>
                  </w:rPr>
                </w:rPrChange>
              </w:rPr>
            </w:pPr>
            <w:r w:rsidRPr="00F94FEA">
              <w:rPr>
                <w:rStyle w:val="af6"/>
                <w:rFonts w:eastAsiaTheme="minorEastAsia"/>
                <w:rPrChange w:id="9416" w:author="raye" w:date="2018-08-10T15:18:00Z">
                  <w:rPr>
                    <w:rFonts w:ascii="等线" w:eastAsia="等线" w:hAnsi="等线" w:cs="宋体"/>
                    <w:kern w:val="0"/>
                    <w:szCs w:val="21"/>
                  </w:rPr>
                </w:rPrChange>
              </w:rPr>
              <w:t>select one field from the dropdown menu</w:t>
            </w:r>
          </w:p>
        </w:tc>
      </w:tr>
      <w:tr w:rsidR="00D00BD6" w:rsidRPr="00F94FEA" w14:paraId="4D182A4A"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009DBFCA" w14:textId="77777777" w:rsidR="00D00BD6" w:rsidRPr="00F94FEA" w:rsidRDefault="00D00BD6">
            <w:pPr>
              <w:rPr>
                <w:rStyle w:val="af6"/>
                <w:rFonts w:eastAsiaTheme="minorEastAsia"/>
                <w:rPrChange w:id="9417" w:author="raye" w:date="2018-08-10T15:18:00Z">
                  <w:rPr>
                    <w:rFonts w:eastAsia="等线" w:cstheme="minorHAnsi"/>
                    <w:kern w:val="0"/>
                    <w:sz w:val="24"/>
                    <w:szCs w:val="24"/>
                  </w:rPr>
                </w:rPrChange>
              </w:rPr>
            </w:pPr>
            <w:r w:rsidRPr="00F94FEA">
              <w:rPr>
                <w:rStyle w:val="af6"/>
                <w:rFonts w:eastAsiaTheme="minorEastAsia"/>
                <w:rPrChange w:id="9418" w:author="raye" w:date="2018-08-10T15:18:00Z">
                  <w:rPr>
                    <w:rFonts w:eastAsia="等线" w:cstheme="minorHAnsi"/>
                    <w:kern w:val="0"/>
                    <w:sz w:val="24"/>
                    <w:szCs w:val="24"/>
                  </w:rPr>
                </w:rPrChange>
              </w:rPr>
              <w:t>Airwaybill Notify Party</w:t>
            </w:r>
          </w:p>
        </w:tc>
        <w:tc>
          <w:tcPr>
            <w:tcW w:w="1830" w:type="dxa"/>
            <w:tcBorders>
              <w:top w:val="single" w:sz="4" w:space="0" w:color="auto"/>
              <w:left w:val="single" w:sz="4" w:space="0" w:color="auto"/>
              <w:bottom w:val="single" w:sz="4" w:space="0" w:color="auto"/>
              <w:right w:val="single" w:sz="4" w:space="0" w:color="auto"/>
            </w:tcBorders>
          </w:tcPr>
          <w:p w14:paraId="3ED35172" w14:textId="77777777" w:rsidR="00D00BD6" w:rsidRPr="00F94FEA" w:rsidRDefault="00D00BD6">
            <w:pPr>
              <w:rPr>
                <w:rStyle w:val="af6"/>
                <w:rFonts w:eastAsiaTheme="minorEastAsia"/>
                <w:rPrChange w:id="9419" w:author="raye" w:date="2018-08-10T15:18:00Z">
                  <w:rPr>
                    <w:rFonts w:eastAsia="等线" w:cstheme="minorHAnsi"/>
                    <w:kern w:val="0"/>
                    <w:sz w:val="24"/>
                    <w:szCs w:val="24"/>
                  </w:rPr>
                </w:rPrChange>
              </w:rPr>
            </w:pPr>
            <w:r w:rsidRPr="00F94FEA">
              <w:rPr>
                <w:rStyle w:val="af6"/>
                <w:rFonts w:eastAsiaTheme="minorEastAsia"/>
                <w:rPrChange w:id="9420"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4BE84A92" w14:textId="77777777" w:rsidR="00D00BD6" w:rsidRPr="00F94FEA" w:rsidRDefault="00D00BD6">
            <w:pPr>
              <w:rPr>
                <w:rStyle w:val="af6"/>
                <w:rFonts w:eastAsiaTheme="minorEastAsia"/>
                <w:rPrChange w:id="9421" w:author="raye" w:date="2018-08-10T15:18:00Z">
                  <w:rPr>
                    <w:rFonts w:eastAsia="等线" w:cstheme="minorHAnsi"/>
                    <w:kern w:val="0"/>
                    <w:sz w:val="24"/>
                    <w:szCs w:val="24"/>
                  </w:rPr>
                </w:rPrChange>
              </w:rPr>
            </w:pPr>
            <w:r w:rsidRPr="00F94FEA">
              <w:rPr>
                <w:rStyle w:val="af6"/>
                <w:rFonts w:eastAsiaTheme="minorEastAsia"/>
                <w:rPrChange w:id="9422" w:author="raye" w:date="2018-08-10T15:18:00Z">
                  <w:rPr>
                    <w:rFonts w:cstheme="minorHAnsi"/>
                    <w:i/>
                    <w:sz w:val="24"/>
                    <w:szCs w:val="24"/>
                  </w:rPr>
                </w:rPrChange>
              </w:rPr>
              <w:t>100-digit characters</w:t>
            </w:r>
          </w:p>
        </w:tc>
        <w:tc>
          <w:tcPr>
            <w:tcW w:w="1324" w:type="dxa"/>
            <w:tcBorders>
              <w:top w:val="single" w:sz="4" w:space="0" w:color="auto"/>
              <w:left w:val="single" w:sz="4" w:space="0" w:color="auto"/>
              <w:bottom w:val="single" w:sz="4" w:space="0" w:color="auto"/>
              <w:right w:val="single" w:sz="4" w:space="0" w:color="auto"/>
            </w:tcBorders>
          </w:tcPr>
          <w:p w14:paraId="2981A546" w14:textId="77777777" w:rsidR="00D00BD6" w:rsidRPr="00F94FEA" w:rsidRDefault="00D00BD6">
            <w:pPr>
              <w:rPr>
                <w:rStyle w:val="af6"/>
                <w:rFonts w:eastAsiaTheme="minorEastAsia"/>
                <w:rPrChange w:id="9423" w:author="raye" w:date="2018-08-10T15:18:00Z">
                  <w:rPr>
                    <w:rFonts w:eastAsia="等线" w:cstheme="minorHAnsi"/>
                    <w:kern w:val="0"/>
                    <w:sz w:val="24"/>
                    <w:szCs w:val="24"/>
                  </w:rPr>
                </w:rPrChange>
              </w:rPr>
            </w:pPr>
            <w:r w:rsidRPr="00F94FEA">
              <w:rPr>
                <w:rStyle w:val="af6"/>
                <w:rFonts w:eastAsiaTheme="minorEastAsia"/>
                <w:rPrChange w:id="9424" w:author="raye" w:date="2018-08-10T15:18:00Z">
                  <w:rPr>
                    <w:rFonts w:eastAsia="等线" w:cstheme="minorHAnsi"/>
                    <w:kern w:val="0"/>
                    <w:sz w:val="24"/>
                    <w:szCs w:val="24"/>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6DAE26EC" w14:textId="77777777" w:rsidR="00D00BD6" w:rsidRPr="00F94FEA" w:rsidRDefault="00D00BD6">
            <w:pPr>
              <w:rPr>
                <w:rStyle w:val="af6"/>
                <w:rFonts w:eastAsiaTheme="minorEastAsia"/>
                <w:rPrChange w:id="9425" w:author="raye" w:date="2018-08-10T15:18:00Z">
                  <w:rPr>
                    <w:rFonts w:ascii="等线" w:eastAsia="等线" w:hAnsi="等线" w:cstheme="minorHAnsi"/>
                    <w:kern w:val="0"/>
                    <w:szCs w:val="21"/>
                  </w:rPr>
                </w:rPrChange>
              </w:rPr>
            </w:pPr>
          </w:p>
        </w:tc>
      </w:tr>
      <w:tr w:rsidR="00D00BD6" w:rsidRPr="00F94FEA" w14:paraId="1236BBF1"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331B2AC8" w14:textId="77777777" w:rsidR="00D00BD6" w:rsidRPr="00F94FEA" w:rsidRDefault="00D00BD6">
            <w:pPr>
              <w:rPr>
                <w:rStyle w:val="af6"/>
                <w:rFonts w:eastAsiaTheme="minorEastAsia"/>
                <w:rPrChange w:id="9426" w:author="raye" w:date="2018-08-10T15:18:00Z">
                  <w:rPr>
                    <w:rFonts w:eastAsia="等线" w:cstheme="minorHAnsi"/>
                    <w:kern w:val="0"/>
                    <w:sz w:val="24"/>
                    <w:szCs w:val="24"/>
                  </w:rPr>
                </w:rPrChange>
              </w:rPr>
            </w:pPr>
            <w:r w:rsidRPr="00F94FEA">
              <w:rPr>
                <w:rStyle w:val="af6"/>
                <w:rFonts w:eastAsiaTheme="minorEastAsia"/>
                <w:rPrChange w:id="9427" w:author="raye" w:date="2018-08-10T15:18:00Z">
                  <w:rPr>
                    <w:rFonts w:eastAsia="等线" w:cstheme="minorHAnsi"/>
                    <w:bCs/>
                    <w:sz w:val="24"/>
                    <w:szCs w:val="24"/>
                  </w:rPr>
                </w:rPrChange>
              </w:rPr>
              <w:t>Transshipment Airport</w:t>
            </w:r>
          </w:p>
        </w:tc>
        <w:tc>
          <w:tcPr>
            <w:tcW w:w="1830" w:type="dxa"/>
            <w:tcBorders>
              <w:top w:val="single" w:sz="4" w:space="0" w:color="auto"/>
              <w:left w:val="single" w:sz="4" w:space="0" w:color="auto"/>
              <w:bottom w:val="single" w:sz="4" w:space="0" w:color="auto"/>
              <w:right w:val="single" w:sz="4" w:space="0" w:color="auto"/>
            </w:tcBorders>
          </w:tcPr>
          <w:p w14:paraId="34450297" w14:textId="77777777" w:rsidR="00D00BD6" w:rsidRPr="00F94FEA" w:rsidRDefault="00D00BD6">
            <w:pPr>
              <w:rPr>
                <w:rStyle w:val="af6"/>
                <w:rFonts w:eastAsiaTheme="minorEastAsia"/>
                <w:rPrChange w:id="9428" w:author="raye" w:date="2018-08-10T15:18:00Z">
                  <w:rPr>
                    <w:rFonts w:eastAsia="等线" w:cstheme="minorHAnsi"/>
                    <w:kern w:val="0"/>
                    <w:sz w:val="24"/>
                    <w:szCs w:val="24"/>
                  </w:rPr>
                </w:rPrChange>
              </w:rPr>
            </w:pPr>
            <w:r w:rsidRPr="00F94FEA">
              <w:rPr>
                <w:rStyle w:val="af6"/>
                <w:rFonts w:eastAsiaTheme="minorEastAsia"/>
                <w:rPrChange w:id="9429"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56811CB7" w14:textId="77777777" w:rsidR="00D00BD6" w:rsidRPr="00F94FEA" w:rsidRDefault="00D00BD6">
            <w:pPr>
              <w:rPr>
                <w:rStyle w:val="af6"/>
                <w:rFonts w:eastAsiaTheme="minorEastAsia"/>
                <w:rPrChange w:id="9430" w:author="raye" w:date="2018-08-10T15:18:00Z">
                  <w:rPr>
                    <w:rFonts w:eastAsia="等线" w:cstheme="minorHAnsi"/>
                    <w:kern w:val="0"/>
                    <w:sz w:val="24"/>
                    <w:szCs w:val="24"/>
                  </w:rPr>
                </w:rPrChange>
              </w:rPr>
            </w:pPr>
            <w:r w:rsidRPr="00F94FEA">
              <w:rPr>
                <w:rStyle w:val="af6"/>
                <w:rFonts w:eastAsiaTheme="minorEastAsia"/>
                <w:rPrChange w:id="9431" w:author="raye" w:date="2018-08-10T15:18:00Z">
                  <w:rPr>
                    <w:rFonts w:cstheme="minorHAnsi"/>
                    <w:i/>
                    <w:sz w:val="24"/>
                    <w:szCs w:val="24"/>
                  </w:rPr>
                </w:rPrChange>
              </w:rPr>
              <w:t>Max255Text</w:t>
            </w:r>
          </w:p>
        </w:tc>
        <w:tc>
          <w:tcPr>
            <w:tcW w:w="1324" w:type="dxa"/>
            <w:vMerge w:val="restart"/>
            <w:tcBorders>
              <w:top w:val="single" w:sz="4" w:space="0" w:color="auto"/>
              <w:left w:val="single" w:sz="4" w:space="0" w:color="auto"/>
              <w:right w:val="single" w:sz="4" w:space="0" w:color="auto"/>
            </w:tcBorders>
          </w:tcPr>
          <w:p w14:paraId="32378BB9" w14:textId="77777777" w:rsidR="00D00BD6" w:rsidRPr="00F94FEA" w:rsidRDefault="00D00BD6">
            <w:pPr>
              <w:rPr>
                <w:rStyle w:val="af6"/>
                <w:rFonts w:eastAsiaTheme="minorEastAsia"/>
                <w:rPrChange w:id="9432" w:author="raye" w:date="2018-08-10T15:18:00Z">
                  <w:rPr>
                    <w:rFonts w:eastAsia="等线" w:cstheme="minorHAnsi"/>
                    <w:kern w:val="0"/>
                    <w:sz w:val="24"/>
                    <w:szCs w:val="24"/>
                  </w:rPr>
                </w:rPrChange>
              </w:rPr>
            </w:pPr>
            <w:r w:rsidRPr="00F94FEA">
              <w:rPr>
                <w:rStyle w:val="af6"/>
                <w:rFonts w:eastAsiaTheme="minorEastAsia"/>
                <w:rPrChange w:id="9433" w:author="raye" w:date="2018-08-10T15:18:00Z">
                  <w:rPr>
                    <w:rFonts w:eastAsia="等线" w:cstheme="minorHAnsi"/>
                    <w:kern w:val="0"/>
                    <w:sz w:val="24"/>
                    <w:szCs w:val="24"/>
                  </w:rPr>
                </w:rPrChange>
              </w:rPr>
              <w:t>Y</w:t>
            </w:r>
          </w:p>
          <w:p w14:paraId="17F7F99F" w14:textId="77777777" w:rsidR="00D00BD6" w:rsidRPr="00F94FEA" w:rsidRDefault="00D00BD6">
            <w:pPr>
              <w:rPr>
                <w:rStyle w:val="af6"/>
                <w:rFonts w:eastAsiaTheme="minorEastAsia"/>
                <w:rPrChange w:id="9434" w:author="raye" w:date="2018-08-10T15:18:00Z">
                  <w:rPr>
                    <w:rFonts w:eastAsia="等线" w:cstheme="minorHAnsi"/>
                    <w:kern w:val="0"/>
                    <w:sz w:val="24"/>
                    <w:szCs w:val="24"/>
                  </w:rPr>
                </w:rPrChange>
              </w:rPr>
            </w:pPr>
          </w:p>
        </w:tc>
        <w:tc>
          <w:tcPr>
            <w:tcW w:w="2336" w:type="dxa"/>
            <w:tcBorders>
              <w:top w:val="single" w:sz="4" w:space="0" w:color="auto"/>
              <w:left w:val="single" w:sz="4" w:space="0" w:color="auto"/>
              <w:bottom w:val="single" w:sz="4" w:space="0" w:color="auto"/>
              <w:right w:val="single" w:sz="4" w:space="0" w:color="auto"/>
            </w:tcBorders>
            <w:noWrap/>
          </w:tcPr>
          <w:p w14:paraId="1F301232" w14:textId="58E757D3" w:rsidR="00D00BD6" w:rsidRPr="00F94FEA" w:rsidRDefault="00D00BD6">
            <w:pPr>
              <w:rPr>
                <w:rStyle w:val="af6"/>
                <w:rFonts w:eastAsiaTheme="minorEastAsia"/>
                <w:rPrChange w:id="9435" w:author="raye" w:date="2018-08-10T15:18:00Z">
                  <w:rPr>
                    <w:rFonts w:ascii="等线" w:eastAsia="等线" w:hAnsi="等线" w:cstheme="minorHAnsi"/>
                    <w:kern w:val="0"/>
                    <w:szCs w:val="21"/>
                  </w:rPr>
                </w:rPrChange>
              </w:rPr>
            </w:pPr>
          </w:p>
        </w:tc>
      </w:tr>
      <w:tr w:rsidR="00D00BD6" w:rsidRPr="00F94FEA" w14:paraId="04279BE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58D4D3BB" w14:textId="77777777" w:rsidR="00D00BD6" w:rsidRPr="00F94FEA" w:rsidRDefault="00D00BD6">
            <w:pPr>
              <w:rPr>
                <w:rStyle w:val="af6"/>
                <w:rFonts w:eastAsiaTheme="minorEastAsia"/>
                <w:rPrChange w:id="9436" w:author="raye" w:date="2018-08-10T15:18:00Z">
                  <w:rPr>
                    <w:rFonts w:eastAsia="等线" w:cstheme="minorHAnsi"/>
                    <w:kern w:val="0"/>
                    <w:sz w:val="24"/>
                    <w:szCs w:val="24"/>
                  </w:rPr>
                </w:rPrChange>
              </w:rPr>
            </w:pPr>
            <w:r w:rsidRPr="00F94FEA">
              <w:rPr>
                <w:rStyle w:val="af6"/>
                <w:rFonts w:eastAsiaTheme="minorEastAsia"/>
                <w:rPrChange w:id="9437" w:author="raye" w:date="2018-08-10T15:18:00Z">
                  <w:rPr>
                    <w:rFonts w:eastAsia="等线" w:cstheme="minorHAnsi"/>
                    <w:bCs/>
                    <w:sz w:val="24"/>
                    <w:szCs w:val="24"/>
                  </w:rPr>
                </w:rPrChange>
              </w:rPr>
              <w:t>Transshipment Date</w:t>
            </w:r>
          </w:p>
        </w:tc>
        <w:tc>
          <w:tcPr>
            <w:tcW w:w="1830" w:type="dxa"/>
            <w:tcBorders>
              <w:top w:val="single" w:sz="4" w:space="0" w:color="auto"/>
              <w:left w:val="single" w:sz="4" w:space="0" w:color="auto"/>
              <w:bottom w:val="single" w:sz="4" w:space="0" w:color="auto"/>
              <w:right w:val="single" w:sz="4" w:space="0" w:color="auto"/>
            </w:tcBorders>
          </w:tcPr>
          <w:p w14:paraId="77CB9C33" w14:textId="77777777" w:rsidR="00D00BD6" w:rsidRPr="00F94FEA" w:rsidRDefault="00D00BD6">
            <w:pPr>
              <w:rPr>
                <w:rStyle w:val="af6"/>
                <w:rFonts w:eastAsiaTheme="minorEastAsia"/>
                <w:rPrChange w:id="9438" w:author="raye" w:date="2018-08-10T15:18:00Z">
                  <w:rPr>
                    <w:rFonts w:eastAsia="等线" w:cstheme="minorHAnsi"/>
                    <w:kern w:val="0"/>
                    <w:sz w:val="24"/>
                    <w:szCs w:val="24"/>
                  </w:rPr>
                </w:rPrChange>
              </w:rPr>
            </w:pPr>
            <w:r w:rsidRPr="00F94FEA">
              <w:rPr>
                <w:rStyle w:val="af6"/>
                <w:rFonts w:eastAsiaTheme="minorEastAsia"/>
                <w:rPrChange w:id="9439"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5934469D" w14:textId="77777777" w:rsidR="00D00BD6" w:rsidRPr="00F94FEA" w:rsidRDefault="00D00BD6">
            <w:pPr>
              <w:rPr>
                <w:rStyle w:val="af6"/>
                <w:rFonts w:eastAsiaTheme="minorEastAsia"/>
                <w:rPrChange w:id="9440" w:author="raye" w:date="2018-08-10T15:18:00Z">
                  <w:rPr>
                    <w:rFonts w:eastAsia="等线" w:cstheme="minorHAnsi"/>
                    <w:kern w:val="0"/>
                    <w:sz w:val="24"/>
                    <w:szCs w:val="24"/>
                  </w:rPr>
                </w:rPrChange>
              </w:rPr>
            </w:pPr>
            <w:r w:rsidRPr="00F94FEA">
              <w:rPr>
                <w:rStyle w:val="af6"/>
                <w:rFonts w:eastAsiaTheme="minorEastAsia"/>
                <w:rPrChange w:id="9441" w:author="raye" w:date="2018-08-10T15:18:00Z">
                  <w:rPr>
                    <w:rFonts w:eastAsia="等线" w:cstheme="minorHAnsi"/>
                    <w:kern w:val="0"/>
                    <w:sz w:val="24"/>
                    <w:szCs w:val="24"/>
                  </w:rPr>
                </w:rPrChange>
              </w:rPr>
              <w:t>Datetime</w:t>
            </w:r>
          </w:p>
        </w:tc>
        <w:tc>
          <w:tcPr>
            <w:tcW w:w="1324" w:type="dxa"/>
            <w:vMerge/>
            <w:tcBorders>
              <w:left w:val="single" w:sz="4" w:space="0" w:color="auto"/>
              <w:bottom w:val="single" w:sz="4" w:space="0" w:color="auto"/>
              <w:right w:val="single" w:sz="4" w:space="0" w:color="auto"/>
            </w:tcBorders>
          </w:tcPr>
          <w:p w14:paraId="4585D910" w14:textId="77777777" w:rsidR="00D00BD6" w:rsidRPr="00F94FEA" w:rsidRDefault="00D00BD6">
            <w:pPr>
              <w:rPr>
                <w:rStyle w:val="af6"/>
                <w:rFonts w:eastAsiaTheme="minorEastAsia"/>
                <w:rPrChange w:id="9442" w:author="raye" w:date="2018-08-10T15:18:00Z">
                  <w:rPr>
                    <w:rFonts w:eastAsia="等线" w:cstheme="minorHAnsi"/>
                    <w:kern w:val="0"/>
                    <w:sz w:val="24"/>
                    <w:szCs w:val="24"/>
                  </w:rPr>
                </w:rPrChange>
              </w:rPr>
            </w:pPr>
          </w:p>
        </w:tc>
        <w:tc>
          <w:tcPr>
            <w:tcW w:w="2336" w:type="dxa"/>
            <w:tcBorders>
              <w:top w:val="single" w:sz="4" w:space="0" w:color="auto"/>
              <w:left w:val="single" w:sz="4" w:space="0" w:color="auto"/>
              <w:bottom w:val="single" w:sz="4" w:space="0" w:color="auto"/>
              <w:right w:val="single" w:sz="4" w:space="0" w:color="auto"/>
            </w:tcBorders>
            <w:noWrap/>
          </w:tcPr>
          <w:p w14:paraId="3AE52776" w14:textId="3E21239A" w:rsidR="00D00BD6" w:rsidRPr="00F94FEA" w:rsidRDefault="00D00BD6">
            <w:pPr>
              <w:rPr>
                <w:rStyle w:val="af6"/>
                <w:rFonts w:eastAsiaTheme="minorEastAsia"/>
                <w:rPrChange w:id="9443" w:author="raye" w:date="2018-08-10T15:18:00Z">
                  <w:rPr>
                    <w:rFonts w:ascii="等线" w:eastAsia="等线" w:hAnsi="等线" w:cstheme="minorHAnsi"/>
                    <w:i/>
                    <w:szCs w:val="21"/>
                  </w:rPr>
                </w:rPrChange>
              </w:rPr>
            </w:pPr>
            <w:r w:rsidRPr="00F94FEA">
              <w:rPr>
                <w:rStyle w:val="af6"/>
                <w:rFonts w:eastAsiaTheme="minorEastAsia"/>
                <w:rPrChange w:id="9444" w:author="raye" w:date="2018-08-10T15:18:00Z">
                  <w:rPr>
                    <w:rFonts w:ascii="等线" w:eastAsia="等线" w:hAnsi="等线" w:cstheme="minorHAnsi"/>
                    <w:i/>
                    <w:szCs w:val="21"/>
                  </w:rPr>
                </w:rPrChange>
              </w:rPr>
              <w:t xml:space="preserve">Display in the format of yyyy-mm-dd; </w:t>
            </w:r>
          </w:p>
        </w:tc>
      </w:tr>
      <w:tr w:rsidR="00D00BD6" w:rsidRPr="00F94FEA" w14:paraId="0E4B03C0"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7E93E18C" w14:textId="77777777" w:rsidR="00D00BD6" w:rsidRPr="00F94FEA" w:rsidRDefault="00D00BD6">
            <w:pPr>
              <w:rPr>
                <w:rStyle w:val="af6"/>
                <w:rFonts w:eastAsiaTheme="minorEastAsia"/>
                <w:rPrChange w:id="9445" w:author="raye" w:date="2018-08-10T15:18:00Z">
                  <w:rPr>
                    <w:rFonts w:eastAsia="等线" w:cstheme="minorHAnsi"/>
                    <w:kern w:val="0"/>
                    <w:sz w:val="24"/>
                    <w:szCs w:val="24"/>
                  </w:rPr>
                </w:rPrChange>
              </w:rPr>
            </w:pPr>
            <w:r w:rsidRPr="00F94FEA">
              <w:rPr>
                <w:rStyle w:val="af6"/>
                <w:rFonts w:eastAsiaTheme="minorEastAsia"/>
                <w:rPrChange w:id="9446" w:author="raye" w:date="2018-08-10T15:18:00Z">
                  <w:rPr>
                    <w:rFonts w:eastAsia="等线" w:cstheme="minorHAnsi"/>
                    <w:bCs/>
                    <w:sz w:val="24"/>
                    <w:szCs w:val="24"/>
                  </w:rPr>
                </w:rPrChange>
              </w:rPr>
              <w:t>Forwarding Agent</w:t>
            </w:r>
          </w:p>
        </w:tc>
        <w:tc>
          <w:tcPr>
            <w:tcW w:w="1830" w:type="dxa"/>
            <w:tcBorders>
              <w:top w:val="single" w:sz="4" w:space="0" w:color="auto"/>
              <w:left w:val="single" w:sz="4" w:space="0" w:color="auto"/>
              <w:bottom w:val="single" w:sz="4" w:space="0" w:color="auto"/>
              <w:right w:val="single" w:sz="4" w:space="0" w:color="auto"/>
            </w:tcBorders>
          </w:tcPr>
          <w:p w14:paraId="0A40BDC3" w14:textId="77777777" w:rsidR="00D00BD6" w:rsidRPr="00F94FEA" w:rsidRDefault="00D00BD6">
            <w:pPr>
              <w:rPr>
                <w:rStyle w:val="af6"/>
                <w:rFonts w:eastAsiaTheme="minorEastAsia"/>
                <w:rPrChange w:id="9447" w:author="raye" w:date="2018-08-10T15:18:00Z">
                  <w:rPr>
                    <w:rFonts w:eastAsia="等线" w:cstheme="minorHAnsi"/>
                    <w:kern w:val="0"/>
                    <w:sz w:val="24"/>
                    <w:szCs w:val="24"/>
                  </w:rPr>
                </w:rPrChange>
              </w:rPr>
            </w:pPr>
            <w:r w:rsidRPr="00F94FEA">
              <w:rPr>
                <w:rStyle w:val="af6"/>
                <w:rFonts w:eastAsiaTheme="minorEastAsia"/>
                <w:rPrChange w:id="9448" w:author="raye" w:date="2018-08-10T15:18:00Z">
                  <w:rPr>
                    <w:rFonts w:cstheme="minorHAnsi"/>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70BC85BA" w14:textId="77777777" w:rsidR="00D00BD6" w:rsidRPr="00F94FEA" w:rsidRDefault="00D00BD6">
            <w:pPr>
              <w:rPr>
                <w:rStyle w:val="af6"/>
                <w:rFonts w:eastAsiaTheme="minorEastAsia"/>
                <w:rPrChange w:id="9449" w:author="raye" w:date="2018-08-10T15:18:00Z">
                  <w:rPr>
                    <w:rFonts w:eastAsia="等线" w:cstheme="minorHAnsi"/>
                    <w:kern w:val="0"/>
                    <w:sz w:val="24"/>
                    <w:szCs w:val="24"/>
                  </w:rPr>
                </w:rPrChange>
              </w:rPr>
            </w:pPr>
            <w:r w:rsidRPr="00F94FEA">
              <w:rPr>
                <w:rStyle w:val="af6"/>
                <w:rFonts w:eastAsiaTheme="minorEastAsia"/>
                <w:rPrChange w:id="9450" w:author="raye" w:date="2018-08-10T15:18:00Z">
                  <w:rPr>
                    <w:rFonts w:cstheme="minorHAnsi"/>
                    <w:i/>
                    <w:sz w:val="24"/>
                    <w:szCs w:val="24"/>
                  </w:rPr>
                </w:rPrChange>
              </w:rPr>
              <w:t>100-digit characters</w:t>
            </w:r>
          </w:p>
        </w:tc>
        <w:tc>
          <w:tcPr>
            <w:tcW w:w="1324" w:type="dxa"/>
            <w:tcBorders>
              <w:top w:val="single" w:sz="4" w:space="0" w:color="auto"/>
              <w:left w:val="single" w:sz="4" w:space="0" w:color="auto"/>
              <w:right w:val="single" w:sz="4" w:space="0" w:color="auto"/>
            </w:tcBorders>
          </w:tcPr>
          <w:p w14:paraId="0B633100" w14:textId="77777777" w:rsidR="00D00BD6" w:rsidRPr="00F94FEA" w:rsidRDefault="00D00BD6">
            <w:pPr>
              <w:rPr>
                <w:rStyle w:val="af6"/>
                <w:rFonts w:eastAsiaTheme="minorEastAsia"/>
                <w:rPrChange w:id="9451" w:author="raye" w:date="2018-08-10T15:18:00Z">
                  <w:rPr>
                    <w:rFonts w:eastAsia="等线" w:cstheme="minorHAnsi"/>
                    <w:kern w:val="0"/>
                    <w:sz w:val="24"/>
                    <w:szCs w:val="24"/>
                  </w:rPr>
                </w:rPrChange>
              </w:rPr>
            </w:pPr>
            <w:r w:rsidRPr="00F94FEA">
              <w:rPr>
                <w:rStyle w:val="af6"/>
                <w:rFonts w:eastAsiaTheme="minorEastAsia"/>
                <w:rPrChange w:id="9452" w:author="raye" w:date="2018-08-10T15:18:00Z">
                  <w:rPr>
                    <w:rFonts w:eastAsia="等线" w:cstheme="minorHAnsi"/>
                    <w:kern w:val="0"/>
                    <w:sz w:val="24"/>
                    <w:szCs w:val="24"/>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775B8D5C" w14:textId="77777777" w:rsidR="00D00BD6" w:rsidRPr="00F94FEA" w:rsidRDefault="00D00BD6">
            <w:pPr>
              <w:rPr>
                <w:rStyle w:val="af6"/>
                <w:rFonts w:eastAsiaTheme="minorEastAsia"/>
                <w:rPrChange w:id="9453" w:author="raye" w:date="2018-08-10T15:18:00Z">
                  <w:rPr>
                    <w:rFonts w:ascii="等线" w:eastAsia="等线" w:hAnsi="等线" w:cstheme="minorHAnsi"/>
                    <w:kern w:val="0"/>
                    <w:szCs w:val="21"/>
                  </w:rPr>
                </w:rPrChange>
              </w:rPr>
            </w:pPr>
          </w:p>
        </w:tc>
      </w:tr>
      <w:tr w:rsidR="00D00BD6" w:rsidRPr="00F94FEA" w14:paraId="1C4DFC2B"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6EDBA401" w14:textId="77777777" w:rsidR="00D00BD6" w:rsidRPr="00F94FEA" w:rsidRDefault="00D00BD6">
            <w:pPr>
              <w:rPr>
                <w:rStyle w:val="af6"/>
                <w:rFonts w:eastAsiaTheme="minorEastAsia"/>
                <w:rPrChange w:id="9454" w:author="raye" w:date="2018-08-10T15:18:00Z">
                  <w:rPr>
                    <w:rFonts w:eastAsia="等线" w:cstheme="minorHAnsi"/>
                    <w:kern w:val="0"/>
                    <w:sz w:val="24"/>
                    <w:szCs w:val="24"/>
                  </w:rPr>
                </w:rPrChange>
              </w:rPr>
            </w:pPr>
            <w:r w:rsidRPr="00F94FEA">
              <w:rPr>
                <w:rStyle w:val="af6"/>
                <w:rFonts w:eastAsiaTheme="minorEastAsia"/>
                <w:rPrChange w:id="9455" w:author="raye" w:date="2018-08-10T15:18:00Z">
                  <w:rPr>
                    <w:rFonts w:eastAsia="等线" w:cstheme="minorHAnsi"/>
                    <w:bCs/>
                    <w:sz w:val="24"/>
                    <w:szCs w:val="24"/>
                  </w:rPr>
                </w:rPrChange>
              </w:rPr>
              <w:t>Destination Agent</w:t>
            </w:r>
          </w:p>
        </w:tc>
        <w:tc>
          <w:tcPr>
            <w:tcW w:w="1830" w:type="dxa"/>
            <w:tcBorders>
              <w:top w:val="single" w:sz="4" w:space="0" w:color="auto"/>
              <w:left w:val="single" w:sz="4" w:space="0" w:color="auto"/>
              <w:bottom w:val="single" w:sz="4" w:space="0" w:color="auto"/>
              <w:right w:val="single" w:sz="4" w:space="0" w:color="auto"/>
            </w:tcBorders>
          </w:tcPr>
          <w:p w14:paraId="7B2FB099" w14:textId="77777777" w:rsidR="00D00BD6" w:rsidRPr="00F94FEA" w:rsidRDefault="00D00BD6">
            <w:pPr>
              <w:rPr>
                <w:rStyle w:val="af6"/>
                <w:rFonts w:eastAsiaTheme="minorEastAsia"/>
                <w:rPrChange w:id="9456" w:author="raye" w:date="2018-08-10T15:18:00Z">
                  <w:rPr>
                    <w:rFonts w:eastAsia="等线" w:cstheme="minorHAnsi"/>
                    <w:kern w:val="0"/>
                    <w:sz w:val="24"/>
                    <w:szCs w:val="24"/>
                  </w:rPr>
                </w:rPrChange>
              </w:rPr>
            </w:pPr>
            <w:r w:rsidRPr="00F94FEA">
              <w:rPr>
                <w:rStyle w:val="af6"/>
                <w:rFonts w:eastAsiaTheme="minorEastAsia"/>
                <w:rPrChange w:id="9457" w:author="raye" w:date="2018-08-10T15:18:00Z">
                  <w:rPr>
                    <w:rFonts w:cstheme="minorHAnsi"/>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6F96CFB2" w14:textId="77777777" w:rsidR="00D00BD6" w:rsidRPr="00F94FEA" w:rsidRDefault="00D00BD6">
            <w:pPr>
              <w:rPr>
                <w:rStyle w:val="af6"/>
                <w:rFonts w:eastAsiaTheme="minorEastAsia"/>
                <w:rPrChange w:id="9458" w:author="raye" w:date="2018-08-10T15:18:00Z">
                  <w:rPr>
                    <w:rFonts w:eastAsia="等线" w:cstheme="minorHAnsi"/>
                    <w:kern w:val="0"/>
                    <w:sz w:val="24"/>
                    <w:szCs w:val="24"/>
                  </w:rPr>
                </w:rPrChange>
              </w:rPr>
            </w:pPr>
            <w:r w:rsidRPr="00F94FEA">
              <w:rPr>
                <w:rStyle w:val="af6"/>
                <w:rFonts w:eastAsiaTheme="minorEastAsia"/>
                <w:rPrChange w:id="9459" w:author="raye" w:date="2018-08-10T15:18:00Z">
                  <w:rPr>
                    <w:rFonts w:cstheme="minorHAnsi"/>
                    <w:i/>
                    <w:sz w:val="24"/>
                    <w:szCs w:val="24"/>
                  </w:rPr>
                </w:rPrChange>
              </w:rPr>
              <w:t>100-digit characters</w:t>
            </w:r>
          </w:p>
        </w:tc>
        <w:tc>
          <w:tcPr>
            <w:tcW w:w="1324" w:type="dxa"/>
            <w:tcBorders>
              <w:left w:val="single" w:sz="4" w:space="0" w:color="auto"/>
              <w:bottom w:val="single" w:sz="4" w:space="0" w:color="auto"/>
              <w:right w:val="single" w:sz="4" w:space="0" w:color="auto"/>
            </w:tcBorders>
          </w:tcPr>
          <w:p w14:paraId="07AAD215" w14:textId="77777777" w:rsidR="00D00BD6" w:rsidRPr="00F94FEA" w:rsidRDefault="00D00BD6">
            <w:pPr>
              <w:rPr>
                <w:rStyle w:val="af6"/>
                <w:rFonts w:eastAsiaTheme="minorEastAsia"/>
                <w:rPrChange w:id="9460" w:author="raye" w:date="2018-08-10T15:18:00Z">
                  <w:rPr>
                    <w:rFonts w:eastAsia="等线" w:cstheme="minorHAnsi"/>
                    <w:kern w:val="0"/>
                    <w:sz w:val="24"/>
                    <w:szCs w:val="24"/>
                  </w:rPr>
                </w:rPrChange>
              </w:rPr>
            </w:pPr>
            <w:r w:rsidRPr="00F94FEA">
              <w:rPr>
                <w:rStyle w:val="af6"/>
                <w:rFonts w:eastAsiaTheme="minorEastAsia"/>
                <w:rPrChange w:id="9461" w:author="raye" w:date="2018-08-10T15:18:00Z">
                  <w:rPr>
                    <w:rFonts w:eastAsia="等线" w:cstheme="minorHAnsi"/>
                    <w:kern w:val="0"/>
                    <w:sz w:val="24"/>
                    <w:szCs w:val="24"/>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3F4A3131" w14:textId="77777777" w:rsidR="00D00BD6" w:rsidRPr="00F94FEA" w:rsidRDefault="00D00BD6">
            <w:pPr>
              <w:rPr>
                <w:rStyle w:val="af6"/>
                <w:rFonts w:eastAsiaTheme="minorEastAsia"/>
                <w:rPrChange w:id="9462" w:author="raye" w:date="2018-08-10T15:18:00Z">
                  <w:rPr>
                    <w:rFonts w:ascii="等线" w:eastAsia="等线" w:hAnsi="等线" w:cstheme="minorHAnsi"/>
                    <w:kern w:val="0"/>
                    <w:szCs w:val="21"/>
                  </w:rPr>
                </w:rPrChange>
              </w:rPr>
            </w:pPr>
          </w:p>
        </w:tc>
      </w:tr>
      <w:tr w:rsidR="00D00BD6" w:rsidRPr="00F94FEA" w14:paraId="6BE320E7"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76CFCF84" w14:textId="77777777" w:rsidR="00D00BD6" w:rsidRPr="00F94FEA" w:rsidRDefault="00D00BD6">
            <w:pPr>
              <w:rPr>
                <w:rStyle w:val="af6"/>
                <w:rFonts w:eastAsiaTheme="minorEastAsia"/>
                <w:rPrChange w:id="9463" w:author="raye" w:date="2018-08-10T15:18:00Z">
                  <w:rPr>
                    <w:rFonts w:eastAsia="等线" w:cstheme="minorHAnsi"/>
                    <w:kern w:val="0"/>
                    <w:sz w:val="24"/>
                    <w:szCs w:val="24"/>
                  </w:rPr>
                </w:rPrChange>
              </w:rPr>
            </w:pPr>
            <w:r w:rsidRPr="00F94FEA">
              <w:rPr>
                <w:rStyle w:val="af6"/>
                <w:rFonts w:eastAsiaTheme="minorEastAsia"/>
                <w:rPrChange w:id="9464" w:author="raye" w:date="2018-08-10T15:18:00Z">
                  <w:rPr>
                    <w:rFonts w:eastAsia="等线" w:cstheme="minorHAnsi"/>
                    <w:sz w:val="24"/>
                    <w:szCs w:val="24"/>
                  </w:rPr>
                </w:rPrChange>
              </w:rPr>
              <w:t>Carrier</w:t>
            </w:r>
          </w:p>
        </w:tc>
        <w:tc>
          <w:tcPr>
            <w:tcW w:w="1830" w:type="dxa"/>
            <w:tcBorders>
              <w:top w:val="single" w:sz="4" w:space="0" w:color="auto"/>
              <w:left w:val="single" w:sz="4" w:space="0" w:color="auto"/>
              <w:bottom w:val="single" w:sz="4" w:space="0" w:color="auto"/>
              <w:right w:val="single" w:sz="4" w:space="0" w:color="auto"/>
            </w:tcBorders>
          </w:tcPr>
          <w:p w14:paraId="1D58E940" w14:textId="77777777" w:rsidR="00D00BD6" w:rsidRPr="00F94FEA" w:rsidRDefault="00D00BD6">
            <w:pPr>
              <w:rPr>
                <w:rStyle w:val="af6"/>
                <w:rFonts w:eastAsiaTheme="minorEastAsia"/>
                <w:rPrChange w:id="9465" w:author="raye" w:date="2018-08-10T15:18:00Z">
                  <w:rPr>
                    <w:rFonts w:eastAsia="等线" w:cstheme="minorHAnsi"/>
                    <w:kern w:val="0"/>
                    <w:sz w:val="24"/>
                    <w:szCs w:val="24"/>
                  </w:rPr>
                </w:rPrChange>
              </w:rPr>
            </w:pPr>
            <w:r w:rsidRPr="00F94FEA">
              <w:rPr>
                <w:rStyle w:val="af6"/>
                <w:rFonts w:eastAsiaTheme="minorEastAsia"/>
                <w:rPrChange w:id="9466" w:author="raye" w:date="2018-08-10T15:18:00Z">
                  <w:rPr>
                    <w:rFonts w:cstheme="minorHAnsi"/>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76F8FE1C" w14:textId="77777777" w:rsidR="00D00BD6" w:rsidRPr="00F94FEA" w:rsidRDefault="00D00BD6">
            <w:pPr>
              <w:rPr>
                <w:rStyle w:val="af6"/>
                <w:rFonts w:eastAsiaTheme="minorEastAsia"/>
                <w:rPrChange w:id="9467" w:author="raye" w:date="2018-08-10T15:18:00Z">
                  <w:rPr>
                    <w:rFonts w:eastAsia="等线" w:cstheme="minorHAnsi"/>
                    <w:kern w:val="0"/>
                    <w:sz w:val="24"/>
                    <w:szCs w:val="24"/>
                  </w:rPr>
                </w:rPrChange>
              </w:rPr>
            </w:pPr>
            <w:r w:rsidRPr="00F94FEA">
              <w:rPr>
                <w:rStyle w:val="af6"/>
                <w:rFonts w:eastAsiaTheme="minorEastAsia"/>
                <w:rPrChange w:id="9468" w:author="raye" w:date="2018-08-10T15:18:00Z">
                  <w:rPr>
                    <w:rFonts w:cstheme="minorHAnsi"/>
                    <w:i/>
                    <w:sz w:val="24"/>
                    <w:szCs w:val="24"/>
                  </w:rPr>
                </w:rPrChange>
              </w:rPr>
              <w:t xml:space="preserve">100-digit </w:t>
            </w:r>
            <w:r w:rsidRPr="00F94FEA">
              <w:rPr>
                <w:rStyle w:val="af6"/>
                <w:rFonts w:eastAsiaTheme="minorEastAsia"/>
                <w:rPrChange w:id="9469" w:author="raye" w:date="2018-08-10T15:18:00Z">
                  <w:rPr>
                    <w:rFonts w:cstheme="minorHAnsi"/>
                    <w:i/>
                    <w:sz w:val="24"/>
                    <w:szCs w:val="24"/>
                  </w:rPr>
                </w:rPrChange>
              </w:rPr>
              <w:lastRenderedPageBreak/>
              <w:t>characters</w:t>
            </w:r>
          </w:p>
        </w:tc>
        <w:tc>
          <w:tcPr>
            <w:tcW w:w="1324" w:type="dxa"/>
            <w:tcBorders>
              <w:top w:val="single" w:sz="4" w:space="0" w:color="auto"/>
              <w:left w:val="single" w:sz="4" w:space="0" w:color="auto"/>
              <w:bottom w:val="single" w:sz="4" w:space="0" w:color="auto"/>
              <w:right w:val="single" w:sz="4" w:space="0" w:color="auto"/>
            </w:tcBorders>
          </w:tcPr>
          <w:p w14:paraId="49396B69" w14:textId="77777777" w:rsidR="00D00BD6" w:rsidRPr="00F94FEA" w:rsidRDefault="00D00BD6">
            <w:pPr>
              <w:rPr>
                <w:rStyle w:val="af6"/>
                <w:rFonts w:eastAsiaTheme="minorEastAsia"/>
                <w:rPrChange w:id="9470" w:author="raye" w:date="2018-08-10T15:18:00Z">
                  <w:rPr>
                    <w:rFonts w:eastAsia="等线" w:cstheme="minorHAnsi"/>
                    <w:kern w:val="0"/>
                    <w:sz w:val="24"/>
                    <w:szCs w:val="24"/>
                  </w:rPr>
                </w:rPrChange>
              </w:rPr>
            </w:pPr>
            <w:r w:rsidRPr="00F94FEA">
              <w:rPr>
                <w:rStyle w:val="af6"/>
                <w:rFonts w:eastAsiaTheme="minorEastAsia"/>
                <w:rPrChange w:id="9471" w:author="raye" w:date="2018-08-10T15:18:00Z">
                  <w:rPr>
                    <w:rFonts w:eastAsia="等线" w:cstheme="minorHAnsi"/>
                    <w:kern w:val="0"/>
                    <w:sz w:val="24"/>
                    <w:szCs w:val="24"/>
                  </w:rPr>
                </w:rPrChange>
              </w:rPr>
              <w:lastRenderedPageBreak/>
              <w:t>Y</w:t>
            </w:r>
          </w:p>
        </w:tc>
        <w:tc>
          <w:tcPr>
            <w:tcW w:w="2336" w:type="dxa"/>
            <w:tcBorders>
              <w:top w:val="single" w:sz="4" w:space="0" w:color="auto"/>
              <w:left w:val="single" w:sz="4" w:space="0" w:color="auto"/>
              <w:bottom w:val="single" w:sz="4" w:space="0" w:color="auto"/>
              <w:right w:val="single" w:sz="4" w:space="0" w:color="auto"/>
            </w:tcBorders>
            <w:noWrap/>
          </w:tcPr>
          <w:p w14:paraId="3ADA8312" w14:textId="77777777" w:rsidR="00D00BD6" w:rsidRPr="00F94FEA" w:rsidRDefault="00D00BD6">
            <w:pPr>
              <w:rPr>
                <w:rStyle w:val="af6"/>
                <w:rFonts w:eastAsiaTheme="minorEastAsia"/>
                <w:rPrChange w:id="9472" w:author="raye" w:date="2018-08-10T15:18:00Z">
                  <w:rPr>
                    <w:rFonts w:ascii="等线" w:eastAsia="等线" w:hAnsi="等线" w:cstheme="minorHAnsi"/>
                    <w:kern w:val="0"/>
                    <w:szCs w:val="21"/>
                  </w:rPr>
                </w:rPrChange>
              </w:rPr>
            </w:pPr>
          </w:p>
        </w:tc>
      </w:tr>
      <w:tr w:rsidR="00D00BD6" w:rsidRPr="00F94FEA" w14:paraId="18195EFE"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0372362F" w14:textId="77777777" w:rsidR="00D00BD6" w:rsidRPr="00F94FEA" w:rsidRDefault="00D00BD6">
            <w:pPr>
              <w:rPr>
                <w:rStyle w:val="af6"/>
                <w:rFonts w:eastAsiaTheme="minorEastAsia"/>
                <w:rPrChange w:id="9473" w:author="raye" w:date="2018-08-10T15:18:00Z">
                  <w:rPr>
                    <w:rFonts w:eastAsia="等线" w:cstheme="minorHAnsi"/>
                    <w:kern w:val="0"/>
                    <w:sz w:val="24"/>
                    <w:szCs w:val="24"/>
                  </w:rPr>
                </w:rPrChange>
              </w:rPr>
            </w:pPr>
            <w:r w:rsidRPr="00F94FEA">
              <w:rPr>
                <w:rStyle w:val="af6"/>
                <w:rFonts w:eastAsiaTheme="minorEastAsia"/>
                <w:rPrChange w:id="9474" w:author="raye" w:date="2018-08-10T15:18:00Z">
                  <w:rPr>
                    <w:rFonts w:eastAsia="等线" w:cstheme="minorHAnsi"/>
                    <w:sz w:val="24"/>
                    <w:szCs w:val="24"/>
                  </w:rPr>
                </w:rPrChange>
              </w:rPr>
              <w:lastRenderedPageBreak/>
              <w:t>Carrier Agent</w:t>
            </w:r>
          </w:p>
        </w:tc>
        <w:tc>
          <w:tcPr>
            <w:tcW w:w="1830" w:type="dxa"/>
            <w:tcBorders>
              <w:top w:val="single" w:sz="4" w:space="0" w:color="auto"/>
              <w:left w:val="single" w:sz="4" w:space="0" w:color="auto"/>
              <w:bottom w:val="single" w:sz="4" w:space="0" w:color="auto"/>
              <w:right w:val="single" w:sz="4" w:space="0" w:color="auto"/>
            </w:tcBorders>
          </w:tcPr>
          <w:p w14:paraId="4F954AB7" w14:textId="77777777" w:rsidR="00D00BD6" w:rsidRPr="00F94FEA" w:rsidRDefault="00D00BD6">
            <w:pPr>
              <w:rPr>
                <w:rStyle w:val="af6"/>
                <w:rFonts w:eastAsiaTheme="minorEastAsia"/>
                <w:rPrChange w:id="9475" w:author="raye" w:date="2018-08-10T15:18:00Z">
                  <w:rPr>
                    <w:rFonts w:eastAsia="等线" w:cstheme="minorHAnsi"/>
                    <w:kern w:val="0"/>
                    <w:sz w:val="24"/>
                    <w:szCs w:val="24"/>
                  </w:rPr>
                </w:rPrChange>
              </w:rPr>
            </w:pPr>
            <w:r w:rsidRPr="00F94FEA">
              <w:rPr>
                <w:rStyle w:val="af6"/>
                <w:rFonts w:eastAsiaTheme="minorEastAsia"/>
                <w:rPrChange w:id="9476"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2D603DAD" w14:textId="77777777" w:rsidR="00D00BD6" w:rsidRPr="00F94FEA" w:rsidRDefault="00D00BD6">
            <w:pPr>
              <w:rPr>
                <w:rStyle w:val="af6"/>
                <w:rFonts w:eastAsiaTheme="minorEastAsia"/>
                <w:rPrChange w:id="9477" w:author="raye" w:date="2018-08-10T15:18:00Z">
                  <w:rPr>
                    <w:rFonts w:eastAsia="等线" w:cstheme="minorHAnsi"/>
                    <w:kern w:val="0"/>
                    <w:sz w:val="24"/>
                    <w:szCs w:val="24"/>
                  </w:rPr>
                </w:rPrChange>
              </w:rPr>
            </w:pPr>
            <w:r w:rsidRPr="00F94FEA">
              <w:rPr>
                <w:rStyle w:val="af6"/>
                <w:rFonts w:eastAsiaTheme="minorEastAsia"/>
                <w:rPrChange w:id="9478" w:author="raye" w:date="2018-08-10T15:18:00Z">
                  <w:rPr>
                    <w:rFonts w:cstheme="minorHAnsi"/>
                    <w:i/>
                    <w:sz w:val="24"/>
                    <w:szCs w:val="24"/>
                  </w:rPr>
                </w:rPrChange>
              </w:rPr>
              <w:t>100-digit characters</w:t>
            </w:r>
          </w:p>
        </w:tc>
        <w:tc>
          <w:tcPr>
            <w:tcW w:w="1324" w:type="dxa"/>
            <w:tcBorders>
              <w:top w:val="single" w:sz="4" w:space="0" w:color="auto"/>
              <w:left w:val="single" w:sz="4" w:space="0" w:color="auto"/>
              <w:bottom w:val="single" w:sz="4" w:space="0" w:color="auto"/>
              <w:right w:val="single" w:sz="4" w:space="0" w:color="auto"/>
            </w:tcBorders>
          </w:tcPr>
          <w:p w14:paraId="602ADE9A" w14:textId="77777777" w:rsidR="00D00BD6" w:rsidRPr="00F94FEA" w:rsidRDefault="00D00BD6">
            <w:pPr>
              <w:rPr>
                <w:rStyle w:val="af6"/>
                <w:rFonts w:eastAsiaTheme="minorEastAsia"/>
                <w:rPrChange w:id="9479" w:author="raye" w:date="2018-08-10T15:18:00Z">
                  <w:rPr>
                    <w:rFonts w:eastAsia="等线" w:cstheme="minorHAnsi"/>
                    <w:kern w:val="0"/>
                    <w:sz w:val="24"/>
                    <w:szCs w:val="24"/>
                  </w:rPr>
                </w:rPrChange>
              </w:rPr>
            </w:pPr>
            <w:r w:rsidRPr="00F94FEA">
              <w:rPr>
                <w:rStyle w:val="af6"/>
                <w:rFonts w:eastAsiaTheme="minorEastAsia"/>
                <w:rPrChange w:id="9480" w:author="raye" w:date="2018-08-10T15:18:00Z">
                  <w:rPr>
                    <w:rFonts w:eastAsia="等线" w:cstheme="minorHAnsi"/>
                    <w:kern w:val="0"/>
                    <w:sz w:val="24"/>
                    <w:szCs w:val="24"/>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67AAA218" w14:textId="77777777" w:rsidR="00D00BD6" w:rsidRPr="00F94FEA" w:rsidRDefault="00D00BD6">
            <w:pPr>
              <w:rPr>
                <w:rStyle w:val="af6"/>
                <w:rFonts w:eastAsiaTheme="minorEastAsia"/>
                <w:rPrChange w:id="9481" w:author="raye" w:date="2018-08-10T15:18:00Z">
                  <w:rPr>
                    <w:rFonts w:ascii="等线" w:eastAsia="等线" w:hAnsi="等线" w:cstheme="minorHAnsi"/>
                    <w:kern w:val="0"/>
                    <w:szCs w:val="21"/>
                  </w:rPr>
                </w:rPrChange>
              </w:rPr>
            </w:pPr>
          </w:p>
        </w:tc>
      </w:tr>
      <w:tr w:rsidR="00D00BD6" w:rsidRPr="00F94FEA" w14:paraId="14BB5836"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05DFBCF" w14:textId="77777777" w:rsidR="00D00BD6" w:rsidRPr="00F94FEA" w:rsidRDefault="00D00BD6">
            <w:pPr>
              <w:rPr>
                <w:rStyle w:val="af6"/>
                <w:rFonts w:eastAsiaTheme="minorEastAsia"/>
                <w:rPrChange w:id="9482" w:author="raye" w:date="2018-08-10T15:18:00Z">
                  <w:rPr>
                    <w:rFonts w:eastAsia="等线" w:cstheme="minorHAnsi"/>
                    <w:kern w:val="0"/>
                    <w:sz w:val="24"/>
                    <w:szCs w:val="24"/>
                  </w:rPr>
                </w:rPrChange>
              </w:rPr>
            </w:pPr>
            <w:r w:rsidRPr="00F94FEA">
              <w:rPr>
                <w:rStyle w:val="af6"/>
                <w:rFonts w:eastAsiaTheme="minorEastAsia"/>
                <w:rPrChange w:id="9483" w:author="raye" w:date="2018-08-10T15:18:00Z">
                  <w:rPr>
                    <w:rFonts w:eastAsia="等线" w:cstheme="minorHAnsi"/>
                    <w:sz w:val="24"/>
                    <w:szCs w:val="24"/>
                  </w:rPr>
                </w:rPrChange>
              </w:rPr>
              <w:t>AIRWAY Third party</w:t>
            </w:r>
          </w:p>
        </w:tc>
        <w:tc>
          <w:tcPr>
            <w:tcW w:w="1830" w:type="dxa"/>
            <w:tcBorders>
              <w:top w:val="single" w:sz="4" w:space="0" w:color="auto"/>
              <w:left w:val="single" w:sz="4" w:space="0" w:color="auto"/>
              <w:bottom w:val="single" w:sz="4" w:space="0" w:color="auto"/>
              <w:right w:val="single" w:sz="4" w:space="0" w:color="auto"/>
            </w:tcBorders>
          </w:tcPr>
          <w:p w14:paraId="5091FD41" w14:textId="77777777" w:rsidR="00D00BD6" w:rsidRPr="00F94FEA" w:rsidRDefault="00D00BD6">
            <w:pPr>
              <w:rPr>
                <w:rStyle w:val="af6"/>
                <w:rFonts w:eastAsiaTheme="minorEastAsia"/>
                <w:rPrChange w:id="9484" w:author="raye" w:date="2018-08-10T15:18:00Z">
                  <w:rPr>
                    <w:rFonts w:eastAsia="等线" w:cstheme="minorHAnsi"/>
                    <w:kern w:val="0"/>
                    <w:sz w:val="24"/>
                    <w:szCs w:val="24"/>
                  </w:rPr>
                </w:rPrChange>
              </w:rPr>
            </w:pPr>
            <w:r w:rsidRPr="00F94FEA">
              <w:rPr>
                <w:rStyle w:val="af6"/>
                <w:rFonts w:eastAsiaTheme="minorEastAsia"/>
                <w:rPrChange w:id="9485"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0BAD8447" w14:textId="77777777" w:rsidR="00D00BD6" w:rsidRPr="00F94FEA" w:rsidRDefault="00D00BD6">
            <w:pPr>
              <w:rPr>
                <w:rStyle w:val="af6"/>
                <w:rFonts w:eastAsiaTheme="minorEastAsia"/>
                <w:rPrChange w:id="9486" w:author="raye" w:date="2018-08-10T15:18:00Z">
                  <w:rPr>
                    <w:rFonts w:eastAsia="等线" w:cstheme="minorHAnsi"/>
                    <w:kern w:val="0"/>
                    <w:sz w:val="24"/>
                    <w:szCs w:val="24"/>
                  </w:rPr>
                </w:rPrChange>
              </w:rPr>
            </w:pPr>
            <w:r w:rsidRPr="00F94FEA">
              <w:rPr>
                <w:rStyle w:val="af6"/>
                <w:rFonts w:eastAsiaTheme="minorEastAsia"/>
                <w:rPrChange w:id="9487" w:author="raye" w:date="2018-08-10T15:18:00Z">
                  <w:rPr>
                    <w:rFonts w:cstheme="minorHAnsi"/>
                    <w:i/>
                    <w:sz w:val="24"/>
                    <w:szCs w:val="24"/>
                  </w:rPr>
                </w:rPrChange>
              </w:rPr>
              <w:t>100-digit characters</w:t>
            </w:r>
          </w:p>
        </w:tc>
        <w:tc>
          <w:tcPr>
            <w:tcW w:w="1324" w:type="dxa"/>
            <w:tcBorders>
              <w:top w:val="single" w:sz="4" w:space="0" w:color="auto"/>
              <w:left w:val="single" w:sz="4" w:space="0" w:color="auto"/>
              <w:bottom w:val="single" w:sz="4" w:space="0" w:color="auto"/>
              <w:right w:val="single" w:sz="4" w:space="0" w:color="auto"/>
            </w:tcBorders>
          </w:tcPr>
          <w:p w14:paraId="1AB84D38" w14:textId="77777777" w:rsidR="00D00BD6" w:rsidRPr="00F94FEA" w:rsidRDefault="00D00BD6">
            <w:pPr>
              <w:rPr>
                <w:rStyle w:val="af6"/>
                <w:rFonts w:eastAsiaTheme="minorEastAsia"/>
                <w:rPrChange w:id="9488" w:author="raye" w:date="2018-08-10T15:18:00Z">
                  <w:rPr>
                    <w:rFonts w:eastAsia="等线" w:cstheme="minorHAnsi"/>
                    <w:kern w:val="0"/>
                    <w:sz w:val="24"/>
                    <w:szCs w:val="24"/>
                  </w:rPr>
                </w:rPrChange>
              </w:rPr>
            </w:pPr>
            <w:r w:rsidRPr="00F94FEA">
              <w:rPr>
                <w:rStyle w:val="af6"/>
                <w:rFonts w:eastAsiaTheme="minorEastAsia"/>
                <w:rPrChange w:id="9489" w:author="raye" w:date="2018-08-10T15:18:00Z">
                  <w:rPr>
                    <w:rFonts w:eastAsia="等线" w:cstheme="minorHAnsi"/>
                    <w:kern w:val="0"/>
                    <w:sz w:val="24"/>
                    <w:szCs w:val="24"/>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2B772461" w14:textId="77777777" w:rsidR="00D00BD6" w:rsidRPr="00F94FEA" w:rsidRDefault="00D00BD6">
            <w:pPr>
              <w:rPr>
                <w:rStyle w:val="af6"/>
                <w:rFonts w:eastAsiaTheme="minorEastAsia"/>
                <w:rPrChange w:id="9490" w:author="raye" w:date="2018-08-10T15:18:00Z">
                  <w:rPr>
                    <w:rFonts w:ascii="等线" w:eastAsia="等线" w:hAnsi="等线" w:cstheme="minorHAnsi"/>
                    <w:i/>
                    <w:kern w:val="0"/>
                    <w:szCs w:val="21"/>
                  </w:rPr>
                </w:rPrChange>
              </w:rPr>
            </w:pPr>
          </w:p>
        </w:tc>
      </w:tr>
    </w:tbl>
    <w:p w14:paraId="7233C138" w14:textId="77777777" w:rsidR="00F334CA" w:rsidRPr="00F94FEA" w:rsidRDefault="00F334CA">
      <w:pPr>
        <w:rPr>
          <w:rStyle w:val="af6"/>
          <w:rFonts w:eastAsiaTheme="minorEastAsia"/>
          <w:rPrChange w:id="9491" w:author="raye" w:date="2018-08-10T15:18:00Z">
            <w:rPr>
              <w:rFonts w:ascii="Calibri" w:hAnsi="Calibri" w:cstheme="minorHAnsi"/>
              <w:b/>
              <w:sz w:val="36"/>
            </w:rPr>
          </w:rPrChange>
        </w:rPr>
        <w:pPrChange w:id="9492" w:author="raye" w:date="2018-08-10T15:18:00Z">
          <w:pPr>
            <w:widowControl/>
            <w:jc w:val="left"/>
          </w:pPr>
        </w:pPrChange>
      </w:pPr>
    </w:p>
    <w:p w14:paraId="79891B86" w14:textId="69526F29" w:rsidR="00F334CA" w:rsidRPr="00F94FEA" w:rsidRDefault="00502AEE">
      <w:pPr>
        <w:rPr>
          <w:rStyle w:val="af6"/>
          <w:rFonts w:eastAsiaTheme="minorEastAsia"/>
          <w:rPrChange w:id="9493" w:author="raye" w:date="2018-08-10T15:18:00Z">
            <w:rPr>
              <w:rFonts w:ascii="等线" w:eastAsia="等线" w:hAnsi="等线" w:cstheme="minorHAnsi"/>
              <w:szCs w:val="21"/>
            </w:rPr>
          </w:rPrChange>
        </w:rPr>
        <w:pPrChange w:id="9494" w:author="raye" w:date="2018-08-10T15:18:00Z">
          <w:pPr>
            <w:pStyle w:val="a0"/>
            <w:widowControl/>
            <w:numPr>
              <w:numId w:val="45"/>
            </w:numPr>
            <w:ind w:left="780" w:firstLineChars="0" w:firstLine="0"/>
            <w:jc w:val="left"/>
          </w:pPr>
        </w:pPrChange>
      </w:pPr>
      <w:ins w:id="9495" w:author="raye" w:date="2018-08-10T15:19:00Z">
        <w:r>
          <w:rPr>
            <w:rStyle w:val="af6"/>
            <w:rFonts w:eastAsiaTheme="minorEastAsia"/>
          </w:rPr>
          <w:t>10.</w:t>
        </w:r>
      </w:ins>
      <w:r w:rsidR="00F334CA" w:rsidRPr="00F94FEA">
        <w:rPr>
          <w:rStyle w:val="af6"/>
          <w:rFonts w:eastAsiaTheme="minorEastAsia"/>
          <w:rPrChange w:id="9496" w:author="raye" w:date="2018-08-10T15:18:00Z">
            <w:rPr>
              <w:rFonts w:ascii="等线" w:eastAsia="等线" w:hAnsi="等线" w:cstheme="minorHAnsi"/>
              <w:szCs w:val="21"/>
            </w:rPr>
          </w:rPrChange>
        </w:rPr>
        <w:t xml:space="preserve">TRUCKIN LAND BILL OF LADING </w:t>
      </w:r>
    </w:p>
    <w:tbl>
      <w:tblPr>
        <w:tblW w:w="928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1"/>
        <w:gridCol w:w="1830"/>
        <w:gridCol w:w="1830"/>
        <w:gridCol w:w="1324"/>
        <w:gridCol w:w="2336"/>
      </w:tblGrid>
      <w:tr w:rsidR="00F334CA" w:rsidRPr="00F94FEA" w14:paraId="47306D20"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7A69EF6" w14:textId="77777777" w:rsidR="00F334CA" w:rsidRPr="00F94FEA" w:rsidRDefault="00F334CA">
            <w:pPr>
              <w:rPr>
                <w:rStyle w:val="af6"/>
                <w:rFonts w:eastAsiaTheme="minorEastAsia"/>
                <w:rPrChange w:id="9497" w:author="raye" w:date="2018-08-10T15:18:00Z">
                  <w:rPr>
                    <w:rFonts w:eastAsia="等线" w:cstheme="minorHAnsi"/>
                    <w:b/>
                    <w:bCs/>
                    <w:kern w:val="0"/>
                    <w:sz w:val="24"/>
                    <w:szCs w:val="24"/>
                  </w:rPr>
                </w:rPrChange>
              </w:rPr>
            </w:pPr>
            <w:r w:rsidRPr="00F94FEA">
              <w:rPr>
                <w:rStyle w:val="af6"/>
                <w:rFonts w:eastAsiaTheme="minorEastAsia"/>
                <w:rPrChange w:id="9498" w:author="raye" w:date="2018-08-10T15:18:00Z">
                  <w:rPr>
                    <w:i/>
                    <w:sz w:val="24"/>
                    <w:szCs w:val="24"/>
                  </w:rPr>
                </w:rPrChange>
              </w:rPr>
              <w:t>Name of element</w:t>
            </w:r>
          </w:p>
        </w:tc>
        <w:tc>
          <w:tcPr>
            <w:tcW w:w="18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E76A918" w14:textId="77777777" w:rsidR="00F334CA" w:rsidRPr="00F94FEA" w:rsidRDefault="00F334CA">
            <w:pPr>
              <w:rPr>
                <w:rStyle w:val="af6"/>
                <w:rFonts w:eastAsiaTheme="minorEastAsia"/>
                <w:rPrChange w:id="9499" w:author="raye" w:date="2018-08-10T15:18:00Z">
                  <w:rPr>
                    <w:rFonts w:eastAsia="等线" w:cstheme="minorHAnsi"/>
                    <w:b/>
                    <w:bCs/>
                    <w:kern w:val="0"/>
                    <w:sz w:val="24"/>
                    <w:szCs w:val="24"/>
                  </w:rPr>
                </w:rPrChange>
              </w:rPr>
            </w:pPr>
            <w:r w:rsidRPr="00F94FEA">
              <w:rPr>
                <w:rStyle w:val="af6"/>
                <w:rFonts w:eastAsiaTheme="minorEastAsia"/>
                <w:rPrChange w:id="9500" w:author="raye" w:date="2018-08-10T15:18:00Z">
                  <w:rPr>
                    <w:i/>
                    <w:sz w:val="24"/>
                    <w:szCs w:val="24"/>
                  </w:rPr>
                </w:rPrChange>
              </w:rPr>
              <w:t>Required/optional</w:t>
            </w:r>
          </w:p>
        </w:tc>
        <w:tc>
          <w:tcPr>
            <w:tcW w:w="18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941F635" w14:textId="4EA4A3D6" w:rsidR="00F334CA" w:rsidRPr="00F94FEA" w:rsidRDefault="00F334CA">
            <w:pPr>
              <w:rPr>
                <w:rStyle w:val="af6"/>
                <w:rFonts w:eastAsiaTheme="minorEastAsia"/>
                <w:rPrChange w:id="9501" w:author="raye" w:date="2018-08-10T15:18:00Z">
                  <w:rPr>
                    <w:rFonts w:eastAsia="等线" w:cstheme="minorHAnsi"/>
                    <w:b/>
                    <w:bCs/>
                    <w:kern w:val="0"/>
                    <w:sz w:val="24"/>
                    <w:szCs w:val="24"/>
                  </w:rPr>
                </w:rPrChange>
              </w:rPr>
            </w:pPr>
            <w:r w:rsidRPr="00F94FEA">
              <w:rPr>
                <w:rStyle w:val="af6"/>
                <w:rFonts w:eastAsiaTheme="minorEastAsia"/>
                <w:rPrChange w:id="9502" w:author="raye" w:date="2018-08-10T15:18:00Z">
                  <w:rPr>
                    <w:i/>
                    <w:sz w:val="24"/>
                    <w:szCs w:val="24"/>
                  </w:rPr>
                </w:rPrChange>
              </w:rPr>
              <w:t>Type</w:t>
            </w:r>
          </w:p>
        </w:tc>
        <w:tc>
          <w:tcPr>
            <w:tcW w:w="13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3DB8C70" w14:textId="77777777" w:rsidR="00F334CA" w:rsidRPr="00F94FEA" w:rsidRDefault="00F334CA">
            <w:pPr>
              <w:rPr>
                <w:rStyle w:val="af6"/>
                <w:rFonts w:eastAsiaTheme="minorEastAsia"/>
                <w:rPrChange w:id="9503" w:author="raye" w:date="2018-08-10T15:18:00Z">
                  <w:rPr>
                    <w:rFonts w:eastAsia="等线" w:cstheme="minorHAnsi"/>
                    <w:b/>
                    <w:bCs/>
                    <w:kern w:val="0"/>
                    <w:sz w:val="24"/>
                    <w:szCs w:val="24"/>
                  </w:rPr>
                </w:rPrChange>
              </w:rPr>
            </w:pPr>
            <w:r w:rsidRPr="00F94FEA">
              <w:rPr>
                <w:rStyle w:val="af6"/>
                <w:rFonts w:eastAsiaTheme="minorEastAsia"/>
                <w:rPrChange w:id="9504" w:author="raye" w:date="2018-08-10T15:18:00Z">
                  <w:rPr>
                    <w:rFonts w:ascii="等线" w:eastAsia="等线" w:hAnsi="等线" w:cs="宋体"/>
                    <w:bCs/>
                    <w:i/>
                    <w:kern w:val="0"/>
                    <w:szCs w:val="21"/>
                  </w:rPr>
                </w:rPrChange>
              </w:rPr>
              <w:t>Can Add</w:t>
            </w:r>
          </w:p>
        </w:tc>
        <w:tc>
          <w:tcPr>
            <w:tcW w:w="233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527E95C" w14:textId="77777777" w:rsidR="00F334CA" w:rsidRPr="00F94FEA" w:rsidRDefault="00F334CA">
            <w:pPr>
              <w:rPr>
                <w:rStyle w:val="af6"/>
                <w:rFonts w:eastAsiaTheme="minorEastAsia"/>
                <w:rPrChange w:id="9505" w:author="raye" w:date="2018-08-10T15:18:00Z">
                  <w:rPr>
                    <w:rFonts w:eastAsia="等线" w:cstheme="minorHAnsi"/>
                    <w:b/>
                    <w:bCs/>
                    <w:kern w:val="0"/>
                    <w:sz w:val="24"/>
                    <w:szCs w:val="24"/>
                  </w:rPr>
                </w:rPrChange>
              </w:rPr>
            </w:pPr>
            <w:r w:rsidRPr="00F94FEA">
              <w:rPr>
                <w:rStyle w:val="af6"/>
                <w:rFonts w:eastAsiaTheme="minorEastAsia"/>
                <w:rPrChange w:id="9506" w:author="raye" w:date="2018-08-10T15:18:00Z">
                  <w:rPr>
                    <w:i/>
                    <w:sz w:val="24"/>
                    <w:szCs w:val="24"/>
                  </w:rPr>
                </w:rPrChange>
              </w:rPr>
              <w:t>Remarks</w:t>
            </w:r>
          </w:p>
        </w:tc>
      </w:tr>
      <w:tr w:rsidR="00F334CA" w:rsidRPr="00F94FEA" w14:paraId="0287730A"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7D74463" w14:textId="77777777" w:rsidR="00F334CA" w:rsidRPr="00F94FEA" w:rsidRDefault="00F334CA">
            <w:pPr>
              <w:rPr>
                <w:rStyle w:val="af6"/>
                <w:rFonts w:eastAsiaTheme="minorEastAsia"/>
                <w:rPrChange w:id="9507" w:author="raye" w:date="2018-08-10T15:18:00Z">
                  <w:rPr>
                    <w:rFonts w:ascii="等线" w:eastAsia="等线" w:hAnsi="等线"/>
                    <w:bCs/>
                    <w:sz w:val="22"/>
                  </w:rPr>
                </w:rPrChange>
              </w:rPr>
            </w:pPr>
            <w:r w:rsidRPr="00F94FEA">
              <w:rPr>
                <w:rStyle w:val="af6"/>
                <w:rFonts w:eastAsiaTheme="minorEastAsia"/>
                <w:rPrChange w:id="9508" w:author="raye" w:date="2018-08-10T15:18:00Z">
                  <w:rPr>
                    <w:rFonts w:ascii="等线" w:eastAsia="等线" w:hAnsi="等线"/>
                    <w:bCs/>
                    <w:sz w:val="22"/>
                  </w:rPr>
                </w:rPrChange>
              </w:rPr>
              <w:t>TRUCK BL</w:t>
            </w:r>
          </w:p>
          <w:p w14:paraId="086742B0" w14:textId="77777777" w:rsidR="00F334CA" w:rsidRPr="00F94FEA" w:rsidRDefault="00F334CA">
            <w:pPr>
              <w:rPr>
                <w:rStyle w:val="af6"/>
                <w:rFonts w:eastAsiaTheme="minorEastAsia"/>
                <w:rPrChange w:id="9509" w:author="raye" w:date="2018-08-10T15:18:00Z">
                  <w:rPr>
                    <w:rFonts w:eastAsia="等线" w:cstheme="minorHAnsi"/>
                    <w:kern w:val="0"/>
                    <w:sz w:val="24"/>
                    <w:szCs w:val="24"/>
                  </w:rPr>
                </w:rPrChange>
              </w:rPr>
            </w:pPr>
            <w:r w:rsidRPr="00F94FEA">
              <w:rPr>
                <w:rStyle w:val="af6"/>
                <w:rFonts w:eastAsiaTheme="minorEastAsia"/>
                <w:rPrChange w:id="9510" w:author="raye" w:date="2018-08-10T15:18:00Z">
                  <w:rPr>
                    <w:rFonts w:ascii="等线" w:eastAsia="等线" w:hAnsi="等线"/>
                    <w:bCs/>
                    <w:sz w:val="22"/>
                  </w:rPr>
                </w:rPrChange>
              </w:rPr>
              <w:t xml:space="preserve"> NUMBER</w:t>
            </w:r>
          </w:p>
        </w:tc>
        <w:tc>
          <w:tcPr>
            <w:tcW w:w="1830" w:type="dxa"/>
            <w:tcBorders>
              <w:top w:val="single" w:sz="4" w:space="0" w:color="auto"/>
              <w:left w:val="single" w:sz="4" w:space="0" w:color="auto"/>
              <w:bottom w:val="single" w:sz="4" w:space="0" w:color="auto"/>
              <w:right w:val="single" w:sz="4" w:space="0" w:color="auto"/>
            </w:tcBorders>
          </w:tcPr>
          <w:p w14:paraId="7C7620AB" w14:textId="77777777" w:rsidR="00F334CA" w:rsidRPr="00F94FEA" w:rsidRDefault="00F334CA">
            <w:pPr>
              <w:rPr>
                <w:rStyle w:val="af6"/>
                <w:rFonts w:eastAsiaTheme="minorEastAsia"/>
                <w:rPrChange w:id="9511" w:author="raye" w:date="2018-08-10T15:18:00Z">
                  <w:rPr>
                    <w:rFonts w:eastAsia="等线" w:cstheme="minorHAnsi"/>
                    <w:kern w:val="0"/>
                    <w:sz w:val="24"/>
                    <w:szCs w:val="24"/>
                  </w:rPr>
                </w:rPrChange>
              </w:rPr>
            </w:pPr>
            <w:r w:rsidRPr="00F94FEA">
              <w:rPr>
                <w:rStyle w:val="af6"/>
                <w:rFonts w:eastAsiaTheme="minorEastAsia"/>
                <w:rPrChange w:id="9512" w:author="raye" w:date="2018-08-10T15:18:00Z">
                  <w:rPr>
                    <w:rFonts w:cstheme="minorHAnsi"/>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5AD02BF1" w14:textId="77777777" w:rsidR="00F334CA" w:rsidRPr="00F94FEA" w:rsidRDefault="00F334CA">
            <w:pPr>
              <w:rPr>
                <w:rStyle w:val="af6"/>
                <w:rFonts w:eastAsiaTheme="minorEastAsia"/>
                <w:rPrChange w:id="9513" w:author="raye" w:date="2018-08-10T15:18:00Z">
                  <w:rPr>
                    <w:rFonts w:eastAsia="等线" w:cstheme="minorHAnsi"/>
                    <w:i/>
                    <w:kern w:val="0"/>
                    <w:sz w:val="24"/>
                    <w:szCs w:val="24"/>
                  </w:rPr>
                </w:rPrChange>
              </w:rPr>
            </w:pPr>
            <w:r w:rsidRPr="00F94FEA">
              <w:rPr>
                <w:rStyle w:val="af6"/>
                <w:rFonts w:eastAsiaTheme="minorEastAsia"/>
                <w:rPrChange w:id="9514" w:author="raye" w:date="2018-08-10T15:18:00Z">
                  <w:rPr>
                    <w:rFonts w:eastAsia="等线" w:cstheme="minorHAnsi"/>
                    <w:i/>
                    <w:kern w:val="0"/>
                    <w:sz w:val="24"/>
                    <w:szCs w:val="24"/>
                  </w:rPr>
                </w:rPrChange>
              </w:rPr>
              <w:t>50-digit</w:t>
            </w:r>
          </w:p>
          <w:p w14:paraId="7F32A512" w14:textId="77777777" w:rsidR="00F334CA" w:rsidRPr="00F94FEA" w:rsidRDefault="00F334CA">
            <w:pPr>
              <w:rPr>
                <w:rStyle w:val="af6"/>
                <w:rFonts w:eastAsiaTheme="minorEastAsia"/>
                <w:rPrChange w:id="9515" w:author="raye" w:date="2018-08-10T15:18:00Z">
                  <w:rPr>
                    <w:rFonts w:eastAsia="等线" w:cstheme="minorHAnsi"/>
                    <w:kern w:val="0"/>
                    <w:sz w:val="24"/>
                    <w:szCs w:val="24"/>
                  </w:rPr>
                </w:rPrChange>
              </w:rPr>
            </w:pPr>
            <w:r w:rsidRPr="00F94FEA">
              <w:rPr>
                <w:rStyle w:val="af6"/>
                <w:rFonts w:eastAsiaTheme="minorEastAsia"/>
                <w:rPrChange w:id="9516" w:author="raye" w:date="2018-08-10T15:18:00Z">
                  <w:rPr>
                    <w:rFonts w:eastAsia="等线" w:cstheme="minorHAnsi"/>
                    <w:i/>
                    <w:kern w:val="0"/>
                    <w:sz w:val="24"/>
                    <w:szCs w:val="24"/>
                  </w:rPr>
                </w:rPrChange>
              </w:rPr>
              <w:t>number/letter/-//</w:t>
            </w:r>
          </w:p>
        </w:tc>
        <w:tc>
          <w:tcPr>
            <w:tcW w:w="1324" w:type="dxa"/>
            <w:tcBorders>
              <w:top w:val="single" w:sz="4" w:space="0" w:color="auto"/>
              <w:left w:val="single" w:sz="4" w:space="0" w:color="auto"/>
              <w:bottom w:val="single" w:sz="4" w:space="0" w:color="auto"/>
              <w:right w:val="single" w:sz="4" w:space="0" w:color="auto"/>
            </w:tcBorders>
          </w:tcPr>
          <w:p w14:paraId="54F3B2A7" w14:textId="77777777" w:rsidR="00F334CA" w:rsidRPr="00F94FEA" w:rsidRDefault="00F334CA">
            <w:pPr>
              <w:rPr>
                <w:rStyle w:val="af6"/>
                <w:rFonts w:eastAsiaTheme="minorEastAsia"/>
                <w:rPrChange w:id="9517" w:author="raye" w:date="2018-08-10T15:18:00Z">
                  <w:rPr>
                    <w:rFonts w:eastAsia="等线" w:cstheme="minorHAnsi"/>
                    <w:kern w:val="0"/>
                    <w:sz w:val="24"/>
                    <w:szCs w:val="24"/>
                  </w:rPr>
                </w:rPrChange>
              </w:rPr>
            </w:pPr>
            <w:r w:rsidRPr="00F94FEA">
              <w:rPr>
                <w:rStyle w:val="af6"/>
                <w:rFonts w:eastAsiaTheme="minorEastAsia"/>
                <w:rPrChange w:id="9518" w:author="raye" w:date="2018-08-10T15:18:00Z">
                  <w:rPr>
                    <w:rFonts w:eastAsia="等线" w:cstheme="minorHAnsi"/>
                    <w:kern w:val="0"/>
                    <w:sz w:val="24"/>
                    <w:szCs w:val="24"/>
                  </w:rPr>
                </w:rPrChange>
              </w:rPr>
              <w:t>N</w:t>
            </w:r>
          </w:p>
        </w:tc>
        <w:tc>
          <w:tcPr>
            <w:tcW w:w="2336" w:type="dxa"/>
            <w:tcBorders>
              <w:top w:val="single" w:sz="4" w:space="0" w:color="auto"/>
              <w:left w:val="single" w:sz="4" w:space="0" w:color="auto"/>
              <w:bottom w:val="single" w:sz="4" w:space="0" w:color="auto"/>
              <w:right w:val="single" w:sz="4" w:space="0" w:color="auto"/>
            </w:tcBorders>
            <w:noWrap/>
          </w:tcPr>
          <w:p w14:paraId="2419881C" w14:textId="77777777" w:rsidR="00F334CA" w:rsidRPr="00F94FEA" w:rsidRDefault="00F334CA">
            <w:pPr>
              <w:rPr>
                <w:rStyle w:val="af6"/>
                <w:rFonts w:eastAsiaTheme="minorEastAsia"/>
                <w:rPrChange w:id="9519" w:author="raye" w:date="2018-08-10T15:18:00Z">
                  <w:rPr>
                    <w:rFonts w:ascii="等线" w:eastAsia="等线" w:hAnsi="等线" w:cstheme="minorHAnsi"/>
                    <w:kern w:val="0"/>
                    <w:szCs w:val="21"/>
                  </w:rPr>
                </w:rPrChange>
              </w:rPr>
            </w:pPr>
            <w:r w:rsidRPr="00F94FEA">
              <w:rPr>
                <w:rStyle w:val="af6"/>
                <w:rFonts w:eastAsiaTheme="minorEastAsia"/>
                <w:rPrChange w:id="9520" w:author="raye" w:date="2018-08-10T15:18:00Z">
                  <w:rPr>
                    <w:rFonts w:ascii="等线" w:eastAsia="等线" w:hAnsi="等线" w:cstheme="minorHAnsi"/>
                    <w:i/>
                    <w:kern w:val="0"/>
                    <w:szCs w:val="21"/>
                  </w:rPr>
                </w:rPrChange>
              </w:rPr>
              <w:t>Any arabic number and String combination, including -, /, .,  i.e. 16TAC-123AA</w:t>
            </w:r>
          </w:p>
        </w:tc>
      </w:tr>
      <w:tr w:rsidR="00F334CA" w:rsidRPr="00F94FEA" w14:paraId="575538C7"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1550A72" w14:textId="77777777" w:rsidR="00F334CA" w:rsidRPr="00F94FEA" w:rsidRDefault="00F334CA">
            <w:pPr>
              <w:rPr>
                <w:rStyle w:val="af6"/>
                <w:rFonts w:eastAsiaTheme="minorEastAsia"/>
                <w:rPrChange w:id="9521" w:author="raye" w:date="2018-08-10T15:18:00Z">
                  <w:rPr>
                    <w:rFonts w:eastAsia="等线" w:cstheme="minorHAnsi"/>
                    <w:kern w:val="0"/>
                    <w:sz w:val="24"/>
                    <w:szCs w:val="24"/>
                  </w:rPr>
                </w:rPrChange>
              </w:rPr>
            </w:pPr>
            <w:r w:rsidRPr="00F94FEA">
              <w:rPr>
                <w:rStyle w:val="af6"/>
                <w:rFonts w:eastAsiaTheme="minorEastAsia"/>
                <w:rPrChange w:id="9522" w:author="raye" w:date="2018-08-10T15:18:00Z">
                  <w:rPr>
                    <w:rFonts w:ascii="等线" w:eastAsia="等线" w:hAnsi="等线"/>
                    <w:sz w:val="22"/>
                  </w:rPr>
                </w:rPrChange>
              </w:rPr>
              <w:t>Shipment Date</w:t>
            </w:r>
          </w:p>
        </w:tc>
        <w:tc>
          <w:tcPr>
            <w:tcW w:w="1830" w:type="dxa"/>
            <w:tcBorders>
              <w:top w:val="single" w:sz="4" w:space="0" w:color="auto"/>
              <w:left w:val="single" w:sz="4" w:space="0" w:color="auto"/>
              <w:bottom w:val="single" w:sz="4" w:space="0" w:color="auto"/>
              <w:right w:val="single" w:sz="4" w:space="0" w:color="auto"/>
            </w:tcBorders>
          </w:tcPr>
          <w:p w14:paraId="567E79A7" w14:textId="77777777" w:rsidR="00F334CA" w:rsidRPr="00F94FEA" w:rsidRDefault="00F334CA">
            <w:pPr>
              <w:rPr>
                <w:rStyle w:val="af6"/>
                <w:rFonts w:eastAsiaTheme="minorEastAsia"/>
                <w:rPrChange w:id="9523" w:author="raye" w:date="2018-08-10T15:18:00Z">
                  <w:rPr>
                    <w:rFonts w:cstheme="minorHAnsi"/>
                    <w:i/>
                    <w:sz w:val="24"/>
                    <w:szCs w:val="24"/>
                  </w:rPr>
                </w:rPrChange>
              </w:rPr>
            </w:pPr>
            <w:r w:rsidRPr="00F94FEA">
              <w:rPr>
                <w:rStyle w:val="af6"/>
                <w:rFonts w:eastAsiaTheme="minorEastAsia"/>
                <w:rPrChange w:id="9524" w:author="raye" w:date="2018-08-10T15:18:00Z">
                  <w:rPr>
                    <w:rFonts w:cstheme="minorHAnsi"/>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4D0DDC06" w14:textId="77777777" w:rsidR="00F334CA" w:rsidRPr="00F94FEA" w:rsidRDefault="00F334CA">
            <w:pPr>
              <w:rPr>
                <w:rStyle w:val="af6"/>
                <w:rFonts w:eastAsiaTheme="minorEastAsia"/>
                <w:rPrChange w:id="9525" w:author="raye" w:date="2018-08-10T15:18:00Z">
                  <w:rPr>
                    <w:rFonts w:cstheme="minorHAnsi"/>
                    <w:i/>
                    <w:sz w:val="24"/>
                    <w:szCs w:val="24"/>
                  </w:rPr>
                </w:rPrChange>
              </w:rPr>
            </w:pPr>
            <w:r w:rsidRPr="00F94FEA">
              <w:rPr>
                <w:rStyle w:val="af6"/>
                <w:rFonts w:eastAsiaTheme="minorEastAsia"/>
                <w:rPrChange w:id="9526" w:author="raye" w:date="2018-08-10T15:18:00Z">
                  <w:rPr>
                    <w:rFonts w:eastAsia="等线" w:cstheme="minorHAnsi"/>
                    <w:kern w:val="0"/>
                    <w:sz w:val="24"/>
                    <w:szCs w:val="24"/>
                  </w:rPr>
                </w:rPrChange>
              </w:rPr>
              <w:t>Datetime</w:t>
            </w:r>
          </w:p>
        </w:tc>
        <w:tc>
          <w:tcPr>
            <w:tcW w:w="1324" w:type="dxa"/>
            <w:tcBorders>
              <w:top w:val="single" w:sz="4" w:space="0" w:color="auto"/>
              <w:left w:val="single" w:sz="4" w:space="0" w:color="auto"/>
              <w:right w:val="single" w:sz="4" w:space="0" w:color="auto"/>
            </w:tcBorders>
          </w:tcPr>
          <w:p w14:paraId="27BEC2A6" w14:textId="77777777" w:rsidR="00F334CA" w:rsidRPr="00F94FEA" w:rsidRDefault="00F334CA">
            <w:pPr>
              <w:rPr>
                <w:rStyle w:val="af6"/>
                <w:rFonts w:eastAsiaTheme="minorEastAsia"/>
                <w:rPrChange w:id="9527" w:author="raye" w:date="2018-08-10T15:18:00Z">
                  <w:rPr>
                    <w:rFonts w:eastAsia="等线" w:cstheme="minorHAnsi"/>
                    <w:kern w:val="0"/>
                    <w:sz w:val="24"/>
                    <w:szCs w:val="24"/>
                  </w:rPr>
                </w:rPrChange>
              </w:rPr>
            </w:pPr>
            <w:r w:rsidRPr="00F94FEA">
              <w:rPr>
                <w:rStyle w:val="af6"/>
                <w:rFonts w:eastAsiaTheme="minorEastAsia"/>
                <w:rPrChange w:id="9528" w:author="raye" w:date="2018-08-10T15:18:00Z">
                  <w:rPr>
                    <w:rFonts w:eastAsia="等线" w:cstheme="minorHAnsi"/>
                    <w:kern w:val="0"/>
                    <w:sz w:val="24"/>
                    <w:szCs w:val="24"/>
                  </w:rPr>
                </w:rPrChange>
              </w:rPr>
              <w:t>N</w:t>
            </w:r>
          </w:p>
        </w:tc>
        <w:tc>
          <w:tcPr>
            <w:tcW w:w="2336" w:type="dxa"/>
            <w:tcBorders>
              <w:top w:val="single" w:sz="4" w:space="0" w:color="auto"/>
              <w:left w:val="single" w:sz="4" w:space="0" w:color="auto"/>
              <w:bottom w:val="single" w:sz="4" w:space="0" w:color="auto"/>
              <w:right w:val="single" w:sz="4" w:space="0" w:color="auto"/>
            </w:tcBorders>
            <w:noWrap/>
          </w:tcPr>
          <w:p w14:paraId="5C3E266E" w14:textId="1D2E29C7" w:rsidR="00F334CA" w:rsidRPr="00F94FEA" w:rsidRDefault="00F334CA">
            <w:pPr>
              <w:rPr>
                <w:rStyle w:val="af6"/>
                <w:rFonts w:eastAsiaTheme="minorEastAsia"/>
                <w:rPrChange w:id="9529" w:author="raye" w:date="2018-08-10T15:18:00Z">
                  <w:rPr>
                    <w:rFonts w:ascii="等线" w:eastAsia="等线" w:hAnsi="等线" w:cstheme="minorHAnsi"/>
                    <w:kern w:val="0"/>
                    <w:szCs w:val="21"/>
                  </w:rPr>
                </w:rPrChange>
              </w:rPr>
            </w:pPr>
            <w:r w:rsidRPr="00F94FEA">
              <w:rPr>
                <w:rStyle w:val="af6"/>
                <w:rFonts w:eastAsiaTheme="minorEastAsia"/>
                <w:rPrChange w:id="9530" w:author="raye" w:date="2018-08-10T15:18:00Z">
                  <w:rPr>
                    <w:rFonts w:ascii="等线" w:eastAsia="等线" w:hAnsi="等线" w:cstheme="minorHAnsi"/>
                    <w:i/>
                    <w:szCs w:val="21"/>
                  </w:rPr>
                </w:rPrChange>
              </w:rPr>
              <w:t xml:space="preserve">Display in the format of yyyy-mm-dd; </w:t>
            </w:r>
          </w:p>
        </w:tc>
      </w:tr>
      <w:tr w:rsidR="00F334CA" w:rsidRPr="00F94FEA" w14:paraId="77B992B6"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7B701CEE" w14:textId="77777777" w:rsidR="00F334CA" w:rsidRPr="00F94FEA" w:rsidRDefault="00F334CA">
            <w:pPr>
              <w:rPr>
                <w:rStyle w:val="af6"/>
                <w:rFonts w:eastAsiaTheme="minorEastAsia"/>
                <w:rPrChange w:id="9531" w:author="raye" w:date="2018-08-10T15:18:00Z">
                  <w:rPr>
                    <w:rFonts w:eastAsia="等线" w:cstheme="minorHAnsi"/>
                    <w:kern w:val="0"/>
                    <w:sz w:val="24"/>
                    <w:szCs w:val="24"/>
                  </w:rPr>
                </w:rPrChange>
              </w:rPr>
            </w:pPr>
            <w:r w:rsidRPr="00F94FEA">
              <w:rPr>
                <w:rStyle w:val="af6"/>
                <w:rFonts w:eastAsiaTheme="minorEastAsia"/>
                <w:rPrChange w:id="9532" w:author="raye" w:date="2018-08-10T15:18:00Z">
                  <w:rPr>
                    <w:rFonts w:ascii="等线" w:eastAsia="等线" w:hAnsi="等线"/>
                    <w:sz w:val="22"/>
                  </w:rPr>
                </w:rPrChange>
              </w:rPr>
              <w:t>Departure  Place</w:t>
            </w:r>
          </w:p>
        </w:tc>
        <w:tc>
          <w:tcPr>
            <w:tcW w:w="1830" w:type="dxa"/>
            <w:tcBorders>
              <w:top w:val="single" w:sz="4" w:space="0" w:color="auto"/>
              <w:left w:val="single" w:sz="4" w:space="0" w:color="auto"/>
              <w:bottom w:val="single" w:sz="4" w:space="0" w:color="auto"/>
              <w:right w:val="single" w:sz="4" w:space="0" w:color="auto"/>
            </w:tcBorders>
          </w:tcPr>
          <w:p w14:paraId="1712D338" w14:textId="77777777" w:rsidR="00F334CA" w:rsidRPr="00F94FEA" w:rsidRDefault="00F334CA">
            <w:pPr>
              <w:rPr>
                <w:rStyle w:val="af6"/>
                <w:rFonts w:eastAsiaTheme="minorEastAsia"/>
                <w:rPrChange w:id="9533" w:author="raye" w:date="2018-08-10T15:18:00Z">
                  <w:rPr>
                    <w:rFonts w:eastAsia="等线" w:cstheme="minorHAnsi"/>
                    <w:kern w:val="0"/>
                    <w:sz w:val="24"/>
                    <w:szCs w:val="24"/>
                  </w:rPr>
                </w:rPrChange>
              </w:rPr>
            </w:pPr>
            <w:r w:rsidRPr="00F94FEA">
              <w:rPr>
                <w:rStyle w:val="af6"/>
                <w:rFonts w:eastAsiaTheme="minorEastAsia"/>
                <w:rPrChange w:id="9534"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483DCF74" w14:textId="77777777" w:rsidR="00F334CA" w:rsidRPr="00F94FEA" w:rsidRDefault="00F334CA">
            <w:pPr>
              <w:rPr>
                <w:rStyle w:val="af6"/>
                <w:rFonts w:eastAsiaTheme="minorEastAsia"/>
                <w:rPrChange w:id="9535" w:author="raye" w:date="2018-08-10T15:18:00Z">
                  <w:rPr>
                    <w:rFonts w:eastAsia="等线" w:cstheme="minorHAnsi"/>
                    <w:kern w:val="0"/>
                    <w:sz w:val="24"/>
                    <w:szCs w:val="24"/>
                  </w:rPr>
                </w:rPrChange>
              </w:rPr>
            </w:pPr>
            <w:r w:rsidRPr="00F94FEA">
              <w:rPr>
                <w:rStyle w:val="af6"/>
                <w:rFonts w:eastAsiaTheme="minorEastAsia"/>
                <w:rPrChange w:id="9536" w:author="raye" w:date="2018-08-10T15:18:00Z">
                  <w:rPr>
                    <w:rFonts w:cstheme="minorHAnsi"/>
                    <w:i/>
                    <w:sz w:val="24"/>
                    <w:szCs w:val="24"/>
                  </w:rPr>
                </w:rPrChange>
              </w:rPr>
              <w:t>Max255Text</w:t>
            </w:r>
          </w:p>
        </w:tc>
        <w:tc>
          <w:tcPr>
            <w:tcW w:w="1324" w:type="dxa"/>
            <w:vMerge w:val="restart"/>
            <w:tcBorders>
              <w:top w:val="single" w:sz="4" w:space="0" w:color="auto"/>
              <w:left w:val="single" w:sz="4" w:space="0" w:color="auto"/>
              <w:right w:val="single" w:sz="4" w:space="0" w:color="auto"/>
            </w:tcBorders>
          </w:tcPr>
          <w:p w14:paraId="064C7341" w14:textId="77777777" w:rsidR="00F334CA" w:rsidRPr="00F94FEA" w:rsidRDefault="00F334CA">
            <w:pPr>
              <w:rPr>
                <w:rStyle w:val="af6"/>
                <w:rFonts w:eastAsiaTheme="minorEastAsia"/>
                <w:rPrChange w:id="9537" w:author="raye" w:date="2018-08-10T15:18:00Z">
                  <w:rPr>
                    <w:rFonts w:eastAsia="等线" w:cstheme="minorHAnsi"/>
                    <w:kern w:val="0"/>
                    <w:sz w:val="24"/>
                    <w:szCs w:val="24"/>
                  </w:rPr>
                </w:rPrChange>
              </w:rPr>
            </w:pPr>
            <w:r w:rsidRPr="00F94FEA">
              <w:rPr>
                <w:rStyle w:val="af6"/>
                <w:rFonts w:eastAsiaTheme="minorEastAsia"/>
                <w:rPrChange w:id="9538" w:author="raye" w:date="2018-08-10T15:18:00Z">
                  <w:rPr>
                    <w:rFonts w:eastAsia="等线" w:cstheme="minorHAnsi"/>
                    <w:kern w:val="0"/>
                    <w:sz w:val="24"/>
                    <w:szCs w:val="24"/>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3DEE3D7C" w14:textId="77777777" w:rsidR="00F334CA" w:rsidRPr="00F94FEA" w:rsidRDefault="00F334CA">
            <w:pPr>
              <w:rPr>
                <w:rStyle w:val="af6"/>
                <w:rFonts w:eastAsiaTheme="minorEastAsia"/>
                <w:rPrChange w:id="9539" w:author="raye" w:date="2018-08-10T15:18:00Z">
                  <w:rPr>
                    <w:rFonts w:ascii="等线" w:eastAsia="等线" w:hAnsi="等线" w:cstheme="minorHAnsi"/>
                    <w:kern w:val="0"/>
                    <w:szCs w:val="21"/>
                  </w:rPr>
                </w:rPrChange>
              </w:rPr>
            </w:pPr>
          </w:p>
        </w:tc>
      </w:tr>
      <w:tr w:rsidR="00F334CA" w:rsidRPr="00F94FEA" w14:paraId="4F535A20"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53E5A10" w14:textId="77777777" w:rsidR="00F334CA" w:rsidRPr="00F94FEA" w:rsidRDefault="00F334CA">
            <w:pPr>
              <w:rPr>
                <w:rStyle w:val="af6"/>
                <w:rFonts w:eastAsiaTheme="minorEastAsia"/>
                <w:rPrChange w:id="9540" w:author="raye" w:date="2018-08-10T15:18:00Z">
                  <w:rPr>
                    <w:rFonts w:eastAsia="等线" w:cstheme="minorHAnsi"/>
                    <w:kern w:val="0"/>
                    <w:sz w:val="24"/>
                    <w:szCs w:val="24"/>
                  </w:rPr>
                </w:rPrChange>
              </w:rPr>
            </w:pPr>
            <w:r w:rsidRPr="00F94FEA">
              <w:rPr>
                <w:rStyle w:val="af6"/>
                <w:rFonts w:eastAsiaTheme="minorEastAsia"/>
                <w:rPrChange w:id="9541" w:author="raye" w:date="2018-08-10T15:18:00Z">
                  <w:rPr>
                    <w:rFonts w:ascii="等线" w:eastAsia="等线" w:hAnsi="等线"/>
                    <w:sz w:val="22"/>
                  </w:rPr>
                </w:rPrChange>
              </w:rPr>
              <w:t xml:space="preserve">Departure Country </w:t>
            </w:r>
          </w:p>
        </w:tc>
        <w:tc>
          <w:tcPr>
            <w:tcW w:w="1830" w:type="dxa"/>
            <w:tcBorders>
              <w:top w:val="single" w:sz="4" w:space="0" w:color="auto"/>
              <w:left w:val="single" w:sz="4" w:space="0" w:color="auto"/>
              <w:bottom w:val="single" w:sz="4" w:space="0" w:color="auto"/>
              <w:right w:val="single" w:sz="4" w:space="0" w:color="auto"/>
            </w:tcBorders>
          </w:tcPr>
          <w:p w14:paraId="6411DAB9" w14:textId="77777777" w:rsidR="00F334CA" w:rsidRPr="00F94FEA" w:rsidRDefault="00F334CA">
            <w:pPr>
              <w:rPr>
                <w:rStyle w:val="af6"/>
                <w:rFonts w:eastAsiaTheme="minorEastAsia"/>
                <w:rPrChange w:id="9542" w:author="raye" w:date="2018-08-10T15:18:00Z">
                  <w:rPr>
                    <w:rFonts w:eastAsia="等线" w:cstheme="minorHAnsi"/>
                    <w:sz w:val="24"/>
                    <w:szCs w:val="24"/>
                  </w:rPr>
                </w:rPrChange>
              </w:rPr>
            </w:pPr>
            <w:r w:rsidRPr="00F94FEA">
              <w:rPr>
                <w:rStyle w:val="af6"/>
                <w:rFonts w:eastAsiaTheme="minorEastAsia"/>
                <w:rPrChange w:id="9543"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1C00CCEB" w14:textId="77777777" w:rsidR="00F334CA" w:rsidRPr="00F94FEA" w:rsidRDefault="00F334CA">
            <w:pPr>
              <w:rPr>
                <w:rStyle w:val="af6"/>
                <w:rFonts w:eastAsiaTheme="minorEastAsia"/>
                <w:rPrChange w:id="9544" w:author="raye" w:date="2018-08-10T15:18:00Z">
                  <w:rPr>
                    <w:rFonts w:eastAsia="等线" w:cstheme="minorHAnsi"/>
                    <w:sz w:val="24"/>
                    <w:szCs w:val="24"/>
                  </w:rPr>
                </w:rPrChange>
              </w:rPr>
            </w:pPr>
            <w:r w:rsidRPr="00F94FEA">
              <w:rPr>
                <w:rStyle w:val="af6"/>
                <w:rFonts w:eastAsiaTheme="minorEastAsia"/>
                <w:rPrChange w:id="9545" w:author="raye" w:date="2018-08-10T15:18:00Z">
                  <w:rPr>
                    <w:rFonts w:cstheme="minorHAnsi"/>
                    <w:i/>
                    <w:sz w:val="24"/>
                    <w:szCs w:val="24"/>
                  </w:rPr>
                </w:rPrChange>
              </w:rPr>
              <w:t>Dropdown menu</w:t>
            </w:r>
          </w:p>
        </w:tc>
        <w:tc>
          <w:tcPr>
            <w:tcW w:w="1324" w:type="dxa"/>
            <w:vMerge/>
            <w:tcBorders>
              <w:left w:val="single" w:sz="4" w:space="0" w:color="auto"/>
              <w:bottom w:val="single" w:sz="4" w:space="0" w:color="auto"/>
              <w:right w:val="single" w:sz="4" w:space="0" w:color="auto"/>
            </w:tcBorders>
          </w:tcPr>
          <w:p w14:paraId="65C20173" w14:textId="77777777" w:rsidR="00F334CA" w:rsidRPr="00F94FEA" w:rsidRDefault="00F334CA">
            <w:pPr>
              <w:rPr>
                <w:rStyle w:val="af6"/>
                <w:rFonts w:eastAsiaTheme="minorEastAsia"/>
                <w:rPrChange w:id="9546" w:author="raye" w:date="2018-08-10T15:18:00Z">
                  <w:rPr>
                    <w:rFonts w:eastAsia="等线" w:cstheme="minorHAnsi"/>
                    <w:sz w:val="24"/>
                    <w:szCs w:val="24"/>
                  </w:rPr>
                </w:rPrChange>
              </w:rPr>
            </w:pPr>
          </w:p>
        </w:tc>
        <w:tc>
          <w:tcPr>
            <w:tcW w:w="2336" w:type="dxa"/>
            <w:tcBorders>
              <w:top w:val="single" w:sz="4" w:space="0" w:color="auto"/>
              <w:left w:val="single" w:sz="4" w:space="0" w:color="auto"/>
              <w:bottom w:val="single" w:sz="4" w:space="0" w:color="auto"/>
              <w:right w:val="single" w:sz="4" w:space="0" w:color="auto"/>
            </w:tcBorders>
            <w:noWrap/>
          </w:tcPr>
          <w:p w14:paraId="5EBE8DD0" w14:textId="1AFD2A15" w:rsidR="00F334CA" w:rsidRPr="00F94FEA" w:rsidRDefault="00D00BD6">
            <w:pPr>
              <w:rPr>
                <w:rStyle w:val="af6"/>
                <w:rFonts w:eastAsiaTheme="minorEastAsia"/>
                <w:rPrChange w:id="9547" w:author="raye" w:date="2018-08-10T15:18:00Z">
                  <w:rPr>
                    <w:rFonts w:ascii="等线" w:eastAsia="等线" w:hAnsi="等线" w:cstheme="minorHAnsi"/>
                    <w:kern w:val="0"/>
                    <w:szCs w:val="21"/>
                  </w:rPr>
                </w:rPrChange>
              </w:rPr>
            </w:pPr>
            <w:r w:rsidRPr="00F94FEA">
              <w:rPr>
                <w:rStyle w:val="af6"/>
                <w:rFonts w:eastAsiaTheme="minorEastAsia"/>
                <w:rPrChange w:id="9548" w:author="raye" w:date="2018-08-10T15:18:00Z">
                  <w:rPr>
                    <w:rFonts w:ascii="等线" w:eastAsia="等线" w:hAnsi="等线" w:cstheme="minorHAnsi"/>
                    <w:szCs w:val="21"/>
                  </w:rPr>
                </w:rPrChange>
              </w:rPr>
              <w:t>Country Plugin</w:t>
            </w:r>
          </w:p>
        </w:tc>
      </w:tr>
      <w:tr w:rsidR="00F334CA" w:rsidRPr="00F94FEA" w14:paraId="712B695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4BB5573D" w14:textId="77777777" w:rsidR="00F334CA" w:rsidRPr="00F94FEA" w:rsidRDefault="00F334CA">
            <w:pPr>
              <w:rPr>
                <w:rStyle w:val="af6"/>
                <w:rFonts w:eastAsiaTheme="minorEastAsia"/>
                <w:rPrChange w:id="9549" w:author="raye" w:date="2018-08-10T15:18:00Z">
                  <w:rPr>
                    <w:rFonts w:eastAsia="等线" w:cstheme="minorHAnsi"/>
                    <w:kern w:val="0"/>
                    <w:sz w:val="24"/>
                    <w:szCs w:val="24"/>
                  </w:rPr>
                </w:rPrChange>
              </w:rPr>
            </w:pPr>
            <w:r w:rsidRPr="00F94FEA">
              <w:rPr>
                <w:rStyle w:val="af6"/>
                <w:rFonts w:eastAsiaTheme="minorEastAsia"/>
                <w:rPrChange w:id="9550" w:author="raye" w:date="2018-08-10T15:18:00Z">
                  <w:rPr>
                    <w:rFonts w:ascii="等线" w:eastAsia="等线" w:hAnsi="等线"/>
                    <w:sz w:val="22"/>
                  </w:rPr>
                </w:rPrChange>
              </w:rPr>
              <w:t>Arrival Place</w:t>
            </w:r>
          </w:p>
        </w:tc>
        <w:tc>
          <w:tcPr>
            <w:tcW w:w="1830" w:type="dxa"/>
            <w:tcBorders>
              <w:top w:val="single" w:sz="4" w:space="0" w:color="auto"/>
              <w:left w:val="single" w:sz="4" w:space="0" w:color="auto"/>
              <w:bottom w:val="single" w:sz="4" w:space="0" w:color="auto"/>
              <w:right w:val="single" w:sz="4" w:space="0" w:color="auto"/>
            </w:tcBorders>
          </w:tcPr>
          <w:p w14:paraId="06E0A24B" w14:textId="77777777" w:rsidR="00F334CA" w:rsidRPr="00F94FEA" w:rsidRDefault="00F334CA">
            <w:pPr>
              <w:rPr>
                <w:rStyle w:val="af6"/>
                <w:rFonts w:eastAsiaTheme="minorEastAsia"/>
                <w:rPrChange w:id="9551" w:author="raye" w:date="2018-08-10T15:18:00Z">
                  <w:rPr>
                    <w:rFonts w:eastAsia="等线" w:cstheme="minorHAnsi"/>
                    <w:sz w:val="24"/>
                    <w:szCs w:val="24"/>
                  </w:rPr>
                </w:rPrChange>
              </w:rPr>
            </w:pPr>
            <w:r w:rsidRPr="00F94FEA">
              <w:rPr>
                <w:rStyle w:val="af6"/>
                <w:rFonts w:eastAsiaTheme="minorEastAsia"/>
                <w:rPrChange w:id="9552"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72BED6A2" w14:textId="77777777" w:rsidR="00F334CA" w:rsidRPr="00F94FEA" w:rsidRDefault="00F334CA">
            <w:pPr>
              <w:rPr>
                <w:rStyle w:val="af6"/>
                <w:rFonts w:eastAsiaTheme="minorEastAsia"/>
                <w:rPrChange w:id="9553" w:author="raye" w:date="2018-08-10T15:18:00Z">
                  <w:rPr>
                    <w:rFonts w:eastAsia="等线" w:cstheme="minorHAnsi"/>
                    <w:sz w:val="24"/>
                    <w:szCs w:val="24"/>
                  </w:rPr>
                </w:rPrChange>
              </w:rPr>
            </w:pPr>
            <w:r w:rsidRPr="00F94FEA">
              <w:rPr>
                <w:rStyle w:val="af6"/>
                <w:rFonts w:eastAsiaTheme="minorEastAsia"/>
                <w:rPrChange w:id="9554" w:author="raye" w:date="2018-08-10T15:18:00Z">
                  <w:rPr>
                    <w:rFonts w:cstheme="minorHAnsi"/>
                    <w:i/>
                    <w:sz w:val="24"/>
                    <w:szCs w:val="24"/>
                  </w:rPr>
                </w:rPrChange>
              </w:rPr>
              <w:t>Max255Text</w:t>
            </w:r>
          </w:p>
        </w:tc>
        <w:tc>
          <w:tcPr>
            <w:tcW w:w="1324" w:type="dxa"/>
            <w:vMerge w:val="restart"/>
            <w:tcBorders>
              <w:top w:val="single" w:sz="4" w:space="0" w:color="auto"/>
              <w:left w:val="single" w:sz="4" w:space="0" w:color="auto"/>
              <w:right w:val="single" w:sz="4" w:space="0" w:color="auto"/>
            </w:tcBorders>
          </w:tcPr>
          <w:p w14:paraId="1E3CF852" w14:textId="77777777" w:rsidR="00F334CA" w:rsidRPr="00F94FEA" w:rsidRDefault="00F334CA">
            <w:pPr>
              <w:rPr>
                <w:rStyle w:val="af6"/>
                <w:rFonts w:eastAsiaTheme="minorEastAsia"/>
                <w:rPrChange w:id="9555" w:author="raye" w:date="2018-08-10T15:18:00Z">
                  <w:rPr>
                    <w:rFonts w:eastAsia="等线" w:cstheme="minorHAnsi"/>
                    <w:sz w:val="24"/>
                    <w:szCs w:val="24"/>
                  </w:rPr>
                </w:rPrChange>
              </w:rPr>
            </w:pPr>
            <w:r w:rsidRPr="00F94FEA">
              <w:rPr>
                <w:rStyle w:val="af6"/>
                <w:rFonts w:eastAsiaTheme="minorEastAsia"/>
                <w:rPrChange w:id="9556" w:author="raye" w:date="2018-08-10T15:18:00Z">
                  <w:rPr>
                    <w:rFonts w:eastAsia="等线" w:cstheme="minorHAnsi"/>
                    <w:kern w:val="0"/>
                    <w:sz w:val="24"/>
                    <w:szCs w:val="24"/>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240F11D2" w14:textId="77777777" w:rsidR="00F334CA" w:rsidRPr="00F94FEA" w:rsidRDefault="00F334CA">
            <w:pPr>
              <w:rPr>
                <w:rStyle w:val="af6"/>
                <w:rFonts w:eastAsiaTheme="minorEastAsia"/>
                <w:rPrChange w:id="9557" w:author="raye" w:date="2018-08-10T15:18:00Z">
                  <w:rPr>
                    <w:rFonts w:ascii="等线" w:eastAsia="等线" w:hAnsi="等线" w:cstheme="minorHAnsi"/>
                    <w:kern w:val="0"/>
                    <w:szCs w:val="21"/>
                  </w:rPr>
                </w:rPrChange>
              </w:rPr>
            </w:pPr>
          </w:p>
        </w:tc>
      </w:tr>
      <w:tr w:rsidR="00D00BD6" w:rsidRPr="00F94FEA" w14:paraId="631980D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9746C4C" w14:textId="77777777" w:rsidR="00D00BD6" w:rsidRPr="00F94FEA" w:rsidRDefault="00D00BD6">
            <w:pPr>
              <w:rPr>
                <w:rStyle w:val="af6"/>
                <w:rFonts w:eastAsiaTheme="minorEastAsia"/>
                <w:rPrChange w:id="9558" w:author="raye" w:date="2018-08-10T15:18:00Z">
                  <w:rPr>
                    <w:rFonts w:eastAsia="等线" w:cstheme="minorHAnsi"/>
                    <w:kern w:val="0"/>
                    <w:sz w:val="24"/>
                    <w:szCs w:val="24"/>
                  </w:rPr>
                </w:rPrChange>
              </w:rPr>
            </w:pPr>
            <w:r w:rsidRPr="00F94FEA">
              <w:rPr>
                <w:rStyle w:val="af6"/>
                <w:rFonts w:eastAsiaTheme="minorEastAsia"/>
                <w:rPrChange w:id="9559" w:author="raye" w:date="2018-08-10T15:18:00Z">
                  <w:rPr>
                    <w:rFonts w:ascii="等线" w:eastAsia="等线" w:hAnsi="等线"/>
                    <w:sz w:val="22"/>
                  </w:rPr>
                </w:rPrChange>
              </w:rPr>
              <w:t xml:space="preserve">Arrival Country </w:t>
            </w:r>
          </w:p>
        </w:tc>
        <w:tc>
          <w:tcPr>
            <w:tcW w:w="1830" w:type="dxa"/>
            <w:tcBorders>
              <w:top w:val="single" w:sz="4" w:space="0" w:color="auto"/>
              <w:left w:val="single" w:sz="4" w:space="0" w:color="auto"/>
              <w:bottom w:val="single" w:sz="4" w:space="0" w:color="auto"/>
              <w:right w:val="single" w:sz="4" w:space="0" w:color="auto"/>
            </w:tcBorders>
          </w:tcPr>
          <w:p w14:paraId="726B5CAC" w14:textId="77777777" w:rsidR="00D00BD6" w:rsidRPr="00F94FEA" w:rsidRDefault="00D00BD6">
            <w:pPr>
              <w:rPr>
                <w:rStyle w:val="af6"/>
                <w:rFonts w:eastAsiaTheme="minorEastAsia"/>
                <w:rPrChange w:id="9560" w:author="raye" w:date="2018-08-10T15:18:00Z">
                  <w:rPr>
                    <w:rFonts w:eastAsia="等线" w:cstheme="minorHAnsi"/>
                    <w:kern w:val="0"/>
                    <w:sz w:val="24"/>
                    <w:szCs w:val="24"/>
                  </w:rPr>
                </w:rPrChange>
              </w:rPr>
            </w:pPr>
            <w:r w:rsidRPr="00F94FEA">
              <w:rPr>
                <w:rStyle w:val="af6"/>
                <w:rFonts w:eastAsiaTheme="minorEastAsia"/>
                <w:rPrChange w:id="9561"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1BCF341D" w14:textId="77777777" w:rsidR="00D00BD6" w:rsidRPr="00F94FEA" w:rsidRDefault="00D00BD6">
            <w:pPr>
              <w:rPr>
                <w:rStyle w:val="af6"/>
                <w:rFonts w:eastAsiaTheme="minorEastAsia"/>
                <w:rPrChange w:id="9562" w:author="raye" w:date="2018-08-10T15:18:00Z">
                  <w:rPr>
                    <w:rFonts w:eastAsia="等线" w:cstheme="minorHAnsi"/>
                    <w:kern w:val="0"/>
                    <w:sz w:val="24"/>
                    <w:szCs w:val="24"/>
                  </w:rPr>
                </w:rPrChange>
              </w:rPr>
            </w:pPr>
            <w:r w:rsidRPr="00F94FEA">
              <w:rPr>
                <w:rStyle w:val="af6"/>
                <w:rFonts w:eastAsiaTheme="minorEastAsia"/>
                <w:rPrChange w:id="9563" w:author="raye" w:date="2018-08-10T15:18:00Z">
                  <w:rPr>
                    <w:rFonts w:cstheme="minorHAnsi"/>
                    <w:i/>
                    <w:sz w:val="24"/>
                    <w:szCs w:val="24"/>
                  </w:rPr>
                </w:rPrChange>
              </w:rPr>
              <w:t>Dropdown menu</w:t>
            </w:r>
          </w:p>
        </w:tc>
        <w:tc>
          <w:tcPr>
            <w:tcW w:w="1324" w:type="dxa"/>
            <w:vMerge/>
            <w:tcBorders>
              <w:left w:val="single" w:sz="4" w:space="0" w:color="auto"/>
              <w:bottom w:val="single" w:sz="4" w:space="0" w:color="auto"/>
              <w:right w:val="single" w:sz="4" w:space="0" w:color="auto"/>
            </w:tcBorders>
          </w:tcPr>
          <w:p w14:paraId="770EF94D" w14:textId="77777777" w:rsidR="00D00BD6" w:rsidRPr="00F94FEA" w:rsidRDefault="00D00BD6">
            <w:pPr>
              <w:rPr>
                <w:rStyle w:val="af6"/>
                <w:rFonts w:eastAsiaTheme="minorEastAsia"/>
                <w:rPrChange w:id="9564" w:author="raye" w:date="2018-08-10T15:18:00Z">
                  <w:rPr>
                    <w:rFonts w:eastAsia="等线" w:cstheme="minorHAnsi"/>
                    <w:kern w:val="0"/>
                    <w:sz w:val="24"/>
                    <w:szCs w:val="24"/>
                  </w:rPr>
                </w:rPrChange>
              </w:rPr>
            </w:pPr>
          </w:p>
        </w:tc>
        <w:tc>
          <w:tcPr>
            <w:tcW w:w="2336" w:type="dxa"/>
            <w:tcBorders>
              <w:top w:val="single" w:sz="4" w:space="0" w:color="auto"/>
              <w:left w:val="single" w:sz="4" w:space="0" w:color="auto"/>
              <w:bottom w:val="single" w:sz="4" w:space="0" w:color="auto"/>
              <w:right w:val="single" w:sz="4" w:space="0" w:color="auto"/>
            </w:tcBorders>
            <w:noWrap/>
          </w:tcPr>
          <w:p w14:paraId="147EE4BA" w14:textId="4EA3543A" w:rsidR="00D00BD6" w:rsidRPr="00F94FEA" w:rsidRDefault="00D00BD6">
            <w:pPr>
              <w:rPr>
                <w:rStyle w:val="af6"/>
                <w:rFonts w:eastAsiaTheme="minorEastAsia"/>
                <w:rPrChange w:id="9565" w:author="raye" w:date="2018-08-10T15:18:00Z">
                  <w:rPr>
                    <w:rFonts w:ascii="等线" w:eastAsia="等线" w:hAnsi="等线" w:cstheme="minorHAnsi"/>
                    <w:kern w:val="0"/>
                    <w:szCs w:val="21"/>
                  </w:rPr>
                </w:rPrChange>
              </w:rPr>
            </w:pPr>
            <w:r w:rsidRPr="00F94FEA">
              <w:rPr>
                <w:rStyle w:val="af6"/>
                <w:rFonts w:eastAsiaTheme="minorEastAsia"/>
                <w:rPrChange w:id="9566" w:author="raye" w:date="2018-08-10T15:18:00Z">
                  <w:rPr>
                    <w:rFonts w:ascii="等线" w:eastAsia="等线" w:hAnsi="等线" w:cs="宋体"/>
                    <w:kern w:val="0"/>
                    <w:szCs w:val="21"/>
                  </w:rPr>
                </w:rPrChange>
              </w:rPr>
              <w:t>Country plug-in, search in dropdown menu</w:t>
            </w:r>
          </w:p>
        </w:tc>
      </w:tr>
      <w:tr w:rsidR="00D00BD6" w:rsidRPr="00F94FEA" w14:paraId="7A260D8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646FDC8B" w14:textId="77777777" w:rsidR="00D00BD6" w:rsidRPr="00F94FEA" w:rsidRDefault="00D00BD6">
            <w:pPr>
              <w:rPr>
                <w:rStyle w:val="af6"/>
                <w:rFonts w:eastAsiaTheme="minorEastAsia"/>
                <w:rPrChange w:id="9567" w:author="raye" w:date="2018-08-10T15:18:00Z">
                  <w:rPr>
                    <w:rFonts w:eastAsia="等线" w:cstheme="minorHAnsi"/>
                    <w:kern w:val="0"/>
                    <w:sz w:val="24"/>
                    <w:szCs w:val="24"/>
                  </w:rPr>
                </w:rPrChange>
              </w:rPr>
            </w:pPr>
            <w:r w:rsidRPr="00F94FEA">
              <w:rPr>
                <w:rStyle w:val="af6"/>
                <w:rFonts w:eastAsiaTheme="minorEastAsia"/>
                <w:rPrChange w:id="9568" w:author="raye" w:date="2018-08-10T15:18:00Z">
                  <w:rPr>
                    <w:rFonts w:ascii="等线" w:eastAsia="等线" w:hAnsi="等线"/>
                    <w:bCs/>
                    <w:sz w:val="22"/>
                  </w:rPr>
                </w:rPrChange>
              </w:rPr>
              <w:t>Transshipment Country</w:t>
            </w:r>
          </w:p>
        </w:tc>
        <w:tc>
          <w:tcPr>
            <w:tcW w:w="1830" w:type="dxa"/>
            <w:tcBorders>
              <w:top w:val="single" w:sz="4" w:space="0" w:color="auto"/>
              <w:left w:val="single" w:sz="4" w:space="0" w:color="auto"/>
              <w:bottom w:val="single" w:sz="4" w:space="0" w:color="auto"/>
              <w:right w:val="single" w:sz="4" w:space="0" w:color="auto"/>
            </w:tcBorders>
          </w:tcPr>
          <w:p w14:paraId="326C9BAF" w14:textId="77777777" w:rsidR="00D00BD6" w:rsidRPr="00F94FEA" w:rsidRDefault="00D00BD6">
            <w:pPr>
              <w:rPr>
                <w:rStyle w:val="af6"/>
                <w:rFonts w:eastAsiaTheme="minorEastAsia"/>
                <w:rPrChange w:id="9569" w:author="raye" w:date="2018-08-10T15:18:00Z">
                  <w:rPr>
                    <w:rFonts w:eastAsia="等线" w:cstheme="minorHAnsi"/>
                    <w:kern w:val="0"/>
                    <w:sz w:val="24"/>
                    <w:szCs w:val="24"/>
                  </w:rPr>
                </w:rPrChange>
              </w:rPr>
            </w:pPr>
            <w:r w:rsidRPr="00F94FEA">
              <w:rPr>
                <w:rStyle w:val="af6"/>
                <w:rFonts w:eastAsiaTheme="minorEastAsia"/>
                <w:rPrChange w:id="9570"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0B9D6497" w14:textId="77777777" w:rsidR="00D00BD6" w:rsidRPr="00F94FEA" w:rsidRDefault="00D00BD6">
            <w:pPr>
              <w:rPr>
                <w:rStyle w:val="af6"/>
                <w:rFonts w:eastAsiaTheme="minorEastAsia"/>
                <w:rPrChange w:id="9571" w:author="raye" w:date="2018-08-10T15:18:00Z">
                  <w:rPr>
                    <w:rFonts w:eastAsia="等线" w:cstheme="minorHAnsi"/>
                    <w:kern w:val="0"/>
                    <w:sz w:val="24"/>
                    <w:szCs w:val="24"/>
                  </w:rPr>
                </w:rPrChange>
              </w:rPr>
            </w:pPr>
            <w:r w:rsidRPr="00F94FEA">
              <w:rPr>
                <w:rStyle w:val="af6"/>
                <w:rFonts w:eastAsiaTheme="minorEastAsia"/>
                <w:rPrChange w:id="9572" w:author="raye" w:date="2018-08-10T15:18:00Z">
                  <w:rPr>
                    <w:rFonts w:cstheme="minorHAnsi"/>
                    <w:i/>
                    <w:sz w:val="24"/>
                    <w:szCs w:val="24"/>
                  </w:rPr>
                </w:rPrChange>
              </w:rPr>
              <w:t>Dropdown menu</w:t>
            </w:r>
          </w:p>
        </w:tc>
        <w:tc>
          <w:tcPr>
            <w:tcW w:w="1324" w:type="dxa"/>
            <w:tcBorders>
              <w:top w:val="single" w:sz="4" w:space="0" w:color="auto"/>
              <w:left w:val="single" w:sz="4" w:space="0" w:color="auto"/>
              <w:bottom w:val="single" w:sz="4" w:space="0" w:color="auto"/>
              <w:right w:val="single" w:sz="4" w:space="0" w:color="auto"/>
            </w:tcBorders>
          </w:tcPr>
          <w:p w14:paraId="3028AA6E" w14:textId="77777777" w:rsidR="00D00BD6" w:rsidRPr="00F94FEA" w:rsidRDefault="00D00BD6">
            <w:pPr>
              <w:rPr>
                <w:rStyle w:val="af6"/>
                <w:rFonts w:eastAsiaTheme="minorEastAsia"/>
                <w:rPrChange w:id="9573" w:author="raye" w:date="2018-08-10T15:18:00Z">
                  <w:rPr>
                    <w:rFonts w:eastAsia="等线" w:cstheme="minorHAnsi"/>
                    <w:kern w:val="0"/>
                    <w:sz w:val="24"/>
                    <w:szCs w:val="24"/>
                  </w:rPr>
                </w:rPrChange>
              </w:rPr>
            </w:pPr>
            <w:r w:rsidRPr="00F94FEA">
              <w:rPr>
                <w:rStyle w:val="af6"/>
                <w:rFonts w:eastAsiaTheme="minorEastAsia"/>
                <w:rPrChange w:id="9574" w:author="raye" w:date="2018-08-10T15:18:00Z">
                  <w:rPr>
                    <w:rFonts w:eastAsia="等线" w:cstheme="minorHAnsi"/>
                    <w:kern w:val="0"/>
                    <w:sz w:val="24"/>
                    <w:szCs w:val="24"/>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231F12EF" w14:textId="0152B536" w:rsidR="00D00BD6" w:rsidRPr="00F94FEA" w:rsidRDefault="00D00BD6">
            <w:pPr>
              <w:rPr>
                <w:rStyle w:val="af6"/>
                <w:rFonts w:eastAsiaTheme="minorEastAsia"/>
                <w:rPrChange w:id="9575" w:author="raye" w:date="2018-08-10T15:18:00Z">
                  <w:rPr>
                    <w:rFonts w:ascii="等线" w:eastAsia="等线" w:hAnsi="等线" w:cstheme="minorHAnsi"/>
                    <w:kern w:val="0"/>
                    <w:szCs w:val="21"/>
                  </w:rPr>
                </w:rPrChange>
              </w:rPr>
            </w:pPr>
            <w:r w:rsidRPr="00F94FEA">
              <w:rPr>
                <w:rStyle w:val="af6"/>
                <w:rFonts w:eastAsiaTheme="minorEastAsia"/>
                <w:rPrChange w:id="9576" w:author="raye" w:date="2018-08-10T15:18:00Z">
                  <w:rPr>
                    <w:rFonts w:ascii="等线" w:eastAsia="等线" w:hAnsi="等线" w:cs="宋体"/>
                    <w:kern w:val="0"/>
                    <w:szCs w:val="21"/>
                  </w:rPr>
                </w:rPrChange>
              </w:rPr>
              <w:t>Country plug-in, search in dropdown menu</w:t>
            </w:r>
          </w:p>
        </w:tc>
      </w:tr>
      <w:tr w:rsidR="00F334CA" w:rsidRPr="00F94FEA" w14:paraId="005A7C3A"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0E2B2F1" w14:textId="77777777" w:rsidR="00F334CA" w:rsidRPr="00F94FEA" w:rsidRDefault="00F334CA">
            <w:pPr>
              <w:rPr>
                <w:rStyle w:val="af6"/>
                <w:rFonts w:eastAsiaTheme="minorEastAsia"/>
                <w:rPrChange w:id="9577" w:author="raye" w:date="2018-08-10T15:18:00Z">
                  <w:rPr>
                    <w:rFonts w:eastAsia="等线" w:cstheme="minorHAnsi"/>
                    <w:kern w:val="0"/>
                    <w:sz w:val="24"/>
                    <w:szCs w:val="24"/>
                  </w:rPr>
                </w:rPrChange>
              </w:rPr>
            </w:pPr>
            <w:r w:rsidRPr="00F94FEA">
              <w:rPr>
                <w:rStyle w:val="af6"/>
                <w:rFonts w:eastAsiaTheme="minorEastAsia"/>
                <w:rPrChange w:id="9578" w:author="raye" w:date="2018-08-10T15:18:00Z">
                  <w:rPr>
                    <w:rFonts w:ascii="等线" w:eastAsia="等线" w:hAnsi="等线"/>
                    <w:sz w:val="22"/>
                  </w:rPr>
                </w:rPrChange>
              </w:rPr>
              <w:t>Goods Description</w:t>
            </w:r>
          </w:p>
        </w:tc>
        <w:tc>
          <w:tcPr>
            <w:tcW w:w="1830" w:type="dxa"/>
            <w:tcBorders>
              <w:top w:val="single" w:sz="4" w:space="0" w:color="auto"/>
              <w:left w:val="single" w:sz="4" w:space="0" w:color="auto"/>
              <w:bottom w:val="single" w:sz="4" w:space="0" w:color="auto"/>
              <w:right w:val="single" w:sz="4" w:space="0" w:color="auto"/>
            </w:tcBorders>
          </w:tcPr>
          <w:p w14:paraId="33F77D6D" w14:textId="77777777" w:rsidR="00F334CA" w:rsidRPr="00F94FEA" w:rsidRDefault="00F334CA">
            <w:pPr>
              <w:rPr>
                <w:rStyle w:val="af6"/>
                <w:rFonts w:eastAsiaTheme="minorEastAsia"/>
                <w:rPrChange w:id="9579" w:author="raye" w:date="2018-08-10T15:18:00Z">
                  <w:rPr>
                    <w:rFonts w:eastAsia="等线" w:cstheme="minorHAnsi"/>
                    <w:kern w:val="0"/>
                    <w:sz w:val="24"/>
                    <w:szCs w:val="24"/>
                  </w:rPr>
                </w:rPrChange>
              </w:rPr>
            </w:pPr>
            <w:r w:rsidRPr="00F94FEA">
              <w:rPr>
                <w:rStyle w:val="af6"/>
                <w:rFonts w:eastAsiaTheme="minorEastAsia"/>
                <w:rPrChange w:id="9580" w:author="raye" w:date="2018-08-10T15:18:00Z">
                  <w:rPr>
                    <w:rFonts w:cstheme="minorHAnsi"/>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38938914" w14:textId="77777777" w:rsidR="00F334CA" w:rsidRPr="00F94FEA" w:rsidRDefault="00F334CA">
            <w:pPr>
              <w:rPr>
                <w:rStyle w:val="af6"/>
                <w:rFonts w:eastAsiaTheme="minorEastAsia"/>
                <w:rPrChange w:id="9581" w:author="raye" w:date="2018-08-10T15:18:00Z">
                  <w:rPr>
                    <w:rFonts w:eastAsia="等线" w:cstheme="minorHAnsi"/>
                    <w:kern w:val="0"/>
                    <w:sz w:val="24"/>
                    <w:szCs w:val="24"/>
                  </w:rPr>
                </w:rPrChange>
              </w:rPr>
            </w:pPr>
            <w:r w:rsidRPr="00F94FEA">
              <w:rPr>
                <w:rStyle w:val="af6"/>
                <w:rFonts w:eastAsiaTheme="minorEastAsia"/>
                <w:rPrChange w:id="9582" w:author="raye" w:date="2018-08-10T15:18:00Z">
                  <w:rPr>
                    <w:rFonts w:cstheme="minorHAnsi"/>
                    <w:i/>
                    <w:sz w:val="24"/>
                    <w:szCs w:val="24"/>
                  </w:rPr>
                </w:rPrChange>
              </w:rPr>
              <w:t>Max255Text</w:t>
            </w:r>
          </w:p>
        </w:tc>
        <w:tc>
          <w:tcPr>
            <w:tcW w:w="1324" w:type="dxa"/>
            <w:vMerge w:val="restart"/>
            <w:tcBorders>
              <w:top w:val="single" w:sz="4" w:space="0" w:color="auto"/>
              <w:left w:val="single" w:sz="4" w:space="0" w:color="auto"/>
              <w:right w:val="single" w:sz="4" w:space="0" w:color="auto"/>
            </w:tcBorders>
          </w:tcPr>
          <w:p w14:paraId="0EFE8CE0" w14:textId="77777777" w:rsidR="00F334CA" w:rsidRPr="00F94FEA" w:rsidRDefault="00F334CA">
            <w:pPr>
              <w:rPr>
                <w:rStyle w:val="af6"/>
                <w:rFonts w:eastAsiaTheme="minorEastAsia"/>
                <w:rPrChange w:id="9583" w:author="raye" w:date="2018-08-10T15:18:00Z">
                  <w:rPr>
                    <w:rFonts w:eastAsia="等线" w:cstheme="minorHAnsi"/>
                    <w:kern w:val="0"/>
                    <w:sz w:val="24"/>
                    <w:szCs w:val="24"/>
                  </w:rPr>
                </w:rPrChange>
              </w:rPr>
            </w:pPr>
            <w:r w:rsidRPr="00F94FEA">
              <w:rPr>
                <w:rStyle w:val="af6"/>
                <w:rFonts w:eastAsiaTheme="minorEastAsia"/>
                <w:rPrChange w:id="9584" w:author="raye" w:date="2018-08-10T15:18:00Z">
                  <w:rPr>
                    <w:rFonts w:eastAsia="等线" w:cstheme="minorHAnsi"/>
                    <w:kern w:val="0"/>
                    <w:sz w:val="24"/>
                    <w:szCs w:val="24"/>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566F2139" w14:textId="77777777" w:rsidR="00F334CA" w:rsidRPr="00F94FEA" w:rsidRDefault="00F334CA">
            <w:pPr>
              <w:rPr>
                <w:rStyle w:val="af6"/>
                <w:rFonts w:eastAsiaTheme="minorEastAsia"/>
                <w:rPrChange w:id="9585" w:author="raye" w:date="2018-08-10T15:18:00Z">
                  <w:rPr>
                    <w:rFonts w:ascii="等线" w:eastAsia="等线" w:hAnsi="等线" w:cstheme="minorHAnsi"/>
                    <w:kern w:val="0"/>
                    <w:szCs w:val="21"/>
                  </w:rPr>
                </w:rPrChange>
              </w:rPr>
            </w:pPr>
          </w:p>
        </w:tc>
      </w:tr>
      <w:tr w:rsidR="00D00BD6" w:rsidRPr="00F94FEA" w14:paraId="03BBB857"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A5C5B7E" w14:textId="77777777" w:rsidR="00D00BD6" w:rsidRPr="00F94FEA" w:rsidRDefault="00D00BD6">
            <w:pPr>
              <w:rPr>
                <w:rStyle w:val="af6"/>
                <w:rFonts w:eastAsiaTheme="minorEastAsia"/>
                <w:rPrChange w:id="9586" w:author="raye" w:date="2018-08-10T15:18:00Z">
                  <w:rPr>
                    <w:rFonts w:eastAsia="等线" w:cstheme="minorHAnsi"/>
                    <w:kern w:val="0"/>
                    <w:sz w:val="24"/>
                    <w:szCs w:val="24"/>
                  </w:rPr>
                </w:rPrChange>
              </w:rPr>
            </w:pPr>
            <w:r w:rsidRPr="00F94FEA">
              <w:rPr>
                <w:rStyle w:val="af6"/>
                <w:rFonts w:eastAsiaTheme="minorEastAsia"/>
                <w:rPrChange w:id="9587" w:author="raye" w:date="2018-08-10T15:18:00Z">
                  <w:rPr>
                    <w:rFonts w:ascii="等线" w:eastAsia="等线" w:hAnsi="等线"/>
                    <w:sz w:val="22"/>
                  </w:rPr>
                </w:rPrChange>
              </w:rPr>
              <w:t>Gross Weight</w:t>
            </w:r>
          </w:p>
        </w:tc>
        <w:tc>
          <w:tcPr>
            <w:tcW w:w="1830" w:type="dxa"/>
            <w:tcBorders>
              <w:top w:val="single" w:sz="4" w:space="0" w:color="auto"/>
              <w:left w:val="single" w:sz="4" w:space="0" w:color="auto"/>
              <w:bottom w:val="single" w:sz="4" w:space="0" w:color="auto"/>
              <w:right w:val="single" w:sz="4" w:space="0" w:color="auto"/>
            </w:tcBorders>
          </w:tcPr>
          <w:p w14:paraId="342EC0E0" w14:textId="77777777" w:rsidR="00D00BD6" w:rsidRPr="00F94FEA" w:rsidRDefault="00D00BD6">
            <w:pPr>
              <w:rPr>
                <w:rStyle w:val="af6"/>
                <w:rFonts w:eastAsiaTheme="minorEastAsia"/>
                <w:rPrChange w:id="9588" w:author="raye" w:date="2018-08-10T15:18:00Z">
                  <w:rPr>
                    <w:rFonts w:eastAsia="等线" w:cstheme="minorHAnsi"/>
                    <w:kern w:val="0"/>
                    <w:sz w:val="24"/>
                    <w:szCs w:val="24"/>
                  </w:rPr>
                </w:rPrChange>
              </w:rPr>
            </w:pPr>
            <w:r w:rsidRPr="00F94FEA">
              <w:rPr>
                <w:rStyle w:val="af6"/>
                <w:rFonts w:eastAsiaTheme="minorEastAsia"/>
                <w:rPrChange w:id="9589" w:author="raye" w:date="2018-08-10T15:18:00Z">
                  <w:rPr>
                    <w:rFonts w:cstheme="minorHAnsi"/>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00AA19E9" w14:textId="77777777" w:rsidR="00D00BD6" w:rsidRPr="00F94FEA" w:rsidRDefault="00D00BD6">
            <w:pPr>
              <w:rPr>
                <w:rStyle w:val="af6"/>
                <w:rFonts w:eastAsiaTheme="minorEastAsia"/>
                <w:rPrChange w:id="9590" w:author="raye" w:date="2018-08-10T15:18:00Z">
                  <w:rPr>
                    <w:rFonts w:eastAsia="等线" w:cstheme="minorHAnsi"/>
                    <w:kern w:val="0"/>
                    <w:sz w:val="24"/>
                    <w:szCs w:val="24"/>
                  </w:rPr>
                </w:rPrChange>
              </w:rPr>
            </w:pPr>
            <w:r w:rsidRPr="00F94FEA">
              <w:rPr>
                <w:rStyle w:val="af6"/>
                <w:rFonts w:eastAsiaTheme="minorEastAsia"/>
                <w:rPrChange w:id="9591" w:author="raye" w:date="2018-08-10T15:18:00Z">
                  <w:rPr>
                    <w:rFonts w:cstheme="minorHAnsi"/>
                    <w:i/>
                    <w:sz w:val="24"/>
                    <w:szCs w:val="24"/>
                  </w:rPr>
                </w:rPrChange>
              </w:rPr>
              <w:t>15-digit value</w:t>
            </w:r>
          </w:p>
        </w:tc>
        <w:tc>
          <w:tcPr>
            <w:tcW w:w="1324" w:type="dxa"/>
            <w:vMerge/>
            <w:tcBorders>
              <w:left w:val="single" w:sz="4" w:space="0" w:color="auto"/>
              <w:right w:val="single" w:sz="4" w:space="0" w:color="auto"/>
            </w:tcBorders>
          </w:tcPr>
          <w:p w14:paraId="18B0AC88" w14:textId="77777777" w:rsidR="00D00BD6" w:rsidRPr="00F94FEA" w:rsidRDefault="00D00BD6">
            <w:pPr>
              <w:rPr>
                <w:rStyle w:val="af6"/>
                <w:rFonts w:eastAsiaTheme="minorEastAsia"/>
                <w:rPrChange w:id="9592" w:author="raye" w:date="2018-08-10T15:18:00Z">
                  <w:rPr>
                    <w:rFonts w:eastAsia="等线" w:cstheme="minorHAnsi"/>
                    <w:kern w:val="0"/>
                    <w:sz w:val="24"/>
                    <w:szCs w:val="24"/>
                  </w:rPr>
                </w:rPrChange>
              </w:rPr>
            </w:pPr>
          </w:p>
        </w:tc>
        <w:tc>
          <w:tcPr>
            <w:tcW w:w="2336" w:type="dxa"/>
            <w:tcBorders>
              <w:top w:val="single" w:sz="4" w:space="0" w:color="auto"/>
              <w:left w:val="single" w:sz="4" w:space="0" w:color="auto"/>
              <w:bottom w:val="single" w:sz="4" w:space="0" w:color="auto"/>
              <w:right w:val="single" w:sz="4" w:space="0" w:color="auto"/>
            </w:tcBorders>
            <w:noWrap/>
          </w:tcPr>
          <w:p w14:paraId="4CD78951" w14:textId="6675DEAD" w:rsidR="00D00BD6" w:rsidRPr="00F94FEA" w:rsidRDefault="00D00BD6">
            <w:pPr>
              <w:rPr>
                <w:rStyle w:val="af6"/>
                <w:rFonts w:eastAsiaTheme="minorEastAsia"/>
                <w:rPrChange w:id="9593" w:author="raye" w:date="2018-08-10T15:18:00Z">
                  <w:rPr>
                    <w:rFonts w:ascii="等线" w:eastAsia="等线" w:hAnsi="等线" w:cstheme="minorHAnsi"/>
                    <w:kern w:val="0"/>
                    <w:szCs w:val="21"/>
                  </w:rPr>
                </w:rPrChange>
              </w:rPr>
            </w:pPr>
            <w:r w:rsidRPr="00F94FEA">
              <w:rPr>
                <w:rStyle w:val="af6"/>
                <w:rFonts w:eastAsiaTheme="minorEastAsia"/>
                <w:rPrChange w:id="9594" w:author="raye" w:date="2018-08-10T15:18:00Z">
                  <w:rPr>
                    <w:rFonts w:ascii="等线" w:eastAsia="等线" w:hAnsi="等线" w:cs="宋体"/>
                    <w:kern w:val="0"/>
                    <w:szCs w:val="21"/>
                  </w:rPr>
                </w:rPrChange>
              </w:rPr>
              <w:t>Digits allow for 2 decimal points</w:t>
            </w:r>
          </w:p>
        </w:tc>
      </w:tr>
      <w:tr w:rsidR="00D00BD6" w:rsidRPr="00F94FEA" w14:paraId="2449EDE0"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539B9D8C" w14:textId="77777777" w:rsidR="00D00BD6" w:rsidRPr="00F94FEA" w:rsidRDefault="00D00BD6">
            <w:pPr>
              <w:rPr>
                <w:rStyle w:val="af6"/>
                <w:rFonts w:eastAsiaTheme="minorEastAsia"/>
                <w:rPrChange w:id="9595" w:author="raye" w:date="2018-08-10T15:18:00Z">
                  <w:rPr>
                    <w:rFonts w:eastAsia="等线" w:cstheme="minorHAnsi"/>
                    <w:kern w:val="0"/>
                    <w:sz w:val="24"/>
                    <w:szCs w:val="24"/>
                  </w:rPr>
                </w:rPrChange>
              </w:rPr>
            </w:pPr>
            <w:r w:rsidRPr="00F94FEA">
              <w:rPr>
                <w:rStyle w:val="af6"/>
                <w:rFonts w:eastAsiaTheme="minorEastAsia"/>
                <w:rPrChange w:id="9596" w:author="raye" w:date="2018-08-10T15:18:00Z">
                  <w:rPr>
                    <w:rFonts w:ascii="等线" w:eastAsia="等线" w:hAnsi="等线"/>
                    <w:sz w:val="22"/>
                  </w:rPr>
                </w:rPrChange>
              </w:rPr>
              <w:t>Type of Unit</w:t>
            </w:r>
          </w:p>
        </w:tc>
        <w:tc>
          <w:tcPr>
            <w:tcW w:w="1830" w:type="dxa"/>
            <w:tcBorders>
              <w:top w:val="single" w:sz="4" w:space="0" w:color="auto"/>
              <w:left w:val="single" w:sz="4" w:space="0" w:color="auto"/>
              <w:bottom w:val="single" w:sz="4" w:space="0" w:color="auto"/>
              <w:right w:val="single" w:sz="4" w:space="0" w:color="auto"/>
            </w:tcBorders>
          </w:tcPr>
          <w:p w14:paraId="13F7E9B1" w14:textId="77777777" w:rsidR="00D00BD6" w:rsidRPr="00F94FEA" w:rsidRDefault="00D00BD6">
            <w:pPr>
              <w:rPr>
                <w:rStyle w:val="af6"/>
                <w:rFonts w:eastAsiaTheme="minorEastAsia"/>
                <w:rPrChange w:id="9597" w:author="raye" w:date="2018-08-10T15:18:00Z">
                  <w:rPr>
                    <w:rFonts w:eastAsia="等线" w:cstheme="minorHAnsi"/>
                    <w:kern w:val="0"/>
                    <w:sz w:val="24"/>
                    <w:szCs w:val="24"/>
                  </w:rPr>
                </w:rPrChange>
              </w:rPr>
            </w:pPr>
            <w:r w:rsidRPr="00F94FEA">
              <w:rPr>
                <w:rStyle w:val="af6"/>
                <w:rFonts w:eastAsiaTheme="minorEastAsia"/>
                <w:rPrChange w:id="9598" w:author="raye" w:date="2018-08-10T15:18:00Z">
                  <w:rPr>
                    <w:rFonts w:cstheme="minorHAnsi"/>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28CCD902" w14:textId="77777777" w:rsidR="00D00BD6" w:rsidRPr="00F94FEA" w:rsidRDefault="00D00BD6">
            <w:pPr>
              <w:rPr>
                <w:rStyle w:val="af6"/>
                <w:rFonts w:eastAsiaTheme="minorEastAsia"/>
                <w:rPrChange w:id="9599" w:author="raye" w:date="2018-08-10T15:18:00Z">
                  <w:rPr>
                    <w:rFonts w:eastAsia="等线" w:cstheme="minorHAnsi"/>
                    <w:kern w:val="0"/>
                    <w:sz w:val="24"/>
                    <w:szCs w:val="24"/>
                  </w:rPr>
                </w:rPrChange>
              </w:rPr>
            </w:pPr>
            <w:r w:rsidRPr="00F94FEA">
              <w:rPr>
                <w:rStyle w:val="af6"/>
                <w:rFonts w:eastAsiaTheme="minorEastAsia"/>
                <w:rPrChange w:id="9600" w:author="raye" w:date="2018-08-10T15:18:00Z">
                  <w:rPr>
                    <w:rFonts w:cstheme="minorHAnsi"/>
                    <w:i/>
                    <w:sz w:val="24"/>
                    <w:szCs w:val="24"/>
                  </w:rPr>
                </w:rPrChange>
              </w:rPr>
              <w:t>Dropdown menu</w:t>
            </w:r>
          </w:p>
        </w:tc>
        <w:tc>
          <w:tcPr>
            <w:tcW w:w="1324" w:type="dxa"/>
            <w:vMerge/>
            <w:tcBorders>
              <w:left w:val="single" w:sz="4" w:space="0" w:color="auto"/>
              <w:right w:val="single" w:sz="4" w:space="0" w:color="auto"/>
            </w:tcBorders>
          </w:tcPr>
          <w:p w14:paraId="55ADF3EC" w14:textId="77777777" w:rsidR="00D00BD6" w:rsidRPr="00F94FEA" w:rsidRDefault="00D00BD6">
            <w:pPr>
              <w:rPr>
                <w:rStyle w:val="af6"/>
                <w:rFonts w:eastAsiaTheme="minorEastAsia"/>
                <w:rPrChange w:id="9601" w:author="raye" w:date="2018-08-10T15:18:00Z">
                  <w:rPr>
                    <w:rFonts w:eastAsia="等线" w:cstheme="minorHAnsi"/>
                    <w:kern w:val="0"/>
                    <w:sz w:val="24"/>
                    <w:szCs w:val="24"/>
                  </w:rPr>
                </w:rPrChange>
              </w:rPr>
            </w:pPr>
          </w:p>
        </w:tc>
        <w:tc>
          <w:tcPr>
            <w:tcW w:w="2336" w:type="dxa"/>
            <w:tcBorders>
              <w:top w:val="single" w:sz="4" w:space="0" w:color="auto"/>
              <w:left w:val="single" w:sz="4" w:space="0" w:color="auto"/>
              <w:bottom w:val="single" w:sz="4" w:space="0" w:color="auto"/>
              <w:right w:val="single" w:sz="4" w:space="0" w:color="auto"/>
            </w:tcBorders>
            <w:noWrap/>
          </w:tcPr>
          <w:p w14:paraId="0D73888B" w14:textId="5384BA49" w:rsidR="00D00BD6" w:rsidRPr="00F94FEA" w:rsidRDefault="00D00BD6">
            <w:pPr>
              <w:rPr>
                <w:rStyle w:val="af6"/>
                <w:rFonts w:eastAsiaTheme="minorEastAsia"/>
                <w:rPrChange w:id="9602" w:author="raye" w:date="2018-08-10T15:18:00Z">
                  <w:rPr>
                    <w:rFonts w:ascii="等线" w:eastAsia="等线" w:hAnsi="等线" w:cstheme="minorHAnsi"/>
                    <w:kern w:val="0"/>
                    <w:szCs w:val="21"/>
                  </w:rPr>
                </w:rPrChange>
              </w:rPr>
            </w:pPr>
            <w:r w:rsidRPr="00F94FEA">
              <w:rPr>
                <w:rStyle w:val="af6"/>
                <w:rFonts w:eastAsiaTheme="minorEastAsia"/>
                <w:rPrChange w:id="9603" w:author="raye" w:date="2018-08-10T15:18:00Z">
                  <w:rPr>
                    <w:rFonts w:ascii="等线" w:eastAsia="等线" w:hAnsi="等线" w:cstheme="minorHAnsi"/>
                    <w:kern w:val="0"/>
                    <w:szCs w:val="21"/>
                  </w:rPr>
                </w:rPrChange>
              </w:rPr>
              <w:t>Admin backend management</w:t>
            </w:r>
          </w:p>
        </w:tc>
      </w:tr>
      <w:tr w:rsidR="00D00BD6" w:rsidRPr="00F94FEA" w14:paraId="6C1DC33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433778C0" w14:textId="77777777" w:rsidR="00D00BD6" w:rsidRPr="00F94FEA" w:rsidRDefault="00D00BD6">
            <w:pPr>
              <w:rPr>
                <w:rStyle w:val="af6"/>
                <w:rFonts w:eastAsiaTheme="minorEastAsia"/>
                <w:rPrChange w:id="9604" w:author="raye" w:date="2018-08-10T15:18:00Z">
                  <w:rPr>
                    <w:rFonts w:eastAsia="等线" w:cstheme="minorHAnsi"/>
                    <w:kern w:val="0"/>
                    <w:sz w:val="24"/>
                    <w:szCs w:val="24"/>
                  </w:rPr>
                </w:rPrChange>
              </w:rPr>
            </w:pPr>
            <w:r w:rsidRPr="00F94FEA">
              <w:rPr>
                <w:rStyle w:val="af6"/>
                <w:rFonts w:eastAsiaTheme="minorEastAsia"/>
                <w:rPrChange w:id="9605" w:author="raye" w:date="2018-08-10T15:18:00Z">
                  <w:rPr>
                    <w:rFonts w:ascii="等线" w:eastAsia="等线" w:hAnsi="等线"/>
                    <w:sz w:val="22"/>
                  </w:rPr>
                </w:rPrChange>
              </w:rPr>
              <w:t>Quantity/Weight</w:t>
            </w:r>
          </w:p>
        </w:tc>
        <w:tc>
          <w:tcPr>
            <w:tcW w:w="1830" w:type="dxa"/>
            <w:tcBorders>
              <w:top w:val="single" w:sz="4" w:space="0" w:color="auto"/>
              <w:left w:val="single" w:sz="4" w:space="0" w:color="auto"/>
              <w:bottom w:val="single" w:sz="4" w:space="0" w:color="auto"/>
              <w:right w:val="single" w:sz="4" w:space="0" w:color="auto"/>
            </w:tcBorders>
          </w:tcPr>
          <w:p w14:paraId="42203770" w14:textId="77777777" w:rsidR="00D00BD6" w:rsidRPr="00F94FEA" w:rsidRDefault="00D00BD6">
            <w:pPr>
              <w:rPr>
                <w:rStyle w:val="af6"/>
                <w:rFonts w:eastAsiaTheme="minorEastAsia"/>
                <w:rPrChange w:id="9606" w:author="raye" w:date="2018-08-10T15:18:00Z">
                  <w:rPr>
                    <w:rFonts w:eastAsia="等线" w:cstheme="minorHAnsi"/>
                    <w:kern w:val="0"/>
                    <w:sz w:val="24"/>
                    <w:szCs w:val="24"/>
                  </w:rPr>
                </w:rPrChange>
              </w:rPr>
            </w:pPr>
            <w:r w:rsidRPr="00F94FEA">
              <w:rPr>
                <w:rStyle w:val="af6"/>
                <w:rFonts w:eastAsiaTheme="minorEastAsia"/>
                <w:rPrChange w:id="9607"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68FBADC9" w14:textId="77777777" w:rsidR="00D00BD6" w:rsidRPr="00F94FEA" w:rsidRDefault="00D00BD6">
            <w:pPr>
              <w:rPr>
                <w:rStyle w:val="af6"/>
                <w:rFonts w:eastAsiaTheme="minorEastAsia"/>
                <w:rPrChange w:id="9608" w:author="raye" w:date="2018-08-10T15:18:00Z">
                  <w:rPr>
                    <w:rFonts w:eastAsia="等线" w:cstheme="minorHAnsi"/>
                    <w:kern w:val="0"/>
                    <w:sz w:val="24"/>
                    <w:szCs w:val="24"/>
                  </w:rPr>
                </w:rPrChange>
              </w:rPr>
            </w:pPr>
            <w:r w:rsidRPr="00F94FEA">
              <w:rPr>
                <w:rStyle w:val="af6"/>
                <w:rFonts w:eastAsiaTheme="minorEastAsia"/>
                <w:rPrChange w:id="9609" w:author="raye" w:date="2018-08-10T15:18:00Z">
                  <w:rPr>
                    <w:rFonts w:cstheme="minorHAnsi"/>
                    <w:i/>
                    <w:sz w:val="24"/>
                    <w:szCs w:val="24"/>
                  </w:rPr>
                </w:rPrChange>
              </w:rPr>
              <w:t>15-digit value</w:t>
            </w:r>
          </w:p>
        </w:tc>
        <w:tc>
          <w:tcPr>
            <w:tcW w:w="1324" w:type="dxa"/>
            <w:vMerge/>
            <w:tcBorders>
              <w:left w:val="single" w:sz="4" w:space="0" w:color="auto"/>
              <w:right w:val="single" w:sz="4" w:space="0" w:color="auto"/>
            </w:tcBorders>
          </w:tcPr>
          <w:p w14:paraId="1A46D9A7" w14:textId="77777777" w:rsidR="00D00BD6" w:rsidRPr="00F94FEA" w:rsidRDefault="00D00BD6">
            <w:pPr>
              <w:rPr>
                <w:rStyle w:val="af6"/>
                <w:rFonts w:eastAsiaTheme="minorEastAsia"/>
                <w:rPrChange w:id="9610" w:author="raye" w:date="2018-08-10T15:18:00Z">
                  <w:rPr>
                    <w:rFonts w:eastAsia="等线" w:cstheme="minorHAnsi"/>
                    <w:kern w:val="0"/>
                    <w:sz w:val="24"/>
                    <w:szCs w:val="24"/>
                  </w:rPr>
                </w:rPrChange>
              </w:rPr>
            </w:pPr>
          </w:p>
        </w:tc>
        <w:tc>
          <w:tcPr>
            <w:tcW w:w="2336" w:type="dxa"/>
            <w:tcBorders>
              <w:top w:val="single" w:sz="4" w:space="0" w:color="auto"/>
              <w:left w:val="single" w:sz="4" w:space="0" w:color="auto"/>
              <w:bottom w:val="single" w:sz="4" w:space="0" w:color="auto"/>
              <w:right w:val="single" w:sz="4" w:space="0" w:color="auto"/>
            </w:tcBorders>
            <w:noWrap/>
          </w:tcPr>
          <w:p w14:paraId="2B18A925" w14:textId="772E369A" w:rsidR="00D00BD6" w:rsidRPr="00F94FEA" w:rsidRDefault="00D00BD6">
            <w:pPr>
              <w:rPr>
                <w:rStyle w:val="af6"/>
                <w:rFonts w:eastAsiaTheme="minorEastAsia"/>
                <w:rPrChange w:id="9611" w:author="raye" w:date="2018-08-10T15:18:00Z">
                  <w:rPr>
                    <w:rFonts w:ascii="等线" w:eastAsia="等线" w:hAnsi="等线" w:cstheme="minorHAnsi"/>
                    <w:kern w:val="0"/>
                    <w:szCs w:val="21"/>
                  </w:rPr>
                </w:rPrChange>
              </w:rPr>
            </w:pPr>
            <w:r w:rsidRPr="00F94FEA">
              <w:rPr>
                <w:rStyle w:val="af6"/>
                <w:rFonts w:eastAsiaTheme="minorEastAsia"/>
                <w:rPrChange w:id="9612" w:author="raye" w:date="2018-08-10T15:18:00Z">
                  <w:rPr>
                    <w:rFonts w:ascii="等线" w:eastAsia="等线" w:hAnsi="等线" w:cs="宋体"/>
                    <w:kern w:val="0"/>
                    <w:szCs w:val="21"/>
                  </w:rPr>
                </w:rPrChange>
              </w:rPr>
              <w:t>Digits allow for 2 decimal points(select one from the dropdown menu)</w:t>
            </w:r>
          </w:p>
        </w:tc>
      </w:tr>
      <w:tr w:rsidR="00D00BD6" w:rsidRPr="00F94FEA" w14:paraId="34DFBAC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4CD7C9FC" w14:textId="77777777" w:rsidR="00D00BD6" w:rsidRPr="00F94FEA" w:rsidRDefault="00D00BD6">
            <w:pPr>
              <w:rPr>
                <w:rStyle w:val="af6"/>
                <w:rFonts w:eastAsiaTheme="minorEastAsia"/>
                <w:rPrChange w:id="9613" w:author="raye" w:date="2018-08-10T15:18:00Z">
                  <w:rPr>
                    <w:rFonts w:eastAsia="等线" w:cstheme="minorHAnsi"/>
                    <w:kern w:val="0"/>
                    <w:sz w:val="24"/>
                    <w:szCs w:val="24"/>
                  </w:rPr>
                </w:rPrChange>
              </w:rPr>
            </w:pPr>
            <w:r w:rsidRPr="00F94FEA">
              <w:rPr>
                <w:rStyle w:val="af6"/>
                <w:rFonts w:eastAsiaTheme="minorEastAsia"/>
                <w:rPrChange w:id="9614" w:author="raye" w:date="2018-08-10T15:18:00Z">
                  <w:rPr>
                    <w:rFonts w:ascii="等线" w:eastAsia="等线" w:hAnsi="等线"/>
                    <w:sz w:val="22"/>
                  </w:rPr>
                </w:rPrChange>
              </w:rPr>
              <w:t>Type of Unit</w:t>
            </w:r>
          </w:p>
        </w:tc>
        <w:tc>
          <w:tcPr>
            <w:tcW w:w="1830" w:type="dxa"/>
            <w:tcBorders>
              <w:top w:val="single" w:sz="4" w:space="0" w:color="auto"/>
              <w:left w:val="single" w:sz="4" w:space="0" w:color="auto"/>
              <w:bottom w:val="single" w:sz="4" w:space="0" w:color="auto"/>
              <w:right w:val="single" w:sz="4" w:space="0" w:color="auto"/>
            </w:tcBorders>
          </w:tcPr>
          <w:p w14:paraId="0D6CA5B0" w14:textId="77777777" w:rsidR="00D00BD6" w:rsidRPr="00F94FEA" w:rsidRDefault="00D00BD6">
            <w:pPr>
              <w:rPr>
                <w:rStyle w:val="af6"/>
                <w:rFonts w:eastAsiaTheme="minorEastAsia"/>
                <w:rPrChange w:id="9615" w:author="raye" w:date="2018-08-10T15:18:00Z">
                  <w:rPr>
                    <w:rFonts w:eastAsia="等线" w:cstheme="minorHAnsi"/>
                    <w:kern w:val="0"/>
                    <w:sz w:val="24"/>
                    <w:szCs w:val="24"/>
                  </w:rPr>
                </w:rPrChange>
              </w:rPr>
            </w:pPr>
            <w:r w:rsidRPr="00F94FEA">
              <w:rPr>
                <w:rStyle w:val="af6"/>
                <w:rFonts w:eastAsiaTheme="minorEastAsia"/>
                <w:rPrChange w:id="9616"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1C1CFBF3" w14:textId="77777777" w:rsidR="00D00BD6" w:rsidRPr="00F94FEA" w:rsidRDefault="00D00BD6">
            <w:pPr>
              <w:rPr>
                <w:rStyle w:val="af6"/>
                <w:rFonts w:eastAsiaTheme="minorEastAsia"/>
                <w:rPrChange w:id="9617" w:author="raye" w:date="2018-08-10T15:18:00Z">
                  <w:rPr>
                    <w:rFonts w:eastAsia="等线" w:cstheme="minorHAnsi"/>
                    <w:kern w:val="0"/>
                    <w:sz w:val="24"/>
                    <w:szCs w:val="24"/>
                  </w:rPr>
                </w:rPrChange>
              </w:rPr>
            </w:pPr>
            <w:r w:rsidRPr="00F94FEA">
              <w:rPr>
                <w:rStyle w:val="af6"/>
                <w:rFonts w:eastAsiaTheme="minorEastAsia"/>
                <w:rPrChange w:id="9618" w:author="raye" w:date="2018-08-10T15:18:00Z">
                  <w:rPr>
                    <w:rFonts w:cstheme="minorHAnsi"/>
                    <w:i/>
                    <w:sz w:val="24"/>
                    <w:szCs w:val="24"/>
                  </w:rPr>
                </w:rPrChange>
              </w:rPr>
              <w:t>Dropdown menu</w:t>
            </w:r>
          </w:p>
        </w:tc>
        <w:tc>
          <w:tcPr>
            <w:tcW w:w="1324" w:type="dxa"/>
            <w:vMerge/>
            <w:tcBorders>
              <w:left w:val="single" w:sz="4" w:space="0" w:color="auto"/>
              <w:bottom w:val="single" w:sz="4" w:space="0" w:color="auto"/>
              <w:right w:val="single" w:sz="4" w:space="0" w:color="auto"/>
            </w:tcBorders>
          </w:tcPr>
          <w:p w14:paraId="1EFA56CC" w14:textId="77777777" w:rsidR="00D00BD6" w:rsidRPr="00F94FEA" w:rsidRDefault="00D00BD6">
            <w:pPr>
              <w:rPr>
                <w:rStyle w:val="af6"/>
                <w:rFonts w:eastAsiaTheme="minorEastAsia"/>
                <w:rPrChange w:id="9619" w:author="raye" w:date="2018-08-10T15:18:00Z">
                  <w:rPr>
                    <w:rFonts w:eastAsia="等线" w:cstheme="minorHAnsi"/>
                    <w:kern w:val="0"/>
                    <w:sz w:val="24"/>
                    <w:szCs w:val="24"/>
                  </w:rPr>
                </w:rPrChange>
              </w:rPr>
            </w:pPr>
          </w:p>
        </w:tc>
        <w:tc>
          <w:tcPr>
            <w:tcW w:w="2336" w:type="dxa"/>
            <w:tcBorders>
              <w:top w:val="single" w:sz="4" w:space="0" w:color="auto"/>
              <w:left w:val="single" w:sz="4" w:space="0" w:color="auto"/>
              <w:bottom w:val="single" w:sz="4" w:space="0" w:color="auto"/>
              <w:right w:val="single" w:sz="4" w:space="0" w:color="auto"/>
            </w:tcBorders>
            <w:noWrap/>
          </w:tcPr>
          <w:p w14:paraId="04E08876" w14:textId="1935A146" w:rsidR="00D00BD6" w:rsidRPr="00F94FEA" w:rsidRDefault="00D00BD6">
            <w:pPr>
              <w:rPr>
                <w:rStyle w:val="af6"/>
                <w:rFonts w:eastAsiaTheme="minorEastAsia"/>
                <w:rPrChange w:id="9620" w:author="raye" w:date="2018-08-10T15:18:00Z">
                  <w:rPr>
                    <w:rFonts w:ascii="等线" w:eastAsia="等线" w:hAnsi="等线" w:cstheme="minorHAnsi"/>
                    <w:kern w:val="0"/>
                    <w:szCs w:val="21"/>
                  </w:rPr>
                </w:rPrChange>
              </w:rPr>
            </w:pPr>
            <w:r w:rsidRPr="00F94FEA">
              <w:rPr>
                <w:rStyle w:val="af6"/>
                <w:rFonts w:eastAsiaTheme="minorEastAsia"/>
                <w:rPrChange w:id="9621" w:author="raye" w:date="2018-08-10T15:18:00Z">
                  <w:rPr>
                    <w:rFonts w:ascii="等线" w:eastAsia="等线" w:hAnsi="等线" w:cstheme="minorHAnsi"/>
                    <w:kern w:val="0"/>
                    <w:szCs w:val="21"/>
                  </w:rPr>
                </w:rPrChange>
              </w:rPr>
              <w:t>Admin backend management</w:t>
            </w:r>
          </w:p>
        </w:tc>
      </w:tr>
      <w:tr w:rsidR="00F334CA" w:rsidRPr="00F94FEA" w14:paraId="68F40A95"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060C7E8B" w14:textId="77777777" w:rsidR="00F334CA" w:rsidRPr="00F94FEA" w:rsidRDefault="00F334CA">
            <w:pPr>
              <w:rPr>
                <w:rStyle w:val="af6"/>
                <w:rFonts w:eastAsiaTheme="minorEastAsia"/>
                <w:rPrChange w:id="9622" w:author="raye" w:date="2018-08-10T15:18:00Z">
                  <w:rPr>
                    <w:rFonts w:eastAsia="等线" w:cstheme="minorHAnsi"/>
                    <w:kern w:val="0"/>
                    <w:sz w:val="24"/>
                    <w:szCs w:val="24"/>
                  </w:rPr>
                </w:rPrChange>
              </w:rPr>
            </w:pPr>
            <w:r w:rsidRPr="00F94FEA">
              <w:rPr>
                <w:rStyle w:val="af6"/>
                <w:rFonts w:eastAsiaTheme="minorEastAsia"/>
                <w:rPrChange w:id="9623" w:author="raye" w:date="2018-08-10T15:18:00Z">
                  <w:rPr>
                    <w:rFonts w:ascii="等线" w:eastAsia="等线" w:hAnsi="等线"/>
                    <w:sz w:val="22"/>
                  </w:rPr>
                </w:rPrChange>
              </w:rPr>
              <w:t>TRUCK/BL Shipper</w:t>
            </w:r>
          </w:p>
        </w:tc>
        <w:tc>
          <w:tcPr>
            <w:tcW w:w="1830" w:type="dxa"/>
            <w:tcBorders>
              <w:top w:val="single" w:sz="4" w:space="0" w:color="auto"/>
              <w:left w:val="single" w:sz="4" w:space="0" w:color="auto"/>
              <w:bottom w:val="single" w:sz="4" w:space="0" w:color="auto"/>
              <w:right w:val="single" w:sz="4" w:space="0" w:color="auto"/>
            </w:tcBorders>
          </w:tcPr>
          <w:p w14:paraId="285F5AB6" w14:textId="77777777" w:rsidR="00F334CA" w:rsidRPr="00F94FEA" w:rsidRDefault="00F334CA">
            <w:pPr>
              <w:rPr>
                <w:rStyle w:val="af6"/>
                <w:rFonts w:eastAsiaTheme="minorEastAsia"/>
                <w:rPrChange w:id="9624" w:author="raye" w:date="2018-08-10T15:18:00Z">
                  <w:rPr>
                    <w:rFonts w:eastAsia="等线" w:cstheme="minorHAnsi"/>
                    <w:kern w:val="0"/>
                    <w:sz w:val="24"/>
                    <w:szCs w:val="24"/>
                  </w:rPr>
                </w:rPrChange>
              </w:rPr>
            </w:pPr>
            <w:r w:rsidRPr="00F94FEA">
              <w:rPr>
                <w:rStyle w:val="af6"/>
                <w:rFonts w:eastAsiaTheme="minorEastAsia"/>
                <w:rPrChange w:id="9625" w:author="raye" w:date="2018-08-10T15:18:00Z">
                  <w:rPr>
                    <w:rFonts w:cstheme="minorHAnsi"/>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6D27C524" w14:textId="77777777" w:rsidR="00F334CA" w:rsidRPr="00F94FEA" w:rsidRDefault="00F334CA">
            <w:pPr>
              <w:rPr>
                <w:rStyle w:val="af6"/>
                <w:rFonts w:eastAsiaTheme="minorEastAsia"/>
                <w:rPrChange w:id="9626" w:author="raye" w:date="2018-08-10T15:18:00Z">
                  <w:rPr>
                    <w:rFonts w:eastAsia="等线" w:cstheme="minorHAnsi"/>
                    <w:kern w:val="0"/>
                    <w:sz w:val="24"/>
                    <w:szCs w:val="24"/>
                  </w:rPr>
                </w:rPrChange>
              </w:rPr>
            </w:pPr>
            <w:r w:rsidRPr="00F94FEA">
              <w:rPr>
                <w:rStyle w:val="af6"/>
                <w:rFonts w:eastAsiaTheme="minorEastAsia"/>
                <w:rPrChange w:id="9627" w:author="raye" w:date="2018-08-10T15:18:00Z">
                  <w:rPr>
                    <w:rFonts w:cstheme="minorHAnsi"/>
                    <w:i/>
                    <w:sz w:val="24"/>
                    <w:szCs w:val="24"/>
                  </w:rPr>
                </w:rPrChange>
              </w:rPr>
              <w:t>60-digit characters</w:t>
            </w:r>
          </w:p>
        </w:tc>
        <w:tc>
          <w:tcPr>
            <w:tcW w:w="1324" w:type="dxa"/>
            <w:tcBorders>
              <w:top w:val="single" w:sz="4" w:space="0" w:color="auto"/>
              <w:left w:val="single" w:sz="4" w:space="0" w:color="auto"/>
              <w:bottom w:val="single" w:sz="4" w:space="0" w:color="auto"/>
              <w:right w:val="single" w:sz="4" w:space="0" w:color="auto"/>
            </w:tcBorders>
          </w:tcPr>
          <w:p w14:paraId="29C2EBCB" w14:textId="77777777" w:rsidR="00F334CA" w:rsidRPr="00F94FEA" w:rsidRDefault="00F334CA">
            <w:pPr>
              <w:rPr>
                <w:rStyle w:val="af6"/>
                <w:rFonts w:eastAsiaTheme="minorEastAsia"/>
                <w:rPrChange w:id="9628" w:author="raye" w:date="2018-08-10T15:18:00Z">
                  <w:rPr>
                    <w:rFonts w:eastAsia="等线" w:cstheme="minorHAnsi"/>
                    <w:kern w:val="0"/>
                    <w:sz w:val="24"/>
                    <w:szCs w:val="24"/>
                  </w:rPr>
                </w:rPrChange>
              </w:rPr>
            </w:pPr>
            <w:r w:rsidRPr="00F94FEA">
              <w:rPr>
                <w:rStyle w:val="af6"/>
                <w:rFonts w:eastAsiaTheme="minorEastAsia"/>
                <w:rPrChange w:id="9629" w:author="raye" w:date="2018-08-10T15:18:00Z">
                  <w:rPr>
                    <w:rFonts w:eastAsia="等线" w:cstheme="minorHAnsi"/>
                    <w:kern w:val="0"/>
                    <w:sz w:val="24"/>
                    <w:szCs w:val="24"/>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35DC8C02" w14:textId="77777777" w:rsidR="00F334CA" w:rsidRPr="00F94FEA" w:rsidRDefault="00F334CA">
            <w:pPr>
              <w:rPr>
                <w:rStyle w:val="af6"/>
                <w:rFonts w:eastAsiaTheme="minorEastAsia"/>
                <w:rPrChange w:id="9630" w:author="raye" w:date="2018-08-10T15:18:00Z">
                  <w:rPr>
                    <w:rFonts w:ascii="等线" w:eastAsia="等线" w:hAnsi="等线" w:cstheme="minorHAnsi"/>
                    <w:kern w:val="0"/>
                    <w:szCs w:val="21"/>
                  </w:rPr>
                </w:rPrChange>
              </w:rPr>
            </w:pPr>
          </w:p>
        </w:tc>
      </w:tr>
      <w:tr w:rsidR="00D00BD6" w:rsidRPr="00F94FEA" w14:paraId="00BE6903"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7546D882" w14:textId="77777777" w:rsidR="00D00BD6" w:rsidRPr="00F94FEA" w:rsidRDefault="00D00BD6">
            <w:pPr>
              <w:rPr>
                <w:rStyle w:val="af6"/>
                <w:rFonts w:eastAsiaTheme="minorEastAsia"/>
                <w:rPrChange w:id="9631" w:author="raye" w:date="2018-08-10T15:18:00Z">
                  <w:rPr>
                    <w:rFonts w:eastAsia="等线" w:cstheme="minorHAnsi"/>
                    <w:kern w:val="0"/>
                    <w:sz w:val="24"/>
                    <w:szCs w:val="24"/>
                  </w:rPr>
                </w:rPrChange>
              </w:rPr>
            </w:pPr>
            <w:r w:rsidRPr="00F94FEA">
              <w:rPr>
                <w:rStyle w:val="af6"/>
                <w:rFonts w:eastAsiaTheme="minorEastAsia"/>
                <w:rPrChange w:id="9632" w:author="raye" w:date="2018-08-10T15:18:00Z">
                  <w:rPr>
                    <w:rFonts w:ascii="等线" w:eastAsia="等线" w:hAnsi="等线"/>
                    <w:sz w:val="22"/>
                  </w:rPr>
                </w:rPrChange>
              </w:rPr>
              <w:t xml:space="preserve">TRUCK/BL </w:t>
            </w:r>
            <w:r w:rsidRPr="00F94FEA">
              <w:rPr>
                <w:rStyle w:val="af6"/>
                <w:rFonts w:eastAsiaTheme="minorEastAsia"/>
                <w:rPrChange w:id="9633" w:author="raye" w:date="2018-08-10T15:18:00Z">
                  <w:rPr>
                    <w:rFonts w:ascii="等线" w:eastAsia="等线" w:hAnsi="等线"/>
                    <w:sz w:val="22"/>
                  </w:rPr>
                </w:rPrChange>
              </w:rPr>
              <w:lastRenderedPageBreak/>
              <w:t>Receiver/Consignee</w:t>
            </w:r>
          </w:p>
        </w:tc>
        <w:tc>
          <w:tcPr>
            <w:tcW w:w="1830" w:type="dxa"/>
            <w:tcBorders>
              <w:top w:val="single" w:sz="4" w:space="0" w:color="auto"/>
              <w:left w:val="single" w:sz="4" w:space="0" w:color="auto"/>
              <w:bottom w:val="single" w:sz="4" w:space="0" w:color="auto"/>
              <w:right w:val="single" w:sz="4" w:space="0" w:color="auto"/>
            </w:tcBorders>
          </w:tcPr>
          <w:p w14:paraId="39ECE006" w14:textId="77777777" w:rsidR="00D00BD6" w:rsidRPr="00F94FEA" w:rsidRDefault="00D00BD6">
            <w:pPr>
              <w:rPr>
                <w:rStyle w:val="af6"/>
                <w:rFonts w:eastAsiaTheme="minorEastAsia"/>
                <w:rPrChange w:id="9634" w:author="raye" w:date="2018-08-10T15:18:00Z">
                  <w:rPr>
                    <w:rFonts w:eastAsia="等线" w:cstheme="minorHAnsi"/>
                    <w:kern w:val="0"/>
                    <w:sz w:val="24"/>
                    <w:szCs w:val="24"/>
                  </w:rPr>
                </w:rPrChange>
              </w:rPr>
            </w:pPr>
            <w:r w:rsidRPr="00F94FEA">
              <w:rPr>
                <w:rStyle w:val="af6"/>
                <w:rFonts w:eastAsiaTheme="minorEastAsia"/>
                <w:rPrChange w:id="9635" w:author="raye" w:date="2018-08-10T15:18:00Z">
                  <w:rPr>
                    <w:rFonts w:cstheme="minorHAnsi"/>
                    <w:i/>
                    <w:sz w:val="24"/>
                    <w:szCs w:val="24"/>
                  </w:rPr>
                </w:rPrChange>
              </w:rPr>
              <w:lastRenderedPageBreak/>
              <w:t>Required</w:t>
            </w:r>
          </w:p>
        </w:tc>
        <w:tc>
          <w:tcPr>
            <w:tcW w:w="1830" w:type="dxa"/>
            <w:tcBorders>
              <w:top w:val="single" w:sz="4" w:space="0" w:color="auto"/>
              <w:left w:val="single" w:sz="4" w:space="0" w:color="auto"/>
              <w:bottom w:val="single" w:sz="4" w:space="0" w:color="auto"/>
              <w:right w:val="single" w:sz="4" w:space="0" w:color="auto"/>
            </w:tcBorders>
          </w:tcPr>
          <w:p w14:paraId="4F5B1621" w14:textId="77777777" w:rsidR="00D00BD6" w:rsidRPr="00F94FEA" w:rsidRDefault="00D00BD6">
            <w:pPr>
              <w:rPr>
                <w:rStyle w:val="af6"/>
                <w:rFonts w:eastAsiaTheme="minorEastAsia"/>
                <w:rPrChange w:id="9636" w:author="raye" w:date="2018-08-10T15:18:00Z">
                  <w:rPr>
                    <w:rFonts w:eastAsia="等线" w:cstheme="minorHAnsi"/>
                    <w:kern w:val="0"/>
                    <w:sz w:val="24"/>
                    <w:szCs w:val="24"/>
                  </w:rPr>
                </w:rPrChange>
              </w:rPr>
            </w:pPr>
            <w:r w:rsidRPr="00F94FEA">
              <w:rPr>
                <w:rStyle w:val="af6"/>
                <w:rFonts w:eastAsiaTheme="minorEastAsia"/>
                <w:rPrChange w:id="9637" w:author="raye" w:date="2018-08-10T15:18:00Z">
                  <w:rPr>
                    <w:rFonts w:cstheme="minorHAnsi"/>
                    <w:i/>
                    <w:sz w:val="24"/>
                    <w:szCs w:val="24"/>
                  </w:rPr>
                </w:rPrChange>
              </w:rPr>
              <w:t xml:space="preserve">60-digit </w:t>
            </w:r>
            <w:r w:rsidRPr="00F94FEA">
              <w:rPr>
                <w:rStyle w:val="af6"/>
                <w:rFonts w:eastAsiaTheme="minorEastAsia"/>
                <w:rPrChange w:id="9638" w:author="raye" w:date="2018-08-10T15:18:00Z">
                  <w:rPr>
                    <w:rFonts w:cstheme="minorHAnsi"/>
                    <w:i/>
                    <w:sz w:val="24"/>
                    <w:szCs w:val="24"/>
                  </w:rPr>
                </w:rPrChange>
              </w:rPr>
              <w:lastRenderedPageBreak/>
              <w:t>characters</w:t>
            </w:r>
          </w:p>
        </w:tc>
        <w:tc>
          <w:tcPr>
            <w:tcW w:w="1324" w:type="dxa"/>
            <w:tcBorders>
              <w:top w:val="single" w:sz="4" w:space="0" w:color="auto"/>
              <w:left w:val="single" w:sz="4" w:space="0" w:color="auto"/>
              <w:bottom w:val="single" w:sz="4" w:space="0" w:color="auto"/>
              <w:right w:val="single" w:sz="4" w:space="0" w:color="auto"/>
            </w:tcBorders>
          </w:tcPr>
          <w:p w14:paraId="746CC28E" w14:textId="77777777" w:rsidR="00D00BD6" w:rsidRPr="00F94FEA" w:rsidRDefault="00D00BD6">
            <w:pPr>
              <w:rPr>
                <w:rStyle w:val="af6"/>
                <w:rFonts w:eastAsiaTheme="minorEastAsia"/>
                <w:rPrChange w:id="9639" w:author="raye" w:date="2018-08-10T15:18:00Z">
                  <w:rPr>
                    <w:rFonts w:eastAsia="等线" w:cstheme="minorHAnsi"/>
                    <w:kern w:val="0"/>
                    <w:sz w:val="24"/>
                    <w:szCs w:val="24"/>
                  </w:rPr>
                </w:rPrChange>
              </w:rPr>
            </w:pPr>
            <w:r w:rsidRPr="00F94FEA">
              <w:rPr>
                <w:rStyle w:val="af6"/>
                <w:rFonts w:eastAsiaTheme="minorEastAsia"/>
                <w:rPrChange w:id="9640" w:author="raye" w:date="2018-08-10T15:18:00Z">
                  <w:rPr>
                    <w:rFonts w:eastAsia="等线" w:cstheme="minorHAnsi"/>
                    <w:kern w:val="0"/>
                    <w:sz w:val="24"/>
                    <w:szCs w:val="24"/>
                  </w:rPr>
                </w:rPrChange>
              </w:rPr>
              <w:lastRenderedPageBreak/>
              <w:t>Y</w:t>
            </w:r>
          </w:p>
        </w:tc>
        <w:tc>
          <w:tcPr>
            <w:tcW w:w="2336" w:type="dxa"/>
            <w:tcBorders>
              <w:top w:val="single" w:sz="4" w:space="0" w:color="auto"/>
              <w:left w:val="single" w:sz="4" w:space="0" w:color="auto"/>
              <w:bottom w:val="single" w:sz="4" w:space="0" w:color="auto"/>
              <w:right w:val="single" w:sz="4" w:space="0" w:color="auto"/>
            </w:tcBorders>
            <w:noWrap/>
          </w:tcPr>
          <w:p w14:paraId="0B70C83C" w14:textId="2CA2A694" w:rsidR="00D00BD6" w:rsidRPr="00F94FEA" w:rsidRDefault="00D00BD6">
            <w:pPr>
              <w:rPr>
                <w:rStyle w:val="af6"/>
                <w:rFonts w:eastAsiaTheme="minorEastAsia"/>
                <w:rPrChange w:id="9641" w:author="raye" w:date="2018-08-10T15:18:00Z">
                  <w:rPr>
                    <w:rFonts w:ascii="等线" w:eastAsia="等线" w:hAnsi="等线" w:cstheme="minorHAnsi"/>
                    <w:kern w:val="0"/>
                    <w:szCs w:val="21"/>
                  </w:rPr>
                </w:rPrChange>
              </w:rPr>
            </w:pPr>
            <w:r w:rsidRPr="00F94FEA">
              <w:rPr>
                <w:rStyle w:val="af6"/>
                <w:rFonts w:eastAsiaTheme="minorEastAsia"/>
                <w:rPrChange w:id="9642" w:author="raye" w:date="2018-08-10T15:18:00Z">
                  <w:rPr>
                    <w:rFonts w:ascii="等线" w:eastAsia="等线" w:hAnsi="等线" w:cs="宋体"/>
                    <w:kern w:val="0"/>
                    <w:szCs w:val="21"/>
                  </w:rPr>
                </w:rPrChange>
              </w:rPr>
              <w:t xml:space="preserve">select one field from </w:t>
            </w:r>
            <w:r w:rsidRPr="00F94FEA">
              <w:rPr>
                <w:rStyle w:val="af6"/>
                <w:rFonts w:eastAsiaTheme="minorEastAsia"/>
                <w:rPrChange w:id="9643" w:author="raye" w:date="2018-08-10T15:18:00Z">
                  <w:rPr>
                    <w:rFonts w:ascii="等线" w:eastAsia="等线" w:hAnsi="等线" w:cs="宋体"/>
                    <w:kern w:val="0"/>
                    <w:szCs w:val="21"/>
                  </w:rPr>
                </w:rPrChange>
              </w:rPr>
              <w:lastRenderedPageBreak/>
              <w:t>the dropdown menu</w:t>
            </w:r>
          </w:p>
        </w:tc>
      </w:tr>
      <w:tr w:rsidR="00F334CA" w:rsidRPr="00F94FEA" w14:paraId="0A7522B3"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3CF48F2" w14:textId="77777777" w:rsidR="00F334CA" w:rsidRPr="00F94FEA" w:rsidRDefault="00F334CA">
            <w:pPr>
              <w:rPr>
                <w:rStyle w:val="af6"/>
                <w:rFonts w:eastAsiaTheme="minorEastAsia"/>
                <w:rPrChange w:id="9644" w:author="raye" w:date="2018-08-10T15:18:00Z">
                  <w:rPr>
                    <w:rFonts w:eastAsia="等线" w:cstheme="minorHAnsi"/>
                    <w:kern w:val="0"/>
                    <w:sz w:val="24"/>
                    <w:szCs w:val="24"/>
                  </w:rPr>
                </w:rPrChange>
              </w:rPr>
            </w:pPr>
            <w:r w:rsidRPr="00F94FEA">
              <w:rPr>
                <w:rStyle w:val="af6"/>
                <w:rFonts w:eastAsiaTheme="minorEastAsia"/>
                <w:rPrChange w:id="9645" w:author="raye" w:date="2018-08-10T15:18:00Z">
                  <w:rPr>
                    <w:rFonts w:ascii="等线" w:eastAsia="等线" w:hAnsi="等线"/>
                    <w:sz w:val="22"/>
                  </w:rPr>
                </w:rPrChange>
              </w:rPr>
              <w:lastRenderedPageBreak/>
              <w:t>Truck Notify Party</w:t>
            </w:r>
          </w:p>
        </w:tc>
        <w:tc>
          <w:tcPr>
            <w:tcW w:w="1830" w:type="dxa"/>
            <w:tcBorders>
              <w:top w:val="single" w:sz="4" w:space="0" w:color="auto"/>
              <w:left w:val="single" w:sz="4" w:space="0" w:color="auto"/>
              <w:bottom w:val="single" w:sz="4" w:space="0" w:color="auto"/>
              <w:right w:val="single" w:sz="4" w:space="0" w:color="auto"/>
            </w:tcBorders>
          </w:tcPr>
          <w:p w14:paraId="622E2FE0" w14:textId="77777777" w:rsidR="00F334CA" w:rsidRPr="00F94FEA" w:rsidRDefault="00F334CA">
            <w:pPr>
              <w:rPr>
                <w:rStyle w:val="af6"/>
                <w:rFonts w:eastAsiaTheme="minorEastAsia"/>
                <w:rPrChange w:id="9646" w:author="raye" w:date="2018-08-10T15:18:00Z">
                  <w:rPr>
                    <w:rFonts w:eastAsia="等线" w:cstheme="minorHAnsi"/>
                    <w:kern w:val="0"/>
                    <w:sz w:val="24"/>
                    <w:szCs w:val="24"/>
                  </w:rPr>
                </w:rPrChange>
              </w:rPr>
            </w:pPr>
            <w:r w:rsidRPr="00F94FEA">
              <w:rPr>
                <w:rStyle w:val="af6"/>
                <w:rFonts w:eastAsiaTheme="minorEastAsia"/>
                <w:rPrChange w:id="9647"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20EF800D" w14:textId="77777777" w:rsidR="00F334CA" w:rsidRPr="00F94FEA" w:rsidRDefault="00F334CA">
            <w:pPr>
              <w:rPr>
                <w:rStyle w:val="af6"/>
                <w:rFonts w:eastAsiaTheme="minorEastAsia"/>
                <w:rPrChange w:id="9648" w:author="raye" w:date="2018-08-10T15:18:00Z">
                  <w:rPr>
                    <w:rFonts w:eastAsia="等线" w:cstheme="minorHAnsi"/>
                    <w:kern w:val="0"/>
                    <w:sz w:val="24"/>
                    <w:szCs w:val="24"/>
                  </w:rPr>
                </w:rPrChange>
              </w:rPr>
            </w:pPr>
            <w:r w:rsidRPr="00F94FEA">
              <w:rPr>
                <w:rStyle w:val="af6"/>
                <w:rFonts w:eastAsiaTheme="minorEastAsia"/>
                <w:rPrChange w:id="9649" w:author="raye" w:date="2018-08-10T15:18:00Z">
                  <w:rPr>
                    <w:rFonts w:cstheme="minorHAnsi"/>
                    <w:i/>
                    <w:sz w:val="24"/>
                    <w:szCs w:val="24"/>
                  </w:rPr>
                </w:rPrChange>
              </w:rPr>
              <w:t>100-digit characters</w:t>
            </w:r>
          </w:p>
        </w:tc>
        <w:tc>
          <w:tcPr>
            <w:tcW w:w="1324" w:type="dxa"/>
            <w:tcBorders>
              <w:top w:val="single" w:sz="4" w:space="0" w:color="auto"/>
              <w:left w:val="single" w:sz="4" w:space="0" w:color="auto"/>
              <w:bottom w:val="single" w:sz="4" w:space="0" w:color="auto"/>
              <w:right w:val="single" w:sz="4" w:space="0" w:color="auto"/>
            </w:tcBorders>
          </w:tcPr>
          <w:p w14:paraId="1F104273" w14:textId="77777777" w:rsidR="00F334CA" w:rsidRPr="00F94FEA" w:rsidRDefault="00F334CA">
            <w:pPr>
              <w:rPr>
                <w:rStyle w:val="af6"/>
                <w:rFonts w:eastAsiaTheme="minorEastAsia"/>
                <w:rPrChange w:id="9650" w:author="raye" w:date="2018-08-10T15:18:00Z">
                  <w:rPr>
                    <w:rFonts w:eastAsia="等线" w:cstheme="minorHAnsi"/>
                    <w:kern w:val="0"/>
                    <w:sz w:val="24"/>
                    <w:szCs w:val="24"/>
                  </w:rPr>
                </w:rPrChange>
              </w:rPr>
            </w:pPr>
            <w:r w:rsidRPr="00F94FEA">
              <w:rPr>
                <w:rStyle w:val="af6"/>
                <w:rFonts w:eastAsiaTheme="minorEastAsia"/>
                <w:rPrChange w:id="9651" w:author="raye" w:date="2018-08-10T15:18:00Z">
                  <w:rPr>
                    <w:rFonts w:eastAsia="等线" w:cstheme="minorHAnsi"/>
                    <w:kern w:val="0"/>
                    <w:sz w:val="24"/>
                    <w:szCs w:val="24"/>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4DD1F371" w14:textId="77777777" w:rsidR="00F334CA" w:rsidRPr="00F94FEA" w:rsidRDefault="00F334CA">
            <w:pPr>
              <w:rPr>
                <w:rStyle w:val="af6"/>
                <w:rFonts w:eastAsiaTheme="minorEastAsia"/>
                <w:rPrChange w:id="9652" w:author="raye" w:date="2018-08-10T15:18:00Z">
                  <w:rPr>
                    <w:rFonts w:ascii="等线" w:eastAsia="等线" w:hAnsi="等线" w:cstheme="minorHAnsi"/>
                    <w:kern w:val="0"/>
                    <w:szCs w:val="21"/>
                  </w:rPr>
                </w:rPrChange>
              </w:rPr>
            </w:pPr>
          </w:p>
        </w:tc>
      </w:tr>
      <w:tr w:rsidR="00F334CA" w:rsidRPr="00F94FEA" w14:paraId="63D062CE"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4AC0EF0A" w14:textId="77777777" w:rsidR="00F334CA" w:rsidRPr="00F94FEA" w:rsidRDefault="00F334CA">
            <w:pPr>
              <w:rPr>
                <w:rStyle w:val="af6"/>
                <w:rFonts w:eastAsiaTheme="minorEastAsia"/>
                <w:rPrChange w:id="9653" w:author="raye" w:date="2018-08-10T15:18:00Z">
                  <w:rPr>
                    <w:rFonts w:eastAsia="等线" w:cstheme="minorHAnsi"/>
                    <w:kern w:val="0"/>
                    <w:sz w:val="24"/>
                    <w:szCs w:val="24"/>
                  </w:rPr>
                </w:rPrChange>
              </w:rPr>
            </w:pPr>
            <w:r w:rsidRPr="00F94FEA">
              <w:rPr>
                <w:rStyle w:val="af6"/>
                <w:rFonts w:eastAsiaTheme="minorEastAsia"/>
                <w:rPrChange w:id="9654" w:author="raye" w:date="2018-08-10T15:18:00Z">
                  <w:rPr>
                    <w:rFonts w:ascii="等线" w:eastAsia="等线" w:hAnsi="等线"/>
                    <w:bCs/>
                    <w:sz w:val="22"/>
                  </w:rPr>
                </w:rPrChange>
              </w:rPr>
              <w:t>Transshipment Place</w:t>
            </w:r>
          </w:p>
        </w:tc>
        <w:tc>
          <w:tcPr>
            <w:tcW w:w="1830" w:type="dxa"/>
            <w:tcBorders>
              <w:top w:val="single" w:sz="4" w:space="0" w:color="auto"/>
              <w:left w:val="single" w:sz="4" w:space="0" w:color="auto"/>
              <w:bottom w:val="single" w:sz="4" w:space="0" w:color="auto"/>
              <w:right w:val="single" w:sz="4" w:space="0" w:color="auto"/>
            </w:tcBorders>
          </w:tcPr>
          <w:p w14:paraId="669F2D72" w14:textId="77777777" w:rsidR="00F334CA" w:rsidRPr="00F94FEA" w:rsidRDefault="00F334CA">
            <w:pPr>
              <w:rPr>
                <w:rStyle w:val="af6"/>
                <w:rFonts w:eastAsiaTheme="minorEastAsia"/>
                <w:rPrChange w:id="9655" w:author="raye" w:date="2018-08-10T15:18:00Z">
                  <w:rPr>
                    <w:rFonts w:eastAsia="等线" w:cstheme="minorHAnsi"/>
                    <w:kern w:val="0"/>
                    <w:sz w:val="24"/>
                    <w:szCs w:val="24"/>
                  </w:rPr>
                </w:rPrChange>
              </w:rPr>
            </w:pPr>
            <w:r w:rsidRPr="00F94FEA">
              <w:rPr>
                <w:rStyle w:val="af6"/>
                <w:rFonts w:eastAsiaTheme="minorEastAsia"/>
                <w:rPrChange w:id="9656"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039F4DF4" w14:textId="77777777" w:rsidR="00F334CA" w:rsidRPr="00F94FEA" w:rsidRDefault="00F334CA">
            <w:pPr>
              <w:rPr>
                <w:rStyle w:val="af6"/>
                <w:rFonts w:eastAsiaTheme="minorEastAsia"/>
                <w:rPrChange w:id="9657" w:author="raye" w:date="2018-08-10T15:18:00Z">
                  <w:rPr>
                    <w:rFonts w:eastAsia="等线" w:cstheme="minorHAnsi"/>
                    <w:kern w:val="0"/>
                    <w:sz w:val="24"/>
                    <w:szCs w:val="24"/>
                  </w:rPr>
                </w:rPrChange>
              </w:rPr>
            </w:pPr>
            <w:r w:rsidRPr="00F94FEA">
              <w:rPr>
                <w:rStyle w:val="af6"/>
                <w:rFonts w:eastAsiaTheme="minorEastAsia"/>
                <w:rPrChange w:id="9658" w:author="raye" w:date="2018-08-10T15:18:00Z">
                  <w:rPr>
                    <w:rFonts w:cstheme="minorHAnsi"/>
                    <w:i/>
                    <w:sz w:val="24"/>
                    <w:szCs w:val="24"/>
                  </w:rPr>
                </w:rPrChange>
              </w:rPr>
              <w:t>Max255Text</w:t>
            </w:r>
          </w:p>
        </w:tc>
        <w:tc>
          <w:tcPr>
            <w:tcW w:w="1324" w:type="dxa"/>
            <w:vMerge w:val="restart"/>
            <w:tcBorders>
              <w:top w:val="single" w:sz="4" w:space="0" w:color="auto"/>
              <w:left w:val="single" w:sz="4" w:space="0" w:color="auto"/>
              <w:right w:val="single" w:sz="4" w:space="0" w:color="auto"/>
            </w:tcBorders>
          </w:tcPr>
          <w:p w14:paraId="117E2D76" w14:textId="77777777" w:rsidR="00F334CA" w:rsidRPr="00F94FEA" w:rsidRDefault="00F334CA">
            <w:pPr>
              <w:rPr>
                <w:rStyle w:val="af6"/>
                <w:rFonts w:eastAsiaTheme="minorEastAsia"/>
                <w:rPrChange w:id="9659" w:author="raye" w:date="2018-08-10T15:18:00Z">
                  <w:rPr>
                    <w:rFonts w:eastAsia="等线" w:cstheme="minorHAnsi"/>
                    <w:kern w:val="0"/>
                    <w:sz w:val="24"/>
                    <w:szCs w:val="24"/>
                  </w:rPr>
                </w:rPrChange>
              </w:rPr>
            </w:pPr>
            <w:r w:rsidRPr="00F94FEA">
              <w:rPr>
                <w:rStyle w:val="af6"/>
                <w:rFonts w:eastAsiaTheme="minorEastAsia"/>
                <w:rPrChange w:id="9660" w:author="raye" w:date="2018-08-10T15:18:00Z">
                  <w:rPr>
                    <w:rFonts w:eastAsia="等线" w:cstheme="minorHAnsi"/>
                    <w:kern w:val="0"/>
                    <w:sz w:val="24"/>
                    <w:szCs w:val="24"/>
                  </w:rPr>
                </w:rPrChange>
              </w:rPr>
              <w:t>Y</w:t>
            </w:r>
          </w:p>
          <w:p w14:paraId="30A2B49A" w14:textId="77777777" w:rsidR="00F334CA" w:rsidRPr="00F94FEA" w:rsidRDefault="00F334CA">
            <w:pPr>
              <w:rPr>
                <w:rStyle w:val="af6"/>
                <w:rFonts w:eastAsiaTheme="minorEastAsia"/>
                <w:rPrChange w:id="9661" w:author="raye" w:date="2018-08-10T15:18:00Z">
                  <w:rPr>
                    <w:rFonts w:eastAsia="等线" w:cstheme="minorHAnsi"/>
                    <w:kern w:val="0"/>
                    <w:sz w:val="24"/>
                    <w:szCs w:val="24"/>
                  </w:rPr>
                </w:rPrChange>
              </w:rPr>
            </w:pPr>
          </w:p>
        </w:tc>
        <w:tc>
          <w:tcPr>
            <w:tcW w:w="2336" w:type="dxa"/>
            <w:tcBorders>
              <w:top w:val="single" w:sz="4" w:space="0" w:color="auto"/>
              <w:left w:val="single" w:sz="4" w:space="0" w:color="auto"/>
              <w:bottom w:val="single" w:sz="4" w:space="0" w:color="auto"/>
              <w:right w:val="single" w:sz="4" w:space="0" w:color="auto"/>
            </w:tcBorders>
            <w:noWrap/>
          </w:tcPr>
          <w:p w14:paraId="6CF73C47" w14:textId="77777777" w:rsidR="00F334CA" w:rsidRPr="00F94FEA" w:rsidRDefault="00F334CA">
            <w:pPr>
              <w:rPr>
                <w:rStyle w:val="af6"/>
                <w:rFonts w:eastAsiaTheme="minorEastAsia"/>
                <w:rPrChange w:id="9662" w:author="raye" w:date="2018-08-10T15:18:00Z">
                  <w:rPr>
                    <w:rFonts w:ascii="等线" w:eastAsia="等线" w:hAnsi="等线" w:cstheme="minorHAnsi"/>
                    <w:kern w:val="0"/>
                    <w:szCs w:val="21"/>
                  </w:rPr>
                </w:rPrChange>
              </w:rPr>
            </w:pPr>
          </w:p>
        </w:tc>
      </w:tr>
      <w:tr w:rsidR="00F334CA" w:rsidRPr="00F94FEA" w14:paraId="53CA4FDE"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4C6B7225" w14:textId="77777777" w:rsidR="00F334CA" w:rsidRPr="00F94FEA" w:rsidRDefault="00F334CA">
            <w:pPr>
              <w:rPr>
                <w:rStyle w:val="af6"/>
                <w:rFonts w:eastAsiaTheme="minorEastAsia"/>
                <w:rPrChange w:id="9663" w:author="raye" w:date="2018-08-10T15:18:00Z">
                  <w:rPr>
                    <w:rFonts w:eastAsia="等线" w:cstheme="minorHAnsi"/>
                    <w:kern w:val="0"/>
                    <w:sz w:val="24"/>
                    <w:szCs w:val="24"/>
                  </w:rPr>
                </w:rPrChange>
              </w:rPr>
            </w:pPr>
            <w:r w:rsidRPr="00F94FEA">
              <w:rPr>
                <w:rStyle w:val="af6"/>
                <w:rFonts w:eastAsiaTheme="minorEastAsia"/>
                <w:rPrChange w:id="9664" w:author="raye" w:date="2018-08-10T15:18:00Z">
                  <w:rPr>
                    <w:rFonts w:ascii="等线" w:eastAsia="等线" w:hAnsi="等线"/>
                    <w:bCs/>
                    <w:sz w:val="22"/>
                  </w:rPr>
                </w:rPrChange>
              </w:rPr>
              <w:t>Transshipment Date</w:t>
            </w:r>
          </w:p>
        </w:tc>
        <w:tc>
          <w:tcPr>
            <w:tcW w:w="1830" w:type="dxa"/>
            <w:tcBorders>
              <w:top w:val="single" w:sz="4" w:space="0" w:color="auto"/>
              <w:left w:val="single" w:sz="4" w:space="0" w:color="auto"/>
              <w:bottom w:val="single" w:sz="4" w:space="0" w:color="auto"/>
              <w:right w:val="single" w:sz="4" w:space="0" w:color="auto"/>
            </w:tcBorders>
          </w:tcPr>
          <w:p w14:paraId="5106D234" w14:textId="77777777" w:rsidR="00F334CA" w:rsidRPr="00F94FEA" w:rsidRDefault="00F334CA">
            <w:pPr>
              <w:rPr>
                <w:rStyle w:val="af6"/>
                <w:rFonts w:eastAsiaTheme="minorEastAsia"/>
                <w:rPrChange w:id="9665" w:author="raye" w:date="2018-08-10T15:18:00Z">
                  <w:rPr>
                    <w:rFonts w:eastAsia="等线" w:cstheme="minorHAnsi"/>
                    <w:kern w:val="0"/>
                    <w:sz w:val="24"/>
                    <w:szCs w:val="24"/>
                  </w:rPr>
                </w:rPrChange>
              </w:rPr>
            </w:pPr>
            <w:r w:rsidRPr="00F94FEA">
              <w:rPr>
                <w:rStyle w:val="af6"/>
                <w:rFonts w:eastAsiaTheme="minorEastAsia"/>
                <w:rPrChange w:id="9666"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0DBAE9CA" w14:textId="77777777" w:rsidR="00F334CA" w:rsidRPr="00F94FEA" w:rsidRDefault="00F334CA">
            <w:pPr>
              <w:rPr>
                <w:rStyle w:val="af6"/>
                <w:rFonts w:eastAsiaTheme="minorEastAsia"/>
                <w:rPrChange w:id="9667" w:author="raye" w:date="2018-08-10T15:18:00Z">
                  <w:rPr>
                    <w:rFonts w:eastAsia="等线" w:cstheme="minorHAnsi"/>
                    <w:kern w:val="0"/>
                    <w:sz w:val="24"/>
                    <w:szCs w:val="24"/>
                  </w:rPr>
                </w:rPrChange>
              </w:rPr>
            </w:pPr>
            <w:r w:rsidRPr="00F94FEA">
              <w:rPr>
                <w:rStyle w:val="af6"/>
                <w:rFonts w:eastAsiaTheme="minorEastAsia"/>
                <w:rPrChange w:id="9668" w:author="raye" w:date="2018-08-10T15:18:00Z">
                  <w:rPr>
                    <w:rFonts w:eastAsia="等线" w:cstheme="minorHAnsi"/>
                    <w:kern w:val="0"/>
                    <w:sz w:val="24"/>
                    <w:szCs w:val="24"/>
                  </w:rPr>
                </w:rPrChange>
              </w:rPr>
              <w:t>Datetime</w:t>
            </w:r>
          </w:p>
        </w:tc>
        <w:tc>
          <w:tcPr>
            <w:tcW w:w="1324" w:type="dxa"/>
            <w:vMerge/>
            <w:tcBorders>
              <w:left w:val="single" w:sz="4" w:space="0" w:color="auto"/>
              <w:bottom w:val="single" w:sz="4" w:space="0" w:color="auto"/>
              <w:right w:val="single" w:sz="4" w:space="0" w:color="auto"/>
            </w:tcBorders>
          </w:tcPr>
          <w:p w14:paraId="56A79624" w14:textId="77777777" w:rsidR="00F334CA" w:rsidRPr="00F94FEA" w:rsidRDefault="00F334CA">
            <w:pPr>
              <w:rPr>
                <w:rStyle w:val="af6"/>
                <w:rFonts w:eastAsiaTheme="minorEastAsia"/>
                <w:rPrChange w:id="9669" w:author="raye" w:date="2018-08-10T15:18:00Z">
                  <w:rPr>
                    <w:rFonts w:eastAsia="等线" w:cstheme="minorHAnsi"/>
                    <w:kern w:val="0"/>
                    <w:sz w:val="24"/>
                    <w:szCs w:val="24"/>
                  </w:rPr>
                </w:rPrChange>
              </w:rPr>
            </w:pPr>
          </w:p>
        </w:tc>
        <w:tc>
          <w:tcPr>
            <w:tcW w:w="2336" w:type="dxa"/>
            <w:tcBorders>
              <w:top w:val="single" w:sz="4" w:space="0" w:color="auto"/>
              <w:left w:val="single" w:sz="4" w:space="0" w:color="auto"/>
              <w:bottom w:val="single" w:sz="4" w:space="0" w:color="auto"/>
              <w:right w:val="single" w:sz="4" w:space="0" w:color="auto"/>
            </w:tcBorders>
            <w:noWrap/>
          </w:tcPr>
          <w:p w14:paraId="7637BFE9" w14:textId="39D881AD" w:rsidR="00F334CA" w:rsidRPr="00F94FEA" w:rsidRDefault="00F334CA">
            <w:pPr>
              <w:rPr>
                <w:rStyle w:val="af6"/>
                <w:rFonts w:eastAsiaTheme="minorEastAsia"/>
                <w:rPrChange w:id="9670" w:author="raye" w:date="2018-08-10T15:18:00Z">
                  <w:rPr>
                    <w:rFonts w:ascii="等线" w:eastAsia="等线" w:hAnsi="等线" w:cstheme="minorHAnsi"/>
                    <w:i/>
                    <w:szCs w:val="21"/>
                  </w:rPr>
                </w:rPrChange>
              </w:rPr>
            </w:pPr>
            <w:r w:rsidRPr="00F94FEA">
              <w:rPr>
                <w:rStyle w:val="af6"/>
                <w:rFonts w:eastAsiaTheme="minorEastAsia"/>
                <w:rPrChange w:id="9671" w:author="raye" w:date="2018-08-10T15:18:00Z">
                  <w:rPr>
                    <w:rFonts w:ascii="等线" w:eastAsia="等线" w:hAnsi="等线" w:cstheme="minorHAnsi"/>
                    <w:i/>
                    <w:szCs w:val="21"/>
                  </w:rPr>
                </w:rPrChange>
              </w:rPr>
              <w:t>Display in the format of yyyy-mm-dd;</w:t>
            </w:r>
          </w:p>
        </w:tc>
      </w:tr>
      <w:tr w:rsidR="00F334CA" w:rsidRPr="00F94FEA" w14:paraId="11D52650"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1366EC2A" w14:textId="77777777" w:rsidR="00F334CA" w:rsidRPr="00F94FEA" w:rsidRDefault="00F334CA">
            <w:pPr>
              <w:rPr>
                <w:rStyle w:val="af6"/>
                <w:rFonts w:eastAsiaTheme="minorEastAsia"/>
                <w:rPrChange w:id="9672" w:author="raye" w:date="2018-08-10T15:18:00Z">
                  <w:rPr>
                    <w:rFonts w:eastAsia="等线" w:cstheme="minorHAnsi"/>
                    <w:kern w:val="0"/>
                    <w:sz w:val="24"/>
                    <w:szCs w:val="24"/>
                  </w:rPr>
                </w:rPrChange>
              </w:rPr>
            </w:pPr>
            <w:r w:rsidRPr="00F94FEA">
              <w:rPr>
                <w:rStyle w:val="af6"/>
                <w:rFonts w:eastAsiaTheme="minorEastAsia"/>
                <w:rPrChange w:id="9673" w:author="raye" w:date="2018-08-10T15:18:00Z">
                  <w:rPr>
                    <w:rFonts w:ascii="等线" w:eastAsia="等线" w:hAnsi="等线"/>
                    <w:bCs/>
                    <w:sz w:val="22"/>
                  </w:rPr>
                </w:rPrChange>
              </w:rPr>
              <w:t>Forwarding Agent</w:t>
            </w:r>
          </w:p>
        </w:tc>
        <w:tc>
          <w:tcPr>
            <w:tcW w:w="1830" w:type="dxa"/>
            <w:tcBorders>
              <w:top w:val="single" w:sz="4" w:space="0" w:color="auto"/>
              <w:left w:val="single" w:sz="4" w:space="0" w:color="auto"/>
              <w:bottom w:val="single" w:sz="4" w:space="0" w:color="auto"/>
              <w:right w:val="single" w:sz="4" w:space="0" w:color="auto"/>
            </w:tcBorders>
          </w:tcPr>
          <w:p w14:paraId="6E7ECC0A" w14:textId="77777777" w:rsidR="00F334CA" w:rsidRPr="00F94FEA" w:rsidRDefault="00F334CA">
            <w:pPr>
              <w:rPr>
                <w:rStyle w:val="af6"/>
                <w:rFonts w:eastAsiaTheme="minorEastAsia"/>
                <w:rPrChange w:id="9674" w:author="raye" w:date="2018-08-10T15:18:00Z">
                  <w:rPr>
                    <w:rFonts w:eastAsia="等线" w:cstheme="minorHAnsi"/>
                    <w:kern w:val="0"/>
                    <w:sz w:val="24"/>
                    <w:szCs w:val="24"/>
                  </w:rPr>
                </w:rPrChange>
              </w:rPr>
            </w:pPr>
            <w:r w:rsidRPr="00F94FEA">
              <w:rPr>
                <w:rStyle w:val="af6"/>
                <w:rFonts w:eastAsiaTheme="minorEastAsia"/>
                <w:rPrChange w:id="9675" w:author="raye" w:date="2018-08-10T15:18:00Z">
                  <w:rPr>
                    <w:rFonts w:cstheme="minorHAnsi"/>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11669219" w14:textId="77777777" w:rsidR="00F334CA" w:rsidRPr="00F94FEA" w:rsidRDefault="00F334CA">
            <w:pPr>
              <w:rPr>
                <w:rStyle w:val="af6"/>
                <w:rFonts w:eastAsiaTheme="minorEastAsia"/>
                <w:rPrChange w:id="9676" w:author="raye" w:date="2018-08-10T15:18:00Z">
                  <w:rPr>
                    <w:rFonts w:eastAsia="等线" w:cstheme="minorHAnsi"/>
                    <w:kern w:val="0"/>
                    <w:sz w:val="24"/>
                    <w:szCs w:val="24"/>
                  </w:rPr>
                </w:rPrChange>
              </w:rPr>
            </w:pPr>
            <w:r w:rsidRPr="00F94FEA">
              <w:rPr>
                <w:rStyle w:val="af6"/>
                <w:rFonts w:eastAsiaTheme="minorEastAsia"/>
                <w:rPrChange w:id="9677" w:author="raye" w:date="2018-08-10T15:18:00Z">
                  <w:rPr>
                    <w:rFonts w:cstheme="minorHAnsi"/>
                    <w:i/>
                    <w:sz w:val="24"/>
                    <w:szCs w:val="24"/>
                  </w:rPr>
                </w:rPrChange>
              </w:rPr>
              <w:t>100-digit characters</w:t>
            </w:r>
          </w:p>
        </w:tc>
        <w:tc>
          <w:tcPr>
            <w:tcW w:w="1324" w:type="dxa"/>
            <w:tcBorders>
              <w:top w:val="single" w:sz="4" w:space="0" w:color="auto"/>
              <w:left w:val="single" w:sz="4" w:space="0" w:color="auto"/>
              <w:right w:val="single" w:sz="4" w:space="0" w:color="auto"/>
            </w:tcBorders>
          </w:tcPr>
          <w:p w14:paraId="26FF834E" w14:textId="77777777" w:rsidR="00F334CA" w:rsidRPr="00F94FEA" w:rsidRDefault="00F334CA">
            <w:pPr>
              <w:rPr>
                <w:rStyle w:val="af6"/>
                <w:rFonts w:eastAsiaTheme="minorEastAsia"/>
                <w:rPrChange w:id="9678" w:author="raye" w:date="2018-08-10T15:18:00Z">
                  <w:rPr>
                    <w:rFonts w:eastAsia="等线" w:cstheme="minorHAnsi"/>
                    <w:kern w:val="0"/>
                    <w:sz w:val="24"/>
                    <w:szCs w:val="24"/>
                  </w:rPr>
                </w:rPrChange>
              </w:rPr>
            </w:pPr>
            <w:r w:rsidRPr="00F94FEA">
              <w:rPr>
                <w:rStyle w:val="af6"/>
                <w:rFonts w:eastAsiaTheme="minorEastAsia"/>
                <w:rPrChange w:id="9679" w:author="raye" w:date="2018-08-10T15:18:00Z">
                  <w:rPr>
                    <w:rFonts w:eastAsia="等线" w:cstheme="minorHAnsi"/>
                    <w:kern w:val="0"/>
                    <w:sz w:val="24"/>
                    <w:szCs w:val="24"/>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335CFFFC" w14:textId="77777777" w:rsidR="00F334CA" w:rsidRPr="00F94FEA" w:rsidRDefault="00F334CA">
            <w:pPr>
              <w:rPr>
                <w:rStyle w:val="af6"/>
                <w:rFonts w:eastAsiaTheme="minorEastAsia"/>
                <w:rPrChange w:id="9680" w:author="raye" w:date="2018-08-10T15:18:00Z">
                  <w:rPr>
                    <w:rFonts w:ascii="等线" w:eastAsia="等线" w:hAnsi="等线" w:cstheme="minorHAnsi"/>
                    <w:kern w:val="0"/>
                    <w:szCs w:val="21"/>
                  </w:rPr>
                </w:rPrChange>
              </w:rPr>
            </w:pPr>
          </w:p>
        </w:tc>
      </w:tr>
      <w:tr w:rsidR="00F334CA" w:rsidRPr="00F94FEA" w14:paraId="35308C50"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392B94A5" w14:textId="77777777" w:rsidR="00F334CA" w:rsidRPr="00F94FEA" w:rsidRDefault="00F334CA">
            <w:pPr>
              <w:rPr>
                <w:rStyle w:val="af6"/>
                <w:rFonts w:eastAsiaTheme="minorEastAsia"/>
                <w:rPrChange w:id="9681" w:author="raye" w:date="2018-08-10T15:18:00Z">
                  <w:rPr>
                    <w:rFonts w:eastAsia="等线" w:cstheme="minorHAnsi"/>
                    <w:kern w:val="0"/>
                    <w:sz w:val="24"/>
                    <w:szCs w:val="24"/>
                  </w:rPr>
                </w:rPrChange>
              </w:rPr>
            </w:pPr>
            <w:r w:rsidRPr="00F94FEA">
              <w:rPr>
                <w:rStyle w:val="af6"/>
                <w:rFonts w:eastAsiaTheme="minorEastAsia"/>
                <w:rPrChange w:id="9682" w:author="raye" w:date="2018-08-10T15:18:00Z">
                  <w:rPr>
                    <w:rFonts w:ascii="等线" w:eastAsia="等线" w:hAnsi="等线"/>
                    <w:bCs/>
                    <w:sz w:val="22"/>
                  </w:rPr>
                </w:rPrChange>
              </w:rPr>
              <w:t>Destination Agent</w:t>
            </w:r>
          </w:p>
        </w:tc>
        <w:tc>
          <w:tcPr>
            <w:tcW w:w="1830" w:type="dxa"/>
            <w:tcBorders>
              <w:top w:val="single" w:sz="4" w:space="0" w:color="auto"/>
              <w:left w:val="single" w:sz="4" w:space="0" w:color="auto"/>
              <w:bottom w:val="single" w:sz="4" w:space="0" w:color="auto"/>
              <w:right w:val="single" w:sz="4" w:space="0" w:color="auto"/>
            </w:tcBorders>
          </w:tcPr>
          <w:p w14:paraId="57F23FA7" w14:textId="77777777" w:rsidR="00F334CA" w:rsidRPr="00F94FEA" w:rsidRDefault="00F334CA">
            <w:pPr>
              <w:rPr>
                <w:rStyle w:val="af6"/>
                <w:rFonts w:eastAsiaTheme="minorEastAsia"/>
                <w:rPrChange w:id="9683" w:author="raye" w:date="2018-08-10T15:18:00Z">
                  <w:rPr>
                    <w:rFonts w:eastAsia="等线" w:cstheme="minorHAnsi"/>
                    <w:kern w:val="0"/>
                    <w:sz w:val="24"/>
                    <w:szCs w:val="24"/>
                  </w:rPr>
                </w:rPrChange>
              </w:rPr>
            </w:pPr>
            <w:r w:rsidRPr="00F94FEA">
              <w:rPr>
                <w:rStyle w:val="af6"/>
                <w:rFonts w:eastAsiaTheme="minorEastAsia"/>
                <w:rPrChange w:id="9684" w:author="raye" w:date="2018-08-10T15:18:00Z">
                  <w:rPr>
                    <w:rFonts w:cstheme="minorHAnsi"/>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0380CEFA" w14:textId="77777777" w:rsidR="00F334CA" w:rsidRPr="00F94FEA" w:rsidRDefault="00F334CA">
            <w:pPr>
              <w:rPr>
                <w:rStyle w:val="af6"/>
                <w:rFonts w:eastAsiaTheme="minorEastAsia"/>
                <w:rPrChange w:id="9685" w:author="raye" w:date="2018-08-10T15:18:00Z">
                  <w:rPr>
                    <w:rFonts w:eastAsia="等线" w:cstheme="minorHAnsi"/>
                    <w:kern w:val="0"/>
                    <w:sz w:val="24"/>
                    <w:szCs w:val="24"/>
                  </w:rPr>
                </w:rPrChange>
              </w:rPr>
            </w:pPr>
            <w:r w:rsidRPr="00F94FEA">
              <w:rPr>
                <w:rStyle w:val="af6"/>
                <w:rFonts w:eastAsiaTheme="minorEastAsia"/>
                <w:rPrChange w:id="9686" w:author="raye" w:date="2018-08-10T15:18:00Z">
                  <w:rPr>
                    <w:rFonts w:cstheme="minorHAnsi"/>
                    <w:i/>
                    <w:sz w:val="24"/>
                    <w:szCs w:val="24"/>
                  </w:rPr>
                </w:rPrChange>
              </w:rPr>
              <w:t>100-digit characters</w:t>
            </w:r>
          </w:p>
        </w:tc>
        <w:tc>
          <w:tcPr>
            <w:tcW w:w="1324" w:type="dxa"/>
            <w:tcBorders>
              <w:left w:val="single" w:sz="4" w:space="0" w:color="auto"/>
              <w:bottom w:val="single" w:sz="4" w:space="0" w:color="auto"/>
              <w:right w:val="single" w:sz="4" w:space="0" w:color="auto"/>
            </w:tcBorders>
          </w:tcPr>
          <w:p w14:paraId="7F90F01C" w14:textId="77777777" w:rsidR="00F334CA" w:rsidRPr="00F94FEA" w:rsidRDefault="00F334CA">
            <w:pPr>
              <w:rPr>
                <w:rStyle w:val="af6"/>
                <w:rFonts w:eastAsiaTheme="minorEastAsia"/>
                <w:rPrChange w:id="9687" w:author="raye" w:date="2018-08-10T15:18:00Z">
                  <w:rPr>
                    <w:rFonts w:eastAsia="等线" w:cstheme="minorHAnsi"/>
                    <w:kern w:val="0"/>
                    <w:sz w:val="24"/>
                    <w:szCs w:val="24"/>
                  </w:rPr>
                </w:rPrChange>
              </w:rPr>
            </w:pPr>
            <w:r w:rsidRPr="00F94FEA">
              <w:rPr>
                <w:rStyle w:val="af6"/>
                <w:rFonts w:eastAsiaTheme="minorEastAsia"/>
                <w:rPrChange w:id="9688" w:author="raye" w:date="2018-08-10T15:18:00Z">
                  <w:rPr>
                    <w:rFonts w:eastAsia="等线" w:cstheme="minorHAnsi"/>
                    <w:kern w:val="0"/>
                    <w:sz w:val="24"/>
                    <w:szCs w:val="24"/>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76585136" w14:textId="77777777" w:rsidR="00F334CA" w:rsidRPr="00F94FEA" w:rsidRDefault="00F334CA">
            <w:pPr>
              <w:rPr>
                <w:rStyle w:val="af6"/>
                <w:rFonts w:eastAsiaTheme="minorEastAsia"/>
                <w:rPrChange w:id="9689" w:author="raye" w:date="2018-08-10T15:18:00Z">
                  <w:rPr>
                    <w:rFonts w:ascii="等线" w:eastAsia="等线" w:hAnsi="等线" w:cstheme="minorHAnsi"/>
                    <w:kern w:val="0"/>
                    <w:szCs w:val="21"/>
                  </w:rPr>
                </w:rPrChange>
              </w:rPr>
            </w:pPr>
          </w:p>
        </w:tc>
      </w:tr>
      <w:tr w:rsidR="00F334CA" w:rsidRPr="00F94FEA" w14:paraId="7F15F31A"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283B11B" w14:textId="77777777" w:rsidR="00F334CA" w:rsidRPr="00F94FEA" w:rsidRDefault="00F334CA">
            <w:pPr>
              <w:rPr>
                <w:rStyle w:val="af6"/>
                <w:rFonts w:eastAsiaTheme="minorEastAsia"/>
                <w:rPrChange w:id="9690" w:author="raye" w:date="2018-08-10T15:18:00Z">
                  <w:rPr>
                    <w:rFonts w:eastAsia="等线" w:cstheme="minorHAnsi"/>
                    <w:kern w:val="0"/>
                    <w:sz w:val="24"/>
                    <w:szCs w:val="24"/>
                  </w:rPr>
                </w:rPrChange>
              </w:rPr>
            </w:pPr>
            <w:r w:rsidRPr="00F94FEA">
              <w:rPr>
                <w:rStyle w:val="af6"/>
                <w:rFonts w:eastAsiaTheme="minorEastAsia"/>
                <w:rPrChange w:id="9691" w:author="raye" w:date="2018-08-10T15:18:00Z">
                  <w:rPr>
                    <w:rFonts w:ascii="等线" w:eastAsia="等线" w:hAnsi="等线"/>
                    <w:sz w:val="22"/>
                  </w:rPr>
                </w:rPrChange>
              </w:rPr>
              <w:t>Truck Company Name</w:t>
            </w:r>
          </w:p>
        </w:tc>
        <w:tc>
          <w:tcPr>
            <w:tcW w:w="1830" w:type="dxa"/>
            <w:tcBorders>
              <w:top w:val="single" w:sz="4" w:space="0" w:color="auto"/>
              <w:left w:val="single" w:sz="4" w:space="0" w:color="auto"/>
              <w:bottom w:val="single" w:sz="4" w:space="0" w:color="auto"/>
              <w:right w:val="single" w:sz="4" w:space="0" w:color="auto"/>
            </w:tcBorders>
          </w:tcPr>
          <w:p w14:paraId="312E1CB2" w14:textId="77777777" w:rsidR="00F334CA" w:rsidRPr="00F94FEA" w:rsidRDefault="00F334CA">
            <w:pPr>
              <w:rPr>
                <w:rStyle w:val="af6"/>
                <w:rFonts w:eastAsiaTheme="minorEastAsia"/>
                <w:rPrChange w:id="9692" w:author="raye" w:date="2018-08-10T15:18:00Z">
                  <w:rPr>
                    <w:rFonts w:eastAsia="等线" w:cstheme="minorHAnsi"/>
                    <w:kern w:val="0"/>
                    <w:sz w:val="24"/>
                    <w:szCs w:val="24"/>
                  </w:rPr>
                </w:rPrChange>
              </w:rPr>
            </w:pPr>
            <w:r w:rsidRPr="00F94FEA">
              <w:rPr>
                <w:rStyle w:val="af6"/>
                <w:rFonts w:eastAsiaTheme="minorEastAsia"/>
                <w:rPrChange w:id="9693" w:author="raye" w:date="2018-08-10T15:18:00Z">
                  <w:rPr>
                    <w:rFonts w:cstheme="minorHAnsi"/>
                    <w:i/>
                    <w:sz w:val="24"/>
                    <w:szCs w:val="24"/>
                  </w:rPr>
                </w:rPrChange>
              </w:rPr>
              <w:t>Required</w:t>
            </w:r>
          </w:p>
        </w:tc>
        <w:tc>
          <w:tcPr>
            <w:tcW w:w="1830" w:type="dxa"/>
            <w:tcBorders>
              <w:top w:val="single" w:sz="4" w:space="0" w:color="auto"/>
              <w:left w:val="single" w:sz="4" w:space="0" w:color="auto"/>
              <w:bottom w:val="single" w:sz="4" w:space="0" w:color="auto"/>
              <w:right w:val="single" w:sz="4" w:space="0" w:color="auto"/>
            </w:tcBorders>
          </w:tcPr>
          <w:p w14:paraId="510FA1DE" w14:textId="77777777" w:rsidR="00F334CA" w:rsidRPr="00F94FEA" w:rsidRDefault="00F334CA">
            <w:pPr>
              <w:rPr>
                <w:rStyle w:val="af6"/>
                <w:rFonts w:eastAsiaTheme="minorEastAsia"/>
                <w:rPrChange w:id="9694" w:author="raye" w:date="2018-08-10T15:18:00Z">
                  <w:rPr>
                    <w:rFonts w:eastAsia="等线" w:cstheme="minorHAnsi"/>
                    <w:kern w:val="0"/>
                    <w:sz w:val="24"/>
                    <w:szCs w:val="24"/>
                  </w:rPr>
                </w:rPrChange>
              </w:rPr>
            </w:pPr>
            <w:r w:rsidRPr="00F94FEA">
              <w:rPr>
                <w:rStyle w:val="af6"/>
                <w:rFonts w:eastAsiaTheme="minorEastAsia"/>
                <w:rPrChange w:id="9695" w:author="raye" w:date="2018-08-10T15:18:00Z">
                  <w:rPr>
                    <w:rFonts w:cstheme="minorHAnsi"/>
                    <w:i/>
                    <w:sz w:val="24"/>
                    <w:szCs w:val="24"/>
                  </w:rPr>
                </w:rPrChange>
              </w:rPr>
              <w:t>100-digit characters</w:t>
            </w:r>
          </w:p>
        </w:tc>
        <w:tc>
          <w:tcPr>
            <w:tcW w:w="1324" w:type="dxa"/>
            <w:tcBorders>
              <w:top w:val="single" w:sz="4" w:space="0" w:color="auto"/>
              <w:left w:val="single" w:sz="4" w:space="0" w:color="auto"/>
              <w:bottom w:val="single" w:sz="4" w:space="0" w:color="auto"/>
              <w:right w:val="single" w:sz="4" w:space="0" w:color="auto"/>
            </w:tcBorders>
          </w:tcPr>
          <w:p w14:paraId="5FC1AD3E" w14:textId="77777777" w:rsidR="00F334CA" w:rsidRPr="00F94FEA" w:rsidRDefault="00F334CA">
            <w:pPr>
              <w:rPr>
                <w:rStyle w:val="af6"/>
                <w:rFonts w:eastAsiaTheme="minorEastAsia"/>
                <w:rPrChange w:id="9696" w:author="raye" w:date="2018-08-10T15:18:00Z">
                  <w:rPr>
                    <w:rFonts w:eastAsia="等线" w:cstheme="minorHAnsi"/>
                    <w:kern w:val="0"/>
                    <w:sz w:val="24"/>
                    <w:szCs w:val="24"/>
                  </w:rPr>
                </w:rPrChange>
              </w:rPr>
            </w:pPr>
            <w:r w:rsidRPr="00F94FEA">
              <w:rPr>
                <w:rStyle w:val="af6"/>
                <w:rFonts w:eastAsiaTheme="minorEastAsia"/>
                <w:rPrChange w:id="9697" w:author="raye" w:date="2018-08-10T15:18:00Z">
                  <w:rPr>
                    <w:rFonts w:eastAsia="等线" w:cstheme="minorHAnsi"/>
                    <w:kern w:val="0"/>
                    <w:sz w:val="24"/>
                    <w:szCs w:val="24"/>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24201D6F" w14:textId="77777777" w:rsidR="00F334CA" w:rsidRPr="00F94FEA" w:rsidRDefault="00F334CA">
            <w:pPr>
              <w:rPr>
                <w:rStyle w:val="af6"/>
                <w:rFonts w:eastAsiaTheme="minorEastAsia"/>
                <w:rPrChange w:id="9698" w:author="raye" w:date="2018-08-10T15:18:00Z">
                  <w:rPr>
                    <w:rFonts w:ascii="等线" w:eastAsia="等线" w:hAnsi="等线" w:cstheme="minorHAnsi"/>
                    <w:kern w:val="0"/>
                    <w:szCs w:val="21"/>
                  </w:rPr>
                </w:rPrChange>
              </w:rPr>
            </w:pPr>
          </w:p>
        </w:tc>
      </w:tr>
      <w:tr w:rsidR="00F334CA" w:rsidRPr="00F94FEA" w14:paraId="48159B7E"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081C2D1A" w14:textId="77777777" w:rsidR="00F334CA" w:rsidRPr="00F94FEA" w:rsidRDefault="00F334CA">
            <w:pPr>
              <w:rPr>
                <w:rStyle w:val="af6"/>
                <w:rFonts w:eastAsiaTheme="minorEastAsia"/>
                <w:rPrChange w:id="9699" w:author="raye" w:date="2018-08-10T15:18:00Z">
                  <w:rPr>
                    <w:rFonts w:eastAsia="等线" w:cstheme="minorHAnsi"/>
                    <w:kern w:val="0"/>
                    <w:sz w:val="24"/>
                    <w:szCs w:val="24"/>
                  </w:rPr>
                </w:rPrChange>
              </w:rPr>
            </w:pPr>
            <w:r w:rsidRPr="00F94FEA">
              <w:rPr>
                <w:rStyle w:val="af6"/>
                <w:rFonts w:eastAsiaTheme="minorEastAsia"/>
                <w:rPrChange w:id="9700" w:author="raye" w:date="2018-08-10T15:18:00Z">
                  <w:rPr>
                    <w:rFonts w:ascii="等线" w:eastAsia="等线" w:hAnsi="等线"/>
                    <w:sz w:val="22"/>
                  </w:rPr>
                </w:rPrChange>
              </w:rPr>
              <w:t>Truck Third Party</w:t>
            </w:r>
          </w:p>
        </w:tc>
        <w:tc>
          <w:tcPr>
            <w:tcW w:w="1830" w:type="dxa"/>
            <w:tcBorders>
              <w:top w:val="single" w:sz="4" w:space="0" w:color="auto"/>
              <w:left w:val="single" w:sz="4" w:space="0" w:color="auto"/>
              <w:bottom w:val="single" w:sz="4" w:space="0" w:color="auto"/>
              <w:right w:val="single" w:sz="4" w:space="0" w:color="auto"/>
            </w:tcBorders>
          </w:tcPr>
          <w:p w14:paraId="3BFAED47" w14:textId="77777777" w:rsidR="00F334CA" w:rsidRPr="00F94FEA" w:rsidRDefault="00F334CA">
            <w:pPr>
              <w:rPr>
                <w:rStyle w:val="af6"/>
                <w:rFonts w:eastAsiaTheme="minorEastAsia"/>
                <w:rPrChange w:id="9701" w:author="raye" w:date="2018-08-10T15:18:00Z">
                  <w:rPr>
                    <w:rFonts w:eastAsia="等线" w:cstheme="minorHAnsi"/>
                    <w:kern w:val="0"/>
                    <w:sz w:val="24"/>
                    <w:szCs w:val="24"/>
                  </w:rPr>
                </w:rPrChange>
              </w:rPr>
            </w:pPr>
            <w:r w:rsidRPr="00F94FEA">
              <w:rPr>
                <w:rStyle w:val="af6"/>
                <w:rFonts w:eastAsiaTheme="minorEastAsia"/>
                <w:rPrChange w:id="9702" w:author="raye" w:date="2018-08-10T15:18:00Z">
                  <w:rPr>
                    <w:rFonts w:cstheme="minorHAnsi"/>
                    <w:i/>
                    <w:sz w:val="24"/>
                    <w:szCs w:val="24"/>
                  </w:rPr>
                </w:rPrChange>
              </w:rPr>
              <w:t>optional</w:t>
            </w:r>
          </w:p>
        </w:tc>
        <w:tc>
          <w:tcPr>
            <w:tcW w:w="1830" w:type="dxa"/>
            <w:tcBorders>
              <w:top w:val="single" w:sz="4" w:space="0" w:color="auto"/>
              <w:left w:val="single" w:sz="4" w:space="0" w:color="auto"/>
              <w:bottom w:val="single" w:sz="4" w:space="0" w:color="auto"/>
              <w:right w:val="single" w:sz="4" w:space="0" w:color="auto"/>
            </w:tcBorders>
          </w:tcPr>
          <w:p w14:paraId="246D846D" w14:textId="77777777" w:rsidR="00F334CA" w:rsidRPr="00F94FEA" w:rsidRDefault="00F334CA">
            <w:pPr>
              <w:rPr>
                <w:rStyle w:val="af6"/>
                <w:rFonts w:eastAsiaTheme="minorEastAsia"/>
                <w:rPrChange w:id="9703" w:author="raye" w:date="2018-08-10T15:18:00Z">
                  <w:rPr>
                    <w:rFonts w:eastAsia="等线" w:cstheme="minorHAnsi"/>
                    <w:kern w:val="0"/>
                    <w:sz w:val="24"/>
                    <w:szCs w:val="24"/>
                  </w:rPr>
                </w:rPrChange>
              </w:rPr>
            </w:pPr>
            <w:r w:rsidRPr="00F94FEA">
              <w:rPr>
                <w:rStyle w:val="af6"/>
                <w:rFonts w:eastAsiaTheme="minorEastAsia"/>
                <w:rPrChange w:id="9704" w:author="raye" w:date="2018-08-10T15:18:00Z">
                  <w:rPr>
                    <w:rFonts w:cstheme="minorHAnsi"/>
                    <w:i/>
                    <w:sz w:val="24"/>
                    <w:szCs w:val="24"/>
                  </w:rPr>
                </w:rPrChange>
              </w:rPr>
              <w:t>100-digit characters</w:t>
            </w:r>
          </w:p>
        </w:tc>
        <w:tc>
          <w:tcPr>
            <w:tcW w:w="1324" w:type="dxa"/>
            <w:tcBorders>
              <w:top w:val="single" w:sz="4" w:space="0" w:color="auto"/>
              <w:left w:val="single" w:sz="4" w:space="0" w:color="auto"/>
              <w:bottom w:val="single" w:sz="4" w:space="0" w:color="auto"/>
              <w:right w:val="single" w:sz="4" w:space="0" w:color="auto"/>
            </w:tcBorders>
          </w:tcPr>
          <w:p w14:paraId="187E15F4" w14:textId="77777777" w:rsidR="00F334CA" w:rsidRPr="00F94FEA" w:rsidRDefault="00F334CA">
            <w:pPr>
              <w:rPr>
                <w:rStyle w:val="af6"/>
                <w:rFonts w:eastAsiaTheme="minorEastAsia"/>
                <w:rPrChange w:id="9705" w:author="raye" w:date="2018-08-10T15:18:00Z">
                  <w:rPr>
                    <w:rFonts w:eastAsia="等线" w:cstheme="minorHAnsi"/>
                    <w:kern w:val="0"/>
                    <w:sz w:val="24"/>
                    <w:szCs w:val="24"/>
                  </w:rPr>
                </w:rPrChange>
              </w:rPr>
            </w:pPr>
            <w:r w:rsidRPr="00F94FEA">
              <w:rPr>
                <w:rStyle w:val="af6"/>
                <w:rFonts w:eastAsiaTheme="minorEastAsia"/>
                <w:rPrChange w:id="9706" w:author="raye" w:date="2018-08-10T15:18:00Z">
                  <w:rPr>
                    <w:rFonts w:eastAsia="等线" w:cstheme="minorHAnsi"/>
                    <w:kern w:val="0"/>
                    <w:sz w:val="24"/>
                    <w:szCs w:val="24"/>
                  </w:rPr>
                </w:rPrChange>
              </w:rPr>
              <w:t>Y</w:t>
            </w:r>
          </w:p>
        </w:tc>
        <w:tc>
          <w:tcPr>
            <w:tcW w:w="2336" w:type="dxa"/>
            <w:tcBorders>
              <w:top w:val="single" w:sz="4" w:space="0" w:color="auto"/>
              <w:left w:val="single" w:sz="4" w:space="0" w:color="auto"/>
              <w:bottom w:val="single" w:sz="4" w:space="0" w:color="auto"/>
              <w:right w:val="single" w:sz="4" w:space="0" w:color="auto"/>
            </w:tcBorders>
            <w:noWrap/>
          </w:tcPr>
          <w:p w14:paraId="381CE8A4" w14:textId="77777777" w:rsidR="00F334CA" w:rsidRPr="00F94FEA" w:rsidRDefault="00F334CA">
            <w:pPr>
              <w:rPr>
                <w:rStyle w:val="af6"/>
                <w:rFonts w:eastAsiaTheme="minorEastAsia"/>
                <w:rPrChange w:id="9707" w:author="raye" w:date="2018-08-10T15:18:00Z">
                  <w:rPr>
                    <w:rFonts w:ascii="等线" w:eastAsia="等线" w:hAnsi="等线" w:cstheme="minorHAnsi"/>
                    <w:kern w:val="0"/>
                    <w:szCs w:val="21"/>
                  </w:rPr>
                </w:rPrChange>
              </w:rPr>
            </w:pPr>
          </w:p>
        </w:tc>
      </w:tr>
    </w:tbl>
    <w:p w14:paraId="7FFB0849" w14:textId="77777777" w:rsidR="00F334CA" w:rsidRPr="00F94FEA" w:rsidRDefault="00F334CA">
      <w:pPr>
        <w:rPr>
          <w:rStyle w:val="af6"/>
          <w:rFonts w:eastAsiaTheme="minorEastAsia"/>
          <w:rPrChange w:id="9708" w:author="raye" w:date="2018-08-10T15:18:00Z">
            <w:rPr>
              <w:rFonts w:ascii="Calibri" w:hAnsi="Calibri" w:cstheme="minorHAnsi"/>
              <w:b/>
              <w:sz w:val="36"/>
            </w:rPr>
          </w:rPrChange>
        </w:rPr>
        <w:pPrChange w:id="9709" w:author="raye" w:date="2018-08-10T15:18:00Z">
          <w:pPr>
            <w:widowControl/>
            <w:jc w:val="left"/>
          </w:pPr>
        </w:pPrChange>
      </w:pPr>
    </w:p>
    <w:p w14:paraId="5C79DEB7" w14:textId="77777777" w:rsidR="00F334CA" w:rsidRPr="00F94FEA" w:rsidRDefault="00F334CA">
      <w:pPr>
        <w:rPr>
          <w:rStyle w:val="af6"/>
          <w:rFonts w:eastAsiaTheme="minorEastAsia"/>
          <w:rPrChange w:id="9710" w:author="raye" w:date="2018-08-10T15:18:00Z">
            <w:rPr>
              <w:rFonts w:ascii="Calibri" w:hAnsi="Calibri" w:cstheme="minorHAnsi"/>
              <w:b/>
              <w:sz w:val="36"/>
            </w:rPr>
          </w:rPrChange>
        </w:rPr>
        <w:pPrChange w:id="9711" w:author="raye" w:date="2018-08-10T15:18:00Z">
          <w:pPr>
            <w:widowControl/>
            <w:jc w:val="left"/>
          </w:pPr>
        </w:pPrChange>
      </w:pPr>
    </w:p>
    <w:p w14:paraId="4A61F89B" w14:textId="77777777" w:rsidR="00F334CA" w:rsidRPr="00F94FEA" w:rsidRDefault="00F334CA">
      <w:pPr>
        <w:rPr>
          <w:rStyle w:val="af6"/>
          <w:rFonts w:eastAsiaTheme="minorEastAsia"/>
          <w:rPrChange w:id="9712" w:author="raye" w:date="2018-08-10T15:18:00Z">
            <w:rPr>
              <w:rFonts w:ascii="Calibri" w:hAnsi="Calibri" w:cstheme="minorHAnsi"/>
              <w:b/>
              <w:sz w:val="36"/>
            </w:rPr>
          </w:rPrChange>
        </w:rPr>
        <w:pPrChange w:id="9713" w:author="raye" w:date="2018-08-10T15:18:00Z">
          <w:pPr>
            <w:widowControl/>
            <w:jc w:val="left"/>
          </w:pPr>
        </w:pPrChange>
      </w:pPr>
    </w:p>
    <w:p w14:paraId="2B8B4241" w14:textId="2039CAA6" w:rsidR="00F334CA" w:rsidRPr="00F94FEA" w:rsidRDefault="00502AEE">
      <w:pPr>
        <w:rPr>
          <w:rStyle w:val="af6"/>
          <w:rFonts w:eastAsiaTheme="minorEastAsia"/>
          <w:rPrChange w:id="9714" w:author="raye" w:date="2018-08-10T15:18:00Z">
            <w:rPr>
              <w:rFonts w:ascii="等线" w:eastAsia="等线" w:hAnsi="等线" w:cstheme="minorHAnsi"/>
              <w:szCs w:val="21"/>
            </w:rPr>
          </w:rPrChange>
        </w:rPr>
        <w:pPrChange w:id="9715" w:author="raye" w:date="2018-08-10T15:18:00Z">
          <w:pPr>
            <w:pStyle w:val="a0"/>
            <w:widowControl/>
            <w:numPr>
              <w:numId w:val="45"/>
            </w:numPr>
            <w:ind w:left="780" w:firstLineChars="0" w:hanging="360"/>
            <w:jc w:val="left"/>
          </w:pPr>
        </w:pPrChange>
      </w:pPr>
      <w:ins w:id="9716" w:author="raye" w:date="2018-08-10T15:19:00Z">
        <w:r>
          <w:rPr>
            <w:rStyle w:val="af6"/>
            <w:rFonts w:eastAsiaTheme="minorEastAsia"/>
          </w:rPr>
          <w:t>11.</w:t>
        </w:r>
      </w:ins>
      <w:r w:rsidR="00A97ADC" w:rsidRPr="00F94FEA">
        <w:rPr>
          <w:rStyle w:val="af6"/>
          <w:rFonts w:eastAsiaTheme="minorEastAsia"/>
          <w:rPrChange w:id="9717" w:author="raye" w:date="2018-08-10T15:18:00Z">
            <w:rPr>
              <w:rFonts w:ascii="等线" w:eastAsia="等线" w:hAnsi="等线" w:cstheme="minorHAnsi"/>
              <w:szCs w:val="21"/>
            </w:rPr>
          </w:rPrChange>
        </w:rPr>
        <w:t xml:space="preserve">DRAFT </w:t>
      </w:r>
    </w:p>
    <w:tbl>
      <w:tblPr>
        <w:tblW w:w="93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1269"/>
        <w:gridCol w:w="2427"/>
      </w:tblGrid>
      <w:tr w:rsidR="00F334CA" w:rsidRPr="00F94FEA" w14:paraId="6A4930CE"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07304A76" w14:textId="77777777" w:rsidR="00F334CA" w:rsidRPr="00F94FEA" w:rsidRDefault="00F334CA">
            <w:pPr>
              <w:rPr>
                <w:rStyle w:val="af6"/>
                <w:rFonts w:eastAsiaTheme="minorEastAsia"/>
                <w:rPrChange w:id="9718" w:author="raye" w:date="2018-08-10T15:18:00Z">
                  <w:rPr>
                    <w:rFonts w:ascii="等线" w:eastAsia="等线" w:hAnsi="等线" w:cs="宋体"/>
                    <w:b/>
                    <w:bCs/>
                    <w:kern w:val="0"/>
                    <w:szCs w:val="21"/>
                  </w:rPr>
                </w:rPrChange>
              </w:rPr>
            </w:pPr>
            <w:r w:rsidRPr="00F94FEA">
              <w:rPr>
                <w:rStyle w:val="af6"/>
                <w:rFonts w:eastAsiaTheme="minorEastAsia"/>
                <w:rPrChange w:id="9719" w:author="raye" w:date="2018-08-10T15:18:00Z">
                  <w:rPr>
                    <w:i/>
                    <w:sz w:val="24"/>
                    <w:szCs w:val="24"/>
                  </w:rPr>
                </w:rPrChange>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6CED192" w14:textId="77777777" w:rsidR="00F334CA" w:rsidRPr="00F94FEA" w:rsidRDefault="00F334CA">
            <w:pPr>
              <w:rPr>
                <w:rStyle w:val="af6"/>
                <w:rFonts w:eastAsiaTheme="minorEastAsia"/>
                <w:rPrChange w:id="9720" w:author="raye" w:date="2018-08-10T15:18:00Z">
                  <w:rPr>
                    <w:rFonts w:ascii="等线" w:eastAsia="等线" w:hAnsi="等线" w:cs="宋体"/>
                    <w:b/>
                    <w:bCs/>
                    <w:kern w:val="0"/>
                    <w:szCs w:val="21"/>
                  </w:rPr>
                </w:rPrChange>
              </w:rPr>
            </w:pPr>
            <w:r w:rsidRPr="00F94FEA">
              <w:rPr>
                <w:rStyle w:val="af6"/>
                <w:rFonts w:eastAsiaTheme="minorEastAsia"/>
                <w:rPrChange w:id="9721" w:author="raye" w:date="2018-08-10T15:18:00Z">
                  <w:rPr>
                    <w:i/>
                    <w:sz w:val="24"/>
                    <w:szCs w:val="24"/>
                  </w:rPr>
                </w:rPrChange>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74AD595" w14:textId="4AC800AC" w:rsidR="00F334CA" w:rsidRPr="00F94FEA" w:rsidRDefault="00F334CA">
            <w:pPr>
              <w:rPr>
                <w:rStyle w:val="af6"/>
                <w:rFonts w:eastAsiaTheme="minorEastAsia"/>
                <w:rPrChange w:id="9722" w:author="raye" w:date="2018-08-10T15:18:00Z">
                  <w:rPr>
                    <w:rFonts w:ascii="等线" w:eastAsia="等线" w:hAnsi="等线" w:cs="宋体"/>
                    <w:b/>
                    <w:bCs/>
                    <w:kern w:val="0"/>
                    <w:szCs w:val="21"/>
                  </w:rPr>
                </w:rPrChange>
              </w:rPr>
            </w:pPr>
            <w:r w:rsidRPr="00F94FEA">
              <w:rPr>
                <w:rStyle w:val="af6"/>
                <w:rFonts w:eastAsiaTheme="minorEastAsia"/>
                <w:rPrChange w:id="9723" w:author="raye" w:date="2018-08-10T15:18:00Z">
                  <w:rPr>
                    <w:i/>
                    <w:sz w:val="24"/>
                    <w:szCs w:val="24"/>
                  </w:rPr>
                </w:rPrChange>
              </w:rPr>
              <w:t>Type</w:t>
            </w:r>
          </w:p>
        </w:tc>
        <w:tc>
          <w:tcPr>
            <w:tcW w:w="12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70DAACA" w14:textId="77777777" w:rsidR="00F334CA" w:rsidRPr="00F94FEA" w:rsidRDefault="00F334CA">
            <w:pPr>
              <w:rPr>
                <w:rStyle w:val="af6"/>
                <w:rFonts w:eastAsiaTheme="minorEastAsia"/>
                <w:rPrChange w:id="9724" w:author="raye" w:date="2018-08-10T15:18:00Z">
                  <w:rPr>
                    <w:rFonts w:ascii="等线" w:eastAsia="等线" w:hAnsi="等线" w:cs="宋体"/>
                    <w:b/>
                    <w:bCs/>
                    <w:kern w:val="0"/>
                    <w:szCs w:val="21"/>
                  </w:rPr>
                </w:rPrChange>
              </w:rPr>
            </w:pPr>
            <w:r w:rsidRPr="00F94FEA">
              <w:rPr>
                <w:rStyle w:val="af6"/>
                <w:rFonts w:eastAsiaTheme="minorEastAsia"/>
                <w:rPrChange w:id="9725" w:author="raye" w:date="2018-08-10T15:18:00Z">
                  <w:rPr>
                    <w:rFonts w:ascii="等线" w:eastAsia="等线" w:hAnsi="等线" w:cs="宋体"/>
                    <w:bCs/>
                    <w:i/>
                    <w:kern w:val="0"/>
                    <w:szCs w:val="21"/>
                  </w:rPr>
                </w:rPrChange>
              </w:rPr>
              <w:t>Can Add</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4F46CD92" w14:textId="77777777" w:rsidR="00F334CA" w:rsidRPr="00F94FEA" w:rsidRDefault="00F334CA">
            <w:pPr>
              <w:rPr>
                <w:rStyle w:val="af6"/>
                <w:rFonts w:eastAsiaTheme="minorEastAsia"/>
                <w:rPrChange w:id="9726" w:author="raye" w:date="2018-08-10T15:18:00Z">
                  <w:rPr>
                    <w:rFonts w:ascii="等线" w:eastAsia="等线" w:hAnsi="等线" w:cs="宋体"/>
                    <w:b/>
                    <w:bCs/>
                    <w:kern w:val="0"/>
                    <w:szCs w:val="21"/>
                  </w:rPr>
                </w:rPrChange>
              </w:rPr>
            </w:pPr>
            <w:r w:rsidRPr="00F94FEA">
              <w:rPr>
                <w:rStyle w:val="af6"/>
                <w:rFonts w:eastAsiaTheme="minorEastAsia"/>
                <w:rPrChange w:id="9727" w:author="raye" w:date="2018-08-10T15:18:00Z">
                  <w:rPr>
                    <w:i/>
                    <w:sz w:val="24"/>
                    <w:szCs w:val="24"/>
                  </w:rPr>
                </w:rPrChange>
              </w:rPr>
              <w:t>Remarks</w:t>
            </w:r>
          </w:p>
        </w:tc>
      </w:tr>
      <w:tr w:rsidR="00F334CA" w:rsidRPr="00F94FEA" w14:paraId="1CF12C05"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14E235B7" w14:textId="77777777" w:rsidR="00F334CA" w:rsidRPr="00F94FEA" w:rsidRDefault="00F334CA">
            <w:pPr>
              <w:rPr>
                <w:rStyle w:val="af6"/>
                <w:rFonts w:eastAsiaTheme="minorEastAsia"/>
                <w:rPrChange w:id="9728" w:author="raye" w:date="2018-08-10T15:18:00Z">
                  <w:rPr>
                    <w:rFonts w:ascii="等线" w:eastAsia="等线" w:hAnsi="等线" w:cs="宋体"/>
                    <w:kern w:val="0"/>
                    <w:szCs w:val="21"/>
                  </w:rPr>
                </w:rPrChange>
              </w:rPr>
            </w:pPr>
            <w:r w:rsidRPr="00F94FEA">
              <w:rPr>
                <w:rStyle w:val="af6"/>
                <w:rFonts w:eastAsiaTheme="minorEastAsia"/>
                <w:rPrChange w:id="9729" w:author="raye" w:date="2018-08-10T15:18:00Z">
                  <w:rPr>
                    <w:rFonts w:ascii="等线" w:eastAsia="等线" w:hAnsi="等线"/>
                    <w:sz w:val="22"/>
                  </w:rPr>
                </w:rPrChange>
              </w:rPr>
              <w:t xml:space="preserve">Issuing Bank </w:t>
            </w:r>
            <w:r w:rsidRPr="00F94FEA">
              <w:rPr>
                <w:rStyle w:val="af6"/>
                <w:rFonts w:eastAsiaTheme="minorEastAsia"/>
                <w:rPrChange w:id="9730" w:author="raye" w:date="2018-08-10T15:18:00Z">
                  <w:rPr>
                    <w:rFonts w:ascii="等线" w:eastAsia="等线" w:hAnsi="等线"/>
                    <w:bCs/>
                    <w:sz w:val="22"/>
                  </w:rPr>
                </w:rPrChange>
              </w:rPr>
              <w:t>/ Confirming Bank</w:t>
            </w:r>
          </w:p>
        </w:tc>
        <w:tc>
          <w:tcPr>
            <w:tcW w:w="1848" w:type="dxa"/>
            <w:tcBorders>
              <w:top w:val="single" w:sz="4" w:space="0" w:color="auto"/>
              <w:left w:val="single" w:sz="4" w:space="0" w:color="auto"/>
              <w:bottom w:val="single" w:sz="4" w:space="0" w:color="auto"/>
              <w:right w:val="single" w:sz="4" w:space="0" w:color="auto"/>
            </w:tcBorders>
          </w:tcPr>
          <w:p w14:paraId="45337004" w14:textId="77777777" w:rsidR="00F334CA" w:rsidRPr="00F94FEA" w:rsidRDefault="00F334CA">
            <w:pPr>
              <w:rPr>
                <w:rStyle w:val="af6"/>
                <w:rFonts w:eastAsiaTheme="minorEastAsia"/>
                <w:rPrChange w:id="9731" w:author="raye" w:date="2018-08-10T15:18:00Z">
                  <w:rPr>
                    <w:rFonts w:ascii="等线" w:eastAsia="等线" w:hAnsi="等线" w:cs="宋体"/>
                    <w:kern w:val="0"/>
                    <w:szCs w:val="21"/>
                  </w:rPr>
                </w:rPrChange>
              </w:rPr>
            </w:pPr>
            <w:r w:rsidRPr="00F94FEA">
              <w:rPr>
                <w:rStyle w:val="af6"/>
                <w:rFonts w:eastAsiaTheme="minorEastAsia"/>
                <w:rPrChange w:id="9732"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615D2EAE" w14:textId="77777777" w:rsidR="00F334CA" w:rsidRPr="00F94FEA" w:rsidRDefault="00F334CA">
            <w:pPr>
              <w:rPr>
                <w:rStyle w:val="af6"/>
                <w:rFonts w:eastAsiaTheme="minorEastAsia"/>
                <w:rPrChange w:id="9733" w:author="raye" w:date="2018-08-10T15:18:00Z">
                  <w:rPr>
                    <w:i/>
                    <w:sz w:val="24"/>
                    <w:szCs w:val="24"/>
                  </w:rPr>
                </w:rPrChange>
              </w:rPr>
            </w:pPr>
            <w:r w:rsidRPr="00F94FEA">
              <w:rPr>
                <w:rStyle w:val="af6"/>
                <w:rFonts w:eastAsiaTheme="minorEastAsia"/>
                <w:rPrChange w:id="9734" w:author="raye" w:date="2018-08-10T15:18:00Z">
                  <w:rPr>
                    <w:i/>
                    <w:sz w:val="24"/>
                    <w:szCs w:val="24"/>
                  </w:rPr>
                </w:rPrChange>
              </w:rPr>
              <w:t>100-digit characters</w:t>
            </w:r>
          </w:p>
        </w:tc>
        <w:tc>
          <w:tcPr>
            <w:tcW w:w="1269" w:type="dxa"/>
            <w:vMerge w:val="restart"/>
            <w:tcBorders>
              <w:top w:val="single" w:sz="4" w:space="0" w:color="auto"/>
              <w:left w:val="single" w:sz="4" w:space="0" w:color="auto"/>
              <w:right w:val="single" w:sz="4" w:space="0" w:color="auto"/>
            </w:tcBorders>
          </w:tcPr>
          <w:p w14:paraId="4ED4B243" w14:textId="77777777" w:rsidR="00F334CA" w:rsidRPr="00F94FEA" w:rsidRDefault="00F334CA">
            <w:pPr>
              <w:rPr>
                <w:rStyle w:val="af6"/>
                <w:rFonts w:eastAsiaTheme="minorEastAsia"/>
                <w:rPrChange w:id="9735" w:author="raye" w:date="2018-08-10T15:18:00Z">
                  <w:rPr>
                    <w:rFonts w:ascii="等线" w:eastAsia="等线" w:hAnsi="等线" w:cs="宋体"/>
                    <w:kern w:val="0"/>
                    <w:szCs w:val="21"/>
                  </w:rPr>
                </w:rPrChange>
              </w:rPr>
            </w:pPr>
            <w:r w:rsidRPr="00F94FEA">
              <w:rPr>
                <w:rStyle w:val="af6"/>
                <w:rFonts w:eastAsiaTheme="minorEastAsia"/>
                <w:rPrChange w:id="9736" w:author="raye" w:date="2018-08-10T15:18:00Z">
                  <w:rPr>
                    <w:rFonts w:ascii="等线" w:eastAsia="等线" w:hAnsi="等线" w:cs="宋体"/>
                    <w:kern w:val="0"/>
                    <w:szCs w:val="21"/>
                  </w:rPr>
                </w:rPrChange>
              </w:rPr>
              <w:t>Y</w:t>
            </w:r>
          </w:p>
          <w:p w14:paraId="50C78124" w14:textId="77777777" w:rsidR="00F334CA" w:rsidRPr="00F94FEA" w:rsidRDefault="00F334CA">
            <w:pPr>
              <w:rPr>
                <w:rStyle w:val="af6"/>
                <w:rFonts w:eastAsiaTheme="minorEastAsia"/>
                <w:rPrChange w:id="9737" w:author="raye" w:date="2018-08-10T15:18:00Z">
                  <w:rPr>
                    <w:rFonts w:ascii="等线" w:eastAsia="等线" w:hAnsi="等线" w:cs="宋体"/>
                    <w:kern w:val="0"/>
                    <w:szCs w:val="21"/>
                  </w:rPr>
                </w:rPrChange>
              </w:rPr>
            </w:pPr>
          </w:p>
        </w:tc>
        <w:tc>
          <w:tcPr>
            <w:tcW w:w="2427" w:type="dxa"/>
            <w:tcBorders>
              <w:top w:val="single" w:sz="4" w:space="0" w:color="auto"/>
              <w:left w:val="single" w:sz="4" w:space="0" w:color="auto"/>
              <w:bottom w:val="single" w:sz="4" w:space="0" w:color="auto"/>
              <w:right w:val="single" w:sz="4" w:space="0" w:color="auto"/>
            </w:tcBorders>
            <w:noWrap/>
          </w:tcPr>
          <w:p w14:paraId="10B222E4" w14:textId="77777777" w:rsidR="00F334CA" w:rsidRPr="00F94FEA" w:rsidRDefault="00F334CA">
            <w:pPr>
              <w:rPr>
                <w:rStyle w:val="af6"/>
                <w:rFonts w:eastAsiaTheme="minorEastAsia"/>
                <w:rPrChange w:id="9738" w:author="raye" w:date="2018-08-10T15:18:00Z">
                  <w:rPr>
                    <w:rFonts w:ascii="等线" w:eastAsia="等线" w:hAnsi="等线" w:cs="宋体"/>
                    <w:kern w:val="0"/>
                    <w:szCs w:val="21"/>
                  </w:rPr>
                </w:rPrChange>
              </w:rPr>
            </w:pPr>
          </w:p>
        </w:tc>
      </w:tr>
      <w:tr w:rsidR="00F334CA" w:rsidRPr="00F94FEA" w14:paraId="0FA81EBD"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6B326F37" w14:textId="77777777" w:rsidR="00F334CA" w:rsidRPr="00F94FEA" w:rsidRDefault="00F334CA">
            <w:pPr>
              <w:rPr>
                <w:rStyle w:val="af6"/>
                <w:rFonts w:eastAsiaTheme="minorEastAsia"/>
                <w:rPrChange w:id="9739" w:author="raye" w:date="2018-08-10T15:18:00Z">
                  <w:rPr>
                    <w:rFonts w:ascii="等线" w:eastAsia="等线" w:hAnsi="等线" w:cs="宋体"/>
                    <w:kern w:val="0"/>
                    <w:szCs w:val="21"/>
                  </w:rPr>
                </w:rPrChange>
              </w:rPr>
            </w:pPr>
            <w:r w:rsidRPr="00F94FEA">
              <w:rPr>
                <w:rStyle w:val="af6"/>
                <w:rFonts w:eastAsiaTheme="minorEastAsia"/>
                <w:rPrChange w:id="9740" w:author="raye" w:date="2018-08-10T15:18:00Z">
                  <w:rPr>
                    <w:rFonts w:ascii="等线" w:eastAsia="等线" w:hAnsi="等线"/>
                    <w:sz w:val="22"/>
                  </w:rPr>
                </w:rPrChange>
              </w:rPr>
              <w:t>High Risk Country</w:t>
            </w:r>
          </w:p>
        </w:tc>
        <w:tc>
          <w:tcPr>
            <w:tcW w:w="1848" w:type="dxa"/>
            <w:tcBorders>
              <w:top w:val="single" w:sz="4" w:space="0" w:color="auto"/>
              <w:left w:val="single" w:sz="4" w:space="0" w:color="auto"/>
              <w:bottom w:val="single" w:sz="4" w:space="0" w:color="auto"/>
              <w:right w:val="single" w:sz="4" w:space="0" w:color="auto"/>
            </w:tcBorders>
          </w:tcPr>
          <w:p w14:paraId="08E1820D" w14:textId="77777777" w:rsidR="00F334CA" w:rsidRPr="00F94FEA" w:rsidRDefault="00F334CA">
            <w:pPr>
              <w:rPr>
                <w:rStyle w:val="af6"/>
                <w:rFonts w:eastAsiaTheme="minorEastAsia"/>
                <w:rPrChange w:id="9741" w:author="raye" w:date="2018-08-10T15:18:00Z">
                  <w:rPr>
                    <w:rFonts w:ascii="等线" w:eastAsia="等线" w:hAnsi="等线" w:cs="宋体"/>
                    <w:kern w:val="0"/>
                    <w:szCs w:val="21"/>
                  </w:rPr>
                </w:rPrChange>
              </w:rPr>
            </w:pPr>
            <w:r w:rsidRPr="00F94FEA">
              <w:rPr>
                <w:rStyle w:val="af6"/>
                <w:rFonts w:eastAsiaTheme="minorEastAsia"/>
                <w:rPrChange w:id="9742"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4E46E3F2" w14:textId="77777777" w:rsidR="00F334CA" w:rsidRPr="00F94FEA" w:rsidRDefault="00F334CA">
            <w:pPr>
              <w:rPr>
                <w:rStyle w:val="af6"/>
                <w:rFonts w:eastAsiaTheme="minorEastAsia"/>
                <w:rPrChange w:id="9743" w:author="raye" w:date="2018-08-10T15:18:00Z">
                  <w:rPr>
                    <w:rFonts w:ascii="等线" w:eastAsia="等线" w:hAnsi="等线" w:cs="宋体"/>
                    <w:kern w:val="0"/>
                    <w:szCs w:val="21"/>
                  </w:rPr>
                </w:rPrChange>
              </w:rPr>
            </w:pPr>
            <w:r w:rsidRPr="00F94FEA">
              <w:rPr>
                <w:rStyle w:val="af6"/>
                <w:rFonts w:eastAsiaTheme="minorEastAsia"/>
                <w:rPrChange w:id="9744" w:author="raye" w:date="2018-08-10T15:18:00Z">
                  <w:rPr>
                    <w:rFonts w:cstheme="minorHAnsi"/>
                    <w:i/>
                    <w:sz w:val="24"/>
                    <w:szCs w:val="24"/>
                  </w:rPr>
                </w:rPrChange>
              </w:rPr>
              <w:t>Dropdown menu</w:t>
            </w:r>
          </w:p>
        </w:tc>
        <w:tc>
          <w:tcPr>
            <w:tcW w:w="1269" w:type="dxa"/>
            <w:vMerge/>
            <w:tcBorders>
              <w:left w:val="single" w:sz="4" w:space="0" w:color="auto"/>
              <w:right w:val="single" w:sz="4" w:space="0" w:color="auto"/>
            </w:tcBorders>
          </w:tcPr>
          <w:p w14:paraId="10A38FBC" w14:textId="77777777" w:rsidR="00F334CA" w:rsidRPr="00F94FEA" w:rsidRDefault="00F334CA">
            <w:pPr>
              <w:rPr>
                <w:rStyle w:val="af6"/>
                <w:rFonts w:eastAsiaTheme="minorEastAsia"/>
                <w:rPrChange w:id="9745" w:author="raye" w:date="2018-08-10T15:18:00Z">
                  <w:rPr>
                    <w:rFonts w:ascii="等线" w:eastAsia="等线" w:hAnsi="等线" w:cs="宋体"/>
                    <w:kern w:val="0"/>
                    <w:szCs w:val="21"/>
                  </w:rPr>
                </w:rPrChange>
              </w:rPr>
            </w:pPr>
          </w:p>
        </w:tc>
        <w:tc>
          <w:tcPr>
            <w:tcW w:w="2427" w:type="dxa"/>
            <w:tcBorders>
              <w:top w:val="single" w:sz="4" w:space="0" w:color="auto"/>
              <w:left w:val="single" w:sz="4" w:space="0" w:color="auto"/>
              <w:bottom w:val="single" w:sz="4" w:space="0" w:color="auto"/>
              <w:right w:val="single" w:sz="4" w:space="0" w:color="auto"/>
            </w:tcBorders>
            <w:noWrap/>
          </w:tcPr>
          <w:p w14:paraId="6DCDEA73" w14:textId="61B17F90" w:rsidR="00F334CA" w:rsidRPr="00F94FEA" w:rsidRDefault="00F334CA">
            <w:pPr>
              <w:rPr>
                <w:rStyle w:val="af6"/>
                <w:rFonts w:eastAsiaTheme="minorEastAsia"/>
                <w:rPrChange w:id="9746" w:author="raye" w:date="2018-08-10T15:18:00Z">
                  <w:rPr>
                    <w:rFonts w:ascii="等线" w:eastAsia="等线" w:hAnsi="等线" w:cs="宋体"/>
                    <w:kern w:val="0"/>
                    <w:szCs w:val="21"/>
                  </w:rPr>
                </w:rPrChange>
              </w:rPr>
            </w:pPr>
            <w:r w:rsidRPr="00F94FEA">
              <w:rPr>
                <w:rStyle w:val="af6"/>
                <w:rFonts w:eastAsiaTheme="minorEastAsia"/>
                <w:rPrChange w:id="9747" w:author="raye" w:date="2018-08-10T15:18:00Z">
                  <w:rPr>
                    <w:rFonts w:ascii="等线" w:eastAsia="等线" w:hAnsi="等线" w:cs="宋体"/>
                    <w:kern w:val="0"/>
                    <w:szCs w:val="21"/>
                  </w:rPr>
                </w:rPrChange>
              </w:rPr>
              <w:t>Admin</w:t>
            </w:r>
            <w:r w:rsidR="005307B7" w:rsidRPr="00F94FEA">
              <w:rPr>
                <w:rStyle w:val="af6"/>
                <w:rFonts w:eastAsiaTheme="minorEastAsia"/>
                <w:rPrChange w:id="9748" w:author="raye" w:date="2018-08-10T15:18:00Z">
                  <w:rPr>
                    <w:rFonts w:ascii="等线" w:eastAsia="等线" w:hAnsi="等线" w:cs="宋体"/>
                    <w:kern w:val="0"/>
                    <w:szCs w:val="21"/>
                  </w:rPr>
                </w:rPrChange>
              </w:rPr>
              <w:t xml:space="preserve"> Management</w:t>
            </w:r>
          </w:p>
        </w:tc>
      </w:tr>
      <w:tr w:rsidR="00F334CA" w:rsidRPr="00F94FEA" w14:paraId="31038B2A"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3FAFEDEF" w14:textId="77777777" w:rsidR="00F334CA" w:rsidRPr="00F94FEA" w:rsidRDefault="00F334CA">
            <w:pPr>
              <w:rPr>
                <w:rStyle w:val="af6"/>
                <w:rFonts w:eastAsiaTheme="minorEastAsia"/>
                <w:rPrChange w:id="9749" w:author="raye" w:date="2018-08-10T15:18:00Z">
                  <w:rPr>
                    <w:rFonts w:ascii="等线" w:eastAsia="等线" w:hAnsi="等线" w:cs="宋体"/>
                    <w:kern w:val="0"/>
                    <w:szCs w:val="21"/>
                  </w:rPr>
                </w:rPrChange>
              </w:rPr>
            </w:pPr>
            <w:r w:rsidRPr="00F94FEA">
              <w:rPr>
                <w:rStyle w:val="af6"/>
                <w:rFonts w:eastAsiaTheme="minorEastAsia"/>
                <w:rPrChange w:id="9750" w:author="raye" w:date="2018-08-10T15:18:00Z">
                  <w:rPr>
                    <w:rFonts w:ascii="等线" w:eastAsia="等线" w:hAnsi="等线"/>
                    <w:sz w:val="22"/>
                  </w:rPr>
                </w:rPrChange>
              </w:rPr>
              <w:t>Bank of China</w:t>
            </w:r>
          </w:p>
        </w:tc>
        <w:tc>
          <w:tcPr>
            <w:tcW w:w="1848" w:type="dxa"/>
            <w:tcBorders>
              <w:top w:val="single" w:sz="4" w:space="0" w:color="auto"/>
              <w:left w:val="single" w:sz="4" w:space="0" w:color="auto"/>
              <w:bottom w:val="single" w:sz="4" w:space="0" w:color="auto"/>
              <w:right w:val="single" w:sz="4" w:space="0" w:color="auto"/>
            </w:tcBorders>
          </w:tcPr>
          <w:p w14:paraId="5B47C948" w14:textId="77777777" w:rsidR="00F334CA" w:rsidRPr="00F94FEA" w:rsidRDefault="00F334CA">
            <w:pPr>
              <w:rPr>
                <w:rStyle w:val="af6"/>
                <w:rFonts w:eastAsiaTheme="minorEastAsia"/>
                <w:rPrChange w:id="9751" w:author="raye" w:date="2018-08-10T15:18:00Z">
                  <w:rPr>
                    <w:i/>
                    <w:sz w:val="24"/>
                    <w:szCs w:val="24"/>
                  </w:rPr>
                </w:rPrChange>
              </w:rPr>
            </w:pPr>
            <w:r w:rsidRPr="00F94FEA">
              <w:rPr>
                <w:rStyle w:val="af6"/>
                <w:rFonts w:eastAsiaTheme="minorEastAsia"/>
                <w:rPrChange w:id="9752"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6C01B8BA" w14:textId="77777777" w:rsidR="00F334CA" w:rsidRPr="00F94FEA" w:rsidRDefault="00F334CA">
            <w:pPr>
              <w:rPr>
                <w:rStyle w:val="af6"/>
                <w:rFonts w:eastAsiaTheme="minorEastAsia"/>
                <w:rPrChange w:id="9753" w:author="raye" w:date="2018-08-10T15:18:00Z">
                  <w:rPr>
                    <w:i/>
                    <w:sz w:val="24"/>
                    <w:szCs w:val="24"/>
                  </w:rPr>
                </w:rPrChange>
              </w:rPr>
            </w:pPr>
            <w:r w:rsidRPr="00F94FEA">
              <w:rPr>
                <w:rStyle w:val="af6"/>
                <w:rFonts w:eastAsiaTheme="minorEastAsia"/>
                <w:rPrChange w:id="9754" w:author="raye" w:date="2018-08-10T15:18:00Z">
                  <w:rPr>
                    <w:i/>
                    <w:sz w:val="24"/>
                    <w:szCs w:val="24"/>
                  </w:rPr>
                </w:rPrChange>
              </w:rPr>
              <w:t>100-digit characters</w:t>
            </w:r>
          </w:p>
        </w:tc>
        <w:tc>
          <w:tcPr>
            <w:tcW w:w="1269" w:type="dxa"/>
            <w:vMerge/>
            <w:tcBorders>
              <w:left w:val="single" w:sz="4" w:space="0" w:color="auto"/>
              <w:right w:val="single" w:sz="4" w:space="0" w:color="auto"/>
            </w:tcBorders>
          </w:tcPr>
          <w:p w14:paraId="1918B527" w14:textId="77777777" w:rsidR="00F334CA" w:rsidRPr="00F94FEA" w:rsidRDefault="00F334CA">
            <w:pPr>
              <w:rPr>
                <w:rStyle w:val="af6"/>
                <w:rFonts w:eastAsiaTheme="minorEastAsia"/>
                <w:rPrChange w:id="9755" w:author="raye" w:date="2018-08-10T15:18:00Z">
                  <w:rPr>
                    <w:rFonts w:ascii="等线" w:eastAsia="等线" w:hAnsi="等线" w:cs="宋体"/>
                    <w:kern w:val="0"/>
                    <w:szCs w:val="21"/>
                  </w:rPr>
                </w:rPrChange>
              </w:rPr>
            </w:pPr>
          </w:p>
        </w:tc>
        <w:tc>
          <w:tcPr>
            <w:tcW w:w="2427" w:type="dxa"/>
            <w:tcBorders>
              <w:top w:val="single" w:sz="4" w:space="0" w:color="auto"/>
              <w:left w:val="single" w:sz="4" w:space="0" w:color="auto"/>
              <w:bottom w:val="single" w:sz="4" w:space="0" w:color="auto"/>
              <w:right w:val="single" w:sz="4" w:space="0" w:color="auto"/>
            </w:tcBorders>
            <w:noWrap/>
          </w:tcPr>
          <w:p w14:paraId="63EA5D20" w14:textId="77777777" w:rsidR="00F334CA" w:rsidRPr="00F94FEA" w:rsidRDefault="00F334CA">
            <w:pPr>
              <w:rPr>
                <w:rStyle w:val="af6"/>
                <w:rFonts w:eastAsiaTheme="minorEastAsia"/>
                <w:rPrChange w:id="9756" w:author="raye" w:date="2018-08-10T15:18:00Z">
                  <w:rPr>
                    <w:rFonts w:ascii="等线" w:eastAsia="等线" w:hAnsi="等线" w:cs="宋体"/>
                    <w:kern w:val="0"/>
                    <w:szCs w:val="21"/>
                  </w:rPr>
                </w:rPrChange>
              </w:rPr>
            </w:pPr>
          </w:p>
        </w:tc>
      </w:tr>
      <w:tr w:rsidR="00F334CA" w:rsidRPr="00F94FEA" w14:paraId="1AC7FD07"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6FFE8B5E" w14:textId="77777777" w:rsidR="00F334CA" w:rsidRPr="00F94FEA" w:rsidRDefault="00F334CA">
            <w:pPr>
              <w:rPr>
                <w:rStyle w:val="af6"/>
                <w:rFonts w:eastAsiaTheme="minorEastAsia"/>
                <w:rPrChange w:id="9757" w:author="raye" w:date="2018-08-10T15:18:00Z">
                  <w:rPr>
                    <w:rFonts w:ascii="等线" w:eastAsia="等线" w:hAnsi="等线" w:cs="宋体"/>
                    <w:kern w:val="0"/>
                    <w:szCs w:val="21"/>
                  </w:rPr>
                </w:rPrChange>
              </w:rPr>
            </w:pPr>
            <w:r w:rsidRPr="00F94FEA">
              <w:rPr>
                <w:rStyle w:val="af6"/>
                <w:rFonts w:eastAsiaTheme="minorEastAsia"/>
                <w:rPrChange w:id="9758" w:author="raye" w:date="2018-08-10T15:18:00Z">
                  <w:rPr>
                    <w:rFonts w:ascii="等线" w:eastAsia="等线" w:hAnsi="等线"/>
                    <w:sz w:val="22"/>
                  </w:rPr>
                </w:rPrChange>
              </w:rPr>
              <w:t>Draft Third Party</w:t>
            </w:r>
          </w:p>
        </w:tc>
        <w:tc>
          <w:tcPr>
            <w:tcW w:w="1848" w:type="dxa"/>
            <w:tcBorders>
              <w:top w:val="single" w:sz="4" w:space="0" w:color="auto"/>
              <w:left w:val="single" w:sz="4" w:space="0" w:color="auto"/>
              <w:bottom w:val="single" w:sz="4" w:space="0" w:color="auto"/>
              <w:right w:val="single" w:sz="4" w:space="0" w:color="auto"/>
            </w:tcBorders>
          </w:tcPr>
          <w:p w14:paraId="13358F6F" w14:textId="77777777" w:rsidR="00F334CA" w:rsidRPr="00F94FEA" w:rsidRDefault="00F334CA">
            <w:pPr>
              <w:rPr>
                <w:rStyle w:val="af6"/>
                <w:rFonts w:eastAsiaTheme="minorEastAsia"/>
                <w:rPrChange w:id="9759" w:author="raye" w:date="2018-08-10T15:18:00Z">
                  <w:rPr>
                    <w:i/>
                    <w:sz w:val="24"/>
                    <w:szCs w:val="24"/>
                  </w:rPr>
                </w:rPrChange>
              </w:rPr>
            </w:pPr>
            <w:r w:rsidRPr="00F94FEA">
              <w:rPr>
                <w:rStyle w:val="af6"/>
                <w:rFonts w:eastAsiaTheme="minorEastAsia"/>
                <w:rPrChange w:id="9760"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08CC5996" w14:textId="77777777" w:rsidR="00F334CA" w:rsidRPr="00F94FEA" w:rsidRDefault="00F334CA">
            <w:pPr>
              <w:rPr>
                <w:rStyle w:val="af6"/>
                <w:rFonts w:eastAsiaTheme="minorEastAsia"/>
                <w:rPrChange w:id="9761" w:author="raye" w:date="2018-08-10T15:18:00Z">
                  <w:rPr>
                    <w:i/>
                    <w:sz w:val="24"/>
                    <w:szCs w:val="24"/>
                  </w:rPr>
                </w:rPrChange>
              </w:rPr>
            </w:pPr>
            <w:r w:rsidRPr="00F94FEA">
              <w:rPr>
                <w:rStyle w:val="af6"/>
                <w:rFonts w:eastAsiaTheme="minorEastAsia"/>
                <w:rPrChange w:id="9762" w:author="raye" w:date="2018-08-10T15:18:00Z">
                  <w:rPr>
                    <w:i/>
                    <w:sz w:val="24"/>
                    <w:szCs w:val="24"/>
                  </w:rPr>
                </w:rPrChange>
              </w:rPr>
              <w:t>100-digit characters</w:t>
            </w:r>
          </w:p>
        </w:tc>
        <w:tc>
          <w:tcPr>
            <w:tcW w:w="1269" w:type="dxa"/>
            <w:tcBorders>
              <w:left w:val="single" w:sz="4" w:space="0" w:color="auto"/>
              <w:right w:val="single" w:sz="4" w:space="0" w:color="auto"/>
            </w:tcBorders>
          </w:tcPr>
          <w:p w14:paraId="2295952D" w14:textId="77777777" w:rsidR="00F334CA" w:rsidRPr="00F94FEA" w:rsidRDefault="00F334CA">
            <w:pPr>
              <w:rPr>
                <w:rStyle w:val="af6"/>
                <w:rFonts w:eastAsiaTheme="minorEastAsia"/>
                <w:rPrChange w:id="9763" w:author="raye" w:date="2018-08-10T15:18:00Z">
                  <w:rPr>
                    <w:rFonts w:ascii="等线" w:eastAsia="等线" w:hAnsi="等线" w:cs="宋体"/>
                    <w:kern w:val="0"/>
                    <w:szCs w:val="21"/>
                  </w:rPr>
                </w:rPrChange>
              </w:rPr>
            </w:pPr>
            <w:r w:rsidRPr="00F94FEA">
              <w:rPr>
                <w:rStyle w:val="af6"/>
                <w:rFonts w:eastAsiaTheme="minorEastAsia"/>
                <w:rPrChange w:id="9764" w:author="raye" w:date="2018-08-10T15:18:00Z">
                  <w:rPr>
                    <w:rFonts w:ascii="等线" w:eastAsia="等线" w:hAnsi="等线" w:cs="宋体"/>
                    <w:kern w:val="0"/>
                    <w:szCs w:val="21"/>
                  </w:rPr>
                </w:rPrChange>
              </w:rPr>
              <w:t>Y</w:t>
            </w:r>
          </w:p>
        </w:tc>
        <w:tc>
          <w:tcPr>
            <w:tcW w:w="2427" w:type="dxa"/>
            <w:tcBorders>
              <w:top w:val="single" w:sz="4" w:space="0" w:color="auto"/>
              <w:left w:val="single" w:sz="4" w:space="0" w:color="auto"/>
              <w:bottom w:val="single" w:sz="4" w:space="0" w:color="auto"/>
              <w:right w:val="single" w:sz="4" w:space="0" w:color="auto"/>
            </w:tcBorders>
            <w:noWrap/>
          </w:tcPr>
          <w:p w14:paraId="5F88B656" w14:textId="77777777" w:rsidR="00F334CA" w:rsidRPr="00F94FEA" w:rsidRDefault="00F334CA">
            <w:pPr>
              <w:rPr>
                <w:rStyle w:val="af6"/>
                <w:rFonts w:eastAsiaTheme="minorEastAsia"/>
                <w:rPrChange w:id="9765" w:author="raye" w:date="2018-08-10T15:18:00Z">
                  <w:rPr>
                    <w:rFonts w:ascii="等线" w:eastAsia="等线" w:hAnsi="等线" w:cs="宋体"/>
                    <w:kern w:val="0"/>
                    <w:szCs w:val="21"/>
                  </w:rPr>
                </w:rPrChange>
              </w:rPr>
            </w:pPr>
          </w:p>
        </w:tc>
      </w:tr>
    </w:tbl>
    <w:p w14:paraId="0542ABB8" w14:textId="77777777" w:rsidR="00F334CA" w:rsidRPr="00F94FEA" w:rsidRDefault="00F334CA">
      <w:pPr>
        <w:rPr>
          <w:rStyle w:val="af6"/>
          <w:rFonts w:eastAsiaTheme="minorEastAsia"/>
          <w:rPrChange w:id="9766" w:author="raye" w:date="2018-08-10T15:18:00Z">
            <w:rPr>
              <w:rFonts w:ascii="Calibri" w:hAnsi="Calibri" w:cstheme="minorHAnsi"/>
              <w:b/>
              <w:sz w:val="36"/>
            </w:rPr>
          </w:rPrChange>
        </w:rPr>
        <w:pPrChange w:id="9767" w:author="raye" w:date="2018-08-10T15:18:00Z">
          <w:pPr>
            <w:widowControl/>
            <w:jc w:val="left"/>
          </w:pPr>
        </w:pPrChange>
      </w:pPr>
    </w:p>
    <w:p w14:paraId="69C271D5" w14:textId="77777777" w:rsidR="00F334CA" w:rsidRPr="00F94FEA" w:rsidRDefault="00F334CA">
      <w:pPr>
        <w:rPr>
          <w:rStyle w:val="af6"/>
          <w:rFonts w:eastAsiaTheme="minorEastAsia"/>
          <w:rPrChange w:id="9768" w:author="raye" w:date="2018-08-10T15:18:00Z">
            <w:rPr>
              <w:rFonts w:ascii="Calibri" w:hAnsi="Calibri" w:cstheme="minorHAnsi"/>
              <w:b/>
              <w:sz w:val="36"/>
            </w:rPr>
          </w:rPrChange>
        </w:rPr>
        <w:pPrChange w:id="9769" w:author="raye" w:date="2018-08-10T15:18:00Z">
          <w:pPr>
            <w:widowControl/>
            <w:jc w:val="left"/>
          </w:pPr>
        </w:pPrChange>
      </w:pPr>
    </w:p>
    <w:p w14:paraId="6395D6DD" w14:textId="3409B206" w:rsidR="00F334CA" w:rsidRPr="00F94FEA" w:rsidRDefault="00502AEE">
      <w:pPr>
        <w:rPr>
          <w:rStyle w:val="af6"/>
          <w:rFonts w:eastAsiaTheme="minorEastAsia"/>
          <w:rPrChange w:id="9770" w:author="raye" w:date="2018-08-10T15:18:00Z">
            <w:rPr>
              <w:rFonts w:ascii="等线" w:eastAsia="等线" w:hAnsi="等线" w:cstheme="minorHAnsi"/>
              <w:szCs w:val="21"/>
            </w:rPr>
          </w:rPrChange>
        </w:rPr>
        <w:pPrChange w:id="9771" w:author="raye" w:date="2018-08-10T15:18:00Z">
          <w:pPr>
            <w:pStyle w:val="a0"/>
            <w:widowControl/>
            <w:numPr>
              <w:numId w:val="45"/>
            </w:numPr>
            <w:ind w:left="780" w:firstLineChars="0" w:hanging="360"/>
            <w:jc w:val="left"/>
          </w:pPr>
        </w:pPrChange>
      </w:pPr>
      <w:ins w:id="9772" w:author="raye" w:date="2018-08-10T15:19:00Z">
        <w:r>
          <w:rPr>
            <w:rStyle w:val="af6"/>
            <w:rFonts w:eastAsiaTheme="minorEastAsia"/>
          </w:rPr>
          <w:t>12</w:t>
        </w:r>
      </w:ins>
      <w:ins w:id="9773" w:author="raye" w:date="2018-08-10T15:20:00Z">
        <w:r>
          <w:rPr>
            <w:rStyle w:val="af6"/>
            <w:rFonts w:eastAsiaTheme="minorEastAsia"/>
          </w:rPr>
          <w:t>.</w:t>
        </w:r>
      </w:ins>
      <w:r w:rsidR="00F334CA" w:rsidRPr="00F94FEA">
        <w:rPr>
          <w:rStyle w:val="af6"/>
          <w:rFonts w:eastAsiaTheme="minorEastAsia"/>
          <w:rPrChange w:id="9774" w:author="raye" w:date="2018-08-10T15:18:00Z">
            <w:rPr>
              <w:rFonts w:ascii="等线" w:eastAsia="等线" w:hAnsi="等线" w:cstheme="minorHAnsi"/>
              <w:szCs w:val="21"/>
            </w:rPr>
          </w:rPrChange>
        </w:rPr>
        <w:t xml:space="preserve">OTHERS </w:t>
      </w:r>
    </w:p>
    <w:tbl>
      <w:tblPr>
        <w:tblW w:w="93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1269"/>
        <w:gridCol w:w="2427"/>
      </w:tblGrid>
      <w:tr w:rsidR="00F334CA" w:rsidRPr="00F94FEA" w14:paraId="43515130"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477F9810" w14:textId="77777777" w:rsidR="00F334CA" w:rsidRPr="00F94FEA" w:rsidRDefault="00F334CA">
            <w:pPr>
              <w:rPr>
                <w:rStyle w:val="af6"/>
                <w:rFonts w:eastAsiaTheme="minorEastAsia"/>
                <w:rPrChange w:id="9775" w:author="raye" w:date="2018-08-10T15:18:00Z">
                  <w:rPr>
                    <w:rFonts w:ascii="等线" w:eastAsia="等线" w:hAnsi="等线" w:cs="宋体"/>
                    <w:b/>
                    <w:bCs/>
                    <w:kern w:val="0"/>
                    <w:szCs w:val="21"/>
                  </w:rPr>
                </w:rPrChange>
              </w:rPr>
            </w:pPr>
            <w:r w:rsidRPr="00F94FEA">
              <w:rPr>
                <w:rStyle w:val="af6"/>
                <w:rFonts w:eastAsiaTheme="minorEastAsia"/>
                <w:rPrChange w:id="9776" w:author="raye" w:date="2018-08-10T15:18:00Z">
                  <w:rPr>
                    <w:i/>
                    <w:sz w:val="24"/>
                    <w:szCs w:val="24"/>
                  </w:rPr>
                </w:rPrChange>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32D9F4B" w14:textId="77777777" w:rsidR="00F334CA" w:rsidRPr="00F94FEA" w:rsidRDefault="00F334CA">
            <w:pPr>
              <w:rPr>
                <w:rStyle w:val="af6"/>
                <w:rFonts w:eastAsiaTheme="minorEastAsia"/>
                <w:rPrChange w:id="9777" w:author="raye" w:date="2018-08-10T15:18:00Z">
                  <w:rPr>
                    <w:rFonts w:ascii="等线" w:eastAsia="等线" w:hAnsi="等线" w:cs="宋体"/>
                    <w:b/>
                    <w:bCs/>
                    <w:kern w:val="0"/>
                    <w:szCs w:val="21"/>
                  </w:rPr>
                </w:rPrChange>
              </w:rPr>
            </w:pPr>
            <w:r w:rsidRPr="00F94FEA">
              <w:rPr>
                <w:rStyle w:val="af6"/>
                <w:rFonts w:eastAsiaTheme="minorEastAsia"/>
                <w:rPrChange w:id="9778" w:author="raye" w:date="2018-08-10T15:18:00Z">
                  <w:rPr>
                    <w:i/>
                    <w:sz w:val="24"/>
                    <w:szCs w:val="24"/>
                  </w:rPr>
                </w:rPrChange>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844E70C" w14:textId="16F94973" w:rsidR="00F334CA" w:rsidRPr="00F94FEA" w:rsidRDefault="00F334CA">
            <w:pPr>
              <w:rPr>
                <w:rStyle w:val="af6"/>
                <w:rFonts w:eastAsiaTheme="minorEastAsia"/>
                <w:rPrChange w:id="9779" w:author="raye" w:date="2018-08-10T15:18:00Z">
                  <w:rPr>
                    <w:rFonts w:ascii="等线" w:eastAsia="等线" w:hAnsi="等线" w:cs="宋体"/>
                    <w:b/>
                    <w:bCs/>
                    <w:kern w:val="0"/>
                    <w:szCs w:val="21"/>
                  </w:rPr>
                </w:rPrChange>
              </w:rPr>
            </w:pPr>
            <w:r w:rsidRPr="00F94FEA">
              <w:rPr>
                <w:rStyle w:val="af6"/>
                <w:rFonts w:eastAsiaTheme="minorEastAsia"/>
                <w:rPrChange w:id="9780" w:author="raye" w:date="2018-08-10T15:18:00Z">
                  <w:rPr>
                    <w:i/>
                    <w:sz w:val="24"/>
                    <w:szCs w:val="24"/>
                  </w:rPr>
                </w:rPrChange>
              </w:rPr>
              <w:t>Type</w:t>
            </w:r>
          </w:p>
        </w:tc>
        <w:tc>
          <w:tcPr>
            <w:tcW w:w="12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2E5953C" w14:textId="77777777" w:rsidR="00F334CA" w:rsidRPr="00F94FEA" w:rsidRDefault="00F334CA">
            <w:pPr>
              <w:rPr>
                <w:rStyle w:val="af6"/>
                <w:rFonts w:eastAsiaTheme="minorEastAsia"/>
                <w:rPrChange w:id="9781" w:author="raye" w:date="2018-08-10T15:18:00Z">
                  <w:rPr>
                    <w:rFonts w:ascii="等线" w:eastAsia="等线" w:hAnsi="等线" w:cs="宋体"/>
                    <w:b/>
                    <w:bCs/>
                    <w:kern w:val="0"/>
                    <w:szCs w:val="21"/>
                  </w:rPr>
                </w:rPrChange>
              </w:rPr>
            </w:pPr>
            <w:r w:rsidRPr="00F94FEA">
              <w:rPr>
                <w:rStyle w:val="af6"/>
                <w:rFonts w:eastAsiaTheme="minorEastAsia"/>
                <w:rPrChange w:id="9782" w:author="raye" w:date="2018-08-10T15:18:00Z">
                  <w:rPr>
                    <w:rFonts w:ascii="等线" w:eastAsia="等线" w:hAnsi="等线" w:cs="宋体"/>
                    <w:bCs/>
                    <w:i/>
                    <w:kern w:val="0"/>
                    <w:szCs w:val="21"/>
                  </w:rPr>
                </w:rPrChange>
              </w:rPr>
              <w:t>Can Add</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CBABF80" w14:textId="77777777" w:rsidR="00F334CA" w:rsidRPr="00F94FEA" w:rsidRDefault="00F334CA">
            <w:pPr>
              <w:rPr>
                <w:rStyle w:val="af6"/>
                <w:rFonts w:eastAsiaTheme="minorEastAsia"/>
                <w:rPrChange w:id="9783" w:author="raye" w:date="2018-08-10T15:18:00Z">
                  <w:rPr>
                    <w:rFonts w:ascii="等线" w:eastAsia="等线" w:hAnsi="等线" w:cs="宋体"/>
                    <w:b/>
                    <w:bCs/>
                    <w:kern w:val="0"/>
                    <w:szCs w:val="21"/>
                  </w:rPr>
                </w:rPrChange>
              </w:rPr>
            </w:pPr>
            <w:r w:rsidRPr="00F94FEA">
              <w:rPr>
                <w:rStyle w:val="af6"/>
                <w:rFonts w:eastAsiaTheme="minorEastAsia"/>
                <w:rPrChange w:id="9784" w:author="raye" w:date="2018-08-10T15:18:00Z">
                  <w:rPr>
                    <w:i/>
                    <w:sz w:val="24"/>
                    <w:szCs w:val="24"/>
                  </w:rPr>
                </w:rPrChange>
              </w:rPr>
              <w:t>Remarks</w:t>
            </w:r>
          </w:p>
        </w:tc>
      </w:tr>
      <w:tr w:rsidR="00F334CA" w:rsidRPr="00F94FEA" w14:paraId="45DF1661"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21A4876A" w14:textId="77777777" w:rsidR="00F334CA" w:rsidRPr="00F94FEA" w:rsidRDefault="00F334CA">
            <w:pPr>
              <w:rPr>
                <w:rStyle w:val="af6"/>
                <w:rFonts w:eastAsiaTheme="minorEastAsia"/>
                <w:rPrChange w:id="9785" w:author="raye" w:date="2018-08-10T15:18:00Z">
                  <w:rPr>
                    <w:rFonts w:ascii="等线" w:eastAsia="等线" w:hAnsi="等线" w:cs="宋体"/>
                    <w:kern w:val="0"/>
                    <w:szCs w:val="21"/>
                  </w:rPr>
                </w:rPrChange>
              </w:rPr>
            </w:pPr>
            <w:r w:rsidRPr="00F94FEA">
              <w:rPr>
                <w:rStyle w:val="af6"/>
                <w:rFonts w:eastAsiaTheme="minorEastAsia"/>
                <w:rPrChange w:id="9786" w:author="raye" w:date="2018-08-10T15:18:00Z">
                  <w:rPr>
                    <w:rFonts w:ascii="等线" w:eastAsia="等线" w:hAnsi="等线"/>
                    <w:sz w:val="22"/>
                  </w:rPr>
                </w:rPrChange>
              </w:rPr>
              <w:t>Third party</w:t>
            </w:r>
          </w:p>
        </w:tc>
        <w:tc>
          <w:tcPr>
            <w:tcW w:w="1848" w:type="dxa"/>
            <w:tcBorders>
              <w:top w:val="single" w:sz="4" w:space="0" w:color="auto"/>
              <w:left w:val="single" w:sz="4" w:space="0" w:color="auto"/>
              <w:bottom w:val="single" w:sz="4" w:space="0" w:color="auto"/>
              <w:right w:val="single" w:sz="4" w:space="0" w:color="auto"/>
            </w:tcBorders>
          </w:tcPr>
          <w:p w14:paraId="3FEBB357" w14:textId="77777777" w:rsidR="00F334CA" w:rsidRPr="00F94FEA" w:rsidRDefault="00F334CA">
            <w:pPr>
              <w:rPr>
                <w:rStyle w:val="af6"/>
                <w:rFonts w:eastAsiaTheme="minorEastAsia"/>
                <w:rPrChange w:id="9787" w:author="raye" w:date="2018-08-10T15:18:00Z">
                  <w:rPr>
                    <w:rFonts w:ascii="等线" w:eastAsia="等线" w:hAnsi="等线" w:cs="宋体"/>
                    <w:kern w:val="0"/>
                    <w:szCs w:val="21"/>
                  </w:rPr>
                </w:rPrChange>
              </w:rPr>
            </w:pPr>
            <w:r w:rsidRPr="00F94FEA">
              <w:rPr>
                <w:rStyle w:val="af6"/>
                <w:rFonts w:eastAsiaTheme="minorEastAsia"/>
                <w:rPrChange w:id="9788"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504BF589" w14:textId="77777777" w:rsidR="00F334CA" w:rsidRPr="00F94FEA" w:rsidRDefault="00F334CA">
            <w:pPr>
              <w:rPr>
                <w:rStyle w:val="af6"/>
                <w:rFonts w:eastAsiaTheme="minorEastAsia"/>
                <w:rPrChange w:id="9789" w:author="raye" w:date="2018-08-10T15:18:00Z">
                  <w:rPr>
                    <w:i/>
                    <w:sz w:val="24"/>
                    <w:szCs w:val="24"/>
                  </w:rPr>
                </w:rPrChange>
              </w:rPr>
            </w:pPr>
            <w:r w:rsidRPr="00F94FEA">
              <w:rPr>
                <w:rStyle w:val="af6"/>
                <w:rFonts w:eastAsiaTheme="minorEastAsia"/>
                <w:rPrChange w:id="9790" w:author="raye" w:date="2018-08-10T15:18:00Z">
                  <w:rPr>
                    <w:i/>
                    <w:sz w:val="24"/>
                    <w:szCs w:val="24"/>
                  </w:rPr>
                </w:rPrChange>
              </w:rPr>
              <w:t>100-digit characters</w:t>
            </w:r>
          </w:p>
        </w:tc>
        <w:tc>
          <w:tcPr>
            <w:tcW w:w="1269" w:type="dxa"/>
            <w:tcBorders>
              <w:top w:val="single" w:sz="4" w:space="0" w:color="auto"/>
              <w:left w:val="single" w:sz="4" w:space="0" w:color="auto"/>
              <w:right w:val="single" w:sz="4" w:space="0" w:color="auto"/>
            </w:tcBorders>
          </w:tcPr>
          <w:p w14:paraId="0D1755F3" w14:textId="77777777" w:rsidR="00F334CA" w:rsidRPr="00F94FEA" w:rsidRDefault="00F334CA">
            <w:pPr>
              <w:rPr>
                <w:rStyle w:val="af6"/>
                <w:rFonts w:eastAsiaTheme="minorEastAsia"/>
                <w:rPrChange w:id="9791" w:author="raye" w:date="2018-08-10T15:18:00Z">
                  <w:rPr>
                    <w:rFonts w:ascii="等线" w:eastAsia="等线" w:hAnsi="等线" w:cs="宋体"/>
                    <w:kern w:val="0"/>
                    <w:szCs w:val="21"/>
                  </w:rPr>
                </w:rPrChange>
              </w:rPr>
            </w:pPr>
            <w:r w:rsidRPr="00F94FEA">
              <w:rPr>
                <w:rStyle w:val="af6"/>
                <w:rFonts w:eastAsiaTheme="minorEastAsia"/>
                <w:rPrChange w:id="9792" w:author="raye" w:date="2018-08-10T15:18:00Z">
                  <w:rPr>
                    <w:rFonts w:ascii="等线" w:eastAsia="等线" w:hAnsi="等线" w:cs="宋体"/>
                    <w:kern w:val="0"/>
                    <w:szCs w:val="21"/>
                  </w:rPr>
                </w:rPrChange>
              </w:rPr>
              <w:t>Y</w:t>
            </w:r>
          </w:p>
          <w:p w14:paraId="53490233" w14:textId="77777777" w:rsidR="00F334CA" w:rsidRPr="00F94FEA" w:rsidRDefault="00F334CA">
            <w:pPr>
              <w:rPr>
                <w:rStyle w:val="af6"/>
                <w:rFonts w:eastAsiaTheme="minorEastAsia"/>
                <w:rPrChange w:id="9793" w:author="raye" w:date="2018-08-10T15:18:00Z">
                  <w:rPr>
                    <w:rFonts w:ascii="等线" w:eastAsia="等线" w:hAnsi="等线" w:cs="宋体"/>
                    <w:kern w:val="0"/>
                    <w:szCs w:val="21"/>
                  </w:rPr>
                </w:rPrChange>
              </w:rPr>
            </w:pPr>
          </w:p>
        </w:tc>
        <w:tc>
          <w:tcPr>
            <w:tcW w:w="2427" w:type="dxa"/>
            <w:tcBorders>
              <w:top w:val="single" w:sz="4" w:space="0" w:color="auto"/>
              <w:left w:val="single" w:sz="4" w:space="0" w:color="auto"/>
              <w:bottom w:val="single" w:sz="4" w:space="0" w:color="auto"/>
              <w:right w:val="single" w:sz="4" w:space="0" w:color="auto"/>
            </w:tcBorders>
            <w:noWrap/>
          </w:tcPr>
          <w:p w14:paraId="32E63DD6" w14:textId="77777777" w:rsidR="00F334CA" w:rsidRPr="00F94FEA" w:rsidRDefault="00F334CA">
            <w:pPr>
              <w:rPr>
                <w:rStyle w:val="af6"/>
                <w:rFonts w:eastAsiaTheme="minorEastAsia"/>
                <w:rPrChange w:id="9794" w:author="raye" w:date="2018-08-10T15:18:00Z">
                  <w:rPr>
                    <w:rFonts w:ascii="等线" w:eastAsia="等线" w:hAnsi="等线" w:cs="宋体"/>
                    <w:kern w:val="0"/>
                    <w:szCs w:val="21"/>
                  </w:rPr>
                </w:rPrChange>
              </w:rPr>
            </w:pPr>
          </w:p>
        </w:tc>
      </w:tr>
      <w:tr w:rsidR="00F334CA" w:rsidRPr="00F94FEA" w14:paraId="1D8F0EDC"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1A6A66B3" w14:textId="77777777" w:rsidR="00F334CA" w:rsidRPr="00F94FEA" w:rsidRDefault="00F334CA">
            <w:pPr>
              <w:rPr>
                <w:rStyle w:val="af6"/>
                <w:rFonts w:eastAsiaTheme="minorEastAsia"/>
                <w:rPrChange w:id="9795" w:author="raye" w:date="2018-08-10T15:18:00Z">
                  <w:rPr>
                    <w:rFonts w:ascii="等线" w:eastAsia="等线" w:hAnsi="等线" w:cs="宋体"/>
                    <w:kern w:val="0"/>
                    <w:szCs w:val="21"/>
                  </w:rPr>
                </w:rPrChange>
              </w:rPr>
            </w:pPr>
            <w:r w:rsidRPr="00F94FEA">
              <w:rPr>
                <w:rStyle w:val="af6"/>
                <w:rFonts w:eastAsiaTheme="minorEastAsia"/>
                <w:rPrChange w:id="9796" w:author="raye" w:date="2018-08-10T15:18:00Z">
                  <w:rPr>
                    <w:rFonts w:ascii="等线" w:eastAsia="等线" w:hAnsi="等线"/>
                    <w:sz w:val="22"/>
                  </w:rPr>
                </w:rPrChange>
              </w:rPr>
              <w:t>End User</w:t>
            </w:r>
          </w:p>
        </w:tc>
        <w:tc>
          <w:tcPr>
            <w:tcW w:w="1848" w:type="dxa"/>
            <w:tcBorders>
              <w:top w:val="single" w:sz="4" w:space="0" w:color="auto"/>
              <w:left w:val="single" w:sz="4" w:space="0" w:color="auto"/>
              <w:bottom w:val="single" w:sz="4" w:space="0" w:color="auto"/>
              <w:right w:val="single" w:sz="4" w:space="0" w:color="auto"/>
            </w:tcBorders>
          </w:tcPr>
          <w:p w14:paraId="7EF2A43C" w14:textId="77777777" w:rsidR="00F334CA" w:rsidRPr="00F94FEA" w:rsidRDefault="00F334CA">
            <w:pPr>
              <w:rPr>
                <w:rStyle w:val="af6"/>
                <w:rFonts w:eastAsiaTheme="minorEastAsia"/>
                <w:rPrChange w:id="9797" w:author="raye" w:date="2018-08-10T15:18:00Z">
                  <w:rPr>
                    <w:rFonts w:ascii="等线" w:eastAsia="等线" w:hAnsi="等线" w:cs="宋体"/>
                    <w:kern w:val="0"/>
                    <w:szCs w:val="21"/>
                  </w:rPr>
                </w:rPrChange>
              </w:rPr>
            </w:pPr>
            <w:r w:rsidRPr="00F94FEA">
              <w:rPr>
                <w:rStyle w:val="af6"/>
                <w:rFonts w:eastAsiaTheme="minorEastAsia"/>
                <w:rPrChange w:id="9798" w:author="raye" w:date="2018-08-10T15:1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3D938F61" w14:textId="77777777" w:rsidR="00F334CA" w:rsidRPr="00F94FEA" w:rsidRDefault="00F334CA">
            <w:pPr>
              <w:rPr>
                <w:rStyle w:val="af6"/>
                <w:rFonts w:eastAsiaTheme="minorEastAsia"/>
                <w:rPrChange w:id="9799" w:author="raye" w:date="2018-08-10T15:18:00Z">
                  <w:rPr>
                    <w:rFonts w:ascii="等线" w:eastAsia="等线" w:hAnsi="等线" w:cs="宋体"/>
                    <w:kern w:val="0"/>
                    <w:szCs w:val="21"/>
                  </w:rPr>
                </w:rPrChange>
              </w:rPr>
            </w:pPr>
            <w:r w:rsidRPr="00F94FEA">
              <w:rPr>
                <w:rStyle w:val="af6"/>
                <w:rFonts w:eastAsiaTheme="minorEastAsia"/>
                <w:rPrChange w:id="9800" w:author="raye" w:date="2018-08-10T15:18:00Z">
                  <w:rPr>
                    <w:i/>
                    <w:sz w:val="24"/>
                    <w:szCs w:val="24"/>
                  </w:rPr>
                </w:rPrChange>
              </w:rPr>
              <w:t>100-digit characters</w:t>
            </w:r>
          </w:p>
        </w:tc>
        <w:tc>
          <w:tcPr>
            <w:tcW w:w="1269" w:type="dxa"/>
            <w:tcBorders>
              <w:left w:val="single" w:sz="4" w:space="0" w:color="auto"/>
              <w:right w:val="single" w:sz="4" w:space="0" w:color="auto"/>
            </w:tcBorders>
          </w:tcPr>
          <w:p w14:paraId="60F04032" w14:textId="77777777" w:rsidR="00F334CA" w:rsidRPr="00F94FEA" w:rsidRDefault="00F334CA">
            <w:pPr>
              <w:rPr>
                <w:rStyle w:val="af6"/>
                <w:rFonts w:eastAsiaTheme="minorEastAsia"/>
                <w:rPrChange w:id="9801" w:author="raye" w:date="2018-08-10T15:18:00Z">
                  <w:rPr>
                    <w:rFonts w:ascii="等线" w:eastAsia="等线" w:hAnsi="等线" w:cs="宋体"/>
                    <w:kern w:val="0"/>
                    <w:szCs w:val="21"/>
                  </w:rPr>
                </w:rPrChange>
              </w:rPr>
            </w:pPr>
            <w:r w:rsidRPr="00F94FEA">
              <w:rPr>
                <w:rStyle w:val="af6"/>
                <w:rFonts w:eastAsiaTheme="minorEastAsia"/>
                <w:rPrChange w:id="9802" w:author="raye" w:date="2018-08-10T15:18:00Z">
                  <w:rPr>
                    <w:rFonts w:ascii="等线" w:eastAsia="等线" w:hAnsi="等线" w:cs="宋体"/>
                    <w:kern w:val="0"/>
                    <w:szCs w:val="21"/>
                  </w:rPr>
                </w:rPrChange>
              </w:rPr>
              <w:t>Y</w:t>
            </w:r>
          </w:p>
          <w:p w14:paraId="7BDBB4B3" w14:textId="77777777" w:rsidR="00F334CA" w:rsidRPr="00F94FEA" w:rsidRDefault="00F334CA">
            <w:pPr>
              <w:rPr>
                <w:rStyle w:val="af6"/>
                <w:rFonts w:eastAsiaTheme="minorEastAsia"/>
                <w:rPrChange w:id="9803" w:author="raye" w:date="2018-08-10T15:18:00Z">
                  <w:rPr>
                    <w:rFonts w:ascii="等线" w:eastAsia="等线" w:hAnsi="等线" w:cs="宋体"/>
                    <w:kern w:val="0"/>
                    <w:szCs w:val="21"/>
                  </w:rPr>
                </w:rPrChange>
              </w:rPr>
            </w:pPr>
          </w:p>
        </w:tc>
        <w:tc>
          <w:tcPr>
            <w:tcW w:w="2427" w:type="dxa"/>
            <w:tcBorders>
              <w:top w:val="single" w:sz="4" w:space="0" w:color="auto"/>
              <w:left w:val="single" w:sz="4" w:space="0" w:color="auto"/>
              <w:bottom w:val="single" w:sz="4" w:space="0" w:color="auto"/>
              <w:right w:val="single" w:sz="4" w:space="0" w:color="auto"/>
            </w:tcBorders>
            <w:noWrap/>
          </w:tcPr>
          <w:p w14:paraId="36B01E81" w14:textId="77777777" w:rsidR="00F334CA" w:rsidRPr="00F94FEA" w:rsidRDefault="00F334CA">
            <w:pPr>
              <w:rPr>
                <w:rStyle w:val="af6"/>
                <w:rFonts w:eastAsiaTheme="minorEastAsia"/>
                <w:rPrChange w:id="9804" w:author="raye" w:date="2018-08-10T15:18:00Z">
                  <w:rPr>
                    <w:rFonts w:ascii="等线" w:eastAsia="等线" w:hAnsi="等线" w:cs="宋体"/>
                    <w:kern w:val="0"/>
                    <w:szCs w:val="21"/>
                  </w:rPr>
                </w:rPrChange>
              </w:rPr>
            </w:pPr>
          </w:p>
        </w:tc>
      </w:tr>
    </w:tbl>
    <w:p w14:paraId="1439D927" w14:textId="77777777" w:rsidR="00F334CA" w:rsidRPr="00F94FEA" w:rsidRDefault="00F334CA">
      <w:pPr>
        <w:rPr>
          <w:rStyle w:val="af6"/>
          <w:rFonts w:eastAsiaTheme="minorEastAsia"/>
          <w:rPrChange w:id="9805" w:author="raye" w:date="2018-08-10T15:18:00Z">
            <w:rPr>
              <w:rFonts w:ascii="Calibri" w:hAnsi="Calibri" w:cstheme="minorHAnsi"/>
              <w:b/>
              <w:sz w:val="36"/>
            </w:rPr>
          </w:rPrChange>
        </w:rPr>
        <w:pPrChange w:id="9806" w:author="raye" w:date="2018-08-10T15:18:00Z">
          <w:pPr>
            <w:widowControl/>
            <w:jc w:val="left"/>
          </w:pPr>
        </w:pPrChange>
      </w:pPr>
    </w:p>
    <w:p w14:paraId="708712D0" w14:textId="77777777" w:rsidR="00502AEE" w:rsidRPr="00502AEE" w:rsidRDefault="005307B7">
      <w:pPr>
        <w:pStyle w:val="a0"/>
        <w:numPr>
          <w:ilvl w:val="0"/>
          <w:numId w:val="184"/>
        </w:numPr>
        <w:ind w:firstLineChars="0"/>
        <w:rPr>
          <w:ins w:id="9807" w:author="raye" w:date="2018-08-10T15:20:00Z"/>
          <w:rStyle w:val="aff4"/>
          <w:rFonts w:eastAsiaTheme="minorEastAsia"/>
          <w:rPrChange w:id="9808" w:author="raye" w:date="2018-08-10T15:20:00Z">
            <w:rPr>
              <w:ins w:id="9809" w:author="raye" w:date="2018-08-10T15:20:00Z"/>
            </w:rPr>
          </w:rPrChange>
        </w:rPr>
        <w:pPrChange w:id="9810" w:author="raye" w:date="2018-08-10T15:20:00Z">
          <w:pPr>
            <w:pStyle w:val="a0"/>
            <w:widowControl/>
            <w:numPr>
              <w:numId w:val="44"/>
            </w:numPr>
            <w:ind w:left="845" w:firstLineChars="0" w:hanging="420"/>
            <w:jc w:val="left"/>
          </w:pPr>
        </w:pPrChange>
      </w:pPr>
      <w:r w:rsidRPr="00502AEE">
        <w:rPr>
          <w:rStyle w:val="aff4"/>
          <w:rFonts w:eastAsiaTheme="minorEastAsia"/>
          <w:rPrChange w:id="9811" w:author="raye" w:date="2018-08-10T15:20:00Z">
            <w:rPr>
              <w:rFonts w:ascii="等线" w:eastAsia="等线" w:hAnsi="等线" w:cstheme="minorHAnsi"/>
              <w:szCs w:val="21"/>
            </w:rPr>
          </w:rPrChange>
        </w:rPr>
        <w:t>Note</w:t>
      </w:r>
    </w:p>
    <w:p w14:paraId="2BCA1283" w14:textId="3E3A76EA" w:rsidR="005307B7" w:rsidRPr="00502AEE" w:rsidRDefault="00502AEE">
      <w:pPr>
        <w:rPr>
          <w:rStyle w:val="af6"/>
          <w:rFonts w:eastAsiaTheme="minorEastAsia"/>
          <w:rPrChange w:id="9812" w:author="raye" w:date="2018-08-10T15:21:00Z">
            <w:rPr>
              <w:rFonts w:ascii="等线" w:eastAsia="等线" w:hAnsi="等线" w:cstheme="minorHAnsi"/>
              <w:szCs w:val="21"/>
            </w:rPr>
          </w:rPrChange>
        </w:rPr>
        <w:pPrChange w:id="9813" w:author="raye" w:date="2018-08-10T15:20:00Z">
          <w:pPr>
            <w:pStyle w:val="a0"/>
            <w:widowControl/>
            <w:numPr>
              <w:numId w:val="44"/>
            </w:numPr>
            <w:ind w:left="845" w:firstLineChars="0" w:hanging="420"/>
            <w:jc w:val="left"/>
          </w:pPr>
        </w:pPrChange>
      </w:pPr>
      <w:ins w:id="9814" w:author="raye" w:date="2018-08-10T15:20:00Z">
        <w:r w:rsidRPr="00502AEE">
          <w:rPr>
            <w:rStyle w:val="af6"/>
            <w:rFonts w:eastAsiaTheme="minorEastAsia"/>
            <w:rPrChange w:id="9815" w:author="raye" w:date="2018-08-10T15:21:00Z">
              <w:rPr/>
            </w:rPrChange>
          </w:rPr>
          <w:t>1.</w:t>
        </w:r>
      </w:ins>
      <w:ins w:id="9816" w:author="raye" w:date="2018-08-10T15:21:00Z">
        <w:r>
          <w:rPr>
            <w:rStyle w:val="af6"/>
            <w:rFonts w:eastAsiaTheme="minorEastAsia"/>
          </w:rPr>
          <w:t xml:space="preserve"> </w:t>
        </w:r>
      </w:ins>
      <w:del w:id="9817" w:author="raye" w:date="2018-08-10T15:20:00Z">
        <w:r w:rsidR="005307B7" w:rsidRPr="00502AEE" w:rsidDel="00502AEE">
          <w:rPr>
            <w:rStyle w:val="af6"/>
            <w:rFonts w:eastAsiaTheme="minorEastAsia"/>
            <w:rPrChange w:id="9818" w:author="raye" w:date="2018-08-10T15:21:00Z">
              <w:rPr>
                <w:rFonts w:ascii="等线" w:eastAsia="等线" w:hAnsi="等线" w:cstheme="minorHAnsi"/>
                <w:szCs w:val="21"/>
              </w:rPr>
            </w:rPrChange>
          </w:rPr>
          <w:delText xml:space="preserve">: </w:delText>
        </w:r>
      </w:del>
      <w:r w:rsidR="005307B7" w:rsidRPr="00502AEE">
        <w:rPr>
          <w:rStyle w:val="af6"/>
          <w:rFonts w:eastAsiaTheme="minorEastAsia"/>
          <w:rPrChange w:id="9819" w:author="raye" w:date="2018-08-10T15:21:00Z">
            <w:rPr>
              <w:rFonts w:ascii="等线" w:eastAsia="等线" w:hAnsi="等线" w:cstheme="minorHAnsi"/>
              <w:szCs w:val="21"/>
            </w:rPr>
          </w:rPrChange>
        </w:rPr>
        <w:t xml:space="preserve">The capability to add columns and merged cells indicate that those fields are </w:t>
      </w:r>
      <w:r w:rsidR="005307B7" w:rsidRPr="00502AEE">
        <w:rPr>
          <w:rStyle w:val="af6"/>
          <w:rFonts w:eastAsiaTheme="minorEastAsia"/>
          <w:rPrChange w:id="9820" w:author="raye" w:date="2018-08-10T15:21:00Z">
            <w:rPr>
              <w:rFonts w:ascii="等线" w:eastAsia="等线" w:hAnsi="等线" w:cstheme="minorHAnsi"/>
              <w:szCs w:val="21"/>
            </w:rPr>
          </w:rPrChange>
        </w:rPr>
        <w:lastRenderedPageBreak/>
        <w:t>associated with the occurrence of each other: if one wants to increase one field then the relevant fields are also</w:t>
      </w:r>
    </w:p>
    <w:p w14:paraId="0234E36A" w14:textId="57C25B9A" w:rsidR="005307B7" w:rsidRPr="00502AEE" w:rsidRDefault="00502AEE">
      <w:pPr>
        <w:rPr>
          <w:rStyle w:val="af6"/>
          <w:rFonts w:eastAsiaTheme="minorEastAsia"/>
          <w:rPrChange w:id="9821" w:author="raye" w:date="2018-08-10T15:21:00Z">
            <w:rPr>
              <w:rFonts w:ascii="等线" w:eastAsia="等线" w:hAnsi="等线"/>
            </w:rPr>
          </w:rPrChange>
        </w:rPr>
        <w:pPrChange w:id="9822" w:author="raye" w:date="2018-08-10T15:20:00Z">
          <w:pPr>
            <w:numPr>
              <w:numId w:val="44"/>
            </w:numPr>
            <w:ind w:left="845" w:hanging="420"/>
          </w:pPr>
        </w:pPrChange>
      </w:pPr>
      <w:ins w:id="9823" w:author="raye" w:date="2018-08-10T15:20:00Z">
        <w:r w:rsidRPr="00502AEE">
          <w:rPr>
            <w:rStyle w:val="af6"/>
            <w:rFonts w:eastAsiaTheme="minorEastAsia"/>
            <w:rPrChange w:id="9824" w:author="raye" w:date="2018-08-10T15:21:00Z">
              <w:rPr/>
            </w:rPrChange>
          </w:rPr>
          <w:t>2.</w:t>
        </w:r>
      </w:ins>
      <w:ins w:id="9825" w:author="raye" w:date="2018-08-10T15:21:00Z">
        <w:r>
          <w:rPr>
            <w:rStyle w:val="af6"/>
            <w:rFonts w:eastAsiaTheme="minorEastAsia"/>
          </w:rPr>
          <w:t xml:space="preserve"> </w:t>
        </w:r>
      </w:ins>
      <w:r w:rsidR="005307B7" w:rsidRPr="00502AEE">
        <w:rPr>
          <w:rStyle w:val="af6"/>
          <w:rFonts w:eastAsiaTheme="minorEastAsia"/>
          <w:rPrChange w:id="9826" w:author="raye" w:date="2018-08-10T15:21:00Z">
            <w:rPr>
              <w:rFonts w:ascii="等线" w:eastAsia="等线" w:hAnsi="等线" w:cstheme="minorHAnsi"/>
              <w:szCs w:val="21"/>
            </w:rPr>
          </w:rPrChange>
        </w:rPr>
        <w:t>One can move the cursor to the corresponding form</w:t>
      </w:r>
    </w:p>
    <w:p w14:paraId="42051959" w14:textId="36E2F739" w:rsidR="005307B7" w:rsidRPr="00502AEE" w:rsidRDefault="00502AEE">
      <w:pPr>
        <w:rPr>
          <w:rStyle w:val="af6"/>
          <w:rFonts w:eastAsiaTheme="minorEastAsia"/>
          <w:rPrChange w:id="9827" w:author="raye" w:date="2018-08-10T15:21:00Z">
            <w:rPr>
              <w:rFonts w:ascii="等线" w:eastAsia="等线" w:hAnsi="等线"/>
            </w:rPr>
          </w:rPrChange>
        </w:rPr>
        <w:pPrChange w:id="9828" w:author="raye" w:date="2018-08-10T15:20:00Z">
          <w:pPr>
            <w:numPr>
              <w:numId w:val="44"/>
            </w:numPr>
            <w:ind w:left="845" w:hanging="420"/>
          </w:pPr>
        </w:pPrChange>
      </w:pPr>
      <w:ins w:id="9829" w:author="raye" w:date="2018-08-10T15:20:00Z">
        <w:r w:rsidRPr="00502AEE">
          <w:rPr>
            <w:rStyle w:val="af6"/>
            <w:rFonts w:eastAsiaTheme="minorEastAsia"/>
            <w:rPrChange w:id="9830" w:author="raye" w:date="2018-08-10T15:21:00Z">
              <w:rPr/>
            </w:rPrChange>
          </w:rPr>
          <w:t>3.</w:t>
        </w:r>
      </w:ins>
      <w:ins w:id="9831" w:author="raye" w:date="2018-08-10T15:21:00Z">
        <w:r>
          <w:rPr>
            <w:rStyle w:val="af6"/>
            <w:rFonts w:eastAsiaTheme="minorEastAsia"/>
          </w:rPr>
          <w:t xml:space="preserve"> </w:t>
        </w:r>
      </w:ins>
      <w:r w:rsidR="005307B7" w:rsidRPr="00502AEE">
        <w:rPr>
          <w:rStyle w:val="af6"/>
          <w:rFonts w:eastAsiaTheme="minorEastAsia"/>
          <w:rPrChange w:id="9832" w:author="raye" w:date="2018-08-10T15:21:00Z">
            <w:rPr>
              <w:rFonts w:ascii="等线" w:eastAsia="等线" w:hAnsi="等线"/>
            </w:rPr>
          </w:rPrChange>
        </w:rPr>
        <w:t>Good Description has a "LME" Check, which is related to the 35 questions</w:t>
      </w:r>
    </w:p>
    <w:p w14:paraId="58AA3BE2" w14:textId="77777777" w:rsidR="005307B7" w:rsidRPr="00502AEE" w:rsidRDefault="005307B7">
      <w:pPr>
        <w:rPr>
          <w:rStyle w:val="af6"/>
          <w:rFonts w:eastAsiaTheme="minorEastAsia"/>
          <w:rPrChange w:id="9833" w:author="raye" w:date="2018-08-10T15:21:00Z">
            <w:rPr>
              <w:rFonts w:ascii="等线" w:eastAsia="等线" w:hAnsi="等线"/>
            </w:rPr>
          </w:rPrChange>
        </w:rPr>
        <w:pPrChange w:id="9834" w:author="raye" w:date="2018-08-10T15:20:00Z">
          <w:pPr>
            <w:numPr>
              <w:numId w:val="44"/>
            </w:numPr>
            <w:ind w:left="845" w:hanging="420"/>
          </w:pPr>
        </w:pPrChange>
      </w:pPr>
      <w:r w:rsidRPr="00502AEE">
        <w:rPr>
          <w:rStyle w:val="af6"/>
          <w:rFonts w:eastAsiaTheme="minorEastAsia"/>
          <w:rPrChange w:id="9835" w:author="raye" w:date="2018-08-10T15:21:00Z">
            <w:rPr>
              <w:rFonts w:ascii="等线" w:eastAsia="等线" w:hAnsi="等线"/>
            </w:rPr>
          </w:rPrChange>
        </w:rPr>
        <w:t>Input page can be editted</w:t>
      </w:r>
    </w:p>
    <w:p w14:paraId="32DBFCBC" w14:textId="065CB601" w:rsidR="00FD04ED" w:rsidRPr="00B0205A" w:rsidRDefault="00FD04ED" w:rsidP="00F334CA">
      <w:pPr>
        <w:pStyle w:val="afd"/>
        <w:ind w:left="360" w:firstLineChars="0" w:firstLine="0"/>
        <w:rPr>
          <w:ins w:id="9836" w:author="raye" w:date="2018-08-10T11:13:00Z"/>
          <w:rFonts w:ascii="Times New Roman" w:eastAsia="等线"/>
          <w:sz w:val="21"/>
          <w:szCs w:val="21"/>
          <w:rPrChange w:id="9837" w:author="raye" w:date="2018-08-10T12:30:00Z">
            <w:rPr>
              <w:ins w:id="9838" w:author="raye" w:date="2018-08-10T11:13:00Z"/>
              <w:rFonts w:ascii="等线" w:eastAsia="等线" w:hAnsi="等线"/>
              <w:sz w:val="21"/>
              <w:szCs w:val="21"/>
            </w:rPr>
          </w:rPrChange>
        </w:rPr>
      </w:pPr>
    </w:p>
    <w:p w14:paraId="2DBF0208" w14:textId="06B227B7" w:rsidR="00FD04ED" w:rsidRPr="00B0205A" w:rsidRDefault="00FD04ED" w:rsidP="00F334CA">
      <w:pPr>
        <w:pStyle w:val="afd"/>
        <w:ind w:left="360" w:firstLineChars="0" w:firstLine="0"/>
        <w:rPr>
          <w:ins w:id="9839" w:author="raye" w:date="2018-08-10T11:13:00Z"/>
          <w:rFonts w:ascii="Times New Roman" w:eastAsia="等线"/>
          <w:sz w:val="21"/>
          <w:szCs w:val="21"/>
          <w:rPrChange w:id="9840" w:author="raye" w:date="2018-08-10T12:30:00Z">
            <w:rPr>
              <w:ins w:id="9841" w:author="raye" w:date="2018-08-10T11:13:00Z"/>
              <w:rFonts w:ascii="等线" w:eastAsia="等线" w:hAnsi="等线"/>
              <w:sz w:val="21"/>
              <w:szCs w:val="21"/>
            </w:rPr>
          </w:rPrChange>
        </w:rPr>
      </w:pPr>
    </w:p>
    <w:p w14:paraId="7BAA4B41" w14:textId="49424F6F" w:rsidR="00FD04ED" w:rsidRPr="00502AEE" w:rsidRDefault="00FD04ED">
      <w:pPr>
        <w:pStyle w:val="a0"/>
        <w:numPr>
          <w:ilvl w:val="0"/>
          <w:numId w:val="185"/>
        </w:numPr>
        <w:ind w:firstLineChars="0"/>
        <w:rPr>
          <w:ins w:id="9842" w:author="raye" w:date="2018-08-10T11:13:00Z"/>
          <w:rStyle w:val="aff4"/>
          <w:rFonts w:eastAsiaTheme="minorEastAsia"/>
          <w:rPrChange w:id="9843" w:author="raye" w:date="2018-08-10T15:21:00Z">
            <w:rPr>
              <w:ins w:id="9844" w:author="raye" w:date="2018-08-10T11:13:00Z"/>
              <w:rFonts w:ascii="等线" w:eastAsia="等线" w:hAnsi="等线"/>
              <w:sz w:val="21"/>
              <w:szCs w:val="21"/>
            </w:rPr>
          </w:rPrChange>
        </w:rPr>
        <w:pPrChange w:id="9845" w:author="raye" w:date="2018-08-10T15:21:00Z">
          <w:pPr>
            <w:pStyle w:val="afd"/>
            <w:ind w:left="360" w:firstLineChars="0" w:firstLine="0"/>
          </w:pPr>
        </w:pPrChange>
      </w:pPr>
      <w:ins w:id="9846" w:author="raye" w:date="2018-08-10T11:13:00Z">
        <w:r w:rsidRPr="00502AEE">
          <w:rPr>
            <w:rStyle w:val="aff4"/>
            <w:rFonts w:eastAsiaTheme="minorEastAsia"/>
            <w:rPrChange w:id="9847" w:author="raye" w:date="2018-08-10T15:21:00Z">
              <w:rPr>
                <w:rFonts w:ascii="等线" w:eastAsia="等线" w:hAnsi="等线"/>
                <w:szCs w:val="21"/>
              </w:rPr>
            </w:rPrChange>
          </w:rPr>
          <w:t>Input</w:t>
        </w:r>
      </w:ins>
    </w:p>
    <w:p w14:paraId="50C4A566" w14:textId="0D8E3047" w:rsidR="00F334CA" w:rsidRPr="00B0205A" w:rsidRDefault="00F334CA" w:rsidP="00F334CA">
      <w:pPr>
        <w:pStyle w:val="afd"/>
        <w:ind w:left="360" w:firstLineChars="0" w:firstLine="0"/>
        <w:rPr>
          <w:rFonts w:ascii="Times New Roman" w:eastAsia="等线"/>
          <w:sz w:val="21"/>
          <w:szCs w:val="21"/>
          <w:rPrChange w:id="9848" w:author="raye" w:date="2018-08-10T12:30:00Z">
            <w:rPr>
              <w:rFonts w:ascii="等线" w:eastAsia="等线" w:hAnsi="等线"/>
              <w:sz w:val="21"/>
              <w:szCs w:val="21"/>
            </w:rPr>
          </w:rPrChange>
        </w:rPr>
      </w:pPr>
      <w:del w:id="9849" w:author="raye" w:date="2018-08-10T11:14:00Z">
        <w:r w:rsidRPr="00B0205A" w:rsidDel="00FD04ED">
          <w:rPr>
            <w:rFonts w:ascii="Times New Roman"/>
            <w:noProof/>
            <w:rPrChange w:id="9850" w:author="raye" w:date="2018-08-10T12:30:00Z">
              <w:rPr>
                <w:noProof/>
              </w:rPr>
            </w:rPrChange>
          </w:rPr>
          <w:drawing>
            <wp:inline distT="0" distB="0" distL="0" distR="0" wp14:anchorId="54BA4121" wp14:editId="30D61943">
              <wp:extent cx="5274310" cy="367411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674110"/>
                      </a:xfrm>
                      <a:prstGeom prst="rect">
                        <a:avLst/>
                      </a:prstGeom>
                    </pic:spPr>
                  </pic:pic>
                </a:graphicData>
              </a:graphic>
            </wp:inline>
          </w:drawing>
        </w:r>
      </w:del>
      <w:ins w:id="9851" w:author="raye" w:date="2018-08-10T11:45:00Z">
        <w:r w:rsidR="0006331D" w:rsidRPr="00B0205A">
          <w:rPr>
            <w:rFonts w:ascii="Times New Roman"/>
            <w:noProof/>
            <w:rPrChange w:id="9852" w:author="raye" w:date="2018-08-10T12:30:00Z">
              <w:rPr>
                <w:noProof/>
              </w:rPr>
            </w:rPrChange>
          </w:rPr>
          <w:t xml:space="preserve"> </w:t>
        </w:r>
      </w:ins>
      <w:ins w:id="9853" w:author="raye" w:date="2018-08-10T11:50:00Z">
        <w:r w:rsidR="0006331D" w:rsidRPr="00B0205A">
          <w:rPr>
            <w:rFonts w:ascii="Times New Roman"/>
            <w:noProof/>
            <w:rPrChange w:id="9854" w:author="raye" w:date="2018-08-10T12:30:00Z">
              <w:rPr>
                <w:noProof/>
              </w:rPr>
            </w:rPrChange>
          </w:rPr>
          <w:drawing>
            <wp:inline distT="0" distB="0" distL="0" distR="0" wp14:anchorId="22DEBB0F" wp14:editId="05189FF6">
              <wp:extent cx="5274310" cy="4128135"/>
              <wp:effectExtent l="0" t="0" r="254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128135"/>
                      </a:xfrm>
                      <a:prstGeom prst="rect">
                        <a:avLst/>
                      </a:prstGeom>
                    </pic:spPr>
                  </pic:pic>
                </a:graphicData>
              </a:graphic>
            </wp:inline>
          </w:drawing>
        </w:r>
      </w:ins>
    </w:p>
    <w:p w14:paraId="230A0EF3" w14:textId="1E5CE4FF" w:rsidR="00F334CA" w:rsidRPr="00B0205A" w:rsidRDefault="00F334CA" w:rsidP="00F334CA">
      <w:pPr>
        <w:pStyle w:val="afd"/>
        <w:ind w:left="360" w:firstLineChars="0" w:firstLine="0"/>
        <w:rPr>
          <w:rFonts w:ascii="Times New Roman" w:eastAsia="等线"/>
          <w:sz w:val="21"/>
          <w:szCs w:val="21"/>
          <w:rPrChange w:id="9855" w:author="raye" w:date="2018-08-10T12:30:00Z">
            <w:rPr>
              <w:rFonts w:ascii="等线" w:eastAsia="等线" w:hAnsi="等线"/>
              <w:sz w:val="21"/>
              <w:szCs w:val="21"/>
            </w:rPr>
          </w:rPrChange>
        </w:rPr>
      </w:pPr>
      <w:del w:id="9856" w:author="raye" w:date="2018-08-10T11:15:00Z">
        <w:r w:rsidRPr="00B0205A" w:rsidDel="00FD04ED">
          <w:rPr>
            <w:rFonts w:ascii="Times New Roman"/>
            <w:noProof/>
            <w:rPrChange w:id="9857" w:author="raye" w:date="2018-08-10T12:30:00Z">
              <w:rPr>
                <w:noProof/>
              </w:rPr>
            </w:rPrChange>
          </w:rPr>
          <w:drawing>
            <wp:inline distT="0" distB="0" distL="0" distR="0" wp14:anchorId="1E9D208F" wp14:editId="6CC9C7A0">
              <wp:extent cx="5061098" cy="1993120"/>
              <wp:effectExtent l="0" t="0" r="635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66282" cy="1995162"/>
                      </a:xfrm>
                      <a:prstGeom prst="rect">
                        <a:avLst/>
                      </a:prstGeom>
                    </pic:spPr>
                  </pic:pic>
                </a:graphicData>
              </a:graphic>
            </wp:inline>
          </w:drawing>
        </w:r>
      </w:del>
    </w:p>
    <w:p w14:paraId="53EC5266" w14:textId="027C26D8" w:rsidR="00F334CA" w:rsidRPr="00B0205A" w:rsidRDefault="0006331D" w:rsidP="00F334CA">
      <w:pPr>
        <w:pStyle w:val="afd"/>
        <w:ind w:left="360" w:firstLineChars="0" w:firstLine="0"/>
        <w:rPr>
          <w:ins w:id="9858" w:author="raye" w:date="2018-08-10T11:15:00Z"/>
          <w:rFonts w:ascii="Times New Roman" w:eastAsia="等线"/>
          <w:sz w:val="21"/>
          <w:szCs w:val="21"/>
          <w:rPrChange w:id="9859" w:author="raye" w:date="2018-08-10T12:30:00Z">
            <w:rPr>
              <w:ins w:id="9860" w:author="raye" w:date="2018-08-10T11:15:00Z"/>
              <w:rFonts w:ascii="等线" w:eastAsia="等线" w:hAnsi="等线"/>
              <w:sz w:val="21"/>
              <w:szCs w:val="21"/>
            </w:rPr>
          </w:rPrChange>
        </w:rPr>
      </w:pPr>
      <w:ins w:id="9861" w:author="raye" w:date="2018-08-10T11:50:00Z">
        <w:r w:rsidRPr="00B0205A">
          <w:rPr>
            <w:rFonts w:ascii="Times New Roman"/>
            <w:noProof/>
            <w:rPrChange w:id="9862" w:author="raye" w:date="2018-08-10T12:30:00Z">
              <w:rPr>
                <w:noProof/>
              </w:rPr>
            </w:rPrChange>
          </w:rPr>
          <w:drawing>
            <wp:inline distT="0" distB="0" distL="0" distR="0" wp14:anchorId="6FEAD6F3" wp14:editId="37C1F350">
              <wp:extent cx="5274310" cy="2087880"/>
              <wp:effectExtent l="0" t="0" r="254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87880"/>
                      </a:xfrm>
                      <a:prstGeom prst="rect">
                        <a:avLst/>
                      </a:prstGeom>
                    </pic:spPr>
                  </pic:pic>
                </a:graphicData>
              </a:graphic>
            </wp:inline>
          </w:drawing>
        </w:r>
      </w:ins>
    </w:p>
    <w:p w14:paraId="2A966A82" w14:textId="77777777" w:rsidR="00FD04ED" w:rsidRPr="00B0205A" w:rsidRDefault="00FD04ED" w:rsidP="00F334CA">
      <w:pPr>
        <w:pStyle w:val="afd"/>
        <w:ind w:left="360" w:firstLineChars="0" w:firstLine="0"/>
        <w:rPr>
          <w:rFonts w:ascii="Times New Roman" w:eastAsia="等线"/>
          <w:sz w:val="21"/>
          <w:szCs w:val="21"/>
          <w:rPrChange w:id="9863" w:author="raye" w:date="2018-08-10T12:30:00Z">
            <w:rPr>
              <w:rFonts w:ascii="等线" w:eastAsia="等线" w:hAnsi="等线"/>
              <w:sz w:val="21"/>
              <w:szCs w:val="21"/>
            </w:rPr>
          </w:rPrChange>
        </w:rPr>
      </w:pPr>
    </w:p>
    <w:p w14:paraId="39C18647" w14:textId="77777777" w:rsidR="005307B7" w:rsidRPr="00B0205A" w:rsidRDefault="005307B7" w:rsidP="00022A05">
      <w:pPr>
        <w:pStyle w:val="a0"/>
        <w:numPr>
          <w:ilvl w:val="0"/>
          <w:numId w:val="29"/>
        </w:numPr>
        <w:ind w:firstLineChars="0"/>
        <w:rPr>
          <w:rFonts w:ascii="Times New Roman" w:eastAsia="等线" w:hAnsi="Times New Roman" w:cs="Times New Roman"/>
          <w:rPrChange w:id="9864" w:author="raye" w:date="2018-08-10T12:30:00Z">
            <w:rPr>
              <w:rFonts w:ascii="等线" w:eastAsia="等线" w:hAnsi="等线"/>
            </w:rPr>
          </w:rPrChange>
        </w:rPr>
      </w:pPr>
      <w:r w:rsidRPr="00B0205A">
        <w:rPr>
          <w:rFonts w:ascii="Times New Roman" w:eastAsia="等线" w:hAnsi="Times New Roman" w:cs="Times New Roman"/>
          <w:rPrChange w:id="9865" w:author="raye" w:date="2018-08-10T12:30:00Z">
            <w:rPr>
              <w:rFonts w:ascii="等线" w:eastAsia="等线" w:hAnsi="等线"/>
            </w:rPr>
          </w:rPrChange>
        </w:rPr>
        <w:t>Input page cannot be editted</w:t>
      </w:r>
    </w:p>
    <w:p w14:paraId="2CFCD9B1" w14:textId="10457A03" w:rsidR="00F334CA" w:rsidRPr="00B0205A" w:rsidRDefault="0006331D" w:rsidP="00F334CA">
      <w:pPr>
        <w:pStyle w:val="afd"/>
        <w:ind w:left="360" w:firstLineChars="0" w:firstLine="0"/>
        <w:rPr>
          <w:rFonts w:ascii="Times New Roman" w:eastAsia="等线"/>
          <w:sz w:val="21"/>
          <w:szCs w:val="21"/>
          <w:rPrChange w:id="9866" w:author="raye" w:date="2018-08-10T12:30:00Z">
            <w:rPr>
              <w:rFonts w:ascii="等线" w:eastAsia="等线" w:hAnsi="等线"/>
              <w:sz w:val="21"/>
              <w:szCs w:val="21"/>
            </w:rPr>
          </w:rPrChange>
        </w:rPr>
      </w:pPr>
      <w:ins w:id="9867" w:author="raye" w:date="2018-08-10T11:50:00Z">
        <w:r w:rsidRPr="00B0205A">
          <w:rPr>
            <w:rFonts w:ascii="Times New Roman"/>
            <w:noProof/>
            <w:rPrChange w:id="9868" w:author="raye" w:date="2018-08-10T12:30:00Z">
              <w:rPr>
                <w:noProof/>
              </w:rPr>
            </w:rPrChange>
          </w:rPr>
          <w:drawing>
            <wp:inline distT="0" distB="0" distL="0" distR="0" wp14:anchorId="546681C8" wp14:editId="64668E76">
              <wp:extent cx="5274310" cy="3466465"/>
              <wp:effectExtent l="0" t="0" r="254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66465"/>
                      </a:xfrm>
                      <a:prstGeom prst="rect">
                        <a:avLst/>
                      </a:prstGeom>
                    </pic:spPr>
                  </pic:pic>
                </a:graphicData>
              </a:graphic>
            </wp:inline>
          </w:drawing>
        </w:r>
      </w:ins>
    </w:p>
    <w:p w14:paraId="7B38294C" w14:textId="6EA56A6E" w:rsidR="00F334CA" w:rsidRPr="00B0205A" w:rsidRDefault="009925A3" w:rsidP="00F334CA">
      <w:pPr>
        <w:pStyle w:val="afd"/>
        <w:ind w:left="360" w:firstLineChars="0" w:firstLine="0"/>
        <w:rPr>
          <w:rFonts w:ascii="Times New Roman" w:eastAsia="等线"/>
          <w:sz w:val="21"/>
          <w:szCs w:val="21"/>
          <w:rPrChange w:id="9869" w:author="raye" w:date="2018-08-10T12:30:00Z">
            <w:rPr>
              <w:rFonts w:ascii="等线" w:eastAsia="等线" w:hAnsi="等线"/>
              <w:sz w:val="21"/>
              <w:szCs w:val="21"/>
            </w:rPr>
          </w:rPrChange>
        </w:rPr>
      </w:pPr>
      <w:del w:id="9870" w:author="raye" w:date="2018-08-10T11:47:00Z">
        <w:r w:rsidRPr="00B0205A" w:rsidDel="0006331D">
          <w:rPr>
            <w:rFonts w:ascii="Times New Roman"/>
            <w:noProof/>
            <w:rPrChange w:id="9871" w:author="raye" w:date="2018-08-10T12:30:00Z">
              <w:rPr>
                <w:noProof/>
              </w:rPr>
            </w:rPrChange>
          </w:rPr>
          <w:drawing>
            <wp:inline distT="0" distB="0" distL="0" distR="0" wp14:anchorId="1B5935D8" wp14:editId="5AF0EC2E">
              <wp:extent cx="5274310" cy="305308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053080"/>
                      </a:xfrm>
                      <a:prstGeom prst="rect">
                        <a:avLst/>
                      </a:prstGeom>
                    </pic:spPr>
                  </pic:pic>
                </a:graphicData>
              </a:graphic>
            </wp:inline>
          </w:drawing>
        </w:r>
      </w:del>
    </w:p>
    <w:p w14:paraId="25A8A5F5" w14:textId="426B17CE" w:rsidR="009925A3" w:rsidRPr="00B0205A" w:rsidRDefault="002E2419" w:rsidP="00F334CA">
      <w:pPr>
        <w:pStyle w:val="afd"/>
        <w:ind w:left="360" w:firstLineChars="0" w:firstLine="0"/>
        <w:rPr>
          <w:rFonts w:ascii="Times New Roman" w:eastAsia="等线"/>
          <w:sz w:val="21"/>
          <w:szCs w:val="21"/>
          <w:rPrChange w:id="9872" w:author="raye" w:date="2018-08-10T12:30:00Z">
            <w:rPr>
              <w:rFonts w:ascii="等线" w:eastAsia="等线" w:hAnsi="等线"/>
              <w:sz w:val="21"/>
              <w:szCs w:val="21"/>
            </w:rPr>
          </w:rPrChange>
        </w:rPr>
      </w:pPr>
      <w:ins w:id="9873" w:author="raye" w:date="2018-08-10T16:05:00Z">
        <w:r>
          <w:rPr>
            <w:noProof/>
          </w:rPr>
          <w:lastRenderedPageBreak/>
          <w:drawing>
            <wp:inline distT="0" distB="0" distL="0" distR="0" wp14:anchorId="04E630AB" wp14:editId="0DE5C2B3">
              <wp:extent cx="5274310" cy="412623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126230"/>
                      </a:xfrm>
                      <a:prstGeom prst="rect">
                        <a:avLst/>
                      </a:prstGeom>
                    </pic:spPr>
                  </pic:pic>
                </a:graphicData>
              </a:graphic>
            </wp:inline>
          </w:drawing>
        </w:r>
        <w:r w:rsidRPr="00B0205A" w:rsidDel="00FD04ED">
          <w:rPr>
            <w:rFonts w:ascii="Times New Roman"/>
            <w:noProof/>
          </w:rPr>
          <w:t xml:space="preserve"> </w:t>
        </w:r>
      </w:ins>
      <w:del w:id="9874" w:author="raye" w:date="2018-08-10T11:19:00Z">
        <w:r w:rsidR="009925A3" w:rsidRPr="00B0205A" w:rsidDel="00FD04ED">
          <w:rPr>
            <w:rFonts w:ascii="Times New Roman"/>
            <w:noProof/>
            <w:rPrChange w:id="9875" w:author="raye" w:date="2018-08-10T12:30:00Z">
              <w:rPr>
                <w:noProof/>
              </w:rPr>
            </w:rPrChange>
          </w:rPr>
          <w:drawing>
            <wp:inline distT="0" distB="0" distL="0" distR="0" wp14:anchorId="0F41C860" wp14:editId="4557EC6B">
              <wp:extent cx="5274310" cy="210058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100580"/>
                      </a:xfrm>
                      <a:prstGeom prst="rect">
                        <a:avLst/>
                      </a:prstGeom>
                    </pic:spPr>
                  </pic:pic>
                </a:graphicData>
              </a:graphic>
            </wp:inline>
          </w:drawing>
        </w:r>
      </w:del>
    </w:p>
    <w:p w14:paraId="34954C2F" w14:textId="77777777" w:rsidR="00F334CA" w:rsidRPr="00B0205A" w:rsidRDefault="00F334CA" w:rsidP="00F334CA">
      <w:pPr>
        <w:pStyle w:val="afd"/>
        <w:ind w:left="360" w:firstLineChars="0" w:firstLine="0"/>
        <w:rPr>
          <w:rFonts w:ascii="Times New Roman" w:eastAsia="等线"/>
          <w:sz w:val="21"/>
          <w:szCs w:val="21"/>
          <w:rPrChange w:id="9876" w:author="raye" w:date="2018-08-10T12:30:00Z">
            <w:rPr>
              <w:rFonts w:ascii="等线" w:eastAsia="等线" w:hAnsi="等线"/>
              <w:sz w:val="21"/>
              <w:szCs w:val="21"/>
            </w:rPr>
          </w:rPrChange>
        </w:rPr>
      </w:pPr>
    </w:p>
    <w:p w14:paraId="7B33BCB3" w14:textId="77777777" w:rsidR="0075266D" w:rsidRPr="00B0205A" w:rsidRDefault="0075266D">
      <w:pPr>
        <w:pStyle w:val="afd"/>
        <w:ind w:leftChars="50" w:left="105" w:firstLineChars="150" w:firstLine="330"/>
        <w:rPr>
          <w:ins w:id="9877" w:author="raye" w:date="2018-08-10T11:22:00Z"/>
          <w:rFonts w:ascii="Times New Roman" w:eastAsia="等线"/>
          <w:noProof/>
          <w:szCs w:val="21"/>
          <w:rPrChange w:id="9878" w:author="raye" w:date="2018-08-10T12:30:00Z">
            <w:rPr>
              <w:ins w:id="9879" w:author="raye" w:date="2018-08-10T11:22:00Z"/>
              <w:rFonts w:ascii="等线" w:eastAsia="等线" w:hAnsi="等线"/>
              <w:noProof/>
              <w:szCs w:val="21"/>
            </w:rPr>
          </w:rPrChange>
        </w:rPr>
        <w:pPrChange w:id="9880" w:author="raye" w:date="2018-08-10T11:19:00Z">
          <w:pPr>
            <w:pStyle w:val="afd"/>
            <w:ind w:left="420" w:firstLineChars="0" w:hanging="420"/>
          </w:pPr>
        </w:pPrChange>
      </w:pPr>
      <w:ins w:id="9881" w:author="raye" w:date="2018-08-10T11:22:00Z">
        <w:r w:rsidRPr="00B0205A">
          <w:rPr>
            <w:rFonts w:ascii="Times New Roman" w:eastAsia="等线"/>
            <w:noProof/>
            <w:szCs w:val="21"/>
            <w:rPrChange w:id="9882" w:author="raye" w:date="2018-08-10T12:30:00Z">
              <w:rPr>
                <w:rFonts w:ascii="等线" w:eastAsia="等线" w:hAnsi="等线"/>
                <w:noProof/>
                <w:szCs w:val="21"/>
              </w:rPr>
            </w:rPrChange>
          </w:rPr>
          <w:t>older folder;</w:t>
        </w:r>
      </w:ins>
    </w:p>
    <w:p w14:paraId="0F0C2CA0" w14:textId="144A232A" w:rsidR="005307B7" w:rsidRPr="00B0205A" w:rsidDel="0075266D" w:rsidRDefault="005307B7" w:rsidP="00022A05">
      <w:pPr>
        <w:pStyle w:val="a0"/>
        <w:numPr>
          <w:ilvl w:val="0"/>
          <w:numId w:val="29"/>
        </w:numPr>
        <w:ind w:firstLineChars="0"/>
        <w:rPr>
          <w:del w:id="9883" w:author="raye" w:date="2018-08-10T11:22:00Z"/>
          <w:rFonts w:ascii="Times New Roman" w:eastAsia="等线" w:hAnsi="Times New Roman" w:cs="Times New Roman"/>
          <w:b/>
          <w:rPrChange w:id="9884" w:author="raye" w:date="2018-08-10T12:30:00Z">
            <w:rPr>
              <w:del w:id="9885" w:author="raye" w:date="2018-08-10T11:22:00Z"/>
              <w:rFonts w:ascii="等线" w:eastAsia="等线" w:hAnsi="等线"/>
            </w:rPr>
          </w:rPrChange>
        </w:rPr>
      </w:pPr>
      <w:del w:id="9886" w:author="raye" w:date="2018-08-10T11:19:00Z">
        <w:r w:rsidRPr="00B0205A" w:rsidDel="0075266D">
          <w:rPr>
            <w:rFonts w:ascii="Times New Roman" w:eastAsia="等线" w:hAnsi="Times New Roman" w:cs="Times New Roman"/>
            <w:b/>
            <w:rPrChange w:id="9887" w:author="raye" w:date="2018-08-10T12:30:00Z">
              <w:rPr>
                <w:rFonts w:ascii="等线" w:eastAsia="等线" w:hAnsi="等线"/>
              </w:rPr>
            </w:rPrChange>
          </w:rPr>
          <w:delText>Garbage bin</w:delText>
        </w:r>
      </w:del>
      <w:del w:id="9888" w:author="raye" w:date="2018-08-10T11:22:00Z">
        <w:r w:rsidRPr="00B0205A" w:rsidDel="0075266D">
          <w:rPr>
            <w:rFonts w:ascii="Times New Roman" w:eastAsia="等线" w:hAnsi="Times New Roman" w:cs="Times New Roman"/>
            <w:b/>
            <w:rPrChange w:id="9889" w:author="raye" w:date="2018-08-10T12:30:00Z">
              <w:rPr>
                <w:rFonts w:ascii="等线" w:eastAsia="等线" w:hAnsi="等线"/>
              </w:rPr>
            </w:rPrChange>
          </w:rPr>
          <w:delText xml:space="preserve"> page</w:delText>
        </w:r>
      </w:del>
    </w:p>
    <w:p w14:paraId="6118B2AA" w14:textId="77777777" w:rsidR="005307B7" w:rsidRPr="00B0205A" w:rsidRDefault="005307B7">
      <w:pPr>
        <w:pStyle w:val="afd"/>
        <w:ind w:leftChars="50" w:left="105" w:firstLineChars="150" w:firstLine="315"/>
        <w:rPr>
          <w:rFonts w:ascii="Times New Roman" w:eastAsia="等线"/>
          <w:sz w:val="21"/>
          <w:szCs w:val="21"/>
          <w:rPrChange w:id="9890" w:author="raye" w:date="2018-08-10T12:30:00Z">
            <w:rPr>
              <w:rFonts w:ascii="等线" w:eastAsia="等线" w:hAnsi="等线"/>
              <w:sz w:val="21"/>
              <w:szCs w:val="21"/>
            </w:rPr>
          </w:rPrChange>
        </w:rPr>
        <w:pPrChange w:id="9891" w:author="raye" w:date="2018-08-10T11:19:00Z">
          <w:pPr>
            <w:pStyle w:val="afd"/>
            <w:ind w:left="420" w:firstLineChars="0" w:hanging="420"/>
          </w:pPr>
        </w:pPrChange>
      </w:pPr>
      <w:r w:rsidRPr="00B0205A">
        <w:rPr>
          <w:rFonts w:ascii="Times New Roman" w:eastAsia="等线"/>
          <w:sz w:val="21"/>
          <w:szCs w:val="21"/>
          <w:rPrChange w:id="9892" w:author="raye" w:date="2018-08-10T12:30:00Z">
            <w:rPr>
              <w:rFonts w:ascii="等线" w:eastAsia="等线" w:hAnsi="等线"/>
              <w:sz w:val="21"/>
              <w:szCs w:val="21"/>
            </w:rPr>
          </w:rPrChange>
        </w:rPr>
        <w:t>Can be editted</w:t>
      </w:r>
    </w:p>
    <w:p w14:paraId="55D440C9" w14:textId="2F0661D8" w:rsidR="00F334CA" w:rsidRPr="00B0205A" w:rsidRDefault="00C52520" w:rsidP="00F334CA">
      <w:pPr>
        <w:pStyle w:val="afd"/>
        <w:ind w:left="360" w:firstLineChars="0" w:firstLine="0"/>
        <w:rPr>
          <w:rFonts w:ascii="Times New Roman" w:eastAsia="等线"/>
          <w:sz w:val="21"/>
          <w:szCs w:val="21"/>
          <w:rPrChange w:id="9893" w:author="raye" w:date="2018-08-10T12:30:00Z">
            <w:rPr>
              <w:rFonts w:ascii="等线" w:eastAsia="等线" w:hAnsi="等线"/>
              <w:sz w:val="21"/>
              <w:szCs w:val="21"/>
            </w:rPr>
          </w:rPrChange>
        </w:rPr>
      </w:pPr>
      <w:del w:id="9894" w:author="raye" w:date="2018-08-10T11:24:00Z">
        <w:r w:rsidRPr="00B0205A" w:rsidDel="0075266D">
          <w:rPr>
            <w:rFonts w:ascii="Times New Roman"/>
            <w:noProof/>
            <w:rPrChange w:id="9895" w:author="raye" w:date="2018-08-10T12:30:00Z">
              <w:rPr>
                <w:noProof/>
              </w:rPr>
            </w:rPrChange>
          </w:rPr>
          <w:drawing>
            <wp:inline distT="0" distB="0" distL="0" distR="0" wp14:anchorId="293A0683" wp14:editId="2C3A426C">
              <wp:extent cx="5274310" cy="352552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525520"/>
                      </a:xfrm>
                      <a:prstGeom prst="rect">
                        <a:avLst/>
                      </a:prstGeom>
                    </pic:spPr>
                  </pic:pic>
                </a:graphicData>
              </a:graphic>
            </wp:inline>
          </w:drawing>
        </w:r>
      </w:del>
      <w:ins w:id="9896" w:author="raye" w:date="2018-08-10T11:24:00Z">
        <w:r w:rsidR="0075266D" w:rsidRPr="00B0205A">
          <w:rPr>
            <w:rFonts w:ascii="Times New Roman"/>
            <w:noProof/>
            <w:rPrChange w:id="9897" w:author="raye" w:date="2018-08-10T12:30:00Z">
              <w:rPr>
                <w:noProof/>
              </w:rPr>
            </w:rPrChange>
          </w:rPr>
          <w:t xml:space="preserve"> </w:t>
        </w:r>
      </w:ins>
      <w:ins w:id="9898" w:author="raye" w:date="2018-08-10T11:53:00Z">
        <w:r w:rsidR="0006331D" w:rsidRPr="00B0205A">
          <w:rPr>
            <w:rFonts w:ascii="Times New Roman"/>
            <w:noProof/>
            <w:rPrChange w:id="9899" w:author="raye" w:date="2018-08-10T12:30:00Z">
              <w:rPr>
                <w:noProof/>
              </w:rPr>
            </w:rPrChange>
          </w:rPr>
          <w:drawing>
            <wp:inline distT="0" distB="0" distL="0" distR="0" wp14:anchorId="22E467D3" wp14:editId="18536EC7">
              <wp:extent cx="5274310" cy="256095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60955"/>
                      </a:xfrm>
                      <a:prstGeom prst="rect">
                        <a:avLst/>
                      </a:prstGeom>
                    </pic:spPr>
                  </pic:pic>
                </a:graphicData>
              </a:graphic>
            </wp:inline>
          </w:drawing>
        </w:r>
      </w:ins>
    </w:p>
    <w:p w14:paraId="4AC64C1D" w14:textId="77777777" w:rsidR="00F334CA" w:rsidRPr="00B0205A" w:rsidRDefault="00F334CA" w:rsidP="00F334CA">
      <w:pPr>
        <w:pStyle w:val="afd"/>
        <w:ind w:left="360" w:firstLineChars="0" w:firstLine="0"/>
        <w:rPr>
          <w:rFonts w:ascii="Times New Roman" w:eastAsia="等线"/>
          <w:sz w:val="21"/>
          <w:szCs w:val="21"/>
          <w:rPrChange w:id="9900" w:author="raye" w:date="2018-08-10T12:30:00Z">
            <w:rPr>
              <w:rFonts w:ascii="等线" w:eastAsia="等线" w:hAnsi="等线"/>
              <w:sz w:val="21"/>
              <w:szCs w:val="21"/>
            </w:rPr>
          </w:rPrChange>
        </w:rPr>
      </w:pPr>
    </w:p>
    <w:p w14:paraId="3462E05C" w14:textId="5891CFF5" w:rsidR="00F334CA" w:rsidRPr="00B0205A" w:rsidRDefault="00F334CA" w:rsidP="00F334CA">
      <w:pPr>
        <w:pStyle w:val="afd"/>
        <w:ind w:left="360" w:firstLineChars="0" w:firstLine="0"/>
        <w:rPr>
          <w:rFonts w:ascii="Times New Roman" w:eastAsia="等线"/>
          <w:sz w:val="21"/>
          <w:szCs w:val="21"/>
          <w:rPrChange w:id="9901" w:author="raye" w:date="2018-08-10T12:30:00Z">
            <w:rPr>
              <w:rFonts w:ascii="等线" w:eastAsia="等线" w:hAnsi="等线"/>
              <w:sz w:val="21"/>
              <w:szCs w:val="21"/>
            </w:rPr>
          </w:rPrChange>
        </w:rPr>
      </w:pPr>
    </w:p>
    <w:p w14:paraId="7296758E" w14:textId="77777777" w:rsidR="005307B7" w:rsidRPr="00B0205A" w:rsidRDefault="005307B7" w:rsidP="005307B7">
      <w:pPr>
        <w:pStyle w:val="afd"/>
        <w:ind w:left="420" w:firstLineChars="0" w:hanging="420"/>
        <w:rPr>
          <w:rFonts w:ascii="Times New Roman" w:eastAsia="等线"/>
          <w:sz w:val="21"/>
          <w:szCs w:val="21"/>
          <w:rPrChange w:id="9902" w:author="raye" w:date="2018-08-10T12:30:00Z">
            <w:rPr>
              <w:rFonts w:ascii="等线" w:eastAsia="等线" w:hAnsi="等线"/>
              <w:sz w:val="21"/>
              <w:szCs w:val="21"/>
            </w:rPr>
          </w:rPrChange>
        </w:rPr>
      </w:pPr>
      <w:r w:rsidRPr="00B0205A">
        <w:rPr>
          <w:rFonts w:ascii="Times New Roman" w:eastAsia="等线"/>
          <w:sz w:val="21"/>
          <w:szCs w:val="21"/>
          <w:rPrChange w:id="9903" w:author="raye" w:date="2018-08-10T12:30:00Z">
            <w:rPr>
              <w:rFonts w:ascii="等线" w:eastAsia="等线" w:hAnsi="等线"/>
              <w:sz w:val="21"/>
              <w:szCs w:val="21"/>
            </w:rPr>
          </w:rPrChange>
        </w:rPr>
        <w:t>Cannot be editted</w:t>
      </w:r>
    </w:p>
    <w:p w14:paraId="5045EB82" w14:textId="4ADBF7AB" w:rsidR="00F334CA" w:rsidRPr="00B0205A" w:rsidRDefault="003852EE" w:rsidP="00F334CA">
      <w:pPr>
        <w:widowControl/>
        <w:jc w:val="left"/>
        <w:rPr>
          <w:rFonts w:ascii="Times New Roman" w:hAnsi="Times New Roman" w:cs="Times New Roman"/>
          <w:b/>
          <w:sz w:val="36"/>
          <w:rPrChange w:id="9904" w:author="raye" w:date="2018-08-10T12:30:00Z">
            <w:rPr>
              <w:rFonts w:ascii="Calibri" w:hAnsi="Calibri" w:cstheme="minorHAnsi"/>
              <w:b/>
              <w:sz w:val="36"/>
            </w:rPr>
          </w:rPrChange>
        </w:rPr>
      </w:pPr>
      <w:del w:id="9905" w:author="raye" w:date="2018-08-10T11:53:00Z">
        <w:r w:rsidRPr="00B0205A" w:rsidDel="0006331D">
          <w:rPr>
            <w:rFonts w:ascii="Times New Roman" w:hAnsi="Times New Roman" w:cs="Times New Roman"/>
            <w:noProof/>
            <w:rPrChange w:id="9906" w:author="raye" w:date="2018-08-10T12:30:00Z">
              <w:rPr>
                <w:noProof/>
              </w:rPr>
            </w:rPrChange>
          </w:rPr>
          <w:lastRenderedPageBreak/>
          <w:drawing>
            <wp:inline distT="0" distB="0" distL="0" distR="0" wp14:anchorId="703BAFA1" wp14:editId="021C6345">
              <wp:extent cx="5274310" cy="243395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33955"/>
                      </a:xfrm>
                      <a:prstGeom prst="rect">
                        <a:avLst/>
                      </a:prstGeom>
                    </pic:spPr>
                  </pic:pic>
                </a:graphicData>
              </a:graphic>
            </wp:inline>
          </w:drawing>
        </w:r>
      </w:del>
      <w:ins w:id="9907" w:author="raye" w:date="2018-08-10T11:53:00Z">
        <w:r w:rsidR="0006331D" w:rsidRPr="00B0205A">
          <w:rPr>
            <w:rFonts w:ascii="Times New Roman" w:hAnsi="Times New Roman" w:cs="Times New Roman"/>
            <w:noProof/>
            <w:rPrChange w:id="9908" w:author="raye" w:date="2018-08-10T12:30:00Z">
              <w:rPr>
                <w:noProof/>
              </w:rPr>
            </w:rPrChange>
          </w:rPr>
          <w:t xml:space="preserve"> </w:t>
        </w:r>
        <w:r w:rsidR="0006331D" w:rsidRPr="00B0205A">
          <w:rPr>
            <w:rFonts w:ascii="Times New Roman" w:hAnsi="Times New Roman" w:cs="Times New Roman"/>
            <w:noProof/>
            <w:rPrChange w:id="9909" w:author="raye" w:date="2018-08-10T12:30:00Z">
              <w:rPr>
                <w:noProof/>
              </w:rPr>
            </w:rPrChange>
          </w:rPr>
          <w:drawing>
            <wp:inline distT="0" distB="0" distL="0" distR="0" wp14:anchorId="12D884EE" wp14:editId="4D32FC9E">
              <wp:extent cx="5274310" cy="2870835"/>
              <wp:effectExtent l="0" t="0" r="254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70835"/>
                      </a:xfrm>
                      <a:prstGeom prst="rect">
                        <a:avLst/>
                      </a:prstGeom>
                    </pic:spPr>
                  </pic:pic>
                </a:graphicData>
              </a:graphic>
            </wp:inline>
          </w:drawing>
        </w:r>
      </w:ins>
    </w:p>
    <w:p w14:paraId="74BDB30D" w14:textId="77777777" w:rsidR="005307B7" w:rsidRPr="00B0205A" w:rsidRDefault="005307B7" w:rsidP="00022A05">
      <w:pPr>
        <w:pStyle w:val="a0"/>
        <w:widowControl/>
        <w:numPr>
          <w:ilvl w:val="0"/>
          <w:numId w:val="44"/>
        </w:numPr>
        <w:ind w:left="420" w:firstLineChars="0"/>
        <w:jc w:val="left"/>
        <w:rPr>
          <w:rFonts w:ascii="Times New Roman" w:eastAsia="等线" w:hAnsi="Times New Roman" w:cs="Times New Roman"/>
          <w:b/>
          <w:szCs w:val="21"/>
          <w:rPrChange w:id="9910" w:author="raye" w:date="2018-08-10T12:30:00Z">
            <w:rPr>
              <w:rFonts w:ascii="等线" w:eastAsia="等线" w:hAnsi="等线" w:cstheme="minorHAnsi"/>
              <w:b/>
              <w:szCs w:val="21"/>
            </w:rPr>
          </w:rPrChange>
        </w:rPr>
      </w:pPr>
      <w:r w:rsidRPr="00B0205A">
        <w:rPr>
          <w:rFonts w:ascii="Times New Roman" w:eastAsia="等线" w:hAnsi="Times New Roman" w:cs="Times New Roman"/>
          <w:b/>
          <w:szCs w:val="21"/>
          <w:rPrChange w:id="9911" w:author="raye" w:date="2018-08-10T12:30:00Z">
            <w:rPr>
              <w:rFonts w:ascii="等线" w:eastAsia="等线" w:hAnsi="等线" w:cstheme="minorHAnsi"/>
              <w:b/>
              <w:szCs w:val="21"/>
            </w:rPr>
          </w:rPrChange>
        </w:rPr>
        <w:t>Form Style</w:t>
      </w:r>
    </w:p>
    <w:p w14:paraId="3E017424" w14:textId="77777777" w:rsidR="00F334CA" w:rsidRPr="00B0205A" w:rsidRDefault="00F334CA" w:rsidP="00F334CA">
      <w:pPr>
        <w:widowControl/>
        <w:jc w:val="left"/>
        <w:rPr>
          <w:rFonts w:ascii="Times New Roman" w:hAnsi="Times New Roman" w:cs="Times New Roman"/>
          <w:b/>
          <w:sz w:val="36"/>
          <w:rPrChange w:id="9912" w:author="raye" w:date="2018-08-10T12:30:00Z">
            <w:rPr>
              <w:rFonts w:ascii="Calibri" w:hAnsi="Calibri" w:cstheme="minorHAnsi"/>
              <w:b/>
              <w:sz w:val="36"/>
            </w:rPr>
          </w:rPrChange>
        </w:rPr>
      </w:pPr>
    </w:p>
    <w:p w14:paraId="58D153A1" w14:textId="629E490F" w:rsidR="00F334CA" w:rsidRPr="00B0205A" w:rsidRDefault="00B40544" w:rsidP="00F334CA">
      <w:pPr>
        <w:widowControl/>
        <w:jc w:val="left"/>
        <w:rPr>
          <w:rFonts w:ascii="Times New Roman" w:hAnsi="Times New Roman" w:cs="Times New Roman"/>
          <w:sz w:val="36"/>
          <w:rPrChange w:id="9913" w:author="raye" w:date="2018-08-10T12:30:00Z">
            <w:rPr>
              <w:rFonts w:ascii="Calibri" w:hAnsi="Calibri" w:cstheme="minorHAnsi"/>
              <w:sz w:val="36"/>
            </w:rPr>
          </w:rPrChange>
        </w:rPr>
      </w:pPr>
      <w:r w:rsidRPr="00B0205A">
        <w:rPr>
          <w:rFonts w:ascii="Times New Roman" w:hAnsi="Times New Roman" w:cs="Times New Roman"/>
          <w:noProof/>
          <w:rPrChange w:id="9914" w:author="raye" w:date="2018-08-10T12:30:00Z">
            <w:rPr>
              <w:noProof/>
            </w:rPr>
          </w:rPrChange>
        </w:rPr>
        <w:lastRenderedPageBreak/>
        <w:t xml:space="preserve"> </w:t>
      </w:r>
      <w:del w:id="9915" w:author="raye" w:date="2018-08-10T11:54:00Z">
        <w:r w:rsidRPr="00B0205A" w:rsidDel="0006331D">
          <w:rPr>
            <w:rFonts w:ascii="Times New Roman" w:hAnsi="Times New Roman" w:cs="Times New Roman"/>
            <w:noProof/>
            <w:rPrChange w:id="9916" w:author="raye" w:date="2018-08-10T12:30:00Z">
              <w:rPr>
                <w:noProof/>
              </w:rPr>
            </w:rPrChange>
          </w:rPr>
          <w:drawing>
            <wp:inline distT="0" distB="0" distL="0" distR="0" wp14:anchorId="1DBF2205" wp14:editId="1B7E59FA">
              <wp:extent cx="4742857" cy="8133333"/>
              <wp:effectExtent l="0" t="0" r="635" b="127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2857" cy="8133333"/>
                      </a:xfrm>
                      <a:prstGeom prst="rect">
                        <a:avLst/>
                      </a:prstGeom>
                    </pic:spPr>
                  </pic:pic>
                </a:graphicData>
              </a:graphic>
            </wp:inline>
          </w:drawing>
        </w:r>
      </w:del>
      <w:ins w:id="9917" w:author="raye" w:date="2018-08-10T11:54:00Z">
        <w:r w:rsidR="0006331D" w:rsidRPr="00B0205A">
          <w:rPr>
            <w:rFonts w:ascii="Times New Roman" w:hAnsi="Times New Roman" w:cs="Times New Roman"/>
            <w:noProof/>
            <w:rPrChange w:id="9918" w:author="raye" w:date="2018-08-10T12:30:00Z">
              <w:rPr>
                <w:noProof/>
              </w:rPr>
            </w:rPrChange>
          </w:rPr>
          <w:t xml:space="preserve"> </w:t>
        </w:r>
        <w:r w:rsidR="0006331D" w:rsidRPr="00B0205A">
          <w:rPr>
            <w:rFonts w:ascii="Times New Roman" w:hAnsi="Times New Roman" w:cs="Times New Roman"/>
            <w:noProof/>
            <w:rPrChange w:id="9919" w:author="raye" w:date="2018-08-10T12:30:00Z">
              <w:rPr>
                <w:noProof/>
              </w:rPr>
            </w:rPrChange>
          </w:rPr>
          <w:lastRenderedPageBreak/>
          <w:drawing>
            <wp:inline distT="0" distB="0" distL="0" distR="0" wp14:anchorId="7FFDC778" wp14:editId="45DA4BE4">
              <wp:extent cx="5158105" cy="863473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8105" cy="8634730"/>
                      </a:xfrm>
                      <a:prstGeom prst="rect">
                        <a:avLst/>
                      </a:prstGeom>
                    </pic:spPr>
                  </pic:pic>
                </a:graphicData>
              </a:graphic>
            </wp:inline>
          </w:drawing>
        </w:r>
      </w:ins>
    </w:p>
    <w:p w14:paraId="71823D6C" w14:textId="77777777" w:rsidR="00F334CA" w:rsidRPr="00B0205A" w:rsidRDefault="00F334CA" w:rsidP="00F334CA">
      <w:pPr>
        <w:widowControl/>
        <w:jc w:val="left"/>
        <w:rPr>
          <w:rFonts w:ascii="Times New Roman" w:hAnsi="Times New Roman" w:cs="Times New Roman"/>
          <w:sz w:val="36"/>
          <w:rPrChange w:id="9920" w:author="raye" w:date="2018-08-10T12:30:00Z">
            <w:rPr>
              <w:rFonts w:ascii="Calibri" w:hAnsi="Calibri" w:cstheme="minorHAnsi"/>
              <w:sz w:val="36"/>
            </w:rPr>
          </w:rPrChange>
        </w:rPr>
      </w:pPr>
      <w:r w:rsidRPr="00B0205A">
        <w:rPr>
          <w:rFonts w:ascii="Times New Roman" w:hAnsi="Times New Roman" w:cs="Times New Roman"/>
          <w:noProof/>
          <w:rPrChange w:id="9921" w:author="raye" w:date="2018-08-10T12:30:00Z">
            <w:rPr>
              <w:noProof/>
            </w:rPr>
          </w:rPrChange>
        </w:rPr>
        <w:lastRenderedPageBreak/>
        <w:drawing>
          <wp:inline distT="0" distB="0" distL="0" distR="0" wp14:anchorId="13157EF7" wp14:editId="3AB48839">
            <wp:extent cx="4737735" cy="8634730"/>
            <wp:effectExtent l="0" t="0" r="571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37735" cy="8634730"/>
                    </a:xfrm>
                    <a:prstGeom prst="rect">
                      <a:avLst/>
                    </a:prstGeom>
                  </pic:spPr>
                </pic:pic>
              </a:graphicData>
            </a:graphic>
          </wp:inline>
        </w:drawing>
      </w:r>
    </w:p>
    <w:p w14:paraId="2C7B54B1" w14:textId="77777777" w:rsidR="00F334CA" w:rsidRPr="00B0205A" w:rsidRDefault="00F334CA" w:rsidP="00F334CA">
      <w:pPr>
        <w:widowControl/>
        <w:jc w:val="left"/>
        <w:rPr>
          <w:rFonts w:ascii="Times New Roman" w:hAnsi="Times New Roman" w:cs="Times New Roman"/>
          <w:sz w:val="36"/>
          <w:rPrChange w:id="9922" w:author="raye" w:date="2018-08-10T12:30:00Z">
            <w:rPr>
              <w:rFonts w:ascii="Calibri" w:hAnsi="Calibri" w:cstheme="minorHAnsi"/>
              <w:sz w:val="36"/>
            </w:rPr>
          </w:rPrChange>
        </w:rPr>
      </w:pPr>
      <w:r w:rsidRPr="00B0205A">
        <w:rPr>
          <w:rFonts w:ascii="Times New Roman" w:hAnsi="Times New Roman" w:cs="Times New Roman"/>
          <w:noProof/>
          <w:rPrChange w:id="9923" w:author="raye" w:date="2018-08-10T12:30:00Z">
            <w:rPr>
              <w:noProof/>
            </w:rPr>
          </w:rPrChange>
        </w:rPr>
        <w:lastRenderedPageBreak/>
        <w:drawing>
          <wp:inline distT="0" distB="0" distL="0" distR="0" wp14:anchorId="3ADAB8EA" wp14:editId="73F4CA69">
            <wp:extent cx="5274310" cy="488251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882515"/>
                    </a:xfrm>
                    <a:prstGeom prst="rect">
                      <a:avLst/>
                    </a:prstGeom>
                  </pic:spPr>
                </pic:pic>
              </a:graphicData>
            </a:graphic>
          </wp:inline>
        </w:drawing>
      </w:r>
    </w:p>
    <w:p w14:paraId="126CD8E7" w14:textId="77777777" w:rsidR="00F334CA" w:rsidRPr="00B0205A" w:rsidRDefault="00F334CA" w:rsidP="00F334CA">
      <w:pPr>
        <w:widowControl/>
        <w:jc w:val="left"/>
        <w:rPr>
          <w:rFonts w:ascii="Times New Roman" w:hAnsi="Times New Roman" w:cs="Times New Roman"/>
          <w:sz w:val="36"/>
          <w:rPrChange w:id="9924" w:author="raye" w:date="2018-08-10T12:30:00Z">
            <w:rPr>
              <w:rFonts w:ascii="Calibri" w:hAnsi="Calibri" w:cstheme="minorHAnsi"/>
              <w:sz w:val="36"/>
            </w:rPr>
          </w:rPrChange>
        </w:rPr>
      </w:pPr>
      <w:r w:rsidRPr="00B0205A">
        <w:rPr>
          <w:rFonts w:ascii="Times New Roman" w:hAnsi="Times New Roman" w:cs="Times New Roman"/>
          <w:noProof/>
          <w:rPrChange w:id="9925" w:author="raye" w:date="2018-08-10T12:30:00Z">
            <w:rPr>
              <w:noProof/>
            </w:rPr>
          </w:rPrChange>
        </w:rPr>
        <w:lastRenderedPageBreak/>
        <w:drawing>
          <wp:inline distT="0" distB="0" distL="0" distR="0" wp14:anchorId="11062372" wp14:editId="338A8549">
            <wp:extent cx="5274310" cy="5998210"/>
            <wp:effectExtent l="0" t="0" r="254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998210"/>
                    </a:xfrm>
                    <a:prstGeom prst="rect">
                      <a:avLst/>
                    </a:prstGeom>
                  </pic:spPr>
                </pic:pic>
              </a:graphicData>
            </a:graphic>
          </wp:inline>
        </w:drawing>
      </w:r>
    </w:p>
    <w:p w14:paraId="74C9DE25" w14:textId="77777777" w:rsidR="00F334CA" w:rsidRPr="00B0205A" w:rsidRDefault="00F334CA" w:rsidP="00F334CA">
      <w:pPr>
        <w:widowControl/>
        <w:jc w:val="left"/>
        <w:rPr>
          <w:rFonts w:ascii="Times New Roman" w:hAnsi="Times New Roman" w:cs="Times New Roman"/>
          <w:sz w:val="36"/>
          <w:rPrChange w:id="9926" w:author="raye" w:date="2018-08-10T12:30:00Z">
            <w:rPr>
              <w:rFonts w:ascii="Calibri" w:hAnsi="Calibri" w:cstheme="minorHAnsi"/>
              <w:sz w:val="36"/>
            </w:rPr>
          </w:rPrChange>
        </w:rPr>
      </w:pPr>
      <w:r w:rsidRPr="00B0205A">
        <w:rPr>
          <w:rFonts w:ascii="Times New Roman" w:hAnsi="Times New Roman" w:cs="Times New Roman"/>
          <w:noProof/>
          <w:rPrChange w:id="9927" w:author="raye" w:date="2018-08-10T12:30:00Z">
            <w:rPr>
              <w:noProof/>
            </w:rPr>
          </w:rPrChange>
        </w:rPr>
        <w:lastRenderedPageBreak/>
        <w:drawing>
          <wp:inline distT="0" distB="0" distL="0" distR="0" wp14:anchorId="64281630" wp14:editId="70E81304">
            <wp:extent cx="5274310" cy="278384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83840"/>
                    </a:xfrm>
                    <a:prstGeom prst="rect">
                      <a:avLst/>
                    </a:prstGeom>
                  </pic:spPr>
                </pic:pic>
              </a:graphicData>
            </a:graphic>
          </wp:inline>
        </w:drawing>
      </w:r>
    </w:p>
    <w:p w14:paraId="7F5C3589" w14:textId="77777777" w:rsidR="00F334CA" w:rsidRPr="00B0205A" w:rsidRDefault="00F334CA" w:rsidP="00F334CA">
      <w:pPr>
        <w:widowControl/>
        <w:jc w:val="left"/>
        <w:rPr>
          <w:rFonts w:ascii="Times New Roman" w:hAnsi="Times New Roman" w:cs="Times New Roman"/>
          <w:sz w:val="36"/>
          <w:rPrChange w:id="9928" w:author="raye" w:date="2018-08-10T12:30:00Z">
            <w:rPr>
              <w:rFonts w:ascii="Calibri" w:hAnsi="Calibri" w:cstheme="minorHAnsi"/>
              <w:sz w:val="36"/>
            </w:rPr>
          </w:rPrChange>
        </w:rPr>
      </w:pPr>
      <w:r w:rsidRPr="00B0205A">
        <w:rPr>
          <w:rFonts w:ascii="Times New Roman" w:hAnsi="Times New Roman" w:cs="Times New Roman"/>
          <w:noProof/>
          <w:rPrChange w:id="9929" w:author="raye" w:date="2018-08-10T12:30:00Z">
            <w:rPr>
              <w:noProof/>
            </w:rPr>
          </w:rPrChange>
        </w:rPr>
        <w:drawing>
          <wp:inline distT="0" distB="0" distL="0" distR="0" wp14:anchorId="122E69A8" wp14:editId="19980669">
            <wp:extent cx="5274310" cy="171450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714500"/>
                    </a:xfrm>
                    <a:prstGeom prst="rect">
                      <a:avLst/>
                    </a:prstGeom>
                  </pic:spPr>
                </pic:pic>
              </a:graphicData>
            </a:graphic>
          </wp:inline>
        </w:drawing>
      </w:r>
    </w:p>
    <w:p w14:paraId="0F7ED1F7" w14:textId="77777777" w:rsidR="00F334CA" w:rsidRPr="00B0205A" w:rsidRDefault="00F334CA" w:rsidP="00F334CA">
      <w:pPr>
        <w:widowControl/>
        <w:jc w:val="left"/>
        <w:rPr>
          <w:rFonts w:ascii="Times New Roman" w:hAnsi="Times New Roman" w:cs="Times New Roman"/>
          <w:sz w:val="36"/>
          <w:rPrChange w:id="9930" w:author="raye" w:date="2018-08-10T12:30:00Z">
            <w:rPr>
              <w:rFonts w:ascii="Calibri" w:hAnsi="Calibri" w:cstheme="minorHAnsi"/>
              <w:sz w:val="36"/>
            </w:rPr>
          </w:rPrChange>
        </w:rPr>
      </w:pPr>
      <w:r w:rsidRPr="00B0205A">
        <w:rPr>
          <w:rFonts w:ascii="Times New Roman" w:hAnsi="Times New Roman" w:cs="Times New Roman"/>
          <w:noProof/>
          <w:rPrChange w:id="9931" w:author="raye" w:date="2018-08-10T12:30:00Z">
            <w:rPr>
              <w:noProof/>
            </w:rPr>
          </w:rPrChange>
        </w:rPr>
        <w:lastRenderedPageBreak/>
        <w:drawing>
          <wp:inline distT="0" distB="0" distL="0" distR="0" wp14:anchorId="783A9C58" wp14:editId="7B8CD0A1">
            <wp:extent cx="5274310" cy="793051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7930515"/>
                    </a:xfrm>
                    <a:prstGeom prst="rect">
                      <a:avLst/>
                    </a:prstGeom>
                  </pic:spPr>
                </pic:pic>
              </a:graphicData>
            </a:graphic>
          </wp:inline>
        </w:drawing>
      </w:r>
    </w:p>
    <w:p w14:paraId="0F49BAB0" w14:textId="77777777" w:rsidR="00F334CA" w:rsidRPr="00B0205A" w:rsidRDefault="00F334CA" w:rsidP="00F334CA">
      <w:pPr>
        <w:widowControl/>
        <w:jc w:val="left"/>
        <w:rPr>
          <w:rFonts w:ascii="Times New Roman" w:hAnsi="Times New Roman" w:cs="Times New Roman"/>
          <w:sz w:val="36"/>
          <w:rPrChange w:id="9932" w:author="raye" w:date="2018-08-10T12:30:00Z">
            <w:rPr>
              <w:rFonts w:ascii="Calibri" w:hAnsi="Calibri" w:cstheme="minorHAnsi"/>
              <w:sz w:val="36"/>
            </w:rPr>
          </w:rPrChange>
        </w:rPr>
      </w:pPr>
      <w:r w:rsidRPr="00B0205A">
        <w:rPr>
          <w:rFonts w:ascii="Times New Roman" w:hAnsi="Times New Roman" w:cs="Times New Roman"/>
          <w:noProof/>
          <w:rPrChange w:id="9933" w:author="raye" w:date="2018-08-10T12:30:00Z">
            <w:rPr>
              <w:noProof/>
            </w:rPr>
          </w:rPrChange>
        </w:rPr>
        <w:lastRenderedPageBreak/>
        <w:drawing>
          <wp:inline distT="0" distB="0" distL="0" distR="0" wp14:anchorId="642CA9A5" wp14:editId="20751435">
            <wp:extent cx="5274310" cy="341820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418205"/>
                    </a:xfrm>
                    <a:prstGeom prst="rect">
                      <a:avLst/>
                    </a:prstGeom>
                  </pic:spPr>
                </pic:pic>
              </a:graphicData>
            </a:graphic>
          </wp:inline>
        </w:drawing>
      </w:r>
    </w:p>
    <w:p w14:paraId="1A8BB021" w14:textId="77777777" w:rsidR="00F334CA" w:rsidRPr="00B0205A" w:rsidRDefault="00F334CA" w:rsidP="00F334CA">
      <w:pPr>
        <w:widowControl/>
        <w:jc w:val="left"/>
        <w:rPr>
          <w:rFonts w:ascii="Times New Roman" w:hAnsi="Times New Roman" w:cs="Times New Roman"/>
          <w:sz w:val="36"/>
          <w:rPrChange w:id="9934" w:author="raye" w:date="2018-08-10T12:30:00Z">
            <w:rPr>
              <w:rFonts w:ascii="Calibri" w:hAnsi="Calibri" w:cstheme="minorHAnsi"/>
              <w:sz w:val="36"/>
            </w:rPr>
          </w:rPrChange>
        </w:rPr>
      </w:pPr>
      <w:r w:rsidRPr="00B0205A">
        <w:rPr>
          <w:rFonts w:ascii="Times New Roman" w:hAnsi="Times New Roman" w:cs="Times New Roman"/>
          <w:noProof/>
          <w:rPrChange w:id="9935" w:author="raye" w:date="2018-08-10T12:30:00Z">
            <w:rPr>
              <w:noProof/>
            </w:rPr>
          </w:rPrChange>
        </w:rPr>
        <w:lastRenderedPageBreak/>
        <w:drawing>
          <wp:inline distT="0" distB="0" distL="0" distR="0" wp14:anchorId="4694F2FF" wp14:editId="5B3AEDE3">
            <wp:extent cx="4847619" cy="816190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47619" cy="8161905"/>
                    </a:xfrm>
                    <a:prstGeom prst="rect">
                      <a:avLst/>
                    </a:prstGeom>
                  </pic:spPr>
                </pic:pic>
              </a:graphicData>
            </a:graphic>
          </wp:inline>
        </w:drawing>
      </w:r>
    </w:p>
    <w:p w14:paraId="7BF0B2AF" w14:textId="77777777" w:rsidR="00F334CA" w:rsidRPr="00B0205A" w:rsidRDefault="00F334CA" w:rsidP="00F334CA">
      <w:pPr>
        <w:widowControl/>
        <w:jc w:val="left"/>
        <w:rPr>
          <w:rFonts w:ascii="Times New Roman" w:hAnsi="Times New Roman" w:cs="Times New Roman"/>
          <w:sz w:val="36"/>
          <w:rPrChange w:id="9936" w:author="raye" w:date="2018-08-10T12:30:00Z">
            <w:rPr>
              <w:rFonts w:ascii="Calibri" w:hAnsi="Calibri" w:cstheme="minorHAnsi"/>
              <w:sz w:val="36"/>
            </w:rPr>
          </w:rPrChange>
        </w:rPr>
      </w:pPr>
      <w:r w:rsidRPr="00B0205A">
        <w:rPr>
          <w:rFonts w:ascii="Times New Roman" w:hAnsi="Times New Roman" w:cs="Times New Roman"/>
          <w:noProof/>
          <w:rPrChange w:id="9937" w:author="raye" w:date="2018-08-10T12:30:00Z">
            <w:rPr>
              <w:noProof/>
            </w:rPr>
          </w:rPrChange>
        </w:rPr>
        <w:lastRenderedPageBreak/>
        <w:drawing>
          <wp:inline distT="0" distB="0" distL="0" distR="0" wp14:anchorId="7EC501B7" wp14:editId="66DFCB08">
            <wp:extent cx="4790476" cy="8314286"/>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90476" cy="8314286"/>
                    </a:xfrm>
                    <a:prstGeom prst="rect">
                      <a:avLst/>
                    </a:prstGeom>
                  </pic:spPr>
                </pic:pic>
              </a:graphicData>
            </a:graphic>
          </wp:inline>
        </w:drawing>
      </w:r>
    </w:p>
    <w:p w14:paraId="5C03D577" w14:textId="77777777" w:rsidR="00F334CA" w:rsidRPr="00B0205A" w:rsidRDefault="00F334CA" w:rsidP="00F334CA">
      <w:pPr>
        <w:widowControl/>
        <w:jc w:val="left"/>
        <w:rPr>
          <w:rFonts w:ascii="Times New Roman" w:hAnsi="Times New Roman" w:cs="Times New Roman"/>
          <w:sz w:val="36"/>
          <w:rPrChange w:id="9938" w:author="raye" w:date="2018-08-10T12:30:00Z">
            <w:rPr>
              <w:rFonts w:ascii="Calibri" w:hAnsi="Calibri" w:cstheme="minorHAnsi"/>
              <w:sz w:val="36"/>
            </w:rPr>
          </w:rPrChange>
        </w:rPr>
      </w:pPr>
      <w:r w:rsidRPr="00B0205A">
        <w:rPr>
          <w:rFonts w:ascii="Times New Roman" w:hAnsi="Times New Roman" w:cs="Times New Roman"/>
          <w:noProof/>
          <w:rPrChange w:id="9939" w:author="raye" w:date="2018-08-10T12:30:00Z">
            <w:rPr>
              <w:noProof/>
            </w:rPr>
          </w:rPrChange>
        </w:rPr>
        <w:lastRenderedPageBreak/>
        <w:drawing>
          <wp:inline distT="0" distB="0" distL="0" distR="0" wp14:anchorId="327CCDFF" wp14:editId="78F76C2D">
            <wp:extent cx="5274310" cy="259143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591435"/>
                    </a:xfrm>
                    <a:prstGeom prst="rect">
                      <a:avLst/>
                    </a:prstGeom>
                  </pic:spPr>
                </pic:pic>
              </a:graphicData>
            </a:graphic>
          </wp:inline>
        </w:drawing>
      </w:r>
    </w:p>
    <w:p w14:paraId="1A2113AB" w14:textId="77777777" w:rsidR="00F334CA" w:rsidRPr="00B0205A" w:rsidRDefault="00F334CA" w:rsidP="00F334CA">
      <w:pPr>
        <w:widowControl/>
        <w:jc w:val="left"/>
        <w:rPr>
          <w:rFonts w:ascii="Times New Roman" w:hAnsi="Times New Roman" w:cs="Times New Roman"/>
          <w:sz w:val="36"/>
          <w:rPrChange w:id="9940" w:author="raye" w:date="2018-08-10T12:30:00Z">
            <w:rPr>
              <w:rFonts w:ascii="Calibri" w:hAnsi="Calibri" w:cstheme="minorHAnsi"/>
              <w:sz w:val="36"/>
            </w:rPr>
          </w:rPrChange>
        </w:rPr>
      </w:pPr>
      <w:r w:rsidRPr="00B0205A">
        <w:rPr>
          <w:rFonts w:ascii="Times New Roman" w:hAnsi="Times New Roman" w:cs="Times New Roman"/>
          <w:noProof/>
          <w:rPrChange w:id="9941" w:author="raye" w:date="2018-08-10T12:30:00Z">
            <w:rPr>
              <w:noProof/>
            </w:rPr>
          </w:rPrChange>
        </w:rPr>
        <w:drawing>
          <wp:inline distT="0" distB="0" distL="0" distR="0" wp14:anchorId="46FDF18F" wp14:editId="1728D47E">
            <wp:extent cx="5274310" cy="17970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797050"/>
                    </a:xfrm>
                    <a:prstGeom prst="rect">
                      <a:avLst/>
                    </a:prstGeom>
                  </pic:spPr>
                </pic:pic>
              </a:graphicData>
            </a:graphic>
          </wp:inline>
        </w:drawing>
      </w:r>
    </w:p>
    <w:p w14:paraId="01FC4E02" w14:textId="77777777" w:rsidR="00F334CA" w:rsidRPr="00B0205A" w:rsidRDefault="00F334CA" w:rsidP="00F334CA">
      <w:pPr>
        <w:widowControl/>
        <w:jc w:val="left"/>
        <w:rPr>
          <w:rFonts w:ascii="Times New Roman" w:hAnsi="Times New Roman" w:cs="Times New Roman"/>
          <w:b/>
          <w:sz w:val="36"/>
          <w:rPrChange w:id="9942" w:author="raye" w:date="2018-08-10T12:30:00Z">
            <w:rPr>
              <w:rFonts w:ascii="Calibri" w:hAnsi="Calibri" w:cstheme="minorHAnsi"/>
              <w:b/>
              <w:sz w:val="36"/>
            </w:rPr>
          </w:rPrChange>
        </w:rPr>
      </w:pPr>
    </w:p>
    <w:p w14:paraId="4AEC2EEF" w14:textId="3985BD6A" w:rsidR="00737622" w:rsidRPr="00B0205A" w:rsidRDefault="00737622" w:rsidP="00C409AC">
      <w:pPr>
        <w:widowControl/>
        <w:jc w:val="left"/>
        <w:rPr>
          <w:rFonts w:ascii="Times New Roman" w:hAnsi="Times New Roman" w:cs="Times New Roman"/>
          <w:b/>
          <w:sz w:val="36"/>
          <w:rPrChange w:id="9943" w:author="raye" w:date="2018-08-10T12:30:00Z">
            <w:rPr>
              <w:rFonts w:ascii="Calibri" w:hAnsi="Calibri" w:cstheme="minorHAnsi"/>
              <w:b/>
              <w:sz w:val="36"/>
            </w:rPr>
          </w:rPrChange>
        </w:rPr>
      </w:pPr>
    </w:p>
    <w:p w14:paraId="5AC0505E" w14:textId="1FDDCE81" w:rsidR="005F51B3" w:rsidRPr="00B0205A" w:rsidRDefault="005F51B3" w:rsidP="00C409AC">
      <w:pPr>
        <w:widowControl/>
        <w:jc w:val="left"/>
        <w:rPr>
          <w:rFonts w:ascii="Times New Roman" w:hAnsi="Times New Roman" w:cs="Times New Roman"/>
          <w:b/>
          <w:sz w:val="36"/>
          <w:rPrChange w:id="9944" w:author="raye" w:date="2018-08-10T12:30:00Z">
            <w:rPr>
              <w:rFonts w:ascii="Calibri" w:hAnsi="Calibri" w:cstheme="minorHAnsi"/>
              <w:b/>
              <w:sz w:val="36"/>
            </w:rPr>
          </w:rPrChange>
        </w:rPr>
      </w:pPr>
    </w:p>
    <w:p w14:paraId="1B47F199" w14:textId="7B6CD267" w:rsidR="005F51B3" w:rsidRPr="00B0205A" w:rsidRDefault="005F51B3" w:rsidP="00C409AC">
      <w:pPr>
        <w:widowControl/>
        <w:jc w:val="left"/>
        <w:rPr>
          <w:rFonts w:ascii="Times New Roman" w:hAnsi="Times New Roman" w:cs="Times New Roman"/>
          <w:b/>
          <w:sz w:val="36"/>
          <w:rPrChange w:id="9945" w:author="raye" w:date="2018-08-10T12:30:00Z">
            <w:rPr>
              <w:rFonts w:ascii="Calibri" w:hAnsi="Calibri" w:cstheme="minorHAnsi"/>
              <w:b/>
              <w:sz w:val="36"/>
            </w:rPr>
          </w:rPrChange>
        </w:rPr>
      </w:pPr>
    </w:p>
    <w:p w14:paraId="18D0C071" w14:textId="7368650D" w:rsidR="005F51B3" w:rsidRPr="00B0205A" w:rsidRDefault="005F51B3" w:rsidP="00C409AC">
      <w:pPr>
        <w:widowControl/>
        <w:jc w:val="left"/>
        <w:rPr>
          <w:rFonts w:ascii="Times New Roman" w:hAnsi="Times New Roman" w:cs="Times New Roman"/>
          <w:b/>
          <w:sz w:val="36"/>
          <w:rPrChange w:id="9946" w:author="raye" w:date="2018-08-10T12:30:00Z">
            <w:rPr>
              <w:rFonts w:ascii="Calibri" w:hAnsi="Calibri" w:cstheme="minorHAnsi"/>
              <w:b/>
              <w:sz w:val="36"/>
            </w:rPr>
          </w:rPrChange>
        </w:rPr>
      </w:pPr>
    </w:p>
    <w:p w14:paraId="06F992B2" w14:textId="33A23F8F" w:rsidR="005F51B3" w:rsidRPr="00B0205A" w:rsidRDefault="005F51B3" w:rsidP="00C409AC">
      <w:pPr>
        <w:widowControl/>
        <w:jc w:val="left"/>
        <w:rPr>
          <w:rFonts w:ascii="Times New Roman" w:hAnsi="Times New Roman" w:cs="Times New Roman"/>
          <w:b/>
          <w:sz w:val="36"/>
          <w:rPrChange w:id="9947" w:author="raye" w:date="2018-08-10T12:30:00Z">
            <w:rPr>
              <w:rFonts w:ascii="Calibri" w:hAnsi="Calibri" w:cstheme="minorHAnsi"/>
              <w:b/>
              <w:sz w:val="36"/>
            </w:rPr>
          </w:rPrChange>
        </w:rPr>
      </w:pPr>
    </w:p>
    <w:p w14:paraId="726D1CC6" w14:textId="77777777" w:rsidR="005F51B3" w:rsidRPr="00B0205A" w:rsidRDefault="005F51B3" w:rsidP="00C409AC">
      <w:pPr>
        <w:widowControl/>
        <w:jc w:val="left"/>
        <w:rPr>
          <w:rFonts w:ascii="Times New Roman" w:hAnsi="Times New Roman" w:cs="Times New Roman"/>
          <w:b/>
          <w:sz w:val="36"/>
          <w:rPrChange w:id="9948" w:author="raye" w:date="2018-08-10T12:30:00Z">
            <w:rPr>
              <w:rFonts w:ascii="Calibri" w:hAnsi="Calibri" w:cstheme="minorHAnsi"/>
              <w:b/>
              <w:sz w:val="36"/>
            </w:rPr>
          </w:rPrChange>
        </w:rPr>
      </w:pPr>
    </w:p>
    <w:p w14:paraId="5AA7186F" w14:textId="5C2E6EA2" w:rsidR="002162A8" w:rsidRPr="00B0205A" w:rsidRDefault="00E573DF" w:rsidP="00AC1630">
      <w:pPr>
        <w:pStyle w:val="321"/>
        <w:rPr>
          <w:rPrChange w:id="9949" w:author="raye" w:date="2018-08-10T12:30:00Z">
            <w:rPr>
              <w:rFonts w:ascii="Calibri" w:hAnsi="Calibri" w:cstheme="minorHAnsi"/>
              <w:b/>
            </w:rPr>
          </w:rPrChange>
        </w:rPr>
        <w:pPrChange w:id="9950" w:author="raye" w:date="2018-08-10T20:11:00Z">
          <w:pPr>
            <w:pStyle w:val="2"/>
            <w:numPr>
              <w:ilvl w:val="2"/>
              <w:numId w:val="28"/>
            </w:numPr>
            <w:tabs>
              <w:tab w:val="clear" w:pos="1440"/>
              <w:tab w:val="left" w:pos="709"/>
            </w:tabs>
            <w:spacing w:afterLines="50" w:after="156"/>
            <w:ind w:left="1646" w:hanging="1080"/>
          </w:pPr>
        </w:pPrChange>
      </w:pPr>
      <w:bookmarkStart w:id="9951" w:name="_Toc512250235"/>
      <w:bookmarkStart w:id="9952" w:name="_Toc520839447"/>
      <w:ins w:id="9953" w:author="raye" w:date="2018-08-10T16:21:00Z">
        <w:r>
          <w:t>3</w:t>
        </w:r>
      </w:ins>
      <w:ins w:id="9954" w:author="raye" w:date="2018-08-10T16:22:00Z">
        <w:r>
          <w:t xml:space="preserve">.2.6 </w:t>
        </w:r>
      </w:ins>
      <w:r w:rsidR="009E51F8" w:rsidRPr="00B0205A">
        <w:rPr>
          <w:rPrChange w:id="9955" w:author="raye" w:date="2018-08-10T12:30:00Z">
            <w:rPr>
              <w:rFonts w:ascii="Calibri" w:hAnsi="Calibri" w:cstheme="minorHAnsi"/>
              <w:bCs/>
            </w:rPr>
          </w:rPrChange>
        </w:rPr>
        <w:t xml:space="preserve">Operations </w:t>
      </w:r>
      <w:r w:rsidR="003B3503" w:rsidRPr="00B0205A">
        <w:rPr>
          <w:rPrChange w:id="9956" w:author="raye" w:date="2018-08-10T12:30:00Z">
            <w:rPr>
              <w:rFonts w:ascii="Calibri" w:hAnsi="Calibri" w:cstheme="minorHAnsi"/>
              <w:bCs/>
            </w:rPr>
          </w:rPrChange>
        </w:rPr>
        <w:t>Analyst</w:t>
      </w:r>
      <w:r w:rsidR="002162A8" w:rsidRPr="00B0205A">
        <w:rPr>
          <w:rPrChange w:id="9957" w:author="raye" w:date="2018-08-10T12:30:00Z">
            <w:rPr>
              <w:rFonts w:ascii="Calibri" w:hAnsi="Calibri" w:cstheme="minorHAnsi"/>
              <w:bCs/>
            </w:rPr>
          </w:rPrChange>
        </w:rPr>
        <w:t>: Case Questions Check</w:t>
      </w:r>
      <w:bookmarkEnd w:id="7503"/>
      <w:r w:rsidR="002162A8" w:rsidRPr="00B0205A">
        <w:rPr>
          <w:rPrChange w:id="9958" w:author="raye" w:date="2018-08-10T12:30:00Z">
            <w:rPr>
              <w:rFonts w:ascii="Calibri" w:hAnsi="Calibri" w:cstheme="minorHAnsi"/>
              <w:bCs/>
            </w:rPr>
          </w:rPrChange>
        </w:rPr>
        <w:t xml:space="preserve"> Page</w:t>
      </w:r>
      <w:bookmarkEnd w:id="7504"/>
      <w:bookmarkEnd w:id="7505"/>
      <w:bookmarkEnd w:id="9951"/>
      <w:bookmarkEnd w:id="9952"/>
    </w:p>
    <w:p w14:paraId="57613549" w14:textId="726A76E1" w:rsidR="002162A8" w:rsidRPr="00B0205A" w:rsidRDefault="00C571EC" w:rsidP="00BA2F11">
      <w:pPr>
        <w:pStyle w:val="3"/>
        <w:keepNext w:val="0"/>
        <w:keepLines w:val="0"/>
        <w:spacing w:before="0" w:after="120" w:line="240" w:lineRule="auto"/>
        <w:ind w:left="566"/>
        <w:rPr>
          <w:rFonts w:ascii="Times New Roman" w:hAnsi="Times New Roman" w:cs="Times New Roman"/>
          <w:rPrChange w:id="9959" w:author="raye" w:date="2018-08-10T12:30:00Z">
            <w:rPr>
              <w:rFonts w:ascii="Calibri" w:hAnsi="Calibri" w:cstheme="minorHAnsi"/>
            </w:rPr>
          </w:rPrChange>
        </w:rPr>
      </w:pPr>
      <w:bookmarkStart w:id="9960" w:name="_Toc508573670"/>
      <w:bookmarkStart w:id="9961" w:name="_Toc512250236"/>
      <w:bookmarkStart w:id="9962" w:name="_Toc520839448"/>
      <w:r w:rsidRPr="00B0205A">
        <w:rPr>
          <w:rFonts w:ascii="Times New Roman" w:hAnsi="Times New Roman" w:cs="Times New Roman"/>
          <w:rPrChange w:id="9963" w:author="raye" w:date="2018-08-10T12:30:00Z">
            <w:rPr>
              <w:rFonts w:ascii="Calibri" w:hAnsi="Calibri" w:cstheme="minorHAnsi"/>
            </w:rPr>
          </w:rPrChange>
        </w:rPr>
        <w:t xml:space="preserve">1..1. </w:t>
      </w:r>
      <w:r w:rsidR="002162A8" w:rsidRPr="00B0205A">
        <w:rPr>
          <w:rFonts w:ascii="Times New Roman" w:hAnsi="Times New Roman" w:cs="Times New Roman"/>
          <w:rPrChange w:id="9964" w:author="raye" w:date="2018-08-10T12:30:00Z">
            <w:rPr>
              <w:rFonts w:ascii="Calibri" w:hAnsi="Calibri" w:cstheme="minorHAnsi"/>
            </w:rPr>
          </w:rPrChange>
        </w:rPr>
        <w:t>AS-IS</w:t>
      </w:r>
      <w:bookmarkEnd w:id="9960"/>
      <w:bookmarkEnd w:id="9961"/>
      <w:bookmarkEnd w:id="9962"/>
    </w:p>
    <w:p w14:paraId="47461EFD" w14:textId="77777777" w:rsidR="002162A8" w:rsidRPr="00B0205A" w:rsidRDefault="002162A8" w:rsidP="00BF71D7">
      <w:pPr>
        <w:spacing w:afterLines="50" w:after="156"/>
        <w:ind w:firstLineChars="177" w:firstLine="425"/>
        <w:rPr>
          <w:rFonts w:ascii="Times New Roman" w:hAnsi="Times New Roman" w:cs="Times New Roman"/>
          <w:sz w:val="24"/>
          <w:rPrChange w:id="9965" w:author="raye" w:date="2018-08-10T12:30:00Z">
            <w:rPr>
              <w:rFonts w:ascii="Calibri" w:hAnsi="Calibri" w:cstheme="minorHAnsi"/>
              <w:sz w:val="24"/>
            </w:rPr>
          </w:rPrChange>
        </w:rPr>
      </w:pPr>
      <w:r w:rsidRPr="00B0205A">
        <w:rPr>
          <w:rFonts w:ascii="Times New Roman" w:hAnsi="Times New Roman" w:cs="Times New Roman"/>
          <w:sz w:val="24"/>
          <w:rPrChange w:id="9966" w:author="raye" w:date="2018-08-10T12:30:00Z">
            <w:rPr>
              <w:rFonts w:ascii="Calibri" w:hAnsi="Calibri" w:cstheme="minorHAnsi"/>
              <w:sz w:val="24"/>
            </w:rPr>
          </w:rPrChange>
        </w:rPr>
        <w:lastRenderedPageBreak/>
        <w:t xml:space="preserve">Case verification is to generate the answers to the 35 questions. </w:t>
      </w:r>
    </w:p>
    <w:p w14:paraId="681FB835" w14:textId="7D6D0F50" w:rsidR="002162A8" w:rsidRPr="00B0205A" w:rsidRDefault="002162A8" w:rsidP="00BF71D7">
      <w:pPr>
        <w:spacing w:afterLines="50" w:after="156"/>
        <w:ind w:firstLineChars="177" w:firstLine="425"/>
        <w:rPr>
          <w:rFonts w:ascii="Times New Roman" w:hAnsi="Times New Roman" w:cs="Times New Roman"/>
          <w:sz w:val="24"/>
          <w:rPrChange w:id="9967" w:author="raye" w:date="2018-08-10T12:30:00Z">
            <w:rPr>
              <w:rFonts w:ascii="Calibri" w:hAnsi="Calibri" w:cstheme="minorHAnsi"/>
              <w:sz w:val="24"/>
            </w:rPr>
          </w:rPrChange>
        </w:rPr>
      </w:pPr>
      <w:r w:rsidRPr="00B0205A">
        <w:rPr>
          <w:rFonts w:ascii="Times New Roman" w:hAnsi="Times New Roman" w:cs="Times New Roman"/>
          <w:sz w:val="24"/>
          <w:rPrChange w:id="9968" w:author="raye" w:date="2018-08-10T12:30:00Z">
            <w:rPr>
              <w:rFonts w:ascii="Calibri" w:hAnsi="Calibri" w:cstheme="minorHAnsi"/>
              <w:sz w:val="24"/>
            </w:rPr>
          </w:rPrChange>
        </w:rPr>
        <w:t xml:space="preserve">On the left-hand side of the interface, it will still show the preview of the case. On the right-hand side of the interface, system will display all 35 questions page by page. For questions that have the automatic logic check, system will answer the question automatically and display relevant evidence if the question has designed to display evidence. For semi-automatic questions, system will only display evidence for </w:t>
      </w:r>
      <w:r w:rsidR="009E51F8" w:rsidRPr="00B0205A">
        <w:rPr>
          <w:rFonts w:ascii="Times New Roman" w:hAnsi="Times New Roman" w:cs="Times New Roman"/>
          <w:sz w:val="24"/>
          <w:rPrChange w:id="9969" w:author="raye" w:date="2018-08-10T12:30:00Z">
            <w:rPr>
              <w:rFonts w:ascii="Calibri" w:hAnsi="Calibri" w:cstheme="minorHAnsi"/>
              <w:sz w:val="24"/>
            </w:rPr>
          </w:rPrChange>
        </w:rPr>
        <w:t xml:space="preserve">operations </w:t>
      </w:r>
      <w:r w:rsidRPr="00B0205A">
        <w:rPr>
          <w:rFonts w:ascii="Times New Roman" w:hAnsi="Times New Roman" w:cs="Times New Roman"/>
          <w:sz w:val="24"/>
          <w:rPrChange w:id="9970" w:author="raye" w:date="2018-08-10T12:30:00Z">
            <w:rPr>
              <w:rFonts w:ascii="Calibri" w:hAnsi="Calibri" w:cstheme="minorHAnsi"/>
              <w:sz w:val="24"/>
            </w:rPr>
          </w:rPrChange>
        </w:rPr>
        <w:t xml:space="preserve">to answer the question accordingly. </w:t>
      </w:r>
    </w:p>
    <w:p w14:paraId="58A92535" w14:textId="5DABEF4C" w:rsidR="00BA64A2" w:rsidRPr="00B0205A" w:rsidRDefault="00BA64A2" w:rsidP="00BF71D7">
      <w:pPr>
        <w:jc w:val="center"/>
        <w:rPr>
          <w:rFonts w:ascii="Times New Roman" w:hAnsi="Times New Roman" w:cs="Times New Roman"/>
          <w:rPrChange w:id="9971" w:author="raye" w:date="2018-08-10T12:30:00Z">
            <w:rPr>
              <w:rFonts w:ascii="Calibri" w:hAnsi="Calibri" w:cstheme="minorHAnsi"/>
            </w:rPr>
          </w:rPrChange>
        </w:rPr>
      </w:pPr>
      <w:r w:rsidRPr="00B0205A">
        <w:rPr>
          <w:rFonts w:ascii="Times New Roman" w:hAnsi="Times New Roman" w:cs="Times New Roman"/>
          <w:noProof/>
          <w:rPrChange w:id="9972" w:author="raye" w:date="2018-08-10T12:30:00Z">
            <w:rPr>
              <w:rFonts w:ascii="Calibri" w:hAnsi="Calibri" w:cstheme="minorHAnsi"/>
              <w:noProof/>
            </w:rPr>
          </w:rPrChange>
        </w:rPr>
        <w:drawing>
          <wp:inline distT="0" distB="0" distL="0" distR="0" wp14:anchorId="1E49ADD3" wp14:editId="28082C79">
            <wp:extent cx="5303520" cy="3017520"/>
            <wp:effectExtent l="19050" t="19050" r="11430" b="11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03520" cy="3017520"/>
                    </a:xfrm>
                    <a:prstGeom prst="rect">
                      <a:avLst/>
                    </a:prstGeom>
                    <a:noFill/>
                    <a:ln>
                      <a:solidFill>
                        <a:schemeClr val="tx1"/>
                      </a:solidFill>
                    </a:ln>
                  </pic:spPr>
                </pic:pic>
              </a:graphicData>
            </a:graphic>
          </wp:inline>
        </w:drawing>
      </w:r>
    </w:p>
    <w:p w14:paraId="00596987" w14:textId="325D6283" w:rsidR="002162A8" w:rsidRPr="00B0205A" w:rsidRDefault="002162A8" w:rsidP="00BF71D7">
      <w:pPr>
        <w:spacing w:afterLines="50" w:after="156"/>
        <w:ind w:firstLineChars="177" w:firstLine="425"/>
        <w:rPr>
          <w:rFonts w:ascii="Times New Roman" w:hAnsi="Times New Roman" w:cs="Times New Roman"/>
          <w:sz w:val="24"/>
          <w:rPrChange w:id="9973" w:author="raye" w:date="2018-08-10T12:30:00Z">
            <w:rPr>
              <w:rFonts w:ascii="Calibri" w:hAnsi="Calibri" w:cstheme="minorHAnsi"/>
              <w:sz w:val="24"/>
            </w:rPr>
          </w:rPrChange>
        </w:rPr>
      </w:pPr>
      <w:r w:rsidRPr="00B0205A">
        <w:rPr>
          <w:rFonts w:ascii="Times New Roman" w:hAnsi="Times New Roman" w:cs="Times New Roman"/>
          <w:sz w:val="24"/>
          <w:rPrChange w:id="9974" w:author="raye" w:date="2018-08-10T12:30:00Z">
            <w:rPr>
              <w:rFonts w:ascii="Calibri" w:hAnsi="Calibri" w:cstheme="minorHAnsi"/>
              <w:sz w:val="24"/>
            </w:rPr>
          </w:rPrChange>
        </w:rPr>
        <w:t xml:space="preserve">As shown in picture question “a1” is listed on the upper right-hand side, this question will be answered by the system automatically. There are 23 questions which could be answered by the system automatically/semi-automatically. For any incorrect answers, the </w:t>
      </w:r>
      <w:r w:rsidR="00604DE2" w:rsidRPr="00B0205A">
        <w:rPr>
          <w:rFonts w:ascii="Times New Roman" w:hAnsi="Times New Roman" w:cs="Times New Roman"/>
          <w:sz w:val="24"/>
          <w:rPrChange w:id="9975" w:author="raye" w:date="2018-08-10T12:30:00Z">
            <w:rPr>
              <w:rFonts w:ascii="Calibri" w:hAnsi="Calibri" w:cstheme="minorHAnsi"/>
              <w:sz w:val="24"/>
            </w:rPr>
          </w:rPrChange>
        </w:rPr>
        <w:t xml:space="preserve">Operations Analyst </w:t>
      </w:r>
      <w:r w:rsidRPr="00B0205A">
        <w:rPr>
          <w:rFonts w:ascii="Times New Roman" w:hAnsi="Times New Roman" w:cs="Times New Roman"/>
          <w:sz w:val="24"/>
          <w:rPrChange w:id="9976" w:author="raye" w:date="2018-08-10T12:30:00Z">
            <w:rPr>
              <w:rFonts w:ascii="Calibri" w:hAnsi="Calibri" w:cstheme="minorHAnsi"/>
              <w:sz w:val="24"/>
            </w:rPr>
          </w:rPrChange>
        </w:rPr>
        <w:t xml:space="preserve">could also modify the answer manually. For the other 12 manually answered questions, the system will be answered manually by </w:t>
      </w:r>
      <w:r w:rsidR="009E51F8" w:rsidRPr="00B0205A">
        <w:rPr>
          <w:rFonts w:ascii="Times New Roman" w:hAnsi="Times New Roman" w:cs="Times New Roman"/>
          <w:rPrChange w:id="9977" w:author="raye" w:date="2018-08-10T12:30:00Z">
            <w:rPr>
              <w:rFonts w:ascii="Calibri" w:hAnsi="Calibri" w:cstheme="minorHAnsi"/>
            </w:rPr>
          </w:rPrChange>
        </w:rPr>
        <w:t xml:space="preserve">Operations </w:t>
      </w:r>
      <w:r w:rsidR="003B3503" w:rsidRPr="00B0205A">
        <w:rPr>
          <w:rFonts w:ascii="Times New Roman" w:hAnsi="Times New Roman" w:cs="Times New Roman"/>
          <w:rPrChange w:id="9978" w:author="raye" w:date="2018-08-10T12:30:00Z">
            <w:rPr>
              <w:rFonts w:ascii="Calibri" w:hAnsi="Calibri" w:cstheme="minorHAnsi"/>
            </w:rPr>
          </w:rPrChange>
        </w:rPr>
        <w:t>Analyst</w:t>
      </w:r>
      <w:r w:rsidRPr="00B0205A">
        <w:rPr>
          <w:rFonts w:ascii="Times New Roman" w:hAnsi="Times New Roman" w:cs="Times New Roman"/>
          <w:sz w:val="24"/>
          <w:rPrChange w:id="9979" w:author="raye" w:date="2018-08-10T12:30:00Z">
            <w:rPr>
              <w:rFonts w:ascii="Calibri" w:hAnsi="Calibri" w:cstheme="minorHAnsi"/>
              <w:sz w:val="24"/>
            </w:rPr>
          </w:rPrChange>
        </w:rPr>
        <w:t>s. (Note that the logic of all 35 questions is as reference in the appendix.)</w:t>
      </w:r>
    </w:p>
    <w:p w14:paraId="34080B45" w14:textId="10CC61F7" w:rsidR="0033583C" w:rsidRPr="00B0205A" w:rsidRDefault="002162A8" w:rsidP="000E598C">
      <w:pPr>
        <w:spacing w:afterLines="50" w:after="156"/>
        <w:ind w:firstLineChars="177" w:firstLine="425"/>
        <w:rPr>
          <w:rFonts w:ascii="Times New Roman" w:hAnsi="Times New Roman" w:cs="Times New Roman"/>
          <w:rPrChange w:id="9980" w:author="raye" w:date="2018-08-10T12:30:00Z">
            <w:rPr>
              <w:rFonts w:ascii="Calibri" w:hAnsi="Calibri" w:cstheme="minorHAnsi"/>
            </w:rPr>
          </w:rPrChange>
        </w:rPr>
      </w:pPr>
      <w:r w:rsidRPr="00B0205A">
        <w:rPr>
          <w:rFonts w:ascii="Times New Roman" w:hAnsi="Times New Roman" w:cs="Times New Roman"/>
          <w:sz w:val="24"/>
          <w:rPrChange w:id="9981" w:author="raye" w:date="2018-08-10T12:30:00Z">
            <w:rPr>
              <w:rFonts w:ascii="Calibri" w:hAnsi="Calibri" w:cstheme="minorHAnsi"/>
              <w:sz w:val="24"/>
            </w:rPr>
          </w:rPrChange>
        </w:rPr>
        <w:t xml:space="preserve">After all the entity fields in all pages have been filled in, the </w:t>
      </w:r>
      <w:r w:rsidR="00604DE2" w:rsidRPr="00B0205A">
        <w:rPr>
          <w:rFonts w:ascii="Times New Roman" w:hAnsi="Times New Roman" w:cs="Times New Roman"/>
          <w:sz w:val="24"/>
          <w:rPrChange w:id="9982" w:author="raye" w:date="2018-08-10T12:30:00Z">
            <w:rPr>
              <w:rFonts w:ascii="Calibri" w:hAnsi="Calibri" w:cstheme="minorHAnsi"/>
              <w:sz w:val="24"/>
            </w:rPr>
          </w:rPrChange>
        </w:rPr>
        <w:t xml:space="preserve">Operations Analyst </w:t>
      </w:r>
      <w:r w:rsidRPr="00B0205A">
        <w:rPr>
          <w:rFonts w:ascii="Times New Roman" w:hAnsi="Times New Roman" w:cs="Times New Roman"/>
          <w:sz w:val="24"/>
          <w:rPrChange w:id="9983" w:author="raye" w:date="2018-08-10T12:30:00Z">
            <w:rPr>
              <w:rFonts w:ascii="Calibri" w:hAnsi="Calibri" w:cstheme="minorHAnsi"/>
              <w:sz w:val="24"/>
            </w:rPr>
          </w:rPrChange>
        </w:rPr>
        <w:t xml:space="preserve">can click “START CHECKING” button to start the checking process. Then the system will automatically return to the </w:t>
      </w:r>
      <w:r w:rsidR="00B63592" w:rsidRPr="00B0205A">
        <w:rPr>
          <w:rFonts w:ascii="Times New Roman" w:hAnsi="Times New Roman" w:cs="Times New Roman"/>
          <w:sz w:val="24"/>
          <w:rPrChange w:id="9984" w:author="raye" w:date="2018-08-10T12:30:00Z">
            <w:rPr>
              <w:rFonts w:ascii="Calibri" w:hAnsi="Calibri" w:cstheme="minorHAnsi"/>
              <w:sz w:val="24"/>
            </w:rPr>
          </w:rPrChange>
        </w:rPr>
        <w:t>[</w:t>
      </w:r>
      <w:r w:rsidRPr="00B0205A">
        <w:rPr>
          <w:rFonts w:ascii="Times New Roman" w:hAnsi="Times New Roman" w:cs="Times New Roman"/>
          <w:sz w:val="24"/>
          <w:rPrChange w:id="9985" w:author="raye" w:date="2018-08-10T12:30:00Z">
            <w:rPr>
              <w:rFonts w:ascii="Calibri" w:hAnsi="Calibri" w:cstheme="minorHAnsi"/>
              <w:sz w:val="24"/>
            </w:rPr>
          </w:rPrChange>
        </w:rPr>
        <w:t xml:space="preserve"> page and the case status under “Status” column will change to “Verification Running”. Once verification running completed, the case status will change to “Verification Success”, then “Check” button will be shown under “Actions” column, the </w:t>
      </w:r>
      <w:r w:rsidR="00604DE2" w:rsidRPr="00B0205A">
        <w:rPr>
          <w:rFonts w:ascii="Times New Roman" w:hAnsi="Times New Roman" w:cs="Times New Roman"/>
          <w:sz w:val="24"/>
          <w:rPrChange w:id="9986" w:author="raye" w:date="2018-08-10T12:30:00Z">
            <w:rPr>
              <w:rFonts w:ascii="Calibri" w:hAnsi="Calibri" w:cstheme="minorHAnsi"/>
              <w:sz w:val="24"/>
            </w:rPr>
          </w:rPrChange>
        </w:rPr>
        <w:t xml:space="preserve">Operations Analyst </w:t>
      </w:r>
      <w:r w:rsidRPr="00B0205A">
        <w:rPr>
          <w:rFonts w:ascii="Times New Roman" w:hAnsi="Times New Roman" w:cs="Times New Roman"/>
          <w:sz w:val="24"/>
          <w:rPrChange w:id="9987" w:author="raye" w:date="2018-08-10T12:30:00Z">
            <w:rPr>
              <w:rFonts w:ascii="Calibri" w:hAnsi="Calibri" w:cstheme="minorHAnsi"/>
              <w:sz w:val="24"/>
            </w:rPr>
          </w:rPrChange>
        </w:rPr>
        <w:t>can click on the “Actions”</w:t>
      </w:r>
      <w:r w:rsidRPr="00B0205A">
        <w:rPr>
          <w:rFonts w:ascii="Times New Roman" w:hAnsi="Times New Roman" w:cs="Times New Roman"/>
          <w:rPrChange w:id="9988" w:author="raye" w:date="2018-08-10T12:30:00Z">
            <w:rPr>
              <w:rFonts w:ascii="Calibri" w:hAnsi="Calibri" w:cstheme="minorHAnsi"/>
            </w:rPr>
          </w:rPrChange>
        </w:rPr>
        <w:t xml:space="preserve"> button to</w:t>
      </w:r>
      <w:r w:rsidR="0033583C" w:rsidRPr="00B0205A">
        <w:rPr>
          <w:rFonts w:ascii="Times New Roman" w:hAnsi="Times New Roman" w:cs="Times New Roman"/>
          <w:rPrChange w:id="9989" w:author="raye" w:date="2018-08-10T12:30:00Z">
            <w:rPr>
              <w:rFonts w:ascii="Calibri" w:hAnsi="Calibri" w:cstheme="minorHAnsi"/>
            </w:rPr>
          </w:rPrChange>
        </w:rPr>
        <w:t xml:space="preserve"> check the results of the case.</w:t>
      </w:r>
      <w:r w:rsidR="00E91E20" w:rsidRPr="00B0205A">
        <w:rPr>
          <w:rFonts w:ascii="Times New Roman" w:hAnsi="Times New Roman" w:cs="Times New Roman"/>
          <w:rPrChange w:id="9990" w:author="raye" w:date="2018-08-10T12:30:00Z">
            <w:rPr>
              <w:rFonts w:ascii="Calibri" w:hAnsi="Calibri" w:cstheme="minorHAnsi"/>
            </w:rPr>
          </w:rPrChange>
        </w:rPr>
        <w:br/>
      </w:r>
    </w:p>
    <w:p w14:paraId="12D48524" w14:textId="3104CC0B" w:rsidR="00847B96" w:rsidRPr="00B0205A" w:rsidRDefault="00847B96">
      <w:pPr>
        <w:pStyle w:val="3211"/>
        <w:ind w:left="210" w:right="210"/>
        <w:pPrChange w:id="9991" w:author="raye" w:date="2018-08-10T16:06:00Z">
          <w:pPr>
            <w:pStyle w:val="215"/>
            <w:ind w:firstLine="480"/>
          </w:pPr>
        </w:pPrChange>
      </w:pPr>
      <w:r w:rsidRPr="00E403FE">
        <w:lastRenderedPageBreak/>
        <w:tab/>
      </w:r>
      <w:r w:rsidRPr="00E403FE">
        <w:tab/>
      </w:r>
      <w:bookmarkStart w:id="9992" w:name="_Toc519582896"/>
      <w:bookmarkStart w:id="9993" w:name="_Toc520839449"/>
      <w:r w:rsidRPr="00E403FE">
        <w:t>3.2.</w:t>
      </w:r>
      <w:r w:rsidR="00433310" w:rsidRPr="00B0205A">
        <w:t>6</w:t>
      </w:r>
      <w:r w:rsidRPr="00B0205A">
        <w:t>.1. Brief introduction to function</w:t>
      </w:r>
      <w:bookmarkEnd w:id="9992"/>
      <w:bookmarkEnd w:id="9993"/>
    </w:p>
    <w:p w14:paraId="7E047996" w14:textId="77777777" w:rsidR="00847B96" w:rsidRPr="00B0205A" w:rsidRDefault="00847B96" w:rsidP="00847B96">
      <w:pPr>
        <w:rPr>
          <w:rFonts w:ascii="Times New Roman" w:hAnsi="Times New Roman" w:cs="Times New Roman"/>
          <w:rPrChange w:id="9994" w:author="raye" w:date="2018-08-10T12:30:00Z">
            <w:rPr/>
          </w:rPrChange>
        </w:rPr>
      </w:pPr>
      <w:r w:rsidRPr="00B0205A">
        <w:rPr>
          <w:rFonts w:ascii="Times New Roman" w:hAnsi="Times New Roman" w:cs="Times New Roman"/>
          <w:rPrChange w:id="9995" w:author="raye" w:date="2018-08-10T12:30:00Z">
            <w:rPr>
              <w:rFonts w:ascii="Times New Roman" w:hAnsi="Times New Roman" w:cs="Times New Roman"/>
            </w:rPr>
          </w:rPrChange>
        </w:rPr>
        <w:object w:dxaOrig="11911" w:dyaOrig="8866" w14:anchorId="500D4957">
          <v:shape id="_x0000_i1031" type="#_x0000_t75" style="width:417.75pt;height:309.75pt" o:ole="">
            <v:imagedata r:id="rId106" o:title=""/>
          </v:shape>
          <o:OLEObject Type="Embed" ProgID="Visio.Drawing.15" ShapeID="_x0000_i1031" DrawAspect="Content" ObjectID="_1595443870" r:id="rId107"/>
        </w:object>
      </w:r>
    </w:p>
    <w:p w14:paraId="0CB96296" w14:textId="77777777" w:rsidR="00847B96" w:rsidRPr="00B0205A" w:rsidRDefault="00847B96" w:rsidP="00847B96">
      <w:pPr>
        <w:rPr>
          <w:rFonts w:ascii="Times New Roman" w:hAnsi="Times New Roman" w:cs="Times New Roman"/>
          <w:rPrChange w:id="9996" w:author="raye" w:date="2018-08-10T12:30:00Z">
            <w:rPr/>
          </w:rPrChange>
        </w:rPr>
      </w:pPr>
    </w:p>
    <w:p w14:paraId="3F07C7F8" w14:textId="19CDDDD5" w:rsidR="00847B96" w:rsidRPr="002E2419" w:rsidRDefault="00847B96">
      <w:pPr>
        <w:pStyle w:val="3211"/>
        <w:ind w:left="210" w:right="210"/>
        <w:pPrChange w:id="9997" w:author="raye" w:date="2018-08-10T16:08:00Z">
          <w:pPr>
            <w:pStyle w:val="215"/>
            <w:ind w:firstLine="480"/>
          </w:pPr>
        </w:pPrChange>
      </w:pPr>
      <w:r w:rsidRPr="002E2419">
        <w:rPr>
          <w:rPrChange w:id="9998" w:author="raye" w:date="2018-08-10T16:08:00Z">
            <w:rPr/>
          </w:rPrChange>
        </w:rPr>
        <w:tab/>
      </w:r>
      <w:r w:rsidRPr="002E2419">
        <w:rPr>
          <w:rPrChange w:id="9999" w:author="raye" w:date="2018-08-10T16:08:00Z">
            <w:rPr/>
          </w:rPrChange>
        </w:rPr>
        <w:tab/>
      </w:r>
      <w:bookmarkStart w:id="10000" w:name="_Toc519582897"/>
      <w:bookmarkStart w:id="10001" w:name="_Toc520839450"/>
      <w:r w:rsidRPr="002E2419">
        <w:rPr>
          <w:rPrChange w:id="10002" w:author="raye" w:date="2018-08-10T16:08:00Z">
            <w:rPr/>
          </w:rPrChange>
        </w:rPr>
        <w:t>3.2.</w:t>
      </w:r>
      <w:r w:rsidR="00433310" w:rsidRPr="002E2419">
        <w:t>6</w:t>
      </w:r>
      <w:r w:rsidRPr="002E2419">
        <w:t>.2. Detailed description</w:t>
      </w:r>
      <w:bookmarkEnd w:id="10000"/>
      <w:bookmarkEnd w:id="10001"/>
    </w:p>
    <w:p w14:paraId="288F46C4" w14:textId="69B55251" w:rsidR="00847B96" w:rsidDel="002E2419" w:rsidRDefault="00847B96">
      <w:pPr>
        <w:rPr>
          <w:del w:id="10003" w:author="raye" w:date="2018-08-10T11:56:00Z"/>
        </w:rPr>
        <w:pPrChange w:id="10004" w:author="raye" w:date="2018-08-10T16:09:00Z">
          <w:pPr>
            <w:pStyle w:val="a0"/>
            <w:widowControl/>
            <w:numPr>
              <w:numId w:val="56"/>
            </w:numPr>
            <w:ind w:left="1620" w:firstLineChars="0" w:hanging="360"/>
            <w:jc w:val="left"/>
          </w:pPr>
        </w:pPrChange>
      </w:pPr>
    </w:p>
    <w:p w14:paraId="6C23E310" w14:textId="77777777" w:rsidR="002E2419" w:rsidRPr="002E2419" w:rsidRDefault="002E2419">
      <w:pPr>
        <w:rPr>
          <w:ins w:id="10005" w:author="raye" w:date="2018-08-10T16:09:00Z"/>
        </w:rPr>
      </w:pPr>
    </w:p>
    <w:p w14:paraId="25D3ADD1" w14:textId="1AD34D28" w:rsidR="002E2419" w:rsidRPr="002E2419" w:rsidRDefault="00852B6D">
      <w:pPr>
        <w:pStyle w:val="a0"/>
        <w:numPr>
          <w:ilvl w:val="0"/>
          <w:numId w:val="190"/>
        </w:numPr>
        <w:ind w:firstLineChars="0"/>
        <w:rPr>
          <w:rStyle w:val="aff4"/>
          <w:rFonts w:eastAsiaTheme="minorEastAsia"/>
          <w:rPrChange w:id="10006" w:author="raye" w:date="2018-08-10T16:09:00Z">
            <w:rPr/>
          </w:rPrChange>
        </w:rPr>
        <w:pPrChange w:id="10007" w:author="raye" w:date="2018-08-10T16:09:00Z">
          <w:pPr>
            <w:pStyle w:val="a0"/>
            <w:widowControl/>
            <w:numPr>
              <w:numId w:val="56"/>
            </w:numPr>
            <w:ind w:left="1620" w:firstLineChars="0" w:hanging="360"/>
            <w:jc w:val="left"/>
          </w:pPr>
        </w:pPrChange>
      </w:pPr>
      <w:r w:rsidRPr="002E2419">
        <w:rPr>
          <w:rStyle w:val="aff4"/>
          <w:rFonts w:eastAsiaTheme="minorEastAsia"/>
          <w:rPrChange w:id="10008" w:author="raye" w:date="2018-08-10T16:09:00Z">
            <w:rPr/>
          </w:rPrChange>
        </w:rPr>
        <w:t>Click Check on the detailed page and list page</w:t>
      </w:r>
    </w:p>
    <w:p w14:paraId="7E04BD00" w14:textId="0B198FCA" w:rsidR="006150B5" w:rsidRPr="002E2419" w:rsidRDefault="002E2419">
      <w:pPr>
        <w:rPr>
          <w:rStyle w:val="af6"/>
          <w:rFonts w:eastAsiaTheme="minorEastAsia"/>
          <w:rPrChange w:id="10009" w:author="raye" w:date="2018-08-10T16:10:00Z">
            <w:rPr>
              <w:rFonts w:ascii="等线" w:eastAsia="等线" w:hAnsi="等线"/>
            </w:rPr>
          </w:rPrChange>
        </w:rPr>
        <w:pPrChange w:id="10010" w:author="raye" w:date="2018-08-10T16:08:00Z">
          <w:pPr>
            <w:pStyle w:val="a0"/>
            <w:widowControl/>
            <w:numPr>
              <w:numId w:val="56"/>
            </w:numPr>
            <w:ind w:left="1620" w:firstLineChars="0" w:hanging="360"/>
            <w:jc w:val="left"/>
          </w:pPr>
        </w:pPrChange>
      </w:pPr>
      <w:ins w:id="10011" w:author="raye" w:date="2018-08-10T16:09:00Z">
        <w:r w:rsidRPr="002E2419">
          <w:rPr>
            <w:rStyle w:val="af6"/>
            <w:rFonts w:eastAsiaTheme="minorEastAsia"/>
            <w:rPrChange w:id="10012" w:author="raye" w:date="2018-08-10T16:10:00Z">
              <w:rPr/>
            </w:rPrChange>
          </w:rPr>
          <w:t xml:space="preserve">1. </w:t>
        </w:r>
      </w:ins>
      <w:r w:rsidR="00852B6D" w:rsidRPr="002E2419">
        <w:rPr>
          <w:rStyle w:val="af6"/>
          <w:rFonts w:eastAsiaTheme="minorEastAsia"/>
          <w:rPrChange w:id="10013" w:author="raye" w:date="2018-08-10T16:10:00Z">
            <w:rPr>
              <w:rFonts w:ascii="等线" w:eastAsia="等线" w:hAnsi="等线"/>
            </w:rPr>
          </w:rPrChange>
        </w:rPr>
        <w:t>If data is not changed, then the submitted result is displayed directly</w:t>
      </w:r>
    </w:p>
    <w:p w14:paraId="60A63A15" w14:textId="52EFDD53" w:rsidR="00847B96" w:rsidRPr="002E2419" w:rsidRDefault="002E2419">
      <w:pPr>
        <w:rPr>
          <w:ins w:id="10014" w:author="raye" w:date="2018-08-10T11:55:00Z"/>
          <w:rStyle w:val="af6"/>
          <w:rFonts w:eastAsiaTheme="minorEastAsia"/>
          <w:rPrChange w:id="10015" w:author="raye" w:date="2018-08-10T16:10:00Z">
            <w:rPr>
              <w:ins w:id="10016" w:author="raye" w:date="2018-08-10T11:55:00Z"/>
              <w:rFonts w:ascii="等线" w:eastAsia="等线" w:hAnsi="等线"/>
            </w:rPr>
          </w:rPrChange>
        </w:rPr>
        <w:pPrChange w:id="10017" w:author="raye" w:date="2018-08-10T16:08:00Z">
          <w:pPr>
            <w:pStyle w:val="a0"/>
            <w:widowControl/>
            <w:numPr>
              <w:numId w:val="56"/>
            </w:numPr>
            <w:ind w:left="1620" w:firstLineChars="0" w:hanging="360"/>
            <w:jc w:val="left"/>
          </w:pPr>
        </w:pPrChange>
      </w:pPr>
      <w:ins w:id="10018" w:author="raye" w:date="2018-08-10T16:09:00Z">
        <w:r w:rsidRPr="002E2419">
          <w:rPr>
            <w:rStyle w:val="af6"/>
            <w:rFonts w:eastAsiaTheme="minorEastAsia"/>
            <w:rPrChange w:id="10019" w:author="raye" w:date="2018-08-10T16:10:00Z">
              <w:rPr/>
            </w:rPrChange>
          </w:rPr>
          <w:t xml:space="preserve">2. </w:t>
        </w:r>
      </w:ins>
      <w:r w:rsidR="00852B6D" w:rsidRPr="002E2419">
        <w:rPr>
          <w:rStyle w:val="af6"/>
          <w:rFonts w:eastAsiaTheme="minorEastAsia"/>
          <w:rPrChange w:id="10020" w:author="raye" w:date="2018-08-10T16:10:00Z">
            <w:rPr>
              <w:rFonts w:ascii="等线" w:eastAsia="等线" w:hAnsi="等线"/>
            </w:rPr>
          </w:rPrChange>
        </w:rPr>
        <w:t>If data is changed, when clicking Submit or Input, one needs to re-request the change through the API (</w:t>
      </w:r>
      <w:r w:rsidR="006150B5" w:rsidRPr="002E2419">
        <w:rPr>
          <w:rStyle w:val="af6"/>
          <w:rFonts w:eastAsiaTheme="minorEastAsia"/>
          <w:rPrChange w:id="10021" w:author="raye" w:date="2018-08-10T16:10:00Z">
            <w:rPr>
              <w:rFonts w:ascii="等线" w:eastAsia="等线" w:hAnsi="等线"/>
            </w:rPr>
          </w:rPrChange>
        </w:rPr>
        <w:t>INPUT</w:t>
      </w:r>
      <w:r w:rsidR="00852B6D" w:rsidRPr="002E2419">
        <w:rPr>
          <w:rStyle w:val="af6"/>
          <w:rFonts w:eastAsiaTheme="minorEastAsia"/>
          <w:rPrChange w:id="10022" w:author="raye" w:date="2018-08-10T16:10:00Z">
            <w:rPr>
              <w:rFonts w:ascii="等线" w:eastAsia="等线" w:hAnsi="等线"/>
            </w:rPr>
          </w:rPrChange>
        </w:rPr>
        <w:t xml:space="preserve">’s </w:t>
      </w:r>
      <w:r w:rsidR="006150B5" w:rsidRPr="002E2419">
        <w:rPr>
          <w:rStyle w:val="af6"/>
          <w:rFonts w:eastAsiaTheme="minorEastAsia"/>
          <w:rPrChange w:id="10023" w:author="raye" w:date="2018-08-10T16:10:00Z">
            <w:rPr>
              <w:rFonts w:ascii="等线" w:eastAsia="等线" w:hAnsi="等线"/>
            </w:rPr>
          </w:rPrChange>
        </w:rPr>
        <w:t>SUBMIT</w:t>
      </w:r>
      <w:r w:rsidR="00852B6D" w:rsidRPr="002E2419">
        <w:rPr>
          <w:rStyle w:val="af6"/>
          <w:rFonts w:eastAsiaTheme="minorEastAsia"/>
          <w:rPrChange w:id="10024" w:author="raye" w:date="2018-08-10T16:10:00Z">
            <w:rPr>
              <w:rFonts w:ascii="等线" w:eastAsia="等线" w:hAnsi="等线"/>
            </w:rPr>
          </w:rPrChange>
        </w:rPr>
        <w:t xml:space="preserve"> button will lead to re-requesting as well)</w:t>
      </w:r>
    </w:p>
    <w:p w14:paraId="6F8847F6" w14:textId="77777777" w:rsidR="0034553C" w:rsidRPr="002E2419" w:rsidRDefault="0034553C">
      <w:pPr>
        <w:rPr>
          <w:rPrChange w:id="10025" w:author="raye" w:date="2018-08-10T16:08:00Z">
            <w:rPr>
              <w:rFonts w:ascii="等线" w:eastAsia="等线" w:hAnsi="等线"/>
            </w:rPr>
          </w:rPrChange>
        </w:rPr>
        <w:pPrChange w:id="10026" w:author="raye" w:date="2018-08-10T16:08:00Z">
          <w:pPr>
            <w:pStyle w:val="a0"/>
            <w:widowControl/>
            <w:numPr>
              <w:numId w:val="56"/>
            </w:numPr>
            <w:ind w:left="1620" w:firstLineChars="0" w:hanging="360"/>
            <w:jc w:val="left"/>
          </w:pPr>
        </w:pPrChange>
      </w:pPr>
    </w:p>
    <w:p w14:paraId="640F1344" w14:textId="5B912454" w:rsidR="00847B96" w:rsidRPr="002E2419" w:rsidRDefault="002D72C9">
      <w:pPr>
        <w:pStyle w:val="a0"/>
        <w:numPr>
          <w:ilvl w:val="0"/>
          <w:numId w:val="190"/>
        </w:numPr>
        <w:ind w:firstLineChars="0"/>
        <w:rPr>
          <w:rStyle w:val="aff4"/>
          <w:rFonts w:eastAsiaTheme="minorEastAsia"/>
          <w:rPrChange w:id="10027" w:author="raye" w:date="2018-08-10T16:09:00Z">
            <w:rPr/>
          </w:rPrChange>
        </w:rPr>
        <w:pPrChange w:id="10028" w:author="raye" w:date="2018-08-10T16:09:00Z">
          <w:pPr>
            <w:pStyle w:val="a0"/>
            <w:widowControl/>
            <w:numPr>
              <w:numId w:val="44"/>
            </w:numPr>
            <w:ind w:left="2525" w:firstLineChars="0" w:hanging="420"/>
            <w:jc w:val="left"/>
          </w:pPr>
        </w:pPrChange>
      </w:pPr>
      <w:r w:rsidRPr="002E2419">
        <w:rPr>
          <w:rStyle w:val="aff4"/>
          <w:rFonts w:eastAsiaTheme="minorEastAsia"/>
          <w:rPrChange w:id="10029" w:author="raye" w:date="2018-08-10T16:09:00Z">
            <w:rPr/>
          </w:rPrChange>
        </w:rPr>
        <w:t>PDF on the left</w:t>
      </w:r>
    </w:p>
    <w:p w14:paraId="3162F72A" w14:textId="2F6D5382" w:rsidR="00847B96" w:rsidRPr="002E2419" w:rsidRDefault="002E2419">
      <w:pPr>
        <w:rPr>
          <w:rStyle w:val="af6"/>
          <w:rFonts w:eastAsiaTheme="minorEastAsia"/>
          <w:rPrChange w:id="10030" w:author="raye" w:date="2018-08-10T16:10:00Z">
            <w:rPr>
              <w:rFonts w:ascii="等线" w:eastAsia="等线" w:hAnsi="等线"/>
            </w:rPr>
          </w:rPrChange>
        </w:rPr>
        <w:pPrChange w:id="10031" w:author="raye" w:date="2018-08-10T16:08:00Z">
          <w:pPr>
            <w:pStyle w:val="a0"/>
            <w:widowControl/>
            <w:numPr>
              <w:numId w:val="46"/>
            </w:numPr>
            <w:ind w:left="1205" w:firstLineChars="0" w:hanging="360"/>
            <w:jc w:val="left"/>
          </w:pPr>
        </w:pPrChange>
      </w:pPr>
      <w:ins w:id="10032" w:author="raye" w:date="2018-08-10T16:09:00Z">
        <w:r w:rsidRPr="002E2419">
          <w:rPr>
            <w:rStyle w:val="af6"/>
            <w:rFonts w:eastAsiaTheme="minorEastAsia"/>
            <w:rPrChange w:id="10033" w:author="raye" w:date="2018-08-10T16:10:00Z">
              <w:rPr/>
            </w:rPrChange>
          </w:rPr>
          <w:t xml:space="preserve">1. </w:t>
        </w:r>
      </w:ins>
      <w:r w:rsidR="002D72C9" w:rsidRPr="002E2419">
        <w:rPr>
          <w:rStyle w:val="af6"/>
          <w:rFonts w:eastAsiaTheme="minorEastAsia"/>
          <w:rPrChange w:id="10034" w:author="raye" w:date="2018-08-10T16:10:00Z">
            <w:rPr>
              <w:rFonts w:ascii="等线" w:eastAsia="等线" w:hAnsi="等线"/>
            </w:rPr>
          </w:rPrChange>
        </w:rPr>
        <w:t>Match</w:t>
      </w:r>
    </w:p>
    <w:p w14:paraId="3CB0C978" w14:textId="6A013C1A" w:rsidR="00847B96" w:rsidRPr="002E2419" w:rsidRDefault="002D72C9">
      <w:pPr>
        <w:rPr>
          <w:rStyle w:val="af6"/>
          <w:rFonts w:eastAsiaTheme="minorEastAsia"/>
          <w:rPrChange w:id="10035" w:author="raye" w:date="2018-08-10T16:10:00Z">
            <w:rPr>
              <w:rFonts w:ascii="等线" w:eastAsia="等线" w:hAnsi="等线"/>
            </w:rPr>
          </w:rPrChange>
        </w:rPr>
        <w:pPrChange w:id="10036" w:author="raye" w:date="2018-08-10T16:08:00Z">
          <w:pPr>
            <w:widowControl/>
            <w:ind w:left="1205"/>
            <w:jc w:val="left"/>
          </w:pPr>
        </w:pPrChange>
      </w:pPr>
      <w:r w:rsidRPr="002E2419">
        <w:rPr>
          <w:rStyle w:val="af6"/>
          <w:rFonts w:eastAsiaTheme="minorEastAsia"/>
          <w:rPrChange w:id="10037" w:author="raye" w:date="2018-08-10T16:10:00Z">
            <w:rPr>
              <w:rFonts w:ascii="等线" w:eastAsia="等线" w:hAnsi="等线"/>
            </w:rPr>
          </w:rPrChange>
        </w:rPr>
        <w:t>Through the INPUT page, it is the final PDF after INPUT is adjusted to click save&amp;submit. Notice that after the INPUT page is modified, it should be adjusted in time to ensure the matching of data on both sides.</w:t>
      </w:r>
    </w:p>
    <w:p w14:paraId="652DD7CF" w14:textId="47AA3571" w:rsidR="00847B96" w:rsidRPr="002E2419" w:rsidRDefault="002E2419">
      <w:pPr>
        <w:rPr>
          <w:rStyle w:val="af6"/>
          <w:rFonts w:eastAsiaTheme="minorEastAsia"/>
          <w:rPrChange w:id="10038" w:author="raye" w:date="2018-08-10T16:10:00Z">
            <w:rPr>
              <w:rFonts w:ascii="等线" w:eastAsia="等线" w:hAnsi="等线"/>
            </w:rPr>
          </w:rPrChange>
        </w:rPr>
        <w:pPrChange w:id="10039" w:author="raye" w:date="2018-08-10T16:08:00Z">
          <w:pPr>
            <w:pStyle w:val="a0"/>
            <w:widowControl/>
            <w:numPr>
              <w:numId w:val="46"/>
            </w:numPr>
            <w:ind w:left="1205" w:firstLineChars="0" w:hanging="360"/>
            <w:jc w:val="left"/>
          </w:pPr>
        </w:pPrChange>
      </w:pPr>
      <w:ins w:id="10040" w:author="raye" w:date="2018-08-10T16:09:00Z">
        <w:r w:rsidRPr="002E2419">
          <w:rPr>
            <w:rStyle w:val="af6"/>
            <w:rFonts w:eastAsiaTheme="minorEastAsia"/>
            <w:rPrChange w:id="10041" w:author="raye" w:date="2018-08-10T16:10:00Z">
              <w:rPr/>
            </w:rPrChange>
          </w:rPr>
          <w:t xml:space="preserve">2. </w:t>
        </w:r>
      </w:ins>
      <w:r w:rsidR="002D72C9" w:rsidRPr="002E2419">
        <w:rPr>
          <w:rStyle w:val="af6"/>
          <w:rFonts w:eastAsiaTheme="minorEastAsia"/>
          <w:rPrChange w:id="10042" w:author="raye" w:date="2018-08-10T16:10:00Z">
            <w:rPr>
              <w:rFonts w:ascii="等线" w:eastAsia="等线" w:hAnsi="等线"/>
            </w:rPr>
          </w:rPrChange>
        </w:rPr>
        <w:t>Function Plugin</w:t>
      </w:r>
    </w:p>
    <w:p w14:paraId="6A41C7FD" w14:textId="64E9BAEB" w:rsidR="002D72C9" w:rsidRPr="002E2419" w:rsidRDefault="002D72C9">
      <w:pPr>
        <w:rPr>
          <w:rStyle w:val="af6"/>
          <w:rFonts w:eastAsiaTheme="minorEastAsia"/>
          <w:rPrChange w:id="10043" w:author="raye" w:date="2018-08-10T16:10:00Z">
            <w:rPr>
              <w:rFonts w:ascii="等线" w:eastAsia="等线" w:hAnsi="等线"/>
            </w:rPr>
          </w:rPrChange>
        </w:rPr>
        <w:pPrChange w:id="10044" w:author="raye" w:date="2018-08-10T16:08:00Z">
          <w:pPr>
            <w:pStyle w:val="a0"/>
            <w:widowControl/>
            <w:ind w:left="1205" w:firstLineChars="0" w:firstLine="0"/>
            <w:jc w:val="left"/>
          </w:pPr>
        </w:pPrChange>
      </w:pPr>
      <w:r w:rsidRPr="002E2419">
        <w:rPr>
          <w:rStyle w:val="af6"/>
          <w:rFonts w:eastAsiaTheme="minorEastAsia"/>
          <w:rPrChange w:id="10045" w:author="raye" w:date="2018-08-10T16:10:00Z">
            <w:rPr>
              <w:rFonts w:ascii="等线" w:eastAsia="等线" w:hAnsi="等线"/>
            </w:rPr>
          </w:rPrChange>
        </w:rPr>
        <w:t>The PDF of this page can no longer be modified. Only the left upper corner switch is reserved, and the scroll bar on the right is rolled back:</w:t>
      </w:r>
    </w:p>
    <w:p w14:paraId="6CC740AB" w14:textId="78A22E5E" w:rsidR="00847B96" w:rsidRPr="002E2419" w:rsidRDefault="002D72C9">
      <w:pPr>
        <w:rPr>
          <w:rPrChange w:id="10046" w:author="raye" w:date="2018-08-10T16:08:00Z">
            <w:rPr>
              <w:rFonts w:ascii="等线" w:eastAsia="等线" w:hAnsi="等线"/>
            </w:rPr>
          </w:rPrChange>
        </w:rPr>
        <w:pPrChange w:id="10047" w:author="raye" w:date="2018-08-10T16:08:00Z">
          <w:pPr>
            <w:pStyle w:val="a0"/>
            <w:widowControl/>
            <w:ind w:left="1205" w:firstLineChars="0" w:firstLine="0"/>
            <w:jc w:val="left"/>
          </w:pPr>
        </w:pPrChange>
      </w:pPr>
      <w:r w:rsidRPr="002E2419">
        <w:rPr>
          <w:rStyle w:val="af6"/>
          <w:rFonts w:eastAsiaTheme="minorEastAsia"/>
          <w:rPrChange w:id="10048" w:author="raye" w:date="2018-08-10T16:10:00Z">
            <w:rPr>
              <w:rFonts w:ascii="等线" w:eastAsia="等线" w:hAnsi="等线"/>
            </w:rPr>
          </w:rPrChange>
        </w:rPr>
        <w:t>Amplification, reduction and reduction of PDF function</w:t>
      </w:r>
      <w:r w:rsidR="00847B96" w:rsidRPr="002E2419">
        <w:rPr>
          <w:rStyle w:val="af6"/>
          <w:rFonts w:eastAsiaTheme="minorEastAsia"/>
          <w:rPrChange w:id="10049" w:author="raye" w:date="2018-08-10T16:10:00Z">
            <w:rPr>
              <w:rFonts w:ascii="等线" w:eastAsia="等线" w:hAnsi="等线"/>
            </w:rPr>
          </w:rPrChange>
        </w:rPr>
        <w:t xml:space="preserve">   </w:t>
      </w:r>
      <w:r w:rsidR="00847B96" w:rsidRPr="002E2419">
        <w:rPr>
          <w:rPrChange w:id="10050" w:author="raye" w:date="2018-08-10T16:08:00Z">
            <w:rPr>
              <w:rFonts w:ascii="等线" w:eastAsia="等线" w:hAnsi="等线"/>
            </w:rPr>
          </w:rPrChange>
        </w:rPr>
        <w:t xml:space="preserve">  </w:t>
      </w:r>
    </w:p>
    <w:p w14:paraId="3308DA68" w14:textId="77777777" w:rsidR="00847B96" w:rsidRPr="002E2419" w:rsidRDefault="00847B96">
      <w:pPr>
        <w:rPr>
          <w:rPrChange w:id="10051" w:author="raye" w:date="2018-08-10T16:08:00Z">
            <w:rPr>
              <w:rFonts w:ascii="等线" w:eastAsia="等线" w:hAnsi="等线"/>
            </w:rPr>
          </w:rPrChange>
        </w:rPr>
        <w:pPrChange w:id="10052" w:author="raye" w:date="2018-08-10T16:08:00Z">
          <w:pPr>
            <w:widowControl/>
            <w:jc w:val="left"/>
          </w:pPr>
        </w:pPrChange>
      </w:pPr>
    </w:p>
    <w:p w14:paraId="75AF8C0A" w14:textId="3C77680C" w:rsidR="00847B96" w:rsidRPr="002E2419" w:rsidRDefault="00E3643C">
      <w:pPr>
        <w:pStyle w:val="a0"/>
        <w:numPr>
          <w:ilvl w:val="0"/>
          <w:numId w:val="191"/>
        </w:numPr>
        <w:ind w:firstLineChars="0"/>
        <w:rPr>
          <w:rStyle w:val="aff4"/>
          <w:rFonts w:eastAsiaTheme="minorEastAsia"/>
          <w:rPrChange w:id="10053" w:author="raye" w:date="2018-08-10T16:10:00Z">
            <w:rPr/>
          </w:rPrChange>
        </w:rPr>
        <w:pPrChange w:id="10054" w:author="raye" w:date="2018-08-10T16:10:00Z">
          <w:pPr>
            <w:pStyle w:val="a0"/>
            <w:widowControl/>
            <w:numPr>
              <w:numId w:val="44"/>
            </w:numPr>
            <w:ind w:left="2525" w:firstLineChars="0" w:hanging="420"/>
            <w:jc w:val="left"/>
          </w:pPr>
        </w:pPrChange>
      </w:pPr>
      <w:r w:rsidRPr="002E2419">
        <w:rPr>
          <w:rStyle w:val="aff4"/>
          <w:rFonts w:eastAsiaTheme="minorEastAsia"/>
          <w:rPrChange w:id="10055" w:author="raye" w:date="2018-08-10T16:10:00Z">
            <w:rPr/>
          </w:rPrChange>
        </w:rPr>
        <w:t>35 questions on the right side</w:t>
      </w:r>
    </w:p>
    <w:p w14:paraId="6A9C47AD" w14:textId="70597EE0" w:rsidR="00847B96" w:rsidRPr="002E2419" w:rsidRDefault="002E2419">
      <w:pPr>
        <w:rPr>
          <w:rStyle w:val="af6"/>
          <w:rFonts w:eastAsiaTheme="minorEastAsia"/>
          <w:b/>
          <w:rPrChange w:id="10056" w:author="raye" w:date="2018-08-10T16:11:00Z">
            <w:rPr>
              <w:rFonts w:ascii="等线" w:eastAsia="等线" w:hAnsi="等线"/>
            </w:rPr>
          </w:rPrChange>
        </w:rPr>
        <w:pPrChange w:id="10057" w:author="raye" w:date="2018-08-10T16:10:00Z">
          <w:pPr>
            <w:pStyle w:val="a0"/>
            <w:widowControl/>
            <w:numPr>
              <w:numId w:val="47"/>
            </w:numPr>
            <w:ind w:left="1205" w:firstLineChars="0" w:hanging="360"/>
            <w:jc w:val="left"/>
          </w:pPr>
        </w:pPrChange>
      </w:pPr>
      <w:ins w:id="10058" w:author="raye" w:date="2018-08-10T16:11:00Z">
        <w:r w:rsidRPr="002E2419">
          <w:rPr>
            <w:rStyle w:val="af6"/>
            <w:rFonts w:eastAsiaTheme="minorEastAsia"/>
            <w:b/>
            <w:rPrChange w:id="10059" w:author="raye" w:date="2018-08-10T16:11:00Z">
              <w:rPr>
                <w:rStyle w:val="af6"/>
                <w:rFonts w:eastAsiaTheme="minorEastAsia"/>
              </w:rPr>
            </w:rPrChange>
          </w:rPr>
          <w:t xml:space="preserve">1. </w:t>
        </w:r>
      </w:ins>
      <w:r w:rsidR="00E3643C" w:rsidRPr="002E2419">
        <w:rPr>
          <w:rStyle w:val="af6"/>
          <w:rFonts w:eastAsiaTheme="minorEastAsia"/>
          <w:b/>
          <w:rPrChange w:id="10060" w:author="raye" w:date="2018-08-10T16:11:00Z">
            <w:rPr>
              <w:rFonts w:ascii="等线" w:eastAsia="等线" w:hAnsi="等线"/>
            </w:rPr>
          </w:rPrChange>
        </w:rPr>
        <w:t>Page turn</w:t>
      </w:r>
    </w:p>
    <w:p w14:paraId="0876B55B" w14:textId="70375757" w:rsidR="00847B96" w:rsidRPr="002E2419" w:rsidRDefault="00E3643C">
      <w:pPr>
        <w:rPr>
          <w:rStyle w:val="af6"/>
          <w:rFonts w:eastAsiaTheme="minorEastAsia"/>
          <w:rPrChange w:id="10061" w:author="raye" w:date="2018-08-10T16:11:00Z">
            <w:rPr>
              <w:rFonts w:ascii="等线" w:eastAsia="等线" w:hAnsi="等线" w:cs="Arial"/>
              <w:szCs w:val="21"/>
              <w:shd w:val="clear" w:color="auto" w:fill="FFFFFF"/>
            </w:rPr>
          </w:rPrChange>
        </w:rPr>
        <w:pPrChange w:id="10062" w:author="raye" w:date="2018-08-10T16:10:00Z">
          <w:pPr>
            <w:pStyle w:val="a0"/>
            <w:widowControl/>
            <w:ind w:left="1205" w:firstLineChars="0" w:firstLine="0"/>
            <w:jc w:val="left"/>
          </w:pPr>
        </w:pPrChange>
      </w:pPr>
      <w:r w:rsidRPr="002E2419">
        <w:rPr>
          <w:rStyle w:val="af6"/>
          <w:rFonts w:eastAsiaTheme="minorEastAsia"/>
          <w:rPrChange w:id="10063" w:author="raye" w:date="2018-08-10T16:11:00Z">
            <w:rPr>
              <w:rFonts w:ascii="等线" w:eastAsia="等线" w:hAnsi="等线" w:cs="Arial"/>
              <w:szCs w:val="21"/>
              <w:shd w:val="clear" w:color="auto" w:fill="FFFFFF"/>
            </w:rPr>
          </w:rPrChange>
        </w:rPr>
        <w:t xml:space="preserve">The system will display all 35 problems page by page, and the problem can be turned over in the upper left corner. </w:t>
      </w:r>
      <w:r w:rsidR="008B1AC9" w:rsidRPr="002E2419">
        <w:rPr>
          <w:rStyle w:val="af6"/>
          <w:rFonts w:eastAsiaTheme="minorEastAsia"/>
          <w:rPrChange w:id="10064" w:author="raye" w:date="2018-08-10T16:11:00Z">
            <w:rPr>
              <w:rFonts w:ascii="等线" w:eastAsia="等线" w:hAnsi="等线" w:cs="Arial"/>
              <w:szCs w:val="21"/>
              <w:shd w:val="clear" w:color="auto" w:fill="FFFFFF"/>
            </w:rPr>
          </w:rPrChange>
        </w:rPr>
        <w:t>After c</w:t>
      </w:r>
      <w:r w:rsidRPr="002E2419">
        <w:rPr>
          <w:rStyle w:val="af6"/>
          <w:rFonts w:eastAsiaTheme="minorEastAsia"/>
          <w:rPrChange w:id="10065" w:author="raye" w:date="2018-08-10T16:11:00Z">
            <w:rPr>
              <w:rFonts w:ascii="等线" w:eastAsia="等线" w:hAnsi="等线" w:cs="Arial"/>
              <w:szCs w:val="21"/>
              <w:shd w:val="clear" w:color="auto" w:fill="FFFFFF"/>
            </w:rPr>
          </w:rPrChange>
        </w:rPr>
        <w:t>lick</w:t>
      </w:r>
      <w:r w:rsidR="008B1AC9" w:rsidRPr="002E2419">
        <w:rPr>
          <w:rStyle w:val="af6"/>
          <w:rFonts w:eastAsiaTheme="minorEastAsia"/>
          <w:rPrChange w:id="10066" w:author="raye" w:date="2018-08-10T16:11:00Z">
            <w:rPr>
              <w:rFonts w:ascii="等线" w:eastAsia="等线" w:hAnsi="等线" w:cs="Arial"/>
              <w:szCs w:val="21"/>
              <w:shd w:val="clear" w:color="auto" w:fill="FFFFFF"/>
            </w:rPr>
          </w:rPrChange>
        </w:rPr>
        <w:t>ing</w:t>
      </w:r>
      <w:r w:rsidRPr="002E2419">
        <w:rPr>
          <w:rStyle w:val="af6"/>
          <w:rFonts w:eastAsiaTheme="minorEastAsia"/>
          <w:rPrChange w:id="10067" w:author="raye" w:date="2018-08-10T16:11:00Z">
            <w:rPr>
              <w:rFonts w:ascii="等线" w:eastAsia="等线" w:hAnsi="等线" w:cs="Arial"/>
              <w:szCs w:val="21"/>
              <w:shd w:val="clear" w:color="auto" w:fill="FFFFFF"/>
            </w:rPr>
          </w:rPrChange>
        </w:rPr>
        <w:t xml:space="preserve"> the </w:t>
      </w:r>
      <w:r w:rsidR="008B1AC9" w:rsidRPr="002E2419">
        <w:rPr>
          <w:rStyle w:val="af6"/>
          <w:rFonts w:eastAsiaTheme="minorEastAsia"/>
          <w:rPrChange w:id="10068" w:author="raye" w:date="2018-08-10T16:11:00Z">
            <w:rPr>
              <w:rFonts w:ascii="等线" w:eastAsia="等线" w:hAnsi="等线" w:cs="Arial"/>
              <w:szCs w:val="21"/>
              <w:shd w:val="clear" w:color="auto" w:fill="FFFFFF"/>
            </w:rPr>
          </w:rPrChange>
        </w:rPr>
        <w:t>document</w:t>
      </w:r>
      <w:r w:rsidRPr="002E2419">
        <w:rPr>
          <w:rStyle w:val="af6"/>
          <w:rFonts w:eastAsiaTheme="minorEastAsia"/>
          <w:rPrChange w:id="10069" w:author="raye" w:date="2018-08-10T16:11:00Z">
            <w:rPr>
              <w:rFonts w:ascii="等线" w:eastAsia="等线" w:hAnsi="等线" w:cs="Arial"/>
              <w:szCs w:val="21"/>
              <w:shd w:val="clear" w:color="auto" w:fill="FFFFFF"/>
            </w:rPr>
          </w:rPrChange>
        </w:rPr>
        <w:t xml:space="preserve">, there are 35 questions drop-down box, </w:t>
      </w:r>
      <w:r w:rsidR="000120B2" w:rsidRPr="002E2419">
        <w:rPr>
          <w:rStyle w:val="af6"/>
          <w:rFonts w:eastAsiaTheme="minorEastAsia"/>
          <w:rPrChange w:id="10070" w:author="raye" w:date="2018-08-10T16:11:00Z">
            <w:rPr>
              <w:rFonts w:ascii="等线" w:eastAsia="等线" w:hAnsi="等线" w:cs="Arial"/>
              <w:szCs w:val="21"/>
              <w:shd w:val="clear" w:color="auto" w:fill="FFFFFF"/>
            </w:rPr>
          </w:rPrChange>
        </w:rPr>
        <w:t xml:space="preserve">which allow for </w:t>
      </w:r>
      <w:r w:rsidRPr="002E2419">
        <w:rPr>
          <w:rStyle w:val="af6"/>
          <w:rFonts w:eastAsiaTheme="minorEastAsia"/>
          <w:rPrChange w:id="10071" w:author="raye" w:date="2018-08-10T16:11:00Z">
            <w:rPr>
              <w:rFonts w:ascii="等线" w:eastAsia="等线" w:hAnsi="等线" w:cs="Arial"/>
              <w:szCs w:val="21"/>
              <w:shd w:val="clear" w:color="auto" w:fill="FFFFFF"/>
            </w:rPr>
          </w:rPrChange>
        </w:rPr>
        <w:t>quickly switch</w:t>
      </w:r>
      <w:r w:rsidR="000120B2" w:rsidRPr="002E2419">
        <w:rPr>
          <w:rStyle w:val="af6"/>
          <w:rFonts w:eastAsiaTheme="minorEastAsia"/>
          <w:rPrChange w:id="10072" w:author="raye" w:date="2018-08-10T16:11:00Z">
            <w:rPr>
              <w:rFonts w:ascii="等线" w:eastAsia="等线" w:hAnsi="等线" w:cs="Arial"/>
              <w:szCs w:val="21"/>
              <w:shd w:val="clear" w:color="auto" w:fill="FFFFFF"/>
            </w:rPr>
          </w:rPrChange>
        </w:rPr>
        <w:t>ing</w:t>
      </w:r>
      <w:r w:rsidRPr="002E2419">
        <w:rPr>
          <w:rStyle w:val="af6"/>
          <w:rFonts w:eastAsiaTheme="minorEastAsia"/>
          <w:rPrChange w:id="10073" w:author="raye" w:date="2018-08-10T16:11:00Z">
            <w:rPr>
              <w:rFonts w:ascii="等线" w:eastAsia="等线" w:hAnsi="等线" w:cs="Arial"/>
              <w:szCs w:val="21"/>
              <w:shd w:val="clear" w:color="auto" w:fill="FFFFFF"/>
            </w:rPr>
          </w:rPrChange>
        </w:rPr>
        <w:t xml:space="preserve"> to the corresponding problem.</w:t>
      </w:r>
    </w:p>
    <w:p w14:paraId="31B8C405" w14:textId="72EF450A" w:rsidR="00847B96" w:rsidRPr="002E2419" w:rsidRDefault="002E2419">
      <w:pPr>
        <w:rPr>
          <w:rStyle w:val="af6"/>
          <w:rFonts w:eastAsiaTheme="minorEastAsia"/>
          <w:b/>
          <w:rPrChange w:id="10074" w:author="raye" w:date="2018-08-10T16:11:00Z">
            <w:rPr>
              <w:rFonts w:ascii="等线" w:eastAsia="等线" w:hAnsi="等线"/>
            </w:rPr>
          </w:rPrChange>
        </w:rPr>
        <w:pPrChange w:id="10075" w:author="raye" w:date="2018-08-10T16:10:00Z">
          <w:pPr>
            <w:pStyle w:val="a0"/>
            <w:widowControl/>
            <w:numPr>
              <w:numId w:val="47"/>
            </w:numPr>
            <w:ind w:left="1205" w:firstLineChars="0" w:hanging="360"/>
            <w:jc w:val="left"/>
          </w:pPr>
        </w:pPrChange>
      </w:pPr>
      <w:ins w:id="10076" w:author="raye" w:date="2018-08-10T16:11:00Z">
        <w:r w:rsidRPr="002E2419">
          <w:rPr>
            <w:rStyle w:val="af6"/>
            <w:rFonts w:eastAsiaTheme="minorEastAsia"/>
            <w:b/>
            <w:rPrChange w:id="10077" w:author="raye" w:date="2018-08-10T16:11:00Z">
              <w:rPr>
                <w:rStyle w:val="af6"/>
                <w:rFonts w:eastAsiaTheme="minorEastAsia"/>
              </w:rPr>
            </w:rPrChange>
          </w:rPr>
          <w:t xml:space="preserve">2. </w:t>
        </w:r>
      </w:ins>
      <w:r w:rsidR="0059038F" w:rsidRPr="002E2419">
        <w:rPr>
          <w:rStyle w:val="af6"/>
          <w:rFonts w:eastAsiaTheme="minorEastAsia"/>
          <w:b/>
          <w:rPrChange w:id="10078" w:author="raye" w:date="2018-08-10T16:11:00Z">
            <w:rPr>
              <w:rFonts w:ascii="等线" w:eastAsia="等线" w:hAnsi="等线"/>
            </w:rPr>
          </w:rPrChange>
        </w:rPr>
        <w:t>Questions title</w:t>
      </w:r>
    </w:p>
    <w:p w14:paraId="1844B48F" w14:textId="7BDCC9A1" w:rsidR="00847B96" w:rsidRPr="002E2419" w:rsidRDefault="0059038F">
      <w:pPr>
        <w:rPr>
          <w:rStyle w:val="af6"/>
          <w:rFonts w:eastAsiaTheme="minorEastAsia"/>
          <w:rPrChange w:id="10079" w:author="raye" w:date="2018-08-10T16:11:00Z">
            <w:rPr>
              <w:rFonts w:ascii="等线" w:eastAsia="等线" w:hAnsi="等线"/>
            </w:rPr>
          </w:rPrChange>
        </w:rPr>
        <w:pPrChange w:id="10080" w:author="raye" w:date="2018-08-10T16:10:00Z">
          <w:pPr>
            <w:pStyle w:val="a0"/>
            <w:widowControl/>
            <w:ind w:left="1205" w:firstLineChars="0" w:firstLine="0"/>
            <w:jc w:val="left"/>
          </w:pPr>
        </w:pPrChange>
      </w:pPr>
      <w:r w:rsidRPr="002E2419">
        <w:rPr>
          <w:rStyle w:val="af6"/>
          <w:rFonts w:eastAsiaTheme="minorEastAsia"/>
          <w:rPrChange w:id="10081" w:author="raye" w:date="2018-08-10T16:11:00Z">
            <w:rPr>
              <w:rFonts w:ascii="等线" w:eastAsia="等线" w:hAnsi="等线"/>
            </w:rPr>
          </w:rPrChange>
        </w:rPr>
        <w:t>Refer to the Appendix</w:t>
      </w:r>
    </w:p>
    <w:p w14:paraId="1ECF8308" w14:textId="0768E6B6" w:rsidR="00847B96" w:rsidRPr="002E2419" w:rsidRDefault="002E2419">
      <w:pPr>
        <w:rPr>
          <w:rStyle w:val="af6"/>
          <w:rFonts w:eastAsiaTheme="minorEastAsia"/>
          <w:b/>
          <w:rPrChange w:id="10082" w:author="raye" w:date="2018-08-10T16:11:00Z">
            <w:rPr>
              <w:rFonts w:ascii="等线" w:eastAsia="等线" w:hAnsi="等线"/>
            </w:rPr>
          </w:rPrChange>
        </w:rPr>
        <w:pPrChange w:id="10083" w:author="raye" w:date="2018-08-10T16:10:00Z">
          <w:pPr>
            <w:pStyle w:val="a0"/>
            <w:widowControl/>
            <w:numPr>
              <w:numId w:val="47"/>
            </w:numPr>
            <w:ind w:left="1205" w:firstLineChars="0" w:hanging="360"/>
            <w:jc w:val="left"/>
          </w:pPr>
        </w:pPrChange>
      </w:pPr>
      <w:ins w:id="10084" w:author="raye" w:date="2018-08-10T16:11:00Z">
        <w:r w:rsidRPr="002E2419">
          <w:rPr>
            <w:rStyle w:val="af6"/>
            <w:rFonts w:eastAsiaTheme="minorEastAsia"/>
            <w:b/>
            <w:rPrChange w:id="10085" w:author="raye" w:date="2018-08-10T16:11:00Z">
              <w:rPr>
                <w:rStyle w:val="af6"/>
                <w:rFonts w:eastAsiaTheme="minorEastAsia"/>
              </w:rPr>
            </w:rPrChange>
          </w:rPr>
          <w:t xml:space="preserve">3. </w:t>
        </w:r>
      </w:ins>
      <w:r w:rsidR="0059038F" w:rsidRPr="002E2419">
        <w:rPr>
          <w:rStyle w:val="af6"/>
          <w:rFonts w:eastAsiaTheme="minorEastAsia"/>
          <w:b/>
          <w:rPrChange w:id="10086" w:author="raye" w:date="2018-08-10T16:11:00Z">
            <w:rPr>
              <w:rFonts w:ascii="等线" w:eastAsia="等线" w:hAnsi="等线"/>
            </w:rPr>
          </w:rPrChange>
        </w:rPr>
        <w:t>Answers to the questions</w:t>
      </w:r>
    </w:p>
    <w:p w14:paraId="19E27C69" w14:textId="0E0631A7" w:rsidR="00847B96" w:rsidRPr="002E2419" w:rsidRDefault="0059038F">
      <w:pPr>
        <w:rPr>
          <w:rStyle w:val="af6"/>
          <w:rFonts w:eastAsiaTheme="minorEastAsia"/>
          <w:rPrChange w:id="10087" w:author="raye" w:date="2018-08-10T16:11:00Z">
            <w:rPr>
              <w:rFonts w:ascii="等线" w:eastAsia="等线" w:hAnsi="等线"/>
            </w:rPr>
          </w:rPrChange>
        </w:rPr>
        <w:pPrChange w:id="10088" w:author="raye" w:date="2018-08-10T16:10:00Z">
          <w:pPr>
            <w:pStyle w:val="a0"/>
            <w:widowControl/>
            <w:ind w:left="1205" w:firstLineChars="0" w:firstLine="0"/>
            <w:jc w:val="left"/>
          </w:pPr>
        </w:pPrChange>
      </w:pPr>
      <w:r w:rsidRPr="002E2419">
        <w:rPr>
          <w:rStyle w:val="af6"/>
          <w:rFonts w:eastAsiaTheme="minorEastAsia"/>
          <w:rPrChange w:id="10089" w:author="raye" w:date="2018-08-10T16:11:00Z">
            <w:rPr/>
          </w:rPrChange>
        </w:rPr>
        <w:t xml:space="preserve">Answers returned from </w:t>
      </w:r>
      <w:r w:rsidR="00847B96" w:rsidRPr="002E2419">
        <w:rPr>
          <w:rStyle w:val="af6"/>
          <w:rFonts w:eastAsiaTheme="minorEastAsia"/>
          <w:rPrChange w:id="10090" w:author="raye" w:date="2018-08-10T16:11:00Z">
            <w:rPr/>
          </w:rPrChange>
        </w:rPr>
        <w:t>graphen</w:t>
      </w:r>
    </w:p>
    <w:p w14:paraId="1320D518" w14:textId="77777777" w:rsidR="002E2419" w:rsidRDefault="0059038F">
      <w:pPr>
        <w:rPr>
          <w:ins w:id="10091" w:author="raye" w:date="2018-08-10T16:11:00Z"/>
          <w:rStyle w:val="af6"/>
          <w:rFonts w:eastAsiaTheme="minorEastAsia"/>
        </w:rPr>
        <w:pPrChange w:id="10092" w:author="raye" w:date="2018-08-10T16:10:00Z">
          <w:pPr>
            <w:pStyle w:val="a0"/>
            <w:widowControl/>
            <w:ind w:left="1205" w:firstLineChars="0" w:firstLine="0"/>
            <w:jc w:val="left"/>
          </w:pPr>
        </w:pPrChange>
      </w:pPr>
      <w:r w:rsidRPr="002E2419">
        <w:rPr>
          <w:rStyle w:val="af6"/>
          <w:rFonts w:eastAsiaTheme="minorEastAsia"/>
          <w:rPrChange w:id="10093" w:author="raye" w:date="2018-08-10T16:11:00Z">
            <w:rPr>
              <w:rFonts w:ascii="等线" w:eastAsia="等线" w:hAnsi="等线"/>
            </w:rPr>
          </w:rPrChange>
        </w:rPr>
        <w:t>8 answers are automatically generated; 15.5 answers are semi-automatically generaated; there may be some results returned;12 answers are answered by person. The answers are divided into three kinds: Yes, no, no know. (YES\NO\N/A)</w:t>
      </w:r>
    </w:p>
    <w:p w14:paraId="1DA9B1DC" w14:textId="16A21A3F" w:rsidR="00113E0F" w:rsidRPr="002E2419" w:rsidRDefault="002E2419">
      <w:pPr>
        <w:rPr>
          <w:rStyle w:val="af6"/>
          <w:rFonts w:eastAsiaTheme="minorEastAsia"/>
          <w:rPrChange w:id="10094" w:author="raye" w:date="2018-08-10T16:11:00Z">
            <w:rPr>
              <w:rFonts w:ascii="等线" w:eastAsia="等线" w:hAnsi="等线"/>
            </w:rPr>
          </w:rPrChange>
        </w:rPr>
        <w:pPrChange w:id="10095" w:author="raye" w:date="2018-08-10T16:10:00Z">
          <w:pPr>
            <w:pStyle w:val="a0"/>
            <w:widowControl/>
            <w:ind w:left="1205" w:firstLineChars="0" w:firstLine="0"/>
            <w:jc w:val="left"/>
          </w:pPr>
        </w:pPrChange>
      </w:pPr>
      <w:ins w:id="10096" w:author="raye" w:date="2018-08-10T16:11:00Z">
        <w:r w:rsidRPr="002E2419">
          <w:rPr>
            <w:rStyle w:val="af6"/>
            <w:rFonts w:eastAsiaTheme="minorEastAsia"/>
            <w:b/>
            <w:rPrChange w:id="10097" w:author="raye" w:date="2018-08-10T16:12:00Z">
              <w:rPr>
                <w:rStyle w:val="af6"/>
                <w:rFonts w:eastAsiaTheme="minorEastAsia"/>
              </w:rPr>
            </w:rPrChange>
          </w:rPr>
          <w:t>4.</w:t>
        </w:r>
      </w:ins>
      <w:ins w:id="10098" w:author="raye" w:date="2018-08-10T16:12:00Z">
        <w:r w:rsidRPr="002E2419">
          <w:rPr>
            <w:rStyle w:val="af6"/>
            <w:rFonts w:eastAsiaTheme="minorEastAsia"/>
            <w:b/>
            <w:rPrChange w:id="10099" w:author="raye" w:date="2018-08-10T16:12:00Z">
              <w:rPr>
                <w:rStyle w:val="af6"/>
                <w:rFonts w:eastAsiaTheme="minorEastAsia"/>
              </w:rPr>
            </w:rPrChange>
          </w:rPr>
          <w:t xml:space="preserve"> </w:t>
        </w:r>
      </w:ins>
      <w:del w:id="10100" w:author="raye" w:date="2018-08-10T16:12:00Z">
        <w:r w:rsidR="00847B96" w:rsidRPr="002E2419" w:rsidDel="002E2419">
          <w:rPr>
            <w:rStyle w:val="af6"/>
            <w:rFonts w:eastAsiaTheme="minorEastAsia"/>
            <w:b/>
            <w:rPrChange w:id="10101" w:author="raye" w:date="2018-08-10T16:12:00Z">
              <w:rPr>
                <w:rFonts w:ascii="等线" w:eastAsia="等线" w:hAnsi="等线"/>
              </w:rPr>
            </w:rPrChange>
          </w:rPr>
          <w:delText>COMMENT</w:delText>
        </w:r>
      </w:del>
      <w:ins w:id="10102" w:author="raye" w:date="2018-08-10T16:12:00Z">
        <w:r w:rsidRPr="002E2419">
          <w:rPr>
            <w:rStyle w:val="af6"/>
            <w:rFonts w:eastAsiaTheme="minorEastAsia"/>
            <w:b/>
            <w:rPrChange w:id="10103" w:author="raye" w:date="2018-08-10T16:12:00Z">
              <w:rPr>
                <w:rStyle w:val="af6"/>
                <w:rFonts w:eastAsiaTheme="minorEastAsia"/>
              </w:rPr>
            </w:rPrChange>
          </w:rPr>
          <w:t>Comment</w:t>
        </w:r>
      </w:ins>
      <w:r w:rsidR="00847B96" w:rsidRPr="002E2419">
        <w:rPr>
          <w:rStyle w:val="af6"/>
          <w:rFonts w:eastAsiaTheme="minorEastAsia"/>
          <w:b/>
          <w:rPrChange w:id="10104" w:author="raye" w:date="2018-08-10T16:12:00Z">
            <w:rPr>
              <w:rFonts w:ascii="等线" w:eastAsia="等线" w:hAnsi="等线"/>
            </w:rPr>
          </w:rPrChange>
        </w:rPr>
        <w:t xml:space="preserve">, </w:t>
      </w:r>
      <w:r w:rsidR="00847B96" w:rsidRPr="002E2419">
        <w:rPr>
          <w:rStyle w:val="af6"/>
          <w:rFonts w:eastAsiaTheme="minorEastAsia"/>
          <w:rPrChange w:id="10105" w:author="raye" w:date="2018-08-10T16:11:00Z">
            <w:rPr>
              <w:rFonts w:ascii="等线" w:eastAsia="等线" w:hAnsi="等线"/>
            </w:rPr>
          </w:rPrChange>
        </w:rPr>
        <w:t>1000</w:t>
      </w:r>
      <w:r w:rsidR="00113E0F" w:rsidRPr="002E2419">
        <w:rPr>
          <w:rStyle w:val="af6"/>
          <w:rFonts w:eastAsiaTheme="minorEastAsia"/>
          <w:rPrChange w:id="10106" w:author="raye" w:date="2018-08-10T16:11:00Z">
            <w:rPr>
              <w:rFonts w:ascii="等线" w:eastAsia="等线" w:hAnsi="等线"/>
            </w:rPr>
          </w:rPrChange>
        </w:rPr>
        <w:t xml:space="preserve"> characters at most</w:t>
      </w:r>
      <w:r w:rsidR="00847B96" w:rsidRPr="002E2419">
        <w:rPr>
          <w:rStyle w:val="af6"/>
          <w:rFonts w:eastAsiaTheme="minorEastAsia" w:hint="eastAsia"/>
          <w:rPrChange w:id="10107" w:author="raye" w:date="2018-08-10T16:11:00Z">
            <w:rPr>
              <w:rFonts w:ascii="等线" w:eastAsia="等线" w:hAnsi="等线" w:hint="eastAsia"/>
            </w:rPr>
          </w:rPrChange>
        </w:rPr>
        <w:t>，</w:t>
      </w:r>
      <w:r w:rsidR="00113E0F" w:rsidRPr="002E2419">
        <w:rPr>
          <w:rStyle w:val="af6"/>
          <w:rFonts w:eastAsiaTheme="minorEastAsia"/>
          <w:rPrChange w:id="10108" w:author="raye" w:date="2018-08-10T16:11:00Z">
            <w:rPr>
              <w:rFonts w:ascii="等线" w:eastAsia="等线" w:hAnsi="等线"/>
            </w:rPr>
          </w:rPrChange>
        </w:rPr>
        <w:t xml:space="preserve">Each question is accompanied by a </w:t>
      </w:r>
      <w:del w:id="10109" w:author="raye" w:date="2018-08-10T16:12:00Z">
        <w:r w:rsidR="00113E0F" w:rsidRPr="002E2419" w:rsidDel="002E2419">
          <w:rPr>
            <w:rStyle w:val="af6"/>
            <w:rFonts w:eastAsiaTheme="minorEastAsia"/>
            <w:rPrChange w:id="10110" w:author="raye" w:date="2018-08-10T16:11:00Z">
              <w:rPr>
                <w:rFonts w:ascii="等线" w:eastAsia="等线" w:hAnsi="等线"/>
              </w:rPr>
            </w:rPrChange>
          </w:rPr>
          <w:delText xml:space="preserve">COMMENT </w:delText>
        </w:r>
      </w:del>
      <w:ins w:id="10111" w:author="raye" w:date="2018-08-10T16:12:00Z">
        <w:r>
          <w:rPr>
            <w:rStyle w:val="af6"/>
            <w:rFonts w:eastAsiaTheme="minorEastAsia"/>
          </w:rPr>
          <w:t>comment</w:t>
        </w:r>
        <w:r w:rsidRPr="002E2419">
          <w:rPr>
            <w:rStyle w:val="af6"/>
            <w:rFonts w:eastAsiaTheme="minorEastAsia"/>
            <w:rPrChange w:id="10112" w:author="raye" w:date="2018-08-10T16:11:00Z">
              <w:rPr>
                <w:rFonts w:ascii="等线" w:eastAsia="等线" w:hAnsi="等线"/>
              </w:rPr>
            </w:rPrChange>
          </w:rPr>
          <w:t xml:space="preserve"> </w:t>
        </w:r>
      </w:ins>
      <w:r w:rsidR="00113E0F" w:rsidRPr="002E2419">
        <w:rPr>
          <w:rStyle w:val="af6"/>
          <w:rFonts w:eastAsiaTheme="minorEastAsia"/>
          <w:rPrChange w:id="10113" w:author="raye" w:date="2018-08-10T16:11:00Z">
            <w:rPr>
              <w:rFonts w:ascii="等线" w:eastAsia="等线" w:hAnsi="等线"/>
            </w:rPr>
          </w:rPrChange>
        </w:rPr>
        <w:t>for notes.</w:t>
      </w:r>
    </w:p>
    <w:p w14:paraId="15889AF3" w14:textId="0E7070B4" w:rsidR="00847B96" w:rsidRPr="002E2419" w:rsidRDefault="00113E0F">
      <w:pPr>
        <w:rPr>
          <w:rStyle w:val="af6"/>
          <w:rFonts w:eastAsiaTheme="minorEastAsia"/>
          <w:rPrChange w:id="10114" w:author="raye" w:date="2018-08-10T16:11:00Z">
            <w:rPr/>
          </w:rPrChange>
        </w:rPr>
        <w:pPrChange w:id="10115" w:author="raye" w:date="2018-08-10T16:10:00Z">
          <w:pPr>
            <w:pStyle w:val="a0"/>
            <w:widowControl/>
            <w:ind w:left="1205" w:firstLineChars="0" w:firstLine="0"/>
            <w:jc w:val="left"/>
          </w:pPr>
        </w:pPrChange>
      </w:pPr>
      <w:r w:rsidRPr="002E2419">
        <w:rPr>
          <w:rStyle w:val="af6"/>
          <w:rFonts w:eastAsiaTheme="minorEastAsia"/>
          <w:rPrChange w:id="10116" w:author="raye" w:date="2018-08-10T16:11:00Z">
            <w:rPr>
              <w:rFonts w:ascii="等线" w:eastAsia="等线" w:hAnsi="等线"/>
            </w:rPr>
          </w:rPrChange>
        </w:rPr>
        <w:t xml:space="preserve">The answer is N/A, and the system will extract some COMMENT copies, and automatically display them in the </w:t>
      </w:r>
      <w:del w:id="10117" w:author="raye" w:date="2018-08-10T16:12:00Z">
        <w:r w:rsidRPr="002E2419" w:rsidDel="002E2419">
          <w:rPr>
            <w:rStyle w:val="af6"/>
            <w:rFonts w:eastAsiaTheme="minorEastAsia"/>
            <w:rPrChange w:id="10118" w:author="raye" w:date="2018-08-10T16:11:00Z">
              <w:rPr>
                <w:rFonts w:ascii="等线" w:eastAsia="等线" w:hAnsi="等线"/>
              </w:rPr>
            </w:rPrChange>
          </w:rPr>
          <w:delText xml:space="preserve">COMMETNT </w:delText>
        </w:r>
      </w:del>
      <w:ins w:id="10119" w:author="raye" w:date="2018-08-10T16:12:00Z">
        <w:r w:rsidR="002E2419">
          <w:rPr>
            <w:rStyle w:val="af6"/>
            <w:rFonts w:eastAsiaTheme="minorEastAsia"/>
          </w:rPr>
          <w:t xml:space="preserve">comment </w:t>
        </w:r>
      </w:ins>
      <w:r w:rsidRPr="002E2419">
        <w:rPr>
          <w:rStyle w:val="af6"/>
          <w:rFonts w:eastAsiaTheme="minorEastAsia"/>
          <w:rPrChange w:id="10120" w:author="raye" w:date="2018-08-10T16:11:00Z">
            <w:rPr>
              <w:rFonts w:ascii="等线" w:eastAsia="等线" w:hAnsi="等线"/>
            </w:rPr>
          </w:rPrChange>
        </w:rPr>
        <w:t>form. See the attached table in detail. T</w:t>
      </w:r>
      <w:r w:rsidR="0059038F" w:rsidRPr="002E2419">
        <w:rPr>
          <w:rStyle w:val="af6"/>
          <w:rFonts w:eastAsiaTheme="minorEastAsia"/>
          <w:rPrChange w:id="10121" w:author="raye" w:date="2018-08-10T16:11:00Z">
            <w:rPr>
              <w:rFonts w:ascii="等线" w:eastAsia="等线" w:hAnsi="等线"/>
            </w:rPr>
          </w:rPrChange>
        </w:rPr>
        <w:t xml:space="preserve">he </w:t>
      </w:r>
      <w:ins w:id="10122" w:author="raye" w:date="2018-08-10T16:12:00Z">
        <w:r w:rsidR="002E2419">
          <w:rPr>
            <w:rStyle w:val="af6"/>
            <w:rFonts w:eastAsiaTheme="minorEastAsia"/>
          </w:rPr>
          <w:t xml:space="preserve">5. </w:t>
        </w:r>
      </w:ins>
      <w:r w:rsidR="0059038F" w:rsidRPr="002E2419">
        <w:rPr>
          <w:rStyle w:val="af6"/>
          <w:rFonts w:eastAsiaTheme="minorEastAsia"/>
          <w:rPrChange w:id="10123" w:author="raye" w:date="2018-08-10T16:11:00Z">
            <w:rPr>
              <w:rFonts w:ascii="等线" w:eastAsia="等线" w:hAnsi="等线"/>
            </w:rPr>
          </w:rPrChange>
        </w:rPr>
        <w:t>answer to the system is whether yer or no and can be manually modified.</w:t>
      </w:r>
    </w:p>
    <w:tbl>
      <w:tblPr>
        <w:tblStyle w:val="a9"/>
        <w:tblW w:w="7370" w:type="dxa"/>
        <w:tblInd w:w="421" w:type="dxa"/>
        <w:tblLook w:val="04A0" w:firstRow="1" w:lastRow="0" w:firstColumn="1" w:lastColumn="0" w:noHBand="0" w:noVBand="1"/>
      </w:tblPr>
      <w:tblGrid>
        <w:gridCol w:w="3117"/>
        <w:gridCol w:w="1417"/>
        <w:gridCol w:w="2836"/>
      </w:tblGrid>
      <w:tr w:rsidR="00847B96" w:rsidRPr="00B0205A" w14:paraId="38B45B7F" w14:textId="77777777" w:rsidTr="00B440F8">
        <w:tc>
          <w:tcPr>
            <w:tcW w:w="3117" w:type="dxa"/>
            <w:shd w:val="clear" w:color="auto" w:fill="BFBFBF" w:themeFill="background1" w:themeFillShade="BF"/>
          </w:tcPr>
          <w:p w14:paraId="34AD24CF" w14:textId="0BE37931" w:rsidR="00847B96" w:rsidRPr="00B0205A" w:rsidRDefault="00847B96" w:rsidP="0059038F">
            <w:pPr>
              <w:pStyle w:val="a0"/>
              <w:ind w:firstLineChars="0" w:firstLine="0"/>
              <w:rPr>
                <w:rFonts w:ascii="Times New Roman" w:hAnsi="Times New Roman" w:cs="Times New Roman"/>
                <w:sz w:val="24"/>
                <w:szCs w:val="24"/>
                <w:rPrChange w:id="10124" w:author="raye" w:date="2018-08-10T12:30:00Z">
                  <w:rPr>
                    <w:rFonts w:ascii="Calibri" w:hAnsi="Calibri" w:cstheme="minorHAnsi"/>
                    <w:sz w:val="24"/>
                    <w:szCs w:val="24"/>
                  </w:rPr>
                </w:rPrChange>
              </w:rPr>
            </w:pPr>
            <w:r w:rsidRPr="00B0205A">
              <w:rPr>
                <w:rFonts w:ascii="Times New Roman" w:hAnsi="Times New Roman" w:cs="Times New Roman"/>
                <w:sz w:val="24"/>
                <w:rPrChange w:id="10125" w:author="raye" w:date="2018-08-10T12:30:00Z">
                  <w:rPr>
                    <w:rFonts w:cs="Calibri"/>
                    <w:sz w:val="24"/>
                  </w:rPr>
                </w:rPrChange>
              </w:rPr>
              <w:t>Answer method</w:t>
            </w:r>
          </w:p>
        </w:tc>
        <w:tc>
          <w:tcPr>
            <w:tcW w:w="1417" w:type="dxa"/>
            <w:shd w:val="clear" w:color="auto" w:fill="BFBFBF" w:themeFill="background1" w:themeFillShade="BF"/>
          </w:tcPr>
          <w:p w14:paraId="7169EC71" w14:textId="08EF35EF" w:rsidR="00847B96" w:rsidRPr="00B0205A" w:rsidRDefault="0059038F" w:rsidP="0059038F">
            <w:pPr>
              <w:pStyle w:val="a0"/>
              <w:ind w:firstLineChars="0" w:firstLine="0"/>
              <w:rPr>
                <w:rFonts w:ascii="Times New Roman" w:hAnsi="Times New Roman" w:cs="Times New Roman"/>
                <w:sz w:val="24"/>
                <w:szCs w:val="24"/>
                <w:rPrChange w:id="10126" w:author="raye" w:date="2018-08-10T12:30:00Z">
                  <w:rPr>
                    <w:rFonts w:ascii="Calibri" w:hAnsi="Calibri" w:cstheme="minorHAnsi"/>
                    <w:sz w:val="24"/>
                    <w:szCs w:val="24"/>
                  </w:rPr>
                </w:rPrChange>
              </w:rPr>
            </w:pPr>
            <w:r w:rsidRPr="00B0205A">
              <w:rPr>
                <w:rFonts w:ascii="Times New Roman" w:hAnsi="Times New Roman" w:cs="Times New Roman"/>
                <w:sz w:val="24"/>
                <w:rPrChange w:id="10127" w:author="raye" w:date="2018-08-10T12:30:00Z">
                  <w:rPr>
                    <w:rFonts w:cs="Calibri"/>
                    <w:sz w:val="24"/>
                  </w:rPr>
                </w:rPrChange>
              </w:rPr>
              <w:t>Number</w:t>
            </w:r>
          </w:p>
        </w:tc>
        <w:tc>
          <w:tcPr>
            <w:tcW w:w="2836" w:type="dxa"/>
            <w:shd w:val="clear" w:color="auto" w:fill="BFBFBF" w:themeFill="background1" w:themeFillShade="BF"/>
          </w:tcPr>
          <w:p w14:paraId="07A0A3B0" w14:textId="57929488" w:rsidR="00847B96" w:rsidRPr="00B0205A" w:rsidRDefault="00847B96" w:rsidP="0059038F">
            <w:pPr>
              <w:pStyle w:val="a0"/>
              <w:ind w:firstLineChars="0" w:firstLine="0"/>
              <w:rPr>
                <w:rFonts w:ascii="Times New Roman" w:eastAsia="等线" w:hAnsi="Times New Roman" w:cs="Times New Roman"/>
                <w:szCs w:val="21"/>
                <w:rPrChange w:id="10128" w:author="raye" w:date="2018-08-10T12:30:00Z">
                  <w:rPr>
                    <w:rFonts w:ascii="等线" w:eastAsia="等线" w:hAnsi="等线" w:cstheme="minorHAnsi"/>
                    <w:szCs w:val="21"/>
                  </w:rPr>
                </w:rPrChange>
              </w:rPr>
            </w:pPr>
            <w:r w:rsidRPr="00B0205A">
              <w:rPr>
                <w:rFonts w:ascii="Times New Roman" w:hAnsi="Times New Roman" w:cs="Times New Roman"/>
                <w:sz w:val="24"/>
                <w:rPrChange w:id="10129" w:author="raye" w:date="2018-08-10T12:30:00Z">
                  <w:rPr>
                    <w:rFonts w:cs="Calibri"/>
                    <w:sz w:val="24"/>
                  </w:rPr>
                </w:rPrChange>
              </w:rPr>
              <w:t>Question Seq</w:t>
            </w:r>
            <w:r w:rsidR="0059038F" w:rsidRPr="00B0205A">
              <w:rPr>
                <w:rFonts w:ascii="Times New Roman" w:hAnsi="Times New Roman" w:cs="Times New Roman"/>
                <w:sz w:val="24"/>
                <w:rPrChange w:id="10130" w:author="raye" w:date="2018-08-10T12:30:00Z">
                  <w:rPr>
                    <w:rFonts w:cs="Calibri"/>
                    <w:sz w:val="24"/>
                  </w:rPr>
                </w:rPrChange>
              </w:rPr>
              <w:t xml:space="preserve"> </w:t>
            </w:r>
            <w:r w:rsidRPr="00B0205A">
              <w:rPr>
                <w:rFonts w:ascii="Times New Roman" w:hAnsi="Times New Roman" w:cs="Times New Roman"/>
                <w:sz w:val="24"/>
                <w:rPrChange w:id="10131" w:author="raye" w:date="2018-08-10T12:30:00Z">
                  <w:rPr>
                    <w:rFonts w:cs="Calibri"/>
                    <w:sz w:val="24"/>
                  </w:rPr>
                </w:rPrChange>
              </w:rPr>
              <w:t>No</w:t>
            </w:r>
          </w:p>
        </w:tc>
      </w:tr>
      <w:tr w:rsidR="00847B96" w:rsidRPr="00B0205A" w14:paraId="4EF8653D" w14:textId="77777777" w:rsidTr="00B440F8">
        <w:tc>
          <w:tcPr>
            <w:tcW w:w="3117" w:type="dxa"/>
          </w:tcPr>
          <w:p w14:paraId="7A26F8B1" w14:textId="4D6121BC" w:rsidR="00847B96" w:rsidRPr="00B0205A" w:rsidRDefault="00847B96" w:rsidP="0059038F">
            <w:pPr>
              <w:pStyle w:val="a0"/>
              <w:ind w:firstLineChars="0" w:firstLine="0"/>
              <w:rPr>
                <w:rFonts w:ascii="Times New Roman" w:hAnsi="Times New Roman" w:cs="Times New Roman"/>
                <w:sz w:val="24"/>
                <w:szCs w:val="24"/>
                <w:rPrChange w:id="10132" w:author="raye" w:date="2018-08-10T12:30:00Z">
                  <w:rPr>
                    <w:rFonts w:ascii="Calibri" w:hAnsi="Calibri" w:cstheme="minorHAnsi"/>
                    <w:sz w:val="24"/>
                    <w:szCs w:val="24"/>
                  </w:rPr>
                </w:rPrChange>
              </w:rPr>
            </w:pPr>
            <w:r w:rsidRPr="00B0205A">
              <w:rPr>
                <w:rFonts w:ascii="Times New Roman" w:hAnsi="Times New Roman" w:cs="Times New Roman"/>
                <w:sz w:val="24"/>
                <w:rPrChange w:id="10133" w:author="raye" w:date="2018-08-10T12:30:00Z">
                  <w:rPr>
                    <w:rFonts w:cs="Calibri"/>
                    <w:sz w:val="24"/>
                  </w:rPr>
                </w:rPrChange>
              </w:rPr>
              <w:t>Automatic</w:t>
            </w:r>
          </w:p>
        </w:tc>
        <w:tc>
          <w:tcPr>
            <w:tcW w:w="1417" w:type="dxa"/>
          </w:tcPr>
          <w:p w14:paraId="441F8B2C" w14:textId="77777777" w:rsidR="00847B96" w:rsidRPr="00B0205A" w:rsidRDefault="00847B96" w:rsidP="00B440F8">
            <w:pPr>
              <w:pStyle w:val="a0"/>
              <w:ind w:firstLineChars="0" w:firstLine="0"/>
              <w:rPr>
                <w:rFonts w:ascii="Times New Roman" w:hAnsi="Times New Roman" w:cs="Times New Roman"/>
                <w:sz w:val="24"/>
                <w:szCs w:val="24"/>
                <w:rPrChange w:id="10134" w:author="raye" w:date="2018-08-10T12:30:00Z">
                  <w:rPr>
                    <w:rFonts w:ascii="Calibri" w:hAnsi="Calibri" w:cstheme="minorHAnsi"/>
                    <w:sz w:val="24"/>
                    <w:szCs w:val="24"/>
                  </w:rPr>
                </w:rPrChange>
              </w:rPr>
            </w:pPr>
            <w:r w:rsidRPr="00B0205A">
              <w:rPr>
                <w:rFonts w:ascii="Times New Roman" w:hAnsi="Times New Roman" w:cs="Times New Roman"/>
                <w:sz w:val="24"/>
                <w:rPrChange w:id="10135" w:author="raye" w:date="2018-08-10T12:30:00Z">
                  <w:rPr>
                    <w:rFonts w:cs="Calibri"/>
                    <w:sz w:val="24"/>
                  </w:rPr>
                </w:rPrChange>
              </w:rPr>
              <w:t>8</w:t>
            </w:r>
          </w:p>
        </w:tc>
        <w:tc>
          <w:tcPr>
            <w:tcW w:w="2836" w:type="dxa"/>
          </w:tcPr>
          <w:p w14:paraId="092AEDFB" w14:textId="77777777" w:rsidR="00847B96" w:rsidRPr="00B0205A" w:rsidRDefault="00847B96" w:rsidP="00B440F8">
            <w:pPr>
              <w:pStyle w:val="a0"/>
              <w:ind w:firstLineChars="0" w:firstLine="0"/>
              <w:rPr>
                <w:rFonts w:ascii="Times New Roman" w:hAnsi="Times New Roman" w:cs="Times New Roman"/>
                <w:i/>
                <w:sz w:val="24"/>
                <w:szCs w:val="24"/>
                <w:rPrChange w:id="10136" w:author="raye" w:date="2018-08-10T12:30:00Z">
                  <w:rPr>
                    <w:rFonts w:ascii="Calibri" w:hAnsi="Calibri" w:cstheme="minorHAnsi"/>
                    <w:i/>
                    <w:sz w:val="24"/>
                    <w:szCs w:val="24"/>
                  </w:rPr>
                </w:rPrChange>
              </w:rPr>
            </w:pPr>
            <w:r w:rsidRPr="00B0205A">
              <w:rPr>
                <w:rFonts w:ascii="Times New Roman" w:hAnsi="Times New Roman" w:cs="Times New Roman"/>
                <w:sz w:val="24"/>
                <w:rPrChange w:id="10137" w:author="raye" w:date="2018-08-10T12:30:00Z">
                  <w:rPr>
                    <w:rFonts w:cs="Calibri"/>
                    <w:sz w:val="24"/>
                  </w:rPr>
                </w:rPrChange>
              </w:rPr>
              <w:t>a1, b3, b5, b6, b8, b9, b17, b20</w:t>
            </w:r>
          </w:p>
        </w:tc>
      </w:tr>
      <w:tr w:rsidR="00847B96" w:rsidRPr="00B0205A" w14:paraId="6633EDF9" w14:textId="77777777" w:rsidTr="00B440F8">
        <w:tc>
          <w:tcPr>
            <w:tcW w:w="3117" w:type="dxa"/>
          </w:tcPr>
          <w:p w14:paraId="2A50B1B3" w14:textId="2D591400" w:rsidR="00847B96" w:rsidRPr="00B0205A" w:rsidRDefault="00847B96" w:rsidP="0059038F">
            <w:pPr>
              <w:pStyle w:val="a0"/>
              <w:ind w:firstLineChars="0" w:firstLine="0"/>
              <w:rPr>
                <w:rFonts w:ascii="Times New Roman" w:hAnsi="Times New Roman" w:cs="Times New Roman"/>
                <w:sz w:val="24"/>
                <w:szCs w:val="24"/>
                <w:rPrChange w:id="10138" w:author="raye" w:date="2018-08-10T12:30:00Z">
                  <w:rPr>
                    <w:rFonts w:ascii="Calibri" w:hAnsi="Calibri" w:cstheme="minorHAnsi"/>
                    <w:sz w:val="24"/>
                    <w:szCs w:val="24"/>
                  </w:rPr>
                </w:rPrChange>
              </w:rPr>
            </w:pPr>
            <w:r w:rsidRPr="00B0205A">
              <w:rPr>
                <w:rFonts w:ascii="Times New Roman" w:hAnsi="Times New Roman" w:cs="Times New Roman"/>
                <w:sz w:val="24"/>
                <w:rPrChange w:id="10139" w:author="raye" w:date="2018-08-10T12:30:00Z">
                  <w:rPr>
                    <w:rFonts w:cs="Calibri"/>
                    <w:sz w:val="24"/>
                  </w:rPr>
                </w:rPrChange>
              </w:rPr>
              <w:t>Semi-Automatic</w:t>
            </w:r>
          </w:p>
        </w:tc>
        <w:tc>
          <w:tcPr>
            <w:tcW w:w="1417" w:type="dxa"/>
          </w:tcPr>
          <w:p w14:paraId="74BDE003" w14:textId="77777777" w:rsidR="00847B96" w:rsidRPr="00B0205A" w:rsidRDefault="00847B96" w:rsidP="00B440F8">
            <w:pPr>
              <w:pStyle w:val="a0"/>
              <w:ind w:firstLineChars="0" w:firstLine="0"/>
              <w:rPr>
                <w:rFonts w:ascii="Times New Roman" w:hAnsi="Times New Roman" w:cs="Times New Roman"/>
                <w:sz w:val="24"/>
                <w:szCs w:val="24"/>
                <w:rPrChange w:id="10140" w:author="raye" w:date="2018-08-10T12:30:00Z">
                  <w:rPr>
                    <w:rFonts w:ascii="Calibri" w:hAnsi="Calibri" w:cstheme="minorHAnsi"/>
                    <w:sz w:val="24"/>
                    <w:szCs w:val="24"/>
                  </w:rPr>
                </w:rPrChange>
              </w:rPr>
            </w:pPr>
            <w:r w:rsidRPr="00B0205A">
              <w:rPr>
                <w:rFonts w:ascii="Times New Roman" w:hAnsi="Times New Roman" w:cs="Times New Roman"/>
                <w:sz w:val="24"/>
                <w:rPrChange w:id="10141" w:author="raye" w:date="2018-08-10T12:30:00Z">
                  <w:rPr>
                    <w:rFonts w:cs="Calibri"/>
                    <w:sz w:val="24"/>
                  </w:rPr>
                </w:rPrChange>
              </w:rPr>
              <w:t>15</w:t>
            </w:r>
          </w:p>
        </w:tc>
        <w:tc>
          <w:tcPr>
            <w:tcW w:w="2836" w:type="dxa"/>
          </w:tcPr>
          <w:p w14:paraId="3347D7F0" w14:textId="77777777" w:rsidR="00847B96" w:rsidRPr="00B0205A" w:rsidRDefault="00847B96" w:rsidP="00B440F8">
            <w:pPr>
              <w:pStyle w:val="a0"/>
              <w:ind w:firstLineChars="0" w:firstLine="0"/>
              <w:rPr>
                <w:rFonts w:ascii="Times New Roman" w:hAnsi="Times New Roman" w:cs="Times New Roman"/>
                <w:sz w:val="24"/>
                <w:szCs w:val="24"/>
                <w:rPrChange w:id="10142" w:author="raye" w:date="2018-08-10T12:30:00Z">
                  <w:rPr>
                    <w:rFonts w:ascii="Calibri" w:hAnsi="Calibri" w:cstheme="minorHAnsi"/>
                    <w:sz w:val="24"/>
                    <w:szCs w:val="24"/>
                  </w:rPr>
                </w:rPrChange>
              </w:rPr>
            </w:pPr>
            <w:r w:rsidRPr="00B0205A">
              <w:rPr>
                <w:rFonts w:ascii="Times New Roman" w:hAnsi="Times New Roman" w:cs="Times New Roman"/>
                <w:sz w:val="24"/>
                <w:rPrChange w:id="10143" w:author="raye" w:date="2018-08-10T12:30:00Z">
                  <w:rPr>
                    <w:rFonts w:cs="Calibri"/>
                    <w:sz w:val="24"/>
                  </w:rPr>
                </w:rPrChange>
              </w:rPr>
              <w:t xml:space="preserve">a2, </w:t>
            </w:r>
            <w:r w:rsidRPr="00B0205A">
              <w:rPr>
                <w:rFonts w:ascii="Times New Roman" w:hAnsi="Times New Roman" w:cs="Times New Roman"/>
                <w:rPrChange w:id="10144" w:author="raye" w:date="2018-08-10T12:30:00Z">
                  <w:rPr/>
                </w:rPrChange>
              </w:rPr>
              <w:t>b1</w:t>
            </w:r>
            <w:r w:rsidRPr="00B0205A">
              <w:rPr>
                <w:rFonts w:ascii="Times New Roman" w:hAnsi="Times New Roman" w:cs="Times New Roman"/>
                <w:sz w:val="24"/>
                <w:rPrChange w:id="10145" w:author="raye" w:date="2018-08-10T12:30:00Z">
                  <w:rPr>
                    <w:rFonts w:cs="Calibri"/>
                    <w:sz w:val="24"/>
                  </w:rPr>
                </w:rPrChange>
              </w:rPr>
              <w:t>, b2, b4, b7, b11, b15, b16, b18, b21, b22, b23, b24, b25, b29</w:t>
            </w:r>
          </w:p>
        </w:tc>
      </w:tr>
      <w:tr w:rsidR="00847B96" w:rsidRPr="00B0205A" w14:paraId="4D6790E0" w14:textId="77777777" w:rsidTr="00B440F8">
        <w:tc>
          <w:tcPr>
            <w:tcW w:w="3117" w:type="dxa"/>
          </w:tcPr>
          <w:p w14:paraId="713D56DA" w14:textId="22580C0E" w:rsidR="00847B96" w:rsidRPr="00B0205A" w:rsidRDefault="00847B96" w:rsidP="0059038F">
            <w:pPr>
              <w:pStyle w:val="a0"/>
              <w:ind w:firstLineChars="0" w:firstLine="0"/>
              <w:rPr>
                <w:rFonts w:ascii="Times New Roman" w:hAnsi="Times New Roman" w:cs="Times New Roman"/>
                <w:sz w:val="24"/>
                <w:szCs w:val="24"/>
                <w:rPrChange w:id="10146" w:author="raye" w:date="2018-08-10T12:30:00Z">
                  <w:rPr>
                    <w:rFonts w:ascii="Calibri" w:hAnsi="Calibri" w:cstheme="minorHAnsi"/>
                    <w:sz w:val="24"/>
                    <w:szCs w:val="24"/>
                  </w:rPr>
                </w:rPrChange>
              </w:rPr>
            </w:pPr>
            <w:r w:rsidRPr="00B0205A">
              <w:rPr>
                <w:rFonts w:ascii="Times New Roman" w:hAnsi="Times New Roman" w:cs="Times New Roman"/>
                <w:sz w:val="24"/>
                <w:rPrChange w:id="10147" w:author="raye" w:date="2018-08-10T12:30:00Z">
                  <w:rPr>
                    <w:rFonts w:cs="Calibri"/>
                    <w:sz w:val="24"/>
                  </w:rPr>
                </w:rPrChange>
              </w:rPr>
              <w:t>Manually answered by Operations</w:t>
            </w:r>
          </w:p>
        </w:tc>
        <w:tc>
          <w:tcPr>
            <w:tcW w:w="1417" w:type="dxa"/>
          </w:tcPr>
          <w:p w14:paraId="5939CA87" w14:textId="77777777" w:rsidR="00847B96" w:rsidRPr="00B0205A" w:rsidRDefault="00847B96" w:rsidP="00B440F8">
            <w:pPr>
              <w:pStyle w:val="a0"/>
              <w:ind w:firstLineChars="0" w:firstLine="0"/>
              <w:rPr>
                <w:rFonts w:ascii="Times New Roman" w:hAnsi="Times New Roman" w:cs="Times New Roman"/>
                <w:sz w:val="24"/>
                <w:szCs w:val="24"/>
                <w:rPrChange w:id="10148" w:author="raye" w:date="2018-08-10T12:30:00Z">
                  <w:rPr>
                    <w:rFonts w:ascii="Calibri" w:hAnsi="Calibri" w:cstheme="minorHAnsi"/>
                    <w:sz w:val="24"/>
                    <w:szCs w:val="24"/>
                  </w:rPr>
                </w:rPrChange>
              </w:rPr>
            </w:pPr>
            <w:r w:rsidRPr="00B0205A">
              <w:rPr>
                <w:rFonts w:ascii="Times New Roman" w:hAnsi="Times New Roman" w:cs="Times New Roman"/>
                <w:sz w:val="24"/>
                <w:rPrChange w:id="10149" w:author="raye" w:date="2018-08-10T12:30:00Z">
                  <w:rPr>
                    <w:rFonts w:cs="Calibri"/>
                    <w:sz w:val="24"/>
                  </w:rPr>
                </w:rPrChange>
              </w:rPr>
              <w:t>12</w:t>
            </w:r>
          </w:p>
        </w:tc>
        <w:tc>
          <w:tcPr>
            <w:tcW w:w="2836" w:type="dxa"/>
          </w:tcPr>
          <w:p w14:paraId="191B7516" w14:textId="77777777" w:rsidR="00847B96" w:rsidRPr="00B0205A" w:rsidRDefault="00847B96" w:rsidP="00B440F8">
            <w:pPr>
              <w:pStyle w:val="a0"/>
              <w:ind w:firstLineChars="0" w:firstLine="0"/>
              <w:rPr>
                <w:rFonts w:ascii="Times New Roman" w:hAnsi="Times New Roman" w:cs="Times New Roman"/>
                <w:sz w:val="24"/>
                <w:szCs w:val="24"/>
                <w:rPrChange w:id="10150" w:author="raye" w:date="2018-08-10T12:30:00Z">
                  <w:rPr>
                    <w:rFonts w:ascii="Calibri" w:hAnsi="Calibri" w:cstheme="minorHAnsi"/>
                    <w:sz w:val="24"/>
                    <w:szCs w:val="24"/>
                  </w:rPr>
                </w:rPrChange>
              </w:rPr>
            </w:pPr>
            <w:r w:rsidRPr="00B0205A">
              <w:rPr>
                <w:rFonts w:ascii="Times New Roman" w:hAnsi="Times New Roman" w:cs="Times New Roman"/>
                <w:sz w:val="24"/>
                <w:rPrChange w:id="10151" w:author="raye" w:date="2018-08-10T12:30:00Z">
                  <w:rPr>
                    <w:rFonts w:cs="Calibri"/>
                    <w:sz w:val="24"/>
                  </w:rPr>
                </w:rPrChange>
              </w:rPr>
              <w:t>b10, b12, b13, b14, b19, b26, b27, b28, b30, c1, c2, d1</w:t>
            </w:r>
          </w:p>
        </w:tc>
      </w:tr>
    </w:tbl>
    <w:p w14:paraId="192DD0F2" w14:textId="1FF0E29E" w:rsidR="00847B96" w:rsidRPr="00B0205A" w:rsidRDefault="00847B96" w:rsidP="00847B96">
      <w:pPr>
        <w:pStyle w:val="a0"/>
        <w:widowControl/>
        <w:ind w:left="845" w:firstLineChars="0" w:firstLine="0"/>
        <w:jc w:val="left"/>
        <w:rPr>
          <w:rFonts w:ascii="Times New Roman" w:eastAsia="等线" w:hAnsi="Times New Roman" w:cs="Times New Roman"/>
          <w:rPrChange w:id="10152" w:author="raye" w:date="2018-08-10T12:30:00Z">
            <w:rPr>
              <w:rFonts w:ascii="等线" w:eastAsia="等线" w:hAnsi="等线"/>
            </w:rPr>
          </w:rPrChange>
        </w:rPr>
      </w:pPr>
    </w:p>
    <w:p w14:paraId="0DB59927" w14:textId="1EB43ABB" w:rsidR="00847B96" w:rsidRPr="002E2419" w:rsidRDefault="00113E0F">
      <w:pPr>
        <w:pStyle w:val="a0"/>
        <w:numPr>
          <w:ilvl w:val="0"/>
          <w:numId w:val="192"/>
        </w:numPr>
        <w:ind w:firstLineChars="0"/>
        <w:rPr>
          <w:rStyle w:val="aff4"/>
          <w:rFonts w:eastAsiaTheme="minorEastAsia"/>
          <w:rPrChange w:id="10153" w:author="raye" w:date="2018-08-10T16:12:00Z">
            <w:rPr>
              <w:rFonts w:ascii="等线" w:eastAsia="等线" w:hAnsi="等线"/>
            </w:rPr>
          </w:rPrChange>
        </w:rPr>
        <w:pPrChange w:id="10154" w:author="raye" w:date="2018-08-10T16:12:00Z">
          <w:pPr>
            <w:pStyle w:val="a0"/>
            <w:widowControl/>
            <w:numPr>
              <w:numId w:val="44"/>
            </w:numPr>
            <w:ind w:left="2525" w:firstLineChars="0" w:hanging="420"/>
            <w:jc w:val="left"/>
          </w:pPr>
        </w:pPrChange>
      </w:pPr>
      <w:r w:rsidRPr="002E2419">
        <w:rPr>
          <w:rStyle w:val="aff4"/>
          <w:rFonts w:eastAsiaTheme="minorEastAsia"/>
          <w:rPrChange w:id="10155" w:author="raye" w:date="2018-08-10T16:12:00Z">
            <w:rPr>
              <w:rFonts w:ascii="等线" w:eastAsia="等线" w:hAnsi="等线"/>
            </w:rPr>
          </w:rPrChange>
        </w:rPr>
        <w:t>Evidence on the right</w:t>
      </w:r>
    </w:p>
    <w:p w14:paraId="437CEFD8" w14:textId="52BCD237" w:rsidR="00113E0F" w:rsidRPr="00A93CBC" w:rsidRDefault="006812AD">
      <w:pPr>
        <w:rPr>
          <w:rStyle w:val="af6"/>
          <w:rFonts w:eastAsiaTheme="minorEastAsia"/>
          <w:rPrChange w:id="10156" w:author="raye" w:date="2018-08-10T16:14:00Z">
            <w:rPr>
              <w:rFonts w:ascii="等线" w:eastAsia="等线" w:hAnsi="等线"/>
            </w:rPr>
          </w:rPrChange>
        </w:rPr>
        <w:pPrChange w:id="10157" w:author="raye" w:date="2018-08-10T16:13:00Z">
          <w:pPr>
            <w:pStyle w:val="a0"/>
            <w:widowControl/>
            <w:numPr>
              <w:numId w:val="48"/>
            </w:numPr>
            <w:ind w:left="1205" w:firstLineChars="0" w:hanging="360"/>
            <w:jc w:val="left"/>
          </w:pPr>
        </w:pPrChange>
      </w:pPr>
      <w:ins w:id="10158" w:author="raye" w:date="2018-08-10T16:13:00Z">
        <w:r w:rsidRPr="00A93CBC">
          <w:rPr>
            <w:rStyle w:val="af6"/>
            <w:rFonts w:eastAsiaTheme="minorEastAsia"/>
            <w:rPrChange w:id="10159" w:author="raye" w:date="2018-08-10T16:14:00Z">
              <w:rPr/>
            </w:rPrChange>
          </w:rPr>
          <w:t>1.</w:t>
        </w:r>
      </w:ins>
      <w:r w:rsidR="00113E0F" w:rsidRPr="00A93CBC">
        <w:rPr>
          <w:rStyle w:val="af6"/>
          <w:rFonts w:eastAsiaTheme="minorEastAsia"/>
          <w:rPrChange w:id="10160" w:author="raye" w:date="2018-08-10T16:14:00Z">
            <w:rPr>
              <w:rFonts w:ascii="等线" w:eastAsia="等线" w:hAnsi="等线"/>
            </w:rPr>
          </w:rPrChange>
        </w:rPr>
        <w:t>when switching 35 problems, the corresponding evidence will follow. This page question is one-to-one correspondence with evidence. Some problems are accompanied by evidence, while others do not contain evidence.</w:t>
      </w:r>
    </w:p>
    <w:p w14:paraId="0B122B64" w14:textId="430219A5" w:rsidR="00113E0F" w:rsidRPr="00A93CBC" w:rsidRDefault="006812AD">
      <w:pPr>
        <w:rPr>
          <w:rStyle w:val="af6"/>
          <w:rFonts w:eastAsiaTheme="minorEastAsia"/>
          <w:rPrChange w:id="10161" w:author="raye" w:date="2018-08-10T16:14:00Z">
            <w:rPr>
              <w:rFonts w:ascii="等线" w:eastAsia="等线" w:hAnsi="等线"/>
            </w:rPr>
          </w:rPrChange>
        </w:rPr>
        <w:pPrChange w:id="10162" w:author="raye" w:date="2018-08-10T16:13:00Z">
          <w:pPr>
            <w:pStyle w:val="a0"/>
            <w:widowControl/>
            <w:numPr>
              <w:numId w:val="48"/>
            </w:numPr>
            <w:ind w:left="1205" w:firstLineChars="0" w:hanging="360"/>
            <w:jc w:val="left"/>
          </w:pPr>
        </w:pPrChange>
      </w:pPr>
      <w:ins w:id="10163" w:author="raye" w:date="2018-08-10T16:13:00Z">
        <w:r w:rsidRPr="00A93CBC">
          <w:rPr>
            <w:rStyle w:val="af6"/>
            <w:rFonts w:eastAsiaTheme="minorEastAsia"/>
            <w:rPrChange w:id="10164" w:author="raye" w:date="2018-08-10T16:14:00Z">
              <w:rPr/>
            </w:rPrChange>
          </w:rPr>
          <w:t>2.</w:t>
        </w:r>
      </w:ins>
      <w:r w:rsidR="00113E0F" w:rsidRPr="00A93CBC">
        <w:rPr>
          <w:rStyle w:val="af6"/>
          <w:rFonts w:eastAsiaTheme="minorEastAsia"/>
          <w:rPrChange w:id="10165" w:author="raye" w:date="2018-08-10T16:14:00Z">
            <w:rPr>
              <w:rFonts w:ascii="等线" w:eastAsia="等线" w:hAnsi="等线"/>
            </w:rPr>
          </w:rPrChange>
        </w:rPr>
        <w:t>users can add or delete evidence on their own</w:t>
      </w:r>
    </w:p>
    <w:p w14:paraId="038943EC" w14:textId="2CFF795D" w:rsidR="00113E0F" w:rsidRPr="00A93CBC" w:rsidRDefault="00113E0F">
      <w:pPr>
        <w:rPr>
          <w:rStyle w:val="af6"/>
          <w:rFonts w:eastAsiaTheme="minorEastAsia"/>
          <w:rPrChange w:id="10166" w:author="raye" w:date="2018-08-10T16:14:00Z">
            <w:rPr>
              <w:rFonts w:ascii="等线" w:eastAsia="等线" w:hAnsi="等线"/>
            </w:rPr>
          </w:rPrChange>
        </w:rPr>
        <w:pPrChange w:id="10167" w:author="raye" w:date="2018-08-10T16:13:00Z">
          <w:pPr>
            <w:widowControl/>
            <w:ind w:left="845"/>
            <w:jc w:val="left"/>
          </w:pPr>
        </w:pPrChange>
      </w:pPr>
      <w:r w:rsidRPr="00A93CBC">
        <w:rPr>
          <w:rStyle w:val="af6"/>
          <w:rFonts w:eastAsiaTheme="minorEastAsia"/>
          <w:rPrChange w:id="10168" w:author="raye" w:date="2018-08-10T16:14:00Z">
            <w:rPr>
              <w:rFonts w:ascii="等线" w:eastAsia="等线" w:hAnsi="等线"/>
            </w:rPr>
          </w:rPrChange>
        </w:rPr>
        <w:t xml:space="preserve">3. </w:t>
      </w:r>
      <w:del w:id="10169" w:author="raye" w:date="2018-08-10T16:13:00Z">
        <w:r w:rsidRPr="00A93CBC" w:rsidDel="006812AD">
          <w:rPr>
            <w:rStyle w:val="af6"/>
            <w:rFonts w:eastAsiaTheme="minorEastAsia"/>
            <w:rPrChange w:id="10170" w:author="raye" w:date="2018-08-10T16:14:00Z">
              <w:rPr>
                <w:rFonts w:ascii="等线" w:eastAsia="等线" w:hAnsi="等线"/>
              </w:rPr>
            </w:rPrChange>
          </w:rPr>
          <w:delText xml:space="preserve"> </w:delText>
        </w:r>
      </w:del>
      <w:r w:rsidRPr="00A93CBC">
        <w:rPr>
          <w:rStyle w:val="af6"/>
          <w:rFonts w:eastAsiaTheme="minorEastAsia"/>
          <w:rPrChange w:id="10171" w:author="raye" w:date="2018-08-10T16:14:00Z">
            <w:rPr>
              <w:rFonts w:ascii="等线" w:eastAsia="等线" w:hAnsi="等线"/>
            </w:rPr>
          </w:rPrChange>
        </w:rPr>
        <w:t>pay attention to the distinction between automatically obtained evidence from the system and the evidence added by users.</w:t>
      </w:r>
    </w:p>
    <w:p w14:paraId="4E7BAD69" w14:textId="38115401" w:rsidR="00847B96" w:rsidRPr="00A93CBC" w:rsidRDefault="00113E0F">
      <w:pPr>
        <w:rPr>
          <w:rStyle w:val="af6"/>
          <w:rFonts w:eastAsiaTheme="minorEastAsia"/>
          <w:rPrChange w:id="10172" w:author="raye" w:date="2018-08-10T16:14:00Z">
            <w:rPr>
              <w:rFonts w:ascii="等线" w:eastAsia="等线" w:hAnsi="等线"/>
            </w:rPr>
          </w:rPrChange>
        </w:rPr>
        <w:pPrChange w:id="10173" w:author="raye" w:date="2018-08-10T16:13:00Z">
          <w:pPr>
            <w:widowControl/>
            <w:ind w:left="425" w:firstLine="420"/>
            <w:jc w:val="left"/>
          </w:pPr>
        </w:pPrChange>
      </w:pPr>
      <w:r w:rsidRPr="00A93CBC">
        <w:rPr>
          <w:rStyle w:val="af6"/>
          <w:rFonts w:eastAsiaTheme="minorEastAsia"/>
          <w:rPrChange w:id="10174" w:author="raye" w:date="2018-08-10T16:14:00Z">
            <w:rPr>
              <w:rFonts w:ascii="等线" w:eastAsia="等线" w:hAnsi="等线"/>
            </w:rPr>
          </w:rPrChange>
        </w:rPr>
        <w:t>The details are shown in the following evidence module</w:t>
      </w:r>
    </w:p>
    <w:p w14:paraId="79B865B0" w14:textId="4575A49F" w:rsidR="00847B96" w:rsidRPr="006812AD" w:rsidRDefault="00847B96">
      <w:pPr>
        <w:pStyle w:val="a0"/>
        <w:numPr>
          <w:ilvl w:val="0"/>
          <w:numId w:val="193"/>
        </w:numPr>
        <w:ind w:firstLineChars="0"/>
        <w:rPr>
          <w:rStyle w:val="aff4"/>
          <w:rFonts w:eastAsiaTheme="minorEastAsia"/>
          <w:rPrChange w:id="10175" w:author="raye" w:date="2018-08-10T16:13:00Z">
            <w:rPr>
              <w:rFonts w:ascii="等线" w:eastAsia="等线" w:hAnsi="等线"/>
            </w:rPr>
          </w:rPrChange>
        </w:rPr>
        <w:pPrChange w:id="10176" w:author="raye" w:date="2018-08-10T16:13:00Z">
          <w:pPr>
            <w:pStyle w:val="a0"/>
            <w:widowControl/>
            <w:numPr>
              <w:numId w:val="44"/>
            </w:numPr>
            <w:ind w:left="2525" w:firstLineChars="0" w:hanging="420"/>
            <w:jc w:val="left"/>
          </w:pPr>
        </w:pPrChange>
      </w:pPr>
      <w:del w:id="10177" w:author="raye" w:date="2018-08-10T16:13:00Z">
        <w:r w:rsidRPr="006812AD" w:rsidDel="006812AD">
          <w:rPr>
            <w:rStyle w:val="aff4"/>
            <w:rFonts w:eastAsiaTheme="minorEastAsia"/>
            <w:rPrChange w:id="10178" w:author="raye" w:date="2018-08-10T16:13:00Z">
              <w:rPr>
                <w:rFonts w:ascii="等线" w:eastAsia="等线" w:hAnsi="等线"/>
              </w:rPr>
            </w:rPrChange>
          </w:rPr>
          <w:delText xml:space="preserve"> </w:delText>
        </w:r>
      </w:del>
      <w:r w:rsidRPr="006812AD">
        <w:rPr>
          <w:rStyle w:val="aff4"/>
          <w:rFonts w:eastAsiaTheme="minorEastAsia"/>
          <w:rPrChange w:id="10179" w:author="raye" w:date="2018-08-10T16:13:00Z">
            <w:rPr>
              <w:rFonts w:ascii="等线" w:eastAsia="等线" w:hAnsi="等线"/>
            </w:rPr>
          </w:rPrChange>
        </w:rPr>
        <w:t>Save&amp; Submit</w:t>
      </w:r>
    </w:p>
    <w:p w14:paraId="32221B42" w14:textId="49715819" w:rsidR="00847B96" w:rsidRPr="00A93CBC" w:rsidRDefault="00A93CBC">
      <w:pPr>
        <w:rPr>
          <w:rStyle w:val="af6"/>
          <w:rFonts w:eastAsiaTheme="minorEastAsia"/>
          <w:rPrChange w:id="10180" w:author="raye" w:date="2018-08-10T16:14:00Z">
            <w:rPr>
              <w:rFonts w:ascii="等线" w:eastAsia="等线" w:hAnsi="等线"/>
            </w:rPr>
          </w:rPrChange>
        </w:rPr>
        <w:pPrChange w:id="10181" w:author="raye" w:date="2018-08-10T16:14:00Z">
          <w:pPr>
            <w:pStyle w:val="a0"/>
            <w:widowControl/>
            <w:numPr>
              <w:numId w:val="49"/>
            </w:numPr>
            <w:ind w:left="1205" w:firstLineChars="0" w:hanging="360"/>
            <w:jc w:val="left"/>
          </w:pPr>
        </w:pPrChange>
      </w:pPr>
      <w:ins w:id="10182" w:author="raye" w:date="2018-08-10T16:15:00Z">
        <w:r>
          <w:rPr>
            <w:rStyle w:val="af6"/>
            <w:rFonts w:eastAsiaTheme="minorEastAsia"/>
          </w:rPr>
          <w:t xml:space="preserve">1. </w:t>
        </w:r>
      </w:ins>
      <w:r w:rsidR="00113E0F" w:rsidRPr="00A93CBC">
        <w:rPr>
          <w:rStyle w:val="af6"/>
          <w:rFonts w:eastAsiaTheme="minorEastAsia"/>
          <w:rPrChange w:id="10183" w:author="raye" w:date="2018-08-10T16:14:00Z">
            <w:rPr>
              <w:rFonts w:ascii="等线" w:eastAsia="等线" w:hAnsi="等线"/>
            </w:rPr>
          </w:rPrChange>
        </w:rPr>
        <w:t>Save is to preserve the current change</w:t>
      </w:r>
    </w:p>
    <w:p w14:paraId="58B2D075" w14:textId="15DCA38B" w:rsidR="00847B96" w:rsidRPr="00A93CBC" w:rsidRDefault="00A93CBC">
      <w:pPr>
        <w:rPr>
          <w:rStyle w:val="af6"/>
          <w:rFonts w:eastAsiaTheme="minorEastAsia"/>
          <w:rPrChange w:id="10184" w:author="raye" w:date="2018-08-10T16:14:00Z">
            <w:rPr>
              <w:rFonts w:ascii="等线" w:eastAsia="等线" w:hAnsi="等线"/>
            </w:rPr>
          </w:rPrChange>
        </w:rPr>
        <w:pPrChange w:id="10185" w:author="raye" w:date="2018-08-10T16:14:00Z">
          <w:pPr>
            <w:pStyle w:val="a0"/>
            <w:widowControl/>
            <w:numPr>
              <w:numId w:val="49"/>
            </w:numPr>
            <w:ind w:left="1205" w:firstLineChars="0" w:hanging="360"/>
            <w:jc w:val="left"/>
          </w:pPr>
        </w:pPrChange>
      </w:pPr>
      <w:ins w:id="10186" w:author="raye" w:date="2018-08-10T16:15:00Z">
        <w:r>
          <w:rPr>
            <w:rStyle w:val="af6"/>
            <w:rFonts w:eastAsiaTheme="minorEastAsia"/>
          </w:rPr>
          <w:t xml:space="preserve">2. </w:t>
        </w:r>
      </w:ins>
      <w:r w:rsidR="00847B96" w:rsidRPr="00A93CBC">
        <w:rPr>
          <w:rStyle w:val="af6"/>
          <w:rFonts w:eastAsiaTheme="minorEastAsia"/>
          <w:rPrChange w:id="10187" w:author="raye" w:date="2018-08-10T16:14:00Z">
            <w:rPr>
              <w:rFonts w:ascii="等线" w:eastAsia="等线" w:hAnsi="等线"/>
            </w:rPr>
          </w:rPrChange>
        </w:rPr>
        <w:t>Submit</w:t>
      </w:r>
      <w:r w:rsidR="00113E0F" w:rsidRPr="00A93CBC">
        <w:rPr>
          <w:rStyle w:val="af6"/>
          <w:rFonts w:eastAsiaTheme="minorEastAsia"/>
          <w:rPrChange w:id="10188" w:author="raye" w:date="2018-08-10T16:14:00Z">
            <w:rPr>
              <w:rFonts w:ascii="等线" w:eastAsia="等线" w:hAnsi="等线"/>
            </w:rPr>
          </w:rPrChange>
        </w:rPr>
        <w:t xml:space="preserve"> will generate a result: </w:t>
      </w:r>
      <w:r w:rsidR="00847B96" w:rsidRPr="00A93CBC">
        <w:rPr>
          <w:rStyle w:val="af6"/>
          <w:rFonts w:eastAsiaTheme="minorEastAsia"/>
          <w:rPrChange w:id="10189" w:author="raye" w:date="2018-08-10T16:14:00Z">
            <w:rPr>
              <w:rFonts w:ascii="等线" w:eastAsia="等线" w:hAnsi="等线"/>
            </w:rPr>
          </w:rPrChange>
        </w:rPr>
        <w:t>35</w:t>
      </w:r>
      <w:r w:rsidR="00113E0F" w:rsidRPr="00A93CBC">
        <w:rPr>
          <w:rStyle w:val="af6"/>
          <w:rFonts w:eastAsiaTheme="minorEastAsia"/>
          <w:rPrChange w:id="10190" w:author="raye" w:date="2018-08-10T16:14:00Z">
            <w:rPr>
              <w:rFonts w:ascii="等线" w:eastAsia="等线" w:hAnsi="等线"/>
            </w:rPr>
          </w:rPrChange>
        </w:rPr>
        <w:t xml:space="preserve"> questions, questions answered by no will be colored in red; questions with evidence not found will be colored in red as well</w:t>
      </w:r>
    </w:p>
    <w:p w14:paraId="5EF3FC62" w14:textId="2C7EA1D8" w:rsidR="00847B96" w:rsidRPr="00A93CBC" w:rsidRDefault="00A93CBC">
      <w:pPr>
        <w:rPr>
          <w:rStyle w:val="af6"/>
          <w:rFonts w:eastAsiaTheme="minorEastAsia"/>
          <w:rPrChange w:id="10191" w:author="raye" w:date="2018-08-10T16:14:00Z">
            <w:rPr>
              <w:rFonts w:ascii="等线" w:eastAsia="等线" w:hAnsi="等线"/>
            </w:rPr>
          </w:rPrChange>
        </w:rPr>
        <w:pPrChange w:id="10192" w:author="raye" w:date="2018-08-10T16:14:00Z">
          <w:pPr>
            <w:pStyle w:val="a0"/>
            <w:widowControl/>
            <w:numPr>
              <w:numId w:val="49"/>
            </w:numPr>
            <w:ind w:left="1205" w:firstLineChars="0" w:hanging="360"/>
            <w:jc w:val="left"/>
          </w:pPr>
        </w:pPrChange>
      </w:pPr>
      <w:ins w:id="10193" w:author="raye" w:date="2018-08-10T16:15:00Z">
        <w:r>
          <w:rPr>
            <w:rStyle w:val="af6"/>
            <w:rFonts w:eastAsiaTheme="minorEastAsia"/>
          </w:rPr>
          <w:t xml:space="preserve">3. </w:t>
        </w:r>
      </w:ins>
      <w:r w:rsidR="00113E0F" w:rsidRPr="00A93CBC">
        <w:rPr>
          <w:rStyle w:val="af6"/>
          <w:rFonts w:eastAsiaTheme="minorEastAsia"/>
          <w:rPrChange w:id="10194" w:author="raye" w:date="2018-08-10T16:14:00Z">
            <w:rPr>
              <w:rFonts w:ascii="等线" w:eastAsia="等线" w:hAnsi="等线"/>
            </w:rPr>
          </w:rPrChange>
        </w:rPr>
        <w:t>If the 35 questions are not answered completely, the Submit button can not be clicked.</w:t>
      </w:r>
    </w:p>
    <w:p w14:paraId="20AC9BD3" w14:textId="77777777" w:rsidR="004B0591" w:rsidRPr="00A93CBC" w:rsidDel="0034553C" w:rsidRDefault="004B0591">
      <w:pPr>
        <w:pStyle w:val="a0"/>
        <w:numPr>
          <w:ilvl w:val="0"/>
          <w:numId w:val="193"/>
        </w:numPr>
        <w:ind w:firstLineChars="0"/>
        <w:rPr>
          <w:del w:id="10195" w:author="raye" w:date="2018-08-10T11:57:00Z"/>
          <w:rStyle w:val="aff4"/>
          <w:rFonts w:eastAsiaTheme="minorEastAsia"/>
          <w:rPrChange w:id="10196" w:author="raye" w:date="2018-08-10T16:15:00Z">
            <w:rPr>
              <w:del w:id="10197" w:author="raye" w:date="2018-08-10T11:57:00Z"/>
            </w:rPr>
          </w:rPrChange>
        </w:rPr>
        <w:pPrChange w:id="10198" w:author="raye" w:date="2018-08-10T16:15:00Z">
          <w:pPr>
            <w:widowControl/>
            <w:ind w:left="840"/>
            <w:jc w:val="left"/>
          </w:pPr>
        </w:pPrChange>
      </w:pPr>
    </w:p>
    <w:p w14:paraId="6082F5EF" w14:textId="30D1ADA9" w:rsidR="00847B96" w:rsidRPr="00A93CBC" w:rsidRDefault="009E36A4">
      <w:pPr>
        <w:pStyle w:val="a0"/>
        <w:numPr>
          <w:ilvl w:val="0"/>
          <w:numId w:val="193"/>
        </w:numPr>
        <w:ind w:firstLineChars="0"/>
        <w:rPr>
          <w:rStyle w:val="aff4"/>
          <w:rFonts w:eastAsiaTheme="minorEastAsia"/>
          <w:rPrChange w:id="10199" w:author="raye" w:date="2018-08-10T16:15:00Z">
            <w:rPr/>
          </w:rPrChange>
        </w:rPr>
        <w:pPrChange w:id="10200" w:author="raye" w:date="2018-08-10T16:15:00Z">
          <w:pPr>
            <w:pStyle w:val="a0"/>
            <w:widowControl/>
            <w:numPr>
              <w:numId w:val="44"/>
            </w:numPr>
            <w:ind w:left="2525" w:firstLineChars="0" w:hanging="420"/>
            <w:jc w:val="left"/>
          </w:pPr>
        </w:pPrChange>
      </w:pPr>
      <w:r w:rsidRPr="00A93CBC">
        <w:rPr>
          <w:rStyle w:val="aff4"/>
          <w:rFonts w:eastAsiaTheme="minorEastAsia"/>
          <w:rPrChange w:id="10201" w:author="raye" w:date="2018-08-10T16:15:00Z">
            <w:rPr/>
          </w:rPrChange>
        </w:rPr>
        <w:t>The INPUT page has been modified to re click the Submit page</w:t>
      </w:r>
    </w:p>
    <w:p w14:paraId="509296DF" w14:textId="385A2784" w:rsidR="009E36A4" w:rsidRPr="00A93CBC" w:rsidRDefault="00A93CBC">
      <w:pPr>
        <w:rPr>
          <w:rStyle w:val="af6"/>
          <w:rFonts w:eastAsiaTheme="minorEastAsia"/>
          <w:rPrChange w:id="10202" w:author="raye" w:date="2018-08-10T16:14:00Z">
            <w:rPr>
              <w:rFonts w:ascii="等线" w:eastAsia="等线" w:hAnsi="等线"/>
            </w:rPr>
          </w:rPrChange>
        </w:rPr>
        <w:pPrChange w:id="10203" w:author="raye" w:date="2018-08-10T16:14:00Z">
          <w:pPr>
            <w:pStyle w:val="a0"/>
            <w:widowControl/>
            <w:numPr>
              <w:numId w:val="60"/>
            </w:numPr>
            <w:ind w:left="1205" w:firstLineChars="0" w:hanging="360"/>
            <w:jc w:val="left"/>
          </w:pPr>
        </w:pPrChange>
      </w:pPr>
      <w:ins w:id="10204" w:author="raye" w:date="2018-08-10T16:16:00Z">
        <w:r>
          <w:rPr>
            <w:rStyle w:val="af6"/>
            <w:rFonts w:eastAsiaTheme="minorEastAsia"/>
          </w:rPr>
          <w:t xml:space="preserve">1. </w:t>
        </w:r>
      </w:ins>
      <w:r w:rsidR="009E36A4" w:rsidRPr="00A93CBC">
        <w:rPr>
          <w:rStyle w:val="af6"/>
          <w:rFonts w:eastAsiaTheme="minorEastAsia"/>
          <w:rPrChange w:id="10205" w:author="raye" w:date="2018-08-10T16:14:00Z">
            <w:rPr>
              <w:rFonts w:ascii="等线" w:eastAsia="等线" w:hAnsi="等线"/>
            </w:rPr>
          </w:rPrChange>
        </w:rPr>
        <w:t>if the INPUT page is modified, then SUBMIT requests the third party API again, which will cause the content to change.</w:t>
      </w:r>
    </w:p>
    <w:p w14:paraId="41FBA5B8" w14:textId="671960E8" w:rsidR="009E36A4" w:rsidRPr="00A93CBC" w:rsidRDefault="00A93CBC">
      <w:pPr>
        <w:rPr>
          <w:rStyle w:val="af6"/>
          <w:rFonts w:eastAsiaTheme="minorEastAsia"/>
          <w:rPrChange w:id="10206" w:author="raye" w:date="2018-08-10T16:14:00Z">
            <w:rPr>
              <w:rFonts w:ascii="等线" w:eastAsia="等线" w:hAnsi="等线"/>
            </w:rPr>
          </w:rPrChange>
        </w:rPr>
        <w:pPrChange w:id="10207" w:author="raye" w:date="2018-08-10T16:14:00Z">
          <w:pPr>
            <w:pStyle w:val="a0"/>
            <w:widowControl/>
            <w:numPr>
              <w:numId w:val="60"/>
            </w:numPr>
            <w:ind w:left="1205" w:firstLineChars="0" w:hanging="360"/>
            <w:jc w:val="left"/>
          </w:pPr>
        </w:pPrChange>
      </w:pPr>
      <w:ins w:id="10208" w:author="raye" w:date="2018-08-10T16:16:00Z">
        <w:r>
          <w:rPr>
            <w:rStyle w:val="af6"/>
            <w:rFonts w:eastAsiaTheme="minorEastAsia"/>
          </w:rPr>
          <w:t xml:space="preserve">2. </w:t>
        </w:r>
      </w:ins>
      <w:r w:rsidR="009E36A4" w:rsidRPr="00A93CBC">
        <w:rPr>
          <w:rStyle w:val="af6"/>
          <w:rFonts w:eastAsiaTheme="minorEastAsia"/>
          <w:rPrChange w:id="10209" w:author="raye" w:date="2018-08-10T16:14:00Z">
            <w:rPr>
              <w:rFonts w:ascii="等线" w:eastAsia="等线" w:hAnsi="等线"/>
            </w:rPr>
          </w:rPrChange>
        </w:rPr>
        <w:t>35 questions YES&amp;NO, is the direct coverage of automatic acquisition.</w:t>
      </w:r>
    </w:p>
    <w:p w14:paraId="2328B6AE" w14:textId="01104694" w:rsidR="00847B96" w:rsidRPr="00A93CBC" w:rsidRDefault="00A93CBC">
      <w:pPr>
        <w:rPr>
          <w:rStyle w:val="af6"/>
          <w:rFonts w:eastAsiaTheme="minorEastAsia"/>
          <w:rPrChange w:id="10210" w:author="raye" w:date="2018-08-10T16:14:00Z">
            <w:rPr>
              <w:rFonts w:ascii="等线" w:eastAsia="等线" w:hAnsi="等线"/>
            </w:rPr>
          </w:rPrChange>
        </w:rPr>
        <w:pPrChange w:id="10211" w:author="raye" w:date="2018-08-10T16:14:00Z">
          <w:pPr>
            <w:pStyle w:val="a0"/>
            <w:widowControl/>
            <w:numPr>
              <w:numId w:val="60"/>
            </w:numPr>
            <w:ind w:left="1205" w:firstLineChars="0" w:hanging="360"/>
            <w:jc w:val="left"/>
          </w:pPr>
        </w:pPrChange>
      </w:pPr>
      <w:ins w:id="10212" w:author="raye" w:date="2018-08-10T16:16:00Z">
        <w:r>
          <w:rPr>
            <w:rStyle w:val="af6"/>
            <w:rFonts w:eastAsiaTheme="minorEastAsia"/>
          </w:rPr>
          <w:t xml:space="preserve">3. </w:t>
        </w:r>
      </w:ins>
      <w:r w:rsidR="00847B96" w:rsidRPr="00A93CBC">
        <w:rPr>
          <w:rStyle w:val="af6"/>
          <w:rFonts w:eastAsiaTheme="minorEastAsia"/>
          <w:rPrChange w:id="10213" w:author="raye" w:date="2018-08-10T16:14:00Z">
            <w:rPr>
              <w:rFonts w:ascii="等线" w:eastAsia="等线" w:hAnsi="等线"/>
            </w:rPr>
          </w:rPrChange>
        </w:rPr>
        <w:t>Comment:</w:t>
      </w:r>
      <w:r w:rsidR="009E36A4" w:rsidRPr="00A93CBC">
        <w:rPr>
          <w:rStyle w:val="af6"/>
          <w:rFonts w:eastAsiaTheme="minorEastAsia"/>
          <w:rPrChange w:id="10214" w:author="raye" w:date="2018-08-10T16:14:00Z">
            <w:rPr>
              <w:rFonts w:ascii="等线" w:eastAsia="等线" w:hAnsi="等线"/>
            </w:rPr>
          </w:rPrChange>
        </w:rPr>
        <w:t xml:space="preserve"> the manual input will be be overwritten</w:t>
      </w:r>
    </w:p>
    <w:p w14:paraId="2EDEAFA0" w14:textId="38574C77" w:rsidR="00847B96" w:rsidRPr="00A93CBC" w:rsidRDefault="00A93CBC">
      <w:pPr>
        <w:rPr>
          <w:rStyle w:val="af6"/>
          <w:rFonts w:eastAsiaTheme="minorEastAsia"/>
          <w:rPrChange w:id="10215" w:author="raye" w:date="2018-08-10T16:14:00Z">
            <w:rPr/>
          </w:rPrChange>
        </w:rPr>
        <w:pPrChange w:id="10216" w:author="raye" w:date="2018-08-10T16:14:00Z">
          <w:pPr>
            <w:pStyle w:val="a0"/>
            <w:widowControl/>
            <w:numPr>
              <w:numId w:val="60"/>
            </w:numPr>
            <w:ind w:left="1205" w:firstLineChars="0" w:hanging="360"/>
            <w:jc w:val="left"/>
          </w:pPr>
        </w:pPrChange>
      </w:pPr>
      <w:ins w:id="10217" w:author="raye" w:date="2018-08-10T16:16:00Z">
        <w:r>
          <w:rPr>
            <w:rStyle w:val="af6"/>
            <w:rFonts w:eastAsiaTheme="minorEastAsia"/>
          </w:rPr>
          <w:t xml:space="preserve">4. </w:t>
        </w:r>
      </w:ins>
      <w:r w:rsidR="009E36A4" w:rsidRPr="00A93CBC">
        <w:rPr>
          <w:rStyle w:val="af6"/>
          <w:rFonts w:eastAsiaTheme="minorEastAsia"/>
          <w:rPrChange w:id="10218" w:author="raye" w:date="2018-08-10T16:14:00Z">
            <w:rPr>
              <w:rFonts w:ascii="等线" w:eastAsia="等线" w:hAnsi="等线"/>
            </w:rPr>
          </w:rPrChange>
        </w:rPr>
        <w:t>Evidence: Manual uploading is not overwritten. If system uploaded, all replaced to new</w:t>
      </w:r>
    </w:p>
    <w:p w14:paraId="76FFF872" w14:textId="77777777" w:rsidR="004B0591" w:rsidRPr="00B0205A" w:rsidRDefault="004B0591">
      <w:pPr>
        <w:pStyle w:val="a0"/>
        <w:rPr>
          <w:rFonts w:ascii="Times New Roman" w:hAnsi="Times New Roman" w:cs="Times New Roman"/>
          <w:rPrChange w:id="10219" w:author="raye" w:date="2018-08-10T12:30:00Z">
            <w:rPr/>
          </w:rPrChange>
        </w:rPr>
        <w:pPrChange w:id="10220" w:author="raye" w:date="2018-08-10T11:59:00Z">
          <w:pPr>
            <w:widowControl/>
            <w:ind w:left="845"/>
            <w:jc w:val="left"/>
          </w:pPr>
        </w:pPrChange>
      </w:pPr>
    </w:p>
    <w:p w14:paraId="30045C7A" w14:textId="2802D00F" w:rsidR="00847B96" w:rsidRPr="00A93CBC" w:rsidRDefault="002D72C9">
      <w:pPr>
        <w:pStyle w:val="a0"/>
        <w:numPr>
          <w:ilvl w:val="0"/>
          <w:numId w:val="193"/>
        </w:numPr>
        <w:ind w:firstLineChars="0"/>
        <w:rPr>
          <w:rStyle w:val="aff4"/>
          <w:rFonts w:eastAsiaTheme="minorEastAsia"/>
          <w:rPrChange w:id="10221" w:author="raye" w:date="2018-08-10T16:16:00Z">
            <w:rPr>
              <w:rFonts w:ascii="等线" w:eastAsia="等线" w:hAnsi="等线"/>
            </w:rPr>
          </w:rPrChange>
        </w:rPr>
        <w:pPrChange w:id="10222" w:author="raye" w:date="2018-08-10T16:16:00Z">
          <w:pPr>
            <w:pStyle w:val="a0"/>
            <w:widowControl/>
            <w:numPr>
              <w:numId w:val="44"/>
            </w:numPr>
            <w:ind w:left="2525" w:firstLineChars="0" w:hanging="420"/>
            <w:jc w:val="left"/>
          </w:pPr>
        </w:pPrChange>
      </w:pPr>
      <w:r w:rsidRPr="00A93CBC">
        <w:rPr>
          <w:rStyle w:val="aff4"/>
          <w:rFonts w:eastAsiaTheme="minorEastAsia"/>
          <w:rPrChange w:id="10223" w:author="raye" w:date="2018-08-10T16:16:00Z">
            <w:rPr>
              <w:rFonts w:ascii="等线" w:eastAsia="等线" w:hAnsi="等线"/>
            </w:rPr>
          </w:rPrChange>
        </w:rPr>
        <w:t>After sending to OM, the page cannot be edited</w:t>
      </w:r>
    </w:p>
    <w:p w14:paraId="325C7582" w14:textId="77777777" w:rsidR="00847B96" w:rsidRPr="00B0205A" w:rsidRDefault="00847B96" w:rsidP="00847B96">
      <w:pPr>
        <w:widowControl/>
        <w:ind w:left="425"/>
        <w:jc w:val="left"/>
        <w:rPr>
          <w:rFonts w:ascii="Times New Roman" w:eastAsia="等线" w:hAnsi="Times New Roman" w:cs="Times New Roman"/>
          <w:rPrChange w:id="10224" w:author="raye" w:date="2018-08-10T12:30:00Z">
            <w:rPr>
              <w:rFonts w:ascii="等线" w:eastAsia="等线" w:hAnsi="等线"/>
            </w:rPr>
          </w:rPrChange>
        </w:rPr>
      </w:pPr>
    </w:p>
    <w:p w14:paraId="2014D71E" w14:textId="7BFF50E3" w:rsidR="00847B96" w:rsidRPr="00A93CBC" w:rsidRDefault="00847B96" w:rsidP="00847B96">
      <w:pPr>
        <w:widowControl/>
        <w:jc w:val="left"/>
        <w:rPr>
          <w:rStyle w:val="af6"/>
          <w:rFonts w:eastAsia="等线"/>
          <w:rPrChange w:id="10225" w:author="raye" w:date="2018-08-10T16:16:00Z">
            <w:rPr>
              <w:rFonts w:ascii="等线" w:eastAsia="等线" w:hAnsi="等线" w:cstheme="minorHAnsi"/>
              <w:kern w:val="0"/>
              <w:szCs w:val="21"/>
            </w:rPr>
          </w:rPrChange>
        </w:rPr>
      </w:pPr>
      <w:r w:rsidRPr="00A93CBC">
        <w:rPr>
          <w:rStyle w:val="af6"/>
          <w:rFonts w:eastAsia="等线"/>
          <w:rPrChange w:id="10226" w:author="raye" w:date="2018-08-10T16:16:00Z">
            <w:rPr>
              <w:rFonts w:ascii="等线" w:eastAsia="等线" w:hAnsi="等线" w:cstheme="minorHAnsi"/>
              <w:kern w:val="0"/>
              <w:szCs w:val="21"/>
            </w:rPr>
          </w:rPrChange>
        </w:rPr>
        <w:t xml:space="preserve">1. </w:t>
      </w:r>
      <w:r w:rsidR="002D72C9" w:rsidRPr="00A93CBC">
        <w:rPr>
          <w:rStyle w:val="af6"/>
          <w:rFonts w:eastAsia="等线"/>
          <w:rPrChange w:id="10227" w:author="raye" w:date="2018-08-10T16:16:00Z">
            <w:rPr>
              <w:rFonts w:ascii="等线" w:eastAsia="等线" w:hAnsi="等线" w:cstheme="minorHAnsi"/>
              <w:kern w:val="0"/>
              <w:szCs w:val="21"/>
            </w:rPr>
          </w:rPrChange>
        </w:rPr>
        <w:t>After clicking into the check page, the page cannot be edited</w:t>
      </w:r>
    </w:p>
    <w:p w14:paraId="5A8D5A09" w14:textId="7AFA3DE6" w:rsidR="00847B96" w:rsidRPr="00A93CBC" w:rsidRDefault="00847B96" w:rsidP="00847B96">
      <w:pPr>
        <w:widowControl/>
        <w:jc w:val="left"/>
        <w:rPr>
          <w:rStyle w:val="af6"/>
          <w:rFonts w:eastAsia="等线"/>
          <w:rPrChange w:id="10228" w:author="raye" w:date="2018-08-10T16:16:00Z">
            <w:rPr>
              <w:rFonts w:ascii="等线" w:eastAsia="等线" w:hAnsi="等线" w:cstheme="minorHAnsi"/>
              <w:kern w:val="0"/>
              <w:szCs w:val="21"/>
            </w:rPr>
          </w:rPrChange>
        </w:rPr>
      </w:pPr>
      <w:r w:rsidRPr="00A93CBC">
        <w:rPr>
          <w:rStyle w:val="af6"/>
          <w:rFonts w:eastAsia="等线"/>
          <w:rPrChange w:id="10229" w:author="raye" w:date="2018-08-10T16:16:00Z">
            <w:rPr>
              <w:rFonts w:ascii="等线" w:eastAsia="等线" w:hAnsi="等线" w:cstheme="minorHAnsi"/>
              <w:kern w:val="0"/>
              <w:szCs w:val="21"/>
            </w:rPr>
          </w:rPrChange>
        </w:rPr>
        <w:t xml:space="preserve">2. </w:t>
      </w:r>
      <w:r w:rsidR="009E36A4" w:rsidRPr="00A93CBC">
        <w:rPr>
          <w:rStyle w:val="af6"/>
          <w:rFonts w:eastAsia="等线"/>
          <w:rPrChange w:id="10230" w:author="raye" w:date="2018-08-10T16:16:00Z">
            <w:rPr>
              <w:rFonts w:ascii="等线" w:eastAsia="等线" w:hAnsi="等线" w:cstheme="minorHAnsi"/>
              <w:kern w:val="0"/>
              <w:szCs w:val="21"/>
            </w:rPr>
          </w:rPrChange>
        </w:rPr>
        <w:t>The right COMMENT fill box is turned into a pure display box. It shows the final answer</w:t>
      </w:r>
    </w:p>
    <w:p w14:paraId="7EC6E861" w14:textId="77777777" w:rsidR="009E36A4" w:rsidRPr="00A93CBC" w:rsidRDefault="00847B96" w:rsidP="00847B96">
      <w:pPr>
        <w:widowControl/>
        <w:jc w:val="left"/>
        <w:rPr>
          <w:rStyle w:val="af6"/>
          <w:rFonts w:eastAsia="等线"/>
          <w:rPrChange w:id="10231" w:author="raye" w:date="2018-08-10T16:16:00Z">
            <w:rPr>
              <w:rFonts w:ascii="等线" w:eastAsia="等线" w:hAnsi="等线" w:cstheme="minorHAnsi"/>
              <w:kern w:val="0"/>
              <w:szCs w:val="21"/>
            </w:rPr>
          </w:rPrChange>
        </w:rPr>
      </w:pPr>
      <w:r w:rsidRPr="00A93CBC">
        <w:rPr>
          <w:rStyle w:val="af6"/>
          <w:rFonts w:eastAsia="等线"/>
          <w:rPrChange w:id="10232" w:author="raye" w:date="2018-08-10T16:16:00Z">
            <w:rPr>
              <w:rFonts w:ascii="等线" w:eastAsia="等线" w:hAnsi="等线" w:cstheme="minorHAnsi"/>
              <w:kern w:val="0"/>
              <w:szCs w:val="21"/>
            </w:rPr>
          </w:rPrChange>
        </w:rPr>
        <w:t>3. +New Evidence</w:t>
      </w:r>
      <w:r w:rsidR="009E36A4" w:rsidRPr="00A93CBC">
        <w:rPr>
          <w:rStyle w:val="af6"/>
          <w:rFonts w:eastAsia="等线"/>
          <w:rPrChange w:id="10233" w:author="raye" w:date="2018-08-10T16:16:00Z">
            <w:rPr>
              <w:rFonts w:ascii="等线" w:eastAsia="等线" w:hAnsi="等线" w:cstheme="minorHAnsi"/>
              <w:kern w:val="0"/>
              <w:szCs w:val="21"/>
            </w:rPr>
          </w:rPrChange>
        </w:rPr>
        <w:t xml:space="preserve"> button, trash cans, check boxes, Edit disappear</w:t>
      </w:r>
    </w:p>
    <w:p w14:paraId="280214C6" w14:textId="2FCDD38A" w:rsidR="00847B96" w:rsidRPr="00A93CBC" w:rsidRDefault="00847B96" w:rsidP="00847B96">
      <w:pPr>
        <w:widowControl/>
        <w:jc w:val="left"/>
        <w:rPr>
          <w:rStyle w:val="af6"/>
          <w:rFonts w:eastAsia="等线"/>
          <w:rPrChange w:id="10234" w:author="raye" w:date="2018-08-10T16:16:00Z">
            <w:rPr>
              <w:rFonts w:ascii="等线" w:eastAsia="等线" w:hAnsi="等线" w:cstheme="minorHAnsi"/>
              <w:kern w:val="0"/>
              <w:szCs w:val="21"/>
            </w:rPr>
          </w:rPrChange>
        </w:rPr>
      </w:pPr>
      <w:r w:rsidRPr="00A93CBC">
        <w:rPr>
          <w:rStyle w:val="af6"/>
          <w:rFonts w:eastAsia="等线"/>
          <w:rPrChange w:id="10235" w:author="raye" w:date="2018-08-10T16:16:00Z">
            <w:rPr>
              <w:rFonts w:ascii="等线" w:eastAsia="等线" w:hAnsi="等线" w:cstheme="minorHAnsi"/>
              <w:kern w:val="0"/>
              <w:szCs w:val="21"/>
            </w:rPr>
          </w:rPrChange>
        </w:rPr>
        <w:t>4. Save&amp; Submit</w:t>
      </w:r>
      <w:r w:rsidR="002D72C9" w:rsidRPr="00A93CBC">
        <w:rPr>
          <w:rStyle w:val="af6"/>
          <w:rFonts w:eastAsia="等线"/>
          <w:rPrChange w:id="10236" w:author="raye" w:date="2018-08-10T16:16:00Z">
            <w:rPr>
              <w:rFonts w:ascii="等线" w:eastAsia="等线" w:hAnsi="等线" w:cstheme="minorHAnsi"/>
              <w:kern w:val="0"/>
              <w:szCs w:val="21"/>
            </w:rPr>
          </w:rPrChange>
        </w:rPr>
        <w:t xml:space="preserve"> button disappears</w:t>
      </w:r>
    </w:p>
    <w:p w14:paraId="72E3B0E4" w14:textId="1E37C825" w:rsidR="00847B96" w:rsidRPr="00A93CBC" w:rsidRDefault="00847B96" w:rsidP="00847B96">
      <w:pPr>
        <w:widowControl/>
        <w:jc w:val="left"/>
        <w:rPr>
          <w:rStyle w:val="af6"/>
          <w:rFonts w:eastAsia="等线"/>
          <w:rPrChange w:id="10237" w:author="raye" w:date="2018-08-10T16:16:00Z">
            <w:rPr>
              <w:rFonts w:ascii="等线" w:eastAsia="等线" w:hAnsi="等线"/>
            </w:rPr>
          </w:rPrChange>
        </w:rPr>
      </w:pPr>
      <w:r w:rsidRPr="00A93CBC">
        <w:rPr>
          <w:rStyle w:val="af6"/>
          <w:rFonts w:eastAsia="等线"/>
          <w:rPrChange w:id="10238" w:author="raye" w:date="2018-08-10T16:16:00Z">
            <w:rPr>
              <w:rFonts w:ascii="等线" w:eastAsia="等线" w:hAnsi="等线"/>
            </w:rPr>
          </w:rPrChange>
        </w:rPr>
        <w:t xml:space="preserve">5. </w:t>
      </w:r>
      <w:r w:rsidR="002D72C9" w:rsidRPr="00A93CBC">
        <w:rPr>
          <w:rStyle w:val="af6"/>
          <w:rFonts w:eastAsia="等线"/>
          <w:rPrChange w:id="10239" w:author="raye" w:date="2018-08-10T16:16:00Z">
            <w:rPr>
              <w:rFonts w:ascii="等线" w:eastAsia="等线" w:hAnsi="等线"/>
            </w:rPr>
          </w:rPrChange>
        </w:rPr>
        <w:t>Output PDF is operable</w:t>
      </w:r>
    </w:p>
    <w:p w14:paraId="2406072D" w14:textId="77777777" w:rsidR="00847B96" w:rsidRPr="00B0205A" w:rsidRDefault="00847B96" w:rsidP="00847B96">
      <w:pPr>
        <w:widowControl/>
        <w:ind w:left="425"/>
        <w:jc w:val="left"/>
        <w:rPr>
          <w:rFonts w:ascii="Times New Roman" w:eastAsia="等线" w:hAnsi="Times New Roman" w:cs="Times New Roman"/>
          <w:rPrChange w:id="10240" w:author="raye" w:date="2018-08-10T12:30:00Z">
            <w:rPr>
              <w:rFonts w:ascii="等线" w:eastAsia="等线" w:hAnsi="等线"/>
            </w:rPr>
          </w:rPrChange>
        </w:rPr>
      </w:pPr>
    </w:p>
    <w:p w14:paraId="164E1601" w14:textId="77777777" w:rsidR="00847B96" w:rsidRPr="00B0205A" w:rsidRDefault="00847B96" w:rsidP="00847B96">
      <w:pPr>
        <w:widowControl/>
        <w:jc w:val="left"/>
        <w:rPr>
          <w:rFonts w:ascii="Times New Roman" w:hAnsi="Times New Roman" w:cs="Times New Roman"/>
          <w:rPrChange w:id="10241" w:author="raye" w:date="2018-08-10T12:30:00Z">
            <w:rPr/>
          </w:rPrChange>
        </w:rPr>
      </w:pPr>
    </w:p>
    <w:p w14:paraId="4CAED0DF" w14:textId="7D30B144" w:rsidR="00847B96" w:rsidRPr="00B0205A" w:rsidRDefault="00847B96">
      <w:pPr>
        <w:pStyle w:val="3211"/>
        <w:ind w:left="210" w:right="210"/>
        <w:rPr>
          <w:rPrChange w:id="10242" w:author="raye" w:date="2018-08-10T12:30:00Z">
            <w:rPr>
              <w:rFonts w:ascii="Times New Roman" w:hAnsi="Times New Roman"/>
              <w:sz w:val="24"/>
              <w:szCs w:val="24"/>
            </w:rPr>
          </w:rPrChange>
        </w:rPr>
        <w:pPrChange w:id="10243" w:author="raye" w:date="2018-08-10T16:17:00Z">
          <w:pPr>
            <w:pStyle w:val="215"/>
            <w:ind w:firstLine="480"/>
          </w:pPr>
        </w:pPrChange>
      </w:pPr>
      <w:r w:rsidRPr="00E403FE">
        <w:tab/>
      </w:r>
      <w:r w:rsidRPr="00E403FE">
        <w:tab/>
      </w:r>
      <w:bookmarkStart w:id="10244" w:name="_Toc519582898"/>
      <w:bookmarkStart w:id="10245" w:name="_Toc520839451"/>
      <w:r w:rsidRPr="00E403FE">
        <w:t>3.2.</w:t>
      </w:r>
      <w:r w:rsidR="00433310" w:rsidRPr="00B0205A">
        <w:t>6</w:t>
      </w:r>
      <w:r w:rsidRPr="00B0205A">
        <w:t>.3. Interface requirements</w:t>
      </w:r>
      <w:bookmarkEnd w:id="10244"/>
      <w:bookmarkEnd w:id="10245"/>
    </w:p>
    <w:p w14:paraId="698FD0CD" w14:textId="28D96E54" w:rsidR="00847B96" w:rsidRPr="00E573DF" w:rsidRDefault="002D72C9">
      <w:pPr>
        <w:pStyle w:val="a0"/>
        <w:numPr>
          <w:ilvl w:val="0"/>
          <w:numId w:val="194"/>
        </w:numPr>
        <w:ind w:firstLineChars="0"/>
        <w:rPr>
          <w:rStyle w:val="aff4"/>
          <w:rFonts w:eastAsiaTheme="minorEastAsia"/>
          <w:rPrChange w:id="10246" w:author="raye" w:date="2018-08-10T16:17:00Z">
            <w:rPr/>
          </w:rPrChange>
        </w:rPr>
        <w:pPrChange w:id="10247" w:author="raye" w:date="2018-08-10T16:17:00Z">
          <w:pPr>
            <w:pStyle w:val="a0"/>
            <w:widowControl/>
            <w:numPr>
              <w:numId w:val="57"/>
            </w:numPr>
            <w:ind w:left="840" w:firstLineChars="0" w:hanging="420"/>
            <w:jc w:val="left"/>
          </w:pPr>
        </w:pPrChange>
      </w:pPr>
      <w:r w:rsidRPr="00E573DF">
        <w:rPr>
          <w:rStyle w:val="aff4"/>
          <w:rFonts w:eastAsiaTheme="minorEastAsia"/>
          <w:rPrChange w:id="10248" w:author="raye" w:date="2018-08-10T16:17:00Z">
            <w:rPr>
              <w:rFonts w:ascii="等线" w:eastAsia="等线" w:hAnsi="等线"/>
            </w:rPr>
          </w:rPrChange>
        </w:rPr>
        <w:t>Check page can be edited</w:t>
      </w:r>
    </w:p>
    <w:p w14:paraId="4D4A47DA" w14:textId="08413B17" w:rsidR="00847B96" w:rsidRPr="00E573DF" w:rsidRDefault="00847B96">
      <w:pPr>
        <w:rPr>
          <w:rStyle w:val="aff4"/>
          <w:rFonts w:eastAsiaTheme="minorEastAsia"/>
          <w:rPrChange w:id="10249" w:author="raye" w:date="2018-08-10T16:18:00Z">
            <w:rPr/>
          </w:rPrChange>
        </w:rPr>
        <w:pPrChange w:id="10250" w:author="raye" w:date="2018-08-10T16:18:00Z">
          <w:pPr>
            <w:widowControl/>
            <w:jc w:val="left"/>
          </w:pPr>
        </w:pPrChange>
      </w:pPr>
      <w:del w:id="10251" w:author="raye" w:date="2018-08-10T16:18:00Z">
        <w:r w:rsidRPr="00B0205A" w:rsidDel="00E573DF">
          <w:rPr>
            <w:rFonts w:ascii="Times New Roman" w:hAnsi="Times New Roman" w:cs="Times New Roman"/>
            <w:noProof/>
            <w:rPrChange w:id="10252" w:author="raye" w:date="2018-08-10T12:30:00Z">
              <w:rPr>
                <w:noProof/>
              </w:rPr>
            </w:rPrChange>
          </w:rPr>
          <w:drawing>
            <wp:inline distT="0" distB="0" distL="0" distR="0" wp14:anchorId="671D6F84" wp14:editId="4514C66F">
              <wp:extent cx="5274310" cy="36658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665855"/>
                      </a:xfrm>
                      <a:prstGeom prst="rect">
                        <a:avLst/>
                      </a:prstGeom>
                    </pic:spPr>
                  </pic:pic>
                </a:graphicData>
              </a:graphic>
            </wp:inline>
          </w:drawing>
        </w:r>
      </w:del>
      <w:ins w:id="10253" w:author="raye" w:date="2018-08-10T16:18:00Z">
        <w:r w:rsidR="00E573DF" w:rsidRPr="00E573DF">
          <w:rPr>
            <w:noProof/>
          </w:rPr>
          <w:t xml:space="preserve"> </w:t>
        </w:r>
        <w:r w:rsidR="00E573DF" w:rsidRPr="00E573DF">
          <w:rPr>
            <w:noProof/>
            <w:rPrChange w:id="10254" w:author="raye" w:date="2018-08-10T16:18:00Z">
              <w:rPr>
                <w:noProof/>
              </w:rPr>
            </w:rPrChange>
          </w:rPr>
          <w:lastRenderedPageBreak/>
          <w:drawing>
            <wp:inline distT="0" distB="0" distL="0" distR="0" wp14:anchorId="193B2CC3" wp14:editId="7D97D1DF">
              <wp:extent cx="5274310" cy="4126230"/>
              <wp:effectExtent l="0" t="0" r="2540"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126230"/>
                      </a:xfrm>
                      <a:prstGeom prst="rect">
                        <a:avLst/>
                      </a:prstGeom>
                    </pic:spPr>
                  </pic:pic>
                </a:graphicData>
              </a:graphic>
            </wp:inline>
          </w:drawing>
        </w:r>
      </w:ins>
    </w:p>
    <w:p w14:paraId="35B347F1" w14:textId="5A5F8E69" w:rsidR="00847B96" w:rsidRPr="00E573DF" w:rsidRDefault="002D72C9">
      <w:pPr>
        <w:pStyle w:val="a0"/>
        <w:numPr>
          <w:ilvl w:val="0"/>
          <w:numId w:val="194"/>
        </w:numPr>
        <w:ind w:firstLineChars="0"/>
        <w:rPr>
          <w:rStyle w:val="aff4"/>
          <w:rFonts w:eastAsiaTheme="minorEastAsia"/>
          <w:rPrChange w:id="10255" w:author="raye" w:date="2018-08-10T16:18:00Z">
            <w:rPr/>
          </w:rPrChange>
        </w:rPr>
        <w:pPrChange w:id="10256" w:author="raye" w:date="2018-08-10T16:18:00Z">
          <w:pPr>
            <w:pStyle w:val="a0"/>
            <w:widowControl/>
            <w:numPr>
              <w:numId w:val="57"/>
            </w:numPr>
            <w:ind w:left="840" w:firstLineChars="0" w:hanging="420"/>
            <w:jc w:val="left"/>
          </w:pPr>
        </w:pPrChange>
      </w:pPr>
      <w:r w:rsidRPr="00E573DF">
        <w:rPr>
          <w:rStyle w:val="aff4"/>
          <w:rFonts w:eastAsiaTheme="minorEastAsia"/>
          <w:rPrChange w:id="10257" w:author="raye" w:date="2018-08-10T16:18:00Z">
            <w:rPr>
              <w:rFonts w:ascii="等线" w:eastAsia="等线" w:hAnsi="等线"/>
            </w:rPr>
          </w:rPrChange>
        </w:rPr>
        <w:t>Check page cannot be edited</w:t>
      </w:r>
    </w:p>
    <w:p w14:paraId="39DBC8E9" w14:textId="43BF3175" w:rsidR="00847B96" w:rsidRPr="00B0205A" w:rsidRDefault="00847B96" w:rsidP="00847B96">
      <w:pPr>
        <w:widowControl/>
        <w:jc w:val="left"/>
        <w:rPr>
          <w:rFonts w:ascii="Times New Roman" w:hAnsi="Times New Roman" w:cs="Times New Roman"/>
          <w:rPrChange w:id="10258" w:author="raye" w:date="2018-08-10T12:30:00Z">
            <w:rPr/>
          </w:rPrChange>
        </w:rPr>
      </w:pPr>
      <w:del w:id="10259" w:author="raye" w:date="2018-08-10T16:18:00Z">
        <w:r w:rsidRPr="00B0205A" w:rsidDel="00E573DF">
          <w:rPr>
            <w:rFonts w:ascii="Times New Roman" w:hAnsi="Times New Roman" w:cs="Times New Roman"/>
            <w:noProof/>
            <w:rPrChange w:id="10260" w:author="raye" w:date="2018-08-10T12:30:00Z">
              <w:rPr>
                <w:noProof/>
              </w:rPr>
            </w:rPrChange>
          </w:rPr>
          <w:drawing>
            <wp:inline distT="0" distB="0" distL="0" distR="0" wp14:anchorId="5081FB57" wp14:editId="6B28345E">
              <wp:extent cx="5274310" cy="3712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712845"/>
                      </a:xfrm>
                      <a:prstGeom prst="rect">
                        <a:avLst/>
                      </a:prstGeom>
                    </pic:spPr>
                  </pic:pic>
                </a:graphicData>
              </a:graphic>
            </wp:inline>
          </w:drawing>
        </w:r>
      </w:del>
      <w:ins w:id="10261" w:author="raye" w:date="2018-08-10T16:18:00Z">
        <w:r w:rsidR="00E573DF">
          <w:rPr>
            <w:noProof/>
          </w:rPr>
          <w:drawing>
            <wp:inline distT="0" distB="0" distL="0" distR="0" wp14:anchorId="18D939D6" wp14:editId="42A62533">
              <wp:extent cx="5274310" cy="3805555"/>
              <wp:effectExtent l="0" t="0" r="2540" b="444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805555"/>
                      </a:xfrm>
                      <a:prstGeom prst="rect">
                        <a:avLst/>
                      </a:prstGeom>
                    </pic:spPr>
                  </pic:pic>
                </a:graphicData>
              </a:graphic>
            </wp:inline>
          </w:drawing>
        </w:r>
      </w:ins>
    </w:p>
    <w:p w14:paraId="3FB75CC0" w14:textId="77777777" w:rsidR="00847B96" w:rsidRPr="00B0205A" w:rsidRDefault="00847B96" w:rsidP="00847B96">
      <w:pPr>
        <w:widowControl/>
        <w:jc w:val="left"/>
        <w:rPr>
          <w:rFonts w:ascii="Times New Roman" w:hAnsi="Times New Roman" w:cs="Times New Roman"/>
          <w:rPrChange w:id="10262" w:author="raye" w:date="2018-08-10T12:30:00Z">
            <w:rPr/>
          </w:rPrChange>
        </w:rPr>
      </w:pPr>
    </w:p>
    <w:p w14:paraId="64875D38" w14:textId="5E76786F" w:rsidR="002162A8" w:rsidRPr="00E573DF" w:rsidRDefault="00E573DF" w:rsidP="00AC1630">
      <w:pPr>
        <w:pStyle w:val="321"/>
        <w:rPr>
          <w:rPrChange w:id="10263" w:author="raye" w:date="2018-08-10T16:22:00Z">
            <w:rPr>
              <w:rFonts w:ascii="Calibri" w:hAnsi="Calibri" w:cstheme="minorHAnsi"/>
              <w:b/>
            </w:rPr>
          </w:rPrChange>
        </w:rPr>
        <w:pPrChange w:id="10264" w:author="raye" w:date="2018-08-10T20:11:00Z">
          <w:pPr>
            <w:pStyle w:val="2"/>
            <w:numPr>
              <w:ilvl w:val="2"/>
              <w:numId w:val="28"/>
            </w:numPr>
            <w:tabs>
              <w:tab w:val="clear" w:pos="1440"/>
              <w:tab w:val="left" w:pos="709"/>
            </w:tabs>
            <w:spacing w:afterLines="50" w:after="156"/>
            <w:ind w:left="1646" w:hanging="1080"/>
          </w:pPr>
        </w:pPrChange>
      </w:pPr>
      <w:bookmarkStart w:id="10265" w:name="_Toc519592181"/>
      <w:bookmarkStart w:id="10266" w:name="_Toc519592388"/>
      <w:bookmarkStart w:id="10267" w:name="_Toc519592595"/>
      <w:bookmarkStart w:id="10268" w:name="_Toc519614878"/>
      <w:bookmarkStart w:id="10269" w:name="_Toc519684293"/>
      <w:bookmarkStart w:id="10270" w:name="_Toc519703029"/>
      <w:bookmarkStart w:id="10271" w:name="_Toc520125736"/>
      <w:bookmarkStart w:id="10272" w:name="_Toc520220533"/>
      <w:bookmarkStart w:id="10273" w:name="_Toc520839452"/>
      <w:bookmarkStart w:id="10274" w:name="_Toc519592182"/>
      <w:bookmarkStart w:id="10275" w:name="_Toc519592389"/>
      <w:bookmarkStart w:id="10276" w:name="_Toc519592596"/>
      <w:bookmarkStart w:id="10277" w:name="_Toc519614879"/>
      <w:bookmarkStart w:id="10278" w:name="_Toc519684294"/>
      <w:bookmarkStart w:id="10279" w:name="_Toc519703030"/>
      <w:bookmarkStart w:id="10280" w:name="_Toc520125737"/>
      <w:bookmarkStart w:id="10281" w:name="_Toc520220534"/>
      <w:bookmarkStart w:id="10282" w:name="_Toc520839453"/>
      <w:bookmarkStart w:id="10283" w:name="_Toc519592183"/>
      <w:bookmarkStart w:id="10284" w:name="_Toc519592390"/>
      <w:bookmarkStart w:id="10285" w:name="_Toc519592597"/>
      <w:bookmarkStart w:id="10286" w:name="_Toc519614880"/>
      <w:bookmarkStart w:id="10287" w:name="_Toc519684295"/>
      <w:bookmarkStart w:id="10288" w:name="_Toc519703031"/>
      <w:bookmarkStart w:id="10289" w:name="_Toc520125738"/>
      <w:bookmarkStart w:id="10290" w:name="_Toc520220535"/>
      <w:bookmarkStart w:id="10291" w:name="_Toc520839454"/>
      <w:bookmarkStart w:id="10292" w:name="_Toc519592184"/>
      <w:bookmarkStart w:id="10293" w:name="_Toc519592391"/>
      <w:bookmarkStart w:id="10294" w:name="_Toc519592598"/>
      <w:bookmarkStart w:id="10295" w:name="_Toc519614881"/>
      <w:bookmarkStart w:id="10296" w:name="_Toc519684296"/>
      <w:bookmarkStart w:id="10297" w:name="_Toc519703032"/>
      <w:bookmarkStart w:id="10298" w:name="_Toc520125739"/>
      <w:bookmarkStart w:id="10299" w:name="_Toc520220536"/>
      <w:bookmarkStart w:id="10300" w:name="_Toc520839455"/>
      <w:bookmarkStart w:id="10301" w:name="_Toc519592185"/>
      <w:bookmarkStart w:id="10302" w:name="_Toc519592392"/>
      <w:bookmarkStart w:id="10303" w:name="_Toc519592599"/>
      <w:bookmarkStart w:id="10304" w:name="_Toc519614882"/>
      <w:bookmarkStart w:id="10305" w:name="_Toc519684297"/>
      <w:bookmarkStart w:id="10306" w:name="_Toc519703033"/>
      <w:bookmarkStart w:id="10307" w:name="_Toc520125740"/>
      <w:bookmarkStart w:id="10308" w:name="_Toc520220537"/>
      <w:bookmarkStart w:id="10309" w:name="_Toc520839456"/>
      <w:bookmarkStart w:id="10310" w:name="_Toc519592186"/>
      <w:bookmarkStart w:id="10311" w:name="_Toc519592393"/>
      <w:bookmarkStart w:id="10312" w:name="_Toc519592600"/>
      <w:bookmarkStart w:id="10313" w:name="_Toc519614883"/>
      <w:bookmarkStart w:id="10314" w:name="_Toc519684298"/>
      <w:bookmarkStart w:id="10315" w:name="_Toc519703034"/>
      <w:bookmarkStart w:id="10316" w:name="_Toc520125741"/>
      <w:bookmarkStart w:id="10317" w:name="_Toc520220538"/>
      <w:bookmarkStart w:id="10318" w:name="_Toc520839457"/>
      <w:bookmarkStart w:id="10319" w:name="_Toc519592187"/>
      <w:bookmarkStart w:id="10320" w:name="_Toc519592394"/>
      <w:bookmarkStart w:id="10321" w:name="_Toc519592601"/>
      <w:bookmarkStart w:id="10322" w:name="_Toc519614884"/>
      <w:bookmarkStart w:id="10323" w:name="_Toc519684299"/>
      <w:bookmarkStart w:id="10324" w:name="_Toc519703035"/>
      <w:bookmarkStart w:id="10325" w:name="_Toc520125742"/>
      <w:bookmarkStart w:id="10326" w:name="_Toc520220539"/>
      <w:bookmarkStart w:id="10327" w:name="_Toc520839458"/>
      <w:bookmarkStart w:id="10328" w:name="_Toc519592188"/>
      <w:bookmarkStart w:id="10329" w:name="_Toc519592395"/>
      <w:bookmarkStart w:id="10330" w:name="_Toc519592602"/>
      <w:bookmarkStart w:id="10331" w:name="_Toc519614885"/>
      <w:bookmarkStart w:id="10332" w:name="_Toc519684300"/>
      <w:bookmarkStart w:id="10333" w:name="_Toc519703036"/>
      <w:bookmarkStart w:id="10334" w:name="_Toc520125743"/>
      <w:bookmarkStart w:id="10335" w:name="_Toc520220540"/>
      <w:bookmarkStart w:id="10336" w:name="_Toc520839459"/>
      <w:bookmarkStart w:id="10337" w:name="_Toc519592189"/>
      <w:bookmarkStart w:id="10338" w:name="_Toc519592396"/>
      <w:bookmarkStart w:id="10339" w:name="_Toc519592603"/>
      <w:bookmarkStart w:id="10340" w:name="_Toc519614886"/>
      <w:bookmarkStart w:id="10341" w:name="_Toc519684301"/>
      <w:bookmarkStart w:id="10342" w:name="_Toc519703037"/>
      <w:bookmarkStart w:id="10343" w:name="_Toc520125744"/>
      <w:bookmarkStart w:id="10344" w:name="_Toc520220541"/>
      <w:bookmarkStart w:id="10345" w:name="_Toc520839460"/>
      <w:bookmarkStart w:id="10346" w:name="_Toc519592190"/>
      <w:bookmarkStart w:id="10347" w:name="_Toc519592397"/>
      <w:bookmarkStart w:id="10348" w:name="_Toc519592604"/>
      <w:bookmarkStart w:id="10349" w:name="_Toc519614887"/>
      <w:bookmarkStart w:id="10350" w:name="_Toc519684302"/>
      <w:bookmarkStart w:id="10351" w:name="_Toc519703038"/>
      <w:bookmarkStart w:id="10352" w:name="_Toc520125745"/>
      <w:bookmarkStart w:id="10353" w:name="_Toc520220542"/>
      <w:bookmarkStart w:id="10354" w:name="_Toc520839461"/>
      <w:bookmarkStart w:id="10355" w:name="_Toc519592191"/>
      <w:bookmarkStart w:id="10356" w:name="_Toc519592398"/>
      <w:bookmarkStart w:id="10357" w:name="_Toc519592605"/>
      <w:bookmarkStart w:id="10358" w:name="_Toc519614888"/>
      <w:bookmarkStart w:id="10359" w:name="_Toc519684303"/>
      <w:bookmarkStart w:id="10360" w:name="_Toc519703039"/>
      <w:bookmarkStart w:id="10361" w:name="_Toc520125746"/>
      <w:bookmarkStart w:id="10362" w:name="_Toc520220543"/>
      <w:bookmarkStart w:id="10363" w:name="_Toc520839462"/>
      <w:bookmarkStart w:id="10364" w:name="_Toc519592192"/>
      <w:bookmarkStart w:id="10365" w:name="_Toc519592399"/>
      <w:bookmarkStart w:id="10366" w:name="_Toc519592606"/>
      <w:bookmarkStart w:id="10367" w:name="_Toc519614889"/>
      <w:bookmarkStart w:id="10368" w:name="_Toc519684304"/>
      <w:bookmarkStart w:id="10369" w:name="_Toc519703040"/>
      <w:bookmarkStart w:id="10370" w:name="_Toc520125747"/>
      <w:bookmarkStart w:id="10371" w:name="_Toc520220544"/>
      <w:bookmarkStart w:id="10372" w:name="_Toc520839463"/>
      <w:bookmarkStart w:id="10373" w:name="_Toc519592193"/>
      <w:bookmarkStart w:id="10374" w:name="_Toc519592400"/>
      <w:bookmarkStart w:id="10375" w:name="_Toc519592607"/>
      <w:bookmarkStart w:id="10376" w:name="_Toc519614890"/>
      <w:bookmarkStart w:id="10377" w:name="_Toc519684305"/>
      <w:bookmarkStart w:id="10378" w:name="_Toc519703041"/>
      <w:bookmarkStart w:id="10379" w:name="_Toc520125748"/>
      <w:bookmarkStart w:id="10380" w:name="_Toc520220545"/>
      <w:bookmarkStart w:id="10381" w:name="_Toc520839464"/>
      <w:bookmarkStart w:id="10382" w:name="_Toc509396855"/>
      <w:bookmarkStart w:id="10383" w:name="_Toc519592194"/>
      <w:bookmarkStart w:id="10384" w:name="_Toc519592401"/>
      <w:bookmarkStart w:id="10385" w:name="_Toc519592608"/>
      <w:bookmarkStart w:id="10386" w:name="_Toc519614891"/>
      <w:bookmarkStart w:id="10387" w:name="_Toc519684306"/>
      <w:bookmarkStart w:id="10388" w:name="_Toc519703042"/>
      <w:bookmarkStart w:id="10389" w:name="_Toc520125749"/>
      <w:bookmarkStart w:id="10390" w:name="_Toc520220546"/>
      <w:bookmarkStart w:id="10391" w:name="_Toc520839465"/>
      <w:bookmarkStart w:id="10392" w:name="_Toc519592195"/>
      <w:bookmarkStart w:id="10393" w:name="_Toc519592402"/>
      <w:bookmarkStart w:id="10394" w:name="_Toc519592609"/>
      <w:bookmarkStart w:id="10395" w:name="_Toc519614892"/>
      <w:bookmarkStart w:id="10396" w:name="_Toc519684307"/>
      <w:bookmarkStart w:id="10397" w:name="_Toc519703043"/>
      <w:bookmarkStart w:id="10398" w:name="_Toc520125750"/>
      <w:bookmarkStart w:id="10399" w:name="_Toc520220547"/>
      <w:bookmarkStart w:id="10400" w:name="_Toc520839466"/>
      <w:bookmarkStart w:id="10401" w:name="_Toc519592196"/>
      <w:bookmarkStart w:id="10402" w:name="_Toc519592403"/>
      <w:bookmarkStart w:id="10403" w:name="_Toc519592610"/>
      <w:bookmarkStart w:id="10404" w:name="_Toc519614893"/>
      <w:bookmarkStart w:id="10405" w:name="_Toc519684308"/>
      <w:bookmarkStart w:id="10406" w:name="_Toc519703044"/>
      <w:bookmarkStart w:id="10407" w:name="_Toc520125751"/>
      <w:bookmarkStart w:id="10408" w:name="_Toc520220548"/>
      <w:bookmarkStart w:id="10409" w:name="_Toc520839467"/>
      <w:bookmarkStart w:id="10410" w:name="_Toc519592197"/>
      <w:bookmarkStart w:id="10411" w:name="_Toc519592404"/>
      <w:bookmarkStart w:id="10412" w:name="_Toc519592611"/>
      <w:bookmarkStart w:id="10413" w:name="_Toc519614894"/>
      <w:bookmarkStart w:id="10414" w:name="_Toc519684309"/>
      <w:bookmarkStart w:id="10415" w:name="_Toc519703045"/>
      <w:bookmarkStart w:id="10416" w:name="_Toc520125752"/>
      <w:bookmarkStart w:id="10417" w:name="_Toc520220549"/>
      <w:bookmarkStart w:id="10418" w:name="_Toc520839468"/>
      <w:bookmarkStart w:id="10419" w:name="_Toc519592198"/>
      <w:bookmarkStart w:id="10420" w:name="_Toc519592405"/>
      <w:bookmarkStart w:id="10421" w:name="_Toc519592612"/>
      <w:bookmarkStart w:id="10422" w:name="_Toc519614895"/>
      <w:bookmarkStart w:id="10423" w:name="_Toc519684310"/>
      <w:bookmarkStart w:id="10424" w:name="_Toc519703046"/>
      <w:bookmarkStart w:id="10425" w:name="_Toc520125753"/>
      <w:bookmarkStart w:id="10426" w:name="_Toc520220550"/>
      <w:bookmarkStart w:id="10427" w:name="_Toc520839469"/>
      <w:bookmarkStart w:id="10428" w:name="_Toc519592199"/>
      <w:bookmarkStart w:id="10429" w:name="_Toc519592406"/>
      <w:bookmarkStart w:id="10430" w:name="_Toc519592613"/>
      <w:bookmarkStart w:id="10431" w:name="_Toc519614896"/>
      <w:bookmarkStart w:id="10432" w:name="_Toc519684311"/>
      <w:bookmarkStart w:id="10433" w:name="_Toc519703047"/>
      <w:bookmarkStart w:id="10434" w:name="_Toc520125754"/>
      <w:bookmarkStart w:id="10435" w:name="_Toc520220551"/>
      <w:bookmarkStart w:id="10436" w:name="_Toc520839470"/>
      <w:bookmarkStart w:id="10437" w:name="_Toc519592200"/>
      <w:bookmarkStart w:id="10438" w:name="_Toc519592407"/>
      <w:bookmarkStart w:id="10439" w:name="_Toc519592614"/>
      <w:bookmarkStart w:id="10440" w:name="_Toc519614897"/>
      <w:bookmarkStart w:id="10441" w:name="_Toc519684312"/>
      <w:bookmarkStart w:id="10442" w:name="_Toc519703048"/>
      <w:bookmarkStart w:id="10443" w:name="_Toc520125755"/>
      <w:bookmarkStart w:id="10444" w:name="_Toc520220552"/>
      <w:bookmarkStart w:id="10445" w:name="_Toc520839471"/>
      <w:bookmarkStart w:id="10446" w:name="_Toc519592201"/>
      <w:bookmarkStart w:id="10447" w:name="_Toc519592408"/>
      <w:bookmarkStart w:id="10448" w:name="_Toc519592615"/>
      <w:bookmarkStart w:id="10449" w:name="_Toc519614898"/>
      <w:bookmarkStart w:id="10450" w:name="_Toc519684313"/>
      <w:bookmarkStart w:id="10451" w:name="_Toc519703049"/>
      <w:bookmarkStart w:id="10452" w:name="_Toc520125756"/>
      <w:bookmarkStart w:id="10453" w:name="_Toc520220553"/>
      <w:bookmarkStart w:id="10454" w:name="_Toc520839472"/>
      <w:bookmarkStart w:id="10455" w:name="_Toc519592202"/>
      <w:bookmarkStart w:id="10456" w:name="_Toc519592409"/>
      <w:bookmarkStart w:id="10457" w:name="_Toc519592616"/>
      <w:bookmarkStart w:id="10458" w:name="_Toc519614899"/>
      <w:bookmarkStart w:id="10459" w:name="_Toc519684314"/>
      <w:bookmarkStart w:id="10460" w:name="_Toc519703050"/>
      <w:bookmarkStart w:id="10461" w:name="_Toc520125757"/>
      <w:bookmarkStart w:id="10462" w:name="_Toc520220554"/>
      <w:bookmarkStart w:id="10463" w:name="_Toc520839473"/>
      <w:bookmarkStart w:id="10464" w:name="_Toc519592203"/>
      <w:bookmarkStart w:id="10465" w:name="_Toc519592410"/>
      <w:bookmarkStart w:id="10466" w:name="_Toc519592617"/>
      <w:bookmarkStart w:id="10467" w:name="_Toc519614900"/>
      <w:bookmarkStart w:id="10468" w:name="_Toc519684315"/>
      <w:bookmarkStart w:id="10469" w:name="_Toc519703051"/>
      <w:bookmarkStart w:id="10470" w:name="_Toc520125758"/>
      <w:bookmarkStart w:id="10471" w:name="_Toc520220555"/>
      <w:bookmarkStart w:id="10472" w:name="_Toc520839474"/>
      <w:bookmarkStart w:id="10473" w:name="_Toc519592204"/>
      <w:bookmarkStart w:id="10474" w:name="_Toc519592411"/>
      <w:bookmarkStart w:id="10475" w:name="_Toc519592618"/>
      <w:bookmarkStart w:id="10476" w:name="_Toc519614901"/>
      <w:bookmarkStart w:id="10477" w:name="_Toc519684316"/>
      <w:bookmarkStart w:id="10478" w:name="_Toc519703052"/>
      <w:bookmarkStart w:id="10479" w:name="_Toc520125759"/>
      <w:bookmarkStart w:id="10480" w:name="_Toc520220556"/>
      <w:bookmarkStart w:id="10481" w:name="_Toc520839475"/>
      <w:bookmarkStart w:id="10482" w:name="_Toc519592205"/>
      <w:bookmarkStart w:id="10483" w:name="_Toc519592412"/>
      <w:bookmarkStart w:id="10484" w:name="_Toc519592619"/>
      <w:bookmarkStart w:id="10485" w:name="_Toc519614902"/>
      <w:bookmarkStart w:id="10486" w:name="_Toc519684317"/>
      <w:bookmarkStart w:id="10487" w:name="_Toc519703053"/>
      <w:bookmarkStart w:id="10488" w:name="_Toc520125760"/>
      <w:bookmarkStart w:id="10489" w:name="_Toc520220557"/>
      <w:bookmarkStart w:id="10490" w:name="_Toc520839476"/>
      <w:bookmarkStart w:id="10491" w:name="_Toc519592206"/>
      <w:bookmarkStart w:id="10492" w:name="_Toc519592413"/>
      <w:bookmarkStart w:id="10493" w:name="_Toc519592620"/>
      <w:bookmarkStart w:id="10494" w:name="_Toc519614903"/>
      <w:bookmarkStart w:id="10495" w:name="_Toc519684318"/>
      <w:bookmarkStart w:id="10496" w:name="_Toc519703054"/>
      <w:bookmarkStart w:id="10497" w:name="_Toc520125761"/>
      <w:bookmarkStart w:id="10498" w:name="_Toc520220558"/>
      <w:bookmarkStart w:id="10499" w:name="_Toc520839477"/>
      <w:bookmarkStart w:id="10500" w:name="_Toc519592207"/>
      <w:bookmarkStart w:id="10501" w:name="_Toc519592414"/>
      <w:bookmarkStart w:id="10502" w:name="_Toc519592621"/>
      <w:bookmarkStart w:id="10503" w:name="_Toc519614904"/>
      <w:bookmarkStart w:id="10504" w:name="_Toc519684319"/>
      <w:bookmarkStart w:id="10505" w:name="_Toc519703055"/>
      <w:bookmarkStart w:id="10506" w:name="_Toc520125762"/>
      <w:bookmarkStart w:id="10507" w:name="_Toc520220559"/>
      <w:bookmarkStart w:id="10508" w:name="_Toc520839478"/>
      <w:bookmarkStart w:id="10509" w:name="_Toc519592208"/>
      <w:bookmarkStart w:id="10510" w:name="_Toc519592415"/>
      <w:bookmarkStart w:id="10511" w:name="_Toc519592622"/>
      <w:bookmarkStart w:id="10512" w:name="_Toc519614905"/>
      <w:bookmarkStart w:id="10513" w:name="_Toc519684320"/>
      <w:bookmarkStart w:id="10514" w:name="_Toc519703056"/>
      <w:bookmarkStart w:id="10515" w:name="_Toc520125763"/>
      <w:bookmarkStart w:id="10516" w:name="_Toc520220560"/>
      <w:bookmarkStart w:id="10517" w:name="_Toc520839479"/>
      <w:bookmarkStart w:id="10518" w:name="_Toc519592209"/>
      <w:bookmarkStart w:id="10519" w:name="_Toc519592416"/>
      <w:bookmarkStart w:id="10520" w:name="_Toc519592623"/>
      <w:bookmarkStart w:id="10521" w:name="_Toc519614906"/>
      <w:bookmarkStart w:id="10522" w:name="_Toc519684321"/>
      <w:bookmarkStart w:id="10523" w:name="_Toc519703057"/>
      <w:bookmarkStart w:id="10524" w:name="_Toc520125764"/>
      <w:bookmarkStart w:id="10525" w:name="_Toc520220561"/>
      <w:bookmarkStart w:id="10526" w:name="_Toc520839480"/>
      <w:bookmarkStart w:id="10527" w:name="_Toc519592210"/>
      <w:bookmarkStart w:id="10528" w:name="_Toc519592417"/>
      <w:bookmarkStart w:id="10529" w:name="_Toc519592624"/>
      <w:bookmarkStart w:id="10530" w:name="_Toc519614907"/>
      <w:bookmarkStart w:id="10531" w:name="_Toc519684322"/>
      <w:bookmarkStart w:id="10532" w:name="_Toc519703058"/>
      <w:bookmarkStart w:id="10533" w:name="_Toc520125765"/>
      <w:bookmarkStart w:id="10534" w:name="_Toc520220562"/>
      <w:bookmarkStart w:id="10535" w:name="_Toc520839481"/>
      <w:bookmarkStart w:id="10536" w:name="_Toc519592211"/>
      <w:bookmarkStart w:id="10537" w:name="_Toc519592418"/>
      <w:bookmarkStart w:id="10538" w:name="_Toc519592625"/>
      <w:bookmarkStart w:id="10539" w:name="_Toc519614908"/>
      <w:bookmarkStart w:id="10540" w:name="_Toc519684323"/>
      <w:bookmarkStart w:id="10541" w:name="_Toc519703059"/>
      <w:bookmarkStart w:id="10542" w:name="_Toc520125766"/>
      <w:bookmarkStart w:id="10543" w:name="_Toc520220563"/>
      <w:bookmarkStart w:id="10544" w:name="_Toc520839482"/>
      <w:bookmarkStart w:id="10545" w:name="_Toc519592212"/>
      <w:bookmarkStart w:id="10546" w:name="_Toc519592419"/>
      <w:bookmarkStart w:id="10547" w:name="_Toc519592626"/>
      <w:bookmarkStart w:id="10548" w:name="_Toc519614909"/>
      <w:bookmarkStart w:id="10549" w:name="_Toc519684324"/>
      <w:bookmarkStart w:id="10550" w:name="_Toc519703060"/>
      <w:bookmarkStart w:id="10551" w:name="_Toc520125767"/>
      <w:bookmarkStart w:id="10552" w:name="_Toc520220564"/>
      <w:bookmarkStart w:id="10553" w:name="_Toc520839483"/>
      <w:bookmarkStart w:id="10554" w:name="_Toc519592213"/>
      <w:bookmarkStart w:id="10555" w:name="_Toc519592420"/>
      <w:bookmarkStart w:id="10556" w:name="_Toc519592627"/>
      <w:bookmarkStart w:id="10557" w:name="_Toc519614910"/>
      <w:bookmarkStart w:id="10558" w:name="_Toc519684325"/>
      <w:bookmarkStart w:id="10559" w:name="_Toc519703061"/>
      <w:bookmarkStart w:id="10560" w:name="_Toc520125768"/>
      <w:bookmarkStart w:id="10561" w:name="_Toc520220565"/>
      <w:bookmarkStart w:id="10562" w:name="_Toc520839484"/>
      <w:bookmarkStart w:id="10563" w:name="_Toc519592214"/>
      <w:bookmarkStart w:id="10564" w:name="_Toc519592421"/>
      <w:bookmarkStart w:id="10565" w:name="_Toc519592628"/>
      <w:bookmarkStart w:id="10566" w:name="_Toc519614911"/>
      <w:bookmarkStart w:id="10567" w:name="_Toc519684326"/>
      <w:bookmarkStart w:id="10568" w:name="_Toc519703062"/>
      <w:bookmarkStart w:id="10569" w:name="_Toc520125769"/>
      <w:bookmarkStart w:id="10570" w:name="_Toc520220566"/>
      <w:bookmarkStart w:id="10571" w:name="_Toc520839485"/>
      <w:bookmarkStart w:id="10572" w:name="_Toc519592215"/>
      <w:bookmarkStart w:id="10573" w:name="_Toc519592422"/>
      <w:bookmarkStart w:id="10574" w:name="_Toc519592629"/>
      <w:bookmarkStart w:id="10575" w:name="_Toc519614912"/>
      <w:bookmarkStart w:id="10576" w:name="_Toc519684327"/>
      <w:bookmarkStart w:id="10577" w:name="_Toc519703063"/>
      <w:bookmarkStart w:id="10578" w:name="_Toc520125770"/>
      <w:bookmarkStart w:id="10579" w:name="_Toc520220567"/>
      <w:bookmarkStart w:id="10580" w:name="_Toc520839486"/>
      <w:bookmarkStart w:id="10581" w:name="_Toc519592216"/>
      <w:bookmarkStart w:id="10582" w:name="_Toc519592423"/>
      <w:bookmarkStart w:id="10583" w:name="_Toc519592630"/>
      <w:bookmarkStart w:id="10584" w:name="_Toc519614913"/>
      <w:bookmarkStart w:id="10585" w:name="_Toc519684328"/>
      <w:bookmarkStart w:id="10586" w:name="_Toc519703064"/>
      <w:bookmarkStart w:id="10587" w:name="_Toc520125771"/>
      <w:bookmarkStart w:id="10588" w:name="_Toc520220568"/>
      <w:bookmarkStart w:id="10589" w:name="_Toc520839487"/>
      <w:bookmarkStart w:id="10590" w:name="_Toc519592217"/>
      <w:bookmarkStart w:id="10591" w:name="_Toc519592424"/>
      <w:bookmarkStart w:id="10592" w:name="_Toc519592631"/>
      <w:bookmarkStart w:id="10593" w:name="_Toc519614914"/>
      <w:bookmarkStart w:id="10594" w:name="_Toc519684329"/>
      <w:bookmarkStart w:id="10595" w:name="_Toc519703065"/>
      <w:bookmarkStart w:id="10596" w:name="_Toc520125772"/>
      <w:bookmarkStart w:id="10597" w:name="_Toc520220569"/>
      <w:bookmarkStart w:id="10598" w:name="_Toc520839488"/>
      <w:bookmarkStart w:id="10599" w:name="_Toc519592218"/>
      <w:bookmarkStart w:id="10600" w:name="_Toc519592425"/>
      <w:bookmarkStart w:id="10601" w:name="_Toc519592632"/>
      <w:bookmarkStart w:id="10602" w:name="_Toc519614915"/>
      <w:bookmarkStart w:id="10603" w:name="_Toc519684330"/>
      <w:bookmarkStart w:id="10604" w:name="_Toc519703066"/>
      <w:bookmarkStart w:id="10605" w:name="_Toc520125773"/>
      <w:bookmarkStart w:id="10606" w:name="_Toc520220570"/>
      <w:bookmarkStart w:id="10607" w:name="_Toc520839489"/>
      <w:bookmarkStart w:id="10608" w:name="_Toc519592219"/>
      <w:bookmarkStart w:id="10609" w:name="_Toc519592426"/>
      <w:bookmarkStart w:id="10610" w:name="_Toc519592633"/>
      <w:bookmarkStart w:id="10611" w:name="_Toc519614916"/>
      <w:bookmarkStart w:id="10612" w:name="_Toc519684331"/>
      <w:bookmarkStart w:id="10613" w:name="_Toc519703067"/>
      <w:bookmarkStart w:id="10614" w:name="_Toc520125774"/>
      <w:bookmarkStart w:id="10615" w:name="_Toc520220571"/>
      <w:bookmarkStart w:id="10616" w:name="_Toc520839490"/>
      <w:bookmarkStart w:id="10617" w:name="_Toc508573675"/>
      <w:bookmarkStart w:id="10618" w:name="_Ref508583938"/>
      <w:bookmarkStart w:id="10619" w:name="_Ref508896262"/>
      <w:bookmarkStart w:id="10620" w:name="_Toc512250243"/>
      <w:bookmarkStart w:id="10621" w:name="_Toc520839491"/>
      <w:bookmarkEnd w:id="10265"/>
      <w:bookmarkEnd w:id="10266"/>
      <w:bookmarkEnd w:id="10267"/>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ins w:id="10622" w:author="raye" w:date="2018-08-10T16:22:00Z">
        <w:r>
          <w:t xml:space="preserve">3.2.7 </w:t>
        </w:r>
      </w:ins>
      <w:r w:rsidR="009E51F8" w:rsidRPr="00E573DF">
        <w:rPr>
          <w:rPrChange w:id="10623" w:author="raye" w:date="2018-08-10T16:22:00Z">
            <w:rPr>
              <w:rFonts w:ascii="Calibri" w:hAnsi="Calibri" w:cstheme="minorHAnsi"/>
              <w:bCs/>
            </w:rPr>
          </w:rPrChange>
        </w:rPr>
        <w:t xml:space="preserve">Operations </w:t>
      </w:r>
      <w:r w:rsidR="003B3503" w:rsidRPr="00E573DF">
        <w:rPr>
          <w:rPrChange w:id="10624" w:author="raye" w:date="2018-08-10T16:22:00Z">
            <w:rPr>
              <w:rFonts w:ascii="Calibri" w:hAnsi="Calibri" w:cstheme="minorHAnsi"/>
              <w:bCs/>
            </w:rPr>
          </w:rPrChange>
        </w:rPr>
        <w:t>Analyst</w:t>
      </w:r>
      <w:r w:rsidR="002162A8" w:rsidRPr="00E573DF">
        <w:rPr>
          <w:rPrChange w:id="10625" w:author="raye" w:date="2018-08-10T16:22:00Z">
            <w:rPr>
              <w:rFonts w:ascii="Calibri" w:hAnsi="Calibri" w:cstheme="minorHAnsi"/>
              <w:bCs/>
            </w:rPr>
          </w:rPrChange>
        </w:rPr>
        <w:t>: Evidence Management Page</w:t>
      </w:r>
      <w:bookmarkEnd w:id="10617"/>
      <w:bookmarkEnd w:id="10618"/>
      <w:bookmarkEnd w:id="10619"/>
      <w:bookmarkEnd w:id="10620"/>
      <w:bookmarkEnd w:id="10621"/>
    </w:p>
    <w:p w14:paraId="38100922" w14:textId="73C6D1DE" w:rsidR="002162A8" w:rsidRPr="00B0205A" w:rsidRDefault="00847B96" w:rsidP="00BA2F11">
      <w:pPr>
        <w:pStyle w:val="3"/>
        <w:keepNext w:val="0"/>
        <w:keepLines w:val="0"/>
        <w:spacing w:before="0" w:after="120" w:line="240" w:lineRule="auto"/>
        <w:rPr>
          <w:rFonts w:ascii="Times New Roman" w:hAnsi="Times New Roman" w:cs="Times New Roman"/>
          <w:rPrChange w:id="10626" w:author="raye" w:date="2018-08-10T12:30:00Z">
            <w:rPr>
              <w:rFonts w:ascii="Calibri" w:hAnsi="Calibri" w:cstheme="minorHAnsi"/>
            </w:rPr>
          </w:rPrChange>
        </w:rPr>
      </w:pPr>
      <w:bookmarkStart w:id="10627" w:name="_Toc508573676"/>
      <w:bookmarkStart w:id="10628" w:name="_Toc512250244"/>
      <w:bookmarkStart w:id="10629" w:name="_Toc520839492"/>
      <w:r w:rsidRPr="00B0205A">
        <w:rPr>
          <w:rFonts w:ascii="Times New Roman" w:hAnsi="Times New Roman" w:cs="Times New Roman"/>
          <w:rPrChange w:id="10630" w:author="raye" w:date="2018-08-10T12:30:00Z">
            <w:rPr>
              <w:rFonts w:ascii="Calibri" w:hAnsi="Calibri" w:cstheme="minorHAnsi"/>
            </w:rPr>
          </w:rPrChange>
        </w:rPr>
        <w:t xml:space="preserve">1..1. </w:t>
      </w:r>
      <w:r w:rsidR="002162A8" w:rsidRPr="00B0205A">
        <w:rPr>
          <w:rFonts w:ascii="Times New Roman" w:hAnsi="Times New Roman" w:cs="Times New Roman"/>
          <w:rPrChange w:id="10631" w:author="raye" w:date="2018-08-10T12:30:00Z">
            <w:rPr>
              <w:rFonts w:ascii="Calibri" w:hAnsi="Calibri" w:cstheme="minorHAnsi"/>
            </w:rPr>
          </w:rPrChange>
        </w:rPr>
        <w:t>AS-IS</w:t>
      </w:r>
      <w:bookmarkEnd w:id="10627"/>
      <w:bookmarkEnd w:id="10628"/>
      <w:bookmarkEnd w:id="10629"/>
    </w:p>
    <w:p w14:paraId="5A3B2462" w14:textId="7454E105" w:rsidR="002162A8" w:rsidRPr="00B0205A" w:rsidRDefault="002162A8" w:rsidP="00BF71D7">
      <w:pPr>
        <w:spacing w:afterLines="50" w:after="156"/>
        <w:ind w:firstLineChars="177" w:firstLine="425"/>
        <w:rPr>
          <w:rFonts w:ascii="Times New Roman" w:hAnsi="Times New Roman" w:cs="Times New Roman"/>
          <w:sz w:val="24"/>
          <w:rPrChange w:id="10632" w:author="raye" w:date="2018-08-10T12:30:00Z">
            <w:rPr>
              <w:rFonts w:ascii="Calibri" w:hAnsi="Calibri" w:cstheme="minorHAnsi"/>
              <w:sz w:val="24"/>
            </w:rPr>
          </w:rPrChange>
        </w:rPr>
      </w:pPr>
      <w:r w:rsidRPr="00B0205A">
        <w:rPr>
          <w:rFonts w:ascii="Times New Roman" w:hAnsi="Times New Roman" w:cs="Times New Roman"/>
          <w:sz w:val="24"/>
          <w:rPrChange w:id="10633" w:author="raye" w:date="2018-08-10T12:30:00Z">
            <w:rPr>
              <w:rFonts w:ascii="Calibri" w:hAnsi="Calibri" w:cstheme="minorHAnsi"/>
              <w:sz w:val="24"/>
            </w:rPr>
          </w:rPrChange>
        </w:rPr>
        <w:t xml:space="preserve">In the “EVIDENCE” field, if there </w:t>
      </w:r>
      <w:r w:rsidR="00C400EB" w:rsidRPr="00B0205A">
        <w:rPr>
          <w:rFonts w:ascii="Times New Roman" w:hAnsi="Times New Roman" w:cs="Times New Roman"/>
          <w:sz w:val="24"/>
          <w:rPrChange w:id="10634" w:author="raye" w:date="2018-08-10T12:30:00Z">
            <w:rPr>
              <w:rFonts w:ascii="Calibri" w:hAnsi="Calibri" w:cstheme="minorHAnsi"/>
              <w:sz w:val="24"/>
            </w:rPr>
          </w:rPrChange>
        </w:rPr>
        <w:t xml:space="preserve">is </w:t>
      </w:r>
      <w:r w:rsidRPr="00B0205A">
        <w:rPr>
          <w:rFonts w:ascii="Times New Roman" w:hAnsi="Times New Roman" w:cs="Times New Roman"/>
          <w:sz w:val="24"/>
          <w:rPrChange w:id="10635" w:author="raye" w:date="2018-08-10T12:30:00Z">
            <w:rPr>
              <w:rFonts w:ascii="Calibri" w:hAnsi="Calibri" w:cstheme="minorHAnsi"/>
              <w:sz w:val="24"/>
            </w:rPr>
          </w:rPrChange>
        </w:rPr>
        <w:t xml:space="preserve">any evidence available, the evidence will be shown and divided into different </w:t>
      </w:r>
      <w:r w:rsidR="00C400EB" w:rsidRPr="00B0205A">
        <w:rPr>
          <w:rFonts w:ascii="Times New Roman" w:hAnsi="Times New Roman" w:cs="Times New Roman"/>
          <w:sz w:val="24"/>
          <w:rPrChange w:id="10636" w:author="raye" w:date="2018-08-10T12:30:00Z">
            <w:rPr>
              <w:rFonts w:ascii="Calibri" w:hAnsi="Calibri" w:cstheme="minorHAnsi"/>
              <w:sz w:val="24"/>
            </w:rPr>
          </w:rPrChange>
        </w:rPr>
        <w:t xml:space="preserve">vendor </w:t>
      </w:r>
      <w:r w:rsidRPr="00B0205A">
        <w:rPr>
          <w:rFonts w:ascii="Times New Roman" w:hAnsi="Times New Roman" w:cs="Times New Roman"/>
          <w:sz w:val="24"/>
          <w:rPrChange w:id="10637" w:author="raye" w:date="2018-08-10T12:30:00Z">
            <w:rPr>
              <w:rFonts w:ascii="Calibri" w:hAnsi="Calibri" w:cstheme="minorHAnsi"/>
              <w:sz w:val="24"/>
            </w:rPr>
          </w:rPrChange>
        </w:rPr>
        <w:t xml:space="preserve">categories including “Bridger Insight”, “Dow Jones”, “Alibaba”, “Bloomberg”, “Lloyds” and Logic result from T24 DB based on each question’s logic and requirement. </w:t>
      </w:r>
      <w:r w:rsidR="00C400EB" w:rsidRPr="00B0205A">
        <w:rPr>
          <w:rFonts w:ascii="Times New Roman" w:hAnsi="Times New Roman" w:cs="Times New Roman"/>
          <w:sz w:val="24"/>
          <w:rPrChange w:id="10638" w:author="raye" w:date="2018-08-10T12:30:00Z">
            <w:rPr>
              <w:rFonts w:ascii="Calibri" w:hAnsi="Calibri" w:cstheme="minorHAnsi"/>
              <w:sz w:val="24"/>
            </w:rPr>
          </w:rPrChange>
        </w:rPr>
        <w:t>The e</w:t>
      </w:r>
      <w:r w:rsidRPr="00B0205A">
        <w:rPr>
          <w:rFonts w:ascii="Times New Roman" w:hAnsi="Times New Roman" w:cs="Times New Roman"/>
          <w:sz w:val="24"/>
          <w:rPrChange w:id="10639" w:author="raye" w:date="2018-08-10T12:30:00Z">
            <w:rPr>
              <w:rFonts w:ascii="Calibri" w:hAnsi="Calibri" w:cstheme="minorHAnsi"/>
              <w:sz w:val="24"/>
            </w:rPr>
          </w:rPrChange>
        </w:rPr>
        <w:t xml:space="preserve">vidence will be shown as the query name followed by the PDF link. The evidence and evidence </w:t>
      </w:r>
      <w:r w:rsidR="0074637F" w:rsidRPr="00B0205A">
        <w:rPr>
          <w:rFonts w:ascii="Times New Roman" w:hAnsi="Times New Roman" w:cs="Times New Roman"/>
          <w:sz w:val="24"/>
          <w:rPrChange w:id="10640" w:author="raye" w:date="2018-08-10T12:30:00Z">
            <w:rPr>
              <w:rFonts w:ascii="Calibri" w:hAnsi="Calibri" w:cstheme="minorHAnsi"/>
              <w:sz w:val="24"/>
            </w:rPr>
          </w:rPrChange>
        </w:rPr>
        <w:t>PDF</w:t>
      </w:r>
      <w:r w:rsidRPr="00B0205A">
        <w:rPr>
          <w:rFonts w:ascii="Times New Roman" w:hAnsi="Times New Roman" w:cs="Times New Roman"/>
          <w:sz w:val="24"/>
          <w:rPrChange w:id="10641" w:author="raye" w:date="2018-08-10T12:30:00Z">
            <w:rPr>
              <w:rFonts w:ascii="Calibri" w:hAnsi="Calibri" w:cstheme="minorHAnsi"/>
              <w:sz w:val="24"/>
            </w:rPr>
          </w:rPrChange>
        </w:rPr>
        <w:t xml:space="preserve"> for each domain is listed as follows:</w:t>
      </w:r>
    </w:p>
    <w:p w14:paraId="29EFA4EF" w14:textId="5C9EED14" w:rsidR="002162A8" w:rsidRPr="00B0205A" w:rsidRDefault="001441C4" w:rsidP="00C409AC">
      <w:pPr>
        <w:spacing w:afterLines="50" w:after="156"/>
        <w:jc w:val="center"/>
        <w:rPr>
          <w:rFonts w:ascii="Times New Roman" w:hAnsi="Times New Roman" w:cs="Times New Roman"/>
          <w:sz w:val="24"/>
          <w:rPrChange w:id="10642" w:author="raye" w:date="2018-08-10T12:30:00Z">
            <w:rPr>
              <w:rFonts w:ascii="Calibri" w:hAnsi="Calibri" w:cstheme="minorHAnsi"/>
              <w:sz w:val="24"/>
            </w:rPr>
          </w:rPrChange>
        </w:rPr>
      </w:pPr>
      <w:r w:rsidRPr="00B0205A">
        <w:rPr>
          <w:rFonts w:ascii="Times New Roman" w:hAnsi="Times New Roman" w:cs="Times New Roman"/>
          <w:noProof/>
          <w:sz w:val="24"/>
          <w:rPrChange w:id="10643" w:author="raye" w:date="2018-08-10T12:30:00Z">
            <w:rPr>
              <w:rFonts w:ascii="Calibri" w:hAnsi="Calibri" w:cstheme="minorHAnsi"/>
              <w:noProof/>
              <w:sz w:val="24"/>
            </w:rPr>
          </w:rPrChange>
        </w:rPr>
        <w:drawing>
          <wp:inline distT="0" distB="0" distL="0" distR="0" wp14:anchorId="03280D0B" wp14:editId="57FA1146">
            <wp:extent cx="5154373" cy="2908570"/>
            <wp:effectExtent l="0" t="0" r="8255"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66299" cy="2915300"/>
                    </a:xfrm>
                    <a:prstGeom prst="rect">
                      <a:avLst/>
                    </a:prstGeom>
                    <a:noFill/>
                  </pic:spPr>
                </pic:pic>
              </a:graphicData>
            </a:graphic>
          </wp:inline>
        </w:drawing>
      </w:r>
    </w:p>
    <w:p w14:paraId="6A03F4A9" w14:textId="292876FD" w:rsidR="002162A8" w:rsidRPr="00B0205A" w:rsidRDefault="002162A8" w:rsidP="00BF71D7">
      <w:pPr>
        <w:spacing w:afterLines="50" w:after="156"/>
        <w:ind w:firstLineChars="177" w:firstLine="425"/>
        <w:rPr>
          <w:rFonts w:ascii="Times New Roman" w:hAnsi="Times New Roman" w:cs="Times New Roman"/>
          <w:sz w:val="24"/>
          <w:rPrChange w:id="10644" w:author="raye" w:date="2018-08-10T12:30:00Z">
            <w:rPr>
              <w:rFonts w:ascii="Calibri" w:hAnsi="Calibri" w:cstheme="minorHAnsi"/>
              <w:sz w:val="24"/>
            </w:rPr>
          </w:rPrChange>
        </w:rPr>
      </w:pPr>
      <w:r w:rsidRPr="00B0205A">
        <w:rPr>
          <w:rFonts w:ascii="Times New Roman" w:hAnsi="Times New Roman" w:cs="Times New Roman"/>
          <w:sz w:val="24"/>
          <w:rPrChange w:id="10645" w:author="raye" w:date="2018-08-10T12:30:00Z">
            <w:rPr>
              <w:rFonts w:ascii="Calibri" w:hAnsi="Calibri" w:cstheme="minorHAnsi"/>
              <w:sz w:val="24"/>
            </w:rPr>
          </w:rPrChange>
        </w:rPr>
        <w:t xml:space="preserve">When </w:t>
      </w:r>
      <w:r w:rsidR="00B1542D" w:rsidRPr="00B0205A">
        <w:rPr>
          <w:rFonts w:ascii="Times New Roman" w:hAnsi="Times New Roman" w:cs="Times New Roman"/>
          <w:sz w:val="24"/>
          <w:rPrChange w:id="10646" w:author="raye" w:date="2018-08-10T12:30:00Z">
            <w:rPr>
              <w:rFonts w:ascii="Calibri" w:hAnsi="Calibri" w:cstheme="minorHAnsi"/>
              <w:sz w:val="24"/>
            </w:rPr>
          </w:rPrChange>
        </w:rPr>
        <w:t xml:space="preserve">the user </w:t>
      </w:r>
      <w:r w:rsidRPr="00B0205A">
        <w:rPr>
          <w:rFonts w:ascii="Times New Roman" w:hAnsi="Times New Roman" w:cs="Times New Roman"/>
          <w:sz w:val="24"/>
          <w:rPrChange w:id="10647" w:author="raye" w:date="2018-08-10T12:30:00Z">
            <w:rPr>
              <w:rFonts w:ascii="Calibri" w:hAnsi="Calibri" w:cstheme="minorHAnsi"/>
              <w:sz w:val="24"/>
            </w:rPr>
          </w:rPrChange>
        </w:rPr>
        <w:t>click</w:t>
      </w:r>
      <w:r w:rsidR="00B1542D" w:rsidRPr="00B0205A">
        <w:rPr>
          <w:rFonts w:ascii="Times New Roman" w:hAnsi="Times New Roman" w:cs="Times New Roman"/>
          <w:sz w:val="24"/>
          <w:rPrChange w:id="10648" w:author="raye" w:date="2018-08-10T12:30:00Z">
            <w:rPr>
              <w:rFonts w:ascii="Calibri" w:hAnsi="Calibri" w:cstheme="minorHAnsi"/>
              <w:sz w:val="24"/>
            </w:rPr>
          </w:rPrChange>
        </w:rPr>
        <w:t>s</w:t>
      </w:r>
      <w:r w:rsidRPr="00B0205A">
        <w:rPr>
          <w:rFonts w:ascii="Times New Roman" w:hAnsi="Times New Roman" w:cs="Times New Roman"/>
          <w:sz w:val="24"/>
          <w:rPrChange w:id="10649" w:author="raye" w:date="2018-08-10T12:30:00Z">
            <w:rPr>
              <w:rFonts w:ascii="Calibri" w:hAnsi="Calibri" w:cstheme="minorHAnsi"/>
              <w:sz w:val="24"/>
            </w:rPr>
          </w:rPrChange>
        </w:rPr>
        <w:t xml:space="preserve"> </w:t>
      </w:r>
      <w:r w:rsidR="00B1542D" w:rsidRPr="00B0205A">
        <w:rPr>
          <w:rFonts w:ascii="Times New Roman" w:hAnsi="Times New Roman" w:cs="Times New Roman"/>
          <w:sz w:val="24"/>
          <w:rPrChange w:id="10650" w:author="raye" w:date="2018-08-10T12:30:00Z">
            <w:rPr>
              <w:rFonts w:ascii="Calibri" w:hAnsi="Calibri" w:cstheme="minorHAnsi"/>
              <w:sz w:val="24"/>
            </w:rPr>
          </w:rPrChange>
        </w:rPr>
        <w:t xml:space="preserve">the </w:t>
      </w:r>
      <w:r w:rsidRPr="00B0205A">
        <w:rPr>
          <w:rFonts w:ascii="Times New Roman" w:hAnsi="Times New Roman" w:cs="Times New Roman"/>
          <w:sz w:val="24"/>
          <w:rPrChange w:id="10651" w:author="raye" w:date="2018-08-10T12:30:00Z">
            <w:rPr>
              <w:rFonts w:ascii="Calibri" w:hAnsi="Calibri" w:cstheme="minorHAnsi"/>
              <w:sz w:val="24"/>
            </w:rPr>
          </w:rPrChange>
        </w:rPr>
        <w:t xml:space="preserve">“Evidence management” button, a popup window for evidence management will appear. All original evidence can be downloaded </w:t>
      </w:r>
      <w:r w:rsidR="00C400EB" w:rsidRPr="00B0205A">
        <w:rPr>
          <w:rFonts w:ascii="Times New Roman" w:hAnsi="Times New Roman" w:cs="Times New Roman"/>
          <w:sz w:val="24"/>
          <w:rPrChange w:id="10652" w:author="raye" w:date="2018-08-10T12:30:00Z">
            <w:rPr>
              <w:rFonts w:ascii="Calibri" w:hAnsi="Calibri" w:cstheme="minorHAnsi"/>
              <w:sz w:val="24"/>
            </w:rPr>
          </w:rPrChange>
        </w:rPr>
        <w:t xml:space="preserve">and exported </w:t>
      </w:r>
      <w:r w:rsidRPr="00B0205A">
        <w:rPr>
          <w:rFonts w:ascii="Times New Roman" w:hAnsi="Times New Roman" w:cs="Times New Roman"/>
          <w:sz w:val="24"/>
          <w:rPrChange w:id="10653" w:author="raye" w:date="2018-08-10T12:30:00Z">
            <w:rPr>
              <w:rFonts w:ascii="Calibri" w:hAnsi="Calibri" w:cstheme="minorHAnsi"/>
              <w:sz w:val="24"/>
            </w:rPr>
          </w:rPrChange>
        </w:rPr>
        <w:t xml:space="preserve">when </w:t>
      </w:r>
      <w:r w:rsidR="00C400EB" w:rsidRPr="00B0205A">
        <w:rPr>
          <w:rFonts w:ascii="Times New Roman" w:hAnsi="Times New Roman" w:cs="Times New Roman"/>
          <w:sz w:val="24"/>
          <w:rPrChange w:id="10654" w:author="raye" w:date="2018-08-10T12:30:00Z">
            <w:rPr>
              <w:rFonts w:ascii="Calibri" w:hAnsi="Calibri" w:cstheme="minorHAnsi"/>
              <w:sz w:val="24"/>
            </w:rPr>
          </w:rPrChange>
        </w:rPr>
        <w:t xml:space="preserve">the user </w:t>
      </w:r>
      <w:r w:rsidRPr="00B0205A">
        <w:rPr>
          <w:rFonts w:ascii="Times New Roman" w:hAnsi="Times New Roman" w:cs="Times New Roman"/>
          <w:sz w:val="24"/>
          <w:rPrChange w:id="10655" w:author="raye" w:date="2018-08-10T12:30:00Z">
            <w:rPr>
              <w:rFonts w:ascii="Calibri" w:hAnsi="Calibri" w:cstheme="minorHAnsi"/>
              <w:sz w:val="24"/>
            </w:rPr>
          </w:rPrChange>
        </w:rPr>
        <w:t>click</w:t>
      </w:r>
      <w:r w:rsidR="00C400EB" w:rsidRPr="00B0205A">
        <w:rPr>
          <w:rFonts w:ascii="Times New Roman" w:hAnsi="Times New Roman" w:cs="Times New Roman"/>
          <w:sz w:val="24"/>
          <w:rPrChange w:id="10656" w:author="raye" w:date="2018-08-10T12:30:00Z">
            <w:rPr>
              <w:rFonts w:ascii="Calibri" w:hAnsi="Calibri" w:cstheme="minorHAnsi"/>
              <w:sz w:val="24"/>
            </w:rPr>
          </w:rPrChange>
        </w:rPr>
        <w:t>s</w:t>
      </w:r>
      <w:r w:rsidRPr="00B0205A">
        <w:rPr>
          <w:rFonts w:ascii="Times New Roman" w:hAnsi="Times New Roman" w:cs="Times New Roman"/>
          <w:sz w:val="24"/>
          <w:rPrChange w:id="10657" w:author="raye" w:date="2018-08-10T12:30:00Z">
            <w:rPr>
              <w:rFonts w:ascii="Calibri" w:hAnsi="Calibri" w:cstheme="minorHAnsi"/>
              <w:sz w:val="24"/>
            </w:rPr>
          </w:rPrChange>
        </w:rPr>
        <w:t xml:space="preserve"> </w:t>
      </w:r>
      <w:r w:rsidR="00C400EB" w:rsidRPr="00B0205A">
        <w:rPr>
          <w:rFonts w:ascii="Times New Roman" w:hAnsi="Times New Roman" w:cs="Times New Roman"/>
          <w:sz w:val="24"/>
          <w:rPrChange w:id="10658" w:author="raye" w:date="2018-08-10T12:30:00Z">
            <w:rPr>
              <w:rFonts w:ascii="Calibri" w:hAnsi="Calibri" w:cstheme="minorHAnsi"/>
              <w:sz w:val="24"/>
            </w:rPr>
          </w:rPrChange>
        </w:rPr>
        <w:t xml:space="preserve">the </w:t>
      </w:r>
      <w:r w:rsidRPr="00B0205A">
        <w:rPr>
          <w:rFonts w:ascii="Times New Roman" w:hAnsi="Times New Roman" w:cs="Times New Roman"/>
          <w:sz w:val="24"/>
          <w:rPrChange w:id="10659" w:author="raye" w:date="2018-08-10T12:30:00Z">
            <w:rPr>
              <w:rFonts w:ascii="Calibri" w:hAnsi="Calibri" w:cstheme="minorHAnsi"/>
              <w:sz w:val="24"/>
            </w:rPr>
          </w:rPrChange>
        </w:rPr>
        <w:t xml:space="preserve">“Download” button. </w:t>
      </w:r>
    </w:p>
    <w:p w14:paraId="34CDEB16" w14:textId="5029CCB1" w:rsidR="002162A8" w:rsidRPr="00B0205A" w:rsidRDefault="002162A8" w:rsidP="00BF71D7">
      <w:pPr>
        <w:spacing w:afterLines="50" w:after="156"/>
        <w:ind w:firstLineChars="177" w:firstLine="425"/>
        <w:rPr>
          <w:rFonts w:ascii="Times New Roman" w:hAnsi="Times New Roman" w:cs="Times New Roman"/>
          <w:sz w:val="24"/>
          <w:rPrChange w:id="10660" w:author="raye" w:date="2018-08-10T12:30:00Z">
            <w:rPr>
              <w:rFonts w:ascii="Calibri" w:hAnsi="Calibri" w:cstheme="minorHAnsi"/>
              <w:sz w:val="24"/>
            </w:rPr>
          </w:rPrChange>
        </w:rPr>
      </w:pPr>
      <w:r w:rsidRPr="00B0205A">
        <w:rPr>
          <w:rFonts w:ascii="Times New Roman" w:hAnsi="Times New Roman" w:cs="Times New Roman"/>
          <w:sz w:val="24"/>
          <w:rPrChange w:id="10661" w:author="raye" w:date="2018-08-10T12:30:00Z">
            <w:rPr>
              <w:rFonts w:ascii="Calibri" w:hAnsi="Calibri" w:cstheme="minorHAnsi"/>
              <w:sz w:val="24"/>
            </w:rPr>
          </w:rPrChange>
        </w:rPr>
        <w:t xml:space="preserve">If </w:t>
      </w:r>
      <w:r w:rsidR="00C400EB" w:rsidRPr="00B0205A">
        <w:rPr>
          <w:rFonts w:ascii="Times New Roman" w:hAnsi="Times New Roman" w:cs="Times New Roman"/>
          <w:sz w:val="24"/>
          <w:rPrChange w:id="10662" w:author="raye" w:date="2018-08-10T12:30:00Z">
            <w:rPr>
              <w:rFonts w:ascii="Calibri" w:hAnsi="Calibri" w:cstheme="minorHAnsi"/>
              <w:sz w:val="24"/>
            </w:rPr>
          </w:rPrChange>
        </w:rPr>
        <w:t xml:space="preserve">the </w:t>
      </w:r>
      <w:r w:rsidRPr="00B0205A">
        <w:rPr>
          <w:rFonts w:ascii="Times New Roman" w:hAnsi="Times New Roman" w:cs="Times New Roman"/>
          <w:sz w:val="24"/>
          <w:rPrChange w:id="10663" w:author="raye" w:date="2018-08-10T12:30:00Z">
            <w:rPr>
              <w:rFonts w:ascii="Calibri" w:hAnsi="Calibri" w:cstheme="minorHAnsi"/>
              <w:sz w:val="24"/>
            </w:rPr>
          </w:rPrChange>
        </w:rPr>
        <w:t xml:space="preserve">user wants to upload subfolder evidence, </w:t>
      </w:r>
      <w:r w:rsidR="00604DE2" w:rsidRPr="00B0205A">
        <w:rPr>
          <w:rFonts w:ascii="Times New Roman" w:hAnsi="Times New Roman" w:cs="Times New Roman"/>
          <w:sz w:val="24"/>
          <w:rPrChange w:id="10664" w:author="raye" w:date="2018-08-10T12:30:00Z">
            <w:rPr>
              <w:rFonts w:ascii="Calibri" w:hAnsi="Calibri" w:cstheme="minorHAnsi"/>
              <w:sz w:val="24"/>
            </w:rPr>
          </w:rPrChange>
        </w:rPr>
        <w:t xml:space="preserve">Operations Analyst </w:t>
      </w:r>
      <w:r w:rsidRPr="00B0205A">
        <w:rPr>
          <w:rFonts w:ascii="Times New Roman" w:hAnsi="Times New Roman" w:cs="Times New Roman"/>
          <w:sz w:val="24"/>
          <w:rPrChange w:id="10665" w:author="raye" w:date="2018-08-10T12:30:00Z">
            <w:rPr>
              <w:rFonts w:ascii="Calibri" w:hAnsi="Calibri" w:cstheme="minorHAnsi"/>
              <w:sz w:val="24"/>
            </w:rPr>
          </w:rPrChange>
        </w:rPr>
        <w:t>could use “upload folder” shown to upload the zip folder.</w:t>
      </w:r>
    </w:p>
    <w:p w14:paraId="5AC06FDA" w14:textId="2F7591AF" w:rsidR="002162A8" w:rsidRPr="00B0205A" w:rsidRDefault="002162A8" w:rsidP="00C409AC">
      <w:pPr>
        <w:spacing w:afterLines="50" w:after="156"/>
        <w:ind w:rightChars="-94" w:right="-197"/>
        <w:rPr>
          <w:rFonts w:ascii="Times New Roman" w:hAnsi="Times New Roman" w:cs="Times New Roman"/>
          <w:sz w:val="24"/>
          <w:rPrChange w:id="10666" w:author="raye" w:date="2018-08-10T12:30:00Z">
            <w:rPr>
              <w:rFonts w:ascii="Calibri" w:hAnsi="Calibri" w:cstheme="minorHAnsi"/>
              <w:sz w:val="24"/>
            </w:rPr>
          </w:rPrChange>
        </w:rPr>
      </w:pPr>
      <w:r w:rsidRPr="00B0205A">
        <w:rPr>
          <w:rFonts w:ascii="Times New Roman" w:hAnsi="Times New Roman" w:cs="Times New Roman"/>
          <w:noProof/>
          <w:sz w:val="24"/>
          <w:rPrChange w:id="10667" w:author="raye" w:date="2018-08-10T12:30:00Z">
            <w:rPr>
              <w:rFonts w:ascii="Calibri" w:hAnsi="Calibri" w:cstheme="minorHAnsi"/>
              <w:noProof/>
              <w:sz w:val="24"/>
            </w:rPr>
          </w:rPrChange>
        </w:rPr>
        <w:lastRenderedPageBreak/>
        <w:drawing>
          <wp:inline distT="0" distB="0" distL="0" distR="0" wp14:anchorId="2C9F2BDC" wp14:editId="4C62A597">
            <wp:extent cx="2731325" cy="3693160"/>
            <wp:effectExtent l="19050" t="19050" r="12065" b="215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61616" cy="3734118"/>
                    </a:xfrm>
                    <a:prstGeom prst="rect">
                      <a:avLst/>
                    </a:prstGeom>
                    <a:ln>
                      <a:solidFill>
                        <a:schemeClr val="tx1"/>
                      </a:solidFill>
                    </a:ln>
                  </pic:spPr>
                </pic:pic>
              </a:graphicData>
            </a:graphic>
          </wp:inline>
        </w:drawing>
      </w:r>
      <w:r w:rsidRPr="00B0205A">
        <w:rPr>
          <w:rFonts w:ascii="Times New Roman" w:hAnsi="Times New Roman" w:cs="Times New Roman"/>
          <w:sz w:val="24"/>
          <w:rPrChange w:id="10668" w:author="raye" w:date="2018-08-10T12:30:00Z">
            <w:rPr>
              <w:rFonts w:ascii="Calibri" w:hAnsi="Calibri" w:cstheme="minorHAnsi"/>
              <w:sz w:val="24"/>
            </w:rPr>
          </w:rPrChange>
        </w:rPr>
        <w:t xml:space="preserve"> </w:t>
      </w:r>
      <w:r w:rsidRPr="00B0205A">
        <w:rPr>
          <w:rFonts w:ascii="Times New Roman" w:hAnsi="Times New Roman" w:cs="Times New Roman"/>
          <w:noProof/>
          <w:sz w:val="24"/>
          <w:bdr w:val="single" w:sz="4" w:space="0" w:color="auto"/>
          <w:rPrChange w:id="10669" w:author="raye" w:date="2018-08-10T12:30:00Z">
            <w:rPr>
              <w:rFonts w:ascii="Calibri" w:hAnsi="Calibri" w:cstheme="minorHAnsi"/>
              <w:noProof/>
              <w:sz w:val="24"/>
              <w:bdr w:val="single" w:sz="4" w:space="0" w:color="auto"/>
            </w:rPr>
          </w:rPrChange>
        </w:rPr>
        <w:drawing>
          <wp:inline distT="0" distB="0" distL="0" distR="0" wp14:anchorId="64CF8593" wp14:editId="2AE5EC8A">
            <wp:extent cx="2411319" cy="2141080"/>
            <wp:effectExtent l="19050" t="19050" r="27305" b="1206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506472" cy="2225570"/>
                    </a:xfrm>
                    <a:prstGeom prst="rect">
                      <a:avLst/>
                    </a:prstGeom>
                    <a:ln>
                      <a:solidFill>
                        <a:schemeClr val="tx1"/>
                      </a:solidFill>
                    </a:ln>
                  </pic:spPr>
                </pic:pic>
              </a:graphicData>
            </a:graphic>
          </wp:inline>
        </w:drawing>
      </w:r>
    </w:p>
    <w:p w14:paraId="238FD544" w14:textId="6BE52AEB" w:rsidR="002162A8" w:rsidRPr="00B0205A" w:rsidRDefault="002162A8" w:rsidP="00BF71D7">
      <w:pPr>
        <w:ind w:firstLine="360"/>
        <w:rPr>
          <w:rFonts w:ascii="Times New Roman" w:hAnsi="Times New Roman" w:cs="Times New Roman"/>
          <w:sz w:val="24"/>
          <w:highlight w:val="yellow"/>
          <w:rPrChange w:id="10670" w:author="raye" w:date="2018-08-10T12:30:00Z">
            <w:rPr>
              <w:rFonts w:ascii="Calibri" w:hAnsi="Calibri" w:cstheme="minorHAnsi"/>
              <w:sz w:val="24"/>
              <w:highlight w:val="yellow"/>
            </w:rPr>
          </w:rPrChange>
        </w:rPr>
      </w:pPr>
      <w:r w:rsidRPr="00B0205A">
        <w:rPr>
          <w:rFonts w:ascii="Times New Roman" w:hAnsi="Times New Roman" w:cs="Times New Roman"/>
          <w:sz w:val="24"/>
          <w:rPrChange w:id="10671" w:author="raye" w:date="2018-08-10T12:30:00Z">
            <w:rPr>
              <w:rFonts w:ascii="Calibri" w:hAnsi="Calibri" w:cstheme="minorHAnsi"/>
              <w:sz w:val="24"/>
            </w:rPr>
          </w:rPrChange>
        </w:rPr>
        <w:t xml:space="preserve">If the query is not found in certain domain, then the system will list the query name, followed by “XXX is not found in XXX”. (e.g., XYZ is not found in Bloomberg.) When </w:t>
      </w:r>
      <w:r w:rsidR="00A37B72" w:rsidRPr="00B0205A">
        <w:rPr>
          <w:rFonts w:ascii="Times New Roman" w:hAnsi="Times New Roman" w:cs="Times New Roman"/>
          <w:sz w:val="24"/>
          <w:rPrChange w:id="10672" w:author="raye" w:date="2018-08-10T12:30:00Z">
            <w:rPr>
              <w:rFonts w:ascii="Calibri" w:hAnsi="Calibri" w:cstheme="minorHAnsi"/>
              <w:sz w:val="24"/>
            </w:rPr>
          </w:rPrChange>
        </w:rPr>
        <w:t xml:space="preserve">the </w:t>
      </w:r>
      <w:r w:rsidRPr="00B0205A">
        <w:rPr>
          <w:rFonts w:ascii="Times New Roman" w:hAnsi="Times New Roman" w:cs="Times New Roman"/>
          <w:sz w:val="24"/>
          <w:rPrChange w:id="10673" w:author="raye" w:date="2018-08-10T12:30:00Z">
            <w:rPr>
              <w:rFonts w:ascii="Calibri" w:hAnsi="Calibri" w:cstheme="minorHAnsi"/>
              <w:sz w:val="24"/>
            </w:rPr>
          </w:rPrChange>
        </w:rPr>
        <w:t xml:space="preserve">evidence is incorrect, the </w:t>
      </w:r>
      <w:r w:rsidR="00604DE2" w:rsidRPr="00B0205A">
        <w:rPr>
          <w:rFonts w:ascii="Times New Roman" w:hAnsi="Times New Roman" w:cs="Times New Roman"/>
          <w:sz w:val="24"/>
          <w:rPrChange w:id="10674" w:author="raye" w:date="2018-08-10T12:30:00Z">
            <w:rPr>
              <w:rFonts w:ascii="Calibri" w:hAnsi="Calibri" w:cstheme="minorHAnsi"/>
              <w:sz w:val="24"/>
            </w:rPr>
          </w:rPrChange>
        </w:rPr>
        <w:t xml:space="preserve">Operations Analyst </w:t>
      </w:r>
      <w:r w:rsidRPr="00B0205A">
        <w:rPr>
          <w:rFonts w:ascii="Times New Roman" w:hAnsi="Times New Roman" w:cs="Times New Roman"/>
          <w:sz w:val="24"/>
          <w:rPrChange w:id="10675" w:author="raye" w:date="2018-08-10T12:30:00Z">
            <w:rPr>
              <w:rFonts w:ascii="Calibri" w:hAnsi="Calibri" w:cstheme="minorHAnsi"/>
              <w:sz w:val="24"/>
            </w:rPr>
          </w:rPrChange>
        </w:rPr>
        <w:t xml:space="preserve">could delete </w:t>
      </w:r>
      <w:r w:rsidR="00A37B72" w:rsidRPr="00B0205A">
        <w:rPr>
          <w:rFonts w:ascii="Times New Roman" w:hAnsi="Times New Roman" w:cs="Times New Roman"/>
          <w:sz w:val="24"/>
          <w:rPrChange w:id="10676" w:author="raye" w:date="2018-08-10T12:30:00Z">
            <w:rPr>
              <w:rFonts w:ascii="Calibri" w:hAnsi="Calibri" w:cstheme="minorHAnsi"/>
              <w:sz w:val="24"/>
            </w:rPr>
          </w:rPrChange>
        </w:rPr>
        <w:t xml:space="preserve">the </w:t>
      </w:r>
      <w:r w:rsidRPr="00B0205A">
        <w:rPr>
          <w:rFonts w:ascii="Times New Roman" w:hAnsi="Times New Roman" w:cs="Times New Roman"/>
          <w:sz w:val="24"/>
          <w:rPrChange w:id="10677" w:author="raye" w:date="2018-08-10T12:30:00Z">
            <w:rPr>
              <w:rFonts w:ascii="Calibri" w:hAnsi="Calibri" w:cstheme="minorHAnsi"/>
              <w:sz w:val="24"/>
            </w:rPr>
          </w:rPrChange>
        </w:rPr>
        <w:t>PDF evidence by clicking “X”. If “</w:t>
      </w:r>
      <m:oMath>
        <m:r>
          <m:rPr>
            <m:sty m:val="p"/>
          </m:rPr>
          <w:rPr>
            <w:rFonts w:ascii="Cambria Math" w:hAnsi="Cambria Math" w:cs="Times New Roman"/>
            <w:sz w:val="24"/>
          </w:rPr>
          <m:t>↑</m:t>
        </m:r>
      </m:oMath>
      <w:r w:rsidRPr="00B0205A">
        <w:rPr>
          <w:rFonts w:ascii="Times New Roman" w:hAnsi="Times New Roman" w:cs="Times New Roman"/>
          <w:sz w:val="24"/>
          <w:rPrChange w:id="10678" w:author="raye" w:date="2018-08-10T12:30:00Z">
            <w:rPr>
              <w:rFonts w:ascii="Calibri" w:hAnsi="Calibri" w:cstheme="minorHAnsi"/>
              <w:sz w:val="24"/>
            </w:rPr>
          </w:rPrChange>
        </w:rPr>
        <w:t xml:space="preserve">” button is clicked, the </w:t>
      </w:r>
      <w:r w:rsidR="00604DE2" w:rsidRPr="00B0205A">
        <w:rPr>
          <w:rFonts w:ascii="Times New Roman" w:hAnsi="Times New Roman" w:cs="Times New Roman"/>
          <w:sz w:val="24"/>
          <w:rPrChange w:id="10679" w:author="raye" w:date="2018-08-10T12:30:00Z">
            <w:rPr>
              <w:rFonts w:ascii="Calibri" w:hAnsi="Calibri" w:cstheme="minorHAnsi"/>
              <w:sz w:val="24"/>
            </w:rPr>
          </w:rPrChange>
        </w:rPr>
        <w:t xml:space="preserve">Operations Analyst </w:t>
      </w:r>
      <w:r w:rsidRPr="00B0205A">
        <w:rPr>
          <w:rFonts w:ascii="Times New Roman" w:hAnsi="Times New Roman" w:cs="Times New Roman"/>
          <w:sz w:val="24"/>
          <w:rPrChange w:id="10680" w:author="raye" w:date="2018-08-10T12:30:00Z">
            <w:rPr>
              <w:rFonts w:ascii="Calibri" w:hAnsi="Calibri" w:cstheme="minorHAnsi"/>
              <w:sz w:val="24"/>
            </w:rPr>
          </w:rPrChange>
        </w:rPr>
        <w:t xml:space="preserve">could upload the answer evidence to the system using </w:t>
      </w:r>
      <w:r w:rsidRPr="00B0205A">
        <w:rPr>
          <w:rFonts w:ascii="Times New Roman" w:hAnsi="Times New Roman" w:cs="Times New Roman"/>
          <w:rPrChange w:id="10681" w:author="raye" w:date="2018-08-10T12:30:00Z">
            <w:rPr>
              <w:rFonts w:ascii="Calibri" w:hAnsi="Calibri" w:cstheme="minorHAnsi"/>
            </w:rPr>
          </w:rPrChange>
        </w:rPr>
        <w:t>“</w:t>
      </w:r>
      <w:r w:rsidRPr="00B0205A">
        <w:rPr>
          <w:rFonts w:ascii="Times New Roman" w:hAnsi="Times New Roman" w:cs="Times New Roman"/>
          <w:noProof/>
          <w:rPrChange w:id="10682" w:author="raye" w:date="2018-08-10T12:30:00Z">
            <w:rPr>
              <w:rFonts w:ascii="Calibri" w:hAnsi="Calibri" w:cstheme="minorHAnsi"/>
              <w:noProof/>
            </w:rPr>
          </w:rPrChange>
        </w:rPr>
        <w:drawing>
          <wp:inline distT="0" distB="0" distL="0" distR="0" wp14:anchorId="3FA953C2" wp14:editId="5DFF16E9">
            <wp:extent cx="1200212" cy="24766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200212" cy="247663"/>
                    </a:xfrm>
                    <a:prstGeom prst="rect">
                      <a:avLst/>
                    </a:prstGeom>
                  </pic:spPr>
                </pic:pic>
              </a:graphicData>
            </a:graphic>
          </wp:inline>
        </w:drawing>
      </w:r>
      <w:r w:rsidRPr="00B0205A">
        <w:rPr>
          <w:rFonts w:ascii="Times New Roman" w:hAnsi="Times New Roman" w:cs="Times New Roman"/>
          <w:rPrChange w:id="10683" w:author="raye" w:date="2018-08-10T12:30:00Z">
            <w:rPr>
              <w:rFonts w:ascii="Calibri" w:hAnsi="Calibri" w:cstheme="minorHAnsi"/>
            </w:rPr>
          </w:rPrChange>
        </w:rPr>
        <w:t>”</w:t>
      </w:r>
      <w:r w:rsidRPr="00B0205A">
        <w:rPr>
          <w:rFonts w:ascii="Times New Roman" w:hAnsi="Times New Roman" w:cs="Times New Roman"/>
          <w:sz w:val="24"/>
          <w:rPrChange w:id="10684" w:author="raye" w:date="2018-08-10T12:30:00Z">
            <w:rPr>
              <w:rFonts w:ascii="Calibri" w:hAnsi="Calibri" w:cstheme="minorHAnsi"/>
              <w:sz w:val="24"/>
            </w:rPr>
          </w:rPrChange>
        </w:rPr>
        <w:t xml:space="preserve"> shown </w:t>
      </w:r>
      <w:r w:rsidR="001B7140" w:rsidRPr="00B0205A">
        <w:rPr>
          <w:rFonts w:ascii="Times New Roman" w:hAnsi="Times New Roman" w:cs="Times New Roman"/>
          <w:sz w:val="24"/>
          <w:rPrChange w:id="10685" w:author="raye" w:date="2018-08-10T12:30:00Z">
            <w:rPr>
              <w:rFonts w:ascii="Calibri" w:hAnsi="Calibri" w:cstheme="minorHAnsi"/>
              <w:sz w:val="24"/>
            </w:rPr>
          </w:rPrChange>
        </w:rPr>
        <w:t>in</w:t>
      </w:r>
      <w:r w:rsidRPr="00B0205A">
        <w:rPr>
          <w:rFonts w:ascii="Times New Roman" w:hAnsi="Times New Roman" w:cs="Times New Roman"/>
          <w:sz w:val="24"/>
          <w:rPrChange w:id="10686" w:author="raye" w:date="2018-08-10T12:30:00Z">
            <w:rPr>
              <w:rFonts w:ascii="Calibri" w:hAnsi="Calibri" w:cstheme="minorHAnsi"/>
              <w:sz w:val="24"/>
            </w:rPr>
          </w:rPrChange>
        </w:rPr>
        <w:t xml:space="preserve"> the “Upload New Evidence” popup window, enter the following information </w:t>
      </w:r>
      <w:r w:rsidR="00010B39" w:rsidRPr="00B0205A">
        <w:rPr>
          <w:rFonts w:ascii="Times New Roman" w:hAnsi="Times New Roman" w:cs="Times New Roman"/>
          <w:sz w:val="24"/>
          <w:rPrChange w:id="10687" w:author="raye" w:date="2018-08-10T12:30:00Z">
            <w:rPr>
              <w:rFonts w:ascii="Calibri" w:hAnsi="Calibri" w:cstheme="minorHAnsi"/>
              <w:sz w:val="24"/>
            </w:rPr>
          </w:rPrChange>
        </w:rPr>
        <w:t>to</w:t>
      </w:r>
      <w:r w:rsidRPr="00B0205A">
        <w:rPr>
          <w:rFonts w:ascii="Times New Roman" w:hAnsi="Times New Roman" w:cs="Times New Roman"/>
          <w:sz w:val="24"/>
          <w:rPrChange w:id="10688" w:author="raye" w:date="2018-08-10T12:30:00Z">
            <w:rPr>
              <w:rFonts w:ascii="Calibri" w:hAnsi="Calibri" w:cstheme="minorHAnsi"/>
              <w:sz w:val="24"/>
            </w:rPr>
          </w:rPrChange>
        </w:rPr>
        <w:t xml:space="preserve"> upload additional evidence:</w:t>
      </w:r>
    </w:p>
    <w:p w14:paraId="75FE6304" w14:textId="7F77627A" w:rsidR="001441C4" w:rsidRPr="00B0205A" w:rsidRDefault="001441C4" w:rsidP="00BF71D7">
      <w:pPr>
        <w:jc w:val="center"/>
        <w:rPr>
          <w:rFonts w:ascii="Times New Roman" w:hAnsi="Times New Roman" w:cs="Times New Roman"/>
          <w:rPrChange w:id="10689" w:author="raye" w:date="2018-08-10T12:30:00Z">
            <w:rPr>
              <w:rFonts w:ascii="Calibri" w:hAnsi="Calibri" w:cstheme="minorHAnsi"/>
            </w:rPr>
          </w:rPrChange>
        </w:rPr>
      </w:pPr>
      <w:r w:rsidRPr="00B0205A">
        <w:rPr>
          <w:rFonts w:ascii="Times New Roman" w:hAnsi="Times New Roman" w:cs="Times New Roman"/>
          <w:noProof/>
          <w:rPrChange w:id="10690" w:author="raye" w:date="2018-08-10T12:30:00Z">
            <w:rPr>
              <w:rFonts w:ascii="Calibri" w:hAnsi="Calibri" w:cstheme="minorHAnsi"/>
              <w:noProof/>
            </w:rPr>
          </w:rPrChange>
        </w:rPr>
        <w:drawing>
          <wp:inline distT="0" distB="0" distL="0" distR="0" wp14:anchorId="2825D34C" wp14:editId="2209CD3F">
            <wp:extent cx="4200525" cy="2124413"/>
            <wp:effectExtent l="19050" t="19050" r="9525"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44692" cy="2146751"/>
                    </a:xfrm>
                    <a:prstGeom prst="rect">
                      <a:avLst/>
                    </a:prstGeom>
                    <a:noFill/>
                    <a:ln>
                      <a:solidFill>
                        <a:schemeClr val="tx1"/>
                      </a:solidFill>
                    </a:ln>
                  </pic:spPr>
                </pic:pic>
              </a:graphicData>
            </a:graphic>
          </wp:inline>
        </w:drawing>
      </w:r>
    </w:p>
    <w:p w14:paraId="5FCD82FC" w14:textId="77777777" w:rsidR="002162A8" w:rsidRPr="00B0205A" w:rsidRDefault="002162A8" w:rsidP="00022A05">
      <w:pPr>
        <w:pStyle w:val="af4"/>
        <w:numPr>
          <w:ilvl w:val="0"/>
          <w:numId w:val="10"/>
        </w:numPr>
        <w:jc w:val="both"/>
        <w:rPr>
          <w:lang w:eastAsia="zh-CN"/>
          <w:rPrChange w:id="10691" w:author="raye" w:date="2018-08-10T12:30:00Z">
            <w:rPr>
              <w:rFonts w:ascii="Calibri" w:hAnsi="Calibri" w:cstheme="minorHAnsi"/>
              <w:lang w:eastAsia="zh-CN"/>
            </w:rPr>
          </w:rPrChange>
        </w:rPr>
      </w:pPr>
      <w:r w:rsidRPr="00B0205A">
        <w:rPr>
          <w:lang w:eastAsia="zh-CN"/>
          <w:rPrChange w:id="10692" w:author="raye" w:date="2018-08-10T12:30:00Z">
            <w:rPr>
              <w:rFonts w:ascii="Calibri" w:hAnsi="Calibri" w:cstheme="minorHAnsi"/>
              <w:lang w:eastAsia="zh-CN"/>
            </w:rPr>
          </w:rPrChange>
        </w:rPr>
        <w:t>Choose an evidence file from the computer to upload.</w:t>
      </w:r>
    </w:p>
    <w:p w14:paraId="6A26E445" w14:textId="77777777" w:rsidR="002162A8" w:rsidRPr="00B0205A" w:rsidRDefault="002162A8" w:rsidP="00022A05">
      <w:pPr>
        <w:pStyle w:val="af4"/>
        <w:numPr>
          <w:ilvl w:val="0"/>
          <w:numId w:val="10"/>
        </w:numPr>
        <w:jc w:val="both"/>
        <w:rPr>
          <w:lang w:eastAsia="zh-CN"/>
          <w:rPrChange w:id="10693" w:author="raye" w:date="2018-08-10T12:30:00Z">
            <w:rPr>
              <w:rFonts w:ascii="Calibri" w:hAnsi="Calibri" w:cstheme="minorHAnsi"/>
              <w:lang w:eastAsia="zh-CN"/>
            </w:rPr>
          </w:rPrChange>
        </w:rPr>
      </w:pPr>
      <w:r w:rsidRPr="00B0205A">
        <w:rPr>
          <w:lang w:eastAsia="zh-CN"/>
          <w:rPrChange w:id="10694" w:author="raye" w:date="2018-08-10T12:30:00Z">
            <w:rPr>
              <w:rFonts w:ascii="Calibri" w:hAnsi="Calibri" w:cstheme="minorHAnsi"/>
              <w:lang w:eastAsia="zh-CN"/>
            </w:rPr>
          </w:rPrChange>
        </w:rPr>
        <w:t>Input Evidence Name</w:t>
      </w:r>
    </w:p>
    <w:p w14:paraId="71102C64" w14:textId="6A6C17CA" w:rsidR="002162A8" w:rsidRPr="00B0205A" w:rsidRDefault="002162A8" w:rsidP="00022A05">
      <w:pPr>
        <w:pStyle w:val="af4"/>
        <w:numPr>
          <w:ilvl w:val="0"/>
          <w:numId w:val="10"/>
        </w:numPr>
        <w:jc w:val="both"/>
        <w:rPr>
          <w:lang w:eastAsia="zh-CN"/>
          <w:rPrChange w:id="10695" w:author="raye" w:date="2018-08-10T12:30:00Z">
            <w:rPr>
              <w:rFonts w:ascii="Calibri" w:hAnsi="Calibri" w:cstheme="minorHAnsi"/>
              <w:lang w:eastAsia="zh-CN"/>
            </w:rPr>
          </w:rPrChange>
        </w:rPr>
      </w:pPr>
      <w:r w:rsidRPr="00B0205A">
        <w:rPr>
          <w:lang w:eastAsia="zh-CN"/>
          <w:rPrChange w:id="10696" w:author="raye" w:date="2018-08-10T12:30:00Z">
            <w:rPr>
              <w:rFonts w:ascii="Calibri" w:hAnsi="Calibri" w:cstheme="minorHAnsi"/>
              <w:lang w:eastAsia="zh-CN"/>
            </w:rPr>
          </w:rPrChange>
        </w:rPr>
        <w:lastRenderedPageBreak/>
        <w:t>Type: select from the drop-down bar including “</w:t>
      </w:r>
      <w:r w:rsidR="008D77DA" w:rsidRPr="00B0205A">
        <w:rPr>
          <w:lang w:eastAsia="zh-CN"/>
          <w:rPrChange w:id="10697" w:author="raye" w:date="2018-08-10T12:30:00Z">
            <w:rPr>
              <w:rFonts w:ascii="Calibri" w:hAnsi="Calibri" w:cstheme="minorHAnsi"/>
              <w:lang w:eastAsia="zh-CN"/>
            </w:rPr>
          </w:rPrChange>
        </w:rPr>
        <w:t>A</w:t>
      </w:r>
      <w:r w:rsidRPr="00B0205A">
        <w:rPr>
          <w:lang w:eastAsia="zh-CN"/>
          <w:rPrChange w:id="10698" w:author="raye" w:date="2018-08-10T12:30:00Z">
            <w:rPr>
              <w:rFonts w:ascii="Calibri" w:hAnsi="Calibri" w:cstheme="minorHAnsi"/>
              <w:lang w:eastAsia="zh-CN"/>
            </w:rPr>
          </w:rPrChange>
        </w:rPr>
        <w:t>libaba”, “</w:t>
      </w:r>
      <w:r w:rsidR="008D77DA" w:rsidRPr="00B0205A">
        <w:rPr>
          <w:lang w:eastAsia="zh-CN"/>
          <w:rPrChange w:id="10699" w:author="raye" w:date="2018-08-10T12:30:00Z">
            <w:rPr>
              <w:rFonts w:ascii="Calibri" w:hAnsi="Calibri" w:cstheme="minorHAnsi"/>
              <w:lang w:eastAsia="zh-CN"/>
            </w:rPr>
          </w:rPrChange>
        </w:rPr>
        <w:t>B</w:t>
      </w:r>
      <w:r w:rsidRPr="00B0205A">
        <w:rPr>
          <w:lang w:eastAsia="zh-CN"/>
          <w:rPrChange w:id="10700" w:author="raye" w:date="2018-08-10T12:30:00Z">
            <w:rPr>
              <w:rFonts w:ascii="Calibri" w:hAnsi="Calibri" w:cstheme="minorHAnsi"/>
              <w:lang w:eastAsia="zh-CN"/>
            </w:rPr>
          </w:rPrChange>
        </w:rPr>
        <w:t>ridger</w:t>
      </w:r>
      <w:r w:rsidR="008D77DA" w:rsidRPr="00B0205A">
        <w:rPr>
          <w:lang w:eastAsia="zh-CN"/>
          <w:rPrChange w:id="10701" w:author="raye" w:date="2018-08-10T12:30:00Z">
            <w:rPr>
              <w:rFonts w:ascii="Calibri" w:hAnsi="Calibri" w:cstheme="minorHAnsi"/>
              <w:lang w:eastAsia="zh-CN"/>
            </w:rPr>
          </w:rPrChange>
        </w:rPr>
        <w:t xml:space="preserve"> I</w:t>
      </w:r>
      <w:r w:rsidRPr="00B0205A">
        <w:rPr>
          <w:lang w:eastAsia="zh-CN"/>
          <w:rPrChange w:id="10702" w:author="raye" w:date="2018-08-10T12:30:00Z">
            <w:rPr>
              <w:rFonts w:ascii="Calibri" w:hAnsi="Calibri" w:cstheme="minorHAnsi"/>
              <w:lang w:eastAsia="zh-CN"/>
            </w:rPr>
          </w:rPrChange>
        </w:rPr>
        <w:t>nsight”, “</w:t>
      </w:r>
      <w:r w:rsidR="008D77DA" w:rsidRPr="00B0205A">
        <w:rPr>
          <w:lang w:eastAsia="zh-CN"/>
          <w:rPrChange w:id="10703" w:author="raye" w:date="2018-08-10T12:30:00Z">
            <w:rPr>
              <w:rFonts w:ascii="Calibri" w:hAnsi="Calibri" w:cstheme="minorHAnsi"/>
              <w:lang w:eastAsia="zh-CN"/>
            </w:rPr>
          </w:rPrChange>
        </w:rPr>
        <w:t>D</w:t>
      </w:r>
      <w:r w:rsidRPr="00B0205A">
        <w:rPr>
          <w:lang w:eastAsia="zh-CN"/>
          <w:rPrChange w:id="10704" w:author="raye" w:date="2018-08-10T12:30:00Z">
            <w:rPr>
              <w:rFonts w:ascii="Calibri" w:hAnsi="Calibri" w:cstheme="minorHAnsi"/>
              <w:lang w:eastAsia="zh-CN"/>
            </w:rPr>
          </w:rPrChange>
        </w:rPr>
        <w:t>ow</w:t>
      </w:r>
      <w:r w:rsidR="008D77DA" w:rsidRPr="00B0205A">
        <w:rPr>
          <w:lang w:eastAsia="zh-CN"/>
          <w:rPrChange w:id="10705" w:author="raye" w:date="2018-08-10T12:30:00Z">
            <w:rPr>
              <w:rFonts w:ascii="Calibri" w:hAnsi="Calibri" w:cstheme="minorHAnsi"/>
              <w:lang w:eastAsia="zh-CN"/>
            </w:rPr>
          </w:rPrChange>
        </w:rPr>
        <w:t xml:space="preserve"> J</w:t>
      </w:r>
      <w:r w:rsidRPr="00B0205A">
        <w:rPr>
          <w:lang w:eastAsia="zh-CN"/>
          <w:rPrChange w:id="10706" w:author="raye" w:date="2018-08-10T12:30:00Z">
            <w:rPr>
              <w:rFonts w:ascii="Calibri" w:hAnsi="Calibri" w:cstheme="minorHAnsi"/>
              <w:lang w:eastAsia="zh-CN"/>
            </w:rPr>
          </w:rPrChange>
        </w:rPr>
        <w:t>ones”, “</w:t>
      </w:r>
      <w:r w:rsidR="008D77DA" w:rsidRPr="00B0205A">
        <w:rPr>
          <w:lang w:eastAsia="zh-CN"/>
          <w:rPrChange w:id="10707" w:author="raye" w:date="2018-08-10T12:30:00Z">
            <w:rPr>
              <w:rFonts w:ascii="Calibri" w:hAnsi="Calibri" w:cstheme="minorHAnsi"/>
              <w:lang w:eastAsia="zh-CN"/>
            </w:rPr>
          </w:rPrChange>
        </w:rPr>
        <w:t>L</w:t>
      </w:r>
      <w:r w:rsidRPr="00B0205A">
        <w:rPr>
          <w:lang w:eastAsia="zh-CN"/>
          <w:rPrChange w:id="10708" w:author="raye" w:date="2018-08-10T12:30:00Z">
            <w:rPr>
              <w:rFonts w:ascii="Calibri" w:hAnsi="Calibri" w:cstheme="minorHAnsi"/>
              <w:lang w:eastAsia="zh-CN"/>
            </w:rPr>
          </w:rPrChange>
        </w:rPr>
        <w:t>loyds”, “</w:t>
      </w:r>
      <w:r w:rsidR="008D77DA" w:rsidRPr="00B0205A">
        <w:rPr>
          <w:lang w:eastAsia="zh-CN"/>
          <w:rPrChange w:id="10709" w:author="raye" w:date="2018-08-10T12:30:00Z">
            <w:rPr>
              <w:rFonts w:ascii="Calibri" w:hAnsi="Calibri" w:cstheme="minorHAnsi"/>
              <w:lang w:eastAsia="zh-CN"/>
            </w:rPr>
          </w:rPrChange>
        </w:rPr>
        <w:t>B</w:t>
      </w:r>
      <w:r w:rsidRPr="00B0205A">
        <w:rPr>
          <w:lang w:eastAsia="zh-CN"/>
          <w:rPrChange w:id="10710" w:author="raye" w:date="2018-08-10T12:30:00Z">
            <w:rPr>
              <w:rFonts w:ascii="Calibri" w:hAnsi="Calibri" w:cstheme="minorHAnsi"/>
              <w:lang w:eastAsia="zh-CN"/>
            </w:rPr>
          </w:rPrChange>
        </w:rPr>
        <w:t>loomberg”.</w:t>
      </w:r>
    </w:p>
    <w:p w14:paraId="4FD988C2" w14:textId="32767A16" w:rsidR="00A37B72" w:rsidRPr="00B0205A" w:rsidRDefault="00A37B72" w:rsidP="00022A05">
      <w:pPr>
        <w:pStyle w:val="af4"/>
        <w:numPr>
          <w:ilvl w:val="0"/>
          <w:numId w:val="10"/>
        </w:numPr>
        <w:jc w:val="both"/>
        <w:rPr>
          <w:lang w:eastAsia="zh-CN"/>
          <w:rPrChange w:id="10711" w:author="raye" w:date="2018-08-10T12:30:00Z">
            <w:rPr>
              <w:rFonts w:ascii="Calibri" w:hAnsi="Calibri" w:cstheme="minorHAnsi"/>
              <w:lang w:eastAsia="zh-CN"/>
            </w:rPr>
          </w:rPrChange>
        </w:rPr>
      </w:pPr>
      <w:r w:rsidRPr="00B0205A">
        <w:rPr>
          <w:lang w:eastAsia="zh-CN"/>
          <w:rPrChange w:id="10712" w:author="raye" w:date="2018-08-10T12:30:00Z">
            <w:rPr>
              <w:rFonts w:ascii="Calibri" w:hAnsi="Calibri" w:cstheme="minorHAnsi"/>
              <w:lang w:eastAsia="zh-CN"/>
            </w:rPr>
          </w:rPrChange>
        </w:rPr>
        <w:t xml:space="preserve">Any comments added </w:t>
      </w:r>
      <w:r w:rsidR="002B2EFF" w:rsidRPr="00B0205A">
        <w:rPr>
          <w:lang w:eastAsia="zh-CN"/>
          <w:rPrChange w:id="10713" w:author="raye" w:date="2018-08-10T12:30:00Z">
            <w:rPr>
              <w:rFonts w:ascii="Calibri" w:hAnsi="Calibri" w:cstheme="minorHAnsi"/>
              <w:lang w:eastAsia="zh-CN"/>
            </w:rPr>
          </w:rPrChange>
        </w:rPr>
        <w:t xml:space="preserve">(imposed onto the artifact) </w:t>
      </w:r>
      <w:r w:rsidRPr="00B0205A">
        <w:rPr>
          <w:lang w:eastAsia="zh-CN"/>
          <w:rPrChange w:id="10714" w:author="raye" w:date="2018-08-10T12:30:00Z">
            <w:rPr>
              <w:rFonts w:ascii="Calibri" w:hAnsi="Calibri" w:cstheme="minorHAnsi"/>
              <w:lang w:eastAsia="zh-CN"/>
            </w:rPr>
          </w:rPrChange>
        </w:rPr>
        <w:t xml:space="preserve">to </w:t>
      </w:r>
      <w:r w:rsidR="002B2EFF" w:rsidRPr="00B0205A">
        <w:rPr>
          <w:lang w:eastAsia="zh-CN"/>
          <w:rPrChange w:id="10715" w:author="raye" w:date="2018-08-10T12:30:00Z">
            <w:rPr>
              <w:rFonts w:ascii="Calibri" w:hAnsi="Calibri" w:cstheme="minorHAnsi"/>
              <w:lang w:eastAsia="zh-CN"/>
            </w:rPr>
          </w:rPrChange>
        </w:rPr>
        <w:t>an</w:t>
      </w:r>
      <w:r w:rsidRPr="00B0205A">
        <w:rPr>
          <w:lang w:eastAsia="zh-CN"/>
          <w:rPrChange w:id="10716" w:author="raye" w:date="2018-08-10T12:30:00Z">
            <w:rPr>
              <w:rFonts w:ascii="Calibri" w:hAnsi="Calibri" w:cstheme="minorHAnsi"/>
              <w:lang w:eastAsia="zh-CN"/>
            </w:rPr>
          </w:rPrChange>
        </w:rPr>
        <w:t xml:space="preserve"> uploaded document must be dis</w:t>
      </w:r>
      <w:r w:rsidR="002B2EFF" w:rsidRPr="00B0205A">
        <w:rPr>
          <w:lang w:eastAsia="zh-CN"/>
          <w:rPrChange w:id="10717" w:author="raye" w:date="2018-08-10T12:30:00Z">
            <w:rPr>
              <w:rFonts w:ascii="Calibri" w:hAnsi="Calibri" w:cstheme="minorHAnsi"/>
              <w:lang w:eastAsia="zh-CN"/>
            </w:rPr>
          </w:rPrChange>
        </w:rPr>
        <w:t>played on the document.</w:t>
      </w:r>
    </w:p>
    <w:p w14:paraId="1483E5CD" w14:textId="77777777" w:rsidR="002162A8" w:rsidRPr="00B0205A" w:rsidRDefault="002162A8" w:rsidP="00BF71D7">
      <w:pPr>
        <w:rPr>
          <w:rFonts w:ascii="Times New Roman" w:hAnsi="Times New Roman" w:cs="Times New Roman"/>
          <w:sz w:val="24"/>
          <w:rPrChange w:id="10718" w:author="raye" w:date="2018-08-10T12:30:00Z">
            <w:rPr>
              <w:rFonts w:ascii="Calibri" w:hAnsi="Calibri" w:cstheme="minorHAnsi"/>
              <w:sz w:val="24"/>
            </w:rPr>
          </w:rPrChange>
        </w:rPr>
      </w:pPr>
      <w:r w:rsidRPr="00B0205A">
        <w:rPr>
          <w:rFonts w:ascii="Times New Roman" w:hAnsi="Times New Roman" w:cs="Times New Roman"/>
          <w:sz w:val="24"/>
          <w:rPrChange w:id="10719" w:author="raye" w:date="2018-08-10T12:30:00Z">
            <w:rPr>
              <w:rFonts w:ascii="Calibri" w:hAnsi="Calibri" w:cstheme="minorHAnsi"/>
              <w:sz w:val="24"/>
            </w:rPr>
          </w:rPrChange>
        </w:rPr>
        <w:t>After click “Upload” button, the manual evidence will upload to the current question.</w:t>
      </w:r>
    </w:p>
    <w:p w14:paraId="0550F901" w14:textId="6D13A527" w:rsidR="001441C4" w:rsidRPr="00B0205A" w:rsidRDefault="001441C4" w:rsidP="00C409AC">
      <w:pPr>
        <w:jc w:val="center"/>
        <w:rPr>
          <w:rFonts w:ascii="Times New Roman" w:hAnsi="Times New Roman" w:cs="Times New Roman"/>
          <w:rPrChange w:id="10720" w:author="raye" w:date="2018-08-10T12:30:00Z">
            <w:rPr>
              <w:rFonts w:ascii="Calibri" w:hAnsi="Calibri" w:cstheme="minorHAnsi"/>
            </w:rPr>
          </w:rPrChange>
        </w:rPr>
      </w:pPr>
      <w:r w:rsidRPr="00B0205A">
        <w:rPr>
          <w:rFonts w:ascii="Times New Roman" w:hAnsi="Times New Roman" w:cs="Times New Roman"/>
          <w:noProof/>
          <w:rPrChange w:id="10721" w:author="raye" w:date="2018-08-10T12:30:00Z">
            <w:rPr>
              <w:rFonts w:ascii="Calibri" w:hAnsi="Calibri" w:cstheme="minorHAnsi"/>
              <w:noProof/>
            </w:rPr>
          </w:rPrChange>
        </w:rPr>
        <w:drawing>
          <wp:inline distT="0" distB="0" distL="0" distR="0" wp14:anchorId="3BE166AE" wp14:editId="25B3BD02">
            <wp:extent cx="2705100" cy="2259008"/>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31852" cy="2281348"/>
                    </a:xfrm>
                    <a:prstGeom prst="rect">
                      <a:avLst/>
                    </a:prstGeom>
                    <a:noFill/>
                  </pic:spPr>
                </pic:pic>
              </a:graphicData>
            </a:graphic>
          </wp:inline>
        </w:drawing>
      </w:r>
    </w:p>
    <w:p w14:paraId="184AEBB0" w14:textId="31BB7B37" w:rsidR="002162A8" w:rsidRPr="00B0205A" w:rsidRDefault="00604DE2" w:rsidP="00BF71D7">
      <w:pPr>
        <w:ind w:firstLine="360"/>
        <w:rPr>
          <w:rFonts w:ascii="Times New Roman" w:hAnsi="Times New Roman" w:cs="Times New Roman"/>
          <w:sz w:val="24"/>
          <w:rPrChange w:id="10722" w:author="raye" w:date="2018-08-10T12:30:00Z">
            <w:rPr>
              <w:rFonts w:ascii="Calibri" w:hAnsi="Calibri" w:cstheme="minorHAnsi"/>
              <w:sz w:val="24"/>
            </w:rPr>
          </w:rPrChange>
        </w:rPr>
      </w:pPr>
      <w:r w:rsidRPr="00B0205A">
        <w:rPr>
          <w:rFonts w:ascii="Times New Roman" w:hAnsi="Times New Roman" w:cs="Times New Roman"/>
          <w:sz w:val="24"/>
          <w:rPrChange w:id="10723" w:author="raye" w:date="2018-08-10T12:30:00Z">
            <w:rPr>
              <w:rFonts w:ascii="Calibri" w:hAnsi="Calibri" w:cstheme="minorHAnsi"/>
              <w:sz w:val="24"/>
            </w:rPr>
          </w:rPrChange>
        </w:rPr>
        <w:t xml:space="preserve">Operations Analyst </w:t>
      </w:r>
      <w:r w:rsidR="002162A8" w:rsidRPr="00B0205A">
        <w:rPr>
          <w:rFonts w:ascii="Times New Roman" w:hAnsi="Times New Roman" w:cs="Times New Roman"/>
          <w:sz w:val="24"/>
          <w:rPrChange w:id="10724" w:author="raye" w:date="2018-08-10T12:30:00Z">
            <w:rPr>
              <w:rFonts w:ascii="Calibri" w:hAnsi="Calibri" w:cstheme="minorHAnsi"/>
              <w:sz w:val="24"/>
            </w:rPr>
          </w:rPrChange>
        </w:rPr>
        <w:t>could click “</w:t>
      </w:r>
      <w:r w:rsidR="002162A8" w:rsidRPr="00B0205A">
        <w:rPr>
          <w:rFonts w:ascii="Times New Roman" w:hAnsi="Times New Roman" w:cs="Times New Roman"/>
          <w:noProof/>
          <w:sz w:val="24"/>
          <w:rPrChange w:id="10725" w:author="raye" w:date="2018-08-10T12:30:00Z">
            <w:rPr>
              <w:rFonts w:ascii="Calibri" w:hAnsi="Calibri" w:cstheme="minorHAnsi"/>
              <w:noProof/>
              <w:sz w:val="24"/>
            </w:rPr>
          </w:rPrChange>
        </w:rPr>
        <w:drawing>
          <wp:inline distT="0" distB="0" distL="0" distR="0" wp14:anchorId="79EADE80" wp14:editId="4266C292">
            <wp:extent cx="381407" cy="168593"/>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0920" cy="181639"/>
                    </a:xfrm>
                    <a:prstGeom prst="rect">
                      <a:avLst/>
                    </a:prstGeom>
                  </pic:spPr>
                </pic:pic>
              </a:graphicData>
            </a:graphic>
          </wp:inline>
        </w:drawing>
      </w:r>
      <w:r w:rsidR="002162A8" w:rsidRPr="00B0205A">
        <w:rPr>
          <w:rFonts w:ascii="Times New Roman" w:hAnsi="Times New Roman" w:cs="Times New Roman"/>
          <w:sz w:val="24"/>
          <w:rPrChange w:id="10726" w:author="raye" w:date="2018-08-10T12:30:00Z">
            <w:rPr>
              <w:rFonts w:ascii="Calibri" w:hAnsi="Calibri" w:cstheme="minorHAnsi"/>
              <w:sz w:val="24"/>
            </w:rPr>
          </w:rPrChange>
        </w:rPr>
        <w:t>” to select/unselect all evidence</w:t>
      </w:r>
      <w:r w:rsidR="002162A8" w:rsidRPr="00B0205A">
        <w:rPr>
          <w:rFonts w:ascii="Times New Roman" w:hAnsi="Times New Roman" w:cs="Times New Roman" w:hint="eastAsia"/>
          <w:sz w:val="24"/>
          <w:rPrChange w:id="10727" w:author="raye" w:date="2018-08-10T12:30:00Z">
            <w:rPr>
              <w:rFonts w:ascii="Calibri" w:hAnsi="Calibri" w:cstheme="minorHAnsi" w:hint="eastAsia"/>
              <w:sz w:val="24"/>
            </w:rPr>
          </w:rPrChange>
        </w:rPr>
        <w:t>，</w:t>
      </w:r>
      <w:r w:rsidR="002162A8" w:rsidRPr="00B0205A">
        <w:rPr>
          <w:rFonts w:ascii="Times New Roman" w:hAnsi="Times New Roman" w:cs="Times New Roman"/>
          <w:sz w:val="24"/>
          <w:rPrChange w:id="10728" w:author="raye" w:date="2018-08-10T12:30:00Z">
            <w:rPr>
              <w:rFonts w:ascii="Calibri" w:hAnsi="Calibri" w:cstheme="minorHAnsi"/>
              <w:sz w:val="24"/>
            </w:rPr>
          </w:rPrChange>
        </w:rPr>
        <w:t xml:space="preserve"> and batch delete the evidence with“</w:t>
      </w:r>
      <w:r w:rsidR="002162A8" w:rsidRPr="00B0205A">
        <w:rPr>
          <w:rFonts w:ascii="Times New Roman" w:hAnsi="Times New Roman" w:cs="Times New Roman"/>
          <w:noProof/>
          <w:sz w:val="24"/>
          <w:rPrChange w:id="10729" w:author="raye" w:date="2018-08-10T12:30:00Z">
            <w:rPr>
              <w:rFonts w:ascii="Calibri" w:hAnsi="Calibri" w:cstheme="minorHAnsi"/>
              <w:noProof/>
              <w:sz w:val="24"/>
            </w:rPr>
          </w:rPrChange>
        </w:rPr>
        <w:drawing>
          <wp:inline distT="0" distB="0" distL="0" distR="0" wp14:anchorId="7B432E6E" wp14:editId="5B593888">
            <wp:extent cx="730657" cy="163093"/>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59814" cy="214244"/>
                    </a:xfrm>
                    <a:prstGeom prst="rect">
                      <a:avLst/>
                    </a:prstGeom>
                  </pic:spPr>
                </pic:pic>
              </a:graphicData>
            </a:graphic>
          </wp:inline>
        </w:drawing>
      </w:r>
      <w:r w:rsidR="002162A8" w:rsidRPr="00B0205A">
        <w:rPr>
          <w:rFonts w:ascii="Times New Roman" w:hAnsi="Times New Roman" w:cs="Times New Roman"/>
          <w:sz w:val="24"/>
          <w:rPrChange w:id="10730" w:author="raye" w:date="2018-08-10T12:30:00Z">
            <w:rPr>
              <w:rFonts w:ascii="Calibri" w:hAnsi="Calibri" w:cstheme="minorHAnsi"/>
              <w:sz w:val="24"/>
            </w:rPr>
          </w:rPrChange>
        </w:rPr>
        <w:t>”.</w:t>
      </w:r>
    </w:p>
    <w:p w14:paraId="0D406BAC" w14:textId="12A13ED4" w:rsidR="002162A8" w:rsidRPr="00B0205A" w:rsidRDefault="002162A8" w:rsidP="00C409AC">
      <w:pPr>
        <w:spacing w:afterLines="50" w:after="156"/>
        <w:ind w:firstLine="357"/>
        <w:rPr>
          <w:rFonts w:ascii="Times New Roman" w:hAnsi="Times New Roman" w:cs="Times New Roman"/>
          <w:sz w:val="24"/>
          <w:rPrChange w:id="10731" w:author="raye" w:date="2018-08-10T12:30:00Z">
            <w:rPr>
              <w:rFonts w:ascii="Calibri" w:hAnsi="Calibri" w:cstheme="minorHAnsi"/>
              <w:sz w:val="24"/>
            </w:rPr>
          </w:rPrChange>
        </w:rPr>
      </w:pPr>
      <w:r w:rsidRPr="00B0205A">
        <w:rPr>
          <w:rFonts w:ascii="Times New Roman" w:hAnsi="Times New Roman" w:cs="Times New Roman"/>
          <w:sz w:val="24"/>
          <w:rPrChange w:id="10732" w:author="raye" w:date="2018-08-10T12:30:00Z">
            <w:rPr>
              <w:rFonts w:ascii="Calibri" w:hAnsi="Calibri" w:cstheme="minorHAnsi"/>
              <w:sz w:val="24"/>
            </w:rPr>
          </w:rPrChange>
        </w:rPr>
        <w:t>For Bridge Insight evidence</w:t>
      </w:r>
      <w:r w:rsidRPr="00B0205A">
        <w:rPr>
          <w:rFonts w:ascii="Times New Roman" w:hAnsi="Times New Roman" w:cs="Times New Roman" w:hint="eastAsia"/>
          <w:sz w:val="24"/>
          <w:rPrChange w:id="10733" w:author="raye" w:date="2018-08-10T12:30:00Z">
            <w:rPr>
              <w:rFonts w:ascii="Calibri" w:hAnsi="Calibri" w:cstheme="minorHAnsi" w:hint="eastAsia"/>
              <w:sz w:val="24"/>
            </w:rPr>
          </w:rPrChange>
        </w:rPr>
        <w:t>，</w:t>
      </w:r>
      <w:r w:rsidR="002B2EFF" w:rsidRPr="00B0205A">
        <w:rPr>
          <w:rFonts w:ascii="Times New Roman" w:hAnsi="Times New Roman" w:cs="Times New Roman"/>
          <w:sz w:val="24"/>
          <w:rPrChange w:id="10734" w:author="raye" w:date="2018-08-10T12:30:00Z">
            <w:rPr>
              <w:rFonts w:ascii="Calibri" w:hAnsi="Calibri" w:cstheme="minorHAnsi"/>
              <w:sz w:val="24"/>
            </w:rPr>
          </w:rPrChange>
        </w:rPr>
        <w:t xml:space="preserve">the </w:t>
      </w:r>
      <w:r w:rsidRPr="00B0205A">
        <w:rPr>
          <w:rFonts w:ascii="Times New Roman" w:hAnsi="Times New Roman" w:cs="Times New Roman"/>
          <w:sz w:val="24"/>
          <w:rPrChange w:id="10735" w:author="raye" w:date="2018-08-10T12:30:00Z">
            <w:rPr>
              <w:rFonts w:ascii="Calibri" w:hAnsi="Calibri" w:cstheme="minorHAnsi"/>
              <w:sz w:val="24"/>
            </w:rPr>
          </w:rPrChange>
        </w:rPr>
        <w:t xml:space="preserve">system </w:t>
      </w:r>
      <w:r w:rsidR="002B2EFF" w:rsidRPr="00B0205A">
        <w:rPr>
          <w:rFonts w:ascii="Times New Roman" w:hAnsi="Times New Roman" w:cs="Times New Roman"/>
          <w:sz w:val="24"/>
          <w:rPrChange w:id="10736" w:author="raye" w:date="2018-08-10T12:30:00Z">
            <w:rPr>
              <w:rFonts w:ascii="Calibri" w:hAnsi="Calibri" w:cstheme="minorHAnsi"/>
              <w:sz w:val="24"/>
            </w:rPr>
          </w:rPrChange>
        </w:rPr>
        <w:t>obtains the</w:t>
      </w:r>
      <w:r w:rsidRPr="00B0205A">
        <w:rPr>
          <w:rFonts w:ascii="Times New Roman" w:hAnsi="Times New Roman" w:cs="Times New Roman"/>
          <w:sz w:val="24"/>
          <w:rPrChange w:id="10737" w:author="raye" w:date="2018-08-10T12:30:00Z">
            <w:rPr>
              <w:rFonts w:ascii="Calibri" w:hAnsi="Calibri" w:cstheme="minorHAnsi"/>
              <w:sz w:val="24"/>
            </w:rPr>
          </w:rPrChange>
        </w:rPr>
        <w:t xml:space="preserve"> result from Bridge Insight via API. </w:t>
      </w:r>
      <w:r w:rsidR="002B2EFF" w:rsidRPr="00B0205A">
        <w:rPr>
          <w:rFonts w:ascii="Times New Roman" w:hAnsi="Times New Roman" w:cs="Times New Roman"/>
          <w:sz w:val="24"/>
          <w:rPrChange w:id="10738" w:author="raye" w:date="2018-08-10T12:30:00Z">
            <w:rPr>
              <w:rFonts w:ascii="Calibri" w:hAnsi="Calibri" w:cstheme="minorHAnsi"/>
              <w:sz w:val="24"/>
            </w:rPr>
          </w:rPrChange>
        </w:rPr>
        <w:t xml:space="preserve">The </w:t>
      </w:r>
      <w:r w:rsidR="00604DE2" w:rsidRPr="00B0205A">
        <w:rPr>
          <w:rFonts w:ascii="Times New Roman" w:hAnsi="Times New Roman" w:cs="Times New Roman"/>
          <w:sz w:val="24"/>
          <w:rPrChange w:id="10739" w:author="raye" w:date="2018-08-10T12:30:00Z">
            <w:rPr>
              <w:rFonts w:ascii="Calibri" w:hAnsi="Calibri" w:cstheme="minorHAnsi"/>
              <w:sz w:val="24"/>
            </w:rPr>
          </w:rPrChange>
        </w:rPr>
        <w:t xml:space="preserve">Operations Analyst </w:t>
      </w:r>
      <w:r w:rsidR="002B2EFF" w:rsidRPr="00B0205A">
        <w:rPr>
          <w:rFonts w:ascii="Times New Roman" w:hAnsi="Times New Roman" w:cs="Times New Roman"/>
          <w:sz w:val="24"/>
          <w:rPrChange w:id="10740" w:author="raye" w:date="2018-08-10T12:30:00Z">
            <w:rPr>
              <w:rFonts w:ascii="Calibri" w:hAnsi="Calibri" w:cstheme="minorHAnsi"/>
              <w:sz w:val="24"/>
            </w:rPr>
          </w:rPrChange>
        </w:rPr>
        <w:t>is required to</w:t>
      </w:r>
      <w:r w:rsidRPr="00B0205A">
        <w:rPr>
          <w:rFonts w:ascii="Times New Roman" w:hAnsi="Times New Roman" w:cs="Times New Roman"/>
          <w:sz w:val="24"/>
          <w:rPrChange w:id="10741" w:author="raye" w:date="2018-08-10T12:30:00Z">
            <w:rPr>
              <w:rFonts w:ascii="Calibri" w:hAnsi="Calibri" w:cstheme="minorHAnsi"/>
              <w:sz w:val="24"/>
            </w:rPr>
          </w:rPrChange>
        </w:rPr>
        <w:t xml:space="preserve"> input comments if </w:t>
      </w:r>
      <w:r w:rsidR="002B2EFF" w:rsidRPr="00B0205A">
        <w:rPr>
          <w:rFonts w:ascii="Times New Roman" w:hAnsi="Times New Roman" w:cs="Times New Roman"/>
          <w:sz w:val="24"/>
          <w:rPrChange w:id="10742" w:author="raye" w:date="2018-08-10T12:30:00Z">
            <w:rPr>
              <w:rFonts w:ascii="Calibri" w:hAnsi="Calibri" w:cstheme="minorHAnsi"/>
              <w:sz w:val="24"/>
            </w:rPr>
          </w:rPrChange>
        </w:rPr>
        <w:t xml:space="preserve">the </w:t>
      </w:r>
      <w:r w:rsidRPr="00B0205A">
        <w:rPr>
          <w:rFonts w:ascii="Times New Roman" w:hAnsi="Times New Roman" w:cs="Times New Roman"/>
          <w:sz w:val="24"/>
          <w:rPrChange w:id="10743" w:author="raye" w:date="2018-08-10T12:30:00Z">
            <w:rPr>
              <w:rFonts w:ascii="Calibri" w:hAnsi="Calibri" w:cstheme="minorHAnsi"/>
              <w:sz w:val="24"/>
            </w:rPr>
          </w:rPrChange>
        </w:rPr>
        <w:t xml:space="preserve">Bridge Insight RATIONALE OVER 80%. </w:t>
      </w:r>
      <w:r w:rsidR="002B2EFF" w:rsidRPr="00B0205A">
        <w:rPr>
          <w:rFonts w:ascii="Times New Roman" w:hAnsi="Times New Roman" w:cs="Times New Roman"/>
          <w:sz w:val="24"/>
          <w:rPrChange w:id="10744" w:author="raye" w:date="2018-08-10T12:30:00Z">
            <w:rPr>
              <w:rFonts w:ascii="Calibri" w:hAnsi="Calibri" w:cstheme="minorHAnsi"/>
              <w:sz w:val="24"/>
            </w:rPr>
          </w:rPrChange>
        </w:rPr>
        <w:t xml:space="preserve">The </w:t>
      </w:r>
      <w:r w:rsidR="00604DE2" w:rsidRPr="00B0205A">
        <w:rPr>
          <w:rFonts w:ascii="Times New Roman" w:hAnsi="Times New Roman" w:cs="Times New Roman"/>
          <w:sz w:val="24"/>
          <w:rPrChange w:id="10745" w:author="raye" w:date="2018-08-10T12:30:00Z">
            <w:rPr>
              <w:rFonts w:ascii="Calibri" w:hAnsi="Calibri" w:cstheme="minorHAnsi"/>
              <w:sz w:val="24"/>
            </w:rPr>
          </w:rPrChange>
        </w:rPr>
        <w:t xml:space="preserve">Operations Analyst </w:t>
      </w:r>
      <w:r w:rsidRPr="00B0205A">
        <w:rPr>
          <w:rFonts w:ascii="Times New Roman" w:hAnsi="Times New Roman" w:cs="Times New Roman"/>
          <w:sz w:val="24"/>
          <w:rPrChange w:id="10746" w:author="raye" w:date="2018-08-10T12:30:00Z">
            <w:rPr>
              <w:rFonts w:ascii="Calibri" w:hAnsi="Calibri" w:cstheme="minorHAnsi"/>
              <w:sz w:val="24"/>
            </w:rPr>
          </w:rPrChange>
        </w:rPr>
        <w:t xml:space="preserve">could select </w:t>
      </w:r>
      <w:r w:rsidR="002B2EFF" w:rsidRPr="00B0205A">
        <w:rPr>
          <w:rFonts w:ascii="Times New Roman" w:hAnsi="Times New Roman" w:cs="Times New Roman"/>
          <w:sz w:val="24"/>
          <w:rPrChange w:id="10747" w:author="raye" w:date="2018-08-10T12:30:00Z">
            <w:rPr>
              <w:rFonts w:ascii="Calibri" w:hAnsi="Calibri" w:cstheme="minorHAnsi"/>
              <w:sz w:val="24"/>
            </w:rPr>
          </w:rPrChange>
        </w:rPr>
        <w:t>the</w:t>
      </w:r>
      <w:r w:rsidRPr="00B0205A">
        <w:rPr>
          <w:rFonts w:ascii="Times New Roman" w:hAnsi="Times New Roman" w:cs="Times New Roman"/>
          <w:sz w:val="24"/>
          <w:rPrChange w:id="10748" w:author="raye" w:date="2018-08-10T12:30:00Z">
            <w:rPr>
              <w:rFonts w:ascii="Calibri" w:hAnsi="Calibri" w:cstheme="minorHAnsi"/>
              <w:sz w:val="24"/>
            </w:rPr>
          </w:rPrChange>
        </w:rPr>
        <w:t xml:space="preserve">evidence, and it will trigger and pop out </w:t>
      </w:r>
      <w:r w:rsidR="0035192E" w:rsidRPr="00B0205A">
        <w:rPr>
          <w:rFonts w:ascii="Times New Roman" w:hAnsi="Times New Roman" w:cs="Times New Roman"/>
          <w:sz w:val="24"/>
          <w:rPrChange w:id="10749" w:author="raye" w:date="2018-08-10T12:30:00Z">
            <w:rPr>
              <w:rFonts w:ascii="Calibri" w:hAnsi="Calibri" w:cstheme="minorHAnsi"/>
              <w:sz w:val="24"/>
            </w:rPr>
          </w:rPrChange>
        </w:rPr>
        <w:t>a window</w:t>
      </w:r>
      <w:r w:rsidRPr="00B0205A">
        <w:rPr>
          <w:rFonts w:ascii="Times New Roman" w:hAnsi="Times New Roman" w:cs="Times New Roman"/>
          <w:sz w:val="24"/>
          <w:rPrChange w:id="10750" w:author="raye" w:date="2018-08-10T12:30:00Z">
            <w:rPr>
              <w:rFonts w:ascii="Calibri" w:hAnsi="Calibri" w:cstheme="minorHAnsi"/>
              <w:sz w:val="24"/>
            </w:rPr>
          </w:rPrChange>
        </w:rPr>
        <w:t xml:space="preserve"> </w:t>
      </w:r>
      <w:r w:rsidR="002B2EFF" w:rsidRPr="00B0205A">
        <w:rPr>
          <w:rFonts w:ascii="Times New Roman" w:hAnsi="Times New Roman" w:cs="Times New Roman"/>
          <w:sz w:val="24"/>
          <w:rPrChange w:id="10751" w:author="raye" w:date="2018-08-10T12:30:00Z">
            <w:rPr>
              <w:rFonts w:ascii="Calibri" w:hAnsi="Calibri" w:cstheme="minorHAnsi"/>
              <w:sz w:val="24"/>
            </w:rPr>
          </w:rPrChange>
        </w:rPr>
        <w:t xml:space="preserve">to add </w:t>
      </w:r>
      <w:r w:rsidRPr="00B0205A">
        <w:rPr>
          <w:rFonts w:ascii="Times New Roman" w:hAnsi="Times New Roman" w:cs="Times New Roman"/>
          <w:sz w:val="24"/>
          <w:rPrChange w:id="10752" w:author="raye" w:date="2018-08-10T12:30:00Z">
            <w:rPr>
              <w:rFonts w:ascii="Calibri" w:hAnsi="Calibri" w:cstheme="minorHAnsi"/>
              <w:sz w:val="24"/>
            </w:rPr>
          </w:rPrChange>
        </w:rPr>
        <w:t>comment</w:t>
      </w:r>
      <w:r w:rsidR="002B2EFF" w:rsidRPr="00B0205A">
        <w:rPr>
          <w:rFonts w:ascii="Times New Roman" w:hAnsi="Times New Roman" w:cs="Times New Roman"/>
          <w:sz w:val="24"/>
          <w:rPrChange w:id="10753" w:author="raye" w:date="2018-08-10T12:30:00Z">
            <w:rPr>
              <w:rFonts w:ascii="Calibri" w:hAnsi="Calibri" w:cstheme="minorHAnsi"/>
              <w:sz w:val="24"/>
            </w:rPr>
          </w:rPrChange>
        </w:rPr>
        <w:t>s</w:t>
      </w:r>
      <w:r w:rsidRPr="00B0205A">
        <w:rPr>
          <w:rFonts w:ascii="Times New Roman" w:hAnsi="Times New Roman" w:cs="Times New Roman"/>
          <w:sz w:val="24"/>
          <w:rPrChange w:id="10754" w:author="raye" w:date="2018-08-10T12:30:00Z">
            <w:rPr>
              <w:rFonts w:ascii="Calibri" w:hAnsi="Calibri" w:cstheme="minorHAnsi"/>
              <w:sz w:val="24"/>
            </w:rPr>
          </w:rPrChange>
        </w:rPr>
        <w:t xml:space="preserve">. </w:t>
      </w:r>
    </w:p>
    <w:p w14:paraId="7DB185F8" w14:textId="58962BA3" w:rsidR="002162A8" w:rsidRPr="00B0205A" w:rsidRDefault="002162A8" w:rsidP="00BF71D7">
      <w:pPr>
        <w:ind w:firstLine="360"/>
        <w:rPr>
          <w:rFonts w:ascii="Times New Roman" w:hAnsi="Times New Roman" w:cs="Times New Roman"/>
          <w:sz w:val="24"/>
          <w:rPrChange w:id="10755" w:author="raye" w:date="2018-08-10T12:30:00Z">
            <w:rPr>
              <w:rFonts w:ascii="Calibri" w:hAnsi="Calibri" w:cstheme="minorHAnsi"/>
              <w:sz w:val="24"/>
            </w:rPr>
          </w:rPrChange>
        </w:rPr>
      </w:pPr>
      <w:r w:rsidRPr="00B0205A">
        <w:rPr>
          <w:rFonts w:ascii="Times New Roman" w:hAnsi="Times New Roman" w:cs="Times New Roman"/>
          <w:sz w:val="24"/>
          <w:rPrChange w:id="10756" w:author="raye" w:date="2018-08-10T12:30:00Z">
            <w:rPr>
              <w:rFonts w:ascii="Calibri" w:hAnsi="Calibri" w:cstheme="minorHAnsi"/>
              <w:sz w:val="24"/>
            </w:rPr>
          </w:rPrChange>
        </w:rPr>
        <w:t xml:space="preserve">Once </w:t>
      </w:r>
      <w:r w:rsidR="002B2EFF" w:rsidRPr="00B0205A">
        <w:rPr>
          <w:rFonts w:ascii="Times New Roman" w:hAnsi="Times New Roman" w:cs="Times New Roman"/>
          <w:sz w:val="24"/>
          <w:rPrChange w:id="10757" w:author="raye" w:date="2018-08-10T12:30:00Z">
            <w:rPr>
              <w:rFonts w:ascii="Calibri" w:hAnsi="Calibri" w:cstheme="minorHAnsi"/>
              <w:sz w:val="24"/>
            </w:rPr>
          </w:rPrChange>
        </w:rPr>
        <w:t xml:space="preserve">the </w:t>
      </w:r>
      <w:r w:rsidR="00604DE2" w:rsidRPr="00B0205A">
        <w:rPr>
          <w:rFonts w:ascii="Times New Roman" w:hAnsi="Times New Roman" w:cs="Times New Roman"/>
          <w:sz w:val="24"/>
          <w:rPrChange w:id="10758" w:author="raye" w:date="2018-08-10T12:30:00Z">
            <w:rPr>
              <w:rFonts w:ascii="Calibri" w:hAnsi="Calibri" w:cstheme="minorHAnsi"/>
              <w:sz w:val="24"/>
            </w:rPr>
          </w:rPrChange>
        </w:rPr>
        <w:t xml:space="preserve">Operations Analyst </w:t>
      </w:r>
      <w:r w:rsidRPr="00B0205A">
        <w:rPr>
          <w:rFonts w:ascii="Times New Roman" w:hAnsi="Times New Roman" w:cs="Times New Roman"/>
          <w:sz w:val="24"/>
          <w:rPrChange w:id="10759" w:author="raye" w:date="2018-08-10T12:30:00Z">
            <w:rPr>
              <w:rFonts w:ascii="Calibri" w:hAnsi="Calibri" w:cstheme="minorHAnsi"/>
              <w:sz w:val="24"/>
            </w:rPr>
          </w:rPrChange>
        </w:rPr>
        <w:t xml:space="preserve">complete comments input and save, the highlighted comments will appear in left </w:t>
      </w:r>
      <w:r w:rsidR="0074637F" w:rsidRPr="00B0205A">
        <w:rPr>
          <w:rFonts w:ascii="Times New Roman" w:hAnsi="Times New Roman" w:cs="Times New Roman"/>
          <w:sz w:val="24"/>
          <w:rPrChange w:id="10760" w:author="raye" w:date="2018-08-10T12:30:00Z">
            <w:rPr>
              <w:rFonts w:ascii="Calibri" w:hAnsi="Calibri" w:cstheme="minorHAnsi"/>
              <w:sz w:val="24"/>
            </w:rPr>
          </w:rPrChange>
        </w:rPr>
        <w:t>PDF</w:t>
      </w:r>
      <w:r w:rsidRPr="00B0205A">
        <w:rPr>
          <w:rFonts w:ascii="Times New Roman" w:hAnsi="Times New Roman" w:cs="Times New Roman" w:hint="eastAsia"/>
          <w:sz w:val="24"/>
          <w:rPrChange w:id="10761" w:author="raye" w:date="2018-08-10T12:30:00Z">
            <w:rPr>
              <w:rFonts w:ascii="Calibri" w:hAnsi="Calibri" w:cstheme="minorHAnsi" w:hint="eastAsia"/>
              <w:sz w:val="24"/>
            </w:rPr>
          </w:rPrChange>
        </w:rPr>
        <w:t>，</w:t>
      </w:r>
      <w:r w:rsidRPr="00B0205A">
        <w:rPr>
          <w:rFonts w:ascii="Times New Roman" w:hAnsi="Times New Roman" w:cs="Times New Roman"/>
          <w:sz w:val="24"/>
          <w:rPrChange w:id="10762" w:author="raye" w:date="2018-08-10T12:30:00Z">
            <w:rPr>
              <w:rFonts w:ascii="Calibri" w:hAnsi="Calibri" w:cstheme="minorHAnsi"/>
              <w:sz w:val="24"/>
            </w:rPr>
          </w:rPrChange>
        </w:rPr>
        <w:t xml:space="preserve">and a </w:t>
      </w:r>
      <w:r w:rsidR="0074637F" w:rsidRPr="00B0205A">
        <w:rPr>
          <w:rFonts w:ascii="Times New Roman" w:hAnsi="Times New Roman" w:cs="Times New Roman"/>
          <w:sz w:val="24"/>
          <w:rPrChange w:id="10763" w:author="raye" w:date="2018-08-10T12:30:00Z">
            <w:rPr>
              <w:rFonts w:ascii="Calibri" w:hAnsi="Calibri" w:cstheme="minorHAnsi"/>
              <w:sz w:val="24"/>
            </w:rPr>
          </w:rPrChange>
        </w:rPr>
        <w:t>PDF</w:t>
      </w:r>
      <w:r w:rsidRPr="00B0205A">
        <w:rPr>
          <w:rFonts w:ascii="Times New Roman" w:hAnsi="Times New Roman" w:cs="Times New Roman"/>
          <w:sz w:val="24"/>
          <w:rPrChange w:id="10764" w:author="raye" w:date="2018-08-10T12:30:00Z">
            <w:rPr>
              <w:rFonts w:ascii="Calibri" w:hAnsi="Calibri" w:cstheme="minorHAnsi"/>
              <w:sz w:val="24"/>
            </w:rPr>
          </w:rPrChange>
        </w:rPr>
        <w:t xml:space="preserve"> could be created which is including original Bridge insight result and </w:t>
      </w:r>
      <w:r w:rsidR="002B2EFF" w:rsidRPr="00B0205A">
        <w:rPr>
          <w:rFonts w:ascii="Times New Roman" w:hAnsi="Times New Roman" w:cs="Times New Roman"/>
          <w:sz w:val="24"/>
          <w:rPrChange w:id="10765" w:author="raye" w:date="2018-08-10T12:30:00Z">
            <w:rPr>
              <w:rFonts w:ascii="Calibri" w:hAnsi="Calibri" w:cstheme="minorHAnsi"/>
              <w:sz w:val="24"/>
            </w:rPr>
          </w:rPrChange>
        </w:rPr>
        <w:t xml:space="preserve">inserted </w:t>
      </w:r>
      <w:r w:rsidRPr="00B0205A">
        <w:rPr>
          <w:rFonts w:ascii="Times New Roman" w:hAnsi="Times New Roman" w:cs="Times New Roman"/>
          <w:sz w:val="24"/>
          <w:rPrChange w:id="10766" w:author="raye" w:date="2018-08-10T12:30:00Z">
            <w:rPr>
              <w:rFonts w:ascii="Calibri" w:hAnsi="Calibri" w:cstheme="minorHAnsi"/>
              <w:sz w:val="24"/>
            </w:rPr>
          </w:rPrChange>
        </w:rPr>
        <w:t xml:space="preserve">comments. The </w:t>
      </w:r>
      <w:r w:rsidR="0074637F" w:rsidRPr="00B0205A">
        <w:rPr>
          <w:rFonts w:ascii="Times New Roman" w:hAnsi="Times New Roman" w:cs="Times New Roman"/>
          <w:sz w:val="24"/>
          <w:rPrChange w:id="10767" w:author="raye" w:date="2018-08-10T12:30:00Z">
            <w:rPr>
              <w:rFonts w:ascii="Calibri" w:hAnsi="Calibri" w:cstheme="minorHAnsi"/>
              <w:sz w:val="24"/>
            </w:rPr>
          </w:rPrChange>
        </w:rPr>
        <w:t>PDF</w:t>
      </w:r>
      <w:r w:rsidRPr="00B0205A">
        <w:rPr>
          <w:rFonts w:ascii="Times New Roman" w:hAnsi="Times New Roman" w:cs="Times New Roman"/>
          <w:sz w:val="24"/>
          <w:rPrChange w:id="10768" w:author="raye" w:date="2018-08-10T12:30:00Z">
            <w:rPr>
              <w:rFonts w:ascii="Calibri" w:hAnsi="Calibri" w:cstheme="minorHAnsi"/>
              <w:sz w:val="24"/>
            </w:rPr>
          </w:rPrChange>
        </w:rPr>
        <w:t xml:space="preserve"> name should be original name+ identified stamp. The</w:t>
      </w:r>
      <w:r w:rsidR="002B2EFF" w:rsidRPr="00B0205A">
        <w:rPr>
          <w:rFonts w:ascii="Times New Roman" w:hAnsi="Times New Roman" w:cs="Times New Roman"/>
          <w:sz w:val="24"/>
          <w:rPrChange w:id="10769" w:author="raye" w:date="2018-08-10T12:30:00Z">
            <w:rPr>
              <w:rFonts w:ascii="Calibri" w:hAnsi="Calibri" w:cstheme="minorHAnsi"/>
              <w:sz w:val="24"/>
            </w:rPr>
          </w:rPrChange>
        </w:rPr>
        <w:t xml:space="preserve"> system must allow a</w:t>
      </w:r>
      <w:r w:rsidRPr="00B0205A">
        <w:rPr>
          <w:rFonts w:ascii="Times New Roman" w:hAnsi="Times New Roman" w:cs="Times New Roman"/>
          <w:sz w:val="24"/>
          <w:rPrChange w:id="10770" w:author="raye" w:date="2018-08-10T12:30:00Z">
            <w:rPr>
              <w:rFonts w:ascii="Calibri" w:hAnsi="Calibri" w:cstheme="minorHAnsi"/>
              <w:sz w:val="24"/>
            </w:rPr>
          </w:rPrChange>
        </w:rPr>
        <w:t xml:space="preserve"> </w:t>
      </w:r>
      <w:r w:rsidR="0074637F" w:rsidRPr="00B0205A">
        <w:rPr>
          <w:rFonts w:ascii="Times New Roman" w:hAnsi="Times New Roman" w:cs="Times New Roman"/>
          <w:sz w:val="24"/>
          <w:rPrChange w:id="10771" w:author="raye" w:date="2018-08-10T12:30:00Z">
            <w:rPr>
              <w:rFonts w:ascii="Calibri" w:hAnsi="Calibri" w:cstheme="minorHAnsi"/>
              <w:sz w:val="24"/>
            </w:rPr>
          </w:rPrChange>
        </w:rPr>
        <w:t>PDF</w:t>
      </w:r>
      <w:r w:rsidRPr="00B0205A">
        <w:rPr>
          <w:rFonts w:ascii="Times New Roman" w:hAnsi="Times New Roman" w:cs="Times New Roman"/>
          <w:sz w:val="24"/>
          <w:rPrChange w:id="10772" w:author="raye" w:date="2018-08-10T12:30:00Z">
            <w:rPr>
              <w:rFonts w:ascii="Calibri" w:hAnsi="Calibri" w:cstheme="minorHAnsi"/>
              <w:sz w:val="24"/>
            </w:rPr>
          </w:rPrChange>
        </w:rPr>
        <w:t xml:space="preserve"> file </w:t>
      </w:r>
      <w:r w:rsidR="002B2EFF" w:rsidRPr="00B0205A">
        <w:rPr>
          <w:rFonts w:ascii="Times New Roman" w:hAnsi="Times New Roman" w:cs="Times New Roman"/>
          <w:sz w:val="24"/>
          <w:rPrChange w:id="10773" w:author="raye" w:date="2018-08-10T12:30:00Z">
            <w:rPr>
              <w:rFonts w:ascii="Calibri" w:hAnsi="Calibri" w:cstheme="minorHAnsi"/>
              <w:sz w:val="24"/>
            </w:rPr>
          </w:rPrChange>
        </w:rPr>
        <w:t xml:space="preserve">to be </w:t>
      </w:r>
      <w:r w:rsidRPr="00B0205A">
        <w:rPr>
          <w:rFonts w:ascii="Times New Roman" w:hAnsi="Times New Roman" w:cs="Times New Roman"/>
          <w:sz w:val="24"/>
          <w:rPrChange w:id="10774" w:author="raye" w:date="2018-08-10T12:30:00Z">
            <w:rPr>
              <w:rFonts w:ascii="Calibri" w:hAnsi="Calibri" w:cstheme="minorHAnsi"/>
              <w:sz w:val="24"/>
            </w:rPr>
          </w:rPrChange>
        </w:rPr>
        <w:t>upload as evidence manually.</w:t>
      </w:r>
    </w:p>
    <w:p w14:paraId="696D80F0" w14:textId="0525C695" w:rsidR="002162A8" w:rsidRPr="00B0205A" w:rsidRDefault="002162A8" w:rsidP="00BF71D7">
      <w:pPr>
        <w:ind w:firstLine="360"/>
        <w:rPr>
          <w:rFonts w:ascii="Times New Roman" w:hAnsi="Times New Roman" w:cs="Times New Roman"/>
          <w:sz w:val="24"/>
          <w:rPrChange w:id="10775" w:author="raye" w:date="2018-08-10T12:30:00Z">
            <w:rPr>
              <w:rFonts w:ascii="Calibri" w:hAnsi="Calibri" w:cstheme="minorHAnsi"/>
              <w:sz w:val="24"/>
            </w:rPr>
          </w:rPrChange>
        </w:rPr>
      </w:pPr>
      <w:r w:rsidRPr="00B0205A">
        <w:rPr>
          <w:rFonts w:ascii="Times New Roman" w:hAnsi="Times New Roman" w:cs="Times New Roman"/>
          <w:sz w:val="24"/>
          <w:rPrChange w:id="10776" w:author="raye" w:date="2018-08-10T12:30:00Z">
            <w:rPr>
              <w:rFonts w:ascii="Calibri" w:hAnsi="Calibri" w:cstheme="minorHAnsi"/>
              <w:sz w:val="24"/>
            </w:rPr>
          </w:rPrChange>
        </w:rPr>
        <w:t>Lloyd</w:t>
      </w:r>
      <w:r w:rsidR="002B2EFF" w:rsidRPr="00B0205A">
        <w:rPr>
          <w:rFonts w:ascii="Times New Roman" w:hAnsi="Times New Roman" w:cs="Times New Roman"/>
          <w:sz w:val="24"/>
          <w:rPrChange w:id="10777" w:author="raye" w:date="2018-08-10T12:30:00Z">
            <w:rPr>
              <w:rFonts w:ascii="Calibri" w:hAnsi="Calibri" w:cstheme="minorHAnsi"/>
              <w:sz w:val="24"/>
            </w:rPr>
          </w:rPrChange>
        </w:rPr>
        <w:t>’</w:t>
      </w:r>
      <w:r w:rsidRPr="00B0205A">
        <w:rPr>
          <w:rFonts w:ascii="Times New Roman" w:hAnsi="Times New Roman" w:cs="Times New Roman"/>
          <w:sz w:val="24"/>
          <w:rPrChange w:id="10778" w:author="raye" w:date="2018-08-10T12:30:00Z">
            <w:rPr>
              <w:rFonts w:ascii="Calibri" w:hAnsi="Calibri" w:cstheme="minorHAnsi"/>
              <w:sz w:val="24"/>
            </w:rPr>
          </w:rPrChange>
        </w:rPr>
        <w:t>s evidence</w:t>
      </w:r>
      <w:r w:rsidR="002B2EFF" w:rsidRPr="00B0205A">
        <w:rPr>
          <w:rFonts w:ascii="Times New Roman" w:hAnsi="Times New Roman" w:cs="Times New Roman"/>
          <w:sz w:val="24"/>
          <w:rPrChange w:id="10779" w:author="raye" w:date="2018-08-10T12:30:00Z">
            <w:rPr>
              <w:rFonts w:ascii="Calibri" w:hAnsi="Calibri" w:cstheme="minorHAnsi"/>
              <w:sz w:val="24"/>
            </w:rPr>
          </w:rPrChange>
        </w:rPr>
        <w:t xml:space="preserve"> must be displayed </w:t>
      </w:r>
      <w:r w:rsidRPr="00B0205A">
        <w:rPr>
          <w:rFonts w:ascii="Times New Roman" w:hAnsi="Times New Roman" w:cs="Times New Roman"/>
          <w:sz w:val="24"/>
          <w:rPrChange w:id="10780" w:author="raye" w:date="2018-08-10T12:30:00Z">
            <w:rPr>
              <w:rFonts w:ascii="Calibri" w:hAnsi="Calibri" w:cstheme="minorHAnsi"/>
              <w:sz w:val="24"/>
            </w:rPr>
          </w:rPrChange>
        </w:rPr>
        <w:t>as</w:t>
      </w:r>
      <w:r w:rsidR="002B2EFF" w:rsidRPr="00B0205A">
        <w:rPr>
          <w:rFonts w:ascii="Times New Roman" w:hAnsi="Times New Roman" w:cs="Times New Roman"/>
          <w:sz w:val="24"/>
          <w:rPrChange w:id="10781" w:author="raye" w:date="2018-08-10T12:30:00Z">
            <w:rPr>
              <w:rFonts w:ascii="Calibri" w:hAnsi="Calibri" w:cstheme="minorHAnsi"/>
              <w:sz w:val="24"/>
            </w:rPr>
          </w:rPrChange>
        </w:rPr>
        <w:t xml:space="preserve"> a</w:t>
      </w:r>
      <w:r w:rsidRPr="00B0205A">
        <w:rPr>
          <w:rFonts w:ascii="Times New Roman" w:hAnsi="Times New Roman" w:cs="Times New Roman"/>
          <w:sz w:val="24"/>
          <w:rPrChange w:id="10782" w:author="raye" w:date="2018-08-10T12:30:00Z">
            <w:rPr>
              <w:rFonts w:ascii="Calibri" w:hAnsi="Calibri" w:cstheme="minorHAnsi"/>
              <w:sz w:val="24"/>
            </w:rPr>
          </w:rPrChange>
        </w:rPr>
        <w:t xml:space="preserve"> table ,</w:t>
      </w:r>
      <w:r w:rsidR="005F7876" w:rsidRPr="00B0205A">
        <w:rPr>
          <w:rFonts w:ascii="Times New Roman" w:hAnsi="Times New Roman" w:cs="Times New Roman"/>
          <w:sz w:val="24"/>
          <w:rPrChange w:id="10783" w:author="raye" w:date="2018-08-10T12:30:00Z">
            <w:rPr>
              <w:rFonts w:ascii="Calibri" w:hAnsi="Calibri" w:cstheme="minorHAnsi"/>
              <w:sz w:val="24"/>
            </w:rPr>
          </w:rPrChange>
        </w:rPr>
        <w:t xml:space="preserve"> </w:t>
      </w:r>
      <w:r w:rsidR="002B2EFF" w:rsidRPr="00B0205A">
        <w:rPr>
          <w:rFonts w:ascii="Times New Roman" w:hAnsi="Times New Roman" w:cs="Times New Roman"/>
          <w:sz w:val="24"/>
          <w:rPrChange w:id="10784" w:author="raye" w:date="2018-08-10T12:30:00Z">
            <w:rPr>
              <w:rFonts w:ascii="Calibri" w:hAnsi="Calibri" w:cstheme="minorHAnsi"/>
              <w:sz w:val="24"/>
            </w:rPr>
          </w:rPrChange>
        </w:rPr>
        <w:t xml:space="preserve">and the </w:t>
      </w:r>
      <w:r w:rsidR="00604DE2" w:rsidRPr="00B0205A">
        <w:rPr>
          <w:rFonts w:ascii="Times New Roman" w:hAnsi="Times New Roman" w:cs="Times New Roman"/>
          <w:sz w:val="24"/>
          <w:rPrChange w:id="10785" w:author="raye" w:date="2018-08-10T12:30:00Z">
            <w:rPr>
              <w:rFonts w:ascii="Calibri" w:hAnsi="Calibri" w:cstheme="minorHAnsi"/>
              <w:sz w:val="24"/>
            </w:rPr>
          </w:rPrChange>
        </w:rPr>
        <w:t xml:space="preserve">Operations Analyst </w:t>
      </w:r>
      <w:r w:rsidRPr="00B0205A">
        <w:rPr>
          <w:rFonts w:ascii="Times New Roman" w:hAnsi="Times New Roman" w:cs="Times New Roman"/>
          <w:sz w:val="24"/>
          <w:rPrChange w:id="10786" w:author="raye" w:date="2018-08-10T12:30:00Z">
            <w:rPr>
              <w:rFonts w:ascii="Calibri" w:hAnsi="Calibri" w:cstheme="minorHAnsi"/>
              <w:sz w:val="24"/>
            </w:rPr>
          </w:rPrChange>
        </w:rPr>
        <w:t xml:space="preserve">could click for details with </w:t>
      </w:r>
      <w:r w:rsidR="0074637F" w:rsidRPr="00B0205A">
        <w:rPr>
          <w:rFonts w:ascii="Times New Roman" w:hAnsi="Times New Roman" w:cs="Times New Roman"/>
          <w:sz w:val="24"/>
          <w:rPrChange w:id="10787" w:author="raye" w:date="2018-08-10T12:30:00Z">
            <w:rPr>
              <w:rFonts w:ascii="Calibri" w:hAnsi="Calibri" w:cstheme="minorHAnsi"/>
              <w:sz w:val="24"/>
            </w:rPr>
          </w:rPrChange>
        </w:rPr>
        <w:t>PDF</w:t>
      </w:r>
      <w:r w:rsidRPr="00B0205A">
        <w:rPr>
          <w:rFonts w:ascii="Times New Roman" w:hAnsi="Times New Roman" w:cs="Times New Roman"/>
          <w:sz w:val="24"/>
          <w:rPrChange w:id="10788" w:author="raye" w:date="2018-08-10T12:30:00Z">
            <w:rPr>
              <w:rFonts w:ascii="Calibri" w:hAnsi="Calibri" w:cstheme="minorHAnsi"/>
              <w:sz w:val="24"/>
            </w:rPr>
          </w:rPrChange>
        </w:rPr>
        <w:t xml:space="preserve"> in pop-up window</w:t>
      </w:r>
      <w:r w:rsidR="00D22C8E" w:rsidRPr="00B0205A">
        <w:rPr>
          <w:rFonts w:ascii="Times New Roman" w:hAnsi="Times New Roman" w:cs="Times New Roman"/>
          <w:sz w:val="24"/>
          <w:rPrChange w:id="10789" w:author="raye" w:date="2018-08-10T12:30:00Z">
            <w:rPr>
              <w:rFonts w:ascii="Calibri" w:hAnsi="Calibri" w:cstheme="minorHAnsi"/>
              <w:sz w:val="24"/>
            </w:rPr>
          </w:rPrChange>
        </w:rPr>
        <w:t xml:space="preserve">: </w:t>
      </w:r>
    </w:p>
    <w:p w14:paraId="7DD44645" w14:textId="77777777" w:rsidR="00737622" w:rsidRPr="00B0205A" w:rsidRDefault="00737622" w:rsidP="00BF71D7">
      <w:pPr>
        <w:rPr>
          <w:rFonts w:ascii="Times New Roman" w:hAnsi="Times New Roman" w:cs="Times New Roman"/>
          <w:sz w:val="24"/>
          <w:rPrChange w:id="10790" w:author="raye" w:date="2018-08-10T12:30:00Z">
            <w:rPr>
              <w:rFonts w:ascii="Calibri" w:hAnsi="Calibri" w:cstheme="minorHAnsi"/>
              <w:sz w:val="24"/>
            </w:rPr>
          </w:rPrChange>
        </w:rPr>
      </w:pPr>
    </w:p>
    <w:p w14:paraId="5BE14D57" w14:textId="03E1EC4E" w:rsidR="002162A8" w:rsidRPr="00B0205A" w:rsidRDefault="002162A8" w:rsidP="00BF71D7">
      <w:pPr>
        <w:rPr>
          <w:rFonts w:ascii="Times New Roman" w:hAnsi="Times New Roman" w:cs="Times New Roman"/>
          <w:sz w:val="24"/>
          <w:rPrChange w:id="10791" w:author="raye" w:date="2018-08-10T12:30:00Z">
            <w:rPr>
              <w:rFonts w:ascii="Calibri" w:hAnsi="Calibri" w:cstheme="minorHAnsi"/>
              <w:sz w:val="24"/>
            </w:rPr>
          </w:rPrChange>
        </w:rPr>
      </w:pPr>
      <w:r w:rsidRPr="00B0205A">
        <w:rPr>
          <w:rFonts w:ascii="Times New Roman" w:hAnsi="Times New Roman" w:cs="Times New Roman"/>
          <w:sz w:val="24"/>
          <w:rPrChange w:id="10792" w:author="raye" w:date="2018-08-10T12:30:00Z">
            <w:rPr>
              <w:rFonts w:ascii="Calibri" w:hAnsi="Calibri" w:cstheme="minorHAnsi"/>
              <w:sz w:val="24"/>
            </w:rPr>
          </w:rPrChange>
        </w:rPr>
        <w:t xml:space="preserve">Store digital sample for transaction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4"/>
        <w:gridCol w:w="3969"/>
      </w:tblGrid>
      <w:tr w:rsidR="005F2EE9" w:rsidRPr="00B0205A" w14:paraId="432A9CBA" w14:textId="77777777" w:rsidTr="00750278">
        <w:trPr>
          <w:trHeight w:val="776"/>
        </w:trPr>
        <w:tc>
          <w:tcPr>
            <w:tcW w:w="3604" w:type="dxa"/>
            <w:shd w:val="clear" w:color="auto" w:fill="auto"/>
          </w:tcPr>
          <w:p w14:paraId="6D60E31C" w14:textId="0E3B2415" w:rsidR="002162A8" w:rsidRPr="00B0205A" w:rsidRDefault="002162A8" w:rsidP="00C409AC">
            <w:pPr>
              <w:jc w:val="left"/>
              <w:rPr>
                <w:rFonts w:ascii="Times New Roman" w:hAnsi="Times New Roman" w:cs="Times New Roman"/>
                <w:sz w:val="24"/>
                <w:szCs w:val="24"/>
                <w:rPrChange w:id="10793"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794" w:author="raye" w:date="2018-08-10T12:30:00Z">
                  <w:rPr>
                    <w:rFonts w:ascii="Calibri" w:hAnsi="Calibri" w:cstheme="minorHAnsi"/>
                    <w:sz w:val="24"/>
                    <w:szCs w:val="24"/>
                  </w:rPr>
                </w:rPrChange>
              </w:rPr>
              <w:t>A2-Anticipated Activity.xlsx</w:t>
            </w:r>
          </w:p>
        </w:tc>
        <w:bookmarkStart w:id="10795" w:name="_MON_1583145530"/>
        <w:bookmarkEnd w:id="10795"/>
        <w:tc>
          <w:tcPr>
            <w:tcW w:w="3969" w:type="dxa"/>
            <w:shd w:val="clear" w:color="auto" w:fill="auto"/>
          </w:tcPr>
          <w:p w14:paraId="38F5A794" w14:textId="0E83A76A" w:rsidR="002162A8" w:rsidRPr="00B0205A" w:rsidRDefault="00FF3FAF" w:rsidP="00BF71D7">
            <w:pPr>
              <w:rPr>
                <w:rFonts w:ascii="Times New Roman" w:hAnsi="Times New Roman" w:cs="Times New Roman"/>
                <w:sz w:val="24"/>
                <w:szCs w:val="24"/>
                <w:rPrChange w:id="10796" w:author="raye" w:date="2018-08-10T12:30:00Z">
                  <w:rPr>
                    <w:rFonts w:ascii="Calibri" w:hAnsi="Calibri" w:cstheme="minorHAnsi"/>
                    <w:sz w:val="24"/>
                    <w:szCs w:val="24"/>
                  </w:rPr>
                </w:rPrChange>
              </w:rPr>
            </w:pPr>
            <w:r w:rsidRPr="00B0205A">
              <w:rPr>
                <w:rFonts w:ascii="Times New Roman" w:hAnsi="Times New Roman" w:cs="Times New Roman"/>
                <w:noProof/>
                <w:sz w:val="24"/>
                <w:szCs w:val="24"/>
                <w:rPrChange w:id="10797" w:author="raye" w:date="2018-08-10T12:30:00Z">
                  <w:rPr>
                    <w:rFonts w:ascii="Times New Roman" w:hAnsi="Times New Roman" w:cs="Times New Roman"/>
                    <w:noProof/>
                    <w:sz w:val="24"/>
                    <w:szCs w:val="24"/>
                  </w:rPr>
                </w:rPrChange>
              </w:rPr>
              <w:object w:dxaOrig="1497" w:dyaOrig="935" w14:anchorId="304DC78A">
                <v:shape id="_x0000_i1032" type="#_x0000_t75" style="width:57.75pt;height:36pt" o:ole="">
                  <v:imagedata r:id="rId119" o:title=""/>
                </v:shape>
                <o:OLEObject Type="Embed" ProgID="Excel.Sheet.12" ShapeID="_x0000_i1032" DrawAspect="Icon" ObjectID="_1595443871" r:id="rId120"/>
              </w:object>
            </w:r>
          </w:p>
        </w:tc>
      </w:tr>
      <w:tr w:rsidR="005F2EE9" w:rsidRPr="00B0205A" w14:paraId="3841556C" w14:textId="77777777" w:rsidTr="00750278">
        <w:trPr>
          <w:trHeight w:val="822"/>
        </w:trPr>
        <w:tc>
          <w:tcPr>
            <w:tcW w:w="3604" w:type="dxa"/>
            <w:shd w:val="clear" w:color="auto" w:fill="auto"/>
          </w:tcPr>
          <w:p w14:paraId="54CB5BBE" w14:textId="32625808" w:rsidR="002162A8" w:rsidRPr="00B0205A" w:rsidRDefault="002162A8" w:rsidP="00C409AC">
            <w:pPr>
              <w:jc w:val="left"/>
              <w:rPr>
                <w:rFonts w:ascii="Times New Roman" w:hAnsi="Times New Roman" w:cs="Times New Roman"/>
                <w:sz w:val="24"/>
                <w:szCs w:val="24"/>
                <w:rPrChange w:id="10798"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799" w:author="raye" w:date="2018-08-10T12:30:00Z">
                  <w:rPr>
                    <w:rFonts w:ascii="Calibri" w:hAnsi="Calibri" w:cstheme="minorHAnsi"/>
                    <w:sz w:val="24"/>
                    <w:szCs w:val="24"/>
                  </w:rPr>
                </w:rPrChange>
              </w:rPr>
              <w:t>A2-T24 results</w:t>
            </w:r>
          </w:p>
        </w:tc>
        <w:tc>
          <w:tcPr>
            <w:tcW w:w="3969" w:type="dxa"/>
            <w:shd w:val="clear" w:color="auto" w:fill="auto"/>
          </w:tcPr>
          <w:p w14:paraId="188B6F81" w14:textId="47E0E813" w:rsidR="002162A8" w:rsidRPr="00B0205A" w:rsidRDefault="00FF3FAF" w:rsidP="00BF71D7">
            <w:pPr>
              <w:rPr>
                <w:rFonts w:ascii="Times New Roman" w:hAnsi="Times New Roman" w:cs="Times New Roman"/>
                <w:sz w:val="24"/>
                <w:szCs w:val="24"/>
                <w:rPrChange w:id="10800" w:author="raye" w:date="2018-08-10T12:30:00Z">
                  <w:rPr>
                    <w:rFonts w:ascii="Calibri" w:hAnsi="Calibri" w:cstheme="minorHAnsi"/>
                    <w:sz w:val="24"/>
                    <w:szCs w:val="24"/>
                  </w:rPr>
                </w:rPrChange>
              </w:rPr>
            </w:pPr>
            <w:r w:rsidRPr="00B0205A">
              <w:rPr>
                <w:rFonts w:ascii="Times New Roman" w:hAnsi="Times New Roman" w:cs="Times New Roman"/>
                <w:noProof/>
                <w:sz w:val="24"/>
                <w:szCs w:val="24"/>
                <w:rPrChange w:id="10801" w:author="raye" w:date="2018-08-10T12:30:00Z">
                  <w:rPr>
                    <w:rFonts w:ascii="Times New Roman" w:hAnsi="Times New Roman" w:cs="Times New Roman"/>
                    <w:noProof/>
                    <w:sz w:val="24"/>
                    <w:szCs w:val="24"/>
                  </w:rPr>
                </w:rPrChange>
              </w:rPr>
              <w:object w:dxaOrig="1497" w:dyaOrig="935" w14:anchorId="3E9E621D">
                <v:shape id="_x0000_i1033" type="#_x0000_t75" style="width:57.75pt;height:36pt" o:ole="">
                  <v:imagedata r:id="rId121" o:title=""/>
                </v:shape>
                <o:OLEObject Type="Embed" ProgID="Excel.Sheet.12" ShapeID="_x0000_i1033" DrawAspect="Icon" ObjectID="_1595443872" r:id="rId122"/>
              </w:object>
            </w:r>
          </w:p>
        </w:tc>
      </w:tr>
      <w:tr w:rsidR="005F2EE9" w:rsidRPr="00B0205A" w14:paraId="56F83C48" w14:textId="77777777" w:rsidTr="00750278">
        <w:trPr>
          <w:trHeight w:val="712"/>
        </w:trPr>
        <w:tc>
          <w:tcPr>
            <w:tcW w:w="3604" w:type="dxa"/>
            <w:shd w:val="clear" w:color="auto" w:fill="auto"/>
          </w:tcPr>
          <w:p w14:paraId="3D76D47F" w14:textId="7B66C8AB" w:rsidR="002162A8" w:rsidRPr="00B0205A" w:rsidRDefault="002162A8" w:rsidP="00C409AC">
            <w:pPr>
              <w:jc w:val="left"/>
              <w:rPr>
                <w:rFonts w:ascii="Times New Roman" w:hAnsi="Times New Roman" w:cs="Times New Roman"/>
                <w:sz w:val="24"/>
                <w:szCs w:val="24"/>
                <w:rPrChange w:id="10802"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803" w:author="raye" w:date="2018-08-10T12:30:00Z">
                  <w:rPr>
                    <w:rFonts w:ascii="Calibri" w:hAnsi="Calibri" w:cstheme="minorHAnsi"/>
                    <w:sz w:val="24"/>
                    <w:szCs w:val="24"/>
                  </w:rPr>
                </w:rPrChange>
              </w:rPr>
              <w:lastRenderedPageBreak/>
              <w:t>B1-Invoice&amp;Industry Description</w:t>
            </w:r>
          </w:p>
        </w:tc>
        <w:tc>
          <w:tcPr>
            <w:tcW w:w="3969" w:type="dxa"/>
            <w:shd w:val="clear" w:color="auto" w:fill="auto"/>
          </w:tcPr>
          <w:p w14:paraId="12C2D1D3" w14:textId="6D784F58" w:rsidR="002162A8" w:rsidRPr="00B0205A" w:rsidRDefault="00FF3FAF" w:rsidP="00BF71D7">
            <w:pPr>
              <w:rPr>
                <w:rFonts w:ascii="Times New Roman" w:hAnsi="Times New Roman" w:cs="Times New Roman"/>
                <w:sz w:val="24"/>
                <w:szCs w:val="24"/>
                <w:rPrChange w:id="10804" w:author="raye" w:date="2018-08-10T12:30:00Z">
                  <w:rPr>
                    <w:rFonts w:ascii="Calibri" w:hAnsi="Calibri" w:cstheme="minorHAnsi"/>
                    <w:sz w:val="24"/>
                    <w:szCs w:val="24"/>
                  </w:rPr>
                </w:rPrChange>
              </w:rPr>
            </w:pPr>
            <w:r w:rsidRPr="00B0205A">
              <w:rPr>
                <w:rFonts w:ascii="Times New Roman" w:hAnsi="Times New Roman" w:cs="Times New Roman"/>
                <w:noProof/>
                <w:sz w:val="24"/>
                <w:szCs w:val="24"/>
                <w:rPrChange w:id="10805" w:author="raye" w:date="2018-08-10T12:30:00Z">
                  <w:rPr>
                    <w:rFonts w:ascii="Times New Roman" w:hAnsi="Times New Roman" w:cs="Times New Roman"/>
                    <w:noProof/>
                    <w:sz w:val="24"/>
                    <w:szCs w:val="24"/>
                  </w:rPr>
                </w:rPrChange>
              </w:rPr>
              <w:object w:dxaOrig="1497" w:dyaOrig="935" w14:anchorId="5DF849BF">
                <v:shape id="_x0000_i1034" type="#_x0000_t75" style="width:50.25pt;height:28.5pt" o:ole="">
                  <v:imagedata r:id="rId123" o:title=""/>
                </v:shape>
                <o:OLEObject Type="Embed" ProgID="Excel.Sheet.12" ShapeID="_x0000_i1034" DrawAspect="Icon" ObjectID="_1595443873" r:id="rId124"/>
              </w:object>
            </w:r>
          </w:p>
        </w:tc>
      </w:tr>
      <w:tr w:rsidR="005F2EE9" w:rsidRPr="00B0205A" w14:paraId="1137578B" w14:textId="77777777" w:rsidTr="00750278">
        <w:trPr>
          <w:trHeight w:val="759"/>
        </w:trPr>
        <w:tc>
          <w:tcPr>
            <w:tcW w:w="3604" w:type="dxa"/>
            <w:shd w:val="clear" w:color="auto" w:fill="auto"/>
          </w:tcPr>
          <w:p w14:paraId="0C2D6B94" w14:textId="2C1EB036" w:rsidR="002162A8" w:rsidRPr="00B0205A" w:rsidRDefault="002162A8" w:rsidP="00C409AC">
            <w:pPr>
              <w:jc w:val="left"/>
              <w:rPr>
                <w:rFonts w:ascii="Times New Roman" w:hAnsi="Times New Roman" w:cs="Times New Roman"/>
                <w:sz w:val="24"/>
                <w:szCs w:val="24"/>
                <w:rPrChange w:id="10806"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807" w:author="raye" w:date="2018-08-10T12:30:00Z">
                  <w:rPr>
                    <w:rFonts w:ascii="Calibri" w:hAnsi="Calibri" w:cstheme="minorHAnsi"/>
                    <w:sz w:val="24"/>
                    <w:szCs w:val="24"/>
                  </w:rPr>
                </w:rPrChange>
              </w:rPr>
              <w:t>B2-T24 results</w:t>
            </w:r>
          </w:p>
        </w:tc>
        <w:tc>
          <w:tcPr>
            <w:tcW w:w="3969" w:type="dxa"/>
            <w:shd w:val="clear" w:color="auto" w:fill="auto"/>
          </w:tcPr>
          <w:p w14:paraId="4584C2F0" w14:textId="64656B44" w:rsidR="002162A8" w:rsidRPr="00B0205A" w:rsidRDefault="00FF3FAF" w:rsidP="00BF71D7">
            <w:pPr>
              <w:rPr>
                <w:rFonts w:ascii="Times New Roman" w:hAnsi="Times New Roman" w:cs="Times New Roman"/>
                <w:sz w:val="24"/>
                <w:szCs w:val="24"/>
                <w:rPrChange w:id="10808" w:author="raye" w:date="2018-08-10T12:30:00Z">
                  <w:rPr>
                    <w:rFonts w:ascii="Calibri" w:hAnsi="Calibri" w:cstheme="minorHAnsi"/>
                    <w:sz w:val="24"/>
                    <w:szCs w:val="24"/>
                  </w:rPr>
                </w:rPrChange>
              </w:rPr>
            </w:pPr>
            <w:r w:rsidRPr="00B0205A">
              <w:rPr>
                <w:rFonts w:ascii="Times New Roman" w:hAnsi="Times New Roman" w:cs="Times New Roman"/>
                <w:noProof/>
                <w:sz w:val="24"/>
                <w:szCs w:val="24"/>
                <w:rPrChange w:id="10809" w:author="raye" w:date="2018-08-10T12:30:00Z">
                  <w:rPr>
                    <w:rFonts w:ascii="Times New Roman" w:hAnsi="Times New Roman" w:cs="Times New Roman"/>
                    <w:noProof/>
                    <w:sz w:val="24"/>
                    <w:szCs w:val="24"/>
                  </w:rPr>
                </w:rPrChange>
              </w:rPr>
              <w:object w:dxaOrig="1497" w:dyaOrig="935" w14:anchorId="51FFA9AB">
                <v:shape id="_x0000_i1035" type="#_x0000_t75" style="width:50.25pt;height:28.5pt" o:ole="">
                  <v:imagedata r:id="rId125" o:title=""/>
                </v:shape>
                <o:OLEObject Type="Embed" ProgID="Excel.Sheet.12" ShapeID="_x0000_i1035" DrawAspect="Icon" ObjectID="_1595443874" r:id="rId126"/>
              </w:object>
            </w:r>
          </w:p>
        </w:tc>
      </w:tr>
      <w:tr w:rsidR="005F2EE9" w:rsidRPr="00B0205A" w14:paraId="306C7C9A" w14:textId="77777777" w:rsidTr="00750278">
        <w:trPr>
          <w:trHeight w:val="819"/>
        </w:trPr>
        <w:tc>
          <w:tcPr>
            <w:tcW w:w="3604" w:type="dxa"/>
            <w:shd w:val="clear" w:color="auto" w:fill="auto"/>
          </w:tcPr>
          <w:p w14:paraId="1326279F" w14:textId="3FB7744A" w:rsidR="002162A8" w:rsidRPr="00B0205A" w:rsidRDefault="002162A8" w:rsidP="00C409AC">
            <w:pPr>
              <w:jc w:val="left"/>
              <w:rPr>
                <w:rFonts w:ascii="Times New Roman" w:hAnsi="Times New Roman" w:cs="Times New Roman"/>
                <w:sz w:val="24"/>
                <w:szCs w:val="24"/>
                <w:rPrChange w:id="10810"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811" w:author="raye" w:date="2018-08-10T12:30:00Z">
                  <w:rPr>
                    <w:rFonts w:ascii="Calibri" w:hAnsi="Calibri" w:cstheme="minorHAnsi"/>
                    <w:sz w:val="24"/>
                    <w:szCs w:val="24"/>
                  </w:rPr>
                </w:rPrChange>
              </w:rPr>
              <w:t>B2-Transaction amount</w:t>
            </w:r>
          </w:p>
        </w:tc>
        <w:tc>
          <w:tcPr>
            <w:tcW w:w="3969" w:type="dxa"/>
            <w:shd w:val="clear" w:color="auto" w:fill="auto"/>
          </w:tcPr>
          <w:p w14:paraId="39CAB41D" w14:textId="13188AE7" w:rsidR="002162A8" w:rsidRPr="00B0205A" w:rsidRDefault="00FF3FAF" w:rsidP="00BF71D7">
            <w:pPr>
              <w:rPr>
                <w:rFonts w:ascii="Times New Roman" w:hAnsi="Times New Roman" w:cs="Times New Roman"/>
                <w:sz w:val="24"/>
                <w:szCs w:val="24"/>
                <w:rPrChange w:id="10812" w:author="raye" w:date="2018-08-10T12:30:00Z">
                  <w:rPr>
                    <w:rFonts w:ascii="Calibri" w:hAnsi="Calibri" w:cstheme="minorHAnsi"/>
                    <w:sz w:val="24"/>
                    <w:szCs w:val="24"/>
                  </w:rPr>
                </w:rPrChange>
              </w:rPr>
            </w:pPr>
            <w:r w:rsidRPr="00B0205A">
              <w:rPr>
                <w:rFonts w:ascii="Times New Roman" w:hAnsi="Times New Roman" w:cs="Times New Roman"/>
                <w:noProof/>
                <w:sz w:val="24"/>
                <w:szCs w:val="24"/>
                <w:rPrChange w:id="10813" w:author="raye" w:date="2018-08-10T12:30:00Z">
                  <w:rPr>
                    <w:rFonts w:ascii="Times New Roman" w:hAnsi="Times New Roman" w:cs="Times New Roman"/>
                    <w:noProof/>
                    <w:sz w:val="24"/>
                    <w:szCs w:val="24"/>
                  </w:rPr>
                </w:rPrChange>
              </w:rPr>
              <w:object w:dxaOrig="1497" w:dyaOrig="935" w14:anchorId="36465BBC">
                <v:shape id="_x0000_i1036" type="#_x0000_t75" style="width:57.75pt;height:36pt" o:ole="">
                  <v:imagedata r:id="rId127" o:title=""/>
                </v:shape>
                <o:OLEObject Type="Embed" ProgID="Excel.Sheet.12" ShapeID="_x0000_i1036" DrawAspect="Icon" ObjectID="_1595443875" r:id="rId128"/>
              </w:object>
            </w:r>
          </w:p>
        </w:tc>
      </w:tr>
      <w:tr w:rsidR="005F2EE9" w:rsidRPr="00B0205A" w14:paraId="205B65BA" w14:textId="77777777" w:rsidTr="00750278">
        <w:trPr>
          <w:trHeight w:val="709"/>
        </w:trPr>
        <w:tc>
          <w:tcPr>
            <w:tcW w:w="3604" w:type="dxa"/>
            <w:shd w:val="clear" w:color="auto" w:fill="auto"/>
          </w:tcPr>
          <w:p w14:paraId="4CF4DF09" w14:textId="49E37AD6" w:rsidR="002162A8" w:rsidRPr="00B0205A" w:rsidRDefault="002162A8" w:rsidP="00C409AC">
            <w:pPr>
              <w:jc w:val="left"/>
              <w:rPr>
                <w:rFonts w:ascii="Times New Roman" w:hAnsi="Times New Roman" w:cs="Times New Roman"/>
                <w:sz w:val="24"/>
                <w:szCs w:val="24"/>
                <w:rPrChange w:id="10814"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815" w:author="raye" w:date="2018-08-10T12:30:00Z">
                  <w:rPr>
                    <w:rFonts w:ascii="Calibri" w:hAnsi="Calibri" w:cstheme="minorHAnsi"/>
                    <w:sz w:val="24"/>
                    <w:szCs w:val="24"/>
                  </w:rPr>
                </w:rPrChange>
              </w:rPr>
              <w:t>B4-Goods information</w:t>
            </w:r>
          </w:p>
        </w:tc>
        <w:tc>
          <w:tcPr>
            <w:tcW w:w="3969" w:type="dxa"/>
            <w:shd w:val="clear" w:color="auto" w:fill="auto"/>
          </w:tcPr>
          <w:p w14:paraId="691D33DC" w14:textId="5BE87C88" w:rsidR="002162A8" w:rsidRPr="00B0205A" w:rsidRDefault="00FF3FAF" w:rsidP="00BF71D7">
            <w:pPr>
              <w:rPr>
                <w:rFonts w:ascii="Times New Roman" w:hAnsi="Times New Roman" w:cs="Times New Roman"/>
                <w:sz w:val="24"/>
                <w:szCs w:val="24"/>
                <w:rPrChange w:id="10816" w:author="raye" w:date="2018-08-10T12:30:00Z">
                  <w:rPr>
                    <w:rFonts w:ascii="Calibri" w:hAnsi="Calibri" w:cstheme="minorHAnsi"/>
                    <w:sz w:val="24"/>
                    <w:szCs w:val="24"/>
                  </w:rPr>
                </w:rPrChange>
              </w:rPr>
            </w:pPr>
            <w:r w:rsidRPr="00B0205A">
              <w:rPr>
                <w:rFonts w:ascii="Times New Roman" w:hAnsi="Times New Roman" w:cs="Times New Roman"/>
                <w:noProof/>
                <w:sz w:val="24"/>
                <w:szCs w:val="24"/>
                <w:rPrChange w:id="10817" w:author="raye" w:date="2018-08-10T12:30:00Z">
                  <w:rPr>
                    <w:rFonts w:ascii="Times New Roman" w:hAnsi="Times New Roman" w:cs="Times New Roman"/>
                    <w:noProof/>
                    <w:sz w:val="24"/>
                    <w:szCs w:val="24"/>
                  </w:rPr>
                </w:rPrChange>
              </w:rPr>
              <w:object w:dxaOrig="1497" w:dyaOrig="935" w14:anchorId="675CA219">
                <v:shape id="_x0000_i1037" type="#_x0000_t75" style="width:57.75pt;height:36pt" o:ole="">
                  <v:imagedata r:id="rId129" o:title=""/>
                </v:shape>
                <o:OLEObject Type="Embed" ProgID="Excel.Sheet.12" ShapeID="_x0000_i1037" DrawAspect="Icon" ObjectID="_1595443876" r:id="rId130"/>
              </w:object>
            </w:r>
          </w:p>
        </w:tc>
      </w:tr>
      <w:tr w:rsidR="005F2EE9" w:rsidRPr="00B0205A" w14:paraId="5C9982A3" w14:textId="77777777" w:rsidTr="00750278">
        <w:trPr>
          <w:trHeight w:val="755"/>
        </w:trPr>
        <w:tc>
          <w:tcPr>
            <w:tcW w:w="3604" w:type="dxa"/>
            <w:shd w:val="clear" w:color="auto" w:fill="auto"/>
          </w:tcPr>
          <w:p w14:paraId="6D5A4C23" w14:textId="75ECFBDA" w:rsidR="002162A8" w:rsidRPr="00B0205A" w:rsidRDefault="002162A8" w:rsidP="00C409AC">
            <w:pPr>
              <w:jc w:val="left"/>
              <w:rPr>
                <w:rFonts w:ascii="Times New Roman" w:hAnsi="Times New Roman" w:cs="Times New Roman"/>
                <w:sz w:val="24"/>
                <w:szCs w:val="24"/>
                <w:rPrChange w:id="10818"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819" w:author="raye" w:date="2018-08-10T12:30:00Z">
                  <w:rPr>
                    <w:rFonts w:ascii="Calibri" w:hAnsi="Calibri" w:cstheme="minorHAnsi"/>
                    <w:sz w:val="24"/>
                    <w:szCs w:val="24"/>
                  </w:rPr>
                </w:rPrChange>
              </w:rPr>
              <w:t>B4-T24 result: Country Name</w:t>
            </w:r>
          </w:p>
        </w:tc>
        <w:bookmarkStart w:id="10820" w:name="_MON_1583145518"/>
        <w:bookmarkEnd w:id="10820"/>
        <w:tc>
          <w:tcPr>
            <w:tcW w:w="3969" w:type="dxa"/>
            <w:shd w:val="clear" w:color="auto" w:fill="auto"/>
          </w:tcPr>
          <w:p w14:paraId="3C27C411" w14:textId="59A04748" w:rsidR="002162A8" w:rsidRPr="00B0205A" w:rsidRDefault="001E0A89" w:rsidP="00BF71D7">
            <w:pPr>
              <w:rPr>
                <w:rFonts w:ascii="Times New Roman" w:hAnsi="Times New Roman" w:cs="Times New Roman"/>
                <w:sz w:val="24"/>
                <w:szCs w:val="24"/>
                <w:rPrChange w:id="10821" w:author="raye" w:date="2018-08-10T12:30:00Z">
                  <w:rPr>
                    <w:rFonts w:ascii="Calibri" w:hAnsi="Calibri" w:cstheme="minorHAnsi"/>
                    <w:sz w:val="24"/>
                    <w:szCs w:val="24"/>
                  </w:rPr>
                </w:rPrChange>
              </w:rPr>
            </w:pPr>
            <w:r w:rsidRPr="00B0205A">
              <w:rPr>
                <w:rFonts w:ascii="Times New Roman" w:hAnsi="Times New Roman" w:cs="Times New Roman"/>
                <w:noProof/>
                <w:sz w:val="24"/>
                <w:szCs w:val="24"/>
                <w:rPrChange w:id="10822" w:author="raye" w:date="2018-08-10T12:30:00Z">
                  <w:rPr>
                    <w:rFonts w:ascii="Times New Roman" w:hAnsi="Times New Roman" w:cs="Times New Roman"/>
                    <w:noProof/>
                    <w:sz w:val="24"/>
                    <w:szCs w:val="24"/>
                  </w:rPr>
                </w:rPrChange>
              </w:rPr>
              <w:object w:dxaOrig="1497" w:dyaOrig="935" w14:anchorId="69EA4AA6">
                <v:shape id="_x0000_i1038" type="#_x0000_t75" style="width:50.25pt;height:36pt" o:ole="">
                  <v:imagedata r:id="rId131" o:title=""/>
                </v:shape>
                <o:OLEObject Type="Embed" ProgID="Excel.Sheet.12" ShapeID="_x0000_i1038" DrawAspect="Icon" ObjectID="_1595443877" r:id="rId132"/>
              </w:object>
            </w:r>
          </w:p>
        </w:tc>
      </w:tr>
      <w:tr w:rsidR="005F2EE9" w:rsidRPr="00B0205A" w14:paraId="41CA9E6A" w14:textId="77777777" w:rsidTr="00750278">
        <w:trPr>
          <w:trHeight w:val="644"/>
        </w:trPr>
        <w:tc>
          <w:tcPr>
            <w:tcW w:w="3604" w:type="dxa"/>
            <w:shd w:val="clear" w:color="auto" w:fill="auto"/>
          </w:tcPr>
          <w:p w14:paraId="0835857A" w14:textId="2327BCE7" w:rsidR="002162A8" w:rsidRPr="00B0205A" w:rsidRDefault="002162A8" w:rsidP="00C409AC">
            <w:pPr>
              <w:jc w:val="left"/>
              <w:rPr>
                <w:rFonts w:ascii="Times New Roman" w:hAnsi="Times New Roman" w:cs="Times New Roman"/>
                <w:sz w:val="24"/>
                <w:szCs w:val="24"/>
                <w:rPrChange w:id="10823"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824" w:author="raye" w:date="2018-08-10T12:30:00Z">
                  <w:rPr>
                    <w:rFonts w:ascii="Calibri" w:hAnsi="Calibri" w:cstheme="minorHAnsi"/>
                    <w:sz w:val="24"/>
                    <w:szCs w:val="24"/>
                  </w:rPr>
                </w:rPrChange>
              </w:rPr>
              <w:t>B5-Product tolerance max and min</w:t>
            </w:r>
          </w:p>
        </w:tc>
        <w:tc>
          <w:tcPr>
            <w:tcW w:w="3969" w:type="dxa"/>
            <w:shd w:val="clear" w:color="auto" w:fill="auto"/>
          </w:tcPr>
          <w:p w14:paraId="084E6022" w14:textId="11520EFB" w:rsidR="002162A8" w:rsidRPr="00B0205A" w:rsidRDefault="00FF3FAF" w:rsidP="00BF71D7">
            <w:pPr>
              <w:rPr>
                <w:rFonts w:ascii="Times New Roman" w:hAnsi="Times New Roman" w:cs="Times New Roman"/>
                <w:sz w:val="24"/>
                <w:szCs w:val="24"/>
                <w:rPrChange w:id="10825" w:author="raye" w:date="2018-08-10T12:30:00Z">
                  <w:rPr>
                    <w:rFonts w:ascii="Calibri" w:hAnsi="Calibri" w:cstheme="minorHAnsi"/>
                    <w:sz w:val="24"/>
                    <w:szCs w:val="24"/>
                  </w:rPr>
                </w:rPrChange>
              </w:rPr>
            </w:pPr>
            <w:r w:rsidRPr="00B0205A">
              <w:rPr>
                <w:rFonts w:ascii="Times New Roman" w:hAnsi="Times New Roman" w:cs="Times New Roman"/>
                <w:noProof/>
                <w:sz w:val="24"/>
                <w:szCs w:val="24"/>
                <w:rPrChange w:id="10826" w:author="raye" w:date="2018-08-10T12:30:00Z">
                  <w:rPr>
                    <w:rFonts w:ascii="Times New Roman" w:hAnsi="Times New Roman" w:cs="Times New Roman"/>
                    <w:noProof/>
                    <w:sz w:val="24"/>
                    <w:szCs w:val="24"/>
                  </w:rPr>
                </w:rPrChange>
              </w:rPr>
              <w:object w:dxaOrig="1497" w:dyaOrig="935" w14:anchorId="1A551E60">
                <v:shape id="_x0000_i1039" type="#_x0000_t75" style="width:50.25pt;height:28.5pt" o:ole="">
                  <v:imagedata r:id="rId133" o:title=""/>
                </v:shape>
                <o:OLEObject Type="Embed" ProgID="Excel.Sheet.12" ShapeID="_x0000_i1039" DrawAspect="Icon" ObjectID="_1595443878" r:id="rId134"/>
              </w:object>
            </w:r>
          </w:p>
        </w:tc>
      </w:tr>
      <w:tr w:rsidR="005F2EE9" w:rsidRPr="00B0205A" w14:paraId="36C02272" w14:textId="77777777" w:rsidTr="00750278">
        <w:trPr>
          <w:trHeight w:val="691"/>
        </w:trPr>
        <w:tc>
          <w:tcPr>
            <w:tcW w:w="3604" w:type="dxa"/>
            <w:shd w:val="clear" w:color="auto" w:fill="auto"/>
          </w:tcPr>
          <w:p w14:paraId="152C2CD7" w14:textId="77777777" w:rsidR="002162A8" w:rsidRPr="00B0205A" w:rsidRDefault="002162A8" w:rsidP="00C409AC">
            <w:pPr>
              <w:jc w:val="left"/>
              <w:rPr>
                <w:rFonts w:ascii="Times New Roman" w:hAnsi="Times New Roman" w:cs="Times New Roman"/>
                <w:sz w:val="24"/>
                <w:szCs w:val="24"/>
                <w:rPrChange w:id="10827"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828" w:author="raye" w:date="2018-08-10T12:30:00Z">
                  <w:rPr>
                    <w:rFonts w:ascii="Calibri" w:hAnsi="Calibri" w:cstheme="minorHAnsi"/>
                    <w:sz w:val="24"/>
                    <w:szCs w:val="24"/>
                  </w:rPr>
                </w:rPrChange>
              </w:rPr>
              <w:t>B6-T24 results</w:t>
            </w:r>
          </w:p>
        </w:tc>
        <w:tc>
          <w:tcPr>
            <w:tcW w:w="3969" w:type="dxa"/>
            <w:shd w:val="clear" w:color="auto" w:fill="auto"/>
          </w:tcPr>
          <w:p w14:paraId="5AC0EFE6" w14:textId="0730258F" w:rsidR="002162A8" w:rsidRPr="00B0205A" w:rsidRDefault="00FF3FAF" w:rsidP="00BF71D7">
            <w:pPr>
              <w:rPr>
                <w:rFonts w:ascii="Times New Roman" w:hAnsi="Times New Roman" w:cs="Times New Roman"/>
                <w:sz w:val="24"/>
                <w:szCs w:val="24"/>
                <w:rPrChange w:id="10829" w:author="raye" w:date="2018-08-10T12:30:00Z">
                  <w:rPr>
                    <w:rFonts w:ascii="Calibri" w:hAnsi="Calibri" w:cstheme="minorHAnsi"/>
                    <w:sz w:val="24"/>
                    <w:szCs w:val="24"/>
                  </w:rPr>
                </w:rPrChange>
              </w:rPr>
            </w:pPr>
            <w:r w:rsidRPr="00B0205A">
              <w:rPr>
                <w:rFonts w:ascii="Times New Roman" w:hAnsi="Times New Roman" w:cs="Times New Roman"/>
                <w:noProof/>
                <w:sz w:val="24"/>
                <w:szCs w:val="24"/>
                <w:rPrChange w:id="10830" w:author="raye" w:date="2018-08-10T12:30:00Z">
                  <w:rPr>
                    <w:rFonts w:ascii="Times New Roman" w:hAnsi="Times New Roman" w:cs="Times New Roman"/>
                    <w:noProof/>
                    <w:sz w:val="24"/>
                    <w:szCs w:val="24"/>
                  </w:rPr>
                </w:rPrChange>
              </w:rPr>
              <w:object w:dxaOrig="1497" w:dyaOrig="935" w14:anchorId="061A6629">
                <v:shape id="_x0000_i1040" type="#_x0000_t75" style="width:57.75pt;height:36pt" o:ole="">
                  <v:imagedata r:id="rId135" o:title=""/>
                </v:shape>
                <o:OLEObject Type="Embed" ProgID="Excel.Sheet.12" ShapeID="_x0000_i1040" DrawAspect="Icon" ObjectID="_1595443879" r:id="rId136"/>
              </w:object>
            </w:r>
          </w:p>
        </w:tc>
      </w:tr>
      <w:tr w:rsidR="005F2EE9" w:rsidRPr="00B0205A" w14:paraId="69DBB44C" w14:textId="77777777" w:rsidTr="00750278">
        <w:trPr>
          <w:trHeight w:val="913"/>
        </w:trPr>
        <w:tc>
          <w:tcPr>
            <w:tcW w:w="3604" w:type="dxa"/>
            <w:shd w:val="clear" w:color="auto" w:fill="auto"/>
          </w:tcPr>
          <w:p w14:paraId="03F64BBB" w14:textId="77777777" w:rsidR="002162A8" w:rsidRPr="00B0205A" w:rsidRDefault="002162A8" w:rsidP="00C409AC">
            <w:pPr>
              <w:jc w:val="left"/>
              <w:rPr>
                <w:rFonts w:ascii="Times New Roman" w:hAnsi="Times New Roman" w:cs="Times New Roman"/>
                <w:sz w:val="24"/>
                <w:szCs w:val="24"/>
                <w:rPrChange w:id="10831"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832" w:author="raye" w:date="2018-08-10T12:30:00Z">
                  <w:rPr>
                    <w:rFonts w:ascii="Calibri" w:hAnsi="Calibri" w:cstheme="minorHAnsi"/>
                    <w:sz w:val="24"/>
                    <w:szCs w:val="24"/>
                  </w:rPr>
                </w:rPrChange>
              </w:rPr>
              <w:t>B6 Invoice Number</w:t>
            </w:r>
          </w:p>
        </w:tc>
        <w:bookmarkStart w:id="10833" w:name="_MON_1583131318"/>
        <w:bookmarkEnd w:id="10833"/>
        <w:tc>
          <w:tcPr>
            <w:tcW w:w="3969" w:type="dxa"/>
            <w:shd w:val="clear" w:color="auto" w:fill="auto"/>
          </w:tcPr>
          <w:p w14:paraId="1AC3F005" w14:textId="438343B2" w:rsidR="002162A8" w:rsidRPr="00B0205A" w:rsidRDefault="00FF3FAF" w:rsidP="00BF71D7">
            <w:pPr>
              <w:rPr>
                <w:rFonts w:ascii="Times New Roman" w:hAnsi="Times New Roman" w:cs="Times New Roman"/>
                <w:sz w:val="24"/>
                <w:szCs w:val="24"/>
                <w:rPrChange w:id="10834" w:author="raye" w:date="2018-08-10T12:30:00Z">
                  <w:rPr>
                    <w:rFonts w:ascii="Calibri" w:hAnsi="Calibri" w:cstheme="minorHAnsi"/>
                    <w:sz w:val="24"/>
                    <w:szCs w:val="24"/>
                  </w:rPr>
                </w:rPrChange>
              </w:rPr>
            </w:pPr>
            <w:r w:rsidRPr="00B0205A">
              <w:rPr>
                <w:rFonts w:ascii="Times New Roman" w:hAnsi="Times New Roman" w:cs="Times New Roman"/>
                <w:noProof/>
                <w:sz w:val="24"/>
                <w:szCs w:val="24"/>
                <w:rPrChange w:id="10835" w:author="raye" w:date="2018-08-10T12:30:00Z">
                  <w:rPr>
                    <w:rFonts w:ascii="Times New Roman" w:hAnsi="Times New Roman" w:cs="Times New Roman"/>
                    <w:noProof/>
                    <w:sz w:val="24"/>
                    <w:szCs w:val="24"/>
                  </w:rPr>
                </w:rPrChange>
              </w:rPr>
              <w:object w:dxaOrig="1497" w:dyaOrig="935" w14:anchorId="3B96290B">
                <v:shape id="_x0000_i1041" type="#_x0000_t75" style="width:57.75pt;height:36pt" o:ole="">
                  <v:imagedata r:id="rId137" o:title=""/>
                </v:shape>
                <o:OLEObject Type="Embed" ProgID="Excel.Sheet.12" ShapeID="_x0000_i1041" DrawAspect="Icon" ObjectID="_1595443880" r:id="rId138"/>
              </w:object>
            </w:r>
          </w:p>
        </w:tc>
      </w:tr>
      <w:tr w:rsidR="005F2EE9" w:rsidRPr="00B0205A" w14:paraId="06862219" w14:textId="77777777" w:rsidTr="00750278">
        <w:trPr>
          <w:trHeight w:val="675"/>
        </w:trPr>
        <w:tc>
          <w:tcPr>
            <w:tcW w:w="3604" w:type="dxa"/>
            <w:shd w:val="clear" w:color="auto" w:fill="auto"/>
          </w:tcPr>
          <w:p w14:paraId="2CA0C890" w14:textId="312D4B3F" w:rsidR="002162A8" w:rsidRPr="00B0205A" w:rsidRDefault="002162A8" w:rsidP="00C409AC">
            <w:pPr>
              <w:jc w:val="left"/>
              <w:rPr>
                <w:rFonts w:ascii="Times New Roman" w:hAnsi="Times New Roman" w:cs="Times New Roman"/>
                <w:sz w:val="24"/>
                <w:szCs w:val="24"/>
                <w:rPrChange w:id="10836"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837" w:author="raye" w:date="2018-08-10T12:30:00Z">
                  <w:rPr>
                    <w:rFonts w:ascii="Calibri" w:hAnsi="Calibri" w:cstheme="minorHAnsi"/>
                    <w:sz w:val="24"/>
                    <w:szCs w:val="24"/>
                  </w:rPr>
                </w:rPrChange>
              </w:rPr>
              <w:t>B7 Invoice &amp; Lading Quantity check</w:t>
            </w:r>
          </w:p>
        </w:tc>
        <w:tc>
          <w:tcPr>
            <w:tcW w:w="3969" w:type="dxa"/>
            <w:shd w:val="clear" w:color="auto" w:fill="auto"/>
          </w:tcPr>
          <w:p w14:paraId="2F3B06F1" w14:textId="6BB8B897" w:rsidR="002162A8" w:rsidRPr="00B0205A" w:rsidRDefault="00FF3FAF" w:rsidP="00BF71D7">
            <w:pPr>
              <w:rPr>
                <w:rFonts w:ascii="Times New Roman" w:hAnsi="Times New Roman" w:cs="Times New Roman"/>
                <w:sz w:val="24"/>
                <w:szCs w:val="24"/>
                <w:rPrChange w:id="10838" w:author="raye" w:date="2018-08-10T12:30:00Z">
                  <w:rPr>
                    <w:rFonts w:ascii="Calibri" w:hAnsi="Calibri" w:cstheme="minorHAnsi"/>
                    <w:sz w:val="24"/>
                    <w:szCs w:val="24"/>
                  </w:rPr>
                </w:rPrChange>
              </w:rPr>
            </w:pPr>
            <w:r w:rsidRPr="00B0205A">
              <w:rPr>
                <w:rFonts w:ascii="Times New Roman" w:hAnsi="Times New Roman" w:cs="Times New Roman"/>
                <w:noProof/>
                <w:sz w:val="24"/>
                <w:szCs w:val="24"/>
                <w:rPrChange w:id="10839" w:author="raye" w:date="2018-08-10T12:30:00Z">
                  <w:rPr>
                    <w:rFonts w:ascii="Times New Roman" w:hAnsi="Times New Roman" w:cs="Times New Roman"/>
                    <w:noProof/>
                    <w:sz w:val="24"/>
                    <w:szCs w:val="24"/>
                  </w:rPr>
                </w:rPrChange>
              </w:rPr>
              <w:object w:dxaOrig="1497" w:dyaOrig="935" w14:anchorId="495FAD23">
                <v:shape id="_x0000_i1042" type="#_x0000_t75" style="width:57.75pt;height:36pt" o:ole="">
                  <v:imagedata r:id="rId139" o:title=""/>
                </v:shape>
                <o:OLEObject Type="Embed" ProgID="Excel.Sheet.12" ShapeID="_x0000_i1042" DrawAspect="Icon" ObjectID="_1595443881" r:id="rId140"/>
              </w:object>
            </w:r>
          </w:p>
        </w:tc>
      </w:tr>
      <w:tr w:rsidR="005F2EE9" w:rsidRPr="00B0205A" w14:paraId="34504DA2" w14:textId="77777777" w:rsidTr="00750278">
        <w:trPr>
          <w:trHeight w:val="707"/>
        </w:trPr>
        <w:tc>
          <w:tcPr>
            <w:tcW w:w="3604" w:type="dxa"/>
            <w:shd w:val="clear" w:color="auto" w:fill="auto"/>
          </w:tcPr>
          <w:p w14:paraId="62D6C4B0" w14:textId="77777777" w:rsidR="002162A8" w:rsidRPr="00B0205A" w:rsidRDefault="002162A8" w:rsidP="00C409AC">
            <w:pPr>
              <w:jc w:val="left"/>
              <w:rPr>
                <w:rFonts w:ascii="Times New Roman" w:hAnsi="Times New Roman" w:cs="Times New Roman"/>
                <w:sz w:val="24"/>
                <w:szCs w:val="24"/>
                <w:rPrChange w:id="10840"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841" w:author="raye" w:date="2018-08-10T12:30:00Z">
                  <w:rPr>
                    <w:rFonts w:ascii="Calibri" w:hAnsi="Calibri" w:cstheme="minorHAnsi"/>
                    <w:sz w:val="24"/>
                    <w:szCs w:val="24"/>
                  </w:rPr>
                </w:rPrChange>
              </w:rPr>
              <w:t>B9 Transaction Amount</w:t>
            </w:r>
          </w:p>
        </w:tc>
        <w:tc>
          <w:tcPr>
            <w:tcW w:w="3969" w:type="dxa"/>
            <w:shd w:val="clear" w:color="auto" w:fill="auto"/>
          </w:tcPr>
          <w:p w14:paraId="64448933" w14:textId="1523B6A0" w:rsidR="002162A8" w:rsidRPr="00B0205A" w:rsidRDefault="00FF3FAF" w:rsidP="00BF71D7">
            <w:pPr>
              <w:rPr>
                <w:rFonts w:ascii="Times New Roman" w:hAnsi="Times New Roman" w:cs="Times New Roman"/>
                <w:sz w:val="24"/>
                <w:szCs w:val="24"/>
                <w:rPrChange w:id="10842" w:author="raye" w:date="2018-08-10T12:30:00Z">
                  <w:rPr>
                    <w:rFonts w:ascii="Calibri" w:hAnsi="Calibri" w:cstheme="minorHAnsi"/>
                    <w:sz w:val="24"/>
                    <w:szCs w:val="24"/>
                  </w:rPr>
                </w:rPrChange>
              </w:rPr>
            </w:pPr>
            <w:r w:rsidRPr="00B0205A">
              <w:rPr>
                <w:rFonts w:ascii="Times New Roman" w:hAnsi="Times New Roman" w:cs="Times New Roman"/>
                <w:noProof/>
                <w:sz w:val="24"/>
                <w:szCs w:val="24"/>
                <w:rPrChange w:id="10843" w:author="raye" w:date="2018-08-10T12:30:00Z">
                  <w:rPr>
                    <w:rFonts w:ascii="Times New Roman" w:hAnsi="Times New Roman" w:cs="Times New Roman"/>
                    <w:noProof/>
                    <w:sz w:val="24"/>
                    <w:szCs w:val="24"/>
                  </w:rPr>
                </w:rPrChange>
              </w:rPr>
              <w:object w:dxaOrig="1497" w:dyaOrig="935" w14:anchorId="22A1F8DC">
                <v:shape id="_x0000_i1043" type="#_x0000_t75" style="width:57.75pt;height:36pt" o:ole="">
                  <v:imagedata r:id="rId141" o:title=""/>
                </v:shape>
                <o:OLEObject Type="Embed" ProgID="Excel.Sheet.12" ShapeID="_x0000_i1043" DrawAspect="Icon" ObjectID="_1595443882" r:id="rId142"/>
              </w:object>
            </w:r>
          </w:p>
        </w:tc>
      </w:tr>
      <w:tr w:rsidR="005F2EE9" w:rsidRPr="00B0205A" w14:paraId="42B0E837" w14:textId="77777777" w:rsidTr="00750278">
        <w:trPr>
          <w:trHeight w:val="753"/>
        </w:trPr>
        <w:tc>
          <w:tcPr>
            <w:tcW w:w="3604" w:type="dxa"/>
            <w:shd w:val="clear" w:color="auto" w:fill="auto"/>
          </w:tcPr>
          <w:p w14:paraId="07BF0D1B" w14:textId="77777777" w:rsidR="002162A8" w:rsidRPr="00B0205A" w:rsidRDefault="002162A8" w:rsidP="00C409AC">
            <w:pPr>
              <w:jc w:val="left"/>
              <w:rPr>
                <w:rFonts w:ascii="Times New Roman" w:hAnsi="Times New Roman" w:cs="Times New Roman"/>
                <w:sz w:val="24"/>
                <w:szCs w:val="24"/>
                <w:rPrChange w:id="10844"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845" w:author="raye" w:date="2018-08-10T12:30:00Z">
                  <w:rPr>
                    <w:rFonts w:ascii="Calibri" w:hAnsi="Calibri" w:cstheme="minorHAnsi"/>
                    <w:sz w:val="24"/>
                    <w:szCs w:val="24"/>
                  </w:rPr>
                </w:rPrChange>
              </w:rPr>
              <w:t>B11 Invoice &amp; Lading Quantity check</w:t>
            </w:r>
          </w:p>
        </w:tc>
        <w:tc>
          <w:tcPr>
            <w:tcW w:w="3969" w:type="dxa"/>
            <w:shd w:val="clear" w:color="auto" w:fill="auto"/>
          </w:tcPr>
          <w:p w14:paraId="476682B3" w14:textId="2301D09B" w:rsidR="002162A8" w:rsidRPr="00B0205A" w:rsidRDefault="00FF3FAF" w:rsidP="00BF71D7">
            <w:pPr>
              <w:rPr>
                <w:rFonts w:ascii="Times New Roman" w:hAnsi="Times New Roman" w:cs="Times New Roman"/>
                <w:sz w:val="24"/>
                <w:szCs w:val="24"/>
                <w:rPrChange w:id="10846" w:author="raye" w:date="2018-08-10T12:30:00Z">
                  <w:rPr>
                    <w:rFonts w:ascii="Calibri" w:hAnsi="Calibri" w:cstheme="minorHAnsi"/>
                    <w:sz w:val="24"/>
                    <w:szCs w:val="24"/>
                  </w:rPr>
                </w:rPrChange>
              </w:rPr>
            </w:pPr>
            <w:r w:rsidRPr="00B0205A">
              <w:rPr>
                <w:rFonts w:ascii="Times New Roman" w:hAnsi="Times New Roman" w:cs="Times New Roman"/>
                <w:noProof/>
                <w:sz w:val="24"/>
                <w:szCs w:val="24"/>
                <w:rPrChange w:id="10847" w:author="raye" w:date="2018-08-10T12:30:00Z">
                  <w:rPr>
                    <w:rFonts w:ascii="Times New Roman" w:hAnsi="Times New Roman" w:cs="Times New Roman"/>
                    <w:noProof/>
                    <w:sz w:val="24"/>
                    <w:szCs w:val="24"/>
                  </w:rPr>
                </w:rPrChange>
              </w:rPr>
              <w:object w:dxaOrig="1497" w:dyaOrig="935" w14:anchorId="0F8F7CCC">
                <v:shape id="_x0000_i1044" type="#_x0000_t75" style="width:50.25pt;height:28.5pt" o:ole="">
                  <v:imagedata r:id="rId143" o:title=""/>
                </v:shape>
                <o:OLEObject Type="Embed" ProgID="Excel.Sheet.12" ShapeID="_x0000_i1044" DrawAspect="Icon" ObjectID="_1595443883" r:id="rId144"/>
              </w:object>
            </w:r>
          </w:p>
        </w:tc>
      </w:tr>
      <w:tr w:rsidR="005F2EE9" w:rsidRPr="00B0205A" w14:paraId="4456D196" w14:textId="77777777" w:rsidTr="00750278">
        <w:trPr>
          <w:trHeight w:val="798"/>
        </w:trPr>
        <w:tc>
          <w:tcPr>
            <w:tcW w:w="3604" w:type="dxa"/>
            <w:shd w:val="clear" w:color="auto" w:fill="auto"/>
          </w:tcPr>
          <w:p w14:paraId="17C961FF" w14:textId="77777777" w:rsidR="002162A8" w:rsidRPr="00B0205A" w:rsidRDefault="002162A8" w:rsidP="00C409AC">
            <w:pPr>
              <w:jc w:val="left"/>
              <w:rPr>
                <w:rFonts w:ascii="Times New Roman" w:hAnsi="Times New Roman" w:cs="Times New Roman"/>
                <w:sz w:val="24"/>
                <w:szCs w:val="24"/>
                <w:rPrChange w:id="10848"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849" w:author="raye" w:date="2018-08-10T12:30:00Z">
                  <w:rPr>
                    <w:rFonts w:ascii="Calibri" w:hAnsi="Calibri" w:cstheme="minorHAnsi"/>
                    <w:sz w:val="24"/>
                    <w:szCs w:val="24"/>
                  </w:rPr>
                </w:rPrChange>
              </w:rPr>
              <w:t>B16 Country List</w:t>
            </w:r>
          </w:p>
        </w:tc>
        <w:tc>
          <w:tcPr>
            <w:tcW w:w="3969" w:type="dxa"/>
            <w:shd w:val="clear" w:color="auto" w:fill="auto"/>
          </w:tcPr>
          <w:p w14:paraId="23C12936" w14:textId="039B6E9E" w:rsidR="002162A8" w:rsidRPr="00B0205A" w:rsidRDefault="00FF3FAF" w:rsidP="00BF71D7">
            <w:pPr>
              <w:rPr>
                <w:rFonts w:ascii="Times New Roman" w:hAnsi="Times New Roman" w:cs="Times New Roman"/>
                <w:sz w:val="24"/>
                <w:szCs w:val="24"/>
                <w:rPrChange w:id="10850" w:author="raye" w:date="2018-08-10T12:30:00Z">
                  <w:rPr>
                    <w:rFonts w:ascii="Calibri" w:hAnsi="Calibri" w:cstheme="minorHAnsi"/>
                    <w:sz w:val="24"/>
                    <w:szCs w:val="24"/>
                  </w:rPr>
                </w:rPrChange>
              </w:rPr>
            </w:pPr>
            <w:r w:rsidRPr="00B0205A">
              <w:rPr>
                <w:rFonts w:ascii="Times New Roman" w:hAnsi="Times New Roman" w:cs="Times New Roman"/>
                <w:noProof/>
                <w:sz w:val="24"/>
                <w:szCs w:val="24"/>
                <w:rPrChange w:id="10851" w:author="raye" w:date="2018-08-10T12:30:00Z">
                  <w:rPr>
                    <w:rFonts w:ascii="Times New Roman" w:hAnsi="Times New Roman" w:cs="Times New Roman"/>
                    <w:noProof/>
                    <w:sz w:val="24"/>
                    <w:szCs w:val="24"/>
                  </w:rPr>
                </w:rPrChange>
              </w:rPr>
              <w:object w:dxaOrig="1497" w:dyaOrig="935" w14:anchorId="1DD47E06">
                <v:shape id="_x0000_i1045" type="#_x0000_t75" style="width:50.25pt;height:28.5pt" o:ole="">
                  <v:imagedata r:id="rId145" o:title=""/>
                </v:shape>
                <o:OLEObject Type="Embed" ProgID="Excel.Sheet.12" ShapeID="_x0000_i1045" DrawAspect="Icon" ObjectID="_1595443884" r:id="rId146"/>
              </w:object>
            </w:r>
          </w:p>
        </w:tc>
      </w:tr>
      <w:tr w:rsidR="005F2EE9" w:rsidRPr="00B0205A" w14:paraId="6B7976B4" w14:textId="77777777" w:rsidTr="00750278">
        <w:trPr>
          <w:trHeight w:val="713"/>
        </w:trPr>
        <w:tc>
          <w:tcPr>
            <w:tcW w:w="3604" w:type="dxa"/>
            <w:shd w:val="clear" w:color="auto" w:fill="auto"/>
          </w:tcPr>
          <w:p w14:paraId="51B34095" w14:textId="77777777" w:rsidR="002162A8" w:rsidRPr="00B0205A" w:rsidRDefault="002162A8" w:rsidP="00C409AC">
            <w:pPr>
              <w:jc w:val="left"/>
              <w:rPr>
                <w:rFonts w:ascii="Times New Roman" w:hAnsi="Times New Roman" w:cs="Times New Roman"/>
                <w:sz w:val="24"/>
                <w:szCs w:val="24"/>
                <w:rPrChange w:id="10852"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853" w:author="raye" w:date="2018-08-10T12:30:00Z">
                  <w:rPr>
                    <w:rFonts w:ascii="Calibri" w:hAnsi="Calibri" w:cstheme="minorHAnsi"/>
                    <w:sz w:val="24"/>
                    <w:szCs w:val="24"/>
                  </w:rPr>
                </w:rPrChange>
              </w:rPr>
              <w:t>B16 Sanction Countries</w:t>
            </w:r>
          </w:p>
        </w:tc>
        <w:tc>
          <w:tcPr>
            <w:tcW w:w="3969" w:type="dxa"/>
            <w:shd w:val="clear" w:color="auto" w:fill="auto"/>
          </w:tcPr>
          <w:p w14:paraId="3A7540E8" w14:textId="272FB032" w:rsidR="0006168A" w:rsidRPr="00B0205A" w:rsidRDefault="0006168A" w:rsidP="00BF71D7">
            <w:pPr>
              <w:rPr>
                <w:rFonts w:ascii="Times New Roman" w:hAnsi="Times New Roman" w:cs="Times New Roman"/>
                <w:rPrChange w:id="10854" w:author="raye" w:date="2018-08-10T12:30:00Z">
                  <w:rPr>
                    <w:rFonts w:ascii="Calibri" w:hAnsi="Calibri" w:cstheme="minorHAnsi"/>
                  </w:rPr>
                </w:rPrChange>
              </w:rPr>
            </w:pPr>
            <w:r w:rsidRPr="00B0205A">
              <w:rPr>
                <w:rFonts w:ascii="Times New Roman" w:hAnsi="Times New Roman" w:cs="Times New Roman"/>
                <w:sz w:val="24"/>
                <w:szCs w:val="24"/>
                <w:rPrChange w:id="10855" w:author="raye" w:date="2018-08-10T12:30:00Z">
                  <w:rPr>
                    <w:rFonts w:ascii="Calibri" w:hAnsi="Calibri" w:cstheme="minorHAnsi"/>
                    <w:sz w:val="24"/>
                    <w:szCs w:val="24"/>
                  </w:rPr>
                </w:rPrChange>
              </w:rPr>
              <w:t>T</w:t>
            </w:r>
            <w:r w:rsidRPr="00B0205A">
              <w:rPr>
                <w:rFonts w:ascii="Times New Roman" w:hAnsi="Times New Roman" w:cs="Times New Roman"/>
                <w:rPrChange w:id="10856" w:author="raye" w:date="2018-08-10T12:30:00Z">
                  <w:rPr>
                    <w:rFonts w:ascii="Calibri" w:hAnsi="Calibri" w:cstheme="minorHAnsi"/>
                  </w:rPr>
                </w:rPrChange>
              </w:rPr>
              <w:t>wo fields:</w:t>
            </w:r>
          </w:p>
          <w:p w14:paraId="3F47C877" w14:textId="77777777" w:rsidR="0006168A" w:rsidRPr="00B0205A" w:rsidRDefault="0006168A" w:rsidP="00BF71D7">
            <w:pPr>
              <w:spacing w:afterLines="20" w:after="62"/>
              <w:rPr>
                <w:rFonts w:ascii="Times New Roman" w:hAnsi="Times New Roman" w:cs="Times New Roman"/>
                <w:rPrChange w:id="10857" w:author="raye" w:date="2018-08-10T12:30:00Z">
                  <w:rPr>
                    <w:rFonts w:ascii="Calibri" w:hAnsi="Calibri" w:cstheme="minorHAnsi"/>
                  </w:rPr>
                </w:rPrChange>
              </w:rPr>
            </w:pPr>
            <w:r w:rsidRPr="00B0205A">
              <w:rPr>
                <w:rFonts w:ascii="Times New Roman" w:hAnsi="Times New Roman" w:cs="Times New Roman"/>
                <w:rPrChange w:id="10858" w:author="raye" w:date="2018-08-10T12:30:00Z">
                  <w:rPr>
                    <w:rFonts w:ascii="Calibri" w:hAnsi="Calibri" w:cstheme="minorHAnsi"/>
                  </w:rPr>
                </w:rPrChange>
              </w:rPr>
              <w:t>1. Country Name</w:t>
            </w:r>
          </w:p>
          <w:p w14:paraId="64C16CD8" w14:textId="3FE2624F" w:rsidR="0006168A" w:rsidRPr="00B0205A" w:rsidRDefault="0006168A" w:rsidP="00BF71D7">
            <w:pPr>
              <w:rPr>
                <w:rFonts w:ascii="Times New Roman" w:hAnsi="Times New Roman" w:cs="Times New Roman"/>
                <w:sz w:val="24"/>
                <w:szCs w:val="24"/>
                <w:rPrChange w:id="10859" w:author="raye" w:date="2018-08-10T12:30:00Z">
                  <w:rPr>
                    <w:rFonts w:ascii="Calibri" w:hAnsi="Calibri" w:cstheme="minorHAnsi"/>
                    <w:sz w:val="24"/>
                    <w:szCs w:val="24"/>
                  </w:rPr>
                </w:rPrChange>
              </w:rPr>
            </w:pPr>
            <w:r w:rsidRPr="00B0205A">
              <w:rPr>
                <w:rFonts w:ascii="Times New Roman" w:hAnsi="Times New Roman" w:cs="Times New Roman"/>
                <w:rPrChange w:id="10860" w:author="raye" w:date="2018-08-10T12:30:00Z">
                  <w:rPr>
                    <w:rFonts w:ascii="Calibri" w:hAnsi="Calibri" w:cstheme="minorHAnsi"/>
                  </w:rPr>
                </w:rPrChange>
              </w:rPr>
              <w:t>2. Abbreviation (two characters)</w:t>
            </w:r>
          </w:p>
        </w:tc>
      </w:tr>
      <w:tr w:rsidR="005F2EE9" w:rsidRPr="00B0205A" w14:paraId="4D16FF5F" w14:textId="77777777" w:rsidTr="00750278">
        <w:trPr>
          <w:trHeight w:val="613"/>
        </w:trPr>
        <w:tc>
          <w:tcPr>
            <w:tcW w:w="3604" w:type="dxa"/>
            <w:shd w:val="clear" w:color="auto" w:fill="auto"/>
          </w:tcPr>
          <w:p w14:paraId="2DCBC83C" w14:textId="77777777" w:rsidR="002162A8" w:rsidRPr="00B0205A" w:rsidRDefault="002162A8" w:rsidP="00C409AC">
            <w:pPr>
              <w:jc w:val="left"/>
              <w:rPr>
                <w:rFonts w:ascii="Times New Roman" w:hAnsi="Times New Roman" w:cs="Times New Roman"/>
                <w:sz w:val="24"/>
                <w:szCs w:val="24"/>
                <w:rPrChange w:id="10861"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862" w:author="raye" w:date="2018-08-10T12:30:00Z">
                  <w:rPr>
                    <w:rFonts w:ascii="Calibri" w:hAnsi="Calibri" w:cstheme="minorHAnsi"/>
                    <w:sz w:val="24"/>
                    <w:szCs w:val="24"/>
                  </w:rPr>
                </w:rPrChange>
              </w:rPr>
              <w:t>B20 Country List</w:t>
            </w:r>
          </w:p>
        </w:tc>
        <w:tc>
          <w:tcPr>
            <w:tcW w:w="3969" w:type="dxa"/>
            <w:shd w:val="clear" w:color="auto" w:fill="auto"/>
          </w:tcPr>
          <w:p w14:paraId="7DCD6E8C" w14:textId="56236CAA" w:rsidR="002162A8" w:rsidRPr="00B0205A" w:rsidRDefault="00FF3FAF" w:rsidP="00BF71D7">
            <w:pPr>
              <w:rPr>
                <w:rFonts w:ascii="Times New Roman" w:hAnsi="Times New Roman" w:cs="Times New Roman"/>
                <w:sz w:val="24"/>
                <w:szCs w:val="24"/>
                <w:rPrChange w:id="10863" w:author="raye" w:date="2018-08-10T12:30:00Z">
                  <w:rPr>
                    <w:rFonts w:ascii="Calibri" w:hAnsi="Calibri" w:cstheme="minorHAnsi"/>
                    <w:sz w:val="24"/>
                    <w:szCs w:val="24"/>
                  </w:rPr>
                </w:rPrChange>
              </w:rPr>
            </w:pPr>
            <w:r w:rsidRPr="00B0205A">
              <w:rPr>
                <w:rFonts w:ascii="Times New Roman" w:hAnsi="Times New Roman" w:cs="Times New Roman"/>
                <w:noProof/>
                <w:sz w:val="24"/>
                <w:szCs w:val="24"/>
                <w:rPrChange w:id="10864" w:author="raye" w:date="2018-08-10T12:30:00Z">
                  <w:rPr>
                    <w:rFonts w:ascii="Times New Roman" w:hAnsi="Times New Roman" w:cs="Times New Roman"/>
                    <w:noProof/>
                    <w:sz w:val="24"/>
                    <w:szCs w:val="24"/>
                  </w:rPr>
                </w:rPrChange>
              </w:rPr>
              <w:object w:dxaOrig="1497" w:dyaOrig="935" w14:anchorId="5F64140C">
                <v:shape id="_x0000_i1046" type="#_x0000_t75" style="width:50.25pt;height:28.5pt" o:ole="">
                  <v:imagedata r:id="rId147" o:title=""/>
                </v:shape>
                <o:OLEObject Type="Embed" ProgID="Excel.Sheet.12" ShapeID="_x0000_i1046" DrawAspect="Icon" ObjectID="_1595443885" r:id="rId148"/>
              </w:object>
            </w:r>
          </w:p>
        </w:tc>
      </w:tr>
      <w:tr w:rsidR="002162A8" w:rsidRPr="00B0205A" w14:paraId="06A11B6D" w14:textId="77777777" w:rsidTr="00750278">
        <w:trPr>
          <w:trHeight w:val="513"/>
        </w:trPr>
        <w:tc>
          <w:tcPr>
            <w:tcW w:w="3604" w:type="dxa"/>
            <w:shd w:val="clear" w:color="auto" w:fill="auto"/>
          </w:tcPr>
          <w:p w14:paraId="064FCBF0" w14:textId="77777777" w:rsidR="002162A8" w:rsidRPr="00B0205A" w:rsidRDefault="002162A8" w:rsidP="00C409AC">
            <w:pPr>
              <w:jc w:val="left"/>
              <w:rPr>
                <w:rFonts w:ascii="Times New Roman" w:hAnsi="Times New Roman" w:cs="Times New Roman"/>
                <w:sz w:val="24"/>
                <w:szCs w:val="24"/>
                <w:rPrChange w:id="10865"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866" w:author="raye" w:date="2018-08-10T12:30:00Z">
                  <w:rPr>
                    <w:rFonts w:ascii="Calibri" w:hAnsi="Calibri" w:cstheme="minorHAnsi"/>
                    <w:sz w:val="24"/>
                    <w:szCs w:val="24"/>
                  </w:rPr>
                </w:rPrChange>
              </w:rPr>
              <w:t>B21 Tax Heavens</w:t>
            </w:r>
          </w:p>
        </w:tc>
        <w:tc>
          <w:tcPr>
            <w:tcW w:w="3969" w:type="dxa"/>
            <w:shd w:val="clear" w:color="auto" w:fill="auto"/>
          </w:tcPr>
          <w:p w14:paraId="3E4F634B" w14:textId="51DE55FC" w:rsidR="0006168A" w:rsidRPr="00B0205A" w:rsidRDefault="0006168A" w:rsidP="00022A05">
            <w:pPr>
              <w:pStyle w:val="a0"/>
              <w:numPr>
                <w:ilvl w:val="0"/>
                <w:numId w:val="58"/>
              </w:numPr>
              <w:ind w:firstLineChars="0"/>
              <w:rPr>
                <w:rFonts w:ascii="Times New Roman" w:hAnsi="Times New Roman" w:cs="Times New Roman"/>
                <w:sz w:val="24"/>
                <w:szCs w:val="24"/>
                <w:rPrChange w:id="10867" w:author="raye" w:date="2018-08-10T12:30:00Z">
                  <w:rPr>
                    <w:rFonts w:ascii="Calibri" w:hAnsi="Calibri" w:cstheme="minorHAnsi"/>
                    <w:sz w:val="24"/>
                    <w:szCs w:val="24"/>
                  </w:rPr>
                </w:rPrChange>
              </w:rPr>
            </w:pPr>
            <w:r w:rsidRPr="00B0205A">
              <w:rPr>
                <w:rFonts w:ascii="Times New Roman" w:hAnsi="Times New Roman" w:cs="Times New Roman"/>
                <w:szCs w:val="24"/>
                <w:rPrChange w:id="10868" w:author="raye" w:date="2018-08-10T12:30:00Z">
                  <w:rPr>
                    <w:rFonts w:ascii="Calibri" w:hAnsi="Calibri" w:cstheme="minorHAnsi"/>
                    <w:szCs w:val="24"/>
                  </w:rPr>
                </w:rPrChange>
              </w:rPr>
              <w:t>field</w:t>
            </w:r>
            <w:r w:rsidRPr="00B0205A">
              <w:rPr>
                <w:rFonts w:ascii="Times New Roman" w:hAnsi="Times New Roman" w:cs="Times New Roman" w:hint="eastAsia"/>
                <w:szCs w:val="24"/>
                <w:rPrChange w:id="10869" w:author="raye" w:date="2018-08-10T12:30:00Z">
                  <w:rPr>
                    <w:rFonts w:ascii="Calibri" w:hAnsi="Calibri" w:cstheme="minorHAnsi" w:hint="eastAsia"/>
                    <w:szCs w:val="24"/>
                  </w:rPr>
                </w:rPrChange>
              </w:rPr>
              <w:t>：</w:t>
            </w:r>
            <w:r w:rsidRPr="00B0205A">
              <w:rPr>
                <w:rFonts w:ascii="Times New Roman" w:hAnsi="Times New Roman" w:cs="Times New Roman"/>
                <w:szCs w:val="24"/>
                <w:rPrChange w:id="10870" w:author="raye" w:date="2018-08-10T12:30:00Z">
                  <w:rPr>
                    <w:rFonts w:ascii="Calibri" w:hAnsi="Calibri" w:cstheme="minorHAnsi"/>
                    <w:szCs w:val="24"/>
                  </w:rPr>
                </w:rPrChange>
              </w:rPr>
              <w:t>Country Name/Region Name</w:t>
            </w:r>
          </w:p>
        </w:tc>
      </w:tr>
    </w:tbl>
    <w:p w14:paraId="7C0D1DCE" w14:textId="77777777" w:rsidR="002162A8" w:rsidRPr="00B0205A" w:rsidRDefault="002162A8" w:rsidP="00C409AC">
      <w:pPr>
        <w:spacing w:afterLines="50" w:after="156"/>
        <w:ind w:left="240" w:hangingChars="100" w:hanging="240"/>
        <w:rPr>
          <w:rFonts w:ascii="Times New Roman" w:hAnsi="Times New Roman" w:cs="Times New Roman"/>
          <w:sz w:val="24"/>
          <w:rPrChange w:id="10871" w:author="raye" w:date="2018-08-10T12:30:00Z">
            <w:rPr>
              <w:rFonts w:ascii="Calibri" w:hAnsi="Calibri" w:cstheme="minorHAnsi"/>
              <w:sz w:val="24"/>
            </w:rPr>
          </w:rPrChange>
        </w:rPr>
      </w:pPr>
    </w:p>
    <w:p w14:paraId="0F0E7AB0" w14:textId="6571B803" w:rsidR="002162A8" w:rsidRPr="00B0205A" w:rsidRDefault="00847B96" w:rsidP="00BA2F11">
      <w:pPr>
        <w:pStyle w:val="3"/>
        <w:keepNext w:val="0"/>
        <w:keepLines w:val="0"/>
        <w:spacing w:before="0" w:after="120" w:line="240" w:lineRule="auto"/>
        <w:ind w:left="566"/>
        <w:rPr>
          <w:rFonts w:ascii="Times New Roman" w:hAnsi="Times New Roman" w:cs="Times New Roman"/>
          <w:rPrChange w:id="10872" w:author="raye" w:date="2018-08-10T12:30:00Z">
            <w:rPr>
              <w:rFonts w:ascii="Calibri" w:hAnsi="Calibri" w:cstheme="minorHAnsi"/>
            </w:rPr>
          </w:rPrChange>
        </w:rPr>
      </w:pPr>
      <w:bookmarkStart w:id="10873" w:name="_Toc508573677"/>
      <w:bookmarkStart w:id="10874" w:name="_Toc512250245"/>
      <w:bookmarkStart w:id="10875" w:name="_Toc520839493"/>
      <w:r w:rsidRPr="00B0205A">
        <w:rPr>
          <w:rFonts w:ascii="Times New Roman" w:hAnsi="Times New Roman" w:cs="Times New Roman"/>
          <w:rPrChange w:id="10876" w:author="raye" w:date="2018-08-10T12:30:00Z">
            <w:rPr>
              <w:rFonts w:ascii="Calibri" w:hAnsi="Calibri" w:cstheme="minorHAnsi"/>
            </w:rPr>
          </w:rPrChange>
        </w:rPr>
        <w:lastRenderedPageBreak/>
        <w:t xml:space="preserve">1..2. </w:t>
      </w:r>
      <w:r w:rsidR="002162A8" w:rsidRPr="00B0205A">
        <w:rPr>
          <w:rFonts w:ascii="Times New Roman" w:hAnsi="Times New Roman" w:cs="Times New Roman"/>
          <w:rPrChange w:id="10877" w:author="raye" w:date="2018-08-10T12:30:00Z">
            <w:rPr>
              <w:rFonts w:ascii="Calibri" w:hAnsi="Calibri" w:cstheme="minorHAnsi"/>
            </w:rPr>
          </w:rPrChange>
        </w:rPr>
        <w:t>Enhancement</w:t>
      </w:r>
      <w:bookmarkEnd w:id="10873"/>
      <w:bookmarkEnd w:id="10874"/>
      <w:bookmarkEnd w:id="10875"/>
    </w:p>
    <w:p w14:paraId="39857633" w14:textId="77777777" w:rsidR="002162A8" w:rsidRPr="00B0205A" w:rsidRDefault="002162A8" w:rsidP="00022A05">
      <w:pPr>
        <w:pStyle w:val="a0"/>
        <w:numPr>
          <w:ilvl w:val="0"/>
          <w:numId w:val="11"/>
        </w:numPr>
        <w:spacing w:afterLines="50" w:after="156"/>
        <w:ind w:firstLineChars="0"/>
        <w:rPr>
          <w:rFonts w:ascii="Times New Roman" w:hAnsi="Times New Roman" w:cs="Times New Roman"/>
          <w:sz w:val="24"/>
          <w:szCs w:val="24"/>
          <w:rPrChange w:id="10878"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879" w:author="raye" w:date="2018-08-10T12:30:00Z">
            <w:rPr>
              <w:rFonts w:ascii="Calibri" w:hAnsi="Calibri" w:cstheme="minorHAnsi"/>
              <w:sz w:val="24"/>
              <w:szCs w:val="24"/>
            </w:rPr>
          </w:rPrChange>
        </w:rPr>
        <w:t>Evidence management-not organize and categorize</w:t>
      </w:r>
    </w:p>
    <w:p w14:paraId="50144836" w14:textId="03FC3D97" w:rsidR="002162A8" w:rsidRPr="00B0205A" w:rsidRDefault="002162A8" w:rsidP="00A769EC">
      <w:pPr>
        <w:spacing w:afterLines="50" w:after="156"/>
        <w:ind w:leftChars="372" w:left="1134" w:hangingChars="147" w:hanging="353"/>
        <w:jc w:val="left"/>
        <w:rPr>
          <w:rFonts w:ascii="Times New Roman" w:hAnsi="Times New Roman" w:cs="Times New Roman"/>
          <w:sz w:val="24"/>
          <w:szCs w:val="24"/>
          <w:rPrChange w:id="10880"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881" w:author="raye" w:date="2018-08-10T12:30:00Z">
            <w:rPr>
              <w:rFonts w:ascii="Calibri" w:hAnsi="Calibri" w:cstheme="minorHAnsi"/>
              <w:sz w:val="24"/>
              <w:szCs w:val="24"/>
            </w:rPr>
          </w:rPrChange>
        </w:rPr>
        <w:t>1) Name standard of file which download is Reference No. (</w:t>
      </w:r>
      <w:r w:rsidR="005F2EE9" w:rsidRPr="00B0205A">
        <w:rPr>
          <w:rFonts w:ascii="Times New Roman" w:hAnsi="Times New Roman" w:cs="Times New Roman"/>
          <w:sz w:val="24"/>
          <w:szCs w:val="24"/>
          <w:rPrChange w:id="10882" w:author="raye" w:date="2018-08-10T12:30:00Z">
            <w:rPr>
              <w:rFonts w:ascii="Calibri" w:hAnsi="Calibri" w:cstheme="minorHAnsi"/>
              <w:sz w:val="24"/>
              <w:szCs w:val="24"/>
            </w:rPr>
          </w:rPrChange>
        </w:rPr>
        <w:t>e.g.</w:t>
      </w:r>
      <w:r w:rsidRPr="00B0205A">
        <w:rPr>
          <w:rFonts w:ascii="Times New Roman" w:hAnsi="Times New Roman" w:cs="Times New Roman"/>
          <w:sz w:val="24"/>
          <w:szCs w:val="24"/>
          <w:rPrChange w:id="10883" w:author="raye" w:date="2018-08-10T12:30:00Z">
            <w:rPr>
              <w:rFonts w:ascii="Calibri" w:hAnsi="Calibri" w:cstheme="minorHAnsi"/>
              <w:sz w:val="24"/>
              <w:szCs w:val="24"/>
            </w:rPr>
          </w:rPrChange>
        </w:rPr>
        <w:t xml:space="preserve"> TFxxxxxxxxxx.zip)</w:t>
      </w:r>
    </w:p>
    <w:p w14:paraId="3523169C" w14:textId="1A239DA5" w:rsidR="002162A8" w:rsidRPr="00B0205A" w:rsidRDefault="002162A8" w:rsidP="00774ECE">
      <w:pPr>
        <w:pStyle w:val="a0"/>
        <w:spacing w:afterLines="50" w:after="156"/>
        <w:ind w:leftChars="372" w:left="1134" w:hangingChars="147" w:hanging="353"/>
        <w:rPr>
          <w:rFonts w:ascii="Times New Roman" w:hAnsi="Times New Roman" w:cs="Times New Roman"/>
          <w:sz w:val="24"/>
          <w:szCs w:val="24"/>
          <w:rPrChange w:id="10884"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885" w:author="raye" w:date="2018-08-10T12:30:00Z">
            <w:rPr>
              <w:rFonts w:ascii="Calibri" w:hAnsi="Calibri" w:cstheme="minorHAnsi"/>
              <w:sz w:val="24"/>
              <w:szCs w:val="24"/>
            </w:rPr>
          </w:rPrChange>
        </w:rPr>
        <w:t xml:space="preserve">2)  There are 6 sub-folders under this zip file. (5 </w:t>
      </w:r>
      <w:r w:rsidR="00113263" w:rsidRPr="00B0205A">
        <w:rPr>
          <w:rFonts w:ascii="Times New Roman" w:hAnsi="Times New Roman" w:cs="Times New Roman"/>
          <w:sz w:val="24"/>
          <w:szCs w:val="24"/>
          <w:rPrChange w:id="10886" w:author="raye" w:date="2018-08-10T12:30:00Z">
            <w:rPr>
              <w:rFonts w:ascii="Calibri" w:hAnsi="Calibri" w:cstheme="minorHAnsi"/>
              <w:sz w:val="24"/>
              <w:szCs w:val="24"/>
            </w:rPr>
          </w:rPrChange>
        </w:rPr>
        <w:t>API</w:t>
      </w:r>
      <w:r w:rsidRPr="00B0205A">
        <w:rPr>
          <w:rFonts w:ascii="Times New Roman" w:hAnsi="Times New Roman" w:cs="Times New Roman"/>
          <w:sz w:val="24"/>
          <w:szCs w:val="24"/>
          <w:rPrChange w:id="10887" w:author="raye" w:date="2018-08-10T12:30:00Z">
            <w:rPr>
              <w:rFonts w:ascii="Calibri" w:hAnsi="Calibri" w:cstheme="minorHAnsi"/>
              <w:sz w:val="24"/>
              <w:szCs w:val="24"/>
            </w:rPr>
          </w:rPrChange>
        </w:rPr>
        <w:t xml:space="preserve"> evidence + 1 logic)</w:t>
      </w:r>
    </w:p>
    <w:p w14:paraId="1E273418" w14:textId="77777777" w:rsidR="002162A8" w:rsidRPr="00B0205A" w:rsidRDefault="002162A8" w:rsidP="00022A05">
      <w:pPr>
        <w:pStyle w:val="a0"/>
        <w:numPr>
          <w:ilvl w:val="0"/>
          <w:numId w:val="11"/>
        </w:numPr>
        <w:spacing w:afterLines="50" w:after="156"/>
        <w:ind w:firstLineChars="0"/>
        <w:rPr>
          <w:rFonts w:ascii="Times New Roman" w:hAnsi="Times New Roman" w:cs="Times New Roman"/>
          <w:sz w:val="24"/>
          <w:szCs w:val="24"/>
          <w:rPrChange w:id="10888"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889" w:author="raye" w:date="2018-08-10T12:30:00Z">
            <w:rPr>
              <w:rFonts w:ascii="Calibri" w:hAnsi="Calibri" w:cstheme="minorHAnsi"/>
              <w:sz w:val="24"/>
              <w:szCs w:val="24"/>
            </w:rPr>
          </w:rPrChange>
        </w:rPr>
        <w:t>Evidence file should have naming standard which can contain ownership, movement and vessel information.</w:t>
      </w:r>
    </w:p>
    <w:p w14:paraId="610632E4" w14:textId="77777777" w:rsidR="002162A8" w:rsidRPr="00B0205A" w:rsidRDefault="002162A8" w:rsidP="00022A05">
      <w:pPr>
        <w:pStyle w:val="a0"/>
        <w:numPr>
          <w:ilvl w:val="0"/>
          <w:numId w:val="11"/>
        </w:numPr>
        <w:spacing w:afterLines="50" w:after="156"/>
        <w:ind w:firstLineChars="0"/>
        <w:rPr>
          <w:rFonts w:ascii="Times New Roman" w:hAnsi="Times New Roman" w:cs="Times New Roman"/>
          <w:sz w:val="24"/>
          <w:szCs w:val="24"/>
          <w:rPrChange w:id="10890"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891" w:author="raye" w:date="2018-08-10T12:30:00Z">
            <w:rPr>
              <w:rFonts w:ascii="Calibri" w:hAnsi="Calibri" w:cstheme="minorHAnsi"/>
              <w:sz w:val="24"/>
              <w:szCs w:val="24"/>
            </w:rPr>
          </w:rPrChange>
        </w:rPr>
        <w:t>All evidence should be internally linked: once an evidence is deleted under certain question, the same evidence will automatically disappear under other questions at the same time.</w:t>
      </w:r>
    </w:p>
    <w:p w14:paraId="45DB3B2E" w14:textId="564F97D6" w:rsidR="002162A8" w:rsidRPr="00B0205A" w:rsidRDefault="002162A8" w:rsidP="00022A05">
      <w:pPr>
        <w:pStyle w:val="a0"/>
        <w:numPr>
          <w:ilvl w:val="0"/>
          <w:numId w:val="11"/>
        </w:numPr>
        <w:spacing w:afterLines="50" w:after="156"/>
        <w:ind w:firstLineChars="0"/>
        <w:rPr>
          <w:rFonts w:ascii="Times New Roman" w:hAnsi="Times New Roman" w:cs="Times New Roman"/>
          <w:sz w:val="24"/>
          <w:szCs w:val="24"/>
          <w:rPrChange w:id="10892"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893" w:author="raye" w:date="2018-08-10T12:30:00Z">
            <w:rPr>
              <w:rFonts w:ascii="Calibri" w:hAnsi="Calibri" w:cstheme="minorHAnsi"/>
              <w:sz w:val="24"/>
              <w:szCs w:val="24"/>
            </w:rPr>
          </w:rPrChange>
        </w:rPr>
        <w:t xml:space="preserve">If BI rationale is over 80%, </w:t>
      </w:r>
      <w:r w:rsidR="00604DE2" w:rsidRPr="00B0205A">
        <w:rPr>
          <w:rFonts w:ascii="Times New Roman" w:hAnsi="Times New Roman" w:cs="Times New Roman"/>
          <w:sz w:val="24"/>
          <w:szCs w:val="24"/>
          <w:rPrChange w:id="10894" w:author="raye" w:date="2018-08-10T12:30:00Z">
            <w:rPr>
              <w:rFonts w:ascii="Calibri" w:hAnsi="Calibri" w:cstheme="minorHAnsi"/>
              <w:sz w:val="24"/>
              <w:szCs w:val="24"/>
            </w:rPr>
          </w:rPrChange>
        </w:rPr>
        <w:t xml:space="preserve">Operations Analyst </w:t>
      </w:r>
      <w:r w:rsidRPr="00B0205A">
        <w:rPr>
          <w:rFonts w:ascii="Times New Roman" w:hAnsi="Times New Roman" w:cs="Times New Roman"/>
          <w:sz w:val="24"/>
          <w:szCs w:val="24"/>
          <w:rPrChange w:id="10895" w:author="raye" w:date="2018-08-10T12:30:00Z">
            <w:rPr>
              <w:rFonts w:ascii="Calibri" w:hAnsi="Calibri" w:cstheme="minorHAnsi"/>
              <w:sz w:val="24"/>
              <w:szCs w:val="24"/>
            </w:rPr>
          </w:rPrChange>
        </w:rPr>
        <w:t>should input comments, otherwise system should alert.</w:t>
      </w:r>
    </w:p>
    <w:p w14:paraId="067A3233" w14:textId="22E8B2D2" w:rsidR="002162A8" w:rsidRPr="00B0205A" w:rsidRDefault="002162A8" w:rsidP="00022A05">
      <w:pPr>
        <w:pStyle w:val="a0"/>
        <w:numPr>
          <w:ilvl w:val="0"/>
          <w:numId w:val="11"/>
        </w:numPr>
        <w:spacing w:afterLines="50" w:after="156"/>
        <w:ind w:firstLineChars="0"/>
        <w:rPr>
          <w:rFonts w:ascii="Times New Roman" w:hAnsi="Times New Roman" w:cs="Times New Roman"/>
          <w:sz w:val="24"/>
          <w:szCs w:val="24"/>
          <w:rPrChange w:id="10896"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897" w:author="raye" w:date="2018-08-10T12:30:00Z">
            <w:rPr>
              <w:rFonts w:ascii="Calibri" w:hAnsi="Calibri" w:cstheme="minorHAnsi"/>
              <w:sz w:val="24"/>
              <w:szCs w:val="24"/>
            </w:rPr>
          </w:rPrChange>
        </w:rPr>
        <w:t>Establish database for commodity and unit price</w:t>
      </w:r>
      <w:r w:rsidRPr="00B0205A">
        <w:rPr>
          <w:rFonts w:ascii="Times New Roman" w:hAnsi="Times New Roman" w:cs="Times New Roman" w:hint="eastAsia"/>
          <w:sz w:val="24"/>
          <w:szCs w:val="24"/>
          <w:rPrChange w:id="10898" w:author="raye" w:date="2018-08-10T12:30:00Z">
            <w:rPr>
              <w:rFonts w:ascii="Calibri" w:hAnsi="Calibri" w:cstheme="minorHAnsi" w:hint="eastAsia"/>
              <w:sz w:val="24"/>
              <w:szCs w:val="24"/>
            </w:rPr>
          </w:rPrChange>
        </w:rPr>
        <w:t>，</w:t>
      </w:r>
      <w:r w:rsidRPr="00B0205A">
        <w:rPr>
          <w:rFonts w:ascii="Times New Roman" w:hAnsi="Times New Roman" w:cs="Times New Roman"/>
          <w:sz w:val="24"/>
          <w:szCs w:val="24"/>
          <w:rPrChange w:id="10899" w:author="raye" w:date="2018-08-10T12:30:00Z">
            <w:rPr>
              <w:rFonts w:ascii="Calibri" w:hAnsi="Calibri" w:cstheme="minorHAnsi"/>
              <w:sz w:val="24"/>
              <w:szCs w:val="24"/>
            </w:rPr>
          </w:rPrChange>
        </w:rPr>
        <w:t>establish database for invoice no.</w:t>
      </w:r>
    </w:p>
    <w:p w14:paraId="5420EB32" w14:textId="755F53D7" w:rsidR="00543308" w:rsidRPr="00B0205A" w:rsidRDefault="0006168A" w:rsidP="00022A05">
      <w:pPr>
        <w:pStyle w:val="a0"/>
        <w:numPr>
          <w:ilvl w:val="0"/>
          <w:numId w:val="11"/>
        </w:numPr>
        <w:spacing w:afterLines="50" w:after="156"/>
        <w:ind w:firstLineChars="0"/>
        <w:rPr>
          <w:rFonts w:ascii="Times New Roman" w:hAnsi="Times New Roman" w:cs="Times New Roman"/>
          <w:sz w:val="24"/>
          <w:szCs w:val="24"/>
          <w:rPrChange w:id="10900"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901" w:author="raye" w:date="2018-08-10T12:30:00Z">
            <w:rPr>
              <w:rFonts w:ascii="Calibri" w:hAnsi="Calibri" w:cstheme="minorHAnsi"/>
              <w:sz w:val="24"/>
              <w:szCs w:val="24"/>
            </w:rPr>
          </w:rPrChange>
        </w:rPr>
        <w:t>If</w:t>
      </w:r>
      <w:r w:rsidR="00543308" w:rsidRPr="00B0205A">
        <w:rPr>
          <w:rFonts w:ascii="Times New Roman" w:hAnsi="Times New Roman" w:cs="Times New Roman"/>
          <w:sz w:val="24"/>
          <w:szCs w:val="24"/>
          <w:rPrChange w:id="10902" w:author="raye" w:date="2018-08-10T12:30:00Z">
            <w:rPr>
              <w:rFonts w:ascii="Calibri" w:hAnsi="Calibri" w:cstheme="minorHAnsi"/>
              <w:sz w:val="24"/>
              <w:szCs w:val="24"/>
            </w:rPr>
          </w:rPrChange>
        </w:rPr>
        <w:t xml:space="preserve"> D</w:t>
      </w:r>
      <w:r w:rsidR="00052E74" w:rsidRPr="00B0205A">
        <w:rPr>
          <w:rFonts w:ascii="Times New Roman" w:hAnsi="Times New Roman" w:cs="Times New Roman"/>
          <w:sz w:val="24"/>
          <w:szCs w:val="24"/>
          <w:rPrChange w:id="10903" w:author="raye" w:date="2018-08-10T12:30:00Z">
            <w:rPr>
              <w:rFonts w:ascii="Calibri" w:hAnsi="Calibri" w:cstheme="minorHAnsi"/>
              <w:sz w:val="24"/>
              <w:szCs w:val="24"/>
            </w:rPr>
          </w:rPrChange>
        </w:rPr>
        <w:t xml:space="preserve">ow </w:t>
      </w:r>
      <w:r w:rsidR="00543308" w:rsidRPr="00B0205A">
        <w:rPr>
          <w:rFonts w:ascii="Times New Roman" w:hAnsi="Times New Roman" w:cs="Times New Roman"/>
          <w:sz w:val="24"/>
          <w:szCs w:val="24"/>
          <w:rPrChange w:id="10904" w:author="raye" w:date="2018-08-10T12:30:00Z">
            <w:rPr>
              <w:rFonts w:ascii="Calibri" w:hAnsi="Calibri" w:cstheme="minorHAnsi"/>
              <w:sz w:val="24"/>
              <w:szCs w:val="24"/>
            </w:rPr>
          </w:rPrChange>
        </w:rPr>
        <w:t>J</w:t>
      </w:r>
      <w:r w:rsidR="00052E74" w:rsidRPr="00B0205A">
        <w:rPr>
          <w:rFonts w:ascii="Times New Roman" w:hAnsi="Times New Roman" w:cs="Times New Roman"/>
          <w:sz w:val="24"/>
          <w:szCs w:val="24"/>
          <w:rPrChange w:id="10905" w:author="raye" w:date="2018-08-10T12:30:00Z">
            <w:rPr>
              <w:rFonts w:ascii="Calibri" w:hAnsi="Calibri" w:cstheme="minorHAnsi"/>
              <w:sz w:val="24"/>
              <w:szCs w:val="24"/>
            </w:rPr>
          </w:rPrChange>
        </w:rPr>
        <w:t>ones</w:t>
      </w:r>
      <w:r w:rsidR="00543308" w:rsidRPr="00B0205A">
        <w:rPr>
          <w:rFonts w:ascii="Times New Roman" w:hAnsi="Times New Roman" w:cs="Times New Roman"/>
          <w:sz w:val="24"/>
          <w:szCs w:val="24"/>
          <w:rPrChange w:id="10906" w:author="raye" w:date="2018-08-10T12:30:00Z">
            <w:rPr>
              <w:rFonts w:ascii="Calibri" w:hAnsi="Calibri" w:cstheme="minorHAnsi"/>
              <w:sz w:val="24"/>
              <w:szCs w:val="24"/>
            </w:rPr>
          </w:rPrChange>
        </w:rPr>
        <w:t xml:space="preserve"> RATIONALE OVER 80% (manually judge). </w:t>
      </w:r>
      <w:r w:rsidR="00604DE2" w:rsidRPr="00B0205A">
        <w:rPr>
          <w:rFonts w:ascii="Times New Roman" w:hAnsi="Times New Roman" w:cs="Times New Roman"/>
          <w:sz w:val="24"/>
          <w:szCs w:val="24"/>
          <w:rPrChange w:id="10907" w:author="raye" w:date="2018-08-10T12:30:00Z">
            <w:rPr>
              <w:rFonts w:ascii="Calibri" w:hAnsi="Calibri" w:cstheme="minorHAnsi"/>
              <w:sz w:val="24"/>
              <w:szCs w:val="24"/>
            </w:rPr>
          </w:rPrChange>
        </w:rPr>
        <w:t xml:space="preserve">Operations Analyst </w:t>
      </w:r>
      <w:r w:rsidR="00543308" w:rsidRPr="00B0205A">
        <w:rPr>
          <w:rFonts w:ascii="Times New Roman" w:hAnsi="Times New Roman" w:cs="Times New Roman"/>
          <w:sz w:val="24"/>
          <w:szCs w:val="24"/>
          <w:rPrChange w:id="10908" w:author="raye" w:date="2018-08-10T12:30:00Z">
            <w:rPr>
              <w:rFonts w:ascii="Calibri" w:hAnsi="Calibri" w:cstheme="minorHAnsi"/>
              <w:sz w:val="24"/>
              <w:szCs w:val="24"/>
            </w:rPr>
          </w:rPrChange>
        </w:rPr>
        <w:t>could select an evidence, and it wi</w:t>
      </w:r>
      <w:r w:rsidR="00DD3881" w:rsidRPr="00B0205A">
        <w:rPr>
          <w:rFonts w:ascii="Times New Roman" w:hAnsi="Times New Roman" w:cs="Times New Roman"/>
          <w:sz w:val="24"/>
          <w:szCs w:val="24"/>
          <w:rPrChange w:id="10909" w:author="raye" w:date="2018-08-10T12:30:00Z">
            <w:rPr>
              <w:rFonts w:ascii="Calibri" w:hAnsi="Calibri" w:cstheme="minorHAnsi"/>
              <w:sz w:val="24"/>
              <w:szCs w:val="24"/>
            </w:rPr>
          </w:rPrChange>
        </w:rPr>
        <w:t>ll trigger and pop out a window</w:t>
      </w:r>
      <w:r w:rsidR="00543308" w:rsidRPr="00B0205A">
        <w:rPr>
          <w:rFonts w:ascii="Times New Roman" w:hAnsi="Times New Roman" w:cs="Times New Roman"/>
          <w:sz w:val="24"/>
          <w:szCs w:val="24"/>
          <w:rPrChange w:id="10910" w:author="raye" w:date="2018-08-10T12:30:00Z">
            <w:rPr>
              <w:rFonts w:ascii="Calibri" w:hAnsi="Calibri" w:cstheme="minorHAnsi"/>
              <w:sz w:val="24"/>
              <w:szCs w:val="24"/>
            </w:rPr>
          </w:rPrChange>
        </w:rPr>
        <w:t xml:space="preserve"> for comment input. Once </w:t>
      </w:r>
      <w:r w:rsidR="00604DE2" w:rsidRPr="00B0205A">
        <w:rPr>
          <w:rFonts w:ascii="Times New Roman" w:hAnsi="Times New Roman" w:cs="Times New Roman"/>
          <w:sz w:val="24"/>
          <w:szCs w:val="24"/>
          <w:rPrChange w:id="10911" w:author="raye" w:date="2018-08-10T12:30:00Z">
            <w:rPr>
              <w:rFonts w:ascii="Calibri" w:hAnsi="Calibri" w:cstheme="minorHAnsi"/>
              <w:sz w:val="24"/>
              <w:szCs w:val="24"/>
            </w:rPr>
          </w:rPrChange>
        </w:rPr>
        <w:t xml:space="preserve">Operations Analyst </w:t>
      </w:r>
      <w:r w:rsidR="00543308" w:rsidRPr="00B0205A">
        <w:rPr>
          <w:rFonts w:ascii="Times New Roman" w:hAnsi="Times New Roman" w:cs="Times New Roman"/>
          <w:sz w:val="24"/>
          <w:szCs w:val="24"/>
          <w:rPrChange w:id="10912" w:author="raye" w:date="2018-08-10T12:30:00Z">
            <w:rPr>
              <w:rFonts w:ascii="Calibri" w:hAnsi="Calibri" w:cstheme="minorHAnsi"/>
              <w:sz w:val="24"/>
              <w:szCs w:val="24"/>
            </w:rPr>
          </w:rPrChange>
        </w:rPr>
        <w:t xml:space="preserve">complete comments input and save, the highlighted comments will appear in left </w:t>
      </w:r>
      <w:r w:rsidR="0074637F" w:rsidRPr="00B0205A">
        <w:rPr>
          <w:rFonts w:ascii="Times New Roman" w:hAnsi="Times New Roman" w:cs="Times New Roman"/>
          <w:sz w:val="24"/>
          <w:szCs w:val="24"/>
          <w:rPrChange w:id="10913" w:author="raye" w:date="2018-08-10T12:30:00Z">
            <w:rPr>
              <w:rFonts w:ascii="Calibri" w:hAnsi="Calibri" w:cstheme="minorHAnsi"/>
              <w:sz w:val="24"/>
              <w:szCs w:val="24"/>
            </w:rPr>
          </w:rPrChange>
        </w:rPr>
        <w:t>PDF</w:t>
      </w:r>
      <w:r w:rsidR="007E70BE" w:rsidRPr="00B0205A">
        <w:rPr>
          <w:rFonts w:ascii="Times New Roman" w:hAnsi="Times New Roman" w:cs="Times New Roman"/>
          <w:sz w:val="24"/>
          <w:szCs w:val="24"/>
          <w:rPrChange w:id="10914" w:author="raye" w:date="2018-08-10T12:30:00Z">
            <w:rPr>
              <w:rFonts w:ascii="Calibri" w:hAnsi="Calibri" w:cstheme="minorHAnsi"/>
              <w:sz w:val="24"/>
              <w:szCs w:val="24"/>
            </w:rPr>
          </w:rPrChange>
        </w:rPr>
        <w:t xml:space="preserve">. </w:t>
      </w:r>
      <w:r w:rsidR="00543308" w:rsidRPr="00B0205A">
        <w:rPr>
          <w:rFonts w:ascii="Times New Roman" w:hAnsi="Times New Roman" w:cs="Times New Roman"/>
          <w:sz w:val="24"/>
          <w:szCs w:val="24"/>
          <w:rPrChange w:id="10915" w:author="raye" w:date="2018-08-10T12:30:00Z">
            <w:rPr>
              <w:rFonts w:ascii="Calibri" w:hAnsi="Calibri" w:cstheme="minorHAnsi"/>
              <w:sz w:val="24"/>
              <w:szCs w:val="24"/>
            </w:rPr>
          </w:rPrChange>
        </w:rPr>
        <w:t xml:space="preserve">The input comment will be added at the end of the </w:t>
      </w:r>
      <w:r w:rsidR="0074637F" w:rsidRPr="00B0205A">
        <w:rPr>
          <w:rFonts w:ascii="Times New Roman" w:hAnsi="Times New Roman" w:cs="Times New Roman"/>
          <w:sz w:val="24"/>
          <w:szCs w:val="24"/>
          <w:rPrChange w:id="10916" w:author="raye" w:date="2018-08-10T12:30:00Z">
            <w:rPr>
              <w:rFonts w:ascii="Calibri" w:hAnsi="Calibri" w:cstheme="minorHAnsi"/>
              <w:sz w:val="24"/>
              <w:szCs w:val="24"/>
            </w:rPr>
          </w:rPrChange>
        </w:rPr>
        <w:t>PDF</w:t>
      </w:r>
      <w:r w:rsidR="00543308" w:rsidRPr="00B0205A">
        <w:rPr>
          <w:rFonts w:ascii="Times New Roman" w:hAnsi="Times New Roman" w:cs="Times New Roman"/>
          <w:sz w:val="24"/>
          <w:szCs w:val="24"/>
          <w:rPrChange w:id="10917" w:author="raye" w:date="2018-08-10T12:30:00Z">
            <w:rPr>
              <w:rFonts w:ascii="Calibri" w:hAnsi="Calibri" w:cstheme="minorHAnsi"/>
              <w:sz w:val="24"/>
              <w:szCs w:val="24"/>
            </w:rPr>
          </w:rPrChange>
        </w:rPr>
        <w:t xml:space="preserve">. And a </w:t>
      </w:r>
      <w:r w:rsidR="0074637F" w:rsidRPr="00B0205A">
        <w:rPr>
          <w:rFonts w:ascii="Times New Roman" w:hAnsi="Times New Roman" w:cs="Times New Roman"/>
          <w:sz w:val="24"/>
          <w:szCs w:val="24"/>
          <w:rPrChange w:id="10918" w:author="raye" w:date="2018-08-10T12:30:00Z">
            <w:rPr>
              <w:rFonts w:ascii="Calibri" w:hAnsi="Calibri" w:cstheme="minorHAnsi"/>
              <w:sz w:val="24"/>
              <w:szCs w:val="24"/>
            </w:rPr>
          </w:rPrChange>
        </w:rPr>
        <w:t>PDF</w:t>
      </w:r>
      <w:r w:rsidR="00543308" w:rsidRPr="00B0205A">
        <w:rPr>
          <w:rFonts w:ascii="Times New Roman" w:hAnsi="Times New Roman" w:cs="Times New Roman"/>
          <w:sz w:val="24"/>
          <w:szCs w:val="24"/>
          <w:rPrChange w:id="10919" w:author="raye" w:date="2018-08-10T12:30:00Z">
            <w:rPr>
              <w:rFonts w:ascii="Calibri" w:hAnsi="Calibri" w:cstheme="minorHAnsi"/>
              <w:sz w:val="24"/>
              <w:szCs w:val="24"/>
            </w:rPr>
          </w:rPrChange>
        </w:rPr>
        <w:t xml:space="preserve"> could be created which is including original DJ result and input comments. The </w:t>
      </w:r>
      <w:r w:rsidR="0074637F" w:rsidRPr="00B0205A">
        <w:rPr>
          <w:rFonts w:ascii="Times New Roman" w:hAnsi="Times New Roman" w:cs="Times New Roman"/>
          <w:sz w:val="24"/>
          <w:szCs w:val="24"/>
          <w:rPrChange w:id="10920" w:author="raye" w:date="2018-08-10T12:30:00Z">
            <w:rPr>
              <w:rFonts w:ascii="Calibri" w:hAnsi="Calibri" w:cstheme="minorHAnsi"/>
              <w:sz w:val="24"/>
              <w:szCs w:val="24"/>
            </w:rPr>
          </w:rPrChange>
        </w:rPr>
        <w:t>PDF</w:t>
      </w:r>
      <w:r w:rsidR="00543308" w:rsidRPr="00B0205A">
        <w:rPr>
          <w:rFonts w:ascii="Times New Roman" w:hAnsi="Times New Roman" w:cs="Times New Roman"/>
          <w:sz w:val="24"/>
          <w:szCs w:val="24"/>
          <w:rPrChange w:id="10921" w:author="raye" w:date="2018-08-10T12:30:00Z">
            <w:rPr>
              <w:rFonts w:ascii="Calibri" w:hAnsi="Calibri" w:cstheme="minorHAnsi"/>
              <w:sz w:val="24"/>
              <w:szCs w:val="24"/>
            </w:rPr>
          </w:rPrChange>
        </w:rPr>
        <w:t xml:space="preserve"> name should be original name+ identified stamp. The </w:t>
      </w:r>
      <w:r w:rsidR="0074637F" w:rsidRPr="00B0205A">
        <w:rPr>
          <w:rFonts w:ascii="Times New Roman" w:hAnsi="Times New Roman" w:cs="Times New Roman"/>
          <w:sz w:val="24"/>
          <w:szCs w:val="24"/>
          <w:rPrChange w:id="10922" w:author="raye" w:date="2018-08-10T12:30:00Z">
            <w:rPr>
              <w:rFonts w:ascii="Calibri" w:hAnsi="Calibri" w:cstheme="minorHAnsi"/>
              <w:sz w:val="24"/>
              <w:szCs w:val="24"/>
            </w:rPr>
          </w:rPrChange>
        </w:rPr>
        <w:t>PDF</w:t>
      </w:r>
      <w:r w:rsidR="00543308" w:rsidRPr="00B0205A">
        <w:rPr>
          <w:rFonts w:ascii="Times New Roman" w:hAnsi="Times New Roman" w:cs="Times New Roman"/>
          <w:sz w:val="24"/>
          <w:szCs w:val="24"/>
          <w:rPrChange w:id="10923" w:author="raye" w:date="2018-08-10T12:30:00Z">
            <w:rPr>
              <w:rFonts w:ascii="Calibri" w:hAnsi="Calibri" w:cstheme="minorHAnsi"/>
              <w:sz w:val="24"/>
              <w:szCs w:val="24"/>
            </w:rPr>
          </w:rPrChange>
        </w:rPr>
        <w:t xml:space="preserve"> file could upload as evidence via manually.</w:t>
      </w:r>
    </w:p>
    <w:p w14:paraId="5E4EB03C" w14:textId="4AAF5DA7" w:rsidR="00DD3881" w:rsidRPr="00B0205A" w:rsidRDefault="00604DE2" w:rsidP="00022A05">
      <w:pPr>
        <w:pStyle w:val="a0"/>
        <w:numPr>
          <w:ilvl w:val="0"/>
          <w:numId w:val="11"/>
        </w:numPr>
        <w:spacing w:afterLines="50" w:after="156"/>
        <w:ind w:firstLineChars="0"/>
        <w:rPr>
          <w:rFonts w:ascii="Times New Roman" w:hAnsi="Times New Roman" w:cs="Times New Roman"/>
          <w:sz w:val="24"/>
          <w:szCs w:val="24"/>
          <w:rPrChange w:id="10924"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0925" w:author="raye" w:date="2018-08-10T12:30:00Z">
            <w:rPr>
              <w:rFonts w:ascii="Calibri" w:hAnsi="Calibri" w:cstheme="minorHAnsi"/>
              <w:sz w:val="24"/>
              <w:szCs w:val="24"/>
            </w:rPr>
          </w:rPrChange>
        </w:rPr>
        <w:t xml:space="preserve">Operations Analyst </w:t>
      </w:r>
      <w:r w:rsidR="00DD3881" w:rsidRPr="00B0205A">
        <w:rPr>
          <w:rFonts w:ascii="Times New Roman" w:hAnsi="Times New Roman" w:cs="Times New Roman"/>
          <w:sz w:val="24"/>
          <w:szCs w:val="24"/>
          <w:rPrChange w:id="10926" w:author="raye" w:date="2018-08-10T12:30:00Z">
            <w:rPr>
              <w:rFonts w:ascii="Calibri" w:hAnsi="Calibri" w:cstheme="minorHAnsi"/>
              <w:sz w:val="24"/>
              <w:szCs w:val="24"/>
            </w:rPr>
          </w:rPrChange>
        </w:rPr>
        <w:t>could select an evidence</w:t>
      </w:r>
      <w:r w:rsidR="007E70BE" w:rsidRPr="00B0205A">
        <w:rPr>
          <w:rFonts w:ascii="Times New Roman" w:hAnsi="Times New Roman" w:cs="Times New Roman"/>
          <w:sz w:val="24"/>
          <w:szCs w:val="24"/>
          <w:rPrChange w:id="10927" w:author="raye" w:date="2018-08-10T12:30:00Z">
            <w:rPr>
              <w:rFonts w:ascii="Calibri" w:hAnsi="Calibri" w:cstheme="minorHAnsi"/>
              <w:sz w:val="24"/>
              <w:szCs w:val="24"/>
            </w:rPr>
          </w:rPrChange>
        </w:rPr>
        <w:t xml:space="preserve"> in Bloomberg/Google</w:t>
      </w:r>
      <w:r w:rsidR="00DD3881" w:rsidRPr="00B0205A">
        <w:rPr>
          <w:rFonts w:ascii="Times New Roman" w:hAnsi="Times New Roman" w:cs="Times New Roman"/>
          <w:sz w:val="24"/>
          <w:szCs w:val="24"/>
          <w:rPrChange w:id="10928" w:author="raye" w:date="2018-08-10T12:30:00Z">
            <w:rPr>
              <w:rFonts w:ascii="Calibri" w:hAnsi="Calibri" w:cstheme="minorHAnsi"/>
              <w:sz w:val="24"/>
              <w:szCs w:val="24"/>
            </w:rPr>
          </w:rPrChange>
        </w:rPr>
        <w:t>, and it wi</w:t>
      </w:r>
      <w:r w:rsidR="007E70BE" w:rsidRPr="00B0205A">
        <w:rPr>
          <w:rFonts w:ascii="Times New Roman" w:hAnsi="Times New Roman" w:cs="Times New Roman"/>
          <w:sz w:val="24"/>
          <w:szCs w:val="24"/>
          <w:rPrChange w:id="10929" w:author="raye" w:date="2018-08-10T12:30:00Z">
            <w:rPr>
              <w:rFonts w:ascii="Calibri" w:hAnsi="Calibri" w:cstheme="minorHAnsi"/>
              <w:sz w:val="24"/>
              <w:szCs w:val="24"/>
            </w:rPr>
          </w:rPrChange>
        </w:rPr>
        <w:t>ll trigger and pop out a window</w:t>
      </w:r>
      <w:r w:rsidR="00DD3881" w:rsidRPr="00B0205A">
        <w:rPr>
          <w:rFonts w:ascii="Times New Roman" w:hAnsi="Times New Roman" w:cs="Times New Roman"/>
          <w:sz w:val="24"/>
          <w:szCs w:val="24"/>
          <w:rPrChange w:id="10930" w:author="raye" w:date="2018-08-10T12:30:00Z">
            <w:rPr>
              <w:rFonts w:ascii="Calibri" w:hAnsi="Calibri" w:cstheme="minorHAnsi"/>
              <w:sz w:val="24"/>
              <w:szCs w:val="24"/>
            </w:rPr>
          </w:rPrChange>
        </w:rPr>
        <w:t xml:space="preserve"> for comment input. Once </w:t>
      </w:r>
      <w:r w:rsidRPr="00B0205A">
        <w:rPr>
          <w:rFonts w:ascii="Times New Roman" w:hAnsi="Times New Roman" w:cs="Times New Roman"/>
          <w:sz w:val="24"/>
          <w:szCs w:val="24"/>
          <w:rPrChange w:id="10931" w:author="raye" w:date="2018-08-10T12:30:00Z">
            <w:rPr>
              <w:rFonts w:ascii="Calibri" w:hAnsi="Calibri" w:cstheme="minorHAnsi"/>
              <w:sz w:val="24"/>
              <w:szCs w:val="24"/>
            </w:rPr>
          </w:rPrChange>
        </w:rPr>
        <w:t xml:space="preserve">Operations Analyst </w:t>
      </w:r>
      <w:r w:rsidR="00DD3881" w:rsidRPr="00B0205A">
        <w:rPr>
          <w:rFonts w:ascii="Times New Roman" w:hAnsi="Times New Roman" w:cs="Times New Roman"/>
          <w:sz w:val="24"/>
          <w:szCs w:val="24"/>
          <w:rPrChange w:id="10932" w:author="raye" w:date="2018-08-10T12:30:00Z">
            <w:rPr>
              <w:rFonts w:ascii="Calibri" w:hAnsi="Calibri" w:cstheme="minorHAnsi"/>
              <w:sz w:val="24"/>
              <w:szCs w:val="24"/>
            </w:rPr>
          </w:rPrChange>
        </w:rPr>
        <w:t xml:space="preserve">complete comments input and save, the highlighted comments will appear in left </w:t>
      </w:r>
      <w:r w:rsidR="0074637F" w:rsidRPr="00B0205A">
        <w:rPr>
          <w:rFonts w:ascii="Times New Roman" w:hAnsi="Times New Roman" w:cs="Times New Roman"/>
          <w:sz w:val="24"/>
          <w:szCs w:val="24"/>
          <w:rPrChange w:id="10933" w:author="raye" w:date="2018-08-10T12:30:00Z">
            <w:rPr>
              <w:rFonts w:ascii="Calibri" w:hAnsi="Calibri" w:cstheme="minorHAnsi"/>
              <w:sz w:val="24"/>
              <w:szCs w:val="24"/>
            </w:rPr>
          </w:rPrChange>
        </w:rPr>
        <w:t>PDF</w:t>
      </w:r>
      <w:r w:rsidR="007E70BE" w:rsidRPr="00B0205A">
        <w:rPr>
          <w:rFonts w:ascii="Times New Roman" w:hAnsi="Times New Roman" w:cs="Times New Roman"/>
          <w:sz w:val="24"/>
          <w:szCs w:val="24"/>
          <w:rPrChange w:id="10934" w:author="raye" w:date="2018-08-10T12:30:00Z">
            <w:rPr>
              <w:rFonts w:ascii="Calibri" w:hAnsi="Calibri" w:cstheme="minorHAnsi"/>
              <w:sz w:val="24"/>
              <w:szCs w:val="24"/>
            </w:rPr>
          </w:rPrChange>
        </w:rPr>
        <w:t xml:space="preserve">. </w:t>
      </w:r>
      <w:r w:rsidR="00DD3881" w:rsidRPr="00B0205A">
        <w:rPr>
          <w:rFonts w:ascii="Times New Roman" w:hAnsi="Times New Roman" w:cs="Times New Roman"/>
          <w:sz w:val="24"/>
          <w:szCs w:val="24"/>
          <w:rPrChange w:id="10935" w:author="raye" w:date="2018-08-10T12:30:00Z">
            <w:rPr>
              <w:rFonts w:ascii="Calibri" w:hAnsi="Calibri" w:cstheme="minorHAnsi"/>
              <w:sz w:val="24"/>
              <w:szCs w:val="24"/>
            </w:rPr>
          </w:rPrChange>
        </w:rPr>
        <w:t xml:space="preserve">The input comment will be added at the end of the </w:t>
      </w:r>
      <w:r w:rsidR="0074637F" w:rsidRPr="00B0205A">
        <w:rPr>
          <w:rFonts w:ascii="Times New Roman" w:hAnsi="Times New Roman" w:cs="Times New Roman"/>
          <w:sz w:val="24"/>
          <w:szCs w:val="24"/>
          <w:rPrChange w:id="10936" w:author="raye" w:date="2018-08-10T12:30:00Z">
            <w:rPr>
              <w:rFonts w:ascii="Calibri" w:hAnsi="Calibri" w:cstheme="minorHAnsi"/>
              <w:sz w:val="24"/>
              <w:szCs w:val="24"/>
            </w:rPr>
          </w:rPrChange>
        </w:rPr>
        <w:t>PDF</w:t>
      </w:r>
      <w:r w:rsidR="00DD3881" w:rsidRPr="00B0205A">
        <w:rPr>
          <w:rFonts w:ascii="Times New Roman" w:hAnsi="Times New Roman" w:cs="Times New Roman"/>
          <w:sz w:val="24"/>
          <w:szCs w:val="24"/>
          <w:rPrChange w:id="10937" w:author="raye" w:date="2018-08-10T12:30:00Z">
            <w:rPr>
              <w:rFonts w:ascii="Calibri" w:hAnsi="Calibri" w:cstheme="minorHAnsi"/>
              <w:sz w:val="24"/>
              <w:szCs w:val="24"/>
            </w:rPr>
          </w:rPrChange>
        </w:rPr>
        <w:t xml:space="preserve">. And a </w:t>
      </w:r>
      <w:r w:rsidR="0074637F" w:rsidRPr="00B0205A">
        <w:rPr>
          <w:rFonts w:ascii="Times New Roman" w:hAnsi="Times New Roman" w:cs="Times New Roman"/>
          <w:sz w:val="24"/>
          <w:szCs w:val="24"/>
          <w:rPrChange w:id="10938" w:author="raye" w:date="2018-08-10T12:30:00Z">
            <w:rPr>
              <w:rFonts w:ascii="Calibri" w:hAnsi="Calibri" w:cstheme="minorHAnsi"/>
              <w:sz w:val="24"/>
              <w:szCs w:val="24"/>
            </w:rPr>
          </w:rPrChange>
        </w:rPr>
        <w:t>PDF</w:t>
      </w:r>
      <w:r w:rsidR="00DD3881" w:rsidRPr="00B0205A">
        <w:rPr>
          <w:rFonts w:ascii="Times New Roman" w:hAnsi="Times New Roman" w:cs="Times New Roman"/>
          <w:sz w:val="24"/>
          <w:szCs w:val="24"/>
          <w:rPrChange w:id="10939" w:author="raye" w:date="2018-08-10T12:30:00Z">
            <w:rPr>
              <w:rFonts w:ascii="Calibri" w:hAnsi="Calibri" w:cstheme="minorHAnsi"/>
              <w:sz w:val="24"/>
              <w:szCs w:val="24"/>
            </w:rPr>
          </w:rPrChange>
        </w:rPr>
        <w:t xml:space="preserve"> could be created which is including original result and input comments. The </w:t>
      </w:r>
      <w:r w:rsidR="0074637F" w:rsidRPr="00B0205A">
        <w:rPr>
          <w:rFonts w:ascii="Times New Roman" w:hAnsi="Times New Roman" w:cs="Times New Roman"/>
          <w:sz w:val="24"/>
          <w:szCs w:val="24"/>
          <w:rPrChange w:id="10940" w:author="raye" w:date="2018-08-10T12:30:00Z">
            <w:rPr>
              <w:rFonts w:ascii="Calibri" w:hAnsi="Calibri" w:cstheme="minorHAnsi"/>
              <w:sz w:val="24"/>
              <w:szCs w:val="24"/>
            </w:rPr>
          </w:rPrChange>
        </w:rPr>
        <w:t>PDF</w:t>
      </w:r>
      <w:r w:rsidR="00DD3881" w:rsidRPr="00B0205A">
        <w:rPr>
          <w:rFonts w:ascii="Times New Roman" w:hAnsi="Times New Roman" w:cs="Times New Roman"/>
          <w:sz w:val="24"/>
          <w:szCs w:val="24"/>
          <w:rPrChange w:id="10941" w:author="raye" w:date="2018-08-10T12:30:00Z">
            <w:rPr>
              <w:rFonts w:ascii="Calibri" w:hAnsi="Calibri" w:cstheme="minorHAnsi"/>
              <w:sz w:val="24"/>
              <w:szCs w:val="24"/>
            </w:rPr>
          </w:rPrChange>
        </w:rPr>
        <w:t xml:space="preserve"> name should be original name+ identified stamp. The </w:t>
      </w:r>
      <w:r w:rsidR="0074637F" w:rsidRPr="00B0205A">
        <w:rPr>
          <w:rFonts w:ascii="Times New Roman" w:hAnsi="Times New Roman" w:cs="Times New Roman"/>
          <w:sz w:val="24"/>
          <w:szCs w:val="24"/>
          <w:rPrChange w:id="10942" w:author="raye" w:date="2018-08-10T12:30:00Z">
            <w:rPr>
              <w:rFonts w:ascii="Calibri" w:hAnsi="Calibri" w:cstheme="minorHAnsi"/>
              <w:sz w:val="24"/>
              <w:szCs w:val="24"/>
            </w:rPr>
          </w:rPrChange>
        </w:rPr>
        <w:t>PDF</w:t>
      </w:r>
      <w:r w:rsidR="00DD3881" w:rsidRPr="00B0205A">
        <w:rPr>
          <w:rFonts w:ascii="Times New Roman" w:hAnsi="Times New Roman" w:cs="Times New Roman"/>
          <w:sz w:val="24"/>
          <w:szCs w:val="24"/>
          <w:rPrChange w:id="10943" w:author="raye" w:date="2018-08-10T12:30:00Z">
            <w:rPr>
              <w:rFonts w:ascii="Calibri" w:hAnsi="Calibri" w:cstheme="minorHAnsi"/>
              <w:sz w:val="24"/>
              <w:szCs w:val="24"/>
            </w:rPr>
          </w:rPrChange>
        </w:rPr>
        <w:t xml:space="preserve"> file could upload as evidence via manually.</w:t>
      </w:r>
    </w:p>
    <w:p w14:paraId="1464C4FA" w14:textId="2C8EAEFE" w:rsidR="00847B96" w:rsidRPr="00996226" w:rsidRDefault="00847B96">
      <w:pPr>
        <w:pStyle w:val="3211"/>
        <w:ind w:left="210" w:right="210"/>
        <w:pPrChange w:id="10944" w:author="raye" w:date="2018-08-10T16:27:00Z">
          <w:pPr>
            <w:pStyle w:val="215"/>
            <w:ind w:firstLine="480"/>
          </w:pPr>
        </w:pPrChange>
      </w:pPr>
      <w:r w:rsidRPr="00996226">
        <w:rPr>
          <w:rPrChange w:id="10945" w:author="raye" w:date="2018-08-10T16:27:00Z">
            <w:rPr/>
          </w:rPrChange>
        </w:rPr>
        <w:tab/>
      </w:r>
      <w:r w:rsidRPr="00996226">
        <w:rPr>
          <w:rPrChange w:id="10946" w:author="raye" w:date="2018-08-10T16:27:00Z">
            <w:rPr/>
          </w:rPrChange>
        </w:rPr>
        <w:tab/>
      </w:r>
      <w:bookmarkStart w:id="10947" w:name="_Toc519582900"/>
      <w:bookmarkStart w:id="10948" w:name="_Toc520839494"/>
      <w:r w:rsidRPr="00996226">
        <w:rPr>
          <w:rPrChange w:id="10949" w:author="raye" w:date="2018-08-10T16:27:00Z">
            <w:rPr/>
          </w:rPrChange>
        </w:rPr>
        <w:t>3.2.</w:t>
      </w:r>
      <w:r w:rsidR="00433310" w:rsidRPr="00996226">
        <w:t>7</w:t>
      </w:r>
      <w:r w:rsidRPr="00996226">
        <w:t>.1. Brief introduction to function</w:t>
      </w:r>
      <w:bookmarkEnd w:id="10947"/>
      <w:bookmarkEnd w:id="10948"/>
    </w:p>
    <w:p w14:paraId="78E560FE" w14:textId="4794CA60" w:rsidR="00847B96" w:rsidRPr="00E573DF" w:rsidRDefault="009E36A4" w:rsidP="00847B96">
      <w:pPr>
        <w:rPr>
          <w:rStyle w:val="af6"/>
          <w:rFonts w:eastAsia="等线"/>
          <w:rPrChange w:id="10950" w:author="raye" w:date="2018-08-10T16:22:00Z">
            <w:rPr>
              <w:rFonts w:ascii="等线" w:eastAsia="等线" w:hAnsi="等线" w:cstheme="minorHAnsi"/>
              <w:szCs w:val="21"/>
            </w:rPr>
          </w:rPrChange>
        </w:rPr>
      </w:pPr>
      <w:r w:rsidRPr="00E573DF">
        <w:rPr>
          <w:rStyle w:val="af6"/>
          <w:rFonts w:eastAsia="等线"/>
          <w:rPrChange w:id="10951" w:author="raye" w:date="2018-08-10T16:22:00Z">
            <w:rPr>
              <w:rFonts w:ascii="等线" w:eastAsia="等线" w:hAnsi="等线" w:cstheme="minorHAnsi"/>
              <w:szCs w:val="21"/>
            </w:rPr>
          </w:rPrChange>
        </w:rPr>
        <w:t>Click the case to view more evidence regarding the case</w:t>
      </w:r>
    </w:p>
    <w:p w14:paraId="12C6D6A1" w14:textId="4253FF5E" w:rsidR="00847B96" w:rsidRPr="00E573DF" w:rsidRDefault="009E36A4" w:rsidP="00847B96">
      <w:pPr>
        <w:rPr>
          <w:rStyle w:val="af6"/>
          <w:rFonts w:eastAsia="等线"/>
          <w:rPrChange w:id="10952" w:author="raye" w:date="2018-08-10T16:22:00Z">
            <w:rPr>
              <w:rFonts w:ascii="等线" w:eastAsia="等线" w:hAnsi="等线" w:cstheme="minorHAnsi"/>
              <w:szCs w:val="21"/>
            </w:rPr>
          </w:rPrChange>
        </w:rPr>
      </w:pPr>
      <w:r w:rsidRPr="00E573DF">
        <w:rPr>
          <w:rStyle w:val="af6"/>
          <w:rFonts w:eastAsia="等线"/>
          <w:rPrChange w:id="10953" w:author="raye" w:date="2018-08-10T16:22:00Z">
            <w:rPr>
              <w:rFonts w:ascii="等线" w:eastAsia="等线" w:hAnsi="等线" w:cstheme="minorHAnsi"/>
              <w:szCs w:val="21"/>
            </w:rPr>
          </w:rPrChange>
        </w:rPr>
        <w:t>The evidence obtained from the API and from manual uploading will be shown here</w:t>
      </w:r>
    </w:p>
    <w:p w14:paraId="712496C2" w14:textId="77777777" w:rsidR="00847B96" w:rsidRPr="00B0205A" w:rsidRDefault="00847B96" w:rsidP="00847B96">
      <w:pPr>
        <w:rPr>
          <w:rFonts w:ascii="Times New Roman" w:hAnsi="Times New Roman" w:cs="Times New Roman"/>
          <w:sz w:val="24"/>
          <w:rPrChange w:id="10954" w:author="raye" w:date="2018-08-10T12:30:00Z">
            <w:rPr>
              <w:rFonts w:ascii="Calibri" w:hAnsi="Calibri" w:cstheme="minorHAnsi"/>
              <w:sz w:val="24"/>
            </w:rPr>
          </w:rPrChange>
        </w:rPr>
      </w:pPr>
      <w:r w:rsidRPr="00B0205A">
        <w:rPr>
          <w:rFonts w:ascii="Times New Roman" w:hAnsi="Times New Roman" w:cs="Times New Roman"/>
          <w:rPrChange w:id="10955" w:author="raye" w:date="2018-08-10T12:30:00Z">
            <w:rPr>
              <w:rFonts w:ascii="Times New Roman" w:hAnsi="Times New Roman" w:cs="Times New Roman"/>
            </w:rPr>
          </w:rPrChange>
        </w:rPr>
        <w:object w:dxaOrig="10531" w:dyaOrig="9886" w14:anchorId="3010EB25">
          <v:shape id="_x0000_i1047" type="#_x0000_t75" style="width:417.75pt;height:389.25pt" o:ole="">
            <v:imagedata r:id="rId149" o:title=""/>
          </v:shape>
          <o:OLEObject Type="Embed" ProgID="Visio.Drawing.15" ShapeID="_x0000_i1047" DrawAspect="Content" ObjectID="_1595443886" r:id="rId150"/>
        </w:object>
      </w:r>
    </w:p>
    <w:p w14:paraId="23B87A21" w14:textId="77777777" w:rsidR="00847B96" w:rsidRPr="00B0205A" w:rsidRDefault="00847B96" w:rsidP="00847B96">
      <w:pPr>
        <w:rPr>
          <w:rFonts w:ascii="Times New Roman" w:hAnsi="Times New Roman" w:cs="Times New Roman"/>
          <w:rPrChange w:id="10956" w:author="raye" w:date="2018-08-10T12:30:00Z">
            <w:rPr/>
          </w:rPrChange>
        </w:rPr>
      </w:pPr>
    </w:p>
    <w:p w14:paraId="7731FBF5" w14:textId="77777777" w:rsidR="00847B96" w:rsidRPr="00B0205A" w:rsidRDefault="00847B96" w:rsidP="00847B96">
      <w:pPr>
        <w:rPr>
          <w:rFonts w:ascii="Times New Roman" w:hAnsi="Times New Roman" w:cs="Times New Roman"/>
          <w:rPrChange w:id="10957" w:author="raye" w:date="2018-08-10T12:30:00Z">
            <w:rPr/>
          </w:rPrChange>
        </w:rPr>
      </w:pPr>
    </w:p>
    <w:p w14:paraId="539BDA24" w14:textId="77777777" w:rsidR="00847B96" w:rsidRPr="00B0205A" w:rsidRDefault="00847B96" w:rsidP="00847B96">
      <w:pPr>
        <w:rPr>
          <w:rFonts w:ascii="Times New Roman" w:hAnsi="Times New Roman" w:cs="Times New Roman"/>
          <w:rPrChange w:id="10958" w:author="raye" w:date="2018-08-10T12:30:00Z">
            <w:rPr/>
          </w:rPrChange>
        </w:rPr>
      </w:pPr>
    </w:p>
    <w:p w14:paraId="1D0C85E6" w14:textId="77777777" w:rsidR="00847B96" w:rsidRPr="00B0205A" w:rsidRDefault="00847B96" w:rsidP="00847B96">
      <w:pPr>
        <w:rPr>
          <w:rFonts w:ascii="Times New Roman" w:hAnsi="Times New Roman" w:cs="Times New Roman"/>
          <w:rPrChange w:id="10959" w:author="raye" w:date="2018-08-10T12:30:00Z">
            <w:rPr/>
          </w:rPrChange>
        </w:rPr>
      </w:pPr>
    </w:p>
    <w:p w14:paraId="047994D6" w14:textId="77777777" w:rsidR="00847B96" w:rsidRPr="00B0205A" w:rsidRDefault="00847B96" w:rsidP="00847B96">
      <w:pPr>
        <w:rPr>
          <w:rFonts w:ascii="Times New Roman" w:hAnsi="Times New Roman" w:cs="Times New Roman"/>
          <w:rPrChange w:id="10960" w:author="raye" w:date="2018-08-10T12:30:00Z">
            <w:rPr/>
          </w:rPrChange>
        </w:rPr>
      </w:pPr>
    </w:p>
    <w:p w14:paraId="474F85C5" w14:textId="77777777" w:rsidR="00847B96" w:rsidRPr="00B0205A" w:rsidRDefault="00847B96" w:rsidP="00847B96">
      <w:pPr>
        <w:rPr>
          <w:rFonts w:ascii="Times New Roman" w:hAnsi="Times New Roman" w:cs="Times New Roman"/>
          <w:rPrChange w:id="10961" w:author="raye" w:date="2018-08-10T12:30:00Z">
            <w:rPr/>
          </w:rPrChange>
        </w:rPr>
      </w:pPr>
    </w:p>
    <w:p w14:paraId="50CBC0F7" w14:textId="77777777" w:rsidR="00847B96" w:rsidRPr="00B0205A" w:rsidRDefault="00847B96" w:rsidP="00847B96">
      <w:pPr>
        <w:rPr>
          <w:rFonts w:ascii="Times New Roman" w:hAnsi="Times New Roman" w:cs="Times New Roman"/>
          <w:rPrChange w:id="10962" w:author="raye" w:date="2018-08-10T12:30:00Z">
            <w:rPr/>
          </w:rPrChange>
        </w:rPr>
      </w:pPr>
    </w:p>
    <w:p w14:paraId="33B69AE0" w14:textId="0A6FC6B7" w:rsidR="00847B96" w:rsidRPr="00B0205A" w:rsidRDefault="00847B96">
      <w:pPr>
        <w:pStyle w:val="3211"/>
        <w:ind w:left="210" w:right="210"/>
        <w:pPrChange w:id="10963" w:author="raye" w:date="2018-08-10T16:27:00Z">
          <w:pPr>
            <w:pStyle w:val="215"/>
            <w:ind w:firstLine="480"/>
          </w:pPr>
        </w:pPrChange>
      </w:pPr>
      <w:r w:rsidRPr="00E403FE">
        <w:tab/>
      </w:r>
      <w:r w:rsidRPr="00E403FE">
        <w:tab/>
      </w:r>
      <w:bookmarkStart w:id="10964" w:name="_Toc519582901"/>
      <w:bookmarkStart w:id="10965" w:name="_Toc520839495"/>
      <w:r w:rsidRPr="00E403FE">
        <w:t>3.2.</w:t>
      </w:r>
      <w:r w:rsidR="00433310" w:rsidRPr="00B0205A">
        <w:t>7</w:t>
      </w:r>
      <w:r w:rsidRPr="00B0205A">
        <w:t>.2. Detailed description</w:t>
      </w:r>
      <w:bookmarkEnd w:id="10964"/>
      <w:bookmarkEnd w:id="10965"/>
    </w:p>
    <w:p w14:paraId="7F60405D" w14:textId="77777777" w:rsidR="00847B96" w:rsidRPr="00B0205A" w:rsidRDefault="00847B96" w:rsidP="00847B96">
      <w:pPr>
        <w:rPr>
          <w:rFonts w:ascii="Times New Roman" w:hAnsi="Times New Roman" w:cs="Times New Roman"/>
          <w:b/>
          <w:rPrChange w:id="10966" w:author="raye" w:date="2018-08-10T12:30:00Z">
            <w:rPr>
              <w:b/>
            </w:rPr>
          </w:rPrChange>
        </w:rPr>
      </w:pPr>
    </w:p>
    <w:p w14:paraId="2A922A72" w14:textId="77777777" w:rsidR="00847B96" w:rsidRPr="00B0205A" w:rsidRDefault="00847B96" w:rsidP="00847B96">
      <w:pPr>
        <w:rPr>
          <w:rFonts w:ascii="Times New Roman" w:hAnsi="Times New Roman" w:cs="Times New Roman"/>
          <w:b/>
          <w:rPrChange w:id="10967" w:author="raye" w:date="2018-08-10T12:30:00Z">
            <w:rPr>
              <w:b/>
            </w:rPr>
          </w:rPrChange>
        </w:rPr>
      </w:pPr>
    </w:p>
    <w:p w14:paraId="4473183A" w14:textId="77777777" w:rsidR="00847B96" w:rsidRPr="00B0205A" w:rsidRDefault="00847B96" w:rsidP="00847B96">
      <w:pPr>
        <w:rPr>
          <w:rFonts w:ascii="Times New Roman" w:hAnsi="Times New Roman" w:cs="Times New Roman"/>
          <w:b/>
          <w:rPrChange w:id="10968" w:author="raye" w:date="2018-08-10T12:30:00Z">
            <w:rPr>
              <w:b/>
            </w:rPr>
          </w:rPrChange>
        </w:rPr>
      </w:pPr>
    </w:p>
    <w:p w14:paraId="0E75477C" w14:textId="77777777" w:rsidR="00847B96" w:rsidRPr="00B0205A" w:rsidRDefault="00847B96" w:rsidP="00847B96">
      <w:pPr>
        <w:rPr>
          <w:rFonts w:ascii="Times New Roman" w:hAnsi="Times New Roman" w:cs="Times New Roman"/>
          <w:b/>
          <w:rPrChange w:id="10969" w:author="raye" w:date="2018-08-10T12:30:00Z">
            <w:rPr>
              <w:b/>
            </w:rPr>
          </w:rPrChange>
        </w:rPr>
      </w:pPr>
    </w:p>
    <w:p w14:paraId="44440E6D" w14:textId="77777777" w:rsidR="00847B96" w:rsidRPr="00B0205A" w:rsidRDefault="00847B96" w:rsidP="00847B96">
      <w:pPr>
        <w:rPr>
          <w:rFonts w:ascii="Times New Roman" w:hAnsi="Times New Roman" w:cs="Times New Roman"/>
          <w:b/>
          <w:rPrChange w:id="10970" w:author="raye" w:date="2018-08-10T12:30:00Z">
            <w:rPr>
              <w:b/>
            </w:rPr>
          </w:rPrChange>
        </w:rPr>
      </w:pPr>
    </w:p>
    <w:p w14:paraId="01EA5626" w14:textId="47AFA9B9" w:rsidR="00847B96" w:rsidRPr="00996226" w:rsidRDefault="00847B96" w:rsidP="00847B96">
      <w:pPr>
        <w:rPr>
          <w:rStyle w:val="aff4"/>
          <w:rFonts w:eastAsiaTheme="minorEastAsia"/>
          <w:rPrChange w:id="10971" w:author="raye" w:date="2018-08-10T16:27:00Z">
            <w:rPr>
              <w:b/>
            </w:rPr>
          </w:rPrChange>
        </w:rPr>
      </w:pPr>
      <w:r w:rsidRPr="00996226">
        <w:rPr>
          <w:rStyle w:val="aff4"/>
          <w:rFonts w:eastAsiaTheme="minorEastAsia"/>
          <w:rPrChange w:id="10972" w:author="raye" w:date="2018-08-10T16:27:00Z">
            <w:rPr>
              <w:b/>
            </w:rPr>
          </w:rPrChange>
        </w:rPr>
        <w:t>API</w:t>
      </w:r>
      <w:r w:rsidR="009E36A4" w:rsidRPr="00996226">
        <w:rPr>
          <w:rStyle w:val="aff4"/>
          <w:rFonts w:eastAsiaTheme="minorEastAsia"/>
          <w:rPrChange w:id="10973" w:author="raye" w:date="2018-08-10T16:27:00Z">
            <w:rPr>
              <w:b/>
            </w:rPr>
          </w:rPrChange>
        </w:rPr>
        <w:t xml:space="preserve"> Method to acquire evidence</w:t>
      </w:r>
    </w:p>
    <w:p w14:paraId="15F7AE86" w14:textId="77777777" w:rsidR="00847B96" w:rsidRPr="00996226" w:rsidRDefault="00847B96">
      <w:pPr>
        <w:rPr>
          <w:rStyle w:val="af6"/>
          <w:rFonts w:eastAsiaTheme="minorEastAsia"/>
          <w:rPrChange w:id="10974" w:author="raye" w:date="2018-08-10T16:28:00Z">
            <w:rPr/>
          </w:rPrChange>
        </w:rPr>
      </w:pPr>
    </w:p>
    <w:p w14:paraId="59EEFF6E" w14:textId="0DAADD68" w:rsidR="00847B96" w:rsidRPr="00996226" w:rsidRDefault="009E36A4">
      <w:pPr>
        <w:pStyle w:val="a0"/>
        <w:numPr>
          <w:ilvl w:val="0"/>
          <w:numId w:val="195"/>
        </w:numPr>
        <w:ind w:firstLineChars="0"/>
        <w:rPr>
          <w:rStyle w:val="aff4"/>
          <w:rFonts w:eastAsiaTheme="minorEastAsia"/>
          <w:rPrChange w:id="10975" w:author="raye" w:date="2018-08-10T16:28:00Z">
            <w:rPr>
              <w:rFonts w:ascii="等线" w:eastAsia="等线" w:hAnsi="等线" w:cstheme="minorHAnsi"/>
              <w:szCs w:val="21"/>
            </w:rPr>
          </w:rPrChange>
        </w:rPr>
        <w:pPrChange w:id="10976" w:author="raye" w:date="2018-08-10T16:28:00Z">
          <w:pPr>
            <w:pStyle w:val="a0"/>
            <w:numPr>
              <w:numId w:val="44"/>
            </w:numPr>
            <w:ind w:left="2525" w:firstLineChars="0" w:hanging="420"/>
          </w:pPr>
        </w:pPrChange>
      </w:pPr>
      <w:r w:rsidRPr="00996226">
        <w:rPr>
          <w:rStyle w:val="aff4"/>
          <w:rFonts w:eastAsiaTheme="minorEastAsia"/>
          <w:rPrChange w:id="10977" w:author="raye" w:date="2018-08-10T16:28:00Z">
            <w:rPr>
              <w:rFonts w:ascii="等线" w:eastAsia="等线" w:hAnsi="等线" w:cstheme="minorHAnsi"/>
              <w:szCs w:val="21"/>
            </w:rPr>
          </w:rPrChange>
        </w:rPr>
        <w:t>source</w:t>
      </w:r>
    </w:p>
    <w:p w14:paraId="40CA0B02" w14:textId="2CC71BDF" w:rsidR="00847B96" w:rsidRPr="00996226" w:rsidRDefault="00996226">
      <w:pPr>
        <w:rPr>
          <w:rStyle w:val="af6"/>
          <w:rFonts w:eastAsiaTheme="minorEastAsia"/>
          <w:rPrChange w:id="10978" w:author="raye" w:date="2018-08-10T16:28:00Z">
            <w:rPr>
              <w:rFonts w:ascii="等线" w:eastAsia="等线" w:hAnsi="等线" w:cstheme="minorHAnsi"/>
              <w:szCs w:val="21"/>
            </w:rPr>
          </w:rPrChange>
        </w:rPr>
        <w:pPrChange w:id="10979" w:author="raye" w:date="2018-08-10T16:28:00Z">
          <w:pPr>
            <w:pStyle w:val="a0"/>
            <w:numPr>
              <w:numId w:val="50"/>
            </w:numPr>
            <w:ind w:left="1205" w:firstLineChars="0" w:hanging="360"/>
          </w:pPr>
        </w:pPrChange>
      </w:pPr>
      <w:ins w:id="10980" w:author="raye" w:date="2018-08-10T16:28:00Z">
        <w:r w:rsidRPr="00996226">
          <w:rPr>
            <w:rStyle w:val="af6"/>
            <w:rFonts w:eastAsiaTheme="minorEastAsia"/>
            <w:rPrChange w:id="10981" w:author="raye" w:date="2018-08-10T16:28:00Z">
              <w:rPr/>
            </w:rPrChange>
          </w:rPr>
          <w:t xml:space="preserve">1. </w:t>
        </w:r>
      </w:ins>
      <w:r w:rsidR="009E36A4" w:rsidRPr="00996226">
        <w:rPr>
          <w:rStyle w:val="af6"/>
          <w:rFonts w:eastAsiaTheme="minorEastAsia"/>
          <w:rPrChange w:id="10982" w:author="raye" w:date="2018-08-10T16:28:00Z">
            <w:rPr>
              <w:rFonts w:ascii="等线" w:eastAsia="等线" w:hAnsi="等线" w:cstheme="minorHAnsi"/>
              <w:szCs w:val="21"/>
            </w:rPr>
          </w:rPrChange>
        </w:rPr>
        <w:t>API interface acquisition: request from T24 or Graphen according to 35 question rules</w:t>
      </w:r>
    </w:p>
    <w:p w14:paraId="221522B8" w14:textId="77777777" w:rsidR="00847B96" w:rsidRPr="00996226" w:rsidRDefault="00847B96">
      <w:pPr>
        <w:rPr>
          <w:rStyle w:val="af6"/>
          <w:rFonts w:eastAsiaTheme="minorEastAsia"/>
          <w:rPrChange w:id="10983" w:author="raye" w:date="2018-08-10T16:28:00Z">
            <w:rPr>
              <w:rFonts w:ascii="等线" w:eastAsia="等线" w:hAnsi="等线" w:cstheme="minorHAnsi"/>
              <w:szCs w:val="21"/>
            </w:rPr>
          </w:rPrChange>
        </w:rPr>
      </w:pPr>
    </w:p>
    <w:p w14:paraId="1FE1C244" w14:textId="51569B05" w:rsidR="00847B96" w:rsidRPr="00996226" w:rsidRDefault="00847B96">
      <w:pPr>
        <w:pStyle w:val="a0"/>
        <w:numPr>
          <w:ilvl w:val="0"/>
          <w:numId w:val="195"/>
        </w:numPr>
        <w:ind w:firstLineChars="0"/>
        <w:rPr>
          <w:rStyle w:val="aff4"/>
          <w:rFonts w:eastAsiaTheme="minorEastAsia"/>
          <w:rPrChange w:id="10984" w:author="raye" w:date="2018-08-10T16:28:00Z">
            <w:rPr>
              <w:rFonts w:ascii="等线" w:eastAsia="等线" w:hAnsi="等线" w:cstheme="minorHAnsi"/>
              <w:szCs w:val="21"/>
            </w:rPr>
          </w:rPrChange>
        </w:rPr>
        <w:pPrChange w:id="10985" w:author="raye" w:date="2018-08-10T16:28:00Z">
          <w:pPr>
            <w:pStyle w:val="a0"/>
            <w:numPr>
              <w:numId w:val="44"/>
            </w:numPr>
            <w:ind w:left="2525" w:firstLineChars="0" w:hanging="420"/>
          </w:pPr>
        </w:pPrChange>
      </w:pPr>
      <w:r w:rsidRPr="00996226">
        <w:rPr>
          <w:rStyle w:val="aff4"/>
          <w:rFonts w:eastAsiaTheme="minorEastAsia"/>
          <w:rPrChange w:id="10986" w:author="raye" w:date="2018-08-10T16:28:00Z">
            <w:rPr>
              <w:rFonts w:ascii="等线" w:eastAsia="等线" w:hAnsi="等线" w:cstheme="minorHAnsi"/>
              <w:szCs w:val="21"/>
            </w:rPr>
          </w:rPrChange>
        </w:rPr>
        <w:t xml:space="preserve"> </w:t>
      </w:r>
      <w:r w:rsidR="00763EB1" w:rsidRPr="00996226">
        <w:rPr>
          <w:rStyle w:val="aff4"/>
          <w:rFonts w:eastAsiaTheme="minorEastAsia"/>
          <w:rPrChange w:id="10987" w:author="raye" w:date="2018-08-10T16:28:00Z">
            <w:rPr>
              <w:rFonts w:ascii="等线" w:eastAsia="等线" w:hAnsi="等线" w:cstheme="minorHAnsi"/>
              <w:szCs w:val="21"/>
            </w:rPr>
          </w:rPrChange>
        </w:rPr>
        <w:t>Form of content display</w:t>
      </w:r>
    </w:p>
    <w:p w14:paraId="32E660E1" w14:textId="124D5916" w:rsidR="00847B96" w:rsidRPr="00996226" w:rsidRDefault="00996226">
      <w:pPr>
        <w:rPr>
          <w:rStyle w:val="af6"/>
          <w:rFonts w:eastAsiaTheme="minorEastAsia"/>
          <w:rPrChange w:id="10988" w:author="raye" w:date="2018-08-10T16:28:00Z">
            <w:rPr>
              <w:rFonts w:ascii="等线" w:eastAsia="等线" w:hAnsi="等线" w:cstheme="minorHAnsi"/>
              <w:szCs w:val="21"/>
            </w:rPr>
          </w:rPrChange>
        </w:rPr>
        <w:pPrChange w:id="10989" w:author="raye" w:date="2018-08-10T16:28:00Z">
          <w:pPr>
            <w:pStyle w:val="a0"/>
            <w:numPr>
              <w:numId w:val="52"/>
            </w:numPr>
            <w:ind w:left="1205" w:firstLineChars="0" w:hanging="360"/>
          </w:pPr>
        </w:pPrChange>
      </w:pPr>
      <w:ins w:id="10990" w:author="raye" w:date="2018-08-10T16:29:00Z">
        <w:r>
          <w:rPr>
            <w:rStyle w:val="af6"/>
            <w:rFonts w:eastAsiaTheme="minorEastAsia"/>
          </w:rPr>
          <w:t>1.</w:t>
        </w:r>
      </w:ins>
      <w:r w:rsidR="00763EB1" w:rsidRPr="00996226">
        <w:rPr>
          <w:rStyle w:val="af6"/>
          <w:rFonts w:eastAsiaTheme="minorEastAsia"/>
          <w:rPrChange w:id="10991" w:author="raye" w:date="2018-08-10T16:28:00Z">
            <w:rPr>
              <w:rFonts w:ascii="等线" w:eastAsia="等线" w:hAnsi="等线" w:cstheme="minorHAnsi"/>
              <w:szCs w:val="21"/>
            </w:rPr>
          </w:rPrChange>
        </w:rPr>
        <w:t>Title</w:t>
      </w:r>
    </w:p>
    <w:p w14:paraId="4B1F57BA" w14:textId="070F28EC" w:rsidR="00847B96" w:rsidRPr="00996226" w:rsidRDefault="00847B96">
      <w:pPr>
        <w:rPr>
          <w:rStyle w:val="af6"/>
          <w:rFonts w:eastAsiaTheme="minorEastAsia"/>
          <w:rPrChange w:id="10992" w:author="raye" w:date="2018-08-10T16:28:00Z">
            <w:rPr>
              <w:rFonts w:ascii="等线" w:eastAsia="等线" w:hAnsi="等线" w:cstheme="minorHAnsi"/>
              <w:szCs w:val="21"/>
            </w:rPr>
          </w:rPrChange>
        </w:rPr>
        <w:pPrChange w:id="10993" w:author="raye" w:date="2018-08-10T16:28:00Z">
          <w:pPr>
            <w:pStyle w:val="a0"/>
            <w:ind w:left="1205" w:firstLineChars="0" w:firstLine="0"/>
          </w:pPr>
        </w:pPrChange>
      </w:pPr>
      <w:r w:rsidRPr="00996226">
        <w:rPr>
          <w:rStyle w:val="af6"/>
          <w:rFonts w:eastAsiaTheme="minorEastAsia"/>
          <w:rPrChange w:id="10994" w:author="raye" w:date="2018-08-10T16:28:00Z">
            <w:rPr>
              <w:rFonts w:ascii="等线" w:eastAsia="等线" w:hAnsi="等线" w:cstheme="minorHAnsi"/>
              <w:szCs w:val="21"/>
            </w:rPr>
          </w:rPrChange>
        </w:rPr>
        <w:t>EXCEL</w:t>
      </w:r>
      <w:r w:rsidR="00763EB1" w:rsidRPr="00996226">
        <w:rPr>
          <w:rStyle w:val="af6"/>
          <w:rFonts w:eastAsiaTheme="minorEastAsia"/>
          <w:rPrChange w:id="10995" w:author="raye" w:date="2018-08-10T16:28:00Z">
            <w:rPr>
              <w:rFonts w:ascii="等线" w:eastAsia="等线" w:hAnsi="等线" w:cstheme="minorHAnsi"/>
              <w:szCs w:val="21"/>
            </w:rPr>
          </w:rPrChange>
        </w:rPr>
        <w:t xml:space="preserve"> title refers to the sample, with </w:t>
      </w:r>
      <w:r w:rsidRPr="00996226">
        <w:rPr>
          <w:rStyle w:val="af6"/>
          <w:rFonts w:eastAsiaTheme="minorEastAsia"/>
          <w:rPrChange w:id="10996" w:author="raye" w:date="2018-08-10T16:28:00Z">
            <w:rPr>
              <w:rFonts w:ascii="等线" w:eastAsia="等线" w:hAnsi="等线" w:cstheme="minorHAnsi"/>
              <w:szCs w:val="21"/>
            </w:rPr>
          </w:rPrChange>
        </w:rPr>
        <w:t>.xlsx</w:t>
      </w:r>
      <w:r w:rsidR="00763EB1" w:rsidRPr="00996226">
        <w:rPr>
          <w:rStyle w:val="af6"/>
          <w:rFonts w:eastAsiaTheme="minorEastAsia"/>
          <w:rPrChange w:id="10997" w:author="raye" w:date="2018-08-10T16:28:00Z">
            <w:rPr>
              <w:rFonts w:ascii="等线" w:eastAsia="等线" w:hAnsi="等线" w:cstheme="minorHAnsi"/>
              <w:szCs w:val="21"/>
            </w:rPr>
          </w:rPrChange>
        </w:rPr>
        <w:t xml:space="preserve"> suffix;</w:t>
      </w:r>
    </w:p>
    <w:p w14:paraId="0C75590F" w14:textId="3109A398" w:rsidR="00847B96" w:rsidRPr="00996226" w:rsidRDefault="00763EB1">
      <w:pPr>
        <w:rPr>
          <w:rStyle w:val="af6"/>
          <w:rFonts w:eastAsiaTheme="minorEastAsia"/>
          <w:rPrChange w:id="10998" w:author="raye" w:date="2018-08-10T16:28:00Z">
            <w:rPr>
              <w:rFonts w:ascii="等线" w:eastAsia="等线" w:hAnsi="等线" w:cstheme="minorHAnsi"/>
              <w:szCs w:val="21"/>
            </w:rPr>
          </w:rPrChange>
        </w:rPr>
        <w:pPrChange w:id="10999" w:author="raye" w:date="2018-08-10T16:28:00Z">
          <w:pPr>
            <w:pStyle w:val="a0"/>
            <w:ind w:left="1205" w:firstLineChars="0" w:firstLine="0"/>
          </w:pPr>
        </w:pPrChange>
      </w:pPr>
      <w:r w:rsidRPr="00996226">
        <w:rPr>
          <w:rStyle w:val="af6"/>
          <w:rFonts w:eastAsiaTheme="minorEastAsia"/>
          <w:rPrChange w:id="11000" w:author="raye" w:date="2018-08-10T16:28:00Z">
            <w:rPr>
              <w:rFonts w:ascii="等线" w:eastAsia="等线" w:hAnsi="等线" w:cstheme="minorHAnsi"/>
              <w:szCs w:val="21"/>
            </w:rPr>
          </w:rPrChange>
        </w:rPr>
        <w:t>Links are shown</w:t>
      </w:r>
    </w:p>
    <w:p w14:paraId="79A9FD88" w14:textId="58150105" w:rsidR="00847B96" w:rsidRPr="00996226" w:rsidRDefault="00996226">
      <w:pPr>
        <w:rPr>
          <w:rStyle w:val="af6"/>
          <w:rFonts w:eastAsiaTheme="minorEastAsia"/>
          <w:rPrChange w:id="11001" w:author="raye" w:date="2018-08-10T16:28:00Z">
            <w:rPr>
              <w:rFonts w:ascii="等线" w:eastAsia="等线" w:hAnsi="等线" w:cstheme="minorHAnsi"/>
              <w:szCs w:val="21"/>
            </w:rPr>
          </w:rPrChange>
        </w:rPr>
        <w:pPrChange w:id="11002" w:author="raye" w:date="2018-08-10T16:28:00Z">
          <w:pPr>
            <w:pStyle w:val="a0"/>
            <w:numPr>
              <w:numId w:val="52"/>
            </w:numPr>
            <w:ind w:left="1205" w:firstLineChars="0" w:hanging="360"/>
          </w:pPr>
        </w:pPrChange>
      </w:pPr>
      <w:ins w:id="11003" w:author="raye" w:date="2018-08-10T16:29:00Z">
        <w:r>
          <w:rPr>
            <w:rStyle w:val="af6"/>
            <w:rFonts w:eastAsiaTheme="minorEastAsia"/>
          </w:rPr>
          <w:t>2.</w:t>
        </w:r>
      </w:ins>
      <w:r w:rsidR="00763EB1" w:rsidRPr="00996226">
        <w:rPr>
          <w:rStyle w:val="af6"/>
          <w:rFonts w:eastAsiaTheme="minorEastAsia"/>
          <w:rPrChange w:id="11004" w:author="raye" w:date="2018-08-10T16:28:00Z">
            <w:rPr>
              <w:rFonts w:ascii="等线" w:eastAsia="等线" w:hAnsi="等线" w:cstheme="minorHAnsi"/>
              <w:szCs w:val="21"/>
            </w:rPr>
          </w:rPrChange>
        </w:rPr>
        <w:t xml:space="preserve">There are five channels plus one other. The evidence obtained from which channel is placed under which channel, and those without corresponding channels are placed under other categories. </w:t>
      </w:r>
      <w:r w:rsidR="00847B96" w:rsidRPr="00996226">
        <w:rPr>
          <w:rStyle w:val="af6"/>
          <w:rFonts w:eastAsiaTheme="minorEastAsia"/>
          <w:rPrChange w:id="11005" w:author="raye" w:date="2018-08-10T16:28:00Z">
            <w:rPr>
              <w:rFonts w:ascii="等线" w:eastAsia="等线" w:hAnsi="等线" w:cstheme="minorHAnsi"/>
              <w:szCs w:val="21"/>
            </w:rPr>
          </w:rPrChange>
        </w:rPr>
        <w:t>“Alibaba”, “Bridger Insight”, “Dow Jones”, “Lloyds”, “Bloomberg”,</w:t>
      </w:r>
      <w:r w:rsidR="00847B96" w:rsidRPr="00996226">
        <w:rPr>
          <w:rStyle w:val="af6"/>
          <w:rFonts w:eastAsiaTheme="minorEastAsia" w:hint="eastAsia"/>
          <w:rPrChange w:id="11006" w:author="raye" w:date="2018-08-10T16:28:00Z">
            <w:rPr>
              <w:rFonts w:ascii="等线" w:eastAsia="等线" w:hAnsi="等线" w:cstheme="minorHAnsi" w:hint="eastAsia"/>
              <w:szCs w:val="21"/>
            </w:rPr>
          </w:rPrChange>
        </w:rPr>
        <w:t>“</w:t>
      </w:r>
      <w:r w:rsidR="00847B96" w:rsidRPr="00996226">
        <w:rPr>
          <w:rStyle w:val="af6"/>
          <w:rFonts w:eastAsiaTheme="minorEastAsia"/>
          <w:rPrChange w:id="11007" w:author="raye" w:date="2018-08-10T16:28:00Z">
            <w:rPr>
              <w:rFonts w:ascii="等线" w:eastAsia="等线" w:hAnsi="等线" w:cstheme="minorHAnsi"/>
              <w:szCs w:val="21"/>
            </w:rPr>
          </w:rPrChange>
        </w:rPr>
        <w:t>others”</w:t>
      </w:r>
    </w:p>
    <w:p w14:paraId="3277C26D" w14:textId="5F833514" w:rsidR="00473520" w:rsidRPr="00996226" w:rsidRDefault="00996226">
      <w:pPr>
        <w:rPr>
          <w:rStyle w:val="af6"/>
          <w:rFonts w:eastAsiaTheme="minorEastAsia"/>
          <w:rPrChange w:id="11008" w:author="raye" w:date="2018-08-10T16:28:00Z">
            <w:rPr>
              <w:rFonts w:ascii="等线" w:eastAsia="等线" w:hAnsi="等线" w:cstheme="minorHAnsi"/>
              <w:szCs w:val="21"/>
            </w:rPr>
          </w:rPrChange>
        </w:rPr>
        <w:pPrChange w:id="11009" w:author="raye" w:date="2018-08-10T16:28:00Z">
          <w:pPr>
            <w:pStyle w:val="a0"/>
            <w:numPr>
              <w:numId w:val="52"/>
            </w:numPr>
            <w:ind w:left="1205" w:firstLineChars="0" w:hanging="360"/>
          </w:pPr>
        </w:pPrChange>
      </w:pPr>
      <w:ins w:id="11010" w:author="raye" w:date="2018-08-10T16:29:00Z">
        <w:r>
          <w:rPr>
            <w:rStyle w:val="af6"/>
            <w:rFonts w:eastAsiaTheme="minorEastAsia"/>
          </w:rPr>
          <w:t>3.</w:t>
        </w:r>
      </w:ins>
      <w:r w:rsidR="00473520" w:rsidRPr="00996226">
        <w:rPr>
          <w:rStyle w:val="af6"/>
          <w:rFonts w:eastAsiaTheme="minorEastAsia"/>
          <w:rPrChange w:id="11011" w:author="raye" w:date="2018-08-10T16:28:00Z">
            <w:rPr>
              <w:rFonts w:ascii="等线" w:eastAsia="等线" w:hAnsi="等线" w:cstheme="minorHAnsi"/>
              <w:szCs w:val="21"/>
            </w:rPr>
          </w:rPrChange>
        </w:rPr>
        <w:t>the evidence management page shows all the evidence lists of a CASE.</w:t>
      </w:r>
    </w:p>
    <w:p w14:paraId="21202A28" w14:textId="74A27BAD" w:rsidR="00847B96" w:rsidRPr="00996226" w:rsidRDefault="00473520">
      <w:pPr>
        <w:rPr>
          <w:rStyle w:val="af6"/>
          <w:rFonts w:eastAsiaTheme="minorEastAsia"/>
          <w:rPrChange w:id="11012" w:author="raye" w:date="2018-08-10T16:28:00Z">
            <w:rPr>
              <w:rFonts w:ascii="等线" w:eastAsia="等线" w:hAnsi="等线" w:cstheme="minorHAnsi"/>
              <w:szCs w:val="21"/>
            </w:rPr>
          </w:rPrChange>
        </w:rPr>
        <w:pPrChange w:id="11013" w:author="raye" w:date="2018-08-10T16:28:00Z">
          <w:pPr>
            <w:pStyle w:val="a0"/>
            <w:ind w:left="845" w:firstLineChars="0" w:firstLine="0"/>
          </w:pPr>
        </w:pPrChange>
      </w:pPr>
      <w:r w:rsidRPr="00996226">
        <w:rPr>
          <w:rStyle w:val="af6"/>
          <w:rFonts w:eastAsiaTheme="minorEastAsia"/>
          <w:rPrChange w:id="11014" w:author="raye" w:date="2018-08-10T16:28:00Z">
            <w:rPr>
              <w:rFonts w:ascii="等线" w:eastAsia="等线" w:hAnsi="等线" w:cstheme="minorHAnsi"/>
              <w:szCs w:val="21"/>
            </w:rPr>
          </w:rPrChange>
        </w:rPr>
        <w:t>4. all types of display can be carried out</w:t>
      </w:r>
    </w:p>
    <w:p w14:paraId="69FDF3DB" w14:textId="77777777" w:rsidR="00847B96" w:rsidRPr="00996226" w:rsidRDefault="00847B96">
      <w:pPr>
        <w:rPr>
          <w:rStyle w:val="af6"/>
          <w:rFonts w:eastAsiaTheme="minorEastAsia"/>
          <w:rPrChange w:id="11015" w:author="raye" w:date="2018-08-10T16:28:00Z">
            <w:rPr>
              <w:rFonts w:ascii="等线" w:eastAsia="等线" w:hAnsi="等线" w:cstheme="minorHAnsi"/>
              <w:szCs w:val="21"/>
            </w:rPr>
          </w:rPrChange>
        </w:rPr>
        <w:pPrChange w:id="11016" w:author="raye" w:date="2018-08-10T16:28:00Z">
          <w:pPr>
            <w:pStyle w:val="a0"/>
            <w:ind w:left="1205" w:firstLineChars="0" w:firstLine="0"/>
          </w:pPr>
        </w:pPrChange>
      </w:pPr>
    </w:p>
    <w:p w14:paraId="4E8102A8" w14:textId="5964E126" w:rsidR="00847B96" w:rsidRPr="00996226" w:rsidRDefault="00473520">
      <w:pPr>
        <w:pStyle w:val="a0"/>
        <w:numPr>
          <w:ilvl w:val="0"/>
          <w:numId w:val="195"/>
        </w:numPr>
        <w:ind w:firstLineChars="0"/>
        <w:rPr>
          <w:rStyle w:val="aff4"/>
          <w:rFonts w:eastAsiaTheme="minorEastAsia"/>
          <w:rPrChange w:id="11017" w:author="raye" w:date="2018-08-10T16:29:00Z">
            <w:rPr>
              <w:rFonts w:ascii="等线" w:eastAsia="等线" w:hAnsi="等线" w:cstheme="minorHAnsi"/>
              <w:szCs w:val="21"/>
            </w:rPr>
          </w:rPrChange>
        </w:rPr>
        <w:pPrChange w:id="11018" w:author="raye" w:date="2018-08-10T16:29:00Z">
          <w:pPr>
            <w:pStyle w:val="a0"/>
            <w:numPr>
              <w:numId w:val="44"/>
            </w:numPr>
            <w:ind w:left="2525" w:firstLineChars="0" w:hanging="420"/>
          </w:pPr>
        </w:pPrChange>
      </w:pPr>
      <w:r w:rsidRPr="00996226">
        <w:rPr>
          <w:rStyle w:val="aff4"/>
          <w:rFonts w:eastAsiaTheme="minorEastAsia"/>
          <w:rPrChange w:id="11019" w:author="raye" w:date="2018-08-10T16:29:00Z">
            <w:rPr>
              <w:rFonts w:ascii="等线" w:eastAsia="等线" w:hAnsi="等线" w:cstheme="minorHAnsi"/>
              <w:szCs w:val="21"/>
            </w:rPr>
          </w:rPrChange>
        </w:rPr>
        <w:t>related evidence not found or evidence abnormality</w:t>
      </w:r>
    </w:p>
    <w:p w14:paraId="7DD1EF3B" w14:textId="4EC32EA5" w:rsidR="00847B96" w:rsidRPr="00996226" w:rsidRDefault="00996226">
      <w:pPr>
        <w:rPr>
          <w:rStyle w:val="af6"/>
          <w:rFonts w:eastAsiaTheme="minorEastAsia"/>
          <w:rPrChange w:id="11020" w:author="raye" w:date="2018-08-10T16:28:00Z">
            <w:rPr>
              <w:rFonts w:ascii="等线" w:eastAsia="等线" w:hAnsi="等线" w:cstheme="minorHAnsi"/>
              <w:szCs w:val="21"/>
            </w:rPr>
          </w:rPrChange>
        </w:rPr>
        <w:pPrChange w:id="11021" w:author="raye" w:date="2018-08-10T16:28:00Z">
          <w:pPr>
            <w:pStyle w:val="a0"/>
            <w:numPr>
              <w:numId w:val="51"/>
            </w:numPr>
            <w:ind w:left="1205" w:firstLineChars="0" w:hanging="360"/>
          </w:pPr>
        </w:pPrChange>
      </w:pPr>
      <w:ins w:id="11022" w:author="raye" w:date="2018-08-10T16:29:00Z">
        <w:r>
          <w:rPr>
            <w:rStyle w:val="af6"/>
            <w:rFonts w:eastAsiaTheme="minorEastAsia"/>
          </w:rPr>
          <w:t>1.</w:t>
        </w:r>
      </w:ins>
      <w:r w:rsidR="00473520" w:rsidRPr="00996226">
        <w:rPr>
          <w:rStyle w:val="af6"/>
          <w:rFonts w:eastAsiaTheme="minorEastAsia"/>
          <w:rPrChange w:id="11023" w:author="raye" w:date="2018-08-10T16:28:00Z">
            <w:rPr>
              <w:rFonts w:ascii="等线" w:eastAsia="等线" w:hAnsi="等线" w:cstheme="minorHAnsi"/>
              <w:szCs w:val="21"/>
            </w:rPr>
          </w:rPrChange>
        </w:rPr>
        <w:t>If a particular field is not found, the system lists (e.g. XYZ is not found in Bloomberg.) The evidence preceding number is marked in red.</w:t>
      </w:r>
    </w:p>
    <w:p w14:paraId="35D40CE6" w14:textId="1B2BA590" w:rsidR="00473520" w:rsidRPr="00996226" w:rsidRDefault="00996226">
      <w:pPr>
        <w:rPr>
          <w:rStyle w:val="af6"/>
          <w:rFonts w:eastAsiaTheme="minorEastAsia"/>
          <w:rPrChange w:id="11024" w:author="raye" w:date="2018-08-10T16:28:00Z">
            <w:rPr>
              <w:rFonts w:ascii="等线" w:eastAsia="等线" w:hAnsi="等线" w:cstheme="minorHAnsi"/>
              <w:szCs w:val="21"/>
            </w:rPr>
          </w:rPrChange>
        </w:rPr>
        <w:pPrChange w:id="11025" w:author="raye" w:date="2018-08-10T16:28:00Z">
          <w:pPr>
            <w:pStyle w:val="a0"/>
            <w:numPr>
              <w:numId w:val="51"/>
            </w:numPr>
            <w:ind w:left="1205" w:firstLineChars="0" w:hanging="360"/>
          </w:pPr>
        </w:pPrChange>
      </w:pPr>
      <w:ins w:id="11026" w:author="raye" w:date="2018-08-10T16:29:00Z">
        <w:r>
          <w:rPr>
            <w:rStyle w:val="af6"/>
            <w:rFonts w:eastAsiaTheme="minorEastAsia"/>
          </w:rPr>
          <w:t>2.</w:t>
        </w:r>
      </w:ins>
      <w:r w:rsidR="00473520" w:rsidRPr="00996226">
        <w:rPr>
          <w:rStyle w:val="af6"/>
          <w:rFonts w:eastAsiaTheme="minorEastAsia"/>
          <w:rPrChange w:id="11027" w:author="raye" w:date="2018-08-10T16:28:00Z">
            <w:rPr>
              <w:rFonts w:ascii="等线" w:eastAsia="等线" w:hAnsi="等线" w:cstheme="minorHAnsi"/>
              <w:szCs w:val="21"/>
            </w:rPr>
          </w:rPrChange>
        </w:rPr>
        <w:t>Users can manually delete the red evidence. If there is no evidence of standard red, the red logo of the details page will disappear.</w:t>
      </w:r>
    </w:p>
    <w:p w14:paraId="4737CD1E" w14:textId="4612A7F7" w:rsidR="00847B96" w:rsidRPr="00996226" w:rsidRDefault="00996226">
      <w:pPr>
        <w:rPr>
          <w:rStyle w:val="af6"/>
          <w:rFonts w:eastAsiaTheme="minorEastAsia"/>
          <w:rPrChange w:id="11028" w:author="raye" w:date="2018-08-10T16:28:00Z">
            <w:rPr>
              <w:rFonts w:ascii="等线" w:eastAsia="等线" w:hAnsi="等线" w:cstheme="minorHAnsi"/>
              <w:szCs w:val="21"/>
            </w:rPr>
          </w:rPrChange>
        </w:rPr>
        <w:pPrChange w:id="11029" w:author="raye" w:date="2018-08-10T16:28:00Z">
          <w:pPr>
            <w:pStyle w:val="a0"/>
            <w:numPr>
              <w:numId w:val="51"/>
            </w:numPr>
            <w:ind w:left="1205" w:firstLineChars="0" w:hanging="360"/>
          </w:pPr>
        </w:pPrChange>
      </w:pPr>
      <w:ins w:id="11030" w:author="raye" w:date="2018-08-10T16:30:00Z">
        <w:r>
          <w:rPr>
            <w:rStyle w:val="af6"/>
            <w:rFonts w:eastAsiaTheme="minorEastAsia"/>
          </w:rPr>
          <w:t xml:space="preserve">3. </w:t>
        </w:r>
      </w:ins>
      <w:r w:rsidR="00BB48EB" w:rsidRPr="00996226">
        <w:rPr>
          <w:rStyle w:val="af6"/>
          <w:rFonts w:eastAsiaTheme="minorEastAsia"/>
          <w:rPrChange w:id="11031" w:author="raye" w:date="2018-08-10T16:28:00Z">
            <w:rPr>
              <w:rFonts w:ascii="等线" w:eastAsia="等线" w:hAnsi="等线" w:cstheme="minorHAnsi"/>
              <w:szCs w:val="21"/>
            </w:rPr>
          </w:rPrChange>
        </w:rPr>
        <w:t>If Bloomberg has more than 80% of the evidence in one question, there will be an ALERT under the COMMENT box for 35 questions,</w:t>
      </w:r>
      <w:r w:rsidR="00847B96" w:rsidRPr="00996226">
        <w:rPr>
          <w:rStyle w:val="af6"/>
          <w:rFonts w:eastAsiaTheme="minorEastAsia"/>
          <w:rPrChange w:id="11032" w:author="raye" w:date="2018-08-10T16:28:00Z">
            <w:rPr>
              <w:rFonts w:ascii="等线" w:eastAsia="等线" w:hAnsi="等线" w:cstheme="minorHAnsi"/>
              <w:szCs w:val="21"/>
            </w:rPr>
          </w:rPrChange>
        </w:rPr>
        <w:t xml:space="preserve"> </w:t>
      </w:r>
      <w:r w:rsidR="00BB48EB" w:rsidRPr="00996226">
        <w:rPr>
          <w:rStyle w:val="af6"/>
          <w:rFonts w:eastAsiaTheme="minorEastAsia"/>
          <w:rPrChange w:id="11033" w:author="raye" w:date="2018-08-10T16:28:00Z">
            <w:rPr>
              <w:rFonts w:ascii="等线" w:eastAsia="等线" w:hAnsi="等线" w:cstheme="minorHAnsi"/>
              <w:szCs w:val="21"/>
            </w:rPr>
          </w:rPrChange>
        </w:rPr>
        <w:t>Hint</w:t>
      </w:r>
      <w:r w:rsidR="00847B96" w:rsidRPr="00996226">
        <w:rPr>
          <w:rStyle w:val="af6"/>
          <w:rFonts w:eastAsiaTheme="minorEastAsia" w:hint="eastAsia"/>
          <w:rPrChange w:id="11034" w:author="raye" w:date="2018-08-10T16:28:00Z">
            <w:rPr>
              <w:rFonts w:ascii="等线" w:eastAsia="等线" w:hAnsi="等线" w:cstheme="minorHAnsi" w:hint="eastAsia"/>
              <w:szCs w:val="21"/>
            </w:rPr>
          </w:rPrChange>
        </w:rPr>
        <w:t>：</w:t>
      </w:r>
      <w:r w:rsidR="00847B96" w:rsidRPr="00996226">
        <w:rPr>
          <w:rStyle w:val="af6"/>
          <w:rFonts w:eastAsiaTheme="minorEastAsia"/>
          <w:rPrChange w:id="11035" w:author="raye" w:date="2018-08-10T16:28:00Z">
            <w:rPr>
              <w:rFonts w:ascii="等线" w:eastAsia="等线" w:hAnsi="等线" w:cstheme="minorHAnsi"/>
              <w:szCs w:val="21"/>
            </w:rPr>
          </w:rPrChange>
        </w:rPr>
        <w:t>”Alert: The BI rationale is over 80%, Please input comments.”</w:t>
      </w:r>
    </w:p>
    <w:p w14:paraId="42C4DC14" w14:textId="77777777" w:rsidR="00847B96" w:rsidRPr="00996226" w:rsidRDefault="00847B96">
      <w:pPr>
        <w:rPr>
          <w:rStyle w:val="af6"/>
          <w:rFonts w:eastAsiaTheme="minorEastAsia"/>
          <w:rPrChange w:id="11036" w:author="raye" w:date="2018-08-10T16:28:00Z">
            <w:rPr>
              <w:rFonts w:ascii="等线" w:eastAsia="等线" w:hAnsi="等线" w:cstheme="minorHAnsi"/>
              <w:szCs w:val="21"/>
            </w:rPr>
          </w:rPrChange>
        </w:rPr>
      </w:pPr>
    </w:p>
    <w:p w14:paraId="153BBF7D" w14:textId="2EC11F51" w:rsidR="00847B96" w:rsidRPr="00996226" w:rsidRDefault="00847B96">
      <w:pPr>
        <w:pStyle w:val="a0"/>
        <w:numPr>
          <w:ilvl w:val="0"/>
          <w:numId w:val="195"/>
        </w:numPr>
        <w:ind w:firstLineChars="0"/>
        <w:rPr>
          <w:rStyle w:val="aff4"/>
          <w:rFonts w:eastAsiaTheme="minorEastAsia"/>
          <w:rPrChange w:id="11037" w:author="raye" w:date="2018-08-10T16:30:00Z">
            <w:rPr>
              <w:rFonts w:ascii="等线" w:eastAsia="等线" w:hAnsi="等线" w:cstheme="minorHAnsi"/>
              <w:szCs w:val="21"/>
            </w:rPr>
          </w:rPrChange>
        </w:rPr>
        <w:pPrChange w:id="11038" w:author="raye" w:date="2018-08-10T16:30:00Z">
          <w:pPr>
            <w:pStyle w:val="a0"/>
            <w:numPr>
              <w:numId w:val="44"/>
            </w:numPr>
            <w:ind w:left="2525" w:firstLineChars="0" w:hanging="420"/>
          </w:pPr>
        </w:pPrChange>
      </w:pPr>
      <w:r w:rsidRPr="00996226">
        <w:rPr>
          <w:rStyle w:val="aff4"/>
          <w:rFonts w:eastAsiaTheme="minorEastAsia"/>
          <w:rPrChange w:id="11039" w:author="raye" w:date="2018-08-10T16:30:00Z">
            <w:rPr>
              <w:rFonts w:ascii="等线" w:eastAsia="等线" w:hAnsi="等线" w:cstheme="minorHAnsi"/>
              <w:szCs w:val="21"/>
            </w:rPr>
          </w:rPrChange>
        </w:rPr>
        <w:t xml:space="preserve"> </w:t>
      </w:r>
      <w:r w:rsidR="00473520" w:rsidRPr="00996226">
        <w:rPr>
          <w:rStyle w:val="aff4"/>
          <w:rFonts w:eastAsiaTheme="minorEastAsia"/>
          <w:rPrChange w:id="11040" w:author="raye" w:date="2018-08-10T16:30:00Z">
            <w:rPr>
              <w:rFonts w:ascii="等线" w:eastAsia="等线" w:hAnsi="等线" w:cstheme="minorHAnsi"/>
              <w:szCs w:val="21"/>
            </w:rPr>
          </w:rPrChange>
        </w:rPr>
        <w:t>Search</w:t>
      </w:r>
    </w:p>
    <w:p w14:paraId="44B8CEA3" w14:textId="40ADB938" w:rsidR="00BB48EB" w:rsidRPr="00996226" w:rsidRDefault="00996226">
      <w:pPr>
        <w:rPr>
          <w:rStyle w:val="af6"/>
          <w:rFonts w:eastAsiaTheme="minorEastAsia"/>
          <w:rPrChange w:id="11041" w:author="raye" w:date="2018-08-10T16:28:00Z">
            <w:rPr>
              <w:rFonts w:ascii="等线" w:eastAsia="等线" w:hAnsi="等线" w:cstheme="minorHAnsi"/>
              <w:szCs w:val="21"/>
            </w:rPr>
          </w:rPrChange>
        </w:rPr>
        <w:pPrChange w:id="11042" w:author="raye" w:date="2018-08-10T16:28:00Z">
          <w:pPr>
            <w:pStyle w:val="a0"/>
            <w:numPr>
              <w:numId w:val="53"/>
            </w:numPr>
            <w:ind w:left="1205" w:firstLineChars="0" w:hanging="360"/>
          </w:pPr>
        </w:pPrChange>
      </w:pPr>
      <w:ins w:id="11043" w:author="raye" w:date="2018-08-10T16:30:00Z">
        <w:r>
          <w:rPr>
            <w:rStyle w:val="af6"/>
            <w:rFonts w:eastAsiaTheme="minorEastAsia"/>
          </w:rPr>
          <w:t>1.</w:t>
        </w:r>
      </w:ins>
      <w:r w:rsidR="00BB48EB" w:rsidRPr="00996226">
        <w:rPr>
          <w:rStyle w:val="af6"/>
          <w:rFonts w:eastAsiaTheme="minorEastAsia"/>
          <w:rPrChange w:id="11044" w:author="raye" w:date="2018-08-10T16:28:00Z">
            <w:rPr>
              <w:rFonts w:ascii="等线" w:eastAsia="等线" w:hAnsi="等线" w:cstheme="minorHAnsi"/>
              <w:szCs w:val="21"/>
            </w:rPr>
          </w:rPrChange>
        </w:rPr>
        <w:t>provide a search by the name of the evidence</w:t>
      </w:r>
    </w:p>
    <w:p w14:paraId="5449E080" w14:textId="59673806" w:rsidR="00D1791E" w:rsidRPr="00996226" w:rsidRDefault="00996226">
      <w:pPr>
        <w:rPr>
          <w:rStyle w:val="af6"/>
          <w:rFonts w:eastAsiaTheme="minorEastAsia"/>
          <w:rPrChange w:id="11045" w:author="raye" w:date="2018-08-10T16:28:00Z">
            <w:rPr>
              <w:rFonts w:ascii="等线" w:eastAsia="等线" w:hAnsi="等线" w:cstheme="minorHAnsi"/>
              <w:szCs w:val="21"/>
            </w:rPr>
          </w:rPrChange>
        </w:rPr>
        <w:pPrChange w:id="11046" w:author="raye" w:date="2018-08-10T16:28:00Z">
          <w:pPr>
            <w:pStyle w:val="a0"/>
            <w:numPr>
              <w:numId w:val="53"/>
            </w:numPr>
            <w:ind w:left="1205" w:firstLineChars="0" w:hanging="360"/>
          </w:pPr>
        </w:pPrChange>
      </w:pPr>
      <w:ins w:id="11047" w:author="raye" w:date="2018-08-10T16:31:00Z">
        <w:r>
          <w:rPr>
            <w:rStyle w:val="af6"/>
            <w:rFonts w:eastAsiaTheme="minorEastAsia"/>
          </w:rPr>
          <w:t>2.</w:t>
        </w:r>
      </w:ins>
      <w:r w:rsidR="00D1791E" w:rsidRPr="00996226">
        <w:rPr>
          <w:rStyle w:val="af6"/>
          <w:rFonts w:eastAsiaTheme="minorEastAsia"/>
          <w:rPrChange w:id="11048" w:author="raye" w:date="2018-08-10T16:28:00Z">
            <w:rPr>
              <w:rFonts w:ascii="等线" w:eastAsia="等线" w:hAnsi="等线" w:cstheme="minorHAnsi"/>
              <w:szCs w:val="21"/>
            </w:rPr>
          </w:rPrChange>
        </w:rPr>
        <w:t>search results show source and related evidence Title &amp;comment and so on</w:t>
      </w:r>
    </w:p>
    <w:p w14:paraId="4A2EFE11" w14:textId="42772CB5" w:rsidR="00847B96" w:rsidRDefault="00996226">
      <w:pPr>
        <w:rPr>
          <w:ins w:id="11049" w:author="raye" w:date="2018-08-10T16:31:00Z"/>
          <w:rStyle w:val="af6"/>
          <w:rFonts w:eastAsiaTheme="minorEastAsia"/>
        </w:rPr>
        <w:pPrChange w:id="11050" w:author="raye" w:date="2018-08-10T16:28:00Z">
          <w:pPr>
            <w:pStyle w:val="a0"/>
            <w:numPr>
              <w:numId w:val="53"/>
            </w:numPr>
            <w:ind w:left="1205" w:firstLineChars="0" w:hanging="360"/>
          </w:pPr>
        </w:pPrChange>
      </w:pPr>
      <w:ins w:id="11051" w:author="raye" w:date="2018-08-10T16:31:00Z">
        <w:r>
          <w:rPr>
            <w:rStyle w:val="af6"/>
            <w:rFonts w:eastAsiaTheme="minorEastAsia"/>
          </w:rPr>
          <w:t>3</w:t>
        </w:r>
      </w:ins>
      <w:ins w:id="11052" w:author="raye" w:date="2018-08-10T16:30:00Z">
        <w:r>
          <w:rPr>
            <w:rStyle w:val="af6"/>
            <w:rFonts w:eastAsiaTheme="minorEastAsia"/>
          </w:rPr>
          <w:t>.</w:t>
        </w:r>
      </w:ins>
      <w:r w:rsidR="00D1791E" w:rsidRPr="00996226">
        <w:rPr>
          <w:rStyle w:val="af6"/>
          <w:rFonts w:eastAsiaTheme="minorEastAsia"/>
          <w:rPrChange w:id="11053" w:author="raye" w:date="2018-08-10T16:28:00Z">
            <w:rPr>
              <w:rFonts w:ascii="等线" w:eastAsia="等线" w:hAnsi="等线" w:cstheme="minorHAnsi"/>
              <w:szCs w:val="21"/>
            </w:rPr>
          </w:rPrChange>
        </w:rPr>
        <w:t>if there is no result, it shows: "no relevant evidence has been searched, please replace the search condition search".</w:t>
      </w:r>
    </w:p>
    <w:p w14:paraId="70FAE747" w14:textId="77777777" w:rsidR="00996226" w:rsidRPr="00996226" w:rsidRDefault="00996226">
      <w:pPr>
        <w:rPr>
          <w:rStyle w:val="af6"/>
          <w:rFonts w:eastAsiaTheme="minorEastAsia"/>
          <w:rPrChange w:id="11054" w:author="raye" w:date="2018-08-10T16:28:00Z">
            <w:rPr>
              <w:rFonts w:ascii="等线" w:eastAsia="等线" w:hAnsi="等线" w:cstheme="minorHAnsi"/>
              <w:szCs w:val="21"/>
            </w:rPr>
          </w:rPrChange>
        </w:rPr>
        <w:pPrChange w:id="11055" w:author="raye" w:date="2018-08-10T16:28:00Z">
          <w:pPr>
            <w:pStyle w:val="a0"/>
            <w:numPr>
              <w:numId w:val="53"/>
            </w:numPr>
            <w:ind w:left="1205" w:firstLineChars="0" w:hanging="360"/>
          </w:pPr>
        </w:pPrChange>
      </w:pPr>
    </w:p>
    <w:p w14:paraId="07D5A905" w14:textId="48921522" w:rsidR="00847B96" w:rsidRPr="00996226" w:rsidRDefault="004B57C8">
      <w:pPr>
        <w:pStyle w:val="a0"/>
        <w:numPr>
          <w:ilvl w:val="0"/>
          <w:numId w:val="195"/>
        </w:numPr>
        <w:ind w:firstLineChars="0"/>
        <w:rPr>
          <w:rStyle w:val="aff4"/>
          <w:rFonts w:eastAsiaTheme="minorEastAsia"/>
          <w:rPrChange w:id="11056" w:author="raye" w:date="2018-08-10T16:31:00Z">
            <w:rPr>
              <w:rFonts w:ascii="等线" w:eastAsia="等线" w:hAnsi="等线" w:cstheme="minorHAnsi"/>
              <w:szCs w:val="21"/>
            </w:rPr>
          </w:rPrChange>
        </w:rPr>
        <w:pPrChange w:id="11057" w:author="raye" w:date="2018-08-10T16:31:00Z">
          <w:pPr>
            <w:pStyle w:val="a0"/>
            <w:numPr>
              <w:numId w:val="44"/>
            </w:numPr>
            <w:ind w:left="2525" w:firstLineChars="0" w:hanging="420"/>
          </w:pPr>
        </w:pPrChange>
      </w:pPr>
      <w:r w:rsidRPr="00996226">
        <w:rPr>
          <w:rStyle w:val="aff4"/>
          <w:rFonts w:eastAsiaTheme="minorEastAsia"/>
          <w:rPrChange w:id="11058" w:author="raye" w:date="2018-08-10T16:31:00Z">
            <w:rPr>
              <w:rFonts w:ascii="等线" w:eastAsia="等线" w:hAnsi="等线" w:cstheme="minorHAnsi"/>
              <w:szCs w:val="21"/>
            </w:rPr>
          </w:rPrChange>
        </w:rPr>
        <w:t>Select all&amp; delete</w:t>
      </w:r>
    </w:p>
    <w:p w14:paraId="2AC1EC4D" w14:textId="7140C83A" w:rsidR="00847B96" w:rsidRPr="00996226" w:rsidRDefault="00996226">
      <w:pPr>
        <w:rPr>
          <w:rStyle w:val="af6"/>
          <w:rFonts w:eastAsiaTheme="minorEastAsia"/>
          <w:rPrChange w:id="11059" w:author="raye" w:date="2018-08-10T16:28:00Z">
            <w:rPr>
              <w:rFonts w:ascii="等线" w:eastAsia="等线" w:hAnsi="等线" w:cstheme="minorHAnsi"/>
              <w:szCs w:val="21"/>
            </w:rPr>
          </w:rPrChange>
        </w:rPr>
        <w:pPrChange w:id="11060" w:author="raye" w:date="2018-08-10T16:28:00Z">
          <w:pPr>
            <w:pStyle w:val="a0"/>
            <w:numPr>
              <w:numId w:val="54"/>
            </w:numPr>
            <w:ind w:left="1205" w:firstLineChars="0" w:hanging="360"/>
          </w:pPr>
        </w:pPrChange>
      </w:pPr>
      <w:ins w:id="11061" w:author="raye" w:date="2018-08-10T16:31:00Z">
        <w:r>
          <w:rPr>
            <w:rStyle w:val="af6"/>
            <w:rFonts w:eastAsiaTheme="minorEastAsia"/>
          </w:rPr>
          <w:t>1.</w:t>
        </w:r>
      </w:ins>
      <w:r w:rsidR="004B57C8" w:rsidRPr="00996226">
        <w:rPr>
          <w:rStyle w:val="af6"/>
          <w:rFonts w:eastAsiaTheme="minorEastAsia"/>
          <w:rPrChange w:id="11062" w:author="raye" w:date="2018-08-10T16:28:00Z">
            <w:rPr>
              <w:rFonts w:ascii="等线" w:eastAsia="等线" w:hAnsi="等线" w:cstheme="minorHAnsi"/>
              <w:szCs w:val="21"/>
            </w:rPr>
          </w:rPrChange>
        </w:rPr>
        <w:t xml:space="preserve">Before </w:t>
      </w:r>
      <w:r w:rsidR="00847B96" w:rsidRPr="00996226">
        <w:rPr>
          <w:rStyle w:val="af6"/>
          <w:rFonts w:eastAsiaTheme="minorEastAsia"/>
          <w:rPrChange w:id="11063" w:author="raye" w:date="2018-08-10T16:28:00Z">
            <w:rPr>
              <w:rFonts w:ascii="等线" w:eastAsia="等线" w:hAnsi="等线" w:cstheme="minorHAnsi"/>
              <w:szCs w:val="21"/>
            </w:rPr>
          </w:rPrChange>
        </w:rPr>
        <w:t>send</w:t>
      </w:r>
      <w:r w:rsidR="004B57C8" w:rsidRPr="00996226">
        <w:rPr>
          <w:rStyle w:val="af6"/>
          <w:rFonts w:eastAsiaTheme="minorEastAsia"/>
          <w:rPrChange w:id="11064" w:author="raye" w:date="2018-08-10T16:28:00Z">
            <w:rPr>
              <w:rFonts w:ascii="等线" w:eastAsia="等线" w:hAnsi="等线" w:cstheme="minorHAnsi"/>
              <w:szCs w:val="21"/>
            </w:rPr>
          </w:rPrChange>
        </w:rPr>
        <w:t>ing</w:t>
      </w:r>
      <w:r w:rsidR="00847B96" w:rsidRPr="00996226">
        <w:rPr>
          <w:rStyle w:val="af6"/>
          <w:rFonts w:eastAsiaTheme="minorEastAsia"/>
          <w:rPrChange w:id="11065" w:author="raye" w:date="2018-08-10T16:28:00Z">
            <w:rPr>
              <w:rFonts w:ascii="等线" w:eastAsia="等线" w:hAnsi="等线" w:cstheme="minorHAnsi"/>
              <w:szCs w:val="21"/>
            </w:rPr>
          </w:rPrChange>
        </w:rPr>
        <w:t xml:space="preserve"> to manager</w:t>
      </w:r>
      <w:r w:rsidR="004B57C8" w:rsidRPr="00996226">
        <w:rPr>
          <w:rStyle w:val="af6"/>
          <w:rFonts w:eastAsiaTheme="minorEastAsia"/>
          <w:rPrChange w:id="11066" w:author="raye" w:date="2018-08-10T16:28:00Z">
            <w:rPr>
              <w:rFonts w:ascii="等线" w:eastAsia="等线" w:hAnsi="等线" w:cstheme="minorHAnsi"/>
              <w:szCs w:val="21"/>
            </w:rPr>
          </w:rPrChange>
        </w:rPr>
        <w:t xml:space="preserve">, </w:t>
      </w:r>
      <w:r w:rsidR="00847B96" w:rsidRPr="00996226">
        <w:rPr>
          <w:rStyle w:val="af6"/>
          <w:rFonts w:eastAsiaTheme="minorEastAsia"/>
          <w:rPrChange w:id="11067" w:author="raye" w:date="2018-08-10T16:28:00Z">
            <w:rPr>
              <w:rFonts w:ascii="等线" w:eastAsia="等线" w:hAnsi="等线" w:cstheme="minorHAnsi"/>
              <w:szCs w:val="21"/>
            </w:rPr>
          </w:rPrChange>
        </w:rPr>
        <w:t>OA</w:t>
      </w:r>
      <w:r w:rsidR="004B57C8" w:rsidRPr="00996226">
        <w:rPr>
          <w:rStyle w:val="af6"/>
          <w:rFonts w:eastAsiaTheme="minorEastAsia"/>
          <w:rPrChange w:id="11068" w:author="raye" w:date="2018-08-10T16:28:00Z">
            <w:rPr>
              <w:rFonts w:ascii="等线" w:eastAsia="等线" w:hAnsi="等线" w:cstheme="minorHAnsi"/>
              <w:szCs w:val="21"/>
            </w:rPr>
          </w:rPrChange>
        </w:rPr>
        <w:t xml:space="preserve"> can delete the evidence</w:t>
      </w:r>
    </w:p>
    <w:p w14:paraId="0B1CCE7D" w14:textId="3D0A90E3" w:rsidR="004B57C8" w:rsidRPr="00996226" w:rsidRDefault="00996226">
      <w:pPr>
        <w:rPr>
          <w:rStyle w:val="af6"/>
          <w:rFonts w:eastAsiaTheme="minorEastAsia"/>
          <w:rPrChange w:id="11069" w:author="raye" w:date="2018-08-10T16:28:00Z">
            <w:rPr>
              <w:rFonts w:ascii="等线" w:eastAsia="等线" w:hAnsi="等线" w:cstheme="minorHAnsi"/>
              <w:szCs w:val="21"/>
            </w:rPr>
          </w:rPrChange>
        </w:rPr>
        <w:pPrChange w:id="11070" w:author="raye" w:date="2018-08-10T16:28:00Z">
          <w:pPr>
            <w:pStyle w:val="a0"/>
            <w:numPr>
              <w:numId w:val="54"/>
            </w:numPr>
            <w:ind w:left="1205" w:firstLineChars="0" w:hanging="360"/>
          </w:pPr>
        </w:pPrChange>
      </w:pPr>
      <w:ins w:id="11071" w:author="raye" w:date="2018-08-10T16:31:00Z">
        <w:r>
          <w:rPr>
            <w:rStyle w:val="af6"/>
            <w:rFonts w:eastAsiaTheme="minorEastAsia"/>
          </w:rPr>
          <w:t>2.</w:t>
        </w:r>
      </w:ins>
      <w:r w:rsidR="004B57C8" w:rsidRPr="00996226">
        <w:rPr>
          <w:rStyle w:val="af6"/>
          <w:rFonts w:eastAsiaTheme="minorEastAsia"/>
          <w:rPrChange w:id="11072" w:author="raye" w:date="2018-08-10T16:28:00Z">
            <w:rPr>
              <w:rFonts w:ascii="等线" w:eastAsia="等线" w:hAnsi="等线" w:cstheme="minorHAnsi"/>
              <w:szCs w:val="21"/>
            </w:rPr>
          </w:rPrChange>
        </w:rPr>
        <w:t>Click the bottom selection box to expand all the evidenc</w:t>
      </w:r>
    </w:p>
    <w:p w14:paraId="505F419A" w14:textId="2AE56787" w:rsidR="004B57C8" w:rsidRPr="00996226" w:rsidRDefault="004B57C8">
      <w:pPr>
        <w:rPr>
          <w:rStyle w:val="af6"/>
          <w:rFonts w:eastAsiaTheme="minorEastAsia"/>
          <w:rPrChange w:id="11073" w:author="raye" w:date="2018-08-10T16:28:00Z">
            <w:rPr>
              <w:rFonts w:ascii="等线" w:eastAsia="等线" w:hAnsi="等线" w:cstheme="minorHAnsi"/>
              <w:szCs w:val="21"/>
            </w:rPr>
          </w:rPrChange>
        </w:rPr>
        <w:pPrChange w:id="11074" w:author="raye" w:date="2018-08-10T16:28:00Z">
          <w:pPr>
            <w:pStyle w:val="a0"/>
            <w:numPr>
              <w:numId w:val="54"/>
            </w:numPr>
            <w:ind w:left="1205" w:firstLineChars="0" w:hanging="360"/>
          </w:pPr>
        </w:pPrChange>
      </w:pPr>
      <w:r w:rsidRPr="00996226">
        <w:rPr>
          <w:rStyle w:val="af6"/>
          <w:rFonts w:eastAsiaTheme="minorEastAsia"/>
          <w:rPrChange w:id="11075" w:author="raye" w:date="2018-08-10T16:28:00Z">
            <w:rPr>
              <w:rFonts w:ascii="等线" w:eastAsia="等线" w:hAnsi="等线" w:cstheme="minorHAnsi"/>
              <w:szCs w:val="21"/>
            </w:rPr>
          </w:rPrChange>
        </w:rPr>
        <w:t>Click delete to select</w:t>
      </w:r>
    </w:p>
    <w:p w14:paraId="273CB074" w14:textId="5643F2E3" w:rsidR="00847B96" w:rsidRPr="00996226" w:rsidRDefault="00996226">
      <w:pPr>
        <w:rPr>
          <w:rStyle w:val="af6"/>
          <w:rFonts w:eastAsiaTheme="minorEastAsia"/>
          <w:rPrChange w:id="11076" w:author="raye" w:date="2018-08-10T16:28:00Z">
            <w:rPr>
              <w:rFonts w:ascii="等线" w:eastAsia="等线" w:hAnsi="等线" w:cstheme="minorHAnsi"/>
              <w:szCs w:val="21"/>
            </w:rPr>
          </w:rPrChange>
        </w:rPr>
        <w:pPrChange w:id="11077" w:author="raye" w:date="2018-08-10T16:28:00Z">
          <w:pPr>
            <w:pStyle w:val="a0"/>
            <w:numPr>
              <w:numId w:val="54"/>
            </w:numPr>
            <w:ind w:left="1205" w:firstLineChars="0" w:hanging="360"/>
          </w:pPr>
        </w:pPrChange>
      </w:pPr>
      <w:ins w:id="11078" w:author="raye" w:date="2018-08-10T16:32:00Z">
        <w:r>
          <w:rPr>
            <w:rStyle w:val="af6"/>
            <w:rFonts w:eastAsiaTheme="minorEastAsia"/>
          </w:rPr>
          <w:t>3.</w:t>
        </w:r>
      </w:ins>
      <w:r w:rsidR="00D1791E" w:rsidRPr="00996226">
        <w:rPr>
          <w:rStyle w:val="af6"/>
          <w:rFonts w:eastAsiaTheme="minorEastAsia"/>
          <w:rPrChange w:id="11079" w:author="raye" w:date="2018-08-10T16:28:00Z">
            <w:rPr>
              <w:rFonts w:ascii="等线" w:eastAsia="等线" w:hAnsi="等线" w:cstheme="minorHAnsi"/>
              <w:szCs w:val="21"/>
            </w:rPr>
          </w:rPrChange>
        </w:rPr>
        <w:t>One can the box on each category’s left to select the evidence in the category; click the trash bin or delete to delete</w:t>
      </w:r>
    </w:p>
    <w:p w14:paraId="5E4A0E75" w14:textId="177BDE5E" w:rsidR="00847B96" w:rsidRPr="00996226" w:rsidRDefault="00996226">
      <w:pPr>
        <w:rPr>
          <w:rStyle w:val="af6"/>
          <w:rFonts w:eastAsiaTheme="minorEastAsia"/>
          <w:rPrChange w:id="11080" w:author="raye" w:date="2018-08-10T16:28:00Z">
            <w:rPr>
              <w:rFonts w:ascii="等线" w:eastAsia="等线" w:hAnsi="等线" w:cstheme="minorHAnsi"/>
              <w:szCs w:val="21"/>
            </w:rPr>
          </w:rPrChange>
        </w:rPr>
        <w:pPrChange w:id="11081" w:author="raye" w:date="2018-08-10T16:28:00Z">
          <w:pPr>
            <w:pStyle w:val="a0"/>
            <w:numPr>
              <w:numId w:val="54"/>
            </w:numPr>
            <w:ind w:left="1205" w:firstLineChars="0" w:hanging="360"/>
          </w:pPr>
        </w:pPrChange>
      </w:pPr>
      <w:ins w:id="11082" w:author="raye" w:date="2018-08-10T16:32:00Z">
        <w:r>
          <w:rPr>
            <w:rStyle w:val="af6"/>
            <w:rFonts w:eastAsiaTheme="minorEastAsia"/>
          </w:rPr>
          <w:t>4.</w:t>
        </w:r>
      </w:ins>
      <w:r w:rsidR="00D1791E" w:rsidRPr="00996226">
        <w:rPr>
          <w:rStyle w:val="af6"/>
          <w:rFonts w:eastAsiaTheme="minorEastAsia"/>
          <w:rPrChange w:id="11083" w:author="raye" w:date="2018-08-10T16:28:00Z">
            <w:rPr>
              <w:rFonts w:ascii="等线" w:eastAsia="等线" w:hAnsi="等线" w:cstheme="minorHAnsi"/>
              <w:szCs w:val="21"/>
            </w:rPr>
          </w:rPrChange>
        </w:rPr>
        <w:t>If none is selected, the delete button cannot be clicked</w:t>
      </w:r>
    </w:p>
    <w:p w14:paraId="5A1980CF" w14:textId="104F59AE" w:rsidR="00847B96" w:rsidRPr="00996226" w:rsidRDefault="00996226">
      <w:pPr>
        <w:rPr>
          <w:rStyle w:val="af6"/>
          <w:rFonts w:eastAsiaTheme="minorEastAsia"/>
          <w:rPrChange w:id="11084" w:author="raye" w:date="2018-08-10T16:28:00Z">
            <w:rPr>
              <w:rFonts w:ascii="等线" w:eastAsia="等线" w:hAnsi="等线" w:cstheme="minorHAnsi"/>
              <w:szCs w:val="21"/>
            </w:rPr>
          </w:rPrChange>
        </w:rPr>
        <w:pPrChange w:id="11085" w:author="raye" w:date="2018-08-10T16:28:00Z">
          <w:pPr>
            <w:pStyle w:val="a0"/>
            <w:numPr>
              <w:numId w:val="54"/>
            </w:numPr>
            <w:ind w:left="1205" w:firstLineChars="0" w:hanging="360"/>
          </w:pPr>
        </w:pPrChange>
      </w:pPr>
      <w:ins w:id="11086" w:author="raye" w:date="2018-08-10T16:32:00Z">
        <w:r>
          <w:rPr>
            <w:rStyle w:val="af6"/>
            <w:rFonts w:eastAsiaTheme="minorEastAsia"/>
          </w:rPr>
          <w:t>5.</w:t>
        </w:r>
      </w:ins>
      <w:r w:rsidR="00D1791E" w:rsidRPr="00996226">
        <w:rPr>
          <w:rStyle w:val="af6"/>
          <w:rFonts w:eastAsiaTheme="minorEastAsia"/>
          <w:rPrChange w:id="11087" w:author="raye" w:date="2018-08-10T16:28:00Z">
            <w:rPr>
              <w:rFonts w:ascii="等线" w:eastAsia="等线" w:hAnsi="等线" w:cstheme="minorHAnsi"/>
              <w:szCs w:val="21"/>
            </w:rPr>
          </w:rPrChange>
        </w:rPr>
        <w:t>If evidence is slected and delete is clicked, a window is popped: “confirm to delete the evidence”. Click confirm to delete the evidence</w:t>
      </w:r>
    </w:p>
    <w:p w14:paraId="1F6F6B07" w14:textId="1826ADFC" w:rsidR="00847B96" w:rsidRDefault="00996226">
      <w:pPr>
        <w:rPr>
          <w:ins w:id="11088" w:author="raye" w:date="2018-08-10T16:33:00Z"/>
          <w:rStyle w:val="af6"/>
          <w:rFonts w:eastAsiaTheme="minorEastAsia"/>
        </w:rPr>
        <w:pPrChange w:id="11089" w:author="raye" w:date="2018-08-10T16:28:00Z">
          <w:pPr>
            <w:pStyle w:val="a0"/>
            <w:numPr>
              <w:numId w:val="54"/>
            </w:numPr>
            <w:ind w:left="1205" w:firstLineChars="0" w:hanging="360"/>
          </w:pPr>
        </w:pPrChange>
      </w:pPr>
      <w:ins w:id="11090" w:author="raye" w:date="2018-08-10T16:32:00Z">
        <w:r>
          <w:rPr>
            <w:rStyle w:val="af6"/>
            <w:rFonts w:eastAsiaTheme="minorEastAsia"/>
          </w:rPr>
          <w:t>6.</w:t>
        </w:r>
      </w:ins>
      <w:r w:rsidR="00D1791E" w:rsidRPr="00996226">
        <w:rPr>
          <w:rStyle w:val="af6"/>
          <w:rFonts w:eastAsiaTheme="minorEastAsia"/>
          <w:rPrChange w:id="11091" w:author="raye" w:date="2018-08-10T16:28:00Z">
            <w:rPr>
              <w:rFonts w:ascii="等线" w:eastAsia="等线" w:hAnsi="等线" w:cstheme="minorHAnsi"/>
              <w:szCs w:val="21"/>
            </w:rPr>
          </w:rPrChange>
        </w:rPr>
        <w:t xml:space="preserve">Pay attention to the mapping relationship: the delete operation at one place will affect others’ positions. The pages of other roles who have the permission to view the </w:t>
      </w:r>
      <w:r w:rsidR="00D1791E" w:rsidRPr="00996226">
        <w:rPr>
          <w:rStyle w:val="af6"/>
          <w:rFonts w:eastAsiaTheme="minorEastAsia"/>
          <w:rPrChange w:id="11092" w:author="raye" w:date="2018-08-10T16:28:00Z">
            <w:rPr>
              <w:rFonts w:ascii="等线" w:eastAsia="等线" w:hAnsi="等线" w:cstheme="minorHAnsi"/>
              <w:szCs w:val="21"/>
            </w:rPr>
          </w:rPrChange>
        </w:rPr>
        <w:lastRenderedPageBreak/>
        <w:t>evidence will be affected as well</w:t>
      </w:r>
    </w:p>
    <w:p w14:paraId="1EED59EA" w14:textId="77777777" w:rsidR="00996226" w:rsidRPr="00996226" w:rsidRDefault="00996226">
      <w:pPr>
        <w:rPr>
          <w:rStyle w:val="af6"/>
          <w:rFonts w:eastAsiaTheme="minorEastAsia"/>
          <w:rPrChange w:id="11093" w:author="raye" w:date="2018-08-10T16:28:00Z">
            <w:rPr>
              <w:rFonts w:ascii="等线" w:eastAsia="等线" w:hAnsi="等线" w:cstheme="minorHAnsi"/>
              <w:szCs w:val="21"/>
            </w:rPr>
          </w:rPrChange>
        </w:rPr>
        <w:pPrChange w:id="11094" w:author="raye" w:date="2018-08-10T16:28:00Z">
          <w:pPr>
            <w:pStyle w:val="a0"/>
            <w:numPr>
              <w:numId w:val="54"/>
            </w:numPr>
            <w:ind w:left="1205" w:firstLineChars="0" w:hanging="360"/>
          </w:pPr>
        </w:pPrChange>
      </w:pPr>
    </w:p>
    <w:p w14:paraId="1069BF9E" w14:textId="1284BACC" w:rsidR="00847B96" w:rsidRPr="00996226" w:rsidRDefault="00D1791E">
      <w:pPr>
        <w:pStyle w:val="a0"/>
        <w:numPr>
          <w:ilvl w:val="0"/>
          <w:numId w:val="196"/>
        </w:numPr>
        <w:ind w:firstLineChars="0"/>
        <w:rPr>
          <w:rStyle w:val="aff4"/>
          <w:rFonts w:eastAsiaTheme="minorEastAsia"/>
          <w:rPrChange w:id="11095" w:author="raye" w:date="2018-08-10T16:33:00Z">
            <w:rPr>
              <w:rFonts w:ascii="等线" w:eastAsia="等线" w:hAnsi="等线" w:cstheme="minorHAnsi"/>
              <w:szCs w:val="21"/>
            </w:rPr>
          </w:rPrChange>
        </w:rPr>
        <w:pPrChange w:id="11096" w:author="raye" w:date="2018-08-10T16:33:00Z">
          <w:pPr>
            <w:pStyle w:val="a0"/>
            <w:numPr>
              <w:numId w:val="44"/>
            </w:numPr>
            <w:ind w:left="2525" w:firstLineChars="0" w:hanging="420"/>
          </w:pPr>
        </w:pPrChange>
      </w:pPr>
      <w:r w:rsidRPr="00996226">
        <w:rPr>
          <w:rStyle w:val="aff4"/>
          <w:rFonts w:eastAsiaTheme="minorEastAsia"/>
          <w:rPrChange w:id="11097" w:author="raye" w:date="2018-08-10T16:33:00Z">
            <w:rPr>
              <w:rFonts w:ascii="等线" w:eastAsia="等线" w:hAnsi="等线" w:cstheme="minorHAnsi"/>
              <w:szCs w:val="21"/>
            </w:rPr>
          </w:rPrChange>
        </w:rPr>
        <w:t>Download</w:t>
      </w:r>
    </w:p>
    <w:p w14:paraId="43E8BC3B" w14:textId="453E0C30" w:rsidR="00847B96" w:rsidRPr="00996226" w:rsidRDefault="008435E5">
      <w:pPr>
        <w:rPr>
          <w:rStyle w:val="af6"/>
          <w:rFonts w:eastAsiaTheme="minorEastAsia"/>
          <w:rPrChange w:id="11098" w:author="raye" w:date="2018-08-10T16:28:00Z">
            <w:rPr>
              <w:rFonts w:ascii="等线" w:eastAsia="等线" w:hAnsi="等线" w:cstheme="minorHAnsi"/>
              <w:szCs w:val="21"/>
            </w:rPr>
          </w:rPrChange>
        </w:rPr>
        <w:pPrChange w:id="11099" w:author="raye" w:date="2018-08-10T16:28:00Z">
          <w:pPr>
            <w:pStyle w:val="a0"/>
            <w:numPr>
              <w:numId w:val="55"/>
            </w:numPr>
            <w:ind w:left="1205" w:firstLineChars="0" w:hanging="360"/>
          </w:pPr>
        </w:pPrChange>
      </w:pPr>
      <w:ins w:id="11100" w:author="raye" w:date="2018-08-10T16:33:00Z">
        <w:r>
          <w:rPr>
            <w:rStyle w:val="af6"/>
            <w:rFonts w:eastAsiaTheme="minorEastAsia"/>
          </w:rPr>
          <w:t>1.</w:t>
        </w:r>
      </w:ins>
      <w:r w:rsidR="00D1791E" w:rsidRPr="00996226">
        <w:rPr>
          <w:rStyle w:val="af6"/>
          <w:rFonts w:eastAsiaTheme="minorEastAsia"/>
          <w:rPrChange w:id="11101" w:author="raye" w:date="2018-08-10T16:28:00Z">
            <w:rPr>
              <w:rFonts w:ascii="等线" w:eastAsia="等线" w:hAnsi="等线" w:cstheme="minorHAnsi"/>
              <w:szCs w:val="21"/>
            </w:rPr>
          </w:rPrChange>
        </w:rPr>
        <w:t>Click download to download all the evidence</w:t>
      </w:r>
    </w:p>
    <w:p w14:paraId="528A073D" w14:textId="12B398A6" w:rsidR="00847B96" w:rsidRPr="00996226" w:rsidRDefault="008435E5">
      <w:pPr>
        <w:rPr>
          <w:rStyle w:val="af6"/>
          <w:rFonts w:eastAsiaTheme="minorEastAsia"/>
          <w:rPrChange w:id="11102" w:author="raye" w:date="2018-08-10T16:28:00Z">
            <w:rPr>
              <w:rFonts w:ascii="等线" w:eastAsia="等线" w:hAnsi="等线" w:cstheme="minorHAnsi"/>
              <w:szCs w:val="21"/>
            </w:rPr>
          </w:rPrChange>
        </w:rPr>
        <w:pPrChange w:id="11103" w:author="raye" w:date="2018-08-10T16:28:00Z">
          <w:pPr>
            <w:pStyle w:val="a0"/>
            <w:numPr>
              <w:numId w:val="55"/>
            </w:numPr>
            <w:ind w:left="1205" w:firstLineChars="0" w:hanging="360"/>
          </w:pPr>
        </w:pPrChange>
      </w:pPr>
      <w:ins w:id="11104" w:author="raye" w:date="2018-08-10T16:33:00Z">
        <w:r>
          <w:rPr>
            <w:rStyle w:val="af6"/>
            <w:rFonts w:eastAsiaTheme="minorEastAsia"/>
          </w:rPr>
          <w:t>2.</w:t>
        </w:r>
      </w:ins>
      <w:r w:rsidR="00D1791E" w:rsidRPr="00996226">
        <w:rPr>
          <w:rStyle w:val="af6"/>
          <w:rFonts w:eastAsiaTheme="minorEastAsia"/>
          <w:rPrChange w:id="11105" w:author="raye" w:date="2018-08-10T16:28:00Z">
            <w:rPr>
              <w:rFonts w:ascii="等线" w:eastAsia="等线" w:hAnsi="等线" w:cstheme="minorHAnsi"/>
              <w:szCs w:val="21"/>
            </w:rPr>
          </w:rPrChange>
        </w:rPr>
        <w:t xml:space="preserve">The name of the zip file is the </w:t>
      </w:r>
      <w:r w:rsidR="00847B96" w:rsidRPr="00996226">
        <w:rPr>
          <w:rStyle w:val="af6"/>
          <w:rFonts w:eastAsiaTheme="minorEastAsia"/>
          <w:rPrChange w:id="11106" w:author="raye" w:date="2018-08-10T16:28:00Z">
            <w:rPr>
              <w:rFonts w:ascii="等线" w:eastAsia="等线" w:hAnsi="等线" w:cstheme="minorHAnsi"/>
              <w:szCs w:val="21"/>
            </w:rPr>
          </w:rPrChange>
        </w:rPr>
        <w:t>Reference No.</w:t>
      </w:r>
      <w:r w:rsidR="00D1791E" w:rsidRPr="00996226">
        <w:rPr>
          <w:rStyle w:val="af6"/>
          <w:rFonts w:eastAsiaTheme="minorEastAsia"/>
          <w:rPrChange w:id="11107" w:author="raye" w:date="2018-08-10T16:28:00Z">
            <w:rPr>
              <w:rFonts w:ascii="等线" w:eastAsia="等线" w:hAnsi="等线" w:cstheme="minorHAnsi"/>
              <w:szCs w:val="21"/>
            </w:rPr>
          </w:rPrChange>
        </w:rPr>
        <w:t xml:space="preserve"> when case is uploaded plus</w:t>
      </w:r>
      <w:r w:rsidR="00847B96" w:rsidRPr="00996226">
        <w:rPr>
          <w:rStyle w:val="af6"/>
          <w:rFonts w:eastAsiaTheme="minorEastAsia"/>
          <w:rPrChange w:id="11108" w:author="raye" w:date="2018-08-10T16:28:00Z">
            <w:rPr>
              <w:rFonts w:ascii="等线" w:eastAsia="等线" w:hAnsi="等线" w:cstheme="minorHAnsi"/>
              <w:szCs w:val="21"/>
            </w:rPr>
          </w:rPrChange>
        </w:rPr>
        <w:t xml:space="preserve">.zip </w:t>
      </w:r>
      <w:r w:rsidR="00847B96" w:rsidRPr="00996226">
        <w:rPr>
          <w:rStyle w:val="af6"/>
          <w:rFonts w:eastAsiaTheme="minorEastAsia"/>
          <w:rPrChange w:id="11109" w:author="raye" w:date="2018-08-10T16:28:00Z">
            <w:rPr>
              <w:rFonts w:ascii="Calibri" w:hAnsi="Calibri" w:cstheme="minorHAnsi"/>
              <w:sz w:val="24"/>
              <w:szCs w:val="24"/>
            </w:rPr>
          </w:rPrChange>
        </w:rPr>
        <w:t xml:space="preserve"> </w:t>
      </w:r>
    </w:p>
    <w:p w14:paraId="144486E7" w14:textId="77777777" w:rsidR="00847B96" w:rsidRPr="00996226" w:rsidRDefault="00847B96">
      <w:pPr>
        <w:rPr>
          <w:rStyle w:val="af6"/>
          <w:rFonts w:eastAsiaTheme="minorEastAsia"/>
          <w:rPrChange w:id="11110" w:author="raye" w:date="2018-08-10T16:28:00Z">
            <w:rPr>
              <w:rFonts w:ascii="等线" w:eastAsia="等线" w:hAnsi="等线" w:cstheme="minorHAnsi"/>
              <w:szCs w:val="21"/>
            </w:rPr>
          </w:rPrChange>
        </w:rPr>
        <w:pPrChange w:id="11111" w:author="raye" w:date="2018-08-10T16:28:00Z">
          <w:pPr>
            <w:pStyle w:val="a0"/>
            <w:ind w:left="1205" w:firstLineChars="0" w:firstLine="0"/>
          </w:pPr>
        </w:pPrChange>
      </w:pPr>
      <w:r w:rsidRPr="00996226">
        <w:rPr>
          <w:rStyle w:val="af6"/>
          <w:rFonts w:eastAsiaTheme="minorEastAsia"/>
          <w:rPrChange w:id="11112" w:author="raye" w:date="2018-08-10T16:28:00Z">
            <w:rPr>
              <w:rFonts w:ascii="Calibri" w:hAnsi="Calibri" w:cstheme="minorHAnsi"/>
              <w:sz w:val="24"/>
              <w:szCs w:val="24"/>
            </w:rPr>
          </w:rPrChange>
        </w:rPr>
        <w:t>(e.g. TFxxxxxxxxxx.zip)</w:t>
      </w:r>
    </w:p>
    <w:p w14:paraId="23F81A4C" w14:textId="34009F56" w:rsidR="00847B96" w:rsidRPr="00996226" w:rsidRDefault="008435E5">
      <w:pPr>
        <w:rPr>
          <w:rStyle w:val="af6"/>
          <w:rFonts w:eastAsiaTheme="minorEastAsia"/>
          <w:rPrChange w:id="11113" w:author="raye" w:date="2018-08-10T16:28:00Z">
            <w:rPr>
              <w:rFonts w:ascii="等线" w:eastAsia="等线" w:hAnsi="等线" w:cstheme="minorHAnsi"/>
              <w:szCs w:val="21"/>
            </w:rPr>
          </w:rPrChange>
        </w:rPr>
        <w:pPrChange w:id="11114" w:author="raye" w:date="2018-08-10T16:28:00Z">
          <w:pPr>
            <w:pStyle w:val="a0"/>
            <w:numPr>
              <w:numId w:val="55"/>
            </w:numPr>
            <w:ind w:left="1205" w:firstLineChars="0" w:hanging="360"/>
          </w:pPr>
        </w:pPrChange>
      </w:pPr>
      <w:ins w:id="11115" w:author="raye" w:date="2018-08-10T16:33:00Z">
        <w:r>
          <w:rPr>
            <w:rStyle w:val="af6"/>
            <w:rFonts w:eastAsiaTheme="minorEastAsia"/>
          </w:rPr>
          <w:t>3.</w:t>
        </w:r>
      </w:ins>
      <w:r w:rsidR="00D1791E" w:rsidRPr="00996226">
        <w:rPr>
          <w:rStyle w:val="af6"/>
          <w:rFonts w:eastAsiaTheme="minorEastAsia"/>
          <w:rPrChange w:id="11116" w:author="raye" w:date="2018-08-10T16:28:00Z">
            <w:rPr>
              <w:rFonts w:ascii="等线" w:eastAsia="等线" w:hAnsi="等线" w:cstheme="minorHAnsi"/>
              <w:szCs w:val="21"/>
            </w:rPr>
          </w:rPrChange>
        </w:rPr>
        <w:t>The zip file has 6 folders</w:t>
      </w:r>
      <w:r w:rsidR="00847B96" w:rsidRPr="00996226">
        <w:rPr>
          <w:rStyle w:val="af6"/>
          <w:rFonts w:eastAsiaTheme="minorEastAsia" w:hint="eastAsia"/>
          <w:rPrChange w:id="11117" w:author="raye" w:date="2018-08-10T16:28:00Z">
            <w:rPr>
              <w:rFonts w:ascii="等线" w:eastAsia="等线" w:hAnsi="等线" w:cstheme="minorHAnsi" w:hint="eastAsia"/>
              <w:szCs w:val="21"/>
            </w:rPr>
          </w:rPrChange>
        </w:rPr>
        <w:t>（</w:t>
      </w:r>
      <w:r w:rsidR="00D1791E" w:rsidRPr="00996226">
        <w:rPr>
          <w:rStyle w:val="af6"/>
          <w:rFonts w:eastAsiaTheme="minorEastAsia"/>
          <w:rPrChange w:id="11118" w:author="raye" w:date="2018-08-10T16:28:00Z">
            <w:rPr>
              <w:rFonts w:ascii="等线" w:eastAsia="等线" w:hAnsi="等线" w:cstheme="minorHAnsi"/>
              <w:szCs w:val="21"/>
            </w:rPr>
          </w:rPrChange>
        </w:rPr>
        <w:t xml:space="preserve">5 methods </w:t>
      </w:r>
      <w:r w:rsidR="00847B96" w:rsidRPr="00996226">
        <w:rPr>
          <w:rStyle w:val="af6"/>
          <w:rFonts w:eastAsiaTheme="minorEastAsia"/>
          <w:rPrChange w:id="11119" w:author="raye" w:date="2018-08-10T16:28:00Z">
            <w:rPr>
              <w:rFonts w:ascii="等线" w:eastAsia="等线" w:hAnsi="等线" w:cstheme="minorHAnsi"/>
              <w:szCs w:val="21"/>
            </w:rPr>
          </w:rPrChange>
        </w:rPr>
        <w:t>+1</w:t>
      </w:r>
      <w:r w:rsidR="00D1791E" w:rsidRPr="00996226">
        <w:rPr>
          <w:rStyle w:val="af6"/>
          <w:rFonts w:eastAsiaTheme="minorEastAsia"/>
          <w:rPrChange w:id="11120" w:author="raye" w:date="2018-08-10T16:28:00Z">
            <w:rPr>
              <w:rFonts w:ascii="等线" w:eastAsia="等线" w:hAnsi="等线" w:cstheme="minorHAnsi"/>
              <w:szCs w:val="21"/>
            </w:rPr>
          </w:rPrChange>
        </w:rPr>
        <w:t xml:space="preserve"> </w:t>
      </w:r>
      <w:r w:rsidR="00847B96" w:rsidRPr="00996226">
        <w:rPr>
          <w:rStyle w:val="af6"/>
          <w:rFonts w:eastAsiaTheme="minorEastAsia"/>
          <w:rPrChange w:id="11121" w:author="raye" w:date="2018-08-10T16:28:00Z">
            <w:rPr>
              <w:rFonts w:ascii="等线" w:eastAsia="等线" w:hAnsi="等线" w:cstheme="minorHAnsi"/>
              <w:szCs w:val="21"/>
            </w:rPr>
          </w:rPrChange>
        </w:rPr>
        <w:t>others</w:t>
      </w:r>
      <w:r w:rsidR="00847B96" w:rsidRPr="00996226">
        <w:rPr>
          <w:rStyle w:val="af6"/>
          <w:rFonts w:eastAsiaTheme="minorEastAsia"/>
          <w:rPrChange w:id="11122" w:author="raye" w:date="2018-08-10T16:28:00Z">
            <w:rPr>
              <w:rFonts w:ascii="等线" w:eastAsia="等线" w:hAnsi="等线" w:cstheme="minorHAnsi"/>
              <w:szCs w:val="21"/>
            </w:rPr>
          </w:rPrChange>
        </w:rPr>
        <w:t>）</w:t>
      </w:r>
    </w:p>
    <w:p w14:paraId="001588F1" w14:textId="77777777" w:rsidR="00847B96" w:rsidRPr="00996226" w:rsidRDefault="00847B96">
      <w:pPr>
        <w:rPr>
          <w:rStyle w:val="af6"/>
          <w:rFonts w:eastAsiaTheme="minorEastAsia"/>
          <w:rPrChange w:id="11123" w:author="raye" w:date="2018-08-10T16:28:00Z">
            <w:rPr>
              <w:rFonts w:ascii="等线" w:eastAsia="等线" w:hAnsi="等线" w:cstheme="minorHAnsi"/>
              <w:szCs w:val="21"/>
            </w:rPr>
          </w:rPrChange>
        </w:rPr>
      </w:pPr>
    </w:p>
    <w:p w14:paraId="553322EC" w14:textId="0EBAB6CB" w:rsidR="00847B96" w:rsidRPr="008435E5" w:rsidRDefault="00D1791E">
      <w:pPr>
        <w:pStyle w:val="a0"/>
        <w:numPr>
          <w:ilvl w:val="0"/>
          <w:numId w:val="196"/>
        </w:numPr>
        <w:ind w:firstLineChars="0"/>
        <w:rPr>
          <w:rStyle w:val="aff4"/>
          <w:rFonts w:eastAsiaTheme="minorEastAsia"/>
          <w:rPrChange w:id="11124" w:author="raye" w:date="2018-08-10T16:33:00Z">
            <w:rPr>
              <w:rFonts w:ascii="等线" w:eastAsia="等线" w:hAnsi="等线" w:cstheme="minorHAnsi"/>
              <w:szCs w:val="21"/>
            </w:rPr>
          </w:rPrChange>
        </w:rPr>
        <w:pPrChange w:id="11125" w:author="raye" w:date="2018-08-10T16:33:00Z">
          <w:pPr>
            <w:pStyle w:val="a0"/>
            <w:numPr>
              <w:numId w:val="44"/>
            </w:numPr>
            <w:ind w:left="2525" w:firstLineChars="0" w:hanging="420"/>
          </w:pPr>
        </w:pPrChange>
      </w:pPr>
      <w:r w:rsidRPr="008435E5">
        <w:rPr>
          <w:rStyle w:val="aff4"/>
          <w:rFonts w:eastAsiaTheme="minorEastAsia"/>
          <w:rPrChange w:id="11126" w:author="raye" w:date="2018-08-10T16:33:00Z">
            <w:rPr>
              <w:rFonts w:ascii="等线" w:eastAsia="等线" w:hAnsi="等线" w:cstheme="minorHAnsi"/>
              <w:szCs w:val="21"/>
            </w:rPr>
          </w:rPrChange>
        </w:rPr>
        <w:t>Permission</w:t>
      </w:r>
    </w:p>
    <w:p w14:paraId="25CF995F" w14:textId="79BCE61A" w:rsidR="00847B96" w:rsidRPr="00996226" w:rsidRDefault="004B0591">
      <w:pPr>
        <w:rPr>
          <w:rStyle w:val="af6"/>
          <w:rFonts w:eastAsiaTheme="minorEastAsia"/>
          <w:rPrChange w:id="11127" w:author="raye" w:date="2018-08-10T16:28:00Z">
            <w:rPr>
              <w:rFonts w:ascii="等线" w:eastAsia="等线" w:hAnsi="等线" w:cstheme="minorHAnsi"/>
              <w:szCs w:val="21"/>
            </w:rPr>
          </w:rPrChange>
        </w:rPr>
        <w:pPrChange w:id="11128" w:author="raye" w:date="2018-08-10T16:28:00Z">
          <w:pPr>
            <w:ind w:left="425"/>
          </w:pPr>
        </w:pPrChange>
      </w:pPr>
      <w:r w:rsidRPr="00996226">
        <w:rPr>
          <w:rStyle w:val="af6"/>
          <w:rFonts w:eastAsiaTheme="minorEastAsia"/>
          <w:rPrChange w:id="11129" w:author="raye" w:date="2018-08-10T16:28:00Z">
            <w:rPr>
              <w:rFonts w:ascii="等线" w:eastAsia="等线" w:hAnsi="等线" w:cstheme="minorHAnsi"/>
              <w:szCs w:val="21"/>
            </w:rPr>
          </w:rPrChange>
        </w:rPr>
        <w:t>Refer to 3.2.1.2 permission configuration table</w:t>
      </w:r>
    </w:p>
    <w:p w14:paraId="283B8643" w14:textId="77777777" w:rsidR="00847B96" w:rsidRPr="00996226" w:rsidRDefault="00847B96">
      <w:pPr>
        <w:rPr>
          <w:rStyle w:val="af6"/>
          <w:rFonts w:eastAsiaTheme="minorEastAsia"/>
          <w:rPrChange w:id="11130" w:author="raye" w:date="2018-08-10T16:28:00Z">
            <w:rPr>
              <w:rFonts w:ascii="等线" w:eastAsia="等线" w:hAnsi="等线" w:cstheme="minorHAnsi"/>
              <w:szCs w:val="21"/>
            </w:rPr>
          </w:rPrChange>
        </w:rPr>
      </w:pPr>
    </w:p>
    <w:p w14:paraId="0E9A8D63" w14:textId="77777777" w:rsidR="00847B96" w:rsidRPr="00996226" w:rsidRDefault="00847B96" w:rsidP="00847B96">
      <w:pPr>
        <w:spacing w:afterLines="50" w:after="156"/>
        <w:rPr>
          <w:rStyle w:val="af6"/>
          <w:rFonts w:eastAsiaTheme="minorEastAsia"/>
          <w:rPrChange w:id="11131" w:author="raye" w:date="2018-08-10T16:28:00Z">
            <w:rPr>
              <w:rFonts w:ascii="Calibri" w:hAnsi="Calibri" w:cstheme="minorHAnsi"/>
              <w:sz w:val="24"/>
            </w:rPr>
          </w:rPrChange>
        </w:rPr>
      </w:pPr>
    </w:p>
    <w:p w14:paraId="5A2EC8A9" w14:textId="33B58643" w:rsidR="00847B96" w:rsidRPr="008435E5" w:rsidRDefault="00D1791E" w:rsidP="00847B96">
      <w:pPr>
        <w:rPr>
          <w:rStyle w:val="aff4"/>
          <w:rFonts w:eastAsia="等线"/>
          <w:rPrChange w:id="11132" w:author="raye" w:date="2018-08-10T16:34:00Z">
            <w:rPr>
              <w:rFonts w:ascii="等线" w:eastAsia="等线" w:hAnsi="等线"/>
              <w:b/>
              <w:szCs w:val="21"/>
            </w:rPr>
          </w:rPrChange>
        </w:rPr>
      </w:pPr>
      <w:r w:rsidRPr="008435E5">
        <w:rPr>
          <w:rStyle w:val="aff4"/>
          <w:rFonts w:eastAsia="等线"/>
          <w:rPrChange w:id="11133" w:author="raye" w:date="2018-08-10T16:34:00Z">
            <w:rPr>
              <w:rFonts w:ascii="等线" w:eastAsia="等线" w:hAnsi="等线"/>
              <w:b/>
              <w:szCs w:val="21"/>
            </w:rPr>
          </w:rPrChange>
        </w:rPr>
        <w:t>Upload evidence manually</w:t>
      </w:r>
    </w:p>
    <w:p w14:paraId="4FD4CFFD" w14:textId="77777777" w:rsidR="00847B96" w:rsidRPr="00B0205A" w:rsidRDefault="00847B96" w:rsidP="00847B96">
      <w:pPr>
        <w:spacing w:afterLines="50" w:after="156"/>
        <w:rPr>
          <w:rFonts w:ascii="Times New Roman" w:hAnsi="Times New Roman" w:cs="Times New Roman"/>
          <w:sz w:val="24"/>
          <w:rPrChange w:id="11134" w:author="raye" w:date="2018-08-10T12:30:00Z">
            <w:rPr>
              <w:rFonts w:ascii="Calibri" w:hAnsi="Calibri" w:cstheme="minorHAnsi"/>
              <w:sz w:val="24"/>
            </w:rPr>
          </w:rPrChange>
        </w:rPr>
      </w:pPr>
    </w:p>
    <w:p w14:paraId="29813336" w14:textId="213DDF9A" w:rsidR="00FC62AD" w:rsidRPr="007A5281" w:rsidRDefault="007A5281">
      <w:pPr>
        <w:rPr>
          <w:rStyle w:val="af6"/>
          <w:rFonts w:eastAsiaTheme="minorEastAsia"/>
          <w:rPrChange w:id="11135" w:author="raye" w:date="2018-08-10T16:35:00Z">
            <w:rPr>
              <w:rFonts w:ascii="等线" w:eastAsia="等线" w:hAnsi="等线" w:cstheme="minorHAnsi"/>
              <w:szCs w:val="21"/>
            </w:rPr>
          </w:rPrChange>
        </w:rPr>
        <w:pPrChange w:id="11136" w:author="raye" w:date="2018-08-10T16:34:00Z">
          <w:pPr>
            <w:pStyle w:val="a0"/>
            <w:numPr>
              <w:numId w:val="44"/>
            </w:numPr>
            <w:spacing w:afterLines="50" w:after="156"/>
            <w:ind w:left="845" w:firstLineChars="0" w:firstLine="0"/>
          </w:pPr>
        </w:pPrChange>
      </w:pPr>
      <w:ins w:id="11137" w:author="raye" w:date="2018-08-10T16:35:00Z">
        <w:r>
          <w:rPr>
            <w:rStyle w:val="af6"/>
            <w:rFonts w:eastAsiaTheme="minorEastAsia"/>
          </w:rPr>
          <w:t>1.</w:t>
        </w:r>
      </w:ins>
      <w:r w:rsidR="00FC62AD" w:rsidRPr="007A5281">
        <w:rPr>
          <w:rStyle w:val="af6"/>
          <w:rFonts w:eastAsiaTheme="minorEastAsia"/>
          <w:rPrChange w:id="11138" w:author="raye" w:date="2018-08-10T16:35:00Z">
            <w:rPr>
              <w:rFonts w:ascii="等线" w:eastAsia="等线" w:hAnsi="等线" w:cstheme="minorHAnsi"/>
              <w:szCs w:val="21"/>
            </w:rPr>
          </w:rPrChange>
        </w:rPr>
        <w:t xml:space="preserve">Click </w:t>
      </w:r>
      <w:r w:rsidR="00847B96" w:rsidRPr="007A5281">
        <w:rPr>
          <w:rStyle w:val="af6"/>
          <w:rFonts w:eastAsiaTheme="minorEastAsia"/>
          <w:rPrChange w:id="11139" w:author="raye" w:date="2018-08-10T16:35:00Z">
            <w:rPr>
              <w:rFonts w:ascii="等线" w:eastAsia="等线" w:hAnsi="等线" w:cstheme="minorHAnsi"/>
              <w:szCs w:val="21"/>
            </w:rPr>
          </w:rPrChange>
        </w:rPr>
        <w:t xml:space="preserve">+ New Evidence </w:t>
      </w:r>
      <w:r w:rsidR="00FC62AD" w:rsidRPr="007A5281">
        <w:rPr>
          <w:rStyle w:val="af6"/>
          <w:rFonts w:eastAsiaTheme="minorEastAsia"/>
          <w:rPrChange w:id="11140" w:author="raye" w:date="2018-08-10T16:35:00Z">
            <w:rPr>
              <w:rFonts w:ascii="等线" w:eastAsia="等线" w:hAnsi="等线" w:cstheme="minorHAnsi"/>
              <w:szCs w:val="21"/>
            </w:rPr>
          </w:rPrChange>
        </w:rPr>
        <w:t>to select evidence on the desktop; after selection, jump to the evidence uploading page</w:t>
      </w:r>
    </w:p>
    <w:p w14:paraId="5D1347FD" w14:textId="23A47ECF" w:rsidR="00E24AF1" w:rsidRPr="007A5281" w:rsidRDefault="0089768F">
      <w:pPr>
        <w:rPr>
          <w:rStyle w:val="af6"/>
          <w:rFonts w:eastAsiaTheme="minorEastAsia"/>
          <w:rPrChange w:id="11141" w:author="raye" w:date="2018-08-10T16:35:00Z">
            <w:rPr>
              <w:rFonts w:ascii="等线" w:eastAsia="等线" w:hAnsi="等线" w:cstheme="minorHAnsi"/>
              <w:szCs w:val="21"/>
            </w:rPr>
          </w:rPrChange>
        </w:rPr>
        <w:pPrChange w:id="11142" w:author="raye" w:date="2018-08-10T16:34:00Z">
          <w:pPr>
            <w:pStyle w:val="a0"/>
            <w:numPr>
              <w:numId w:val="44"/>
            </w:numPr>
            <w:spacing w:afterLines="50" w:after="156"/>
            <w:ind w:left="845" w:firstLineChars="0" w:firstLine="0"/>
          </w:pPr>
        </w:pPrChange>
      </w:pPr>
      <w:r w:rsidRPr="007A5281">
        <w:rPr>
          <w:rStyle w:val="af6"/>
          <w:rFonts w:eastAsiaTheme="minorEastAsia"/>
          <w:rPrChange w:id="11143" w:author="raye" w:date="2018-08-10T16:35:00Z">
            <w:rPr>
              <w:rFonts w:ascii="等线" w:eastAsia="等线" w:hAnsi="等线" w:cstheme="minorHAnsi"/>
              <w:szCs w:val="21"/>
            </w:rPr>
          </w:rPrChange>
        </w:rPr>
        <w:t>The progress bar is shown; check to complete the process</w:t>
      </w:r>
    </w:p>
    <w:p w14:paraId="55825794" w14:textId="6B4D4BA1" w:rsidR="00847B96" w:rsidRPr="007A5281" w:rsidRDefault="007A5281">
      <w:pPr>
        <w:rPr>
          <w:rStyle w:val="af6"/>
          <w:rFonts w:eastAsiaTheme="minorEastAsia"/>
          <w:rPrChange w:id="11144" w:author="raye" w:date="2018-08-10T16:35:00Z">
            <w:rPr>
              <w:rFonts w:ascii="等线" w:eastAsia="等线" w:hAnsi="等线" w:cstheme="minorHAnsi"/>
              <w:szCs w:val="21"/>
            </w:rPr>
          </w:rPrChange>
        </w:rPr>
        <w:pPrChange w:id="11145" w:author="raye" w:date="2018-08-10T16:34:00Z">
          <w:pPr>
            <w:pStyle w:val="a0"/>
            <w:numPr>
              <w:numId w:val="44"/>
            </w:numPr>
            <w:spacing w:afterLines="50" w:after="156"/>
            <w:ind w:left="2525" w:firstLineChars="0" w:hanging="420"/>
          </w:pPr>
        </w:pPrChange>
      </w:pPr>
      <w:ins w:id="11146" w:author="raye" w:date="2018-08-10T16:35:00Z">
        <w:r>
          <w:rPr>
            <w:rStyle w:val="af6"/>
            <w:rFonts w:eastAsiaTheme="minorEastAsia"/>
          </w:rPr>
          <w:t>2.</w:t>
        </w:r>
      </w:ins>
      <w:r w:rsidR="0089768F" w:rsidRPr="007A5281">
        <w:rPr>
          <w:rStyle w:val="af6"/>
          <w:rFonts w:eastAsiaTheme="minorEastAsia"/>
          <w:rPrChange w:id="11147" w:author="raye" w:date="2018-08-10T16:35:00Z">
            <w:rPr>
              <w:rFonts w:ascii="等线" w:eastAsia="等线" w:hAnsi="等线" w:cstheme="minorHAnsi"/>
              <w:szCs w:val="21"/>
            </w:rPr>
          </w:rPrChange>
        </w:rPr>
        <w:t>The default title is the name of the file on the desktop and can be edited</w:t>
      </w:r>
    </w:p>
    <w:p w14:paraId="0466A4DB" w14:textId="6F679221" w:rsidR="00847B96" w:rsidRPr="007A5281" w:rsidRDefault="0089768F">
      <w:pPr>
        <w:rPr>
          <w:rStyle w:val="af6"/>
          <w:rFonts w:eastAsiaTheme="minorEastAsia"/>
          <w:rPrChange w:id="11148" w:author="raye" w:date="2018-08-10T16:35:00Z">
            <w:rPr>
              <w:rFonts w:ascii="等线" w:eastAsia="等线" w:hAnsi="等线" w:cstheme="minorHAnsi"/>
              <w:szCs w:val="21"/>
            </w:rPr>
          </w:rPrChange>
        </w:rPr>
        <w:pPrChange w:id="11149" w:author="raye" w:date="2018-08-10T16:34:00Z">
          <w:pPr>
            <w:pStyle w:val="a0"/>
            <w:spacing w:afterLines="50" w:after="156"/>
            <w:ind w:left="845" w:firstLineChars="0" w:firstLine="0"/>
          </w:pPr>
        </w:pPrChange>
      </w:pPr>
      <w:r w:rsidRPr="007A5281">
        <w:rPr>
          <w:rStyle w:val="af6"/>
          <w:rFonts w:eastAsiaTheme="minorEastAsia"/>
          <w:rPrChange w:id="11150" w:author="raye" w:date="2018-08-10T16:35:00Z">
            <w:rPr>
              <w:rFonts w:ascii="等线" w:eastAsia="等线" w:hAnsi="等线" w:cstheme="minorHAnsi"/>
              <w:szCs w:val="21"/>
            </w:rPr>
          </w:rPrChange>
        </w:rPr>
        <w:t>A title can have 300 characters at most</w:t>
      </w:r>
    </w:p>
    <w:p w14:paraId="2D1A13C4" w14:textId="0115D661" w:rsidR="00E24AF1" w:rsidRPr="007A5281" w:rsidRDefault="007A5281">
      <w:pPr>
        <w:rPr>
          <w:rStyle w:val="af6"/>
          <w:rFonts w:eastAsiaTheme="minorEastAsia"/>
          <w:rPrChange w:id="11151" w:author="raye" w:date="2018-08-10T16:35:00Z">
            <w:rPr>
              <w:rFonts w:ascii="等线" w:eastAsia="等线" w:hAnsi="等线" w:cstheme="minorHAnsi"/>
              <w:szCs w:val="21"/>
            </w:rPr>
          </w:rPrChange>
        </w:rPr>
        <w:pPrChange w:id="11152" w:author="raye" w:date="2018-08-10T16:34:00Z">
          <w:pPr>
            <w:pStyle w:val="a0"/>
            <w:numPr>
              <w:numId w:val="44"/>
            </w:numPr>
            <w:spacing w:afterLines="50" w:after="156"/>
            <w:ind w:left="2525" w:firstLineChars="0" w:hanging="420"/>
          </w:pPr>
        </w:pPrChange>
      </w:pPr>
      <w:ins w:id="11153" w:author="raye" w:date="2018-08-10T16:35:00Z">
        <w:r>
          <w:rPr>
            <w:rStyle w:val="af6"/>
            <w:rFonts w:eastAsiaTheme="minorEastAsia"/>
          </w:rPr>
          <w:t>3.</w:t>
        </w:r>
      </w:ins>
      <w:r w:rsidR="0089768F" w:rsidRPr="007A5281">
        <w:rPr>
          <w:rStyle w:val="af6"/>
          <w:rFonts w:eastAsiaTheme="minorEastAsia"/>
          <w:rPrChange w:id="11154" w:author="raye" w:date="2018-08-10T16:35:00Z">
            <w:rPr>
              <w:rFonts w:ascii="等线" w:eastAsia="等线" w:hAnsi="等线" w:cstheme="minorHAnsi"/>
              <w:szCs w:val="21"/>
            </w:rPr>
          </w:rPrChange>
        </w:rPr>
        <w:t xml:space="preserve">There is a </w:t>
      </w:r>
      <w:r w:rsidR="00E24AF1" w:rsidRPr="007A5281">
        <w:rPr>
          <w:rStyle w:val="af6"/>
          <w:rFonts w:eastAsiaTheme="minorEastAsia"/>
          <w:rPrChange w:id="11155" w:author="raye" w:date="2018-08-10T16:35:00Z">
            <w:rPr>
              <w:rFonts w:ascii="等线" w:eastAsia="等线" w:hAnsi="等线" w:cstheme="minorHAnsi"/>
              <w:szCs w:val="21"/>
            </w:rPr>
          </w:rPrChange>
        </w:rPr>
        <w:t>COMMETNS</w:t>
      </w:r>
      <w:r w:rsidR="0089768F" w:rsidRPr="007A5281">
        <w:rPr>
          <w:rStyle w:val="af6"/>
          <w:rFonts w:eastAsiaTheme="minorEastAsia"/>
          <w:rPrChange w:id="11156" w:author="raye" w:date="2018-08-10T16:35:00Z">
            <w:rPr>
              <w:rFonts w:ascii="等线" w:eastAsia="等线" w:hAnsi="等线" w:cstheme="minorHAnsi"/>
              <w:szCs w:val="21"/>
            </w:rPr>
          </w:rPrChange>
        </w:rPr>
        <w:t xml:space="preserve"> section, which is not required, </w:t>
      </w:r>
      <w:r w:rsidR="00E24AF1" w:rsidRPr="007A5281">
        <w:rPr>
          <w:rStyle w:val="af6"/>
          <w:rFonts w:eastAsiaTheme="minorEastAsia"/>
          <w:rPrChange w:id="11157" w:author="raye" w:date="2018-08-10T16:35:00Z">
            <w:rPr>
              <w:rFonts w:ascii="等线" w:eastAsia="等线" w:hAnsi="等线" w:cstheme="minorHAnsi"/>
              <w:szCs w:val="21"/>
            </w:rPr>
          </w:rPrChange>
        </w:rPr>
        <w:t>1000</w:t>
      </w:r>
      <w:r w:rsidR="0089768F" w:rsidRPr="007A5281">
        <w:rPr>
          <w:rStyle w:val="af6"/>
          <w:rFonts w:eastAsiaTheme="minorEastAsia"/>
          <w:rPrChange w:id="11158" w:author="raye" w:date="2018-08-10T16:35:00Z">
            <w:rPr>
              <w:rFonts w:ascii="等线" w:eastAsia="等线" w:hAnsi="等线" w:cstheme="minorHAnsi"/>
              <w:szCs w:val="21"/>
            </w:rPr>
          </w:rPrChange>
        </w:rPr>
        <w:t xml:space="preserve"> characters at most; if filled, the texts are displayed under the evidence</w:t>
      </w:r>
    </w:p>
    <w:p w14:paraId="555C104B" w14:textId="61419C17" w:rsidR="00847B96" w:rsidRPr="007A5281" w:rsidRDefault="007A5281">
      <w:pPr>
        <w:rPr>
          <w:rStyle w:val="af6"/>
          <w:rFonts w:eastAsiaTheme="minorEastAsia"/>
          <w:rPrChange w:id="11159" w:author="raye" w:date="2018-08-10T16:35:00Z">
            <w:rPr>
              <w:rFonts w:ascii="等线" w:eastAsia="等线" w:hAnsi="等线" w:cstheme="minorHAnsi"/>
              <w:szCs w:val="21"/>
            </w:rPr>
          </w:rPrChange>
        </w:rPr>
        <w:pPrChange w:id="11160" w:author="raye" w:date="2018-08-10T16:34:00Z">
          <w:pPr>
            <w:pStyle w:val="a0"/>
            <w:numPr>
              <w:numId w:val="44"/>
            </w:numPr>
            <w:spacing w:afterLines="50" w:after="156"/>
            <w:ind w:left="2525" w:firstLineChars="0" w:hanging="420"/>
          </w:pPr>
        </w:pPrChange>
      </w:pPr>
      <w:ins w:id="11161" w:author="raye" w:date="2018-08-10T16:35:00Z">
        <w:r>
          <w:rPr>
            <w:rStyle w:val="af6"/>
            <w:rFonts w:eastAsiaTheme="minorEastAsia"/>
          </w:rPr>
          <w:t>4.</w:t>
        </w:r>
      </w:ins>
      <w:r w:rsidR="0089768F" w:rsidRPr="007A5281">
        <w:rPr>
          <w:rStyle w:val="af6"/>
          <w:rFonts w:eastAsiaTheme="minorEastAsia"/>
          <w:rPrChange w:id="11162" w:author="raye" w:date="2018-08-10T16:35:00Z">
            <w:rPr>
              <w:rFonts w:ascii="等线" w:eastAsia="等线" w:hAnsi="等线" w:cstheme="minorHAnsi"/>
              <w:szCs w:val="21"/>
            </w:rPr>
          </w:rPrChange>
        </w:rPr>
        <w:t>If the evidence is added to the check page and under which question, the sequence number of the problem is transferred by default. If it is on the evidence management page, the number of the evidence is empty</w:t>
      </w:r>
    </w:p>
    <w:p w14:paraId="47E9E6C9" w14:textId="5440DCEB" w:rsidR="00847B96" w:rsidRPr="007A5281" w:rsidRDefault="007A5281">
      <w:pPr>
        <w:rPr>
          <w:rStyle w:val="af6"/>
          <w:rFonts w:eastAsiaTheme="minorEastAsia"/>
          <w:rPrChange w:id="11163" w:author="raye" w:date="2018-08-10T16:35:00Z">
            <w:rPr>
              <w:rFonts w:ascii="等线" w:eastAsia="等线" w:hAnsi="等线" w:cstheme="minorHAnsi"/>
              <w:szCs w:val="21"/>
            </w:rPr>
          </w:rPrChange>
        </w:rPr>
        <w:pPrChange w:id="11164" w:author="raye" w:date="2018-08-10T16:34:00Z">
          <w:pPr>
            <w:pStyle w:val="a0"/>
            <w:numPr>
              <w:numId w:val="44"/>
            </w:numPr>
            <w:spacing w:afterLines="50" w:after="156"/>
            <w:ind w:left="2525" w:firstLineChars="0" w:hanging="420"/>
          </w:pPr>
        </w:pPrChange>
      </w:pPr>
      <w:ins w:id="11165" w:author="raye" w:date="2018-08-10T16:36:00Z">
        <w:r>
          <w:rPr>
            <w:rStyle w:val="af6"/>
            <w:rFonts w:eastAsiaTheme="minorEastAsia"/>
          </w:rPr>
          <w:t>5.</w:t>
        </w:r>
      </w:ins>
      <w:r w:rsidR="0089768F" w:rsidRPr="007A5281">
        <w:rPr>
          <w:rStyle w:val="af6"/>
          <w:rFonts w:eastAsiaTheme="minorEastAsia"/>
          <w:rPrChange w:id="11166" w:author="raye" w:date="2018-08-10T16:35:00Z">
            <w:rPr>
              <w:rFonts w:ascii="等线" w:eastAsia="等线" w:hAnsi="等线" w:cstheme="minorHAnsi"/>
              <w:szCs w:val="21"/>
            </w:rPr>
          </w:rPrChange>
        </w:rPr>
        <w:t xml:space="preserve">Before </w:t>
      </w:r>
      <w:r w:rsidR="00847B96" w:rsidRPr="007A5281">
        <w:rPr>
          <w:rStyle w:val="af6"/>
          <w:rFonts w:eastAsiaTheme="minorEastAsia"/>
          <w:rPrChange w:id="11167" w:author="raye" w:date="2018-08-10T16:35:00Z">
            <w:rPr>
              <w:rFonts w:ascii="等线" w:eastAsia="等线" w:hAnsi="等线" w:cstheme="minorHAnsi"/>
              <w:szCs w:val="21"/>
            </w:rPr>
          </w:rPrChange>
        </w:rPr>
        <w:t>submit</w:t>
      </w:r>
      <w:r w:rsidR="0089768F" w:rsidRPr="007A5281">
        <w:rPr>
          <w:rStyle w:val="af6"/>
          <w:rFonts w:eastAsiaTheme="minorEastAsia"/>
          <w:rPrChange w:id="11168" w:author="raye" w:date="2018-08-10T16:35:00Z">
            <w:rPr>
              <w:rFonts w:ascii="等线" w:eastAsia="等线" w:hAnsi="等线" w:cstheme="minorHAnsi"/>
              <w:szCs w:val="21"/>
            </w:rPr>
          </w:rPrChange>
        </w:rPr>
        <w:t>, the page can be added or deleted</w:t>
      </w:r>
    </w:p>
    <w:p w14:paraId="7347892E" w14:textId="3BD6ADD4" w:rsidR="00847B96" w:rsidRPr="007A5281" w:rsidRDefault="007A5281">
      <w:pPr>
        <w:rPr>
          <w:rStyle w:val="af6"/>
          <w:rFonts w:eastAsiaTheme="minorEastAsia"/>
          <w:rPrChange w:id="11169" w:author="raye" w:date="2018-08-10T16:35:00Z">
            <w:rPr>
              <w:rFonts w:ascii="等线" w:eastAsia="等线" w:hAnsi="等线" w:cstheme="minorHAnsi"/>
              <w:szCs w:val="21"/>
            </w:rPr>
          </w:rPrChange>
        </w:rPr>
        <w:pPrChange w:id="11170" w:author="raye" w:date="2018-08-10T16:34:00Z">
          <w:pPr>
            <w:pStyle w:val="a0"/>
            <w:numPr>
              <w:numId w:val="44"/>
            </w:numPr>
            <w:spacing w:afterLines="50" w:after="156"/>
            <w:ind w:left="2525" w:firstLineChars="0" w:hanging="420"/>
          </w:pPr>
        </w:pPrChange>
      </w:pPr>
      <w:ins w:id="11171" w:author="raye" w:date="2018-08-10T16:37:00Z">
        <w:r>
          <w:rPr>
            <w:rStyle w:val="af6"/>
            <w:rFonts w:eastAsiaTheme="minorEastAsia"/>
          </w:rPr>
          <w:t>6.</w:t>
        </w:r>
      </w:ins>
      <w:r w:rsidR="0089768F" w:rsidRPr="007A5281">
        <w:rPr>
          <w:rStyle w:val="af6"/>
          <w:rFonts w:eastAsiaTheme="minorEastAsia"/>
          <w:rPrChange w:id="11172" w:author="raye" w:date="2018-08-10T16:35:00Z">
            <w:rPr>
              <w:rFonts w:ascii="等线" w:eastAsia="等线" w:hAnsi="等线" w:cstheme="minorHAnsi"/>
              <w:szCs w:val="21"/>
            </w:rPr>
          </w:rPrChange>
        </w:rPr>
        <w:t>There is no text in the document if uploading is not completed; if fields are empty then submit button is not clickable</w:t>
      </w:r>
    </w:p>
    <w:p w14:paraId="1A669396" w14:textId="2D9A07D8" w:rsidR="00847B96" w:rsidRPr="007A5281" w:rsidRDefault="0089768F">
      <w:pPr>
        <w:rPr>
          <w:rStyle w:val="af6"/>
          <w:rFonts w:eastAsiaTheme="minorEastAsia"/>
          <w:rPrChange w:id="11173" w:author="raye" w:date="2018-08-10T16:37:00Z">
            <w:rPr>
              <w:rFonts w:ascii="等线" w:eastAsia="等线" w:hAnsi="等线" w:cstheme="minorHAnsi"/>
              <w:b/>
              <w:kern w:val="0"/>
              <w:szCs w:val="21"/>
            </w:rPr>
          </w:rPrChange>
        </w:rPr>
        <w:pPrChange w:id="11174" w:author="raye" w:date="2018-08-10T16:34:00Z">
          <w:pPr>
            <w:spacing w:afterLines="50" w:after="156"/>
            <w:ind w:left="425"/>
          </w:pPr>
        </w:pPrChange>
      </w:pPr>
      <w:r w:rsidRPr="007A5281">
        <w:rPr>
          <w:rStyle w:val="af6"/>
          <w:rFonts w:eastAsiaTheme="minorEastAsia"/>
          <w:rPrChange w:id="11175" w:author="raye" w:date="2018-08-10T16:37:00Z">
            <w:rPr>
              <w:rFonts w:ascii="等线" w:eastAsia="等线" w:hAnsi="等线" w:cstheme="minorHAnsi"/>
              <w:b/>
              <w:kern w:val="0"/>
              <w:szCs w:val="21"/>
            </w:rPr>
          </w:rPrChange>
        </w:rPr>
        <w:t>After sending to OM, the evidence cannot be edited</w:t>
      </w:r>
    </w:p>
    <w:p w14:paraId="6C38AE4B" w14:textId="6B1C4B78" w:rsidR="00847B96" w:rsidRPr="007A5281" w:rsidDel="007A5281" w:rsidRDefault="0089768F">
      <w:pPr>
        <w:rPr>
          <w:del w:id="11176" w:author="raye" w:date="2018-08-10T16:37:00Z"/>
          <w:rStyle w:val="af6"/>
          <w:rFonts w:eastAsiaTheme="minorEastAsia"/>
          <w:rPrChange w:id="11177" w:author="raye" w:date="2018-08-10T16:35:00Z">
            <w:rPr>
              <w:del w:id="11178" w:author="raye" w:date="2018-08-10T16:37:00Z"/>
              <w:rFonts w:ascii="等线" w:eastAsia="等线" w:hAnsi="等线" w:cstheme="minorHAnsi"/>
              <w:kern w:val="0"/>
              <w:szCs w:val="21"/>
            </w:rPr>
          </w:rPrChange>
        </w:rPr>
        <w:pPrChange w:id="11179" w:author="raye" w:date="2018-08-10T16:34:00Z">
          <w:pPr>
            <w:spacing w:afterLines="50" w:after="156"/>
            <w:ind w:left="425"/>
          </w:pPr>
        </w:pPrChange>
      </w:pPr>
      <w:r w:rsidRPr="007A5281">
        <w:rPr>
          <w:rStyle w:val="af6"/>
          <w:rFonts w:eastAsiaTheme="minorEastAsia"/>
          <w:rPrChange w:id="11180" w:author="raye" w:date="2018-08-10T16:35:00Z">
            <w:rPr>
              <w:rFonts w:ascii="等线" w:eastAsia="等线" w:hAnsi="等线" w:cstheme="minorHAnsi"/>
              <w:kern w:val="0"/>
              <w:szCs w:val="21"/>
            </w:rPr>
          </w:rPrChange>
        </w:rPr>
        <w:t>Except the download function, all other functions no longer can be used</w:t>
      </w:r>
    </w:p>
    <w:p w14:paraId="5583540D" w14:textId="77777777" w:rsidR="00847B96" w:rsidRPr="007A5281" w:rsidRDefault="00847B96">
      <w:pPr>
        <w:rPr>
          <w:rStyle w:val="af6"/>
          <w:rFonts w:eastAsiaTheme="minorEastAsia"/>
          <w:rPrChange w:id="11181" w:author="raye" w:date="2018-08-10T16:35:00Z">
            <w:rPr>
              <w:rFonts w:ascii="等线" w:eastAsia="等线" w:hAnsi="等线" w:cstheme="minorHAnsi"/>
              <w:kern w:val="0"/>
              <w:szCs w:val="21"/>
            </w:rPr>
          </w:rPrChange>
        </w:rPr>
        <w:pPrChange w:id="11182" w:author="raye" w:date="2018-08-10T16:34:00Z">
          <w:pPr>
            <w:spacing w:afterLines="50" w:after="156"/>
            <w:ind w:left="425"/>
          </w:pPr>
        </w:pPrChange>
      </w:pPr>
    </w:p>
    <w:p w14:paraId="6AD3C8FA" w14:textId="49C34DEA" w:rsidR="00847B96" w:rsidRPr="007A5281" w:rsidRDefault="007A5281">
      <w:pPr>
        <w:rPr>
          <w:rStyle w:val="af6"/>
          <w:rFonts w:eastAsiaTheme="minorEastAsia"/>
          <w:rPrChange w:id="11183" w:author="raye" w:date="2018-08-10T16:35:00Z">
            <w:rPr>
              <w:rFonts w:ascii="等线" w:eastAsia="等线" w:hAnsi="等线" w:cstheme="minorHAnsi"/>
              <w:szCs w:val="21"/>
            </w:rPr>
          </w:rPrChange>
        </w:rPr>
        <w:pPrChange w:id="11184" w:author="raye" w:date="2018-08-10T16:34:00Z">
          <w:pPr>
            <w:pStyle w:val="a0"/>
            <w:numPr>
              <w:numId w:val="44"/>
            </w:numPr>
            <w:ind w:left="2525" w:firstLineChars="0" w:hanging="420"/>
          </w:pPr>
        </w:pPrChange>
      </w:pPr>
      <w:ins w:id="11185" w:author="raye" w:date="2018-08-10T16:37:00Z">
        <w:r>
          <w:rPr>
            <w:rStyle w:val="af6"/>
            <w:rFonts w:eastAsiaTheme="minorEastAsia"/>
          </w:rPr>
          <w:t>7.</w:t>
        </w:r>
      </w:ins>
      <w:r w:rsidR="00847B96" w:rsidRPr="007A5281">
        <w:rPr>
          <w:rStyle w:val="af6"/>
          <w:rFonts w:eastAsiaTheme="minorEastAsia"/>
          <w:rPrChange w:id="11186" w:author="raye" w:date="2018-08-10T16:35:00Z">
            <w:rPr>
              <w:rFonts w:ascii="等线" w:eastAsia="等线" w:hAnsi="等线" w:cstheme="minorHAnsi"/>
              <w:szCs w:val="21"/>
            </w:rPr>
          </w:rPrChange>
        </w:rPr>
        <w:t>Store digital sample for transac</w:t>
      </w:r>
      <w:r w:rsidR="0089768F" w:rsidRPr="007A5281">
        <w:rPr>
          <w:rStyle w:val="af6"/>
          <w:rFonts w:eastAsiaTheme="minorEastAsia"/>
          <w:rPrChange w:id="11187" w:author="raye" w:date="2018-08-10T16:35:00Z">
            <w:rPr>
              <w:rFonts w:ascii="等线" w:eastAsia="等线" w:hAnsi="等线" w:cstheme="minorHAnsi"/>
              <w:szCs w:val="21"/>
            </w:rPr>
          </w:rPrChange>
        </w:rPr>
        <w:t xml:space="preserve">tion, refer to the sample evidence for explanation on the 35 questions </w:t>
      </w:r>
    </w:p>
    <w:p w14:paraId="46EE4DF2" w14:textId="77777777" w:rsidR="00847B96" w:rsidRPr="00B0205A" w:rsidRDefault="00847B96" w:rsidP="00847B96">
      <w:pPr>
        <w:pStyle w:val="a0"/>
        <w:ind w:left="845" w:firstLineChars="0" w:firstLine="0"/>
        <w:rPr>
          <w:rFonts w:ascii="Times New Roman" w:hAnsi="Times New Roman" w:cs="Times New Roman"/>
          <w:sz w:val="24"/>
          <w:rPrChange w:id="11188" w:author="raye" w:date="2018-08-10T12:30:00Z">
            <w:rPr>
              <w:rFonts w:ascii="Calibri" w:hAnsi="Calibri" w:cstheme="minorHAnsi"/>
              <w:sz w:val="24"/>
            </w:rPr>
          </w:rPrChange>
        </w:rPr>
      </w:pPr>
    </w:p>
    <w:p w14:paraId="3F312511" w14:textId="77777777" w:rsidR="00847B96" w:rsidRPr="00B0205A" w:rsidDel="007A5281" w:rsidRDefault="00847B96" w:rsidP="00847B96">
      <w:pPr>
        <w:spacing w:afterLines="50" w:after="156"/>
        <w:ind w:left="425"/>
        <w:rPr>
          <w:del w:id="11189" w:author="raye" w:date="2018-08-10T16:37:00Z"/>
          <w:rFonts w:ascii="Times New Roman" w:eastAsia="等线" w:hAnsi="Times New Roman" w:cs="Times New Roman"/>
          <w:kern w:val="0"/>
          <w:szCs w:val="21"/>
          <w:rPrChange w:id="11190" w:author="raye" w:date="2018-08-10T12:30:00Z">
            <w:rPr>
              <w:del w:id="11191" w:author="raye" w:date="2018-08-10T16:37:00Z"/>
              <w:rFonts w:ascii="等线" w:eastAsia="等线" w:hAnsi="等线" w:cstheme="minorHAnsi"/>
              <w:kern w:val="0"/>
              <w:szCs w:val="21"/>
            </w:rPr>
          </w:rPrChange>
        </w:rPr>
      </w:pPr>
    </w:p>
    <w:p w14:paraId="5B67C315" w14:textId="77777777" w:rsidR="00847B96" w:rsidRPr="007A5281" w:rsidRDefault="00847B96">
      <w:pPr>
        <w:rPr>
          <w:rPrChange w:id="11192" w:author="raye" w:date="2018-08-10T16:37:00Z">
            <w:rPr>
              <w:rFonts w:ascii="等线" w:eastAsia="等线" w:hAnsi="等线" w:cstheme="minorHAnsi"/>
              <w:kern w:val="0"/>
              <w:szCs w:val="21"/>
            </w:rPr>
          </w:rPrChange>
        </w:rPr>
        <w:pPrChange w:id="11193" w:author="raye" w:date="2018-08-10T16:37:00Z">
          <w:pPr>
            <w:spacing w:afterLines="50" w:after="156"/>
            <w:ind w:left="425"/>
          </w:pPr>
        </w:pPrChange>
      </w:pPr>
    </w:p>
    <w:p w14:paraId="36B3E887" w14:textId="1DEDD1AB" w:rsidR="00847B96" w:rsidRPr="00B0205A" w:rsidRDefault="00847B96">
      <w:pPr>
        <w:pStyle w:val="3211"/>
        <w:ind w:left="210" w:right="210"/>
        <w:pPrChange w:id="11194" w:author="raye" w:date="2018-08-10T16:37:00Z">
          <w:pPr>
            <w:pStyle w:val="215"/>
            <w:ind w:firstLine="480"/>
          </w:pPr>
        </w:pPrChange>
      </w:pPr>
      <w:r w:rsidRPr="00E403FE">
        <w:tab/>
      </w:r>
      <w:r w:rsidRPr="00E403FE">
        <w:tab/>
      </w:r>
      <w:bookmarkStart w:id="11195" w:name="_Toc519582902"/>
      <w:bookmarkStart w:id="11196" w:name="_Toc520839496"/>
      <w:r w:rsidRPr="00E403FE">
        <w:t>3.2.</w:t>
      </w:r>
      <w:r w:rsidR="00433310" w:rsidRPr="00B0205A">
        <w:t>7</w:t>
      </w:r>
      <w:r w:rsidRPr="00B0205A">
        <w:t>.3. Interface requirements</w:t>
      </w:r>
      <w:bookmarkEnd w:id="11195"/>
      <w:bookmarkEnd w:id="11196"/>
    </w:p>
    <w:p w14:paraId="2EEC4C19" w14:textId="77777777" w:rsidR="00847B96" w:rsidRPr="00B0205A" w:rsidRDefault="00847B96" w:rsidP="00847B96">
      <w:pPr>
        <w:spacing w:afterLines="50" w:after="156"/>
        <w:ind w:left="425"/>
        <w:rPr>
          <w:rFonts w:ascii="Times New Roman" w:eastAsia="等线" w:hAnsi="Times New Roman" w:cs="Times New Roman"/>
          <w:szCs w:val="21"/>
          <w:rPrChange w:id="11197" w:author="raye" w:date="2018-08-10T12:30:00Z">
            <w:rPr>
              <w:rFonts w:ascii="等线" w:eastAsia="等线" w:hAnsi="等线" w:cstheme="minorHAnsi"/>
              <w:szCs w:val="21"/>
            </w:rPr>
          </w:rPrChange>
        </w:rPr>
      </w:pPr>
    </w:p>
    <w:p w14:paraId="3A3038BE" w14:textId="1631BF53" w:rsidR="00847B96" w:rsidRPr="007A5281" w:rsidRDefault="0089768F">
      <w:pPr>
        <w:pStyle w:val="a0"/>
        <w:numPr>
          <w:ilvl w:val="0"/>
          <w:numId w:val="197"/>
        </w:numPr>
        <w:ind w:firstLineChars="0"/>
        <w:rPr>
          <w:rStyle w:val="aff4"/>
          <w:rFonts w:eastAsiaTheme="minorEastAsia"/>
          <w:rPrChange w:id="11198" w:author="raye" w:date="2018-08-10T16:37:00Z">
            <w:rPr>
              <w:rFonts w:ascii="等线" w:eastAsia="等线" w:hAnsi="等线"/>
            </w:rPr>
          </w:rPrChange>
        </w:rPr>
        <w:pPrChange w:id="11199" w:author="raye" w:date="2018-08-10T16:37:00Z">
          <w:pPr>
            <w:pStyle w:val="a0"/>
            <w:numPr>
              <w:numId w:val="44"/>
            </w:numPr>
            <w:ind w:left="2525" w:firstLineChars="0" w:hanging="420"/>
          </w:pPr>
        </w:pPrChange>
      </w:pPr>
      <w:r w:rsidRPr="007A5281">
        <w:rPr>
          <w:rStyle w:val="aff4"/>
          <w:rFonts w:eastAsiaTheme="minorEastAsia"/>
          <w:rPrChange w:id="11200" w:author="raye" w:date="2018-08-10T16:37:00Z">
            <w:rPr>
              <w:rFonts w:ascii="等线" w:eastAsia="等线" w:hAnsi="等线"/>
            </w:rPr>
          </w:rPrChange>
        </w:rPr>
        <w:t>Evidence page that can be edited</w:t>
      </w:r>
    </w:p>
    <w:p w14:paraId="66FDACCF" w14:textId="77777777" w:rsidR="00847B96" w:rsidRPr="00B0205A" w:rsidRDefault="00847B96" w:rsidP="00847B96">
      <w:pPr>
        <w:spacing w:afterLines="50" w:after="156"/>
        <w:ind w:left="425"/>
        <w:rPr>
          <w:rFonts w:ascii="Times New Roman" w:eastAsia="等线" w:hAnsi="Times New Roman" w:cs="Times New Roman"/>
          <w:szCs w:val="21"/>
          <w:rPrChange w:id="11201" w:author="raye" w:date="2018-08-10T12:30:00Z">
            <w:rPr>
              <w:rFonts w:ascii="等线" w:eastAsia="等线" w:hAnsi="等线" w:cstheme="minorHAnsi"/>
              <w:szCs w:val="21"/>
            </w:rPr>
          </w:rPrChange>
        </w:rPr>
      </w:pPr>
      <w:r w:rsidRPr="00B0205A">
        <w:rPr>
          <w:rFonts w:ascii="Times New Roman" w:hAnsi="Times New Roman" w:cs="Times New Roman"/>
          <w:noProof/>
          <w:rPrChange w:id="11202" w:author="raye" w:date="2018-08-10T12:30:00Z">
            <w:rPr>
              <w:noProof/>
            </w:rPr>
          </w:rPrChange>
        </w:rPr>
        <w:lastRenderedPageBreak/>
        <w:drawing>
          <wp:inline distT="0" distB="0" distL="0" distR="0" wp14:anchorId="0E2F54B0" wp14:editId="48D08AAD">
            <wp:extent cx="5274310" cy="312102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121025"/>
                    </a:xfrm>
                    <a:prstGeom prst="rect">
                      <a:avLst/>
                    </a:prstGeom>
                  </pic:spPr>
                </pic:pic>
              </a:graphicData>
            </a:graphic>
          </wp:inline>
        </w:drawing>
      </w:r>
    </w:p>
    <w:p w14:paraId="2CDB6E99" w14:textId="77777777" w:rsidR="00847B96" w:rsidRPr="00B0205A" w:rsidRDefault="00847B96" w:rsidP="00847B96">
      <w:pPr>
        <w:spacing w:afterLines="50" w:after="156"/>
        <w:ind w:left="425"/>
        <w:rPr>
          <w:rFonts w:ascii="Times New Roman" w:eastAsia="等线" w:hAnsi="Times New Roman" w:cs="Times New Roman"/>
          <w:szCs w:val="21"/>
          <w:rPrChange w:id="11203" w:author="raye" w:date="2018-08-10T12:30:00Z">
            <w:rPr>
              <w:rFonts w:ascii="等线" w:eastAsia="等线" w:hAnsi="等线" w:cstheme="minorHAnsi"/>
              <w:szCs w:val="21"/>
            </w:rPr>
          </w:rPrChange>
        </w:rPr>
      </w:pPr>
    </w:p>
    <w:p w14:paraId="792E9E8C" w14:textId="50519BEA" w:rsidR="00847B96" w:rsidRPr="007A5281" w:rsidRDefault="00CB416D">
      <w:pPr>
        <w:pStyle w:val="a0"/>
        <w:numPr>
          <w:ilvl w:val="0"/>
          <w:numId w:val="197"/>
        </w:numPr>
        <w:ind w:firstLineChars="0"/>
        <w:rPr>
          <w:rStyle w:val="aff4"/>
          <w:rFonts w:eastAsiaTheme="minorEastAsia"/>
          <w:rPrChange w:id="11204" w:author="raye" w:date="2018-08-10T16:38:00Z">
            <w:rPr>
              <w:rFonts w:ascii="等线" w:eastAsia="等线" w:hAnsi="等线"/>
            </w:rPr>
          </w:rPrChange>
        </w:rPr>
        <w:pPrChange w:id="11205" w:author="raye" w:date="2018-08-10T16:38:00Z">
          <w:pPr>
            <w:pStyle w:val="a0"/>
            <w:numPr>
              <w:numId w:val="44"/>
            </w:numPr>
            <w:ind w:left="2525" w:firstLineChars="0" w:hanging="420"/>
          </w:pPr>
        </w:pPrChange>
      </w:pPr>
      <w:r w:rsidRPr="007A5281">
        <w:rPr>
          <w:rStyle w:val="aff4"/>
          <w:rFonts w:eastAsiaTheme="minorEastAsia"/>
          <w:rPrChange w:id="11206" w:author="raye" w:date="2018-08-10T16:38:00Z">
            <w:rPr>
              <w:rFonts w:ascii="等线" w:eastAsia="等线" w:hAnsi="等线"/>
            </w:rPr>
          </w:rPrChange>
        </w:rPr>
        <w:t>Evidence page cannot be edited</w:t>
      </w:r>
    </w:p>
    <w:p w14:paraId="0C855F31" w14:textId="77777777" w:rsidR="00847B96" w:rsidRPr="00B0205A" w:rsidRDefault="00847B96" w:rsidP="00847B96">
      <w:pPr>
        <w:spacing w:afterLines="50" w:after="156"/>
        <w:ind w:left="425"/>
        <w:rPr>
          <w:rFonts w:ascii="Times New Roman" w:eastAsia="等线" w:hAnsi="Times New Roman" w:cs="Times New Roman"/>
          <w:szCs w:val="21"/>
          <w:rPrChange w:id="11207" w:author="raye" w:date="2018-08-10T12:30:00Z">
            <w:rPr>
              <w:rFonts w:ascii="等线" w:eastAsia="等线" w:hAnsi="等线" w:cstheme="minorHAnsi"/>
              <w:szCs w:val="21"/>
            </w:rPr>
          </w:rPrChange>
        </w:rPr>
      </w:pPr>
      <w:r w:rsidRPr="00B0205A">
        <w:rPr>
          <w:rFonts w:ascii="Times New Roman" w:hAnsi="Times New Roman" w:cs="Times New Roman"/>
          <w:noProof/>
          <w:rPrChange w:id="11208" w:author="raye" w:date="2018-08-10T12:30:00Z">
            <w:rPr>
              <w:noProof/>
            </w:rPr>
          </w:rPrChange>
        </w:rPr>
        <w:drawing>
          <wp:inline distT="0" distB="0" distL="0" distR="0" wp14:anchorId="0364E52B" wp14:editId="50B85FB0">
            <wp:extent cx="5274310" cy="28879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887980"/>
                    </a:xfrm>
                    <a:prstGeom prst="rect">
                      <a:avLst/>
                    </a:prstGeom>
                  </pic:spPr>
                </pic:pic>
              </a:graphicData>
            </a:graphic>
          </wp:inline>
        </w:drawing>
      </w:r>
    </w:p>
    <w:p w14:paraId="194BFAEA" w14:textId="36D0C7E6" w:rsidR="00847B96" w:rsidRPr="007A5281" w:rsidRDefault="0089768F">
      <w:pPr>
        <w:pStyle w:val="a0"/>
        <w:numPr>
          <w:ilvl w:val="0"/>
          <w:numId w:val="197"/>
        </w:numPr>
        <w:ind w:firstLineChars="0"/>
        <w:rPr>
          <w:rStyle w:val="aff4"/>
          <w:rFonts w:eastAsiaTheme="minorEastAsia"/>
          <w:rPrChange w:id="11209" w:author="raye" w:date="2018-08-10T16:38:00Z">
            <w:rPr>
              <w:rFonts w:ascii="等线" w:eastAsia="等线" w:hAnsi="等线" w:cstheme="minorHAnsi"/>
              <w:szCs w:val="21"/>
            </w:rPr>
          </w:rPrChange>
        </w:rPr>
        <w:pPrChange w:id="11210" w:author="raye" w:date="2018-08-10T16:38:00Z">
          <w:pPr>
            <w:pStyle w:val="a0"/>
            <w:numPr>
              <w:numId w:val="44"/>
            </w:numPr>
            <w:ind w:left="2525" w:firstLineChars="0" w:hanging="420"/>
          </w:pPr>
        </w:pPrChange>
      </w:pPr>
      <w:r w:rsidRPr="007A5281">
        <w:rPr>
          <w:rStyle w:val="aff4"/>
          <w:rFonts w:eastAsiaTheme="minorEastAsia"/>
          <w:rPrChange w:id="11211" w:author="raye" w:date="2018-08-10T16:38:00Z">
            <w:rPr>
              <w:rFonts w:ascii="等线" w:eastAsia="等线" w:hAnsi="等线"/>
            </w:rPr>
          </w:rPrChange>
        </w:rPr>
        <w:t>Upload page</w:t>
      </w:r>
      <w:r w:rsidRPr="007A5281">
        <w:rPr>
          <w:rStyle w:val="aff4"/>
          <w:rFonts w:eastAsiaTheme="minorEastAsia"/>
          <w:rPrChange w:id="11212" w:author="raye" w:date="2018-08-10T16:38:00Z">
            <w:rPr>
              <w:rFonts w:ascii="等线" w:eastAsia="等线" w:hAnsi="等线" w:cstheme="minorHAnsi"/>
              <w:szCs w:val="21"/>
            </w:rPr>
          </w:rPrChange>
        </w:rPr>
        <w:t xml:space="preserve"> </w:t>
      </w:r>
    </w:p>
    <w:p w14:paraId="12E59FC7" w14:textId="77777777" w:rsidR="00847B96" w:rsidRPr="00B0205A" w:rsidRDefault="00847B96" w:rsidP="00847B96">
      <w:pPr>
        <w:spacing w:afterLines="50" w:after="156"/>
        <w:ind w:left="425"/>
        <w:rPr>
          <w:rFonts w:ascii="Times New Roman" w:eastAsia="等线" w:hAnsi="Times New Roman" w:cs="Times New Roman"/>
          <w:szCs w:val="21"/>
          <w:rPrChange w:id="11213" w:author="raye" w:date="2018-08-10T12:30:00Z">
            <w:rPr>
              <w:rFonts w:ascii="等线" w:eastAsia="等线" w:hAnsi="等线" w:cstheme="minorHAnsi"/>
              <w:szCs w:val="21"/>
            </w:rPr>
          </w:rPrChange>
        </w:rPr>
      </w:pPr>
      <w:r w:rsidRPr="00B0205A">
        <w:rPr>
          <w:rFonts w:ascii="Times New Roman" w:hAnsi="Times New Roman" w:cs="Times New Roman"/>
          <w:noProof/>
          <w:rPrChange w:id="11214" w:author="raye" w:date="2018-08-10T12:30:00Z">
            <w:rPr>
              <w:noProof/>
            </w:rPr>
          </w:rPrChange>
        </w:rPr>
        <w:lastRenderedPageBreak/>
        <w:drawing>
          <wp:inline distT="0" distB="0" distL="0" distR="0" wp14:anchorId="4C3BBE33" wp14:editId="2AFC8D82">
            <wp:extent cx="5274310" cy="32785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278505"/>
                    </a:xfrm>
                    <a:prstGeom prst="rect">
                      <a:avLst/>
                    </a:prstGeom>
                  </pic:spPr>
                </pic:pic>
              </a:graphicData>
            </a:graphic>
          </wp:inline>
        </w:drawing>
      </w:r>
    </w:p>
    <w:p w14:paraId="5ADFA3E4" w14:textId="13B9D1F5" w:rsidR="008D611D" w:rsidRPr="00B0205A" w:rsidRDefault="008D611D" w:rsidP="00774ECE">
      <w:pPr>
        <w:spacing w:afterLines="50" w:after="156"/>
        <w:rPr>
          <w:rFonts w:ascii="Times New Roman" w:hAnsi="Times New Roman" w:cs="Times New Roman"/>
          <w:sz w:val="24"/>
          <w:rPrChange w:id="11215" w:author="raye" w:date="2018-08-10T12:30:00Z">
            <w:rPr>
              <w:rFonts w:ascii="Calibri" w:hAnsi="Calibri" w:cstheme="minorHAnsi"/>
              <w:sz w:val="24"/>
            </w:rPr>
          </w:rPrChange>
        </w:rPr>
      </w:pPr>
    </w:p>
    <w:p w14:paraId="5AB851EF" w14:textId="538334D2" w:rsidR="00B440F8" w:rsidRPr="00B0205A" w:rsidRDefault="00B440F8" w:rsidP="00774ECE">
      <w:pPr>
        <w:spacing w:afterLines="50" w:after="156"/>
        <w:rPr>
          <w:rFonts w:ascii="Times New Roman" w:hAnsi="Times New Roman" w:cs="Times New Roman"/>
          <w:sz w:val="24"/>
          <w:rPrChange w:id="11216" w:author="raye" w:date="2018-08-10T12:30:00Z">
            <w:rPr>
              <w:rFonts w:ascii="Calibri" w:hAnsi="Calibri" w:cstheme="minorHAnsi"/>
              <w:sz w:val="24"/>
            </w:rPr>
          </w:rPrChange>
        </w:rPr>
      </w:pPr>
    </w:p>
    <w:p w14:paraId="6B8E45DC" w14:textId="71415605" w:rsidR="00B440F8" w:rsidRPr="00B0205A" w:rsidRDefault="00B440F8" w:rsidP="00774ECE">
      <w:pPr>
        <w:spacing w:afterLines="50" w:after="156"/>
        <w:rPr>
          <w:rFonts w:ascii="Times New Roman" w:hAnsi="Times New Roman" w:cs="Times New Roman"/>
          <w:sz w:val="24"/>
          <w:rPrChange w:id="11217" w:author="raye" w:date="2018-08-10T12:30:00Z">
            <w:rPr>
              <w:rFonts w:ascii="Calibri" w:hAnsi="Calibri" w:cstheme="minorHAnsi"/>
              <w:sz w:val="24"/>
            </w:rPr>
          </w:rPrChange>
        </w:rPr>
      </w:pPr>
    </w:p>
    <w:p w14:paraId="45191C7E" w14:textId="6FC59FB6" w:rsidR="00B440F8" w:rsidRPr="00B0205A" w:rsidRDefault="00B440F8" w:rsidP="00AC1630">
      <w:pPr>
        <w:pStyle w:val="321"/>
        <w:rPr>
          <w:rPrChange w:id="11218" w:author="raye" w:date="2018-08-10T12:30:00Z">
            <w:rPr>
              <w:rFonts w:asciiTheme="minorHAnsi" w:hAnsiTheme="minorHAnsi" w:cstheme="minorHAnsi"/>
              <w:sz w:val="24"/>
              <w:szCs w:val="24"/>
            </w:rPr>
          </w:rPrChange>
        </w:rPr>
        <w:pPrChange w:id="11219" w:author="raye" w:date="2018-08-10T20:11:00Z">
          <w:pPr>
            <w:pStyle w:val="215"/>
            <w:ind w:firstLine="480"/>
          </w:pPr>
        </w:pPrChange>
      </w:pPr>
      <w:bookmarkStart w:id="11220" w:name="_Toc519582903"/>
      <w:bookmarkStart w:id="11221" w:name="_Toc520839497"/>
      <w:r w:rsidRPr="00B0205A">
        <w:rPr>
          <w:rPrChange w:id="11222" w:author="raye" w:date="2018-08-10T12:30:00Z">
            <w:rPr>
              <w:rFonts w:asciiTheme="minorHAnsi" w:hAnsiTheme="minorHAnsi" w:cstheme="minorHAnsi"/>
            </w:rPr>
          </w:rPrChange>
        </w:rPr>
        <w:t>3.2.</w:t>
      </w:r>
      <w:r w:rsidR="00433310" w:rsidRPr="00B0205A">
        <w:rPr>
          <w:rPrChange w:id="11223" w:author="raye" w:date="2018-08-10T12:30:00Z">
            <w:rPr>
              <w:rFonts w:asciiTheme="minorHAnsi" w:hAnsiTheme="minorHAnsi" w:cstheme="minorHAnsi"/>
            </w:rPr>
          </w:rPrChange>
        </w:rPr>
        <w:t>8</w:t>
      </w:r>
      <w:r w:rsidRPr="00B0205A">
        <w:rPr>
          <w:rPrChange w:id="11224" w:author="raye" w:date="2018-08-10T12:30:00Z">
            <w:rPr>
              <w:rFonts w:asciiTheme="minorHAnsi" w:hAnsiTheme="minorHAnsi" w:cstheme="minorHAnsi"/>
            </w:rPr>
          </w:rPrChange>
        </w:rPr>
        <w:t xml:space="preserve"> Operations Analyst: Details</w:t>
      </w:r>
      <w:bookmarkEnd w:id="11220"/>
      <w:bookmarkEnd w:id="11221"/>
    </w:p>
    <w:p w14:paraId="6F66F8D8" w14:textId="33D7B6CE" w:rsidR="00B440F8" w:rsidRPr="00B0205A" w:rsidRDefault="00B440F8">
      <w:pPr>
        <w:pStyle w:val="3211"/>
        <w:ind w:left="210" w:right="210"/>
        <w:pPrChange w:id="11225" w:author="raye" w:date="2018-08-10T16:39:00Z">
          <w:pPr>
            <w:pStyle w:val="215"/>
            <w:ind w:firstLine="480"/>
          </w:pPr>
        </w:pPrChange>
      </w:pPr>
      <w:r w:rsidRPr="00E403FE">
        <w:tab/>
      </w:r>
      <w:r w:rsidRPr="00E403FE">
        <w:tab/>
      </w:r>
      <w:bookmarkStart w:id="11226" w:name="_Toc519582904"/>
      <w:bookmarkStart w:id="11227" w:name="_Toc520839498"/>
      <w:r w:rsidRPr="00E403FE">
        <w:t>3.2.</w:t>
      </w:r>
      <w:r w:rsidR="00433310" w:rsidRPr="00B0205A">
        <w:t>8</w:t>
      </w:r>
      <w:r w:rsidRPr="00B0205A">
        <w:t>.1. Brief introduction to function</w:t>
      </w:r>
      <w:bookmarkEnd w:id="11226"/>
      <w:bookmarkEnd w:id="11227"/>
    </w:p>
    <w:p w14:paraId="6CE7740F" w14:textId="77777777" w:rsidR="0089768F" w:rsidRPr="007A5281" w:rsidRDefault="0089768F">
      <w:pPr>
        <w:rPr>
          <w:rStyle w:val="af6"/>
          <w:rFonts w:eastAsiaTheme="minorEastAsia"/>
          <w:rPrChange w:id="11228" w:author="raye" w:date="2018-08-10T16:39:00Z">
            <w:rPr>
              <w:rFonts w:ascii="等线" w:eastAsia="等线" w:hAnsi="等线" w:cstheme="minorHAnsi"/>
              <w:szCs w:val="21"/>
            </w:rPr>
          </w:rPrChange>
        </w:rPr>
        <w:pPrChange w:id="11229" w:author="raye" w:date="2018-08-10T16:39:00Z">
          <w:pPr>
            <w:spacing w:afterLines="50" w:after="156"/>
            <w:ind w:left="1680"/>
          </w:pPr>
        </w:pPrChange>
      </w:pPr>
      <w:r w:rsidRPr="007A5281">
        <w:rPr>
          <w:rStyle w:val="af6"/>
          <w:rFonts w:eastAsiaTheme="minorEastAsia"/>
          <w:rPrChange w:id="11230" w:author="raye" w:date="2018-08-10T16:39:00Z">
            <w:rPr>
              <w:rFonts w:ascii="等线" w:eastAsia="等线" w:hAnsi="等线" w:cstheme="minorHAnsi"/>
              <w:szCs w:val="21"/>
            </w:rPr>
          </w:rPrChange>
        </w:rPr>
        <w:t>There are three parts: User basic information; INPUT entry forms; 35 questions and evidence, and the corresponding operation button. In different states, the content button varies</w:t>
      </w:r>
    </w:p>
    <w:p w14:paraId="390572FF" w14:textId="1F0F0A85" w:rsidR="00B440F8" w:rsidRPr="00B0205A" w:rsidRDefault="00B440F8" w:rsidP="0089768F">
      <w:pPr>
        <w:spacing w:afterLines="50" w:after="156"/>
        <w:ind w:left="1680"/>
        <w:rPr>
          <w:rFonts w:ascii="Times New Roman" w:eastAsia="等线" w:hAnsi="Times New Roman" w:cs="Times New Roman"/>
          <w:szCs w:val="21"/>
          <w:rPrChange w:id="11231" w:author="raye" w:date="2018-08-10T12:30:00Z">
            <w:rPr>
              <w:rFonts w:ascii="等线" w:eastAsia="等线" w:hAnsi="等线" w:cstheme="minorHAnsi"/>
              <w:szCs w:val="21"/>
            </w:rPr>
          </w:rPrChange>
        </w:rPr>
      </w:pPr>
      <w:r w:rsidRPr="00B0205A">
        <w:rPr>
          <w:rFonts w:ascii="Times New Roman" w:hAnsi="Times New Roman" w:cs="Times New Roman"/>
          <w:rPrChange w:id="11232" w:author="raye" w:date="2018-08-10T12:30:00Z">
            <w:rPr>
              <w:rFonts w:ascii="Times New Roman" w:hAnsi="Times New Roman" w:cs="Times New Roman"/>
            </w:rPr>
          </w:rPrChange>
        </w:rPr>
        <w:object w:dxaOrig="15465" w:dyaOrig="19515" w14:anchorId="7A6D1059">
          <v:shape id="_x0000_i1048" type="#_x0000_t75" style="width:417.75pt;height:525.75pt" o:ole="">
            <v:imagedata r:id="rId154" o:title=""/>
          </v:shape>
          <o:OLEObject Type="Embed" ProgID="Visio.Drawing.15" ShapeID="_x0000_i1048" DrawAspect="Content" ObjectID="_1595443887" r:id="rId155"/>
        </w:object>
      </w:r>
    </w:p>
    <w:p w14:paraId="2119784E" w14:textId="77777777" w:rsidR="00B440F8" w:rsidRPr="00B0205A" w:rsidRDefault="00B440F8" w:rsidP="00B440F8">
      <w:pPr>
        <w:rPr>
          <w:rFonts w:ascii="Times New Roman" w:hAnsi="Times New Roman" w:cs="Times New Roman"/>
          <w:rPrChange w:id="11233" w:author="raye" w:date="2018-08-10T12:30:00Z">
            <w:rPr/>
          </w:rPrChange>
        </w:rPr>
      </w:pPr>
      <w:r w:rsidRPr="00B0205A">
        <w:rPr>
          <w:rFonts w:ascii="Times New Roman" w:hAnsi="Times New Roman" w:cs="Times New Roman"/>
          <w:rPrChange w:id="11234" w:author="raye" w:date="2018-08-10T12:30:00Z">
            <w:rPr/>
          </w:rPrChange>
        </w:rPr>
        <w:tab/>
      </w:r>
    </w:p>
    <w:p w14:paraId="29A92077" w14:textId="77777777" w:rsidR="00F7260B" w:rsidRPr="00E403FE" w:rsidRDefault="00F7260B">
      <w:pPr>
        <w:pStyle w:val="3211"/>
        <w:ind w:left="210" w:right="210"/>
        <w:pPrChange w:id="11235" w:author="raye" w:date="2018-08-10T16:39:00Z">
          <w:pPr>
            <w:pStyle w:val="215"/>
            <w:ind w:firstLine="480"/>
          </w:pPr>
        </w:pPrChange>
      </w:pPr>
      <w:r w:rsidRPr="00E403FE">
        <w:tab/>
        <w:t xml:space="preserve"> </w:t>
      </w:r>
      <w:bookmarkStart w:id="11236" w:name="_Toc520839499"/>
      <w:bookmarkStart w:id="11237" w:name="_Toc519582905"/>
      <w:r w:rsidRPr="00E403FE">
        <w:t>3.2.8.2. Detailed description</w:t>
      </w:r>
      <w:bookmarkEnd w:id="11236"/>
      <w:bookmarkEnd w:id="11237"/>
    </w:p>
    <w:p w14:paraId="584F2D20" w14:textId="77777777" w:rsidR="00F7260B" w:rsidRPr="007A5281" w:rsidRDefault="00F7260B">
      <w:pPr>
        <w:rPr>
          <w:rStyle w:val="aff4"/>
          <w:rFonts w:eastAsiaTheme="minorEastAsia"/>
          <w:rPrChange w:id="11238" w:author="raye" w:date="2018-08-10T16:39:00Z">
            <w:rPr>
              <w:rFonts w:ascii="等线" w:eastAsia="等线" w:hAnsi="等线"/>
            </w:rPr>
          </w:rPrChange>
        </w:rPr>
      </w:pPr>
    </w:p>
    <w:p w14:paraId="708311CB" w14:textId="77777777" w:rsidR="00F7260B" w:rsidRPr="007A5281" w:rsidRDefault="00F7260B">
      <w:pPr>
        <w:pStyle w:val="a0"/>
        <w:numPr>
          <w:ilvl w:val="0"/>
          <w:numId w:val="198"/>
        </w:numPr>
        <w:ind w:firstLineChars="0"/>
        <w:rPr>
          <w:rStyle w:val="aff4"/>
          <w:rFonts w:eastAsiaTheme="minorEastAsia"/>
          <w:rPrChange w:id="11239" w:author="raye" w:date="2018-08-10T16:39:00Z">
            <w:rPr>
              <w:rFonts w:ascii="等线" w:eastAsia="等线" w:hAnsi="等线"/>
            </w:rPr>
          </w:rPrChange>
        </w:rPr>
        <w:pPrChange w:id="11240" w:author="raye" w:date="2018-08-10T16:39:00Z">
          <w:pPr>
            <w:pStyle w:val="a0"/>
            <w:numPr>
              <w:numId w:val="64"/>
            </w:numPr>
            <w:ind w:left="2525" w:firstLineChars="0" w:hanging="420"/>
          </w:pPr>
        </w:pPrChange>
      </w:pPr>
      <w:r w:rsidRPr="007A5281">
        <w:rPr>
          <w:rStyle w:val="aff4"/>
          <w:rFonts w:eastAsiaTheme="minorEastAsia"/>
          <w:rPrChange w:id="11241" w:author="raye" w:date="2018-08-10T16:39:00Z">
            <w:rPr>
              <w:rFonts w:ascii="等线" w:eastAsia="等线" w:hAnsi="等线"/>
            </w:rPr>
          </w:rPrChange>
        </w:rPr>
        <w:t>Fields</w:t>
      </w:r>
    </w:p>
    <w:p w14:paraId="6F4E8B89" w14:textId="77777777" w:rsidR="00F7260B" w:rsidRPr="00B0205A" w:rsidRDefault="00F7260B" w:rsidP="00F7260B">
      <w:pPr>
        <w:rPr>
          <w:rFonts w:ascii="Times New Roman" w:eastAsia="等线" w:hAnsi="Times New Roman" w:cs="Times New Roman"/>
          <w:rPrChange w:id="11242" w:author="raye" w:date="2018-08-10T12:30:00Z">
            <w:rPr>
              <w:rFonts w:ascii="等线" w:eastAsia="等线" w:hAnsi="等线"/>
            </w:rPr>
          </w:rPrChange>
        </w:rPr>
      </w:pPr>
    </w:p>
    <w:tbl>
      <w:tblPr>
        <w:tblStyle w:val="a9"/>
        <w:tblW w:w="8761" w:type="dxa"/>
        <w:tblInd w:w="845" w:type="dxa"/>
        <w:tblLook w:val="04A0" w:firstRow="1" w:lastRow="0" w:firstColumn="1" w:lastColumn="0" w:noHBand="0" w:noVBand="1"/>
      </w:tblPr>
      <w:tblGrid>
        <w:gridCol w:w="420"/>
        <w:gridCol w:w="2189"/>
        <w:gridCol w:w="2866"/>
        <w:gridCol w:w="3286"/>
      </w:tblGrid>
      <w:tr w:rsidR="00F7260B" w:rsidRPr="007A5281" w14:paraId="2D67A0EC" w14:textId="77777777" w:rsidTr="00F7260B">
        <w:tc>
          <w:tcPr>
            <w:tcW w:w="4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4BEB1A" w14:textId="77777777" w:rsidR="00F7260B" w:rsidRPr="007A5281" w:rsidRDefault="00F7260B">
            <w:pPr>
              <w:rPr>
                <w:rStyle w:val="af6"/>
                <w:rFonts w:eastAsiaTheme="minorEastAsia"/>
                <w:rPrChange w:id="11243" w:author="raye" w:date="2018-08-10T16:40:00Z">
                  <w:rPr>
                    <w:rFonts w:ascii="Calibri" w:hAnsi="Calibri" w:cstheme="minorHAnsi"/>
                    <w:sz w:val="24"/>
                    <w:szCs w:val="24"/>
                  </w:rPr>
                </w:rPrChange>
              </w:rPr>
            </w:pPr>
            <w:r w:rsidRPr="007A5281">
              <w:rPr>
                <w:rStyle w:val="af6"/>
                <w:rFonts w:eastAsiaTheme="minorEastAsia"/>
                <w:rPrChange w:id="11244" w:author="raye" w:date="2018-08-10T16:40:00Z">
                  <w:rPr>
                    <w:rFonts w:ascii="Calibri" w:hAnsi="Calibri" w:cstheme="minorHAnsi"/>
                    <w:sz w:val="24"/>
                    <w:szCs w:val="24"/>
                  </w:rPr>
                </w:rPrChange>
              </w:rPr>
              <w:lastRenderedPageBreak/>
              <w:t>#</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870051" w14:textId="77777777" w:rsidR="00F7260B" w:rsidRPr="007A5281" w:rsidRDefault="00F7260B">
            <w:pPr>
              <w:rPr>
                <w:rStyle w:val="af6"/>
                <w:rFonts w:eastAsiaTheme="minorEastAsia"/>
                <w:rPrChange w:id="11245" w:author="raye" w:date="2018-08-10T16:40:00Z">
                  <w:rPr>
                    <w:rFonts w:ascii="Calibri" w:hAnsi="Calibri" w:cstheme="minorHAnsi"/>
                    <w:sz w:val="24"/>
                    <w:szCs w:val="24"/>
                  </w:rPr>
                </w:rPrChange>
              </w:rPr>
            </w:pPr>
            <w:r w:rsidRPr="007A5281">
              <w:rPr>
                <w:rStyle w:val="af6"/>
                <w:rFonts w:eastAsiaTheme="minorEastAsia"/>
                <w:rPrChange w:id="11246" w:author="raye" w:date="2018-08-10T16:40:00Z">
                  <w:rPr>
                    <w:rFonts w:ascii="Calibri" w:hAnsi="Calibri" w:cstheme="minorHAnsi"/>
                    <w:sz w:val="24"/>
                    <w:szCs w:val="24"/>
                  </w:rPr>
                </w:rPrChange>
              </w:rPr>
              <w:t xml:space="preserve"> ITEM</w:t>
            </w:r>
          </w:p>
        </w:tc>
        <w:tc>
          <w:tcPr>
            <w:tcW w:w="2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023DBED" w14:textId="77777777" w:rsidR="00F7260B" w:rsidRPr="007A5281" w:rsidRDefault="00F7260B">
            <w:pPr>
              <w:rPr>
                <w:rStyle w:val="af6"/>
                <w:rFonts w:eastAsiaTheme="minorEastAsia"/>
                <w:rPrChange w:id="11247" w:author="raye" w:date="2018-08-10T16:40:00Z">
                  <w:rPr>
                    <w:rFonts w:ascii="Calibri" w:hAnsi="Calibri" w:cstheme="minorHAnsi"/>
                    <w:sz w:val="24"/>
                    <w:szCs w:val="24"/>
                  </w:rPr>
                </w:rPrChange>
              </w:rPr>
            </w:pPr>
            <w:r w:rsidRPr="007A5281">
              <w:rPr>
                <w:rStyle w:val="af6"/>
                <w:rFonts w:eastAsiaTheme="minorEastAsia"/>
                <w:rPrChange w:id="11248" w:author="raye" w:date="2018-08-10T16:40:00Z">
                  <w:rPr>
                    <w:rFonts w:ascii="Calibri" w:hAnsi="Calibri" w:cstheme="minorHAnsi"/>
                    <w:sz w:val="24"/>
                    <w:szCs w:val="24"/>
                  </w:rPr>
                </w:rPrChange>
              </w:rPr>
              <w:t>Source</w:t>
            </w:r>
          </w:p>
        </w:tc>
        <w:tc>
          <w:tcPr>
            <w:tcW w:w="340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B8C4ED" w14:textId="77777777" w:rsidR="00F7260B" w:rsidRPr="007A5281" w:rsidRDefault="00F7260B">
            <w:pPr>
              <w:rPr>
                <w:rStyle w:val="af6"/>
                <w:rFonts w:eastAsiaTheme="minorEastAsia"/>
                <w:rPrChange w:id="11249" w:author="raye" w:date="2018-08-10T16:40:00Z">
                  <w:rPr>
                    <w:rFonts w:ascii="Calibri" w:hAnsi="Calibri" w:cstheme="minorHAnsi"/>
                    <w:sz w:val="24"/>
                    <w:szCs w:val="24"/>
                  </w:rPr>
                </w:rPrChange>
              </w:rPr>
            </w:pPr>
            <w:r w:rsidRPr="007A5281">
              <w:rPr>
                <w:rStyle w:val="af6"/>
                <w:rFonts w:eastAsiaTheme="minorEastAsia"/>
                <w:rPrChange w:id="11250" w:author="raye" w:date="2018-08-10T16:40:00Z">
                  <w:rPr>
                    <w:rFonts w:ascii="Calibri" w:hAnsi="Calibri" w:cstheme="minorHAnsi"/>
                    <w:sz w:val="24"/>
                    <w:szCs w:val="24"/>
                  </w:rPr>
                </w:rPrChange>
              </w:rPr>
              <w:t>Content</w:t>
            </w:r>
          </w:p>
        </w:tc>
      </w:tr>
      <w:tr w:rsidR="00F7260B" w:rsidRPr="007A5281" w14:paraId="7EB5B7C6" w14:textId="77777777" w:rsidTr="00F7260B">
        <w:trPr>
          <w:trHeight w:val="234"/>
        </w:trPr>
        <w:tc>
          <w:tcPr>
            <w:tcW w:w="426" w:type="dxa"/>
            <w:tcBorders>
              <w:top w:val="single" w:sz="4" w:space="0" w:color="auto"/>
              <w:left w:val="single" w:sz="4" w:space="0" w:color="auto"/>
              <w:bottom w:val="single" w:sz="4" w:space="0" w:color="auto"/>
              <w:right w:val="single" w:sz="4" w:space="0" w:color="auto"/>
            </w:tcBorders>
            <w:hideMark/>
          </w:tcPr>
          <w:p w14:paraId="7B955BFE" w14:textId="77777777" w:rsidR="00F7260B" w:rsidRPr="007A5281" w:rsidRDefault="00F7260B">
            <w:pPr>
              <w:rPr>
                <w:rStyle w:val="af6"/>
                <w:rFonts w:eastAsiaTheme="minorEastAsia"/>
                <w:rPrChange w:id="11251" w:author="raye" w:date="2018-08-10T16:40:00Z">
                  <w:rPr>
                    <w:rFonts w:ascii="Calibri" w:hAnsi="Calibri" w:cstheme="minorHAnsi"/>
                    <w:szCs w:val="21"/>
                  </w:rPr>
                </w:rPrChange>
              </w:rPr>
            </w:pPr>
            <w:r w:rsidRPr="007A5281">
              <w:rPr>
                <w:rStyle w:val="af6"/>
                <w:rFonts w:eastAsiaTheme="minorEastAsia"/>
                <w:rPrChange w:id="11252" w:author="raye" w:date="2018-08-10T16:40:00Z">
                  <w:rPr>
                    <w:rFonts w:ascii="Calibri" w:hAnsi="Calibri" w:cstheme="minorHAnsi"/>
                    <w:szCs w:val="21"/>
                  </w:rPr>
                </w:rPrChange>
              </w:rPr>
              <w:t>1</w:t>
            </w:r>
          </w:p>
        </w:tc>
        <w:tc>
          <w:tcPr>
            <w:tcW w:w="1985" w:type="dxa"/>
            <w:tcBorders>
              <w:top w:val="single" w:sz="4" w:space="0" w:color="auto"/>
              <w:left w:val="single" w:sz="4" w:space="0" w:color="auto"/>
              <w:bottom w:val="single" w:sz="4" w:space="0" w:color="auto"/>
              <w:right w:val="single" w:sz="4" w:space="0" w:color="auto"/>
            </w:tcBorders>
            <w:hideMark/>
          </w:tcPr>
          <w:p w14:paraId="2BF70C72" w14:textId="77777777" w:rsidR="00F7260B" w:rsidRPr="007A5281" w:rsidRDefault="00F7260B">
            <w:pPr>
              <w:rPr>
                <w:rStyle w:val="af6"/>
                <w:rFonts w:eastAsiaTheme="minorEastAsia"/>
                <w:rPrChange w:id="11253" w:author="raye" w:date="2018-08-10T16:40:00Z">
                  <w:rPr>
                    <w:rFonts w:ascii="Calibri" w:hAnsi="Calibri" w:cstheme="minorHAnsi"/>
                    <w:szCs w:val="21"/>
                  </w:rPr>
                </w:rPrChange>
              </w:rPr>
            </w:pPr>
            <w:r w:rsidRPr="007A5281">
              <w:rPr>
                <w:rStyle w:val="af6"/>
                <w:rFonts w:eastAsiaTheme="minorEastAsia"/>
                <w:rPrChange w:id="11254" w:author="raye" w:date="2018-08-10T16:40:00Z">
                  <w:rPr>
                    <w:rFonts w:ascii="Calibri" w:hAnsi="Calibri" w:cstheme="minorHAnsi"/>
                    <w:szCs w:val="21"/>
                  </w:rPr>
                </w:rPrChange>
              </w:rPr>
              <w:t>Status</w:t>
            </w:r>
          </w:p>
        </w:tc>
        <w:tc>
          <w:tcPr>
            <w:tcW w:w="2948" w:type="dxa"/>
            <w:tcBorders>
              <w:top w:val="single" w:sz="4" w:space="0" w:color="auto"/>
              <w:left w:val="single" w:sz="4" w:space="0" w:color="auto"/>
              <w:bottom w:val="single" w:sz="4" w:space="0" w:color="auto"/>
              <w:right w:val="single" w:sz="4" w:space="0" w:color="auto"/>
            </w:tcBorders>
            <w:hideMark/>
          </w:tcPr>
          <w:p w14:paraId="3FA53DEB" w14:textId="77777777" w:rsidR="00F7260B" w:rsidRPr="007A5281" w:rsidRDefault="00F7260B">
            <w:pPr>
              <w:rPr>
                <w:rStyle w:val="af6"/>
                <w:rFonts w:eastAsiaTheme="minorEastAsia"/>
                <w:rPrChange w:id="11255" w:author="raye" w:date="2018-08-10T16:40:00Z">
                  <w:rPr>
                    <w:rFonts w:ascii="Calibri" w:hAnsi="Calibri" w:cstheme="minorHAnsi"/>
                    <w:szCs w:val="21"/>
                  </w:rPr>
                </w:rPrChange>
              </w:rPr>
            </w:pPr>
            <w:r w:rsidRPr="007A5281">
              <w:rPr>
                <w:rStyle w:val="af6"/>
                <w:rFonts w:eastAsia="等线"/>
                <w:rPrChange w:id="11256" w:author="raye" w:date="2018-08-10T16:40:00Z">
                  <w:rPr>
                    <w:rFonts w:ascii="等线" w:eastAsia="等线" w:hAnsi="等线" w:cstheme="minorHAnsi"/>
                    <w:szCs w:val="21"/>
                  </w:rPr>
                </w:rPrChange>
              </w:rPr>
              <w:t>Depends on the status list</w:t>
            </w:r>
          </w:p>
        </w:tc>
        <w:tc>
          <w:tcPr>
            <w:tcW w:w="3402" w:type="dxa"/>
            <w:tcBorders>
              <w:top w:val="single" w:sz="4" w:space="0" w:color="auto"/>
              <w:left w:val="single" w:sz="4" w:space="0" w:color="auto"/>
              <w:bottom w:val="single" w:sz="4" w:space="0" w:color="auto"/>
              <w:right w:val="single" w:sz="4" w:space="0" w:color="auto"/>
            </w:tcBorders>
            <w:hideMark/>
          </w:tcPr>
          <w:p w14:paraId="4145254E" w14:textId="77777777" w:rsidR="00F7260B" w:rsidRPr="007A5281" w:rsidRDefault="00F7260B" w:rsidP="00022A05">
            <w:pPr>
              <w:pStyle w:val="a0"/>
              <w:numPr>
                <w:ilvl w:val="0"/>
                <w:numId w:val="65"/>
              </w:numPr>
              <w:ind w:firstLineChars="0"/>
              <w:rPr>
                <w:rStyle w:val="af6"/>
                <w:rFonts w:eastAsia="等线"/>
                <w:rPrChange w:id="11257" w:author="raye" w:date="2018-08-10T16:40:00Z">
                  <w:rPr>
                    <w:rFonts w:ascii="等线" w:eastAsia="等线" w:hAnsi="等线" w:cstheme="minorHAnsi"/>
                    <w:szCs w:val="21"/>
                  </w:rPr>
                </w:rPrChange>
              </w:rPr>
            </w:pPr>
            <w:r w:rsidRPr="007A5281">
              <w:rPr>
                <w:rStyle w:val="af6"/>
                <w:rFonts w:eastAsiaTheme="minorEastAsia"/>
                <w:rPrChange w:id="11258" w:author="raye" w:date="2018-08-10T16:40:00Z">
                  <w:rPr>
                    <w:rFonts w:ascii="Calibri" w:hAnsi="Calibri" w:cstheme="minorHAnsi"/>
                    <w:szCs w:val="21"/>
                  </w:rPr>
                </w:rPrChange>
              </w:rPr>
              <w:t>Pending Operations Analyst Review</w:t>
            </w:r>
            <w:r w:rsidRPr="007A5281">
              <w:rPr>
                <w:rStyle w:val="af6"/>
                <w:rFonts w:eastAsia="等线"/>
                <w:rPrChange w:id="11259" w:author="raye" w:date="2018-08-10T16:40:00Z">
                  <w:rPr>
                    <w:rFonts w:ascii="等线" w:eastAsia="等线" w:hAnsi="等线" w:cstheme="minorHAnsi"/>
                    <w:szCs w:val="21"/>
                  </w:rPr>
                </w:rPrChange>
              </w:rPr>
              <w:t xml:space="preserve"> </w:t>
            </w:r>
          </w:p>
          <w:p w14:paraId="14B4FF60" w14:textId="77777777" w:rsidR="00F7260B" w:rsidRPr="007A5281" w:rsidRDefault="00F7260B" w:rsidP="00022A05">
            <w:pPr>
              <w:pStyle w:val="a0"/>
              <w:numPr>
                <w:ilvl w:val="0"/>
                <w:numId w:val="65"/>
              </w:numPr>
              <w:ind w:firstLineChars="0"/>
              <w:rPr>
                <w:rStyle w:val="af6"/>
                <w:rFonts w:eastAsia="等线"/>
                <w:rPrChange w:id="11260" w:author="raye" w:date="2018-08-10T16:40:00Z">
                  <w:rPr>
                    <w:rFonts w:ascii="等线" w:eastAsia="等线" w:hAnsi="等线" w:cstheme="minorHAnsi"/>
                    <w:szCs w:val="21"/>
                  </w:rPr>
                </w:rPrChange>
              </w:rPr>
            </w:pPr>
            <w:r w:rsidRPr="007A5281">
              <w:rPr>
                <w:rStyle w:val="af6"/>
                <w:rFonts w:eastAsia="宋体"/>
                <w:rPrChange w:id="11261" w:author="raye" w:date="2018-08-10T16:40:00Z">
                  <w:rPr>
                    <w:rFonts w:ascii="Calibri" w:eastAsia="宋体" w:hAnsi="Calibri" w:cstheme="minorHAnsi"/>
                    <w:kern w:val="0"/>
                    <w:szCs w:val="21"/>
                  </w:rPr>
                </w:rPrChange>
              </w:rPr>
              <w:t>Under Operations Analyst modify</w:t>
            </w:r>
          </w:p>
        </w:tc>
      </w:tr>
      <w:tr w:rsidR="00F7260B" w:rsidRPr="007A5281" w14:paraId="456BBD63" w14:textId="77777777" w:rsidTr="00F7260B">
        <w:trPr>
          <w:trHeight w:val="210"/>
        </w:trPr>
        <w:tc>
          <w:tcPr>
            <w:tcW w:w="426" w:type="dxa"/>
            <w:tcBorders>
              <w:top w:val="single" w:sz="4" w:space="0" w:color="auto"/>
              <w:left w:val="single" w:sz="4" w:space="0" w:color="auto"/>
              <w:bottom w:val="single" w:sz="4" w:space="0" w:color="auto"/>
              <w:right w:val="single" w:sz="4" w:space="0" w:color="auto"/>
            </w:tcBorders>
            <w:hideMark/>
          </w:tcPr>
          <w:p w14:paraId="1C582616" w14:textId="77777777" w:rsidR="00F7260B" w:rsidRPr="007A5281" w:rsidRDefault="00F7260B">
            <w:pPr>
              <w:rPr>
                <w:rStyle w:val="af6"/>
                <w:rFonts w:eastAsiaTheme="minorEastAsia"/>
                <w:rPrChange w:id="11262" w:author="raye" w:date="2018-08-10T16:40:00Z">
                  <w:rPr>
                    <w:rFonts w:ascii="Calibri" w:hAnsi="Calibri" w:cstheme="minorHAnsi"/>
                    <w:szCs w:val="21"/>
                  </w:rPr>
                </w:rPrChange>
              </w:rPr>
            </w:pPr>
            <w:r w:rsidRPr="007A5281">
              <w:rPr>
                <w:rStyle w:val="af6"/>
                <w:rFonts w:eastAsiaTheme="minorEastAsia"/>
                <w:rPrChange w:id="11263" w:author="raye" w:date="2018-08-10T16:40:00Z">
                  <w:rPr>
                    <w:rFonts w:ascii="Calibri" w:hAnsi="Calibri" w:cstheme="minorHAnsi"/>
                    <w:szCs w:val="21"/>
                  </w:rPr>
                </w:rPrChange>
              </w:rPr>
              <w:t>2</w:t>
            </w:r>
          </w:p>
        </w:tc>
        <w:tc>
          <w:tcPr>
            <w:tcW w:w="1985" w:type="dxa"/>
            <w:tcBorders>
              <w:top w:val="single" w:sz="4" w:space="0" w:color="auto"/>
              <w:left w:val="single" w:sz="4" w:space="0" w:color="auto"/>
              <w:bottom w:val="single" w:sz="4" w:space="0" w:color="auto"/>
              <w:right w:val="single" w:sz="4" w:space="0" w:color="auto"/>
            </w:tcBorders>
            <w:hideMark/>
          </w:tcPr>
          <w:p w14:paraId="7CB9D6E8" w14:textId="77777777" w:rsidR="00F7260B" w:rsidRPr="007A5281" w:rsidRDefault="00F7260B">
            <w:pPr>
              <w:rPr>
                <w:rStyle w:val="af6"/>
                <w:rFonts w:eastAsiaTheme="minorEastAsia"/>
                <w:rPrChange w:id="11264" w:author="raye" w:date="2018-08-10T16:40:00Z">
                  <w:rPr>
                    <w:rFonts w:ascii="Calibri" w:hAnsi="Calibri" w:cstheme="minorHAnsi"/>
                    <w:szCs w:val="21"/>
                  </w:rPr>
                </w:rPrChange>
              </w:rPr>
            </w:pPr>
            <w:r w:rsidRPr="007A5281">
              <w:rPr>
                <w:rStyle w:val="af6"/>
                <w:rFonts w:eastAsiaTheme="minorEastAsia"/>
                <w:rPrChange w:id="11265" w:author="raye" w:date="2018-08-10T16:40:00Z">
                  <w:rPr>
                    <w:rFonts w:ascii="Calibri" w:hAnsi="Calibri" w:cstheme="minorHAnsi"/>
                    <w:szCs w:val="21"/>
                  </w:rPr>
                </w:rPrChange>
              </w:rPr>
              <w:t>Account basic information</w:t>
            </w:r>
          </w:p>
        </w:tc>
        <w:tc>
          <w:tcPr>
            <w:tcW w:w="2948" w:type="dxa"/>
            <w:tcBorders>
              <w:top w:val="single" w:sz="4" w:space="0" w:color="auto"/>
              <w:left w:val="single" w:sz="4" w:space="0" w:color="auto"/>
              <w:bottom w:val="single" w:sz="4" w:space="0" w:color="auto"/>
              <w:right w:val="single" w:sz="4" w:space="0" w:color="auto"/>
            </w:tcBorders>
            <w:hideMark/>
          </w:tcPr>
          <w:p w14:paraId="007675FA" w14:textId="77777777" w:rsidR="00F7260B" w:rsidRPr="007A5281" w:rsidRDefault="00F7260B">
            <w:pPr>
              <w:rPr>
                <w:rStyle w:val="af6"/>
                <w:rFonts w:eastAsiaTheme="minorEastAsia"/>
                <w:rPrChange w:id="11266" w:author="raye" w:date="2018-08-10T16:40:00Z">
                  <w:rPr>
                    <w:rFonts w:ascii="Calibri" w:hAnsi="Calibri" w:cstheme="minorHAnsi"/>
                    <w:szCs w:val="21"/>
                  </w:rPr>
                </w:rPrChange>
              </w:rPr>
            </w:pPr>
            <w:r w:rsidRPr="007A5281">
              <w:rPr>
                <w:rStyle w:val="af6"/>
                <w:rFonts w:eastAsia="等线"/>
                <w:rPrChange w:id="11267" w:author="raye" w:date="2018-08-10T16:40:00Z">
                  <w:rPr>
                    <w:rFonts w:ascii="等线" w:eastAsia="等线" w:hAnsi="等线" w:cstheme="minorHAnsi"/>
                    <w:szCs w:val="21"/>
                  </w:rPr>
                </w:rPrChange>
              </w:rPr>
              <w:t>Sourced from the fields when a case is created</w:t>
            </w:r>
          </w:p>
        </w:tc>
        <w:tc>
          <w:tcPr>
            <w:tcW w:w="3402" w:type="dxa"/>
            <w:tcBorders>
              <w:top w:val="single" w:sz="4" w:space="0" w:color="auto"/>
              <w:left w:val="single" w:sz="4" w:space="0" w:color="auto"/>
              <w:bottom w:val="single" w:sz="4" w:space="0" w:color="auto"/>
              <w:right w:val="single" w:sz="4" w:space="0" w:color="auto"/>
            </w:tcBorders>
          </w:tcPr>
          <w:p w14:paraId="5B989651" w14:textId="77777777" w:rsidR="00F7260B" w:rsidRPr="007A5281" w:rsidRDefault="00F7260B" w:rsidP="00022A05">
            <w:pPr>
              <w:pStyle w:val="a0"/>
              <w:numPr>
                <w:ilvl w:val="0"/>
                <w:numId w:val="66"/>
              </w:numPr>
              <w:ind w:firstLineChars="0"/>
              <w:rPr>
                <w:rStyle w:val="af6"/>
                <w:rFonts w:eastAsiaTheme="minorEastAsia"/>
                <w:rPrChange w:id="11268" w:author="raye" w:date="2018-08-10T16:40:00Z">
                  <w:rPr>
                    <w:rFonts w:ascii="Calibri" w:hAnsi="Calibri" w:cstheme="minorHAnsi"/>
                    <w:szCs w:val="21"/>
                  </w:rPr>
                </w:rPrChange>
              </w:rPr>
            </w:pPr>
            <w:r w:rsidRPr="007A5281">
              <w:rPr>
                <w:rStyle w:val="af6"/>
                <w:rFonts w:eastAsiaTheme="minorEastAsia"/>
                <w:rPrChange w:id="11269" w:author="raye" w:date="2018-08-10T16:40:00Z">
                  <w:rPr>
                    <w:rFonts w:ascii="Calibri" w:hAnsi="Calibri" w:cstheme="minorHAnsi"/>
                    <w:szCs w:val="21"/>
                  </w:rPr>
                </w:rPrChange>
              </w:rPr>
              <w:t xml:space="preserve">Case ID              </w:t>
            </w:r>
          </w:p>
          <w:p w14:paraId="07CB787F" w14:textId="77777777" w:rsidR="00F7260B" w:rsidRPr="007A5281" w:rsidRDefault="00F7260B" w:rsidP="00022A05">
            <w:pPr>
              <w:pStyle w:val="a0"/>
              <w:numPr>
                <w:ilvl w:val="0"/>
                <w:numId w:val="66"/>
              </w:numPr>
              <w:ind w:firstLineChars="0"/>
              <w:rPr>
                <w:rStyle w:val="af6"/>
                <w:rFonts w:eastAsiaTheme="minorEastAsia"/>
                <w:rPrChange w:id="11270" w:author="raye" w:date="2018-08-10T16:40:00Z">
                  <w:rPr>
                    <w:rFonts w:ascii="Calibri" w:hAnsi="Calibri" w:cstheme="minorHAnsi"/>
                    <w:szCs w:val="21"/>
                  </w:rPr>
                </w:rPrChange>
              </w:rPr>
            </w:pPr>
            <w:r w:rsidRPr="007A5281">
              <w:rPr>
                <w:rStyle w:val="af6"/>
                <w:rFonts w:eastAsiaTheme="minorEastAsia"/>
                <w:rPrChange w:id="11271" w:author="raye" w:date="2018-08-10T16:40:00Z">
                  <w:rPr>
                    <w:rFonts w:ascii="Calibri" w:hAnsi="Calibri" w:cstheme="minorHAnsi"/>
                    <w:szCs w:val="21"/>
                  </w:rPr>
                </w:rPrChange>
              </w:rPr>
              <w:t xml:space="preserve">Total Amount       </w:t>
            </w:r>
          </w:p>
          <w:p w14:paraId="23DA61A0" w14:textId="77777777" w:rsidR="00F7260B" w:rsidRPr="007A5281" w:rsidRDefault="00F7260B" w:rsidP="00022A05">
            <w:pPr>
              <w:pStyle w:val="a0"/>
              <w:numPr>
                <w:ilvl w:val="0"/>
                <w:numId w:val="66"/>
              </w:numPr>
              <w:ind w:firstLineChars="0"/>
              <w:rPr>
                <w:rStyle w:val="af6"/>
                <w:rFonts w:eastAsiaTheme="minorEastAsia"/>
                <w:rPrChange w:id="11272" w:author="raye" w:date="2018-08-10T16:40:00Z">
                  <w:rPr>
                    <w:rFonts w:ascii="Calibri" w:hAnsi="Calibri" w:cstheme="minorHAnsi"/>
                    <w:szCs w:val="21"/>
                  </w:rPr>
                </w:rPrChange>
              </w:rPr>
            </w:pPr>
            <w:r w:rsidRPr="007A5281">
              <w:rPr>
                <w:rStyle w:val="af6"/>
                <w:rFonts w:eastAsiaTheme="minorEastAsia"/>
                <w:rPrChange w:id="11273" w:author="raye" w:date="2018-08-10T16:40:00Z">
                  <w:rPr>
                    <w:rFonts w:ascii="Calibri" w:hAnsi="Calibri" w:cstheme="minorHAnsi"/>
                    <w:szCs w:val="21"/>
                  </w:rPr>
                </w:rPrChange>
              </w:rPr>
              <w:t xml:space="preserve">Pages  </w:t>
            </w:r>
          </w:p>
          <w:p w14:paraId="0BE00787" w14:textId="77777777" w:rsidR="00F7260B" w:rsidRPr="007A5281" w:rsidRDefault="00F7260B" w:rsidP="00022A05">
            <w:pPr>
              <w:pStyle w:val="a0"/>
              <w:numPr>
                <w:ilvl w:val="0"/>
                <w:numId w:val="66"/>
              </w:numPr>
              <w:ind w:firstLineChars="0"/>
              <w:rPr>
                <w:rStyle w:val="af6"/>
                <w:rFonts w:eastAsiaTheme="minorEastAsia"/>
                <w:rPrChange w:id="11274" w:author="raye" w:date="2018-08-10T16:40:00Z">
                  <w:rPr>
                    <w:rFonts w:ascii="Calibri" w:hAnsi="Calibri" w:cstheme="minorHAnsi"/>
                    <w:szCs w:val="21"/>
                  </w:rPr>
                </w:rPrChange>
              </w:rPr>
            </w:pPr>
            <w:r w:rsidRPr="007A5281">
              <w:rPr>
                <w:rStyle w:val="af6"/>
                <w:rFonts w:eastAsiaTheme="minorEastAsia"/>
                <w:rPrChange w:id="11275" w:author="raye" w:date="2018-08-10T16:40:00Z">
                  <w:rPr>
                    <w:rFonts w:ascii="Calibri" w:hAnsi="Calibri" w:cstheme="minorHAnsi"/>
                    <w:szCs w:val="21"/>
                  </w:rPr>
                </w:rPrChange>
              </w:rPr>
              <w:t xml:space="preserve">Clint Name    </w:t>
            </w:r>
          </w:p>
          <w:p w14:paraId="2C8D75B3" w14:textId="77777777" w:rsidR="00F7260B" w:rsidRPr="007A5281" w:rsidRDefault="00F7260B" w:rsidP="00022A05">
            <w:pPr>
              <w:pStyle w:val="a0"/>
              <w:numPr>
                <w:ilvl w:val="0"/>
                <w:numId w:val="66"/>
              </w:numPr>
              <w:ind w:firstLineChars="0"/>
              <w:rPr>
                <w:rStyle w:val="af6"/>
                <w:rFonts w:eastAsiaTheme="minorEastAsia"/>
                <w:rPrChange w:id="11276" w:author="raye" w:date="2018-08-10T16:40:00Z">
                  <w:rPr>
                    <w:rFonts w:ascii="Calibri" w:hAnsi="Calibri" w:cstheme="minorHAnsi"/>
                    <w:szCs w:val="21"/>
                  </w:rPr>
                </w:rPrChange>
              </w:rPr>
            </w:pPr>
            <w:r w:rsidRPr="007A5281">
              <w:rPr>
                <w:rStyle w:val="af6"/>
                <w:rFonts w:eastAsiaTheme="minorEastAsia"/>
                <w:rPrChange w:id="11277" w:author="raye" w:date="2018-08-10T16:40:00Z">
                  <w:rPr>
                    <w:rFonts w:ascii="Calibri" w:hAnsi="Calibri" w:cstheme="minorHAnsi"/>
                    <w:szCs w:val="21"/>
                  </w:rPr>
                </w:rPrChange>
              </w:rPr>
              <w:t xml:space="preserve">Reference No.  </w:t>
            </w:r>
          </w:p>
          <w:p w14:paraId="49E91B95" w14:textId="77777777" w:rsidR="00F7260B" w:rsidRPr="007A5281" w:rsidRDefault="00F7260B" w:rsidP="00022A05">
            <w:pPr>
              <w:pStyle w:val="a0"/>
              <w:numPr>
                <w:ilvl w:val="0"/>
                <w:numId w:val="66"/>
              </w:numPr>
              <w:ind w:firstLineChars="0"/>
              <w:rPr>
                <w:rStyle w:val="af6"/>
                <w:rFonts w:eastAsiaTheme="minorEastAsia"/>
                <w:rPrChange w:id="11278" w:author="raye" w:date="2018-08-10T16:40:00Z">
                  <w:rPr>
                    <w:rFonts w:ascii="Calibri" w:hAnsi="Calibri" w:cstheme="minorHAnsi"/>
                    <w:szCs w:val="21"/>
                  </w:rPr>
                </w:rPrChange>
              </w:rPr>
            </w:pPr>
            <w:r w:rsidRPr="007A5281">
              <w:rPr>
                <w:rStyle w:val="af6"/>
                <w:rFonts w:eastAsiaTheme="minorEastAsia"/>
                <w:rPrChange w:id="11279" w:author="raye" w:date="2018-08-10T16:40:00Z">
                  <w:rPr>
                    <w:rFonts w:ascii="Calibri" w:hAnsi="Calibri" w:cstheme="minorHAnsi"/>
                    <w:szCs w:val="21"/>
                  </w:rPr>
                </w:rPrChange>
              </w:rPr>
              <w:t xml:space="preserve">Boc Reference  </w:t>
            </w:r>
          </w:p>
          <w:p w14:paraId="0ED40EE1" w14:textId="77777777" w:rsidR="00F7260B" w:rsidRPr="007A5281" w:rsidRDefault="00F7260B" w:rsidP="00022A05">
            <w:pPr>
              <w:pStyle w:val="a0"/>
              <w:numPr>
                <w:ilvl w:val="0"/>
                <w:numId w:val="66"/>
              </w:numPr>
              <w:ind w:firstLineChars="0"/>
              <w:rPr>
                <w:rStyle w:val="af6"/>
                <w:rFonts w:eastAsiaTheme="minorEastAsia"/>
                <w:rPrChange w:id="11280" w:author="raye" w:date="2018-08-10T16:40:00Z">
                  <w:rPr>
                    <w:rFonts w:ascii="Calibri" w:hAnsi="Calibri" w:cstheme="minorHAnsi"/>
                    <w:szCs w:val="21"/>
                  </w:rPr>
                </w:rPrChange>
              </w:rPr>
            </w:pPr>
            <w:r w:rsidRPr="007A5281">
              <w:rPr>
                <w:rStyle w:val="af6"/>
                <w:rFonts w:eastAsiaTheme="minorEastAsia"/>
                <w:rPrChange w:id="11281" w:author="raye" w:date="2018-08-10T16:40:00Z">
                  <w:rPr>
                    <w:rFonts w:ascii="Calibri" w:hAnsi="Calibri" w:cstheme="minorHAnsi"/>
                    <w:szCs w:val="21"/>
                  </w:rPr>
                </w:rPrChange>
              </w:rPr>
              <w:t xml:space="preserve">Clint ID          </w:t>
            </w:r>
          </w:p>
          <w:p w14:paraId="784B88DB" w14:textId="77777777" w:rsidR="00F7260B" w:rsidRPr="007A5281" w:rsidRDefault="00F7260B" w:rsidP="00022A05">
            <w:pPr>
              <w:pStyle w:val="a0"/>
              <w:numPr>
                <w:ilvl w:val="0"/>
                <w:numId w:val="66"/>
              </w:numPr>
              <w:ind w:firstLineChars="0"/>
              <w:rPr>
                <w:rStyle w:val="af6"/>
                <w:rFonts w:eastAsiaTheme="minorEastAsia"/>
                <w:rPrChange w:id="11282" w:author="raye" w:date="2018-08-10T16:40:00Z">
                  <w:rPr>
                    <w:rFonts w:ascii="Calibri" w:hAnsi="Calibri" w:cstheme="minorHAnsi"/>
                    <w:szCs w:val="21"/>
                  </w:rPr>
                </w:rPrChange>
              </w:rPr>
            </w:pPr>
            <w:r w:rsidRPr="007A5281">
              <w:rPr>
                <w:rStyle w:val="af6"/>
                <w:rFonts w:eastAsiaTheme="minorEastAsia"/>
                <w:rPrChange w:id="11283" w:author="raye" w:date="2018-08-10T16:40:00Z">
                  <w:rPr>
                    <w:rFonts w:ascii="Calibri" w:hAnsi="Calibri" w:cstheme="minorHAnsi"/>
                    <w:szCs w:val="21"/>
                  </w:rPr>
                </w:rPrChange>
              </w:rPr>
              <w:t xml:space="preserve">Created Date   </w:t>
            </w:r>
          </w:p>
          <w:p w14:paraId="04CE1F77" w14:textId="77777777" w:rsidR="00F7260B" w:rsidRPr="007A5281" w:rsidRDefault="00F7260B" w:rsidP="00022A05">
            <w:pPr>
              <w:pStyle w:val="a0"/>
              <w:numPr>
                <w:ilvl w:val="0"/>
                <w:numId w:val="66"/>
              </w:numPr>
              <w:ind w:firstLineChars="0"/>
              <w:rPr>
                <w:rStyle w:val="af6"/>
                <w:rFonts w:eastAsiaTheme="minorEastAsia"/>
                <w:rPrChange w:id="11284" w:author="raye" w:date="2018-08-10T16:40:00Z">
                  <w:rPr>
                    <w:rFonts w:ascii="Calibri" w:hAnsi="Calibri" w:cstheme="minorHAnsi"/>
                    <w:szCs w:val="21"/>
                  </w:rPr>
                </w:rPrChange>
              </w:rPr>
            </w:pPr>
            <w:r w:rsidRPr="007A5281">
              <w:rPr>
                <w:rStyle w:val="af6"/>
                <w:rFonts w:eastAsiaTheme="minorEastAsia"/>
                <w:rPrChange w:id="11285" w:author="raye" w:date="2018-08-10T16:40:00Z">
                  <w:rPr>
                    <w:rFonts w:ascii="Calibri" w:hAnsi="Calibri" w:cstheme="minorHAnsi"/>
                    <w:szCs w:val="21"/>
                  </w:rPr>
                </w:rPrChange>
              </w:rPr>
              <w:t xml:space="preserve">Modifled  Date  </w:t>
            </w:r>
          </w:p>
          <w:p w14:paraId="7299CCE7" w14:textId="77777777" w:rsidR="00F7260B" w:rsidRPr="007A5281" w:rsidRDefault="00F7260B" w:rsidP="00022A05">
            <w:pPr>
              <w:pStyle w:val="a0"/>
              <w:numPr>
                <w:ilvl w:val="0"/>
                <w:numId w:val="66"/>
              </w:numPr>
              <w:ind w:firstLineChars="0"/>
              <w:rPr>
                <w:rStyle w:val="af6"/>
                <w:rFonts w:eastAsiaTheme="minorEastAsia"/>
                <w:rPrChange w:id="11286" w:author="raye" w:date="2018-08-10T16:40:00Z">
                  <w:rPr>
                    <w:rFonts w:ascii="Calibri" w:hAnsi="Calibri" w:cstheme="minorHAnsi"/>
                    <w:szCs w:val="21"/>
                  </w:rPr>
                </w:rPrChange>
              </w:rPr>
            </w:pPr>
            <w:r w:rsidRPr="007A5281">
              <w:rPr>
                <w:rStyle w:val="af6"/>
                <w:rFonts w:eastAsiaTheme="minorEastAsia"/>
                <w:rPrChange w:id="11287" w:author="raye" w:date="2018-08-10T16:40:00Z">
                  <w:rPr>
                    <w:rFonts w:ascii="Calibri" w:hAnsi="Calibri" w:cstheme="minorHAnsi"/>
                    <w:szCs w:val="21"/>
                  </w:rPr>
                </w:rPrChange>
              </w:rPr>
              <w:t>Operator</w:t>
            </w:r>
          </w:p>
          <w:p w14:paraId="1156AE5C" w14:textId="77777777" w:rsidR="00F7260B" w:rsidRPr="007A5281" w:rsidRDefault="00F7260B">
            <w:pPr>
              <w:rPr>
                <w:rStyle w:val="af6"/>
                <w:rFonts w:eastAsiaTheme="minorEastAsia"/>
                <w:rPrChange w:id="11288" w:author="raye" w:date="2018-08-10T16:40:00Z">
                  <w:rPr>
                    <w:rFonts w:ascii="Calibri" w:hAnsi="Calibri" w:cstheme="minorHAnsi"/>
                    <w:szCs w:val="21"/>
                  </w:rPr>
                </w:rPrChange>
              </w:rPr>
            </w:pPr>
          </w:p>
        </w:tc>
      </w:tr>
      <w:tr w:rsidR="00F7260B" w:rsidRPr="007A5281" w14:paraId="1C3BD903" w14:textId="77777777" w:rsidTr="00F7260B">
        <w:trPr>
          <w:trHeight w:val="210"/>
        </w:trPr>
        <w:tc>
          <w:tcPr>
            <w:tcW w:w="426" w:type="dxa"/>
            <w:tcBorders>
              <w:top w:val="single" w:sz="4" w:space="0" w:color="auto"/>
              <w:left w:val="single" w:sz="4" w:space="0" w:color="auto"/>
              <w:bottom w:val="single" w:sz="4" w:space="0" w:color="auto"/>
              <w:right w:val="single" w:sz="4" w:space="0" w:color="auto"/>
            </w:tcBorders>
            <w:hideMark/>
          </w:tcPr>
          <w:p w14:paraId="514D611F" w14:textId="77777777" w:rsidR="00F7260B" w:rsidRPr="007A5281" w:rsidRDefault="00F7260B">
            <w:pPr>
              <w:rPr>
                <w:rStyle w:val="af6"/>
                <w:rFonts w:eastAsiaTheme="minorEastAsia"/>
                <w:rPrChange w:id="11289" w:author="raye" w:date="2018-08-10T16:40:00Z">
                  <w:rPr>
                    <w:rFonts w:ascii="Calibri" w:hAnsi="Calibri" w:cstheme="minorHAnsi"/>
                    <w:szCs w:val="21"/>
                  </w:rPr>
                </w:rPrChange>
              </w:rPr>
            </w:pPr>
            <w:r w:rsidRPr="007A5281">
              <w:rPr>
                <w:rStyle w:val="af6"/>
                <w:rFonts w:eastAsiaTheme="minorEastAsia"/>
                <w:rPrChange w:id="11290" w:author="raye" w:date="2018-08-10T16:40:00Z">
                  <w:rPr>
                    <w:rFonts w:ascii="Calibri" w:hAnsi="Calibri" w:cstheme="minorHAnsi"/>
                    <w:szCs w:val="21"/>
                  </w:rPr>
                </w:rPrChange>
              </w:rPr>
              <w:t>3</w:t>
            </w:r>
          </w:p>
        </w:tc>
        <w:tc>
          <w:tcPr>
            <w:tcW w:w="1985" w:type="dxa"/>
            <w:tcBorders>
              <w:top w:val="single" w:sz="4" w:space="0" w:color="auto"/>
              <w:left w:val="single" w:sz="4" w:space="0" w:color="auto"/>
              <w:bottom w:val="single" w:sz="4" w:space="0" w:color="auto"/>
              <w:right w:val="single" w:sz="4" w:space="0" w:color="auto"/>
            </w:tcBorders>
            <w:hideMark/>
          </w:tcPr>
          <w:p w14:paraId="2093BA28" w14:textId="77777777" w:rsidR="00F7260B" w:rsidRPr="007A5281" w:rsidRDefault="00F7260B">
            <w:pPr>
              <w:rPr>
                <w:rStyle w:val="af6"/>
                <w:rFonts w:eastAsiaTheme="minorEastAsia"/>
                <w:rPrChange w:id="11291" w:author="raye" w:date="2018-08-10T16:40:00Z">
                  <w:rPr>
                    <w:rFonts w:ascii="Calibri" w:hAnsi="Calibri" w:cstheme="minorHAnsi"/>
                    <w:szCs w:val="21"/>
                  </w:rPr>
                </w:rPrChange>
              </w:rPr>
            </w:pPr>
            <w:r w:rsidRPr="007A5281">
              <w:rPr>
                <w:rStyle w:val="af6"/>
                <w:rFonts w:eastAsiaTheme="minorEastAsia"/>
                <w:rPrChange w:id="11292" w:author="raye" w:date="2018-08-10T16:40:00Z">
                  <w:rPr>
                    <w:rFonts w:ascii="Calibri" w:hAnsi="Calibri" w:cstheme="minorHAnsi"/>
                    <w:szCs w:val="21"/>
                  </w:rPr>
                </w:rPrChange>
              </w:rPr>
              <w:t>Button the top right</w:t>
            </w:r>
          </w:p>
        </w:tc>
        <w:tc>
          <w:tcPr>
            <w:tcW w:w="2948" w:type="dxa"/>
            <w:tcBorders>
              <w:top w:val="single" w:sz="4" w:space="0" w:color="auto"/>
              <w:left w:val="single" w:sz="4" w:space="0" w:color="auto"/>
              <w:bottom w:val="single" w:sz="4" w:space="0" w:color="auto"/>
              <w:right w:val="single" w:sz="4" w:space="0" w:color="auto"/>
            </w:tcBorders>
            <w:hideMark/>
          </w:tcPr>
          <w:p w14:paraId="5E59467A" w14:textId="77777777" w:rsidR="00F7260B" w:rsidRPr="007A5281" w:rsidRDefault="00F7260B">
            <w:pPr>
              <w:rPr>
                <w:rStyle w:val="af6"/>
                <w:rFonts w:eastAsiaTheme="minorEastAsia"/>
                <w:rPrChange w:id="11293" w:author="raye" w:date="2018-08-10T16:40:00Z">
                  <w:rPr>
                    <w:rFonts w:ascii="Calibri" w:hAnsi="Calibri" w:cstheme="minorHAnsi"/>
                    <w:szCs w:val="21"/>
                  </w:rPr>
                </w:rPrChange>
              </w:rPr>
            </w:pPr>
            <w:r w:rsidRPr="007A5281">
              <w:rPr>
                <w:rStyle w:val="af6"/>
                <w:rFonts w:eastAsiaTheme="minorEastAsia"/>
                <w:rPrChange w:id="11294" w:author="raye" w:date="2018-08-10T16:40:00Z">
                  <w:rPr>
                    <w:rFonts w:ascii="Calibri" w:hAnsi="Calibri" w:cstheme="minorHAnsi"/>
                    <w:szCs w:val="21"/>
                  </w:rPr>
                </w:rPrChange>
              </w:rPr>
              <w:t>Varies according to the users’ operation progress</w:t>
            </w:r>
          </w:p>
        </w:tc>
        <w:tc>
          <w:tcPr>
            <w:tcW w:w="3402" w:type="dxa"/>
            <w:tcBorders>
              <w:top w:val="single" w:sz="4" w:space="0" w:color="auto"/>
              <w:left w:val="single" w:sz="4" w:space="0" w:color="auto"/>
              <w:bottom w:val="single" w:sz="4" w:space="0" w:color="auto"/>
              <w:right w:val="single" w:sz="4" w:space="0" w:color="auto"/>
            </w:tcBorders>
            <w:hideMark/>
          </w:tcPr>
          <w:p w14:paraId="21F1AE22" w14:textId="77777777" w:rsidR="00F7260B" w:rsidRPr="007A5281" w:rsidRDefault="00F7260B" w:rsidP="00022A05">
            <w:pPr>
              <w:pStyle w:val="a0"/>
              <w:numPr>
                <w:ilvl w:val="0"/>
                <w:numId w:val="67"/>
              </w:numPr>
              <w:ind w:firstLineChars="0"/>
              <w:rPr>
                <w:rStyle w:val="af6"/>
                <w:rFonts w:eastAsiaTheme="minorEastAsia"/>
                <w:rPrChange w:id="11295" w:author="raye" w:date="2018-08-10T16:40:00Z">
                  <w:rPr>
                    <w:rFonts w:ascii="Calibri" w:hAnsi="Calibri" w:cstheme="minorHAnsi"/>
                    <w:color w:val="000000" w:themeColor="text1"/>
                    <w:szCs w:val="21"/>
                  </w:rPr>
                </w:rPrChange>
              </w:rPr>
            </w:pPr>
            <w:r w:rsidRPr="007A5281">
              <w:rPr>
                <w:rStyle w:val="af6"/>
                <w:rFonts w:eastAsiaTheme="minorEastAsia"/>
                <w:rPrChange w:id="11296" w:author="raye" w:date="2018-08-10T16:40:00Z">
                  <w:rPr>
                    <w:rFonts w:ascii="Calibri" w:hAnsi="Calibri" w:cstheme="minorHAnsi"/>
                    <w:color w:val="000000" w:themeColor="text1"/>
                    <w:szCs w:val="21"/>
                  </w:rPr>
                </w:rPrChange>
              </w:rPr>
              <w:t>Send to Manager</w:t>
            </w:r>
          </w:p>
          <w:p w14:paraId="4FB212D6" w14:textId="77777777" w:rsidR="00F7260B" w:rsidRPr="007A5281" w:rsidRDefault="00F7260B" w:rsidP="00022A05">
            <w:pPr>
              <w:pStyle w:val="a0"/>
              <w:numPr>
                <w:ilvl w:val="0"/>
                <w:numId w:val="67"/>
              </w:numPr>
              <w:ind w:firstLineChars="0"/>
              <w:rPr>
                <w:rStyle w:val="af6"/>
                <w:rFonts w:eastAsiaTheme="minorEastAsia"/>
                <w:rPrChange w:id="11297" w:author="raye" w:date="2018-08-10T16:40:00Z">
                  <w:rPr>
                    <w:rFonts w:ascii="Calibri" w:hAnsi="Calibri" w:cstheme="minorHAnsi"/>
                    <w:color w:val="000000" w:themeColor="text1"/>
                    <w:szCs w:val="21"/>
                  </w:rPr>
                </w:rPrChange>
              </w:rPr>
            </w:pPr>
            <w:r w:rsidRPr="007A5281">
              <w:rPr>
                <w:rStyle w:val="af6"/>
                <w:rFonts w:eastAsiaTheme="minorEastAsia"/>
                <w:rPrChange w:id="11298" w:author="raye" w:date="2018-08-10T16:40:00Z">
                  <w:rPr>
                    <w:rFonts w:ascii="Calibri" w:hAnsi="Calibri" w:cstheme="minorHAnsi"/>
                    <w:color w:val="000000" w:themeColor="text1"/>
                    <w:szCs w:val="21"/>
                  </w:rPr>
                </w:rPrChange>
              </w:rPr>
              <w:t>1#TRM</w:t>
            </w:r>
          </w:p>
          <w:p w14:paraId="7D897654" w14:textId="77777777" w:rsidR="00F7260B" w:rsidRPr="007A5281" w:rsidRDefault="00F7260B" w:rsidP="00022A05">
            <w:pPr>
              <w:pStyle w:val="a0"/>
              <w:numPr>
                <w:ilvl w:val="0"/>
                <w:numId w:val="67"/>
              </w:numPr>
              <w:ind w:firstLineChars="0"/>
              <w:rPr>
                <w:rStyle w:val="af6"/>
                <w:rFonts w:eastAsiaTheme="minorEastAsia"/>
                <w:rPrChange w:id="11299" w:author="raye" w:date="2018-08-10T16:40:00Z">
                  <w:rPr>
                    <w:rFonts w:ascii="Calibri" w:hAnsi="Calibri" w:cstheme="minorHAnsi"/>
                    <w:color w:val="000000" w:themeColor="text1"/>
                    <w:szCs w:val="21"/>
                  </w:rPr>
                </w:rPrChange>
              </w:rPr>
            </w:pPr>
            <w:r w:rsidRPr="007A5281">
              <w:rPr>
                <w:rStyle w:val="af6"/>
                <w:rFonts w:eastAsiaTheme="minorEastAsia"/>
                <w:rPrChange w:id="11300" w:author="raye" w:date="2018-08-10T16:40:00Z">
                  <w:rPr>
                    <w:rFonts w:ascii="Calibri" w:hAnsi="Calibri" w:cstheme="minorHAnsi"/>
                    <w:color w:val="000000" w:themeColor="text1"/>
                    <w:szCs w:val="21"/>
                  </w:rPr>
                </w:rPrChange>
              </w:rPr>
              <w:t>2# SAF</w:t>
            </w:r>
          </w:p>
          <w:p w14:paraId="1D8D6583" w14:textId="77777777" w:rsidR="00F7260B" w:rsidRPr="007A5281" w:rsidRDefault="00F7260B" w:rsidP="00022A05">
            <w:pPr>
              <w:pStyle w:val="a0"/>
              <w:numPr>
                <w:ilvl w:val="0"/>
                <w:numId w:val="67"/>
              </w:numPr>
              <w:ind w:firstLineChars="0"/>
              <w:rPr>
                <w:rStyle w:val="af6"/>
                <w:rFonts w:eastAsiaTheme="minorEastAsia"/>
                <w:rPrChange w:id="11301" w:author="raye" w:date="2018-08-10T16:40:00Z">
                  <w:rPr>
                    <w:rFonts w:ascii="Calibri" w:hAnsi="Calibri" w:cstheme="minorHAnsi"/>
                    <w:color w:val="000000" w:themeColor="text1"/>
                    <w:szCs w:val="21"/>
                  </w:rPr>
                </w:rPrChange>
              </w:rPr>
            </w:pPr>
            <w:r w:rsidRPr="007A5281">
              <w:rPr>
                <w:rStyle w:val="af6"/>
                <w:rFonts w:eastAsiaTheme="minorEastAsia"/>
                <w:rPrChange w:id="11302" w:author="raye" w:date="2018-08-10T16:40:00Z">
                  <w:rPr>
                    <w:rFonts w:ascii="Calibri" w:hAnsi="Calibri" w:cstheme="minorHAnsi"/>
                    <w:color w:val="000000" w:themeColor="text1"/>
                    <w:szCs w:val="21"/>
                  </w:rPr>
                </w:rPrChange>
              </w:rPr>
              <w:t>6# EDD Form</w:t>
            </w:r>
          </w:p>
          <w:p w14:paraId="547C02C5" w14:textId="77777777" w:rsidR="00F7260B" w:rsidRPr="007A5281" w:rsidRDefault="00F7260B" w:rsidP="00022A05">
            <w:pPr>
              <w:pStyle w:val="a0"/>
              <w:numPr>
                <w:ilvl w:val="0"/>
                <w:numId w:val="67"/>
              </w:numPr>
              <w:ind w:firstLineChars="0"/>
              <w:rPr>
                <w:rStyle w:val="af6"/>
                <w:rFonts w:eastAsiaTheme="minorEastAsia"/>
                <w:rPrChange w:id="11303" w:author="raye" w:date="2018-08-10T16:40:00Z">
                  <w:rPr>
                    <w:rFonts w:ascii="Calibri" w:hAnsi="Calibri" w:cstheme="minorHAnsi"/>
                    <w:color w:val="000000" w:themeColor="text1"/>
                    <w:szCs w:val="21"/>
                  </w:rPr>
                </w:rPrChange>
              </w:rPr>
            </w:pPr>
            <w:r w:rsidRPr="007A5281">
              <w:rPr>
                <w:rStyle w:val="af6"/>
                <w:rFonts w:eastAsiaTheme="minorEastAsia"/>
                <w:rPrChange w:id="11304" w:author="raye" w:date="2018-08-10T16:40:00Z">
                  <w:rPr>
                    <w:rFonts w:ascii="Calibri" w:hAnsi="Calibri" w:cstheme="minorHAnsi"/>
                    <w:color w:val="000000" w:themeColor="text1"/>
                    <w:szCs w:val="21"/>
                  </w:rPr>
                </w:rPrChange>
              </w:rPr>
              <w:t>10# Case by Case</w:t>
            </w:r>
          </w:p>
          <w:p w14:paraId="3483118A" w14:textId="77777777" w:rsidR="00F7260B" w:rsidRPr="007A5281" w:rsidRDefault="00F7260B" w:rsidP="00022A05">
            <w:pPr>
              <w:pStyle w:val="a0"/>
              <w:numPr>
                <w:ilvl w:val="0"/>
                <w:numId w:val="67"/>
              </w:numPr>
              <w:ind w:firstLineChars="0"/>
              <w:rPr>
                <w:rStyle w:val="af6"/>
                <w:rFonts w:eastAsiaTheme="minorEastAsia"/>
                <w:rPrChange w:id="11305" w:author="raye" w:date="2018-08-10T16:40:00Z">
                  <w:rPr>
                    <w:rFonts w:ascii="Calibri" w:hAnsi="Calibri" w:cstheme="minorHAnsi"/>
                    <w:color w:val="000000" w:themeColor="text1"/>
                    <w:szCs w:val="21"/>
                  </w:rPr>
                </w:rPrChange>
              </w:rPr>
            </w:pPr>
            <w:bookmarkStart w:id="11306" w:name="OLE_LINK38"/>
            <w:bookmarkStart w:id="11307" w:name="OLE_LINK39"/>
            <w:r w:rsidRPr="007A5281">
              <w:rPr>
                <w:rStyle w:val="af6"/>
                <w:rFonts w:eastAsiaTheme="minorEastAsia"/>
                <w:rPrChange w:id="11308" w:author="raye" w:date="2018-08-10T16:40:00Z">
                  <w:rPr>
                    <w:rFonts w:ascii="Calibri" w:hAnsi="Calibri" w:cstheme="minorHAnsi"/>
                    <w:color w:val="000000" w:themeColor="text1"/>
                    <w:szCs w:val="21"/>
                  </w:rPr>
                </w:rPrChange>
              </w:rPr>
              <w:t>FILE Management</w:t>
            </w:r>
            <w:bookmarkEnd w:id="11306"/>
            <w:bookmarkEnd w:id="11307"/>
          </w:p>
          <w:p w14:paraId="2344AA09" w14:textId="77777777" w:rsidR="00F7260B" w:rsidRPr="007A5281" w:rsidRDefault="00F7260B" w:rsidP="00022A05">
            <w:pPr>
              <w:pStyle w:val="a0"/>
              <w:numPr>
                <w:ilvl w:val="0"/>
                <w:numId w:val="67"/>
              </w:numPr>
              <w:ind w:firstLineChars="0"/>
              <w:rPr>
                <w:rStyle w:val="af6"/>
                <w:rFonts w:eastAsiaTheme="minorEastAsia"/>
                <w:rPrChange w:id="11309" w:author="raye" w:date="2018-08-10T16:40:00Z">
                  <w:rPr>
                    <w:rFonts w:ascii="Calibri" w:hAnsi="Calibri" w:cstheme="minorHAnsi"/>
                    <w:color w:val="000000" w:themeColor="text1"/>
                    <w:szCs w:val="21"/>
                  </w:rPr>
                </w:rPrChange>
              </w:rPr>
            </w:pPr>
            <w:r w:rsidRPr="007A5281">
              <w:rPr>
                <w:rStyle w:val="af6"/>
                <w:rFonts w:eastAsiaTheme="minorEastAsia"/>
                <w:rPrChange w:id="11310" w:author="raye" w:date="2018-08-10T16:40:00Z">
                  <w:rPr>
                    <w:rFonts w:ascii="Calibri" w:hAnsi="Calibri" w:cstheme="minorHAnsi"/>
                    <w:color w:val="000000" w:themeColor="text1"/>
                    <w:szCs w:val="21"/>
                  </w:rPr>
                </w:rPrChange>
              </w:rPr>
              <w:t>Modify the case</w:t>
            </w:r>
          </w:p>
        </w:tc>
      </w:tr>
      <w:tr w:rsidR="00F7260B" w:rsidRPr="007A5281" w14:paraId="3136ECDA" w14:textId="77777777" w:rsidTr="00F7260B">
        <w:trPr>
          <w:trHeight w:val="210"/>
        </w:trPr>
        <w:tc>
          <w:tcPr>
            <w:tcW w:w="426" w:type="dxa"/>
            <w:tcBorders>
              <w:top w:val="single" w:sz="4" w:space="0" w:color="auto"/>
              <w:left w:val="single" w:sz="4" w:space="0" w:color="auto"/>
              <w:bottom w:val="single" w:sz="4" w:space="0" w:color="auto"/>
              <w:right w:val="single" w:sz="4" w:space="0" w:color="auto"/>
            </w:tcBorders>
            <w:hideMark/>
          </w:tcPr>
          <w:p w14:paraId="3F011557" w14:textId="77777777" w:rsidR="00F7260B" w:rsidRPr="007A5281" w:rsidRDefault="00F7260B">
            <w:pPr>
              <w:rPr>
                <w:rStyle w:val="af6"/>
                <w:rFonts w:eastAsiaTheme="minorEastAsia"/>
                <w:rPrChange w:id="11311" w:author="raye" w:date="2018-08-10T16:40:00Z">
                  <w:rPr>
                    <w:rFonts w:ascii="Calibri" w:hAnsi="Calibri" w:cstheme="minorHAnsi"/>
                    <w:szCs w:val="21"/>
                  </w:rPr>
                </w:rPrChange>
              </w:rPr>
            </w:pPr>
            <w:r w:rsidRPr="007A5281">
              <w:rPr>
                <w:rStyle w:val="af6"/>
                <w:rFonts w:eastAsiaTheme="minorEastAsia"/>
                <w:rPrChange w:id="11312" w:author="raye" w:date="2018-08-10T16:40:00Z">
                  <w:rPr>
                    <w:rFonts w:ascii="Calibri" w:hAnsi="Calibri" w:cstheme="minorHAnsi"/>
                    <w:szCs w:val="21"/>
                  </w:rPr>
                </w:rPrChange>
              </w:rPr>
              <w:t>4</w:t>
            </w:r>
          </w:p>
        </w:tc>
        <w:tc>
          <w:tcPr>
            <w:tcW w:w="1985" w:type="dxa"/>
            <w:tcBorders>
              <w:top w:val="single" w:sz="4" w:space="0" w:color="auto"/>
              <w:left w:val="single" w:sz="4" w:space="0" w:color="auto"/>
              <w:bottom w:val="single" w:sz="4" w:space="0" w:color="auto"/>
              <w:right w:val="single" w:sz="4" w:space="0" w:color="auto"/>
            </w:tcBorders>
            <w:hideMark/>
          </w:tcPr>
          <w:p w14:paraId="279C8EDD" w14:textId="77777777" w:rsidR="00F7260B" w:rsidRPr="007A5281" w:rsidRDefault="00F7260B">
            <w:pPr>
              <w:rPr>
                <w:rStyle w:val="af6"/>
                <w:rFonts w:eastAsiaTheme="minorEastAsia"/>
                <w:rPrChange w:id="11313" w:author="raye" w:date="2018-08-10T16:40:00Z">
                  <w:rPr>
                    <w:rFonts w:ascii="Calibri" w:hAnsi="Calibri" w:cstheme="minorHAnsi"/>
                    <w:szCs w:val="21"/>
                  </w:rPr>
                </w:rPrChange>
              </w:rPr>
            </w:pPr>
            <w:r w:rsidRPr="007A5281">
              <w:rPr>
                <w:rStyle w:val="af6"/>
                <w:rFonts w:eastAsiaTheme="minorEastAsia"/>
                <w:rPrChange w:id="11314" w:author="raye" w:date="2018-08-10T16:40:00Z">
                  <w:rPr>
                    <w:rFonts w:ascii="Calibri" w:hAnsi="Calibri" w:cstheme="minorHAnsi"/>
                    <w:szCs w:val="21"/>
                  </w:rPr>
                </w:rPrChange>
              </w:rPr>
              <w:t>Documens Verification</w:t>
            </w:r>
          </w:p>
        </w:tc>
        <w:tc>
          <w:tcPr>
            <w:tcW w:w="2948" w:type="dxa"/>
            <w:tcBorders>
              <w:top w:val="single" w:sz="4" w:space="0" w:color="auto"/>
              <w:left w:val="single" w:sz="4" w:space="0" w:color="auto"/>
              <w:bottom w:val="single" w:sz="4" w:space="0" w:color="auto"/>
              <w:right w:val="single" w:sz="4" w:space="0" w:color="auto"/>
            </w:tcBorders>
            <w:hideMark/>
          </w:tcPr>
          <w:p w14:paraId="3C21691C" w14:textId="77777777" w:rsidR="00F7260B" w:rsidRPr="007A5281" w:rsidRDefault="00F7260B">
            <w:pPr>
              <w:rPr>
                <w:rStyle w:val="af6"/>
                <w:rFonts w:eastAsiaTheme="minorEastAsia"/>
                <w:rPrChange w:id="11315" w:author="raye" w:date="2018-08-10T16:40:00Z">
                  <w:rPr>
                    <w:rFonts w:ascii="Calibri" w:hAnsi="Calibri" w:cstheme="minorHAnsi"/>
                    <w:szCs w:val="21"/>
                  </w:rPr>
                </w:rPrChange>
              </w:rPr>
            </w:pPr>
            <w:r w:rsidRPr="007A5281">
              <w:rPr>
                <w:rStyle w:val="af6"/>
                <w:rFonts w:eastAsiaTheme="minorEastAsia"/>
                <w:rPrChange w:id="11316" w:author="raye" w:date="2018-08-10T16:40:00Z">
                  <w:rPr>
                    <w:rFonts w:ascii="Calibri" w:hAnsi="Calibri" w:cstheme="minorHAnsi"/>
                    <w:szCs w:val="21"/>
                  </w:rPr>
                </w:rPrChange>
              </w:rPr>
              <w:t>On the input page, after the form is imported and Save&amp;Submut is clicked, this section appears</w:t>
            </w:r>
          </w:p>
        </w:tc>
        <w:tc>
          <w:tcPr>
            <w:tcW w:w="3402" w:type="dxa"/>
            <w:tcBorders>
              <w:top w:val="single" w:sz="4" w:space="0" w:color="auto"/>
              <w:left w:val="single" w:sz="4" w:space="0" w:color="auto"/>
              <w:bottom w:val="single" w:sz="4" w:space="0" w:color="auto"/>
              <w:right w:val="single" w:sz="4" w:space="0" w:color="auto"/>
            </w:tcBorders>
            <w:hideMark/>
          </w:tcPr>
          <w:p w14:paraId="68CA332F" w14:textId="77777777" w:rsidR="00F7260B" w:rsidRPr="007A5281" w:rsidRDefault="00F7260B" w:rsidP="00022A05">
            <w:pPr>
              <w:pStyle w:val="a0"/>
              <w:numPr>
                <w:ilvl w:val="0"/>
                <w:numId w:val="67"/>
              </w:numPr>
              <w:ind w:left="299" w:firstLineChars="0" w:hanging="299"/>
              <w:rPr>
                <w:rStyle w:val="af6"/>
                <w:rFonts w:eastAsiaTheme="minorEastAsia"/>
                <w:rPrChange w:id="11317" w:author="raye" w:date="2018-08-10T16:40:00Z">
                  <w:rPr>
                    <w:rFonts w:ascii="Calibri" w:hAnsi="Calibri" w:cstheme="minorHAnsi"/>
                    <w:szCs w:val="21"/>
                  </w:rPr>
                </w:rPrChange>
              </w:rPr>
            </w:pPr>
            <w:r w:rsidRPr="007A5281">
              <w:rPr>
                <w:rStyle w:val="af6"/>
                <w:rFonts w:eastAsiaTheme="minorEastAsia"/>
                <w:rPrChange w:id="11318" w:author="raye" w:date="2018-08-10T16:40:00Z">
                  <w:rPr>
                    <w:rFonts w:ascii="Calibri" w:hAnsi="Calibri" w:cstheme="minorHAnsi"/>
                    <w:szCs w:val="21"/>
                  </w:rPr>
                </w:rPrChange>
              </w:rPr>
              <w:t>Form type</w:t>
            </w:r>
          </w:p>
          <w:p w14:paraId="301A6E03" w14:textId="77777777" w:rsidR="00F7260B" w:rsidRPr="007A5281" w:rsidRDefault="00F7260B" w:rsidP="00022A05">
            <w:pPr>
              <w:pStyle w:val="a0"/>
              <w:numPr>
                <w:ilvl w:val="0"/>
                <w:numId w:val="67"/>
              </w:numPr>
              <w:ind w:left="299" w:firstLineChars="0" w:hanging="299"/>
              <w:rPr>
                <w:rStyle w:val="af6"/>
                <w:rFonts w:eastAsiaTheme="minorEastAsia"/>
                <w:rPrChange w:id="11319" w:author="raye" w:date="2018-08-10T16:40:00Z">
                  <w:rPr>
                    <w:rFonts w:ascii="Calibri" w:hAnsi="Calibri" w:cstheme="minorHAnsi"/>
                    <w:szCs w:val="21"/>
                  </w:rPr>
                </w:rPrChange>
              </w:rPr>
            </w:pPr>
            <w:r w:rsidRPr="007A5281">
              <w:rPr>
                <w:rStyle w:val="af6"/>
                <w:rFonts w:eastAsiaTheme="minorEastAsia"/>
                <w:rPrChange w:id="11320" w:author="raye" w:date="2018-08-10T16:40:00Z">
                  <w:rPr>
                    <w:rFonts w:ascii="Calibri" w:hAnsi="Calibri" w:cstheme="minorHAnsi"/>
                    <w:szCs w:val="21"/>
                  </w:rPr>
                </w:rPrChange>
              </w:rPr>
              <w:t>Category</w:t>
            </w:r>
          </w:p>
          <w:p w14:paraId="00FB3E10" w14:textId="77777777" w:rsidR="00F7260B" w:rsidRPr="007A5281" w:rsidRDefault="00F7260B" w:rsidP="00022A05">
            <w:pPr>
              <w:pStyle w:val="a0"/>
              <w:numPr>
                <w:ilvl w:val="0"/>
                <w:numId w:val="67"/>
              </w:numPr>
              <w:ind w:left="299" w:firstLineChars="0" w:hanging="299"/>
              <w:rPr>
                <w:rStyle w:val="af6"/>
                <w:rFonts w:eastAsiaTheme="minorEastAsia"/>
                <w:rPrChange w:id="11321" w:author="raye" w:date="2018-08-10T16:40:00Z">
                  <w:rPr>
                    <w:rFonts w:ascii="Calibri" w:hAnsi="Calibri" w:cstheme="minorHAnsi"/>
                    <w:szCs w:val="21"/>
                  </w:rPr>
                </w:rPrChange>
              </w:rPr>
            </w:pPr>
            <w:r w:rsidRPr="007A5281">
              <w:rPr>
                <w:rStyle w:val="af6"/>
                <w:rFonts w:eastAsiaTheme="minorEastAsia"/>
                <w:rPrChange w:id="11322" w:author="raye" w:date="2018-08-10T16:40:00Z">
                  <w:rPr>
                    <w:rFonts w:ascii="Calibri" w:hAnsi="Calibri" w:cstheme="minorHAnsi"/>
                    <w:szCs w:val="21"/>
                  </w:rPr>
                </w:rPrChange>
              </w:rPr>
              <w:t>API confirmation success&amp; failure</w:t>
            </w:r>
          </w:p>
          <w:p w14:paraId="41889E8A" w14:textId="77777777" w:rsidR="00F7260B" w:rsidRPr="007A5281" w:rsidRDefault="00F7260B" w:rsidP="00022A05">
            <w:pPr>
              <w:pStyle w:val="a0"/>
              <w:numPr>
                <w:ilvl w:val="0"/>
                <w:numId w:val="67"/>
              </w:numPr>
              <w:ind w:left="299" w:firstLineChars="0" w:hanging="299"/>
              <w:rPr>
                <w:rStyle w:val="af6"/>
                <w:rFonts w:eastAsiaTheme="minorEastAsia"/>
                <w:rPrChange w:id="11323" w:author="raye" w:date="2018-08-10T16:40:00Z">
                  <w:rPr>
                    <w:rFonts w:ascii="Calibri" w:hAnsi="Calibri" w:cstheme="minorHAnsi"/>
                    <w:szCs w:val="21"/>
                  </w:rPr>
                </w:rPrChange>
              </w:rPr>
            </w:pPr>
            <w:r w:rsidRPr="007A5281">
              <w:rPr>
                <w:rStyle w:val="af6"/>
                <w:rFonts w:eastAsiaTheme="minorEastAsia"/>
                <w:rPrChange w:id="11324" w:author="raye" w:date="2018-08-10T16:40:00Z">
                  <w:rPr>
                    <w:rFonts w:ascii="Calibri" w:hAnsi="Calibri" w:cstheme="minorHAnsi"/>
                    <w:szCs w:val="21"/>
                  </w:rPr>
                </w:rPrChange>
              </w:rPr>
              <w:t>Summary of the core fields of the form</w:t>
            </w:r>
          </w:p>
        </w:tc>
      </w:tr>
      <w:tr w:rsidR="00F7260B" w:rsidRPr="007A5281" w14:paraId="1922F6E7" w14:textId="77777777" w:rsidTr="00F7260B">
        <w:trPr>
          <w:trHeight w:val="210"/>
        </w:trPr>
        <w:tc>
          <w:tcPr>
            <w:tcW w:w="426" w:type="dxa"/>
            <w:tcBorders>
              <w:top w:val="single" w:sz="4" w:space="0" w:color="auto"/>
              <w:left w:val="single" w:sz="4" w:space="0" w:color="auto"/>
              <w:bottom w:val="single" w:sz="4" w:space="0" w:color="auto"/>
              <w:right w:val="single" w:sz="4" w:space="0" w:color="auto"/>
            </w:tcBorders>
            <w:hideMark/>
          </w:tcPr>
          <w:p w14:paraId="23292889" w14:textId="77777777" w:rsidR="00F7260B" w:rsidRPr="007A5281" w:rsidRDefault="00F7260B">
            <w:pPr>
              <w:rPr>
                <w:rStyle w:val="af6"/>
                <w:rFonts w:eastAsiaTheme="minorEastAsia"/>
                <w:rPrChange w:id="11325" w:author="raye" w:date="2018-08-10T16:40:00Z">
                  <w:rPr>
                    <w:rFonts w:ascii="Calibri" w:hAnsi="Calibri" w:cstheme="minorHAnsi"/>
                    <w:szCs w:val="21"/>
                  </w:rPr>
                </w:rPrChange>
              </w:rPr>
            </w:pPr>
            <w:r w:rsidRPr="007A5281">
              <w:rPr>
                <w:rStyle w:val="af6"/>
                <w:rFonts w:eastAsiaTheme="minorEastAsia"/>
                <w:rPrChange w:id="11326" w:author="raye" w:date="2018-08-10T16:40:00Z">
                  <w:rPr>
                    <w:rFonts w:ascii="Calibri" w:hAnsi="Calibri" w:cstheme="minorHAnsi"/>
                    <w:szCs w:val="21"/>
                  </w:rPr>
                </w:rPrChange>
              </w:rPr>
              <w:t>5</w:t>
            </w:r>
          </w:p>
        </w:tc>
        <w:tc>
          <w:tcPr>
            <w:tcW w:w="1985" w:type="dxa"/>
            <w:tcBorders>
              <w:top w:val="single" w:sz="4" w:space="0" w:color="auto"/>
              <w:left w:val="single" w:sz="4" w:space="0" w:color="auto"/>
              <w:bottom w:val="single" w:sz="4" w:space="0" w:color="auto"/>
              <w:right w:val="single" w:sz="4" w:space="0" w:color="auto"/>
            </w:tcBorders>
            <w:hideMark/>
          </w:tcPr>
          <w:p w14:paraId="7D04D23A" w14:textId="77777777" w:rsidR="00F7260B" w:rsidRPr="007A5281" w:rsidRDefault="00F7260B">
            <w:pPr>
              <w:rPr>
                <w:rStyle w:val="af6"/>
                <w:rFonts w:eastAsiaTheme="minorEastAsia"/>
                <w:rPrChange w:id="11327" w:author="raye" w:date="2018-08-10T16:40:00Z">
                  <w:rPr>
                    <w:rFonts w:ascii="Calibri" w:hAnsi="Calibri" w:cstheme="minorHAnsi"/>
                    <w:szCs w:val="21"/>
                  </w:rPr>
                </w:rPrChange>
              </w:rPr>
            </w:pPr>
            <w:r w:rsidRPr="007A5281">
              <w:rPr>
                <w:rStyle w:val="af6"/>
                <w:rFonts w:eastAsiaTheme="minorEastAsia"/>
                <w:rPrChange w:id="11328" w:author="raye" w:date="2018-08-10T16:40:00Z">
                  <w:rPr>
                    <w:rFonts w:ascii="Calibri" w:hAnsi="Calibri" w:cstheme="minorHAnsi"/>
                    <w:szCs w:val="21"/>
                  </w:rPr>
                </w:rPrChange>
              </w:rPr>
              <w:t>Documens Verification operation plugin</w:t>
            </w:r>
          </w:p>
        </w:tc>
        <w:tc>
          <w:tcPr>
            <w:tcW w:w="2948" w:type="dxa"/>
            <w:tcBorders>
              <w:top w:val="single" w:sz="4" w:space="0" w:color="auto"/>
              <w:left w:val="single" w:sz="4" w:space="0" w:color="auto"/>
              <w:bottom w:val="single" w:sz="4" w:space="0" w:color="auto"/>
              <w:right w:val="single" w:sz="4" w:space="0" w:color="auto"/>
            </w:tcBorders>
            <w:hideMark/>
          </w:tcPr>
          <w:p w14:paraId="3D01FFB2" w14:textId="77777777" w:rsidR="00F7260B" w:rsidRPr="007A5281" w:rsidRDefault="00F7260B">
            <w:pPr>
              <w:rPr>
                <w:rStyle w:val="af6"/>
                <w:rFonts w:eastAsiaTheme="minorEastAsia"/>
                <w:rPrChange w:id="11329" w:author="raye" w:date="2018-08-10T16:40:00Z">
                  <w:rPr>
                    <w:rFonts w:ascii="Calibri" w:hAnsi="Calibri" w:cstheme="minorHAnsi"/>
                    <w:szCs w:val="21"/>
                  </w:rPr>
                </w:rPrChange>
              </w:rPr>
            </w:pPr>
            <w:r w:rsidRPr="007A5281">
              <w:rPr>
                <w:rStyle w:val="af6"/>
                <w:rFonts w:eastAsiaTheme="minorEastAsia"/>
                <w:rPrChange w:id="11330" w:author="raye" w:date="2018-08-10T16:40:00Z">
                  <w:rPr>
                    <w:rFonts w:ascii="Calibri" w:hAnsi="Calibri" w:cstheme="minorHAnsi"/>
                    <w:szCs w:val="21"/>
                  </w:rPr>
                </w:rPrChange>
              </w:rPr>
              <w:t>Edit is shown only when there is some content</w:t>
            </w:r>
          </w:p>
          <w:p w14:paraId="10BB16A0" w14:textId="77777777" w:rsidR="00F7260B" w:rsidRPr="007A5281" w:rsidRDefault="00F7260B">
            <w:pPr>
              <w:rPr>
                <w:rStyle w:val="af6"/>
                <w:rFonts w:eastAsiaTheme="minorEastAsia"/>
                <w:rPrChange w:id="11331" w:author="raye" w:date="2018-08-10T16:40:00Z">
                  <w:rPr>
                    <w:rFonts w:ascii="Calibri" w:hAnsi="Calibri" w:cstheme="minorHAnsi"/>
                    <w:szCs w:val="21"/>
                  </w:rPr>
                </w:rPrChange>
              </w:rPr>
            </w:pPr>
            <w:r w:rsidRPr="007A5281">
              <w:rPr>
                <w:rStyle w:val="af6"/>
                <w:rFonts w:eastAsiaTheme="minorEastAsia"/>
                <w:rPrChange w:id="11332" w:author="raye" w:date="2018-08-10T16:40:00Z">
                  <w:rPr>
                    <w:rFonts w:ascii="Calibri" w:hAnsi="Calibri" w:cstheme="minorHAnsi"/>
                    <w:szCs w:val="21"/>
                  </w:rPr>
                </w:rPrChange>
              </w:rPr>
              <w:t>Unfold is shown only when there are more than 2 lines</w:t>
            </w:r>
          </w:p>
        </w:tc>
        <w:tc>
          <w:tcPr>
            <w:tcW w:w="3402" w:type="dxa"/>
            <w:tcBorders>
              <w:top w:val="single" w:sz="4" w:space="0" w:color="auto"/>
              <w:left w:val="single" w:sz="4" w:space="0" w:color="auto"/>
              <w:bottom w:val="single" w:sz="4" w:space="0" w:color="auto"/>
              <w:right w:val="single" w:sz="4" w:space="0" w:color="auto"/>
            </w:tcBorders>
            <w:hideMark/>
          </w:tcPr>
          <w:p w14:paraId="745FAC1F" w14:textId="77777777" w:rsidR="00F7260B" w:rsidRPr="007A5281" w:rsidRDefault="00F7260B" w:rsidP="00022A05">
            <w:pPr>
              <w:pStyle w:val="a0"/>
              <w:numPr>
                <w:ilvl w:val="0"/>
                <w:numId w:val="67"/>
              </w:numPr>
              <w:ind w:left="299" w:firstLineChars="0" w:hanging="299"/>
              <w:rPr>
                <w:rStyle w:val="af6"/>
                <w:rFonts w:eastAsiaTheme="minorEastAsia"/>
                <w:rPrChange w:id="11333" w:author="raye" w:date="2018-08-10T16:40:00Z">
                  <w:rPr>
                    <w:rFonts w:ascii="Calibri" w:hAnsi="Calibri" w:cstheme="minorHAnsi"/>
                    <w:szCs w:val="21"/>
                  </w:rPr>
                </w:rPrChange>
              </w:rPr>
            </w:pPr>
            <w:r w:rsidRPr="007A5281">
              <w:rPr>
                <w:rStyle w:val="af6"/>
                <w:rFonts w:eastAsiaTheme="minorEastAsia"/>
                <w:rPrChange w:id="11334" w:author="raye" w:date="2018-08-10T16:40:00Z">
                  <w:rPr>
                    <w:rFonts w:ascii="Calibri" w:hAnsi="Calibri" w:cstheme="minorHAnsi"/>
                    <w:szCs w:val="21"/>
                  </w:rPr>
                </w:rPrChange>
              </w:rPr>
              <w:t>Input</w:t>
            </w:r>
          </w:p>
          <w:p w14:paraId="155B23B7" w14:textId="77777777" w:rsidR="00F7260B" w:rsidRPr="007A5281" w:rsidRDefault="00F7260B" w:rsidP="00022A05">
            <w:pPr>
              <w:pStyle w:val="a0"/>
              <w:numPr>
                <w:ilvl w:val="0"/>
                <w:numId w:val="67"/>
              </w:numPr>
              <w:ind w:left="299" w:firstLineChars="0" w:hanging="299"/>
              <w:rPr>
                <w:rStyle w:val="af6"/>
                <w:rFonts w:eastAsiaTheme="minorEastAsia"/>
                <w:rPrChange w:id="11335" w:author="raye" w:date="2018-08-10T16:40:00Z">
                  <w:rPr>
                    <w:rFonts w:ascii="Calibri" w:hAnsi="Calibri" w:cstheme="minorHAnsi"/>
                    <w:szCs w:val="21"/>
                  </w:rPr>
                </w:rPrChange>
              </w:rPr>
            </w:pPr>
            <w:r w:rsidRPr="007A5281">
              <w:rPr>
                <w:rStyle w:val="af6"/>
                <w:rFonts w:eastAsiaTheme="minorEastAsia"/>
                <w:rPrChange w:id="11336" w:author="raye" w:date="2018-08-10T16:40:00Z">
                  <w:rPr>
                    <w:rFonts w:ascii="Calibri" w:hAnsi="Calibri" w:cstheme="minorHAnsi"/>
                    <w:szCs w:val="21"/>
                  </w:rPr>
                </w:rPrChange>
              </w:rPr>
              <w:t>Edit</w:t>
            </w:r>
          </w:p>
          <w:p w14:paraId="6475E018" w14:textId="77777777" w:rsidR="00F7260B" w:rsidRPr="007A5281" w:rsidRDefault="00F7260B" w:rsidP="00022A05">
            <w:pPr>
              <w:pStyle w:val="a0"/>
              <w:numPr>
                <w:ilvl w:val="0"/>
                <w:numId w:val="67"/>
              </w:numPr>
              <w:ind w:left="299" w:firstLineChars="0" w:hanging="299"/>
              <w:rPr>
                <w:rStyle w:val="af6"/>
                <w:rFonts w:eastAsiaTheme="minorEastAsia"/>
                <w:rPrChange w:id="11337" w:author="raye" w:date="2018-08-10T16:40:00Z">
                  <w:rPr>
                    <w:rFonts w:ascii="Calibri" w:hAnsi="Calibri" w:cstheme="minorHAnsi"/>
                    <w:szCs w:val="21"/>
                  </w:rPr>
                </w:rPrChange>
              </w:rPr>
            </w:pPr>
            <w:r w:rsidRPr="007A5281">
              <w:rPr>
                <w:rStyle w:val="af6"/>
                <w:rFonts w:eastAsiaTheme="minorEastAsia"/>
                <w:rPrChange w:id="11338" w:author="raye" w:date="2018-08-10T16:40:00Z">
                  <w:rPr>
                    <w:rFonts w:ascii="Calibri" w:hAnsi="Calibri" w:cstheme="minorHAnsi"/>
                    <w:szCs w:val="21"/>
                  </w:rPr>
                </w:rPrChange>
              </w:rPr>
              <w:t>Unfold</w:t>
            </w:r>
          </w:p>
        </w:tc>
      </w:tr>
      <w:tr w:rsidR="00F7260B" w:rsidRPr="007A5281" w14:paraId="405EC834" w14:textId="77777777" w:rsidTr="00F7260B">
        <w:trPr>
          <w:trHeight w:val="874"/>
        </w:trPr>
        <w:tc>
          <w:tcPr>
            <w:tcW w:w="426" w:type="dxa"/>
            <w:tcBorders>
              <w:top w:val="single" w:sz="4" w:space="0" w:color="auto"/>
              <w:left w:val="single" w:sz="4" w:space="0" w:color="auto"/>
              <w:bottom w:val="single" w:sz="4" w:space="0" w:color="auto"/>
              <w:right w:val="single" w:sz="4" w:space="0" w:color="auto"/>
            </w:tcBorders>
          </w:tcPr>
          <w:p w14:paraId="6D66AAE5" w14:textId="77777777" w:rsidR="00F7260B" w:rsidRPr="007A5281" w:rsidRDefault="00F7260B">
            <w:pPr>
              <w:rPr>
                <w:rStyle w:val="af6"/>
                <w:rFonts w:eastAsiaTheme="minorEastAsia"/>
                <w:rPrChange w:id="11339" w:author="raye" w:date="2018-08-10T16:40:00Z">
                  <w:rPr>
                    <w:rFonts w:ascii="Calibri" w:hAnsi="Calibri" w:cstheme="minorHAnsi"/>
                    <w:szCs w:val="21"/>
                  </w:rPr>
                </w:rPrChange>
              </w:rPr>
            </w:pPr>
          </w:p>
        </w:tc>
        <w:tc>
          <w:tcPr>
            <w:tcW w:w="1985" w:type="dxa"/>
            <w:tcBorders>
              <w:top w:val="single" w:sz="4" w:space="0" w:color="auto"/>
              <w:left w:val="single" w:sz="4" w:space="0" w:color="auto"/>
              <w:bottom w:val="single" w:sz="4" w:space="0" w:color="auto"/>
              <w:right w:val="single" w:sz="4" w:space="0" w:color="auto"/>
            </w:tcBorders>
            <w:hideMark/>
          </w:tcPr>
          <w:p w14:paraId="16B70F20" w14:textId="77777777" w:rsidR="00F7260B" w:rsidRPr="007A5281" w:rsidRDefault="00F7260B">
            <w:pPr>
              <w:rPr>
                <w:rStyle w:val="af6"/>
                <w:rFonts w:eastAsiaTheme="minorEastAsia"/>
                <w:rPrChange w:id="11340" w:author="raye" w:date="2018-08-10T16:40:00Z">
                  <w:rPr>
                    <w:rFonts w:ascii="Calibri" w:hAnsi="Calibri" w:cstheme="minorHAnsi"/>
                    <w:szCs w:val="21"/>
                  </w:rPr>
                </w:rPrChange>
              </w:rPr>
            </w:pPr>
            <w:r w:rsidRPr="007A5281">
              <w:rPr>
                <w:rStyle w:val="af6"/>
                <w:rFonts w:eastAsiaTheme="minorEastAsia"/>
                <w:rPrChange w:id="11341" w:author="raye" w:date="2018-08-10T16:40:00Z">
                  <w:rPr>
                    <w:rFonts w:ascii="Calibri" w:hAnsi="Calibri" w:cstheme="minorHAnsi"/>
                    <w:szCs w:val="21"/>
                  </w:rPr>
                </w:rPrChange>
              </w:rPr>
              <w:t>Checking&amp;Evidence</w:t>
            </w:r>
          </w:p>
          <w:p w14:paraId="07CC02E3" w14:textId="77777777" w:rsidR="00F7260B" w:rsidRPr="007A5281" w:rsidRDefault="00F7260B">
            <w:pPr>
              <w:rPr>
                <w:rStyle w:val="af6"/>
                <w:rFonts w:eastAsiaTheme="minorEastAsia"/>
                <w:rPrChange w:id="11342" w:author="raye" w:date="2018-08-10T16:40:00Z">
                  <w:rPr>
                    <w:rFonts w:ascii="Calibri" w:hAnsi="Calibri" w:cstheme="minorHAnsi"/>
                    <w:szCs w:val="21"/>
                  </w:rPr>
                </w:rPrChange>
              </w:rPr>
            </w:pPr>
            <w:r w:rsidRPr="007A5281">
              <w:rPr>
                <w:rStyle w:val="af6"/>
                <w:rFonts w:eastAsiaTheme="minorEastAsia"/>
                <w:rPrChange w:id="11343" w:author="raye" w:date="2018-08-10T16:40:00Z">
                  <w:rPr>
                    <w:rFonts w:ascii="Calibri" w:hAnsi="Calibri" w:cstheme="minorHAnsi"/>
                    <w:szCs w:val="21"/>
                  </w:rPr>
                </w:rPrChange>
              </w:rPr>
              <w:t>&gt;&gt;Commetns</w:t>
            </w:r>
          </w:p>
        </w:tc>
        <w:tc>
          <w:tcPr>
            <w:tcW w:w="2948" w:type="dxa"/>
            <w:tcBorders>
              <w:top w:val="single" w:sz="4" w:space="0" w:color="auto"/>
              <w:left w:val="single" w:sz="4" w:space="0" w:color="auto"/>
              <w:bottom w:val="single" w:sz="4" w:space="0" w:color="auto"/>
              <w:right w:val="single" w:sz="4" w:space="0" w:color="auto"/>
            </w:tcBorders>
            <w:hideMark/>
          </w:tcPr>
          <w:p w14:paraId="38978426" w14:textId="77777777" w:rsidR="00F7260B" w:rsidRPr="007A5281" w:rsidRDefault="00F7260B">
            <w:pPr>
              <w:rPr>
                <w:rStyle w:val="af6"/>
                <w:rFonts w:eastAsiaTheme="minorEastAsia"/>
                <w:rPrChange w:id="11344" w:author="raye" w:date="2018-08-10T16:40:00Z">
                  <w:rPr>
                    <w:rFonts w:ascii="Calibri" w:hAnsi="Calibri" w:cstheme="minorHAnsi"/>
                    <w:szCs w:val="21"/>
                  </w:rPr>
                </w:rPrChange>
              </w:rPr>
            </w:pPr>
            <w:r w:rsidRPr="007A5281">
              <w:rPr>
                <w:rStyle w:val="af6"/>
                <w:rFonts w:eastAsiaTheme="minorEastAsia"/>
                <w:rPrChange w:id="11345" w:author="raye" w:date="2018-08-10T16:40:00Z">
                  <w:rPr>
                    <w:rFonts w:ascii="Calibri" w:hAnsi="Calibri" w:cstheme="minorHAnsi"/>
                    <w:szCs w:val="21"/>
                  </w:rPr>
                </w:rPrChange>
              </w:rPr>
              <w:t>Comments are shown here</w:t>
            </w:r>
          </w:p>
        </w:tc>
        <w:tc>
          <w:tcPr>
            <w:tcW w:w="3402" w:type="dxa"/>
            <w:tcBorders>
              <w:top w:val="single" w:sz="4" w:space="0" w:color="auto"/>
              <w:left w:val="single" w:sz="4" w:space="0" w:color="auto"/>
              <w:bottom w:val="single" w:sz="4" w:space="0" w:color="auto"/>
              <w:right w:val="single" w:sz="4" w:space="0" w:color="auto"/>
            </w:tcBorders>
            <w:hideMark/>
          </w:tcPr>
          <w:p w14:paraId="27B57CCC" w14:textId="77777777" w:rsidR="00F7260B" w:rsidRPr="007A5281" w:rsidRDefault="00F7260B" w:rsidP="00022A05">
            <w:pPr>
              <w:pStyle w:val="a0"/>
              <w:numPr>
                <w:ilvl w:val="0"/>
                <w:numId w:val="67"/>
              </w:numPr>
              <w:ind w:left="299" w:firstLineChars="0" w:hanging="299"/>
              <w:rPr>
                <w:rStyle w:val="af6"/>
                <w:rFonts w:eastAsiaTheme="minorEastAsia"/>
                <w:rPrChange w:id="11346" w:author="raye" w:date="2018-08-10T16:40:00Z">
                  <w:rPr>
                    <w:rFonts w:ascii="Calibri" w:hAnsi="Calibri" w:cstheme="minorHAnsi"/>
                    <w:szCs w:val="21"/>
                  </w:rPr>
                </w:rPrChange>
              </w:rPr>
            </w:pPr>
            <w:r w:rsidRPr="007A5281">
              <w:rPr>
                <w:rStyle w:val="af6"/>
                <w:rFonts w:eastAsiaTheme="minorEastAsia"/>
                <w:rPrChange w:id="11347" w:author="raye" w:date="2018-08-10T16:40:00Z">
                  <w:rPr>
                    <w:rFonts w:ascii="Calibri" w:hAnsi="Calibri" w:cstheme="minorHAnsi"/>
                    <w:szCs w:val="21"/>
                  </w:rPr>
                </w:rPrChange>
              </w:rPr>
              <w:t>Writer</w:t>
            </w:r>
          </w:p>
          <w:p w14:paraId="78817386" w14:textId="77777777" w:rsidR="00F7260B" w:rsidRPr="007A5281" w:rsidRDefault="00F7260B" w:rsidP="00022A05">
            <w:pPr>
              <w:pStyle w:val="a0"/>
              <w:numPr>
                <w:ilvl w:val="0"/>
                <w:numId w:val="67"/>
              </w:numPr>
              <w:ind w:left="299" w:firstLineChars="0" w:hanging="299"/>
              <w:rPr>
                <w:rStyle w:val="af6"/>
                <w:rFonts w:eastAsiaTheme="minorEastAsia"/>
                <w:rPrChange w:id="11348" w:author="raye" w:date="2018-08-10T16:40:00Z">
                  <w:rPr>
                    <w:rFonts w:ascii="Calibri" w:hAnsi="Calibri" w:cstheme="minorHAnsi"/>
                    <w:szCs w:val="21"/>
                  </w:rPr>
                </w:rPrChange>
              </w:rPr>
            </w:pPr>
            <w:r w:rsidRPr="007A5281">
              <w:rPr>
                <w:rStyle w:val="af6"/>
                <w:rFonts w:eastAsiaTheme="minorEastAsia"/>
                <w:rPrChange w:id="11349" w:author="raye" w:date="2018-08-10T16:40:00Z">
                  <w:rPr>
                    <w:rFonts w:ascii="Calibri" w:hAnsi="Calibri" w:cstheme="minorHAnsi"/>
                    <w:szCs w:val="21"/>
                  </w:rPr>
                </w:rPrChange>
              </w:rPr>
              <w:t>Role</w:t>
            </w:r>
          </w:p>
          <w:p w14:paraId="1939DE95" w14:textId="77777777" w:rsidR="00F7260B" w:rsidRPr="007A5281" w:rsidRDefault="00F7260B" w:rsidP="00022A05">
            <w:pPr>
              <w:pStyle w:val="a0"/>
              <w:numPr>
                <w:ilvl w:val="0"/>
                <w:numId w:val="67"/>
              </w:numPr>
              <w:ind w:left="299" w:firstLineChars="0" w:hanging="299"/>
              <w:rPr>
                <w:rStyle w:val="af6"/>
                <w:rFonts w:eastAsiaTheme="minorEastAsia"/>
                <w:rPrChange w:id="11350" w:author="raye" w:date="2018-08-10T16:40:00Z">
                  <w:rPr>
                    <w:rFonts w:ascii="Calibri" w:hAnsi="Calibri" w:cstheme="minorHAnsi"/>
                    <w:szCs w:val="21"/>
                  </w:rPr>
                </w:rPrChange>
              </w:rPr>
            </w:pPr>
            <w:r w:rsidRPr="007A5281">
              <w:rPr>
                <w:rStyle w:val="af6"/>
                <w:rFonts w:eastAsiaTheme="minorEastAsia"/>
                <w:rPrChange w:id="11351" w:author="raye" w:date="2018-08-10T16:40:00Z">
                  <w:rPr>
                    <w:rFonts w:ascii="Calibri" w:hAnsi="Calibri" w:cstheme="minorHAnsi"/>
                    <w:szCs w:val="21"/>
                  </w:rPr>
                </w:rPrChange>
              </w:rPr>
              <w:t>Time</w:t>
            </w:r>
          </w:p>
          <w:p w14:paraId="5C1CBA31" w14:textId="77777777" w:rsidR="00F7260B" w:rsidRPr="007A5281" w:rsidRDefault="00F7260B" w:rsidP="00022A05">
            <w:pPr>
              <w:pStyle w:val="a0"/>
              <w:numPr>
                <w:ilvl w:val="0"/>
                <w:numId w:val="67"/>
              </w:numPr>
              <w:ind w:left="299" w:firstLineChars="0" w:hanging="299"/>
              <w:rPr>
                <w:rStyle w:val="af6"/>
                <w:rFonts w:eastAsiaTheme="minorEastAsia"/>
                <w:rPrChange w:id="11352" w:author="raye" w:date="2018-08-10T16:40:00Z">
                  <w:rPr>
                    <w:rFonts w:ascii="Calibri" w:hAnsi="Calibri" w:cstheme="minorHAnsi"/>
                    <w:szCs w:val="21"/>
                  </w:rPr>
                </w:rPrChange>
              </w:rPr>
            </w:pPr>
            <w:r w:rsidRPr="007A5281">
              <w:rPr>
                <w:rStyle w:val="af6"/>
                <w:rFonts w:eastAsiaTheme="minorEastAsia"/>
                <w:rPrChange w:id="11353" w:author="raye" w:date="2018-08-10T16:40:00Z">
                  <w:rPr>
                    <w:rFonts w:ascii="Calibri" w:hAnsi="Calibri" w:cstheme="minorHAnsi"/>
                    <w:szCs w:val="21"/>
                  </w:rPr>
                </w:rPrChange>
              </w:rPr>
              <w:t>Question number</w:t>
            </w:r>
          </w:p>
          <w:p w14:paraId="551FCF41" w14:textId="77777777" w:rsidR="00F7260B" w:rsidRPr="007A5281" w:rsidRDefault="00F7260B" w:rsidP="00022A05">
            <w:pPr>
              <w:pStyle w:val="a0"/>
              <w:numPr>
                <w:ilvl w:val="0"/>
                <w:numId w:val="67"/>
              </w:numPr>
              <w:ind w:left="299" w:firstLineChars="0" w:hanging="299"/>
              <w:rPr>
                <w:rStyle w:val="af6"/>
                <w:rFonts w:eastAsiaTheme="minorEastAsia"/>
                <w:rPrChange w:id="11354" w:author="raye" w:date="2018-08-10T16:40:00Z">
                  <w:rPr>
                    <w:rFonts w:ascii="Calibri" w:hAnsi="Calibri" w:cstheme="minorHAnsi"/>
                    <w:szCs w:val="21"/>
                  </w:rPr>
                </w:rPrChange>
              </w:rPr>
            </w:pPr>
            <w:r w:rsidRPr="007A5281">
              <w:rPr>
                <w:rStyle w:val="af6"/>
                <w:rFonts w:eastAsiaTheme="minorEastAsia"/>
                <w:rPrChange w:id="11355" w:author="raye" w:date="2018-08-10T16:40:00Z">
                  <w:rPr>
                    <w:rFonts w:ascii="Calibri" w:hAnsi="Calibri" w:cstheme="minorHAnsi"/>
                    <w:szCs w:val="21"/>
                  </w:rPr>
                </w:rPrChange>
              </w:rPr>
              <w:t>Commets content</w:t>
            </w:r>
          </w:p>
        </w:tc>
      </w:tr>
      <w:tr w:rsidR="00F7260B" w:rsidRPr="007A5281" w14:paraId="2B6888F1" w14:textId="77777777" w:rsidTr="00F7260B">
        <w:trPr>
          <w:trHeight w:val="874"/>
        </w:trPr>
        <w:tc>
          <w:tcPr>
            <w:tcW w:w="426" w:type="dxa"/>
            <w:tcBorders>
              <w:top w:val="single" w:sz="4" w:space="0" w:color="auto"/>
              <w:left w:val="single" w:sz="4" w:space="0" w:color="auto"/>
              <w:bottom w:val="single" w:sz="4" w:space="0" w:color="auto"/>
              <w:right w:val="single" w:sz="4" w:space="0" w:color="auto"/>
            </w:tcBorders>
          </w:tcPr>
          <w:p w14:paraId="0F3359B2" w14:textId="77777777" w:rsidR="00F7260B" w:rsidRPr="007A5281" w:rsidRDefault="00F7260B">
            <w:pPr>
              <w:rPr>
                <w:rStyle w:val="af6"/>
                <w:rFonts w:eastAsiaTheme="minorEastAsia"/>
                <w:rPrChange w:id="11356" w:author="raye" w:date="2018-08-10T16:40:00Z">
                  <w:rPr>
                    <w:rFonts w:ascii="Calibri" w:hAnsi="Calibri" w:cstheme="minorHAnsi"/>
                    <w:szCs w:val="21"/>
                  </w:rPr>
                </w:rPrChange>
              </w:rPr>
            </w:pPr>
          </w:p>
        </w:tc>
        <w:tc>
          <w:tcPr>
            <w:tcW w:w="1985" w:type="dxa"/>
            <w:tcBorders>
              <w:top w:val="single" w:sz="4" w:space="0" w:color="auto"/>
              <w:left w:val="single" w:sz="4" w:space="0" w:color="auto"/>
              <w:bottom w:val="single" w:sz="4" w:space="0" w:color="auto"/>
              <w:right w:val="single" w:sz="4" w:space="0" w:color="auto"/>
            </w:tcBorders>
            <w:hideMark/>
          </w:tcPr>
          <w:p w14:paraId="4004BD3B" w14:textId="77777777" w:rsidR="00F7260B" w:rsidRPr="007A5281" w:rsidRDefault="00F7260B">
            <w:pPr>
              <w:rPr>
                <w:rStyle w:val="af6"/>
                <w:rFonts w:eastAsiaTheme="minorEastAsia"/>
                <w:rPrChange w:id="11357" w:author="raye" w:date="2018-08-10T16:40:00Z">
                  <w:rPr>
                    <w:rFonts w:ascii="Calibri" w:hAnsi="Calibri" w:cstheme="minorHAnsi"/>
                    <w:szCs w:val="21"/>
                  </w:rPr>
                </w:rPrChange>
              </w:rPr>
            </w:pPr>
            <w:r w:rsidRPr="007A5281">
              <w:rPr>
                <w:rStyle w:val="af6"/>
                <w:rFonts w:eastAsiaTheme="minorEastAsia"/>
                <w:rPrChange w:id="11358" w:author="raye" w:date="2018-08-10T16:40:00Z">
                  <w:rPr>
                    <w:rFonts w:ascii="Calibri" w:hAnsi="Calibri" w:cstheme="minorHAnsi"/>
                    <w:szCs w:val="21"/>
                  </w:rPr>
                </w:rPrChange>
              </w:rPr>
              <w:t>Evidence and results to the 35 questions</w:t>
            </w:r>
          </w:p>
        </w:tc>
        <w:tc>
          <w:tcPr>
            <w:tcW w:w="2948" w:type="dxa"/>
            <w:tcBorders>
              <w:top w:val="single" w:sz="4" w:space="0" w:color="auto"/>
              <w:left w:val="single" w:sz="4" w:space="0" w:color="auto"/>
              <w:bottom w:val="single" w:sz="4" w:space="0" w:color="auto"/>
              <w:right w:val="single" w:sz="4" w:space="0" w:color="auto"/>
            </w:tcBorders>
            <w:hideMark/>
          </w:tcPr>
          <w:p w14:paraId="10DC69C9" w14:textId="77777777" w:rsidR="00F7260B" w:rsidRPr="007A5281" w:rsidRDefault="00F7260B">
            <w:pPr>
              <w:rPr>
                <w:rStyle w:val="af6"/>
                <w:rFonts w:eastAsiaTheme="minorEastAsia"/>
                <w:rPrChange w:id="11359" w:author="raye" w:date="2018-08-10T16:40:00Z">
                  <w:rPr>
                    <w:rFonts w:ascii="Calibri" w:hAnsi="Calibri" w:cstheme="minorHAnsi"/>
                    <w:szCs w:val="21"/>
                  </w:rPr>
                </w:rPrChange>
              </w:rPr>
            </w:pPr>
            <w:r w:rsidRPr="007A5281">
              <w:rPr>
                <w:rStyle w:val="af6"/>
                <w:rFonts w:eastAsiaTheme="minorEastAsia"/>
                <w:rPrChange w:id="11360" w:author="raye" w:date="2018-08-10T16:40:00Z">
                  <w:rPr>
                    <w:rFonts w:ascii="Calibri" w:hAnsi="Calibri" w:cstheme="minorHAnsi"/>
                    <w:szCs w:val="21"/>
                  </w:rPr>
                </w:rPrChange>
              </w:rPr>
              <w:t xml:space="preserve">Answering NO's Question and finding the Evidence of the corresponding field will be marked by the </w:t>
            </w:r>
            <w:r w:rsidRPr="007A5281">
              <w:rPr>
                <w:rStyle w:val="af6"/>
                <w:rFonts w:eastAsiaTheme="minorEastAsia"/>
                <w:rPrChange w:id="11361" w:author="raye" w:date="2018-08-10T16:40:00Z">
                  <w:rPr>
                    <w:rFonts w:ascii="Calibri" w:hAnsi="Calibri" w:cstheme="minorHAnsi"/>
                    <w:szCs w:val="21"/>
                  </w:rPr>
                </w:rPrChange>
              </w:rPr>
              <w:lastRenderedPageBreak/>
              <w:t>exclamation mark.</w:t>
            </w:r>
          </w:p>
        </w:tc>
        <w:tc>
          <w:tcPr>
            <w:tcW w:w="3402" w:type="dxa"/>
            <w:tcBorders>
              <w:top w:val="single" w:sz="4" w:space="0" w:color="auto"/>
              <w:left w:val="single" w:sz="4" w:space="0" w:color="auto"/>
              <w:bottom w:val="single" w:sz="4" w:space="0" w:color="auto"/>
              <w:right w:val="single" w:sz="4" w:space="0" w:color="auto"/>
            </w:tcBorders>
            <w:hideMark/>
          </w:tcPr>
          <w:p w14:paraId="72D30654" w14:textId="77777777" w:rsidR="00F7260B" w:rsidRPr="007A5281" w:rsidRDefault="00F7260B" w:rsidP="00022A05">
            <w:pPr>
              <w:pStyle w:val="a0"/>
              <w:numPr>
                <w:ilvl w:val="0"/>
                <w:numId w:val="67"/>
              </w:numPr>
              <w:ind w:left="299" w:firstLineChars="0" w:hanging="299"/>
              <w:rPr>
                <w:rStyle w:val="af6"/>
                <w:rFonts w:eastAsiaTheme="minorEastAsia"/>
                <w:rPrChange w:id="11362" w:author="raye" w:date="2018-08-10T16:40:00Z">
                  <w:rPr>
                    <w:rFonts w:ascii="Calibri" w:hAnsi="Calibri" w:cstheme="minorHAnsi"/>
                    <w:szCs w:val="21"/>
                  </w:rPr>
                </w:rPrChange>
              </w:rPr>
            </w:pPr>
            <w:r w:rsidRPr="007A5281">
              <w:rPr>
                <w:rStyle w:val="af6"/>
                <w:rFonts w:eastAsiaTheme="minorEastAsia"/>
                <w:rPrChange w:id="11363" w:author="raye" w:date="2018-08-10T16:40:00Z">
                  <w:rPr>
                    <w:rFonts w:ascii="Calibri" w:hAnsi="Calibri" w:cstheme="minorHAnsi"/>
                    <w:szCs w:val="21"/>
                  </w:rPr>
                </w:rPrChange>
              </w:rPr>
              <w:lastRenderedPageBreak/>
              <w:t>Question number</w:t>
            </w:r>
          </w:p>
          <w:p w14:paraId="24A6BB34" w14:textId="77777777" w:rsidR="00F7260B" w:rsidRPr="007A5281" w:rsidRDefault="00F7260B" w:rsidP="00022A05">
            <w:pPr>
              <w:pStyle w:val="a0"/>
              <w:numPr>
                <w:ilvl w:val="0"/>
                <w:numId w:val="67"/>
              </w:numPr>
              <w:ind w:left="299" w:firstLineChars="0" w:hanging="299"/>
              <w:rPr>
                <w:rStyle w:val="af6"/>
                <w:rFonts w:eastAsiaTheme="minorEastAsia"/>
                <w:rPrChange w:id="11364" w:author="raye" w:date="2018-08-10T16:40:00Z">
                  <w:rPr>
                    <w:rFonts w:ascii="Calibri" w:hAnsi="Calibri" w:cstheme="minorHAnsi"/>
                    <w:szCs w:val="21"/>
                  </w:rPr>
                </w:rPrChange>
              </w:rPr>
            </w:pPr>
            <w:r w:rsidRPr="007A5281">
              <w:rPr>
                <w:rStyle w:val="af6"/>
                <w:rFonts w:eastAsiaTheme="minorEastAsia"/>
                <w:rPrChange w:id="11365" w:author="raye" w:date="2018-08-10T16:40:00Z">
                  <w:rPr>
                    <w:rFonts w:ascii="Calibri" w:hAnsi="Calibri" w:cstheme="minorHAnsi"/>
                    <w:szCs w:val="21"/>
                  </w:rPr>
                </w:rPrChange>
              </w:rPr>
              <w:t xml:space="preserve">Questions or evidence is marked by “dangerous” </w:t>
            </w:r>
          </w:p>
        </w:tc>
      </w:tr>
      <w:tr w:rsidR="00F7260B" w:rsidRPr="007A5281" w14:paraId="698C4F43" w14:textId="77777777" w:rsidTr="00F7260B">
        <w:trPr>
          <w:trHeight w:val="874"/>
        </w:trPr>
        <w:tc>
          <w:tcPr>
            <w:tcW w:w="426" w:type="dxa"/>
            <w:tcBorders>
              <w:top w:val="single" w:sz="4" w:space="0" w:color="auto"/>
              <w:left w:val="single" w:sz="4" w:space="0" w:color="auto"/>
              <w:bottom w:val="single" w:sz="4" w:space="0" w:color="auto"/>
              <w:right w:val="single" w:sz="4" w:space="0" w:color="auto"/>
            </w:tcBorders>
          </w:tcPr>
          <w:p w14:paraId="645A513A" w14:textId="77777777" w:rsidR="00F7260B" w:rsidRPr="007A5281" w:rsidRDefault="00F7260B">
            <w:pPr>
              <w:rPr>
                <w:rStyle w:val="af6"/>
                <w:rFonts w:eastAsiaTheme="minorEastAsia"/>
                <w:rPrChange w:id="11366" w:author="raye" w:date="2018-08-10T16:40:00Z">
                  <w:rPr>
                    <w:rFonts w:ascii="Calibri" w:hAnsi="Calibri" w:cstheme="minorHAnsi"/>
                    <w:szCs w:val="21"/>
                  </w:rPr>
                </w:rPrChange>
              </w:rPr>
            </w:pPr>
          </w:p>
        </w:tc>
        <w:tc>
          <w:tcPr>
            <w:tcW w:w="1985" w:type="dxa"/>
            <w:tcBorders>
              <w:top w:val="single" w:sz="4" w:space="0" w:color="auto"/>
              <w:left w:val="single" w:sz="4" w:space="0" w:color="auto"/>
              <w:bottom w:val="single" w:sz="4" w:space="0" w:color="auto"/>
              <w:right w:val="single" w:sz="4" w:space="0" w:color="auto"/>
            </w:tcBorders>
            <w:hideMark/>
          </w:tcPr>
          <w:p w14:paraId="77EB0971" w14:textId="77777777" w:rsidR="00F7260B" w:rsidRPr="007A5281" w:rsidRDefault="00F7260B">
            <w:pPr>
              <w:rPr>
                <w:rStyle w:val="af6"/>
                <w:rFonts w:eastAsiaTheme="minorEastAsia"/>
                <w:rPrChange w:id="11367" w:author="raye" w:date="2018-08-10T16:40:00Z">
                  <w:rPr>
                    <w:rFonts w:ascii="Calibri" w:hAnsi="Calibri" w:cstheme="minorHAnsi"/>
                    <w:szCs w:val="21"/>
                  </w:rPr>
                </w:rPrChange>
              </w:rPr>
            </w:pPr>
            <w:r w:rsidRPr="007A5281">
              <w:rPr>
                <w:rStyle w:val="af6"/>
                <w:rFonts w:eastAsiaTheme="minorEastAsia"/>
                <w:rPrChange w:id="11368" w:author="raye" w:date="2018-08-10T16:40:00Z">
                  <w:rPr>
                    <w:rFonts w:ascii="Calibri" w:hAnsi="Calibri" w:cstheme="minorHAnsi"/>
                    <w:szCs w:val="21"/>
                  </w:rPr>
                </w:rPrChange>
              </w:rPr>
              <w:t>Checking &amp; Evidence operation plug in on the top right</w:t>
            </w:r>
          </w:p>
        </w:tc>
        <w:tc>
          <w:tcPr>
            <w:tcW w:w="2948" w:type="dxa"/>
            <w:tcBorders>
              <w:top w:val="single" w:sz="4" w:space="0" w:color="auto"/>
              <w:left w:val="single" w:sz="4" w:space="0" w:color="auto"/>
              <w:bottom w:val="single" w:sz="4" w:space="0" w:color="auto"/>
              <w:right w:val="single" w:sz="4" w:space="0" w:color="auto"/>
            </w:tcBorders>
            <w:hideMark/>
          </w:tcPr>
          <w:p w14:paraId="0ED6190F" w14:textId="77777777" w:rsidR="00F7260B" w:rsidRPr="007A5281" w:rsidRDefault="00F7260B">
            <w:pPr>
              <w:rPr>
                <w:rStyle w:val="af6"/>
                <w:rFonts w:eastAsiaTheme="minorEastAsia"/>
                <w:rPrChange w:id="11369" w:author="raye" w:date="2018-08-10T16:40:00Z">
                  <w:rPr>
                    <w:rFonts w:ascii="Calibri" w:hAnsi="Calibri" w:cstheme="minorHAnsi"/>
                    <w:szCs w:val="21"/>
                  </w:rPr>
                </w:rPrChange>
              </w:rPr>
            </w:pPr>
            <w:r w:rsidRPr="007A5281">
              <w:rPr>
                <w:rStyle w:val="af6"/>
                <w:rFonts w:eastAsiaTheme="minorEastAsia"/>
                <w:rPrChange w:id="11370" w:author="raye" w:date="2018-08-10T16:40:00Z">
                  <w:rPr>
                    <w:rFonts w:ascii="Calibri" w:hAnsi="Calibri" w:cstheme="minorHAnsi"/>
                    <w:szCs w:val="21"/>
                  </w:rPr>
                </w:rPrChange>
              </w:rPr>
              <w:t>Depends on the status</w:t>
            </w:r>
          </w:p>
        </w:tc>
        <w:tc>
          <w:tcPr>
            <w:tcW w:w="3402" w:type="dxa"/>
            <w:tcBorders>
              <w:top w:val="single" w:sz="4" w:space="0" w:color="auto"/>
              <w:left w:val="single" w:sz="4" w:space="0" w:color="auto"/>
              <w:bottom w:val="single" w:sz="4" w:space="0" w:color="auto"/>
              <w:right w:val="single" w:sz="4" w:space="0" w:color="auto"/>
            </w:tcBorders>
            <w:hideMark/>
          </w:tcPr>
          <w:p w14:paraId="468C023B" w14:textId="77777777" w:rsidR="00F7260B" w:rsidRPr="007A5281" w:rsidRDefault="00F7260B" w:rsidP="00022A05">
            <w:pPr>
              <w:pStyle w:val="a0"/>
              <w:numPr>
                <w:ilvl w:val="0"/>
                <w:numId w:val="67"/>
              </w:numPr>
              <w:ind w:firstLineChars="0"/>
              <w:rPr>
                <w:rStyle w:val="af6"/>
                <w:rFonts w:eastAsiaTheme="minorEastAsia"/>
                <w:rPrChange w:id="11371" w:author="raye" w:date="2018-08-10T16:40:00Z">
                  <w:rPr>
                    <w:rFonts w:ascii="Calibri" w:hAnsi="Calibri" w:cstheme="minorHAnsi"/>
                    <w:szCs w:val="21"/>
                  </w:rPr>
                </w:rPrChange>
              </w:rPr>
            </w:pPr>
            <w:r w:rsidRPr="007A5281">
              <w:rPr>
                <w:rStyle w:val="af6"/>
                <w:rFonts w:eastAsiaTheme="minorEastAsia"/>
                <w:rPrChange w:id="11372" w:author="raye" w:date="2018-08-10T16:40:00Z">
                  <w:rPr>
                    <w:rFonts w:ascii="Calibri" w:hAnsi="Calibri" w:cstheme="minorHAnsi"/>
                    <w:szCs w:val="21"/>
                  </w:rPr>
                </w:rPrChange>
              </w:rPr>
              <w:t>Evidence Management</w:t>
            </w:r>
          </w:p>
          <w:p w14:paraId="043E6A9A" w14:textId="77777777" w:rsidR="00F7260B" w:rsidRPr="007A5281" w:rsidRDefault="00F7260B" w:rsidP="00022A05">
            <w:pPr>
              <w:pStyle w:val="a0"/>
              <w:numPr>
                <w:ilvl w:val="0"/>
                <w:numId w:val="67"/>
              </w:numPr>
              <w:ind w:firstLineChars="0"/>
              <w:rPr>
                <w:rStyle w:val="af6"/>
                <w:rFonts w:eastAsiaTheme="minorEastAsia"/>
                <w:rPrChange w:id="11373" w:author="raye" w:date="2018-08-10T16:40:00Z">
                  <w:rPr>
                    <w:rFonts w:ascii="Calibri" w:hAnsi="Calibri" w:cstheme="minorHAnsi"/>
                    <w:szCs w:val="21"/>
                  </w:rPr>
                </w:rPrChange>
              </w:rPr>
            </w:pPr>
            <w:r w:rsidRPr="007A5281">
              <w:rPr>
                <w:rStyle w:val="af6"/>
                <w:rFonts w:eastAsiaTheme="minorEastAsia"/>
                <w:rPrChange w:id="11374" w:author="raye" w:date="2018-08-10T16:40:00Z">
                  <w:rPr>
                    <w:rFonts w:ascii="Calibri" w:hAnsi="Calibri" w:cstheme="minorHAnsi"/>
                    <w:szCs w:val="21"/>
                  </w:rPr>
                </w:rPrChange>
              </w:rPr>
              <w:t>Check</w:t>
            </w:r>
          </w:p>
        </w:tc>
      </w:tr>
    </w:tbl>
    <w:p w14:paraId="46C9BBD2" w14:textId="77777777" w:rsidR="00F7260B" w:rsidRPr="007A5281" w:rsidRDefault="00F7260B">
      <w:pPr>
        <w:rPr>
          <w:rStyle w:val="af6"/>
          <w:rFonts w:eastAsiaTheme="minorEastAsia"/>
          <w:rPrChange w:id="11375" w:author="raye" w:date="2018-08-10T16:41:00Z">
            <w:rPr/>
          </w:rPrChange>
        </w:rPr>
      </w:pPr>
    </w:p>
    <w:p w14:paraId="44373224" w14:textId="77777777" w:rsidR="00F7260B" w:rsidRPr="007A5281" w:rsidRDefault="00F7260B">
      <w:pPr>
        <w:pStyle w:val="a0"/>
        <w:numPr>
          <w:ilvl w:val="0"/>
          <w:numId w:val="199"/>
        </w:numPr>
        <w:ind w:firstLineChars="0"/>
        <w:rPr>
          <w:rStyle w:val="aff4"/>
          <w:rFonts w:eastAsiaTheme="minorEastAsia"/>
          <w:rPrChange w:id="11376" w:author="raye" w:date="2018-08-10T16:42:00Z">
            <w:rPr>
              <w:rFonts w:ascii="等线" w:eastAsia="等线" w:hAnsi="等线"/>
            </w:rPr>
          </w:rPrChange>
        </w:rPr>
        <w:pPrChange w:id="11377" w:author="raye" w:date="2018-08-10T16:42:00Z">
          <w:pPr>
            <w:pStyle w:val="a0"/>
            <w:numPr>
              <w:numId w:val="64"/>
            </w:numPr>
            <w:ind w:left="2525" w:firstLineChars="0" w:hanging="420"/>
          </w:pPr>
        </w:pPrChange>
      </w:pPr>
      <w:r w:rsidRPr="007A5281">
        <w:rPr>
          <w:rStyle w:val="aff4"/>
          <w:rFonts w:eastAsiaTheme="minorEastAsia"/>
          <w:rPrChange w:id="11378" w:author="raye" w:date="2018-08-10T16:42:00Z">
            <w:rPr>
              <w:rFonts w:ascii="等线" w:eastAsia="等线" w:hAnsi="等线"/>
            </w:rPr>
          </w:rPrChange>
        </w:rPr>
        <w:t>Basic information</w:t>
      </w:r>
    </w:p>
    <w:p w14:paraId="148B7A87" w14:textId="77777777" w:rsidR="00F7260B" w:rsidRPr="007A5281" w:rsidRDefault="00F7260B">
      <w:pPr>
        <w:rPr>
          <w:rStyle w:val="af6"/>
          <w:rFonts w:eastAsiaTheme="minorEastAsia"/>
          <w:rPrChange w:id="11379" w:author="raye" w:date="2018-08-10T16:41:00Z">
            <w:rPr>
              <w:rFonts w:ascii="等线" w:eastAsia="等线" w:hAnsi="等线"/>
            </w:rPr>
          </w:rPrChange>
        </w:rPr>
        <w:pPrChange w:id="11380" w:author="raye" w:date="2018-08-10T16:41:00Z">
          <w:pPr>
            <w:ind w:firstLineChars="300" w:firstLine="630"/>
          </w:pPr>
        </w:pPrChange>
      </w:pPr>
      <w:r w:rsidRPr="007A5281">
        <w:rPr>
          <w:rStyle w:val="af6"/>
          <w:rFonts w:eastAsiaTheme="minorEastAsia"/>
          <w:rPrChange w:id="11381" w:author="raye" w:date="2018-08-10T16:41:00Z">
            <w:rPr>
              <w:rFonts w:ascii="等线" w:eastAsia="等线" w:hAnsi="等线"/>
            </w:rPr>
          </w:rPrChange>
        </w:rPr>
        <w:t>1.  After the CASE is created and part of the content is wrong, one can click Modify to edit the case. All fields can be adjusted.</w:t>
      </w:r>
    </w:p>
    <w:p w14:paraId="45E852A7" w14:textId="77777777" w:rsidR="00F7260B" w:rsidRPr="007A5281" w:rsidRDefault="00F7260B">
      <w:pPr>
        <w:rPr>
          <w:rStyle w:val="af6"/>
          <w:rFonts w:eastAsiaTheme="minorEastAsia"/>
          <w:rPrChange w:id="11382" w:author="raye" w:date="2018-08-10T16:41:00Z">
            <w:rPr>
              <w:rFonts w:ascii="等线" w:eastAsia="等线" w:hAnsi="等线"/>
            </w:rPr>
          </w:rPrChange>
        </w:rPr>
        <w:pPrChange w:id="11383" w:author="raye" w:date="2018-08-10T16:41:00Z">
          <w:pPr>
            <w:ind w:firstLineChars="300" w:firstLine="630"/>
          </w:pPr>
        </w:pPrChange>
      </w:pPr>
      <w:r w:rsidRPr="007A5281">
        <w:rPr>
          <w:rStyle w:val="af6"/>
          <w:rFonts w:eastAsiaTheme="minorEastAsia"/>
          <w:rPrChange w:id="11384" w:author="raye" w:date="2018-08-10T16:41:00Z">
            <w:rPr>
              <w:rFonts w:ascii="等线" w:eastAsia="等线" w:hAnsi="等线"/>
            </w:rPr>
          </w:rPrChange>
        </w:rPr>
        <w:t>2. Before sending to Manager, the form can be edited; after edition, the details page of client account will be changed accordingly</w:t>
      </w:r>
    </w:p>
    <w:p w14:paraId="7CB7A0B0" w14:textId="77777777" w:rsidR="00F7260B" w:rsidRPr="007A5281" w:rsidRDefault="00F7260B">
      <w:pPr>
        <w:rPr>
          <w:rStyle w:val="af6"/>
          <w:rFonts w:eastAsiaTheme="minorEastAsia"/>
          <w:rPrChange w:id="11385" w:author="raye" w:date="2018-08-10T16:41:00Z">
            <w:rPr>
              <w:rFonts w:ascii="等线" w:eastAsia="等线" w:hAnsi="等线"/>
            </w:rPr>
          </w:rPrChange>
        </w:rPr>
        <w:pPrChange w:id="11386" w:author="raye" w:date="2018-08-10T16:41:00Z">
          <w:pPr>
            <w:ind w:firstLineChars="300" w:firstLine="630"/>
          </w:pPr>
        </w:pPrChange>
      </w:pPr>
      <w:r w:rsidRPr="007A5281">
        <w:rPr>
          <w:rStyle w:val="af6"/>
          <w:rFonts w:eastAsiaTheme="minorEastAsia"/>
          <w:rPrChange w:id="11387" w:author="raye" w:date="2018-08-10T16:41:00Z">
            <w:rPr>
              <w:rFonts w:ascii="等线" w:eastAsia="等线" w:hAnsi="等线"/>
            </w:rPr>
          </w:rPrChange>
        </w:rPr>
        <w:t>3. If rejected, the form can be edited; after edition the details page of client account will be changed accordingly</w:t>
      </w:r>
    </w:p>
    <w:p w14:paraId="2B9C7FD7" w14:textId="77777777" w:rsidR="00F7260B" w:rsidRPr="007A5281" w:rsidRDefault="00F7260B">
      <w:pPr>
        <w:ind w:firstLineChars="100" w:firstLine="240"/>
        <w:rPr>
          <w:rStyle w:val="af6"/>
          <w:rFonts w:eastAsiaTheme="minorEastAsia"/>
          <w:rPrChange w:id="11388" w:author="raye" w:date="2018-08-10T16:41:00Z">
            <w:rPr>
              <w:rFonts w:ascii="等线" w:eastAsia="等线" w:hAnsi="等线"/>
            </w:rPr>
          </w:rPrChange>
        </w:rPr>
        <w:pPrChange w:id="11389" w:author="raye" w:date="2018-08-10T16:42:00Z">
          <w:pPr>
            <w:ind w:firstLineChars="300" w:firstLine="630"/>
          </w:pPr>
        </w:pPrChange>
      </w:pPr>
      <w:r w:rsidRPr="007A5281">
        <w:rPr>
          <w:rStyle w:val="af6"/>
          <w:rFonts w:eastAsiaTheme="minorEastAsia"/>
          <w:rPrChange w:id="11390" w:author="raye" w:date="2018-08-10T16:41:00Z">
            <w:rPr>
              <w:rFonts w:ascii="等线" w:eastAsia="等线" w:hAnsi="等线"/>
            </w:rPr>
          </w:rPrChange>
        </w:rPr>
        <w:t>If rejected and reasons are given, the reasons are shown below the account information; the latest comment will be shown; click see more to view the history</w:t>
      </w:r>
    </w:p>
    <w:p w14:paraId="2DE13758" w14:textId="77777777" w:rsidR="00F7260B" w:rsidRPr="007A5281" w:rsidRDefault="00F7260B">
      <w:pPr>
        <w:rPr>
          <w:rStyle w:val="af6"/>
          <w:rFonts w:eastAsiaTheme="minorEastAsia"/>
          <w:rPrChange w:id="11391" w:author="raye" w:date="2018-08-10T16:41:00Z">
            <w:rPr>
              <w:rFonts w:ascii="等线" w:eastAsia="等线" w:hAnsi="等线"/>
            </w:rPr>
          </w:rPrChange>
        </w:rPr>
      </w:pPr>
      <w:r w:rsidRPr="007A5281">
        <w:rPr>
          <w:rStyle w:val="af6"/>
          <w:rFonts w:eastAsiaTheme="minorEastAsia"/>
          <w:rPrChange w:id="11392" w:author="raye" w:date="2018-08-10T16:41:00Z">
            <w:rPr>
              <w:rFonts w:ascii="等线" w:eastAsia="等线" w:hAnsi="等线"/>
            </w:rPr>
          </w:rPrChange>
        </w:rPr>
        <w:t>To ensure consistency, all actions altering into another role will have a COMMENT field, not required. The account of the role will be selected at the same time.</w:t>
      </w:r>
    </w:p>
    <w:p w14:paraId="3414F573" w14:textId="0EFC891B" w:rsidR="00F7260B" w:rsidRDefault="00F7260B">
      <w:pPr>
        <w:rPr>
          <w:ins w:id="11393" w:author="raye" w:date="2018-08-10T16:42:00Z"/>
          <w:rStyle w:val="af6"/>
          <w:rFonts w:eastAsiaTheme="minorEastAsia"/>
        </w:rPr>
      </w:pPr>
      <w:del w:id="11394" w:author="raye" w:date="2018-08-10T16:42:00Z">
        <w:r w:rsidRPr="007A5281" w:rsidDel="007A5281">
          <w:rPr>
            <w:rStyle w:val="af6"/>
            <w:rFonts w:eastAsiaTheme="minorEastAsia"/>
            <w:rPrChange w:id="11395" w:author="raye" w:date="2018-08-10T16:41:00Z">
              <w:rPr>
                <w:rFonts w:ascii="等线" w:eastAsia="等线" w:hAnsi="等线"/>
              </w:rPr>
            </w:rPrChange>
          </w:rPr>
          <w:delText xml:space="preserve">    </w:delText>
        </w:r>
      </w:del>
      <w:r w:rsidRPr="007A5281">
        <w:rPr>
          <w:rStyle w:val="af6"/>
          <w:rFonts w:eastAsiaTheme="minorEastAsia"/>
          <w:rPrChange w:id="11396" w:author="raye" w:date="2018-08-10T16:41:00Z">
            <w:rPr>
              <w:rFonts w:ascii="等线" w:eastAsia="等线" w:hAnsi="等线"/>
            </w:rPr>
          </w:rPrChange>
        </w:rPr>
        <w:t>Every submission will be recorded by the log</w:t>
      </w:r>
    </w:p>
    <w:p w14:paraId="092476E0" w14:textId="77777777" w:rsidR="007A5281" w:rsidRPr="007A5281" w:rsidRDefault="007A5281">
      <w:pPr>
        <w:rPr>
          <w:rStyle w:val="af6"/>
          <w:rFonts w:eastAsiaTheme="minorEastAsia"/>
          <w:rPrChange w:id="11397" w:author="raye" w:date="2018-08-10T16:41:00Z">
            <w:rPr>
              <w:rFonts w:ascii="等线" w:eastAsia="等线" w:hAnsi="等线"/>
            </w:rPr>
          </w:rPrChange>
        </w:rPr>
      </w:pPr>
    </w:p>
    <w:p w14:paraId="23190563" w14:textId="77777777" w:rsidR="00F7260B" w:rsidRPr="007A5281" w:rsidRDefault="00F7260B">
      <w:pPr>
        <w:pStyle w:val="a0"/>
        <w:numPr>
          <w:ilvl w:val="0"/>
          <w:numId w:val="199"/>
        </w:numPr>
        <w:ind w:firstLineChars="0"/>
        <w:rPr>
          <w:rStyle w:val="aff4"/>
          <w:rFonts w:eastAsiaTheme="minorEastAsia"/>
          <w:rPrChange w:id="11398" w:author="raye" w:date="2018-08-10T16:42:00Z">
            <w:rPr>
              <w:rFonts w:ascii="等线" w:eastAsia="等线" w:hAnsi="等线"/>
            </w:rPr>
          </w:rPrChange>
        </w:rPr>
        <w:pPrChange w:id="11399" w:author="raye" w:date="2018-08-10T16:42:00Z">
          <w:pPr>
            <w:pStyle w:val="a0"/>
            <w:numPr>
              <w:numId w:val="64"/>
            </w:numPr>
            <w:ind w:left="2525" w:firstLineChars="0" w:hanging="420"/>
          </w:pPr>
        </w:pPrChange>
      </w:pPr>
      <w:r w:rsidRPr="007A5281">
        <w:rPr>
          <w:rStyle w:val="aff4"/>
          <w:rFonts w:eastAsiaTheme="minorEastAsia"/>
          <w:rPrChange w:id="11400" w:author="raye" w:date="2018-08-10T16:42:00Z">
            <w:rPr>
              <w:rFonts w:ascii="等线" w:eastAsia="等线" w:hAnsi="等线"/>
            </w:rPr>
          </w:rPrChange>
        </w:rPr>
        <w:t>Documens Verification</w:t>
      </w:r>
    </w:p>
    <w:p w14:paraId="11F05AD2" w14:textId="77777777" w:rsidR="00F7260B" w:rsidRPr="007A5281" w:rsidDel="00785642" w:rsidRDefault="00F7260B">
      <w:pPr>
        <w:rPr>
          <w:del w:id="11401" w:author="raye" w:date="2018-08-10T16:43:00Z"/>
          <w:rStyle w:val="af6"/>
          <w:rFonts w:eastAsiaTheme="minorEastAsia"/>
          <w:rPrChange w:id="11402" w:author="raye" w:date="2018-08-10T16:41:00Z">
            <w:rPr>
              <w:del w:id="11403" w:author="raye" w:date="2018-08-10T16:43:00Z"/>
              <w:rFonts w:ascii="等线" w:eastAsia="等线" w:hAnsi="等线"/>
            </w:rPr>
          </w:rPrChange>
        </w:rPr>
      </w:pPr>
      <w:r w:rsidRPr="007A5281">
        <w:rPr>
          <w:rStyle w:val="af6"/>
          <w:rFonts w:eastAsiaTheme="minorEastAsia"/>
          <w:rPrChange w:id="11404" w:author="raye" w:date="2018-08-10T16:41:00Z">
            <w:rPr>
              <w:rFonts w:ascii="等线" w:eastAsia="等线" w:hAnsi="等线"/>
            </w:rPr>
          </w:rPrChange>
        </w:rPr>
        <w:t>1.  Situation</w:t>
      </w:r>
      <w:r w:rsidRPr="007A5281">
        <w:rPr>
          <w:rStyle w:val="af6"/>
          <w:rFonts w:eastAsiaTheme="minorEastAsia" w:hint="eastAsia"/>
          <w:rPrChange w:id="11405" w:author="raye" w:date="2018-08-10T16:41:00Z">
            <w:rPr>
              <w:rFonts w:ascii="等线" w:eastAsia="等线" w:hAnsi="等线" w:hint="eastAsia"/>
            </w:rPr>
          </w:rPrChange>
        </w:rPr>
        <w:t>：</w:t>
      </w:r>
      <w:r w:rsidRPr="007A5281">
        <w:rPr>
          <w:rStyle w:val="af6"/>
          <w:rFonts w:eastAsiaTheme="minorEastAsia"/>
          <w:rPrChange w:id="11406" w:author="raye" w:date="2018-08-10T16:41:00Z">
            <w:rPr>
              <w:rFonts w:ascii="等线" w:eastAsia="等线" w:hAnsi="等线"/>
            </w:rPr>
          </w:rPrChange>
        </w:rPr>
        <w:t xml:space="preserve"> after the form is completed and filled after clicking SAVE or Submit, it is shown under the Documens </w:t>
      </w:r>
      <w:r w:rsidRPr="007A5281">
        <w:rPr>
          <w:rStyle w:val="af6"/>
          <w:rFonts w:eastAsiaTheme="minorEastAsia"/>
          <w:rPrChange w:id="11407" w:author="raye" w:date="2018-08-10T16:41:00Z">
            <w:rPr>
              <w:rFonts w:ascii="等线" w:eastAsia="等线" w:hAnsi="等线"/>
              <w:szCs w:val="21"/>
            </w:rPr>
          </w:rPrChange>
        </w:rPr>
        <w:t>Verification. If not completed or not submitted, the status is Verification Pending. After submit is clicked, the system will verify the forms one by one.</w:t>
      </w:r>
      <w:r w:rsidRPr="007A5281">
        <w:rPr>
          <w:rStyle w:val="af6"/>
          <w:rFonts w:eastAsiaTheme="minorEastAsia"/>
          <w:rPrChange w:id="11408" w:author="raye" w:date="2018-08-10T16:41:00Z">
            <w:rPr/>
          </w:rPrChange>
        </w:rPr>
        <w:t xml:space="preserve"> </w:t>
      </w:r>
      <w:r w:rsidRPr="007A5281">
        <w:rPr>
          <w:rStyle w:val="af6"/>
          <w:rFonts w:eastAsiaTheme="minorEastAsia"/>
          <w:rPrChange w:id="11409" w:author="raye" w:date="2018-08-10T16:41:00Z">
            <w:rPr>
              <w:rFonts w:ascii="等线" w:eastAsia="等线" w:hAnsi="等线"/>
              <w:szCs w:val="21"/>
            </w:rPr>
          </w:rPrChange>
        </w:rPr>
        <w:t>Priority: first the system compares invoices, second compares bill of lading, and then compares packing list.</w:t>
      </w:r>
    </w:p>
    <w:p w14:paraId="4CD8D213" w14:textId="77777777" w:rsidR="00F7260B" w:rsidRPr="007A5281" w:rsidRDefault="00F7260B">
      <w:pPr>
        <w:rPr>
          <w:rStyle w:val="af6"/>
          <w:rFonts w:eastAsiaTheme="minorEastAsia"/>
          <w:rPrChange w:id="11410" w:author="raye" w:date="2018-08-10T16:41:00Z">
            <w:rPr>
              <w:rFonts w:ascii="等线" w:eastAsia="等线" w:hAnsi="等线"/>
            </w:rPr>
          </w:rPrChange>
        </w:rPr>
      </w:pPr>
    </w:p>
    <w:p w14:paraId="35000E0D" w14:textId="77777777" w:rsidR="00F7260B" w:rsidRPr="007A5281" w:rsidRDefault="00F7260B">
      <w:pPr>
        <w:rPr>
          <w:rStyle w:val="af6"/>
          <w:rFonts w:eastAsiaTheme="minorEastAsia"/>
          <w:rPrChange w:id="11411" w:author="raye" w:date="2018-08-10T16:41:00Z">
            <w:rPr>
              <w:rFonts w:ascii="等线" w:eastAsia="等线" w:hAnsi="等线"/>
            </w:rPr>
          </w:rPrChange>
        </w:rPr>
      </w:pPr>
      <w:r w:rsidRPr="007A5281">
        <w:rPr>
          <w:rStyle w:val="af6"/>
          <w:rFonts w:eastAsiaTheme="minorEastAsia"/>
          <w:rPrChange w:id="11412" w:author="raye" w:date="2018-08-10T16:41:00Z">
            <w:rPr>
              <w:rFonts w:ascii="等线" w:eastAsia="等线" w:hAnsi="等线"/>
            </w:rPr>
          </w:rPrChange>
        </w:rPr>
        <w:t>2. Order: the lastest will be shown in the front; if more than 2 lines, there is a button to unfold</w:t>
      </w:r>
    </w:p>
    <w:p w14:paraId="3CB31A1A" w14:textId="77777777" w:rsidR="00785642" w:rsidRDefault="00F7260B">
      <w:pPr>
        <w:rPr>
          <w:ins w:id="11413" w:author="raye" w:date="2018-08-10T16:43:00Z"/>
          <w:rStyle w:val="af6"/>
          <w:rFonts w:eastAsiaTheme="minorEastAsia"/>
        </w:rPr>
      </w:pPr>
      <w:r w:rsidRPr="007A5281">
        <w:rPr>
          <w:rStyle w:val="af6"/>
          <w:rFonts w:eastAsiaTheme="minorEastAsia"/>
          <w:rPrChange w:id="11414" w:author="raye" w:date="2018-08-10T16:41:00Z">
            <w:rPr>
              <w:rFonts w:ascii="等线" w:eastAsia="等线" w:hAnsi="等线"/>
            </w:rPr>
          </w:rPrChange>
        </w:rPr>
        <w:t>3. Field: show the type of the certificate: serial number; the classification of documents; the verification of documents; the core field of a document; select several displays.</w:t>
      </w:r>
    </w:p>
    <w:p w14:paraId="5E27D8D2" w14:textId="32428347" w:rsidR="00F7260B" w:rsidRPr="007A5281" w:rsidRDefault="00F7260B">
      <w:pPr>
        <w:rPr>
          <w:rStyle w:val="af6"/>
          <w:rFonts w:eastAsiaTheme="minorEastAsia"/>
          <w:rPrChange w:id="11415" w:author="raye" w:date="2018-08-10T16:41:00Z">
            <w:rPr>
              <w:rFonts w:ascii="等线" w:eastAsia="等线" w:hAnsi="等线"/>
            </w:rPr>
          </w:rPrChange>
        </w:rPr>
      </w:pPr>
      <w:r w:rsidRPr="007A5281">
        <w:rPr>
          <w:rStyle w:val="af6"/>
          <w:rFonts w:eastAsiaTheme="minorEastAsia"/>
          <w:rPrChange w:id="11416" w:author="raye" w:date="2018-08-10T16:41:00Z">
            <w:rPr>
              <w:rFonts w:ascii="等线" w:eastAsia="等线" w:hAnsi="等线"/>
            </w:rPr>
          </w:rPrChange>
        </w:rPr>
        <w:t>4. There are 2 ways to display</w:t>
      </w:r>
    </w:p>
    <w:p w14:paraId="39B5D0CC" w14:textId="77777777" w:rsidR="00F7260B" w:rsidRPr="007A5281" w:rsidRDefault="00F7260B">
      <w:pPr>
        <w:rPr>
          <w:rStyle w:val="af6"/>
          <w:rFonts w:eastAsiaTheme="minorEastAsia"/>
          <w:rPrChange w:id="11417" w:author="raye" w:date="2018-08-10T16:41:00Z">
            <w:rPr>
              <w:rFonts w:ascii="等线" w:eastAsia="等线" w:hAnsi="等线"/>
            </w:rPr>
          </w:rPrChange>
        </w:rPr>
      </w:pPr>
      <w:r w:rsidRPr="007A5281">
        <w:rPr>
          <w:rStyle w:val="af6"/>
          <w:rFonts w:eastAsiaTheme="minorEastAsia"/>
          <w:rPrChange w:id="11418" w:author="raye" w:date="2018-08-10T16:41:00Z">
            <w:rPr>
              <w:rFonts w:ascii="等线" w:eastAsia="等线" w:hAnsi="等线"/>
            </w:rPr>
          </w:rPrChange>
        </w:rPr>
        <w:t>1</w:t>
      </w:r>
      <w:r w:rsidRPr="007A5281">
        <w:rPr>
          <w:rStyle w:val="af6"/>
          <w:rFonts w:eastAsiaTheme="minorEastAsia" w:hint="eastAsia"/>
          <w:rPrChange w:id="11419" w:author="raye" w:date="2018-08-10T16:41:00Z">
            <w:rPr>
              <w:rFonts w:ascii="等线" w:eastAsia="等线" w:hAnsi="等线" w:hint="eastAsia"/>
            </w:rPr>
          </w:rPrChange>
        </w:rPr>
        <w:t>）</w:t>
      </w:r>
      <w:r w:rsidRPr="007A5281">
        <w:rPr>
          <w:rStyle w:val="af6"/>
          <w:rFonts w:eastAsiaTheme="minorEastAsia"/>
          <w:rPrChange w:id="11420" w:author="raye" w:date="2018-08-10T16:41:00Z">
            <w:rPr>
              <w:rFonts w:ascii="等线" w:eastAsia="等线" w:hAnsi="等线"/>
            </w:rPr>
          </w:rPrChange>
        </w:rPr>
        <w:t>Batch display</w:t>
      </w:r>
    </w:p>
    <w:p w14:paraId="0F17FA27" w14:textId="77777777" w:rsidR="00F7260B" w:rsidRPr="007A5281" w:rsidRDefault="00F7260B">
      <w:pPr>
        <w:rPr>
          <w:rStyle w:val="af6"/>
          <w:rFonts w:eastAsiaTheme="minorEastAsia"/>
          <w:rPrChange w:id="11421" w:author="raye" w:date="2018-08-10T16:41:00Z">
            <w:rPr>
              <w:rFonts w:ascii="等线" w:eastAsia="等线" w:hAnsi="等线"/>
            </w:rPr>
          </w:rPrChange>
        </w:rPr>
      </w:pPr>
      <w:r w:rsidRPr="007A5281">
        <w:rPr>
          <w:rStyle w:val="af6"/>
          <w:rFonts w:eastAsiaTheme="minorEastAsia"/>
          <w:rPrChange w:id="11422" w:author="raye" w:date="2018-08-10T16:41:00Z">
            <w:rPr>
              <w:rFonts w:ascii="等线" w:eastAsia="等线" w:hAnsi="等线"/>
            </w:rPr>
          </w:rPrChange>
        </w:rPr>
        <w:t>A. display according to the relationship between documents and invoices; titles on the top right</w:t>
      </w:r>
    </w:p>
    <w:p w14:paraId="25E46E0E" w14:textId="77777777" w:rsidR="00F7260B" w:rsidRPr="007A5281" w:rsidRDefault="00F7260B">
      <w:pPr>
        <w:rPr>
          <w:rStyle w:val="af6"/>
          <w:rFonts w:eastAsiaTheme="minorEastAsia"/>
          <w:rPrChange w:id="11423" w:author="raye" w:date="2018-08-10T16:41:00Z">
            <w:rPr>
              <w:rFonts w:ascii="等线" w:eastAsia="等线" w:hAnsi="等线"/>
            </w:rPr>
          </w:rPrChange>
        </w:rPr>
      </w:pPr>
      <w:r w:rsidRPr="007A5281">
        <w:rPr>
          <w:rStyle w:val="af6"/>
          <w:rFonts w:eastAsiaTheme="minorEastAsia"/>
          <w:rPrChange w:id="11424" w:author="raye" w:date="2018-08-10T16:41:00Z">
            <w:rPr>
              <w:rFonts w:ascii="等线" w:eastAsia="等线" w:hAnsi="等线"/>
            </w:rPr>
          </w:rPrChange>
        </w:rPr>
        <w:t>All the forms have the format</w:t>
      </w:r>
      <w:r w:rsidRPr="007A5281">
        <w:rPr>
          <w:rStyle w:val="af6"/>
          <w:rFonts w:eastAsiaTheme="minorEastAsia" w:hint="eastAsia"/>
          <w:rPrChange w:id="11425" w:author="raye" w:date="2018-08-10T16:41:00Z">
            <w:rPr>
              <w:rFonts w:ascii="等线" w:eastAsia="等线" w:hAnsi="等线" w:hint="eastAsia"/>
            </w:rPr>
          </w:rPrChange>
        </w:rPr>
        <w:t>：</w:t>
      </w:r>
      <w:r w:rsidRPr="007A5281">
        <w:rPr>
          <w:rStyle w:val="af6"/>
          <w:rFonts w:eastAsiaTheme="minorEastAsia"/>
          <w:rPrChange w:id="11426" w:author="raye" w:date="2018-08-10T16:41:00Z">
            <w:rPr>
              <w:rFonts w:ascii="等线" w:eastAsia="等线" w:hAnsi="等线"/>
            </w:rPr>
          </w:rPrChange>
        </w:rPr>
        <w:t>caseID+Doc Type+ID</w:t>
      </w:r>
      <w:r w:rsidRPr="007A5281">
        <w:rPr>
          <w:rStyle w:val="af6"/>
          <w:rFonts w:eastAsiaTheme="minorEastAsia" w:hint="eastAsia"/>
          <w:rPrChange w:id="11427" w:author="raye" w:date="2018-08-10T16:41:00Z">
            <w:rPr>
              <w:rFonts w:ascii="等线" w:eastAsia="等线" w:hAnsi="等线" w:hint="eastAsia"/>
            </w:rPr>
          </w:rPrChange>
        </w:rPr>
        <w:t>。</w:t>
      </w:r>
      <w:r w:rsidRPr="007A5281">
        <w:rPr>
          <w:rStyle w:val="af6"/>
          <w:rFonts w:eastAsiaTheme="minorEastAsia"/>
          <w:rPrChange w:id="11428" w:author="raye" w:date="2018-08-10T16:41:00Z">
            <w:rPr>
              <w:rFonts w:ascii="等线" w:eastAsia="等线" w:hAnsi="等线"/>
            </w:rPr>
          </w:rPrChange>
        </w:rPr>
        <w:t>DOC TYPE starts from 01, which is the same as numbering</w:t>
      </w:r>
    </w:p>
    <w:p w14:paraId="475ED84A" w14:textId="77777777" w:rsidR="00F7260B" w:rsidRPr="007A5281" w:rsidRDefault="00F7260B">
      <w:pPr>
        <w:rPr>
          <w:rStyle w:val="af6"/>
          <w:rFonts w:eastAsiaTheme="minorEastAsia"/>
          <w:rPrChange w:id="11429" w:author="raye" w:date="2018-08-10T16:41:00Z">
            <w:rPr>
              <w:rFonts w:ascii="等线" w:eastAsia="等线" w:hAnsi="等线"/>
            </w:rPr>
          </w:rPrChange>
        </w:rPr>
      </w:pPr>
      <w:r w:rsidRPr="007A5281">
        <w:rPr>
          <w:rStyle w:val="af6"/>
          <w:rFonts w:eastAsiaTheme="minorEastAsia"/>
          <w:rPrChange w:id="11430" w:author="raye" w:date="2018-08-10T16:41:00Z">
            <w:rPr>
              <w:rFonts w:ascii="等线" w:eastAsia="等线" w:hAnsi="等线"/>
            </w:rPr>
          </w:rPrChange>
        </w:rPr>
        <w:t>B. Displays the total number of files in the package, number of success and number of failure</w:t>
      </w:r>
    </w:p>
    <w:p w14:paraId="1C9C7A7B" w14:textId="77777777" w:rsidR="00F7260B" w:rsidRPr="007A5281" w:rsidRDefault="00F7260B">
      <w:pPr>
        <w:rPr>
          <w:rStyle w:val="af6"/>
          <w:rFonts w:eastAsiaTheme="minorEastAsia"/>
          <w:rPrChange w:id="11431" w:author="raye" w:date="2018-08-10T16:41:00Z">
            <w:rPr>
              <w:rFonts w:ascii="等线" w:eastAsia="等线" w:hAnsi="等线"/>
            </w:rPr>
          </w:rPrChange>
        </w:rPr>
      </w:pPr>
      <w:r w:rsidRPr="007A5281">
        <w:rPr>
          <w:rStyle w:val="af6"/>
          <w:rFonts w:eastAsiaTheme="minorEastAsia"/>
          <w:rPrChange w:id="11432" w:author="raye" w:date="2018-08-10T16:41:00Z">
            <w:rPr>
              <w:rFonts w:ascii="等线" w:eastAsia="等线" w:hAnsi="等线"/>
            </w:rPr>
          </w:rPrChange>
        </w:rPr>
        <w:t>C. If there is no correlation with the invoice then it is placed in the NO INVOICE package, NO INVOICE will not be verified.</w:t>
      </w:r>
    </w:p>
    <w:p w14:paraId="49C62B2A" w14:textId="2FE46D8D" w:rsidR="00785642" w:rsidRPr="007A5281" w:rsidRDefault="00F7260B">
      <w:pPr>
        <w:rPr>
          <w:rStyle w:val="af6"/>
          <w:rFonts w:eastAsiaTheme="minorEastAsia"/>
          <w:rPrChange w:id="11433" w:author="raye" w:date="2018-08-10T16:41:00Z">
            <w:rPr>
              <w:rFonts w:ascii="等线" w:eastAsia="等线" w:hAnsi="等线"/>
            </w:rPr>
          </w:rPrChange>
        </w:rPr>
      </w:pPr>
      <w:r w:rsidRPr="007A5281">
        <w:rPr>
          <w:rStyle w:val="af6"/>
          <w:rFonts w:eastAsiaTheme="minorEastAsia"/>
          <w:rPrChange w:id="11434" w:author="raye" w:date="2018-08-10T16:41:00Z">
            <w:rPr>
              <w:rFonts w:ascii="等线" w:eastAsia="等线" w:hAnsi="等线"/>
            </w:rPr>
          </w:rPrChange>
        </w:rPr>
        <w:t xml:space="preserve">D. Click on the file to see all the files under the package. Under the invoice package, </w:t>
      </w:r>
      <w:r w:rsidRPr="007A5281">
        <w:rPr>
          <w:rStyle w:val="af6"/>
          <w:rFonts w:eastAsiaTheme="minorEastAsia"/>
          <w:rPrChange w:id="11435" w:author="raye" w:date="2018-08-10T16:41:00Z">
            <w:rPr>
              <w:rFonts w:ascii="等线" w:eastAsia="等线" w:hAnsi="等线"/>
            </w:rPr>
          </w:rPrChange>
        </w:rPr>
        <w:lastRenderedPageBreak/>
        <w:t>one can see which fields have been verified and which have been abnormal.</w:t>
      </w:r>
    </w:p>
    <w:p w14:paraId="1C2A6338" w14:textId="77777777" w:rsidR="00F7260B" w:rsidRPr="007A5281" w:rsidRDefault="00F7260B">
      <w:pPr>
        <w:rPr>
          <w:rStyle w:val="af6"/>
          <w:rFonts w:eastAsiaTheme="minorEastAsia"/>
          <w:rPrChange w:id="11436" w:author="raye" w:date="2018-08-10T16:41:00Z">
            <w:rPr>
              <w:rFonts w:ascii="等线" w:eastAsia="等线" w:hAnsi="等线"/>
            </w:rPr>
          </w:rPrChange>
        </w:rPr>
      </w:pPr>
      <w:r w:rsidRPr="007A5281">
        <w:rPr>
          <w:rStyle w:val="af6"/>
          <w:rFonts w:eastAsiaTheme="minorEastAsia"/>
          <w:rPrChange w:id="11437" w:author="raye" w:date="2018-08-10T16:41:00Z">
            <w:rPr>
              <w:rFonts w:ascii="等线" w:eastAsia="等线" w:hAnsi="等线"/>
            </w:rPr>
          </w:rPrChange>
        </w:rPr>
        <w:t>2</w:t>
      </w:r>
      <w:r w:rsidRPr="007A5281">
        <w:rPr>
          <w:rStyle w:val="af6"/>
          <w:rFonts w:eastAsiaTheme="minorEastAsia" w:hint="eastAsia"/>
          <w:rPrChange w:id="11438" w:author="raye" w:date="2018-08-10T16:41:00Z">
            <w:rPr>
              <w:rFonts w:ascii="等线" w:eastAsia="等线" w:hAnsi="等线" w:hint="eastAsia"/>
            </w:rPr>
          </w:rPrChange>
        </w:rPr>
        <w:t>）</w:t>
      </w:r>
      <w:r w:rsidRPr="007A5281">
        <w:rPr>
          <w:rStyle w:val="af6"/>
          <w:rFonts w:eastAsiaTheme="minorEastAsia"/>
          <w:rPrChange w:id="11439" w:author="raye" w:date="2018-08-10T16:41:00Z">
            <w:rPr>
              <w:rFonts w:ascii="等线" w:eastAsia="等线" w:hAnsi="等线"/>
            </w:rPr>
          </w:rPrChange>
        </w:rPr>
        <w:t>tile display</w:t>
      </w:r>
    </w:p>
    <w:p w14:paraId="212D0F45" w14:textId="77777777" w:rsidR="00F7260B" w:rsidRPr="007A5281" w:rsidRDefault="00F7260B">
      <w:pPr>
        <w:rPr>
          <w:rStyle w:val="af6"/>
          <w:rFonts w:eastAsiaTheme="minorEastAsia"/>
          <w:rPrChange w:id="11440" w:author="raye" w:date="2018-08-10T16:41:00Z">
            <w:rPr>
              <w:rFonts w:ascii="等线" w:eastAsia="等线" w:hAnsi="等线"/>
            </w:rPr>
          </w:rPrChange>
        </w:rPr>
      </w:pPr>
      <w:r w:rsidRPr="007A5281">
        <w:rPr>
          <w:rStyle w:val="af6"/>
          <w:rFonts w:eastAsiaTheme="minorEastAsia"/>
          <w:rPrChange w:id="11441" w:author="raye" w:date="2018-08-10T16:41:00Z">
            <w:rPr>
              <w:rFonts w:ascii="等线" w:eastAsia="等线" w:hAnsi="等线"/>
            </w:rPr>
          </w:rPrChange>
        </w:rPr>
        <w:t>Move the cursor, then a dropdown button will appear, click to delete&amp;move, delete the pop-up pop-up window, allowing users to confirm whether to delete the mobile, one can move from invoice 1 to the invoice 2 package.</w:t>
      </w:r>
    </w:p>
    <w:p w14:paraId="58AF9F2F" w14:textId="77777777" w:rsidR="00F7260B" w:rsidRPr="007A5281" w:rsidRDefault="00F7260B">
      <w:pPr>
        <w:rPr>
          <w:rStyle w:val="af6"/>
          <w:rFonts w:eastAsiaTheme="minorEastAsia"/>
          <w:rPrChange w:id="11442" w:author="raye" w:date="2018-08-10T16:41:00Z">
            <w:rPr>
              <w:rFonts w:ascii="等线" w:eastAsia="等线" w:hAnsi="等线"/>
            </w:rPr>
          </w:rPrChange>
        </w:rPr>
      </w:pPr>
      <w:r w:rsidRPr="007A5281">
        <w:rPr>
          <w:rStyle w:val="af6"/>
          <w:rFonts w:eastAsiaTheme="minorEastAsia"/>
          <w:rPrChange w:id="11443" w:author="raye" w:date="2018-08-10T16:41:00Z">
            <w:rPr>
              <w:rFonts w:ascii="等线" w:eastAsia="等线" w:hAnsi="等线"/>
            </w:rPr>
          </w:rPrChange>
        </w:rPr>
        <w:t>6. search: clicking search will automatically switch to the tile display, screening a certain type of documents, such as Bill of lading.</w:t>
      </w:r>
    </w:p>
    <w:p w14:paraId="647AB519" w14:textId="77777777" w:rsidR="00F7260B" w:rsidRPr="007A5281" w:rsidRDefault="00F7260B">
      <w:pPr>
        <w:rPr>
          <w:rStyle w:val="af6"/>
          <w:rFonts w:eastAsiaTheme="minorEastAsia"/>
          <w:rPrChange w:id="11444" w:author="raye" w:date="2018-08-10T16:41:00Z">
            <w:rPr/>
          </w:rPrChange>
        </w:rPr>
      </w:pPr>
    </w:p>
    <w:p w14:paraId="528276EB" w14:textId="77777777" w:rsidR="00F7260B" w:rsidRPr="00785642" w:rsidRDefault="00F7260B">
      <w:pPr>
        <w:pStyle w:val="a0"/>
        <w:numPr>
          <w:ilvl w:val="0"/>
          <w:numId w:val="200"/>
        </w:numPr>
        <w:ind w:firstLineChars="0"/>
        <w:rPr>
          <w:rStyle w:val="aff4"/>
          <w:rFonts w:eastAsiaTheme="minorEastAsia"/>
          <w:rPrChange w:id="11445" w:author="raye" w:date="2018-08-10T16:44:00Z">
            <w:rPr>
              <w:rFonts w:ascii="等线" w:eastAsia="等线" w:hAnsi="等线"/>
            </w:rPr>
          </w:rPrChange>
        </w:rPr>
        <w:pPrChange w:id="11446" w:author="raye" w:date="2018-08-10T16:44:00Z">
          <w:pPr>
            <w:pStyle w:val="a0"/>
            <w:numPr>
              <w:numId w:val="64"/>
            </w:numPr>
            <w:ind w:left="2525" w:firstLineChars="0" w:hanging="420"/>
          </w:pPr>
        </w:pPrChange>
      </w:pPr>
      <w:r w:rsidRPr="00785642">
        <w:rPr>
          <w:rStyle w:val="aff4"/>
          <w:rFonts w:eastAsiaTheme="minorEastAsia"/>
          <w:rPrChange w:id="11447" w:author="raye" w:date="2018-08-10T16:44:00Z">
            <w:rPr>
              <w:rFonts w:ascii="等线" w:eastAsia="等线" w:hAnsi="等线"/>
            </w:rPr>
          </w:rPrChange>
        </w:rPr>
        <w:t>Checking &amp; Evidence</w:t>
      </w:r>
    </w:p>
    <w:p w14:paraId="7218F25B" w14:textId="77777777" w:rsidR="00F7260B" w:rsidRPr="007A5281" w:rsidRDefault="00F7260B">
      <w:pPr>
        <w:rPr>
          <w:rStyle w:val="af6"/>
          <w:rFonts w:eastAsiaTheme="minorEastAsia"/>
          <w:rPrChange w:id="11448" w:author="raye" w:date="2018-08-10T16:41:00Z">
            <w:rPr>
              <w:rFonts w:ascii="等线" w:eastAsia="等线" w:hAnsi="等线"/>
            </w:rPr>
          </w:rPrChange>
        </w:rPr>
      </w:pPr>
      <w:r w:rsidRPr="007A5281">
        <w:rPr>
          <w:rStyle w:val="af6"/>
          <w:rFonts w:eastAsiaTheme="minorEastAsia"/>
          <w:rPrChange w:id="11449" w:author="raye" w:date="2018-08-10T16:41:00Z">
            <w:rPr>
              <w:rFonts w:ascii="等线" w:eastAsia="等线" w:hAnsi="等线"/>
            </w:rPr>
          </w:rPrChange>
        </w:rPr>
        <w:t>After click SUBMIT on the Check page, the result is shown</w:t>
      </w:r>
    </w:p>
    <w:p w14:paraId="421676DC" w14:textId="77777777" w:rsidR="00F7260B" w:rsidRPr="00785642" w:rsidRDefault="00F7260B">
      <w:pPr>
        <w:pStyle w:val="a0"/>
        <w:numPr>
          <w:ilvl w:val="0"/>
          <w:numId w:val="171"/>
        </w:numPr>
        <w:ind w:firstLineChars="0"/>
        <w:rPr>
          <w:rStyle w:val="af6"/>
          <w:rFonts w:eastAsiaTheme="minorEastAsia"/>
          <w:rPrChange w:id="11450" w:author="raye" w:date="2018-08-10T16:44:00Z">
            <w:rPr>
              <w:rFonts w:ascii="等线" w:eastAsia="等线" w:hAnsi="等线"/>
              <w:szCs w:val="21"/>
            </w:rPr>
          </w:rPrChange>
        </w:rPr>
        <w:pPrChange w:id="11451" w:author="raye" w:date="2018-08-10T16:44:00Z">
          <w:pPr>
            <w:pStyle w:val="a0"/>
            <w:numPr>
              <w:numId w:val="68"/>
            </w:numPr>
            <w:ind w:left="420" w:firstLineChars="0" w:hanging="420"/>
          </w:pPr>
        </w:pPrChange>
      </w:pPr>
      <w:r w:rsidRPr="00785642">
        <w:rPr>
          <w:rStyle w:val="af6"/>
          <w:rFonts w:eastAsiaTheme="minorEastAsia"/>
          <w:rPrChange w:id="11452" w:author="raye" w:date="2018-08-10T16:44:00Z">
            <w:rPr>
              <w:rFonts w:ascii="等线" w:eastAsia="等线" w:hAnsi="等线"/>
              <w:szCs w:val="21"/>
            </w:rPr>
          </w:rPrChange>
        </w:rPr>
        <w:t>Comments in red is shown here</w:t>
      </w:r>
    </w:p>
    <w:p w14:paraId="72DA9BAD" w14:textId="77777777" w:rsidR="00F7260B" w:rsidRPr="00785642" w:rsidRDefault="00F7260B">
      <w:pPr>
        <w:pStyle w:val="a0"/>
        <w:numPr>
          <w:ilvl w:val="0"/>
          <w:numId w:val="171"/>
        </w:numPr>
        <w:ind w:firstLineChars="0"/>
        <w:rPr>
          <w:rStyle w:val="af6"/>
          <w:rFonts w:eastAsiaTheme="minorEastAsia"/>
          <w:rPrChange w:id="11453" w:author="raye" w:date="2018-08-10T16:44:00Z">
            <w:rPr>
              <w:rFonts w:ascii="等线" w:eastAsia="等线" w:hAnsi="等线"/>
            </w:rPr>
          </w:rPrChange>
        </w:rPr>
        <w:pPrChange w:id="11454" w:author="raye" w:date="2018-08-10T16:44:00Z">
          <w:pPr>
            <w:pStyle w:val="a0"/>
            <w:numPr>
              <w:numId w:val="69"/>
            </w:numPr>
            <w:ind w:left="420" w:firstLineChars="0" w:hanging="420"/>
          </w:pPr>
        </w:pPrChange>
      </w:pPr>
      <w:r w:rsidRPr="00785642">
        <w:rPr>
          <w:rStyle w:val="af6"/>
          <w:rFonts w:eastAsiaTheme="minorEastAsia"/>
          <w:rPrChange w:id="11455" w:author="raye" w:date="2018-08-10T16:44:00Z">
            <w:rPr>
              <w:rFonts w:ascii="等线" w:eastAsia="等线" w:hAnsi="等线"/>
              <w:szCs w:val="21"/>
            </w:rPr>
          </w:rPrChange>
        </w:rPr>
        <w:t>Only NO is colored in red</w:t>
      </w:r>
    </w:p>
    <w:p w14:paraId="4793402C" w14:textId="6A795375" w:rsidR="00F7260B" w:rsidRDefault="00F7260B">
      <w:pPr>
        <w:pStyle w:val="a0"/>
        <w:numPr>
          <w:ilvl w:val="0"/>
          <w:numId w:val="171"/>
        </w:numPr>
        <w:ind w:firstLineChars="0"/>
        <w:rPr>
          <w:ins w:id="11456" w:author="raye" w:date="2018-08-10T16:45:00Z"/>
          <w:rStyle w:val="af6"/>
          <w:rFonts w:eastAsiaTheme="minorEastAsia"/>
        </w:rPr>
        <w:pPrChange w:id="11457" w:author="raye" w:date="2018-08-10T16:44:00Z">
          <w:pPr>
            <w:pStyle w:val="a0"/>
            <w:numPr>
              <w:numId w:val="69"/>
            </w:numPr>
            <w:ind w:left="420" w:firstLineChars="0" w:hanging="420"/>
          </w:pPr>
        </w:pPrChange>
      </w:pPr>
      <w:r w:rsidRPr="00785642">
        <w:rPr>
          <w:rStyle w:val="af6"/>
          <w:rFonts w:eastAsiaTheme="minorEastAsia"/>
          <w:rPrChange w:id="11458" w:author="raye" w:date="2018-08-10T16:44:00Z">
            <w:rPr>
              <w:rFonts w:ascii="等线" w:eastAsia="等线" w:hAnsi="等线"/>
            </w:rPr>
          </w:rPrChange>
        </w:rPr>
        <w:t>Click Check to jump to the Check page, click Evidence Management to jump to the evidence management page</w:t>
      </w:r>
      <w:r w:rsidRPr="00785642">
        <w:rPr>
          <w:rStyle w:val="af6"/>
          <w:rFonts w:eastAsiaTheme="minorEastAsia"/>
          <w:rPrChange w:id="11459" w:author="raye" w:date="2018-08-10T16:44:00Z">
            <w:rPr/>
          </w:rPrChange>
        </w:rPr>
        <w:t xml:space="preserve"> </w:t>
      </w:r>
    </w:p>
    <w:p w14:paraId="4B83A0DF" w14:textId="77777777" w:rsidR="00765FF8" w:rsidRPr="00785642" w:rsidRDefault="00765FF8">
      <w:pPr>
        <w:pStyle w:val="a0"/>
        <w:ind w:left="420" w:firstLineChars="0" w:firstLine="0"/>
        <w:rPr>
          <w:rStyle w:val="af6"/>
          <w:rFonts w:eastAsiaTheme="minorEastAsia"/>
          <w:rPrChange w:id="11460" w:author="raye" w:date="2018-08-10T16:44:00Z">
            <w:rPr/>
          </w:rPrChange>
        </w:rPr>
        <w:pPrChange w:id="11461" w:author="raye" w:date="2018-08-10T16:45:00Z">
          <w:pPr>
            <w:pStyle w:val="a0"/>
            <w:numPr>
              <w:numId w:val="69"/>
            </w:numPr>
            <w:ind w:left="420" w:firstLineChars="0" w:hanging="420"/>
          </w:pPr>
        </w:pPrChange>
      </w:pPr>
    </w:p>
    <w:p w14:paraId="7711A96E" w14:textId="77777777" w:rsidR="00F7260B" w:rsidRPr="00785642" w:rsidRDefault="00F7260B">
      <w:pPr>
        <w:pStyle w:val="a0"/>
        <w:numPr>
          <w:ilvl w:val="0"/>
          <w:numId w:val="201"/>
        </w:numPr>
        <w:ind w:firstLineChars="0"/>
        <w:rPr>
          <w:rStyle w:val="aff4"/>
          <w:rFonts w:eastAsiaTheme="minorEastAsia"/>
          <w:rPrChange w:id="11462" w:author="raye" w:date="2018-08-10T16:45:00Z">
            <w:rPr>
              <w:rFonts w:ascii="等线" w:eastAsia="等线" w:hAnsi="等线"/>
            </w:rPr>
          </w:rPrChange>
        </w:rPr>
        <w:pPrChange w:id="11463" w:author="raye" w:date="2018-08-10T16:45:00Z">
          <w:pPr>
            <w:pStyle w:val="a0"/>
            <w:numPr>
              <w:numId w:val="64"/>
            </w:numPr>
            <w:ind w:left="2525" w:firstLineChars="0" w:hanging="420"/>
          </w:pPr>
        </w:pPrChange>
      </w:pPr>
      <w:bookmarkStart w:id="11464" w:name="OLE_LINK45"/>
      <w:bookmarkStart w:id="11465" w:name="OLE_LINK44"/>
      <w:r w:rsidRPr="00785642">
        <w:rPr>
          <w:rStyle w:val="aff4"/>
          <w:rFonts w:eastAsiaTheme="minorEastAsia"/>
          <w:rPrChange w:id="11466" w:author="raye" w:date="2018-08-10T16:45:00Z">
            <w:rPr>
              <w:rFonts w:ascii="等线" w:eastAsia="等线" w:hAnsi="等线"/>
            </w:rPr>
          </w:rPrChange>
        </w:rPr>
        <w:t>Prepare the form</w:t>
      </w:r>
    </w:p>
    <w:bookmarkEnd w:id="11464"/>
    <w:bookmarkEnd w:id="11465"/>
    <w:p w14:paraId="7B9DCBCE" w14:textId="668F890C" w:rsidR="00F7260B" w:rsidRDefault="00F7260B">
      <w:pPr>
        <w:rPr>
          <w:ins w:id="11467" w:author="raye" w:date="2018-08-10T16:46:00Z"/>
          <w:rStyle w:val="af6"/>
          <w:rFonts w:eastAsiaTheme="minorEastAsia"/>
        </w:rPr>
      </w:pPr>
      <w:r w:rsidRPr="007A5281">
        <w:rPr>
          <w:rStyle w:val="af6"/>
          <w:rFonts w:eastAsiaTheme="minorEastAsia"/>
          <w:rPrChange w:id="11468" w:author="raye" w:date="2018-08-10T16:41:00Z">
            <w:rPr>
              <w:rFonts w:ascii="等线" w:eastAsia="等线" w:hAnsi="等线"/>
            </w:rPr>
          </w:rPrChange>
        </w:rPr>
        <w:t>Prepare the corresponding form according to the situation, the form is explained, and the following is in another description.</w:t>
      </w:r>
    </w:p>
    <w:p w14:paraId="2B897FF5" w14:textId="77777777" w:rsidR="00765FF8" w:rsidRPr="007A5281" w:rsidRDefault="00765FF8">
      <w:pPr>
        <w:rPr>
          <w:rStyle w:val="af6"/>
          <w:rFonts w:eastAsiaTheme="minorEastAsia"/>
          <w:rPrChange w:id="11469" w:author="raye" w:date="2018-08-10T16:41:00Z">
            <w:rPr>
              <w:rFonts w:ascii="等线" w:eastAsia="等线" w:hAnsi="等线"/>
            </w:rPr>
          </w:rPrChange>
        </w:rPr>
      </w:pPr>
    </w:p>
    <w:p w14:paraId="304200FD" w14:textId="77777777" w:rsidR="00765FF8" w:rsidRDefault="00F7260B">
      <w:pPr>
        <w:pStyle w:val="a0"/>
        <w:numPr>
          <w:ilvl w:val="0"/>
          <w:numId w:val="202"/>
        </w:numPr>
        <w:ind w:firstLineChars="0"/>
        <w:rPr>
          <w:ins w:id="11470" w:author="raye" w:date="2018-08-10T16:46:00Z"/>
          <w:rStyle w:val="af6"/>
          <w:rFonts w:eastAsiaTheme="minorEastAsia"/>
        </w:rPr>
        <w:pPrChange w:id="11471" w:author="raye" w:date="2018-08-10T16:46:00Z">
          <w:pPr>
            <w:pStyle w:val="a0"/>
            <w:numPr>
              <w:numId w:val="64"/>
            </w:numPr>
            <w:ind w:left="2525" w:firstLineChars="0" w:hanging="420"/>
          </w:pPr>
        </w:pPrChange>
      </w:pPr>
      <w:r w:rsidRPr="00765FF8">
        <w:rPr>
          <w:rStyle w:val="aff4"/>
          <w:rFonts w:eastAsiaTheme="minorEastAsia"/>
          <w:rPrChange w:id="11472" w:author="raye" w:date="2018-08-10T16:46:00Z">
            <w:rPr>
              <w:rFonts w:ascii="等线" w:eastAsia="等线" w:hAnsi="等线"/>
            </w:rPr>
          </w:rPrChange>
        </w:rPr>
        <w:t>After preparation</w:t>
      </w:r>
      <w:del w:id="11473" w:author="raye" w:date="2018-08-10T16:46:00Z">
        <w:r w:rsidRPr="00765FF8" w:rsidDel="00765FF8">
          <w:rPr>
            <w:rStyle w:val="af6"/>
            <w:rFonts w:eastAsiaTheme="minorEastAsia"/>
            <w:rPrChange w:id="11474" w:author="raye" w:date="2018-08-10T16:46:00Z">
              <w:rPr>
                <w:rFonts w:ascii="等线" w:eastAsia="等线" w:hAnsi="等线"/>
              </w:rPr>
            </w:rPrChange>
          </w:rPr>
          <w:delText xml:space="preserve">, </w:delText>
        </w:r>
      </w:del>
    </w:p>
    <w:p w14:paraId="6FA09EEF" w14:textId="524016F1" w:rsidR="00F7260B" w:rsidRPr="00765FF8" w:rsidRDefault="00F7260B">
      <w:pPr>
        <w:pStyle w:val="a0"/>
        <w:numPr>
          <w:ilvl w:val="0"/>
          <w:numId w:val="203"/>
        </w:numPr>
        <w:ind w:firstLineChars="0"/>
        <w:rPr>
          <w:rStyle w:val="af6"/>
          <w:rFonts w:eastAsiaTheme="minorEastAsia"/>
          <w:rPrChange w:id="11475" w:author="raye" w:date="2018-08-10T16:46:00Z">
            <w:rPr>
              <w:rFonts w:ascii="等线" w:eastAsia="等线" w:hAnsi="等线"/>
            </w:rPr>
          </w:rPrChange>
        </w:rPr>
        <w:pPrChange w:id="11476" w:author="raye" w:date="2018-08-10T16:46:00Z">
          <w:pPr>
            <w:pStyle w:val="a0"/>
            <w:numPr>
              <w:numId w:val="64"/>
            </w:numPr>
            <w:ind w:left="2525" w:firstLineChars="0" w:hanging="420"/>
          </w:pPr>
        </w:pPrChange>
      </w:pPr>
      <w:del w:id="11477" w:author="raye" w:date="2018-08-10T16:46:00Z">
        <w:r w:rsidRPr="00765FF8" w:rsidDel="00765FF8">
          <w:rPr>
            <w:rStyle w:val="af6"/>
            <w:rFonts w:eastAsiaTheme="minorEastAsia"/>
            <w:rPrChange w:id="11478" w:author="raye" w:date="2018-08-10T16:46:00Z">
              <w:rPr>
                <w:rFonts w:ascii="等线" w:eastAsia="等线" w:hAnsi="等线"/>
              </w:rPr>
            </w:rPrChange>
          </w:rPr>
          <w:delText xml:space="preserve">click </w:delText>
        </w:r>
      </w:del>
      <w:ins w:id="11479" w:author="raye" w:date="2018-08-10T16:46:00Z">
        <w:r w:rsidR="00765FF8" w:rsidRPr="00765FF8">
          <w:rPr>
            <w:rStyle w:val="af6"/>
            <w:rFonts w:eastAsiaTheme="minorEastAsia"/>
          </w:rPr>
          <w:t>C</w:t>
        </w:r>
        <w:r w:rsidR="00765FF8" w:rsidRPr="00765FF8">
          <w:rPr>
            <w:rStyle w:val="af6"/>
            <w:rFonts w:eastAsiaTheme="minorEastAsia"/>
            <w:rPrChange w:id="11480" w:author="raye" w:date="2018-08-10T16:46:00Z">
              <w:rPr>
                <w:rFonts w:ascii="等线" w:eastAsia="等线" w:hAnsi="等线"/>
              </w:rPr>
            </w:rPrChange>
          </w:rPr>
          <w:t xml:space="preserve">lick </w:t>
        </w:r>
      </w:ins>
      <w:r w:rsidRPr="00765FF8">
        <w:rPr>
          <w:rStyle w:val="af6"/>
          <w:rFonts w:eastAsiaTheme="minorEastAsia"/>
          <w:rPrChange w:id="11481" w:author="raye" w:date="2018-08-10T16:46:00Z">
            <w:rPr>
              <w:rFonts w:ascii="等线" w:eastAsia="等线" w:hAnsi="等线"/>
            </w:rPr>
          </w:rPrChange>
        </w:rPr>
        <w:t>Send to Manager to send to OM</w:t>
      </w:r>
    </w:p>
    <w:p w14:paraId="7FFE35D3" w14:textId="77777777" w:rsidR="00F7260B" w:rsidRPr="00765FF8" w:rsidRDefault="00F7260B">
      <w:pPr>
        <w:pStyle w:val="a0"/>
        <w:numPr>
          <w:ilvl w:val="0"/>
          <w:numId w:val="203"/>
        </w:numPr>
        <w:ind w:firstLineChars="0"/>
        <w:rPr>
          <w:rStyle w:val="af6"/>
          <w:rFonts w:eastAsiaTheme="minorEastAsia"/>
          <w:rPrChange w:id="11482" w:author="raye" w:date="2018-08-10T16:46:00Z">
            <w:rPr>
              <w:rFonts w:ascii="等线" w:eastAsia="等线" w:hAnsi="等线"/>
            </w:rPr>
          </w:rPrChange>
        </w:rPr>
        <w:pPrChange w:id="11483" w:author="raye" w:date="2018-08-10T16:46:00Z">
          <w:pPr>
            <w:pStyle w:val="a0"/>
            <w:numPr>
              <w:numId w:val="70"/>
            </w:numPr>
            <w:ind w:left="420" w:firstLineChars="0" w:hanging="420"/>
          </w:pPr>
        </w:pPrChange>
      </w:pPr>
      <w:r w:rsidRPr="00765FF8">
        <w:rPr>
          <w:rStyle w:val="af6"/>
          <w:rFonts w:eastAsiaTheme="minorEastAsia"/>
          <w:rPrChange w:id="11484" w:author="raye" w:date="2018-08-10T16:46:00Z">
            <w:rPr>
              <w:rFonts w:ascii="等线" w:eastAsia="等线" w:hAnsi="等线"/>
            </w:rPr>
          </w:rPrChange>
        </w:rPr>
        <w:t>A window is popped showing the roles in the branch of the OM to select</w:t>
      </w:r>
    </w:p>
    <w:p w14:paraId="5663DB5C" w14:textId="77777777" w:rsidR="00F7260B" w:rsidRPr="00765FF8" w:rsidRDefault="00F7260B">
      <w:pPr>
        <w:pStyle w:val="a0"/>
        <w:numPr>
          <w:ilvl w:val="0"/>
          <w:numId w:val="203"/>
        </w:numPr>
        <w:ind w:firstLineChars="0"/>
        <w:rPr>
          <w:rStyle w:val="af6"/>
          <w:rFonts w:eastAsiaTheme="minorEastAsia"/>
          <w:rPrChange w:id="11485" w:author="raye" w:date="2018-08-10T16:47:00Z">
            <w:rPr>
              <w:rFonts w:ascii="等线" w:eastAsia="等线" w:hAnsi="等线"/>
            </w:rPr>
          </w:rPrChange>
        </w:rPr>
        <w:pPrChange w:id="11486" w:author="raye" w:date="2018-08-10T16:47:00Z">
          <w:pPr>
            <w:pStyle w:val="a0"/>
            <w:numPr>
              <w:numId w:val="70"/>
            </w:numPr>
            <w:ind w:left="420" w:firstLineChars="0" w:hanging="420"/>
          </w:pPr>
        </w:pPrChange>
      </w:pPr>
      <w:r w:rsidRPr="00765FF8">
        <w:rPr>
          <w:rStyle w:val="af6"/>
          <w:rFonts w:eastAsiaTheme="minorEastAsia"/>
          <w:rPrChange w:id="11487" w:author="raye" w:date="2018-08-10T16:47:00Z">
            <w:rPr>
              <w:rFonts w:ascii="等线" w:eastAsia="等线" w:hAnsi="等线"/>
            </w:rPr>
          </w:rPrChange>
        </w:rPr>
        <w:t>After the first-time selection, the default person is changed to this person; if rejected, the default is to display the OAon.of lading.ether</w:t>
      </w:r>
    </w:p>
    <w:p w14:paraId="4FE32E10" w14:textId="77777777" w:rsidR="00F7260B" w:rsidRPr="00765FF8" w:rsidRDefault="00F7260B">
      <w:pPr>
        <w:pStyle w:val="a0"/>
        <w:numPr>
          <w:ilvl w:val="0"/>
          <w:numId w:val="203"/>
        </w:numPr>
        <w:ind w:firstLineChars="0"/>
        <w:rPr>
          <w:rStyle w:val="af6"/>
          <w:rFonts w:eastAsiaTheme="minorEastAsia"/>
          <w:rPrChange w:id="11488" w:author="raye" w:date="2018-08-10T16:47:00Z">
            <w:rPr>
              <w:rFonts w:ascii="等线" w:eastAsia="等线" w:hAnsi="等线"/>
            </w:rPr>
          </w:rPrChange>
        </w:rPr>
        <w:pPrChange w:id="11489" w:author="raye" w:date="2018-08-10T16:47:00Z">
          <w:pPr>
            <w:pStyle w:val="a0"/>
            <w:numPr>
              <w:numId w:val="70"/>
            </w:numPr>
            <w:ind w:left="420" w:firstLineChars="0" w:hanging="420"/>
          </w:pPr>
        </w:pPrChange>
      </w:pPr>
      <w:r w:rsidRPr="00765FF8">
        <w:rPr>
          <w:rStyle w:val="af6"/>
          <w:rFonts w:eastAsiaTheme="minorEastAsia"/>
          <w:rPrChange w:id="11490" w:author="raye" w:date="2018-08-10T16:47:00Z">
            <w:rPr>
              <w:rFonts w:ascii="等线" w:eastAsia="等线" w:hAnsi="等线"/>
            </w:rPr>
          </w:rPrChange>
        </w:rPr>
        <w:t>COMMENTS can be filled, at most 1000 characters, not required</w:t>
      </w:r>
    </w:p>
    <w:p w14:paraId="596B0D41" w14:textId="77777777" w:rsidR="00F7260B" w:rsidRPr="00765FF8" w:rsidRDefault="00F7260B">
      <w:pPr>
        <w:pStyle w:val="a0"/>
        <w:numPr>
          <w:ilvl w:val="0"/>
          <w:numId w:val="203"/>
        </w:numPr>
        <w:ind w:firstLineChars="0"/>
        <w:rPr>
          <w:rStyle w:val="af6"/>
          <w:rFonts w:eastAsiaTheme="minorEastAsia"/>
          <w:rPrChange w:id="11491" w:author="raye" w:date="2018-08-10T16:47:00Z">
            <w:rPr>
              <w:rFonts w:ascii="等线" w:eastAsia="等线" w:hAnsi="等线"/>
            </w:rPr>
          </w:rPrChange>
        </w:rPr>
        <w:pPrChange w:id="11492" w:author="raye" w:date="2018-08-10T16:47:00Z">
          <w:pPr>
            <w:pStyle w:val="a0"/>
            <w:numPr>
              <w:numId w:val="70"/>
            </w:numPr>
            <w:ind w:left="420" w:firstLineChars="0" w:hanging="420"/>
          </w:pPr>
        </w:pPrChange>
      </w:pPr>
      <w:r w:rsidRPr="00765FF8">
        <w:rPr>
          <w:rStyle w:val="af6"/>
          <w:rFonts w:eastAsiaTheme="minorEastAsia"/>
          <w:rPrChange w:id="11493" w:author="raye" w:date="2018-08-10T16:47:00Z">
            <w:rPr>
              <w:rFonts w:ascii="等线" w:eastAsia="等线" w:hAnsi="等线"/>
            </w:rPr>
          </w:rPrChange>
        </w:rPr>
        <w:t xml:space="preserve">When the process goes to the next person, it will send an email to the next person. </w:t>
      </w:r>
    </w:p>
    <w:p w14:paraId="7AE85099" w14:textId="77777777" w:rsidR="00F7260B" w:rsidRPr="007A5281" w:rsidRDefault="00F7260B">
      <w:pPr>
        <w:rPr>
          <w:rStyle w:val="af6"/>
          <w:rFonts w:eastAsiaTheme="minorEastAsia"/>
          <w:rPrChange w:id="11494" w:author="raye" w:date="2018-08-10T16:41:00Z">
            <w:rPr>
              <w:rFonts w:ascii="等线" w:eastAsia="等线" w:hAnsi="等线"/>
            </w:rPr>
          </w:rPrChange>
        </w:rPr>
        <w:pPrChange w:id="11495" w:author="raye" w:date="2018-08-10T16:41:00Z">
          <w:pPr>
            <w:pStyle w:val="a0"/>
            <w:ind w:left="420" w:firstLineChars="0" w:firstLine="0"/>
          </w:pPr>
        </w:pPrChange>
      </w:pPr>
    </w:p>
    <w:p w14:paraId="3D69038E" w14:textId="77777777" w:rsidR="00F7260B" w:rsidRPr="00765FF8" w:rsidRDefault="00F7260B">
      <w:pPr>
        <w:pStyle w:val="a0"/>
        <w:numPr>
          <w:ilvl w:val="0"/>
          <w:numId w:val="204"/>
        </w:numPr>
        <w:ind w:firstLineChars="0"/>
        <w:rPr>
          <w:rStyle w:val="aff4"/>
          <w:rFonts w:eastAsiaTheme="minorEastAsia"/>
          <w:rPrChange w:id="11496" w:author="raye" w:date="2018-08-10T16:47:00Z">
            <w:rPr>
              <w:rFonts w:ascii="等线" w:eastAsia="等线" w:hAnsi="等线"/>
            </w:rPr>
          </w:rPrChange>
        </w:rPr>
        <w:pPrChange w:id="11497" w:author="raye" w:date="2018-08-10T16:47:00Z">
          <w:pPr>
            <w:pStyle w:val="a0"/>
            <w:numPr>
              <w:numId w:val="64"/>
            </w:numPr>
            <w:ind w:left="2525" w:firstLineChars="0" w:hanging="420"/>
          </w:pPr>
        </w:pPrChange>
      </w:pPr>
      <w:r w:rsidRPr="00765FF8">
        <w:rPr>
          <w:rStyle w:val="aff4"/>
          <w:rFonts w:eastAsiaTheme="minorEastAsia"/>
          <w:rPrChange w:id="11498" w:author="raye" w:date="2018-08-10T16:47:00Z">
            <w:rPr>
              <w:rFonts w:ascii="等线" w:eastAsia="等线" w:hAnsi="等线"/>
            </w:rPr>
          </w:rPrChange>
        </w:rPr>
        <w:t>File management</w:t>
      </w:r>
    </w:p>
    <w:p w14:paraId="00BA2FBD" w14:textId="77777777" w:rsidR="00F7260B" w:rsidRPr="007A5281" w:rsidRDefault="00F7260B">
      <w:pPr>
        <w:rPr>
          <w:rStyle w:val="af6"/>
          <w:rFonts w:eastAsiaTheme="minorEastAsia"/>
          <w:rPrChange w:id="11499" w:author="raye" w:date="2018-08-10T16:41:00Z">
            <w:rPr>
              <w:rFonts w:ascii="等线" w:eastAsia="等线" w:hAnsi="等线"/>
            </w:rPr>
          </w:rPrChange>
        </w:rPr>
      </w:pPr>
      <w:r w:rsidRPr="007A5281">
        <w:rPr>
          <w:rStyle w:val="af6"/>
          <w:rFonts w:eastAsiaTheme="minorEastAsia"/>
          <w:rPrChange w:id="11500" w:author="raye" w:date="2018-08-10T16:41:00Z">
            <w:rPr>
              <w:rFonts w:ascii="等线" w:eastAsia="等线" w:hAnsi="等线"/>
            </w:rPr>
          </w:rPrChange>
        </w:rPr>
        <w:t>1. After check, a file entry is shown</w:t>
      </w:r>
    </w:p>
    <w:p w14:paraId="01C60E47" w14:textId="77777777" w:rsidR="00F7260B" w:rsidRPr="007A5281" w:rsidRDefault="00F7260B">
      <w:pPr>
        <w:rPr>
          <w:rStyle w:val="af6"/>
          <w:rFonts w:eastAsiaTheme="minorEastAsia"/>
          <w:rPrChange w:id="11501" w:author="raye" w:date="2018-08-10T16:41:00Z">
            <w:rPr>
              <w:rFonts w:ascii="等线" w:eastAsia="等线" w:hAnsi="等线"/>
            </w:rPr>
          </w:rPrChange>
        </w:rPr>
      </w:pPr>
      <w:r w:rsidRPr="007A5281">
        <w:rPr>
          <w:rStyle w:val="af6"/>
          <w:rFonts w:eastAsiaTheme="minorEastAsia"/>
          <w:rPrChange w:id="11502" w:author="raye" w:date="2018-08-10T16:41:00Z">
            <w:rPr>
              <w:rFonts w:ascii="等线" w:eastAsia="等线" w:hAnsi="等线"/>
            </w:rPr>
          </w:rPrChange>
        </w:rPr>
        <w:t>2. The corresponding documents can be classified and packed according to the documents</w:t>
      </w:r>
    </w:p>
    <w:p w14:paraId="261E5824" w14:textId="77777777" w:rsidR="00F7260B" w:rsidRPr="007A5281" w:rsidRDefault="00F7260B">
      <w:pPr>
        <w:rPr>
          <w:rStyle w:val="af6"/>
          <w:rFonts w:eastAsiaTheme="minorEastAsia"/>
          <w:rPrChange w:id="11503" w:author="raye" w:date="2018-08-10T16:41:00Z">
            <w:rPr>
              <w:rFonts w:ascii="等线" w:eastAsia="等线" w:hAnsi="等线"/>
            </w:rPr>
          </w:rPrChange>
        </w:rPr>
      </w:pPr>
    </w:p>
    <w:tbl>
      <w:tblPr>
        <w:tblStyle w:val="a9"/>
        <w:tblW w:w="0" w:type="auto"/>
        <w:tblInd w:w="845" w:type="dxa"/>
        <w:tblLook w:val="04A0" w:firstRow="1" w:lastRow="0" w:firstColumn="1" w:lastColumn="0" w:noHBand="0" w:noVBand="1"/>
      </w:tblPr>
      <w:tblGrid>
        <w:gridCol w:w="1376"/>
        <w:gridCol w:w="3453"/>
        <w:gridCol w:w="2684"/>
      </w:tblGrid>
      <w:tr w:rsidR="00F7260B" w:rsidRPr="007A5281" w14:paraId="4516401B" w14:textId="77777777" w:rsidTr="00F7260B">
        <w:tc>
          <w:tcPr>
            <w:tcW w:w="13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2831B4" w14:textId="77777777" w:rsidR="00F7260B" w:rsidRPr="007A5281" w:rsidRDefault="00F7260B">
            <w:pPr>
              <w:rPr>
                <w:rStyle w:val="af6"/>
                <w:rFonts w:eastAsiaTheme="minorEastAsia"/>
                <w:rPrChange w:id="11504" w:author="raye" w:date="2018-08-10T16:41:00Z">
                  <w:rPr>
                    <w:rFonts w:ascii="等线" w:eastAsia="等线" w:hAnsi="等线" w:cstheme="minorHAnsi"/>
                    <w:szCs w:val="21"/>
                  </w:rPr>
                </w:rPrChange>
              </w:rPr>
            </w:pPr>
            <w:r w:rsidRPr="007A5281">
              <w:rPr>
                <w:rStyle w:val="af6"/>
                <w:rFonts w:eastAsiaTheme="minorEastAsia"/>
                <w:rPrChange w:id="11505" w:author="raye" w:date="2018-08-10T16:41:00Z">
                  <w:rPr>
                    <w:rFonts w:ascii="等线" w:eastAsia="等线" w:hAnsi="等线" w:cstheme="minorHAnsi"/>
                    <w:szCs w:val="21"/>
                  </w:rPr>
                </w:rPrChange>
              </w:rPr>
              <w:t>Files 1-level package</w:t>
            </w:r>
          </w:p>
          <w:p w14:paraId="2207C908" w14:textId="77777777" w:rsidR="00F7260B" w:rsidRPr="007A5281" w:rsidRDefault="00F7260B">
            <w:pPr>
              <w:rPr>
                <w:rStyle w:val="af6"/>
                <w:rFonts w:eastAsiaTheme="minorEastAsia"/>
                <w:rPrChange w:id="11506" w:author="raye" w:date="2018-08-10T16:41:00Z">
                  <w:rPr>
                    <w:rFonts w:ascii="等线" w:eastAsia="等线" w:hAnsi="等线" w:cstheme="minorHAnsi"/>
                    <w:szCs w:val="21"/>
                  </w:rPr>
                </w:rPrChange>
              </w:rPr>
            </w:pPr>
            <w:r w:rsidRPr="007A5281">
              <w:rPr>
                <w:rStyle w:val="af6"/>
                <w:rFonts w:eastAsiaTheme="minorEastAsia"/>
                <w:rPrChange w:id="11507" w:author="raye" w:date="2018-08-10T16:41:00Z">
                  <w:rPr>
                    <w:rFonts w:ascii="等线" w:eastAsia="等线" w:hAnsi="等线" w:cstheme="minorHAnsi"/>
                    <w:szCs w:val="21"/>
                  </w:rPr>
                </w:rPrChange>
              </w:rPr>
              <w:t>Name</w:t>
            </w:r>
          </w:p>
        </w:tc>
        <w:tc>
          <w:tcPr>
            <w:tcW w:w="34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B7F2BA" w14:textId="77777777" w:rsidR="00F7260B" w:rsidRPr="007A5281" w:rsidRDefault="00F7260B">
            <w:pPr>
              <w:rPr>
                <w:rStyle w:val="af6"/>
                <w:rFonts w:eastAsiaTheme="minorEastAsia"/>
                <w:rPrChange w:id="11508" w:author="raye" w:date="2018-08-10T16:41:00Z">
                  <w:rPr>
                    <w:rFonts w:ascii="等线" w:eastAsia="等线" w:hAnsi="等线" w:cstheme="minorHAnsi"/>
                    <w:szCs w:val="21"/>
                  </w:rPr>
                </w:rPrChange>
              </w:rPr>
            </w:pPr>
            <w:r w:rsidRPr="007A5281">
              <w:rPr>
                <w:rStyle w:val="af6"/>
                <w:rFonts w:eastAsiaTheme="minorEastAsia"/>
                <w:rPrChange w:id="11509" w:author="raye" w:date="2018-08-10T16:41:00Z">
                  <w:rPr>
                    <w:rFonts w:ascii="等线" w:eastAsia="等线" w:hAnsi="等线" w:cstheme="minorHAnsi"/>
                    <w:szCs w:val="21"/>
                  </w:rPr>
                </w:rPrChange>
              </w:rPr>
              <w:t>Files 2-level package</w:t>
            </w:r>
          </w:p>
        </w:tc>
        <w:tc>
          <w:tcPr>
            <w:tcW w:w="26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E79399" w14:textId="77777777" w:rsidR="00F7260B" w:rsidRPr="007A5281" w:rsidRDefault="00F7260B">
            <w:pPr>
              <w:rPr>
                <w:rStyle w:val="af6"/>
                <w:rFonts w:eastAsiaTheme="minorEastAsia"/>
                <w:rPrChange w:id="11510" w:author="raye" w:date="2018-08-10T16:41:00Z">
                  <w:rPr>
                    <w:rFonts w:ascii="等线" w:eastAsia="等线" w:hAnsi="等线" w:cstheme="minorHAnsi"/>
                    <w:szCs w:val="21"/>
                  </w:rPr>
                </w:rPrChange>
              </w:rPr>
            </w:pPr>
            <w:r w:rsidRPr="007A5281">
              <w:rPr>
                <w:rStyle w:val="af6"/>
                <w:rFonts w:eastAsiaTheme="minorEastAsia"/>
                <w:rPrChange w:id="11511" w:author="raye" w:date="2018-08-10T16:41:00Z">
                  <w:rPr>
                    <w:rFonts w:ascii="等线" w:eastAsia="等线" w:hAnsi="等线" w:cstheme="minorHAnsi"/>
                    <w:szCs w:val="21"/>
                  </w:rPr>
                </w:rPrChange>
              </w:rPr>
              <w:t>Source</w:t>
            </w:r>
          </w:p>
        </w:tc>
      </w:tr>
      <w:tr w:rsidR="00F7260B" w:rsidRPr="007A5281" w14:paraId="37308F9F" w14:textId="77777777" w:rsidTr="00F7260B">
        <w:tc>
          <w:tcPr>
            <w:tcW w:w="1325" w:type="dxa"/>
            <w:vMerge w:val="restart"/>
            <w:tcBorders>
              <w:top w:val="single" w:sz="4" w:space="0" w:color="auto"/>
              <w:left w:val="single" w:sz="4" w:space="0" w:color="auto"/>
              <w:bottom w:val="single" w:sz="4" w:space="0" w:color="auto"/>
              <w:right w:val="single" w:sz="4" w:space="0" w:color="auto"/>
            </w:tcBorders>
            <w:hideMark/>
          </w:tcPr>
          <w:p w14:paraId="01A61877" w14:textId="77777777" w:rsidR="00F7260B" w:rsidRPr="007A5281" w:rsidRDefault="00F7260B">
            <w:pPr>
              <w:rPr>
                <w:rStyle w:val="af6"/>
                <w:rFonts w:eastAsiaTheme="minorEastAsia"/>
                <w:rPrChange w:id="11512" w:author="raye" w:date="2018-08-10T16:41:00Z">
                  <w:rPr>
                    <w:rFonts w:ascii="等线" w:eastAsia="等线" w:hAnsi="等线" w:cstheme="minorHAnsi"/>
                    <w:szCs w:val="21"/>
                  </w:rPr>
                </w:rPrChange>
              </w:rPr>
            </w:pPr>
            <w:r w:rsidRPr="007A5281">
              <w:rPr>
                <w:rStyle w:val="af6"/>
                <w:rFonts w:eastAsiaTheme="minorEastAsia"/>
                <w:rPrChange w:id="11513" w:author="raye" w:date="2018-08-10T16:41:00Z">
                  <w:rPr>
                    <w:rFonts w:ascii="等线" w:eastAsia="等线" w:hAnsi="等线" w:cstheme="minorHAnsi"/>
                    <w:szCs w:val="21"/>
                  </w:rPr>
                </w:rPrChange>
              </w:rPr>
              <w:t>Evidence</w:t>
            </w:r>
          </w:p>
        </w:tc>
        <w:tc>
          <w:tcPr>
            <w:tcW w:w="3453" w:type="dxa"/>
            <w:tcBorders>
              <w:top w:val="single" w:sz="4" w:space="0" w:color="auto"/>
              <w:left w:val="single" w:sz="4" w:space="0" w:color="auto"/>
              <w:bottom w:val="single" w:sz="4" w:space="0" w:color="auto"/>
              <w:right w:val="single" w:sz="4" w:space="0" w:color="auto"/>
            </w:tcBorders>
            <w:hideMark/>
          </w:tcPr>
          <w:p w14:paraId="5C0539BD" w14:textId="77777777" w:rsidR="00F7260B" w:rsidRPr="007A5281" w:rsidRDefault="00F7260B">
            <w:pPr>
              <w:rPr>
                <w:rStyle w:val="af6"/>
                <w:rFonts w:eastAsiaTheme="minorEastAsia"/>
                <w:rPrChange w:id="11514" w:author="raye" w:date="2018-08-10T16:41:00Z">
                  <w:rPr>
                    <w:rFonts w:ascii="等线" w:eastAsia="等线" w:hAnsi="等线" w:cstheme="minorHAnsi"/>
                    <w:szCs w:val="21"/>
                  </w:rPr>
                </w:rPrChange>
              </w:rPr>
            </w:pPr>
            <w:r w:rsidRPr="007A5281">
              <w:rPr>
                <w:rStyle w:val="af6"/>
                <w:rFonts w:eastAsiaTheme="minorEastAsia"/>
                <w:rPrChange w:id="11515" w:author="raye" w:date="2018-08-10T16:41:00Z">
                  <w:rPr>
                    <w:rFonts w:ascii="等线" w:eastAsia="等线" w:hAnsi="等线" w:cstheme="minorHAnsi"/>
                    <w:szCs w:val="21"/>
                  </w:rPr>
                </w:rPrChange>
              </w:rPr>
              <w:t>Company Info</w:t>
            </w:r>
          </w:p>
        </w:tc>
        <w:tc>
          <w:tcPr>
            <w:tcW w:w="2684" w:type="dxa"/>
            <w:tcBorders>
              <w:top w:val="single" w:sz="4" w:space="0" w:color="auto"/>
              <w:left w:val="single" w:sz="4" w:space="0" w:color="auto"/>
              <w:bottom w:val="single" w:sz="4" w:space="0" w:color="auto"/>
              <w:right w:val="single" w:sz="4" w:space="0" w:color="auto"/>
            </w:tcBorders>
            <w:hideMark/>
          </w:tcPr>
          <w:p w14:paraId="4F84DD74" w14:textId="77777777" w:rsidR="00F7260B" w:rsidRPr="007A5281" w:rsidRDefault="00F7260B">
            <w:pPr>
              <w:rPr>
                <w:rStyle w:val="af6"/>
                <w:rFonts w:eastAsiaTheme="minorEastAsia"/>
                <w:rPrChange w:id="11516" w:author="raye" w:date="2018-08-10T16:41:00Z">
                  <w:rPr>
                    <w:rFonts w:ascii="等线" w:eastAsia="等线" w:hAnsi="等线" w:cstheme="minorHAnsi"/>
                    <w:color w:val="000000" w:themeColor="text1"/>
                    <w:szCs w:val="21"/>
                  </w:rPr>
                </w:rPrChange>
              </w:rPr>
            </w:pPr>
            <w:r w:rsidRPr="007A5281">
              <w:rPr>
                <w:rStyle w:val="af6"/>
                <w:rFonts w:eastAsiaTheme="minorEastAsia"/>
                <w:rPrChange w:id="11517" w:author="raye" w:date="2018-08-10T16:41:00Z">
                  <w:rPr>
                    <w:color w:val="000000" w:themeColor="text1"/>
                  </w:rPr>
                </w:rPrChange>
              </w:rPr>
              <w:t>Bloomberg API</w:t>
            </w:r>
          </w:p>
        </w:tc>
      </w:tr>
      <w:tr w:rsidR="00F7260B" w:rsidRPr="007A5281" w14:paraId="06895304"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5D02907D" w14:textId="77777777" w:rsidR="00F7260B" w:rsidRPr="007A5281" w:rsidRDefault="00F7260B">
            <w:pPr>
              <w:rPr>
                <w:rStyle w:val="af6"/>
                <w:rFonts w:eastAsiaTheme="minorEastAsia"/>
                <w:rPrChange w:id="11518" w:author="raye" w:date="2018-08-10T16:41:00Z">
                  <w:rPr>
                    <w:rFonts w:ascii="等线" w:eastAsia="等线" w:hAnsi="等线" w:cstheme="minorHAnsi"/>
                    <w:szCs w:val="21"/>
                  </w:rPr>
                </w:rPrChange>
              </w:rPr>
              <w:pPrChange w:id="11519" w:author="raye" w:date="2018-08-10T16:41:00Z">
                <w:pPr>
                  <w:widowControl/>
                  <w:jc w:val="left"/>
                </w:pPr>
              </w:pPrChange>
            </w:pPr>
          </w:p>
        </w:tc>
        <w:tc>
          <w:tcPr>
            <w:tcW w:w="3453" w:type="dxa"/>
            <w:tcBorders>
              <w:top w:val="single" w:sz="4" w:space="0" w:color="auto"/>
              <w:left w:val="single" w:sz="4" w:space="0" w:color="auto"/>
              <w:bottom w:val="single" w:sz="4" w:space="0" w:color="auto"/>
              <w:right w:val="single" w:sz="4" w:space="0" w:color="auto"/>
            </w:tcBorders>
            <w:hideMark/>
          </w:tcPr>
          <w:p w14:paraId="466E016C" w14:textId="77777777" w:rsidR="00F7260B" w:rsidRPr="007A5281" w:rsidRDefault="00F7260B">
            <w:pPr>
              <w:rPr>
                <w:rStyle w:val="af6"/>
                <w:rFonts w:eastAsiaTheme="minorEastAsia"/>
                <w:rPrChange w:id="11520" w:author="raye" w:date="2018-08-10T16:41:00Z">
                  <w:rPr>
                    <w:rFonts w:ascii="等线" w:eastAsia="等线" w:hAnsi="等线" w:cstheme="minorHAnsi"/>
                    <w:szCs w:val="21"/>
                  </w:rPr>
                </w:rPrChange>
              </w:rPr>
            </w:pPr>
            <w:r w:rsidRPr="007A5281">
              <w:rPr>
                <w:rStyle w:val="af6"/>
                <w:rFonts w:eastAsiaTheme="minorEastAsia"/>
                <w:rPrChange w:id="11521" w:author="raye" w:date="2018-08-10T16:41:00Z">
                  <w:rPr>
                    <w:rFonts w:ascii="等线" w:eastAsia="等线" w:hAnsi="等线" w:cstheme="minorHAnsi"/>
                    <w:szCs w:val="21"/>
                  </w:rPr>
                </w:rPrChange>
              </w:rPr>
              <w:t>OFAC</w:t>
            </w:r>
          </w:p>
        </w:tc>
        <w:tc>
          <w:tcPr>
            <w:tcW w:w="2684" w:type="dxa"/>
            <w:tcBorders>
              <w:top w:val="single" w:sz="4" w:space="0" w:color="auto"/>
              <w:left w:val="single" w:sz="4" w:space="0" w:color="auto"/>
              <w:bottom w:val="single" w:sz="4" w:space="0" w:color="auto"/>
              <w:right w:val="single" w:sz="4" w:space="0" w:color="auto"/>
            </w:tcBorders>
            <w:hideMark/>
          </w:tcPr>
          <w:p w14:paraId="0539694D" w14:textId="77777777" w:rsidR="00F7260B" w:rsidRPr="007A5281" w:rsidRDefault="00F7260B">
            <w:pPr>
              <w:rPr>
                <w:rStyle w:val="af6"/>
                <w:rFonts w:eastAsiaTheme="minorEastAsia"/>
                <w:rPrChange w:id="11522" w:author="raye" w:date="2018-08-10T16:41:00Z">
                  <w:rPr>
                    <w:rFonts w:ascii="等线" w:eastAsia="等线" w:hAnsi="等线" w:cstheme="minorHAnsi"/>
                    <w:color w:val="000000" w:themeColor="text1"/>
                    <w:szCs w:val="21"/>
                  </w:rPr>
                </w:rPrChange>
              </w:rPr>
            </w:pPr>
            <w:r w:rsidRPr="007A5281">
              <w:rPr>
                <w:rStyle w:val="af6"/>
                <w:rFonts w:eastAsiaTheme="minorEastAsia"/>
                <w:rPrChange w:id="11523" w:author="raye" w:date="2018-08-10T16:41:00Z">
                  <w:rPr>
                    <w:color w:val="000000" w:themeColor="text1"/>
                  </w:rPr>
                </w:rPrChange>
              </w:rPr>
              <w:t>T24</w:t>
            </w:r>
          </w:p>
        </w:tc>
      </w:tr>
      <w:tr w:rsidR="00F7260B" w:rsidRPr="007A5281" w14:paraId="378CA593"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5D428217" w14:textId="77777777" w:rsidR="00F7260B" w:rsidRPr="007A5281" w:rsidRDefault="00F7260B">
            <w:pPr>
              <w:rPr>
                <w:rStyle w:val="af6"/>
                <w:rFonts w:eastAsiaTheme="minorEastAsia"/>
                <w:rPrChange w:id="11524" w:author="raye" w:date="2018-08-10T16:41:00Z">
                  <w:rPr>
                    <w:rFonts w:ascii="等线" w:eastAsia="等线" w:hAnsi="等线" w:cstheme="minorHAnsi"/>
                    <w:szCs w:val="21"/>
                  </w:rPr>
                </w:rPrChange>
              </w:rPr>
              <w:pPrChange w:id="11525" w:author="raye" w:date="2018-08-10T16:41:00Z">
                <w:pPr>
                  <w:widowControl/>
                  <w:jc w:val="left"/>
                </w:pPr>
              </w:pPrChange>
            </w:pPr>
          </w:p>
        </w:tc>
        <w:tc>
          <w:tcPr>
            <w:tcW w:w="3453" w:type="dxa"/>
            <w:tcBorders>
              <w:top w:val="single" w:sz="4" w:space="0" w:color="auto"/>
              <w:left w:val="single" w:sz="4" w:space="0" w:color="auto"/>
              <w:bottom w:val="single" w:sz="4" w:space="0" w:color="auto"/>
              <w:right w:val="single" w:sz="4" w:space="0" w:color="auto"/>
            </w:tcBorders>
            <w:hideMark/>
          </w:tcPr>
          <w:p w14:paraId="5B858AB0" w14:textId="77777777" w:rsidR="00F7260B" w:rsidRPr="007A5281" w:rsidRDefault="00F7260B">
            <w:pPr>
              <w:rPr>
                <w:rStyle w:val="af6"/>
                <w:rFonts w:eastAsiaTheme="minorEastAsia"/>
                <w:rPrChange w:id="11526" w:author="raye" w:date="2018-08-10T16:41:00Z">
                  <w:rPr>
                    <w:rFonts w:ascii="等线" w:eastAsia="等线" w:hAnsi="等线" w:cstheme="minorHAnsi"/>
                    <w:szCs w:val="21"/>
                  </w:rPr>
                </w:rPrChange>
              </w:rPr>
            </w:pPr>
            <w:r w:rsidRPr="007A5281">
              <w:rPr>
                <w:rStyle w:val="af6"/>
                <w:rFonts w:eastAsiaTheme="minorEastAsia"/>
                <w:rPrChange w:id="11527" w:author="raye" w:date="2018-08-10T16:41:00Z">
                  <w:rPr>
                    <w:rFonts w:ascii="等线" w:eastAsia="等线" w:hAnsi="等线" w:cstheme="minorHAnsi"/>
                    <w:szCs w:val="21"/>
                  </w:rPr>
                </w:rPrChange>
              </w:rPr>
              <w:t>Dow Jones</w:t>
            </w:r>
          </w:p>
        </w:tc>
        <w:tc>
          <w:tcPr>
            <w:tcW w:w="2684" w:type="dxa"/>
            <w:tcBorders>
              <w:top w:val="single" w:sz="4" w:space="0" w:color="auto"/>
              <w:left w:val="single" w:sz="4" w:space="0" w:color="auto"/>
              <w:bottom w:val="single" w:sz="4" w:space="0" w:color="auto"/>
              <w:right w:val="single" w:sz="4" w:space="0" w:color="auto"/>
            </w:tcBorders>
            <w:hideMark/>
          </w:tcPr>
          <w:p w14:paraId="2D267614" w14:textId="77777777" w:rsidR="00F7260B" w:rsidRPr="007A5281" w:rsidRDefault="00F7260B">
            <w:pPr>
              <w:rPr>
                <w:rStyle w:val="af6"/>
                <w:rFonts w:eastAsiaTheme="minorEastAsia"/>
                <w:rPrChange w:id="11528" w:author="raye" w:date="2018-08-10T16:41:00Z">
                  <w:rPr>
                    <w:rFonts w:ascii="等线" w:eastAsia="等线" w:hAnsi="等线" w:cstheme="minorHAnsi"/>
                    <w:szCs w:val="21"/>
                  </w:rPr>
                </w:rPrChange>
              </w:rPr>
            </w:pPr>
            <w:r w:rsidRPr="007A5281">
              <w:rPr>
                <w:rStyle w:val="af6"/>
                <w:rFonts w:eastAsiaTheme="minorEastAsia"/>
                <w:rPrChange w:id="11529" w:author="raye" w:date="2018-08-10T16:41:00Z">
                  <w:rPr>
                    <w:rFonts w:ascii="等线" w:eastAsia="等线" w:hAnsi="等线" w:cstheme="minorHAnsi"/>
                    <w:szCs w:val="21"/>
                  </w:rPr>
                </w:rPrChange>
              </w:rPr>
              <w:t>35 questions with data from Dow Jones</w:t>
            </w:r>
          </w:p>
        </w:tc>
      </w:tr>
      <w:tr w:rsidR="00F7260B" w:rsidRPr="007A5281" w14:paraId="01BCCC66"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29B8B6BF" w14:textId="77777777" w:rsidR="00F7260B" w:rsidRPr="007A5281" w:rsidRDefault="00F7260B">
            <w:pPr>
              <w:rPr>
                <w:rStyle w:val="af6"/>
                <w:rFonts w:eastAsiaTheme="minorEastAsia"/>
                <w:rPrChange w:id="11530" w:author="raye" w:date="2018-08-10T16:41:00Z">
                  <w:rPr>
                    <w:rFonts w:ascii="等线" w:eastAsia="等线" w:hAnsi="等线" w:cstheme="minorHAnsi"/>
                    <w:szCs w:val="21"/>
                  </w:rPr>
                </w:rPrChange>
              </w:rPr>
              <w:pPrChange w:id="11531" w:author="raye" w:date="2018-08-10T16:41:00Z">
                <w:pPr>
                  <w:widowControl/>
                  <w:jc w:val="left"/>
                </w:pPr>
              </w:pPrChange>
            </w:pPr>
          </w:p>
        </w:tc>
        <w:tc>
          <w:tcPr>
            <w:tcW w:w="3453" w:type="dxa"/>
            <w:tcBorders>
              <w:top w:val="single" w:sz="4" w:space="0" w:color="auto"/>
              <w:left w:val="single" w:sz="4" w:space="0" w:color="auto"/>
              <w:bottom w:val="single" w:sz="4" w:space="0" w:color="auto"/>
              <w:right w:val="single" w:sz="4" w:space="0" w:color="auto"/>
            </w:tcBorders>
            <w:hideMark/>
          </w:tcPr>
          <w:p w14:paraId="2E4775A9" w14:textId="77777777" w:rsidR="00F7260B" w:rsidRPr="007A5281" w:rsidRDefault="00F7260B">
            <w:pPr>
              <w:rPr>
                <w:rStyle w:val="af6"/>
                <w:rFonts w:eastAsiaTheme="minorEastAsia"/>
                <w:rPrChange w:id="11532" w:author="raye" w:date="2018-08-10T16:41:00Z">
                  <w:rPr>
                    <w:rFonts w:ascii="等线" w:eastAsia="等线" w:hAnsi="等线" w:cstheme="minorHAnsi"/>
                    <w:szCs w:val="21"/>
                  </w:rPr>
                </w:rPrChange>
              </w:rPr>
            </w:pPr>
            <w:r w:rsidRPr="007A5281">
              <w:rPr>
                <w:rStyle w:val="af6"/>
                <w:rFonts w:eastAsiaTheme="minorEastAsia"/>
                <w:rPrChange w:id="11533" w:author="raye" w:date="2018-08-10T16:41:00Z">
                  <w:rPr>
                    <w:rFonts w:ascii="等线" w:eastAsia="等线" w:hAnsi="等线" w:cstheme="minorHAnsi"/>
                    <w:szCs w:val="21"/>
                  </w:rPr>
                </w:rPrChange>
              </w:rPr>
              <w:t>Google Strings</w:t>
            </w:r>
          </w:p>
        </w:tc>
        <w:tc>
          <w:tcPr>
            <w:tcW w:w="2684" w:type="dxa"/>
            <w:tcBorders>
              <w:top w:val="single" w:sz="4" w:space="0" w:color="auto"/>
              <w:left w:val="single" w:sz="4" w:space="0" w:color="auto"/>
              <w:bottom w:val="single" w:sz="4" w:space="0" w:color="auto"/>
              <w:right w:val="single" w:sz="4" w:space="0" w:color="auto"/>
            </w:tcBorders>
            <w:hideMark/>
          </w:tcPr>
          <w:p w14:paraId="067997AF" w14:textId="77777777" w:rsidR="00F7260B" w:rsidRPr="007A5281" w:rsidRDefault="00F7260B">
            <w:pPr>
              <w:rPr>
                <w:rStyle w:val="af6"/>
                <w:rFonts w:eastAsiaTheme="minorEastAsia"/>
                <w:rPrChange w:id="11534" w:author="raye" w:date="2018-08-10T16:41:00Z">
                  <w:rPr>
                    <w:rFonts w:ascii="等线" w:eastAsia="等线" w:hAnsi="等线" w:cstheme="minorHAnsi"/>
                    <w:szCs w:val="21"/>
                  </w:rPr>
                </w:rPrChange>
              </w:rPr>
            </w:pPr>
            <w:r w:rsidRPr="007A5281">
              <w:rPr>
                <w:rStyle w:val="af6"/>
                <w:rFonts w:eastAsiaTheme="minorEastAsia"/>
                <w:rPrChange w:id="11535" w:author="raye" w:date="2018-08-10T16:41:00Z">
                  <w:rPr>
                    <w:rFonts w:ascii="等线" w:eastAsia="等线" w:hAnsi="等线" w:cstheme="minorHAnsi"/>
                    <w:szCs w:val="21"/>
                  </w:rPr>
                </w:rPrChange>
              </w:rPr>
              <w:t>35 questions with data from Google</w:t>
            </w:r>
          </w:p>
        </w:tc>
      </w:tr>
      <w:tr w:rsidR="00F7260B" w:rsidRPr="007A5281" w14:paraId="43F42003"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42FA24E5" w14:textId="77777777" w:rsidR="00F7260B" w:rsidRPr="007A5281" w:rsidRDefault="00F7260B">
            <w:pPr>
              <w:rPr>
                <w:rStyle w:val="af6"/>
                <w:rFonts w:eastAsiaTheme="minorEastAsia"/>
                <w:rPrChange w:id="11536" w:author="raye" w:date="2018-08-10T16:41:00Z">
                  <w:rPr>
                    <w:rFonts w:ascii="等线" w:eastAsia="等线" w:hAnsi="等线" w:cstheme="minorHAnsi"/>
                    <w:szCs w:val="21"/>
                  </w:rPr>
                </w:rPrChange>
              </w:rPr>
              <w:pPrChange w:id="11537" w:author="raye" w:date="2018-08-10T16:41:00Z">
                <w:pPr>
                  <w:widowControl/>
                  <w:jc w:val="left"/>
                </w:pPr>
              </w:pPrChange>
            </w:pPr>
          </w:p>
        </w:tc>
        <w:tc>
          <w:tcPr>
            <w:tcW w:w="3453" w:type="dxa"/>
            <w:tcBorders>
              <w:top w:val="single" w:sz="4" w:space="0" w:color="auto"/>
              <w:left w:val="single" w:sz="4" w:space="0" w:color="auto"/>
              <w:bottom w:val="single" w:sz="4" w:space="0" w:color="auto"/>
              <w:right w:val="single" w:sz="4" w:space="0" w:color="auto"/>
            </w:tcBorders>
            <w:hideMark/>
          </w:tcPr>
          <w:p w14:paraId="116635BF" w14:textId="77777777" w:rsidR="00F7260B" w:rsidRPr="007A5281" w:rsidRDefault="00F7260B">
            <w:pPr>
              <w:rPr>
                <w:rStyle w:val="af6"/>
                <w:rFonts w:eastAsiaTheme="minorEastAsia"/>
                <w:rPrChange w:id="11538" w:author="raye" w:date="2018-08-10T16:41:00Z">
                  <w:rPr>
                    <w:rFonts w:ascii="等线" w:eastAsia="等线" w:hAnsi="等线" w:cstheme="minorHAnsi"/>
                    <w:szCs w:val="21"/>
                  </w:rPr>
                </w:rPrChange>
              </w:rPr>
            </w:pPr>
            <w:r w:rsidRPr="007A5281">
              <w:rPr>
                <w:rStyle w:val="af6"/>
                <w:rFonts w:eastAsiaTheme="minorEastAsia"/>
                <w:rPrChange w:id="11539" w:author="raye" w:date="2018-08-10T16:41:00Z">
                  <w:rPr>
                    <w:rFonts w:ascii="等线" w:eastAsia="等线" w:hAnsi="等线" w:cstheme="minorHAnsi"/>
                    <w:szCs w:val="21"/>
                  </w:rPr>
                </w:rPrChange>
              </w:rPr>
              <w:t>Price</w:t>
            </w:r>
          </w:p>
        </w:tc>
        <w:tc>
          <w:tcPr>
            <w:tcW w:w="2684" w:type="dxa"/>
            <w:tcBorders>
              <w:top w:val="single" w:sz="4" w:space="0" w:color="auto"/>
              <w:left w:val="single" w:sz="4" w:space="0" w:color="auto"/>
              <w:bottom w:val="single" w:sz="4" w:space="0" w:color="auto"/>
              <w:right w:val="single" w:sz="4" w:space="0" w:color="auto"/>
            </w:tcBorders>
            <w:hideMark/>
          </w:tcPr>
          <w:p w14:paraId="19288E9F" w14:textId="77777777" w:rsidR="00F7260B" w:rsidRPr="007A5281" w:rsidRDefault="00F7260B">
            <w:pPr>
              <w:rPr>
                <w:rStyle w:val="af6"/>
                <w:rFonts w:eastAsiaTheme="minorEastAsia"/>
                <w:rPrChange w:id="11540" w:author="raye" w:date="2018-08-10T16:41:00Z">
                  <w:rPr>
                    <w:rFonts w:ascii="等线" w:eastAsia="等线" w:hAnsi="等线" w:cstheme="minorHAnsi"/>
                    <w:szCs w:val="21"/>
                  </w:rPr>
                </w:rPrChange>
              </w:rPr>
            </w:pPr>
            <w:r w:rsidRPr="007A5281">
              <w:rPr>
                <w:rStyle w:val="af6"/>
                <w:rFonts w:eastAsiaTheme="minorEastAsia"/>
                <w:rPrChange w:id="11541" w:author="raye" w:date="2018-08-10T16:41:00Z">
                  <w:rPr>
                    <w:color w:val="000000" w:themeColor="text1"/>
                  </w:rPr>
                </w:rPrChange>
              </w:rPr>
              <w:t>Alibaba</w:t>
            </w:r>
          </w:p>
        </w:tc>
      </w:tr>
      <w:tr w:rsidR="00F7260B" w:rsidRPr="007A5281" w14:paraId="45C2D927"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077CDA0D" w14:textId="77777777" w:rsidR="00F7260B" w:rsidRPr="007A5281" w:rsidRDefault="00F7260B">
            <w:pPr>
              <w:rPr>
                <w:rStyle w:val="af6"/>
                <w:rFonts w:eastAsiaTheme="minorEastAsia"/>
                <w:rPrChange w:id="11542" w:author="raye" w:date="2018-08-10T16:41:00Z">
                  <w:rPr>
                    <w:rFonts w:ascii="等线" w:eastAsia="等线" w:hAnsi="等线" w:cstheme="minorHAnsi"/>
                    <w:szCs w:val="21"/>
                  </w:rPr>
                </w:rPrChange>
              </w:rPr>
              <w:pPrChange w:id="11543" w:author="raye" w:date="2018-08-10T16:41:00Z">
                <w:pPr>
                  <w:widowControl/>
                  <w:jc w:val="left"/>
                </w:pPr>
              </w:pPrChange>
            </w:pPr>
          </w:p>
        </w:tc>
        <w:tc>
          <w:tcPr>
            <w:tcW w:w="3453" w:type="dxa"/>
            <w:tcBorders>
              <w:top w:val="single" w:sz="4" w:space="0" w:color="auto"/>
              <w:left w:val="single" w:sz="4" w:space="0" w:color="auto"/>
              <w:bottom w:val="single" w:sz="4" w:space="0" w:color="auto"/>
              <w:right w:val="single" w:sz="4" w:space="0" w:color="auto"/>
            </w:tcBorders>
            <w:hideMark/>
          </w:tcPr>
          <w:p w14:paraId="5BC5D8B9" w14:textId="77777777" w:rsidR="00F7260B" w:rsidRPr="007A5281" w:rsidRDefault="00F7260B">
            <w:pPr>
              <w:rPr>
                <w:rStyle w:val="af6"/>
                <w:rFonts w:eastAsiaTheme="minorEastAsia"/>
                <w:rPrChange w:id="11544" w:author="raye" w:date="2018-08-10T16:41:00Z">
                  <w:rPr>
                    <w:rFonts w:ascii="等线" w:eastAsia="等线" w:hAnsi="等线" w:cstheme="minorHAnsi"/>
                    <w:szCs w:val="21"/>
                  </w:rPr>
                </w:rPrChange>
              </w:rPr>
            </w:pPr>
            <w:r w:rsidRPr="007A5281">
              <w:rPr>
                <w:rStyle w:val="af6"/>
                <w:rFonts w:eastAsiaTheme="minorEastAsia"/>
                <w:rPrChange w:id="11545" w:author="raye" w:date="2018-08-10T16:41:00Z">
                  <w:rPr>
                    <w:rFonts w:ascii="等线" w:eastAsia="等线" w:hAnsi="等线" w:cstheme="minorHAnsi"/>
                    <w:szCs w:val="21"/>
                  </w:rPr>
                </w:rPrChange>
              </w:rPr>
              <w:t>Lloyds</w:t>
            </w:r>
          </w:p>
        </w:tc>
        <w:tc>
          <w:tcPr>
            <w:tcW w:w="2684" w:type="dxa"/>
            <w:tcBorders>
              <w:top w:val="single" w:sz="4" w:space="0" w:color="auto"/>
              <w:left w:val="single" w:sz="4" w:space="0" w:color="auto"/>
              <w:bottom w:val="single" w:sz="4" w:space="0" w:color="auto"/>
              <w:right w:val="single" w:sz="4" w:space="0" w:color="auto"/>
            </w:tcBorders>
            <w:hideMark/>
          </w:tcPr>
          <w:p w14:paraId="50180D4B" w14:textId="77777777" w:rsidR="00F7260B" w:rsidRPr="007A5281" w:rsidRDefault="00F7260B">
            <w:pPr>
              <w:rPr>
                <w:rStyle w:val="af6"/>
                <w:rFonts w:eastAsiaTheme="minorEastAsia"/>
                <w:rPrChange w:id="11546" w:author="raye" w:date="2018-08-10T16:41:00Z">
                  <w:rPr>
                    <w:rFonts w:ascii="等线" w:eastAsia="等线" w:hAnsi="等线" w:cstheme="minorHAnsi"/>
                    <w:szCs w:val="21"/>
                  </w:rPr>
                </w:rPrChange>
              </w:rPr>
            </w:pPr>
            <w:r w:rsidRPr="007A5281">
              <w:rPr>
                <w:rStyle w:val="af6"/>
                <w:rFonts w:eastAsiaTheme="minorEastAsia"/>
                <w:rPrChange w:id="11547" w:author="raye" w:date="2018-08-10T16:41:00Z">
                  <w:rPr>
                    <w:rFonts w:ascii="等线" w:eastAsia="等线" w:hAnsi="等线" w:cstheme="minorHAnsi"/>
                    <w:szCs w:val="21"/>
                  </w:rPr>
                </w:rPrChange>
              </w:rPr>
              <w:t>35 questions with data from Lloyds</w:t>
            </w:r>
          </w:p>
        </w:tc>
      </w:tr>
      <w:tr w:rsidR="00F7260B" w:rsidRPr="007A5281" w14:paraId="35DED64F"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5F117E04" w14:textId="77777777" w:rsidR="00F7260B" w:rsidRPr="007A5281" w:rsidRDefault="00F7260B">
            <w:pPr>
              <w:rPr>
                <w:rStyle w:val="af6"/>
                <w:rFonts w:eastAsiaTheme="minorEastAsia"/>
                <w:rPrChange w:id="11548" w:author="raye" w:date="2018-08-10T16:41:00Z">
                  <w:rPr>
                    <w:rFonts w:ascii="等线" w:eastAsia="等线" w:hAnsi="等线" w:cstheme="minorHAnsi"/>
                    <w:szCs w:val="21"/>
                  </w:rPr>
                </w:rPrChange>
              </w:rPr>
              <w:pPrChange w:id="11549" w:author="raye" w:date="2018-08-10T16:41:00Z">
                <w:pPr>
                  <w:widowControl/>
                  <w:jc w:val="left"/>
                </w:pPr>
              </w:pPrChange>
            </w:pPr>
          </w:p>
        </w:tc>
        <w:tc>
          <w:tcPr>
            <w:tcW w:w="3453" w:type="dxa"/>
            <w:tcBorders>
              <w:top w:val="single" w:sz="4" w:space="0" w:color="auto"/>
              <w:left w:val="single" w:sz="4" w:space="0" w:color="auto"/>
              <w:bottom w:val="single" w:sz="4" w:space="0" w:color="auto"/>
              <w:right w:val="single" w:sz="4" w:space="0" w:color="auto"/>
            </w:tcBorders>
            <w:hideMark/>
          </w:tcPr>
          <w:p w14:paraId="3D1C38EB" w14:textId="77777777" w:rsidR="00F7260B" w:rsidRPr="007A5281" w:rsidRDefault="00F7260B">
            <w:pPr>
              <w:rPr>
                <w:rStyle w:val="af6"/>
                <w:rFonts w:eastAsiaTheme="minorEastAsia"/>
                <w:rPrChange w:id="11550" w:author="raye" w:date="2018-08-10T16:41:00Z">
                  <w:rPr>
                    <w:rFonts w:ascii="等线" w:eastAsia="等线" w:hAnsi="等线" w:cstheme="minorHAnsi"/>
                    <w:szCs w:val="21"/>
                  </w:rPr>
                </w:rPrChange>
              </w:rPr>
            </w:pPr>
            <w:r w:rsidRPr="007A5281">
              <w:rPr>
                <w:rStyle w:val="af6"/>
                <w:rFonts w:eastAsiaTheme="minorEastAsia"/>
                <w:rPrChange w:id="11551" w:author="raye" w:date="2018-08-10T16:41:00Z">
                  <w:rPr>
                    <w:rFonts w:ascii="等线" w:eastAsia="等线" w:hAnsi="等线" w:cstheme="minorHAnsi"/>
                    <w:szCs w:val="21"/>
                  </w:rPr>
                </w:rPrChange>
              </w:rPr>
              <w:t>Logic</w:t>
            </w:r>
          </w:p>
        </w:tc>
        <w:tc>
          <w:tcPr>
            <w:tcW w:w="2684" w:type="dxa"/>
            <w:tcBorders>
              <w:top w:val="single" w:sz="4" w:space="0" w:color="auto"/>
              <w:left w:val="single" w:sz="4" w:space="0" w:color="auto"/>
              <w:bottom w:val="single" w:sz="4" w:space="0" w:color="auto"/>
              <w:right w:val="single" w:sz="4" w:space="0" w:color="auto"/>
            </w:tcBorders>
            <w:hideMark/>
          </w:tcPr>
          <w:p w14:paraId="7EC06490" w14:textId="77777777" w:rsidR="00F7260B" w:rsidRPr="007A5281" w:rsidRDefault="00F7260B">
            <w:pPr>
              <w:rPr>
                <w:rStyle w:val="af6"/>
                <w:rFonts w:eastAsiaTheme="minorEastAsia"/>
                <w:rPrChange w:id="11552" w:author="raye" w:date="2018-08-10T16:41:00Z">
                  <w:rPr>
                    <w:rFonts w:ascii="等线" w:eastAsia="等线" w:hAnsi="等线" w:cstheme="minorHAnsi"/>
                    <w:szCs w:val="21"/>
                  </w:rPr>
                </w:rPrChange>
              </w:rPr>
            </w:pPr>
            <w:r w:rsidRPr="007A5281">
              <w:rPr>
                <w:rStyle w:val="af6"/>
                <w:rFonts w:eastAsiaTheme="minorEastAsia"/>
                <w:rPrChange w:id="11553" w:author="raye" w:date="2018-08-10T16:41:00Z">
                  <w:rPr>
                    <w:rFonts w:ascii="等线" w:eastAsia="等线" w:hAnsi="等线" w:cstheme="minorHAnsi"/>
                    <w:szCs w:val="21"/>
                  </w:rPr>
                </w:rPrChange>
              </w:rPr>
              <w:t>35 questions with evidence in EXCEL</w:t>
            </w:r>
          </w:p>
        </w:tc>
      </w:tr>
      <w:tr w:rsidR="00F7260B" w:rsidRPr="007A5281" w14:paraId="32B0CFCC" w14:textId="77777777" w:rsidTr="00F7260B">
        <w:tc>
          <w:tcPr>
            <w:tcW w:w="1325" w:type="dxa"/>
            <w:tcBorders>
              <w:top w:val="single" w:sz="4" w:space="0" w:color="auto"/>
              <w:left w:val="single" w:sz="4" w:space="0" w:color="auto"/>
              <w:bottom w:val="single" w:sz="4" w:space="0" w:color="auto"/>
              <w:right w:val="single" w:sz="4" w:space="0" w:color="auto"/>
            </w:tcBorders>
            <w:hideMark/>
          </w:tcPr>
          <w:p w14:paraId="40D0610D" w14:textId="77777777" w:rsidR="00F7260B" w:rsidRPr="007A5281" w:rsidRDefault="00F7260B">
            <w:pPr>
              <w:rPr>
                <w:rStyle w:val="af6"/>
                <w:rFonts w:eastAsiaTheme="minorEastAsia"/>
                <w:rPrChange w:id="11554" w:author="raye" w:date="2018-08-10T16:41:00Z">
                  <w:rPr>
                    <w:rFonts w:ascii="等线" w:eastAsia="等线" w:hAnsi="等线" w:cstheme="minorHAnsi"/>
                    <w:szCs w:val="21"/>
                  </w:rPr>
                </w:rPrChange>
              </w:rPr>
            </w:pPr>
            <w:r w:rsidRPr="007A5281">
              <w:rPr>
                <w:rStyle w:val="af6"/>
                <w:rFonts w:eastAsiaTheme="minorEastAsia"/>
                <w:rPrChange w:id="11555" w:author="raye" w:date="2018-08-10T16:41:00Z">
                  <w:rPr>
                    <w:rFonts w:ascii="等线" w:eastAsia="等线" w:hAnsi="等线" w:cstheme="minorHAnsi"/>
                    <w:szCs w:val="21"/>
                  </w:rPr>
                </w:rPrChange>
              </w:rPr>
              <w:t>Form</w:t>
            </w:r>
          </w:p>
        </w:tc>
        <w:tc>
          <w:tcPr>
            <w:tcW w:w="3453" w:type="dxa"/>
            <w:tcBorders>
              <w:top w:val="single" w:sz="4" w:space="0" w:color="auto"/>
              <w:left w:val="single" w:sz="4" w:space="0" w:color="auto"/>
              <w:bottom w:val="single" w:sz="4" w:space="0" w:color="auto"/>
              <w:right w:val="single" w:sz="4" w:space="0" w:color="auto"/>
            </w:tcBorders>
          </w:tcPr>
          <w:p w14:paraId="15280D16" w14:textId="77777777" w:rsidR="00F7260B" w:rsidRPr="007A5281" w:rsidRDefault="00F7260B">
            <w:pPr>
              <w:rPr>
                <w:rStyle w:val="af6"/>
                <w:rFonts w:eastAsiaTheme="minorEastAsia"/>
                <w:rPrChange w:id="11556" w:author="raye" w:date="2018-08-10T16:41:00Z">
                  <w:rPr>
                    <w:rFonts w:ascii="等线" w:eastAsia="等线" w:hAnsi="等线" w:cstheme="minorHAnsi"/>
                    <w:szCs w:val="21"/>
                  </w:rPr>
                </w:rPrChange>
              </w:rPr>
            </w:pPr>
          </w:p>
        </w:tc>
        <w:tc>
          <w:tcPr>
            <w:tcW w:w="2684" w:type="dxa"/>
            <w:tcBorders>
              <w:top w:val="single" w:sz="4" w:space="0" w:color="auto"/>
              <w:left w:val="single" w:sz="4" w:space="0" w:color="auto"/>
              <w:bottom w:val="single" w:sz="4" w:space="0" w:color="auto"/>
              <w:right w:val="single" w:sz="4" w:space="0" w:color="auto"/>
            </w:tcBorders>
            <w:hideMark/>
          </w:tcPr>
          <w:p w14:paraId="3C8AC4E8" w14:textId="77777777" w:rsidR="00F7260B" w:rsidRPr="007A5281" w:rsidRDefault="00F7260B">
            <w:pPr>
              <w:rPr>
                <w:rStyle w:val="af6"/>
                <w:rFonts w:eastAsiaTheme="minorEastAsia"/>
                <w:rPrChange w:id="11557" w:author="raye" w:date="2018-08-10T16:41:00Z">
                  <w:rPr>
                    <w:rFonts w:ascii="等线" w:eastAsia="等线" w:hAnsi="等线" w:cstheme="minorHAnsi"/>
                    <w:szCs w:val="21"/>
                  </w:rPr>
                </w:rPrChange>
              </w:rPr>
            </w:pPr>
            <w:r w:rsidRPr="007A5281">
              <w:rPr>
                <w:rStyle w:val="af6"/>
                <w:rFonts w:eastAsiaTheme="minorEastAsia"/>
                <w:rPrChange w:id="11558" w:author="raye" w:date="2018-08-10T16:41:00Z">
                  <w:rPr>
                    <w:rFonts w:ascii="等线" w:eastAsia="等线" w:hAnsi="等线" w:cstheme="minorHAnsi"/>
                    <w:szCs w:val="21"/>
                  </w:rPr>
                </w:rPrChange>
              </w:rPr>
              <w:t>1#, 2#, 10#, EDD Forms</w:t>
            </w:r>
          </w:p>
        </w:tc>
      </w:tr>
      <w:tr w:rsidR="00F7260B" w:rsidRPr="007A5281" w14:paraId="15203E92" w14:textId="77777777" w:rsidTr="00F7260B">
        <w:tc>
          <w:tcPr>
            <w:tcW w:w="1325" w:type="dxa"/>
            <w:tcBorders>
              <w:top w:val="single" w:sz="4" w:space="0" w:color="auto"/>
              <w:left w:val="single" w:sz="4" w:space="0" w:color="auto"/>
              <w:bottom w:val="single" w:sz="4" w:space="0" w:color="auto"/>
              <w:right w:val="single" w:sz="4" w:space="0" w:color="auto"/>
            </w:tcBorders>
            <w:hideMark/>
          </w:tcPr>
          <w:p w14:paraId="4420A4F1" w14:textId="77777777" w:rsidR="00F7260B" w:rsidRPr="007A5281" w:rsidRDefault="00F7260B">
            <w:pPr>
              <w:rPr>
                <w:rStyle w:val="af6"/>
                <w:rFonts w:eastAsiaTheme="minorEastAsia"/>
                <w:rPrChange w:id="11559" w:author="raye" w:date="2018-08-10T16:41:00Z">
                  <w:rPr>
                    <w:rFonts w:ascii="等线" w:eastAsia="等线" w:hAnsi="等线" w:cstheme="minorHAnsi"/>
                    <w:szCs w:val="21"/>
                  </w:rPr>
                </w:rPrChange>
              </w:rPr>
            </w:pPr>
            <w:r w:rsidRPr="007A5281">
              <w:rPr>
                <w:rStyle w:val="af6"/>
                <w:rFonts w:eastAsiaTheme="minorEastAsia"/>
                <w:rPrChange w:id="11560" w:author="raye" w:date="2018-08-10T16:41:00Z">
                  <w:rPr>
                    <w:rFonts w:ascii="等线" w:eastAsia="等线" w:hAnsi="等线" w:cstheme="minorHAnsi"/>
                    <w:szCs w:val="21"/>
                  </w:rPr>
                </w:rPrChange>
              </w:rPr>
              <w:t>Transaction documents</w:t>
            </w:r>
          </w:p>
        </w:tc>
        <w:tc>
          <w:tcPr>
            <w:tcW w:w="3453" w:type="dxa"/>
            <w:tcBorders>
              <w:top w:val="single" w:sz="4" w:space="0" w:color="auto"/>
              <w:left w:val="single" w:sz="4" w:space="0" w:color="auto"/>
              <w:bottom w:val="single" w:sz="4" w:space="0" w:color="auto"/>
              <w:right w:val="single" w:sz="4" w:space="0" w:color="auto"/>
            </w:tcBorders>
            <w:hideMark/>
          </w:tcPr>
          <w:p w14:paraId="3364979B" w14:textId="77777777" w:rsidR="00F7260B" w:rsidRPr="007A5281" w:rsidRDefault="00F7260B">
            <w:pPr>
              <w:rPr>
                <w:rStyle w:val="af6"/>
                <w:rFonts w:eastAsiaTheme="minorEastAsia"/>
                <w:rPrChange w:id="11561" w:author="raye" w:date="2018-08-10T16:41:00Z">
                  <w:rPr>
                    <w:rFonts w:ascii="等线" w:eastAsia="等线" w:hAnsi="等线" w:cstheme="minorHAnsi"/>
                    <w:szCs w:val="21"/>
                  </w:rPr>
                </w:rPrChange>
              </w:rPr>
            </w:pPr>
            <w:r w:rsidRPr="007A5281">
              <w:rPr>
                <w:rStyle w:val="af6"/>
                <w:rFonts w:eastAsiaTheme="minorEastAsia"/>
                <w:rPrChange w:id="11562" w:author="raye" w:date="2018-08-10T16:41:00Z">
                  <w:rPr>
                    <w:rFonts w:ascii="等线" w:eastAsia="等线" w:hAnsi="等线" w:cstheme="minorHAnsi"/>
                    <w:szCs w:val="21"/>
                  </w:rPr>
                </w:rPrChange>
              </w:rPr>
              <w:t>invoice&amp;no invoice 2-level package, 3-level under the invoice</w:t>
            </w:r>
          </w:p>
        </w:tc>
        <w:tc>
          <w:tcPr>
            <w:tcW w:w="2684" w:type="dxa"/>
            <w:tcBorders>
              <w:top w:val="single" w:sz="4" w:space="0" w:color="auto"/>
              <w:left w:val="single" w:sz="4" w:space="0" w:color="auto"/>
              <w:bottom w:val="single" w:sz="4" w:space="0" w:color="auto"/>
              <w:right w:val="single" w:sz="4" w:space="0" w:color="auto"/>
            </w:tcBorders>
            <w:hideMark/>
          </w:tcPr>
          <w:p w14:paraId="3518D7EC" w14:textId="77777777" w:rsidR="00F7260B" w:rsidRPr="007A5281" w:rsidRDefault="00F7260B">
            <w:pPr>
              <w:rPr>
                <w:rStyle w:val="af6"/>
                <w:rFonts w:eastAsiaTheme="minorEastAsia"/>
                <w:rPrChange w:id="11563" w:author="raye" w:date="2018-08-10T16:41:00Z">
                  <w:rPr>
                    <w:rFonts w:ascii="等线" w:eastAsia="等线" w:hAnsi="等线" w:cstheme="minorHAnsi"/>
                    <w:szCs w:val="21"/>
                  </w:rPr>
                </w:rPrChange>
              </w:rPr>
            </w:pPr>
            <w:r w:rsidRPr="007A5281">
              <w:rPr>
                <w:rStyle w:val="af6"/>
                <w:rFonts w:eastAsiaTheme="minorEastAsia"/>
                <w:rPrChange w:id="11564" w:author="raye" w:date="2018-08-10T16:41:00Z">
                  <w:rPr>
                    <w:rFonts w:ascii="等线" w:eastAsia="等线" w:hAnsi="等线" w:cstheme="minorHAnsi"/>
                    <w:szCs w:val="21"/>
                  </w:rPr>
                </w:rPrChange>
              </w:rPr>
              <w:t>The PDF file uploaded on the left side of INPUT page can be downloaded from PDF. Notice that it is the result of final adjustment.</w:t>
            </w:r>
          </w:p>
        </w:tc>
      </w:tr>
      <w:tr w:rsidR="005B4313" w:rsidRPr="007A5281" w14:paraId="192E9314" w14:textId="77777777" w:rsidTr="00F7260B">
        <w:tc>
          <w:tcPr>
            <w:tcW w:w="1325" w:type="dxa"/>
            <w:vMerge w:val="restart"/>
            <w:tcBorders>
              <w:top w:val="single" w:sz="4" w:space="0" w:color="auto"/>
              <w:left w:val="single" w:sz="4" w:space="0" w:color="auto"/>
              <w:bottom w:val="single" w:sz="4" w:space="0" w:color="auto"/>
              <w:right w:val="single" w:sz="4" w:space="0" w:color="auto"/>
            </w:tcBorders>
            <w:hideMark/>
          </w:tcPr>
          <w:p w14:paraId="110D259B" w14:textId="77777777" w:rsidR="00F7260B" w:rsidRPr="007A5281" w:rsidRDefault="00F7260B">
            <w:pPr>
              <w:rPr>
                <w:rStyle w:val="af6"/>
                <w:rFonts w:eastAsiaTheme="minorEastAsia"/>
                <w:rPrChange w:id="11565" w:author="raye" w:date="2018-08-10T16:41:00Z">
                  <w:rPr>
                    <w:rFonts w:ascii="等线" w:eastAsia="等线" w:hAnsi="等线" w:cstheme="minorHAnsi"/>
                    <w:color w:val="000000" w:themeColor="text1"/>
                    <w:szCs w:val="21"/>
                  </w:rPr>
                </w:rPrChange>
              </w:rPr>
            </w:pPr>
            <w:bookmarkStart w:id="11566" w:name="OLE_LINK40"/>
            <w:bookmarkStart w:id="11567" w:name="OLE_LINK43"/>
            <w:r w:rsidRPr="007A5281">
              <w:rPr>
                <w:rStyle w:val="af6"/>
                <w:rFonts w:eastAsiaTheme="minorEastAsia"/>
                <w:rPrChange w:id="11568" w:author="raye" w:date="2018-08-10T16:41:00Z">
                  <w:rPr>
                    <w:rFonts w:ascii="等线" w:eastAsia="等线" w:hAnsi="等线" w:cstheme="minorHAnsi"/>
                    <w:color w:val="000000" w:themeColor="text1"/>
                    <w:szCs w:val="21"/>
                  </w:rPr>
                </w:rPrChange>
              </w:rPr>
              <w:t>SubFolders</w:t>
            </w:r>
            <w:bookmarkEnd w:id="11566"/>
            <w:bookmarkEnd w:id="11567"/>
          </w:p>
        </w:tc>
        <w:tc>
          <w:tcPr>
            <w:tcW w:w="3453" w:type="dxa"/>
            <w:tcBorders>
              <w:top w:val="single" w:sz="4" w:space="0" w:color="auto"/>
              <w:left w:val="single" w:sz="4" w:space="0" w:color="auto"/>
              <w:bottom w:val="single" w:sz="4" w:space="0" w:color="auto"/>
              <w:right w:val="single" w:sz="4" w:space="0" w:color="auto"/>
            </w:tcBorders>
            <w:hideMark/>
          </w:tcPr>
          <w:p w14:paraId="4068787C" w14:textId="77777777" w:rsidR="00F7260B" w:rsidRPr="007A5281" w:rsidRDefault="00F7260B">
            <w:pPr>
              <w:rPr>
                <w:rStyle w:val="af6"/>
                <w:rFonts w:eastAsiaTheme="minorEastAsia"/>
                <w:rPrChange w:id="11569" w:author="raye" w:date="2018-08-10T16:41:00Z">
                  <w:rPr>
                    <w:rFonts w:ascii="等线" w:eastAsia="等线" w:hAnsi="等线" w:cstheme="minorHAnsi"/>
                    <w:color w:val="000000" w:themeColor="text1"/>
                    <w:szCs w:val="21"/>
                  </w:rPr>
                </w:rPrChange>
              </w:rPr>
            </w:pPr>
            <w:r w:rsidRPr="007A5281">
              <w:rPr>
                <w:rStyle w:val="af6"/>
                <w:rFonts w:eastAsiaTheme="minorEastAsia"/>
                <w:rPrChange w:id="11570" w:author="raye" w:date="2018-08-10T16:41:00Z">
                  <w:rPr>
                    <w:rFonts w:ascii="等线" w:eastAsia="等线" w:hAnsi="等线" w:cstheme="minorHAnsi"/>
                    <w:color w:val="000000" w:themeColor="text1"/>
                    <w:szCs w:val="21"/>
                  </w:rPr>
                </w:rPrChange>
              </w:rPr>
              <w:t>Export L/C (for export only)</w:t>
            </w:r>
          </w:p>
        </w:tc>
        <w:tc>
          <w:tcPr>
            <w:tcW w:w="2684" w:type="dxa"/>
            <w:tcBorders>
              <w:top w:val="single" w:sz="4" w:space="0" w:color="auto"/>
              <w:left w:val="single" w:sz="4" w:space="0" w:color="auto"/>
              <w:bottom w:val="single" w:sz="4" w:space="0" w:color="auto"/>
              <w:right w:val="single" w:sz="4" w:space="0" w:color="auto"/>
            </w:tcBorders>
          </w:tcPr>
          <w:p w14:paraId="02E30A56" w14:textId="77777777" w:rsidR="00F7260B" w:rsidRPr="007A5281" w:rsidRDefault="00F7260B">
            <w:pPr>
              <w:rPr>
                <w:rStyle w:val="af6"/>
                <w:rFonts w:eastAsiaTheme="minorEastAsia"/>
                <w:rPrChange w:id="11571" w:author="raye" w:date="2018-08-10T16:41:00Z">
                  <w:rPr>
                    <w:rFonts w:ascii="等线" w:eastAsia="等线" w:hAnsi="等线" w:cstheme="minorHAnsi"/>
                    <w:color w:val="000000" w:themeColor="text1"/>
                    <w:szCs w:val="21"/>
                  </w:rPr>
                </w:rPrChange>
              </w:rPr>
            </w:pPr>
            <w:r w:rsidRPr="007A5281">
              <w:rPr>
                <w:rStyle w:val="af6"/>
                <w:rFonts w:eastAsiaTheme="minorEastAsia"/>
                <w:rPrChange w:id="11572" w:author="raye" w:date="2018-08-10T16:41:00Z">
                  <w:rPr>
                    <w:rFonts w:ascii="等线" w:eastAsia="等线" w:hAnsi="等线" w:cstheme="minorHAnsi"/>
                    <w:color w:val="000000" w:themeColor="text1"/>
                    <w:szCs w:val="21"/>
                  </w:rPr>
                </w:rPrChange>
              </w:rPr>
              <w:t>PDF subfolder on the input page</w:t>
            </w:r>
          </w:p>
          <w:p w14:paraId="5B103E30" w14:textId="77777777" w:rsidR="00F7260B" w:rsidRPr="007A5281" w:rsidRDefault="00F7260B">
            <w:pPr>
              <w:rPr>
                <w:rStyle w:val="af6"/>
                <w:rFonts w:eastAsiaTheme="minorEastAsia"/>
                <w:rPrChange w:id="11573" w:author="raye" w:date="2018-08-10T16:41:00Z">
                  <w:rPr>
                    <w:rFonts w:ascii="等线" w:eastAsia="等线" w:hAnsi="等线" w:cstheme="minorHAnsi"/>
                    <w:color w:val="000000" w:themeColor="text1"/>
                    <w:szCs w:val="21"/>
                  </w:rPr>
                </w:rPrChange>
              </w:rPr>
            </w:pPr>
          </w:p>
        </w:tc>
      </w:tr>
      <w:tr w:rsidR="005B4313" w:rsidRPr="007A5281" w14:paraId="73C4D9C4"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2ACD365E" w14:textId="77777777" w:rsidR="00F7260B" w:rsidRPr="007A5281" w:rsidRDefault="00F7260B">
            <w:pPr>
              <w:rPr>
                <w:rStyle w:val="af6"/>
                <w:rFonts w:eastAsiaTheme="minorEastAsia"/>
                <w:rPrChange w:id="11574" w:author="raye" w:date="2018-08-10T16:41:00Z">
                  <w:rPr>
                    <w:rFonts w:ascii="等线" w:eastAsia="等线" w:hAnsi="等线" w:cstheme="minorHAnsi"/>
                    <w:color w:val="000000" w:themeColor="text1"/>
                    <w:szCs w:val="21"/>
                  </w:rPr>
                </w:rPrChange>
              </w:rPr>
              <w:pPrChange w:id="11575" w:author="raye" w:date="2018-08-10T16:41:00Z">
                <w:pPr>
                  <w:widowControl/>
                  <w:jc w:val="left"/>
                </w:pPr>
              </w:pPrChange>
            </w:pPr>
          </w:p>
        </w:tc>
        <w:tc>
          <w:tcPr>
            <w:tcW w:w="3453" w:type="dxa"/>
            <w:tcBorders>
              <w:top w:val="single" w:sz="4" w:space="0" w:color="auto"/>
              <w:left w:val="single" w:sz="4" w:space="0" w:color="auto"/>
              <w:bottom w:val="single" w:sz="4" w:space="0" w:color="auto"/>
              <w:right w:val="single" w:sz="4" w:space="0" w:color="auto"/>
            </w:tcBorders>
            <w:hideMark/>
          </w:tcPr>
          <w:p w14:paraId="1DAB6E4C" w14:textId="77777777" w:rsidR="00F7260B" w:rsidRPr="007A5281" w:rsidRDefault="00F7260B">
            <w:pPr>
              <w:rPr>
                <w:rStyle w:val="af6"/>
                <w:rFonts w:eastAsiaTheme="minorEastAsia"/>
                <w:rPrChange w:id="11576" w:author="raye" w:date="2018-08-10T16:41:00Z">
                  <w:rPr>
                    <w:rFonts w:ascii="等线" w:eastAsia="等线" w:hAnsi="等线" w:cstheme="minorHAnsi"/>
                    <w:color w:val="000000" w:themeColor="text1"/>
                    <w:szCs w:val="21"/>
                  </w:rPr>
                </w:rPrChange>
              </w:rPr>
            </w:pPr>
            <w:r w:rsidRPr="007A5281">
              <w:rPr>
                <w:rStyle w:val="af6"/>
                <w:rFonts w:eastAsiaTheme="minorEastAsia"/>
                <w:rPrChange w:id="11577" w:author="raye" w:date="2018-08-10T16:41:00Z">
                  <w:rPr>
                    <w:rFonts w:ascii="等线" w:eastAsia="等线" w:hAnsi="等线" w:cstheme="minorHAnsi"/>
                    <w:color w:val="000000" w:themeColor="text1"/>
                    <w:szCs w:val="21"/>
                  </w:rPr>
                </w:rPrChange>
              </w:rPr>
              <w:t>Due Diligence checklist</w:t>
            </w:r>
          </w:p>
        </w:tc>
        <w:tc>
          <w:tcPr>
            <w:tcW w:w="2684" w:type="dxa"/>
            <w:tcBorders>
              <w:top w:val="single" w:sz="4" w:space="0" w:color="auto"/>
              <w:left w:val="single" w:sz="4" w:space="0" w:color="auto"/>
              <w:bottom w:val="single" w:sz="4" w:space="0" w:color="auto"/>
              <w:right w:val="single" w:sz="4" w:space="0" w:color="auto"/>
            </w:tcBorders>
            <w:hideMark/>
          </w:tcPr>
          <w:p w14:paraId="54B30B49" w14:textId="77777777" w:rsidR="00F7260B" w:rsidRPr="007A5281" w:rsidRDefault="00F7260B">
            <w:pPr>
              <w:rPr>
                <w:rStyle w:val="af6"/>
                <w:rFonts w:eastAsiaTheme="minorEastAsia"/>
                <w:rPrChange w:id="11578" w:author="raye" w:date="2018-08-10T16:41:00Z">
                  <w:rPr>
                    <w:rFonts w:ascii="等线" w:eastAsia="等线" w:hAnsi="等线" w:cstheme="minorHAnsi"/>
                    <w:color w:val="000000" w:themeColor="text1"/>
                    <w:szCs w:val="21"/>
                  </w:rPr>
                </w:rPrChange>
              </w:rPr>
            </w:pPr>
            <w:r w:rsidRPr="007A5281">
              <w:rPr>
                <w:rStyle w:val="af6"/>
                <w:rFonts w:eastAsiaTheme="minorEastAsia"/>
                <w:rPrChange w:id="11579" w:author="raye" w:date="2018-08-10T16:41:00Z">
                  <w:rPr>
                    <w:rFonts w:ascii="等线" w:eastAsia="等线" w:hAnsi="等线" w:cstheme="minorHAnsi"/>
                    <w:color w:val="000000" w:themeColor="text1"/>
                    <w:szCs w:val="21"/>
                  </w:rPr>
                </w:rPrChange>
              </w:rPr>
              <w:t>Manual uploading</w:t>
            </w:r>
          </w:p>
        </w:tc>
      </w:tr>
      <w:tr w:rsidR="005B4313" w:rsidRPr="007A5281" w14:paraId="645F5E82"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61E323C5" w14:textId="77777777" w:rsidR="00F7260B" w:rsidRPr="007A5281" w:rsidRDefault="00F7260B">
            <w:pPr>
              <w:rPr>
                <w:rStyle w:val="af6"/>
                <w:rFonts w:eastAsiaTheme="minorEastAsia"/>
                <w:rPrChange w:id="11580" w:author="raye" w:date="2018-08-10T16:41:00Z">
                  <w:rPr>
                    <w:rFonts w:ascii="等线" w:eastAsia="等线" w:hAnsi="等线" w:cstheme="minorHAnsi"/>
                    <w:color w:val="000000" w:themeColor="text1"/>
                    <w:szCs w:val="21"/>
                  </w:rPr>
                </w:rPrChange>
              </w:rPr>
              <w:pPrChange w:id="11581" w:author="raye" w:date="2018-08-10T16:41:00Z">
                <w:pPr>
                  <w:widowControl/>
                  <w:jc w:val="left"/>
                </w:pPr>
              </w:pPrChange>
            </w:pPr>
          </w:p>
        </w:tc>
        <w:tc>
          <w:tcPr>
            <w:tcW w:w="3453" w:type="dxa"/>
            <w:tcBorders>
              <w:top w:val="single" w:sz="4" w:space="0" w:color="auto"/>
              <w:left w:val="single" w:sz="4" w:space="0" w:color="auto"/>
              <w:bottom w:val="single" w:sz="4" w:space="0" w:color="auto"/>
              <w:right w:val="single" w:sz="4" w:space="0" w:color="auto"/>
            </w:tcBorders>
            <w:hideMark/>
          </w:tcPr>
          <w:p w14:paraId="61E0283D" w14:textId="77777777" w:rsidR="00F7260B" w:rsidRPr="007A5281" w:rsidRDefault="00F7260B">
            <w:pPr>
              <w:rPr>
                <w:rStyle w:val="af6"/>
                <w:rFonts w:eastAsiaTheme="minorEastAsia"/>
                <w:rPrChange w:id="11582" w:author="raye" w:date="2018-08-10T16:41:00Z">
                  <w:rPr>
                    <w:rFonts w:ascii="等线" w:eastAsia="等线" w:hAnsi="等线" w:cstheme="minorHAnsi"/>
                    <w:color w:val="000000" w:themeColor="text1"/>
                    <w:szCs w:val="21"/>
                  </w:rPr>
                </w:rPrChange>
              </w:rPr>
            </w:pPr>
            <w:r w:rsidRPr="007A5281">
              <w:rPr>
                <w:rStyle w:val="af6"/>
                <w:rFonts w:eastAsiaTheme="minorEastAsia"/>
                <w:rPrChange w:id="11583" w:author="raye" w:date="2018-08-10T16:41:00Z">
                  <w:rPr>
                    <w:rFonts w:ascii="等线" w:eastAsia="等线" w:hAnsi="等线" w:cstheme="minorHAnsi"/>
                    <w:color w:val="000000" w:themeColor="text1"/>
                    <w:szCs w:val="21"/>
                  </w:rPr>
                </w:rPrChange>
              </w:rPr>
              <w:t>Old Documents</w:t>
            </w:r>
          </w:p>
        </w:tc>
        <w:tc>
          <w:tcPr>
            <w:tcW w:w="2684" w:type="dxa"/>
            <w:tcBorders>
              <w:top w:val="single" w:sz="4" w:space="0" w:color="auto"/>
              <w:left w:val="single" w:sz="4" w:space="0" w:color="auto"/>
              <w:bottom w:val="single" w:sz="4" w:space="0" w:color="auto"/>
              <w:right w:val="single" w:sz="4" w:space="0" w:color="auto"/>
            </w:tcBorders>
            <w:hideMark/>
          </w:tcPr>
          <w:p w14:paraId="6F7486AC" w14:textId="77777777" w:rsidR="00F7260B" w:rsidRPr="007A5281" w:rsidRDefault="00F7260B">
            <w:pPr>
              <w:rPr>
                <w:rStyle w:val="af6"/>
                <w:rFonts w:eastAsiaTheme="minorEastAsia"/>
                <w:rPrChange w:id="11584" w:author="raye" w:date="2018-08-10T16:41:00Z">
                  <w:rPr>
                    <w:rFonts w:ascii="等线" w:eastAsia="等线" w:hAnsi="等线" w:cstheme="minorHAnsi"/>
                    <w:color w:val="000000" w:themeColor="text1"/>
                    <w:szCs w:val="21"/>
                  </w:rPr>
                </w:rPrChange>
              </w:rPr>
            </w:pPr>
            <w:r w:rsidRPr="007A5281">
              <w:rPr>
                <w:rStyle w:val="af6"/>
                <w:rFonts w:eastAsiaTheme="minorEastAsia"/>
                <w:rPrChange w:id="11585" w:author="raye" w:date="2018-08-10T16:41:00Z">
                  <w:rPr>
                    <w:rFonts w:ascii="等线" w:eastAsia="等线" w:hAnsi="等线" w:cstheme="minorHAnsi"/>
                    <w:color w:val="000000" w:themeColor="text1"/>
                    <w:szCs w:val="21"/>
                  </w:rPr>
                </w:rPrChange>
              </w:rPr>
              <w:t>Deleted PDF</w:t>
            </w:r>
          </w:p>
        </w:tc>
      </w:tr>
      <w:tr w:rsidR="005B4313" w:rsidRPr="007A5281" w14:paraId="4188AD5E"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39B97BF7" w14:textId="77777777" w:rsidR="00F7260B" w:rsidRPr="007A5281" w:rsidRDefault="00F7260B">
            <w:pPr>
              <w:rPr>
                <w:rStyle w:val="af6"/>
                <w:rFonts w:eastAsiaTheme="minorEastAsia"/>
                <w:rPrChange w:id="11586" w:author="raye" w:date="2018-08-10T16:41:00Z">
                  <w:rPr>
                    <w:rFonts w:ascii="等线" w:eastAsia="等线" w:hAnsi="等线" w:cstheme="minorHAnsi"/>
                    <w:color w:val="000000" w:themeColor="text1"/>
                    <w:szCs w:val="21"/>
                  </w:rPr>
                </w:rPrChange>
              </w:rPr>
              <w:pPrChange w:id="11587" w:author="raye" w:date="2018-08-10T16:41:00Z">
                <w:pPr>
                  <w:widowControl/>
                  <w:jc w:val="left"/>
                </w:pPr>
              </w:pPrChange>
            </w:pPr>
          </w:p>
        </w:tc>
        <w:tc>
          <w:tcPr>
            <w:tcW w:w="3453" w:type="dxa"/>
            <w:tcBorders>
              <w:top w:val="single" w:sz="4" w:space="0" w:color="auto"/>
              <w:left w:val="single" w:sz="4" w:space="0" w:color="auto"/>
              <w:bottom w:val="single" w:sz="4" w:space="0" w:color="auto"/>
              <w:right w:val="single" w:sz="4" w:space="0" w:color="auto"/>
            </w:tcBorders>
            <w:hideMark/>
          </w:tcPr>
          <w:p w14:paraId="1BD58B4C" w14:textId="77777777" w:rsidR="00F7260B" w:rsidRPr="007A5281" w:rsidRDefault="00F7260B">
            <w:pPr>
              <w:rPr>
                <w:rStyle w:val="af6"/>
                <w:rFonts w:eastAsiaTheme="minorEastAsia"/>
                <w:rPrChange w:id="11588" w:author="raye" w:date="2018-08-10T16:41:00Z">
                  <w:rPr>
                    <w:rFonts w:ascii="等线" w:eastAsia="等线" w:hAnsi="等线" w:cstheme="minorHAnsi"/>
                    <w:color w:val="000000" w:themeColor="text1"/>
                    <w:szCs w:val="21"/>
                  </w:rPr>
                </w:rPrChange>
              </w:rPr>
            </w:pPr>
            <w:r w:rsidRPr="007A5281">
              <w:rPr>
                <w:rStyle w:val="af6"/>
                <w:rFonts w:eastAsiaTheme="minorEastAsia"/>
                <w:rPrChange w:id="11589" w:author="raye" w:date="2018-08-10T16:41:00Z">
                  <w:rPr>
                    <w:rFonts w:ascii="等线" w:eastAsia="等线" w:hAnsi="等线" w:cstheme="minorHAnsi"/>
                    <w:color w:val="000000" w:themeColor="text1"/>
                    <w:szCs w:val="21"/>
                  </w:rPr>
                </w:rPrChange>
              </w:rPr>
              <w:t>Customer Correspondence/Info</w:t>
            </w:r>
          </w:p>
        </w:tc>
        <w:tc>
          <w:tcPr>
            <w:tcW w:w="2684" w:type="dxa"/>
            <w:tcBorders>
              <w:top w:val="single" w:sz="4" w:space="0" w:color="auto"/>
              <w:left w:val="single" w:sz="4" w:space="0" w:color="auto"/>
              <w:bottom w:val="single" w:sz="4" w:space="0" w:color="auto"/>
              <w:right w:val="single" w:sz="4" w:space="0" w:color="auto"/>
            </w:tcBorders>
            <w:hideMark/>
          </w:tcPr>
          <w:p w14:paraId="6A4DB0E8" w14:textId="77777777" w:rsidR="00F7260B" w:rsidRPr="007A5281" w:rsidRDefault="00F7260B">
            <w:pPr>
              <w:rPr>
                <w:rStyle w:val="af6"/>
                <w:rFonts w:eastAsiaTheme="minorEastAsia"/>
                <w:rPrChange w:id="11590" w:author="raye" w:date="2018-08-10T16:41:00Z">
                  <w:rPr>
                    <w:rFonts w:ascii="等线" w:eastAsia="等线" w:hAnsi="等线" w:cstheme="minorHAnsi"/>
                    <w:b/>
                    <w:color w:val="000000" w:themeColor="text1"/>
                    <w:szCs w:val="21"/>
                  </w:rPr>
                </w:rPrChange>
              </w:rPr>
            </w:pPr>
            <w:r w:rsidRPr="007A5281">
              <w:rPr>
                <w:rStyle w:val="af6"/>
                <w:rFonts w:eastAsiaTheme="minorEastAsia"/>
                <w:rPrChange w:id="11591" w:author="raye" w:date="2018-08-10T16:41:00Z">
                  <w:rPr>
                    <w:rFonts w:ascii="等线" w:eastAsia="等线" w:hAnsi="等线" w:cstheme="minorHAnsi"/>
                    <w:color w:val="000000" w:themeColor="text1"/>
                    <w:szCs w:val="21"/>
                  </w:rPr>
                </w:rPrChange>
              </w:rPr>
              <w:t>Manual uploading</w:t>
            </w:r>
          </w:p>
        </w:tc>
      </w:tr>
      <w:tr w:rsidR="005B4313" w:rsidRPr="007A5281" w14:paraId="195D9FE1"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336FB701" w14:textId="77777777" w:rsidR="00F7260B" w:rsidRPr="007A5281" w:rsidRDefault="00F7260B">
            <w:pPr>
              <w:rPr>
                <w:rStyle w:val="af6"/>
                <w:rFonts w:eastAsiaTheme="minorEastAsia"/>
                <w:rPrChange w:id="11592" w:author="raye" w:date="2018-08-10T16:41:00Z">
                  <w:rPr>
                    <w:rFonts w:ascii="等线" w:eastAsia="等线" w:hAnsi="等线" w:cstheme="minorHAnsi"/>
                    <w:color w:val="000000" w:themeColor="text1"/>
                    <w:szCs w:val="21"/>
                  </w:rPr>
                </w:rPrChange>
              </w:rPr>
              <w:pPrChange w:id="11593" w:author="raye" w:date="2018-08-10T16:41:00Z">
                <w:pPr>
                  <w:widowControl/>
                  <w:jc w:val="left"/>
                </w:pPr>
              </w:pPrChange>
            </w:pPr>
          </w:p>
        </w:tc>
        <w:tc>
          <w:tcPr>
            <w:tcW w:w="3453" w:type="dxa"/>
            <w:tcBorders>
              <w:top w:val="single" w:sz="4" w:space="0" w:color="auto"/>
              <w:left w:val="single" w:sz="4" w:space="0" w:color="auto"/>
              <w:bottom w:val="single" w:sz="4" w:space="0" w:color="auto"/>
              <w:right w:val="single" w:sz="4" w:space="0" w:color="auto"/>
            </w:tcBorders>
            <w:hideMark/>
          </w:tcPr>
          <w:p w14:paraId="5FCC829E" w14:textId="77777777" w:rsidR="00F7260B" w:rsidRPr="007A5281" w:rsidRDefault="00F7260B">
            <w:pPr>
              <w:rPr>
                <w:rStyle w:val="af6"/>
                <w:rFonts w:eastAsiaTheme="minorEastAsia"/>
                <w:rPrChange w:id="11594" w:author="raye" w:date="2018-08-10T16:41:00Z">
                  <w:rPr>
                    <w:rFonts w:ascii="等线" w:eastAsia="等线" w:hAnsi="等线" w:cstheme="minorHAnsi"/>
                    <w:color w:val="000000" w:themeColor="text1"/>
                    <w:szCs w:val="21"/>
                  </w:rPr>
                </w:rPrChange>
              </w:rPr>
            </w:pPr>
            <w:r w:rsidRPr="007A5281">
              <w:rPr>
                <w:rStyle w:val="af6"/>
                <w:rFonts w:eastAsiaTheme="minorEastAsia"/>
                <w:rPrChange w:id="11595" w:author="raye" w:date="2018-08-10T16:41:00Z">
                  <w:rPr>
                    <w:rFonts w:ascii="等线" w:eastAsia="等线" w:hAnsi="等线" w:cstheme="minorHAnsi"/>
                    <w:color w:val="000000" w:themeColor="text1"/>
                    <w:szCs w:val="21"/>
                  </w:rPr>
                </w:rPrChange>
              </w:rPr>
              <w:t>Issuing bank correspondnece</w:t>
            </w:r>
          </w:p>
        </w:tc>
        <w:tc>
          <w:tcPr>
            <w:tcW w:w="2684" w:type="dxa"/>
            <w:tcBorders>
              <w:top w:val="single" w:sz="4" w:space="0" w:color="auto"/>
              <w:left w:val="single" w:sz="4" w:space="0" w:color="auto"/>
              <w:bottom w:val="single" w:sz="4" w:space="0" w:color="auto"/>
              <w:right w:val="single" w:sz="4" w:space="0" w:color="auto"/>
            </w:tcBorders>
            <w:hideMark/>
          </w:tcPr>
          <w:p w14:paraId="43BBDEC2" w14:textId="77777777" w:rsidR="00F7260B" w:rsidRPr="007A5281" w:rsidRDefault="00F7260B">
            <w:pPr>
              <w:rPr>
                <w:rStyle w:val="af6"/>
                <w:rFonts w:eastAsiaTheme="minorEastAsia"/>
                <w:rPrChange w:id="11596" w:author="raye" w:date="2018-08-10T16:41:00Z">
                  <w:rPr>
                    <w:rFonts w:ascii="等线" w:eastAsia="等线" w:hAnsi="等线" w:cstheme="minorHAnsi"/>
                    <w:color w:val="000000" w:themeColor="text1"/>
                    <w:szCs w:val="21"/>
                  </w:rPr>
                </w:rPrChange>
              </w:rPr>
            </w:pPr>
            <w:r w:rsidRPr="007A5281">
              <w:rPr>
                <w:rStyle w:val="af6"/>
                <w:rFonts w:eastAsiaTheme="minorEastAsia"/>
                <w:rPrChange w:id="11597" w:author="raye" w:date="2018-08-10T16:41:00Z">
                  <w:rPr>
                    <w:rFonts w:ascii="等线" w:eastAsia="等线" w:hAnsi="等线" w:cstheme="minorHAnsi"/>
                    <w:color w:val="000000" w:themeColor="text1"/>
                    <w:szCs w:val="21"/>
                  </w:rPr>
                </w:rPrChange>
              </w:rPr>
              <w:t>Manual uploading</w:t>
            </w:r>
          </w:p>
        </w:tc>
      </w:tr>
      <w:tr w:rsidR="005B4313" w:rsidRPr="007A5281" w14:paraId="35EF9F9E"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37CB47B1" w14:textId="77777777" w:rsidR="00F7260B" w:rsidRPr="007A5281" w:rsidRDefault="00F7260B">
            <w:pPr>
              <w:rPr>
                <w:rStyle w:val="af6"/>
                <w:rFonts w:eastAsiaTheme="minorEastAsia"/>
                <w:rPrChange w:id="11598" w:author="raye" w:date="2018-08-10T16:41:00Z">
                  <w:rPr>
                    <w:rFonts w:ascii="等线" w:eastAsia="等线" w:hAnsi="等线" w:cstheme="minorHAnsi"/>
                    <w:color w:val="000000" w:themeColor="text1"/>
                    <w:szCs w:val="21"/>
                  </w:rPr>
                </w:rPrChange>
              </w:rPr>
              <w:pPrChange w:id="11599" w:author="raye" w:date="2018-08-10T16:41:00Z">
                <w:pPr>
                  <w:widowControl/>
                  <w:jc w:val="left"/>
                </w:pPr>
              </w:pPrChange>
            </w:pPr>
          </w:p>
        </w:tc>
        <w:tc>
          <w:tcPr>
            <w:tcW w:w="3453" w:type="dxa"/>
            <w:tcBorders>
              <w:top w:val="single" w:sz="4" w:space="0" w:color="auto"/>
              <w:left w:val="single" w:sz="4" w:space="0" w:color="auto"/>
              <w:bottom w:val="single" w:sz="4" w:space="0" w:color="auto"/>
              <w:right w:val="single" w:sz="4" w:space="0" w:color="auto"/>
            </w:tcBorders>
            <w:hideMark/>
          </w:tcPr>
          <w:p w14:paraId="0C8A19AF" w14:textId="77777777" w:rsidR="00F7260B" w:rsidRPr="007A5281" w:rsidRDefault="00F7260B">
            <w:pPr>
              <w:rPr>
                <w:rStyle w:val="af6"/>
                <w:rFonts w:eastAsiaTheme="minorEastAsia"/>
                <w:rPrChange w:id="11600" w:author="raye" w:date="2018-08-10T16:41:00Z">
                  <w:rPr>
                    <w:rFonts w:ascii="等线" w:eastAsia="等线" w:hAnsi="等线" w:cstheme="minorHAnsi"/>
                    <w:color w:val="000000" w:themeColor="text1"/>
                    <w:szCs w:val="21"/>
                  </w:rPr>
                </w:rPrChange>
              </w:rPr>
            </w:pPr>
            <w:r w:rsidRPr="007A5281">
              <w:rPr>
                <w:rStyle w:val="af6"/>
                <w:rFonts w:eastAsiaTheme="minorEastAsia"/>
                <w:rPrChange w:id="11601" w:author="raye" w:date="2018-08-10T16:41:00Z">
                  <w:rPr>
                    <w:rFonts w:ascii="等线" w:eastAsia="等线" w:hAnsi="等线" w:cstheme="minorHAnsi"/>
                    <w:color w:val="000000" w:themeColor="text1"/>
                    <w:szCs w:val="21"/>
                  </w:rPr>
                </w:rPrChange>
              </w:rPr>
              <w:t>Payment</w:t>
            </w:r>
          </w:p>
        </w:tc>
        <w:tc>
          <w:tcPr>
            <w:tcW w:w="2684" w:type="dxa"/>
            <w:tcBorders>
              <w:top w:val="single" w:sz="4" w:space="0" w:color="auto"/>
              <w:left w:val="single" w:sz="4" w:space="0" w:color="auto"/>
              <w:bottom w:val="single" w:sz="4" w:space="0" w:color="auto"/>
              <w:right w:val="single" w:sz="4" w:space="0" w:color="auto"/>
            </w:tcBorders>
            <w:hideMark/>
          </w:tcPr>
          <w:p w14:paraId="290813E2" w14:textId="77777777" w:rsidR="00F7260B" w:rsidRPr="007A5281" w:rsidRDefault="00F7260B">
            <w:pPr>
              <w:rPr>
                <w:rStyle w:val="af6"/>
                <w:rFonts w:eastAsiaTheme="minorEastAsia"/>
                <w:rPrChange w:id="11602" w:author="raye" w:date="2018-08-10T16:41:00Z">
                  <w:rPr>
                    <w:rFonts w:ascii="等线" w:eastAsia="等线" w:hAnsi="等线" w:cstheme="minorHAnsi"/>
                    <w:color w:val="000000" w:themeColor="text1"/>
                    <w:szCs w:val="21"/>
                  </w:rPr>
                </w:rPrChange>
              </w:rPr>
            </w:pPr>
            <w:r w:rsidRPr="007A5281">
              <w:rPr>
                <w:rStyle w:val="af6"/>
                <w:rFonts w:eastAsiaTheme="minorEastAsia"/>
                <w:rPrChange w:id="11603" w:author="raye" w:date="2018-08-10T16:41:00Z">
                  <w:rPr>
                    <w:rFonts w:ascii="等线" w:eastAsia="等线" w:hAnsi="等线" w:cstheme="minorHAnsi"/>
                    <w:color w:val="000000" w:themeColor="text1"/>
                    <w:szCs w:val="21"/>
                  </w:rPr>
                </w:rPrChange>
              </w:rPr>
              <w:t>Manual uploading</w:t>
            </w:r>
          </w:p>
        </w:tc>
      </w:tr>
      <w:tr w:rsidR="005B4313" w:rsidRPr="007A5281" w14:paraId="3C2F9AC6" w14:textId="77777777" w:rsidTr="00F7260B">
        <w:tc>
          <w:tcPr>
            <w:tcW w:w="0" w:type="auto"/>
            <w:vMerge/>
            <w:tcBorders>
              <w:top w:val="single" w:sz="4" w:space="0" w:color="auto"/>
              <w:left w:val="single" w:sz="4" w:space="0" w:color="auto"/>
              <w:bottom w:val="single" w:sz="4" w:space="0" w:color="auto"/>
              <w:right w:val="single" w:sz="4" w:space="0" w:color="auto"/>
            </w:tcBorders>
            <w:vAlign w:val="center"/>
            <w:hideMark/>
          </w:tcPr>
          <w:p w14:paraId="44CB340F" w14:textId="77777777" w:rsidR="00F7260B" w:rsidRPr="007A5281" w:rsidRDefault="00F7260B">
            <w:pPr>
              <w:rPr>
                <w:rStyle w:val="af6"/>
                <w:rFonts w:eastAsiaTheme="minorEastAsia"/>
                <w:rPrChange w:id="11604" w:author="raye" w:date="2018-08-10T16:41:00Z">
                  <w:rPr>
                    <w:rFonts w:ascii="等线" w:eastAsia="等线" w:hAnsi="等线" w:cstheme="minorHAnsi"/>
                    <w:color w:val="000000" w:themeColor="text1"/>
                    <w:szCs w:val="21"/>
                  </w:rPr>
                </w:rPrChange>
              </w:rPr>
              <w:pPrChange w:id="11605" w:author="raye" w:date="2018-08-10T16:41:00Z">
                <w:pPr>
                  <w:widowControl/>
                  <w:jc w:val="left"/>
                </w:pPr>
              </w:pPrChange>
            </w:pPr>
          </w:p>
        </w:tc>
        <w:tc>
          <w:tcPr>
            <w:tcW w:w="3453" w:type="dxa"/>
            <w:tcBorders>
              <w:top w:val="single" w:sz="4" w:space="0" w:color="auto"/>
              <w:left w:val="single" w:sz="4" w:space="0" w:color="auto"/>
              <w:bottom w:val="single" w:sz="4" w:space="0" w:color="auto"/>
              <w:right w:val="single" w:sz="4" w:space="0" w:color="auto"/>
            </w:tcBorders>
            <w:hideMark/>
          </w:tcPr>
          <w:p w14:paraId="4298FE1D" w14:textId="77777777" w:rsidR="00F7260B" w:rsidRPr="007A5281" w:rsidRDefault="00F7260B">
            <w:pPr>
              <w:rPr>
                <w:rStyle w:val="af6"/>
                <w:rFonts w:eastAsiaTheme="minorEastAsia"/>
                <w:rPrChange w:id="11606" w:author="raye" w:date="2018-08-10T16:41:00Z">
                  <w:rPr>
                    <w:rFonts w:ascii="等线" w:eastAsia="等线" w:hAnsi="等线" w:cstheme="minorHAnsi"/>
                    <w:color w:val="000000" w:themeColor="text1"/>
                    <w:szCs w:val="21"/>
                  </w:rPr>
                </w:rPrChange>
              </w:rPr>
            </w:pPr>
            <w:r w:rsidRPr="007A5281">
              <w:rPr>
                <w:rStyle w:val="af6"/>
                <w:rFonts w:eastAsiaTheme="minorEastAsia"/>
                <w:rPrChange w:id="11607" w:author="raye" w:date="2018-08-10T16:41:00Z">
                  <w:rPr>
                    <w:rFonts w:ascii="等线" w:eastAsia="等线" w:hAnsi="等线" w:cstheme="minorHAnsi"/>
                    <w:color w:val="000000" w:themeColor="text1"/>
                    <w:szCs w:val="21"/>
                  </w:rPr>
                </w:rPrChange>
              </w:rPr>
              <w:t>Others</w:t>
            </w:r>
          </w:p>
        </w:tc>
        <w:tc>
          <w:tcPr>
            <w:tcW w:w="2684" w:type="dxa"/>
            <w:tcBorders>
              <w:top w:val="single" w:sz="4" w:space="0" w:color="auto"/>
              <w:left w:val="single" w:sz="4" w:space="0" w:color="auto"/>
              <w:bottom w:val="single" w:sz="4" w:space="0" w:color="auto"/>
              <w:right w:val="single" w:sz="4" w:space="0" w:color="auto"/>
            </w:tcBorders>
            <w:hideMark/>
          </w:tcPr>
          <w:p w14:paraId="02597023" w14:textId="77777777" w:rsidR="00F7260B" w:rsidRPr="007A5281" w:rsidRDefault="00F7260B">
            <w:pPr>
              <w:rPr>
                <w:rStyle w:val="af6"/>
                <w:rFonts w:eastAsiaTheme="minorEastAsia"/>
                <w:rPrChange w:id="11608" w:author="raye" w:date="2018-08-10T16:41:00Z">
                  <w:rPr>
                    <w:rFonts w:ascii="等线" w:eastAsia="等线" w:hAnsi="等线" w:cstheme="minorHAnsi"/>
                    <w:color w:val="000000" w:themeColor="text1"/>
                    <w:szCs w:val="21"/>
                  </w:rPr>
                </w:rPrChange>
              </w:rPr>
            </w:pPr>
            <w:r w:rsidRPr="007A5281">
              <w:rPr>
                <w:rStyle w:val="af6"/>
                <w:rFonts w:eastAsiaTheme="minorEastAsia"/>
                <w:rPrChange w:id="11609" w:author="raye" w:date="2018-08-10T16:41:00Z">
                  <w:rPr>
                    <w:rFonts w:ascii="等线" w:eastAsia="等线" w:hAnsi="等线" w:cstheme="minorHAnsi"/>
                    <w:color w:val="000000" w:themeColor="text1"/>
                    <w:szCs w:val="21"/>
                  </w:rPr>
                </w:rPrChange>
              </w:rPr>
              <w:t>Manual uploading</w:t>
            </w:r>
          </w:p>
        </w:tc>
      </w:tr>
      <w:tr w:rsidR="005B4313" w:rsidRPr="007A5281" w14:paraId="1257229C" w14:textId="77777777" w:rsidTr="00F7260B">
        <w:tc>
          <w:tcPr>
            <w:tcW w:w="1325" w:type="dxa"/>
            <w:tcBorders>
              <w:top w:val="single" w:sz="4" w:space="0" w:color="auto"/>
              <w:left w:val="single" w:sz="4" w:space="0" w:color="auto"/>
              <w:bottom w:val="single" w:sz="4" w:space="0" w:color="auto"/>
              <w:right w:val="single" w:sz="4" w:space="0" w:color="auto"/>
            </w:tcBorders>
            <w:hideMark/>
          </w:tcPr>
          <w:p w14:paraId="09517048" w14:textId="77777777" w:rsidR="00F7260B" w:rsidRPr="007A5281" w:rsidRDefault="00F7260B">
            <w:pPr>
              <w:rPr>
                <w:rStyle w:val="af6"/>
                <w:rFonts w:eastAsiaTheme="minorEastAsia"/>
                <w:rPrChange w:id="11610" w:author="raye" w:date="2018-08-10T16:41:00Z">
                  <w:rPr>
                    <w:rFonts w:ascii="等线" w:eastAsia="等线" w:hAnsi="等线" w:cstheme="minorHAnsi"/>
                    <w:color w:val="000000" w:themeColor="text1"/>
                    <w:szCs w:val="21"/>
                  </w:rPr>
                </w:rPrChange>
              </w:rPr>
            </w:pPr>
            <w:r w:rsidRPr="007A5281">
              <w:rPr>
                <w:rStyle w:val="af6"/>
                <w:rFonts w:eastAsiaTheme="minorEastAsia"/>
                <w:rPrChange w:id="11611" w:author="raye" w:date="2018-08-10T16:41:00Z">
                  <w:rPr>
                    <w:rFonts w:ascii="等线" w:eastAsia="等线" w:hAnsi="等线" w:cstheme="minorHAnsi"/>
                    <w:color w:val="000000" w:themeColor="text1"/>
                    <w:szCs w:val="21"/>
                  </w:rPr>
                </w:rPrChange>
              </w:rPr>
              <w:t>Compliance</w:t>
            </w:r>
          </w:p>
        </w:tc>
        <w:tc>
          <w:tcPr>
            <w:tcW w:w="3453" w:type="dxa"/>
            <w:tcBorders>
              <w:top w:val="single" w:sz="4" w:space="0" w:color="auto"/>
              <w:left w:val="single" w:sz="4" w:space="0" w:color="auto"/>
              <w:bottom w:val="single" w:sz="4" w:space="0" w:color="auto"/>
              <w:right w:val="single" w:sz="4" w:space="0" w:color="auto"/>
            </w:tcBorders>
          </w:tcPr>
          <w:p w14:paraId="144D362D" w14:textId="77777777" w:rsidR="00F7260B" w:rsidRPr="007A5281" w:rsidRDefault="00F7260B">
            <w:pPr>
              <w:rPr>
                <w:rStyle w:val="af6"/>
                <w:rFonts w:eastAsiaTheme="minorEastAsia"/>
                <w:rPrChange w:id="11612" w:author="raye" w:date="2018-08-10T16:41:00Z">
                  <w:rPr>
                    <w:rFonts w:ascii="等线" w:eastAsia="等线" w:hAnsi="等线" w:cstheme="minorHAnsi"/>
                    <w:color w:val="000000" w:themeColor="text1"/>
                    <w:szCs w:val="21"/>
                  </w:rPr>
                </w:rPrChange>
              </w:rPr>
            </w:pPr>
          </w:p>
        </w:tc>
        <w:tc>
          <w:tcPr>
            <w:tcW w:w="2684" w:type="dxa"/>
            <w:tcBorders>
              <w:top w:val="single" w:sz="4" w:space="0" w:color="auto"/>
              <w:left w:val="single" w:sz="4" w:space="0" w:color="auto"/>
              <w:bottom w:val="single" w:sz="4" w:space="0" w:color="auto"/>
              <w:right w:val="single" w:sz="4" w:space="0" w:color="auto"/>
            </w:tcBorders>
            <w:hideMark/>
          </w:tcPr>
          <w:p w14:paraId="712422C7" w14:textId="77777777" w:rsidR="00F7260B" w:rsidRPr="007A5281" w:rsidRDefault="00F7260B">
            <w:pPr>
              <w:rPr>
                <w:rStyle w:val="af6"/>
                <w:rFonts w:eastAsiaTheme="minorEastAsia"/>
                <w:rPrChange w:id="11613" w:author="raye" w:date="2018-08-10T16:41:00Z">
                  <w:rPr>
                    <w:rFonts w:ascii="等线" w:eastAsia="等线" w:hAnsi="等线" w:cstheme="minorHAnsi"/>
                    <w:color w:val="000000" w:themeColor="text1"/>
                    <w:szCs w:val="21"/>
                  </w:rPr>
                </w:rPrChange>
              </w:rPr>
            </w:pPr>
            <w:r w:rsidRPr="007A5281">
              <w:rPr>
                <w:rStyle w:val="af6"/>
                <w:rFonts w:eastAsiaTheme="minorEastAsia"/>
                <w:rPrChange w:id="11614" w:author="raye" w:date="2018-08-10T16:41:00Z">
                  <w:rPr>
                    <w:rFonts w:ascii="等线" w:eastAsia="等线" w:hAnsi="等线" w:cstheme="minorHAnsi"/>
                    <w:color w:val="000000" w:themeColor="text1"/>
                    <w:szCs w:val="21"/>
                  </w:rPr>
                </w:rPrChange>
              </w:rPr>
              <w:t>#3, #4, #5 in all the form</w:t>
            </w:r>
          </w:p>
        </w:tc>
      </w:tr>
    </w:tbl>
    <w:p w14:paraId="33D766F5" w14:textId="77777777" w:rsidR="00F7260B" w:rsidRPr="007A5281" w:rsidRDefault="00F7260B">
      <w:pPr>
        <w:rPr>
          <w:rStyle w:val="af6"/>
          <w:rFonts w:eastAsiaTheme="minorEastAsia"/>
          <w:rPrChange w:id="11615" w:author="raye" w:date="2018-08-10T16:41:00Z">
            <w:rPr>
              <w:rFonts w:ascii="等线" w:eastAsia="等线" w:hAnsi="等线"/>
              <w:color w:val="000000" w:themeColor="text1"/>
            </w:rPr>
          </w:rPrChange>
        </w:rPr>
      </w:pPr>
    </w:p>
    <w:p w14:paraId="699585E4" w14:textId="77777777" w:rsidR="00F7260B" w:rsidRPr="007A5281" w:rsidRDefault="00F7260B">
      <w:pPr>
        <w:rPr>
          <w:rStyle w:val="af6"/>
          <w:rFonts w:eastAsiaTheme="minorEastAsia"/>
          <w:rPrChange w:id="11616" w:author="raye" w:date="2018-08-10T16:41:00Z">
            <w:rPr>
              <w:rFonts w:ascii="等线" w:eastAsia="等线" w:hAnsi="等线"/>
              <w:color w:val="000000" w:themeColor="text1"/>
            </w:rPr>
          </w:rPrChange>
        </w:rPr>
      </w:pPr>
      <w:r w:rsidRPr="007A5281">
        <w:rPr>
          <w:rStyle w:val="af6"/>
          <w:rFonts w:eastAsiaTheme="minorEastAsia"/>
          <w:rPrChange w:id="11617" w:author="raye" w:date="2018-08-10T16:41:00Z">
            <w:rPr>
              <w:rFonts w:ascii="等线" w:eastAsia="等线" w:hAnsi="等线" w:cstheme="minorHAnsi"/>
              <w:color w:val="000000" w:themeColor="text1"/>
              <w:szCs w:val="21"/>
            </w:rPr>
          </w:rPrChange>
        </w:rPr>
        <w:t>1. SubFolders: there is an upload button on the right to upload files to the corresponding package.</w:t>
      </w:r>
    </w:p>
    <w:p w14:paraId="283E6135" w14:textId="77777777" w:rsidR="00F7260B" w:rsidRPr="007A5281" w:rsidRDefault="00F7260B">
      <w:pPr>
        <w:rPr>
          <w:rStyle w:val="af6"/>
          <w:rFonts w:eastAsiaTheme="minorEastAsia"/>
          <w:rPrChange w:id="11618" w:author="raye" w:date="2018-08-10T16:41:00Z">
            <w:rPr>
              <w:rFonts w:ascii="等线" w:eastAsia="等线" w:hAnsi="等线"/>
            </w:rPr>
          </w:rPrChange>
        </w:rPr>
      </w:pPr>
      <w:r w:rsidRPr="007A5281">
        <w:rPr>
          <w:rStyle w:val="af6"/>
          <w:rFonts w:eastAsiaTheme="minorEastAsia"/>
          <w:rPrChange w:id="11619" w:author="raye" w:date="2018-08-10T16:41:00Z">
            <w:rPr>
              <w:rFonts w:ascii="等线" w:eastAsia="等线" w:hAnsi="等线"/>
              <w:color w:val="000000" w:themeColor="text1"/>
            </w:rPr>
          </w:rPrChange>
        </w:rPr>
        <w:t xml:space="preserve">2. Download: click download </w:t>
      </w:r>
      <w:r w:rsidRPr="007A5281">
        <w:rPr>
          <w:rStyle w:val="af6"/>
          <w:rFonts w:eastAsiaTheme="minorEastAsia"/>
          <w:rPrChange w:id="11620" w:author="raye" w:date="2018-08-10T16:41:00Z">
            <w:rPr>
              <w:rFonts w:ascii="等线" w:eastAsia="等线" w:hAnsi="等线"/>
            </w:rPr>
          </w:rPrChange>
        </w:rPr>
        <w:t>to download the selected file according to the above package, the whole package name is</w:t>
      </w:r>
    </w:p>
    <w:p w14:paraId="7C23FEE0" w14:textId="526C66CA" w:rsidR="00F7260B" w:rsidRDefault="00F7260B">
      <w:pPr>
        <w:rPr>
          <w:ins w:id="11621" w:author="raye" w:date="2018-08-10T20:23:00Z"/>
          <w:rStyle w:val="af6"/>
          <w:rFonts w:eastAsiaTheme="minorEastAsia"/>
        </w:rPr>
      </w:pPr>
      <w:r w:rsidRPr="007A5281">
        <w:rPr>
          <w:rStyle w:val="af6"/>
          <w:rFonts w:eastAsiaTheme="minorEastAsia"/>
          <w:rPrChange w:id="11622" w:author="raye" w:date="2018-08-10T16:41:00Z">
            <w:rPr>
              <w:rFonts w:ascii="等线" w:eastAsia="等线" w:hAnsi="等线"/>
            </w:rPr>
          </w:rPrChange>
        </w:rPr>
        <w:t>FILE Management_ Case ID</w:t>
      </w:r>
    </w:p>
    <w:p w14:paraId="23B04460" w14:textId="77777777" w:rsidR="00341A95" w:rsidRPr="00341A95" w:rsidRDefault="00341A95">
      <w:pPr>
        <w:rPr>
          <w:rStyle w:val="aff4"/>
          <w:rFonts w:eastAsiaTheme="minorEastAsia"/>
          <w:rPrChange w:id="11623" w:author="raye" w:date="2018-08-10T20:23:00Z">
            <w:rPr>
              <w:rFonts w:ascii="等线" w:eastAsia="等线" w:hAnsi="等线"/>
            </w:rPr>
          </w:rPrChange>
        </w:rPr>
      </w:pPr>
    </w:p>
    <w:p w14:paraId="1C4AB513" w14:textId="027CF3DE" w:rsidR="00341A95" w:rsidRPr="0013012E" w:rsidRDefault="00341A95" w:rsidP="00341A95">
      <w:pPr>
        <w:pStyle w:val="a0"/>
        <w:numPr>
          <w:ilvl w:val="0"/>
          <w:numId w:val="236"/>
        </w:numPr>
        <w:ind w:firstLineChars="0"/>
        <w:rPr>
          <w:moveTo w:id="11624" w:author="raye" w:date="2018-08-10T20:23:00Z"/>
          <w:rStyle w:val="aff4"/>
          <w:rFonts w:eastAsiaTheme="minorEastAsia"/>
          <w:color w:val="FF0000"/>
          <w:rPrChange w:id="11625" w:author="raye" w:date="2018-08-10T21:06:00Z">
            <w:rPr>
              <w:moveTo w:id="11626" w:author="raye" w:date="2018-08-10T20:23:00Z"/>
              <w:rStyle w:val="af6"/>
              <w:rFonts w:asciiTheme="minorHAnsi" w:eastAsiaTheme="minorEastAsia" w:hAnsiTheme="minorHAnsi"/>
              <w:i w:val="0"/>
              <w:color w:val="FF0000"/>
            </w:rPr>
          </w:rPrChange>
        </w:rPr>
        <w:pPrChange w:id="11627" w:author="raye" w:date="2018-08-10T20:23:00Z">
          <w:pPr/>
        </w:pPrChange>
      </w:pPr>
      <w:moveToRangeStart w:id="11628" w:author="raye" w:date="2018-08-10T20:23:00Z" w:name="move521695921"/>
      <w:moveTo w:id="11629" w:author="raye" w:date="2018-08-10T20:23:00Z">
        <w:r w:rsidRPr="0013012E">
          <w:rPr>
            <w:rStyle w:val="aff4"/>
            <w:rFonts w:eastAsiaTheme="minorEastAsia"/>
            <w:color w:val="FF0000"/>
            <w:rPrChange w:id="11630" w:author="raye" w:date="2018-08-10T21:06:00Z">
              <w:rPr>
                <w:rStyle w:val="af6"/>
                <w:rFonts w:eastAsiaTheme="minorEastAsia"/>
                <w:color w:val="FF0000"/>
              </w:rPr>
            </w:rPrChange>
          </w:rPr>
          <w:t>Log permission(configurable)</w:t>
        </w:r>
      </w:moveTo>
      <w:ins w:id="11631" w:author="raye" w:date="2018-08-10T20:23:00Z">
        <w:r w:rsidRPr="0013012E">
          <w:rPr>
            <w:rStyle w:val="aff4"/>
            <w:rFonts w:eastAsiaTheme="minorEastAsia"/>
            <w:color w:val="FF0000"/>
            <w:rPrChange w:id="11632" w:author="raye" w:date="2018-08-10T21:06:00Z">
              <w:rPr>
                <w:rStyle w:val="aff4"/>
                <w:rFonts w:eastAsiaTheme="minorEastAsia"/>
              </w:rPr>
            </w:rPrChange>
          </w:rPr>
          <w:t xml:space="preserve"> </w:t>
        </w:r>
        <w:r w:rsidRPr="0013012E">
          <w:rPr>
            <w:rStyle w:val="aff4"/>
            <w:rFonts w:eastAsiaTheme="minorEastAsia" w:hint="eastAsia"/>
            <w:color w:val="FF0000"/>
            <w:rPrChange w:id="11633" w:author="raye" w:date="2018-08-10T21:06:00Z">
              <w:rPr>
                <w:rStyle w:val="aff4"/>
                <w:rFonts w:eastAsiaTheme="minorEastAsia" w:hint="eastAsia"/>
              </w:rPr>
            </w:rPrChange>
          </w:rPr>
          <w:t>修改</w:t>
        </w:r>
      </w:ins>
    </w:p>
    <w:p w14:paraId="6366E0C8" w14:textId="77777777" w:rsidR="008A74AA" w:rsidRDefault="008A74AA" w:rsidP="008A74AA">
      <w:pPr>
        <w:rPr>
          <w:ins w:id="11634" w:author="raye" w:date="2018-08-10T21:05:00Z"/>
          <w:rFonts w:ascii="等线" w:eastAsia="等线" w:hAnsi="等线"/>
        </w:rPr>
      </w:pPr>
      <w:bookmarkStart w:id="11635" w:name="_GoBack"/>
      <w:bookmarkEnd w:id="11635"/>
      <w:moveToRangeEnd w:id="11628"/>
    </w:p>
    <w:p w14:paraId="4778C00F" w14:textId="77777777" w:rsidR="008A74AA" w:rsidRPr="00BC3A9E" w:rsidRDefault="008A74AA" w:rsidP="008A74AA">
      <w:pPr>
        <w:rPr>
          <w:ins w:id="11636" w:author="raye" w:date="2018-08-10T21:05:00Z"/>
          <w:rFonts w:ascii="等线" w:eastAsia="等线" w:hAnsi="等线"/>
          <w:color w:val="FF0000"/>
        </w:rPr>
      </w:pPr>
      <w:ins w:id="11637" w:author="raye" w:date="2018-08-10T21:05:00Z">
        <w:r w:rsidRPr="00BC3A9E">
          <w:rPr>
            <w:rFonts w:ascii="等线" w:eastAsia="等线" w:hAnsi="等线" w:hint="eastAsia"/>
            <w:color w:val="FF0000"/>
          </w:rPr>
          <w:t>详情页点击日志，可以查看日志的变化。分为5种日志类型</w:t>
        </w:r>
      </w:ins>
    </w:p>
    <w:p w14:paraId="7E6CD2FE" w14:textId="77777777" w:rsidR="008A74AA" w:rsidRPr="00BC3A9E" w:rsidRDefault="008A74AA" w:rsidP="008A74AA">
      <w:pPr>
        <w:rPr>
          <w:ins w:id="11638" w:author="raye" w:date="2018-08-10T21:05:00Z"/>
          <w:rFonts w:ascii="等线" w:eastAsia="等线" w:hAnsi="等线"/>
          <w:color w:val="FF0000"/>
        </w:rPr>
      </w:pPr>
      <w:ins w:id="11639" w:author="raye" w:date="2018-08-10T21:05:00Z">
        <w:r w:rsidRPr="00BC3A9E">
          <w:rPr>
            <w:rFonts w:ascii="等线" w:eastAsia="等线" w:hAnsi="等线"/>
            <w:color w:val="FF0000"/>
          </w:rPr>
          <w:t xml:space="preserve">1. </w:t>
        </w:r>
        <w:r w:rsidRPr="00BC3A9E">
          <w:rPr>
            <w:rFonts w:ascii="等线" w:eastAsia="等线" w:hAnsi="等线" w:hint="eastAsia"/>
            <w:color w:val="FF0000"/>
          </w:rPr>
          <w:t>F</w:t>
        </w:r>
        <w:r w:rsidRPr="00BC3A9E">
          <w:rPr>
            <w:rFonts w:ascii="等线" w:eastAsia="等线" w:hAnsi="等线"/>
            <w:color w:val="FF0000"/>
          </w:rPr>
          <w:t>orms,</w:t>
        </w:r>
        <w:r w:rsidRPr="00BC3A9E">
          <w:rPr>
            <w:rFonts w:ascii="等线" w:eastAsia="等线" w:hAnsi="等线" w:hint="eastAsia"/>
            <w:color w:val="FF0000"/>
          </w:rPr>
          <w:t>如果那1</w:t>
        </w:r>
        <w:r w:rsidRPr="00BC3A9E">
          <w:rPr>
            <w:rFonts w:ascii="等线" w:eastAsia="等线" w:hAnsi="等线"/>
            <w:color w:val="FF0000"/>
          </w:rPr>
          <w:t>0</w:t>
        </w:r>
        <w:r w:rsidRPr="00BC3A9E">
          <w:rPr>
            <w:rFonts w:ascii="等线" w:eastAsia="等线" w:hAnsi="等线" w:hint="eastAsia"/>
            <w:color w:val="FF0000"/>
          </w:rPr>
          <w:t>张表格在点击S</w:t>
        </w:r>
        <w:r w:rsidRPr="00BC3A9E">
          <w:rPr>
            <w:rFonts w:ascii="等线" w:eastAsia="等线" w:hAnsi="等线"/>
            <w:color w:val="FF0000"/>
          </w:rPr>
          <w:t>UBMIT</w:t>
        </w:r>
        <w:r w:rsidRPr="00BC3A9E">
          <w:rPr>
            <w:rFonts w:ascii="等线" w:eastAsia="等线" w:hAnsi="等线" w:hint="eastAsia"/>
            <w:color w:val="FF0000"/>
          </w:rPr>
          <w:t>后发生了变化，就会产生一条日志，显示之前表单中的内容和之后表单中的内容</w:t>
        </w:r>
        <w:r>
          <w:rPr>
            <w:rFonts w:ascii="等线" w:eastAsia="等线" w:hAnsi="等线" w:hint="eastAsia"/>
            <w:color w:val="FF0000"/>
          </w:rPr>
          <w:t>。详情页显示文案【修改了F</w:t>
        </w:r>
        <w:r>
          <w:rPr>
            <w:rFonts w:ascii="等线" w:eastAsia="等线" w:hAnsi="等线"/>
            <w:color w:val="FF0000"/>
          </w:rPr>
          <w:t>orms</w:t>
        </w:r>
        <w:r>
          <w:rPr>
            <w:rFonts w:ascii="等线" w:eastAsia="等线" w:hAnsi="等线" w:hint="eastAsia"/>
            <w:color w:val="FF0000"/>
          </w:rPr>
          <w:t>】</w:t>
        </w:r>
      </w:ins>
    </w:p>
    <w:p w14:paraId="2FE7486B" w14:textId="77777777" w:rsidR="008A74AA" w:rsidRPr="00BC3A9E" w:rsidRDefault="008A74AA" w:rsidP="008A74AA">
      <w:pPr>
        <w:rPr>
          <w:ins w:id="11640" w:author="raye" w:date="2018-08-10T21:05:00Z"/>
          <w:rFonts w:ascii="等线" w:eastAsia="等线" w:hAnsi="等线"/>
          <w:color w:val="FF0000"/>
        </w:rPr>
      </w:pPr>
      <w:ins w:id="11641" w:author="raye" w:date="2018-08-10T21:05:00Z">
        <w:r w:rsidRPr="00BC3A9E">
          <w:rPr>
            <w:rFonts w:ascii="等线" w:eastAsia="等线" w:hAnsi="等线" w:hint="eastAsia"/>
            <w:color w:val="FF0000"/>
          </w:rPr>
          <w:t>2</w:t>
        </w:r>
        <w:r w:rsidRPr="00BC3A9E">
          <w:rPr>
            <w:rFonts w:ascii="等线" w:eastAsia="等线" w:hAnsi="等线"/>
            <w:color w:val="FF0000"/>
          </w:rPr>
          <w:t>. Input</w:t>
        </w:r>
        <w:r w:rsidRPr="00BC3A9E">
          <w:rPr>
            <w:rFonts w:ascii="等线" w:eastAsia="等线" w:hAnsi="等线" w:hint="eastAsia"/>
            <w:color w:val="FF0000"/>
          </w:rPr>
          <w:t>规则通F</w:t>
        </w:r>
        <w:r w:rsidRPr="00BC3A9E">
          <w:rPr>
            <w:rFonts w:ascii="等线" w:eastAsia="等线" w:hAnsi="等线"/>
            <w:color w:val="FF0000"/>
          </w:rPr>
          <w:t>orms</w:t>
        </w:r>
        <w:r>
          <w:rPr>
            <w:rFonts w:ascii="等线" w:eastAsia="等线" w:hAnsi="等线" w:hint="eastAsia"/>
            <w:color w:val="FF0000"/>
          </w:rPr>
          <w:t>。详情页显示文案【修改了</w:t>
        </w:r>
        <w:r>
          <w:rPr>
            <w:rFonts w:ascii="等线" w:eastAsia="等线" w:hAnsi="等线"/>
            <w:color w:val="FF0000"/>
          </w:rPr>
          <w:t>Input</w:t>
        </w:r>
        <w:r>
          <w:rPr>
            <w:rFonts w:ascii="等线" w:eastAsia="等线" w:hAnsi="等线" w:hint="eastAsia"/>
            <w:color w:val="FF0000"/>
          </w:rPr>
          <w:t>】</w:t>
        </w:r>
      </w:ins>
    </w:p>
    <w:p w14:paraId="56D20B4F" w14:textId="77777777" w:rsidR="008A74AA" w:rsidRPr="00BC3A9E" w:rsidRDefault="008A74AA" w:rsidP="008A74AA">
      <w:pPr>
        <w:rPr>
          <w:ins w:id="11642" w:author="raye" w:date="2018-08-10T21:05:00Z"/>
          <w:rFonts w:ascii="等线" w:eastAsia="等线" w:hAnsi="等线"/>
          <w:color w:val="FF0000"/>
        </w:rPr>
      </w:pPr>
      <w:ins w:id="11643" w:author="raye" w:date="2018-08-10T21:05:00Z">
        <w:r w:rsidRPr="00BC3A9E">
          <w:rPr>
            <w:rFonts w:ascii="等线" w:eastAsia="等线" w:hAnsi="等线"/>
            <w:color w:val="FF0000"/>
          </w:rPr>
          <w:t>3. 35</w:t>
        </w:r>
        <w:r w:rsidRPr="00BC3A9E">
          <w:rPr>
            <w:rFonts w:ascii="等线" w:eastAsia="等线" w:hAnsi="等线" w:hint="eastAsia"/>
            <w:color w:val="FF0000"/>
          </w:rPr>
          <w:t>个问题，如果改变了答案 ，点击S</w:t>
        </w:r>
        <w:r w:rsidRPr="00BC3A9E">
          <w:rPr>
            <w:rFonts w:ascii="等线" w:eastAsia="等线" w:hAnsi="等线"/>
            <w:color w:val="FF0000"/>
          </w:rPr>
          <w:t>UBMIT</w:t>
        </w:r>
        <w:r w:rsidRPr="00BC3A9E">
          <w:rPr>
            <w:rFonts w:ascii="等线" w:eastAsia="等线" w:hAnsi="等线" w:hint="eastAsia"/>
            <w:color w:val="FF0000"/>
          </w:rPr>
          <w:t>后，就会产生一条日志记录，显示之前的答案以及新改的</w:t>
        </w:r>
        <w:r>
          <w:rPr>
            <w:rFonts w:ascii="等线" w:eastAsia="等线" w:hAnsi="等线" w:hint="eastAsia"/>
            <w:color w:val="FF0000"/>
          </w:rPr>
          <w:t>答。详情页显示文案【调整了3</w:t>
        </w:r>
        <w:r>
          <w:rPr>
            <w:rFonts w:ascii="等线" w:eastAsia="等线" w:hAnsi="等线"/>
            <w:color w:val="FF0000"/>
          </w:rPr>
          <w:t>5</w:t>
        </w:r>
        <w:r>
          <w:rPr>
            <w:rFonts w:ascii="等线" w:eastAsia="等线" w:hAnsi="等线" w:hint="eastAsia"/>
            <w:color w:val="FF0000"/>
          </w:rPr>
          <w:t>个问题答案】</w:t>
        </w:r>
      </w:ins>
    </w:p>
    <w:p w14:paraId="5308B8C1" w14:textId="77777777" w:rsidR="008A74AA" w:rsidRPr="0047660E" w:rsidRDefault="008A74AA" w:rsidP="008A74AA">
      <w:pPr>
        <w:rPr>
          <w:ins w:id="11644" w:author="raye" w:date="2018-08-10T21:05:00Z"/>
          <w:rFonts w:ascii="等线" w:eastAsia="等线" w:hAnsi="等线" w:hint="eastAsia"/>
          <w:color w:val="FF0000"/>
        </w:rPr>
      </w:pPr>
      <w:ins w:id="11645" w:author="raye" w:date="2018-08-10T21:05:00Z">
        <w:r w:rsidRPr="00BC3A9E">
          <w:rPr>
            <w:rFonts w:ascii="等线" w:eastAsia="等线" w:hAnsi="等线" w:hint="eastAsia"/>
            <w:color w:val="FF0000"/>
          </w:rPr>
          <w:t>4</w:t>
        </w:r>
        <w:r w:rsidRPr="00BC3A9E">
          <w:rPr>
            <w:rFonts w:ascii="等线" w:eastAsia="等线" w:hAnsi="等线"/>
            <w:color w:val="FF0000"/>
          </w:rPr>
          <w:t xml:space="preserve">. </w:t>
        </w:r>
        <w:r w:rsidRPr="00BC3A9E">
          <w:rPr>
            <w:rFonts w:ascii="等线" w:eastAsia="等线" w:hAnsi="等线" w:hint="eastAsia"/>
            <w:color w:val="FF0000"/>
          </w:rPr>
          <w:t>证据，如果上传或删除了证据，则产生一条日志记录。</w:t>
        </w:r>
        <w:r>
          <w:rPr>
            <w:rFonts w:ascii="等线" w:eastAsia="等线" w:hAnsi="等线" w:hint="eastAsia"/>
            <w:color w:val="FF0000"/>
          </w:rPr>
          <w:t>文案【删除了证据”这里显示标题“】【增加了证据”这里显示标题“】详情页显示文案【调整了证据】</w:t>
        </w:r>
      </w:ins>
    </w:p>
    <w:p w14:paraId="10A4A2E7" w14:textId="77777777" w:rsidR="008A74AA" w:rsidRPr="00482B58" w:rsidRDefault="008A74AA" w:rsidP="008A74AA">
      <w:pPr>
        <w:rPr>
          <w:ins w:id="11646" w:author="raye" w:date="2018-08-10T21:05:00Z"/>
          <w:rFonts w:ascii="等线" w:eastAsia="等线" w:hAnsi="等线"/>
          <w:color w:val="FF0000"/>
        </w:rPr>
      </w:pPr>
      <w:ins w:id="11647" w:author="raye" w:date="2018-08-10T21:05:00Z">
        <w:r w:rsidRPr="00482B58">
          <w:rPr>
            <w:rFonts w:ascii="等线" w:eastAsia="等线" w:hAnsi="等线" w:hint="eastAsia"/>
            <w:color w:val="FF0000"/>
          </w:rPr>
          <w:t>5</w:t>
        </w:r>
        <w:r w:rsidRPr="00482B58">
          <w:rPr>
            <w:rFonts w:ascii="等线" w:eastAsia="等线" w:hAnsi="等线"/>
            <w:color w:val="FF0000"/>
          </w:rPr>
          <w:t xml:space="preserve">. </w:t>
        </w:r>
        <w:r w:rsidRPr="00482B58">
          <w:rPr>
            <w:rFonts w:ascii="等线" w:eastAsia="等线" w:hAnsi="等线" w:hint="eastAsia"/>
            <w:color w:val="FF0000"/>
          </w:rPr>
          <w:t>流程日志</w:t>
        </w:r>
      </w:ins>
    </w:p>
    <w:p w14:paraId="170A22C8" w14:textId="77777777" w:rsidR="008A74AA" w:rsidRPr="00482B58" w:rsidRDefault="008A74AA" w:rsidP="008A74AA">
      <w:pPr>
        <w:rPr>
          <w:ins w:id="11648" w:author="raye" w:date="2018-08-10T21:05:00Z"/>
          <w:rFonts w:ascii="等线" w:eastAsia="等线" w:hAnsi="等线"/>
          <w:color w:val="FF0000"/>
        </w:rPr>
      </w:pPr>
      <w:ins w:id="11649" w:author="raye" w:date="2018-08-10T21:05:00Z">
        <w:r w:rsidRPr="00482B58">
          <w:rPr>
            <w:rFonts w:ascii="等线" w:eastAsia="等线" w:hAnsi="等线" w:hint="eastAsia"/>
            <w:color w:val="FF0000"/>
          </w:rPr>
          <w:t>比如</w:t>
        </w:r>
        <w:r w:rsidRPr="00482B58">
          <w:rPr>
            <w:rFonts w:ascii="等线" w:eastAsia="等线" w:hAnsi="等线"/>
            <w:color w:val="FF0000"/>
          </w:rPr>
          <w:t>Send to Manager</w:t>
        </w:r>
        <w:r w:rsidRPr="00482B58">
          <w:rPr>
            <w:rFonts w:ascii="等线" w:eastAsia="等线" w:hAnsi="等线" w:hint="eastAsia"/>
            <w:color w:val="FF0000"/>
          </w:rPr>
          <w:t>这样的流程日志会直接在日志列表中显示，不需要再点进详情页查看。详情页显示文案就直接是【</w:t>
        </w:r>
        <w:r w:rsidRPr="00482B58">
          <w:rPr>
            <w:rFonts w:ascii="等线" w:eastAsia="等线" w:hAnsi="等线"/>
            <w:color w:val="FF0000"/>
          </w:rPr>
          <w:t>Send to Manager】</w:t>
        </w:r>
        <w:r w:rsidRPr="00482B58">
          <w:rPr>
            <w:rFonts w:ascii="等线" w:eastAsia="等线" w:hAnsi="等线" w:hint="eastAsia"/>
            <w:color w:val="FF0000"/>
          </w:rPr>
          <w:t>这种</w:t>
        </w:r>
      </w:ins>
    </w:p>
    <w:p w14:paraId="7AE5023C" w14:textId="77777777" w:rsidR="008A74AA" w:rsidRPr="00482B58" w:rsidRDefault="008A74AA" w:rsidP="008A74AA">
      <w:pPr>
        <w:rPr>
          <w:ins w:id="11650" w:author="raye" w:date="2018-08-10T21:05:00Z"/>
          <w:rFonts w:ascii="等线" w:eastAsia="等线" w:hAnsi="等线"/>
          <w:color w:val="FF0000"/>
        </w:rPr>
      </w:pPr>
    </w:p>
    <w:tbl>
      <w:tblPr>
        <w:tblStyle w:val="a9"/>
        <w:tblW w:w="0" w:type="auto"/>
        <w:tblInd w:w="279" w:type="dxa"/>
        <w:tblLook w:val="04A0" w:firstRow="1" w:lastRow="0" w:firstColumn="1" w:lastColumn="0" w:noHBand="0" w:noVBand="1"/>
      </w:tblPr>
      <w:tblGrid>
        <w:gridCol w:w="1827"/>
        <w:gridCol w:w="1498"/>
        <w:gridCol w:w="1226"/>
        <w:gridCol w:w="1193"/>
        <w:gridCol w:w="1157"/>
        <w:gridCol w:w="1116"/>
      </w:tblGrid>
      <w:tr w:rsidR="008A74AA" w:rsidRPr="00482B58" w14:paraId="703B9214" w14:textId="77777777" w:rsidTr="00D400D1">
        <w:trPr>
          <w:ins w:id="11651" w:author="raye" w:date="2018-08-10T21:05:00Z"/>
        </w:trPr>
        <w:tc>
          <w:tcPr>
            <w:tcW w:w="1827" w:type="dxa"/>
            <w:shd w:val="clear" w:color="auto" w:fill="BFBFBF" w:themeFill="background1" w:themeFillShade="BF"/>
          </w:tcPr>
          <w:p w14:paraId="3E939EC0" w14:textId="77777777" w:rsidR="008A74AA" w:rsidRPr="00482B58" w:rsidRDefault="008A74AA" w:rsidP="00D400D1">
            <w:pPr>
              <w:rPr>
                <w:ins w:id="11652" w:author="raye" w:date="2018-08-10T21:05:00Z"/>
                <w:rFonts w:ascii="等线" w:eastAsia="等线" w:hAnsi="等线" w:cstheme="minorHAnsi"/>
                <w:color w:val="FF0000"/>
                <w:szCs w:val="21"/>
              </w:rPr>
            </w:pPr>
            <w:ins w:id="11653" w:author="raye" w:date="2018-08-10T21:05:00Z">
              <w:r w:rsidRPr="00482B58">
                <w:rPr>
                  <w:rFonts w:ascii="等线" w:eastAsia="等线" w:hAnsi="等线" w:cstheme="minorHAnsi" w:hint="eastAsia"/>
                  <w:color w:val="FF0000"/>
                  <w:szCs w:val="21"/>
                </w:rPr>
                <w:t>时间</w:t>
              </w:r>
            </w:ins>
          </w:p>
        </w:tc>
        <w:tc>
          <w:tcPr>
            <w:tcW w:w="1498" w:type="dxa"/>
            <w:shd w:val="clear" w:color="auto" w:fill="BFBFBF" w:themeFill="background1" w:themeFillShade="BF"/>
          </w:tcPr>
          <w:p w14:paraId="403DF568" w14:textId="77777777" w:rsidR="008A74AA" w:rsidRPr="00482B58" w:rsidRDefault="008A74AA" w:rsidP="00D400D1">
            <w:pPr>
              <w:rPr>
                <w:ins w:id="11654" w:author="raye" w:date="2018-08-10T21:05:00Z"/>
                <w:rFonts w:ascii="等线" w:eastAsia="等线" w:hAnsi="等线" w:cstheme="minorHAnsi"/>
                <w:color w:val="FF0000"/>
                <w:szCs w:val="21"/>
              </w:rPr>
            </w:pPr>
            <w:ins w:id="11655" w:author="raye" w:date="2018-08-10T21:05:00Z">
              <w:r w:rsidRPr="00482B58">
                <w:rPr>
                  <w:rFonts w:ascii="等线" w:eastAsia="等线" w:hAnsi="等线" w:cstheme="minorHAnsi" w:hint="eastAsia"/>
                  <w:color w:val="FF0000"/>
                  <w:szCs w:val="21"/>
                </w:rPr>
                <w:t>状态</w:t>
              </w:r>
            </w:ins>
          </w:p>
        </w:tc>
        <w:tc>
          <w:tcPr>
            <w:tcW w:w="1226" w:type="dxa"/>
            <w:shd w:val="clear" w:color="auto" w:fill="BFBFBF" w:themeFill="background1" w:themeFillShade="BF"/>
          </w:tcPr>
          <w:p w14:paraId="23FC5F77" w14:textId="77777777" w:rsidR="008A74AA" w:rsidRPr="00482B58" w:rsidRDefault="008A74AA" w:rsidP="00D400D1">
            <w:pPr>
              <w:rPr>
                <w:ins w:id="11656" w:author="raye" w:date="2018-08-10T21:05:00Z"/>
                <w:rFonts w:ascii="等线" w:eastAsia="等线" w:hAnsi="等线" w:cstheme="minorHAnsi"/>
                <w:color w:val="FF0000"/>
                <w:szCs w:val="21"/>
              </w:rPr>
            </w:pPr>
            <w:ins w:id="11657" w:author="raye" w:date="2018-08-10T21:05:00Z">
              <w:r w:rsidRPr="00482B58">
                <w:rPr>
                  <w:rFonts w:ascii="等线" w:eastAsia="等线" w:hAnsi="等线" w:cstheme="minorHAnsi" w:hint="eastAsia"/>
                  <w:color w:val="FF0000"/>
                  <w:szCs w:val="21"/>
                </w:rPr>
                <w:t>操作角色</w:t>
              </w:r>
            </w:ins>
          </w:p>
        </w:tc>
        <w:tc>
          <w:tcPr>
            <w:tcW w:w="1193" w:type="dxa"/>
            <w:shd w:val="clear" w:color="auto" w:fill="BFBFBF" w:themeFill="background1" w:themeFillShade="BF"/>
          </w:tcPr>
          <w:p w14:paraId="23E7130D" w14:textId="77777777" w:rsidR="008A74AA" w:rsidRPr="00482B58" w:rsidRDefault="008A74AA" w:rsidP="00D400D1">
            <w:pPr>
              <w:rPr>
                <w:ins w:id="11658" w:author="raye" w:date="2018-08-10T21:05:00Z"/>
                <w:rFonts w:ascii="等线" w:eastAsia="等线" w:hAnsi="等线" w:cstheme="minorHAnsi" w:hint="eastAsia"/>
                <w:color w:val="FF0000"/>
                <w:szCs w:val="21"/>
              </w:rPr>
            </w:pPr>
            <w:ins w:id="11659" w:author="raye" w:date="2018-08-10T21:05:00Z">
              <w:r w:rsidRPr="00482B58">
                <w:rPr>
                  <w:rFonts w:ascii="等线" w:eastAsia="等线" w:hAnsi="等线" w:cstheme="minorHAnsi" w:hint="eastAsia"/>
                  <w:color w:val="FF0000"/>
                  <w:szCs w:val="21"/>
                </w:rPr>
                <w:t>操作人</w:t>
              </w:r>
            </w:ins>
          </w:p>
        </w:tc>
        <w:tc>
          <w:tcPr>
            <w:tcW w:w="1157" w:type="dxa"/>
            <w:shd w:val="clear" w:color="auto" w:fill="BFBFBF" w:themeFill="background1" w:themeFillShade="BF"/>
          </w:tcPr>
          <w:p w14:paraId="72D2A3C0" w14:textId="77777777" w:rsidR="008A74AA" w:rsidRPr="00482B58" w:rsidRDefault="008A74AA" w:rsidP="00D400D1">
            <w:pPr>
              <w:rPr>
                <w:ins w:id="11660" w:author="raye" w:date="2018-08-10T21:05:00Z"/>
                <w:rFonts w:ascii="等线" w:eastAsia="等线" w:hAnsi="等线" w:cstheme="minorHAnsi" w:hint="eastAsia"/>
                <w:color w:val="FF0000"/>
                <w:szCs w:val="21"/>
              </w:rPr>
            </w:pPr>
            <w:ins w:id="11661" w:author="raye" w:date="2018-08-10T21:05:00Z">
              <w:r w:rsidRPr="00482B58">
                <w:rPr>
                  <w:rFonts w:ascii="等线" w:eastAsia="等线" w:hAnsi="等线" w:cstheme="minorHAnsi" w:hint="eastAsia"/>
                  <w:color w:val="FF0000"/>
                  <w:szCs w:val="21"/>
                </w:rPr>
                <w:t>日志类型</w:t>
              </w:r>
            </w:ins>
          </w:p>
        </w:tc>
        <w:tc>
          <w:tcPr>
            <w:tcW w:w="1116" w:type="dxa"/>
            <w:shd w:val="clear" w:color="auto" w:fill="BFBFBF" w:themeFill="background1" w:themeFillShade="BF"/>
          </w:tcPr>
          <w:p w14:paraId="15E0E846" w14:textId="77777777" w:rsidR="008A74AA" w:rsidRPr="00482B58" w:rsidRDefault="008A74AA" w:rsidP="00D400D1">
            <w:pPr>
              <w:rPr>
                <w:ins w:id="11662" w:author="raye" w:date="2018-08-10T21:05:00Z"/>
                <w:rFonts w:ascii="等线" w:eastAsia="等线" w:hAnsi="等线" w:cstheme="minorHAnsi" w:hint="eastAsia"/>
                <w:color w:val="FF0000"/>
                <w:szCs w:val="21"/>
              </w:rPr>
            </w:pPr>
            <w:ins w:id="11663" w:author="raye" w:date="2018-08-10T21:05:00Z">
              <w:r w:rsidRPr="00482B58">
                <w:rPr>
                  <w:rFonts w:ascii="等线" w:eastAsia="等线" w:hAnsi="等线" w:cstheme="minorHAnsi" w:hint="eastAsia"/>
                  <w:color w:val="FF0000"/>
                  <w:szCs w:val="21"/>
                </w:rPr>
                <w:t>日志</w:t>
              </w:r>
            </w:ins>
          </w:p>
        </w:tc>
      </w:tr>
      <w:tr w:rsidR="008A74AA" w:rsidRPr="00482B58" w14:paraId="1A802C6A" w14:textId="77777777" w:rsidTr="00D400D1">
        <w:trPr>
          <w:ins w:id="11664" w:author="raye" w:date="2018-08-10T21:05:00Z"/>
        </w:trPr>
        <w:tc>
          <w:tcPr>
            <w:tcW w:w="1827" w:type="dxa"/>
          </w:tcPr>
          <w:p w14:paraId="38600280" w14:textId="77777777" w:rsidR="008A74AA" w:rsidRPr="00482B58" w:rsidRDefault="008A74AA" w:rsidP="00D400D1">
            <w:pPr>
              <w:rPr>
                <w:ins w:id="11665" w:author="raye" w:date="2018-08-10T21:05:00Z"/>
                <w:rFonts w:ascii="等线" w:eastAsia="等线" w:hAnsi="等线" w:cstheme="minorHAnsi"/>
                <w:color w:val="FF0000"/>
                <w:szCs w:val="21"/>
              </w:rPr>
            </w:pPr>
            <w:ins w:id="11666" w:author="raye" w:date="2018-08-10T21:05:00Z">
              <w:r w:rsidRPr="00482B58">
                <w:rPr>
                  <w:rFonts w:ascii="等线" w:eastAsia="等线" w:hAnsi="等线" w:cstheme="minorHAnsi"/>
                  <w:color w:val="FF0000"/>
                  <w:szCs w:val="21"/>
                </w:rPr>
                <w:t>2017/10/03 9:00:00</w:t>
              </w:r>
            </w:ins>
          </w:p>
        </w:tc>
        <w:tc>
          <w:tcPr>
            <w:tcW w:w="1498" w:type="dxa"/>
          </w:tcPr>
          <w:p w14:paraId="564CBE71" w14:textId="77777777" w:rsidR="008A74AA" w:rsidRPr="00482B58" w:rsidRDefault="008A74AA" w:rsidP="00D400D1">
            <w:pPr>
              <w:rPr>
                <w:ins w:id="11667" w:author="raye" w:date="2018-08-10T21:05:00Z"/>
                <w:rFonts w:ascii="等线" w:eastAsia="等线" w:hAnsi="等线" w:cstheme="minorHAnsi"/>
                <w:color w:val="FF0000"/>
                <w:szCs w:val="21"/>
              </w:rPr>
            </w:pPr>
            <w:ins w:id="11668" w:author="raye" w:date="2018-08-10T21:05:00Z">
              <w:r w:rsidRPr="00482B58">
                <w:rPr>
                  <w:rFonts w:ascii="等线" w:eastAsia="等线" w:hAnsi="等线" w:cstheme="minorHAnsi"/>
                  <w:color w:val="FF0000"/>
                  <w:szCs w:val="21"/>
                </w:rPr>
                <w:t>Under Operations Analyst Review</w:t>
              </w:r>
            </w:ins>
          </w:p>
        </w:tc>
        <w:tc>
          <w:tcPr>
            <w:tcW w:w="1226" w:type="dxa"/>
          </w:tcPr>
          <w:p w14:paraId="5932DC00" w14:textId="77777777" w:rsidR="008A74AA" w:rsidRPr="00482B58" w:rsidRDefault="008A74AA" w:rsidP="00D400D1">
            <w:pPr>
              <w:rPr>
                <w:ins w:id="11669" w:author="raye" w:date="2018-08-10T21:05:00Z"/>
                <w:rFonts w:ascii="等线" w:eastAsia="等线" w:hAnsi="等线" w:cstheme="minorHAnsi"/>
                <w:color w:val="FF0000"/>
                <w:szCs w:val="21"/>
              </w:rPr>
            </w:pPr>
            <w:ins w:id="11670" w:author="raye" w:date="2018-08-10T21:05:00Z">
              <w:r w:rsidRPr="00482B58">
                <w:rPr>
                  <w:rFonts w:ascii="等线" w:eastAsia="等线" w:hAnsi="等线" w:cstheme="minorHAnsi"/>
                  <w:color w:val="FF0000"/>
                  <w:szCs w:val="21"/>
                </w:rPr>
                <w:t>Operations Manager</w:t>
              </w:r>
            </w:ins>
          </w:p>
        </w:tc>
        <w:tc>
          <w:tcPr>
            <w:tcW w:w="1193" w:type="dxa"/>
          </w:tcPr>
          <w:p w14:paraId="0F2EDBDF" w14:textId="77777777" w:rsidR="008A74AA" w:rsidRPr="00482B58" w:rsidRDefault="008A74AA" w:rsidP="00D400D1">
            <w:pPr>
              <w:rPr>
                <w:ins w:id="11671" w:author="raye" w:date="2018-08-10T21:05:00Z"/>
                <w:rFonts w:ascii="等线" w:eastAsia="等线" w:hAnsi="等线" w:cstheme="minorHAnsi"/>
                <w:color w:val="FF0000"/>
                <w:szCs w:val="21"/>
              </w:rPr>
            </w:pPr>
            <w:ins w:id="11672" w:author="raye" w:date="2018-08-10T21:05:00Z">
              <w:r w:rsidRPr="00482B58">
                <w:rPr>
                  <w:rFonts w:ascii="等线" w:eastAsia="等线" w:hAnsi="等线" w:cstheme="minorHAnsi"/>
                  <w:color w:val="FF0000"/>
                  <w:szCs w:val="21"/>
                </w:rPr>
                <w:t>Lisa Blue</w:t>
              </w:r>
            </w:ins>
          </w:p>
        </w:tc>
        <w:tc>
          <w:tcPr>
            <w:tcW w:w="1157" w:type="dxa"/>
          </w:tcPr>
          <w:p w14:paraId="13B5B4C2" w14:textId="77777777" w:rsidR="008A74AA" w:rsidRPr="00482B58" w:rsidRDefault="008A74AA" w:rsidP="00D400D1">
            <w:pPr>
              <w:rPr>
                <w:ins w:id="11673" w:author="raye" w:date="2018-08-10T21:05:00Z"/>
                <w:rFonts w:ascii="等线" w:eastAsia="等线" w:hAnsi="等线" w:cstheme="minorHAnsi"/>
                <w:color w:val="FF0000"/>
                <w:szCs w:val="21"/>
              </w:rPr>
            </w:pPr>
            <w:ins w:id="11674" w:author="raye" w:date="2018-08-10T21:05:00Z">
              <w:r w:rsidRPr="00482B58">
                <w:rPr>
                  <w:rFonts w:ascii="等线" w:eastAsia="等线" w:hAnsi="等线" w:cstheme="minorHAnsi"/>
                  <w:color w:val="FF0000"/>
                  <w:szCs w:val="21"/>
                </w:rPr>
                <w:t>Forms</w:t>
              </w:r>
            </w:ins>
          </w:p>
        </w:tc>
        <w:tc>
          <w:tcPr>
            <w:tcW w:w="1116" w:type="dxa"/>
          </w:tcPr>
          <w:p w14:paraId="3CE4398A" w14:textId="77777777" w:rsidR="008A74AA" w:rsidRPr="00482B58" w:rsidRDefault="008A74AA" w:rsidP="00D400D1">
            <w:pPr>
              <w:rPr>
                <w:ins w:id="11675" w:author="raye" w:date="2018-08-10T21:05:00Z"/>
                <w:rFonts w:ascii="等线" w:eastAsia="等线" w:hAnsi="等线" w:cstheme="minorHAnsi"/>
                <w:color w:val="FF0000"/>
                <w:szCs w:val="21"/>
              </w:rPr>
            </w:pPr>
            <w:ins w:id="11676" w:author="raye" w:date="2018-08-10T21:05:00Z">
              <w:r w:rsidRPr="00482B58">
                <w:rPr>
                  <w:rFonts w:ascii="等线" w:eastAsia="等线" w:hAnsi="等线" w:cstheme="minorHAnsi"/>
                  <w:color w:val="FF0000"/>
                  <w:szCs w:val="21"/>
                </w:rPr>
                <w:t>details</w:t>
              </w:r>
            </w:ins>
          </w:p>
        </w:tc>
      </w:tr>
      <w:tr w:rsidR="008A74AA" w:rsidRPr="00482B58" w14:paraId="2422AB13" w14:textId="77777777" w:rsidTr="00D400D1">
        <w:trPr>
          <w:ins w:id="11677" w:author="raye" w:date="2018-08-10T21:05:00Z"/>
        </w:trPr>
        <w:tc>
          <w:tcPr>
            <w:tcW w:w="1827" w:type="dxa"/>
          </w:tcPr>
          <w:p w14:paraId="4234AAB6" w14:textId="77777777" w:rsidR="008A74AA" w:rsidRPr="00482B58" w:rsidRDefault="008A74AA" w:rsidP="00D400D1">
            <w:pPr>
              <w:rPr>
                <w:ins w:id="11678" w:author="raye" w:date="2018-08-10T21:05:00Z"/>
                <w:rFonts w:ascii="等线" w:eastAsia="等线" w:hAnsi="等线" w:cstheme="minorHAnsi"/>
                <w:color w:val="FF0000"/>
                <w:szCs w:val="21"/>
              </w:rPr>
            </w:pPr>
            <w:ins w:id="11679" w:author="raye" w:date="2018-08-10T21:05:00Z">
              <w:r w:rsidRPr="00482B58">
                <w:rPr>
                  <w:rFonts w:ascii="等线" w:eastAsia="等线" w:hAnsi="等线" w:cstheme="minorHAnsi"/>
                  <w:color w:val="FF0000"/>
                  <w:szCs w:val="21"/>
                </w:rPr>
                <w:t>2017/10/03 9:00:00</w:t>
              </w:r>
            </w:ins>
          </w:p>
        </w:tc>
        <w:tc>
          <w:tcPr>
            <w:tcW w:w="1498" w:type="dxa"/>
          </w:tcPr>
          <w:p w14:paraId="7985D78A" w14:textId="77777777" w:rsidR="008A74AA" w:rsidRPr="00482B58" w:rsidRDefault="008A74AA" w:rsidP="00D400D1">
            <w:pPr>
              <w:rPr>
                <w:ins w:id="11680" w:author="raye" w:date="2018-08-10T21:05:00Z"/>
                <w:rFonts w:ascii="等线" w:eastAsia="等线" w:hAnsi="等线" w:cstheme="minorHAnsi"/>
                <w:color w:val="FF0000"/>
                <w:szCs w:val="21"/>
              </w:rPr>
            </w:pPr>
            <w:ins w:id="11681" w:author="raye" w:date="2018-08-10T21:05:00Z">
              <w:r w:rsidRPr="00482B58">
                <w:rPr>
                  <w:rFonts w:ascii="等线" w:eastAsia="等线" w:hAnsi="等线" w:cstheme="minorHAnsi"/>
                  <w:color w:val="FF0000"/>
                  <w:szCs w:val="21"/>
                </w:rPr>
                <w:t>Under Operations Analyst Review</w:t>
              </w:r>
            </w:ins>
          </w:p>
        </w:tc>
        <w:tc>
          <w:tcPr>
            <w:tcW w:w="1226" w:type="dxa"/>
          </w:tcPr>
          <w:p w14:paraId="1EAAB7A8" w14:textId="77777777" w:rsidR="008A74AA" w:rsidRPr="00482B58" w:rsidRDefault="008A74AA" w:rsidP="00D400D1">
            <w:pPr>
              <w:rPr>
                <w:ins w:id="11682" w:author="raye" w:date="2018-08-10T21:05:00Z"/>
                <w:rFonts w:ascii="等线" w:eastAsia="等线" w:hAnsi="等线" w:cstheme="minorHAnsi"/>
                <w:color w:val="FF0000"/>
                <w:szCs w:val="21"/>
              </w:rPr>
            </w:pPr>
          </w:p>
          <w:p w14:paraId="16545883" w14:textId="77777777" w:rsidR="008A74AA" w:rsidRPr="00482B58" w:rsidRDefault="008A74AA" w:rsidP="00D400D1">
            <w:pPr>
              <w:rPr>
                <w:ins w:id="11683" w:author="raye" w:date="2018-08-10T21:05:00Z"/>
                <w:rFonts w:ascii="等线" w:eastAsia="等线" w:hAnsi="等线" w:cstheme="minorHAnsi"/>
                <w:color w:val="FF0000"/>
                <w:szCs w:val="21"/>
              </w:rPr>
            </w:pPr>
            <w:ins w:id="11684" w:author="raye" w:date="2018-08-10T21:05:00Z">
              <w:r w:rsidRPr="00482B58">
                <w:rPr>
                  <w:rFonts w:ascii="等线" w:eastAsia="等线" w:hAnsi="等线" w:cstheme="minorHAnsi"/>
                  <w:color w:val="FF0000"/>
                  <w:szCs w:val="21"/>
                </w:rPr>
                <w:t>Operations Manager</w:t>
              </w:r>
            </w:ins>
          </w:p>
        </w:tc>
        <w:tc>
          <w:tcPr>
            <w:tcW w:w="1193" w:type="dxa"/>
          </w:tcPr>
          <w:p w14:paraId="3CD46112" w14:textId="77777777" w:rsidR="008A74AA" w:rsidRPr="00482B58" w:rsidRDefault="008A74AA" w:rsidP="00D400D1">
            <w:pPr>
              <w:rPr>
                <w:ins w:id="11685" w:author="raye" w:date="2018-08-10T21:05:00Z"/>
                <w:rFonts w:ascii="等线" w:eastAsia="等线" w:hAnsi="等线" w:cstheme="minorHAnsi"/>
                <w:color w:val="FF0000"/>
                <w:szCs w:val="21"/>
              </w:rPr>
            </w:pPr>
            <w:ins w:id="11686" w:author="raye" w:date="2018-08-10T21:05:00Z">
              <w:r w:rsidRPr="00482B58">
                <w:rPr>
                  <w:rFonts w:ascii="等线" w:eastAsia="等线" w:hAnsi="等线" w:cstheme="minorHAnsi"/>
                  <w:color w:val="FF0000"/>
                  <w:szCs w:val="21"/>
                </w:rPr>
                <w:t>Lisa Blue</w:t>
              </w:r>
            </w:ins>
          </w:p>
        </w:tc>
        <w:tc>
          <w:tcPr>
            <w:tcW w:w="1157" w:type="dxa"/>
          </w:tcPr>
          <w:p w14:paraId="3A9CD451" w14:textId="77777777" w:rsidR="008A74AA" w:rsidRPr="00482B58" w:rsidRDefault="008A74AA" w:rsidP="00D400D1">
            <w:pPr>
              <w:rPr>
                <w:ins w:id="11687" w:author="raye" w:date="2018-08-10T21:05:00Z"/>
                <w:rFonts w:ascii="等线" w:eastAsia="等线" w:hAnsi="等线" w:cstheme="minorHAnsi"/>
                <w:color w:val="FF0000"/>
                <w:szCs w:val="21"/>
              </w:rPr>
            </w:pPr>
            <w:ins w:id="11688" w:author="raye" w:date="2018-08-10T21:05:00Z">
              <w:r w:rsidRPr="00482B58">
                <w:rPr>
                  <w:rFonts w:ascii="等线" w:eastAsia="等线" w:hAnsi="等线" w:cstheme="minorHAnsi"/>
                  <w:color w:val="FF0000"/>
                  <w:szCs w:val="21"/>
                </w:rPr>
                <w:t>Input</w:t>
              </w:r>
            </w:ins>
          </w:p>
        </w:tc>
        <w:tc>
          <w:tcPr>
            <w:tcW w:w="1116" w:type="dxa"/>
          </w:tcPr>
          <w:p w14:paraId="2D8A0D08" w14:textId="77777777" w:rsidR="008A74AA" w:rsidRPr="00482B58" w:rsidRDefault="008A74AA" w:rsidP="00D400D1">
            <w:pPr>
              <w:rPr>
                <w:ins w:id="11689" w:author="raye" w:date="2018-08-10T21:05:00Z"/>
                <w:rFonts w:ascii="等线" w:eastAsia="等线" w:hAnsi="等线" w:cstheme="minorHAnsi"/>
                <w:color w:val="FF0000"/>
                <w:szCs w:val="21"/>
              </w:rPr>
            </w:pPr>
            <w:ins w:id="11690" w:author="raye" w:date="2018-08-10T21:05:00Z">
              <w:r w:rsidRPr="00482B58">
                <w:rPr>
                  <w:rFonts w:ascii="等线" w:eastAsia="等线" w:hAnsi="等线" w:cstheme="minorHAnsi"/>
                  <w:color w:val="FF0000"/>
                  <w:szCs w:val="21"/>
                </w:rPr>
                <w:t>details</w:t>
              </w:r>
            </w:ins>
          </w:p>
        </w:tc>
      </w:tr>
      <w:tr w:rsidR="008A74AA" w:rsidRPr="00482B58" w14:paraId="2083DE74" w14:textId="77777777" w:rsidTr="00D400D1">
        <w:trPr>
          <w:ins w:id="11691" w:author="raye" w:date="2018-08-10T21:05:00Z"/>
        </w:trPr>
        <w:tc>
          <w:tcPr>
            <w:tcW w:w="1827" w:type="dxa"/>
          </w:tcPr>
          <w:p w14:paraId="6109B019" w14:textId="77777777" w:rsidR="008A74AA" w:rsidRPr="00482B58" w:rsidRDefault="008A74AA" w:rsidP="00D400D1">
            <w:pPr>
              <w:rPr>
                <w:ins w:id="11692" w:author="raye" w:date="2018-08-10T21:05:00Z"/>
                <w:rFonts w:ascii="等线" w:eastAsia="等线" w:hAnsi="等线" w:cstheme="minorHAnsi"/>
                <w:color w:val="FF0000"/>
                <w:szCs w:val="21"/>
              </w:rPr>
            </w:pPr>
            <w:ins w:id="11693" w:author="raye" w:date="2018-08-10T21:05:00Z">
              <w:r w:rsidRPr="00482B58">
                <w:rPr>
                  <w:rFonts w:ascii="等线" w:eastAsia="等线" w:hAnsi="等线" w:cstheme="minorHAnsi"/>
                  <w:color w:val="FF0000"/>
                  <w:szCs w:val="21"/>
                </w:rPr>
                <w:t>2017/10/02 9:00:00</w:t>
              </w:r>
            </w:ins>
          </w:p>
        </w:tc>
        <w:tc>
          <w:tcPr>
            <w:tcW w:w="1498" w:type="dxa"/>
          </w:tcPr>
          <w:p w14:paraId="4BB591C3" w14:textId="77777777" w:rsidR="008A74AA" w:rsidRPr="00482B58" w:rsidRDefault="008A74AA" w:rsidP="00D400D1">
            <w:pPr>
              <w:rPr>
                <w:ins w:id="11694" w:author="raye" w:date="2018-08-10T21:05:00Z"/>
                <w:rFonts w:ascii="等线" w:eastAsia="等线" w:hAnsi="等线" w:cstheme="minorHAnsi"/>
                <w:color w:val="FF0000"/>
                <w:szCs w:val="21"/>
              </w:rPr>
            </w:pPr>
            <w:ins w:id="11695" w:author="raye" w:date="2018-08-10T21:05:00Z">
              <w:r w:rsidRPr="00482B58">
                <w:rPr>
                  <w:rFonts w:ascii="等线" w:eastAsia="等线" w:hAnsi="等线" w:cstheme="minorHAnsi"/>
                  <w:color w:val="FF0000"/>
                  <w:szCs w:val="21"/>
                </w:rPr>
                <w:t>Under Operations Analyst Review</w:t>
              </w:r>
            </w:ins>
          </w:p>
        </w:tc>
        <w:tc>
          <w:tcPr>
            <w:tcW w:w="1226" w:type="dxa"/>
          </w:tcPr>
          <w:p w14:paraId="0FA5C826" w14:textId="77777777" w:rsidR="008A74AA" w:rsidRPr="00482B58" w:rsidRDefault="008A74AA" w:rsidP="00D400D1">
            <w:pPr>
              <w:rPr>
                <w:ins w:id="11696" w:author="raye" w:date="2018-08-10T21:05:00Z"/>
                <w:rFonts w:ascii="等线" w:eastAsia="等线" w:hAnsi="等线" w:cstheme="minorHAnsi"/>
                <w:color w:val="FF0000"/>
                <w:szCs w:val="21"/>
              </w:rPr>
            </w:pPr>
            <w:ins w:id="11697" w:author="raye" w:date="2018-08-10T21:05:00Z">
              <w:r w:rsidRPr="00482B58">
                <w:rPr>
                  <w:rFonts w:ascii="等线" w:eastAsia="等线" w:hAnsi="等线" w:cstheme="minorHAnsi"/>
                  <w:color w:val="FF0000"/>
                  <w:szCs w:val="21"/>
                </w:rPr>
                <w:t>Operations Analyst</w:t>
              </w:r>
            </w:ins>
          </w:p>
        </w:tc>
        <w:tc>
          <w:tcPr>
            <w:tcW w:w="1193" w:type="dxa"/>
          </w:tcPr>
          <w:p w14:paraId="65FC1944" w14:textId="77777777" w:rsidR="008A74AA" w:rsidRPr="00482B58" w:rsidRDefault="008A74AA" w:rsidP="00D400D1">
            <w:pPr>
              <w:rPr>
                <w:ins w:id="11698" w:author="raye" w:date="2018-08-10T21:05:00Z"/>
                <w:rFonts w:ascii="等线" w:eastAsia="等线" w:hAnsi="等线" w:cstheme="minorHAnsi"/>
                <w:color w:val="FF0000"/>
                <w:szCs w:val="21"/>
              </w:rPr>
            </w:pPr>
            <w:ins w:id="11699" w:author="raye" w:date="2018-08-10T21:05:00Z">
              <w:r w:rsidRPr="00482B58">
                <w:rPr>
                  <w:rFonts w:ascii="等线" w:eastAsia="等线" w:hAnsi="等线" w:cstheme="minorHAnsi"/>
                  <w:color w:val="FF0000"/>
                  <w:szCs w:val="21"/>
                </w:rPr>
                <w:t>Joy Blue</w:t>
              </w:r>
            </w:ins>
          </w:p>
        </w:tc>
        <w:tc>
          <w:tcPr>
            <w:tcW w:w="1157" w:type="dxa"/>
          </w:tcPr>
          <w:p w14:paraId="13624024" w14:textId="77777777" w:rsidR="008A74AA" w:rsidRPr="00482B58" w:rsidRDefault="008A74AA" w:rsidP="00D400D1">
            <w:pPr>
              <w:rPr>
                <w:ins w:id="11700" w:author="raye" w:date="2018-08-10T21:05:00Z"/>
                <w:rFonts w:ascii="等线" w:eastAsia="等线" w:hAnsi="等线" w:cstheme="minorHAnsi"/>
                <w:color w:val="FF0000"/>
                <w:szCs w:val="21"/>
              </w:rPr>
            </w:pPr>
            <w:ins w:id="11701" w:author="raye" w:date="2018-08-10T21:05:00Z">
              <w:r w:rsidRPr="00482B58">
                <w:rPr>
                  <w:rFonts w:ascii="等线" w:eastAsia="等线" w:hAnsi="等线" w:cstheme="minorHAnsi"/>
                  <w:color w:val="FF0000"/>
                  <w:szCs w:val="21"/>
                </w:rPr>
                <w:t>35Q</w:t>
              </w:r>
            </w:ins>
          </w:p>
        </w:tc>
        <w:tc>
          <w:tcPr>
            <w:tcW w:w="1116" w:type="dxa"/>
          </w:tcPr>
          <w:p w14:paraId="3B4350E9" w14:textId="77777777" w:rsidR="008A74AA" w:rsidRPr="00482B58" w:rsidRDefault="008A74AA" w:rsidP="00D400D1">
            <w:pPr>
              <w:rPr>
                <w:ins w:id="11702" w:author="raye" w:date="2018-08-10T21:05:00Z"/>
                <w:rFonts w:ascii="等线" w:eastAsia="等线" w:hAnsi="等线" w:cstheme="minorHAnsi"/>
                <w:color w:val="FF0000"/>
                <w:szCs w:val="21"/>
              </w:rPr>
            </w:pPr>
            <w:ins w:id="11703" w:author="raye" w:date="2018-08-10T21:05:00Z">
              <w:r w:rsidRPr="00482B58">
                <w:rPr>
                  <w:rFonts w:ascii="等线" w:eastAsia="等线" w:hAnsi="等线" w:cstheme="minorHAnsi"/>
                  <w:color w:val="FF0000"/>
                  <w:szCs w:val="21"/>
                </w:rPr>
                <w:t>details</w:t>
              </w:r>
            </w:ins>
          </w:p>
        </w:tc>
      </w:tr>
      <w:tr w:rsidR="008A74AA" w:rsidRPr="00482B58" w14:paraId="5D05B54A" w14:textId="77777777" w:rsidTr="00D400D1">
        <w:trPr>
          <w:ins w:id="11704" w:author="raye" w:date="2018-08-10T21:05:00Z"/>
        </w:trPr>
        <w:tc>
          <w:tcPr>
            <w:tcW w:w="1827" w:type="dxa"/>
          </w:tcPr>
          <w:p w14:paraId="7DF9B984" w14:textId="77777777" w:rsidR="008A74AA" w:rsidRPr="00482B58" w:rsidRDefault="008A74AA" w:rsidP="00D400D1">
            <w:pPr>
              <w:rPr>
                <w:ins w:id="11705" w:author="raye" w:date="2018-08-10T21:05:00Z"/>
                <w:rFonts w:ascii="等线" w:eastAsia="等线" w:hAnsi="等线" w:cstheme="minorHAnsi"/>
                <w:color w:val="FF0000"/>
                <w:szCs w:val="21"/>
              </w:rPr>
            </w:pPr>
            <w:ins w:id="11706" w:author="raye" w:date="2018-08-10T21:05:00Z">
              <w:r w:rsidRPr="00482B58">
                <w:rPr>
                  <w:rFonts w:ascii="等线" w:eastAsia="等线" w:hAnsi="等线" w:cstheme="minorHAnsi"/>
                  <w:color w:val="FF0000"/>
                  <w:szCs w:val="21"/>
                </w:rPr>
                <w:t>2017/10/02 9:00:00</w:t>
              </w:r>
            </w:ins>
          </w:p>
        </w:tc>
        <w:tc>
          <w:tcPr>
            <w:tcW w:w="1498" w:type="dxa"/>
          </w:tcPr>
          <w:p w14:paraId="704EF1B0" w14:textId="77777777" w:rsidR="008A74AA" w:rsidRPr="00482B58" w:rsidRDefault="008A74AA" w:rsidP="00D400D1">
            <w:pPr>
              <w:rPr>
                <w:ins w:id="11707" w:author="raye" w:date="2018-08-10T21:05:00Z"/>
                <w:rFonts w:ascii="等线" w:eastAsia="等线" w:hAnsi="等线" w:cstheme="minorHAnsi"/>
                <w:color w:val="FF0000"/>
                <w:szCs w:val="21"/>
              </w:rPr>
            </w:pPr>
            <w:ins w:id="11708" w:author="raye" w:date="2018-08-10T21:05:00Z">
              <w:r w:rsidRPr="00482B58">
                <w:rPr>
                  <w:rFonts w:ascii="等线" w:eastAsia="等线" w:hAnsi="等线" w:cstheme="minorHAnsi"/>
                  <w:color w:val="FF0000"/>
                  <w:szCs w:val="21"/>
                </w:rPr>
                <w:t>Under Operations Analyst Review</w:t>
              </w:r>
            </w:ins>
          </w:p>
        </w:tc>
        <w:tc>
          <w:tcPr>
            <w:tcW w:w="1226" w:type="dxa"/>
          </w:tcPr>
          <w:p w14:paraId="1F9AED24" w14:textId="77777777" w:rsidR="008A74AA" w:rsidRPr="00482B58" w:rsidRDefault="008A74AA" w:rsidP="00D400D1">
            <w:pPr>
              <w:rPr>
                <w:ins w:id="11709" w:author="raye" w:date="2018-08-10T21:05:00Z"/>
                <w:rFonts w:ascii="等线" w:eastAsia="等线" w:hAnsi="等线" w:cstheme="minorHAnsi"/>
                <w:color w:val="FF0000"/>
                <w:szCs w:val="21"/>
              </w:rPr>
            </w:pPr>
            <w:ins w:id="11710" w:author="raye" w:date="2018-08-10T21:05:00Z">
              <w:r w:rsidRPr="00482B58">
                <w:rPr>
                  <w:rFonts w:ascii="等线" w:eastAsia="等线" w:hAnsi="等线" w:cstheme="minorHAnsi"/>
                  <w:color w:val="FF0000"/>
                  <w:szCs w:val="21"/>
                </w:rPr>
                <w:t>Operations Analyst</w:t>
              </w:r>
            </w:ins>
          </w:p>
        </w:tc>
        <w:tc>
          <w:tcPr>
            <w:tcW w:w="1193" w:type="dxa"/>
          </w:tcPr>
          <w:p w14:paraId="15884FD4" w14:textId="77777777" w:rsidR="008A74AA" w:rsidRPr="00482B58" w:rsidRDefault="008A74AA" w:rsidP="00D400D1">
            <w:pPr>
              <w:rPr>
                <w:ins w:id="11711" w:author="raye" w:date="2018-08-10T21:05:00Z"/>
                <w:rFonts w:ascii="等线" w:eastAsia="等线" w:hAnsi="等线" w:cstheme="minorHAnsi"/>
                <w:color w:val="FF0000"/>
                <w:szCs w:val="21"/>
              </w:rPr>
            </w:pPr>
            <w:ins w:id="11712" w:author="raye" w:date="2018-08-10T21:05:00Z">
              <w:r w:rsidRPr="00482B58">
                <w:rPr>
                  <w:rFonts w:ascii="等线" w:eastAsia="等线" w:hAnsi="等线" w:cstheme="minorHAnsi"/>
                  <w:color w:val="FF0000"/>
                  <w:szCs w:val="21"/>
                </w:rPr>
                <w:t>Joy Blue</w:t>
              </w:r>
            </w:ins>
          </w:p>
        </w:tc>
        <w:tc>
          <w:tcPr>
            <w:tcW w:w="1157" w:type="dxa"/>
          </w:tcPr>
          <w:p w14:paraId="296B3203" w14:textId="77777777" w:rsidR="008A74AA" w:rsidRPr="00482B58" w:rsidRDefault="008A74AA" w:rsidP="00D400D1">
            <w:pPr>
              <w:rPr>
                <w:ins w:id="11713" w:author="raye" w:date="2018-08-10T21:05:00Z"/>
                <w:rFonts w:ascii="等线" w:eastAsia="等线" w:hAnsi="等线" w:cstheme="minorHAnsi"/>
                <w:color w:val="FF0000"/>
                <w:szCs w:val="21"/>
              </w:rPr>
            </w:pPr>
            <w:ins w:id="11714" w:author="raye" w:date="2018-08-10T21:05:00Z">
              <w:r w:rsidRPr="00482B58">
                <w:rPr>
                  <w:rFonts w:ascii="等线" w:eastAsia="等线" w:hAnsi="等线" w:cstheme="minorHAnsi"/>
                  <w:color w:val="FF0000"/>
                  <w:szCs w:val="21"/>
                </w:rPr>
                <w:t>Evidence</w:t>
              </w:r>
            </w:ins>
          </w:p>
        </w:tc>
        <w:tc>
          <w:tcPr>
            <w:tcW w:w="1116" w:type="dxa"/>
          </w:tcPr>
          <w:p w14:paraId="106A6732" w14:textId="77777777" w:rsidR="008A74AA" w:rsidRPr="00482B58" w:rsidRDefault="008A74AA" w:rsidP="00D400D1">
            <w:pPr>
              <w:rPr>
                <w:ins w:id="11715" w:author="raye" w:date="2018-08-10T21:05:00Z"/>
                <w:rFonts w:ascii="等线" w:eastAsia="等线" w:hAnsi="等线" w:cstheme="minorHAnsi"/>
                <w:color w:val="FF0000"/>
                <w:szCs w:val="21"/>
              </w:rPr>
            </w:pPr>
            <w:ins w:id="11716" w:author="raye" w:date="2018-08-10T21:05:00Z">
              <w:r w:rsidRPr="00482B58">
                <w:rPr>
                  <w:rFonts w:ascii="等线" w:eastAsia="等线" w:hAnsi="等线" w:cstheme="minorHAnsi"/>
                  <w:color w:val="FF0000"/>
                  <w:szCs w:val="21"/>
                </w:rPr>
                <w:t>details</w:t>
              </w:r>
            </w:ins>
          </w:p>
        </w:tc>
      </w:tr>
      <w:tr w:rsidR="008A74AA" w:rsidRPr="00482B58" w14:paraId="43E1DE8F" w14:textId="77777777" w:rsidTr="00D400D1">
        <w:trPr>
          <w:ins w:id="11717" w:author="raye" w:date="2018-08-10T21:05:00Z"/>
        </w:trPr>
        <w:tc>
          <w:tcPr>
            <w:tcW w:w="1827" w:type="dxa"/>
          </w:tcPr>
          <w:p w14:paraId="3F08C6B4" w14:textId="77777777" w:rsidR="008A74AA" w:rsidRPr="00482B58" w:rsidRDefault="008A74AA" w:rsidP="00D400D1">
            <w:pPr>
              <w:rPr>
                <w:ins w:id="11718" w:author="raye" w:date="2018-08-10T21:05:00Z"/>
                <w:rFonts w:ascii="等线" w:eastAsia="等线" w:hAnsi="等线" w:cstheme="minorHAnsi"/>
                <w:color w:val="FF0000"/>
                <w:szCs w:val="21"/>
              </w:rPr>
            </w:pPr>
            <w:ins w:id="11719" w:author="raye" w:date="2018-08-10T21:05:00Z">
              <w:r w:rsidRPr="00482B58">
                <w:rPr>
                  <w:rFonts w:ascii="等线" w:eastAsia="等线" w:hAnsi="等线" w:cstheme="minorHAnsi"/>
                  <w:color w:val="FF0000"/>
                  <w:szCs w:val="21"/>
                </w:rPr>
                <w:t>2017/10/03 9:00:00</w:t>
              </w:r>
            </w:ins>
          </w:p>
        </w:tc>
        <w:tc>
          <w:tcPr>
            <w:tcW w:w="1498" w:type="dxa"/>
          </w:tcPr>
          <w:p w14:paraId="4EBBB3AB" w14:textId="77777777" w:rsidR="008A74AA" w:rsidRPr="00482B58" w:rsidRDefault="008A74AA" w:rsidP="00D400D1">
            <w:pPr>
              <w:rPr>
                <w:ins w:id="11720" w:author="raye" w:date="2018-08-10T21:05:00Z"/>
                <w:rFonts w:ascii="等线" w:eastAsia="等线" w:hAnsi="等线" w:cstheme="minorHAnsi"/>
                <w:color w:val="FF0000"/>
                <w:szCs w:val="21"/>
              </w:rPr>
            </w:pPr>
            <w:ins w:id="11721" w:author="raye" w:date="2018-08-10T21:05:00Z">
              <w:r w:rsidRPr="00482B58">
                <w:rPr>
                  <w:rFonts w:ascii="等线" w:eastAsia="等线" w:hAnsi="等线" w:cstheme="minorHAnsi"/>
                  <w:color w:val="FF0000"/>
                  <w:szCs w:val="21"/>
                </w:rPr>
                <w:t>Under Operations Analyst Review</w:t>
              </w:r>
            </w:ins>
          </w:p>
        </w:tc>
        <w:tc>
          <w:tcPr>
            <w:tcW w:w="1226" w:type="dxa"/>
          </w:tcPr>
          <w:p w14:paraId="11E87D84" w14:textId="77777777" w:rsidR="008A74AA" w:rsidRPr="00482B58" w:rsidRDefault="008A74AA" w:rsidP="00D400D1">
            <w:pPr>
              <w:rPr>
                <w:ins w:id="11722" w:author="raye" w:date="2018-08-10T21:05:00Z"/>
                <w:rFonts w:ascii="等线" w:eastAsia="等线" w:hAnsi="等线" w:cstheme="minorHAnsi"/>
                <w:color w:val="FF0000"/>
                <w:szCs w:val="21"/>
              </w:rPr>
            </w:pPr>
            <w:ins w:id="11723" w:author="raye" w:date="2018-08-10T21:05:00Z">
              <w:r w:rsidRPr="00482B58">
                <w:rPr>
                  <w:rFonts w:ascii="等线" w:eastAsia="等线" w:hAnsi="等线" w:cstheme="minorHAnsi"/>
                  <w:color w:val="FF0000"/>
                  <w:szCs w:val="21"/>
                </w:rPr>
                <w:t>Operations Manager</w:t>
              </w:r>
            </w:ins>
          </w:p>
        </w:tc>
        <w:tc>
          <w:tcPr>
            <w:tcW w:w="1193" w:type="dxa"/>
          </w:tcPr>
          <w:p w14:paraId="1F23F4FE" w14:textId="77777777" w:rsidR="008A74AA" w:rsidRPr="00482B58" w:rsidRDefault="008A74AA" w:rsidP="00D400D1">
            <w:pPr>
              <w:rPr>
                <w:ins w:id="11724" w:author="raye" w:date="2018-08-10T21:05:00Z"/>
                <w:rFonts w:ascii="等线" w:eastAsia="等线" w:hAnsi="等线" w:cstheme="minorHAnsi"/>
                <w:color w:val="FF0000"/>
                <w:szCs w:val="21"/>
              </w:rPr>
            </w:pPr>
            <w:ins w:id="11725" w:author="raye" w:date="2018-08-10T21:05:00Z">
              <w:r w:rsidRPr="00482B58">
                <w:rPr>
                  <w:rFonts w:ascii="等线" w:eastAsia="等线" w:hAnsi="等线" w:cstheme="minorHAnsi"/>
                  <w:color w:val="FF0000"/>
                  <w:szCs w:val="21"/>
                </w:rPr>
                <w:t>Lisa Blue</w:t>
              </w:r>
            </w:ins>
          </w:p>
        </w:tc>
        <w:tc>
          <w:tcPr>
            <w:tcW w:w="1157" w:type="dxa"/>
          </w:tcPr>
          <w:p w14:paraId="417A650D" w14:textId="77777777" w:rsidR="008A74AA" w:rsidRPr="00482B58" w:rsidRDefault="008A74AA" w:rsidP="00D400D1">
            <w:pPr>
              <w:rPr>
                <w:ins w:id="11726" w:author="raye" w:date="2018-08-10T21:05:00Z"/>
                <w:rFonts w:ascii="等线" w:eastAsia="等线" w:hAnsi="等线" w:cstheme="minorHAnsi"/>
                <w:color w:val="FF0000"/>
                <w:szCs w:val="21"/>
              </w:rPr>
            </w:pPr>
            <w:ins w:id="11727" w:author="raye" w:date="2018-08-10T21:05:00Z">
              <w:r w:rsidRPr="00482B58">
                <w:rPr>
                  <w:rFonts w:ascii="等线" w:eastAsia="等线" w:hAnsi="等线" w:cstheme="minorHAnsi"/>
                  <w:color w:val="FF0000"/>
                  <w:szCs w:val="21"/>
                </w:rPr>
                <w:t>Action</w:t>
              </w:r>
            </w:ins>
          </w:p>
        </w:tc>
        <w:tc>
          <w:tcPr>
            <w:tcW w:w="1116" w:type="dxa"/>
          </w:tcPr>
          <w:p w14:paraId="0F838715" w14:textId="77777777" w:rsidR="008A74AA" w:rsidRPr="00482B58" w:rsidRDefault="008A74AA" w:rsidP="00D400D1">
            <w:pPr>
              <w:rPr>
                <w:ins w:id="11728" w:author="raye" w:date="2018-08-10T21:05:00Z"/>
                <w:rFonts w:ascii="等线" w:eastAsia="等线" w:hAnsi="等线" w:cstheme="minorHAnsi"/>
                <w:color w:val="FF0000"/>
                <w:szCs w:val="21"/>
              </w:rPr>
            </w:pPr>
            <w:ins w:id="11729" w:author="raye" w:date="2018-08-10T21:05:00Z">
              <w:r w:rsidRPr="00482B58">
                <w:rPr>
                  <w:rFonts w:ascii="等线" w:eastAsia="等线" w:hAnsi="等线" w:cstheme="minorHAnsi"/>
                  <w:color w:val="FF0000"/>
                  <w:szCs w:val="21"/>
                </w:rPr>
                <w:t>Send to manager</w:t>
              </w:r>
            </w:ins>
          </w:p>
        </w:tc>
      </w:tr>
    </w:tbl>
    <w:p w14:paraId="4B23FB0D" w14:textId="77777777" w:rsidR="008A74AA" w:rsidRPr="00482B58" w:rsidRDefault="008A74AA" w:rsidP="008A74AA">
      <w:pPr>
        <w:rPr>
          <w:ins w:id="11730" w:author="raye" w:date="2018-08-10T21:05:00Z"/>
          <w:rFonts w:ascii="等线" w:eastAsia="等线" w:hAnsi="等线"/>
          <w:color w:val="FF0000"/>
        </w:rPr>
      </w:pPr>
    </w:p>
    <w:tbl>
      <w:tblPr>
        <w:tblStyle w:val="a9"/>
        <w:tblW w:w="0" w:type="auto"/>
        <w:tblInd w:w="279" w:type="dxa"/>
        <w:tblLayout w:type="fixed"/>
        <w:tblLook w:val="04A0" w:firstRow="1" w:lastRow="0" w:firstColumn="1" w:lastColumn="0" w:noHBand="0" w:noVBand="1"/>
      </w:tblPr>
      <w:tblGrid>
        <w:gridCol w:w="2268"/>
        <w:gridCol w:w="2835"/>
        <w:gridCol w:w="2835"/>
      </w:tblGrid>
      <w:tr w:rsidR="008A74AA" w:rsidRPr="00482B58" w14:paraId="10CA9F01" w14:textId="77777777" w:rsidTr="00D400D1">
        <w:trPr>
          <w:ins w:id="11731" w:author="raye" w:date="2018-08-10T21:05:00Z"/>
        </w:trPr>
        <w:tc>
          <w:tcPr>
            <w:tcW w:w="2268" w:type="dxa"/>
            <w:shd w:val="clear" w:color="auto" w:fill="BFBFBF" w:themeFill="background1" w:themeFillShade="BF"/>
          </w:tcPr>
          <w:p w14:paraId="3E62F92A" w14:textId="77777777" w:rsidR="008A74AA" w:rsidRPr="00482B58" w:rsidRDefault="008A74AA" w:rsidP="00D400D1">
            <w:pPr>
              <w:rPr>
                <w:ins w:id="11732" w:author="raye" w:date="2018-08-10T21:05:00Z"/>
                <w:rFonts w:ascii="等线" w:eastAsia="等线" w:hAnsi="等线" w:cstheme="minorHAnsi"/>
                <w:color w:val="FF0000"/>
                <w:szCs w:val="21"/>
              </w:rPr>
            </w:pPr>
            <w:ins w:id="11733" w:author="raye" w:date="2018-08-10T21:05:00Z">
              <w:r>
                <w:rPr>
                  <w:rFonts w:ascii="等线" w:eastAsia="等线" w:hAnsi="等线" w:cstheme="minorHAnsi" w:hint="eastAsia"/>
                  <w:color w:val="FF0000"/>
                  <w:szCs w:val="21"/>
                </w:rPr>
                <w:t>字段</w:t>
              </w:r>
            </w:ins>
          </w:p>
        </w:tc>
        <w:tc>
          <w:tcPr>
            <w:tcW w:w="2835" w:type="dxa"/>
            <w:shd w:val="clear" w:color="auto" w:fill="BFBFBF" w:themeFill="background1" w:themeFillShade="BF"/>
          </w:tcPr>
          <w:p w14:paraId="75FD991F" w14:textId="77777777" w:rsidR="008A74AA" w:rsidRPr="00482B58" w:rsidRDefault="008A74AA" w:rsidP="00D400D1">
            <w:pPr>
              <w:rPr>
                <w:ins w:id="11734" w:author="raye" w:date="2018-08-10T21:05:00Z"/>
                <w:rFonts w:ascii="等线" w:eastAsia="等线" w:hAnsi="等线" w:cstheme="minorHAnsi"/>
                <w:color w:val="FF0000"/>
                <w:szCs w:val="21"/>
              </w:rPr>
            </w:pPr>
            <w:ins w:id="11735" w:author="raye" w:date="2018-08-10T21:05:00Z">
              <w:r>
                <w:rPr>
                  <w:rFonts w:ascii="等线" w:eastAsia="等线" w:hAnsi="等线" w:cstheme="minorHAnsi" w:hint="eastAsia"/>
                  <w:color w:val="FF0000"/>
                  <w:szCs w:val="21"/>
                </w:rPr>
                <w:t>修改前</w:t>
              </w:r>
            </w:ins>
          </w:p>
        </w:tc>
        <w:tc>
          <w:tcPr>
            <w:tcW w:w="2835" w:type="dxa"/>
            <w:shd w:val="clear" w:color="auto" w:fill="BFBFBF" w:themeFill="background1" w:themeFillShade="BF"/>
          </w:tcPr>
          <w:p w14:paraId="1CE82470" w14:textId="77777777" w:rsidR="008A74AA" w:rsidRPr="00482B58" w:rsidRDefault="008A74AA" w:rsidP="00D400D1">
            <w:pPr>
              <w:rPr>
                <w:ins w:id="11736" w:author="raye" w:date="2018-08-10T21:05:00Z"/>
                <w:rFonts w:ascii="等线" w:eastAsia="等线" w:hAnsi="等线" w:cstheme="minorHAnsi"/>
                <w:color w:val="FF0000"/>
                <w:szCs w:val="21"/>
              </w:rPr>
            </w:pPr>
            <w:ins w:id="11737" w:author="raye" w:date="2018-08-10T21:05:00Z">
              <w:r w:rsidRPr="00482B58">
                <w:rPr>
                  <w:rFonts w:ascii="等线" w:eastAsia="等线" w:hAnsi="等线" w:cstheme="minorHAnsi" w:hint="eastAsia"/>
                  <w:color w:val="FF0000"/>
                  <w:szCs w:val="21"/>
                </w:rPr>
                <w:t>修改后</w:t>
              </w:r>
            </w:ins>
          </w:p>
        </w:tc>
      </w:tr>
      <w:tr w:rsidR="008A74AA" w:rsidRPr="00482B58" w14:paraId="005B7A0D" w14:textId="77777777" w:rsidTr="00D400D1">
        <w:trPr>
          <w:ins w:id="11738" w:author="raye" w:date="2018-08-10T21:05:00Z"/>
        </w:trPr>
        <w:tc>
          <w:tcPr>
            <w:tcW w:w="2268" w:type="dxa"/>
          </w:tcPr>
          <w:p w14:paraId="48429353" w14:textId="77777777" w:rsidR="008A74AA" w:rsidRPr="00482B58" w:rsidRDefault="008A74AA" w:rsidP="00D400D1">
            <w:pPr>
              <w:rPr>
                <w:ins w:id="11739" w:author="raye" w:date="2018-08-10T21:05:00Z"/>
                <w:rFonts w:ascii="等线" w:eastAsia="等线" w:hAnsi="等线" w:cstheme="minorHAnsi"/>
                <w:color w:val="FF0000"/>
                <w:szCs w:val="21"/>
              </w:rPr>
            </w:pPr>
            <w:ins w:id="11740" w:author="raye" w:date="2018-08-10T21:05:00Z">
              <w:r w:rsidRPr="00146AE9">
                <w:rPr>
                  <w:rFonts w:ascii="等线" w:eastAsia="等线" w:hAnsi="等线" w:cstheme="minorHAnsi"/>
                  <w:color w:val="FF0000"/>
                  <w:szCs w:val="21"/>
                </w:rPr>
                <w:t>Description</w:t>
              </w:r>
            </w:ins>
          </w:p>
        </w:tc>
        <w:tc>
          <w:tcPr>
            <w:tcW w:w="2835" w:type="dxa"/>
          </w:tcPr>
          <w:p w14:paraId="3D1AA634" w14:textId="77777777" w:rsidR="008A74AA" w:rsidRPr="00482B58" w:rsidRDefault="008A74AA" w:rsidP="00D400D1">
            <w:pPr>
              <w:rPr>
                <w:ins w:id="11741" w:author="raye" w:date="2018-08-10T21:05:00Z"/>
                <w:rFonts w:ascii="等线" w:eastAsia="等线" w:hAnsi="等线" w:cstheme="minorHAnsi"/>
                <w:color w:val="FF0000"/>
                <w:szCs w:val="21"/>
              </w:rPr>
            </w:pPr>
          </w:p>
        </w:tc>
        <w:tc>
          <w:tcPr>
            <w:tcW w:w="2835" w:type="dxa"/>
          </w:tcPr>
          <w:p w14:paraId="4266E492" w14:textId="77777777" w:rsidR="008A74AA" w:rsidRPr="00482B58" w:rsidRDefault="008A74AA" w:rsidP="00D400D1">
            <w:pPr>
              <w:rPr>
                <w:ins w:id="11742" w:author="raye" w:date="2018-08-10T21:05:00Z"/>
                <w:rFonts w:ascii="等线" w:eastAsia="等线" w:hAnsi="等线" w:cstheme="minorHAnsi"/>
                <w:color w:val="FF0000"/>
                <w:szCs w:val="21"/>
              </w:rPr>
            </w:pPr>
          </w:p>
        </w:tc>
      </w:tr>
    </w:tbl>
    <w:p w14:paraId="5066035D" w14:textId="77777777" w:rsidR="008A74AA" w:rsidRPr="00482B58" w:rsidRDefault="008A74AA" w:rsidP="008A74AA">
      <w:pPr>
        <w:rPr>
          <w:ins w:id="11743" w:author="raye" w:date="2018-08-10T21:05:00Z"/>
          <w:rFonts w:ascii="等线" w:eastAsia="等线" w:hAnsi="等线"/>
          <w:color w:val="FF0000"/>
        </w:rPr>
      </w:pPr>
    </w:p>
    <w:tbl>
      <w:tblPr>
        <w:tblStyle w:val="a9"/>
        <w:tblW w:w="0" w:type="auto"/>
        <w:tblInd w:w="279" w:type="dxa"/>
        <w:tblLayout w:type="fixed"/>
        <w:tblLook w:val="04A0" w:firstRow="1" w:lastRow="0" w:firstColumn="1" w:lastColumn="0" w:noHBand="0" w:noVBand="1"/>
      </w:tblPr>
      <w:tblGrid>
        <w:gridCol w:w="2268"/>
        <w:gridCol w:w="2835"/>
        <w:gridCol w:w="2835"/>
      </w:tblGrid>
      <w:tr w:rsidR="008A74AA" w:rsidRPr="00482B58" w14:paraId="42C2FA10" w14:textId="77777777" w:rsidTr="00D400D1">
        <w:trPr>
          <w:ins w:id="11744" w:author="raye" w:date="2018-08-10T21:05:00Z"/>
        </w:trPr>
        <w:tc>
          <w:tcPr>
            <w:tcW w:w="2268" w:type="dxa"/>
            <w:shd w:val="clear" w:color="auto" w:fill="BFBFBF" w:themeFill="background1" w:themeFillShade="BF"/>
          </w:tcPr>
          <w:p w14:paraId="749BDAEE" w14:textId="77777777" w:rsidR="008A74AA" w:rsidRPr="00482B58" w:rsidRDefault="008A74AA" w:rsidP="00D400D1">
            <w:pPr>
              <w:rPr>
                <w:ins w:id="11745" w:author="raye" w:date="2018-08-10T21:05:00Z"/>
                <w:rFonts w:ascii="等线" w:eastAsia="等线" w:hAnsi="等线" w:cstheme="minorHAnsi"/>
                <w:color w:val="FF0000"/>
                <w:szCs w:val="21"/>
              </w:rPr>
            </w:pPr>
            <w:ins w:id="11746" w:author="raye" w:date="2018-08-10T21:05:00Z">
              <w:r>
                <w:rPr>
                  <w:rFonts w:ascii="等线" w:eastAsia="等线" w:hAnsi="等线" w:cstheme="minorHAnsi" w:hint="eastAsia"/>
                  <w:color w:val="FF0000"/>
                  <w:szCs w:val="21"/>
                </w:rPr>
                <w:t>问题序号</w:t>
              </w:r>
            </w:ins>
          </w:p>
        </w:tc>
        <w:tc>
          <w:tcPr>
            <w:tcW w:w="2835" w:type="dxa"/>
            <w:shd w:val="clear" w:color="auto" w:fill="BFBFBF" w:themeFill="background1" w:themeFillShade="BF"/>
          </w:tcPr>
          <w:p w14:paraId="1A2AC404" w14:textId="77777777" w:rsidR="008A74AA" w:rsidRPr="00482B58" w:rsidRDefault="008A74AA" w:rsidP="00D400D1">
            <w:pPr>
              <w:rPr>
                <w:ins w:id="11747" w:author="raye" w:date="2018-08-10T21:05:00Z"/>
                <w:rFonts w:ascii="等线" w:eastAsia="等线" w:hAnsi="等线" w:cstheme="minorHAnsi"/>
                <w:color w:val="FF0000"/>
                <w:szCs w:val="21"/>
              </w:rPr>
            </w:pPr>
            <w:ins w:id="11748" w:author="raye" w:date="2018-08-10T21:05:00Z">
              <w:r>
                <w:rPr>
                  <w:rFonts w:ascii="等线" w:eastAsia="等线" w:hAnsi="等线" w:cstheme="minorHAnsi" w:hint="eastAsia"/>
                  <w:color w:val="FF0000"/>
                  <w:szCs w:val="21"/>
                </w:rPr>
                <w:t>修改前</w:t>
              </w:r>
            </w:ins>
          </w:p>
        </w:tc>
        <w:tc>
          <w:tcPr>
            <w:tcW w:w="2835" w:type="dxa"/>
            <w:shd w:val="clear" w:color="auto" w:fill="BFBFBF" w:themeFill="background1" w:themeFillShade="BF"/>
          </w:tcPr>
          <w:p w14:paraId="75AE8220" w14:textId="77777777" w:rsidR="008A74AA" w:rsidRPr="00482B58" w:rsidRDefault="008A74AA" w:rsidP="00D400D1">
            <w:pPr>
              <w:rPr>
                <w:ins w:id="11749" w:author="raye" w:date="2018-08-10T21:05:00Z"/>
                <w:rFonts w:ascii="等线" w:eastAsia="等线" w:hAnsi="等线" w:cstheme="minorHAnsi"/>
                <w:color w:val="FF0000"/>
                <w:szCs w:val="21"/>
              </w:rPr>
            </w:pPr>
            <w:ins w:id="11750" w:author="raye" w:date="2018-08-10T21:05:00Z">
              <w:r w:rsidRPr="00482B58">
                <w:rPr>
                  <w:rFonts w:ascii="等线" w:eastAsia="等线" w:hAnsi="等线" w:cstheme="minorHAnsi" w:hint="eastAsia"/>
                  <w:color w:val="FF0000"/>
                  <w:szCs w:val="21"/>
                </w:rPr>
                <w:t>修改后</w:t>
              </w:r>
            </w:ins>
          </w:p>
        </w:tc>
      </w:tr>
      <w:tr w:rsidR="008A74AA" w:rsidRPr="00482B58" w14:paraId="1358E841" w14:textId="77777777" w:rsidTr="00D400D1">
        <w:trPr>
          <w:ins w:id="11751" w:author="raye" w:date="2018-08-10T21:05:00Z"/>
        </w:trPr>
        <w:tc>
          <w:tcPr>
            <w:tcW w:w="2268" w:type="dxa"/>
          </w:tcPr>
          <w:p w14:paraId="4D001C24" w14:textId="77777777" w:rsidR="008A74AA" w:rsidRPr="00482B58" w:rsidRDefault="008A74AA" w:rsidP="00D400D1">
            <w:pPr>
              <w:rPr>
                <w:ins w:id="11752" w:author="raye" w:date="2018-08-10T21:05:00Z"/>
                <w:rFonts w:ascii="等线" w:eastAsia="等线" w:hAnsi="等线" w:cstheme="minorHAnsi"/>
                <w:color w:val="FF0000"/>
                <w:szCs w:val="21"/>
              </w:rPr>
            </w:pPr>
            <w:ins w:id="11753" w:author="raye" w:date="2018-08-10T21:05:00Z">
              <w:r>
                <w:rPr>
                  <w:rFonts w:ascii="等线" w:eastAsia="等线" w:hAnsi="等线" w:cstheme="minorHAnsi"/>
                  <w:color w:val="FF0000"/>
                  <w:szCs w:val="21"/>
                </w:rPr>
                <w:t>A1</w:t>
              </w:r>
            </w:ins>
          </w:p>
        </w:tc>
        <w:tc>
          <w:tcPr>
            <w:tcW w:w="2835" w:type="dxa"/>
          </w:tcPr>
          <w:p w14:paraId="1844733D" w14:textId="77777777" w:rsidR="008A74AA" w:rsidRPr="00482B58" w:rsidRDefault="008A74AA" w:rsidP="00D400D1">
            <w:pPr>
              <w:rPr>
                <w:ins w:id="11754" w:author="raye" w:date="2018-08-10T21:05:00Z"/>
                <w:rFonts w:ascii="等线" w:eastAsia="等线" w:hAnsi="等线" w:cstheme="minorHAnsi"/>
                <w:color w:val="FF0000"/>
                <w:szCs w:val="21"/>
              </w:rPr>
            </w:pPr>
          </w:p>
        </w:tc>
        <w:tc>
          <w:tcPr>
            <w:tcW w:w="2835" w:type="dxa"/>
          </w:tcPr>
          <w:p w14:paraId="15059CB1" w14:textId="77777777" w:rsidR="008A74AA" w:rsidRPr="00482B58" w:rsidRDefault="008A74AA" w:rsidP="00D400D1">
            <w:pPr>
              <w:rPr>
                <w:ins w:id="11755" w:author="raye" w:date="2018-08-10T21:05:00Z"/>
                <w:rFonts w:ascii="等线" w:eastAsia="等线" w:hAnsi="等线" w:cstheme="minorHAnsi"/>
                <w:color w:val="FF0000"/>
                <w:szCs w:val="21"/>
              </w:rPr>
            </w:pPr>
          </w:p>
        </w:tc>
      </w:tr>
    </w:tbl>
    <w:p w14:paraId="54D2B0B2" w14:textId="77777777" w:rsidR="008A74AA" w:rsidRDefault="008A74AA" w:rsidP="008A74AA">
      <w:pPr>
        <w:rPr>
          <w:ins w:id="11756" w:author="raye" w:date="2018-08-10T21:05:00Z"/>
          <w:rFonts w:ascii="等线" w:eastAsia="等线" w:hAnsi="等线"/>
        </w:rPr>
      </w:pPr>
    </w:p>
    <w:tbl>
      <w:tblPr>
        <w:tblStyle w:val="a9"/>
        <w:tblW w:w="0" w:type="auto"/>
        <w:tblInd w:w="279" w:type="dxa"/>
        <w:tblLayout w:type="fixed"/>
        <w:tblLook w:val="04A0" w:firstRow="1" w:lastRow="0" w:firstColumn="1" w:lastColumn="0" w:noHBand="0" w:noVBand="1"/>
      </w:tblPr>
      <w:tblGrid>
        <w:gridCol w:w="2268"/>
        <w:gridCol w:w="5670"/>
      </w:tblGrid>
      <w:tr w:rsidR="008A74AA" w:rsidRPr="00482B58" w14:paraId="4F76BA57" w14:textId="77777777" w:rsidTr="00D400D1">
        <w:trPr>
          <w:ins w:id="11757" w:author="raye" w:date="2018-08-10T21:05:00Z"/>
        </w:trPr>
        <w:tc>
          <w:tcPr>
            <w:tcW w:w="2268" w:type="dxa"/>
            <w:shd w:val="clear" w:color="auto" w:fill="BFBFBF" w:themeFill="background1" w:themeFillShade="BF"/>
          </w:tcPr>
          <w:p w14:paraId="31D18783" w14:textId="77777777" w:rsidR="008A74AA" w:rsidRPr="00482B58" w:rsidRDefault="008A74AA" w:rsidP="00D400D1">
            <w:pPr>
              <w:rPr>
                <w:ins w:id="11758" w:author="raye" w:date="2018-08-10T21:05:00Z"/>
                <w:rFonts w:ascii="等线" w:eastAsia="等线" w:hAnsi="等线" w:cstheme="minorHAnsi"/>
                <w:color w:val="FF0000"/>
                <w:szCs w:val="21"/>
              </w:rPr>
            </w:pPr>
            <w:ins w:id="11759" w:author="raye" w:date="2018-08-10T21:05:00Z">
              <w:r w:rsidRPr="00146AE9">
                <w:rPr>
                  <w:rFonts w:ascii="等线" w:eastAsia="等线" w:hAnsi="等线" w:cstheme="minorHAnsi"/>
                  <w:color w:val="FF0000"/>
                  <w:szCs w:val="21"/>
                </w:rPr>
                <w:t>Type</w:t>
              </w:r>
            </w:ins>
          </w:p>
        </w:tc>
        <w:tc>
          <w:tcPr>
            <w:tcW w:w="5670" w:type="dxa"/>
            <w:shd w:val="clear" w:color="auto" w:fill="BFBFBF" w:themeFill="background1" w:themeFillShade="BF"/>
          </w:tcPr>
          <w:p w14:paraId="4E48872D" w14:textId="77777777" w:rsidR="008A74AA" w:rsidRPr="00482B58" w:rsidRDefault="008A74AA" w:rsidP="00D400D1">
            <w:pPr>
              <w:rPr>
                <w:ins w:id="11760" w:author="raye" w:date="2018-08-10T21:05:00Z"/>
                <w:rFonts w:ascii="等线" w:eastAsia="等线" w:hAnsi="等线" w:cstheme="minorHAnsi"/>
                <w:color w:val="FF0000"/>
                <w:szCs w:val="21"/>
              </w:rPr>
            </w:pPr>
            <w:ins w:id="11761" w:author="raye" w:date="2018-08-10T21:05:00Z">
              <w:r w:rsidRPr="00146AE9">
                <w:rPr>
                  <w:rFonts w:ascii="等线" w:eastAsia="等线" w:hAnsi="等线" w:cstheme="minorHAnsi"/>
                  <w:color w:val="FF0000"/>
                  <w:szCs w:val="21"/>
                </w:rPr>
                <w:t>Evidence</w:t>
              </w:r>
            </w:ins>
          </w:p>
        </w:tc>
      </w:tr>
      <w:tr w:rsidR="008A74AA" w:rsidRPr="00482B58" w14:paraId="4EA8BA31" w14:textId="77777777" w:rsidTr="00D400D1">
        <w:trPr>
          <w:ins w:id="11762" w:author="raye" w:date="2018-08-10T21:05:00Z"/>
        </w:trPr>
        <w:tc>
          <w:tcPr>
            <w:tcW w:w="2268" w:type="dxa"/>
          </w:tcPr>
          <w:p w14:paraId="18D77226" w14:textId="77777777" w:rsidR="008A74AA" w:rsidRPr="00482B58" w:rsidRDefault="008A74AA" w:rsidP="00D400D1">
            <w:pPr>
              <w:rPr>
                <w:ins w:id="11763" w:author="raye" w:date="2018-08-10T21:05:00Z"/>
                <w:rFonts w:ascii="等线" w:eastAsia="等线" w:hAnsi="等线" w:cstheme="minorHAnsi"/>
                <w:color w:val="FF0000"/>
                <w:szCs w:val="21"/>
              </w:rPr>
            </w:pPr>
            <w:ins w:id="11764" w:author="raye" w:date="2018-08-10T21:05:00Z">
              <w:r w:rsidRPr="00146AE9">
                <w:rPr>
                  <w:rFonts w:ascii="等线" w:eastAsia="等线" w:hAnsi="等线" w:cstheme="minorHAnsi"/>
                  <w:color w:val="FF0000"/>
                  <w:szCs w:val="21"/>
                </w:rPr>
                <w:t>Google/Bloomberg</w:t>
              </w:r>
            </w:ins>
          </w:p>
        </w:tc>
        <w:tc>
          <w:tcPr>
            <w:tcW w:w="5670" w:type="dxa"/>
          </w:tcPr>
          <w:p w14:paraId="1C42EDC7" w14:textId="77777777" w:rsidR="008A74AA" w:rsidRPr="00482B58" w:rsidRDefault="008A74AA" w:rsidP="00D400D1">
            <w:pPr>
              <w:rPr>
                <w:ins w:id="11765" w:author="raye" w:date="2018-08-10T21:05:00Z"/>
                <w:rFonts w:ascii="等线" w:eastAsia="等线" w:hAnsi="等线" w:cstheme="minorHAnsi"/>
                <w:color w:val="FF0000"/>
                <w:szCs w:val="21"/>
              </w:rPr>
            </w:pPr>
            <w:ins w:id="11766" w:author="raye" w:date="2018-08-10T21:05:00Z">
              <w:r w:rsidRPr="00146AE9">
                <w:rPr>
                  <w:rFonts w:ascii="等线" w:eastAsia="等线" w:hAnsi="等线" w:cstheme="minorHAnsi" w:hint="eastAsia"/>
                  <w:color w:val="FF0000"/>
                  <w:szCs w:val="21"/>
                </w:rPr>
                <w:t>删除了证据 “我是证据名称”</w:t>
              </w:r>
            </w:ins>
          </w:p>
        </w:tc>
      </w:tr>
      <w:tr w:rsidR="008A74AA" w:rsidRPr="00482B58" w14:paraId="6AFBE7A8" w14:textId="77777777" w:rsidTr="00D400D1">
        <w:trPr>
          <w:ins w:id="11767" w:author="raye" w:date="2018-08-10T21:05:00Z"/>
        </w:trPr>
        <w:tc>
          <w:tcPr>
            <w:tcW w:w="2268" w:type="dxa"/>
          </w:tcPr>
          <w:p w14:paraId="39FBCDE8" w14:textId="77777777" w:rsidR="008A74AA" w:rsidRPr="00146AE9" w:rsidRDefault="008A74AA" w:rsidP="00D400D1">
            <w:pPr>
              <w:rPr>
                <w:ins w:id="11768" w:author="raye" w:date="2018-08-10T21:05:00Z"/>
                <w:rFonts w:ascii="等线" w:eastAsia="等线" w:hAnsi="等线" w:cstheme="minorHAnsi"/>
                <w:color w:val="FF0000"/>
                <w:szCs w:val="21"/>
              </w:rPr>
            </w:pPr>
            <w:ins w:id="11769" w:author="raye" w:date="2018-08-10T21:05:00Z">
              <w:r w:rsidRPr="00A8457B">
                <w:rPr>
                  <w:rFonts w:ascii="等线" w:eastAsia="等线" w:hAnsi="等线" w:cstheme="minorHAnsi"/>
                  <w:color w:val="FF0000"/>
                  <w:szCs w:val="21"/>
                </w:rPr>
                <w:t>Alibaba</w:t>
              </w:r>
            </w:ins>
          </w:p>
        </w:tc>
        <w:tc>
          <w:tcPr>
            <w:tcW w:w="5670" w:type="dxa"/>
          </w:tcPr>
          <w:p w14:paraId="0C170A89" w14:textId="77777777" w:rsidR="008A74AA" w:rsidRPr="00146AE9" w:rsidRDefault="008A74AA" w:rsidP="00D400D1">
            <w:pPr>
              <w:rPr>
                <w:ins w:id="11770" w:author="raye" w:date="2018-08-10T21:05:00Z"/>
                <w:rFonts w:ascii="等线" w:eastAsia="等线" w:hAnsi="等线" w:cstheme="minorHAnsi" w:hint="eastAsia"/>
                <w:color w:val="FF0000"/>
                <w:szCs w:val="21"/>
              </w:rPr>
            </w:pPr>
            <w:ins w:id="11771" w:author="raye" w:date="2018-08-10T21:05:00Z">
              <w:r w:rsidRPr="00A8457B">
                <w:rPr>
                  <w:rFonts w:ascii="等线" w:eastAsia="等线" w:hAnsi="等线" w:cstheme="minorHAnsi" w:hint="eastAsia"/>
                  <w:color w:val="FF0000"/>
                  <w:szCs w:val="21"/>
                </w:rPr>
                <w:t>增加了证据 “我是证据名称”</w:t>
              </w:r>
            </w:ins>
          </w:p>
        </w:tc>
      </w:tr>
    </w:tbl>
    <w:p w14:paraId="5CF31995" w14:textId="77777777" w:rsidR="008A74AA" w:rsidRDefault="008A74AA" w:rsidP="008A74AA">
      <w:pPr>
        <w:rPr>
          <w:ins w:id="11772" w:author="raye" w:date="2018-08-10T21:05:00Z"/>
          <w:rFonts w:ascii="等线" w:eastAsia="等线" w:hAnsi="等线" w:hint="eastAsia"/>
        </w:rPr>
      </w:pPr>
    </w:p>
    <w:p w14:paraId="0BF5C24D" w14:textId="39E567AA" w:rsidR="00F7260B" w:rsidRPr="008A74AA" w:rsidRDefault="00F7260B">
      <w:pPr>
        <w:rPr>
          <w:ins w:id="11773" w:author="raye" w:date="2018-08-10T20:23:00Z"/>
          <w:rStyle w:val="af6"/>
          <w:rFonts w:eastAsiaTheme="minorEastAsia"/>
          <w:rPrChange w:id="11774" w:author="raye" w:date="2018-08-10T21:05:00Z">
            <w:rPr>
              <w:ins w:id="11775" w:author="raye" w:date="2018-08-10T20:23:00Z"/>
              <w:rStyle w:val="af6"/>
              <w:rFonts w:asciiTheme="minorHAnsi" w:eastAsiaTheme="minorEastAsia" w:hAnsiTheme="minorHAnsi"/>
              <w:i w:val="0"/>
            </w:rPr>
          </w:rPrChange>
        </w:rPr>
      </w:pPr>
    </w:p>
    <w:p w14:paraId="30C6C9D6" w14:textId="17C92733" w:rsidR="00341A95" w:rsidRDefault="00341A95">
      <w:pPr>
        <w:rPr>
          <w:ins w:id="11776" w:author="raye" w:date="2018-08-10T20:23:00Z"/>
          <w:rStyle w:val="af6"/>
          <w:rFonts w:eastAsiaTheme="minorEastAsia"/>
        </w:rPr>
      </w:pPr>
    </w:p>
    <w:p w14:paraId="1AF18C4C" w14:textId="77777777" w:rsidR="00341A95" w:rsidRPr="007A5281" w:rsidRDefault="00341A95">
      <w:pPr>
        <w:rPr>
          <w:rStyle w:val="af6"/>
          <w:rFonts w:eastAsiaTheme="minorEastAsia" w:hint="eastAsia"/>
          <w:rPrChange w:id="11777" w:author="raye" w:date="2018-08-10T16:41:00Z">
            <w:rPr>
              <w:rFonts w:ascii="等线" w:eastAsia="等线" w:hAnsi="等线"/>
            </w:rPr>
          </w:rPrChange>
        </w:rPr>
      </w:pPr>
    </w:p>
    <w:p w14:paraId="6E2BBF3D" w14:textId="77777777" w:rsidR="00F7260B" w:rsidRPr="00341A95" w:rsidRDefault="00F7260B" w:rsidP="00341A95">
      <w:pPr>
        <w:pStyle w:val="a0"/>
        <w:numPr>
          <w:ilvl w:val="0"/>
          <w:numId w:val="236"/>
        </w:numPr>
        <w:ind w:firstLineChars="0"/>
        <w:rPr>
          <w:rStyle w:val="aff4"/>
          <w:rFonts w:eastAsiaTheme="minorEastAsia"/>
          <w:rPrChange w:id="11778" w:author="raye" w:date="2018-08-10T20:23:00Z">
            <w:rPr/>
          </w:rPrChange>
        </w:rPr>
        <w:pPrChange w:id="11779" w:author="raye" w:date="2018-08-10T20:23:00Z">
          <w:pPr/>
        </w:pPrChange>
      </w:pPr>
      <w:r w:rsidRPr="00341A95">
        <w:rPr>
          <w:rStyle w:val="aff4"/>
          <w:rFonts w:eastAsiaTheme="minorEastAsia"/>
          <w:rPrChange w:id="11780" w:author="raye" w:date="2018-08-10T20:23:00Z">
            <w:rPr>
              <w:rFonts w:ascii="等线" w:eastAsia="等线" w:hAnsi="等线"/>
            </w:rPr>
          </w:rPrChange>
        </w:rPr>
        <w:t xml:space="preserve">Appendix: the status after each operation </w:t>
      </w:r>
    </w:p>
    <w:p w14:paraId="1F547B00" w14:textId="77777777" w:rsidR="00F7260B" w:rsidRPr="007A5281" w:rsidRDefault="00F7260B">
      <w:pPr>
        <w:rPr>
          <w:rStyle w:val="af6"/>
          <w:rFonts w:eastAsiaTheme="minorEastAsia"/>
          <w:rPrChange w:id="11781" w:author="raye" w:date="2018-08-10T16:41:00Z">
            <w:rPr/>
          </w:rPrChange>
        </w:rPr>
      </w:pPr>
    </w:p>
    <w:tbl>
      <w:tblPr>
        <w:tblW w:w="892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275"/>
        <w:gridCol w:w="1842"/>
        <w:gridCol w:w="1133"/>
        <w:gridCol w:w="3966"/>
      </w:tblGrid>
      <w:tr w:rsidR="00F7260B" w:rsidRPr="007A5281" w14:paraId="14CD7CA8" w14:textId="77777777" w:rsidTr="00765FF8">
        <w:trPr>
          <w:trHeight w:val="262"/>
          <w:tblHeader/>
        </w:trPr>
        <w:tc>
          <w:tcPr>
            <w:tcW w:w="70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6FF81F3" w14:textId="77777777" w:rsidR="00F7260B" w:rsidRPr="007A5281" w:rsidRDefault="00F7260B">
            <w:pPr>
              <w:rPr>
                <w:rStyle w:val="af6"/>
                <w:rFonts w:eastAsiaTheme="minorEastAsia"/>
                <w:rPrChange w:id="11782" w:author="raye" w:date="2018-08-10T16:41:00Z">
                  <w:rPr>
                    <w:rFonts w:ascii="等线" w:eastAsia="等线" w:hAnsi="等线" w:cstheme="minorHAnsi"/>
                    <w:b/>
                    <w:kern w:val="0"/>
                    <w:szCs w:val="21"/>
                  </w:rPr>
                </w:rPrChange>
              </w:rPr>
              <w:pPrChange w:id="11783" w:author="raye" w:date="2018-08-10T16:41:00Z">
                <w:pPr>
                  <w:widowControl/>
                  <w:jc w:val="center"/>
                </w:pPr>
              </w:pPrChange>
            </w:pPr>
            <w:r w:rsidRPr="007A5281">
              <w:rPr>
                <w:rStyle w:val="af6"/>
                <w:rFonts w:eastAsiaTheme="minorEastAsia"/>
                <w:rPrChange w:id="11784" w:author="raye" w:date="2018-08-10T16:41:00Z">
                  <w:rPr>
                    <w:rFonts w:ascii="等线" w:eastAsia="等线" w:hAnsi="等线" w:cstheme="minorHAnsi"/>
                    <w:b/>
                    <w:kern w:val="0"/>
                    <w:szCs w:val="21"/>
                  </w:rPr>
                </w:rPrChange>
              </w:rPr>
              <w:t>Step</w:t>
            </w:r>
          </w:p>
        </w:tc>
        <w:tc>
          <w:tcPr>
            <w:tcW w:w="127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328FDAE" w14:textId="77777777" w:rsidR="00F7260B" w:rsidRPr="007A5281" w:rsidRDefault="00F7260B">
            <w:pPr>
              <w:rPr>
                <w:rStyle w:val="af6"/>
                <w:rFonts w:eastAsiaTheme="minorEastAsia"/>
                <w:rPrChange w:id="11785" w:author="raye" w:date="2018-08-10T16:41:00Z">
                  <w:rPr>
                    <w:rFonts w:ascii="等线" w:eastAsia="等线" w:hAnsi="等线" w:cstheme="minorHAnsi"/>
                    <w:b/>
                    <w:kern w:val="0"/>
                    <w:szCs w:val="21"/>
                  </w:rPr>
                </w:rPrChange>
              </w:rPr>
              <w:pPrChange w:id="11786" w:author="raye" w:date="2018-08-10T16:41:00Z">
                <w:pPr>
                  <w:widowControl/>
                  <w:jc w:val="left"/>
                </w:pPr>
              </w:pPrChange>
            </w:pPr>
            <w:r w:rsidRPr="007A5281">
              <w:rPr>
                <w:rStyle w:val="af6"/>
                <w:rFonts w:eastAsiaTheme="minorEastAsia"/>
                <w:rPrChange w:id="11787" w:author="raye" w:date="2018-08-10T16:41:00Z">
                  <w:rPr>
                    <w:rFonts w:ascii="等线" w:eastAsia="等线" w:hAnsi="等线" w:cstheme="minorHAnsi"/>
                    <w:b/>
                    <w:kern w:val="0"/>
                    <w:szCs w:val="21"/>
                  </w:rPr>
                </w:rPrChange>
              </w:rPr>
              <w:t>Operation</w:t>
            </w:r>
          </w:p>
        </w:tc>
        <w:tc>
          <w:tcPr>
            <w:tcW w:w="184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698AABE" w14:textId="77777777" w:rsidR="00F7260B" w:rsidRPr="007A5281" w:rsidRDefault="00F7260B">
            <w:pPr>
              <w:rPr>
                <w:rStyle w:val="af6"/>
                <w:rFonts w:eastAsiaTheme="minorEastAsia"/>
                <w:rPrChange w:id="11788" w:author="raye" w:date="2018-08-10T16:41:00Z">
                  <w:rPr>
                    <w:rFonts w:ascii="等线" w:eastAsia="等线" w:hAnsi="等线" w:cstheme="minorHAnsi"/>
                    <w:b/>
                    <w:kern w:val="0"/>
                    <w:szCs w:val="21"/>
                  </w:rPr>
                </w:rPrChange>
              </w:rPr>
              <w:pPrChange w:id="11789" w:author="raye" w:date="2018-08-10T16:41:00Z">
                <w:pPr>
                  <w:widowControl/>
                  <w:jc w:val="left"/>
                </w:pPr>
              </w:pPrChange>
            </w:pPr>
            <w:r w:rsidRPr="007A5281">
              <w:rPr>
                <w:rStyle w:val="af6"/>
                <w:rFonts w:eastAsiaTheme="minorEastAsia"/>
                <w:rPrChange w:id="11790" w:author="raye" w:date="2018-08-10T16:41:00Z">
                  <w:rPr>
                    <w:rFonts w:ascii="等线" w:eastAsia="等线" w:hAnsi="等线" w:cstheme="minorHAnsi"/>
                    <w:b/>
                    <w:kern w:val="0"/>
                    <w:szCs w:val="21"/>
                  </w:rPr>
                </w:rPrChange>
              </w:rPr>
              <w:t>Location</w:t>
            </w:r>
          </w:p>
        </w:tc>
        <w:tc>
          <w:tcPr>
            <w:tcW w:w="1133"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9DB0D25" w14:textId="77777777" w:rsidR="00F7260B" w:rsidRPr="007A5281" w:rsidRDefault="00F7260B">
            <w:pPr>
              <w:rPr>
                <w:rStyle w:val="af6"/>
                <w:rFonts w:eastAsiaTheme="minorEastAsia"/>
                <w:rPrChange w:id="11791" w:author="raye" w:date="2018-08-10T16:41:00Z">
                  <w:rPr>
                    <w:rFonts w:ascii="等线" w:eastAsia="等线" w:hAnsi="等线" w:cstheme="minorHAnsi"/>
                    <w:b/>
                    <w:kern w:val="0"/>
                    <w:szCs w:val="21"/>
                  </w:rPr>
                </w:rPrChange>
              </w:rPr>
              <w:pPrChange w:id="11792" w:author="raye" w:date="2018-08-10T16:41:00Z">
                <w:pPr>
                  <w:widowControl/>
                  <w:jc w:val="left"/>
                </w:pPr>
              </w:pPrChange>
            </w:pPr>
            <w:r w:rsidRPr="007A5281">
              <w:rPr>
                <w:rStyle w:val="af6"/>
                <w:rFonts w:eastAsiaTheme="minorEastAsia"/>
                <w:rPrChange w:id="11793" w:author="raye" w:date="2018-08-10T16:41:00Z">
                  <w:rPr>
                    <w:rFonts w:ascii="等线" w:eastAsia="等线" w:hAnsi="等线" w:cstheme="minorHAnsi"/>
                    <w:b/>
                    <w:kern w:val="0"/>
                    <w:szCs w:val="21"/>
                  </w:rPr>
                </w:rPrChange>
              </w:rPr>
              <w:t>Type</w:t>
            </w:r>
          </w:p>
        </w:tc>
        <w:tc>
          <w:tcPr>
            <w:tcW w:w="396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3942146" w14:textId="77777777" w:rsidR="00F7260B" w:rsidRPr="007A5281" w:rsidRDefault="00F7260B">
            <w:pPr>
              <w:rPr>
                <w:rStyle w:val="af6"/>
                <w:rFonts w:eastAsiaTheme="minorEastAsia"/>
                <w:rPrChange w:id="11794" w:author="raye" w:date="2018-08-10T16:41:00Z">
                  <w:rPr>
                    <w:rFonts w:ascii="等线" w:eastAsia="等线" w:hAnsi="等线" w:cstheme="minorHAnsi"/>
                    <w:b/>
                    <w:kern w:val="0"/>
                    <w:szCs w:val="21"/>
                  </w:rPr>
                </w:rPrChange>
              </w:rPr>
              <w:pPrChange w:id="11795" w:author="raye" w:date="2018-08-10T16:41:00Z">
                <w:pPr>
                  <w:widowControl/>
                  <w:jc w:val="left"/>
                </w:pPr>
              </w:pPrChange>
            </w:pPr>
            <w:r w:rsidRPr="007A5281">
              <w:rPr>
                <w:rStyle w:val="af6"/>
                <w:rFonts w:eastAsiaTheme="minorEastAsia"/>
                <w:rPrChange w:id="11796" w:author="raye" w:date="2018-08-10T16:41:00Z">
                  <w:rPr>
                    <w:rFonts w:ascii="等线" w:eastAsia="等线" w:hAnsi="等线" w:cstheme="minorHAnsi"/>
                    <w:b/>
                    <w:kern w:val="0"/>
                    <w:szCs w:val="21"/>
                  </w:rPr>
                </w:rPrChange>
              </w:rPr>
              <w:t>Content</w:t>
            </w:r>
          </w:p>
        </w:tc>
      </w:tr>
      <w:tr w:rsidR="00F7260B" w:rsidRPr="007A5281" w14:paraId="01AE6C0E" w14:textId="77777777" w:rsidTr="00765FF8">
        <w:trPr>
          <w:trHeight w:val="525"/>
        </w:trPr>
        <w:tc>
          <w:tcPr>
            <w:tcW w:w="709" w:type="dxa"/>
            <w:vMerge w:val="restart"/>
            <w:tcBorders>
              <w:top w:val="single" w:sz="4" w:space="0" w:color="auto"/>
              <w:left w:val="single" w:sz="4" w:space="0" w:color="auto"/>
              <w:bottom w:val="single" w:sz="4" w:space="0" w:color="auto"/>
              <w:right w:val="single" w:sz="4" w:space="0" w:color="auto"/>
            </w:tcBorders>
            <w:shd w:val="clear" w:color="auto" w:fill="F5F7F9"/>
            <w:vAlign w:val="center"/>
            <w:hideMark/>
          </w:tcPr>
          <w:p w14:paraId="2A34072F" w14:textId="77777777" w:rsidR="00F7260B" w:rsidRPr="007A5281" w:rsidRDefault="00F7260B">
            <w:pPr>
              <w:rPr>
                <w:rStyle w:val="af6"/>
                <w:rFonts w:eastAsiaTheme="minorEastAsia"/>
                <w:rPrChange w:id="11797" w:author="raye" w:date="2018-08-10T16:41:00Z">
                  <w:rPr>
                    <w:rFonts w:ascii="等线" w:eastAsia="等线" w:hAnsi="等线" w:cstheme="minorHAnsi"/>
                    <w:kern w:val="0"/>
                    <w:szCs w:val="21"/>
                  </w:rPr>
                </w:rPrChange>
              </w:rPr>
              <w:pPrChange w:id="11798" w:author="raye" w:date="2018-08-10T16:41:00Z">
                <w:pPr>
                  <w:jc w:val="center"/>
                </w:pPr>
              </w:pPrChange>
            </w:pPr>
            <w:r w:rsidRPr="007A5281">
              <w:rPr>
                <w:rStyle w:val="af6"/>
                <w:rFonts w:eastAsiaTheme="minorEastAsia"/>
                <w:rPrChange w:id="11799" w:author="raye" w:date="2018-08-10T16:41:00Z">
                  <w:rPr>
                    <w:rFonts w:ascii="等线" w:eastAsia="等线" w:hAnsi="等线" w:cstheme="minorHAnsi"/>
                    <w:kern w:val="0"/>
                    <w:szCs w:val="21"/>
                  </w:rPr>
                </w:rPrChange>
              </w:rPr>
              <w:t>1A</w:t>
            </w:r>
          </w:p>
        </w:tc>
        <w:tc>
          <w:tcPr>
            <w:tcW w:w="1275" w:type="dxa"/>
            <w:vMerge w:val="restart"/>
            <w:tcBorders>
              <w:top w:val="single" w:sz="4" w:space="0" w:color="auto"/>
              <w:left w:val="single" w:sz="4" w:space="0" w:color="auto"/>
              <w:bottom w:val="single" w:sz="4" w:space="0" w:color="auto"/>
              <w:right w:val="single" w:sz="4" w:space="0" w:color="auto"/>
            </w:tcBorders>
            <w:shd w:val="clear" w:color="auto" w:fill="F5F7F9"/>
            <w:vAlign w:val="center"/>
            <w:hideMark/>
          </w:tcPr>
          <w:p w14:paraId="29045ADC" w14:textId="77777777" w:rsidR="00F7260B" w:rsidRPr="007A5281" w:rsidRDefault="00F7260B">
            <w:pPr>
              <w:rPr>
                <w:rStyle w:val="af6"/>
                <w:rFonts w:eastAsiaTheme="minorEastAsia"/>
                <w:rPrChange w:id="11800" w:author="raye" w:date="2018-08-10T16:41:00Z">
                  <w:rPr>
                    <w:rFonts w:ascii="等线" w:eastAsia="等线" w:hAnsi="等线" w:cstheme="minorHAnsi"/>
                    <w:kern w:val="0"/>
                    <w:szCs w:val="21"/>
                  </w:rPr>
                </w:rPrChange>
              </w:rPr>
              <w:pPrChange w:id="11801" w:author="raye" w:date="2018-08-10T16:41:00Z">
                <w:pPr>
                  <w:jc w:val="left"/>
                </w:pPr>
              </w:pPrChange>
            </w:pPr>
            <w:r w:rsidRPr="007A5281">
              <w:rPr>
                <w:rStyle w:val="af6"/>
                <w:rFonts w:eastAsiaTheme="minorEastAsia"/>
                <w:rPrChange w:id="11802" w:author="raye" w:date="2018-08-10T16:41:00Z">
                  <w:rPr>
                    <w:rFonts w:ascii="等线" w:eastAsia="等线" w:hAnsi="等线" w:cstheme="minorHAnsi"/>
                    <w:kern w:val="0"/>
                    <w:szCs w:val="21"/>
                  </w:rPr>
                </w:rPrChange>
              </w:rPr>
              <w:t xml:space="preserve">Click </w:t>
            </w:r>
            <w:r w:rsidRPr="007A5281">
              <w:rPr>
                <w:rStyle w:val="af6"/>
                <w:rFonts w:eastAsiaTheme="minorEastAsia"/>
                <w:rPrChange w:id="11803" w:author="raye" w:date="2018-08-10T16:41:00Z">
                  <w:rPr>
                    <w:rFonts w:ascii="等线" w:eastAsia="等线" w:hAnsi="等线" w:cstheme="minorHAnsi"/>
                    <w:kern w:val="0"/>
                    <w:szCs w:val="21"/>
                  </w:rPr>
                </w:rPrChange>
              </w:rPr>
              <w:lastRenderedPageBreak/>
              <w:t>submit to create a case</w:t>
            </w:r>
          </w:p>
        </w:tc>
        <w:tc>
          <w:tcPr>
            <w:tcW w:w="1842" w:type="dxa"/>
            <w:tcBorders>
              <w:top w:val="single" w:sz="4" w:space="0" w:color="auto"/>
              <w:left w:val="single" w:sz="4" w:space="0" w:color="auto"/>
              <w:bottom w:val="single" w:sz="4" w:space="0" w:color="auto"/>
              <w:right w:val="single" w:sz="4" w:space="0" w:color="auto"/>
            </w:tcBorders>
            <w:shd w:val="clear" w:color="auto" w:fill="F5F7F9"/>
            <w:hideMark/>
          </w:tcPr>
          <w:p w14:paraId="271E7A06" w14:textId="77777777" w:rsidR="00F7260B" w:rsidRPr="007A5281" w:rsidRDefault="00F7260B">
            <w:pPr>
              <w:rPr>
                <w:rStyle w:val="af6"/>
                <w:rFonts w:eastAsiaTheme="minorEastAsia"/>
                <w:rPrChange w:id="11804" w:author="raye" w:date="2018-08-10T16:41:00Z">
                  <w:rPr>
                    <w:rFonts w:ascii="等线" w:eastAsia="等线" w:hAnsi="等线" w:cstheme="minorHAnsi"/>
                    <w:kern w:val="0"/>
                    <w:szCs w:val="21"/>
                  </w:rPr>
                </w:rPrChange>
              </w:rPr>
              <w:pPrChange w:id="11805" w:author="raye" w:date="2018-08-10T16:41:00Z">
                <w:pPr>
                  <w:widowControl/>
                  <w:jc w:val="left"/>
                </w:pPr>
              </w:pPrChange>
            </w:pPr>
            <w:r w:rsidRPr="007A5281">
              <w:rPr>
                <w:rStyle w:val="af6"/>
                <w:rFonts w:eastAsiaTheme="minorEastAsia"/>
                <w:rPrChange w:id="11806" w:author="raye" w:date="2018-08-10T16:41:00Z">
                  <w:rPr>
                    <w:rFonts w:ascii="等线" w:eastAsia="等线" w:hAnsi="等线" w:cstheme="minorHAnsi"/>
                    <w:kern w:val="0"/>
                    <w:szCs w:val="21"/>
                  </w:rPr>
                </w:rPrChange>
              </w:rPr>
              <w:lastRenderedPageBreak/>
              <w:t>To Do List</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73BF253" w14:textId="77777777" w:rsidR="00F7260B" w:rsidRPr="007A5281" w:rsidRDefault="00F7260B">
            <w:pPr>
              <w:rPr>
                <w:rStyle w:val="af6"/>
                <w:rFonts w:eastAsiaTheme="minorEastAsia"/>
                <w:rPrChange w:id="11807" w:author="raye" w:date="2018-08-10T16:41:00Z">
                  <w:rPr>
                    <w:rFonts w:ascii="等线" w:eastAsia="等线" w:hAnsi="等线" w:cstheme="minorHAnsi"/>
                    <w:kern w:val="0"/>
                    <w:szCs w:val="21"/>
                  </w:rPr>
                </w:rPrChange>
              </w:rPr>
              <w:pPrChange w:id="11808" w:author="raye" w:date="2018-08-10T16:41:00Z">
                <w:pPr>
                  <w:widowControl/>
                  <w:jc w:val="left"/>
                </w:pPr>
              </w:pPrChange>
            </w:pPr>
            <w:r w:rsidRPr="007A5281">
              <w:rPr>
                <w:rStyle w:val="af6"/>
                <w:rFonts w:eastAsiaTheme="minorEastAsia"/>
                <w:rPrChange w:id="11809" w:author="raye" w:date="2018-08-10T16:41:00Z">
                  <w:rPr>
                    <w:rFonts w:ascii="等线" w:eastAsia="等线" w:hAnsi="等线"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1CC3232" w14:textId="77777777" w:rsidR="00F7260B" w:rsidRPr="007A5281" w:rsidRDefault="00F7260B">
            <w:pPr>
              <w:rPr>
                <w:rStyle w:val="af6"/>
                <w:rFonts w:eastAsiaTheme="minorEastAsia"/>
                <w:rPrChange w:id="11810" w:author="raye" w:date="2018-08-10T16:41:00Z">
                  <w:rPr>
                    <w:rFonts w:ascii="等线" w:eastAsia="等线" w:hAnsi="等线" w:cstheme="minorHAnsi"/>
                    <w:kern w:val="0"/>
                    <w:szCs w:val="21"/>
                  </w:rPr>
                </w:rPrChange>
              </w:rPr>
              <w:pPrChange w:id="11811" w:author="raye" w:date="2018-08-10T16:41:00Z">
                <w:pPr>
                  <w:widowControl/>
                  <w:jc w:val="left"/>
                </w:pPr>
              </w:pPrChange>
            </w:pPr>
            <w:r w:rsidRPr="007A5281">
              <w:rPr>
                <w:rStyle w:val="af6"/>
                <w:rFonts w:eastAsiaTheme="minorEastAsia"/>
                <w:rPrChange w:id="11812" w:author="raye" w:date="2018-08-10T16:41:00Z">
                  <w:rPr>
                    <w:rFonts w:ascii="等线" w:eastAsia="等线" w:hAnsi="等线" w:cstheme="minorHAnsi"/>
                    <w:kern w:val="0"/>
                    <w:szCs w:val="21"/>
                  </w:rPr>
                </w:rPrChange>
              </w:rPr>
              <w:t>Input</w:t>
            </w:r>
          </w:p>
        </w:tc>
      </w:tr>
      <w:tr w:rsidR="00F7260B" w:rsidRPr="007A5281" w14:paraId="0BC7CB57"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1B73F7EE" w14:textId="77777777" w:rsidR="00F7260B" w:rsidRPr="007A5281" w:rsidRDefault="00F7260B">
            <w:pPr>
              <w:rPr>
                <w:rStyle w:val="af6"/>
                <w:rFonts w:eastAsiaTheme="minorEastAsia"/>
                <w:rPrChange w:id="11813" w:author="raye" w:date="2018-08-10T16:41:00Z">
                  <w:rPr>
                    <w:rFonts w:ascii="等线" w:eastAsia="等线" w:hAnsi="等线" w:cstheme="minorHAnsi"/>
                    <w:kern w:val="0"/>
                    <w:szCs w:val="21"/>
                  </w:rPr>
                </w:rPrChange>
              </w:rPr>
              <w:pPrChange w:id="11814"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4AFB2AB2" w14:textId="77777777" w:rsidR="00F7260B" w:rsidRPr="007A5281" w:rsidRDefault="00F7260B">
            <w:pPr>
              <w:rPr>
                <w:rStyle w:val="af6"/>
                <w:rFonts w:eastAsiaTheme="minorEastAsia"/>
                <w:rPrChange w:id="11815" w:author="raye" w:date="2018-08-10T16:41:00Z">
                  <w:rPr>
                    <w:rFonts w:ascii="等线" w:eastAsia="等线" w:hAnsi="等线" w:cstheme="minorHAnsi"/>
                    <w:kern w:val="0"/>
                    <w:szCs w:val="21"/>
                  </w:rPr>
                </w:rPrChange>
              </w:rPr>
              <w:pPrChange w:id="11816" w:author="raye" w:date="2018-08-10T16:41:00Z">
                <w:pPr>
                  <w:widowControl/>
                  <w:jc w:val="left"/>
                </w:pPr>
              </w:pPrChange>
            </w:pPr>
          </w:p>
        </w:tc>
        <w:tc>
          <w:tcPr>
            <w:tcW w:w="1842"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20A1D937" w14:textId="77777777" w:rsidR="00F7260B" w:rsidRPr="007A5281" w:rsidRDefault="00F7260B">
            <w:pPr>
              <w:rPr>
                <w:rStyle w:val="af6"/>
                <w:rFonts w:eastAsiaTheme="minorEastAsia"/>
                <w:rPrChange w:id="11817" w:author="raye" w:date="2018-08-10T16:41:00Z">
                  <w:rPr>
                    <w:rFonts w:ascii="等线" w:eastAsia="等线" w:hAnsi="等线" w:cstheme="minorHAnsi"/>
                    <w:kern w:val="0"/>
                    <w:szCs w:val="21"/>
                  </w:rPr>
                </w:rPrChange>
              </w:rPr>
              <w:pPrChange w:id="11818" w:author="raye" w:date="2018-08-10T16:41:00Z">
                <w:pPr>
                  <w:jc w:val="left"/>
                </w:pPr>
              </w:pPrChange>
            </w:pPr>
            <w:r w:rsidRPr="007A5281">
              <w:rPr>
                <w:rStyle w:val="af6"/>
                <w:rFonts w:eastAsiaTheme="minorEastAsia"/>
                <w:rPrChange w:id="11819" w:author="raye" w:date="2018-08-10T16:41:00Z">
                  <w:rPr>
                    <w:rFonts w:ascii="等线" w:eastAsia="等线" w:hAnsi="等线" w:cstheme="minorHAnsi"/>
                    <w:kern w:val="0"/>
                    <w:szCs w:val="21"/>
                  </w:rPr>
                </w:rPrChange>
              </w:rPr>
              <w:t>Details&gt;&gt;Account information</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7C16D1B1" w14:textId="77777777" w:rsidR="00F7260B" w:rsidRPr="007A5281" w:rsidRDefault="00F7260B">
            <w:pPr>
              <w:rPr>
                <w:rStyle w:val="af6"/>
                <w:rFonts w:eastAsiaTheme="minorEastAsia"/>
                <w:rPrChange w:id="11820" w:author="raye" w:date="2018-08-10T16:41:00Z">
                  <w:rPr>
                    <w:rFonts w:ascii="等线" w:eastAsia="等线" w:hAnsi="等线" w:cstheme="minorHAnsi"/>
                    <w:kern w:val="0"/>
                    <w:szCs w:val="21"/>
                  </w:rPr>
                </w:rPrChange>
              </w:rPr>
              <w:pPrChange w:id="11821" w:author="raye" w:date="2018-08-10T16:41:00Z">
                <w:pPr>
                  <w:widowControl/>
                  <w:jc w:val="left"/>
                </w:pPr>
              </w:pPrChange>
            </w:pPr>
            <w:r w:rsidRPr="007A5281">
              <w:rPr>
                <w:rStyle w:val="af6"/>
                <w:rFonts w:eastAsiaTheme="minorEastAsia"/>
                <w:rPrChange w:id="11822" w:author="raye" w:date="2018-08-10T16:41:00Z">
                  <w:rPr>
                    <w:rFonts w:ascii="等线" w:eastAsia="等线" w:hAnsi="等线" w:cstheme="minorHAnsi"/>
                    <w:kern w:val="0"/>
                    <w:szCs w:val="21"/>
                  </w:rPr>
                </w:rPrChange>
              </w:rPr>
              <w:t>Status</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27774C8" w14:textId="77777777" w:rsidR="00F7260B" w:rsidRPr="007A5281" w:rsidRDefault="00F7260B">
            <w:pPr>
              <w:rPr>
                <w:rStyle w:val="af6"/>
                <w:rFonts w:eastAsiaTheme="minorEastAsia"/>
                <w:rPrChange w:id="11823" w:author="raye" w:date="2018-08-10T16:41:00Z">
                  <w:rPr>
                    <w:rFonts w:ascii="等线" w:eastAsia="等线" w:hAnsi="等线" w:cstheme="minorHAnsi"/>
                    <w:kern w:val="0"/>
                    <w:szCs w:val="21"/>
                  </w:rPr>
                </w:rPrChange>
              </w:rPr>
              <w:pPrChange w:id="11824" w:author="raye" w:date="2018-08-10T16:41:00Z">
                <w:pPr>
                  <w:widowControl/>
                  <w:jc w:val="left"/>
                </w:pPr>
              </w:pPrChange>
            </w:pPr>
            <w:r w:rsidRPr="007A5281">
              <w:rPr>
                <w:rStyle w:val="af6"/>
                <w:rFonts w:eastAsiaTheme="minorEastAsia"/>
                <w:rPrChange w:id="11825" w:author="raye" w:date="2018-08-10T16:41:00Z">
                  <w:rPr>
                    <w:rFonts w:ascii="等线" w:eastAsia="等线" w:hAnsi="等线" w:cstheme="minorHAnsi"/>
                    <w:kern w:val="0"/>
                    <w:szCs w:val="21"/>
                  </w:rPr>
                </w:rPrChange>
              </w:rPr>
              <w:t>Under Operations Analyst Review</w:t>
            </w:r>
          </w:p>
        </w:tc>
      </w:tr>
      <w:tr w:rsidR="00F7260B" w:rsidRPr="007A5281" w14:paraId="1FEED18E"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0AD0824E" w14:textId="77777777" w:rsidR="00F7260B" w:rsidRPr="007A5281" w:rsidRDefault="00F7260B">
            <w:pPr>
              <w:rPr>
                <w:rStyle w:val="af6"/>
                <w:rFonts w:eastAsiaTheme="minorEastAsia"/>
                <w:rPrChange w:id="11826" w:author="raye" w:date="2018-08-10T16:41:00Z">
                  <w:rPr>
                    <w:rFonts w:ascii="等线" w:eastAsia="等线" w:hAnsi="等线" w:cstheme="minorHAnsi"/>
                    <w:kern w:val="0"/>
                    <w:szCs w:val="21"/>
                  </w:rPr>
                </w:rPrChange>
              </w:rPr>
              <w:pPrChange w:id="11827"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7C239890" w14:textId="77777777" w:rsidR="00F7260B" w:rsidRPr="007A5281" w:rsidRDefault="00F7260B">
            <w:pPr>
              <w:rPr>
                <w:rStyle w:val="af6"/>
                <w:rFonts w:eastAsiaTheme="minorEastAsia"/>
                <w:rPrChange w:id="11828" w:author="raye" w:date="2018-08-10T16:41:00Z">
                  <w:rPr>
                    <w:rFonts w:ascii="等线" w:eastAsia="等线" w:hAnsi="等线" w:cstheme="minorHAnsi"/>
                    <w:kern w:val="0"/>
                    <w:szCs w:val="21"/>
                  </w:rPr>
                </w:rPrChange>
              </w:rPr>
              <w:pPrChange w:id="11829" w:author="raye" w:date="2018-08-10T16:41:00Z">
                <w:pPr>
                  <w:widowControl/>
                  <w:jc w:val="left"/>
                </w:pPr>
              </w:pPrChange>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7CA0CF49" w14:textId="77777777" w:rsidR="00F7260B" w:rsidRPr="007A5281" w:rsidRDefault="00F7260B">
            <w:pPr>
              <w:rPr>
                <w:rStyle w:val="af6"/>
                <w:rFonts w:eastAsiaTheme="minorEastAsia"/>
                <w:rPrChange w:id="11830" w:author="raye" w:date="2018-08-10T16:41:00Z">
                  <w:rPr>
                    <w:rFonts w:ascii="等线" w:eastAsia="等线" w:hAnsi="等线" w:cstheme="minorHAnsi"/>
                    <w:kern w:val="0"/>
                    <w:szCs w:val="21"/>
                  </w:rPr>
                </w:rPrChange>
              </w:rPr>
              <w:pPrChange w:id="11831" w:author="raye" w:date="2018-08-10T16:41:00Z">
                <w:pPr>
                  <w:widowControl/>
                  <w:jc w:val="left"/>
                </w:pPr>
              </w:pPrChange>
            </w:pP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03D10D7" w14:textId="77777777" w:rsidR="00F7260B" w:rsidRPr="007A5281" w:rsidRDefault="00F7260B">
            <w:pPr>
              <w:rPr>
                <w:rStyle w:val="af6"/>
                <w:rFonts w:eastAsiaTheme="minorEastAsia"/>
                <w:rPrChange w:id="11832" w:author="raye" w:date="2018-08-10T16:41:00Z">
                  <w:rPr>
                    <w:rFonts w:ascii="等线" w:eastAsia="等线" w:hAnsi="等线" w:cstheme="minorHAnsi"/>
                    <w:kern w:val="0"/>
                    <w:szCs w:val="21"/>
                  </w:rPr>
                </w:rPrChange>
              </w:rPr>
              <w:pPrChange w:id="11833" w:author="raye" w:date="2018-08-10T16:41:00Z">
                <w:pPr>
                  <w:widowControl/>
                  <w:jc w:val="left"/>
                </w:pPr>
              </w:pPrChange>
            </w:pPr>
            <w:r w:rsidRPr="007A5281">
              <w:rPr>
                <w:rStyle w:val="af6"/>
                <w:rFonts w:eastAsiaTheme="minorEastAsia"/>
                <w:rPrChange w:id="11834" w:author="raye" w:date="2018-08-10T16:41:00Z">
                  <w:rPr>
                    <w:rFonts w:ascii="等线" w:eastAsia="等线" w:hAnsi="等线"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1BBE28C" w14:textId="77777777" w:rsidR="00F7260B" w:rsidRPr="007A5281" w:rsidRDefault="00F7260B">
            <w:pPr>
              <w:rPr>
                <w:rStyle w:val="af6"/>
                <w:rFonts w:eastAsiaTheme="minorEastAsia"/>
                <w:rPrChange w:id="11835" w:author="raye" w:date="2018-08-10T16:41:00Z">
                  <w:rPr>
                    <w:rFonts w:ascii="等线" w:eastAsia="等线" w:hAnsi="等线" w:cstheme="minorHAnsi"/>
                    <w:kern w:val="0"/>
                    <w:szCs w:val="21"/>
                  </w:rPr>
                </w:rPrChange>
              </w:rPr>
              <w:pPrChange w:id="11836" w:author="raye" w:date="2018-08-10T16:41:00Z">
                <w:pPr>
                  <w:widowControl/>
                  <w:jc w:val="left"/>
                </w:pPr>
              </w:pPrChange>
            </w:pPr>
            <w:r w:rsidRPr="007A5281">
              <w:rPr>
                <w:rStyle w:val="af6"/>
                <w:rFonts w:eastAsiaTheme="minorEastAsia"/>
                <w:rPrChange w:id="11837" w:author="raye" w:date="2018-08-10T16:41:00Z">
                  <w:rPr>
                    <w:rFonts w:ascii="等线" w:eastAsia="等线" w:hAnsi="等线" w:cstheme="minorHAnsi"/>
                    <w:kern w:val="0"/>
                    <w:szCs w:val="21"/>
                  </w:rPr>
                </w:rPrChange>
              </w:rPr>
              <w:t>Basic information of clients</w:t>
            </w:r>
          </w:p>
        </w:tc>
      </w:tr>
      <w:tr w:rsidR="00F7260B" w:rsidRPr="007A5281" w14:paraId="7C837847"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27E9ED03" w14:textId="77777777" w:rsidR="00F7260B" w:rsidRPr="007A5281" w:rsidRDefault="00F7260B">
            <w:pPr>
              <w:rPr>
                <w:rStyle w:val="af6"/>
                <w:rFonts w:eastAsiaTheme="minorEastAsia"/>
                <w:rPrChange w:id="11838" w:author="raye" w:date="2018-08-10T16:41:00Z">
                  <w:rPr>
                    <w:rFonts w:ascii="等线" w:eastAsia="等线" w:hAnsi="等线" w:cstheme="minorHAnsi"/>
                    <w:kern w:val="0"/>
                    <w:szCs w:val="21"/>
                  </w:rPr>
                </w:rPrChange>
              </w:rPr>
              <w:pPrChange w:id="11839"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54364DF3" w14:textId="77777777" w:rsidR="00F7260B" w:rsidRPr="007A5281" w:rsidRDefault="00F7260B">
            <w:pPr>
              <w:rPr>
                <w:rStyle w:val="af6"/>
                <w:rFonts w:eastAsiaTheme="minorEastAsia"/>
                <w:rPrChange w:id="11840" w:author="raye" w:date="2018-08-10T16:41:00Z">
                  <w:rPr>
                    <w:rFonts w:ascii="等线" w:eastAsia="等线" w:hAnsi="等线" w:cstheme="minorHAnsi"/>
                    <w:kern w:val="0"/>
                    <w:szCs w:val="21"/>
                  </w:rPr>
                </w:rPrChange>
              </w:rPr>
              <w:pPrChange w:id="11841" w:author="raye" w:date="2018-08-10T16:41:00Z">
                <w:pPr>
                  <w:widowControl/>
                  <w:jc w:val="left"/>
                </w:pPr>
              </w:pPrChange>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42595684" w14:textId="77777777" w:rsidR="00F7260B" w:rsidRPr="007A5281" w:rsidRDefault="00F7260B">
            <w:pPr>
              <w:rPr>
                <w:rStyle w:val="af6"/>
                <w:rFonts w:eastAsiaTheme="minorEastAsia"/>
                <w:rPrChange w:id="11842" w:author="raye" w:date="2018-08-10T16:41:00Z">
                  <w:rPr>
                    <w:rFonts w:ascii="等线" w:eastAsia="等线" w:hAnsi="等线" w:cstheme="minorHAnsi"/>
                    <w:kern w:val="0"/>
                    <w:szCs w:val="21"/>
                  </w:rPr>
                </w:rPrChange>
              </w:rPr>
              <w:pPrChange w:id="11843" w:author="raye" w:date="2018-08-10T16:41:00Z">
                <w:pPr>
                  <w:widowControl/>
                  <w:jc w:val="left"/>
                </w:pPr>
              </w:pPrChange>
            </w:pP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7858EDBA" w14:textId="77777777" w:rsidR="00F7260B" w:rsidRPr="007A5281" w:rsidRDefault="00F7260B">
            <w:pPr>
              <w:rPr>
                <w:rStyle w:val="af6"/>
                <w:rFonts w:eastAsiaTheme="minorEastAsia"/>
                <w:rPrChange w:id="11844" w:author="raye" w:date="2018-08-10T16:41:00Z">
                  <w:rPr>
                    <w:rFonts w:ascii="等线" w:eastAsia="等线" w:hAnsi="等线" w:cstheme="minorHAnsi"/>
                    <w:kern w:val="0"/>
                    <w:szCs w:val="21"/>
                  </w:rPr>
                </w:rPrChange>
              </w:rPr>
              <w:pPrChange w:id="11845" w:author="raye" w:date="2018-08-10T16:41:00Z">
                <w:pPr>
                  <w:widowControl/>
                  <w:jc w:val="left"/>
                </w:pPr>
              </w:pPrChange>
            </w:pPr>
            <w:r w:rsidRPr="007A5281">
              <w:rPr>
                <w:rStyle w:val="af6"/>
                <w:rFonts w:eastAsiaTheme="minorEastAsia"/>
                <w:rPrChange w:id="11846" w:author="raye" w:date="2018-08-10T16:41:00Z">
                  <w:rPr>
                    <w:rFonts w:ascii="等线" w:eastAsia="等线" w:hAnsi="等线"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6A4E85E" w14:textId="77777777" w:rsidR="00F7260B" w:rsidRPr="00765FF8" w:rsidRDefault="00F7260B">
            <w:pPr>
              <w:pStyle w:val="a0"/>
              <w:numPr>
                <w:ilvl w:val="0"/>
                <w:numId w:val="205"/>
              </w:numPr>
              <w:ind w:firstLineChars="0"/>
              <w:rPr>
                <w:rStyle w:val="af6"/>
                <w:rFonts w:eastAsiaTheme="minorEastAsia"/>
                <w:rPrChange w:id="11847" w:author="raye" w:date="2018-08-10T16:49:00Z">
                  <w:rPr>
                    <w:rFonts w:ascii="等线" w:eastAsia="等线" w:hAnsi="等线" w:cstheme="minorHAnsi"/>
                    <w:kern w:val="0"/>
                    <w:szCs w:val="21"/>
                  </w:rPr>
                </w:rPrChange>
              </w:rPr>
              <w:pPrChange w:id="11848" w:author="raye" w:date="2018-08-10T16:49:00Z">
                <w:pPr>
                  <w:pStyle w:val="a0"/>
                  <w:widowControl/>
                  <w:numPr>
                    <w:numId w:val="71"/>
                  </w:numPr>
                  <w:ind w:left="420" w:firstLineChars="0" w:hanging="420"/>
                  <w:jc w:val="left"/>
                </w:pPr>
              </w:pPrChange>
            </w:pPr>
            <w:r w:rsidRPr="00765FF8">
              <w:rPr>
                <w:rStyle w:val="af6"/>
                <w:rFonts w:eastAsiaTheme="minorEastAsia"/>
                <w:rPrChange w:id="11849" w:author="raye" w:date="2018-08-10T16:49:00Z">
                  <w:rPr>
                    <w:rFonts w:ascii="等线" w:eastAsia="等线" w:hAnsi="等线" w:cstheme="minorHAnsi"/>
                    <w:kern w:val="0"/>
                    <w:szCs w:val="21"/>
                  </w:rPr>
                </w:rPrChange>
              </w:rPr>
              <w:t>Modify the case</w:t>
            </w:r>
          </w:p>
          <w:p w14:paraId="7F7311EC" w14:textId="77777777" w:rsidR="00F7260B" w:rsidRPr="00765FF8" w:rsidRDefault="00F7260B">
            <w:pPr>
              <w:pStyle w:val="a0"/>
              <w:numPr>
                <w:ilvl w:val="0"/>
                <w:numId w:val="205"/>
              </w:numPr>
              <w:ind w:firstLineChars="0"/>
              <w:rPr>
                <w:rStyle w:val="af6"/>
                <w:rFonts w:eastAsiaTheme="minorEastAsia"/>
                <w:rPrChange w:id="11850" w:author="raye" w:date="2018-08-10T16:49:00Z">
                  <w:rPr>
                    <w:rFonts w:ascii="等线" w:eastAsia="等线" w:hAnsi="等线" w:cstheme="minorHAnsi"/>
                    <w:kern w:val="0"/>
                    <w:szCs w:val="21"/>
                  </w:rPr>
                </w:rPrChange>
              </w:rPr>
              <w:pPrChange w:id="11851" w:author="raye" w:date="2018-08-10T16:49:00Z">
                <w:pPr>
                  <w:pStyle w:val="a0"/>
                  <w:widowControl/>
                  <w:numPr>
                    <w:numId w:val="71"/>
                  </w:numPr>
                  <w:ind w:left="420" w:firstLineChars="0" w:hanging="420"/>
                  <w:jc w:val="left"/>
                </w:pPr>
              </w:pPrChange>
            </w:pPr>
            <w:r w:rsidRPr="00765FF8">
              <w:rPr>
                <w:rStyle w:val="af6"/>
                <w:rFonts w:eastAsiaTheme="minorEastAsia"/>
                <w:rPrChange w:id="11852" w:author="raye" w:date="2018-08-10T16:49:00Z">
                  <w:rPr>
                    <w:rFonts w:ascii="等线" w:eastAsia="等线" w:hAnsi="等线" w:cstheme="minorHAnsi"/>
                    <w:kern w:val="0"/>
                    <w:szCs w:val="21"/>
                  </w:rPr>
                </w:rPrChange>
              </w:rPr>
              <w:t>Send to Manager</w:t>
            </w:r>
          </w:p>
        </w:tc>
      </w:tr>
      <w:tr w:rsidR="00F7260B" w:rsidRPr="007A5281" w14:paraId="047FF048"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AAA2B36" w14:textId="77777777" w:rsidR="00F7260B" w:rsidRPr="007A5281" w:rsidRDefault="00F7260B">
            <w:pPr>
              <w:rPr>
                <w:rStyle w:val="af6"/>
                <w:rFonts w:eastAsiaTheme="minorEastAsia"/>
                <w:rPrChange w:id="11853" w:author="raye" w:date="2018-08-10T16:41:00Z">
                  <w:rPr>
                    <w:rFonts w:ascii="等线" w:eastAsia="等线" w:hAnsi="等线" w:cstheme="minorHAnsi"/>
                    <w:kern w:val="0"/>
                    <w:szCs w:val="21"/>
                  </w:rPr>
                </w:rPrChange>
              </w:rPr>
              <w:pPrChange w:id="11854"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4D48945A" w14:textId="77777777" w:rsidR="00F7260B" w:rsidRPr="007A5281" w:rsidRDefault="00F7260B">
            <w:pPr>
              <w:rPr>
                <w:rStyle w:val="af6"/>
                <w:rFonts w:eastAsiaTheme="minorEastAsia"/>
                <w:rPrChange w:id="11855" w:author="raye" w:date="2018-08-10T16:41:00Z">
                  <w:rPr>
                    <w:rFonts w:ascii="等线" w:eastAsia="等线" w:hAnsi="等线" w:cstheme="minorHAnsi"/>
                    <w:kern w:val="0"/>
                    <w:szCs w:val="21"/>
                  </w:rPr>
                </w:rPrChange>
              </w:rPr>
              <w:pPrChange w:id="11856" w:author="raye" w:date="2018-08-10T16:41:00Z">
                <w:pPr>
                  <w:widowControl/>
                  <w:jc w:val="left"/>
                </w:pPr>
              </w:pPrChange>
            </w:pPr>
          </w:p>
        </w:tc>
        <w:tc>
          <w:tcPr>
            <w:tcW w:w="1842"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74702373" w14:textId="77777777" w:rsidR="00F7260B" w:rsidRPr="007A5281" w:rsidRDefault="00F7260B">
            <w:pPr>
              <w:rPr>
                <w:rStyle w:val="af6"/>
                <w:rFonts w:eastAsiaTheme="minorEastAsia"/>
                <w:rPrChange w:id="11857" w:author="raye" w:date="2018-08-10T16:41:00Z">
                  <w:rPr>
                    <w:rFonts w:ascii="等线" w:eastAsia="等线" w:hAnsi="等线" w:cstheme="minorHAnsi"/>
                    <w:kern w:val="0"/>
                    <w:szCs w:val="21"/>
                  </w:rPr>
                </w:rPrChange>
              </w:rPr>
              <w:pPrChange w:id="11858" w:author="raye" w:date="2018-08-10T16:41:00Z">
                <w:pPr>
                  <w:widowControl/>
                  <w:jc w:val="left"/>
                </w:pPr>
              </w:pPrChange>
            </w:pPr>
            <w:r w:rsidRPr="007A5281">
              <w:rPr>
                <w:rStyle w:val="af6"/>
                <w:rFonts w:eastAsiaTheme="minorEastAsia"/>
                <w:rPrChange w:id="11859" w:author="raye" w:date="2018-08-10T16:41:00Z">
                  <w:rPr>
                    <w:rFonts w:ascii="等线" w:eastAsia="等线" w:hAnsi="等线" w:cstheme="minorHAnsi"/>
                    <w:kern w:val="0"/>
                    <w:szCs w:val="21"/>
                  </w:rPr>
                </w:rPrChange>
              </w:rPr>
              <w:t>Details&gt;&gt; Documens Verification</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D0CDC0E" w14:textId="77777777" w:rsidR="00F7260B" w:rsidRPr="007A5281" w:rsidRDefault="00F7260B">
            <w:pPr>
              <w:rPr>
                <w:rStyle w:val="af6"/>
                <w:rFonts w:eastAsiaTheme="minorEastAsia"/>
                <w:rPrChange w:id="11860" w:author="raye" w:date="2018-08-10T16:41:00Z">
                  <w:rPr>
                    <w:rFonts w:ascii="等线" w:eastAsia="等线" w:hAnsi="等线" w:cstheme="minorHAnsi"/>
                    <w:kern w:val="0"/>
                    <w:szCs w:val="21"/>
                  </w:rPr>
                </w:rPrChange>
              </w:rPr>
              <w:pPrChange w:id="11861" w:author="raye" w:date="2018-08-10T16:41:00Z">
                <w:pPr>
                  <w:widowControl/>
                  <w:jc w:val="left"/>
                </w:pPr>
              </w:pPrChange>
            </w:pPr>
            <w:r w:rsidRPr="007A5281">
              <w:rPr>
                <w:rStyle w:val="af6"/>
                <w:rFonts w:eastAsiaTheme="minorEastAsia"/>
                <w:rPrChange w:id="11862" w:author="raye" w:date="2018-08-10T16:41:00Z">
                  <w:rPr>
                    <w:rFonts w:ascii="等线" w:eastAsia="等线" w:hAnsi="等线"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162C081" w14:textId="77777777" w:rsidR="00F7260B" w:rsidRPr="007A5281" w:rsidRDefault="00F7260B">
            <w:pPr>
              <w:rPr>
                <w:rStyle w:val="af6"/>
                <w:rFonts w:eastAsiaTheme="minorEastAsia"/>
                <w:rPrChange w:id="11863" w:author="raye" w:date="2018-08-10T16:41:00Z">
                  <w:rPr>
                    <w:rFonts w:ascii="等线" w:eastAsia="等线" w:hAnsi="等线" w:cstheme="minorHAnsi"/>
                    <w:kern w:val="0"/>
                    <w:szCs w:val="21"/>
                  </w:rPr>
                </w:rPrChange>
              </w:rPr>
              <w:pPrChange w:id="11864" w:author="raye" w:date="2018-08-10T16:41:00Z">
                <w:pPr>
                  <w:widowControl/>
                  <w:jc w:val="left"/>
                </w:pPr>
              </w:pPrChange>
            </w:pPr>
            <w:r w:rsidRPr="007A5281">
              <w:rPr>
                <w:rStyle w:val="af6"/>
                <w:rFonts w:eastAsiaTheme="minorEastAsia"/>
                <w:rPrChange w:id="11865" w:author="raye" w:date="2018-08-10T16:41:00Z">
                  <w:rPr>
                    <w:rFonts w:ascii="等线" w:eastAsia="等线" w:hAnsi="等线" w:cstheme="minorHAnsi"/>
                    <w:kern w:val="0"/>
                    <w:szCs w:val="21"/>
                  </w:rPr>
                </w:rPrChange>
              </w:rPr>
              <w:t>Blank</w:t>
            </w:r>
          </w:p>
        </w:tc>
      </w:tr>
      <w:tr w:rsidR="00F7260B" w:rsidRPr="007A5281" w14:paraId="08C1C4F6"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3B319E59" w14:textId="77777777" w:rsidR="00F7260B" w:rsidRPr="007A5281" w:rsidRDefault="00F7260B">
            <w:pPr>
              <w:rPr>
                <w:rStyle w:val="af6"/>
                <w:rFonts w:eastAsiaTheme="minorEastAsia"/>
                <w:rPrChange w:id="11866" w:author="raye" w:date="2018-08-10T16:41:00Z">
                  <w:rPr>
                    <w:rFonts w:ascii="等线" w:eastAsia="等线" w:hAnsi="等线" w:cstheme="minorHAnsi"/>
                    <w:kern w:val="0"/>
                    <w:szCs w:val="21"/>
                  </w:rPr>
                </w:rPrChange>
              </w:rPr>
              <w:pPrChange w:id="11867"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79948BE7" w14:textId="77777777" w:rsidR="00F7260B" w:rsidRPr="007A5281" w:rsidRDefault="00F7260B">
            <w:pPr>
              <w:rPr>
                <w:rStyle w:val="af6"/>
                <w:rFonts w:eastAsiaTheme="minorEastAsia"/>
                <w:rPrChange w:id="11868" w:author="raye" w:date="2018-08-10T16:41:00Z">
                  <w:rPr>
                    <w:rFonts w:ascii="等线" w:eastAsia="等线" w:hAnsi="等线" w:cstheme="minorHAnsi"/>
                    <w:kern w:val="0"/>
                    <w:szCs w:val="21"/>
                  </w:rPr>
                </w:rPrChange>
              </w:rPr>
              <w:pPrChange w:id="11869" w:author="raye" w:date="2018-08-10T16:41:00Z">
                <w:pPr>
                  <w:widowControl/>
                  <w:jc w:val="left"/>
                </w:pPr>
              </w:pPrChange>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52C8195F" w14:textId="77777777" w:rsidR="00F7260B" w:rsidRPr="007A5281" w:rsidRDefault="00F7260B">
            <w:pPr>
              <w:rPr>
                <w:rStyle w:val="af6"/>
                <w:rFonts w:eastAsiaTheme="minorEastAsia"/>
                <w:rPrChange w:id="11870" w:author="raye" w:date="2018-08-10T16:41:00Z">
                  <w:rPr>
                    <w:rFonts w:ascii="等线" w:eastAsia="等线" w:hAnsi="等线" w:cstheme="minorHAnsi"/>
                    <w:kern w:val="0"/>
                    <w:szCs w:val="21"/>
                  </w:rPr>
                </w:rPrChange>
              </w:rPr>
              <w:pPrChange w:id="11871" w:author="raye" w:date="2018-08-10T16:41:00Z">
                <w:pPr>
                  <w:widowControl/>
                  <w:jc w:val="left"/>
                </w:pPr>
              </w:pPrChange>
            </w:pP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61824679" w14:textId="77777777" w:rsidR="00F7260B" w:rsidRPr="007A5281" w:rsidRDefault="00F7260B">
            <w:pPr>
              <w:rPr>
                <w:rStyle w:val="af6"/>
                <w:rFonts w:eastAsiaTheme="minorEastAsia"/>
                <w:rPrChange w:id="11872" w:author="raye" w:date="2018-08-10T16:41:00Z">
                  <w:rPr>
                    <w:rFonts w:ascii="等线" w:eastAsia="等线" w:hAnsi="等线" w:cstheme="minorHAnsi"/>
                    <w:kern w:val="0"/>
                    <w:szCs w:val="21"/>
                  </w:rPr>
                </w:rPrChange>
              </w:rPr>
              <w:pPrChange w:id="11873" w:author="raye" w:date="2018-08-10T16:41:00Z">
                <w:pPr>
                  <w:widowControl/>
                  <w:jc w:val="left"/>
                </w:pPr>
              </w:pPrChange>
            </w:pPr>
            <w:r w:rsidRPr="007A5281">
              <w:rPr>
                <w:rStyle w:val="af6"/>
                <w:rFonts w:eastAsiaTheme="minorEastAsia"/>
                <w:rPrChange w:id="11874" w:author="raye" w:date="2018-08-10T16:41:00Z">
                  <w:rPr>
                    <w:rFonts w:ascii="等线" w:eastAsia="等线" w:hAnsi="等线"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DD67E8D" w14:textId="77777777" w:rsidR="00F7260B" w:rsidRPr="007A5281" w:rsidRDefault="00F7260B">
            <w:pPr>
              <w:rPr>
                <w:rStyle w:val="af6"/>
                <w:rFonts w:eastAsiaTheme="minorEastAsia"/>
                <w:rPrChange w:id="11875" w:author="raye" w:date="2018-08-10T16:41:00Z">
                  <w:rPr>
                    <w:rFonts w:ascii="等线" w:eastAsia="等线" w:hAnsi="等线" w:cstheme="minorHAnsi"/>
                    <w:kern w:val="0"/>
                    <w:szCs w:val="21"/>
                  </w:rPr>
                </w:rPrChange>
              </w:rPr>
              <w:pPrChange w:id="11876" w:author="raye" w:date="2018-08-10T16:41:00Z">
                <w:pPr>
                  <w:widowControl/>
                  <w:jc w:val="left"/>
                </w:pPr>
              </w:pPrChange>
            </w:pPr>
            <w:r w:rsidRPr="007A5281">
              <w:rPr>
                <w:rStyle w:val="af6"/>
                <w:rFonts w:eastAsiaTheme="minorEastAsia"/>
                <w:rPrChange w:id="11877" w:author="raye" w:date="2018-08-10T16:41:00Z">
                  <w:rPr>
                    <w:rFonts w:ascii="等线" w:eastAsia="等线" w:hAnsi="等线" w:cstheme="minorHAnsi"/>
                    <w:kern w:val="0"/>
                    <w:szCs w:val="21"/>
                  </w:rPr>
                </w:rPrChange>
              </w:rPr>
              <w:t>Input</w:t>
            </w:r>
          </w:p>
        </w:tc>
      </w:tr>
      <w:tr w:rsidR="00F7260B" w:rsidRPr="007A5281" w14:paraId="04956324"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0CADCDC3" w14:textId="77777777" w:rsidR="00F7260B" w:rsidRPr="007A5281" w:rsidRDefault="00F7260B">
            <w:pPr>
              <w:rPr>
                <w:rStyle w:val="af6"/>
                <w:rFonts w:eastAsiaTheme="minorEastAsia"/>
                <w:rPrChange w:id="11878" w:author="raye" w:date="2018-08-10T16:41:00Z">
                  <w:rPr>
                    <w:rFonts w:ascii="等线" w:eastAsia="等线" w:hAnsi="等线" w:cstheme="minorHAnsi"/>
                    <w:kern w:val="0"/>
                    <w:szCs w:val="21"/>
                  </w:rPr>
                </w:rPrChange>
              </w:rPr>
              <w:pPrChange w:id="11879"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02BB74C1" w14:textId="77777777" w:rsidR="00F7260B" w:rsidRPr="007A5281" w:rsidRDefault="00F7260B">
            <w:pPr>
              <w:rPr>
                <w:rStyle w:val="af6"/>
                <w:rFonts w:eastAsiaTheme="minorEastAsia"/>
                <w:rPrChange w:id="11880" w:author="raye" w:date="2018-08-10T16:41:00Z">
                  <w:rPr>
                    <w:rFonts w:ascii="等线" w:eastAsia="等线" w:hAnsi="等线" w:cstheme="minorHAnsi"/>
                    <w:kern w:val="0"/>
                    <w:szCs w:val="21"/>
                  </w:rPr>
                </w:rPrChange>
              </w:rPr>
              <w:pPrChange w:id="11881" w:author="raye" w:date="2018-08-10T16:41:00Z">
                <w:pPr>
                  <w:widowControl/>
                  <w:jc w:val="left"/>
                </w:pPr>
              </w:pPrChange>
            </w:pPr>
          </w:p>
        </w:tc>
        <w:tc>
          <w:tcPr>
            <w:tcW w:w="1842" w:type="dxa"/>
            <w:tcBorders>
              <w:top w:val="single" w:sz="4" w:space="0" w:color="auto"/>
              <w:left w:val="single" w:sz="4" w:space="0" w:color="auto"/>
              <w:bottom w:val="single" w:sz="4" w:space="0" w:color="auto"/>
              <w:right w:val="single" w:sz="4" w:space="0" w:color="auto"/>
            </w:tcBorders>
            <w:shd w:val="clear" w:color="auto" w:fill="F5F7F9"/>
            <w:hideMark/>
          </w:tcPr>
          <w:p w14:paraId="6C7ACB74" w14:textId="77777777" w:rsidR="00F7260B" w:rsidRPr="007A5281" w:rsidRDefault="00F7260B">
            <w:pPr>
              <w:rPr>
                <w:rStyle w:val="af6"/>
                <w:rFonts w:eastAsiaTheme="minorEastAsia"/>
                <w:rPrChange w:id="11882" w:author="raye" w:date="2018-08-10T16:41:00Z">
                  <w:rPr>
                    <w:rFonts w:ascii="等线" w:eastAsia="等线" w:hAnsi="等线" w:cstheme="minorHAnsi"/>
                    <w:kern w:val="0"/>
                    <w:szCs w:val="21"/>
                  </w:rPr>
                </w:rPrChange>
              </w:rPr>
              <w:pPrChange w:id="11883" w:author="raye" w:date="2018-08-10T16:41:00Z">
                <w:pPr>
                  <w:widowControl/>
                  <w:jc w:val="left"/>
                </w:pPr>
              </w:pPrChange>
            </w:pPr>
            <w:r w:rsidRPr="007A5281">
              <w:rPr>
                <w:rStyle w:val="af6"/>
                <w:rFonts w:eastAsiaTheme="minorEastAsia"/>
                <w:rPrChange w:id="11884" w:author="raye" w:date="2018-08-10T16:41:00Z">
                  <w:rPr>
                    <w:rFonts w:ascii="等线" w:eastAsia="等线" w:hAnsi="等线" w:cstheme="minorHAnsi"/>
                    <w:kern w:val="0"/>
                    <w:szCs w:val="21"/>
                  </w:rPr>
                </w:rPrChange>
              </w:rPr>
              <w:t>Details&gt;&gt;</w:t>
            </w:r>
            <w:r w:rsidRPr="007A5281">
              <w:rPr>
                <w:rStyle w:val="af6"/>
                <w:rFonts w:eastAsiaTheme="minorEastAsia"/>
                <w:rPrChange w:id="11885" w:author="raye" w:date="2018-08-10T16:41:00Z">
                  <w:rPr>
                    <w:rFonts w:ascii="等线" w:eastAsia="等线" w:hAnsi="等线"/>
                    <w:szCs w:val="21"/>
                  </w:rPr>
                </w:rPrChange>
              </w:rPr>
              <w:t xml:space="preserve"> </w:t>
            </w:r>
            <w:r w:rsidRPr="007A5281">
              <w:rPr>
                <w:rStyle w:val="af6"/>
                <w:rFonts w:eastAsiaTheme="minorEastAsia"/>
                <w:rPrChange w:id="11886" w:author="raye" w:date="2018-08-10T16:41:00Z">
                  <w:rPr>
                    <w:rFonts w:ascii="等线" w:eastAsia="等线" w:hAnsi="等线" w:cstheme="minorHAnsi"/>
                    <w:kern w:val="0"/>
                    <w:szCs w:val="21"/>
                  </w:rPr>
                </w:rPrChange>
              </w:rPr>
              <w:t>Checking &amp; Evidence&gt;&gt; Comments</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DDC1BF3" w14:textId="77777777" w:rsidR="00F7260B" w:rsidRPr="007A5281" w:rsidRDefault="00F7260B">
            <w:pPr>
              <w:rPr>
                <w:rStyle w:val="af6"/>
                <w:rFonts w:eastAsiaTheme="minorEastAsia"/>
                <w:rPrChange w:id="11887" w:author="raye" w:date="2018-08-10T16:41:00Z">
                  <w:rPr>
                    <w:rFonts w:ascii="等线" w:eastAsia="等线" w:hAnsi="等线" w:cstheme="minorHAnsi"/>
                    <w:kern w:val="0"/>
                    <w:szCs w:val="21"/>
                  </w:rPr>
                </w:rPrChange>
              </w:rPr>
              <w:pPrChange w:id="11888" w:author="raye" w:date="2018-08-10T16:41:00Z">
                <w:pPr>
                  <w:widowControl/>
                  <w:jc w:val="left"/>
                </w:pPr>
              </w:pPrChange>
            </w:pPr>
            <w:r w:rsidRPr="007A5281">
              <w:rPr>
                <w:rStyle w:val="af6"/>
                <w:rFonts w:eastAsiaTheme="minorEastAsia"/>
                <w:rPrChange w:id="11889" w:author="raye" w:date="2018-08-10T16:41:00Z">
                  <w:rPr>
                    <w:rFonts w:ascii="等线" w:eastAsia="等线" w:hAnsi="等线"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0291EF5" w14:textId="77777777" w:rsidR="00F7260B" w:rsidRPr="007A5281" w:rsidRDefault="00F7260B">
            <w:pPr>
              <w:rPr>
                <w:rStyle w:val="af6"/>
                <w:rFonts w:eastAsiaTheme="minorEastAsia"/>
                <w:rPrChange w:id="11890" w:author="raye" w:date="2018-08-10T16:41:00Z">
                  <w:rPr>
                    <w:rFonts w:ascii="等线" w:eastAsia="等线" w:hAnsi="等线" w:cstheme="minorHAnsi"/>
                    <w:kern w:val="0"/>
                    <w:szCs w:val="21"/>
                  </w:rPr>
                </w:rPrChange>
              </w:rPr>
              <w:pPrChange w:id="11891" w:author="raye" w:date="2018-08-10T16:41:00Z">
                <w:pPr>
                  <w:widowControl/>
                  <w:jc w:val="left"/>
                </w:pPr>
              </w:pPrChange>
            </w:pPr>
            <w:r w:rsidRPr="007A5281">
              <w:rPr>
                <w:rStyle w:val="af6"/>
                <w:rFonts w:eastAsiaTheme="minorEastAsia"/>
                <w:rPrChange w:id="11892" w:author="raye" w:date="2018-08-10T16:41:00Z">
                  <w:rPr>
                    <w:rFonts w:ascii="等线" w:eastAsia="等线" w:hAnsi="等线" w:cstheme="minorHAnsi"/>
                    <w:kern w:val="0"/>
                    <w:szCs w:val="21"/>
                  </w:rPr>
                </w:rPrChange>
              </w:rPr>
              <w:t>Blank</w:t>
            </w:r>
          </w:p>
        </w:tc>
      </w:tr>
      <w:tr w:rsidR="00F7260B" w:rsidRPr="007A5281" w14:paraId="017A5B20"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72091027" w14:textId="77777777" w:rsidR="00F7260B" w:rsidRPr="007A5281" w:rsidRDefault="00F7260B">
            <w:pPr>
              <w:rPr>
                <w:rStyle w:val="af6"/>
                <w:rFonts w:eastAsiaTheme="minorEastAsia"/>
                <w:rPrChange w:id="11893" w:author="raye" w:date="2018-08-10T16:41:00Z">
                  <w:rPr>
                    <w:rFonts w:ascii="等线" w:eastAsia="等线" w:hAnsi="等线" w:cstheme="minorHAnsi"/>
                    <w:kern w:val="0"/>
                    <w:szCs w:val="21"/>
                  </w:rPr>
                </w:rPrChange>
              </w:rPr>
              <w:pPrChange w:id="11894"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60BD8B39" w14:textId="77777777" w:rsidR="00F7260B" w:rsidRPr="007A5281" w:rsidRDefault="00F7260B">
            <w:pPr>
              <w:rPr>
                <w:rStyle w:val="af6"/>
                <w:rFonts w:eastAsiaTheme="minorEastAsia"/>
                <w:rPrChange w:id="11895" w:author="raye" w:date="2018-08-10T16:41:00Z">
                  <w:rPr>
                    <w:rFonts w:ascii="等线" w:eastAsia="等线" w:hAnsi="等线" w:cstheme="minorHAnsi"/>
                    <w:kern w:val="0"/>
                    <w:szCs w:val="21"/>
                  </w:rPr>
                </w:rPrChange>
              </w:rPr>
              <w:pPrChange w:id="11896" w:author="raye" w:date="2018-08-10T16:41:00Z">
                <w:pPr>
                  <w:widowControl/>
                  <w:jc w:val="left"/>
                </w:pPr>
              </w:pPrChange>
            </w:pPr>
          </w:p>
        </w:tc>
        <w:tc>
          <w:tcPr>
            <w:tcW w:w="1842"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6292E8A4" w14:textId="77777777" w:rsidR="00F7260B" w:rsidRPr="007A5281" w:rsidRDefault="00F7260B">
            <w:pPr>
              <w:rPr>
                <w:rStyle w:val="af6"/>
                <w:rFonts w:eastAsiaTheme="minorEastAsia"/>
                <w:rPrChange w:id="11897" w:author="raye" w:date="2018-08-10T16:41:00Z">
                  <w:rPr>
                    <w:rFonts w:ascii="等线" w:eastAsia="等线" w:hAnsi="等线" w:cstheme="minorHAnsi"/>
                    <w:kern w:val="0"/>
                    <w:szCs w:val="21"/>
                  </w:rPr>
                </w:rPrChange>
              </w:rPr>
              <w:pPrChange w:id="11898" w:author="raye" w:date="2018-08-10T16:41:00Z">
                <w:pPr>
                  <w:widowControl/>
                  <w:jc w:val="left"/>
                </w:pPr>
              </w:pPrChange>
            </w:pPr>
            <w:r w:rsidRPr="007A5281">
              <w:rPr>
                <w:rStyle w:val="af6"/>
                <w:rFonts w:eastAsiaTheme="minorEastAsia"/>
                <w:rPrChange w:id="11899" w:author="raye" w:date="2018-08-10T16:41:00Z">
                  <w:rPr>
                    <w:rFonts w:ascii="等线" w:eastAsia="等线" w:hAnsi="等线" w:cstheme="minorHAnsi"/>
                    <w:kern w:val="0"/>
                    <w:szCs w:val="21"/>
                  </w:rPr>
                </w:rPrChange>
              </w:rPr>
              <w:t>Details&gt;&gt;</w:t>
            </w:r>
            <w:r w:rsidRPr="007A5281">
              <w:rPr>
                <w:rStyle w:val="af6"/>
                <w:rFonts w:eastAsiaTheme="minorEastAsia"/>
                <w:rPrChange w:id="11900" w:author="raye" w:date="2018-08-10T16:41:00Z">
                  <w:rPr>
                    <w:rFonts w:ascii="等线" w:eastAsia="等线" w:hAnsi="等线"/>
                    <w:szCs w:val="21"/>
                  </w:rPr>
                </w:rPrChange>
              </w:rPr>
              <w:t xml:space="preserve"> </w:t>
            </w:r>
            <w:r w:rsidRPr="007A5281">
              <w:rPr>
                <w:rStyle w:val="af6"/>
                <w:rFonts w:eastAsiaTheme="minorEastAsia"/>
                <w:rPrChange w:id="11901" w:author="raye" w:date="2018-08-10T16:41:00Z">
                  <w:rPr>
                    <w:rFonts w:ascii="等线" w:eastAsia="等线" w:hAnsi="等线" w:cstheme="minorHAnsi"/>
                    <w:kern w:val="0"/>
                    <w:szCs w:val="21"/>
                  </w:rPr>
                </w:rPrChange>
              </w:rPr>
              <w:t>Checking &amp; Evidence&gt;&gt;Alert notation</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8F3BABD" w14:textId="77777777" w:rsidR="00F7260B" w:rsidRPr="007A5281" w:rsidRDefault="00F7260B">
            <w:pPr>
              <w:rPr>
                <w:rStyle w:val="af6"/>
                <w:rFonts w:eastAsiaTheme="minorEastAsia"/>
                <w:rPrChange w:id="11902" w:author="raye" w:date="2018-08-10T16:41:00Z">
                  <w:rPr>
                    <w:rFonts w:ascii="等线" w:eastAsia="等线" w:hAnsi="等线" w:cstheme="minorHAnsi"/>
                    <w:kern w:val="0"/>
                    <w:szCs w:val="21"/>
                  </w:rPr>
                </w:rPrChange>
              </w:rPr>
              <w:pPrChange w:id="11903" w:author="raye" w:date="2018-08-10T16:41:00Z">
                <w:pPr>
                  <w:widowControl/>
                  <w:jc w:val="left"/>
                </w:pPr>
              </w:pPrChange>
            </w:pPr>
            <w:r w:rsidRPr="007A5281">
              <w:rPr>
                <w:rStyle w:val="af6"/>
                <w:rFonts w:eastAsiaTheme="minorEastAsia"/>
                <w:rPrChange w:id="11904" w:author="raye" w:date="2018-08-10T16:41:00Z">
                  <w:rPr>
                    <w:rFonts w:ascii="等线" w:eastAsia="等线" w:hAnsi="等线" w:cstheme="minorHAnsi"/>
                    <w:kern w:val="0"/>
                    <w:szCs w:val="21"/>
                  </w:rPr>
                </w:rPrChange>
              </w:rPr>
              <w:t xml:space="preserve">Content </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794FB25C" w14:textId="77777777" w:rsidR="00F7260B" w:rsidRPr="007A5281" w:rsidRDefault="00F7260B">
            <w:pPr>
              <w:rPr>
                <w:rStyle w:val="af6"/>
                <w:rFonts w:eastAsiaTheme="minorEastAsia"/>
                <w:rPrChange w:id="11905" w:author="raye" w:date="2018-08-10T16:41:00Z">
                  <w:rPr>
                    <w:rFonts w:ascii="等线" w:eastAsia="等线" w:hAnsi="等线" w:cstheme="minorHAnsi"/>
                    <w:kern w:val="0"/>
                    <w:szCs w:val="21"/>
                  </w:rPr>
                </w:rPrChange>
              </w:rPr>
              <w:pPrChange w:id="11906" w:author="raye" w:date="2018-08-10T16:41:00Z">
                <w:pPr>
                  <w:widowControl/>
                  <w:jc w:val="left"/>
                </w:pPr>
              </w:pPrChange>
            </w:pPr>
            <w:r w:rsidRPr="007A5281">
              <w:rPr>
                <w:rStyle w:val="af6"/>
                <w:rFonts w:eastAsiaTheme="minorEastAsia"/>
                <w:rPrChange w:id="11907" w:author="raye" w:date="2018-08-10T16:41:00Z">
                  <w:rPr>
                    <w:rFonts w:ascii="等线" w:eastAsia="等线" w:hAnsi="等线" w:cstheme="minorHAnsi"/>
                    <w:kern w:val="0"/>
                    <w:szCs w:val="21"/>
                  </w:rPr>
                </w:rPrChange>
              </w:rPr>
              <w:t>Blank</w:t>
            </w:r>
          </w:p>
        </w:tc>
      </w:tr>
      <w:tr w:rsidR="00F7260B" w:rsidRPr="007A5281" w14:paraId="4E5D7F8A"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E069D16" w14:textId="77777777" w:rsidR="00F7260B" w:rsidRPr="007A5281" w:rsidRDefault="00F7260B">
            <w:pPr>
              <w:rPr>
                <w:rStyle w:val="af6"/>
                <w:rFonts w:eastAsiaTheme="minorEastAsia"/>
                <w:rPrChange w:id="11908" w:author="raye" w:date="2018-08-10T16:41:00Z">
                  <w:rPr>
                    <w:rFonts w:ascii="等线" w:eastAsia="等线" w:hAnsi="等线" w:cstheme="minorHAnsi"/>
                    <w:kern w:val="0"/>
                    <w:szCs w:val="21"/>
                  </w:rPr>
                </w:rPrChange>
              </w:rPr>
              <w:pPrChange w:id="11909"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6EC53340" w14:textId="77777777" w:rsidR="00F7260B" w:rsidRPr="007A5281" w:rsidRDefault="00F7260B">
            <w:pPr>
              <w:rPr>
                <w:rStyle w:val="af6"/>
                <w:rFonts w:eastAsiaTheme="minorEastAsia"/>
                <w:rPrChange w:id="11910" w:author="raye" w:date="2018-08-10T16:41:00Z">
                  <w:rPr>
                    <w:rFonts w:ascii="等线" w:eastAsia="等线" w:hAnsi="等线" w:cstheme="minorHAnsi"/>
                    <w:kern w:val="0"/>
                    <w:szCs w:val="21"/>
                  </w:rPr>
                </w:rPrChange>
              </w:rPr>
              <w:pPrChange w:id="11911" w:author="raye" w:date="2018-08-10T16:41:00Z">
                <w:pPr>
                  <w:widowControl/>
                  <w:jc w:val="left"/>
                </w:pPr>
              </w:pPrChange>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1E4C16E3" w14:textId="77777777" w:rsidR="00F7260B" w:rsidRPr="007A5281" w:rsidRDefault="00F7260B">
            <w:pPr>
              <w:rPr>
                <w:rStyle w:val="af6"/>
                <w:rFonts w:eastAsiaTheme="minorEastAsia"/>
                <w:rPrChange w:id="11912" w:author="raye" w:date="2018-08-10T16:41:00Z">
                  <w:rPr>
                    <w:rFonts w:ascii="等线" w:eastAsia="等线" w:hAnsi="等线" w:cstheme="minorHAnsi"/>
                    <w:kern w:val="0"/>
                    <w:szCs w:val="21"/>
                  </w:rPr>
                </w:rPrChange>
              </w:rPr>
              <w:pPrChange w:id="11913" w:author="raye" w:date="2018-08-10T16:41:00Z">
                <w:pPr>
                  <w:widowControl/>
                  <w:jc w:val="left"/>
                </w:pPr>
              </w:pPrChange>
            </w:pP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6816C706" w14:textId="77777777" w:rsidR="00F7260B" w:rsidRPr="007A5281" w:rsidRDefault="00F7260B">
            <w:pPr>
              <w:rPr>
                <w:rStyle w:val="af6"/>
                <w:rFonts w:eastAsiaTheme="minorEastAsia"/>
                <w:rPrChange w:id="11914" w:author="raye" w:date="2018-08-10T16:41:00Z">
                  <w:rPr>
                    <w:rFonts w:ascii="等线" w:eastAsia="等线" w:hAnsi="等线" w:cstheme="minorHAnsi"/>
                    <w:kern w:val="0"/>
                    <w:szCs w:val="21"/>
                  </w:rPr>
                </w:rPrChange>
              </w:rPr>
              <w:pPrChange w:id="11915" w:author="raye" w:date="2018-08-10T16:41:00Z">
                <w:pPr>
                  <w:widowControl/>
                  <w:jc w:val="left"/>
                </w:pPr>
              </w:pPrChange>
            </w:pPr>
            <w:r w:rsidRPr="007A5281">
              <w:rPr>
                <w:rStyle w:val="af6"/>
                <w:rFonts w:eastAsiaTheme="minorEastAsia"/>
                <w:rPrChange w:id="11916" w:author="raye" w:date="2018-08-10T16:41:00Z">
                  <w:rPr>
                    <w:rFonts w:ascii="等线" w:eastAsia="等线" w:hAnsi="等线"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CDE12BC" w14:textId="77777777" w:rsidR="00F7260B" w:rsidRPr="00765FF8" w:rsidRDefault="00F7260B">
            <w:pPr>
              <w:pStyle w:val="a0"/>
              <w:numPr>
                <w:ilvl w:val="0"/>
                <w:numId w:val="206"/>
              </w:numPr>
              <w:ind w:firstLineChars="0"/>
              <w:rPr>
                <w:rStyle w:val="af6"/>
                <w:rFonts w:eastAsiaTheme="minorEastAsia"/>
                <w:rPrChange w:id="11917" w:author="raye" w:date="2018-08-10T16:49:00Z">
                  <w:rPr>
                    <w:rFonts w:ascii="等线" w:eastAsia="等线" w:hAnsi="等线" w:cstheme="minorHAnsi"/>
                    <w:kern w:val="0"/>
                    <w:szCs w:val="21"/>
                  </w:rPr>
                </w:rPrChange>
              </w:rPr>
              <w:pPrChange w:id="11918" w:author="raye" w:date="2018-08-10T16:49:00Z">
                <w:pPr>
                  <w:pStyle w:val="a0"/>
                  <w:widowControl/>
                  <w:numPr>
                    <w:numId w:val="72"/>
                  </w:numPr>
                  <w:spacing w:before="240"/>
                  <w:ind w:left="420" w:firstLineChars="0" w:hanging="420"/>
                  <w:jc w:val="left"/>
                </w:pPr>
              </w:pPrChange>
            </w:pPr>
            <w:r w:rsidRPr="00765FF8">
              <w:rPr>
                <w:rStyle w:val="af6"/>
                <w:rFonts w:eastAsiaTheme="minorEastAsia"/>
                <w:rPrChange w:id="11919" w:author="raye" w:date="2018-08-10T16:49:00Z">
                  <w:rPr>
                    <w:rFonts w:ascii="等线" w:eastAsia="等线" w:hAnsi="等线" w:cstheme="minorHAnsi"/>
                    <w:kern w:val="0"/>
                    <w:szCs w:val="21"/>
                  </w:rPr>
                </w:rPrChange>
              </w:rPr>
              <w:t>Evidence Management(grey)</w:t>
            </w:r>
          </w:p>
          <w:p w14:paraId="7E81A32A" w14:textId="77777777" w:rsidR="00F7260B" w:rsidRPr="00765FF8" w:rsidRDefault="00F7260B">
            <w:pPr>
              <w:pStyle w:val="a0"/>
              <w:numPr>
                <w:ilvl w:val="0"/>
                <w:numId w:val="206"/>
              </w:numPr>
              <w:ind w:firstLineChars="0"/>
              <w:rPr>
                <w:rStyle w:val="af6"/>
                <w:rFonts w:eastAsiaTheme="minorEastAsia"/>
                <w:rPrChange w:id="11920" w:author="raye" w:date="2018-08-10T16:49:00Z">
                  <w:rPr>
                    <w:rFonts w:ascii="等线" w:eastAsia="等线" w:hAnsi="等线" w:cstheme="minorHAnsi"/>
                    <w:kern w:val="0"/>
                    <w:szCs w:val="21"/>
                  </w:rPr>
                </w:rPrChange>
              </w:rPr>
              <w:pPrChange w:id="11921" w:author="raye" w:date="2018-08-10T16:49:00Z">
                <w:pPr>
                  <w:pStyle w:val="a0"/>
                  <w:widowControl/>
                  <w:numPr>
                    <w:numId w:val="72"/>
                  </w:numPr>
                  <w:ind w:left="420" w:firstLineChars="0" w:hanging="420"/>
                  <w:jc w:val="left"/>
                </w:pPr>
              </w:pPrChange>
            </w:pPr>
            <w:r w:rsidRPr="00765FF8">
              <w:rPr>
                <w:rStyle w:val="af6"/>
                <w:rFonts w:eastAsiaTheme="minorEastAsia"/>
                <w:rPrChange w:id="11922" w:author="raye" w:date="2018-08-10T16:49:00Z">
                  <w:rPr>
                    <w:rFonts w:ascii="等线" w:eastAsia="等线" w:hAnsi="等线" w:cstheme="minorHAnsi"/>
                    <w:kern w:val="0"/>
                    <w:szCs w:val="21"/>
                  </w:rPr>
                </w:rPrChange>
              </w:rPr>
              <w:t>Check(grey)</w:t>
            </w:r>
          </w:p>
        </w:tc>
      </w:tr>
      <w:tr w:rsidR="00F7260B" w:rsidRPr="007A5281" w14:paraId="62B7BFE4" w14:textId="77777777" w:rsidTr="00765FF8">
        <w:trPr>
          <w:trHeight w:val="525"/>
        </w:trPr>
        <w:tc>
          <w:tcPr>
            <w:tcW w:w="709" w:type="dxa"/>
            <w:tcBorders>
              <w:top w:val="single" w:sz="4" w:space="0" w:color="auto"/>
              <w:left w:val="single" w:sz="4" w:space="0" w:color="auto"/>
              <w:bottom w:val="single" w:sz="4" w:space="0" w:color="auto"/>
              <w:right w:val="single" w:sz="4" w:space="0" w:color="auto"/>
            </w:tcBorders>
            <w:vAlign w:val="center"/>
            <w:hideMark/>
          </w:tcPr>
          <w:p w14:paraId="73F29F94" w14:textId="77777777" w:rsidR="00F7260B" w:rsidRPr="007A5281" w:rsidRDefault="00F7260B">
            <w:pPr>
              <w:rPr>
                <w:rStyle w:val="af6"/>
                <w:rFonts w:eastAsiaTheme="minorEastAsia"/>
                <w:rPrChange w:id="11923" w:author="raye" w:date="2018-08-10T16:41:00Z">
                  <w:rPr>
                    <w:rFonts w:ascii="等线" w:eastAsia="等线" w:hAnsi="等线" w:cstheme="minorHAnsi"/>
                    <w:kern w:val="0"/>
                    <w:szCs w:val="21"/>
                  </w:rPr>
                </w:rPrChange>
              </w:rPr>
              <w:pPrChange w:id="11924" w:author="raye" w:date="2018-08-10T16:41:00Z">
                <w:pPr>
                  <w:widowControl/>
                  <w:jc w:val="center"/>
                </w:pPr>
              </w:pPrChange>
            </w:pPr>
            <w:r w:rsidRPr="007A5281">
              <w:rPr>
                <w:rStyle w:val="af6"/>
                <w:rFonts w:eastAsiaTheme="minorEastAsia"/>
                <w:rPrChange w:id="11925" w:author="raye" w:date="2018-08-10T16:41:00Z">
                  <w:rPr>
                    <w:rFonts w:ascii="等线" w:eastAsia="等线" w:hAnsi="等线" w:cstheme="minorHAnsi"/>
                    <w:kern w:val="0"/>
                    <w:szCs w:val="21"/>
                  </w:rPr>
                </w:rPrChange>
              </w:rPr>
              <w:t>1B</w:t>
            </w:r>
          </w:p>
        </w:tc>
        <w:tc>
          <w:tcPr>
            <w:tcW w:w="1275" w:type="dxa"/>
            <w:tcBorders>
              <w:top w:val="single" w:sz="4" w:space="0" w:color="auto"/>
              <w:left w:val="single" w:sz="4" w:space="0" w:color="auto"/>
              <w:bottom w:val="single" w:sz="4" w:space="0" w:color="auto"/>
              <w:right w:val="single" w:sz="4" w:space="0" w:color="auto"/>
            </w:tcBorders>
            <w:vAlign w:val="center"/>
            <w:hideMark/>
          </w:tcPr>
          <w:p w14:paraId="3DE0F7C9" w14:textId="77777777" w:rsidR="00F7260B" w:rsidRPr="007A5281" w:rsidRDefault="00F7260B">
            <w:pPr>
              <w:rPr>
                <w:rStyle w:val="af6"/>
                <w:rFonts w:eastAsiaTheme="minorEastAsia"/>
                <w:rPrChange w:id="11926" w:author="raye" w:date="2018-08-10T16:41:00Z">
                  <w:rPr>
                    <w:rFonts w:ascii="等线" w:eastAsia="等线" w:hAnsi="等线" w:cstheme="minorHAnsi"/>
                    <w:kern w:val="0"/>
                    <w:szCs w:val="21"/>
                  </w:rPr>
                </w:rPrChange>
              </w:rPr>
              <w:pPrChange w:id="11927" w:author="raye" w:date="2018-08-10T16:41:00Z">
                <w:pPr>
                  <w:widowControl/>
                  <w:jc w:val="left"/>
                </w:pPr>
              </w:pPrChange>
            </w:pPr>
            <w:r w:rsidRPr="007A5281">
              <w:rPr>
                <w:rStyle w:val="af6"/>
                <w:rFonts w:eastAsiaTheme="minorEastAsia"/>
                <w:rPrChange w:id="11928" w:author="raye" w:date="2018-08-10T16:41:00Z">
                  <w:rPr>
                    <w:rFonts w:ascii="等线" w:eastAsia="等线" w:hAnsi="等线" w:cstheme="minorHAnsi"/>
                    <w:kern w:val="0"/>
                    <w:szCs w:val="21"/>
                  </w:rPr>
                </w:rPrChange>
              </w:rPr>
              <w:t>Edit Case</w:t>
            </w:r>
          </w:p>
        </w:tc>
        <w:tc>
          <w:tcPr>
            <w:tcW w:w="1842" w:type="dxa"/>
            <w:tcBorders>
              <w:top w:val="single" w:sz="4" w:space="0" w:color="auto"/>
              <w:left w:val="single" w:sz="4" w:space="0" w:color="auto"/>
              <w:bottom w:val="single" w:sz="4" w:space="0" w:color="auto"/>
              <w:right w:val="single" w:sz="4" w:space="0" w:color="auto"/>
            </w:tcBorders>
            <w:vAlign w:val="center"/>
            <w:hideMark/>
          </w:tcPr>
          <w:p w14:paraId="7A8EC025" w14:textId="77777777" w:rsidR="00F7260B" w:rsidRPr="007A5281" w:rsidRDefault="00F7260B">
            <w:pPr>
              <w:rPr>
                <w:rStyle w:val="af6"/>
                <w:rFonts w:eastAsiaTheme="minorEastAsia"/>
                <w:rPrChange w:id="11929" w:author="raye" w:date="2018-08-10T16:41:00Z">
                  <w:rPr>
                    <w:rFonts w:ascii="等线" w:eastAsia="等线" w:hAnsi="等线" w:cstheme="minorHAnsi"/>
                    <w:kern w:val="0"/>
                    <w:szCs w:val="21"/>
                  </w:rPr>
                </w:rPrChange>
              </w:rPr>
              <w:pPrChange w:id="11930" w:author="raye" w:date="2018-08-10T16:41:00Z">
                <w:pPr>
                  <w:widowControl/>
                  <w:jc w:val="left"/>
                </w:pPr>
              </w:pPrChange>
            </w:pPr>
            <w:r w:rsidRPr="007A5281">
              <w:rPr>
                <w:rStyle w:val="af6"/>
                <w:rFonts w:eastAsiaTheme="minorEastAsia"/>
                <w:rPrChange w:id="11931" w:author="raye" w:date="2018-08-10T16:41:00Z">
                  <w:rPr>
                    <w:rFonts w:ascii="等线" w:eastAsia="等线" w:hAnsi="等线" w:cstheme="minorHAnsi"/>
                    <w:kern w:val="0"/>
                    <w:szCs w:val="21"/>
                  </w:rPr>
                </w:rPrChange>
              </w:rPr>
              <w:t>Same as above</w:t>
            </w:r>
          </w:p>
        </w:tc>
        <w:tc>
          <w:tcPr>
            <w:tcW w:w="1133" w:type="dxa"/>
            <w:tcBorders>
              <w:top w:val="single" w:sz="4" w:space="0" w:color="auto"/>
              <w:left w:val="single" w:sz="4" w:space="0" w:color="auto"/>
              <w:bottom w:val="single" w:sz="4" w:space="0" w:color="auto"/>
              <w:right w:val="single" w:sz="4" w:space="0" w:color="auto"/>
            </w:tcBorders>
            <w:vAlign w:val="center"/>
            <w:hideMark/>
          </w:tcPr>
          <w:p w14:paraId="516E3B62" w14:textId="77777777" w:rsidR="00F7260B" w:rsidRPr="007A5281" w:rsidRDefault="00F7260B">
            <w:pPr>
              <w:rPr>
                <w:rStyle w:val="af6"/>
                <w:rFonts w:eastAsiaTheme="minorEastAsia"/>
                <w:rPrChange w:id="11932" w:author="raye" w:date="2018-08-10T16:41:00Z">
                  <w:rPr>
                    <w:rFonts w:ascii="等线" w:eastAsia="等线" w:hAnsi="等线" w:cstheme="minorHAnsi"/>
                    <w:b/>
                    <w:kern w:val="0"/>
                    <w:szCs w:val="21"/>
                  </w:rPr>
                </w:rPrChange>
              </w:rPr>
              <w:pPrChange w:id="11933" w:author="raye" w:date="2018-08-10T16:41:00Z">
                <w:pPr>
                  <w:widowControl/>
                  <w:jc w:val="left"/>
                </w:pPr>
              </w:pPrChange>
            </w:pPr>
            <w:r w:rsidRPr="007A5281">
              <w:rPr>
                <w:rStyle w:val="af6"/>
                <w:rFonts w:eastAsiaTheme="minorEastAsia"/>
                <w:rPrChange w:id="11934" w:author="raye" w:date="2018-08-10T16:41:00Z">
                  <w:rPr>
                    <w:rFonts w:ascii="等线" w:eastAsia="等线" w:hAnsi="等线" w:cstheme="minorHAnsi"/>
                    <w:kern w:val="0"/>
                    <w:szCs w:val="21"/>
                  </w:rPr>
                </w:rPrChange>
              </w:rPr>
              <w:t>Same as above</w:t>
            </w:r>
          </w:p>
        </w:tc>
        <w:tc>
          <w:tcPr>
            <w:tcW w:w="3966" w:type="dxa"/>
            <w:tcBorders>
              <w:top w:val="single" w:sz="4" w:space="0" w:color="auto"/>
              <w:left w:val="single" w:sz="4" w:space="0" w:color="auto"/>
              <w:bottom w:val="single" w:sz="4" w:space="0" w:color="auto"/>
              <w:right w:val="single" w:sz="4" w:space="0" w:color="auto"/>
            </w:tcBorders>
            <w:vAlign w:val="center"/>
            <w:hideMark/>
          </w:tcPr>
          <w:p w14:paraId="29002BE7" w14:textId="77777777" w:rsidR="00765FF8" w:rsidRDefault="00F7260B">
            <w:pPr>
              <w:rPr>
                <w:ins w:id="11935" w:author="raye" w:date="2018-08-10T16:49:00Z"/>
                <w:rStyle w:val="af6"/>
                <w:rFonts w:eastAsiaTheme="minorEastAsia"/>
              </w:rPr>
              <w:pPrChange w:id="11936" w:author="raye" w:date="2018-08-10T16:41:00Z">
                <w:pPr>
                  <w:widowControl/>
                  <w:jc w:val="left"/>
                </w:pPr>
              </w:pPrChange>
            </w:pPr>
            <w:r w:rsidRPr="007A5281">
              <w:rPr>
                <w:rStyle w:val="af6"/>
                <w:rFonts w:eastAsiaTheme="minorEastAsia"/>
                <w:rPrChange w:id="11937" w:author="raye" w:date="2018-08-10T16:41:00Z">
                  <w:rPr>
                    <w:rFonts w:ascii="等线" w:eastAsia="等线" w:hAnsi="等线" w:cstheme="minorHAnsi"/>
                    <w:kern w:val="0"/>
                    <w:szCs w:val="21"/>
                  </w:rPr>
                </w:rPrChange>
              </w:rPr>
              <w:t>Same as above</w:t>
            </w:r>
          </w:p>
          <w:p w14:paraId="0CE906D5" w14:textId="2B7B01C8" w:rsidR="00F7260B" w:rsidRPr="007A5281" w:rsidRDefault="00F7260B">
            <w:pPr>
              <w:rPr>
                <w:rStyle w:val="af6"/>
                <w:rFonts w:eastAsiaTheme="minorEastAsia"/>
                <w:rPrChange w:id="11938" w:author="raye" w:date="2018-08-10T16:41:00Z">
                  <w:rPr>
                    <w:rFonts w:ascii="等线" w:eastAsia="等线" w:hAnsi="等线" w:cstheme="minorHAnsi"/>
                    <w:kern w:val="0"/>
                    <w:szCs w:val="21"/>
                  </w:rPr>
                </w:rPrChange>
              </w:rPr>
              <w:pPrChange w:id="11939" w:author="raye" w:date="2018-08-10T16:41:00Z">
                <w:pPr>
                  <w:widowControl/>
                  <w:jc w:val="left"/>
                </w:pPr>
              </w:pPrChange>
            </w:pPr>
            <w:r w:rsidRPr="007A5281">
              <w:rPr>
                <w:rStyle w:val="af6"/>
                <w:rFonts w:eastAsiaTheme="minorEastAsia"/>
                <w:rPrChange w:id="11940" w:author="raye" w:date="2018-08-10T16:41:00Z">
                  <w:rPr>
                    <w:rFonts w:ascii="等线" w:eastAsia="等线" w:hAnsi="等线" w:cstheme="minorHAnsi"/>
                    <w:kern w:val="0"/>
                    <w:szCs w:val="21"/>
                  </w:rPr>
                </w:rPrChange>
              </w:rPr>
              <w:t>(if customer information changes, then it changes, other information unchanged)</w:t>
            </w:r>
          </w:p>
        </w:tc>
      </w:tr>
      <w:tr w:rsidR="00F7260B" w:rsidRPr="007A5281" w14:paraId="6AF91EE9" w14:textId="77777777" w:rsidTr="00765FF8">
        <w:trPr>
          <w:trHeight w:val="525"/>
        </w:trPr>
        <w:tc>
          <w:tcPr>
            <w:tcW w:w="709" w:type="dxa"/>
            <w:vMerge w:val="restart"/>
            <w:tcBorders>
              <w:top w:val="single" w:sz="4" w:space="0" w:color="auto"/>
              <w:left w:val="single" w:sz="4" w:space="0" w:color="auto"/>
              <w:bottom w:val="single" w:sz="4" w:space="0" w:color="auto"/>
              <w:right w:val="single" w:sz="4" w:space="0" w:color="auto"/>
            </w:tcBorders>
            <w:shd w:val="clear" w:color="auto" w:fill="F5F7F9"/>
            <w:vAlign w:val="center"/>
            <w:hideMark/>
          </w:tcPr>
          <w:p w14:paraId="3E49759B" w14:textId="77777777" w:rsidR="00F7260B" w:rsidRPr="007A5281" w:rsidRDefault="00F7260B">
            <w:pPr>
              <w:rPr>
                <w:rStyle w:val="af6"/>
                <w:rFonts w:eastAsiaTheme="minorEastAsia"/>
                <w:rPrChange w:id="11941" w:author="raye" w:date="2018-08-10T16:41:00Z">
                  <w:rPr>
                    <w:rFonts w:ascii="等线" w:eastAsia="等线" w:hAnsi="等线" w:cstheme="minorHAnsi"/>
                    <w:kern w:val="0"/>
                    <w:szCs w:val="21"/>
                  </w:rPr>
                </w:rPrChange>
              </w:rPr>
              <w:pPrChange w:id="11942" w:author="raye" w:date="2018-08-10T16:41:00Z">
                <w:pPr>
                  <w:widowControl/>
                  <w:jc w:val="center"/>
                </w:pPr>
              </w:pPrChange>
            </w:pPr>
            <w:r w:rsidRPr="007A5281">
              <w:rPr>
                <w:rStyle w:val="af6"/>
                <w:rFonts w:eastAsiaTheme="minorEastAsia"/>
                <w:rPrChange w:id="11943" w:author="raye" w:date="2018-08-10T16:41:00Z">
                  <w:rPr>
                    <w:rFonts w:ascii="等线" w:eastAsia="等线" w:hAnsi="等线" w:cstheme="minorHAnsi"/>
                    <w:kern w:val="0"/>
                    <w:szCs w:val="21"/>
                  </w:rPr>
                </w:rPrChange>
              </w:rPr>
              <w:t>2</w:t>
            </w:r>
          </w:p>
        </w:tc>
        <w:tc>
          <w:tcPr>
            <w:tcW w:w="1275" w:type="dxa"/>
            <w:vMerge w:val="restart"/>
            <w:tcBorders>
              <w:top w:val="single" w:sz="4" w:space="0" w:color="auto"/>
              <w:left w:val="single" w:sz="4" w:space="0" w:color="auto"/>
              <w:bottom w:val="single" w:sz="4" w:space="0" w:color="auto"/>
              <w:right w:val="single" w:sz="4" w:space="0" w:color="auto"/>
            </w:tcBorders>
            <w:shd w:val="clear" w:color="auto" w:fill="F5F7F9"/>
            <w:vAlign w:val="center"/>
            <w:hideMark/>
          </w:tcPr>
          <w:p w14:paraId="233184BE" w14:textId="77777777" w:rsidR="00F7260B" w:rsidRPr="007A5281" w:rsidRDefault="00F7260B">
            <w:pPr>
              <w:rPr>
                <w:rStyle w:val="af6"/>
                <w:rFonts w:eastAsiaTheme="minorEastAsia"/>
                <w:rPrChange w:id="11944" w:author="raye" w:date="2018-08-10T16:41:00Z">
                  <w:rPr>
                    <w:rFonts w:ascii="等线" w:eastAsia="等线" w:hAnsi="等线" w:cstheme="minorHAnsi"/>
                    <w:kern w:val="0"/>
                    <w:szCs w:val="21"/>
                  </w:rPr>
                </w:rPrChange>
              </w:rPr>
              <w:pPrChange w:id="11945" w:author="raye" w:date="2018-08-10T16:41:00Z">
                <w:pPr>
                  <w:widowControl/>
                  <w:jc w:val="left"/>
                </w:pPr>
              </w:pPrChange>
            </w:pPr>
            <w:r w:rsidRPr="007A5281">
              <w:rPr>
                <w:rStyle w:val="af6"/>
                <w:rFonts w:eastAsiaTheme="minorEastAsia"/>
                <w:rPrChange w:id="11946" w:author="raye" w:date="2018-08-10T16:41:00Z">
                  <w:rPr>
                    <w:rFonts w:ascii="等线" w:eastAsia="等线" w:hAnsi="等线" w:cstheme="minorHAnsi"/>
                    <w:kern w:val="0"/>
                    <w:szCs w:val="21"/>
                  </w:rPr>
                </w:rPrChange>
              </w:rPr>
              <w:t>Input PDF: click Submit</w:t>
            </w:r>
          </w:p>
        </w:tc>
        <w:tc>
          <w:tcPr>
            <w:tcW w:w="1842"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DBE20CD" w14:textId="77777777" w:rsidR="00F7260B" w:rsidRPr="007A5281" w:rsidRDefault="00F7260B">
            <w:pPr>
              <w:rPr>
                <w:rStyle w:val="af6"/>
                <w:rFonts w:eastAsiaTheme="minorEastAsia"/>
                <w:rPrChange w:id="11947" w:author="raye" w:date="2018-08-10T16:41:00Z">
                  <w:rPr>
                    <w:rFonts w:ascii="等线" w:eastAsia="等线" w:hAnsi="等线" w:cstheme="minorHAnsi"/>
                    <w:kern w:val="0"/>
                    <w:szCs w:val="21"/>
                  </w:rPr>
                </w:rPrChange>
              </w:rPr>
              <w:pPrChange w:id="11948" w:author="raye" w:date="2018-08-10T16:41:00Z">
                <w:pPr>
                  <w:widowControl/>
                  <w:jc w:val="left"/>
                </w:pPr>
              </w:pPrChange>
            </w:pPr>
            <w:r w:rsidRPr="007A5281">
              <w:rPr>
                <w:rStyle w:val="af6"/>
                <w:rFonts w:eastAsiaTheme="minorEastAsia"/>
                <w:rPrChange w:id="11949" w:author="raye" w:date="2018-08-10T16:41:00Z">
                  <w:rPr>
                    <w:rFonts w:ascii="等线" w:eastAsia="等线" w:hAnsi="等线" w:cstheme="minorHAnsi"/>
                    <w:kern w:val="0"/>
                    <w:szCs w:val="21"/>
                  </w:rPr>
                </w:rPrChange>
              </w:rPr>
              <w:t>To Do List</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1FD1FA8" w14:textId="77777777" w:rsidR="00F7260B" w:rsidRPr="007A5281" w:rsidRDefault="00F7260B">
            <w:pPr>
              <w:rPr>
                <w:rStyle w:val="af6"/>
                <w:rFonts w:eastAsiaTheme="minorEastAsia"/>
                <w:rPrChange w:id="11950" w:author="raye" w:date="2018-08-10T16:41:00Z">
                  <w:rPr>
                    <w:rFonts w:ascii="等线" w:eastAsia="等线" w:hAnsi="等线" w:cstheme="minorHAnsi"/>
                    <w:kern w:val="0"/>
                    <w:szCs w:val="21"/>
                  </w:rPr>
                </w:rPrChange>
              </w:rPr>
              <w:pPrChange w:id="11951" w:author="raye" w:date="2018-08-10T16:41:00Z">
                <w:pPr>
                  <w:widowControl/>
                  <w:jc w:val="left"/>
                </w:pPr>
              </w:pPrChange>
            </w:pPr>
            <w:r w:rsidRPr="007A5281">
              <w:rPr>
                <w:rStyle w:val="af6"/>
                <w:rFonts w:eastAsiaTheme="minorEastAsia"/>
                <w:rPrChange w:id="11952" w:author="raye" w:date="2018-08-10T16:41:00Z">
                  <w:rPr>
                    <w:rFonts w:ascii="等线" w:eastAsia="等线" w:hAnsi="等线"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6B438F0" w14:textId="77777777" w:rsidR="00F7260B" w:rsidRPr="007A5281" w:rsidRDefault="00F7260B">
            <w:pPr>
              <w:rPr>
                <w:rStyle w:val="af6"/>
                <w:rFonts w:eastAsiaTheme="minorEastAsia"/>
                <w:rPrChange w:id="11953" w:author="raye" w:date="2018-08-10T16:41:00Z">
                  <w:rPr>
                    <w:rFonts w:ascii="等线" w:eastAsia="等线" w:hAnsi="等线" w:cstheme="minorHAnsi"/>
                    <w:kern w:val="0"/>
                    <w:szCs w:val="21"/>
                  </w:rPr>
                </w:rPrChange>
              </w:rPr>
              <w:pPrChange w:id="11954" w:author="raye" w:date="2018-08-10T16:41:00Z">
                <w:pPr>
                  <w:widowControl/>
                  <w:jc w:val="left"/>
                </w:pPr>
              </w:pPrChange>
            </w:pPr>
            <w:r w:rsidRPr="007A5281">
              <w:rPr>
                <w:rStyle w:val="af6"/>
                <w:rFonts w:eastAsiaTheme="minorEastAsia"/>
                <w:rPrChange w:id="11955" w:author="raye" w:date="2018-08-10T16:41:00Z">
                  <w:rPr>
                    <w:rFonts w:ascii="等线" w:eastAsia="等线" w:hAnsi="等线" w:cstheme="minorHAnsi"/>
                    <w:kern w:val="0"/>
                    <w:szCs w:val="21"/>
                  </w:rPr>
                </w:rPrChange>
              </w:rPr>
              <w:t>Check</w:t>
            </w:r>
          </w:p>
        </w:tc>
      </w:tr>
      <w:tr w:rsidR="00F7260B" w:rsidRPr="007A5281" w14:paraId="16224C78"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7223B4AC" w14:textId="77777777" w:rsidR="00F7260B" w:rsidRPr="007A5281" w:rsidRDefault="00F7260B">
            <w:pPr>
              <w:rPr>
                <w:rStyle w:val="af6"/>
                <w:rFonts w:eastAsiaTheme="minorEastAsia"/>
                <w:rPrChange w:id="11956" w:author="raye" w:date="2018-08-10T16:41:00Z">
                  <w:rPr>
                    <w:rFonts w:ascii="等线" w:eastAsia="等线" w:hAnsi="等线" w:cstheme="minorHAnsi"/>
                    <w:kern w:val="0"/>
                    <w:szCs w:val="21"/>
                  </w:rPr>
                </w:rPrChange>
              </w:rPr>
              <w:pPrChange w:id="11957"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5ED71734" w14:textId="77777777" w:rsidR="00F7260B" w:rsidRPr="007A5281" w:rsidRDefault="00F7260B">
            <w:pPr>
              <w:rPr>
                <w:rStyle w:val="af6"/>
                <w:rFonts w:eastAsiaTheme="minorEastAsia"/>
                <w:rPrChange w:id="11958" w:author="raye" w:date="2018-08-10T16:41:00Z">
                  <w:rPr>
                    <w:rFonts w:ascii="等线" w:eastAsia="等线" w:hAnsi="等线" w:cstheme="minorHAnsi"/>
                    <w:kern w:val="0"/>
                    <w:szCs w:val="21"/>
                  </w:rPr>
                </w:rPrChange>
              </w:rPr>
              <w:pPrChange w:id="11959" w:author="raye" w:date="2018-08-10T16:41:00Z">
                <w:pPr>
                  <w:widowControl/>
                  <w:jc w:val="left"/>
                </w:pPr>
              </w:pPrChange>
            </w:pPr>
          </w:p>
        </w:tc>
        <w:tc>
          <w:tcPr>
            <w:tcW w:w="1842"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7CA2154E" w14:textId="77777777" w:rsidR="00F7260B" w:rsidRPr="007A5281" w:rsidRDefault="00F7260B">
            <w:pPr>
              <w:rPr>
                <w:rStyle w:val="af6"/>
                <w:rFonts w:eastAsiaTheme="minorEastAsia"/>
                <w:rPrChange w:id="11960" w:author="raye" w:date="2018-08-10T16:41:00Z">
                  <w:rPr>
                    <w:rFonts w:ascii="等线" w:eastAsia="等线" w:hAnsi="等线" w:cstheme="minorHAnsi"/>
                    <w:kern w:val="0"/>
                    <w:szCs w:val="21"/>
                  </w:rPr>
                </w:rPrChange>
              </w:rPr>
              <w:pPrChange w:id="11961" w:author="raye" w:date="2018-08-10T16:41:00Z">
                <w:pPr>
                  <w:widowControl/>
                  <w:jc w:val="left"/>
                </w:pPr>
              </w:pPrChange>
            </w:pPr>
            <w:r w:rsidRPr="007A5281">
              <w:rPr>
                <w:rStyle w:val="af6"/>
                <w:rFonts w:eastAsiaTheme="minorEastAsia"/>
                <w:rPrChange w:id="11962" w:author="raye" w:date="2018-08-10T16:41:00Z">
                  <w:rPr>
                    <w:rFonts w:ascii="等线" w:eastAsia="等线" w:hAnsi="等线" w:cstheme="minorHAnsi"/>
                    <w:kern w:val="0"/>
                    <w:szCs w:val="21"/>
                  </w:rPr>
                </w:rPrChange>
              </w:rPr>
              <w:t>Details&gt;&gt;Client information</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7118555B" w14:textId="77777777" w:rsidR="00F7260B" w:rsidRPr="007A5281" w:rsidRDefault="00F7260B">
            <w:pPr>
              <w:rPr>
                <w:rStyle w:val="af6"/>
                <w:rFonts w:eastAsiaTheme="minorEastAsia"/>
                <w:rPrChange w:id="11963" w:author="raye" w:date="2018-08-10T16:41:00Z">
                  <w:rPr>
                    <w:rFonts w:ascii="等线" w:eastAsia="等线" w:hAnsi="等线" w:cstheme="minorHAnsi"/>
                    <w:kern w:val="0"/>
                    <w:szCs w:val="21"/>
                  </w:rPr>
                </w:rPrChange>
              </w:rPr>
              <w:pPrChange w:id="11964" w:author="raye" w:date="2018-08-10T16:41:00Z">
                <w:pPr>
                  <w:widowControl/>
                  <w:jc w:val="left"/>
                </w:pPr>
              </w:pPrChange>
            </w:pPr>
            <w:r w:rsidRPr="007A5281">
              <w:rPr>
                <w:rStyle w:val="af6"/>
                <w:rFonts w:eastAsiaTheme="minorEastAsia"/>
                <w:rPrChange w:id="11965" w:author="raye" w:date="2018-08-10T16:41:00Z">
                  <w:rPr>
                    <w:rFonts w:ascii="等线" w:eastAsia="等线" w:hAnsi="等线" w:cstheme="minorHAnsi"/>
                    <w:kern w:val="0"/>
                    <w:szCs w:val="21"/>
                  </w:rPr>
                </w:rPrChange>
              </w:rPr>
              <w:t>Status</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D8F865C" w14:textId="77777777" w:rsidR="00F7260B" w:rsidRPr="007A5281" w:rsidRDefault="00F7260B">
            <w:pPr>
              <w:rPr>
                <w:rStyle w:val="af6"/>
                <w:rFonts w:eastAsiaTheme="minorEastAsia"/>
                <w:rPrChange w:id="11966" w:author="raye" w:date="2018-08-10T16:41:00Z">
                  <w:rPr>
                    <w:rFonts w:ascii="等线" w:eastAsia="等线" w:hAnsi="等线" w:cstheme="minorHAnsi"/>
                    <w:kern w:val="0"/>
                    <w:szCs w:val="21"/>
                  </w:rPr>
                </w:rPrChange>
              </w:rPr>
              <w:pPrChange w:id="11967" w:author="raye" w:date="2018-08-10T16:41:00Z">
                <w:pPr>
                  <w:widowControl/>
                  <w:jc w:val="left"/>
                </w:pPr>
              </w:pPrChange>
            </w:pPr>
            <w:r w:rsidRPr="007A5281">
              <w:rPr>
                <w:rStyle w:val="af6"/>
                <w:rFonts w:eastAsiaTheme="minorEastAsia"/>
                <w:rPrChange w:id="11968" w:author="raye" w:date="2018-08-10T16:41:00Z">
                  <w:rPr>
                    <w:rFonts w:ascii="等线" w:eastAsia="等线" w:hAnsi="等线" w:cstheme="minorHAnsi"/>
                    <w:kern w:val="0"/>
                    <w:szCs w:val="21"/>
                  </w:rPr>
                </w:rPrChange>
              </w:rPr>
              <w:t>Same as above</w:t>
            </w:r>
          </w:p>
        </w:tc>
      </w:tr>
      <w:tr w:rsidR="00F7260B" w:rsidRPr="007A5281" w14:paraId="0DD25DE8"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3CDC514A" w14:textId="77777777" w:rsidR="00F7260B" w:rsidRPr="007A5281" w:rsidRDefault="00F7260B">
            <w:pPr>
              <w:rPr>
                <w:rStyle w:val="af6"/>
                <w:rFonts w:eastAsiaTheme="minorEastAsia"/>
                <w:rPrChange w:id="11969" w:author="raye" w:date="2018-08-10T16:41:00Z">
                  <w:rPr>
                    <w:rFonts w:ascii="等线" w:eastAsia="等线" w:hAnsi="等线" w:cstheme="minorHAnsi"/>
                    <w:kern w:val="0"/>
                    <w:szCs w:val="21"/>
                  </w:rPr>
                </w:rPrChange>
              </w:rPr>
              <w:pPrChange w:id="11970"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6B275879" w14:textId="77777777" w:rsidR="00F7260B" w:rsidRPr="007A5281" w:rsidRDefault="00F7260B">
            <w:pPr>
              <w:rPr>
                <w:rStyle w:val="af6"/>
                <w:rFonts w:eastAsiaTheme="minorEastAsia"/>
                <w:rPrChange w:id="11971" w:author="raye" w:date="2018-08-10T16:41:00Z">
                  <w:rPr>
                    <w:rFonts w:ascii="等线" w:eastAsia="等线" w:hAnsi="等线" w:cstheme="minorHAnsi"/>
                    <w:kern w:val="0"/>
                    <w:szCs w:val="21"/>
                  </w:rPr>
                </w:rPrChange>
              </w:rPr>
              <w:pPrChange w:id="11972" w:author="raye" w:date="2018-08-10T16:41:00Z">
                <w:pPr>
                  <w:widowControl/>
                  <w:jc w:val="left"/>
                </w:pPr>
              </w:pPrChange>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5F7A1CEE" w14:textId="77777777" w:rsidR="00F7260B" w:rsidRPr="007A5281" w:rsidRDefault="00F7260B">
            <w:pPr>
              <w:rPr>
                <w:rStyle w:val="af6"/>
                <w:rFonts w:eastAsiaTheme="minorEastAsia"/>
                <w:rPrChange w:id="11973" w:author="raye" w:date="2018-08-10T16:41:00Z">
                  <w:rPr>
                    <w:rFonts w:ascii="等线" w:eastAsia="等线" w:hAnsi="等线" w:cstheme="minorHAnsi"/>
                    <w:kern w:val="0"/>
                    <w:szCs w:val="21"/>
                  </w:rPr>
                </w:rPrChange>
              </w:rPr>
              <w:pPrChange w:id="11974" w:author="raye" w:date="2018-08-10T16:41:00Z">
                <w:pPr>
                  <w:widowControl/>
                  <w:jc w:val="left"/>
                </w:pPr>
              </w:pPrChange>
            </w:pP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6AB4C3C7" w14:textId="77777777" w:rsidR="00F7260B" w:rsidRPr="007A5281" w:rsidRDefault="00F7260B">
            <w:pPr>
              <w:rPr>
                <w:rStyle w:val="af6"/>
                <w:rFonts w:eastAsiaTheme="minorEastAsia"/>
                <w:rPrChange w:id="11975" w:author="raye" w:date="2018-08-10T16:41:00Z">
                  <w:rPr>
                    <w:rFonts w:ascii="等线" w:eastAsia="等线" w:hAnsi="等线" w:cstheme="minorHAnsi"/>
                    <w:kern w:val="0"/>
                    <w:szCs w:val="21"/>
                  </w:rPr>
                </w:rPrChange>
              </w:rPr>
              <w:pPrChange w:id="11976" w:author="raye" w:date="2018-08-10T16:41:00Z">
                <w:pPr>
                  <w:widowControl/>
                  <w:jc w:val="left"/>
                </w:pPr>
              </w:pPrChange>
            </w:pPr>
            <w:r w:rsidRPr="007A5281">
              <w:rPr>
                <w:rStyle w:val="af6"/>
                <w:rFonts w:eastAsiaTheme="minorEastAsia"/>
                <w:rPrChange w:id="11977" w:author="raye" w:date="2018-08-10T16:41:00Z">
                  <w:rPr>
                    <w:rFonts w:ascii="等线" w:eastAsia="等线" w:hAnsi="等线"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3C7AA05" w14:textId="77777777" w:rsidR="00F7260B" w:rsidRPr="007A5281" w:rsidRDefault="00F7260B">
            <w:pPr>
              <w:rPr>
                <w:rStyle w:val="af6"/>
                <w:rFonts w:eastAsiaTheme="minorEastAsia"/>
                <w:rPrChange w:id="11978" w:author="raye" w:date="2018-08-10T16:41:00Z">
                  <w:rPr>
                    <w:rFonts w:ascii="等线" w:eastAsia="等线" w:hAnsi="等线" w:cstheme="minorHAnsi"/>
                    <w:kern w:val="0"/>
                    <w:szCs w:val="21"/>
                  </w:rPr>
                </w:rPrChange>
              </w:rPr>
              <w:pPrChange w:id="11979" w:author="raye" w:date="2018-08-10T16:41:00Z">
                <w:pPr>
                  <w:widowControl/>
                  <w:jc w:val="left"/>
                </w:pPr>
              </w:pPrChange>
            </w:pPr>
            <w:r w:rsidRPr="007A5281">
              <w:rPr>
                <w:rStyle w:val="af6"/>
                <w:rFonts w:eastAsiaTheme="minorEastAsia"/>
                <w:rPrChange w:id="11980" w:author="raye" w:date="2018-08-10T16:41:00Z">
                  <w:rPr>
                    <w:rFonts w:ascii="等线" w:eastAsia="等线" w:hAnsi="等线" w:cstheme="minorHAnsi"/>
                    <w:kern w:val="0"/>
                    <w:szCs w:val="21"/>
                  </w:rPr>
                </w:rPrChange>
              </w:rPr>
              <w:t>Same as above</w:t>
            </w:r>
          </w:p>
        </w:tc>
      </w:tr>
      <w:tr w:rsidR="00F7260B" w:rsidRPr="007A5281" w14:paraId="5A8D0049"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A6949D2" w14:textId="77777777" w:rsidR="00F7260B" w:rsidRPr="007A5281" w:rsidRDefault="00F7260B">
            <w:pPr>
              <w:rPr>
                <w:rStyle w:val="af6"/>
                <w:rFonts w:eastAsiaTheme="minorEastAsia"/>
                <w:rPrChange w:id="11981" w:author="raye" w:date="2018-08-10T16:41:00Z">
                  <w:rPr>
                    <w:rFonts w:ascii="等线" w:eastAsia="等线" w:hAnsi="等线" w:cstheme="minorHAnsi"/>
                    <w:kern w:val="0"/>
                    <w:szCs w:val="21"/>
                  </w:rPr>
                </w:rPrChange>
              </w:rPr>
              <w:pPrChange w:id="11982"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1441F481" w14:textId="77777777" w:rsidR="00F7260B" w:rsidRPr="007A5281" w:rsidRDefault="00F7260B">
            <w:pPr>
              <w:rPr>
                <w:rStyle w:val="af6"/>
                <w:rFonts w:eastAsiaTheme="minorEastAsia"/>
                <w:rPrChange w:id="11983" w:author="raye" w:date="2018-08-10T16:41:00Z">
                  <w:rPr>
                    <w:rFonts w:ascii="等线" w:eastAsia="等线" w:hAnsi="等线" w:cstheme="minorHAnsi"/>
                    <w:kern w:val="0"/>
                    <w:szCs w:val="21"/>
                  </w:rPr>
                </w:rPrChange>
              </w:rPr>
              <w:pPrChange w:id="11984" w:author="raye" w:date="2018-08-10T16:41:00Z">
                <w:pPr>
                  <w:widowControl/>
                  <w:jc w:val="left"/>
                </w:pPr>
              </w:pPrChange>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414DABF7" w14:textId="77777777" w:rsidR="00F7260B" w:rsidRPr="007A5281" w:rsidRDefault="00F7260B">
            <w:pPr>
              <w:rPr>
                <w:rStyle w:val="af6"/>
                <w:rFonts w:eastAsiaTheme="minorEastAsia"/>
                <w:rPrChange w:id="11985" w:author="raye" w:date="2018-08-10T16:41:00Z">
                  <w:rPr>
                    <w:rFonts w:ascii="等线" w:eastAsia="等线" w:hAnsi="等线" w:cstheme="minorHAnsi"/>
                    <w:kern w:val="0"/>
                    <w:szCs w:val="21"/>
                  </w:rPr>
                </w:rPrChange>
              </w:rPr>
              <w:pPrChange w:id="11986" w:author="raye" w:date="2018-08-10T16:41:00Z">
                <w:pPr>
                  <w:widowControl/>
                  <w:jc w:val="left"/>
                </w:pPr>
              </w:pPrChange>
            </w:pP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BCAF7EC" w14:textId="77777777" w:rsidR="00F7260B" w:rsidRPr="007A5281" w:rsidRDefault="00F7260B">
            <w:pPr>
              <w:rPr>
                <w:rStyle w:val="af6"/>
                <w:rFonts w:eastAsiaTheme="minorEastAsia"/>
                <w:rPrChange w:id="11987" w:author="raye" w:date="2018-08-10T16:41:00Z">
                  <w:rPr>
                    <w:rFonts w:ascii="等线" w:eastAsia="等线" w:hAnsi="等线" w:cstheme="minorHAnsi"/>
                    <w:kern w:val="0"/>
                    <w:szCs w:val="21"/>
                  </w:rPr>
                </w:rPrChange>
              </w:rPr>
              <w:pPrChange w:id="11988" w:author="raye" w:date="2018-08-10T16:41:00Z">
                <w:pPr>
                  <w:widowControl/>
                  <w:jc w:val="left"/>
                </w:pPr>
              </w:pPrChange>
            </w:pPr>
            <w:r w:rsidRPr="007A5281">
              <w:rPr>
                <w:rStyle w:val="af6"/>
                <w:rFonts w:eastAsiaTheme="minorEastAsia"/>
                <w:rPrChange w:id="11989" w:author="raye" w:date="2018-08-10T16:41:00Z">
                  <w:rPr>
                    <w:rFonts w:ascii="等线" w:eastAsia="等线" w:hAnsi="等线"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49606BB" w14:textId="77777777" w:rsidR="00F7260B" w:rsidRPr="007A5281" w:rsidRDefault="00F7260B">
            <w:pPr>
              <w:rPr>
                <w:rStyle w:val="af6"/>
                <w:rFonts w:eastAsiaTheme="minorEastAsia"/>
                <w:rPrChange w:id="11990" w:author="raye" w:date="2018-08-10T16:41:00Z">
                  <w:rPr>
                    <w:rFonts w:ascii="等线" w:eastAsia="等线" w:hAnsi="等线" w:cstheme="minorHAnsi"/>
                    <w:kern w:val="0"/>
                    <w:szCs w:val="21"/>
                  </w:rPr>
                </w:rPrChange>
              </w:rPr>
              <w:pPrChange w:id="11991" w:author="raye" w:date="2018-08-10T16:41:00Z">
                <w:pPr>
                  <w:widowControl/>
                  <w:jc w:val="left"/>
                </w:pPr>
              </w:pPrChange>
            </w:pPr>
            <w:r w:rsidRPr="007A5281">
              <w:rPr>
                <w:rStyle w:val="af6"/>
                <w:rFonts w:eastAsiaTheme="minorEastAsia"/>
                <w:rPrChange w:id="11992" w:author="raye" w:date="2018-08-10T16:41:00Z">
                  <w:rPr>
                    <w:rFonts w:ascii="等线" w:eastAsia="等线" w:hAnsi="等线" w:cstheme="minorHAnsi"/>
                    <w:kern w:val="0"/>
                    <w:szCs w:val="21"/>
                  </w:rPr>
                </w:rPrChange>
              </w:rPr>
              <w:t>Same as above</w:t>
            </w:r>
          </w:p>
        </w:tc>
      </w:tr>
      <w:tr w:rsidR="00F7260B" w:rsidRPr="007A5281" w14:paraId="075D74FC"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6E50CDE1" w14:textId="77777777" w:rsidR="00F7260B" w:rsidRPr="007A5281" w:rsidRDefault="00F7260B">
            <w:pPr>
              <w:rPr>
                <w:rStyle w:val="af6"/>
                <w:rFonts w:eastAsiaTheme="minorEastAsia"/>
                <w:rPrChange w:id="11993" w:author="raye" w:date="2018-08-10T16:41:00Z">
                  <w:rPr>
                    <w:rFonts w:ascii="等线" w:eastAsia="等线" w:hAnsi="等线" w:cstheme="minorHAnsi"/>
                    <w:kern w:val="0"/>
                    <w:szCs w:val="21"/>
                  </w:rPr>
                </w:rPrChange>
              </w:rPr>
              <w:pPrChange w:id="11994"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2CF71704" w14:textId="77777777" w:rsidR="00F7260B" w:rsidRPr="007A5281" w:rsidRDefault="00F7260B">
            <w:pPr>
              <w:rPr>
                <w:rStyle w:val="af6"/>
                <w:rFonts w:eastAsiaTheme="minorEastAsia"/>
                <w:rPrChange w:id="11995" w:author="raye" w:date="2018-08-10T16:41:00Z">
                  <w:rPr>
                    <w:rFonts w:ascii="等线" w:eastAsia="等线" w:hAnsi="等线" w:cstheme="minorHAnsi"/>
                    <w:kern w:val="0"/>
                    <w:szCs w:val="21"/>
                  </w:rPr>
                </w:rPrChange>
              </w:rPr>
              <w:pPrChange w:id="11996" w:author="raye" w:date="2018-08-10T16:41:00Z">
                <w:pPr>
                  <w:widowControl/>
                  <w:jc w:val="left"/>
                </w:pPr>
              </w:pPrChange>
            </w:pPr>
          </w:p>
        </w:tc>
        <w:tc>
          <w:tcPr>
            <w:tcW w:w="1842"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1E3ACC0C" w14:textId="77777777" w:rsidR="00F7260B" w:rsidRPr="007A5281" w:rsidRDefault="00F7260B">
            <w:pPr>
              <w:rPr>
                <w:rStyle w:val="af6"/>
                <w:rFonts w:eastAsiaTheme="minorEastAsia"/>
                <w:rPrChange w:id="11997" w:author="raye" w:date="2018-08-10T16:41:00Z">
                  <w:rPr>
                    <w:rFonts w:ascii="等线" w:eastAsia="等线" w:hAnsi="等线" w:cstheme="minorHAnsi"/>
                    <w:kern w:val="0"/>
                    <w:szCs w:val="21"/>
                  </w:rPr>
                </w:rPrChange>
              </w:rPr>
              <w:pPrChange w:id="11998" w:author="raye" w:date="2018-08-10T16:41:00Z">
                <w:pPr>
                  <w:widowControl/>
                  <w:jc w:val="left"/>
                </w:pPr>
              </w:pPrChange>
            </w:pPr>
            <w:r w:rsidRPr="007A5281">
              <w:rPr>
                <w:rStyle w:val="af6"/>
                <w:rFonts w:eastAsiaTheme="minorEastAsia"/>
                <w:rPrChange w:id="11999" w:author="raye" w:date="2018-08-10T16:41:00Z">
                  <w:rPr>
                    <w:rFonts w:ascii="等线" w:eastAsia="等线" w:hAnsi="等线" w:cstheme="minorHAnsi"/>
                    <w:kern w:val="0"/>
                    <w:szCs w:val="21"/>
                  </w:rPr>
                </w:rPrChange>
              </w:rPr>
              <w:t>Details&gt;&gt;</w:t>
            </w:r>
            <w:r w:rsidRPr="007A5281">
              <w:rPr>
                <w:rStyle w:val="af6"/>
                <w:rFonts w:eastAsiaTheme="minorEastAsia"/>
                <w:rPrChange w:id="12000" w:author="raye" w:date="2018-08-10T16:41:00Z">
                  <w:rPr>
                    <w:rFonts w:ascii="等线" w:eastAsia="等线" w:hAnsi="等线"/>
                    <w:szCs w:val="21"/>
                  </w:rPr>
                </w:rPrChange>
              </w:rPr>
              <w:t xml:space="preserve"> </w:t>
            </w:r>
            <w:r w:rsidRPr="007A5281">
              <w:rPr>
                <w:rStyle w:val="af6"/>
                <w:rFonts w:eastAsiaTheme="minorEastAsia"/>
                <w:rPrChange w:id="12001" w:author="raye" w:date="2018-08-10T16:41:00Z">
                  <w:rPr>
                    <w:rFonts w:ascii="等线" w:eastAsia="等线" w:hAnsi="等线" w:cstheme="minorHAnsi"/>
                    <w:kern w:val="0"/>
                    <w:szCs w:val="21"/>
                  </w:rPr>
                </w:rPrChange>
              </w:rPr>
              <w:t>Documens Verification</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0B2A8CC" w14:textId="77777777" w:rsidR="00F7260B" w:rsidRPr="007A5281" w:rsidRDefault="00F7260B">
            <w:pPr>
              <w:rPr>
                <w:rStyle w:val="af6"/>
                <w:rFonts w:eastAsiaTheme="minorEastAsia"/>
                <w:rPrChange w:id="12002" w:author="raye" w:date="2018-08-10T16:41:00Z">
                  <w:rPr>
                    <w:rFonts w:ascii="等线" w:eastAsia="等线" w:hAnsi="等线" w:cstheme="minorHAnsi"/>
                    <w:kern w:val="0"/>
                    <w:szCs w:val="21"/>
                  </w:rPr>
                </w:rPrChange>
              </w:rPr>
              <w:pPrChange w:id="12003" w:author="raye" w:date="2018-08-10T16:41:00Z">
                <w:pPr>
                  <w:widowControl/>
                  <w:jc w:val="left"/>
                </w:pPr>
              </w:pPrChange>
            </w:pPr>
            <w:r w:rsidRPr="007A5281">
              <w:rPr>
                <w:rStyle w:val="af6"/>
                <w:rFonts w:eastAsiaTheme="minorEastAsia"/>
                <w:rPrChange w:id="12004" w:author="raye" w:date="2018-08-10T16:41:00Z">
                  <w:rPr>
                    <w:rFonts w:ascii="等线" w:eastAsia="等线" w:hAnsi="等线"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784B6A9" w14:textId="74C5ADD3" w:rsidR="00690B50" w:rsidRDefault="00690B50" w:rsidP="00690B50">
            <w:pPr>
              <w:rPr>
                <w:ins w:id="12005" w:author="raye" w:date="2018-08-10T17:01:00Z"/>
                <w:rStyle w:val="af6"/>
                <w:rFonts w:eastAsiaTheme="minorEastAsia"/>
              </w:rPr>
            </w:pPr>
            <w:ins w:id="12006" w:author="raye" w:date="2018-08-10T17:01:00Z">
              <w:r>
                <w:rPr>
                  <w:rStyle w:val="af6"/>
                  <w:rFonts w:eastAsiaTheme="minorEastAsia" w:hint="eastAsia"/>
                </w:rPr>
                <w:t>【修改】</w:t>
              </w:r>
              <w:r w:rsidRPr="00EF1614">
                <w:rPr>
                  <w:rStyle w:val="af6"/>
                  <w:rFonts w:eastAsiaTheme="minorEastAsia" w:hint="eastAsia"/>
                  <w:color w:val="FF0000"/>
                  <w:rPrChange w:id="12007" w:author="raye" w:date="2018-08-10T18:27:00Z">
                    <w:rPr>
                      <w:rStyle w:val="af6"/>
                      <w:rFonts w:eastAsiaTheme="minorEastAsia" w:hint="eastAsia"/>
                    </w:rPr>
                  </w:rPrChange>
                </w:rPr>
                <w:t>在</w:t>
              </w:r>
              <w:r w:rsidRPr="00EF1614">
                <w:rPr>
                  <w:rStyle w:val="af6"/>
                  <w:rFonts w:eastAsiaTheme="minorEastAsia" w:hint="eastAsia"/>
                  <w:color w:val="FF0000"/>
                  <w:rPrChange w:id="12008" w:author="raye" w:date="2018-08-10T18:27:00Z">
                    <w:rPr>
                      <w:rStyle w:val="af6"/>
                      <w:rFonts w:eastAsiaTheme="minorEastAsia" w:hint="eastAsia"/>
                    </w:rPr>
                  </w:rPrChange>
                </w:rPr>
                <w:t>I</w:t>
              </w:r>
              <w:r w:rsidRPr="00EF1614">
                <w:rPr>
                  <w:rStyle w:val="af6"/>
                  <w:rFonts w:eastAsiaTheme="minorEastAsia"/>
                  <w:color w:val="FF0000"/>
                  <w:rPrChange w:id="12009" w:author="raye" w:date="2018-08-10T18:27:00Z">
                    <w:rPr>
                      <w:rStyle w:val="af6"/>
                      <w:rFonts w:eastAsiaTheme="minorEastAsia"/>
                    </w:rPr>
                  </w:rPrChange>
                </w:rPr>
                <w:t>NPUT</w:t>
              </w:r>
              <w:r w:rsidRPr="00EF1614">
                <w:rPr>
                  <w:rStyle w:val="af6"/>
                  <w:rFonts w:eastAsiaTheme="minorEastAsia" w:hint="eastAsia"/>
                  <w:color w:val="FF0000"/>
                  <w:rPrChange w:id="12010" w:author="raye" w:date="2018-08-10T18:27:00Z">
                    <w:rPr>
                      <w:rStyle w:val="af6"/>
                      <w:rFonts w:eastAsiaTheme="minorEastAsia" w:hint="eastAsia"/>
                    </w:rPr>
                  </w:rPrChange>
                </w:rPr>
                <w:t>页点击</w:t>
              </w:r>
              <w:r w:rsidRPr="00EF1614">
                <w:rPr>
                  <w:rStyle w:val="af6"/>
                  <w:rFonts w:eastAsiaTheme="minorEastAsia" w:hint="eastAsia"/>
                  <w:color w:val="FF0000"/>
                  <w:rPrChange w:id="12011" w:author="raye" w:date="2018-08-10T18:27:00Z">
                    <w:rPr>
                      <w:rStyle w:val="af6"/>
                      <w:rFonts w:eastAsiaTheme="minorEastAsia" w:hint="eastAsia"/>
                    </w:rPr>
                  </w:rPrChange>
                </w:rPr>
                <w:t>S</w:t>
              </w:r>
              <w:r w:rsidRPr="00EF1614">
                <w:rPr>
                  <w:rStyle w:val="af6"/>
                  <w:rFonts w:eastAsiaTheme="minorEastAsia"/>
                  <w:color w:val="FF0000"/>
                  <w:rPrChange w:id="12012" w:author="raye" w:date="2018-08-10T18:27:00Z">
                    <w:rPr>
                      <w:rStyle w:val="af6"/>
                      <w:rFonts w:eastAsiaTheme="minorEastAsia"/>
                    </w:rPr>
                  </w:rPrChange>
                </w:rPr>
                <w:t>AVE</w:t>
              </w:r>
              <w:r w:rsidRPr="00EF1614">
                <w:rPr>
                  <w:rStyle w:val="af6"/>
                  <w:rFonts w:eastAsiaTheme="minorEastAsia" w:hint="eastAsia"/>
                  <w:color w:val="FF0000"/>
                  <w:rPrChange w:id="12013" w:author="raye" w:date="2018-08-10T18:27:00Z">
                    <w:rPr>
                      <w:rStyle w:val="af6"/>
                      <w:rFonts w:eastAsiaTheme="minorEastAsia" w:hint="eastAsia"/>
                    </w:rPr>
                  </w:rPrChange>
                </w:rPr>
                <w:t>时就会出现在这里了，点击</w:t>
              </w:r>
              <w:r w:rsidRPr="00EF1614">
                <w:rPr>
                  <w:rStyle w:val="af6"/>
                  <w:rFonts w:eastAsiaTheme="minorEastAsia" w:hint="eastAsia"/>
                  <w:color w:val="FF0000"/>
                  <w:rPrChange w:id="12014" w:author="raye" w:date="2018-08-10T18:27:00Z">
                    <w:rPr>
                      <w:rStyle w:val="af6"/>
                      <w:rFonts w:eastAsiaTheme="minorEastAsia" w:hint="eastAsia"/>
                    </w:rPr>
                  </w:rPrChange>
                </w:rPr>
                <w:t>S</w:t>
              </w:r>
              <w:r w:rsidRPr="00EF1614">
                <w:rPr>
                  <w:rStyle w:val="af6"/>
                  <w:rFonts w:eastAsiaTheme="minorEastAsia"/>
                  <w:color w:val="FF0000"/>
                  <w:rPrChange w:id="12015" w:author="raye" w:date="2018-08-10T18:27:00Z">
                    <w:rPr>
                      <w:rStyle w:val="af6"/>
                      <w:rFonts w:eastAsiaTheme="minorEastAsia"/>
                    </w:rPr>
                  </w:rPrChange>
                </w:rPr>
                <w:t>UBMINT</w:t>
              </w:r>
              <w:r w:rsidRPr="00EF1614">
                <w:rPr>
                  <w:rStyle w:val="af6"/>
                  <w:rFonts w:eastAsiaTheme="minorEastAsia" w:hint="eastAsia"/>
                  <w:color w:val="FF0000"/>
                  <w:rPrChange w:id="12016" w:author="raye" w:date="2018-08-10T18:27:00Z">
                    <w:rPr>
                      <w:rStyle w:val="af6"/>
                      <w:rFonts w:eastAsiaTheme="minorEastAsia" w:hint="eastAsia"/>
                    </w:rPr>
                  </w:rPrChange>
                </w:rPr>
                <w:t>，能验证的会出验证结果。显示有几条验证通过，有几条验证没通过。没结果就横杆显示</w:t>
              </w:r>
            </w:ins>
          </w:p>
          <w:p w14:paraId="71027C0A" w14:textId="5D378F63" w:rsidR="00F7260B" w:rsidRPr="007A5281" w:rsidRDefault="00F7260B">
            <w:pPr>
              <w:rPr>
                <w:rStyle w:val="af6"/>
                <w:rFonts w:eastAsiaTheme="minorEastAsia"/>
                <w:rPrChange w:id="12017" w:author="raye" w:date="2018-08-10T16:41:00Z">
                  <w:rPr>
                    <w:rFonts w:ascii="等线" w:eastAsia="等线" w:hAnsi="等线" w:cstheme="minorHAnsi"/>
                    <w:kern w:val="0"/>
                    <w:szCs w:val="21"/>
                  </w:rPr>
                </w:rPrChange>
              </w:rPr>
              <w:pPrChange w:id="12018" w:author="raye" w:date="2018-08-10T16:41:00Z">
                <w:pPr>
                  <w:widowControl/>
                  <w:jc w:val="left"/>
                </w:pPr>
              </w:pPrChange>
            </w:pPr>
            <w:del w:id="12019" w:author="raye" w:date="2018-08-10T17:00:00Z">
              <w:r w:rsidRPr="007A5281" w:rsidDel="000433CF">
                <w:rPr>
                  <w:rStyle w:val="af6"/>
                  <w:rFonts w:eastAsiaTheme="minorEastAsia"/>
                  <w:rPrChange w:id="12020" w:author="raye" w:date="2018-08-10T16:41:00Z">
                    <w:rPr>
                      <w:rFonts w:ascii="等线" w:eastAsia="等线" w:hAnsi="等线" w:cstheme="minorHAnsi"/>
                      <w:kern w:val="0"/>
                      <w:szCs w:val="21"/>
                    </w:rPr>
                  </w:rPrChange>
                </w:rPr>
                <w:delText>More than 2 lines can be expanded</w:delText>
              </w:r>
            </w:del>
          </w:p>
        </w:tc>
      </w:tr>
      <w:tr w:rsidR="00F7260B" w:rsidRPr="007A5281" w14:paraId="14B3D786"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275DAA03" w14:textId="77777777" w:rsidR="00F7260B" w:rsidRPr="007A5281" w:rsidRDefault="00F7260B">
            <w:pPr>
              <w:rPr>
                <w:rStyle w:val="af6"/>
                <w:rFonts w:eastAsiaTheme="minorEastAsia"/>
                <w:rPrChange w:id="12021" w:author="raye" w:date="2018-08-10T16:41:00Z">
                  <w:rPr>
                    <w:rFonts w:ascii="等线" w:eastAsia="等线" w:hAnsi="等线" w:cstheme="minorHAnsi"/>
                    <w:kern w:val="0"/>
                    <w:szCs w:val="21"/>
                  </w:rPr>
                </w:rPrChange>
              </w:rPr>
              <w:pPrChange w:id="12022"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4F4FECFC" w14:textId="77777777" w:rsidR="00F7260B" w:rsidRPr="007A5281" w:rsidRDefault="00F7260B">
            <w:pPr>
              <w:rPr>
                <w:rStyle w:val="af6"/>
                <w:rFonts w:eastAsiaTheme="minorEastAsia"/>
                <w:rPrChange w:id="12023" w:author="raye" w:date="2018-08-10T16:41:00Z">
                  <w:rPr>
                    <w:rFonts w:ascii="等线" w:eastAsia="等线" w:hAnsi="等线" w:cstheme="minorHAnsi"/>
                    <w:kern w:val="0"/>
                    <w:szCs w:val="21"/>
                  </w:rPr>
                </w:rPrChange>
              </w:rPr>
              <w:pPrChange w:id="12024" w:author="raye" w:date="2018-08-10T16:41:00Z">
                <w:pPr>
                  <w:widowControl/>
                  <w:jc w:val="left"/>
                </w:pPr>
              </w:pPrChange>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48436CB8" w14:textId="77777777" w:rsidR="00F7260B" w:rsidRPr="007A5281" w:rsidRDefault="00F7260B">
            <w:pPr>
              <w:rPr>
                <w:rStyle w:val="af6"/>
                <w:rFonts w:eastAsiaTheme="minorEastAsia"/>
                <w:rPrChange w:id="12025" w:author="raye" w:date="2018-08-10T16:41:00Z">
                  <w:rPr>
                    <w:rFonts w:ascii="等线" w:eastAsia="等线" w:hAnsi="等线" w:cstheme="minorHAnsi"/>
                    <w:kern w:val="0"/>
                    <w:szCs w:val="21"/>
                  </w:rPr>
                </w:rPrChange>
              </w:rPr>
              <w:pPrChange w:id="12026" w:author="raye" w:date="2018-08-10T16:41:00Z">
                <w:pPr>
                  <w:widowControl/>
                  <w:jc w:val="left"/>
                </w:pPr>
              </w:pPrChange>
            </w:pP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DAE9B45" w14:textId="77777777" w:rsidR="00F7260B" w:rsidRPr="007A5281" w:rsidRDefault="00F7260B">
            <w:pPr>
              <w:rPr>
                <w:rStyle w:val="af6"/>
                <w:rFonts w:eastAsiaTheme="minorEastAsia"/>
                <w:rPrChange w:id="12027" w:author="raye" w:date="2018-08-10T16:41:00Z">
                  <w:rPr>
                    <w:rFonts w:ascii="等线" w:eastAsia="等线" w:hAnsi="等线" w:cstheme="minorHAnsi"/>
                    <w:kern w:val="0"/>
                    <w:szCs w:val="21"/>
                  </w:rPr>
                </w:rPrChange>
              </w:rPr>
              <w:pPrChange w:id="12028" w:author="raye" w:date="2018-08-10T16:41:00Z">
                <w:pPr>
                  <w:widowControl/>
                  <w:jc w:val="left"/>
                </w:pPr>
              </w:pPrChange>
            </w:pPr>
            <w:r w:rsidRPr="007A5281">
              <w:rPr>
                <w:rStyle w:val="af6"/>
                <w:rFonts w:eastAsiaTheme="minorEastAsia"/>
                <w:rPrChange w:id="12029" w:author="raye" w:date="2018-08-10T16:41:00Z">
                  <w:rPr>
                    <w:rFonts w:ascii="等线" w:eastAsia="等线" w:hAnsi="等线"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E878A66" w14:textId="77777777" w:rsidR="00F7260B" w:rsidRPr="00765FF8" w:rsidRDefault="00F7260B">
            <w:pPr>
              <w:pStyle w:val="a0"/>
              <w:numPr>
                <w:ilvl w:val="0"/>
                <w:numId w:val="207"/>
              </w:numPr>
              <w:ind w:firstLineChars="0"/>
              <w:rPr>
                <w:rStyle w:val="af6"/>
                <w:rFonts w:eastAsiaTheme="minorEastAsia"/>
                <w:rPrChange w:id="12030" w:author="raye" w:date="2018-08-10T16:49:00Z">
                  <w:rPr>
                    <w:rFonts w:ascii="等线" w:eastAsia="等线" w:hAnsi="等线" w:cstheme="minorHAnsi"/>
                    <w:kern w:val="0"/>
                    <w:szCs w:val="21"/>
                  </w:rPr>
                </w:rPrChange>
              </w:rPr>
              <w:pPrChange w:id="12031" w:author="raye" w:date="2018-08-10T16:49:00Z">
                <w:pPr>
                  <w:pStyle w:val="a0"/>
                  <w:widowControl/>
                  <w:numPr>
                    <w:numId w:val="73"/>
                  </w:numPr>
                  <w:ind w:left="420" w:firstLineChars="0" w:hanging="420"/>
                  <w:jc w:val="left"/>
                </w:pPr>
              </w:pPrChange>
            </w:pPr>
            <w:r w:rsidRPr="00765FF8">
              <w:rPr>
                <w:rStyle w:val="af6"/>
                <w:rFonts w:eastAsiaTheme="minorEastAsia"/>
                <w:rPrChange w:id="12032" w:author="raye" w:date="2018-08-10T16:49:00Z">
                  <w:rPr>
                    <w:rFonts w:ascii="等线" w:eastAsia="等线" w:hAnsi="等线" w:cstheme="minorHAnsi"/>
                    <w:kern w:val="0"/>
                    <w:szCs w:val="21"/>
                  </w:rPr>
                </w:rPrChange>
              </w:rPr>
              <w:t>Delete (delete the input document)</w:t>
            </w:r>
          </w:p>
          <w:p w14:paraId="00D526DA" w14:textId="77777777" w:rsidR="00F7260B" w:rsidRPr="00765FF8" w:rsidRDefault="00F7260B">
            <w:pPr>
              <w:pStyle w:val="a0"/>
              <w:numPr>
                <w:ilvl w:val="0"/>
                <w:numId w:val="207"/>
              </w:numPr>
              <w:ind w:firstLineChars="0"/>
              <w:rPr>
                <w:rStyle w:val="af6"/>
                <w:rFonts w:eastAsiaTheme="minorEastAsia"/>
                <w:rPrChange w:id="12033" w:author="raye" w:date="2018-08-10T16:49:00Z">
                  <w:rPr>
                    <w:rFonts w:ascii="等线" w:eastAsia="等线" w:hAnsi="等线" w:cstheme="minorHAnsi"/>
                    <w:kern w:val="0"/>
                    <w:szCs w:val="21"/>
                  </w:rPr>
                </w:rPrChange>
              </w:rPr>
              <w:pPrChange w:id="12034" w:author="raye" w:date="2018-08-10T16:49:00Z">
                <w:pPr>
                  <w:pStyle w:val="a0"/>
                  <w:widowControl/>
                  <w:numPr>
                    <w:numId w:val="73"/>
                  </w:numPr>
                  <w:ind w:left="420" w:firstLineChars="0" w:hanging="420"/>
                  <w:jc w:val="left"/>
                </w:pPr>
              </w:pPrChange>
            </w:pPr>
            <w:del w:id="12035" w:author="raye" w:date="2018-08-10T16:49:00Z">
              <w:r w:rsidRPr="00765FF8" w:rsidDel="00765FF8">
                <w:rPr>
                  <w:rStyle w:val="af6"/>
                  <w:rFonts w:eastAsiaTheme="minorEastAsia"/>
                  <w:rPrChange w:id="12036" w:author="raye" w:date="2018-08-10T16:49:00Z">
                    <w:rPr>
                      <w:rFonts w:ascii="等线" w:eastAsia="等线" w:hAnsi="等线" w:cstheme="minorHAnsi"/>
                      <w:kern w:val="0"/>
                      <w:szCs w:val="21"/>
                    </w:rPr>
                  </w:rPrChange>
                </w:rPr>
                <w:delText xml:space="preserve"> </w:delText>
              </w:r>
            </w:del>
            <w:r w:rsidRPr="00765FF8">
              <w:rPr>
                <w:rStyle w:val="af6"/>
                <w:rFonts w:eastAsiaTheme="minorEastAsia"/>
                <w:rPrChange w:id="12037" w:author="raye" w:date="2018-08-10T16:49:00Z">
                  <w:rPr>
                    <w:rFonts w:ascii="等线" w:eastAsia="等线" w:hAnsi="等线" w:cstheme="minorHAnsi"/>
                    <w:kern w:val="0"/>
                    <w:szCs w:val="21"/>
                  </w:rPr>
                </w:rPrChange>
              </w:rPr>
              <w:t>move a document to be associated with an invoice</w:t>
            </w:r>
          </w:p>
          <w:p w14:paraId="0C402ABA" w14:textId="77777777" w:rsidR="00F7260B" w:rsidRPr="00765FF8" w:rsidRDefault="00F7260B">
            <w:pPr>
              <w:pStyle w:val="a0"/>
              <w:numPr>
                <w:ilvl w:val="0"/>
                <w:numId w:val="207"/>
              </w:numPr>
              <w:ind w:firstLineChars="0"/>
              <w:rPr>
                <w:rStyle w:val="af6"/>
                <w:rFonts w:eastAsiaTheme="minorEastAsia"/>
                <w:rPrChange w:id="12038" w:author="raye" w:date="2018-08-10T16:49:00Z">
                  <w:rPr>
                    <w:rFonts w:ascii="等线" w:eastAsia="等线" w:hAnsi="等线" w:cstheme="minorHAnsi"/>
                    <w:kern w:val="0"/>
                    <w:szCs w:val="21"/>
                  </w:rPr>
                </w:rPrChange>
              </w:rPr>
              <w:pPrChange w:id="12039" w:author="raye" w:date="2018-08-10T16:49:00Z">
                <w:pPr>
                  <w:pStyle w:val="a0"/>
                  <w:numPr>
                    <w:numId w:val="73"/>
                  </w:numPr>
                  <w:ind w:left="420" w:firstLineChars="0" w:hanging="420"/>
                </w:pPr>
              </w:pPrChange>
            </w:pPr>
            <w:r w:rsidRPr="00765FF8">
              <w:rPr>
                <w:rStyle w:val="af6"/>
                <w:rFonts w:eastAsiaTheme="minorEastAsia"/>
                <w:rPrChange w:id="12040" w:author="raye" w:date="2018-08-10T16:49:00Z">
                  <w:rPr>
                    <w:rFonts w:ascii="等线" w:eastAsia="等线" w:hAnsi="等线" w:cstheme="minorHAnsi"/>
                    <w:kern w:val="0"/>
                    <w:szCs w:val="21"/>
                  </w:rPr>
                </w:rPrChange>
              </w:rPr>
              <w:t>Input (the default is to jump to the first PDF on the INPUT page)</w:t>
            </w:r>
          </w:p>
        </w:tc>
      </w:tr>
      <w:tr w:rsidR="00F7260B" w:rsidRPr="007A5281" w14:paraId="1313316D"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25FE644" w14:textId="77777777" w:rsidR="00F7260B" w:rsidRPr="007A5281" w:rsidRDefault="00F7260B">
            <w:pPr>
              <w:rPr>
                <w:rStyle w:val="af6"/>
                <w:rFonts w:eastAsiaTheme="minorEastAsia"/>
                <w:rPrChange w:id="12041" w:author="raye" w:date="2018-08-10T16:41:00Z">
                  <w:rPr>
                    <w:rFonts w:ascii="等线" w:eastAsia="等线" w:hAnsi="等线" w:cstheme="minorHAnsi"/>
                    <w:kern w:val="0"/>
                    <w:szCs w:val="21"/>
                  </w:rPr>
                </w:rPrChange>
              </w:rPr>
              <w:pPrChange w:id="12042"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441191D6" w14:textId="77777777" w:rsidR="00F7260B" w:rsidRPr="007A5281" w:rsidRDefault="00F7260B">
            <w:pPr>
              <w:rPr>
                <w:rStyle w:val="af6"/>
                <w:rFonts w:eastAsiaTheme="minorEastAsia"/>
                <w:rPrChange w:id="12043" w:author="raye" w:date="2018-08-10T16:41:00Z">
                  <w:rPr>
                    <w:rFonts w:ascii="等线" w:eastAsia="等线" w:hAnsi="等线" w:cstheme="minorHAnsi"/>
                    <w:kern w:val="0"/>
                    <w:szCs w:val="21"/>
                  </w:rPr>
                </w:rPrChange>
              </w:rPr>
              <w:pPrChange w:id="12044" w:author="raye" w:date="2018-08-10T16:41:00Z">
                <w:pPr>
                  <w:widowControl/>
                  <w:jc w:val="left"/>
                </w:pPr>
              </w:pPrChange>
            </w:pPr>
          </w:p>
        </w:tc>
        <w:tc>
          <w:tcPr>
            <w:tcW w:w="1842" w:type="dxa"/>
            <w:tcBorders>
              <w:top w:val="single" w:sz="4" w:space="0" w:color="auto"/>
              <w:left w:val="single" w:sz="4" w:space="0" w:color="auto"/>
              <w:bottom w:val="single" w:sz="4" w:space="0" w:color="auto"/>
              <w:right w:val="single" w:sz="4" w:space="0" w:color="auto"/>
            </w:tcBorders>
            <w:shd w:val="clear" w:color="auto" w:fill="F5F7F9"/>
            <w:hideMark/>
          </w:tcPr>
          <w:p w14:paraId="711499B4" w14:textId="77777777" w:rsidR="00F7260B" w:rsidRPr="007A5281" w:rsidRDefault="00F7260B">
            <w:pPr>
              <w:rPr>
                <w:rStyle w:val="af6"/>
                <w:rFonts w:eastAsiaTheme="minorEastAsia"/>
                <w:rPrChange w:id="12045" w:author="raye" w:date="2018-08-10T16:41:00Z">
                  <w:rPr>
                    <w:rFonts w:ascii="等线" w:eastAsia="等线" w:hAnsi="等线" w:cstheme="minorHAnsi"/>
                    <w:kern w:val="0"/>
                    <w:szCs w:val="21"/>
                  </w:rPr>
                </w:rPrChange>
              </w:rPr>
              <w:pPrChange w:id="12046" w:author="raye" w:date="2018-08-10T16:41:00Z">
                <w:pPr>
                  <w:widowControl/>
                  <w:jc w:val="left"/>
                </w:pPr>
              </w:pPrChange>
            </w:pPr>
            <w:r w:rsidRPr="007A5281">
              <w:rPr>
                <w:rStyle w:val="af6"/>
                <w:rFonts w:eastAsiaTheme="minorEastAsia"/>
                <w:rPrChange w:id="12047" w:author="raye" w:date="2018-08-10T16:41:00Z">
                  <w:rPr>
                    <w:rFonts w:ascii="等线" w:eastAsia="等线" w:hAnsi="等线" w:cstheme="minorHAnsi"/>
                    <w:kern w:val="0"/>
                    <w:szCs w:val="21"/>
                  </w:rPr>
                </w:rPrChange>
              </w:rPr>
              <w:t>Details&gt;&gt;</w:t>
            </w:r>
            <w:r w:rsidRPr="007A5281">
              <w:rPr>
                <w:rStyle w:val="af6"/>
                <w:rFonts w:eastAsiaTheme="minorEastAsia"/>
                <w:rPrChange w:id="12048" w:author="raye" w:date="2018-08-10T16:41:00Z">
                  <w:rPr>
                    <w:rFonts w:ascii="等线" w:eastAsia="等线" w:hAnsi="等线"/>
                    <w:szCs w:val="21"/>
                  </w:rPr>
                </w:rPrChange>
              </w:rPr>
              <w:t xml:space="preserve"> Checking &amp; </w:t>
            </w:r>
            <w:r w:rsidRPr="007A5281">
              <w:rPr>
                <w:rStyle w:val="af6"/>
                <w:rFonts w:eastAsiaTheme="minorEastAsia"/>
                <w:rPrChange w:id="12049" w:author="raye" w:date="2018-08-10T16:41:00Z">
                  <w:rPr>
                    <w:rFonts w:ascii="等线" w:eastAsia="等线" w:hAnsi="等线" w:cstheme="minorHAnsi"/>
                    <w:kern w:val="0"/>
                    <w:szCs w:val="21"/>
                  </w:rPr>
                </w:rPrChange>
              </w:rPr>
              <w:lastRenderedPageBreak/>
              <w:t>Evidence&gt;&gt; Comments</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E597BDC" w14:textId="77777777" w:rsidR="00F7260B" w:rsidRPr="007A5281" w:rsidRDefault="00F7260B">
            <w:pPr>
              <w:rPr>
                <w:rStyle w:val="af6"/>
                <w:rFonts w:eastAsiaTheme="minorEastAsia"/>
                <w:rPrChange w:id="12050" w:author="raye" w:date="2018-08-10T16:41:00Z">
                  <w:rPr>
                    <w:rFonts w:ascii="等线" w:eastAsia="等线" w:hAnsi="等线" w:cstheme="minorHAnsi"/>
                    <w:kern w:val="0"/>
                    <w:szCs w:val="21"/>
                  </w:rPr>
                </w:rPrChange>
              </w:rPr>
              <w:pPrChange w:id="12051" w:author="raye" w:date="2018-08-10T16:41:00Z">
                <w:pPr>
                  <w:widowControl/>
                  <w:jc w:val="left"/>
                </w:pPr>
              </w:pPrChange>
            </w:pPr>
            <w:r w:rsidRPr="007A5281">
              <w:rPr>
                <w:rStyle w:val="af6"/>
                <w:rFonts w:eastAsiaTheme="minorEastAsia"/>
                <w:rPrChange w:id="12052" w:author="raye" w:date="2018-08-10T16:41:00Z">
                  <w:rPr>
                    <w:rFonts w:ascii="等线" w:eastAsia="等线" w:hAnsi="等线" w:cstheme="minorHAnsi"/>
                    <w:kern w:val="0"/>
                    <w:szCs w:val="21"/>
                  </w:rPr>
                </w:rPrChange>
              </w:rPr>
              <w:lastRenderedPageBreak/>
              <w:t>Content</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9F18F4D" w14:textId="77777777" w:rsidR="00F7260B" w:rsidRPr="007A5281" w:rsidRDefault="00F7260B">
            <w:pPr>
              <w:rPr>
                <w:rStyle w:val="af6"/>
                <w:rFonts w:eastAsiaTheme="minorEastAsia"/>
                <w:rPrChange w:id="12053" w:author="raye" w:date="2018-08-10T16:41:00Z">
                  <w:rPr>
                    <w:rFonts w:ascii="等线" w:eastAsia="等线" w:hAnsi="等线" w:cstheme="minorHAnsi"/>
                    <w:kern w:val="0"/>
                    <w:szCs w:val="21"/>
                  </w:rPr>
                </w:rPrChange>
              </w:rPr>
              <w:pPrChange w:id="12054" w:author="raye" w:date="2018-08-10T16:41:00Z">
                <w:pPr>
                  <w:widowControl/>
                  <w:jc w:val="left"/>
                </w:pPr>
              </w:pPrChange>
            </w:pPr>
            <w:r w:rsidRPr="007A5281">
              <w:rPr>
                <w:rStyle w:val="af6"/>
                <w:rFonts w:eastAsiaTheme="minorEastAsia"/>
                <w:rPrChange w:id="12055" w:author="raye" w:date="2018-08-10T16:41:00Z">
                  <w:rPr>
                    <w:rFonts w:ascii="等线" w:eastAsia="等线" w:hAnsi="等线" w:cstheme="minorHAnsi"/>
                    <w:kern w:val="0"/>
                    <w:szCs w:val="21"/>
                  </w:rPr>
                </w:rPrChange>
              </w:rPr>
              <w:t>Same as above</w:t>
            </w:r>
          </w:p>
        </w:tc>
      </w:tr>
      <w:tr w:rsidR="00F7260B" w:rsidRPr="007A5281" w14:paraId="280349EA"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E0EBC1E" w14:textId="77777777" w:rsidR="00F7260B" w:rsidRPr="007A5281" w:rsidRDefault="00F7260B">
            <w:pPr>
              <w:rPr>
                <w:rStyle w:val="af6"/>
                <w:rFonts w:eastAsiaTheme="minorEastAsia"/>
                <w:rPrChange w:id="12056" w:author="raye" w:date="2018-08-10T16:41:00Z">
                  <w:rPr>
                    <w:rFonts w:ascii="等线" w:eastAsia="等线" w:hAnsi="等线" w:cstheme="minorHAnsi"/>
                    <w:kern w:val="0"/>
                    <w:szCs w:val="21"/>
                  </w:rPr>
                </w:rPrChange>
              </w:rPr>
              <w:pPrChange w:id="12057"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2653A75D" w14:textId="77777777" w:rsidR="00F7260B" w:rsidRPr="007A5281" w:rsidRDefault="00F7260B">
            <w:pPr>
              <w:rPr>
                <w:rStyle w:val="af6"/>
                <w:rFonts w:eastAsiaTheme="minorEastAsia"/>
                <w:rPrChange w:id="12058" w:author="raye" w:date="2018-08-10T16:41:00Z">
                  <w:rPr>
                    <w:rFonts w:ascii="等线" w:eastAsia="等线" w:hAnsi="等线" w:cstheme="minorHAnsi"/>
                    <w:kern w:val="0"/>
                    <w:szCs w:val="21"/>
                  </w:rPr>
                </w:rPrChange>
              </w:rPr>
              <w:pPrChange w:id="12059" w:author="raye" w:date="2018-08-10T16:41:00Z">
                <w:pPr>
                  <w:widowControl/>
                  <w:jc w:val="left"/>
                </w:pPr>
              </w:pPrChange>
            </w:pPr>
          </w:p>
        </w:tc>
        <w:tc>
          <w:tcPr>
            <w:tcW w:w="1842"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724853CE" w14:textId="77777777" w:rsidR="00F7260B" w:rsidRPr="007A5281" w:rsidRDefault="00F7260B">
            <w:pPr>
              <w:rPr>
                <w:rStyle w:val="af6"/>
                <w:rFonts w:eastAsiaTheme="minorEastAsia"/>
                <w:rPrChange w:id="12060" w:author="raye" w:date="2018-08-10T16:41:00Z">
                  <w:rPr>
                    <w:rFonts w:ascii="等线" w:eastAsia="等线" w:hAnsi="等线" w:cstheme="minorHAnsi"/>
                    <w:kern w:val="0"/>
                    <w:szCs w:val="21"/>
                  </w:rPr>
                </w:rPrChange>
              </w:rPr>
              <w:pPrChange w:id="12061" w:author="raye" w:date="2018-08-10T16:41:00Z">
                <w:pPr>
                  <w:widowControl/>
                  <w:jc w:val="left"/>
                </w:pPr>
              </w:pPrChange>
            </w:pPr>
            <w:r w:rsidRPr="007A5281">
              <w:rPr>
                <w:rStyle w:val="af6"/>
                <w:rFonts w:eastAsiaTheme="minorEastAsia"/>
                <w:rPrChange w:id="12062" w:author="raye" w:date="2018-08-10T16:41:00Z">
                  <w:rPr>
                    <w:rFonts w:ascii="等线" w:eastAsia="等线" w:hAnsi="等线" w:cstheme="minorHAnsi"/>
                    <w:kern w:val="0"/>
                    <w:szCs w:val="21"/>
                  </w:rPr>
                </w:rPrChange>
              </w:rPr>
              <w:t>Details&gt;&gt;</w:t>
            </w:r>
            <w:r w:rsidRPr="007A5281">
              <w:rPr>
                <w:rStyle w:val="af6"/>
                <w:rFonts w:eastAsiaTheme="minorEastAsia"/>
                <w:rPrChange w:id="12063" w:author="raye" w:date="2018-08-10T16:41:00Z">
                  <w:rPr>
                    <w:rFonts w:ascii="等线" w:eastAsia="等线" w:hAnsi="等线"/>
                    <w:szCs w:val="21"/>
                  </w:rPr>
                </w:rPrChange>
              </w:rPr>
              <w:t xml:space="preserve"> </w:t>
            </w:r>
            <w:r w:rsidRPr="007A5281">
              <w:rPr>
                <w:rStyle w:val="af6"/>
                <w:rFonts w:eastAsiaTheme="minorEastAsia"/>
                <w:rPrChange w:id="12064" w:author="raye" w:date="2018-08-10T16:41:00Z">
                  <w:rPr>
                    <w:rFonts w:ascii="等线" w:eastAsia="等线" w:hAnsi="等线" w:cstheme="minorHAnsi"/>
                    <w:kern w:val="0"/>
                    <w:szCs w:val="21"/>
                  </w:rPr>
                </w:rPrChange>
              </w:rPr>
              <w:t>Checking &amp; Evidence&gt;&gt; Alert notation</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BC3E871" w14:textId="77777777" w:rsidR="00F7260B" w:rsidRPr="007A5281" w:rsidRDefault="00F7260B">
            <w:pPr>
              <w:rPr>
                <w:rStyle w:val="af6"/>
                <w:rFonts w:eastAsiaTheme="minorEastAsia"/>
                <w:rPrChange w:id="12065" w:author="raye" w:date="2018-08-10T16:41:00Z">
                  <w:rPr>
                    <w:rFonts w:ascii="等线" w:eastAsia="等线" w:hAnsi="等线" w:cstheme="minorHAnsi"/>
                    <w:kern w:val="0"/>
                    <w:szCs w:val="21"/>
                  </w:rPr>
                </w:rPrChange>
              </w:rPr>
              <w:pPrChange w:id="12066" w:author="raye" w:date="2018-08-10T16:41:00Z">
                <w:pPr>
                  <w:widowControl/>
                  <w:jc w:val="left"/>
                </w:pPr>
              </w:pPrChange>
            </w:pPr>
            <w:r w:rsidRPr="007A5281">
              <w:rPr>
                <w:rStyle w:val="af6"/>
                <w:rFonts w:eastAsiaTheme="minorEastAsia"/>
                <w:rPrChange w:id="12067" w:author="raye" w:date="2018-08-10T16:41:00Z">
                  <w:rPr>
                    <w:rFonts w:ascii="等线" w:eastAsia="等线" w:hAnsi="等线"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5B91264" w14:textId="77777777" w:rsidR="00F7260B" w:rsidRPr="007A5281" w:rsidRDefault="00F7260B">
            <w:pPr>
              <w:rPr>
                <w:rStyle w:val="af6"/>
                <w:rFonts w:eastAsiaTheme="minorEastAsia"/>
                <w:rPrChange w:id="12068" w:author="raye" w:date="2018-08-10T16:41:00Z">
                  <w:rPr>
                    <w:rFonts w:ascii="等线" w:eastAsia="等线" w:hAnsi="等线" w:cstheme="minorHAnsi"/>
                    <w:kern w:val="0"/>
                    <w:szCs w:val="21"/>
                  </w:rPr>
                </w:rPrChange>
              </w:rPr>
              <w:pPrChange w:id="12069" w:author="raye" w:date="2018-08-10T16:41:00Z">
                <w:pPr>
                  <w:widowControl/>
                  <w:jc w:val="left"/>
                </w:pPr>
              </w:pPrChange>
            </w:pPr>
            <w:r w:rsidRPr="007A5281">
              <w:rPr>
                <w:rStyle w:val="af6"/>
                <w:rFonts w:eastAsiaTheme="minorEastAsia"/>
                <w:rPrChange w:id="12070" w:author="raye" w:date="2018-08-10T16:41:00Z">
                  <w:rPr>
                    <w:rFonts w:ascii="等线" w:eastAsia="等线" w:hAnsi="等线" w:cstheme="minorHAnsi"/>
                    <w:kern w:val="0"/>
                    <w:szCs w:val="21"/>
                  </w:rPr>
                </w:rPrChange>
              </w:rPr>
              <w:t>Same as above</w:t>
            </w:r>
          </w:p>
        </w:tc>
      </w:tr>
      <w:tr w:rsidR="00F7260B" w:rsidRPr="007A5281" w14:paraId="1034B7C6"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213769B4" w14:textId="77777777" w:rsidR="00F7260B" w:rsidRPr="007A5281" w:rsidRDefault="00F7260B">
            <w:pPr>
              <w:rPr>
                <w:rStyle w:val="af6"/>
                <w:rFonts w:eastAsiaTheme="minorEastAsia"/>
                <w:rPrChange w:id="12071" w:author="raye" w:date="2018-08-10T16:41:00Z">
                  <w:rPr>
                    <w:rFonts w:ascii="等线" w:eastAsia="等线" w:hAnsi="等线" w:cstheme="minorHAnsi"/>
                    <w:kern w:val="0"/>
                    <w:szCs w:val="21"/>
                  </w:rPr>
                </w:rPrChange>
              </w:rPr>
              <w:pPrChange w:id="12072"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65DEF41B" w14:textId="77777777" w:rsidR="00F7260B" w:rsidRPr="007A5281" w:rsidRDefault="00F7260B">
            <w:pPr>
              <w:rPr>
                <w:rStyle w:val="af6"/>
                <w:rFonts w:eastAsiaTheme="minorEastAsia"/>
                <w:rPrChange w:id="12073" w:author="raye" w:date="2018-08-10T16:41:00Z">
                  <w:rPr>
                    <w:rFonts w:ascii="等线" w:eastAsia="等线" w:hAnsi="等线" w:cstheme="minorHAnsi"/>
                    <w:kern w:val="0"/>
                    <w:szCs w:val="21"/>
                  </w:rPr>
                </w:rPrChange>
              </w:rPr>
              <w:pPrChange w:id="12074" w:author="raye" w:date="2018-08-10T16:41:00Z">
                <w:pPr>
                  <w:widowControl/>
                  <w:jc w:val="left"/>
                </w:pPr>
              </w:pPrChange>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3547A838" w14:textId="77777777" w:rsidR="00F7260B" w:rsidRPr="007A5281" w:rsidRDefault="00F7260B">
            <w:pPr>
              <w:rPr>
                <w:rStyle w:val="af6"/>
                <w:rFonts w:eastAsiaTheme="minorEastAsia"/>
                <w:rPrChange w:id="12075" w:author="raye" w:date="2018-08-10T16:41:00Z">
                  <w:rPr>
                    <w:rFonts w:ascii="等线" w:eastAsia="等线" w:hAnsi="等线" w:cstheme="minorHAnsi"/>
                    <w:kern w:val="0"/>
                    <w:szCs w:val="21"/>
                  </w:rPr>
                </w:rPrChange>
              </w:rPr>
              <w:pPrChange w:id="12076" w:author="raye" w:date="2018-08-10T16:41:00Z">
                <w:pPr>
                  <w:widowControl/>
                  <w:jc w:val="left"/>
                </w:pPr>
              </w:pPrChange>
            </w:pP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90D4237" w14:textId="77777777" w:rsidR="00F7260B" w:rsidRPr="007A5281" w:rsidRDefault="00F7260B">
            <w:pPr>
              <w:rPr>
                <w:rStyle w:val="af6"/>
                <w:rFonts w:eastAsiaTheme="minorEastAsia"/>
                <w:rPrChange w:id="12077" w:author="raye" w:date="2018-08-10T16:41:00Z">
                  <w:rPr>
                    <w:rFonts w:ascii="等线" w:eastAsia="等线" w:hAnsi="等线" w:cstheme="minorHAnsi"/>
                    <w:kern w:val="0"/>
                    <w:szCs w:val="21"/>
                  </w:rPr>
                </w:rPrChange>
              </w:rPr>
              <w:pPrChange w:id="12078" w:author="raye" w:date="2018-08-10T16:41:00Z">
                <w:pPr>
                  <w:widowControl/>
                  <w:jc w:val="left"/>
                </w:pPr>
              </w:pPrChange>
            </w:pPr>
            <w:r w:rsidRPr="007A5281">
              <w:rPr>
                <w:rStyle w:val="af6"/>
                <w:rFonts w:eastAsiaTheme="minorEastAsia"/>
                <w:rPrChange w:id="12079" w:author="raye" w:date="2018-08-10T16:41:00Z">
                  <w:rPr>
                    <w:rFonts w:ascii="等线" w:eastAsia="等线" w:hAnsi="等线"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CB1F19A" w14:textId="77777777" w:rsidR="00F7260B" w:rsidRPr="007A5281" w:rsidRDefault="00F7260B">
            <w:pPr>
              <w:rPr>
                <w:rStyle w:val="af6"/>
                <w:rFonts w:eastAsiaTheme="minorEastAsia"/>
                <w:rPrChange w:id="12080" w:author="raye" w:date="2018-08-10T16:41:00Z">
                  <w:rPr>
                    <w:rFonts w:ascii="等线" w:eastAsia="等线" w:hAnsi="等线" w:cstheme="minorHAnsi"/>
                    <w:kern w:val="0"/>
                    <w:szCs w:val="21"/>
                  </w:rPr>
                </w:rPrChange>
              </w:rPr>
              <w:pPrChange w:id="12081" w:author="raye" w:date="2018-08-10T16:41:00Z">
                <w:pPr>
                  <w:pStyle w:val="a0"/>
                  <w:widowControl/>
                  <w:numPr>
                    <w:numId w:val="72"/>
                  </w:numPr>
                  <w:ind w:left="420" w:firstLineChars="0" w:hanging="420"/>
                  <w:jc w:val="left"/>
                </w:pPr>
              </w:pPrChange>
            </w:pPr>
            <w:r w:rsidRPr="007A5281">
              <w:rPr>
                <w:rStyle w:val="af6"/>
                <w:rFonts w:eastAsiaTheme="minorEastAsia"/>
                <w:rPrChange w:id="12082" w:author="raye" w:date="2018-08-10T16:41:00Z">
                  <w:rPr>
                    <w:rFonts w:ascii="等线" w:eastAsia="等线" w:hAnsi="等线" w:cstheme="minorHAnsi"/>
                    <w:kern w:val="0"/>
                    <w:szCs w:val="21"/>
                  </w:rPr>
                </w:rPrChange>
              </w:rPr>
              <w:t>Evidence Management</w:t>
            </w:r>
          </w:p>
          <w:p w14:paraId="418E6E92" w14:textId="77777777" w:rsidR="00F7260B" w:rsidRPr="007A5281" w:rsidRDefault="00F7260B">
            <w:pPr>
              <w:rPr>
                <w:rStyle w:val="af6"/>
                <w:rFonts w:eastAsiaTheme="minorEastAsia"/>
                <w:rPrChange w:id="12083" w:author="raye" w:date="2018-08-10T16:41:00Z">
                  <w:rPr>
                    <w:rFonts w:ascii="等线" w:eastAsia="等线" w:hAnsi="等线" w:cstheme="minorHAnsi"/>
                    <w:kern w:val="0"/>
                    <w:szCs w:val="21"/>
                  </w:rPr>
                </w:rPrChange>
              </w:rPr>
              <w:pPrChange w:id="12084" w:author="raye" w:date="2018-08-10T16:41:00Z">
                <w:pPr>
                  <w:pStyle w:val="a0"/>
                  <w:widowControl/>
                  <w:numPr>
                    <w:numId w:val="72"/>
                  </w:numPr>
                  <w:ind w:left="420" w:firstLineChars="0" w:hanging="420"/>
                  <w:jc w:val="left"/>
                </w:pPr>
              </w:pPrChange>
            </w:pPr>
            <w:r w:rsidRPr="007A5281">
              <w:rPr>
                <w:rStyle w:val="af6"/>
                <w:rFonts w:eastAsiaTheme="minorEastAsia"/>
                <w:rPrChange w:id="12085" w:author="raye" w:date="2018-08-10T16:41:00Z">
                  <w:rPr>
                    <w:rFonts w:ascii="等线" w:eastAsia="等线" w:hAnsi="等线" w:cstheme="minorHAnsi"/>
                    <w:kern w:val="0"/>
                    <w:szCs w:val="21"/>
                  </w:rPr>
                </w:rPrChange>
              </w:rPr>
              <w:t>Check</w:t>
            </w:r>
          </w:p>
        </w:tc>
      </w:tr>
      <w:tr w:rsidR="00F7260B" w:rsidRPr="007A5281" w14:paraId="7D092C6D" w14:textId="77777777" w:rsidTr="00765FF8">
        <w:trPr>
          <w:trHeight w:val="525"/>
        </w:trPr>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517AED83" w14:textId="77777777" w:rsidR="00F7260B" w:rsidRPr="007A5281" w:rsidRDefault="00F7260B">
            <w:pPr>
              <w:rPr>
                <w:rStyle w:val="af6"/>
                <w:rFonts w:eastAsiaTheme="minorEastAsia"/>
                <w:rPrChange w:id="12086" w:author="raye" w:date="2018-08-10T16:41:00Z">
                  <w:rPr>
                    <w:rFonts w:ascii="等线" w:eastAsia="等线" w:hAnsi="等线" w:cstheme="minorHAnsi"/>
                    <w:kern w:val="0"/>
                    <w:szCs w:val="21"/>
                  </w:rPr>
                </w:rPrChange>
              </w:rPr>
              <w:pPrChange w:id="12087" w:author="raye" w:date="2018-08-10T16:41:00Z">
                <w:pPr>
                  <w:widowControl/>
                  <w:jc w:val="center"/>
                </w:pPr>
              </w:pPrChange>
            </w:pPr>
            <w:r w:rsidRPr="007A5281">
              <w:rPr>
                <w:rStyle w:val="af6"/>
                <w:rFonts w:eastAsiaTheme="minorEastAsia"/>
                <w:rPrChange w:id="12088" w:author="raye" w:date="2018-08-10T16:41:00Z">
                  <w:rPr>
                    <w:rFonts w:ascii="等线" w:eastAsia="等线" w:hAnsi="等线" w:cstheme="minorHAnsi"/>
                    <w:kern w:val="0"/>
                    <w:szCs w:val="21"/>
                  </w:rPr>
                </w:rPrChange>
              </w:rPr>
              <w:t>3</w:t>
            </w:r>
          </w:p>
        </w:tc>
        <w:tc>
          <w:tcPr>
            <w:tcW w:w="1275" w:type="dxa"/>
            <w:vMerge w:val="restart"/>
            <w:tcBorders>
              <w:top w:val="single" w:sz="4" w:space="0" w:color="auto"/>
              <w:left w:val="single" w:sz="4" w:space="0" w:color="auto"/>
              <w:bottom w:val="single" w:sz="4" w:space="0" w:color="auto"/>
              <w:right w:val="single" w:sz="4" w:space="0" w:color="auto"/>
            </w:tcBorders>
            <w:vAlign w:val="center"/>
            <w:hideMark/>
          </w:tcPr>
          <w:p w14:paraId="73F69879" w14:textId="77777777" w:rsidR="00F7260B" w:rsidRPr="007A5281" w:rsidRDefault="00F7260B">
            <w:pPr>
              <w:rPr>
                <w:rStyle w:val="af6"/>
                <w:rFonts w:eastAsiaTheme="minorEastAsia"/>
                <w:rPrChange w:id="12089" w:author="raye" w:date="2018-08-10T16:41:00Z">
                  <w:rPr>
                    <w:rFonts w:ascii="等线" w:eastAsia="等线" w:hAnsi="等线" w:cstheme="minorHAnsi"/>
                    <w:kern w:val="0"/>
                    <w:szCs w:val="21"/>
                  </w:rPr>
                </w:rPrChange>
              </w:rPr>
              <w:pPrChange w:id="12090" w:author="raye" w:date="2018-08-10T16:41:00Z">
                <w:pPr>
                  <w:widowControl/>
                  <w:jc w:val="left"/>
                </w:pPr>
              </w:pPrChange>
            </w:pPr>
            <w:r w:rsidRPr="007A5281">
              <w:rPr>
                <w:rStyle w:val="af6"/>
                <w:rFonts w:eastAsiaTheme="minorEastAsia"/>
                <w:rPrChange w:id="12091" w:author="raye" w:date="2018-08-10T16:41:00Z">
                  <w:rPr>
                    <w:rFonts w:ascii="等线" w:eastAsia="等线" w:hAnsi="等线" w:cstheme="minorHAnsi"/>
                    <w:kern w:val="0"/>
                    <w:szCs w:val="21"/>
                  </w:rPr>
                </w:rPrChange>
              </w:rPr>
              <w:t>Check (ask API&amp; to answer 35 questions &amp; collate evidence) and click Submit</w:t>
            </w:r>
          </w:p>
        </w:tc>
        <w:tc>
          <w:tcPr>
            <w:tcW w:w="1842" w:type="dxa"/>
            <w:tcBorders>
              <w:top w:val="single" w:sz="4" w:space="0" w:color="auto"/>
              <w:left w:val="single" w:sz="4" w:space="0" w:color="auto"/>
              <w:bottom w:val="single" w:sz="4" w:space="0" w:color="auto"/>
              <w:right w:val="single" w:sz="4" w:space="0" w:color="auto"/>
            </w:tcBorders>
            <w:vAlign w:val="center"/>
            <w:hideMark/>
          </w:tcPr>
          <w:p w14:paraId="56444AA6" w14:textId="77777777" w:rsidR="00F7260B" w:rsidRPr="007A5281" w:rsidRDefault="00F7260B">
            <w:pPr>
              <w:rPr>
                <w:rStyle w:val="af6"/>
                <w:rFonts w:eastAsiaTheme="minorEastAsia"/>
                <w:rPrChange w:id="12092" w:author="raye" w:date="2018-08-10T16:41:00Z">
                  <w:rPr>
                    <w:rFonts w:ascii="等线" w:eastAsia="等线" w:hAnsi="等线" w:cstheme="minorHAnsi"/>
                    <w:kern w:val="0"/>
                    <w:szCs w:val="21"/>
                  </w:rPr>
                </w:rPrChange>
              </w:rPr>
              <w:pPrChange w:id="12093" w:author="raye" w:date="2018-08-10T16:41:00Z">
                <w:pPr>
                  <w:widowControl/>
                  <w:jc w:val="left"/>
                </w:pPr>
              </w:pPrChange>
            </w:pPr>
            <w:r w:rsidRPr="007A5281">
              <w:rPr>
                <w:rStyle w:val="af6"/>
                <w:rFonts w:eastAsiaTheme="minorEastAsia"/>
                <w:rPrChange w:id="12094" w:author="raye" w:date="2018-08-10T16:41:00Z">
                  <w:rPr>
                    <w:rFonts w:ascii="等线" w:eastAsia="等线" w:hAnsi="等线" w:cstheme="minorHAnsi"/>
                    <w:kern w:val="0"/>
                    <w:szCs w:val="21"/>
                  </w:rPr>
                </w:rPrChange>
              </w:rPr>
              <w:t>To Do List</w:t>
            </w:r>
          </w:p>
        </w:tc>
        <w:tc>
          <w:tcPr>
            <w:tcW w:w="1133" w:type="dxa"/>
            <w:tcBorders>
              <w:top w:val="single" w:sz="4" w:space="0" w:color="auto"/>
              <w:left w:val="single" w:sz="4" w:space="0" w:color="auto"/>
              <w:bottom w:val="single" w:sz="4" w:space="0" w:color="auto"/>
              <w:right w:val="single" w:sz="4" w:space="0" w:color="auto"/>
            </w:tcBorders>
            <w:vAlign w:val="center"/>
            <w:hideMark/>
          </w:tcPr>
          <w:p w14:paraId="14F0A357" w14:textId="77777777" w:rsidR="00F7260B" w:rsidRPr="007A5281" w:rsidRDefault="00F7260B">
            <w:pPr>
              <w:rPr>
                <w:rStyle w:val="af6"/>
                <w:rFonts w:eastAsiaTheme="minorEastAsia"/>
                <w:rPrChange w:id="12095" w:author="raye" w:date="2018-08-10T16:41:00Z">
                  <w:rPr>
                    <w:rFonts w:ascii="等线" w:eastAsia="等线" w:hAnsi="等线" w:cstheme="minorHAnsi"/>
                    <w:kern w:val="0"/>
                    <w:szCs w:val="21"/>
                  </w:rPr>
                </w:rPrChange>
              </w:rPr>
              <w:pPrChange w:id="12096" w:author="raye" w:date="2018-08-10T16:41:00Z">
                <w:pPr>
                  <w:widowControl/>
                  <w:jc w:val="left"/>
                </w:pPr>
              </w:pPrChange>
            </w:pPr>
            <w:r w:rsidRPr="007A5281">
              <w:rPr>
                <w:rStyle w:val="af6"/>
                <w:rFonts w:eastAsiaTheme="minorEastAsia"/>
                <w:rPrChange w:id="12097" w:author="raye" w:date="2018-08-10T16:41:00Z">
                  <w:rPr>
                    <w:rFonts w:ascii="等线" w:eastAsia="等线" w:hAnsi="等线"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vAlign w:val="center"/>
            <w:hideMark/>
          </w:tcPr>
          <w:p w14:paraId="6EB6FCB2" w14:textId="77777777" w:rsidR="00F7260B" w:rsidRPr="007A5281" w:rsidRDefault="00F7260B">
            <w:pPr>
              <w:rPr>
                <w:rStyle w:val="af6"/>
                <w:rFonts w:eastAsiaTheme="minorEastAsia"/>
                <w:rPrChange w:id="12098" w:author="raye" w:date="2018-08-10T16:41:00Z">
                  <w:rPr>
                    <w:rFonts w:ascii="等线" w:eastAsia="等线" w:hAnsi="等线" w:cstheme="minorHAnsi"/>
                    <w:kern w:val="0"/>
                    <w:szCs w:val="21"/>
                  </w:rPr>
                </w:rPrChange>
              </w:rPr>
              <w:pPrChange w:id="12099" w:author="raye" w:date="2018-08-10T16:41:00Z">
                <w:pPr>
                  <w:widowControl/>
                  <w:jc w:val="left"/>
                </w:pPr>
              </w:pPrChange>
            </w:pPr>
            <w:r w:rsidRPr="007A5281">
              <w:rPr>
                <w:rStyle w:val="af6"/>
                <w:rFonts w:eastAsiaTheme="minorEastAsia"/>
                <w:rPrChange w:id="12100" w:author="raye" w:date="2018-08-10T16:41:00Z">
                  <w:rPr>
                    <w:rFonts w:ascii="等线" w:eastAsia="等线" w:hAnsi="等线" w:cstheme="minorHAnsi"/>
                    <w:kern w:val="0"/>
                    <w:szCs w:val="21"/>
                  </w:rPr>
                </w:rPrChange>
              </w:rPr>
              <w:t>Details</w:t>
            </w:r>
          </w:p>
        </w:tc>
      </w:tr>
      <w:tr w:rsidR="00F7260B" w:rsidRPr="007A5281" w14:paraId="52D6768F"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63FA43DD" w14:textId="77777777" w:rsidR="00F7260B" w:rsidRPr="007A5281" w:rsidRDefault="00F7260B">
            <w:pPr>
              <w:rPr>
                <w:rStyle w:val="af6"/>
                <w:rFonts w:eastAsiaTheme="minorEastAsia"/>
                <w:rPrChange w:id="12101" w:author="raye" w:date="2018-08-10T16:41:00Z">
                  <w:rPr>
                    <w:rFonts w:ascii="等线" w:eastAsia="等线" w:hAnsi="等线" w:cstheme="minorHAnsi"/>
                    <w:kern w:val="0"/>
                    <w:szCs w:val="21"/>
                  </w:rPr>
                </w:rPrChange>
              </w:rPr>
              <w:pPrChange w:id="12102"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130A4F47" w14:textId="77777777" w:rsidR="00F7260B" w:rsidRPr="007A5281" w:rsidRDefault="00F7260B">
            <w:pPr>
              <w:rPr>
                <w:rStyle w:val="af6"/>
                <w:rFonts w:eastAsiaTheme="minorEastAsia"/>
                <w:rPrChange w:id="12103" w:author="raye" w:date="2018-08-10T16:41:00Z">
                  <w:rPr>
                    <w:rFonts w:ascii="等线" w:eastAsia="等线" w:hAnsi="等线" w:cstheme="minorHAnsi"/>
                    <w:kern w:val="0"/>
                    <w:szCs w:val="21"/>
                  </w:rPr>
                </w:rPrChange>
              </w:rPr>
              <w:pPrChange w:id="12104" w:author="raye" w:date="2018-08-10T16:41:00Z">
                <w:pPr>
                  <w:widowControl/>
                  <w:jc w:val="left"/>
                </w:pPr>
              </w:pPrChange>
            </w:pPr>
          </w:p>
        </w:tc>
        <w:tc>
          <w:tcPr>
            <w:tcW w:w="1842" w:type="dxa"/>
            <w:vMerge w:val="restart"/>
            <w:tcBorders>
              <w:top w:val="single" w:sz="4" w:space="0" w:color="auto"/>
              <w:left w:val="single" w:sz="4" w:space="0" w:color="auto"/>
              <w:bottom w:val="single" w:sz="4" w:space="0" w:color="auto"/>
              <w:right w:val="single" w:sz="4" w:space="0" w:color="auto"/>
            </w:tcBorders>
            <w:hideMark/>
          </w:tcPr>
          <w:p w14:paraId="0D90100B" w14:textId="77777777" w:rsidR="00F7260B" w:rsidRPr="007A5281" w:rsidRDefault="00F7260B">
            <w:pPr>
              <w:rPr>
                <w:rStyle w:val="af6"/>
                <w:rFonts w:eastAsiaTheme="minorEastAsia"/>
                <w:rPrChange w:id="12105" w:author="raye" w:date="2018-08-10T16:41:00Z">
                  <w:rPr>
                    <w:rFonts w:ascii="等线" w:eastAsia="等线" w:hAnsi="等线" w:cstheme="minorHAnsi"/>
                    <w:kern w:val="0"/>
                    <w:szCs w:val="21"/>
                  </w:rPr>
                </w:rPrChange>
              </w:rPr>
              <w:pPrChange w:id="12106" w:author="raye" w:date="2018-08-10T16:41:00Z">
                <w:pPr>
                  <w:widowControl/>
                  <w:jc w:val="left"/>
                </w:pPr>
              </w:pPrChange>
            </w:pPr>
            <w:r w:rsidRPr="007A5281">
              <w:rPr>
                <w:rStyle w:val="af6"/>
                <w:rFonts w:eastAsiaTheme="minorEastAsia"/>
                <w:rPrChange w:id="12107" w:author="raye" w:date="2018-08-10T16:41:00Z">
                  <w:rPr>
                    <w:rFonts w:ascii="等线" w:eastAsia="等线" w:hAnsi="等线" w:cstheme="minorHAnsi"/>
                    <w:kern w:val="0"/>
                    <w:szCs w:val="21"/>
                  </w:rPr>
                </w:rPrChange>
              </w:rPr>
              <w:t>Details&gt;&gt;Client information</w:t>
            </w:r>
          </w:p>
        </w:tc>
        <w:tc>
          <w:tcPr>
            <w:tcW w:w="1133" w:type="dxa"/>
            <w:tcBorders>
              <w:top w:val="single" w:sz="4" w:space="0" w:color="auto"/>
              <w:left w:val="single" w:sz="4" w:space="0" w:color="auto"/>
              <w:bottom w:val="single" w:sz="4" w:space="0" w:color="auto"/>
              <w:right w:val="single" w:sz="4" w:space="0" w:color="auto"/>
            </w:tcBorders>
            <w:vAlign w:val="center"/>
            <w:hideMark/>
          </w:tcPr>
          <w:p w14:paraId="6AC420C7" w14:textId="77777777" w:rsidR="00F7260B" w:rsidRPr="007A5281" w:rsidRDefault="00F7260B">
            <w:pPr>
              <w:rPr>
                <w:rStyle w:val="af6"/>
                <w:rFonts w:eastAsiaTheme="minorEastAsia"/>
                <w:rPrChange w:id="12108" w:author="raye" w:date="2018-08-10T16:41:00Z">
                  <w:rPr>
                    <w:rFonts w:ascii="等线" w:eastAsia="等线" w:hAnsi="等线" w:cstheme="minorHAnsi"/>
                    <w:kern w:val="0"/>
                    <w:szCs w:val="21"/>
                  </w:rPr>
                </w:rPrChange>
              </w:rPr>
              <w:pPrChange w:id="12109" w:author="raye" w:date="2018-08-10T16:41:00Z">
                <w:pPr>
                  <w:widowControl/>
                  <w:jc w:val="left"/>
                </w:pPr>
              </w:pPrChange>
            </w:pPr>
            <w:r w:rsidRPr="007A5281">
              <w:rPr>
                <w:rStyle w:val="af6"/>
                <w:rFonts w:eastAsiaTheme="minorEastAsia"/>
                <w:rPrChange w:id="12110" w:author="raye" w:date="2018-08-10T16:41:00Z">
                  <w:rPr>
                    <w:rFonts w:ascii="等线" w:eastAsia="等线" w:hAnsi="等线" w:cstheme="minorHAnsi"/>
                    <w:kern w:val="0"/>
                    <w:szCs w:val="21"/>
                  </w:rPr>
                </w:rPrChange>
              </w:rPr>
              <w:t>Status</w:t>
            </w:r>
          </w:p>
        </w:tc>
        <w:tc>
          <w:tcPr>
            <w:tcW w:w="3966" w:type="dxa"/>
            <w:tcBorders>
              <w:top w:val="single" w:sz="4" w:space="0" w:color="auto"/>
              <w:left w:val="single" w:sz="4" w:space="0" w:color="auto"/>
              <w:bottom w:val="single" w:sz="4" w:space="0" w:color="auto"/>
              <w:right w:val="single" w:sz="4" w:space="0" w:color="auto"/>
            </w:tcBorders>
            <w:vAlign w:val="center"/>
            <w:hideMark/>
          </w:tcPr>
          <w:p w14:paraId="012A67A3" w14:textId="77777777" w:rsidR="00F7260B" w:rsidRPr="007A5281" w:rsidRDefault="00F7260B">
            <w:pPr>
              <w:rPr>
                <w:rStyle w:val="af6"/>
                <w:rFonts w:eastAsiaTheme="minorEastAsia"/>
                <w:rPrChange w:id="12111" w:author="raye" w:date="2018-08-10T16:41:00Z">
                  <w:rPr>
                    <w:rFonts w:ascii="等线" w:eastAsia="等线" w:hAnsi="等线" w:cstheme="minorHAnsi"/>
                    <w:kern w:val="0"/>
                    <w:szCs w:val="21"/>
                  </w:rPr>
                </w:rPrChange>
              </w:rPr>
              <w:pPrChange w:id="12112" w:author="raye" w:date="2018-08-10T16:41:00Z">
                <w:pPr>
                  <w:widowControl/>
                  <w:jc w:val="left"/>
                </w:pPr>
              </w:pPrChange>
            </w:pPr>
            <w:r w:rsidRPr="007A5281">
              <w:rPr>
                <w:rStyle w:val="af6"/>
                <w:rFonts w:eastAsiaTheme="minorEastAsia"/>
                <w:rPrChange w:id="12113" w:author="raye" w:date="2018-08-10T16:41:00Z">
                  <w:rPr>
                    <w:rFonts w:ascii="等线" w:eastAsia="等线" w:hAnsi="等线" w:cstheme="minorHAnsi"/>
                    <w:kern w:val="0"/>
                    <w:szCs w:val="21"/>
                  </w:rPr>
                </w:rPrChange>
              </w:rPr>
              <w:t>Same as above</w:t>
            </w:r>
          </w:p>
        </w:tc>
      </w:tr>
      <w:tr w:rsidR="00F7260B" w:rsidRPr="007A5281" w14:paraId="02C6F253"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088F3B73" w14:textId="77777777" w:rsidR="00F7260B" w:rsidRPr="007A5281" w:rsidRDefault="00F7260B">
            <w:pPr>
              <w:rPr>
                <w:rStyle w:val="af6"/>
                <w:rFonts w:eastAsiaTheme="minorEastAsia"/>
                <w:rPrChange w:id="12114" w:author="raye" w:date="2018-08-10T16:41:00Z">
                  <w:rPr>
                    <w:rFonts w:ascii="等线" w:eastAsia="等线" w:hAnsi="等线" w:cstheme="minorHAnsi"/>
                    <w:kern w:val="0"/>
                    <w:szCs w:val="21"/>
                  </w:rPr>
                </w:rPrChange>
              </w:rPr>
              <w:pPrChange w:id="12115"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79E84E24" w14:textId="77777777" w:rsidR="00F7260B" w:rsidRPr="007A5281" w:rsidRDefault="00F7260B">
            <w:pPr>
              <w:rPr>
                <w:rStyle w:val="af6"/>
                <w:rFonts w:eastAsiaTheme="minorEastAsia"/>
                <w:rPrChange w:id="12116" w:author="raye" w:date="2018-08-10T16:41:00Z">
                  <w:rPr>
                    <w:rFonts w:ascii="等线" w:eastAsia="等线" w:hAnsi="等线" w:cstheme="minorHAnsi"/>
                    <w:kern w:val="0"/>
                    <w:szCs w:val="21"/>
                  </w:rPr>
                </w:rPrChange>
              </w:rPr>
              <w:pPrChange w:id="12117" w:author="raye" w:date="2018-08-10T16:41:00Z">
                <w:pPr>
                  <w:widowControl/>
                  <w:jc w:val="left"/>
                </w:pPr>
              </w:pPrChange>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600AB117" w14:textId="77777777" w:rsidR="00F7260B" w:rsidRPr="007A5281" w:rsidRDefault="00F7260B">
            <w:pPr>
              <w:rPr>
                <w:rStyle w:val="af6"/>
                <w:rFonts w:eastAsiaTheme="minorEastAsia"/>
                <w:rPrChange w:id="12118" w:author="raye" w:date="2018-08-10T16:41:00Z">
                  <w:rPr>
                    <w:rFonts w:ascii="等线" w:eastAsia="等线" w:hAnsi="等线" w:cstheme="minorHAnsi"/>
                    <w:kern w:val="0"/>
                    <w:szCs w:val="21"/>
                  </w:rPr>
                </w:rPrChange>
              </w:rPr>
              <w:pPrChange w:id="12119" w:author="raye" w:date="2018-08-10T16:41:00Z">
                <w:pPr>
                  <w:widowControl/>
                  <w:jc w:val="left"/>
                </w:pPr>
              </w:pPrChange>
            </w:pPr>
          </w:p>
        </w:tc>
        <w:tc>
          <w:tcPr>
            <w:tcW w:w="1133" w:type="dxa"/>
            <w:tcBorders>
              <w:top w:val="single" w:sz="4" w:space="0" w:color="auto"/>
              <w:left w:val="single" w:sz="4" w:space="0" w:color="auto"/>
              <w:bottom w:val="single" w:sz="4" w:space="0" w:color="auto"/>
              <w:right w:val="single" w:sz="4" w:space="0" w:color="auto"/>
            </w:tcBorders>
            <w:vAlign w:val="center"/>
            <w:hideMark/>
          </w:tcPr>
          <w:p w14:paraId="15389C7F" w14:textId="77777777" w:rsidR="00F7260B" w:rsidRPr="007A5281" w:rsidRDefault="00F7260B">
            <w:pPr>
              <w:rPr>
                <w:rStyle w:val="af6"/>
                <w:rFonts w:eastAsiaTheme="minorEastAsia"/>
                <w:rPrChange w:id="12120" w:author="raye" w:date="2018-08-10T16:41:00Z">
                  <w:rPr>
                    <w:rFonts w:ascii="等线" w:eastAsia="等线" w:hAnsi="等线" w:cstheme="minorHAnsi"/>
                    <w:kern w:val="0"/>
                    <w:szCs w:val="21"/>
                  </w:rPr>
                </w:rPrChange>
              </w:rPr>
              <w:pPrChange w:id="12121" w:author="raye" w:date="2018-08-10T16:41:00Z">
                <w:pPr>
                  <w:widowControl/>
                  <w:jc w:val="left"/>
                </w:pPr>
              </w:pPrChange>
            </w:pPr>
            <w:r w:rsidRPr="007A5281">
              <w:rPr>
                <w:rStyle w:val="af6"/>
                <w:rFonts w:eastAsiaTheme="minorEastAsia"/>
                <w:rPrChange w:id="12122" w:author="raye" w:date="2018-08-10T16:41:00Z">
                  <w:rPr>
                    <w:rFonts w:ascii="等线" w:eastAsia="等线" w:hAnsi="等线"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vAlign w:val="center"/>
            <w:hideMark/>
          </w:tcPr>
          <w:p w14:paraId="37D85F25" w14:textId="77777777" w:rsidR="00F7260B" w:rsidRPr="007A5281" w:rsidRDefault="00F7260B">
            <w:pPr>
              <w:rPr>
                <w:rStyle w:val="af6"/>
                <w:rFonts w:eastAsiaTheme="minorEastAsia"/>
                <w:rPrChange w:id="12123" w:author="raye" w:date="2018-08-10T16:41:00Z">
                  <w:rPr>
                    <w:rFonts w:ascii="等线" w:eastAsia="等线" w:hAnsi="等线" w:cstheme="minorHAnsi"/>
                    <w:kern w:val="0"/>
                    <w:szCs w:val="21"/>
                  </w:rPr>
                </w:rPrChange>
              </w:rPr>
              <w:pPrChange w:id="12124" w:author="raye" w:date="2018-08-10T16:41:00Z">
                <w:pPr>
                  <w:widowControl/>
                  <w:jc w:val="left"/>
                </w:pPr>
              </w:pPrChange>
            </w:pPr>
            <w:r w:rsidRPr="007A5281">
              <w:rPr>
                <w:rStyle w:val="af6"/>
                <w:rFonts w:eastAsiaTheme="minorEastAsia"/>
                <w:rPrChange w:id="12125" w:author="raye" w:date="2018-08-10T16:41:00Z">
                  <w:rPr>
                    <w:rFonts w:ascii="等线" w:eastAsia="等线" w:hAnsi="等线" w:cstheme="minorHAnsi"/>
                    <w:kern w:val="0"/>
                    <w:szCs w:val="21"/>
                  </w:rPr>
                </w:rPrChange>
              </w:rPr>
              <w:t>Same as above</w:t>
            </w:r>
          </w:p>
        </w:tc>
      </w:tr>
      <w:tr w:rsidR="00F7260B" w:rsidRPr="007A5281" w14:paraId="2868487A"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254B1280" w14:textId="77777777" w:rsidR="00F7260B" w:rsidRPr="007A5281" w:rsidRDefault="00F7260B">
            <w:pPr>
              <w:rPr>
                <w:rStyle w:val="af6"/>
                <w:rFonts w:eastAsiaTheme="minorEastAsia"/>
                <w:rPrChange w:id="12126" w:author="raye" w:date="2018-08-10T16:41:00Z">
                  <w:rPr>
                    <w:rFonts w:ascii="等线" w:eastAsia="等线" w:hAnsi="等线" w:cstheme="minorHAnsi"/>
                    <w:kern w:val="0"/>
                    <w:szCs w:val="21"/>
                  </w:rPr>
                </w:rPrChange>
              </w:rPr>
              <w:pPrChange w:id="12127"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4C1182C2" w14:textId="77777777" w:rsidR="00F7260B" w:rsidRPr="007A5281" w:rsidRDefault="00F7260B">
            <w:pPr>
              <w:rPr>
                <w:rStyle w:val="af6"/>
                <w:rFonts w:eastAsiaTheme="minorEastAsia"/>
                <w:rPrChange w:id="12128" w:author="raye" w:date="2018-08-10T16:41:00Z">
                  <w:rPr>
                    <w:rFonts w:ascii="等线" w:eastAsia="等线" w:hAnsi="等线" w:cstheme="minorHAnsi"/>
                    <w:kern w:val="0"/>
                    <w:szCs w:val="21"/>
                  </w:rPr>
                </w:rPrChange>
              </w:rPr>
              <w:pPrChange w:id="12129" w:author="raye" w:date="2018-08-10T16:41:00Z">
                <w:pPr>
                  <w:widowControl/>
                  <w:jc w:val="left"/>
                </w:pPr>
              </w:pPrChange>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56D2172E" w14:textId="77777777" w:rsidR="00F7260B" w:rsidRPr="007A5281" w:rsidRDefault="00F7260B">
            <w:pPr>
              <w:rPr>
                <w:rStyle w:val="af6"/>
                <w:rFonts w:eastAsiaTheme="minorEastAsia"/>
                <w:rPrChange w:id="12130" w:author="raye" w:date="2018-08-10T16:41:00Z">
                  <w:rPr>
                    <w:rFonts w:ascii="等线" w:eastAsia="等线" w:hAnsi="等线" w:cstheme="minorHAnsi"/>
                    <w:kern w:val="0"/>
                    <w:szCs w:val="21"/>
                  </w:rPr>
                </w:rPrChange>
              </w:rPr>
              <w:pPrChange w:id="12131" w:author="raye" w:date="2018-08-10T16:41:00Z">
                <w:pPr>
                  <w:widowControl/>
                  <w:jc w:val="left"/>
                </w:pPr>
              </w:pPrChange>
            </w:pPr>
          </w:p>
        </w:tc>
        <w:tc>
          <w:tcPr>
            <w:tcW w:w="1133" w:type="dxa"/>
            <w:tcBorders>
              <w:top w:val="single" w:sz="4" w:space="0" w:color="auto"/>
              <w:left w:val="single" w:sz="4" w:space="0" w:color="auto"/>
              <w:bottom w:val="single" w:sz="4" w:space="0" w:color="auto"/>
              <w:right w:val="single" w:sz="4" w:space="0" w:color="auto"/>
            </w:tcBorders>
            <w:vAlign w:val="center"/>
            <w:hideMark/>
          </w:tcPr>
          <w:p w14:paraId="54D01D38" w14:textId="77777777" w:rsidR="00F7260B" w:rsidRPr="007A5281" w:rsidRDefault="00F7260B">
            <w:pPr>
              <w:rPr>
                <w:rStyle w:val="af6"/>
                <w:rFonts w:eastAsiaTheme="minorEastAsia"/>
                <w:rPrChange w:id="12132" w:author="raye" w:date="2018-08-10T16:41:00Z">
                  <w:rPr>
                    <w:rFonts w:ascii="等线" w:eastAsia="等线" w:hAnsi="等线" w:cstheme="minorHAnsi"/>
                    <w:kern w:val="0"/>
                    <w:szCs w:val="21"/>
                  </w:rPr>
                </w:rPrChange>
              </w:rPr>
              <w:pPrChange w:id="12133" w:author="raye" w:date="2018-08-10T16:41:00Z">
                <w:pPr>
                  <w:widowControl/>
                  <w:jc w:val="left"/>
                </w:pPr>
              </w:pPrChange>
            </w:pPr>
            <w:r w:rsidRPr="007A5281">
              <w:rPr>
                <w:rStyle w:val="af6"/>
                <w:rFonts w:eastAsiaTheme="minorEastAsia"/>
                <w:rPrChange w:id="12134" w:author="raye" w:date="2018-08-10T16:41:00Z">
                  <w:rPr>
                    <w:rFonts w:ascii="等线" w:eastAsia="等线" w:hAnsi="等线"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vAlign w:val="center"/>
            <w:hideMark/>
          </w:tcPr>
          <w:p w14:paraId="4EFDE18F" w14:textId="77777777" w:rsidR="00F7260B" w:rsidRPr="00765FF8" w:rsidRDefault="00F7260B">
            <w:pPr>
              <w:pStyle w:val="a0"/>
              <w:numPr>
                <w:ilvl w:val="0"/>
                <w:numId w:val="208"/>
              </w:numPr>
              <w:ind w:firstLineChars="0"/>
              <w:rPr>
                <w:rStyle w:val="af6"/>
                <w:rFonts w:eastAsiaTheme="minorEastAsia"/>
                <w:rPrChange w:id="12135" w:author="raye" w:date="2018-08-10T16:50:00Z">
                  <w:rPr>
                    <w:rFonts w:ascii="等线" w:eastAsia="等线" w:hAnsi="等线" w:cstheme="minorHAnsi"/>
                    <w:kern w:val="0"/>
                    <w:szCs w:val="21"/>
                  </w:rPr>
                </w:rPrChange>
              </w:rPr>
              <w:pPrChange w:id="12136" w:author="raye" w:date="2018-08-10T16:50:00Z">
                <w:pPr>
                  <w:pStyle w:val="a0"/>
                  <w:widowControl/>
                  <w:numPr>
                    <w:numId w:val="74"/>
                  </w:numPr>
                  <w:ind w:left="420" w:firstLineChars="0" w:hanging="420"/>
                  <w:jc w:val="left"/>
                </w:pPr>
              </w:pPrChange>
            </w:pPr>
            <w:r w:rsidRPr="00765FF8">
              <w:rPr>
                <w:rStyle w:val="af6"/>
                <w:rFonts w:eastAsiaTheme="minorEastAsia"/>
                <w:rPrChange w:id="12137" w:author="raye" w:date="2018-08-10T16:50:00Z">
                  <w:rPr>
                    <w:rFonts w:ascii="等线" w:eastAsia="等线" w:hAnsi="等线" w:cstheme="minorHAnsi"/>
                    <w:kern w:val="0"/>
                    <w:szCs w:val="21"/>
                  </w:rPr>
                </w:rPrChange>
              </w:rPr>
              <w:t>Send to Manager</w:t>
            </w:r>
            <w:r w:rsidRPr="00765FF8">
              <w:rPr>
                <w:rStyle w:val="af6"/>
                <w:rFonts w:eastAsiaTheme="minorEastAsia" w:hint="eastAsia"/>
                <w:rPrChange w:id="12138" w:author="raye" w:date="2018-08-10T16:50:00Z">
                  <w:rPr>
                    <w:rFonts w:ascii="等线" w:eastAsia="等线" w:hAnsi="等线" w:cstheme="minorHAnsi" w:hint="eastAsia"/>
                    <w:kern w:val="0"/>
                    <w:szCs w:val="21"/>
                  </w:rPr>
                </w:rPrChange>
              </w:rPr>
              <w:t>（</w:t>
            </w:r>
            <w:r w:rsidRPr="00765FF8">
              <w:rPr>
                <w:rStyle w:val="af6"/>
                <w:rFonts w:eastAsiaTheme="minorEastAsia"/>
                <w:rPrChange w:id="12139" w:author="raye" w:date="2018-08-10T16:50:00Z">
                  <w:rPr>
                    <w:rFonts w:ascii="等线" w:eastAsia="等线" w:hAnsi="等线" w:cstheme="minorHAnsi"/>
                    <w:kern w:val="0"/>
                    <w:szCs w:val="21"/>
                  </w:rPr>
                </w:rPrChange>
              </w:rPr>
              <w:t>select a specific person and a note</w:t>
            </w:r>
            <w:r w:rsidRPr="00765FF8">
              <w:rPr>
                <w:rStyle w:val="af6"/>
                <w:rFonts w:eastAsiaTheme="minorEastAsia" w:hint="eastAsia"/>
                <w:rPrChange w:id="12140" w:author="raye" w:date="2018-08-10T16:50:00Z">
                  <w:rPr>
                    <w:rFonts w:ascii="等线" w:eastAsia="等线" w:hAnsi="等线" w:cstheme="minorHAnsi" w:hint="eastAsia"/>
                    <w:kern w:val="0"/>
                    <w:szCs w:val="21"/>
                  </w:rPr>
                </w:rPrChange>
              </w:rPr>
              <w:t>）</w:t>
            </w:r>
          </w:p>
          <w:p w14:paraId="7CC2FA38" w14:textId="77777777" w:rsidR="00F7260B" w:rsidRPr="00765FF8" w:rsidRDefault="00F7260B">
            <w:pPr>
              <w:pStyle w:val="a0"/>
              <w:numPr>
                <w:ilvl w:val="0"/>
                <w:numId w:val="208"/>
              </w:numPr>
              <w:ind w:firstLineChars="0"/>
              <w:rPr>
                <w:rStyle w:val="af6"/>
                <w:rFonts w:eastAsiaTheme="minorEastAsia"/>
                <w:rPrChange w:id="12141" w:author="raye" w:date="2018-08-10T16:50:00Z">
                  <w:rPr>
                    <w:rFonts w:ascii="等线" w:eastAsia="等线" w:hAnsi="等线" w:cstheme="minorHAnsi"/>
                    <w:kern w:val="0"/>
                    <w:szCs w:val="21"/>
                  </w:rPr>
                </w:rPrChange>
              </w:rPr>
              <w:pPrChange w:id="12142" w:author="raye" w:date="2018-08-10T16:50:00Z">
                <w:pPr>
                  <w:pStyle w:val="a0"/>
                  <w:widowControl/>
                  <w:numPr>
                    <w:numId w:val="74"/>
                  </w:numPr>
                  <w:ind w:left="420" w:firstLineChars="0" w:hanging="420"/>
                  <w:jc w:val="left"/>
                </w:pPr>
              </w:pPrChange>
            </w:pPr>
            <w:r w:rsidRPr="00765FF8">
              <w:rPr>
                <w:rStyle w:val="af6"/>
                <w:rFonts w:eastAsiaTheme="minorEastAsia"/>
                <w:rPrChange w:id="12143" w:author="raye" w:date="2018-08-10T16:50:00Z">
                  <w:rPr>
                    <w:rFonts w:ascii="等线" w:eastAsia="等线" w:hAnsi="等线" w:cstheme="minorHAnsi"/>
                    <w:kern w:val="0"/>
                    <w:szCs w:val="21"/>
                  </w:rPr>
                </w:rPrChange>
              </w:rPr>
              <w:t>1#TRM</w:t>
            </w:r>
          </w:p>
          <w:p w14:paraId="5F063D4A" w14:textId="77777777" w:rsidR="00F7260B" w:rsidRPr="00765FF8" w:rsidRDefault="00F7260B">
            <w:pPr>
              <w:pStyle w:val="a0"/>
              <w:numPr>
                <w:ilvl w:val="0"/>
                <w:numId w:val="208"/>
              </w:numPr>
              <w:ind w:firstLineChars="0"/>
              <w:rPr>
                <w:rStyle w:val="af6"/>
                <w:rFonts w:eastAsiaTheme="minorEastAsia"/>
                <w:rPrChange w:id="12144" w:author="raye" w:date="2018-08-10T16:50:00Z">
                  <w:rPr>
                    <w:rFonts w:ascii="等线" w:eastAsia="等线" w:hAnsi="等线" w:cstheme="minorHAnsi"/>
                    <w:kern w:val="0"/>
                    <w:szCs w:val="21"/>
                  </w:rPr>
                </w:rPrChange>
              </w:rPr>
              <w:pPrChange w:id="12145" w:author="raye" w:date="2018-08-10T16:50:00Z">
                <w:pPr>
                  <w:pStyle w:val="a0"/>
                  <w:widowControl/>
                  <w:numPr>
                    <w:numId w:val="74"/>
                  </w:numPr>
                  <w:ind w:left="420" w:firstLineChars="0" w:hanging="420"/>
                  <w:jc w:val="left"/>
                </w:pPr>
              </w:pPrChange>
            </w:pPr>
            <w:r w:rsidRPr="00765FF8">
              <w:rPr>
                <w:rStyle w:val="af6"/>
                <w:rFonts w:eastAsiaTheme="minorEastAsia"/>
                <w:rPrChange w:id="12146" w:author="raye" w:date="2018-08-10T16:50:00Z">
                  <w:rPr>
                    <w:rFonts w:ascii="等线" w:eastAsia="等线" w:hAnsi="等线" w:cstheme="minorHAnsi"/>
                    <w:kern w:val="0"/>
                    <w:szCs w:val="21"/>
                  </w:rPr>
                </w:rPrChange>
              </w:rPr>
              <w:t>2#SAF</w:t>
            </w:r>
          </w:p>
          <w:p w14:paraId="0D6A1EF8" w14:textId="41A53DFC" w:rsidR="00F7260B" w:rsidRPr="00765FF8" w:rsidRDefault="00F7260B">
            <w:pPr>
              <w:pStyle w:val="a0"/>
              <w:numPr>
                <w:ilvl w:val="0"/>
                <w:numId w:val="208"/>
              </w:numPr>
              <w:ind w:firstLineChars="0"/>
              <w:rPr>
                <w:rStyle w:val="af6"/>
                <w:rFonts w:eastAsiaTheme="minorEastAsia"/>
                <w:rPrChange w:id="12147" w:author="raye" w:date="2018-08-10T16:50:00Z">
                  <w:rPr>
                    <w:rFonts w:ascii="等线" w:eastAsia="等线" w:hAnsi="等线" w:cstheme="minorHAnsi"/>
                    <w:kern w:val="0"/>
                    <w:szCs w:val="21"/>
                  </w:rPr>
                </w:rPrChange>
              </w:rPr>
              <w:pPrChange w:id="12148" w:author="raye" w:date="2018-08-10T16:50:00Z">
                <w:pPr>
                  <w:pStyle w:val="a0"/>
                  <w:widowControl/>
                  <w:numPr>
                    <w:numId w:val="74"/>
                  </w:numPr>
                  <w:ind w:left="420" w:firstLineChars="0" w:hanging="420"/>
                  <w:jc w:val="left"/>
                </w:pPr>
              </w:pPrChange>
            </w:pPr>
            <w:del w:id="12149" w:author="raye" w:date="2018-08-10T16:50:00Z">
              <w:r w:rsidRPr="00765FF8" w:rsidDel="00765FF8">
                <w:rPr>
                  <w:rStyle w:val="af6"/>
                  <w:rFonts w:eastAsiaTheme="minorEastAsia"/>
                  <w:rPrChange w:id="12150" w:author="raye" w:date="2018-08-10T16:50:00Z">
                    <w:rPr>
                      <w:rFonts w:ascii="等线" w:eastAsia="等线" w:hAnsi="等线" w:cstheme="minorHAnsi"/>
                      <w:kern w:val="0"/>
                      <w:szCs w:val="21"/>
                    </w:rPr>
                  </w:rPrChange>
                </w:rPr>
                <w:delText xml:space="preserve">6 </w:delText>
              </w:r>
            </w:del>
            <w:r w:rsidRPr="00765FF8">
              <w:rPr>
                <w:rStyle w:val="af6"/>
                <w:rFonts w:eastAsiaTheme="minorEastAsia"/>
                <w:rPrChange w:id="12151" w:author="raye" w:date="2018-08-10T16:50:00Z">
                  <w:rPr>
                    <w:rFonts w:ascii="等线" w:eastAsia="等线" w:hAnsi="等线" w:cstheme="minorHAnsi"/>
                    <w:kern w:val="0"/>
                    <w:szCs w:val="21"/>
                  </w:rPr>
                </w:rPrChange>
              </w:rPr>
              <w:t># EDD Form (this needs to be filled out before there will be a number; if not filled the source of # 6 ~ 9 is not known)</w:t>
            </w:r>
          </w:p>
          <w:p w14:paraId="1E7090A6" w14:textId="77777777" w:rsidR="00F7260B" w:rsidRDefault="00F7260B">
            <w:pPr>
              <w:pStyle w:val="a0"/>
              <w:numPr>
                <w:ilvl w:val="0"/>
                <w:numId w:val="208"/>
              </w:numPr>
              <w:ind w:firstLineChars="0"/>
              <w:rPr>
                <w:ins w:id="12152" w:author="raye" w:date="2018-08-10T16:51:00Z"/>
                <w:rStyle w:val="af6"/>
                <w:rFonts w:eastAsiaTheme="minorEastAsia"/>
              </w:rPr>
              <w:pPrChange w:id="12153" w:author="raye" w:date="2018-08-10T16:50:00Z">
                <w:pPr>
                  <w:pStyle w:val="a0"/>
                  <w:widowControl/>
                  <w:numPr>
                    <w:numId w:val="74"/>
                  </w:numPr>
                  <w:ind w:left="420" w:firstLineChars="0" w:hanging="420"/>
                  <w:jc w:val="left"/>
                </w:pPr>
              </w:pPrChange>
            </w:pPr>
            <w:r w:rsidRPr="00765FF8">
              <w:rPr>
                <w:rStyle w:val="af6"/>
                <w:rFonts w:eastAsiaTheme="minorEastAsia"/>
                <w:rPrChange w:id="12154" w:author="raye" w:date="2018-08-10T16:50:00Z">
                  <w:rPr>
                    <w:rFonts w:ascii="等线" w:eastAsia="等线" w:hAnsi="等线" w:cstheme="minorHAnsi"/>
                    <w:kern w:val="0"/>
                    <w:szCs w:val="21"/>
                  </w:rPr>
                </w:rPrChange>
              </w:rPr>
              <w:t>Case by case form</w:t>
            </w:r>
          </w:p>
          <w:p w14:paraId="2534B004" w14:textId="77777777" w:rsidR="00765FF8" w:rsidRDefault="00765FF8">
            <w:pPr>
              <w:pStyle w:val="a0"/>
              <w:numPr>
                <w:ilvl w:val="0"/>
                <w:numId w:val="208"/>
              </w:numPr>
              <w:ind w:firstLineChars="0"/>
              <w:rPr>
                <w:ins w:id="12155" w:author="raye" w:date="2018-08-10T16:51:00Z"/>
                <w:rStyle w:val="af6"/>
                <w:rFonts w:eastAsiaTheme="minorEastAsia"/>
              </w:rPr>
              <w:pPrChange w:id="12156" w:author="raye" w:date="2018-08-10T16:50:00Z">
                <w:pPr>
                  <w:pStyle w:val="a0"/>
                  <w:widowControl/>
                  <w:numPr>
                    <w:numId w:val="74"/>
                  </w:numPr>
                  <w:ind w:left="420" w:firstLineChars="0" w:hanging="420"/>
                  <w:jc w:val="left"/>
                </w:pPr>
              </w:pPrChange>
            </w:pPr>
            <w:ins w:id="12157" w:author="raye" w:date="2018-08-10T16:51:00Z">
              <w:r>
                <w:rPr>
                  <w:rStyle w:val="af6"/>
                  <w:rFonts w:eastAsiaTheme="minorEastAsia"/>
                </w:rPr>
                <w:t>File management</w:t>
              </w:r>
            </w:ins>
          </w:p>
          <w:p w14:paraId="3B32D6D4" w14:textId="1606983D" w:rsidR="00765FF8" w:rsidRPr="00765FF8" w:rsidRDefault="00765FF8">
            <w:pPr>
              <w:pStyle w:val="a0"/>
              <w:numPr>
                <w:ilvl w:val="0"/>
                <w:numId w:val="208"/>
              </w:numPr>
              <w:ind w:firstLineChars="0"/>
              <w:rPr>
                <w:rStyle w:val="af6"/>
                <w:rFonts w:eastAsiaTheme="minorEastAsia"/>
                <w:rPrChange w:id="12158" w:author="raye" w:date="2018-08-10T16:50:00Z">
                  <w:rPr>
                    <w:rFonts w:ascii="等线" w:eastAsia="等线" w:hAnsi="等线" w:cstheme="minorHAnsi"/>
                    <w:kern w:val="0"/>
                    <w:szCs w:val="21"/>
                  </w:rPr>
                </w:rPrChange>
              </w:rPr>
              <w:pPrChange w:id="12159" w:author="raye" w:date="2018-08-10T16:50:00Z">
                <w:pPr>
                  <w:pStyle w:val="a0"/>
                  <w:widowControl/>
                  <w:numPr>
                    <w:numId w:val="74"/>
                  </w:numPr>
                  <w:ind w:left="420" w:firstLineChars="0" w:hanging="420"/>
                  <w:jc w:val="left"/>
                </w:pPr>
              </w:pPrChange>
            </w:pPr>
            <w:ins w:id="12160" w:author="raye" w:date="2018-08-10T16:51:00Z">
              <w:r>
                <w:rPr>
                  <w:rStyle w:val="af6"/>
                  <w:rFonts w:eastAsiaTheme="minorEastAsia"/>
                </w:rPr>
                <w:t>Modify the case</w:t>
              </w:r>
            </w:ins>
          </w:p>
        </w:tc>
      </w:tr>
      <w:tr w:rsidR="00F7260B" w:rsidRPr="007A5281" w14:paraId="0D460F2E"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3B13268" w14:textId="77777777" w:rsidR="00F7260B" w:rsidRPr="007A5281" w:rsidRDefault="00F7260B">
            <w:pPr>
              <w:rPr>
                <w:rStyle w:val="af6"/>
                <w:rFonts w:eastAsiaTheme="minorEastAsia"/>
                <w:rPrChange w:id="12161" w:author="raye" w:date="2018-08-10T16:41:00Z">
                  <w:rPr>
                    <w:rFonts w:ascii="等线" w:eastAsia="等线" w:hAnsi="等线" w:cstheme="minorHAnsi"/>
                    <w:kern w:val="0"/>
                    <w:szCs w:val="21"/>
                  </w:rPr>
                </w:rPrChange>
              </w:rPr>
              <w:pPrChange w:id="12162"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7FE7A18F" w14:textId="77777777" w:rsidR="00F7260B" w:rsidRPr="007A5281" w:rsidRDefault="00F7260B">
            <w:pPr>
              <w:rPr>
                <w:rStyle w:val="af6"/>
                <w:rFonts w:eastAsiaTheme="minorEastAsia"/>
                <w:rPrChange w:id="12163" w:author="raye" w:date="2018-08-10T16:41:00Z">
                  <w:rPr>
                    <w:rFonts w:ascii="等线" w:eastAsia="等线" w:hAnsi="等线" w:cstheme="minorHAnsi"/>
                    <w:kern w:val="0"/>
                    <w:szCs w:val="21"/>
                  </w:rPr>
                </w:rPrChange>
              </w:rPr>
              <w:pPrChange w:id="12164" w:author="raye" w:date="2018-08-10T16:41:00Z">
                <w:pPr>
                  <w:widowControl/>
                  <w:jc w:val="left"/>
                </w:pPr>
              </w:pPrChange>
            </w:pPr>
          </w:p>
        </w:tc>
        <w:tc>
          <w:tcPr>
            <w:tcW w:w="1842" w:type="dxa"/>
            <w:vMerge w:val="restart"/>
            <w:tcBorders>
              <w:top w:val="single" w:sz="4" w:space="0" w:color="auto"/>
              <w:left w:val="single" w:sz="4" w:space="0" w:color="auto"/>
              <w:bottom w:val="single" w:sz="4" w:space="0" w:color="auto"/>
              <w:right w:val="single" w:sz="4" w:space="0" w:color="auto"/>
            </w:tcBorders>
            <w:hideMark/>
          </w:tcPr>
          <w:p w14:paraId="742DECB9" w14:textId="77777777" w:rsidR="00F7260B" w:rsidRPr="007A5281" w:rsidRDefault="00F7260B">
            <w:pPr>
              <w:rPr>
                <w:rStyle w:val="af6"/>
                <w:rFonts w:eastAsiaTheme="minorEastAsia"/>
                <w:rPrChange w:id="12165" w:author="raye" w:date="2018-08-10T16:41:00Z">
                  <w:rPr>
                    <w:rFonts w:ascii="等线" w:eastAsia="等线" w:hAnsi="等线" w:cstheme="minorHAnsi"/>
                    <w:kern w:val="0"/>
                    <w:szCs w:val="21"/>
                  </w:rPr>
                </w:rPrChange>
              </w:rPr>
              <w:pPrChange w:id="12166" w:author="raye" w:date="2018-08-10T16:41:00Z">
                <w:pPr>
                  <w:widowControl/>
                  <w:jc w:val="left"/>
                </w:pPr>
              </w:pPrChange>
            </w:pPr>
            <w:r w:rsidRPr="007A5281">
              <w:rPr>
                <w:rStyle w:val="af6"/>
                <w:rFonts w:eastAsiaTheme="minorEastAsia"/>
                <w:rPrChange w:id="12167" w:author="raye" w:date="2018-08-10T16:41:00Z">
                  <w:rPr>
                    <w:rFonts w:ascii="等线" w:eastAsia="等线" w:hAnsi="等线" w:cstheme="minorHAnsi"/>
                    <w:kern w:val="0"/>
                    <w:szCs w:val="21"/>
                  </w:rPr>
                </w:rPrChange>
              </w:rPr>
              <w:t>Details&gt;&gt;</w:t>
            </w:r>
            <w:r w:rsidRPr="007A5281">
              <w:rPr>
                <w:rStyle w:val="af6"/>
                <w:rFonts w:eastAsiaTheme="minorEastAsia"/>
                <w:rPrChange w:id="12168" w:author="raye" w:date="2018-08-10T16:41:00Z">
                  <w:rPr>
                    <w:rFonts w:ascii="等线" w:eastAsia="等线" w:hAnsi="等线"/>
                    <w:szCs w:val="21"/>
                  </w:rPr>
                </w:rPrChange>
              </w:rPr>
              <w:t xml:space="preserve"> </w:t>
            </w:r>
            <w:r w:rsidRPr="007A5281">
              <w:rPr>
                <w:rStyle w:val="af6"/>
                <w:rFonts w:eastAsiaTheme="minorEastAsia"/>
                <w:rPrChange w:id="12169" w:author="raye" w:date="2018-08-10T16:41:00Z">
                  <w:rPr>
                    <w:rFonts w:ascii="等线" w:eastAsia="等线" w:hAnsi="等线" w:cstheme="minorHAnsi"/>
                    <w:kern w:val="0"/>
                    <w:szCs w:val="21"/>
                  </w:rPr>
                </w:rPrChange>
              </w:rPr>
              <w:t>Documens Verification</w:t>
            </w:r>
          </w:p>
        </w:tc>
        <w:tc>
          <w:tcPr>
            <w:tcW w:w="1133" w:type="dxa"/>
            <w:tcBorders>
              <w:top w:val="single" w:sz="4" w:space="0" w:color="auto"/>
              <w:left w:val="single" w:sz="4" w:space="0" w:color="auto"/>
              <w:bottom w:val="single" w:sz="4" w:space="0" w:color="auto"/>
              <w:right w:val="single" w:sz="4" w:space="0" w:color="auto"/>
            </w:tcBorders>
            <w:vAlign w:val="center"/>
            <w:hideMark/>
          </w:tcPr>
          <w:p w14:paraId="20DF6620" w14:textId="77777777" w:rsidR="00F7260B" w:rsidRPr="007A5281" w:rsidRDefault="00F7260B">
            <w:pPr>
              <w:rPr>
                <w:rStyle w:val="af6"/>
                <w:rFonts w:eastAsiaTheme="minorEastAsia"/>
                <w:rPrChange w:id="12170" w:author="raye" w:date="2018-08-10T16:41:00Z">
                  <w:rPr>
                    <w:rFonts w:ascii="等线" w:eastAsia="等线" w:hAnsi="等线" w:cstheme="minorHAnsi"/>
                    <w:kern w:val="0"/>
                    <w:szCs w:val="21"/>
                  </w:rPr>
                </w:rPrChange>
              </w:rPr>
              <w:pPrChange w:id="12171" w:author="raye" w:date="2018-08-10T16:41:00Z">
                <w:pPr>
                  <w:widowControl/>
                  <w:jc w:val="left"/>
                </w:pPr>
              </w:pPrChange>
            </w:pPr>
            <w:r w:rsidRPr="007A5281">
              <w:rPr>
                <w:rStyle w:val="af6"/>
                <w:rFonts w:eastAsiaTheme="minorEastAsia"/>
                <w:rPrChange w:id="12172" w:author="raye" w:date="2018-08-10T16:41:00Z">
                  <w:rPr>
                    <w:rFonts w:ascii="等线" w:eastAsia="等线" w:hAnsi="等线"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vAlign w:val="center"/>
            <w:hideMark/>
          </w:tcPr>
          <w:p w14:paraId="355DA946" w14:textId="79074115" w:rsidR="00F7260B" w:rsidRPr="000D56E8" w:rsidDel="00CC1669" w:rsidRDefault="00690B50">
            <w:pPr>
              <w:rPr>
                <w:del w:id="12173" w:author="raye" w:date="2018-08-10T16:53:00Z"/>
                <w:rStyle w:val="af6"/>
                <w:rFonts w:eastAsiaTheme="minorEastAsia"/>
                <w:color w:val="FF0000"/>
                <w:rPrChange w:id="12174" w:author="raye" w:date="2018-08-10T17:04:00Z">
                  <w:rPr>
                    <w:del w:id="12175" w:author="raye" w:date="2018-08-10T16:53:00Z"/>
                    <w:rFonts w:ascii="等线" w:eastAsia="等线" w:hAnsi="等线" w:cstheme="minorHAnsi"/>
                    <w:kern w:val="0"/>
                    <w:szCs w:val="21"/>
                  </w:rPr>
                </w:rPrChange>
              </w:rPr>
              <w:pPrChange w:id="12176" w:author="raye" w:date="2018-08-10T16:41:00Z">
                <w:pPr>
                  <w:widowControl/>
                  <w:jc w:val="left"/>
                </w:pPr>
              </w:pPrChange>
            </w:pPr>
            <w:ins w:id="12177" w:author="raye" w:date="2018-08-10T17:03:00Z">
              <w:r w:rsidRPr="000D56E8">
                <w:rPr>
                  <w:rStyle w:val="af6"/>
                  <w:rFonts w:eastAsiaTheme="minorEastAsia" w:hint="eastAsia"/>
                  <w:color w:val="FF0000"/>
                  <w:rPrChange w:id="12178" w:author="raye" w:date="2018-08-10T17:04:00Z">
                    <w:rPr>
                      <w:rStyle w:val="af6"/>
                      <w:rFonts w:eastAsiaTheme="minorEastAsia" w:hint="eastAsia"/>
                    </w:rPr>
                  </w:rPrChange>
                </w:rPr>
                <w:t>【修改】</w:t>
              </w:r>
            </w:ins>
            <w:r w:rsidR="00F7260B" w:rsidRPr="000D56E8">
              <w:rPr>
                <w:rStyle w:val="af6"/>
                <w:rFonts w:eastAsiaTheme="minorEastAsia"/>
                <w:color w:val="FF0000"/>
                <w:rPrChange w:id="12179" w:author="raye" w:date="2018-08-10T17:04:00Z">
                  <w:rPr>
                    <w:rFonts w:ascii="等线" w:eastAsia="等线" w:hAnsi="等线" w:cstheme="minorHAnsi"/>
                    <w:kern w:val="0"/>
                    <w:szCs w:val="21"/>
                  </w:rPr>
                </w:rPrChange>
              </w:rPr>
              <w:t>The result of verification</w:t>
            </w:r>
            <w:del w:id="12180" w:author="raye" w:date="2018-08-10T17:02:00Z">
              <w:r w:rsidR="00F7260B" w:rsidRPr="000D56E8" w:rsidDel="00690B50">
                <w:rPr>
                  <w:rStyle w:val="af6"/>
                  <w:rFonts w:eastAsiaTheme="minorEastAsia"/>
                  <w:color w:val="FF0000"/>
                  <w:rPrChange w:id="12181" w:author="raye" w:date="2018-08-10T17:04:00Z">
                    <w:rPr>
                      <w:rFonts w:ascii="等线" w:eastAsia="等线" w:hAnsi="等线" w:cstheme="minorHAnsi"/>
                      <w:kern w:val="0"/>
                      <w:szCs w:val="21"/>
                    </w:rPr>
                  </w:rPrChange>
                </w:rPr>
                <w:delText xml:space="preserve"> is successful &amp; Failure</w:delText>
              </w:r>
            </w:del>
            <w:ins w:id="12182" w:author="raye" w:date="2018-08-10T17:03:00Z">
              <w:r w:rsidRPr="000D56E8">
                <w:rPr>
                  <w:rStyle w:val="af6"/>
                  <w:rFonts w:eastAsiaTheme="minorEastAsia"/>
                  <w:color w:val="FF0000"/>
                  <w:rPrChange w:id="12183" w:author="raye" w:date="2018-08-10T17:04:00Z">
                    <w:rPr>
                      <w:rStyle w:val="af6"/>
                      <w:rFonts w:eastAsiaTheme="minorEastAsia"/>
                    </w:rPr>
                  </w:rPrChange>
                </w:rPr>
                <w:t xml:space="preserve">. </w:t>
              </w:r>
            </w:ins>
            <w:ins w:id="12184" w:author="raye" w:date="2018-08-10T17:02:00Z">
              <w:r w:rsidRPr="000D56E8">
                <w:rPr>
                  <w:rStyle w:val="af6"/>
                  <w:rFonts w:eastAsia="宋体"/>
                  <w:color w:val="FF0000"/>
                  <w:rPrChange w:id="12185" w:author="raye" w:date="2018-08-10T17:04:00Z">
                    <w:rPr>
                      <w:rFonts w:ascii="宋体" w:eastAsia="宋体" w:cs="宋体"/>
                      <w:kern w:val="0"/>
                      <w:sz w:val="18"/>
                      <w:szCs w:val="18"/>
                      <w:lang w:val="zh-CN"/>
                    </w:rPr>
                  </w:rPrChange>
                </w:rPr>
                <w:t>shows</w:t>
              </w:r>
              <w:r w:rsidRPr="000D56E8">
                <w:rPr>
                  <w:rStyle w:val="af6"/>
                  <w:rFonts w:eastAsia="宋体" w:hint="eastAsia"/>
                  <w:color w:val="FF0000"/>
                  <w:rPrChange w:id="12186" w:author="raye" w:date="2018-08-10T17:04:00Z">
                    <w:rPr>
                      <w:rFonts w:ascii="宋体" w:eastAsia="宋体" w:cs="宋体" w:hint="eastAsia"/>
                      <w:kern w:val="0"/>
                      <w:sz w:val="18"/>
                      <w:szCs w:val="18"/>
                      <w:lang w:val="zh-CN"/>
                    </w:rPr>
                  </w:rPrChange>
                </w:rPr>
                <w:t>：</w:t>
              </w:r>
              <w:r w:rsidRPr="000D56E8">
                <w:rPr>
                  <w:rStyle w:val="af6"/>
                  <w:rFonts w:eastAsia="宋体"/>
                  <w:color w:val="FF0000"/>
                  <w:rPrChange w:id="12187" w:author="raye" w:date="2018-08-10T17:04:00Z">
                    <w:rPr>
                      <w:rFonts w:ascii="宋体" w:eastAsia="宋体" w:cs="宋体"/>
                      <w:kern w:val="0"/>
                      <w:sz w:val="18"/>
                      <w:szCs w:val="18"/>
                      <w:lang w:val="zh-CN"/>
                    </w:rPr>
                  </w:rPrChange>
                </w:rPr>
                <w:t>there are several successes, and several failures</w:t>
              </w:r>
            </w:ins>
          </w:p>
          <w:p w14:paraId="6533BF7D" w14:textId="7400CC12" w:rsidR="00F7260B" w:rsidRPr="007A5281" w:rsidRDefault="00F7260B">
            <w:pPr>
              <w:rPr>
                <w:rStyle w:val="af6"/>
                <w:rFonts w:eastAsiaTheme="minorEastAsia"/>
                <w:rPrChange w:id="12188" w:author="raye" w:date="2018-08-10T16:41:00Z">
                  <w:rPr>
                    <w:rFonts w:ascii="等线" w:eastAsia="等线" w:hAnsi="等线" w:cstheme="minorHAnsi"/>
                    <w:kern w:val="0"/>
                    <w:szCs w:val="21"/>
                  </w:rPr>
                </w:rPrChange>
              </w:rPr>
              <w:pPrChange w:id="12189" w:author="raye" w:date="2018-08-10T16:41:00Z">
                <w:pPr>
                  <w:widowControl/>
                  <w:jc w:val="left"/>
                </w:pPr>
              </w:pPrChange>
            </w:pPr>
            <w:del w:id="12190" w:author="raye" w:date="2018-08-10T16:53:00Z">
              <w:r w:rsidRPr="007A5281" w:rsidDel="00CC1669">
                <w:rPr>
                  <w:rStyle w:val="af6"/>
                  <w:rFonts w:eastAsiaTheme="minorEastAsia"/>
                  <w:rPrChange w:id="12191" w:author="raye" w:date="2018-08-10T16:41:00Z">
                    <w:rPr>
                      <w:rFonts w:ascii="等线" w:eastAsia="等线" w:hAnsi="等线" w:cstheme="minorHAnsi"/>
                      <w:kern w:val="0"/>
                      <w:szCs w:val="21"/>
                    </w:rPr>
                  </w:rPrChange>
                </w:rPr>
                <w:delText>More than 2 lines have unfolded</w:delText>
              </w:r>
            </w:del>
          </w:p>
        </w:tc>
      </w:tr>
      <w:tr w:rsidR="00F7260B" w:rsidRPr="007A5281" w14:paraId="2105FD21"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3C11959" w14:textId="77777777" w:rsidR="00F7260B" w:rsidRPr="007A5281" w:rsidRDefault="00F7260B">
            <w:pPr>
              <w:rPr>
                <w:rStyle w:val="af6"/>
                <w:rFonts w:eastAsiaTheme="minorEastAsia"/>
                <w:rPrChange w:id="12192" w:author="raye" w:date="2018-08-10T16:41:00Z">
                  <w:rPr>
                    <w:rFonts w:ascii="等线" w:eastAsia="等线" w:hAnsi="等线" w:cstheme="minorHAnsi"/>
                    <w:kern w:val="0"/>
                    <w:szCs w:val="21"/>
                  </w:rPr>
                </w:rPrChange>
              </w:rPr>
              <w:pPrChange w:id="12193"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31F649AB" w14:textId="77777777" w:rsidR="00F7260B" w:rsidRPr="007A5281" w:rsidRDefault="00F7260B">
            <w:pPr>
              <w:rPr>
                <w:rStyle w:val="af6"/>
                <w:rFonts w:eastAsiaTheme="minorEastAsia"/>
                <w:rPrChange w:id="12194" w:author="raye" w:date="2018-08-10T16:41:00Z">
                  <w:rPr>
                    <w:rFonts w:ascii="等线" w:eastAsia="等线" w:hAnsi="等线" w:cstheme="minorHAnsi"/>
                    <w:kern w:val="0"/>
                    <w:szCs w:val="21"/>
                  </w:rPr>
                </w:rPrChange>
              </w:rPr>
              <w:pPrChange w:id="12195" w:author="raye" w:date="2018-08-10T16:41:00Z">
                <w:pPr>
                  <w:widowControl/>
                  <w:jc w:val="left"/>
                </w:pPr>
              </w:pPrChange>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5074F2E5" w14:textId="77777777" w:rsidR="00F7260B" w:rsidRPr="007A5281" w:rsidRDefault="00F7260B">
            <w:pPr>
              <w:rPr>
                <w:rStyle w:val="af6"/>
                <w:rFonts w:eastAsiaTheme="minorEastAsia"/>
                <w:rPrChange w:id="12196" w:author="raye" w:date="2018-08-10T16:41:00Z">
                  <w:rPr>
                    <w:rFonts w:ascii="等线" w:eastAsia="等线" w:hAnsi="等线" w:cstheme="minorHAnsi"/>
                    <w:kern w:val="0"/>
                    <w:szCs w:val="21"/>
                  </w:rPr>
                </w:rPrChange>
              </w:rPr>
              <w:pPrChange w:id="12197" w:author="raye" w:date="2018-08-10T16:41:00Z">
                <w:pPr>
                  <w:widowControl/>
                  <w:jc w:val="left"/>
                </w:pPr>
              </w:pPrChange>
            </w:pPr>
          </w:p>
        </w:tc>
        <w:tc>
          <w:tcPr>
            <w:tcW w:w="1133" w:type="dxa"/>
            <w:tcBorders>
              <w:top w:val="single" w:sz="4" w:space="0" w:color="auto"/>
              <w:left w:val="single" w:sz="4" w:space="0" w:color="auto"/>
              <w:bottom w:val="single" w:sz="4" w:space="0" w:color="auto"/>
              <w:right w:val="single" w:sz="4" w:space="0" w:color="auto"/>
            </w:tcBorders>
            <w:vAlign w:val="center"/>
            <w:hideMark/>
          </w:tcPr>
          <w:p w14:paraId="319729DD" w14:textId="77777777" w:rsidR="00F7260B" w:rsidRPr="007A5281" w:rsidRDefault="00F7260B">
            <w:pPr>
              <w:rPr>
                <w:rStyle w:val="af6"/>
                <w:rFonts w:eastAsiaTheme="minorEastAsia"/>
                <w:rPrChange w:id="12198" w:author="raye" w:date="2018-08-10T16:41:00Z">
                  <w:rPr>
                    <w:rFonts w:ascii="等线" w:eastAsia="等线" w:hAnsi="等线" w:cstheme="minorHAnsi"/>
                    <w:kern w:val="0"/>
                    <w:szCs w:val="21"/>
                  </w:rPr>
                </w:rPrChange>
              </w:rPr>
              <w:pPrChange w:id="12199" w:author="raye" w:date="2018-08-10T16:41:00Z">
                <w:pPr>
                  <w:widowControl/>
                  <w:jc w:val="left"/>
                </w:pPr>
              </w:pPrChange>
            </w:pPr>
            <w:r w:rsidRPr="007A5281">
              <w:rPr>
                <w:rStyle w:val="af6"/>
                <w:rFonts w:eastAsiaTheme="minorEastAsia"/>
                <w:rPrChange w:id="12200" w:author="raye" w:date="2018-08-10T16:41:00Z">
                  <w:rPr>
                    <w:rFonts w:ascii="等线" w:eastAsia="等线" w:hAnsi="等线"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vAlign w:val="center"/>
            <w:hideMark/>
          </w:tcPr>
          <w:p w14:paraId="0F2DC1A1" w14:textId="77777777" w:rsidR="00F7260B" w:rsidRPr="00690B50" w:rsidRDefault="00F7260B">
            <w:pPr>
              <w:pStyle w:val="a0"/>
              <w:numPr>
                <w:ilvl w:val="0"/>
                <w:numId w:val="209"/>
              </w:numPr>
              <w:ind w:firstLineChars="0"/>
              <w:rPr>
                <w:rStyle w:val="af6"/>
                <w:rFonts w:eastAsiaTheme="minorEastAsia"/>
                <w:rPrChange w:id="12201" w:author="raye" w:date="2018-08-10T17:03:00Z">
                  <w:rPr>
                    <w:rFonts w:ascii="等线" w:eastAsia="等线" w:hAnsi="等线" w:cstheme="minorHAnsi"/>
                    <w:kern w:val="0"/>
                    <w:szCs w:val="21"/>
                  </w:rPr>
                </w:rPrChange>
              </w:rPr>
              <w:pPrChange w:id="12202" w:author="raye" w:date="2018-08-10T17:03:00Z">
                <w:pPr>
                  <w:pStyle w:val="a0"/>
                  <w:widowControl/>
                  <w:numPr>
                    <w:numId w:val="73"/>
                  </w:numPr>
                  <w:ind w:left="420" w:firstLineChars="0" w:hanging="420"/>
                  <w:jc w:val="left"/>
                </w:pPr>
              </w:pPrChange>
            </w:pPr>
            <w:r w:rsidRPr="00690B50">
              <w:rPr>
                <w:rStyle w:val="af6"/>
                <w:rFonts w:eastAsiaTheme="minorEastAsia"/>
                <w:rPrChange w:id="12203" w:author="raye" w:date="2018-08-10T17:03:00Z">
                  <w:rPr>
                    <w:rFonts w:ascii="等线" w:eastAsia="等线" w:hAnsi="等线" w:cstheme="minorHAnsi"/>
                    <w:kern w:val="0"/>
                    <w:szCs w:val="21"/>
                  </w:rPr>
                </w:rPrChange>
              </w:rPr>
              <w:t>Edit</w:t>
            </w:r>
          </w:p>
          <w:p w14:paraId="6969F5C2" w14:textId="77777777" w:rsidR="00F7260B" w:rsidRPr="00690B50" w:rsidRDefault="00F7260B">
            <w:pPr>
              <w:pStyle w:val="a0"/>
              <w:numPr>
                <w:ilvl w:val="0"/>
                <w:numId w:val="209"/>
              </w:numPr>
              <w:ind w:firstLineChars="0"/>
              <w:rPr>
                <w:rStyle w:val="af6"/>
                <w:rFonts w:eastAsiaTheme="minorEastAsia"/>
                <w:rPrChange w:id="12204" w:author="raye" w:date="2018-08-10T17:03:00Z">
                  <w:rPr>
                    <w:rFonts w:ascii="等线" w:eastAsia="等线" w:hAnsi="等线" w:cstheme="minorHAnsi"/>
                    <w:kern w:val="0"/>
                    <w:szCs w:val="21"/>
                  </w:rPr>
                </w:rPrChange>
              </w:rPr>
              <w:pPrChange w:id="12205" w:author="raye" w:date="2018-08-10T17:03:00Z">
                <w:pPr>
                  <w:pStyle w:val="a0"/>
                  <w:widowControl/>
                  <w:numPr>
                    <w:numId w:val="73"/>
                  </w:numPr>
                  <w:ind w:left="420" w:firstLineChars="0" w:hanging="420"/>
                  <w:jc w:val="left"/>
                </w:pPr>
              </w:pPrChange>
            </w:pPr>
            <w:r w:rsidRPr="00690B50">
              <w:rPr>
                <w:rStyle w:val="af6"/>
                <w:rFonts w:eastAsiaTheme="minorEastAsia"/>
                <w:rPrChange w:id="12206" w:author="raye" w:date="2018-08-10T17:03:00Z">
                  <w:rPr>
                    <w:rFonts w:ascii="等线" w:eastAsia="等线" w:hAnsi="等线" w:cstheme="minorHAnsi"/>
                    <w:kern w:val="0"/>
                    <w:szCs w:val="21"/>
                  </w:rPr>
                </w:rPrChange>
              </w:rPr>
              <w:t>Input</w:t>
            </w:r>
            <w:r w:rsidRPr="00690B50">
              <w:rPr>
                <w:rStyle w:val="af6"/>
                <w:rFonts w:eastAsiaTheme="minorEastAsia" w:hint="eastAsia"/>
                <w:rPrChange w:id="12207" w:author="raye" w:date="2018-08-10T17:03:00Z">
                  <w:rPr>
                    <w:rFonts w:ascii="等线" w:eastAsia="等线" w:hAnsi="等线" w:cstheme="minorHAnsi" w:hint="eastAsia"/>
                    <w:kern w:val="0"/>
                    <w:szCs w:val="21"/>
                  </w:rPr>
                </w:rPrChange>
              </w:rPr>
              <w:t>（</w:t>
            </w:r>
            <w:r w:rsidRPr="00690B50">
              <w:rPr>
                <w:rStyle w:val="af6"/>
                <w:rFonts w:eastAsiaTheme="minorEastAsia"/>
                <w:rPrChange w:id="12208" w:author="raye" w:date="2018-08-10T17:03:00Z">
                  <w:rPr>
                    <w:rFonts w:ascii="等线" w:eastAsia="等线" w:hAnsi="等线" w:cstheme="minorHAnsi"/>
                    <w:kern w:val="0"/>
                    <w:szCs w:val="21"/>
                  </w:rPr>
                </w:rPrChange>
              </w:rPr>
              <w:t>This page will mark the abnormal color mark when check is clicked</w:t>
            </w:r>
            <w:r w:rsidRPr="00690B50">
              <w:rPr>
                <w:rStyle w:val="af6"/>
                <w:rFonts w:eastAsiaTheme="minorEastAsia" w:hint="eastAsia"/>
                <w:rPrChange w:id="12209" w:author="raye" w:date="2018-08-10T17:03:00Z">
                  <w:rPr>
                    <w:rFonts w:ascii="等线" w:eastAsia="等线" w:hAnsi="等线" w:cstheme="minorHAnsi" w:hint="eastAsia"/>
                    <w:kern w:val="0"/>
                    <w:szCs w:val="21"/>
                  </w:rPr>
                </w:rPrChange>
              </w:rPr>
              <w:t>）</w:t>
            </w:r>
          </w:p>
        </w:tc>
      </w:tr>
      <w:tr w:rsidR="00F7260B" w:rsidRPr="007A5281" w14:paraId="63142AD3"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7DCC92CE" w14:textId="77777777" w:rsidR="00F7260B" w:rsidRPr="007A5281" w:rsidRDefault="00F7260B">
            <w:pPr>
              <w:rPr>
                <w:rStyle w:val="af6"/>
                <w:rFonts w:eastAsiaTheme="minorEastAsia"/>
                <w:rPrChange w:id="12210" w:author="raye" w:date="2018-08-10T16:41:00Z">
                  <w:rPr>
                    <w:rFonts w:ascii="等线" w:eastAsia="等线" w:hAnsi="等线" w:cstheme="minorHAnsi"/>
                    <w:kern w:val="0"/>
                    <w:szCs w:val="21"/>
                  </w:rPr>
                </w:rPrChange>
              </w:rPr>
              <w:pPrChange w:id="12211"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2C28F567" w14:textId="77777777" w:rsidR="00F7260B" w:rsidRPr="007A5281" w:rsidRDefault="00F7260B">
            <w:pPr>
              <w:rPr>
                <w:rStyle w:val="af6"/>
                <w:rFonts w:eastAsiaTheme="minorEastAsia"/>
                <w:rPrChange w:id="12212" w:author="raye" w:date="2018-08-10T16:41:00Z">
                  <w:rPr>
                    <w:rFonts w:ascii="等线" w:eastAsia="等线" w:hAnsi="等线" w:cstheme="minorHAnsi"/>
                    <w:kern w:val="0"/>
                    <w:szCs w:val="21"/>
                  </w:rPr>
                </w:rPrChange>
              </w:rPr>
              <w:pPrChange w:id="12213" w:author="raye" w:date="2018-08-10T16:41:00Z">
                <w:pPr>
                  <w:widowControl/>
                  <w:jc w:val="left"/>
                </w:pPr>
              </w:pPrChange>
            </w:pPr>
          </w:p>
        </w:tc>
        <w:tc>
          <w:tcPr>
            <w:tcW w:w="1842" w:type="dxa"/>
            <w:tcBorders>
              <w:top w:val="single" w:sz="4" w:space="0" w:color="auto"/>
              <w:left w:val="single" w:sz="4" w:space="0" w:color="auto"/>
              <w:bottom w:val="single" w:sz="4" w:space="0" w:color="auto"/>
              <w:right w:val="single" w:sz="4" w:space="0" w:color="auto"/>
            </w:tcBorders>
            <w:hideMark/>
          </w:tcPr>
          <w:p w14:paraId="3A5B40F7" w14:textId="77777777" w:rsidR="00F7260B" w:rsidRPr="007A5281" w:rsidRDefault="00F7260B">
            <w:pPr>
              <w:rPr>
                <w:rStyle w:val="af6"/>
                <w:rFonts w:eastAsiaTheme="minorEastAsia"/>
                <w:rPrChange w:id="12214" w:author="raye" w:date="2018-08-10T16:41:00Z">
                  <w:rPr>
                    <w:rFonts w:ascii="等线" w:eastAsia="等线" w:hAnsi="等线" w:cstheme="minorHAnsi"/>
                    <w:kern w:val="0"/>
                    <w:szCs w:val="21"/>
                  </w:rPr>
                </w:rPrChange>
              </w:rPr>
              <w:pPrChange w:id="12215" w:author="raye" w:date="2018-08-10T16:41:00Z">
                <w:pPr>
                  <w:widowControl/>
                  <w:jc w:val="left"/>
                </w:pPr>
              </w:pPrChange>
            </w:pPr>
            <w:r w:rsidRPr="007A5281">
              <w:rPr>
                <w:rStyle w:val="af6"/>
                <w:rFonts w:eastAsiaTheme="minorEastAsia"/>
                <w:rPrChange w:id="12216" w:author="raye" w:date="2018-08-10T16:41:00Z">
                  <w:rPr>
                    <w:rFonts w:ascii="等线" w:eastAsia="等线" w:hAnsi="等线" w:cstheme="minorHAnsi"/>
                    <w:kern w:val="0"/>
                    <w:szCs w:val="21"/>
                  </w:rPr>
                </w:rPrChange>
              </w:rPr>
              <w:t>Details&gt;&gt;</w:t>
            </w:r>
            <w:r w:rsidRPr="007A5281">
              <w:rPr>
                <w:rStyle w:val="af6"/>
                <w:rFonts w:eastAsiaTheme="minorEastAsia"/>
                <w:rPrChange w:id="12217" w:author="raye" w:date="2018-08-10T16:41:00Z">
                  <w:rPr>
                    <w:rFonts w:ascii="等线" w:eastAsia="等线" w:hAnsi="等线"/>
                    <w:szCs w:val="21"/>
                  </w:rPr>
                </w:rPrChange>
              </w:rPr>
              <w:t xml:space="preserve"> </w:t>
            </w:r>
            <w:r w:rsidRPr="007A5281">
              <w:rPr>
                <w:rStyle w:val="af6"/>
                <w:rFonts w:eastAsiaTheme="minorEastAsia"/>
                <w:rPrChange w:id="12218" w:author="raye" w:date="2018-08-10T16:41:00Z">
                  <w:rPr>
                    <w:rFonts w:ascii="等线" w:eastAsia="等线" w:hAnsi="等线" w:cstheme="minorHAnsi"/>
                    <w:kern w:val="0"/>
                    <w:szCs w:val="21"/>
                  </w:rPr>
                </w:rPrChange>
              </w:rPr>
              <w:t>Checking &amp; Evidence&gt;&gt; Comments</w:t>
            </w:r>
          </w:p>
        </w:tc>
        <w:tc>
          <w:tcPr>
            <w:tcW w:w="1133" w:type="dxa"/>
            <w:tcBorders>
              <w:top w:val="single" w:sz="4" w:space="0" w:color="auto"/>
              <w:left w:val="single" w:sz="4" w:space="0" w:color="auto"/>
              <w:bottom w:val="single" w:sz="4" w:space="0" w:color="auto"/>
              <w:right w:val="single" w:sz="4" w:space="0" w:color="auto"/>
            </w:tcBorders>
            <w:vAlign w:val="center"/>
            <w:hideMark/>
          </w:tcPr>
          <w:p w14:paraId="59D827AF" w14:textId="77777777" w:rsidR="00F7260B" w:rsidRPr="007A5281" w:rsidRDefault="00F7260B">
            <w:pPr>
              <w:rPr>
                <w:rStyle w:val="af6"/>
                <w:rFonts w:eastAsiaTheme="minorEastAsia"/>
                <w:rPrChange w:id="12219" w:author="raye" w:date="2018-08-10T16:41:00Z">
                  <w:rPr>
                    <w:rFonts w:ascii="等线" w:eastAsia="等线" w:hAnsi="等线" w:cstheme="minorHAnsi"/>
                    <w:kern w:val="0"/>
                    <w:szCs w:val="21"/>
                  </w:rPr>
                </w:rPrChange>
              </w:rPr>
              <w:pPrChange w:id="12220" w:author="raye" w:date="2018-08-10T16:41:00Z">
                <w:pPr>
                  <w:widowControl/>
                  <w:jc w:val="left"/>
                </w:pPr>
              </w:pPrChange>
            </w:pPr>
            <w:r w:rsidRPr="007A5281">
              <w:rPr>
                <w:rStyle w:val="af6"/>
                <w:rFonts w:eastAsiaTheme="minorEastAsia"/>
                <w:rPrChange w:id="12221" w:author="raye" w:date="2018-08-10T16:41:00Z">
                  <w:rPr>
                    <w:rFonts w:ascii="等线" w:eastAsia="等线" w:hAnsi="等线"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vAlign w:val="center"/>
            <w:hideMark/>
          </w:tcPr>
          <w:p w14:paraId="54774A40" w14:textId="77777777" w:rsidR="00F7260B" w:rsidRPr="00690B50" w:rsidRDefault="00F7260B">
            <w:pPr>
              <w:pStyle w:val="a0"/>
              <w:numPr>
                <w:ilvl w:val="0"/>
                <w:numId w:val="210"/>
              </w:numPr>
              <w:ind w:firstLineChars="0"/>
              <w:rPr>
                <w:rStyle w:val="af6"/>
                <w:rFonts w:eastAsiaTheme="minorEastAsia"/>
                <w:rPrChange w:id="12222" w:author="raye" w:date="2018-08-10T17:03:00Z">
                  <w:rPr/>
                </w:rPrChange>
              </w:rPr>
              <w:pPrChange w:id="12223" w:author="raye" w:date="2018-08-10T17:03:00Z">
                <w:pPr>
                  <w:pStyle w:val="a0"/>
                  <w:numPr>
                    <w:numId w:val="68"/>
                  </w:numPr>
                  <w:ind w:left="420" w:firstLineChars="0" w:hanging="420"/>
                </w:pPr>
              </w:pPrChange>
            </w:pPr>
            <w:r w:rsidRPr="00690B50">
              <w:rPr>
                <w:rStyle w:val="af6"/>
                <w:rFonts w:eastAsiaTheme="minorEastAsia"/>
                <w:rPrChange w:id="12224" w:author="raye" w:date="2018-08-10T17:03:00Z">
                  <w:rPr>
                    <w:rFonts w:ascii="等线" w:eastAsia="等线" w:hAnsi="等线"/>
                    <w:szCs w:val="21"/>
                  </w:rPr>
                </w:rPrChange>
              </w:rPr>
              <w:t>Comments in red is shown here</w:t>
            </w:r>
          </w:p>
          <w:p w14:paraId="7F6865BE" w14:textId="77777777" w:rsidR="00F7260B" w:rsidRPr="00690B50" w:rsidRDefault="00F7260B">
            <w:pPr>
              <w:pStyle w:val="a0"/>
              <w:numPr>
                <w:ilvl w:val="0"/>
                <w:numId w:val="210"/>
              </w:numPr>
              <w:ind w:firstLineChars="0"/>
              <w:rPr>
                <w:rStyle w:val="af6"/>
                <w:rFonts w:eastAsiaTheme="minorEastAsia"/>
                <w:rPrChange w:id="12225" w:author="raye" w:date="2018-08-10T17:03:00Z">
                  <w:rPr/>
                </w:rPrChange>
              </w:rPr>
              <w:pPrChange w:id="12226" w:author="raye" w:date="2018-08-10T17:03:00Z">
                <w:pPr>
                  <w:pStyle w:val="a0"/>
                  <w:numPr>
                    <w:numId w:val="68"/>
                  </w:numPr>
                  <w:ind w:left="420" w:firstLineChars="0" w:hanging="420"/>
                </w:pPr>
              </w:pPrChange>
            </w:pPr>
            <w:r w:rsidRPr="00690B50">
              <w:rPr>
                <w:rStyle w:val="af6"/>
                <w:rFonts w:eastAsiaTheme="minorEastAsia"/>
                <w:rPrChange w:id="12227" w:author="raye" w:date="2018-08-10T17:03:00Z">
                  <w:rPr>
                    <w:rFonts w:ascii="等线" w:eastAsia="等线" w:hAnsi="等线"/>
                    <w:szCs w:val="21"/>
                  </w:rPr>
                </w:rPrChange>
              </w:rPr>
              <w:t>Those with NO is colored in red(if evidence is added by a person, then the red NO label disappears)</w:t>
            </w:r>
          </w:p>
        </w:tc>
      </w:tr>
      <w:tr w:rsidR="00F7260B" w:rsidRPr="007A5281" w14:paraId="7BBAA4E6"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6E31B1B3" w14:textId="77777777" w:rsidR="00F7260B" w:rsidRPr="007A5281" w:rsidRDefault="00F7260B">
            <w:pPr>
              <w:rPr>
                <w:rStyle w:val="af6"/>
                <w:rFonts w:eastAsiaTheme="minorEastAsia"/>
                <w:rPrChange w:id="12228" w:author="raye" w:date="2018-08-10T16:41:00Z">
                  <w:rPr>
                    <w:rFonts w:ascii="等线" w:eastAsia="等线" w:hAnsi="等线" w:cstheme="minorHAnsi"/>
                    <w:kern w:val="0"/>
                    <w:szCs w:val="21"/>
                  </w:rPr>
                </w:rPrChange>
              </w:rPr>
              <w:pPrChange w:id="12229"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037B1E36" w14:textId="77777777" w:rsidR="00F7260B" w:rsidRPr="007A5281" w:rsidRDefault="00F7260B">
            <w:pPr>
              <w:rPr>
                <w:rStyle w:val="af6"/>
                <w:rFonts w:eastAsiaTheme="minorEastAsia"/>
                <w:rPrChange w:id="12230" w:author="raye" w:date="2018-08-10T16:41:00Z">
                  <w:rPr>
                    <w:rFonts w:ascii="等线" w:eastAsia="等线" w:hAnsi="等线" w:cstheme="minorHAnsi"/>
                    <w:kern w:val="0"/>
                    <w:szCs w:val="21"/>
                  </w:rPr>
                </w:rPrChange>
              </w:rPr>
              <w:pPrChange w:id="12231" w:author="raye" w:date="2018-08-10T16:41:00Z">
                <w:pPr>
                  <w:widowControl/>
                  <w:jc w:val="left"/>
                </w:pPr>
              </w:pPrChange>
            </w:pPr>
          </w:p>
        </w:tc>
        <w:tc>
          <w:tcPr>
            <w:tcW w:w="1842" w:type="dxa"/>
            <w:vMerge w:val="restart"/>
            <w:tcBorders>
              <w:top w:val="single" w:sz="4" w:space="0" w:color="auto"/>
              <w:left w:val="single" w:sz="4" w:space="0" w:color="auto"/>
              <w:bottom w:val="single" w:sz="4" w:space="0" w:color="auto"/>
              <w:right w:val="single" w:sz="4" w:space="0" w:color="auto"/>
            </w:tcBorders>
            <w:hideMark/>
          </w:tcPr>
          <w:p w14:paraId="2542AC99" w14:textId="77777777" w:rsidR="00F7260B" w:rsidRPr="007A5281" w:rsidRDefault="00F7260B">
            <w:pPr>
              <w:rPr>
                <w:rStyle w:val="af6"/>
                <w:rFonts w:eastAsiaTheme="minorEastAsia"/>
                <w:rPrChange w:id="12232" w:author="raye" w:date="2018-08-10T16:41:00Z">
                  <w:rPr>
                    <w:rFonts w:ascii="等线" w:eastAsia="等线" w:hAnsi="等线" w:cstheme="minorHAnsi"/>
                    <w:kern w:val="0"/>
                    <w:szCs w:val="21"/>
                  </w:rPr>
                </w:rPrChange>
              </w:rPr>
              <w:pPrChange w:id="12233" w:author="raye" w:date="2018-08-10T16:41:00Z">
                <w:pPr>
                  <w:widowControl/>
                  <w:jc w:val="left"/>
                </w:pPr>
              </w:pPrChange>
            </w:pPr>
            <w:r w:rsidRPr="007A5281">
              <w:rPr>
                <w:rStyle w:val="af6"/>
                <w:rFonts w:eastAsiaTheme="minorEastAsia"/>
                <w:rPrChange w:id="12234" w:author="raye" w:date="2018-08-10T16:41:00Z">
                  <w:rPr>
                    <w:rFonts w:ascii="等线" w:eastAsia="等线" w:hAnsi="等线" w:cstheme="minorHAnsi"/>
                    <w:kern w:val="0"/>
                    <w:szCs w:val="21"/>
                  </w:rPr>
                </w:rPrChange>
              </w:rPr>
              <w:t>Details&gt;&gt;</w:t>
            </w:r>
            <w:r w:rsidRPr="007A5281">
              <w:rPr>
                <w:rStyle w:val="af6"/>
                <w:rFonts w:eastAsiaTheme="minorEastAsia"/>
                <w:rPrChange w:id="12235" w:author="raye" w:date="2018-08-10T16:41:00Z">
                  <w:rPr>
                    <w:rFonts w:ascii="等线" w:eastAsia="等线" w:hAnsi="等线"/>
                    <w:szCs w:val="21"/>
                  </w:rPr>
                </w:rPrChange>
              </w:rPr>
              <w:t xml:space="preserve"> </w:t>
            </w:r>
            <w:r w:rsidRPr="007A5281">
              <w:rPr>
                <w:rStyle w:val="af6"/>
                <w:rFonts w:eastAsiaTheme="minorEastAsia"/>
                <w:rPrChange w:id="12236" w:author="raye" w:date="2018-08-10T16:41:00Z">
                  <w:rPr>
                    <w:rFonts w:ascii="等线" w:eastAsia="等线" w:hAnsi="等线" w:cstheme="minorHAnsi"/>
                    <w:kern w:val="0"/>
                    <w:szCs w:val="21"/>
                  </w:rPr>
                </w:rPrChange>
              </w:rPr>
              <w:t>Checking &amp; Evidence&gt;&gt;Alert notation</w:t>
            </w:r>
          </w:p>
        </w:tc>
        <w:tc>
          <w:tcPr>
            <w:tcW w:w="1133" w:type="dxa"/>
            <w:tcBorders>
              <w:top w:val="single" w:sz="4" w:space="0" w:color="auto"/>
              <w:left w:val="single" w:sz="4" w:space="0" w:color="auto"/>
              <w:bottom w:val="single" w:sz="4" w:space="0" w:color="auto"/>
              <w:right w:val="single" w:sz="4" w:space="0" w:color="auto"/>
            </w:tcBorders>
            <w:vAlign w:val="center"/>
            <w:hideMark/>
          </w:tcPr>
          <w:p w14:paraId="09E43F27" w14:textId="77777777" w:rsidR="00F7260B" w:rsidRPr="007A5281" w:rsidRDefault="00F7260B">
            <w:pPr>
              <w:rPr>
                <w:rStyle w:val="af6"/>
                <w:rFonts w:eastAsiaTheme="minorEastAsia"/>
                <w:rPrChange w:id="12237" w:author="raye" w:date="2018-08-10T16:41:00Z">
                  <w:rPr>
                    <w:rFonts w:ascii="等线" w:eastAsia="等线" w:hAnsi="等线" w:cstheme="minorHAnsi"/>
                    <w:kern w:val="0"/>
                    <w:szCs w:val="21"/>
                  </w:rPr>
                </w:rPrChange>
              </w:rPr>
              <w:pPrChange w:id="12238" w:author="raye" w:date="2018-08-10T16:41:00Z">
                <w:pPr>
                  <w:widowControl/>
                  <w:jc w:val="left"/>
                </w:pPr>
              </w:pPrChange>
            </w:pPr>
            <w:r w:rsidRPr="007A5281">
              <w:rPr>
                <w:rStyle w:val="af6"/>
                <w:rFonts w:eastAsiaTheme="minorEastAsia"/>
                <w:rPrChange w:id="12239" w:author="raye" w:date="2018-08-10T16:41:00Z">
                  <w:rPr>
                    <w:rFonts w:ascii="等线" w:eastAsia="等线" w:hAnsi="等线"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vAlign w:val="center"/>
            <w:hideMark/>
          </w:tcPr>
          <w:p w14:paraId="14577F48" w14:textId="77777777" w:rsidR="00F7260B" w:rsidRPr="007A5281" w:rsidRDefault="00F7260B">
            <w:pPr>
              <w:rPr>
                <w:rStyle w:val="af6"/>
                <w:rFonts w:eastAsiaTheme="minorEastAsia"/>
                <w:rPrChange w:id="12240" w:author="raye" w:date="2018-08-10T16:41:00Z">
                  <w:rPr>
                    <w:rFonts w:ascii="等线" w:eastAsia="等线" w:hAnsi="等线" w:cstheme="minorHAnsi"/>
                    <w:kern w:val="0"/>
                    <w:szCs w:val="21"/>
                  </w:rPr>
                </w:rPrChange>
              </w:rPr>
              <w:pPrChange w:id="12241" w:author="raye" w:date="2018-08-10T16:41:00Z">
                <w:pPr>
                  <w:widowControl/>
                  <w:jc w:val="left"/>
                </w:pPr>
              </w:pPrChange>
            </w:pPr>
            <w:r w:rsidRPr="007A5281">
              <w:rPr>
                <w:rStyle w:val="af6"/>
                <w:rFonts w:eastAsiaTheme="minorEastAsia"/>
                <w:rPrChange w:id="12242" w:author="raye" w:date="2018-08-10T16:41:00Z">
                  <w:rPr>
                    <w:rFonts w:ascii="等线" w:eastAsia="等线" w:hAnsi="等线" w:cstheme="minorHAnsi"/>
                    <w:kern w:val="0"/>
                    <w:szCs w:val="21"/>
                  </w:rPr>
                </w:rPrChange>
              </w:rPr>
              <w:t>Included</w:t>
            </w:r>
          </w:p>
        </w:tc>
      </w:tr>
      <w:tr w:rsidR="00F7260B" w:rsidRPr="007A5281" w14:paraId="59B51C38" w14:textId="77777777" w:rsidTr="00765FF8">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2551127" w14:textId="77777777" w:rsidR="00F7260B" w:rsidRPr="007A5281" w:rsidRDefault="00F7260B">
            <w:pPr>
              <w:rPr>
                <w:rStyle w:val="af6"/>
                <w:rFonts w:eastAsiaTheme="minorEastAsia"/>
                <w:rPrChange w:id="12243" w:author="raye" w:date="2018-08-10T16:41:00Z">
                  <w:rPr>
                    <w:rFonts w:ascii="等线" w:eastAsia="等线" w:hAnsi="等线" w:cstheme="minorHAnsi"/>
                    <w:kern w:val="0"/>
                    <w:szCs w:val="21"/>
                  </w:rPr>
                </w:rPrChange>
              </w:rPr>
              <w:pPrChange w:id="12244"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547FD9E9" w14:textId="77777777" w:rsidR="00F7260B" w:rsidRPr="007A5281" w:rsidRDefault="00F7260B">
            <w:pPr>
              <w:rPr>
                <w:rStyle w:val="af6"/>
                <w:rFonts w:eastAsiaTheme="minorEastAsia"/>
                <w:rPrChange w:id="12245" w:author="raye" w:date="2018-08-10T16:41:00Z">
                  <w:rPr>
                    <w:rFonts w:ascii="等线" w:eastAsia="等线" w:hAnsi="等线" w:cstheme="minorHAnsi"/>
                    <w:kern w:val="0"/>
                    <w:szCs w:val="21"/>
                  </w:rPr>
                </w:rPrChange>
              </w:rPr>
              <w:pPrChange w:id="12246" w:author="raye" w:date="2018-08-10T16:41:00Z">
                <w:pPr>
                  <w:widowControl/>
                  <w:jc w:val="left"/>
                </w:pPr>
              </w:pPrChange>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47D7AA31" w14:textId="77777777" w:rsidR="00F7260B" w:rsidRPr="007A5281" w:rsidRDefault="00F7260B">
            <w:pPr>
              <w:rPr>
                <w:rStyle w:val="af6"/>
                <w:rFonts w:eastAsiaTheme="minorEastAsia"/>
                <w:rPrChange w:id="12247" w:author="raye" w:date="2018-08-10T16:41:00Z">
                  <w:rPr>
                    <w:rFonts w:ascii="等线" w:eastAsia="等线" w:hAnsi="等线" w:cstheme="minorHAnsi"/>
                    <w:kern w:val="0"/>
                    <w:szCs w:val="21"/>
                  </w:rPr>
                </w:rPrChange>
              </w:rPr>
              <w:pPrChange w:id="12248" w:author="raye" w:date="2018-08-10T16:41:00Z">
                <w:pPr>
                  <w:widowControl/>
                  <w:jc w:val="left"/>
                </w:pPr>
              </w:pPrChange>
            </w:pPr>
          </w:p>
        </w:tc>
        <w:tc>
          <w:tcPr>
            <w:tcW w:w="1133" w:type="dxa"/>
            <w:tcBorders>
              <w:top w:val="single" w:sz="4" w:space="0" w:color="auto"/>
              <w:left w:val="single" w:sz="4" w:space="0" w:color="auto"/>
              <w:bottom w:val="single" w:sz="4" w:space="0" w:color="auto"/>
              <w:right w:val="single" w:sz="4" w:space="0" w:color="auto"/>
            </w:tcBorders>
            <w:vAlign w:val="center"/>
            <w:hideMark/>
          </w:tcPr>
          <w:p w14:paraId="37A8FEE1" w14:textId="77777777" w:rsidR="00F7260B" w:rsidRPr="007A5281" w:rsidRDefault="00F7260B">
            <w:pPr>
              <w:rPr>
                <w:rStyle w:val="af6"/>
                <w:rFonts w:eastAsiaTheme="minorEastAsia"/>
                <w:rPrChange w:id="12249" w:author="raye" w:date="2018-08-10T16:41:00Z">
                  <w:rPr>
                    <w:rFonts w:ascii="等线" w:eastAsia="等线" w:hAnsi="等线" w:cstheme="minorHAnsi"/>
                    <w:kern w:val="0"/>
                    <w:szCs w:val="21"/>
                  </w:rPr>
                </w:rPrChange>
              </w:rPr>
              <w:pPrChange w:id="12250" w:author="raye" w:date="2018-08-10T16:41:00Z">
                <w:pPr>
                  <w:widowControl/>
                  <w:jc w:val="left"/>
                </w:pPr>
              </w:pPrChange>
            </w:pPr>
            <w:r w:rsidRPr="007A5281">
              <w:rPr>
                <w:rStyle w:val="af6"/>
                <w:rFonts w:eastAsiaTheme="minorEastAsia"/>
                <w:rPrChange w:id="12251" w:author="raye" w:date="2018-08-10T16:41:00Z">
                  <w:rPr>
                    <w:rFonts w:ascii="等线" w:eastAsia="等线" w:hAnsi="等线"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vAlign w:val="center"/>
            <w:hideMark/>
          </w:tcPr>
          <w:p w14:paraId="6946D8D9" w14:textId="77777777" w:rsidR="00F7260B" w:rsidRPr="007A5281" w:rsidRDefault="00F7260B">
            <w:pPr>
              <w:rPr>
                <w:rStyle w:val="af6"/>
                <w:rFonts w:eastAsiaTheme="minorEastAsia"/>
                <w:rPrChange w:id="12252" w:author="raye" w:date="2018-08-10T16:41:00Z">
                  <w:rPr>
                    <w:rFonts w:ascii="等线" w:eastAsia="等线" w:hAnsi="等线" w:cstheme="minorHAnsi"/>
                    <w:kern w:val="0"/>
                    <w:szCs w:val="21"/>
                  </w:rPr>
                </w:rPrChange>
              </w:rPr>
              <w:pPrChange w:id="12253" w:author="raye" w:date="2018-08-10T16:41:00Z">
                <w:pPr>
                  <w:pStyle w:val="a0"/>
                  <w:widowControl/>
                  <w:numPr>
                    <w:numId w:val="75"/>
                  </w:numPr>
                  <w:ind w:left="113" w:firstLineChars="0" w:hanging="113"/>
                  <w:jc w:val="left"/>
                </w:pPr>
              </w:pPrChange>
            </w:pPr>
            <w:r w:rsidRPr="007A5281">
              <w:rPr>
                <w:rStyle w:val="af6"/>
                <w:rFonts w:eastAsiaTheme="minorEastAsia"/>
                <w:rPrChange w:id="12254" w:author="raye" w:date="2018-08-10T16:41:00Z">
                  <w:rPr>
                    <w:rFonts w:ascii="等线" w:eastAsia="等线" w:hAnsi="等线" w:cstheme="minorHAnsi"/>
                    <w:kern w:val="0"/>
                    <w:szCs w:val="21"/>
                  </w:rPr>
                </w:rPrChange>
              </w:rPr>
              <w:t>Evidence Management</w:t>
            </w:r>
          </w:p>
          <w:p w14:paraId="5DF9F83D" w14:textId="77777777" w:rsidR="00F7260B" w:rsidRPr="007A5281" w:rsidRDefault="00F7260B">
            <w:pPr>
              <w:rPr>
                <w:rStyle w:val="af6"/>
                <w:rFonts w:eastAsiaTheme="minorEastAsia"/>
                <w:rPrChange w:id="12255" w:author="raye" w:date="2018-08-10T16:41:00Z">
                  <w:rPr>
                    <w:rFonts w:ascii="等线" w:eastAsia="等线" w:hAnsi="等线" w:cstheme="minorHAnsi"/>
                    <w:kern w:val="0"/>
                    <w:szCs w:val="21"/>
                  </w:rPr>
                </w:rPrChange>
              </w:rPr>
              <w:pPrChange w:id="12256" w:author="raye" w:date="2018-08-10T16:41:00Z">
                <w:pPr>
                  <w:pStyle w:val="a0"/>
                  <w:widowControl/>
                  <w:numPr>
                    <w:numId w:val="75"/>
                  </w:numPr>
                  <w:ind w:left="113" w:firstLineChars="0" w:hanging="113"/>
                  <w:jc w:val="left"/>
                </w:pPr>
              </w:pPrChange>
            </w:pPr>
            <w:r w:rsidRPr="007A5281">
              <w:rPr>
                <w:rStyle w:val="af6"/>
                <w:rFonts w:eastAsiaTheme="minorEastAsia"/>
                <w:rPrChange w:id="12257" w:author="raye" w:date="2018-08-10T16:41:00Z">
                  <w:rPr>
                    <w:rFonts w:ascii="等线" w:eastAsia="等线" w:hAnsi="等线" w:cstheme="minorHAnsi"/>
                    <w:kern w:val="0"/>
                    <w:szCs w:val="21"/>
                  </w:rPr>
                </w:rPrChange>
              </w:rPr>
              <w:t>Check</w:t>
            </w:r>
          </w:p>
        </w:tc>
      </w:tr>
      <w:tr w:rsidR="00F7260B" w:rsidRPr="007A5281" w14:paraId="661C7B10" w14:textId="77777777" w:rsidTr="00765FF8">
        <w:trPr>
          <w:trHeight w:val="525"/>
        </w:trPr>
        <w:tc>
          <w:tcPr>
            <w:tcW w:w="70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40864F1" w14:textId="77777777" w:rsidR="00F7260B" w:rsidRPr="007A5281" w:rsidRDefault="00F7260B">
            <w:pPr>
              <w:rPr>
                <w:rStyle w:val="af6"/>
                <w:rFonts w:eastAsiaTheme="minorEastAsia"/>
                <w:rPrChange w:id="12258" w:author="raye" w:date="2018-08-10T16:41:00Z">
                  <w:rPr>
                    <w:rFonts w:ascii="等线" w:eastAsia="等线" w:hAnsi="等线" w:cstheme="minorHAnsi"/>
                    <w:kern w:val="0"/>
                    <w:szCs w:val="21"/>
                  </w:rPr>
                </w:rPrChange>
              </w:rPr>
              <w:pPrChange w:id="12259" w:author="raye" w:date="2018-08-10T16:41:00Z">
                <w:pPr>
                  <w:widowControl/>
                  <w:jc w:val="center"/>
                </w:pPr>
              </w:pPrChange>
            </w:pPr>
            <w:r w:rsidRPr="007A5281">
              <w:rPr>
                <w:rStyle w:val="af6"/>
                <w:rFonts w:eastAsiaTheme="minorEastAsia"/>
                <w:rPrChange w:id="12260" w:author="raye" w:date="2018-08-10T16:41:00Z">
                  <w:rPr>
                    <w:rFonts w:ascii="等线" w:eastAsia="等线" w:hAnsi="等线" w:cstheme="minorHAnsi"/>
                    <w:kern w:val="0"/>
                    <w:szCs w:val="21"/>
                  </w:rPr>
                </w:rPrChange>
              </w:rPr>
              <w:t>4A</w:t>
            </w:r>
          </w:p>
        </w:tc>
        <w:tc>
          <w:tcPr>
            <w:tcW w:w="1275"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11527CD" w14:textId="77777777" w:rsidR="00F7260B" w:rsidRPr="007A5281" w:rsidRDefault="00F7260B">
            <w:pPr>
              <w:rPr>
                <w:rStyle w:val="af6"/>
                <w:rFonts w:eastAsiaTheme="minorEastAsia"/>
                <w:rPrChange w:id="12261" w:author="raye" w:date="2018-08-10T16:41:00Z">
                  <w:rPr>
                    <w:rFonts w:ascii="等线" w:eastAsia="等线" w:hAnsi="等线" w:cstheme="minorHAnsi"/>
                    <w:kern w:val="0"/>
                    <w:szCs w:val="21"/>
                  </w:rPr>
                </w:rPrChange>
              </w:rPr>
              <w:pPrChange w:id="12262" w:author="raye" w:date="2018-08-10T16:41:00Z">
                <w:pPr>
                  <w:widowControl/>
                  <w:jc w:val="left"/>
                </w:pPr>
              </w:pPrChange>
            </w:pPr>
            <w:r w:rsidRPr="007A5281">
              <w:rPr>
                <w:rStyle w:val="af6"/>
                <w:rFonts w:eastAsiaTheme="minorEastAsia"/>
                <w:rPrChange w:id="12263" w:author="raye" w:date="2018-08-10T16:41:00Z">
                  <w:rPr>
                    <w:rFonts w:ascii="等线" w:eastAsia="等线" w:hAnsi="等线" w:cstheme="minorHAnsi"/>
                    <w:kern w:val="0"/>
                    <w:szCs w:val="21"/>
                  </w:rPr>
                </w:rPrChange>
              </w:rPr>
              <w:t xml:space="preserve">directly send INPUT to OM </w:t>
            </w:r>
            <w:r w:rsidRPr="007A5281">
              <w:rPr>
                <w:rStyle w:val="af6"/>
                <w:rFonts w:eastAsiaTheme="minorEastAsia"/>
                <w:rPrChange w:id="12264" w:author="raye" w:date="2018-08-10T16:41:00Z">
                  <w:rPr>
                    <w:rFonts w:ascii="等线" w:eastAsia="等线" w:hAnsi="等线" w:cstheme="minorHAnsi"/>
                    <w:kern w:val="0"/>
                    <w:szCs w:val="21"/>
                  </w:rPr>
                </w:rPrChange>
              </w:rPr>
              <w:lastRenderedPageBreak/>
              <w:t>review.</w:t>
            </w:r>
          </w:p>
        </w:tc>
        <w:tc>
          <w:tcPr>
            <w:tcW w:w="1842" w:type="dxa"/>
            <w:tcBorders>
              <w:top w:val="single" w:sz="4" w:space="0" w:color="auto"/>
              <w:left w:val="single" w:sz="4" w:space="0" w:color="auto"/>
              <w:bottom w:val="single" w:sz="4" w:space="0" w:color="auto"/>
              <w:right w:val="single" w:sz="4" w:space="0" w:color="auto"/>
            </w:tcBorders>
            <w:shd w:val="clear" w:color="auto" w:fill="F5F7F9"/>
            <w:hideMark/>
          </w:tcPr>
          <w:p w14:paraId="43A4AA6E" w14:textId="77777777" w:rsidR="00F7260B" w:rsidRPr="007A5281" w:rsidRDefault="00F7260B">
            <w:pPr>
              <w:rPr>
                <w:rStyle w:val="af6"/>
                <w:rFonts w:eastAsiaTheme="minorEastAsia"/>
                <w:rPrChange w:id="12265" w:author="raye" w:date="2018-08-10T16:41:00Z">
                  <w:rPr>
                    <w:rFonts w:ascii="等线" w:eastAsia="等线" w:hAnsi="等线" w:cstheme="minorHAnsi"/>
                    <w:kern w:val="0"/>
                    <w:szCs w:val="21"/>
                  </w:rPr>
                </w:rPrChange>
              </w:rPr>
              <w:pPrChange w:id="12266" w:author="raye" w:date="2018-08-10T16:41:00Z">
                <w:pPr>
                  <w:widowControl/>
                  <w:jc w:val="left"/>
                </w:pPr>
              </w:pPrChange>
            </w:pPr>
            <w:r w:rsidRPr="007A5281">
              <w:rPr>
                <w:rStyle w:val="af6"/>
                <w:rFonts w:eastAsiaTheme="minorEastAsia"/>
                <w:rPrChange w:id="12267" w:author="raye" w:date="2018-08-10T16:41:00Z">
                  <w:rPr>
                    <w:rFonts w:ascii="等线" w:eastAsia="等线" w:hAnsi="等线" w:cstheme="minorHAnsi"/>
                    <w:kern w:val="0"/>
                    <w:szCs w:val="21"/>
                  </w:rPr>
                </w:rPrChange>
              </w:rPr>
              <w:lastRenderedPageBreak/>
              <w:t>Details&gt;&gt;</w:t>
            </w:r>
            <w:r w:rsidRPr="007A5281">
              <w:rPr>
                <w:rStyle w:val="af6"/>
                <w:rFonts w:eastAsiaTheme="minorEastAsia"/>
                <w:rPrChange w:id="12268" w:author="raye" w:date="2018-08-10T16:41:00Z">
                  <w:rPr>
                    <w:rFonts w:ascii="等线" w:eastAsia="等线" w:hAnsi="等线"/>
                    <w:szCs w:val="21"/>
                  </w:rPr>
                </w:rPrChange>
              </w:rPr>
              <w:t xml:space="preserve"> </w:t>
            </w:r>
            <w:r w:rsidRPr="007A5281">
              <w:rPr>
                <w:rStyle w:val="af6"/>
                <w:rFonts w:eastAsiaTheme="minorEastAsia"/>
                <w:rPrChange w:id="12269" w:author="raye" w:date="2018-08-10T16:41:00Z">
                  <w:rPr>
                    <w:rFonts w:ascii="等线" w:eastAsia="等线" w:hAnsi="等线" w:cstheme="minorHAnsi"/>
                    <w:kern w:val="0"/>
                    <w:szCs w:val="21"/>
                  </w:rPr>
                </w:rPrChange>
              </w:rPr>
              <w:t>Checking &amp; Evidence&gt;&gt; Comments</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F2B1854" w14:textId="77777777" w:rsidR="00F7260B" w:rsidRPr="007A5281" w:rsidRDefault="00F7260B">
            <w:pPr>
              <w:rPr>
                <w:rStyle w:val="af6"/>
                <w:rFonts w:eastAsiaTheme="minorEastAsia"/>
                <w:rPrChange w:id="12270" w:author="raye" w:date="2018-08-10T16:41:00Z">
                  <w:rPr>
                    <w:rFonts w:ascii="等线" w:eastAsia="等线" w:hAnsi="等线" w:cstheme="minorHAnsi"/>
                    <w:kern w:val="0"/>
                    <w:szCs w:val="21"/>
                  </w:rPr>
                </w:rPrChange>
              </w:rPr>
              <w:pPrChange w:id="12271" w:author="raye" w:date="2018-08-10T16:41:00Z">
                <w:pPr>
                  <w:widowControl/>
                  <w:jc w:val="left"/>
                </w:pPr>
              </w:pPrChange>
            </w:pPr>
            <w:r w:rsidRPr="007A5281">
              <w:rPr>
                <w:rStyle w:val="af6"/>
                <w:rFonts w:eastAsiaTheme="minorEastAsia"/>
                <w:rPrChange w:id="12272" w:author="raye" w:date="2018-08-10T16:41:00Z">
                  <w:rPr>
                    <w:rFonts w:ascii="等线" w:eastAsia="等线" w:hAnsi="等线" w:cstheme="minorHAnsi"/>
                    <w:kern w:val="0"/>
                    <w:szCs w:val="21"/>
                  </w:rPr>
                </w:rPrChange>
              </w:rPr>
              <w:t>Same as 4D</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351043D" w14:textId="77777777" w:rsidR="00F7260B" w:rsidRPr="007A5281" w:rsidRDefault="00F7260B">
            <w:pPr>
              <w:rPr>
                <w:rStyle w:val="af6"/>
                <w:rFonts w:eastAsiaTheme="minorEastAsia"/>
                <w:rPrChange w:id="12273" w:author="raye" w:date="2018-08-10T16:41:00Z">
                  <w:rPr>
                    <w:rFonts w:ascii="等线" w:eastAsia="等线" w:hAnsi="等线" w:cstheme="minorHAnsi"/>
                    <w:kern w:val="0"/>
                    <w:szCs w:val="21"/>
                  </w:rPr>
                </w:rPrChange>
              </w:rPr>
              <w:pPrChange w:id="12274" w:author="raye" w:date="2018-08-10T16:41:00Z">
                <w:pPr>
                  <w:widowControl/>
                  <w:jc w:val="left"/>
                </w:pPr>
              </w:pPrChange>
            </w:pPr>
            <w:r w:rsidRPr="007A5281">
              <w:rPr>
                <w:rStyle w:val="af6"/>
                <w:rFonts w:eastAsiaTheme="minorEastAsia"/>
                <w:rPrChange w:id="12275" w:author="raye" w:date="2018-08-10T16:41:00Z">
                  <w:rPr>
                    <w:rFonts w:ascii="等线" w:eastAsia="等线" w:hAnsi="等线" w:cstheme="minorHAnsi"/>
                    <w:kern w:val="0"/>
                    <w:szCs w:val="21"/>
                  </w:rPr>
                </w:rPrChange>
              </w:rPr>
              <w:t>Same as 4D</w:t>
            </w:r>
          </w:p>
        </w:tc>
      </w:tr>
      <w:tr w:rsidR="00F7260B" w:rsidRPr="007A5281" w14:paraId="2EA19D57" w14:textId="77777777" w:rsidTr="00765FF8">
        <w:trPr>
          <w:trHeight w:val="525"/>
        </w:trPr>
        <w:tc>
          <w:tcPr>
            <w:tcW w:w="709" w:type="dxa"/>
            <w:tcBorders>
              <w:top w:val="single" w:sz="4" w:space="0" w:color="auto"/>
              <w:left w:val="single" w:sz="4" w:space="0" w:color="auto"/>
              <w:bottom w:val="single" w:sz="4" w:space="0" w:color="auto"/>
              <w:right w:val="single" w:sz="4" w:space="0" w:color="auto"/>
            </w:tcBorders>
            <w:vAlign w:val="center"/>
            <w:hideMark/>
          </w:tcPr>
          <w:p w14:paraId="6DAA0C05" w14:textId="77777777" w:rsidR="00F7260B" w:rsidRPr="007A5281" w:rsidRDefault="00F7260B">
            <w:pPr>
              <w:rPr>
                <w:rStyle w:val="af6"/>
                <w:rFonts w:eastAsiaTheme="minorEastAsia"/>
                <w:rPrChange w:id="12276" w:author="raye" w:date="2018-08-10T16:41:00Z">
                  <w:rPr>
                    <w:rFonts w:ascii="等线" w:eastAsia="等线" w:hAnsi="等线" w:cstheme="minorHAnsi"/>
                    <w:kern w:val="0"/>
                    <w:szCs w:val="21"/>
                  </w:rPr>
                </w:rPrChange>
              </w:rPr>
              <w:pPrChange w:id="12277" w:author="raye" w:date="2018-08-10T16:41:00Z">
                <w:pPr>
                  <w:widowControl/>
                  <w:jc w:val="center"/>
                </w:pPr>
              </w:pPrChange>
            </w:pPr>
            <w:r w:rsidRPr="007A5281">
              <w:rPr>
                <w:rStyle w:val="af6"/>
                <w:rFonts w:eastAsiaTheme="minorEastAsia"/>
                <w:rPrChange w:id="12278" w:author="raye" w:date="2018-08-10T16:41:00Z">
                  <w:rPr>
                    <w:rFonts w:ascii="等线" w:eastAsia="等线" w:hAnsi="等线" w:cstheme="minorHAnsi"/>
                    <w:kern w:val="0"/>
                    <w:szCs w:val="21"/>
                  </w:rPr>
                </w:rPrChange>
              </w:rPr>
              <w:lastRenderedPageBreak/>
              <w:t>4B</w:t>
            </w:r>
          </w:p>
        </w:tc>
        <w:tc>
          <w:tcPr>
            <w:tcW w:w="1275" w:type="dxa"/>
            <w:tcBorders>
              <w:top w:val="single" w:sz="4" w:space="0" w:color="auto"/>
              <w:left w:val="single" w:sz="4" w:space="0" w:color="auto"/>
              <w:bottom w:val="single" w:sz="4" w:space="0" w:color="auto"/>
              <w:right w:val="single" w:sz="4" w:space="0" w:color="auto"/>
            </w:tcBorders>
            <w:vAlign w:val="center"/>
            <w:hideMark/>
          </w:tcPr>
          <w:p w14:paraId="2F9C1BA5" w14:textId="77777777" w:rsidR="00F7260B" w:rsidRPr="007A5281" w:rsidRDefault="00F7260B">
            <w:pPr>
              <w:rPr>
                <w:rStyle w:val="af6"/>
                <w:rFonts w:eastAsiaTheme="minorEastAsia"/>
                <w:rPrChange w:id="12279" w:author="raye" w:date="2018-08-10T16:41:00Z">
                  <w:rPr>
                    <w:rFonts w:ascii="等线" w:eastAsia="等线" w:hAnsi="等线" w:cstheme="minorHAnsi"/>
                    <w:kern w:val="0"/>
                    <w:szCs w:val="21"/>
                  </w:rPr>
                </w:rPrChange>
              </w:rPr>
              <w:pPrChange w:id="12280" w:author="raye" w:date="2018-08-10T16:41:00Z">
                <w:pPr>
                  <w:widowControl/>
                  <w:jc w:val="left"/>
                </w:pPr>
              </w:pPrChange>
            </w:pPr>
            <w:r w:rsidRPr="007A5281">
              <w:rPr>
                <w:rStyle w:val="af6"/>
                <w:rFonts w:eastAsiaTheme="minorEastAsia"/>
                <w:rPrChange w:id="12281" w:author="raye" w:date="2018-08-10T16:41:00Z">
                  <w:rPr>
                    <w:rFonts w:ascii="等线" w:eastAsia="等线" w:hAnsi="等线" w:cstheme="minorHAnsi"/>
                    <w:kern w:val="0"/>
                    <w:szCs w:val="21"/>
                  </w:rPr>
                </w:rPrChange>
              </w:rPr>
              <w:t>Create 1#Summary</w:t>
            </w:r>
          </w:p>
        </w:tc>
        <w:tc>
          <w:tcPr>
            <w:tcW w:w="1842" w:type="dxa"/>
            <w:tcBorders>
              <w:top w:val="single" w:sz="4" w:space="0" w:color="auto"/>
              <w:left w:val="single" w:sz="4" w:space="0" w:color="auto"/>
              <w:bottom w:val="single" w:sz="4" w:space="0" w:color="auto"/>
              <w:right w:val="single" w:sz="4" w:space="0" w:color="auto"/>
            </w:tcBorders>
            <w:hideMark/>
          </w:tcPr>
          <w:p w14:paraId="12DD5E4A" w14:textId="77777777" w:rsidR="00F7260B" w:rsidRPr="007A5281" w:rsidRDefault="00F7260B">
            <w:pPr>
              <w:rPr>
                <w:rStyle w:val="af6"/>
                <w:rFonts w:eastAsiaTheme="minorEastAsia"/>
                <w:rPrChange w:id="12282" w:author="raye" w:date="2018-08-10T16:41:00Z">
                  <w:rPr>
                    <w:rFonts w:ascii="等线" w:eastAsia="等线" w:hAnsi="等线" w:cstheme="minorHAnsi"/>
                    <w:kern w:val="0"/>
                    <w:szCs w:val="21"/>
                  </w:rPr>
                </w:rPrChange>
              </w:rPr>
              <w:pPrChange w:id="12283" w:author="raye" w:date="2018-08-10T16:41:00Z">
                <w:pPr>
                  <w:widowControl/>
                  <w:jc w:val="left"/>
                </w:pPr>
              </w:pPrChange>
            </w:pPr>
            <w:r w:rsidRPr="007A5281">
              <w:rPr>
                <w:rStyle w:val="af6"/>
                <w:rFonts w:eastAsiaTheme="minorEastAsia"/>
                <w:rPrChange w:id="12284" w:author="raye" w:date="2018-08-10T16:41:00Z">
                  <w:rPr>
                    <w:rFonts w:ascii="等线" w:eastAsia="等线" w:hAnsi="等线" w:cstheme="minorHAnsi"/>
                    <w:kern w:val="0"/>
                    <w:szCs w:val="21"/>
                  </w:rPr>
                </w:rPrChange>
              </w:rPr>
              <w:t>Details</w:t>
            </w:r>
          </w:p>
        </w:tc>
        <w:tc>
          <w:tcPr>
            <w:tcW w:w="1133" w:type="dxa"/>
            <w:tcBorders>
              <w:top w:val="single" w:sz="4" w:space="0" w:color="auto"/>
              <w:left w:val="single" w:sz="4" w:space="0" w:color="auto"/>
              <w:bottom w:val="single" w:sz="4" w:space="0" w:color="auto"/>
              <w:right w:val="single" w:sz="4" w:space="0" w:color="auto"/>
            </w:tcBorders>
            <w:vAlign w:val="center"/>
            <w:hideMark/>
          </w:tcPr>
          <w:p w14:paraId="5176EC16" w14:textId="77777777" w:rsidR="00F7260B" w:rsidRPr="007A5281" w:rsidRDefault="00F7260B">
            <w:pPr>
              <w:rPr>
                <w:rStyle w:val="af6"/>
                <w:rFonts w:eastAsiaTheme="minorEastAsia"/>
                <w:rPrChange w:id="12285" w:author="raye" w:date="2018-08-10T16:41:00Z">
                  <w:rPr>
                    <w:rFonts w:ascii="等线" w:eastAsia="等线" w:hAnsi="等线" w:cstheme="minorHAnsi"/>
                    <w:kern w:val="0"/>
                    <w:szCs w:val="21"/>
                  </w:rPr>
                </w:rPrChange>
              </w:rPr>
              <w:pPrChange w:id="12286" w:author="raye" w:date="2018-08-10T16:41:00Z">
                <w:pPr>
                  <w:widowControl/>
                  <w:jc w:val="left"/>
                </w:pPr>
              </w:pPrChange>
            </w:pPr>
            <w:r w:rsidRPr="007A5281">
              <w:rPr>
                <w:rStyle w:val="af6"/>
                <w:rFonts w:eastAsiaTheme="minorEastAsia"/>
                <w:rPrChange w:id="12287" w:author="raye" w:date="2018-08-10T16:41:00Z">
                  <w:rPr>
                    <w:rFonts w:ascii="等线" w:eastAsia="等线" w:hAnsi="等线" w:cstheme="minorHAnsi"/>
                    <w:kern w:val="0"/>
                    <w:szCs w:val="21"/>
                  </w:rPr>
                </w:rPrChange>
              </w:rPr>
              <w:t>Same as 3</w:t>
            </w:r>
          </w:p>
        </w:tc>
        <w:tc>
          <w:tcPr>
            <w:tcW w:w="3966" w:type="dxa"/>
            <w:tcBorders>
              <w:top w:val="single" w:sz="4" w:space="0" w:color="auto"/>
              <w:left w:val="single" w:sz="4" w:space="0" w:color="auto"/>
              <w:bottom w:val="single" w:sz="4" w:space="0" w:color="auto"/>
              <w:right w:val="single" w:sz="4" w:space="0" w:color="auto"/>
            </w:tcBorders>
            <w:vAlign w:val="center"/>
            <w:hideMark/>
          </w:tcPr>
          <w:p w14:paraId="5A4BF277" w14:textId="77777777" w:rsidR="00F7260B" w:rsidRPr="007A5281" w:rsidRDefault="00F7260B">
            <w:pPr>
              <w:rPr>
                <w:rStyle w:val="af6"/>
                <w:rFonts w:eastAsiaTheme="minorEastAsia"/>
                <w:rPrChange w:id="12288" w:author="raye" w:date="2018-08-10T16:41:00Z">
                  <w:rPr>
                    <w:rFonts w:ascii="等线" w:eastAsia="等线" w:hAnsi="等线" w:cstheme="minorHAnsi"/>
                    <w:kern w:val="0"/>
                    <w:szCs w:val="21"/>
                  </w:rPr>
                </w:rPrChange>
              </w:rPr>
              <w:pPrChange w:id="12289" w:author="raye" w:date="2018-08-10T16:41:00Z">
                <w:pPr>
                  <w:widowControl/>
                  <w:jc w:val="left"/>
                </w:pPr>
              </w:pPrChange>
            </w:pPr>
            <w:r w:rsidRPr="007A5281">
              <w:rPr>
                <w:rStyle w:val="af6"/>
                <w:rFonts w:eastAsiaTheme="minorEastAsia"/>
                <w:rPrChange w:id="12290" w:author="raye" w:date="2018-08-10T16:41:00Z">
                  <w:rPr>
                    <w:rFonts w:ascii="等线" w:eastAsia="等线" w:hAnsi="等线" w:cstheme="minorHAnsi"/>
                    <w:kern w:val="0"/>
                    <w:szCs w:val="21"/>
                  </w:rPr>
                </w:rPrChange>
              </w:rPr>
              <w:t>Same as 3</w:t>
            </w:r>
          </w:p>
        </w:tc>
      </w:tr>
      <w:tr w:rsidR="00F7260B" w:rsidRPr="007A5281" w14:paraId="4BF263CF" w14:textId="77777777" w:rsidTr="00765FF8">
        <w:trPr>
          <w:trHeight w:val="525"/>
        </w:trPr>
        <w:tc>
          <w:tcPr>
            <w:tcW w:w="70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91DF1D8" w14:textId="77777777" w:rsidR="00F7260B" w:rsidRPr="007A5281" w:rsidRDefault="00F7260B">
            <w:pPr>
              <w:rPr>
                <w:rStyle w:val="af6"/>
                <w:rFonts w:eastAsiaTheme="minorEastAsia"/>
                <w:rPrChange w:id="12291" w:author="raye" w:date="2018-08-10T16:41:00Z">
                  <w:rPr>
                    <w:rFonts w:ascii="等线" w:eastAsia="等线" w:hAnsi="等线" w:cstheme="minorHAnsi"/>
                    <w:kern w:val="0"/>
                    <w:szCs w:val="21"/>
                  </w:rPr>
                </w:rPrChange>
              </w:rPr>
              <w:pPrChange w:id="12292" w:author="raye" w:date="2018-08-10T16:41:00Z">
                <w:pPr>
                  <w:widowControl/>
                  <w:jc w:val="center"/>
                </w:pPr>
              </w:pPrChange>
            </w:pPr>
            <w:r w:rsidRPr="007A5281">
              <w:rPr>
                <w:rStyle w:val="af6"/>
                <w:rFonts w:eastAsiaTheme="minorEastAsia"/>
                <w:rPrChange w:id="12293" w:author="raye" w:date="2018-08-10T16:41:00Z">
                  <w:rPr>
                    <w:rFonts w:ascii="等线" w:eastAsia="等线" w:hAnsi="等线" w:cstheme="minorHAnsi"/>
                    <w:kern w:val="0"/>
                    <w:szCs w:val="21"/>
                  </w:rPr>
                </w:rPrChange>
              </w:rPr>
              <w:t>4C</w:t>
            </w:r>
          </w:p>
        </w:tc>
        <w:tc>
          <w:tcPr>
            <w:tcW w:w="1275"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CD399C6" w14:textId="77777777" w:rsidR="00F7260B" w:rsidRPr="007A5281" w:rsidRDefault="00F7260B">
            <w:pPr>
              <w:rPr>
                <w:rStyle w:val="af6"/>
                <w:rFonts w:eastAsiaTheme="minorEastAsia"/>
                <w:rPrChange w:id="12294" w:author="raye" w:date="2018-08-10T16:41:00Z">
                  <w:rPr>
                    <w:rFonts w:ascii="等线" w:eastAsia="等线" w:hAnsi="等线" w:cstheme="minorHAnsi"/>
                    <w:kern w:val="0"/>
                    <w:szCs w:val="21"/>
                  </w:rPr>
                </w:rPrChange>
              </w:rPr>
            </w:pPr>
            <w:r w:rsidRPr="007A5281">
              <w:rPr>
                <w:rStyle w:val="af6"/>
                <w:rFonts w:eastAsiaTheme="minorEastAsia"/>
                <w:rPrChange w:id="12295" w:author="raye" w:date="2018-08-10T16:41:00Z">
                  <w:rPr>
                    <w:rFonts w:ascii="等线" w:eastAsia="等线" w:hAnsi="等线" w:cstheme="minorHAnsi"/>
                    <w:kern w:val="0"/>
                    <w:szCs w:val="21"/>
                  </w:rPr>
                </w:rPrChange>
              </w:rPr>
              <w:t>Create 2#SAF (determine if needed)</w:t>
            </w:r>
          </w:p>
        </w:tc>
        <w:tc>
          <w:tcPr>
            <w:tcW w:w="1842" w:type="dxa"/>
            <w:tcBorders>
              <w:top w:val="single" w:sz="4" w:space="0" w:color="auto"/>
              <w:left w:val="single" w:sz="4" w:space="0" w:color="auto"/>
              <w:bottom w:val="single" w:sz="4" w:space="0" w:color="auto"/>
              <w:right w:val="single" w:sz="4" w:space="0" w:color="auto"/>
            </w:tcBorders>
            <w:shd w:val="clear" w:color="auto" w:fill="F5F7F9"/>
            <w:hideMark/>
          </w:tcPr>
          <w:p w14:paraId="3CBF2483" w14:textId="77777777" w:rsidR="00F7260B" w:rsidRPr="007A5281" w:rsidRDefault="00F7260B">
            <w:pPr>
              <w:rPr>
                <w:rStyle w:val="af6"/>
                <w:rFonts w:eastAsiaTheme="minorEastAsia"/>
                <w:rPrChange w:id="12296" w:author="raye" w:date="2018-08-10T16:41:00Z">
                  <w:rPr>
                    <w:rFonts w:ascii="等线" w:eastAsia="等线" w:hAnsi="等线" w:cstheme="minorHAnsi"/>
                    <w:kern w:val="0"/>
                    <w:szCs w:val="21"/>
                  </w:rPr>
                </w:rPrChange>
              </w:rPr>
              <w:pPrChange w:id="12297" w:author="raye" w:date="2018-08-10T16:41:00Z">
                <w:pPr>
                  <w:widowControl/>
                  <w:jc w:val="left"/>
                </w:pPr>
              </w:pPrChange>
            </w:pPr>
            <w:r w:rsidRPr="007A5281">
              <w:rPr>
                <w:rStyle w:val="af6"/>
                <w:rFonts w:eastAsiaTheme="minorEastAsia"/>
                <w:rPrChange w:id="12298" w:author="raye" w:date="2018-08-10T16:41:00Z">
                  <w:rPr>
                    <w:rFonts w:ascii="等线" w:eastAsia="等线" w:hAnsi="等线" w:cstheme="minorHAnsi"/>
                    <w:kern w:val="0"/>
                    <w:szCs w:val="21"/>
                  </w:rPr>
                </w:rPrChange>
              </w:rPr>
              <w:t>Details</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BE8786E" w14:textId="77777777" w:rsidR="00F7260B" w:rsidRPr="007A5281" w:rsidRDefault="00F7260B">
            <w:pPr>
              <w:rPr>
                <w:rStyle w:val="af6"/>
                <w:rFonts w:eastAsiaTheme="minorEastAsia"/>
                <w:rPrChange w:id="12299" w:author="raye" w:date="2018-08-10T16:41:00Z">
                  <w:rPr>
                    <w:rFonts w:ascii="等线" w:eastAsia="等线" w:hAnsi="等线" w:cstheme="minorHAnsi"/>
                    <w:kern w:val="0"/>
                    <w:szCs w:val="21"/>
                  </w:rPr>
                </w:rPrChange>
              </w:rPr>
              <w:pPrChange w:id="12300" w:author="raye" w:date="2018-08-10T16:41:00Z">
                <w:pPr>
                  <w:widowControl/>
                  <w:jc w:val="left"/>
                </w:pPr>
              </w:pPrChange>
            </w:pPr>
            <w:r w:rsidRPr="007A5281">
              <w:rPr>
                <w:rStyle w:val="af6"/>
                <w:rFonts w:eastAsiaTheme="minorEastAsia"/>
                <w:rPrChange w:id="12301" w:author="raye" w:date="2018-08-10T16:41:00Z">
                  <w:rPr>
                    <w:rFonts w:ascii="等线" w:eastAsia="等线" w:hAnsi="等线" w:cstheme="minorHAnsi"/>
                    <w:kern w:val="0"/>
                    <w:szCs w:val="21"/>
                  </w:rPr>
                </w:rPrChange>
              </w:rPr>
              <w:t>Same as 3</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7060C855" w14:textId="77777777" w:rsidR="00F7260B" w:rsidRPr="007A5281" w:rsidRDefault="00F7260B">
            <w:pPr>
              <w:rPr>
                <w:rStyle w:val="af6"/>
                <w:rFonts w:eastAsiaTheme="minorEastAsia"/>
                <w:rPrChange w:id="12302" w:author="raye" w:date="2018-08-10T16:41:00Z">
                  <w:rPr>
                    <w:rFonts w:ascii="等线" w:eastAsia="等线" w:hAnsi="等线" w:cstheme="minorHAnsi"/>
                    <w:kern w:val="0"/>
                    <w:szCs w:val="21"/>
                  </w:rPr>
                </w:rPrChange>
              </w:rPr>
              <w:pPrChange w:id="12303" w:author="raye" w:date="2018-08-10T16:41:00Z">
                <w:pPr>
                  <w:widowControl/>
                  <w:jc w:val="left"/>
                </w:pPr>
              </w:pPrChange>
            </w:pPr>
            <w:r w:rsidRPr="007A5281">
              <w:rPr>
                <w:rStyle w:val="af6"/>
                <w:rFonts w:eastAsiaTheme="minorEastAsia"/>
                <w:rPrChange w:id="12304" w:author="raye" w:date="2018-08-10T16:41:00Z">
                  <w:rPr>
                    <w:rFonts w:ascii="等线" w:eastAsia="等线" w:hAnsi="等线" w:cstheme="minorHAnsi"/>
                    <w:kern w:val="0"/>
                    <w:szCs w:val="21"/>
                  </w:rPr>
                </w:rPrChange>
              </w:rPr>
              <w:t>Same as 3</w:t>
            </w:r>
          </w:p>
        </w:tc>
      </w:tr>
      <w:tr w:rsidR="00F7260B" w:rsidRPr="007A5281" w14:paraId="1B3B2460" w14:textId="77777777" w:rsidTr="00765FF8">
        <w:trPr>
          <w:trHeight w:val="498"/>
        </w:trPr>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2CEBCAA7" w14:textId="77777777" w:rsidR="00F7260B" w:rsidRPr="007A5281" w:rsidRDefault="00F7260B">
            <w:pPr>
              <w:rPr>
                <w:rStyle w:val="af6"/>
                <w:rFonts w:eastAsiaTheme="minorEastAsia"/>
                <w:rPrChange w:id="12305" w:author="raye" w:date="2018-08-10T16:41:00Z">
                  <w:rPr>
                    <w:rFonts w:ascii="等线" w:eastAsia="等线" w:hAnsi="等线" w:cstheme="minorHAnsi"/>
                    <w:kern w:val="0"/>
                    <w:szCs w:val="21"/>
                  </w:rPr>
                </w:rPrChange>
              </w:rPr>
              <w:pPrChange w:id="12306" w:author="raye" w:date="2018-08-10T16:41:00Z">
                <w:pPr>
                  <w:widowControl/>
                  <w:jc w:val="center"/>
                </w:pPr>
              </w:pPrChange>
            </w:pPr>
            <w:r w:rsidRPr="007A5281">
              <w:rPr>
                <w:rStyle w:val="af6"/>
                <w:rFonts w:eastAsiaTheme="minorEastAsia"/>
                <w:rPrChange w:id="12307" w:author="raye" w:date="2018-08-10T16:41:00Z">
                  <w:rPr>
                    <w:rFonts w:ascii="等线" w:eastAsia="等线" w:hAnsi="等线" w:cstheme="minorHAnsi"/>
                    <w:kern w:val="0"/>
                    <w:szCs w:val="21"/>
                  </w:rPr>
                </w:rPrChange>
              </w:rPr>
              <w:t>4D</w:t>
            </w:r>
          </w:p>
        </w:tc>
        <w:tc>
          <w:tcPr>
            <w:tcW w:w="1275" w:type="dxa"/>
            <w:vMerge w:val="restart"/>
            <w:tcBorders>
              <w:top w:val="single" w:sz="4" w:space="0" w:color="auto"/>
              <w:left w:val="single" w:sz="4" w:space="0" w:color="auto"/>
              <w:bottom w:val="single" w:sz="4" w:space="0" w:color="auto"/>
              <w:right w:val="single" w:sz="4" w:space="0" w:color="auto"/>
            </w:tcBorders>
            <w:vAlign w:val="center"/>
            <w:hideMark/>
          </w:tcPr>
          <w:p w14:paraId="6CCA22F6" w14:textId="77777777" w:rsidR="00F7260B" w:rsidRPr="007A5281" w:rsidRDefault="00F7260B">
            <w:pPr>
              <w:rPr>
                <w:rStyle w:val="af6"/>
                <w:rFonts w:eastAsiaTheme="minorEastAsia"/>
                <w:rPrChange w:id="12308" w:author="raye" w:date="2018-08-10T16:41:00Z">
                  <w:rPr>
                    <w:rFonts w:ascii="等线" w:eastAsia="等线" w:hAnsi="等线" w:cstheme="minorHAnsi"/>
                    <w:kern w:val="0"/>
                    <w:szCs w:val="21"/>
                  </w:rPr>
                </w:rPrChange>
              </w:rPr>
              <w:pPrChange w:id="12309" w:author="raye" w:date="2018-08-10T16:41:00Z">
                <w:pPr>
                  <w:widowControl/>
                  <w:jc w:val="left"/>
                </w:pPr>
              </w:pPrChange>
            </w:pPr>
            <w:r w:rsidRPr="007A5281">
              <w:rPr>
                <w:rStyle w:val="af6"/>
                <w:rFonts w:eastAsiaTheme="minorEastAsia"/>
                <w:rPrChange w:id="12310" w:author="raye" w:date="2018-08-10T16:41:00Z">
                  <w:rPr>
                    <w:rFonts w:ascii="等线" w:eastAsia="等线" w:hAnsi="等线" w:cstheme="minorHAnsi"/>
                    <w:kern w:val="0"/>
                    <w:szCs w:val="21"/>
                  </w:rPr>
                </w:rPrChange>
              </w:rPr>
              <w:t>Send a case to OM</w:t>
            </w:r>
          </w:p>
        </w:tc>
        <w:tc>
          <w:tcPr>
            <w:tcW w:w="1842" w:type="dxa"/>
            <w:tcBorders>
              <w:top w:val="single" w:sz="4" w:space="0" w:color="auto"/>
              <w:left w:val="single" w:sz="4" w:space="0" w:color="auto"/>
              <w:bottom w:val="single" w:sz="4" w:space="0" w:color="auto"/>
              <w:right w:val="single" w:sz="4" w:space="0" w:color="auto"/>
            </w:tcBorders>
            <w:vAlign w:val="center"/>
            <w:hideMark/>
          </w:tcPr>
          <w:p w14:paraId="21AC1D59" w14:textId="77777777" w:rsidR="00F7260B" w:rsidRPr="007A5281" w:rsidRDefault="00F7260B">
            <w:pPr>
              <w:rPr>
                <w:rStyle w:val="af6"/>
                <w:rFonts w:eastAsiaTheme="minorEastAsia"/>
                <w:rPrChange w:id="12311" w:author="raye" w:date="2018-08-10T16:41:00Z">
                  <w:rPr>
                    <w:rFonts w:ascii="等线" w:eastAsia="等线" w:hAnsi="等线" w:cstheme="minorHAnsi"/>
                    <w:b/>
                    <w:kern w:val="0"/>
                    <w:szCs w:val="21"/>
                  </w:rPr>
                </w:rPrChange>
              </w:rPr>
              <w:pPrChange w:id="12312" w:author="raye" w:date="2018-08-10T16:41:00Z">
                <w:pPr>
                  <w:widowControl/>
                  <w:jc w:val="left"/>
                </w:pPr>
              </w:pPrChange>
            </w:pPr>
            <w:r w:rsidRPr="007A5281">
              <w:rPr>
                <w:rStyle w:val="af6"/>
                <w:rFonts w:eastAsiaTheme="minorEastAsia"/>
                <w:rPrChange w:id="12313" w:author="raye" w:date="2018-08-10T16:41:00Z">
                  <w:rPr>
                    <w:rFonts w:ascii="等线" w:eastAsia="等线" w:hAnsi="等线"/>
                    <w:szCs w:val="21"/>
                  </w:rPr>
                </w:rPrChange>
              </w:rPr>
              <w:t>Pending List</w:t>
            </w:r>
          </w:p>
        </w:tc>
        <w:tc>
          <w:tcPr>
            <w:tcW w:w="1133" w:type="dxa"/>
            <w:tcBorders>
              <w:top w:val="single" w:sz="4" w:space="0" w:color="auto"/>
              <w:left w:val="single" w:sz="4" w:space="0" w:color="auto"/>
              <w:bottom w:val="single" w:sz="4" w:space="0" w:color="auto"/>
              <w:right w:val="single" w:sz="4" w:space="0" w:color="auto"/>
            </w:tcBorders>
            <w:vAlign w:val="center"/>
            <w:hideMark/>
          </w:tcPr>
          <w:p w14:paraId="62EE9B0C" w14:textId="77777777" w:rsidR="00F7260B" w:rsidRPr="007A5281" w:rsidRDefault="00F7260B">
            <w:pPr>
              <w:rPr>
                <w:rStyle w:val="af6"/>
                <w:rFonts w:eastAsiaTheme="minorEastAsia"/>
                <w:rPrChange w:id="12314" w:author="raye" w:date="2018-08-10T16:41:00Z">
                  <w:rPr>
                    <w:rFonts w:ascii="等线" w:eastAsia="等线" w:hAnsi="等线" w:cstheme="minorHAnsi"/>
                    <w:kern w:val="0"/>
                    <w:szCs w:val="21"/>
                  </w:rPr>
                </w:rPrChange>
              </w:rPr>
              <w:pPrChange w:id="12315" w:author="raye" w:date="2018-08-10T16:41:00Z">
                <w:pPr>
                  <w:widowControl/>
                  <w:jc w:val="left"/>
                </w:pPr>
              </w:pPrChange>
            </w:pPr>
            <w:r w:rsidRPr="007A5281">
              <w:rPr>
                <w:rStyle w:val="af6"/>
                <w:rFonts w:eastAsiaTheme="minorEastAsia"/>
                <w:rPrChange w:id="12316" w:author="raye" w:date="2018-08-10T16:41:00Z">
                  <w:rPr>
                    <w:rFonts w:ascii="等线" w:eastAsia="等线" w:hAnsi="等线"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vAlign w:val="center"/>
            <w:hideMark/>
          </w:tcPr>
          <w:p w14:paraId="76BF12A4" w14:textId="77777777" w:rsidR="00F7260B" w:rsidRPr="007A5281" w:rsidRDefault="00F7260B">
            <w:pPr>
              <w:rPr>
                <w:rStyle w:val="af6"/>
                <w:rFonts w:eastAsiaTheme="minorEastAsia"/>
                <w:rPrChange w:id="12317" w:author="raye" w:date="2018-08-10T16:41:00Z">
                  <w:rPr>
                    <w:rFonts w:ascii="等线" w:eastAsia="等线" w:hAnsi="等线" w:cstheme="minorHAnsi"/>
                    <w:kern w:val="0"/>
                    <w:szCs w:val="21"/>
                  </w:rPr>
                </w:rPrChange>
              </w:rPr>
              <w:pPrChange w:id="12318" w:author="raye" w:date="2018-08-10T16:41:00Z">
                <w:pPr>
                  <w:widowControl/>
                  <w:jc w:val="left"/>
                </w:pPr>
              </w:pPrChange>
            </w:pPr>
            <w:r w:rsidRPr="007A5281">
              <w:rPr>
                <w:rStyle w:val="af6"/>
                <w:rFonts w:eastAsiaTheme="minorEastAsia"/>
                <w:rPrChange w:id="12319" w:author="raye" w:date="2018-08-10T16:41:00Z">
                  <w:rPr>
                    <w:rFonts w:ascii="等线" w:eastAsia="等线" w:hAnsi="等线" w:cstheme="minorHAnsi"/>
                    <w:kern w:val="0"/>
                    <w:szCs w:val="21"/>
                  </w:rPr>
                </w:rPrChange>
              </w:rPr>
              <w:t>Details</w:t>
            </w:r>
          </w:p>
        </w:tc>
      </w:tr>
      <w:tr w:rsidR="00F7260B" w:rsidRPr="007A5281" w14:paraId="4D3BC146" w14:textId="77777777" w:rsidTr="00765FF8">
        <w:trPr>
          <w:trHeight w:val="498"/>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6EF4806" w14:textId="77777777" w:rsidR="00F7260B" w:rsidRPr="007A5281" w:rsidRDefault="00F7260B">
            <w:pPr>
              <w:rPr>
                <w:rStyle w:val="af6"/>
                <w:rFonts w:eastAsiaTheme="minorEastAsia"/>
                <w:rPrChange w:id="12320" w:author="raye" w:date="2018-08-10T16:41:00Z">
                  <w:rPr>
                    <w:rFonts w:ascii="等线" w:eastAsia="等线" w:hAnsi="等线" w:cstheme="minorHAnsi"/>
                    <w:kern w:val="0"/>
                    <w:szCs w:val="21"/>
                  </w:rPr>
                </w:rPrChange>
              </w:rPr>
              <w:pPrChange w:id="12321"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64AADD27" w14:textId="77777777" w:rsidR="00F7260B" w:rsidRPr="007A5281" w:rsidRDefault="00F7260B">
            <w:pPr>
              <w:rPr>
                <w:rStyle w:val="af6"/>
                <w:rFonts w:eastAsiaTheme="minorEastAsia"/>
                <w:rPrChange w:id="12322" w:author="raye" w:date="2018-08-10T16:41:00Z">
                  <w:rPr>
                    <w:rFonts w:ascii="等线" w:eastAsia="等线" w:hAnsi="等线" w:cstheme="minorHAnsi"/>
                    <w:kern w:val="0"/>
                    <w:szCs w:val="21"/>
                  </w:rPr>
                </w:rPrChange>
              </w:rPr>
              <w:pPrChange w:id="12323" w:author="raye" w:date="2018-08-10T16:41:00Z">
                <w:pPr>
                  <w:widowControl/>
                  <w:jc w:val="left"/>
                </w:pPr>
              </w:pPrChange>
            </w:pPr>
          </w:p>
        </w:tc>
        <w:tc>
          <w:tcPr>
            <w:tcW w:w="1842" w:type="dxa"/>
            <w:vMerge w:val="restart"/>
            <w:tcBorders>
              <w:top w:val="single" w:sz="4" w:space="0" w:color="auto"/>
              <w:left w:val="single" w:sz="4" w:space="0" w:color="auto"/>
              <w:bottom w:val="single" w:sz="4" w:space="0" w:color="auto"/>
              <w:right w:val="single" w:sz="4" w:space="0" w:color="auto"/>
            </w:tcBorders>
            <w:hideMark/>
          </w:tcPr>
          <w:p w14:paraId="09F30C3E" w14:textId="77777777" w:rsidR="00F7260B" w:rsidRPr="007A5281" w:rsidRDefault="00F7260B">
            <w:pPr>
              <w:rPr>
                <w:rStyle w:val="af6"/>
                <w:rFonts w:eastAsiaTheme="minorEastAsia"/>
                <w:rPrChange w:id="12324" w:author="raye" w:date="2018-08-10T16:41:00Z">
                  <w:rPr>
                    <w:rFonts w:ascii="等线" w:eastAsia="等线" w:hAnsi="等线" w:cstheme="minorHAnsi"/>
                    <w:kern w:val="0"/>
                    <w:szCs w:val="21"/>
                  </w:rPr>
                </w:rPrChange>
              </w:rPr>
              <w:pPrChange w:id="12325" w:author="raye" w:date="2018-08-10T16:41:00Z">
                <w:pPr>
                  <w:widowControl/>
                  <w:jc w:val="left"/>
                </w:pPr>
              </w:pPrChange>
            </w:pPr>
            <w:r w:rsidRPr="007A5281">
              <w:rPr>
                <w:rStyle w:val="af6"/>
                <w:rFonts w:eastAsiaTheme="minorEastAsia"/>
                <w:rPrChange w:id="12326" w:author="raye" w:date="2018-08-10T16:41:00Z">
                  <w:rPr>
                    <w:rFonts w:ascii="等线" w:eastAsia="等线" w:hAnsi="等线" w:cstheme="minorHAnsi"/>
                    <w:kern w:val="0"/>
                    <w:szCs w:val="21"/>
                  </w:rPr>
                </w:rPrChange>
              </w:rPr>
              <w:t>Details&gt;&gt;Account information</w:t>
            </w:r>
          </w:p>
        </w:tc>
        <w:tc>
          <w:tcPr>
            <w:tcW w:w="1133" w:type="dxa"/>
            <w:tcBorders>
              <w:top w:val="single" w:sz="4" w:space="0" w:color="auto"/>
              <w:left w:val="single" w:sz="4" w:space="0" w:color="auto"/>
              <w:bottom w:val="single" w:sz="4" w:space="0" w:color="auto"/>
              <w:right w:val="single" w:sz="4" w:space="0" w:color="auto"/>
            </w:tcBorders>
            <w:vAlign w:val="center"/>
            <w:hideMark/>
          </w:tcPr>
          <w:p w14:paraId="4C296FA7" w14:textId="77777777" w:rsidR="00F7260B" w:rsidRPr="007A5281" w:rsidRDefault="00F7260B">
            <w:pPr>
              <w:rPr>
                <w:rStyle w:val="af6"/>
                <w:rFonts w:eastAsiaTheme="minorEastAsia"/>
                <w:rPrChange w:id="12327" w:author="raye" w:date="2018-08-10T16:41:00Z">
                  <w:rPr>
                    <w:rFonts w:ascii="等线" w:eastAsia="等线" w:hAnsi="等线" w:cstheme="minorHAnsi"/>
                    <w:kern w:val="0"/>
                    <w:szCs w:val="21"/>
                  </w:rPr>
                </w:rPrChange>
              </w:rPr>
              <w:pPrChange w:id="12328" w:author="raye" w:date="2018-08-10T16:41:00Z">
                <w:pPr>
                  <w:widowControl/>
                  <w:jc w:val="left"/>
                </w:pPr>
              </w:pPrChange>
            </w:pPr>
            <w:r w:rsidRPr="007A5281">
              <w:rPr>
                <w:rStyle w:val="af6"/>
                <w:rFonts w:eastAsiaTheme="minorEastAsia"/>
                <w:rPrChange w:id="12329" w:author="raye" w:date="2018-08-10T16:41:00Z">
                  <w:rPr>
                    <w:rFonts w:ascii="等线" w:eastAsia="等线" w:hAnsi="等线" w:cstheme="minorHAnsi"/>
                    <w:kern w:val="0"/>
                    <w:szCs w:val="21"/>
                  </w:rPr>
                </w:rPrChange>
              </w:rPr>
              <w:t>Status</w:t>
            </w:r>
          </w:p>
        </w:tc>
        <w:tc>
          <w:tcPr>
            <w:tcW w:w="3966" w:type="dxa"/>
            <w:tcBorders>
              <w:top w:val="single" w:sz="4" w:space="0" w:color="auto"/>
              <w:left w:val="single" w:sz="4" w:space="0" w:color="auto"/>
              <w:bottom w:val="single" w:sz="4" w:space="0" w:color="auto"/>
              <w:right w:val="single" w:sz="4" w:space="0" w:color="auto"/>
            </w:tcBorders>
            <w:vAlign w:val="center"/>
            <w:hideMark/>
          </w:tcPr>
          <w:p w14:paraId="6CAD3E4B" w14:textId="77777777" w:rsidR="00F7260B" w:rsidRPr="007A5281" w:rsidRDefault="00F7260B">
            <w:pPr>
              <w:rPr>
                <w:rStyle w:val="af6"/>
                <w:rFonts w:eastAsiaTheme="minorEastAsia"/>
                <w:rPrChange w:id="12330" w:author="raye" w:date="2018-08-10T16:41:00Z">
                  <w:rPr>
                    <w:rFonts w:ascii="等线" w:eastAsia="等线" w:hAnsi="等线" w:cstheme="minorHAnsi"/>
                    <w:kern w:val="0"/>
                    <w:szCs w:val="21"/>
                  </w:rPr>
                </w:rPrChange>
              </w:rPr>
              <w:pPrChange w:id="12331" w:author="raye" w:date="2018-08-10T16:41:00Z">
                <w:pPr>
                  <w:widowControl/>
                  <w:jc w:val="left"/>
                </w:pPr>
              </w:pPrChange>
            </w:pPr>
            <w:r w:rsidRPr="007A5281">
              <w:rPr>
                <w:rStyle w:val="af6"/>
                <w:rFonts w:eastAsiaTheme="minorEastAsia"/>
                <w:rPrChange w:id="12332" w:author="raye" w:date="2018-08-10T16:41:00Z">
                  <w:rPr>
                    <w:rFonts w:ascii="Calibri" w:eastAsia="宋体" w:hAnsi="Calibri" w:cstheme="minorHAnsi"/>
                    <w:kern w:val="0"/>
                    <w:szCs w:val="21"/>
                  </w:rPr>
                </w:rPrChange>
              </w:rPr>
              <w:t>Pending Operations Manager review</w:t>
            </w:r>
          </w:p>
        </w:tc>
      </w:tr>
      <w:tr w:rsidR="00F7260B" w:rsidRPr="007A5281" w14:paraId="13A866D1" w14:textId="77777777" w:rsidTr="00765FF8">
        <w:trPr>
          <w:trHeight w:val="498"/>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0872885A" w14:textId="77777777" w:rsidR="00F7260B" w:rsidRPr="007A5281" w:rsidRDefault="00F7260B">
            <w:pPr>
              <w:rPr>
                <w:rStyle w:val="af6"/>
                <w:rFonts w:eastAsiaTheme="minorEastAsia"/>
                <w:rPrChange w:id="12333" w:author="raye" w:date="2018-08-10T16:41:00Z">
                  <w:rPr>
                    <w:rFonts w:ascii="等线" w:eastAsia="等线" w:hAnsi="等线" w:cstheme="minorHAnsi"/>
                    <w:kern w:val="0"/>
                    <w:szCs w:val="21"/>
                  </w:rPr>
                </w:rPrChange>
              </w:rPr>
              <w:pPrChange w:id="12334"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2CE5AA15" w14:textId="77777777" w:rsidR="00F7260B" w:rsidRPr="007A5281" w:rsidRDefault="00F7260B">
            <w:pPr>
              <w:rPr>
                <w:rStyle w:val="af6"/>
                <w:rFonts w:eastAsiaTheme="minorEastAsia"/>
                <w:rPrChange w:id="12335" w:author="raye" w:date="2018-08-10T16:41:00Z">
                  <w:rPr>
                    <w:rFonts w:ascii="等线" w:eastAsia="等线" w:hAnsi="等线" w:cstheme="minorHAnsi"/>
                    <w:kern w:val="0"/>
                    <w:szCs w:val="21"/>
                  </w:rPr>
                </w:rPrChange>
              </w:rPr>
              <w:pPrChange w:id="12336" w:author="raye" w:date="2018-08-10T16:41:00Z">
                <w:pPr>
                  <w:widowControl/>
                  <w:jc w:val="left"/>
                </w:pPr>
              </w:pPrChange>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01BAA2C0" w14:textId="77777777" w:rsidR="00F7260B" w:rsidRPr="007A5281" w:rsidRDefault="00F7260B">
            <w:pPr>
              <w:rPr>
                <w:rStyle w:val="af6"/>
                <w:rFonts w:eastAsiaTheme="minorEastAsia"/>
                <w:rPrChange w:id="12337" w:author="raye" w:date="2018-08-10T16:41:00Z">
                  <w:rPr>
                    <w:rFonts w:ascii="等线" w:eastAsia="等线" w:hAnsi="等线" w:cstheme="minorHAnsi"/>
                    <w:kern w:val="0"/>
                    <w:szCs w:val="21"/>
                  </w:rPr>
                </w:rPrChange>
              </w:rPr>
              <w:pPrChange w:id="12338" w:author="raye" w:date="2018-08-10T16:41:00Z">
                <w:pPr>
                  <w:widowControl/>
                  <w:jc w:val="left"/>
                </w:pPr>
              </w:pPrChange>
            </w:pPr>
          </w:p>
        </w:tc>
        <w:tc>
          <w:tcPr>
            <w:tcW w:w="1133" w:type="dxa"/>
            <w:tcBorders>
              <w:top w:val="single" w:sz="4" w:space="0" w:color="auto"/>
              <w:left w:val="single" w:sz="4" w:space="0" w:color="auto"/>
              <w:bottom w:val="single" w:sz="4" w:space="0" w:color="auto"/>
              <w:right w:val="single" w:sz="4" w:space="0" w:color="auto"/>
            </w:tcBorders>
            <w:vAlign w:val="center"/>
            <w:hideMark/>
          </w:tcPr>
          <w:p w14:paraId="70025F49" w14:textId="77777777" w:rsidR="00F7260B" w:rsidRPr="007A5281" w:rsidRDefault="00F7260B">
            <w:pPr>
              <w:rPr>
                <w:rStyle w:val="af6"/>
                <w:rFonts w:eastAsiaTheme="minorEastAsia"/>
                <w:rPrChange w:id="12339" w:author="raye" w:date="2018-08-10T16:41:00Z">
                  <w:rPr>
                    <w:rFonts w:ascii="等线" w:eastAsia="等线" w:hAnsi="等线" w:cstheme="minorHAnsi"/>
                    <w:kern w:val="0"/>
                    <w:szCs w:val="21"/>
                  </w:rPr>
                </w:rPrChange>
              </w:rPr>
              <w:pPrChange w:id="12340" w:author="raye" w:date="2018-08-10T16:41:00Z">
                <w:pPr>
                  <w:widowControl/>
                  <w:jc w:val="left"/>
                </w:pPr>
              </w:pPrChange>
            </w:pPr>
            <w:r w:rsidRPr="007A5281">
              <w:rPr>
                <w:rStyle w:val="af6"/>
                <w:rFonts w:eastAsiaTheme="minorEastAsia"/>
                <w:rPrChange w:id="12341" w:author="raye" w:date="2018-08-10T16:41:00Z">
                  <w:rPr>
                    <w:rFonts w:ascii="等线" w:eastAsia="等线" w:hAnsi="等线"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vAlign w:val="center"/>
            <w:hideMark/>
          </w:tcPr>
          <w:p w14:paraId="260E74ED" w14:textId="77777777" w:rsidR="00F7260B" w:rsidRPr="007A5281" w:rsidRDefault="00F7260B">
            <w:pPr>
              <w:rPr>
                <w:rStyle w:val="af6"/>
                <w:rFonts w:eastAsiaTheme="minorEastAsia"/>
                <w:rPrChange w:id="12342" w:author="raye" w:date="2018-08-10T16:41:00Z">
                  <w:rPr>
                    <w:rFonts w:ascii="等线" w:eastAsia="等线" w:hAnsi="等线" w:cstheme="minorHAnsi"/>
                    <w:kern w:val="0"/>
                    <w:szCs w:val="21"/>
                  </w:rPr>
                </w:rPrChange>
              </w:rPr>
              <w:pPrChange w:id="12343" w:author="raye" w:date="2018-08-10T16:41:00Z">
                <w:pPr>
                  <w:widowControl/>
                  <w:jc w:val="left"/>
                </w:pPr>
              </w:pPrChange>
            </w:pPr>
            <w:r w:rsidRPr="007A5281">
              <w:rPr>
                <w:rStyle w:val="af6"/>
                <w:rFonts w:eastAsiaTheme="minorEastAsia"/>
                <w:rPrChange w:id="12344" w:author="raye" w:date="2018-08-10T16:41:00Z">
                  <w:rPr>
                    <w:rFonts w:ascii="等线" w:eastAsia="等线" w:hAnsi="等线" w:cstheme="minorHAnsi"/>
                    <w:kern w:val="0"/>
                    <w:szCs w:val="21"/>
                  </w:rPr>
                </w:rPrChange>
              </w:rPr>
              <w:t>Included</w:t>
            </w:r>
          </w:p>
        </w:tc>
      </w:tr>
      <w:tr w:rsidR="00F7260B" w:rsidRPr="007A5281" w14:paraId="3AB15FEE" w14:textId="77777777" w:rsidTr="00765FF8">
        <w:trPr>
          <w:trHeight w:val="498"/>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3E7D14AD" w14:textId="77777777" w:rsidR="00F7260B" w:rsidRPr="007A5281" w:rsidRDefault="00F7260B">
            <w:pPr>
              <w:rPr>
                <w:rStyle w:val="af6"/>
                <w:rFonts w:eastAsiaTheme="minorEastAsia"/>
                <w:rPrChange w:id="12345" w:author="raye" w:date="2018-08-10T16:41:00Z">
                  <w:rPr>
                    <w:rFonts w:ascii="等线" w:eastAsia="等线" w:hAnsi="等线" w:cstheme="minorHAnsi"/>
                    <w:kern w:val="0"/>
                    <w:szCs w:val="21"/>
                  </w:rPr>
                </w:rPrChange>
              </w:rPr>
              <w:pPrChange w:id="12346"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5F8F05E4" w14:textId="77777777" w:rsidR="00F7260B" w:rsidRPr="007A5281" w:rsidRDefault="00F7260B">
            <w:pPr>
              <w:rPr>
                <w:rStyle w:val="af6"/>
                <w:rFonts w:eastAsiaTheme="minorEastAsia"/>
                <w:rPrChange w:id="12347" w:author="raye" w:date="2018-08-10T16:41:00Z">
                  <w:rPr>
                    <w:rFonts w:ascii="等线" w:eastAsia="等线" w:hAnsi="等线" w:cstheme="minorHAnsi"/>
                    <w:kern w:val="0"/>
                    <w:szCs w:val="21"/>
                  </w:rPr>
                </w:rPrChange>
              </w:rPr>
              <w:pPrChange w:id="12348" w:author="raye" w:date="2018-08-10T16:41:00Z">
                <w:pPr>
                  <w:widowControl/>
                  <w:jc w:val="left"/>
                </w:pPr>
              </w:pPrChange>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0CE1DBE4" w14:textId="77777777" w:rsidR="00F7260B" w:rsidRPr="007A5281" w:rsidRDefault="00F7260B">
            <w:pPr>
              <w:rPr>
                <w:rStyle w:val="af6"/>
                <w:rFonts w:eastAsiaTheme="minorEastAsia"/>
                <w:rPrChange w:id="12349" w:author="raye" w:date="2018-08-10T16:41:00Z">
                  <w:rPr>
                    <w:rFonts w:ascii="等线" w:eastAsia="等线" w:hAnsi="等线" w:cstheme="minorHAnsi"/>
                    <w:kern w:val="0"/>
                    <w:szCs w:val="21"/>
                  </w:rPr>
                </w:rPrChange>
              </w:rPr>
              <w:pPrChange w:id="12350" w:author="raye" w:date="2018-08-10T16:41:00Z">
                <w:pPr>
                  <w:widowControl/>
                  <w:jc w:val="left"/>
                </w:pPr>
              </w:pPrChange>
            </w:pPr>
          </w:p>
        </w:tc>
        <w:tc>
          <w:tcPr>
            <w:tcW w:w="1133" w:type="dxa"/>
            <w:tcBorders>
              <w:top w:val="single" w:sz="4" w:space="0" w:color="auto"/>
              <w:left w:val="single" w:sz="4" w:space="0" w:color="auto"/>
              <w:bottom w:val="single" w:sz="4" w:space="0" w:color="auto"/>
              <w:right w:val="single" w:sz="4" w:space="0" w:color="auto"/>
            </w:tcBorders>
            <w:vAlign w:val="center"/>
            <w:hideMark/>
          </w:tcPr>
          <w:p w14:paraId="4FBD680F" w14:textId="77777777" w:rsidR="00F7260B" w:rsidRPr="007A5281" w:rsidRDefault="00F7260B">
            <w:pPr>
              <w:rPr>
                <w:rStyle w:val="af6"/>
                <w:rFonts w:eastAsiaTheme="minorEastAsia"/>
                <w:rPrChange w:id="12351" w:author="raye" w:date="2018-08-10T16:41:00Z">
                  <w:rPr>
                    <w:rFonts w:ascii="等线" w:eastAsia="等线" w:hAnsi="等线" w:cstheme="minorHAnsi"/>
                    <w:kern w:val="0"/>
                    <w:szCs w:val="21"/>
                  </w:rPr>
                </w:rPrChange>
              </w:rPr>
              <w:pPrChange w:id="12352" w:author="raye" w:date="2018-08-10T16:41:00Z">
                <w:pPr>
                  <w:widowControl/>
                  <w:jc w:val="left"/>
                </w:pPr>
              </w:pPrChange>
            </w:pPr>
            <w:r w:rsidRPr="007A5281">
              <w:rPr>
                <w:rStyle w:val="af6"/>
                <w:rFonts w:eastAsiaTheme="minorEastAsia"/>
                <w:rPrChange w:id="12353" w:author="raye" w:date="2018-08-10T16:41:00Z">
                  <w:rPr>
                    <w:rFonts w:ascii="等线" w:eastAsia="等线" w:hAnsi="等线"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vAlign w:val="center"/>
            <w:hideMark/>
          </w:tcPr>
          <w:p w14:paraId="304DE410" w14:textId="77777777" w:rsidR="00F7260B" w:rsidRPr="007A5281" w:rsidRDefault="00F7260B">
            <w:pPr>
              <w:rPr>
                <w:rStyle w:val="af6"/>
                <w:rFonts w:eastAsiaTheme="minorEastAsia"/>
                <w:rPrChange w:id="12354" w:author="raye" w:date="2018-08-10T16:41:00Z">
                  <w:rPr>
                    <w:rFonts w:ascii="等线" w:eastAsia="等线" w:hAnsi="等线" w:cstheme="minorHAnsi"/>
                    <w:kern w:val="0"/>
                    <w:szCs w:val="21"/>
                  </w:rPr>
                </w:rPrChange>
              </w:rPr>
              <w:pPrChange w:id="12355" w:author="raye" w:date="2018-08-10T16:41:00Z">
                <w:pPr>
                  <w:pStyle w:val="a0"/>
                  <w:widowControl/>
                  <w:numPr>
                    <w:numId w:val="76"/>
                  </w:numPr>
                  <w:ind w:left="420" w:firstLineChars="0" w:hanging="420"/>
                  <w:jc w:val="left"/>
                </w:pPr>
              </w:pPrChange>
            </w:pPr>
            <w:r w:rsidRPr="007A5281">
              <w:rPr>
                <w:rStyle w:val="af6"/>
                <w:rFonts w:eastAsiaTheme="minorEastAsia"/>
                <w:rPrChange w:id="12356" w:author="raye" w:date="2018-08-10T16:41:00Z">
                  <w:rPr>
                    <w:rFonts w:ascii="等线" w:eastAsia="等线" w:hAnsi="等线" w:cstheme="minorHAnsi"/>
                    <w:kern w:val="0"/>
                    <w:szCs w:val="21"/>
                  </w:rPr>
                </w:rPrChange>
              </w:rPr>
              <w:t>All Forms</w:t>
            </w:r>
          </w:p>
          <w:p w14:paraId="373300C5" w14:textId="77777777" w:rsidR="00F7260B" w:rsidRPr="007A5281" w:rsidRDefault="00F7260B">
            <w:pPr>
              <w:rPr>
                <w:rStyle w:val="af6"/>
                <w:rFonts w:eastAsiaTheme="minorEastAsia"/>
                <w:rPrChange w:id="12357" w:author="raye" w:date="2018-08-10T16:41:00Z">
                  <w:rPr>
                    <w:rFonts w:ascii="等线" w:eastAsia="等线" w:hAnsi="等线" w:cstheme="minorHAnsi"/>
                    <w:kern w:val="0"/>
                    <w:szCs w:val="21"/>
                  </w:rPr>
                </w:rPrChange>
              </w:rPr>
              <w:pPrChange w:id="12358" w:author="raye" w:date="2018-08-10T16:41:00Z">
                <w:pPr>
                  <w:pStyle w:val="a0"/>
                  <w:widowControl/>
                  <w:numPr>
                    <w:numId w:val="76"/>
                  </w:numPr>
                  <w:ind w:left="420" w:firstLineChars="0" w:hanging="420"/>
                  <w:jc w:val="left"/>
                </w:pPr>
              </w:pPrChange>
            </w:pPr>
            <w:r w:rsidRPr="007A5281">
              <w:rPr>
                <w:rStyle w:val="af6"/>
                <w:rFonts w:eastAsiaTheme="minorEastAsia"/>
                <w:rPrChange w:id="12359" w:author="raye" w:date="2018-08-10T16:41:00Z">
                  <w:rPr>
                    <w:rFonts w:ascii="Calibri" w:hAnsi="Calibri" w:cstheme="minorHAnsi"/>
                    <w:szCs w:val="21"/>
                  </w:rPr>
                </w:rPrChange>
              </w:rPr>
              <w:t>FILE Management</w:t>
            </w:r>
          </w:p>
        </w:tc>
      </w:tr>
      <w:tr w:rsidR="00F7260B" w:rsidRPr="007A5281" w14:paraId="53431A8F" w14:textId="77777777" w:rsidTr="00765FF8">
        <w:trPr>
          <w:trHeight w:val="498"/>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1BA098C" w14:textId="77777777" w:rsidR="00F7260B" w:rsidRPr="007A5281" w:rsidRDefault="00F7260B">
            <w:pPr>
              <w:rPr>
                <w:rStyle w:val="af6"/>
                <w:rFonts w:eastAsiaTheme="minorEastAsia"/>
                <w:rPrChange w:id="12360" w:author="raye" w:date="2018-08-10T16:41:00Z">
                  <w:rPr>
                    <w:rFonts w:ascii="等线" w:eastAsia="等线" w:hAnsi="等线" w:cstheme="minorHAnsi"/>
                    <w:kern w:val="0"/>
                    <w:szCs w:val="21"/>
                  </w:rPr>
                </w:rPrChange>
              </w:rPr>
              <w:pPrChange w:id="12361"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190D22C4" w14:textId="77777777" w:rsidR="00F7260B" w:rsidRPr="007A5281" w:rsidRDefault="00F7260B">
            <w:pPr>
              <w:rPr>
                <w:rStyle w:val="af6"/>
                <w:rFonts w:eastAsiaTheme="minorEastAsia"/>
                <w:rPrChange w:id="12362" w:author="raye" w:date="2018-08-10T16:41:00Z">
                  <w:rPr>
                    <w:rFonts w:ascii="等线" w:eastAsia="等线" w:hAnsi="等线" w:cstheme="minorHAnsi"/>
                    <w:kern w:val="0"/>
                    <w:szCs w:val="21"/>
                  </w:rPr>
                </w:rPrChange>
              </w:rPr>
              <w:pPrChange w:id="12363" w:author="raye" w:date="2018-08-10T16:41:00Z">
                <w:pPr>
                  <w:widowControl/>
                  <w:jc w:val="left"/>
                </w:pPr>
              </w:pPrChange>
            </w:pPr>
          </w:p>
        </w:tc>
        <w:tc>
          <w:tcPr>
            <w:tcW w:w="1842" w:type="dxa"/>
            <w:vMerge w:val="restart"/>
            <w:tcBorders>
              <w:top w:val="single" w:sz="4" w:space="0" w:color="auto"/>
              <w:left w:val="single" w:sz="4" w:space="0" w:color="auto"/>
              <w:bottom w:val="single" w:sz="4" w:space="0" w:color="auto"/>
              <w:right w:val="single" w:sz="4" w:space="0" w:color="auto"/>
            </w:tcBorders>
            <w:hideMark/>
          </w:tcPr>
          <w:p w14:paraId="27FB8A0D" w14:textId="77777777" w:rsidR="00F7260B" w:rsidRPr="007A5281" w:rsidRDefault="00F7260B">
            <w:pPr>
              <w:rPr>
                <w:rStyle w:val="af6"/>
                <w:rFonts w:eastAsiaTheme="minorEastAsia"/>
                <w:rPrChange w:id="12364" w:author="raye" w:date="2018-08-10T16:41:00Z">
                  <w:rPr>
                    <w:rFonts w:ascii="等线" w:eastAsia="等线" w:hAnsi="等线" w:cstheme="minorHAnsi"/>
                    <w:kern w:val="0"/>
                    <w:szCs w:val="21"/>
                  </w:rPr>
                </w:rPrChange>
              </w:rPr>
              <w:pPrChange w:id="12365" w:author="raye" w:date="2018-08-10T16:41:00Z">
                <w:pPr>
                  <w:widowControl/>
                  <w:jc w:val="left"/>
                </w:pPr>
              </w:pPrChange>
            </w:pPr>
            <w:r w:rsidRPr="007A5281">
              <w:rPr>
                <w:rStyle w:val="af6"/>
                <w:rFonts w:eastAsiaTheme="minorEastAsia"/>
                <w:rPrChange w:id="12366" w:author="raye" w:date="2018-08-10T16:41:00Z">
                  <w:rPr>
                    <w:rFonts w:ascii="等线" w:eastAsia="等线" w:hAnsi="等线" w:cstheme="minorHAnsi"/>
                    <w:kern w:val="0"/>
                    <w:szCs w:val="21"/>
                  </w:rPr>
                </w:rPrChange>
              </w:rPr>
              <w:t>Details&gt;&gt;</w:t>
            </w:r>
            <w:r w:rsidRPr="007A5281">
              <w:rPr>
                <w:rStyle w:val="af6"/>
                <w:rFonts w:eastAsiaTheme="minorEastAsia"/>
                <w:rPrChange w:id="12367" w:author="raye" w:date="2018-08-10T16:41:00Z">
                  <w:rPr>
                    <w:rFonts w:ascii="等线" w:eastAsia="等线" w:hAnsi="等线"/>
                    <w:szCs w:val="21"/>
                  </w:rPr>
                </w:rPrChange>
              </w:rPr>
              <w:t xml:space="preserve"> </w:t>
            </w:r>
            <w:r w:rsidRPr="007A5281">
              <w:rPr>
                <w:rStyle w:val="af6"/>
                <w:rFonts w:eastAsiaTheme="minorEastAsia"/>
                <w:rPrChange w:id="12368" w:author="raye" w:date="2018-08-10T16:41:00Z">
                  <w:rPr>
                    <w:rFonts w:ascii="等线" w:eastAsia="等线" w:hAnsi="等线" w:cstheme="minorHAnsi"/>
                    <w:kern w:val="0"/>
                    <w:szCs w:val="21"/>
                  </w:rPr>
                </w:rPrChange>
              </w:rPr>
              <w:t>Documens Verification</w:t>
            </w:r>
          </w:p>
        </w:tc>
        <w:tc>
          <w:tcPr>
            <w:tcW w:w="1133" w:type="dxa"/>
            <w:tcBorders>
              <w:top w:val="single" w:sz="4" w:space="0" w:color="auto"/>
              <w:left w:val="single" w:sz="4" w:space="0" w:color="auto"/>
              <w:bottom w:val="single" w:sz="4" w:space="0" w:color="auto"/>
              <w:right w:val="single" w:sz="4" w:space="0" w:color="auto"/>
            </w:tcBorders>
            <w:vAlign w:val="center"/>
            <w:hideMark/>
          </w:tcPr>
          <w:p w14:paraId="77EBEE2F" w14:textId="77777777" w:rsidR="00F7260B" w:rsidRPr="007A5281" w:rsidRDefault="00F7260B">
            <w:pPr>
              <w:rPr>
                <w:rStyle w:val="af6"/>
                <w:rFonts w:eastAsiaTheme="minorEastAsia"/>
                <w:rPrChange w:id="12369" w:author="raye" w:date="2018-08-10T16:41:00Z">
                  <w:rPr>
                    <w:rFonts w:ascii="等线" w:eastAsia="等线" w:hAnsi="等线" w:cstheme="minorHAnsi"/>
                    <w:kern w:val="0"/>
                    <w:szCs w:val="21"/>
                  </w:rPr>
                </w:rPrChange>
              </w:rPr>
              <w:pPrChange w:id="12370" w:author="raye" w:date="2018-08-10T16:41:00Z">
                <w:pPr>
                  <w:widowControl/>
                  <w:jc w:val="left"/>
                </w:pPr>
              </w:pPrChange>
            </w:pPr>
            <w:r w:rsidRPr="007A5281">
              <w:rPr>
                <w:rStyle w:val="af6"/>
                <w:rFonts w:eastAsiaTheme="minorEastAsia"/>
                <w:rPrChange w:id="12371" w:author="raye" w:date="2018-08-10T16:41:00Z">
                  <w:rPr>
                    <w:rFonts w:ascii="等线" w:eastAsia="等线" w:hAnsi="等线"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vAlign w:val="center"/>
            <w:hideMark/>
          </w:tcPr>
          <w:p w14:paraId="311D7CA2" w14:textId="77777777" w:rsidR="00F7260B" w:rsidRPr="007A5281" w:rsidRDefault="00F7260B">
            <w:pPr>
              <w:rPr>
                <w:rStyle w:val="af6"/>
                <w:rFonts w:eastAsiaTheme="minorEastAsia"/>
                <w:rPrChange w:id="12372" w:author="raye" w:date="2018-08-10T16:41:00Z">
                  <w:rPr>
                    <w:rFonts w:ascii="等线" w:eastAsia="等线" w:hAnsi="等线" w:cstheme="minorHAnsi"/>
                    <w:kern w:val="0"/>
                    <w:szCs w:val="21"/>
                  </w:rPr>
                </w:rPrChange>
              </w:rPr>
              <w:pPrChange w:id="12373" w:author="raye" w:date="2018-08-10T16:41:00Z">
                <w:pPr>
                  <w:widowControl/>
                  <w:jc w:val="left"/>
                </w:pPr>
              </w:pPrChange>
            </w:pPr>
            <w:r w:rsidRPr="007A5281">
              <w:rPr>
                <w:rStyle w:val="af6"/>
                <w:rFonts w:eastAsiaTheme="minorEastAsia"/>
                <w:rPrChange w:id="12374" w:author="raye" w:date="2018-08-10T16:41:00Z">
                  <w:rPr>
                    <w:rFonts w:ascii="等线" w:eastAsia="等线" w:hAnsi="等线" w:cstheme="minorHAnsi"/>
                    <w:kern w:val="0"/>
                    <w:szCs w:val="21"/>
                  </w:rPr>
                </w:rPrChange>
              </w:rPr>
              <w:t>Included</w:t>
            </w:r>
          </w:p>
        </w:tc>
      </w:tr>
      <w:tr w:rsidR="00F7260B" w:rsidRPr="007A5281" w14:paraId="257BB445" w14:textId="77777777" w:rsidTr="00765FF8">
        <w:trPr>
          <w:trHeight w:val="498"/>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05EB345" w14:textId="77777777" w:rsidR="00F7260B" w:rsidRPr="007A5281" w:rsidRDefault="00F7260B">
            <w:pPr>
              <w:rPr>
                <w:rStyle w:val="af6"/>
                <w:rFonts w:eastAsiaTheme="minorEastAsia"/>
                <w:rPrChange w:id="12375" w:author="raye" w:date="2018-08-10T16:41:00Z">
                  <w:rPr>
                    <w:rFonts w:ascii="等线" w:eastAsia="等线" w:hAnsi="等线" w:cstheme="minorHAnsi"/>
                    <w:kern w:val="0"/>
                    <w:szCs w:val="21"/>
                  </w:rPr>
                </w:rPrChange>
              </w:rPr>
              <w:pPrChange w:id="12376"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5C10374E" w14:textId="77777777" w:rsidR="00F7260B" w:rsidRPr="007A5281" w:rsidRDefault="00F7260B">
            <w:pPr>
              <w:rPr>
                <w:rStyle w:val="af6"/>
                <w:rFonts w:eastAsiaTheme="minorEastAsia"/>
                <w:rPrChange w:id="12377" w:author="raye" w:date="2018-08-10T16:41:00Z">
                  <w:rPr>
                    <w:rFonts w:ascii="等线" w:eastAsia="等线" w:hAnsi="等线" w:cstheme="minorHAnsi"/>
                    <w:kern w:val="0"/>
                    <w:szCs w:val="21"/>
                  </w:rPr>
                </w:rPrChange>
              </w:rPr>
              <w:pPrChange w:id="12378" w:author="raye" w:date="2018-08-10T16:41:00Z">
                <w:pPr>
                  <w:widowControl/>
                  <w:jc w:val="left"/>
                </w:pPr>
              </w:pPrChange>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752691FC" w14:textId="77777777" w:rsidR="00F7260B" w:rsidRPr="007A5281" w:rsidRDefault="00F7260B">
            <w:pPr>
              <w:rPr>
                <w:rStyle w:val="af6"/>
                <w:rFonts w:eastAsiaTheme="minorEastAsia"/>
                <w:rPrChange w:id="12379" w:author="raye" w:date="2018-08-10T16:41:00Z">
                  <w:rPr>
                    <w:rFonts w:ascii="等线" w:eastAsia="等线" w:hAnsi="等线" w:cstheme="minorHAnsi"/>
                    <w:kern w:val="0"/>
                    <w:szCs w:val="21"/>
                  </w:rPr>
                </w:rPrChange>
              </w:rPr>
              <w:pPrChange w:id="12380" w:author="raye" w:date="2018-08-10T16:41:00Z">
                <w:pPr>
                  <w:widowControl/>
                  <w:jc w:val="left"/>
                </w:pPr>
              </w:pPrChange>
            </w:pPr>
          </w:p>
        </w:tc>
        <w:tc>
          <w:tcPr>
            <w:tcW w:w="1133" w:type="dxa"/>
            <w:tcBorders>
              <w:top w:val="single" w:sz="4" w:space="0" w:color="auto"/>
              <w:left w:val="single" w:sz="4" w:space="0" w:color="auto"/>
              <w:bottom w:val="single" w:sz="4" w:space="0" w:color="auto"/>
              <w:right w:val="single" w:sz="4" w:space="0" w:color="auto"/>
            </w:tcBorders>
            <w:vAlign w:val="center"/>
            <w:hideMark/>
          </w:tcPr>
          <w:p w14:paraId="63BB6AE7" w14:textId="77777777" w:rsidR="00F7260B" w:rsidRPr="007A5281" w:rsidRDefault="00F7260B">
            <w:pPr>
              <w:rPr>
                <w:rStyle w:val="af6"/>
                <w:rFonts w:eastAsiaTheme="minorEastAsia"/>
                <w:rPrChange w:id="12381" w:author="raye" w:date="2018-08-10T16:41:00Z">
                  <w:rPr>
                    <w:rFonts w:ascii="等线" w:eastAsia="等线" w:hAnsi="等线" w:cstheme="minorHAnsi"/>
                    <w:kern w:val="0"/>
                    <w:szCs w:val="21"/>
                  </w:rPr>
                </w:rPrChange>
              </w:rPr>
              <w:pPrChange w:id="12382" w:author="raye" w:date="2018-08-10T16:41:00Z">
                <w:pPr>
                  <w:widowControl/>
                  <w:jc w:val="left"/>
                </w:pPr>
              </w:pPrChange>
            </w:pPr>
            <w:r w:rsidRPr="007A5281">
              <w:rPr>
                <w:rStyle w:val="af6"/>
                <w:rFonts w:eastAsiaTheme="minorEastAsia"/>
                <w:rPrChange w:id="12383" w:author="raye" w:date="2018-08-10T16:41:00Z">
                  <w:rPr>
                    <w:rFonts w:ascii="等线" w:eastAsia="等线" w:hAnsi="等线"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vAlign w:val="center"/>
          </w:tcPr>
          <w:p w14:paraId="28011196" w14:textId="77777777" w:rsidR="00F7260B" w:rsidRPr="007A5281" w:rsidRDefault="00F7260B">
            <w:pPr>
              <w:rPr>
                <w:rStyle w:val="af6"/>
                <w:rFonts w:eastAsiaTheme="minorEastAsia"/>
                <w:rPrChange w:id="12384" w:author="raye" w:date="2018-08-10T16:41:00Z">
                  <w:rPr>
                    <w:rFonts w:ascii="等线" w:eastAsia="等线" w:hAnsi="等线" w:cstheme="minorHAnsi"/>
                    <w:kern w:val="0"/>
                    <w:szCs w:val="21"/>
                  </w:rPr>
                </w:rPrChange>
              </w:rPr>
              <w:pPrChange w:id="12385" w:author="raye" w:date="2018-08-10T16:41:00Z">
                <w:pPr>
                  <w:pStyle w:val="a0"/>
                  <w:widowControl/>
                  <w:numPr>
                    <w:numId w:val="77"/>
                  </w:numPr>
                  <w:ind w:left="420" w:firstLineChars="0" w:hanging="420"/>
                  <w:jc w:val="left"/>
                </w:pPr>
              </w:pPrChange>
            </w:pPr>
            <w:r w:rsidRPr="007A5281">
              <w:rPr>
                <w:rStyle w:val="af6"/>
                <w:rFonts w:eastAsiaTheme="minorEastAsia"/>
                <w:rPrChange w:id="12386" w:author="raye" w:date="2018-08-10T16:41:00Z">
                  <w:rPr>
                    <w:rFonts w:ascii="等线" w:eastAsia="等线" w:hAnsi="等线" w:cstheme="minorHAnsi"/>
                    <w:kern w:val="0"/>
                    <w:szCs w:val="21"/>
                  </w:rPr>
                </w:rPrChange>
              </w:rPr>
              <w:t>Details</w:t>
            </w:r>
            <w:r w:rsidRPr="007A5281">
              <w:rPr>
                <w:rStyle w:val="af6"/>
                <w:rFonts w:eastAsiaTheme="minorEastAsia" w:hint="eastAsia"/>
                <w:rPrChange w:id="12387" w:author="raye" w:date="2018-08-10T16:41:00Z">
                  <w:rPr>
                    <w:rFonts w:ascii="等线" w:eastAsia="等线" w:hAnsi="等线" w:cstheme="minorHAnsi" w:hint="eastAsia"/>
                    <w:kern w:val="0"/>
                    <w:szCs w:val="21"/>
                  </w:rPr>
                </w:rPrChange>
              </w:rPr>
              <w:t>【</w:t>
            </w:r>
            <w:r w:rsidRPr="007A5281">
              <w:rPr>
                <w:rStyle w:val="af6"/>
                <w:rFonts w:eastAsiaTheme="minorEastAsia"/>
                <w:rPrChange w:id="12388" w:author="raye" w:date="2018-08-10T16:41:00Z">
                  <w:rPr>
                    <w:rFonts w:ascii="等线" w:eastAsia="等线" w:hAnsi="等线" w:cstheme="minorHAnsi"/>
                    <w:kern w:val="0"/>
                    <w:szCs w:val="21"/>
                  </w:rPr>
                </w:rPrChange>
              </w:rPr>
              <w:t>prototype</w:t>
            </w:r>
            <w:r w:rsidRPr="007A5281">
              <w:rPr>
                <w:rStyle w:val="af6"/>
                <w:rFonts w:eastAsiaTheme="minorEastAsia" w:hint="eastAsia"/>
                <w:rPrChange w:id="12389" w:author="raye" w:date="2018-08-10T16:41:00Z">
                  <w:rPr>
                    <w:rFonts w:ascii="等线" w:eastAsia="等线" w:hAnsi="等线" w:cstheme="minorHAnsi" w:hint="eastAsia"/>
                    <w:kern w:val="0"/>
                    <w:szCs w:val="21"/>
                  </w:rPr>
                </w:rPrChange>
              </w:rPr>
              <w:t>：</w:t>
            </w:r>
            <w:r w:rsidRPr="007A5281">
              <w:rPr>
                <w:rStyle w:val="af6"/>
                <w:rFonts w:eastAsiaTheme="minorEastAsia"/>
                <w:rPrChange w:id="12390" w:author="raye" w:date="2018-08-10T16:41:00Z">
                  <w:rPr>
                    <w:rFonts w:ascii="等线" w:eastAsia="等线" w:hAnsi="等线" w:cstheme="minorHAnsi"/>
                    <w:kern w:val="0"/>
                    <w:szCs w:val="21"/>
                  </w:rPr>
                </w:rPrChange>
              </w:rPr>
              <w:t>after input is sent to OM</w:t>
            </w:r>
            <w:r w:rsidRPr="007A5281">
              <w:rPr>
                <w:rStyle w:val="af6"/>
                <w:rFonts w:eastAsiaTheme="minorEastAsia" w:hint="eastAsia"/>
                <w:rPrChange w:id="12391" w:author="raye" w:date="2018-08-10T16:41:00Z">
                  <w:rPr>
                    <w:rFonts w:ascii="等线" w:eastAsia="等线" w:hAnsi="等线" w:cstheme="minorHAnsi" w:hint="eastAsia"/>
                    <w:kern w:val="0"/>
                    <w:szCs w:val="21"/>
                  </w:rPr>
                </w:rPrChange>
              </w:rPr>
              <w:t>】</w:t>
            </w:r>
          </w:p>
          <w:p w14:paraId="4C0C7006" w14:textId="77777777" w:rsidR="00F7260B" w:rsidRPr="007A5281" w:rsidRDefault="00F7260B">
            <w:pPr>
              <w:rPr>
                <w:rStyle w:val="af6"/>
                <w:rFonts w:eastAsiaTheme="minorEastAsia"/>
                <w:rPrChange w:id="12392" w:author="raye" w:date="2018-08-10T16:41:00Z">
                  <w:rPr>
                    <w:rFonts w:ascii="等线" w:eastAsia="等线" w:hAnsi="等线" w:cstheme="minorHAnsi"/>
                    <w:kern w:val="0"/>
                    <w:szCs w:val="21"/>
                  </w:rPr>
                </w:rPrChange>
              </w:rPr>
              <w:pPrChange w:id="12393" w:author="raye" w:date="2018-08-10T16:41:00Z">
                <w:pPr>
                  <w:widowControl/>
                  <w:jc w:val="left"/>
                </w:pPr>
              </w:pPrChange>
            </w:pPr>
            <w:r w:rsidRPr="007A5281">
              <w:rPr>
                <w:rStyle w:val="af6"/>
                <w:rFonts w:eastAsiaTheme="minorEastAsia"/>
                <w:rPrChange w:id="12394" w:author="raye" w:date="2018-08-10T16:41:00Z">
                  <w:rPr>
                    <w:rFonts w:ascii="等线" w:eastAsia="等线" w:hAnsi="等线" w:cstheme="minorHAnsi"/>
                    <w:kern w:val="0"/>
                    <w:szCs w:val="21"/>
                  </w:rPr>
                </w:rPrChange>
              </w:rPr>
              <w:t>1. input pages no longer allowed to edit</w:t>
            </w:r>
          </w:p>
          <w:p w14:paraId="1432696E" w14:textId="77777777" w:rsidR="00F7260B" w:rsidRPr="007A5281" w:rsidRDefault="00F7260B">
            <w:pPr>
              <w:rPr>
                <w:rStyle w:val="af6"/>
                <w:rFonts w:eastAsiaTheme="minorEastAsia"/>
                <w:rPrChange w:id="12395" w:author="raye" w:date="2018-08-10T16:41:00Z">
                  <w:rPr>
                    <w:rFonts w:ascii="等线" w:eastAsia="等线" w:hAnsi="等线" w:cstheme="minorHAnsi"/>
                    <w:kern w:val="0"/>
                    <w:szCs w:val="21"/>
                  </w:rPr>
                </w:rPrChange>
              </w:rPr>
              <w:pPrChange w:id="12396" w:author="raye" w:date="2018-08-10T16:41:00Z">
                <w:pPr>
                  <w:widowControl/>
                  <w:jc w:val="left"/>
                </w:pPr>
              </w:pPrChange>
            </w:pPr>
          </w:p>
          <w:p w14:paraId="6D034CDE" w14:textId="77777777" w:rsidR="00F7260B" w:rsidRPr="007A5281" w:rsidRDefault="00F7260B">
            <w:pPr>
              <w:rPr>
                <w:rStyle w:val="af6"/>
                <w:rFonts w:eastAsiaTheme="minorEastAsia"/>
                <w:rPrChange w:id="12397" w:author="raye" w:date="2018-08-10T16:41:00Z">
                  <w:rPr>
                    <w:rFonts w:ascii="等线" w:eastAsia="等线" w:hAnsi="等线" w:cstheme="minorHAnsi"/>
                    <w:kern w:val="0"/>
                    <w:szCs w:val="21"/>
                  </w:rPr>
                </w:rPrChange>
              </w:rPr>
              <w:pPrChange w:id="12398" w:author="raye" w:date="2018-08-10T16:41:00Z">
                <w:pPr>
                  <w:widowControl/>
                  <w:jc w:val="left"/>
                </w:pPr>
              </w:pPrChange>
            </w:pPr>
            <w:r w:rsidRPr="007A5281">
              <w:rPr>
                <w:rStyle w:val="af6"/>
                <w:rFonts w:eastAsiaTheme="minorEastAsia"/>
                <w:rPrChange w:id="12399" w:author="raye" w:date="2018-08-10T16:41:00Z">
                  <w:rPr>
                    <w:rFonts w:ascii="等线" w:eastAsia="等线" w:hAnsi="等线" w:cstheme="minorHAnsi"/>
                    <w:kern w:val="0"/>
                    <w:szCs w:val="21"/>
                  </w:rPr>
                </w:rPrChange>
              </w:rPr>
              <w:t>2. left page scroll bar to zoom in and restore function.</w:t>
            </w:r>
          </w:p>
          <w:p w14:paraId="32A8CB6C" w14:textId="77777777" w:rsidR="00F7260B" w:rsidRPr="007A5281" w:rsidRDefault="00F7260B">
            <w:pPr>
              <w:rPr>
                <w:rStyle w:val="af6"/>
                <w:rFonts w:eastAsiaTheme="minorEastAsia"/>
                <w:rPrChange w:id="12400" w:author="raye" w:date="2018-08-10T16:41:00Z">
                  <w:rPr>
                    <w:rFonts w:ascii="等线" w:eastAsia="等线" w:hAnsi="等线" w:cstheme="minorHAnsi"/>
                    <w:kern w:val="0"/>
                    <w:szCs w:val="21"/>
                  </w:rPr>
                </w:rPrChange>
              </w:rPr>
              <w:pPrChange w:id="12401" w:author="raye" w:date="2018-08-10T16:41:00Z">
                <w:pPr>
                  <w:widowControl/>
                  <w:jc w:val="left"/>
                </w:pPr>
              </w:pPrChange>
            </w:pPr>
          </w:p>
          <w:p w14:paraId="1090C1EF" w14:textId="77777777" w:rsidR="00F7260B" w:rsidRPr="007A5281" w:rsidRDefault="00F7260B">
            <w:pPr>
              <w:rPr>
                <w:rStyle w:val="af6"/>
                <w:rFonts w:eastAsiaTheme="minorEastAsia"/>
                <w:rPrChange w:id="12402" w:author="raye" w:date="2018-08-10T16:41:00Z">
                  <w:rPr>
                    <w:rFonts w:ascii="等线" w:eastAsia="等线" w:hAnsi="等线" w:cstheme="minorHAnsi"/>
                    <w:kern w:val="0"/>
                    <w:szCs w:val="21"/>
                  </w:rPr>
                </w:rPrChange>
              </w:rPr>
              <w:pPrChange w:id="12403" w:author="raye" w:date="2018-08-10T16:41:00Z">
                <w:pPr>
                  <w:widowControl/>
                  <w:jc w:val="left"/>
                </w:pPr>
              </w:pPrChange>
            </w:pPr>
            <w:r w:rsidRPr="007A5281">
              <w:rPr>
                <w:rStyle w:val="af6"/>
                <w:rFonts w:eastAsiaTheme="minorEastAsia"/>
                <w:rPrChange w:id="12404" w:author="raye" w:date="2018-08-10T16:41:00Z">
                  <w:rPr>
                    <w:rFonts w:ascii="等线" w:eastAsia="等线" w:hAnsi="等线" w:cstheme="minorHAnsi"/>
                    <w:kern w:val="0"/>
                    <w:szCs w:val="21"/>
                  </w:rPr>
                </w:rPrChange>
              </w:rPr>
              <w:t>3. no more edit additions and deletions are allowed in the right form.</w:t>
            </w:r>
          </w:p>
          <w:p w14:paraId="1C6C9D2E" w14:textId="77777777" w:rsidR="00F7260B" w:rsidRPr="007A5281" w:rsidRDefault="00F7260B">
            <w:pPr>
              <w:rPr>
                <w:rStyle w:val="af6"/>
                <w:rFonts w:eastAsiaTheme="minorEastAsia"/>
                <w:rPrChange w:id="12405" w:author="raye" w:date="2018-08-10T16:41:00Z">
                  <w:rPr>
                    <w:rFonts w:ascii="等线" w:eastAsia="等线" w:hAnsi="等线" w:cstheme="minorHAnsi"/>
                    <w:kern w:val="0"/>
                    <w:szCs w:val="21"/>
                  </w:rPr>
                </w:rPrChange>
              </w:rPr>
              <w:pPrChange w:id="12406" w:author="raye" w:date="2018-08-10T16:41:00Z">
                <w:pPr>
                  <w:widowControl/>
                  <w:jc w:val="left"/>
                </w:pPr>
              </w:pPrChange>
            </w:pPr>
          </w:p>
          <w:p w14:paraId="0DD6BFC3" w14:textId="77777777" w:rsidR="00F7260B" w:rsidRPr="007A5281" w:rsidRDefault="00F7260B">
            <w:pPr>
              <w:rPr>
                <w:rStyle w:val="af6"/>
                <w:rFonts w:eastAsiaTheme="minorEastAsia"/>
                <w:rPrChange w:id="12407" w:author="raye" w:date="2018-08-10T16:41:00Z">
                  <w:rPr>
                    <w:rFonts w:ascii="等线" w:eastAsia="等线" w:hAnsi="等线" w:cstheme="minorHAnsi"/>
                    <w:kern w:val="0"/>
                    <w:szCs w:val="21"/>
                  </w:rPr>
                </w:rPrChange>
              </w:rPr>
              <w:pPrChange w:id="12408" w:author="raye" w:date="2018-08-10T16:41:00Z">
                <w:pPr>
                  <w:widowControl/>
                  <w:jc w:val="left"/>
                </w:pPr>
              </w:pPrChange>
            </w:pPr>
            <w:r w:rsidRPr="007A5281">
              <w:rPr>
                <w:rStyle w:val="af6"/>
                <w:rFonts w:eastAsiaTheme="minorEastAsia"/>
                <w:rPrChange w:id="12409" w:author="raye" w:date="2018-08-10T16:41:00Z">
                  <w:rPr>
                    <w:rFonts w:ascii="等线" w:eastAsia="等线" w:hAnsi="等线" w:cstheme="minorHAnsi"/>
                    <w:kern w:val="0"/>
                    <w:szCs w:val="21"/>
                  </w:rPr>
                </w:rPrChange>
              </w:rPr>
              <w:t>4. the drop-down box just clicks out the corresponding page, clicks out empty pages, adds invoices, and moves the classification function away.</w:t>
            </w:r>
          </w:p>
          <w:p w14:paraId="02874B59" w14:textId="77777777" w:rsidR="00F7260B" w:rsidRPr="007A5281" w:rsidRDefault="00F7260B">
            <w:pPr>
              <w:rPr>
                <w:rStyle w:val="af6"/>
                <w:rFonts w:eastAsiaTheme="minorEastAsia"/>
                <w:rPrChange w:id="12410" w:author="raye" w:date="2018-08-10T16:41:00Z">
                  <w:rPr>
                    <w:rFonts w:ascii="等线" w:eastAsia="等线" w:hAnsi="等线" w:cstheme="minorHAnsi"/>
                    <w:kern w:val="0"/>
                    <w:szCs w:val="21"/>
                  </w:rPr>
                </w:rPrChange>
              </w:rPr>
              <w:pPrChange w:id="12411" w:author="raye" w:date="2018-08-10T16:41:00Z">
                <w:pPr>
                  <w:widowControl/>
                  <w:jc w:val="left"/>
                </w:pPr>
              </w:pPrChange>
            </w:pPr>
          </w:p>
          <w:p w14:paraId="1B624EF4" w14:textId="77777777" w:rsidR="00F7260B" w:rsidRPr="007A5281" w:rsidRDefault="00F7260B">
            <w:pPr>
              <w:rPr>
                <w:rStyle w:val="af6"/>
                <w:rFonts w:eastAsiaTheme="minorEastAsia"/>
                <w:rPrChange w:id="12412" w:author="raye" w:date="2018-08-10T16:41:00Z">
                  <w:rPr>
                    <w:rFonts w:ascii="等线" w:eastAsia="等线" w:hAnsi="等线" w:cstheme="minorHAnsi"/>
                    <w:kern w:val="0"/>
                    <w:szCs w:val="21"/>
                  </w:rPr>
                </w:rPrChange>
              </w:rPr>
              <w:pPrChange w:id="12413" w:author="raye" w:date="2018-08-10T16:41:00Z">
                <w:pPr>
                  <w:widowControl/>
                  <w:jc w:val="left"/>
                </w:pPr>
              </w:pPrChange>
            </w:pPr>
            <w:r w:rsidRPr="007A5281">
              <w:rPr>
                <w:rStyle w:val="af6"/>
                <w:rFonts w:eastAsiaTheme="minorEastAsia"/>
                <w:rPrChange w:id="12414" w:author="raye" w:date="2018-08-10T16:41:00Z">
                  <w:rPr>
                    <w:rFonts w:ascii="等线" w:eastAsia="等线" w:hAnsi="等线" w:cstheme="minorHAnsi"/>
                    <w:kern w:val="0"/>
                    <w:szCs w:val="21"/>
                  </w:rPr>
                </w:rPrChange>
              </w:rPr>
              <w:t>5. Save&amp;Submit button disappears</w:t>
            </w:r>
          </w:p>
        </w:tc>
      </w:tr>
      <w:tr w:rsidR="00F7260B" w:rsidRPr="007A5281" w14:paraId="599FA75B" w14:textId="77777777" w:rsidTr="00765FF8">
        <w:trPr>
          <w:trHeight w:val="498"/>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15BF8C71" w14:textId="77777777" w:rsidR="00F7260B" w:rsidRPr="007A5281" w:rsidRDefault="00F7260B">
            <w:pPr>
              <w:rPr>
                <w:rStyle w:val="af6"/>
                <w:rFonts w:eastAsiaTheme="minorEastAsia"/>
                <w:rPrChange w:id="12415" w:author="raye" w:date="2018-08-10T16:41:00Z">
                  <w:rPr>
                    <w:rFonts w:ascii="等线" w:eastAsia="等线" w:hAnsi="等线" w:cstheme="minorHAnsi"/>
                    <w:kern w:val="0"/>
                    <w:szCs w:val="21"/>
                  </w:rPr>
                </w:rPrChange>
              </w:rPr>
              <w:pPrChange w:id="12416"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707B8890" w14:textId="77777777" w:rsidR="00F7260B" w:rsidRPr="007A5281" w:rsidRDefault="00F7260B">
            <w:pPr>
              <w:rPr>
                <w:rStyle w:val="af6"/>
                <w:rFonts w:eastAsiaTheme="minorEastAsia"/>
                <w:rPrChange w:id="12417" w:author="raye" w:date="2018-08-10T16:41:00Z">
                  <w:rPr>
                    <w:rFonts w:ascii="等线" w:eastAsia="等线" w:hAnsi="等线" w:cstheme="minorHAnsi"/>
                    <w:kern w:val="0"/>
                    <w:szCs w:val="21"/>
                  </w:rPr>
                </w:rPrChange>
              </w:rPr>
              <w:pPrChange w:id="12418" w:author="raye" w:date="2018-08-10T16:41:00Z">
                <w:pPr>
                  <w:widowControl/>
                  <w:jc w:val="left"/>
                </w:pPr>
              </w:pPrChange>
            </w:pPr>
          </w:p>
        </w:tc>
        <w:tc>
          <w:tcPr>
            <w:tcW w:w="1842" w:type="dxa"/>
            <w:tcBorders>
              <w:top w:val="single" w:sz="4" w:space="0" w:color="auto"/>
              <w:left w:val="single" w:sz="4" w:space="0" w:color="auto"/>
              <w:bottom w:val="single" w:sz="4" w:space="0" w:color="auto"/>
              <w:right w:val="single" w:sz="4" w:space="0" w:color="auto"/>
            </w:tcBorders>
            <w:hideMark/>
          </w:tcPr>
          <w:p w14:paraId="4E330162" w14:textId="77777777" w:rsidR="00F7260B" w:rsidRPr="007A5281" w:rsidRDefault="00F7260B">
            <w:pPr>
              <w:rPr>
                <w:rStyle w:val="af6"/>
                <w:rFonts w:eastAsiaTheme="minorEastAsia"/>
                <w:rPrChange w:id="12419" w:author="raye" w:date="2018-08-10T16:41:00Z">
                  <w:rPr>
                    <w:rFonts w:ascii="等线" w:eastAsia="等线" w:hAnsi="等线" w:cstheme="minorHAnsi"/>
                    <w:kern w:val="0"/>
                    <w:szCs w:val="21"/>
                  </w:rPr>
                </w:rPrChange>
              </w:rPr>
              <w:pPrChange w:id="12420" w:author="raye" w:date="2018-08-10T16:41:00Z">
                <w:pPr>
                  <w:widowControl/>
                  <w:jc w:val="left"/>
                </w:pPr>
              </w:pPrChange>
            </w:pPr>
            <w:r w:rsidRPr="007A5281">
              <w:rPr>
                <w:rStyle w:val="af6"/>
                <w:rFonts w:eastAsiaTheme="minorEastAsia"/>
                <w:rPrChange w:id="12421" w:author="raye" w:date="2018-08-10T16:41:00Z">
                  <w:rPr>
                    <w:rFonts w:ascii="等线" w:eastAsia="等线" w:hAnsi="等线" w:cstheme="minorHAnsi"/>
                    <w:kern w:val="0"/>
                    <w:szCs w:val="21"/>
                  </w:rPr>
                </w:rPrChange>
              </w:rPr>
              <w:t>Details&gt;&gt;</w:t>
            </w:r>
            <w:r w:rsidRPr="007A5281">
              <w:rPr>
                <w:rStyle w:val="af6"/>
                <w:rFonts w:eastAsiaTheme="minorEastAsia"/>
                <w:rPrChange w:id="12422" w:author="raye" w:date="2018-08-10T16:41:00Z">
                  <w:rPr>
                    <w:rFonts w:ascii="等线" w:eastAsia="等线" w:hAnsi="等线"/>
                    <w:szCs w:val="21"/>
                  </w:rPr>
                </w:rPrChange>
              </w:rPr>
              <w:t xml:space="preserve"> </w:t>
            </w:r>
            <w:r w:rsidRPr="007A5281">
              <w:rPr>
                <w:rStyle w:val="af6"/>
                <w:rFonts w:eastAsiaTheme="minorEastAsia"/>
                <w:rPrChange w:id="12423" w:author="raye" w:date="2018-08-10T16:41:00Z">
                  <w:rPr>
                    <w:rFonts w:ascii="等线" w:eastAsia="等线" w:hAnsi="等线" w:cstheme="minorHAnsi"/>
                    <w:kern w:val="0"/>
                    <w:szCs w:val="21"/>
                  </w:rPr>
                </w:rPrChange>
              </w:rPr>
              <w:t>Checking &amp; Evidence&gt;&gt; Comments</w:t>
            </w:r>
          </w:p>
        </w:tc>
        <w:tc>
          <w:tcPr>
            <w:tcW w:w="1133" w:type="dxa"/>
            <w:tcBorders>
              <w:top w:val="single" w:sz="4" w:space="0" w:color="auto"/>
              <w:left w:val="single" w:sz="4" w:space="0" w:color="auto"/>
              <w:bottom w:val="single" w:sz="4" w:space="0" w:color="auto"/>
              <w:right w:val="single" w:sz="4" w:space="0" w:color="auto"/>
            </w:tcBorders>
            <w:vAlign w:val="center"/>
            <w:hideMark/>
          </w:tcPr>
          <w:p w14:paraId="15C8FD39" w14:textId="77777777" w:rsidR="00F7260B" w:rsidRPr="007A5281" w:rsidRDefault="00F7260B">
            <w:pPr>
              <w:rPr>
                <w:rStyle w:val="af6"/>
                <w:rFonts w:eastAsiaTheme="minorEastAsia"/>
                <w:rPrChange w:id="12424" w:author="raye" w:date="2018-08-10T16:41:00Z">
                  <w:rPr>
                    <w:rFonts w:ascii="等线" w:eastAsia="等线" w:hAnsi="等线" w:cstheme="minorHAnsi"/>
                    <w:kern w:val="0"/>
                    <w:szCs w:val="21"/>
                  </w:rPr>
                </w:rPrChange>
              </w:rPr>
              <w:pPrChange w:id="12425" w:author="raye" w:date="2018-08-10T16:41:00Z">
                <w:pPr>
                  <w:widowControl/>
                  <w:jc w:val="left"/>
                </w:pPr>
              </w:pPrChange>
            </w:pPr>
            <w:r w:rsidRPr="007A5281">
              <w:rPr>
                <w:rStyle w:val="af6"/>
                <w:rFonts w:eastAsiaTheme="minorEastAsia"/>
                <w:rPrChange w:id="12426" w:author="raye" w:date="2018-08-10T16:41:00Z">
                  <w:rPr>
                    <w:rFonts w:ascii="等线" w:eastAsia="等线" w:hAnsi="等线"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vAlign w:val="center"/>
            <w:hideMark/>
          </w:tcPr>
          <w:p w14:paraId="5AA72768" w14:textId="77777777" w:rsidR="00F7260B" w:rsidRPr="007A5281" w:rsidRDefault="00F7260B">
            <w:pPr>
              <w:rPr>
                <w:rStyle w:val="af6"/>
                <w:rFonts w:eastAsiaTheme="minorEastAsia"/>
                <w:rPrChange w:id="12427" w:author="raye" w:date="2018-08-10T16:41:00Z">
                  <w:rPr>
                    <w:rFonts w:ascii="等线" w:eastAsia="等线" w:hAnsi="等线" w:cstheme="minorHAnsi"/>
                    <w:kern w:val="0"/>
                    <w:szCs w:val="21"/>
                  </w:rPr>
                </w:rPrChange>
              </w:rPr>
              <w:pPrChange w:id="12428" w:author="raye" w:date="2018-08-10T16:41:00Z">
                <w:pPr>
                  <w:widowControl/>
                  <w:jc w:val="left"/>
                </w:pPr>
              </w:pPrChange>
            </w:pPr>
            <w:r w:rsidRPr="007A5281">
              <w:rPr>
                <w:rStyle w:val="af6"/>
                <w:rFonts w:eastAsiaTheme="minorEastAsia"/>
                <w:rPrChange w:id="12429" w:author="raye" w:date="2018-08-10T16:41:00Z">
                  <w:rPr>
                    <w:rFonts w:ascii="等线" w:eastAsia="等线" w:hAnsi="等线" w:cstheme="minorHAnsi"/>
                    <w:kern w:val="0"/>
                    <w:szCs w:val="21"/>
                  </w:rPr>
                </w:rPrChange>
              </w:rPr>
              <w:t>If it has content then shown</w:t>
            </w:r>
          </w:p>
        </w:tc>
      </w:tr>
      <w:tr w:rsidR="00F7260B" w:rsidRPr="007A5281" w14:paraId="5E6CEC07" w14:textId="77777777" w:rsidTr="00765FF8">
        <w:trPr>
          <w:trHeight w:val="498"/>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CE44172" w14:textId="77777777" w:rsidR="00F7260B" w:rsidRPr="007A5281" w:rsidRDefault="00F7260B">
            <w:pPr>
              <w:rPr>
                <w:rStyle w:val="af6"/>
                <w:rFonts w:eastAsiaTheme="minorEastAsia"/>
                <w:rPrChange w:id="12430" w:author="raye" w:date="2018-08-10T16:41:00Z">
                  <w:rPr>
                    <w:rFonts w:ascii="等线" w:eastAsia="等线" w:hAnsi="等线" w:cstheme="minorHAnsi"/>
                    <w:kern w:val="0"/>
                    <w:szCs w:val="21"/>
                  </w:rPr>
                </w:rPrChange>
              </w:rPr>
              <w:pPrChange w:id="12431"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3BAFA821" w14:textId="77777777" w:rsidR="00F7260B" w:rsidRPr="007A5281" w:rsidRDefault="00F7260B">
            <w:pPr>
              <w:rPr>
                <w:rStyle w:val="af6"/>
                <w:rFonts w:eastAsiaTheme="minorEastAsia"/>
                <w:rPrChange w:id="12432" w:author="raye" w:date="2018-08-10T16:41:00Z">
                  <w:rPr>
                    <w:rFonts w:ascii="等线" w:eastAsia="等线" w:hAnsi="等线" w:cstheme="minorHAnsi"/>
                    <w:kern w:val="0"/>
                    <w:szCs w:val="21"/>
                  </w:rPr>
                </w:rPrChange>
              </w:rPr>
              <w:pPrChange w:id="12433" w:author="raye" w:date="2018-08-10T16:41:00Z">
                <w:pPr>
                  <w:widowControl/>
                  <w:jc w:val="left"/>
                </w:pPr>
              </w:pPrChange>
            </w:pPr>
          </w:p>
        </w:tc>
        <w:tc>
          <w:tcPr>
            <w:tcW w:w="1842" w:type="dxa"/>
            <w:vMerge w:val="restart"/>
            <w:tcBorders>
              <w:top w:val="single" w:sz="4" w:space="0" w:color="auto"/>
              <w:left w:val="single" w:sz="4" w:space="0" w:color="auto"/>
              <w:bottom w:val="single" w:sz="4" w:space="0" w:color="auto"/>
              <w:right w:val="single" w:sz="4" w:space="0" w:color="auto"/>
            </w:tcBorders>
            <w:hideMark/>
          </w:tcPr>
          <w:p w14:paraId="5CD1BB2D" w14:textId="77777777" w:rsidR="00F7260B" w:rsidRPr="007A5281" w:rsidRDefault="00F7260B">
            <w:pPr>
              <w:rPr>
                <w:rStyle w:val="af6"/>
                <w:rFonts w:eastAsiaTheme="minorEastAsia"/>
                <w:rPrChange w:id="12434" w:author="raye" w:date="2018-08-10T16:41:00Z">
                  <w:rPr>
                    <w:rFonts w:ascii="等线" w:eastAsia="等线" w:hAnsi="等线" w:cstheme="minorHAnsi"/>
                    <w:kern w:val="0"/>
                    <w:szCs w:val="21"/>
                  </w:rPr>
                </w:rPrChange>
              </w:rPr>
              <w:pPrChange w:id="12435" w:author="raye" w:date="2018-08-10T16:41:00Z">
                <w:pPr>
                  <w:widowControl/>
                  <w:jc w:val="left"/>
                </w:pPr>
              </w:pPrChange>
            </w:pPr>
            <w:r w:rsidRPr="007A5281">
              <w:rPr>
                <w:rStyle w:val="af6"/>
                <w:rFonts w:eastAsiaTheme="minorEastAsia"/>
                <w:rPrChange w:id="12436" w:author="raye" w:date="2018-08-10T16:41:00Z">
                  <w:rPr>
                    <w:rFonts w:ascii="等线" w:eastAsia="等线" w:hAnsi="等线" w:cstheme="minorHAnsi"/>
                    <w:kern w:val="0"/>
                    <w:szCs w:val="21"/>
                  </w:rPr>
                </w:rPrChange>
              </w:rPr>
              <w:t xml:space="preserve">Details&gt;&gt; </w:t>
            </w:r>
            <w:r w:rsidRPr="007A5281">
              <w:rPr>
                <w:rStyle w:val="af6"/>
                <w:rFonts w:eastAsiaTheme="minorEastAsia"/>
                <w:rPrChange w:id="12437" w:author="raye" w:date="2018-08-10T16:41:00Z">
                  <w:rPr>
                    <w:rFonts w:ascii="等线" w:eastAsia="等线" w:hAnsi="等线" w:cstheme="minorHAnsi"/>
                    <w:kern w:val="0"/>
                    <w:szCs w:val="21"/>
                  </w:rPr>
                </w:rPrChange>
              </w:rPr>
              <w:lastRenderedPageBreak/>
              <w:t>Checking &amp; Evidence&gt;&gt;Alert Notation</w:t>
            </w:r>
          </w:p>
        </w:tc>
        <w:tc>
          <w:tcPr>
            <w:tcW w:w="1133" w:type="dxa"/>
            <w:tcBorders>
              <w:top w:val="single" w:sz="4" w:space="0" w:color="auto"/>
              <w:left w:val="single" w:sz="4" w:space="0" w:color="auto"/>
              <w:bottom w:val="single" w:sz="4" w:space="0" w:color="auto"/>
              <w:right w:val="single" w:sz="4" w:space="0" w:color="auto"/>
            </w:tcBorders>
            <w:vAlign w:val="center"/>
            <w:hideMark/>
          </w:tcPr>
          <w:p w14:paraId="7506883C" w14:textId="77777777" w:rsidR="00F7260B" w:rsidRPr="007A5281" w:rsidRDefault="00F7260B">
            <w:pPr>
              <w:rPr>
                <w:rStyle w:val="af6"/>
                <w:rFonts w:eastAsiaTheme="minorEastAsia"/>
                <w:rPrChange w:id="12438" w:author="raye" w:date="2018-08-10T16:41:00Z">
                  <w:rPr>
                    <w:rFonts w:ascii="等线" w:eastAsia="等线" w:hAnsi="等线" w:cstheme="minorHAnsi"/>
                    <w:kern w:val="0"/>
                    <w:szCs w:val="21"/>
                  </w:rPr>
                </w:rPrChange>
              </w:rPr>
              <w:pPrChange w:id="12439" w:author="raye" w:date="2018-08-10T16:41:00Z">
                <w:pPr>
                  <w:widowControl/>
                  <w:jc w:val="left"/>
                </w:pPr>
              </w:pPrChange>
            </w:pPr>
            <w:r w:rsidRPr="007A5281">
              <w:rPr>
                <w:rStyle w:val="af6"/>
                <w:rFonts w:eastAsiaTheme="minorEastAsia"/>
                <w:rPrChange w:id="12440" w:author="raye" w:date="2018-08-10T16:41:00Z">
                  <w:rPr>
                    <w:rFonts w:ascii="等线" w:eastAsia="等线" w:hAnsi="等线" w:cstheme="minorHAnsi"/>
                    <w:kern w:val="0"/>
                    <w:szCs w:val="21"/>
                  </w:rPr>
                </w:rPrChange>
              </w:rPr>
              <w:lastRenderedPageBreak/>
              <w:t>Content</w:t>
            </w:r>
          </w:p>
        </w:tc>
        <w:tc>
          <w:tcPr>
            <w:tcW w:w="3966" w:type="dxa"/>
            <w:tcBorders>
              <w:top w:val="single" w:sz="4" w:space="0" w:color="auto"/>
              <w:left w:val="single" w:sz="4" w:space="0" w:color="auto"/>
              <w:bottom w:val="single" w:sz="4" w:space="0" w:color="auto"/>
              <w:right w:val="single" w:sz="4" w:space="0" w:color="auto"/>
            </w:tcBorders>
            <w:vAlign w:val="center"/>
            <w:hideMark/>
          </w:tcPr>
          <w:p w14:paraId="16A54C4D" w14:textId="77777777" w:rsidR="00F7260B" w:rsidRPr="007A5281" w:rsidRDefault="00F7260B">
            <w:pPr>
              <w:rPr>
                <w:rStyle w:val="af6"/>
                <w:rFonts w:eastAsiaTheme="minorEastAsia"/>
                <w:rPrChange w:id="12441" w:author="raye" w:date="2018-08-10T16:41:00Z">
                  <w:rPr>
                    <w:rFonts w:ascii="等线" w:eastAsia="等线" w:hAnsi="等线" w:cstheme="minorHAnsi"/>
                    <w:kern w:val="0"/>
                    <w:szCs w:val="21"/>
                  </w:rPr>
                </w:rPrChange>
              </w:rPr>
              <w:pPrChange w:id="12442" w:author="raye" w:date="2018-08-10T16:41:00Z">
                <w:pPr>
                  <w:widowControl/>
                  <w:jc w:val="left"/>
                </w:pPr>
              </w:pPrChange>
            </w:pPr>
            <w:r w:rsidRPr="007A5281">
              <w:rPr>
                <w:rStyle w:val="af6"/>
                <w:rFonts w:eastAsiaTheme="minorEastAsia"/>
                <w:rPrChange w:id="12443" w:author="raye" w:date="2018-08-10T16:41:00Z">
                  <w:rPr>
                    <w:rFonts w:ascii="等线" w:eastAsia="等线" w:hAnsi="等线" w:cstheme="minorHAnsi"/>
                    <w:kern w:val="0"/>
                    <w:szCs w:val="21"/>
                  </w:rPr>
                </w:rPrChange>
              </w:rPr>
              <w:t>Same as before</w:t>
            </w:r>
          </w:p>
        </w:tc>
      </w:tr>
      <w:tr w:rsidR="00F7260B" w:rsidRPr="007A5281" w14:paraId="2751D3FD" w14:textId="77777777" w:rsidTr="00765FF8">
        <w:trPr>
          <w:trHeight w:val="498"/>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13A7C261" w14:textId="77777777" w:rsidR="00F7260B" w:rsidRPr="007A5281" w:rsidRDefault="00F7260B">
            <w:pPr>
              <w:rPr>
                <w:rStyle w:val="af6"/>
                <w:rFonts w:eastAsiaTheme="minorEastAsia"/>
                <w:rPrChange w:id="12444" w:author="raye" w:date="2018-08-10T16:41:00Z">
                  <w:rPr>
                    <w:rFonts w:ascii="等线" w:eastAsia="等线" w:hAnsi="等线" w:cstheme="minorHAnsi"/>
                    <w:kern w:val="0"/>
                    <w:szCs w:val="21"/>
                  </w:rPr>
                </w:rPrChange>
              </w:rPr>
              <w:pPrChange w:id="12445"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25D8C40E" w14:textId="77777777" w:rsidR="00F7260B" w:rsidRPr="007A5281" w:rsidRDefault="00F7260B">
            <w:pPr>
              <w:rPr>
                <w:rStyle w:val="af6"/>
                <w:rFonts w:eastAsiaTheme="minorEastAsia"/>
                <w:rPrChange w:id="12446" w:author="raye" w:date="2018-08-10T16:41:00Z">
                  <w:rPr>
                    <w:rFonts w:ascii="等线" w:eastAsia="等线" w:hAnsi="等线" w:cstheme="minorHAnsi"/>
                    <w:kern w:val="0"/>
                    <w:szCs w:val="21"/>
                  </w:rPr>
                </w:rPrChange>
              </w:rPr>
              <w:pPrChange w:id="12447" w:author="raye" w:date="2018-08-10T16:41:00Z">
                <w:pPr>
                  <w:widowControl/>
                  <w:jc w:val="left"/>
                </w:pPr>
              </w:pPrChange>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07E60523" w14:textId="77777777" w:rsidR="00F7260B" w:rsidRPr="007A5281" w:rsidRDefault="00F7260B">
            <w:pPr>
              <w:rPr>
                <w:rStyle w:val="af6"/>
                <w:rFonts w:eastAsiaTheme="minorEastAsia"/>
                <w:rPrChange w:id="12448" w:author="raye" w:date="2018-08-10T16:41:00Z">
                  <w:rPr>
                    <w:rFonts w:ascii="等线" w:eastAsia="等线" w:hAnsi="等线" w:cstheme="minorHAnsi"/>
                    <w:kern w:val="0"/>
                    <w:szCs w:val="21"/>
                  </w:rPr>
                </w:rPrChange>
              </w:rPr>
              <w:pPrChange w:id="12449" w:author="raye" w:date="2018-08-10T16:41:00Z">
                <w:pPr>
                  <w:widowControl/>
                  <w:jc w:val="left"/>
                </w:pPr>
              </w:pPrChange>
            </w:pPr>
          </w:p>
        </w:tc>
        <w:tc>
          <w:tcPr>
            <w:tcW w:w="1133" w:type="dxa"/>
            <w:tcBorders>
              <w:top w:val="single" w:sz="4" w:space="0" w:color="auto"/>
              <w:left w:val="single" w:sz="4" w:space="0" w:color="auto"/>
              <w:bottom w:val="single" w:sz="4" w:space="0" w:color="auto"/>
              <w:right w:val="single" w:sz="4" w:space="0" w:color="auto"/>
            </w:tcBorders>
            <w:vAlign w:val="center"/>
            <w:hideMark/>
          </w:tcPr>
          <w:p w14:paraId="1E5FBE19" w14:textId="77777777" w:rsidR="00F7260B" w:rsidRPr="007A5281" w:rsidRDefault="00F7260B">
            <w:pPr>
              <w:rPr>
                <w:rStyle w:val="af6"/>
                <w:rFonts w:eastAsiaTheme="minorEastAsia"/>
                <w:rPrChange w:id="12450" w:author="raye" w:date="2018-08-10T16:41:00Z">
                  <w:rPr>
                    <w:rFonts w:ascii="等线" w:eastAsia="等线" w:hAnsi="等线" w:cstheme="minorHAnsi"/>
                    <w:kern w:val="0"/>
                    <w:szCs w:val="21"/>
                  </w:rPr>
                </w:rPrChange>
              </w:rPr>
              <w:pPrChange w:id="12451" w:author="raye" w:date="2018-08-10T16:41:00Z">
                <w:pPr>
                  <w:widowControl/>
                  <w:jc w:val="left"/>
                </w:pPr>
              </w:pPrChange>
            </w:pPr>
            <w:r w:rsidRPr="007A5281">
              <w:rPr>
                <w:rStyle w:val="af6"/>
                <w:rFonts w:eastAsiaTheme="minorEastAsia"/>
                <w:rPrChange w:id="12452" w:author="raye" w:date="2018-08-10T16:41:00Z">
                  <w:rPr>
                    <w:rFonts w:ascii="等线" w:eastAsia="等线" w:hAnsi="等线"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vAlign w:val="center"/>
            <w:hideMark/>
          </w:tcPr>
          <w:p w14:paraId="5A0C8944" w14:textId="77777777" w:rsidR="00F7260B" w:rsidRPr="00ED4221" w:rsidRDefault="00F7260B">
            <w:pPr>
              <w:pStyle w:val="a0"/>
              <w:numPr>
                <w:ilvl w:val="0"/>
                <w:numId w:val="211"/>
              </w:numPr>
              <w:ind w:firstLineChars="0"/>
              <w:rPr>
                <w:rStyle w:val="af6"/>
                <w:rFonts w:eastAsiaTheme="minorEastAsia"/>
                <w:rPrChange w:id="12453" w:author="raye" w:date="2018-08-10T17:07:00Z">
                  <w:rPr>
                    <w:rFonts w:ascii="等线" w:eastAsia="等线" w:hAnsi="等线" w:cstheme="minorHAnsi"/>
                    <w:kern w:val="0"/>
                    <w:szCs w:val="21"/>
                  </w:rPr>
                </w:rPrChange>
              </w:rPr>
              <w:pPrChange w:id="12454" w:author="raye" w:date="2018-08-10T17:07:00Z">
                <w:pPr>
                  <w:pStyle w:val="a0"/>
                  <w:widowControl/>
                  <w:numPr>
                    <w:numId w:val="77"/>
                  </w:numPr>
                  <w:ind w:left="420" w:firstLineChars="0" w:hanging="420"/>
                  <w:jc w:val="left"/>
                </w:pPr>
              </w:pPrChange>
            </w:pPr>
            <w:r w:rsidRPr="00ED4221">
              <w:rPr>
                <w:rStyle w:val="af6"/>
                <w:rFonts w:eastAsiaTheme="minorEastAsia"/>
                <w:rPrChange w:id="12455" w:author="raye" w:date="2018-08-10T17:07:00Z">
                  <w:rPr>
                    <w:rFonts w:ascii="等线" w:eastAsia="等线" w:hAnsi="等线" w:cstheme="minorHAnsi"/>
                    <w:kern w:val="0"/>
                    <w:szCs w:val="21"/>
                  </w:rPr>
                </w:rPrChange>
              </w:rPr>
              <w:t>Check [prototype: Check (after OM)]</w:t>
            </w:r>
          </w:p>
          <w:p w14:paraId="2DFADAC8" w14:textId="77777777" w:rsidR="00F7260B" w:rsidRPr="007A5281" w:rsidRDefault="00F7260B">
            <w:pPr>
              <w:rPr>
                <w:rStyle w:val="af6"/>
                <w:rFonts w:eastAsiaTheme="minorEastAsia"/>
                <w:rPrChange w:id="12456" w:author="raye" w:date="2018-08-10T16:41:00Z">
                  <w:rPr>
                    <w:rFonts w:ascii="等线" w:eastAsia="等线" w:hAnsi="等线" w:cstheme="minorHAnsi"/>
                    <w:kern w:val="0"/>
                    <w:szCs w:val="21"/>
                  </w:rPr>
                </w:rPrChange>
              </w:rPr>
              <w:pPrChange w:id="12457" w:author="raye" w:date="2018-08-10T16:41:00Z">
                <w:pPr>
                  <w:pStyle w:val="a0"/>
                  <w:widowControl/>
                  <w:numPr>
                    <w:numId w:val="77"/>
                  </w:numPr>
                  <w:ind w:left="420" w:firstLineChars="0" w:hanging="420"/>
                  <w:jc w:val="left"/>
                </w:pPr>
              </w:pPrChange>
            </w:pPr>
            <w:r w:rsidRPr="007A5281">
              <w:rPr>
                <w:rStyle w:val="af6"/>
                <w:rFonts w:eastAsiaTheme="minorEastAsia"/>
                <w:rPrChange w:id="12458" w:author="raye" w:date="2018-08-10T16:41:00Z">
                  <w:rPr>
                    <w:rFonts w:ascii="等线" w:eastAsia="等线" w:hAnsi="等线" w:cstheme="minorHAnsi"/>
                    <w:kern w:val="0"/>
                    <w:szCs w:val="21"/>
                  </w:rPr>
                </w:rPrChange>
              </w:rPr>
              <w:t>1. Check pages no longer allowed to edit</w:t>
            </w:r>
          </w:p>
          <w:p w14:paraId="0BA805C6" w14:textId="77777777" w:rsidR="00F7260B" w:rsidRPr="007A5281" w:rsidRDefault="00F7260B">
            <w:pPr>
              <w:rPr>
                <w:rStyle w:val="af6"/>
                <w:rFonts w:eastAsiaTheme="minorEastAsia"/>
                <w:rPrChange w:id="12459" w:author="raye" w:date="2018-08-10T16:41:00Z">
                  <w:rPr>
                    <w:rFonts w:ascii="等线" w:eastAsia="等线" w:hAnsi="等线" w:cstheme="minorHAnsi"/>
                    <w:kern w:val="0"/>
                    <w:szCs w:val="21"/>
                  </w:rPr>
                </w:rPrChange>
              </w:rPr>
              <w:pPrChange w:id="12460" w:author="raye" w:date="2018-08-10T16:41:00Z">
                <w:pPr>
                  <w:pStyle w:val="a0"/>
                  <w:widowControl/>
                  <w:numPr>
                    <w:numId w:val="77"/>
                  </w:numPr>
                  <w:ind w:left="420" w:firstLineChars="0" w:hanging="420"/>
                  <w:jc w:val="left"/>
                </w:pPr>
              </w:pPrChange>
            </w:pPr>
            <w:r w:rsidRPr="007A5281">
              <w:rPr>
                <w:rStyle w:val="af6"/>
                <w:rFonts w:eastAsiaTheme="minorEastAsia"/>
                <w:rPrChange w:id="12461" w:author="raye" w:date="2018-08-10T16:41:00Z">
                  <w:rPr>
                    <w:rFonts w:ascii="等线" w:eastAsia="等线" w:hAnsi="等线" w:cstheme="minorHAnsi"/>
                    <w:kern w:val="0"/>
                    <w:szCs w:val="21"/>
                  </w:rPr>
                </w:rPrChange>
              </w:rPr>
              <w:t>2. the right COMMENT fill box is turned into a pure display box. The answer to the answer shows the final answer</w:t>
            </w:r>
          </w:p>
          <w:p w14:paraId="47F22B9C" w14:textId="77777777" w:rsidR="00F7260B" w:rsidRPr="007A5281" w:rsidRDefault="00F7260B">
            <w:pPr>
              <w:rPr>
                <w:rStyle w:val="af6"/>
                <w:rFonts w:eastAsiaTheme="minorEastAsia"/>
                <w:rPrChange w:id="12462" w:author="raye" w:date="2018-08-10T16:41:00Z">
                  <w:rPr>
                    <w:rFonts w:ascii="等线" w:eastAsia="等线" w:hAnsi="等线" w:cstheme="minorHAnsi"/>
                    <w:kern w:val="0"/>
                    <w:szCs w:val="21"/>
                  </w:rPr>
                </w:rPrChange>
              </w:rPr>
              <w:pPrChange w:id="12463" w:author="raye" w:date="2018-08-10T16:41:00Z">
                <w:pPr>
                  <w:widowControl/>
                  <w:numPr>
                    <w:numId w:val="77"/>
                  </w:numPr>
                  <w:ind w:left="420" w:hanging="420"/>
                  <w:jc w:val="left"/>
                </w:pPr>
              </w:pPrChange>
            </w:pPr>
            <w:r w:rsidRPr="007A5281">
              <w:rPr>
                <w:rStyle w:val="af6"/>
                <w:rFonts w:eastAsiaTheme="minorEastAsia"/>
                <w:rPrChange w:id="12464" w:author="raye" w:date="2018-08-10T16:41:00Z">
                  <w:rPr>
                    <w:rFonts w:ascii="等线" w:eastAsia="等线" w:hAnsi="等线" w:cstheme="minorHAnsi"/>
                    <w:kern w:val="0"/>
                    <w:szCs w:val="21"/>
                  </w:rPr>
                </w:rPrChange>
              </w:rPr>
              <w:t>3. the +New Evidence button, trash can, check box, Edit disappear.</w:t>
            </w:r>
          </w:p>
          <w:p w14:paraId="307FDFBB" w14:textId="77777777" w:rsidR="00F7260B" w:rsidRPr="007A5281" w:rsidRDefault="00F7260B">
            <w:pPr>
              <w:rPr>
                <w:rStyle w:val="af6"/>
                <w:rFonts w:eastAsiaTheme="minorEastAsia"/>
                <w:rPrChange w:id="12465" w:author="raye" w:date="2018-08-10T16:41:00Z">
                  <w:rPr>
                    <w:rFonts w:ascii="等线" w:eastAsia="等线" w:hAnsi="等线" w:cstheme="minorHAnsi"/>
                    <w:kern w:val="0"/>
                    <w:szCs w:val="21"/>
                  </w:rPr>
                </w:rPrChange>
              </w:rPr>
              <w:pPrChange w:id="12466" w:author="raye" w:date="2018-08-10T16:41:00Z">
                <w:pPr>
                  <w:widowControl/>
                  <w:jc w:val="left"/>
                </w:pPr>
              </w:pPrChange>
            </w:pPr>
            <w:r w:rsidRPr="007A5281">
              <w:rPr>
                <w:rStyle w:val="af6"/>
                <w:rFonts w:eastAsiaTheme="minorEastAsia"/>
                <w:rPrChange w:id="12467" w:author="raye" w:date="2018-08-10T16:41:00Z">
                  <w:rPr>
                    <w:rFonts w:ascii="等线" w:eastAsia="等线" w:hAnsi="等线" w:cstheme="minorHAnsi"/>
                    <w:kern w:val="0"/>
                    <w:szCs w:val="21"/>
                  </w:rPr>
                </w:rPrChange>
              </w:rPr>
              <w:t>4. Save&amp; Submit butto</w:t>
            </w:r>
          </w:p>
          <w:p w14:paraId="34B6DD87" w14:textId="77777777" w:rsidR="00F7260B" w:rsidRPr="00ED4221" w:rsidRDefault="00F7260B">
            <w:pPr>
              <w:pStyle w:val="a0"/>
              <w:numPr>
                <w:ilvl w:val="0"/>
                <w:numId w:val="211"/>
              </w:numPr>
              <w:ind w:firstLineChars="0"/>
              <w:rPr>
                <w:rStyle w:val="af6"/>
                <w:rFonts w:eastAsiaTheme="minorEastAsia"/>
                <w:rPrChange w:id="12468" w:author="raye" w:date="2018-08-10T17:07:00Z">
                  <w:rPr>
                    <w:rFonts w:ascii="等线" w:eastAsia="等线" w:hAnsi="等线" w:cstheme="minorHAnsi"/>
                    <w:kern w:val="0"/>
                    <w:szCs w:val="21"/>
                  </w:rPr>
                </w:rPrChange>
              </w:rPr>
              <w:pPrChange w:id="12469" w:author="raye" w:date="2018-08-10T17:07:00Z">
                <w:pPr>
                  <w:pStyle w:val="a0"/>
                  <w:widowControl/>
                  <w:numPr>
                    <w:numId w:val="78"/>
                  </w:numPr>
                  <w:ind w:left="420" w:firstLineChars="0" w:hanging="420"/>
                  <w:jc w:val="left"/>
                </w:pPr>
              </w:pPrChange>
            </w:pPr>
            <w:r w:rsidRPr="00ED4221">
              <w:rPr>
                <w:rStyle w:val="af6"/>
                <w:rFonts w:eastAsiaTheme="minorEastAsia"/>
                <w:rPrChange w:id="12470" w:author="raye" w:date="2018-08-10T17:07:00Z">
                  <w:rPr>
                    <w:rFonts w:ascii="等线" w:eastAsia="等线" w:hAnsi="等线" w:cstheme="minorHAnsi"/>
                    <w:kern w:val="0"/>
                    <w:szCs w:val="21"/>
                  </w:rPr>
                </w:rPrChange>
              </w:rPr>
              <w:t>Evidence Management</w:t>
            </w:r>
          </w:p>
          <w:p w14:paraId="665D60A7" w14:textId="77777777" w:rsidR="00F7260B" w:rsidRPr="007A5281" w:rsidRDefault="00F7260B">
            <w:pPr>
              <w:rPr>
                <w:rStyle w:val="af6"/>
                <w:rFonts w:eastAsiaTheme="minorEastAsia"/>
                <w:rPrChange w:id="12471" w:author="raye" w:date="2018-08-10T16:41:00Z">
                  <w:rPr>
                    <w:rFonts w:ascii="等线" w:eastAsia="等线" w:hAnsi="等线" w:cstheme="minorHAnsi"/>
                    <w:kern w:val="0"/>
                    <w:szCs w:val="21"/>
                  </w:rPr>
                </w:rPrChange>
              </w:rPr>
              <w:pPrChange w:id="12472" w:author="raye" w:date="2018-08-10T16:41:00Z">
                <w:pPr>
                  <w:widowControl/>
                  <w:jc w:val="left"/>
                </w:pPr>
              </w:pPrChange>
            </w:pPr>
            <w:r w:rsidRPr="007A5281">
              <w:rPr>
                <w:rStyle w:val="af6"/>
                <w:rFonts w:eastAsiaTheme="minorEastAsia"/>
                <w:rPrChange w:id="12473" w:author="raye" w:date="2018-08-10T16:41:00Z">
                  <w:rPr>
                    <w:rFonts w:ascii="等线" w:eastAsia="等线" w:hAnsi="等线" w:cstheme="minorHAnsi"/>
                    <w:kern w:val="0"/>
                    <w:szCs w:val="21"/>
                  </w:rPr>
                </w:rPrChange>
              </w:rPr>
              <w:t>In addition to the PDF package download function, other new, deleted, and check controls disappear.</w:t>
            </w:r>
          </w:p>
        </w:tc>
      </w:tr>
      <w:tr w:rsidR="00F7260B" w:rsidRPr="007A5281" w14:paraId="0BD59D1A" w14:textId="77777777" w:rsidTr="00765FF8">
        <w:trPr>
          <w:trHeight w:val="498"/>
        </w:trPr>
        <w:tc>
          <w:tcPr>
            <w:tcW w:w="709" w:type="dxa"/>
            <w:vMerge w:val="restart"/>
            <w:tcBorders>
              <w:top w:val="single" w:sz="4" w:space="0" w:color="auto"/>
              <w:left w:val="single" w:sz="4" w:space="0" w:color="auto"/>
              <w:bottom w:val="single" w:sz="4" w:space="0" w:color="auto"/>
              <w:right w:val="single" w:sz="4" w:space="0" w:color="auto"/>
            </w:tcBorders>
            <w:shd w:val="clear" w:color="auto" w:fill="F5F7F9"/>
            <w:vAlign w:val="center"/>
            <w:hideMark/>
          </w:tcPr>
          <w:p w14:paraId="093E6B47" w14:textId="77777777" w:rsidR="00F7260B" w:rsidRPr="007A5281" w:rsidRDefault="00F7260B">
            <w:pPr>
              <w:rPr>
                <w:rStyle w:val="af6"/>
                <w:rFonts w:eastAsiaTheme="minorEastAsia"/>
                <w:rPrChange w:id="12474" w:author="raye" w:date="2018-08-10T16:41:00Z">
                  <w:rPr>
                    <w:rFonts w:ascii="等线" w:eastAsia="等线" w:hAnsi="等线" w:cstheme="minorHAnsi"/>
                    <w:kern w:val="0"/>
                    <w:szCs w:val="21"/>
                  </w:rPr>
                </w:rPrChange>
              </w:rPr>
              <w:pPrChange w:id="12475" w:author="raye" w:date="2018-08-10T16:41:00Z">
                <w:pPr>
                  <w:jc w:val="center"/>
                </w:pPr>
              </w:pPrChange>
            </w:pPr>
            <w:r w:rsidRPr="007A5281">
              <w:rPr>
                <w:rStyle w:val="af6"/>
                <w:rFonts w:eastAsiaTheme="minorEastAsia"/>
                <w:rPrChange w:id="12476" w:author="raye" w:date="2018-08-10T16:41:00Z">
                  <w:rPr>
                    <w:rFonts w:ascii="等线" w:eastAsia="等线" w:hAnsi="等线" w:cstheme="minorHAnsi"/>
                    <w:kern w:val="0"/>
                    <w:szCs w:val="21"/>
                  </w:rPr>
                </w:rPrChange>
              </w:rPr>
              <w:lastRenderedPageBreak/>
              <w:t>5A\7A</w:t>
            </w:r>
          </w:p>
        </w:tc>
        <w:tc>
          <w:tcPr>
            <w:tcW w:w="1275" w:type="dxa"/>
            <w:vMerge w:val="restart"/>
            <w:tcBorders>
              <w:top w:val="single" w:sz="4" w:space="0" w:color="auto"/>
              <w:left w:val="single" w:sz="4" w:space="0" w:color="auto"/>
              <w:bottom w:val="single" w:sz="4" w:space="0" w:color="auto"/>
              <w:right w:val="single" w:sz="4" w:space="0" w:color="auto"/>
            </w:tcBorders>
            <w:shd w:val="clear" w:color="auto" w:fill="F5F7F9"/>
            <w:vAlign w:val="center"/>
            <w:hideMark/>
          </w:tcPr>
          <w:p w14:paraId="3AA63884" w14:textId="77777777" w:rsidR="00F7260B" w:rsidRPr="007A5281" w:rsidRDefault="00F7260B">
            <w:pPr>
              <w:rPr>
                <w:rStyle w:val="af6"/>
                <w:rFonts w:eastAsiaTheme="minorEastAsia"/>
                <w:rPrChange w:id="12477" w:author="raye" w:date="2018-08-10T16:41:00Z">
                  <w:rPr>
                    <w:rFonts w:ascii="等线" w:eastAsia="等线" w:hAnsi="等线" w:cstheme="minorHAnsi"/>
                    <w:b/>
                    <w:kern w:val="0"/>
                    <w:szCs w:val="21"/>
                  </w:rPr>
                </w:rPrChange>
              </w:rPr>
              <w:pPrChange w:id="12478" w:author="raye" w:date="2018-08-10T16:41:00Z">
                <w:pPr>
                  <w:jc w:val="left"/>
                </w:pPr>
              </w:pPrChange>
            </w:pPr>
            <w:r w:rsidRPr="007A5281">
              <w:rPr>
                <w:rStyle w:val="af6"/>
                <w:rFonts w:eastAsiaTheme="minorEastAsia"/>
                <w:rPrChange w:id="12479" w:author="raye" w:date="2018-08-10T16:41:00Z">
                  <w:rPr>
                    <w:rFonts w:ascii="等线" w:eastAsia="等线" w:hAnsi="等线" w:cstheme="minorHAnsi"/>
                    <w:b/>
                    <w:kern w:val="0"/>
                    <w:szCs w:val="21"/>
                  </w:rPr>
                </w:rPrChange>
              </w:rPr>
              <w:t>Process the case rejected by OM</w:t>
            </w:r>
          </w:p>
        </w:tc>
        <w:tc>
          <w:tcPr>
            <w:tcW w:w="1842"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5D302DD" w14:textId="77777777" w:rsidR="00F7260B" w:rsidRPr="007A5281" w:rsidRDefault="00F7260B">
            <w:pPr>
              <w:rPr>
                <w:rStyle w:val="af6"/>
                <w:rFonts w:eastAsiaTheme="minorEastAsia"/>
                <w:rPrChange w:id="12480" w:author="raye" w:date="2018-08-10T16:41:00Z">
                  <w:rPr>
                    <w:rFonts w:ascii="等线" w:eastAsia="等线" w:hAnsi="等线" w:cstheme="minorHAnsi"/>
                    <w:kern w:val="0"/>
                    <w:szCs w:val="21"/>
                  </w:rPr>
                </w:rPrChange>
              </w:rPr>
              <w:pPrChange w:id="12481" w:author="raye" w:date="2018-08-10T16:41:00Z">
                <w:pPr>
                  <w:widowControl/>
                  <w:jc w:val="left"/>
                </w:pPr>
              </w:pPrChange>
            </w:pPr>
            <w:r w:rsidRPr="007A5281">
              <w:rPr>
                <w:rStyle w:val="af6"/>
                <w:rFonts w:eastAsiaTheme="minorEastAsia"/>
                <w:rPrChange w:id="12482" w:author="raye" w:date="2018-08-10T16:41:00Z">
                  <w:rPr>
                    <w:rFonts w:ascii="等线" w:eastAsia="等线" w:hAnsi="等线" w:cstheme="minorHAnsi"/>
                    <w:kern w:val="0"/>
                    <w:szCs w:val="21"/>
                  </w:rPr>
                </w:rPrChange>
              </w:rPr>
              <w:t>Status</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B2182C5" w14:textId="77777777" w:rsidR="00F7260B" w:rsidRPr="007A5281" w:rsidRDefault="00F7260B">
            <w:pPr>
              <w:rPr>
                <w:rStyle w:val="af6"/>
                <w:rFonts w:eastAsiaTheme="minorEastAsia"/>
                <w:rPrChange w:id="12483" w:author="raye" w:date="2018-08-10T16:41:00Z">
                  <w:rPr>
                    <w:rFonts w:ascii="等线" w:eastAsia="等线" w:hAnsi="等线" w:cstheme="minorHAnsi"/>
                    <w:kern w:val="0"/>
                    <w:szCs w:val="21"/>
                  </w:rPr>
                </w:rPrChange>
              </w:rPr>
              <w:pPrChange w:id="12484" w:author="raye" w:date="2018-08-10T16:41:00Z">
                <w:pPr>
                  <w:widowControl/>
                  <w:jc w:val="left"/>
                </w:pPr>
              </w:pPrChange>
            </w:pPr>
            <w:r w:rsidRPr="007A5281">
              <w:rPr>
                <w:rStyle w:val="af6"/>
                <w:rFonts w:eastAsiaTheme="minorEastAsia"/>
                <w:rPrChange w:id="12485" w:author="raye" w:date="2018-08-10T16:41:00Z">
                  <w:rPr>
                    <w:rFonts w:ascii="等线" w:eastAsia="等线" w:hAnsi="等线" w:cstheme="minorHAnsi"/>
                    <w:kern w:val="0"/>
                    <w:szCs w:val="21"/>
                  </w:rPr>
                </w:rPrChange>
              </w:rPr>
              <w:t>Status</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FA29908" w14:textId="77777777" w:rsidR="00F7260B" w:rsidRPr="007A5281" w:rsidRDefault="00F7260B">
            <w:pPr>
              <w:rPr>
                <w:rStyle w:val="af6"/>
                <w:rFonts w:eastAsiaTheme="minorEastAsia"/>
                <w:rPrChange w:id="12486" w:author="raye" w:date="2018-08-10T16:41:00Z">
                  <w:rPr>
                    <w:rFonts w:ascii="等线" w:eastAsia="等线" w:hAnsi="等线" w:cstheme="minorHAnsi"/>
                    <w:kern w:val="0"/>
                    <w:szCs w:val="21"/>
                  </w:rPr>
                </w:rPrChange>
              </w:rPr>
              <w:pPrChange w:id="12487" w:author="raye" w:date="2018-08-10T16:41:00Z">
                <w:pPr>
                  <w:widowControl/>
                  <w:jc w:val="left"/>
                </w:pPr>
              </w:pPrChange>
            </w:pPr>
            <w:r w:rsidRPr="007A5281">
              <w:rPr>
                <w:rStyle w:val="af6"/>
                <w:rFonts w:eastAsiaTheme="minorEastAsia"/>
                <w:rPrChange w:id="12488" w:author="raye" w:date="2018-08-10T16:41:00Z">
                  <w:rPr>
                    <w:rFonts w:ascii="等线" w:eastAsia="等线" w:hAnsi="等线" w:cstheme="minorHAnsi"/>
                    <w:kern w:val="0"/>
                    <w:szCs w:val="21"/>
                  </w:rPr>
                </w:rPrChange>
              </w:rPr>
              <w:t>Under Operations Analyst Modify</w:t>
            </w:r>
          </w:p>
        </w:tc>
      </w:tr>
      <w:tr w:rsidR="00F7260B" w:rsidRPr="007A5281" w14:paraId="5C2F6371" w14:textId="77777777" w:rsidTr="00765FF8">
        <w:trPr>
          <w:trHeight w:val="498"/>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1CF8B614" w14:textId="77777777" w:rsidR="00F7260B" w:rsidRPr="007A5281" w:rsidRDefault="00F7260B">
            <w:pPr>
              <w:rPr>
                <w:rStyle w:val="af6"/>
                <w:rFonts w:eastAsiaTheme="minorEastAsia"/>
                <w:rPrChange w:id="12489" w:author="raye" w:date="2018-08-10T16:41:00Z">
                  <w:rPr>
                    <w:rFonts w:ascii="等线" w:eastAsia="等线" w:hAnsi="等线" w:cstheme="minorHAnsi"/>
                    <w:kern w:val="0"/>
                    <w:szCs w:val="21"/>
                  </w:rPr>
                </w:rPrChange>
              </w:rPr>
              <w:pPrChange w:id="12490"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0C6DE99F" w14:textId="77777777" w:rsidR="00F7260B" w:rsidRPr="007A5281" w:rsidRDefault="00F7260B">
            <w:pPr>
              <w:rPr>
                <w:rStyle w:val="af6"/>
                <w:rFonts w:eastAsiaTheme="minorEastAsia"/>
                <w:rPrChange w:id="12491" w:author="raye" w:date="2018-08-10T16:41:00Z">
                  <w:rPr>
                    <w:rFonts w:ascii="等线" w:eastAsia="等线" w:hAnsi="等线" w:cstheme="minorHAnsi"/>
                    <w:b/>
                    <w:kern w:val="0"/>
                    <w:szCs w:val="21"/>
                  </w:rPr>
                </w:rPrChange>
              </w:rPr>
              <w:pPrChange w:id="12492" w:author="raye" w:date="2018-08-10T16:41:00Z">
                <w:pPr>
                  <w:widowControl/>
                  <w:jc w:val="left"/>
                </w:pPr>
              </w:pPrChange>
            </w:pPr>
          </w:p>
        </w:tc>
        <w:tc>
          <w:tcPr>
            <w:tcW w:w="1842"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6FA82FC2" w14:textId="77777777" w:rsidR="00F7260B" w:rsidRPr="007A5281" w:rsidRDefault="00F7260B">
            <w:pPr>
              <w:rPr>
                <w:rStyle w:val="af6"/>
                <w:rFonts w:eastAsiaTheme="minorEastAsia"/>
                <w:rPrChange w:id="12493" w:author="raye" w:date="2018-08-10T16:41:00Z">
                  <w:rPr>
                    <w:rFonts w:ascii="等线" w:eastAsia="等线" w:hAnsi="等线" w:cstheme="minorHAnsi"/>
                    <w:kern w:val="0"/>
                    <w:szCs w:val="21"/>
                  </w:rPr>
                </w:rPrChange>
              </w:rPr>
              <w:pPrChange w:id="12494" w:author="raye" w:date="2018-08-10T16:41:00Z">
                <w:pPr>
                  <w:widowControl/>
                  <w:jc w:val="left"/>
                </w:pPr>
              </w:pPrChange>
            </w:pPr>
            <w:r w:rsidRPr="007A5281">
              <w:rPr>
                <w:rStyle w:val="af6"/>
                <w:rFonts w:eastAsiaTheme="minorEastAsia"/>
                <w:rPrChange w:id="12495" w:author="raye" w:date="2018-08-10T16:41:00Z">
                  <w:rPr>
                    <w:rFonts w:ascii="等线" w:eastAsia="等线" w:hAnsi="等线" w:cstheme="minorHAnsi"/>
                    <w:kern w:val="0"/>
                    <w:szCs w:val="21"/>
                  </w:rPr>
                </w:rPrChange>
              </w:rPr>
              <w:t>Same as 3</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23D0BC1" w14:textId="77777777" w:rsidR="00F7260B" w:rsidRPr="007A5281" w:rsidRDefault="00F7260B">
            <w:pPr>
              <w:rPr>
                <w:rStyle w:val="af6"/>
                <w:rFonts w:eastAsiaTheme="minorEastAsia"/>
                <w:rPrChange w:id="12496" w:author="raye" w:date="2018-08-10T16:41:00Z">
                  <w:rPr>
                    <w:rFonts w:ascii="等线" w:eastAsia="等线" w:hAnsi="等线" w:cstheme="minorHAnsi"/>
                    <w:kern w:val="0"/>
                    <w:szCs w:val="21"/>
                  </w:rPr>
                </w:rPrChange>
              </w:rPr>
              <w:pPrChange w:id="12497" w:author="raye" w:date="2018-08-10T16:41:00Z">
                <w:pPr>
                  <w:widowControl/>
                  <w:jc w:val="left"/>
                </w:pPr>
              </w:pPrChange>
            </w:pPr>
            <w:r w:rsidRPr="007A5281">
              <w:rPr>
                <w:rStyle w:val="af6"/>
                <w:rFonts w:eastAsiaTheme="minorEastAsia"/>
                <w:rPrChange w:id="12498" w:author="raye" w:date="2018-08-10T16:41:00Z">
                  <w:rPr>
                    <w:rFonts w:ascii="等线" w:eastAsia="等线" w:hAnsi="等线" w:cstheme="minorHAnsi"/>
                    <w:kern w:val="0"/>
                    <w:szCs w:val="21"/>
                  </w:rPr>
                </w:rPrChange>
              </w:rPr>
              <w:t>Same as 3</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tcPr>
          <w:p w14:paraId="1AF8C2B5" w14:textId="77777777" w:rsidR="00F7260B" w:rsidRPr="00ED4221" w:rsidDel="00ED4221" w:rsidRDefault="00F7260B">
            <w:pPr>
              <w:pStyle w:val="a0"/>
              <w:numPr>
                <w:ilvl w:val="0"/>
                <w:numId w:val="211"/>
              </w:numPr>
              <w:ind w:firstLineChars="0"/>
              <w:rPr>
                <w:del w:id="12499" w:author="raye" w:date="2018-08-10T17:07:00Z"/>
                <w:rStyle w:val="af6"/>
                <w:rFonts w:eastAsiaTheme="minorEastAsia"/>
                <w:rPrChange w:id="12500" w:author="raye" w:date="2018-08-10T17:08:00Z">
                  <w:rPr>
                    <w:del w:id="12501" w:author="raye" w:date="2018-08-10T17:07:00Z"/>
                    <w:rFonts w:ascii="等线" w:eastAsia="等线" w:hAnsi="等线" w:cstheme="minorHAnsi"/>
                    <w:kern w:val="0"/>
                    <w:szCs w:val="21"/>
                  </w:rPr>
                </w:rPrChange>
              </w:rPr>
              <w:pPrChange w:id="12502" w:author="raye" w:date="2018-08-10T17:08:00Z">
                <w:pPr>
                  <w:pStyle w:val="a0"/>
                  <w:widowControl/>
                  <w:numPr>
                    <w:numId w:val="78"/>
                  </w:numPr>
                  <w:ind w:left="420" w:firstLineChars="0" w:hanging="420"/>
                  <w:jc w:val="left"/>
                </w:pPr>
              </w:pPrChange>
            </w:pPr>
            <w:r w:rsidRPr="00ED4221">
              <w:rPr>
                <w:rStyle w:val="af6"/>
                <w:rFonts w:eastAsiaTheme="minorEastAsia"/>
                <w:rPrChange w:id="12503" w:author="raye" w:date="2018-08-10T17:08:00Z">
                  <w:rPr>
                    <w:rFonts w:ascii="等线" w:eastAsia="等线" w:hAnsi="等线" w:cstheme="minorHAnsi"/>
                    <w:kern w:val="0"/>
                    <w:szCs w:val="21"/>
                  </w:rPr>
                </w:rPrChange>
              </w:rPr>
              <w:t>Change to the state before sending OM</w:t>
            </w:r>
          </w:p>
          <w:p w14:paraId="54525A31" w14:textId="77777777" w:rsidR="00F7260B" w:rsidRPr="00ED4221" w:rsidRDefault="00F7260B">
            <w:pPr>
              <w:pStyle w:val="a0"/>
              <w:ind w:firstLine="480"/>
              <w:rPr>
                <w:rStyle w:val="af6"/>
                <w:rFonts w:eastAsiaTheme="minorEastAsia"/>
                <w:rPrChange w:id="12504" w:author="raye" w:date="2018-08-10T17:07:00Z">
                  <w:rPr>
                    <w:rFonts w:ascii="等线" w:eastAsia="等线" w:hAnsi="等线" w:cstheme="minorHAnsi"/>
                    <w:kern w:val="0"/>
                    <w:szCs w:val="21"/>
                  </w:rPr>
                </w:rPrChange>
              </w:rPr>
              <w:pPrChange w:id="12505" w:author="raye" w:date="2018-08-10T17:08:00Z">
                <w:pPr>
                  <w:pStyle w:val="a0"/>
                  <w:widowControl/>
                  <w:numPr>
                    <w:numId w:val="78"/>
                  </w:numPr>
                  <w:ind w:left="420" w:firstLineChars="0" w:hanging="420"/>
                  <w:jc w:val="left"/>
                </w:pPr>
              </w:pPrChange>
            </w:pPr>
          </w:p>
          <w:p w14:paraId="765AEBBB" w14:textId="77777777" w:rsidR="00F7260B" w:rsidRPr="00ED4221" w:rsidRDefault="00F7260B">
            <w:pPr>
              <w:pStyle w:val="a0"/>
              <w:numPr>
                <w:ilvl w:val="0"/>
                <w:numId w:val="213"/>
              </w:numPr>
              <w:ind w:firstLineChars="0"/>
              <w:rPr>
                <w:rStyle w:val="af6"/>
                <w:rFonts w:eastAsiaTheme="minorEastAsia"/>
                <w:rPrChange w:id="12506" w:author="raye" w:date="2018-08-10T17:08:00Z">
                  <w:rPr>
                    <w:rFonts w:ascii="等线" w:eastAsia="等线" w:hAnsi="等线" w:cstheme="minorHAnsi"/>
                    <w:kern w:val="0"/>
                    <w:szCs w:val="21"/>
                  </w:rPr>
                </w:rPrChange>
              </w:rPr>
              <w:pPrChange w:id="12507" w:author="raye" w:date="2018-08-10T17:08:00Z">
                <w:pPr>
                  <w:pStyle w:val="a0"/>
                  <w:widowControl/>
                  <w:numPr>
                    <w:numId w:val="78"/>
                  </w:numPr>
                  <w:ind w:left="420" w:firstLineChars="0" w:hanging="420"/>
                  <w:jc w:val="left"/>
                </w:pPr>
              </w:pPrChange>
            </w:pPr>
            <w:r w:rsidRPr="00ED4221">
              <w:rPr>
                <w:rStyle w:val="af6"/>
                <w:rFonts w:eastAsiaTheme="minorEastAsia"/>
                <w:rPrChange w:id="12508" w:author="raye" w:date="2018-08-10T17:08:00Z">
                  <w:rPr>
                    <w:rFonts w:ascii="等线" w:eastAsia="等线" w:hAnsi="等线" w:cstheme="minorHAnsi"/>
                    <w:kern w:val="0"/>
                    <w:szCs w:val="21"/>
                  </w:rPr>
                </w:rPrChange>
              </w:rPr>
              <w:t>OM may be processed (add evidence). It should be displayed synchronously.</w:t>
            </w:r>
          </w:p>
          <w:p w14:paraId="19124E49" w14:textId="77777777" w:rsidR="00F7260B" w:rsidRPr="00ED4221" w:rsidRDefault="00F7260B">
            <w:pPr>
              <w:pStyle w:val="a0"/>
              <w:numPr>
                <w:ilvl w:val="0"/>
                <w:numId w:val="213"/>
              </w:numPr>
              <w:ind w:firstLineChars="0"/>
              <w:rPr>
                <w:rStyle w:val="af6"/>
                <w:rFonts w:eastAsiaTheme="minorEastAsia"/>
                <w:rPrChange w:id="12509" w:author="raye" w:date="2018-08-10T17:08:00Z">
                  <w:rPr>
                    <w:rFonts w:ascii="等线" w:eastAsia="等线" w:hAnsi="等线" w:cstheme="minorHAnsi"/>
                    <w:kern w:val="0"/>
                    <w:szCs w:val="21"/>
                  </w:rPr>
                </w:rPrChange>
              </w:rPr>
              <w:pPrChange w:id="12510" w:author="raye" w:date="2018-08-10T17:08:00Z">
                <w:pPr>
                  <w:pStyle w:val="a0"/>
                  <w:widowControl/>
                  <w:numPr>
                    <w:numId w:val="78"/>
                  </w:numPr>
                  <w:ind w:left="420" w:firstLineChars="0" w:hanging="420"/>
                  <w:jc w:val="left"/>
                </w:pPr>
              </w:pPrChange>
            </w:pPr>
            <w:r w:rsidRPr="00ED4221">
              <w:rPr>
                <w:rStyle w:val="af6"/>
                <w:rFonts w:eastAsiaTheme="minorEastAsia"/>
                <w:rPrChange w:id="12511" w:author="raye" w:date="2018-08-10T17:08:00Z">
                  <w:rPr>
                    <w:rFonts w:ascii="等线" w:eastAsia="等线" w:hAnsi="等线" w:cstheme="minorHAnsi"/>
                    <w:kern w:val="0"/>
                    <w:szCs w:val="21"/>
                  </w:rPr>
                </w:rPrChange>
              </w:rPr>
              <w:t>OM generally will fill in the reply opinions at ALL Forms, and will synchronize. ALL Forms there can be answered</w:t>
            </w:r>
          </w:p>
          <w:p w14:paraId="6E5208FA" w14:textId="77777777" w:rsidR="00F7260B" w:rsidRPr="00ED4221" w:rsidRDefault="00F7260B">
            <w:pPr>
              <w:pStyle w:val="a0"/>
              <w:numPr>
                <w:ilvl w:val="0"/>
                <w:numId w:val="213"/>
              </w:numPr>
              <w:ind w:firstLineChars="0"/>
              <w:rPr>
                <w:rStyle w:val="af6"/>
                <w:rFonts w:eastAsiaTheme="minorEastAsia"/>
                <w:rPrChange w:id="12512" w:author="raye" w:date="2018-08-10T17:08:00Z">
                  <w:rPr>
                    <w:rFonts w:ascii="等线" w:eastAsia="等线" w:hAnsi="等线" w:cstheme="minorHAnsi"/>
                    <w:kern w:val="0"/>
                    <w:szCs w:val="21"/>
                  </w:rPr>
                </w:rPrChange>
              </w:rPr>
              <w:pPrChange w:id="12513" w:author="raye" w:date="2018-08-10T17:08:00Z">
                <w:pPr>
                  <w:pStyle w:val="a0"/>
                  <w:widowControl/>
                  <w:numPr>
                    <w:numId w:val="78"/>
                  </w:numPr>
                  <w:ind w:left="420" w:firstLineChars="0" w:hanging="420"/>
                  <w:jc w:val="left"/>
                </w:pPr>
              </w:pPrChange>
            </w:pPr>
            <w:r w:rsidRPr="00ED4221">
              <w:rPr>
                <w:rStyle w:val="af6"/>
                <w:rFonts w:eastAsiaTheme="minorEastAsia"/>
                <w:rPrChange w:id="12514" w:author="raye" w:date="2018-08-10T17:08:00Z">
                  <w:rPr>
                    <w:rFonts w:ascii="等线" w:eastAsia="等线" w:hAnsi="等线" w:cstheme="minorHAnsi"/>
                    <w:kern w:val="0"/>
                    <w:szCs w:val="21"/>
                  </w:rPr>
                </w:rPrChange>
              </w:rPr>
              <w:t>All controls have a ALL Forms control</w:t>
            </w:r>
          </w:p>
        </w:tc>
      </w:tr>
      <w:tr w:rsidR="00F7260B" w:rsidRPr="007A5281" w14:paraId="43EF0D8A" w14:textId="77777777" w:rsidTr="00765FF8">
        <w:trPr>
          <w:trHeight w:val="498"/>
        </w:trPr>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2106D360" w14:textId="77777777" w:rsidR="00F7260B" w:rsidRPr="007A5281" w:rsidRDefault="00F7260B">
            <w:pPr>
              <w:rPr>
                <w:rStyle w:val="af6"/>
                <w:rFonts w:eastAsiaTheme="minorEastAsia"/>
                <w:rPrChange w:id="12515" w:author="raye" w:date="2018-08-10T16:41:00Z">
                  <w:rPr>
                    <w:rFonts w:ascii="等线" w:eastAsia="等线" w:hAnsi="等线" w:cstheme="minorHAnsi"/>
                    <w:kern w:val="0"/>
                    <w:szCs w:val="21"/>
                  </w:rPr>
                </w:rPrChange>
              </w:rPr>
              <w:pPrChange w:id="12516" w:author="raye" w:date="2018-08-10T16:41:00Z">
                <w:pPr>
                  <w:jc w:val="center"/>
                </w:pPr>
              </w:pPrChange>
            </w:pPr>
            <w:r w:rsidRPr="007A5281">
              <w:rPr>
                <w:rStyle w:val="af6"/>
                <w:rFonts w:eastAsiaTheme="minorEastAsia"/>
                <w:rPrChange w:id="12517" w:author="raye" w:date="2018-08-10T16:41:00Z">
                  <w:rPr>
                    <w:rFonts w:ascii="等线" w:eastAsia="等线" w:hAnsi="等线" w:cstheme="minorHAnsi"/>
                    <w:kern w:val="0"/>
                    <w:szCs w:val="21"/>
                  </w:rPr>
                </w:rPrChange>
              </w:rPr>
              <w:t>5B</w:t>
            </w:r>
          </w:p>
        </w:tc>
        <w:tc>
          <w:tcPr>
            <w:tcW w:w="1275" w:type="dxa"/>
            <w:vMerge w:val="restart"/>
            <w:tcBorders>
              <w:top w:val="single" w:sz="4" w:space="0" w:color="auto"/>
              <w:left w:val="single" w:sz="4" w:space="0" w:color="auto"/>
              <w:bottom w:val="single" w:sz="4" w:space="0" w:color="auto"/>
              <w:right w:val="single" w:sz="4" w:space="0" w:color="auto"/>
            </w:tcBorders>
            <w:vAlign w:val="center"/>
          </w:tcPr>
          <w:p w14:paraId="1DE7BDE1" w14:textId="77777777" w:rsidR="00F7260B" w:rsidRPr="007A5281" w:rsidRDefault="00F7260B">
            <w:pPr>
              <w:rPr>
                <w:rStyle w:val="af6"/>
                <w:rFonts w:eastAsiaTheme="minorEastAsia"/>
                <w:rPrChange w:id="12518" w:author="raye" w:date="2018-08-10T16:41:00Z">
                  <w:rPr>
                    <w:rFonts w:ascii="等线" w:eastAsia="等线" w:hAnsi="等线" w:cstheme="minorHAnsi"/>
                    <w:kern w:val="0"/>
                    <w:szCs w:val="21"/>
                  </w:rPr>
                </w:rPrChange>
              </w:rPr>
            </w:pPr>
            <w:r w:rsidRPr="007A5281">
              <w:rPr>
                <w:rStyle w:val="af6"/>
                <w:rFonts w:eastAsiaTheme="minorEastAsia"/>
                <w:rPrChange w:id="12519" w:author="raye" w:date="2018-08-10T16:41:00Z">
                  <w:rPr>
                    <w:rFonts w:ascii="等线" w:eastAsia="等线" w:hAnsi="等线" w:cstheme="minorHAnsi"/>
                    <w:kern w:val="0"/>
                    <w:szCs w:val="21"/>
                  </w:rPr>
                </w:rPrChange>
              </w:rPr>
              <w:t>Send the case after Recheck to OM</w:t>
            </w:r>
          </w:p>
          <w:p w14:paraId="5E6C1676" w14:textId="77777777" w:rsidR="00F7260B" w:rsidRPr="007A5281" w:rsidRDefault="00F7260B">
            <w:pPr>
              <w:rPr>
                <w:rStyle w:val="af6"/>
                <w:rFonts w:eastAsiaTheme="minorEastAsia"/>
                <w:rPrChange w:id="12520" w:author="raye" w:date="2018-08-10T16:41:00Z">
                  <w:rPr>
                    <w:rFonts w:ascii="等线" w:eastAsia="等线" w:hAnsi="等线" w:cstheme="minorHAnsi"/>
                    <w:kern w:val="0"/>
                    <w:szCs w:val="21"/>
                  </w:rPr>
                </w:rPrChange>
              </w:rPr>
              <w:pPrChange w:id="12521" w:author="raye" w:date="2018-08-10T16:41:00Z">
                <w:pPr>
                  <w:jc w:val="left"/>
                </w:pPr>
              </w:pPrChange>
            </w:pPr>
          </w:p>
        </w:tc>
        <w:tc>
          <w:tcPr>
            <w:tcW w:w="1842" w:type="dxa"/>
            <w:tcBorders>
              <w:top w:val="single" w:sz="4" w:space="0" w:color="auto"/>
              <w:left w:val="single" w:sz="4" w:space="0" w:color="auto"/>
              <w:bottom w:val="single" w:sz="4" w:space="0" w:color="auto"/>
              <w:right w:val="single" w:sz="4" w:space="0" w:color="auto"/>
            </w:tcBorders>
            <w:vAlign w:val="center"/>
            <w:hideMark/>
          </w:tcPr>
          <w:p w14:paraId="73A68FC5" w14:textId="77777777" w:rsidR="00F7260B" w:rsidRPr="007A5281" w:rsidRDefault="00F7260B">
            <w:pPr>
              <w:rPr>
                <w:rStyle w:val="af6"/>
                <w:rFonts w:eastAsiaTheme="minorEastAsia"/>
                <w:rPrChange w:id="12522" w:author="raye" w:date="2018-08-10T16:41:00Z">
                  <w:rPr>
                    <w:rFonts w:ascii="等线" w:eastAsia="等线" w:hAnsi="等线" w:cstheme="minorHAnsi"/>
                    <w:kern w:val="0"/>
                    <w:szCs w:val="21"/>
                  </w:rPr>
                </w:rPrChange>
              </w:rPr>
              <w:pPrChange w:id="12523" w:author="raye" w:date="2018-08-10T16:41:00Z">
                <w:pPr>
                  <w:widowControl/>
                  <w:jc w:val="left"/>
                </w:pPr>
              </w:pPrChange>
            </w:pPr>
            <w:r w:rsidRPr="007A5281">
              <w:rPr>
                <w:rStyle w:val="af6"/>
                <w:rFonts w:eastAsiaTheme="minorEastAsia"/>
                <w:rPrChange w:id="12524" w:author="raye" w:date="2018-08-10T16:41:00Z">
                  <w:rPr>
                    <w:rFonts w:ascii="等线" w:eastAsia="等线" w:hAnsi="等线" w:cstheme="minorHAnsi"/>
                    <w:kern w:val="0"/>
                    <w:szCs w:val="21"/>
                  </w:rPr>
                </w:rPrChange>
              </w:rPr>
              <w:t>Status</w:t>
            </w:r>
          </w:p>
        </w:tc>
        <w:tc>
          <w:tcPr>
            <w:tcW w:w="1133" w:type="dxa"/>
            <w:tcBorders>
              <w:top w:val="single" w:sz="4" w:space="0" w:color="auto"/>
              <w:left w:val="single" w:sz="4" w:space="0" w:color="auto"/>
              <w:bottom w:val="single" w:sz="4" w:space="0" w:color="auto"/>
              <w:right w:val="single" w:sz="4" w:space="0" w:color="auto"/>
            </w:tcBorders>
            <w:vAlign w:val="center"/>
            <w:hideMark/>
          </w:tcPr>
          <w:p w14:paraId="57E66FC7" w14:textId="77777777" w:rsidR="00F7260B" w:rsidRPr="007A5281" w:rsidRDefault="00F7260B">
            <w:pPr>
              <w:rPr>
                <w:rStyle w:val="af6"/>
                <w:rFonts w:eastAsiaTheme="minorEastAsia"/>
                <w:rPrChange w:id="12525" w:author="raye" w:date="2018-08-10T16:41:00Z">
                  <w:rPr>
                    <w:rFonts w:ascii="等线" w:eastAsia="等线" w:hAnsi="等线" w:cstheme="minorHAnsi"/>
                    <w:kern w:val="0"/>
                    <w:szCs w:val="21"/>
                  </w:rPr>
                </w:rPrChange>
              </w:rPr>
              <w:pPrChange w:id="12526" w:author="raye" w:date="2018-08-10T16:41:00Z">
                <w:pPr>
                  <w:widowControl/>
                  <w:jc w:val="left"/>
                </w:pPr>
              </w:pPrChange>
            </w:pPr>
            <w:r w:rsidRPr="007A5281">
              <w:rPr>
                <w:rStyle w:val="af6"/>
                <w:rFonts w:eastAsiaTheme="minorEastAsia"/>
                <w:rPrChange w:id="12527" w:author="raye" w:date="2018-08-10T16:41:00Z">
                  <w:rPr>
                    <w:rFonts w:ascii="等线" w:eastAsia="等线" w:hAnsi="等线" w:cstheme="minorHAnsi"/>
                    <w:kern w:val="0"/>
                    <w:szCs w:val="21"/>
                  </w:rPr>
                </w:rPrChange>
              </w:rPr>
              <w:t>Status</w:t>
            </w:r>
          </w:p>
        </w:tc>
        <w:tc>
          <w:tcPr>
            <w:tcW w:w="3966" w:type="dxa"/>
            <w:tcBorders>
              <w:top w:val="single" w:sz="4" w:space="0" w:color="auto"/>
              <w:left w:val="single" w:sz="4" w:space="0" w:color="auto"/>
              <w:bottom w:val="single" w:sz="4" w:space="0" w:color="auto"/>
              <w:right w:val="single" w:sz="4" w:space="0" w:color="auto"/>
            </w:tcBorders>
            <w:vAlign w:val="center"/>
            <w:hideMark/>
          </w:tcPr>
          <w:p w14:paraId="3E5AFED5" w14:textId="77777777" w:rsidR="00F7260B" w:rsidRPr="007A5281" w:rsidRDefault="00F7260B">
            <w:pPr>
              <w:rPr>
                <w:rStyle w:val="af6"/>
                <w:rFonts w:eastAsiaTheme="minorEastAsia"/>
                <w:rPrChange w:id="12528" w:author="raye" w:date="2018-08-10T16:41:00Z">
                  <w:rPr>
                    <w:rFonts w:ascii="等线" w:eastAsia="等线" w:hAnsi="等线" w:cstheme="minorHAnsi"/>
                    <w:kern w:val="0"/>
                    <w:szCs w:val="21"/>
                  </w:rPr>
                </w:rPrChange>
              </w:rPr>
              <w:pPrChange w:id="12529" w:author="raye" w:date="2018-08-10T16:41:00Z">
                <w:pPr>
                  <w:widowControl/>
                  <w:jc w:val="left"/>
                </w:pPr>
              </w:pPrChange>
            </w:pPr>
            <w:r w:rsidRPr="007A5281">
              <w:rPr>
                <w:rStyle w:val="af6"/>
                <w:rFonts w:eastAsiaTheme="minorEastAsia"/>
                <w:rPrChange w:id="12530" w:author="raye" w:date="2018-08-10T16:41:00Z">
                  <w:rPr>
                    <w:rFonts w:ascii="Calibri" w:eastAsia="宋体" w:hAnsi="Calibri" w:cstheme="minorHAnsi"/>
                    <w:kern w:val="0"/>
                    <w:szCs w:val="21"/>
                  </w:rPr>
                </w:rPrChange>
              </w:rPr>
              <w:t>Pending Operations Manager review</w:t>
            </w:r>
          </w:p>
        </w:tc>
      </w:tr>
      <w:tr w:rsidR="00F7260B" w:rsidRPr="007A5281" w14:paraId="512A4F64" w14:textId="77777777" w:rsidTr="00765FF8">
        <w:trPr>
          <w:trHeight w:val="498"/>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4E75102" w14:textId="77777777" w:rsidR="00F7260B" w:rsidRPr="007A5281" w:rsidRDefault="00F7260B">
            <w:pPr>
              <w:rPr>
                <w:rStyle w:val="af6"/>
                <w:rFonts w:eastAsiaTheme="minorEastAsia"/>
                <w:rPrChange w:id="12531" w:author="raye" w:date="2018-08-10T16:41:00Z">
                  <w:rPr>
                    <w:rFonts w:ascii="等线" w:eastAsia="等线" w:hAnsi="等线" w:cstheme="minorHAnsi"/>
                    <w:kern w:val="0"/>
                    <w:szCs w:val="21"/>
                  </w:rPr>
                </w:rPrChange>
              </w:rPr>
              <w:pPrChange w:id="12532" w:author="raye" w:date="2018-08-10T16:41:00Z">
                <w:pPr>
                  <w:widowControl/>
                  <w:jc w:val="left"/>
                </w:pPr>
              </w:pPrChange>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791B8673" w14:textId="77777777" w:rsidR="00F7260B" w:rsidRPr="007A5281" w:rsidRDefault="00F7260B">
            <w:pPr>
              <w:rPr>
                <w:rStyle w:val="af6"/>
                <w:rFonts w:eastAsiaTheme="minorEastAsia"/>
                <w:rPrChange w:id="12533" w:author="raye" w:date="2018-08-10T16:41:00Z">
                  <w:rPr>
                    <w:rFonts w:ascii="等线" w:eastAsia="等线" w:hAnsi="等线" w:cstheme="minorHAnsi"/>
                    <w:kern w:val="0"/>
                    <w:szCs w:val="21"/>
                  </w:rPr>
                </w:rPrChange>
              </w:rPr>
              <w:pPrChange w:id="12534" w:author="raye" w:date="2018-08-10T16:41:00Z">
                <w:pPr>
                  <w:widowControl/>
                  <w:jc w:val="left"/>
                </w:pPr>
              </w:pPrChange>
            </w:pPr>
          </w:p>
        </w:tc>
        <w:tc>
          <w:tcPr>
            <w:tcW w:w="1842" w:type="dxa"/>
            <w:tcBorders>
              <w:top w:val="single" w:sz="4" w:space="0" w:color="auto"/>
              <w:left w:val="single" w:sz="4" w:space="0" w:color="auto"/>
              <w:bottom w:val="single" w:sz="4" w:space="0" w:color="auto"/>
              <w:right w:val="single" w:sz="4" w:space="0" w:color="auto"/>
            </w:tcBorders>
            <w:vAlign w:val="center"/>
            <w:hideMark/>
          </w:tcPr>
          <w:p w14:paraId="3001E9FB" w14:textId="77777777" w:rsidR="00F7260B" w:rsidRPr="007A5281" w:rsidRDefault="00F7260B">
            <w:pPr>
              <w:rPr>
                <w:rStyle w:val="af6"/>
                <w:rFonts w:eastAsiaTheme="minorEastAsia"/>
                <w:rPrChange w:id="12535" w:author="raye" w:date="2018-08-10T16:41:00Z">
                  <w:rPr>
                    <w:rFonts w:ascii="等线" w:eastAsia="等线" w:hAnsi="等线" w:cstheme="minorHAnsi"/>
                    <w:kern w:val="0"/>
                    <w:szCs w:val="21"/>
                  </w:rPr>
                </w:rPrChange>
              </w:rPr>
              <w:pPrChange w:id="12536" w:author="raye" w:date="2018-08-10T16:41:00Z">
                <w:pPr>
                  <w:widowControl/>
                  <w:jc w:val="left"/>
                </w:pPr>
              </w:pPrChange>
            </w:pPr>
            <w:r w:rsidRPr="007A5281">
              <w:rPr>
                <w:rStyle w:val="af6"/>
                <w:rFonts w:eastAsiaTheme="minorEastAsia"/>
                <w:rPrChange w:id="12537" w:author="raye" w:date="2018-08-10T16:41:00Z">
                  <w:rPr>
                    <w:rFonts w:ascii="等线" w:eastAsia="等线" w:hAnsi="等线" w:cstheme="minorHAnsi"/>
                    <w:kern w:val="0"/>
                    <w:szCs w:val="21"/>
                  </w:rPr>
                </w:rPrChange>
              </w:rPr>
              <w:t>Same as 4D</w:t>
            </w:r>
          </w:p>
        </w:tc>
        <w:tc>
          <w:tcPr>
            <w:tcW w:w="1133" w:type="dxa"/>
            <w:tcBorders>
              <w:top w:val="single" w:sz="4" w:space="0" w:color="auto"/>
              <w:left w:val="single" w:sz="4" w:space="0" w:color="auto"/>
              <w:bottom w:val="single" w:sz="4" w:space="0" w:color="auto"/>
              <w:right w:val="single" w:sz="4" w:space="0" w:color="auto"/>
            </w:tcBorders>
            <w:vAlign w:val="center"/>
            <w:hideMark/>
          </w:tcPr>
          <w:p w14:paraId="547A13EE" w14:textId="77777777" w:rsidR="00F7260B" w:rsidRPr="007A5281" w:rsidRDefault="00F7260B">
            <w:pPr>
              <w:rPr>
                <w:rStyle w:val="af6"/>
                <w:rFonts w:eastAsiaTheme="minorEastAsia"/>
                <w:rPrChange w:id="12538" w:author="raye" w:date="2018-08-10T16:41:00Z">
                  <w:rPr>
                    <w:rFonts w:ascii="等线" w:eastAsia="等线" w:hAnsi="等线" w:cstheme="minorHAnsi"/>
                    <w:kern w:val="0"/>
                    <w:szCs w:val="21"/>
                  </w:rPr>
                </w:rPrChange>
              </w:rPr>
              <w:pPrChange w:id="12539" w:author="raye" w:date="2018-08-10T16:41:00Z">
                <w:pPr>
                  <w:widowControl/>
                  <w:jc w:val="left"/>
                </w:pPr>
              </w:pPrChange>
            </w:pPr>
            <w:r w:rsidRPr="007A5281">
              <w:rPr>
                <w:rStyle w:val="af6"/>
                <w:rFonts w:eastAsiaTheme="minorEastAsia"/>
                <w:rPrChange w:id="12540" w:author="raye" w:date="2018-08-10T16:41:00Z">
                  <w:rPr>
                    <w:rFonts w:ascii="等线" w:eastAsia="等线" w:hAnsi="等线" w:cstheme="minorHAnsi"/>
                    <w:kern w:val="0"/>
                    <w:szCs w:val="21"/>
                  </w:rPr>
                </w:rPrChange>
              </w:rPr>
              <w:t>Same as 4D</w:t>
            </w:r>
          </w:p>
        </w:tc>
        <w:tc>
          <w:tcPr>
            <w:tcW w:w="3966" w:type="dxa"/>
            <w:tcBorders>
              <w:top w:val="single" w:sz="4" w:space="0" w:color="auto"/>
              <w:left w:val="single" w:sz="4" w:space="0" w:color="auto"/>
              <w:bottom w:val="single" w:sz="4" w:space="0" w:color="auto"/>
              <w:right w:val="single" w:sz="4" w:space="0" w:color="auto"/>
            </w:tcBorders>
            <w:vAlign w:val="center"/>
            <w:hideMark/>
          </w:tcPr>
          <w:p w14:paraId="6A5B71D1" w14:textId="77777777" w:rsidR="00F7260B" w:rsidRPr="007A5281" w:rsidRDefault="00F7260B">
            <w:pPr>
              <w:rPr>
                <w:rStyle w:val="af6"/>
                <w:rFonts w:eastAsiaTheme="minorEastAsia"/>
                <w:rPrChange w:id="12541" w:author="raye" w:date="2018-08-10T16:41:00Z">
                  <w:rPr>
                    <w:rFonts w:ascii="等线" w:eastAsia="等线" w:hAnsi="等线" w:cstheme="minorHAnsi"/>
                    <w:kern w:val="0"/>
                    <w:szCs w:val="21"/>
                  </w:rPr>
                </w:rPrChange>
              </w:rPr>
              <w:pPrChange w:id="12542" w:author="raye" w:date="2018-08-10T16:41:00Z">
                <w:pPr>
                  <w:widowControl/>
                  <w:jc w:val="left"/>
                </w:pPr>
              </w:pPrChange>
            </w:pPr>
            <w:r w:rsidRPr="007A5281">
              <w:rPr>
                <w:rStyle w:val="af6"/>
                <w:rFonts w:eastAsiaTheme="minorEastAsia"/>
                <w:rPrChange w:id="12543" w:author="raye" w:date="2018-08-10T16:41:00Z">
                  <w:rPr>
                    <w:rFonts w:ascii="等线" w:eastAsia="等线" w:hAnsi="等线" w:cstheme="minorHAnsi"/>
                    <w:kern w:val="0"/>
                    <w:szCs w:val="21"/>
                  </w:rPr>
                </w:rPrChange>
              </w:rPr>
              <w:t>Pay attention to the change synchronization after the content adjustment</w:t>
            </w:r>
          </w:p>
        </w:tc>
      </w:tr>
    </w:tbl>
    <w:p w14:paraId="5F34A1D1" w14:textId="77777777" w:rsidR="00F7260B" w:rsidRPr="007A5281" w:rsidRDefault="00F7260B">
      <w:pPr>
        <w:rPr>
          <w:rStyle w:val="af6"/>
          <w:rFonts w:eastAsiaTheme="minorEastAsia"/>
          <w:rPrChange w:id="12544" w:author="raye" w:date="2018-08-10T16:41:00Z">
            <w:rPr/>
          </w:rPrChange>
        </w:rPr>
      </w:pPr>
    </w:p>
    <w:p w14:paraId="0130BDC0" w14:textId="77777777" w:rsidR="00F7260B" w:rsidRPr="007A5281" w:rsidRDefault="00F7260B">
      <w:pPr>
        <w:rPr>
          <w:rStyle w:val="af6"/>
          <w:rFonts w:eastAsiaTheme="minorEastAsia"/>
          <w:rPrChange w:id="12545" w:author="raye" w:date="2018-08-10T16:41:00Z">
            <w:rPr/>
          </w:rPrChange>
        </w:rPr>
      </w:pPr>
    </w:p>
    <w:p w14:paraId="45EC14AA" w14:textId="77777777" w:rsidR="00F7260B" w:rsidRPr="00341A95" w:rsidRDefault="00F7260B">
      <w:pPr>
        <w:rPr>
          <w:rStyle w:val="af6"/>
          <w:rFonts w:eastAsiaTheme="minorEastAsia"/>
          <w:color w:val="FF0000"/>
          <w:rPrChange w:id="12546" w:author="raye" w:date="2018-08-10T20:16:00Z">
            <w:rPr/>
          </w:rPrChange>
        </w:rPr>
      </w:pPr>
    </w:p>
    <w:p w14:paraId="0CE19428" w14:textId="1D19F798" w:rsidR="00F7260B" w:rsidRPr="00341A95" w:rsidDel="00341A95" w:rsidRDefault="00F7260B">
      <w:pPr>
        <w:rPr>
          <w:moveFrom w:id="12547" w:author="raye" w:date="2018-08-10T20:23:00Z"/>
          <w:rStyle w:val="af6"/>
          <w:rFonts w:eastAsiaTheme="minorEastAsia"/>
          <w:color w:val="FF0000"/>
          <w:rPrChange w:id="12548" w:author="raye" w:date="2018-08-10T20:16:00Z">
            <w:rPr>
              <w:moveFrom w:id="12549" w:author="raye" w:date="2018-08-10T20:23:00Z"/>
              <w:rFonts w:ascii="等线" w:eastAsia="等线" w:hAnsi="等线"/>
            </w:rPr>
          </w:rPrChange>
        </w:rPr>
      </w:pPr>
      <w:moveFromRangeStart w:id="12550" w:author="raye" w:date="2018-08-10T20:23:00Z" w:name="move521695921"/>
      <w:moveFrom w:id="12551" w:author="raye" w:date="2018-08-10T20:23:00Z">
        <w:r w:rsidRPr="00341A95" w:rsidDel="00341A95">
          <w:rPr>
            <w:rStyle w:val="af6"/>
            <w:rFonts w:eastAsiaTheme="minorEastAsia"/>
            <w:color w:val="FF0000"/>
            <w:rPrChange w:id="12552" w:author="raye" w:date="2018-08-10T20:16:00Z">
              <w:rPr>
                <w:rFonts w:ascii="等线" w:eastAsia="等线" w:hAnsi="等线"/>
              </w:rPr>
            </w:rPrChange>
          </w:rPr>
          <w:t>Log permission(configurable)</w:t>
        </w:r>
      </w:moveFrom>
    </w:p>
    <w:moveFromRangeEnd w:id="12550"/>
    <w:p w14:paraId="44FD6BAB" w14:textId="062D4D95" w:rsidR="00F7260B" w:rsidRPr="007A5281" w:rsidDel="00341A95" w:rsidRDefault="00F7260B">
      <w:pPr>
        <w:rPr>
          <w:del w:id="12553" w:author="raye" w:date="2018-08-10T20:16:00Z"/>
          <w:rStyle w:val="af6"/>
          <w:rFonts w:eastAsiaTheme="minorEastAsia"/>
          <w:rPrChange w:id="12554" w:author="raye" w:date="2018-08-10T16:41:00Z">
            <w:rPr>
              <w:del w:id="12555" w:author="raye" w:date="2018-08-10T20:16:00Z"/>
              <w:rFonts w:ascii="等线" w:eastAsia="等线" w:hAnsi="等线"/>
            </w:rPr>
          </w:rPrChange>
        </w:rPr>
      </w:pPr>
    </w:p>
    <w:tbl>
      <w:tblPr>
        <w:tblStyle w:val="a9"/>
        <w:tblW w:w="0" w:type="auto"/>
        <w:tblInd w:w="845" w:type="dxa"/>
        <w:tblLook w:val="04A0" w:firstRow="1" w:lastRow="0" w:firstColumn="1" w:lastColumn="0" w:noHBand="0" w:noVBand="1"/>
      </w:tblPr>
      <w:tblGrid>
        <w:gridCol w:w="1985"/>
        <w:gridCol w:w="4962"/>
      </w:tblGrid>
      <w:tr w:rsidR="00F7260B" w:rsidRPr="007A5281" w:rsidDel="00341A95" w14:paraId="47D4DDA8" w14:textId="1823DA00" w:rsidTr="00F7260B">
        <w:trPr>
          <w:del w:id="12556" w:author="raye" w:date="2018-08-10T20:16:00Z"/>
        </w:trPr>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9184E3F" w14:textId="13060E3F" w:rsidR="00F7260B" w:rsidRPr="007A5281" w:rsidDel="00341A95" w:rsidRDefault="00F7260B">
            <w:pPr>
              <w:rPr>
                <w:del w:id="12557" w:author="raye" w:date="2018-08-10T20:16:00Z"/>
                <w:rStyle w:val="af6"/>
                <w:rFonts w:eastAsiaTheme="minorEastAsia"/>
                <w:rPrChange w:id="12558" w:author="raye" w:date="2018-08-10T16:41:00Z">
                  <w:rPr>
                    <w:del w:id="12559" w:author="raye" w:date="2018-08-10T20:16:00Z"/>
                    <w:rFonts w:ascii="等线" w:eastAsia="等线" w:hAnsi="等线" w:cstheme="minorHAnsi"/>
                    <w:szCs w:val="21"/>
                  </w:rPr>
                </w:rPrChange>
              </w:rPr>
            </w:pPr>
            <w:del w:id="12560" w:author="raye" w:date="2018-08-10T20:16:00Z">
              <w:r w:rsidRPr="007A5281" w:rsidDel="00341A95">
                <w:rPr>
                  <w:rStyle w:val="af6"/>
                  <w:rFonts w:eastAsiaTheme="minorEastAsia"/>
                  <w:rPrChange w:id="12561" w:author="raye" w:date="2018-08-10T16:41:00Z">
                    <w:rPr>
                      <w:rFonts w:ascii="等线" w:eastAsia="等线" w:hAnsi="等线" w:cstheme="minorHAnsi"/>
                      <w:szCs w:val="21"/>
                    </w:rPr>
                  </w:rPrChange>
                </w:rPr>
                <w:delText>Role</w:delText>
              </w:r>
            </w:del>
          </w:p>
        </w:tc>
        <w:tc>
          <w:tcPr>
            <w:tcW w:w="49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7E9988" w14:textId="6A5D4B6F" w:rsidR="00F7260B" w:rsidRPr="007A5281" w:rsidDel="00341A95" w:rsidRDefault="00F7260B">
            <w:pPr>
              <w:rPr>
                <w:del w:id="12562" w:author="raye" w:date="2018-08-10T20:16:00Z"/>
                <w:rStyle w:val="af6"/>
                <w:rFonts w:eastAsiaTheme="minorEastAsia"/>
                <w:rPrChange w:id="12563" w:author="raye" w:date="2018-08-10T16:41:00Z">
                  <w:rPr>
                    <w:del w:id="12564" w:author="raye" w:date="2018-08-10T20:16:00Z"/>
                    <w:rFonts w:ascii="等线" w:eastAsia="等线" w:hAnsi="等线" w:cstheme="minorHAnsi"/>
                    <w:szCs w:val="21"/>
                  </w:rPr>
                </w:rPrChange>
              </w:rPr>
            </w:pPr>
            <w:del w:id="12565" w:author="raye" w:date="2018-08-10T20:16:00Z">
              <w:r w:rsidRPr="007A5281" w:rsidDel="00341A95">
                <w:rPr>
                  <w:rStyle w:val="af6"/>
                  <w:rFonts w:eastAsiaTheme="minorEastAsia"/>
                  <w:rPrChange w:id="12566" w:author="raye" w:date="2018-08-10T16:41:00Z">
                    <w:rPr>
                      <w:rFonts w:ascii="等线" w:eastAsia="等线" w:hAnsi="等线" w:cstheme="minorHAnsi"/>
                      <w:szCs w:val="21"/>
                    </w:rPr>
                  </w:rPrChange>
                </w:rPr>
                <w:delText>Log Permission</w:delText>
              </w:r>
            </w:del>
          </w:p>
        </w:tc>
      </w:tr>
      <w:tr w:rsidR="00F7260B" w:rsidRPr="007A5281" w:rsidDel="00341A95" w14:paraId="664F9920" w14:textId="093E5A6F" w:rsidTr="00F7260B">
        <w:trPr>
          <w:del w:id="12567" w:author="raye" w:date="2018-08-10T20:16:00Z"/>
        </w:trPr>
        <w:tc>
          <w:tcPr>
            <w:tcW w:w="1985" w:type="dxa"/>
            <w:tcBorders>
              <w:top w:val="single" w:sz="4" w:space="0" w:color="auto"/>
              <w:left w:val="single" w:sz="4" w:space="0" w:color="auto"/>
              <w:bottom w:val="single" w:sz="4" w:space="0" w:color="auto"/>
              <w:right w:val="single" w:sz="4" w:space="0" w:color="auto"/>
            </w:tcBorders>
            <w:hideMark/>
          </w:tcPr>
          <w:p w14:paraId="4C485B69" w14:textId="639728CB" w:rsidR="00F7260B" w:rsidRPr="007A5281" w:rsidDel="00341A95" w:rsidRDefault="00F7260B">
            <w:pPr>
              <w:rPr>
                <w:del w:id="12568" w:author="raye" w:date="2018-08-10T20:16:00Z"/>
                <w:rStyle w:val="af6"/>
                <w:rFonts w:eastAsiaTheme="minorEastAsia"/>
                <w:rPrChange w:id="12569" w:author="raye" w:date="2018-08-10T16:41:00Z">
                  <w:rPr>
                    <w:del w:id="12570" w:author="raye" w:date="2018-08-10T20:16:00Z"/>
                    <w:rFonts w:ascii="等线" w:eastAsia="等线" w:hAnsi="等线" w:cstheme="minorHAnsi"/>
                    <w:szCs w:val="21"/>
                  </w:rPr>
                </w:rPrChange>
              </w:rPr>
            </w:pPr>
            <w:del w:id="12571" w:author="raye" w:date="2018-08-10T20:16:00Z">
              <w:r w:rsidRPr="007A5281" w:rsidDel="00341A95">
                <w:rPr>
                  <w:rStyle w:val="af6"/>
                  <w:rFonts w:eastAsiaTheme="minorEastAsia"/>
                  <w:rPrChange w:id="12572" w:author="raye" w:date="2018-08-10T16:41:00Z">
                    <w:rPr>
                      <w:rFonts w:ascii="等线" w:eastAsia="等线" w:hAnsi="等线" w:cstheme="minorHAnsi"/>
                      <w:szCs w:val="21"/>
                    </w:rPr>
                  </w:rPrChange>
                </w:rPr>
                <w:delText>OA</w:delText>
              </w:r>
            </w:del>
          </w:p>
        </w:tc>
        <w:tc>
          <w:tcPr>
            <w:tcW w:w="4962" w:type="dxa"/>
            <w:tcBorders>
              <w:top w:val="single" w:sz="4" w:space="0" w:color="auto"/>
              <w:left w:val="single" w:sz="4" w:space="0" w:color="auto"/>
              <w:bottom w:val="single" w:sz="4" w:space="0" w:color="auto"/>
              <w:right w:val="single" w:sz="4" w:space="0" w:color="auto"/>
            </w:tcBorders>
            <w:hideMark/>
          </w:tcPr>
          <w:p w14:paraId="0EE79BC5" w14:textId="3904D3CE" w:rsidR="00F7260B" w:rsidRPr="007A5281" w:rsidDel="00341A95" w:rsidRDefault="00F7260B">
            <w:pPr>
              <w:rPr>
                <w:del w:id="12573" w:author="raye" w:date="2018-08-10T20:16:00Z"/>
                <w:rStyle w:val="af6"/>
                <w:rFonts w:eastAsiaTheme="minorEastAsia"/>
                <w:rPrChange w:id="12574" w:author="raye" w:date="2018-08-10T16:41:00Z">
                  <w:rPr>
                    <w:del w:id="12575" w:author="raye" w:date="2018-08-10T20:16:00Z"/>
                    <w:rFonts w:ascii="等线" w:eastAsia="等线" w:hAnsi="等线" w:cstheme="minorHAnsi"/>
                    <w:szCs w:val="21"/>
                  </w:rPr>
                </w:rPrChange>
              </w:rPr>
            </w:pPr>
            <w:del w:id="12576" w:author="raye" w:date="2018-08-10T20:16:00Z">
              <w:r w:rsidRPr="007A5281" w:rsidDel="00341A95">
                <w:rPr>
                  <w:rStyle w:val="af6"/>
                  <w:rFonts w:eastAsiaTheme="minorEastAsia"/>
                  <w:rPrChange w:id="12577" w:author="raye" w:date="2018-08-10T16:41:00Z">
                    <w:rPr>
                      <w:rFonts w:ascii="等线" w:eastAsia="等线" w:hAnsi="等线" w:cstheme="minorHAnsi"/>
                      <w:szCs w:val="21"/>
                    </w:rPr>
                  </w:rPrChange>
                </w:rPr>
                <w:delText>OAg Perm</w:delText>
              </w:r>
            </w:del>
          </w:p>
        </w:tc>
      </w:tr>
      <w:tr w:rsidR="00F7260B" w:rsidRPr="007A5281" w:rsidDel="00341A95" w14:paraId="0D0BEA0D" w14:textId="4FDD53C9" w:rsidTr="00F7260B">
        <w:trPr>
          <w:del w:id="12578" w:author="raye" w:date="2018-08-10T20:16:00Z"/>
        </w:trPr>
        <w:tc>
          <w:tcPr>
            <w:tcW w:w="1985" w:type="dxa"/>
            <w:tcBorders>
              <w:top w:val="single" w:sz="4" w:space="0" w:color="auto"/>
              <w:left w:val="single" w:sz="4" w:space="0" w:color="auto"/>
              <w:bottom w:val="single" w:sz="4" w:space="0" w:color="auto"/>
              <w:right w:val="single" w:sz="4" w:space="0" w:color="auto"/>
            </w:tcBorders>
            <w:hideMark/>
          </w:tcPr>
          <w:p w14:paraId="16B2422F" w14:textId="38200A93" w:rsidR="00F7260B" w:rsidRPr="007A5281" w:rsidDel="00341A95" w:rsidRDefault="00F7260B">
            <w:pPr>
              <w:rPr>
                <w:del w:id="12579" w:author="raye" w:date="2018-08-10T20:16:00Z"/>
                <w:rStyle w:val="af6"/>
                <w:rFonts w:eastAsiaTheme="minorEastAsia"/>
                <w:rPrChange w:id="12580" w:author="raye" w:date="2018-08-10T16:41:00Z">
                  <w:rPr>
                    <w:del w:id="12581" w:author="raye" w:date="2018-08-10T20:16:00Z"/>
                    <w:rFonts w:ascii="等线" w:eastAsia="等线" w:hAnsi="等线" w:cstheme="minorHAnsi"/>
                    <w:szCs w:val="21"/>
                  </w:rPr>
                </w:rPrChange>
              </w:rPr>
            </w:pPr>
            <w:del w:id="12582" w:author="raye" w:date="2018-08-10T20:16:00Z">
              <w:r w:rsidRPr="007A5281" w:rsidDel="00341A95">
                <w:rPr>
                  <w:rStyle w:val="af6"/>
                  <w:rFonts w:eastAsiaTheme="minorEastAsia"/>
                  <w:rPrChange w:id="12583" w:author="raye" w:date="2018-08-10T16:41:00Z">
                    <w:rPr>
                      <w:rFonts w:ascii="等线" w:eastAsia="等线" w:hAnsi="等线" w:cstheme="minorHAnsi"/>
                      <w:szCs w:val="21"/>
                    </w:rPr>
                  </w:rPrChange>
                </w:rPr>
                <w:delText>OM</w:delText>
              </w:r>
            </w:del>
          </w:p>
        </w:tc>
        <w:tc>
          <w:tcPr>
            <w:tcW w:w="4962" w:type="dxa"/>
            <w:tcBorders>
              <w:top w:val="single" w:sz="4" w:space="0" w:color="auto"/>
              <w:left w:val="single" w:sz="4" w:space="0" w:color="auto"/>
              <w:bottom w:val="single" w:sz="4" w:space="0" w:color="auto"/>
              <w:right w:val="single" w:sz="4" w:space="0" w:color="auto"/>
            </w:tcBorders>
            <w:hideMark/>
          </w:tcPr>
          <w:p w14:paraId="4FA1CB95" w14:textId="4042705C" w:rsidR="00F7260B" w:rsidRPr="007A5281" w:rsidDel="00341A95" w:rsidRDefault="00F7260B">
            <w:pPr>
              <w:rPr>
                <w:del w:id="12584" w:author="raye" w:date="2018-08-10T20:16:00Z"/>
                <w:rStyle w:val="af6"/>
                <w:rFonts w:eastAsiaTheme="minorEastAsia"/>
                <w:rPrChange w:id="12585" w:author="raye" w:date="2018-08-10T16:41:00Z">
                  <w:rPr>
                    <w:del w:id="12586" w:author="raye" w:date="2018-08-10T20:16:00Z"/>
                    <w:rFonts w:ascii="等线" w:eastAsia="等线" w:hAnsi="等线" w:cstheme="minorHAnsi"/>
                    <w:szCs w:val="21"/>
                  </w:rPr>
                </w:rPrChange>
              </w:rPr>
            </w:pPr>
            <w:del w:id="12587" w:author="raye" w:date="2018-08-10T20:16:00Z">
              <w:r w:rsidRPr="007A5281" w:rsidDel="00341A95">
                <w:rPr>
                  <w:rStyle w:val="af6"/>
                  <w:rFonts w:eastAsiaTheme="minorEastAsia"/>
                  <w:rPrChange w:id="12588" w:author="raye" w:date="2018-08-10T16:41:00Z">
                    <w:rPr>
                      <w:rFonts w:ascii="等线" w:eastAsia="等线" w:hAnsi="等线" w:cstheme="minorHAnsi"/>
                      <w:szCs w:val="21"/>
                    </w:rPr>
                  </w:rPrChange>
                </w:rPr>
                <w:delText>OA&amp;OMermiss</w:delText>
              </w:r>
            </w:del>
          </w:p>
        </w:tc>
      </w:tr>
      <w:tr w:rsidR="00F7260B" w:rsidRPr="007A5281" w:rsidDel="00341A95" w14:paraId="58526489" w14:textId="29DB6554" w:rsidTr="00F7260B">
        <w:trPr>
          <w:del w:id="12589" w:author="raye" w:date="2018-08-10T20:16:00Z"/>
        </w:trPr>
        <w:tc>
          <w:tcPr>
            <w:tcW w:w="1985" w:type="dxa"/>
            <w:tcBorders>
              <w:top w:val="single" w:sz="4" w:space="0" w:color="auto"/>
              <w:left w:val="single" w:sz="4" w:space="0" w:color="auto"/>
              <w:bottom w:val="single" w:sz="4" w:space="0" w:color="auto"/>
              <w:right w:val="single" w:sz="4" w:space="0" w:color="auto"/>
            </w:tcBorders>
            <w:hideMark/>
          </w:tcPr>
          <w:p w14:paraId="1D1E9CD0" w14:textId="78E4221A" w:rsidR="00F7260B" w:rsidRPr="007A5281" w:rsidDel="00341A95" w:rsidRDefault="00F7260B">
            <w:pPr>
              <w:rPr>
                <w:del w:id="12590" w:author="raye" w:date="2018-08-10T20:16:00Z"/>
                <w:rStyle w:val="af6"/>
                <w:rFonts w:eastAsiaTheme="minorEastAsia"/>
                <w:rPrChange w:id="12591" w:author="raye" w:date="2018-08-10T16:41:00Z">
                  <w:rPr>
                    <w:del w:id="12592" w:author="raye" w:date="2018-08-10T20:16:00Z"/>
                    <w:rFonts w:ascii="等线" w:eastAsia="等线" w:hAnsi="等线" w:cstheme="minorHAnsi"/>
                    <w:szCs w:val="21"/>
                  </w:rPr>
                </w:rPrChange>
              </w:rPr>
            </w:pPr>
            <w:del w:id="12593" w:author="raye" w:date="2018-08-10T20:16:00Z">
              <w:r w:rsidRPr="007A5281" w:rsidDel="00341A95">
                <w:rPr>
                  <w:rStyle w:val="af6"/>
                  <w:rFonts w:eastAsiaTheme="minorEastAsia"/>
                  <w:rPrChange w:id="12594" w:author="raye" w:date="2018-08-10T16:41:00Z">
                    <w:rPr>
                      <w:rFonts w:ascii="等线" w:eastAsia="等线" w:hAnsi="等线" w:cstheme="minorHAnsi"/>
                      <w:szCs w:val="21"/>
                    </w:rPr>
                  </w:rPrChange>
                </w:rPr>
                <w:delText>CA</w:delText>
              </w:r>
            </w:del>
          </w:p>
        </w:tc>
        <w:tc>
          <w:tcPr>
            <w:tcW w:w="4962" w:type="dxa"/>
            <w:tcBorders>
              <w:top w:val="single" w:sz="4" w:space="0" w:color="auto"/>
              <w:left w:val="single" w:sz="4" w:space="0" w:color="auto"/>
              <w:bottom w:val="single" w:sz="4" w:space="0" w:color="auto"/>
              <w:right w:val="single" w:sz="4" w:space="0" w:color="auto"/>
            </w:tcBorders>
            <w:hideMark/>
          </w:tcPr>
          <w:p w14:paraId="3A7291DB" w14:textId="62FD48B6" w:rsidR="00F7260B" w:rsidRPr="007A5281" w:rsidDel="00341A95" w:rsidRDefault="00F7260B">
            <w:pPr>
              <w:rPr>
                <w:del w:id="12595" w:author="raye" w:date="2018-08-10T20:16:00Z"/>
                <w:rStyle w:val="af6"/>
                <w:rFonts w:eastAsiaTheme="minorEastAsia"/>
                <w:rPrChange w:id="12596" w:author="raye" w:date="2018-08-10T16:41:00Z">
                  <w:rPr>
                    <w:del w:id="12597" w:author="raye" w:date="2018-08-10T20:16:00Z"/>
                    <w:rFonts w:ascii="等线" w:eastAsia="等线" w:hAnsi="等线" w:cstheme="minorHAnsi"/>
                    <w:szCs w:val="21"/>
                  </w:rPr>
                </w:rPrChange>
              </w:rPr>
            </w:pPr>
            <w:del w:id="12598" w:author="raye" w:date="2018-08-10T20:16:00Z">
              <w:r w:rsidRPr="007A5281" w:rsidDel="00341A95">
                <w:rPr>
                  <w:rStyle w:val="af6"/>
                  <w:rFonts w:eastAsiaTheme="minorEastAsia"/>
                  <w:rPrChange w:id="12599" w:author="raye" w:date="2018-08-10T16:41:00Z">
                    <w:rPr>
                      <w:rFonts w:ascii="等线" w:eastAsia="等线" w:hAnsi="等线" w:cstheme="minorHAnsi"/>
                      <w:szCs w:val="21"/>
                    </w:rPr>
                  </w:rPrChange>
                </w:rPr>
                <w:delText>CA&amp;OA&amp;OMission</w:delText>
              </w:r>
            </w:del>
          </w:p>
        </w:tc>
      </w:tr>
      <w:tr w:rsidR="00F7260B" w:rsidRPr="007A5281" w:rsidDel="00341A95" w14:paraId="1F356685" w14:textId="4F76DADE" w:rsidTr="00F7260B">
        <w:trPr>
          <w:del w:id="12600" w:author="raye" w:date="2018-08-10T20:16:00Z"/>
        </w:trPr>
        <w:tc>
          <w:tcPr>
            <w:tcW w:w="1985" w:type="dxa"/>
            <w:tcBorders>
              <w:top w:val="single" w:sz="4" w:space="0" w:color="auto"/>
              <w:left w:val="single" w:sz="4" w:space="0" w:color="auto"/>
              <w:bottom w:val="single" w:sz="4" w:space="0" w:color="auto"/>
              <w:right w:val="single" w:sz="4" w:space="0" w:color="auto"/>
            </w:tcBorders>
            <w:hideMark/>
          </w:tcPr>
          <w:p w14:paraId="6BE7BDC6" w14:textId="60CB20FA" w:rsidR="00F7260B" w:rsidRPr="007A5281" w:rsidDel="00341A95" w:rsidRDefault="00F7260B">
            <w:pPr>
              <w:rPr>
                <w:del w:id="12601" w:author="raye" w:date="2018-08-10T20:16:00Z"/>
                <w:rStyle w:val="af6"/>
                <w:rFonts w:eastAsiaTheme="minorEastAsia"/>
                <w:rPrChange w:id="12602" w:author="raye" w:date="2018-08-10T16:41:00Z">
                  <w:rPr>
                    <w:del w:id="12603" w:author="raye" w:date="2018-08-10T20:16:00Z"/>
                    <w:rFonts w:ascii="等线" w:eastAsia="等线" w:hAnsi="等线" w:cstheme="minorHAnsi"/>
                    <w:szCs w:val="21"/>
                  </w:rPr>
                </w:rPrChange>
              </w:rPr>
            </w:pPr>
            <w:del w:id="12604" w:author="raye" w:date="2018-08-10T20:16:00Z">
              <w:r w:rsidRPr="007A5281" w:rsidDel="00341A95">
                <w:rPr>
                  <w:rStyle w:val="af6"/>
                  <w:rFonts w:eastAsiaTheme="minorEastAsia"/>
                  <w:rPrChange w:id="12605" w:author="raye" w:date="2018-08-10T16:41:00Z">
                    <w:rPr>
                      <w:rFonts w:ascii="等线" w:eastAsia="等线" w:hAnsi="等线" w:cstheme="minorHAnsi"/>
                      <w:szCs w:val="21"/>
                    </w:rPr>
                  </w:rPrChange>
                </w:rPr>
                <w:delText>CS</w:delText>
              </w:r>
            </w:del>
          </w:p>
        </w:tc>
        <w:tc>
          <w:tcPr>
            <w:tcW w:w="4962" w:type="dxa"/>
            <w:tcBorders>
              <w:top w:val="single" w:sz="4" w:space="0" w:color="auto"/>
              <w:left w:val="single" w:sz="4" w:space="0" w:color="auto"/>
              <w:bottom w:val="single" w:sz="4" w:space="0" w:color="auto"/>
              <w:right w:val="single" w:sz="4" w:space="0" w:color="auto"/>
            </w:tcBorders>
            <w:hideMark/>
          </w:tcPr>
          <w:p w14:paraId="34684540" w14:textId="6BBD1260" w:rsidR="00F7260B" w:rsidRPr="007A5281" w:rsidDel="00341A95" w:rsidRDefault="00F7260B">
            <w:pPr>
              <w:rPr>
                <w:del w:id="12606" w:author="raye" w:date="2018-08-10T20:16:00Z"/>
                <w:rStyle w:val="af6"/>
                <w:rFonts w:eastAsiaTheme="minorEastAsia"/>
                <w:rPrChange w:id="12607" w:author="raye" w:date="2018-08-10T16:41:00Z">
                  <w:rPr>
                    <w:del w:id="12608" w:author="raye" w:date="2018-08-10T20:16:00Z"/>
                    <w:rFonts w:ascii="等线" w:eastAsia="等线" w:hAnsi="等线" w:cstheme="minorHAnsi"/>
                    <w:szCs w:val="21"/>
                  </w:rPr>
                </w:rPrChange>
              </w:rPr>
            </w:pPr>
            <w:del w:id="12609" w:author="raye" w:date="2018-08-10T20:16:00Z">
              <w:r w:rsidRPr="007A5281" w:rsidDel="00341A95">
                <w:rPr>
                  <w:rStyle w:val="af6"/>
                  <w:rFonts w:eastAsiaTheme="minorEastAsia"/>
                  <w:rPrChange w:id="12610" w:author="raye" w:date="2018-08-10T16:41:00Z">
                    <w:rPr>
                      <w:rFonts w:ascii="等线" w:eastAsia="等线" w:hAnsi="等线" w:cstheme="minorHAnsi"/>
                      <w:szCs w:val="21"/>
                    </w:rPr>
                  </w:rPrChange>
                </w:rPr>
                <w:delText>CA&amp;CS&amp;OA&amp;OMion(co</w:delText>
              </w:r>
            </w:del>
          </w:p>
        </w:tc>
      </w:tr>
      <w:tr w:rsidR="00F7260B" w:rsidRPr="007A5281" w:rsidDel="00341A95" w14:paraId="4F1C736E" w14:textId="136C2008" w:rsidTr="00F7260B">
        <w:trPr>
          <w:del w:id="12611" w:author="raye" w:date="2018-08-10T20:16:00Z"/>
        </w:trPr>
        <w:tc>
          <w:tcPr>
            <w:tcW w:w="1985" w:type="dxa"/>
            <w:tcBorders>
              <w:top w:val="single" w:sz="4" w:space="0" w:color="auto"/>
              <w:left w:val="single" w:sz="4" w:space="0" w:color="auto"/>
              <w:bottom w:val="single" w:sz="4" w:space="0" w:color="auto"/>
              <w:right w:val="single" w:sz="4" w:space="0" w:color="auto"/>
            </w:tcBorders>
            <w:hideMark/>
          </w:tcPr>
          <w:p w14:paraId="5EAAAD9E" w14:textId="1DB7695E" w:rsidR="00F7260B" w:rsidRPr="007A5281" w:rsidDel="00341A95" w:rsidRDefault="00F7260B">
            <w:pPr>
              <w:rPr>
                <w:del w:id="12612" w:author="raye" w:date="2018-08-10T20:16:00Z"/>
                <w:rStyle w:val="af6"/>
                <w:rFonts w:eastAsiaTheme="minorEastAsia"/>
                <w:rPrChange w:id="12613" w:author="raye" w:date="2018-08-10T16:41:00Z">
                  <w:rPr>
                    <w:del w:id="12614" w:author="raye" w:date="2018-08-10T20:16:00Z"/>
                    <w:rFonts w:ascii="等线" w:eastAsia="等线" w:hAnsi="等线" w:cstheme="minorHAnsi"/>
                    <w:szCs w:val="21"/>
                  </w:rPr>
                </w:rPrChange>
              </w:rPr>
            </w:pPr>
            <w:del w:id="12615" w:author="raye" w:date="2018-08-10T20:16:00Z">
              <w:r w:rsidRPr="007A5281" w:rsidDel="00341A95">
                <w:rPr>
                  <w:rStyle w:val="af6"/>
                  <w:rFonts w:eastAsiaTheme="minorEastAsia"/>
                  <w:rPrChange w:id="12616" w:author="raye" w:date="2018-08-10T16:41:00Z">
                    <w:rPr>
                      <w:rFonts w:ascii="等线" w:eastAsia="等线" w:hAnsi="等线" w:cstheme="minorHAnsi"/>
                      <w:szCs w:val="21"/>
                    </w:rPr>
                  </w:rPrChange>
                </w:rPr>
                <w:delText>BSA</w:delText>
              </w:r>
            </w:del>
          </w:p>
        </w:tc>
        <w:tc>
          <w:tcPr>
            <w:tcW w:w="4962" w:type="dxa"/>
            <w:tcBorders>
              <w:top w:val="single" w:sz="4" w:space="0" w:color="auto"/>
              <w:left w:val="single" w:sz="4" w:space="0" w:color="auto"/>
              <w:bottom w:val="single" w:sz="4" w:space="0" w:color="auto"/>
              <w:right w:val="single" w:sz="4" w:space="0" w:color="auto"/>
            </w:tcBorders>
            <w:hideMark/>
          </w:tcPr>
          <w:p w14:paraId="54D3742B" w14:textId="2051F226" w:rsidR="00F7260B" w:rsidRPr="007A5281" w:rsidDel="00341A95" w:rsidRDefault="00F7260B">
            <w:pPr>
              <w:rPr>
                <w:del w:id="12617" w:author="raye" w:date="2018-08-10T20:16:00Z"/>
                <w:rStyle w:val="af6"/>
                <w:rFonts w:eastAsiaTheme="minorEastAsia"/>
                <w:rPrChange w:id="12618" w:author="raye" w:date="2018-08-10T16:41:00Z">
                  <w:rPr>
                    <w:del w:id="12619" w:author="raye" w:date="2018-08-10T20:16:00Z"/>
                    <w:rFonts w:ascii="等线" w:eastAsia="等线" w:hAnsi="等线" w:cstheme="minorHAnsi"/>
                    <w:szCs w:val="21"/>
                  </w:rPr>
                </w:rPrChange>
              </w:rPr>
            </w:pPr>
            <w:bookmarkStart w:id="12620" w:name="OLE_LINK16"/>
            <w:bookmarkStart w:id="12621" w:name="OLE_LINK17"/>
            <w:del w:id="12622" w:author="raye" w:date="2018-08-10T20:16:00Z">
              <w:r w:rsidRPr="007A5281" w:rsidDel="00341A95">
                <w:rPr>
                  <w:rStyle w:val="af6"/>
                  <w:rFonts w:eastAsiaTheme="minorEastAsia"/>
                  <w:rPrChange w:id="12623" w:author="raye" w:date="2018-08-10T16:41:00Z">
                    <w:rPr>
                      <w:rFonts w:ascii="等线" w:eastAsia="等线" w:hAnsi="等线" w:cstheme="minorHAnsi"/>
                      <w:szCs w:val="21"/>
                    </w:rPr>
                  </w:rPrChange>
                </w:rPr>
                <w:delText>BSA&amp; CA&amp;CS&amp;OA&amp;OMonfigu</w:delText>
              </w:r>
              <w:bookmarkEnd w:id="12620"/>
              <w:bookmarkEnd w:id="12621"/>
            </w:del>
          </w:p>
        </w:tc>
      </w:tr>
      <w:tr w:rsidR="00F7260B" w:rsidRPr="007A5281" w:rsidDel="00341A95" w14:paraId="2DDE33A7" w14:textId="24794DD5" w:rsidTr="00F7260B">
        <w:trPr>
          <w:del w:id="12624" w:author="raye" w:date="2018-08-10T20:16:00Z"/>
        </w:trPr>
        <w:tc>
          <w:tcPr>
            <w:tcW w:w="1985" w:type="dxa"/>
            <w:tcBorders>
              <w:top w:val="single" w:sz="4" w:space="0" w:color="auto"/>
              <w:left w:val="single" w:sz="4" w:space="0" w:color="auto"/>
              <w:bottom w:val="single" w:sz="4" w:space="0" w:color="auto"/>
              <w:right w:val="single" w:sz="4" w:space="0" w:color="auto"/>
            </w:tcBorders>
            <w:hideMark/>
          </w:tcPr>
          <w:p w14:paraId="11852CB0" w14:textId="36159991" w:rsidR="00F7260B" w:rsidRPr="007A5281" w:rsidDel="00341A95" w:rsidRDefault="00F7260B">
            <w:pPr>
              <w:rPr>
                <w:del w:id="12625" w:author="raye" w:date="2018-08-10T20:16:00Z"/>
                <w:rStyle w:val="af6"/>
                <w:rFonts w:eastAsiaTheme="minorEastAsia"/>
                <w:rPrChange w:id="12626" w:author="raye" w:date="2018-08-10T16:41:00Z">
                  <w:rPr>
                    <w:del w:id="12627" w:author="raye" w:date="2018-08-10T20:16:00Z"/>
                    <w:rFonts w:ascii="等线" w:eastAsia="等线" w:hAnsi="等线" w:cstheme="minorHAnsi"/>
                    <w:szCs w:val="21"/>
                  </w:rPr>
                </w:rPrChange>
              </w:rPr>
            </w:pPr>
            <w:del w:id="12628" w:author="raye" w:date="2018-08-10T20:16:00Z">
              <w:r w:rsidRPr="007A5281" w:rsidDel="00341A95">
                <w:rPr>
                  <w:rStyle w:val="af6"/>
                  <w:rFonts w:eastAsiaTheme="minorEastAsia"/>
                  <w:rPrChange w:id="12629" w:author="raye" w:date="2018-08-10T16:41:00Z">
                    <w:rPr>
                      <w:rFonts w:ascii="等线" w:eastAsia="等线" w:hAnsi="等线" w:cstheme="minorHAnsi"/>
                      <w:szCs w:val="21"/>
                    </w:rPr>
                  </w:rPrChange>
                </w:rPr>
                <w:delText>LCD</w:delText>
              </w:r>
            </w:del>
          </w:p>
        </w:tc>
        <w:tc>
          <w:tcPr>
            <w:tcW w:w="4962" w:type="dxa"/>
            <w:tcBorders>
              <w:top w:val="single" w:sz="4" w:space="0" w:color="auto"/>
              <w:left w:val="single" w:sz="4" w:space="0" w:color="auto"/>
              <w:bottom w:val="single" w:sz="4" w:space="0" w:color="auto"/>
              <w:right w:val="single" w:sz="4" w:space="0" w:color="auto"/>
            </w:tcBorders>
            <w:hideMark/>
          </w:tcPr>
          <w:p w14:paraId="3D101ABA" w14:textId="75B10E2A" w:rsidR="00F7260B" w:rsidRPr="007A5281" w:rsidDel="00341A95" w:rsidRDefault="00F7260B">
            <w:pPr>
              <w:rPr>
                <w:del w:id="12630" w:author="raye" w:date="2018-08-10T20:16:00Z"/>
                <w:rStyle w:val="af6"/>
                <w:rFonts w:eastAsiaTheme="minorEastAsia"/>
                <w:rPrChange w:id="12631" w:author="raye" w:date="2018-08-10T16:41:00Z">
                  <w:rPr>
                    <w:del w:id="12632" w:author="raye" w:date="2018-08-10T20:16:00Z"/>
                    <w:rFonts w:ascii="等线" w:eastAsia="等线" w:hAnsi="等线" w:cstheme="minorHAnsi"/>
                    <w:szCs w:val="21"/>
                  </w:rPr>
                </w:rPrChange>
              </w:rPr>
            </w:pPr>
            <w:del w:id="12633" w:author="raye" w:date="2018-08-10T20:16:00Z">
              <w:r w:rsidRPr="007A5281" w:rsidDel="00341A95">
                <w:rPr>
                  <w:rStyle w:val="af6"/>
                  <w:rFonts w:eastAsiaTheme="minorEastAsia"/>
                  <w:rPrChange w:id="12634" w:author="raye" w:date="2018-08-10T16:41:00Z">
                    <w:rPr>
                      <w:rFonts w:ascii="等线" w:eastAsia="等线" w:hAnsi="等线" w:cstheme="minorHAnsi"/>
                      <w:szCs w:val="21"/>
                    </w:rPr>
                  </w:rPrChange>
                </w:rPr>
                <w:delText>LCD&amp;BSA&amp; CA&amp;CS&amp;OA&amp;OMgurabl</w:delText>
              </w:r>
            </w:del>
          </w:p>
        </w:tc>
      </w:tr>
    </w:tbl>
    <w:p w14:paraId="40705E97" w14:textId="5CAB9F7F" w:rsidR="00F7260B" w:rsidRPr="007A5281" w:rsidDel="00341A95" w:rsidRDefault="00F7260B">
      <w:pPr>
        <w:rPr>
          <w:del w:id="12635" w:author="raye" w:date="2018-08-10T20:16:00Z"/>
          <w:rStyle w:val="af6"/>
          <w:rFonts w:eastAsiaTheme="minorEastAsia"/>
          <w:rPrChange w:id="12636" w:author="raye" w:date="2018-08-10T16:41:00Z">
            <w:rPr>
              <w:del w:id="12637" w:author="raye" w:date="2018-08-10T20:16:00Z"/>
            </w:rPr>
          </w:rPrChange>
        </w:rPr>
      </w:pPr>
    </w:p>
    <w:p w14:paraId="31E9A74A" w14:textId="77777777" w:rsidR="00F7260B" w:rsidRPr="007A5281" w:rsidRDefault="00F7260B">
      <w:pPr>
        <w:rPr>
          <w:rStyle w:val="af6"/>
          <w:rFonts w:eastAsiaTheme="minorEastAsia"/>
          <w:rPrChange w:id="12638" w:author="raye" w:date="2018-08-10T16:41:00Z">
            <w:rPr/>
          </w:rPrChange>
        </w:rPr>
      </w:pPr>
    </w:p>
    <w:p w14:paraId="6BC392F4" w14:textId="77777777" w:rsidR="00F7260B" w:rsidRPr="00B0205A" w:rsidRDefault="00F7260B">
      <w:pPr>
        <w:pStyle w:val="3211"/>
        <w:ind w:left="210" w:right="210"/>
        <w:rPr>
          <w:rPrChange w:id="12639" w:author="raye" w:date="2018-08-10T12:30:00Z">
            <w:rPr>
              <w:rFonts w:ascii="Times New Roman" w:hAnsi="Times New Roman"/>
              <w:sz w:val="24"/>
              <w:szCs w:val="24"/>
            </w:rPr>
          </w:rPrChange>
        </w:rPr>
        <w:pPrChange w:id="12640" w:author="raye" w:date="2018-08-10T17:09:00Z">
          <w:pPr>
            <w:pStyle w:val="215"/>
            <w:ind w:left="420" w:firstLine="480"/>
          </w:pPr>
        </w:pPrChange>
      </w:pPr>
      <w:r w:rsidRPr="00E403FE">
        <w:tab/>
      </w:r>
      <w:r w:rsidRPr="00E403FE">
        <w:tab/>
      </w:r>
      <w:bookmarkStart w:id="12641" w:name="_Toc520839500"/>
      <w:bookmarkStart w:id="12642" w:name="_Toc519582906"/>
      <w:r w:rsidRPr="00E403FE">
        <w:t>3.2.8.3. Interface requirements</w:t>
      </w:r>
      <w:bookmarkEnd w:id="12641"/>
      <w:bookmarkEnd w:id="12642"/>
    </w:p>
    <w:p w14:paraId="48E98903" w14:textId="77777777" w:rsidR="00F7260B" w:rsidRPr="00B0205A" w:rsidRDefault="00F7260B" w:rsidP="00F7260B">
      <w:pPr>
        <w:rPr>
          <w:rFonts w:ascii="Times New Roman" w:hAnsi="Times New Roman" w:cs="Times New Roman"/>
          <w:rPrChange w:id="12643" w:author="raye" w:date="2018-08-10T12:30:00Z">
            <w:rPr/>
          </w:rPrChange>
        </w:rPr>
      </w:pPr>
    </w:p>
    <w:p w14:paraId="423A00FF" w14:textId="77777777" w:rsidR="00F7260B" w:rsidRPr="00ED4221" w:rsidRDefault="00F7260B">
      <w:pPr>
        <w:pStyle w:val="a0"/>
        <w:numPr>
          <w:ilvl w:val="0"/>
          <w:numId w:val="214"/>
        </w:numPr>
        <w:ind w:firstLineChars="0"/>
        <w:rPr>
          <w:rStyle w:val="aff4"/>
          <w:rFonts w:eastAsiaTheme="minorEastAsia"/>
          <w:rPrChange w:id="12644" w:author="raye" w:date="2018-08-10T17:09:00Z">
            <w:rPr>
              <w:rFonts w:ascii="等线" w:eastAsia="等线" w:hAnsi="等线"/>
            </w:rPr>
          </w:rPrChange>
        </w:rPr>
        <w:pPrChange w:id="12645" w:author="raye" w:date="2018-08-10T17:09:00Z">
          <w:pPr>
            <w:pStyle w:val="a0"/>
            <w:numPr>
              <w:numId w:val="64"/>
            </w:numPr>
            <w:ind w:left="2525" w:firstLineChars="0" w:hanging="420"/>
          </w:pPr>
        </w:pPrChange>
      </w:pPr>
      <w:r w:rsidRPr="00ED4221">
        <w:rPr>
          <w:rStyle w:val="aff4"/>
          <w:rFonts w:eastAsiaTheme="minorEastAsia"/>
          <w:rPrChange w:id="12646" w:author="raye" w:date="2018-08-10T17:09:00Z">
            <w:rPr>
              <w:rFonts w:ascii="等线" w:eastAsia="等线" w:hAnsi="等线"/>
            </w:rPr>
          </w:rPrChange>
        </w:rPr>
        <w:lastRenderedPageBreak/>
        <w:t>Form style with no content</w:t>
      </w:r>
    </w:p>
    <w:p w14:paraId="4645065C" w14:textId="77777777" w:rsidR="00F7260B" w:rsidRPr="00B0205A" w:rsidRDefault="00F7260B" w:rsidP="00F7260B">
      <w:pPr>
        <w:rPr>
          <w:rFonts w:ascii="Times New Roman" w:hAnsi="Times New Roman" w:cs="Times New Roman"/>
          <w:rPrChange w:id="12647" w:author="raye" w:date="2018-08-10T12:30:00Z">
            <w:rPr/>
          </w:rPrChange>
        </w:rPr>
      </w:pPr>
    </w:p>
    <w:p w14:paraId="6111DB73" w14:textId="078D23E0" w:rsidR="00F7260B" w:rsidRPr="00B0205A" w:rsidRDefault="00F7260B" w:rsidP="00F7260B">
      <w:pPr>
        <w:rPr>
          <w:rFonts w:ascii="Times New Roman" w:hAnsi="Times New Roman" w:cs="Times New Roman"/>
          <w:rPrChange w:id="12648" w:author="raye" w:date="2018-08-10T12:30:00Z">
            <w:rPr/>
          </w:rPrChange>
        </w:rPr>
      </w:pPr>
      <w:del w:id="12649" w:author="raye" w:date="2018-08-10T17:12:00Z">
        <w:r w:rsidRPr="00B0205A" w:rsidDel="00ED4221">
          <w:rPr>
            <w:rFonts w:ascii="Times New Roman" w:hAnsi="Times New Roman" w:cs="Times New Roman"/>
            <w:noProof/>
            <w:rPrChange w:id="12650" w:author="raye" w:date="2018-08-10T12:30:00Z">
              <w:rPr>
                <w:noProof/>
              </w:rPr>
            </w:rPrChange>
          </w:rPr>
          <w:drawing>
            <wp:inline distT="0" distB="0" distL="0" distR="0" wp14:anchorId="710DD108" wp14:editId="3F75DFC5">
              <wp:extent cx="5279390" cy="363156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9390" cy="3631565"/>
                      </a:xfrm>
                      <a:prstGeom prst="rect">
                        <a:avLst/>
                      </a:prstGeom>
                      <a:noFill/>
                      <a:ln>
                        <a:noFill/>
                      </a:ln>
                    </pic:spPr>
                  </pic:pic>
                </a:graphicData>
              </a:graphic>
            </wp:inline>
          </w:drawing>
        </w:r>
      </w:del>
      <w:ins w:id="12651" w:author="raye" w:date="2018-08-10T17:12:00Z">
        <w:r w:rsidR="00ED4221" w:rsidRPr="00ED4221">
          <w:rPr>
            <w:noProof/>
          </w:rPr>
          <w:t xml:space="preserve"> </w:t>
        </w:r>
        <w:r w:rsidR="00ED4221">
          <w:rPr>
            <w:noProof/>
          </w:rPr>
          <w:drawing>
            <wp:inline distT="0" distB="0" distL="0" distR="0" wp14:anchorId="6E2AA51A" wp14:editId="077D5FF3">
              <wp:extent cx="5274310" cy="4133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133215"/>
                      </a:xfrm>
                      <a:prstGeom prst="rect">
                        <a:avLst/>
                      </a:prstGeom>
                    </pic:spPr>
                  </pic:pic>
                </a:graphicData>
              </a:graphic>
            </wp:inline>
          </w:drawing>
        </w:r>
      </w:ins>
    </w:p>
    <w:p w14:paraId="051CB76D" w14:textId="77777777" w:rsidR="00F7260B" w:rsidRPr="00B0205A" w:rsidRDefault="00F7260B" w:rsidP="00F7260B">
      <w:pPr>
        <w:rPr>
          <w:rFonts w:ascii="Times New Roman" w:hAnsi="Times New Roman" w:cs="Times New Roman"/>
          <w:rPrChange w:id="12652" w:author="raye" w:date="2018-08-10T12:30:00Z">
            <w:rPr/>
          </w:rPrChange>
        </w:rPr>
      </w:pPr>
    </w:p>
    <w:p w14:paraId="39B5929C" w14:textId="77777777" w:rsidR="00F7260B" w:rsidRPr="00B0205A" w:rsidRDefault="00F7260B" w:rsidP="00F7260B">
      <w:pPr>
        <w:rPr>
          <w:rFonts w:ascii="Times New Roman" w:hAnsi="Times New Roman" w:cs="Times New Roman"/>
          <w:rPrChange w:id="12653" w:author="raye" w:date="2018-08-10T12:30:00Z">
            <w:rPr/>
          </w:rPrChange>
        </w:rPr>
      </w:pPr>
    </w:p>
    <w:p w14:paraId="05C6457D" w14:textId="77777777" w:rsidR="00F7260B" w:rsidRPr="00B0205A" w:rsidRDefault="00F7260B" w:rsidP="00F7260B">
      <w:pPr>
        <w:rPr>
          <w:rFonts w:ascii="Times New Roman" w:hAnsi="Times New Roman" w:cs="Times New Roman"/>
          <w:rPrChange w:id="12654" w:author="raye" w:date="2018-08-10T12:30:00Z">
            <w:rPr/>
          </w:rPrChange>
        </w:rPr>
      </w:pPr>
    </w:p>
    <w:p w14:paraId="22648595" w14:textId="77777777" w:rsidR="00F7260B" w:rsidRPr="00ED4221" w:rsidRDefault="00F7260B">
      <w:pPr>
        <w:pStyle w:val="a0"/>
        <w:numPr>
          <w:ilvl w:val="0"/>
          <w:numId w:val="215"/>
        </w:numPr>
        <w:ind w:firstLineChars="0"/>
        <w:rPr>
          <w:rStyle w:val="aff4"/>
          <w:rFonts w:eastAsiaTheme="minorEastAsia"/>
          <w:rPrChange w:id="12655" w:author="raye" w:date="2018-08-10T17:13:00Z">
            <w:rPr>
              <w:rFonts w:ascii="等线" w:eastAsia="等线" w:hAnsi="等线"/>
            </w:rPr>
          </w:rPrChange>
        </w:rPr>
        <w:pPrChange w:id="12656" w:author="raye" w:date="2018-08-10T17:13:00Z">
          <w:pPr>
            <w:pStyle w:val="a0"/>
            <w:numPr>
              <w:numId w:val="64"/>
            </w:numPr>
            <w:ind w:left="2525" w:firstLineChars="0" w:hanging="420"/>
          </w:pPr>
        </w:pPrChange>
      </w:pPr>
      <w:r w:rsidRPr="00ED4221">
        <w:rPr>
          <w:rStyle w:val="aff4"/>
          <w:rFonts w:eastAsiaTheme="minorEastAsia"/>
          <w:rPrChange w:id="12657" w:author="raye" w:date="2018-08-10T17:13:00Z">
            <w:rPr>
              <w:rFonts w:ascii="等线" w:eastAsia="等线" w:hAnsi="等线"/>
            </w:rPr>
          </w:rPrChange>
        </w:rPr>
        <w:t>Form style with content</w:t>
      </w:r>
    </w:p>
    <w:p w14:paraId="05656F50" w14:textId="77777777" w:rsidR="00F7260B" w:rsidRPr="00B0205A" w:rsidRDefault="00F7260B" w:rsidP="00F7260B">
      <w:pPr>
        <w:rPr>
          <w:rFonts w:ascii="Times New Roman" w:hAnsi="Times New Roman" w:cs="Times New Roman"/>
          <w:rPrChange w:id="12658" w:author="raye" w:date="2018-08-10T12:30:00Z">
            <w:rPr/>
          </w:rPrChange>
        </w:rPr>
      </w:pPr>
    </w:p>
    <w:p w14:paraId="1F6BFCCC" w14:textId="2F158187" w:rsidR="00F7260B" w:rsidRPr="00B0205A" w:rsidRDefault="00ED4221" w:rsidP="00F7260B">
      <w:pPr>
        <w:rPr>
          <w:rFonts w:ascii="Times New Roman" w:hAnsi="Times New Roman" w:cs="Times New Roman"/>
          <w:rPrChange w:id="12659" w:author="raye" w:date="2018-08-10T12:30:00Z">
            <w:rPr/>
          </w:rPrChange>
        </w:rPr>
      </w:pPr>
      <w:ins w:id="12660" w:author="raye" w:date="2018-08-10T17:13:00Z">
        <w:r>
          <w:rPr>
            <w:noProof/>
          </w:rPr>
          <w:lastRenderedPageBreak/>
          <w:drawing>
            <wp:inline distT="0" distB="0" distL="0" distR="0" wp14:anchorId="6716DC73" wp14:editId="7AF3FA8A">
              <wp:extent cx="5274310" cy="3784600"/>
              <wp:effectExtent l="0" t="0" r="2540" b="635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784600"/>
                      </a:xfrm>
                      <a:prstGeom prst="rect">
                        <a:avLst/>
                      </a:prstGeom>
                    </pic:spPr>
                  </pic:pic>
                </a:graphicData>
              </a:graphic>
            </wp:inline>
          </w:drawing>
        </w:r>
      </w:ins>
      <w:del w:id="12661" w:author="raye" w:date="2018-08-10T17:13:00Z">
        <w:r w:rsidR="00F7260B" w:rsidRPr="00B0205A" w:rsidDel="00ED4221">
          <w:rPr>
            <w:rFonts w:ascii="Times New Roman" w:hAnsi="Times New Roman" w:cs="Times New Roman"/>
            <w:noProof/>
            <w:rPrChange w:id="12662" w:author="raye" w:date="2018-08-10T12:30:00Z">
              <w:rPr>
                <w:noProof/>
              </w:rPr>
            </w:rPrChange>
          </w:rPr>
          <w:drawing>
            <wp:inline distT="0" distB="0" distL="0" distR="0" wp14:anchorId="3A190AD4" wp14:editId="503103D6">
              <wp:extent cx="5279390" cy="41059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9390" cy="4105910"/>
                      </a:xfrm>
                      <a:prstGeom prst="rect">
                        <a:avLst/>
                      </a:prstGeom>
                      <a:noFill/>
                      <a:ln>
                        <a:noFill/>
                      </a:ln>
                    </pic:spPr>
                  </pic:pic>
                </a:graphicData>
              </a:graphic>
            </wp:inline>
          </w:drawing>
        </w:r>
      </w:del>
    </w:p>
    <w:p w14:paraId="0CCDE273" w14:textId="77777777" w:rsidR="00F7260B" w:rsidRPr="00B0205A" w:rsidRDefault="00F7260B" w:rsidP="00F7260B">
      <w:pPr>
        <w:rPr>
          <w:rFonts w:ascii="Times New Roman" w:hAnsi="Times New Roman" w:cs="Times New Roman"/>
          <w:sz w:val="24"/>
          <w:szCs w:val="24"/>
          <w:rPrChange w:id="12663" w:author="raye" w:date="2018-08-10T12:30:00Z">
            <w:rPr>
              <w:rFonts w:ascii="Calibri" w:hAnsi="Calibri" w:cstheme="minorHAnsi"/>
              <w:sz w:val="24"/>
              <w:szCs w:val="24"/>
            </w:rPr>
          </w:rPrChange>
        </w:rPr>
      </w:pPr>
    </w:p>
    <w:p w14:paraId="5174FC11" w14:textId="77777777" w:rsidR="00F7260B" w:rsidRPr="00B0205A" w:rsidRDefault="00F7260B" w:rsidP="00F7260B">
      <w:pPr>
        <w:rPr>
          <w:rFonts w:ascii="Times New Roman" w:hAnsi="Times New Roman" w:cs="Times New Roman"/>
          <w:sz w:val="24"/>
          <w:szCs w:val="24"/>
          <w:rPrChange w:id="12664" w:author="raye" w:date="2018-08-10T12:30:00Z">
            <w:rPr>
              <w:rFonts w:ascii="Calibri" w:hAnsi="Calibri" w:cstheme="minorHAnsi"/>
              <w:sz w:val="24"/>
              <w:szCs w:val="24"/>
            </w:rPr>
          </w:rPrChange>
        </w:rPr>
      </w:pPr>
    </w:p>
    <w:p w14:paraId="0FF6EB0D" w14:textId="77777777" w:rsidR="00F7260B" w:rsidRPr="00B0205A" w:rsidRDefault="00F7260B" w:rsidP="00AC1630">
      <w:pPr>
        <w:pStyle w:val="321"/>
        <w:rPr>
          <w:rPrChange w:id="12665" w:author="raye" w:date="2018-08-10T12:30:00Z">
            <w:rPr>
              <w:rFonts w:asciiTheme="minorHAnsi" w:hAnsiTheme="minorHAnsi" w:cstheme="minorHAnsi"/>
              <w:sz w:val="24"/>
              <w:szCs w:val="24"/>
            </w:rPr>
          </w:rPrChange>
        </w:rPr>
        <w:pPrChange w:id="12666" w:author="raye" w:date="2018-08-10T20:11:00Z">
          <w:pPr>
            <w:pStyle w:val="215"/>
            <w:ind w:left="566"/>
          </w:pPr>
        </w:pPrChange>
      </w:pPr>
      <w:r w:rsidRPr="00B0205A">
        <w:rPr>
          <w:rPrChange w:id="12667" w:author="raye" w:date="2018-08-10T12:30:00Z">
            <w:rPr>
              <w:rFonts w:asciiTheme="minorHAnsi" w:hAnsiTheme="minorHAnsi" w:cstheme="minorHAnsi"/>
            </w:rPr>
          </w:rPrChange>
        </w:rPr>
        <w:t xml:space="preserve">3.2.9 </w:t>
      </w:r>
      <w:bookmarkStart w:id="12668" w:name="_Toc520839501"/>
      <w:bookmarkStart w:id="12669" w:name="_Toc519582911"/>
      <w:r w:rsidRPr="00B0205A">
        <w:rPr>
          <w:rPrChange w:id="12670" w:author="raye" w:date="2018-08-10T12:30:00Z">
            <w:rPr>
              <w:rFonts w:asciiTheme="minorHAnsi" w:hAnsiTheme="minorHAnsi" w:cstheme="minorHAnsi"/>
            </w:rPr>
          </w:rPrChange>
        </w:rPr>
        <w:t>All Forms</w:t>
      </w:r>
      <w:bookmarkEnd w:id="12668"/>
      <w:bookmarkEnd w:id="12669"/>
    </w:p>
    <w:p w14:paraId="0EA40128" w14:textId="77777777" w:rsidR="00F7260B" w:rsidRPr="00B0205A" w:rsidRDefault="00F7260B" w:rsidP="00F7260B">
      <w:pPr>
        <w:pStyle w:val="3"/>
        <w:keepNext w:val="0"/>
        <w:keepLines w:val="0"/>
        <w:spacing w:before="0" w:after="120" w:line="240" w:lineRule="auto"/>
        <w:ind w:left="566"/>
        <w:rPr>
          <w:rFonts w:ascii="Times New Roman" w:hAnsi="Times New Roman" w:cs="Times New Roman"/>
          <w:rPrChange w:id="12671" w:author="raye" w:date="2018-08-10T12:30:00Z">
            <w:rPr>
              <w:rFonts w:ascii="Calibri" w:hAnsi="Calibri" w:cstheme="minorHAnsi"/>
            </w:rPr>
          </w:rPrChange>
        </w:rPr>
      </w:pPr>
      <w:bookmarkStart w:id="12672" w:name="_Toc520839548"/>
      <w:r w:rsidRPr="00B0205A">
        <w:rPr>
          <w:rFonts w:ascii="Times New Roman" w:hAnsi="Times New Roman" w:cs="Times New Roman"/>
          <w:rPrChange w:id="12673" w:author="raye" w:date="2018-08-10T12:30:00Z">
            <w:rPr>
              <w:rFonts w:ascii="Calibri" w:hAnsi="Calibri" w:cstheme="minorHAnsi"/>
            </w:rPr>
          </w:rPrChange>
        </w:rPr>
        <w:t>1..1. AS-IS</w:t>
      </w:r>
      <w:bookmarkEnd w:id="12672"/>
    </w:p>
    <w:p w14:paraId="44CD0E2F" w14:textId="77777777" w:rsidR="00F7260B" w:rsidRPr="00B0205A" w:rsidRDefault="00F7260B" w:rsidP="00F7260B">
      <w:pPr>
        <w:spacing w:afterLines="50" w:after="156"/>
        <w:ind w:firstLineChars="177" w:firstLine="425"/>
        <w:rPr>
          <w:rFonts w:ascii="Times New Roman" w:hAnsi="Times New Roman" w:cs="Times New Roman"/>
          <w:sz w:val="24"/>
          <w:rPrChange w:id="12674" w:author="raye" w:date="2018-08-10T12:30:00Z">
            <w:rPr>
              <w:rFonts w:ascii="Calibri" w:hAnsi="Calibri" w:cstheme="minorHAnsi"/>
              <w:sz w:val="24"/>
            </w:rPr>
          </w:rPrChange>
        </w:rPr>
      </w:pPr>
      <w:r w:rsidRPr="00B0205A">
        <w:rPr>
          <w:rFonts w:ascii="Times New Roman" w:hAnsi="Times New Roman" w:cs="Times New Roman"/>
          <w:sz w:val="24"/>
          <w:rPrChange w:id="12675" w:author="raye" w:date="2018-08-10T12:30:00Z">
            <w:rPr>
              <w:rFonts w:ascii="Calibri" w:hAnsi="Calibri" w:cstheme="minorHAnsi"/>
              <w:sz w:val="24"/>
            </w:rPr>
          </w:rPrChange>
        </w:rPr>
        <w:t>After clicking the “Summary” button, the popup window “Case Summary” will summary the overview answer of the entire 35 questions.</w:t>
      </w:r>
    </w:p>
    <w:p w14:paraId="09A5F2D3" w14:textId="77777777" w:rsidR="00F7260B" w:rsidRPr="00B0205A" w:rsidRDefault="00F7260B" w:rsidP="00F7260B">
      <w:pPr>
        <w:spacing w:afterLines="50" w:after="156"/>
        <w:ind w:firstLineChars="177" w:firstLine="425"/>
        <w:rPr>
          <w:rFonts w:ascii="Times New Roman" w:hAnsi="Times New Roman" w:cs="Times New Roman"/>
          <w:sz w:val="24"/>
          <w:rPrChange w:id="12676" w:author="raye" w:date="2018-08-10T12:30:00Z">
            <w:rPr>
              <w:rFonts w:ascii="Calibri" w:hAnsi="Calibri" w:cstheme="minorHAnsi"/>
              <w:sz w:val="24"/>
            </w:rPr>
          </w:rPrChange>
        </w:rPr>
      </w:pPr>
      <w:r w:rsidRPr="00B0205A">
        <w:rPr>
          <w:rFonts w:ascii="Times New Roman" w:hAnsi="Times New Roman" w:cs="Times New Roman"/>
          <w:sz w:val="24"/>
          <w:rPrChange w:id="12677" w:author="raye" w:date="2018-08-10T12:30:00Z">
            <w:rPr>
              <w:rFonts w:ascii="Calibri" w:hAnsi="Calibri" w:cstheme="minorHAnsi"/>
              <w:sz w:val="24"/>
            </w:rPr>
          </w:rPrChange>
        </w:rPr>
        <w:t>Basically, the window will summarize the following editable information</w:t>
      </w:r>
    </w:p>
    <w:p w14:paraId="3E6142A6" w14:textId="77777777" w:rsidR="00F7260B" w:rsidRPr="00B0205A" w:rsidRDefault="00F7260B" w:rsidP="00022A05">
      <w:pPr>
        <w:pStyle w:val="a0"/>
        <w:widowControl/>
        <w:numPr>
          <w:ilvl w:val="0"/>
          <w:numId w:val="79"/>
        </w:numPr>
        <w:ind w:firstLineChars="0"/>
        <w:contextualSpacing/>
        <w:jc w:val="left"/>
        <w:rPr>
          <w:rFonts w:ascii="Times New Roman" w:hAnsi="Times New Roman" w:cs="Times New Roman"/>
          <w:sz w:val="24"/>
          <w:szCs w:val="24"/>
          <w:rPrChange w:id="12678"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2679" w:author="raye" w:date="2018-08-10T12:30:00Z">
            <w:rPr>
              <w:rFonts w:ascii="Calibri" w:hAnsi="Calibri" w:cstheme="minorHAnsi"/>
              <w:sz w:val="24"/>
              <w:szCs w:val="24"/>
            </w:rPr>
          </w:rPrChange>
        </w:rPr>
        <w:t>Client ID</w:t>
      </w:r>
    </w:p>
    <w:p w14:paraId="3446A469" w14:textId="77777777" w:rsidR="00F7260B" w:rsidRPr="00B0205A" w:rsidRDefault="00F7260B" w:rsidP="00022A05">
      <w:pPr>
        <w:pStyle w:val="a0"/>
        <w:widowControl/>
        <w:numPr>
          <w:ilvl w:val="0"/>
          <w:numId w:val="79"/>
        </w:numPr>
        <w:ind w:firstLineChars="0"/>
        <w:contextualSpacing/>
        <w:jc w:val="left"/>
        <w:rPr>
          <w:rFonts w:ascii="Times New Roman" w:hAnsi="Times New Roman" w:cs="Times New Roman"/>
          <w:sz w:val="24"/>
          <w:szCs w:val="24"/>
          <w:rPrChange w:id="12680"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2681" w:author="raye" w:date="2018-08-10T12:30:00Z">
            <w:rPr>
              <w:rFonts w:ascii="Calibri" w:hAnsi="Calibri" w:cstheme="minorHAnsi"/>
              <w:sz w:val="24"/>
              <w:szCs w:val="24"/>
            </w:rPr>
          </w:rPrChange>
        </w:rPr>
        <w:t>Client Name</w:t>
      </w:r>
    </w:p>
    <w:p w14:paraId="151E1C46" w14:textId="77777777" w:rsidR="00F7260B" w:rsidRPr="00B0205A" w:rsidRDefault="00F7260B" w:rsidP="00022A05">
      <w:pPr>
        <w:pStyle w:val="a0"/>
        <w:widowControl/>
        <w:numPr>
          <w:ilvl w:val="0"/>
          <w:numId w:val="79"/>
        </w:numPr>
        <w:ind w:firstLineChars="0"/>
        <w:contextualSpacing/>
        <w:jc w:val="left"/>
        <w:rPr>
          <w:rFonts w:ascii="Times New Roman" w:hAnsi="Times New Roman" w:cs="Times New Roman"/>
          <w:sz w:val="24"/>
          <w:szCs w:val="24"/>
          <w:rPrChange w:id="12682"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2683" w:author="raye" w:date="2018-08-10T12:30:00Z">
            <w:rPr>
              <w:rFonts w:ascii="Calibri" w:hAnsi="Calibri" w:cstheme="minorHAnsi"/>
              <w:sz w:val="24"/>
              <w:szCs w:val="24"/>
            </w:rPr>
          </w:rPrChange>
        </w:rPr>
        <w:t>Reference No</w:t>
      </w:r>
    </w:p>
    <w:p w14:paraId="3F2F71E3" w14:textId="77777777" w:rsidR="00F7260B" w:rsidRPr="00B0205A" w:rsidRDefault="00F7260B" w:rsidP="00022A05">
      <w:pPr>
        <w:pStyle w:val="a0"/>
        <w:widowControl/>
        <w:numPr>
          <w:ilvl w:val="0"/>
          <w:numId w:val="79"/>
        </w:numPr>
        <w:ind w:firstLineChars="0"/>
        <w:contextualSpacing/>
        <w:jc w:val="left"/>
        <w:rPr>
          <w:rFonts w:ascii="Times New Roman" w:hAnsi="Times New Roman" w:cs="Times New Roman"/>
          <w:sz w:val="24"/>
          <w:szCs w:val="24"/>
          <w:rPrChange w:id="12684"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2685" w:author="raye" w:date="2018-08-10T12:30:00Z">
            <w:rPr>
              <w:rFonts w:ascii="Calibri" w:hAnsi="Calibri" w:cstheme="minorHAnsi"/>
              <w:sz w:val="24"/>
              <w:szCs w:val="24"/>
            </w:rPr>
          </w:rPrChange>
        </w:rPr>
        <w:t>BOC Reference</w:t>
      </w:r>
    </w:p>
    <w:p w14:paraId="1A30DDBF" w14:textId="77777777" w:rsidR="00F7260B" w:rsidRPr="00B0205A" w:rsidRDefault="00F7260B" w:rsidP="00022A05">
      <w:pPr>
        <w:pStyle w:val="a0"/>
        <w:widowControl/>
        <w:numPr>
          <w:ilvl w:val="0"/>
          <w:numId w:val="79"/>
        </w:numPr>
        <w:ind w:firstLineChars="0"/>
        <w:contextualSpacing/>
        <w:jc w:val="left"/>
        <w:rPr>
          <w:rFonts w:ascii="Times New Roman" w:hAnsi="Times New Roman" w:cs="Times New Roman"/>
          <w:sz w:val="24"/>
          <w:szCs w:val="24"/>
          <w:rPrChange w:id="12686"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2687" w:author="raye" w:date="2018-08-10T12:30:00Z">
            <w:rPr>
              <w:rFonts w:ascii="Calibri" w:hAnsi="Calibri" w:cstheme="minorHAnsi"/>
              <w:sz w:val="24"/>
              <w:szCs w:val="24"/>
            </w:rPr>
          </w:rPrChange>
        </w:rPr>
        <w:t>Type</w:t>
      </w:r>
    </w:p>
    <w:p w14:paraId="5FB7986A" w14:textId="77777777" w:rsidR="00F7260B" w:rsidRPr="00B0205A" w:rsidRDefault="00F7260B" w:rsidP="00022A05">
      <w:pPr>
        <w:pStyle w:val="a0"/>
        <w:widowControl/>
        <w:numPr>
          <w:ilvl w:val="0"/>
          <w:numId w:val="79"/>
        </w:numPr>
        <w:ind w:firstLineChars="0"/>
        <w:contextualSpacing/>
        <w:jc w:val="left"/>
        <w:rPr>
          <w:rFonts w:ascii="Times New Roman" w:hAnsi="Times New Roman" w:cs="Times New Roman"/>
          <w:sz w:val="24"/>
          <w:szCs w:val="24"/>
          <w:rPrChange w:id="12688"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2689" w:author="raye" w:date="2018-08-10T12:30:00Z">
            <w:rPr>
              <w:rFonts w:ascii="Calibri" w:hAnsi="Calibri" w:cstheme="minorHAnsi"/>
              <w:sz w:val="24"/>
              <w:szCs w:val="24"/>
            </w:rPr>
          </w:rPrChange>
        </w:rPr>
        <w:t>Total Amount</w:t>
      </w:r>
    </w:p>
    <w:p w14:paraId="215F04E8" w14:textId="77777777" w:rsidR="00F7260B" w:rsidRPr="00B0205A" w:rsidRDefault="00F7260B" w:rsidP="00022A05">
      <w:pPr>
        <w:pStyle w:val="a0"/>
        <w:widowControl/>
        <w:numPr>
          <w:ilvl w:val="0"/>
          <w:numId w:val="79"/>
        </w:numPr>
        <w:ind w:firstLineChars="0"/>
        <w:contextualSpacing/>
        <w:jc w:val="left"/>
        <w:rPr>
          <w:rFonts w:ascii="Times New Roman" w:hAnsi="Times New Roman" w:cs="Times New Roman"/>
          <w:sz w:val="24"/>
          <w:szCs w:val="24"/>
          <w:rPrChange w:id="12690"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2691" w:author="raye" w:date="2018-08-10T12:30:00Z">
            <w:rPr>
              <w:rFonts w:ascii="Calibri" w:hAnsi="Calibri" w:cstheme="minorHAnsi"/>
              <w:sz w:val="24"/>
              <w:szCs w:val="24"/>
            </w:rPr>
          </w:rPrChange>
        </w:rPr>
        <w:t>Remark which is editable</w:t>
      </w:r>
    </w:p>
    <w:p w14:paraId="554C0F6C" w14:textId="77777777" w:rsidR="00F7260B" w:rsidRPr="00B0205A" w:rsidRDefault="00F7260B" w:rsidP="00F7260B">
      <w:pPr>
        <w:spacing w:afterLines="50" w:after="156"/>
        <w:ind w:firstLineChars="177" w:firstLine="425"/>
        <w:rPr>
          <w:rFonts w:ascii="Times New Roman" w:hAnsi="Times New Roman" w:cs="Times New Roman"/>
          <w:sz w:val="24"/>
          <w:rPrChange w:id="12692" w:author="raye" w:date="2018-08-10T12:30:00Z">
            <w:rPr>
              <w:rFonts w:ascii="Calibri" w:hAnsi="Calibri" w:cstheme="minorHAnsi"/>
              <w:sz w:val="24"/>
            </w:rPr>
          </w:rPrChange>
        </w:rPr>
      </w:pPr>
      <w:r w:rsidRPr="00B0205A">
        <w:rPr>
          <w:rFonts w:ascii="Times New Roman" w:hAnsi="Times New Roman" w:cs="Times New Roman"/>
          <w:sz w:val="24"/>
          <w:rPrChange w:id="12693" w:author="raye" w:date="2018-08-10T12:30:00Z">
            <w:rPr>
              <w:rFonts w:ascii="Calibri" w:hAnsi="Calibri" w:cstheme="minorHAnsi"/>
              <w:sz w:val="24"/>
            </w:rPr>
          </w:rPrChange>
        </w:rPr>
        <w:t>Summarization of answer and comments in each question where the comments are editable and will show in the final report</w:t>
      </w:r>
    </w:p>
    <w:p w14:paraId="61F88596" w14:textId="77777777" w:rsidR="00F7260B" w:rsidRPr="00B0205A" w:rsidRDefault="00F7260B" w:rsidP="00F7260B">
      <w:pPr>
        <w:spacing w:afterLines="50" w:after="156"/>
        <w:ind w:firstLineChars="177" w:firstLine="425"/>
        <w:rPr>
          <w:rFonts w:ascii="Times New Roman" w:hAnsi="Times New Roman" w:cs="Times New Roman"/>
          <w:sz w:val="24"/>
          <w:rPrChange w:id="12694" w:author="raye" w:date="2018-08-10T12:30:00Z">
            <w:rPr>
              <w:rFonts w:ascii="Calibri" w:hAnsi="Calibri" w:cstheme="minorHAnsi"/>
              <w:sz w:val="24"/>
            </w:rPr>
          </w:rPrChange>
        </w:rPr>
      </w:pPr>
      <w:r w:rsidRPr="00B0205A">
        <w:rPr>
          <w:rFonts w:ascii="Times New Roman" w:hAnsi="Times New Roman" w:cs="Times New Roman"/>
          <w:sz w:val="24"/>
          <w:rPrChange w:id="12695" w:author="raye" w:date="2018-08-10T12:30:00Z">
            <w:rPr>
              <w:rFonts w:ascii="Calibri" w:hAnsi="Calibri" w:cstheme="minorHAnsi"/>
              <w:sz w:val="24"/>
            </w:rPr>
          </w:rPrChange>
        </w:rPr>
        <w:t>Each question’s comments will keep 85 bytes length for user key in.</w:t>
      </w:r>
    </w:p>
    <w:p w14:paraId="1629C627" w14:textId="77777777" w:rsidR="00F7260B" w:rsidRPr="00B0205A" w:rsidRDefault="00F7260B" w:rsidP="00F7260B">
      <w:pPr>
        <w:spacing w:afterLines="50" w:after="156"/>
        <w:ind w:firstLineChars="177" w:firstLine="425"/>
        <w:rPr>
          <w:rFonts w:ascii="Times New Roman" w:hAnsi="Times New Roman" w:cs="Times New Roman"/>
          <w:sz w:val="24"/>
          <w:rPrChange w:id="12696" w:author="raye" w:date="2018-08-10T12:30:00Z">
            <w:rPr>
              <w:rFonts w:ascii="Calibri" w:hAnsi="Calibri" w:cstheme="minorHAnsi"/>
              <w:sz w:val="24"/>
            </w:rPr>
          </w:rPrChange>
        </w:rPr>
      </w:pPr>
    </w:p>
    <w:p w14:paraId="5BA386E8" w14:textId="1DB06DC2" w:rsidR="00F7260B" w:rsidRPr="00B0205A" w:rsidRDefault="00F7260B" w:rsidP="00F7260B">
      <w:pPr>
        <w:spacing w:afterLines="50" w:after="156"/>
        <w:jc w:val="center"/>
        <w:rPr>
          <w:rFonts w:ascii="Times New Roman" w:hAnsi="Times New Roman" w:cs="Times New Roman"/>
          <w:sz w:val="24"/>
          <w:rPrChange w:id="12697" w:author="raye" w:date="2018-08-10T12:30:00Z">
            <w:rPr>
              <w:rFonts w:ascii="Calibri" w:hAnsi="Calibri" w:cstheme="minorHAnsi"/>
              <w:sz w:val="24"/>
            </w:rPr>
          </w:rPrChange>
        </w:rPr>
      </w:pPr>
      <w:r w:rsidRPr="00B0205A">
        <w:rPr>
          <w:rFonts w:ascii="Times New Roman" w:hAnsi="Times New Roman" w:cs="Times New Roman"/>
          <w:noProof/>
          <w:sz w:val="24"/>
          <w:rPrChange w:id="12698" w:author="raye" w:date="2018-08-10T12:30:00Z">
            <w:rPr>
              <w:rFonts w:ascii="Calibri" w:hAnsi="Calibri" w:cstheme="minorHAnsi"/>
              <w:noProof/>
              <w:sz w:val="24"/>
            </w:rPr>
          </w:rPrChange>
        </w:rPr>
        <w:drawing>
          <wp:inline distT="0" distB="0" distL="0" distR="0" wp14:anchorId="6DC148A5" wp14:editId="3ABA71E7">
            <wp:extent cx="2829560" cy="4468495"/>
            <wp:effectExtent l="0" t="0" r="889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29560" cy="4468495"/>
                    </a:xfrm>
                    <a:prstGeom prst="rect">
                      <a:avLst/>
                    </a:prstGeom>
                    <a:noFill/>
                    <a:ln>
                      <a:noFill/>
                    </a:ln>
                  </pic:spPr>
                </pic:pic>
              </a:graphicData>
            </a:graphic>
          </wp:inline>
        </w:drawing>
      </w:r>
    </w:p>
    <w:p w14:paraId="2B7B49B9" w14:textId="77777777" w:rsidR="00F7260B" w:rsidRPr="00B0205A" w:rsidRDefault="00F7260B" w:rsidP="00F7260B">
      <w:pPr>
        <w:spacing w:afterLines="50" w:after="156"/>
        <w:ind w:firstLineChars="177" w:firstLine="425"/>
        <w:rPr>
          <w:rFonts w:ascii="Times New Roman" w:hAnsi="Times New Roman" w:cs="Times New Roman"/>
          <w:sz w:val="24"/>
          <w:rPrChange w:id="12699" w:author="raye" w:date="2018-08-10T12:30:00Z">
            <w:rPr>
              <w:rFonts w:ascii="Calibri" w:hAnsi="Calibri" w:cstheme="minorHAnsi"/>
              <w:sz w:val="24"/>
            </w:rPr>
          </w:rPrChange>
        </w:rPr>
      </w:pPr>
      <w:r w:rsidRPr="00B0205A">
        <w:rPr>
          <w:rFonts w:ascii="Times New Roman" w:hAnsi="Times New Roman" w:cs="Times New Roman"/>
          <w:sz w:val="24"/>
          <w:rPrChange w:id="12700" w:author="raye" w:date="2018-08-10T12:30:00Z">
            <w:rPr>
              <w:rFonts w:ascii="Calibri" w:hAnsi="Calibri" w:cstheme="minorHAnsi"/>
              <w:sz w:val="24"/>
            </w:rPr>
          </w:rPrChange>
        </w:rPr>
        <w:t>After the Operations Analyst reviews all the questions, he\she could click the “Export to PDF” button to export the final report. Without go to the summary page, the Operations Analyst could also click “Export to PDF” button in any question answer page to generate the report any time.” Export to PDF” is available after ALL questions are answered. An alert will note Operations Analyst which questions have not been answered yet in a pop up window.</w:t>
      </w:r>
    </w:p>
    <w:p w14:paraId="33C81713" w14:textId="77777777" w:rsidR="00F7260B" w:rsidRPr="00B0205A" w:rsidRDefault="00F7260B" w:rsidP="00F7260B">
      <w:pPr>
        <w:spacing w:afterLines="50" w:after="156"/>
        <w:ind w:firstLineChars="177" w:firstLine="425"/>
        <w:rPr>
          <w:rFonts w:ascii="Times New Roman" w:hAnsi="Times New Roman" w:cs="Times New Roman"/>
          <w:sz w:val="24"/>
          <w:highlight w:val="yellow"/>
          <w:rPrChange w:id="12701" w:author="raye" w:date="2018-08-10T12:30:00Z">
            <w:rPr>
              <w:rFonts w:ascii="Calibri" w:hAnsi="Calibri" w:cstheme="minorHAnsi"/>
              <w:sz w:val="24"/>
              <w:highlight w:val="yellow"/>
            </w:rPr>
          </w:rPrChange>
        </w:rPr>
      </w:pPr>
    </w:p>
    <w:p w14:paraId="1E29F7B7" w14:textId="470E669B" w:rsidR="00F7260B" w:rsidRPr="00B0205A" w:rsidRDefault="00F7260B" w:rsidP="00F7260B">
      <w:pPr>
        <w:spacing w:afterLines="50" w:after="156"/>
        <w:jc w:val="center"/>
        <w:rPr>
          <w:rFonts w:ascii="Times New Roman" w:hAnsi="Times New Roman" w:cs="Times New Roman"/>
          <w:sz w:val="24"/>
          <w:rPrChange w:id="12702" w:author="raye" w:date="2018-08-10T12:30:00Z">
            <w:rPr>
              <w:rFonts w:ascii="Calibri" w:hAnsi="Calibri" w:cstheme="minorHAnsi"/>
              <w:sz w:val="24"/>
            </w:rPr>
          </w:rPrChange>
        </w:rPr>
      </w:pPr>
      <w:r w:rsidRPr="00B0205A">
        <w:rPr>
          <w:rFonts w:ascii="Times New Roman" w:hAnsi="Times New Roman" w:cs="Times New Roman"/>
          <w:noProof/>
          <w:rPrChange w:id="12703" w:author="raye" w:date="2018-08-10T12:30:00Z">
            <w:rPr>
              <w:rFonts w:ascii="Calibri" w:hAnsi="Calibri" w:cstheme="minorHAnsi"/>
              <w:noProof/>
            </w:rPr>
          </w:rPrChange>
        </w:rPr>
        <w:lastRenderedPageBreak/>
        <w:drawing>
          <wp:inline distT="0" distB="0" distL="0" distR="0" wp14:anchorId="2B0CD5C8" wp14:editId="0577268B">
            <wp:extent cx="3743960" cy="3813175"/>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43960" cy="3813175"/>
                    </a:xfrm>
                    <a:prstGeom prst="rect">
                      <a:avLst/>
                    </a:prstGeom>
                    <a:noFill/>
                    <a:ln>
                      <a:noFill/>
                    </a:ln>
                  </pic:spPr>
                </pic:pic>
              </a:graphicData>
            </a:graphic>
          </wp:inline>
        </w:drawing>
      </w:r>
    </w:p>
    <w:p w14:paraId="4B10E9B7" w14:textId="77777777" w:rsidR="00F7260B" w:rsidRPr="00B0205A" w:rsidRDefault="00F7260B" w:rsidP="00F7260B">
      <w:pPr>
        <w:pStyle w:val="3"/>
        <w:keepNext w:val="0"/>
        <w:keepLines w:val="0"/>
        <w:spacing w:before="0" w:after="120" w:line="240" w:lineRule="auto"/>
        <w:ind w:left="566"/>
        <w:rPr>
          <w:rFonts w:ascii="Times New Roman" w:hAnsi="Times New Roman" w:cs="Times New Roman"/>
          <w:rPrChange w:id="12704" w:author="raye" w:date="2018-08-10T12:30:00Z">
            <w:rPr>
              <w:rFonts w:ascii="Calibri" w:hAnsi="Calibri" w:cstheme="minorHAnsi"/>
            </w:rPr>
          </w:rPrChange>
        </w:rPr>
      </w:pPr>
      <w:bookmarkStart w:id="12705" w:name="_Toc520839549"/>
      <w:r w:rsidRPr="00B0205A">
        <w:rPr>
          <w:rFonts w:ascii="Times New Roman" w:hAnsi="Times New Roman" w:cs="Times New Roman"/>
          <w:rPrChange w:id="12706" w:author="raye" w:date="2018-08-10T12:30:00Z">
            <w:rPr>
              <w:rFonts w:ascii="Calibri" w:hAnsi="Calibri" w:cstheme="minorHAnsi"/>
            </w:rPr>
          </w:rPrChange>
        </w:rPr>
        <w:t>1..2. Enhancement</w:t>
      </w:r>
      <w:bookmarkEnd w:id="12705"/>
    </w:p>
    <w:p w14:paraId="62E30132" w14:textId="77777777" w:rsidR="00F7260B" w:rsidRPr="00B0205A" w:rsidRDefault="00F7260B" w:rsidP="00022A05">
      <w:pPr>
        <w:pStyle w:val="a0"/>
        <w:numPr>
          <w:ilvl w:val="0"/>
          <w:numId w:val="80"/>
        </w:numPr>
        <w:spacing w:afterLines="50" w:after="156"/>
        <w:ind w:firstLineChars="0"/>
        <w:rPr>
          <w:rFonts w:ascii="Times New Roman" w:hAnsi="Times New Roman" w:cs="Times New Roman"/>
          <w:sz w:val="24"/>
          <w:rPrChange w:id="12707" w:author="raye" w:date="2018-08-10T12:30:00Z">
            <w:rPr>
              <w:rFonts w:ascii="Calibri" w:hAnsi="Calibri" w:cstheme="minorHAnsi"/>
              <w:sz w:val="24"/>
            </w:rPr>
          </w:rPrChange>
        </w:rPr>
      </w:pPr>
      <w:r w:rsidRPr="00B0205A">
        <w:rPr>
          <w:rFonts w:ascii="Times New Roman" w:hAnsi="Times New Roman" w:cs="Times New Roman"/>
          <w:sz w:val="24"/>
          <w:rPrChange w:id="12708" w:author="raye" w:date="2018-08-10T12:30:00Z">
            <w:rPr>
              <w:rFonts w:ascii="Calibri" w:hAnsi="Calibri" w:cstheme="minorHAnsi"/>
              <w:sz w:val="24"/>
            </w:rPr>
          </w:rPrChange>
        </w:rPr>
        <w:t>Alert before quit summary page without saving content.</w:t>
      </w:r>
    </w:p>
    <w:p w14:paraId="39B1D4B3" w14:textId="77777777" w:rsidR="00F7260B" w:rsidRPr="00B0205A" w:rsidRDefault="00F7260B" w:rsidP="00022A05">
      <w:pPr>
        <w:pStyle w:val="a0"/>
        <w:numPr>
          <w:ilvl w:val="0"/>
          <w:numId w:val="80"/>
        </w:numPr>
        <w:spacing w:afterLines="50" w:after="156"/>
        <w:ind w:firstLineChars="0"/>
        <w:rPr>
          <w:rFonts w:ascii="Times New Roman" w:hAnsi="Times New Roman" w:cs="Times New Roman"/>
          <w:sz w:val="24"/>
          <w:rPrChange w:id="12709" w:author="raye" w:date="2018-08-10T12:30:00Z">
            <w:rPr>
              <w:rFonts w:ascii="Calibri" w:hAnsi="Calibri" w:cstheme="minorHAnsi"/>
              <w:sz w:val="24"/>
            </w:rPr>
          </w:rPrChange>
        </w:rPr>
      </w:pPr>
      <w:r w:rsidRPr="00B0205A">
        <w:rPr>
          <w:rFonts w:ascii="Times New Roman" w:hAnsi="Times New Roman" w:cs="Times New Roman"/>
          <w:sz w:val="24"/>
          <w:rPrChange w:id="12710" w:author="raye" w:date="2018-08-10T12:30:00Z">
            <w:rPr>
              <w:rFonts w:ascii="Calibri" w:hAnsi="Calibri" w:cstheme="minorHAnsi"/>
              <w:sz w:val="24"/>
            </w:rPr>
          </w:rPrChange>
        </w:rPr>
        <w:t xml:space="preserve">In the interface of Case Summary, information of the case (such as client ID, client name, reference no. and so on) can be modified and the system doesn't start or ask the Operations Analyst to recheck the case using new information. </w:t>
      </w:r>
    </w:p>
    <w:p w14:paraId="7639A254" w14:textId="77777777" w:rsidR="00F7260B" w:rsidRPr="00B0205A" w:rsidRDefault="00F7260B" w:rsidP="00022A05">
      <w:pPr>
        <w:pStyle w:val="a0"/>
        <w:numPr>
          <w:ilvl w:val="0"/>
          <w:numId w:val="80"/>
        </w:numPr>
        <w:spacing w:afterLines="50" w:after="156"/>
        <w:ind w:firstLineChars="0"/>
        <w:rPr>
          <w:rFonts w:ascii="Times New Roman" w:hAnsi="Times New Roman" w:cs="Times New Roman"/>
          <w:sz w:val="24"/>
          <w:rPrChange w:id="12711" w:author="raye" w:date="2018-08-10T12:30:00Z">
            <w:rPr>
              <w:rFonts w:ascii="Calibri" w:hAnsi="Calibri" w:cstheme="minorHAnsi"/>
              <w:sz w:val="24"/>
            </w:rPr>
          </w:rPrChange>
        </w:rPr>
      </w:pPr>
      <w:r w:rsidRPr="00B0205A">
        <w:rPr>
          <w:rFonts w:ascii="Times New Roman" w:hAnsi="Times New Roman" w:cs="Times New Roman"/>
          <w:sz w:val="24"/>
          <w:rPrChange w:id="12712" w:author="raye" w:date="2018-08-10T12:30:00Z">
            <w:rPr>
              <w:rFonts w:ascii="Calibri" w:hAnsi="Calibri" w:cstheme="minorHAnsi"/>
              <w:sz w:val="24"/>
            </w:rPr>
          </w:rPrChange>
        </w:rPr>
        <w:t>For stringency of the whole due diligence process, such information should ONLY be allowed to modify before checking begins, and once such information modified, re-checking of the whole case should automatically start.</w:t>
      </w:r>
    </w:p>
    <w:p w14:paraId="1C155F69" w14:textId="77777777" w:rsidR="00F7260B" w:rsidRPr="00B0205A" w:rsidRDefault="00F7260B" w:rsidP="00022A05">
      <w:pPr>
        <w:pStyle w:val="a0"/>
        <w:numPr>
          <w:ilvl w:val="0"/>
          <w:numId w:val="80"/>
        </w:numPr>
        <w:spacing w:afterLines="50" w:after="156"/>
        <w:ind w:firstLineChars="0"/>
        <w:rPr>
          <w:rFonts w:ascii="Times New Roman" w:hAnsi="Times New Roman" w:cs="Times New Roman"/>
          <w:sz w:val="24"/>
          <w:rPrChange w:id="12713" w:author="raye" w:date="2018-08-10T12:30:00Z">
            <w:rPr>
              <w:rFonts w:ascii="Calibri" w:hAnsi="Calibri" w:cstheme="minorHAnsi"/>
              <w:sz w:val="24"/>
            </w:rPr>
          </w:rPrChange>
        </w:rPr>
      </w:pPr>
      <w:r w:rsidRPr="00B0205A">
        <w:rPr>
          <w:rFonts w:ascii="Times New Roman" w:hAnsi="Times New Roman" w:cs="Times New Roman"/>
          <w:sz w:val="24"/>
          <w:rPrChange w:id="12714" w:author="raye" w:date="2018-08-10T12:30:00Z">
            <w:rPr>
              <w:rFonts w:ascii="Calibri" w:hAnsi="Calibri" w:cstheme="minorHAnsi"/>
              <w:sz w:val="24"/>
            </w:rPr>
          </w:rPrChange>
        </w:rPr>
        <w:t>Show user name (</w:t>
      </w:r>
      <w:r w:rsidRPr="00B0205A">
        <w:rPr>
          <w:rFonts w:ascii="Times New Roman" w:hAnsi="Times New Roman" w:cs="Times New Roman"/>
          <w:i/>
          <w:sz w:val="24"/>
          <w:u w:val="single"/>
          <w:rPrChange w:id="12715" w:author="raye" w:date="2018-08-10T12:30:00Z">
            <w:rPr>
              <w:rFonts w:ascii="Calibri" w:hAnsi="Calibri" w:cstheme="minorHAnsi"/>
              <w:i/>
              <w:sz w:val="24"/>
              <w:u w:val="single"/>
            </w:rPr>
          </w:rPrChange>
        </w:rPr>
        <w:t>name</w:t>
      </w:r>
      <w:r w:rsidRPr="00B0205A">
        <w:rPr>
          <w:rFonts w:ascii="Times New Roman" w:hAnsi="Times New Roman" w:cs="Times New Roman"/>
          <w:sz w:val="24"/>
          <w:rPrChange w:id="12716" w:author="raye" w:date="2018-08-10T12:30:00Z">
            <w:rPr>
              <w:rFonts w:ascii="Calibri" w:hAnsi="Calibri" w:cstheme="minorHAnsi"/>
              <w:sz w:val="24"/>
            </w:rPr>
          </w:rPrChange>
        </w:rPr>
        <w:t xml:space="preserve">) and action date for Operations Analyst &amp; Operations Manager. Operations Analyst </w:t>
      </w:r>
      <w:r w:rsidRPr="00B0205A">
        <w:rPr>
          <w:rFonts w:ascii="Times New Roman" w:hAnsi="Times New Roman" w:cs="Times New Roman"/>
          <w:sz w:val="24"/>
          <w:u w:val="single"/>
          <w:rPrChange w:id="12717" w:author="raye" w:date="2018-08-10T12:30:00Z">
            <w:rPr>
              <w:rFonts w:ascii="Calibri" w:hAnsi="Calibri" w:cstheme="minorHAnsi"/>
              <w:sz w:val="24"/>
              <w:u w:val="single"/>
            </w:rPr>
          </w:rPrChange>
        </w:rPr>
        <w:t xml:space="preserve"> </w:t>
      </w:r>
      <w:r w:rsidRPr="00B0205A">
        <w:rPr>
          <w:rFonts w:ascii="Times New Roman" w:hAnsi="Times New Roman" w:cs="Times New Roman"/>
          <w:i/>
          <w:sz w:val="24"/>
          <w:u w:val="single"/>
          <w:rPrChange w:id="12718" w:author="raye" w:date="2018-08-10T12:30:00Z">
            <w:rPr>
              <w:rFonts w:ascii="Calibri" w:hAnsi="Calibri" w:cstheme="minorHAnsi"/>
              <w:i/>
              <w:sz w:val="24"/>
              <w:u w:val="single"/>
            </w:rPr>
          </w:rPrChange>
        </w:rPr>
        <w:t>name</w:t>
      </w:r>
      <w:r w:rsidRPr="00B0205A">
        <w:rPr>
          <w:rFonts w:ascii="Times New Roman" w:hAnsi="Times New Roman" w:cs="Times New Roman"/>
          <w:sz w:val="24"/>
          <w:u w:val="single"/>
          <w:rPrChange w:id="12719" w:author="raye" w:date="2018-08-10T12:30:00Z">
            <w:rPr>
              <w:rFonts w:ascii="Calibri" w:hAnsi="Calibri" w:cstheme="minorHAnsi"/>
              <w:sz w:val="24"/>
              <w:u w:val="single"/>
            </w:rPr>
          </w:rPrChange>
        </w:rPr>
        <w:t xml:space="preserve"> </w:t>
      </w:r>
      <w:r w:rsidRPr="00B0205A">
        <w:rPr>
          <w:rFonts w:ascii="Times New Roman" w:hAnsi="Times New Roman" w:cs="Times New Roman"/>
          <w:sz w:val="24"/>
          <w:rPrChange w:id="12720" w:author="raye" w:date="2018-08-10T12:30:00Z">
            <w:rPr>
              <w:rFonts w:ascii="Calibri" w:hAnsi="Calibri" w:cstheme="minorHAnsi"/>
              <w:sz w:val="24"/>
            </w:rPr>
          </w:rPrChange>
        </w:rPr>
        <w:t xml:space="preserve"> once form #1 is submitted, operations manager </w:t>
      </w:r>
      <w:r w:rsidRPr="00B0205A">
        <w:rPr>
          <w:rFonts w:ascii="Times New Roman" w:hAnsi="Times New Roman" w:cs="Times New Roman"/>
          <w:sz w:val="24"/>
          <w:u w:val="single"/>
          <w:rPrChange w:id="12721" w:author="raye" w:date="2018-08-10T12:30:00Z">
            <w:rPr>
              <w:rFonts w:ascii="Calibri" w:hAnsi="Calibri" w:cstheme="minorHAnsi"/>
              <w:sz w:val="24"/>
              <w:u w:val="single"/>
            </w:rPr>
          </w:rPrChange>
        </w:rPr>
        <w:t xml:space="preserve"> </w:t>
      </w:r>
      <w:r w:rsidRPr="00B0205A">
        <w:rPr>
          <w:rFonts w:ascii="Times New Roman" w:hAnsi="Times New Roman" w:cs="Times New Roman"/>
          <w:i/>
          <w:sz w:val="24"/>
          <w:u w:val="single"/>
          <w:rPrChange w:id="12722" w:author="raye" w:date="2018-08-10T12:30:00Z">
            <w:rPr>
              <w:rFonts w:ascii="Calibri" w:hAnsi="Calibri" w:cstheme="minorHAnsi"/>
              <w:i/>
              <w:sz w:val="24"/>
              <w:u w:val="single"/>
            </w:rPr>
          </w:rPrChange>
        </w:rPr>
        <w:t xml:space="preserve">name </w:t>
      </w:r>
      <w:r w:rsidRPr="00B0205A">
        <w:rPr>
          <w:rFonts w:ascii="Times New Roman" w:hAnsi="Times New Roman" w:cs="Times New Roman"/>
          <w:sz w:val="24"/>
          <w:rPrChange w:id="12723" w:author="raye" w:date="2018-08-10T12:30:00Z">
            <w:rPr>
              <w:rFonts w:ascii="Calibri" w:hAnsi="Calibri" w:cstheme="minorHAnsi"/>
              <w:sz w:val="24"/>
            </w:rPr>
          </w:rPrChange>
        </w:rPr>
        <w:t xml:space="preserve"> click “</w:t>
      </w:r>
      <w:r w:rsidRPr="00B0205A">
        <w:rPr>
          <w:rFonts w:ascii="Times New Roman" w:hAnsi="Times New Roman" w:cs="Times New Roman"/>
          <w:b/>
          <w:sz w:val="24"/>
          <w:rPrChange w:id="12724" w:author="raye" w:date="2018-08-10T12:30:00Z">
            <w:rPr>
              <w:rFonts w:ascii="Calibri" w:hAnsi="Calibri" w:cstheme="minorHAnsi"/>
              <w:b/>
              <w:sz w:val="24"/>
            </w:rPr>
          </w:rPrChange>
        </w:rPr>
        <w:t>approve”</w:t>
      </w:r>
      <w:r w:rsidRPr="00B0205A">
        <w:rPr>
          <w:rFonts w:ascii="Times New Roman" w:hAnsi="Times New Roman" w:cs="Times New Roman"/>
          <w:sz w:val="24"/>
          <w:rPrChange w:id="12725" w:author="raye" w:date="2018-08-10T12:30:00Z">
            <w:rPr>
              <w:rFonts w:ascii="Calibri" w:hAnsi="Calibri" w:cstheme="minorHAnsi"/>
              <w:sz w:val="24"/>
            </w:rPr>
          </w:rPrChange>
        </w:rPr>
        <w:t xml:space="preserve"> for no red flag section</w:t>
      </w:r>
      <w:r w:rsidRPr="00B0205A">
        <w:rPr>
          <w:rFonts w:ascii="Times New Roman" w:hAnsi="Times New Roman" w:cs="Times New Roman" w:hint="eastAsia"/>
          <w:sz w:val="24"/>
          <w:rPrChange w:id="12726" w:author="raye" w:date="2018-08-10T12:30:00Z">
            <w:rPr>
              <w:rFonts w:ascii="Calibri" w:hAnsi="Calibri" w:cstheme="minorHAnsi" w:hint="eastAsia"/>
              <w:sz w:val="24"/>
            </w:rPr>
          </w:rPrChange>
        </w:rPr>
        <w:t>，</w:t>
      </w:r>
      <w:r w:rsidRPr="00B0205A">
        <w:rPr>
          <w:rFonts w:ascii="Times New Roman" w:hAnsi="Times New Roman" w:cs="Times New Roman"/>
          <w:sz w:val="24"/>
          <w:rPrChange w:id="12727" w:author="raye" w:date="2018-08-10T12:30:00Z">
            <w:rPr>
              <w:rFonts w:ascii="Calibri" w:hAnsi="Calibri" w:cstheme="minorHAnsi"/>
              <w:sz w:val="24"/>
            </w:rPr>
          </w:rPrChange>
        </w:rPr>
        <w:t>click “</w:t>
      </w:r>
      <w:r w:rsidRPr="00B0205A">
        <w:rPr>
          <w:rFonts w:ascii="Times New Roman" w:hAnsi="Times New Roman" w:cs="Times New Roman"/>
          <w:b/>
          <w:sz w:val="24"/>
          <w:rPrChange w:id="12728" w:author="raye" w:date="2018-08-10T12:30:00Z">
            <w:rPr>
              <w:rFonts w:ascii="Calibri" w:hAnsi="Calibri" w:cstheme="minorHAnsi"/>
              <w:b/>
              <w:sz w:val="24"/>
            </w:rPr>
          </w:rPrChange>
        </w:rPr>
        <w:t>refer to”</w:t>
      </w:r>
      <w:r w:rsidRPr="00B0205A">
        <w:rPr>
          <w:rFonts w:ascii="Times New Roman" w:hAnsi="Times New Roman" w:cs="Times New Roman"/>
          <w:sz w:val="24"/>
          <w:rPrChange w:id="12729" w:author="raye" w:date="2018-08-10T12:30:00Z">
            <w:rPr>
              <w:rFonts w:ascii="Calibri" w:hAnsi="Calibri" w:cstheme="minorHAnsi"/>
              <w:sz w:val="24"/>
            </w:rPr>
          </w:rPrChange>
        </w:rPr>
        <w:t xml:space="preserve"> for red flag section</w:t>
      </w:r>
      <w:r w:rsidRPr="00B0205A">
        <w:rPr>
          <w:rFonts w:ascii="Times New Roman" w:hAnsi="Times New Roman" w:cs="Times New Roman" w:hint="eastAsia"/>
          <w:sz w:val="24"/>
          <w:rPrChange w:id="12730" w:author="raye" w:date="2018-08-10T12:30:00Z">
            <w:rPr>
              <w:rFonts w:ascii="Calibri" w:hAnsi="Calibri" w:cstheme="minorHAnsi" w:hint="eastAsia"/>
              <w:sz w:val="24"/>
            </w:rPr>
          </w:rPrChange>
        </w:rPr>
        <w:t>）</w:t>
      </w:r>
    </w:p>
    <w:p w14:paraId="7AFA1263" w14:textId="77777777" w:rsidR="00F7260B" w:rsidRPr="00B0205A" w:rsidRDefault="00F7260B" w:rsidP="00F7260B">
      <w:pPr>
        <w:spacing w:afterLines="50" w:after="156"/>
        <w:rPr>
          <w:rFonts w:ascii="Times New Roman" w:hAnsi="Times New Roman" w:cs="Times New Roman"/>
          <w:sz w:val="24"/>
          <w:rPrChange w:id="12731" w:author="raye" w:date="2018-08-10T12:30:00Z">
            <w:rPr>
              <w:rFonts w:ascii="Calibri" w:hAnsi="Calibri" w:cstheme="minorHAnsi"/>
              <w:sz w:val="24"/>
            </w:rPr>
          </w:rPrChange>
        </w:rPr>
      </w:pPr>
    </w:p>
    <w:p w14:paraId="66A05899" w14:textId="77777777" w:rsidR="00F7260B" w:rsidRPr="00B0205A" w:rsidRDefault="00F7260B" w:rsidP="00F7260B">
      <w:pPr>
        <w:spacing w:afterLines="50" w:after="156"/>
        <w:rPr>
          <w:rFonts w:ascii="Times New Roman" w:hAnsi="Times New Roman" w:cs="Times New Roman"/>
          <w:sz w:val="24"/>
          <w:rPrChange w:id="12732" w:author="raye" w:date="2018-08-10T12:30:00Z">
            <w:rPr>
              <w:rFonts w:ascii="Calibri" w:hAnsi="Calibri" w:cstheme="minorHAnsi"/>
              <w:sz w:val="24"/>
            </w:rPr>
          </w:rPrChange>
        </w:rPr>
      </w:pPr>
    </w:p>
    <w:p w14:paraId="3073D082" w14:textId="77777777" w:rsidR="00F7260B" w:rsidRPr="00B0205A" w:rsidRDefault="00F7260B" w:rsidP="00F7260B">
      <w:pPr>
        <w:spacing w:afterLines="50" w:after="156"/>
        <w:rPr>
          <w:rFonts w:ascii="Times New Roman" w:hAnsi="Times New Roman" w:cs="Times New Roman"/>
          <w:sz w:val="24"/>
          <w:highlight w:val="yellow"/>
          <w:rPrChange w:id="12733" w:author="raye" w:date="2018-08-10T12:30:00Z">
            <w:rPr>
              <w:rFonts w:ascii="Calibri" w:hAnsi="Calibri" w:cstheme="minorHAnsi"/>
              <w:sz w:val="24"/>
              <w:highlight w:val="yellow"/>
            </w:rPr>
          </w:rPrChange>
        </w:rPr>
      </w:pPr>
    </w:p>
    <w:p w14:paraId="6612C66B" w14:textId="77777777" w:rsidR="00F7260B" w:rsidRPr="00B0205A" w:rsidRDefault="00F7260B" w:rsidP="00F7260B">
      <w:pPr>
        <w:spacing w:afterLines="50" w:after="156"/>
        <w:rPr>
          <w:rFonts w:ascii="Times New Roman" w:hAnsi="Times New Roman" w:cs="Times New Roman"/>
          <w:sz w:val="24"/>
          <w:rPrChange w:id="12734" w:author="raye" w:date="2018-08-10T12:30:00Z">
            <w:rPr>
              <w:rFonts w:ascii="Calibri" w:hAnsi="Calibri" w:cstheme="minorHAnsi"/>
              <w:sz w:val="24"/>
            </w:rPr>
          </w:rPrChange>
        </w:rPr>
      </w:pPr>
    </w:p>
    <w:p w14:paraId="7952E3BD" w14:textId="77777777" w:rsidR="00F7260B" w:rsidRPr="005405D8" w:rsidRDefault="00F7260B" w:rsidP="005405D8">
      <w:pPr>
        <w:pStyle w:val="3211"/>
        <w:ind w:left="210" w:right="210"/>
        <w:rPr>
          <w:rPrChange w:id="12735" w:author="raye" w:date="2018-08-10T17:46:00Z">
            <w:rPr/>
          </w:rPrChange>
        </w:rPr>
        <w:pPrChange w:id="12736" w:author="raye" w:date="2018-08-10T17:46:00Z">
          <w:pPr>
            <w:pStyle w:val="215"/>
            <w:ind w:firstLine="480"/>
          </w:pPr>
        </w:pPrChange>
      </w:pPr>
      <w:r w:rsidRPr="005405D8">
        <w:rPr>
          <w:rPrChange w:id="12737" w:author="raye" w:date="2018-08-10T17:46:00Z">
            <w:rPr/>
          </w:rPrChange>
        </w:rPr>
        <w:tab/>
      </w:r>
      <w:r w:rsidRPr="005405D8">
        <w:rPr>
          <w:rPrChange w:id="12738" w:author="raye" w:date="2018-08-10T17:46:00Z">
            <w:rPr/>
          </w:rPrChange>
        </w:rPr>
        <w:tab/>
      </w:r>
      <w:bookmarkStart w:id="12739" w:name="_Toc520839502"/>
      <w:bookmarkStart w:id="12740" w:name="_Toc519582912"/>
      <w:r w:rsidRPr="005405D8">
        <w:rPr>
          <w:rPrChange w:id="12741" w:author="raye" w:date="2018-08-10T17:46:00Z">
            <w:rPr/>
          </w:rPrChange>
        </w:rPr>
        <w:t>3.2.9.1. Brief introduction to function</w:t>
      </w:r>
      <w:bookmarkEnd w:id="12739"/>
      <w:bookmarkEnd w:id="12740"/>
    </w:p>
    <w:p w14:paraId="7BF7C6F0" w14:textId="77777777" w:rsidR="00F7260B" w:rsidRPr="00ED4221" w:rsidRDefault="00F7260B" w:rsidP="00F7260B">
      <w:pPr>
        <w:rPr>
          <w:rStyle w:val="af6"/>
          <w:rFonts w:eastAsia="等线"/>
          <w:rPrChange w:id="12742" w:author="raye" w:date="2018-08-10T17:14:00Z">
            <w:rPr>
              <w:rFonts w:ascii="等线" w:eastAsia="等线" w:hAnsi="等线" w:cstheme="minorHAnsi"/>
              <w:szCs w:val="21"/>
            </w:rPr>
          </w:rPrChange>
        </w:rPr>
      </w:pPr>
      <w:r w:rsidRPr="00ED4221">
        <w:rPr>
          <w:rStyle w:val="af6"/>
          <w:rFonts w:eastAsia="等线"/>
          <w:rPrChange w:id="12743" w:author="raye" w:date="2018-08-10T17:14:00Z">
            <w:rPr>
              <w:rFonts w:ascii="等线" w:eastAsia="等线" w:hAnsi="等线" w:cstheme="minorHAnsi"/>
              <w:szCs w:val="21"/>
            </w:rPr>
          </w:rPrChange>
        </w:rPr>
        <w:t>There are currently 6 tables + 1 EDD table; there are 2 styles;</w:t>
      </w:r>
    </w:p>
    <w:p w14:paraId="6B97DA00" w14:textId="77777777" w:rsidR="00F7260B" w:rsidRPr="00ED4221" w:rsidRDefault="00F7260B" w:rsidP="00F7260B">
      <w:pPr>
        <w:rPr>
          <w:rStyle w:val="af6"/>
          <w:rFonts w:eastAsia="等线"/>
          <w:rPrChange w:id="12744" w:author="raye" w:date="2018-08-10T17:14:00Z">
            <w:rPr>
              <w:rFonts w:ascii="等线" w:eastAsia="等线" w:hAnsi="等线" w:cstheme="minorHAnsi"/>
              <w:szCs w:val="21"/>
            </w:rPr>
          </w:rPrChange>
        </w:rPr>
      </w:pPr>
      <w:r w:rsidRPr="00ED4221">
        <w:rPr>
          <w:rStyle w:val="af6"/>
          <w:rFonts w:eastAsia="等线"/>
          <w:rPrChange w:id="12745" w:author="raye" w:date="2018-08-10T17:14:00Z">
            <w:rPr>
              <w:rFonts w:ascii="等线" w:eastAsia="等线" w:hAnsi="等线" w:cstheme="minorHAnsi"/>
              <w:szCs w:val="21"/>
            </w:rPr>
          </w:rPrChange>
        </w:rPr>
        <w:t>One is create &amp; modified style (single form);</w:t>
      </w:r>
    </w:p>
    <w:p w14:paraId="3B9312BC" w14:textId="0CEFEA77" w:rsidR="00F7260B" w:rsidRPr="00ED4221" w:rsidRDefault="00F7260B" w:rsidP="00F7260B">
      <w:pPr>
        <w:rPr>
          <w:rStyle w:val="af6"/>
          <w:rFonts w:eastAsia="等线"/>
          <w:rPrChange w:id="12746" w:author="raye" w:date="2018-08-10T17:14:00Z">
            <w:rPr>
              <w:rFonts w:ascii="等线" w:eastAsia="等线" w:hAnsi="等线" w:cstheme="minorHAnsi"/>
              <w:szCs w:val="21"/>
            </w:rPr>
          </w:rPrChange>
        </w:rPr>
      </w:pPr>
      <w:r w:rsidRPr="00ED4221">
        <w:rPr>
          <w:rStyle w:val="af6"/>
          <w:rFonts w:eastAsia="等线"/>
          <w:rPrChange w:id="12747" w:author="raye" w:date="2018-08-10T17:14:00Z">
            <w:rPr>
              <w:rFonts w:ascii="等线" w:eastAsia="等线" w:hAnsi="等线" w:cstheme="minorHAnsi"/>
              <w:szCs w:val="21"/>
            </w:rPr>
          </w:rPrChange>
        </w:rPr>
        <w:t>One is to review and reply to the style of the opinion (</w:t>
      </w:r>
      <w:del w:id="12748" w:author="raye" w:date="2018-08-10T17:16:00Z">
        <w:r w:rsidRPr="00ED4221" w:rsidDel="00ED4221">
          <w:rPr>
            <w:rStyle w:val="af6"/>
            <w:rFonts w:eastAsia="等线"/>
            <w:rPrChange w:id="12749" w:author="raye" w:date="2018-08-10T17:14:00Z">
              <w:rPr>
                <w:rFonts w:ascii="等线" w:eastAsia="等线" w:hAnsi="等线" w:cstheme="minorHAnsi"/>
                <w:szCs w:val="21"/>
              </w:rPr>
            </w:rPrChange>
          </w:rPr>
          <w:delText>once a form has been successfully submit</w:delText>
        </w:r>
      </w:del>
      <w:ins w:id="12750" w:author="raye" w:date="2018-08-10T17:16:00Z">
        <w:r w:rsidR="00ED4221">
          <w:rPr>
            <w:rStyle w:val="af6"/>
            <w:rFonts w:eastAsia="等线"/>
          </w:rPr>
          <w:t>After send to manager</w:t>
        </w:r>
      </w:ins>
      <w:r w:rsidRPr="00ED4221">
        <w:rPr>
          <w:rStyle w:val="af6"/>
          <w:rFonts w:eastAsia="等线"/>
          <w:rPrChange w:id="12751" w:author="raye" w:date="2018-08-10T17:14:00Z">
            <w:rPr>
              <w:rFonts w:ascii="等线" w:eastAsia="等线" w:hAnsi="等线" w:cstheme="minorHAnsi"/>
              <w:szCs w:val="21"/>
            </w:rPr>
          </w:rPrChange>
        </w:rPr>
        <w:t>, the All Forms button will appear, one can click the view &amp; download, add tags, switch to view as the number of forms increases.)</w:t>
      </w:r>
    </w:p>
    <w:p w14:paraId="14427CF5" w14:textId="77777777" w:rsidR="00F7260B" w:rsidRPr="00ED4221" w:rsidRDefault="00F7260B" w:rsidP="00F7260B">
      <w:pPr>
        <w:rPr>
          <w:rStyle w:val="af6"/>
          <w:rFonts w:eastAsia="等线"/>
          <w:rPrChange w:id="12752" w:author="raye" w:date="2018-08-10T17:14:00Z">
            <w:rPr>
              <w:rFonts w:ascii="等线" w:eastAsia="等线" w:hAnsi="等线" w:cstheme="minorHAnsi"/>
              <w:szCs w:val="21"/>
            </w:rPr>
          </w:rPrChange>
        </w:rPr>
      </w:pPr>
      <w:r w:rsidRPr="00ED4221">
        <w:rPr>
          <w:rStyle w:val="af6"/>
          <w:rFonts w:eastAsia="等线"/>
          <w:rPrChange w:id="12753" w:author="raye" w:date="2018-08-10T17:14:00Z">
            <w:rPr>
              <w:rFonts w:ascii="等线" w:eastAsia="等线" w:hAnsi="等线" w:cstheme="minorHAnsi"/>
              <w:szCs w:val="21"/>
            </w:rPr>
          </w:rPrChange>
        </w:rPr>
        <w:t>Only the new form creater can modify the form</w:t>
      </w:r>
    </w:p>
    <w:p w14:paraId="55C0817E" w14:textId="77777777" w:rsidR="00F7260B" w:rsidRPr="00ED4221" w:rsidRDefault="00F7260B" w:rsidP="00F7260B">
      <w:pPr>
        <w:rPr>
          <w:rStyle w:val="af6"/>
          <w:rFonts w:eastAsiaTheme="minorEastAsia"/>
          <w:rPrChange w:id="12754" w:author="raye" w:date="2018-08-10T17:14:00Z">
            <w:rPr/>
          </w:rPrChange>
        </w:rPr>
      </w:pPr>
      <w:r w:rsidRPr="00ED4221">
        <w:rPr>
          <w:rStyle w:val="af6"/>
          <w:rFonts w:eastAsia="等线"/>
          <w:rPrChange w:id="12755" w:author="raye" w:date="2018-08-10T17:14:00Z">
            <w:rPr>
              <w:rFonts w:ascii="等线" w:eastAsia="等线" w:hAnsi="等线" w:cstheme="minorHAnsi"/>
              <w:szCs w:val="21"/>
            </w:rPr>
          </w:rPrChange>
        </w:rPr>
        <w:t>Different roles can create, reply, or browse based on their permissions</w:t>
      </w:r>
    </w:p>
    <w:p w14:paraId="5534AB58" w14:textId="77777777" w:rsidR="00F7260B" w:rsidRPr="00E403FE" w:rsidRDefault="00F7260B" w:rsidP="005405D8">
      <w:pPr>
        <w:pStyle w:val="3211"/>
        <w:ind w:left="210" w:right="210"/>
        <w:pPrChange w:id="12756" w:author="raye" w:date="2018-08-10T17:46:00Z">
          <w:pPr>
            <w:pStyle w:val="215"/>
            <w:ind w:firstLine="480"/>
          </w:pPr>
        </w:pPrChange>
      </w:pPr>
      <w:r w:rsidRPr="00E403FE">
        <w:tab/>
        <w:t xml:space="preserve"> </w:t>
      </w:r>
      <w:bookmarkStart w:id="12757" w:name="_Toc520839503"/>
      <w:bookmarkStart w:id="12758" w:name="_Toc519582913"/>
      <w:r w:rsidRPr="00E403FE">
        <w:t>3.2.9.2. Detailed description</w:t>
      </w:r>
      <w:bookmarkEnd w:id="12757"/>
      <w:bookmarkEnd w:id="12758"/>
    </w:p>
    <w:p w14:paraId="609E3060" w14:textId="3C646809" w:rsidR="00F7260B" w:rsidRDefault="00F7260B" w:rsidP="00022A05">
      <w:pPr>
        <w:pStyle w:val="a0"/>
        <w:numPr>
          <w:ilvl w:val="0"/>
          <w:numId w:val="81"/>
        </w:numPr>
        <w:ind w:firstLineChars="0"/>
        <w:rPr>
          <w:ins w:id="12759" w:author="raye" w:date="2018-08-10T17:27:00Z"/>
          <w:rStyle w:val="aff4"/>
          <w:rFonts w:eastAsia="等线"/>
        </w:rPr>
      </w:pPr>
      <w:r w:rsidRPr="00F17455">
        <w:rPr>
          <w:rStyle w:val="aff4"/>
          <w:rFonts w:eastAsia="等线"/>
          <w:rPrChange w:id="12760" w:author="raye" w:date="2018-08-10T17:27:00Z">
            <w:rPr>
              <w:rFonts w:ascii="等线" w:eastAsia="等线" w:hAnsi="等线"/>
            </w:rPr>
          </w:rPrChange>
        </w:rPr>
        <w:t>Permission to process the forms</w:t>
      </w:r>
    </w:p>
    <w:p w14:paraId="72F7FD34" w14:textId="77777777" w:rsidR="00F17455" w:rsidRPr="00F17455" w:rsidRDefault="00F17455" w:rsidP="00F17455">
      <w:pPr>
        <w:pStyle w:val="a0"/>
        <w:ind w:left="420" w:firstLineChars="0" w:firstLine="0"/>
        <w:rPr>
          <w:rStyle w:val="aff4"/>
          <w:rFonts w:eastAsia="等线"/>
          <w:rPrChange w:id="12761" w:author="raye" w:date="2018-08-10T17:27:00Z">
            <w:rPr>
              <w:rFonts w:ascii="等线" w:eastAsia="等线" w:hAnsi="等线"/>
            </w:rPr>
          </w:rPrChange>
        </w:rPr>
        <w:pPrChange w:id="12762" w:author="raye" w:date="2018-08-10T17:27:00Z">
          <w:pPr>
            <w:pStyle w:val="a0"/>
            <w:numPr>
              <w:numId w:val="81"/>
            </w:numPr>
            <w:ind w:left="420" w:firstLineChars="0" w:hanging="420"/>
          </w:pPr>
        </w:pPrChange>
      </w:pPr>
    </w:p>
    <w:tbl>
      <w:tblPr>
        <w:tblStyle w:val="a9"/>
        <w:tblW w:w="0" w:type="auto"/>
        <w:tblInd w:w="845" w:type="dxa"/>
        <w:tblLook w:val="04A0" w:firstRow="1" w:lastRow="0" w:firstColumn="1" w:lastColumn="0" w:noHBand="0" w:noVBand="1"/>
      </w:tblPr>
      <w:tblGrid>
        <w:gridCol w:w="662"/>
        <w:gridCol w:w="945"/>
        <w:gridCol w:w="945"/>
        <w:gridCol w:w="1429"/>
        <w:gridCol w:w="958"/>
        <w:gridCol w:w="958"/>
        <w:gridCol w:w="890"/>
        <w:gridCol w:w="890"/>
      </w:tblGrid>
      <w:tr w:rsidR="00F7260B" w:rsidRPr="00F17455" w14:paraId="2B76F00B" w14:textId="77777777" w:rsidTr="00F7260B">
        <w:tc>
          <w:tcPr>
            <w:tcW w:w="6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B2B1CF" w14:textId="77777777" w:rsidR="00F7260B" w:rsidRPr="00F17455" w:rsidRDefault="00F7260B">
            <w:pPr>
              <w:rPr>
                <w:rStyle w:val="af6"/>
                <w:rFonts w:eastAsia="等线"/>
                <w:rPrChange w:id="12763" w:author="raye" w:date="2018-08-10T17:27:00Z">
                  <w:rPr>
                    <w:rFonts w:ascii="等线" w:eastAsia="等线" w:hAnsi="等线" w:cstheme="minorHAnsi"/>
                    <w:szCs w:val="21"/>
                  </w:rPr>
                </w:rPrChange>
              </w:rPr>
            </w:pPr>
          </w:p>
        </w:tc>
        <w:tc>
          <w:tcPr>
            <w:tcW w:w="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5C315B" w14:textId="77777777" w:rsidR="00F7260B" w:rsidRPr="00F17455" w:rsidRDefault="00F7260B">
            <w:pPr>
              <w:rPr>
                <w:rStyle w:val="af6"/>
                <w:rFonts w:eastAsia="等线"/>
                <w:rPrChange w:id="12764" w:author="raye" w:date="2018-08-10T17:27:00Z">
                  <w:rPr>
                    <w:rFonts w:ascii="等线" w:eastAsia="等线" w:hAnsi="等线" w:cstheme="minorHAnsi"/>
                    <w:szCs w:val="21"/>
                  </w:rPr>
                </w:rPrChange>
              </w:rPr>
            </w:pPr>
            <w:r w:rsidRPr="00F17455">
              <w:rPr>
                <w:rStyle w:val="af6"/>
                <w:rFonts w:eastAsia="等线"/>
                <w:rPrChange w:id="12765" w:author="raye" w:date="2018-08-10T17:27:00Z">
                  <w:rPr>
                    <w:rFonts w:ascii="等线" w:eastAsia="等线" w:hAnsi="等线" w:cstheme="minorHAnsi"/>
                    <w:szCs w:val="21"/>
                  </w:rPr>
                </w:rPrChange>
              </w:rPr>
              <w:t>EDD</w:t>
            </w:r>
          </w:p>
        </w:tc>
        <w:tc>
          <w:tcPr>
            <w:tcW w:w="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DE641F" w14:textId="77777777" w:rsidR="00F7260B" w:rsidRPr="00F17455" w:rsidRDefault="00F7260B">
            <w:pPr>
              <w:rPr>
                <w:rStyle w:val="af6"/>
                <w:rFonts w:eastAsia="等线"/>
                <w:rPrChange w:id="12766" w:author="raye" w:date="2018-08-10T17:27:00Z">
                  <w:rPr>
                    <w:rFonts w:ascii="等线" w:eastAsia="等线" w:hAnsi="等线" w:cstheme="minorHAnsi"/>
                    <w:szCs w:val="21"/>
                  </w:rPr>
                </w:rPrChange>
              </w:rPr>
            </w:pPr>
            <w:r w:rsidRPr="00F17455">
              <w:rPr>
                <w:rStyle w:val="af6"/>
                <w:rFonts w:eastAsia="等线"/>
                <w:rPrChange w:id="12767" w:author="raye" w:date="2018-08-10T17:27:00Z">
                  <w:rPr>
                    <w:rFonts w:ascii="等线" w:eastAsia="等线" w:hAnsi="等线" w:cstheme="minorHAnsi"/>
                    <w:szCs w:val="21"/>
                  </w:rPr>
                </w:rPrChange>
              </w:rPr>
              <w:t>#1</w:t>
            </w:r>
          </w:p>
        </w:tc>
        <w:tc>
          <w:tcPr>
            <w:tcW w:w="1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B3E10A" w14:textId="77777777" w:rsidR="00F7260B" w:rsidRPr="00F17455" w:rsidRDefault="00F7260B">
            <w:pPr>
              <w:rPr>
                <w:rStyle w:val="af6"/>
                <w:rFonts w:eastAsia="等线"/>
                <w:rPrChange w:id="12768" w:author="raye" w:date="2018-08-10T17:27:00Z">
                  <w:rPr>
                    <w:rFonts w:ascii="等线" w:eastAsia="等线" w:hAnsi="等线" w:cstheme="minorHAnsi"/>
                    <w:szCs w:val="21"/>
                  </w:rPr>
                </w:rPrChange>
              </w:rPr>
            </w:pPr>
            <w:r w:rsidRPr="00F17455">
              <w:rPr>
                <w:rStyle w:val="af6"/>
                <w:rFonts w:eastAsia="等线"/>
                <w:rPrChange w:id="12769" w:author="raye" w:date="2018-08-10T17:27:00Z">
                  <w:rPr>
                    <w:rFonts w:ascii="等线" w:eastAsia="等线" w:hAnsi="等线" w:cstheme="minorHAnsi"/>
                    <w:szCs w:val="21"/>
                  </w:rPr>
                </w:rPrChange>
              </w:rPr>
              <w:t>#2</w:t>
            </w:r>
          </w:p>
        </w:tc>
        <w:tc>
          <w:tcPr>
            <w:tcW w:w="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CD0623" w14:textId="77777777" w:rsidR="00F7260B" w:rsidRPr="00F17455" w:rsidRDefault="00F7260B">
            <w:pPr>
              <w:rPr>
                <w:rStyle w:val="af6"/>
                <w:rFonts w:eastAsia="等线"/>
                <w:rPrChange w:id="12770" w:author="raye" w:date="2018-08-10T17:27:00Z">
                  <w:rPr>
                    <w:rFonts w:ascii="等线" w:eastAsia="等线" w:hAnsi="等线" w:cstheme="minorHAnsi"/>
                    <w:szCs w:val="21"/>
                  </w:rPr>
                </w:rPrChange>
              </w:rPr>
            </w:pPr>
            <w:r w:rsidRPr="00F17455">
              <w:rPr>
                <w:rStyle w:val="af6"/>
                <w:rFonts w:eastAsia="等线"/>
                <w:rPrChange w:id="12771" w:author="raye" w:date="2018-08-10T17:27:00Z">
                  <w:rPr>
                    <w:rFonts w:ascii="等线" w:eastAsia="等线" w:hAnsi="等线" w:cstheme="minorHAnsi"/>
                    <w:szCs w:val="21"/>
                  </w:rPr>
                </w:rPrChange>
              </w:rPr>
              <w:t>#3</w:t>
            </w:r>
          </w:p>
        </w:tc>
        <w:tc>
          <w:tcPr>
            <w:tcW w:w="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714DD2" w14:textId="77777777" w:rsidR="00F7260B" w:rsidRPr="00F17455" w:rsidRDefault="00F7260B">
            <w:pPr>
              <w:rPr>
                <w:rStyle w:val="af6"/>
                <w:rFonts w:eastAsia="等线"/>
                <w:rPrChange w:id="12772" w:author="raye" w:date="2018-08-10T17:27:00Z">
                  <w:rPr>
                    <w:rFonts w:ascii="等线" w:eastAsia="等线" w:hAnsi="等线" w:cstheme="minorHAnsi"/>
                    <w:szCs w:val="21"/>
                  </w:rPr>
                </w:rPrChange>
              </w:rPr>
            </w:pPr>
            <w:r w:rsidRPr="00F17455">
              <w:rPr>
                <w:rStyle w:val="af6"/>
                <w:rFonts w:eastAsia="等线"/>
                <w:rPrChange w:id="12773" w:author="raye" w:date="2018-08-10T17:27:00Z">
                  <w:rPr>
                    <w:rFonts w:ascii="等线" w:eastAsia="等线" w:hAnsi="等线" w:cstheme="minorHAnsi"/>
                    <w:szCs w:val="21"/>
                  </w:rPr>
                </w:rPrChange>
              </w:rPr>
              <w:t>#4</w:t>
            </w:r>
          </w:p>
        </w:tc>
        <w:tc>
          <w:tcPr>
            <w:tcW w:w="88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C35AB7" w14:textId="77777777" w:rsidR="00F7260B" w:rsidRPr="00F17455" w:rsidRDefault="00F7260B">
            <w:pPr>
              <w:rPr>
                <w:rStyle w:val="af6"/>
                <w:rFonts w:eastAsia="等线"/>
                <w:rPrChange w:id="12774" w:author="raye" w:date="2018-08-10T17:27:00Z">
                  <w:rPr>
                    <w:rFonts w:ascii="等线" w:eastAsia="等线" w:hAnsi="等线" w:cstheme="minorHAnsi"/>
                    <w:szCs w:val="21"/>
                  </w:rPr>
                </w:rPrChange>
              </w:rPr>
            </w:pPr>
            <w:r w:rsidRPr="00F17455">
              <w:rPr>
                <w:rStyle w:val="af6"/>
                <w:rFonts w:eastAsia="等线"/>
                <w:rPrChange w:id="12775" w:author="raye" w:date="2018-08-10T17:27:00Z">
                  <w:rPr>
                    <w:rFonts w:ascii="等线" w:eastAsia="等线" w:hAnsi="等线" w:cstheme="minorHAnsi"/>
                    <w:szCs w:val="21"/>
                  </w:rPr>
                </w:rPrChange>
              </w:rPr>
              <w:t>#5</w:t>
            </w:r>
          </w:p>
        </w:tc>
        <w:tc>
          <w:tcPr>
            <w:tcW w:w="9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7BE7C4" w14:textId="77777777" w:rsidR="00F7260B" w:rsidRPr="00F17455" w:rsidRDefault="00F7260B">
            <w:pPr>
              <w:rPr>
                <w:rStyle w:val="af6"/>
                <w:rFonts w:eastAsia="等线"/>
                <w:rPrChange w:id="12776" w:author="raye" w:date="2018-08-10T17:27:00Z">
                  <w:rPr>
                    <w:rFonts w:ascii="等线" w:eastAsia="等线" w:hAnsi="等线" w:cstheme="minorHAnsi"/>
                    <w:szCs w:val="21"/>
                  </w:rPr>
                </w:rPrChange>
              </w:rPr>
            </w:pPr>
            <w:r w:rsidRPr="00F17455">
              <w:rPr>
                <w:rStyle w:val="af6"/>
                <w:rFonts w:eastAsia="等线"/>
                <w:rPrChange w:id="12777" w:author="raye" w:date="2018-08-10T17:27:00Z">
                  <w:rPr>
                    <w:rFonts w:ascii="等线" w:eastAsia="等线" w:hAnsi="等线" w:cstheme="minorHAnsi"/>
                    <w:szCs w:val="21"/>
                  </w:rPr>
                </w:rPrChange>
              </w:rPr>
              <w:t>#10</w:t>
            </w:r>
          </w:p>
        </w:tc>
      </w:tr>
      <w:tr w:rsidR="00F7260B" w:rsidRPr="00F17455" w14:paraId="253D2863" w14:textId="77777777" w:rsidTr="00F7260B">
        <w:tc>
          <w:tcPr>
            <w:tcW w:w="634" w:type="dxa"/>
            <w:tcBorders>
              <w:top w:val="single" w:sz="4" w:space="0" w:color="auto"/>
              <w:left w:val="single" w:sz="4" w:space="0" w:color="auto"/>
              <w:bottom w:val="single" w:sz="4" w:space="0" w:color="auto"/>
              <w:right w:val="single" w:sz="4" w:space="0" w:color="auto"/>
            </w:tcBorders>
            <w:hideMark/>
          </w:tcPr>
          <w:p w14:paraId="0CE3A56C" w14:textId="77777777" w:rsidR="00F7260B" w:rsidRPr="00F17455" w:rsidRDefault="00F7260B">
            <w:pPr>
              <w:rPr>
                <w:rStyle w:val="af6"/>
                <w:rFonts w:eastAsia="等线"/>
                <w:rPrChange w:id="12778" w:author="raye" w:date="2018-08-10T17:27:00Z">
                  <w:rPr>
                    <w:rFonts w:ascii="等线" w:eastAsia="等线" w:hAnsi="等线" w:cstheme="minorHAnsi"/>
                    <w:szCs w:val="21"/>
                  </w:rPr>
                </w:rPrChange>
              </w:rPr>
            </w:pPr>
            <w:r w:rsidRPr="00F17455">
              <w:rPr>
                <w:rStyle w:val="af6"/>
                <w:rFonts w:eastAsia="等线"/>
                <w:rPrChange w:id="12779" w:author="raye" w:date="2018-08-10T17:27:00Z">
                  <w:rPr>
                    <w:rFonts w:ascii="等线" w:eastAsia="等线" w:hAnsi="等线" w:cstheme="minorHAnsi"/>
                    <w:szCs w:val="21"/>
                  </w:rPr>
                </w:rPrChange>
              </w:rPr>
              <w:t>OA</w:t>
            </w:r>
          </w:p>
        </w:tc>
        <w:tc>
          <w:tcPr>
            <w:tcW w:w="958" w:type="dxa"/>
            <w:tcBorders>
              <w:top w:val="single" w:sz="4" w:space="0" w:color="auto"/>
              <w:left w:val="single" w:sz="4" w:space="0" w:color="auto"/>
              <w:bottom w:val="single" w:sz="4" w:space="0" w:color="auto"/>
              <w:right w:val="single" w:sz="4" w:space="0" w:color="auto"/>
            </w:tcBorders>
            <w:hideMark/>
          </w:tcPr>
          <w:p w14:paraId="144DE865" w14:textId="77777777" w:rsidR="00F7260B" w:rsidRPr="00F17455" w:rsidRDefault="00F7260B">
            <w:pPr>
              <w:rPr>
                <w:rStyle w:val="af6"/>
                <w:rFonts w:eastAsia="等线"/>
                <w:rPrChange w:id="12780" w:author="raye" w:date="2018-08-10T17:27:00Z">
                  <w:rPr>
                    <w:rFonts w:ascii="等线" w:eastAsia="等线" w:hAnsi="等线" w:cstheme="minorHAnsi"/>
                    <w:szCs w:val="21"/>
                  </w:rPr>
                </w:rPrChange>
              </w:rPr>
            </w:pPr>
            <w:r w:rsidRPr="00F17455">
              <w:rPr>
                <w:rStyle w:val="af6"/>
                <w:rFonts w:eastAsia="等线"/>
                <w:rPrChange w:id="12781" w:author="raye" w:date="2018-08-10T17:27:00Z">
                  <w:rPr>
                    <w:rFonts w:ascii="等线" w:eastAsia="等线" w:hAnsi="等线" w:cstheme="minorHAnsi"/>
                    <w:szCs w:val="21"/>
                  </w:rPr>
                </w:rPrChange>
              </w:rPr>
              <w:t>Create &amp;</w:t>
            </w:r>
          </w:p>
          <w:p w14:paraId="0BD91B19" w14:textId="77777777" w:rsidR="00F7260B" w:rsidRPr="00F17455" w:rsidRDefault="00F7260B">
            <w:pPr>
              <w:rPr>
                <w:rStyle w:val="af6"/>
                <w:rFonts w:eastAsia="等线"/>
                <w:rPrChange w:id="12782" w:author="raye" w:date="2018-08-10T17:27:00Z">
                  <w:rPr>
                    <w:rFonts w:ascii="等线" w:eastAsia="等线" w:hAnsi="等线" w:cstheme="minorHAnsi"/>
                    <w:szCs w:val="21"/>
                  </w:rPr>
                </w:rPrChange>
              </w:rPr>
            </w:pPr>
            <w:r w:rsidRPr="00F17455">
              <w:rPr>
                <w:rStyle w:val="af6"/>
                <w:rFonts w:eastAsia="等线"/>
                <w:rPrChange w:id="12783" w:author="raye" w:date="2018-08-10T17:27:00Z">
                  <w:rPr>
                    <w:rFonts w:ascii="等线" w:eastAsia="等线" w:hAnsi="等线" w:cstheme="minorHAnsi"/>
                    <w:szCs w:val="21"/>
                  </w:rPr>
                </w:rPrChange>
              </w:rPr>
              <w:t>Revise and reply after rejected back</w:t>
            </w:r>
          </w:p>
        </w:tc>
        <w:tc>
          <w:tcPr>
            <w:tcW w:w="958" w:type="dxa"/>
            <w:tcBorders>
              <w:top w:val="single" w:sz="4" w:space="0" w:color="auto"/>
              <w:left w:val="single" w:sz="4" w:space="0" w:color="auto"/>
              <w:bottom w:val="single" w:sz="4" w:space="0" w:color="auto"/>
              <w:right w:val="single" w:sz="4" w:space="0" w:color="auto"/>
            </w:tcBorders>
            <w:hideMark/>
          </w:tcPr>
          <w:p w14:paraId="22F14E99" w14:textId="77777777" w:rsidR="00F7260B" w:rsidRPr="00F17455" w:rsidRDefault="00F7260B">
            <w:pPr>
              <w:rPr>
                <w:rStyle w:val="af6"/>
                <w:rFonts w:eastAsia="等线"/>
                <w:rPrChange w:id="12784" w:author="raye" w:date="2018-08-10T17:27:00Z">
                  <w:rPr>
                    <w:rFonts w:ascii="等线" w:eastAsia="等线" w:hAnsi="等线" w:cstheme="minorHAnsi"/>
                    <w:szCs w:val="21"/>
                  </w:rPr>
                </w:rPrChange>
              </w:rPr>
            </w:pPr>
            <w:r w:rsidRPr="00F17455">
              <w:rPr>
                <w:rStyle w:val="af6"/>
                <w:rFonts w:eastAsia="等线"/>
                <w:rPrChange w:id="12785" w:author="raye" w:date="2018-08-10T17:27:00Z">
                  <w:rPr>
                    <w:rFonts w:ascii="等线" w:eastAsia="等线" w:hAnsi="等线" w:cstheme="minorHAnsi"/>
                    <w:szCs w:val="21"/>
                  </w:rPr>
                </w:rPrChange>
              </w:rPr>
              <w:t>Create &amp;</w:t>
            </w:r>
          </w:p>
          <w:p w14:paraId="1E61061F" w14:textId="77777777" w:rsidR="00F7260B" w:rsidRPr="00F17455" w:rsidRDefault="00F7260B">
            <w:pPr>
              <w:rPr>
                <w:rStyle w:val="af6"/>
                <w:rFonts w:eastAsia="等线"/>
                <w:rPrChange w:id="12786" w:author="raye" w:date="2018-08-10T17:27:00Z">
                  <w:rPr>
                    <w:rFonts w:ascii="等线" w:eastAsia="等线" w:hAnsi="等线" w:cstheme="minorHAnsi"/>
                    <w:szCs w:val="21"/>
                  </w:rPr>
                </w:rPrChange>
              </w:rPr>
            </w:pPr>
            <w:r w:rsidRPr="00F17455">
              <w:rPr>
                <w:rStyle w:val="af6"/>
                <w:rFonts w:eastAsia="等线"/>
                <w:rPrChange w:id="12787" w:author="raye" w:date="2018-08-10T17:27:00Z">
                  <w:rPr>
                    <w:rFonts w:ascii="等线" w:eastAsia="等线" w:hAnsi="等线" w:cstheme="minorHAnsi"/>
                    <w:szCs w:val="21"/>
                  </w:rPr>
                </w:rPrChange>
              </w:rPr>
              <w:t>Revise and reply after rejected back</w:t>
            </w:r>
          </w:p>
        </w:tc>
        <w:tc>
          <w:tcPr>
            <w:tcW w:w="1422" w:type="dxa"/>
            <w:tcBorders>
              <w:top w:val="single" w:sz="4" w:space="0" w:color="auto"/>
              <w:left w:val="single" w:sz="4" w:space="0" w:color="auto"/>
              <w:bottom w:val="single" w:sz="4" w:space="0" w:color="auto"/>
              <w:right w:val="single" w:sz="4" w:space="0" w:color="auto"/>
            </w:tcBorders>
            <w:hideMark/>
          </w:tcPr>
          <w:p w14:paraId="0B349221" w14:textId="77777777" w:rsidR="00F7260B" w:rsidRPr="00F17455" w:rsidRDefault="00F7260B">
            <w:pPr>
              <w:rPr>
                <w:rStyle w:val="af6"/>
                <w:rFonts w:eastAsia="等线"/>
                <w:rPrChange w:id="12788" w:author="raye" w:date="2018-08-10T17:27:00Z">
                  <w:rPr>
                    <w:rFonts w:ascii="等线" w:eastAsia="等线" w:hAnsi="等线" w:cstheme="minorHAnsi"/>
                    <w:szCs w:val="21"/>
                  </w:rPr>
                </w:rPrChange>
              </w:rPr>
            </w:pPr>
            <w:r w:rsidRPr="00F17455">
              <w:rPr>
                <w:rStyle w:val="af6"/>
                <w:rFonts w:eastAsia="等线"/>
                <w:rPrChange w:id="12789" w:author="raye" w:date="2018-08-10T17:27:00Z">
                  <w:rPr>
                    <w:rFonts w:ascii="等线" w:eastAsia="等线" w:hAnsi="等线" w:cstheme="minorHAnsi"/>
                    <w:szCs w:val="21"/>
                  </w:rPr>
                </w:rPrChange>
              </w:rPr>
              <w:t>Create(Label by red)&amp;</w:t>
            </w:r>
          </w:p>
          <w:p w14:paraId="7AD6BEAC" w14:textId="77777777" w:rsidR="00F7260B" w:rsidRPr="00F17455" w:rsidRDefault="00F7260B">
            <w:pPr>
              <w:rPr>
                <w:rStyle w:val="af6"/>
                <w:rFonts w:eastAsia="等线"/>
                <w:rPrChange w:id="12790" w:author="raye" w:date="2018-08-10T17:27:00Z">
                  <w:rPr>
                    <w:rFonts w:ascii="等线" w:eastAsia="等线" w:hAnsi="等线" w:cstheme="minorHAnsi"/>
                    <w:szCs w:val="21"/>
                  </w:rPr>
                </w:rPrChange>
              </w:rPr>
            </w:pPr>
            <w:r w:rsidRPr="00F17455">
              <w:rPr>
                <w:rStyle w:val="af6"/>
                <w:rFonts w:eastAsia="等线"/>
                <w:rPrChange w:id="12791" w:author="raye" w:date="2018-08-10T17:27:00Z">
                  <w:rPr>
                    <w:rFonts w:ascii="等线" w:eastAsia="等线" w:hAnsi="等线" w:cstheme="minorHAnsi"/>
                    <w:szCs w:val="21"/>
                  </w:rPr>
                </w:rPrChange>
              </w:rPr>
              <w:t>reply after rejected back</w:t>
            </w:r>
          </w:p>
        </w:tc>
        <w:tc>
          <w:tcPr>
            <w:tcW w:w="958" w:type="dxa"/>
            <w:tcBorders>
              <w:top w:val="single" w:sz="4" w:space="0" w:color="auto"/>
              <w:left w:val="single" w:sz="4" w:space="0" w:color="auto"/>
              <w:bottom w:val="single" w:sz="4" w:space="0" w:color="auto"/>
              <w:right w:val="single" w:sz="4" w:space="0" w:color="auto"/>
            </w:tcBorders>
            <w:hideMark/>
          </w:tcPr>
          <w:p w14:paraId="1B5DBFA7" w14:textId="77777777" w:rsidR="00F7260B" w:rsidRPr="00F17455" w:rsidRDefault="00F7260B">
            <w:pPr>
              <w:rPr>
                <w:rStyle w:val="af6"/>
                <w:rFonts w:eastAsia="等线"/>
                <w:rPrChange w:id="12792" w:author="raye" w:date="2018-08-10T17:27:00Z">
                  <w:rPr>
                    <w:rFonts w:ascii="等线" w:eastAsia="等线" w:hAnsi="等线" w:cstheme="minorHAnsi"/>
                    <w:szCs w:val="21"/>
                  </w:rPr>
                </w:rPrChange>
              </w:rPr>
            </w:pPr>
            <w:r w:rsidRPr="00F17455">
              <w:rPr>
                <w:rStyle w:val="af6"/>
                <w:rFonts w:eastAsia="等线"/>
                <w:rPrChange w:id="12793" w:author="raye" w:date="2018-08-10T17:27:00Z">
                  <w:rPr>
                    <w:rFonts w:ascii="等线" w:eastAsia="等线" w:hAnsi="等线" w:cstheme="minorHAnsi"/>
                    <w:szCs w:val="21"/>
                  </w:rPr>
                </w:rPrChange>
              </w:rPr>
              <w:t>Cannot browse</w:t>
            </w:r>
          </w:p>
        </w:tc>
        <w:tc>
          <w:tcPr>
            <w:tcW w:w="958" w:type="dxa"/>
            <w:tcBorders>
              <w:top w:val="single" w:sz="4" w:space="0" w:color="auto"/>
              <w:left w:val="single" w:sz="4" w:space="0" w:color="auto"/>
              <w:bottom w:val="single" w:sz="4" w:space="0" w:color="auto"/>
              <w:right w:val="single" w:sz="4" w:space="0" w:color="auto"/>
            </w:tcBorders>
            <w:hideMark/>
          </w:tcPr>
          <w:p w14:paraId="768E242F" w14:textId="77777777" w:rsidR="00F7260B" w:rsidRPr="00F17455" w:rsidRDefault="00F7260B">
            <w:pPr>
              <w:rPr>
                <w:rStyle w:val="af6"/>
                <w:rFonts w:eastAsia="等线"/>
                <w:rPrChange w:id="12794" w:author="raye" w:date="2018-08-10T17:27:00Z">
                  <w:rPr>
                    <w:rFonts w:ascii="等线" w:eastAsia="等线" w:hAnsi="等线" w:cstheme="minorHAnsi"/>
                    <w:szCs w:val="21"/>
                  </w:rPr>
                </w:rPrChange>
              </w:rPr>
            </w:pPr>
            <w:r w:rsidRPr="00F17455">
              <w:rPr>
                <w:rStyle w:val="af6"/>
                <w:rFonts w:eastAsia="等线"/>
                <w:rPrChange w:id="12795" w:author="raye" w:date="2018-08-10T17:27:00Z">
                  <w:rPr>
                    <w:rFonts w:ascii="等线" w:eastAsia="等线" w:hAnsi="等线" w:cstheme="minorHAnsi"/>
                    <w:szCs w:val="21"/>
                  </w:rPr>
                </w:rPrChange>
              </w:rPr>
              <w:t>Cannot browse</w:t>
            </w:r>
          </w:p>
        </w:tc>
        <w:tc>
          <w:tcPr>
            <w:tcW w:w="889" w:type="dxa"/>
            <w:tcBorders>
              <w:top w:val="single" w:sz="4" w:space="0" w:color="auto"/>
              <w:left w:val="single" w:sz="4" w:space="0" w:color="auto"/>
              <w:bottom w:val="single" w:sz="4" w:space="0" w:color="auto"/>
              <w:right w:val="single" w:sz="4" w:space="0" w:color="auto"/>
            </w:tcBorders>
            <w:hideMark/>
          </w:tcPr>
          <w:p w14:paraId="460F19F5" w14:textId="77777777" w:rsidR="00F7260B" w:rsidRPr="00F17455" w:rsidRDefault="00F7260B">
            <w:pPr>
              <w:rPr>
                <w:rStyle w:val="af6"/>
                <w:rFonts w:eastAsia="等线"/>
                <w:rPrChange w:id="12796" w:author="raye" w:date="2018-08-10T17:27:00Z">
                  <w:rPr>
                    <w:rFonts w:ascii="等线" w:eastAsia="等线" w:hAnsi="等线" w:cstheme="minorHAnsi"/>
                    <w:szCs w:val="21"/>
                  </w:rPr>
                </w:rPrChange>
              </w:rPr>
            </w:pPr>
            <w:r w:rsidRPr="00F17455">
              <w:rPr>
                <w:rStyle w:val="af6"/>
                <w:rFonts w:eastAsia="等线"/>
                <w:rPrChange w:id="12797" w:author="raye" w:date="2018-08-10T17:27:00Z">
                  <w:rPr>
                    <w:rFonts w:ascii="等线" w:eastAsia="等线" w:hAnsi="等线" w:cstheme="minorHAnsi"/>
                    <w:szCs w:val="21"/>
                  </w:rPr>
                </w:rPrChange>
              </w:rPr>
              <w:t>Cannot browse</w:t>
            </w:r>
          </w:p>
        </w:tc>
        <w:tc>
          <w:tcPr>
            <w:tcW w:w="900" w:type="dxa"/>
            <w:tcBorders>
              <w:top w:val="single" w:sz="4" w:space="0" w:color="auto"/>
              <w:left w:val="single" w:sz="4" w:space="0" w:color="auto"/>
              <w:bottom w:val="single" w:sz="4" w:space="0" w:color="auto"/>
              <w:right w:val="single" w:sz="4" w:space="0" w:color="auto"/>
            </w:tcBorders>
            <w:hideMark/>
          </w:tcPr>
          <w:p w14:paraId="4C63A1A6" w14:textId="77777777" w:rsidR="00F7260B" w:rsidRPr="00F17455" w:rsidRDefault="00F7260B">
            <w:pPr>
              <w:rPr>
                <w:rStyle w:val="af6"/>
                <w:rFonts w:eastAsia="等线"/>
                <w:rPrChange w:id="12798" w:author="raye" w:date="2018-08-10T17:27:00Z">
                  <w:rPr>
                    <w:rFonts w:ascii="等线" w:eastAsia="等线" w:hAnsi="等线" w:cstheme="minorHAnsi"/>
                    <w:szCs w:val="21"/>
                  </w:rPr>
                </w:rPrChange>
              </w:rPr>
            </w:pPr>
            <w:r w:rsidRPr="00F17455">
              <w:rPr>
                <w:rStyle w:val="af6"/>
                <w:rFonts w:eastAsia="等线"/>
                <w:rPrChange w:id="12799" w:author="raye" w:date="2018-08-10T17:27:00Z">
                  <w:rPr>
                    <w:rFonts w:ascii="等线" w:eastAsia="等线" w:hAnsi="等线" w:cstheme="minorHAnsi"/>
                    <w:szCs w:val="21"/>
                  </w:rPr>
                </w:rPrChange>
              </w:rPr>
              <w:t>create</w:t>
            </w:r>
          </w:p>
        </w:tc>
      </w:tr>
      <w:tr w:rsidR="00F7260B" w:rsidRPr="00F17455" w14:paraId="06887A0E" w14:textId="77777777" w:rsidTr="00F7260B">
        <w:tc>
          <w:tcPr>
            <w:tcW w:w="634" w:type="dxa"/>
            <w:tcBorders>
              <w:top w:val="single" w:sz="4" w:space="0" w:color="auto"/>
              <w:left w:val="single" w:sz="4" w:space="0" w:color="auto"/>
              <w:bottom w:val="single" w:sz="4" w:space="0" w:color="auto"/>
              <w:right w:val="single" w:sz="4" w:space="0" w:color="auto"/>
            </w:tcBorders>
            <w:hideMark/>
          </w:tcPr>
          <w:p w14:paraId="36431197" w14:textId="77777777" w:rsidR="00F7260B" w:rsidRPr="00F17455" w:rsidRDefault="00F7260B">
            <w:pPr>
              <w:rPr>
                <w:rStyle w:val="af6"/>
                <w:rFonts w:eastAsia="等线"/>
                <w:rPrChange w:id="12800" w:author="raye" w:date="2018-08-10T17:27:00Z">
                  <w:rPr>
                    <w:rFonts w:ascii="等线" w:eastAsia="等线" w:hAnsi="等线" w:cstheme="minorHAnsi"/>
                    <w:szCs w:val="21"/>
                  </w:rPr>
                </w:rPrChange>
              </w:rPr>
            </w:pPr>
            <w:r w:rsidRPr="00F17455">
              <w:rPr>
                <w:rStyle w:val="af6"/>
                <w:rFonts w:eastAsia="等线"/>
                <w:rPrChange w:id="12801" w:author="raye" w:date="2018-08-10T17:27:00Z">
                  <w:rPr>
                    <w:rFonts w:ascii="等线" w:eastAsia="等线" w:hAnsi="等线" w:cstheme="minorHAnsi"/>
                    <w:szCs w:val="21"/>
                  </w:rPr>
                </w:rPrChange>
              </w:rPr>
              <w:t>OM</w:t>
            </w:r>
          </w:p>
        </w:tc>
        <w:tc>
          <w:tcPr>
            <w:tcW w:w="958" w:type="dxa"/>
            <w:tcBorders>
              <w:top w:val="single" w:sz="4" w:space="0" w:color="auto"/>
              <w:left w:val="single" w:sz="4" w:space="0" w:color="auto"/>
              <w:bottom w:val="single" w:sz="4" w:space="0" w:color="auto"/>
              <w:right w:val="single" w:sz="4" w:space="0" w:color="auto"/>
            </w:tcBorders>
            <w:hideMark/>
          </w:tcPr>
          <w:p w14:paraId="4606AD77" w14:textId="77777777" w:rsidR="00F7260B" w:rsidRPr="00F17455" w:rsidRDefault="00F7260B">
            <w:pPr>
              <w:rPr>
                <w:rStyle w:val="af6"/>
                <w:rFonts w:eastAsia="等线"/>
                <w:rPrChange w:id="12802" w:author="raye" w:date="2018-08-10T17:27:00Z">
                  <w:rPr>
                    <w:rFonts w:ascii="等线" w:eastAsia="等线" w:hAnsi="等线" w:cstheme="minorHAnsi"/>
                    <w:szCs w:val="21"/>
                  </w:rPr>
                </w:rPrChange>
              </w:rPr>
            </w:pPr>
            <w:r w:rsidRPr="00F17455">
              <w:rPr>
                <w:rStyle w:val="af6"/>
                <w:rFonts w:eastAsia="等线"/>
                <w:rPrChange w:id="12803" w:author="raye" w:date="2018-08-10T17:27:00Z">
                  <w:rPr>
                    <w:rFonts w:ascii="等线" w:eastAsia="等线" w:hAnsi="等线" w:cstheme="minorHAnsi"/>
                    <w:szCs w:val="21"/>
                  </w:rPr>
                </w:rPrChange>
              </w:rPr>
              <w:t>reply; reply after rejected back</w:t>
            </w:r>
          </w:p>
        </w:tc>
        <w:tc>
          <w:tcPr>
            <w:tcW w:w="958" w:type="dxa"/>
            <w:tcBorders>
              <w:top w:val="single" w:sz="4" w:space="0" w:color="auto"/>
              <w:left w:val="single" w:sz="4" w:space="0" w:color="auto"/>
              <w:bottom w:val="single" w:sz="4" w:space="0" w:color="auto"/>
              <w:right w:val="single" w:sz="4" w:space="0" w:color="auto"/>
            </w:tcBorders>
            <w:hideMark/>
          </w:tcPr>
          <w:p w14:paraId="09397F62" w14:textId="77777777" w:rsidR="00F7260B" w:rsidRPr="00F17455" w:rsidRDefault="00F7260B">
            <w:pPr>
              <w:rPr>
                <w:rStyle w:val="af6"/>
                <w:rFonts w:eastAsia="等线"/>
                <w:rPrChange w:id="12804" w:author="raye" w:date="2018-08-10T17:27:00Z">
                  <w:rPr>
                    <w:rFonts w:ascii="等线" w:eastAsia="等线" w:hAnsi="等线" w:cstheme="minorHAnsi"/>
                    <w:szCs w:val="21"/>
                  </w:rPr>
                </w:rPrChange>
              </w:rPr>
            </w:pPr>
            <w:r w:rsidRPr="00F17455">
              <w:rPr>
                <w:rStyle w:val="af6"/>
                <w:rFonts w:eastAsia="等线"/>
                <w:rPrChange w:id="12805" w:author="raye" w:date="2018-08-10T17:27:00Z">
                  <w:rPr>
                    <w:rFonts w:ascii="等线" w:eastAsia="等线" w:hAnsi="等线" w:cstheme="minorHAnsi"/>
                    <w:szCs w:val="21"/>
                  </w:rPr>
                </w:rPrChange>
              </w:rPr>
              <w:t>reply; reply after rejected back</w:t>
            </w:r>
          </w:p>
        </w:tc>
        <w:tc>
          <w:tcPr>
            <w:tcW w:w="1422" w:type="dxa"/>
            <w:tcBorders>
              <w:top w:val="single" w:sz="4" w:space="0" w:color="auto"/>
              <w:left w:val="single" w:sz="4" w:space="0" w:color="auto"/>
              <w:bottom w:val="single" w:sz="4" w:space="0" w:color="auto"/>
              <w:right w:val="single" w:sz="4" w:space="0" w:color="auto"/>
            </w:tcBorders>
            <w:hideMark/>
          </w:tcPr>
          <w:p w14:paraId="7DD87B36" w14:textId="77777777" w:rsidR="00F7260B" w:rsidRPr="00F17455" w:rsidRDefault="00F7260B">
            <w:pPr>
              <w:rPr>
                <w:rStyle w:val="af6"/>
                <w:rFonts w:eastAsia="等线"/>
                <w:rPrChange w:id="12806" w:author="raye" w:date="2018-08-10T17:27:00Z">
                  <w:rPr>
                    <w:rFonts w:ascii="等线" w:eastAsia="等线" w:hAnsi="等线" w:cstheme="minorHAnsi"/>
                    <w:szCs w:val="21"/>
                  </w:rPr>
                </w:rPrChange>
              </w:rPr>
            </w:pPr>
            <w:r w:rsidRPr="00F17455">
              <w:rPr>
                <w:rStyle w:val="af6"/>
                <w:rFonts w:eastAsia="等线"/>
                <w:rPrChange w:id="12807" w:author="raye" w:date="2018-08-10T17:27:00Z">
                  <w:rPr>
                    <w:rFonts w:ascii="等线" w:eastAsia="等线" w:hAnsi="等线" w:cstheme="minorHAnsi"/>
                    <w:szCs w:val="21"/>
                  </w:rPr>
                </w:rPrChange>
              </w:rPr>
              <w:t>Reply(label as red); reply after rejected back</w:t>
            </w:r>
          </w:p>
        </w:tc>
        <w:tc>
          <w:tcPr>
            <w:tcW w:w="958" w:type="dxa"/>
            <w:tcBorders>
              <w:top w:val="single" w:sz="4" w:space="0" w:color="auto"/>
              <w:left w:val="single" w:sz="4" w:space="0" w:color="auto"/>
              <w:bottom w:val="single" w:sz="4" w:space="0" w:color="auto"/>
              <w:right w:val="single" w:sz="4" w:space="0" w:color="auto"/>
            </w:tcBorders>
            <w:hideMark/>
          </w:tcPr>
          <w:p w14:paraId="74FBB1B0" w14:textId="77777777" w:rsidR="00F7260B" w:rsidRPr="00F17455" w:rsidRDefault="00F7260B">
            <w:pPr>
              <w:rPr>
                <w:rStyle w:val="af6"/>
                <w:rFonts w:eastAsia="等线"/>
                <w:rPrChange w:id="12808" w:author="raye" w:date="2018-08-10T17:27:00Z">
                  <w:rPr>
                    <w:rFonts w:ascii="等线" w:eastAsia="等线" w:hAnsi="等线" w:cstheme="minorHAnsi"/>
                    <w:szCs w:val="21"/>
                  </w:rPr>
                </w:rPrChange>
              </w:rPr>
            </w:pPr>
            <w:r w:rsidRPr="00F17455">
              <w:rPr>
                <w:rStyle w:val="af6"/>
                <w:rFonts w:eastAsia="等线"/>
                <w:rPrChange w:id="12809" w:author="raye" w:date="2018-08-10T17:27:00Z">
                  <w:rPr>
                    <w:rFonts w:ascii="等线" w:eastAsia="等线" w:hAnsi="等线" w:cstheme="minorHAnsi"/>
                    <w:szCs w:val="21"/>
                  </w:rPr>
                </w:rPrChange>
              </w:rPr>
              <w:t>Cannot browse</w:t>
            </w:r>
          </w:p>
        </w:tc>
        <w:tc>
          <w:tcPr>
            <w:tcW w:w="958" w:type="dxa"/>
            <w:tcBorders>
              <w:top w:val="single" w:sz="4" w:space="0" w:color="auto"/>
              <w:left w:val="single" w:sz="4" w:space="0" w:color="auto"/>
              <w:bottom w:val="single" w:sz="4" w:space="0" w:color="auto"/>
              <w:right w:val="single" w:sz="4" w:space="0" w:color="auto"/>
            </w:tcBorders>
            <w:hideMark/>
          </w:tcPr>
          <w:p w14:paraId="76DC9C81" w14:textId="77777777" w:rsidR="00F7260B" w:rsidRPr="00F17455" w:rsidRDefault="00F7260B">
            <w:pPr>
              <w:rPr>
                <w:rStyle w:val="af6"/>
                <w:rFonts w:eastAsia="等线"/>
                <w:rPrChange w:id="12810" w:author="raye" w:date="2018-08-10T17:27:00Z">
                  <w:rPr>
                    <w:rFonts w:ascii="等线" w:eastAsia="等线" w:hAnsi="等线" w:cstheme="minorHAnsi"/>
                    <w:szCs w:val="21"/>
                  </w:rPr>
                </w:rPrChange>
              </w:rPr>
            </w:pPr>
            <w:r w:rsidRPr="00F17455">
              <w:rPr>
                <w:rStyle w:val="af6"/>
                <w:rFonts w:eastAsia="等线"/>
                <w:rPrChange w:id="12811" w:author="raye" w:date="2018-08-10T17:27:00Z">
                  <w:rPr>
                    <w:rFonts w:ascii="等线" w:eastAsia="等线" w:hAnsi="等线" w:cstheme="minorHAnsi"/>
                    <w:szCs w:val="21"/>
                  </w:rPr>
                </w:rPrChange>
              </w:rPr>
              <w:t>Cannot browse</w:t>
            </w:r>
          </w:p>
        </w:tc>
        <w:tc>
          <w:tcPr>
            <w:tcW w:w="889" w:type="dxa"/>
            <w:tcBorders>
              <w:top w:val="single" w:sz="4" w:space="0" w:color="auto"/>
              <w:left w:val="single" w:sz="4" w:space="0" w:color="auto"/>
              <w:bottom w:val="single" w:sz="4" w:space="0" w:color="auto"/>
              <w:right w:val="single" w:sz="4" w:space="0" w:color="auto"/>
            </w:tcBorders>
            <w:hideMark/>
          </w:tcPr>
          <w:p w14:paraId="086CEC8A" w14:textId="77777777" w:rsidR="00F7260B" w:rsidRPr="00F17455" w:rsidRDefault="00F7260B">
            <w:pPr>
              <w:rPr>
                <w:rStyle w:val="af6"/>
                <w:rFonts w:eastAsia="等线"/>
                <w:rPrChange w:id="12812" w:author="raye" w:date="2018-08-10T17:27:00Z">
                  <w:rPr>
                    <w:rFonts w:ascii="等线" w:eastAsia="等线" w:hAnsi="等线" w:cstheme="minorHAnsi"/>
                    <w:szCs w:val="21"/>
                  </w:rPr>
                </w:rPrChange>
              </w:rPr>
            </w:pPr>
            <w:r w:rsidRPr="00F17455">
              <w:rPr>
                <w:rStyle w:val="af6"/>
                <w:rFonts w:eastAsia="等线"/>
                <w:rPrChange w:id="12813" w:author="raye" w:date="2018-08-10T17:27:00Z">
                  <w:rPr>
                    <w:rFonts w:ascii="等线" w:eastAsia="等线" w:hAnsi="等线" w:cstheme="minorHAnsi"/>
                    <w:szCs w:val="21"/>
                  </w:rPr>
                </w:rPrChange>
              </w:rPr>
              <w:t>Cannot browse</w:t>
            </w:r>
          </w:p>
        </w:tc>
        <w:tc>
          <w:tcPr>
            <w:tcW w:w="900" w:type="dxa"/>
            <w:tcBorders>
              <w:top w:val="single" w:sz="4" w:space="0" w:color="auto"/>
              <w:left w:val="single" w:sz="4" w:space="0" w:color="auto"/>
              <w:bottom w:val="single" w:sz="4" w:space="0" w:color="auto"/>
              <w:right w:val="single" w:sz="4" w:space="0" w:color="auto"/>
            </w:tcBorders>
            <w:hideMark/>
          </w:tcPr>
          <w:p w14:paraId="55BB1E5B" w14:textId="77777777" w:rsidR="00F7260B" w:rsidRPr="00F17455" w:rsidRDefault="00F7260B">
            <w:pPr>
              <w:rPr>
                <w:rStyle w:val="af6"/>
                <w:rFonts w:eastAsia="等线"/>
                <w:rPrChange w:id="12814" w:author="raye" w:date="2018-08-10T17:27:00Z">
                  <w:rPr>
                    <w:rFonts w:ascii="等线" w:eastAsia="等线" w:hAnsi="等线" w:cstheme="minorHAnsi"/>
                    <w:szCs w:val="21"/>
                  </w:rPr>
                </w:rPrChange>
              </w:rPr>
            </w:pPr>
            <w:r w:rsidRPr="00F17455">
              <w:rPr>
                <w:rStyle w:val="af6"/>
                <w:rFonts w:eastAsia="等线"/>
                <w:rPrChange w:id="12815" w:author="raye" w:date="2018-08-10T17:27:00Z">
                  <w:rPr>
                    <w:rFonts w:ascii="等线" w:eastAsia="等线" w:hAnsi="等线" w:cstheme="minorHAnsi"/>
                    <w:szCs w:val="21"/>
                  </w:rPr>
                </w:rPrChange>
              </w:rPr>
              <w:t>reply</w:t>
            </w:r>
          </w:p>
        </w:tc>
      </w:tr>
      <w:tr w:rsidR="00F7260B" w:rsidRPr="00F17455" w14:paraId="441EFDE2" w14:textId="77777777" w:rsidTr="00F7260B">
        <w:tc>
          <w:tcPr>
            <w:tcW w:w="634" w:type="dxa"/>
            <w:tcBorders>
              <w:top w:val="single" w:sz="4" w:space="0" w:color="auto"/>
              <w:left w:val="single" w:sz="4" w:space="0" w:color="auto"/>
              <w:bottom w:val="single" w:sz="4" w:space="0" w:color="auto"/>
              <w:right w:val="single" w:sz="4" w:space="0" w:color="auto"/>
            </w:tcBorders>
            <w:hideMark/>
          </w:tcPr>
          <w:p w14:paraId="3CBF1B44" w14:textId="77777777" w:rsidR="00F7260B" w:rsidRPr="00F17455" w:rsidRDefault="00F7260B">
            <w:pPr>
              <w:rPr>
                <w:rStyle w:val="af6"/>
                <w:rFonts w:eastAsia="等线"/>
                <w:rPrChange w:id="12816" w:author="raye" w:date="2018-08-10T17:27:00Z">
                  <w:rPr>
                    <w:rFonts w:ascii="等线" w:eastAsia="等线" w:hAnsi="等线" w:cstheme="minorHAnsi"/>
                    <w:szCs w:val="21"/>
                  </w:rPr>
                </w:rPrChange>
              </w:rPr>
            </w:pPr>
            <w:r w:rsidRPr="00F17455">
              <w:rPr>
                <w:rStyle w:val="af6"/>
                <w:rFonts w:eastAsia="等线"/>
                <w:rPrChange w:id="12817" w:author="raye" w:date="2018-08-10T17:27:00Z">
                  <w:rPr>
                    <w:rFonts w:ascii="等线" w:eastAsia="等线" w:hAnsi="等线" w:cstheme="minorHAnsi"/>
                    <w:szCs w:val="21"/>
                  </w:rPr>
                </w:rPrChange>
              </w:rPr>
              <w:t>CA</w:t>
            </w:r>
          </w:p>
        </w:tc>
        <w:tc>
          <w:tcPr>
            <w:tcW w:w="958" w:type="dxa"/>
            <w:tcBorders>
              <w:top w:val="single" w:sz="4" w:space="0" w:color="auto"/>
              <w:left w:val="single" w:sz="4" w:space="0" w:color="auto"/>
              <w:bottom w:val="single" w:sz="4" w:space="0" w:color="auto"/>
              <w:right w:val="single" w:sz="4" w:space="0" w:color="auto"/>
            </w:tcBorders>
            <w:hideMark/>
          </w:tcPr>
          <w:p w14:paraId="0A85D1AE" w14:textId="77777777" w:rsidR="00F7260B" w:rsidRPr="00F17455" w:rsidRDefault="00F7260B">
            <w:pPr>
              <w:rPr>
                <w:rStyle w:val="af6"/>
                <w:rFonts w:eastAsia="等线"/>
                <w:rPrChange w:id="12818" w:author="raye" w:date="2018-08-10T17:27:00Z">
                  <w:rPr>
                    <w:rFonts w:ascii="等线" w:eastAsia="等线" w:hAnsi="等线" w:cstheme="minorHAnsi"/>
                    <w:szCs w:val="21"/>
                  </w:rPr>
                </w:rPrChange>
              </w:rPr>
            </w:pPr>
            <w:r w:rsidRPr="00F17455">
              <w:rPr>
                <w:rStyle w:val="af6"/>
                <w:rFonts w:eastAsia="等线"/>
                <w:rPrChange w:id="12819" w:author="raye" w:date="2018-08-10T17:27:00Z">
                  <w:rPr>
                    <w:rFonts w:ascii="等线" w:eastAsia="等线" w:hAnsi="等线" w:cstheme="minorHAnsi"/>
                    <w:szCs w:val="21"/>
                  </w:rPr>
                </w:rPrChange>
              </w:rPr>
              <w:t>reply</w:t>
            </w:r>
          </w:p>
        </w:tc>
        <w:tc>
          <w:tcPr>
            <w:tcW w:w="958" w:type="dxa"/>
            <w:tcBorders>
              <w:top w:val="single" w:sz="4" w:space="0" w:color="auto"/>
              <w:left w:val="single" w:sz="4" w:space="0" w:color="auto"/>
              <w:bottom w:val="single" w:sz="4" w:space="0" w:color="auto"/>
              <w:right w:val="single" w:sz="4" w:space="0" w:color="auto"/>
            </w:tcBorders>
            <w:hideMark/>
          </w:tcPr>
          <w:p w14:paraId="4AC9A8BF" w14:textId="77777777" w:rsidR="00F7260B" w:rsidRPr="00F17455" w:rsidRDefault="00F7260B">
            <w:pPr>
              <w:rPr>
                <w:rStyle w:val="af6"/>
                <w:rFonts w:eastAsia="等线"/>
                <w:rPrChange w:id="12820" w:author="raye" w:date="2018-08-10T17:27:00Z">
                  <w:rPr>
                    <w:rFonts w:ascii="等线" w:eastAsia="等线" w:hAnsi="等线" w:cstheme="minorHAnsi"/>
                    <w:szCs w:val="21"/>
                  </w:rPr>
                </w:rPrChange>
              </w:rPr>
            </w:pPr>
            <w:r w:rsidRPr="00F17455">
              <w:rPr>
                <w:rStyle w:val="af6"/>
                <w:rFonts w:eastAsia="等线"/>
                <w:rPrChange w:id="12821" w:author="raye" w:date="2018-08-10T17:27:00Z">
                  <w:rPr>
                    <w:rFonts w:ascii="等线" w:eastAsia="等线" w:hAnsi="等线" w:cstheme="minorHAnsi"/>
                    <w:szCs w:val="21"/>
                  </w:rPr>
                </w:rPrChange>
              </w:rPr>
              <w:t>browse</w:t>
            </w:r>
          </w:p>
        </w:tc>
        <w:tc>
          <w:tcPr>
            <w:tcW w:w="1422" w:type="dxa"/>
            <w:tcBorders>
              <w:top w:val="single" w:sz="4" w:space="0" w:color="auto"/>
              <w:left w:val="single" w:sz="4" w:space="0" w:color="auto"/>
              <w:bottom w:val="single" w:sz="4" w:space="0" w:color="auto"/>
              <w:right w:val="single" w:sz="4" w:space="0" w:color="auto"/>
            </w:tcBorders>
            <w:hideMark/>
          </w:tcPr>
          <w:p w14:paraId="355B8B7E" w14:textId="77777777" w:rsidR="00F7260B" w:rsidRPr="00F17455" w:rsidRDefault="00F7260B">
            <w:pPr>
              <w:rPr>
                <w:rStyle w:val="af6"/>
                <w:rFonts w:eastAsia="等线"/>
                <w:rPrChange w:id="12822" w:author="raye" w:date="2018-08-10T17:27:00Z">
                  <w:rPr>
                    <w:rFonts w:ascii="等线" w:eastAsia="等线" w:hAnsi="等线" w:cstheme="minorHAnsi"/>
                    <w:szCs w:val="21"/>
                  </w:rPr>
                </w:rPrChange>
              </w:rPr>
            </w:pPr>
            <w:r w:rsidRPr="00F17455">
              <w:rPr>
                <w:rStyle w:val="af6"/>
                <w:rFonts w:eastAsia="等线"/>
                <w:rPrChange w:id="12823" w:author="raye" w:date="2018-08-10T17:27:00Z">
                  <w:rPr>
                    <w:rFonts w:ascii="等线" w:eastAsia="等线" w:hAnsi="等线" w:cstheme="minorHAnsi"/>
                    <w:szCs w:val="21"/>
                  </w:rPr>
                </w:rPrChange>
              </w:rPr>
              <w:t>reply</w:t>
            </w:r>
          </w:p>
        </w:tc>
        <w:tc>
          <w:tcPr>
            <w:tcW w:w="958" w:type="dxa"/>
            <w:tcBorders>
              <w:top w:val="single" w:sz="4" w:space="0" w:color="auto"/>
              <w:left w:val="single" w:sz="4" w:space="0" w:color="auto"/>
              <w:bottom w:val="single" w:sz="4" w:space="0" w:color="auto"/>
              <w:right w:val="single" w:sz="4" w:space="0" w:color="auto"/>
            </w:tcBorders>
            <w:hideMark/>
          </w:tcPr>
          <w:p w14:paraId="14032E07" w14:textId="77777777" w:rsidR="00F7260B" w:rsidRPr="00F17455" w:rsidRDefault="00F7260B">
            <w:pPr>
              <w:rPr>
                <w:rStyle w:val="af6"/>
                <w:rFonts w:eastAsia="等线"/>
                <w:rPrChange w:id="12824" w:author="raye" w:date="2018-08-10T17:27:00Z">
                  <w:rPr>
                    <w:rFonts w:ascii="等线" w:eastAsia="等线" w:hAnsi="等线" w:cstheme="minorHAnsi"/>
                    <w:szCs w:val="21"/>
                  </w:rPr>
                </w:rPrChange>
              </w:rPr>
            </w:pPr>
            <w:r w:rsidRPr="00F17455">
              <w:rPr>
                <w:rStyle w:val="af6"/>
                <w:rFonts w:eastAsia="等线"/>
                <w:rPrChange w:id="12825" w:author="raye" w:date="2018-08-10T17:27:00Z">
                  <w:rPr>
                    <w:rFonts w:ascii="等线" w:eastAsia="等线" w:hAnsi="等线" w:cstheme="minorHAnsi"/>
                    <w:szCs w:val="21"/>
                  </w:rPr>
                </w:rPrChange>
              </w:rPr>
              <w:t>create&amp; Revise and reply after rejected back</w:t>
            </w:r>
          </w:p>
        </w:tc>
        <w:tc>
          <w:tcPr>
            <w:tcW w:w="958" w:type="dxa"/>
            <w:tcBorders>
              <w:top w:val="single" w:sz="4" w:space="0" w:color="auto"/>
              <w:left w:val="single" w:sz="4" w:space="0" w:color="auto"/>
              <w:bottom w:val="single" w:sz="4" w:space="0" w:color="auto"/>
              <w:right w:val="single" w:sz="4" w:space="0" w:color="auto"/>
            </w:tcBorders>
            <w:hideMark/>
          </w:tcPr>
          <w:p w14:paraId="5909806F" w14:textId="77777777" w:rsidR="00F7260B" w:rsidRPr="00F17455" w:rsidRDefault="00F7260B">
            <w:pPr>
              <w:rPr>
                <w:rStyle w:val="af6"/>
                <w:rFonts w:eastAsia="等线"/>
                <w:rPrChange w:id="12826" w:author="raye" w:date="2018-08-10T17:27:00Z">
                  <w:rPr>
                    <w:rFonts w:ascii="等线" w:eastAsia="等线" w:hAnsi="等线" w:cstheme="minorHAnsi"/>
                    <w:szCs w:val="21"/>
                  </w:rPr>
                </w:rPrChange>
              </w:rPr>
            </w:pPr>
            <w:r w:rsidRPr="00F17455">
              <w:rPr>
                <w:rStyle w:val="af6"/>
                <w:rFonts w:eastAsia="等线"/>
                <w:rPrChange w:id="12827" w:author="raye" w:date="2018-08-10T17:27:00Z">
                  <w:rPr>
                    <w:rFonts w:ascii="等线" w:eastAsia="等线" w:hAnsi="等线" w:cstheme="minorHAnsi"/>
                    <w:szCs w:val="21"/>
                  </w:rPr>
                </w:rPrChange>
              </w:rPr>
              <w:t>create&amp; Revise and reply after rejected back</w:t>
            </w:r>
          </w:p>
        </w:tc>
        <w:tc>
          <w:tcPr>
            <w:tcW w:w="889" w:type="dxa"/>
            <w:tcBorders>
              <w:top w:val="single" w:sz="4" w:space="0" w:color="auto"/>
              <w:left w:val="single" w:sz="4" w:space="0" w:color="auto"/>
              <w:bottom w:val="single" w:sz="4" w:space="0" w:color="auto"/>
              <w:right w:val="single" w:sz="4" w:space="0" w:color="auto"/>
            </w:tcBorders>
            <w:hideMark/>
          </w:tcPr>
          <w:p w14:paraId="5C90FD83" w14:textId="77777777" w:rsidR="00F7260B" w:rsidRPr="00F17455" w:rsidRDefault="00F7260B">
            <w:pPr>
              <w:rPr>
                <w:rStyle w:val="af6"/>
                <w:rFonts w:eastAsia="等线"/>
                <w:rPrChange w:id="12828" w:author="raye" w:date="2018-08-10T17:27:00Z">
                  <w:rPr>
                    <w:rFonts w:ascii="等线" w:eastAsia="等线" w:hAnsi="等线" w:cstheme="minorHAnsi"/>
                    <w:szCs w:val="21"/>
                  </w:rPr>
                </w:rPrChange>
              </w:rPr>
            </w:pPr>
            <w:r w:rsidRPr="00F17455">
              <w:rPr>
                <w:rStyle w:val="af6"/>
                <w:rFonts w:eastAsia="等线"/>
                <w:rPrChange w:id="12829" w:author="raye" w:date="2018-08-10T17:27:00Z">
                  <w:rPr>
                    <w:rFonts w:ascii="等线" w:eastAsia="等线" w:hAnsi="等线" w:cstheme="minorHAnsi"/>
                    <w:szCs w:val="21"/>
                  </w:rPr>
                </w:rPrChange>
              </w:rPr>
              <w:t>Cannot browse</w:t>
            </w:r>
          </w:p>
        </w:tc>
        <w:tc>
          <w:tcPr>
            <w:tcW w:w="900" w:type="dxa"/>
            <w:tcBorders>
              <w:top w:val="single" w:sz="4" w:space="0" w:color="auto"/>
              <w:left w:val="single" w:sz="4" w:space="0" w:color="auto"/>
              <w:bottom w:val="single" w:sz="4" w:space="0" w:color="auto"/>
              <w:right w:val="single" w:sz="4" w:space="0" w:color="auto"/>
            </w:tcBorders>
            <w:hideMark/>
          </w:tcPr>
          <w:p w14:paraId="415A669A" w14:textId="77777777" w:rsidR="00F7260B" w:rsidRPr="00F17455" w:rsidRDefault="00F7260B">
            <w:pPr>
              <w:rPr>
                <w:rStyle w:val="af6"/>
                <w:rFonts w:eastAsia="等线"/>
                <w:rPrChange w:id="12830" w:author="raye" w:date="2018-08-10T17:27:00Z">
                  <w:rPr>
                    <w:rFonts w:ascii="等线" w:eastAsia="等线" w:hAnsi="等线" w:cstheme="minorHAnsi"/>
                    <w:szCs w:val="21"/>
                  </w:rPr>
                </w:rPrChange>
              </w:rPr>
            </w:pPr>
            <w:r w:rsidRPr="00F17455">
              <w:rPr>
                <w:rStyle w:val="af6"/>
                <w:rFonts w:eastAsia="等线"/>
                <w:rPrChange w:id="12831" w:author="raye" w:date="2018-08-10T17:27:00Z">
                  <w:rPr>
                    <w:rFonts w:ascii="等线" w:eastAsia="等线" w:hAnsi="等线" w:cstheme="minorHAnsi"/>
                    <w:szCs w:val="21"/>
                  </w:rPr>
                </w:rPrChange>
              </w:rPr>
              <w:t>reply</w:t>
            </w:r>
          </w:p>
        </w:tc>
      </w:tr>
      <w:tr w:rsidR="00F7260B" w:rsidRPr="00F17455" w14:paraId="27439B29" w14:textId="77777777" w:rsidTr="00F7260B">
        <w:tc>
          <w:tcPr>
            <w:tcW w:w="634" w:type="dxa"/>
            <w:tcBorders>
              <w:top w:val="single" w:sz="4" w:space="0" w:color="auto"/>
              <w:left w:val="single" w:sz="4" w:space="0" w:color="auto"/>
              <w:bottom w:val="single" w:sz="4" w:space="0" w:color="auto"/>
              <w:right w:val="single" w:sz="4" w:space="0" w:color="auto"/>
            </w:tcBorders>
            <w:hideMark/>
          </w:tcPr>
          <w:p w14:paraId="73FE9C11" w14:textId="77777777" w:rsidR="00F7260B" w:rsidRPr="00F17455" w:rsidRDefault="00F7260B">
            <w:pPr>
              <w:rPr>
                <w:rStyle w:val="af6"/>
                <w:rFonts w:eastAsia="等线"/>
                <w:rPrChange w:id="12832" w:author="raye" w:date="2018-08-10T17:27:00Z">
                  <w:rPr>
                    <w:rFonts w:ascii="等线" w:eastAsia="等线" w:hAnsi="等线" w:cstheme="minorHAnsi"/>
                    <w:szCs w:val="21"/>
                  </w:rPr>
                </w:rPrChange>
              </w:rPr>
            </w:pPr>
            <w:r w:rsidRPr="00F17455">
              <w:rPr>
                <w:rStyle w:val="af6"/>
                <w:rFonts w:eastAsia="等线"/>
                <w:rPrChange w:id="12833" w:author="raye" w:date="2018-08-10T17:27:00Z">
                  <w:rPr>
                    <w:rFonts w:ascii="等线" w:eastAsia="等线" w:hAnsi="等线" w:cstheme="minorHAnsi"/>
                    <w:szCs w:val="21"/>
                  </w:rPr>
                </w:rPrChange>
              </w:rPr>
              <w:t>CS</w:t>
            </w:r>
          </w:p>
        </w:tc>
        <w:tc>
          <w:tcPr>
            <w:tcW w:w="958" w:type="dxa"/>
            <w:tcBorders>
              <w:top w:val="single" w:sz="4" w:space="0" w:color="auto"/>
              <w:left w:val="single" w:sz="4" w:space="0" w:color="auto"/>
              <w:bottom w:val="single" w:sz="4" w:space="0" w:color="auto"/>
              <w:right w:val="single" w:sz="4" w:space="0" w:color="auto"/>
            </w:tcBorders>
            <w:hideMark/>
          </w:tcPr>
          <w:p w14:paraId="09B637A2" w14:textId="77777777" w:rsidR="00F7260B" w:rsidRPr="00F17455" w:rsidRDefault="00F7260B">
            <w:pPr>
              <w:rPr>
                <w:rStyle w:val="af6"/>
                <w:rFonts w:eastAsia="等线"/>
                <w:rPrChange w:id="12834" w:author="raye" w:date="2018-08-10T17:27:00Z">
                  <w:rPr>
                    <w:rFonts w:ascii="等线" w:eastAsia="等线" w:hAnsi="等线" w:cstheme="minorHAnsi"/>
                    <w:szCs w:val="21"/>
                  </w:rPr>
                </w:rPrChange>
              </w:rPr>
            </w:pPr>
            <w:r w:rsidRPr="00F17455">
              <w:rPr>
                <w:rStyle w:val="af6"/>
                <w:rFonts w:eastAsia="等线"/>
                <w:rPrChange w:id="12835" w:author="raye" w:date="2018-08-10T17:27:00Z">
                  <w:rPr>
                    <w:rFonts w:ascii="等线" w:eastAsia="等线" w:hAnsi="等线" w:cstheme="minorHAnsi"/>
                    <w:szCs w:val="21"/>
                  </w:rPr>
                </w:rPrChange>
              </w:rPr>
              <w:t>reply</w:t>
            </w:r>
          </w:p>
        </w:tc>
        <w:tc>
          <w:tcPr>
            <w:tcW w:w="958" w:type="dxa"/>
            <w:tcBorders>
              <w:top w:val="single" w:sz="4" w:space="0" w:color="auto"/>
              <w:left w:val="single" w:sz="4" w:space="0" w:color="auto"/>
              <w:bottom w:val="single" w:sz="4" w:space="0" w:color="auto"/>
              <w:right w:val="single" w:sz="4" w:space="0" w:color="auto"/>
            </w:tcBorders>
            <w:hideMark/>
          </w:tcPr>
          <w:p w14:paraId="2E80F448" w14:textId="77777777" w:rsidR="00F7260B" w:rsidRPr="00F17455" w:rsidRDefault="00F7260B">
            <w:pPr>
              <w:rPr>
                <w:rStyle w:val="af6"/>
                <w:rFonts w:eastAsia="等线"/>
                <w:rPrChange w:id="12836" w:author="raye" w:date="2018-08-10T17:27:00Z">
                  <w:rPr>
                    <w:rFonts w:ascii="等线" w:eastAsia="等线" w:hAnsi="等线" w:cstheme="minorHAnsi"/>
                    <w:szCs w:val="21"/>
                  </w:rPr>
                </w:rPrChange>
              </w:rPr>
            </w:pPr>
            <w:r w:rsidRPr="00F17455">
              <w:rPr>
                <w:rStyle w:val="af6"/>
                <w:rFonts w:eastAsia="等线"/>
                <w:rPrChange w:id="12837" w:author="raye" w:date="2018-08-10T17:27:00Z">
                  <w:rPr>
                    <w:rFonts w:ascii="等线" w:eastAsia="等线" w:hAnsi="等线" w:cstheme="minorHAnsi"/>
                    <w:szCs w:val="21"/>
                  </w:rPr>
                </w:rPrChange>
              </w:rPr>
              <w:t>browse</w:t>
            </w:r>
          </w:p>
        </w:tc>
        <w:tc>
          <w:tcPr>
            <w:tcW w:w="1422" w:type="dxa"/>
            <w:tcBorders>
              <w:top w:val="single" w:sz="4" w:space="0" w:color="auto"/>
              <w:left w:val="single" w:sz="4" w:space="0" w:color="auto"/>
              <w:bottom w:val="single" w:sz="4" w:space="0" w:color="auto"/>
              <w:right w:val="single" w:sz="4" w:space="0" w:color="auto"/>
            </w:tcBorders>
            <w:hideMark/>
          </w:tcPr>
          <w:p w14:paraId="24282B00" w14:textId="77777777" w:rsidR="00F7260B" w:rsidRPr="00F17455" w:rsidRDefault="00F7260B">
            <w:pPr>
              <w:rPr>
                <w:rStyle w:val="af6"/>
                <w:rFonts w:eastAsia="等线"/>
                <w:rPrChange w:id="12838" w:author="raye" w:date="2018-08-10T17:27:00Z">
                  <w:rPr>
                    <w:rFonts w:ascii="等线" w:eastAsia="等线" w:hAnsi="等线" w:cstheme="minorHAnsi"/>
                    <w:szCs w:val="21"/>
                  </w:rPr>
                </w:rPrChange>
              </w:rPr>
            </w:pPr>
            <w:r w:rsidRPr="00F17455">
              <w:rPr>
                <w:rStyle w:val="af6"/>
                <w:rFonts w:eastAsia="等线"/>
                <w:rPrChange w:id="12839" w:author="raye" w:date="2018-08-10T17:27:00Z">
                  <w:rPr>
                    <w:rFonts w:ascii="等线" w:eastAsia="等线" w:hAnsi="等线" w:cstheme="minorHAnsi"/>
                    <w:szCs w:val="21"/>
                  </w:rPr>
                </w:rPrChange>
              </w:rPr>
              <w:t>reply</w:t>
            </w:r>
          </w:p>
        </w:tc>
        <w:tc>
          <w:tcPr>
            <w:tcW w:w="958" w:type="dxa"/>
            <w:tcBorders>
              <w:top w:val="single" w:sz="4" w:space="0" w:color="auto"/>
              <w:left w:val="single" w:sz="4" w:space="0" w:color="auto"/>
              <w:bottom w:val="single" w:sz="4" w:space="0" w:color="auto"/>
              <w:right w:val="single" w:sz="4" w:space="0" w:color="auto"/>
            </w:tcBorders>
            <w:hideMark/>
          </w:tcPr>
          <w:p w14:paraId="3406655C" w14:textId="77777777" w:rsidR="00F7260B" w:rsidRPr="00F17455" w:rsidRDefault="00F7260B">
            <w:pPr>
              <w:rPr>
                <w:rStyle w:val="af6"/>
                <w:rFonts w:eastAsia="等线"/>
                <w:rPrChange w:id="12840" w:author="raye" w:date="2018-08-10T17:27:00Z">
                  <w:rPr>
                    <w:rFonts w:ascii="等线" w:eastAsia="等线" w:hAnsi="等线" w:cstheme="minorHAnsi"/>
                    <w:szCs w:val="21"/>
                  </w:rPr>
                </w:rPrChange>
              </w:rPr>
            </w:pPr>
            <w:r w:rsidRPr="00F17455">
              <w:rPr>
                <w:rStyle w:val="af6"/>
                <w:rFonts w:eastAsia="等线"/>
                <w:rPrChange w:id="12841" w:author="raye" w:date="2018-08-10T17:27:00Z">
                  <w:rPr>
                    <w:rFonts w:ascii="等线" w:eastAsia="等线" w:hAnsi="等线" w:cstheme="minorHAnsi"/>
                    <w:szCs w:val="21"/>
                  </w:rPr>
                </w:rPrChange>
              </w:rPr>
              <w:t>reply; reply after rejecte</w:t>
            </w:r>
            <w:r w:rsidRPr="00F17455">
              <w:rPr>
                <w:rStyle w:val="af6"/>
                <w:rFonts w:eastAsia="等线"/>
                <w:rPrChange w:id="12842" w:author="raye" w:date="2018-08-10T17:27:00Z">
                  <w:rPr>
                    <w:rFonts w:ascii="等线" w:eastAsia="等线" w:hAnsi="等线" w:cstheme="minorHAnsi"/>
                    <w:szCs w:val="21"/>
                  </w:rPr>
                </w:rPrChange>
              </w:rPr>
              <w:lastRenderedPageBreak/>
              <w:t>d back</w:t>
            </w:r>
          </w:p>
        </w:tc>
        <w:tc>
          <w:tcPr>
            <w:tcW w:w="958" w:type="dxa"/>
            <w:tcBorders>
              <w:top w:val="single" w:sz="4" w:space="0" w:color="auto"/>
              <w:left w:val="single" w:sz="4" w:space="0" w:color="auto"/>
              <w:bottom w:val="single" w:sz="4" w:space="0" w:color="auto"/>
              <w:right w:val="single" w:sz="4" w:space="0" w:color="auto"/>
            </w:tcBorders>
            <w:hideMark/>
          </w:tcPr>
          <w:p w14:paraId="746B4366" w14:textId="77777777" w:rsidR="00F7260B" w:rsidRPr="00F17455" w:rsidRDefault="00F7260B">
            <w:pPr>
              <w:rPr>
                <w:rStyle w:val="af6"/>
                <w:rFonts w:eastAsia="等线"/>
                <w:rPrChange w:id="12843" w:author="raye" w:date="2018-08-10T17:27:00Z">
                  <w:rPr>
                    <w:rFonts w:ascii="等线" w:eastAsia="等线" w:hAnsi="等线" w:cstheme="minorHAnsi"/>
                    <w:szCs w:val="21"/>
                  </w:rPr>
                </w:rPrChange>
              </w:rPr>
            </w:pPr>
            <w:r w:rsidRPr="00F17455">
              <w:rPr>
                <w:rStyle w:val="af6"/>
                <w:rFonts w:eastAsia="等线"/>
                <w:rPrChange w:id="12844" w:author="raye" w:date="2018-08-10T17:27:00Z">
                  <w:rPr>
                    <w:rFonts w:ascii="等线" w:eastAsia="等线" w:hAnsi="等线" w:cstheme="minorHAnsi"/>
                    <w:szCs w:val="21"/>
                  </w:rPr>
                </w:rPrChange>
              </w:rPr>
              <w:lastRenderedPageBreak/>
              <w:t>reply</w:t>
            </w:r>
          </w:p>
        </w:tc>
        <w:tc>
          <w:tcPr>
            <w:tcW w:w="889" w:type="dxa"/>
            <w:tcBorders>
              <w:top w:val="single" w:sz="4" w:space="0" w:color="auto"/>
              <w:left w:val="single" w:sz="4" w:space="0" w:color="auto"/>
              <w:bottom w:val="single" w:sz="4" w:space="0" w:color="auto"/>
              <w:right w:val="single" w:sz="4" w:space="0" w:color="auto"/>
            </w:tcBorders>
            <w:hideMark/>
          </w:tcPr>
          <w:p w14:paraId="52059D1C" w14:textId="77777777" w:rsidR="00F7260B" w:rsidRPr="00F17455" w:rsidRDefault="00F7260B">
            <w:pPr>
              <w:rPr>
                <w:rStyle w:val="af6"/>
                <w:rFonts w:eastAsia="等线"/>
                <w:rPrChange w:id="12845" w:author="raye" w:date="2018-08-10T17:27:00Z">
                  <w:rPr>
                    <w:rFonts w:ascii="等线" w:eastAsia="等线" w:hAnsi="等线" w:cstheme="minorHAnsi"/>
                    <w:szCs w:val="21"/>
                  </w:rPr>
                </w:rPrChange>
              </w:rPr>
            </w:pPr>
            <w:r w:rsidRPr="00F17455">
              <w:rPr>
                <w:rStyle w:val="af6"/>
                <w:rFonts w:eastAsia="等线"/>
                <w:rPrChange w:id="12846" w:author="raye" w:date="2018-08-10T17:27:00Z">
                  <w:rPr>
                    <w:rFonts w:ascii="等线" w:eastAsia="等线" w:hAnsi="等线" w:cstheme="minorHAnsi"/>
                    <w:szCs w:val="21"/>
                  </w:rPr>
                </w:rPrChange>
              </w:rPr>
              <w:t>Cannot browse</w:t>
            </w:r>
          </w:p>
        </w:tc>
        <w:tc>
          <w:tcPr>
            <w:tcW w:w="900" w:type="dxa"/>
            <w:tcBorders>
              <w:top w:val="single" w:sz="4" w:space="0" w:color="auto"/>
              <w:left w:val="single" w:sz="4" w:space="0" w:color="auto"/>
              <w:bottom w:val="single" w:sz="4" w:space="0" w:color="auto"/>
              <w:right w:val="single" w:sz="4" w:space="0" w:color="auto"/>
            </w:tcBorders>
            <w:hideMark/>
          </w:tcPr>
          <w:p w14:paraId="3C691B28" w14:textId="77777777" w:rsidR="00F7260B" w:rsidRPr="00F17455" w:rsidRDefault="00F7260B">
            <w:pPr>
              <w:rPr>
                <w:rStyle w:val="af6"/>
                <w:rFonts w:eastAsia="等线"/>
                <w:rPrChange w:id="12847" w:author="raye" w:date="2018-08-10T17:27:00Z">
                  <w:rPr>
                    <w:rFonts w:ascii="等线" w:eastAsia="等线" w:hAnsi="等线" w:cstheme="minorHAnsi"/>
                    <w:szCs w:val="21"/>
                  </w:rPr>
                </w:rPrChange>
              </w:rPr>
            </w:pPr>
            <w:r w:rsidRPr="00F17455">
              <w:rPr>
                <w:rStyle w:val="af6"/>
                <w:rFonts w:eastAsia="等线"/>
                <w:rPrChange w:id="12848" w:author="raye" w:date="2018-08-10T17:27:00Z">
                  <w:rPr>
                    <w:rFonts w:ascii="等线" w:eastAsia="等线" w:hAnsi="等线" w:cstheme="minorHAnsi"/>
                    <w:szCs w:val="21"/>
                  </w:rPr>
                </w:rPrChange>
              </w:rPr>
              <w:t>reply +add content</w:t>
            </w:r>
          </w:p>
        </w:tc>
      </w:tr>
      <w:tr w:rsidR="00F7260B" w:rsidRPr="00F17455" w14:paraId="0FE94493" w14:textId="77777777" w:rsidTr="00F7260B">
        <w:tc>
          <w:tcPr>
            <w:tcW w:w="634" w:type="dxa"/>
            <w:tcBorders>
              <w:top w:val="single" w:sz="4" w:space="0" w:color="auto"/>
              <w:left w:val="single" w:sz="4" w:space="0" w:color="auto"/>
              <w:bottom w:val="single" w:sz="4" w:space="0" w:color="auto"/>
              <w:right w:val="single" w:sz="4" w:space="0" w:color="auto"/>
            </w:tcBorders>
            <w:hideMark/>
          </w:tcPr>
          <w:p w14:paraId="67A42E43" w14:textId="77777777" w:rsidR="00F7260B" w:rsidRPr="00F17455" w:rsidRDefault="00F7260B">
            <w:pPr>
              <w:rPr>
                <w:rStyle w:val="af6"/>
                <w:rFonts w:eastAsia="等线"/>
                <w:rPrChange w:id="12849" w:author="raye" w:date="2018-08-10T17:27:00Z">
                  <w:rPr>
                    <w:rFonts w:ascii="等线" w:eastAsia="等线" w:hAnsi="等线" w:cstheme="minorHAnsi"/>
                    <w:szCs w:val="21"/>
                  </w:rPr>
                </w:rPrChange>
              </w:rPr>
            </w:pPr>
            <w:r w:rsidRPr="00F17455">
              <w:rPr>
                <w:rStyle w:val="af6"/>
                <w:rFonts w:eastAsia="等线"/>
                <w:rPrChange w:id="12850" w:author="raye" w:date="2018-08-10T17:27:00Z">
                  <w:rPr>
                    <w:rFonts w:ascii="等线" w:eastAsia="等线" w:hAnsi="等线" w:cstheme="minorHAnsi"/>
                    <w:szCs w:val="21"/>
                  </w:rPr>
                </w:rPrChange>
              </w:rPr>
              <w:lastRenderedPageBreak/>
              <w:t>BSA</w:t>
            </w:r>
          </w:p>
        </w:tc>
        <w:tc>
          <w:tcPr>
            <w:tcW w:w="958" w:type="dxa"/>
            <w:tcBorders>
              <w:top w:val="single" w:sz="4" w:space="0" w:color="auto"/>
              <w:left w:val="single" w:sz="4" w:space="0" w:color="auto"/>
              <w:bottom w:val="single" w:sz="4" w:space="0" w:color="auto"/>
              <w:right w:val="single" w:sz="4" w:space="0" w:color="auto"/>
            </w:tcBorders>
            <w:hideMark/>
          </w:tcPr>
          <w:p w14:paraId="208FAD4A" w14:textId="77777777" w:rsidR="00F7260B" w:rsidRPr="00F17455" w:rsidRDefault="00F7260B">
            <w:pPr>
              <w:rPr>
                <w:rStyle w:val="af6"/>
                <w:rFonts w:eastAsia="等线"/>
                <w:rPrChange w:id="12851" w:author="raye" w:date="2018-08-10T17:27:00Z">
                  <w:rPr>
                    <w:rFonts w:ascii="等线" w:eastAsia="等线" w:hAnsi="等线" w:cstheme="minorHAnsi"/>
                    <w:szCs w:val="21"/>
                  </w:rPr>
                </w:rPrChange>
              </w:rPr>
            </w:pPr>
            <w:r w:rsidRPr="00F17455">
              <w:rPr>
                <w:rStyle w:val="af6"/>
                <w:rFonts w:eastAsia="等线"/>
                <w:rPrChange w:id="12852" w:author="raye" w:date="2018-08-10T17:27:00Z">
                  <w:rPr>
                    <w:rFonts w:ascii="等线" w:eastAsia="等线" w:hAnsi="等线" w:cstheme="minorHAnsi"/>
                    <w:szCs w:val="21"/>
                  </w:rPr>
                </w:rPrChange>
              </w:rPr>
              <w:t>browse</w:t>
            </w:r>
          </w:p>
        </w:tc>
        <w:tc>
          <w:tcPr>
            <w:tcW w:w="958" w:type="dxa"/>
            <w:tcBorders>
              <w:top w:val="single" w:sz="4" w:space="0" w:color="auto"/>
              <w:left w:val="single" w:sz="4" w:space="0" w:color="auto"/>
              <w:bottom w:val="single" w:sz="4" w:space="0" w:color="auto"/>
              <w:right w:val="single" w:sz="4" w:space="0" w:color="auto"/>
            </w:tcBorders>
            <w:hideMark/>
          </w:tcPr>
          <w:p w14:paraId="42F7A768" w14:textId="77777777" w:rsidR="00F7260B" w:rsidRPr="00F17455" w:rsidRDefault="00F7260B">
            <w:pPr>
              <w:rPr>
                <w:rStyle w:val="af6"/>
                <w:rFonts w:eastAsia="等线"/>
                <w:rPrChange w:id="12853" w:author="raye" w:date="2018-08-10T17:27:00Z">
                  <w:rPr>
                    <w:rFonts w:ascii="等线" w:eastAsia="等线" w:hAnsi="等线" w:cstheme="minorHAnsi"/>
                    <w:szCs w:val="21"/>
                  </w:rPr>
                </w:rPrChange>
              </w:rPr>
            </w:pPr>
            <w:r w:rsidRPr="00F17455">
              <w:rPr>
                <w:rStyle w:val="af6"/>
                <w:rFonts w:eastAsia="等线"/>
                <w:rPrChange w:id="12854" w:author="raye" w:date="2018-08-10T17:27:00Z">
                  <w:rPr>
                    <w:rFonts w:ascii="等线" w:eastAsia="等线" w:hAnsi="等线" w:cstheme="minorHAnsi"/>
                    <w:szCs w:val="21"/>
                  </w:rPr>
                </w:rPrChange>
              </w:rPr>
              <w:t>browse</w:t>
            </w:r>
          </w:p>
        </w:tc>
        <w:tc>
          <w:tcPr>
            <w:tcW w:w="1422" w:type="dxa"/>
            <w:tcBorders>
              <w:top w:val="single" w:sz="4" w:space="0" w:color="auto"/>
              <w:left w:val="single" w:sz="4" w:space="0" w:color="auto"/>
              <w:bottom w:val="single" w:sz="4" w:space="0" w:color="auto"/>
              <w:right w:val="single" w:sz="4" w:space="0" w:color="auto"/>
            </w:tcBorders>
            <w:hideMark/>
          </w:tcPr>
          <w:p w14:paraId="31DE0B1C" w14:textId="77777777" w:rsidR="00F7260B" w:rsidRPr="00F17455" w:rsidRDefault="00F7260B">
            <w:pPr>
              <w:rPr>
                <w:rStyle w:val="af6"/>
                <w:rFonts w:eastAsia="等线"/>
                <w:rPrChange w:id="12855" w:author="raye" w:date="2018-08-10T17:27:00Z">
                  <w:rPr>
                    <w:rFonts w:ascii="等线" w:eastAsia="等线" w:hAnsi="等线" w:cstheme="minorHAnsi"/>
                    <w:szCs w:val="21"/>
                  </w:rPr>
                </w:rPrChange>
              </w:rPr>
            </w:pPr>
            <w:r w:rsidRPr="00F17455">
              <w:rPr>
                <w:rStyle w:val="af6"/>
                <w:rFonts w:eastAsia="等线"/>
                <w:rPrChange w:id="12856" w:author="raye" w:date="2018-08-10T17:27:00Z">
                  <w:rPr>
                    <w:rFonts w:ascii="等线" w:eastAsia="等线" w:hAnsi="等线" w:cstheme="minorHAnsi"/>
                    <w:szCs w:val="21"/>
                  </w:rPr>
                </w:rPrChange>
              </w:rPr>
              <w:t>browse</w:t>
            </w:r>
          </w:p>
        </w:tc>
        <w:tc>
          <w:tcPr>
            <w:tcW w:w="958" w:type="dxa"/>
            <w:tcBorders>
              <w:top w:val="single" w:sz="4" w:space="0" w:color="auto"/>
              <w:left w:val="single" w:sz="4" w:space="0" w:color="auto"/>
              <w:bottom w:val="single" w:sz="4" w:space="0" w:color="auto"/>
              <w:right w:val="single" w:sz="4" w:space="0" w:color="auto"/>
            </w:tcBorders>
            <w:hideMark/>
          </w:tcPr>
          <w:p w14:paraId="2E5D1235" w14:textId="77777777" w:rsidR="00F7260B" w:rsidRPr="00F17455" w:rsidRDefault="00F7260B">
            <w:pPr>
              <w:rPr>
                <w:rStyle w:val="af6"/>
                <w:rFonts w:eastAsia="等线"/>
                <w:rPrChange w:id="12857" w:author="raye" w:date="2018-08-10T17:27:00Z">
                  <w:rPr>
                    <w:rFonts w:ascii="等线" w:eastAsia="等线" w:hAnsi="等线" w:cstheme="minorHAnsi"/>
                    <w:szCs w:val="21"/>
                  </w:rPr>
                </w:rPrChange>
              </w:rPr>
            </w:pPr>
            <w:r w:rsidRPr="00F17455">
              <w:rPr>
                <w:rStyle w:val="af6"/>
                <w:rFonts w:eastAsia="等线"/>
                <w:rPrChange w:id="12858" w:author="raye" w:date="2018-08-10T17:27:00Z">
                  <w:rPr>
                    <w:rFonts w:ascii="等线" w:eastAsia="等线" w:hAnsi="等线" w:cstheme="minorHAnsi"/>
                    <w:szCs w:val="21"/>
                  </w:rPr>
                </w:rPrChange>
              </w:rPr>
              <w:t>browse</w:t>
            </w:r>
          </w:p>
        </w:tc>
        <w:tc>
          <w:tcPr>
            <w:tcW w:w="958" w:type="dxa"/>
            <w:tcBorders>
              <w:top w:val="single" w:sz="4" w:space="0" w:color="auto"/>
              <w:left w:val="single" w:sz="4" w:space="0" w:color="auto"/>
              <w:bottom w:val="single" w:sz="4" w:space="0" w:color="auto"/>
              <w:right w:val="single" w:sz="4" w:space="0" w:color="auto"/>
            </w:tcBorders>
            <w:hideMark/>
          </w:tcPr>
          <w:p w14:paraId="43903759" w14:textId="77777777" w:rsidR="00F7260B" w:rsidRPr="00F17455" w:rsidRDefault="00F7260B">
            <w:pPr>
              <w:rPr>
                <w:rStyle w:val="af6"/>
                <w:rFonts w:eastAsia="等线"/>
                <w:rPrChange w:id="12859" w:author="raye" w:date="2018-08-10T17:27:00Z">
                  <w:rPr>
                    <w:rFonts w:ascii="等线" w:eastAsia="等线" w:hAnsi="等线" w:cstheme="minorHAnsi"/>
                    <w:szCs w:val="21"/>
                  </w:rPr>
                </w:rPrChange>
              </w:rPr>
            </w:pPr>
            <w:r w:rsidRPr="00F17455">
              <w:rPr>
                <w:rStyle w:val="af6"/>
                <w:rFonts w:eastAsia="等线"/>
                <w:rPrChange w:id="12860" w:author="raye" w:date="2018-08-10T17:27:00Z">
                  <w:rPr>
                    <w:rFonts w:ascii="等线" w:eastAsia="等线" w:hAnsi="等线" w:cstheme="minorHAnsi"/>
                    <w:szCs w:val="21"/>
                  </w:rPr>
                </w:rPrChange>
              </w:rPr>
              <w:t>reply</w:t>
            </w:r>
          </w:p>
        </w:tc>
        <w:tc>
          <w:tcPr>
            <w:tcW w:w="889" w:type="dxa"/>
            <w:tcBorders>
              <w:top w:val="single" w:sz="4" w:space="0" w:color="auto"/>
              <w:left w:val="single" w:sz="4" w:space="0" w:color="auto"/>
              <w:bottom w:val="single" w:sz="4" w:space="0" w:color="auto"/>
              <w:right w:val="single" w:sz="4" w:space="0" w:color="auto"/>
            </w:tcBorders>
            <w:hideMark/>
          </w:tcPr>
          <w:p w14:paraId="0EA81EBC" w14:textId="77777777" w:rsidR="00F7260B" w:rsidRPr="00F17455" w:rsidRDefault="00F7260B">
            <w:pPr>
              <w:rPr>
                <w:rStyle w:val="af6"/>
                <w:rFonts w:eastAsia="等线"/>
                <w:rPrChange w:id="12861" w:author="raye" w:date="2018-08-10T17:27:00Z">
                  <w:rPr>
                    <w:rFonts w:ascii="等线" w:eastAsia="等线" w:hAnsi="等线" w:cstheme="minorHAnsi"/>
                    <w:szCs w:val="21"/>
                  </w:rPr>
                </w:rPrChange>
              </w:rPr>
            </w:pPr>
            <w:r w:rsidRPr="00F17455">
              <w:rPr>
                <w:rStyle w:val="af6"/>
                <w:rFonts w:eastAsia="等线"/>
                <w:rPrChange w:id="12862" w:author="raye" w:date="2018-08-10T17:27:00Z">
                  <w:rPr>
                    <w:rFonts w:ascii="等线" w:eastAsia="等线" w:hAnsi="等线" w:cstheme="minorHAnsi"/>
                    <w:szCs w:val="21"/>
                  </w:rPr>
                </w:rPrChange>
              </w:rPr>
              <w:t>reply</w:t>
            </w:r>
          </w:p>
        </w:tc>
        <w:tc>
          <w:tcPr>
            <w:tcW w:w="900" w:type="dxa"/>
            <w:tcBorders>
              <w:top w:val="single" w:sz="4" w:space="0" w:color="auto"/>
              <w:left w:val="single" w:sz="4" w:space="0" w:color="auto"/>
              <w:bottom w:val="single" w:sz="4" w:space="0" w:color="auto"/>
              <w:right w:val="single" w:sz="4" w:space="0" w:color="auto"/>
            </w:tcBorders>
            <w:hideMark/>
          </w:tcPr>
          <w:p w14:paraId="62AFDE1F" w14:textId="77777777" w:rsidR="00F7260B" w:rsidRPr="00F17455" w:rsidRDefault="00F7260B">
            <w:pPr>
              <w:rPr>
                <w:rStyle w:val="af6"/>
                <w:rFonts w:eastAsia="等线"/>
                <w:rPrChange w:id="12863" w:author="raye" w:date="2018-08-10T17:27:00Z">
                  <w:rPr>
                    <w:rFonts w:ascii="等线" w:eastAsia="等线" w:hAnsi="等线" w:cstheme="minorHAnsi"/>
                    <w:szCs w:val="21"/>
                  </w:rPr>
                </w:rPrChange>
              </w:rPr>
            </w:pPr>
            <w:r w:rsidRPr="00F17455">
              <w:rPr>
                <w:rStyle w:val="af6"/>
                <w:rFonts w:eastAsia="等线"/>
                <w:rPrChange w:id="12864" w:author="raye" w:date="2018-08-10T17:27:00Z">
                  <w:rPr>
                    <w:rFonts w:ascii="等线" w:eastAsia="等线" w:hAnsi="等线" w:cstheme="minorHAnsi"/>
                    <w:szCs w:val="21"/>
                  </w:rPr>
                </w:rPrChange>
              </w:rPr>
              <w:t>reply</w:t>
            </w:r>
          </w:p>
        </w:tc>
      </w:tr>
      <w:tr w:rsidR="00F7260B" w:rsidRPr="00F17455" w14:paraId="28A77759" w14:textId="77777777" w:rsidTr="00F7260B">
        <w:tc>
          <w:tcPr>
            <w:tcW w:w="634" w:type="dxa"/>
            <w:tcBorders>
              <w:top w:val="single" w:sz="4" w:space="0" w:color="auto"/>
              <w:left w:val="single" w:sz="4" w:space="0" w:color="auto"/>
              <w:bottom w:val="single" w:sz="4" w:space="0" w:color="auto"/>
              <w:right w:val="single" w:sz="4" w:space="0" w:color="auto"/>
            </w:tcBorders>
            <w:hideMark/>
          </w:tcPr>
          <w:p w14:paraId="02F871CE" w14:textId="77777777" w:rsidR="00F7260B" w:rsidRPr="00F17455" w:rsidRDefault="00F7260B">
            <w:pPr>
              <w:rPr>
                <w:rStyle w:val="af6"/>
                <w:rFonts w:eastAsia="等线"/>
                <w:rPrChange w:id="12865" w:author="raye" w:date="2018-08-10T17:27:00Z">
                  <w:rPr>
                    <w:rFonts w:ascii="等线" w:eastAsia="等线" w:hAnsi="等线" w:cstheme="minorHAnsi"/>
                    <w:szCs w:val="21"/>
                  </w:rPr>
                </w:rPrChange>
              </w:rPr>
            </w:pPr>
            <w:r w:rsidRPr="00F17455">
              <w:rPr>
                <w:rStyle w:val="af6"/>
                <w:rFonts w:eastAsia="等线"/>
                <w:rPrChange w:id="12866" w:author="raye" w:date="2018-08-10T17:27:00Z">
                  <w:rPr>
                    <w:rFonts w:ascii="等线" w:eastAsia="等线" w:hAnsi="等线" w:cstheme="minorHAnsi"/>
                    <w:szCs w:val="21"/>
                  </w:rPr>
                </w:rPrChange>
              </w:rPr>
              <w:t>LCD</w:t>
            </w:r>
          </w:p>
        </w:tc>
        <w:tc>
          <w:tcPr>
            <w:tcW w:w="958" w:type="dxa"/>
            <w:tcBorders>
              <w:top w:val="single" w:sz="4" w:space="0" w:color="auto"/>
              <w:left w:val="single" w:sz="4" w:space="0" w:color="auto"/>
              <w:bottom w:val="single" w:sz="4" w:space="0" w:color="auto"/>
              <w:right w:val="single" w:sz="4" w:space="0" w:color="auto"/>
            </w:tcBorders>
            <w:hideMark/>
          </w:tcPr>
          <w:p w14:paraId="10329A5F" w14:textId="77777777" w:rsidR="00F7260B" w:rsidRPr="00F17455" w:rsidRDefault="00F7260B">
            <w:pPr>
              <w:rPr>
                <w:rStyle w:val="af6"/>
                <w:rFonts w:eastAsia="等线"/>
                <w:rPrChange w:id="12867" w:author="raye" w:date="2018-08-10T17:27:00Z">
                  <w:rPr>
                    <w:rFonts w:ascii="等线" w:eastAsia="等线" w:hAnsi="等线" w:cstheme="minorHAnsi"/>
                    <w:szCs w:val="21"/>
                  </w:rPr>
                </w:rPrChange>
              </w:rPr>
            </w:pPr>
            <w:r w:rsidRPr="00F17455">
              <w:rPr>
                <w:rStyle w:val="af6"/>
                <w:rFonts w:eastAsia="等线"/>
                <w:rPrChange w:id="12868" w:author="raye" w:date="2018-08-10T17:27:00Z">
                  <w:rPr>
                    <w:rFonts w:ascii="等线" w:eastAsia="等线" w:hAnsi="等线" w:cstheme="minorHAnsi"/>
                    <w:szCs w:val="21"/>
                  </w:rPr>
                </w:rPrChange>
              </w:rPr>
              <w:t>browse</w:t>
            </w:r>
          </w:p>
        </w:tc>
        <w:tc>
          <w:tcPr>
            <w:tcW w:w="958" w:type="dxa"/>
            <w:tcBorders>
              <w:top w:val="single" w:sz="4" w:space="0" w:color="auto"/>
              <w:left w:val="single" w:sz="4" w:space="0" w:color="auto"/>
              <w:bottom w:val="single" w:sz="4" w:space="0" w:color="auto"/>
              <w:right w:val="single" w:sz="4" w:space="0" w:color="auto"/>
            </w:tcBorders>
            <w:hideMark/>
          </w:tcPr>
          <w:p w14:paraId="0058DA47" w14:textId="77777777" w:rsidR="00F7260B" w:rsidRPr="00F17455" w:rsidRDefault="00F7260B">
            <w:pPr>
              <w:rPr>
                <w:rStyle w:val="af6"/>
                <w:rFonts w:eastAsia="等线"/>
                <w:rPrChange w:id="12869" w:author="raye" w:date="2018-08-10T17:27:00Z">
                  <w:rPr>
                    <w:rFonts w:ascii="等线" w:eastAsia="等线" w:hAnsi="等线" w:cstheme="minorHAnsi"/>
                    <w:szCs w:val="21"/>
                  </w:rPr>
                </w:rPrChange>
              </w:rPr>
            </w:pPr>
            <w:r w:rsidRPr="00F17455">
              <w:rPr>
                <w:rStyle w:val="af6"/>
                <w:rFonts w:eastAsia="等线"/>
                <w:rPrChange w:id="12870" w:author="raye" w:date="2018-08-10T17:27:00Z">
                  <w:rPr>
                    <w:rFonts w:ascii="等线" w:eastAsia="等线" w:hAnsi="等线" w:cstheme="minorHAnsi"/>
                    <w:szCs w:val="21"/>
                  </w:rPr>
                </w:rPrChange>
              </w:rPr>
              <w:t>browse</w:t>
            </w:r>
          </w:p>
        </w:tc>
        <w:tc>
          <w:tcPr>
            <w:tcW w:w="1422" w:type="dxa"/>
            <w:tcBorders>
              <w:top w:val="single" w:sz="4" w:space="0" w:color="auto"/>
              <w:left w:val="single" w:sz="4" w:space="0" w:color="auto"/>
              <w:bottom w:val="single" w:sz="4" w:space="0" w:color="auto"/>
              <w:right w:val="single" w:sz="4" w:space="0" w:color="auto"/>
            </w:tcBorders>
            <w:hideMark/>
          </w:tcPr>
          <w:p w14:paraId="6BBA7CE7" w14:textId="77777777" w:rsidR="00F7260B" w:rsidRPr="00F17455" w:rsidRDefault="00F7260B">
            <w:pPr>
              <w:rPr>
                <w:rStyle w:val="af6"/>
                <w:rFonts w:eastAsia="等线"/>
                <w:rPrChange w:id="12871" w:author="raye" w:date="2018-08-10T17:27:00Z">
                  <w:rPr>
                    <w:rFonts w:ascii="等线" w:eastAsia="等线" w:hAnsi="等线" w:cstheme="minorHAnsi"/>
                    <w:szCs w:val="21"/>
                  </w:rPr>
                </w:rPrChange>
              </w:rPr>
            </w:pPr>
            <w:r w:rsidRPr="00F17455">
              <w:rPr>
                <w:rStyle w:val="af6"/>
                <w:rFonts w:eastAsia="等线"/>
                <w:rPrChange w:id="12872" w:author="raye" w:date="2018-08-10T17:27:00Z">
                  <w:rPr>
                    <w:rFonts w:ascii="等线" w:eastAsia="等线" w:hAnsi="等线" w:cstheme="minorHAnsi"/>
                    <w:szCs w:val="21"/>
                  </w:rPr>
                </w:rPrChange>
              </w:rPr>
              <w:t>reply</w:t>
            </w:r>
          </w:p>
        </w:tc>
        <w:tc>
          <w:tcPr>
            <w:tcW w:w="958" w:type="dxa"/>
            <w:tcBorders>
              <w:top w:val="single" w:sz="4" w:space="0" w:color="auto"/>
              <w:left w:val="single" w:sz="4" w:space="0" w:color="auto"/>
              <w:bottom w:val="single" w:sz="4" w:space="0" w:color="auto"/>
              <w:right w:val="single" w:sz="4" w:space="0" w:color="auto"/>
            </w:tcBorders>
            <w:hideMark/>
          </w:tcPr>
          <w:p w14:paraId="6C56A313" w14:textId="77777777" w:rsidR="00F7260B" w:rsidRPr="00F17455" w:rsidRDefault="00F7260B">
            <w:pPr>
              <w:rPr>
                <w:rStyle w:val="af6"/>
                <w:rFonts w:eastAsia="等线"/>
                <w:rPrChange w:id="12873" w:author="raye" w:date="2018-08-10T17:27:00Z">
                  <w:rPr>
                    <w:rFonts w:ascii="等线" w:eastAsia="等线" w:hAnsi="等线" w:cstheme="minorHAnsi"/>
                    <w:szCs w:val="21"/>
                  </w:rPr>
                </w:rPrChange>
              </w:rPr>
            </w:pPr>
            <w:r w:rsidRPr="00F17455">
              <w:rPr>
                <w:rStyle w:val="af6"/>
                <w:rFonts w:eastAsia="等线"/>
                <w:rPrChange w:id="12874" w:author="raye" w:date="2018-08-10T17:27:00Z">
                  <w:rPr>
                    <w:rFonts w:ascii="等线" w:eastAsia="等线" w:hAnsi="等线" w:cstheme="minorHAnsi"/>
                    <w:szCs w:val="21"/>
                  </w:rPr>
                </w:rPrChange>
              </w:rPr>
              <w:t>browse</w:t>
            </w:r>
          </w:p>
        </w:tc>
        <w:tc>
          <w:tcPr>
            <w:tcW w:w="958" w:type="dxa"/>
            <w:tcBorders>
              <w:top w:val="single" w:sz="4" w:space="0" w:color="auto"/>
              <w:left w:val="single" w:sz="4" w:space="0" w:color="auto"/>
              <w:bottom w:val="single" w:sz="4" w:space="0" w:color="auto"/>
              <w:right w:val="single" w:sz="4" w:space="0" w:color="auto"/>
            </w:tcBorders>
            <w:hideMark/>
          </w:tcPr>
          <w:p w14:paraId="52BB138D" w14:textId="77777777" w:rsidR="00F7260B" w:rsidRPr="00F17455" w:rsidRDefault="00F7260B">
            <w:pPr>
              <w:rPr>
                <w:rStyle w:val="af6"/>
                <w:rFonts w:eastAsia="等线"/>
                <w:rPrChange w:id="12875" w:author="raye" w:date="2018-08-10T17:27:00Z">
                  <w:rPr>
                    <w:rFonts w:ascii="等线" w:eastAsia="等线" w:hAnsi="等线" w:cstheme="minorHAnsi"/>
                    <w:szCs w:val="21"/>
                  </w:rPr>
                </w:rPrChange>
              </w:rPr>
            </w:pPr>
            <w:r w:rsidRPr="00F17455">
              <w:rPr>
                <w:rStyle w:val="af6"/>
                <w:rFonts w:eastAsia="等线"/>
                <w:rPrChange w:id="12876" w:author="raye" w:date="2018-08-10T17:27:00Z">
                  <w:rPr>
                    <w:rFonts w:ascii="等线" w:eastAsia="等线" w:hAnsi="等线" w:cstheme="minorHAnsi"/>
                    <w:szCs w:val="21"/>
                  </w:rPr>
                </w:rPrChange>
              </w:rPr>
              <w:t>browse</w:t>
            </w:r>
          </w:p>
        </w:tc>
        <w:tc>
          <w:tcPr>
            <w:tcW w:w="889" w:type="dxa"/>
            <w:tcBorders>
              <w:top w:val="single" w:sz="4" w:space="0" w:color="auto"/>
              <w:left w:val="single" w:sz="4" w:space="0" w:color="auto"/>
              <w:bottom w:val="single" w:sz="4" w:space="0" w:color="auto"/>
              <w:right w:val="single" w:sz="4" w:space="0" w:color="auto"/>
            </w:tcBorders>
            <w:hideMark/>
          </w:tcPr>
          <w:p w14:paraId="6DE9E79B" w14:textId="77777777" w:rsidR="00F7260B" w:rsidRPr="00F17455" w:rsidRDefault="00F7260B">
            <w:pPr>
              <w:rPr>
                <w:rStyle w:val="af6"/>
                <w:rFonts w:eastAsia="等线"/>
                <w:rPrChange w:id="12877" w:author="raye" w:date="2018-08-10T17:27:00Z">
                  <w:rPr>
                    <w:rFonts w:ascii="等线" w:eastAsia="等线" w:hAnsi="等线" w:cstheme="minorHAnsi"/>
                    <w:szCs w:val="21"/>
                  </w:rPr>
                </w:rPrChange>
              </w:rPr>
            </w:pPr>
            <w:r w:rsidRPr="00F17455">
              <w:rPr>
                <w:rStyle w:val="af6"/>
                <w:rFonts w:eastAsia="等线"/>
                <w:rPrChange w:id="12878" w:author="raye" w:date="2018-08-10T17:27:00Z">
                  <w:rPr>
                    <w:rFonts w:ascii="等线" w:eastAsia="等线" w:hAnsi="等线" w:cstheme="minorHAnsi"/>
                    <w:szCs w:val="21"/>
                  </w:rPr>
                </w:rPrChange>
              </w:rPr>
              <w:t>browse</w:t>
            </w:r>
          </w:p>
        </w:tc>
        <w:tc>
          <w:tcPr>
            <w:tcW w:w="900" w:type="dxa"/>
            <w:tcBorders>
              <w:top w:val="single" w:sz="4" w:space="0" w:color="auto"/>
              <w:left w:val="single" w:sz="4" w:space="0" w:color="auto"/>
              <w:bottom w:val="single" w:sz="4" w:space="0" w:color="auto"/>
              <w:right w:val="single" w:sz="4" w:space="0" w:color="auto"/>
            </w:tcBorders>
            <w:hideMark/>
          </w:tcPr>
          <w:p w14:paraId="416707EA" w14:textId="77777777" w:rsidR="00F7260B" w:rsidRPr="00F17455" w:rsidRDefault="00F7260B">
            <w:pPr>
              <w:rPr>
                <w:rStyle w:val="af6"/>
                <w:rFonts w:eastAsia="等线"/>
                <w:rPrChange w:id="12879" w:author="raye" w:date="2018-08-10T17:27:00Z">
                  <w:rPr>
                    <w:rFonts w:ascii="等线" w:eastAsia="等线" w:hAnsi="等线" w:cstheme="minorHAnsi"/>
                    <w:szCs w:val="21"/>
                  </w:rPr>
                </w:rPrChange>
              </w:rPr>
            </w:pPr>
            <w:r w:rsidRPr="00F17455">
              <w:rPr>
                <w:rStyle w:val="af6"/>
                <w:rFonts w:eastAsia="等线"/>
                <w:rPrChange w:id="12880" w:author="raye" w:date="2018-08-10T17:27:00Z">
                  <w:rPr>
                    <w:rFonts w:ascii="等线" w:eastAsia="等线" w:hAnsi="等线" w:cstheme="minorHAnsi"/>
                    <w:szCs w:val="21"/>
                  </w:rPr>
                </w:rPrChange>
              </w:rPr>
              <w:t>browse</w:t>
            </w:r>
          </w:p>
        </w:tc>
      </w:tr>
    </w:tbl>
    <w:p w14:paraId="3B9A54EB" w14:textId="77777777" w:rsidR="00F7260B" w:rsidRPr="00B0205A" w:rsidRDefault="00F7260B" w:rsidP="00F7260B">
      <w:pPr>
        <w:rPr>
          <w:rFonts w:ascii="Times New Roman" w:hAnsi="Times New Roman" w:cs="Times New Roman"/>
          <w:rPrChange w:id="12881" w:author="raye" w:date="2018-08-10T12:30:00Z">
            <w:rPr/>
          </w:rPrChange>
        </w:rPr>
      </w:pPr>
      <w:r w:rsidRPr="00B0205A">
        <w:rPr>
          <w:rFonts w:ascii="Times New Roman" w:eastAsia="等线" w:hAnsi="Times New Roman" w:cs="Times New Roman"/>
          <w:rPrChange w:id="12882" w:author="raye" w:date="2018-08-10T12:30:00Z">
            <w:rPr>
              <w:rFonts w:ascii="等线" w:eastAsia="等线" w:hAnsi="等线"/>
            </w:rPr>
          </w:rPrChange>
        </w:rPr>
        <w:t>These are the default permissions; one can adjust the browse &amp; reply permissions in role management</w:t>
      </w:r>
    </w:p>
    <w:p w14:paraId="2AB88F11" w14:textId="77777777" w:rsidR="00F7260B" w:rsidRPr="00B0205A" w:rsidRDefault="00F7260B" w:rsidP="00F7260B">
      <w:pPr>
        <w:rPr>
          <w:rFonts w:ascii="Times New Roman" w:hAnsi="Times New Roman" w:cs="Times New Roman"/>
          <w:rPrChange w:id="12883" w:author="raye" w:date="2018-08-10T12:30:00Z">
            <w:rPr/>
          </w:rPrChange>
        </w:rPr>
      </w:pPr>
    </w:p>
    <w:p w14:paraId="055554E6" w14:textId="77777777" w:rsidR="00F7260B" w:rsidRPr="00F17455" w:rsidRDefault="00F7260B" w:rsidP="00F17455">
      <w:pPr>
        <w:pStyle w:val="a0"/>
        <w:numPr>
          <w:ilvl w:val="0"/>
          <w:numId w:val="216"/>
        </w:numPr>
        <w:ind w:firstLineChars="0"/>
        <w:rPr>
          <w:rStyle w:val="aff4"/>
          <w:rFonts w:eastAsia="等线"/>
          <w:rPrChange w:id="12884" w:author="raye" w:date="2018-08-10T17:27:00Z">
            <w:rPr>
              <w:rFonts w:ascii="等线" w:eastAsia="等线" w:hAnsi="等线"/>
            </w:rPr>
          </w:rPrChange>
        </w:rPr>
        <w:pPrChange w:id="12885" w:author="raye" w:date="2018-08-10T17:27:00Z">
          <w:pPr>
            <w:pStyle w:val="a0"/>
            <w:numPr>
              <w:numId w:val="81"/>
            </w:numPr>
            <w:ind w:left="420" w:firstLineChars="0" w:hanging="420"/>
          </w:pPr>
        </w:pPrChange>
      </w:pPr>
      <w:r w:rsidRPr="00F17455">
        <w:rPr>
          <w:rStyle w:val="aff4"/>
          <w:rFonts w:eastAsia="等线"/>
          <w:rPrChange w:id="12886" w:author="raye" w:date="2018-08-10T17:27:00Z">
            <w:rPr>
              <w:rFonts w:ascii="等线" w:eastAsia="等线" w:hAnsi="等线"/>
            </w:rPr>
          </w:rPrChange>
        </w:rPr>
        <w:t>Create fields</w:t>
      </w:r>
    </w:p>
    <w:p w14:paraId="35A6A73D" w14:textId="5B8FB482" w:rsidR="00F7260B" w:rsidRPr="00F17455" w:rsidRDefault="00F7260B" w:rsidP="00F17455">
      <w:pPr>
        <w:rPr>
          <w:ins w:id="12887" w:author="raye" w:date="2018-08-10T17:28:00Z"/>
          <w:rStyle w:val="af6"/>
          <w:rFonts w:eastAsiaTheme="minorEastAsia"/>
          <w:rPrChange w:id="12888" w:author="raye" w:date="2018-08-10T17:28:00Z">
            <w:rPr>
              <w:ins w:id="12889" w:author="raye" w:date="2018-08-10T17:28:00Z"/>
            </w:rPr>
          </w:rPrChange>
        </w:rPr>
        <w:pPrChange w:id="12890" w:author="raye" w:date="2018-08-10T17:28:00Z">
          <w:pPr>
            <w:ind w:left="420"/>
          </w:pPr>
        </w:pPrChange>
      </w:pPr>
      <w:r w:rsidRPr="00F17455">
        <w:rPr>
          <w:rStyle w:val="af6"/>
          <w:rFonts w:eastAsiaTheme="minorEastAsia"/>
          <w:rPrChange w:id="12891" w:author="raye" w:date="2018-08-10T17:28:00Z">
            <w:rPr>
              <w:rFonts w:ascii="等线" w:eastAsia="等线" w:hAnsi="等线"/>
            </w:rPr>
          </w:rPrChange>
        </w:rPr>
        <w:t>See the description of the form field below</w:t>
      </w:r>
    </w:p>
    <w:p w14:paraId="330CC162" w14:textId="77777777" w:rsidR="00F17455" w:rsidRPr="00B0205A" w:rsidRDefault="00F17455" w:rsidP="00F7260B">
      <w:pPr>
        <w:ind w:left="420"/>
        <w:rPr>
          <w:rFonts w:ascii="Times New Roman" w:eastAsia="等线" w:hAnsi="Times New Roman" w:cs="Times New Roman"/>
          <w:rPrChange w:id="12892" w:author="raye" w:date="2018-08-10T12:30:00Z">
            <w:rPr>
              <w:rFonts w:ascii="等线" w:eastAsia="等线" w:hAnsi="等线"/>
            </w:rPr>
          </w:rPrChange>
        </w:rPr>
      </w:pPr>
    </w:p>
    <w:p w14:paraId="556AA507" w14:textId="77777777" w:rsidR="00F7260B" w:rsidRPr="00F17455" w:rsidRDefault="00F7260B" w:rsidP="00F17455">
      <w:pPr>
        <w:pStyle w:val="a0"/>
        <w:numPr>
          <w:ilvl w:val="0"/>
          <w:numId w:val="216"/>
        </w:numPr>
        <w:ind w:firstLineChars="0"/>
        <w:rPr>
          <w:rStyle w:val="aff4"/>
          <w:rFonts w:eastAsia="等线"/>
          <w:rPrChange w:id="12893" w:author="raye" w:date="2018-08-10T17:28:00Z">
            <w:rPr/>
          </w:rPrChange>
        </w:rPr>
        <w:pPrChange w:id="12894" w:author="raye" w:date="2018-08-10T17:28:00Z">
          <w:pPr>
            <w:pStyle w:val="a0"/>
            <w:numPr>
              <w:numId w:val="81"/>
            </w:numPr>
            <w:ind w:left="420" w:firstLineChars="0" w:hanging="420"/>
          </w:pPr>
        </w:pPrChange>
      </w:pPr>
      <w:r w:rsidRPr="00F17455">
        <w:rPr>
          <w:rStyle w:val="aff4"/>
          <w:rFonts w:eastAsia="等线"/>
          <w:rPrChange w:id="12895" w:author="raye" w:date="2018-08-10T17:28:00Z">
            <w:rPr/>
          </w:rPrChange>
        </w:rPr>
        <w:t>Export PDF</w:t>
      </w:r>
    </w:p>
    <w:p w14:paraId="7749DD86" w14:textId="7B2B070A" w:rsidR="00F7260B" w:rsidRPr="00F17455" w:rsidRDefault="00F17455" w:rsidP="00F17455">
      <w:pPr>
        <w:rPr>
          <w:rStyle w:val="af6"/>
          <w:rFonts w:eastAsiaTheme="minorEastAsia"/>
          <w:rPrChange w:id="12896" w:author="raye" w:date="2018-08-10T17:28:00Z">
            <w:rPr/>
          </w:rPrChange>
        </w:rPr>
        <w:pPrChange w:id="12897" w:author="raye" w:date="2018-08-10T17:28:00Z">
          <w:pPr>
            <w:pStyle w:val="a0"/>
            <w:numPr>
              <w:numId w:val="82"/>
            </w:numPr>
            <w:ind w:left="780" w:firstLineChars="0" w:hanging="360"/>
          </w:pPr>
        </w:pPrChange>
      </w:pPr>
      <w:ins w:id="12898" w:author="raye" w:date="2018-08-10T17:28:00Z">
        <w:r>
          <w:rPr>
            <w:rStyle w:val="af6"/>
            <w:rFonts w:eastAsiaTheme="minorEastAsia"/>
          </w:rPr>
          <w:t>1.</w:t>
        </w:r>
      </w:ins>
      <w:r w:rsidR="00F7260B" w:rsidRPr="00F17455">
        <w:rPr>
          <w:rStyle w:val="af6"/>
          <w:rFonts w:eastAsiaTheme="minorEastAsia"/>
          <w:rPrChange w:id="12899" w:author="raye" w:date="2018-08-10T17:28:00Z">
            <w:rPr/>
          </w:rPrChange>
        </w:rPr>
        <w:t>Afer clicking submit, all forms button appears; the page can be used to export PDF</w:t>
      </w:r>
    </w:p>
    <w:p w14:paraId="67C451AB" w14:textId="11C768BE" w:rsidR="00F7260B" w:rsidRPr="00F17455" w:rsidRDefault="00F17455" w:rsidP="00F17455">
      <w:pPr>
        <w:rPr>
          <w:rStyle w:val="af6"/>
          <w:rFonts w:eastAsiaTheme="minorEastAsia"/>
          <w:rPrChange w:id="12900" w:author="raye" w:date="2018-08-10T17:28:00Z">
            <w:rPr/>
          </w:rPrChange>
        </w:rPr>
        <w:pPrChange w:id="12901" w:author="raye" w:date="2018-08-10T17:28:00Z">
          <w:pPr>
            <w:pStyle w:val="a0"/>
            <w:numPr>
              <w:numId w:val="82"/>
            </w:numPr>
            <w:ind w:left="780" w:firstLineChars="0" w:hanging="360"/>
          </w:pPr>
        </w:pPrChange>
      </w:pPr>
      <w:ins w:id="12902" w:author="raye" w:date="2018-08-10T17:28:00Z">
        <w:r>
          <w:rPr>
            <w:rStyle w:val="af6"/>
            <w:rFonts w:eastAsiaTheme="minorEastAsia"/>
          </w:rPr>
          <w:t>2.</w:t>
        </w:r>
      </w:ins>
      <w:r w:rsidR="00F7260B" w:rsidRPr="00F17455">
        <w:rPr>
          <w:rStyle w:val="af6"/>
          <w:rFonts w:eastAsiaTheme="minorEastAsia"/>
          <w:rPrChange w:id="12903" w:author="raye" w:date="2018-08-10T17:28:00Z">
            <w:rPr/>
          </w:rPrChange>
        </w:rPr>
        <w:t>Refer to 3.6 for PDF form</w:t>
      </w:r>
    </w:p>
    <w:p w14:paraId="717DEDDA" w14:textId="64AF0BB8" w:rsidR="00F7260B" w:rsidRPr="00F17455" w:rsidRDefault="00F17455" w:rsidP="00F17455">
      <w:pPr>
        <w:rPr>
          <w:rStyle w:val="af6"/>
          <w:rFonts w:eastAsiaTheme="minorEastAsia"/>
          <w:rPrChange w:id="12904" w:author="raye" w:date="2018-08-10T17:28:00Z">
            <w:rPr/>
          </w:rPrChange>
        </w:rPr>
        <w:pPrChange w:id="12905" w:author="raye" w:date="2018-08-10T17:28:00Z">
          <w:pPr>
            <w:pStyle w:val="a0"/>
            <w:numPr>
              <w:numId w:val="82"/>
            </w:numPr>
            <w:ind w:left="780" w:firstLineChars="0" w:hanging="360"/>
          </w:pPr>
        </w:pPrChange>
      </w:pPr>
      <w:ins w:id="12906" w:author="raye" w:date="2018-08-10T17:28:00Z">
        <w:r>
          <w:rPr>
            <w:rStyle w:val="af6"/>
            <w:rFonts w:eastAsiaTheme="minorEastAsia"/>
          </w:rPr>
          <w:t>3.</w:t>
        </w:r>
      </w:ins>
      <w:r w:rsidR="00F7260B" w:rsidRPr="00F17455">
        <w:rPr>
          <w:rStyle w:val="af6"/>
          <w:rFonts w:eastAsiaTheme="minorEastAsia"/>
          <w:rPrChange w:id="12907" w:author="raye" w:date="2018-08-10T17:28:00Z">
            <w:rPr/>
          </w:rPrChange>
        </w:rPr>
        <w:t>The signer takes the name of the corresponding handler according to the corresponding role. Time records the time after the role clicks Submit</w:t>
      </w:r>
    </w:p>
    <w:p w14:paraId="071AB125" w14:textId="6FA1EAE1" w:rsidR="00F7260B" w:rsidRDefault="00F17455" w:rsidP="00F17455">
      <w:pPr>
        <w:rPr>
          <w:ins w:id="12908" w:author="raye" w:date="2018-08-10T17:29:00Z"/>
          <w:rStyle w:val="af6"/>
          <w:rFonts w:eastAsiaTheme="minorEastAsia"/>
        </w:rPr>
        <w:pPrChange w:id="12909" w:author="raye" w:date="2018-08-10T17:28:00Z">
          <w:pPr>
            <w:pStyle w:val="a0"/>
            <w:numPr>
              <w:numId w:val="82"/>
            </w:numPr>
            <w:ind w:left="780" w:firstLineChars="0" w:hanging="360"/>
          </w:pPr>
        </w:pPrChange>
      </w:pPr>
      <w:ins w:id="12910" w:author="raye" w:date="2018-08-10T17:28:00Z">
        <w:r>
          <w:rPr>
            <w:rStyle w:val="af6"/>
            <w:rFonts w:eastAsiaTheme="minorEastAsia"/>
          </w:rPr>
          <w:t>4.</w:t>
        </w:r>
      </w:ins>
      <w:r w:rsidR="00F7260B" w:rsidRPr="00F17455">
        <w:rPr>
          <w:rStyle w:val="af6"/>
          <w:rFonts w:eastAsiaTheme="minorEastAsia"/>
          <w:rPrChange w:id="12911" w:author="raye" w:date="2018-08-10T17:28:00Z">
            <w:rPr>
              <w:rFonts w:ascii="等线" w:eastAsia="等线" w:hAnsi="等线"/>
            </w:rPr>
          </w:rPrChange>
        </w:rPr>
        <w:t xml:space="preserve">In the middle of the signature column, the name is derived from comment if any </w:t>
      </w:r>
    </w:p>
    <w:p w14:paraId="31BC9A3F" w14:textId="77777777" w:rsidR="00F17455" w:rsidRPr="00F17455" w:rsidRDefault="00F17455" w:rsidP="00F17455">
      <w:pPr>
        <w:rPr>
          <w:rStyle w:val="af6"/>
          <w:rFonts w:eastAsiaTheme="minorEastAsia"/>
          <w:rPrChange w:id="12912" w:author="raye" w:date="2018-08-10T17:28:00Z">
            <w:rPr>
              <w:rFonts w:ascii="等线" w:eastAsia="等线" w:hAnsi="等线"/>
            </w:rPr>
          </w:rPrChange>
        </w:rPr>
        <w:pPrChange w:id="12913" w:author="raye" w:date="2018-08-10T17:28:00Z">
          <w:pPr>
            <w:pStyle w:val="a0"/>
            <w:numPr>
              <w:numId w:val="82"/>
            </w:numPr>
            <w:ind w:left="780" w:firstLineChars="0" w:hanging="360"/>
          </w:pPr>
        </w:pPrChange>
      </w:pPr>
    </w:p>
    <w:p w14:paraId="260A901D" w14:textId="77777777" w:rsidR="00F7260B" w:rsidRPr="00F17455" w:rsidRDefault="00F7260B" w:rsidP="00022A05">
      <w:pPr>
        <w:pStyle w:val="a0"/>
        <w:numPr>
          <w:ilvl w:val="0"/>
          <w:numId w:val="81"/>
        </w:numPr>
        <w:ind w:firstLineChars="0"/>
        <w:rPr>
          <w:rStyle w:val="aff4"/>
          <w:rFonts w:eastAsia="等线"/>
          <w:rPrChange w:id="12914" w:author="raye" w:date="2018-08-10T17:29:00Z">
            <w:rPr>
              <w:rFonts w:ascii="等线" w:eastAsia="等线" w:hAnsi="等线"/>
            </w:rPr>
          </w:rPrChange>
        </w:rPr>
      </w:pPr>
      <w:r w:rsidRPr="00F17455">
        <w:rPr>
          <w:rStyle w:val="aff4"/>
          <w:rFonts w:eastAsia="等线"/>
          <w:rPrChange w:id="12915" w:author="raye" w:date="2018-08-10T17:29:00Z">
            <w:rPr>
              <w:rFonts w:ascii="等线" w:eastAsia="等线" w:hAnsi="等线"/>
            </w:rPr>
          </w:rPrChange>
        </w:rPr>
        <w:t>Reply fields</w:t>
      </w:r>
    </w:p>
    <w:p w14:paraId="7E4780CC" w14:textId="77777777" w:rsidR="00F7260B" w:rsidRPr="0092202E" w:rsidRDefault="00F7260B" w:rsidP="00022A05">
      <w:pPr>
        <w:pStyle w:val="a0"/>
        <w:numPr>
          <w:ilvl w:val="0"/>
          <w:numId w:val="83"/>
        </w:numPr>
        <w:ind w:firstLineChars="0"/>
        <w:rPr>
          <w:rStyle w:val="af6"/>
          <w:rFonts w:eastAsia="等线"/>
          <w:rPrChange w:id="12916" w:author="raye" w:date="2018-08-10T17:29:00Z">
            <w:rPr>
              <w:rFonts w:ascii="等线" w:eastAsia="等线" w:hAnsi="等线"/>
            </w:rPr>
          </w:rPrChange>
        </w:rPr>
      </w:pPr>
      <w:r w:rsidRPr="0092202E">
        <w:rPr>
          <w:rStyle w:val="af6"/>
          <w:rFonts w:eastAsia="等线"/>
          <w:rPrChange w:id="12917" w:author="raye" w:date="2018-08-10T17:29:00Z">
            <w:rPr>
              <w:rFonts w:ascii="等线" w:eastAsia="等线" w:hAnsi="等线"/>
            </w:rPr>
          </w:rPrChange>
        </w:rPr>
        <w:t>Progress bar</w:t>
      </w:r>
    </w:p>
    <w:p w14:paraId="18251144" w14:textId="77777777" w:rsidR="00F7260B" w:rsidRPr="0092202E" w:rsidRDefault="00F7260B" w:rsidP="00022A05">
      <w:pPr>
        <w:pStyle w:val="a0"/>
        <w:numPr>
          <w:ilvl w:val="0"/>
          <w:numId w:val="84"/>
        </w:numPr>
        <w:ind w:firstLineChars="0"/>
        <w:rPr>
          <w:rStyle w:val="af6"/>
          <w:rFonts w:eastAsia="等线"/>
          <w:rPrChange w:id="12918" w:author="raye" w:date="2018-08-10T17:29:00Z">
            <w:rPr>
              <w:rFonts w:ascii="等线" w:eastAsia="等线" w:hAnsi="等线"/>
            </w:rPr>
          </w:rPrChange>
        </w:rPr>
      </w:pPr>
      <w:r w:rsidRPr="0092202E">
        <w:rPr>
          <w:rStyle w:val="af6"/>
          <w:rFonts w:eastAsia="等线"/>
          <w:rPrChange w:id="12919" w:author="raye" w:date="2018-08-10T17:29:00Z">
            <w:rPr>
              <w:rFonts w:ascii="等线" w:eastAsia="等线" w:hAnsi="等线"/>
            </w:rPr>
          </w:rPrChange>
        </w:rPr>
        <w:t>One can see it in the reply box at the bottom of the page one browses</w:t>
      </w:r>
    </w:p>
    <w:p w14:paraId="61141A9E" w14:textId="77777777" w:rsidR="00F7260B" w:rsidRPr="0092202E" w:rsidRDefault="00F7260B" w:rsidP="00022A05">
      <w:pPr>
        <w:pStyle w:val="a0"/>
        <w:numPr>
          <w:ilvl w:val="0"/>
          <w:numId w:val="84"/>
        </w:numPr>
        <w:ind w:firstLineChars="0"/>
        <w:rPr>
          <w:rStyle w:val="af6"/>
          <w:rFonts w:eastAsia="等线"/>
          <w:rPrChange w:id="12920" w:author="raye" w:date="2018-08-10T17:29:00Z">
            <w:rPr>
              <w:rFonts w:ascii="等线" w:eastAsia="等线" w:hAnsi="等线"/>
            </w:rPr>
          </w:rPrChange>
        </w:rPr>
      </w:pPr>
      <w:r w:rsidRPr="0092202E">
        <w:rPr>
          <w:rStyle w:val="af6"/>
          <w:rFonts w:eastAsia="等线"/>
          <w:rPrChange w:id="12921" w:author="raye" w:date="2018-08-10T17:29:00Z">
            <w:rPr>
              <w:rFonts w:ascii="等线" w:eastAsia="等线" w:hAnsi="等线"/>
            </w:rPr>
          </w:rPrChange>
        </w:rPr>
        <w:t>Status: there are 3 colors for small squares to be processed: pending, completed, rejected</w:t>
      </w:r>
    </w:p>
    <w:p w14:paraId="5B4E1316" w14:textId="77777777" w:rsidR="00F7260B" w:rsidRPr="0092202E" w:rsidRDefault="00F7260B" w:rsidP="00022A05">
      <w:pPr>
        <w:pStyle w:val="a0"/>
        <w:numPr>
          <w:ilvl w:val="0"/>
          <w:numId w:val="84"/>
        </w:numPr>
        <w:ind w:firstLineChars="0"/>
        <w:rPr>
          <w:rStyle w:val="af6"/>
          <w:rFonts w:eastAsia="等线"/>
          <w:rPrChange w:id="12922" w:author="raye" w:date="2018-08-10T17:29:00Z">
            <w:rPr>
              <w:rFonts w:ascii="等线" w:eastAsia="等线" w:hAnsi="等线"/>
            </w:rPr>
          </w:rPrChange>
        </w:rPr>
      </w:pPr>
      <w:r w:rsidRPr="0092202E">
        <w:rPr>
          <w:rStyle w:val="af6"/>
          <w:rFonts w:eastAsia="等线"/>
          <w:rPrChange w:id="12923" w:author="raye" w:date="2018-08-10T17:29:00Z">
            <w:rPr>
              <w:rFonts w:ascii="等线" w:eastAsia="等线" w:hAnsi="等线"/>
            </w:rPr>
          </w:rPrChange>
        </w:rPr>
        <w:t>The corresponding state is displayed under the small square - the handler. The copywriting can correspond to the state table</w:t>
      </w:r>
    </w:p>
    <w:p w14:paraId="5D3F1E37" w14:textId="77777777" w:rsidR="00F7260B" w:rsidRPr="0092202E" w:rsidRDefault="00F7260B" w:rsidP="00022A05">
      <w:pPr>
        <w:pStyle w:val="a0"/>
        <w:numPr>
          <w:ilvl w:val="0"/>
          <w:numId w:val="84"/>
        </w:numPr>
        <w:ind w:firstLineChars="0"/>
        <w:rPr>
          <w:rStyle w:val="af6"/>
          <w:rFonts w:eastAsia="等线"/>
          <w:rPrChange w:id="12924" w:author="raye" w:date="2018-08-10T17:29:00Z">
            <w:rPr>
              <w:rFonts w:ascii="等线" w:eastAsia="等线" w:hAnsi="等线"/>
            </w:rPr>
          </w:rPrChange>
        </w:rPr>
      </w:pPr>
      <w:r w:rsidRPr="0092202E">
        <w:rPr>
          <w:rStyle w:val="af6"/>
          <w:rFonts w:eastAsia="等线"/>
          <w:rPrChange w:id="12925" w:author="raye" w:date="2018-08-10T17:29:00Z">
            <w:rPr>
              <w:rFonts w:ascii="等线" w:eastAsia="等线" w:hAnsi="等线"/>
            </w:rPr>
          </w:rPrChange>
        </w:rPr>
        <w:t>Time records the time after the role clicks Submit</w:t>
      </w:r>
    </w:p>
    <w:p w14:paraId="5976FB0C" w14:textId="77777777" w:rsidR="00F7260B" w:rsidRPr="0092202E" w:rsidRDefault="00F7260B" w:rsidP="00022A05">
      <w:pPr>
        <w:pStyle w:val="a0"/>
        <w:numPr>
          <w:ilvl w:val="0"/>
          <w:numId w:val="84"/>
        </w:numPr>
        <w:ind w:firstLineChars="0"/>
        <w:rPr>
          <w:rStyle w:val="af6"/>
          <w:rFonts w:eastAsia="等线"/>
          <w:rPrChange w:id="12926" w:author="raye" w:date="2018-08-10T17:29:00Z">
            <w:rPr>
              <w:rFonts w:ascii="等线" w:eastAsia="等线" w:hAnsi="等线"/>
            </w:rPr>
          </w:rPrChange>
        </w:rPr>
      </w:pPr>
      <w:r w:rsidRPr="0092202E">
        <w:rPr>
          <w:rStyle w:val="af6"/>
          <w:rFonts w:eastAsia="等线"/>
          <w:rPrChange w:id="12927" w:author="raye" w:date="2018-08-10T17:29:00Z">
            <w:rPr>
              <w:rFonts w:ascii="等线" w:eastAsia="等线" w:hAnsi="等线"/>
            </w:rPr>
          </w:rPrChange>
        </w:rPr>
        <w:t>Switch, one can see each rolehe role clicks Submitll square - the handler. The copy</w:t>
      </w:r>
    </w:p>
    <w:p w14:paraId="4489D7BF" w14:textId="40C97A31" w:rsidR="00F7260B" w:rsidRPr="0092202E" w:rsidRDefault="00F7260B" w:rsidP="00F7260B">
      <w:pPr>
        <w:pStyle w:val="a0"/>
        <w:ind w:left="1200" w:firstLineChars="0" w:firstLine="0"/>
        <w:rPr>
          <w:rStyle w:val="af6"/>
          <w:rFonts w:eastAsia="等线"/>
          <w:rPrChange w:id="12928" w:author="raye" w:date="2018-08-10T17:29:00Z">
            <w:rPr>
              <w:rFonts w:ascii="等线" w:eastAsia="等线" w:hAnsi="等线"/>
            </w:rPr>
          </w:rPrChange>
        </w:rPr>
      </w:pPr>
      <w:r w:rsidRPr="0092202E">
        <w:rPr>
          <w:rStyle w:val="af6"/>
          <w:rFonts w:eastAsiaTheme="minorEastAsia"/>
          <w:rPrChange w:id="12929" w:author="raye" w:date="2018-08-10T17:29:00Z">
            <w:rPr>
              <w:noProof/>
            </w:rPr>
          </w:rPrChange>
        </w:rPr>
        <w:t xml:space="preserve"> </w:t>
      </w:r>
      <w:r w:rsidRPr="0092202E">
        <w:rPr>
          <w:rStyle w:val="af6"/>
          <w:rFonts w:eastAsiaTheme="minorEastAsia"/>
          <w:rPrChange w:id="12930" w:author="raye" w:date="2018-08-10T17:29:00Z">
            <w:rPr>
              <w:noProof/>
            </w:rPr>
          </w:rPrChange>
        </w:rPr>
        <w:drawing>
          <wp:inline distT="0" distB="0" distL="0" distR="0" wp14:anchorId="26722C9B" wp14:editId="4BE58FC6">
            <wp:extent cx="2777490" cy="1000760"/>
            <wp:effectExtent l="0" t="0" r="381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77490" cy="1000760"/>
                    </a:xfrm>
                    <a:prstGeom prst="rect">
                      <a:avLst/>
                    </a:prstGeom>
                    <a:noFill/>
                    <a:ln>
                      <a:noFill/>
                    </a:ln>
                  </pic:spPr>
                </pic:pic>
              </a:graphicData>
            </a:graphic>
          </wp:inline>
        </w:drawing>
      </w:r>
    </w:p>
    <w:p w14:paraId="772692CD" w14:textId="77777777" w:rsidR="00F7260B" w:rsidRPr="0092202E" w:rsidRDefault="00F7260B" w:rsidP="00022A05">
      <w:pPr>
        <w:pStyle w:val="a0"/>
        <w:numPr>
          <w:ilvl w:val="0"/>
          <w:numId w:val="83"/>
        </w:numPr>
        <w:ind w:firstLineChars="0"/>
        <w:rPr>
          <w:rStyle w:val="af6"/>
          <w:rFonts w:eastAsia="等线"/>
          <w:rPrChange w:id="12931" w:author="raye" w:date="2018-08-10T17:29:00Z">
            <w:rPr>
              <w:rFonts w:ascii="等线" w:eastAsia="等线" w:hAnsi="等线"/>
            </w:rPr>
          </w:rPrChange>
        </w:rPr>
      </w:pPr>
      <w:r w:rsidRPr="0092202E">
        <w:rPr>
          <w:rStyle w:val="af6"/>
          <w:rFonts w:eastAsia="等线"/>
          <w:rPrChange w:id="12932" w:author="raye" w:date="2018-08-10T17:29:00Z">
            <w:rPr>
              <w:rFonts w:ascii="等线" w:eastAsia="等线" w:hAnsi="等线"/>
            </w:rPr>
          </w:rPrChange>
        </w:rPr>
        <w:t>Processing opinion</w:t>
      </w:r>
    </w:p>
    <w:p w14:paraId="1DDAA934" w14:textId="77777777" w:rsidR="00F7260B" w:rsidRPr="0092202E" w:rsidRDefault="00F7260B" w:rsidP="00022A05">
      <w:pPr>
        <w:pStyle w:val="a0"/>
        <w:numPr>
          <w:ilvl w:val="0"/>
          <w:numId w:val="85"/>
        </w:numPr>
        <w:ind w:firstLineChars="0"/>
        <w:rPr>
          <w:rStyle w:val="af6"/>
          <w:rFonts w:eastAsia="等线"/>
          <w:rPrChange w:id="12933" w:author="raye" w:date="2018-08-10T17:29:00Z">
            <w:rPr>
              <w:rFonts w:ascii="等线" w:eastAsia="等线" w:hAnsi="等线"/>
            </w:rPr>
          </w:rPrChange>
        </w:rPr>
      </w:pPr>
      <w:r w:rsidRPr="0092202E">
        <w:rPr>
          <w:rStyle w:val="af6"/>
          <w:rFonts w:eastAsia="等线"/>
          <w:rPrChange w:id="12934" w:author="raye" w:date="2018-08-10T17:29:00Z">
            <w:rPr>
              <w:rFonts w:ascii="等线" w:eastAsia="等线" w:hAnsi="等线"/>
            </w:rPr>
          </w:rPrChange>
        </w:rPr>
        <w:t>This line shows the current processor</w:t>
      </w:r>
    </w:p>
    <w:p w14:paraId="6899E490" w14:textId="77777777" w:rsidR="00F7260B" w:rsidRPr="0092202E" w:rsidRDefault="00F7260B" w:rsidP="00022A05">
      <w:pPr>
        <w:pStyle w:val="a0"/>
        <w:numPr>
          <w:ilvl w:val="0"/>
          <w:numId w:val="85"/>
        </w:numPr>
        <w:ind w:firstLineChars="0"/>
        <w:rPr>
          <w:rStyle w:val="af6"/>
          <w:rFonts w:eastAsia="等线"/>
          <w:rPrChange w:id="12935" w:author="raye" w:date="2018-08-10T17:29:00Z">
            <w:rPr>
              <w:rFonts w:ascii="等线" w:eastAsia="等线" w:hAnsi="等线"/>
            </w:rPr>
          </w:rPrChange>
        </w:rPr>
      </w:pPr>
      <w:r w:rsidRPr="0092202E">
        <w:rPr>
          <w:rStyle w:val="af6"/>
          <w:rFonts w:eastAsia="等线"/>
          <w:rPrChange w:id="12936" w:author="raye" w:date="2018-08-10T17:29:00Z">
            <w:rPr>
              <w:rFonts w:ascii="等线" w:eastAsia="等线" w:hAnsi="等线"/>
            </w:rPr>
          </w:rPrChange>
        </w:rPr>
        <w:t>If there is a processing conclusion field, the processing conclusion is displayed</w:t>
      </w:r>
    </w:p>
    <w:p w14:paraId="72E25CC0" w14:textId="77777777" w:rsidR="00F7260B" w:rsidRPr="0092202E" w:rsidRDefault="00F7260B" w:rsidP="00022A05">
      <w:pPr>
        <w:pStyle w:val="a0"/>
        <w:numPr>
          <w:ilvl w:val="0"/>
          <w:numId w:val="83"/>
        </w:numPr>
        <w:ind w:firstLineChars="0"/>
        <w:rPr>
          <w:rStyle w:val="af6"/>
          <w:rFonts w:eastAsia="等线"/>
          <w:rPrChange w:id="12937" w:author="raye" w:date="2018-08-10T17:29:00Z">
            <w:rPr>
              <w:rFonts w:ascii="等线" w:eastAsia="等线" w:hAnsi="等线"/>
            </w:rPr>
          </w:rPrChange>
        </w:rPr>
      </w:pPr>
      <w:r w:rsidRPr="0092202E">
        <w:rPr>
          <w:rStyle w:val="af6"/>
          <w:rFonts w:eastAsia="等线"/>
          <w:rPrChange w:id="12938" w:author="raye" w:date="2018-08-10T17:29:00Z">
            <w:rPr>
              <w:rFonts w:ascii="等线" w:eastAsia="等线" w:hAnsi="等线"/>
            </w:rPr>
          </w:rPrChange>
        </w:rPr>
        <w:t>Comments</w:t>
      </w:r>
    </w:p>
    <w:p w14:paraId="710D15ED" w14:textId="77777777" w:rsidR="00F7260B" w:rsidRPr="0092202E" w:rsidRDefault="00F7260B" w:rsidP="00F7260B">
      <w:pPr>
        <w:pStyle w:val="a0"/>
        <w:ind w:left="780" w:firstLineChars="0" w:firstLine="0"/>
        <w:rPr>
          <w:rStyle w:val="af6"/>
          <w:rFonts w:eastAsia="等线"/>
          <w:rPrChange w:id="12939" w:author="raye" w:date="2018-08-10T17:29:00Z">
            <w:rPr>
              <w:rFonts w:ascii="等线" w:eastAsia="等线" w:hAnsi="等线"/>
            </w:rPr>
          </w:rPrChange>
        </w:rPr>
      </w:pPr>
      <w:r w:rsidRPr="0092202E">
        <w:rPr>
          <w:rStyle w:val="af6"/>
          <w:rFonts w:eastAsia="等线"/>
          <w:rPrChange w:id="12940" w:author="raye" w:date="2018-08-10T17:29:00Z">
            <w:rPr>
              <w:rFonts w:ascii="等线" w:eastAsia="等线" w:hAnsi="等线"/>
            </w:rPr>
          </w:rPrChange>
        </w:rPr>
        <w:t>If none, then no text is displayed</w:t>
      </w:r>
    </w:p>
    <w:p w14:paraId="1E0F1FC2" w14:textId="77777777" w:rsidR="00F7260B" w:rsidRPr="0092202E" w:rsidRDefault="00F7260B" w:rsidP="00F7260B">
      <w:pPr>
        <w:ind w:firstLine="420"/>
        <w:rPr>
          <w:rStyle w:val="af6"/>
          <w:rFonts w:eastAsiaTheme="minorEastAsia"/>
          <w:rPrChange w:id="12941" w:author="raye" w:date="2018-08-10T17:29:00Z">
            <w:rPr/>
          </w:rPrChange>
        </w:rPr>
      </w:pPr>
      <w:r w:rsidRPr="0092202E">
        <w:rPr>
          <w:rStyle w:val="af6"/>
          <w:rFonts w:eastAsiaTheme="minorEastAsia"/>
          <w:rPrChange w:id="12942" w:author="raye" w:date="2018-08-10T17:29:00Z">
            <w:rPr/>
          </w:rPrChange>
        </w:rPr>
        <w:t xml:space="preserve"> Workflow Detail</w:t>
      </w:r>
    </w:p>
    <w:p w14:paraId="4542164A" w14:textId="3AEB44CD" w:rsidR="00F7260B" w:rsidRDefault="00F7260B" w:rsidP="00F7260B">
      <w:pPr>
        <w:ind w:left="420" w:firstLine="420"/>
        <w:rPr>
          <w:ins w:id="12943" w:author="raye" w:date="2018-08-10T17:30:00Z"/>
          <w:rStyle w:val="af6"/>
          <w:rFonts w:eastAsiaTheme="minorEastAsia"/>
        </w:rPr>
      </w:pPr>
      <w:r w:rsidRPr="0092202E">
        <w:rPr>
          <w:rStyle w:val="af6"/>
          <w:rFonts w:eastAsiaTheme="minorEastAsia"/>
          <w:rPrChange w:id="12944" w:author="raye" w:date="2018-08-10T17:29:00Z">
            <w:rPr/>
          </w:rPrChange>
        </w:rPr>
        <w:t>List presentation, theoretically corresponding to that little square</w:t>
      </w:r>
    </w:p>
    <w:p w14:paraId="6EBB4735" w14:textId="77777777" w:rsidR="0092202E" w:rsidRPr="0092202E" w:rsidRDefault="0092202E" w:rsidP="00F7260B">
      <w:pPr>
        <w:ind w:left="420" w:firstLine="420"/>
        <w:rPr>
          <w:rStyle w:val="af6"/>
          <w:rFonts w:eastAsiaTheme="minorEastAsia"/>
          <w:rPrChange w:id="12945" w:author="raye" w:date="2018-08-10T17:29:00Z">
            <w:rPr/>
          </w:rPrChange>
        </w:rPr>
      </w:pPr>
    </w:p>
    <w:p w14:paraId="135DF34C" w14:textId="77777777" w:rsidR="00F7260B" w:rsidRPr="0092202E" w:rsidRDefault="00F7260B" w:rsidP="00022A05">
      <w:pPr>
        <w:pStyle w:val="a0"/>
        <w:numPr>
          <w:ilvl w:val="0"/>
          <w:numId w:val="81"/>
        </w:numPr>
        <w:ind w:firstLineChars="0"/>
        <w:rPr>
          <w:rStyle w:val="aff4"/>
          <w:rFonts w:eastAsia="等线"/>
          <w:rPrChange w:id="12946" w:author="raye" w:date="2018-08-10T17:30:00Z">
            <w:rPr>
              <w:rFonts w:ascii="等线" w:eastAsia="等线" w:hAnsi="等线"/>
              <w:b/>
            </w:rPr>
          </w:rPrChange>
        </w:rPr>
      </w:pPr>
      <w:r w:rsidRPr="0092202E">
        <w:rPr>
          <w:rStyle w:val="aff4"/>
          <w:rFonts w:eastAsia="等线"/>
          <w:rPrChange w:id="12947" w:author="raye" w:date="2018-08-10T17:30:00Z">
            <w:rPr>
              <w:rFonts w:ascii="等线" w:eastAsia="等线" w:hAnsi="等线"/>
              <w:b/>
            </w:rPr>
          </w:rPrChange>
        </w:rPr>
        <w:lastRenderedPageBreak/>
        <w:t>#6~#9 Enhanced Due Diligence</w:t>
      </w:r>
      <w:r w:rsidRPr="0092202E">
        <w:rPr>
          <w:rStyle w:val="aff4"/>
          <w:rFonts w:eastAsia="等线" w:hint="eastAsia"/>
          <w:rPrChange w:id="12948" w:author="raye" w:date="2018-08-10T17:30:00Z">
            <w:rPr>
              <w:rFonts w:ascii="等线" w:eastAsia="等线" w:hAnsi="等线" w:hint="eastAsia"/>
              <w:b/>
            </w:rPr>
          </w:rPrChange>
        </w:rPr>
        <w:t>（</w:t>
      </w:r>
      <w:r w:rsidRPr="0092202E">
        <w:rPr>
          <w:rStyle w:val="aff4"/>
          <w:rFonts w:eastAsia="等线"/>
          <w:rPrChange w:id="12949" w:author="raye" w:date="2018-08-10T17:30:00Z">
            <w:rPr>
              <w:rFonts w:ascii="等线" w:eastAsia="等线" w:hAnsi="等线"/>
              <w:b/>
            </w:rPr>
          </w:rPrChange>
        </w:rPr>
        <w:t>EDD form</w:t>
      </w:r>
      <w:r w:rsidRPr="0092202E">
        <w:rPr>
          <w:rStyle w:val="aff4"/>
          <w:rFonts w:eastAsia="等线" w:hint="eastAsia"/>
          <w:rPrChange w:id="12950" w:author="raye" w:date="2018-08-10T17:30:00Z">
            <w:rPr>
              <w:rFonts w:ascii="等线" w:eastAsia="等线" w:hAnsi="等线" w:hint="eastAsia"/>
              <w:b/>
            </w:rPr>
          </w:rPrChange>
        </w:rPr>
        <w:t>）</w:t>
      </w:r>
    </w:p>
    <w:p w14:paraId="164B58FE" w14:textId="77777777" w:rsidR="00F7260B" w:rsidRPr="0092202E" w:rsidRDefault="00F7260B" w:rsidP="0092202E">
      <w:pPr>
        <w:rPr>
          <w:rStyle w:val="af6"/>
          <w:rFonts w:eastAsiaTheme="minorEastAsia"/>
          <w:rPrChange w:id="12951" w:author="raye" w:date="2018-08-10T17:30:00Z">
            <w:rPr>
              <w:rFonts w:ascii="等线" w:eastAsia="等线" w:hAnsi="等线"/>
            </w:rPr>
          </w:rPrChange>
        </w:rPr>
        <w:pPrChange w:id="12952" w:author="raye" w:date="2018-08-10T17:30:00Z">
          <w:pPr>
            <w:pStyle w:val="a0"/>
            <w:ind w:left="420" w:firstLineChars="0" w:firstLine="0"/>
          </w:pPr>
        </w:pPrChange>
      </w:pPr>
      <w:r w:rsidRPr="0092202E">
        <w:rPr>
          <w:rStyle w:val="af6"/>
          <w:rFonts w:eastAsiaTheme="minorEastAsia"/>
          <w:rPrChange w:id="12953" w:author="raye" w:date="2018-08-10T17:30:00Z">
            <w:rPr>
              <w:rFonts w:ascii="等线" w:eastAsia="等线" w:hAnsi="等线"/>
            </w:rPr>
          </w:rPrChange>
        </w:rPr>
        <w:t>In the details page of the OA role, click EDD Form to call up the relevant page.</w:t>
      </w:r>
    </w:p>
    <w:p w14:paraId="63A1CC75" w14:textId="77777777" w:rsidR="00F7260B" w:rsidRPr="0092202E" w:rsidRDefault="00F7260B" w:rsidP="0092202E">
      <w:pPr>
        <w:rPr>
          <w:rStyle w:val="af6"/>
          <w:rFonts w:eastAsiaTheme="minorEastAsia"/>
          <w:rPrChange w:id="12954" w:author="raye" w:date="2018-08-10T17:30:00Z">
            <w:rPr>
              <w:rFonts w:ascii="等线" w:eastAsia="等线" w:hAnsi="等线"/>
            </w:rPr>
          </w:rPrChange>
        </w:rPr>
        <w:pPrChange w:id="12955" w:author="raye" w:date="2018-08-10T17:30:00Z">
          <w:pPr>
            <w:pStyle w:val="a0"/>
            <w:ind w:left="420" w:firstLineChars="0" w:firstLine="0"/>
          </w:pPr>
        </w:pPrChange>
      </w:pPr>
      <w:r w:rsidRPr="0092202E">
        <w:rPr>
          <w:rStyle w:val="af6"/>
          <w:rFonts w:eastAsiaTheme="minorEastAsia"/>
          <w:rPrChange w:id="12956" w:author="raye" w:date="2018-08-10T17:30:00Z">
            <w:rPr>
              <w:rFonts w:ascii="等线" w:eastAsia="等线" w:hAnsi="等线"/>
            </w:rPr>
          </w:rPrChange>
        </w:rPr>
        <w:t>1. Upload the EDD client table; 2. Select the EDD type; 3. The program calls out the corresponding EDD template according to the selected EDD type.TSD REFERENCE   100 characters at most</w:t>
      </w:r>
    </w:p>
    <w:p w14:paraId="512D8995" w14:textId="77777777" w:rsidR="00F7260B" w:rsidRPr="0092202E" w:rsidRDefault="00F7260B" w:rsidP="0092202E">
      <w:pPr>
        <w:rPr>
          <w:rStyle w:val="af6"/>
          <w:rFonts w:eastAsiaTheme="minorEastAsia"/>
          <w:rPrChange w:id="12957" w:author="raye" w:date="2018-08-10T17:30:00Z">
            <w:rPr>
              <w:rFonts w:ascii="等线" w:eastAsia="等线" w:hAnsi="等线"/>
            </w:rPr>
          </w:rPrChange>
        </w:rPr>
        <w:pPrChange w:id="12958" w:author="raye" w:date="2018-08-10T17:30:00Z">
          <w:pPr>
            <w:spacing w:afterLines="50" w:after="156"/>
            <w:ind w:firstLine="420"/>
          </w:pPr>
        </w:pPrChange>
      </w:pPr>
      <w:r w:rsidRPr="0092202E">
        <w:rPr>
          <w:rStyle w:val="af6"/>
          <w:rFonts w:eastAsiaTheme="minorEastAsia"/>
          <w:rPrChange w:id="12959" w:author="raye" w:date="2018-08-10T17:30:00Z">
            <w:rPr>
              <w:rFonts w:ascii="等线" w:eastAsia="等线" w:hAnsi="等线"/>
            </w:rPr>
          </w:rPrChange>
        </w:rPr>
        <w:t>Other forms are self-adaptive, within 1000 characters</w:t>
      </w:r>
    </w:p>
    <w:p w14:paraId="5B03F43E" w14:textId="77777777" w:rsidR="00F7260B" w:rsidRPr="0092202E" w:rsidRDefault="00F7260B" w:rsidP="0092202E">
      <w:pPr>
        <w:rPr>
          <w:rStyle w:val="af6"/>
          <w:rFonts w:eastAsiaTheme="minorEastAsia"/>
          <w:rPrChange w:id="12960" w:author="raye" w:date="2018-08-10T17:30:00Z">
            <w:rPr>
              <w:rFonts w:ascii="Calibri" w:hAnsi="Calibri" w:cstheme="minorHAnsi"/>
              <w:sz w:val="24"/>
            </w:rPr>
          </w:rPrChange>
        </w:rPr>
        <w:pPrChange w:id="12961" w:author="raye" w:date="2018-08-10T17:30:00Z">
          <w:pPr>
            <w:spacing w:afterLines="50" w:after="156"/>
            <w:ind w:firstLine="420"/>
          </w:pPr>
        </w:pPrChange>
      </w:pPr>
      <w:r w:rsidRPr="0092202E">
        <w:rPr>
          <w:rStyle w:val="af6"/>
          <w:rFonts w:eastAsiaTheme="minorEastAsia"/>
          <w:rPrChange w:id="12962" w:author="raye" w:date="2018-08-10T17:30:00Z">
            <w:rPr>
              <w:rFonts w:ascii="等线" w:eastAsia="等线" w:hAnsi="等线"/>
            </w:rPr>
          </w:rPrChange>
        </w:rPr>
        <w:t>A questionnaire containing four industries</w:t>
      </w:r>
    </w:p>
    <w:p w14:paraId="41BDC391" w14:textId="403F4923" w:rsidR="00F7260B" w:rsidRPr="0092202E" w:rsidRDefault="00F7260B" w:rsidP="0092202E">
      <w:pPr>
        <w:pStyle w:val="a0"/>
        <w:numPr>
          <w:ilvl w:val="1"/>
          <w:numId w:val="7"/>
        </w:numPr>
        <w:ind w:firstLineChars="0"/>
        <w:rPr>
          <w:rStyle w:val="af6"/>
          <w:rFonts w:eastAsiaTheme="minorEastAsia"/>
          <w:rPrChange w:id="12963" w:author="raye" w:date="2018-08-10T17:31:00Z">
            <w:rPr>
              <w:rFonts w:ascii="Calibri" w:hAnsi="Calibri" w:cstheme="minorHAnsi"/>
              <w:sz w:val="24"/>
            </w:rPr>
          </w:rPrChange>
        </w:rPr>
        <w:pPrChange w:id="12964" w:author="raye" w:date="2018-08-10T17:31:00Z">
          <w:pPr>
            <w:pStyle w:val="a0"/>
            <w:numPr>
              <w:ilvl w:val="1"/>
              <w:numId w:val="86"/>
            </w:numPr>
            <w:spacing w:afterLines="50" w:after="156"/>
            <w:ind w:left="1265" w:firstLineChars="0" w:hanging="420"/>
          </w:pPr>
        </w:pPrChange>
      </w:pPr>
      <w:r w:rsidRPr="0092202E">
        <w:rPr>
          <w:rStyle w:val="af6"/>
          <w:rFonts w:eastAsiaTheme="minorEastAsia"/>
          <w:rPrChange w:id="12965" w:author="raye" w:date="2018-08-10T17:31:00Z">
            <w:rPr>
              <w:rFonts w:ascii="Calibri" w:hAnsi="Calibri" w:cstheme="minorHAnsi"/>
              <w:sz w:val="24"/>
            </w:rPr>
          </w:rPrChange>
        </w:rPr>
        <w:t>Shipping</w:t>
      </w:r>
    </w:p>
    <w:p w14:paraId="280471BC" w14:textId="5ECDF932" w:rsidR="00F7260B" w:rsidRPr="0092202E" w:rsidRDefault="00F7260B" w:rsidP="0092202E">
      <w:pPr>
        <w:pStyle w:val="a0"/>
        <w:numPr>
          <w:ilvl w:val="1"/>
          <w:numId w:val="7"/>
        </w:numPr>
        <w:ind w:firstLineChars="0"/>
        <w:rPr>
          <w:rStyle w:val="af6"/>
          <w:rFonts w:eastAsiaTheme="minorEastAsia"/>
          <w:rPrChange w:id="12966" w:author="raye" w:date="2018-08-10T17:31:00Z">
            <w:rPr>
              <w:rFonts w:ascii="Calibri" w:hAnsi="Calibri" w:cstheme="minorHAnsi"/>
              <w:sz w:val="24"/>
            </w:rPr>
          </w:rPrChange>
        </w:rPr>
        <w:pPrChange w:id="12967" w:author="raye" w:date="2018-08-10T17:31:00Z">
          <w:pPr>
            <w:pStyle w:val="a0"/>
            <w:numPr>
              <w:ilvl w:val="1"/>
              <w:numId w:val="86"/>
            </w:numPr>
            <w:spacing w:afterLines="50" w:after="156"/>
            <w:ind w:left="1265" w:firstLineChars="0" w:hanging="420"/>
          </w:pPr>
        </w:pPrChange>
      </w:pPr>
      <w:r w:rsidRPr="0092202E">
        <w:rPr>
          <w:rStyle w:val="af6"/>
          <w:rFonts w:eastAsiaTheme="minorEastAsia"/>
          <w:rPrChange w:id="12968" w:author="raye" w:date="2018-08-10T17:31:00Z">
            <w:rPr>
              <w:rFonts w:ascii="Calibri" w:hAnsi="Calibri" w:cstheme="minorHAnsi"/>
              <w:sz w:val="24"/>
            </w:rPr>
          </w:rPrChange>
        </w:rPr>
        <w:t>Service &amp; Insurance</w:t>
      </w:r>
    </w:p>
    <w:p w14:paraId="4D8C0DE4" w14:textId="4E5E4BE0" w:rsidR="00F7260B" w:rsidRPr="0092202E" w:rsidRDefault="00F7260B" w:rsidP="0092202E">
      <w:pPr>
        <w:pStyle w:val="a0"/>
        <w:numPr>
          <w:ilvl w:val="1"/>
          <w:numId w:val="7"/>
        </w:numPr>
        <w:ind w:firstLineChars="0"/>
        <w:rPr>
          <w:rStyle w:val="af6"/>
          <w:rFonts w:eastAsiaTheme="minorEastAsia"/>
          <w:rPrChange w:id="12969" w:author="raye" w:date="2018-08-10T17:31:00Z">
            <w:rPr>
              <w:rFonts w:ascii="Calibri" w:hAnsi="Calibri" w:cstheme="minorHAnsi"/>
              <w:sz w:val="24"/>
            </w:rPr>
          </w:rPrChange>
        </w:rPr>
        <w:pPrChange w:id="12970" w:author="raye" w:date="2018-08-10T17:31:00Z">
          <w:pPr>
            <w:pStyle w:val="a0"/>
            <w:numPr>
              <w:ilvl w:val="1"/>
              <w:numId w:val="86"/>
            </w:numPr>
            <w:spacing w:afterLines="50" w:after="156"/>
            <w:ind w:left="1265" w:firstLineChars="0" w:hanging="420"/>
          </w:pPr>
        </w:pPrChange>
      </w:pPr>
      <w:r w:rsidRPr="0092202E">
        <w:rPr>
          <w:rStyle w:val="af6"/>
          <w:rFonts w:eastAsiaTheme="minorEastAsia"/>
          <w:rPrChange w:id="12971" w:author="raye" w:date="2018-08-10T17:31:00Z">
            <w:rPr>
              <w:rFonts w:ascii="Calibri" w:hAnsi="Calibri" w:cstheme="minorHAnsi"/>
              <w:sz w:val="24"/>
            </w:rPr>
          </w:rPrChange>
        </w:rPr>
        <w:t>Metals</w:t>
      </w:r>
    </w:p>
    <w:p w14:paraId="10FDC071" w14:textId="16372D99" w:rsidR="00F7260B" w:rsidRDefault="00F7260B" w:rsidP="0092202E">
      <w:pPr>
        <w:pStyle w:val="a0"/>
        <w:numPr>
          <w:ilvl w:val="1"/>
          <w:numId w:val="7"/>
        </w:numPr>
        <w:ind w:firstLineChars="0"/>
        <w:rPr>
          <w:ins w:id="12972" w:author="raye" w:date="2018-08-10T17:31:00Z"/>
          <w:rStyle w:val="af6"/>
          <w:rFonts w:eastAsiaTheme="minorEastAsia"/>
        </w:rPr>
        <w:pPrChange w:id="12973" w:author="raye" w:date="2018-08-10T17:31:00Z">
          <w:pPr>
            <w:pStyle w:val="a0"/>
            <w:numPr>
              <w:ilvl w:val="1"/>
              <w:numId w:val="86"/>
            </w:numPr>
            <w:spacing w:afterLines="50" w:after="156"/>
            <w:ind w:left="1265" w:firstLineChars="0" w:hanging="420"/>
          </w:pPr>
        </w:pPrChange>
      </w:pPr>
      <w:r w:rsidRPr="0092202E">
        <w:rPr>
          <w:rStyle w:val="af6"/>
          <w:rFonts w:eastAsiaTheme="minorEastAsia"/>
          <w:rPrChange w:id="12974" w:author="raye" w:date="2018-08-10T17:31:00Z">
            <w:rPr>
              <w:rFonts w:ascii="Calibri" w:hAnsi="Calibri" w:cstheme="minorHAnsi"/>
              <w:sz w:val="24"/>
            </w:rPr>
          </w:rPrChange>
        </w:rPr>
        <w:t xml:space="preserve">Oil &amp; Gas </w:t>
      </w:r>
    </w:p>
    <w:p w14:paraId="5DDD0392" w14:textId="77777777" w:rsidR="0092202E" w:rsidRPr="0092202E" w:rsidRDefault="0092202E" w:rsidP="0092202E">
      <w:pPr>
        <w:pStyle w:val="a0"/>
        <w:ind w:left="1265" w:firstLineChars="0" w:firstLine="0"/>
        <w:rPr>
          <w:rStyle w:val="af6"/>
          <w:rFonts w:eastAsiaTheme="minorEastAsia"/>
          <w:rPrChange w:id="12975" w:author="raye" w:date="2018-08-10T17:31:00Z">
            <w:rPr>
              <w:rFonts w:ascii="Calibri" w:hAnsi="Calibri" w:cstheme="minorHAnsi"/>
              <w:sz w:val="24"/>
            </w:rPr>
          </w:rPrChange>
        </w:rPr>
        <w:pPrChange w:id="12976" w:author="raye" w:date="2018-08-10T17:31:00Z">
          <w:pPr>
            <w:pStyle w:val="a0"/>
            <w:numPr>
              <w:ilvl w:val="1"/>
              <w:numId w:val="86"/>
            </w:numPr>
            <w:spacing w:afterLines="50" w:after="156"/>
            <w:ind w:left="1265" w:firstLineChars="0" w:hanging="420"/>
          </w:pPr>
        </w:pPrChange>
      </w:pPr>
    </w:p>
    <w:p w14:paraId="71CC7601" w14:textId="3256950F" w:rsidR="00F7260B" w:rsidRPr="0092202E" w:rsidRDefault="00F7260B" w:rsidP="00022A05">
      <w:pPr>
        <w:pStyle w:val="a0"/>
        <w:numPr>
          <w:ilvl w:val="0"/>
          <w:numId w:val="81"/>
        </w:numPr>
        <w:ind w:firstLineChars="0"/>
        <w:rPr>
          <w:rStyle w:val="aff4"/>
          <w:rFonts w:eastAsiaTheme="minorEastAsia"/>
          <w:color w:val="000000" w:themeColor="text1"/>
          <w:rPrChange w:id="12977" w:author="raye" w:date="2018-08-10T17:31:00Z">
            <w:rPr>
              <w:b/>
            </w:rPr>
          </w:rPrChange>
        </w:rPr>
      </w:pPr>
      <w:bookmarkStart w:id="12978" w:name="OLE_LINK10"/>
      <w:bookmarkStart w:id="12979" w:name="OLE_LINK8"/>
      <w:r w:rsidRPr="0092202E">
        <w:rPr>
          <w:rStyle w:val="aff4"/>
          <w:rFonts w:eastAsiaTheme="minorEastAsia"/>
          <w:color w:val="000000" w:themeColor="text1"/>
          <w:rPrChange w:id="12980" w:author="raye" w:date="2018-08-10T17:31:00Z">
            <w:rPr>
              <w:b/>
            </w:rPr>
          </w:rPrChange>
        </w:rPr>
        <w:t xml:space="preserve">#1 </w:t>
      </w:r>
      <w:ins w:id="12981" w:author="raye" w:date="2018-08-10T17:31:00Z">
        <w:r w:rsidR="0092202E" w:rsidRPr="0092202E">
          <w:rPr>
            <w:b/>
            <w:color w:val="000000" w:themeColor="text1"/>
            <w:rPrChange w:id="12982" w:author="raye" w:date="2018-08-10T17:31:00Z">
              <w:rPr>
                <w:b/>
                <w:color w:val="FF0000"/>
              </w:rPr>
            </w:rPrChange>
          </w:rPr>
          <w:t xml:space="preserve">Transaction Risk Mitigation Check List </w:t>
        </w:r>
      </w:ins>
      <w:del w:id="12983" w:author="raye" w:date="2018-08-10T17:31:00Z">
        <w:r w:rsidRPr="0092202E" w:rsidDel="0092202E">
          <w:rPr>
            <w:rStyle w:val="aff4"/>
            <w:rFonts w:eastAsiaTheme="minorEastAsia"/>
            <w:color w:val="000000" w:themeColor="text1"/>
            <w:rPrChange w:id="12984" w:author="raye" w:date="2018-08-10T17:31:00Z">
              <w:rPr>
                <w:b/>
              </w:rPr>
            </w:rPrChange>
          </w:rPr>
          <w:delText>Case Summary Report Page</w:delText>
        </w:r>
      </w:del>
    </w:p>
    <w:p w14:paraId="07687CF4" w14:textId="77777777" w:rsidR="0092202E" w:rsidRPr="0092202E" w:rsidRDefault="0092202E" w:rsidP="0092202E">
      <w:pPr>
        <w:rPr>
          <w:ins w:id="12985" w:author="raye" w:date="2018-08-10T17:31:00Z"/>
          <w:rStyle w:val="af6"/>
          <w:rFonts w:eastAsiaTheme="minorEastAsia"/>
          <w:rPrChange w:id="12986" w:author="raye" w:date="2018-08-10T17:32:00Z">
            <w:rPr>
              <w:ins w:id="12987" w:author="raye" w:date="2018-08-10T17:31:00Z"/>
            </w:rPr>
          </w:rPrChange>
        </w:rPr>
        <w:pPrChange w:id="12988" w:author="raye" w:date="2018-08-10T17:32:00Z">
          <w:pPr/>
        </w:pPrChange>
      </w:pPr>
    </w:p>
    <w:p w14:paraId="4BD80517" w14:textId="747353F3" w:rsidR="00F7260B" w:rsidRPr="0092202E" w:rsidRDefault="00F7260B" w:rsidP="0092202E">
      <w:pPr>
        <w:rPr>
          <w:rStyle w:val="af6"/>
          <w:rFonts w:eastAsiaTheme="minorEastAsia"/>
          <w:rPrChange w:id="12989" w:author="raye" w:date="2018-08-10T17:32:00Z">
            <w:rPr>
              <w:rFonts w:ascii="等线" w:eastAsia="等线" w:hAnsi="等线"/>
            </w:rPr>
          </w:rPrChange>
        </w:rPr>
        <w:pPrChange w:id="12990" w:author="raye" w:date="2018-08-10T17:32:00Z">
          <w:pPr/>
        </w:pPrChange>
      </w:pPr>
      <w:r w:rsidRPr="0092202E">
        <w:rPr>
          <w:rStyle w:val="af6"/>
          <w:rFonts w:eastAsiaTheme="minorEastAsia"/>
          <w:rPrChange w:id="12991" w:author="raye" w:date="2018-08-10T17:32:00Z">
            <w:rPr>
              <w:rFonts w:ascii="等线" w:eastAsia="等线" w:hAnsi="等线"/>
            </w:rPr>
          </w:rPrChange>
        </w:rPr>
        <w:t>All CASEs</w:t>
      </w:r>
      <w:bookmarkEnd w:id="12978"/>
      <w:bookmarkEnd w:id="12979"/>
      <w:r w:rsidRPr="0092202E">
        <w:rPr>
          <w:rStyle w:val="af6"/>
          <w:rFonts w:eastAsiaTheme="minorEastAsia"/>
          <w:rPrChange w:id="12992" w:author="raye" w:date="2018-08-10T17:32:00Z">
            <w:rPr>
              <w:rFonts w:ascii="等线" w:eastAsia="等线" w:hAnsi="等线"/>
            </w:rPr>
          </w:rPrChange>
        </w:rPr>
        <w:t xml:space="preserve"> have the form</w:t>
      </w:r>
    </w:p>
    <w:p w14:paraId="39481F98" w14:textId="13C21073" w:rsidR="00F7260B" w:rsidRPr="0092202E" w:rsidRDefault="0092202E" w:rsidP="0092202E">
      <w:pPr>
        <w:rPr>
          <w:rStyle w:val="af6"/>
          <w:rFonts w:eastAsiaTheme="minorEastAsia"/>
          <w:rPrChange w:id="12993" w:author="raye" w:date="2018-08-10T17:32:00Z">
            <w:rPr/>
          </w:rPrChange>
        </w:rPr>
        <w:pPrChange w:id="12994" w:author="raye" w:date="2018-08-10T17:32:00Z">
          <w:pPr/>
        </w:pPrChange>
      </w:pPr>
      <w:ins w:id="12995" w:author="raye" w:date="2018-08-10T17:32:00Z">
        <w:r>
          <w:rPr>
            <w:rStyle w:val="af6"/>
            <w:rFonts w:eastAsiaTheme="minorEastAsia"/>
          </w:rPr>
          <w:t>1.</w:t>
        </w:r>
      </w:ins>
      <w:r w:rsidR="00F7260B" w:rsidRPr="0092202E">
        <w:rPr>
          <w:rStyle w:val="af6"/>
          <w:rFonts w:eastAsiaTheme="minorEastAsia"/>
          <w:rPrChange w:id="12996" w:author="raye" w:date="2018-08-10T17:32:00Z">
            <w:rPr/>
          </w:rPrChange>
        </w:rPr>
        <w:t>The basic information field comes from the creation of CASE</w:t>
      </w:r>
    </w:p>
    <w:p w14:paraId="1EF0D4B3" w14:textId="77777777" w:rsidR="00F7260B" w:rsidRPr="0092202E" w:rsidRDefault="00F7260B" w:rsidP="0092202E">
      <w:pPr>
        <w:rPr>
          <w:rStyle w:val="af6"/>
          <w:rFonts w:eastAsiaTheme="minorEastAsia"/>
          <w:rPrChange w:id="12997" w:author="raye" w:date="2018-08-10T17:32:00Z">
            <w:rPr/>
          </w:rPrChange>
        </w:rPr>
        <w:pPrChange w:id="12998" w:author="raye" w:date="2018-08-10T17:32:00Z">
          <w:pPr/>
        </w:pPrChange>
      </w:pPr>
      <w:r w:rsidRPr="0092202E">
        <w:rPr>
          <w:rStyle w:val="af6"/>
          <w:rFonts w:eastAsiaTheme="minorEastAsia"/>
          <w:rPrChange w:id="12999" w:author="raye" w:date="2018-08-10T17:32:00Z">
            <w:rPr/>
          </w:rPrChange>
        </w:rPr>
        <w:t>Client ID</w:t>
      </w:r>
    </w:p>
    <w:p w14:paraId="181C9FA3" w14:textId="77777777" w:rsidR="00F7260B" w:rsidRPr="0092202E" w:rsidRDefault="00F7260B" w:rsidP="0092202E">
      <w:pPr>
        <w:rPr>
          <w:rStyle w:val="af6"/>
          <w:rFonts w:eastAsiaTheme="minorEastAsia"/>
          <w:rPrChange w:id="13000" w:author="raye" w:date="2018-08-10T17:32:00Z">
            <w:rPr/>
          </w:rPrChange>
        </w:rPr>
        <w:pPrChange w:id="13001" w:author="raye" w:date="2018-08-10T17:32:00Z">
          <w:pPr/>
        </w:pPrChange>
      </w:pPr>
      <w:r w:rsidRPr="0092202E">
        <w:rPr>
          <w:rStyle w:val="af6"/>
          <w:rFonts w:eastAsiaTheme="minorEastAsia"/>
          <w:rPrChange w:id="13002" w:author="raye" w:date="2018-08-10T17:32:00Z">
            <w:rPr/>
          </w:rPrChange>
        </w:rPr>
        <w:t>Client Name</w:t>
      </w:r>
    </w:p>
    <w:p w14:paraId="1D24E411" w14:textId="77777777" w:rsidR="00F7260B" w:rsidRPr="0092202E" w:rsidRDefault="00F7260B" w:rsidP="0092202E">
      <w:pPr>
        <w:rPr>
          <w:rStyle w:val="af6"/>
          <w:rFonts w:eastAsiaTheme="minorEastAsia"/>
          <w:rPrChange w:id="13003" w:author="raye" w:date="2018-08-10T17:32:00Z">
            <w:rPr/>
          </w:rPrChange>
        </w:rPr>
        <w:pPrChange w:id="13004" w:author="raye" w:date="2018-08-10T17:32:00Z">
          <w:pPr/>
        </w:pPrChange>
      </w:pPr>
      <w:r w:rsidRPr="0092202E">
        <w:rPr>
          <w:rStyle w:val="af6"/>
          <w:rFonts w:eastAsiaTheme="minorEastAsia"/>
          <w:rPrChange w:id="13005" w:author="raye" w:date="2018-08-10T17:32:00Z">
            <w:rPr/>
          </w:rPrChange>
        </w:rPr>
        <w:t xml:space="preserve">Reference NO. </w:t>
      </w:r>
    </w:p>
    <w:p w14:paraId="2B4E2E54" w14:textId="77777777" w:rsidR="00F7260B" w:rsidRPr="0092202E" w:rsidRDefault="00F7260B" w:rsidP="0092202E">
      <w:pPr>
        <w:rPr>
          <w:rStyle w:val="af6"/>
          <w:rFonts w:eastAsiaTheme="minorEastAsia"/>
          <w:rPrChange w:id="13006" w:author="raye" w:date="2018-08-10T17:32:00Z">
            <w:rPr/>
          </w:rPrChange>
        </w:rPr>
        <w:pPrChange w:id="13007" w:author="raye" w:date="2018-08-10T17:32:00Z">
          <w:pPr/>
        </w:pPrChange>
      </w:pPr>
      <w:r w:rsidRPr="0092202E">
        <w:rPr>
          <w:rStyle w:val="af6"/>
          <w:rFonts w:eastAsiaTheme="minorEastAsia"/>
          <w:rPrChange w:id="13008" w:author="raye" w:date="2018-08-10T17:32:00Z">
            <w:rPr/>
          </w:rPrChange>
        </w:rPr>
        <w:t>BOC Relevance</w:t>
      </w:r>
    </w:p>
    <w:p w14:paraId="7154114C" w14:textId="77777777" w:rsidR="00F7260B" w:rsidRPr="0092202E" w:rsidRDefault="00F7260B" w:rsidP="0092202E">
      <w:pPr>
        <w:rPr>
          <w:rStyle w:val="af6"/>
          <w:rFonts w:eastAsiaTheme="minorEastAsia"/>
          <w:rPrChange w:id="13009" w:author="raye" w:date="2018-08-10T17:32:00Z">
            <w:rPr/>
          </w:rPrChange>
        </w:rPr>
        <w:pPrChange w:id="13010" w:author="raye" w:date="2018-08-10T17:32:00Z">
          <w:pPr/>
        </w:pPrChange>
      </w:pPr>
      <w:r w:rsidRPr="0092202E">
        <w:rPr>
          <w:rStyle w:val="af6"/>
          <w:rFonts w:eastAsiaTheme="minorEastAsia"/>
          <w:rPrChange w:id="13011" w:author="raye" w:date="2018-08-10T17:32:00Z">
            <w:rPr/>
          </w:rPrChange>
        </w:rPr>
        <w:t xml:space="preserve">Total Amount </w:t>
      </w:r>
    </w:p>
    <w:p w14:paraId="41288712" w14:textId="77777777" w:rsidR="00F7260B" w:rsidRPr="0092202E" w:rsidRDefault="00F7260B" w:rsidP="0092202E">
      <w:pPr>
        <w:rPr>
          <w:rStyle w:val="af6"/>
          <w:rFonts w:eastAsiaTheme="minorEastAsia"/>
          <w:rPrChange w:id="13012" w:author="raye" w:date="2018-08-10T17:32:00Z">
            <w:rPr/>
          </w:rPrChange>
        </w:rPr>
        <w:pPrChange w:id="13013" w:author="raye" w:date="2018-08-10T17:32:00Z">
          <w:pPr/>
        </w:pPrChange>
      </w:pPr>
      <w:r w:rsidRPr="0092202E">
        <w:rPr>
          <w:rStyle w:val="af6"/>
          <w:rFonts w:eastAsiaTheme="minorEastAsia"/>
          <w:rPrChange w:id="13014" w:author="raye" w:date="2018-08-10T17:32:00Z">
            <w:rPr/>
          </w:rPrChange>
        </w:rPr>
        <w:t>Type</w:t>
      </w:r>
    </w:p>
    <w:p w14:paraId="4AD29E1F" w14:textId="09B04823" w:rsidR="00F7260B" w:rsidRDefault="00F7260B" w:rsidP="0092202E">
      <w:pPr>
        <w:rPr>
          <w:ins w:id="13015" w:author="raye" w:date="2018-08-10T17:32:00Z"/>
          <w:rStyle w:val="af6"/>
          <w:rFonts w:eastAsiaTheme="minorEastAsia"/>
        </w:rPr>
        <w:pPrChange w:id="13016" w:author="raye" w:date="2018-08-10T17:32:00Z">
          <w:pPr/>
        </w:pPrChange>
      </w:pPr>
      <w:r w:rsidRPr="0092202E">
        <w:rPr>
          <w:rStyle w:val="af6"/>
          <w:rFonts w:eastAsiaTheme="minorEastAsia"/>
          <w:rPrChange w:id="13017" w:author="raye" w:date="2018-08-10T17:32:00Z">
            <w:rPr/>
          </w:rPrChange>
        </w:rPr>
        <w:t>No modification is allowed on this page. If one wants to modify it, one can only modify CASE. After the modification, the data will change accordingly.</w:t>
      </w:r>
    </w:p>
    <w:p w14:paraId="4ACC26EE" w14:textId="77777777" w:rsidR="0092202E" w:rsidRPr="0092202E" w:rsidRDefault="0092202E" w:rsidP="0092202E">
      <w:pPr>
        <w:rPr>
          <w:rStyle w:val="af6"/>
          <w:rFonts w:eastAsiaTheme="minorEastAsia"/>
          <w:rPrChange w:id="13018" w:author="raye" w:date="2018-08-10T17:32:00Z">
            <w:rPr/>
          </w:rPrChange>
        </w:rPr>
        <w:pPrChange w:id="13019" w:author="raye" w:date="2018-08-10T17:32:00Z">
          <w:pPr/>
        </w:pPrChange>
      </w:pPr>
    </w:p>
    <w:p w14:paraId="0D08EA46" w14:textId="23668B29" w:rsidR="00F7260B" w:rsidRPr="0092202E" w:rsidDel="0092202E" w:rsidRDefault="00F7260B" w:rsidP="0092202E">
      <w:pPr>
        <w:rPr>
          <w:del w:id="13020" w:author="raye" w:date="2018-08-10T17:32:00Z"/>
          <w:rStyle w:val="af6"/>
          <w:rFonts w:eastAsiaTheme="minorEastAsia"/>
          <w:rPrChange w:id="13021" w:author="raye" w:date="2018-08-10T17:32:00Z">
            <w:rPr>
              <w:del w:id="13022" w:author="raye" w:date="2018-08-10T17:32:00Z"/>
            </w:rPr>
          </w:rPrChange>
        </w:rPr>
        <w:pPrChange w:id="13023" w:author="raye" w:date="2018-08-10T17:32:00Z">
          <w:pPr/>
        </w:pPrChange>
      </w:pPr>
      <w:del w:id="13024" w:author="raye" w:date="2018-08-10T17:32:00Z">
        <w:r w:rsidRPr="0092202E" w:rsidDel="0092202E">
          <w:rPr>
            <w:rStyle w:val="af6"/>
            <w:rFonts w:eastAsiaTheme="minorEastAsia"/>
            <w:rPrChange w:id="13025" w:author="raye" w:date="2018-08-10T17:32:00Z">
              <w:rPr/>
            </w:rPrChange>
          </w:rPr>
          <w:delText>1.</w:delText>
        </w:r>
      </w:del>
      <w:ins w:id="13026" w:author="raye" w:date="2018-08-10T17:32:00Z">
        <w:r w:rsidR="0092202E">
          <w:rPr>
            <w:rStyle w:val="af6"/>
            <w:rFonts w:eastAsiaTheme="minorEastAsia"/>
          </w:rPr>
          <w:t>2.</w:t>
        </w:r>
      </w:ins>
      <w:r w:rsidRPr="0092202E">
        <w:rPr>
          <w:rStyle w:val="af6"/>
          <w:rFonts w:eastAsiaTheme="minorEastAsia"/>
          <w:rPrChange w:id="13027" w:author="raye" w:date="2018-08-10T17:32:00Z">
            <w:rPr/>
          </w:rPrChange>
        </w:rPr>
        <w:t>35 questions</w:t>
      </w:r>
    </w:p>
    <w:p w14:paraId="2A103F32" w14:textId="77777777" w:rsidR="00F7260B" w:rsidRPr="0092202E" w:rsidRDefault="00F7260B" w:rsidP="0092202E">
      <w:pPr>
        <w:rPr>
          <w:rStyle w:val="af6"/>
          <w:rFonts w:eastAsiaTheme="minorEastAsia" w:hint="eastAsia"/>
          <w:rPrChange w:id="13028" w:author="raye" w:date="2018-08-10T17:32:00Z">
            <w:rPr/>
          </w:rPrChange>
        </w:rPr>
        <w:pPrChange w:id="13029" w:author="raye" w:date="2018-08-10T17:32:00Z">
          <w:pPr>
            <w:pStyle w:val="a0"/>
            <w:ind w:left="360"/>
          </w:pPr>
        </w:pPrChange>
      </w:pPr>
    </w:p>
    <w:p w14:paraId="4C552ABE" w14:textId="71B26619" w:rsidR="00F7260B" w:rsidRPr="0092202E" w:rsidDel="0092202E" w:rsidRDefault="0092202E" w:rsidP="0092202E">
      <w:pPr>
        <w:rPr>
          <w:del w:id="13030" w:author="raye" w:date="2018-08-10T17:33:00Z"/>
          <w:rStyle w:val="af6"/>
          <w:rFonts w:eastAsiaTheme="minorEastAsia"/>
          <w:rPrChange w:id="13031" w:author="raye" w:date="2018-08-10T17:32:00Z">
            <w:rPr>
              <w:del w:id="13032" w:author="raye" w:date="2018-08-10T17:33:00Z"/>
            </w:rPr>
          </w:rPrChange>
        </w:rPr>
        <w:pPrChange w:id="13033" w:author="raye" w:date="2018-08-10T17:32:00Z">
          <w:pPr>
            <w:pStyle w:val="a0"/>
            <w:ind w:left="360" w:firstLineChars="0" w:firstLine="0"/>
          </w:pPr>
        </w:pPrChange>
      </w:pPr>
      <w:ins w:id="13034" w:author="raye" w:date="2018-08-10T17:33:00Z">
        <w:r>
          <w:rPr>
            <w:rStyle w:val="af6"/>
            <w:rFonts w:eastAsiaTheme="minorEastAsia"/>
          </w:rPr>
          <w:t xml:space="preserve">1) </w:t>
        </w:r>
      </w:ins>
      <w:r w:rsidR="00F7260B" w:rsidRPr="0092202E">
        <w:rPr>
          <w:rStyle w:val="af6"/>
          <w:rFonts w:eastAsiaTheme="minorEastAsia"/>
          <w:rPrChange w:id="13035" w:author="raye" w:date="2018-08-10T17:32:00Z">
            <w:rPr/>
          </w:rPrChange>
        </w:rPr>
        <w:t>Here's the serial number of 35 questions -- Title &amp; answer -- Coments generated by the system -- manually filled out Commets</w:t>
      </w:r>
    </w:p>
    <w:p w14:paraId="7A55A318" w14:textId="77777777" w:rsidR="00F7260B" w:rsidRPr="0092202E" w:rsidRDefault="00F7260B" w:rsidP="0092202E">
      <w:pPr>
        <w:rPr>
          <w:rStyle w:val="af6"/>
          <w:rFonts w:eastAsiaTheme="minorEastAsia" w:hint="eastAsia"/>
          <w:rPrChange w:id="13036" w:author="raye" w:date="2018-08-10T17:32:00Z">
            <w:rPr/>
          </w:rPrChange>
        </w:rPr>
        <w:pPrChange w:id="13037" w:author="raye" w:date="2018-08-10T17:32:00Z">
          <w:pPr>
            <w:pStyle w:val="a0"/>
            <w:ind w:left="360"/>
          </w:pPr>
        </w:pPrChange>
      </w:pPr>
    </w:p>
    <w:p w14:paraId="425EDB63" w14:textId="1115FC01" w:rsidR="00F7260B" w:rsidRDefault="0092202E" w:rsidP="0092202E">
      <w:pPr>
        <w:rPr>
          <w:ins w:id="13038" w:author="raye" w:date="2018-08-10T17:33:00Z"/>
          <w:rStyle w:val="af6"/>
          <w:rFonts w:eastAsiaTheme="minorEastAsia"/>
        </w:rPr>
        <w:pPrChange w:id="13039" w:author="raye" w:date="2018-08-10T17:32:00Z">
          <w:pPr>
            <w:pStyle w:val="a0"/>
            <w:ind w:left="360" w:firstLineChars="0" w:firstLine="0"/>
          </w:pPr>
        </w:pPrChange>
      </w:pPr>
      <w:ins w:id="13040" w:author="raye" w:date="2018-08-10T17:33:00Z">
        <w:r>
          <w:rPr>
            <w:rStyle w:val="af6"/>
            <w:rFonts w:eastAsiaTheme="minorEastAsia"/>
          </w:rPr>
          <w:t xml:space="preserve">2) </w:t>
        </w:r>
      </w:ins>
      <w:r w:rsidR="00F7260B" w:rsidRPr="0092202E">
        <w:rPr>
          <w:rStyle w:val="af6"/>
          <w:rFonts w:eastAsiaTheme="minorEastAsia"/>
          <w:rPrChange w:id="13041" w:author="raye" w:date="2018-08-10T17:32:00Z">
            <w:rPr/>
          </w:rPrChange>
        </w:rPr>
        <w:t>Editors are allowed to edit, but the editors are skipping to the Check page for editing, and after editing, notice that the information on the bottom of the red label at the bottom of the information &amp;Details page here will change accordingly. Clicking on SAVE or Submit to change</w:t>
      </w:r>
    </w:p>
    <w:p w14:paraId="13716F0F" w14:textId="77777777" w:rsidR="0092202E" w:rsidRPr="0092202E" w:rsidRDefault="0092202E" w:rsidP="0092202E">
      <w:pPr>
        <w:rPr>
          <w:rStyle w:val="af6"/>
          <w:rFonts w:eastAsiaTheme="minorEastAsia"/>
          <w:rPrChange w:id="13042" w:author="raye" w:date="2018-08-10T17:32:00Z">
            <w:rPr/>
          </w:rPrChange>
        </w:rPr>
        <w:pPrChange w:id="13043" w:author="raye" w:date="2018-08-10T17:32:00Z">
          <w:pPr>
            <w:pStyle w:val="a0"/>
            <w:ind w:left="360" w:firstLineChars="0" w:firstLine="0"/>
          </w:pPr>
        </w:pPrChange>
      </w:pPr>
    </w:p>
    <w:p w14:paraId="4C132E9E" w14:textId="66A35289" w:rsidR="00F7260B" w:rsidRPr="0092202E" w:rsidRDefault="00F7260B" w:rsidP="0092202E">
      <w:pPr>
        <w:rPr>
          <w:rStyle w:val="af6"/>
          <w:rFonts w:eastAsiaTheme="minorEastAsia"/>
          <w:rPrChange w:id="13044" w:author="raye" w:date="2018-08-10T17:32:00Z">
            <w:rPr/>
          </w:rPrChange>
        </w:rPr>
        <w:pPrChange w:id="13045" w:author="raye" w:date="2018-08-10T17:32:00Z">
          <w:pPr/>
        </w:pPrChange>
      </w:pPr>
      <w:del w:id="13046" w:author="raye" w:date="2018-08-10T17:33:00Z">
        <w:r w:rsidRPr="0092202E" w:rsidDel="0092202E">
          <w:rPr>
            <w:rStyle w:val="af6"/>
            <w:rFonts w:eastAsiaTheme="minorEastAsia"/>
            <w:rPrChange w:id="13047" w:author="raye" w:date="2018-08-10T17:32:00Z">
              <w:rPr/>
            </w:rPrChange>
          </w:rPr>
          <w:delText>2</w:delText>
        </w:r>
      </w:del>
      <w:ins w:id="13048" w:author="raye" w:date="2018-08-10T17:33:00Z">
        <w:r w:rsidR="0092202E">
          <w:rPr>
            <w:rStyle w:val="af6"/>
            <w:rFonts w:eastAsiaTheme="minorEastAsia"/>
          </w:rPr>
          <w:t>3</w:t>
        </w:r>
      </w:ins>
      <w:r w:rsidRPr="0092202E">
        <w:rPr>
          <w:rStyle w:val="af6"/>
          <w:rFonts w:eastAsiaTheme="minorEastAsia"/>
          <w:rPrChange w:id="13049" w:author="raye" w:date="2018-08-10T17:32:00Z">
            <w:rPr/>
          </w:rPrChange>
        </w:rPr>
        <w:t>. Comments</w:t>
      </w:r>
    </w:p>
    <w:p w14:paraId="16F05272" w14:textId="23AA4BB3" w:rsidR="00F7260B" w:rsidRDefault="00F7260B" w:rsidP="0092202E">
      <w:pPr>
        <w:rPr>
          <w:ins w:id="13050" w:author="raye" w:date="2018-08-10T17:33:00Z"/>
          <w:rStyle w:val="af6"/>
          <w:rFonts w:eastAsiaTheme="minorEastAsia"/>
        </w:rPr>
        <w:pPrChange w:id="13051" w:author="raye" w:date="2018-08-10T17:32:00Z">
          <w:pPr/>
        </w:pPrChange>
      </w:pPr>
      <w:r w:rsidRPr="0092202E">
        <w:rPr>
          <w:rStyle w:val="af6"/>
          <w:rFonts w:eastAsiaTheme="minorEastAsia"/>
          <w:rPrChange w:id="13052" w:author="raye" w:date="2018-08-10T17:32:00Z">
            <w:rPr/>
          </w:rPrChange>
        </w:rPr>
        <w:t>Each problem's COMMENTS will be attached to the problem, and it will be displayed</w:t>
      </w:r>
    </w:p>
    <w:p w14:paraId="5726C534" w14:textId="77777777" w:rsidR="0092202E" w:rsidRPr="0092202E" w:rsidRDefault="0092202E" w:rsidP="0092202E">
      <w:pPr>
        <w:rPr>
          <w:rStyle w:val="af6"/>
          <w:rFonts w:eastAsiaTheme="minorEastAsia"/>
          <w:rPrChange w:id="13053" w:author="raye" w:date="2018-08-10T17:32:00Z">
            <w:rPr/>
          </w:rPrChange>
        </w:rPr>
        <w:pPrChange w:id="13054" w:author="raye" w:date="2018-08-10T17:32:00Z">
          <w:pPr/>
        </w:pPrChange>
      </w:pPr>
    </w:p>
    <w:p w14:paraId="1C979A3C" w14:textId="2E98955E" w:rsidR="00F7260B" w:rsidRPr="0092202E" w:rsidRDefault="00F7260B" w:rsidP="0092202E">
      <w:pPr>
        <w:rPr>
          <w:rStyle w:val="af6"/>
          <w:rFonts w:eastAsiaTheme="minorEastAsia"/>
          <w:rPrChange w:id="13055" w:author="raye" w:date="2018-08-10T17:32:00Z">
            <w:rPr/>
          </w:rPrChange>
        </w:rPr>
        <w:pPrChange w:id="13056" w:author="raye" w:date="2018-08-10T17:32:00Z">
          <w:pPr/>
        </w:pPrChange>
      </w:pPr>
      <w:del w:id="13057" w:author="raye" w:date="2018-08-10T17:33:00Z">
        <w:r w:rsidRPr="0092202E" w:rsidDel="0092202E">
          <w:rPr>
            <w:rStyle w:val="af6"/>
            <w:rFonts w:eastAsiaTheme="minorEastAsia"/>
            <w:rPrChange w:id="13058" w:author="raye" w:date="2018-08-10T17:32:00Z">
              <w:rPr/>
            </w:rPrChange>
          </w:rPr>
          <w:delText>3</w:delText>
        </w:r>
      </w:del>
      <w:ins w:id="13059" w:author="raye" w:date="2018-08-10T17:33:00Z">
        <w:r w:rsidR="0092202E">
          <w:rPr>
            <w:rStyle w:val="af6"/>
            <w:rFonts w:eastAsiaTheme="minorEastAsia"/>
          </w:rPr>
          <w:t>4</w:t>
        </w:r>
      </w:ins>
      <w:r w:rsidRPr="0092202E">
        <w:rPr>
          <w:rStyle w:val="af6"/>
          <w:rFonts w:eastAsiaTheme="minorEastAsia"/>
          <w:rPrChange w:id="13060" w:author="raye" w:date="2018-08-10T17:32:00Z">
            <w:rPr/>
          </w:rPrChange>
        </w:rPr>
        <w:t xml:space="preserve">. OA </w:t>
      </w:r>
    </w:p>
    <w:p w14:paraId="7F04B9D3" w14:textId="77777777" w:rsidR="00F7260B" w:rsidRPr="0092202E" w:rsidRDefault="00F7260B" w:rsidP="0092202E">
      <w:pPr>
        <w:rPr>
          <w:rStyle w:val="af6"/>
          <w:rFonts w:eastAsiaTheme="minorEastAsia"/>
          <w:rPrChange w:id="13061" w:author="raye" w:date="2018-08-10T17:32:00Z">
            <w:rPr/>
          </w:rPrChange>
        </w:rPr>
        <w:pPrChange w:id="13062" w:author="raye" w:date="2018-08-10T17:32:00Z">
          <w:pPr>
            <w:pStyle w:val="a0"/>
            <w:ind w:left="360" w:firstLineChars="0" w:firstLine="0"/>
          </w:pPr>
        </w:pPrChange>
      </w:pPr>
      <w:r w:rsidRPr="0092202E">
        <w:rPr>
          <w:rStyle w:val="af6"/>
          <w:rFonts w:eastAsiaTheme="minorEastAsia"/>
          <w:rPrChange w:id="13063" w:author="raye" w:date="2018-08-10T17:32:00Z">
            <w:rPr/>
          </w:rPrChange>
        </w:rPr>
        <w:t>fill in a summary note that summarizes the risk assessment for the entire CASE</w:t>
      </w:r>
    </w:p>
    <w:p w14:paraId="7359BF2C" w14:textId="77777777" w:rsidR="00F7260B" w:rsidRPr="0092202E" w:rsidRDefault="00F7260B" w:rsidP="0092202E">
      <w:pPr>
        <w:rPr>
          <w:rStyle w:val="af6"/>
          <w:rFonts w:eastAsiaTheme="minorEastAsia"/>
          <w:rPrChange w:id="13064" w:author="raye" w:date="2018-08-10T17:32:00Z">
            <w:rPr/>
          </w:rPrChange>
        </w:rPr>
        <w:pPrChange w:id="13065" w:author="raye" w:date="2018-08-10T17:32:00Z">
          <w:pPr>
            <w:pStyle w:val="a0"/>
            <w:ind w:left="360" w:firstLineChars="0" w:firstLine="0"/>
          </w:pPr>
        </w:pPrChange>
      </w:pPr>
      <w:r w:rsidRPr="0092202E">
        <w:rPr>
          <w:rStyle w:val="af6"/>
          <w:rFonts w:eastAsiaTheme="minorEastAsia"/>
          <w:rPrChange w:id="13066" w:author="raye" w:date="2018-08-10T17:32:00Z">
            <w:rPr>
              <w:rFonts w:ascii="Calibri" w:hAnsi="Calibri" w:cstheme="minorHAnsi"/>
              <w:szCs w:val="21"/>
            </w:rPr>
          </w:rPrChange>
        </w:rPr>
        <w:t>Max length is 1000 characters</w:t>
      </w:r>
    </w:p>
    <w:p w14:paraId="5507EE00" w14:textId="77777777" w:rsidR="00F7260B" w:rsidRPr="0092202E" w:rsidRDefault="00F7260B" w:rsidP="0092202E">
      <w:pPr>
        <w:rPr>
          <w:rStyle w:val="af6"/>
          <w:rFonts w:eastAsiaTheme="minorEastAsia"/>
          <w:rPrChange w:id="13067" w:author="raye" w:date="2018-08-10T17:32:00Z">
            <w:rPr/>
          </w:rPrChange>
        </w:rPr>
        <w:pPrChange w:id="13068" w:author="raye" w:date="2018-08-10T17:32:00Z">
          <w:pPr/>
        </w:pPrChange>
      </w:pPr>
    </w:p>
    <w:p w14:paraId="2C4248F2" w14:textId="4BBF5DE2" w:rsidR="00F7260B" w:rsidRPr="0092202E" w:rsidRDefault="0092202E" w:rsidP="0092202E">
      <w:pPr>
        <w:rPr>
          <w:rStyle w:val="af6"/>
          <w:rFonts w:eastAsiaTheme="minorEastAsia"/>
          <w:rPrChange w:id="13069" w:author="raye" w:date="2018-08-10T17:32:00Z">
            <w:rPr/>
          </w:rPrChange>
        </w:rPr>
        <w:pPrChange w:id="13070" w:author="raye" w:date="2018-08-10T17:32:00Z">
          <w:pPr>
            <w:pStyle w:val="a0"/>
            <w:numPr>
              <w:numId w:val="87"/>
            </w:numPr>
            <w:ind w:left="780" w:firstLineChars="0" w:hanging="420"/>
          </w:pPr>
        </w:pPrChange>
      </w:pPr>
      <w:ins w:id="13071" w:author="raye" w:date="2018-08-10T17:33:00Z">
        <w:r>
          <w:rPr>
            <w:rStyle w:val="af6"/>
            <w:rFonts w:eastAsiaTheme="minorEastAsia"/>
          </w:rPr>
          <w:t>1)</w:t>
        </w:r>
      </w:ins>
      <w:ins w:id="13072" w:author="raye" w:date="2018-08-10T17:34:00Z">
        <w:r>
          <w:rPr>
            <w:rStyle w:val="af6"/>
            <w:rFonts w:eastAsiaTheme="minorEastAsia"/>
          </w:rPr>
          <w:t xml:space="preserve"> </w:t>
        </w:r>
      </w:ins>
      <w:r w:rsidR="00F7260B" w:rsidRPr="0092202E">
        <w:rPr>
          <w:rStyle w:val="af6"/>
          <w:rFonts w:eastAsiaTheme="minorEastAsia"/>
          <w:rPrChange w:id="13073" w:author="raye" w:date="2018-08-10T17:32:00Z">
            <w:rPr/>
          </w:rPrChange>
        </w:rPr>
        <w:t xml:space="preserve">OA Role </w:t>
      </w:r>
    </w:p>
    <w:p w14:paraId="05F548AE" w14:textId="77777777" w:rsidR="00F7260B" w:rsidRPr="0092202E" w:rsidRDefault="00F7260B" w:rsidP="0092202E">
      <w:pPr>
        <w:rPr>
          <w:rStyle w:val="af6"/>
          <w:rFonts w:eastAsiaTheme="minorEastAsia"/>
          <w:rPrChange w:id="13074" w:author="raye" w:date="2018-08-10T17:32:00Z">
            <w:rPr/>
          </w:rPrChange>
        </w:rPr>
        <w:pPrChange w:id="13075" w:author="raye" w:date="2018-08-10T17:32:00Z">
          <w:pPr>
            <w:pStyle w:val="a0"/>
            <w:numPr>
              <w:numId w:val="88"/>
            </w:numPr>
            <w:ind w:left="780" w:firstLineChars="0" w:hanging="360"/>
          </w:pPr>
        </w:pPrChange>
      </w:pPr>
      <w:r w:rsidRPr="0092202E">
        <w:rPr>
          <w:rStyle w:val="af6"/>
          <w:rFonts w:eastAsiaTheme="minorEastAsia"/>
          <w:rPrChange w:id="13076" w:author="raye" w:date="2018-08-10T17:32:00Z">
            <w:rPr/>
          </w:rPrChange>
        </w:rPr>
        <w:lastRenderedPageBreak/>
        <w:t>A. Create (logo &amp; Comment must be filled) or Submit is not clickable</w:t>
      </w:r>
    </w:p>
    <w:p w14:paraId="2DF1E9BE" w14:textId="697B5973" w:rsidR="00F7260B" w:rsidRPr="0092202E" w:rsidRDefault="0092202E" w:rsidP="0092202E">
      <w:pPr>
        <w:rPr>
          <w:rStyle w:val="af6"/>
          <w:rFonts w:eastAsiaTheme="minorEastAsia"/>
          <w:rPrChange w:id="13077" w:author="raye" w:date="2018-08-10T17:32:00Z">
            <w:rPr/>
          </w:rPrChange>
        </w:rPr>
        <w:pPrChange w:id="13078" w:author="raye" w:date="2018-08-10T17:32:00Z">
          <w:pPr>
            <w:pStyle w:val="a0"/>
            <w:numPr>
              <w:numId w:val="88"/>
            </w:numPr>
            <w:ind w:left="780" w:firstLineChars="0" w:hanging="360"/>
          </w:pPr>
        </w:pPrChange>
      </w:pPr>
      <w:ins w:id="13079" w:author="raye" w:date="2018-08-10T17:34:00Z">
        <w:r>
          <w:rPr>
            <w:rStyle w:val="af6"/>
            <w:rFonts w:eastAsiaTheme="minorEastAsia"/>
          </w:rPr>
          <w:t xml:space="preserve">B. </w:t>
        </w:r>
      </w:ins>
      <w:ins w:id="13080" w:author="raye" w:date="2018-08-10T17:35:00Z">
        <w:r w:rsidRPr="00D400D1">
          <w:rPr>
            <w:rStyle w:val="af6"/>
            <w:rFonts w:eastAsiaTheme="minorEastAsia"/>
          </w:rPr>
          <w:t>After the return</w:t>
        </w:r>
      </w:ins>
      <w:del w:id="13081" w:author="raye" w:date="2018-08-10T17:35:00Z">
        <w:r w:rsidR="00F7260B" w:rsidRPr="0092202E" w:rsidDel="0092202E">
          <w:rPr>
            <w:rStyle w:val="af6"/>
            <w:rFonts w:eastAsiaTheme="minorEastAsia"/>
            <w:rPrChange w:id="13082" w:author="raye" w:date="2018-08-10T17:32:00Z">
              <w:rPr/>
            </w:rPrChange>
          </w:rPr>
          <w:delText>Change</w:delText>
        </w:r>
      </w:del>
      <w:r w:rsidR="00F7260B" w:rsidRPr="0092202E">
        <w:rPr>
          <w:rStyle w:val="af6"/>
          <w:rFonts w:eastAsiaTheme="minorEastAsia"/>
          <w:rPrChange w:id="13083" w:author="raye" w:date="2018-08-10T17:32:00Z">
            <w:rPr/>
          </w:rPrChange>
        </w:rPr>
        <w:t xml:space="preserve"> (all editable fields) (logo &amp; Comment must be filled in) or Submit is not clickable</w:t>
      </w:r>
    </w:p>
    <w:p w14:paraId="34A0F025" w14:textId="6DEB923A" w:rsidR="00F7260B" w:rsidRPr="0092202E" w:rsidRDefault="0092202E" w:rsidP="0092202E">
      <w:pPr>
        <w:rPr>
          <w:rStyle w:val="af6"/>
          <w:rFonts w:eastAsiaTheme="minorEastAsia"/>
          <w:rPrChange w:id="13084" w:author="raye" w:date="2018-08-10T17:32:00Z">
            <w:rPr/>
          </w:rPrChange>
        </w:rPr>
        <w:pPrChange w:id="13085" w:author="raye" w:date="2018-08-10T17:32:00Z">
          <w:pPr>
            <w:pStyle w:val="a0"/>
            <w:numPr>
              <w:numId w:val="89"/>
            </w:numPr>
            <w:ind w:left="780" w:firstLineChars="0" w:hanging="420"/>
          </w:pPr>
        </w:pPrChange>
      </w:pPr>
      <w:ins w:id="13086" w:author="raye" w:date="2018-08-10T17:34:00Z">
        <w:r>
          <w:rPr>
            <w:rStyle w:val="af6"/>
            <w:rFonts w:eastAsiaTheme="minorEastAsia"/>
          </w:rPr>
          <w:t xml:space="preserve">2) </w:t>
        </w:r>
      </w:ins>
      <w:r w:rsidR="00F7260B" w:rsidRPr="0092202E">
        <w:rPr>
          <w:rStyle w:val="af6"/>
          <w:rFonts w:eastAsiaTheme="minorEastAsia"/>
          <w:rPrChange w:id="13087" w:author="raye" w:date="2018-08-10T17:32:00Z">
            <w:rPr/>
          </w:rPrChange>
        </w:rPr>
        <w:t>OM Role</w:t>
      </w:r>
    </w:p>
    <w:p w14:paraId="1D299848" w14:textId="77777777" w:rsidR="00F7260B" w:rsidRPr="0092202E" w:rsidDel="0092202E" w:rsidRDefault="00F7260B" w:rsidP="0092202E">
      <w:pPr>
        <w:rPr>
          <w:del w:id="13088" w:author="raye" w:date="2018-08-10T17:34:00Z"/>
          <w:rStyle w:val="af6"/>
          <w:rFonts w:eastAsiaTheme="minorEastAsia"/>
          <w:rPrChange w:id="13089" w:author="raye" w:date="2018-08-10T17:32:00Z">
            <w:rPr>
              <w:del w:id="13090" w:author="raye" w:date="2018-08-10T17:34:00Z"/>
            </w:rPr>
          </w:rPrChange>
        </w:rPr>
        <w:pPrChange w:id="13091" w:author="raye" w:date="2018-08-10T17:32:00Z">
          <w:pPr/>
        </w:pPrChange>
      </w:pPr>
      <w:r w:rsidRPr="0092202E">
        <w:rPr>
          <w:rStyle w:val="af6"/>
          <w:rFonts w:eastAsiaTheme="minorEastAsia"/>
          <w:rPrChange w:id="13092" w:author="raye" w:date="2018-08-10T17:32:00Z">
            <w:rPr/>
          </w:rPrChange>
        </w:rPr>
        <w:t>A. Make comments, edit each question, and commets under each question</w:t>
      </w:r>
    </w:p>
    <w:p w14:paraId="5FC3B7A7" w14:textId="77777777" w:rsidR="00F7260B" w:rsidRPr="0092202E" w:rsidRDefault="00F7260B" w:rsidP="0092202E">
      <w:pPr>
        <w:rPr>
          <w:rStyle w:val="af6"/>
          <w:rFonts w:eastAsiaTheme="minorEastAsia" w:hint="eastAsia"/>
          <w:rPrChange w:id="13093" w:author="raye" w:date="2018-08-10T17:32:00Z">
            <w:rPr/>
          </w:rPrChange>
        </w:rPr>
        <w:pPrChange w:id="13094" w:author="raye" w:date="2018-08-10T17:32:00Z">
          <w:pPr/>
        </w:pPrChange>
      </w:pPr>
    </w:p>
    <w:p w14:paraId="72697607" w14:textId="77777777" w:rsidR="00F7260B" w:rsidRPr="0092202E" w:rsidDel="0092202E" w:rsidRDefault="00F7260B" w:rsidP="0092202E">
      <w:pPr>
        <w:rPr>
          <w:del w:id="13095" w:author="raye" w:date="2018-08-10T17:34:00Z"/>
          <w:rStyle w:val="af6"/>
          <w:rFonts w:eastAsiaTheme="minorEastAsia"/>
          <w:rPrChange w:id="13096" w:author="raye" w:date="2018-08-10T17:32:00Z">
            <w:rPr>
              <w:del w:id="13097" w:author="raye" w:date="2018-08-10T17:34:00Z"/>
            </w:rPr>
          </w:rPrChange>
        </w:rPr>
        <w:pPrChange w:id="13098" w:author="raye" w:date="2018-08-10T17:32:00Z">
          <w:pPr/>
        </w:pPrChange>
      </w:pPr>
      <w:r w:rsidRPr="0092202E">
        <w:rPr>
          <w:rStyle w:val="af6"/>
          <w:rFonts w:eastAsiaTheme="minorEastAsia"/>
          <w:rPrChange w:id="13099" w:author="raye" w:date="2018-08-10T17:32:00Z">
            <w:rPr/>
          </w:rPrChange>
        </w:rPr>
        <w:t>B. fill in the general reply (not required)</w:t>
      </w:r>
    </w:p>
    <w:p w14:paraId="52E1EE1E" w14:textId="77777777" w:rsidR="00F7260B" w:rsidRPr="0092202E" w:rsidRDefault="00F7260B" w:rsidP="0092202E">
      <w:pPr>
        <w:rPr>
          <w:rStyle w:val="af6"/>
          <w:rFonts w:eastAsiaTheme="minorEastAsia" w:hint="eastAsia"/>
          <w:rPrChange w:id="13100" w:author="raye" w:date="2018-08-10T17:32:00Z">
            <w:rPr/>
          </w:rPrChange>
        </w:rPr>
        <w:pPrChange w:id="13101" w:author="raye" w:date="2018-08-10T17:32:00Z">
          <w:pPr/>
        </w:pPrChange>
      </w:pPr>
    </w:p>
    <w:p w14:paraId="4078CD3D" w14:textId="77777777" w:rsidR="00F7260B" w:rsidRPr="0092202E" w:rsidDel="0092202E" w:rsidRDefault="00F7260B" w:rsidP="0092202E">
      <w:pPr>
        <w:rPr>
          <w:del w:id="13102" w:author="raye" w:date="2018-08-10T17:34:00Z"/>
          <w:rStyle w:val="af6"/>
          <w:rFonts w:eastAsiaTheme="minorEastAsia"/>
          <w:rPrChange w:id="13103" w:author="raye" w:date="2018-08-10T17:32:00Z">
            <w:rPr>
              <w:del w:id="13104" w:author="raye" w:date="2018-08-10T17:34:00Z"/>
            </w:rPr>
          </w:rPrChange>
        </w:rPr>
        <w:pPrChange w:id="13105" w:author="raye" w:date="2018-08-10T17:32:00Z">
          <w:pPr/>
        </w:pPrChange>
      </w:pPr>
      <w:r w:rsidRPr="0092202E">
        <w:rPr>
          <w:rStyle w:val="af6"/>
          <w:rFonts w:eastAsiaTheme="minorEastAsia"/>
          <w:rPrChange w:id="13106" w:author="raye" w:date="2018-08-10T17:32:00Z">
            <w:rPr/>
          </w:rPrChange>
        </w:rPr>
        <w:t>After the return, continue to comment on the comments</w:t>
      </w:r>
    </w:p>
    <w:p w14:paraId="75667CEA" w14:textId="77777777" w:rsidR="00F7260B" w:rsidRPr="0092202E" w:rsidRDefault="00F7260B" w:rsidP="0092202E">
      <w:pPr>
        <w:rPr>
          <w:rStyle w:val="af6"/>
          <w:rFonts w:eastAsiaTheme="minorEastAsia" w:hint="eastAsia"/>
          <w:rPrChange w:id="13107" w:author="raye" w:date="2018-08-10T17:32:00Z">
            <w:rPr/>
          </w:rPrChange>
        </w:rPr>
        <w:pPrChange w:id="13108" w:author="raye" w:date="2018-08-10T17:32:00Z">
          <w:pPr/>
        </w:pPrChange>
      </w:pPr>
    </w:p>
    <w:p w14:paraId="77D32274" w14:textId="504BA22C" w:rsidR="00F7260B" w:rsidRDefault="00F7260B" w:rsidP="0092202E">
      <w:pPr>
        <w:rPr>
          <w:ins w:id="13109" w:author="raye" w:date="2018-08-10T17:34:00Z"/>
          <w:rStyle w:val="af6"/>
          <w:rFonts w:eastAsiaTheme="minorEastAsia"/>
        </w:rPr>
        <w:pPrChange w:id="13110" w:author="raye" w:date="2018-08-10T17:32:00Z">
          <w:pPr/>
        </w:pPrChange>
      </w:pPr>
      <w:r w:rsidRPr="0092202E">
        <w:rPr>
          <w:rStyle w:val="af6"/>
          <w:rFonts w:eastAsiaTheme="minorEastAsia"/>
          <w:rPrChange w:id="13111" w:author="raye" w:date="2018-08-10T17:32:00Z">
            <w:rPr/>
          </w:rPrChange>
        </w:rPr>
        <w:t>Fill in a reply (not required)</w:t>
      </w:r>
    </w:p>
    <w:p w14:paraId="00994A41" w14:textId="77777777" w:rsidR="0092202E" w:rsidRPr="0092202E" w:rsidRDefault="0092202E" w:rsidP="0092202E">
      <w:pPr>
        <w:rPr>
          <w:rStyle w:val="af6"/>
          <w:rFonts w:eastAsiaTheme="minorEastAsia"/>
          <w:rPrChange w:id="13112" w:author="raye" w:date="2018-08-10T17:32:00Z">
            <w:rPr/>
          </w:rPrChange>
        </w:rPr>
        <w:pPrChange w:id="13113" w:author="raye" w:date="2018-08-10T17:32:00Z">
          <w:pPr/>
        </w:pPrChange>
      </w:pPr>
    </w:p>
    <w:p w14:paraId="79DDA94F" w14:textId="08F35B1E" w:rsidR="00F7260B" w:rsidRPr="0092202E" w:rsidRDefault="0092202E" w:rsidP="0092202E">
      <w:pPr>
        <w:rPr>
          <w:rStyle w:val="af6"/>
          <w:rFonts w:eastAsiaTheme="minorEastAsia"/>
          <w:rPrChange w:id="13114" w:author="raye" w:date="2018-08-10T17:32:00Z">
            <w:rPr>
              <w:color w:val="000000" w:themeColor="text1"/>
            </w:rPr>
          </w:rPrChange>
        </w:rPr>
        <w:pPrChange w:id="13115" w:author="raye" w:date="2018-08-10T17:32:00Z">
          <w:pPr>
            <w:pStyle w:val="a0"/>
            <w:numPr>
              <w:numId w:val="89"/>
            </w:numPr>
            <w:ind w:left="780" w:firstLineChars="0" w:hanging="420"/>
          </w:pPr>
        </w:pPrChange>
      </w:pPr>
      <w:ins w:id="13116" w:author="raye" w:date="2018-08-10T17:34:00Z">
        <w:r>
          <w:rPr>
            <w:rStyle w:val="af6"/>
            <w:rFonts w:eastAsiaTheme="minorEastAsia"/>
          </w:rPr>
          <w:t xml:space="preserve">3) </w:t>
        </w:r>
      </w:ins>
      <w:r w:rsidR="00F7260B" w:rsidRPr="0092202E">
        <w:rPr>
          <w:rStyle w:val="af6"/>
          <w:rFonts w:eastAsiaTheme="minorEastAsia"/>
          <w:rPrChange w:id="13117" w:author="raye" w:date="2018-08-10T17:32:00Z">
            <w:rPr>
              <w:color w:val="000000" w:themeColor="text1"/>
            </w:rPr>
          </w:rPrChange>
        </w:rPr>
        <w:t>Other roles</w:t>
      </w:r>
    </w:p>
    <w:p w14:paraId="47B52E90" w14:textId="77777777" w:rsidR="00F7260B" w:rsidRPr="0092202E" w:rsidRDefault="00F7260B" w:rsidP="0092202E">
      <w:pPr>
        <w:rPr>
          <w:rStyle w:val="af6"/>
          <w:rFonts w:eastAsiaTheme="minorEastAsia"/>
          <w:rPrChange w:id="13118" w:author="raye" w:date="2018-08-10T17:32:00Z">
            <w:rPr>
              <w:color w:val="000000" w:themeColor="text1"/>
            </w:rPr>
          </w:rPrChange>
        </w:rPr>
        <w:pPrChange w:id="13119" w:author="raye" w:date="2018-08-10T17:32:00Z">
          <w:pPr>
            <w:ind w:firstLineChars="400" w:firstLine="840"/>
          </w:pPr>
        </w:pPrChange>
      </w:pPr>
      <w:r w:rsidRPr="0092202E">
        <w:rPr>
          <w:rStyle w:val="af6"/>
          <w:rFonts w:eastAsiaTheme="minorEastAsia"/>
          <w:rPrChange w:id="13120" w:author="raye" w:date="2018-08-10T17:32:00Z">
            <w:rPr>
              <w:color w:val="000000" w:themeColor="text1"/>
            </w:rPr>
          </w:rPrChange>
        </w:rPr>
        <w:t>Permissions are configurable</w:t>
      </w:r>
    </w:p>
    <w:p w14:paraId="0CC835B0" w14:textId="77777777" w:rsidR="00F7260B" w:rsidRPr="00B0205A" w:rsidDel="001043E9" w:rsidRDefault="00F7260B" w:rsidP="00F7260B">
      <w:pPr>
        <w:rPr>
          <w:del w:id="13121" w:author="raye" w:date="2018-08-10T17:35:00Z"/>
          <w:rFonts w:ascii="Times New Roman" w:hAnsi="Times New Roman" w:cs="Times New Roman"/>
          <w:rPrChange w:id="13122" w:author="raye" w:date="2018-08-10T12:30:00Z">
            <w:rPr>
              <w:del w:id="13123" w:author="raye" w:date="2018-08-10T17:35:00Z"/>
            </w:rPr>
          </w:rPrChange>
        </w:rPr>
      </w:pPr>
    </w:p>
    <w:p w14:paraId="77C05F93" w14:textId="77777777" w:rsidR="00F7260B" w:rsidRPr="00B0205A" w:rsidRDefault="00F7260B" w:rsidP="00F7260B">
      <w:pPr>
        <w:rPr>
          <w:rFonts w:ascii="Times New Roman" w:hAnsi="Times New Roman" w:cs="Times New Roman" w:hint="eastAsia"/>
          <w:rPrChange w:id="13124" w:author="raye" w:date="2018-08-10T12:30:00Z">
            <w:rPr/>
          </w:rPrChange>
        </w:rPr>
      </w:pPr>
    </w:p>
    <w:p w14:paraId="2A1F84E9" w14:textId="77777777" w:rsidR="00F7260B" w:rsidRPr="001043E9" w:rsidRDefault="00F7260B" w:rsidP="00F7260B">
      <w:pPr>
        <w:rPr>
          <w:rStyle w:val="aff4"/>
          <w:rFonts w:eastAsiaTheme="minorEastAsia"/>
          <w:rPrChange w:id="13125" w:author="raye" w:date="2018-08-10T17:35:00Z">
            <w:rPr/>
          </w:rPrChange>
        </w:rPr>
      </w:pPr>
    </w:p>
    <w:p w14:paraId="163AB7E3" w14:textId="77777777" w:rsidR="00F7260B" w:rsidRPr="001043E9" w:rsidRDefault="00F7260B" w:rsidP="00022A05">
      <w:pPr>
        <w:pStyle w:val="a0"/>
        <w:numPr>
          <w:ilvl w:val="0"/>
          <w:numId w:val="81"/>
        </w:numPr>
        <w:ind w:firstLineChars="0"/>
        <w:rPr>
          <w:rStyle w:val="aff4"/>
          <w:rFonts w:eastAsiaTheme="minorEastAsia"/>
          <w:rPrChange w:id="13126" w:author="raye" w:date="2018-08-10T17:35:00Z">
            <w:rPr>
              <w:b/>
            </w:rPr>
          </w:rPrChange>
        </w:rPr>
      </w:pPr>
      <w:r w:rsidRPr="001043E9">
        <w:rPr>
          <w:rStyle w:val="aff4"/>
          <w:rFonts w:eastAsiaTheme="minorEastAsia"/>
          <w:rPrChange w:id="13127" w:author="raye" w:date="2018-08-10T17:35:00Z">
            <w:rPr>
              <w:b/>
            </w:rPr>
          </w:rPrChange>
        </w:rPr>
        <w:t>#2 Special Approval Form</w:t>
      </w:r>
    </w:p>
    <w:p w14:paraId="65AD3FC0" w14:textId="77777777" w:rsidR="00F7260B" w:rsidRPr="001043E9" w:rsidRDefault="00F7260B" w:rsidP="001043E9">
      <w:pPr>
        <w:rPr>
          <w:rStyle w:val="af6"/>
          <w:rFonts w:eastAsiaTheme="minorEastAsia"/>
          <w:rPrChange w:id="13128" w:author="raye" w:date="2018-08-10T17:36:00Z">
            <w:rPr/>
          </w:rPrChange>
        </w:rPr>
        <w:pPrChange w:id="13129" w:author="raye" w:date="2018-08-10T17:36:00Z">
          <w:pPr/>
        </w:pPrChange>
      </w:pPr>
    </w:p>
    <w:p w14:paraId="4273A31C" w14:textId="0C0CF949" w:rsidR="00F7260B" w:rsidRPr="00F51075" w:rsidRDefault="001043E9" w:rsidP="00F51075">
      <w:pPr>
        <w:rPr>
          <w:ins w:id="13130" w:author="raye" w:date="2018-08-10T17:35:00Z"/>
          <w:rStyle w:val="af6"/>
          <w:rFonts w:eastAsiaTheme="minorEastAsia"/>
          <w:b/>
          <w:rPrChange w:id="13131" w:author="raye" w:date="2018-08-10T17:39:00Z">
            <w:rPr>
              <w:ins w:id="13132" w:author="raye" w:date="2018-08-10T17:35:00Z"/>
            </w:rPr>
          </w:rPrChange>
        </w:rPr>
        <w:pPrChange w:id="13133" w:author="raye" w:date="2018-08-10T17:36:00Z">
          <w:pPr>
            <w:pStyle w:val="a0"/>
            <w:numPr>
              <w:numId w:val="90"/>
            </w:numPr>
            <w:ind w:left="360" w:firstLineChars="0" w:hanging="360"/>
          </w:pPr>
        </w:pPrChange>
      </w:pPr>
      <w:ins w:id="13134" w:author="raye" w:date="2018-08-10T17:36:00Z">
        <w:r w:rsidRPr="00F51075">
          <w:rPr>
            <w:rStyle w:val="af6"/>
            <w:rFonts w:eastAsiaTheme="minorEastAsia" w:hint="eastAsia"/>
            <w:b/>
            <w:rPrChange w:id="13135" w:author="raye" w:date="2018-08-10T17:39:00Z">
              <w:rPr>
                <w:rStyle w:val="af6"/>
                <w:rFonts w:eastAsiaTheme="minorEastAsia" w:hint="eastAsia"/>
              </w:rPr>
            </w:rPrChange>
          </w:rPr>
          <w:t>1</w:t>
        </w:r>
        <w:r w:rsidRPr="00F51075">
          <w:rPr>
            <w:rStyle w:val="af6"/>
            <w:rFonts w:eastAsiaTheme="minorEastAsia"/>
            <w:b/>
            <w:rPrChange w:id="13136" w:author="raye" w:date="2018-08-10T17:39:00Z">
              <w:rPr>
                <w:rStyle w:val="af6"/>
                <w:rFonts w:eastAsiaTheme="minorEastAsia"/>
              </w:rPr>
            </w:rPrChange>
          </w:rPr>
          <w:t xml:space="preserve">. </w:t>
        </w:r>
      </w:ins>
      <w:del w:id="13137" w:author="raye" w:date="2018-08-10T17:35:00Z">
        <w:r w:rsidR="00F7260B" w:rsidRPr="00F51075" w:rsidDel="001043E9">
          <w:rPr>
            <w:rStyle w:val="af6"/>
            <w:rFonts w:eastAsiaTheme="minorEastAsia" w:hint="eastAsia"/>
            <w:b/>
            <w:rPrChange w:id="13138" w:author="raye" w:date="2018-08-10T17:39:00Z">
              <w:rPr>
                <w:rFonts w:hint="eastAsia"/>
              </w:rPr>
            </w:rPrChange>
          </w:rPr>
          <w:delText>表单字段</w:delText>
        </w:r>
      </w:del>
      <w:ins w:id="13139" w:author="raye" w:date="2018-08-10T17:38:00Z">
        <w:r w:rsidR="00F51075" w:rsidRPr="00F51075">
          <w:rPr>
            <w:rStyle w:val="af6"/>
            <w:rFonts w:eastAsiaTheme="minorEastAsia"/>
            <w:b/>
            <w:rPrChange w:id="13140" w:author="raye" w:date="2018-08-10T17:39:00Z">
              <w:rPr>
                <w:rStyle w:val="af6"/>
                <w:rFonts w:eastAsiaTheme="minorEastAsia"/>
              </w:rPr>
            </w:rPrChange>
          </w:rPr>
          <w:t>form fields</w:t>
        </w:r>
      </w:ins>
    </w:p>
    <w:p w14:paraId="3268B88A" w14:textId="77777777" w:rsidR="001043E9" w:rsidRPr="001043E9" w:rsidRDefault="001043E9" w:rsidP="001043E9">
      <w:pPr>
        <w:rPr>
          <w:rStyle w:val="af6"/>
          <w:rFonts w:eastAsiaTheme="minorEastAsia" w:hint="eastAsia"/>
          <w:rPrChange w:id="13141" w:author="raye" w:date="2018-08-10T17:36:00Z">
            <w:rPr/>
          </w:rPrChange>
        </w:rPr>
        <w:pPrChange w:id="13142" w:author="raye" w:date="2018-08-10T17:36:00Z">
          <w:pPr>
            <w:pStyle w:val="a0"/>
            <w:numPr>
              <w:numId w:val="90"/>
            </w:numPr>
            <w:ind w:left="360" w:firstLineChars="0" w:hanging="360"/>
          </w:pPr>
        </w:pPrChange>
      </w:pPr>
    </w:p>
    <w:tbl>
      <w:tblPr>
        <w:tblW w:w="87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848"/>
        <w:gridCol w:w="1848"/>
        <w:gridCol w:w="3113"/>
      </w:tblGrid>
      <w:tr w:rsidR="00F7260B" w:rsidRPr="001043E9" w14:paraId="0D322C32"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9453466" w14:textId="77777777" w:rsidR="00F7260B" w:rsidRPr="001043E9" w:rsidRDefault="00F7260B" w:rsidP="001043E9">
            <w:pPr>
              <w:rPr>
                <w:rStyle w:val="af6"/>
                <w:rFonts w:eastAsiaTheme="minorEastAsia"/>
                <w:rPrChange w:id="13143" w:author="raye" w:date="2018-08-10T17:36:00Z">
                  <w:rPr>
                    <w:rFonts w:ascii="等线" w:eastAsia="等线" w:hAnsi="等线" w:cs="宋体"/>
                    <w:b/>
                    <w:bCs/>
                    <w:kern w:val="0"/>
                    <w:szCs w:val="21"/>
                  </w:rPr>
                </w:rPrChange>
              </w:rPr>
              <w:pPrChange w:id="13144" w:author="raye" w:date="2018-08-10T17:36:00Z">
                <w:pPr/>
              </w:pPrChange>
            </w:pPr>
            <w:r w:rsidRPr="001043E9">
              <w:rPr>
                <w:rStyle w:val="af6"/>
                <w:rFonts w:eastAsiaTheme="minorEastAsia"/>
                <w:rPrChange w:id="13145" w:author="raye" w:date="2018-08-10T17:36:00Z">
                  <w:rPr>
                    <w:i/>
                    <w:sz w:val="24"/>
                    <w:szCs w:val="24"/>
                  </w:rPr>
                </w:rPrChange>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EF814FC" w14:textId="77777777" w:rsidR="00F7260B" w:rsidRPr="001043E9" w:rsidRDefault="00F7260B" w:rsidP="001043E9">
            <w:pPr>
              <w:rPr>
                <w:rStyle w:val="af6"/>
                <w:rFonts w:eastAsiaTheme="minorEastAsia"/>
                <w:rPrChange w:id="13146" w:author="raye" w:date="2018-08-10T17:36:00Z">
                  <w:rPr>
                    <w:rFonts w:ascii="等线" w:eastAsia="等线" w:hAnsi="等线" w:cs="宋体"/>
                    <w:b/>
                    <w:bCs/>
                    <w:kern w:val="0"/>
                    <w:szCs w:val="21"/>
                  </w:rPr>
                </w:rPrChange>
              </w:rPr>
              <w:pPrChange w:id="13147" w:author="raye" w:date="2018-08-10T17:36:00Z">
                <w:pPr/>
              </w:pPrChange>
            </w:pPr>
            <w:r w:rsidRPr="001043E9">
              <w:rPr>
                <w:rStyle w:val="af6"/>
                <w:rFonts w:eastAsiaTheme="minorEastAsia"/>
                <w:rPrChange w:id="13148" w:author="raye" w:date="2018-08-10T17:36:00Z">
                  <w:rPr>
                    <w:i/>
                    <w:sz w:val="24"/>
                    <w:szCs w:val="24"/>
                  </w:rPr>
                </w:rPrChange>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E49B88D" w14:textId="77777777" w:rsidR="00F7260B" w:rsidRPr="001043E9" w:rsidRDefault="00F7260B" w:rsidP="001043E9">
            <w:pPr>
              <w:rPr>
                <w:rStyle w:val="af6"/>
                <w:rFonts w:eastAsiaTheme="minorEastAsia"/>
                <w:rPrChange w:id="13149" w:author="raye" w:date="2018-08-10T17:36:00Z">
                  <w:rPr>
                    <w:rFonts w:ascii="等线" w:eastAsia="等线" w:hAnsi="等线" w:cs="宋体"/>
                    <w:b/>
                    <w:bCs/>
                    <w:kern w:val="0"/>
                    <w:szCs w:val="21"/>
                  </w:rPr>
                </w:rPrChange>
              </w:rPr>
              <w:pPrChange w:id="13150" w:author="raye" w:date="2018-08-10T17:36:00Z">
                <w:pPr/>
              </w:pPrChange>
            </w:pPr>
            <w:r w:rsidRPr="001043E9">
              <w:rPr>
                <w:rStyle w:val="af6"/>
                <w:rFonts w:eastAsiaTheme="minorEastAsia"/>
                <w:rPrChange w:id="13151" w:author="raye" w:date="2018-08-10T17:36:00Z">
                  <w:rPr>
                    <w:i/>
                    <w:sz w:val="24"/>
                    <w:szCs w:val="24"/>
                  </w:rPr>
                </w:rPrChange>
              </w:rPr>
              <w:t>Type</w:t>
            </w:r>
          </w:p>
        </w:tc>
        <w:tc>
          <w:tcPr>
            <w:tcW w:w="3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D39CB1E" w14:textId="77777777" w:rsidR="00F7260B" w:rsidRPr="001043E9" w:rsidRDefault="00F7260B" w:rsidP="001043E9">
            <w:pPr>
              <w:rPr>
                <w:rStyle w:val="af6"/>
                <w:rFonts w:eastAsiaTheme="minorEastAsia"/>
                <w:rPrChange w:id="13152" w:author="raye" w:date="2018-08-10T17:36:00Z">
                  <w:rPr>
                    <w:rFonts w:ascii="等线" w:eastAsia="等线" w:hAnsi="等线" w:cs="宋体"/>
                    <w:b/>
                    <w:bCs/>
                    <w:kern w:val="0"/>
                    <w:szCs w:val="21"/>
                  </w:rPr>
                </w:rPrChange>
              </w:rPr>
              <w:pPrChange w:id="13153" w:author="raye" w:date="2018-08-10T17:36:00Z">
                <w:pPr/>
              </w:pPrChange>
            </w:pPr>
            <w:r w:rsidRPr="001043E9">
              <w:rPr>
                <w:rStyle w:val="af6"/>
                <w:rFonts w:eastAsiaTheme="minorEastAsia"/>
                <w:rPrChange w:id="13154" w:author="raye" w:date="2018-08-10T17:36:00Z">
                  <w:rPr>
                    <w:i/>
                    <w:sz w:val="24"/>
                    <w:szCs w:val="24"/>
                  </w:rPr>
                </w:rPrChange>
              </w:rPr>
              <w:t>Remarks</w:t>
            </w:r>
          </w:p>
        </w:tc>
      </w:tr>
      <w:tr w:rsidR="00F7260B" w:rsidRPr="001043E9" w14:paraId="1396DAEC"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58D63C06" w14:textId="77777777" w:rsidR="00F7260B" w:rsidRPr="001043E9" w:rsidRDefault="00F7260B" w:rsidP="001043E9">
            <w:pPr>
              <w:rPr>
                <w:rStyle w:val="af6"/>
                <w:rFonts w:eastAsiaTheme="minorEastAsia"/>
                <w:rPrChange w:id="13155" w:author="raye" w:date="2018-08-10T17:36:00Z">
                  <w:rPr>
                    <w:rFonts w:ascii="等线" w:eastAsia="等线" w:hAnsi="等线" w:cs="宋体"/>
                    <w:kern w:val="0"/>
                    <w:szCs w:val="21"/>
                  </w:rPr>
                </w:rPrChange>
              </w:rPr>
              <w:pPrChange w:id="13156" w:author="raye" w:date="2018-08-10T17:36:00Z">
                <w:pPr/>
              </w:pPrChange>
            </w:pPr>
            <w:r w:rsidRPr="001043E9">
              <w:rPr>
                <w:rStyle w:val="af6"/>
                <w:rFonts w:eastAsiaTheme="minorEastAsia"/>
                <w:rPrChange w:id="13157" w:author="raye" w:date="2018-08-10T17:36:00Z">
                  <w:rPr>
                    <w:rFonts w:ascii="Calibri" w:hAnsi="Calibri" w:cstheme="minorHAnsi"/>
                    <w:szCs w:val="21"/>
                  </w:rPr>
                </w:rPrChange>
              </w:rPr>
              <w:t>Approval of</w:t>
            </w:r>
          </w:p>
        </w:tc>
        <w:tc>
          <w:tcPr>
            <w:tcW w:w="1848" w:type="dxa"/>
            <w:tcBorders>
              <w:top w:val="single" w:sz="4" w:space="0" w:color="auto"/>
              <w:left w:val="single" w:sz="4" w:space="0" w:color="auto"/>
              <w:bottom w:val="single" w:sz="4" w:space="0" w:color="auto"/>
              <w:right w:val="single" w:sz="4" w:space="0" w:color="auto"/>
            </w:tcBorders>
            <w:hideMark/>
          </w:tcPr>
          <w:p w14:paraId="2DC9A56C" w14:textId="77777777" w:rsidR="00F7260B" w:rsidRPr="001043E9" w:rsidRDefault="00F7260B" w:rsidP="001043E9">
            <w:pPr>
              <w:rPr>
                <w:rStyle w:val="af6"/>
                <w:rFonts w:eastAsiaTheme="minorEastAsia"/>
                <w:rPrChange w:id="13158" w:author="raye" w:date="2018-08-10T17:36:00Z">
                  <w:rPr>
                    <w:rFonts w:ascii="等线" w:eastAsia="等线" w:hAnsi="等线" w:cs="宋体"/>
                    <w:kern w:val="0"/>
                    <w:szCs w:val="21"/>
                  </w:rPr>
                </w:rPrChange>
              </w:rPr>
              <w:pPrChange w:id="13159" w:author="raye" w:date="2018-08-10T17:36:00Z">
                <w:pPr/>
              </w:pPrChange>
            </w:pPr>
            <w:bookmarkStart w:id="13160" w:name="OLE_LINK18"/>
            <w:bookmarkStart w:id="13161" w:name="OLE_LINK19"/>
            <w:r w:rsidRPr="001043E9">
              <w:rPr>
                <w:rStyle w:val="af6"/>
                <w:rFonts w:eastAsiaTheme="minorEastAsia"/>
                <w:rPrChange w:id="13162" w:author="raye" w:date="2018-08-10T17:36:00Z">
                  <w:rPr>
                    <w:i/>
                    <w:sz w:val="24"/>
                    <w:szCs w:val="24"/>
                  </w:rPr>
                </w:rPrChange>
              </w:rPr>
              <w:t>Required</w:t>
            </w:r>
            <w:bookmarkEnd w:id="13160"/>
            <w:bookmarkEnd w:id="13161"/>
          </w:p>
        </w:tc>
        <w:tc>
          <w:tcPr>
            <w:tcW w:w="1848" w:type="dxa"/>
            <w:tcBorders>
              <w:top w:val="single" w:sz="4" w:space="0" w:color="auto"/>
              <w:left w:val="single" w:sz="4" w:space="0" w:color="auto"/>
              <w:bottom w:val="single" w:sz="4" w:space="0" w:color="auto"/>
              <w:right w:val="single" w:sz="4" w:space="0" w:color="auto"/>
            </w:tcBorders>
            <w:hideMark/>
          </w:tcPr>
          <w:p w14:paraId="2BDBE1A6" w14:textId="77777777" w:rsidR="00F7260B" w:rsidRPr="001043E9" w:rsidRDefault="00F7260B" w:rsidP="001043E9">
            <w:pPr>
              <w:rPr>
                <w:rStyle w:val="af6"/>
                <w:rFonts w:eastAsiaTheme="minorEastAsia"/>
                <w:rPrChange w:id="13163" w:author="raye" w:date="2018-08-10T17:36:00Z">
                  <w:rPr>
                    <w:rFonts w:ascii="等线" w:eastAsia="等线" w:hAnsi="等线" w:cs="宋体"/>
                    <w:kern w:val="0"/>
                    <w:szCs w:val="21"/>
                  </w:rPr>
                </w:rPrChange>
              </w:rPr>
              <w:pPrChange w:id="13164" w:author="raye" w:date="2018-08-10T17:36:00Z">
                <w:pPr/>
              </w:pPrChange>
            </w:pPr>
            <w:r w:rsidRPr="001043E9">
              <w:rPr>
                <w:rStyle w:val="af6"/>
                <w:rFonts w:eastAsiaTheme="minorEastAsia"/>
                <w:rPrChange w:id="13165" w:author="raye" w:date="2018-08-10T17:36:00Z">
                  <w:rPr>
                    <w:i/>
                    <w:sz w:val="24"/>
                    <w:szCs w:val="24"/>
                  </w:rPr>
                </w:rPrChange>
              </w:rPr>
              <w:t>Dropdown menu</w:t>
            </w:r>
          </w:p>
        </w:tc>
        <w:tc>
          <w:tcPr>
            <w:tcW w:w="3112" w:type="dxa"/>
            <w:tcBorders>
              <w:top w:val="single" w:sz="4" w:space="0" w:color="auto"/>
              <w:left w:val="single" w:sz="4" w:space="0" w:color="auto"/>
              <w:bottom w:val="single" w:sz="4" w:space="0" w:color="auto"/>
              <w:right w:val="single" w:sz="4" w:space="0" w:color="auto"/>
            </w:tcBorders>
            <w:noWrap/>
          </w:tcPr>
          <w:p w14:paraId="2D6C66BC" w14:textId="77777777" w:rsidR="00F7260B" w:rsidRPr="001043E9" w:rsidRDefault="00F7260B" w:rsidP="001043E9">
            <w:pPr>
              <w:pStyle w:val="a0"/>
              <w:numPr>
                <w:ilvl w:val="0"/>
                <w:numId w:val="217"/>
              </w:numPr>
              <w:ind w:firstLineChars="0"/>
              <w:rPr>
                <w:rStyle w:val="af6"/>
                <w:rFonts w:eastAsiaTheme="minorEastAsia"/>
                <w:rPrChange w:id="13166" w:author="raye" w:date="2018-08-10T17:36:00Z">
                  <w:rPr>
                    <w:rFonts w:ascii="等线" w:eastAsia="等线" w:hAnsi="等线" w:cs="宋体"/>
                    <w:kern w:val="0"/>
                    <w:szCs w:val="21"/>
                  </w:rPr>
                </w:rPrChange>
              </w:rPr>
              <w:pPrChange w:id="13167" w:author="raye" w:date="2018-08-10T17:36:00Z">
                <w:pPr>
                  <w:pStyle w:val="a0"/>
                  <w:numPr>
                    <w:numId w:val="91"/>
                  </w:numPr>
                  <w:ind w:left="113" w:firstLineChars="0" w:hanging="113"/>
                </w:pPr>
              </w:pPrChange>
            </w:pPr>
            <w:r w:rsidRPr="001043E9">
              <w:rPr>
                <w:rStyle w:val="af6"/>
                <w:rFonts w:eastAsiaTheme="minorEastAsia"/>
                <w:rPrChange w:id="13168" w:author="raye" w:date="2018-08-10T17:36:00Z">
                  <w:rPr>
                    <w:rFonts w:ascii="等线" w:eastAsia="等线" w:hAnsi="等线" w:cs="宋体"/>
                    <w:kern w:val="0"/>
                    <w:szCs w:val="21"/>
                  </w:rPr>
                </w:rPrChange>
              </w:rPr>
              <w:t>Single choice</w:t>
            </w:r>
            <w:r w:rsidRPr="001043E9">
              <w:rPr>
                <w:rStyle w:val="af6"/>
                <w:rFonts w:eastAsiaTheme="minorEastAsia" w:hint="eastAsia"/>
                <w:rPrChange w:id="13169" w:author="raye" w:date="2018-08-10T17:36:00Z">
                  <w:rPr>
                    <w:rFonts w:ascii="等线" w:eastAsia="等线" w:hAnsi="等线" w:cs="宋体" w:hint="eastAsia"/>
                    <w:kern w:val="0"/>
                    <w:szCs w:val="21"/>
                  </w:rPr>
                </w:rPrChange>
              </w:rPr>
              <w:t>；</w:t>
            </w:r>
          </w:p>
          <w:p w14:paraId="32AE1470" w14:textId="77777777" w:rsidR="00F7260B" w:rsidRPr="001043E9" w:rsidRDefault="00F7260B" w:rsidP="001043E9">
            <w:pPr>
              <w:pStyle w:val="a0"/>
              <w:numPr>
                <w:ilvl w:val="0"/>
                <w:numId w:val="217"/>
              </w:numPr>
              <w:ind w:firstLineChars="0"/>
              <w:rPr>
                <w:rStyle w:val="af6"/>
                <w:rFonts w:eastAsiaTheme="minorEastAsia"/>
                <w:rPrChange w:id="13170" w:author="raye" w:date="2018-08-10T17:36:00Z">
                  <w:rPr>
                    <w:rFonts w:ascii="等线" w:eastAsia="等线" w:hAnsi="等线" w:cs="宋体"/>
                    <w:kern w:val="0"/>
                    <w:szCs w:val="21"/>
                  </w:rPr>
                </w:rPrChange>
              </w:rPr>
              <w:pPrChange w:id="13171" w:author="raye" w:date="2018-08-10T17:36:00Z">
                <w:pPr/>
              </w:pPrChange>
            </w:pPr>
            <w:r w:rsidRPr="001043E9">
              <w:rPr>
                <w:rStyle w:val="af6"/>
                <w:rFonts w:eastAsiaTheme="minorEastAsia"/>
                <w:rPrChange w:id="13172" w:author="raye" w:date="2018-08-10T17:36:00Z">
                  <w:rPr>
                    <w:rFonts w:ascii="等线" w:eastAsia="等线" w:hAnsi="等线" w:cs="宋体"/>
                    <w:kern w:val="0"/>
                    <w:szCs w:val="21"/>
                  </w:rPr>
                </w:rPrChange>
              </w:rPr>
              <w:t>If chosen, one needs to specify less than 100 characters</w:t>
            </w:r>
          </w:p>
          <w:p w14:paraId="5B52D3DE" w14:textId="77777777" w:rsidR="00F7260B" w:rsidRPr="001043E9" w:rsidRDefault="00F7260B" w:rsidP="001043E9">
            <w:pPr>
              <w:rPr>
                <w:rStyle w:val="af6"/>
                <w:rFonts w:eastAsiaTheme="minorEastAsia"/>
                <w:rPrChange w:id="13173" w:author="raye" w:date="2018-08-10T17:36:00Z">
                  <w:rPr>
                    <w:rFonts w:ascii="等线" w:eastAsia="等线" w:hAnsi="等线" w:cs="宋体"/>
                    <w:kern w:val="0"/>
                    <w:szCs w:val="21"/>
                  </w:rPr>
                </w:rPrChange>
              </w:rPr>
              <w:pPrChange w:id="13174" w:author="raye" w:date="2018-08-10T17:36:00Z">
                <w:pPr>
                  <w:widowControl/>
                  <w:shd w:val="clear" w:color="auto" w:fill="F0F0F0"/>
                  <w:spacing w:line="330" w:lineRule="atLeast"/>
                  <w:jc w:val="left"/>
                </w:pPr>
              </w:pPrChange>
            </w:pPr>
          </w:p>
        </w:tc>
      </w:tr>
      <w:tr w:rsidR="00F7260B" w:rsidRPr="001043E9" w14:paraId="132D6BF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D593919" w14:textId="77777777" w:rsidR="00F7260B" w:rsidRPr="001043E9" w:rsidRDefault="00F7260B" w:rsidP="001043E9">
            <w:pPr>
              <w:rPr>
                <w:rStyle w:val="af6"/>
                <w:rFonts w:eastAsiaTheme="minorEastAsia"/>
                <w:rPrChange w:id="13175" w:author="raye" w:date="2018-08-10T17:36:00Z">
                  <w:rPr>
                    <w:rFonts w:ascii="Calibri" w:hAnsi="Calibri" w:cstheme="minorHAnsi"/>
                    <w:szCs w:val="21"/>
                  </w:rPr>
                </w:rPrChange>
              </w:rPr>
              <w:pPrChange w:id="13176" w:author="raye" w:date="2018-08-10T17:36:00Z">
                <w:pPr/>
              </w:pPrChange>
            </w:pPr>
            <w:r w:rsidRPr="001043E9">
              <w:rPr>
                <w:rStyle w:val="af6"/>
                <w:rFonts w:eastAsiaTheme="minorEastAsia"/>
                <w:rPrChange w:id="13177" w:author="raye" w:date="2018-08-10T17:36:00Z">
                  <w:rPr>
                    <w:rFonts w:ascii="Calibri" w:hAnsi="Calibri" w:cstheme="minorHAnsi"/>
                    <w:sz w:val="18"/>
                    <w:szCs w:val="18"/>
                  </w:rPr>
                </w:rPrChange>
              </w:rPr>
              <w:t>Party to be approved</w:t>
            </w:r>
          </w:p>
        </w:tc>
        <w:tc>
          <w:tcPr>
            <w:tcW w:w="1848" w:type="dxa"/>
            <w:tcBorders>
              <w:top w:val="single" w:sz="4" w:space="0" w:color="auto"/>
              <w:left w:val="single" w:sz="4" w:space="0" w:color="auto"/>
              <w:bottom w:val="single" w:sz="4" w:space="0" w:color="auto"/>
              <w:right w:val="single" w:sz="4" w:space="0" w:color="auto"/>
            </w:tcBorders>
            <w:hideMark/>
          </w:tcPr>
          <w:p w14:paraId="02F031C1" w14:textId="77777777" w:rsidR="00F7260B" w:rsidRPr="001043E9" w:rsidRDefault="00F7260B" w:rsidP="001043E9">
            <w:pPr>
              <w:rPr>
                <w:rStyle w:val="af6"/>
                <w:rFonts w:eastAsiaTheme="minorEastAsia"/>
                <w:rPrChange w:id="13178" w:author="raye" w:date="2018-08-10T17:36:00Z">
                  <w:rPr>
                    <w:i/>
                    <w:sz w:val="24"/>
                    <w:szCs w:val="24"/>
                  </w:rPr>
                </w:rPrChange>
              </w:rPr>
              <w:pPrChange w:id="13179" w:author="raye" w:date="2018-08-10T17:36:00Z">
                <w:pPr/>
              </w:pPrChange>
            </w:pPr>
            <w:r w:rsidRPr="001043E9">
              <w:rPr>
                <w:rStyle w:val="af6"/>
                <w:rFonts w:eastAsiaTheme="minorEastAsia"/>
                <w:rPrChange w:id="13180" w:author="raye" w:date="2018-08-10T17:36: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hideMark/>
          </w:tcPr>
          <w:p w14:paraId="53B15908" w14:textId="77777777" w:rsidR="00F7260B" w:rsidRPr="001043E9" w:rsidRDefault="00F7260B" w:rsidP="001043E9">
            <w:pPr>
              <w:rPr>
                <w:rStyle w:val="af6"/>
                <w:rFonts w:eastAsiaTheme="minorEastAsia"/>
                <w:rPrChange w:id="13181" w:author="raye" w:date="2018-08-10T17:36:00Z">
                  <w:rPr>
                    <w:rFonts w:ascii="等线" w:eastAsia="等线" w:hAnsi="等线" w:cs="宋体"/>
                    <w:kern w:val="0"/>
                    <w:szCs w:val="21"/>
                  </w:rPr>
                </w:rPrChange>
              </w:rPr>
              <w:pPrChange w:id="13182" w:author="raye" w:date="2018-08-10T17:36:00Z">
                <w:pPr/>
              </w:pPrChange>
            </w:pPr>
            <w:r w:rsidRPr="001043E9">
              <w:rPr>
                <w:rStyle w:val="af6"/>
                <w:rFonts w:eastAsiaTheme="minorEastAsia"/>
                <w:rPrChange w:id="13183" w:author="raye" w:date="2018-08-10T17:36:00Z">
                  <w:rPr>
                    <w:rFonts w:ascii="等线" w:eastAsia="等线" w:hAnsi="等线" w:cs="宋体"/>
                    <w:kern w:val="0"/>
                    <w:szCs w:val="21"/>
                  </w:rPr>
                </w:rPrChange>
              </w:rPr>
              <w:t>80 characters at most</w:t>
            </w:r>
          </w:p>
        </w:tc>
        <w:tc>
          <w:tcPr>
            <w:tcW w:w="3112" w:type="dxa"/>
            <w:tcBorders>
              <w:top w:val="single" w:sz="4" w:space="0" w:color="auto"/>
              <w:left w:val="single" w:sz="4" w:space="0" w:color="auto"/>
              <w:bottom w:val="single" w:sz="4" w:space="0" w:color="auto"/>
              <w:right w:val="single" w:sz="4" w:space="0" w:color="auto"/>
            </w:tcBorders>
            <w:noWrap/>
          </w:tcPr>
          <w:p w14:paraId="55B17048" w14:textId="77777777" w:rsidR="00F7260B" w:rsidRPr="001043E9" w:rsidRDefault="00F7260B" w:rsidP="001043E9">
            <w:pPr>
              <w:rPr>
                <w:rStyle w:val="af6"/>
                <w:rFonts w:eastAsiaTheme="minorEastAsia"/>
                <w:rPrChange w:id="13184" w:author="raye" w:date="2018-08-10T17:36:00Z">
                  <w:rPr>
                    <w:rFonts w:ascii="等线" w:eastAsia="等线" w:hAnsi="等线" w:cs="宋体"/>
                    <w:kern w:val="0"/>
                    <w:szCs w:val="21"/>
                  </w:rPr>
                </w:rPrChange>
              </w:rPr>
              <w:pPrChange w:id="13185" w:author="raye" w:date="2018-08-10T17:36:00Z">
                <w:pPr/>
              </w:pPrChange>
            </w:pPr>
          </w:p>
        </w:tc>
      </w:tr>
      <w:tr w:rsidR="00F7260B" w:rsidRPr="001043E9" w14:paraId="3E279E37"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509405EC" w14:textId="77777777" w:rsidR="00F7260B" w:rsidRPr="001043E9" w:rsidRDefault="00F7260B" w:rsidP="001043E9">
            <w:pPr>
              <w:rPr>
                <w:rStyle w:val="af6"/>
                <w:rFonts w:eastAsiaTheme="minorEastAsia"/>
                <w:rPrChange w:id="13186" w:author="raye" w:date="2018-08-10T17:36:00Z">
                  <w:rPr>
                    <w:rFonts w:ascii="等线" w:eastAsia="等线" w:hAnsi="等线" w:cs="宋体"/>
                    <w:kern w:val="0"/>
                    <w:szCs w:val="21"/>
                  </w:rPr>
                </w:rPrChange>
              </w:rPr>
              <w:pPrChange w:id="13187" w:author="raye" w:date="2018-08-10T17:36:00Z">
                <w:pPr/>
              </w:pPrChange>
            </w:pPr>
            <w:r w:rsidRPr="001043E9">
              <w:rPr>
                <w:rStyle w:val="af6"/>
                <w:rFonts w:eastAsiaTheme="minorEastAsia"/>
                <w:rPrChange w:id="13188" w:author="raye" w:date="2018-08-10T17:36:00Z">
                  <w:rPr>
                    <w:rFonts w:ascii="Calibri" w:hAnsi="Calibri" w:cstheme="minorHAnsi"/>
                    <w:szCs w:val="21"/>
                  </w:rPr>
                </w:rPrChange>
              </w:rPr>
              <w:t>Our Ref. No</w:t>
            </w:r>
          </w:p>
        </w:tc>
        <w:tc>
          <w:tcPr>
            <w:tcW w:w="1848" w:type="dxa"/>
            <w:tcBorders>
              <w:top w:val="single" w:sz="4" w:space="0" w:color="auto"/>
              <w:left w:val="single" w:sz="4" w:space="0" w:color="auto"/>
              <w:bottom w:val="single" w:sz="4" w:space="0" w:color="auto"/>
              <w:right w:val="single" w:sz="4" w:space="0" w:color="auto"/>
            </w:tcBorders>
            <w:hideMark/>
          </w:tcPr>
          <w:p w14:paraId="59B4201A" w14:textId="77777777" w:rsidR="00F7260B" w:rsidRPr="001043E9" w:rsidRDefault="00F7260B" w:rsidP="001043E9">
            <w:pPr>
              <w:rPr>
                <w:rStyle w:val="af6"/>
                <w:rFonts w:eastAsiaTheme="minorEastAsia"/>
                <w:rPrChange w:id="13189" w:author="raye" w:date="2018-08-10T17:36:00Z">
                  <w:rPr>
                    <w:rFonts w:ascii="等线" w:eastAsia="等线" w:hAnsi="等线" w:cs="宋体"/>
                    <w:kern w:val="0"/>
                    <w:szCs w:val="21"/>
                  </w:rPr>
                </w:rPrChange>
              </w:rPr>
              <w:pPrChange w:id="13190" w:author="raye" w:date="2018-08-10T17:36:00Z">
                <w:pPr/>
              </w:pPrChange>
            </w:pPr>
            <w:r w:rsidRPr="001043E9">
              <w:rPr>
                <w:rStyle w:val="af6"/>
                <w:rFonts w:eastAsiaTheme="minorEastAsia"/>
                <w:rPrChange w:id="13191" w:author="raye" w:date="2018-08-10T17:36: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6E405877" w14:textId="77777777" w:rsidR="00F7260B" w:rsidRPr="001043E9" w:rsidRDefault="00F7260B" w:rsidP="001043E9">
            <w:pPr>
              <w:rPr>
                <w:rStyle w:val="af6"/>
                <w:rFonts w:eastAsiaTheme="minorEastAsia"/>
                <w:rPrChange w:id="13192" w:author="raye" w:date="2018-08-10T17:36:00Z">
                  <w:rPr>
                    <w:rFonts w:ascii="等线" w:eastAsia="等线" w:hAnsi="等线" w:cs="宋体"/>
                    <w:kern w:val="0"/>
                    <w:szCs w:val="21"/>
                  </w:rPr>
                </w:rPrChange>
              </w:rPr>
              <w:pPrChange w:id="13193" w:author="raye" w:date="2018-08-10T17:36:00Z">
                <w:pPr/>
              </w:pPrChange>
            </w:pPr>
            <w:r w:rsidRPr="001043E9">
              <w:rPr>
                <w:rStyle w:val="af6"/>
                <w:rFonts w:eastAsiaTheme="minorEastAsia"/>
                <w:rPrChange w:id="13194" w:author="raye" w:date="2018-08-10T17:36:00Z">
                  <w:rPr>
                    <w:rFonts w:ascii="等线" w:eastAsia="等线" w:hAnsi="等线" w:cs="宋体"/>
                    <w:kern w:val="0"/>
                    <w:szCs w:val="21"/>
                  </w:rPr>
                </w:rPrChange>
              </w:rPr>
              <w:t>30 characters at most</w:t>
            </w:r>
          </w:p>
        </w:tc>
        <w:tc>
          <w:tcPr>
            <w:tcW w:w="3112" w:type="dxa"/>
            <w:tcBorders>
              <w:top w:val="single" w:sz="4" w:space="0" w:color="auto"/>
              <w:left w:val="single" w:sz="4" w:space="0" w:color="auto"/>
              <w:bottom w:val="single" w:sz="4" w:space="0" w:color="auto"/>
              <w:right w:val="single" w:sz="4" w:space="0" w:color="auto"/>
            </w:tcBorders>
            <w:noWrap/>
            <w:hideMark/>
          </w:tcPr>
          <w:p w14:paraId="358EB0F6" w14:textId="77777777" w:rsidR="00F7260B" w:rsidRPr="001043E9" w:rsidRDefault="00F7260B" w:rsidP="001043E9">
            <w:pPr>
              <w:rPr>
                <w:rStyle w:val="af6"/>
                <w:rFonts w:eastAsiaTheme="minorEastAsia"/>
                <w:rPrChange w:id="13195" w:author="raye" w:date="2018-08-10T17:36:00Z">
                  <w:rPr>
                    <w:rFonts w:ascii="等线" w:eastAsia="等线" w:hAnsi="等线" w:cs="宋体"/>
                    <w:kern w:val="0"/>
                    <w:szCs w:val="21"/>
                  </w:rPr>
                </w:rPrChange>
              </w:rPr>
              <w:pPrChange w:id="13196" w:author="raye" w:date="2018-08-10T17:36:00Z">
                <w:pPr/>
              </w:pPrChange>
            </w:pPr>
            <w:r w:rsidRPr="001043E9">
              <w:rPr>
                <w:rStyle w:val="af6"/>
                <w:rFonts w:eastAsiaTheme="minorEastAsia"/>
                <w:rPrChange w:id="13197" w:author="raye" w:date="2018-08-10T17:36:00Z">
                  <w:rPr>
                    <w:rFonts w:ascii="等线" w:eastAsia="等线" w:hAnsi="等线" w:cs="宋体"/>
                    <w:kern w:val="0"/>
                    <w:szCs w:val="21"/>
                  </w:rPr>
                </w:rPrChange>
              </w:rPr>
              <w:t>Default is to get the BOC REFERENCE field filled when the CASE is created</w:t>
            </w:r>
          </w:p>
        </w:tc>
      </w:tr>
      <w:tr w:rsidR="00F7260B" w:rsidRPr="001043E9" w14:paraId="31F3674D"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0ED7D73" w14:textId="77777777" w:rsidR="00F7260B" w:rsidRPr="001043E9" w:rsidRDefault="00F7260B" w:rsidP="001043E9">
            <w:pPr>
              <w:rPr>
                <w:rStyle w:val="af6"/>
                <w:rFonts w:eastAsiaTheme="minorEastAsia"/>
                <w:rPrChange w:id="13198" w:author="raye" w:date="2018-08-10T17:36:00Z">
                  <w:rPr>
                    <w:rFonts w:ascii="等线" w:eastAsia="等线" w:hAnsi="等线" w:cs="宋体"/>
                    <w:kern w:val="0"/>
                    <w:szCs w:val="21"/>
                  </w:rPr>
                </w:rPrChange>
              </w:rPr>
              <w:pPrChange w:id="13199" w:author="raye" w:date="2018-08-10T17:36:00Z">
                <w:pPr/>
              </w:pPrChange>
            </w:pPr>
            <w:r w:rsidRPr="001043E9">
              <w:rPr>
                <w:rStyle w:val="af6"/>
                <w:rFonts w:eastAsiaTheme="minorEastAsia"/>
                <w:rPrChange w:id="13200" w:author="raye" w:date="2018-08-10T17:36:00Z">
                  <w:rPr>
                    <w:rFonts w:ascii="Calibri" w:hAnsi="Calibri" w:cstheme="minorHAnsi"/>
                    <w:szCs w:val="21"/>
                  </w:rPr>
                </w:rPrChange>
              </w:rPr>
              <w:t>Amount</w:t>
            </w:r>
          </w:p>
        </w:tc>
        <w:tc>
          <w:tcPr>
            <w:tcW w:w="1848" w:type="dxa"/>
            <w:tcBorders>
              <w:top w:val="single" w:sz="4" w:space="0" w:color="auto"/>
              <w:left w:val="single" w:sz="4" w:space="0" w:color="auto"/>
              <w:bottom w:val="single" w:sz="4" w:space="0" w:color="auto"/>
              <w:right w:val="single" w:sz="4" w:space="0" w:color="auto"/>
            </w:tcBorders>
            <w:hideMark/>
          </w:tcPr>
          <w:p w14:paraId="01F2539D" w14:textId="77777777" w:rsidR="00F7260B" w:rsidRPr="001043E9" w:rsidRDefault="00F7260B" w:rsidP="001043E9">
            <w:pPr>
              <w:rPr>
                <w:rStyle w:val="af6"/>
                <w:rFonts w:eastAsiaTheme="minorEastAsia"/>
                <w:rPrChange w:id="13201" w:author="raye" w:date="2018-08-10T17:36:00Z">
                  <w:rPr>
                    <w:rFonts w:ascii="等线" w:eastAsia="等线" w:hAnsi="等线" w:cs="宋体"/>
                    <w:kern w:val="0"/>
                    <w:szCs w:val="21"/>
                  </w:rPr>
                </w:rPrChange>
              </w:rPr>
              <w:pPrChange w:id="13202" w:author="raye" w:date="2018-08-10T17:36:00Z">
                <w:pPr/>
              </w:pPrChange>
            </w:pPr>
            <w:r w:rsidRPr="001043E9">
              <w:rPr>
                <w:rStyle w:val="af6"/>
                <w:rFonts w:eastAsiaTheme="minorEastAsia"/>
                <w:rPrChange w:id="13203" w:author="raye" w:date="2018-08-10T17:36: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487E4F4E" w14:textId="77777777" w:rsidR="00F7260B" w:rsidRPr="001043E9" w:rsidRDefault="00F7260B" w:rsidP="001043E9">
            <w:pPr>
              <w:rPr>
                <w:rStyle w:val="af6"/>
                <w:rFonts w:eastAsiaTheme="minorEastAsia"/>
                <w:rPrChange w:id="13204" w:author="raye" w:date="2018-08-10T17:36:00Z">
                  <w:rPr>
                    <w:rFonts w:ascii="等线" w:eastAsia="等线" w:hAnsi="等线" w:cs="宋体"/>
                    <w:kern w:val="0"/>
                    <w:szCs w:val="21"/>
                  </w:rPr>
                </w:rPrChange>
              </w:rPr>
              <w:pPrChange w:id="13205" w:author="raye" w:date="2018-08-10T17:36:00Z">
                <w:pPr/>
              </w:pPrChange>
            </w:pPr>
            <w:r w:rsidRPr="001043E9">
              <w:rPr>
                <w:rStyle w:val="af6"/>
                <w:rFonts w:eastAsiaTheme="minorEastAsia"/>
                <w:rPrChange w:id="13206" w:author="raye" w:date="2018-08-10T17:36:00Z">
                  <w:rPr>
                    <w:rFonts w:ascii="等线" w:eastAsia="等线" w:hAnsi="等线" w:cs="宋体"/>
                    <w:kern w:val="0"/>
                    <w:szCs w:val="21"/>
                  </w:rPr>
                </w:rPrChange>
              </w:rPr>
              <w:t>20 characters at most</w:t>
            </w:r>
          </w:p>
        </w:tc>
        <w:tc>
          <w:tcPr>
            <w:tcW w:w="3112" w:type="dxa"/>
            <w:tcBorders>
              <w:top w:val="single" w:sz="4" w:space="0" w:color="auto"/>
              <w:left w:val="single" w:sz="4" w:space="0" w:color="auto"/>
              <w:bottom w:val="single" w:sz="4" w:space="0" w:color="auto"/>
              <w:right w:val="single" w:sz="4" w:space="0" w:color="auto"/>
            </w:tcBorders>
            <w:noWrap/>
            <w:hideMark/>
          </w:tcPr>
          <w:p w14:paraId="30B52FB1" w14:textId="77777777" w:rsidR="00F7260B" w:rsidRPr="001043E9" w:rsidRDefault="00F7260B" w:rsidP="001043E9">
            <w:pPr>
              <w:rPr>
                <w:rStyle w:val="af6"/>
                <w:rFonts w:eastAsiaTheme="minorEastAsia"/>
                <w:rPrChange w:id="13207" w:author="raye" w:date="2018-08-10T17:36:00Z">
                  <w:rPr>
                    <w:rFonts w:ascii="等线" w:eastAsia="等线" w:hAnsi="等线" w:cs="宋体"/>
                    <w:kern w:val="0"/>
                    <w:szCs w:val="21"/>
                  </w:rPr>
                </w:rPrChange>
              </w:rPr>
              <w:pPrChange w:id="13208" w:author="raye" w:date="2018-08-10T17:36:00Z">
                <w:pPr/>
              </w:pPrChange>
            </w:pPr>
            <w:r w:rsidRPr="001043E9">
              <w:rPr>
                <w:rStyle w:val="af6"/>
                <w:rFonts w:eastAsiaTheme="minorEastAsia"/>
                <w:rPrChange w:id="13209" w:author="raye" w:date="2018-08-10T17:36:00Z">
                  <w:rPr>
                    <w:rFonts w:ascii="等线" w:eastAsia="等线" w:hAnsi="等线" w:cs="宋体"/>
                    <w:kern w:val="0"/>
                    <w:szCs w:val="21"/>
                  </w:rPr>
                </w:rPrChange>
              </w:rPr>
              <w:t>Default is to get the Total amount field filled when the CASE is created (monetary unit + amount. 2 bits after a small sum of money)</w:t>
            </w:r>
          </w:p>
        </w:tc>
      </w:tr>
      <w:tr w:rsidR="00F7260B" w:rsidRPr="001043E9" w14:paraId="1BA6B21E"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61CED22F" w14:textId="77777777" w:rsidR="00F7260B" w:rsidRPr="001043E9" w:rsidRDefault="00F7260B" w:rsidP="001043E9">
            <w:pPr>
              <w:rPr>
                <w:rStyle w:val="af6"/>
                <w:rFonts w:eastAsiaTheme="minorEastAsia"/>
                <w:rPrChange w:id="13210" w:author="raye" w:date="2018-08-10T17:36:00Z">
                  <w:rPr>
                    <w:rFonts w:ascii="等线" w:eastAsia="等线" w:hAnsi="等线" w:cs="宋体"/>
                    <w:kern w:val="0"/>
                    <w:szCs w:val="21"/>
                  </w:rPr>
                </w:rPrChange>
              </w:rPr>
              <w:pPrChange w:id="13211" w:author="raye" w:date="2018-08-10T17:36:00Z">
                <w:pPr/>
              </w:pPrChange>
            </w:pPr>
            <w:r w:rsidRPr="001043E9">
              <w:rPr>
                <w:rStyle w:val="af6"/>
                <w:rFonts w:eastAsiaTheme="minorEastAsia"/>
                <w:rPrChange w:id="13212" w:author="raye" w:date="2018-08-10T17:36:00Z">
                  <w:rPr>
                    <w:rFonts w:ascii="Calibri" w:hAnsi="Calibri" w:cstheme="minorHAnsi"/>
                    <w:szCs w:val="21"/>
                  </w:rPr>
                </w:rPrChange>
              </w:rPr>
              <w:t>Import/Export</w:t>
            </w:r>
          </w:p>
        </w:tc>
        <w:tc>
          <w:tcPr>
            <w:tcW w:w="1848" w:type="dxa"/>
            <w:tcBorders>
              <w:top w:val="single" w:sz="4" w:space="0" w:color="auto"/>
              <w:left w:val="single" w:sz="4" w:space="0" w:color="auto"/>
              <w:bottom w:val="single" w:sz="4" w:space="0" w:color="auto"/>
              <w:right w:val="single" w:sz="4" w:space="0" w:color="auto"/>
            </w:tcBorders>
            <w:hideMark/>
          </w:tcPr>
          <w:p w14:paraId="56622D6A" w14:textId="77777777" w:rsidR="00F7260B" w:rsidRPr="001043E9" w:rsidRDefault="00F7260B" w:rsidP="001043E9">
            <w:pPr>
              <w:rPr>
                <w:rStyle w:val="af6"/>
                <w:rFonts w:eastAsiaTheme="minorEastAsia"/>
                <w:rPrChange w:id="13213" w:author="raye" w:date="2018-08-10T17:36:00Z">
                  <w:rPr>
                    <w:rFonts w:ascii="等线" w:eastAsia="等线" w:hAnsi="等线" w:cs="宋体"/>
                    <w:kern w:val="0"/>
                    <w:szCs w:val="21"/>
                  </w:rPr>
                </w:rPrChange>
              </w:rPr>
              <w:pPrChange w:id="13214" w:author="raye" w:date="2018-08-10T17:36:00Z">
                <w:pPr/>
              </w:pPrChange>
            </w:pPr>
            <w:r w:rsidRPr="001043E9">
              <w:rPr>
                <w:rStyle w:val="af6"/>
                <w:rFonts w:eastAsiaTheme="minorEastAsia"/>
                <w:rPrChange w:id="13215" w:author="raye" w:date="2018-08-10T17:36: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0F751B45" w14:textId="77777777" w:rsidR="00F7260B" w:rsidRPr="001043E9" w:rsidRDefault="00F7260B" w:rsidP="001043E9">
            <w:pPr>
              <w:rPr>
                <w:rStyle w:val="af6"/>
                <w:rFonts w:eastAsiaTheme="minorEastAsia"/>
                <w:rPrChange w:id="13216" w:author="raye" w:date="2018-08-10T17:36:00Z">
                  <w:rPr>
                    <w:rFonts w:ascii="等线" w:eastAsia="等线" w:hAnsi="等线" w:cs="宋体"/>
                    <w:kern w:val="0"/>
                    <w:szCs w:val="21"/>
                  </w:rPr>
                </w:rPrChange>
              </w:rPr>
              <w:pPrChange w:id="13217" w:author="raye" w:date="2018-08-10T17:36:00Z">
                <w:pPr/>
              </w:pPrChange>
            </w:pPr>
            <w:r w:rsidRPr="001043E9">
              <w:rPr>
                <w:rStyle w:val="af6"/>
                <w:rFonts w:eastAsiaTheme="minorEastAsia"/>
                <w:rPrChange w:id="13218" w:author="raye" w:date="2018-08-10T17:36:00Z">
                  <w:rPr>
                    <w:i/>
                    <w:sz w:val="24"/>
                    <w:szCs w:val="24"/>
                  </w:rPr>
                </w:rPrChange>
              </w:rPr>
              <w:t>Dropdown menu</w:t>
            </w:r>
          </w:p>
        </w:tc>
        <w:tc>
          <w:tcPr>
            <w:tcW w:w="3112" w:type="dxa"/>
            <w:tcBorders>
              <w:top w:val="single" w:sz="4" w:space="0" w:color="auto"/>
              <w:left w:val="single" w:sz="4" w:space="0" w:color="auto"/>
              <w:bottom w:val="single" w:sz="4" w:space="0" w:color="auto"/>
              <w:right w:val="single" w:sz="4" w:space="0" w:color="auto"/>
            </w:tcBorders>
            <w:noWrap/>
            <w:hideMark/>
          </w:tcPr>
          <w:p w14:paraId="1AA3DECA" w14:textId="77777777" w:rsidR="00F7260B" w:rsidRPr="001043E9" w:rsidRDefault="00F7260B" w:rsidP="001043E9">
            <w:pPr>
              <w:rPr>
                <w:rStyle w:val="af6"/>
                <w:rFonts w:eastAsiaTheme="minorEastAsia"/>
                <w:rPrChange w:id="13219" w:author="raye" w:date="2018-08-10T17:36:00Z">
                  <w:rPr>
                    <w:rFonts w:ascii="等线" w:eastAsia="等线" w:hAnsi="等线" w:cs="宋体"/>
                    <w:kern w:val="0"/>
                    <w:szCs w:val="21"/>
                  </w:rPr>
                </w:rPrChange>
              </w:rPr>
              <w:pPrChange w:id="13220" w:author="raye" w:date="2018-08-10T17:36:00Z">
                <w:pPr/>
              </w:pPrChange>
            </w:pPr>
            <w:r w:rsidRPr="001043E9">
              <w:rPr>
                <w:rStyle w:val="af6"/>
                <w:rFonts w:eastAsiaTheme="minorEastAsia"/>
                <w:rPrChange w:id="13221" w:author="raye" w:date="2018-08-10T17:36:00Z">
                  <w:rPr>
                    <w:rFonts w:ascii="等线" w:eastAsia="等线" w:hAnsi="等线" w:cs="宋体"/>
                    <w:kern w:val="0"/>
                    <w:szCs w:val="21"/>
                  </w:rPr>
                </w:rPrChange>
              </w:rPr>
              <w:t>Single choice from the dropdown menu</w:t>
            </w:r>
          </w:p>
        </w:tc>
      </w:tr>
      <w:tr w:rsidR="00F7260B" w:rsidRPr="001043E9" w14:paraId="5777C1A1"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650BEE5B" w14:textId="77777777" w:rsidR="00F7260B" w:rsidRPr="001043E9" w:rsidRDefault="00F7260B" w:rsidP="001043E9">
            <w:pPr>
              <w:rPr>
                <w:rStyle w:val="af6"/>
                <w:rFonts w:eastAsiaTheme="minorEastAsia"/>
                <w:rPrChange w:id="13222" w:author="raye" w:date="2018-08-10T17:36:00Z">
                  <w:rPr>
                    <w:rFonts w:ascii="等线" w:eastAsia="等线" w:hAnsi="等线" w:cs="宋体"/>
                    <w:kern w:val="0"/>
                    <w:szCs w:val="21"/>
                  </w:rPr>
                </w:rPrChange>
              </w:rPr>
              <w:pPrChange w:id="13223" w:author="raye" w:date="2018-08-10T17:36:00Z">
                <w:pPr/>
              </w:pPrChange>
            </w:pPr>
            <w:r w:rsidRPr="001043E9">
              <w:rPr>
                <w:rStyle w:val="af6"/>
                <w:rFonts w:eastAsiaTheme="minorEastAsia"/>
                <w:rPrChange w:id="13224" w:author="raye" w:date="2018-08-10T17:36:00Z">
                  <w:rPr>
                    <w:rFonts w:ascii="Calibri" w:hAnsi="Calibri" w:cstheme="minorHAnsi"/>
                    <w:szCs w:val="21"/>
                  </w:rPr>
                </w:rPrChange>
              </w:rPr>
              <w:t>From to</w:t>
            </w:r>
          </w:p>
        </w:tc>
        <w:tc>
          <w:tcPr>
            <w:tcW w:w="1848" w:type="dxa"/>
            <w:tcBorders>
              <w:top w:val="single" w:sz="4" w:space="0" w:color="auto"/>
              <w:left w:val="single" w:sz="4" w:space="0" w:color="auto"/>
              <w:bottom w:val="single" w:sz="4" w:space="0" w:color="auto"/>
              <w:right w:val="single" w:sz="4" w:space="0" w:color="auto"/>
            </w:tcBorders>
            <w:hideMark/>
          </w:tcPr>
          <w:p w14:paraId="15C40183" w14:textId="77777777" w:rsidR="00F7260B" w:rsidRPr="001043E9" w:rsidRDefault="00F7260B" w:rsidP="001043E9">
            <w:pPr>
              <w:rPr>
                <w:rStyle w:val="af6"/>
                <w:rFonts w:eastAsiaTheme="minorEastAsia"/>
                <w:rPrChange w:id="13225" w:author="raye" w:date="2018-08-10T17:36:00Z">
                  <w:rPr>
                    <w:rFonts w:ascii="等线" w:eastAsia="等线" w:hAnsi="等线" w:cs="宋体"/>
                    <w:kern w:val="0"/>
                    <w:szCs w:val="21"/>
                  </w:rPr>
                </w:rPrChange>
              </w:rPr>
              <w:pPrChange w:id="13226" w:author="raye" w:date="2018-08-10T17:36:00Z">
                <w:pPr/>
              </w:pPrChange>
            </w:pPr>
            <w:r w:rsidRPr="001043E9">
              <w:rPr>
                <w:rStyle w:val="af6"/>
                <w:rFonts w:eastAsiaTheme="minorEastAsia"/>
                <w:rPrChange w:id="13227" w:author="raye" w:date="2018-08-10T17:36: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tcPr>
          <w:p w14:paraId="1B7ABA03" w14:textId="77777777" w:rsidR="00F7260B" w:rsidRPr="001043E9" w:rsidRDefault="00F7260B" w:rsidP="001043E9">
            <w:pPr>
              <w:rPr>
                <w:rStyle w:val="af6"/>
                <w:rFonts w:eastAsiaTheme="minorEastAsia"/>
                <w:rPrChange w:id="13228" w:author="raye" w:date="2018-08-10T17:36:00Z">
                  <w:rPr>
                    <w:rFonts w:ascii="等线" w:eastAsia="等线" w:hAnsi="等线" w:cs="宋体"/>
                    <w:kern w:val="0"/>
                    <w:szCs w:val="21"/>
                  </w:rPr>
                </w:rPrChange>
              </w:rPr>
              <w:pPrChange w:id="13229" w:author="raye" w:date="2018-08-10T17:36:00Z">
                <w:pPr/>
              </w:pPrChange>
            </w:pPr>
          </w:p>
        </w:tc>
        <w:tc>
          <w:tcPr>
            <w:tcW w:w="3112" w:type="dxa"/>
            <w:tcBorders>
              <w:top w:val="single" w:sz="4" w:space="0" w:color="auto"/>
              <w:left w:val="single" w:sz="4" w:space="0" w:color="auto"/>
              <w:bottom w:val="single" w:sz="4" w:space="0" w:color="auto"/>
              <w:right w:val="single" w:sz="4" w:space="0" w:color="auto"/>
            </w:tcBorders>
            <w:noWrap/>
            <w:hideMark/>
          </w:tcPr>
          <w:p w14:paraId="4E3EBA23" w14:textId="77777777" w:rsidR="00F7260B" w:rsidRPr="001043E9" w:rsidRDefault="00F7260B" w:rsidP="001043E9">
            <w:pPr>
              <w:rPr>
                <w:rStyle w:val="af6"/>
                <w:rFonts w:eastAsiaTheme="minorEastAsia"/>
                <w:rPrChange w:id="13230" w:author="raye" w:date="2018-08-10T17:36:00Z">
                  <w:rPr>
                    <w:rFonts w:ascii="等线" w:eastAsia="等线" w:hAnsi="等线" w:cs="宋体"/>
                    <w:kern w:val="0"/>
                    <w:szCs w:val="21"/>
                  </w:rPr>
                </w:rPrChange>
              </w:rPr>
              <w:pPrChange w:id="13231" w:author="raye" w:date="2018-08-10T17:36:00Z">
                <w:pPr/>
              </w:pPrChange>
            </w:pPr>
            <w:r w:rsidRPr="001043E9">
              <w:rPr>
                <w:rStyle w:val="af6"/>
                <w:rFonts w:eastAsiaTheme="minorEastAsia"/>
                <w:rPrChange w:id="13232" w:author="raye" w:date="2018-08-10T17:36:00Z">
                  <w:rPr>
                    <w:rFonts w:ascii="等线" w:eastAsia="等线" w:hAnsi="等线" w:cs="宋体"/>
                    <w:kern w:val="0"/>
                    <w:szCs w:val="21"/>
                  </w:rPr>
                </w:rPrChange>
              </w:rPr>
              <w:t>Address</w:t>
            </w:r>
          </w:p>
        </w:tc>
      </w:tr>
      <w:tr w:rsidR="00F7260B" w:rsidRPr="001043E9" w14:paraId="483F095F"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84C336D" w14:textId="77777777" w:rsidR="00F7260B" w:rsidRPr="001043E9" w:rsidRDefault="00F7260B" w:rsidP="001043E9">
            <w:pPr>
              <w:rPr>
                <w:rStyle w:val="af6"/>
                <w:rFonts w:eastAsiaTheme="minorEastAsia"/>
                <w:rPrChange w:id="13233" w:author="raye" w:date="2018-08-10T17:36:00Z">
                  <w:rPr>
                    <w:rFonts w:ascii="等线" w:eastAsia="等线" w:hAnsi="等线" w:cs="宋体"/>
                    <w:kern w:val="0"/>
                    <w:szCs w:val="21"/>
                  </w:rPr>
                </w:rPrChange>
              </w:rPr>
              <w:pPrChange w:id="13234" w:author="raye" w:date="2018-08-10T17:36:00Z">
                <w:pPr/>
              </w:pPrChange>
            </w:pPr>
            <w:r w:rsidRPr="001043E9">
              <w:rPr>
                <w:rStyle w:val="af6"/>
                <w:rFonts w:eastAsiaTheme="minorEastAsia"/>
                <w:rPrChange w:id="13235" w:author="raye" w:date="2018-08-10T17:36:00Z">
                  <w:rPr>
                    <w:rFonts w:ascii="Calibri" w:hAnsi="Calibri" w:cstheme="minorHAnsi"/>
                    <w:szCs w:val="21"/>
                  </w:rPr>
                </w:rPrChange>
              </w:rPr>
              <w:t>Description of Goods</w:t>
            </w:r>
          </w:p>
        </w:tc>
        <w:tc>
          <w:tcPr>
            <w:tcW w:w="1848" w:type="dxa"/>
            <w:tcBorders>
              <w:top w:val="single" w:sz="4" w:space="0" w:color="auto"/>
              <w:left w:val="single" w:sz="4" w:space="0" w:color="auto"/>
              <w:bottom w:val="single" w:sz="4" w:space="0" w:color="auto"/>
              <w:right w:val="single" w:sz="4" w:space="0" w:color="auto"/>
            </w:tcBorders>
            <w:hideMark/>
          </w:tcPr>
          <w:p w14:paraId="0E5DB2B2" w14:textId="77777777" w:rsidR="00F7260B" w:rsidRPr="001043E9" w:rsidRDefault="00F7260B" w:rsidP="001043E9">
            <w:pPr>
              <w:rPr>
                <w:rStyle w:val="af6"/>
                <w:rFonts w:eastAsiaTheme="minorEastAsia"/>
                <w:rPrChange w:id="13236" w:author="raye" w:date="2018-08-10T17:36:00Z">
                  <w:rPr>
                    <w:rFonts w:ascii="等线" w:eastAsia="等线" w:hAnsi="等线" w:cs="宋体"/>
                    <w:kern w:val="0"/>
                    <w:szCs w:val="21"/>
                  </w:rPr>
                </w:rPrChange>
              </w:rPr>
              <w:pPrChange w:id="13237" w:author="raye" w:date="2018-08-10T17:36:00Z">
                <w:pPr/>
              </w:pPrChange>
            </w:pPr>
            <w:r w:rsidRPr="001043E9">
              <w:rPr>
                <w:rStyle w:val="af6"/>
                <w:rFonts w:eastAsiaTheme="minorEastAsia"/>
                <w:rPrChange w:id="13238" w:author="raye" w:date="2018-08-10T17:36: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tcPr>
          <w:p w14:paraId="3B9CFED4" w14:textId="77777777" w:rsidR="00F7260B" w:rsidRPr="001043E9" w:rsidRDefault="00F7260B" w:rsidP="001043E9">
            <w:pPr>
              <w:rPr>
                <w:rStyle w:val="af6"/>
                <w:rFonts w:eastAsiaTheme="minorEastAsia"/>
                <w:rPrChange w:id="13239" w:author="raye" w:date="2018-08-10T17:36:00Z">
                  <w:rPr>
                    <w:rFonts w:ascii="等线" w:eastAsia="等线" w:hAnsi="等线" w:cs="宋体"/>
                    <w:kern w:val="0"/>
                    <w:szCs w:val="21"/>
                  </w:rPr>
                </w:rPrChange>
              </w:rPr>
              <w:pPrChange w:id="13240" w:author="raye" w:date="2018-08-10T17:36:00Z">
                <w:pPr/>
              </w:pPrChange>
            </w:pPr>
            <w:r w:rsidRPr="001043E9">
              <w:rPr>
                <w:rStyle w:val="af6"/>
                <w:rFonts w:eastAsiaTheme="minorEastAsia"/>
                <w:rPrChange w:id="13241" w:author="raye" w:date="2018-08-10T17:36:00Z">
                  <w:rPr>
                    <w:rFonts w:ascii="等线" w:eastAsia="等线" w:hAnsi="等线" w:cs="宋体"/>
                    <w:kern w:val="0"/>
                    <w:szCs w:val="21"/>
                  </w:rPr>
                </w:rPrChange>
              </w:rPr>
              <w:t xml:space="preserve">One is displayed per line, one line is not more than 255 characters. At most no more </w:t>
            </w:r>
            <w:r w:rsidRPr="001043E9">
              <w:rPr>
                <w:rStyle w:val="af6"/>
                <w:rFonts w:eastAsiaTheme="minorEastAsia"/>
                <w:rPrChange w:id="13242" w:author="raye" w:date="2018-08-10T17:36:00Z">
                  <w:rPr>
                    <w:rFonts w:ascii="等线" w:eastAsia="等线" w:hAnsi="等线" w:cs="宋体"/>
                    <w:kern w:val="0"/>
                    <w:szCs w:val="21"/>
                  </w:rPr>
                </w:rPrChange>
              </w:rPr>
              <w:lastRenderedPageBreak/>
              <w:t>than 200 lines</w:t>
            </w:r>
          </w:p>
          <w:p w14:paraId="10E8CC48" w14:textId="77777777" w:rsidR="00F7260B" w:rsidRPr="001043E9" w:rsidRDefault="00F7260B" w:rsidP="001043E9">
            <w:pPr>
              <w:rPr>
                <w:rStyle w:val="af6"/>
                <w:rFonts w:eastAsiaTheme="minorEastAsia"/>
                <w:rPrChange w:id="13243" w:author="raye" w:date="2018-08-10T17:36:00Z">
                  <w:rPr>
                    <w:rFonts w:ascii="等线" w:eastAsia="等线" w:hAnsi="等线" w:cs="宋体"/>
                    <w:kern w:val="0"/>
                    <w:szCs w:val="21"/>
                  </w:rPr>
                </w:rPrChange>
              </w:rPr>
              <w:pPrChange w:id="13244" w:author="raye" w:date="2018-08-10T17:36:00Z">
                <w:pPr/>
              </w:pPrChange>
            </w:pPr>
          </w:p>
        </w:tc>
        <w:tc>
          <w:tcPr>
            <w:tcW w:w="3112" w:type="dxa"/>
            <w:tcBorders>
              <w:top w:val="single" w:sz="4" w:space="0" w:color="auto"/>
              <w:left w:val="single" w:sz="4" w:space="0" w:color="auto"/>
              <w:bottom w:val="single" w:sz="4" w:space="0" w:color="auto"/>
              <w:right w:val="single" w:sz="4" w:space="0" w:color="auto"/>
            </w:tcBorders>
            <w:noWrap/>
          </w:tcPr>
          <w:p w14:paraId="4DF1A1A6" w14:textId="77777777" w:rsidR="00F7260B" w:rsidRPr="001043E9" w:rsidRDefault="00F7260B" w:rsidP="001043E9">
            <w:pPr>
              <w:rPr>
                <w:rStyle w:val="af6"/>
                <w:rFonts w:eastAsiaTheme="minorEastAsia"/>
                <w:rPrChange w:id="13245" w:author="raye" w:date="2018-08-10T17:36:00Z">
                  <w:rPr>
                    <w:rFonts w:ascii="等线" w:eastAsia="等线" w:hAnsi="等线" w:cs="宋体"/>
                    <w:kern w:val="0"/>
                    <w:szCs w:val="21"/>
                  </w:rPr>
                </w:rPrChange>
              </w:rPr>
              <w:pPrChange w:id="13246" w:author="raye" w:date="2018-08-10T17:36:00Z">
                <w:pPr/>
              </w:pPrChange>
            </w:pPr>
            <w:r w:rsidRPr="001043E9">
              <w:rPr>
                <w:rStyle w:val="af6"/>
                <w:rFonts w:eastAsiaTheme="minorEastAsia"/>
                <w:rPrChange w:id="13247" w:author="raye" w:date="2018-08-10T17:36:00Z">
                  <w:rPr>
                    <w:rFonts w:ascii="等线" w:eastAsia="等线" w:hAnsi="等线" w:cs="宋体"/>
                    <w:kern w:val="0"/>
                    <w:szCs w:val="21"/>
                  </w:rPr>
                </w:rPrChange>
              </w:rPr>
              <w:lastRenderedPageBreak/>
              <w:t>Unduplicated item headings from INPUT invoices</w:t>
            </w:r>
          </w:p>
          <w:p w14:paraId="49D33FAF" w14:textId="77777777" w:rsidR="00F7260B" w:rsidRPr="001043E9" w:rsidRDefault="00F7260B" w:rsidP="001043E9">
            <w:pPr>
              <w:rPr>
                <w:rStyle w:val="af6"/>
                <w:rFonts w:eastAsiaTheme="minorEastAsia"/>
                <w:rPrChange w:id="13248" w:author="raye" w:date="2018-08-10T17:36:00Z">
                  <w:rPr>
                    <w:rFonts w:ascii="等线" w:eastAsia="等线" w:hAnsi="等线" w:cs="宋体"/>
                    <w:kern w:val="0"/>
                    <w:szCs w:val="21"/>
                  </w:rPr>
                </w:rPrChange>
              </w:rPr>
              <w:pPrChange w:id="13249" w:author="raye" w:date="2018-08-10T17:36:00Z">
                <w:pPr/>
              </w:pPrChange>
            </w:pPr>
          </w:p>
        </w:tc>
      </w:tr>
      <w:tr w:rsidR="00F7260B" w:rsidRPr="001043E9" w14:paraId="6FBAEC56"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35575176" w14:textId="77777777" w:rsidR="00F7260B" w:rsidRPr="001043E9" w:rsidRDefault="00F7260B" w:rsidP="001043E9">
            <w:pPr>
              <w:rPr>
                <w:rStyle w:val="af6"/>
                <w:rFonts w:eastAsiaTheme="minorEastAsia"/>
                <w:rPrChange w:id="13250" w:author="raye" w:date="2018-08-10T17:36:00Z">
                  <w:rPr>
                    <w:rFonts w:ascii="Calibri" w:hAnsi="Calibri" w:cstheme="minorHAnsi"/>
                    <w:szCs w:val="21"/>
                  </w:rPr>
                </w:rPrChange>
              </w:rPr>
              <w:pPrChange w:id="13251" w:author="raye" w:date="2018-08-10T17:36:00Z">
                <w:pPr/>
              </w:pPrChange>
            </w:pPr>
            <w:r w:rsidRPr="001043E9">
              <w:rPr>
                <w:rStyle w:val="af6"/>
                <w:rFonts w:eastAsiaTheme="minorEastAsia"/>
                <w:rPrChange w:id="13252" w:author="raye" w:date="2018-08-10T17:36:00Z">
                  <w:rPr>
                    <w:rFonts w:ascii="Calibri" w:hAnsi="Calibri" w:cstheme="minorHAnsi"/>
                    <w:szCs w:val="21"/>
                  </w:rPr>
                </w:rPrChange>
              </w:rPr>
              <w:lastRenderedPageBreak/>
              <w:t>BOC branch</w:t>
            </w:r>
          </w:p>
        </w:tc>
        <w:tc>
          <w:tcPr>
            <w:tcW w:w="1848" w:type="dxa"/>
            <w:tcBorders>
              <w:top w:val="single" w:sz="4" w:space="0" w:color="auto"/>
              <w:left w:val="single" w:sz="4" w:space="0" w:color="auto"/>
              <w:bottom w:val="single" w:sz="4" w:space="0" w:color="auto"/>
              <w:right w:val="single" w:sz="4" w:space="0" w:color="auto"/>
            </w:tcBorders>
            <w:hideMark/>
          </w:tcPr>
          <w:p w14:paraId="71DCEE6F" w14:textId="77777777" w:rsidR="00F7260B" w:rsidRPr="001043E9" w:rsidRDefault="00F7260B" w:rsidP="001043E9">
            <w:pPr>
              <w:rPr>
                <w:rStyle w:val="af6"/>
                <w:rFonts w:eastAsiaTheme="minorEastAsia"/>
                <w:rPrChange w:id="13253" w:author="raye" w:date="2018-08-10T17:36:00Z">
                  <w:rPr>
                    <w:i/>
                    <w:sz w:val="24"/>
                    <w:szCs w:val="24"/>
                  </w:rPr>
                </w:rPrChange>
              </w:rPr>
              <w:pPrChange w:id="13254" w:author="raye" w:date="2018-08-10T17:36:00Z">
                <w:pPr/>
              </w:pPrChange>
            </w:pPr>
            <w:r w:rsidRPr="001043E9">
              <w:rPr>
                <w:rStyle w:val="af6"/>
                <w:rFonts w:eastAsiaTheme="minorEastAsia"/>
                <w:rPrChange w:id="13255" w:author="raye" w:date="2018-08-10T17:36: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hideMark/>
          </w:tcPr>
          <w:p w14:paraId="43B41EF8" w14:textId="77777777" w:rsidR="00F7260B" w:rsidRPr="001043E9" w:rsidRDefault="00F7260B" w:rsidP="001043E9">
            <w:pPr>
              <w:rPr>
                <w:rStyle w:val="af6"/>
                <w:rFonts w:eastAsiaTheme="minorEastAsia"/>
                <w:rPrChange w:id="13256" w:author="raye" w:date="2018-08-10T17:36:00Z">
                  <w:rPr>
                    <w:i/>
                    <w:sz w:val="24"/>
                    <w:szCs w:val="24"/>
                  </w:rPr>
                </w:rPrChange>
              </w:rPr>
              <w:pPrChange w:id="13257" w:author="raye" w:date="2018-08-10T17:36:00Z">
                <w:pPr/>
              </w:pPrChange>
            </w:pPr>
            <w:r w:rsidRPr="001043E9">
              <w:rPr>
                <w:rStyle w:val="af6"/>
                <w:rFonts w:eastAsiaTheme="minorEastAsia"/>
                <w:rPrChange w:id="13258" w:author="raye" w:date="2018-08-10T17:36:00Z">
                  <w:rPr>
                    <w:i/>
                    <w:sz w:val="24"/>
                    <w:szCs w:val="24"/>
                  </w:rPr>
                </w:rPrChange>
              </w:rPr>
              <w:t>80</w:t>
            </w:r>
            <w:r w:rsidRPr="001043E9">
              <w:rPr>
                <w:rStyle w:val="af6"/>
                <w:rFonts w:eastAsiaTheme="minorEastAsia"/>
                <w:rPrChange w:id="13259" w:author="raye" w:date="2018-08-10T17:36:00Z">
                  <w:rPr>
                    <w:rFonts w:ascii="等线" w:eastAsia="等线" w:hAnsi="等线" w:cs="宋体"/>
                    <w:kern w:val="0"/>
                    <w:szCs w:val="21"/>
                  </w:rPr>
                </w:rPrChange>
              </w:rPr>
              <w:t xml:space="preserve"> characters at most</w:t>
            </w:r>
          </w:p>
        </w:tc>
        <w:tc>
          <w:tcPr>
            <w:tcW w:w="3112" w:type="dxa"/>
            <w:tcBorders>
              <w:top w:val="single" w:sz="4" w:space="0" w:color="auto"/>
              <w:left w:val="single" w:sz="4" w:space="0" w:color="auto"/>
              <w:bottom w:val="single" w:sz="4" w:space="0" w:color="auto"/>
              <w:right w:val="single" w:sz="4" w:space="0" w:color="auto"/>
            </w:tcBorders>
            <w:noWrap/>
            <w:hideMark/>
          </w:tcPr>
          <w:p w14:paraId="7014F9AA" w14:textId="77777777" w:rsidR="00F7260B" w:rsidRPr="001043E9" w:rsidRDefault="00F7260B" w:rsidP="001043E9">
            <w:pPr>
              <w:rPr>
                <w:rStyle w:val="af6"/>
                <w:rFonts w:eastAsiaTheme="minorEastAsia"/>
                <w:rPrChange w:id="13260" w:author="raye" w:date="2018-08-10T17:36:00Z">
                  <w:rPr>
                    <w:rFonts w:ascii="等线" w:eastAsia="等线" w:hAnsi="等线" w:cs="宋体"/>
                    <w:kern w:val="0"/>
                    <w:szCs w:val="21"/>
                  </w:rPr>
                </w:rPrChange>
              </w:rPr>
              <w:pPrChange w:id="13261" w:author="raye" w:date="2018-08-10T17:36:00Z">
                <w:pPr/>
              </w:pPrChange>
            </w:pPr>
            <w:r w:rsidRPr="001043E9">
              <w:rPr>
                <w:rStyle w:val="af6"/>
                <w:rFonts w:eastAsiaTheme="minorEastAsia"/>
                <w:rPrChange w:id="13262" w:author="raye" w:date="2018-08-10T17:36:00Z">
                  <w:rPr>
                    <w:rFonts w:ascii="等线" w:eastAsia="等线" w:hAnsi="等线" w:cs="宋体"/>
                    <w:kern w:val="0"/>
                    <w:szCs w:val="21"/>
                  </w:rPr>
                </w:rPrChange>
              </w:rPr>
              <w:t>When the CASE is created, the default is made, and the modification is allowed.</w:t>
            </w:r>
          </w:p>
        </w:tc>
      </w:tr>
      <w:tr w:rsidR="00F7260B" w:rsidRPr="001043E9" w14:paraId="01B36B1E"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71098990" w14:textId="77777777" w:rsidR="00F7260B" w:rsidRPr="001043E9" w:rsidRDefault="00F7260B" w:rsidP="001043E9">
            <w:pPr>
              <w:rPr>
                <w:rStyle w:val="af6"/>
                <w:rFonts w:eastAsiaTheme="minorEastAsia"/>
                <w:rPrChange w:id="13263" w:author="raye" w:date="2018-08-10T17:36:00Z">
                  <w:rPr>
                    <w:rFonts w:ascii="Calibri" w:hAnsi="Calibri" w:cstheme="minorHAnsi"/>
                    <w:szCs w:val="21"/>
                  </w:rPr>
                </w:rPrChange>
              </w:rPr>
              <w:pPrChange w:id="13264" w:author="raye" w:date="2018-08-10T17:36:00Z">
                <w:pPr/>
              </w:pPrChange>
            </w:pPr>
            <w:r w:rsidRPr="001043E9">
              <w:rPr>
                <w:rStyle w:val="af6"/>
                <w:rFonts w:eastAsiaTheme="minorEastAsia"/>
                <w:rPrChange w:id="13265" w:author="raye" w:date="2018-08-10T17:36:00Z">
                  <w:rPr>
                    <w:rFonts w:ascii="Calibri" w:hAnsi="Calibri" w:cstheme="minorHAnsi"/>
                    <w:szCs w:val="21"/>
                  </w:rPr>
                </w:rPrChange>
              </w:rPr>
              <w:t>Red&amp;no red</w:t>
            </w:r>
          </w:p>
        </w:tc>
        <w:tc>
          <w:tcPr>
            <w:tcW w:w="1848" w:type="dxa"/>
            <w:tcBorders>
              <w:top w:val="single" w:sz="4" w:space="0" w:color="auto"/>
              <w:left w:val="single" w:sz="4" w:space="0" w:color="auto"/>
              <w:bottom w:val="single" w:sz="4" w:space="0" w:color="auto"/>
              <w:right w:val="single" w:sz="4" w:space="0" w:color="auto"/>
            </w:tcBorders>
            <w:hideMark/>
          </w:tcPr>
          <w:p w14:paraId="15EF4FED" w14:textId="77777777" w:rsidR="00F7260B" w:rsidRPr="001043E9" w:rsidRDefault="00F7260B" w:rsidP="001043E9">
            <w:pPr>
              <w:rPr>
                <w:rStyle w:val="af6"/>
                <w:rFonts w:eastAsiaTheme="minorEastAsia"/>
                <w:rPrChange w:id="13266" w:author="raye" w:date="2018-08-10T17:36:00Z">
                  <w:rPr>
                    <w:i/>
                    <w:sz w:val="24"/>
                    <w:szCs w:val="24"/>
                  </w:rPr>
                </w:rPrChange>
              </w:rPr>
              <w:pPrChange w:id="13267" w:author="raye" w:date="2018-08-10T17:36:00Z">
                <w:pPr/>
              </w:pPrChange>
            </w:pPr>
            <w:r w:rsidRPr="001043E9">
              <w:rPr>
                <w:rStyle w:val="af6"/>
                <w:rFonts w:eastAsiaTheme="minorEastAsia"/>
                <w:rPrChange w:id="13268" w:author="raye" w:date="2018-08-10T17:36: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18D9FF42" w14:textId="77777777" w:rsidR="00F7260B" w:rsidRPr="001043E9" w:rsidRDefault="00F7260B" w:rsidP="001043E9">
            <w:pPr>
              <w:rPr>
                <w:rStyle w:val="af6"/>
                <w:rFonts w:eastAsiaTheme="minorEastAsia"/>
                <w:rPrChange w:id="13269" w:author="raye" w:date="2018-08-10T17:36:00Z">
                  <w:rPr>
                    <w:i/>
                    <w:sz w:val="24"/>
                    <w:szCs w:val="24"/>
                  </w:rPr>
                </w:rPrChange>
              </w:rPr>
              <w:pPrChange w:id="13270" w:author="raye" w:date="2018-08-10T17:36:00Z">
                <w:pPr/>
              </w:pPrChange>
            </w:pPr>
            <w:r w:rsidRPr="001043E9">
              <w:rPr>
                <w:rStyle w:val="af6"/>
                <w:rFonts w:eastAsiaTheme="minorEastAsia"/>
                <w:rPrChange w:id="13271" w:author="raye" w:date="2018-08-10T17:36:00Z">
                  <w:rPr>
                    <w:i/>
                    <w:sz w:val="24"/>
                    <w:szCs w:val="24"/>
                  </w:rPr>
                </w:rPrChange>
              </w:rPr>
              <w:t>Single choice</w:t>
            </w:r>
          </w:p>
        </w:tc>
        <w:tc>
          <w:tcPr>
            <w:tcW w:w="3112" w:type="dxa"/>
            <w:tcBorders>
              <w:top w:val="single" w:sz="4" w:space="0" w:color="auto"/>
              <w:left w:val="single" w:sz="4" w:space="0" w:color="auto"/>
              <w:bottom w:val="single" w:sz="4" w:space="0" w:color="auto"/>
              <w:right w:val="single" w:sz="4" w:space="0" w:color="auto"/>
            </w:tcBorders>
            <w:noWrap/>
            <w:hideMark/>
          </w:tcPr>
          <w:p w14:paraId="7E223760" w14:textId="77777777" w:rsidR="00F7260B" w:rsidRPr="001043E9" w:rsidRDefault="00F7260B" w:rsidP="001043E9">
            <w:pPr>
              <w:rPr>
                <w:rStyle w:val="af6"/>
                <w:rFonts w:eastAsiaTheme="minorEastAsia"/>
                <w:rPrChange w:id="13272" w:author="raye" w:date="2018-08-10T17:36:00Z">
                  <w:rPr>
                    <w:rFonts w:ascii="等线" w:eastAsia="等线" w:hAnsi="等线" w:cs="宋体"/>
                    <w:kern w:val="0"/>
                    <w:szCs w:val="21"/>
                  </w:rPr>
                </w:rPrChange>
              </w:rPr>
              <w:pPrChange w:id="13273" w:author="raye" w:date="2018-08-10T17:36:00Z">
                <w:pPr/>
              </w:pPrChange>
            </w:pPr>
            <w:r w:rsidRPr="001043E9">
              <w:rPr>
                <w:rStyle w:val="af6"/>
                <w:rFonts w:eastAsiaTheme="minorEastAsia"/>
                <w:rPrChange w:id="13274" w:author="raye" w:date="2018-08-10T17:36:00Z">
                  <w:rPr>
                    <w:rFonts w:ascii="等线" w:eastAsia="等线" w:hAnsi="等线" w:cs="宋体"/>
                    <w:kern w:val="0"/>
                    <w:szCs w:val="21"/>
                  </w:rPr>
                </w:rPrChange>
              </w:rPr>
              <w:t>System can judge default selection</w:t>
            </w:r>
          </w:p>
        </w:tc>
      </w:tr>
      <w:tr w:rsidR="00F7260B" w:rsidRPr="001043E9" w14:paraId="29AC0B0C"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5B212082" w14:textId="77777777" w:rsidR="00F7260B" w:rsidRPr="001043E9" w:rsidRDefault="00F7260B" w:rsidP="001043E9">
            <w:pPr>
              <w:rPr>
                <w:rStyle w:val="af6"/>
                <w:rFonts w:eastAsiaTheme="minorEastAsia"/>
                <w:rPrChange w:id="13275" w:author="raye" w:date="2018-08-10T17:36:00Z">
                  <w:rPr>
                    <w:rFonts w:ascii="Calibri" w:hAnsi="Calibri" w:cstheme="minorHAnsi"/>
                    <w:szCs w:val="21"/>
                  </w:rPr>
                </w:rPrChange>
              </w:rPr>
              <w:pPrChange w:id="13276" w:author="raye" w:date="2018-08-10T17:36:00Z">
                <w:pPr/>
              </w:pPrChange>
            </w:pPr>
            <w:r w:rsidRPr="001043E9">
              <w:rPr>
                <w:rStyle w:val="af6"/>
                <w:rFonts w:eastAsiaTheme="minorEastAsia"/>
                <w:rPrChange w:id="13277" w:author="raye" w:date="2018-08-10T17:36:00Z">
                  <w:rPr>
                    <w:rFonts w:ascii="Calibri" w:hAnsi="Calibri" w:cstheme="minorHAnsi"/>
                    <w:szCs w:val="21"/>
                  </w:rPr>
                </w:rPrChange>
              </w:rPr>
              <w:t>Comments</w:t>
            </w:r>
          </w:p>
        </w:tc>
        <w:tc>
          <w:tcPr>
            <w:tcW w:w="1848" w:type="dxa"/>
            <w:tcBorders>
              <w:top w:val="single" w:sz="4" w:space="0" w:color="auto"/>
              <w:left w:val="single" w:sz="4" w:space="0" w:color="auto"/>
              <w:bottom w:val="single" w:sz="4" w:space="0" w:color="auto"/>
              <w:right w:val="single" w:sz="4" w:space="0" w:color="auto"/>
            </w:tcBorders>
            <w:hideMark/>
          </w:tcPr>
          <w:p w14:paraId="20E9076D" w14:textId="77777777" w:rsidR="00F7260B" w:rsidRPr="001043E9" w:rsidRDefault="00F7260B" w:rsidP="001043E9">
            <w:pPr>
              <w:rPr>
                <w:rStyle w:val="af6"/>
                <w:rFonts w:eastAsiaTheme="minorEastAsia"/>
                <w:rPrChange w:id="13278" w:author="raye" w:date="2018-08-10T17:36:00Z">
                  <w:rPr>
                    <w:i/>
                    <w:sz w:val="24"/>
                    <w:szCs w:val="24"/>
                  </w:rPr>
                </w:rPrChange>
              </w:rPr>
              <w:pPrChange w:id="13279" w:author="raye" w:date="2018-08-10T17:36:00Z">
                <w:pPr/>
              </w:pPrChange>
            </w:pPr>
            <w:r w:rsidRPr="001043E9">
              <w:rPr>
                <w:rStyle w:val="af6"/>
                <w:rFonts w:eastAsiaTheme="minorEastAsia"/>
                <w:rPrChange w:id="13280" w:author="raye" w:date="2018-08-10T17:36: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hideMark/>
          </w:tcPr>
          <w:p w14:paraId="26CEB62B" w14:textId="77777777" w:rsidR="00F7260B" w:rsidRPr="001043E9" w:rsidRDefault="00F7260B" w:rsidP="001043E9">
            <w:pPr>
              <w:rPr>
                <w:rStyle w:val="af6"/>
                <w:rFonts w:eastAsiaTheme="minorEastAsia"/>
                <w:rPrChange w:id="13281" w:author="raye" w:date="2018-08-10T17:36:00Z">
                  <w:rPr>
                    <w:i/>
                    <w:sz w:val="24"/>
                    <w:szCs w:val="24"/>
                  </w:rPr>
                </w:rPrChange>
              </w:rPr>
              <w:pPrChange w:id="13282" w:author="raye" w:date="2018-08-10T17:36:00Z">
                <w:pPr/>
              </w:pPrChange>
            </w:pPr>
            <w:r w:rsidRPr="001043E9">
              <w:rPr>
                <w:rStyle w:val="af6"/>
                <w:rFonts w:eastAsiaTheme="minorEastAsia"/>
                <w:rPrChange w:id="13283" w:author="raye" w:date="2018-08-10T17:36:00Z">
                  <w:rPr>
                    <w:i/>
                    <w:sz w:val="24"/>
                    <w:szCs w:val="24"/>
                  </w:rPr>
                </w:rPrChange>
              </w:rPr>
              <w:t>1000</w:t>
            </w:r>
            <w:r w:rsidRPr="001043E9">
              <w:rPr>
                <w:rStyle w:val="af6"/>
                <w:rFonts w:eastAsiaTheme="minorEastAsia"/>
                <w:rPrChange w:id="13284" w:author="raye" w:date="2018-08-10T17:36:00Z">
                  <w:rPr>
                    <w:rFonts w:ascii="等线" w:eastAsia="等线" w:hAnsi="等线" w:cs="宋体"/>
                    <w:kern w:val="0"/>
                    <w:szCs w:val="21"/>
                  </w:rPr>
                </w:rPrChange>
              </w:rPr>
              <w:t xml:space="preserve"> characters at most</w:t>
            </w:r>
          </w:p>
        </w:tc>
        <w:tc>
          <w:tcPr>
            <w:tcW w:w="3112" w:type="dxa"/>
            <w:tcBorders>
              <w:top w:val="single" w:sz="4" w:space="0" w:color="auto"/>
              <w:left w:val="single" w:sz="4" w:space="0" w:color="auto"/>
              <w:bottom w:val="single" w:sz="4" w:space="0" w:color="auto"/>
              <w:right w:val="single" w:sz="4" w:space="0" w:color="auto"/>
            </w:tcBorders>
            <w:noWrap/>
          </w:tcPr>
          <w:p w14:paraId="632F53BB" w14:textId="77777777" w:rsidR="00F7260B" w:rsidRPr="001043E9" w:rsidRDefault="00F7260B" w:rsidP="001043E9">
            <w:pPr>
              <w:rPr>
                <w:rStyle w:val="af6"/>
                <w:rFonts w:eastAsiaTheme="minorEastAsia"/>
                <w:rPrChange w:id="13285" w:author="raye" w:date="2018-08-10T17:36:00Z">
                  <w:rPr>
                    <w:rFonts w:ascii="等线" w:eastAsia="等线" w:hAnsi="等线" w:cs="宋体"/>
                    <w:kern w:val="0"/>
                    <w:szCs w:val="21"/>
                  </w:rPr>
                </w:rPrChange>
              </w:rPr>
              <w:pPrChange w:id="13286" w:author="raye" w:date="2018-08-10T17:36:00Z">
                <w:pPr/>
              </w:pPrChange>
            </w:pPr>
          </w:p>
        </w:tc>
      </w:tr>
    </w:tbl>
    <w:p w14:paraId="4830843B" w14:textId="77777777" w:rsidR="00F7260B" w:rsidRPr="001043E9" w:rsidRDefault="00F7260B" w:rsidP="001043E9">
      <w:pPr>
        <w:rPr>
          <w:rStyle w:val="af6"/>
          <w:rFonts w:eastAsiaTheme="minorEastAsia"/>
          <w:rPrChange w:id="13287" w:author="raye" w:date="2018-08-10T17:36:00Z">
            <w:rPr/>
          </w:rPrChange>
        </w:rPr>
        <w:pPrChange w:id="13288" w:author="raye" w:date="2018-08-10T17:36:00Z">
          <w:pPr/>
        </w:pPrChange>
      </w:pPr>
    </w:p>
    <w:p w14:paraId="084DA01B" w14:textId="77777777" w:rsidR="00F7260B" w:rsidRPr="001043E9" w:rsidRDefault="00F7260B" w:rsidP="001043E9">
      <w:pPr>
        <w:rPr>
          <w:rStyle w:val="af6"/>
          <w:rFonts w:eastAsiaTheme="minorEastAsia"/>
          <w:rPrChange w:id="13289" w:author="raye" w:date="2018-08-10T17:36:00Z">
            <w:rPr/>
          </w:rPrChange>
        </w:rPr>
        <w:pPrChange w:id="13290" w:author="raye" w:date="2018-08-10T17:36:00Z">
          <w:pPr/>
        </w:pPrChange>
      </w:pPr>
      <w:r w:rsidRPr="001043E9">
        <w:rPr>
          <w:rStyle w:val="af6"/>
          <w:rFonts w:eastAsiaTheme="minorEastAsia"/>
          <w:rPrChange w:id="13291" w:author="raye" w:date="2018-08-10T17:36:00Z">
            <w:rPr>
              <w:rFonts w:ascii="Calibri" w:hAnsi="Calibri" w:cstheme="minorHAnsi"/>
              <w:szCs w:val="21"/>
            </w:rPr>
          </w:rPrChange>
        </w:rPr>
        <w:t>Our Ref. No</w:t>
      </w:r>
      <w:r w:rsidRPr="001043E9">
        <w:rPr>
          <w:rStyle w:val="af6"/>
          <w:rFonts w:eastAsiaTheme="minorEastAsia" w:hint="eastAsia"/>
          <w:rPrChange w:id="13292" w:author="raye" w:date="2018-08-10T17:36:00Z">
            <w:rPr>
              <w:rFonts w:ascii="Calibri" w:hAnsi="Calibri" w:cstheme="minorHAnsi" w:hint="eastAsia"/>
              <w:szCs w:val="21"/>
            </w:rPr>
          </w:rPrChange>
        </w:rPr>
        <w:t>；</w:t>
      </w:r>
      <w:r w:rsidRPr="001043E9">
        <w:rPr>
          <w:rStyle w:val="af6"/>
          <w:rFonts w:eastAsiaTheme="minorEastAsia"/>
          <w:rPrChange w:id="13293" w:author="raye" w:date="2018-08-10T17:36:00Z">
            <w:rPr>
              <w:rFonts w:ascii="Calibri" w:hAnsi="Calibri" w:cstheme="minorHAnsi"/>
              <w:szCs w:val="21"/>
            </w:rPr>
          </w:rPrChange>
        </w:rPr>
        <w:t>Amount</w:t>
      </w:r>
      <w:r w:rsidRPr="001043E9">
        <w:rPr>
          <w:rStyle w:val="af6"/>
          <w:rFonts w:eastAsiaTheme="minorEastAsia" w:hint="eastAsia"/>
          <w:rPrChange w:id="13294" w:author="raye" w:date="2018-08-10T17:36:00Z">
            <w:rPr>
              <w:rFonts w:ascii="Calibri" w:hAnsi="Calibri" w:cstheme="minorHAnsi" w:hint="eastAsia"/>
              <w:szCs w:val="21"/>
            </w:rPr>
          </w:rPrChange>
        </w:rPr>
        <w:t>；</w:t>
      </w:r>
      <w:r w:rsidRPr="001043E9">
        <w:rPr>
          <w:rStyle w:val="af6"/>
          <w:rFonts w:eastAsiaTheme="minorEastAsia"/>
          <w:rPrChange w:id="13295" w:author="raye" w:date="2018-08-10T17:36:00Z">
            <w:rPr>
              <w:rFonts w:ascii="Calibri" w:hAnsi="Calibri" w:cstheme="minorHAnsi"/>
              <w:szCs w:val="21"/>
            </w:rPr>
          </w:rPrChange>
        </w:rPr>
        <w:t>Description of Goods</w:t>
      </w:r>
      <w:r w:rsidRPr="001043E9">
        <w:rPr>
          <w:rStyle w:val="af6"/>
          <w:rFonts w:eastAsiaTheme="minorEastAsia" w:hint="eastAsia"/>
          <w:rPrChange w:id="13296" w:author="raye" w:date="2018-08-10T17:36:00Z">
            <w:rPr>
              <w:rFonts w:ascii="Calibri" w:hAnsi="Calibri" w:cstheme="minorHAnsi" w:hint="eastAsia"/>
              <w:szCs w:val="21"/>
            </w:rPr>
          </w:rPrChange>
        </w:rPr>
        <w:t>；</w:t>
      </w:r>
      <w:r w:rsidRPr="001043E9">
        <w:rPr>
          <w:rStyle w:val="af6"/>
          <w:rFonts w:eastAsiaTheme="minorEastAsia"/>
          <w:rPrChange w:id="13297" w:author="raye" w:date="2018-08-10T17:36:00Z">
            <w:rPr>
              <w:rFonts w:ascii="Calibri" w:hAnsi="Calibri" w:cstheme="minorHAnsi"/>
              <w:szCs w:val="21"/>
            </w:rPr>
          </w:rPrChange>
        </w:rPr>
        <w:t>BOC branch these four field systems are taken and allowed to modify</w:t>
      </w:r>
    </w:p>
    <w:p w14:paraId="2503E907" w14:textId="77777777" w:rsidR="00F7260B" w:rsidRPr="001043E9" w:rsidRDefault="00F7260B" w:rsidP="001043E9">
      <w:pPr>
        <w:rPr>
          <w:rStyle w:val="af6"/>
          <w:rFonts w:eastAsiaTheme="minorEastAsia"/>
          <w:rPrChange w:id="13298" w:author="raye" w:date="2018-08-10T17:36:00Z">
            <w:rPr/>
          </w:rPrChange>
        </w:rPr>
        <w:pPrChange w:id="13299" w:author="raye" w:date="2018-08-10T17:36:00Z">
          <w:pPr/>
        </w:pPrChange>
      </w:pPr>
    </w:p>
    <w:p w14:paraId="220F7462" w14:textId="44E91FFD" w:rsidR="00F7260B" w:rsidRPr="001043E9" w:rsidRDefault="001043E9" w:rsidP="001043E9">
      <w:pPr>
        <w:rPr>
          <w:rStyle w:val="af6"/>
          <w:rFonts w:eastAsiaTheme="minorEastAsia"/>
          <w:b/>
          <w:rPrChange w:id="13300" w:author="raye" w:date="2018-08-10T17:36:00Z">
            <w:rPr/>
          </w:rPrChange>
        </w:rPr>
        <w:pPrChange w:id="13301" w:author="raye" w:date="2018-08-10T17:36:00Z">
          <w:pPr>
            <w:pStyle w:val="a0"/>
            <w:numPr>
              <w:numId w:val="90"/>
            </w:numPr>
            <w:ind w:left="360" w:firstLineChars="0" w:hanging="360"/>
          </w:pPr>
        </w:pPrChange>
      </w:pPr>
      <w:ins w:id="13302" w:author="raye" w:date="2018-08-10T17:36:00Z">
        <w:r w:rsidRPr="001043E9">
          <w:rPr>
            <w:rStyle w:val="af6"/>
            <w:rFonts w:eastAsiaTheme="minorEastAsia"/>
            <w:b/>
            <w:rPrChange w:id="13303" w:author="raye" w:date="2018-08-10T17:36:00Z">
              <w:rPr>
                <w:rStyle w:val="af6"/>
                <w:rFonts w:eastAsiaTheme="minorEastAsia"/>
              </w:rPr>
            </w:rPrChange>
          </w:rPr>
          <w:t xml:space="preserve">2. </w:t>
        </w:r>
      </w:ins>
      <w:r w:rsidR="00F7260B" w:rsidRPr="001043E9">
        <w:rPr>
          <w:rStyle w:val="af6"/>
          <w:rFonts w:eastAsiaTheme="minorEastAsia"/>
          <w:b/>
          <w:rPrChange w:id="13304" w:author="raye" w:date="2018-08-10T17:36:00Z">
            <w:rPr/>
          </w:rPrChange>
        </w:rPr>
        <w:t>Submit</w:t>
      </w:r>
    </w:p>
    <w:p w14:paraId="45F087FA" w14:textId="77777777" w:rsidR="00F7260B" w:rsidRPr="001043E9" w:rsidRDefault="00F7260B" w:rsidP="001043E9">
      <w:pPr>
        <w:rPr>
          <w:rStyle w:val="af6"/>
          <w:rFonts w:eastAsiaTheme="minorEastAsia"/>
          <w:rPrChange w:id="13305" w:author="raye" w:date="2018-08-10T17:36:00Z">
            <w:rPr/>
          </w:rPrChange>
        </w:rPr>
        <w:pPrChange w:id="13306" w:author="raye" w:date="2018-08-10T17:36:00Z">
          <w:pPr>
            <w:ind w:firstLine="360"/>
          </w:pPr>
        </w:pPrChange>
      </w:pPr>
      <w:r w:rsidRPr="001043E9">
        <w:rPr>
          <w:rStyle w:val="af6"/>
          <w:rFonts w:eastAsiaTheme="minorEastAsia"/>
          <w:rPrChange w:id="13307" w:author="raye" w:date="2018-08-10T17:36:00Z">
            <w:rPr/>
          </w:rPrChange>
        </w:rPr>
        <w:t>Click to create and jump back to details page</w:t>
      </w:r>
    </w:p>
    <w:p w14:paraId="379D5A63" w14:textId="4B82FC67" w:rsidR="00F7260B" w:rsidRPr="00F51075" w:rsidRDefault="00F51075" w:rsidP="001043E9">
      <w:pPr>
        <w:rPr>
          <w:rStyle w:val="af6"/>
          <w:rFonts w:eastAsiaTheme="minorEastAsia"/>
          <w:b/>
          <w:rPrChange w:id="13308" w:author="raye" w:date="2018-08-10T17:37:00Z">
            <w:rPr/>
          </w:rPrChange>
        </w:rPr>
        <w:pPrChange w:id="13309" w:author="raye" w:date="2018-08-10T17:36:00Z">
          <w:pPr>
            <w:pStyle w:val="a0"/>
            <w:numPr>
              <w:numId w:val="90"/>
            </w:numPr>
            <w:ind w:left="360" w:firstLineChars="0" w:hanging="360"/>
          </w:pPr>
        </w:pPrChange>
      </w:pPr>
      <w:ins w:id="13310" w:author="raye" w:date="2018-08-10T17:37:00Z">
        <w:r w:rsidRPr="00F51075">
          <w:rPr>
            <w:rStyle w:val="af6"/>
            <w:rFonts w:eastAsiaTheme="minorEastAsia"/>
            <w:b/>
            <w:rPrChange w:id="13311" w:author="raye" w:date="2018-08-10T17:37:00Z">
              <w:rPr>
                <w:rStyle w:val="af6"/>
                <w:rFonts w:eastAsiaTheme="minorEastAsia"/>
              </w:rPr>
            </w:rPrChange>
          </w:rPr>
          <w:t xml:space="preserve">3. </w:t>
        </w:r>
      </w:ins>
      <w:r w:rsidR="00F7260B" w:rsidRPr="00F51075">
        <w:rPr>
          <w:rStyle w:val="af6"/>
          <w:rFonts w:eastAsiaTheme="minorEastAsia"/>
          <w:b/>
          <w:rPrChange w:id="13312" w:author="raye" w:date="2018-08-10T17:37:00Z">
            <w:rPr/>
          </w:rPrChange>
        </w:rPr>
        <w:t>Role permission</w:t>
      </w:r>
    </w:p>
    <w:p w14:paraId="2AA15644" w14:textId="77777777" w:rsidR="00F7260B" w:rsidRPr="001043E9" w:rsidRDefault="00F7260B" w:rsidP="001043E9">
      <w:pPr>
        <w:rPr>
          <w:rStyle w:val="af6"/>
          <w:rFonts w:eastAsiaTheme="minorEastAsia"/>
          <w:rPrChange w:id="13313" w:author="raye" w:date="2018-08-10T17:36:00Z">
            <w:rPr/>
          </w:rPrChange>
        </w:rPr>
        <w:pPrChange w:id="13314" w:author="raye" w:date="2018-08-10T17:36:00Z">
          <w:pPr>
            <w:pStyle w:val="a0"/>
            <w:numPr>
              <w:numId w:val="92"/>
            </w:numPr>
            <w:ind w:left="780" w:firstLineChars="0" w:hanging="420"/>
          </w:pPr>
        </w:pPrChange>
      </w:pPr>
      <w:r w:rsidRPr="001043E9">
        <w:rPr>
          <w:rStyle w:val="af6"/>
          <w:rFonts w:eastAsiaTheme="minorEastAsia"/>
          <w:rPrChange w:id="13315" w:author="raye" w:date="2018-08-10T17:36:00Z">
            <w:rPr/>
          </w:rPrChange>
        </w:rPr>
        <w:t xml:space="preserve">OA role </w:t>
      </w:r>
    </w:p>
    <w:p w14:paraId="0A77416D" w14:textId="7A0C6BD5" w:rsidR="00F7260B" w:rsidRPr="001043E9" w:rsidDel="00F51075" w:rsidRDefault="00F7260B" w:rsidP="001043E9">
      <w:pPr>
        <w:rPr>
          <w:del w:id="13316" w:author="raye" w:date="2018-08-10T17:37:00Z"/>
          <w:rStyle w:val="af6"/>
          <w:rFonts w:eastAsiaTheme="minorEastAsia"/>
          <w:rPrChange w:id="13317" w:author="raye" w:date="2018-08-10T17:36:00Z">
            <w:rPr>
              <w:del w:id="13318" w:author="raye" w:date="2018-08-10T17:37:00Z"/>
            </w:rPr>
          </w:rPrChange>
        </w:rPr>
        <w:pPrChange w:id="13319" w:author="raye" w:date="2018-08-10T17:36:00Z">
          <w:pPr>
            <w:pStyle w:val="a0"/>
            <w:ind w:left="780" w:firstLineChars="0" w:firstLine="0"/>
          </w:pPr>
        </w:pPrChange>
      </w:pPr>
      <w:r w:rsidRPr="001043E9">
        <w:rPr>
          <w:rStyle w:val="af6"/>
          <w:rFonts w:eastAsiaTheme="minorEastAsia"/>
          <w:rPrChange w:id="13320" w:author="raye" w:date="2018-08-10T17:36:00Z">
            <w:rPr/>
          </w:rPrChange>
        </w:rPr>
        <w:t>Create&amp;Modify</w:t>
      </w:r>
    </w:p>
    <w:p w14:paraId="1C15BA75" w14:textId="77777777" w:rsidR="00F7260B" w:rsidRPr="001043E9" w:rsidRDefault="00F7260B" w:rsidP="001043E9">
      <w:pPr>
        <w:rPr>
          <w:rStyle w:val="af6"/>
          <w:rFonts w:eastAsiaTheme="minorEastAsia" w:hint="eastAsia"/>
          <w:rPrChange w:id="13321" w:author="raye" w:date="2018-08-10T17:36:00Z">
            <w:rPr/>
          </w:rPrChange>
        </w:rPr>
        <w:pPrChange w:id="13322" w:author="raye" w:date="2018-08-10T17:36:00Z">
          <w:pPr>
            <w:pStyle w:val="a0"/>
            <w:ind w:left="780" w:firstLineChars="0" w:firstLine="0"/>
          </w:pPr>
        </w:pPrChange>
      </w:pPr>
    </w:p>
    <w:p w14:paraId="089ED567" w14:textId="77777777" w:rsidR="00F7260B" w:rsidRPr="001043E9" w:rsidRDefault="00F7260B" w:rsidP="001043E9">
      <w:pPr>
        <w:rPr>
          <w:rStyle w:val="af6"/>
          <w:rFonts w:eastAsiaTheme="minorEastAsia"/>
          <w:rPrChange w:id="13323" w:author="raye" w:date="2018-08-10T17:36:00Z">
            <w:rPr/>
          </w:rPrChange>
        </w:rPr>
        <w:pPrChange w:id="13324" w:author="raye" w:date="2018-08-10T17:36:00Z">
          <w:pPr>
            <w:pStyle w:val="a0"/>
            <w:numPr>
              <w:numId w:val="90"/>
            </w:numPr>
            <w:ind w:left="360" w:firstLineChars="0" w:hanging="360"/>
          </w:pPr>
        </w:pPrChange>
      </w:pPr>
      <w:r w:rsidRPr="001043E9">
        <w:rPr>
          <w:rStyle w:val="af6"/>
          <w:rFonts w:eastAsiaTheme="minorEastAsia"/>
          <w:rPrChange w:id="13325" w:author="raye" w:date="2018-08-10T17:36:00Z">
            <w:rPr/>
          </w:rPrChange>
        </w:rPr>
        <w:t xml:space="preserve">when the creation is successful, one can export it to PDF </w:t>
      </w:r>
    </w:p>
    <w:p w14:paraId="506D7B0D" w14:textId="77777777" w:rsidR="00F7260B" w:rsidRPr="00B0205A" w:rsidRDefault="00F7260B" w:rsidP="00F7260B">
      <w:pPr>
        <w:rPr>
          <w:rFonts w:ascii="Times New Roman" w:hAnsi="Times New Roman" w:cs="Times New Roman"/>
          <w:rPrChange w:id="13326" w:author="raye" w:date="2018-08-10T12:30:00Z">
            <w:rPr/>
          </w:rPrChange>
        </w:rPr>
      </w:pPr>
      <w:r w:rsidRPr="00B0205A">
        <w:rPr>
          <w:rFonts w:ascii="Times New Roman" w:hAnsi="Times New Roman" w:cs="Times New Roman"/>
          <w:rPrChange w:id="13327" w:author="raye" w:date="2018-08-10T12:30:00Z">
            <w:rPr/>
          </w:rPrChange>
        </w:rPr>
        <w:t xml:space="preserve">    </w:t>
      </w:r>
    </w:p>
    <w:p w14:paraId="13168920" w14:textId="61C99447" w:rsidR="00F7260B" w:rsidRDefault="00F7260B" w:rsidP="00022A05">
      <w:pPr>
        <w:pStyle w:val="a0"/>
        <w:numPr>
          <w:ilvl w:val="0"/>
          <w:numId w:val="81"/>
        </w:numPr>
        <w:ind w:firstLineChars="0"/>
        <w:rPr>
          <w:ins w:id="13328" w:author="raye" w:date="2018-08-10T17:38:00Z"/>
          <w:rStyle w:val="aff4"/>
          <w:rFonts w:eastAsiaTheme="minorEastAsia"/>
        </w:rPr>
      </w:pPr>
      <w:r w:rsidRPr="00F51075">
        <w:rPr>
          <w:rStyle w:val="aff4"/>
          <w:rFonts w:eastAsiaTheme="minorEastAsia"/>
          <w:rPrChange w:id="13329" w:author="raye" w:date="2018-08-10T17:38:00Z">
            <w:rPr>
              <w:b/>
            </w:rPr>
          </w:rPrChange>
        </w:rPr>
        <w:t xml:space="preserve">#3 </w:t>
      </w:r>
      <w:r w:rsidRPr="00F51075">
        <w:rPr>
          <w:rStyle w:val="aff4"/>
          <w:rFonts w:eastAsiaTheme="minorEastAsia"/>
          <w:rPrChange w:id="13330" w:author="raye" w:date="2018-08-10T17:38:00Z">
            <w:rPr>
              <w:rFonts w:ascii="Calibri" w:hAnsi="Calibri" w:cstheme="minorHAnsi"/>
              <w:b/>
            </w:rPr>
          </w:rPrChange>
        </w:rPr>
        <w:t>Supplementary Notes Page</w:t>
      </w:r>
    </w:p>
    <w:p w14:paraId="0D4A53C5" w14:textId="77777777" w:rsidR="00F51075" w:rsidRPr="00F51075" w:rsidRDefault="00F51075" w:rsidP="00F51075">
      <w:pPr>
        <w:rPr>
          <w:rStyle w:val="af6"/>
          <w:rFonts w:eastAsiaTheme="minorEastAsia"/>
          <w:rPrChange w:id="13331" w:author="raye" w:date="2018-08-10T17:38:00Z">
            <w:rPr>
              <w:b/>
            </w:rPr>
          </w:rPrChange>
        </w:rPr>
        <w:pPrChange w:id="13332" w:author="raye" w:date="2018-08-10T17:38:00Z">
          <w:pPr>
            <w:pStyle w:val="a0"/>
            <w:numPr>
              <w:numId w:val="81"/>
            </w:numPr>
            <w:ind w:left="420" w:firstLineChars="0" w:hanging="420"/>
          </w:pPr>
        </w:pPrChange>
      </w:pPr>
    </w:p>
    <w:p w14:paraId="62975D93" w14:textId="77777777" w:rsidR="00F7260B" w:rsidRPr="00F51075" w:rsidDel="00F51075" w:rsidRDefault="00F7260B" w:rsidP="00F51075">
      <w:pPr>
        <w:rPr>
          <w:del w:id="13333" w:author="raye" w:date="2018-08-10T17:38:00Z"/>
          <w:rStyle w:val="af6"/>
          <w:rFonts w:eastAsiaTheme="minorEastAsia"/>
          <w:rPrChange w:id="13334" w:author="raye" w:date="2018-08-10T17:38:00Z">
            <w:rPr>
              <w:del w:id="13335" w:author="raye" w:date="2018-08-10T17:38:00Z"/>
            </w:rPr>
          </w:rPrChange>
        </w:rPr>
        <w:pPrChange w:id="13336" w:author="raye" w:date="2018-08-10T17:38:00Z">
          <w:pPr>
            <w:pStyle w:val="a0"/>
            <w:ind w:left="360"/>
          </w:pPr>
        </w:pPrChange>
      </w:pPr>
      <w:r w:rsidRPr="00F51075">
        <w:rPr>
          <w:rStyle w:val="af6"/>
          <w:rFonts w:eastAsiaTheme="minorEastAsia"/>
          <w:rPrChange w:id="13337" w:author="raye" w:date="2018-08-10T17:38:00Z">
            <w:rPr/>
          </w:rPrChange>
        </w:rPr>
        <w:t>1. only CA has the right to create #3</w:t>
      </w:r>
    </w:p>
    <w:p w14:paraId="63EDBF25" w14:textId="77777777" w:rsidR="00F7260B" w:rsidRPr="00F51075" w:rsidRDefault="00F7260B" w:rsidP="00F51075">
      <w:pPr>
        <w:rPr>
          <w:rStyle w:val="af6"/>
          <w:rFonts w:eastAsiaTheme="minorEastAsia" w:hint="eastAsia"/>
          <w:rPrChange w:id="13338" w:author="raye" w:date="2018-08-10T17:38:00Z">
            <w:rPr/>
          </w:rPrChange>
        </w:rPr>
        <w:pPrChange w:id="13339" w:author="raye" w:date="2018-08-10T17:38:00Z">
          <w:pPr>
            <w:pStyle w:val="a0"/>
            <w:ind w:left="360"/>
          </w:pPr>
        </w:pPrChange>
      </w:pPr>
    </w:p>
    <w:p w14:paraId="32CADA1D" w14:textId="77777777" w:rsidR="00F7260B" w:rsidRPr="00F51075" w:rsidDel="00F51075" w:rsidRDefault="00F7260B" w:rsidP="00F51075">
      <w:pPr>
        <w:rPr>
          <w:del w:id="13340" w:author="raye" w:date="2018-08-10T17:38:00Z"/>
          <w:rStyle w:val="af6"/>
          <w:rFonts w:eastAsiaTheme="minorEastAsia"/>
          <w:rPrChange w:id="13341" w:author="raye" w:date="2018-08-10T17:38:00Z">
            <w:rPr>
              <w:del w:id="13342" w:author="raye" w:date="2018-08-10T17:38:00Z"/>
            </w:rPr>
          </w:rPrChange>
        </w:rPr>
        <w:pPrChange w:id="13343" w:author="raye" w:date="2018-08-10T17:38:00Z">
          <w:pPr>
            <w:pStyle w:val="a0"/>
            <w:ind w:left="360"/>
          </w:pPr>
        </w:pPrChange>
      </w:pPr>
      <w:r w:rsidRPr="00F51075">
        <w:rPr>
          <w:rStyle w:val="af6"/>
          <w:rFonts w:eastAsiaTheme="minorEastAsia"/>
          <w:rPrChange w:id="13344" w:author="raye" w:date="2018-08-10T17:38:00Z">
            <w:rPr/>
          </w:rPrChange>
        </w:rPr>
        <w:t>For Non-Productive Case, Productive Case, CS also has the right to judge (retaining the CA's judgment), so this form CA&amp;CS handles the conclusion field</w:t>
      </w:r>
    </w:p>
    <w:p w14:paraId="2B1E650D" w14:textId="77777777" w:rsidR="00F7260B" w:rsidRPr="00F51075" w:rsidRDefault="00F7260B" w:rsidP="00F51075">
      <w:pPr>
        <w:rPr>
          <w:rStyle w:val="af6"/>
          <w:rFonts w:eastAsiaTheme="minorEastAsia" w:hint="eastAsia"/>
          <w:rPrChange w:id="13345" w:author="raye" w:date="2018-08-10T17:38:00Z">
            <w:rPr/>
          </w:rPrChange>
        </w:rPr>
        <w:pPrChange w:id="13346" w:author="raye" w:date="2018-08-10T17:38:00Z">
          <w:pPr>
            <w:pStyle w:val="a0"/>
            <w:ind w:left="360"/>
          </w:pPr>
        </w:pPrChange>
      </w:pPr>
    </w:p>
    <w:p w14:paraId="48176762" w14:textId="77777777" w:rsidR="00F7260B" w:rsidRPr="00F51075" w:rsidRDefault="00F7260B" w:rsidP="00F51075">
      <w:pPr>
        <w:rPr>
          <w:rStyle w:val="af6"/>
          <w:rFonts w:eastAsiaTheme="minorEastAsia"/>
          <w:rPrChange w:id="13347" w:author="raye" w:date="2018-08-10T17:38:00Z">
            <w:rPr/>
          </w:rPrChange>
        </w:rPr>
        <w:pPrChange w:id="13348" w:author="raye" w:date="2018-08-10T17:38:00Z">
          <w:pPr>
            <w:pStyle w:val="a0"/>
            <w:ind w:left="360"/>
          </w:pPr>
        </w:pPrChange>
      </w:pPr>
      <w:r w:rsidRPr="00F51075">
        <w:rPr>
          <w:rStyle w:val="af6"/>
          <w:rFonts w:eastAsiaTheme="minorEastAsia"/>
          <w:rPrChange w:id="13349" w:author="raye" w:date="2018-08-10T17:38:00Z">
            <w:rPr/>
          </w:rPrChange>
        </w:rPr>
        <w:t>CS makes a Non-Productive Case, Productive Case judgment in the commets reply box</w:t>
      </w:r>
    </w:p>
    <w:p w14:paraId="44E5F544" w14:textId="77777777" w:rsidR="00F7260B" w:rsidRPr="00F51075" w:rsidDel="00F51075" w:rsidRDefault="00F7260B" w:rsidP="00F51075">
      <w:pPr>
        <w:rPr>
          <w:del w:id="13350" w:author="raye" w:date="2018-08-10T17:38:00Z"/>
          <w:rStyle w:val="af6"/>
          <w:rFonts w:eastAsiaTheme="minorEastAsia"/>
          <w:rPrChange w:id="13351" w:author="raye" w:date="2018-08-10T17:38:00Z">
            <w:rPr>
              <w:del w:id="13352" w:author="raye" w:date="2018-08-10T17:38:00Z"/>
            </w:rPr>
          </w:rPrChange>
        </w:rPr>
        <w:pPrChange w:id="13353" w:author="raye" w:date="2018-08-10T17:38:00Z">
          <w:pPr>
            <w:pStyle w:val="a0"/>
            <w:ind w:left="360"/>
          </w:pPr>
        </w:pPrChange>
      </w:pPr>
    </w:p>
    <w:p w14:paraId="44FF034D" w14:textId="77777777" w:rsidR="00F7260B" w:rsidRPr="00F51075" w:rsidDel="00F51075" w:rsidRDefault="00F7260B" w:rsidP="00F51075">
      <w:pPr>
        <w:rPr>
          <w:del w:id="13354" w:author="raye" w:date="2018-08-10T17:38:00Z"/>
          <w:rStyle w:val="af6"/>
          <w:rFonts w:eastAsiaTheme="minorEastAsia" w:hint="eastAsia"/>
          <w:rPrChange w:id="13355" w:author="raye" w:date="2018-08-10T17:38:00Z">
            <w:rPr>
              <w:del w:id="13356" w:author="raye" w:date="2018-08-10T17:38:00Z"/>
            </w:rPr>
          </w:rPrChange>
        </w:rPr>
        <w:pPrChange w:id="13357" w:author="raye" w:date="2018-08-10T17:38:00Z">
          <w:pPr>
            <w:pStyle w:val="a0"/>
            <w:ind w:left="360"/>
          </w:pPr>
        </w:pPrChange>
      </w:pPr>
    </w:p>
    <w:p w14:paraId="062E7366" w14:textId="77777777" w:rsidR="00F7260B" w:rsidRPr="00F51075" w:rsidRDefault="00F7260B" w:rsidP="00F51075">
      <w:pPr>
        <w:rPr>
          <w:rStyle w:val="af6"/>
          <w:rFonts w:eastAsiaTheme="minorEastAsia" w:hint="eastAsia"/>
          <w:rPrChange w:id="13358" w:author="raye" w:date="2018-08-10T17:38:00Z">
            <w:rPr/>
          </w:rPrChange>
        </w:rPr>
        <w:pPrChange w:id="13359" w:author="raye" w:date="2018-08-10T17:38:00Z">
          <w:pPr>
            <w:pStyle w:val="a0"/>
            <w:ind w:left="360"/>
          </w:pPr>
        </w:pPrChange>
      </w:pPr>
    </w:p>
    <w:p w14:paraId="3F0DBC0A" w14:textId="77777777" w:rsidR="00F7260B" w:rsidRPr="00F51075" w:rsidDel="00F51075" w:rsidRDefault="00F7260B" w:rsidP="00F51075">
      <w:pPr>
        <w:rPr>
          <w:del w:id="13360" w:author="raye" w:date="2018-08-10T17:38:00Z"/>
          <w:rStyle w:val="af6"/>
          <w:rFonts w:eastAsiaTheme="minorEastAsia"/>
          <w:rPrChange w:id="13361" w:author="raye" w:date="2018-08-10T17:38:00Z">
            <w:rPr>
              <w:del w:id="13362" w:author="raye" w:date="2018-08-10T17:38:00Z"/>
            </w:rPr>
          </w:rPrChange>
        </w:rPr>
        <w:pPrChange w:id="13363" w:author="raye" w:date="2018-08-10T17:38:00Z">
          <w:pPr>
            <w:pStyle w:val="a0"/>
            <w:ind w:left="360"/>
          </w:pPr>
        </w:pPrChange>
      </w:pPr>
      <w:r w:rsidRPr="00F51075">
        <w:rPr>
          <w:rStyle w:val="af6"/>
          <w:rFonts w:eastAsiaTheme="minorEastAsia"/>
          <w:rPrChange w:id="13364" w:author="raye" w:date="2018-08-10T17:38:00Z">
            <w:rPr/>
          </w:rPrChange>
        </w:rPr>
        <w:t>2. a time point, when LCD is hit back</w:t>
      </w:r>
    </w:p>
    <w:p w14:paraId="0CF39704" w14:textId="77777777" w:rsidR="00F7260B" w:rsidRPr="00F51075" w:rsidRDefault="00F7260B" w:rsidP="00F51075">
      <w:pPr>
        <w:rPr>
          <w:rStyle w:val="af6"/>
          <w:rFonts w:eastAsiaTheme="minorEastAsia" w:hint="eastAsia"/>
          <w:rPrChange w:id="13365" w:author="raye" w:date="2018-08-10T17:38:00Z">
            <w:rPr/>
          </w:rPrChange>
        </w:rPr>
        <w:pPrChange w:id="13366" w:author="raye" w:date="2018-08-10T17:38:00Z">
          <w:pPr>
            <w:pStyle w:val="a0"/>
            <w:ind w:left="360"/>
          </w:pPr>
        </w:pPrChange>
      </w:pPr>
    </w:p>
    <w:p w14:paraId="77F51D96" w14:textId="77777777" w:rsidR="00F7260B" w:rsidRPr="00F51075" w:rsidRDefault="00F7260B" w:rsidP="00F51075">
      <w:pPr>
        <w:rPr>
          <w:rStyle w:val="af6"/>
          <w:rFonts w:eastAsiaTheme="minorEastAsia"/>
          <w:rPrChange w:id="13367" w:author="raye" w:date="2018-08-10T17:38:00Z">
            <w:rPr/>
          </w:rPrChange>
        </w:rPr>
        <w:pPrChange w:id="13368" w:author="raye" w:date="2018-08-10T17:38:00Z">
          <w:pPr>
            <w:pStyle w:val="a0"/>
            <w:ind w:left="360"/>
          </w:pPr>
        </w:pPrChange>
      </w:pPr>
      <w:r w:rsidRPr="00F51075">
        <w:rPr>
          <w:rStyle w:val="af6"/>
          <w:rFonts w:eastAsiaTheme="minorEastAsia"/>
          <w:rPrChange w:id="13369" w:author="raye" w:date="2018-08-10T17:38:00Z">
            <w:rPr/>
          </w:rPrChange>
        </w:rPr>
        <w:t>See the CA role description</w:t>
      </w:r>
    </w:p>
    <w:p w14:paraId="117CF8FC" w14:textId="77777777" w:rsidR="00F7260B" w:rsidRPr="00F51075" w:rsidRDefault="00F7260B" w:rsidP="00F51075">
      <w:pPr>
        <w:rPr>
          <w:rStyle w:val="af6"/>
          <w:rFonts w:eastAsiaTheme="minorEastAsia"/>
          <w:rPrChange w:id="13370" w:author="raye" w:date="2018-08-10T17:38:00Z">
            <w:rPr/>
          </w:rPrChange>
        </w:rPr>
        <w:pPrChange w:id="13371" w:author="raye" w:date="2018-08-10T17:38:00Z">
          <w:pPr>
            <w:pStyle w:val="a0"/>
            <w:ind w:left="360"/>
          </w:pPr>
        </w:pPrChange>
      </w:pPr>
    </w:p>
    <w:p w14:paraId="026887D5" w14:textId="77777777" w:rsidR="00F7260B" w:rsidRPr="00F51075" w:rsidRDefault="00F7260B" w:rsidP="00F51075">
      <w:pPr>
        <w:rPr>
          <w:rStyle w:val="af6"/>
          <w:rFonts w:eastAsiaTheme="minorEastAsia"/>
          <w:rPrChange w:id="13372" w:author="raye" w:date="2018-08-10T17:38:00Z">
            <w:rPr/>
          </w:rPrChange>
        </w:rPr>
        <w:pPrChange w:id="13373" w:author="raye" w:date="2018-08-10T17:38:00Z">
          <w:pPr>
            <w:pStyle w:val="a0"/>
            <w:ind w:left="360" w:firstLineChars="0" w:firstLine="0"/>
          </w:pPr>
        </w:pPrChange>
      </w:pPr>
      <w:r w:rsidRPr="00F51075">
        <w:rPr>
          <w:rStyle w:val="af6"/>
          <w:rFonts w:eastAsiaTheme="minorEastAsia"/>
          <w:rPrChange w:id="13374" w:author="raye" w:date="2018-08-10T17:38:00Z">
            <w:rPr/>
          </w:rPrChange>
        </w:rPr>
        <w:t>3. form fields</w:t>
      </w:r>
    </w:p>
    <w:tbl>
      <w:tblPr>
        <w:tblW w:w="87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848"/>
        <w:gridCol w:w="1848"/>
        <w:gridCol w:w="3113"/>
      </w:tblGrid>
      <w:tr w:rsidR="00F7260B" w:rsidRPr="00B0205A" w14:paraId="355CAB20"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7F2FB743" w14:textId="77777777" w:rsidR="00F7260B" w:rsidRPr="00B0205A" w:rsidRDefault="00F7260B">
            <w:pPr>
              <w:rPr>
                <w:rFonts w:ascii="Times New Roman" w:eastAsia="等线" w:hAnsi="Times New Roman" w:cs="Times New Roman"/>
                <w:b/>
                <w:bCs/>
                <w:kern w:val="0"/>
                <w:szCs w:val="21"/>
                <w:rPrChange w:id="13375" w:author="raye" w:date="2018-08-10T12:30:00Z">
                  <w:rPr>
                    <w:rFonts w:ascii="等线" w:eastAsia="等线" w:hAnsi="等线" w:cs="宋体"/>
                    <w:b/>
                    <w:bCs/>
                    <w:kern w:val="0"/>
                    <w:szCs w:val="21"/>
                  </w:rPr>
                </w:rPrChange>
              </w:rPr>
            </w:pPr>
            <w:r w:rsidRPr="00B0205A">
              <w:rPr>
                <w:rFonts w:ascii="Times New Roman" w:hAnsi="Times New Roman" w:cs="Times New Roman"/>
                <w:i/>
                <w:sz w:val="24"/>
                <w:szCs w:val="24"/>
                <w:rPrChange w:id="13376" w:author="raye" w:date="2018-08-10T12:30:00Z">
                  <w:rPr>
                    <w:i/>
                    <w:sz w:val="24"/>
                    <w:szCs w:val="24"/>
                  </w:rPr>
                </w:rPrChange>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4969115" w14:textId="77777777" w:rsidR="00F7260B" w:rsidRPr="00B0205A" w:rsidRDefault="00F7260B">
            <w:pPr>
              <w:rPr>
                <w:rFonts w:ascii="Times New Roman" w:eastAsia="等线" w:hAnsi="Times New Roman" w:cs="Times New Roman"/>
                <w:b/>
                <w:bCs/>
                <w:kern w:val="0"/>
                <w:szCs w:val="21"/>
                <w:rPrChange w:id="13377" w:author="raye" w:date="2018-08-10T12:30:00Z">
                  <w:rPr>
                    <w:rFonts w:ascii="等线" w:eastAsia="等线" w:hAnsi="等线" w:cs="宋体"/>
                    <w:b/>
                    <w:bCs/>
                    <w:kern w:val="0"/>
                    <w:szCs w:val="21"/>
                  </w:rPr>
                </w:rPrChange>
              </w:rPr>
            </w:pPr>
            <w:r w:rsidRPr="00B0205A">
              <w:rPr>
                <w:rFonts w:ascii="Times New Roman" w:hAnsi="Times New Roman" w:cs="Times New Roman"/>
                <w:i/>
                <w:sz w:val="24"/>
                <w:szCs w:val="24"/>
                <w:rPrChange w:id="13378" w:author="raye" w:date="2018-08-10T12:30:00Z">
                  <w:rPr>
                    <w:i/>
                    <w:sz w:val="24"/>
                    <w:szCs w:val="24"/>
                  </w:rPr>
                </w:rPrChange>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F48BA40" w14:textId="77777777" w:rsidR="00F7260B" w:rsidRPr="00B0205A" w:rsidRDefault="00F7260B">
            <w:pPr>
              <w:rPr>
                <w:rFonts w:ascii="Times New Roman" w:eastAsia="等线" w:hAnsi="Times New Roman" w:cs="Times New Roman"/>
                <w:b/>
                <w:bCs/>
                <w:kern w:val="0"/>
                <w:szCs w:val="21"/>
                <w:rPrChange w:id="13379" w:author="raye" w:date="2018-08-10T12:30:00Z">
                  <w:rPr>
                    <w:rFonts w:ascii="等线" w:eastAsia="等线" w:hAnsi="等线" w:cs="宋体"/>
                    <w:b/>
                    <w:bCs/>
                    <w:kern w:val="0"/>
                    <w:szCs w:val="21"/>
                  </w:rPr>
                </w:rPrChange>
              </w:rPr>
            </w:pPr>
            <w:r w:rsidRPr="00B0205A">
              <w:rPr>
                <w:rFonts w:ascii="Times New Roman" w:hAnsi="Times New Roman" w:cs="Times New Roman"/>
                <w:i/>
                <w:sz w:val="24"/>
                <w:szCs w:val="24"/>
                <w:rPrChange w:id="13380" w:author="raye" w:date="2018-08-10T12:30:00Z">
                  <w:rPr>
                    <w:i/>
                    <w:sz w:val="24"/>
                    <w:szCs w:val="24"/>
                  </w:rPr>
                </w:rPrChange>
              </w:rPr>
              <w:t>Type</w:t>
            </w:r>
          </w:p>
        </w:tc>
        <w:tc>
          <w:tcPr>
            <w:tcW w:w="3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41E3179" w14:textId="77777777" w:rsidR="00F7260B" w:rsidRPr="00B0205A" w:rsidRDefault="00F7260B">
            <w:pPr>
              <w:rPr>
                <w:rFonts w:ascii="Times New Roman" w:eastAsia="等线" w:hAnsi="Times New Roman" w:cs="Times New Roman"/>
                <w:b/>
                <w:bCs/>
                <w:kern w:val="0"/>
                <w:szCs w:val="21"/>
                <w:rPrChange w:id="13381" w:author="raye" w:date="2018-08-10T12:30:00Z">
                  <w:rPr>
                    <w:rFonts w:ascii="等线" w:eastAsia="等线" w:hAnsi="等线" w:cs="宋体"/>
                    <w:b/>
                    <w:bCs/>
                    <w:kern w:val="0"/>
                    <w:szCs w:val="21"/>
                  </w:rPr>
                </w:rPrChange>
              </w:rPr>
            </w:pPr>
            <w:r w:rsidRPr="00B0205A">
              <w:rPr>
                <w:rFonts w:ascii="Times New Roman" w:hAnsi="Times New Roman" w:cs="Times New Roman"/>
                <w:i/>
                <w:sz w:val="24"/>
                <w:szCs w:val="24"/>
                <w:rPrChange w:id="13382" w:author="raye" w:date="2018-08-10T12:30:00Z">
                  <w:rPr>
                    <w:i/>
                    <w:sz w:val="24"/>
                    <w:szCs w:val="24"/>
                  </w:rPr>
                </w:rPrChange>
              </w:rPr>
              <w:t>Remarks</w:t>
            </w:r>
          </w:p>
        </w:tc>
      </w:tr>
      <w:tr w:rsidR="00F7260B" w:rsidRPr="00B0205A" w14:paraId="42EB2701" w14:textId="77777777" w:rsidTr="00F7260B">
        <w:trPr>
          <w:trHeight w:val="539"/>
        </w:trPr>
        <w:tc>
          <w:tcPr>
            <w:tcW w:w="1980" w:type="dxa"/>
            <w:tcBorders>
              <w:top w:val="single" w:sz="4" w:space="0" w:color="auto"/>
              <w:left w:val="single" w:sz="4" w:space="0" w:color="auto"/>
              <w:bottom w:val="single" w:sz="4" w:space="0" w:color="auto"/>
              <w:right w:val="single" w:sz="4" w:space="0" w:color="auto"/>
            </w:tcBorders>
            <w:noWrap/>
            <w:hideMark/>
          </w:tcPr>
          <w:p w14:paraId="3F1DBEFF" w14:textId="77777777" w:rsidR="00F7260B" w:rsidRPr="00B0205A" w:rsidRDefault="00F7260B">
            <w:pPr>
              <w:rPr>
                <w:rFonts w:ascii="Times New Roman" w:eastAsia="等线" w:hAnsi="Times New Roman" w:cs="Times New Roman"/>
                <w:kern w:val="0"/>
                <w:szCs w:val="21"/>
                <w:rPrChange w:id="13383" w:author="raye" w:date="2018-08-10T12:30:00Z">
                  <w:rPr>
                    <w:rFonts w:ascii="等线" w:eastAsia="等线" w:hAnsi="等线" w:cs="宋体"/>
                    <w:kern w:val="0"/>
                    <w:szCs w:val="21"/>
                  </w:rPr>
                </w:rPrChange>
              </w:rPr>
            </w:pPr>
            <w:r w:rsidRPr="00B0205A">
              <w:rPr>
                <w:rFonts w:ascii="Times New Roman" w:hAnsi="Times New Roman" w:cs="Times New Roman"/>
                <w:szCs w:val="21"/>
                <w:rPrChange w:id="13384" w:author="raye" w:date="2018-08-10T12:30:00Z">
                  <w:rPr>
                    <w:rFonts w:ascii="Calibri" w:hAnsi="Calibri" w:cstheme="minorHAnsi"/>
                    <w:szCs w:val="21"/>
                  </w:rPr>
                </w:rPrChange>
              </w:rPr>
              <w:t xml:space="preserve">Clint Name    </w:t>
            </w:r>
          </w:p>
        </w:tc>
        <w:tc>
          <w:tcPr>
            <w:tcW w:w="1848" w:type="dxa"/>
            <w:tcBorders>
              <w:top w:val="single" w:sz="4" w:space="0" w:color="auto"/>
              <w:left w:val="single" w:sz="4" w:space="0" w:color="auto"/>
              <w:bottom w:val="single" w:sz="4" w:space="0" w:color="auto"/>
              <w:right w:val="single" w:sz="4" w:space="0" w:color="auto"/>
            </w:tcBorders>
            <w:hideMark/>
          </w:tcPr>
          <w:p w14:paraId="73350457" w14:textId="77777777" w:rsidR="00F7260B" w:rsidRPr="00B0205A" w:rsidRDefault="00F7260B">
            <w:pPr>
              <w:rPr>
                <w:rFonts w:ascii="Times New Roman" w:eastAsia="等线" w:hAnsi="Times New Roman" w:cs="Times New Roman"/>
                <w:kern w:val="0"/>
                <w:szCs w:val="21"/>
                <w:rPrChange w:id="13385" w:author="raye" w:date="2018-08-10T12:30:00Z">
                  <w:rPr>
                    <w:rFonts w:ascii="等线" w:eastAsia="等线" w:hAnsi="等线" w:cs="宋体"/>
                    <w:kern w:val="0"/>
                    <w:szCs w:val="21"/>
                  </w:rPr>
                </w:rPrChange>
              </w:rPr>
            </w:pPr>
            <w:r w:rsidRPr="00B0205A">
              <w:rPr>
                <w:rFonts w:ascii="Times New Roman" w:hAnsi="Times New Roman" w:cs="Times New Roman"/>
                <w:i/>
                <w:sz w:val="24"/>
                <w:szCs w:val="24"/>
                <w:rPrChange w:id="13386" w:author="raye" w:date="2018-08-10T12:30: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53F4774A" w14:textId="77777777" w:rsidR="00F7260B" w:rsidRPr="00B0205A" w:rsidRDefault="00F7260B">
            <w:pPr>
              <w:rPr>
                <w:rFonts w:ascii="Times New Roman" w:eastAsia="等线" w:hAnsi="Times New Roman" w:cs="Times New Roman"/>
                <w:kern w:val="0"/>
                <w:szCs w:val="21"/>
                <w:rPrChange w:id="13387" w:author="raye" w:date="2018-08-10T12:30:00Z">
                  <w:rPr>
                    <w:rFonts w:ascii="等线" w:eastAsia="等线" w:hAnsi="等线" w:cs="宋体"/>
                    <w:kern w:val="0"/>
                    <w:szCs w:val="21"/>
                  </w:rPr>
                </w:rPrChange>
              </w:rPr>
            </w:pPr>
            <w:r w:rsidRPr="00B0205A">
              <w:rPr>
                <w:rFonts w:ascii="Times New Roman" w:hAnsi="Times New Roman" w:cs="Times New Roman"/>
                <w:i/>
                <w:sz w:val="24"/>
                <w:szCs w:val="24"/>
                <w:rPrChange w:id="13388" w:author="raye" w:date="2018-08-10T12:30:00Z">
                  <w:rPr>
                    <w:i/>
                    <w:sz w:val="24"/>
                    <w:szCs w:val="24"/>
                  </w:rPr>
                </w:rPrChange>
              </w:rPr>
              <w:t>Retrieve where the case is created</w:t>
            </w:r>
          </w:p>
        </w:tc>
        <w:tc>
          <w:tcPr>
            <w:tcW w:w="3112" w:type="dxa"/>
            <w:tcBorders>
              <w:top w:val="single" w:sz="4" w:space="0" w:color="auto"/>
              <w:left w:val="single" w:sz="4" w:space="0" w:color="auto"/>
              <w:bottom w:val="single" w:sz="4" w:space="0" w:color="auto"/>
              <w:right w:val="single" w:sz="4" w:space="0" w:color="auto"/>
            </w:tcBorders>
            <w:noWrap/>
          </w:tcPr>
          <w:p w14:paraId="64912B1F" w14:textId="77777777" w:rsidR="00F7260B" w:rsidRPr="00B0205A" w:rsidRDefault="00F7260B">
            <w:pPr>
              <w:pStyle w:val="a0"/>
              <w:ind w:left="113" w:firstLineChars="0" w:firstLine="0"/>
              <w:rPr>
                <w:rFonts w:ascii="Times New Roman" w:eastAsia="等线" w:hAnsi="Times New Roman" w:cs="Times New Roman"/>
                <w:kern w:val="0"/>
                <w:szCs w:val="21"/>
                <w:rPrChange w:id="13389" w:author="raye" w:date="2018-08-10T12:30:00Z">
                  <w:rPr>
                    <w:rFonts w:ascii="等线" w:eastAsia="等线" w:hAnsi="等线" w:cs="宋体"/>
                    <w:kern w:val="0"/>
                    <w:szCs w:val="21"/>
                  </w:rPr>
                </w:rPrChange>
              </w:rPr>
            </w:pPr>
          </w:p>
          <w:p w14:paraId="30302AEA" w14:textId="77777777" w:rsidR="00F7260B" w:rsidRPr="00B0205A" w:rsidRDefault="00F7260B">
            <w:pPr>
              <w:pStyle w:val="a0"/>
              <w:ind w:left="113" w:firstLineChars="0" w:firstLine="0"/>
              <w:rPr>
                <w:rFonts w:ascii="Times New Roman" w:eastAsia="等线" w:hAnsi="Times New Roman" w:cs="Times New Roman"/>
                <w:kern w:val="0"/>
                <w:szCs w:val="21"/>
                <w:rPrChange w:id="13390" w:author="raye" w:date="2018-08-10T12:30:00Z">
                  <w:rPr>
                    <w:rFonts w:ascii="等线" w:eastAsia="等线" w:hAnsi="等线" w:cs="宋体"/>
                    <w:kern w:val="0"/>
                    <w:szCs w:val="21"/>
                  </w:rPr>
                </w:rPrChange>
              </w:rPr>
            </w:pPr>
          </w:p>
        </w:tc>
      </w:tr>
      <w:tr w:rsidR="00F7260B" w:rsidRPr="00B0205A" w14:paraId="0B597334"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52441C97" w14:textId="77777777" w:rsidR="00F7260B" w:rsidRPr="00B0205A" w:rsidRDefault="00F7260B">
            <w:pPr>
              <w:rPr>
                <w:rFonts w:ascii="Times New Roman" w:eastAsia="等线" w:hAnsi="Times New Roman" w:cs="Times New Roman"/>
                <w:kern w:val="0"/>
                <w:szCs w:val="21"/>
                <w:rPrChange w:id="13391" w:author="raye" w:date="2018-08-10T12:30:00Z">
                  <w:rPr>
                    <w:rFonts w:ascii="等线" w:eastAsia="等线" w:hAnsi="等线" w:cs="宋体"/>
                    <w:kern w:val="0"/>
                    <w:szCs w:val="21"/>
                  </w:rPr>
                </w:rPrChange>
              </w:rPr>
            </w:pPr>
            <w:r w:rsidRPr="00B0205A">
              <w:rPr>
                <w:rFonts w:ascii="Times New Roman" w:hAnsi="Times New Roman" w:cs="Times New Roman"/>
                <w:szCs w:val="21"/>
                <w:rPrChange w:id="13392" w:author="raye" w:date="2018-08-10T12:30:00Z">
                  <w:rPr>
                    <w:rFonts w:ascii="Calibri" w:hAnsi="Calibri" w:cstheme="minorHAnsi"/>
                    <w:szCs w:val="21"/>
                  </w:rPr>
                </w:rPrChange>
              </w:rPr>
              <w:t xml:space="preserve">Reference No.  </w:t>
            </w:r>
          </w:p>
        </w:tc>
        <w:tc>
          <w:tcPr>
            <w:tcW w:w="1848" w:type="dxa"/>
            <w:tcBorders>
              <w:top w:val="single" w:sz="4" w:space="0" w:color="auto"/>
              <w:left w:val="single" w:sz="4" w:space="0" w:color="auto"/>
              <w:bottom w:val="single" w:sz="4" w:space="0" w:color="auto"/>
              <w:right w:val="single" w:sz="4" w:space="0" w:color="auto"/>
            </w:tcBorders>
            <w:hideMark/>
          </w:tcPr>
          <w:p w14:paraId="1A09B4C9" w14:textId="77777777" w:rsidR="00F7260B" w:rsidRPr="00B0205A" w:rsidRDefault="00F7260B">
            <w:pPr>
              <w:rPr>
                <w:rFonts w:ascii="Times New Roman" w:eastAsia="等线" w:hAnsi="Times New Roman" w:cs="Times New Roman"/>
                <w:kern w:val="0"/>
                <w:szCs w:val="21"/>
                <w:rPrChange w:id="13393" w:author="raye" w:date="2018-08-10T12:30:00Z">
                  <w:rPr>
                    <w:rFonts w:ascii="等线" w:eastAsia="等线" w:hAnsi="等线" w:cs="宋体"/>
                    <w:kern w:val="0"/>
                    <w:szCs w:val="21"/>
                  </w:rPr>
                </w:rPrChange>
              </w:rPr>
            </w:pPr>
            <w:r w:rsidRPr="00B0205A">
              <w:rPr>
                <w:rFonts w:ascii="Times New Roman" w:hAnsi="Times New Roman" w:cs="Times New Roman"/>
                <w:i/>
                <w:sz w:val="24"/>
                <w:szCs w:val="24"/>
                <w:rPrChange w:id="13394" w:author="raye" w:date="2018-08-10T12:30: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01693407" w14:textId="77777777" w:rsidR="00F7260B" w:rsidRPr="00B0205A" w:rsidRDefault="00F7260B">
            <w:pPr>
              <w:rPr>
                <w:rFonts w:ascii="Times New Roman" w:eastAsia="等线" w:hAnsi="Times New Roman" w:cs="Times New Roman"/>
                <w:kern w:val="0"/>
                <w:szCs w:val="21"/>
                <w:rPrChange w:id="13395" w:author="raye" w:date="2018-08-10T12:30:00Z">
                  <w:rPr>
                    <w:rFonts w:ascii="等线" w:eastAsia="等线" w:hAnsi="等线" w:cs="宋体"/>
                    <w:kern w:val="0"/>
                    <w:szCs w:val="21"/>
                  </w:rPr>
                </w:rPrChange>
              </w:rPr>
            </w:pPr>
            <w:r w:rsidRPr="00B0205A">
              <w:rPr>
                <w:rFonts w:ascii="Times New Roman" w:hAnsi="Times New Roman" w:cs="Times New Roman"/>
                <w:i/>
                <w:sz w:val="24"/>
                <w:szCs w:val="24"/>
                <w:rPrChange w:id="13396" w:author="raye" w:date="2018-08-10T12:30:00Z">
                  <w:rPr>
                    <w:i/>
                    <w:sz w:val="24"/>
                    <w:szCs w:val="24"/>
                  </w:rPr>
                </w:rPrChange>
              </w:rPr>
              <w:t>Retrieve where the case is created</w:t>
            </w:r>
          </w:p>
        </w:tc>
        <w:tc>
          <w:tcPr>
            <w:tcW w:w="3112" w:type="dxa"/>
            <w:tcBorders>
              <w:top w:val="single" w:sz="4" w:space="0" w:color="auto"/>
              <w:left w:val="single" w:sz="4" w:space="0" w:color="auto"/>
              <w:bottom w:val="single" w:sz="4" w:space="0" w:color="auto"/>
              <w:right w:val="single" w:sz="4" w:space="0" w:color="auto"/>
            </w:tcBorders>
            <w:noWrap/>
          </w:tcPr>
          <w:p w14:paraId="3BFD9C14" w14:textId="77777777" w:rsidR="00F7260B" w:rsidRPr="00B0205A" w:rsidRDefault="00F7260B">
            <w:pPr>
              <w:rPr>
                <w:rFonts w:ascii="Times New Roman" w:eastAsia="等线" w:hAnsi="Times New Roman" w:cs="Times New Roman"/>
                <w:kern w:val="0"/>
                <w:szCs w:val="21"/>
                <w:rPrChange w:id="13397" w:author="raye" w:date="2018-08-10T12:30:00Z">
                  <w:rPr>
                    <w:rFonts w:ascii="等线" w:eastAsia="等线" w:hAnsi="等线" w:cs="宋体"/>
                    <w:kern w:val="0"/>
                    <w:szCs w:val="21"/>
                  </w:rPr>
                </w:rPrChange>
              </w:rPr>
            </w:pPr>
          </w:p>
        </w:tc>
      </w:tr>
      <w:tr w:rsidR="00F7260B" w:rsidRPr="00B0205A" w14:paraId="7391D8EC"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01A538DC" w14:textId="77777777" w:rsidR="00F7260B" w:rsidRPr="00B0205A" w:rsidRDefault="00F7260B">
            <w:pPr>
              <w:rPr>
                <w:rFonts w:ascii="Times New Roman" w:eastAsia="等线" w:hAnsi="Times New Roman" w:cs="Times New Roman"/>
                <w:kern w:val="0"/>
                <w:szCs w:val="21"/>
                <w:rPrChange w:id="13398" w:author="raye" w:date="2018-08-10T12:30:00Z">
                  <w:rPr>
                    <w:rFonts w:ascii="等线" w:eastAsia="等线" w:hAnsi="等线" w:cs="宋体"/>
                    <w:kern w:val="0"/>
                    <w:szCs w:val="21"/>
                  </w:rPr>
                </w:rPrChange>
              </w:rPr>
            </w:pPr>
            <w:r w:rsidRPr="00B0205A">
              <w:rPr>
                <w:rFonts w:ascii="Times New Roman" w:hAnsi="Times New Roman" w:cs="Times New Roman"/>
                <w:szCs w:val="21"/>
                <w:rPrChange w:id="13399" w:author="raye" w:date="2018-08-10T12:30:00Z">
                  <w:rPr>
                    <w:rFonts w:ascii="Calibri" w:hAnsi="Calibri" w:cstheme="minorHAnsi"/>
                    <w:szCs w:val="21"/>
                  </w:rPr>
                </w:rPrChange>
              </w:rPr>
              <w:t xml:space="preserve">Transaction Risk Mitigation Check </w:t>
            </w:r>
            <w:r w:rsidRPr="00B0205A">
              <w:rPr>
                <w:rFonts w:ascii="Times New Roman" w:hAnsi="Times New Roman" w:cs="Times New Roman"/>
                <w:szCs w:val="21"/>
                <w:rPrChange w:id="13400" w:author="raye" w:date="2018-08-10T12:30:00Z">
                  <w:rPr>
                    <w:rFonts w:ascii="Calibri" w:hAnsi="Calibri" w:cstheme="minorHAnsi"/>
                    <w:szCs w:val="21"/>
                  </w:rPr>
                </w:rPrChange>
              </w:rPr>
              <w:lastRenderedPageBreak/>
              <w:t>List</w:t>
            </w:r>
          </w:p>
        </w:tc>
        <w:tc>
          <w:tcPr>
            <w:tcW w:w="1848" w:type="dxa"/>
            <w:tcBorders>
              <w:top w:val="single" w:sz="4" w:space="0" w:color="auto"/>
              <w:left w:val="single" w:sz="4" w:space="0" w:color="auto"/>
              <w:bottom w:val="single" w:sz="4" w:space="0" w:color="auto"/>
              <w:right w:val="single" w:sz="4" w:space="0" w:color="auto"/>
            </w:tcBorders>
            <w:hideMark/>
          </w:tcPr>
          <w:p w14:paraId="3A82EE6B" w14:textId="77777777" w:rsidR="00F7260B" w:rsidRPr="00B0205A" w:rsidRDefault="00F7260B">
            <w:pPr>
              <w:rPr>
                <w:rFonts w:ascii="Times New Roman" w:eastAsia="等线" w:hAnsi="Times New Roman" w:cs="Times New Roman"/>
                <w:kern w:val="0"/>
                <w:szCs w:val="21"/>
                <w:rPrChange w:id="13401" w:author="raye" w:date="2018-08-10T12:30:00Z">
                  <w:rPr>
                    <w:rFonts w:ascii="等线" w:eastAsia="等线" w:hAnsi="等线" w:cs="宋体"/>
                    <w:kern w:val="0"/>
                    <w:szCs w:val="21"/>
                  </w:rPr>
                </w:rPrChange>
              </w:rPr>
            </w:pPr>
            <w:r w:rsidRPr="00B0205A">
              <w:rPr>
                <w:rFonts w:ascii="Times New Roman" w:hAnsi="Times New Roman" w:cs="Times New Roman"/>
                <w:i/>
                <w:sz w:val="24"/>
                <w:szCs w:val="24"/>
                <w:rPrChange w:id="13402" w:author="raye" w:date="2018-08-10T12:30:00Z">
                  <w:rPr>
                    <w:i/>
                    <w:sz w:val="24"/>
                    <w:szCs w:val="24"/>
                  </w:rPr>
                </w:rPrChange>
              </w:rPr>
              <w:lastRenderedPageBreak/>
              <w:t>Required</w:t>
            </w:r>
          </w:p>
        </w:tc>
        <w:tc>
          <w:tcPr>
            <w:tcW w:w="1848" w:type="dxa"/>
            <w:tcBorders>
              <w:top w:val="single" w:sz="4" w:space="0" w:color="auto"/>
              <w:left w:val="single" w:sz="4" w:space="0" w:color="auto"/>
              <w:bottom w:val="single" w:sz="4" w:space="0" w:color="auto"/>
              <w:right w:val="single" w:sz="4" w:space="0" w:color="auto"/>
            </w:tcBorders>
            <w:hideMark/>
          </w:tcPr>
          <w:p w14:paraId="4C0155F0" w14:textId="77777777" w:rsidR="00F7260B" w:rsidRPr="00B0205A" w:rsidRDefault="00F7260B">
            <w:pPr>
              <w:rPr>
                <w:rFonts w:ascii="Times New Roman" w:eastAsia="等线" w:hAnsi="Times New Roman" w:cs="Times New Roman"/>
                <w:kern w:val="0"/>
                <w:szCs w:val="21"/>
                <w:rPrChange w:id="13403" w:author="raye" w:date="2018-08-10T12:30:00Z">
                  <w:rPr>
                    <w:rFonts w:ascii="等线" w:eastAsia="等线" w:hAnsi="等线" w:cs="宋体"/>
                    <w:kern w:val="0"/>
                    <w:szCs w:val="21"/>
                  </w:rPr>
                </w:rPrChange>
              </w:rPr>
            </w:pPr>
            <w:r w:rsidRPr="00B0205A">
              <w:rPr>
                <w:rFonts w:ascii="Times New Roman" w:eastAsia="等线" w:hAnsi="Times New Roman" w:cs="Times New Roman"/>
                <w:kern w:val="0"/>
                <w:szCs w:val="21"/>
                <w:rPrChange w:id="13404" w:author="raye" w:date="2018-08-10T12:30:00Z">
                  <w:rPr>
                    <w:rFonts w:ascii="等线" w:eastAsia="等线" w:hAnsi="等线" w:cs="宋体"/>
                    <w:kern w:val="0"/>
                    <w:szCs w:val="21"/>
                  </w:rPr>
                </w:rPrChange>
              </w:rPr>
              <w:t>Program classifies</w:t>
            </w:r>
          </w:p>
        </w:tc>
        <w:tc>
          <w:tcPr>
            <w:tcW w:w="3112" w:type="dxa"/>
            <w:tcBorders>
              <w:top w:val="single" w:sz="4" w:space="0" w:color="auto"/>
              <w:left w:val="single" w:sz="4" w:space="0" w:color="auto"/>
              <w:bottom w:val="single" w:sz="4" w:space="0" w:color="auto"/>
              <w:right w:val="single" w:sz="4" w:space="0" w:color="auto"/>
            </w:tcBorders>
            <w:noWrap/>
          </w:tcPr>
          <w:p w14:paraId="6A4AC009" w14:textId="77777777" w:rsidR="00F7260B" w:rsidRPr="00B0205A" w:rsidRDefault="00F7260B">
            <w:pPr>
              <w:rPr>
                <w:rFonts w:ascii="Times New Roman" w:eastAsia="等线" w:hAnsi="Times New Roman" w:cs="Times New Roman"/>
                <w:kern w:val="0"/>
                <w:szCs w:val="21"/>
                <w:rPrChange w:id="13405" w:author="raye" w:date="2018-08-10T12:30:00Z">
                  <w:rPr>
                    <w:rFonts w:ascii="等线" w:eastAsia="等线" w:hAnsi="等线" w:cs="宋体"/>
                    <w:kern w:val="0"/>
                    <w:szCs w:val="21"/>
                  </w:rPr>
                </w:rPrChange>
              </w:rPr>
            </w:pPr>
            <w:r w:rsidRPr="00B0205A">
              <w:rPr>
                <w:rFonts w:ascii="Times New Roman" w:eastAsia="等线" w:hAnsi="Times New Roman" w:cs="Times New Roman"/>
                <w:kern w:val="0"/>
                <w:szCs w:val="21"/>
                <w:rPrChange w:id="13406" w:author="raye" w:date="2018-08-10T12:30:00Z">
                  <w:rPr>
                    <w:rFonts w:ascii="等线" w:eastAsia="等线" w:hAnsi="等线" w:cs="宋体"/>
                    <w:kern w:val="0"/>
                    <w:szCs w:val="21"/>
                  </w:rPr>
                </w:rPrChange>
              </w:rPr>
              <w:t xml:space="preserve">If 35 questions are answered, then click them. Generally speaking, </w:t>
            </w:r>
            <w:r w:rsidRPr="00B0205A">
              <w:rPr>
                <w:rFonts w:ascii="Times New Roman" w:eastAsia="等线" w:hAnsi="Times New Roman" w:cs="Times New Roman"/>
                <w:kern w:val="0"/>
                <w:szCs w:val="21"/>
                <w:rPrChange w:id="13407" w:author="raye" w:date="2018-08-10T12:30:00Z">
                  <w:rPr>
                    <w:rFonts w:ascii="等线" w:eastAsia="等线" w:hAnsi="等线" w:cs="宋体"/>
                    <w:kern w:val="0"/>
                    <w:szCs w:val="21"/>
                  </w:rPr>
                </w:rPrChange>
              </w:rPr>
              <w:lastRenderedPageBreak/>
              <w:t>one cannot do this without answering them.</w:t>
            </w:r>
          </w:p>
          <w:p w14:paraId="50B61008" w14:textId="77777777" w:rsidR="00F7260B" w:rsidRPr="00B0205A" w:rsidRDefault="00F7260B">
            <w:pPr>
              <w:rPr>
                <w:rFonts w:ascii="Times New Roman" w:eastAsia="等线" w:hAnsi="Times New Roman" w:cs="Times New Roman"/>
                <w:kern w:val="0"/>
                <w:szCs w:val="21"/>
                <w:rPrChange w:id="13408" w:author="raye" w:date="2018-08-10T12:30:00Z">
                  <w:rPr>
                    <w:rFonts w:ascii="等线" w:eastAsia="等线" w:hAnsi="等线" w:cs="宋体"/>
                    <w:kern w:val="0"/>
                    <w:szCs w:val="21"/>
                  </w:rPr>
                </w:rPrChange>
              </w:rPr>
            </w:pPr>
          </w:p>
        </w:tc>
      </w:tr>
      <w:tr w:rsidR="00F7260B" w:rsidRPr="00B0205A" w14:paraId="1B8A4CA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3D3BC3A8" w14:textId="77777777" w:rsidR="00F7260B" w:rsidRPr="00B0205A" w:rsidRDefault="00F7260B">
            <w:pPr>
              <w:rPr>
                <w:rFonts w:ascii="Times New Roman" w:eastAsia="等线" w:hAnsi="Times New Roman" w:cs="Times New Roman"/>
                <w:kern w:val="0"/>
                <w:szCs w:val="21"/>
                <w:rPrChange w:id="13409" w:author="raye" w:date="2018-08-10T12:30:00Z">
                  <w:rPr>
                    <w:rFonts w:ascii="等线" w:eastAsia="等线" w:hAnsi="等线" w:cs="宋体"/>
                    <w:kern w:val="0"/>
                    <w:szCs w:val="21"/>
                  </w:rPr>
                </w:rPrChange>
              </w:rPr>
            </w:pPr>
            <w:r w:rsidRPr="00B0205A">
              <w:rPr>
                <w:rFonts w:ascii="Times New Roman" w:hAnsi="Times New Roman" w:cs="Times New Roman"/>
                <w:szCs w:val="21"/>
                <w:rPrChange w:id="13410" w:author="raye" w:date="2018-08-10T12:30:00Z">
                  <w:rPr>
                    <w:rFonts w:ascii="Calibri" w:hAnsi="Calibri" w:cstheme="minorHAnsi"/>
                    <w:szCs w:val="21"/>
                  </w:rPr>
                </w:rPrChange>
              </w:rPr>
              <w:lastRenderedPageBreak/>
              <w:t>Types of Red Flags Identified*</w:t>
            </w:r>
          </w:p>
        </w:tc>
        <w:tc>
          <w:tcPr>
            <w:tcW w:w="1848" w:type="dxa"/>
            <w:tcBorders>
              <w:top w:val="single" w:sz="4" w:space="0" w:color="auto"/>
              <w:left w:val="single" w:sz="4" w:space="0" w:color="auto"/>
              <w:bottom w:val="single" w:sz="4" w:space="0" w:color="auto"/>
              <w:right w:val="single" w:sz="4" w:space="0" w:color="auto"/>
            </w:tcBorders>
            <w:hideMark/>
          </w:tcPr>
          <w:p w14:paraId="38CDC97E" w14:textId="77777777" w:rsidR="00F7260B" w:rsidRPr="00B0205A" w:rsidRDefault="00F7260B">
            <w:pPr>
              <w:rPr>
                <w:rFonts w:ascii="Times New Roman" w:eastAsia="等线" w:hAnsi="Times New Roman" w:cs="Times New Roman"/>
                <w:kern w:val="0"/>
                <w:szCs w:val="21"/>
                <w:rPrChange w:id="13411" w:author="raye" w:date="2018-08-10T12:30:00Z">
                  <w:rPr>
                    <w:rFonts w:ascii="等线" w:eastAsia="等线" w:hAnsi="等线" w:cs="宋体"/>
                    <w:kern w:val="0"/>
                    <w:szCs w:val="21"/>
                  </w:rPr>
                </w:rPrChange>
              </w:rPr>
            </w:pPr>
            <w:r w:rsidRPr="00B0205A">
              <w:rPr>
                <w:rFonts w:ascii="Times New Roman" w:hAnsi="Times New Roman" w:cs="Times New Roman"/>
                <w:i/>
                <w:sz w:val="24"/>
                <w:szCs w:val="24"/>
                <w:rPrChange w:id="13412" w:author="raye" w:date="2018-08-10T12:30: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49B7A8DC" w14:textId="77777777" w:rsidR="00F7260B" w:rsidRPr="00B0205A" w:rsidRDefault="00F7260B">
            <w:pPr>
              <w:rPr>
                <w:rFonts w:ascii="Times New Roman" w:eastAsia="等线" w:hAnsi="Times New Roman" w:cs="Times New Roman"/>
                <w:kern w:val="0"/>
                <w:szCs w:val="21"/>
                <w:rPrChange w:id="13413" w:author="raye" w:date="2018-08-10T12:30:00Z">
                  <w:rPr>
                    <w:rFonts w:ascii="等线" w:eastAsia="等线" w:hAnsi="等线" w:cs="宋体"/>
                    <w:kern w:val="0"/>
                    <w:szCs w:val="21"/>
                  </w:rPr>
                </w:rPrChange>
              </w:rPr>
            </w:pPr>
            <w:r w:rsidRPr="00B0205A">
              <w:rPr>
                <w:rFonts w:ascii="Times New Roman" w:hAnsi="Times New Roman" w:cs="Times New Roman"/>
                <w:i/>
                <w:sz w:val="24"/>
                <w:szCs w:val="24"/>
                <w:rPrChange w:id="13414" w:author="raye" w:date="2018-08-10T12:30:00Z">
                  <w:rPr>
                    <w:i/>
                    <w:sz w:val="24"/>
                    <w:szCs w:val="24"/>
                  </w:rPr>
                </w:rPrChange>
              </w:rPr>
              <w:t>Multiple Checkbox</w:t>
            </w:r>
          </w:p>
        </w:tc>
        <w:tc>
          <w:tcPr>
            <w:tcW w:w="3112" w:type="dxa"/>
            <w:tcBorders>
              <w:top w:val="single" w:sz="4" w:space="0" w:color="auto"/>
              <w:left w:val="single" w:sz="4" w:space="0" w:color="auto"/>
              <w:bottom w:val="single" w:sz="4" w:space="0" w:color="auto"/>
              <w:right w:val="single" w:sz="4" w:space="0" w:color="auto"/>
            </w:tcBorders>
            <w:noWrap/>
          </w:tcPr>
          <w:p w14:paraId="25D5E1B5" w14:textId="77777777" w:rsidR="00F7260B" w:rsidRPr="00B0205A" w:rsidRDefault="00F7260B" w:rsidP="00022A05">
            <w:pPr>
              <w:pStyle w:val="a0"/>
              <w:numPr>
                <w:ilvl w:val="0"/>
                <w:numId w:val="93"/>
              </w:numPr>
              <w:ind w:firstLineChars="0"/>
              <w:rPr>
                <w:rFonts w:ascii="Times New Roman" w:eastAsia="等线" w:hAnsi="Times New Roman" w:cs="Times New Roman"/>
                <w:kern w:val="0"/>
                <w:szCs w:val="21"/>
                <w:rPrChange w:id="13415" w:author="raye" w:date="2018-08-10T12:30:00Z">
                  <w:rPr>
                    <w:rFonts w:ascii="等线" w:eastAsia="等线" w:hAnsi="等线" w:cs="宋体"/>
                    <w:kern w:val="0"/>
                    <w:szCs w:val="21"/>
                  </w:rPr>
                </w:rPrChange>
              </w:rPr>
            </w:pPr>
            <w:r w:rsidRPr="00B0205A">
              <w:rPr>
                <w:rFonts w:ascii="Times New Roman" w:eastAsia="Times New Roman" w:hAnsi="Times New Roman" w:cs="Times New Roman"/>
                <w:rPrChange w:id="13416" w:author="raye" w:date="2018-08-10T12:30:00Z">
                  <w:rPr>
                    <w:rFonts w:ascii="Calibri" w:eastAsia="Times New Roman" w:hAnsi="Calibri" w:cstheme="minorHAnsi"/>
                  </w:rPr>
                </w:rPrChange>
              </w:rPr>
              <w:t>Bridger Insight</w:t>
            </w:r>
          </w:p>
          <w:p w14:paraId="194091CE" w14:textId="77777777" w:rsidR="00F7260B" w:rsidRPr="00B0205A" w:rsidRDefault="00F7260B" w:rsidP="00022A05">
            <w:pPr>
              <w:pStyle w:val="a0"/>
              <w:numPr>
                <w:ilvl w:val="0"/>
                <w:numId w:val="93"/>
              </w:numPr>
              <w:ind w:firstLineChars="0"/>
              <w:rPr>
                <w:rFonts w:ascii="Times New Roman" w:eastAsia="等线" w:hAnsi="Times New Roman" w:cs="Times New Roman"/>
                <w:kern w:val="0"/>
                <w:szCs w:val="21"/>
                <w:rPrChange w:id="13417" w:author="raye" w:date="2018-08-10T12:30:00Z">
                  <w:rPr>
                    <w:rFonts w:ascii="等线" w:eastAsia="等线" w:hAnsi="等线" w:cs="宋体"/>
                    <w:kern w:val="0"/>
                    <w:szCs w:val="21"/>
                  </w:rPr>
                </w:rPrChange>
              </w:rPr>
            </w:pPr>
            <w:r w:rsidRPr="00B0205A">
              <w:rPr>
                <w:rFonts w:ascii="Times New Roman" w:eastAsia="Times New Roman" w:hAnsi="Times New Roman" w:cs="Times New Roman"/>
                <w:rPrChange w:id="13418" w:author="raye" w:date="2018-08-10T12:30:00Z">
                  <w:rPr>
                    <w:rFonts w:ascii="Calibri" w:eastAsia="Times New Roman" w:hAnsi="Calibri" w:cstheme="minorHAnsi"/>
                  </w:rPr>
                </w:rPrChange>
              </w:rPr>
              <w:t>High Risk Country</w:t>
            </w:r>
          </w:p>
          <w:p w14:paraId="5D265663" w14:textId="77777777" w:rsidR="00F7260B" w:rsidRPr="00B0205A" w:rsidRDefault="00F7260B" w:rsidP="00022A05">
            <w:pPr>
              <w:pStyle w:val="a0"/>
              <w:numPr>
                <w:ilvl w:val="0"/>
                <w:numId w:val="93"/>
              </w:numPr>
              <w:ind w:firstLineChars="0"/>
              <w:rPr>
                <w:rFonts w:ascii="Times New Roman" w:eastAsia="等线" w:hAnsi="Times New Roman" w:cs="Times New Roman"/>
                <w:kern w:val="0"/>
                <w:szCs w:val="21"/>
                <w:rPrChange w:id="13419" w:author="raye" w:date="2018-08-10T12:30:00Z">
                  <w:rPr>
                    <w:rFonts w:ascii="等线" w:eastAsia="等线" w:hAnsi="等线" w:cs="宋体"/>
                    <w:kern w:val="0"/>
                    <w:szCs w:val="21"/>
                  </w:rPr>
                </w:rPrChange>
              </w:rPr>
            </w:pPr>
            <w:r w:rsidRPr="00B0205A">
              <w:rPr>
                <w:rFonts w:ascii="Times New Roman" w:eastAsia="Times New Roman" w:hAnsi="Times New Roman" w:cs="Times New Roman"/>
                <w:rPrChange w:id="13420" w:author="raye" w:date="2018-08-10T12:30:00Z">
                  <w:rPr>
                    <w:rFonts w:ascii="Calibri" w:eastAsia="Times New Roman" w:hAnsi="Calibri" w:cstheme="minorHAnsi"/>
                  </w:rPr>
                </w:rPrChange>
              </w:rPr>
              <w:t>Miscellaneous</w:t>
            </w:r>
          </w:p>
          <w:p w14:paraId="22CD09E7" w14:textId="77777777" w:rsidR="00F7260B" w:rsidRPr="00B0205A" w:rsidRDefault="00F7260B" w:rsidP="00022A05">
            <w:pPr>
              <w:pStyle w:val="a0"/>
              <w:numPr>
                <w:ilvl w:val="0"/>
                <w:numId w:val="93"/>
              </w:numPr>
              <w:ind w:firstLineChars="0"/>
              <w:rPr>
                <w:rFonts w:ascii="Times New Roman" w:eastAsia="等线" w:hAnsi="Times New Roman" w:cs="Times New Roman"/>
                <w:kern w:val="0"/>
                <w:szCs w:val="21"/>
                <w:rPrChange w:id="13421" w:author="raye" w:date="2018-08-10T12:30:00Z">
                  <w:rPr>
                    <w:rFonts w:ascii="等线" w:eastAsia="等线" w:hAnsi="等线" w:cs="宋体"/>
                    <w:kern w:val="0"/>
                    <w:szCs w:val="21"/>
                  </w:rPr>
                </w:rPrChange>
              </w:rPr>
            </w:pPr>
            <w:r w:rsidRPr="00B0205A">
              <w:rPr>
                <w:rFonts w:ascii="Times New Roman" w:eastAsia="Times New Roman" w:hAnsi="Times New Roman" w:cs="Times New Roman"/>
                <w:rPrChange w:id="13422" w:author="raye" w:date="2018-08-10T12:30:00Z">
                  <w:rPr>
                    <w:rFonts w:ascii="Calibri" w:eastAsia="Times New Roman" w:hAnsi="Calibri" w:cstheme="minorHAnsi"/>
                  </w:rPr>
                </w:rPrChange>
              </w:rPr>
              <w:t>Negative News</w:t>
            </w:r>
          </w:p>
          <w:p w14:paraId="2F01B903" w14:textId="77777777" w:rsidR="00F7260B" w:rsidRPr="00B0205A" w:rsidRDefault="00F7260B" w:rsidP="00022A05">
            <w:pPr>
              <w:pStyle w:val="a0"/>
              <w:numPr>
                <w:ilvl w:val="0"/>
                <w:numId w:val="93"/>
              </w:numPr>
              <w:ind w:firstLineChars="0"/>
              <w:rPr>
                <w:rFonts w:ascii="Times New Roman" w:eastAsia="等线" w:hAnsi="Times New Roman" w:cs="Times New Roman"/>
                <w:kern w:val="0"/>
                <w:szCs w:val="21"/>
                <w:rPrChange w:id="13423" w:author="raye" w:date="2018-08-10T12:30:00Z">
                  <w:rPr>
                    <w:rFonts w:ascii="等线" w:eastAsia="等线" w:hAnsi="等线" w:cs="宋体"/>
                    <w:kern w:val="0"/>
                    <w:szCs w:val="21"/>
                  </w:rPr>
                </w:rPrChange>
              </w:rPr>
            </w:pPr>
            <w:r w:rsidRPr="00B0205A">
              <w:rPr>
                <w:rFonts w:ascii="Times New Roman" w:eastAsia="Times New Roman" w:hAnsi="Times New Roman" w:cs="Times New Roman"/>
                <w:rPrChange w:id="13424" w:author="raye" w:date="2018-08-10T12:30:00Z">
                  <w:rPr>
                    <w:rFonts w:ascii="Calibri" w:eastAsia="Times New Roman" w:hAnsi="Calibri" w:cstheme="minorHAnsi"/>
                  </w:rPr>
                </w:rPrChange>
              </w:rPr>
              <w:t>Price Check</w:t>
            </w:r>
          </w:p>
          <w:p w14:paraId="7023769D" w14:textId="77777777" w:rsidR="00F7260B" w:rsidRPr="00B0205A" w:rsidRDefault="00F7260B">
            <w:pPr>
              <w:rPr>
                <w:rFonts w:ascii="Times New Roman" w:eastAsia="等线" w:hAnsi="Times New Roman" w:cs="Times New Roman"/>
                <w:kern w:val="0"/>
                <w:szCs w:val="21"/>
                <w:rPrChange w:id="13425" w:author="raye" w:date="2018-08-10T12:30:00Z">
                  <w:rPr>
                    <w:rFonts w:ascii="等线" w:eastAsia="等线" w:hAnsi="等线" w:cs="宋体"/>
                    <w:kern w:val="0"/>
                    <w:szCs w:val="21"/>
                  </w:rPr>
                </w:rPrChange>
              </w:rPr>
            </w:pPr>
          </w:p>
        </w:tc>
      </w:tr>
      <w:tr w:rsidR="00F7260B" w:rsidRPr="00B0205A" w14:paraId="0EE5988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3ABD154" w14:textId="77777777" w:rsidR="00F7260B" w:rsidRPr="00B0205A" w:rsidRDefault="00F7260B">
            <w:pPr>
              <w:rPr>
                <w:rFonts w:ascii="Times New Roman" w:hAnsi="Times New Roman" w:cs="Times New Roman"/>
                <w:szCs w:val="21"/>
                <w:rPrChange w:id="13426" w:author="raye" w:date="2018-08-10T12:30:00Z">
                  <w:rPr>
                    <w:rFonts w:ascii="Calibri" w:hAnsi="Calibri" w:cstheme="minorHAnsi"/>
                    <w:szCs w:val="21"/>
                  </w:rPr>
                </w:rPrChange>
              </w:rPr>
            </w:pPr>
            <w:r w:rsidRPr="00B0205A">
              <w:rPr>
                <w:rFonts w:ascii="Times New Roman" w:hAnsi="Times New Roman" w:cs="Times New Roman"/>
                <w:szCs w:val="21"/>
                <w:rPrChange w:id="13427" w:author="raye" w:date="2018-08-10T12:30:00Z">
                  <w:rPr>
                    <w:rFonts w:ascii="Calibri" w:hAnsi="Calibri" w:cstheme="minorHAnsi"/>
                    <w:szCs w:val="21"/>
                  </w:rPr>
                </w:rPrChange>
              </w:rPr>
              <w:t>Red Flag Analysis</w:t>
            </w:r>
          </w:p>
        </w:tc>
        <w:tc>
          <w:tcPr>
            <w:tcW w:w="1848" w:type="dxa"/>
            <w:tcBorders>
              <w:top w:val="single" w:sz="4" w:space="0" w:color="auto"/>
              <w:left w:val="single" w:sz="4" w:space="0" w:color="auto"/>
              <w:bottom w:val="single" w:sz="4" w:space="0" w:color="auto"/>
              <w:right w:val="single" w:sz="4" w:space="0" w:color="auto"/>
            </w:tcBorders>
            <w:hideMark/>
          </w:tcPr>
          <w:p w14:paraId="118A4681" w14:textId="77777777" w:rsidR="00F7260B" w:rsidRPr="00B0205A" w:rsidRDefault="00F7260B">
            <w:pPr>
              <w:rPr>
                <w:rFonts w:ascii="Times New Roman" w:hAnsi="Times New Roman" w:cs="Times New Roman"/>
                <w:i/>
                <w:sz w:val="24"/>
                <w:szCs w:val="24"/>
                <w:rPrChange w:id="13428" w:author="raye" w:date="2018-08-10T12:30:00Z">
                  <w:rPr>
                    <w:i/>
                    <w:sz w:val="24"/>
                    <w:szCs w:val="24"/>
                  </w:rPr>
                </w:rPrChange>
              </w:rPr>
            </w:pPr>
            <w:r w:rsidRPr="00B0205A">
              <w:rPr>
                <w:rFonts w:ascii="Times New Roman" w:hAnsi="Times New Roman" w:cs="Times New Roman"/>
                <w:i/>
                <w:sz w:val="24"/>
                <w:szCs w:val="24"/>
                <w:rPrChange w:id="13429" w:author="raye" w:date="2018-08-10T12:30: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00BF852E" w14:textId="77777777" w:rsidR="00F7260B" w:rsidRPr="00B0205A" w:rsidRDefault="00F7260B">
            <w:pPr>
              <w:rPr>
                <w:rFonts w:ascii="Times New Roman" w:eastAsia="等线" w:hAnsi="Times New Roman" w:cs="Times New Roman"/>
                <w:kern w:val="0"/>
                <w:szCs w:val="21"/>
                <w:rPrChange w:id="13430" w:author="raye" w:date="2018-08-10T12:30:00Z">
                  <w:rPr>
                    <w:rFonts w:ascii="等线" w:eastAsia="等线" w:hAnsi="等线" w:cs="宋体"/>
                    <w:kern w:val="0"/>
                    <w:szCs w:val="21"/>
                  </w:rPr>
                </w:rPrChange>
              </w:rPr>
            </w:pPr>
            <w:r w:rsidRPr="00B0205A">
              <w:rPr>
                <w:rFonts w:ascii="Times New Roman" w:eastAsia="等线" w:hAnsi="Times New Roman" w:cs="Times New Roman"/>
                <w:kern w:val="0"/>
                <w:szCs w:val="21"/>
                <w:rPrChange w:id="13431" w:author="raye" w:date="2018-08-10T12:30:00Z">
                  <w:rPr>
                    <w:rFonts w:ascii="等线" w:eastAsia="等线" w:hAnsi="等线" w:cs="宋体"/>
                    <w:kern w:val="0"/>
                    <w:szCs w:val="21"/>
                  </w:rPr>
                </w:rPrChange>
              </w:rPr>
              <w:t>Adaptive text box</w:t>
            </w:r>
          </w:p>
        </w:tc>
        <w:tc>
          <w:tcPr>
            <w:tcW w:w="3112" w:type="dxa"/>
            <w:tcBorders>
              <w:top w:val="single" w:sz="4" w:space="0" w:color="auto"/>
              <w:left w:val="single" w:sz="4" w:space="0" w:color="auto"/>
              <w:bottom w:val="single" w:sz="4" w:space="0" w:color="auto"/>
              <w:right w:val="single" w:sz="4" w:space="0" w:color="auto"/>
            </w:tcBorders>
            <w:noWrap/>
          </w:tcPr>
          <w:p w14:paraId="4E64DFAC" w14:textId="77777777" w:rsidR="00F7260B" w:rsidRPr="00B0205A" w:rsidRDefault="00F7260B">
            <w:pPr>
              <w:rPr>
                <w:rFonts w:ascii="Times New Roman" w:eastAsia="等线" w:hAnsi="Times New Roman" w:cs="Times New Roman"/>
                <w:kern w:val="0"/>
                <w:szCs w:val="21"/>
                <w:rPrChange w:id="13432" w:author="raye" w:date="2018-08-10T12:30:00Z">
                  <w:rPr>
                    <w:rFonts w:ascii="等线" w:eastAsia="等线" w:hAnsi="等线" w:cs="宋体"/>
                    <w:kern w:val="0"/>
                    <w:szCs w:val="21"/>
                  </w:rPr>
                </w:rPrChange>
              </w:rPr>
            </w:pPr>
          </w:p>
        </w:tc>
      </w:tr>
      <w:tr w:rsidR="00F7260B" w:rsidRPr="00B0205A" w14:paraId="3C8451CC"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91996EA" w14:textId="77777777" w:rsidR="00F7260B" w:rsidRPr="00B0205A" w:rsidRDefault="00F7260B">
            <w:pPr>
              <w:rPr>
                <w:rFonts w:ascii="Times New Roman" w:eastAsia="等线" w:hAnsi="Times New Roman" w:cs="Times New Roman"/>
                <w:kern w:val="0"/>
                <w:szCs w:val="21"/>
                <w:rPrChange w:id="13433" w:author="raye" w:date="2018-08-10T12:30:00Z">
                  <w:rPr>
                    <w:rFonts w:ascii="等线" w:eastAsia="等线" w:hAnsi="等线" w:cs="宋体"/>
                    <w:kern w:val="0"/>
                    <w:szCs w:val="21"/>
                  </w:rPr>
                </w:rPrChange>
              </w:rPr>
            </w:pPr>
            <w:r w:rsidRPr="00B0205A">
              <w:rPr>
                <w:rFonts w:ascii="Times New Roman" w:hAnsi="Times New Roman" w:cs="Times New Roman"/>
                <w:szCs w:val="21"/>
                <w:rPrChange w:id="13434" w:author="raye" w:date="2018-08-10T12:30:00Z">
                  <w:rPr>
                    <w:rFonts w:ascii="Calibri" w:hAnsi="Calibri" w:cstheme="minorHAnsi"/>
                    <w:szCs w:val="21"/>
                  </w:rPr>
                </w:rPrChange>
              </w:rPr>
              <w:t>Transaction Disposition</w:t>
            </w:r>
          </w:p>
        </w:tc>
        <w:tc>
          <w:tcPr>
            <w:tcW w:w="1848" w:type="dxa"/>
            <w:tcBorders>
              <w:top w:val="single" w:sz="4" w:space="0" w:color="auto"/>
              <w:left w:val="single" w:sz="4" w:space="0" w:color="auto"/>
              <w:bottom w:val="single" w:sz="4" w:space="0" w:color="auto"/>
              <w:right w:val="single" w:sz="4" w:space="0" w:color="auto"/>
            </w:tcBorders>
            <w:hideMark/>
          </w:tcPr>
          <w:p w14:paraId="05BF4C01" w14:textId="77777777" w:rsidR="00F7260B" w:rsidRPr="00B0205A" w:rsidRDefault="00F7260B">
            <w:pPr>
              <w:rPr>
                <w:rFonts w:ascii="Times New Roman" w:eastAsia="等线" w:hAnsi="Times New Roman" w:cs="Times New Roman"/>
                <w:kern w:val="0"/>
                <w:szCs w:val="21"/>
                <w:rPrChange w:id="13435" w:author="raye" w:date="2018-08-10T12:30:00Z">
                  <w:rPr>
                    <w:rFonts w:ascii="等线" w:eastAsia="等线" w:hAnsi="等线" w:cs="宋体"/>
                    <w:kern w:val="0"/>
                    <w:szCs w:val="21"/>
                  </w:rPr>
                </w:rPrChange>
              </w:rPr>
            </w:pPr>
            <w:r w:rsidRPr="00B0205A">
              <w:rPr>
                <w:rFonts w:ascii="Times New Roman" w:hAnsi="Times New Roman" w:cs="Times New Roman"/>
                <w:i/>
                <w:sz w:val="24"/>
                <w:szCs w:val="24"/>
                <w:rPrChange w:id="13436" w:author="raye" w:date="2018-08-10T12:30: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16D3704C" w14:textId="77777777" w:rsidR="00F7260B" w:rsidRPr="00B0205A" w:rsidRDefault="00F7260B">
            <w:pPr>
              <w:rPr>
                <w:rFonts w:ascii="Times New Roman" w:eastAsia="等线" w:hAnsi="Times New Roman" w:cs="Times New Roman"/>
                <w:kern w:val="0"/>
                <w:szCs w:val="21"/>
                <w:rPrChange w:id="13437" w:author="raye" w:date="2018-08-10T12:30:00Z">
                  <w:rPr>
                    <w:rFonts w:ascii="等线" w:eastAsia="等线" w:hAnsi="等线" w:cs="宋体"/>
                    <w:kern w:val="0"/>
                    <w:szCs w:val="21"/>
                  </w:rPr>
                </w:rPrChange>
              </w:rPr>
            </w:pPr>
            <w:r w:rsidRPr="00B0205A">
              <w:rPr>
                <w:rFonts w:ascii="Times New Roman" w:eastAsia="等线" w:hAnsi="Times New Roman" w:cs="Times New Roman"/>
                <w:kern w:val="0"/>
                <w:szCs w:val="21"/>
                <w:rPrChange w:id="13438" w:author="raye" w:date="2018-08-10T12:30:00Z">
                  <w:rPr>
                    <w:rFonts w:ascii="等线" w:eastAsia="等线" w:hAnsi="等线" w:cs="宋体"/>
                    <w:kern w:val="0"/>
                    <w:szCs w:val="21"/>
                  </w:rPr>
                </w:rPrChange>
              </w:rPr>
              <w:t>Checkbox</w:t>
            </w:r>
          </w:p>
        </w:tc>
        <w:tc>
          <w:tcPr>
            <w:tcW w:w="3112" w:type="dxa"/>
            <w:tcBorders>
              <w:top w:val="single" w:sz="4" w:space="0" w:color="auto"/>
              <w:left w:val="single" w:sz="4" w:space="0" w:color="auto"/>
              <w:bottom w:val="single" w:sz="4" w:space="0" w:color="auto"/>
              <w:right w:val="single" w:sz="4" w:space="0" w:color="auto"/>
            </w:tcBorders>
            <w:noWrap/>
            <w:hideMark/>
          </w:tcPr>
          <w:p w14:paraId="4887D459" w14:textId="77777777" w:rsidR="00F7260B" w:rsidRPr="00B0205A" w:rsidRDefault="00F7260B">
            <w:pPr>
              <w:rPr>
                <w:rFonts w:ascii="Times New Roman" w:eastAsia="等线" w:hAnsi="Times New Roman" w:cs="Times New Roman"/>
                <w:kern w:val="0"/>
                <w:szCs w:val="21"/>
                <w:rPrChange w:id="13439" w:author="raye" w:date="2018-08-10T12:30:00Z">
                  <w:rPr>
                    <w:rFonts w:ascii="等线" w:eastAsia="等线" w:hAnsi="等线" w:cs="宋体"/>
                    <w:kern w:val="0"/>
                    <w:szCs w:val="21"/>
                  </w:rPr>
                </w:rPrChange>
              </w:rPr>
            </w:pPr>
            <w:r w:rsidRPr="00B0205A">
              <w:rPr>
                <w:rFonts w:ascii="Times New Roman" w:eastAsia="等线" w:hAnsi="Times New Roman" w:cs="Times New Roman"/>
                <w:kern w:val="0"/>
                <w:szCs w:val="21"/>
                <w:rPrChange w:id="13440" w:author="raye" w:date="2018-08-10T12:30:00Z">
                  <w:rPr>
                    <w:rFonts w:ascii="等线" w:eastAsia="等线" w:hAnsi="等线" w:cs="宋体"/>
                    <w:kern w:val="0"/>
                    <w:szCs w:val="21"/>
                  </w:rPr>
                </w:rPrChange>
              </w:rPr>
              <w:t>Non-Productive Case</w:t>
            </w:r>
          </w:p>
          <w:p w14:paraId="1DEA31C7" w14:textId="77777777" w:rsidR="00F7260B" w:rsidRPr="00B0205A" w:rsidRDefault="00F7260B">
            <w:pPr>
              <w:rPr>
                <w:rFonts w:ascii="Times New Roman" w:eastAsia="等线" w:hAnsi="Times New Roman" w:cs="Times New Roman"/>
                <w:kern w:val="0"/>
                <w:szCs w:val="21"/>
                <w:rPrChange w:id="13441" w:author="raye" w:date="2018-08-10T12:30:00Z">
                  <w:rPr>
                    <w:rFonts w:ascii="等线" w:eastAsia="等线" w:hAnsi="等线" w:cs="宋体"/>
                    <w:kern w:val="0"/>
                    <w:szCs w:val="21"/>
                  </w:rPr>
                </w:rPrChange>
              </w:rPr>
            </w:pPr>
            <w:r w:rsidRPr="00B0205A">
              <w:rPr>
                <w:rFonts w:ascii="Times New Roman" w:eastAsia="等线" w:hAnsi="Times New Roman" w:cs="Times New Roman"/>
                <w:kern w:val="0"/>
                <w:szCs w:val="21"/>
                <w:rPrChange w:id="13442" w:author="raye" w:date="2018-08-10T12:30:00Z">
                  <w:rPr>
                    <w:rFonts w:ascii="等线" w:eastAsia="等线" w:hAnsi="等线" w:cs="宋体"/>
                    <w:kern w:val="0"/>
                    <w:szCs w:val="21"/>
                  </w:rPr>
                </w:rPrChange>
              </w:rPr>
              <w:t>Productive Case</w:t>
            </w:r>
          </w:p>
        </w:tc>
      </w:tr>
      <w:tr w:rsidR="00F7260B" w:rsidRPr="00B0205A" w14:paraId="2A59DB9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3B42C2EC" w14:textId="77777777" w:rsidR="00F7260B" w:rsidRPr="00B0205A" w:rsidRDefault="00F7260B">
            <w:pPr>
              <w:rPr>
                <w:rFonts w:ascii="Times New Roman" w:hAnsi="Times New Roman" w:cs="Times New Roman"/>
                <w:szCs w:val="21"/>
                <w:rPrChange w:id="13443" w:author="raye" w:date="2018-08-10T12:30:00Z">
                  <w:rPr>
                    <w:rFonts w:ascii="Calibri" w:hAnsi="Calibri" w:cstheme="minorHAnsi"/>
                    <w:szCs w:val="21"/>
                  </w:rPr>
                </w:rPrChange>
              </w:rPr>
            </w:pPr>
            <w:r w:rsidRPr="00B0205A">
              <w:rPr>
                <w:rFonts w:ascii="Times New Roman" w:hAnsi="Times New Roman" w:cs="Times New Roman"/>
                <w:szCs w:val="21"/>
                <w:rPrChange w:id="13444" w:author="raye" w:date="2018-08-10T12:30:00Z">
                  <w:rPr>
                    <w:rFonts w:ascii="Calibri" w:hAnsi="Calibri" w:cstheme="minorHAnsi"/>
                    <w:szCs w:val="21"/>
                  </w:rPr>
                </w:rPrChange>
              </w:rPr>
              <w:t>Comments</w:t>
            </w:r>
          </w:p>
        </w:tc>
        <w:tc>
          <w:tcPr>
            <w:tcW w:w="1848" w:type="dxa"/>
            <w:tcBorders>
              <w:top w:val="single" w:sz="4" w:space="0" w:color="auto"/>
              <w:left w:val="single" w:sz="4" w:space="0" w:color="auto"/>
              <w:bottom w:val="single" w:sz="4" w:space="0" w:color="auto"/>
              <w:right w:val="single" w:sz="4" w:space="0" w:color="auto"/>
            </w:tcBorders>
            <w:hideMark/>
          </w:tcPr>
          <w:p w14:paraId="0B3C99F9" w14:textId="77777777" w:rsidR="00F7260B" w:rsidRPr="00B0205A" w:rsidRDefault="00F7260B">
            <w:pPr>
              <w:rPr>
                <w:rFonts w:ascii="Times New Roman" w:hAnsi="Times New Roman" w:cs="Times New Roman"/>
                <w:i/>
                <w:sz w:val="24"/>
                <w:szCs w:val="24"/>
                <w:rPrChange w:id="13445" w:author="raye" w:date="2018-08-10T12:30:00Z">
                  <w:rPr>
                    <w:i/>
                    <w:sz w:val="24"/>
                    <w:szCs w:val="24"/>
                  </w:rPr>
                </w:rPrChange>
              </w:rPr>
            </w:pPr>
            <w:r w:rsidRPr="00B0205A">
              <w:rPr>
                <w:rFonts w:ascii="Times New Roman" w:hAnsi="Times New Roman" w:cs="Times New Roman"/>
                <w:i/>
                <w:sz w:val="24"/>
                <w:szCs w:val="24"/>
                <w:rPrChange w:id="13446" w:author="raye" w:date="2018-08-10T12:30: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hideMark/>
          </w:tcPr>
          <w:p w14:paraId="2EEBAED0" w14:textId="77777777" w:rsidR="00F7260B" w:rsidRPr="00B0205A" w:rsidRDefault="00F7260B">
            <w:pPr>
              <w:rPr>
                <w:rFonts w:ascii="Times New Roman" w:hAnsi="Times New Roman" w:cs="Times New Roman"/>
                <w:i/>
                <w:sz w:val="24"/>
                <w:szCs w:val="24"/>
                <w:rPrChange w:id="13447" w:author="raye" w:date="2018-08-10T12:30:00Z">
                  <w:rPr>
                    <w:i/>
                    <w:sz w:val="24"/>
                    <w:szCs w:val="24"/>
                  </w:rPr>
                </w:rPrChange>
              </w:rPr>
            </w:pPr>
            <w:r w:rsidRPr="00B0205A">
              <w:rPr>
                <w:rFonts w:ascii="Times New Roman" w:hAnsi="Times New Roman" w:cs="Times New Roman"/>
                <w:i/>
                <w:sz w:val="24"/>
                <w:szCs w:val="24"/>
                <w:rPrChange w:id="13448" w:author="raye" w:date="2018-08-10T12:30:00Z">
                  <w:rPr>
                    <w:i/>
                    <w:sz w:val="24"/>
                    <w:szCs w:val="24"/>
                  </w:rPr>
                </w:rPrChange>
              </w:rPr>
              <w:t>1000 characters at most</w:t>
            </w:r>
          </w:p>
        </w:tc>
        <w:tc>
          <w:tcPr>
            <w:tcW w:w="3112" w:type="dxa"/>
            <w:tcBorders>
              <w:top w:val="single" w:sz="4" w:space="0" w:color="auto"/>
              <w:left w:val="single" w:sz="4" w:space="0" w:color="auto"/>
              <w:bottom w:val="single" w:sz="4" w:space="0" w:color="auto"/>
              <w:right w:val="single" w:sz="4" w:space="0" w:color="auto"/>
            </w:tcBorders>
            <w:noWrap/>
          </w:tcPr>
          <w:p w14:paraId="229E34BC" w14:textId="77777777" w:rsidR="00F7260B" w:rsidRPr="00B0205A" w:rsidRDefault="00F7260B">
            <w:pPr>
              <w:rPr>
                <w:rFonts w:ascii="Times New Roman" w:eastAsia="等线" w:hAnsi="Times New Roman" w:cs="Times New Roman"/>
                <w:kern w:val="0"/>
                <w:szCs w:val="21"/>
                <w:rPrChange w:id="13449" w:author="raye" w:date="2018-08-10T12:30:00Z">
                  <w:rPr>
                    <w:rFonts w:ascii="等线" w:eastAsia="等线" w:hAnsi="等线" w:cs="宋体"/>
                    <w:kern w:val="0"/>
                    <w:szCs w:val="21"/>
                  </w:rPr>
                </w:rPrChange>
              </w:rPr>
            </w:pPr>
          </w:p>
        </w:tc>
      </w:tr>
    </w:tbl>
    <w:p w14:paraId="544A6B7A" w14:textId="77777777" w:rsidR="00F7260B" w:rsidRPr="00B0205A" w:rsidRDefault="00F7260B" w:rsidP="00F7260B">
      <w:pPr>
        <w:rPr>
          <w:rFonts w:ascii="Times New Roman" w:hAnsi="Times New Roman" w:cs="Times New Roman"/>
          <w:rPrChange w:id="13450" w:author="raye" w:date="2018-08-10T12:30:00Z">
            <w:rPr/>
          </w:rPrChange>
        </w:rPr>
      </w:pPr>
    </w:p>
    <w:p w14:paraId="4609FA91" w14:textId="77777777" w:rsidR="00F7260B" w:rsidRPr="00B0205A" w:rsidRDefault="00F7260B" w:rsidP="00F7260B">
      <w:pPr>
        <w:rPr>
          <w:rFonts w:ascii="Times New Roman" w:hAnsi="Times New Roman" w:cs="Times New Roman"/>
          <w:rPrChange w:id="13451" w:author="raye" w:date="2018-08-10T12:30:00Z">
            <w:rPr/>
          </w:rPrChange>
        </w:rPr>
      </w:pPr>
    </w:p>
    <w:p w14:paraId="07DE5EF3" w14:textId="77777777" w:rsidR="00F7260B" w:rsidRPr="00F51075" w:rsidRDefault="00F7260B" w:rsidP="00F7260B">
      <w:pPr>
        <w:rPr>
          <w:rStyle w:val="aff4"/>
          <w:rFonts w:eastAsiaTheme="minorEastAsia"/>
          <w:rPrChange w:id="13452" w:author="raye" w:date="2018-08-10T17:39:00Z">
            <w:rPr/>
          </w:rPrChange>
        </w:rPr>
      </w:pPr>
    </w:p>
    <w:p w14:paraId="78ED54AF" w14:textId="77777777" w:rsidR="00F7260B" w:rsidRPr="00F51075" w:rsidRDefault="00F7260B" w:rsidP="00022A05">
      <w:pPr>
        <w:pStyle w:val="a0"/>
        <w:numPr>
          <w:ilvl w:val="0"/>
          <w:numId w:val="81"/>
        </w:numPr>
        <w:ind w:firstLineChars="0"/>
        <w:rPr>
          <w:rStyle w:val="aff4"/>
          <w:rFonts w:eastAsiaTheme="minorEastAsia"/>
          <w:rPrChange w:id="13453" w:author="raye" w:date="2018-08-10T17:39:00Z">
            <w:rPr>
              <w:b/>
            </w:rPr>
          </w:rPrChange>
        </w:rPr>
      </w:pPr>
      <w:r w:rsidRPr="00F51075">
        <w:rPr>
          <w:rStyle w:val="aff4"/>
          <w:rFonts w:eastAsiaTheme="minorEastAsia"/>
          <w:rPrChange w:id="13454" w:author="raye" w:date="2018-08-10T17:39:00Z">
            <w:rPr>
              <w:b/>
            </w:rPr>
          </w:rPrChange>
        </w:rPr>
        <w:t xml:space="preserve"># 4 </w:t>
      </w:r>
      <w:r w:rsidRPr="00F51075">
        <w:rPr>
          <w:rStyle w:val="aff4"/>
          <w:rFonts w:eastAsiaTheme="minorEastAsia"/>
          <w:rPrChange w:id="13455" w:author="raye" w:date="2018-08-10T17:39:00Z">
            <w:rPr>
              <w:rFonts w:ascii="Calibri" w:hAnsi="Calibri" w:cstheme="minorHAnsi"/>
              <w:b/>
            </w:rPr>
          </w:rPrChange>
        </w:rPr>
        <w:t>TSD Case Review Check List</w:t>
      </w:r>
    </w:p>
    <w:p w14:paraId="43D6B78F" w14:textId="77777777" w:rsidR="00F7260B" w:rsidRPr="00B0205A" w:rsidRDefault="00F7260B" w:rsidP="00F7260B">
      <w:pPr>
        <w:rPr>
          <w:rFonts w:ascii="Times New Roman" w:hAnsi="Times New Roman" w:cs="Times New Roman"/>
          <w:rPrChange w:id="13456" w:author="raye" w:date="2018-08-10T12:30:00Z">
            <w:rPr/>
          </w:rPrChange>
        </w:rPr>
      </w:pPr>
    </w:p>
    <w:p w14:paraId="1F4CB7B4" w14:textId="77777777" w:rsidR="00F7260B" w:rsidRPr="00F51075" w:rsidDel="00F51075" w:rsidRDefault="00F7260B" w:rsidP="00F51075">
      <w:pPr>
        <w:rPr>
          <w:del w:id="13457" w:author="raye" w:date="2018-08-10T17:39:00Z"/>
          <w:rStyle w:val="af6"/>
          <w:rFonts w:eastAsiaTheme="minorEastAsia"/>
          <w:rPrChange w:id="13458" w:author="raye" w:date="2018-08-10T17:39:00Z">
            <w:rPr>
              <w:del w:id="13459" w:author="raye" w:date="2018-08-10T17:39:00Z"/>
            </w:rPr>
          </w:rPrChange>
        </w:rPr>
        <w:pPrChange w:id="13460" w:author="raye" w:date="2018-08-10T17:39:00Z">
          <w:pPr/>
        </w:pPrChange>
      </w:pPr>
      <w:r w:rsidRPr="00F51075">
        <w:rPr>
          <w:rStyle w:val="af6"/>
          <w:rFonts w:eastAsiaTheme="minorEastAsia"/>
          <w:rPrChange w:id="13461" w:author="raye" w:date="2018-08-10T17:39:00Z">
            <w:rPr/>
          </w:rPrChange>
        </w:rPr>
        <w:t>1. Only CA has the right to create # 4, as shown in the table above</w:t>
      </w:r>
    </w:p>
    <w:p w14:paraId="5D302432" w14:textId="77777777" w:rsidR="00F7260B" w:rsidRPr="00F51075" w:rsidRDefault="00F7260B" w:rsidP="00F51075">
      <w:pPr>
        <w:rPr>
          <w:rStyle w:val="af6"/>
          <w:rFonts w:eastAsiaTheme="minorEastAsia" w:hint="eastAsia"/>
          <w:rPrChange w:id="13462" w:author="raye" w:date="2018-08-10T17:39:00Z">
            <w:rPr/>
          </w:rPrChange>
        </w:rPr>
        <w:pPrChange w:id="13463" w:author="raye" w:date="2018-08-10T17:39:00Z">
          <w:pPr/>
        </w:pPrChange>
      </w:pPr>
    </w:p>
    <w:p w14:paraId="1AE967A9" w14:textId="77777777" w:rsidR="00F7260B" w:rsidRPr="00F51075" w:rsidDel="00F51075" w:rsidRDefault="00F7260B" w:rsidP="00F51075">
      <w:pPr>
        <w:rPr>
          <w:del w:id="13464" w:author="raye" w:date="2018-08-10T17:39:00Z"/>
          <w:rStyle w:val="af6"/>
          <w:rFonts w:eastAsiaTheme="minorEastAsia"/>
          <w:rPrChange w:id="13465" w:author="raye" w:date="2018-08-10T17:39:00Z">
            <w:rPr>
              <w:del w:id="13466" w:author="raye" w:date="2018-08-10T17:39:00Z"/>
            </w:rPr>
          </w:rPrChange>
        </w:rPr>
        <w:pPrChange w:id="13467" w:author="raye" w:date="2018-08-10T17:39:00Z">
          <w:pPr/>
        </w:pPrChange>
      </w:pPr>
      <w:r w:rsidRPr="00F51075">
        <w:rPr>
          <w:rStyle w:val="af6"/>
          <w:rFonts w:eastAsiaTheme="minorEastAsia"/>
          <w:rPrChange w:id="13468" w:author="raye" w:date="2018-08-10T17:39:00Z">
            <w:rPr/>
          </w:rPrChange>
        </w:rPr>
        <w:t>2. a time point, when CS is hit back</w:t>
      </w:r>
    </w:p>
    <w:p w14:paraId="073A7B8A" w14:textId="77777777" w:rsidR="00F7260B" w:rsidRPr="00F51075" w:rsidRDefault="00F7260B" w:rsidP="00F51075">
      <w:pPr>
        <w:rPr>
          <w:rStyle w:val="af6"/>
          <w:rFonts w:eastAsiaTheme="minorEastAsia" w:hint="eastAsia"/>
          <w:rPrChange w:id="13469" w:author="raye" w:date="2018-08-10T17:39:00Z">
            <w:rPr/>
          </w:rPrChange>
        </w:rPr>
        <w:pPrChange w:id="13470" w:author="raye" w:date="2018-08-10T17:39:00Z">
          <w:pPr/>
        </w:pPrChange>
      </w:pPr>
    </w:p>
    <w:p w14:paraId="69A21900" w14:textId="77777777" w:rsidR="00F7260B" w:rsidRPr="00F51075" w:rsidDel="00F51075" w:rsidRDefault="00F7260B" w:rsidP="00F51075">
      <w:pPr>
        <w:rPr>
          <w:del w:id="13471" w:author="raye" w:date="2018-08-10T17:39:00Z"/>
          <w:rStyle w:val="af6"/>
          <w:rFonts w:eastAsiaTheme="minorEastAsia"/>
          <w:rPrChange w:id="13472" w:author="raye" w:date="2018-08-10T17:39:00Z">
            <w:rPr>
              <w:del w:id="13473" w:author="raye" w:date="2018-08-10T17:39:00Z"/>
            </w:rPr>
          </w:rPrChange>
        </w:rPr>
        <w:pPrChange w:id="13474" w:author="raye" w:date="2018-08-10T17:39:00Z">
          <w:pPr/>
        </w:pPrChange>
      </w:pPr>
      <w:r w:rsidRPr="00F51075">
        <w:rPr>
          <w:rStyle w:val="af6"/>
          <w:rFonts w:eastAsiaTheme="minorEastAsia"/>
          <w:rPrChange w:id="13475" w:author="raye" w:date="2018-08-10T17:39:00Z">
            <w:rPr/>
          </w:rPrChange>
        </w:rPr>
        <w:t>See the CA role description</w:t>
      </w:r>
    </w:p>
    <w:p w14:paraId="0AA5F3DD" w14:textId="77777777" w:rsidR="00F7260B" w:rsidRPr="00F51075" w:rsidRDefault="00F7260B" w:rsidP="00F51075">
      <w:pPr>
        <w:rPr>
          <w:rStyle w:val="af6"/>
          <w:rFonts w:eastAsiaTheme="minorEastAsia" w:hint="eastAsia"/>
          <w:rPrChange w:id="13476" w:author="raye" w:date="2018-08-10T17:39:00Z">
            <w:rPr/>
          </w:rPrChange>
        </w:rPr>
        <w:pPrChange w:id="13477" w:author="raye" w:date="2018-08-10T17:39:00Z">
          <w:pPr/>
        </w:pPrChange>
      </w:pPr>
    </w:p>
    <w:p w14:paraId="1B89171D" w14:textId="62A7E6AE" w:rsidR="00F7260B" w:rsidDel="00F51075" w:rsidRDefault="00F7260B" w:rsidP="00F51075">
      <w:pPr>
        <w:rPr>
          <w:del w:id="13478" w:author="raye" w:date="2018-08-10T17:39:00Z"/>
          <w:rStyle w:val="af6"/>
          <w:rFonts w:eastAsiaTheme="minorEastAsia"/>
        </w:rPr>
        <w:pPrChange w:id="13479" w:author="raye" w:date="2018-08-10T17:39:00Z">
          <w:pPr/>
        </w:pPrChange>
      </w:pPr>
      <w:r w:rsidRPr="00F51075">
        <w:rPr>
          <w:rStyle w:val="af6"/>
          <w:rFonts w:eastAsiaTheme="minorEastAsia"/>
          <w:rPrChange w:id="13480" w:author="raye" w:date="2018-08-10T17:39:00Z">
            <w:rPr/>
          </w:rPrChange>
        </w:rPr>
        <w:t>3. form fields</w:t>
      </w:r>
    </w:p>
    <w:p w14:paraId="5E498F34" w14:textId="77777777" w:rsidR="00F51075" w:rsidRPr="00F51075" w:rsidRDefault="00F51075" w:rsidP="00F51075">
      <w:pPr>
        <w:rPr>
          <w:ins w:id="13481" w:author="raye" w:date="2018-08-10T17:41:00Z"/>
          <w:rStyle w:val="af6"/>
          <w:rFonts w:eastAsiaTheme="minorEastAsia"/>
          <w:rPrChange w:id="13482" w:author="raye" w:date="2018-08-10T17:39:00Z">
            <w:rPr>
              <w:ins w:id="13483" w:author="raye" w:date="2018-08-10T17:41:00Z"/>
            </w:rPr>
          </w:rPrChange>
        </w:rPr>
        <w:pPrChange w:id="13484" w:author="raye" w:date="2018-08-10T17:39:00Z">
          <w:pPr/>
        </w:pPrChange>
      </w:pPr>
    </w:p>
    <w:p w14:paraId="7548855B" w14:textId="77777777" w:rsidR="00F7260B" w:rsidRPr="00F51075" w:rsidRDefault="00F7260B" w:rsidP="00F51075">
      <w:pPr>
        <w:rPr>
          <w:rStyle w:val="af6"/>
          <w:rFonts w:eastAsiaTheme="minorEastAsia" w:hint="eastAsia"/>
          <w:rPrChange w:id="13485" w:author="raye" w:date="2018-08-10T17:39:00Z">
            <w:rPr/>
          </w:rPrChange>
        </w:rPr>
        <w:pPrChange w:id="13486" w:author="raye" w:date="2018-08-10T17:39:00Z">
          <w:pPr/>
        </w:pPrChange>
      </w:pPr>
    </w:p>
    <w:p w14:paraId="211B0DF0" w14:textId="3D77745C" w:rsidR="00F51075" w:rsidRPr="00F51075" w:rsidRDefault="00F7260B" w:rsidP="00F51075">
      <w:pPr>
        <w:pStyle w:val="a0"/>
        <w:numPr>
          <w:ilvl w:val="0"/>
          <w:numId w:val="218"/>
        </w:numPr>
        <w:ind w:firstLineChars="0"/>
        <w:rPr>
          <w:rStyle w:val="af6"/>
          <w:rFonts w:eastAsiaTheme="minorEastAsia" w:hint="eastAsia"/>
          <w:b/>
          <w:rPrChange w:id="13487" w:author="raye" w:date="2018-08-10T17:41:00Z">
            <w:rPr/>
          </w:rPrChange>
        </w:rPr>
        <w:pPrChange w:id="13488" w:author="raye" w:date="2018-08-10T17:39:00Z">
          <w:pPr/>
        </w:pPrChange>
      </w:pPr>
      <w:r w:rsidRPr="00F51075">
        <w:rPr>
          <w:rStyle w:val="af6"/>
          <w:rFonts w:eastAsiaTheme="minorEastAsia"/>
          <w:b/>
          <w:rPrChange w:id="13489" w:author="raye" w:date="2018-08-10T17:41:00Z">
            <w:rPr/>
          </w:rPrChange>
        </w:rPr>
        <w:t>CA role</w:t>
      </w:r>
    </w:p>
    <w:tbl>
      <w:tblPr>
        <w:tblW w:w="87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848"/>
        <w:gridCol w:w="1848"/>
        <w:gridCol w:w="3113"/>
      </w:tblGrid>
      <w:tr w:rsidR="00F7260B" w:rsidRPr="00F51075" w14:paraId="1DED6D69"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F5D2B06" w14:textId="77777777" w:rsidR="00F7260B" w:rsidRPr="00F51075" w:rsidRDefault="00F7260B">
            <w:pPr>
              <w:rPr>
                <w:rStyle w:val="af6"/>
                <w:rFonts w:eastAsia="等线"/>
                <w:rPrChange w:id="13490" w:author="raye" w:date="2018-08-10T17:40:00Z">
                  <w:rPr>
                    <w:rFonts w:ascii="等线" w:eastAsia="等线" w:hAnsi="等线" w:cs="宋体"/>
                    <w:b/>
                    <w:bCs/>
                    <w:kern w:val="0"/>
                    <w:szCs w:val="21"/>
                  </w:rPr>
                </w:rPrChange>
              </w:rPr>
            </w:pPr>
            <w:r w:rsidRPr="00F51075">
              <w:rPr>
                <w:rStyle w:val="af6"/>
                <w:rFonts w:eastAsiaTheme="minorEastAsia"/>
                <w:rPrChange w:id="13491" w:author="raye" w:date="2018-08-10T17:40:00Z">
                  <w:rPr>
                    <w:i/>
                    <w:sz w:val="24"/>
                    <w:szCs w:val="24"/>
                  </w:rPr>
                </w:rPrChange>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44858B9" w14:textId="77777777" w:rsidR="00F7260B" w:rsidRPr="00F51075" w:rsidRDefault="00F7260B">
            <w:pPr>
              <w:rPr>
                <w:rStyle w:val="af6"/>
                <w:rFonts w:eastAsia="等线"/>
                <w:rPrChange w:id="13492" w:author="raye" w:date="2018-08-10T17:40:00Z">
                  <w:rPr>
                    <w:rFonts w:ascii="等线" w:eastAsia="等线" w:hAnsi="等线" w:cs="宋体"/>
                    <w:b/>
                    <w:bCs/>
                    <w:kern w:val="0"/>
                    <w:szCs w:val="21"/>
                  </w:rPr>
                </w:rPrChange>
              </w:rPr>
            </w:pPr>
            <w:r w:rsidRPr="00F51075">
              <w:rPr>
                <w:rStyle w:val="af6"/>
                <w:rFonts w:eastAsiaTheme="minorEastAsia"/>
                <w:rPrChange w:id="13493" w:author="raye" w:date="2018-08-10T17:40:00Z">
                  <w:rPr>
                    <w:i/>
                    <w:sz w:val="24"/>
                    <w:szCs w:val="24"/>
                  </w:rPr>
                </w:rPrChange>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6809F5B" w14:textId="77777777" w:rsidR="00F7260B" w:rsidRPr="00F51075" w:rsidRDefault="00F7260B">
            <w:pPr>
              <w:rPr>
                <w:rStyle w:val="af6"/>
                <w:rFonts w:eastAsia="等线"/>
                <w:rPrChange w:id="13494" w:author="raye" w:date="2018-08-10T17:40:00Z">
                  <w:rPr>
                    <w:rFonts w:ascii="等线" w:eastAsia="等线" w:hAnsi="等线" w:cs="宋体"/>
                    <w:b/>
                    <w:bCs/>
                    <w:kern w:val="0"/>
                    <w:szCs w:val="21"/>
                  </w:rPr>
                </w:rPrChange>
              </w:rPr>
            </w:pPr>
            <w:r w:rsidRPr="00F51075">
              <w:rPr>
                <w:rStyle w:val="af6"/>
                <w:rFonts w:eastAsiaTheme="minorEastAsia"/>
                <w:rPrChange w:id="13495" w:author="raye" w:date="2018-08-10T17:40:00Z">
                  <w:rPr>
                    <w:i/>
                    <w:sz w:val="24"/>
                    <w:szCs w:val="24"/>
                  </w:rPr>
                </w:rPrChange>
              </w:rPr>
              <w:t>Type</w:t>
            </w:r>
          </w:p>
        </w:tc>
        <w:tc>
          <w:tcPr>
            <w:tcW w:w="3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F6E1A22" w14:textId="77777777" w:rsidR="00F7260B" w:rsidRPr="00F51075" w:rsidRDefault="00F7260B">
            <w:pPr>
              <w:rPr>
                <w:rStyle w:val="af6"/>
                <w:rFonts w:eastAsia="等线"/>
                <w:rPrChange w:id="13496" w:author="raye" w:date="2018-08-10T17:40:00Z">
                  <w:rPr>
                    <w:rFonts w:ascii="等线" w:eastAsia="等线" w:hAnsi="等线" w:cs="宋体"/>
                    <w:b/>
                    <w:bCs/>
                    <w:kern w:val="0"/>
                    <w:szCs w:val="21"/>
                  </w:rPr>
                </w:rPrChange>
              </w:rPr>
            </w:pPr>
            <w:r w:rsidRPr="00F51075">
              <w:rPr>
                <w:rStyle w:val="af6"/>
                <w:rFonts w:eastAsiaTheme="minorEastAsia"/>
                <w:rPrChange w:id="13497" w:author="raye" w:date="2018-08-10T17:40:00Z">
                  <w:rPr>
                    <w:i/>
                    <w:sz w:val="24"/>
                    <w:szCs w:val="24"/>
                  </w:rPr>
                </w:rPrChange>
              </w:rPr>
              <w:t>Remarks</w:t>
            </w:r>
          </w:p>
        </w:tc>
      </w:tr>
      <w:tr w:rsidR="00F7260B" w:rsidRPr="00F51075" w14:paraId="35D6F41B"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388B0D91" w14:textId="77777777" w:rsidR="00F7260B" w:rsidRPr="00F51075" w:rsidRDefault="00F7260B">
            <w:pPr>
              <w:rPr>
                <w:rStyle w:val="af6"/>
                <w:rFonts w:eastAsia="等线"/>
                <w:rPrChange w:id="13498" w:author="raye" w:date="2018-08-10T17:40:00Z">
                  <w:rPr>
                    <w:rFonts w:ascii="等线" w:eastAsia="等线" w:hAnsi="等线" w:cs="宋体"/>
                    <w:kern w:val="0"/>
                    <w:szCs w:val="21"/>
                  </w:rPr>
                </w:rPrChange>
              </w:rPr>
            </w:pPr>
            <w:r w:rsidRPr="00F51075">
              <w:rPr>
                <w:rStyle w:val="af6"/>
                <w:rFonts w:eastAsiaTheme="minorEastAsia"/>
                <w:rPrChange w:id="13499" w:author="raye" w:date="2018-08-10T17:40:00Z">
                  <w:rPr>
                    <w:rFonts w:ascii="Calibri" w:hAnsi="Calibri" w:cstheme="minorHAnsi"/>
                    <w:szCs w:val="21"/>
                  </w:rPr>
                </w:rPrChange>
              </w:rPr>
              <w:t xml:space="preserve">TSD Transaction Number  </w:t>
            </w:r>
          </w:p>
        </w:tc>
        <w:tc>
          <w:tcPr>
            <w:tcW w:w="1848" w:type="dxa"/>
            <w:tcBorders>
              <w:top w:val="single" w:sz="4" w:space="0" w:color="auto"/>
              <w:left w:val="single" w:sz="4" w:space="0" w:color="auto"/>
              <w:bottom w:val="single" w:sz="4" w:space="0" w:color="auto"/>
              <w:right w:val="single" w:sz="4" w:space="0" w:color="auto"/>
            </w:tcBorders>
            <w:hideMark/>
          </w:tcPr>
          <w:p w14:paraId="499444E6" w14:textId="77777777" w:rsidR="00F7260B" w:rsidRPr="00F51075" w:rsidRDefault="00F7260B">
            <w:pPr>
              <w:rPr>
                <w:rStyle w:val="af6"/>
                <w:rFonts w:eastAsia="等线"/>
                <w:rPrChange w:id="13500" w:author="raye" w:date="2018-08-10T17:40:00Z">
                  <w:rPr>
                    <w:rFonts w:ascii="等线" w:eastAsia="等线" w:hAnsi="等线" w:cs="宋体"/>
                    <w:kern w:val="0"/>
                    <w:szCs w:val="21"/>
                  </w:rPr>
                </w:rPrChange>
              </w:rPr>
            </w:pPr>
            <w:r w:rsidRPr="00F51075">
              <w:rPr>
                <w:rStyle w:val="af6"/>
                <w:rFonts w:eastAsiaTheme="minorEastAsia"/>
                <w:rPrChange w:id="13501" w:author="raye" w:date="2018-08-10T17:40: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5824017F" w14:textId="77777777" w:rsidR="00F7260B" w:rsidRPr="00F51075" w:rsidRDefault="00F7260B">
            <w:pPr>
              <w:rPr>
                <w:rStyle w:val="af6"/>
                <w:rFonts w:eastAsia="等线"/>
                <w:rPrChange w:id="13502" w:author="raye" w:date="2018-08-10T17:40:00Z">
                  <w:rPr>
                    <w:rFonts w:ascii="等线" w:eastAsia="等线" w:hAnsi="等线" w:cs="宋体"/>
                    <w:kern w:val="0"/>
                    <w:szCs w:val="21"/>
                  </w:rPr>
                </w:rPrChange>
              </w:rPr>
            </w:pPr>
            <w:r w:rsidRPr="00F51075">
              <w:rPr>
                <w:rStyle w:val="af6"/>
                <w:rFonts w:eastAsia="等线"/>
                <w:rPrChange w:id="13503" w:author="raye" w:date="2018-08-10T17:40:00Z">
                  <w:rPr>
                    <w:rFonts w:ascii="等线" w:eastAsia="等线" w:hAnsi="等线" w:cs="宋体"/>
                    <w:kern w:val="0"/>
                    <w:szCs w:val="21"/>
                  </w:rPr>
                </w:rPrChange>
              </w:rPr>
              <w:t>Retrieve</w:t>
            </w:r>
          </w:p>
        </w:tc>
        <w:tc>
          <w:tcPr>
            <w:tcW w:w="3112" w:type="dxa"/>
            <w:tcBorders>
              <w:top w:val="single" w:sz="4" w:space="0" w:color="auto"/>
              <w:left w:val="single" w:sz="4" w:space="0" w:color="auto"/>
              <w:bottom w:val="single" w:sz="4" w:space="0" w:color="auto"/>
              <w:right w:val="single" w:sz="4" w:space="0" w:color="auto"/>
            </w:tcBorders>
            <w:noWrap/>
          </w:tcPr>
          <w:p w14:paraId="785A4C16" w14:textId="77777777" w:rsidR="00F7260B" w:rsidRPr="00F51075" w:rsidRDefault="00F7260B">
            <w:pPr>
              <w:pStyle w:val="a0"/>
              <w:ind w:left="113" w:firstLineChars="0" w:firstLine="0"/>
              <w:rPr>
                <w:rStyle w:val="af6"/>
                <w:rFonts w:eastAsia="等线"/>
                <w:rPrChange w:id="13504" w:author="raye" w:date="2018-08-10T17:40:00Z">
                  <w:rPr>
                    <w:rFonts w:ascii="等线" w:eastAsia="等线" w:hAnsi="等线" w:cs="宋体"/>
                    <w:kern w:val="0"/>
                    <w:szCs w:val="21"/>
                  </w:rPr>
                </w:rPrChange>
              </w:rPr>
            </w:pPr>
            <w:r w:rsidRPr="00F51075">
              <w:rPr>
                <w:rStyle w:val="af6"/>
                <w:rFonts w:eastAsiaTheme="minorEastAsia"/>
                <w:rPrChange w:id="13505" w:author="raye" w:date="2018-08-10T17:40:00Z">
                  <w:rPr>
                    <w:rFonts w:ascii="Calibri" w:hAnsi="Calibri" w:cstheme="minorHAnsi"/>
                    <w:szCs w:val="21"/>
                  </w:rPr>
                </w:rPrChange>
              </w:rPr>
              <w:t>BOC reference &amp; Reference No when the case is created</w:t>
            </w:r>
          </w:p>
          <w:p w14:paraId="3B25D7DC" w14:textId="77777777" w:rsidR="00F7260B" w:rsidRPr="00F51075" w:rsidRDefault="00F7260B">
            <w:pPr>
              <w:pStyle w:val="a0"/>
              <w:ind w:left="113" w:firstLineChars="0" w:firstLine="0"/>
              <w:rPr>
                <w:rStyle w:val="af6"/>
                <w:rFonts w:eastAsia="等线"/>
                <w:rPrChange w:id="13506" w:author="raye" w:date="2018-08-10T17:40:00Z">
                  <w:rPr>
                    <w:rFonts w:ascii="等线" w:eastAsia="等线" w:hAnsi="等线" w:cs="宋体"/>
                    <w:kern w:val="0"/>
                    <w:szCs w:val="21"/>
                  </w:rPr>
                </w:rPrChange>
              </w:rPr>
            </w:pPr>
          </w:p>
        </w:tc>
      </w:tr>
      <w:tr w:rsidR="00F7260B" w:rsidRPr="00F51075" w14:paraId="31E9B61B"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25F79D7" w14:textId="77777777" w:rsidR="00F7260B" w:rsidRPr="00F51075" w:rsidRDefault="00F7260B">
            <w:pPr>
              <w:rPr>
                <w:rStyle w:val="af6"/>
                <w:rFonts w:eastAsia="等线"/>
                <w:rPrChange w:id="13507" w:author="raye" w:date="2018-08-10T17:40:00Z">
                  <w:rPr>
                    <w:rFonts w:ascii="等线" w:eastAsia="等线" w:hAnsi="等线" w:cs="宋体"/>
                    <w:kern w:val="0"/>
                    <w:szCs w:val="21"/>
                  </w:rPr>
                </w:rPrChange>
              </w:rPr>
            </w:pPr>
            <w:r w:rsidRPr="00F51075">
              <w:rPr>
                <w:rStyle w:val="af6"/>
                <w:rFonts w:eastAsiaTheme="minorEastAsia"/>
                <w:rPrChange w:id="13508" w:author="raye" w:date="2018-08-10T17:40:00Z">
                  <w:rPr>
                    <w:rFonts w:ascii="Calibri" w:hAnsi="Calibri" w:cstheme="minorHAnsi"/>
                    <w:szCs w:val="21"/>
                  </w:rPr>
                </w:rPrChange>
              </w:rPr>
              <w:t>Client Name</w:t>
            </w:r>
          </w:p>
        </w:tc>
        <w:tc>
          <w:tcPr>
            <w:tcW w:w="1848" w:type="dxa"/>
            <w:tcBorders>
              <w:top w:val="single" w:sz="4" w:space="0" w:color="auto"/>
              <w:left w:val="single" w:sz="4" w:space="0" w:color="auto"/>
              <w:bottom w:val="single" w:sz="4" w:space="0" w:color="auto"/>
              <w:right w:val="single" w:sz="4" w:space="0" w:color="auto"/>
            </w:tcBorders>
            <w:hideMark/>
          </w:tcPr>
          <w:p w14:paraId="73D1F243" w14:textId="77777777" w:rsidR="00F7260B" w:rsidRPr="00F51075" w:rsidRDefault="00F7260B">
            <w:pPr>
              <w:rPr>
                <w:rStyle w:val="af6"/>
                <w:rFonts w:eastAsia="等线"/>
                <w:rPrChange w:id="13509" w:author="raye" w:date="2018-08-10T17:40:00Z">
                  <w:rPr>
                    <w:rFonts w:ascii="等线" w:eastAsia="等线" w:hAnsi="等线" w:cs="宋体"/>
                    <w:kern w:val="0"/>
                    <w:szCs w:val="21"/>
                  </w:rPr>
                </w:rPrChange>
              </w:rPr>
            </w:pPr>
            <w:r w:rsidRPr="00F51075">
              <w:rPr>
                <w:rStyle w:val="af6"/>
                <w:rFonts w:eastAsiaTheme="minorEastAsia"/>
                <w:rPrChange w:id="13510" w:author="raye" w:date="2018-08-10T17:40: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5847E747" w14:textId="77777777" w:rsidR="00F7260B" w:rsidRPr="00F51075" w:rsidRDefault="00F7260B">
            <w:pPr>
              <w:rPr>
                <w:rStyle w:val="af6"/>
                <w:rFonts w:eastAsia="等线"/>
                <w:rPrChange w:id="13511" w:author="raye" w:date="2018-08-10T17:40:00Z">
                  <w:rPr>
                    <w:rFonts w:ascii="等线" w:eastAsia="等线" w:hAnsi="等线" w:cs="宋体"/>
                    <w:kern w:val="0"/>
                    <w:szCs w:val="21"/>
                  </w:rPr>
                </w:rPrChange>
              </w:rPr>
            </w:pPr>
            <w:r w:rsidRPr="00F51075">
              <w:rPr>
                <w:rStyle w:val="af6"/>
                <w:rFonts w:eastAsia="等线"/>
                <w:rPrChange w:id="13512" w:author="raye" w:date="2018-08-10T17:40:00Z">
                  <w:rPr>
                    <w:rFonts w:ascii="等线" w:eastAsia="等线" w:hAnsi="等线" w:cs="宋体"/>
                    <w:kern w:val="0"/>
                    <w:szCs w:val="21"/>
                  </w:rPr>
                </w:rPrChange>
              </w:rPr>
              <w:t>Retrieve</w:t>
            </w:r>
          </w:p>
        </w:tc>
        <w:tc>
          <w:tcPr>
            <w:tcW w:w="3112" w:type="dxa"/>
            <w:tcBorders>
              <w:top w:val="single" w:sz="4" w:space="0" w:color="auto"/>
              <w:left w:val="single" w:sz="4" w:space="0" w:color="auto"/>
              <w:bottom w:val="single" w:sz="4" w:space="0" w:color="auto"/>
              <w:right w:val="single" w:sz="4" w:space="0" w:color="auto"/>
            </w:tcBorders>
            <w:noWrap/>
            <w:hideMark/>
          </w:tcPr>
          <w:p w14:paraId="59808135" w14:textId="77777777" w:rsidR="00F7260B" w:rsidRPr="00F51075" w:rsidRDefault="00F7260B">
            <w:pPr>
              <w:rPr>
                <w:rStyle w:val="af6"/>
                <w:rFonts w:eastAsia="等线"/>
                <w:rPrChange w:id="13513" w:author="raye" w:date="2018-08-10T17:40:00Z">
                  <w:rPr>
                    <w:rFonts w:ascii="等线" w:eastAsia="等线" w:hAnsi="等线" w:cs="宋体"/>
                    <w:kern w:val="0"/>
                    <w:szCs w:val="21"/>
                  </w:rPr>
                </w:rPrChange>
              </w:rPr>
            </w:pPr>
            <w:r w:rsidRPr="00F51075">
              <w:rPr>
                <w:rStyle w:val="af6"/>
                <w:rFonts w:eastAsiaTheme="minorEastAsia"/>
                <w:rPrChange w:id="13514" w:author="raye" w:date="2018-08-10T17:40:00Z">
                  <w:rPr>
                    <w:rFonts w:ascii="Calibri" w:hAnsi="Calibri" w:cstheme="minorHAnsi"/>
                    <w:szCs w:val="21"/>
                  </w:rPr>
                </w:rPrChange>
              </w:rPr>
              <w:t>When case is created</w:t>
            </w:r>
          </w:p>
        </w:tc>
      </w:tr>
      <w:tr w:rsidR="00F7260B" w:rsidRPr="00F51075" w14:paraId="6523F2AC"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6DFBFA34" w14:textId="77777777" w:rsidR="00F7260B" w:rsidRPr="00F51075" w:rsidRDefault="00F7260B">
            <w:pPr>
              <w:rPr>
                <w:rStyle w:val="af6"/>
                <w:rFonts w:eastAsia="等线"/>
                <w:rPrChange w:id="13515" w:author="raye" w:date="2018-08-10T17:40:00Z">
                  <w:rPr>
                    <w:rFonts w:ascii="等线" w:eastAsia="等线" w:hAnsi="等线" w:cs="宋体"/>
                    <w:kern w:val="0"/>
                    <w:szCs w:val="21"/>
                  </w:rPr>
                </w:rPrChange>
              </w:rPr>
            </w:pPr>
            <w:r w:rsidRPr="00F51075">
              <w:rPr>
                <w:rStyle w:val="af6"/>
                <w:rFonts w:eastAsiaTheme="minorEastAsia"/>
                <w:rPrChange w:id="13516" w:author="raye" w:date="2018-08-10T17:40:00Z">
                  <w:rPr>
                    <w:rFonts w:ascii="Calibri" w:hAnsi="Calibri" w:cstheme="minorHAnsi"/>
                    <w:szCs w:val="21"/>
                  </w:rPr>
                </w:rPrChange>
              </w:rPr>
              <w:t>Address</w:t>
            </w:r>
          </w:p>
        </w:tc>
        <w:tc>
          <w:tcPr>
            <w:tcW w:w="1848" w:type="dxa"/>
            <w:tcBorders>
              <w:top w:val="single" w:sz="4" w:space="0" w:color="auto"/>
              <w:left w:val="single" w:sz="4" w:space="0" w:color="auto"/>
              <w:bottom w:val="single" w:sz="4" w:space="0" w:color="auto"/>
              <w:right w:val="single" w:sz="4" w:space="0" w:color="auto"/>
            </w:tcBorders>
            <w:hideMark/>
          </w:tcPr>
          <w:p w14:paraId="76BA9945" w14:textId="77777777" w:rsidR="00F7260B" w:rsidRPr="00F51075" w:rsidRDefault="00F7260B">
            <w:pPr>
              <w:rPr>
                <w:rStyle w:val="af6"/>
                <w:rFonts w:eastAsia="等线"/>
                <w:rPrChange w:id="13517" w:author="raye" w:date="2018-08-10T17:40:00Z">
                  <w:rPr>
                    <w:rFonts w:ascii="等线" w:eastAsia="等线" w:hAnsi="等线" w:cs="宋体"/>
                    <w:kern w:val="0"/>
                    <w:szCs w:val="21"/>
                  </w:rPr>
                </w:rPrChange>
              </w:rPr>
            </w:pPr>
            <w:r w:rsidRPr="00F51075">
              <w:rPr>
                <w:rStyle w:val="af6"/>
                <w:rFonts w:eastAsiaTheme="minorEastAsia"/>
                <w:rPrChange w:id="13518" w:author="raye" w:date="2018-08-10T17:40: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hideMark/>
          </w:tcPr>
          <w:p w14:paraId="6F96D9FC" w14:textId="77777777" w:rsidR="00F7260B" w:rsidRPr="00F51075" w:rsidRDefault="00F7260B">
            <w:pPr>
              <w:rPr>
                <w:rStyle w:val="af6"/>
                <w:rFonts w:eastAsia="等线"/>
                <w:rPrChange w:id="13519" w:author="raye" w:date="2018-08-10T17:40:00Z">
                  <w:rPr>
                    <w:rFonts w:ascii="等线" w:eastAsia="等线" w:hAnsi="等线" w:cs="宋体"/>
                    <w:kern w:val="0"/>
                    <w:szCs w:val="21"/>
                  </w:rPr>
                </w:rPrChange>
              </w:rPr>
            </w:pPr>
            <w:r w:rsidRPr="00F51075">
              <w:rPr>
                <w:rStyle w:val="af6"/>
                <w:rFonts w:eastAsia="等线"/>
                <w:rPrChange w:id="13520" w:author="raye" w:date="2018-08-10T17:40:00Z">
                  <w:rPr>
                    <w:rFonts w:ascii="等线" w:eastAsia="等线" w:hAnsi="等线" w:cs="宋体"/>
                    <w:kern w:val="0"/>
                    <w:szCs w:val="21"/>
                  </w:rPr>
                </w:rPrChange>
              </w:rPr>
              <w:t>100 characters at most</w:t>
            </w:r>
          </w:p>
        </w:tc>
        <w:tc>
          <w:tcPr>
            <w:tcW w:w="3112" w:type="dxa"/>
            <w:tcBorders>
              <w:top w:val="single" w:sz="4" w:space="0" w:color="auto"/>
              <w:left w:val="single" w:sz="4" w:space="0" w:color="auto"/>
              <w:bottom w:val="single" w:sz="4" w:space="0" w:color="auto"/>
              <w:right w:val="single" w:sz="4" w:space="0" w:color="auto"/>
            </w:tcBorders>
            <w:noWrap/>
          </w:tcPr>
          <w:p w14:paraId="0935845F" w14:textId="77777777" w:rsidR="00F7260B" w:rsidRPr="00F51075" w:rsidRDefault="00F7260B">
            <w:pPr>
              <w:rPr>
                <w:rStyle w:val="af6"/>
                <w:rFonts w:eastAsia="等线"/>
                <w:rPrChange w:id="13521" w:author="raye" w:date="2018-08-10T17:40:00Z">
                  <w:rPr>
                    <w:rFonts w:ascii="等线" w:eastAsia="等线" w:hAnsi="等线" w:cs="宋体"/>
                    <w:kern w:val="0"/>
                    <w:szCs w:val="21"/>
                  </w:rPr>
                </w:rPrChange>
              </w:rPr>
            </w:pPr>
          </w:p>
        </w:tc>
      </w:tr>
      <w:tr w:rsidR="00F7260B" w:rsidRPr="00F51075" w14:paraId="67CC568E"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F21993C" w14:textId="77777777" w:rsidR="00F7260B" w:rsidRPr="00F51075" w:rsidRDefault="00F7260B">
            <w:pPr>
              <w:rPr>
                <w:rStyle w:val="af6"/>
                <w:rFonts w:eastAsia="等线"/>
                <w:rPrChange w:id="13522" w:author="raye" w:date="2018-08-10T17:40:00Z">
                  <w:rPr>
                    <w:rFonts w:ascii="等线" w:eastAsia="等线" w:hAnsi="等线" w:cs="宋体"/>
                    <w:kern w:val="0"/>
                    <w:szCs w:val="21"/>
                  </w:rPr>
                </w:rPrChange>
              </w:rPr>
            </w:pPr>
            <w:r w:rsidRPr="00F51075">
              <w:rPr>
                <w:rStyle w:val="af6"/>
                <w:rFonts w:eastAsiaTheme="minorEastAsia"/>
                <w:rPrChange w:id="13523" w:author="raye" w:date="2018-08-10T17:40:00Z">
                  <w:rPr>
                    <w:rFonts w:ascii="Calibri" w:hAnsi="Calibri" w:cstheme="minorHAnsi"/>
                    <w:szCs w:val="21"/>
                  </w:rPr>
                </w:rPrChange>
              </w:rPr>
              <w:t>Source of Referral</w:t>
            </w:r>
          </w:p>
        </w:tc>
        <w:tc>
          <w:tcPr>
            <w:tcW w:w="1848" w:type="dxa"/>
            <w:tcBorders>
              <w:top w:val="single" w:sz="4" w:space="0" w:color="auto"/>
              <w:left w:val="single" w:sz="4" w:space="0" w:color="auto"/>
              <w:bottom w:val="single" w:sz="4" w:space="0" w:color="auto"/>
              <w:right w:val="single" w:sz="4" w:space="0" w:color="auto"/>
            </w:tcBorders>
            <w:hideMark/>
          </w:tcPr>
          <w:p w14:paraId="37006A17" w14:textId="77777777" w:rsidR="00F7260B" w:rsidRPr="00F51075" w:rsidRDefault="00F7260B">
            <w:pPr>
              <w:rPr>
                <w:rStyle w:val="af6"/>
                <w:rFonts w:eastAsia="等线"/>
                <w:rPrChange w:id="13524" w:author="raye" w:date="2018-08-10T17:40:00Z">
                  <w:rPr>
                    <w:rFonts w:ascii="等线" w:eastAsia="等线" w:hAnsi="等线" w:cs="宋体"/>
                    <w:kern w:val="0"/>
                    <w:szCs w:val="21"/>
                  </w:rPr>
                </w:rPrChange>
              </w:rPr>
            </w:pPr>
            <w:r w:rsidRPr="00F51075">
              <w:rPr>
                <w:rStyle w:val="af6"/>
                <w:rFonts w:eastAsiaTheme="minorEastAsia"/>
                <w:rPrChange w:id="13525" w:author="raye" w:date="2018-08-10T17:40: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hideMark/>
          </w:tcPr>
          <w:p w14:paraId="25F2BF49" w14:textId="77777777" w:rsidR="00F7260B" w:rsidRPr="00F51075" w:rsidRDefault="00F7260B">
            <w:pPr>
              <w:rPr>
                <w:rStyle w:val="af6"/>
                <w:rFonts w:eastAsia="等线"/>
                <w:rPrChange w:id="13526" w:author="raye" w:date="2018-08-10T17:40:00Z">
                  <w:rPr>
                    <w:rFonts w:ascii="等线" w:eastAsia="等线" w:hAnsi="等线" w:cs="宋体"/>
                    <w:kern w:val="0"/>
                    <w:szCs w:val="21"/>
                  </w:rPr>
                </w:rPrChange>
              </w:rPr>
            </w:pPr>
            <w:r w:rsidRPr="00F51075">
              <w:rPr>
                <w:rStyle w:val="af6"/>
                <w:rFonts w:eastAsiaTheme="minorEastAsia"/>
                <w:rPrChange w:id="13527" w:author="raye" w:date="2018-08-10T17:40:00Z">
                  <w:rPr>
                    <w:i/>
                    <w:sz w:val="24"/>
                    <w:szCs w:val="24"/>
                  </w:rPr>
                </w:rPrChange>
              </w:rPr>
              <w:t>Multiple Checkbox</w:t>
            </w:r>
          </w:p>
        </w:tc>
        <w:tc>
          <w:tcPr>
            <w:tcW w:w="3112" w:type="dxa"/>
            <w:tcBorders>
              <w:top w:val="single" w:sz="4" w:space="0" w:color="auto"/>
              <w:left w:val="single" w:sz="4" w:space="0" w:color="auto"/>
              <w:bottom w:val="single" w:sz="4" w:space="0" w:color="auto"/>
              <w:right w:val="single" w:sz="4" w:space="0" w:color="auto"/>
            </w:tcBorders>
            <w:noWrap/>
            <w:hideMark/>
          </w:tcPr>
          <w:p w14:paraId="6CA11F92" w14:textId="77777777" w:rsidR="00F7260B" w:rsidRPr="00F51075" w:rsidRDefault="00F7260B" w:rsidP="00022A05">
            <w:pPr>
              <w:pStyle w:val="a0"/>
              <w:numPr>
                <w:ilvl w:val="0"/>
                <w:numId w:val="93"/>
              </w:numPr>
              <w:ind w:firstLineChars="0"/>
              <w:rPr>
                <w:rStyle w:val="af6"/>
                <w:rFonts w:eastAsia="等线"/>
                <w:rPrChange w:id="13528" w:author="raye" w:date="2018-08-10T17:40:00Z">
                  <w:rPr>
                    <w:rFonts w:ascii="等线" w:eastAsia="等线" w:hAnsi="等线" w:cs="宋体"/>
                    <w:kern w:val="0"/>
                    <w:szCs w:val="21"/>
                  </w:rPr>
                </w:rPrChange>
              </w:rPr>
            </w:pPr>
            <w:r w:rsidRPr="00F51075">
              <w:rPr>
                <w:rStyle w:val="af6"/>
                <w:rPrChange w:id="13529" w:author="raye" w:date="2018-08-10T17:40:00Z">
                  <w:rPr>
                    <w:rFonts w:ascii="Calibri" w:eastAsia="Times New Roman" w:hAnsi="Calibri" w:cstheme="minorHAnsi"/>
                  </w:rPr>
                </w:rPrChange>
              </w:rPr>
              <w:t xml:space="preserve">Operations Section identified Red Flag </w:t>
            </w:r>
          </w:p>
          <w:p w14:paraId="7C450BE3" w14:textId="77777777" w:rsidR="00F7260B" w:rsidRPr="00F51075" w:rsidRDefault="00F7260B" w:rsidP="00022A05">
            <w:pPr>
              <w:pStyle w:val="a0"/>
              <w:numPr>
                <w:ilvl w:val="0"/>
                <w:numId w:val="93"/>
              </w:numPr>
              <w:ind w:firstLineChars="0"/>
              <w:rPr>
                <w:rStyle w:val="af6"/>
                <w:rFonts w:eastAsia="等线"/>
                <w:rPrChange w:id="13530" w:author="raye" w:date="2018-08-10T17:40:00Z">
                  <w:rPr>
                    <w:rFonts w:ascii="等线" w:eastAsia="等线" w:hAnsi="等线" w:cs="宋体"/>
                    <w:kern w:val="0"/>
                    <w:szCs w:val="21"/>
                  </w:rPr>
                </w:rPrChange>
              </w:rPr>
            </w:pPr>
            <w:r w:rsidRPr="00F51075">
              <w:rPr>
                <w:rStyle w:val="af6"/>
                <w:rFonts w:eastAsia="等线"/>
                <w:rPrChange w:id="13531" w:author="raye" w:date="2018-08-10T17:40:00Z">
                  <w:rPr>
                    <w:rFonts w:ascii="等线" w:eastAsia="等线" w:hAnsi="等线" w:cs="宋体"/>
                    <w:kern w:val="0"/>
                    <w:szCs w:val="21"/>
                  </w:rPr>
                </w:rPrChange>
              </w:rPr>
              <w:t>Discrepancy Compliance Section identified Red Flag</w:t>
            </w:r>
          </w:p>
          <w:p w14:paraId="7FE5FA5F" w14:textId="77777777" w:rsidR="00F7260B" w:rsidRPr="00F51075" w:rsidRDefault="00F7260B" w:rsidP="00022A05">
            <w:pPr>
              <w:pStyle w:val="a0"/>
              <w:numPr>
                <w:ilvl w:val="0"/>
                <w:numId w:val="93"/>
              </w:numPr>
              <w:ind w:firstLineChars="0"/>
              <w:rPr>
                <w:rStyle w:val="af6"/>
                <w:rFonts w:eastAsia="等线"/>
                <w:rPrChange w:id="13532" w:author="raye" w:date="2018-08-10T17:40:00Z">
                  <w:rPr>
                    <w:rFonts w:ascii="等线" w:eastAsia="等线" w:hAnsi="等线" w:cs="宋体"/>
                    <w:kern w:val="0"/>
                    <w:szCs w:val="21"/>
                  </w:rPr>
                </w:rPrChange>
              </w:rPr>
            </w:pPr>
            <w:r w:rsidRPr="00F51075">
              <w:rPr>
                <w:rStyle w:val="af6"/>
                <w:rFonts w:eastAsia="等线"/>
                <w:rPrChange w:id="13533" w:author="raye" w:date="2018-08-10T17:40:00Z">
                  <w:rPr>
                    <w:rFonts w:ascii="等线" w:eastAsia="等线" w:hAnsi="等线" w:cs="宋体"/>
                    <w:kern w:val="0"/>
                    <w:szCs w:val="21"/>
                  </w:rPr>
                </w:rPrChange>
              </w:rPr>
              <w:t>Discrepancy Legal Compliance Department</w:t>
            </w:r>
          </w:p>
          <w:p w14:paraId="34C318E8" w14:textId="77777777" w:rsidR="00F7260B" w:rsidRPr="00F51075" w:rsidRDefault="00F7260B" w:rsidP="00022A05">
            <w:pPr>
              <w:pStyle w:val="a0"/>
              <w:numPr>
                <w:ilvl w:val="0"/>
                <w:numId w:val="93"/>
              </w:numPr>
              <w:ind w:firstLineChars="0"/>
              <w:rPr>
                <w:rStyle w:val="af6"/>
                <w:rFonts w:eastAsia="等线"/>
                <w:rPrChange w:id="13534" w:author="raye" w:date="2018-08-10T17:40:00Z">
                  <w:rPr>
                    <w:rFonts w:ascii="等线" w:eastAsia="等线" w:hAnsi="等线" w:cs="宋体"/>
                    <w:kern w:val="0"/>
                    <w:szCs w:val="21"/>
                  </w:rPr>
                </w:rPrChange>
              </w:rPr>
            </w:pPr>
            <w:r w:rsidRPr="00F51075">
              <w:rPr>
                <w:rStyle w:val="af6"/>
                <w:rFonts w:eastAsia="等线"/>
                <w:rPrChange w:id="13535" w:author="raye" w:date="2018-08-10T17:40:00Z">
                  <w:rPr>
                    <w:rFonts w:ascii="等线" w:eastAsia="等线" w:hAnsi="等线" w:cs="宋体"/>
                    <w:kern w:val="0"/>
                    <w:szCs w:val="21"/>
                  </w:rPr>
                </w:rPrChange>
              </w:rPr>
              <w:t>Other (e.g., 314(b) referral, internal audit referral) Describe</w:t>
            </w:r>
          </w:p>
          <w:p w14:paraId="3B9F42A4" w14:textId="77777777" w:rsidR="00F7260B" w:rsidRPr="00F51075" w:rsidRDefault="00F7260B">
            <w:pPr>
              <w:pStyle w:val="a0"/>
              <w:ind w:left="113" w:firstLineChars="0" w:firstLine="0"/>
              <w:rPr>
                <w:rStyle w:val="af6"/>
                <w:rFonts w:eastAsia="等线"/>
                <w:rPrChange w:id="13536" w:author="raye" w:date="2018-08-10T17:40:00Z">
                  <w:rPr>
                    <w:rFonts w:ascii="等线" w:eastAsia="等线" w:hAnsi="等线" w:cs="宋体"/>
                    <w:kern w:val="0"/>
                    <w:szCs w:val="21"/>
                  </w:rPr>
                </w:rPrChange>
              </w:rPr>
            </w:pPr>
            <w:r w:rsidRPr="00F51075">
              <w:rPr>
                <w:rStyle w:val="af6"/>
                <w:rFonts w:eastAsia="等线"/>
                <w:rPrChange w:id="13537" w:author="raye" w:date="2018-08-10T17:40:00Z">
                  <w:rPr>
                    <w:rFonts w:ascii="等线" w:eastAsia="等线" w:hAnsi="等线" w:cs="宋体"/>
                    <w:kern w:val="0"/>
                    <w:szCs w:val="21"/>
                  </w:rPr>
                </w:rPrChange>
              </w:rPr>
              <w:lastRenderedPageBreak/>
              <w:t>Other items can be manually completed within 100 characters</w:t>
            </w:r>
          </w:p>
        </w:tc>
      </w:tr>
      <w:tr w:rsidR="00F7260B" w:rsidRPr="00F51075" w14:paraId="6563791D"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52182A5" w14:textId="77777777" w:rsidR="00F7260B" w:rsidRPr="00F51075" w:rsidRDefault="00F7260B">
            <w:pPr>
              <w:rPr>
                <w:rStyle w:val="af6"/>
                <w:rFonts w:eastAsiaTheme="minorEastAsia"/>
                <w:rPrChange w:id="13538" w:author="raye" w:date="2018-08-10T17:40:00Z">
                  <w:rPr>
                    <w:rFonts w:ascii="Calibri" w:hAnsi="Calibri" w:cstheme="minorHAnsi"/>
                    <w:szCs w:val="21"/>
                  </w:rPr>
                </w:rPrChange>
              </w:rPr>
            </w:pPr>
            <w:r w:rsidRPr="00F51075">
              <w:rPr>
                <w:rStyle w:val="af6"/>
                <w:rFonts w:eastAsiaTheme="minorEastAsia"/>
                <w:rPrChange w:id="13539" w:author="raye" w:date="2018-08-10T17:40:00Z">
                  <w:rPr>
                    <w:rFonts w:ascii="Calibri" w:hAnsi="Calibri" w:cstheme="minorHAnsi"/>
                    <w:szCs w:val="21"/>
                  </w:rPr>
                </w:rPrChange>
              </w:rPr>
              <w:lastRenderedPageBreak/>
              <w:t>Describe Red Flag/Discrepancy</w:t>
            </w:r>
          </w:p>
        </w:tc>
        <w:tc>
          <w:tcPr>
            <w:tcW w:w="1848" w:type="dxa"/>
            <w:tcBorders>
              <w:top w:val="single" w:sz="4" w:space="0" w:color="auto"/>
              <w:left w:val="single" w:sz="4" w:space="0" w:color="auto"/>
              <w:bottom w:val="single" w:sz="4" w:space="0" w:color="auto"/>
              <w:right w:val="single" w:sz="4" w:space="0" w:color="auto"/>
            </w:tcBorders>
            <w:hideMark/>
          </w:tcPr>
          <w:p w14:paraId="119DAD7D" w14:textId="77777777" w:rsidR="00F7260B" w:rsidRPr="00F51075" w:rsidRDefault="00F7260B">
            <w:pPr>
              <w:rPr>
                <w:rStyle w:val="af6"/>
                <w:rFonts w:eastAsiaTheme="minorEastAsia"/>
                <w:rPrChange w:id="13540" w:author="raye" w:date="2018-08-10T17:40:00Z">
                  <w:rPr>
                    <w:i/>
                    <w:sz w:val="24"/>
                    <w:szCs w:val="24"/>
                  </w:rPr>
                </w:rPrChange>
              </w:rPr>
            </w:pPr>
            <w:r w:rsidRPr="00F51075">
              <w:rPr>
                <w:rStyle w:val="af6"/>
                <w:rFonts w:eastAsiaTheme="minorEastAsia"/>
                <w:rPrChange w:id="13541" w:author="raye" w:date="2018-08-10T17:40: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hideMark/>
          </w:tcPr>
          <w:p w14:paraId="69155B11" w14:textId="77777777" w:rsidR="00F7260B" w:rsidRPr="00F51075" w:rsidRDefault="00F7260B">
            <w:pPr>
              <w:rPr>
                <w:rStyle w:val="af6"/>
                <w:rFonts w:eastAsia="等线"/>
                <w:rPrChange w:id="13542" w:author="raye" w:date="2018-08-10T17:40:00Z">
                  <w:rPr>
                    <w:rFonts w:ascii="等线" w:eastAsia="等线" w:hAnsi="等线" w:cs="宋体"/>
                    <w:kern w:val="0"/>
                    <w:szCs w:val="21"/>
                  </w:rPr>
                </w:rPrChange>
              </w:rPr>
            </w:pPr>
            <w:r w:rsidRPr="00F51075">
              <w:rPr>
                <w:rStyle w:val="af6"/>
                <w:rFonts w:eastAsia="等线"/>
                <w:rPrChange w:id="13543" w:author="raye" w:date="2018-08-10T17:40:00Z">
                  <w:rPr>
                    <w:rFonts w:ascii="等线" w:eastAsia="等线" w:hAnsi="等线" w:cs="宋体"/>
                    <w:kern w:val="0"/>
                    <w:szCs w:val="21"/>
                  </w:rPr>
                </w:rPrChange>
              </w:rPr>
              <w:t>1000 characters at most</w:t>
            </w:r>
          </w:p>
        </w:tc>
        <w:tc>
          <w:tcPr>
            <w:tcW w:w="3112" w:type="dxa"/>
            <w:tcBorders>
              <w:top w:val="single" w:sz="4" w:space="0" w:color="auto"/>
              <w:left w:val="single" w:sz="4" w:space="0" w:color="auto"/>
              <w:bottom w:val="single" w:sz="4" w:space="0" w:color="auto"/>
              <w:right w:val="single" w:sz="4" w:space="0" w:color="auto"/>
            </w:tcBorders>
            <w:noWrap/>
          </w:tcPr>
          <w:p w14:paraId="73538007" w14:textId="77777777" w:rsidR="00F7260B" w:rsidRPr="00F51075" w:rsidRDefault="00F7260B">
            <w:pPr>
              <w:rPr>
                <w:rStyle w:val="af6"/>
                <w:rFonts w:eastAsia="等线"/>
                <w:rPrChange w:id="13544" w:author="raye" w:date="2018-08-10T17:40:00Z">
                  <w:rPr>
                    <w:rFonts w:ascii="等线" w:eastAsia="等线" w:hAnsi="等线" w:cs="宋体"/>
                    <w:kern w:val="0"/>
                    <w:szCs w:val="21"/>
                  </w:rPr>
                </w:rPrChange>
              </w:rPr>
            </w:pPr>
          </w:p>
        </w:tc>
      </w:tr>
      <w:tr w:rsidR="00F7260B" w:rsidRPr="00F51075" w14:paraId="6CABE3B5"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342A2F05" w14:textId="77777777" w:rsidR="00F7260B" w:rsidRPr="00F51075" w:rsidRDefault="00F7260B">
            <w:pPr>
              <w:rPr>
                <w:rStyle w:val="af6"/>
                <w:rFonts w:eastAsiaTheme="minorEastAsia"/>
                <w:rPrChange w:id="13545" w:author="raye" w:date="2018-08-10T17:40:00Z">
                  <w:rPr>
                    <w:rFonts w:ascii="Calibri" w:hAnsi="Calibri" w:cstheme="minorHAnsi"/>
                    <w:szCs w:val="21"/>
                  </w:rPr>
                </w:rPrChange>
              </w:rPr>
            </w:pPr>
            <w:r w:rsidRPr="00F51075">
              <w:rPr>
                <w:rStyle w:val="af6"/>
                <w:rFonts w:eastAsiaTheme="minorEastAsia"/>
                <w:rPrChange w:id="13546" w:author="raye" w:date="2018-08-10T17:40:00Z">
                  <w:rPr>
                    <w:rFonts w:ascii="Calibri" w:hAnsi="Calibri" w:cstheme="minorHAnsi"/>
                    <w:szCs w:val="21"/>
                  </w:rPr>
                </w:rPrChange>
              </w:rPr>
              <w:t>Comments</w:t>
            </w:r>
          </w:p>
        </w:tc>
        <w:tc>
          <w:tcPr>
            <w:tcW w:w="1848" w:type="dxa"/>
            <w:tcBorders>
              <w:top w:val="single" w:sz="4" w:space="0" w:color="auto"/>
              <w:left w:val="single" w:sz="4" w:space="0" w:color="auto"/>
              <w:bottom w:val="single" w:sz="4" w:space="0" w:color="auto"/>
              <w:right w:val="single" w:sz="4" w:space="0" w:color="auto"/>
            </w:tcBorders>
            <w:hideMark/>
          </w:tcPr>
          <w:p w14:paraId="515A925B" w14:textId="77777777" w:rsidR="00F7260B" w:rsidRPr="00F51075" w:rsidRDefault="00F7260B">
            <w:pPr>
              <w:rPr>
                <w:rStyle w:val="af6"/>
                <w:rFonts w:eastAsiaTheme="minorEastAsia"/>
                <w:rPrChange w:id="13547" w:author="raye" w:date="2018-08-10T17:40:00Z">
                  <w:rPr>
                    <w:i/>
                    <w:sz w:val="24"/>
                    <w:szCs w:val="24"/>
                  </w:rPr>
                </w:rPrChange>
              </w:rPr>
            </w:pPr>
            <w:r w:rsidRPr="00F51075">
              <w:rPr>
                <w:rStyle w:val="af6"/>
                <w:rFonts w:eastAsiaTheme="minorEastAsia"/>
                <w:rPrChange w:id="13548" w:author="raye" w:date="2018-08-10T17:40: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hideMark/>
          </w:tcPr>
          <w:p w14:paraId="1AAD8819" w14:textId="77777777" w:rsidR="00F7260B" w:rsidRPr="00F51075" w:rsidRDefault="00F7260B">
            <w:pPr>
              <w:rPr>
                <w:rStyle w:val="af6"/>
                <w:rFonts w:eastAsiaTheme="minorEastAsia"/>
                <w:rPrChange w:id="13549" w:author="raye" w:date="2018-08-10T17:40:00Z">
                  <w:rPr>
                    <w:i/>
                    <w:sz w:val="24"/>
                    <w:szCs w:val="24"/>
                  </w:rPr>
                </w:rPrChange>
              </w:rPr>
            </w:pPr>
            <w:r w:rsidRPr="00F51075">
              <w:rPr>
                <w:rStyle w:val="af6"/>
                <w:rFonts w:eastAsiaTheme="minorEastAsia"/>
                <w:rPrChange w:id="13550" w:author="raye" w:date="2018-08-10T17:40:00Z">
                  <w:rPr>
                    <w:i/>
                    <w:sz w:val="24"/>
                    <w:szCs w:val="24"/>
                  </w:rPr>
                </w:rPrChange>
              </w:rPr>
              <w:t>1000</w:t>
            </w:r>
            <w:r w:rsidRPr="00F51075">
              <w:rPr>
                <w:rStyle w:val="af6"/>
                <w:rFonts w:eastAsia="等线"/>
                <w:rPrChange w:id="13551" w:author="raye" w:date="2018-08-10T17:40:00Z">
                  <w:rPr>
                    <w:rFonts w:ascii="等线" w:eastAsia="等线" w:hAnsi="等线" w:cs="宋体"/>
                    <w:kern w:val="0"/>
                    <w:szCs w:val="21"/>
                  </w:rPr>
                </w:rPrChange>
              </w:rPr>
              <w:t xml:space="preserve"> characters at most</w:t>
            </w:r>
          </w:p>
        </w:tc>
        <w:tc>
          <w:tcPr>
            <w:tcW w:w="3112" w:type="dxa"/>
            <w:tcBorders>
              <w:top w:val="single" w:sz="4" w:space="0" w:color="auto"/>
              <w:left w:val="single" w:sz="4" w:space="0" w:color="auto"/>
              <w:bottom w:val="single" w:sz="4" w:space="0" w:color="auto"/>
              <w:right w:val="single" w:sz="4" w:space="0" w:color="auto"/>
            </w:tcBorders>
            <w:noWrap/>
          </w:tcPr>
          <w:p w14:paraId="0E4AF529" w14:textId="77777777" w:rsidR="00F7260B" w:rsidRPr="00F51075" w:rsidRDefault="00F7260B">
            <w:pPr>
              <w:rPr>
                <w:rStyle w:val="af6"/>
                <w:rFonts w:eastAsia="等线"/>
                <w:rPrChange w:id="13552" w:author="raye" w:date="2018-08-10T17:40:00Z">
                  <w:rPr>
                    <w:rFonts w:ascii="等线" w:eastAsia="等线" w:hAnsi="等线" w:cs="宋体"/>
                    <w:kern w:val="0"/>
                    <w:szCs w:val="21"/>
                  </w:rPr>
                </w:rPrChange>
              </w:rPr>
            </w:pPr>
          </w:p>
        </w:tc>
      </w:tr>
    </w:tbl>
    <w:p w14:paraId="194B9157" w14:textId="77777777" w:rsidR="00F7260B" w:rsidRPr="00B0205A" w:rsidRDefault="00F7260B" w:rsidP="00F7260B">
      <w:pPr>
        <w:rPr>
          <w:rFonts w:ascii="Times New Roman" w:hAnsi="Times New Roman" w:cs="Times New Roman"/>
          <w:rPrChange w:id="13553" w:author="raye" w:date="2018-08-10T12:30:00Z">
            <w:rPr/>
          </w:rPrChange>
        </w:rPr>
      </w:pPr>
    </w:p>
    <w:p w14:paraId="03137061" w14:textId="77777777" w:rsidR="00F7260B" w:rsidRPr="00B0205A" w:rsidRDefault="00F7260B" w:rsidP="00F7260B">
      <w:pPr>
        <w:rPr>
          <w:rFonts w:ascii="Times New Roman" w:hAnsi="Times New Roman" w:cs="Times New Roman"/>
          <w:rPrChange w:id="13554" w:author="raye" w:date="2018-08-10T12:30:00Z">
            <w:rPr/>
          </w:rPrChange>
        </w:rPr>
      </w:pPr>
    </w:p>
    <w:p w14:paraId="1BCAEE71" w14:textId="77777777" w:rsidR="00F7260B" w:rsidRPr="00F51075" w:rsidRDefault="00F7260B" w:rsidP="00022A05">
      <w:pPr>
        <w:pStyle w:val="a0"/>
        <w:numPr>
          <w:ilvl w:val="0"/>
          <w:numId w:val="92"/>
        </w:numPr>
        <w:ind w:firstLineChars="0"/>
        <w:rPr>
          <w:rStyle w:val="af6"/>
          <w:rFonts w:eastAsiaTheme="minorEastAsia"/>
          <w:b/>
          <w:rPrChange w:id="13555" w:author="raye" w:date="2018-08-10T17:41:00Z">
            <w:rPr/>
          </w:rPrChange>
        </w:rPr>
      </w:pPr>
      <w:r w:rsidRPr="00F51075">
        <w:rPr>
          <w:rStyle w:val="af6"/>
          <w:rFonts w:eastAsiaTheme="minorEastAsia"/>
          <w:b/>
          <w:rPrChange w:id="13556" w:author="raye" w:date="2018-08-10T17:41:00Z">
            <w:rPr/>
          </w:rPrChange>
        </w:rPr>
        <w:t>CS role</w:t>
      </w:r>
    </w:p>
    <w:tbl>
      <w:tblPr>
        <w:tblW w:w="87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848"/>
        <w:gridCol w:w="1848"/>
        <w:gridCol w:w="3113"/>
      </w:tblGrid>
      <w:tr w:rsidR="00F7260B" w:rsidRPr="00F51075" w14:paraId="6F25AF84"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32A172E" w14:textId="77777777" w:rsidR="00F7260B" w:rsidRPr="00F51075" w:rsidRDefault="00F7260B">
            <w:pPr>
              <w:rPr>
                <w:rStyle w:val="af6"/>
                <w:rFonts w:eastAsia="等线"/>
                <w:rPrChange w:id="13557" w:author="raye" w:date="2018-08-10T17:41:00Z">
                  <w:rPr>
                    <w:rFonts w:ascii="等线" w:eastAsia="等线" w:hAnsi="等线" w:cs="宋体"/>
                    <w:b/>
                    <w:bCs/>
                    <w:kern w:val="0"/>
                    <w:szCs w:val="21"/>
                  </w:rPr>
                </w:rPrChange>
              </w:rPr>
            </w:pPr>
            <w:r w:rsidRPr="00F51075">
              <w:rPr>
                <w:rStyle w:val="af6"/>
                <w:rFonts w:eastAsiaTheme="minorEastAsia"/>
                <w:rPrChange w:id="13558" w:author="raye" w:date="2018-08-10T17:41:00Z">
                  <w:rPr>
                    <w:i/>
                    <w:sz w:val="24"/>
                    <w:szCs w:val="24"/>
                  </w:rPr>
                </w:rPrChange>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0C81E0D" w14:textId="77777777" w:rsidR="00F7260B" w:rsidRPr="00F51075" w:rsidRDefault="00F7260B">
            <w:pPr>
              <w:rPr>
                <w:rStyle w:val="af6"/>
                <w:rFonts w:eastAsia="等线"/>
                <w:rPrChange w:id="13559" w:author="raye" w:date="2018-08-10T17:41:00Z">
                  <w:rPr>
                    <w:rFonts w:ascii="等线" w:eastAsia="等线" w:hAnsi="等线" w:cs="宋体"/>
                    <w:b/>
                    <w:bCs/>
                    <w:kern w:val="0"/>
                    <w:szCs w:val="21"/>
                  </w:rPr>
                </w:rPrChange>
              </w:rPr>
            </w:pPr>
            <w:r w:rsidRPr="00F51075">
              <w:rPr>
                <w:rStyle w:val="af6"/>
                <w:rFonts w:eastAsiaTheme="minorEastAsia"/>
                <w:rPrChange w:id="13560" w:author="raye" w:date="2018-08-10T17:41:00Z">
                  <w:rPr>
                    <w:i/>
                    <w:sz w:val="24"/>
                    <w:szCs w:val="24"/>
                  </w:rPr>
                </w:rPrChange>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8358022" w14:textId="77777777" w:rsidR="00F7260B" w:rsidRPr="00F51075" w:rsidRDefault="00F7260B">
            <w:pPr>
              <w:rPr>
                <w:rStyle w:val="af6"/>
                <w:rFonts w:eastAsia="等线"/>
                <w:rPrChange w:id="13561" w:author="raye" w:date="2018-08-10T17:41:00Z">
                  <w:rPr>
                    <w:rFonts w:ascii="等线" w:eastAsia="等线" w:hAnsi="等线" w:cs="宋体"/>
                    <w:b/>
                    <w:bCs/>
                    <w:kern w:val="0"/>
                    <w:szCs w:val="21"/>
                  </w:rPr>
                </w:rPrChange>
              </w:rPr>
            </w:pPr>
            <w:r w:rsidRPr="00F51075">
              <w:rPr>
                <w:rStyle w:val="af6"/>
                <w:rFonts w:eastAsiaTheme="minorEastAsia"/>
                <w:rPrChange w:id="13562" w:author="raye" w:date="2018-08-10T17:41:00Z">
                  <w:rPr>
                    <w:i/>
                    <w:sz w:val="24"/>
                    <w:szCs w:val="24"/>
                  </w:rPr>
                </w:rPrChange>
              </w:rPr>
              <w:t>Type</w:t>
            </w:r>
          </w:p>
        </w:tc>
        <w:tc>
          <w:tcPr>
            <w:tcW w:w="3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7818705" w14:textId="77777777" w:rsidR="00F7260B" w:rsidRPr="00F51075" w:rsidRDefault="00F7260B">
            <w:pPr>
              <w:rPr>
                <w:rStyle w:val="af6"/>
                <w:rFonts w:eastAsia="等线"/>
                <w:rPrChange w:id="13563" w:author="raye" w:date="2018-08-10T17:41:00Z">
                  <w:rPr>
                    <w:rFonts w:ascii="等线" w:eastAsia="等线" w:hAnsi="等线" w:cs="宋体"/>
                    <w:b/>
                    <w:bCs/>
                    <w:kern w:val="0"/>
                    <w:szCs w:val="21"/>
                  </w:rPr>
                </w:rPrChange>
              </w:rPr>
            </w:pPr>
            <w:r w:rsidRPr="00F51075">
              <w:rPr>
                <w:rStyle w:val="af6"/>
                <w:rFonts w:eastAsiaTheme="minorEastAsia"/>
                <w:rPrChange w:id="13564" w:author="raye" w:date="2018-08-10T17:41:00Z">
                  <w:rPr>
                    <w:i/>
                    <w:sz w:val="24"/>
                    <w:szCs w:val="24"/>
                  </w:rPr>
                </w:rPrChange>
              </w:rPr>
              <w:t>Remarks</w:t>
            </w:r>
          </w:p>
        </w:tc>
      </w:tr>
      <w:tr w:rsidR="00F7260B" w:rsidRPr="00F51075" w14:paraId="0C8E1300"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tcPr>
          <w:p w14:paraId="13CB5FF4" w14:textId="77777777" w:rsidR="00F7260B" w:rsidRPr="00F51075" w:rsidRDefault="00F7260B">
            <w:pPr>
              <w:spacing w:afterLines="20" w:after="62"/>
              <w:jc w:val="left"/>
              <w:rPr>
                <w:rStyle w:val="af6"/>
                <w:rFonts w:eastAsiaTheme="minorEastAsia"/>
                <w:rPrChange w:id="13565" w:author="raye" w:date="2018-08-10T17:41:00Z">
                  <w:rPr>
                    <w:rFonts w:ascii="Calibri" w:hAnsi="Calibri" w:cstheme="minorHAnsi"/>
                    <w:b/>
                    <w:sz w:val="18"/>
                    <w:szCs w:val="18"/>
                  </w:rPr>
                </w:rPrChange>
              </w:rPr>
            </w:pPr>
            <w:r w:rsidRPr="00F51075">
              <w:rPr>
                <w:rStyle w:val="af6"/>
                <w:rFonts w:eastAsiaTheme="minorEastAsia"/>
                <w:rPrChange w:id="13566" w:author="raye" w:date="2018-08-10T17:41:00Z">
                  <w:rPr>
                    <w:rFonts w:ascii="Calibri" w:hAnsi="Calibri" w:cstheme="minorHAnsi"/>
                    <w:b/>
                    <w:sz w:val="18"/>
                    <w:szCs w:val="18"/>
                  </w:rPr>
                </w:rPrChange>
              </w:rPr>
              <w:t>Further Action(s) Required</w:t>
            </w:r>
          </w:p>
          <w:p w14:paraId="7C2CD6FF" w14:textId="77777777" w:rsidR="00F7260B" w:rsidRPr="00F51075" w:rsidRDefault="00F7260B">
            <w:pPr>
              <w:rPr>
                <w:rStyle w:val="af6"/>
                <w:rFonts w:eastAsia="等线"/>
                <w:rPrChange w:id="13567" w:author="raye" w:date="2018-08-10T17:41:00Z">
                  <w:rPr>
                    <w:rFonts w:ascii="等线" w:eastAsia="等线" w:hAnsi="等线" w:cs="宋体"/>
                    <w:kern w:val="0"/>
                    <w:szCs w:val="21"/>
                  </w:rPr>
                </w:rPrChange>
              </w:rPr>
            </w:pPr>
          </w:p>
        </w:tc>
        <w:tc>
          <w:tcPr>
            <w:tcW w:w="1848" w:type="dxa"/>
            <w:tcBorders>
              <w:top w:val="single" w:sz="4" w:space="0" w:color="auto"/>
              <w:left w:val="single" w:sz="4" w:space="0" w:color="auto"/>
              <w:bottom w:val="single" w:sz="4" w:space="0" w:color="auto"/>
              <w:right w:val="single" w:sz="4" w:space="0" w:color="auto"/>
            </w:tcBorders>
            <w:hideMark/>
          </w:tcPr>
          <w:p w14:paraId="5F410027" w14:textId="77777777" w:rsidR="00F7260B" w:rsidRPr="00F51075" w:rsidRDefault="00F7260B">
            <w:pPr>
              <w:rPr>
                <w:rStyle w:val="af6"/>
                <w:rFonts w:eastAsia="等线"/>
                <w:rPrChange w:id="13568" w:author="raye" w:date="2018-08-10T17:41:00Z">
                  <w:rPr>
                    <w:rFonts w:ascii="等线" w:eastAsia="等线" w:hAnsi="等线" w:cs="宋体"/>
                    <w:kern w:val="0"/>
                    <w:szCs w:val="21"/>
                  </w:rPr>
                </w:rPrChange>
              </w:rPr>
            </w:pPr>
            <w:r w:rsidRPr="00F51075">
              <w:rPr>
                <w:rStyle w:val="af6"/>
                <w:rFonts w:eastAsiaTheme="minorEastAsia"/>
                <w:rPrChange w:id="13569" w:author="raye" w:date="2018-08-10T17:41: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5BAFBA66" w14:textId="77777777" w:rsidR="00F7260B" w:rsidRPr="00F51075" w:rsidRDefault="00F7260B">
            <w:pPr>
              <w:rPr>
                <w:rStyle w:val="af6"/>
                <w:rFonts w:eastAsia="等线"/>
                <w:rPrChange w:id="13570" w:author="raye" w:date="2018-08-10T17:41:00Z">
                  <w:rPr>
                    <w:rFonts w:ascii="等线" w:eastAsia="等线" w:hAnsi="等线" w:cs="宋体"/>
                    <w:kern w:val="0"/>
                    <w:szCs w:val="21"/>
                  </w:rPr>
                </w:rPrChange>
              </w:rPr>
            </w:pPr>
            <w:r w:rsidRPr="00F51075">
              <w:rPr>
                <w:rStyle w:val="af6"/>
                <w:rFonts w:eastAsiaTheme="minorEastAsia"/>
                <w:rPrChange w:id="13571" w:author="raye" w:date="2018-08-10T17:41:00Z">
                  <w:rPr>
                    <w:i/>
                    <w:sz w:val="24"/>
                    <w:szCs w:val="24"/>
                  </w:rPr>
                </w:rPrChange>
              </w:rPr>
              <w:t>Multiple choice</w:t>
            </w:r>
          </w:p>
        </w:tc>
        <w:tc>
          <w:tcPr>
            <w:tcW w:w="3112" w:type="dxa"/>
            <w:tcBorders>
              <w:top w:val="single" w:sz="4" w:space="0" w:color="auto"/>
              <w:left w:val="single" w:sz="4" w:space="0" w:color="auto"/>
              <w:bottom w:val="single" w:sz="4" w:space="0" w:color="auto"/>
              <w:right w:val="single" w:sz="4" w:space="0" w:color="auto"/>
            </w:tcBorders>
            <w:noWrap/>
          </w:tcPr>
          <w:p w14:paraId="7F8EB9E9" w14:textId="77777777" w:rsidR="00F7260B" w:rsidRPr="00F51075" w:rsidRDefault="00F7260B" w:rsidP="00022A05">
            <w:pPr>
              <w:pStyle w:val="a0"/>
              <w:numPr>
                <w:ilvl w:val="0"/>
                <w:numId w:val="94"/>
              </w:numPr>
              <w:ind w:firstLineChars="0"/>
              <w:rPr>
                <w:rStyle w:val="af6"/>
                <w:rFonts w:eastAsia="等线"/>
                <w:rPrChange w:id="13572" w:author="raye" w:date="2018-08-10T17:41:00Z">
                  <w:rPr>
                    <w:rFonts w:ascii="等线" w:eastAsia="等线" w:hAnsi="等线" w:cs="宋体"/>
                    <w:kern w:val="0"/>
                    <w:szCs w:val="21"/>
                  </w:rPr>
                </w:rPrChange>
              </w:rPr>
            </w:pPr>
            <w:r w:rsidRPr="00F51075">
              <w:rPr>
                <w:rStyle w:val="af6"/>
                <w:rFonts w:eastAsiaTheme="minorEastAsia"/>
                <w:rPrChange w:id="13573" w:author="raye" w:date="2018-08-10T17:41:00Z">
                  <w:rPr>
                    <w:rFonts w:ascii="Calibri" w:hAnsi="Calibri" w:cstheme="minorHAnsi"/>
                    <w:sz w:val="18"/>
                    <w:szCs w:val="18"/>
                  </w:rPr>
                </w:rPrChange>
              </w:rPr>
              <w:t>Potential OFAC Match-Escalate to LCD</w:t>
            </w:r>
          </w:p>
          <w:p w14:paraId="217F1E33" w14:textId="77777777" w:rsidR="00F7260B" w:rsidRPr="00F51075" w:rsidRDefault="00F7260B" w:rsidP="00022A05">
            <w:pPr>
              <w:pStyle w:val="a0"/>
              <w:numPr>
                <w:ilvl w:val="0"/>
                <w:numId w:val="94"/>
              </w:numPr>
              <w:ind w:firstLineChars="0"/>
              <w:rPr>
                <w:rStyle w:val="af6"/>
                <w:rFonts w:eastAsia="等线"/>
                <w:rPrChange w:id="13574" w:author="raye" w:date="2018-08-10T17:41:00Z">
                  <w:rPr>
                    <w:rFonts w:ascii="等线" w:eastAsia="等线" w:hAnsi="等线" w:cs="宋体"/>
                    <w:kern w:val="0"/>
                    <w:szCs w:val="21"/>
                  </w:rPr>
                </w:rPrChange>
              </w:rPr>
            </w:pPr>
            <w:r w:rsidRPr="00F51075">
              <w:rPr>
                <w:rStyle w:val="af6"/>
                <w:rFonts w:eastAsiaTheme="minorEastAsia"/>
                <w:rPrChange w:id="13575" w:author="raye" w:date="2018-08-10T17:41:00Z">
                  <w:rPr>
                    <w:rFonts w:ascii="Calibri" w:hAnsi="Calibri" w:cstheme="minorHAnsi"/>
                    <w:sz w:val="18"/>
                    <w:szCs w:val="18"/>
                  </w:rPr>
                </w:rPrChange>
              </w:rPr>
              <w:t>Dow Jones Negative News Match – Escalate to LCD</w:t>
            </w:r>
          </w:p>
          <w:p w14:paraId="24B65C6D" w14:textId="77777777" w:rsidR="00F7260B" w:rsidRPr="00F51075" w:rsidRDefault="00F7260B" w:rsidP="00022A05">
            <w:pPr>
              <w:pStyle w:val="a0"/>
              <w:numPr>
                <w:ilvl w:val="0"/>
                <w:numId w:val="94"/>
              </w:numPr>
              <w:ind w:firstLineChars="0"/>
              <w:rPr>
                <w:rStyle w:val="af6"/>
                <w:rFonts w:eastAsia="等线"/>
                <w:rPrChange w:id="13576" w:author="raye" w:date="2018-08-10T17:41:00Z">
                  <w:rPr>
                    <w:rFonts w:ascii="等线" w:eastAsia="等线" w:hAnsi="等线" w:cs="宋体"/>
                    <w:kern w:val="0"/>
                    <w:szCs w:val="21"/>
                  </w:rPr>
                </w:rPrChange>
              </w:rPr>
            </w:pPr>
            <w:r w:rsidRPr="00F51075">
              <w:rPr>
                <w:rStyle w:val="af6"/>
                <w:rFonts w:eastAsiaTheme="minorEastAsia"/>
                <w:rPrChange w:id="13577" w:author="raye" w:date="2018-08-10T17:41:00Z">
                  <w:rPr>
                    <w:rFonts w:ascii="Calibri" w:hAnsi="Calibri" w:cstheme="minorHAnsi"/>
                    <w:sz w:val="18"/>
                    <w:szCs w:val="18"/>
                  </w:rPr>
                </w:rPrChange>
              </w:rPr>
              <w:t>Follow up vessel movement or transshipment</w:t>
            </w:r>
          </w:p>
          <w:p w14:paraId="03048988" w14:textId="77777777" w:rsidR="00F7260B" w:rsidRPr="00F51075" w:rsidRDefault="00F7260B" w:rsidP="00022A05">
            <w:pPr>
              <w:pStyle w:val="a0"/>
              <w:numPr>
                <w:ilvl w:val="0"/>
                <w:numId w:val="94"/>
              </w:numPr>
              <w:ind w:firstLineChars="0"/>
              <w:rPr>
                <w:rStyle w:val="af6"/>
                <w:rFonts w:eastAsia="等线"/>
                <w:rPrChange w:id="13578" w:author="raye" w:date="2018-08-10T17:41:00Z">
                  <w:rPr>
                    <w:rFonts w:ascii="等线" w:eastAsia="等线" w:hAnsi="等线" w:cs="宋体"/>
                    <w:kern w:val="0"/>
                    <w:szCs w:val="21"/>
                  </w:rPr>
                </w:rPrChange>
              </w:rPr>
            </w:pPr>
            <w:r w:rsidRPr="00F51075">
              <w:rPr>
                <w:rStyle w:val="af6"/>
                <w:rFonts w:eastAsiaTheme="minorEastAsia"/>
                <w:rPrChange w:id="13579" w:author="raye" w:date="2018-08-10T17:41:00Z">
                  <w:rPr>
                    <w:rFonts w:ascii="Calibri" w:hAnsi="Calibri" w:cstheme="minorHAnsi"/>
                    <w:sz w:val="18"/>
                    <w:szCs w:val="18"/>
                  </w:rPr>
                </w:rPrChange>
              </w:rPr>
              <w:t>Additional due diligence on price verification</w:t>
            </w:r>
          </w:p>
          <w:p w14:paraId="601CE844" w14:textId="77777777" w:rsidR="00F7260B" w:rsidRPr="00F51075" w:rsidRDefault="00F7260B" w:rsidP="00022A05">
            <w:pPr>
              <w:pStyle w:val="a0"/>
              <w:numPr>
                <w:ilvl w:val="0"/>
                <w:numId w:val="94"/>
              </w:numPr>
              <w:ind w:firstLineChars="0"/>
              <w:rPr>
                <w:rStyle w:val="af6"/>
                <w:rFonts w:eastAsia="等线"/>
                <w:rPrChange w:id="13580" w:author="raye" w:date="2018-08-10T17:41:00Z">
                  <w:rPr>
                    <w:rFonts w:ascii="等线" w:eastAsia="等线" w:hAnsi="等线" w:cs="宋体"/>
                    <w:kern w:val="0"/>
                    <w:szCs w:val="21"/>
                  </w:rPr>
                </w:rPrChange>
              </w:rPr>
            </w:pPr>
            <w:r w:rsidRPr="00F51075">
              <w:rPr>
                <w:rStyle w:val="af6"/>
                <w:rFonts w:eastAsiaTheme="minorEastAsia"/>
                <w:rPrChange w:id="13581" w:author="raye" w:date="2018-08-10T17:41:00Z">
                  <w:rPr>
                    <w:rFonts w:ascii="Calibri" w:hAnsi="Calibri" w:cstheme="minorHAnsi"/>
                    <w:sz w:val="18"/>
                    <w:szCs w:val="18"/>
                  </w:rPr>
                </w:rPrChange>
              </w:rPr>
              <w:t>Seek additional information from account officer</w:t>
            </w:r>
          </w:p>
          <w:p w14:paraId="50076BF2" w14:textId="77777777" w:rsidR="00F7260B" w:rsidRPr="00F51075" w:rsidRDefault="00F7260B" w:rsidP="00022A05">
            <w:pPr>
              <w:pStyle w:val="a0"/>
              <w:numPr>
                <w:ilvl w:val="0"/>
                <w:numId w:val="94"/>
              </w:numPr>
              <w:ind w:firstLineChars="0"/>
              <w:rPr>
                <w:rStyle w:val="af6"/>
                <w:rFonts w:eastAsia="等线"/>
                <w:rPrChange w:id="13582" w:author="raye" w:date="2018-08-10T17:41:00Z">
                  <w:rPr>
                    <w:rFonts w:ascii="等线" w:eastAsia="等线" w:hAnsi="等线" w:cs="宋体"/>
                    <w:kern w:val="0"/>
                    <w:szCs w:val="21"/>
                  </w:rPr>
                </w:rPrChange>
              </w:rPr>
            </w:pPr>
            <w:r w:rsidRPr="00F51075">
              <w:rPr>
                <w:rStyle w:val="af6"/>
                <w:rFonts w:eastAsiaTheme="minorEastAsia"/>
                <w:rPrChange w:id="13583" w:author="raye" w:date="2018-08-10T17:41:00Z">
                  <w:rPr>
                    <w:rFonts w:ascii="Calibri" w:hAnsi="Calibri" w:cstheme="minorHAnsi"/>
                    <w:sz w:val="18"/>
                    <w:szCs w:val="18"/>
                  </w:rPr>
                </w:rPrChange>
              </w:rPr>
              <w:t>Additional due diligence on transaction details</w:t>
            </w:r>
          </w:p>
          <w:p w14:paraId="47C4FB54" w14:textId="77777777" w:rsidR="00F7260B" w:rsidRPr="00F51075" w:rsidRDefault="00F7260B" w:rsidP="00022A05">
            <w:pPr>
              <w:pStyle w:val="a0"/>
              <w:numPr>
                <w:ilvl w:val="0"/>
                <w:numId w:val="94"/>
              </w:numPr>
              <w:ind w:firstLineChars="0"/>
              <w:rPr>
                <w:rStyle w:val="af6"/>
                <w:rFonts w:eastAsia="等线"/>
                <w:rPrChange w:id="13584" w:author="raye" w:date="2018-08-10T17:41:00Z">
                  <w:rPr>
                    <w:rFonts w:ascii="等线" w:eastAsia="等线" w:hAnsi="等线" w:cs="宋体"/>
                    <w:kern w:val="0"/>
                    <w:szCs w:val="21"/>
                  </w:rPr>
                </w:rPrChange>
              </w:rPr>
            </w:pPr>
            <w:r w:rsidRPr="00F51075">
              <w:rPr>
                <w:rStyle w:val="af6"/>
                <w:rFonts w:eastAsiaTheme="minorEastAsia"/>
                <w:rPrChange w:id="13585" w:author="raye" w:date="2018-08-10T17:41:00Z">
                  <w:rPr>
                    <w:rFonts w:ascii="Calibri" w:hAnsi="Calibri" w:cstheme="minorHAnsi"/>
                    <w:sz w:val="18"/>
                    <w:szCs w:val="18"/>
                  </w:rPr>
                </w:rPrChange>
              </w:rPr>
              <w:t>Resolution of Red Flags (Describe): Other</w:t>
            </w:r>
          </w:p>
          <w:p w14:paraId="6AEAAC3D" w14:textId="77777777" w:rsidR="00F7260B" w:rsidRPr="00F51075" w:rsidRDefault="00F7260B">
            <w:pPr>
              <w:rPr>
                <w:rStyle w:val="af6"/>
                <w:rFonts w:eastAsia="等线"/>
                <w:rPrChange w:id="13586" w:author="raye" w:date="2018-08-10T17:41:00Z">
                  <w:rPr>
                    <w:rFonts w:ascii="等线" w:eastAsia="等线" w:hAnsi="等线" w:cs="宋体"/>
                    <w:kern w:val="0"/>
                    <w:szCs w:val="21"/>
                  </w:rPr>
                </w:rPrChange>
              </w:rPr>
            </w:pPr>
          </w:p>
          <w:p w14:paraId="47DEA17C" w14:textId="77777777" w:rsidR="00F7260B" w:rsidRPr="00F51075" w:rsidRDefault="00F7260B">
            <w:pPr>
              <w:rPr>
                <w:rStyle w:val="af6"/>
                <w:rFonts w:eastAsia="等线"/>
                <w:rPrChange w:id="13587" w:author="raye" w:date="2018-08-10T17:41:00Z">
                  <w:rPr>
                    <w:rFonts w:ascii="等线" w:eastAsia="等线" w:hAnsi="等线" w:cs="宋体"/>
                    <w:kern w:val="0"/>
                    <w:szCs w:val="21"/>
                  </w:rPr>
                </w:rPrChange>
              </w:rPr>
            </w:pPr>
          </w:p>
          <w:p w14:paraId="42E5FFAB" w14:textId="77777777" w:rsidR="00F7260B" w:rsidRPr="00F51075" w:rsidRDefault="00F7260B">
            <w:pPr>
              <w:rPr>
                <w:rStyle w:val="af6"/>
                <w:rFonts w:eastAsia="等线"/>
                <w:rPrChange w:id="13588" w:author="raye" w:date="2018-08-10T17:41:00Z">
                  <w:rPr>
                    <w:rFonts w:ascii="等线" w:eastAsia="等线" w:hAnsi="等线" w:cs="宋体"/>
                    <w:kern w:val="0"/>
                    <w:szCs w:val="21"/>
                  </w:rPr>
                </w:rPrChange>
              </w:rPr>
            </w:pPr>
          </w:p>
        </w:tc>
      </w:tr>
      <w:tr w:rsidR="00F7260B" w:rsidRPr="00F51075" w14:paraId="7F41E7B9"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tcPr>
          <w:p w14:paraId="417B8C3D" w14:textId="77777777" w:rsidR="00F7260B" w:rsidRPr="00F51075" w:rsidRDefault="00F7260B">
            <w:pPr>
              <w:spacing w:afterLines="20" w:after="62"/>
              <w:jc w:val="left"/>
              <w:rPr>
                <w:rStyle w:val="af6"/>
                <w:rFonts w:eastAsiaTheme="minorEastAsia"/>
                <w:rPrChange w:id="13589" w:author="raye" w:date="2018-08-10T17:41:00Z">
                  <w:rPr>
                    <w:rFonts w:ascii="Calibri" w:hAnsi="Calibri" w:cstheme="minorHAnsi"/>
                    <w:b/>
                    <w:sz w:val="18"/>
                    <w:szCs w:val="18"/>
                  </w:rPr>
                </w:rPrChange>
              </w:rPr>
            </w:pPr>
            <w:r w:rsidRPr="00F51075">
              <w:rPr>
                <w:rStyle w:val="af6"/>
                <w:rFonts w:eastAsiaTheme="minorEastAsia"/>
                <w:rPrChange w:id="13590" w:author="raye" w:date="2018-08-10T17:41:00Z">
                  <w:rPr>
                    <w:rFonts w:ascii="Calibri" w:hAnsi="Calibri" w:cstheme="minorHAnsi"/>
                    <w:b/>
                    <w:sz w:val="18"/>
                    <w:szCs w:val="18"/>
                  </w:rPr>
                </w:rPrChange>
              </w:rPr>
              <w:t>Assigned to</w:t>
            </w:r>
          </w:p>
          <w:p w14:paraId="3BBFE491" w14:textId="77777777" w:rsidR="00F7260B" w:rsidRPr="00F51075" w:rsidRDefault="00F7260B">
            <w:pPr>
              <w:spacing w:afterLines="20" w:after="62"/>
              <w:jc w:val="left"/>
              <w:rPr>
                <w:rStyle w:val="af6"/>
                <w:rFonts w:eastAsiaTheme="minorEastAsia"/>
                <w:rPrChange w:id="13591" w:author="raye" w:date="2018-08-10T17:41:00Z">
                  <w:rPr>
                    <w:rFonts w:ascii="Calibri" w:hAnsi="Calibri" w:cstheme="minorHAnsi"/>
                    <w:b/>
                    <w:sz w:val="18"/>
                    <w:szCs w:val="18"/>
                  </w:rPr>
                </w:rPrChange>
              </w:rPr>
            </w:pPr>
          </w:p>
        </w:tc>
        <w:tc>
          <w:tcPr>
            <w:tcW w:w="1848" w:type="dxa"/>
            <w:tcBorders>
              <w:top w:val="single" w:sz="4" w:space="0" w:color="auto"/>
              <w:left w:val="single" w:sz="4" w:space="0" w:color="auto"/>
              <w:bottom w:val="single" w:sz="4" w:space="0" w:color="auto"/>
              <w:right w:val="single" w:sz="4" w:space="0" w:color="auto"/>
            </w:tcBorders>
          </w:tcPr>
          <w:p w14:paraId="4BB05170" w14:textId="77777777" w:rsidR="00F7260B" w:rsidRPr="00F51075" w:rsidRDefault="00F7260B">
            <w:pPr>
              <w:rPr>
                <w:rStyle w:val="af6"/>
                <w:rFonts w:eastAsiaTheme="minorEastAsia"/>
                <w:rPrChange w:id="13592" w:author="raye" w:date="2018-08-10T17:41:00Z">
                  <w:rPr>
                    <w:i/>
                    <w:sz w:val="24"/>
                    <w:szCs w:val="24"/>
                  </w:rPr>
                </w:rPrChange>
              </w:rPr>
            </w:pPr>
          </w:p>
        </w:tc>
        <w:tc>
          <w:tcPr>
            <w:tcW w:w="1848" w:type="dxa"/>
            <w:tcBorders>
              <w:top w:val="single" w:sz="4" w:space="0" w:color="auto"/>
              <w:left w:val="single" w:sz="4" w:space="0" w:color="auto"/>
              <w:bottom w:val="single" w:sz="4" w:space="0" w:color="auto"/>
              <w:right w:val="single" w:sz="4" w:space="0" w:color="auto"/>
            </w:tcBorders>
          </w:tcPr>
          <w:p w14:paraId="46310975" w14:textId="77777777" w:rsidR="00F7260B" w:rsidRPr="00F51075" w:rsidRDefault="00F7260B">
            <w:pPr>
              <w:rPr>
                <w:rStyle w:val="af6"/>
                <w:rFonts w:eastAsia="等线"/>
                <w:rPrChange w:id="13593" w:author="raye" w:date="2018-08-10T17:41:00Z">
                  <w:rPr>
                    <w:rFonts w:ascii="等线" w:eastAsia="等线" w:hAnsi="等线" w:cs="宋体"/>
                    <w:kern w:val="0"/>
                    <w:szCs w:val="21"/>
                  </w:rPr>
                </w:rPrChange>
              </w:rPr>
            </w:pPr>
          </w:p>
        </w:tc>
        <w:tc>
          <w:tcPr>
            <w:tcW w:w="3112" w:type="dxa"/>
            <w:tcBorders>
              <w:top w:val="single" w:sz="4" w:space="0" w:color="auto"/>
              <w:left w:val="single" w:sz="4" w:space="0" w:color="auto"/>
              <w:bottom w:val="single" w:sz="4" w:space="0" w:color="auto"/>
              <w:right w:val="single" w:sz="4" w:space="0" w:color="auto"/>
            </w:tcBorders>
            <w:noWrap/>
            <w:hideMark/>
          </w:tcPr>
          <w:p w14:paraId="6244AA30" w14:textId="77777777" w:rsidR="00F7260B" w:rsidRPr="00F51075" w:rsidRDefault="00F7260B">
            <w:pPr>
              <w:rPr>
                <w:rStyle w:val="af6"/>
                <w:rFonts w:eastAsiaTheme="minorEastAsia"/>
                <w:rPrChange w:id="13594" w:author="raye" w:date="2018-08-10T17:41:00Z">
                  <w:rPr>
                    <w:rFonts w:ascii="Calibri" w:hAnsi="Calibri" w:cstheme="minorHAnsi"/>
                    <w:sz w:val="18"/>
                    <w:szCs w:val="18"/>
                  </w:rPr>
                </w:rPrChange>
              </w:rPr>
            </w:pPr>
            <w:r w:rsidRPr="00F51075">
              <w:rPr>
                <w:rStyle w:val="af6"/>
                <w:rFonts w:eastAsiaTheme="minorEastAsia"/>
                <w:rPrChange w:id="13595" w:author="raye" w:date="2018-08-10T17:41:00Z">
                  <w:rPr>
                    <w:rFonts w:ascii="Calibri" w:hAnsi="Calibri" w:cstheme="minorHAnsi"/>
                    <w:sz w:val="18"/>
                    <w:szCs w:val="18"/>
                  </w:rPr>
                </w:rPrChange>
              </w:rPr>
              <w:t>It is not displayed in the interface. When one exports PDF, one needs to fill in the program by oneself. According to which CA the CS assigns and the allocation time, one can decide which CA to fill in.</w:t>
            </w:r>
          </w:p>
        </w:tc>
      </w:tr>
      <w:tr w:rsidR="00F7260B" w:rsidRPr="00F51075" w14:paraId="648A44D2"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E63A0D1" w14:textId="77777777" w:rsidR="00F7260B" w:rsidRPr="00F51075" w:rsidRDefault="00F7260B">
            <w:pPr>
              <w:spacing w:afterLines="20" w:after="62"/>
              <w:jc w:val="left"/>
              <w:rPr>
                <w:rStyle w:val="af6"/>
                <w:rFonts w:eastAsiaTheme="minorEastAsia"/>
                <w:rPrChange w:id="13596" w:author="raye" w:date="2018-08-10T17:41:00Z">
                  <w:rPr>
                    <w:rFonts w:ascii="Calibri" w:hAnsi="Calibri" w:cstheme="minorHAnsi"/>
                    <w:b/>
                    <w:sz w:val="18"/>
                    <w:szCs w:val="18"/>
                  </w:rPr>
                </w:rPrChange>
              </w:rPr>
            </w:pPr>
            <w:r w:rsidRPr="00F51075">
              <w:rPr>
                <w:rStyle w:val="af6"/>
                <w:rFonts w:eastAsiaTheme="minorEastAsia"/>
                <w:rPrChange w:id="13597" w:author="raye" w:date="2018-08-10T17:41:00Z">
                  <w:rPr>
                    <w:rFonts w:ascii="Calibri" w:hAnsi="Calibri" w:cstheme="minorHAnsi"/>
                    <w:b/>
                    <w:sz w:val="18"/>
                    <w:szCs w:val="18"/>
                  </w:rPr>
                </w:rPrChange>
              </w:rPr>
              <w:t>Referral Conclusion</w:t>
            </w:r>
          </w:p>
        </w:tc>
        <w:tc>
          <w:tcPr>
            <w:tcW w:w="1848" w:type="dxa"/>
            <w:tcBorders>
              <w:top w:val="single" w:sz="4" w:space="0" w:color="auto"/>
              <w:left w:val="single" w:sz="4" w:space="0" w:color="auto"/>
              <w:bottom w:val="single" w:sz="4" w:space="0" w:color="auto"/>
              <w:right w:val="single" w:sz="4" w:space="0" w:color="auto"/>
            </w:tcBorders>
            <w:hideMark/>
          </w:tcPr>
          <w:p w14:paraId="6F1D2819" w14:textId="77777777" w:rsidR="00F7260B" w:rsidRPr="00F51075" w:rsidRDefault="00F7260B">
            <w:pPr>
              <w:rPr>
                <w:rStyle w:val="af6"/>
                <w:rFonts w:eastAsia="等线"/>
                <w:rPrChange w:id="13598" w:author="raye" w:date="2018-08-10T17:41:00Z">
                  <w:rPr>
                    <w:rFonts w:ascii="等线" w:eastAsia="等线" w:hAnsi="等线" w:cs="宋体"/>
                    <w:kern w:val="0"/>
                    <w:szCs w:val="21"/>
                  </w:rPr>
                </w:rPrChange>
              </w:rPr>
            </w:pPr>
            <w:r w:rsidRPr="00F51075">
              <w:rPr>
                <w:rStyle w:val="af6"/>
                <w:rFonts w:eastAsiaTheme="minorEastAsia"/>
                <w:rPrChange w:id="13599" w:author="raye" w:date="2018-08-10T17:41: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4C982D6F" w14:textId="77777777" w:rsidR="00F7260B" w:rsidRPr="00F51075" w:rsidRDefault="00F7260B">
            <w:pPr>
              <w:rPr>
                <w:rStyle w:val="af6"/>
                <w:rFonts w:eastAsia="等线"/>
                <w:rPrChange w:id="13600" w:author="raye" w:date="2018-08-10T17:41:00Z">
                  <w:rPr>
                    <w:rFonts w:ascii="等线" w:eastAsia="等线" w:hAnsi="等线" w:cs="宋体"/>
                    <w:kern w:val="0"/>
                    <w:szCs w:val="21"/>
                  </w:rPr>
                </w:rPrChange>
              </w:rPr>
            </w:pPr>
            <w:r w:rsidRPr="00F51075">
              <w:rPr>
                <w:rStyle w:val="af6"/>
                <w:rFonts w:eastAsia="等线"/>
                <w:rPrChange w:id="13601" w:author="raye" w:date="2018-08-10T17:41:00Z">
                  <w:rPr>
                    <w:rFonts w:ascii="等线" w:eastAsia="等线" w:hAnsi="等线" w:cs="宋体"/>
                    <w:kern w:val="0"/>
                    <w:szCs w:val="21"/>
                  </w:rPr>
                </w:rPrChange>
              </w:rPr>
              <w:t>Single choice</w:t>
            </w:r>
          </w:p>
        </w:tc>
        <w:tc>
          <w:tcPr>
            <w:tcW w:w="3112" w:type="dxa"/>
            <w:tcBorders>
              <w:top w:val="single" w:sz="4" w:space="0" w:color="auto"/>
              <w:left w:val="single" w:sz="4" w:space="0" w:color="auto"/>
              <w:bottom w:val="single" w:sz="4" w:space="0" w:color="auto"/>
              <w:right w:val="single" w:sz="4" w:space="0" w:color="auto"/>
            </w:tcBorders>
            <w:noWrap/>
          </w:tcPr>
          <w:p w14:paraId="0513D9F6" w14:textId="77777777" w:rsidR="00F7260B" w:rsidRPr="00F51075" w:rsidRDefault="00F7260B" w:rsidP="00022A05">
            <w:pPr>
              <w:pStyle w:val="a0"/>
              <w:numPr>
                <w:ilvl w:val="0"/>
                <w:numId w:val="95"/>
              </w:numPr>
              <w:ind w:firstLineChars="0"/>
              <w:rPr>
                <w:rStyle w:val="af6"/>
                <w:rFonts w:eastAsiaTheme="minorEastAsia"/>
                <w:rPrChange w:id="13602" w:author="raye" w:date="2018-08-10T17:41:00Z">
                  <w:rPr>
                    <w:rFonts w:ascii="Calibri" w:hAnsi="Calibri" w:cstheme="minorHAnsi"/>
                    <w:szCs w:val="21"/>
                  </w:rPr>
                </w:rPrChange>
              </w:rPr>
            </w:pPr>
            <w:r w:rsidRPr="00F51075">
              <w:rPr>
                <w:rStyle w:val="af6"/>
                <w:rFonts w:eastAsiaTheme="minorEastAsia"/>
                <w:rPrChange w:id="13603" w:author="raye" w:date="2018-08-10T17:41:00Z">
                  <w:rPr>
                    <w:rFonts w:ascii="Calibri" w:hAnsi="Calibri" w:cstheme="minorHAnsi"/>
                    <w:sz w:val="18"/>
                    <w:szCs w:val="18"/>
                  </w:rPr>
                </w:rPrChange>
              </w:rPr>
              <w:t>Transaction Activity Deemed Reasonable (No Further Action At This Time)</w:t>
            </w:r>
          </w:p>
          <w:p w14:paraId="659D75A7" w14:textId="77777777" w:rsidR="00F7260B" w:rsidRPr="00F51075" w:rsidRDefault="00F7260B" w:rsidP="00022A05">
            <w:pPr>
              <w:pStyle w:val="a0"/>
              <w:numPr>
                <w:ilvl w:val="0"/>
                <w:numId w:val="95"/>
              </w:numPr>
              <w:ind w:firstLineChars="0"/>
              <w:rPr>
                <w:rStyle w:val="af6"/>
                <w:rFonts w:eastAsiaTheme="minorEastAsia"/>
                <w:rPrChange w:id="13604" w:author="raye" w:date="2018-08-10T17:41:00Z">
                  <w:rPr>
                    <w:rFonts w:ascii="Calibri" w:hAnsi="Calibri" w:cstheme="minorHAnsi"/>
                    <w:szCs w:val="21"/>
                  </w:rPr>
                </w:rPrChange>
              </w:rPr>
            </w:pPr>
            <w:r w:rsidRPr="00F51075">
              <w:rPr>
                <w:rStyle w:val="af6"/>
                <w:rFonts w:eastAsiaTheme="minorEastAsia"/>
                <w:rPrChange w:id="13605" w:author="raye" w:date="2018-08-10T17:41:00Z">
                  <w:rPr>
                    <w:rFonts w:ascii="Calibri" w:hAnsi="Calibri" w:cstheme="minorHAnsi"/>
                    <w:sz w:val="18"/>
                    <w:szCs w:val="18"/>
                  </w:rPr>
                </w:rPrChange>
              </w:rPr>
              <w:t xml:space="preserve">No Unusual Activity During the Period the Investigation </w:t>
            </w:r>
            <w:r w:rsidRPr="00F51075">
              <w:rPr>
                <w:rStyle w:val="af6"/>
                <w:rFonts w:eastAsiaTheme="minorEastAsia"/>
                <w:rPrChange w:id="13606" w:author="raye" w:date="2018-08-10T17:41:00Z">
                  <w:rPr>
                    <w:rFonts w:ascii="Calibri" w:hAnsi="Calibri" w:cstheme="minorHAnsi"/>
                    <w:sz w:val="18"/>
                    <w:szCs w:val="18"/>
                  </w:rPr>
                </w:rPrChange>
              </w:rPr>
              <w:lastRenderedPageBreak/>
              <w:t>Covered</w:t>
            </w:r>
          </w:p>
          <w:p w14:paraId="64B765DA" w14:textId="77777777" w:rsidR="00F7260B" w:rsidRPr="00F51075" w:rsidRDefault="00F7260B" w:rsidP="00022A05">
            <w:pPr>
              <w:pStyle w:val="a0"/>
              <w:numPr>
                <w:ilvl w:val="0"/>
                <w:numId w:val="95"/>
              </w:numPr>
              <w:ind w:firstLineChars="0"/>
              <w:rPr>
                <w:rStyle w:val="af6"/>
                <w:rFonts w:eastAsiaTheme="minorEastAsia"/>
                <w:rPrChange w:id="13607" w:author="raye" w:date="2018-08-10T17:41:00Z">
                  <w:rPr>
                    <w:rFonts w:ascii="Calibri" w:hAnsi="Calibri" w:cstheme="minorHAnsi"/>
                    <w:szCs w:val="21"/>
                  </w:rPr>
                </w:rPrChange>
              </w:rPr>
            </w:pPr>
            <w:r w:rsidRPr="00F51075">
              <w:rPr>
                <w:rStyle w:val="af6"/>
                <w:rFonts w:eastAsiaTheme="minorEastAsia"/>
                <w:rPrChange w:id="13608" w:author="raye" w:date="2018-08-10T17:41:00Z">
                  <w:rPr>
                    <w:rFonts w:ascii="Calibri" w:hAnsi="Calibri" w:cstheme="minorHAnsi"/>
                    <w:sz w:val="18"/>
                    <w:szCs w:val="18"/>
                  </w:rPr>
                </w:rPrChange>
              </w:rPr>
              <w:t>Transaction Activity Deemed Inexplicable and Possibly Suspicious</w:t>
            </w:r>
          </w:p>
          <w:p w14:paraId="6ACB4265" w14:textId="77777777" w:rsidR="00F7260B" w:rsidRPr="00F51075" w:rsidRDefault="00F7260B">
            <w:pPr>
              <w:rPr>
                <w:rStyle w:val="af6"/>
                <w:rFonts w:eastAsiaTheme="minorEastAsia"/>
                <w:rPrChange w:id="13609" w:author="raye" w:date="2018-08-10T17:41:00Z">
                  <w:rPr>
                    <w:rFonts w:ascii="Calibri" w:hAnsi="Calibri" w:cstheme="minorHAnsi"/>
                    <w:szCs w:val="21"/>
                  </w:rPr>
                </w:rPrChange>
              </w:rPr>
            </w:pPr>
          </w:p>
          <w:p w14:paraId="12BF139B" w14:textId="77777777" w:rsidR="00F7260B" w:rsidRPr="00F51075" w:rsidRDefault="00F7260B">
            <w:pPr>
              <w:rPr>
                <w:rStyle w:val="af6"/>
                <w:rFonts w:eastAsiaTheme="minorEastAsia"/>
                <w:rPrChange w:id="13610" w:author="raye" w:date="2018-08-10T17:41:00Z">
                  <w:rPr>
                    <w:rFonts w:ascii="Calibri" w:hAnsi="Calibri" w:cstheme="minorHAnsi"/>
                    <w:szCs w:val="21"/>
                  </w:rPr>
                </w:rPrChange>
              </w:rPr>
            </w:pPr>
          </w:p>
          <w:p w14:paraId="475FDEF9" w14:textId="77777777" w:rsidR="00F7260B" w:rsidRPr="00F51075" w:rsidRDefault="00F7260B">
            <w:pPr>
              <w:rPr>
                <w:rStyle w:val="af6"/>
                <w:rFonts w:eastAsiaTheme="minorEastAsia"/>
                <w:rPrChange w:id="13611" w:author="raye" w:date="2018-08-10T17:41:00Z">
                  <w:rPr>
                    <w:rFonts w:ascii="Calibri" w:hAnsi="Calibri" w:cstheme="minorHAnsi"/>
                    <w:szCs w:val="21"/>
                  </w:rPr>
                </w:rPrChange>
              </w:rPr>
            </w:pPr>
          </w:p>
          <w:p w14:paraId="43F9E31A" w14:textId="77777777" w:rsidR="00F7260B" w:rsidRPr="00F51075" w:rsidRDefault="00F7260B">
            <w:pPr>
              <w:rPr>
                <w:rStyle w:val="af6"/>
                <w:rFonts w:eastAsia="等线"/>
                <w:rPrChange w:id="13612" w:author="raye" w:date="2018-08-10T17:41:00Z">
                  <w:rPr>
                    <w:rFonts w:ascii="等线" w:eastAsia="等线" w:hAnsi="等线" w:cs="宋体"/>
                    <w:kern w:val="0"/>
                    <w:szCs w:val="21"/>
                  </w:rPr>
                </w:rPrChange>
              </w:rPr>
            </w:pPr>
          </w:p>
        </w:tc>
      </w:tr>
      <w:tr w:rsidR="00F7260B" w:rsidRPr="00F51075" w14:paraId="3D4A8683"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77F071B" w14:textId="77777777" w:rsidR="00F7260B" w:rsidRPr="00F51075" w:rsidRDefault="00F7260B">
            <w:pPr>
              <w:rPr>
                <w:rStyle w:val="af6"/>
                <w:rFonts w:eastAsiaTheme="minorEastAsia"/>
                <w:rPrChange w:id="13613" w:author="raye" w:date="2018-08-10T17:41:00Z">
                  <w:rPr>
                    <w:rFonts w:ascii="Calibri" w:hAnsi="Calibri" w:cstheme="minorHAnsi"/>
                    <w:szCs w:val="21"/>
                  </w:rPr>
                </w:rPrChange>
              </w:rPr>
            </w:pPr>
            <w:r w:rsidRPr="00F51075">
              <w:rPr>
                <w:rStyle w:val="af6"/>
                <w:rFonts w:eastAsiaTheme="minorEastAsia"/>
                <w:rPrChange w:id="13614" w:author="raye" w:date="2018-08-10T17:41:00Z">
                  <w:rPr>
                    <w:rFonts w:ascii="Calibri" w:hAnsi="Calibri" w:cstheme="minorHAnsi"/>
                    <w:szCs w:val="21"/>
                  </w:rPr>
                </w:rPrChange>
              </w:rPr>
              <w:lastRenderedPageBreak/>
              <w:t>Comments</w:t>
            </w:r>
          </w:p>
        </w:tc>
        <w:tc>
          <w:tcPr>
            <w:tcW w:w="1848" w:type="dxa"/>
            <w:tcBorders>
              <w:top w:val="single" w:sz="4" w:space="0" w:color="auto"/>
              <w:left w:val="single" w:sz="4" w:space="0" w:color="auto"/>
              <w:bottom w:val="single" w:sz="4" w:space="0" w:color="auto"/>
              <w:right w:val="single" w:sz="4" w:space="0" w:color="auto"/>
            </w:tcBorders>
            <w:hideMark/>
          </w:tcPr>
          <w:p w14:paraId="4F404FFA" w14:textId="77777777" w:rsidR="00F7260B" w:rsidRPr="00F51075" w:rsidRDefault="00F7260B">
            <w:pPr>
              <w:rPr>
                <w:rStyle w:val="af6"/>
                <w:rFonts w:eastAsiaTheme="minorEastAsia"/>
                <w:rPrChange w:id="13615" w:author="raye" w:date="2018-08-10T17:41:00Z">
                  <w:rPr>
                    <w:i/>
                    <w:sz w:val="24"/>
                    <w:szCs w:val="24"/>
                  </w:rPr>
                </w:rPrChange>
              </w:rPr>
            </w:pPr>
            <w:r w:rsidRPr="00F51075">
              <w:rPr>
                <w:rStyle w:val="af6"/>
                <w:rFonts w:eastAsiaTheme="minorEastAsia"/>
                <w:rPrChange w:id="13616" w:author="raye" w:date="2018-08-10T17:41: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hideMark/>
          </w:tcPr>
          <w:p w14:paraId="71491A5C" w14:textId="77777777" w:rsidR="00F7260B" w:rsidRPr="00F51075" w:rsidRDefault="00F7260B">
            <w:pPr>
              <w:rPr>
                <w:rStyle w:val="af6"/>
                <w:rFonts w:eastAsiaTheme="minorEastAsia"/>
                <w:rPrChange w:id="13617" w:author="raye" w:date="2018-08-10T17:41:00Z">
                  <w:rPr>
                    <w:i/>
                    <w:sz w:val="24"/>
                    <w:szCs w:val="24"/>
                  </w:rPr>
                </w:rPrChange>
              </w:rPr>
            </w:pPr>
            <w:r w:rsidRPr="00F51075">
              <w:rPr>
                <w:rStyle w:val="af6"/>
                <w:rFonts w:eastAsiaTheme="minorEastAsia"/>
                <w:rPrChange w:id="13618" w:author="raye" w:date="2018-08-10T17:41:00Z">
                  <w:rPr>
                    <w:i/>
                    <w:sz w:val="24"/>
                    <w:szCs w:val="24"/>
                  </w:rPr>
                </w:rPrChange>
              </w:rPr>
              <w:t>1000 characters at most</w:t>
            </w:r>
          </w:p>
        </w:tc>
        <w:tc>
          <w:tcPr>
            <w:tcW w:w="3112" w:type="dxa"/>
            <w:tcBorders>
              <w:top w:val="single" w:sz="4" w:space="0" w:color="auto"/>
              <w:left w:val="single" w:sz="4" w:space="0" w:color="auto"/>
              <w:bottom w:val="single" w:sz="4" w:space="0" w:color="auto"/>
              <w:right w:val="single" w:sz="4" w:space="0" w:color="auto"/>
            </w:tcBorders>
            <w:noWrap/>
          </w:tcPr>
          <w:p w14:paraId="1C8534E2" w14:textId="77777777" w:rsidR="00F7260B" w:rsidRPr="00F51075" w:rsidRDefault="00F7260B">
            <w:pPr>
              <w:rPr>
                <w:rStyle w:val="af6"/>
                <w:rFonts w:eastAsia="等线"/>
                <w:rPrChange w:id="13619" w:author="raye" w:date="2018-08-10T17:41:00Z">
                  <w:rPr>
                    <w:rFonts w:ascii="等线" w:eastAsia="等线" w:hAnsi="等线" w:cs="宋体"/>
                    <w:kern w:val="0"/>
                    <w:szCs w:val="21"/>
                  </w:rPr>
                </w:rPrChange>
              </w:rPr>
            </w:pPr>
          </w:p>
        </w:tc>
      </w:tr>
    </w:tbl>
    <w:p w14:paraId="6F172335" w14:textId="77777777" w:rsidR="00F7260B" w:rsidRPr="00B0205A" w:rsidRDefault="00F7260B" w:rsidP="00F7260B">
      <w:pPr>
        <w:rPr>
          <w:rFonts w:ascii="Times New Roman" w:hAnsi="Times New Roman" w:cs="Times New Roman"/>
          <w:rPrChange w:id="13620" w:author="raye" w:date="2018-08-10T12:30:00Z">
            <w:rPr/>
          </w:rPrChange>
        </w:rPr>
      </w:pPr>
    </w:p>
    <w:p w14:paraId="65AE9D5D" w14:textId="77777777" w:rsidR="00F7260B" w:rsidRPr="00F51075" w:rsidDel="00F51075" w:rsidRDefault="00F7260B" w:rsidP="00F7260B">
      <w:pPr>
        <w:rPr>
          <w:del w:id="13621" w:author="raye" w:date="2018-08-10T17:41:00Z"/>
          <w:rStyle w:val="af6"/>
          <w:rFonts w:eastAsiaTheme="minorEastAsia"/>
          <w:rPrChange w:id="13622" w:author="raye" w:date="2018-08-10T17:41:00Z">
            <w:rPr>
              <w:del w:id="13623" w:author="raye" w:date="2018-08-10T17:41:00Z"/>
            </w:rPr>
          </w:rPrChange>
        </w:rPr>
      </w:pPr>
      <w:r w:rsidRPr="00F51075">
        <w:rPr>
          <w:rStyle w:val="af6"/>
          <w:rFonts w:eastAsiaTheme="minorEastAsia"/>
          <w:rPrChange w:id="13624" w:author="raye" w:date="2018-08-10T17:41:00Z">
            <w:rPr/>
          </w:rPrChange>
        </w:rPr>
        <w:t>To ensure consistency, both options are placed in the COMMETS column</w:t>
      </w:r>
    </w:p>
    <w:p w14:paraId="76D7F563" w14:textId="77777777" w:rsidR="00F7260B" w:rsidRPr="00F51075" w:rsidRDefault="00F7260B" w:rsidP="00F7260B">
      <w:pPr>
        <w:rPr>
          <w:rStyle w:val="af6"/>
          <w:rFonts w:eastAsiaTheme="minorEastAsia" w:hint="eastAsia"/>
          <w:rPrChange w:id="13625" w:author="raye" w:date="2018-08-10T17:41:00Z">
            <w:rPr/>
          </w:rPrChange>
        </w:rPr>
      </w:pPr>
    </w:p>
    <w:p w14:paraId="55EDD9CA" w14:textId="77777777" w:rsidR="00F7260B" w:rsidRPr="00F51075" w:rsidRDefault="00F7260B" w:rsidP="00F7260B">
      <w:pPr>
        <w:rPr>
          <w:rStyle w:val="af6"/>
          <w:rFonts w:eastAsiaTheme="minorEastAsia"/>
          <w:rPrChange w:id="13626" w:author="raye" w:date="2018-08-10T17:41:00Z">
            <w:rPr/>
          </w:rPrChange>
        </w:rPr>
      </w:pPr>
      <w:r w:rsidRPr="00F51075">
        <w:rPr>
          <w:rStyle w:val="af6"/>
          <w:rFonts w:eastAsiaTheme="minorEastAsia"/>
          <w:rPrChange w:id="13627" w:author="raye" w:date="2018-08-10T17:41:00Z">
            <w:rPr/>
          </w:rPrChange>
        </w:rPr>
        <w:t>The form of CS&amp;BSA role has the Processing result field</w:t>
      </w:r>
    </w:p>
    <w:p w14:paraId="20C8F9EB" w14:textId="77777777" w:rsidR="00F7260B" w:rsidRPr="00B0205A" w:rsidRDefault="00F7260B" w:rsidP="00F7260B">
      <w:pPr>
        <w:rPr>
          <w:rFonts w:ascii="Times New Roman" w:hAnsi="Times New Roman" w:cs="Times New Roman"/>
          <w:rPrChange w:id="13628" w:author="raye" w:date="2018-08-10T12:30:00Z">
            <w:rPr>
              <w:rFonts w:ascii="Calibri" w:hAnsi="Calibri"/>
            </w:rPr>
          </w:rPrChange>
        </w:rPr>
      </w:pPr>
    </w:p>
    <w:p w14:paraId="5928768D" w14:textId="77777777" w:rsidR="00F7260B" w:rsidRPr="00F51075" w:rsidRDefault="00F7260B" w:rsidP="00022A05">
      <w:pPr>
        <w:pStyle w:val="a0"/>
        <w:numPr>
          <w:ilvl w:val="0"/>
          <w:numId w:val="92"/>
        </w:numPr>
        <w:ind w:firstLineChars="0"/>
        <w:rPr>
          <w:rStyle w:val="af6"/>
          <w:rFonts w:eastAsiaTheme="minorEastAsia"/>
          <w:b/>
          <w:rPrChange w:id="13629" w:author="raye" w:date="2018-08-10T17:42:00Z">
            <w:rPr/>
          </w:rPrChange>
        </w:rPr>
      </w:pPr>
      <w:r w:rsidRPr="00F51075">
        <w:rPr>
          <w:rStyle w:val="af6"/>
          <w:rFonts w:eastAsiaTheme="minorEastAsia"/>
          <w:b/>
          <w:rPrChange w:id="13630" w:author="raye" w:date="2018-08-10T17:42:00Z">
            <w:rPr/>
          </w:rPrChange>
        </w:rPr>
        <w:t>BSA role</w:t>
      </w:r>
    </w:p>
    <w:p w14:paraId="0058D253" w14:textId="77777777" w:rsidR="00F7260B" w:rsidRPr="00F51075" w:rsidRDefault="00F7260B" w:rsidP="00F7260B">
      <w:pPr>
        <w:rPr>
          <w:rStyle w:val="af6"/>
          <w:rFonts w:eastAsiaTheme="minorEastAsia"/>
          <w:rPrChange w:id="13631" w:author="raye" w:date="2018-08-10T17:41:00Z">
            <w:rPr/>
          </w:rPrChange>
        </w:rPr>
      </w:pPr>
    </w:p>
    <w:tbl>
      <w:tblPr>
        <w:tblW w:w="87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848"/>
        <w:gridCol w:w="1848"/>
        <w:gridCol w:w="3113"/>
      </w:tblGrid>
      <w:tr w:rsidR="00F7260B" w:rsidRPr="00F51075" w14:paraId="1E1DD3D7"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A89581F" w14:textId="77777777" w:rsidR="00F7260B" w:rsidRPr="00F51075" w:rsidRDefault="00F7260B">
            <w:pPr>
              <w:rPr>
                <w:rStyle w:val="af6"/>
                <w:rFonts w:eastAsia="等线"/>
                <w:rPrChange w:id="13632" w:author="raye" w:date="2018-08-10T17:41:00Z">
                  <w:rPr>
                    <w:rFonts w:ascii="等线" w:eastAsia="等线" w:hAnsi="等线" w:cs="宋体"/>
                    <w:b/>
                    <w:bCs/>
                    <w:kern w:val="0"/>
                    <w:szCs w:val="21"/>
                  </w:rPr>
                </w:rPrChange>
              </w:rPr>
            </w:pPr>
            <w:r w:rsidRPr="00F51075">
              <w:rPr>
                <w:rStyle w:val="af6"/>
                <w:rFonts w:eastAsiaTheme="minorEastAsia"/>
                <w:rPrChange w:id="13633" w:author="raye" w:date="2018-08-10T17:41:00Z">
                  <w:rPr>
                    <w:i/>
                    <w:sz w:val="24"/>
                    <w:szCs w:val="24"/>
                  </w:rPr>
                </w:rPrChange>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2069047" w14:textId="77777777" w:rsidR="00F7260B" w:rsidRPr="00F51075" w:rsidRDefault="00F7260B">
            <w:pPr>
              <w:rPr>
                <w:rStyle w:val="af6"/>
                <w:rFonts w:eastAsia="等线"/>
                <w:rPrChange w:id="13634" w:author="raye" w:date="2018-08-10T17:41:00Z">
                  <w:rPr>
                    <w:rFonts w:ascii="等线" w:eastAsia="等线" w:hAnsi="等线" w:cs="宋体"/>
                    <w:b/>
                    <w:bCs/>
                    <w:kern w:val="0"/>
                    <w:szCs w:val="21"/>
                  </w:rPr>
                </w:rPrChange>
              </w:rPr>
            </w:pPr>
            <w:r w:rsidRPr="00F51075">
              <w:rPr>
                <w:rStyle w:val="af6"/>
                <w:rFonts w:eastAsiaTheme="minorEastAsia"/>
                <w:rPrChange w:id="13635" w:author="raye" w:date="2018-08-10T17:41:00Z">
                  <w:rPr>
                    <w:i/>
                    <w:sz w:val="24"/>
                    <w:szCs w:val="24"/>
                  </w:rPr>
                </w:rPrChange>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0D9D50D" w14:textId="77777777" w:rsidR="00F7260B" w:rsidRPr="00F51075" w:rsidRDefault="00F7260B">
            <w:pPr>
              <w:rPr>
                <w:rStyle w:val="af6"/>
                <w:rFonts w:eastAsia="等线"/>
                <w:rPrChange w:id="13636" w:author="raye" w:date="2018-08-10T17:41:00Z">
                  <w:rPr>
                    <w:rFonts w:ascii="等线" w:eastAsia="等线" w:hAnsi="等线" w:cs="宋体"/>
                    <w:b/>
                    <w:bCs/>
                    <w:kern w:val="0"/>
                    <w:szCs w:val="21"/>
                  </w:rPr>
                </w:rPrChange>
              </w:rPr>
            </w:pPr>
            <w:r w:rsidRPr="00F51075">
              <w:rPr>
                <w:rStyle w:val="af6"/>
                <w:rFonts w:eastAsiaTheme="minorEastAsia"/>
                <w:rPrChange w:id="13637" w:author="raye" w:date="2018-08-10T17:41:00Z">
                  <w:rPr>
                    <w:i/>
                    <w:sz w:val="24"/>
                    <w:szCs w:val="24"/>
                  </w:rPr>
                </w:rPrChange>
              </w:rPr>
              <w:t>Type</w:t>
            </w:r>
          </w:p>
        </w:tc>
        <w:tc>
          <w:tcPr>
            <w:tcW w:w="3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7FCF24B7" w14:textId="77777777" w:rsidR="00F7260B" w:rsidRPr="00F51075" w:rsidRDefault="00F7260B">
            <w:pPr>
              <w:rPr>
                <w:rStyle w:val="af6"/>
                <w:rFonts w:eastAsia="等线"/>
                <w:rPrChange w:id="13638" w:author="raye" w:date="2018-08-10T17:41:00Z">
                  <w:rPr>
                    <w:rFonts w:ascii="等线" w:eastAsia="等线" w:hAnsi="等线" w:cs="宋体"/>
                    <w:b/>
                    <w:bCs/>
                    <w:i/>
                    <w:kern w:val="0"/>
                    <w:szCs w:val="21"/>
                  </w:rPr>
                </w:rPrChange>
              </w:rPr>
            </w:pPr>
          </w:p>
          <w:p w14:paraId="48C08E3F" w14:textId="77777777" w:rsidR="00F7260B" w:rsidRPr="00F51075" w:rsidRDefault="00F7260B">
            <w:pPr>
              <w:rPr>
                <w:rStyle w:val="af6"/>
                <w:rFonts w:eastAsia="等线"/>
                <w:rPrChange w:id="13639" w:author="raye" w:date="2018-08-10T17:41:00Z">
                  <w:rPr>
                    <w:rFonts w:ascii="等线" w:eastAsia="等线" w:hAnsi="等线" w:cs="宋体"/>
                    <w:b/>
                    <w:bCs/>
                    <w:kern w:val="0"/>
                    <w:szCs w:val="21"/>
                  </w:rPr>
                </w:rPrChange>
              </w:rPr>
            </w:pPr>
            <w:r w:rsidRPr="00F51075">
              <w:rPr>
                <w:rStyle w:val="af6"/>
                <w:rFonts w:eastAsiaTheme="minorEastAsia"/>
                <w:rPrChange w:id="13640" w:author="raye" w:date="2018-08-10T17:41:00Z">
                  <w:rPr>
                    <w:i/>
                    <w:sz w:val="24"/>
                    <w:szCs w:val="24"/>
                  </w:rPr>
                </w:rPrChange>
              </w:rPr>
              <w:t>Remarks</w:t>
            </w:r>
          </w:p>
        </w:tc>
      </w:tr>
      <w:tr w:rsidR="00F7260B" w:rsidRPr="00F51075" w14:paraId="251DA6D3"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tcPr>
          <w:p w14:paraId="7954A77C" w14:textId="77777777" w:rsidR="00F7260B" w:rsidRPr="00F51075" w:rsidRDefault="00F7260B">
            <w:pPr>
              <w:spacing w:afterLines="20" w:after="62"/>
              <w:jc w:val="left"/>
              <w:rPr>
                <w:rStyle w:val="af6"/>
                <w:rFonts w:eastAsiaTheme="minorEastAsia"/>
                <w:rPrChange w:id="13641" w:author="raye" w:date="2018-08-10T17:41:00Z">
                  <w:rPr>
                    <w:rFonts w:ascii="Calibri" w:hAnsi="Calibri" w:cstheme="minorHAnsi"/>
                    <w:b/>
                    <w:sz w:val="18"/>
                    <w:szCs w:val="18"/>
                  </w:rPr>
                </w:rPrChange>
              </w:rPr>
            </w:pPr>
            <w:r w:rsidRPr="00F51075">
              <w:rPr>
                <w:rStyle w:val="af6"/>
                <w:rFonts w:eastAsiaTheme="minorEastAsia"/>
                <w:rPrChange w:id="13642" w:author="raye" w:date="2018-08-10T17:41:00Z">
                  <w:rPr>
                    <w:rFonts w:ascii="Calibri" w:hAnsi="Calibri" w:cstheme="minorHAnsi"/>
                    <w:b/>
                    <w:sz w:val="18"/>
                    <w:szCs w:val="18"/>
                  </w:rPr>
                </w:rPrChange>
              </w:rPr>
              <w:t>Approval of Case Disposition</w:t>
            </w:r>
          </w:p>
          <w:p w14:paraId="3FAA2BB8" w14:textId="77777777" w:rsidR="00F7260B" w:rsidRPr="00F51075" w:rsidRDefault="00F7260B">
            <w:pPr>
              <w:rPr>
                <w:rStyle w:val="af6"/>
                <w:rFonts w:eastAsia="等线"/>
                <w:rPrChange w:id="13643" w:author="raye" w:date="2018-08-10T17:41:00Z">
                  <w:rPr>
                    <w:rFonts w:ascii="等线" w:eastAsia="等线" w:hAnsi="等线" w:cs="宋体"/>
                    <w:kern w:val="0"/>
                    <w:szCs w:val="21"/>
                  </w:rPr>
                </w:rPrChange>
              </w:rPr>
            </w:pPr>
          </w:p>
        </w:tc>
        <w:tc>
          <w:tcPr>
            <w:tcW w:w="1848" w:type="dxa"/>
            <w:tcBorders>
              <w:top w:val="single" w:sz="4" w:space="0" w:color="auto"/>
              <w:left w:val="single" w:sz="4" w:space="0" w:color="auto"/>
              <w:bottom w:val="single" w:sz="4" w:space="0" w:color="auto"/>
              <w:right w:val="single" w:sz="4" w:space="0" w:color="auto"/>
            </w:tcBorders>
            <w:hideMark/>
          </w:tcPr>
          <w:p w14:paraId="7E5C0C6E" w14:textId="77777777" w:rsidR="00F7260B" w:rsidRPr="00F51075" w:rsidRDefault="00F7260B">
            <w:pPr>
              <w:rPr>
                <w:rStyle w:val="af6"/>
                <w:rFonts w:eastAsia="等线"/>
                <w:rPrChange w:id="13644" w:author="raye" w:date="2018-08-10T17:41:00Z">
                  <w:rPr>
                    <w:rFonts w:ascii="等线" w:eastAsia="等线" w:hAnsi="等线" w:cs="宋体"/>
                    <w:kern w:val="0"/>
                    <w:szCs w:val="21"/>
                  </w:rPr>
                </w:rPrChange>
              </w:rPr>
            </w:pPr>
            <w:r w:rsidRPr="00F51075">
              <w:rPr>
                <w:rStyle w:val="af6"/>
                <w:rFonts w:eastAsiaTheme="minorEastAsia"/>
                <w:rPrChange w:id="13645" w:author="raye" w:date="2018-08-10T17:41: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2C55C8F4" w14:textId="77777777" w:rsidR="00F7260B" w:rsidRPr="00F51075" w:rsidRDefault="00F7260B">
            <w:pPr>
              <w:rPr>
                <w:rStyle w:val="af6"/>
                <w:rFonts w:eastAsia="等线"/>
                <w:rPrChange w:id="13646" w:author="raye" w:date="2018-08-10T17:41:00Z">
                  <w:rPr>
                    <w:rFonts w:ascii="等线" w:eastAsia="等线" w:hAnsi="等线" w:cs="宋体"/>
                    <w:kern w:val="0"/>
                    <w:szCs w:val="21"/>
                  </w:rPr>
                </w:rPrChange>
              </w:rPr>
            </w:pPr>
            <w:r w:rsidRPr="00F51075">
              <w:rPr>
                <w:rStyle w:val="af6"/>
                <w:rFonts w:eastAsiaTheme="minorEastAsia"/>
                <w:rPrChange w:id="13647" w:author="raye" w:date="2018-08-10T17:41:00Z">
                  <w:rPr>
                    <w:i/>
                    <w:sz w:val="24"/>
                    <w:szCs w:val="24"/>
                  </w:rPr>
                </w:rPrChange>
              </w:rPr>
              <w:t>Single choice</w:t>
            </w:r>
          </w:p>
        </w:tc>
        <w:tc>
          <w:tcPr>
            <w:tcW w:w="3112" w:type="dxa"/>
            <w:tcBorders>
              <w:top w:val="single" w:sz="4" w:space="0" w:color="auto"/>
              <w:left w:val="single" w:sz="4" w:space="0" w:color="auto"/>
              <w:bottom w:val="single" w:sz="4" w:space="0" w:color="auto"/>
              <w:right w:val="single" w:sz="4" w:space="0" w:color="auto"/>
            </w:tcBorders>
            <w:noWrap/>
            <w:hideMark/>
          </w:tcPr>
          <w:p w14:paraId="720B0F2E" w14:textId="77777777" w:rsidR="00F7260B" w:rsidRPr="00F51075" w:rsidRDefault="00F7260B" w:rsidP="00022A05">
            <w:pPr>
              <w:pStyle w:val="a0"/>
              <w:numPr>
                <w:ilvl w:val="0"/>
                <w:numId w:val="96"/>
              </w:numPr>
              <w:ind w:firstLineChars="0"/>
              <w:rPr>
                <w:rStyle w:val="af6"/>
                <w:rFonts w:eastAsia="等线"/>
                <w:rPrChange w:id="13648" w:author="raye" w:date="2018-08-10T17:41:00Z">
                  <w:rPr>
                    <w:rFonts w:ascii="等线" w:eastAsia="等线" w:hAnsi="等线" w:cs="宋体"/>
                    <w:kern w:val="0"/>
                    <w:szCs w:val="21"/>
                  </w:rPr>
                </w:rPrChange>
              </w:rPr>
            </w:pPr>
            <w:r w:rsidRPr="00F51075">
              <w:rPr>
                <w:rStyle w:val="af6"/>
                <w:rFonts w:eastAsiaTheme="minorEastAsia"/>
                <w:rPrChange w:id="13649" w:author="raye" w:date="2018-08-10T17:41:00Z">
                  <w:rPr>
                    <w:rFonts w:ascii="Calibri" w:hAnsi="Calibri" w:cstheme="minorHAnsi"/>
                    <w:sz w:val="18"/>
                    <w:szCs w:val="18"/>
                  </w:rPr>
                </w:rPrChange>
              </w:rPr>
              <w:t>Waive Case – Continue Process Transaction</w:t>
            </w:r>
            <w:r w:rsidRPr="00F51075">
              <w:rPr>
                <w:rStyle w:val="af6"/>
                <w:rFonts w:eastAsia="等线"/>
                <w:rPrChange w:id="13650" w:author="raye" w:date="2018-08-10T17:41:00Z">
                  <w:rPr>
                    <w:rFonts w:ascii="等线" w:eastAsia="等线" w:hAnsi="等线" w:cs="宋体"/>
                    <w:kern w:val="0"/>
                    <w:szCs w:val="21"/>
                  </w:rPr>
                </w:rPrChange>
              </w:rPr>
              <w:t xml:space="preserve"> </w:t>
            </w:r>
          </w:p>
          <w:p w14:paraId="2D52500C" w14:textId="77777777" w:rsidR="00F7260B" w:rsidRPr="00F51075" w:rsidRDefault="00F7260B" w:rsidP="00022A05">
            <w:pPr>
              <w:pStyle w:val="a0"/>
              <w:numPr>
                <w:ilvl w:val="0"/>
                <w:numId w:val="96"/>
              </w:numPr>
              <w:ind w:firstLineChars="0"/>
              <w:rPr>
                <w:rStyle w:val="af6"/>
                <w:rFonts w:eastAsia="等线"/>
                <w:rPrChange w:id="13651" w:author="raye" w:date="2018-08-10T17:41:00Z">
                  <w:rPr>
                    <w:rFonts w:ascii="等线" w:eastAsia="等线" w:hAnsi="等线" w:cs="宋体"/>
                    <w:kern w:val="0"/>
                    <w:szCs w:val="21"/>
                  </w:rPr>
                </w:rPrChange>
              </w:rPr>
            </w:pPr>
            <w:r w:rsidRPr="00F51075">
              <w:rPr>
                <w:rStyle w:val="af6"/>
                <w:rFonts w:eastAsiaTheme="minorEastAsia"/>
                <w:rPrChange w:id="13652" w:author="raye" w:date="2018-08-10T17:41:00Z">
                  <w:rPr>
                    <w:rFonts w:ascii="Calibri" w:hAnsi="Calibri" w:cstheme="minorHAnsi"/>
                    <w:sz w:val="18"/>
                    <w:szCs w:val="18"/>
                  </w:rPr>
                </w:rPrChange>
              </w:rPr>
              <w:t>Further Investigate – Special Due Diligence Report</w:t>
            </w:r>
          </w:p>
          <w:p w14:paraId="49D5AB69" w14:textId="77777777" w:rsidR="00F7260B" w:rsidRPr="00F51075" w:rsidRDefault="00F7260B" w:rsidP="00022A05">
            <w:pPr>
              <w:pStyle w:val="a0"/>
              <w:numPr>
                <w:ilvl w:val="0"/>
                <w:numId w:val="96"/>
              </w:numPr>
              <w:ind w:firstLineChars="0"/>
              <w:rPr>
                <w:rStyle w:val="af6"/>
                <w:rFonts w:eastAsia="等线"/>
                <w:rPrChange w:id="13653" w:author="raye" w:date="2018-08-10T17:41:00Z">
                  <w:rPr>
                    <w:rFonts w:ascii="等线" w:eastAsia="等线" w:hAnsi="等线" w:cs="宋体"/>
                    <w:kern w:val="0"/>
                    <w:szCs w:val="21"/>
                  </w:rPr>
                </w:rPrChange>
              </w:rPr>
            </w:pPr>
            <w:r w:rsidRPr="00F51075">
              <w:rPr>
                <w:rStyle w:val="af6"/>
                <w:rFonts w:eastAsiaTheme="minorEastAsia"/>
                <w:rPrChange w:id="13654" w:author="raye" w:date="2018-08-10T17:41:00Z">
                  <w:rPr>
                    <w:rFonts w:ascii="Calibri" w:hAnsi="Calibri" w:cstheme="minorHAnsi"/>
                    <w:sz w:val="18"/>
                    <w:szCs w:val="18"/>
                  </w:rPr>
                </w:rPrChange>
              </w:rPr>
              <w:t>Reject Transaction</w:t>
            </w:r>
          </w:p>
        </w:tc>
      </w:tr>
      <w:tr w:rsidR="00F7260B" w:rsidRPr="00F51075" w14:paraId="16910CDC"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7D95B1A8" w14:textId="77777777" w:rsidR="00F7260B" w:rsidRPr="00F51075" w:rsidRDefault="00F7260B">
            <w:pPr>
              <w:rPr>
                <w:rStyle w:val="af6"/>
                <w:rFonts w:eastAsiaTheme="minorEastAsia"/>
                <w:rPrChange w:id="13655" w:author="raye" w:date="2018-08-10T17:41:00Z">
                  <w:rPr>
                    <w:rFonts w:ascii="Calibri" w:hAnsi="Calibri" w:cstheme="minorHAnsi"/>
                    <w:szCs w:val="21"/>
                  </w:rPr>
                </w:rPrChange>
              </w:rPr>
            </w:pPr>
            <w:r w:rsidRPr="00F51075">
              <w:rPr>
                <w:rStyle w:val="af6"/>
                <w:rFonts w:eastAsiaTheme="minorEastAsia"/>
                <w:rPrChange w:id="13656" w:author="raye" w:date="2018-08-10T17:41:00Z">
                  <w:rPr>
                    <w:rFonts w:ascii="Calibri" w:hAnsi="Calibri" w:cstheme="minorHAnsi"/>
                    <w:szCs w:val="21"/>
                  </w:rPr>
                </w:rPrChange>
              </w:rPr>
              <w:t>Comments</w:t>
            </w:r>
          </w:p>
        </w:tc>
        <w:tc>
          <w:tcPr>
            <w:tcW w:w="1848" w:type="dxa"/>
            <w:tcBorders>
              <w:top w:val="single" w:sz="4" w:space="0" w:color="auto"/>
              <w:left w:val="single" w:sz="4" w:space="0" w:color="auto"/>
              <w:bottom w:val="single" w:sz="4" w:space="0" w:color="auto"/>
              <w:right w:val="single" w:sz="4" w:space="0" w:color="auto"/>
            </w:tcBorders>
            <w:hideMark/>
          </w:tcPr>
          <w:p w14:paraId="72CD8565" w14:textId="77777777" w:rsidR="00F7260B" w:rsidRPr="00F51075" w:rsidRDefault="00F7260B">
            <w:pPr>
              <w:rPr>
                <w:rStyle w:val="af6"/>
                <w:rFonts w:eastAsiaTheme="minorEastAsia"/>
                <w:rPrChange w:id="13657" w:author="raye" w:date="2018-08-10T17:41:00Z">
                  <w:rPr>
                    <w:i/>
                    <w:sz w:val="24"/>
                    <w:szCs w:val="24"/>
                  </w:rPr>
                </w:rPrChange>
              </w:rPr>
            </w:pPr>
            <w:r w:rsidRPr="00F51075">
              <w:rPr>
                <w:rStyle w:val="af6"/>
                <w:rFonts w:eastAsiaTheme="minorEastAsia"/>
                <w:rPrChange w:id="13658" w:author="raye" w:date="2018-08-10T17:41: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hideMark/>
          </w:tcPr>
          <w:p w14:paraId="51836E33" w14:textId="77777777" w:rsidR="00F7260B" w:rsidRPr="00F51075" w:rsidRDefault="00F7260B">
            <w:pPr>
              <w:rPr>
                <w:rStyle w:val="af6"/>
                <w:rFonts w:eastAsiaTheme="minorEastAsia"/>
                <w:rPrChange w:id="13659" w:author="raye" w:date="2018-08-10T17:41:00Z">
                  <w:rPr>
                    <w:i/>
                    <w:sz w:val="24"/>
                    <w:szCs w:val="24"/>
                  </w:rPr>
                </w:rPrChange>
              </w:rPr>
            </w:pPr>
            <w:r w:rsidRPr="00F51075">
              <w:rPr>
                <w:rStyle w:val="af6"/>
                <w:rFonts w:eastAsiaTheme="minorEastAsia"/>
                <w:rPrChange w:id="13660" w:author="raye" w:date="2018-08-10T17:41:00Z">
                  <w:rPr>
                    <w:i/>
                    <w:sz w:val="24"/>
                    <w:szCs w:val="24"/>
                  </w:rPr>
                </w:rPrChange>
              </w:rPr>
              <w:t>1000 charaters at most</w:t>
            </w:r>
          </w:p>
        </w:tc>
        <w:tc>
          <w:tcPr>
            <w:tcW w:w="3112" w:type="dxa"/>
            <w:tcBorders>
              <w:top w:val="single" w:sz="4" w:space="0" w:color="auto"/>
              <w:left w:val="single" w:sz="4" w:space="0" w:color="auto"/>
              <w:bottom w:val="single" w:sz="4" w:space="0" w:color="auto"/>
              <w:right w:val="single" w:sz="4" w:space="0" w:color="auto"/>
            </w:tcBorders>
            <w:noWrap/>
          </w:tcPr>
          <w:p w14:paraId="3A2773C5" w14:textId="77777777" w:rsidR="00F7260B" w:rsidRPr="00F51075" w:rsidRDefault="00F7260B">
            <w:pPr>
              <w:rPr>
                <w:rStyle w:val="af6"/>
                <w:rFonts w:eastAsia="等线"/>
                <w:rPrChange w:id="13661" w:author="raye" w:date="2018-08-10T17:41:00Z">
                  <w:rPr>
                    <w:rFonts w:ascii="等线" w:eastAsia="等线" w:hAnsi="等线" w:cs="宋体"/>
                    <w:kern w:val="0"/>
                    <w:szCs w:val="21"/>
                  </w:rPr>
                </w:rPrChange>
              </w:rPr>
            </w:pPr>
          </w:p>
        </w:tc>
      </w:tr>
    </w:tbl>
    <w:p w14:paraId="55A7018D" w14:textId="77777777" w:rsidR="00F7260B" w:rsidRPr="00F51075" w:rsidRDefault="00F7260B" w:rsidP="00F7260B">
      <w:pPr>
        <w:rPr>
          <w:rStyle w:val="af6"/>
          <w:rFonts w:eastAsiaTheme="minorEastAsia"/>
          <w:rPrChange w:id="13662" w:author="raye" w:date="2018-08-10T17:41:00Z">
            <w:rPr/>
          </w:rPrChange>
        </w:rPr>
      </w:pPr>
    </w:p>
    <w:p w14:paraId="02F36FD1" w14:textId="77777777" w:rsidR="00F7260B" w:rsidRPr="00F51075" w:rsidRDefault="00F7260B" w:rsidP="00F7260B">
      <w:pPr>
        <w:rPr>
          <w:rStyle w:val="af6"/>
          <w:rFonts w:eastAsiaTheme="minorEastAsia"/>
          <w:rPrChange w:id="13663" w:author="raye" w:date="2018-08-10T17:41:00Z">
            <w:rPr>
              <w:rFonts w:ascii="Arial" w:hAnsi="Arial" w:cs="Arial"/>
              <w:color w:val="212121"/>
              <w:shd w:val="clear" w:color="auto" w:fill="FFFFFF"/>
            </w:rPr>
          </w:rPrChange>
        </w:rPr>
      </w:pPr>
      <w:r w:rsidRPr="00F51075">
        <w:rPr>
          <w:rStyle w:val="af6"/>
          <w:rFonts w:eastAsiaTheme="minorEastAsia"/>
          <w:rPrChange w:id="13664" w:author="raye" w:date="2018-08-10T17:41:00Z">
            <w:rPr/>
          </w:rPrChange>
        </w:rPr>
        <w:br/>
      </w:r>
      <w:r w:rsidRPr="00F51075">
        <w:rPr>
          <w:rStyle w:val="af6"/>
          <w:rFonts w:eastAsiaTheme="minorEastAsia"/>
          <w:rPrChange w:id="13665" w:author="raye" w:date="2018-08-10T17:41:00Z">
            <w:rPr>
              <w:rFonts w:ascii="Arial" w:hAnsi="Arial" w:cs="Arial"/>
              <w:color w:val="212121"/>
              <w:shd w:val="clear" w:color="auto" w:fill="FFFFFF"/>
            </w:rPr>
          </w:rPrChange>
        </w:rPr>
        <w:t>It should be noted here that the selection of Reject by BSA will cause the state of this CASE to change. See the status table for details.</w:t>
      </w:r>
    </w:p>
    <w:p w14:paraId="5015667D" w14:textId="77777777" w:rsidR="00F7260B" w:rsidRPr="00F51075" w:rsidRDefault="00F7260B" w:rsidP="00F7260B">
      <w:pPr>
        <w:rPr>
          <w:rStyle w:val="af6"/>
          <w:rFonts w:eastAsiaTheme="minorEastAsia"/>
          <w:rPrChange w:id="13666" w:author="raye" w:date="2018-08-10T17:41:00Z">
            <w:rPr/>
          </w:rPrChange>
        </w:rPr>
      </w:pPr>
      <w:r w:rsidRPr="00F51075">
        <w:rPr>
          <w:rStyle w:val="af6"/>
          <w:rFonts w:eastAsia="宋体"/>
          <w:rPrChange w:id="13667" w:author="raye" w:date="2018-08-10T17:41:00Z">
            <w:rPr>
              <w:rFonts w:ascii="Calibri" w:eastAsia="宋体" w:hAnsi="Calibri" w:cstheme="minorHAnsi"/>
              <w:kern w:val="0"/>
              <w:szCs w:val="21"/>
            </w:rPr>
          </w:rPrChange>
        </w:rPr>
        <w:t>24B Close Reject</w:t>
      </w:r>
    </w:p>
    <w:p w14:paraId="6009A0C7" w14:textId="77777777" w:rsidR="00F7260B" w:rsidRPr="00F51075" w:rsidRDefault="00F7260B" w:rsidP="00F7260B">
      <w:pPr>
        <w:rPr>
          <w:rStyle w:val="af6"/>
          <w:rFonts w:eastAsiaTheme="minorEastAsia"/>
          <w:rPrChange w:id="13668" w:author="raye" w:date="2018-08-10T17:42:00Z">
            <w:rPr/>
          </w:rPrChange>
        </w:rPr>
      </w:pPr>
    </w:p>
    <w:p w14:paraId="6C69DB31" w14:textId="77777777" w:rsidR="00F7260B" w:rsidRPr="00F51075" w:rsidRDefault="00F7260B" w:rsidP="00022A05">
      <w:pPr>
        <w:pStyle w:val="a0"/>
        <w:numPr>
          <w:ilvl w:val="0"/>
          <w:numId w:val="81"/>
        </w:numPr>
        <w:ind w:firstLineChars="0"/>
        <w:rPr>
          <w:rStyle w:val="aff4"/>
          <w:rFonts w:eastAsiaTheme="minorEastAsia"/>
          <w:rPrChange w:id="13669" w:author="raye" w:date="2018-08-10T17:42:00Z">
            <w:rPr>
              <w:b/>
            </w:rPr>
          </w:rPrChange>
        </w:rPr>
      </w:pPr>
      <w:r w:rsidRPr="00F51075">
        <w:rPr>
          <w:rStyle w:val="aff4"/>
          <w:rFonts w:eastAsiaTheme="minorEastAsia"/>
          <w:rPrChange w:id="13670" w:author="raye" w:date="2018-08-10T17:42:00Z">
            <w:rPr>
              <w:b/>
            </w:rPr>
          </w:rPrChange>
        </w:rPr>
        <w:t xml:space="preserve">#5  </w:t>
      </w:r>
      <w:r w:rsidRPr="00F51075">
        <w:rPr>
          <w:rStyle w:val="aff4"/>
          <w:rFonts w:eastAsiaTheme="minorEastAsia"/>
          <w:rPrChange w:id="13671" w:author="raye" w:date="2018-08-10T17:42:00Z">
            <w:rPr>
              <w:rFonts w:ascii="Calibri" w:hAnsi="Calibri" w:cstheme="minorHAnsi"/>
              <w:b/>
            </w:rPr>
          </w:rPrChange>
        </w:rPr>
        <w:t>Referral Form of Unusual /Suspicious Activities (offline)</w:t>
      </w:r>
    </w:p>
    <w:p w14:paraId="340ACC08" w14:textId="77777777" w:rsidR="00F7260B" w:rsidRPr="00F51075" w:rsidRDefault="00F7260B" w:rsidP="00022A05">
      <w:pPr>
        <w:pStyle w:val="a0"/>
        <w:numPr>
          <w:ilvl w:val="0"/>
          <w:numId w:val="97"/>
        </w:numPr>
        <w:ind w:firstLineChars="0"/>
        <w:rPr>
          <w:rStyle w:val="af6"/>
          <w:rFonts w:eastAsiaTheme="minorEastAsia"/>
          <w:rPrChange w:id="13672" w:author="raye" w:date="2018-08-10T17:42:00Z">
            <w:rPr/>
          </w:rPrChange>
        </w:rPr>
      </w:pPr>
      <w:r w:rsidRPr="00F51075">
        <w:rPr>
          <w:rStyle w:val="af6"/>
          <w:rFonts w:eastAsiaTheme="minorEastAsia"/>
          <w:rPrChange w:id="13673" w:author="raye" w:date="2018-08-10T17:42:00Z">
            <w:rPr/>
          </w:rPrChange>
        </w:rPr>
        <w:t>When the Reject item is selected in Table 4, #5 will appear (if the modification is made, the #5 entry disappears)</w:t>
      </w:r>
    </w:p>
    <w:p w14:paraId="1D4211AB" w14:textId="77777777" w:rsidR="00F7260B" w:rsidRPr="00F51075" w:rsidRDefault="00F7260B" w:rsidP="00022A05">
      <w:pPr>
        <w:pStyle w:val="a0"/>
        <w:numPr>
          <w:ilvl w:val="0"/>
          <w:numId w:val="97"/>
        </w:numPr>
        <w:ind w:firstLineChars="0"/>
        <w:rPr>
          <w:rStyle w:val="af6"/>
          <w:rFonts w:eastAsiaTheme="minorEastAsia"/>
          <w:rPrChange w:id="13674" w:author="raye" w:date="2018-08-10T17:42:00Z">
            <w:rPr/>
          </w:rPrChange>
        </w:rPr>
      </w:pPr>
      <w:r w:rsidRPr="00F51075">
        <w:rPr>
          <w:rStyle w:val="af6"/>
          <w:rFonts w:eastAsiaTheme="minorEastAsia"/>
          <w:rPrChange w:id="13675" w:author="raye" w:date="2018-08-10T17:42:00Z">
            <w:rPr/>
          </w:rPrChange>
        </w:rPr>
        <w:t>BSA has right to create #5</w:t>
      </w:r>
    </w:p>
    <w:p w14:paraId="0AACA0E5" w14:textId="77777777" w:rsidR="00F7260B" w:rsidRPr="00F51075" w:rsidRDefault="00F7260B" w:rsidP="00022A05">
      <w:pPr>
        <w:pStyle w:val="a0"/>
        <w:numPr>
          <w:ilvl w:val="0"/>
          <w:numId w:val="97"/>
        </w:numPr>
        <w:ind w:firstLineChars="0"/>
        <w:rPr>
          <w:rStyle w:val="af6"/>
          <w:rFonts w:eastAsiaTheme="minorEastAsia"/>
          <w:rPrChange w:id="13676" w:author="raye" w:date="2018-08-10T17:42:00Z">
            <w:rPr/>
          </w:rPrChange>
        </w:rPr>
      </w:pPr>
      <w:r w:rsidRPr="00F51075">
        <w:rPr>
          <w:rStyle w:val="af6"/>
          <w:rFonts w:eastAsiaTheme="minorEastAsia"/>
          <w:rPrChange w:id="13677" w:author="raye" w:date="2018-08-10T17:42:00Z">
            <w:rPr/>
          </w:rPrChange>
        </w:rPr>
        <w:t>Form Field</w:t>
      </w:r>
    </w:p>
    <w:p w14:paraId="1BA52784" w14:textId="77777777" w:rsidR="00F7260B" w:rsidRPr="00F51075" w:rsidRDefault="00F7260B" w:rsidP="00F7260B">
      <w:pPr>
        <w:pStyle w:val="a0"/>
        <w:ind w:left="360" w:firstLineChars="0" w:firstLine="0"/>
        <w:rPr>
          <w:rStyle w:val="af6"/>
          <w:rFonts w:eastAsiaTheme="minorEastAsia"/>
          <w:rPrChange w:id="13678" w:author="raye" w:date="2018-08-10T17:42:00Z">
            <w:rPr/>
          </w:rPrChange>
        </w:rPr>
      </w:pPr>
    </w:p>
    <w:tbl>
      <w:tblPr>
        <w:tblW w:w="87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848"/>
        <w:gridCol w:w="1848"/>
        <w:gridCol w:w="3113"/>
      </w:tblGrid>
      <w:tr w:rsidR="00F7260B" w:rsidRPr="00F51075" w14:paraId="529469C2"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9E9C0E1" w14:textId="77777777" w:rsidR="00F7260B" w:rsidRPr="00F51075" w:rsidRDefault="00F7260B">
            <w:pPr>
              <w:rPr>
                <w:rStyle w:val="af6"/>
                <w:rFonts w:eastAsia="等线"/>
                <w:rPrChange w:id="13679" w:author="raye" w:date="2018-08-10T17:42:00Z">
                  <w:rPr>
                    <w:rFonts w:ascii="等线" w:eastAsia="等线" w:hAnsi="等线" w:cs="宋体"/>
                    <w:b/>
                    <w:bCs/>
                    <w:kern w:val="0"/>
                    <w:szCs w:val="21"/>
                  </w:rPr>
                </w:rPrChange>
              </w:rPr>
            </w:pPr>
            <w:r w:rsidRPr="00F51075">
              <w:rPr>
                <w:rStyle w:val="af6"/>
                <w:rFonts w:eastAsiaTheme="minorEastAsia"/>
                <w:rPrChange w:id="13680" w:author="raye" w:date="2018-08-10T17:42:00Z">
                  <w:rPr>
                    <w:i/>
                    <w:sz w:val="24"/>
                    <w:szCs w:val="24"/>
                  </w:rPr>
                </w:rPrChange>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7994DFC" w14:textId="77777777" w:rsidR="00F7260B" w:rsidRPr="00F51075" w:rsidRDefault="00F7260B">
            <w:pPr>
              <w:rPr>
                <w:rStyle w:val="af6"/>
                <w:rFonts w:eastAsia="等线"/>
                <w:rPrChange w:id="13681" w:author="raye" w:date="2018-08-10T17:42:00Z">
                  <w:rPr>
                    <w:rFonts w:ascii="等线" w:eastAsia="等线" w:hAnsi="等线" w:cs="宋体"/>
                    <w:b/>
                    <w:bCs/>
                    <w:kern w:val="0"/>
                    <w:szCs w:val="21"/>
                  </w:rPr>
                </w:rPrChange>
              </w:rPr>
            </w:pPr>
            <w:r w:rsidRPr="00F51075">
              <w:rPr>
                <w:rStyle w:val="af6"/>
                <w:rFonts w:eastAsiaTheme="minorEastAsia"/>
                <w:rPrChange w:id="13682" w:author="raye" w:date="2018-08-10T17:42:00Z">
                  <w:rPr>
                    <w:i/>
                    <w:sz w:val="24"/>
                    <w:szCs w:val="24"/>
                  </w:rPr>
                </w:rPrChange>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F5172A6" w14:textId="77777777" w:rsidR="00F7260B" w:rsidRPr="00F51075" w:rsidRDefault="00F7260B">
            <w:pPr>
              <w:rPr>
                <w:rStyle w:val="af6"/>
                <w:rFonts w:eastAsia="等线"/>
                <w:rPrChange w:id="13683" w:author="raye" w:date="2018-08-10T17:42:00Z">
                  <w:rPr>
                    <w:rFonts w:ascii="等线" w:eastAsia="等线" w:hAnsi="等线" w:cs="宋体"/>
                    <w:b/>
                    <w:bCs/>
                    <w:kern w:val="0"/>
                    <w:szCs w:val="21"/>
                  </w:rPr>
                </w:rPrChange>
              </w:rPr>
            </w:pPr>
            <w:r w:rsidRPr="00F51075">
              <w:rPr>
                <w:rStyle w:val="af6"/>
                <w:rFonts w:eastAsiaTheme="minorEastAsia"/>
                <w:rPrChange w:id="13684" w:author="raye" w:date="2018-08-10T17:42:00Z">
                  <w:rPr>
                    <w:i/>
                    <w:sz w:val="24"/>
                    <w:szCs w:val="24"/>
                  </w:rPr>
                </w:rPrChange>
              </w:rPr>
              <w:t>Type</w:t>
            </w:r>
          </w:p>
        </w:tc>
        <w:tc>
          <w:tcPr>
            <w:tcW w:w="3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2A80354" w14:textId="77777777" w:rsidR="00F7260B" w:rsidRPr="00F51075" w:rsidRDefault="00F7260B">
            <w:pPr>
              <w:rPr>
                <w:rStyle w:val="af6"/>
                <w:rFonts w:eastAsia="等线"/>
                <w:rPrChange w:id="13685" w:author="raye" w:date="2018-08-10T17:42:00Z">
                  <w:rPr>
                    <w:rFonts w:ascii="等线" w:eastAsia="等线" w:hAnsi="等线" w:cs="宋体"/>
                    <w:b/>
                    <w:bCs/>
                    <w:kern w:val="0"/>
                    <w:szCs w:val="21"/>
                  </w:rPr>
                </w:rPrChange>
              </w:rPr>
            </w:pPr>
            <w:r w:rsidRPr="00F51075">
              <w:rPr>
                <w:rStyle w:val="af6"/>
                <w:rFonts w:eastAsiaTheme="minorEastAsia"/>
                <w:rPrChange w:id="13686" w:author="raye" w:date="2018-08-10T17:42:00Z">
                  <w:rPr>
                    <w:i/>
                    <w:sz w:val="24"/>
                    <w:szCs w:val="24"/>
                  </w:rPr>
                </w:rPrChange>
              </w:rPr>
              <w:t>Remarks</w:t>
            </w:r>
          </w:p>
        </w:tc>
      </w:tr>
      <w:tr w:rsidR="00F7260B" w:rsidRPr="00F51075" w14:paraId="4957BC14"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2AA12D1" w14:textId="77777777" w:rsidR="00F7260B" w:rsidRPr="00F51075" w:rsidRDefault="00F7260B">
            <w:pPr>
              <w:rPr>
                <w:rStyle w:val="af6"/>
                <w:rFonts w:eastAsia="等线"/>
                <w:rPrChange w:id="13687" w:author="raye" w:date="2018-08-10T17:42:00Z">
                  <w:rPr>
                    <w:rFonts w:ascii="等线" w:eastAsia="等线" w:hAnsi="等线" w:cs="宋体"/>
                    <w:kern w:val="0"/>
                    <w:szCs w:val="21"/>
                  </w:rPr>
                </w:rPrChange>
              </w:rPr>
            </w:pPr>
            <w:r w:rsidRPr="00F51075">
              <w:rPr>
                <w:rStyle w:val="af6"/>
                <w:rFonts w:eastAsiaTheme="minorEastAsia"/>
                <w:rPrChange w:id="13688" w:author="raye" w:date="2018-08-10T17:42:00Z">
                  <w:rPr>
                    <w:rFonts w:ascii="Calibri" w:hAnsi="Calibri" w:cstheme="minorHAnsi"/>
                    <w:b/>
                    <w:sz w:val="18"/>
                    <w:szCs w:val="18"/>
                  </w:rPr>
                </w:rPrChange>
              </w:rPr>
              <w:t xml:space="preserve">Clint Name    </w:t>
            </w:r>
          </w:p>
        </w:tc>
        <w:tc>
          <w:tcPr>
            <w:tcW w:w="1848" w:type="dxa"/>
            <w:tcBorders>
              <w:top w:val="single" w:sz="4" w:space="0" w:color="auto"/>
              <w:left w:val="single" w:sz="4" w:space="0" w:color="auto"/>
              <w:bottom w:val="single" w:sz="4" w:space="0" w:color="auto"/>
              <w:right w:val="single" w:sz="4" w:space="0" w:color="auto"/>
            </w:tcBorders>
            <w:hideMark/>
          </w:tcPr>
          <w:p w14:paraId="71A09F82" w14:textId="77777777" w:rsidR="00F7260B" w:rsidRPr="00F51075" w:rsidRDefault="00F7260B">
            <w:pPr>
              <w:rPr>
                <w:rStyle w:val="af6"/>
                <w:rFonts w:eastAsia="等线"/>
                <w:rPrChange w:id="13689" w:author="raye" w:date="2018-08-10T17:42:00Z">
                  <w:rPr>
                    <w:rFonts w:ascii="等线" w:eastAsia="等线" w:hAnsi="等线" w:cs="宋体"/>
                    <w:kern w:val="0"/>
                    <w:szCs w:val="21"/>
                  </w:rPr>
                </w:rPrChange>
              </w:rPr>
            </w:pPr>
            <w:r w:rsidRPr="00F51075">
              <w:rPr>
                <w:rStyle w:val="af6"/>
                <w:rFonts w:eastAsiaTheme="minorEastAsia"/>
                <w:rPrChange w:id="13690" w:author="raye" w:date="2018-08-10T17:42: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3A143849" w14:textId="77777777" w:rsidR="00F7260B" w:rsidRPr="00F51075" w:rsidRDefault="00F7260B">
            <w:pPr>
              <w:rPr>
                <w:rStyle w:val="af6"/>
                <w:rFonts w:eastAsia="等线"/>
                <w:rPrChange w:id="13691" w:author="raye" w:date="2018-08-10T17:42:00Z">
                  <w:rPr>
                    <w:rFonts w:ascii="等线" w:eastAsia="等线" w:hAnsi="等线" w:cs="宋体"/>
                    <w:kern w:val="0"/>
                    <w:szCs w:val="21"/>
                  </w:rPr>
                </w:rPrChange>
              </w:rPr>
            </w:pPr>
            <w:r w:rsidRPr="00F51075">
              <w:rPr>
                <w:rStyle w:val="af6"/>
                <w:rFonts w:eastAsiaTheme="minorEastAsia"/>
                <w:rPrChange w:id="13692" w:author="raye" w:date="2018-08-10T17:42:00Z">
                  <w:rPr>
                    <w:i/>
                    <w:sz w:val="24"/>
                    <w:szCs w:val="24"/>
                  </w:rPr>
                </w:rPrChange>
              </w:rPr>
              <w:t>System obtain</w:t>
            </w:r>
          </w:p>
        </w:tc>
        <w:tc>
          <w:tcPr>
            <w:tcW w:w="3112" w:type="dxa"/>
            <w:tcBorders>
              <w:top w:val="single" w:sz="4" w:space="0" w:color="auto"/>
              <w:left w:val="single" w:sz="4" w:space="0" w:color="auto"/>
              <w:bottom w:val="single" w:sz="4" w:space="0" w:color="auto"/>
              <w:right w:val="single" w:sz="4" w:space="0" w:color="auto"/>
            </w:tcBorders>
            <w:noWrap/>
            <w:hideMark/>
          </w:tcPr>
          <w:p w14:paraId="34C01E50" w14:textId="77777777" w:rsidR="00F7260B" w:rsidRPr="00F51075" w:rsidRDefault="00F7260B" w:rsidP="00022A05">
            <w:pPr>
              <w:pStyle w:val="a0"/>
              <w:numPr>
                <w:ilvl w:val="0"/>
                <w:numId w:val="96"/>
              </w:numPr>
              <w:ind w:firstLineChars="0"/>
              <w:rPr>
                <w:rStyle w:val="af6"/>
                <w:rFonts w:eastAsia="等线"/>
                <w:rPrChange w:id="13693" w:author="raye" w:date="2018-08-10T17:42:00Z">
                  <w:rPr>
                    <w:rFonts w:ascii="等线" w:eastAsia="等线" w:hAnsi="等线" w:cs="宋体"/>
                    <w:kern w:val="0"/>
                    <w:szCs w:val="21"/>
                  </w:rPr>
                </w:rPrChange>
              </w:rPr>
            </w:pPr>
            <w:r w:rsidRPr="00F51075">
              <w:rPr>
                <w:rStyle w:val="af6"/>
                <w:rFonts w:eastAsia="等线"/>
                <w:rPrChange w:id="13694" w:author="raye" w:date="2018-08-10T17:42:00Z">
                  <w:rPr>
                    <w:rFonts w:ascii="等线" w:eastAsia="等线" w:hAnsi="等线" w:cs="宋体"/>
                    <w:kern w:val="0"/>
                    <w:szCs w:val="21"/>
                  </w:rPr>
                </w:rPrChange>
              </w:rPr>
              <w:t>Come from CASE</w:t>
            </w:r>
          </w:p>
        </w:tc>
      </w:tr>
      <w:tr w:rsidR="00F7260B" w:rsidRPr="00F51075" w14:paraId="21EC9AE4"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45D71D03" w14:textId="77777777" w:rsidR="00F7260B" w:rsidRPr="00F51075" w:rsidRDefault="00F7260B">
            <w:pPr>
              <w:rPr>
                <w:rStyle w:val="af6"/>
                <w:rFonts w:eastAsiaTheme="minorEastAsia"/>
                <w:rPrChange w:id="13695" w:author="raye" w:date="2018-08-10T17:42:00Z">
                  <w:rPr>
                    <w:rFonts w:ascii="Calibri" w:hAnsi="Calibri" w:cstheme="minorHAnsi"/>
                    <w:szCs w:val="21"/>
                  </w:rPr>
                </w:rPrChange>
              </w:rPr>
            </w:pPr>
            <w:r w:rsidRPr="00F51075">
              <w:rPr>
                <w:rStyle w:val="af6"/>
                <w:rFonts w:eastAsiaTheme="minorEastAsia"/>
                <w:rPrChange w:id="13696" w:author="raye" w:date="2018-08-10T17:42:00Z">
                  <w:rPr>
                    <w:rFonts w:ascii="Calibri" w:hAnsi="Calibri" w:cstheme="minorHAnsi"/>
                    <w:szCs w:val="21"/>
                  </w:rPr>
                </w:rPrChange>
              </w:rPr>
              <w:t xml:space="preserve">Account NO. (if </w:t>
            </w:r>
            <w:r w:rsidRPr="00F51075">
              <w:rPr>
                <w:rStyle w:val="af6"/>
                <w:rFonts w:eastAsiaTheme="minorEastAsia"/>
                <w:rPrChange w:id="13697" w:author="raye" w:date="2018-08-10T17:42:00Z">
                  <w:rPr>
                    <w:rFonts w:ascii="Calibri" w:hAnsi="Calibri" w:cstheme="minorHAnsi"/>
                    <w:szCs w:val="21"/>
                  </w:rPr>
                </w:rPrChange>
              </w:rPr>
              <w:lastRenderedPageBreak/>
              <w:t>any)</w:t>
            </w:r>
          </w:p>
        </w:tc>
        <w:tc>
          <w:tcPr>
            <w:tcW w:w="1848" w:type="dxa"/>
            <w:tcBorders>
              <w:top w:val="single" w:sz="4" w:space="0" w:color="auto"/>
              <w:left w:val="single" w:sz="4" w:space="0" w:color="auto"/>
              <w:bottom w:val="single" w:sz="4" w:space="0" w:color="auto"/>
              <w:right w:val="single" w:sz="4" w:space="0" w:color="auto"/>
            </w:tcBorders>
            <w:hideMark/>
          </w:tcPr>
          <w:p w14:paraId="6880DC72" w14:textId="77777777" w:rsidR="00F7260B" w:rsidRPr="00F51075" w:rsidRDefault="00F7260B">
            <w:pPr>
              <w:rPr>
                <w:rStyle w:val="af6"/>
                <w:rFonts w:eastAsiaTheme="minorEastAsia"/>
                <w:rPrChange w:id="13698" w:author="raye" w:date="2018-08-10T17:42:00Z">
                  <w:rPr>
                    <w:i/>
                    <w:sz w:val="24"/>
                    <w:szCs w:val="24"/>
                  </w:rPr>
                </w:rPrChange>
              </w:rPr>
            </w:pPr>
            <w:r w:rsidRPr="00F51075">
              <w:rPr>
                <w:rStyle w:val="af6"/>
                <w:rFonts w:eastAsiaTheme="minorEastAsia"/>
                <w:rPrChange w:id="13699" w:author="raye" w:date="2018-08-10T17:42:00Z">
                  <w:rPr>
                    <w:i/>
                    <w:sz w:val="24"/>
                    <w:szCs w:val="24"/>
                  </w:rPr>
                </w:rPrChange>
              </w:rPr>
              <w:lastRenderedPageBreak/>
              <w:t>optional</w:t>
            </w:r>
          </w:p>
        </w:tc>
        <w:tc>
          <w:tcPr>
            <w:tcW w:w="1848" w:type="dxa"/>
            <w:tcBorders>
              <w:top w:val="single" w:sz="4" w:space="0" w:color="auto"/>
              <w:left w:val="single" w:sz="4" w:space="0" w:color="auto"/>
              <w:bottom w:val="single" w:sz="4" w:space="0" w:color="auto"/>
              <w:right w:val="single" w:sz="4" w:space="0" w:color="auto"/>
            </w:tcBorders>
            <w:hideMark/>
          </w:tcPr>
          <w:p w14:paraId="3295F1E2" w14:textId="77777777" w:rsidR="00F7260B" w:rsidRPr="00F51075" w:rsidRDefault="00F7260B">
            <w:pPr>
              <w:rPr>
                <w:rStyle w:val="af6"/>
                <w:rFonts w:eastAsiaTheme="minorEastAsia"/>
                <w:rPrChange w:id="13700" w:author="raye" w:date="2018-08-10T17:42:00Z">
                  <w:rPr>
                    <w:i/>
                    <w:sz w:val="24"/>
                    <w:szCs w:val="24"/>
                  </w:rPr>
                </w:rPrChange>
              </w:rPr>
            </w:pPr>
            <w:r w:rsidRPr="00F51075">
              <w:rPr>
                <w:rStyle w:val="af6"/>
                <w:rFonts w:eastAsiaTheme="minorEastAsia"/>
                <w:rPrChange w:id="13701" w:author="raye" w:date="2018-08-10T17:42:00Z">
                  <w:rPr>
                    <w:i/>
                    <w:sz w:val="24"/>
                    <w:szCs w:val="24"/>
                  </w:rPr>
                </w:rPrChange>
              </w:rPr>
              <w:t xml:space="preserve">Within 30 </w:t>
            </w:r>
            <w:r w:rsidRPr="00F51075">
              <w:rPr>
                <w:rStyle w:val="af6"/>
                <w:rFonts w:eastAsiaTheme="minorEastAsia"/>
                <w:rPrChange w:id="13702" w:author="raye" w:date="2018-08-10T17:42:00Z">
                  <w:rPr>
                    <w:i/>
                    <w:sz w:val="24"/>
                    <w:szCs w:val="24"/>
                  </w:rPr>
                </w:rPrChange>
              </w:rPr>
              <w:lastRenderedPageBreak/>
              <w:t>characters</w:t>
            </w:r>
          </w:p>
        </w:tc>
        <w:tc>
          <w:tcPr>
            <w:tcW w:w="3112" w:type="dxa"/>
            <w:tcBorders>
              <w:top w:val="single" w:sz="4" w:space="0" w:color="auto"/>
              <w:left w:val="single" w:sz="4" w:space="0" w:color="auto"/>
              <w:bottom w:val="single" w:sz="4" w:space="0" w:color="auto"/>
              <w:right w:val="single" w:sz="4" w:space="0" w:color="auto"/>
            </w:tcBorders>
            <w:noWrap/>
          </w:tcPr>
          <w:p w14:paraId="3D6D373B" w14:textId="77777777" w:rsidR="00F7260B" w:rsidRPr="00F51075" w:rsidRDefault="00F7260B">
            <w:pPr>
              <w:rPr>
                <w:rStyle w:val="af6"/>
                <w:rFonts w:eastAsia="等线"/>
                <w:rPrChange w:id="13703" w:author="raye" w:date="2018-08-10T17:42:00Z">
                  <w:rPr>
                    <w:rFonts w:ascii="等线" w:eastAsia="等线" w:hAnsi="等线" w:cs="宋体"/>
                    <w:kern w:val="0"/>
                    <w:szCs w:val="21"/>
                  </w:rPr>
                </w:rPrChange>
              </w:rPr>
            </w:pPr>
          </w:p>
        </w:tc>
      </w:tr>
      <w:tr w:rsidR="00F7260B" w:rsidRPr="00F51075" w14:paraId="54E23784"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0CFEE91C" w14:textId="77777777" w:rsidR="00F7260B" w:rsidRPr="00F51075" w:rsidRDefault="00F7260B">
            <w:pPr>
              <w:rPr>
                <w:rStyle w:val="af6"/>
                <w:rFonts w:eastAsiaTheme="minorEastAsia"/>
                <w:rPrChange w:id="13704" w:author="raye" w:date="2018-08-10T17:42:00Z">
                  <w:rPr>
                    <w:rFonts w:ascii="Calibri" w:hAnsi="Calibri" w:cstheme="minorHAnsi"/>
                    <w:szCs w:val="21"/>
                  </w:rPr>
                </w:rPrChange>
              </w:rPr>
            </w:pPr>
            <w:r w:rsidRPr="00F51075">
              <w:rPr>
                <w:rStyle w:val="af6"/>
                <w:rFonts w:eastAsiaTheme="minorEastAsia"/>
                <w:rPrChange w:id="13705" w:author="raye" w:date="2018-08-10T17:42:00Z">
                  <w:rPr>
                    <w:rFonts w:ascii="Calibri" w:hAnsi="Calibri" w:cstheme="minorHAnsi"/>
                    <w:szCs w:val="21"/>
                  </w:rPr>
                </w:rPrChange>
              </w:rPr>
              <w:lastRenderedPageBreak/>
              <w:t>Related Accounts (if any)</w:t>
            </w:r>
          </w:p>
        </w:tc>
        <w:tc>
          <w:tcPr>
            <w:tcW w:w="1848" w:type="dxa"/>
            <w:tcBorders>
              <w:top w:val="single" w:sz="4" w:space="0" w:color="auto"/>
              <w:left w:val="single" w:sz="4" w:space="0" w:color="auto"/>
              <w:bottom w:val="single" w:sz="4" w:space="0" w:color="auto"/>
              <w:right w:val="single" w:sz="4" w:space="0" w:color="auto"/>
            </w:tcBorders>
            <w:hideMark/>
          </w:tcPr>
          <w:p w14:paraId="2A418734" w14:textId="77777777" w:rsidR="00F7260B" w:rsidRPr="00F51075" w:rsidRDefault="00F7260B">
            <w:pPr>
              <w:rPr>
                <w:rStyle w:val="af6"/>
                <w:rFonts w:eastAsiaTheme="minorEastAsia"/>
                <w:rPrChange w:id="13706" w:author="raye" w:date="2018-08-10T17:42:00Z">
                  <w:rPr>
                    <w:i/>
                    <w:sz w:val="24"/>
                    <w:szCs w:val="24"/>
                  </w:rPr>
                </w:rPrChange>
              </w:rPr>
            </w:pPr>
            <w:r w:rsidRPr="00F51075">
              <w:rPr>
                <w:rStyle w:val="af6"/>
                <w:rFonts w:eastAsiaTheme="minorEastAsia"/>
                <w:rPrChange w:id="13707" w:author="raye" w:date="2018-08-10T17:42: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hideMark/>
          </w:tcPr>
          <w:p w14:paraId="2EEC99ED" w14:textId="77777777" w:rsidR="00F7260B" w:rsidRPr="00F51075" w:rsidRDefault="00F7260B">
            <w:pPr>
              <w:rPr>
                <w:rStyle w:val="af6"/>
                <w:rFonts w:eastAsiaTheme="minorEastAsia"/>
                <w:rPrChange w:id="13708" w:author="raye" w:date="2018-08-10T17:42:00Z">
                  <w:rPr>
                    <w:i/>
                    <w:sz w:val="24"/>
                    <w:szCs w:val="24"/>
                  </w:rPr>
                </w:rPrChange>
              </w:rPr>
            </w:pPr>
            <w:r w:rsidRPr="00F51075">
              <w:rPr>
                <w:rStyle w:val="af6"/>
                <w:rFonts w:eastAsiaTheme="minorEastAsia"/>
                <w:rPrChange w:id="13709" w:author="raye" w:date="2018-08-10T17:42:00Z">
                  <w:rPr>
                    <w:i/>
                    <w:sz w:val="24"/>
                    <w:szCs w:val="24"/>
                  </w:rPr>
                </w:rPrChange>
              </w:rPr>
              <w:t>Within 30 characters</w:t>
            </w:r>
          </w:p>
        </w:tc>
        <w:tc>
          <w:tcPr>
            <w:tcW w:w="3112" w:type="dxa"/>
            <w:tcBorders>
              <w:top w:val="single" w:sz="4" w:space="0" w:color="auto"/>
              <w:left w:val="single" w:sz="4" w:space="0" w:color="auto"/>
              <w:bottom w:val="single" w:sz="4" w:space="0" w:color="auto"/>
              <w:right w:val="single" w:sz="4" w:space="0" w:color="auto"/>
            </w:tcBorders>
            <w:noWrap/>
          </w:tcPr>
          <w:p w14:paraId="45D9F03D" w14:textId="77777777" w:rsidR="00F7260B" w:rsidRPr="00F51075" w:rsidRDefault="00F7260B">
            <w:pPr>
              <w:rPr>
                <w:rStyle w:val="af6"/>
                <w:rFonts w:eastAsia="等线"/>
                <w:rPrChange w:id="13710" w:author="raye" w:date="2018-08-10T17:42:00Z">
                  <w:rPr>
                    <w:rFonts w:ascii="等线" w:eastAsia="等线" w:hAnsi="等线" w:cs="宋体"/>
                    <w:kern w:val="0"/>
                    <w:szCs w:val="21"/>
                  </w:rPr>
                </w:rPrChange>
              </w:rPr>
            </w:pPr>
          </w:p>
        </w:tc>
      </w:tr>
      <w:tr w:rsidR="00F7260B" w:rsidRPr="00F51075" w14:paraId="3B469BFE"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05789740" w14:textId="77777777" w:rsidR="00F7260B" w:rsidRPr="00F51075" w:rsidRDefault="00F7260B">
            <w:pPr>
              <w:rPr>
                <w:rStyle w:val="af6"/>
                <w:rFonts w:eastAsiaTheme="minorEastAsia"/>
                <w:rPrChange w:id="13711" w:author="raye" w:date="2018-08-10T17:42:00Z">
                  <w:rPr>
                    <w:rFonts w:ascii="Calibri" w:hAnsi="Calibri" w:cstheme="minorHAnsi"/>
                    <w:szCs w:val="21"/>
                  </w:rPr>
                </w:rPrChange>
              </w:rPr>
            </w:pPr>
            <w:r w:rsidRPr="00F51075">
              <w:rPr>
                <w:rStyle w:val="af6"/>
                <w:rFonts w:eastAsiaTheme="minorEastAsia"/>
                <w:rPrChange w:id="13712" w:author="raye" w:date="2018-08-10T17:42:00Z">
                  <w:rPr>
                    <w:rFonts w:ascii="Calibri" w:hAnsi="Calibri" w:cstheme="minorHAnsi"/>
                    <w:szCs w:val="21"/>
                  </w:rPr>
                </w:rPrChange>
              </w:rPr>
              <w:t>Has This Activity Been Reported Before</w:t>
            </w:r>
          </w:p>
        </w:tc>
        <w:tc>
          <w:tcPr>
            <w:tcW w:w="1848" w:type="dxa"/>
            <w:tcBorders>
              <w:top w:val="single" w:sz="4" w:space="0" w:color="auto"/>
              <w:left w:val="single" w:sz="4" w:space="0" w:color="auto"/>
              <w:bottom w:val="single" w:sz="4" w:space="0" w:color="auto"/>
              <w:right w:val="single" w:sz="4" w:space="0" w:color="auto"/>
            </w:tcBorders>
            <w:hideMark/>
          </w:tcPr>
          <w:p w14:paraId="7E4F32FC" w14:textId="77777777" w:rsidR="00F7260B" w:rsidRPr="00F51075" w:rsidRDefault="00F7260B">
            <w:pPr>
              <w:rPr>
                <w:rStyle w:val="af6"/>
                <w:rFonts w:eastAsiaTheme="minorEastAsia"/>
                <w:rPrChange w:id="13713" w:author="raye" w:date="2018-08-10T17:42:00Z">
                  <w:rPr>
                    <w:i/>
                    <w:sz w:val="24"/>
                    <w:szCs w:val="24"/>
                  </w:rPr>
                </w:rPrChange>
              </w:rPr>
            </w:pPr>
            <w:bookmarkStart w:id="13714" w:name="OLE_LINK30"/>
            <w:bookmarkStart w:id="13715" w:name="OLE_LINK31"/>
            <w:r w:rsidRPr="00F51075">
              <w:rPr>
                <w:rStyle w:val="af6"/>
                <w:rFonts w:eastAsiaTheme="minorEastAsia"/>
                <w:rPrChange w:id="13716" w:author="raye" w:date="2018-08-10T17:42:00Z">
                  <w:rPr>
                    <w:i/>
                    <w:sz w:val="24"/>
                    <w:szCs w:val="24"/>
                  </w:rPr>
                </w:rPrChange>
              </w:rPr>
              <w:t>Required</w:t>
            </w:r>
            <w:bookmarkEnd w:id="13714"/>
            <w:bookmarkEnd w:id="13715"/>
          </w:p>
        </w:tc>
        <w:tc>
          <w:tcPr>
            <w:tcW w:w="1848" w:type="dxa"/>
            <w:tcBorders>
              <w:top w:val="single" w:sz="4" w:space="0" w:color="auto"/>
              <w:left w:val="single" w:sz="4" w:space="0" w:color="auto"/>
              <w:bottom w:val="single" w:sz="4" w:space="0" w:color="auto"/>
              <w:right w:val="single" w:sz="4" w:space="0" w:color="auto"/>
            </w:tcBorders>
            <w:hideMark/>
          </w:tcPr>
          <w:p w14:paraId="3F63EB5A" w14:textId="77777777" w:rsidR="00F7260B" w:rsidRPr="00F51075" w:rsidRDefault="00F7260B">
            <w:pPr>
              <w:rPr>
                <w:rStyle w:val="af6"/>
                <w:rFonts w:eastAsiaTheme="minorEastAsia"/>
                <w:rPrChange w:id="13717" w:author="raye" w:date="2018-08-10T17:42:00Z">
                  <w:rPr>
                    <w:i/>
                    <w:sz w:val="24"/>
                    <w:szCs w:val="24"/>
                  </w:rPr>
                </w:rPrChange>
              </w:rPr>
            </w:pPr>
            <w:r w:rsidRPr="00F51075">
              <w:rPr>
                <w:rStyle w:val="af6"/>
                <w:rFonts w:eastAsiaTheme="minorEastAsia"/>
                <w:rPrChange w:id="13718" w:author="raye" w:date="2018-08-10T17:42:00Z">
                  <w:rPr>
                    <w:i/>
                    <w:sz w:val="24"/>
                    <w:szCs w:val="24"/>
                  </w:rPr>
                </w:rPrChange>
              </w:rPr>
              <w:t>Within 255 characters</w:t>
            </w:r>
          </w:p>
        </w:tc>
        <w:tc>
          <w:tcPr>
            <w:tcW w:w="3112" w:type="dxa"/>
            <w:tcBorders>
              <w:top w:val="single" w:sz="4" w:space="0" w:color="auto"/>
              <w:left w:val="single" w:sz="4" w:space="0" w:color="auto"/>
              <w:bottom w:val="single" w:sz="4" w:space="0" w:color="auto"/>
              <w:right w:val="single" w:sz="4" w:space="0" w:color="auto"/>
            </w:tcBorders>
            <w:noWrap/>
          </w:tcPr>
          <w:p w14:paraId="7748B4A2" w14:textId="77777777" w:rsidR="00F7260B" w:rsidRPr="00F51075" w:rsidRDefault="00F7260B">
            <w:pPr>
              <w:rPr>
                <w:rStyle w:val="af6"/>
                <w:rFonts w:eastAsia="等线"/>
                <w:rPrChange w:id="13719" w:author="raye" w:date="2018-08-10T17:42:00Z">
                  <w:rPr>
                    <w:rFonts w:ascii="等线" w:eastAsia="等线" w:hAnsi="等线" w:cs="宋体"/>
                    <w:kern w:val="0"/>
                    <w:szCs w:val="21"/>
                  </w:rPr>
                </w:rPrChange>
              </w:rPr>
            </w:pPr>
          </w:p>
        </w:tc>
      </w:tr>
      <w:tr w:rsidR="00F7260B" w:rsidRPr="00F51075" w14:paraId="29E1BF83"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EDB43E8" w14:textId="77777777" w:rsidR="00F7260B" w:rsidRPr="00F51075" w:rsidRDefault="00F7260B">
            <w:pPr>
              <w:rPr>
                <w:rStyle w:val="af6"/>
                <w:rFonts w:eastAsiaTheme="minorEastAsia"/>
                <w:rPrChange w:id="13720" w:author="raye" w:date="2018-08-10T17:42:00Z">
                  <w:rPr>
                    <w:rFonts w:ascii="Calibri" w:hAnsi="Calibri" w:cstheme="minorHAnsi"/>
                    <w:szCs w:val="21"/>
                  </w:rPr>
                </w:rPrChange>
              </w:rPr>
            </w:pPr>
            <w:r w:rsidRPr="00F51075">
              <w:rPr>
                <w:rStyle w:val="af6"/>
                <w:rFonts w:eastAsiaTheme="minorEastAsia"/>
                <w:rPrChange w:id="13721" w:author="raye" w:date="2018-08-10T17:42:00Z">
                  <w:rPr>
                    <w:rFonts w:ascii="Calibri" w:hAnsi="Calibri" w:cstheme="minorHAnsi"/>
                    <w:szCs w:val="21"/>
                  </w:rPr>
                </w:rPrChange>
              </w:rPr>
              <w:t>Dollar Amount of Activity</w:t>
            </w:r>
          </w:p>
        </w:tc>
        <w:tc>
          <w:tcPr>
            <w:tcW w:w="1848" w:type="dxa"/>
            <w:tcBorders>
              <w:top w:val="single" w:sz="4" w:space="0" w:color="auto"/>
              <w:left w:val="single" w:sz="4" w:space="0" w:color="auto"/>
              <w:bottom w:val="single" w:sz="4" w:space="0" w:color="auto"/>
              <w:right w:val="single" w:sz="4" w:space="0" w:color="auto"/>
            </w:tcBorders>
            <w:hideMark/>
          </w:tcPr>
          <w:p w14:paraId="5CC8CC95" w14:textId="77777777" w:rsidR="00F7260B" w:rsidRPr="00F51075" w:rsidRDefault="00F7260B">
            <w:pPr>
              <w:rPr>
                <w:rStyle w:val="af6"/>
                <w:rFonts w:eastAsiaTheme="minorEastAsia"/>
                <w:rPrChange w:id="13722" w:author="raye" w:date="2018-08-10T17:42:00Z">
                  <w:rPr>
                    <w:i/>
                    <w:sz w:val="24"/>
                    <w:szCs w:val="24"/>
                  </w:rPr>
                </w:rPrChange>
              </w:rPr>
            </w:pPr>
            <w:r w:rsidRPr="00F51075">
              <w:rPr>
                <w:rStyle w:val="af6"/>
                <w:rFonts w:eastAsiaTheme="minorEastAsia"/>
                <w:rPrChange w:id="13723" w:author="raye" w:date="2018-08-10T17:42: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1E5D5DE7" w14:textId="77777777" w:rsidR="00F7260B" w:rsidRPr="00F51075" w:rsidRDefault="00F7260B">
            <w:pPr>
              <w:rPr>
                <w:rStyle w:val="af6"/>
                <w:rFonts w:eastAsiaTheme="minorEastAsia"/>
                <w:rPrChange w:id="13724" w:author="raye" w:date="2018-08-10T17:42:00Z">
                  <w:rPr>
                    <w:i/>
                    <w:sz w:val="24"/>
                    <w:szCs w:val="24"/>
                  </w:rPr>
                </w:rPrChange>
              </w:rPr>
            </w:pPr>
            <w:r w:rsidRPr="00F51075">
              <w:rPr>
                <w:rStyle w:val="af6"/>
                <w:rFonts w:eastAsiaTheme="minorEastAsia"/>
                <w:rPrChange w:id="13725" w:author="raye" w:date="2018-08-10T17:42:00Z">
                  <w:rPr>
                    <w:i/>
                    <w:sz w:val="24"/>
                    <w:szCs w:val="24"/>
                  </w:rPr>
                </w:rPrChange>
              </w:rPr>
              <w:t>Currency</w:t>
            </w:r>
          </w:p>
        </w:tc>
        <w:tc>
          <w:tcPr>
            <w:tcW w:w="3112" w:type="dxa"/>
            <w:tcBorders>
              <w:top w:val="single" w:sz="4" w:space="0" w:color="auto"/>
              <w:left w:val="single" w:sz="4" w:space="0" w:color="auto"/>
              <w:bottom w:val="single" w:sz="4" w:space="0" w:color="auto"/>
              <w:right w:val="single" w:sz="4" w:space="0" w:color="auto"/>
            </w:tcBorders>
            <w:noWrap/>
            <w:hideMark/>
          </w:tcPr>
          <w:p w14:paraId="7EE81E5D" w14:textId="77777777" w:rsidR="00F7260B" w:rsidRPr="00F51075" w:rsidRDefault="00F7260B">
            <w:pPr>
              <w:rPr>
                <w:rStyle w:val="af6"/>
                <w:rFonts w:eastAsia="等线"/>
                <w:rPrChange w:id="13726" w:author="raye" w:date="2018-08-10T17:42:00Z">
                  <w:rPr>
                    <w:rFonts w:ascii="等线" w:eastAsia="等线" w:hAnsi="等线" w:cs="宋体"/>
                    <w:kern w:val="0"/>
                    <w:szCs w:val="21"/>
                  </w:rPr>
                </w:rPrChange>
              </w:rPr>
            </w:pPr>
            <w:r w:rsidRPr="00F51075">
              <w:rPr>
                <w:rStyle w:val="af6"/>
                <w:rFonts w:eastAsia="等线"/>
                <w:rPrChange w:id="13727" w:author="raye" w:date="2018-08-10T17:42:00Z">
                  <w:rPr>
                    <w:rFonts w:ascii="等线" w:eastAsia="等线" w:hAnsi="等线" w:cs="宋体"/>
                    <w:kern w:val="0"/>
                    <w:szCs w:val="21"/>
                  </w:rPr>
                </w:rPrChange>
              </w:rPr>
              <w:t>2 bits after a decimal point</w:t>
            </w:r>
          </w:p>
        </w:tc>
      </w:tr>
      <w:tr w:rsidR="00F7260B" w:rsidRPr="00F51075" w14:paraId="5A554BA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547CC374" w14:textId="77777777" w:rsidR="00F7260B" w:rsidRPr="00F51075" w:rsidRDefault="00F7260B">
            <w:pPr>
              <w:rPr>
                <w:rStyle w:val="af6"/>
                <w:rFonts w:eastAsiaTheme="minorEastAsia"/>
                <w:rPrChange w:id="13728" w:author="raye" w:date="2018-08-10T17:42:00Z">
                  <w:rPr>
                    <w:rFonts w:ascii="Calibri" w:hAnsi="Calibri" w:cstheme="minorHAnsi"/>
                    <w:szCs w:val="21"/>
                  </w:rPr>
                </w:rPrChange>
              </w:rPr>
            </w:pPr>
            <w:r w:rsidRPr="00F51075">
              <w:rPr>
                <w:rStyle w:val="af6"/>
                <w:rFonts w:eastAsiaTheme="minorEastAsia"/>
                <w:rPrChange w:id="13729" w:author="raye" w:date="2018-08-10T17:42:00Z">
                  <w:rPr>
                    <w:rFonts w:ascii="Calibri" w:hAnsi="Calibri" w:cstheme="minorHAnsi"/>
                    <w:szCs w:val="21"/>
                  </w:rPr>
                </w:rPrChange>
              </w:rPr>
              <w:t>Date(s) of the Activity</w:t>
            </w:r>
          </w:p>
        </w:tc>
        <w:tc>
          <w:tcPr>
            <w:tcW w:w="1848" w:type="dxa"/>
            <w:tcBorders>
              <w:top w:val="single" w:sz="4" w:space="0" w:color="auto"/>
              <w:left w:val="single" w:sz="4" w:space="0" w:color="auto"/>
              <w:bottom w:val="single" w:sz="4" w:space="0" w:color="auto"/>
              <w:right w:val="single" w:sz="4" w:space="0" w:color="auto"/>
            </w:tcBorders>
            <w:hideMark/>
          </w:tcPr>
          <w:p w14:paraId="51632230" w14:textId="77777777" w:rsidR="00F7260B" w:rsidRPr="00F51075" w:rsidRDefault="00F7260B">
            <w:pPr>
              <w:rPr>
                <w:rStyle w:val="af6"/>
                <w:rFonts w:eastAsiaTheme="minorEastAsia"/>
                <w:rPrChange w:id="13730" w:author="raye" w:date="2018-08-10T17:42:00Z">
                  <w:rPr>
                    <w:i/>
                    <w:sz w:val="24"/>
                    <w:szCs w:val="24"/>
                  </w:rPr>
                </w:rPrChange>
              </w:rPr>
            </w:pPr>
            <w:r w:rsidRPr="00F51075">
              <w:rPr>
                <w:rStyle w:val="af6"/>
                <w:rFonts w:eastAsiaTheme="minorEastAsia"/>
                <w:rPrChange w:id="13731" w:author="raye" w:date="2018-08-10T17:42: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63237E9A" w14:textId="77777777" w:rsidR="00F7260B" w:rsidRPr="00F51075" w:rsidRDefault="00F7260B">
            <w:pPr>
              <w:rPr>
                <w:rStyle w:val="af6"/>
                <w:rFonts w:eastAsiaTheme="minorEastAsia"/>
                <w:rPrChange w:id="13732" w:author="raye" w:date="2018-08-10T17:42:00Z">
                  <w:rPr>
                    <w:i/>
                    <w:sz w:val="24"/>
                    <w:szCs w:val="24"/>
                  </w:rPr>
                </w:rPrChange>
              </w:rPr>
            </w:pPr>
            <w:r w:rsidRPr="00F51075">
              <w:rPr>
                <w:rStyle w:val="af6"/>
                <w:rFonts w:eastAsiaTheme="minorEastAsia"/>
                <w:rPrChange w:id="13733" w:author="raye" w:date="2018-08-10T17:42:00Z">
                  <w:rPr>
                    <w:i/>
                    <w:sz w:val="24"/>
                    <w:szCs w:val="24"/>
                  </w:rPr>
                </w:rPrChange>
              </w:rPr>
              <w:t>Time plug-in</w:t>
            </w:r>
          </w:p>
        </w:tc>
        <w:tc>
          <w:tcPr>
            <w:tcW w:w="3112" w:type="dxa"/>
            <w:tcBorders>
              <w:top w:val="single" w:sz="4" w:space="0" w:color="auto"/>
              <w:left w:val="single" w:sz="4" w:space="0" w:color="auto"/>
              <w:bottom w:val="single" w:sz="4" w:space="0" w:color="auto"/>
              <w:right w:val="single" w:sz="4" w:space="0" w:color="auto"/>
            </w:tcBorders>
            <w:noWrap/>
          </w:tcPr>
          <w:p w14:paraId="63BCBAC0" w14:textId="77777777" w:rsidR="00F7260B" w:rsidRPr="00F51075" w:rsidRDefault="00F7260B">
            <w:pPr>
              <w:rPr>
                <w:rStyle w:val="af6"/>
                <w:rFonts w:eastAsia="等线"/>
                <w:rPrChange w:id="13734" w:author="raye" w:date="2018-08-10T17:42:00Z">
                  <w:rPr>
                    <w:rFonts w:ascii="等线" w:eastAsia="等线" w:hAnsi="等线" w:cs="宋体"/>
                    <w:kern w:val="0"/>
                    <w:szCs w:val="21"/>
                  </w:rPr>
                </w:rPrChange>
              </w:rPr>
            </w:pPr>
          </w:p>
        </w:tc>
      </w:tr>
      <w:tr w:rsidR="00F7260B" w:rsidRPr="00F51075" w14:paraId="054ACC3F"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5449286" w14:textId="77777777" w:rsidR="00F7260B" w:rsidRPr="00F51075" w:rsidRDefault="00F7260B">
            <w:pPr>
              <w:rPr>
                <w:rStyle w:val="af6"/>
                <w:rFonts w:eastAsiaTheme="minorEastAsia"/>
                <w:rPrChange w:id="13735" w:author="raye" w:date="2018-08-10T17:42:00Z">
                  <w:rPr>
                    <w:rFonts w:ascii="Calibri" w:hAnsi="Calibri" w:cstheme="minorHAnsi"/>
                    <w:szCs w:val="21"/>
                  </w:rPr>
                </w:rPrChange>
              </w:rPr>
            </w:pPr>
            <w:r w:rsidRPr="00F51075">
              <w:rPr>
                <w:rStyle w:val="af6"/>
                <w:rFonts w:eastAsiaTheme="minorEastAsia"/>
                <w:rPrChange w:id="13736" w:author="raye" w:date="2018-08-10T17:42:00Z">
                  <w:rPr>
                    <w:rFonts w:ascii="Calibri" w:hAnsi="Calibri" w:cstheme="minorHAnsi"/>
                    <w:szCs w:val="21"/>
                  </w:rPr>
                </w:rPrChange>
              </w:rPr>
              <w:t>Unusual Brief</w:t>
            </w:r>
          </w:p>
        </w:tc>
        <w:tc>
          <w:tcPr>
            <w:tcW w:w="1848" w:type="dxa"/>
            <w:tcBorders>
              <w:top w:val="single" w:sz="4" w:space="0" w:color="auto"/>
              <w:left w:val="single" w:sz="4" w:space="0" w:color="auto"/>
              <w:bottom w:val="single" w:sz="4" w:space="0" w:color="auto"/>
              <w:right w:val="single" w:sz="4" w:space="0" w:color="auto"/>
            </w:tcBorders>
            <w:hideMark/>
          </w:tcPr>
          <w:p w14:paraId="02B5E963" w14:textId="77777777" w:rsidR="00F7260B" w:rsidRPr="00F51075" w:rsidRDefault="00F7260B">
            <w:pPr>
              <w:rPr>
                <w:rStyle w:val="af6"/>
                <w:rFonts w:eastAsiaTheme="minorEastAsia"/>
                <w:rPrChange w:id="13737" w:author="raye" w:date="2018-08-10T17:42:00Z">
                  <w:rPr>
                    <w:i/>
                    <w:sz w:val="24"/>
                    <w:szCs w:val="24"/>
                  </w:rPr>
                </w:rPrChange>
              </w:rPr>
            </w:pPr>
            <w:r w:rsidRPr="00F51075">
              <w:rPr>
                <w:rStyle w:val="af6"/>
                <w:rFonts w:eastAsiaTheme="minorEastAsia"/>
                <w:rPrChange w:id="13738" w:author="raye" w:date="2018-08-10T17:42: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17C7321D" w14:textId="77777777" w:rsidR="00F7260B" w:rsidRPr="00F51075" w:rsidRDefault="00F7260B">
            <w:pPr>
              <w:rPr>
                <w:rStyle w:val="af6"/>
                <w:rFonts w:eastAsiaTheme="minorEastAsia"/>
                <w:rPrChange w:id="13739" w:author="raye" w:date="2018-08-10T17:42:00Z">
                  <w:rPr>
                    <w:i/>
                    <w:sz w:val="24"/>
                    <w:szCs w:val="24"/>
                  </w:rPr>
                </w:rPrChange>
              </w:rPr>
            </w:pPr>
            <w:r w:rsidRPr="00F51075">
              <w:rPr>
                <w:rStyle w:val="af6"/>
                <w:rFonts w:eastAsiaTheme="minorEastAsia"/>
                <w:rPrChange w:id="13740" w:author="raye" w:date="2018-08-10T17:42:00Z">
                  <w:rPr>
                    <w:i/>
                    <w:sz w:val="24"/>
                    <w:szCs w:val="24"/>
                  </w:rPr>
                </w:rPrChange>
              </w:rPr>
              <w:t>Multiple choices</w:t>
            </w:r>
          </w:p>
        </w:tc>
        <w:tc>
          <w:tcPr>
            <w:tcW w:w="3112" w:type="dxa"/>
            <w:tcBorders>
              <w:top w:val="single" w:sz="4" w:space="0" w:color="auto"/>
              <w:left w:val="single" w:sz="4" w:space="0" w:color="auto"/>
              <w:bottom w:val="single" w:sz="4" w:space="0" w:color="auto"/>
              <w:right w:val="single" w:sz="4" w:space="0" w:color="auto"/>
            </w:tcBorders>
            <w:noWrap/>
            <w:hideMark/>
          </w:tcPr>
          <w:p w14:paraId="4FDA5063" w14:textId="77777777" w:rsidR="00F7260B" w:rsidRPr="00F51075" w:rsidRDefault="00F7260B">
            <w:pPr>
              <w:rPr>
                <w:rStyle w:val="af6"/>
                <w:rFonts w:eastAsia="等线"/>
                <w:rPrChange w:id="13741" w:author="raye" w:date="2018-08-10T17:42:00Z">
                  <w:rPr>
                    <w:rFonts w:ascii="等线" w:eastAsia="等线" w:hAnsi="等线" w:cs="宋体"/>
                    <w:kern w:val="0"/>
                    <w:szCs w:val="21"/>
                  </w:rPr>
                </w:rPrChange>
              </w:rPr>
            </w:pPr>
            <w:r w:rsidRPr="00F51075">
              <w:rPr>
                <w:rStyle w:val="af6"/>
                <w:rFonts w:eastAsia="等线"/>
                <w:rPrChange w:id="13742" w:author="raye" w:date="2018-08-10T17:42:00Z">
                  <w:rPr>
                    <w:rFonts w:ascii="等线" w:eastAsia="等线" w:hAnsi="等线" w:cs="宋体"/>
                    <w:kern w:val="0"/>
                    <w:szCs w:val="21"/>
                  </w:rPr>
                </w:rPrChange>
              </w:rPr>
              <w:t>Other fileds comment  box within 100 characters</w:t>
            </w:r>
          </w:p>
        </w:tc>
      </w:tr>
      <w:tr w:rsidR="00F7260B" w:rsidRPr="00F51075" w14:paraId="6B6CB38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18A3E0B" w14:textId="77777777" w:rsidR="00F7260B" w:rsidRPr="00F51075" w:rsidRDefault="00F7260B">
            <w:pPr>
              <w:rPr>
                <w:rStyle w:val="af6"/>
                <w:rFonts w:eastAsiaTheme="minorEastAsia"/>
                <w:rPrChange w:id="13743" w:author="raye" w:date="2018-08-10T17:42:00Z">
                  <w:rPr>
                    <w:rFonts w:ascii="Calibri" w:hAnsi="Calibri" w:cstheme="minorHAnsi"/>
                    <w:szCs w:val="21"/>
                  </w:rPr>
                </w:rPrChange>
              </w:rPr>
            </w:pPr>
            <w:r w:rsidRPr="00F51075">
              <w:rPr>
                <w:rStyle w:val="af6"/>
                <w:rFonts w:eastAsiaTheme="minorEastAsia"/>
                <w:rPrChange w:id="13744" w:author="raye" w:date="2018-08-10T17:42:00Z">
                  <w:rPr>
                    <w:rFonts w:ascii="Calibri" w:hAnsi="Calibri" w:cstheme="minorHAnsi"/>
                    <w:szCs w:val="21"/>
                  </w:rPr>
                </w:rPrChange>
              </w:rPr>
              <w:t>Comments</w:t>
            </w:r>
          </w:p>
        </w:tc>
        <w:tc>
          <w:tcPr>
            <w:tcW w:w="1848" w:type="dxa"/>
            <w:tcBorders>
              <w:top w:val="single" w:sz="4" w:space="0" w:color="auto"/>
              <w:left w:val="single" w:sz="4" w:space="0" w:color="auto"/>
              <w:bottom w:val="single" w:sz="4" w:space="0" w:color="auto"/>
              <w:right w:val="single" w:sz="4" w:space="0" w:color="auto"/>
            </w:tcBorders>
            <w:hideMark/>
          </w:tcPr>
          <w:p w14:paraId="4F7AE577" w14:textId="77777777" w:rsidR="00F7260B" w:rsidRPr="00F51075" w:rsidRDefault="00F7260B">
            <w:pPr>
              <w:rPr>
                <w:rStyle w:val="af6"/>
                <w:rFonts w:eastAsiaTheme="minorEastAsia"/>
                <w:rPrChange w:id="13745" w:author="raye" w:date="2018-08-10T17:42:00Z">
                  <w:rPr>
                    <w:i/>
                    <w:sz w:val="24"/>
                    <w:szCs w:val="24"/>
                  </w:rPr>
                </w:rPrChange>
              </w:rPr>
            </w:pPr>
            <w:r w:rsidRPr="00F51075">
              <w:rPr>
                <w:rStyle w:val="af6"/>
                <w:rFonts w:eastAsiaTheme="minorEastAsia"/>
                <w:rPrChange w:id="13746" w:author="raye" w:date="2018-08-10T17:42: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38C1EC49" w14:textId="77777777" w:rsidR="00F7260B" w:rsidRPr="00F51075" w:rsidRDefault="00F7260B">
            <w:pPr>
              <w:rPr>
                <w:rStyle w:val="af6"/>
                <w:rFonts w:eastAsiaTheme="minorEastAsia"/>
                <w:rPrChange w:id="13747" w:author="raye" w:date="2018-08-10T17:42:00Z">
                  <w:rPr>
                    <w:i/>
                    <w:sz w:val="24"/>
                    <w:szCs w:val="24"/>
                  </w:rPr>
                </w:rPrChange>
              </w:rPr>
            </w:pPr>
          </w:p>
        </w:tc>
        <w:tc>
          <w:tcPr>
            <w:tcW w:w="3112" w:type="dxa"/>
            <w:tcBorders>
              <w:top w:val="single" w:sz="4" w:space="0" w:color="auto"/>
              <w:left w:val="single" w:sz="4" w:space="0" w:color="auto"/>
              <w:bottom w:val="single" w:sz="4" w:space="0" w:color="auto"/>
              <w:right w:val="single" w:sz="4" w:space="0" w:color="auto"/>
            </w:tcBorders>
            <w:noWrap/>
          </w:tcPr>
          <w:p w14:paraId="02926F23" w14:textId="77777777" w:rsidR="00F7260B" w:rsidRPr="00F51075" w:rsidRDefault="00F7260B">
            <w:pPr>
              <w:spacing w:afterLines="20" w:after="62"/>
              <w:rPr>
                <w:rStyle w:val="af6"/>
                <w:rFonts w:eastAsiaTheme="minorEastAsia"/>
                <w:rPrChange w:id="13748" w:author="raye" w:date="2018-08-10T17:42:00Z">
                  <w:rPr>
                    <w:rFonts w:ascii="Calibri" w:hAnsi="Calibri" w:cstheme="minorHAnsi"/>
                    <w:sz w:val="18"/>
                    <w:szCs w:val="18"/>
                  </w:rPr>
                </w:rPrChange>
              </w:rPr>
            </w:pPr>
            <w:r w:rsidRPr="00F51075">
              <w:rPr>
                <w:rStyle w:val="af6"/>
                <w:rFonts w:eastAsiaTheme="minorEastAsia"/>
                <w:rPrChange w:id="13749" w:author="raye" w:date="2018-08-10T17:42:00Z">
                  <w:rPr>
                    <w:rFonts w:ascii="Calibri" w:hAnsi="Calibri" w:cstheme="minorHAnsi"/>
                    <w:sz w:val="18"/>
                    <w:szCs w:val="18"/>
                  </w:rPr>
                </w:rPrChange>
              </w:rPr>
              <w:t>Filed: PLEASE PROVIDE A BRIEF DESCRIPTION</w:t>
            </w:r>
          </w:p>
          <w:p w14:paraId="46BE312F" w14:textId="77777777" w:rsidR="00F7260B" w:rsidRPr="00F51075" w:rsidRDefault="00F7260B">
            <w:pPr>
              <w:spacing w:afterLines="20" w:after="62"/>
              <w:rPr>
                <w:rStyle w:val="af6"/>
                <w:rFonts w:eastAsiaTheme="minorEastAsia"/>
                <w:rPrChange w:id="13750" w:author="raye" w:date="2018-08-10T17:42:00Z">
                  <w:rPr>
                    <w:rFonts w:ascii="Calibri" w:hAnsi="Calibri" w:cstheme="minorHAnsi"/>
                    <w:sz w:val="18"/>
                    <w:szCs w:val="18"/>
                  </w:rPr>
                </w:rPrChange>
              </w:rPr>
            </w:pPr>
            <w:r w:rsidRPr="00F51075">
              <w:rPr>
                <w:rStyle w:val="af6"/>
                <w:rFonts w:eastAsiaTheme="minorEastAsia"/>
                <w:rPrChange w:id="13751" w:author="raye" w:date="2018-08-10T17:42:00Z">
                  <w:rPr>
                    <w:rFonts w:ascii="Calibri" w:hAnsi="Calibri" w:cstheme="minorHAnsi"/>
                    <w:sz w:val="18"/>
                    <w:szCs w:val="18"/>
                  </w:rPr>
                </w:rPrChange>
              </w:rPr>
              <w:t>OF UNUSUAL ACTIVITIES:</w:t>
            </w:r>
          </w:p>
          <w:p w14:paraId="0971BD02" w14:textId="77777777" w:rsidR="00F7260B" w:rsidRPr="00F51075" w:rsidRDefault="00F7260B">
            <w:pPr>
              <w:rPr>
                <w:rStyle w:val="af6"/>
                <w:rFonts w:eastAsia="等线"/>
                <w:rPrChange w:id="13752" w:author="raye" w:date="2018-08-10T17:42:00Z">
                  <w:rPr>
                    <w:rFonts w:ascii="等线" w:eastAsia="等线" w:hAnsi="等线" w:cs="宋体"/>
                    <w:kern w:val="0"/>
                    <w:szCs w:val="21"/>
                  </w:rPr>
                </w:rPrChange>
              </w:rPr>
            </w:pPr>
          </w:p>
        </w:tc>
      </w:tr>
    </w:tbl>
    <w:p w14:paraId="4430AFB7" w14:textId="77777777" w:rsidR="00F7260B" w:rsidRPr="00F51075" w:rsidRDefault="00F7260B" w:rsidP="00F7260B">
      <w:pPr>
        <w:rPr>
          <w:rStyle w:val="af6"/>
          <w:rFonts w:eastAsiaTheme="minorEastAsia"/>
          <w:rPrChange w:id="13753" w:author="raye" w:date="2018-08-10T17:42:00Z">
            <w:rPr/>
          </w:rPrChange>
        </w:rPr>
      </w:pPr>
    </w:p>
    <w:p w14:paraId="1AD1DF9E" w14:textId="77777777" w:rsidR="00F7260B" w:rsidRPr="00F51075" w:rsidRDefault="00F7260B" w:rsidP="00F7260B">
      <w:pPr>
        <w:rPr>
          <w:rStyle w:val="af6"/>
          <w:rFonts w:eastAsiaTheme="minorEastAsia"/>
          <w:rPrChange w:id="13754" w:author="raye" w:date="2018-08-10T17:42:00Z">
            <w:rPr/>
          </w:rPrChange>
        </w:rPr>
      </w:pPr>
      <w:r w:rsidRPr="00F51075">
        <w:rPr>
          <w:rStyle w:val="af6"/>
          <w:rFonts w:eastAsiaTheme="minorEastAsia"/>
          <w:rPrChange w:id="13755" w:author="raye" w:date="2018-08-10T17:42:00Z">
            <w:rPr/>
          </w:rPrChange>
        </w:rPr>
        <w:t>When table 5 completes, the BSA role has an Export button that exports all of these forms to print, and they have an offline process, as shown in 3.2.14 BSA</w:t>
      </w:r>
    </w:p>
    <w:p w14:paraId="007C659A" w14:textId="77777777" w:rsidR="00F7260B" w:rsidRPr="00F51075" w:rsidRDefault="00F7260B" w:rsidP="00F7260B">
      <w:pPr>
        <w:rPr>
          <w:rStyle w:val="af6"/>
          <w:rFonts w:eastAsiaTheme="minorEastAsia"/>
          <w:rPrChange w:id="13756" w:author="raye" w:date="2018-08-10T17:42:00Z">
            <w:rPr/>
          </w:rPrChange>
        </w:rPr>
      </w:pPr>
    </w:p>
    <w:p w14:paraId="3F527713" w14:textId="77777777" w:rsidR="00F7260B" w:rsidRPr="00F51075" w:rsidRDefault="00F7260B" w:rsidP="00F7260B">
      <w:pPr>
        <w:rPr>
          <w:rStyle w:val="af6"/>
          <w:rFonts w:eastAsiaTheme="minorEastAsia"/>
          <w:rPrChange w:id="13757" w:author="raye" w:date="2018-08-10T17:42:00Z">
            <w:rPr/>
          </w:rPrChange>
        </w:rPr>
      </w:pPr>
    </w:p>
    <w:p w14:paraId="59AEDB3C" w14:textId="77777777" w:rsidR="00F7260B" w:rsidRPr="00F51075" w:rsidRDefault="00F7260B" w:rsidP="00022A05">
      <w:pPr>
        <w:pStyle w:val="a0"/>
        <w:numPr>
          <w:ilvl w:val="0"/>
          <w:numId w:val="81"/>
        </w:numPr>
        <w:ind w:firstLineChars="0"/>
        <w:rPr>
          <w:rStyle w:val="aff4"/>
          <w:rFonts w:eastAsiaTheme="minorEastAsia"/>
          <w:rPrChange w:id="13758" w:author="raye" w:date="2018-08-10T17:42:00Z">
            <w:rPr>
              <w:b/>
            </w:rPr>
          </w:rPrChange>
        </w:rPr>
      </w:pPr>
      <w:r w:rsidRPr="00F51075">
        <w:rPr>
          <w:rStyle w:val="aff4"/>
          <w:rFonts w:eastAsiaTheme="minorEastAsia"/>
          <w:rPrChange w:id="13759" w:author="raye" w:date="2018-08-10T17:42:00Z">
            <w:rPr>
              <w:b/>
            </w:rPr>
          </w:rPrChange>
        </w:rPr>
        <w:t xml:space="preserve">#10  </w:t>
      </w:r>
      <w:r w:rsidRPr="00F51075">
        <w:rPr>
          <w:rStyle w:val="aff4"/>
          <w:rFonts w:eastAsiaTheme="minorEastAsia"/>
          <w:rPrChange w:id="13760" w:author="raye" w:date="2018-08-10T17:42:00Z">
            <w:rPr>
              <w:rFonts w:ascii="Calibri" w:hAnsi="Calibri" w:cstheme="minorHAnsi"/>
              <w:b/>
            </w:rPr>
          </w:rPrChange>
        </w:rPr>
        <w:t>Referral Form of Unusual /Suspicious Activities (offline)</w:t>
      </w:r>
    </w:p>
    <w:p w14:paraId="241D6F1B" w14:textId="77777777" w:rsidR="00F7260B" w:rsidRPr="00F51075" w:rsidRDefault="00F7260B" w:rsidP="00F7260B">
      <w:pPr>
        <w:rPr>
          <w:rStyle w:val="af6"/>
          <w:rFonts w:eastAsiaTheme="minorEastAsia"/>
          <w:rPrChange w:id="13761" w:author="raye" w:date="2018-08-10T17:42:00Z">
            <w:rPr/>
          </w:rPrChange>
        </w:rPr>
      </w:pPr>
      <w:r w:rsidRPr="00F51075">
        <w:rPr>
          <w:rStyle w:val="af6"/>
          <w:rFonts w:eastAsiaTheme="minorEastAsia"/>
          <w:rPrChange w:id="13762" w:author="raye" w:date="2018-08-10T17:42:00Z">
            <w:rPr/>
          </w:rPrChange>
        </w:rPr>
        <w:t>1. This table appears when you create a CASE and discover that a new customer has been added</w:t>
      </w:r>
    </w:p>
    <w:p w14:paraId="183C1E47" w14:textId="112B54BE" w:rsidR="00F7260B" w:rsidRPr="00F51075" w:rsidRDefault="00F51075" w:rsidP="00F7260B">
      <w:pPr>
        <w:rPr>
          <w:rStyle w:val="af6"/>
          <w:rFonts w:eastAsiaTheme="minorEastAsia"/>
          <w:rPrChange w:id="13763" w:author="raye" w:date="2018-08-10T17:42:00Z">
            <w:rPr/>
          </w:rPrChange>
        </w:rPr>
      </w:pPr>
      <w:ins w:id="13764" w:author="raye" w:date="2018-08-10T17:43:00Z">
        <w:r>
          <w:rPr>
            <w:rStyle w:val="af6"/>
            <w:rFonts w:eastAsiaTheme="minorEastAsia"/>
          </w:rPr>
          <w:t>2</w:t>
        </w:r>
      </w:ins>
      <w:del w:id="13765" w:author="raye" w:date="2018-08-10T17:43:00Z">
        <w:r w:rsidR="00F7260B" w:rsidRPr="00F51075" w:rsidDel="00F51075">
          <w:rPr>
            <w:rStyle w:val="af6"/>
            <w:rFonts w:eastAsiaTheme="minorEastAsia"/>
            <w:rPrChange w:id="13766" w:author="raye" w:date="2018-08-10T17:42:00Z">
              <w:rPr/>
            </w:rPrChange>
          </w:rPr>
          <w:delText>3</w:delText>
        </w:r>
      </w:del>
      <w:r w:rsidR="00F7260B" w:rsidRPr="00F51075">
        <w:rPr>
          <w:rStyle w:val="af6"/>
          <w:rFonts w:eastAsiaTheme="minorEastAsia"/>
          <w:rPrChange w:id="13767" w:author="raye" w:date="2018-08-10T17:42:00Z">
            <w:rPr/>
          </w:rPrChange>
        </w:rPr>
        <w:t>. Form fields</w:t>
      </w:r>
    </w:p>
    <w:p w14:paraId="55623780" w14:textId="77777777" w:rsidR="00F7260B" w:rsidRPr="00F51075" w:rsidRDefault="00F7260B" w:rsidP="00F7260B">
      <w:pPr>
        <w:pStyle w:val="a0"/>
        <w:ind w:left="360" w:firstLineChars="0" w:firstLine="0"/>
        <w:rPr>
          <w:rStyle w:val="af6"/>
          <w:rFonts w:eastAsiaTheme="minorEastAsia"/>
          <w:rPrChange w:id="13768" w:author="raye" w:date="2018-08-10T17:42:00Z">
            <w:rPr/>
          </w:rPrChange>
        </w:rPr>
      </w:pPr>
    </w:p>
    <w:tbl>
      <w:tblPr>
        <w:tblW w:w="879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848"/>
        <w:gridCol w:w="1848"/>
        <w:gridCol w:w="3113"/>
      </w:tblGrid>
      <w:tr w:rsidR="00F7260B" w:rsidRPr="00F51075" w14:paraId="71713A3C"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3F7FBB3" w14:textId="77777777" w:rsidR="00F7260B" w:rsidRPr="00F51075" w:rsidRDefault="00F7260B">
            <w:pPr>
              <w:rPr>
                <w:rStyle w:val="af6"/>
                <w:rFonts w:eastAsia="等线"/>
                <w:rPrChange w:id="13769" w:author="raye" w:date="2018-08-10T17:42:00Z">
                  <w:rPr>
                    <w:rFonts w:ascii="等线" w:eastAsia="等线" w:hAnsi="等线" w:cs="宋体"/>
                    <w:b/>
                    <w:bCs/>
                    <w:kern w:val="0"/>
                    <w:szCs w:val="21"/>
                  </w:rPr>
                </w:rPrChange>
              </w:rPr>
            </w:pPr>
            <w:r w:rsidRPr="00F51075">
              <w:rPr>
                <w:rStyle w:val="af6"/>
                <w:rFonts w:eastAsiaTheme="minorEastAsia"/>
                <w:rPrChange w:id="13770" w:author="raye" w:date="2018-08-10T17:42:00Z">
                  <w:rPr>
                    <w:i/>
                    <w:sz w:val="24"/>
                    <w:szCs w:val="24"/>
                  </w:rPr>
                </w:rPrChange>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B7FBF78" w14:textId="77777777" w:rsidR="00F7260B" w:rsidRPr="00F51075" w:rsidRDefault="00F7260B">
            <w:pPr>
              <w:rPr>
                <w:rStyle w:val="af6"/>
                <w:rFonts w:eastAsia="等线"/>
                <w:rPrChange w:id="13771" w:author="raye" w:date="2018-08-10T17:42:00Z">
                  <w:rPr>
                    <w:rFonts w:ascii="等线" w:eastAsia="等线" w:hAnsi="等线" w:cs="宋体"/>
                    <w:b/>
                    <w:bCs/>
                    <w:kern w:val="0"/>
                    <w:szCs w:val="21"/>
                  </w:rPr>
                </w:rPrChange>
              </w:rPr>
            </w:pPr>
            <w:r w:rsidRPr="00F51075">
              <w:rPr>
                <w:rStyle w:val="af6"/>
                <w:rFonts w:eastAsiaTheme="minorEastAsia"/>
                <w:rPrChange w:id="13772" w:author="raye" w:date="2018-08-10T17:42:00Z">
                  <w:rPr>
                    <w:i/>
                    <w:sz w:val="24"/>
                    <w:szCs w:val="24"/>
                  </w:rPr>
                </w:rPrChange>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EE13655" w14:textId="77777777" w:rsidR="00F7260B" w:rsidRPr="00F51075" w:rsidRDefault="00F7260B">
            <w:pPr>
              <w:rPr>
                <w:rStyle w:val="af6"/>
                <w:rFonts w:eastAsia="等线"/>
                <w:rPrChange w:id="13773" w:author="raye" w:date="2018-08-10T17:42:00Z">
                  <w:rPr>
                    <w:rFonts w:ascii="等线" w:eastAsia="等线" w:hAnsi="等线" w:cs="宋体"/>
                    <w:b/>
                    <w:bCs/>
                    <w:kern w:val="0"/>
                    <w:szCs w:val="21"/>
                  </w:rPr>
                </w:rPrChange>
              </w:rPr>
            </w:pPr>
            <w:r w:rsidRPr="00F51075">
              <w:rPr>
                <w:rStyle w:val="af6"/>
                <w:rFonts w:eastAsiaTheme="minorEastAsia"/>
                <w:rPrChange w:id="13774" w:author="raye" w:date="2018-08-10T17:42:00Z">
                  <w:rPr>
                    <w:i/>
                    <w:sz w:val="24"/>
                    <w:szCs w:val="24"/>
                  </w:rPr>
                </w:rPrChange>
              </w:rPr>
              <w:t>Type</w:t>
            </w:r>
          </w:p>
        </w:tc>
        <w:tc>
          <w:tcPr>
            <w:tcW w:w="3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0EE4F9F" w14:textId="77777777" w:rsidR="00F7260B" w:rsidRPr="00F51075" w:rsidRDefault="00F7260B">
            <w:pPr>
              <w:rPr>
                <w:rStyle w:val="af6"/>
                <w:rFonts w:eastAsia="等线"/>
                <w:rPrChange w:id="13775" w:author="raye" w:date="2018-08-10T17:42:00Z">
                  <w:rPr>
                    <w:rFonts w:ascii="等线" w:eastAsia="等线" w:hAnsi="等线" w:cs="宋体"/>
                    <w:b/>
                    <w:bCs/>
                    <w:kern w:val="0"/>
                    <w:szCs w:val="21"/>
                  </w:rPr>
                </w:rPrChange>
              </w:rPr>
            </w:pPr>
            <w:r w:rsidRPr="00F51075">
              <w:rPr>
                <w:rStyle w:val="af6"/>
                <w:rFonts w:eastAsiaTheme="minorEastAsia"/>
                <w:rPrChange w:id="13776" w:author="raye" w:date="2018-08-10T17:42:00Z">
                  <w:rPr>
                    <w:i/>
                    <w:sz w:val="24"/>
                    <w:szCs w:val="24"/>
                  </w:rPr>
                </w:rPrChange>
              </w:rPr>
              <w:t>Remarks</w:t>
            </w:r>
          </w:p>
        </w:tc>
      </w:tr>
      <w:tr w:rsidR="00F7260B" w:rsidRPr="00F51075" w14:paraId="23024BE3"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FD407D6" w14:textId="77777777" w:rsidR="00F7260B" w:rsidRPr="00F51075" w:rsidRDefault="00F7260B">
            <w:pPr>
              <w:rPr>
                <w:rStyle w:val="af6"/>
                <w:rFonts w:eastAsia="等线"/>
                <w:rPrChange w:id="13777" w:author="raye" w:date="2018-08-10T17:42:00Z">
                  <w:rPr>
                    <w:rFonts w:ascii="等线" w:eastAsia="等线" w:hAnsi="等线" w:cs="宋体"/>
                    <w:kern w:val="0"/>
                    <w:szCs w:val="21"/>
                  </w:rPr>
                </w:rPrChange>
              </w:rPr>
            </w:pPr>
            <w:r w:rsidRPr="00F51075">
              <w:rPr>
                <w:rStyle w:val="af6"/>
                <w:rFonts w:eastAsiaTheme="minorEastAsia"/>
                <w:rPrChange w:id="13778" w:author="raye" w:date="2018-08-10T17:42:00Z">
                  <w:rPr>
                    <w:rFonts w:ascii="Calibri" w:hAnsi="Calibri" w:cstheme="minorHAnsi"/>
                    <w:szCs w:val="21"/>
                  </w:rPr>
                </w:rPrChange>
              </w:rPr>
              <w:t>Date</w:t>
            </w:r>
          </w:p>
        </w:tc>
        <w:tc>
          <w:tcPr>
            <w:tcW w:w="1848" w:type="dxa"/>
            <w:tcBorders>
              <w:top w:val="single" w:sz="4" w:space="0" w:color="auto"/>
              <w:left w:val="single" w:sz="4" w:space="0" w:color="auto"/>
              <w:bottom w:val="single" w:sz="4" w:space="0" w:color="auto"/>
              <w:right w:val="single" w:sz="4" w:space="0" w:color="auto"/>
            </w:tcBorders>
            <w:hideMark/>
          </w:tcPr>
          <w:p w14:paraId="243D4FEC" w14:textId="77777777" w:rsidR="00F7260B" w:rsidRPr="00F51075" w:rsidRDefault="00F7260B">
            <w:pPr>
              <w:rPr>
                <w:rStyle w:val="af6"/>
                <w:rFonts w:eastAsia="等线"/>
                <w:rPrChange w:id="13779" w:author="raye" w:date="2018-08-10T17:42:00Z">
                  <w:rPr>
                    <w:rFonts w:ascii="等线" w:eastAsia="等线" w:hAnsi="等线" w:cs="宋体"/>
                    <w:kern w:val="0"/>
                    <w:szCs w:val="21"/>
                  </w:rPr>
                </w:rPrChange>
              </w:rPr>
            </w:pPr>
            <w:r w:rsidRPr="00F51075">
              <w:rPr>
                <w:rStyle w:val="af6"/>
                <w:rFonts w:eastAsiaTheme="minorEastAsia"/>
                <w:rPrChange w:id="13780" w:author="raye" w:date="2018-08-10T17:42: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5F2FC688" w14:textId="77777777" w:rsidR="00F7260B" w:rsidRPr="00F51075" w:rsidRDefault="00F7260B">
            <w:pPr>
              <w:rPr>
                <w:rStyle w:val="af6"/>
                <w:rFonts w:eastAsia="等线"/>
                <w:rPrChange w:id="13781" w:author="raye" w:date="2018-08-10T17:42:00Z">
                  <w:rPr>
                    <w:rFonts w:ascii="等线" w:eastAsia="等线" w:hAnsi="等线" w:cs="宋体"/>
                    <w:kern w:val="0"/>
                    <w:szCs w:val="21"/>
                  </w:rPr>
                </w:rPrChange>
              </w:rPr>
            </w:pPr>
            <w:r w:rsidRPr="00F51075">
              <w:rPr>
                <w:rStyle w:val="af6"/>
                <w:rFonts w:eastAsiaTheme="minorEastAsia"/>
                <w:rPrChange w:id="13782" w:author="raye" w:date="2018-08-10T17:42:00Z">
                  <w:rPr>
                    <w:i/>
                    <w:sz w:val="24"/>
                    <w:szCs w:val="24"/>
                  </w:rPr>
                </w:rPrChange>
              </w:rPr>
              <w:t>Time Plugin</w:t>
            </w:r>
          </w:p>
        </w:tc>
        <w:tc>
          <w:tcPr>
            <w:tcW w:w="3112" w:type="dxa"/>
            <w:tcBorders>
              <w:top w:val="single" w:sz="4" w:space="0" w:color="auto"/>
              <w:left w:val="single" w:sz="4" w:space="0" w:color="auto"/>
              <w:bottom w:val="single" w:sz="4" w:space="0" w:color="auto"/>
              <w:right w:val="single" w:sz="4" w:space="0" w:color="auto"/>
            </w:tcBorders>
            <w:noWrap/>
            <w:hideMark/>
          </w:tcPr>
          <w:p w14:paraId="46E03948" w14:textId="77777777" w:rsidR="00F7260B" w:rsidRPr="00F51075" w:rsidRDefault="00F7260B">
            <w:pPr>
              <w:rPr>
                <w:rStyle w:val="af6"/>
                <w:rFonts w:eastAsia="等线"/>
                <w:rPrChange w:id="13783" w:author="raye" w:date="2018-08-10T17:42:00Z">
                  <w:rPr>
                    <w:rFonts w:ascii="等线" w:eastAsia="等线" w:hAnsi="等线" w:cs="宋体"/>
                    <w:kern w:val="0"/>
                    <w:szCs w:val="21"/>
                  </w:rPr>
                </w:rPrChange>
              </w:rPr>
            </w:pPr>
            <w:r w:rsidRPr="00F51075">
              <w:rPr>
                <w:rStyle w:val="af6"/>
                <w:rFonts w:eastAsia="等线"/>
                <w:rPrChange w:id="13784" w:author="raye" w:date="2018-08-10T17:42:00Z">
                  <w:rPr>
                    <w:rFonts w:ascii="等线" w:eastAsia="等线" w:hAnsi="等线" w:cs="宋体"/>
                    <w:kern w:val="0"/>
                    <w:szCs w:val="21"/>
                  </w:rPr>
                </w:rPrChange>
              </w:rPr>
              <w:t>Defaults on the day of filling the form</w:t>
            </w:r>
          </w:p>
        </w:tc>
      </w:tr>
      <w:tr w:rsidR="00F7260B" w:rsidRPr="00F51075" w14:paraId="3E4DE074"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A25F6F1" w14:textId="77777777" w:rsidR="00F7260B" w:rsidRPr="00F51075" w:rsidRDefault="00F7260B">
            <w:pPr>
              <w:rPr>
                <w:rStyle w:val="af6"/>
                <w:rFonts w:eastAsia="等线"/>
                <w:rPrChange w:id="13785" w:author="raye" w:date="2018-08-10T17:42:00Z">
                  <w:rPr>
                    <w:rFonts w:ascii="等线" w:eastAsia="等线" w:hAnsi="等线" w:cs="宋体"/>
                    <w:kern w:val="0"/>
                    <w:szCs w:val="21"/>
                  </w:rPr>
                </w:rPrChange>
              </w:rPr>
            </w:pPr>
            <w:r w:rsidRPr="00F51075">
              <w:rPr>
                <w:rStyle w:val="af6"/>
                <w:rFonts w:eastAsiaTheme="minorEastAsia"/>
                <w:rPrChange w:id="13786" w:author="raye" w:date="2018-08-10T17:42:00Z">
                  <w:rPr>
                    <w:rFonts w:ascii="Calibri" w:hAnsi="Calibri" w:cstheme="minorHAnsi"/>
                    <w:szCs w:val="21"/>
                  </w:rPr>
                </w:rPrChange>
              </w:rPr>
              <w:t>Our Ref. No</w:t>
            </w:r>
          </w:p>
        </w:tc>
        <w:tc>
          <w:tcPr>
            <w:tcW w:w="1848" w:type="dxa"/>
            <w:tcBorders>
              <w:top w:val="single" w:sz="4" w:space="0" w:color="auto"/>
              <w:left w:val="single" w:sz="4" w:space="0" w:color="auto"/>
              <w:bottom w:val="single" w:sz="4" w:space="0" w:color="auto"/>
              <w:right w:val="single" w:sz="4" w:space="0" w:color="auto"/>
            </w:tcBorders>
            <w:hideMark/>
          </w:tcPr>
          <w:p w14:paraId="0D7F4D3A" w14:textId="77777777" w:rsidR="00F7260B" w:rsidRPr="00F51075" w:rsidRDefault="00F7260B">
            <w:pPr>
              <w:rPr>
                <w:rStyle w:val="af6"/>
                <w:rFonts w:eastAsia="等线"/>
                <w:rPrChange w:id="13787" w:author="raye" w:date="2018-08-10T17:42:00Z">
                  <w:rPr>
                    <w:rFonts w:ascii="等线" w:eastAsia="等线" w:hAnsi="等线" w:cs="宋体"/>
                    <w:kern w:val="0"/>
                    <w:szCs w:val="21"/>
                  </w:rPr>
                </w:rPrChange>
              </w:rPr>
            </w:pPr>
            <w:r w:rsidRPr="00F51075">
              <w:rPr>
                <w:rStyle w:val="af6"/>
                <w:rFonts w:eastAsiaTheme="minorEastAsia"/>
                <w:rPrChange w:id="13788" w:author="raye" w:date="2018-08-10T17:42: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67C25D18" w14:textId="77777777" w:rsidR="00F7260B" w:rsidRPr="00F51075" w:rsidRDefault="00F7260B">
            <w:pPr>
              <w:rPr>
                <w:rStyle w:val="af6"/>
                <w:rFonts w:eastAsia="等线"/>
                <w:rPrChange w:id="13789" w:author="raye" w:date="2018-08-10T17:42:00Z">
                  <w:rPr>
                    <w:rFonts w:ascii="等线" w:eastAsia="等线" w:hAnsi="等线" w:cs="宋体"/>
                    <w:kern w:val="0"/>
                    <w:szCs w:val="21"/>
                  </w:rPr>
                </w:rPrChange>
              </w:rPr>
            </w:pPr>
            <w:r w:rsidRPr="00F51075">
              <w:rPr>
                <w:rStyle w:val="af6"/>
                <w:rFonts w:eastAsia="等线"/>
                <w:rPrChange w:id="13790" w:author="raye" w:date="2018-08-10T17:42:00Z">
                  <w:rPr>
                    <w:rFonts w:ascii="等线" w:eastAsia="等线" w:hAnsi="等线" w:cs="宋体"/>
                    <w:kern w:val="0"/>
                    <w:szCs w:val="21"/>
                  </w:rPr>
                </w:rPrChange>
              </w:rPr>
              <w:t xml:space="preserve">Within 30 characters </w:t>
            </w:r>
          </w:p>
        </w:tc>
        <w:tc>
          <w:tcPr>
            <w:tcW w:w="3112" w:type="dxa"/>
            <w:tcBorders>
              <w:top w:val="single" w:sz="4" w:space="0" w:color="auto"/>
              <w:left w:val="single" w:sz="4" w:space="0" w:color="auto"/>
              <w:bottom w:val="single" w:sz="4" w:space="0" w:color="auto"/>
              <w:right w:val="single" w:sz="4" w:space="0" w:color="auto"/>
            </w:tcBorders>
            <w:noWrap/>
            <w:hideMark/>
          </w:tcPr>
          <w:p w14:paraId="267A564F" w14:textId="77777777" w:rsidR="00F7260B" w:rsidRPr="00F51075" w:rsidRDefault="00F7260B">
            <w:pPr>
              <w:rPr>
                <w:rStyle w:val="af6"/>
                <w:rFonts w:eastAsia="等线"/>
                <w:rPrChange w:id="13791" w:author="raye" w:date="2018-08-10T17:42:00Z">
                  <w:rPr>
                    <w:rFonts w:ascii="等线" w:eastAsia="等线" w:hAnsi="等线" w:cs="宋体"/>
                    <w:kern w:val="0"/>
                    <w:szCs w:val="21"/>
                  </w:rPr>
                </w:rPrChange>
              </w:rPr>
            </w:pPr>
            <w:r w:rsidRPr="00F51075">
              <w:rPr>
                <w:rStyle w:val="af6"/>
                <w:rFonts w:eastAsia="等线"/>
                <w:rPrChange w:id="13792" w:author="raye" w:date="2018-08-10T17:42:00Z">
                  <w:rPr>
                    <w:rFonts w:ascii="等线" w:eastAsia="等线" w:hAnsi="等线" w:cs="宋体"/>
                    <w:kern w:val="0"/>
                    <w:szCs w:val="21"/>
                  </w:rPr>
                </w:rPrChange>
              </w:rPr>
              <w:t>By default to get the BOC REFERENCE field when the CASE is created</w:t>
            </w:r>
          </w:p>
        </w:tc>
      </w:tr>
      <w:tr w:rsidR="00F7260B" w:rsidRPr="00F51075" w14:paraId="4762005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4CA88E1E" w14:textId="77777777" w:rsidR="00F7260B" w:rsidRPr="00F51075" w:rsidRDefault="00F7260B">
            <w:pPr>
              <w:rPr>
                <w:rStyle w:val="af6"/>
                <w:rFonts w:eastAsia="等线"/>
                <w:rPrChange w:id="13793" w:author="raye" w:date="2018-08-10T17:42:00Z">
                  <w:rPr>
                    <w:rFonts w:ascii="等线" w:eastAsia="等线" w:hAnsi="等线" w:cs="宋体"/>
                    <w:kern w:val="0"/>
                    <w:szCs w:val="21"/>
                  </w:rPr>
                </w:rPrChange>
              </w:rPr>
            </w:pPr>
            <w:r w:rsidRPr="00F51075">
              <w:rPr>
                <w:rStyle w:val="af6"/>
                <w:rFonts w:eastAsiaTheme="minorEastAsia"/>
                <w:rPrChange w:id="13794" w:author="raye" w:date="2018-08-10T17:42:00Z">
                  <w:rPr>
                    <w:rFonts w:ascii="Calibri" w:hAnsi="Calibri" w:cstheme="minorHAnsi"/>
                    <w:szCs w:val="21"/>
                  </w:rPr>
                </w:rPrChange>
              </w:rPr>
              <w:t>Type of Transaction</w:t>
            </w:r>
          </w:p>
        </w:tc>
        <w:tc>
          <w:tcPr>
            <w:tcW w:w="1848" w:type="dxa"/>
            <w:tcBorders>
              <w:top w:val="single" w:sz="4" w:space="0" w:color="auto"/>
              <w:left w:val="single" w:sz="4" w:space="0" w:color="auto"/>
              <w:bottom w:val="single" w:sz="4" w:space="0" w:color="auto"/>
              <w:right w:val="single" w:sz="4" w:space="0" w:color="auto"/>
            </w:tcBorders>
            <w:hideMark/>
          </w:tcPr>
          <w:p w14:paraId="7960F5C7" w14:textId="77777777" w:rsidR="00F7260B" w:rsidRPr="00F51075" w:rsidRDefault="00F7260B">
            <w:pPr>
              <w:rPr>
                <w:rStyle w:val="af6"/>
                <w:rFonts w:eastAsia="等线"/>
                <w:rPrChange w:id="13795" w:author="raye" w:date="2018-08-10T17:42:00Z">
                  <w:rPr>
                    <w:rFonts w:ascii="等线" w:eastAsia="等线" w:hAnsi="等线" w:cs="宋体"/>
                    <w:kern w:val="0"/>
                    <w:szCs w:val="21"/>
                  </w:rPr>
                </w:rPrChange>
              </w:rPr>
            </w:pPr>
            <w:r w:rsidRPr="00F51075">
              <w:rPr>
                <w:rStyle w:val="af6"/>
                <w:rFonts w:eastAsiaTheme="minorEastAsia"/>
                <w:rPrChange w:id="13796" w:author="raye" w:date="2018-08-10T17:42: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hideMark/>
          </w:tcPr>
          <w:p w14:paraId="17C1CE2E" w14:textId="77777777" w:rsidR="00F7260B" w:rsidRPr="00F51075" w:rsidRDefault="00F7260B">
            <w:pPr>
              <w:rPr>
                <w:rStyle w:val="af6"/>
                <w:rFonts w:eastAsia="等线"/>
                <w:rPrChange w:id="13797" w:author="raye" w:date="2018-08-10T17:42:00Z">
                  <w:rPr>
                    <w:rFonts w:ascii="等线" w:eastAsia="等线" w:hAnsi="等线" w:cs="宋体"/>
                    <w:kern w:val="0"/>
                    <w:szCs w:val="21"/>
                  </w:rPr>
                </w:rPrChange>
              </w:rPr>
            </w:pPr>
            <w:r w:rsidRPr="00F51075">
              <w:rPr>
                <w:rStyle w:val="af6"/>
                <w:rFonts w:eastAsia="等线"/>
                <w:rPrChange w:id="13798" w:author="raye" w:date="2018-08-10T17:42:00Z">
                  <w:rPr>
                    <w:rFonts w:ascii="等线" w:eastAsia="等线" w:hAnsi="等线" w:cs="宋体"/>
                    <w:kern w:val="0"/>
                    <w:szCs w:val="21"/>
                  </w:rPr>
                </w:rPrChange>
              </w:rPr>
              <w:t>Single choice</w:t>
            </w:r>
          </w:p>
        </w:tc>
        <w:tc>
          <w:tcPr>
            <w:tcW w:w="3112" w:type="dxa"/>
            <w:tcBorders>
              <w:top w:val="single" w:sz="4" w:space="0" w:color="auto"/>
              <w:left w:val="single" w:sz="4" w:space="0" w:color="auto"/>
              <w:bottom w:val="single" w:sz="4" w:space="0" w:color="auto"/>
              <w:right w:val="single" w:sz="4" w:space="0" w:color="auto"/>
            </w:tcBorders>
            <w:noWrap/>
          </w:tcPr>
          <w:p w14:paraId="010F69FF" w14:textId="77777777" w:rsidR="00F7260B" w:rsidRPr="00F51075" w:rsidRDefault="00F7260B">
            <w:pPr>
              <w:rPr>
                <w:rStyle w:val="af6"/>
                <w:rFonts w:eastAsia="等线"/>
                <w:rPrChange w:id="13799" w:author="raye" w:date="2018-08-10T17:42:00Z">
                  <w:rPr>
                    <w:rFonts w:ascii="等线" w:eastAsia="等线" w:hAnsi="等线" w:cs="宋体"/>
                    <w:kern w:val="0"/>
                    <w:szCs w:val="21"/>
                  </w:rPr>
                </w:rPrChange>
              </w:rPr>
            </w:pPr>
          </w:p>
        </w:tc>
      </w:tr>
      <w:tr w:rsidR="00F7260B" w:rsidRPr="00F51075" w14:paraId="5ADDB14E"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5B456B0" w14:textId="77777777" w:rsidR="00F7260B" w:rsidRPr="00F51075" w:rsidRDefault="00F7260B">
            <w:pPr>
              <w:rPr>
                <w:rStyle w:val="af6"/>
                <w:rFonts w:eastAsia="等线"/>
                <w:rPrChange w:id="13800" w:author="raye" w:date="2018-08-10T17:42:00Z">
                  <w:rPr>
                    <w:rFonts w:ascii="等线" w:eastAsia="等线" w:hAnsi="等线" w:cs="宋体"/>
                    <w:kern w:val="0"/>
                    <w:szCs w:val="21"/>
                  </w:rPr>
                </w:rPrChange>
              </w:rPr>
            </w:pPr>
            <w:r w:rsidRPr="00F51075">
              <w:rPr>
                <w:rStyle w:val="af6"/>
                <w:rFonts w:eastAsiaTheme="minorEastAsia"/>
                <w:rPrChange w:id="13801" w:author="raye" w:date="2018-08-10T17:42:00Z">
                  <w:rPr>
                    <w:rFonts w:ascii="Calibri" w:hAnsi="Calibri" w:cstheme="minorHAnsi"/>
                    <w:szCs w:val="21"/>
                  </w:rPr>
                </w:rPrChange>
              </w:rPr>
              <w:t>Correspondent Bank ID</w:t>
            </w:r>
          </w:p>
        </w:tc>
        <w:tc>
          <w:tcPr>
            <w:tcW w:w="1848" w:type="dxa"/>
            <w:tcBorders>
              <w:top w:val="single" w:sz="4" w:space="0" w:color="auto"/>
              <w:left w:val="single" w:sz="4" w:space="0" w:color="auto"/>
              <w:bottom w:val="single" w:sz="4" w:space="0" w:color="auto"/>
              <w:right w:val="single" w:sz="4" w:space="0" w:color="auto"/>
            </w:tcBorders>
            <w:hideMark/>
          </w:tcPr>
          <w:p w14:paraId="426E62A6" w14:textId="77777777" w:rsidR="00F7260B" w:rsidRPr="00F51075" w:rsidRDefault="00F7260B">
            <w:pPr>
              <w:rPr>
                <w:rStyle w:val="af6"/>
                <w:rFonts w:eastAsia="等线"/>
                <w:rPrChange w:id="13802" w:author="raye" w:date="2018-08-10T17:42:00Z">
                  <w:rPr>
                    <w:rFonts w:ascii="等线" w:eastAsia="等线" w:hAnsi="等线" w:cs="宋体"/>
                    <w:kern w:val="0"/>
                    <w:szCs w:val="21"/>
                  </w:rPr>
                </w:rPrChange>
              </w:rPr>
            </w:pPr>
            <w:r w:rsidRPr="00F51075">
              <w:rPr>
                <w:rStyle w:val="af6"/>
                <w:rFonts w:eastAsiaTheme="minorEastAsia"/>
                <w:rPrChange w:id="13803" w:author="raye" w:date="2018-08-10T17:42: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1FCB4370" w14:textId="77777777" w:rsidR="00F7260B" w:rsidRPr="00F51075" w:rsidRDefault="00F7260B">
            <w:pPr>
              <w:rPr>
                <w:rStyle w:val="af6"/>
                <w:rFonts w:eastAsia="等线"/>
                <w:rPrChange w:id="13804" w:author="raye" w:date="2018-08-10T17:42:00Z">
                  <w:rPr>
                    <w:rFonts w:ascii="等线" w:eastAsia="等线" w:hAnsi="等线" w:cs="宋体"/>
                    <w:kern w:val="0"/>
                    <w:szCs w:val="21"/>
                  </w:rPr>
                </w:rPrChange>
              </w:rPr>
            </w:pPr>
            <w:r w:rsidRPr="00F51075">
              <w:rPr>
                <w:rStyle w:val="af6"/>
                <w:rFonts w:eastAsia="等线"/>
                <w:rPrChange w:id="13805" w:author="raye" w:date="2018-08-10T17:42:00Z">
                  <w:rPr>
                    <w:rFonts w:ascii="等线" w:eastAsia="等线" w:hAnsi="等线" w:cs="宋体"/>
                    <w:kern w:val="0"/>
                    <w:szCs w:val="21"/>
                  </w:rPr>
                </w:rPrChange>
              </w:rPr>
              <w:t>Numbers, letters, slopes, crossbars, underscores within 30 characters</w:t>
            </w:r>
          </w:p>
        </w:tc>
        <w:tc>
          <w:tcPr>
            <w:tcW w:w="3112" w:type="dxa"/>
            <w:tcBorders>
              <w:top w:val="single" w:sz="4" w:space="0" w:color="auto"/>
              <w:left w:val="single" w:sz="4" w:space="0" w:color="auto"/>
              <w:bottom w:val="single" w:sz="4" w:space="0" w:color="auto"/>
              <w:right w:val="single" w:sz="4" w:space="0" w:color="auto"/>
            </w:tcBorders>
            <w:noWrap/>
          </w:tcPr>
          <w:p w14:paraId="53E6DDF4" w14:textId="77777777" w:rsidR="00F7260B" w:rsidRPr="00F51075" w:rsidRDefault="00F7260B">
            <w:pPr>
              <w:rPr>
                <w:rStyle w:val="af6"/>
                <w:rFonts w:eastAsia="等线"/>
                <w:rPrChange w:id="13806" w:author="raye" w:date="2018-08-10T17:42:00Z">
                  <w:rPr>
                    <w:rFonts w:ascii="等线" w:eastAsia="等线" w:hAnsi="等线" w:cs="宋体"/>
                    <w:kern w:val="0"/>
                    <w:szCs w:val="21"/>
                  </w:rPr>
                </w:rPrChange>
              </w:rPr>
            </w:pPr>
          </w:p>
        </w:tc>
      </w:tr>
      <w:tr w:rsidR="00F7260B" w:rsidRPr="00F51075" w14:paraId="516DDD97"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05E7EB1C" w14:textId="77777777" w:rsidR="00F7260B" w:rsidRPr="00F51075" w:rsidRDefault="00F7260B">
            <w:pPr>
              <w:rPr>
                <w:rStyle w:val="af6"/>
                <w:rFonts w:eastAsia="等线"/>
                <w:rPrChange w:id="13807" w:author="raye" w:date="2018-08-10T17:42:00Z">
                  <w:rPr>
                    <w:rFonts w:ascii="等线" w:eastAsia="等线" w:hAnsi="等线" w:cs="宋体"/>
                    <w:kern w:val="0"/>
                    <w:szCs w:val="21"/>
                  </w:rPr>
                </w:rPrChange>
              </w:rPr>
            </w:pPr>
            <w:r w:rsidRPr="00F51075">
              <w:rPr>
                <w:rStyle w:val="af6"/>
                <w:rFonts w:eastAsiaTheme="minorEastAsia"/>
                <w:rPrChange w:id="13808" w:author="raye" w:date="2018-08-10T17:42:00Z">
                  <w:rPr>
                    <w:rFonts w:ascii="Calibri" w:hAnsi="Calibri" w:cstheme="minorHAnsi"/>
                    <w:szCs w:val="21"/>
                  </w:rPr>
                </w:rPrChange>
              </w:rPr>
              <w:lastRenderedPageBreak/>
              <w:t>Name</w:t>
            </w:r>
          </w:p>
        </w:tc>
        <w:tc>
          <w:tcPr>
            <w:tcW w:w="1848" w:type="dxa"/>
            <w:tcBorders>
              <w:top w:val="single" w:sz="4" w:space="0" w:color="auto"/>
              <w:left w:val="single" w:sz="4" w:space="0" w:color="auto"/>
              <w:bottom w:val="single" w:sz="4" w:space="0" w:color="auto"/>
              <w:right w:val="single" w:sz="4" w:space="0" w:color="auto"/>
            </w:tcBorders>
            <w:hideMark/>
          </w:tcPr>
          <w:p w14:paraId="2D33489F" w14:textId="77777777" w:rsidR="00F7260B" w:rsidRPr="00F51075" w:rsidRDefault="00F7260B">
            <w:pPr>
              <w:rPr>
                <w:rStyle w:val="af6"/>
                <w:rFonts w:eastAsia="等线"/>
                <w:rPrChange w:id="13809" w:author="raye" w:date="2018-08-10T17:42:00Z">
                  <w:rPr>
                    <w:rFonts w:ascii="等线" w:eastAsia="等线" w:hAnsi="等线" w:cs="宋体"/>
                    <w:kern w:val="0"/>
                    <w:szCs w:val="21"/>
                  </w:rPr>
                </w:rPrChange>
              </w:rPr>
            </w:pPr>
            <w:r w:rsidRPr="00F51075">
              <w:rPr>
                <w:rStyle w:val="af6"/>
                <w:rFonts w:eastAsiaTheme="minorEastAsia"/>
                <w:rPrChange w:id="13810" w:author="raye" w:date="2018-08-10T17:42: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tcPr>
          <w:p w14:paraId="2375BF20" w14:textId="77777777" w:rsidR="00F7260B" w:rsidRPr="00F51075" w:rsidRDefault="00F7260B">
            <w:pPr>
              <w:rPr>
                <w:rStyle w:val="af6"/>
                <w:rFonts w:eastAsia="等线"/>
                <w:rPrChange w:id="13811" w:author="raye" w:date="2018-08-10T17:42:00Z">
                  <w:rPr>
                    <w:rFonts w:ascii="等线" w:eastAsia="等线" w:hAnsi="等线" w:cs="宋体"/>
                    <w:kern w:val="0"/>
                    <w:szCs w:val="21"/>
                  </w:rPr>
                </w:rPrChange>
              </w:rPr>
            </w:pPr>
          </w:p>
        </w:tc>
        <w:tc>
          <w:tcPr>
            <w:tcW w:w="3112" w:type="dxa"/>
            <w:tcBorders>
              <w:top w:val="single" w:sz="4" w:space="0" w:color="auto"/>
              <w:left w:val="single" w:sz="4" w:space="0" w:color="auto"/>
              <w:bottom w:val="single" w:sz="4" w:space="0" w:color="auto"/>
              <w:right w:val="single" w:sz="4" w:space="0" w:color="auto"/>
            </w:tcBorders>
            <w:noWrap/>
          </w:tcPr>
          <w:p w14:paraId="7731ED69" w14:textId="77777777" w:rsidR="00F7260B" w:rsidRPr="00F51075" w:rsidRDefault="00F7260B">
            <w:pPr>
              <w:rPr>
                <w:rStyle w:val="af6"/>
                <w:rFonts w:eastAsia="等线"/>
                <w:rPrChange w:id="13812" w:author="raye" w:date="2018-08-10T17:42:00Z">
                  <w:rPr>
                    <w:rFonts w:ascii="等线" w:eastAsia="等线" w:hAnsi="等线" w:cs="宋体"/>
                    <w:kern w:val="0"/>
                    <w:szCs w:val="21"/>
                  </w:rPr>
                </w:rPrChange>
              </w:rPr>
            </w:pPr>
          </w:p>
        </w:tc>
      </w:tr>
      <w:tr w:rsidR="00F7260B" w:rsidRPr="00F51075" w14:paraId="26C76B7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7EDABAD9" w14:textId="77777777" w:rsidR="00F7260B" w:rsidRPr="00F51075" w:rsidRDefault="00F7260B">
            <w:pPr>
              <w:rPr>
                <w:rStyle w:val="af6"/>
                <w:rFonts w:eastAsia="等线"/>
                <w:rPrChange w:id="13813" w:author="raye" w:date="2018-08-10T17:42:00Z">
                  <w:rPr>
                    <w:rFonts w:ascii="等线" w:eastAsia="等线" w:hAnsi="等线" w:cs="宋体"/>
                    <w:kern w:val="0"/>
                    <w:szCs w:val="21"/>
                  </w:rPr>
                </w:rPrChange>
              </w:rPr>
            </w:pPr>
            <w:r w:rsidRPr="00F51075">
              <w:rPr>
                <w:rStyle w:val="af6"/>
                <w:rFonts w:eastAsiaTheme="minorEastAsia"/>
                <w:rPrChange w:id="13814" w:author="raye" w:date="2018-08-10T17:42:00Z">
                  <w:rPr>
                    <w:rFonts w:ascii="Calibri" w:hAnsi="Calibri" w:cstheme="minorHAnsi"/>
                    <w:szCs w:val="21"/>
                  </w:rPr>
                </w:rPrChange>
              </w:rPr>
              <w:t>Counterparty's I.D</w:t>
            </w:r>
          </w:p>
        </w:tc>
        <w:tc>
          <w:tcPr>
            <w:tcW w:w="1848" w:type="dxa"/>
            <w:tcBorders>
              <w:top w:val="single" w:sz="4" w:space="0" w:color="auto"/>
              <w:left w:val="single" w:sz="4" w:space="0" w:color="auto"/>
              <w:bottom w:val="single" w:sz="4" w:space="0" w:color="auto"/>
              <w:right w:val="single" w:sz="4" w:space="0" w:color="auto"/>
            </w:tcBorders>
            <w:hideMark/>
          </w:tcPr>
          <w:p w14:paraId="283F2499" w14:textId="77777777" w:rsidR="00F7260B" w:rsidRPr="00F51075" w:rsidRDefault="00F7260B">
            <w:pPr>
              <w:rPr>
                <w:rStyle w:val="af6"/>
                <w:rFonts w:eastAsia="等线"/>
                <w:rPrChange w:id="13815" w:author="raye" w:date="2018-08-10T17:42:00Z">
                  <w:rPr>
                    <w:rFonts w:ascii="等线" w:eastAsia="等线" w:hAnsi="等线" w:cs="宋体"/>
                    <w:kern w:val="0"/>
                    <w:szCs w:val="21"/>
                  </w:rPr>
                </w:rPrChange>
              </w:rPr>
            </w:pPr>
            <w:r w:rsidRPr="00F51075">
              <w:rPr>
                <w:rStyle w:val="af6"/>
                <w:rFonts w:eastAsiaTheme="minorEastAsia"/>
                <w:rPrChange w:id="13816" w:author="raye" w:date="2018-08-10T17:42: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196BCE89" w14:textId="77777777" w:rsidR="00F7260B" w:rsidRPr="00F51075" w:rsidRDefault="00F7260B">
            <w:pPr>
              <w:rPr>
                <w:rStyle w:val="af6"/>
                <w:rFonts w:eastAsia="等线"/>
                <w:rPrChange w:id="13817" w:author="raye" w:date="2018-08-10T17:42:00Z">
                  <w:rPr>
                    <w:rFonts w:ascii="等线" w:eastAsia="等线" w:hAnsi="等线" w:cs="宋体"/>
                    <w:kern w:val="0"/>
                    <w:szCs w:val="21"/>
                  </w:rPr>
                </w:rPrChange>
              </w:rPr>
            </w:pPr>
            <w:r w:rsidRPr="00F51075">
              <w:rPr>
                <w:rStyle w:val="af6"/>
                <w:rFonts w:eastAsia="等线"/>
                <w:rPrChange w:id="13818" w:author="raye" w:date="2018-08-10T17:42:00Z">
                  <w:rPr>
                    <w:rFonts w:ascii="等线" w:eastAsia="等线" w:hAnsi="等线" w:cs="宋体"/>
                    <w:kern w:val="0"/>
                    <w:szCs w:val="21"/>
                  </w:rPr>
                </w:rPrChange>
              </w:rPr>
              <w:t>within 30 characters</w:t>
            </w:r>
          </w:p>
        </w:tc>
        <w:tc>
          <w:tcPr>
            <w:tcW w:w="3112" w:type="dxa"/>
            <w:tcBorders>
              <w:top w:val="single" w:sz="4" w:space="0" w:color="auto"/>
              <w:left w:val="single" w:sz="4" w:space="0" w:color="auto"/>
              <w:bottom w:val="single" w:sz="4" w:space="0" w:color="auto"/>
              <w:right w:val="single" w:sz="4" w:space="0" w:color="auto"/>
            </w:tcBorders>
            <w:noWrap/>
            <w:hideMark/>
          </w:tcPr>
          <w:p w14:paraId="57DF2626" w14:textId="77777777" w:rsidR="00F7260B" w:rsidRPr="00F51075" w:rsidRDefault="00F7260B">
            <w:pPr>
              <w:rPr>
                <w:rStyle w:val="af6"/>
                <w:rFonts w:eastAsia="等线"/>
                <w:rPrChange w:id="13819" w:author="raye" w:date="2018-08-10T17:42:00Z">
                  <w:rPr>
                    <w:rFonts w:ascii="等线" w:eastAsia="等线" w:hAnsi="等线" w:cs="宋体"/>
                    <w:kern w:val="0"/>
                    <w:szCs w:val="21"/>
                  </w:rPr>
                </w:rPrChange>
              </w:rPr>
            </w:pPr>
            <w:r w:rsidRPr="00F51075">
              <w:rPr>
                <w:rStyle w:val="af6"/>
                <w:rFonts w:eastAsia="等线"/>
                <w:rPrChange w:id="13820" w:author="raye" w:date="2018-08-10T17:42:00Z">
                  <w:rPr>
                    <w:rFonts w:ascii="等线" w:eastAsia="等线" w:hAnsi="等线" w:cs="宋体"/>
                    <w:kern w:val="0"/>
                    <w:szCs w:val="21"/>
                  </w:rPr>
                </w:rPrChange>
              </w:rPr>
              <w:t>Numeric, alphabet recognition space</w:t>
            </w:r>
          </w:p>
        </w:tc>
      </w:tr>
      <w:tr w:rsidR="00F7260B" w:rsidRPr="00F51075" w14:paraId="4BF7527E"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4B7301D5" w14:textId="77777777" w:rsidR="00F7260B" w:rsidRPr="00F51075" w:rsidRDefault="00F7260B">
            <w:pPr>
              <w:rPr>
                <w:rStyle w:val="af6"/>
                <w:rFonts w:eastAsiaTheme="minorEastAsia"/>
                <w:rPrChange w:id="13821" w:author="raye" w:date="2018-08-10T17:42:00Z">
                  <w:rPr>
                    <w:rFonts w:ascii="Calibri" w:hAnsi="Calibri" w:cstheme="minorHAnsi"/>
                    <w:szCs w:val="21"/>
                  </w:rPr>
                </w:rPrChange>
              </w:rPr>
            </w:pPr>
            <w:r w:rsidRPr="00F51075">
              <w:rPr>
                <w:rStyle w:val="af6"/>
                <w:rFonts w:eastAsiaTheme="minorEastAsia"/>
                <w:rPrChange w:id="13822" w:author="raye" w:date="2018-08-10T17:42:00Z">
                  <w:rPr>
                    <w:rFonts w:ascii="Calibri" w:hAnsi="Calibri" w:cstheme="minorHAnsi"/>
                    <w:szCs w:val="21"/>
                  </w:rPr>
                </w:rPrChange>
              </w:rPr>
              <w:t>Account with our bank</w:t>
            </w:r>
          </w:p>
        </w:tc>
        <w:tc>
          <w:tcPr>
            <w:tcW w:w="1848" w:type="dxa"/>
            <w:tcBorders>
              <w:top w:val="single" w:sz="4" w:space="0" w:color="auto"/>
              <w:left w:val="single" w:sz="4" w:space="0" w:color="auto"/>
              <w:bottom w:val="single" w:sz="4" w:space="0" w:color="auto"/>
              <w:right w:val="single" w:sz="4" w:space="0" w:color="auto"/>
            </w:tcBorders>
            <w:hideMark/>
          </w:tcPr>
          <w:p w14:paraId="161A3268" w14:textId="77777777" w:rsidR="00F7260B" w:rsidRPr="00F51075" w:rsidRDefault="00F7260B">
            <w:pPr>
              <w:rPr>
                <w:rStyle w:val="af6"/>
                <w:rFonts w:eastAsiaTheme="minorEastAsia"/>
                <w:rPrChange w:id="13823" w:author="raye" w:date="2018-08-10T17:42:00Z">
                  <w:rPr>
                    <w:i/>
                    <w:sz w:val="24"/>
                    <w:szCs w:val="24"/>
                  </w:rPr>
                </w:rPrChange>
              </w:rPr>
            </w:pPr>
            <w:r w:rsidRPr="00F51075">
              <w:rPr>
                <w:rStyle w:val="af6"/>
                <w:rFonts w:eastAsiaTheme="minorEastAsia"/>
                <w:rPrChange w:id="13824" w:author="raye" w:date="2018-08-10T17:42: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060C7416" w14:textId="77777777" w:rsidR="00F7260B" w:rsidRPr="00F51075" w:rsidRDefault="00F7260B">
            <w:pPr>
              <w:rPr>
                <w:rStyle w:val="af6"/>
                <w:rFonts w:eastAsiaTheme="minorEastAsia"/>
                <w:rPrChange w:id="13825" w:author="raye" w:date="2018-08-10T17:42:00Z">
                  <w:rPr>
                    <w:i/>
                    <w:sz w:val="24"/>
                    <w:szCs w:val="24"/>
                  </w:rPr>
                </w:rPrChange>
              </w:rPr>
            </w:pPr>
            <w:r w:rsidRPr="00F51075">
              <w:rPr>
                <w:rStyle w:val="af6"/>
                <w:rFonts w:eastAsia="等线"/>
                <w:rPrChange w:id="13826" w:author="raye" w:date="2018-08-10T17:42:00Z">
                  <w:rPr>
                    <w:rFonts w:ascii="等线" w:eastAsia="等线" w:hAnsi="等线" w:cs="宋体"/>
                    <w:kern w:val="0"/>
                    <w:szCs w:val="21"/>
                  </w:rPr>
                </w:rPrChange>
              </w:rPr>
              <w:t>Single choice</w:t>
            </w:r>
          </w:p>
        </w:tc>
        <w:tc>
          <w:tcPr>
            <w:tcW w:w="3112" w:type="dxa"/>
            <w:tcBorders>
              <w:top w:val="single" w:sz="4" w:space="0" w:color="auto"/>
              <w:left w:val="single" w:sz="4" w:space="0" w:color="auto"/>
              <w:bottom w:val="single" w:sz="4" w:space="0" w:color="auto"/>
              <w:right w:val="single" w:sz="4" w:space="0" w:color="auto"/>
            </w:tcBorders>
            <w:noWrap/>
            <w:hideMark/>
          </w:tcPr>
          <w:p w14:paraId="26CE1B3A" w14:textId="77777777" w:rsidR="00F7260B" w:rsidRPr="00F51075" w:rsidRDefault="00F7260B">
            <w:pPr>
              <w:rPr>
                <w:rStyle w:val="af6"/>
                <w:rFonts w:eastAsia="等线"/>
                <w:rPrChange w:id="13827" w:author="raye" w:date="2018-08-10T17:42:00Z">
                  <w:rPr>
                    <w:rFonts w:ascii="等线" w:eastAsia="等线" w:hAnsi="等线" w:cs="宋体"/>
                    <w:kern w:val="0"/>
                    <w:szCs w:val="21"/>
                  </w:rPr>
                </w:rPrChange>
              </w:rPr>
            </w:pPr>
            <w:r w:rsidRPr="00F51075">
              <w:rPr>
                <w:rStyle w:val="af6"/>
                <w:rFonts w:eastAsia="等线"/>
                <w:rPrChange w:id="13828" w:author="raye" w:date="2018-08-10T17:42:00Z">
                  <w:rPr>
                    <w:rFonts w:ascii="等线" w:eastAsia="等线" w:hAnsi="等线" w:cs="宋体"/>
                    <w:kern w:val="0"/>
                    <w:szCs w:val="21"/>
                  </w:rPr>
                </w:rPrChange>
              </w:rPr>
              <w:t>Yes/No</w:t>
            </w:r>
          </w:p>
        </w:tc>
      </w:tr>
      <w:tr w:rsidR="00F7260B" w:rsidRPr="00F51075" w14:paraId="1D336DF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6A247E1E" w14:textId="77777777" w:rsidR="00F7260B" w:rsidRPr="00F51075" w:rsidRDefault="00F7260B">
            <w:pPr>
              <w:rPr>
                <w:rStyle w:val="af6"/>
                <w:rFonts w:eastAsiaTheme="minorEastAsia"/>
                <w:rPrChange w:id="13829" w:author="raye" w:date="2018-08-10T17:42:00Z">
                  <w:rPr>
                    <w:rFonts w:ascii="Calibri" w:hAnsi="Calibri" w:cstheme="minorHAnsi"/>
                    <w:szCs w:val="21"/>
                  </w:rPr>
                </w:rPrChange>
              </w:rPr>
            </w:pPr>
            <w:r w:rsidRPr="00F51075">
              <w:rPr>
                <w:rStyle w:val="af6"/>
                <w:rFonts w:eastAsiaTheme="minorEastAsia"/>
                <w:rPrChange w:id="13830" w:author="raye" w:date="2018-08-10T17:42:00Z">
                  <w:rPr>
                    <w:rFonts w:ascii="Calibri" w:hAnsi="Calibri" w:cstheme="minorHAnsi"/>
                    <w:szCs w:val="21"/>
                  </w:rPr>
                </w:rPrChange>
              </w:rPr>
              <w:t>Counterparty's Name</w:t>
            </w:r>
          </w:p>
        </w:tc>
        <w:tc>
          <w:tcPr>
            <w:tcW w:w="1848" w:type="dxa"/>
            <w:tcBorders>
              <w:top w:val="single" w:sz="4" w:space="0" w:color="auto"/>
              <w:left w:val="single" w:sz="4" w:space="0" w:color="auto"/>
              <w:bottom w:val="single" w:sz="4" w:space="0" w:color="auto"/>
              <w:right w:val="single" w:sz="4" w:space="0" w:color="auto"/>
            </w:tcBorders>
            <w:hideMark/>
          </w:tcPr>
          <w:p w14:paraId="150736A4" w14:textId="77777777" w:rsidR="00F7260B" w:rsidRPr="00F51075" w:rsidRDefault="00F7260B">
            <w:pPr>
              <w:rPr>
                <w:rStyle w:val="af6"/>
                <w:rFonts w:eastAsiaTheme="minorEastAsia"/>
                <w:rPrChange w:id="13831" w:author="raye" w:date="2018-08-10T17:42:00Z">
                  <w:rPr>
                    <w:i/>
                    <w:sz w:val="24"/>
                    <w:szCs w:val="24"/>
                  </w:rPr>
                </w:rPrChange>
              </w:rPr>
            </w:pPr>
            <w:r w:rsidRPr="00F51075">
              <w:rPr>
                <w:rStyle w:val="af6"/>
                <w:rFonts w:eastAsiaTheme="minorEastAsia"/>
                <w:rPrChange w:id="13832" w:author="raye" w:date="2018-08-10T17:42: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50C80114" w14:textId="77777777" w:rsidR="00F7260B" w:rsidRPr="00F51075" w:rsidRDefault="00F7260B">
            <w:pPr>
              <w:rPr>
                <w:rStyle w:val="af6"/>
                <w:rFonts w:eastAsiaTheme="minorEastAsia"/>
                <w:rPrChange w:id="13833" w:author="raye" w:date="2018-08-10T17:42:00Z">
                  <w:rPr>
                    <w:i/>
                    <w:sz w:val="24"/>
                    <w:szCs w:val="24"/>
                  </w:rPr>
                </w:rPrChange>
              </w:rPr>
            </w:pPr>
            <w:r w:rsidRPr="00F51075">
              <w:rPr>
                <w:rStyle w:val="af6"/>
                <w:rFonts w:eastAsia="等线"/>
                <w:rPrChange w:id="13834" w:author="raye" w:date="2018-08-10T17:42:00Z">
                  <w:rPr>
                    <w:rFonts w:ascii="等线" w:eastAsia="等线" w:hAnsi="等线" w:cs="宋体"/>
                    <w:kern w:val="0"/>
                    <w:szCs w:val="21"/>
                  </w:rPr>
                </w:rPrChange>
              </w:rPr>
              <w:t>within 100 characters</w:t>
            </w:r>
          </w:p>
        </w:tc>
        <w:tc>
          <w:tcPr>
            <w:tcW w:w="3112" w:type="dxa"/>
            <w:tcBorders>
              <w:top w:val="single" w:sz="4" w:space="0" w:color="auto"/>
              <w:left w:val="single" w:sz="4" w:space="0" w:color="auto"/>
              <w:bottom w:val="single" w:sz="4" w:space="0" w:color="auto"/>
              <w:right w:val="single" w:sz="4" w:space="0" w:color="auto"/>
            </w:tcBorders>
            <w:noWrap/>
          </w:tcPr>
          <w:p w14:paraId="23DE2B64" w14:textId="77777777" w:rsidR="00F7260B" w:rsidRPr="00F51075" w:rsidRDefault="00F7260B">
            <w:pPr>
              <w:rPr>
                <w:rStyle w:val="af6"/>
                <w:rFonts w:eastAsia="等线"/>
                <w:rPrChange w:id="13835" w:author="raye" w:date="2018-08-10T17:42:00Z">
                  <w:rPr>
                    <w:rFonts w:ascii="等线" w:eastAsia="等线" w:hAnsi="等线" w:cs="宋体"/>
                    <w:kern w:val="0"/>
                    <w:szCs w:val="21"/>
                  </w:rPr>
                </w:rPrChange>
              </w:rPr>
            </w:pPr>
          </w:p>
        </w:tc>
      </w:tr>
      <w:tr w:rsidR="00F7260B" w:rsidRPr="00F51075" w14:paraId="17EBEADF"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590ED0B5" w14:textId="77777777" w:rsidR="00F7260B" w:rsidRPr="00F51075" w:rsidRDefault="00F7260B">
            <w:pPr>
              <w:rPr>
                <w:rStyle w:val="af6"/>
                <w:rFonts w:eastAsiaTheme="minorEastAsia"/>
                <w:rPrChange w:id="13836" w:author="raye" w:date="2018-08-10T17:42:00Z">
                  <w:rPr>
                    <w:rFonts w:ascii="Calibri" w:hAnsi="Calibri" w:cstheme="minorHAnsi"/>
                    <w:szCs w:val="21"/>
                  </w:rPr>
                </w:rPrChange>
              </w:rPr>
            </w:pPr>
            <w:r w:rsidRPr="00F51075">
              <w:rPr>
                <w:rStyle w:val="af6"/>
                <w:rFonts w:eastAsiaTheme="minorEastAsia"/>
                <w:rPrChange w:id="13837" w:author="raye" w:date="2018-08-10T17:42:00Z">
                  <w:rPr>
                    <w:rFonts w:ascii="Calibri" w:hAnsi="Calibri" w:cstheme="minorHAnsi"/>
                    <w:szCs w:val="21"/>
                  </w:rPr>
                </w:rPrChange>
              </w:rPr>
              <w:t>Contact person</w:t>
            </w:r>
          </w:p>
        </w:tc>
        <w:tc>
          <w:tcPr>
            <w:tcW w:w="1848" w:type="dxa"/>
            <w:tcBorders>
              <w:top w:val="single" w:sz="4" w:space="0" w:color="auto"/>
              <w:left w:val="single" w:sz="4" w:space="0" w:color="auto"/>
              <w:bottom w:val="single" w:sz="4" w:space="0" w:color="auto"/>
              <w:right w:val="single" w:sz="4" w:space="0" w:color="auto"/>
            </w:tcBorders>
            <w:hideMark/>
          </w:tcPr>
          <w:p w14:paraId="28699522" w14:textId="77777777" w:rsidR="00F7260B" w:rsidRPr="00F51075" w:rsidRDefault="00F7260B">
            <w:pPr>
              <w:rPr>
                <w:rStyle w:val="af6"/>
                <w:rFonts w:eastAsiaTheme="minorEastAsia"/>
                <w:rPrChange w:id="13838" w:author="raye" w:date="2018-08-10T17:42:00Z">
                  <w:rPr>
                    <w:i/>
                    <w:sz w:val="24"/>
                    <w:szCs w:val="24"/>
                  </w:rPr>
                </w:rPrChange>
              </w:rPr>
            </w:pPr>
            <w:r w:rsidRPr="00F51075">
              <w:rPr>
                <w:rStyle w:val="af6"/>
                <w:rFonts w:eastAsiaTheme="minorEastAsia"/>
                <w:rPrChange w:id="13839" w:author="raye" w:date="2018-08-10T17:42: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758B09F9" w14:textId="77777777" w:rsidR="00F7260B" w:rsidRPr="00F51075" w:rsidRDefault="00F7260B">
            <w:pPr>
              <w:rPr>
                <w:rStyle w:val="af6"/>
                <w:rFonts w:eastAsiaTheme="minorEastAsia"/>
                <w:rPrChange w:id="13840" w:author="raye" w:date="2018-08-10T17:42:00Z">
                  <w:rPr>
                    <w:i/>
                    <w:sz w:val="24"/>
                    <w:szCs w:val="24"/>
                  </w:rPr>
                </w:rPrChange>
              </w:rPr>
            </w:pPr>
            <w:r w:rsidRPr="00F51075">
              <w:rPr>
                <w:rStyle w:val="af6"/>
                <w:rFonts w:eastAsia="等线"/>
                <w:rPrChange w:id="13841" w:author="raye" w:date="2018-08-10T17:42:00Z">
                  <w:rPr>
                    <w:rFonts w:ascii="等线" w:eastAsia="等线" w:hAnsi="等线" w:cs="宋体"/>
                    <w:kern w:val="0"/>
                    <w:szCs w:val="21"/>
                  </w:rPr>
                </w:rPrChange>
              </w:rPr>
              <w:t>within 60 characters</w:t>
            </w:r>
          </w:p>
        </w:tc>
        <w:tc>
          <w:tcPr>
            <w:tcW w:w="3112" w:type="dxa"/>
            <w:tcBorders>
              <w:top w:val="single" w:sz="4" w:space="0" w:color="auto"/>
              <w:left w:val="single" w:sz="4" w:space="0" w:color="auto"/>
              <w:bottom w:val="single" w:sz="4" w:space="0" w:color="auto"/>
              <w:right w:val="single" w:sz="4" w:space="0" w:color="auto"/>
            </w:tcBorders>
            <w:noWrap/>
          </w:tcPr>
          <w:p w14:paraId="720A8061" w14:textId="77777777" w:rsidR="00F7260B" w:rsidRPr="00F51075" w:rsidRDefault="00F7260B">
            <w:pPr>
              <w:rPr>
                <w:rStyle w:val="af6"/>
                <w:rFonts w:eastAsia="等线"/>
                <w:rPrChange w:id="13842" w:author="raye" w:date="2018-08-10T17:42:00Z">
                  <w:rPr>
                    <w:rFonts w:ascii="等线" w:eastAsia="等线" w:hAnsi="等线" w:cs="宋体"/>
                    <w:kern w:val="0"/>
                    <w:szCs w:val="21"/>
                  </w:rPr>
                </w:rPrChange>
              </w:rPr>
            </w:pPr>
          </w:p>
        </w:tc>
      </w:tr>
      <w:tr w:rsidR="00F7260B" w:rsidRPr="00F51075" w14:paraId="1943E429"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509E3A90" w14:textId="77777777" w:rsidR="00F7260B" w:rsidRPr="00F51075" w:rsidRDefault="00F7260B">
            <w:pPr>
              <w:rPr>
                <w:rStyle w:val="af6"/>
                <w:rFonts w:eastAsiaTheme="minorEastAsia"/>
                <w:rPrChange w:id="13843" w:author="raye" w:date="2018-08-10T17:42:00Z">
                  <w:rPr>
                    <w:rFonts w:ascii="Calibri" w:hAnsi="Calibri" w:cstheme="minorHAnsi"/>
                    <w:szCs w:val="21"/>
                  </w:rPr>
                </w:rPrChange>
              </w:rPr>
            </w:pPr>
            <w:r w:rsidRPr="00F51075">
              <w:rPr>
                <w:rStyle w:val="af6"/>
                <w:rFonts w:eastAsiaTheme="minorEastAsia"/>
                <w:rPrChange w:id="13844" w:author="raye" w:date="2018-08-10T17:42:00Z">
                  <w:rPr>
                    <w:rFonts w:ascii="Calibri" w:hAnsi="Calibri" w:cstheme="minorHAnsi"/>
                    <w:szCs w:val="21"/>
                  </w:rPr>
                </w:rPrChange>
              </w:rPr>
              <w:t>Contact phone</w:t>
            </w:r>
          </w:p>
        </w:tc>
        <w:tc>
          <w:tcPr>
            <w:tcW w:w="1848" w:type="dxa"/>
            <w:tcBorders>
              <w:top w:val="single" w:sz="4" w:space="0" w:color="auto"/>
              <w:left w:val="single" w:sz="4" w:space="0" w:color="auto"/>
              <w:bottom w:val="single" w:sz="4" w:space="0" w:color="auto"/>
              <w:right w:val="single" w:sz="4" w:space="0" w:color="auto"/>
            </w:tcBorders>
            <w:hideMark/>
          </w:tcPr>
          <w:p w14:paraId="61398013" w14:textId="77777777" w:rsidR="00F7260B" w:rsidRPr="00F51075" w:rsidRDefault="00F7260B">
            <w:pPr>
              <w:rPr>
                <w:rStyle w:val="af6"/>
                <w:rFonts w:eastAsiaTheme="minorEastAsia"/>
                <w:rPrChange w:id="13845" w:author="raye" w:date="2018-08-10T17:42:00Z">
                  <w:rPr>
                    <w:i/>
                    <w:sz w:val="24"/>
                    <w:szCs w:val="24"/>
                  </w:rPr>
                </w:rPrChange>
              </w:rPr>
            </w:pPr>
            <w:r w:rsidRPr="00F51075">
              <w:rPr>
                <w:rStyle w:val="af6"/>
                <w:rFonts w:eastAsiaTheme="minorEastAsia"/>
                <w:rPrChange w:id="13846" w:author="raye" w:date="2018-08-10T17:42: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75F349F7" w14:textId="77777777" w:rsidR="00F7260B" w:rsidRPr="00F51075" w:rsidRDefault="00F7260B">
            <w:pPr>
              <w:rPr>
                <w:rStyle w:val="af6"/>
                <w:rFonts w:eastAsiaTheme="minorEastAsia"/>
                <w:rPrChange w:id="13847" w:author="raye" w:date="2018-08-10T17:42:00Z">
                  <w:rPr>
                    <w:i/>
                    <w:sz w:val="24"/>
                    <w:szCs w:val="24"/>
                  </w:rPr>
                </w:rPrChange>
              </w:rPr>
            </w:pPr>
            <w:r w:rsidRPr="00F51075">
              <w:rPr>
                <w:rStyle w:val="af6"/>
                <w:rFonts w:eastAsia="等线"/>
                <w:rPrChange w:id="13848" w:author="raye" w:date="2018-08-10T17:42:00Z">
                  <w:rPr>
                    <w:rFonts w:ascii="等线" w:eastAsia="等线" w:hAnsi="等线" w:cs="宋体"/>
                    <w:kern w:val="0"/>
                    <w:szCs w:val="21"/>
                  </w:rPr>
                </w:rPrChange>
              </w:rPr>
              <w:t>within 30 characters</w:t>
            </w:r>
          </w:p>
        </w:tc>
        <w:tc>
          <w:tcPr>
            <w:tcW w:w="3112" w:type="dxa"/>
            <w:tcBorders>
              <w:top w:val="single" w:sz="4" w:space="0" w:color="auto"/>
              <w:left w:val="single" w:sz="4" w:space="0" w:color="auto"/>
              <w:bottom w:val="single" w:sz="4" w:space="0" w:color="auto"/>
              <w:right w:val="single" w:sz="4" w:space="0" w:color="auto"/>
            </w:tcBorders>
            <w:noWrap/>
          </w:tcPr>
          <w:p w14:paraId="11698C9C" w14:textId="77777777" w:rsidR="00F7260B" w:rsidRPr="00F51075" w:rsidRDefault="00F7260B">
            <w:pPr>
              <w:rPr>
                <w:rStyle w:val="af6"/>
                <w:rFonts w:eastAsia="等线"/>
                <w:rPrChange w:id="13849" w:author="raye" w:date="2018-08-10T17:42:00Z">
                  <w:rPr>
                    <w:rFonts w:ascii="等线" w:eastAsia="等线" w:hAnsi="等线" w:cs="宋体"/>
                    <w:kern w:val="0"/>
                    <w:szCs w:val="21"/>
                  </w:rPr>
                </w:rPrChange>
              </w:rPr>
            </w:pPr>
          </w:p>
        </w:tc>
      </w:tr>
      <w:tr w:rsidR="00F7260B" w:rsidRPr="00F51075" w14:paraId="45875F27"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5C94C82B" w14:textId="77777777" w:rsidR="00F7260B" w:rsidRPr="00F51075" w:rsidRDefault="00F7260B">
            <w:pPr>
              <w:rPr>
                <w:rStyle w:val="af6"/>
                <w:rFonts w:eastAsiaTheme="minorEastAsia"/>
                <w:rPrChange w:id="13850" w:author="raye" w:date="2018-08-10T17:42:00Z">
                  <w:rPr>
                    <w:rFonts w:ascii="Calibri" w:hAnsi="Calibri" w:cstheme="minorHAnsi"/>
                    <w:szCs w:val="21"/>
                  </w:rPr>
                </w:rPrChange>
              </w:rPr>
            </w:pPr>
            <w:r w:rsidRPr="00F51075">
              <w:rPr>
                <w:rStyle w:val="af6"/>
                <w:rFonts w:eastAsiaTheme="minorEastAsia"/>
                <w:rPrChange w:id="13851" w:author="raye" w:date="2018-08-10T17:42:00Z">
                  <w:rPr>
                    <w:rFonts w:ascii="Calibri" w:hAnsi="Calibri" w:cstheme="minorHAnsi"/>
                    <w:szCs w:val="21"/>
                  </w:rPr>
                </w:rPrChange>
              </w:rPr>
              <w:t>Amount</w:t>
            </w:r>
          </w:p>
        </w:tc>
        <w:tc>
          <w:tcPr>
            <w:tcW w:w="1848" w:type="dxa"/>
            <w:tcBorders>
              <w:top w:val="single" w:sz="4" w:space="0" w:color="auto"/>
              <w:left w:val="single" w:sz="4" w:space="0" w:color="auto"/>
              <w:bottom w:val="single" w:sz="4" w:space="0" w:color="auto"/>
              <w:right w:val="single" w:sz="4" w:space="0" w:color="auto"/>
            </w:tcBorders>
            <w:hideMark/>
          </w:tcPr>
          <w:p w14:paraId="52CFFA34" w14:textId="77777777" w:rsidR="00F7260B" w:rsidRPr="00F51075" w:rsidRDefault="00F7260B">
            <w:pPr>
              <w:rPr>
                <w:rStyle w:val="af6"/>
                <w:rFonts w:eastAsiaTheme="minorEastAsia"/>
                <w:rPrChange w:id="13852" w:author="raye" w:date="2018-08-10T17:42:00Z">
                  <w:rPr>
                    <w:i/>
                    <w:sz w:val="24"/>
                    <w:szCs w:val="24"/>
                  </w:rPr>
                </w:rPrChange>
              </w:rPr>
            </w:pPr>
            <w:bookmarkStart w:id="13853" w:name="OLE_LINK1"/>
            <w:bookmarkStart w:id="13854" w:name="OLE_LINK2"/>
            <w:r w:rsidRPr="00F51075">
              <w:rPr>
                <w:rStyle w:val="af6"/>
                <w:rFonts w:eastAsiaTheme="minorEastAsia"/>
                <w:rPrChange w:id="13855" w:author="raye" w:date="2018-08-10T17:42:00Z">
                  <w:rPr>
                    <w:i/>
                    <w:sz w:val="24"/>
                    <w:szCs w:val="24"/>
                  </w:rPr>
                </w:rPrChange>
              </w:rPr>
              <w:t>Required</w:t>
            </w:r>
            <w:bookmarkEnd w:id="13853"/>
            <w:bookmarkEnd w:id="13854"/>
          </w:p>
        </w:tc>
        <w:tc>
          <w:tcPr>
            <w:tcW w:w="1848" w:type="dxa"/>
            <w:tcBorders>
              <w:top w:val="single" w:sz="4" w:space="0" w:color="auto"/>
              <w:left w:val="single" w:sz="4" w:space="0" w:color="auto"/>
              <w:bottom w:val="single" w:sz="4" w:space="0" w:color="auto"/>
              <w:right w:val="single" w:sz="4" w:space="0" w:color="auto"/>
            </w:tcBorders>
            <w:hideMark/>
          </w:tcPr>
          <w:p w14:paraId="0FBE7BE7" w14:textId="77777777" w:rsidR="00F7260B" w:rsidRPr="00F51075" w:rsidRDefault="00F7260B">
            <w:pPr>
              <w:rPr>
                <w:rStyle w:val="af6"/>
                <w:rFonts w:eastAsia="等线"/>
                <w:rPrChange w:id="13856" w:author="raye" w:date="2018-08-10T17:42:00Z">
                  <w:rPr>
                    <w:rFonts w:ascii="等线" w:eastAsia="等线" w:hAnsi="等线" w:cs="宋体"/>
                    <w:kern w:val="0"/>
                    <w:szCs w:val="21"/>
                  </w:rPr>
                </w:rPrChange>
              </w:rPr>
            </w:pPr>
            <w:r w:rsidRPr="00F51075">
              <w:rPr>
                <w:rStyle w:val="af6"/>
                <w:rFonts w:eastAsia="等线"/>
                <w:rPrChange w:id="13857" w:author="raye" w:date="2018-08-10T17:42:00Z">
                  <w:rPr>
                    <w:rFonts w:ascii="等线" w:eastAsia="等线" w:hAnsi="等线" w:cs="宋体"/>
                    <w:kern w:val="0"/>
                    <w:szCs w:val="21"/>
                  </w:rPr>
                </w:rPrChange>
              </w:rPr>
              <w:t xml:space="preserve">Currency </w:t>
            </w:r>
          </w:p>
        </w:tc>
        <w:tc>
          <w:tcPr>
            <w:tcW w:w="3112" w:type="dxa"/>
            <w:tcBorders>
              <w:top w:val="single" w:sz="4" w:space="0" w:color="auto"/>
              <w:left w:val="single" w:sz="4" w:space="0" w:color="auto"/>
              <w:bottom w:val="single" w:sz="4" w:space="0" w:color="auto"/>
              <w:right w:val="single" w:sz="4" w:space="0" w:color="auto"/>
            </w:tcBorders>
            <w:noWrap/>
          </w:tcPr>
          <w:p w14:paraId="19A40CAF" w14:textId="77777777" w:rsidR="00F7260B" w:rsidRPr="00F51075" w:rsidRDefault="00F7260B">
            <w:pPr>
              <w:rPr>
                <w:rStyle w:val="af6"/>
                <w:rFonts w:eastAsia="等线"/>
                <w:rPrChange w:id="13858" w:author="raye" w:date="2018-08-10T17:42:00Z">
                  <w:rPr>
                    <w:rFonts w:ascii="等线" w:eastAsia="等线" w:hAnsi="等线" w:cs="宋体"/>
                    <w:kern w:val="0"/>
                    <w:szCs w:val="21"/>
                  </w:rPr>
                </w:rPrChange>
              </w:rPr>
            </w:pPr>
          </w:p>
        </w:tc>
      </w:tr>
      <w:tr w:rsidR="00F7260B" w:rsidRPr="00F51075" w14:paraId="76ED3B70"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755A433E" w14:textId="77777777" w:rsidR="00F7260B" w:rsidRPr="00F51075" w:rsidRDefault="00F7260B">
            <w:pPr>
              <w:rPr>
                <w:rStyle w:val="af6"/>
                <w:rFonts w:eastAsiaTheme="minorEastAsia"/>
                <w:rPrChange w:id="13859" w:author="raye" w:date="2018-08-10T17:42:00Z">
                  <w:rPr>
                    <w:rFonts w:ascii="Calibri" w:hAnsi="Calibri" w:cstheme="minorHAnsi"/>
                    <w:szCs w:val="21"/>
                  </w:rPr>
                </w:rPrChange>
              </w:rPr>
            </w:pPr>
            <w:r w:rsidRPr="00F51075">
              <w:rPr>
                <w:rStyle w:val="af6"/>
                <w:rFonts w:eastAsiaTheme="minorEastAsia"/>
                <w:rPrChange w:id="13860" w:author="raye" w:date="2018-08-10T17:42:00Z">
                  <w:rPr>
                    <w:rFonts w:ascii="Calibri" w:hAnsi="Calibri" w:cstheme="minorHAnsi"/>
                    <w:szCs w:val="21"/>
                  </w:rPr>
                </w:rPrChange>
              </w:rPr>
              <w:t>Customer's Tax I.D.</w:t>
            </w:r>
          </w:p>
        </w:tc>
        <w:tc>
          <w:tcPr>
            <w:tcW w:w="1848" w:type="dxa"/>
            <w:tcBorders>
              <w:top w:val="single" w:sz="4" w:space="0" w:color="auto"/>
              <w:left w:val="single" w:sz="4" w:space="0" w:color="auto"/>
              <w:bottom w:val="single" w:sz="4" w:space="0" w:color="auto"/>
              <w:right w:val="single" w:sz="4" w:space="0" w:color="auto"/>
            </w:tcBorders>
            <w:hideMark/>
          </w:tcPr>
          <w:p w14:paraId="22D286D4" w14:textId="77777777" w:rsidR="00F7260B" w:rsidRPr="00F51075" w:rsidRDefault="00F7260B">
            <w:pPr>
              <w:rPr>
                <w:rStyle w:val="af6"/>
                <w:rFonts w:eastAsiaTheme="minorEastAsia"/>
                <w:rPrChange w:id="13861" w:author="raye" w:date="2018-08-10T17:42:00Z">
                  <w:rPr>
                    <w:i/>
                    <w:sz w:val="24"/>
                    <w:szCs w:val="24"/>
                  </w:rPr>
                </w:rPrChange>
              </w:rPr>
            </w:pPr>
            <w:r w:rsidRPr="00F51075">
              <w:rPr>
                <w:rStyle w:val="af6"/>
                <w:rFonts w:eastAsiaTheme="minorEastAsia"/>
                <w:rPrChange w:id="13862" w:author="raye" w:date="2018-08-10T17:42: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018B3CAD" w14:textId="77777777" w:rsidR="00F7260B" w:rsidRPr="00F51075" w:rsidRDefault="00F7260B">
            <w:pPr>
              <w:rPr>
                <w:rStyle w:val="af6"/>
                <w:rFonts w:eastAsia="等线"/>
                <w:rPrChange w:id="13863" w:author="raye" w:date="2018-08-10T17:42:00Z">
                  <w:rPr>
                    <w:rFonts w:ascii="等线" w:eastAsia="等线" w:hAnsi="等线" w:cs="宋体"/>
                    <w:kern w:val="0"/>
                    <w:szCs w:val="21"/>
                  </w:rPr>
                </w:rPrChange>
              </w:rPr>
            </w:pPr>
            <w:r w:rsidRPr="00F51075">
              <w:rPr>
                <w:rStyle w:val="af6"/>
                <w:rFonts w:eastAsia="等线"/>
                <w:rPrChange w:id="13864" w:author="raye" w:date="2018-08-10T17:42:00Z">
                  <w:rPr>
                    <w:rFonts w:ascii="等线" w:eastAsia="等线" w:hAnsi="等线" w:cs="宋体"/>
                    <w:kern w:val="0"/>
                    <w:szCs w:val="21"/>
                  </w:rPr>
                </w:rPrChange>
              </w:rPr>
              <w:t>within 30 characters</w:t>
            </w:r>
          </w:p>
        </w:tc>
        <w:tc>
          <w:tcPr>
            <w:tcW w:w="3112" w:type="dxa"/>
            <w:tcBorders>
              <w:top w:val="single" w:sz="4" w:space="0" w:color="auto"/>
              <w:left w:val="single" w:sz="4" w:space="0" w:color="auto"/>
              <w:bottom w:val="single" w:sz="4" w:space="0" w:color="auto"/>
              <w:right w:val="single" w:sz="4" w:space="0" w:color="auto"/>
            </w:tcBorders>
            <w:noWrap/>
            <w:hideMark/>
          </w:tcPr>
          <w:p w14:paraId="55A35B2A" w14:textId="77777777" w:rsidR="00F7260B" w:rsidRPr="00F51075" w:rsidRDefault="00F7260B">
            <w:pPr>
              <w:rPr>
                <w:rStyle w:val="af6"/>
                <w:rFonts w:eastAsia="等线"/>
                <w:rPrChange w:id="13865" w:author="raye" w:date="2018-08-10T17:42:00Z">
                  <w:rPr>
                    <w:rFonts w:ascii="等线" w:eastAsia="等线" w:hAnsi="等线" w:cs="宋体"/>
                    <w:kern w:val="0"/>
                    <w:szCs w:val="21"/>
                  </w:rPr>
                </w:rPrChange>
              </w:rPr>
            </w:pPr>
            <w:r w:rsidRPr="00F51075">
              <w:rPr>
                <w:rStyle w:val="af6"/>
                <w:rFonts w:eastAsia="等线"/>
                <w:rPrChange w:id="13866" w:author="raye" w:date="2018-08-10T17:42:00Z">
                  <w:rPr>
                    <w:rFonts w:ascii="等线" w:eastAsia="等线" w:hAnsi="等线" w:cs="宋体"/>
                    <w:kern w:val="0"/>
                    <w:szCs w:val="21"/>
                  </w:rPr>
                </w:rPrChange>
              </w:rPr>
              <w:t>Number, letter</w:t>
            </w:r>
          </w:p>
        </w:tc>
      </w:tr>
      <w:tr w:rsidR="00F7260B" w:rsidRPr="00F51075" w14:paraId="1BC830A4"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060E338C" w14:textId="77777777" w:rsidR="00F7260B" w:rsidRPr="00F51075" w:rsidRDefault="00F7260B">
            <w:pPr>
              <w:rPr>
                <w:rStyle w:val="af6"/>
                <w:rFonts w:eastAsiaTheme="minorEastAsia"/>
                <w:rPrChange w:id="13867" w:author="raye" w:date="2018-08-10T17:42:00Z">
                  <w:rPr>
                    <w:rFonts w:ascii="Calibri" w:hAnsi="Calibri" w:cstheme="minorHAnsi"/>
                    <w:szCs w:val="21"/>
                  </w:rPr>
                </w:rPrChange>
              </w:rPr>
            </w:pPr>
            <w:r w:rsidRPr="00F51075">
              <w:rPr>
                <w:rStyle w:val="af6"/>
                <w:rFonts w:eastAsiaTheme="minorEastAsia"/>
                <w:rPrChange w:id="13868" w:author="raye" w:date="2018-08-10T17:42:00Z">
                  <w:rPr>
                    <w:rFonts w:ascii="Calibri" w:hAnsi="Calibri" w:cstheme="minorHAnsi"/>
                    <w:szCs w:val="21"/>
                  </w:rPr>
                </w:rPrChange>
              </w:rPr>
              <w:t>Customer's US Bank</w:t>
            </w:r>
          </w:p>
        </w:tc>
        <w:tc>
          <w:tcPr>
            <w:tcW w:w="1848" w:type="dxa"/>
            <w:tcBorders>
              <w:top w:val="single" w:sz="4" w:space="0" w:color="auto"/>
              <w:left w:val="single" w:sz="4" w:space="0" w:color="auto"/>
              <w:bottom w:val="single" w:sz="4" w:space="0" w:color="auto"/>
              <w:right w:val="single" w:sz="4" w:space="0" w:color="auto"/>
            </w:tcBorders>
            <w:hideMark/>
          </w:tcPr>
          <w:p w14:paraId="69DC3F13" w14:textId="77777777" w:rsidR="00F7260B" w:rsidRPr="00F51075" w:rsidRDefault="00F7260B">
            <w:pPr>
              <w:rPr>
                <w:rStyle w:val="af6"/>
                <w:rFonts w:eastAsiaTheme="minorEastAsia"/>
                <w:rPrChange w:id="13869" w:author="raye" w:date="2018-08-10T17:42:00Z">
                  <w:rPr>
                    <w:i/>
                    <w:sz w:val="24"/>
                    <w:szCs w:val="24"/>
                  </w:rPr>
                </w:rPrChange>
              </w:rPr>
            </w:pPr>
            <w:r w:rsidRPr="00F51075">
              <w:rPr>
                <w:rStyle w:val="af6"/>
                <w:rFonts w:eastAsiaTheme="minorEastAsia"/>
                <w:rPrChange w:id="13870" w:author="raye" w:date="2018-08-10T17:42: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416CA51A" w14:textId="77777777" w:rsidR="00F7260B" w:rsidRPr="00F51075" w:rsidRDefault="00F7260B">
            <w:pPr>
              <w:rPr>
                <w:rStyle w:val="af6"/>
                <w:rFonts w:eastAsia="等线"/>
                <w:rPrChange w:id="13871" w:author="raye" w:date="2018-08-10T17:42:00Z">
                  <w:rPr>
                    <w:rFonts w:ascii="等线" w:eastAsia="等线" w:hAnsi="等线" w:cs="宋体"/>
                    <w:kern w:val="0"/>
                    <w:szCs w:val="21"/>
                  </w:rPr>
                </w:rPrChange>
              </w:rPr>
            </w:pPr>
            <w:r w:rsidRPr="00F51075">
              <w:rPr>
                <w:rStyle w:val="af6"/>
                <w:rFonts w:eastAsia="等线"/>
                <w:rPrChange w:id="13872" w:author="raye" w:date="2018-08-10T17:42:00Z">
                  <w:rPr>
                    <w:rFonts w:ascii="等线" w:eastAsia="等线" w:hAnsi="等线" w:cs="宋体"/>
                    <w:kern w:val="0"/>
                    <w:szCs w:val="21"/>
                  </w:rPr>
                </w:rPrChange>
              </w:rPr>
              <w:t>within 60 characters</w:t>
            </w:r>
          </w:p>
        </w:tc>
        <w:tc>
          <w:tcPr>
            <w:tcW w:w="3112" w:type="dxa"/>
            <w:tcBorders>
              <w:top w:val="single" w:sz="4" w:space="0" w:color="auto"/>
              <w:left w:val="single" w:sz="4" w:space="0" w:color="auto"/>
              <w:bottom w:val="single" w:sz="4" w:space="0" w:color="auto"/>
              <w:right w:val="single" w:sz="4" w:space="0" w:color="auto"/>
            </w:tcBorders>
            <w:noWrap/>
          </w:tcPr>
          <w:p w14:paraId="0006B130" w14:textId="77777777" w:rsidR="00F7260B" w:rsidRPr="00F51075" w:rsidRDefault="00F7260B">
            <w:pPr>
              <w:rPr>
                <w:rStyle w:val="af6"/>
                <w:rFonts w:eastAsia="等线"/>
                <w:rPrChange w:id="13873" w:author="raye" w:date="2018-08-10T17:42:00Z">
                  <w:rPr>
                    <w:rFonts w:ascii="等线" w:eastAsia="等线" w:hAnsi="等线" w:cs="宋体"/>
                    <w:kern w:val="0"/>
                    <w:szCs w:val="21"/>
                  </w:rPr>
                </w:rPrChange>
              </w:rPr>
            </w:pPr>
          </w:p>
        </w:tc>
      </w:tr>
      <w:tr w:rsidR="00F7260B" w:rsidRPr="00F51075" w14:paraId="7ADF7600"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69FED1E1" w14:textId="77777777" w:rsidR="00F7260B" w:rsidRPr="00F51075" w:rsidRDefault="00F7260B">
            <w:pPr>
              <w:rPr>
                <w:rStyle w:val="af6"/>
                <w:rFonts w:eastAsiaTheme="minorEastAsia"/>
                <w:rPrChange w:id="13874" w:author="raye" w:date="2018-08-10T17:42:00Z">
                  <w:rPr>
                    <w:rFonts w:ascii="Calibri" w:hAnsi="Calibri" w:cstheme="minorHAnsi"/>
                    <w:szCs w:val="21"/>
                  </w:rPr>
                </w:rPrChange>
              </w:rPr>
            </w:pPr>
            <w:r w:rsidRPr="00F51075">
              <w:rPr>
                <w:rStyle w:val="af6"/>
                <w:rFonts w:eastAsiaTheme="minorEastAsia"/>
                <w:rPrChange w:id="13875" w:author="raye" w:date="2018-08-10T17:42:00Z">
                  <w:rPr>
                    <w:rFonts w:ascii="Calibri" w:hAnsi="Calibri" w:cstheme="minorHAnsi"/>
                    <w:szCs w:val="21"/>
                  </w:rPr>
                </w:rPrChange>
              </w:rPr>
              <w:t>A/C No.</w:t>
            </w:r>
          </w:p>
        </w:tc>
        <w:tc>
          <w:tcPr>
            <w:tcW w:w="1848" w:type="dxa"/>
            <w:tcBorders>
              <w:top w:val="single" w:sz="4" w:space="0" w:color="auto"/>
              <w:left w:val="single" w:sz="4" w:space="0" w:color="auto"/>
              <w:bottom w:val="single" w:sz="4" w:space="0" w:color="auto"/>
              <w:right w:val="single" w:sz="4" w:space="0" w:color="auto"/>
            </w:tcBorders>
            <w:hideMark/>
          </w:tcPr>
          <w:p w14:paraId="6FC68518" w14:textId="77777777" w:rsidR="00F7260B" w:rsidRPr="00F51075" w:rsidRDefault="00F7260B">
            <w:pPr>
              <w:rPr>
                <w:rStyle w:val="af6"/>
                <w:rFonts w:eastAsiaTheme="minorEastAsia"/>
                <w:rPrChange w:id="13876" w:author="raye" w:date="2018-08-10T17:42:00Z">
                  <w:rPr>
                    <w:i/>
                    <w:sz w:val="24"/>
                    <w:szCs w:val="24"/>
                  </w:rPr>
                </w:rPrChange>
              </w:rPr>
            </w:pPr>
            <w:r w:rsidRPr="00F51075">
              <w:rPr>
                <w:rStyle w:val="af6"/>
                <w:rFonts w:eastAsiaTheme="minorEastAsia"/>
                <w:rPrChange w:id="13877" w:author="raye" w:date="2018-08-10T17:42: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2DECDA30" w14:textId="77777777" w:rsidR="00F7260B" w:rsidRPr="00F51075" w:rsidRDefault="00F7260B">
            <w:pPr>
              <w:rPr>
                <w:rStyle w:val="af6"/>
                <w:rFonts w:eastAsiaTheme="minorEastAsia"/>
                <w:rPrChange w:id="13878" w:author="raye" w:date="2018-08-10T17:42:00Z">
                  <w:rPr>
                    <w:i/>
                    <w:sz w:val="24"/>
                    <w:szCs w:val="24"/>
                  </w:rPr>
                </w:rPrChange>
              </w:rPr>
            </w:pPr>
            <w:r w:rsidRPr="00F51075">
              <w:rPr>
                <w:rStyle w:val="af6"/>
                <w:rFonts w:eastAsia="等线"/>
                <w:rPrChange w:id="13879" w:author="raye" w:date="2018-08-10T17:42:00Z">
                  <w:rPr>
                    <w:rFonts w:ascii="等线" w:eastAsia="等线" w:hAnsi="等线" w:cs="宋体"/>
                    <w:kern w:val="0"/>
                    <w:szCs w:val="21"/>
                  </w:rPr>
                </w:rPrChange>
              </w:rPr>
              <w:t>within 30 characters</w:t>
            </w:r>
          </w:p>
        </w:tc>
        <w:tc>
          <w:tcPr>
            <w:tcW w:w="3112" w:type="dxa"/>
            <w:tcBorders>
              <w:top w:val="single" w:sz="4" w:space="0" w:color="auto"/>
              <w:left w:val="single" w:sz="4" w:space="0" w:color="auto"/>
              <w:bottom w:val="single" w:sz="4" w:space="0" w:color="auto"/>
              <w:right w:val="single" w:sz="4" w:space="0" w:color="auto"/>
            </w:tcBorders>
            <w:noWrap/>
            <w:hideMark/>
          </w:tcPr>
          <w:p w14:paraId="727B2FA3" w14:textId="77777777" w:rsidR="00F7260B" w:rsidRPr="00F51075" w:rsidRDefault="00F7260B">
            <w:pPr>
              <w:rPr>
                <w:rStyle w:val="af6"/>
                <w:rFonts w:eastAsia="等线"/>
                <w:rPrChange w:id="13880" w:author="raye" w:date="2018-08-10T17:42:00Z">
                  <w:rPr>
                    <w:rFonts w:ascii="等线" w:eastAsia="等线" w:hAnsi="等线" w:cs="宋体"/>
                    <w:kern w:val="0"/>
                    <w:szCs w:val="21"/>
                  </w:rPr>
                </w:rPrChange>
              </w:rPr>
            </w:pPr>
            <w:r w:rsidRPr="00F51075">
              <w:rPr>
                <w:rStyle w:val="af6"/>
                <w:rFonts w:eastAsia="等线"/>
                <w:rPrChange w:id="13881" w:author="raye" w:date="2018-08-10T17:42:00Z">
                  <w:rPr>
                    <w:rFonts w:ascii="等线" w:eastAsia="等线" w:hAnsi="等线" w:cs="宋体"/>
                    <w:kern w:val="0"/>
                    <w:szCs w:val="21"/>
                  </w:rPr>
                </w:rPrChange>
              </w:rPr>
              <w:t>Number, letter</w:t>
            </w:r>
          </w:p>
        </w:tc>
      </w:tr>
      <w:tr w:rsidR="00F7260B" w:rsidRPr="00F51075" w14:paraId="68146845"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69BECC84" w14:textId="77777777" w:rsidR="00F7260B" w:rsidRPr="00F51075" w:rsidRDefault="00F7260B">
            <w:pPr>
              <w:rPr>
                <w:rStyle w:val="af6"/>
                <w:rFonts w:eastAsiaTheme="minorEastAsia"/>
                <w:rPrChange w:id="13882" w:author="raye" w:date="2018-08-10T17:42:00Z">
                  <w:rPr>
                    <w:rFonts w:ascii="Calibri" w:hAnsi="Calibri" w:cstheme="minorHAnsi"/>
                    <w:szCs w:val="21"/>
                  </w:rPr>
                </w:rPrChange>
              </w:rPr>
            </w:pPr>
            <w:r w:rsidRPr="00F51075">
              <w:rPr>
                <w:rStyle w:val="af6"/>
                <w:rFonts w:eastAsiaTheme="minorEastAsia"/>
                <w:rPrChange w:id="13883" w:author="raye" w:date="2018-08-10T17:42:00Z">
                  <w:rPr>
                    <w:rFonts w:ascii="Calibri" w:hAnsi="Calibri" w:cstheme="minorHAnsi"/>
                    <w:szCs w:val="21"/>
                  </w:rPr>
                </w:rPrChange>
              </w:rPr>
              <w:t>Comments</w:t>
            </w:r>
          </w:p>
        </w:tc>
        <w:tc>
          <w:tcPr>
            <w:tcW w:w="1848" w:type="dxa"/>
            <w:tcBorders>
              <w:top w:val="single" w:sz="4" w:space="0" w:color="auto"/>
              <w:left w:val="single" w:sz="4" w:space="0" w:color="auto"/>
              <w:bottom w:val="single" w:sz="4" w:space="0" w:color="auto"/>
              <w:right w:val="single" w:sz="4" w:space="0" w:color="auto"/>
            </w:tcBorders>
            <w:hideMark/>
          </w:tcPr>
          <w:p w14:paraId="57B8E128" w14:textId="77777777" w:rsidR="00F7260B" w:rsidRPr="00F51075" w:rsidRDefault="00F7260B">
            <w:pPr>
              <w:rPr>
                <w:rStyle w:val="af6"/>
                <w:rFonts w:eastAsiaTheme="minorEastAsia"/>
                <w:rPrChange w:id="13884" w:author="raye" w:date="2018-08-10T17:42:00Z">
                  <w:rPr>
                    <w:i/>
                    <w:sz w:val="24"/>
                    <w:szCs w:val="24"/>
                  </w:rPr>
                </w:rPrChange>
              </w:rPr>
            </w:pPr>
            <w:r w:rsidRPr="00F51075">
              <w:rPr>
                <w:rStyle w:val="af6"/>
                <w:rFonts w:eastAsiaTheme="minorEastAsia"/>
                <w:rPrChange w:id="13885" w:author="raye" w:date="2018-08-10T17:42: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hideMark/>
          </w:tcPr>
          <w:p w14:paraId="6AA2A960" w14:textId="77777777" w:rsidR="00F7260B" w:rsidRPr="00F51075" w:rsidRDefault="00F7260B">
            <w:pPr>
              <w:rPr>
                <w:rStyle w:val="af6"/>
                <w:rFonts w:eastAsia="等线"/>
                <w:rPrChange w:id="13886" w:author="raye" w:date="2018-08-10T17:42:00Z">
                  <w:rPr>
                    <w:rFonts w:ascii="等线" w:eastAsia="等线" w:hAnsi="等线" w:cs="宋体"/>
                    <w:kern w:val="0"/>
                    <w:szCs w:val="21"/>
                  </w:rPr>
                </w:rPrChange>
              </w:rPr>
            </w:pPr>
            <w:r w:rsidRPr="00F51075">
              <w:rPr>
                <w:rStyle w:val="af6"/>
                <w:rFonts w:eastAsia="等线"/>
                <w:rPrChange w:id="13887" w:author="raye" w:date="2018-08-10T17:42:00Z">
                  <w:rPr>
                    <w:rFonts w:ascii="等线" w:eastAsia="等线" w:hAnsi="等线" w:cs="宋体"/>
                    <w:kern w:val="0"/>
                    <w:szCs w:val="21"/>
                  </w:rPr>
                </w:rPrChange>
              </w:rPr>
              <w:t>within 1000 characters</w:t>
            </w:r>
          </w:p>
        </w:tc>
        <w:tc>
          <w:tcPr>
            <w:tcW w:w="3112" w:type="dxa"/>
            <w:tcBorders>
              <w:top w:val="single" w:sz="4" w:space="0" w:color="auto"/>
              <w:left w:val="single" w:sz="4" w:space="0" w:color="auto"/>
              <w:bottom w:val="single" w:sz="4" w:space="0" w:color="auto"/>
              <w:right w:val="single" w:sz="4" w:space="0" w:color="auto"/>
            </w:tcBorders>
            <w:noWrap/>
          </w:tcPr>
          <w:p w14:paraId="7D48ACA6" w14:textId="77777777" w:rsidR="00F7260B" w:rsidRPr="00F51075" w:rsidRDefault="00F7260B">
            <w:pPr>
              <w:rPr>
                <w:rStyle w:val="af6"/>
                <w:rFonts w:eastAsia="等线"/>
                <w:rPrChange w:id="13888" w:author="raye" w:date="2018-08-10T17:42:00Z">
                  <w:rPr>
                    <w:rFonts w:ascii="等线" w:eastAsia="等线" w:hAnsi="等线" w:cs="宋体"/>
                    <w:kern w:val="0"/>
                    <w:szCs w:val="21"/>
                  </w:rPr>
                </w:rPrChange>
              </w:rPr>
            </w:pPr>
          </w:p>
        </w:tc>
      </w:tr>
    </w:tbl>
    <w:p w14:paraId="71F10497" w14:textId="77777777" w:rsidR="00F7260B" w:rsidRPr="00F51075" w:rsidRDefault="00F7260B" w:rsidP="00F7260B">
      <w:pPr>
        <w:rPr>
          <w:rStyle w:val="af6"/>
          <w:rFonts w:eastAsiaTheme="minorEastAsia"/>
          <w:rPrChange w:id="13889" w:author="raye" w:date="2018-08-10T17:42:00Z">
            <w:rPr/>
          </w:rPrChange>
        </w:rPr>
      </w:pPr>
    </w:p>
    <w:p w14:paraId="464A19C7" w14:textId="77777777" w:rsidR="00F7260B" w:rsidRPr="00F51075" w:rsidRDefault="00F7260B" w:rsidP="00F7260B">
      <w:pPr>
        <w:rPr>
          <w:rStyle w:val="af6"/>
          <w:rFonts w:eastAsiaTheme="minorEastAsia"/>
          <w:rPrChange w:id="13890" w:author="raye" w:date="2018-08-10T17:42:00Z">
            <w:rPr/>
          </w:rPrChange>
        </w:rPr>
      </w:pPr>
    </w:p>
    <w:p w14:paraId="23CBCA20" w14:textId="710A482B" w:rsidR="00F7260B" w:rsidRPr="00F51075" w:rsidDel="005405D8" w:rsidRDefault="00F7260B" w:rsidP="00F7260B">
      <w:pPr>
        <w:rPr>
          <w:del w:id="13891" w:author="raye" w:date="2018-08-10T17:43:00Z"/>
          <w:rStyle w:val="af6"/>
          <w:rFonts w:eastAsiaTheme="minorEastAsia"/>
          <w:rPrChange w:id="13892" w:author="raye" w:date="2018-08-10T17:42:00Z">
            <w:rPr>
              <w:del w:id="13893" w:author="raye" w:date="2018-08-10T17:43:00Z"/>
            </w:rPr>
          </w:rPrChange>
        </w:rPr>
      </w:pPr>
    </w:p>
    <w:p w14:paraId="5C15F781" w14:textId="327F878B" w:rsidR="00F7260B" w:rsidRPr="00F51075" w:rsidDel="005405D8" w:rsidRDefault="00F7260B" w:rsidP="00F7260B">
      <w:pPr>
        <w:rPr>
          <w:del w:id="13894" w:author="raye" w:date="2018-08-10T17:43:00Z"/>
          <w:rStyle w:val="af6"/>
          <w:rFonts w:eastAsiaTheme="minorEastAsia"/>
          <w:rPrChange w:id="13895" w:author="raye" w:date="2018-08-10T17:42:00Z">
            <w:rPr>
              <w:del w:id="13896" w:author="raye" w:date="2018-08-10T17:43:00Z"/>
            </w:rPr>
          </w:rPrChange>
        </w:rPr>
      </w:pPr>
    </w:p>
    <w:p w14:paraId="51C4ED73" w14:textId="617FA4F4" w:rsidR="00F7260B" w:rsidRPr="00F51075" w:rsidDel="005405D8" w:rsidRDefault="00F7260B" w:rsidP="00F7260B">
      <w:pPr>
        <w:rPr>
          <w:del w:id="13897" w:author="raye" w:date="2018-08-10T17:43:00Z"/>
          <w:rStyle w:val="af6"/>
          <w:rFonts w:eastAsiaTheme="minorEastAsia"/>
          <w:rPrChange w:id="13898" w:author="raye" w:date="2018-08-10T17:42:00Z">
            <w:rPr>
              <w:del w:id="13899" w:author="raye" w:date="2018-08-10T17:43:00Z"/>
            </w:rPr>
          </w:rPrChange>
        </w:rPr>
      </w:pPr>
    </w:p>
    <w:p w14:paraId="0AD6299A" w14:textId="78E80D16" w:rsidR="00F7260B" w:rsidRPr="00B0205A" w:rsidDel="005405D8" w:rsidRDefault="00F7260B" w:rsidP="00F7260B">
      <w:pPr>
        <w:rPr>
          <w:del w:id="13900" w:author="raye" w:date="2018-08-10T17:43:00Z"/>
          <w:rFonts w:ascii="Times New Roman" w:hAnsi="Times New Roman" w:cs="Times New Roman"/>
          <w:rPrChange w:id="13901" w:author="raye" w:date="2018-08-10T12:30:00Z">
            <w:rPr>
              <w:del w:id="13902" w:author="raye" w:date="2018-08-10T17:43:00Z"/>
            </w:rPr>
          </w:rPrChange>
        </w:rPr>
      </w:pPr>
    </w:p>
    <w:p w14:paraId="55069DBC" w14:textId="77777777" w:rsidR="00F7260B" w:rsidRPr="00B0205A" w:rsidRDefault="00F7260B" w:rsidP="00F7260B">
      <w:pPr>
        <w:rPr>
          <w:rFonts w:ascii="Times New Roman" w:hAnsi="Times New Roman" w:cs="Times New Roman"/>
          <w:rPrChange w:id="13903" w:author="raye" w:date="2018-08-10T12:30:00Z">
            <w:rPr/>
          </w:rPrChange>
        </w:rPr>
      </w:pPr>
    </w:p>
    <w:p w14:paraId="79DE1640" w14:textId="77777777" w:rsidR="00F7260B" w:rsidRPr="00B0205A" w:rsidRDefault="00F7260B" w:rsidP="005405D8">
      <w:pPr>
        <w:pStyle w:val="3211"/>
        <w:ind w:left="210" w:right="210"/>
        <w:rPr>
          <w:rPrChange w:id="13904" w:author="raye" w:date="2018-08-10T12:30:00Z">
            <w:rPr>
              <w:rFonts w:ascii="等线" w:eastAsia="等线" w:hAnsi="等线"/>
              <w:sz w:val="21"/>
              <w:szCs w:val="21"/>
            </w:rPr>
          </w:rPrChange>
        </w:rPr>
        <w:pPrChange w:id="13905" w:author="raye" w:date="2018-08-10T17:46:00Z">
          <w:pPr>
            <w:pStyle w:val="215"/>
          </w:pPr>
        </w:pPrChange>
      </w:pPr>
      <w:r w:rsidRPr="00B0205A">
        <w:rPr>
          <w:rPrChange w:id="13906" w:author="raye" w:date="2018-08-10T12:30:00Z">
            <w:rPr>
              <w:rFonts w:ascii="等线" w:eastAsia="等线" w:hAnsi="等线" w:cs="Times New Roman"/>
              <w:sz w:val="21"/>
              <w:szCs w:val="21"/>
            </w:rPr>
          </w:rPrChange>
        </w:rPr>
        <w:tab/>
      </w:r>
      <w:r w:rsidRPr="00B0205A">
        <w:rPr>
          <w:rPrChange w:id="13907" w:author="raye" w:date="2018-08-10T12:30:00Z">
            <w:rPr>
              <w:rFonts w:ascii="等线" w:eastAsia="等线" w:hAnsi="等线" w:cs="Times New Roman"/>
              <w:sz w:val="21"/>
              <w:szCs w:val="21"/>
            </w:rPr>
          </w:rPrChange>
        </w:rPr>
        <w:tab/>
      </w:r>
      <w:bookmarkStart w:id="13908" w:name="_Toc520839504"/>
      <w:bookmarkStart w:id="13909" w:name="_Toc519582914"/>
      <w:r w:rsidRPr="00B0205A">
        <w:rPr>
          <w:rPrChange w:id="13910" w:author="raye" w:date="2018-08-10T12:30:00Z">
            <w:rPr>
              <w:rFonts w:ascii="等线" w:eastAsia="等线" w:hAnsi="等线" w:cs="Times New Roman"/>
              <w:sz w:val="21"/>
              <w:szCs w:val="21"/>
            </w:rPr>
          </w:rPrChange>
        </w:rPr>
        <w:t>3.2.9.3. Interface requirements</w:t>
      </w:r>
      <w:bookmarkEnd w:id="13908"/>
      <w:bookmarkEnd w:id="13909"/>
    </w:p>
    <w:p w14:paraId="58089719" w14:textId="77777777" w:rsidR="00F7260B" w:rsidRPr="005405D8" w:rsidRDefault="00F7260B" w:rsidP="00022A05">
      <w:pPr>
        <w:pStyle w:val="a0"/>
        <w:numPr>
          <w:ilvl w:val="0"/>
          <w:numId w:val="81"/>
        </w:numPr>
        <w:ind w:firstLineChars="0"/>
        <w:rPr>
          <w:rStyle w:val="aff4"/>
          <w:rFonts w:eastAsiaTheme="minorEastAsia"/>
          <w:rPrChange w:id="13911" w:author="raye" w:date="2018-08-10T17:43:00Z">
            <w:rPr/>
          </w:rPrChange>
        </w:rPr>
      </w:pPr>
      <w:r w:rsidRPr="005405D8">
        <w:rPr>
          <w:rStyle w:val="aff4"/>
          <w:rFonts w:eastAsiaTheme="minorEastAsia"/>
          <w:rPrChange w:id="13912" w:author="raye" w:date="2018-08-10T17:43:00Z">
            <w:rPr/>
          </w:rPrChange>
        </w:rPr>
        <w:t>#1 Transaction Risk Mitigation Check List</w:t>
      </w:r>
    </w:p>
    <w:p w14:paraId="5C99920A" w14:textId="578C1F25" w:rsidR="00F7260B" w:rsidRPr="00B0205A" w:rsidRDefault="00F7260B" w:rsidP="00F7260B">
      <w:pPr>
        <w:rPr>
          <w:rFonts w:ascii="Times New Roman" w:hAnsi="Times New Roman" w:cs="Times New Roman"/>
          <w:rPrChange w:id="13913" w:author="raye" w:date="2018-08-10T12:30:00Z">
            <w:rPr/>
          </w:rPrChange>
        </w:rPr>
      </w:pPr>
      <w:del w:id="13914" w:author="raye" w:date="2018-08-10T17:44:00Z">
        <w:r w:rsidRPr="00B0205A" w:rsidDel="005405D8">
          <w:rPr>
            <w:rFonts w:ascii="Times New Roman" w:hAnsi="Times New Roman" w:cs="Times New Roman"/>
            <w:noProof/>
            <w:rPrChange w:id="13915" w:author="raye" w:date="2018-08-10T12:30:00Z">
              <w:rPr>
                <w:noProof/>
              </w:rPr>
            </w:rPrChange>
          </w:rPr>
          <w:drawing>
            <wp:inline distT="0" distB="0" distL="0" distR="0" wp14:anchorId="0525ECB6" wp14:editId="2066AFD7">
              <wp:extent cx="5270500" cy="3536950"/>
              <wp:effectExtent l="0" t="0" r="635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70500" cy="3536950"/>
                      </a:xfrm>
                      <a:prstGeom prst="rect">
                        <a:avLst/>
                      </a:prstGeom>
                      <a:noFill/>
                      <a:ln>
                        <a:noFill/>
                      </a:ln>
                    </pic:spPr>
                  </pic:pic>
                </a:graphicData>
              </a:graphic>
            </wp:inline>
          </w:drawing>
        </w:r>
      </w:del>
      <w:ins w:id="13916" w:author="raye" w:date="2018-08-10T17:44:00Z">
        <w:r w:rsidR="005405D8" w:rsidRPr="005405D8">
          <w:rPr>
            <w:noProof/>
          </w:rPr>
          <w:t xml:space="preserve"> </w:t>
        </w:r>
        <w:r w:rsidR="005405D8">
          <w:rPr>
            <w:noProof/>
          </w:rPr>
          <w:lastRenderedPageBreak/>
          <w:drawing>
            <wp:inline distT="0" distB="0" distL="0" distR="0" wp14:anchorId="592B7948" wp14:editId="0B05CC19">
              <wp:extent cx="5274310" cy="40106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010660"/>
                      </a:xfrm>
                      <a:prstGeom prst="rect">
                        <a:avLst/>
                      </a:prstGeom>
                    </pic:spPr>
                  </pic:pic>
                </a:graphicData>
              </a:graphic>
            </wp:inline>
          </w:drawing>
        </w:r>
      </w:ins>
    </w:p>
    <w:p w14:paraId="0A84826C" w14:textId="77777777" w:rsidR="00F7260B" w:rsidRPr="00B0205A" w:rsidRDefault="00F7260B" w:rsidP="00F7260B">
      <w:pPr>
        <w:rPr>
          <w:rFonts w:ascii="Times New Roman" w:hAnsi="Times New Roman" w:cs="Times New Roman"/>
          <w:rPrChange w:id="13917" w:author="raye" w:date="2018-08-10T12:30:00Z">
            <w:rPr/>
          </w:rPrChange>
        </w:rPr>
      </w:pPr>
    </w:p>
    <w:p w14:paraId="188C1538" w14:textId="77777777" w:rsidR="00F7260B" w:rsidRPr="005405D8" w:rsidRDefault="00F7260B" w:rsidP="00022A05">
      <w:pPr>
        <w:pStyle w:val="a0"/>
        <w:numPr>
          <w:ilvl w:val="0"/>
          <w:numId w:val="81"/>
        </w:numPr>
        <w:ind w:firstLineChars="0"/>
        <w:rPr>
          <w:rStyle w:val="aff4"/>
          <w:rFonts w:eastAsiaTheme="minorEastAsia"/>
          <w:rPrChange w:id="13918" w:author="raye" w:date="2018-08-10T17:45:00Z">
            <w:rPr/>
          </w:rPrChange>
        </w:rPr>
      </w:pPr>
      <w:r w:rsidRPr="005405D8">
        <w:rPr>
          <w:rStyle w:val="aff4"/>
          <w:rFonts w:eastAsiaTheme="minorEastAsia"/>
          <w:rPrChange w:id="13919" w:author="raye" w:date="2018-08-10T17:45:00Z">
            <w:rPr/>
          </w:rPrChange>
        </w:rPr>
        <w:t>#2 Special Approval Form</w:t>
      </w:r>
    </w:p>
    <w:p w14:paraId="5116D0B9" w14:textId="5A829CDD" w:rsidR="00F7260B" w:rsidRPr="00B0205A" w:rsidRDefault="00F7260B" w:rsidP="00F7260B">
      <w:pPr>
        <w:rPr>
          <w:rFonts w:ascii="Times New Roman" w:hAnsi="Times New Roman" w:cs="Times New Roman"/>
          <w:rPrChange w:id="13920" w:author="raye" w:date="2018-08-10T12:30:00Z">
            <w:rPr/>
          </w:rPrChange>
        </w:rPr>
      </w:pPr>
      <w:r w:rsidRPr="00B0205A">
        <w:rPr>
          <w:rFonts w:ascii="Times New Roman" w:hAnsi="Times New Roman" w:cs="Times New Roman"/>
          <w:noProof/>
          <w:rPrChange w:id="13921" w:author="raye" w:date="2018-08-10T12:30:00Z">
            <w:rPr>
              <w:noProof/>
            </w:rPr>
          </w:rPrChange>
        </w:rPr>
        <w:drawing>
          <wp:inline distT="0" distB="0" distL="0" distR="0" wp14:anchorId="1AF6B0A6" wp14:editId="068FECF8">
            <wp:extent cx="5279390" cy="3657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9390" cy="3657600"/>
                    </a:xfrm>
                    <a:prstGeom prst="rect">
                      <a:avLst/>
                    </a:prstGeom>
                    <a:noFill/>
                    <a:ln>
                      <a:noFill/>
                    </a:ln>
                  </pic:spPr>
                </pic:pic>
              </a:graphicData>
            </a:graphic>
          </wp:inline>
        </w:drawing>
      </w:r>
    </w:p>
    <w:p w14:paraId="735218B4" w14:textId="77777777" w:rsidR="00F7260B" w:rsidRPr="00B0205A" w:rsidRDefault="00F7260B" w:rsidP="00F7260B">
      <w:pPr>
        <w:rPr>
          <w:rFonts w:ascii="Times New Roman" w:hAnsi="Times New Roman" w:cs="Times New Roman"/>
          <w:rPrChange w:id="13922" w:author="raye" w:date="2018-08-10T12:30:00Z">
            <w:rPr/>
          </w:rPrChange>
        </w:rPr>
      </w:pPr>
    </w:p>
    <w:p w14:paraId="2F8AA6E1" w14:textId="77777777" w:rsidR="00F7260B" w:rsidRPr="005405D8" w:rsidRDefault="00F7260B" w:rsidP="00022A05">
      <w:pPr>
        <w:pStyle w:val="a0"/>
        <w:numPr>
          <w:ilvl w:val="0"/>
          <w:numId w:val="81"/>
        </w:numPr>
        <w:ind w:firstLineChars="0"/>
        <w:rPr>
          <w:rStyle w:val="aff4"/>
          <w:rFonts w:eastAsiaTheme="minorEastAsia"/>
          <w:rPrChange w:id="13923" w:author="raye" w:date="2018-08-10T17:45:00Z">
            <w:rPr/>
          </w:rPrChange>
        </w:rPr>
      </w:pPr>
      <w:r w:rsidRPr="005405D8">
        <w:rPr>
          <w:rStyle w:val="aff4"/>
          <w:rFonts w:eastAsiaTheme="minorEastAsia"/>
          <w:rPrChange w:id="13924" w:author="raye" w:date="2018-08-10T17:45:00Z">
            <w:rPr/>
          </w:rPrChange>
        </w:rPr>
        <w:t>#3 Compliance Section Supplementary Notes</w:t>
      </w:r>
    </w:p>
    <w:p w14:paraId="7530D862" w14:textId="1C3CCAD5" w:rsidR="00F7260B" w:rsidRPr="00B0205A" w:rsidRDefault="00F7260B" w:rsidP="00F7260B">
      <w:pPr>
        <w:rPr>
          <w:rFonts w:ascii="Times New Roman" w:hAnsi="Times New Roman" w:cs="Times New Roman"/>
          <w:rPrChange w:id="13925" w:author="raye" w:date="2018-08-10T12:30:00Z">
            <w:rPr/>
          </w:rPrChange>
        </w:rPr>
      </w:pPr>
      <w:r w:rsidRPr="00B0205A">
        <w:rPr>
          <w:rFonts w:ascii="Times New Roman" w:hAnsi="Times New Roman" w:cs="Times New Roman"/>
          <w:noProof/>
          <w:rPrChange w:id="13926" w:author="raye" w:date="2018-08-10T12:30:00Z">
            <w:rPr>
              <w:noProof/>
            </w:rPr>
          </w:rPrChange>
        </w:rPr>
        <w:drawing>
          <wp:inline distT="0" distB="0" distL="0" distR="0" wp14:anchorId="04E3A26E" wp14:editId="1D2E81F8">
            <wp:extent cx="5270500" cy="376110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0500" cy="3761105"/>
                    </a:xfrm>
                    <a:prstGeom prst="rect">
                      <a:avLst/>
                    </a:prstGeom>
                    <a:noFill/>
                    <a:ln>
                      <a:noFill/>
                    </a:ln>
                  </pic:spPr>
                </pic:pic>
              </a:graphicData>
            </a:graphic>
          </wp:inline>
        </w:drawing>
      </w:r>
    </w:p>
    <w:p w14:paraId="6DEA0EDA" w14:textId="77777777" w:rsidR="00F7260B" w:rsidRPr="005405D8" w:rsidRDefault="00F7260B" w:rsidP="00022A05">
      <w:pPr>
        <w:pStyle w:val="a0"/>
        <w:numPr>
          <w:ilvl w:val="0"/>
          <w:numId w:val="81"/>
        </w:numPr>
        <w:ind w:firstLineChars="0"/>
        <w:rPr>
          <w:rStyle w:val="aff4"/>
          <w:rFonts w:eastAsiaTheme="minorEastAsia"/>
          <w:rPrChange w:id="13927" w:author="raye" w:date="2018-08-10T17:45:00Z">
            <w:rPr/>
          </w:rPrChange>
        </w:rPr>
      </w:pPr>
      <w:bookmarkStart w:id="13928" w:name="OLE_LINK35"/>
      <w:bookmarkStart w:id="13929" w:name="OLE_LINK34"/>
      <w:r w:rsidRPr="005405D8">
        <w:rPr>
          <w:rStyle w:val="aff4"/>
          <w:rFonts w:eastAsiaTheme="minorEastAsia"/>
          <w:rPrChange w:id="13930" w:author="raye" w:date="2018-08-10T17:45:00Z">
            <w:rPr/>
          </w:rPrChange>
        </w:rPr>
        <w:t>#4 TSD Case Review Check List</w:t>
      </w:r>
    </w:p>
    <w:bookmarkEnd w:id="13928"/>
    <w:bookmarkEnd w:id="13929"/>
    <w:p w14:paraId="4748A6B9" w14:textId="2F93EEC4" w:rsidR="00F7260B" w:rsidRPr="00B0205A" w:rsidRDefault="00F7260B" w:rsidP="00F7260B">
      <w:pPr>
        <w:rPr>
          <w:rFonts w:ascii="Times New Roman" w:hAnsi="Times New Roman" w:cs="Times New Roman"/>
          <w:rPrChange w:id="13931" w:author="raye" w:date="2018-08-10T12:30:00Z">
            <w:rPr/>
          </w:rPrChange>
        </w:rPr>
      </w:pPr>
      <w:r w:rsidRPr="00B0205A">
        <w:rPr>
          <w:rFonts w:ascii="Times New Roman" w:hAnsi="Times New Roman" w:cs="Times New Roman"/>
          <w:noProof/>
          <w:rPrChange w:id="13932" w:author="raye" w:date="2018-08-10T12:30:00Z">
            <w:rPr>
              <w:noProof/>
            </w:rPr>
          </w:rPrChange>
        </w:rPr>
        <w:drawing>
          <wp:inline distT="0" distB="0" distL="0" distR="0" wp14:anchorId="2BDB0C6F" wp14:editId="676883C4">
            <wp:extent cx="5279390" cy="38385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9390" cy="3838575"/>
                    </a:xfrm>
                    <a:prstGeom prst="rect">
                      <a:avLst/>
                    </a:prstGeom>
                    <a:noFill/>
                    <a:ln>
                      <a:noFill/>
                    </a:ln>
                  </pic:spPr>
                </pic:pic>
              </a:graphicData>
            </a:graphic>
          </wp:inline>
        </w:drawing>
      </w:r>
    </w:p>
    <w:p w14:paraId="4930E5D7" w14:textId="77777777" w:rsidR="00F7260B" w:rsidRPr="00B0205A" w:rsidRDefault="00F7260B" w:rsidP="00F7260B">
      <w:pPr>
        <w:rPr>
          <w:rFonts w:ascii="Times New Roman" w:hAnsi="Times New Roman" w:cs="Times New Roman"/>
          <w:rPrChange w:id="13933" w:author="raye" w:date="2018-08-10T12:30:00Z">
            <w:rPr/>
          </w:rPrChange>
        </w:rPr>
      </w:pPr>
    </w:p>
    <w:p w14:paraId="73EE52C0" w14:textId="77777777" w:rsidR="00F7260B" w:rsidRPr="005405D8" w:rsidRDefault="00F7260B" w:rsidP="00022A05">
      <w:pPr>
        <w:pStyle w:val="a0"/>
        <w:numPr>
          <w:ilvl w:val="0"/>
          <w:numId w:val="81"/>
        </w:numPr>
        <w:ind w:firstLineChars="0"/>
        <w:rPr>
          <w:rStyle w:val="aff4"/>
          <w:rFonts w:eastAsiaTheme="minorEastAsia"/>
          <w:rPrChange w:id="13934" w:author="raye" w:date="2018-08-10T17:45:00Z">
            <w:rPr/>
          </w:rPrChange>
        </w:rPr>
      </w:pPr>
      <w:r w:rsidRPr="005405D8">
        <w:rPr>
          <w:rStyle w:val="aff4"/>
          <w:rFonts w:eastAsiaTheme="minorEastAsia"/>
          <w:rPrChange w:id="13935" w:author="raye" w:date="2018-08-10T17:45:00Z">
            <w:rPr/>
          </w:rPrChange>
        </w:rPr>
        <w:t xml:space="preserve">#5  Referral Form of Unusual </w:t>
      </w:r>
    </w:p>
    <w:p w14:paraId="18E9944D" w14:textId="5E88E41B" w:rsidR="00F7260B" w:rsidRPr="00B0205A" w:rsidRDefault="00F7260B" w:rsidP="00F7260B">
      <w:pPr>
        <w:rPr>
          <w:rFonts w:ascii="Times New Roman" w:hAnsi="Times New Roman" w:cs="Times New Roman"/>
          <w:rPrChange w:id="13936" w:author="raye" w:date="2018-08-10T12:30:00Z">
            <w:rPr/>
          </w:rPrChange>
        </w:rPr>
      </w:pPr>
      <w:r w:rsidRPr="00B0205A">
        <w:rPr>
          <w:rFonts w:ascii="Times New Roman" w:hAnsi="Times New Roman" w:cs="Times New Roman"/>
          <w:noProof/>
          <w:rPrChange w:id="13937" w:author="raye" w:date="2018-08-10T12:30:00Z">
            <w:rPr>
              <w:noProof/>
            </w:rPr>
          </w:rPrChange>
        </w:rPr>
        <w:drawing>
          <wp:inline distT="0" distB="0" distL="0" distR="0" wp14:anchorId="0D78DA31" wp14:editId="6A872AFC">
            <wp:extent cx="5279390" cy="3709670"/>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9390" cy="3709670"/>
                    </a:xfrm>
                    <a:prstGeom prst="rect">
                      <a:avLst/>
                    </a:prstGeom>
                    <a:noFill/>
                    <a:ln>
                      <a:noFill/>
                    </a:ln>
                  </pic:spPr>
                </pic:pic>
              </a:graphicData>
            </a:graphic>
          </wp:inline>
        </w:drawing>
      </w:r>
    </w:p>
    <w:p w14:paraId="53EB0DE3" w14:textId="77777777" w:rsidR="00F7260B" w:rsidRPr="005405D8" w:rsidRDefault="00F7260B" w:rsidP="00F7260B">
      <w:pPr>
        <w:rPr>
          <w:rStyle w:val="aff4"/>
          <w:rFonts w:eastAsiaTheme="minorEastAsia"/>
          <w:rPrChange w:id="13938" w:author="raye" w:date="2018-08-10T17:45:00Z">
            <w:rPr/>
          </w:rPrChange>
        </w:rPr>
      </w:pPr>
    </w:p>
    <w:p w14:paraId="7B8094FA" w14:textId="3EB42A47" w:rsidR="00F7260B" w:rsidRPr="005405D8" w:rsidRDefault="00F7260B" w:rsidP="005405D8">
      <w:pPr>
        <w:pStyle w:val="a0"/>
        <w:numPr>
          <w:ilvl w:val="0"/>
          <w:numId w:val="81"/>
        </w:numPr>
        <w:ind w:firstLineChars="0"/>
        <w:rPr>
          <w:rStyle w:val="aff4"/>
          <w:rFonts w:eastAsiaTheme="minorEastAsia"/>
          <w:rPrChange w:id="13939" w:author="raye" w:date="2018-08-10T17:45:00Z">
            <w:rPr/>
          </w:rPrChange>
        </w:rPr>
        <w:pPrChange w:id="13940" w:author="raye" w:date="2018-08-10T17:45:00Z">
          <w:pPr/>
        </w:pPrChange>
      </w:pPr>
      <w:r w:rsidRPr="005405D8">
        <w:rPr>
          <w:rStyle w:val="aff4"/>
          <w:rFonts w:eastAsiaTheme="minorEastAsia"/>
          <w:rPrChange w:id="13941" w:author="raye" w:date="2018-08-10T17:45:00Z">
            <w:rPr/>
          </w:rPrChange>
        </w:rPr>
        <w:t>#10</w:t>
      </w:r>
      <w:ins w:id="13942" w:author="raye" w:date="2018-08-10T17:45:00Z">
        <w:r w:rsidR="005405D8" w:rsidRPr="005405D8">
          <w:rPr>
            <w:rStyle w:val="aff4"/>
            <w:rFonts w:eastAsiaTheme="minorEastAsia"/>
            <w:rPrChange w:id="13943" w:author="raye" w:date="2018-08-10T17:45:00Z">
              <w:rPr>
                <w:rFonts w:ascii="Times New Roman" w:hAnsi="Times New Roman" w:cs="Times New Roman"/>
              </w:rPr>
            </w:rPrChange>
          </w:rPr>
          <w:t xml:space="preserve"> Case by Case</w:t>
        </w:r>
      </w:ins>
    </w:p>
    <w:p w14:paraId="0EE04105" w14:textId="45C7DE4D" w:rsidR="00F7260B" w:rsidRPr="00B0205A" w:rsidRDefault="00F7260B" w:rsidP="00F7260B">
      <w:pPr>
        <w:rPr>
          <w:rFonts w:ascii="Times New Roman" w:hAnsi="Times New Roman" w:cs="Times New Roman"/>
          <w:rPrChange w:id="13944" w:author="raye" w:date="2018-08-10T12:30:00Z">
            <w:rPr/>
          </w:rPrChange>
        </w:rPr>
      </w:pPr>
      <w:r w:rsidRPr="00B0205A">
        <w:rPr>
          <w:rFonts w:ascii="Times New Roman" w:hAnsi="Times New Roman" w:cs="Times New Roman"/>
          <w:noProof/>
          <w:rPrChange w:id="13945" w:author="raye" w:date="2018-08-10T12:30:00Z">
            <w:rPr>
              <w:noProof/>
            </w:rPr>
          </w:rPrChange>
        </w:rPr>
        <w:lastRenderedPageBreak/>
        <w:drawing>
          <wp:inline distT="0" distB="0" distL="0" distR="0" wp14:anchorId="7057316F" wp14:editId="574323F9">
            <wp:extent cx="5279390" cy="44856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9390" cy="4485640"/>
                    </a:xfrm>
                    <a:prstGeom prst="rect">
                      <a:avLst/>
                    </a:prstGeom>
                    <a:noFill/>
                    <a:ln>
                      <a:noFill/>
                    </a:ln>
                  </pic:spPr>
                </pic:pic>
              </a:graphicData>
            </a:graphic>
          </wp:inline>
        </w:drawing>
      </w:r>
    </w:p>
    <w:p w14:paraId="4C2B1C94" w14:textId="77777777" w:rsidR="00F7260B" w:rsidRPr="00B0205A" w:rsidRDefault="00F7260B" w:rsidP="00F7260B">
      <w:pPr>
        <w:rPr>
          <w:rFonts w:ascii="Times New Roman" w:hAnsi="Times New Roman" w:cs="Times New Roman"/>
          <w:rPrChange w:id="13946" w:author="raye" w:date="2018-08-10T12:30:00Z">
            <w:rPr/>
          </w:rPrChange>
        </w:rPr>
      </w:pPr>
    </w:p>
    <w:p w14:paraId="2CF449B6" w14:textId="77777777" w:rsidR="00F7260B" w:rsidRPr="00B0205A" w:rsidRDefault="00F7260B" w:rsidP="00022A05">
      <w:pPr>
        <w:pStyle w:val="a0"/>
        <w:numPr>
          <w:ilvl w:val="0"/>
          <w:numId w:val="81"/>
        </w:numPr>
        <w:ind w:firstLineChars="0"/>
        <w:rPr>
          <w:rFonts w:ascii="Times New Roman" w:hAnsi="Times New Roman" w:cs="Times New Roman"/>
          <w:rPrChange w:id="13947" w:author="raye" w:date="2018-08-10T12:30:00Z">
            <w:rPr/>
          </w:rPrChange>
        </w:rPr>
      </w:pPr>
      <w:r w:rsidRPr="00B0205A">
        <w:rPr>
          <w:rFonts w:ascii="Times New Roman" w:hAnsi="Times New Roman" w:cs="Times New Roman"/>
          <w:rPrChange w:id="13948" w:author="raye" w:date="2018-08-10T12:30:00Z">
            <w:rPr/>
          </w:rPrChange>
        </w:rPr>
        <w:t>All Forms</w:t>
      </w:r>
    </w:p>
    <w:p w14:paraId="32BC8CD5" w14:textId="3769DB6E" w:rsidR="00F7260B" w:rsidRPr="00B0205A" w:rsidRDefault="00F7260B" w:rsidP="00F7260B">
      <w:pPr>
        <w:rPr>
          <w:rFonts w:ascii="Times New Roman" w:hAnsi="Times New Roman" w:cs="Times New Roman"/>
          <w:rPrChange w:id="13949" w:author="raye" w:date="2018-08-10T12:30:00Z">
            <w:rPr/>
          </w:rPrChange>
        </w:rPr>
      </w:pPr>
      <w:r w:rsidRPr="00B0205A">
        <w:rPr>
          <w:rFonts w:ascii="Times New Roman" w:hAnsi="Times New Roman" w:cs="Times New Roman"/>
          <w:noProof/>
          <w:rPrChange w:id="13950" w:author="raye" w:date="2018-08-10T12:30:00Z">
            <w:rPr>
              <w:noProof/>
            </w:rPr>
          </w:rPrChange>
        </w:rPr>
        <w:lastRenderedPageBreak/>
        <w:drawing>
          <wp:inline distT="0" distB="0" distL="0" distR="0" wp14:anchorId="5C1072E6" wp14:editId="2DE4A3BA">
            <wp:extent cx="5270500" cy="3804285"/>
            <wp:effectExtent l="0" t="0" r="635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70500" cy="3804285"/>
                    </a:xfrm>
                    <a:prstGeom prst="rect">
                      <a:avLst/>
                    </a:prstGeom>
                    <a:noFill/>
                    <a:ln>
                      <a:noFill/>
                    </a:ln>
                  </pic:spPr>
                </pic:pic>
              </a:graphicData>
            </a:graphic>
          </wp:inline>
        </w:drawing>
      </w:r>
    </w:p>
    <w:p w14:paraId="06738653" w14:textId="77777777" w:rsidR="00F7260B" w:rsidRPr="00B0205A" w:rsidRDefault="00F7260B" w:rsidP="00F7260B">
      <w:pPr>
        <w:rPr>
          <w:rFonts w:ascii="Times New Roman" w:hAnsi="Times New Roman" w:cs="Times New Roman"/>
          <w:rPrChange w:id="13951" w:author="raye" w:date="2018-08-10T12:30:00Z">
            <w:rPr/>
          </w:rPrChange>
        </w:rPr>
      </w:pPr>
    </w:p>
    <w:p w14:paraId="18F4C172" w14:textId="77777777" w:rsidR="00F7260B" w:rsidRPr="00B0205A" w:rsidRDefault="00F7260B" w:rsidP="00F7260B">
      <w:pPr>
        <w:rPr>
          <w:rFonts w:ascii="Times New Roman" w:hAnsi="Times New Roman" w:cs="Times New Roman"/>
          <w:rPrChange w:id="13952" w:author="raye" w:date="2018-08-10T12:30:00Z">
            <w:rPr/>
          </w:rPrChange>
        </w:rPr>
      </w:pPr>
    </w:p>
    <w:p w14:paraId="00ADFB19" w14:textId="77777777" w:rsidR="00F7260B" w:rsidRPr="00B0205A" w:rsidRDefault="00F7260B" w:rsidP="00F7260B">
      <w:pPr>
        <w:rPr>
          <w:rFonts w:ascii="Times New Roman" w:hAnsi="Times New Roman" w:cs="Times New Roman"/>
          <w:rPrChange w:id="13953" w:author="raye" w:date="2018-08-10T12:30:00Z">
            <w:rPr/>
          </w:rPrChange>
        </w:rPr>
      </w:pPr>
    </w:p>
    <w:p w14:paraId="2D86A8E7" w14:textId="77777777" w:rsidR="00F7260B" w:rsidRPr="00B0205A" w:rsidRDefault="00F7260B" w:rsidP="00AC1630">
      <w:pPr>
        <w:pStyle w:val="321"/>
        <w:rPr>
          <w:rPrChange w:id="13954" w:author="raye" w:date="2018-08-10T12:30:00Z">
            <w:rPr>
              <w:rFonts w:ascii="Calibri" w:hAnsi="Calibri" w:cstheme="minorHAnsi"/>
              <w:b/>
            </w:rPr>
          </w:rPrChange>
        </w:rPr>
        <w:pPrChange w:id="13955" w:author="raye" w:date="2018-08-10T20:11:00Z">
          <w:pPr>
            <w:pStyle w:val="2"/>
            <w:numPr>
              <w:ilvl w:val="0"/>
              <w:numId w:val="0"/>
            </w:numPr>
            <w:tabs>
              <w:tab w:val="clear" w:pos="1440"/>
              <w:tab w:val="left" w:pos="709"/>
            </w:tabs>
            <w:spacing w:afterLines="50" w:after="156"/>
            <w:ind w:left="566"/>
          </w:pPr>
        </w:pPrChange>
      </w:pPr>
      <w:bookmarkStart w:id="13956" w:name="_Toc512250227"/>
      <w:bookmarkStart w:id="13957" w:name="_Toc520839505"/>
      <w:bookmarkStart w:id="13958" w:name="_Toc519582915"/>
      <w:r w:rsidRPr="00B0205A">
        <w:rPr>
          <w:rPrChange w:id="13959" w:author="raye" w:date="2018-08-10T12:30:00Z">
            <w:rPr>
              <w:rFonts w:ascii="Calibri" w:hAnsi="Calibri" w:cstheme="minorHAnsi"/>
              <w:b/>
            </w:rPr>
          </w:rPrChange>
        </w:rPr>
        <w:t xml:space="preserve">3.2.10 </w:t>
      </w:r>
      <w:bookmarkStart w:id="13960" w:name="_Toc520839429"/>
      <w:bookmarkEnd w:id="13956"/>
      <w:r w:rsidRPr="00B0205A">
        <w:rPr>
          <w:rPrChange w:id="13961" w:author="raye" w:date="2018-08-10T12:30:00Z">
            <w:rPr>
              <w:rFonts w:ascii="Calibri" w:hAnsi="Calibri" w:cstheme="minorHAnsi"/>
              <w:b/>
            </w:rPr>
          </w:rPrChange>
        </w:rPr>
        <w:t>Admin</w:t>
      </w:r>
      <w:bookmarkEnd w:id="13960"/>
    </w:p>
    <w:p w14:paraId="220A6FF3" w14:textId="77777777" w:rsidR="00F7260B" w:rsidRPr="00B0205A" w:rsidRDefault="00F7260B" w:rsidP="00F7260B">
      <w:pPr>
        <w:pStyle w:val="3"/>
        <w:keepNext w:val="0"/>
        <w:keepLines w:val="0"/>
        <w:spacing w:before="0" w:after="120" w:line="240" w:lineRule="auto"/>
        <w:rPr>
          <w:rFonts w:ascii="Times New Roman" w:hAnsi="Times New Roman" w:cs="Times New Roman"/>
          <w:b w:val="0"/>
          <w:rPrChange w:id="13962" w:author="raye" w:date="2018-08-10T12:30:00Z">
            <w:rPr>
              <w:rFonts w:ascii="Calibri" w:hAnsi="Calibri" w:cstheme="minorHAnsi"/>
              <w:b w:val="0"/>
            </w:rPr>
          </w:rPrChange>
        </w:rPr>
      </w:pPr>
      <w:bookmarkStart w:id="13963" w:name="_Toc520839430"/>
      <w:r w:rsidRPr="00B0205A">
        <w:rPr>
          <w:rFonts w:ascii="Times New Roman" w:hAnsi="Times New Roman" w:cs="Times New Roman"/>
          <w:rPrChange w:id="13964" w:author="raye" w:date="2018-08-10T12:30:00Z">
            <w:rPr>
              <w:rFonts w:ascii="Calibri" w:hAnsi="Calibri" w:cstheme="minorHAnsi"/>
            </w:rPr>
          </w:rPrChange>
        </w:rPr>
        <w:t>1..1. AS-IS</w:t>
      </w:r>
      <w:bookmarkEnd w:id="13963"/>
    </w:p>
    <w:p w14:paraId="05758DF1" w14:textId="77777777" w:rsidR="00F7260B" w:rsidRPr="00B0205A" w:rsidRDefault="00F7260B" w:rsidP="00F7260B">
      <w:pPr>
        <w:spacing w:afterLines="50" w:after="156"/>
        <w:ind w:firstLineChars="177" w:firstLine="425"/>
        <w:rPr>
          <w:rFonts w:ascii="Times New Roman" w:hAnsi="Times New Roman" w:cs="Times New Roman"/>
          <w:sz w:val="24"/>
          <w:rPrChange w:id="13965" w:author="raye" w:date="2018-08-10T12:30:00Z">
            <w:rPr>
              <w:rFonts w:ascii="Calibri" w:hAnsi="Calibri" w:cstheme="minorHAnsi"/>
              <w:sz w:val="24"/>
            </w:rPr>
          </w:rPrChange>
        </w:rPr>
      </w:pPr>
      <w:r w:rsidRPr="00B0205A">
        <w:rPr>
          <w:rFonts w:ascii="Times New Roman" w:hAnsi="Times New Roman" w:cs="Times New Roman"/>
          <w:sz w:val="24"/>
          <w:rPrChange w:id="13966" w:author="raye" w:date="2018-08-10T12:30:00Z">
            <w:rPr>
              <w:rFonts w:ascii="Calibri" w:hAnsi="Calibri" w:cstheme="minorHAnsi"/>
              <w:sz w:val="24"/>
            </w:rPr>
          </w:rPrChange>
        </w:rPr>
        <w:t>ID configuration is login integration with Lloyd’s and Dow Jones. BOC Trade Finance system utilizes a cognitive solution and provides a semi-auto platform for case review and verification. The system will automatically use Operations Analyst’s user account to log into several external resources to gather relevant meta-data, and answer the logic questions in the verification procedure. Before cases are created, Operations Analyst needs to finish the ID Configuration step. In the ID configuration login page, the Operations Analyst needs to enter his/her user account information on “Lloyd’s” and “Dow Jones” as well as his/her Bank of China ID (Email).</w:t>
      </w:r>
    </w:p>
    <w:p w14:paraId="09D30B6B" w14:textId="05EC5FC7" w:rsidR="00F7260B" w:rsidRPr="00B0205A" w:rsidRDefault="00F7260B" w:rsidP="00F7260B">
      <w:pPr>
        <w:spacing w:afterLines="50" w:after="156"/>
        <w:ind w:left="425"/>
        <w:jc w:val="center"/>
        <w:rPr>
          <w:rFonts w:ascii="Times New Roman" w:hAnsi="Times New Roman" w:cs="Times New Roman"/>
          <w:sz w:val="24"/>
          <w:rPrChange w:id="13967" w:author="raye" w:date="2018-08-10T12:30:00Z">
            <w:rPr>
              <w:rFonts w:ascii="Calibri" w:hAnsi="Calibri" w:cstheme="minorHAnsi"/>
              <w:sz w:val="24"/>
            </w:rPr>
          </w:rPrChange>
        </w:rPr>
      </w:pPr>
      <w:r w:rsidRPr="00B0205A">
        <w:rPr>
          <w:rFonts w:ascii="Times New Roman" w:hAnsi="Times New Roman" w:cs="Times New Roman"/>
          <w:noProof/>
          <w:sz w:val="24"/>
          <w:rPrChange w:id="13968" w:author="raye" w:date="2018-08-10T12:30:00Z">
            <w:rPr>
              <w:rFonts w:ascii="Calibri" w:hAnsi="Calibri" w:cstheme="minorHAnsi"/>
              <w:noProof/>
              <w:sz w:val="24"/>
            </w:rPr>
          </w:rPrChange>
        </w:rPr>
        <w:lastRenderedPageBreak/>
        <w:drawing>
          <wp:inline distT="0" distB="0" distL="0" distR="0" wp14:anchorId="7E14B9E4" wp14:editId="27D733D6">
            <wp:extent cx="3554095" cy="2837815"/>
            <wp:effectExtent l="0" t="0" r="8255"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54095" cy="2837815"/>
                    </a:xfrm>
                    <a:prstGeom prst="rect">
                      <a:avLst/>
                    </a:prstGeom>
                    <a:noFill/>
                    <a:ln>
                      <a:noFill/>
                    </a:ln>
                  </pic:spPr>
                </pic:pic>
              </a:graphicData>
            </a:graphic>
          </wp:inline>
        </w:drawing>
      </w:r>
    </w:p>
    <w:p w14:paraId="0069ADD4" w14:textId="77777777" w:rsidR="00F7260B" w:rsidRPr="00B0205A" w:rsidRDefault="00F7260B" w:rsidP="00F7260B">
      <w:pPr>
        <w:spacing w:afterLines="50" w:after="156"/>
        <w:ind w:firstLineChars="177" w:firstLine="425"/>
        <w:rPr>
          <w:rFonts w:ascii="Times New Roman" w:hAnsi="Times New Roman" w:cs="Times New Roman"/>
          <w:sz w:val="24"/>
          <w:rPrChange w:id="13969" w:author="raye" w:date="2018-08-10T12:30:00Z">
            <w:rPr>
              <w:rFonts w:ascii="Calibri" w:hAnsi="Calibri" w:cstheme="minorHAnsi"/>
              <w:sz w:val="24"/>
            </w:rPr>
          </w:rPrChange>
        </w:rPr>
      </w:pPr>
      <w:r w:rsidRPr="00B0205A">
        <w:rPr>
          <w:rFonts w:ascii="Times New Roman" w:hAnsi="Times New Roman" w:cs="Times New Roman"/>
          <w:sz w:val="24"/>
          <w:rPrChange w:id="13970" w:author="raye" w:date="2018-08-10T12:30:00Z">
            <w:rPr>
              <w:rFonts w:ascii="Calibri" w:hAnsi="Calibri" w:cstheme="minorHAnsi"/>
              <w:sz w:val="24"/>
            </w:rPr>
          </w:rPrChange>
        </w:rPr>
        <w:t>Component in this page</w:t>
      </w:r>
      <w:r w:rsidRPr="00B0205A">
        <w:rPr>
          <w:rFonts w:ascii="Times New Roman" w:hAnsi="Times New Roman" w:cs="Times New Roman" w:hint="eastAsia"/>
          <w:sz w:val="24"/>
          <w:rPrChange w:id="13971" w:author="raye" w:date="2018-08-10T12:30:00Z">
            <w:rPr>
              <w:rFonts w:ascii="Calibri" w:hAnsi="Calibri" w:cstheme="minorHAnsi" w:hint="eastAsia"/>
              <w:sz w:val="24"/>
            </w:rPr>
          </w:rPrChange>
        </w:rPr>
        <w:t>：</w:t>
      </w:r>
    </w:p>
    <w:tbl>
      <w:tblPr>
        <w:tblStyle w:val="a9"/>
        <w:tblW w:w="7796" w:type="dxa"/>
        <w:tblInd w:w="421" w:type="dxa"/>
        <w:tblLook w:val="04A0" w:firstRow="1" w:lastRow="0" w:firstColumn="1" w:lastColumn="0" w:noHBand="0" w:noVBand="1"/>
      </w:tblPr>
      <w:tblGrid>
        <w:gridCol w:w="426"/>
        <w:gridCol w:w="3117"/>
        <w:gridCol w:w="1417"/>
        <w:gridCol w:w="2836"/>
      </w:tblGrid>
      <w:tr w:rsidR="00F7260B" w:rsidRPr="00B0205A" w14:paraId="22737F94" w14:textId="77777777" w:rsidTr="00F7260B">
        <w:tc>
          <w:tcPr>
            <w:tcW w:w="4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3E3E58" w14:textId="77777777" w:rsidR="00F7260B" w:rsidRPr="00B0205A" w:rsidRDefault="00F7260B">
            <w:pPr>
              <w:pStyle w:val="a0"/>
              <w:ind w:firstLineChars="0" w:firstLine="0"/>
              <w:rPr>
                <w:rFonts w:ascii="Times New Roman" w:hAnsi="Times New Roman" w:cs="Times New Roman"/>
                <w:sz w:val="24"/>
                <w:szCs w:val="24"/>
                <w:rPrChange w:id="13972"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3973" w:author="raye" w:date="2018-08-10T12:30:00Z">
                  <w:rPr>
                    <w:rFonts w:ascii="Calibri" w:hAnsi="Calibri" w:cstheme="minorHAnsi"/>
                    <w:sz w:val="24"/>
                    <w:szCs w:val="24"/>
                  </w:rPr>
                </w:rPrChange>
              </w:rPr>
              <w:t>#</w:t>
            </w:r>
          </w:p>
        </w:tc>
        <w:tc>
          <w:tcPr>
            <w:tcW w:w="311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EAB17C" w14:textId="77777777" w:rsidR="00F7260B" w:rsidRPr="00B0205A" w:rsidRDefault="00F7260B">
            <w:pPr>
              <w:pStyle w:val="a0"/>
              <w:ind w:firstLineChars="0" w:firstLine="0"/>
              <w:rPr>
                <w:rFonts w:ascii="Times New Roman" w:hAnsi="Times New Roman" w:cs="Times New Roman"/>
                <w:sz w:val="24"/>
                <w:szCs w:val="24"/>
                <w:rPrChange w:id="13974"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3975" w:author="raye" w:date="2018-08-10T12:30:00Z">
                  <w:rPr>
                    <w:rFonts w:ascii="Calibri" w:hAnsi="Calibri" w:cstheme="minorHAnsi"/>
                    <w:sz w:val="24"/>
                    <w:szCs w:val="24"/>
                  </w:rPr>
                </w:rPrChange>
              </w:rPr>
              <w:t>ITEM</w:t>
            </w: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5A7EE3C" w14:textId="77777777" w:rsidR="00F7260B" w:rsidRPr="00B0205A" w:rsidRDefault="00F7260B">
            <w:pPr>
              <w:pStyle w:val="a0"/>
              <w:ind w:firstLineChars="0" w:firstLine="0"/>
              <w:rPr>
                <w:rFonts w:ascii="Times New Roman" w:hAnsi="Times New Roman" w:cs="Times New Roman"/>
                <w:sz w:val="24"/>
                <w:szCs w:val="24"/>
                <w:rPrChange w:id="13976"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3977" w:author="raye" w:date="2018-08-10T12:30:00Z">
                  <w:rPr>
                    <w:rFonts w:ascii="Calibri" w:hAnsi="Calibri" w:cstheme="minorHAnsi"/>
                    <w:sz w:val="24"/>
                    <w:szCs w:val="24"/>
                  </w:rPr>
                </w:rPrChange>
              </w:rPr>
              <w:t>NAME</w:t>
            </w:r>
          </w:p>
        </w:tc>
        <w:tc>
          <w:tcPr>
            <w:tcW w:w="28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66B6E4E" w14:textId="77777777" w:rsidR="00F7260B" w:rsidRPr="00B0205A" w:rsidRDefault="00F7260B">
            <w:pPr>
              <w:pStyle w:val="a0"/>
              <w:ind w:firstLineChars="0" w:firstLine="0"/>
              <w:rPr>
                <w:rFonts w:ascii="Times New Roman" w:hAnsi="Times New Roman" w:cs="Times New Roman"/>
                <w:sz w:val="24"/>
                <w:szCs w:val="24"/>
                <w:rPrChange w:id="13978"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3979" w:author="raye" w:date="2018-08-10T12:30:00Z">
                  <w:rPr>
                    <w:rFonts w:ascii="Calibri" w:hAnsi="Calibri" w:cstheme="minorHAnsi"/>
                    <w:sz w:val="24"/>
                    <w:szCs w:val="24"/>
                  </w:rPr>
                </w:rPrChange>
              </w:rPr>
              <w:t>COMMENTS</w:t>
            </w:r>
          </w:p>
        </w:tc>
      </w:tr>
      <w:tr w:rsidR="00F7260B" w:rsidRPr="00B0205A" w14:paraId="5CCE9369" w14:textId="77777777" w:rsidTr="00F7260B">
        <w:tc>
          <w:tcPr>
            <w:tcW w:w="426" w:type="dxa"/>
            <w:tcBorders>
              <w:top w:val="single" w:sz="4" w:space="0" w:color="auto"/>
              <w:left w:val="single" w:sz="4" w:space="0" w:color="auto"/>
              <w:bottom w:val="single" w:sz="4" w:space="0" w:color="auto"/>
              <w:right w:val="single" w:sz="4" w:space="0" w:color="auto"/>
            </w:tcBorders>
            <w:hideMark/>
          </w:tcPr>
          <w:p w14:paraId="43F2110E" w14:textId="77777777" w:rsidR="00F7260B" w:rsidRPr="00B0205A" w:rsidRDefault="00F7260B">
            <w:pPr>
              <w:pStyle w:val="a0"/>
              <w:ind w:firstLineChars="0" w:firstLine="0"/>
              <w:rPr>
                <w:rFonts w:ascii="Times New Roman" w:hAnsi="Times New Roman" w:cs="Times New Roman"/>
                <w:sz w:val="24"/>
                <w:szCs w:val="24"/>
                <w:rPrChange w:id="13980"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3981" w:author="raye" w:date="2018-08-10T12:30:00Z">
                  <w:rPr>
                    <w:rFonts w:ascii="Calibri" w:hAnsi="Calibri" w:cstheme="minorHAnsi"/>
                    <w:sz w:val="24"/>
                    <w:szCs w:val="24"/>
                  </w:rPr>
                </w:rPrChange>
              </w:rPr>
              <w:t>1</w:t>
            </w:r>
          </w:p>
        </w:tc>
        <w:tc>
          <w:tcPr>
            <w:tcW w:w="3117" w:type="dxa"/>
            <w:tcBorders>
              <w:top w:val="single" w:sz="4" w:space="0" w:color="auto"/>
              <w:left w:val="single" w:sz="4" w:space="0" w:color="auto"/>
              <w:bottom w:val="single" w:sz="4" w:space="0" w:color="auto"/>
              <w:right w:val="single" w:sz="4" w:space="0" w:color="auto"/>
            </w:tcBorders>
            <w:hideMark/>
          </w:tcPr>
          <w:p w14:paraId="38851A15" w14:textId="77777777" w:rsidR="00F7260B" w:rsidRPr="00B0205A" w:rsidRDefault="00F7260B">
            <w:pPr>
              <w:pStyle w:val="a0"/>
              <w:ind w:firstLineChars="0" w:firstLine="0"/>
              <w:rPr>
                <w:rFonts w:ascii="Times New Roman" w:hAnsi="Times New Roman" w:cs="Times New Roman"/>
                <w:sz w:val="24"/>
                <w:szCs w:val="24"/>
                <w:rPrChange w:id="13982"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3983" w:author="raye" w:date="2018-08-10T12:30:00Z">
                  <w:rPr>
                    <w:rFonts w:ascii="Calibri" w:hAnsi="Calibri" w:cstheme="minorHAnsi"/>
                    <w:sz w:val="24"/>
                    <w:szCs w:val="24"/>
                  </w:rPr>
                </w:rPrChange>
              </w:rPr>
              <w:t>Login ID (Dow Jones)</w:t>
            </w:r>
          </w:p>
        </w:tc>
        <w:tc>
          <w:tcPr>
            <w:tcW w:w="1417" w:type="dxa"/>
            <w:tcBorders>
              <w:top w:val="single" w:sz="4" w:space="0" w:color="auto"/>
              <w:left w:val="single" w:sz="4" w:space="0" w:color="auto"/>
              <w:bottom w:val="single" w:sz="4" w:space="0" w:color="auto"/>
              <w:right w:val="single" w:sz="4" w:space="0" w:color="auto"/>
            </w:tcBorders>
            <w:hideMark/>
          </w:tcPr>
          <w:p w14:paraId="654662DB" w14:textId="77777777" w:rsidR="00F7260B" w:rsidRPr="00B0205A" w:rsidRDefault="00F7260B">
            <w:pPr>
              <w:pStyle w:val="a0"/>
              <w:ind w:firstLineChars="0" w:firstLine="0"/>
              <w:rPr>
                <w:rFonts w:ascii="Times New Roman" w:hAnsi="Times New Roman" w:cs="Times New Roman"/>
                <w:sz w:val="24"/>
                <w:szCs w:val="24"/>
                <w:rPrChange w:id="13984"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3985" w:author="raye" w:date="2018-08-10T12:30:00Z">
                  <w:rPr>
                    <w:rFonts w:ascii="Calibri" w:hAnsi="Calibri" w:cstheme="minorHAnsi"/>
                    <w:sz w:val="24"/>
                    <w:szCs w:val="24"/>
                  </w:rPr>
                </w:rPrChange>
              </w:rPr>
              <w:t>User ID</w:t>
            </w:r>
          </w:p>
        </w:tc>
        <w:tc>
          <w:tcPr>
            <w:tcW w:w="2836" w:type="dxa"/>
            <w:tcBorders>
              <w:top w:val="single" w:sz="4" w:space="0" w:color="auto"/>
              <w:left w:val="single" w:sz="4" w:space="0" w:color="auto"/>
              <w:bottom w:val="single" w:sz="4" w:space="0" w:color="auto"/>
              <w:right w:val="single" w:sz="4" w:space="0" w:color="auto"/>
            </w:tcBorders>
            <w:hideMark/>
          </w:tcPr>
          <w:p w14:paraId="584B537C" w14:textId="77777777" w:rsidR="00F7260B" w:rsidRPr="00B0205A" w:rsidRDefault="00F7260B">
            <w:pPr>
              <w:pStyle w:val="a0"/>
              <w:ind w:firstLineChars="0" w:firstLine="0"/>
              <w:rPr>
                <w:rFonts w:ascii="Times New Roman" w:hAnsi="Times New Roman" w:cs="Times New Roman"/>
                <w:i/>
                <w:sz w:val="24"/>
                <w:szCs w:val="24"/>
                <w:rPrChange w:id="13986" w:author="raye" w:date="2018-08-10T12:30:00Z">
                  <w:rPr>
                    <w:rFonts w:ascii="Calibri" w:hAnsi="Calibri" w:cstheme="minorHAnsi"/>
                    <w:i/>
                    <w:sz w:val="24"/>
                    <w:szCs w:val="24"/>
                  </w:rPr>
                </w:rPrChange>
              </w:rPr>
            </w:pPr>
            <w:r w:rsidRPr="00B0205A">
              <w:rPr>
                <w:rFonts w:ascii="Times New Roman" w:hAnsi="Times New Roman" w:cs="Times New Roman"/>
                <w:sz w:val="24"/>
                <w:szCs w:val="24"/>
                <w:rPrChange w:id="13987" w:author="raye" w:date="2018-08-10T12:30:00Z">
                  <w:rPr>
                    <w:rFonts w:ascii="Calibri" w:hAnsi="Calibri" w:cstheme="minorHAnsi"/>
                    <w:sz w:val="24"/>
                    <w:szCs w:val="24"/>
                  </w:rPr>
                </w:rPrChange>
              </w:rPr>
              <w:t>Mandatory input</w:t>
            </w:r>
          </w:p>
        </w:tc>
      </w:tr>
      <w:tr w:rsidR="00F7260B" w:rsidRPr="00B0205A" w14:paraId="2CCACC3F" w14:textId="77777777" w:rsidTr="00F7260B">
        <w:tc>
          <w:tcPr>
            <w:tcW w:w="426" w:type="dxa"/>
            <w:tcBorders>
              <w:top w:val="single" w:sz="4" w:space="0" w:color="auto"/>
              <w:left w:val="single" w:sz="4" w:space="0" w:color="auto"/>
              <w:bottom w:val="single" w:sz="4" w:space="0" w:color="auto"/>
              <w:right w:val="single" w:sz="4" w:space="0" w:color="auto"/>
            </w:tcBorders>
            <w:hideMark/>
          </w:tcPr>
          <w:p w14:paraId="7BFA1B67" w14:textId="77777777" w:rsidR="00F7260B" w:rsidRPr="00B0205A" w:rsidRDefault="00F7260B">
            <w:pPr>
              <w:pStyle w:val="a0"/>
              <w:ind w:firstLineChars="0" w:firstLine="0"/>
              <w:rPr>
                <w:rFonts w:ascii="Times New Roman" w:hAnsi="Times New Roman" w:cs="Times New Roman"/>
                <w:sz w:val="24"/>
                <w:szCs w:val="24"/>
                <w:rPrChange w:id="13988"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3989" w:author="raye" w:date="2018-08-10T12:30:00Z">
                  <w:rPr>
                    <w:rFonts w:ascii="Calibri" w:hAnsi="Calibri" w:cstheme="minorHAnsi"/>
                    <w:sz w:val="24"/>
                    <w:szCs w:val="24"/>
                  </w:rPr>
                </w:rPrChange>
              </w:rPr>
              <w:t>2</w:t>
            </w:r>
          </w:p>
        </w:tc>
        <w:tc>
          <w:tcPr>
            <w:tcW w:w="3117" w:type="dxa"/>
            <w:tcBorders>
              <w:top w:val="single" w:sz="4" w:space="0" w:color="auto"/>
              <w:left w:val="single" w:sz="4" w:space="0" w:color="auto"/>
              <w:bottom w:val="single" w:sz="4" w:space="0" w:color="auto"/>
              <w:right w:val="single" w:sz="4" w:space="0" w:color="auto"/>
            </w:tcBorders>
            <w:hideMark/>
          </w:tcPr>
          <w:p w14:paraId="44FA2CB6" w14:textId="77777777" w:rsidR="00F7260B" w:rsidRPr="00B0205A" w:rsidRDefault="00F7260B">
            <w:pPr>
              <w:pStyle w:val="a0"/>
              <w:ind w:firstLineChars="0" w:firstLine="0"/>
              <w:rPr>
                <w:rFonts w:ascii="Times New Roman" w:hAnsi="Times New Roman" w:cs="Times New Roman"/>
                <w:sz w:val="24"/>
                <w:szCs w:val="24"/>
                <w:rPrChange w:id="13990"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3991" w:author="raye" w:date="2018-08-10T12:30:00Z">
                  <w:rPr>
                    <w:rFonts w:ascii="Calibri" w:hAnsi="Calibri" w:cstheme="minorHAnsi"/>
                    <w:sz w:val="24"/>
                    <w:szCs w:val="24"/>
                  </w:rPr>
                </w:rPrChange>
              </w:rPr>
              <w:t>Password (Dow Jones)</w:t>
            </w:r>
          </w:p>
        </w:tc>
        <w:tc>
          <w:tcPr>
            <w:tcW w:w="1417" w:type="dxa"/>
            <w:tcBorders>
              <w:top w:val="single" w:sz="4" w:space="0" w:color="auto"/>
              <w:left w:val="single" w:sz="4" w:space="0" w:color="auto"/>
              <w:bottom w:val="single" w:sz="4" w:space="0" w:color="auto"/>
              <w:right w:val="single" w:sz="4" w:space="0" w:color="auto"/>
            </w:tcBorders>
            <w:hideMark/>
          </w:tcPr>
          <w:p w14:paraId="4C922A58" w14:textId="77777777" w:rsidR="00F7260B" w:rsidRPr="00B0205A" w:rsidRDefault="00F7260B">
            <w:pPr>
              <w:pStyle w:val="a0"/>
              <w:ind w:firstLineChars="0" w:firstLine="0"/>
              <w:rPr>
                <w:rFonts w:ascii="Times New Roman" w:hAnsi="Times New Roman" w:cs="Times New Roman"/>
                <w:sz w:val="24"/>
                <w:szCs w:val="24"/>
                <w:rPrChange w:id="13992"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3993" w:author="raye" w:date="2018-08-10T12:30:00Z">
                  <w:rPr>
                    <w:rFonts w:ascii="Calibri" w:hAnsi="Calibri" w:cstheme="minorHAnsi"/>
                    <w:sz w:val="24"/>
                    <w:szCs w:val="24"/>
                  </w:rPr>
                </w:rPrChange>
              </w:rPr>
              <w:t>User PWD</w:t>
            </w:r>
          </w:p>
        </w:tc>
        <w:tc>
          <w:tcPr>
            <w:tcW w:w="2836" w:type="dxa"/>
            <w:tcBorders>
              <w:top w:val="single" w:sz="4" w:space="0" w:color="auto"/>
              <w:left w:val="single" w:sz="4" w:space="0" w:color="auto"/>
              <w:bottom w:val="single" w:sz="4" w:space="0" w:color="auto"/>
              <w:right w:val="single" w:sz="4" w:space="0" w:color="auto"/>
            </w:tcBorders>
            <w:hideMark/>
          </w:tcPr>
          <w:p w14:paraId="1E6F3ED9" w14:textId="77777777" w:rsidR="00F7260B" w:rsidRPr="00B0205A" w:rsidRDefault="00F7260B">
            <w:pPr>
              <w:pStyle w:val="a0"/>
              <w:ind w:firstLineChars="0" w:firstLine="0"/>
              <w:rPr>
                <w:rFonts w:ascii="Times New Roman" w:hAnsi="Times New Roman" w:cs="Times New Roman"/>
                <w:sz w:val="24"/>
                <w:szCs w:val="24"/>
                <w:rPrChange w:id="13994"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3995" w:author="raye" w:date="2018-08-10T12:30:00Z">
                  <w:rPr>
                    <w:rFonts w:ascii="Calibri" w:hAnsi="Calibri" w:cstheme="minorHAnsi"/>
                    <w:sz w:val="24"/>
                    <w:szCs w:val="24"/>
                  </w:rPr>
                </w:rPrChange>
              </w:rPr>
              <w:t>Mandatory input</w:t>
            </w:r>
            <w:r w:rsidRPr="00B0205A">
              <w:rPr>
                <w:rFonts w:ascii="Times New Roman" w:hAnsi="Times New Roman" w:cs="Times New Roman" w:hint="eastAsia"/>
                <w:sz w:val="24"/>
                <w:szCs w:val="24"/>
                <w:rPrChange w:id="13996" w:author="raye" w:date="2018-08-10T12:30:00Z">
                  <w:rPr>
                    <w:rFonts w:ascii="Calibri" w:hAnsi="Calibri" w:cstheme="minorHAnsi" w:hint="eastAsia"/>
                    <w:sz w:val="24"/>
                    <w:szCs w:val="24"/>
                  </w:rPr>
                </w:rPrChange>
              </w:rPr>
              <w:t>，</w:t>
            </w:r>
            <w:r w:rsidRPr="00B0205A">
              <w:rPr>
                <w:rFonts w:ascii="Times New Roman" w:hAnsi="Times New Roman" w:cs="Times New Roman"/>
                <w:sz w:val="24"/>
                <w:szCs w:val="24"/>
                <w:rPrChange w:id="13997" w:author="raye" w:date="2018-08-10T12:30:00Z">
                  <w:rPr>
                    <w:rFonts w:ascii="Calibri" w:hAnsi="Calibri" w:cstheme="minorHAnsi"/>
                    <w:sz w:val="24"/>
                    <w:szCs w:val="24"/>
                  </w:rPr>
                </w:rPrChange>
              </w:rPr>
              <w:t>Context with secret cover “****”</w:t>
            </w:r>
          </w:p>
        </w:tc>
      </w:tr>
      <w:tr w:rsidR="00F7260B" w:rsidRPr="00B0205A" w14:paraId="2A152EA2" w14:textId="77777777" w:rsidTr="00F7260B">
        <w:tc>
          <w:tcPr>
            <w:tcW w:w="426" w:type="dxa"/>
            <w:tcBorders>
              <w:top w:val="single" w:sz="4" w:space="0" w:color="auto"/>
              <w:left w:val="single" w:sz="4" w:space="0" w:color="auto"/>
              <w:bottom w:val="single" w:sz="4" w:space="0" w:color="auto"/>
              <w:right w:val="single" w:sz="4" w:space="0" w:color="auto"/>
            </w:tcBorders>
            <w:hideMark/>
          </w:tcPr>
          <w:p w14:paraId="7B0A5650" w14:textId="77777777" w:rsidR="00F7260B" w:rsidRPr="00B0205A" w:rsidRDefault="00F7260B">
            <w:pPr>
              <w:pStyle w:val="a0"/>
              <w:ind w:firstLineChars="0" w:firstLine="0"/>
              <w:rPr>
                <w:rFonts w:ascii="Times New Roman" w:hAnsi="Times New Roman" w:cs="Times New Roman"/>
                <w:sz w:val="24"/>
                <w:szCs w:val="24"/>
                <w:rPrChange w:id="13998"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3999" w:author="raye" w:date="2018-08-10T12:30:00Z">
                  <w:rPr>
                    <w:rFonts w:ascii="Calibri" w:hAnsi="Calibri" w:cstheme="minorHAnsi"/>
                    <w:sz w:val="24"/>
                    <w:szCs w:val="24"/>
                  </w:rPr>
                </w:rPrChange>
              </w:rPr>
              <w:t>3</w:t>
            </w:r>
          </w:p>
        </w:tc>
        <w:tc>
          <w:tcPr>
            <w:tcW w:w="3117" w:type="dxa"/>
            <w:tcBorders>
              <w:top w:val="single" w:sz="4" w:space="0" w:color="auto"/>
              <w:left w:val="single" w:sz="4" w:space="0" w:color="auto"/>
              <w:bottom w:val="single" w:sz="4" w:space="0" w:color="auto"/>
              <w:right w:val="single" w:sz="4" w:space="0" w:color="auto"/>
            </w:tcBorders>
            <w:hideMark/>
          </w:tcPr>
          <w:p w14:paraId="569E3B90" w14:textId="77777777" w:rsidR="00F7260B" w:rsidRPr="00B0205A" w:rsidRDefault="00F7260B">
            <w:pPr>
              <w:pStyle w:val="a0"/>
              <w:ind w:firstLineChars="0" w:firstLine="0"/>
              <w:rPr>
                <w:rFonts w:ascii="Times New Roman" w:hAnsi="Times New Roman" w:cs="Times New Roman"/>
                <w:sz w:val="24"/>
                <w:szCs w:val="24"/>
                <w:rPrChange w:id="14000"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4001" w:author="raye" w:date="2018-08-10T12:30:00Z">
                  <w:rPr>
                    <w:rFonts w:ascii="Calibri" w:hAnsi="Calibri" w:cstheme="minorHAnsi"/>
                    <w:sz w:val="24"/>
                    <w:szCs w:val="24"/>
                  </w:rPr>
                </w:rPrChange>
              </w:rPr>
              <w:t>Login ID (Lloyd’s)</w:t>
            </w:r>
          </w:p>
        </w:tc>
        <w:tc>
          <w:tcPr>
            <w:tcW w:w="1417" w:type="dxa"/>
            <w:tcBorders>
              <w:top w:val="single" w:sz="4" w:space="0" w:color="auto"/>
              <w:left w:val="single" w:sz="4" w:space="0" w:color="auto"/>
              <w:bottom w:val="single" w:sz="4" w:space="0" w:color="auto"/>
              <w:right w:val="single" w:sz="4" w:space="0" w:color="auto"/>
            </w:tcBorders>
            <w:hideMark/>
          </w:tcPr>
          <w:p w14:paraId="0F5FF0F0" w14:textId="77777777" w:rsidR="00F7260B" w:rsidRPr="00B0205A" w:rsidRDefault="00F7260B">
            <w:pPr>
              <w:pStyle w:val="a0"/>
              <w:ind w:firstLineChars="0" w:firstLine="0"/>
              <w:rPr>
                <w:rFonts w:ascii="Times New Roman" w:hAnsi="Times New Roman" w:cs="Times New Roman"/>
                <w:sz w:val="24"/>
                <w:szCs w:val="24"/>
                <w:rPrChange w:id="14002"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4003" w:author="raye" w:date="2018-08-10T12:30:00Z">
                  <w:rPr>
                    <w:rFonts w:ascii="Calibri" w:hAnsi="Calibri" w:cstheme="minorHAnsi"/>
                    <w:sz w:val="24"/>
                    <w:szCs w:val="24"/>
                  </w:rPr>
                </w:rPrChange>
              </w:rPr>
              <w:t>User ID</w:t>
            </w:r>
          </w:p>
        </w:tc>
        <w:tc>
          <w:tcPr>
            <w:tcW w:w="2836" w:type="dxa"/>
            <w:tcBorders>
              <w:top w:val="single" w:sz="4" w:space="0" w:color="auto"/>
              <w:left w:val="single" w:sz="4" w:space="0" w:color="auto"/>
              <w:bottom w:val="single" w:sz="4" w:space="0" w:color="auto"/>
              <w:right w:val="single" w:sz="4" w:space="0" w:color="auto"/>
            </w:tcBorders>
            <w:hideMark/>
          </w:tcPr>
          <w:p w14:paraId="6EAAD0B2" w14:textId="77777777" w:rsidR="00F7260B" w:rsidRPr="00B0205A" w:rsidRDefault="00F7260B">
            <w:pPr>
              <w:pStyle w:val="a0"/>
              <w:ind w:firstLineChars="0" w:firstLine="0"/>
              <w:rPr>
                <w:rFonts w:ascii="Times New Roman" w:hAnsi="Times New Roman" w:cs="Times New Roman"/>
                <w:sz w:val="24"/>
                <w:szCs w:val="24"/>
                <w:rPrChange w:id="14004"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4005" w:author="raye" w:date="2018-08-10T12:30:00Z">
                  <w:rPr>
                    <w:rFonts w:ascii="Calibri" w:hAnsi="Calibri" w:cstheme="minorHAnsi"/>
                    <w:sz w:val="24"/>
                    <w:szCs w:val="24"/>
                  </w:rPr>
                </w:rPrChange>
              </w:rPr>
              <w:t>Mandatory input</w:t>
            </w:r>
            <w:r w:rsidRPr="00B0205A">
              <w:rPr>
                <w:rFonts w:ascii="Times New Roman" w:hAnsi="Times New Roman" w:cs="Times New Roman" w:hint="eastAsia"/>
                <w:sz w:val="24"/>
                <w:szCs w:val="24"/>
                <w:rPrChange w:id="14006" w:author="raye" w:date="2018-08-10T12:30:00Z">
                  <w:rPr>
                    <w:rFonts w:ascii="Calibri" w:hAnsi="Calibri" w:cstheme="minorHAnsi" w:hint="eastAsia"/>
                    <w:sz w:val="24"/>
                    <w:szCs w:val="24"/>
                  </w:rPr>
                </w:rPrChange>
              </w:rPr>
              <w:t>，</w:t>
            </w:r>
          </w:p>
        </w:tc>
      </w:tr>
      <w:tr w:rsidR="00F7260B" w:rsidRPr="00B0205A" w14:paraId="735A658B" w14:textId="77777777" w:rsidTr="00F7260B">
        <w:tc>
          <w:tcPr>
            <w:tcW w:w="426" w:type="dxa"/>
            <w:tcBorders>
              <w:top w:val="single" w:sz="4" w:space="0" w:color="auto"/>
              <w:left w:val="single" w:sz="4" w:space="0" w:color="auto"/>
              <w:bottom w:val="single" w:sz="4" w:space="0" w:color="auto"/>
              <w:right w:val="single" w:sz="4" w:space="0" w:color="auto"/>
            </w:tcBorders>
            <w:hideMark/>
          </w:tcPr>
          <w:p w14:paraId="09AABAF9" w14:textId="77777777" w:rsidR="00F7260B" w:rsidRPr="00B0205A" w:rsidRDefault="00F7260B">
            <w:pPr>
              <w:pStyle w:val="a0"/>
              <w:ind w:firstLineChars="0" w:firstLine="0"/>
              <w:rPr>
                <w:rFonts w:ascii="Times New Roman" w:hAnsi="Times New Roman" w:cs="Times New Roman"/>
                <w:sz w:val="24"/>
                <w:szCs w:val="24"/>
                <w:rPrChange w:id="14007"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4008" w:author="raye" w:date="2018-08-10T12:30:00Z">
                  <w:rPr>
                    <w:rFonts w:ascii="Calibri" w:hAnsi="Calibri" w:cstheme="minorHAnsi"/>
                    <w:sz w:val="24"/>
                    <w:szCs w:val="24"/>
                  </w:rPr>
                </w:rPrChange>
              </w:rPr>
              <w:t>4</w:t>
            </w:r>
          </w:p>
        </w:tc>
        <w:tc>
          <w:tcPr>
            <w:tcW w:w="3117" w:type="dxa"/>
            <w:tcBorders>
              <w:top w:val="single" w:sz="4" w:space="0" w:color="auto"/>
              <w:left w:val="single" w:sz="4" w:space="0" w:color="auto"/>
              <w:bottom w:val="single" w:sz="4" w:space="0" w:color="auto"/>
              <w:right w:val="single" w:sz="4" w:space="0" w:color="auto"/>
            </w:tcBorders>
            <w:hideMark/>
          </w:tcPr>
          <w:p w14:paraId="75D385D2" w14:textId="77777777" w:rsidR="00F7260B" w:rsidRPr="00B0205A" w:rsidRDefault="00F7260B">
            <w:pPr>
              <w:pStyle w:val="a0"/>
              <w:ind w:firstLineChars="0" w:firstLine="0"/>
              <w:rPr>
                <w:rFonts w:ascii="Times New Roman" w:hAnsi="Times New Roman" w:cs="Times New Roman"/>
                <w:sz w:val="24"/>
                <w:szCs w:val="24"/>
                <w:rPrChange w:id="14009"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4010" w:author="raye" w:date="2018-08-10T12:30:00Z">
                  <w:rPr>
                    <w:rFonts w:ascii="Calibri" w:hAnsi="Calibri" w:cstheme="minorHAnsi"/>
                    <w:sz w:val="24"/>
                    <w:szCs w:val="24"/>
                  </w:rPr>
                </w:rPrChange>
              </w:rPr>
              <w:t>Password (Lloyd’s)</w:t>
            </w:r>
          </w:p>
        </w:tc>
        <w:tc>
          <w:tcPr>
            <w:tcW w:w="1417" w:type="dxa"/>
            <w:tcBorders>
              <w:top w:val="single" w:sz="4" w:space="0" w:color="auto"/>
              <w:left w:val="single" w:sz="4" w:space="0" w:color="auto"/>
              <w:bottom w:val="single" w:sz="4" w:space="0" w:color="auto"/>
              <w:right w:val="single" w:sz="4" w:space="0" w:color="auto"/>
            </w:tcBorders>
            <w:hideMark/>
          </w:tcPr>
          <w:p w14:paraId="4EC1BF4D" w14:textId="77777777" w:rsidR="00F7260B" w:rsidRPr="00B0205A" w:rsidRDefault="00F7260B">
            <w:pPr>
              <w:pStyle w:val="a0"/>
              <w:ind w:firstLineChars="0" w:firstLine="0"/>
              <w:rPr>
                <w:rFonts w:ascii="Times New Roman" w:hAnsi="Times New Roman" w:cs="Times New Roman"/>
                <w:sz w:val="24"/>
                <w:szCs w:val="24"/>
                <w:rPrChange w:id="14011"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4012" w:author="raye" w:date="2018-08-10T12:30:00Z">
                  <w:rPr>
                    <w:rFonts w:ascii="Calibri" w:hAnsi="Calibri" w:cstheme="minorHAnsi"/>
                    <w:sz w:val="24"/>
                    <w:szCs w:val="24"/>
                  </w:rPr>
                </w:rPrChange>
              </w:rPr>
              <w:t>User PWD</w:t>
            </w:r>
          </w:p>
        </w:tc>
        <w:tc>
          <w:tcPr>
            <w:tcW w:w="2836" w:type="dxa"/>
            <w:tcBorders>
              <w:top w:val="single" w:sz="4" w:space="0" w:color="auto"/>
              <w:left w:val="single" w:sz="4" w:space="0" w:color="auto"/>
              <w:bottom w:val="single" w:sz="4" w:space="0" w:color="auto"/>
              <w:right w:val="single" w:sz="4" w:space="0" w:color="auto"/>
            </w:tcBorders>
            <w:hideMark/>
          </w:tcPr>
          <w:p w14:paraId="79D4CA1B" w14:textId="77777777" w:rsidR="00F7260B" w:rsidRPr="00B0205A" w:rsidRDefault="00F7260B">
            <w:pPr>
              <w:pStyle w:val="a0"/>
              <w:ind w:firstLineChars="0" w:firstLine="0"/>
              <w:rPr>
                <w:rFonts w:ascii="Times New Roman" w:hAnsi="Times New Roman" w:cs="Times New Roman"/>
                <w:sz w:val="24"/>
                <w:szCs w:val="24"/>
                <w:rPrChange w:id="14013"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4014" w:author="raye" w:date="2018-08-10T12:30:00Z">
                  <w:rPr>
                    <w:rFonts w:ascii="Calibri" w:hAnsi="Calibri" w:cstheme="minorHAnsi"/>
                    <w:sz w:val="24"/>
                    <w:szCs w:val="24"/>
                  </w:rPr>
                </w:rPrChange>
              </w:rPr>
              <w:t>Mandatory input</w:t>
            </w:r>
            <w:r w:rsidRPr="00B0205A">
              <w:rPr>
                <w:rFonts w:ascii="Times New Roman" w:hAnsi="Times New Roman" w:cs="Times New Roman" w:hint="eastAsia"/>
                <w:sz w:val="24"/>
                <w:szCs w:val="24"/>
                <w:rPrChange w:id="14015" w:author="raye" w:date="2018-08-10T12:30:00Z">
                  <w:rPr>
                    <w:rFonts w:ascii="Calibri" w:hAnsi="Calibri" w:cstheme="minorHAnsi" w:hint="eastAsia"/>
                    <w:sz w:val="24"/>
                    <w:szCs w:val="24"/>
                  </w:rPr>
                </w:rPrChange>
              </w:rPr>
              <w:t>，</w:t>
            </w:r>
            <w:r w:rsidRPr="00B0205A">
              <w:rPr>
                <w:rFonts w:ascii="Times New Roman" w:hAnsi="Times New Roman" w:cs="Times New Roman"/>
                <w:sz w:val="24"/>
                <w:szCs w:val="24"/>
                <w:rPrChange w:id="14016" w:author="raye" w:date="2018-08-10T12:30:00Z">
                  <w:rPr>
                    <w:rFonts w:ascii="Calibri" w:hAnsi="Calibri" w:cstheme="minorHAnsi"/>
                    <w:sz w:val="24"/>
                    <w:szCs w:val="24"/>
                  </w:rPr>
                </w:rPrChange>
              </w:rPr>
              <w:t>Context with secret cover “****”</w:t>
            </w:r>
          </w:p>
        </w:tc>
      </w:tr>
    </w:tbl>
    <w:p w14:paraId="6DF66986" w14:textId="77777777" w:rsidR="00F7260B" w:rsidRPr="00B0205A" w:rsidRDefault="00F7260B" w:rsidP="00F7260B">
      <w:pPr>
        <w:spacing w:afterLines="50" w:after="156"/>
        <w:ind w:left="425"/>
        <w:rPr>
          <w:rFonts w:ascii="Times New Roman" w:hAnsi="Times New Roman" w:cs="Times New Roman"/>
          <w:sz w:val="24"/>
          <w:rPrChange w:id="14017" w:author="raye" w:date="2018-08-10T12:30:00Z">
            <w:rPr>
              <w:rFonts w:ascii="Calibri" w:hAnsi="Calibri" w:cstheme="minorHAnsi"/>
              <w:sz w:val="24"/>
            </w:rPr>
          </w:rPrChange>
        </w:rPr>
      </w:pPr>
    </w:p>
    <w:p w14:paraId="213B2667" w14:textId="77777777" w:rsidR="00F7260B" w:rsidRPr="00B0205A" w:rsidRDefault="00F7260B" w:rsidP="00F7260B">
      <w:pPr>
        <w:spacing w:afterLines="50" w:after="156"/>
        <w:ind w:firstLineChars="177" w:firstLine="425"/>
        <w:rPr>
          <w:rFonts w:ascii="Times New Roman" w:hAnsi="Times New Roman" w:cs="Times New Roman"/>
          <w:sz w:val="24"/>
          <w:rPrChange w:id="14018" w:author="raye" w:date="2018-08-10T12:30:00Z">
            <w:rPr>
              <w:rFonts w:ascii="Calibri" w:hAnsi="Calibri" w:cstheme="minorHAnsi"/>
              <w:sz w:val="24"/>
            </w:rPr>
          </w:rPrChange>
        </w:rPr>
      </w:pPr>
      <w:r w:rsidRPr="00B0205A">
        <w:rPr>
          <w:rFonts w:ascii="Times New Roman" w:hAnsi="Times New Roman" w:cs="Times New Roman"/>
          <w:sz w:val="24"/>
          <w:rPrChange w:id="14019" w:author="raye" w:date="2018-08-10T12:30:00Z">
            <w:rPr>
              <w:rFonts w:ascii="Calibri" w:hAnsi="Calibri" w:cstheme="minorHAnsi"/>
              <w:sz w:val="24"/>
            </w:rPr>
          </w:rPrChange>
        </w:rPr>
        <w:t>Input authorized ID &amp; password of Lloyd’s &amp; Dow Jones</w:t>
      </w:r>
      <w:r w:rsidRPr="00B0205A">
        <w:rPr>
          <w:rFonts w:ascii="Times New Roman" w:hAnsi="Times New Roman" w:cs="Times New Roman" w:hint="eastAsia"/>
          <w:sz w:val="24"/>
          <w:rPrChange w:id="14020" w:author="raye" w:date="2018-08-10T12:30:00Z">
            <w:rPr>
              <w:rFonts w:ascii="Calibri" w:hAnsi="Calibri" w:cstheme="minorHAnsi" w:hint="eastAsia"/>
              <w:sz w:val="24"/>
            </w:rPr>
          </w:rPrChange>
        </w:rPr>
        <w:t>，</w:t>
      </w:r>
      <w:r w:rsidRPr="00B0205A">
        <w:rPr>
          <w:rFonts w:ascii="Times New Roman" w:hAnsi="Times New Roman" w:cs="Times New Roman"/>
          <w:sz w:val="24"/>
          <w:rPrChange w:id="14021" w:author="raye" w:date="2018-08-10T12:30:00Z">
            <w:rPr>
              <w:rFonts w:ascii="Calibri" w:hAnsi="Calibri" w:cstheme="minorHAnsi"/>
              <w:sz w:val="24"/>
            </w:rPr>
          </w:rPrChange>
        </w:rPr>
        <w:t xml:space="preserve"> Click “Submit”, you will get the related authorized access synchronously.</w:t>
      </w:r>
    </w:p>
    <w:p w14:paraId="753D0678" w14:textId="77777777" w:rsidR="00F7260B" w:rsidRPr="00B0205A" w:rsidRDefault="00F7260B" w:rsidP="00F7260B">
      <w:pPr>
        <w:spacing w:afterLines="50" w:after="156"/>
        <w:ind w:firstLineChars="177" w:firstLine="425"/>
        <w:rPr>
          <w:rFonts w:ascii="Times New Roman" w:hAnsi="Times New Roman" w:cs="Times New Roman"/>
          <w:sz w:val="24"/>
          <w:rPrChange w:id="14022" w:author="raye" w:date="2018-08-10T12:30:00Z">
            <w:rPr>
              <w:rFonts w:ascii="Calibri" w:hAnsi="Calibri" w:cstheme="minorHAnsi"/>
              <w:sz w:val="24"/>
            </w:rPr>
          </w:rPrChange>
        </w:rPr>
      </w:pPr>
      <w:r w:rsidRPr="00B0205A">
        <w:rPr>
          <w:rFonts w:ascii="Times New Roman" w:hAnsi="Times New Roman" w:cs="Times New Roman"/>
          <w:sz w:val="24"/>
          <w:rPrChange w:id="14023" w:author="raye" w:date="2018-08-10T12:30:00Z">
            <w:rPr>
              <w:rFonts w:ascii="Calibri" w:hAnsi="Calibri" w:cstheme="minorHAnsi"/>
              <w:sz w:val="24"/>
            </w:rPr>
          </w:rPrChange>
        </w:rPr>
        <w:t>After the Operations Analyst clicks the “Submit” button, the system will automatically verify whether the account information is valid in each external resource. The system will display a popup window to notify if the system successfully login to each external resource. If information in a domain is invalid, the popup window will show “Failed” after the related domain’s name. Then the Operations Analyst could click “ID Configuration” again to reenter the account information. If the ID configuration cannot login to any of the external resource, relevant meta-data won’t be able to extract from the resource in the checking stage.</w:t>
      </w:r>
    </w:p>
    <w:p w14:paraId="412E2D9E" w14:textId="33D5813C" w:rsidR="00F7260B" w:rsidRPr="00B0205A" w:rsidRDefault="00F7260B" w:rsidP="00F7260B">
      <w:pPr>
        <w:pStyle w:val="BodyText1"/>
        <w:ind w:firstLineChars="100" w:firstLine="240"/>
        <w:jc w:val="center"/>
        <w:rPr>
          <w:lang w:eastAsia="zh-CN"/>
          <w:rPrChange w:id="14024" w:author="raye" w:date="2018-08-10T12:30:00Z">
            <w:rPr>
              <w:rFonts w:ascii="Calibri" w:hAnsi="Calibri" w:cstheme="minorHAnsi"/>
              <w:lang w:eastAsia="zh-CN"/>
            </w:rPr>
          </w:rPrChange>
        </w:rPr>
      </w:pPr>
      <w:r w:rsidRPr="00B0205A">
        <w:rPr>
          <w:noProof/>
          <w:lang w:eastAsia="zh-CN"/>
          <w:rPrChange w:id="14025" w:author="raye" w:date="2018-08-10T12:30:00Z">
            <w:rPr>
              <w:rFonts w:ascii="Calibri" w:hAnsi="Calibri" w:cstheme="minorHAnsi"/>
              <w:noProof/>
              <w:lang w:eastAsia="zh-CN"/>
            </w:rPr>
          </w:rPrChange>
        </w:rPr>
        <w:lastRenderedPageBreak/>
        <w:drawing>
          <wp:inline distT="0" distB="0" distL="0" distR="0" wp14:anchorId="7C2C65F2" wp14:editId="0EC4ED6F">
            <wp:extent cx="4045585" cy="17341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045585" cy="1734185"/>
                    </a:xfrm>
                    <a:prstGeom prst="rect">
                      <a:avLst/>
                    </a:prstGeom>
                    <a:noFill/>
                    <a:ln>
                      <a:noFill/>
                    </a:ln>
                  </pic:spPr>
                </pic:pic>
              </a:graphicData>
            </a:graphic>
          </wp:inline>
        </w:drawing>
      </w:r>
    </w:p>
    <w:p w14:paraId="2398E256" w14:textId="77777777" w:rsidR="00F7260B" w:rsidRPr="00B0205A" w:rsidRDefault="00F7260B" w:rsidP="00F7260B">
      <w:pPr>
        <w:pStyle w:val="3"/>
        <w:keepNext w:val="0"/>
        <w:keepLines w:val="0"/>
        <w:spacing w:before="0" w:after="120" w:line="240" w:lineRule="auto"/>
        <w:ind w:left="566"/>
        <w:rPr>
          <w:rFonts w:ascii="Times New Roman" w:hAnsi="Times New Roman" w:cs="Times New Roman"/>
          <w:rPrChange w:id="14026" w:author="raye" w:date="2018-08-10T12:30:00Z">
            <w:rPr>
              <w:rFonts w:ascii="Calibri" w:hAnsi="Calibri" w:cstheme="minorHAnsi"/>
            </w:rPr>
          </w:rPrChange>
        </w:rPr>
      </w:pPr>
      <w:bookmarkStart w:id="14027" w:name="_Toc520839431"/>
      <w:bookmarkStart w:id="14028" w:name="_Toc512250228"/>
      <w:bookmarkStart w:id="14029" w:name="_Toc508573662"/>
      <w:r w:rsidRPr="00B0205A">
        <w:rPr>
          <w:rFonts w:ascii="Times New Roman" w:hAnsi="Times New Roman" w:cs="Times New Roman"/>
          <w:rPrChange w:id="14030" w:author="raye" w:date="2018-08-10T12:30:00Z">
            <w:rPr>
              <w:rFonts w:ascii="Calibri" w:hAnsi="Calibri" w:cstheme="minorHAnsi"/>
            </w:rPr>
          </w:rPrChange>
        </w:rPr>
        <w:t>1..2. Enhancement</w:t>
      </w:r>
      <w:bookmarkEnd w:id="14027"/>
      <w:bookmarkEnd w:id="14028"/>
      <w:bookmarkEnd w:id="14029"/>
    </w:p>
    <w:p w14:paraId="3B2FD236" w14:textId="77777777" w:rsidR="00F7260B" w:rsidRPr="00B0205A" w:rsidRDefault="00F7260B" w:rsidP="00022A05">
      <w:pPr>
        <w:pStyle w:val="a0"/>
        <w:numPr>
          <w:ilvl w:val="0"/>
          <w:numId w:val="98"/>
        </w:numPr>
        <w:spacing w:afterLines="50" w:after="156"/>
        <w:ind w:firstLineChars="0"/>
        <w:rPr>
          <w:rFonts w:ascii="Times New Roman" w:hAnsi="Times New Roman" w:cs="Times New Roman"/>
          <w:sz w:val="24"/>
          <w:rPrChange w:id="14031" w:author="raye" w:date="2018-08-10T12:30:00Z">
            <w:rPr>
              <w:rFonts w:ascii="Calibri" w:hAnsi="Calibri" w:cstheme="minorHAnsi"/>
              <w:sz w:val="24"/>
            </w:rPr>
          </w:rPrChange>
        </w:rPr>
      </w:pPr>
      <w:r w:rsidRPr="00B0205A">
        <w:rPr>
          <w:rFonts w:ascii="Times New Roman" w:hAnsi="Times New Roman" w:cs="Times New Roman"/>
          <w:sz w:val="24"/>
          <w:rPrChange w:id="14032" w:author="raye" w:date="2018-08-10T12:30:00Z">
            <w:rPr>
              <w:rFonts w:ascii="Calibri" w:hAnsi="Calibri" w:cstheme="minorHAnsi"/>
              <w:sz w:val="24"/>
            </w:rPr>
          </w:rPrChange>
        </w:rPr>
        <w:t xml:space="preserve">IF ANY ID CONFIGURATION FAILED, IT SHOULD BE BIG ALERT TO DRAW OUR ATTENTION. </w:t>
      </w:r>
    </w:p>
    <w:p w14:paraId="34A03AB5" w14:textId="77777777" w:rsidR="00F7260B" w:rsidRPr="00B0205A" w:rsidRDefault="00F7260B" w:rsidP="00F7260B">
      <w:pPr>
        <w:spacing w:afterLines="50" w:after="156"/>
        <w:ind w:left="425"/>
        <w:rPr>
          <w:rFonts w:ascii="Times New Roman" w:hAnsi="Times New Roman" w:cs="Times New Roman"/>
          <w:sz w:val="24"/>
          <w:rPrChange w:id="14033" w:author="raye" w:date="2018-08-10T12:30:00Z">
            <w:rPr>
              <w:rFonts w:ascii="Calibri" w:hAnsi="Calibri" w:cstheme="minorHAnsi"/>
              <w:sz w:val="24"/>
            </w:rPr>
          </w:rPrChange>
        </w:rPr>
      </w:pPr>
    </w:p>
    <w:p w14:paraId="01F90A79" w14:textId="77777777" w:rsidR="00F7260B" w:rsidRPr="00B0205A" w:rsidRDefault="00F7260B" w:rsidP="00F7260B">
      <w:pPr>
        <w:rPr>
          <w:rFonts w:ascii="Times New Roman" w:hAnsi="Times New Roman" w:cs="Times New Roman"/>
          <w:rPrChange w:id="14034" w:author="raye" w:date="2018-08-10T12:30:00Z">
            <w:rPr/>
          </w:rPrChange>
        </w:rPr>
      </w:pPr>
    </w:p>
    <w:p w14:paraId="4A1379D5" w14:textId="77777777" w:rsidR="00F7260B" w:rsidRPr="005405D8" w:rsidDel="005405D8" w:rsidRDefault="00F7260B" w:rsidP="005405D8">
      <w:pPr>
        <w:pStyle w:val="3211"/>
        <w:ind w:left="210" w:right="210"/>
        <w:rPr>
          <w:del w:id="14035" w:author="raye" w:date="2018-08-10T17:46:00Z"/>
          <w:rPrChange w:id="14036" w:author="raye" w:date="2018-08-10T17:46:00Z">
            <w:rPr>
              <w:del w:id="14037" w:author="raye" w:date="2018-08-10T17:46:00Z"/>
              <w:rFonts w:ascii="等线" w:eastAsia="等线" w:hAnsi="等线" w:cs="Times New Roman"/>
              <w:sz w:val="21"/>
              <w:szCs w:val="21"/>
            </w:rPr>
          </w:rPrChange>
        </w:rPr>
        <w:pPrChange w:id="14038" w:author="raye" w:date="2018-08-10T17:46:00Z">
          <w:pPr>
            <w:pStyle w:val="215"/>
            <w:ind w:left="600"/>
          </w:pPr>
        </w:pPrChange>
      </w:pPr>
      <w:r w:rsidRPr="005405D8">
        <w:rPr>
          <w:rPrChange w:id="14039" w:author="raye" w:date="2018-08-10T17:46:00Z">
            <w:rPr/>
          </w:rPrChange>
        </w:rPr>
        <w:tab/>
      </w:r>
      <w:del w:id="14040" w:author="raye" w:date="2018-08-10T17:46:00Z">
        <w:r w:rsidRPr="005405D8" w:rsidDel="005405D8">
          <w:rPr>
            <w:rPrChange w:id="14041" w:author="raye" w:date="2018-08-10T17:46:00Z">
              <w:rPr/>
            </w:rPrChange>
          </w:rPr>
          <w:tab/>
        </w:r>
      </w:del>
      <w:bookmarkStart w:id="14042" w:name="_Toc520839432"/>
      <w:bookmarkStart w:id="14043" w:name="_Toc519582908"/>
      <w:r w:rsidRPr="005405D8">
        <w:rPr>
          <w:rPrChange w:id="14044" w:author="raye" w:date="2018-08-10T17:46:00Z">
            <w:rPr>
              <w:rFonts w:ascii="等线" w:eastAsia="等线" w:hAnsi="等线" w:cs="Times New Roman"/>
              <w:sz w:val="21"/>
              <w:szCs w:val="21"/>
            </w:rPr>
          </w:rPrChange>
        </w:rPr>
        <w:t>3.2.10.1. Brief introduction to function</w:t>
      </w:r>
      <w:bookmarkEnd w:id="14042"/>
      <w:bookmarkEnd w:id="14043"/>
    </w:p>
    <w:p w14:paraId="6835AADC" w14:textId="77777777" w:rsidR="00F7260B" w:rsidRPr="005405D8" w:rsidRDefault="00F7260B" w:rsidP="005405D8">
      <w:pPr>
        <w:rPr>
          <w:rStyle w:val="af6"/>
          <w:rFonts w:eastAsiaTheme="minorEastAsia"/>
          <w:rPrChange w:id="14045" w:author="raye" w:date="2018-08-10T17:47:00Z">
            <w:rPr>
              <w:rFonts w:ascii="等线" w:eastAsia="等线" w:hAnsi="等线"/>
              <w:szCs w:val="21"/>
            </w:rPr>
          </w:rPrChange>
        </w:rPr>
        <w:pPrChange w:id="14046" w:author="raye" w:date="2018-08-10T17:47:00Z">
          <w:pPr/>
        </w:pPrChange>
      </w:pPr>
      <w:r w:rsidRPr="00B0205A">
        <w:rPr>
          <w:rPrChange w:id="14047" w:author="raye" w:date="2018-08-10T12:30:00Z">
            <w:rPr/>
          </w:rPrChange>
        </w:rPr>
        <w:br/>
      </w:r>
      <w:r w:rsidRPr="005405D8">
        <w:rPr>
          <w:rStyle w:val="af6"/>
          <w:rFonts w:eastAsiaTheme="minorEastAsia"/>
          <w:rPrChange w:id="14048" w:author="raye" w:date="2018-08-10T17:47:00Z">
            <w:rPr>
              <w:rFonts w:ascii="Arial" w:hAnsi="Arial" w:cs="Arial"/>
              <w:color w:val="212121"/>
              <w:shd w:val="clear" w:color="auto" w:fill="FFFFFF"/>
            </w:rPr>
          </w:rPrChange>
        </w:rPr>
        <w:t>Mainly the management of some common data used by the platform.</w:t>
      </w:r>
    </w:p>
    <w:p w14:paraId="6DE89987" w14:textId="77777777" w:rsidR="00F7260B" w:rsidRPr="00B0205A" w:rsidRDefault="00F7260B" w:rsidP="005405D8">
      <w:pPr>
        <w:pStyle w:val="3211"/>
        <w:ind w:left="210" w:right="210"/>
        <w:rPr>
          <w:rPrChange w:id="14049" w:author="raye" w:date="2018-08-10T12:30:00Z">
            <w:rPr>
              <w:rFonts w:ascii="等线" w:eastAsia="等线" w:hAnsi="等线" w:cs="Times New Roman"/>
              <w:sz w:val="21"/>
              <w:szCs w:val="21"/>
            </w:rPr>
          </w:rPrChange>
        </w:rPr>
        <w:pPrChange w:id="14050" w:author="raye" w:date="2018-08-10T17:47:00Z">
          <w:pPr>
            <w:pStyle w:val="215"/>
          </w:pPr>
        </w:pPrChange>
      </w:pPr>
      <w:r w:rsidRPr="00B0205A">
        <w:rPr>
          <w:rPrChange w:id="14051" w:author="raye" w:date="2018-08-10T12:30:00Z">
            <w:rPr>
              <w:rFonts w:ascii="等线" w:eastAsia="等线" w:hAnsi="等线" w:cs="Times New Roman"/>
              <w:sz w:val="21"/>
              <w:szCs w:val="21"/>
            </w:rPr>
          </w:rPrChange>
        </w:rPr>
        <w:tab/>
        <w:t xml:space="preserve"> </w:t>
      </w:r>
      <w:bookmarkStart w:id="14052" w:name="_Toc520839433"/>
      <w:bookmarkStart w:id="14053" w:name="_Toc519582909"/>
      <w:r w:rsidRPr="00B0205A">
        <w:rPr>
          <w:rPrChange w:id="14054" w:author="raye" w:date="2018-08-10T12:30:00Z">
            <w:rPr>
              <w:rFonts w:ascii="等线" w:eastAsia="等线" w:hAnsi="等线" w:cs="Times New Roman"/>
              <w:sz w:val="21"/>
              <w:szCs w:val="21"/>
            </w:rPr>
          </w:rPrChange>
        </w:rPr>
        <w:t>3.2.10.2. Detailed description</w:t>
      </w:r>
      <w:bookmarkEnd w:id="14052"/>
      <w:bookmarkEnd w:id="14053"/>
    </w:p>
    <w:p w14:paraId="426A9F31" w14:textId="04FB28AB" w:rsidR="005405D8" w:rsidRPr="005405D8" w:rsidRDefault="00F7260B" w:rsidP="005405D8">
      <w:pPr>
        <w:pStyle w:val="a0"/>
        <w:numPr>
          <w:ilvl w:val="0"/>
          <w:numId w:val="81"/>
        </w:numPr>
        <w:ind w:firstLineChars="0"/>
        <w:rPr>
          <w:rStyle w:val="af6"/>
          <w:rFonts w:asciiTheme="minorHAnsi" w:eastAsia="等线" w:hAnsiTheme="minorHAnsi" w:hint="eastAsia"/>
          <w:b/>
          <w:bCs/>
          <w:i w:val="0"/>
          <w:iCs w:val="0"/>
          <w:rPrChange w:id="14055" w:author="raye" w:date="2018-08-10T17:48:00Z">
            <w:rPr>
              <w:rFonts w:ascii="等线" w:eastAsia="等线" w:hAnsi="等线"/>
              <w:b/>
              <w:szCs w:val="21"/>
            </w:rPr>
          </w:rPrChange>
        </w:rPr>
        <w:pPrChange w:id="14056" w:author="raye" w:date="2018-08-10T17:47:00Z">
          <w:pPr>
            <w:pStyle w:val="a0"/>
            <w:numPr>
              <w:numId w:val="81"/>
            </w:numPr>
            <w:ind w:left="420" w:firstLineChars="0" w:hanging="420"/>
          </w:pPr>
        </w:pPrChange>
      </w:pPr>
      <w:r w:rsidRPr="005405D8">
        <w:rPr>
          <w:rStyle w:val="aff4"/>
          <w:rFonts w:eastAsia="等线"/>
          <w:rPrChange w:id="14057" w:author="raye" w:date="2018-08-10T17:47:00Z">
            <w:rPr>
              <w:rFonts w:ascii="等线" w:eastAsia="等线" w:hAnsi="等线"/>
              <w:b/>
              <w:szCs w:val="21"/>
            </w:rPr>
          </w:rPrChange>
        </w:rPr>
        <w:t>List of sanctions countries</w:t>
      </w:r>
    </w:p>
    <w:p w14:paraId="0F3261A3" w14:textId="36F8E57A" w:rsidR="00F7260B" w:rsidRPr="005405D8" w:rsidRDefault="005405D8" w:rsidP="005405D8">
      <w:pPr>
        <w:rPr>
          <w:rStyle w:val="af6"/>
          <w:rFonts w:eastAsiaTheme="minorEastAsia"/>
          <w:rPrChange w:id="14058" w:author="raye" w:date="2018-08-10T17:48:00Z">
            <w:rPr>
              <w:rFonts w:ascii="等线" w:eastAsia="等线" w:hAnsi="等线"/>
              <w:szCs w:val="21"/>
            </w:rPr>
          </w:rPrChange>
        </w:rPr>
        <w:pPrChange w:id="14059" w:author="raye" w:date="2018-08-10T17:47:00Z">
          <w:pPr>
            <w:pStyle w:val="a0"/>
            <w:numPr>
              <w:numId w:val="99"/>
            </w:numPr>
            <w:ind w:left="360" w:firstLineChars="0" w:hanging="360"/>
          </w:pPr>
        </w:pPrChange>
      </w:pPr>
      <w:ins w:id="14060" w:author="raye" w:date="2018-08-10T17:48:00Z">
        <w:r w:rsidRPr="00EA1738">
          <w:rPr>
            <w:rStyle w:val="af6"/>
            <w:rFonts w:eastAsiaTheme="minorEastAsia"/>
            <w:b/>
            <w:rPrChange w:id="14061" w:author="raye" w:date="2018-08-10T17:48:00Z">
              <w:rPr>
                <w:rStyle w:val="af6"/>
                <w:rFonts w:eastAsiaTheme="minorEastAsia"/>
              </w:rPr>
            </w:rPrChange>
          </w:rPr>
          <w:t xml:space="preserve">1. </w:t>
        </w:r>
      </w:ins>
      <w:r w:rsidR="00F7260B" w:rsidRPr="00EA1738">
        <w:rPr>
          <w:rStyle w:val="af6"/>
          <w:rFonts w:eastAsiaTheme="minorEastAsia"/>
          <w:b/>
          <w:rPrChange w:id="14062" w:author="raye" w:date="2018-08-10T17:48:00Z">
            <w:rPr>
              <w:rFonts w:ascii="等线" w:eastAsia="等线" w:hAnsi="等线"/>
              <w:szCs w:val="21"/>
            </w:rPr>
          </w:rPrChange>
        </w:rPr>
        <w:t xml:space="preserve">Search </w:t>
      </w:r>
      <w:r w:rsidR="00F7260B" w:rsidRPr="005405D8">
        <w:rPr>
          <w:rStyle w:val="af6"/>
          <w:rFonts w:eastAsiaTheme="minorEastAsia"/>
          <w:rPrChange w:id="14063" w:author="raye" w:date="2018-08-10T17:48:00Z">
            <w:rPr>
              <w:rFonts w:ascii="等线" w:eastAsia="等线" w:hAnsi="等线"/>
              <w:szCs w:val="21"/>
            </w:rPr>
          </w:rPrChange>
        </w:rPr>
        <w:t>by country full name or shortening</w:t>
      </w:r>
    </w:p>
    <w:p w14:paraId="1AD875E5" w14:textId="77777777" w:rsidR="00F7260B" w:rsidRPr="005405D8" w:rsidRDefault="00F7260B" w:rsidP="005405D8">
      <w:pPr>
        <w:rPr>
          <w:rStyle w:val="af6"/>
          <w:rFonts w:eastAsiaTheme="minorEastAsia"/>
          <w:rPrChange w:id="14064" w:author="raye" w:date="2018-08-10T17:48:00Z">
            <w:rPr>
              <w:rFonts w:ascii="等线" w:eastAsia="等线" w:hAnsi="等线"/>
              <w:szCs w:val="21"/>
            </w:rPr>
          </w:rPrChange>
        </w:rPr>
        <w:pPrChange w:id="14065" w:author="raye" w:date="2018-08-10T17:47:00Z">
          <w:pPr>
            <w:pStyle w:val="a0"/>
            <w:ind w:left="360" w:firstLineChars="0" w:firstLine="0"/>
          </w:pPr>
        </w:pPrChange>
      </w:pPr>
      <w:r w:rsidRPr="005405D8">
        <w:rPr>
          <w:rStyle w:val="af6"/>
          <w:rFonts w:eastAsiaTheme="minorEastAsia"/>
          <w:rPrChange w:id="14066" w:author="raye" w:date="2018-08-10T17:48:00Z">
            <w:rPr>
              <w:rFonts w:ascii="等线" w:eastAsia="等线" w:hAnsi="等线"/>
              <w:szCs w:val="21"/>
            </w:rPr>
          </w:rPrChange>
        </w:rPr>
        <w:t>Search by risk level</w:t>
      </w:r>
    </w:p>
    <w:p w14:paraId="7D2F9732" w14:textId="77777777" w:rsidR="00F7260B" w:rsidRPr="005405D8" w:rsidRDefault="00F7260B" w:rsidP="005405D8">
      <w:pPr>
        <w:rPr>
          <w:rStyle w:val="af6"/>
          <w:rFonts w:eastAsiaTheme="minorEastAsia"/>
          <w:rPrChange w:id="14067" w:author="raye" w:date="2018-08-10T17:48:00Z">
            <w:rPr>
              <w:rFonts w:ascii="等线" w:eastAsia="等线" w:hAnsi="等线"/>
              <w:szCs w:val="21"/>
            </w:rPr>
          </w:rPrChange>
        </w:rPr>
        <w:pPrChange w:id="14068" w:author="raye" w:date="2018-08-10T17:47:00Z">
          <w:pPr>
            <w:pStyle w:val="a0"/>
            <w:ind w:left="360" w:firstLineChars="0" w:firstLine="0"/>
          </w:pPr>
        </w:pPrChange>
      </w:pPr>
      <w:r w:rsidRPr="005405D8">
        <w:rPr>
          <w:rStyle w:val="af6"/>
          <w:rFonts w:eastAsiaTheme="minorEastAsia"/>
          <w:rPrChange w:id="14069" w:author="raye" w:date="2018-08-10T17:48:00Z">
            <w:rPr>
              <w:rFonts w:ascii="等线" w:eastAsia="等线" w:hAnsi="等线"/>
              <w:szCs w:val="21"/>
            </w:rPr>
          </w:rPrChange>
        </w:rPr>
        <w:t>Place an overview in the right side of search bar to indicate the number of countries at each risk level.</w:t>
      </w:r>
    </w:p>
    <w:p w14:paraId="25C86488" w14:textId="65AF97FB" w:rsidR="00F7260B" w:rsidRPr="00EA1738" w:rsidRDefault="00EA1738" w:rsidP="005405D8">
      <w:pPr>
        <w:rPr>
          <w:rStyle w:val="af6"/>
          <w:rFonts w:eastAsiaTheme="minorEastAsia"/>
          <w:b/>
          <w:rPrChange w:id="14070" w:author="raye" w:date="2018-08-10T17:49:00Z">
            <w:rPr>
              <w:rFonts w:ascii="等线" w:eastAsia="等线" w:hAnsi="等线"/>
              <w:szCs w:val="21"/>
            </w:rPr>
          </w:rPrChange>
        </w:rPr>
        <w:pPrChange w:id="14071" w:author="raye" w:date="2018-08-10T17:47:00Z">
          <w:pPr>
            <w:pStyle w:val="a0"/>
            <w:numPr>
              <w:numId w:val="99"/>
            </w:numPr>
            <w:ind w:left="360" w:firstLineChars="0" w:hanging="360"/>
          </w:pPr>
        </w:pPrChange>
      </w:pPr>
      <w:ins w:id="14072" w:author="raye" w:date="2018-08-10T17:49:00Z">
        <w:r w:rsidRPr="00EA1738">
          <w:rPr>
            <w:rStyle w:val="af6"/>
            <w:rFonts w:eastAsiaTheme="minorEastAsia"/>
            <w:b/>
            <w:rPrChange w:id="14073" w:author="raye" w:date="2018-08-10T17:49:00Z">
              <w:rPr>
                <w:rStyle w:val="af6"/>
                <w:rFonts w:eastAsiaTheme="minorEastAsia"/>
              </w:rPr>
            </w:rPrChange>
          </w:rPr>
          <w:t xml:space="preserve">2. </w:t>
        </w:r>
      </w:ins>
      <w:r w:rsidR="00F7260B" w:rsidRPr="00EA1738">
        <w:rPr>
          <w:rStyle w:val="af6"/>
          <w:rFonts w:eastAsiaTheme="minorEastAsia"/>
          <w:b/>
          <w:rPrChange w:id="14074" w:author="raye" w:date="2018-08-10T17:49:00Z">
            <w:rPr>
              <w:rFonts w:ascii="等线" w:eastAsia="等线" w:hAnsi="等线"/>
              <w:szCs w:val="21"/>
            </w:rPr>
          </w:rPrChange>
        </w:rPr>
        <w:t>New method of adding</w:t>
      </w:r>
    </w:p>
    <w:p w14:paraId="13C5898E" w14:textId="77777777" w:rsidR="00F7260B" w:rsidRPr="005405D8" w:rsidRDefault="00F7260B" w:rsidP="005405D8">
      <w:pPr>
        <w:rPr>
          <w:rStyle w:val="af6"/>
          <w:rFonts w:eastAsiaTheme="minorEastAsia"/>
          <w:rPrChange w:id="14075" w:author="raye" w:date="2018-08-10T17:48:00Z">
            <w:rPr>
              <w:rFonts w:ascii="等线" w:eastAsia="等线" w:hAnsi="等线" w:cs="宋体"/>
              <w:kern w:val="0"/>
              <w:sz w:val="24"/>
              <w:szCs w:val="21"/>
            </w:rPr>
          </w:rPrChange>
        </w:rPr>
        <w:pPrChange w:id="14076" w:author="raye" w:date="2018-08-10T17:47:00Z">
          <w:pPr>
            <w:pStyle w:val="a0"/>
            <w:numPr>
              <w:ilvl w:val="1"/>
              <w:numId w:val="100"/>
            </w:numPr>
            <w:ind w:left="1355" w:firstLineChars="0" w:hanging="510"/>
          </w:pPr>
        </w:pPrChange>
      </w:pPr>
      <w:r w:rsidRPr="005405D8">
        <w:rPr>
          <w:rStyle w:val="af6"/>
          <w:rFonts w:eastAsiaTheme="minorEastAsia"/>
          <w:rPrChange w:id="14077" w:author="raye" w:date="2018-08-10T17:48:00Z">
            <w:rPr>
              <w:rFonts w:ascii="等线" w:eastAsia="等线" w:hAnsi="等线"/>
              <w:szCs w:val="21"/>
            </w:rPr>
          </w:rPrChange>
        </w:rPr>
        <w:t xml:space="preserve">choose import or single add </w:t>
      </w:r>
    </w:p>
    <w:p w14:paraId="1C3ABF64" w14:textId="77777777" w:rsidR="00F7260B" w:rsidRPr="005405D8" w:rsidRDefault="00F7260B" w:rsidP="005405D8">
      <w:pPr>
        <w:rPr>
          <w:rStyle w:val="af6"/>
          <w:rFonts w:eastAsiaTheme="minorEastAsia"/>
          <w:rPrChange w:id="14078" w:author="raye" w:date="2018-08-10T17:48:00Z">
            <w:rPr>
              <w:rFonts w:ascii="inherit" w:eastAsia="Times New Roman" w:hAnsi="inherit" w:cs="Courier New"/>
              <w:color w:val="212121"/>
              <w:kern w:val="0"/>
              <w:sz w:val="20"/>
              <w:szCs w:val="20"/>
            </w:rPr>
          </w:rPrChange>
        </w:rPr>
        <w:pPrChange w:id="14079" w:author="raye" w:date="2018-08-10T17:47:00Z">
          <w:pPr>
            <w:pStyle w:val="a0"/>
            <w:numPr>
              <w:ilvl w:val="1"/>
              <w:numId w:val="100"/>
            </w:numPr>
            <w:ind w:left="1355" w:firstLineChars="0" w:hanging="510"/>
          </w:pPr>
        </w:pPrChange>
      </w:pPr>
      <w:r w:rsidRPr="005405D8">
        <w:rPr>
          <w:rStyle w:val="af6"/>
          <w:rFonts w:eastAsiaTheme="minorEastAsia"/>
          <w:rPrChange w:id="14080" w:author="raye" w:date="2018-08-10T17:48:00Z">
            <w:rPr>
              <w:rFonts w:ascii="等线" w:eastAsia="等线" w:hAnsi="等线"/>
              <w:szCs w:val="21"/>
            </w:rPr>
          </w:rPrChange>
        </w:rPr>
        <w:t>Before the addition is placed, a maximum of 25 pages can be displayed (adjustable, all lists use the adjustable universal page-turning plug-in).</w:t>
      </w:r>
    </w:p>
    <w:p w14:paraId="14CD18A7" w14:textId="214465A1" w:rsidR="00F7260B" w:rsidRPr="00EA1738" w:rsidRDefault="00EA1738" w:rsidP="005405D8">
      <w:pPr>
        <w:rPr>
          <w:rStyle w:val="af6"/>
          <w:rFonts w:eastAsiaTheme="minorEastAsia"/>
          <w:b/>
          <w:rPrChange w:id="14081" w:author="raye" w:date="2018-08-10T17:49:00Z">
            <w:rPr>
              <w:rFonts w:ascii="等线" w:eastAsia="等线" w:hAnsi="等线"/>
              <w:szCs w:val="21"/>
            </w:rPr>
          </w:rPrChange>
        </w:rPr>
        <w:pPrChange w:id="14082" w:author="raye" w:date="2018-08-10T17:47:00Z">
          <w:pPr>
            <w:pStyle w:val="a0"/>
            <w:numPr>
              <w:ilvl w:val="1"/>
              <w:numId w:val="100"/>
            </w:numPr>
            <w:ind w:left="1355" w:firstLineChars="0" w:hanging="510"/>
          </w:pPr>
        </w:pPrChange>
      </w:pPr>
      <w:ins w:id="14083" w:author="raye" w:date="2018-08-10T17:49:00Z">
        <w:r w:rsidRPr="00EA1738">
          <w:rPr>
            <w:rStyle w:val="af6"/>
            <w:rFonts w:eastAsiaTheme="minorEastAsia"/>
            <w:b/>
            <w:rPrChange w:id="14084" w:author="raye" w:date="2018-08-10T17:49:00Z">
              <w:rPr>
                <w:rStyle w:val="af6"/>
                <w:rFonts w:eastAsiaTheme="minorEastAsia"/>
              </w:rPr>
            </w:rPrChange>
          </w:rPr>
          <w:t xml:space="preserve">3. </w:t>
        </w:r>
      </w:ins>
      <w:del w:id="14085" w:author="raye" w:date="2018-08-10T17:49:00Z">
        <w:r w:rsidR="00F7260B" w:rsidRPr="00EA1738" w:rsidDel="00EA1738">
          <w:rPr>
            <w:rStyle w:val="af6"/>
            <w:rFonts w:eastAsiaTheme="minorEastAsia"/>
            <w:b/>
            <w:rPrChange w:id="14086" w:author="raye" w:date="2018-08-10T17:49:00Z">
              <w:rPr>
                <w:rFonts w:ascii="等线" w:eastAsia="等线" w:hAnsi="等线"/>
                <w:szCs w:val="21"/>
              </w:rPr>
            </w:rPrChange>
          </w:rPr>
          <w:delText xml:space="preserve"> </w:delText>
        </w:r>
      </w:del>
      <w:r w:rsidR="00F7260B" w:rsidRPr="00EA1738">
        <w:rPr>
          <w:rStyle w:val="af6"/>
          <w:rFonts w:eastAsiaTheme="minorEastAsia"/>
          <w:b/>
          <w:rPrChange w:id="14087" w:author="raye" w:date="2018-08-10T17:49:00Z">
            <w:rPr>
              <w:rFonts w:ascii="等线" w:eastAsia="等线" w:hAnsi="等线"/>
              <w:szCs w:val="21"/>
            </w:rPr>
          </w:rPrChange>
        </w:rPr>
        <w:t>New field rules</w:t>
      </w:r>
    </w:p>
    <w:p w14:paraId="1B37706C" w14:textId="77777777" w:rsidR="00F7260B" w:rsidRPr="005405D8" w:rsidRDefault="00F7260B" w:rsidP="005405D8">
      <w:pPr>
        <w:rPr>
          <w:rStyle w:val="af6"/>
          <w:rFonts w:eastAsiaTheme="minorEastAsia"/>
          <w:rPrChange w:id="14088" w:author="raye" w:date="2018-08-10T17:48:00Z">
            <w:rPr>
              <w:rFonts w:ascii="等线" w:eastAsia="等线" w:hAnsi="等线"/>
              <w:szCs w:val="21"/>
            </w:rPr>
          </w:rPrChange>
        </w:rPr>
        <w:pPrChange w:id="14089" w:author="raye" w:date="2018-08-10T17:47:00Z">
          <w:pPr>
            <w:pStyle w:val="a0"/>
            <w:ind w:left="360" w:firstLineChars="0" w:firstLine="0"/>
          </w:pPr>
        </w:pPrChange>
      </w:pPr>
      <w:r w:rsidRPr="005405D8">
        <w:rPr>
          <w:rStyle w:val="af6"/>
          <w:rFonts w:eastAsiaTheme="minorEastAsia"/>
          <w:rPrChange w:id="14090" w:author="raye" w:date="2018-08-10T17:48:00Z">
            <w:rPr>
              <w:rFonts w:ascii="等线" w:eastAsia="等线" w:hAnsi="等线"/>
              <w:szCs w:val="21"/>
            </w:rPr>
          </w:rPrChange>
        </w:rPr>
        <w:t xml:space="preserve">A. search if there are countries maximum of 25 pages can be displayed (adjustable, all </w:t>
      </w:r>
    </w:p>
    <w:p w14:paraId="38E0AA17" w14:textId="77777777" w:rsidR="00F7260B" w:rsidRPr="005405D8" w:rsidRDefault="00F7260B" w:rsidP="005405D8">
      <w:pPr>
        <w:rPr>
          <w:rStyle w:val="af6"/>
          <w:rFonts w:eastAsiaTheme="minorEastAsia"/>
          <w:rPrChange w:id="14091" w:author="raye" w:date="2018-08-10T17:48:00Z">
            <w:rPr>
              <w:rFonts w:ascii="等线" w:eastAsia="等线" w:hAnsi="等线"/>
              <w:szCs w:val="21"/>
            </w:rPr>
          </w:rPrChange>
        </w:rPr>
        <w:pPrChange w:id="14092" w:author="raye" w:date="2018-08-10T17:47:00Z">
          <w:pPr>
            <w:ind w:firstLine="360"/>
          </w:pPr>
        </w:pPrChange>
      </w:pPr>
      <w:r w:rsidRPr="005405D8">
        <w:rPr>
          <w:rStyle w:val="af6"/>
          <w:rFonts w:eastAsiaTheme="minorEastAsia"/>
          <w:rPrChange w:id="14093" w:author="raye" w:date="2018-08-10T17:48:00Z">
            <w:rPr>
              <w:rFonts w:ascii="等线" w:eastAsia="等线" w:hAnsi="等线"/>
              <w:szCs w:val="21"/>
            </w:rPr>
          </w:rPrChange>
        </w:rPr>
        <w:t>B. if the country exists, system returns the corresponding fileds of the country and alert user that this country already exists. If the user resubmits, it’s like editing function and will cover the previous content.</w:t>
      </w:r>
    </w:p>
    <w:p w14:paraId="1DE9F971" w14:textId="77777777" w:rsidR="00F7260B" w:rsidRPr="005405D8" w:rsidRDefault="00F7260B" w:rsidP="005405D8">
      <w:pPr>
        <w:rPr>
          <w:rStyle w:val="af6"/>
          <w:rFonts w:eastAsiaTheme="minorEastAsia"/>
          <w:rPrChange w:id="14094" w:author="raye" w:date="2018-08-10T17:48:00Z">
            <w:rPr>
              <w:rFonts w:ascii="等线" w:eastAsia="等线" w:hAnsi="等线"/>
              <w:szCs w:val="21"/>
            </w:rPr>
          </w:rPrChange>
        </w:rPr>
        <w:pPrChange w:id="14095" w:author="raye" w:date="2018-08-10T17:47:00Z">
          <w:pPr>
            <w:pStyle w:val="a0"/>
            <w:ind w:left="360" w:firstLineChars="0" w:firstLine="0"/>
          </w:pPr>
        </w:pPrChange>
      </w:pPr>
    </w:p>
    <w:p w14:paraId="341329A9" w14:textId="77777777" w:rsidR="00F7260B" w:rsidRPr="005405D8" w:rsidRDefault="00F7260B" w:rsidP="005405D8">
      <w:pPr>
        <w:rPr>
          <w:rStyle w:val="af6"/>
          <w:rFonts w:eastAsiaTheme="minorEastAsia"/>
          <w:rPrChange w:id="14096" w:author="raye" w:date="2018-08-10T17:48:00Z">
            <w:rPr>
              <w:rFonts w:ascii="等线" w:eastAsia="等线" w:hAnsi="等线"/>
              <w:szCs w:val="21"/>
            </w:rPr>
          </w:rPrChange>
        </w:rPr>
        <w:pPrChange w:id="14097" w:author="raye" w:date="2018-08-10T17:47:00Z">
          <w:pPr/>
        </w:pPrChange>
      </w:pPr>
    </w:p>
    <w:tbl>
      <w:tblPr>
        <w:tblW w:w="810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7"/>
        <w:gridCol w:w="1847"/>
        <w:gridCol w:w="2426"/>
      </w:tblGrid>
      <w:tr w:rsidR="00F7260B" w:rsidRPr="005405D8" w14:paraId="4DBD2058"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E32086B" w14:textId="77777777" w:rsidR="00F7260B" w:rsidRPr="005405D8" w:rsidRDefault="00F7260B" w:rsidP="005405D8">
            <w:pPr>
              <w:rPr>
                <w:rStyle w:val="af6"/>
                <w:rFonts w:eastAsiaTheme="minorEastAsia"/>
                <w:rPrChange w:id="14098" w:author="raye" w:date="2018-08-10T17:48:00Z">
                  <w:rPr>
                    <w:rFonts w:ascii="等线" w:eastAsia="等线" w:hAnsi="等线" w:cs="宋体"/>
                    <w:b/>
                    <w:bCs/>
                    <w:kern w:val="0"/>
                    <w:szCs w:val="21"/>
                  </w:rPr>
                </w:rPrChange>
              </w:rPr>
              <w:pPrChange w:id="14099" w:author="raye" w:date="2018-08-10T17:47:00Z">
                <w:pPr/>
              </w:pPrChange>
            </w:pPr>
            <w:r w:rsidRPr="005405D8">
              <w:rPr>
                <w:rStyle w:val="af6"/>
                <w:rFonts w:eastAsiaTheme="minorEastAsia"/>
                <w:rPrChange w:id="14100" w:author="raye" w:date="2018-08-10T17:48:00Z">
                  <w:rPr>
                    <w:i/>
                    <w:sz w:val="24"/>
                    <w:szCs w:val="24"/>
                  </w:rPr>
                </w:rPrChange>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079CA69" w14:textId="77777777" w:rsidR="00F7260B" w:rsidRPr="005405D8" w:rsidRDefault="00F7260B" w:rsidP="005405D8">
            <w:pPr>
              <w:rPr>
                <w:rStyle w:val="af6"/>
                <w:rFonts w:eastAsiaTheme="minorEastAsia"/>
                <w:rPrChange w:id="14101" w:author="raye" w:date="2018-08-10T17:48:00Z">
                  <w:rPr>
                    <w:rFonts w:ascii="等线" w:eastAsia="等线" w:hAnsi="等线" w:cs="宋体"/>
                    <w:b/>
                    <w:bCs/>
                    <w:kern w:val="0"/>
                    <w:szCs w:val="21"/>
                  </w:rPr>
                </w:rPrChange>
              </w:rPr>
              <w:pPrChange w:id="14102" w:author="raye" w:date="2018-08-10T17:47:00Z">
                <w:pPr/>
              </w:pPrChange>
            </w:pPr>
            <w:r w:rsidRPr="005405D8">
              <w:rPr>
                <w:rStyle w:val="af6"/>
                <w:rFonts w:eastAsiaTheme="minorEastAsia"/>
                <w:rPrChange w:id="14103" w:author="raye" w:date="2018-08-10T17:48:00Z">
                  <w:rPr>
                    <w:i/>
                    <w:sz w:val="24"/>
                    <w:szCs w:val="24"/>
                  </w:rPr>
                </w:rPrChange>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B56FA4F" w14:textId="77777777" w:rsidR="00F7260B" w:rsidRPr="005405D8" w:rsidRDefault="00F7260B" w:rsidP="005405D8">
            <w:pPr>
              <w:rPr>
                <w:rStyle w:val="af6"/>
                <w:rFonts w:eastAsiaTheme="minorEastAsia"/>
                <w:rPrChange w:id="14104" w:author="raye" w:date="2018-08-10T17:48:00Z">
                  <w:rPr>
                    <w:rFonts w:ascii="等线" w:eastAsia="等线" w:hAnsi="等线" w:cs="宋体"/>
                    <w:b/>
                    <w:bCs/>
                    <w:kern w:val="0"/>
                    <w:szCs w:val="21"/>
                  </w:rPr>
                </w:rPrChange>
              </w:rPr>
              <w:pPrChange w:id="14105" w:author="raye" w:date="2018-08-10T17:47:00Z">
                <w:pPr/>
              </w:pPrChange>
            </w:pPr>
            <w:r w:rsidRPr="005405D8">
              <w:rPr>
                <w:rStyle w:val="af6"/>
                <w:rFonts w:eastAsiaTheme="minorEastAsia"/>
                <w:rPrChange w:id="14106" w:author="raye" w:date="2018-08-10T17:48:00Z">
                  <w:rPr>
                    <w:i/>
                    <w:sz w:val="24"/>
                    <w:szCs w:val="24"/>
                  </w:rPr>
                </w:rPrChange>
              </w:rPr>
              <w:t>Type</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72CD6C35" w14:textId="77777777" w:rsidR="00F7260B" w:rsidRPr="005405D8" w:rsidRDefault="00F7260B" w:rsidP="005405D8">
            <w:pPr>
              <w:rPr>
                <w:rStyle w:val="af6"/>
                <w:rFonts w:eastAsiaTheme="minorEastAsia"/>
                <w:rPrChange w:id="14107" w:author="raye" w:date="2018-08-10T17:48:00Z">
                  <w:rPr>
                    <w:rFonts w:ascii="等线" w:eastAsia="等线" w:hAnsi="等线" w:cs="宋体"/>
                    <w:b/>
                    <w:bCs/>
                    <w:i/>
                    <w:kern w:val="0"/>
                    <w:szCs w:val="21"/>
                  </w:rPr>
                </w:rPrChange>
              </w:rPr>
              <w:pPrChange w:id="14108" w:author="raye" w:date="2018-08-10T17:47:00Z">
                <w:pPr/>
              </w:pPrChange>
            </w:pPr>
            <w:r w:rsidRPr="005405D8">
              <w:rPr>
                <w:rStyle w:val="af6"/>
                <w:rFonts w:eastAsiaTheme="minorEastAsia"/>
                <w:rPrChange w:id="14109" w:author="raye" w:date="2018-08-10T17:48:00Z">
                  <w:rPr>
                    <w:i/>
                    <w:sz w:val="24"/>
                    <w:szCs w:val="24"/>
                  </w:rPr>
                </w:rPrChange>
              </w:rPr>
              <w:t>Remarks</w:t>
            </w:r>
          </w:p>
        </w:tc>
      </w:tr>
      <w:tr w:rsidR="00F7260B" w:rsidRPr="005405D8" w14:paraId="3C0C0D7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6B8EA9CE" w14:textId="77777777" w:rsidR="00F7260B" w:rsidRPr="005405D8" w:rsidRDefault="00F7260B" w:rsidP="005405D8">
            <w:pPr>
              <w:rPr>
                <w:rStyle w:val="af6"/>
                <w:rFonts w:eastAsiaTheme="minorEastAsia"/>
                <w:rPrChange w:id="14110" w:author="raye" w:date="2018-08-10T17:48:00Z">
                  <w:rPr>
                    <w:rFonts w:ascii="等线" w:eastAsia="等线" w:hAnsi="等线" w:cs="宋体"/>
                    <w:kern w:val="0"/>
                    <w:szCs w:val="21"/>
                  </w:rPr>
                </w:rPrChange>
              </w:rPr>
              <w:pPrChange w:id="14111" w:author="raye" w:date="2018-08-10T17:47:00Z">
                <w:pPr/>
              </w:pPrChange>
            </w:pPr>
            <w:r w:rsidRPr="005405D8">
              <w:rPr>
                <w:rStyle w:val="af6"/>
                <w:rFonts w:eastAsiaTheme="minorEastAsia"/>
                <w:rPrChange w:id="14112" w:author="raye" w:date="2018-08-10T17:48:00Z">
                  <w:rPr>
                    <w:rFonts w:ascii="等线" w:eastAsia="等线" w:hAnsi="等线" w:cs="宋体"/>
                    <w:kern w:val="0"/>
                    <w:szCs w:val="21"/>
                  </w:rPr>
                </w:rPrChange>
              </w:rPr>
              <w:t xml:space="preserve">Country       </w:t>
            </w:r>
          </w:p>
        </w:tc>
        <w:tc>
          <w:tcPr>
            <w:tcW w:w="1848" w:type="dxa"/>
            <w:tcBorders>
              <w:top w:val="single" w:sz="4" w:space="0" w:color="auto"/>
              <w:left w:val="single" w:sz="4" w:space="0" w:color="auto"/>
              <w:bottom w:val="single" w:sz="4" w:space="0" w:color="auto"/>
              <w:right w:val="single" w:sz="4" w:space="0" w:color="auto"/>
            </w:tcBorders>
            <w:hideMark/>
          </w:tcPr>
          <w:p w14:paraId="5B153BDF" w14:textId="77777777" w:rsidR="00F7260B" w:rsidRPr="005405D8" w:rsidRDefault="00F7260B" w:rsidP="005405D8">
            <w:pPr>
              <w:rPr>
                <w:rStyle w:val="af6"/>
                <w:rFonts w:eastAsiaTheme="minorEastAsia"/>
                <w:rPrChange w:id="14113" w:author="raye" w:date="2018-08-10T17:48:00Z">
                  <w:rPr>
                    <w:rFonts w:ascii="等线" w:eastAsia="等线" w:hAnsi="等线" w:cs="宋体"/>
                    <w:kern w:val="0"/>
                    <w:szCs w:val="21"/>
                  </w:rPr>
                </w:rPrChange>
              </w:rPr>
              <w:pPrChange w:id="14114" w:author="raye" w:date="2018-08-10T17:47:00Z">
                <w:pPr/>
              </w:pPrChange>
            </w:pPr>
            <w:r w:rsidRPr="005405D8">
              <w:rPr>
                <w:rStyle w:val="af6"/>
                <w:rFonts w:eastAsiaTheme="minorEastAsia"/>
                <w:rPrChange w:id="14115" w:author="raye" w:date="2018-08-10T17:48: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58A6B38D" w14:textId="77777777" w:rsidR="00F7260B" w:rsidRPr="005405D8" w:rsidRDefault="00F7260B" w:rsidP="005405D8">
            <w:pPr>
              <w:rPr>
                <w:rStyle w:val="af6"/>
                <w:rFonts w:eastAsiaTheme="minorEastAsia"/>
                <w:rPrChange w:id="14116" w:author="raye" w:date="2018-08-10T17:48:00Z">
                  <w:rPr>
                    <w:rFonts w:ascii="等线" w:eastAsia="等线" w:hAnsi="等线" w:cs="宋体"/>
                    <w:i/>
                    <w:kern w:val="0"/>
                    <w:szCs w:val="21"/>
                  </w:rPr>
                </w:rPrChange>
              </w:rPr>
              <w:pPrChange w:id="14117" w:author="raye" w:date="2018-08-10T17:47:00Z">
                <w:pPr/>
              </w:pPrChange>
            </w:pPr>
            <w:r w:rsidRPr="005405D8">
              <w:rPr>
                <w:rStyle w:val="af6"/>
                <w:rFonts w:eastAsiaTheme="minorEastAsia"/>
                <w:rPrChange w:id="14118" w:author="raye" w:date="2018-08-10T17:48:00Z">
                  <w:rPr>
                    <w:i/>
                    <w:sz w:val="24"/>
                    <w:szCs w:val="24"/>
                  </w:rPr>
                </w:rPrChange>
              </w:rPr>
              <w:t>Dropdown menu</w:t>
            </w:r>
          </w:p>
        </w:tc>
        <w:tc>
          <w:tcPr>
            <w:tcW w:w="2427" w:type="dxa"/>
            <w:tcBorders>
              <w:top w:val="single" w:sz="4" w:space="0" w:color="auto"/>
              <w:left w:val="single" w:sz="4" w:space="0" w:color="auto"/>
              <w:bottom w:val="single" w:sz="4" w:space="0" w:color="auto"/>
              <w:right w:val="single" w:sz="4" w:space="0" w:color="auto"/>
            </w:tcBorders>
            <w:noWrap/>
            <w:hideMark/>
          </w:tcPr>
          <w:p w14:paraId="0E430463" w14:textId="77777777" w:rsidR="00F7260B" w:rsidRPr="005405D8" w:rsidRDefault="00F7260B" w:rsidP="005405D8">
            <w:pPr>
              <w:rPr>
                <w:rStyle w:val="af6"/>
                <w:rFonts w:eastAsiaTheme="minorEastAsia"/>
                <w:rPrChange w:id="14119" w:author="raye" w:date="2018-08-10T17:48:00Z">
                  <w:rPr>
                    <w:rFonts w:ascii="等线" w:eastAsia="等线" w:hAnsi="等线" w:cs="宋体"/>
                    <w:i/>
                    <w:kern w:val="0"/>
                    <w:szCs w:val="21"/>
                  </w:rPr>
                </w:rPrChange>
              </w:rPr>
              <w:pPrChange w:id="14120" w:author="raye" w:date="2018-08-10T17:47:00Z">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PrChange>
            </w:pPr>
            <w:r w:rsidRPr="005405D8">
              <w:rPr>
                <w:rStyle w:val="af6"/>
                <w:rFonts w:eastAsiaTheme="minorEastAsia"/>
                <w:rPrChange w:id="14121" w:author="raye" w:date="2018-08-10T17:48:00Z">
                  <w:rPr>
                    <w:i/>
                    <w:sz w:val="24"/>
                    <w:szCs w:val="24"/>
                  </w:rPr>
                </w:rPrChange>
              </w:rPr>
              <w:t>plugin</w:t>
            </w:r>
          </w:p>
        </w:tc>
      </w:tr>
      <w:tr w:rsidR="00F7260B" w:rsidRPr="005405D8" w14:paraId="3BDE8099"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356DCE0C" w14:textId="77777777" w:rsidR="00F7260B" w:rsidRPr="005405D8" w:rsidRDefault="00F7260B" w:rsidP="005405D8">
            <w:pPr>
              <w:rPr>
                <w:rStyle w:val="af6"/>
                <w:rFonts w:eastAsiaTheme="minorEastAsia"/>
                <w:rPrChange w:id="14122" w:author="raye" w:date="2018-08-10T17:48:00Z">
                  <w:rPr>
                    <w:rFonts w:ascii="等线" w:eastAsia="等线" w:hAnsi="等线" w:cs="宋体"/>
                    <w:kern w:val="0"/>
                    <w:szCs w:val="21"/>
                  </w:rPr>
                </w:rPrChange>
              </w:rPr>
              <w:pPrChange w:id="14123" w:author="raye" w:date="2018-08-10T17:47:00Z">
                <w:pPr/>
              </w:pPrChange>
            </w:pPr>
            <w:r w:rsidRPr="005405D8">
              <w:rPr>
                <w:rStyle w:val="af6"/>
                <w:rFonts w:eastAsiaTheme="minorEastAsia"/>
                <w:rPrChange w:id="14124" w:author="raye" w:date="2018-08-10T17:48:00Z">
                  <w:rPr>
                    <w:rFonts w:ascii="等线" w:eastAsia="等线" w:hAnsi="等线" w:cs="宋体"/>
                    <w:kern w:val="0"/>
                    <w:szCs w:val="21"/>
                  </w:rPr>
                </w:rPrChange>
              </w:rPr>
              <w:t>ISO Alpha-2</w:t>
            </w:r>
          </w:p>
        </w:tc>
        <w:tc>
          <w:tcPr>
            <w:tcW w:w="1848" w:type="dxa"/>
            <w:tcBorders>
              <w:top w:val="single" w:sz="4" w:space="0" w:color="auto"/>
              <w:left w:val="single" w:sz="4" w:space="0" w:color="auto"/>
              <w:bottom w:val="single" w:sz="4" w:space="0" w:color="auto"/>
              <w:right w:val="single" w:sz="4" w:space="0" w:color="auto"/>
            </w:tcBorders>
            <w:hideMark/>
          </w:tcPr>
          <w:p w14:paraId="50867C33" w14:textId="77777777" w:rsidR="00F7260B" w:rsidRPr="005405D8" w:rsidRDefault="00F7260B" w:rsidP="005405D8">
            <w:pPr>
              <w:rPr>
                <w:rStyle w:val="af6"/>
                <w:rFonts w:eastAsiaTheme="minorEastAsia"/>
                <w:rPrChange w:id="14125" w:author="raye" w:date="2018-08-10T17:48:00Z">
                  <w:rPr>
                    <w:rFonts w:ascii="等线" w:eastAsia="等线" w:hAnsi="等线" w:cs="宋体"/>
                    <w:kern w:val="0"/>
                    <w:szCs w:val="21"/>
                  </w:rPr>
                </w:rPrChange>
              </w:rPr>
              <w:pPrChange w:id="14126" w:author="raye" w:date="2018-08-10T17:47:00Z">
                <w:pPr/>
              </w:pPrChange>
            </w:pPr>
            <w:r w:rsidRPr="005405D8">
              <w:rPr>
                <w:rStyle w:val="af6"/>
                <w:rFonts w:eastAsiaTheme="minorEastAsia"/>
                <w:rPrChange w:id="14127" w:author="raye" w:date="2018-08-10T17:4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hideMark/>
          </w:tcPr>
          <w:p w14:paraId="52578233" w14:textId="77777777" w:rsidR="00F7260B" w:rsidRPr="005405D8" w:rsidRDefault="00F7260B" w:rsidP="005405D8">
            <w:pPr>
              <w:rPr>
                <w:rStyle w:val="af6"/>
                <w:rFonts w:eastAsiaTheme="minorEastAsia"/>
                <w:rPrChange w:id="14128" w:author="raye" w:date="2018-08-10T17:48:00Z">
                  <w:rPr>
                    <w:i/>
                    <w:sz w:val="24"/>
                    <w:szCs w:val="24"/>
                  </w:rPr>
                </w:rPrChange>
              </w:rPr>
              <w:pPrChange w:id="14129" w:author="raye" w:date="2018-08-10T17:47:00Z">
                <w:pPr/>
              </w:pPrChange>
            </w:pPr>
            <w:r w:rsidRPr="005405D8">
              <w:rPr>
                <w:rStyle w:val="af6"/>
                <w:rFonts w:eastAsiaTheme="minorEastAsia"/>
                <w:rPrChange w:id="14130" w:author="raye" w:date="2018-08-10T17:48:00Z">
                  <w:rPr>
                    <w:i/>
                    <w:sz w:val="24"/>
                    <w:szCs w:val="24"/>
                  </w:rPr>
                </w:rPrChange>
              </w:rPr>
              <w:t>2-digit value</w:t>
            </w:r>
          </w:p>
        </w:tc>
        <w:tc>
          <w:tcPr>
            <w:tcW w:w="2427" w:type="dxa"/>
            <w:tcBorders>
              <w:top w:val="single" w:sz="4" w:space="0" w:color="auto"/>
              <w:left w:val="single" w:sz="4" w:space="0" w:color="auto"/>
              <w:bottom w:val="single" w:sz="4" w:space="0" w:color="auto"/>
              <w:right w:val="single" w:sz="4" w:space="0" w:color="auto"/>
            </w:tcBorders>
            <w:noWrap/>
            <w:hideMark/>
          </w:tcPr>
          <w:p w14:paraId="022AB7EC" w14:textId="77777777" w:rsidR="00F7260B" w:rsidRPr="005405D8" w:rsidRDefault="00F7260B" w:rsidP="005405D8">
            <w:pPr>
              <w:rPr>
                <w:rStyle w:val="af6"/>
                <w:rFonts w:eastAsiaTheme="minorEastAsia"/>
                <w:rPrChange w:id="14131" w:author="raye" w:date="2018-08-10T17:48:00Z">
                  <w:rPr>
                    <w:i/>
                    <w:sz w:val="24"/>
                    <w:szCs w:val="24"/>
                  </w:rPr>
                </w:rPrChange>
              </w:rPr>
              <w:pPrChange w:id="14132" w:author="raye" w:date="2018-08-10T17:47:00Z">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PrChange>
            </w:pPr>
            <w:r w:rsidRPr="005405D8">
              <w:rPr>
                <w:rStyle w:val="af6"/>
                <w:rFonts w:eastAsiaTheme="minorEastAsia"/>
                <w:rPrChange w:id="14133" w:author="raye" w:date="2018-08-10T17:48:00Z">
                  <w:rPr>
                    <w:i/>
                    <w:sz w:val="24"/>
                    <w:szCs w:val="24"/>
                  </w:rPr>
                </w:rPrChange>
              </w:rPr>
              <w:t>2-letter abbreviation</w:t>
            </w:r>
          </w:p>
        </w:tc>
      </w:tr>
      <w:tr w:rsidR="00F7260B" w:rsidRPr="005405D8" w14:paraId="5AA916D2"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61F83956" w14:textId="77777777" w:rsidR="00F7260B" w:rsidRPr="005405D8" w:rsidRDefault="00F7260B" w:rsidP="005405D8">
            <w:pPr>
              <w:rPr>
                <w:rStyle w:val="af6"/>
                <w:rFonts w:eastAsiaTheme="minorEastAsia"/>
                <w:rPrChange w:id="14134" w:author="raye" w:date="2018-08-10T17:48:00Z">
                  <w:rPr>
                    <w:rFonts w:ascii="等线" w:eastAsia="等线" w:hAnsi="等线" w:cs="宋体"/>
                    <w:kern w:val="0"/>
                    <w:szCs w:val="21"/>
                  </w:rPr>
                </w:rPrChange>
              </w:rPr>
              <w:pPrChange w:id="14135" w:author="raye" w:date="2018-08-10T17:47:00Z">
                <w:pPr/>
              </w:pPrChange>
            </w:pPr>
            <w:r w:rsidRPr="005405D8">
              <w:rPr>
                <w:rStyle w:val="af6"/>
                <w:rFonts w:eastAsiaTheme="minorEastAsia"/>
                <w:rPrChange w:id="14136" w:author="raye" w:date="2018-08-10T17:48:00Z">
                  <w:rPr>
                    <w:rFonts w:ascii="等线" w:eastAsia="等线" w:hAnsi="等线" w:cs="宋体"/>
                    <w:kern w:val="0"/>
                    <w:szCs w:val="21"/>
                  </w:rPr>
                </w:rPrChange>
              </w:rPr>
              <w:lastRenderedPageBreak/>
              <w:t>ISO Alpha-3</w:t>
            </w:r>
          </w:p>
        </w:tc>
        <w:tc>
          <w:tcPr>
            <w:tcW w:w="1848" w:type="dxa"/>
            <w:tcBorders>
              <w:top w:val="single" w:sz="4" w:space="0" w:color="auto"/>
              <w:left w:val="single" w:sz="4" w:space="0" w:color="auto"/>
              <w:bottom w:val="single" w:sz="4" w:space="0" w:color="auto"/>
              <w:right w:val="single" w:sz="4" w:space="0" w:color="auto"/>
            </w:tcBorders>
            <w:hideMark/>
          </w:tcPr>
          <w:p w14:paraId="0ABC7B3A" w14:textId="77777777" w:rsidR="00F7260B" w:rsidRPr="005405D8" w:rsidRDefault="00F7260B" w:rsidP="005405D8">
            <w:pPr>
              <w:rPr>
                <w:rStyle w:val="af6"/>
                <w:rFonts w:eastAsiaTheme="minorEastAsia"/>
                <w:rPrChange w:id="14137" w:author="raye" w:date="2018-08-10T17:48:00Z">
                  <w:rPr>
                    <w:rFonts w:ascii="等线" w:eastAsia="等线" w:hAnsi="等线" w:cs="宋体"/>
                    <w:kern w:val="0"/>
                    <w:szCs w:val="21"/>
                  </w:rPr>
                </w:rPrChange>
              </w:rPr>
              <w:pPrChange w:id="14138" w:author="raye" w:date="2018-08-10T17:47:00Z">
                <w:pPr/>
              </w:pPrChange>
            </w:pPr>
            <w:r w:rsidRPr="005405D8">
              <w:rPr>
                <w:rStyle w:val="af6"/>
                <w:rFonts w:eastAsiaTheme="minorEastAsia"/>
                <w:rPrChange w:id="14139" w:author="raye" w:date="2018-08-10T17:4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hideMark/>
          </w:tcPr>
          <w:p w14:paraId="7BD01185" w14:textId="77777777" w:rsidR="00F7260B" w:rsidRPr="005405D8" w:rsidRDefault="00F7260B" w:rsidP="005405D8">
            <w:pPr>
              <w:rPr>
                <w:rStyle w:val="af6"/>
                <w:rFonts w:eastAsiaTheme="minorEastAsia"/>
                <w:rPrChange w:id="14140" w:author="raye" w:date="2018-08-10T17:48:00Z">
                  <w:rPr>
                    <w:rFonts w:ascii="等线" w:eastAsia="等线" w:hAnsi="等线" w:cs="宋体"/>
                    <w:kern w:val="0"/>
                    <w:szCs w:val="21"/>
                  </w:rPr>
                </w:rPrChange>
              </w:rPr>
              <w:pPrChange w:id="14141" w:author="raye" w:date="2018-08-10T17:47:00Z">
                <w:pPr/>
              </w:pPrChange>
            </w:pPr>
            <w:r w:rsidRPr="005405D8">
              <w:rPr>
                <w:rStyle w:val="af6"/>
                <w:rFonts w:eastAsiaTheme="minorEastAsia"/>
                <w:rPrChange w:id="14142" w:author="raye" w:date="2018-08-10T17:48:00Z">
                  <w:rPr>
                    <w:i/>
                    <w:sz w:val="24"/>
                    <w:szCs w:val="24"/>
                  </w:rPr>
                </w:rPrChange>
              </w:rPr>
              <w:t>3-digit value</w:t>
            </w:r>
          </w:p>
        </w:tc>
        <w:tc>
          <w:tcPr>
            <w:tcW w:w="2427" w:type="dxa"/>
            <w:tcBorders>
              <w:top w:val="single" w:sz="4" w:space="0" w:color="auto"/>
              <w:left w:val="single" w:sz="4" w:space="0" w:color="auto"/>
              <w:bottom w:val="single" w:sz="4" w:space="0" w:color="auto"/>
              <w:right w:val="single" w:sz="4" w:space="0" w:color="auto"/>
            </w:tcBorders>
            <w:noWrap/>
            <w:hideMark/>
          </w:tcPr>
          <w:p w14:paraId="783D1705" w14:textId="77777777" w:rsidR="00F7260B" w:rsidRPr="005405D8" w:rsidRDefault="00F7260B" w:rsidP="005405D8">
            <w:pPr>
              <w:rPr>
                <w:rStyle w:val="af6"/>
                <w:rFonts w:eastAsiaTheme="minorEastAsia"/>
                <w:rPrChange w:id="14143" w:author="raye" w:date="2018-08-10T17:48:00Z">
                  <w:rPr>
                    <w:rFonts w:ascii="等线" w:eastAsia="等线" w:hAnsi="等线" w:cs="宋体"/>
                    <w:kern w:val="0"/>
                    <w:szCs w:val="21"/>
                  </w:rPr>
                </w:rPrChange>
              </w:rPr>
              <w:pPrChange w:id="14144" w:author="raye" w:date="2018-08-10T17:47:00Z">
                <w:pPr/>
              </w:pPrChange>
            </w:pPr>
            <w:r w:rsidRPr="005405D8">
              <w:rPr>
                <w:rStyle w:val="af6"/>
                <w:rFonts w:eastAsiaTheme="minorEastAsia"/>
                <w:rPrChange w:id="14145" w:author="raye" w:date="2018-08-10T17:48:00Z">
                  <w:rPr>
                    <w:i/>
                    <w:sz w:val="24"/>
                    <w:szCs w:val="24"/>
                  </w:rPr>
                </w:rPrChange>
              </w:rPr>
              <w:t>3-letter abbreviation</w:t>
            </w:r>
          </w:p>
        </w:tc>
      </w:tr>
      <w:tr w:rsidR="00F7260B" w:rsidRPr="005405D8" w14:paraId="4E6CB930"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3DD67CF" w14:textId="77777777" w:rsidR="00F7260B" w:rsidRPr="005405D8" w:rsidRDefault="00F7260B" w:rsidP="005405D8">
            <w:pPr>
              <w:rPr>
                <w:rStyle w:val="af6"/>
                <w:rFonts w:eastAsiaTheme="minorEastAsia"/>
                <w:rPrChange w:id="14146" w:author="raye" w:date="2018-08-10T17:48:00Z">
                  <w:rPr>
                    <w:rFonts w:ascii="等线" w:eastAsia="等线" w:hAnsi="等线" w:cs="宋体"/>
                    <w:kern w:val="0"/>
                    <w:szCs w:val="21"/>
                  </w:rPr>
                </w:rPrChange>
              </w:rPr>
              <w:pPrChange w:id="14147" w:author="raye" w:date="2018-08-10T17:47:00Z">
                <w:pPr/>
              </w:pPrChange>
            </w:pPr>
            <w:r w:rsidRPr="005405D8">
              <w:rPr>
                <w:rStyle w:val="af6"/>
                <w:rFonts w:eastAsiaTheme="minorEastAsia"/>
                <w:rPrChange w:id="14148" w:author="raye" w:date="2018-08-10T17:48:00Z">
                  <w:rPr>
                    <w:rFonts w:ascii="等线" w:eastAsia="等线" w:hAnsi="等线" w:cs="宋体"/>
                    <w:kern w:val="0"/>
                    <w:szCs w:val="21"/>
                  </w:rPr>
                </w:rPrChange>
              </w:rPr>
              <w:t>ISO Numeric</w:t>
            </w:r>
          </w:p>
        </w:tc>
        <w:tc>
          <w:tcPr>
            <w:tcW w:w="1848" w:type="dxa"/>
            <w:tcBorders>
              <w:top w:val="single" w:sz="4" w:space="0" w:color="auto"/>
              <w:left w:val="single" w:sz="4" w:space="0" w:color="auto"/>
              <w:bottom w:val="single" w:sz="4" w:space="0" w:color="auto"/>
              <w:right w:val="single" w:sz="4" w:space="0" w:color="auto"/>
            </w:tcBorders>
            <w:hideMark/>
          </w:tcPr>
          <w:p w14:paraId="7FE42ACA" w14:textId="77777777" w:rsidR="00F7260B" w:rsidRPr="005405D8" w:rsidRDefault="00F7260B" w:rsidP="005405D8">
            <w:pPr>
              <w:rPr>
                <w:rStyle w:val="af6"/>
                <w:rFonts w:eastAsiaTheme="minorEastAsia"/>
                <w:rPrChange w:id="14149" w:author="raye" w:date="2018-08-10T17:48:00Z">
                  <w:rPr>
                    <w:rFonts w:ascii="等线" w:eastAsia="等线" w:hAnsi="等线" w:cs="宋体"/>
                    <w:kern w:val="0"/>
                    <w:szCs w:val="21"/>
                  </w:rPr>
                </w:rPrChange>
              </w:rPr>
              <w:pPrChange w:id="14150" w:author="raye" w:date="2018-08-10T17:47:00Z">
                <w:pPr/>
              </w:pPrChange>
            </w:pPr>
            <w:r w:rsidRPr="005405D8">
              <w:rPr>
                <w:rStyle w:val="af6"/>
                <w:rFonts w:eastAsiaTheme="minorEastAsia"/>
                <w:rPrChange w:id="14151" w:author="raye" w:date="2018-08-10T17:4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hideMark/>
          </w:tcPr>
          <w:p w14:paraId="6F4A893B" w14:textId="77777777" w:rsidR="00F7260B" w:rsidRPr="005405D8" w:rsidRDefault="00F7260B" w:rsidP="005405D8">
            <w:pPr>
              <w:rPr>
                <w:rStyle w:val="af6"/>
                <w:rFonts w:eastAsiaTheme="minorEastAsia"/>
                <w:rPrChange w:id="14152" w:author="raye" w:date="2018-08-10T17:48:00Z">
                  <w:rPr>
                    <w:rFonts w:ascii="等线" w:eastAsia="等线" w:hAnsi="等线" w:cs="宋体"/>
                    <w:kern w:val="0"/>
                    <w:szCs w:val="21"/>
                  </w:rPr>
                </w:rPrChange>
              </w:rPr>
              <w:pPrChange w:id="14153" w:author="raye" w:date="2018-08-10T17:47:00Z">
                <w:pPr/>
              </w:pPrChange>
            </w:pPr>
            <w:r w:rsidRPr="005405D8">
              <w:rPr>
                <w:rStyle w:val="af6"/>
                <w:rFonts w:eastAsiaTheme="minorEastAsia"/>
                <w:rPrChange w:id="14154" w:author="raye" w:date="2018-08-10T17:48:00Z">
                  <w:rPr>
                    <w:i/>
                    <w:sz w:val="24"/>
                    <w:szCs w:val="24"/>
                  </w:rPr>
                </w:rPrChange>
              </w:rPr>
              <w:t>6-digit value</w:t>
            </w:r>
          </w:p>
        </w:tc>
        <w:tc>
          <w:tcPr>
            <w:tcW w:w="2427" w:type="dxa"/>
            <w:tcBorders>
              <w:top w:val="single" w:sz="4" w:space="0" w:color="auto"/>
              <w:left w:val="single" w:sz="4" w:space="0" w:color="auto"/>
              <w:bottom w:val="single" w:sz="4" w:space="0" w:color="auto"/>
              <w:right w:val="single" w:sz="4" w:space="0" w:color="auto"/>
            </w:tcBorders>
            <w:noWrap/>
            <w:hideMark/>
          </w:tcPr>
          <w:p w14:paraId="197F9465" w14:textId="77777777" w:rsidR="00F7260B" w:rsidRPr="005405D8" w:rsidRDefault="00F7260B" w:rsidP="005405D8">
            <w:pPr>
              <w:rPr>
                <w:rStyle w:val="af6"/>
                <w:rFonts w:eastAsiaTheme="minorEastAsia"/>
                <w:rPrChange w:id="14155" w:author="raye" w:date="2018-08-10T17:48:00Z">
                  <w:rPr>
                    <w:rFonts w:ascii="等线" w:eastAsia="等线" w:hAnsi="等线" w:cs="宋体"/>
                    <w:kern w:val="0"/>
                    <w:szCs w:val="21"/>
                  </w:rPr>
                </w:rPrChange>
              </w:rPr>
              <w:pPrChange w:id="14156" w:author="raye" w:date="2018-08-10T17:47:00Z">
                <w:pPr/>
              </w:pPrChange>
            </w:pPr>
            <w:r w:rsidRPr="005405D8">
              <w:rPr>
                <w:rStyle w:val="af6"/>
                <w:rFonts w:eastAsiaTheme="minorEastAsia"/>
                <w:rPrChange w:id="14157" w:author="raye" w:date="2018-08-10T17:48:00Z">
                  <w:rPr>
                    <w:i/>
                    <w:sz w:val="24"/>
                    <w:szCs w:val="24"/>
                  </w:rPr>
                </w:rPrChange>
              </w:rPr>
              <w:t>numeric</w:t>
            </w:r>
          </w:p>
        </w:tc>
      </w:tr>
      <w:tr w:rsidR="00F7260B" w:rsidRPr="005405D8" w14:paraId="02B87615"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3C093FC1" w14:textId="77777777" w:rsidR="00F7260B" w:rsidRPr="005405D8" w:rsidRDefault="00F7260B" w:rsidP="005405D8">
            <w:pPr>
              <w:rPr>
                <w:rStyle w:val="af6"/>
                <w:rFonts w:eastAsiaTheme="minorEastAsia"/>
                <w:rPrChange w:id="14158" w:author="raye" w:date="2018-08-10T17:48:00Z">
                  <w:rPr>
                    <w:rFonts w:ascii="等线" w:eastAsia="等线" w:hAnsi="等线" w:cs="宋体"/>
                    <w:kern w:val="0"/>
                    <w:szCs w:val="21"/>
                  </w:rPr>
                </w:rPrChange>
              </w:rPr>
              <w:pPrChange w:id="14159" w:author="raye" w:date="2018-08-10T17:47:00Z">
                <w:pPr/>
              </w:pPrChange>
            </w:pPr>
            <w:r w:rsidRPr="005405D8">
              <w:rPr>
                <w:rStyle w:val="af6"/>
                <w:rFonts w:eastAsiaTheme="minorEastAsia"/>
                <w:rPrChange w:id="14160" w:author="raye" w:date="2018-08-10T17:48:00Z">
                  <w:rPr>
                    <w:rFonts w:ascii="等线" w:eastAsia="等线" w:hAnsi="等线" w:cs="宋体"/>
                    <w:kern w:val="0"/>
                    <w:szCs w:val="21"/>
                  </w:rPr>
                </w:rPrChange>
              </w:rPr>
              <w:t>Risk Score</w:t>
            </w:r>
          </w:p>
        </w:tc>
        <w:tc>
          <w:tcPr>
            <w:tcW w:w="1848" w:type="dxa"/>
            <w:tcBorders>
              <w:top w:val="single" w:sz="4" w:space="0" w:color="auto"/>
              <w:left w:val="single" w:sz="4" w:space="0" w:color="auto"/>
              <w:bottom w:val="single" w:sz="4" w:space="0" w:color="auto"/>
              <w:right w:val="single" w:sz="4" w:space="0" w:color="auto"/>
            </w:tcBorders>
            <w:hideMark/>
          </w:tcPr>
          <w:p w14:paraId="49DF965F" w14:textId="77777777" w:rsidR="00F7260B" w:rsidRPr="005405D8" w:rsidRDefault="00F7260B" w:rsidP="005405D8">
            <w:pPr>
              <w:rPr>
                <w:rStyle w:val="af6"/>
                <w:rFonts w:eastAsiaTheme="minorEastAsia"/>
                <w:rPrChange w:id="14161" w:author="raye" w:date="2018-08-10T17:48:00Z">
                  <w:rPr>
                    <w:rFonts w:ascii="等线" w:eastAsia="等线" w:hAnsi="等线" w:cs="宋体"/>
                    <w:kern w:val="0"/>
                    <w:szCs w:val="21"/>
                  </w:rPr>
                </w:rPrChange>
              </w:rPr>
              <w:pPrChange w:id="14162" w:author="raye" w:date="2018-08-10T17:47:00Z">
                <w:pPr/>
              </w:pPrChange>
            </w:pPr>
            <w:r w:rsidRPr="005405D8">
              <w:rPr>
                <w:rStyle w:val="af6"/>
                <w:rFonts w:eastAsiaTheme="minorEastAsia"/>
                <w:rPrChange w:id="14163" w:author="raye" w:date="2018-08-10T17:48: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21988A63" w14:textId="77777777" w:rsidR="00F7260B" w:rsidRPr="005405D8" w:rsidRDefault="00F7260B" w:rsidP="005405D8">
            <w:pPr>
              <w:rPr>
                <w:rStyle w:val="af6"/>
                <w:rFonts w:eastAsiaTheme="minorEastAsia"/>
                <w:rPrChange w:id="14164" w:author="raye" w:date="2018-08-10T17:48:00Z">
                  <w:rPr>
                    <w:rFonts w:ascii="等线" w:eastAsia="等线" w:hAnsi="等线" w:cs="宋体"/>
                    <w:kern w:val="0"/>
                    <w:szCs w:val="21"/>
                  </w:rPr>
                </w:rPrChange>
              </w:rPr>
              <w:pPrChange w:id="14165" w:author="raye" w:date="2018-08-10T17:47:00Z">
                <w:pPr/>
              </w:pPrChange>
            </w:pPr>
            <w:r w:rsidRPr="005405D8">
              <w:rPr>
                <w:rStyle w:val="af6"/>
                <w:rFonts w:eastAsiaTheme="minorEastAsia"/>
                <w:rPrChange w:id="14166" w:author="raye" w:date="2018-08-10T17:48:00Z">
                  <w:rPr>
                    <w:i/>
                    <w:sz w:val="24"/>
                    <w:szCs w:val="24"/>
                  </w:rPr>
                </w:rPrChange>
              </w:rPr>
              <w:t>6-digit value</w:t>
            </w:r>
          </w:p>
        </w:tc>
        <w:tc>
          <w:tcPr>
            <w:tcW w:w="2427" w:type="dxa"/>
            <w:tcBorders>
              <w:top w:val="single" w:sz="4" w:space="0" w:color="auto"/>
              <w:left w:val="single" w:sz="4" w:space="0" w:color="auto"/>
              <w:bottom w:val="single" w:sz="4" w:space="0" w:color="auto"/>
              <w:right w:val="single" w:sz="4" w:space="0" w:color="auto"/>
            </w:tcBorders>
            <w:noWrap/>
            <w:hideMark/>
          </w:tcPr>
          <w:p w14:paraId="7401C391" w14:textId="77777777" w:rsidR="00F7260B" w:rsidRPr="005405D8" w:rsidRDefault="00F7260B" w:rsidP="005405D8">
            <w:pPr>
              <w:rPr>
                <w:rStyle w:val="af6"/>
                <w:rFonts w:eastAsiaTheme="minorEastAsia"/>
                <w:rPrChange w:id="14167" w:author="raye" w:date="2018-08-10T17:48:00Z">
                  <w:rPr>
                    <w:i/>
                    <w:sz w:val="24"/>
                    <w:szCs w:val="24"/>
                  </w:rPr>
                </w:rPrChange>
              </w:rPr>
              <w:pPrChange w:id="14168" w:author="raye" w:date="2018-08-10T17:47:00Z">
                <w:pPr/>
              </w:pPrChange>
            </w:pPr>
            <w:r w:rsidRPr="005405D8">
              <w:rPr>
                <w:rStyle w:val="af6"/>
                <w:rFonts w:eastAsiaTheme="minorEastAsia"/>
                <w:rPrChange w:id="14169" w:author="raye" w:date="2018-08-10T17:48:00Z">
                  <w:rPr>
                    <w:i/>
                    <w:sz w:val="24"/>
                    <w:szCs w:val="24"/>
                  </w:rPr>
                </w:rPrChange>
              </w:rPr>
              <w:br/>
              <w:t>Allow 2 digits after the decimal point</w:t>
            </w:r>
          </w:p>
        </w:tc>
      </w:tr>
      <w:tr w:rsidR="00F7260B" w:rsidRPr="005405D8" w14:paraId="75CEAE56"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7996C663" w14:textId="77777777" w:rsidR="00F7260B" w:rsidRPr="005405D8" w:rsidRDefault="00F7260B" w:rsidP="005405D8">
            <w:pPr>
              <w:rPr>
                <w:rStyle w:val="af6"/>
                <w:rFonts w:eastAsiaTheme="minorEastAsia"/>
                <w:rPrChange w:id="14170" w:author="raye" w:date="2018-08-10T17:48:00Z">
                  <w:rPr>
                    <w:rFonts w:ascii="等线" w:eastAsia="等线" w:hAnsi="等线" w:cs="宋体"/>
                    <w:kern w:val="0"/>
                    <w:szCs w:val="21"/>
                  </w:rPr>
                </w:rPrChange>
              </w:rPr>
              <w:pPrChange w:id="14171" w:author="raye" w:date="2018-08-10T17:47:00Z">
                <w:pPr/>
              </w:pPrChange>
            </w:pPr>
            <w:r w:rsidRPr="005405D8">
              <w:rPr>
                <w:rStyle w:val="af6"/>
                <w:rFonts w:eastAsiaTheme="minorEastAsia"/>
                <w:rPrChange w:id="14172" w:author="raye" w:date="2018-08-10T17:48:00Z">
                  <w:rPr>
                    <w:rFonts w:ascii="等线" w:eastAsia="等线" w:hAnsi="等线" w:cs="宋体"/>
                    <w:kern w:val="0"/>
                    <w:szCs w:val="21"/>
                  </w:rPr>
                </w:rPrChange>
              </w:rPr>
              <w:t>Risk Rank</w:t>
            </w:r>
          </w:p>
        </w:tc>
        <w:tc>
          <w:tcPr>
            <w:tcW w:w="1848" w:type="dxa"/>
            <w:tcBorders>
              <w:top w:val="single" w:sz="4" w:space="0" w:color="auto"/>
              <w:left w:val="single" w:sz="4" w:space="0" w:color="auto"/>
              <w:bottom w:val="single" w:sz="4" w:space="0" w:color="auto"/>
              <w:right w:val="single" w:sz="4" w:space="0" w:color="auto"/>
            </w:tcBorders>
            <w:hideMark/>
          </w:tcPr>
          <w:p w14:paraId="2845BE1A" w14:textId="77777777" w:rsidR="00F7260B" w:rsidRPr="005405D8" w:rsidRDefault="00F7260B" w:rsidP="005405D8">
            <w:pPr>
              <w:rPr>
                <w:rStyle w:val="af6"/>
                <w:rFonts w:eastAsiaTheme="minorEastAsia"/>
                <w:rPrChange w:id="14173" w:author="raye" w:date="2018-08-10T17:48:00Z">
                  <w:rPr>
                    <w:rFonts w:ascii="等线" w:eastAsia="等线" w:hAnsi="等线" w:cs="宋体"/>
                    <w:kern w:val="0"/>
                    <w:szCs w:val="21"/>
                  </w:rPr>
                </w:rPrChange>
              </w:rPr>
              <w:pPrChange w:id="14174" w:author="raye" w:date="2018-08-10T17:47:00Z">
                <w:pPr/>
              </w:pPrChange>
            </w:pPr>
            <w:r w:rsidRPr="005405D8">
              <w:rPr>
                <w:rStyle w:val="af6"/>
                <w:rFonts w:eastAsiaTheme="minorEastAsia"/>
                <w:rPrChange w:id="14175" w:author="raye" w:date="2018-08-10T17:48: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169AB8D9" w14:textId="77777777" w:rsidR="00F7260B" w:rsidRPr="005405D8" w:rsidRDefault="00F7260B" w:rsidP="005405D8">
            <w:pPr>
              <w:rPr>
                <w:rStyle w:val="af6"/>
                <w:rFonts w:eastAsiaTheme="minorEastAsia"/>
                <w:rPrChange w:id="14176" w:author="raye" w:date="2018-08-10T17:48:00Z">
                  <w:rPr>
                    <w:rFonts w:ascii="等线" w:eastAsia="等线" w:hAnsi="等线" w:cs="宋体"/>
                    <w:kern w:val="0"/>
                    <w:szCs w:val="21"/>
                  </w:rPr>
                </w:rPrChange>
              </w:rPr>
              <w:pPrChange w:id="14177" w:author="raye" w:date="2018-08-10T17:47:00Z">
                <w:pPr/>
              </w:pPrChange>
            </w:pPr>
            <w:r w:rsidRPr="005405D8">
              <w:rPr>
                <w:rStyle w:val="af6"/>
                <w:rFonts w:eastAsiaTheme="minorEastAsia"/>
                <w:rPrChange w:id="14178" w:author="raye" w:date="2018-08-10T17:48:00Z">
                  <w:rPr>
                    <w:i/>
                    <w:sz w:val="24"/>
                    <w:szCs w:val="24"/>
                  </w:rPr>
                </w:rPrChange>
              </w:rPr>
              <w:t>6-digit value</w:t>
            </w:r>
          </w:p>
        </w:tc>
        <w:tc>
          <w:tcPr>
            <w:tcW w:w="2427" w:type="dxa"/>
            <w:tcBorders>
              <w:top w:val="single" w:sz="4" w:space="0" w:color="auto"/>
              <w:left w:val="single" w:sz="4" w:space="0" w:color="auto"/>
              <w:bottom w:val="single" w:sz="4" w:space="0" w:color="auto"/>
              <w:right w:val="single" w:sz="4" w:space="0" w:color="auto"/>
            </w:tcBorders>
            <w:noWrap/>
            <w:hideMark/>
          </w:tcPr>
          <w:p w14:paraId="48B228A9" w14:textId="77777777" w:rsidR="00F7260B" w:rsidRPr="005405D8" w:rsidRDefault="00F7260B" w:rsidP="005405D8">
            <w:pPr>
              <w:rPr>
                <w:rStyle w:val="af6"/>
                <w:rFonts w:eastAsiaTheme="minorEastAsia"/>
                <w:rPrChange w:id="14179" w:author="raye" w:date="2018-08-10T17:48:00Z">
                  <w:rPr>
                    <w:i/>
                    <w:sz w:val="24"/>
                    <w:szCs w:val="24"/>
                  </w:rPr>
                </w:rPrChange>
              </w:rPr>
              <w:pPrChange w:id="14180" w:author="raye" w:date="2018-08-10T17:47:00Z">
                <w:pPr/>
              </w:pPrChange>
            </w:pPr>
            <w:r w:rsidRPr="005405D8">
              <w:rPr>
                <w:rStyle w:val="af6"/>
                <w:rFonts w:eastAsiaTheme="minorEastAsia"/>
                <w:rPrChange w:id="14181" w:author="raye" w:date="2018-08-10T17:48:00Z">
                  <w:rPr>
                    <w:i/>
                    <w:sz w:val="24"/>
                    <w:szCs w:val="24"/>
                  </w:rPr>
                </w:rPrChange>
              </w:rPr>
              <w:t>numeric</w:t>
            </w:r>
          </w:p>
        </w:tc>
      </w:tr>
      <w:tr w:rsidR="00F7260B" w:rsidRPr="005405D8" w14:paraId="464A18C9"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5031C5F" w14:textId="77777777" w:rsidR="00F7260B" w:rsidRPr="005405D8" w:rsidRDefault="00F7260B" w:rsidP="005405D8">
            <w:pPr>
              <w:rPr>
                <w:rStyle w:val="af6"/>
                <w:rFonts w:eastAsiaTheme="minorEastAsia"/>
                <w:rPrChange w:id="14182" w:author="raye" w:date="2018-08-10T17:48:00Z">
                  <w:rPr>
                    <w:rFonts w:ascii="等线" w:eastAsia="等线" w:hAnsi="等线" w:cs="宋体"/>
                    <w:kern w:val="0"/>
                    <w:szCs w:val="21"/>
                  </w:rPr>
                </w:rPrChange>
              </w:rPr>
              <w:pPrChange w:id="14183" w:author="raye" w:date="2018-08-10T17:47:00Z">
                <w:pPr/>
              </w:pPrChange>
            </w:pPr>
            <w:r w:rsidRPr="005405D8">
              <w:rPr>
                <w:rStyle w:val="af6"/>
                <w:rFonts w:eastAsiaTheme="minorEastAsia"/>
                <w:rPrChange w:id="14184" w:author="raye" w:date="2018-08-10T17:48:00Z">
                  <w:rPr>
                    <w:rFonts w:ascii="等线" w:eastAsia="等线" w:hAnsi="等线" w:cs="宋体"/>
                    <w:kern w:val="0"/>
                    <w:szCs w:val="21"/>
                  </w:rPr>
                </w:rPrChange>
              </w:rPr>
              <w:t xml:space="preserve">Risk Rating      </w:t>
            </w:r>
          </w:p>
        </w:tc>
        <w:tc>
          <w:tcPr>
            <w:tcW w:w="1848" w:type="dxa"/>
            <w:tcBorders>
              <w:top w:val="single" w:sz="4" w:space="0" w:color="auto"/>
              <w:left w:val="single" w:sz="4" w:space="0" w:color="auto"/>
              <w:bottom w:val="single" w:sz="4" w:space="0" w:color="auto"/>
              <w:right w:val="single" w:sz="4" w:space="0" w:color="auto"/>
            </w:tcBorders>
            <w:hideMark/>
          </w:tcPr>
          <w:p w14:paraId="33641731" w14:textId="77777777" w:rsidR="00F7260B" w:rsidRPr="005405D8" w:rsidRDefault="00F7260B" w:rsidP="005405D8">
            <w:pPr>
              <w:rPr>
                <w:rStyle w:val="af6"/>
                <w:rFonts w:eastAsiaTheme="minorEastAsia"/>
                <w:rPrChange w:id="14185" w:author="raye" w:date="2018-08-10T17:48:00Z">
                  <w:rPr>
                    <w:i/>
                    <w:sz w:val="24"/>
                    <w:szCs w:val="24"/>
                  </w:rPr>
                </w:rPrChange>
              </w:rPr>
              <w:pPrChange w:id="14186" w:author="raye" w:date="2018-08-10T17:47:00Z">
                <w:pPr/>
              </w:pPrChange>
            </w:pPr>
            <w:r w:rsidRPr="005405D8">
              <w:rPr>
                <w:rStyle w:val="af6"/>
                <w:rFonts w:eastAsiaTheme="minorEastAsia"/>
                <w:rPrChange w:id="14187" w:author="raye" w:date="2018-08-10T17:48: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21DA92DC" w14:textId="77777777" w:rsidR="00F7260B" w:rsidRPr="005405D8" w:rsidRDefault="00F7260B" w:rsidP="005405D8">
            <w:pPr>
              <w:rPr>
                <w:rStyle w:val="af6"/>
                <w:rFonts w:eastAsiaTheme="minorEastAsia"/>
                <w:rPrChange w:id="14188" w:author="raye" w:date="2018-08-10T17:48:00Z">
                  <w:rPr>
                    <w:i/>
                    <w:sz w:val="24"/>
                    <w:szCs w:val="24"/>
                  </w:rPr>
                </w:rPrChange>
              </w:rPr>
              <w:pPrChange w:id="14189" w:author="raye" w:date="2018-08-10T17:47:00Z">
                <w:pPr/>
              </w:pPrChange>
            </w:pPr>
            <w:r w:rsidRPr="005405D8">
              <w:rPr>
                <w:rStyle w:val="af6"/>
                <w:rFonts w:eastAsiaTheme="minorEastAsia"/>
                <w:rPrChange w:id="14190" w:author="raye" w:date="2018-08-10T17:48:00Z">
                  <w:rPr>
                    <w:i/>
                    <w:sz w:val="24"/>
                    <w:szCs w:val="24"/>
                  </w:rPr>
                </w:rPrChange>
              </w:rPr>
              <w:t>Dropdown menu</w:t>
            </w:r>
          </w:p>
        </w:tc>
        <w:tc>
          <w:tcPr>
            <w:tcW w:w="2427" w:type="dxa"/>
            <w:tcBorders>
              <w:top w:val="single" w:sz="4" w:space="0" w:color="auto"/>
              <w:left w:val="single" w:sz="4" w:space="0" w:color="auto"/>
              <w:bottom w:val="single" w:sz="4" w:space="0" w:color="auto"/>
              <w:right w:val="single" w:sz="4" w:space="0" w:color="auto"/>
            </w:tcBorders>
            <w:noWrap/>
          </w:tcPr>
          <w:p w14:paraId="5940D684" w14:textId="77777777" w:rsidR="00F7260B" w:rsidRPr="005405D8" w:rsidRDefault="00F7260B" w:rsidP="005405D8">
            <w:pPr>
              <w:rPr>
                <w:rStyle w:val="af6"/>
                <w:rFonts w:eastAsiaTheme="minorEastAsia"/>
                <w:rPrChange w:id="14191" w:author="raye" w:date="2018-08-10T17:48:00Z">
                  <w:rPr>
                    <w:i/>
                    <w:sz w:val="24"/>
                    <w:szCs w:val="24"/>
                  </w:rPr>
                </w:rPrChange>
              </w:rPr>
              <w:pPrChange w:id="14192" w:author="raye" w:date="2018-08-10T17:47:00Z">
                <w:pPr/>
              </w:pPrChange>
            </w:pPr>
            <w:r w:rsidRPr="005405D8">
              <w:rPr>
                <w:rStyle w:val="af6"/>
                <w:rFonts w:eastAsiaTheme="minorEastAsia"/>
                <w:rPrChange w:id="14193" w:author="raye" w:date="2018-08-10T17:48:00Z">
                  <w:rPr>
                    <w:rFonts w:ascii="等线" w:eastAsia="等线" w:hAnsi="等线" w:cs="宋体"/>
                    <w:kern w:val="0"/>
                    <w:szCs w:val="21"/>
                  </w:rPr>
                </w:rPrChange>
              </w:rPr>
              <w:t>1</w:t>
            </w:r>
            <w:r w:rsidRPr="005405D8">
              <w:rPr>
                <w:rStyle w:val="af6"/>
                <w:rFonts w:eastAsiaTheme="minorEastAsia"/>
                <w:rPrChange w:id="14194" w:author="raye" w:date="2018-08-10T17:48:00Z">
                  <w:rPr>
                    <w:i/>
                    <w:sz w:val="24"/>
                    <w:szCs w:val="24"/>
                  </w:rPr>
                </w:rPrChange>
              </w:rPr>
              <w:t>. High</w:t>
            </w:r>
          </w:p>
          <w:p w14:paraId="27726291" w14:textId="77777777" w:rsidR="00F7260B" w:rsidRPr="005405D8" w:rsidRDefault="00F7260B" w:rsidP="005405D8">
            <w:pPr>
              <w:rPr>
                <w:rStyle w:val="af6"/>
                <w:rFonts w:eastAsiaTheme="minorEastAsia"/>
                <w:rPrChange w:id="14195" w:author="raye" w:date="2018-08-10T17:48:00Z">
                  <w:rPr>
                    <w:i/>
                    <w:sz w:val="24"/>
                    <w:szCs w:val="24"/>
                  </w:rPr>
                </w:rPrChange>
              </w:rPr>
              <w:pPrChange w:id="14196" w:author="raye" w:date="2018-08-10T17:47:00Z">
                <w:pPr/>
              </w:pPrChange>
            </w:pPr>
            <w:r w:rsidRPr="005405D8">
              <w:rPr>
                <w:rStyle w:val="af6"/>
                <w:rFonts w:eastAsiaTheme="minorEastAsia"/>
                <w:rPrChange w:id="14197" w:author="raye" w:date="2018-08-10T17:48:00Z">
                  <w:rPr>
                    <w:i/>
                    <w:sz w:val="24"/>
                    <w:szCs w:val="24"/>
                  </w:rPr>
                </w:rPrChange>
              </w:rPr>
              <w:t>2. Medium</w:t>
            </w:r>
          </w:p>
          <w:p w14:paraId="6A3C1BA1" w14:textId="77777777" w:rsidR="00F7260B" w:rsidRPr="005405D8" w:rsidRDefault="00F7260B" w:rsidP="005405D8">
            <w:pPr>
              <w:rPr>
                <w:rStyle w:val="af6"/>
                <w:rFonts w:eastAsiaTheme="minorEastAsia"/>
                <w:rPrChange w:id="14198" w:author="raye" w:date="2018-08-10T17:48:00Z">
                  <w:rPr>
                    <w:i/>
                    <w:sz w:val="24"/>
                    <w:szCs w:val="24"/>
                  </w:rPr>
                </w:rPrChange>
              </w:rPr>
              <w:pPrChange w:id="14199" w:author="raye" w:date="2018-08-10T17:47:00Z">
                <w:pPr/>
              </w:pPrChange>
            </w:pPr>
            <w:r w:rsidRPr="005405D8">
              <w:rPr>
                <w:rStyle w:val="af6"/>
                <w:rFonts w:eastAsiaTheme="minorEastAsia"/>
                <w:rPrChange w:id="14200" w:author="raye" w:date="2018-08-10T17:48:00Z">
                  <w:rPr>
                    <w:i/>
                    <w:sz w:val="24"/>
                    <w:szCs w:val="24"/>
                  </w:rPr>
                </w:rPrChange>
              </w:rPr>
              <w:t>3. Low</w:t>
            </w:r>
          </w:p>
          <w:p w14:paraId="1EFCF038" w14:textId="77777777" w:rsidR="00F7260B" w:rsidRPr="005405D8" w:rsidRDefault="00F7260B" w:rsidP="005405D8">
            <w:pPr>
              <w:rPr>
                <w:rStyle w:val="af6"/>
                <w:rFonts w:eastAsiaTheme="minorEastAsia"/>
                <w:rPrChange w:id="14201" w:author="raye" w:date="2018-08-10T17:48:00Z">
                  <w:rPr>
                    <w:i/>
                    <w:sz w:val="24"/>
                    <w:szCs w:val="24"/>
                  </w:rPr>
                </w:rPrChange>
              </w:rPr>
              <w:pPrChange w:id="14202" w:author="raye" w:date="2018-08-10T17:47:00Z">
                <w:pPr/>
              </w:pPrChange>
            </w:pPr>
            <w:r w:rsidRPr="005405D8">
              <w:rPr>
                <w:rStyle w:val="af6"/>
                <w:rFonts w:eastAsiaTheme="minorEastAsia"/>
                <w:rPrChange w:id="14203" w:author="raye" w:date="2018-08-10T17:48:00Z">
                  <w:rPr>
                    <w:i/>
                    <w:sz w:val="24"/>
                    <w:szCs w:val="24"/>
                  </w:rPr>
                </w:rPrChange>
              </w:rPr>
              <w:t>4.HIGH(based on BOC-USA's past experience)</w:t>
            </w:r>
          </w:p>
          <w:p w14:paraId="68984A11" w14:textId="77777777" w:rsidR="00F7260B" w:rsidRPr="005405D8" w:rsidRDefault="00F7260B" w:rsidP="005405D8">
            <w:pPr>
              <w:rPr>
                <w:rStyle w:val="af6"/>
                <w:rFonts w:eastAsiaTheme="minorEastAsia"/>
                <w:rPrChange w:id="14204" w:author="raye" w:date="2018-08-10T17:48:00Z">
                  <w:rPr>
                    <w:i/>
                    <w:sz w:val="24"/>
                    <w:szCs w:val="24"/>
                  </w:rPr>
                </w:rPrChange>
              </w:rPr>
              <w:pPrChange w:id="14205" w:author="raye" w:date="2018-08-10T17:47:00Z">
                <w:pPr/>
              </w:pPrChange>
            </w:pPr>
            <w:r w:rsidRPr="005405D8">
              <w:rPr>
                <w:rStyle w:val="af6"/>
                <w:rFonts w:eastAsiaTheme="minorEastAsia"/>
                <w:rPrChange w:id="14206" w:author="raye" w:date="2018-08-10T17:48:00Z">
                  <w:rPr>
                    <w:i/>
                    <w:sz w:val="24"/>
                    <w:szCs w:val="24"/>
                  </w:rPr>
                </w:rPrChange>
              </w:rPr>
              <w:t>5. MEDIUM(based on BOC-USA's past experience)</w:t>
            </w:r>
          </w:p>
          <w:p w14:paraId="355E5115" w14:textId="77777777" w:rsidR="00F7260B" w:rsidRPr="005405D8" w:rsidRDefault="00F7260B" w:rsidP="005405D8">
            <w:pPr>
              <w:rPr>
                <w:rStyle w:val="af6"/>
                <w:rFonts w:eastAsiaTheme="minorEastAsia"/>
                <w:rPrChange w:id="14207" w:author="raye" w:date="2018-08-10T17:48:00Z">
                  <w:rPr>
                    <w:rFonts w:ascii="等线" w:eastAsia="等线" w:hAnsi="等线" w:cs="宋体"/>
                    <w:kern w:val="0"/>
                    <w:szCs w:val="21"/>
                  </w:rPr>
                </w:rPrChange>
              </w:rPr>
              <w:pPrChange w:id="14208" w:author="raye" w:date="2018-08-10T17:47:00Z">
                <w:pPr/>
              </w:pPrChange>
            </w:pPr>
          </w:p>
          <w:p w14:paraId="7E596379" w14:textId="77777777" w:rsidR="00F7260B" w:rsidRPr="005405D8" w:rsidRDefault="00F7260B" w:rsidP="005405D8">
            <w:pPr>
              <w:rPr>
                <w:rStyle w:val="af6"/>
                <w:rFonts w:eastAsiaTheme="minorEastAsia"/>
                <w:rPrChange w:id="14209" w:author="raye" w:date="2018-08-10T17:48:00Z">
                  <w:rPr>
                    <w:rFonts w:ascii="等线" w:eastAsia="等线" w:hAnsi="等线" w:cs="宋体"/>
                    <w:kern w:val="0"/>
                    <w:szCs w:val="21"/>
                  </w:rPr>
                </w:rPrChange>
              </w:rPr>
              <w:pPrChange w:id="14210" w:author="raye" w:date="2018-08-10T17:47:00Z">
                <w:pPr/>
              </w:pPrChange>
            </w:pPr>
          </w:p>
        </w:tc>
      </w:tr>
    </w:tbl>
    <w:p w14:paraId="23A5AC5D" w14:textId="77777777" w:rsidR="00F7260B" w:rsidRPr="005405D8" w:rsidRDefault="00F7260B" w:rsidP="005405D8">
      <w:pPr>
        <w:rPr>
          <w:rStyle w:val="af6"/>
          <w:rFonts w:eastAsiaTheme="minorEastAsia"/>
          <w:rPrChange w:id="14211" w:author="raye" w:date="2018-08-10T17:48:00Z">
            <w:rPr>
              <w:rFonts w:ascii="等线" w:eastAsia="等线" w:hAnsi="等线"/>
              <w:szCs w:val="21"/>
            </w:rPr>
          </w:rPrChange>
        </w:rPr>
        <w:pPrChange w:id="14212" w:author="raye" w:date="2018-08-10T17:47:00Z">
          <w:pPr/>
        </w:pPrChange>
      </w:pPr>
    </w:p>
    <w:p w14:paraId="25D2415B" w14:textId="4AA0CBF3" w:rsidR="00F7260B" w:rsidRPr="005405D8" w:rsidRDefault="00F7260B" w:rsidP="005405D8">
      <w:pPr>
        <w:rPr>
          <w:rStyle w:val="af6"/>
          <w:rFonts w:eastAsiaTheme="minorEastAsia"/>
          <w:rPrChange w:id="14213" w:author="raye" w:date="2018-08-10T17:48:00Z">
            <w:rPr>
              <w:rFonts w:ascii="等线" w:eastAsia="等线" w:hAnsi="等线"/>
              <w:szCs w:val="21"/>
            </w:rPr>
          </w:rPrChange>
        </w:rPr>
        <w:pPrChange w:id="14214" w:author="raye" w:date="2018-08-10T17:47:00Z">
          <w:pPr/>
        </w:pPrChange>
      </w:pPr>
      <w:del w:id="14215" w:author="raye" w:date="2018-08-10T17:50:00Z">
        <w:r w:rsidRPr="005405D8" w:rsidDel="00EA1738">
          <w:rPr>
            <w:rStyle w:val="af6"/>
            <w:rFonts w:eastAsiaTheme="minorEastAsia"/>
            <w:rPrChange w:id="14216" w:author="raye" w:date="2018-08-10T17:48:00Z">
              <w:rPr>
                <w:rFonts w:ascii="等线" w:eastAsia="等线" w:hAnsi="等线" w:cstheme="minorHAnsi"/>
                <w:szCs w:val="21"/>
              </w:rPr>
            </w:rPrChange>
          </w:rPr>
          <w:delText>3</w:delText>
        </w:r>
      </w:del>
      <w:ins w:id="14217" w:author="raye" w:date="2018-08-10T17:50:00Z">
        <w:r w:rsidR="00EA1738">
          <w:rPr>
            <w:rStyle w:val="af6"/>
            <w:rFonts w:eastAsiaTheme="minorEastAsia"/>
          </w:rPr>
          <w:t>4</w:t>
        </w:r>
      </w:ins>
      <w:r w:rsidRPr="005405D8">
        <w:rPr>
          <w:rStyle w:val="af6"/>
          <w:rFonts w:eastAsiaTheme="minorEastAsia"/>
          <w:rPrChange w:id="14218" w:author="raye" w:date="2018-08-10T17:48:00Z">
            <w:rPr>
              <w:rFonts w:ascii="等线" w:eastAsia="等线" w:hAnsi="等线" w:cstheme="minorHAnsi"/>
              <w:szCs w:val="21"/>
            </w:rPr>
          </w:rPrChange>
        </w:rPr>
        <w:t>. For dropdown list in the document that related to sanction country, from here to manage High Risk Country fileds and 35 Questions.</w:t>
      </w:r>
    </w:p>
    <w:p w14:paraId="0E22042C" w14:textId="6437D0A2" w:rsidR="00F7260B" w:rsidRPr="005405D8" w:rsidRDefault="00F7260B" w:rsidP="005405D8">
      <w:pPr>
        <w:rPr>
          <w:rStyle w:val="af6"/>
          <w:rFonts w:eastAsiaTheme="minorEastAsia"/>
          <w:rPrChange w:id="14219" w:author="raye" w:date="2018-08-10T17:48:00Z">
            <w:rPr>
              <w:rFonts w:ascii="等线" w:eastAsia="等线" w:hAnsi="等线" w:cstheme="minorHAnsi"/>
              <w:szCs w:val="21"/>
            </w:rPr>
          </w:rPrChange>
        </w:rPr>
        <w:pPrChange w:id="14220" w:author="raye" w:date="2018-08-10T17:47:00Z">
          <w:pPr/>
        </w:pPrChange>
      </w:pPr>
      <w:del w:id="14221" w:author="raye" w:date="2018-08-10T17:50:00Z">
        <w:r w:rsidRPr="005405D8" w:rsidDel="00EA1738">
          <w:rPr>
            <w:rStyle w:val="af6"/>
            <w:rFonts w:eastAsiaTheme="minorEastAsia"/>
            <w:rPrChange w:id="14222" w:author="raye" w:date="2018-08-10T17:48:00Z">
              <w:rPr>
                <w:rFonts w:ascii="等线" w:eastAsia="等线" w:hAnsi="等线" w:cstheme="minorHAnsi"/>
                <w:szCs w:val="21"/>
              </w:rPr>
            </w:rPrChange>
          </w:rPr>
          <w:delText>4</w:delText>
        </w:r>
      </w:del>
      <w:ins w:id="14223" w:author="raye" w:date="2018-08-10T17:50:00Z">
        <w:r w:rsidR="00EA1738">
          <w:rPr>
            <w:rStyle w:val="af6"/>
            <w:rFonts w:eastAsiaTheme="minorEastAsia"/>
          </w:rPr>
          <w:t>5</w:t>
        </w:r>
      </w:ins>
      <w:r w:rsidRPr="005405D8">
        <w:rPr>
          <w:rStyle w:val="af6"/>
          <w:rFonts w:eastAsiaTheme="minorEastAsia"/>
          <w:rPrChange w:id="14224" w:author="raye" w:date="2018-08-10T17:48:00Z">
            <w:rPr>
              <w:rFonts w:ascii="等线" w:eastAsia="等线" w:hAnsi="等线" w:cstheme="minorHAnsi"/>
              <w:szCs w:val="21"/>
            </w:rPr>
          </w:rPrChange>
        </w:rPr>
        <w:t xml:space="preserve">. Select all, delete: Delete as physical delete </w:t>
      </w:r>
    </w:p>
    <w:p w14:paraId="4A06C3BB" w14:textId="5017227F" w:rsidR="00F7260B" w:rsidRPr="005405D8" w:rsidRDefault="00F7260B" w:rsidP="00EA1738">
      <w:pPr>
        <w:ind w:firstLineChars="100" w:firstLine="240"/>
        <w:rPr>
          <w:rStyle w:val="af6"/>
          <w:rFonts w:eastAsiaTheme="minorEastAsia"/>
          <w:rPrChange w:id="14225" w:author="raye" w:date="2018-08-10T17:48:00Z">
            <w:rPr>
              <w:rFonts w:ascii="等线" w:eastAsia="等线" w:hAnsi="等线"/>
              <w:szCs w:val="21"/>
            </w:rPr>
          </w:rPrChange>
        </w:rPr>
        <w:pPrChange w:id="14226" w:author="raye" w:date="2018-08-10T17:50:00Z">
          <w:pPr/>
        </w:pPrChange>
      </w:pPr>
      <w:del w:id="14227" w:author="raye" w:date="2018-08-10T17:50:00Z">
        <w:r w:rsidRPr="005405D8" w:rsidDel="00EA1738">
          <w:rPr>
            <w:rStyle w:val="af6"/>
            <w:rFonts w:eastAsiaTheme="minorEastAsia"/>
            <w:rPrChange w:id="14228" w:author="raye" w:date="2018-08-10T17:48:00Z">
              <w:rPr>
                <w:rFonts w:ascii="等线" w:eastAsia="等线" w:hAnsi="等线"/>
                <w:szCs w:val="21"/>
              </w:rPr>
            </w:rPrChange>
          </w:rPr>
          <w:delText xml:space="preserve">5. </w:delText>
        </w:r>
      </w:del>
      <w:r w:rsidRPr="005405D8">
        <w:rPr>
          <w:rStyle w:val="af6"/>
          <w:rFonts w:eastAsiaTheme="minorEastAsia"/>
          <w:rPrChange w:id="14229" w:author="raye" w:date="2018-08-10T17:48:00Z">
            <w:rPr>
              <w:rFonts w:ascii="等线" w:eastAsia="等线" w:hAnsi="等线"/>
              <w:szCs w:val="21"/>
            </w:rPr>
          </w:rPrChange>
        </w:rPr>
        <w:t xml:space="preserve">Edit: </w:t>
      </w:r>
      <w:r w:rsidRPr="005405D8">
        <w:rPr>
          <w:rStyle w:val="af6"/>
          <w:rFonts w:eastAsiaTheme="minorEastAsia"/>
          <w:rPrChange w:id="14230" w:author="raye" w:date="2018-08-10T17:48:00Z">
            <w:rPr>
              <w:rFonts w:ascii="等线" w:eastAsia="等线" w:hAnsi="等线" w:cstheme="minorHAnsi"/>
              <w:szCs w:val="21"/>
            </w:rPr>
          </w:rPrChange>
        </w:rPr>
        <w:t>Single edit, all fields are editable</w:t>
      </w:r>
    </w:p>
    <w:p w14:paraId="008FBC2C" w14:textId="77777777" w:rsidR="00F7260B" w:rsidRPr="005405D8" w:rsidRDefault="00F7260B" w:rsidP="005405D8">
      <w:pPr>
        <w:rPr>
          <w:rStyle w:val="af6"/>
          <w:rFonts w:eastAsiaTheme="minorEastAsia"/>
          <w:rPrChange w:id="14231" w:author="raye" w:date="2018-08-10T17:48:00Z">
            <w:rPr>
              <w:rFonts w:ascii="等线" w:eastAsia="等线" w:hAnsi="等线"/>
              <w:szCs w:val="21"/>
            </w:rPr>
          </w:rPrChange>
        </w:rPr>
        <w:pPrChange w:id="14232" w:author="raye" w:date="2018-08-10T17:47:00Z">
          <w:pPr/>
        </w:pPrChange>
      </w:pPr>
      <w:r w:rsidRPr="005405D8">
        <w:rPr>
          <w:rStyle w:val="af6"/>
          <w:rFonts w:eastAsiaTheme="minorEastAsia"/>
          <w:rPrChange w:id="14233" w:author="raye" w:date="2018-08-10T17:48:00Z">
            <w:rPr>
              <w:rFonts w:ascii="等线" w:eastAsia="等线" w:hAnsi="等线"/>
              <w:szCs w:val="21"/>
            </w:rPr>
          </w:rPrChange>
        </w:rPr>
        <w:t>6. Import</w:t>
      </w:r>
    </w:p>
    <w:p w14:paraId="2532924B" w14:textId="77777777" w:rsidR="00F7260B" w:rsidRPr="005405D8" w:rsidRDefault="00F7260B" w:rsidP="005405D8">
      <w:pPr>
        <w:rPr>
          <w:rStyle w:val="af6"/>
          <w:rFonts w:eastAsiaTheme="minorEastAsia"/>
          <w:rPrChange w:id="14234" w:author="raye" w:date="2018-08-10T17:48:00Z">
            <w:rPr>
              <w:rFonts w:ascii="等线" w:eastAsia="等线" w:hAnsi="等线" w:cstheme="minorHAnsi"/>
              <w:szCs w:val="21"/>
            </w:rPr>
          </w:rPrChange>
        </w:rPr>
        <w:pPrChange w:id="14235" w:author="raye" w:date="2018-08-10T17:47:00Z">
          <w:pPr/>
        </w:pPrChange>
      </w:pPr>
      <w:r w:rsidRPr="005405D8">
        <w:rPr>
          <w:rStyle w:val="af6"/>
          <w:rFonts w:eastAsiaTheme="minorEastAsia"/>
          <w:rPrChange w:id="14236" w:author="raye" w:date="2018-08-10T17:48:00Z">
            <w:rPr>
              <w:rFonts w:ascii="等线" w:eastAsia="等线" w:hAnsi="等线" w:cstheme="minorHAnsi"/>
              <w:szCs w:val="21"/>
            </w:rPr>
          </w:rPrChange>
        </w:rPr>
        <w:t>1</w:t>
      </w:r>
      <w:r w:rsidRPr="005405D8">
        <w:rPr>
          <w:rStyle w:val="af6"/>
          <w:rFonts w:eastAsiaTheme="minorEastAsia" w:hint="eastAsia"/>
          <w:rPrChange w:id="14237" w:author="raye" w:date="2018-08-10T17:48:00Z">
            <w:rPr>
              <w:rFonts w:ascii="等线" w:eastAsia="等线" w:hAnsi="等线" w:cstheme="minorHAnsi" w:hint="eastAsia"/>
              <w:szCs w:val="21"/>
            </w:rPr>
          </w:rPrChange>
        </w:rPr>
        <w:t>）</w:t>
      </w:r>
      <w:r w:rsidRPr="005405D8">
        <w:rPr>
          <w:rStyle w:val="af6"/>
          <w:rFonts w:eastAsiaTheme="minorEastAsia"/>
          <w:rPrChange w:id="14238" w:author="raye" w:date="2018-08-10T17:48:00Z">
            <w:rPr>
              <w:rFonts w:ascii="等线" w:eastAsia="等线" w:hAnsi="等线" w:cstheme="minorHAnsi"/>
              <w:szCs w:val="21"/>
            </w:rPr>
          </w:rPrChange>
        </w:rPr>
        <w:t>If you import the same country name again, it will overwrite the previous country name.</w:t>
      </w:r>
    </w:p>
    <w:p w14:paraId="20230477" w14:textId="77777777" w:rsidR="00F7260B" w:rsidRPr="005405D8" w:rsidRDefault="00F7260B" w:rsidP="005405D8">
      <w:pPr>
        <w:rPr>
          <w:rStyle w:val="af6"/>
          <w:rFonts w:eastAsiaTheme="minorEastAsia"/>
          <w:rPrChange w:id="14239" w:author="raye" w:date="2018-08-10T17:48:00Z">
            <w:rPr>
              <w:rFonts w:ascii="等线" w:eastAsia="等线" w:hAnsi="等线" w:cstheme="minorHAnsi"/>
              <w:szCs w:val="21"/>
            </w:rPr>
          </w:rPrChange>
        </w:rPr>
        <w:pPrChange w:id="14240" w:author="raye" w:date="2018-08-10T17:47:00Z">
          <w:pPr/>
        </w:pPrChange>
      </w:pPr>
      <w:r w:rsidRPr="005405D8">
        <w:rPr>
          <w:rStyle w:val="af6"/>
          <w:rFonts w:eastAsiaTheme="minorEastAsia"/>
          <w:rPrChange w:id="14241" w:author="raye" w:date="2018-08-10T17:48:00Z">
            <w:rPr>
              <w:rFonts w:ascii="等线" w:eastAsia="等线" w:hAnsi="等线" w:cstheme="minorHAnsi"/>
              <w:szCs w:val="21"/>
            </w:rPr>
          </w:rPrChange>
        </w:rPr>
        <w:t>Modify Date in the list is the most up dated time. Iterwrite the previous co</w:t>
      </w:r>
    </w:p>
    <w:p w14:paraId="7A6F1791" w14:textId="77777777" w:rsidR="00F7260B" w:rsidRPr="005405D8" w:rsidRDefault="00F7260B" w:rsidP="005405D8">
      <w:pPr>
        <w:rPr>
          <w:rStyle w:val="af6"/>
          <w:rFonts w:eastAsiaTheme="minorEastAsia"/>
          <w:rPrChange w:id="14242" w:author="raye" w:date="2018-08-10T17:48:00Z">
            <w:rPr>
              <w:rFonts w:ascii="等线" w:eastAsia="等线" w:hAnsi="等线"/>
              <w:szCs w:val="21"/>
            </w:rPr>
          </w:rPrChange>
        </w:rPr>
        <w:pPrChange w:id="14243" w:author="raye" w:date="2018-08-10T17:47:00Z">
          <w:pPr/>
        </w:pPrChange>
      </w:pPr>
      <w:r w:rsidRPr="005405D8">
        <w:rPr>
          <w:rStyle w:val="af6"/>
          <w:rFonts w:eastAsiaTheme="minorEastAsia"/>
          <w:rPrChange w:id="14244" w:author="raye" w:date="2018-08-10T17:48:00Z">
            <w:rPr>
              <w:rFonts w:ascii="等线" w:eastAsia="等线" w:hAnsi="等线" w:cstheme="minorHAnsi"/>
              <w:szCs w:val="21"/>
            </w:rPr>
          </w:rPrChange>
        </w:rPr>
        <w:t>2</w:t>
      </w:r>
      <w:r w:rsidRPr="005405D8">
        <w:rPr>
          <w:rStyle w:val="af6"/>
          <w:rFonts w:eastAsiaTheme="minorEastAsia" w:hint="eastAsia"/>
          <w:rPrChange w:id="14245" w:author="raye" w:date="2018-08-10T17:48:00Z">
            <w:rPr>
              <w:rFonts w:ascii="等线" w:eastAsia="等线" w:hAnsi="等线" w:cstheme="minorHAnsi" w:hint="eastAsia"/>
              <w:szCs w:val="21"/>
            </w:rPr>
          </w:rPrChange>
        </w:rPr>
        <w:t>）</w:t>
      </w:r>
      <w:r w:rsidRPr="005405D8">
        <w:rPr>
          <w:rStyle w:val="af6"/>
          <w:rFonts w:eastAsiaTheme="minorEastAsia"/>
          <w:rPrChange w:id="14246" w:author="raye" w:date="2018-08-10T17:48:00Z">
            <w:rPr>
              <w:rFonts w:ascii="等线" w:eastAsia="等线" w:hAnsi="等线" w:cstheme="minorHAnsi"/>
              <w:szCs w:val="21"/>
            </w:rPr>
          </w:rPrChange>
        </w:rPr>
        <w:t>If the required fields of the import are not completed, the display exception is displayed. E.g:</w:t>
      </w:r>
      <w:r w:rsidRPr="005405D8">
        <w:rPr>
          <w:rStyle w:val="af6"/>
          <w:rFonts w:eastAsiaTheme="minorEastAsia"/>
          <w:rPrChange w:id="14247" w:author="raye" w:date="2018-08-10T17:48:00Z">
            <w:rPr>
              <w:rFonts w:ascii="等线" w:eastAsia="等线" w:hAnsi="等线"/>
              <w:szCs w:val="21"/>
            </w:rPr>
          </w:rPrChange>
        </w:rPr>
        <w:br/>
        <w:t xml:space="preserve">Successfully imported 100 data, 4 (15,19,20,25) failed entries are shown by the serial number on the left side of EXCEL.                                          </w:t>
      </w:r>
    </w:p>
    <w:p w14:paraId="12E7FF11" w14:textId="77777777" w:rsidR="00F7260B" w:rsidRPr="005405D8" w:rsidRDefault="00F7260B" w:rsidP="005405D8">
      <w:pPr>
        <w:rPr>
          <w:rStyle w:val="af6"/>
          <w:rFonts w:eastAsiaTheme="minorEastAsia"/>
          <w:rPrChange w:id="14248" w:author="raye" w:date="2018-08-10T17:48:00Z">
            <w:rPr>
              <w:rFonts w:ascii="等线" w:eastAsia="等线" w:hAnsi="等线"/>
              <w:szCs w:val="21"/>
            </w:rPr>
          </w:rPrChange>
        </w:rPr>
        <w:pPrChange w:id="14249" w:author="raye" w:date="2018-08-10T17:47:00Z">
          <w:pPr/>
        </w:pPrChange>
      </w:pPr>
    </w:p>
    <w:p w14:paraId="6930E1E6" w14:textId="77777777" w:rsidR="00F7260B" w:rsidRPr="00EA1738" w:rsidRDefault="00F7260B" w:rsidP="00EA1738">
      <w:pPr>
        <w:pStyle w:val="a0"/>
        <w:numPr>
          <w:ilvl w:val="0"/>
          <w:numId w:val="219"/>
        </w:numPr>
        <w:ind w:firstLineChars="0"/>
        <w:rPr>
          <w:rStyle w:val="aff4"/>
          <w:rFonts w:eastAsiaTheme="minorEastAsia"/>
          <w:rPrChange w:id="14250" w:author="raye" w:date="2018-08-10T17:50:00Z">
            <w:rPr>
              <w:rFonts w:ascii="等线" w:eastAsia="等线" w:hAnsi="等线"/>
              <w:b/>
              <w:szCs w:val="21"/>
            </w:rPr>
          </w:rPrChange>
        </w:rPr>
        <w:pPrChange w:id="14251" w:author="raye" w:date="2018-08-10T17:50:00Z">
          <w:pPr>
            <w:pStyle w:val="a0"/>
            <w:numPr>
              <w:numId w:val="81"/>
            </w:numPr>
            <w:ind w:left="420" w:firstLineChars="0" w:hanging="420"/>
          </w:pPr>
        </w:pPrChange>
      </w:pPr>
      <w:bookmarkStart w:id="14252" w:name="OLE_LINK47"/>
      <w:bookmarkStart w:id="14253" w:name="OLE_LINK46"/>
      <w:r w:rsidRPr="00EA1738">
        <w:rPr>
          <w:rStyle w:val="aff4"/>
          <w:rFonts w:eastAsiaTheme="minorEastAsia"/>
          <w:rPrChange w:id="14254" w:author="raye" w:date="2018-08-10T17:50:00Z">
            <w:rPr>
              <w:rFonts w:ascii="等线" w:eastAsia="等线" w:hAnsi="等线"/>
              <w:b/>
              <w:szCs w:val="21"/>
            </w:rPr>
          </w:rPrChange>
        </w:rPr>
        <w:t>Common Tax Havens</w:t>
      </w:r>
    </w:p>
    <w:bookmarkEnd w:id="14252"/>
    <w:bookmarkEnd w:id="14253"/>
    <w:p w14:paraId="135733A3" w14:textId="77777777" w:rsidR="00F7260B" w:rsidRPr="005405D8" w:rsidRDefault="00F7260B" w:rsidP="005405D8">
      <w:pPr>
        <w:rPr>
          <w:rStyle w:val="af6"/>
          <w:rFonts w:eastAsiaTheme="minorEastAsia"/>
          <w:rPrChange w:id="14255" w:author="raye" w:date="2018-08-10T17:48:00Z">
            <w:rPr>
              <w:rFonts w:ascii="等线" w:eastAsia="等线" w:hAnsi="等线"/>
              <w:szCs w:val="21"/>
            </w:rPr>
          </w:rPrChange>
        </w:rPr>
        <w:pPrChange w:id="14256" w:author="raye" w:date="2018-08-10T17:47:00Z">
          <w:pPr/>
        </w:pPrChange>
      </w:pPr>
      <w:r w:rsidRPr="005405D8">
        <w:rPr>
          <w:rStyle w:val="af6"/>
          <w:rFonts w:eastAsiaTheme="minorEastAsia"/>
          <w:rPrChange w:id="14257" w:author="raye" w:date="2018-08-10T17:48:00Z">
            <w:rPr>
              <w:rFonts w:ascii="等线" w:eastAsia="等线" w:hAnsi="等线"/>
              <w:szCs w:val="21"/>
            </w:rPr>
          </w:rPrChange>
        </w:rPr>
        <w:t xml:space="preserve">1. For </w:t>
      </w:r>
      <w:r w:rsidRPr="005405D8">
        <w:rPr>
          <w:rStyle w:val="af6"/>
          <w:rFonts w:eastAsiaTheme="minorEastAsia"/>
          <w:rPrChange w:id="14258" w:author="raye" w:date="2018-08-10T17:48:00Z">
            <w:rPr>
              <w:rFonts w:ascii="等线" w:eastAsia="等线" w:hAnsi="等线" w:cstheme="minorHAnsi"/>
              <w:szCs w:val="21"/>
            </w:rPr>
          </w:rPrChange>
        </w:rPr>
        <w:t>B21</w:t>
      </w:r>
    </w:p>
    <w:p w14:paraId="1364AA17" w14:textId="77777777" w:rsidR="00F7260B" w:rsidRPr="005405D8" w:rsidRDefault="00F7260B" w:rsidP="005405D8">
      <w:pPr>
        <w:rPr>
          <w:rStyle w:val="af6"/>
          <w:rFonts w:eastAsiaTheme="minorEastAsia"/>
          <w:rPrChange w:id="14259" w:author="raye" w:date="2018-08-10T17:48:00Z">
            <w:rPr>
              <w:rFonts w:ascii="inherit" w:eastAsia="Times New Roman" w:hAnsi="inherit" w:cs="Courier New"/>
              <w:color w:val="212121"/>
              <w:sz w:val="20"/>
              <w:szCs w:val="20"/>
            </w:rPr>
          </w:rPrChange>
        </w:rPr>
        <w:pPrChange w:id="14260" w:author="raye" w:date="2018-08-10T17:47:00Z">
          <w:pPr>
            <w:pStyle w:val="HTML"/>
            <w:shd w:val="clear" w:color="auto" w:fill="FFFFFF"/>
          </w:pPr>
        </w:pPrChange>
      </w:pPr>
      <w:r w:rsidRPr="005405D8">
        <w:rPr>
          <w:rStyle w:val="af6"/>
          <w:rFonts w:eastAsiaTheme="minorEastAsia"/>
          <w:rPrChange w:id="14261" w:author="raye" w:date="2018-08-10T17:48:00Z">
            <w:rPr>
              <w:rFonts w:ascii="等线" w:eastAsia="等线" w:hAnsi="等线"/>
              <w:szCs w:val="21"/>
            </w:rPr>
          </w:rPrChange>
        </w:rPr>
        <w:t>2.</w:t>
      </w:r>
      <w:r w:rsidRPr="005405D8">
        <w:rPr>
          <w:rStyle w:val="af6"/>
          <w:rFonts w:eastAsiaTheme="minorEastAsia"/>
          <w:rPrChange w:id="14262" w:author="raye" w:date="2018-08-10T17:48:00Z">
            <w:rPr>
              <w:rFonts w:ascii="等线" w:eastAsia="等线" w:hAnsi="等线" w:cstheme="minorHAnsi"/>
              <w:sz w:val="21"/>
              <w:szCs w:val="21"/>
            </w:rPr>
          </w:rPrChange>
        </w:rPr>
        <w:t xml:space="preserve"> Can be imported or added individually, can be deleted all</w:t>
      </w:r>
    </w:p>
    <w:p w14:paraId="17DDFED6" w14:textId="77777777" w:rsidR="00F7260B" w:rsidRPr="005405D8" w:rsidRDefault="00F7260B" w:rsidP="005405D8">
      <w:pPr>
        <w:rPr>
          <w:rStyle w:val="af6"/>
          <w:rFonts w:eastAsiaTheme="minorEastAsia"/>
          <w:rPrChange w:id="14263" w:author="raye" w:date="2018-08-10T17:48:00Z">
            <w:rPr>
              <w:rFonts w:ascii="等线" w:eastAsia="等线" w:hAnsi="等线" w:cstheme="minorHAnsi"/>
              <w:sz w:val="21"/>
              <w:szCs w:val="21"/>
            </w:rPr>
          </w:rPrChange>
        </w:rPr>
        <w:pPrChange w:id="14264" w:author="raye" w:date="2018-08-10T17:47:00Z">
          <w:pPr>
            <w:pStyle w:val="HTML"/>
            <w:shd w:val="clear" w:color="auto" w:fill="FFFFFF"/>
          </w:pPr>
        </w:pPrChange>
      </w:pPr>
      <w:r w:rsidRPr="005405D8">
        <w:rPr>
          <w:rStyle w:val="af6"/>
          <w:rFonts w:eastAsiaTheme="minorEastAsia"/>
          <w:rPrChange w:id="14265" w:author="raye" w:date="2018-08-10T17:48:00Z">
            <w:rPr>
              <w:rFonts w:ascii="等线" w:eastAsia="等线" w:hAnsi="等线" w:cstheme="minorHAnsi"/>
              <w:sz w:val="21"/>
              <w:szCs w:val="21"/>
            </w:rPr>
          </w:rPrChange>
        </w:rPr>
        <w:t>New field rule</w:t>
      </w:r>
    </w:p>
    <w:tbl>
      <w:tblPr>
        <w:tblW w:w="810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7"/>
        <w:gridCol w:w="1847"/>
        <w:gridCol w:w="2426"/>
      </w:tblGrid>
      <w:tr w:rsidR="00F7260B" w:rsidRPr="005405D8" w14:paraId="66743D79"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A862059" w14:textId="77777777" w:rsidR="00F7260B" w:rsidRPr="005405D8" w:rsidRDefault="00F7260B" w:rsidP="005405D8">
            <w:pPr>
              <w:rPr>
                <w:rStyle w:val="af6"/>
                <w:rFonts w:eastAsiaTheme="minorEastAsia"/>
                <w:rPrChange w:id="14266" w:author="raye" w:date="2018-08-10T17:48:00Z">
                  <w:rPr>
                    <w:rFonts w:ascii="等线" w:eastAsia="等线" w:hAnsi="等线" w:cs="宋体"/>
                    <w:b/>
                    <w:bCs/>
                    <w:kern w:val="0"/>
                    <w:szCs w:val="21"/>
                  </w:rPr>
                </w:rPrChange>
              </w:rPr>
              <w:pPrChange w:id="14267" w:author="raye" w:date="2018-08-10T17:47:00Z">
                <w:pPr/>
              </w:pPrChange>
            </w:pPr>
            <w:r w:rsidRPr="005405D8">
              <w:rPr>
                <w:rStyle w:val="af6"/>
                <w:rFonts w:eastAsiaTheme="minorEastAsia"/>
                <w:rPrChange w:id="14268" w:author="raye" w:date="2018-08-10T17:48:00Z">
                  <w:rPr>
                    <w:i/>
                    <w:sz w:val="24"/>
                    <w:szCs w:val="24"/>
                  </w:rPr>
                </w:rPrChange>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693D08C" w14:textId="77777777" w:rsidR="00F7260B" w:rsidRPr="005405D8" w:rsidRDefault="00F7260B" w:rsidP="005405D8">
            <w:pPr>
              <w:rPr>
                <w:rStyle w:val="af6"/>
                <w:rFonts w:eastAsiaTheme="minorEastAsia"/>
                <w:rPrChange w:id="14269" w:author="raye" w:date="2018-08-10T17:48:00Z">
                  <w:rPr>
                    <w:rFonts w:ascii="等线" w:eastAsia="等线" w:hAnsi="等线" w:cs="宋体"/>
                    <w:b/>
                    <w:bCs/>
                    <w:kern w:val="0"/>
                    <w:szCs w:val="21"/>
                  </w:rPr>
                </w:rPrChange>
              </w:rPr>
              <w:pPrChange w:id="14270" w:author="raye" w:date="2018-08-10T17:47:00Z">
                <w:pPr/>
              </w:pPrChange>
            </w:pPr>
            <w:r w:rsidRPr="005405D8">
              <w:rPr>
                <w:rStyle w:val="af6"/>
                <w:rFonts w:eastAsiaTheme="minorEastAsia"/>
                <w:rPrChange w:id="14271" w:author="raye" w:date="2018-08-10T17:48:00Z">
                  <w:rPr>
                    <w:i/>
                    <w:sz w:val="24"/>
                    <w:szCs w:val="24"/>
                  </w:rPr>
                </w:rPrChange>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FB45903" w14:textId="77777777" w:rsidR="00F7260B" w:rsidRPr="005405D8" w:rsidRDefault="00F7260B" w:rsidP="005405D8">
            <w:pPr>
              <w:rPr>
                <w:rStyle w:val="af6"/>
                <w:rFonts w:eastAsiaTheme="minorEastAsia"/>
                <w:rPrChange w:id="14272" w:author="raye" w:date="2018-08-10T17:48:00Z">
                  <w:rPr>
                    <w:rFonts w:ascii="等线" w:eastAsia="等线" w:hAnsi="等线" w:cs="宋体"/>
                    <w:b/>
                    <w:bCs/>
                    <w:kern w:val="0"/>
                    <w:szCs w:val="21"/>
                  </w:rPr>
                </w:rPrChange>
              </w:rPr>
              <w:pPrChange w:id="14273" w:author="raye" w:date="2018-08-10T17:47:00Z">
                <w:pPr/>
              </w:pPrChange>
            </w:pPr>
            <w:r w:rsidRPr="005405D8">
              <w:rPr>
                <w:rStyle w:val="af6"/>
                <w:rFonts w:eastAsiaTheme="minorEastAsia"/>
                <w:rPrChange w:id="14274" w:author="raye" w:date="2018-08-10T17:48:00Z">
                  <w:rPr>
                    <w:i/>
                    <w:sz w:val="24"/>
                    <w:szCs w:val="24"/>
                  </w:rPr>
                </w:rPrChange>
              </w:rPr>
              <w:t>Type</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4C78CE0" w14:textId="77777777" w:rsidR="00F7260B" w:rsidRPr="005405D8" w:rsidRDefault="00F7260B" w:rsidP="005405D8">
            <w:pPr>
              <w:rPr>
                <w:rStyle w:val="af6"/>
                <w:rFonts w:eastAsiaTheme="minorEastAsia"/>
                <w:rPrChange w:id="14275" w:author="raye" w:date="2018-08-10T17:48:00Z">
                  <w:rPr>
                    <w:rFonts w:ascii="等线" w:eastAsia="等线" w:hAnsi="等线" w:cs="宋体"/>
                    <w:b/>
                    <w:bCs/>
                    <w:kern w:val="0"/>
                    <w:szCs w:val="21"/>
                  </w:rPr>
                </w:rPrChange>
              </w:rPr>
              <w:pPrChange w:id="14276" w:author="raye" w:date="2018-08-10T17:47:00Z">
                <w:pPr/>
              </w:pPrChange>
            </w:pPr>
            <w:r w:rsidRPr="005405D8">
              <w:rPr>
                <w:rStyle w:val="af6"/>
                <w:rFonts w:eastAsiaTheme="minorEastAsia"/>
                <w:rPrChange w:id="14277" w:author="raye" w:date="2018-08-10T17:48:00Z">
                  <w:rPr>
                    <w:i/>
                    <w:sz w:val="24"/>
                    <w:szCs w:val="24"/>
                  </w:rPr>
                </w:rPrChange>
              </w:rPr>
              <w:t>Remarks</w:t>
            </w:r>
          </w:p>
        </w:tc>
      </w:tr>
      <w:tr w:rsidR="00F7260B" w:rsidRPr="005405D8" w14:paraId="35C24D16"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4672B78" w14:textId="77777777" w:rsidR="00F7260B" w:rsidRPr="005405D8" w:rsidRDefault="00F7260B" w:rsidP="005405D8">
            <w:pPr>
              <w:rPr>
                <w:rStyle w:val="af6"/>
                <w:rFonts w:eastAsiaTheme="minorEastAsia"/>
                <w:rPrChange w:id="14278" w:author="raye" w:date="2018-08-10T17:48:00Z">
                  <w:rPr>
                    <w:i/>
                    <w:sz w:val="24"/>
                    <w:szCs w:val="24"/>
                  </w:rPr>
                </w:rPrChange>
              </w:rPr>
              <w:pPrChange w:id="14279" w:author="raye" w:date="2018-08-10T17:47:00Z">
                <w:pPr/>
              </w:pPrChange>
            </w:pPr>
            <w:r w:rsidRPr="005405D8">
              <w:rPr>
                <w:rStyle w:val="af6"/>
                <w:rFonts w:eastAsiaTheme="minorEastAsia"/>
                <w:rPrChange w:id="14280" w:author="raye" w:date="2018-08-10T17:48:00Z">
                  <w:rPr>
                    <w:i/>
                    <w:sz w:val="24"/>
                    <w:szCs w:val="24"/>
                  </w:rPr>
                </w:rPrChange>
              </w:rPr>
              <w:t xml:space="preserve">Country /Region Name                                          </w:t>
            </w:r>
          </w:p>
        </w:tc>
        <w:tc>
          <w:tcPr>
            <w:tcW w:w="1848" w:type="dxa"/>
            <w:tcBorders>
              <w:top w:val="single" w:sz="4" w:space="0" w:color="auto"/>
              <w:left w:val="single" w:sz="4" w:space="0" w:color="auto"/>
              <w:bottom w:val="single" w:sz="4" w:space="0" w:color="auto"/>
              <w:right w:val="single" w:sz="4" w:space="0" w:color="auto"/>
            </w:tcBorders>
            <w:hideMark/>
          </w:tcPr>
          <w:p w14:paraId="54FB4C45" w14:textId="77777777" w:rsidR="00F7260B" w:rsidRPr="005405D8" w:rsidRDefault="00F7260B" w:rsidP="005405D8">
            <w:pPr>
              <w:rPr>
                <w:rStyle w:val="af6"/>
                <w:rFonts w:eastAsiaTheme="minorEastAsia"/>
                <w:rPrChange w:id="14281" w:author="raye" w:date="2018-08-10T17:48:00Z">
                  <w:rPr>
                    <w:i/>
                    <w:sz w:val="24"/>
                    <w:szCs w:val="24"/>
                  </w:rPr>
                </w:rPrChange>
              </w:rPr>
              <w:pPrChange w:id="14282" w:author="raye" w:date="2018-08-10T17:47:00Z">
                <w:pPr/>
              </w:pPrChange>
            </w:pPr>
            <w:r w:rsidRPr="005405D8">
              <w:rPr>
                <w:rStyle w:val="af6"/>
                <w:rFonts w:eastAsiaTheme="minorEastAsia"/>
                <w:rPrChange w:id="14283" w:author="raye" w:date="2018-08-10T17:48: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47A9DD51" w14:textId="77777777" w:rsidR="00F7260B" w:rsidRPr="005405D8" w:rsidRDefault="00F7260B" w:rsidP="005405D8">
            <w:pPr>
              <w:rPr>
                <w:rStyle w:val="af6"/>
                <w:rFonts w:eastAsiaTheme="minorEastAsia"/>
                <w:rPrChange w:id="14284" w:author="raye" w:date="2018-08-10T17:48:00Z">
                  <w:rPr>
                    <w:i/>
                    <w:sz w:val="24"/>
                    <w:szCs w:val="24"/>
                  </w:rPr>
                </w:rPrChange>
              </w:rPr>
              <w:pPrChange w:id="14285" w:author="raye" w:date="2018-08-10T17:47:00Z">
                <w:pPr/>
              </w:pPrChange>
            </w:pPr>
            <w:r w:rsidRPr="005405D8">
              <w:rPr>
                <w:rStyle w:val="af6"/>
                <w:rFonts w:eastAsiaTheme="minorEastAsia"/>
                <w:rPrChange w:id="14286" w:author="raye" w:date="2018-08-10T17:48:00Z">
                  <w:rPr>
                    <w:i/>
                    <w:sz w:val="24"/>
                    <w:szCs w:val="24"/>
                  </w:rPr>
                </w:rPrChange>
              </w:rPr>
              <w:t>Dropdown menu</w:t>
            </w:r>
          </w:p>
        </w:tc>
        <w:tc>
          <w:tcPr>
            <w:tcW w:w="2427" w:type="dxa"/>
            <w:tcBorders>
              <w:top w:val="single" w:sz="4" w:space="0" w:color="auto"/>
              <w:left w:val="single" w:sz="4" w:space="0" w:color="auto"/>
              <w:bottom w:val="single" w:sz="4" w:space="0" w:color="auto"/>
              <w:right w:val="single" w:sz="4" w:space="0" w:color="auto"/>
            </w:tcBorders>
            <w:noWrap/>
            <w:hideMark/>
          </w:tcPr>
          <w:p w14:paraId="5A9C35A1" w14:textId="77777777" w:rsidR="00F7260B" w:rsidRPr="005405D8" w:rsidRDefault="00F7260B" w:rsidP="005405D8">
            <w:pPr>
              <w:rPr>
                <w:rStyle w:val="af6"/>
                <w:rFonts w:eastAsiaTheme="minorEastAsia"/>
                <w:rPrChange w:id="14287" w:author="raye" w:date="2018-08-10T17:48:00Z">
                  <w:rPr>
                    <w:i/>
                    <w:sz w:val="24"/>
                    <w:szCs w:val="24"/>
                  </w:rPr>
                </w:rPrChange>
              </w:rPr>
              <w:pPrChange w:id="14288" w:author="raye" w:date="2018-08-10T17:47:00Z">
                <w:pPr/>
              </w:pPrChange>
            </w:pPr>
            <w:r w:rsidRPr="005405D8">
              <w:rPr>
                <w:rStyle w:val="af6"/>
                <w:rFonts w:eastAsiaTheme="minorEastAsia"/>
                <w:rPrChange w:id="14289" w:author="raye" w:date="2018-08-10T17:48:00Z">
                  <w:rPr>
                    <w:i/>
                    <w:sz w:val="24"/>
                    <w:szCs w:val="24"/>
                  </w:rPr>
                </w:rPrChange>
              </w:rPr>
              <w:t>plugin</w:t>
            </w:r>
          </w:p>
        </w:tc>
      </w:tr>
      <w:tr w:rsidR="00F7260B" w:rsidRPr="005405D8" w14:paraId="65B80259"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7A141889" w14:textId="77777777" w:rsidR="00F7260B" w:rsidRPr="005405D8" w:rsidRDefault="00F7260B" w:rsidP="005405D8">
            <w:pPr>
              <w:rPr>
                <w:rStyle w:val="af6"/>
                <w:rFonts w:eastAsiaTheme="minorEastAsia"/>
                <w:rPrChange w:id="14290" w:author="raye" w:date="2018-08-10T17:48:00Z">
                  <w:rPr>
                    <w:i/>
                    <w:sz w:val="24"/>
                    <w:szCs w:val="24"/>
                  </w:rPr>
                </w:rPrChange>
              </w:rPr>
              <w:pPrChange w:id="14291" w:author="raye" w:date="2018-08-10T17:47:00Z">
                <w:pPr/>
              </w:pPrChange>
            </w:pPr>
            <w:r w:rsidRPr="005405D8">
              <w:rPr>
                <w:rStyle w:val="af6"/>
                <w:rFonts w:eastAsiaTheme="minorEastAsia"/>
                <w:rPrChange w:id="14292" w:author="raye" w:date="2018-08-10T17:48:00Z">
                  <w:rPr>
                    <w:i/>
                    <w:sz w:val="24"/>
                    <w:szCs w:val="24"/>
                  </w:rPr>
                </w:rPrChange>
              </w:rPr>
              <w:t>Source</w:t>
            </w:r>
          </w:p>
        </w:tc>
        <w:tc>
          <w:tcPr>
            <w:tcW w:w="1848" w:type="dxa"/>
            <w:tcBorders>
              <w:top w:val="single" w:sz="4" w:space="0" w:color="auto"/>
              <w:left w:val="single" w:sz="4" w:space="0" w:color="auto"/>
              <w:bottom w:val="single" w:sz="4" w:space="0" w:color="auto"/>
              <w:right w:val="single" w:sz="4" w:space="0" w:color="auto"/>
            </w:tcBorders>
            <w:hideMark/>
          </w:tcPr>
          <w:p w14:paraId="6FFE2DE9" w14:textId="77777777" w:rsidR="00F7260B" w:rsidRPr="005405D8" w:rsidRDefault="00F7260B" w:rsidP="005405D8">
            <w:pPr>
              <w:rPr>
                <w:rStyle w:val="af6"/>
                <w:rFonts w:eastAsiaTheme="minorEastAsia"/>
                <w:rPrChange w:id="14293" w:author="raye" w:date="2018-08-10T17:48:00Z">
                  <w:rPr>
                    <w:i/>
                    <w:sz w:val="24"/>
                    <w:szCs w:val="24"/>
                  </w:rPr>
                </w:rPrChange>
              </w:rPr>
              <w:pPrChange w:id="14294" w:author="raye" w:date="2018-08-10T17:47:00Z">
                <w:pPr/>
              </w:pPrChange>
            </w:pPr>
            <w:r w:rsidRPr="005405D8">
              <w:rPr>
                <w:rStyle w:val="af6"/>
                <w:rFonts w:eastAsiaTheme="minorEastAsia"/>
                <w:rPrChange w:id="14295" w:author="raye" w:date="2018-08-10T17:4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05344473" w14:textId="77777777" w:rsidR="00F7260B" w:rsidRPr="005405D8" w:rsidRDefault="00F7260B" w:rsidP="005405D8">
            <w:pPr>
              <w:rPr>
                <w:rStyle w:val="af6"/>
                <w:rFonts w:eastAsiaTheme="minorEastAsia"/>
                <w:rPrChange w:id="14296" w:author="raye" w:date="2018-08-10T17:48:00Z">
                  <w:rPr>
                    <w:i/>
                    <w:sz w:val="24"/>
                    <w:szCs w:val="24"/>
                  </w:rPr>
                </w:rPrChange>
              </w:rPr>
              <w:pPrChange w:id="14297" w:author="raye" w:date="2018-08-10T17:47:00Z">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PrChange>
            </w:pPr>
            <w:r w:rsidRPr="005405D8">
              <w:rPr>
                <w:rStyle w:val="af6"/>
                <w:rFonts w:eastAsiaTheme="minorEastAsia"/>
                <w:rPrChange w:id="14298" w:author="raye" w:date="2018-08-10T17:48:00Z">
                  <w:rPr>
                    <w:i/>
                    <w:sz w:val="24"/>
                    <w:szCs w:val="24"/>
                  </w:rPr>
                </w:rPrChange>
              </w:rPr>
              <w:t>within 300 characters</w:t>
            </w:r>
          </w:p>
          <w:p w14:paraId="4132AC8B" w14:textId="77777777" w:rsidR="00F7260B" w:rsidRPr="005405D8" w:rsidRDefault="00F7260B" w:rsidP="005405D8">
            <w:pPr>
              <w:rPr>
                <w:rStyle w:val="af6"/>
                <w:rFonts w:eastAsiaTheme="minorEastAsia"/>
                <w:rPrChange w:id="14299" w:author="raye" w:date="2018-08-10T17:48:00Z">
                  <w:rPr>
                    <w:i/>
                    <w:sz w:val="24"/>
                    <w:szCs w:val="24"/>
                  </w:rPr>
                </w:rPrChange>
              </w:rPr>
              <w:pPrChange w:id="14300" w:author="raye" w:date="2018-08-10T17:47:00Z">
                <w:pPr/>
              </w:pPrChange>
            </w:pPr>
          </w:p>
        </w:tc>
        <w:tc>
          <w:tcPr>
            <w:tcW w:w="2427" w:type="dxa"/>
            <w:tcBorders>
              <w:top w:val="single" w:sz="4" w:space="0" w:color="auto"/>
              <w:left w:val="single" w:sz="4" w:space="0" w:color="auto"/>
              <w:bottom w:val="single" w:sz="4" w:space="0" w:color="auto"/>
              <w:right w:val="single" w:sz="4" w:space="0" w:color="auto"/>
            </w:tcBorders>
            <w:noWrap/>
            <w:hideMark/>
          </w:tcPr>
          <w:p w14:paraId="50123640" w14:textId="77777777" w:rsidR="00F7260B" w:rsidRPr="005405D8" w:rsidRDefault="00F7260B" w:rsidP="005405D8">
            <w:pPr>
              <w:rPr>
                <w:rStyle w:val="af6"/>
                <w:rFonts w:eastAsiaTheme="minorEastAsia"/>
                <w:rPrChange w:id="14301" w:author="raye" w:date="2018-08-10T17:48:00Z">
                  <w:rPr>
                    <w:rFonts w:ascii="等线" w:eastAsia="等线" w:hAnsi="等线" w:cs="宋体"/>
                    <w:kern w:val="0"/>
                    <w:szCs w:val="21"/>
                  </w:rPr>
                </w:rPrChange>
              </w:rPr>
              <w:pPrChange w:id="14302" w:author="raye" w:date="2018-08-10T17:47:00Z">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PrChange>
            </w:pPr>
            <w:r w:rsidRPr="005405D8">
              <w:rPr>
                <w:rStyle w:val="af6"/>
                <w:rFonts w:eastAsiaTheme="minorEastAsia"/>
                <w:rPrChange w:id="14303" w:author="raye" w:date="2018-08-10T17:48:00Z">
                  <w:rPr/>
                </w:rPrChange>
              </w:rPr>
              <w:br/>
              <w:t xml:space="preserve">It’s mainly the source of the data. The list is </w:t>
            </w:r>
            <w:r w:rsidRPr="005405D8">
              <w:rPr>
                <w:rStyle w:val="af6"/>
                <w:rFonts w:eastAsiaTheme="minorEastAsia"/>
                <w:rPrChange w:id="14304" w:author="raye" w:date="2018-08-10T17:48:00Z">
                  <w:rPr>
                    <w:i/>
                    <w:sz w:val="24"/>
                    <w:szCs w:val="24"/>
                  </w:rPr>
                </w:rPrChange>
              </w:rPr>
              <w:lastRenderedPageBreak/>
              <w:t>not displayed. You can see it when you click edit.</w:t>
            </w:r>
          </w:p>
        </w:tc>
      </w:tr>
    </w:tbl>
    <w:p w14:paraId="5F3F0D03" w14:textId="0777D3CF" w:rsidR="00F7260B" w:rsidRDefault="00F7260B" w:rsidP="005405D8">
      <w:pPr>
        <w:rPr>
          <w:ins w:id="14305" w:author="raye" w:date="2018-08-10T17:51:00Z"/>
          <w:rStyle w:val="af6"/>
          <w:rFonts w:eastAsiaTheme="minorEastAsia"/>
        </w:rPr>
        <w:pPrChange w:id="14306" w:author="raye" w:date="2018-08-10T17:47:00Z">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pPr>
        </w:pPrChange>
      </w:pPr>
      <w:r w:rsidRPr="005405D8">
        <w:rPr>
          <w:rStyle w:val="af6"/>
          <w:rFonts w:eastAsiaTheme="minorEastAsia"/>
          <w:rPrChange w:id="14307" w:author="raye" w:date="2018-08-10T17:48:00Z">
            <w:rPr>
              <w:rFonts w:ascii="等线" w:eastAsia="等线" w:hAnsi="等线"/>
              <w:szCs w:val="21"/>
            </w:rPr>
          </w:rPrChange>
        </w:rPr>
        <w:lastRenderedPageBreak/>
        <w:t>3. search</w:t>
      </w:r>
      <w:r w:rsidRPr="005405D8">
        <w:rPr>
          <w:rStyle w:val="af6"/>
          <w:rFonts w:eastAsiaTheme="minorEastAsia"/>
          <w:rPrChange w:id="14308" w:author="raye" w:date="2018-08-10T17:48:00Z">
            <w:rPr>
              <w:rFonts w:ascii="等线" w:eastAsia="等线" w:hAnsi="等线" w:cstheme="minorHAnsi"/>
              <w:szCs w:val="21"/>
            </w:rPr>
          </w:rPrChange>
        </w:rPr>
        <w:br/>
        <w:t>Search by country name or abbreviation</w:t>
      </w:r>
    </w:p>
    <w:p w14:paraId="1B055B68" w14:textId="77777777" w:rsidR="00EA1738" w:rsidRPr="005405D8" w:rsidRDefault="00EA1738" w:rsidP="005405D8">
      <w:pPr>
        <w:rPr>
          <w:rStyle w:val="af6"/>
          <w:rFonts w:eastAsiaTheme="minorEastAsia"/>
          <w:rPrChange w:id="14309" w:author="raye" w:date="2018-08-10T17:48:00Z">
            <w:rPr>
              <w:rFonts w:ascii="等线" w:eastAsia="等线" w:hAnsi="等线" w:cstheme="minorHAnsi"/>
              <w:szCs w:val="21"/>
            </w:rPr>
          </w:rPrChange>
        </w:rPr>
        <w:pPrChange w:id="14310" w:author="raye" w:date="2018-08-10T17:47:00Z">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pPr>
        </w:pPrChange>
      </w:pPr>
    </w:p>
    <w:p w14:paraId="10E30F86" w14:textId="77777777" w:rsidR="00F7260B" w:rsidRPr="00EA1738" w:rsidRDefault="00F7260B" w:rsidP="00EA1738">
      <w:pPr>
        <w:pStyle w:val="a0"/>
        <w:numPr>
          <w:ilvl w:val="0"/>
          <w:numId w:val="219"/>
        </w:numPr>
        <w:ind w:firstLineChars="0"/>
        <w:rPr>
          <w:rStyle w:val="aff4"/>
          <w:rFonts w:eastAsiaTheme="minorEastAsia"/>
          <w:rPrChange w:id="14311" w:author="raye" w:date="2018-08-10T17:51:00Z">
            <w:rPr>
              <w:rFonts w:ascii="等线" w:eastAsia="等线" w:hAnsi="等线"/>
              <w:b/>
              <w:szCs w:val="21"/>
            </w:rPr>
          </w:rPrChange>
        </w:rPr>
        <w:pPrChange w:id="14312" w:author="raye" w:date="2018-08-10T17:51:00Z">
          <w:pPr>
            <w:pStyle w:val="a0"/>
            <w:numPr>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hanging="420"/>
          </w:pPr>
        </w:pPrChange>
      </w:pPr>
      <w:bookmarkStart w:id="14313" w:name="OLE_LINK49"/>
      <w:bookmarkStart w:id="14314" w:name="OLE_LINK48"/>
      <w:r w:rsidRPr="00EA1738">
        <w:rPr>
          <w:rStyle w:val="aff4"/>
          <w:rFonts w:eastAsiaTheme="minorEastAsia"/>
          <w:rPrChange w:id="14315" w:author="raye" w:date="2018-08-10T17:51:00Z">
            <w:rPr>
              <w:rFonts w:ascii="等线" w:eastAsia="等线" w:hAnsi="等线"/>
              <w:b/>
              <w:szCs w:val="21"/>
            </w:rPr>
          </w:rPrChange>
        </w:rPr>
        <w:t>Company name suffix list</w:t>
      </w:r>
    </w:p>
    <w:bookmarkEnd w:id="14313"/>
    <w:bookmarkEnd w:id="14314"/>
    <w:p w14:paraId="71D73C94" w14:textId="77777777" w:rsidR="00F7260B" w:rsidRPr="005405D8" w:rsidRDefault="00F7260B" w:rsidP="005405D8">
      <w:pPr>
        <w:rPr>
          <w:rStyle w:val="af6"/>
          <w:rFonts w:eastAsiaTheme="minorEastAsia"/>
          <w:rPrChange w:id="14316" w:author="raye" w:date="2018-08-10T17:48:00Z">
            <w:rPr>
              <w:rFonts w:ascii="等线" w:eastAsia="等线" w:hAnsi="等线" w:cstheme="minorHAnsi"/>
              <w:szCs w:val="21"/>
            </w:rPr>
          </w:rPrChange>
        </w:rPr>
        <w:pPrChange w:id="14317" w:author="raye" w:date="2018-08-10T17:47:00Z">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pPr>
        </w:pPrChange>
      </w:pPr>
      <w:r w:rsidRPr="005405D8">
        <w:rPr>
          <w:rStyle w:val="af6"/>
          <w:rFonts w:eastAsiaTheme="minorEastAsia"/>
          <w:rPrChange w:id="14318" w:author="raye" w:date="2018-08-10T17:48:00Z">
            <w:rPr>
              <w:rFonts w:ascii="等线" w:eastAsia="等线" w:hAnsi="等线"/>
              <w:szCs w:val="21"/>
            </w:rPr>
          </w:rPrChange>
        </w:rPr>
        <w:t>1.</w:t>
      </w:r>
      <w:r w:rsidRPr="005405D8">
        <w:rPr>
          <w:rStyle w:val="af6"/>
          <w:rFonts w:eastAsiaTheme="minorEastAsia"/>
          <w:rPrChange w:id="14319" w:author="raye" w:date="2018-08-10T17:48:00Z">
            <w:rPr>
              <w:rFonts w:ascii="等线" w:eastAsia="等线" w:hAnsi="等线" w:cstheme="minorHAnsi"/>
              <w:szCs w:val="21"/>
            </w:rPr>
          </w:rPrChange>
        </w:rPr>
        <w:t xml:space="preserve"> Apply: Remove the suffix when search by company name B16 &amp; B21</w:t>
      </w:r>
    </w:p>
    <w:p w14:paraId="693BDCBE" w14:textId="77777777" w:rsidR="00F7260B" w:rsidRPr="005405D8" w:rsidRDefault="00F7260B" w:rsidP="005405D8">
      <w:pPr>
        <w:rPr>
          <w:rStyle w:val="af6"/>
          <w:rFonts w:eastAsiaTheme="minorEastAsia"/>
          <w:rPrChange w:id="14320" w:author="raye" w:date="2018-08-10T17:48:00Z">
            <w:rPr>
              <w:rFonts w:ascii="等线" w:eastAsia="等线" w:hAnsi="等线" w:cstheme="minorHAnsi"/>
              <w:szCs w:val="21"/>
            </w:rPr>
          </w:rPrChange>
        </w:rPr>
        <w:pPrChange w:id="14321" w:author="raye" w:date="2018-08-10T17:47:00Z">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pPr>
        </w:pPrChange>
      </w:pPr>
      <w:r w:rsidRPr="005405D8">
        <w:rPr>
          <w:rStyle w:val="af6"/>
          <w:rFonts w:eastAsiaTheme="minorEastAsia"/>
          <w:rPrChange w:id="14322" w:author="raye" w:date="2018-08-10T17:48:00Z">
            <w:rPr>
              <w:rFonts w:ascii="等线" w:eastAsia="等线" w:hAnsi="等线"/>
              <w:szCs w:val="21"/>
            </w:rPr>
          </w:rPrChange>
        </w:rPr>
        <w:t xml:space="preserve">2. Search: </w:t>
      </w:r>
      <w:r w:rsidRPr="005405D8">
        <w:rPr>
          <w:rStyle w:val="af6"/>
          <w:rFonts w:eastAsiaTheme="minorEastAsia"/>
          <w:rPrChange w:id="14323" w:author="raye" w:date="2018-08-10T17:48:00Z">
            <w:rPr>
              <w:rFonts w:ascii="等线" w:eastAsia="等线" w:hAnsi="等线" w:cstheme="minorHAnsi"/>
              <w:szCs w:val="21"/>
            </w:rPr>
          </w:rPrChange>
        </w:rPr>
        <w:t>Can be found by various variants</w:t>
      </w:r>
    </w:p>
    <w:p w14:paraId="38906347" w14:textId="77777777" w:rsidR="00F7260B" w:rsidRPr="005405D8" w:rsidRDefault="00F7260B" w:rsidP="005405D8">
      <w:pPr>
        <w:rPr>
          <w:rStyle w:val="af6"/>
          <w:rFonts w:eastAsiaTheme="minorEastAsia"/>
          <w:rPrChange w:id="14324" w:author="raye" w:date="2018-08-10T17:48:00Z">
            <w:rPr>
              <w:rFonts w:ascii="等线" w:eastAsia="等线" w:hAnsi="等线" w:cstheme="minorHAnsi"/>
              <w:szCs w:val="21"/>
            </w:rPr>
          </w:rPrChange>
        </w:rPr>
        <w:pPrChange w:id="14325" w:author="raye" w:date="2018-08-10T17:47:00Z">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pPr>
        </w:pPrChange>
      </w:pPr>
      <w:r w:rsidRPr="005405D8">
        <w:rPr>
          <w:rStyle w:val="af6"/>
          <w:rFonts w:eastAsiaTheme="minorEastAsia"/>
          <w:rPrChange w:id="14326" w:author="raye" w:date="2018-08-10T17:48:00Z">
            <w:rPr>
              <w:rFonts w:ascii="等线" w:eastAsia="等线" w:hAnsi="等线" w:cstheme="minorHAnsi"/>
              <w:szCs w:val="21"/>
            </w:rPr>
          </w:rPrChange>
        </w:rPr>
        <w:t>3.</w:t>
      </w:r>
      <w:r w:rsidRPr="005405D8">
        <w:rPr>
          <w:rStyle w:val="af6"/>
          <w:rFonts w:eastAsiaTheme="minorEastAsia"/>
          <w:rPrChange w:id="14327" w:author="raye" w:date="2018-08-10T17:48:00Z">
            <w:rPr>
              <w:rFonts w:ascii="等线" w:eastAsia="等线" w:hAnsi="等线"/>
              <w:szCs w:val="21"/>
            </w:rPr>
          </w:rPrChange>
        </w:rPr>
        <w:t xml:space="preserve"> The a</w:t>
      </w:r>
      <w:r w:rsidRPr="005405D8">
        <w:rPr>
          <w:rStyle w:val="af6"/>
          <w:rFonts w:eastAsiaTheme="minorEastAsia"/>
          <w:rPrChange w:id="14328" w:author="raye" w:date="2018-08-10T17:48:00Z">
            <w:rPr>
              <w:rFonts w:ascii="等线" w:eastAsia="等线" w:hAnsi="等线" w:cstheme="minorHAnsi"/>
              <w:szCs w:val="21"/>
            </w:rPr>
          </w:rPrChange>
        </w:rPr>
        <w:t>bbrevation is without a dot. If the suffix has a dot, then the name is the full name</w:t>
      </w:r>
      <w:r w:rsidRPr="005405D8">
        <w:rPr>
          <w:rStyle w:val="af6"/>
          <w:rFonts w:eastAsiaTheme="minorEastAsia"/>
          <w:rPrChange w:id="14329" w:author="raye" w:date="2018-08-10T17:48:00Z">
            <w:rPr>
              <w:rFonts w:ascii="inherit" w:eastAsia="Times New Roman" w:hAnsi="inherit" w:cs="Courier New"/>
              <w:color w:val="212121"/>
              <w:sz w:val="20"/>
              <w:szCs w:val="20"/>
              <w:lang w:val="en"/>
            </w:rPr>
          </w:rPrChange>
        </w:rPr>
        <w:t>.</w:t>
      </w:r>
      <w:r w:rsidRPr="005405D8">
        <w:rPr>
          <w:rStyle w:val="af6"/>
          <w:rFonts w:eastAsiaTheme="minorEastAsia" w:hint="eastAsia"/>
          <w:rPrChange w:id="14330" w:author="raye" w:date="2018-08-10T17:48:00Z">
            <w:rPr>
              <w:rFonts w:ascii="inherit" w:hAnsi="inherit" w:cs="Courier New" w:hint="eastAsia"/>
              <w:color w:val="212121"/>
              <w:sz w:val="20"/>
              <w:szCs w:val="20"/>
              <w:lang w:val="en"/>
            </w:rPr>
          </w:rPrChange>
        </w:rPr>
        <w:t xml:space="preserve"> </w:t>
      </w:r>
    </w:p>
    <w:p w14:paraId="163D771C" w14:textId="77777777" w:rsidR="00F7260B" w:rsidRPr="005405D8" w:rsidRDefault="00F7260B" w:rsidP="005405D8">
      <w:pPr>
        <w:rPr>
          <w:rStyle w:val="af6"/>
          <w:rFonts w:eastAsiaTheme="minorEastAsia"/>
          <w:rPrChange w:id="14331" w:author="raye" w:date="2018-08-10T17:48:00Z">
            <w:rPr>
              <w:rFonts w:ascii="等线" w:eastAsia="等线" w:hAnsi="等线"/>
              <w:szCs w:val="21"/>
            </w:rPr>
          </w:rPrChange>
        </w:rPr>
        <w:pPrChange w:id="14332" w:author="raye" w:date="2018-08-10T17: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pPr>
        </w:pPrChange>
      </w:pPr>
      <w:r w:rsidRPr="005405D8">
        <w:rPr>
          <w:rStyle w:val="af6"/>
          <w:rFonts w:eastAsiaTheme="minorEastAsia"/>
          <w:rPrChange w:id="14333" w:author="raye" w:date="2018-08-10T17:48:00Z">
            <w:rPr>
              <w:rFonts w:ascii="等线" w:eastAsia="等线" w:hAnsi="等线"/>
              <w:szCs w:val="21"/>
            </w:rPr>
          </w:rPrChange>
        </w:rPr>
        <w:t xml:space="preserve">4. </w:t>
      </w:r>
      <w:r w:rsidRPr="005405D8">
        <w:rPr>
          <w:rStyle w:val="af6"/>
          <w:rFonts w:eastAsiaTheme="minorEastAsia"/>
          <w:rPrChange w:id="14334" w:author="raye" w:date="2018-08-10T17:48:00Z">
            <w:rPr>
              <w:rFonts w:ascii="等线" w:eastAsia="等线" w:hAnsi="等线" w:cstheme="minorHAnsi"/>
              <w:szCs w:val="21"/>
            </w:rPr>
          </w:rPrChange>
        </w:rPr>
        <w:t>Add at least one form to add click to confirm adding</w:t>
      </w:r>
    </w:p>
    <w:p w14:paraId="4F0F1841" w14:textId="77777777" w:rsidR="00F7260B" w:rsidRPr="005405D8" w:rsidRDefault="00F7260B" w:rsidP="005405D8">
      <w:pPr>
        <w:rPr>
          <w:rStyle w:val="af6"/>
          <w:rFonts w:eastAsiaTheme="minorEastAsia"/>
          <w:rPrChange w:id="14335" w:author="raye" w:date="2018-08-10T17:48:00Z">
            <w:rPr>
              <w:rFonts w:ascii="等线" w:eastAsia="等线" w:hAnsi="等线"/>
              <w:szCs w:val="21"/>
            </w:rPr>
          </w:rPrChange>
        </w:rPr>
        <w:pPrChange w:id="14336" w:author="raye" w:date="2018-08-10T17: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11226077" w14:textId="77777777" w:rsidR="00F7260B" w:rsidRPr="00EA1738" w:rsidRDefault="00F7260B" w:rsidP="00EA1738">
      <w:pPr>
        <w:pStyle w:val="a0"/>
        <w:numPr>
          <w:ilvl w:val="0"/>
          <w:numId w:val="220"/>
        </w:numPr>
        <w:ind w:firstLineChars="0"/>
        <w:rPr>
          <w:rStyle w:val="aff4"/>
          <w:rFonts w:eastAsiaTheme="minorEastAsia"/>
          <w:rPrChange w:id="14337" w:author="raye" w:date="2018-08-10T17:51:00Z">
            <w:rPr>
              <w:rFonts w:ascii="等线" w:eastAsia="等线" w:hAnsi="等线"/>
              <w:b/>
              <w:szCs w:val="21"/>
            </w:rPr>
          </w:rPrChange>
        </w:rPr>
        <w:pPrChange w:id="14338" w:author="raye" w:date="2018-08-10T17:51:00Z">
          <w:pPr>
            <w:pStyle w:val="a0"/>
            <w:numPr>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hanging="420"/>
          </w:pPr>
        </w:pPrChange>
      </w:pPr>
      <w:bookmarkStart w:id="14339" w:name="OLE_LINK51"/>
      <w:bookmarkStart w:id="14340" w:name="OLE_LINK50"/>
      <w:r w:rsidRPr="00EA1738">
        <w:rPr>
          <w:rStyle w:val="aff4"/>
          <w:rFonts w:eastAsiaTheme="minorEastAsia"/>
          <w:rPrChange w:id="14341" w:author="raye" w:date="2018-08-10T17:51:00Z">
            <w:rPr>
              <w:rFonts w:ascii="等线" w:eastAsia="等线" w:hAnsi="等线"/>
              <w:b/>
              <w:szCs w:val="21"/>
            </w:rPr>
          </w:rPrChange>
        </w:rPr>
        <w:t>Top 10 Exports</w:t>
      </w:r>
    </w:p>
    <w:bookmarkEnd w:id="14339"/>
    <w:bookmarkEnd w:id="14340"/>
    <w:p w14:paraId="6EDB6974" w14:textId="77777777" w:rsidR="00F7260B" w:rsidRPr="005405D8" w:rsidRDefault="00F7260B" w:rsidP="005405D8">
      <w:pPr>
        <w:rPr>
          <w:rStyle w:val="af6"/>
          <w:rFonts w:eastAsiaTheme="minorEastAsia"/>
          <w:rPrChange w:id="14342" w:author="raye" w:date="2018-08-10T17:48:00Z">
            <w:rPr>
              <w:rFonts w:ascii="等线" w:eastAsia="等线" w:hAnsi="等线"/>
              <w:szCs w:val="21"/>
            </w:rPr>
          </w:rPrChange>
        </w:rPr>
        <w:pPrChange w:id="14343" w:author="raye" w:date="2018-08-10T17: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pPr>
        </w:pPrChange>
      </w:pPr>
      <w:r w:rsidRPr="005405D8">
        <w:rPr>
          <w:rStyle w:val="af6"/>
          <w:rFonts w:eastAsiaTheme="minorEastAsia"/>
          <w:rPrChange w:id="14344" w:author="raye" w:date="2018-08-10T17:48:00Z">
            <w:rPr>
              <w:rFonts w:ascii="等线" w:eastAsia="等线" w:hAnsi="等线"/>
              <w:szCs w:val="21"/>
            </w:rPr>
          </w:rPrChange>
        </w:rPr>
        <w:t>1. Apply:</w:t>
      </w:r>
      <w:r w:rsidRPr="005405D8">
        <w:rPr>
          <w:rStyle w:val="af6"/>
          <w:rFonts w:eastAsiaTheme="minorEastAsia" w:hint="eastAsia"/>
          <w:rPrChange w:id="14345" w:author="raye" w:date="2018-08-10T17:48:00Z">
            <w:rPr>
              <w:rFonts w:ascii="等线" w:eastAsia="等线" w:hAnsi="等线" w:hint="eastAsia"/>
              <w:szCs w:val="21"/>
            </w:rPr>
          </w:rPrChange>
        </w:rPr>
        <w:t xml:space="preserve">　</w:t>
      </w:r>
      <w:r w:rsidRPr="005405D8">
        <w:rPr>
          <w:rStyle w:val="af6"/>
          <w:rFonts w:eastAsiaTheme="minorEastAsia"/>
          <w:rPrChange w:id="14346" w:author="raye" w:date="2018-08-10T17:48:00Z">
            <w:rPr>
              <w:rFonts w:ascii="等线" w:eastAsia="等线" w:hAnsi="等线" w:cstheme="minorHAnsi"/>
              <w:szCs w:val="21"/>
            </w:rPr>
          </w:rPrChange>
        </w:rPr>
        <w:t>B4</w:t>
      </w:r>
    </w:p>
    <w:p w14:paraId="72697821" w14:textId="77777777" w:rsidR="00F7260B" w:rsidRPr="005405D8" w:rsidRDefault="00F7260B" w:rsidP="005405D8">
      <w:pPr>
        <w:rPr>
          <w:rStyle w:val="af6"/>
          <w:rFonts w:eastAsiaTheme="minorEastAsia"/>
          <w:rPrChange w:id="14347" w:author="raye" w:date="2018-08-10T17:48:00Z">
            <w:rPr>
              <w:rFonts w:ascii="等线" w:eastAsia="等线" w:hAnsi="等线"/>
              <w:szCs w:val="21"/>
            </w:rPr>
          </w:rPrChange>
        </w:rPr>
        <w:pPrChange w:id="14348" w:author="raye" w:date="2018-08-10T17: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pPr>
        </w:pPrChange>
      </w:pPr>
      <w:r w:rsidRPr="005405D8">
        <w:rPr>
          <w:rStyle w:val="af6"/>
          <w:rFonts w:eastAsiaTheme="minorEastAsia"/>
          <w:rPrChange w:id="14349" w:author="raye" w:date="2018-08-10T17:48:00Z">
            <w:rPr>
              <w:rFonts w:ascii="等线" w:eastAsia="等线" w:hAnsi="等线"/>
              <w:szCs w:val="21"/>
            </w:rPr>
          </w:rPrChange>
        </w:rPr>
        <w:t xml:space="preserve">2. Search: </w:t>
      </w:r>
      <w:r w:rsidRPr="005405D8">
        <w:rPr>
          <w:rStyle w:val="af6"/>
          <w:rFonts w:eastAsiaTheme="minorEastAsia"/>
          <w:rPrChange w:id="14350" w:author="raye" w:date="2018-08-10T17:48:00Z">
            <w:rPr>
              <w:rFonts w:ascii="等线" w:eastAsia="等线" w:hAnsi="等线" w:cstheme="minorHAnsi"/>
              <w:szCs w:val="21"/>
            </w:rPr>
          </w:rPrChange>
        </w:rPr>
        <w:t>Allow entry of country name or abbreviation search</w:t>
      </w:r>
    </w:p>
    <w:p w14:paraId="533286E5" w14:textId="77777777" w:rsidR="00F7260B" w:rsidRPr="005405D8" w:rsidRDefault="00F7260B" w:rsidP="005405D8">
      <w:pPr>
        <w:rPr>
          <w:rStyle w:val="af6"/>
          <w:rFonts w:eastAsiaTheme="minorEastAsia"/>
          <w:rPrChange w:id="14351" w:author="raye" w:date="2018-08-10T17:48:00Z">
            <w:rPr>
              <w:rFonts w:ascii="等线" w:eastAsia="等线" w:hAnsi="等线"/>
              <w:szCs w:val="21"/>
            </w:rPr>
          </w:rPrChange>
        </w:rPr>
        <w:pPrChange w:id="14352" w:author="raye" w:date="2018-08-10T17: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pPr>
        </w:pPrChange>
      </w:pPr>
      <w:r w:rsidRPr="005405D8">
        <w:rPr>
          <w:rStyle w:val="af6"/>
          <w:rFonts w:eastAsiaTheme="minorEastAsia"/>
          <w:rPrChange w:id="14353" w:author="raye" w:date="2018-08-10T17:48:00Z">
            <w:rPr>
              <w:rFonts w:ascii="等线" w:eastAsia="等线" w:hAnsi="等线"/>
              <w:szCs w:val="21"/>
            </w:rPr>
          </w:rPrChange>
        </w:rPr>
        <w:t>3. New Field Rule</w:t>
      </w:r>
    </w:p>
    <w:tbl>
      <w:tblPr>
        <w:tblW w:w="810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7"/>
        <w:gridCol w:w="1847"/>
        <w:gridCol w:w="2426"/>
      </w:tblGrid>
      <w:tr w:rsidR="00F7260B" w:rsidRPr="005405D8" w14:paraId="73FD37D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46DD13D" w14:textId="77777777" w:rsidR="00F7260B" w:rsidRPr="005405D8" w:rsidRDefault="00F7260B" w:rsidP="005405D8">
            <w:pPr>
              <w:rPr>
                <w:rStyle w:val="af6"/>
                <w:rFonts w:eastAsiaTheme="minorEastAsia"/>
                <w:rPrChange w:id="14354" w:author="raye" w:date="2018-08-10T17:48:00Z">
                  <w:rPr>
                    <w:rFonts w:ascii="等线" w:eastAsia="等线" w:hAnsi="等线" w:cs="宋体"/>
                    <w:b/>
                    <w:bCs/>
                    <w:kern w:val="0"/>
                    <w:szCs w:val="21"/>
                  </w:rPr>
                </w:rPrChange>
              </w:rPr>
              <w:pPrChange w:id="14355" w:author="raye" w:date="2018-08-10T17:47:00Z">
                <w:pPr/>
              </w:pPrChange>
            </w:pPr>
            <w:r w:rsidRPr="005405D8">
              <w:rPr>
                <w:rStyle w:val="af6"/>
                <w:rFonts w:eastAsiaTheme="minorEastAsia"/>
                <w:rPrChange w:id="14356" w:author="raye" w:date="2018-08-10T17:48:00Z">
                  <w:rPr>
                    <w:i/>
                    <w:sz w:val="24"/>
                    <w:szCs w:val="24"/>
                  </w:rPr>
                </w:rPrChange>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400E708" w14:textId="77777777" w:rsidR="00F7260B" w:rsidRPr="005405D8" w:rsidRDefault="00F7260B" w:rsidP="005405D8">
            <w:pPr>
              <w:rPr>
                <w:rStyle w:val="af6"/>
                <w:rFonts w:eastAsiaTheme="minorEastAsia"/>
                <w:rPrChange w:id="14357" w:author="raye" w:date="2018-08-10T17:48:00Z">
                  <w:rPr>
                    <w:rFonts w:ascii="等线" w:eastAsia="等线" w:hAnsi="等线" w:cs="宋体"/>
                    <w:b/>
                    <w:bCs/>
                    <w:kern w:val="0"/>
                    <w:szCs w:val="21"/>
                  </w:rPr>
                </w:rPrChange>
              </w:rPr>
              <w:pPrChange w:id="14358" w:author="raye" w:date="2018-08-10T17:47:00Z">
                <w:pPr/>
              </w:pPrChange>
            </w:pPr>
            <w:r w:rsidRPr="005405D8">
              <w:rPr>
                <w:rStyle w:val="af6"/>
                <w:rFonts w:eastAsiaTheme="minorEastAsia"/>
                <w:rPrChange w:id="14359" w:author="raye" w:date="2018-08-10T17:48:00Z">
                  <w:rPr>
                    <w:i/>
                    <w:sz w:val="24"/>
                    <w:szCs w:val="24"/>
                  </w:rPr>
                </w:rPrChange>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1ABD788" w14:textId="77777777" w:rsidR="00F7260B" w:rsidRPr="005405D8" w:rsidRDefault="00F7260B" w:rsidP="005405D8">
            <w:pPr>
              <w:rPr>
                <w:rStyle w:val="af6"/>
                <w:rFonts w:eastAsiaTheme="minorEastAsia"/>
                <w:rPrChange w:id="14360" w:author="raye" w:date="2018-08-10T17:48:00Z">
                  <w:rPr>
                    <w:rFonts w:ascii="等线" w:eastAsia="等线" w:hAnsi="等线" w:cs="宋体"/>
                    <w:b/>
                    <w:bCs/>
                    <w:kern w:val="0"/>
                    <w:szCs w:val="21"/>
                  </w:rPr>
                </w:rPrChange>
              </w:rPr>
              <w:pPrChange w:id="14361" w:author="raye" w:date="2018-08-10T17:47:00Z">
                <w:pPr/>
              </w:pPrChange>
            </w:pPr>
            <w:r w:rsidRPr="005405D8">
              <w:rPr>
                <w:rStyle w:val="af6"/>
                <w:rFonts w:eastAsiaTheme="minorEastAsia"/>
                <w:rPrChange w:id="14362" w:author="raye" w:date="2018-08-10T17:48:00Z">
                  <w:rPr>
                    <w:i/>
                    <w:sz w:val="24"/>
                    <w:szCs w:val="24"/>
                  </w:rPr>
                </w:rPrChange>
              </w:rPr>
              <w:t>Type</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87823AB" w14:textId="77777777" w:rsidR="00F7260B" w:rsidRPr="005405D8" w:rsidRDefault="00F7260B" w:rsidP="005405D8">
            <w:pPr>
              <w:rPr>
                <w:rStyle w:val="af6"/>
                <w:rFonts w:eastAsiaTheme="minorEastAsia"/>
                <w:rPrChange w:id="14363" w:author="raye" w:date="2018-08-10T17:48:00Z">
                  <w:rPr>
                    <w:rFonts w:ascii="等线" w:eastAsia="等线" w:hAnsi="等线" w:cs="宋体"/>
                    <w:b/>
                    <w:bCs/>
                    <w:kern w:val="0"/>
                    <w:szCs w:val="21"/>
                  </w:rPr>
                </w:rPrChange>
              </w:rPr>
              <w:pPrChange w:id="14364" w:author="raye" w:date="2018-08-10T17:47:00Z">
                <w:pPr/>
              </w:pPrChange>
            </w:pPr>
            <w:r w:rsidRPr="005405D8">
              <w:rPr>
                <w:rStyle w:val="af6"/>
                <w:rFonts w:eastAsiaTheme="minorEastAsia"/>
                <w:rPrChange w:id="14365" w:author="raye" w:date="2018-08-10T17:48:00Z">
                  <w:rPr>
                    <w:i/>
                    <w:sz w:val="24"/>
                    <w:szCs w:val="24"/>
                  </w:rPr>
                </w:rPrChange>
              </w:rPr>
              <w:t>Remarks</w:t>
            </w:r>
          </w:p>
        </w:tc>
      </w:tr>
      <w:tr w:rsidR="00F7260B" w:rsidRPr="005405D8" w14:paraId="66D9929F"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5454AA25" w14:textId="77777777" w:rsidR="00F7260B" w:rsidRPr="005405D8" w:rsidRDefault="00F7260B" w:rsidP="005405D8">
            <w:pPr>
              <w:rPr>
                <w:rStyle w:val="af6"/>
                <w:rFonts w:eastAsiaTheme="minorEastAsia"/>
                <w:rPrChange w:id="14366" w:author="raye" w:date="2018-08-10T17:48:00Z">
                  <w:rPr>
                    <w:rFonts w:ascii="等线" w:eastAsia="等线" w:hAnsi="等线" w:cs="宋体"/>
                    <w:kern w:val="0"/>
                    <w:szCs w:val="21"/>
                  </w:rPr>
                </w:rPrChange>
              </w:rPr>
              <w:pPrChange w:id="14367" w:author="raye" w:date="2018-08-10T17:47:00Z">
                <w:pPr/>
              </w:pPrChange>
            </w:pPr>
            <w:r w:rsidRPr="005405D8">
              <w:rPr>
                <w:rStyle w:val="af6"/>
                <w:rFonts w:eastAsiaTheme="minorEastAsia"/>
                <w:rPrChange w:id="14368" w:author="raye" w:date="2018-08-10T17:48:00Z">
                  <w:rPr>
                    <w:rFonts w:ascii="等线" w:eastAsia="等线" w:hAnsi="等线" w:cs="宋体"/>
                    <w:kern w:val="0"/>
                    <w:szCs w:val="21"/>
                  </w:rPr>
                </w:rPrChange>
              </w:rPr>
              <w:t xml:space="preserve">Country Name                                       </w:t>
            </w:r>
          </w:p>
        </w:tc>
        <w:tc>
          <w:tcPr>
            <w:tcW w:w="1848" w:type="dxa"/>
            <w:tcBorders>
              <w:top w:val="single" w:sz="4" w:space="0" w:color="auto"/>
              <w:left w:val="single" w:sz="4" w:space="0" w:color="auto"/>
              <w:bottom w:val="single" w:sz="4" w:space="0" w:color="auto"/>
              <w:right w:val="single" w:sz="4" w:space="0" w:color="auto"/>
            </w:tcBorders>
            <w:hideMark/>
          </w:tcPr>
          <w:p w14:paraId="4F102256" w14:textId="77777777" w:rsidR="00F7260B" w:rsidRPr="005405D8" w:rsidRDefault="00F7260B" w:rsidP="005405D8">
            <w:pPr>
              <w:rPr>
                <w:rStyle w:val="af6"/>
                <w:rFonts w:eastAsiaTheme="minorEastAsia"/>
                <w:rPrChange w:id="14369" w:author="raye" w:date="2018-08-10T17:48:00Z">
                  <w:rPr>
                    <w:rFonts w:ascii="等线" w:eastAsia="等线" w:hAnsi="等线" w:cs="宋体"/>
                    <w:kern w:val="0"/>
                    <w:szCs w:val="21"/>
                  </w:rPr>
                </w:rPrChange>
              </w:rPr>
              <w:pPrChange w:id="14370" w:author="raye" w:date="2018-08-10T17:47:00Z">
                <w:pPr/>
              </w:pPrChange>
            </w:pPr>
            <w:r w:rsidRPr="005405D8">
              <w:rPr>
                <w:rStyle w:val="af6"/>
                <w:rFonts w:eastAsiaTheme="minorEastAsia"/>
                <w:rPrChange w:id="14371" w:author="raye" w:date="2018-08-10T17:48:00Z">
                  <w:rPr>
                    <w:i/>
                    <w:sz w:val="24"/>
                    <w:szCs w:val="24"/>
                  </w:rPr>
                </w:rPrChange>
              </w:rPr>
              <w:t>Required</w:t>
            </w:r>
          </w:p>
        </w:tc>
        <w:tc>
          <w:tcPr>
            <w:tcW w:w="1848" w:type="dxa"/>
            <w:tcBorders>
              <w:top w:val="single" w:sz="4" w:space="0" w:color="auto"/>
              <w:left w:val="single" w:sz="4" w:space="0" w:color="auto"/>
              <w:bottom w:val="single" w:sz="4" w:space="0" w:color="auto"/>
              <w:right w:val="single" w:sz="4" w:space="0" w:color="auto"/>
            </w:tcBorders>
            <w:hideMark/>
          </w:tcPr>
          <w:p w14:paraId="39020F5D" w14:textId="77777777" w:rsidR="00F7260B" w:rsidRPr="005405D8" w:rsidRDefault="00F7260B" w:rsidP="005405D8">
            <w:pPr>
              <w:rPr>
                <w:rStyle w:val="af6"/>
                <w:rFonts w:eastAsiaTheme="minorEastAsia"/>
                <w:rPrChange w:id="14372" w:author="raye" w:date="2018-08-10T17:48:00Z">
                  <w:rPr>
                    <w:rFonts w:ascii="等线" w:eastAsia="等线" w:hAnsi="等线" w:cs="宋体"/>
                    <w:kern w:val="0"/>
                    <w:szCs w:val="21"/>
                  </w:rPr>
                </w:rPrChange>
              </w:rPr>
              <w:pPrChange w:id="14373" w:author="raye" w:date="2018-08-10T17:47:00Z">
                <w:pPr/>
              </w:pPrChange>
            </w:pPr>
            <w:r w:rsidRPr="005405D8">
              <w:rPr>
                <w:rStyle w:val="af6"/>
                <w:rFonts w:eastAsiaTheme="minorEastAsia"/>
                <w:rPrChange w:id="14374" w:author="raye" w:date="2018-08-10T17:48:00Z">
                  <w:rPr>
                    <w:i/>
                    <w:sz w:val="24"/>
                    <w:szCs w:val="24"/>
                  </w:rPr>
                </w:rPrChange>
              </w:rPr>
              <w:t>Dropdown menu</w:t>
            </w:r>
          </w:p>
        </w:tc>
        <w:tc>
          <w:tcPr>
            <w:tcW w:w="2427" w:type="dxa"/>
            <w:tcBorders>
              <w:top w:val="single" w:sz="4" w:space="0" w:color="auto"/>
              <w:left w:val="single" w:sz="4" w:space="0" w:color="auto"/>
              <w:bottom w:val="single" w:sz="4" w:space="0" w:color="auto"/>
              <w:right w:val="single" w:sz="4" w:space="0" w:color="auto"/>
            </w:tcBorders>
            <w:noWrap/>
            <w:hideMark/>
          </w:tcPr>
          <w:p w14:paraId="1F143FA0" w14:textId="77777777" w:rsidR="00F7260B" w:rsidRPr="005405D8" w:rsidRDefault="00F7260B" w:rsidP="005405D8">
            <w:pPr>
              <w:rPr>
                <w:rStyle w:val="af6"/>
                <w:rFonts w:eastAsiaTheme="minorEastAsia"/>
                <w:rPrChange w:id="14375" w:author="raye" w:date="2018-08-10T17:48:00Z">
                  <w:rPr>
                    <w:rFonts w:ascii="等线" w:eastAsia="等线" w:hAnsi="等线" w:cs="宋体"/>
                    <w:kern w:val="0"/>
                    <w:szCs w:val="21"/>
                  </w:rPr>
                </w:rPrChange>
              </w:rPr>
              <w:pPrChange w:id="14376" w:author="raye" w:date="2018-08-10T17:47:00Z">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PrChange>
            </w:pPr>
            <w:r w:rsidRPr="005405D8">
              <w:rPr>
                <w:rStyle w:val="af6"/>
                <w:rFonts w:eastAsiaTheme="minorEastAsia"/>
                <w:rPrChange w:id="14377" w:author="raye" w:date="2018-08-10T17:48:00Z">
                  <w:rPr>
                    <w:i/>
                    <w:sz w:val="24"/>
                    <w:szCs w:val="24"/>
                  </w:rPr>
                </w:rPrChange>
              </w:rPr>
              <w:t>Plugin</w:t>
            </w:r>
          </w:p>
        </w:tc>
      </w:tr>
      <w:tr w:rsidR="00F7260B" w:rsidRPr="005405D8" w14:paraId="606CFA0C"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43DAD220" w14:textId="77777777" w:rsidR="00F7260B" w:rsidRPr="005405D8" w:rsidRDefault="00F7260B" w:rsidP="005405D8">
            <w:pPr>
              <w:rPr>
                <w:rStyle w:val="af6"/>
                <w:rFonts w:eastAsiaTheme="minorEastAsia"/>
                <w:rPrChange w:id="14378" w:author="raye" w:date="2018-08-10T17:48:00Z">
                  <w:rPr>
                    <w:rFonts w:ascii="等线" w:eastAsia="等线" w:hAnsi="等线" w:cs="宋体"/>
                    <w:kern w:val="0"/>
                    <w:szCs w:val="21"/>
                  </w:rPr>
                </w:rPrChange>
              </w:rPr>
              <w:pPrChange w:id="14379" w:author="raye" w:date="2018-08-10T17:47:00Z">
                <w:pPr/>
              </w:pPrChange>
            </w:pPr>
            <w:r w:rsidRPr="005405D8">
              <w:rPr>
                <w:rStyle w:val="af6"/>
                <w:rFonts w:eastAsiaTheme="minorEastAsia"/>
                <w:rPrChange w:id="14380" w:author="raye" w:date="2018-08-10T17:48:00Z">
                  <w:rPr>
                    <w:rFonts w:ascii="等线" w:eastAsia="等线" w:hAnsi="等线" w:cs="宋体"/>
                    <w:kern w:val="0"/>
                    <w:szCs w:val="21"/>
                  </w:rPr>
                </w:rPrChange>
              </w:rPr>
              <w:t xml:space="preserve">Abbreviation           </w:t>
            </w:r>
          </w:p>
        </w:tc>
        <w:tc>
          <w:tcPr>
            <w:tcW w:w="1848" w:type="dxa"/>
            <w:tcBorders>
              <w:top w:val="single" w:sz="4" w:space="0" w:color="auto"/>
              <w:left w:val="single" w:sz="4" w:space="0" w:color="auto"/>
              <w:bottom w:val="single" w:sz="4" w:space="0" w:color="auto"/>
              <w:right w:val="single" w:sz="4" w:space="0" w:color="auto"/>
            </w:tcBorders>
            <w:hideMark/>
          </w:tcPr>
          <w:p w14:paraId="3CBBF2D6" w14:textId="77777777" w:rsidR="00F7260B" w:rsidRPr="005405D8" w:rsidRDefault="00F7260B" w:rsidP="005405D8">
            <w:pPr>
              <w:rPr>
                <w:rStyle w:val="af6"/>
                <w:rFonts w:eastAsiaTheme="minorEastAsia"/>
                <w:rPrChange w:id="14381" w:author="raye" w:date="2018-08-10T17:48:00Z">
                  <w:rPr>
                    <w:i/>
                    <w:sz w:val="24"/>
                    <w:szCs w:val="24"/>
                  </w:rPr>
                </w:rPrChange>
              </w:rPr>
              <w:pPrChange w:id="14382" w:author="raye" w:date="2018-08-10T17:47:00Z">
                <w:pPr/>
              </w:pPrChange>
            </w:pPr>
            <w:r w:rsidRPr="005405D8">
              <w:rPr>
                <w:rStyle w:val="af6"/>
                <w:rFonts w:eastAsiaTheme="minorEastAsia"/>
                <w:rPrChange w:id="14383" w:author="raye" w:date="2018-08-10T17:4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tcPr>
          <w:p w14:paraId="115FD416" w14:textId="77777777" w:rsidR="00F7260B" w:rsidRPr="005405D8" w:rsidRDefault="00F7260B" w:rsidP="005405D8">
            <w:pPr>
              <w:rPr>
                <w:rStyle w:val="af6"/>
                <w:rFonts w:eastAsiaTheme="minorEastAsia"/>
                <w:rPrChange w:id="14384" w:author="raye" w:date="2018-08-10T17:48:00Z">
                  <w:rPr>
                    <w:i/>
                    <w:sz w:val="24"/>
                    <w:szCs w:val="24"/>
                  </w:rPr>
                </w:rPrChange>
              </w:rPr>
              <w:pPrChange w:id="14385" w:author="raye" w:date="2018-08-10T17:47:00Z">
                <w:pPr/>
              </w:pPrChange>
            </w:pPr>
          </w:p>
        </w:tc>
        <w:tc>
          <w:tcPr>
            <w:tcW w:w="2427" w:type="dxa"/>
            <w:tcBorders>
              <w:top w:val="single" w:sz="4" w:space="0" w:color="auto"/>
              <w:left w:val="single" w:sz="4" w:space="0" w:color="auto"/>
              <w:bottom w:val="single" w:sz="4" w:space="0" w:color="auto"/>
              <w:right w:val="single" w:sz="4" w:space="0" w:color="auto"/>
            </w:tcBorders>
            <w:noWrap/>
          </w:tcPr>
          <w:p w14:paraId="24580964" w14:textId="77777777" w:rsidR="00F7260B" w:rsidRPr="005405D8" w:rsidRDefault="00F7260B" w:rsidP="005405D8">
            <w:pPr>
              <w:rPr>
                <w:rStyle w:val="af6"/>
                <w:rFonts w:eastAsiaTheme="minorEastAsia"/>
                <w:rPrChange w:id="14386" w:author="raye" w:date="2018-08-10T17:48:00Z">
                  <w:rPr>
                    <w:rFonts w:ascii="等线" w:eastAsia="等线" w:hAnsi="等线" w:cs="宋体"/>
                    <w:kern w:val="0"/>
                    <w:szCs w:val="21"/>
                  </w:rPr>
                </w:rPrChange>
              </w:rPr>
              <w:pPrChange w:id="14387" w:author="raye" w:date="2018-08-10T17:47:00Z">
                <w:pPr/>
              </w:pPrChange>
            </w:pPr>
          </w:p>
        </w:tc>
      </w:tr>
      <w:tr w:rsidR="00F7260B" w:rsidRPr="005405D8" w14:paraId="23FC2B2B"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4FC18B74" w14:textId="77777777" w:rsidR="00F7260B" w:rsidRPr="005405D8" w:rsidRDefault="00F7260B" w:rsidP="005405D8">
            <w:pPr>
              <w:rPr>
                <w:rStyle w:val="af6"/>
                <w:rFonts w:eastAsiaTheme="minorEastAsia"/>
                <w:rPrChange w:id="14388" w:author="raye" w:date="2018-08-10T17:48:00Z">
                  <w:rPr>
                    <w:rFonts w:ascii="等线" w:eastAsia="等线" w:hAnsi="等线" w:cs="宋体"/>
                    <w:kern w:val="0"/>
                    <w:szCs w:val="21"/>
                  </w:rPr>
                </w:rPrChange>
              </w:rPr>
              <w:pPrChange w:id="14389" w:author="raye" w:date="2018-08-10T17:47:00Z">
                <w:pPr/>
              </w:pPrChange>
            </w:pPr>
            <w:r w:rsidRPr="005405D8">
              <w:rPr>
                <w:rStyle w:val="af6"/>
                <w:rFonts w:eastAsiaTheme="minorEastAsia"/>
                <w:rPrChange w:id="14390" w:author="raye" w:date="2018-08-10T17:48:00Z">
                  <w:rPr>
                    <w:rFonts w:ascii="等线" w:eastAsia="等线" w:hAnsi="等线" w:cs="宋体"/>
                    <w:kern w:val="0"/>
                    <w:szCs w:val="21"/>
                  </w:rPr>
                </w:rPrChange>
              </w:rPr>
              <w:t>Link</w:t>
            </w:r>
          </w:p>
        </w:tc>
        <w:tc>
          <w:tcPr>
            <w:tcW w:w="1848" w:type="dxa"/>
            <w:tcBorders>
              <w:top w:val="single" w:sz="4" w:space="0" w:color="auto"/>
              <w:left w:val="single" w:sz="4" w:space="0" w:color="auto"/>
              <w:bottom w:val="single" w:sz="4" w:space="0" w:color="auto"/>
              <w:right w:val="single" w:sz="4" w:space="0" w:color="auto"/>
            </w:tcBorders>
            <w:hideMark/>
          </w:tcPr>
          <w:p w14:paraId="4F0FCCF6" w14:textId="77777777" w:rsidR="00F7260B" w:rsidRPr="005405D8" w:rsidRDefault="00F7260B" w:rsidP="005405D8">
            <w:pPr>
              <w:rPr>
                <w:rStyle w:val="af6"/>
                <w:rFonts w:eastAsiaTheme="minorEastAsia"/>
                <w:rPrChange w:id="14391" w:author="raye" w:date="2018-08-10T17:48:00Z">
                  <w:rPr>
                    <w:i/>
                    <w:sz w:val="24"/>
                    <w:szCs w:val="24"/>
                  </w:rPr>
                </w:rPrChange>
              </w:rPr>
              <w:pPrChange w:id="14392" w:author="raye" w:date="2018-08-10T17:47:00Z">
                <w:pPr/>
              </w:pPrChange>
            </w:pPr>
            <w:r w:rsidRPr="005405D8">
              <w:rPr>
                <w:rStyle w:val="af6"/>
                <w:rFonts w:eastAsiaTheme="minorEastAsia"/>
                <w:rPrChange w:id="14393" w:author="raye" w:date="2018-08-10T17:48:00Z">
                  <w:rPr>
                    <w:i/>
                    <w:sz w:val="24"/>
                    <w:szCs w:val="24"/>
                  </w:rPr>
                </w:rPrChange>
              </w:rPr>
              <w:t>optional</w:t>
            </w:r>
          </w:p>
        </w:tc>
        <w:tc>
          <w:tcPr>
            <w:tcW w:w="1848" w:type="dxa"/>
            <w:tcBorders>
              <w:top w:val="single" w:sz="4" w:space="0" w:color="auto"/>
              <w:left w:val="single" w:sz="4" w:space="0" w:color="auto"/>
              <w:bottom w:val="single" w:sz="4" w:space="0" w:color="auto"/>
              <w:right w:val="single" w:sz="4" w:space="0" w:color="auto"/>
            </w:tcBorders>
            <w:hideMark/>
          </w:tcPr>
          <w:p w14:paraId="2C36E1D2" w14:textId="77777777" w:rsidR="00F7260B" w:rsidRPr="005405D8" w:rsidRDefault="00F7260B" w:rsidP="005405D8">
            <w:pPr>
              <w:rPr>
                <w:rStyle w:val="af6"/>
                <w:rFonts w:eastAsiaTheme="minorEastAsia"/>
                <w:rPrChange w:id="14394" w:author="raye" w:date="2018-08-10T17:48:00Z">
                  <w:rPr>
                    <w:i/>
                    <w:sz w:val="24"/>
                    <w:szCs w:val="24"/>
                  </w:rPr>
                </w:rPrChange>
              </w:rPr>
              <w:pPrChange w:id="14395" w:author="raye" w:date="2018-08-10T17:47:00Z">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PrChange>
            </w:pPr>
            <w:r w:rsidRPr="005405D8">
              <w:rPr>
                <w:rStyle w:val="af6"/>
                <w:rFonts w:eastAsiaTheme="minorEastAsia"/>
                <w:rPrChange w:id="14396" w:author="raye" w:date="2018-08-10T17:48:00Z">
                  <w:rPr>
                    <w:i/>
                    <w:sz w:val="24"/>
                    <w:szCs w:val="24"/>
                  </w:rPr>
                </w:rPrChange>
              </w:rPr>
              <w:t>within 300 characters</w:t>
            </w:r>
          </w:p>
        </w:tc>
        <w:tc>
          <w:tcPr>
            <w:tcW w:w="2427" w:type="dxa"/>
            <w:tcBorders>
              <w:top w:val="single" w:sz="4" w:space="0" w:color="auto"/>
              <w:left w:val="single" w:sz="4" w:space="0" w:color="auto"/>
              <w:bottom w:val="single" w:sz="4" w:space="0" w:color="auto"/>
              <w:right w:val="single" w:sz="4" w:space="0" w:color="auto"/>
            </w:tcBorders>
            <w:noWrap/>
          </w:tcPr>
          <w:p w14:paraId="5081F0B5" w14:textId="77777777" w:rsidR="00F7260B" w:rsidRPr="005405D8" w:rsidRDefault="00F7260B" w:rsidP="005405D8">
            <w:pPr>
              <w:rPr>
                <w:rStyle w:val="af6"/>
                <w:rFonts w:eastAsiaTheme="minorEastAsia"/>
                <w:rPrChange w:id="14397" w:author="raye" w:date="2018-08-10T17:48:00Z">
                  <w:rPr>
                    <w:rFonts w:ascii="等线" w:eastAsia="等线" w:hAnsi="等线" w:cs="宋体"/>
                    <w:kern w:val="0"/>
                    <w:szCs w:val="21"/>
                  </w:rPr>
                </w:rPrChange>
              </w:rPr>
              <w:pPrChange w:id="14398" w:author="raye" w:date="2018-08-10T17:47:00Z">
                <w:pPr/>
              </w:pPrChange>
            </w:pPr>
          </w:p>
        </w:tc>
      </w:tr>
    </w:tbl>
    <w:p w14:paraId="1C10DB2D" w14:textId="77777777" w:rsidR="00F7260B" w:rsidRPr="005405D8" w:rsidRDefault="00F7260B" w:rsidP="005405D8">
      <w:pPr>
        <w:rPr>
          <w:rStyle w:val="af6"/>
          <w:rFonts w:eastAsiaTheme="minorEastAsia"/>
          <w:rPrChange w:id="14399" w:author="raye" w:date="2018-08-10T17:48:00Z">
            <w:rPr>
              <w:rFonts w:ascii="等线" w:eastAsia="等线" w:hAnsi="等线"/>
              <w:szCs w:val="21"/>
            </w:rPr>
          </w:rPrChange>
        </w:rPr>
        <w:pPrChange w:id="14400" w:author="raye" w:date="2018-08-10T17: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pPr>
        </w:pPrChange>
      </w:pPr>
    </w:p>
    <w:p w14:paraId="4DB51CEC" w14:textId="77777777" w:rsidR="00F7260B" w:rsidRPr="005405D8" w:rsidRDefault="00F7260B" w:rsidP="005405D8">
      <w:pPr>
        <w:rPr>
          <w:rStyle w:val="af6"/>
          <w:rFonts w:eastAsiaTheme="minorEastAsia"/>
          <w:rPrChange w:id="14401" w:author="raye" w:date="2018-08-10T17:48:00Z">
            <w:rPr>
              <w:rFonts w:ascii="等线" w:eastAsia="等线" w:hAnsi="等线"/>
              <w:szCs w:val="21"/>
            </w:rPr>
          </w:rPrChange>
        </w:rPr>
        <w:pPrChange w:id="14402" w:author="raye" w:date="2018-08-10T17: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pPr>
        </w:pPrChange>
      </w:pPr>
    </w:p>
    <w:p w14:paraId="38235FD4" w14:textId="77777777" w:rsidR="00F7260B" w:rsidRPr="00EA1738" w:rsidRDefault="00F7260B" w:rsidP="00EA1738">
      <w:pPr>
        <w:pStyle w:val="a0"/>
        <w:numPr>
          <w:ilvl w:val="0"/>
          <w:numId w:val="220"/>
        </w:numPr>
        <w:ind w:firstLineChars="0"/>
        <w:rPr>
          <w:rStyle w:val="aff4"/>
          <w:rFonts w:eastAsiaTheme="minorEastAsia"/>
          <w:rPrChange w:id="14403" w:author="raye" w:date="2018-08-10T17:52:00Z">
            <w:rPr>
              <w:rFonts w:ascii="等线" w:eastAsia="等线" w:hAnsi="等线"/>
              <w:b/>
              <w:szCs w:val="21"/>
            </w:rPr>
          </w:rPrChange>
        </w:rPr>
        <w:pPrChange w:id="14404" w:author="raye" w:date="2018-08-10T17:52:00Z">
          <w:pPr>
            <w:pStyle w:val="a0"/>
            <w:numPr>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hanging="420"/>
          </w:pPr>
        </w:pPrChange>
      </w:pPr>
      <w:r w:rsidRPr="00EA1738">
        <w:rPr>
          <w:rStyle w:val="aff4"/>
          <w:rFonts w:eastAsiaTheme="minorEastAsia"/>
          <w:rPrChange w:id="14405" w:author="raye" w:date="2018-08-10T17:52:00Z">
            <w:rPr>
              <w:rFonts w:ascii="等线" w:eastAsia="等线" w:hAnsi="等线"/>
              <w:b/>
              <w:szCs w:val="21"/>
            </w:rPr>
          </w:rPrChange>
        </w:rPr>
        <w:t>Customer list of branches</w:t>
      </w:r>
    </w:p>
    <w:p w14:paraId="4020168A" w14:textId="77777777" w:rsidR="00F7260B" w:rsidRPr="005405D8" w:rsidRDefault="00F7260B" w:rsidP="005405D8">
      <w:pPr>
        <w:rPr>
          <w:rStyle w:val="af6"/>
          <w:rFonts w:eastAsiaTheme="minorEastAsia"/>
          <w:rPrChange w:id="14406" w:author="raye" w:date="2018-08-10T17:48:00Z">
            <w:rPr>
              <w:rFonts w:ascii="等线" w:eastAsia="等线" w:hAnsi="等线"/>
              <w:b/>
              <w:szCs w:val="21"/>
            </w:rPr>
          </w:rPrChange>
        </w:rPr>
        <w:pPrChange w:id="14407" w:author="raye" w:date="2018-08-10T17:47:00Z">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pPr>
        </w:pPrChange>
      </w:pPr>
    </w:p>
    <w:p w14:paraId="2A0D93C3" w14:textId="77777777" w:rsidR="00F7260B" w:rsidRPr="005405D8" w:rsidRDefault="00F7260B" w:rsidP="005405D8">
      <w:pPr>
        <w:rPr>
          <w:rStyle w:val="af6"/>
          <w:rFonts w:eastAsiaTheme="minorEastAsia"/>
          <w:rPrChange w:id="14408" w:author="raye" w:date="2018-08-10T17:48:00Z">
            <w:rPr>
              <w:rFonts w:ascii="等线" w:eastAsia="等线" w:hAnsi="等线"/>
              <w:b/>
              <w:szCs w:val="21"/>
            </w:rPr>
          </w:rPrChange>
        </w:rPr>
        <w:pPrChange w:id="14409" w:author="raye" w:date="2018-08-10T17:47:00Z">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pPr>
        </w:pPrChange>
      </w:pPr>
      <w:r w:rsidRPr="005405D8">
        <w:rPr>
          <w:rStyle w:val="af6"/>
          <w:rFonts w:eastAsiaTheme="minorEastAsia"/>
          <w:rPrChange w:id="14410" w:author="raye" w:date="2018-08-10T17:48:00Z">
            <w:rPr>
              <w:rFonts w:ascii="等线" w:eastAsia="等线" w:hAnsi="等线"/>
              <w:b/>
              <w:szCs w:val="21"/>
            </w:rPr>
          </w:rPrChange>
        </w:rPr>
        <w:t>1. Apply:  A1,  A2,  B1</w:t>
      </w:r>
    </w:p>
    <w:p w14:paraId="65EA5B55" w14:textId="77777777" w:rsidR="00F7260B" w:rsidRPr="005405D8" w:rsidRDefault="00F7260B" w:rsidP="005405D8">
      <w:pPr>
        <w:rPr>
          <w:rStyle w:val="af6"/>
          <w:rFonts w:eastAsiaTheme="minorEastAsia"/>
          <w:rPrChange w:id="14411" w:author="raye" w:date="2018-08-10T17:48:00Z">
            <w:rPr>
              <w:rFonts w:ascii="等线" w:eastAsia="等线" w:hAnsi="等线"/>
              <w:b/>
              <w:szCs w:val="21"/>
            </w:rPr>
          </w:rPrChange>
        </w:rPr>
        <w:pPrChange w:id="14412" w:author="raye" w:date="2018-08-10T17:47:00Z">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pPr>
        </w:pPrChange>
      </w:pPr>
      <w:r w:rsidRPr="005405D8">
        <w:rPr>
          <w:rStyle w:val="af6"/>
          <w:rFonts w:eastAsiaTheme="minorEastAsia"/>
          <w:rPrChange w:id="14413" w:author="raye" w:date="2018-08-10T17:48:00Z">
            <w:rPr>
              <w:rFonts w:ascii="等线" w:eastAsia="等线" w:hAnsi="等线"/>
              <w:b/>
              <w:szCs w:val="21"/>
            </w:rPr>
          </w:rPrChange>
        </w:rPr>
        <w:t>2. Field</w:t>
      </w:r>
    </w:p>
    <w:p w14:paraId="6ABEAE42" w14:textId="77777777" w:rsidR="00F7260B" w:rsidRPr="005405D8" w:rsidRDefault="00F7260B" w:rsidP="005405D8">
      <w:pPr>
        <w:rPr>
          <w:rStyle w:val="af6"/>
          <w:rFonts w:eastAsiaTheme="minorEastAsia"/>
          <w:rPrChange w:id="14414" w:author="raye" w:date="2018-08-10T17:48:00Z">
            <w:rPr>
              <w:rFonts w:ascii="等线" w:eastAsia="等线" w:hAnsi="等线"/>
              <w:b/>
              <w:szCs w:val="21"/>
            </w:rPr>
          </w:rPrChange>
        </w:rPr>
        <w:pPrChange w:id="14415" w:author="raye" w:date="2018-08-10T17:47:00Z">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pPr>
        </w:pPrChange>
      </w:pPr>
    </w:p>
    <w:tbl>
      <w:tblPr>
        <w:tblW w:w="810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7"/>
        <w:gridCol w:w="2011"/>
        <w:gridCol w:w="2262"/>
      </w:tblGrid>
      <w:tr w:rsidR="00F7260B" w:rsidRPr="005405D8" w14:paraId="4A284BAF"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03006C6" w14:textId="77777777" w:rsidR="00F7260B" w:rsidRPr="005405D8" w:rsidRDefault="00F7260B" w:rsidP="005405D8">
            <w:pPr>
              <w:rPr>
                <w:rStyle w:val="af6"/>
                <w:rFonts w:eastAsiaTheme="minorEastAsia"/>
                <w:rPrChange w:id="14416" w:author="raye" w:date="2018-08-10T17:48:00Z">
                  <w:rPr>
                    <w:rFonts w:ascii="等线" w:eastAsia="等线" w:hAnsi="等线" w:cs="宋体"/>
                    <w:b/>
                    <w:bCs/>
                    <w:kern w:val="0"/>
                    <w:szCs w:val="21"/>
                  </w:rPr>
                </w:rPrChange>
              </w:rPr>
              <w:pPrChange w:id="14417" w:author="raye" w:date="2018-08-10T17:47:00Z">
                <w:pPr/>
              </w:pPrChange>
            </w:pPr>
            <w:r w:rsidRPr="005405D8">
              <w:rPr>
                <w:rStyle w:val="af6"/>
                <w:rFonts w:eastAsiaTheme="minorEastAsia"/>
                <w:rPrChange w:id="14418" w:author="raye" w:date="2018-08-10T17:48:00Z">
                  <w:rPr>
                    <w:i/>
                    <w:sz w:val="24"/>
                    <w:szCs w:val="24"/>
                  </w:rPr>
                </w:rPrChange>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D80A9E1" w14:textId="77777777" w:rsidR="00F7260B" w:rsidRPr="005405D8" w:rsidRDefault="00F7260B" w:rsidP="005405D8">
            <w:pPr>
              <w:rPr>
                <w:rStyle w:val="af6"/>
                <w:rFonts w:eastAsiaTheme="minorEastAsia"/>
                <w:rPrChange w:id="14419" w:author="raye" w:date="2018-08-10T17:48:00Z">
                  <w:rPr>
                    <w:rFonts w:ascii="等线" w:eastAsia="等线" w:hAnsi="等线" w:cs="宋体"/>
                    <w:b/>
                    <w:bCs/>
                    <w:kern w:val="0"/>
                    <w:szCs w:val="21"/>
                  </w:rPr>
                </w:rPrChange>
              </w:rPr>
              <w:pPrChange w:id="14420" w:author="raye" w:date="2018-08-10T17:47:00Z">
                <w:pPr/>
              </w:pPrChange>
            </w:pPr>
            <w:r w:rsidRPr="005405D8">
              <w:rPr>
                <w:rStyle w:val="af6"/>
                <w:rFonts w:eastAsiaTheme="minorEastAsia"/>
                <w:rPrChange w:id="14421" w:author="raye" w:date="2018-08-10T17:48:00Z">
                  <w:rPr>
                    <w:i/>
                    <w:sz w:val="24"/>
                    <w:szCs w:val="24"/>
                  </w:rPr>
                </w:rPrChange>
              </w:rPr>
              <w:t>Required/optional</w:t>
            </w:r>
          </w:p>
        </w:tc>
        <w:tc>
          <w:tcPr>
            <w:tcW w:w="20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C01EF50" w14:textId="77777777" w:rsidR="00F7260B" w:rsidRPr="005405D8" w:rsidRDefault="00F7260B" w:rsidP="005405D8">
            <w:pPr>
              <w:rPr>
                <w:rStyle w:val="af6"/>
                <w:rFonts w:eastAsiaTheme="minorEastAsia"/>
                <w:rPrChange w:id="14422" w:author="raye" w:date="2018-08-10T17:48:00Z">
                  <w:rPr>
                    <w:rFonts w:ascii="等线" w:eastAsia="等线" w:hAnsi="等线" w:cs="宋体"/>
                    <w:b/>
                    <w:bCs/>
                    <w:kern w:val="0"/>
                    <w:szCs w:val="21"/>
                  </w:rPr>
                </w:rPrChange>
              </w:rPr>
              <w:pPrChange w:id="14423" w:author="raye" w:date="2018-08-10T17:47:00Z">
                <w:pPr/>
              </w:pPrChange>
            </w:pPr>
            <w:r w:rsidRPr="005405D8">
              <w:rPr>
                <w:rStyle w:val="af6"/>
                <w:rFonts w:eastAsiaTheme="minorEastAsia"/>
                <w:rPrChange w:id="14424" w:author="raye" w:date="2018-08-10T17:48:00Z">
                  <w:rPr>
                    <w:i/>
                    <w:sz w:val="24"/>
                    <w:szCs w:val="24"/>
                  </w:rPr>
                </w:rPrChange>
              </w:rPr>
              <w:t>Type</w:t>
            </w:r>
          </w:p>
        </w:tc>
        <w:tc>
          <w:tcPr>
            <w:tcW w:w="2263"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414689FB" w14:textId="77777777" w:rsidR="00F7260B" w:rsidRPr="005405D8" w:rsidRDefault="00F7260B" w:rsidP="005405D8">
            <w:pPr>
              <w:rPr>
                <w:rStyle w:val="af6"/>
                <w:rFonts w:eastAsiaTheme="minorEastAsia"/>
                <w:rPrChange w:id="14425" w:author="raye" w:date="2018-08-10T17:48:00Z">
                  <w:rPr>
                    <w:rFonts w:ascii="等线" w:eastAsia="等线" w:hAnsi="等线" w:cs="宋体"/>
                    <w:b/>
                    <w:bCs/>
                    <w:kern w:val="0"/>
                    <w:szCs w:val="21"/>
                  </w:rPr>
                </w:rPrChange>
              </w:rPr>
              <w:pPrChange w:id="14426" w:author="raye" w:date="2018-08-10T17:47:00Z">
                <w:pPr/>
              </w:pPrChange>
            </w:pPr>
            <w:r w:rsidRPr="005405D8">
              <w:rPr>
                <w:rStyle w:val="af6"/>
                <w:rFonts w:eastAsiaTheme="minorEastAsia"/>
                <w:rPrChange w:id="14427" w:author="raye" w:date="2018-08-10T17:48:00Z">
                  <w:rPr>
                    <w:i/>
                    <w:sz w:val="24"/>
                    <w:szCs w:val="24"/>
                  </w:rPr>
                </w:rPrChange>
              </w:rPr>
              <w:t>Remarks</w:t>
            </w:r>
          </w:p>
        </w:tc>
      </w:tr>
      <w:tr w:rsidR="00F7260B" w:rsidRPr="005405D8" w14:paraId="7E408E01"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06EC48D4" w14:textId="77777777" w:rsidR="00F7260B" w:rsidRPr="005405D8" w:rsidRDefault="00F7260B" w:rsidP="005405D8">
            <w:pPr>
              <w:rPr>
                <w:rStyle w:val="af6"/>
                <w:rFonts w:eastAsiaTheme="minorEastAsia"/>
                <w:rPrChange w:id="14428" w:author="raye" w:date="2018-08-10T17:48:00Z">
                  <w:rPr>
                    <w:rFonts w:ascii="等线" w:eastAsia="等线" w:hAnsi="等线" w:cs="宋体"/>
                    <w:kern w:val="0"/>
                    <w:szCs w:val="21"/>
                  </w:rPr>
                </w:rPrChange>
              </w:rPr>
              <w:pPrChange w:id="14429" w:author="raye" w:date="2018-08-10T17:47:00Z">
                <w:pPr/>
              </w:pPrChange>
            </w:pPr>
            <w:r w:rsidRPr="005405D8">
              <w:rPr>
                <w:rStyle w:val="af6"/>
                <w:rFonts w:eastAsiaTheme="minorEastAsia"/>
                <w:rPrChange w:id="14430" w:author="raye" w:date="2018-08-10T17:48:00Z">
                  <w:rPr>
                    <w:rFonts w:ascii="等线" w:eastAsia="等线" w:hAnsi="等线" w:cs="宋体"/>
                    <w:kern w:val="0"/>
                    <w:szCs w:val="21"/>
                  </w:rPr>
                </w:rPrChange>
              </w:rPr>
              <w:t xml:space="preserve">Customer Name                                             </w:t>
            </w:r>
          </w:p>
        </w:tc>
        <w:tc>
          <w:tcPr>
            <w:tcW w:w="1848" w:type="dxa"/>
            <w:tcBorders>
              <w:top w:val="single" w:sz="4" w:space="0" w:color="auto"/>
              <w:left w:val="single" w:sz="4" w:space="0" w:color="auto"/>
              <w:bottom w:val="single" w:sz="4" w:space="0" w:color="auto"/>
              <w:right w:val="single" w:sz="4" w:space="0" w:color="auto"/>
            </w:tcBorders>
            <w:hideMark/>
          </w:tcPr>
          <w:p w14:paraId="31B28EBC" w14:textId="77777777" w:rsidR="00F7260B" w:rsidRPr="005405D8" w:rsidRDefault="00F7260B" w:rsidP="005405D8">
            <w:pPr>
              <w:rPr>
                <w:rStyle w:val="af6"/>
                <w:rFonts w:eastAsiaTheme="minorEastAsia"/>
                <w:rPrChange w:id="14431" w:author="raye" w:date="2018-08-10T17:48:00Z">
                  <w:rPr>
                    <w:rFonts w:ascii="等线" w:eastAsia="等线" w:hAnsi="等线" w:cs="宋体"/>
                    <w:kern w:val="0"/>
                    <w:szCs w:val="21"/>
                  </w:rPr>
                </w:rPrChange>
              </w:rPr>
              <w:pPrChange w:id="14432" w:author="raye" w:date="2018-08-10T17:47:00Z">
                <w:pPr/>
              </w:pPrChange>
            </w:pPr>
            <w:r w:rsidRPr="005405D8">
              <w:rPr>
                <w:rStyle w:val="af6"/>
                <w:rFonts w:eastAsiaTheme="minorEastAsia"/>
                <w:rPrChange w:id="14433" w:author="raye" w:date="2018-08-10T17:48:00Z">
                  <w:rPr>
                    <w:i/>
                    <w:sz w:val="24"/>
                    <w:szCs w:val="24"/>
                  </w:rPr>
                </w:rPrChange>
              </w:rPr>
              <w:t>Required</w:t>
            </w:r>
          </w:p>
        </w:tc>
        <w:tc>
          <w:tcPr>
            <w:tcW w:w="2012" w:type="dxa"/>
            <w:tcBorders>
              <w:top w:val="single" w:sz="4" w:space="0" w:color="auto"/>
              <w:left w:val="single" w:sz="4" w:space="0" w:color="auto"/>
              <w:bottom w:val="single" w:sz="4" w:space="0" w:color="auto"/>
              <w:right w:val="single" w:sz="4" w:space="0" w:color="auto"/>
            </w:tcBorders>
            <w:hideMark/>
          </w:tcPr>
          <w:p w14:paraId="2A1A9219" w14:textId="77777777" w:rsidR="00F7260B" w:rsidRPr="005405D8" w:rsidRDefault="00F7260B" w:rsidP="005405D8">
            <w:pPr>
              <w:rPr>
                <w:rStyle w:val="af6"/>
                <w:rFonts w:eastAsiaTheme="minorEastAsia"/>
                <w:rPrChange w:id="14434" w:author="raye" w:date="2018-08-10T17:48:00Z">
                  <w:rPr>
                    <w:rFonts w:ascii="等线" w:eastAsia="等线" w:hAnsi="等线" w:cs="宋体"/>
                    <w:kern w:val="0"/>
                    <w:szCs w:val="21"/>
                  </w:rPr>
                </w:rPrChange>
              </w:rPr>
              <w:pPrChange w:id="14435" w:author="raye" w:date="2018-08-10T17:47:00Z">
                <w:pPr/>
              </w:pPrChange>
            </w:pPr>
            <w:r w:rsidRPr="005405D8">
              <w:rPr>
                <w:rStyle w:val="af6"/>
                <w:rFonts w:eastAsiaTheme="minorEastAsia"/>
                <w:rPrChange w:id="14436" w:author="raye" w:date="2018-08-10T17:48:00Z">
                  <w:rPr>
                    <w:i/>
                    <w:sz w:val="24"/>
                    <w:szCs w:val="24"/>
                  </w:rPr>
                </w:rPrChange>
              </w:rPr>
              <w:t>80-digit value</w:t>
            </w:r>
          </w:p>
        </w:tc>
        <w:tc>
          <w:tcPr>
            <w:tcW w:w="2263" w:type="dxa"/>
            <w:tcBorders>
              <w:top w:val="single" w:sz="4" w:space="0" w:color="auto"/>
              <w:left w:val="single" w:sz="4" w:space="0" w:color="auto"/>
              <w:bottom w:val="single" w:sz="4" w:space="0" w:color="auto"/>
              <w:right w:val="single" w:sz="4" w:space="0" w:color="auto"/>
            </w:tcBorders>
            <w:noWrap/>
          </w:tcPr>
          <w:p w14:paraId="58638DB7" w14:textId="77777777" w:rsidR="00F7260B" w:rsidRPr="005405D8" w:rsidRDefault="00F7260B" w:rsidP="005405D8">
            <w:pPr>
              <w:rPr>
                <w:rStyle w:val="af6"/>
                <w:rFonts w:eastAsiaTheme="minorEastAsia"/>
                <w:rPrChange w:id="14437" w:author="raye" w:date="2018-08-10T17:48:00Z">
                  <w:rPr>
                    <w:rFonts w:ascii="等线" w:eastAsia="等线" w:hAnsi="等线" w:cs="宋体"/>
                    <w:kern w:val="0"/>
                    <w:szCs w:val="21"/>
                  </w:rPr>
                </w:rPrChange>
              </w:rPr>
              <w:pPrChange w:id="14438" w:author="raye" w:date="2018-08-10T17:47:00Z">
                <w:pPr/>
              </w:pPrChange>
            </w:pPr>
          </w:p>
        </w:tc>
      </w:tr>
      <w:tr w:rsidR="00F7260B" w:rsidRPr="005405D8" w14:paraId="6D31E60F"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0D94A51E" w14:textId="77777777" w:rsidR="00F7260B" w:rsidRPr="005405D8" w:rsidRDefault="00F7260B" w:rsidP="005405D8">
            <w:pPr>
              <w:rPr>
                <w:rStyle w:val="af6"/>
                <w:rFonts w:eastAsiaTheme="minorEastAsia"/>
                <w:rPrChange w:id="14439" w:author="raye" w:date="2018-08-10T17:48:00Z">
                  <w:rPr>
                    <w:rFonts w:ascii="等线" w:eastAsia="等线" w:hAnsi="等线" w:cs="宋体"/>
                    <w:kern w:val="0"/>
                    <w:szCs w:val="21"/>
                  </w:rPr>
                </w:rPrChange>
              </w:rPr>
              <w:pPrChange w:id="14440" w:author="raye" w:date="2018-08-10T17:47:00Z">
                <w:pPr/>
              </w:pPrChange>
            </w:pPr>
            <w:r w:rsidRPr="005405D8">
              <w:rPr>
                <w:rStyle w:val="af6"/>
                <w:rFonts w:eastAsiaTheme="minorEastAsia"/>
                <w:rPrChange w:id="14441" w:author="raye" w:date="2018-08-10T17:48:00Z">
                  <w:rPr>
                    <w:rFonts w:ascii="等线" w:eastAsia="等线" w:hAnsi="等线" w:cs="宋体"/>
                    <w:kern w:val="0"/>
                    <w:szCs w:val="21"/>
                  </w:rPr>
                </w:rPrChange>
              </w:rPr>
              <w:t xml:space="preserve">Customer ID                 </w:t>
            </w:r>
          </w:p>
        </w:tc>
        <w:tc>
          <w:tcPr>
            <w:tcW w:w="1848" w:type="dxa"/>
            <w:tcBorders>
              <w:top w:val="single" w:sz="4" w:space="0" w:color="auto"/>
              <w:left w:val="single" w:sz="4" w:space="0" w:color="auto"/>
              <w:bottom w:val="single" w:sz="4" w:space="0" w:color="auto"/>
              <w:right w:val="single" w:sz="4" w:space="0" w:color="auto"/>
            </w:tcBorders>
            <w:hideMark/>
          </w:tcPr>
          <w:p w14:paraId="1A8F20FB" w14:textId="77777777" w:rsidR="00F7260B" w:rsidRPr="005405D8" w:rsidRDefault="00F7260B" w:rsidP="005405D8">
            <w:pPr>
              <w:rPr>
                <w:rStyle w:val="af6"/>
                <w:rFonts w:eastAsiaTheme="minorEastAsia"/>
                <w:rPrChange w:id="14442" w:author="raye" w:date="2018-08-10T17:48:00Z">
                  <w:rPr>
                    <w:i/>
                    <w:sz w:val="24"/>
                    <w:szCs w:val="24"/>
                  </w:rPr>
                </w:rPrChange>
              </w:rPr>
              <w:pPrChange w:id="14443" w:author="raye" w:date="2018-08-10T17:47:00Z">
                <w:pPr/>
              </w:pPrChange>
            </w:pPr>
            <w:r w:rsidRPr="005405D8">
              <w:rPr>
                <w:rStyle w:val="af6"/>
                <w:rFonts w:eastAsiaTheme="minorEastAsia"/>
                <w:rPrChange w:id="14444" w:author="raye" w:date="2018-08-10T17:48:00Z">
                  <w:rPr>
                    <w:i/>
                    <w:sz w:val="24"/>
                    <w:szCs w:val="24"/>
                  </w:rPr>
                </w:rPrChange>
              </w:rPr>
              <w:t>Required</w:t>
            </w:r>
          </w:p>
        </w:tc>
        <w:tc>
          <w:tcPr>
            <w:tcW w:w="2012" w:type="dxa"/>
            <w:tcBorders>
              <w:top w:val="single" w:sz="4" w:space="0" w:color="auto"/>
              <w:left w:val="single" w:sz="4" w:space="0" w:color="auto"/>
              <w:bottom w:val="single" w:sz="4" w:space="0" w:color="auto"/>
              <w:right w:val="single" w:sz="4" w:space="0" w:color="auto"/>
            </w:tcBorders>
            <w:hideMark/>
          </w:tcPr>
          <w:p w14:paraId="7FF0EFAF" w14:textId="77777777" w:rsidR="00F7260B" w:rsidRPr="005405D8" w:rsidRDefault="00F7260B" w:rsidP="005405D8">
            <w:pPr>
              <w:rPr>
                <w:rStyle w:val="af6"/>
                <w:rFonts w:eastAsiaTheme="minorEastAsia"/>
                <w:rPrChange w:id="14445" w:author="raye" w:date="2018-08-10T17:48:00Z">
                  <w:rPr>
                    <w:i/>
                    <w:sz w:val="24"/>
                    <w:szCs w:val="24"/>
                  </w:rPr>
                </w:rPrChange>
              </w:rPr>
              <w:pPrChange w:id="14446" w:author="raye" w:date="2018-08-10T17:47:00Z">
                <w:pPr/>
              </w:pPrChange>
            </w:pPr>
            <w:r w:rsidRPr="005405D8">
              <w:rPr>
                <w:rStyle w:val="af6"/>
                <w:rFonts w:eastAsiaTheme="minorEastAsia"/>
                <w:rPrChange w:id="14447" w:author="raye" w:date="2018-08-10T17:48:00Z">
                  <w:rPr>
                    <w:i/>
                    <w:sz w:val="24"/>
                    <w:szCs w:val="24"/>
                  </w:rPr>
                </w:rPrChange>
              </w:rPr>
              <w:t>30-digit value</w:t>
            </w:r>
          </w:p>
        </w:tc>
        <w:tc>
          <w:tcPr>
            <w:tcW w:w="2263" w:type="dxa"/>
            <w:tcBorders>
              <w:top w:val="single" w:sz="4" w:space="0" w:color="auto"/>
              <w:left w:val="single" w:sz="4" w:space="0" w:color="auto"/>
              <w:bottom w:val="single" w:sz="4" w:space="0" w:color="auto"/>
              <w:right w:val="single" w:sz="4" w:space="0" w:color="auto"/>
            </w:tcBorders>
            <w:noWrap/>
          </w:tcPr>
          <w:p w14:paraId="5927F6BF" w14:textId="77777777" w:rsidR="00F7260B" w:rsidRPr="005405D8" w:rsidRDefault="00F7260B" w:rsidP="005405D8">
            <w:pPr>
              <w:rPr>
                <w:rStyle w:val="af6"/>
                <w:rFonts w:eastAsiaTheme="minorEastAsia"/>
                <w:rPrChange w:id="14448" w:author="raye" w:date="2018-08-10T17:48:00Z">
                  <w:rPr>
                    <w:rFonts w:ascii="等线" w:eastAsia="等线" w:hAnsi="等线" w:cs="宋体"/>
                    <w:kern w:val="0"/>
                    <w:szCs w:val="21"/>
                  </w:rPr>
                </w:rPrChange>
              </w:rPr>
              <w:pPrChange w:id="14449" w:author="raye" w:date="2018-08-10T17:47:00Z">
                <w:pPr/>
              </w:pPrChange>
            </w:pPr>
          </w:p>
        </w:tc>
      </w:tr>
      <w:tr w:rsidR="00F7260B" w:rsidRPr="005405D8" w14:paraId="11128D2E"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E53C423" w14:textId="77777777" w:rsidR="00F7260B" w:rsidRPr="005405D8" w:rsidRDefault="00F7260B" w:rsidP="005405D8">
            <w:pPr>
              <w:rPr>
                <w:rStyle w:val="af6"/>
                <w:rFonts w:eastAsiaTheme="minorEastAsia"/>
                <w:rPrChange w:id="14450" w:author="raye" w:date="2018-08-10T17:48:00Z">
                  <w:rPr>
                    <w:rFonts w:ascii="等线" w:eastAsia="等线" w:hAnsi="等线" w:cs="宋体"/>
                    <w:kern w:val="0"/>
                    <w:szCs w:val="21"/>
                  </w:rPr>
                </w:rPrChange>
              </w:rPr>
              <w:pPrChange w:id="14451" w:author="raye" w:date="2018-08-10T17:47:00Z">
                <w:pPr/>
              </w:pPrChange>
            </w:pPr>
            <w:r w:rsidRPr="005405D8">
              <w:rPr>
                <w:rStyle w:val="af6"/>
                <w:rFonts w:eastAsiaTheme="minorEastAsia"/>
                <w:rPrChange w:id="14452" w:author="raye" w:date="2018-08-10T17:48:00Z">
                  <w:rPr>
                    <w:rFonts w:ascii="等线" w:eastAsia="等线" w:hAnsi="等线" w:cs="宋体"/>
                    <w:kern w:val="0"/>
                    <w:szCs w:val="21"/>
                  </w:rPr>
                </w:rPrChange>
              </w:rPr>
              <w:t xml:space="preserve">Industry/Sector       </w:t>
            </w:r>
          </w:p>
        </w:tc>
        <w:tc>
          <w:tcPr>
            <w:tcW w:w="1848" w:type="dxa"/>
            <w:tcBorders>
              <w:top w:val="single" w:sz="4" w:space="0" w:color="auto"/>
              <w:left w:val="single" w:sz="4" w:space="0" w:color="auto"/>
              <w:bottom w:val="single" w:sz="4" w:space="0" w:color="auto"/>
              <w:right w:val="single" w:sz="4" w:space="0" w:color="auto"/>
            </w:tcBorders>
            <w:hideMark/>
          </w:tcPr>
          <w:p w14:paraId="5E9841C3" w14:textId="77777777" w:rsidR="00F7260B" w:rsidRPr="005405D8" w:rsidRDefault="00F7260B" w:rsidP="005405D8">
            <w:pPr>
              <w:rPr>
                <w:rStyle w:val="af6"/>
                <w:rFonts w:eastAsiaTheme="minorEastAsia"/>
                <w:rPrChange w:id="14453" w:author="raye" w:date="2018-08-10T17:48:00Z">
                  <w:rPr>
                    <w:i/>
                    <w:sz w:val="24"/>
                    <w:szCs w:val="24"/>
                  </w:rPr>
                </w:rPrChange>
              </w:rPr>
              <w:pPrChange w:id="14454" w:author="raye" w:date="2018-08-10T17:47:00Z">
                <w:pPr/>
              </w:pPrChange>
            </w:pPr>
            <w:r w:rsidRPr="005405D8">
              <w:rPr>
                <w:rStyle w:val="af6"/>
                <w:rFonts w:eastAsiaTheme="minorEastAsia"/>
                <w:rPrChange w:id="14455" w:author="raye" w:date="2018-08-10T17:48:00Z">
                  <w:rPr>
                    <w:i/>
                    <w:sz w:val="24"/>
                    <w:szCs w:val="24"/>
                  </w:rPr>
                </w:rPrChange>
              </w:rPr>
              <w:t>Required</w:t>
            </w:r>
          </w:p>
        </w:tc>
        <w:tc>
          <w:tcPr>
            <w:tcW w:w="2012" w:type="dxa"/>
            <w:tcBorders>
              <w:top w:val="single" w:sz="4" w:space="0" w:color="auto"/>
              <w:left w:val="single" w:sz="4" w:space="0" w:color="auto"/>
              <w:bottom w:val="single" w:sz="4" w:space="0" w:color="auto"/>
              <w:right w:val="single" w:sz="4" w:space="0" w:color="auto"/>
            </w:tcBorders>
            <w:hideMark/>
          </w:tcPr>
          <w:p w14:paraId="121FC7E2" w14:textId="77777777" w:rsidR="00F7260B" w:rsidRPr="005405D8" w:rsidRDefault="00F7260B" w:rsidP="005405D8">
            <w:pPr>
              <w:rPr>
                <w:rStyle w:val="af6"/>
                <w:rFonts w:eastAsiaTheme="minorEastAsia"/>
                <w:rPrChange w:id="14456" w:author="raye" w:date="2018-08-10T17:48:00Z">
                  <w:rPr>
                    <w:i/>
                    <w:sz w:val="24"/>
                    <w:szCs w:val="24"/>
                  </w:rPr>
                </w:rPrChange>
              </w:rPr>
              <w:pPrChange w:id="14457" w:author="raye" w:date="2018-08-10T17:47:00Z">
                <w:pPr/>
              </w:pPrChange>
            </w:pPr>
            <w:r w:rsidRPr="005405D8">
              <w:rPr>
                <w:rStyle w:val="af6"/>
                <w:rFonts w:eastAsiaTheme="minorEastAsia"/>
                <w:rPrChange w:id="14458" w:author="raye" w:date="2018-08-10T17:48:00Z">
                  <w:rPr>
                    <w:i/>
                    <w:sz w:val="24"/>
                    <w:szCs w:val="24"/>
                  </w:rPr>
                </w:rPrChange>
              </w:rPr>
              <w:t>80-digit value</w:t>
            </w:r>
          </w:p>
        </w:tc>
        <w:tc>
          <w:tcPr>
            <w:tcW w:w="2263" w:type="dxa"/>
            <w:tcBorders>
              <w:top w:val="single" w:sz="4" w:space="0" w:color="auto"/>
              <w:left w:val="single" w:sz="4" w:space="0" w:color="auto"/>
              <w:bottom w:val="single" w:sz="4" w:space="0" w:color="auto"/>
              <w:right w:val="single" w:sz="4" w:space="0" w:color="auto"/>
            </w:tcBorders>
            <w:noWrap/>
          </w:tcPr>
          <w:p w14:paraId="6843EE1C" w14:textId="77777777" w:rsidR="00F7260B" w:rsidRPr="005405D8" w:rsidRDefault="00F7260B" w:rsidP="005405D8">
            <w:pPr>
              <w:rPr>
                <w:rStyle w:val="af6"/>
                <w:rFonts w:eastAsiaTheme="minorEastAsia"/>
                <w:rPrChange w:id="14459" w:author="raye" w:date="2018-08-10T17:48:00Z">
                  <w:rPr>
                    <w:rFonts w:ascii="等线" w:eastAsia="等线" w:hAnsi="等线" w:cs="宋体"/>
                    <w:kern w:val="0"/>
                    <w:szCs w:val="21"/>
                  </w:rPr>
                </w:rPrChange>
              </w:rPr>
              <w:pPrChange w:id="14460" w:author="raye" w:date="2018-08-10T17:47:00Z">
                <w:pPr/>
              </w:pPrChange>
            </w:pPr>
          </w:p>
        </w:tc>
      </w:tr>
      <w:tr w:rsidR="00F7260B" w:rsidRPr="005405D8" w14:paraId="078776D8"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0FBECB7F" w14:textId="77777777" w:rsidR="00F7260B" w:rsidRPr="005405D8" w:rsidRDefault="00F7260B" w:rsidP="005405D8">
            <w:pPr>
              <w:rPr>
                <w:rStyle w:val="af6"/>
                <w:rFonts w:eastAsiaTheme="minorEastAsia"/>
                <w:rPrChange w:id="14461" w:author="raye" w:date="2018-08-10T17:48:00Z">
                  <w:rPr>
                    <w:rFonts w:ascii="等线" w:eastAsia="等线" w:hAnsi="等线" w:cs="宋体"/>
                    <w:kern w:val="0"/>
                    <w:szCs w:val="21"/>
                  </w:rPr>
                </w:rPrChange>
              </w:rPr>
              <w:pPrChange w:id="14462" w:author="raye" w:date="2018-08-10T17:47:00Z">
                <w:pPr/>
              </w:pPrChange>
            </w:pPr>
            <w:r w:rsidRPr="005405D8">
              <w:rPr>
                <w:rStyle w:val="af6"/>
                <w:rFonts w:eastAsiaTheme="minorEastAsia"/>
                <w:rPrChange w:id="14463" w:author="raye" w:date="2018-08-10T17:48:00Z">
                  <w:rPr>
                    <w:rFonts w:ascii="等线" w:eastAsia="等线" w:hAnsi="等线" w:cs="宋体"/>
                    <w:kern w:val="0"/>
                    <w:szCs w:val="21"/>
                  </w:rPr>
                </w:rPrChange>
              </w:rPr>
              <w:t xml:space="preserve">Expected Annual Transaction Volumn     </w:t>
            </w:r>
          </w:p>
        </w:tc>
        <w:tc>
          <w:tcPr>
            <w:tcW w:w="1848" w:type="dxa"/>
            <w:tcBorders>
              <w:top w:val="single" w:sz="4" w:space="0" w:color="auto"/>
              <w:left w:val="single" w:sz="4" w:space="0" w:color="auto"/>
              <w:bottom w:val="single" w:sz="4" w:space="0" w:color="auto"/>
              <w:right w:val="single" w:sz="4" w:space="0" w:color="auto"/>
            </w:tcBorders>
            <w:hideMark/>
          </w:tcPr>
          <w:p w14:paraId="259179F1" w14:textId="77777777" w:rsidR="00F7260B" w:rsidRPr="005405D8" w:rsidRDefault="00F7260B" w:rsidP="005405D8">
            <w:pPr>
              <w:rPr>
                <w:rStyle w:val="af6"/>
                <w:rFonts w:eastAsiaTheme="minorEastAsia"/>
                <w:rPrChange w:id="14464" w:author="raye" w:date="2018-08-10T17:48:00Z">
                  <w:rPr>
                    <w:i/>
                    <w:sz w:val="24"/>
                    <w:szCs w:val="24"/>
                  </w:rPr>
                </w:rPrChange>
              </w:rPr>
              <w:pPrChange w:id="14465" w:author="raye" w:date="2018-08-10T17:47:00Z">
                <w:pPr/>
              </w:pPrChange>
            </w:pPr>
            <w:r w:rsidRPr="005405D8">
              <w:rPr>
                <w:rStyle w:val="af6"/>
                <w:rFonts w:eastAsiaTheme="minorEastAsia"/>
                <w:rPrChange w:id="14466" w:author="raye" w:date="2018-08-10T17:48:00Z">
                  <w:rPr>
                    <w:i/>
                    <w:sz w:val="24"/>
                    <w:szCs w:val="24"/>
                  </w:rPr>
                </w:rPrChange>
              </w:rPr>
              <w:t>Required</w:t>
            </w:r>
          </w:p>
        </w:tc>
        <w:tc>
          <w:tcPr>
            <w:tcW w:w="2012" w:type="dxa"/>
            <w:tcBorders>
              <w:top w:val="single" w:sz="4" w:space="0" w:color="auto"/>
              <w:left w:val="single" w:sz="4" w:space="0" w:color="auto"/>
              <w:bottom w:val="single" w:sz="4" w:space="0" w:color="auto"/>
              <w:right w:val="single" w:sz="4" w:space="0" w:color="auto"/>
            </w:tcBorders>
            <w:hideMark/>
          </w:tcPr>
          <w:p w14:paraId="58FFCBDF" w14:textId="77777777" w:rsidR="00F7260B" w:rsidRPr="005405D8" w:rsidRDefault="00F7260B" w:rsidP="005405D8">
            <w:pPr>
              <w:rPr>
                <w:rStyle w:val="af6"/>
                <w:rFonts w:eastAsiaTheme="minorEastAsia"/>
                <w:rPrChange w:id="14467" w:author="raye" w:date="2018-08-10T17:48:00Z">
                  <w:rPr>
                    <w:i/>
                    <w:sz w:val="24"/>
                    <w:szCs w:val="24"/>
                  </w:rPr>
                </w:rPrChange>
              </w:rPr>
              <w:pPrChange w:id="14468" w:author="raye" w:date="2018-08-10T17:47:00Z">
                <w:pPr/>
              </w:pPrChange>
            </w:pPr>
            <w:r w:rsidRPr="005405D8">
              <w:rPr>
                <w:rStyle w:val="af6"/>
                <w:rFonts w:eastAsiaTheme="minorEastAsia"/>
                <w:rPrChange w:id="14469" w:author="raye" w:date="2018-08-10T17:48:00Z">
                  <w:rPr>
                    <w:i/>
                    <w:sz w:val="24"/>
                    <w:szCs w:val="24"/>
                  </w:rPr>
                </w:rPrChange>
              </w:rPr>
              <w:t>225-digit text</w:t>
            </w:r>
          </w:p>
        </w:tc>
        <w:tc>
          <w:tcPr>
            <w:tcW w:w="2263" w:type="dxa"/>
            <w:tcBorders>
              <w:top w:val="single" w:sz="4" w:space="0" w:color="auto"/>
              <w:left w:val="single" w:sz="4" w:space="0" w:color="auto"/>
              <w:bottom w:val="single" w:sz="4" w:space="0" w:color="auto"/>
              <w:right w:val="single" w:sz="4" w:space="0" w:color="auto"/>
            </w:tcBorders>
            <w:noWrap/>
          </w:tcPr>
          <w:p w14:paraId="683D0220" w14:textId="77777777" w:rsidR="00F7260B" w:rsidRPr="005405D8" w:rsidRDefault="00F7260B" w:rsidP="005405D8">
            <w:pPr>
              <w:rPr>
                <w:rStyle w:val="af6"/>
                <w:rFonts w:eastAsiaTheme="minorEastAsia"/>
                <w:rPrChange w:id="14470" w:author="raye" w:date="2018-08-10T17:48:00Z">
                  <w:rPr>
                    <w:rFonts w:ascii="等线" w:eastAsia="等线" w:hAnsi="等线" w:cs="宋体"/>
                    <w:kern w:val="0"/>
                    <w:szCs w:val="21"/>
                  </w:rPr>
                </w:rPrChange>
              </w:rPr>
              <w:pPrChange w:id="14471" w:author="raye" w:date="2018-08-10T17:47:00Z">
                <w:pPr/>
              </w:pPrChange>
            </w:pPr>
          </w:p>
        </w:tc>
      </w:tr>
    </w:tbl>
    <w:p w14:paraId="72E7018D" w14:textId="77777777" w:rsidR="00F7260B" w:rsidRPr="005405D8" w:rsidRDefault="00F7260B" w:rsidP="005405D8">
      <w:pPr>
        <w:rPr>
          <w:rStyle w:val="af6"/>
          <w:rFonts w:eastAsiaTheme="minorEastAsia"/>
          <w:rPrChange w:id="14472" w:author="raye" w:date="2018-08-10T17:48:00Z">
            <w:rPr>
              <w:rFonts w:ascii="等线" w:eastAsia="等线" w:hAnsi="等线"/>
              <w:szCs w:val="21"/>
            </w:rPr>
          </w:rPrChange>
        </w:rPr>
        <w:pPrChange w:id="14473" w:author="raye" w:date="2018-08-10T17: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23336A32" w14:textId="77777777" w:rsidR="00F7260B" w:rsidRPr="005405D8" w:rsidRDefault="00F7260B" w:rsidP="005405D8">
      <w:pPr>
        <w:rPr>
          <w:rStyle w:val="af6"/>
          <w:rFonts w:eastAsiaTheme="minorEastAsia"/>
          <w:rPrChange w:id="14474" w:author="raye" w:date="2018-08-10T17:48:00Z">
            <w:rPr>
              <w:rFonts w:ascii="等线" w:eastAsia="等线" w:hAnsi="等线"/>
              <w:szCs w:val="21"/>
            </w:rPr>
          </w:rPrChange>
        </w:rPr>
        <w:pPrChange w:id="14475" w:author="raye" w:date="2018-08-10T17: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pPr>
        </w:pPrChange>
      </w:pPr>
    </w:p>
    <w:p w14:paraId="067DD044" w14:textId="77777777" w:rsidR="00F7260B" w:rsidRPr="00EA1738" w:rsidRDefault="00F7260B" w:rsidP="00EA1738">
      <w:pPr>
        <w:pStyle w:val="a0"/>
        <w:numPr>
          <w:ilvl w:val="0"/>
          <w:numId w:val="220"/>
        </w:numPr>
        <w:ind w:firstLineChars="0"/>
        <w:rPr>
          <w:rStyle w:val="aff4"/>
          <w:rFonts w:eastAsiaTheme="minorEastAsia"/>
          <w:rPrChange w:id="14476" w:author="raye" w:date="2018-08-10T17:52:00Z">
            <w:rPr>
              <w:rFonts w:ascii="等线" w:eastAsia="等线" w:hAnsi="等线"/>
              <w:b/>
              <w:szCs w:val="21"/>
            </w:rPr>
          </w:rPrChange>
        </w:rPr>
        <w:pPrChange w:id="14477" w:author="raye" w:date="2018-08-10T17:52:00Z">
          <w:pPr>
            <w:pStyle w:val="a0"/>
            <w:numPr>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hanging="420"/>
          </w:pPr>
        </w:pPrChange>
      </w:pPr>
      <w:bookmarkStart w:id="14478" w:name="OLE_LINK55"/>
      <w:bookmarkStart w:id="14479" w:name="OLE_LINK54"/>
      <w:r w:rsidRPr="00EA1738">
        <w:rPr>
          <w:rStyle w:val="aff4"/>
          <w:rFonts w:eastAsiaTheme="minorEastAsia"/>
          <w:rPrChange w:id="14480" w:author="raye" w:date="2018-08-10T17:52:00Z">
            <w:rPr>
              <w:rFonts w:ascii="等线" w:eastAsia="等线" w:hAnsi="等线"/>
              <w:b/>
              <w:szCs w:val="21"/>
            </w:rPr>
          </w:rPrChange>
        </w:rPr>
        <w:t>List of third-party websites</w:t>
      </w:r>
    </w:p>
    <w:bookmarkEnd w:id="14478"/>
    <w:bookmarkEnd w:id="14479"/>
    <w:p w14:paraId="23AB7AD9" w14:textId="77777777" w:rsidR="00F7260B" w:rsidRPr="005405D8" w:rsidRDefault="00F7260B" w:rsidP="005405D8">
      <w:pPr>
        <w:rPr>
          <w:rStyle w:val="af6"/>
          <w:rFonts w:eastAsiaTheme="minorEastAsia"/>
          <w:rPrChange w:id="14481" w:author="raye" w:date="2018-08-10T17:48:00Z">
            <w:rPr>
              <w:rFonts w:ascii="等线" w:eastAsia="等线" w:hAnsi="等线"/>
              <w:szCs w:val="21"/>
            </w:rPr>
          </w:rPrChange>
        </w:rPr>
        <w:pPrChange w:id="14482" w:author="raye" w:date="2018-08-10T17:47:00Z">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pPr>
        </w:pPrChange>
      </w:pPr>
    </w:p>
    <w:p w14:paraId="0494AEE0" w14:textId="77777777" w:rsidR="00F7260B" w:rsidRPr="005405D8" w:rsidRDefault="00F7260B" w:rsidP="005405D8">
      <w:pPr>
        <w:rPr>
          <w:rStyle w:val="af6"/>
          <w:rFonts w:eastAsiaTheme="minorEastAsia"/>
          <w:rPrChange w:id="14483" w:author="raye" w:date="2018-08-10T17:48:00Z">
            <w:rPr>
              <w:rFonts w:ascii="等线" w:eastAsia="等线" w:hAnsi="等线" w:cstheme="minorHAnsi"/>
              <w:szCs w:val="21"/>
            </w:rPr>
          </w:rPrChange>
        </w:rPr>
        <w:pPrChange w:id="14484" w:author="raye" w:date="2018-08-10T17: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pPr>
        </w:pPrChange>
      </w:pPr>
      <w:r w:rsidRPr="005405D8">
        <w:rPr>
          <w:rStyle w:val="af6"/>
          <w:rFonts w:eastAsiaTheme="minorEastAsia"/>
          <w:rPrChange w:id="14485" w:author="raye" w:date="2018-08-10T17:48:00Z">
            <w:rPr>
              <w:rFonts w:ascii="等线" w:eastAsia="等线" w:hAnsi="等线" w:cstheme="minorHAnsi"/>
              <w:szCs w:val="21"/>
            </w:rPr>
          </w:rPrChange>
        </w:rPr>
        <w:lastRenderedPageBreak/>
        <w:t>Third-party website account &amp; password settings: When requesting a third-party API to obtain evidence, you need to pass the data of this piece. If the password is wrong, it will return, and then you can change the account password here.</w:t>
      </w:r>
    </w:p>
    <w:p w14:paraId="57058B42" w14:textId="77777777" w:rsidR="00F7260B" w:rsidRPr="005405D8" w:rsidRDefault="00F7260B" w:rsidP="005405D8">
      <w:pPr>
        <w:rPr>
          <w:rStyle w:val="af6"/>
          <w:rFonts w:eastAsiaTheme="minorEastAsia"/>
          <w:rPrChange w:id="14486" w:author="raye" w:date="2018-08-10T17:48:00Z">
            <w:rPr>
              <w:rFonts w:ascii="等线" w:eastAsia="等线" w:hAnsi="等线" w:cstheme="minorHAnsi"/>
              <w:szCs w:val="21"/>
            </w:rPr>
          </w:rPrChange>
        </w:rPr>
        <w:pPrChange w:id="14487" w:author="raye" w:date="2018-08-10T17: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pPr>
        </w:pPrChange>
      </w:pPr>
      <w:r w:rsidRPr="005405D8">
        <w:rPr>
          <w:rStyle w:val="af6"/>
          <w:rFonts w:eastAsiaTheme="minorEastAsia"/>
          <w:rPrChange w:id="14488" w:author="raye" w:date="2018-08-10T17:48:00Z">
            <w:rPr>
              <w:rFonts w:ascii="等线" w:eastAsia="等线" w:hAnsi="等线" w:cstheme="minorHAnsi"/>
              <w:szCs w:val="21"/>
            </w:rPr>
          </w:rPrChange>
        </w:rPr>
        <w:t>If success, then it shows hange the account password here</w:t>
      </w:r>
    </w:p>
    <w:p w14:paraId="0ABC528C" w14:textId="77777777" w:rsidR="00F7260B" w:rsidRPr="005405D8" w:rsidRDefault="00F7260B" w:rsidP="005405D8">
      <w:pPr>
        <w:rPr>
          <w:rStyle w:val="af6"/>
          <w:rFonts w:eastAsiaTheme="minorEastAsia"/>
          <w:rPrChange w:id="14489" w:author="raye" w:date="2018-08-10T17:48:00Z">
            <w:rPr>
              <w:rFonts w:ascii="等线" w:eastAsia="等线" w:hAnsi="等线"/>
              <w:szCs w:val="21"/>
            </w:rPr>
          </w:rPrChange>
        </w:rPr>
        <w:pPrChange w:id="14490" w:author="raye" w:date="2018-08-10T17: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75B78A17" w14:textId="77777777" w:rsidR="00F7260B" w:rsidRPr="005405D8" w:rsidRDefault="00F7260B" w:rsidP="005405D8">
      <w:pPr>
        <w:rPr>
          <w:rStyle w:val="af6"/>
          <w:rFonts w:eastAsiaTheme="minorEastAsia"/>
          <w:rPrChange w:id="14491" w:author="raye" w:date="2018-08-10T17:48:00Z">
            <w:rPr>
              <w:rFonts w:ascii="等线" w:eastAsia="等线" w:hAnsi="等线"/>
              <w:szCs w:val="21"/>
            </w:rPr>
          </w:rPrChange>
        </w:rPr>
        <w:pPrChange w:id="14492" w:author="raye" w:date="2018-08-10T17: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tbl>
      <w:tblPr>
        <w:tblW w:w="810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7"/>
        <w:gridCol w:w="2011"/>
        <w:gridCol w:w="2262"/>
      </w:tblGrid>
      <w:tr w:rsidR="00F7260B" w:rsidRPr="005405D8" w14:paraId="3F01C5A7"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D398E44" w14:textId="77777777" w:rsidR="00F7260B" w:rsidRPr="005405D8" w:rsidRDefault="00F7260B" w:rsidP="005405D8">
            <w:pPr>
              <w:rPr>
                <w:rStyle w:val="af6"/>
                <w:rFonts w:eastAsiaTheme="minorEastAsia"/>
                <w:rPrChange w:id="14493" w:author="raye" w:date="2018-08-10T17:48:00Z">
                  <w:rPr>
                    <w:rFonts w:ascii="等线" w:eastAsia="等线" w:hAnsi="等线" w:cs="宋体"/>
                    <w:b/>
                    <w:bCs/>
                    <w:kern w:val="0"/>
                    <w:szCs w:val="21"/>
                  </w:rPr>
                </w:rPrChange>
              </w:rPr>
              <w:pPrChange w:id="14494" w:author="raye" w:date="2018-08-10T17:47:00Z">
                <w:pPr/>
              </w:pPrChange>
            </w:pPr>
            <w:r w:rsidRPr="005405D8">
              <w:rPr>
                <w:rStyle w:val="af6"/>
                <w:rFonts w:eastAsiaTheme="minorEastAsia"/>
                <w:rPrChange w:id="14495" w:author="raye" w:date="2018-08-10T17:48:00Z">
                  <w:rPr>
                    <w:i/>
                    <w:sz w:val="24"/>
                    <w:szCs w:val="24"/>
                  </w:rPr>
                </w:rPrChange>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4138E8F" w14:textId="77777777" w:rsidR="00F7260B" w:rsidRPr="005405D8" w:rsidRDefault="00F7260B" w:rsidP="005405D8">
            <w:pPr>
              <w:rPr>
                <w:rStyle w:val="af6"/>
                <w:rFonts w:eastAsiaTheme="minorEastAsia"/>
                <w:rPrChange w:id="14496" w:author="raye" w:date="2018-08-10T17:48:00Z">
                  <w:rPr>
                    <w:rFonts w:ascii="等线" w:eastAsia="等线" w:hAnsi="等线" w:cs="宋体"/>
                    <w:b/>
                    <w:bCs/>
                    <w:kern w:val="0"/>
                    <w:szCs w:val="21"/>
                  </w:rPr>
                </w:rPrChange>
              </w:rPr>
              <w:pPrChange w:id="14497" w:author="raye" w:date="2018-08-10T17:47:00Z">
                <w:pPr/>
              </w:pPrChange>
            </w:pPr>
            <w:r w:rsidRPr="005405D8">
              <w:rPr>
                <w:rStyle w:val="af6"/>
                <w:rFonts w:eastAsiaTheme="minorEastAsia"/>
                <w:rPrChange w:id="14498" w:author="raye" w:date="2018-08-10T17:48:00Z">
                  <w:rPr>
                    <w:i/>
                    <w:sz w:val="24"/>
                    <w:szCs w:val="24"/>
                  </w:rPr>
                </w:rPrChange>
              </w:rPr>
              <w:t>Required/optional</w:t>
            </w:r>
          </w:p>
        </w:tc>
        <w:tc>
          <w:tcPr>
            <w:tcW w:w="20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D50E535" w14:textId="77777777" w:rsidR="00F7260B" w:rsidRPr="005405D8" w:rsidRDefault="00F7260B" w:rsidP="005405D8">
            <w:pPr>
              <w:rPr>
                <w:rStyle w:val="af6"/>
                <w:rFonts w:eastAsiaTheme="minorEastAsia"/>
                <w:rPrChange w:id="14499" w:author="raye" w:date="2018-08-10T17:48:00Z">
                  <w:rPr>
                    <w:rFonts w:ascii="等线" w:eastAsia="等线" w:hAnsi="等线" w:cs="宋体"/>
                    <w:b/>
                    <w:bCs/>
                    <w:kern w:val="0"/>
                    <w:szCs w:val="21"/>
                  </w:rPr>
                </w:rPrChange>
              </w:rPr>
              <w:pPrChange w:id="14500" w:author="raye" w:date="2018-08-10T17:47:00Z">
                <w:pPr/>
              </w:pPrChange>
            </w:pPr>
            <w:r w:rsidRPr="005405D8">
              <w:rPr>
                <w:rStyle w:val="af6"/>
                <w:rFonts w:eastAsiaTheme="minorEastAsia"/>
                <w:rPrChange w:id="14501" w:author="raye" w:date="2018-08-10T17:48:00Z">
                  <w:rPr>
                    <w:i/>
                    <w:sz w:val="24"/>
                    <w:szCs w:val="24"/>
                  </w:rPr>
                </w:rPrChange>
              </w:rPr>
              <w:t>Type</w:t>
            </w:r>
          </w:p>
        </w:tc>
        <w:tc>
          <w:tcPr>
            <w:tcW w:w="2263"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375F340" w14:textId="77777777" w:rsidR="00F7260B" w:rsidRPr="005405D8" w:rsidRDefault="00F7260B" w:rsidP="005405D8">
            <w:pPr>
              <w:rPr>
                <w:rStyle w:val="af6"/>
                <w:rFonts w:eastAsiaTheme="minorEastAsia"/>
                <w:rPrChange w:id="14502" w:author="raye" w:date="2018-08-10T17:48:00Z">
                  <w:rPr>
                    <w:rFonts w:ascii="等线" w:eastAsia="等线" w:hAnsi="等线" w:cs="宋体"/>
                    <w:b/>
                    <w:bCs/>
                    <w:kern w:val="0"/>
                    <w:szCs w:val="21"/>
                  </w:rPr>
                </w:rPrChange>
              </w:rPr>
              <w:pPrChange w:id="14503" w:author="raye" w:date="2018-08-10T17:47:00Z">
                <w:pPr/>
              </w:pPrChange>
            </w:pPr>
            <w:r w:rsidRPr="005405D8">
              <w:rPr>
                <w:rStyle w:val="af6"/>
                <w:rFonts w:eastAsiaTheme="minorEastAsia"/>
                <w:rPrChange w:id="14504" w:author="raye" w:date="2018-08-10T17:48:00Z">
                  <w:rPr>
                    <w:i/>
                    <w:sz w:val="24"/>
                    <w:szCs w:val="24"/>
                  </w:rPr>
                </w:rPrChange>
              </w:rPr>
              <w:t>Remarks</w:t>
            </w:r>
          </w:p>
        </w:tc>
      </w:tr>
      <w:tr w:rsidR="00F7260B" w:rsidRPr="005405D8" w14:paraId="1C13945E"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4208649F" w14:textId="77777777" w:rsidR="00F7260B" w:rsidRPr="005405D8" w:rsidRDefault="00F7260B" w:rsidP="005405D8">
            <w:pPr>
              <w:rPr>
                <w:rStyle w:val="af6"/>
                <w:rFonts w:eastAsiaTheme="minorEastAsia"/>
                <w:rPrChange w:id="14505" w:author="raye" w:date="2018-08-10T17:48:00Z">
                  <w:rPr>
                    <w:rFonts w:ascii="等线" w:eastAsia="等线" w:hAnsi="等线" w:cs="宋体"/>
                    <w:kern w:val="0"/>
                    <w:szCs w:val="21"/>
                  </w:rPr>
                </w:rPrChange>
              </w:rPr>
              <w:pPrChange w:id="14506" w:author="raye" w:date="2018-08-10T17:47:00Z">
                <w:pPr/>
              </w:pPrChange>
            </w:pPr>
            <w:r w:rsidRPr="005405D8">
              <w:rPr>
                <w:rStyle w:val="af6"/>
                <w:rFonts w:eastAsiaTheme="minorEastAsia"/>
                <w:rPrChange w:id="14507" w:author="raye" w:date="2018-08-10T17:48:00Z">
                  <w:rPr>
                    <w:rFonts w:ascii="等线" w:eastAsia="等线" w:hAnsi="等线" w:cs="宋体"/>
                    <w:kern w:val="0"/>
                    <w:szCs w:val="21"/>
                  </w:rPr>
                </w:rPrChange>
              </w:rPr>
              <w:t xml:space="preserve">Source                                            </w:t>
            </w:r>
          </w:p>
        </w:tc>
        <w:tc>
          <w:tcPr>
            <w:tcW w:w="1848" w:type="dxa"/>
            <w:tcBorders>
              <w:top w:val="single" w:sz="4" w:space="0" w:color="auto"/>
              <w:left w:val="single" w:sz="4" w:space="0" w:color="auto"/>
              <w:bottom w:val="single" w:sz="4" w:space="0" w:color="auto"/>
              <w:right w:val="single" w:sz="4" w:space="0" w:color="auto"/>
            </w:tcBorders>
            <w:hideMark/>
          </w:tcPr>
          <w:p w14:paraId="5708F024" w14:textId="77777777" w:rsidR="00F7260B" w:rsidRPr="005405D8" w:rsidRDefault="00F7260B" w:rsidP="005405D8">
            <w:pPr>
              <w:rPr>
                <w:rStyle w:val="af6"/>
                <w:rFonts w:eastAsiaTheme="minorEastAsia"/>
                <w:rPrChange w:id="14508" w:author="raye" w:date="2018-08-10T17:48:00Z">
                  <w:rPr>
                    <w:rFonts w:ascii="等线" w:eastAsia="等线" w:hAnsi="等线" w:cs="宋体"/>
                    <w:kern w:val="0"/>
                    <w:szCs w:val="21"/>
                  </w:rPr>
                </w:rPrChange>
              </w:rPr>
              <w:pPrChange w:id="14509" w:author="raye" w:date="2018-08-10T17:47:00Z">
                <w:pPr/>
              </w:pPrChange>
            </w:pPr>
            <w:r w:rsidRPr="005405D8">
              <w:rPr>
                <w:rStyle w:val="af6"/>
                <w:rFonts w:eastAsiaTheme="minorEastAsia"/>
                <w:rPrChange w:id="14510" w:author="raye" w:date="2018-08-10T17:48:00Z">
                  <w:rPr>
                    <w:i/>
                    <w:sz w:val="24"/>
                    <w:szCs w:val="24"/>
                  </w:rPr>
                </w:rPrChange>
              </w:rPr>
              <w:t>Required</w:t>
            </w:r>
          </w:p>
        </w:tc>
        <w:tc>
          <w:tcPr>
            <w:tcW w:w="2012" w:type="dxa"/>
            <w:tcBorders>
              <w:top w:val="single" w:sz="4" w:space="0" w:color="auto"/>
              <w:left w:val="single" w:sz="4" w:space="0" w:color="auto"/>
              <w:bottom w:val="single" w:sz="4" w:space="0" w:color="auto"/>
              <w:right w:val="single" w:sz="4" w:space="0" w:color="auto"/>
            </w:tcBorders>
            <w:hideMark/>
          </w:tcPr>
          <w:p w14:paraId="0CF180C1" w14:textId="77777777" w:rsidR="00F7260B" w:rsidRPr="005405D8" w:rsidRDefault="00F7260B" w:rsidP="005405D8">
            <w:pPr>
              <w:rPr>
                <w:rStyle w:val="af6"/>
                <w:rFonts w:eastAsiaTheme="minorEastAsia"/>
                <w:rPrChange w:id="14511" w:author="raye" w:date="2018-08-10T17:48:00Z">
                  <w:rPr>
                    <w:rFonts w:ascii="等线" w:eastAsia="等线" w:hAnsi="等线" w:cs="宋体"/>
                    <w:kern w:val="0"/>
                    <w:szCs w:val="21"/>
                  </w:rPr>
                </w:rPrChange>
              </w:rPr>
              <w:pPrChange w:id="14512" w:author="raye" w:date="2018-08-10T17:47:00Z">
                <w:pPr/>
              </w:pPrChange>
            </w:pPr>
            <w:r w:rsidRPr="005405D8">
              <w:rPr>
                <w:rStyle w:val="af6"/>
                <w:rFonts w:eastAsiaTheme="minorEastAsia"/>
                <w:rPrChange w:id="14513" w:author="raye" w:date="2018-08-10T17:48:00Z">
                  <w:rPr>
                    <w:i/>
                    <w:sz w:val="24"/>
                    <w:szCs w:val="24"/>
                  </w:rPr>
                </w:rPrChange>
              </w:rPr>
              <w:t>80-digit value</w:t>
            </w:r>
          </w:p>
        </w:tc>
        <w:tc>
          <w:tcPr>
            <w:tcW w:w="2263" w:type="dxa"/>
            <w:tcBorders>
              <w:top w:val="single" w:sz="4" w:space="0" w:color="auto"/>
              <w:left w:val="single" w:sz="4" w:space="0" w:color="auto"/>
              <w:bottom w:val="single" w:sz="4" w:space="0" w:color="auto"/>
              <w:right w:val="single" w:sz="4" w:space="0" w:color="auto"/>
            </w:tcBorders>
            <w:noWrap/>
          </w:tcPr>
          <w:p w14:paraId="27E52044" w14:textId="77777777" w:rsidR="00F7260B" w:rsidRPr="005405D8" w:rsidRDefault="00F7260B" w:rsidP="005405D8">
            <w:pPr>
              <w:rPr>
                <w:rStyle w:val="af6"/>
                <w:rFonts w:eastAsiaTheme="minorEastAsia"/>
                <w:rPrChange w:id="14514" w:author="raye" w:date="2018-08-10T17:48:00Z">
                  <w:rPr>
                    <w:rFonts w:ascii="等线" w:eastAsia="等线" w:hAnsi="等线" w:cs="宋体"/>
                    <w:kern w:val="0"/>
                    <w:szCs w:val="21"/>
                  </w:rPr>
                </w:rPrChange>
              </w:rPr>
              <w:pPrChange w:id="14515" w:author="raye" w:date="2018-08-10T17:47:00Z">
                <w:pPr/>
              </w:pPrChange>
            </w:pPr>
          </w:p>
        </w:tc>
      </w:tr>
      <w:tr w:rsidR="00F7260B" w:rsidRPr="005405D8" w14:paraId="4C0B8F62"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362F8E73" w14:textId="77777777" w:rsidR="00F7260B" w:rsidRPr="005405D8" w:rsidRDefault="00F7260B" w:rsidP="005405D8">
            <w:pPr>
              <w:rPr>
                <w:rStyle w:val="af6"/>
                <w:rFonts w:eastAsiaTheme="minorEastAsia"/>
                <w:rPrChange w:id="14516" w:author="raye" w:date="2018-08-10T17:48:00Z">
                  <w:rPr>
                    <w:rFonts w:ascii="等线" w:eastAsia="等线" w:hAnsi="等线" w:cs="宋体"/>
                    <w:kern w:val="0"/>
                    <w:szCs w:val="21"/>
                  </w:rPr>
                </w:rPrChange>
              </w:rPr>
              <w:pPrChange w:id="14517" w:author="raye" w:date="2018-08-10T17:47:00Z">
                <w:pPr/>
              </w:pPrChange>
            </w:pPr>
            <w:r w:rsidRPr="005405D8">
              <w:rPr>
                <w:rStyle w:val="af6"/>
                <w:rFonts w:eastAsiaTheme="minorEastAsia"/>
                <w:rPrChange w:id="14518" w:author="raye" w:date="2018-08-10T17:48:00Z">
                  <w:rPr>
                    <w:rFonts w:ascii="等线" w:eastAsia="等线" w:hAnsi="等线" w:cs="宋体"/>
                    <w:kern w:val="0"/>
                    <w:szCs w:val="21"/>
                  </w:rPr>
                </w:rPrChange>
              </w:rPr>
              <w:t xml:space="preserve">API address              </w:t>
            </w:r>
          </w:p>
        </w:tc>
        <w:tc>
          <w:tcPr>
            <w:tcW w:w="1848" w:type="dxa"/>
            <w:tcBorders>
              <w:top w:val="single" w:sz="4" w:space="0" w:color="auto"/>
              <w:left w:val="single" w:sz="4" w:space="0" w:color="auto"/>
              <w:bottom w:val="single" w:sz="4" w:space="0" w:color="auto"/>
              <w:right w:val="single" w:sz="4" w:space="0" w:color="auto"/>
            </w:tcBorders>
            <w:hideMark/>
          </w:tcPr>
          <w:p w14:paraId="5978A35F" w14:textId="77777777" w:rsidR="00F7260B" w:rsidRPr="005405D8" w:rsidRDefault="00F7260B" w:rsidP="005405D8">
            <w:pPr>
              <w:rPr>
                <w:rStyle w:val="af6"/>
                <w:rFonts w:eastAsiaTheme="minorEastAsia"/>
                <w:rPrChange w:id="14519" w:author="raye" w:date="2018-08-10T17:48:00Z">
                  <w:rPr>
                    <w:i/>
                    <w:sz w:val="24"/>
                    <w:szCs w:val="24"/>
                  </w:rPr>
                </w:rPrChange>
              </w:rPr>
              <w:pPrChange w:id="14520" w:author="raye" w:date="2018-08-10T17:47:00Z">
                <w:pPr/>
              </w:pPrChange>
            </w:pPr>
            <w:r w:rsidRPr="005405D8">
              <w:rPr>
                <w:rStyle w:val="af6"/>
                <w:rFonts w:eastAsiaTheme="minorEastAsia"/>
                <w:rPrChange w:id="14521" w:author="raye" w:date="2018-08-10T17:48:00Z">
                  <w:rPr>
                    <w:i/>
                    <w:sz w:val="24"/>
                    <w:szCs w:val="24"/>
                  </w:rPr>
                </w:rPrChange>
              </w:rPr>
              <w:t>optional</w:t>
            </w:r>
          </w:p>
        </w:tc>
        <w:tc>
          <w:tcPr>
            <w:tcW w:w="2012" w:type="dxa"/>
            <w:tcBorders>
              <w:top w:val="single" w:sz="4" w:space="0" w:color="auto"/>
              <w:left w:val="single" w:sz="4" w:space="0" w:color="auto"/>
              <w:bottom w:val="single" w:sz="4" w:space="0" w:color="auto"/>
              <w:right w:val="single" w:sz="4" w:space="0" w:color="auto"/>
            </w:tcBorders>
            <w:hideMark/>
          </w:tcPr>
          <w:p w14:paraId="04206C4D" w14:textId="77777777" w:rsidR="00F7260B" w:rsidRPr="005405D8" w:rsidRDefault="00F7260B" w:rsidP="005405D8">
            <w:pPr>
              <w:rPr>
                <w:rStyle w:val="af6"/>
                <w:rFonts w:eastAsiaTheme="minorEastAsia"/>
                <w:rPrChange w:id="14522" w:author="raye" w:date="2018-08-10T17:48:00Z">
                  <w:rPr>
                    <w:i/>
                    <w:sz w:val="24"/>
                    <w:szCs w:val="24"/>
                  </w:rPr>
                </w:rPrChange>
              </w:rPr>
              <w:pPrChange w:id="14523" w:author="raye" w:date="2018-08-10T17:47:00Z">
                <w:pPr/>
              </w:pPrChange>
            </w:pPr>
            <w:r w:rsidRPr="005405D8">
              <w:rPr>
                <w:rStyle w:val="af6"/>
                <w:rFonts w:eastAsiaTheme="minorEastAsia"/>
                <w:rPrChange w:id="14524" w:author="raye" w:date="2018-08-10T17:48:00Z">
                  <w:rPr>
                    <w:i/>
                    <w:sz w:val="24"/>
                    <w:szCs w:val="24"/>
                  </w:rPr>
                </w:rPrChange>
              </w:rPr>
              <w:t>300-digit value</w:t>
            </w:r>
          </w:p>
        </w:tc>
        <w:tc>
          <w:tcPr>
            <w:tcW w:w="2263" w:type="dxa"/>
            <w:tcBorders>
              <w:top w:val="single" w:sz="4" w:space="0" w:color="auto"/>
              <w:left w:val="single" w:sz="4" w:space="0" w:color="auto"/>
              <w:bottom w:val="single" w:sz="4" w:space="0" w:color="auto"/>
              <w:right w:val="single" w:sz="4" w:space="0" w:color="auto"/>
            </w:tcBorders>
            <w:noWrap/>
          </w:tcPr>
          <w:p w14:paraId="6AE771F4" w14:textId="77777777" w:rsidR="00F7260B" w:rsidRPr="005405D8" w:rsidRDefault="00F7260B" w:rsidP="005405D8">
            <w:pPr>
              <w:rPr>
                <w:rStyle w:val="af6"/>
                <w:rFonts w:eastAsiaTheme="minorEastAsia"/>
                <w:rPrChange w:id="14525" w:author="raye" w:date="2018-08-10T17:48:00Z">
                  <w:rPr>
                    <w:rFonts w:ascii="等线" w:eastAsia="等线" w:hAnsi="等线" w:cs="宋体"/>
                    <w:kern w:val="0"/>
                    <w:szCs w:val="21"/>
                  </w:rPr>
                </w:rPrChange>
              </w:rPr>
              <w:pPrChange w:id="14526" w:author="raye" w:date="2018-08-10T17:47:00Z">
                <w:pPr/>
              </w:pPrChange>
            </w:pPr>
          </w:p>
        </w:tc>
      </w:tr>
      <w:tr w:rsidR="00F7260B" w:rsidRPr="005405D8" w14:paraId="4190A77F"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7288723F" w14:textId="77777777" w:rsidR="00F7260B" w:rsidRPr="005405D8" w:rsidRDefault="00F7260B" w:rsidP="005405D8">
            <w:pPr>
              <w:rPr>
                <w:rStyle w:val="af6"/>
                <w:rFonts w:eastAsiaTheme="minorEastAsia"/>
                <w:rPrChange w:id="14527" w:author="raye" w:date="2018-08-10T17:48:00Z">
                  <w:rPr>
                    <w:rFonts w:ascii="等线" w:eastAsia="等线" w:hAnsi="等线" w:cs="宋体"/>
                    <w:kern w:val="0"/>
                    <w:szCs w:val="21"/>
                  </w:rPr>
                </w:rPrChange>
              </w:rPr>
              <w:pPrChange w:id="14528" w:author="raye" w:date="2018-08-10T17:47:00Z">
                <w:pPr/>
              </w:pPrChange>
            </w:pPr>
            <w:r w:rsidRPr="005405D8">
              <w:rPr>
                <w:rStyle w:val="af6"/>
                <w:rFonts w:eastAsiaTheme="minorEastAsia"/>
                <w:rPrChange w:id="14529" w:author="raye" w:date="2018-08-10T17:48:00Z">
                  <w:rPr>
                    <w:rFonts w:ascii="等线" w:eastAsia="等线" w:hAnsi="等线" w:cs="宋体"/>
                    <w:kern w:val="0"/>
                    <w:szCs w:val="21"/>
                  </w:rPr>
                </w:rPrChange>
              </w:rPr>
              <w:t xml:space="preserve">Website URL      </w:t>
            </w:r>
          </w:p>
        </w:tc>
        <w:tc>
          <w:tcPr>
            <w:tcW w:w="1848" w:type="dxa"/>
            <w:tcBorders>
              <w:top w:val="single" w:sz="4" w:space="0" w:color="auto"/>
              <w:left w:val="single" w:sz="4" w:space="0" w:color="auto"/>
              <w:bottom w:val="single" w:sz="4" w:space="0" w:color="auto"/>
              <w:right w:val="single" w:sz="4" w:space="0" w:color="auto"/>
            </w:tcBorders>
            <w:hideMark/>
          </w:tcPr>
          <w:p w14:paraId="7793DE4F" w14:textId="77777777" w:rsidR="00F7260B" w:rsidRPr="005405D8" w:rsidRDefault="00F7260B" w:rsidP="005405D8">
            <w:pPr>
              <w:rPr>
                <w:rStyle w:val="af6"/>
                <w:rFonts w:eastAsiaTheme="minorEastAsia"/>
                <w:rPrChange w:id="14530" w:author="raye" w:date="2018-08-10T17:48:00Z">
                  <w:rPr>
                    <w:i/>
                    <w:sz w:val="24"/>
                    <w:szCs w:val="24"/>
                  </w:rPr>
                </w:rPrChange>
              </w:rPr>
              <w:pPrChange w:id="14531" w:author="raye" w:date="2018-08-10T17:47:00Z">
                <w:pPr/>
              </w:pPrChange>
            </w:pPr>
            <w:r w:rsidRPr="005405D8">
              <w:rPr>
                <w:rStyle w:val="af6"/>
                <w:rFonts w:eastAsiaTheme="minorEastAsia"/>
                <w:rPrChange w:id="14532" w:author="raye" w:date="2018-08-10T17:48:00Z">
                  <w:rPr>
                    <w:i/>
                    <w:sz w:val="24"/>
                    <w:szCs w:val="24"/>
                  </w:rPr>
                </w:rPrChange>
              </w:rPr>
              <w:t>optional</w:t>
            </w:r>
          </w:p>
        </w:tc>
        <w:tc>
          <w:tcPr>
            <w:tcW w:w="2012" w:type="dxa"/>
            <w:tcBorders>
              <w:top w:val="single" w:sz="4" w:space="0" w:color="auto"/>
              <w:left w:val="single" w:sz="4" w:space="0" w:color="auto"/>
              <w:bottom w:val="single" w:sz="4" w:space="0" w:color="auto"/>
              <w:right w:val="single" w:sz="4" w:space="0" w:color="auto"/>
            </w:tcBorders>
            <w:hideMark/>
          </w:tcPr>
          <w:p w14:paraId="7EC46D9D" w14:textId="77777777" w:rsidR="00F7260B" w:rsidRPr="005405D8" w:rsidRDefault="00F7260B" w:rsidP="005405D8">
            <w:pPr>
              <w:rPr>
                <w:rStyle w:val="af6"/>
                <w:rFonts w:eastAsiaTheme="minorEastAsia"/>
                <w:rPrChange w:id="14533" w:author="raye" w:date="2018-08-10T17:48:00Z">
                  <w:rPr>
                    <w:i/>
                    <w:sz w:val="24"/>
                    <w:szCs w:val="24"/>
                  </w:rPr>
                </w:rPrChange>
              </w:rPr>
              <w:pPrChange w:id="14534" w:author="raye" w:date="2018-08-10T17:47:00Z">
                <w:pPr/>
              </w:pPrChange>
            </w:pPr>
            <w:r w:rsidRPr="005405D8">
              <w:rPr>
                <w:rStyle w:val="af6"/>
                <w:rFonts w:eastAsiaTheme="minorEastAsia"/>
                <w:rPrChange w:id="14535" w:author="raye" w:date="2018-08-10T17:48:00Z">
                  <w:rPr>
                    <w:i/>
                    <w:sz w:val="24"/>
                    <w:szCs w:val="24"/>
                  </w:rPr>
                </w:rPrChange>
              </w:rPr>
              <w:t>300-digit value</w:t>
            </w:r>
          </w:p>
        </w:tc>
        <w:tc>
          <w:tcPr>
            <w:tcW w:w="2263" w:type="dxa"/>
            <w:tcBorders>
              <w:top w:val="single" w:sz="4" w:space="0" w:color="auto"/>
              <w:left w:val="single" w:sz="4" w:space="0" w:color="auto"/>
              <w:bottom w:val="single" w:sz="4" w:space="0" w:color="auto"/>
              <w:right w:val="single" w:sz="4" w:space="0" w:color="auto"/>
            </w:tcBorders>
            <w:noWrap/>
          </w:tcPr>
          <w:p w14:paraId="50AE160C" w14:textId="77777777" w:rsidR="00F7260B" w:rsidRPr="005405D8" w:rsidRDefault="00F7260B" w:rsidP="005405D8">
            <w:pPr>
              <w:rPr>
                <w:rStyle w:val="af6"/>
                <w:rFonts w:eastAsiaTheme="minorEastAsia"/>
                <w:rPrChange w:id="14536" w:author="raye" w:date="2018-08-10T17:48:00Z">
                  <w:rPr>
                    <w:rFonts w:ascii="等线" w:eastAsia="等线" w:hAnsi="等线" w:cs="宋体"/>
                    <w:kern w:val="0"/>
                    <w:szCs w:val="21"/>
                  </w:rPr>
                </w:rPrChange>
              </w:rPr>
              <w:pPrChange w:id="14537" w:author="raye" w:date="2018-08-10T17:47:00Z">
                <w:pPr/>
              </w:pPrChange>
            </w:pPr>
          </w:p>
        </w:tc>
      </w:tr>
      <w:tr w:rsidR="00F7260B" w:rsidRPr="005405D8" w14:paraId="4816EC1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65768482" w14:textId="77777777" w:rsidR="00F7260B" w:rsidRPr="005405D8" w:rsidRDefault="00F7260B" w:rsidP="005405D8">
            <w:pPr>
              <w:rPr>
                <w:rStyle w:val="af6"/>
                <w:rFonts w:eastAsiaTheme="minorEastAsia"/>
                <w:rPrChange w:id="14538" w:author="raye" w:date="2018-08-10T17:48:00Z">
                  <w:rPr>
                    <w:rFonts w:ascii="等线" w:eastAsia="等线" w:hAnsi="等线" w:cs="宋体"/>
                    <w:kern w:val="0"/>
                    <w:szCs w:val="21"/>
                  </w:rPr>
                </w:rPrChange>
              </w:rPr>
              <w:pPrChange w:id="14539" w:author="raye" w:date="2018-08-10T17:47:00Z">
                <w:pPr/>
              </w:pPrChange>
            </w:pPr>
            <w:r w:rsidRPr="005405D8">
              <w:rPr>
                <w:rStyle w:val="af6"/>
                <w:rFonts w:eastAsiaTheme="minorEastAsia"/>
                <w:rPrChange w:id="14540" w:author="raye" w:date="2018-08-10T17:48:00Z">
                  <w:rPr>
                    <w:rFonts w:ascii="等线" w:eastAsia="等线" w:hAnsi="等线" w:cs="宋体"/>
                    <w:kern w:val="0"/>
                    <w:szCs w:val="21"/>
                  </w:rPr>
                </w:rPrChange>
              </w:rPr>
              <w:t>Account</w:t>
            </w:r>
          </w:p>
        </w:tc>
        <w:tc>
          <w:tcPr>
            <w:tcW w:w="1848" w:type="dxa"/>
            <w:tcBorders>
              <w:top w:val="single" w:sz="4" w:space="0" w:color="auto"/>
              <w:left w:val="single" w:sz="4" w:space="0" w:color="auto"/>
              <w:bottom w:val="single" w:sz="4" w:space="0" w:color="auto"/>
              <w:right w:val="single" w:sz="4" w:space="0" w:color="auto"/>
            </w:tcBorders>
            <w:hideMark/>
          </w:tcPr>
          <w:p w14:paraId="0EC6531C" w14:textId="77777777" w:rsidR="00F7260B" w:rsidRPr="005405D8" w:rsidRDefault="00F7260B" w:rsidP="005405D8">
            <w:pPr>
              <w:rPr>
                <w:rStyle w:val="af6"/>
                <w:rFonts w:eastAsiaTheme="minorEastAsia"/>
                <w:rPrChange w:id="14541" w:author="raye" w:date="2018-08-10T17:48:00Z">
                  <w:rPr>
                    <w:i/>
                    <w:sz w:val="24"/>
                    <w:szCs w:val="24"/>
                  </w:rPr>
                </w:rPrChange>
              </w:rPr>
              <w:pPrChange w:id="14542" w:author="raye" w:date="2018-08-10T17:47:00Z">
                <w:pPr/>
              </w:pPrChange>
            </w:pPr>
            <w:r w:rsidRPr="005405D8">
              <w:rPr>
                <w:rStyle w:val="af6"/>
                <w:rFonts w:eastAsiaTheme="minorEastAsia"/>
                <w:rPrChange w:id="14543" w:author="raye" w:date="2018-08-10T17:48:00Z">
                  <w:rPr>
                    <w:i/>
                    <w:sz w:val="24"/>
                    <w:szCs w:val="24"/>
                  </w:rPr>
                </w:rPrChange>
              </w:rPr>
              <w:t>Required</w:t>
            </w:r>
          </w:p>
        </w:tc>
        <w:tc>
          <w:tcPr>
            <w:tcW w:w="2012" w:type="dxa"/>
            <w:tcBorders>
              <w:top w:val="single" w:sz="4" w:space="0" w:color="auto"/>
              <w:left w:val="single" w:sz="4" w:space="0" w:color="auto"/>
              <w:bottom w:val="single" w:sz="4" w:space="0" w:color="auto"/>
              <w:right w:val="single" w:sz="4" w:space="0" w:color="auto"/>
            </w:tcBorders>
            <w:hideMark/>
          </w:tcPr>
          <w:p w14:paraId="696F1184" w14:textId="77777777" w:rsidR="00F7260B" w:rsidRPr="005405D8" w:rsidRDefault="00F7260B" w:rsidP="005405D8">
            <w:pPr>
              <w:rPr>
                <w:rStyle w:val="af6"/>
                <w:rFonts w:eastAsiaTheme="minorEastAsia"/>
                <w:rPrChange w:id="14544" w:author="raye" w:date="2018-08-10T17:48:00Z">
                  <w:rPr>
                    <w:i/>
                    <w:sz w:val="24"/>
                    <w:szCs w:val="24"/>
                  </w:rPr>
                </w:rPrChange>
              </w:rPr>
              <w:pPrChange w:id="14545" w:author="raye" w:date="2018-08-10T17:47:00Z">
                <w:pPr/>
              </w:pPrChange>
            </w:pPr>
            <w:r w:rsidRPr="005405D8">
              <w:rPr>
                <w:rStyle w:val="af6"/>
                <w:rFonts w:eastAsiaTheme="minorEastAsia"/>
                <w:rPrChange w:id="14546" w:author="raye" w:date="2018-08-10T17:48:00Z">
                  <w:rPr>
                    <w:i/>
                    <w:sz w:val="24"/>
                    <w:szCs w:val="24"/>
                  </w:rPr>
                </w:rPrChange>
              </w:rPr>
              <w:t>30-digit text</w:t>
            </w:r>
          </w:p>
        </w:tc>
        <w:tc>
          <w:tcPr>
            <w:tcW w:w="2263" w:type="dxa"/>
            <w:tcBorders>
              <w:top w:val="single" w:sz="4" w:space="0" w:color="auto"/>
              <w:left w:val="single" w:sz="4" w:space="0" w:color="auto"/>
              <w:bottom w:val="single" w:sz="4" w:space="0" w:color="auto"/>
              <w:right w:val="single" w:sz="4" w:space="0" w:color="auto"/>
            </w:tcBorders>
            <w:noWrap/>
          </w:tcPr>
          <w:p w14:paraId="64FFE592" w14:textId="77777777" w:rsidR="00F7260B" w:rsidRPr="005405D8" w:rsidRDefault="00F7260B" w:rsidP="005405D8">
            <w:pPr>
              <w:rPr>
                <w:rStyle w:val="af6"/>
                <w:rFonts w:eastAsiaTheme="minorEastAsia"/>
                <w:rPrChange w:id="14547" w:author="raye" w:date="2018-08-10T17:48:00Z">
                  <w:rPr>
                    <w:rFonts w:ascii="等线" w:eastAsia="等线" w:hAnsi="等线" w:cs="宋体"/>
                    <w:kern w:val="0"/>
                    <w:szCs w:val="21"/>
                  </w:rPr>
                </w:rPrChange>
              </w:rPr>
              <w:pPrChange w:id="14548" w:author="raye" w:date="2018-08-10T17:47:00Z">
                <w:pPr/>
              </w:pPrChange>
            </w:pPr>
          </w:p>
        </w:tc>
      </w:tr>
      <w:tr w:rsidR="00F7260B" w:rsidRPr="005405D8" w14:paraId="3CEE5906"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326C8806" w14:textId="77777777" w:rsidR="00F7260B" w:rsidRPr="005405D8" w:rsidRDefault="00F7260B" w:rsidP="005405D8">
            <w:pPr>
              <w:rPr>
                <w:rStyle w:val="af6"/>
                <w:rFonts w:eastAsiaTheme="minorEastAsia"/>
                <w:rPrChange w:id="14549" w:author="raye" w:date="2018-08-10T17:48:00Z">
                  <w:rPr>
                    <w:rFonts w:ascii="等线" w:eastAsia="等线" w:hAnsi="等线" w:cs="宋体"/>
                    <w:kern w:val="0"/>
                    <w:szCs w:val="21"/>
                  </w:rPr>
                </w:rPrChange>
              </w:rPr>
              <w:pPrChange w:id="14550" w:author="raye" w:date="2018-08-10T17:47:00Z">
                <w:pPr/>
              </w:pPrChange>
            </w:pPr>
            <w:r w:rsidRPr="005405D8">
              <w:rPr>
                <w:rStyle w:val="af6"/>
                <w:rFonts w:eastAsiaTheme="minorEastAsia"/>
                <w:rPrChange w:id="14551" w:author="raye" w:date="2018-08-10T17:48:00Z">
                  <w:rPr>
                    <w:rFonts w:ascii="等线" w:eastAsia="等线" w:hAnsi="等线" w:cstheme="minorHAnsi"/>
                    <w:szCs w:val="21"/>
                  </w:rPr>
                </w:rPrChange>
              </w:rPr>
              <w:t>Password</w:t>
            </w:r>
          </w:p>
        </w:tc>
        <w:tc>
          <w:tcPr>
            <w:tcW w:w="1848" w:type="dxa"/>
            <w:tcBorders>
              <w:top w:val="single" w:sz="4" w:space="0" w:color="auto"/>
              <w:left w:val="single" w:sz="4" w:space="0" w:color="auto"/>
              <w:bottom w:val="single" w:sz="4" w:space="0" w:color="auto"/>
              <w:right w:val="single" w:sz="4" w:space="0" w:color="auto"/>
            </w:tcBorders>
            <w:hideMark/>
          </w:tcPr>
          <w:p w14:paraId="08AB1B36" w14:textId="77777777" w:rsidR="00F7260B" w:rsidRPr="005405D8" w:rsidRDefault="00F7260B" w:rsidP="005405D8">
            <w:pPr>
              <w:rPr>
                <w:rStyle w:val="af6"/>
                <w:rFonts w:eastAsiaTheme="minorEastAsia"/>
                <w:rPrChange w:id="14552" w:author="raye" w:date="2018-08-10T17:48:00Z">
                  <w:rPr>
                    <w:i/>
                    <w:sz w:val="24"/>
                    <w:szCs w:val="24"/>
                  </w:rPr>
                </w:rPrChange>
              </w:rPr>
              <w:pPrChange w:id="14553" w:author="raye" w:date="2018-08-10T17:47:00Z">
                <w:pPr/>
              </w:pPrChange>
            </w:pPr>
            <w:r w:rsidRPr="005405D8">
              <w:rPr>
                <w:rStyle w:val="af6"/>
                <w:rFonts w:eastAsiaTheme="minorEastAsia"/>
                <w:rPrChange w:id="14554" w:author="raye" w:date="2018-08-10T17:48:00Z">
                  <w:rPr>
                    <w:i/>
                    <w:sz w:val="24"/>
                    <w:szCs w:val="24"/>
                  </w:rPr>
                </w:rPrChange>
              </w:rPr>
              <w:t>Required</w:t>
            </w:r>
          </w:p>
        </w:tc>
        <w:tc>
          <w:tcPr>
            <w:tcW w:w="2012" w:type="dxa"/>
            <w:tcBorders>
              <w:top w:val="single" w:sz="4" w:space="0" w:color="auto"/>
              <w:left w:val="single" w:sz="4" w:space="0" w:color="auto"/>
              <w:bottom w:val="single" w:sz="4" w:space="0" w:color="auto"/>
              <w:right w:val="single" w:sz="4" w:space="0" w:color="auto"/>
            </w:tcBorders>
            <w:hideMark/>
          </w:tcPr>
          <w:p w14:paraId="273F8F9B" w14:textId="77777777" w:rsidR="00F7260B" w:rsidRPr="005405D8" w:rsidRDefault="00F7260B" w:rsidP="005405D8">
            <w:pPr>
              <w:rPr>
                <w:rStyle w:val="af6"/>
                <w:rFonts w:eastAsiaTheme="minorEastAsia"/>
                <w:rPrChange w:id="14555" w:author="raye" w:date="2018-08-10T17:48:00Z">
                  <w:rPr>
                    <w:i/>
                    <w:sz w:val="24"/>
                    <w:szCs w:val="24"/>
                  </w:rPr>
                </w:rPrChange>
              </w:rPr>
              <w:pPrChange w:id="14556" w:author="raye" w:date="2018-08-10T17:47:00Z">
                <w:pPr/>
              </w:pPrChange>
            </w:pPr>
            <w:r w:rsidRPr="005405D8">
              <w:rPr>
                <w:rStyle w:val="af6"/>
                <w:rFonts w:eastAsiaTheme="minorEastAsia"/>
                <w:rPrChange w:id="14557" w:author="raye" w:date="2018-08-10T17:48:00Z">
                  <w:rPr>
                    <w:i/>
                    <w:sz w:val="24"/>
                    <w:szCs w:val="24"/>
                  </w:rPr>
                </w:rPrChange>
              </w:rPr>
              <w:t>30-digit text</w:t>
            </w:r>
          </w:p>
        </w:tc>
        <w:tc>
          <w:tcPr>
            <w:tcW w:w="2263" w:type="dxa"/>
            <w:tcBorders>
              <w:top w:val="single" w:sz="4" w:space="0" w:color="auto"/>
              <w:left w:val="single" w:sz="4" w:space="0" w:color="auto"/>
              <w:bottom w:val="single" w:sz="4" w:space="0" w:color="auto"/>
              <w:right w:val="single" w:sz="4" w:space="0" w:color="auto"/>
            </w:tcBorders>
            <w:noWrap/>
            <w:hideMark/>
          </w:tcPr>
          <w:p w14:paraId="4C74EE7F" w14:textId="77777777" w:rsidR="00F7260B" w:rsidRPr="005405D8" w:rsidRDefault="00F7260B" w:rsidP="005405D8">
            <w:pPr>
              <w:rPr>
                <w:rStyle w:val="af6"/>
                <w:rFonts w:eastAsiaTheme="minorEastAsia"/>
                <w:rPrChange w:id="14558" w:author="raye" w:date="2018-08-10T17:48:00Z">
                  <w:rPr>
                    <w:i/>
                    <w:sz w:val="24"/>
                    <w:szCs w:val="24"/>
                  </w:rPr>
                </w:rPrChange>
              </w:rPr>
              <w:pPrChange w:id="14559" w:author="raye" w:date="2018-08-10T17:47:00Z">
                <w:pPr/>
              </w:pPrChange>
            </w:pPr>
            <w:r w:rsidRPr="005405D8">
              <w:rPr>
                <w:rStyle w:val="af6"/>
                <w:rFonts w:eastAsiaTheme="minorEastAsia"/>
                <w:rPrChange w:id="14560" w:author="raye" w:date="2018-08-10T17:48:00Z">
                  <w:rPr>
                    <w:i/>
                    <w:sz w:val="24"/>
                    <w:szCs w:val="24"/>
                  </w:rPr>
                </w:rPrChange>
              </w:rPr>
              <w:t>Code</w:t>
            </w:r>
          </w:p>
        </w:tc>
      </w:tr>
    </w:tbl>
    <w:p w14:paraId="1EDA21AF" w14:textId="77777777" w:rsidR="00F7260B" w:rsidRPr="005405D8" w:rsidRDefault="00F7260B" w:rsidP="005405D8">
      <w:pPr>
        <w:rPr>
          <w:rStyle w:val="af6"/>
          <w:rFonts w:eastAsiaTheme="minorEastAsia"/>
          <w:rPrChange w:id="14561" w:author="raye" w:date="2018-08-10T17:48:00Z">
            <w:rPr/>
          </w:rPrChange>
        </w:rPr>
        <w:pPrChange w:id="14562" w:author="raye" w:date="2018-08-10T17: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314AFCA2" w14:textId="77777777" w:rsidR="00F7260B" w:rsidRPr="005405D8" w:rsidRDefault="00F7260B" w:rsidP="005405D8">
      <w:pPr>
        <w:rPr>
          <w:rStyle w:val="af6"/>
          <w:rFonts w:eastAsiaTheme="minorEastAsia"/>
          <w:rPrChange w:id="14563" w:author="raye" w:date="2018-08-10T17:48:00Z">
            <w:rPr/>
          </w:rPrChange>
        </w:rPr>
        <w:pPrChange w:id="14564" w:author="raye" w:date="2018-08-10T17: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30B4662F" w14:textId="77777777" w:rsidR="00EA1738" w:rsidRDefault="00F7260B" w:rsidP="00EA1738">
      <w:pPr>
        <w:pStyle w:val="a0"/>
        <w:numPr>
          <w:ilvl w:val="0"/>
          <w:numId w:val="221"/>
        </w:numPr>
        <w:ind w:firstLineChars="0"/>
        <w:rPr>
          <w:ins w:id="14565" w:author="raye" w:date="2018-08-10T17:52:00Z"/>
          <w:rStyle w:val="af6"/>
          <w:rFonts w:eastAsiaTheme="minorEastAsia"/>
        </w:rPr>
        <w:pPrChange w:id="14566" w:author="raye" w:date="2018-08-10T17:52:00Z">
          <w:pPr>
            <w:pStyle w:val="a0"/>
            <w:numPr>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pPr>
        </w:pPrChange>
      </w:pPr>
      <w:r w:rsidRPr="00EA1738">
        <w:rPr>
          <w:rStyle w:val="aff4"/>
          <w:rFonts w:eastAsiaTheme="minorEastAsia"/>
          <w:rPrChange w:id="14567" w:author="raye" w:date="2018-08-10T17:52:00Z">
            <w:rPr>
              <w:rFonts w:ascii="等线" w:eastAsia="等线" w:hAnsi="等线"/>
              <w:b/>
              <w:szCs w:val="21"/>
            </w:rPr>
          </w:rPrChange>
        </w:rPr>
        <w:t>Unit setting</w:t>
      </w:r>
    </w:p>
    <w:p w14:paraId="24CAA653" w14:textId="77130BB0" w:rsidR="00F7260B" w:rsidRPr="00EA1738" w:rsidRDefault="00F7260B" w:rsidP="00EA1738">
      <w:pPr>
        <w:rPr>
          <w:rStyle w:val="af6"/>
          <w:rFonts w:eastAsiaTheme="minorEastAsia"/>
          <w:rPrChange w:id="14568" w:author="raye" w:date="2018-08-10T17:52:00Z">
            <w:rPr/>
          </w:rPrChange>
        </w:rPr>
        <w:pPrChange w:id="14569" w:author="raye" w:date="2018-08-10T17:52:00Z">
          <w:pPr>
            <w:pStyle w:val="a0"/>
            <w:numPr>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pPr>
        </w:pPrChange>
      </w:pPr>
      <w:del w:id="14570" w:author="raye" w:date="2018-08-10T17:52:00Z">
        <w:r w:rsidRPr="00EA1738" w:rsidDel="00EA1738">
          <w:rPr>
            <w:rStyle w:val="af6"/>
            <w:rFonts w:eastAsiaTheme="minorEastAsia"/>
            <w:rPrChange w:id="14571" w:author="raye" w:date="2018-08-10T17:52:00Z">
              <w:rPr/>
            </w:rPrChange>
          </w:rPr>
          <w:br/>
        </w:r>
      </w:del>
      <w:r w:rsidRPr="00EA1738">
        <w:rPr>
          <w:rStyle w:val="af6"/>
          <w:rFonts w:eastAsiaTheme="minorEastAsia"/>
          <w:rPrChange w:id="14572" w:author="raye" w:date="2018-08-10T17:52:00Z">
            <w:rPr>
              <w:rFonts w:ascii="Arial" w:hAnsi="Arial" w:cs="Arial"/>
              <w:color w:val="212121"/>
              <w:shd w:val="clear" w:color="auto" w:fill="FFFFFF"/>
            </w:rPr>
          </w:rPrChange>
        </w:rPr>
        <w:t>On the Input page, ADMIN has the right to change unit setting and see the change in the drop down list. Refer to Unit Field Explanation.</w:t>
      </w:r>
    </w:p>
    <w:p w14:paraId="0D5B7EF8" w14:textId="77777777" w:rsidR="00F7260B" w:rsidRPr="005405D8" w:rsidRDefault="00F7260B" w:rsidP="005405D8">
      <w:pPr>
        <w:rPr>
          <w:rStyle w:val="af6"/>
          <w:rFonts w:eastAsiaTheme="minorEastAsia"/>
          <w:rPrChange w:id="14573" w:author="raye" w:date="2018-08-10T17:48:00Z">
            <w:rPr/>
          </w:rPrChange>
        </w:rPr>
        <w:pPrChange w:id="14574" w:author="raye" w:date="2018-08-10T17: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5405D8">
        <w:rPr>
          <w:rStyle w:val="af6"/>
          <w:rFonts w:eastAsiaTheme="minorEastAsia"/>
          <w:rPrChange w:id="14575" w:author="raye" w:date="2018-08-10T17:48:00Z">
            <w:rPr>
              <w:rFonts w:ascii="Arial" w:hAnsi="Arial" w:cs="Arial"/>
              <w:color w:val="212121"/>
              <w:shd w:val="clear" w:color="auto" w:fill="FFFFFF"/>
            </w:rPr>
          </w:rPrChange>
        </w:rPr>
        <w:br/>
        <w:t>There are currently 3 fields: Quantity</w:t>
      </w:r>
      <w:r w:rsidRPr="005405D8">
        <w:rPr>
          <w:rStyle w:val="af6"/>
          <w:rFonts w:eastAsiaTheme="minorEastAsia"/>
          <w:rPrChange w:id="14576" w:author="raye" w:date="2018-08-10T17:48:00Z">
            <w:rPr/>
          </w:rPrChange>
        </w:rPr>
        <w:t xml:space="preserve"> </w:t>
      </w:r>
      <w:r w:rsidRPr="005405D8">
        <w:rPr>
          <w:rStyle w:val="af6"/>
          <w:rFonts w:eastAsiaTheme="minorEastAsia" w:hint="eastAsia"/>
          <w:rPrChange w:id="14577" w:author="raye" w:date="2018-08-10T17:48:00Z">
            <w:rPr>
              <w:rFonts w:hint="eastAsia"/>
            </w:rPr>
          </w:rPrChange>
        </w:rPr>
        <w:t>，</w:t>
      </w:r>
      <w:r w:rsidRPr="005405D8">
        <w:rPr>
          <w:rStyle w:val="af6"/>
          <w:rFonts w:eastAsiaTheme="minorEastAsia"/>
          <w:rPrChange w:id="14578" w:author="raye" w:date="2018-08-10T17:48:00Z">
            <w:rPr/>
          </w:rPrChange>
        </w:rPr>
        <w:t>Weight </w:t>
      </w:r>
      <w:r w:rsidRPr="005405D8">
        <w:rPr>
          <w:rStyle w:val="af6"/>
          <w:rFonts w:eastAsiaTheme="minorEastAsia" w:hint="eastAsia"/>
          <w:rPrChange w:id="14579" w:author="raye" w:date="2018-08-10T17:48:00Z">
            <w:rPr>
              <w:rFonts w:hint="eastAsia"/>
            </w:rPr>
          </w:rPrChange>
        </w:rPr>
        <w:t>，</w:t>
      </w:r>
      <w:r w:rsidRPr="005405D8">
        <w:rPr>
          <w:rStyle w:val="af6"/>
          <w:rFonts w:eastAsiaTheme="minorEastAsia"/>
          <w:rPrChange w:id="14580" w:author="raye" w:date="2018-08-10T17:48:00Z">
            <w:rPr/>
          </w:rPrChange>
        </w:rPr>
        <w:t>Currency</w:t>
      </w:r>
    </w:p>
    <w:p w14:paraId="0A22A825" w14:textId="77777777" w:rsidR="00F7260B" w:rsidRPr="005405D8" w:rsidRDefault="00F7260B" w:rsidP="005405D8">
      <w:pPr>
        <w:rPr>
          <w:rStyle w:val="af6"/>
          <w:rFonts w:eastAsiaTheme="minorEastAsia"/>
          <w:rPrChange w:id="14581" w:author="raye" w:date="2018-08-10T17:48:00Z">
            <w:rPr/>
          </w:rPrChange>
        </w:rPr>
        <w:pPrChange w:id="14582" w:author="raye" w:date="2018-08-10T17: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6E9941D2" w14:textId="77777777" w:rsidR="00F7260B" w:rsidRPr="00EA1738" w:rsidRDefault="00F7260B" w:rsidP="00EA1738">
      <w:pPr>
        <w:pStyle w:val="a0"/>
        <w:numPr>
          <w:ilvl w:val="0"/>
          <w:numId w:val="222"/>
        </w:numPr>
        <w:ind w:firstLineChars="0"/>
        <w:rPr>
          <w:rStyle w:val="aff4"/>
          <w:rFonts w:eastAsiaTheme="minorEastAsia"/>
          <w:rPrChange w:id="14583" w:author="raye" w:date="2018-08-10T17:52:00Z">
            <w:rPr>
              <w:rFonts w:ascii="等线" w:eastAsia="等线" w:hAnsi="等线"/>
              <w:b/>
              <w:szCs w:val="21"/>
            </w:rPr>
          </w:rPrChange>
        </w:rPr>
        <w:pPrChange w:id="14584" w:author="raye" w:date="2018-08-10T17:52:00Z">
          <w:pPr>
            <w:pStyle w:val="a0"/>
            <w:numPr>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pPr>
        </w:pPrChange>
      </w:pPr>
      <w:r w:rsidRPr="00EA1738">
        <w:rPr>
          <w:rStyle w:val="aff4"/>
          <w:rFonts w:eastAsiaTheme="minorEastAsia"/>
          <w:rPrChange w:id="14585" w:author="raye" w:date="2018-08-10T17:52:00Z">
            <w:rPr>
              <w:rFonts w:ascii="等线" w:eastAsia="等线" w:hAnsi="等线"/>
              <w:b/>
              <w:szCs w:val="21"/>
            </w:rPr>
          </w:rPrChange>
        </w:rPr>
        <w:t>All CASE</w:t>
      </w:r>
    </w:p>
    <w:p w14:paraId="087EFFD7" w14:textId="77777777" w:rsidR="00F7260B" w:rsidRPr="005405D8" w:rsidRDefault="00F7260B" w:rsidP="005405D8">
      <w:pPr>
        <w:rPr>
          <w:rStyle w:val="af6"/>
          <w:rFonts w:eastAsiaTheme="minorEastAsia"/>
          <w:rPrChange w:id="14586" w:author="raye" w:date="2018-08-10T17:48:00Z">
            <w:rPr/>
          </w:rPrChange>
        </w:rPr>
        <w:pPrChange w:id="14587" w:author="raye" w:date="2018-08-10T17: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pPr>
        </w:pPrChange>
      </w:pPr>
      <w:r w:rsidRPr="005405D8">
        <w:rPr>
          <w:rStyle w:val="af6"/>
          <w:rFonts w:eastAsiaTheme="minorEastAsia"/>
          <w:rPrChange w:id="14588" w:author="raye" w:date="2018-08-10T17:48:00Z">
            <w:rPr/>
          </w:rPrChange>
        </w:rPr>
        <w:t xml:space="preserve">Able to see all CASE here. All of the CASE-related DETAILS can be seen here, except that there is no permission to operate on the business flow </w:t>
      </w:r>
    </w:p>
    <w:p w14:paraId="0B2999F9" w14:textId="77777777" w:rsidR="00F7260B" w:rsidRPr="005405D8" w:rsidRDefault="00F7260B" w:rsidP="005405D8">
      <w:pPr>
        <w:rPr>
          <w:rStyle w:val="af6"/>
          <w:rFonts w:eastAsiaTheme="minorEastAsia"/>
          <w:rPrChange w:id="14589" w:author="raye" w:date="2018-08-10T17:48:00Z">
            <w:rPr/>
          </w:rPrChange>
        </w:rPr>
        <w:pPrChange w:id="14590" w:author="raye" w:date="2018-08-10T17: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pPr>
        </w:pPrChange>
      </w:pPr>
    </w:p>
    <w:p w14:paraId="5604A824" w14:textId="77777777" w:rsidR="00F7260B" w:rsidRPr="00EA1738" w:rsidRDefault="00F7260B" w:rsidP="00EA1738">
      <w:pPr>
        <w:pStyle w:val="a0"/>
        <w:numPr>
          <w:ilvl w:val="0"/>
          <w:numId w:val="222"/>
        </w:numPr>
        <w:ind w:firstLineChars="0"/>
        <w:rPr>
          <w:rStyle w:val="aff4"/>
          <w:rFonts w:eastAsiaTheme="minorEastAsia"/>
          <w:rPrChange w:id="14591" w:author="raye" w:date="2018-08-10T17:52:00Z">
            <w:rPr>
              <w:rFonts w:ascii="等线" w:eastAsia="等线" w:hAnsi="等线"/>
              <w:b/>
              <w:szCs w:val="21"/>
            </w:rPr>
          </w:rPrChange>
        </w:rPr>
        <w:pPrChange w:id="14592" w:author="raye" w:date="2018-08-10T17:52:00Z">
          <w:pPr>
            <w:pStyle w:val="a0"/>
            <w:numPr>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pPr>
        </w:pPrChange>
      </w:pPr>
      <w:r w:rsidRPr="00EA1738">
        <w:rPr>
          <w:rStyle w:val="aff4"/>
          <w:rFonts w:eastAsiaTheme="minorEastAsia"/>
          <w:rPrChange w:id="14593" w:author="raye" w:date="2018-08-10T17:52:00Z">
            <w:rPr>
              <w:rFonts w:ascii="等线" w:eastAsia="等线" w:hAnsi="等线"/>
              <w:b/>
              <w:szCs w:val="21"/>
            </w:rPr>
          </w:rPrChange>
        </w:rPr>
        <w:t>CASE BY CASE</w:t>
      </w:r>
    </w:p>
    <w:p w14:paraId="0BB3603F" w14:textId="77777777" w:rsidR="00F7260B" w:rsidRPr="005405D8" w:rsidRDefault="00F7260B" w:rsidP="005405D8">
      <w:pPr>
        <w:rPr>
          <w:rStyle w:val="af6"/>
          <w:rFonts w:eastAsiaTheme="minorEastAsia"/>
          <w:rPrChange w:id="14594" w:author="raye" w:date="2018-08-10T17:48:00Z">
            <w:rPr>
              <w:rFonts w:ascii="Calibri" w:eastAsia="等线" w:hAnsi="Calibri"/>
              <w:szCs w:val="21"/>
            </w:rPr>
          </w:rPrChange>
        </w:rPr>
        <w:pPrChange w:id="14595" w:author="raye" w:date="2018-08-10T17: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pPr>
        </w:pPrChange>
      </w:pPr>
      <w:r w:rsidRPr="005405D8">
        <w:rPr>
          <w:rStyle w:val="af6"/>
          <w:rFonts w:eastAsiaTheme="minorEastAsia"/>
          <w:rPrChange w:id="14596" w:author="raye" w:date="2018-08-10T17:48:00Z">
            <w:rPr>
              <w:rFonts w:ascii="Calibri" w:eastAsia="等线" w:hAnsi="Calibri"/>
              <w:szCs w:val="21"/>
            </w:rPr>
          </w:rPrChange>
        </w:rPr>
        <w:t>If any CASE has filled out the CASE BY CASE form, it will appear hereThe top right corner shows how many CASE BY CASE forms have been filled in, and the numbers change over time. Click Details to view the contents of the CASE BY CASE form</w:t>
      </w:r>
    </w:p>
    <w:p w14:paraId="7B800B54" w14:textId="77777777" w:rsidR="00F7260B" w:rsidRPr="005405D8" w:rsidRDefault="00F7260B" w:rsidP="005405D8">
      <w:pPr>
        <w:rPr>
          <w:rStyle w:val="af6"/>
          <w:rFonts w:eastAsiaTheme="minorEastAsia"/>
          <w:rPrChange w:id="14597" w:author="raye" w:date="2018-08-10T17:48:00Z">
            <w:rPr/>
          </w:rPrChange>
        </w:rPr>
        <w:pPrChange w:id="14598" w:author="raye" w:date="2018-08-10T17: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pPr>
        </w:pPrChange>
      </w:pPr>
      <w:r w:rsidRPr="005405D8">
        <w:rPr>
          <w:rStyle w:val="af6"/>
          <w:rFonts w:eastAsiaTheme="minorEastAsia"/>
          <w:rPrChange w:id="14599" w:author="raye" w:date="2018-08-10T17:48:00Z">
            <w:rPr/>
          </w:rPrChange>
        </w:rPr>
        <w:t xml:space="preserve">                         </w:t>
      </w:r>
    </w:p>
    <w:p w14:paraId="7A3F896D" w14:textId="77777777" w:rsidR="00F7260B" w:rsidRPr="00B0205A" w:rsidRDefault="00F7260B" w:rsidP="00EA1738">
      <w:pPr>
        <w:pStyle w:val="3211"/>
        <w:ind w:left="210" w:right="210"/>
        <w:rPr>
          <w:rPrChange w:id="14600" w:author="raye" w:date="2018-08-10T12:30:00Z">
            <w:rPr>
              <w:rFonts w:ascii="等线" w:eastAsia="等线" w:hAnsi="等线"/>
              <w:sz w:val="21"/>
              <w:szCs w:val="21"/>
            </w:rPr>
          </w:rPrChange>
        </w:rPr>
        <w:pPrChange w:id="14601" w:author="raye" w:date="2018-08-10T17:53: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pPr>
        </w:pPrChange>
      </w:pPr>
      <w:bookmarkStart w:id="14602" w:name="OLE_LINK32"/>
      <w:bookmarkStart w:id="14603" w:name="OLE_LINK33"/>
      <w:r w:rsidRPr="00B0205A">
        <w:rPr>
          <w:rPrChange w:id="14604" w:author="raye" w:date="2018-08-10T12:30:00Z">
            <w:rPr>
              <w:rFonts w:ascii="等线" w:eastAsia="等线" w:hAnsi="等线" w:cs="Times New Roman"/>
              <w:sz w:val="21"/>
              <w:szCs w:val="21"/>
            </w:rPr>
          </w:rPrChange>
        </w:rPr>
        <w:tab/>
      </w:r>
      <w:r w:rsidRPr="00B0205A">
        <w:rPr>
          <w:rPrChange w:id="14605" w:author="raye" w:date="2018-08-10T12:30:00Z">
            <w:rPr>
              <w:rFonts w:ascii="等线" w:eastAsia="等线" w:hAnsi="等线" w:cs="Times New Roman"/>
              <w:sz w:val="21"/>
              <w:szCs w:val="21"/>
            </w:rPr>
          </w:rPrChange>
        </w:rPr>
        <w:tab/>
      </w:r>
      <w:bookmarkStart w:id="14606" w:name="_Toc520839434"/>
      <w:bookmarkStart w:id="14607" w:name="_Toc519582910"/>
      <w:r w:rsidRPr="00B0205A">
        <w:rPr>
          <w:rPrChange w:id="14608" w:author="raye" w:date="2018-08-10T12:30:00Z">
            <w:rPr>
              <w:rFonts w:ascii="等线" w:eastAsia="等线" w:hAnsi="等线" w:cs="Times New Roman"/>
              <w:sz w:val="21"/>
              <w:szCs w:val="21"/>
            </w:rPr>
          </w:rPrChange>
        </w:rPr>
        <w:t>3.2.10.3. Interface requirements</w:t>
      </w:r>
      <w:bookmarkEnd w:id="14606"/>
      <w:bookmarkEnd w:id="14607"/>
    </w:p>
    <w:bookmarkEnd w:id="14602"/>
    <w:bookmarkEnd w:id="14603"/>
    <w:p w14:paraId="72881ACC" w14:textId="77777777" w:rsidR="00F7260B" w:rsidRPr="00EA1738" w:rsidRDefault="00F7260B" w:rsidP="00022A05">
      <w:pPr>
        <w:pStyle w:val="a0"/>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等线"/>
          <w:rPrChange w:id="14609" w:author="raye" w:date="2018-08-10T17:53:00Z">
            <w:rPr>
              <w:rFonts w:ascii="等线" w:eastAsia="等线" w:hAnsi="等线"/>
              <w:b/>
              <w:szCs w:val="21"/>
            </w:rPr>
          </w:rPrChange>
        </w:rPr>
      </w:pPr>
      <w:r w:rsidRPr="00EA1738">
        <w:rPr>
          <w:rStyle w:val="aff4"/>
          <w:rFonts w:eastAsia="等线"/>
          <w:rPrChange w:id="14610" w:author="raye" w:date="2018-08-10T17:53:00Z">
            <w:rPr>
              <w:rFonts w:ascii="等线" w:eastAsia="等线" w:hAnsi="等线"/>
              <w:b/>
              <w:szCs w:val="21"/>
            </w:rPr>
          </w:rPrChange>
        </w:rPr>
        <w:t>List of sanctions countries</w:t>
      </w:r>
    </w:p>
    <w:p w14:paraId="6A78FC38"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4611" w:author="raye" w:date="2018-08-10T12:30:00Z">
            <w:rPr/>
          </w:rPrChange>
        </w:rPr>
      </w:pPr>
    </w:p>
    <w:p w14:paraId="3E70D0C7" w14:textId="01462FCD" w:rsidR="00F7260B" w:rsidRPr="00B0205A" w:rsidRDefault="00EA1738"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4612" w:author="raye" w:date="2018-08-10T12:30:00Z">
            <w:rPr/>
          </w:rPrChange>
        </w:rPr>
      </w:pPr>
      <w:ins w:id="14613" w:author="raye" w:date="2018-08-10T17:53:00Z">
        <w:r>
          <w:rPr>
            <w:noProof/>
          </w:rPr>
          <w:lastRenderedPageBreak/>
          <w:drawing>
            <wp:inline distT="0" distB="0" distL="0" distR="0" wp14:anchorId="7CA46F49" wp14:editId="0CE60105">
              <wp:extent cx="5274310" cy="35388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538855"/>
                      </a:xfrm>
                      <a:prstGeom prst="rect">
                        <a:avLst/>
                      </a:prstGeom>
                    </pic:spPr>
                  </pic:pic>
                </a:graphicData>
              </a:graphic>
            </wp:inline>
          </w:drawing>
        </w:r>
      </w:ins>
      <w:del w:id="14614" w:author="raye" w:date="2018-08-10T17:53:00Z">
        <w:r w:rsidR="00F7260B" w:rsidRPr="00B0205A" w:rsidDel="00EA1738">
          <w:rPr>
            <w:rFonts w:ascii="Times New Roman" w:hAnsi="Times New Roman" w:cs="Times New Roman"/>
            <w:noProof/>
            <w:rPrChange w:id="14615" w:author="raye" w:date="2018-08-10T12:30:00Z">
              <w:rPr>
                <w:noProof/>
              </w:rPr>
            </w:rPrChange>
          </w:rPr>
          <w:drawing>
            <wp:inline distT="0" distB="0" distL="0" distR="0" wp14:anchorId="4E4FFA83" wp14:editId="536AACCC">
              <wp:extent cx="5279390" cy="35020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9390" cy="3502025"/>
                      </a:xfrm>
                      <a:prstGeom prst="rect">
                        <a:avLst/>
                      </a:prstGeom>
                      <a:noFill/>
                      <a:ln>
                        <a:noFill/>
                      </a:ln>
                    </pic:spPr>
                  </pic:pic>
                </a:graphicData>
              </a:graphic>
            </wp:inline>
          </w:drawing>
        </w:r>
      </w:del>
    </w:p>
    <w:p w14:paraId="0906335E" w14:textId="3B0380CF"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4616" w:author="raye" w:date="2018-08-10T12:30:00Z">
            <w:rPr/>
          </w:rPrChange>
        </w:rPr>
      </w:pPr>
      <w:del w:id="14617" w:author="raye" w:date="2018-08-10T18:07:00Z">
        <w:r w:rsidRPr="00B0205A" w:rsidDel="002707A2">
          <w:rPr>
            <w:rFonts w:ascii="Times New Roman" w:hAnsi="Times New Roman" w:cs="Times New Roman"/>
            <w:noProof/>
            <w:rPrChange w:id="14618" w:author="raye" w:date="2018-08-10T12:30:00Z">
              <w:rPr>
                <w:noProof/>
              </w:rPr>
            </w:rPrChange>
          </w:rPr>
          <w:drawing>
            <wp:inline distT="0" distB="0" distL="0" distR="0" wp14:anchorId="6D4A4855" wp14:editId="2370706A">
              <wp:extent cx="5279390" cy="34417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9390" cy="3441700"/>
                      </a:xfrm>
                      <a:prstGeom prst="rect">
                        <a:avLst/>
                      </a:prstGeom>
                      <a:noFill/>
                      <a:ln>
                        <a:noFill/>
                      </a:ln>
                    </pic:spPr>
                  </pic:pic>
                </a:graphicData>
              </a:graphic>
            </wp:inline>
          </w:drawing>
        </w:r>
      </w:del>
      <w:ins w:id="14619" w:author="raye" w:date="2018-08-10T18:07:00Z">
        <w:r w:rsidR="002707A2">
          <w:rPr>
            <w:noProof/>
          </w:rPr>
          <w:drawing>
            <wp:inline distT="0" distB="0" distL="0" distR="0" wp14:anchorId="10715719" wp14:editId="41C6BEC0">
              <wp:extent cx="5274310" cy="33267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326765"/>
                      </a:xfrm>
                      <a:prstGeom prst="rect">
                        <a:avLst/>
                      </a:prstGeom>
                    </pic:spPr>
                  </pic:pic>
                </a:graphicData>
              </a:graphic>
            </wp:inline>
          </w:drawing>
        </w:r>
      </w:ins>
    </w:p>
    <w:p w14:paraId="4DED6527" w14:textId="77777777" w:rsidR="00F7260B" w:rsidRPr="00706B63" w:rsidRDefault="00F7260B" w:rsidP="00022A05">
      <w:pPr>
        <w:pStyle w:val="a0"/>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等线"/>
          <w:rPrChange w:id="14620" w:author="raye" w:date="2018-08-10T17:53:00Z">
            <w:rPr>
              <w:rFonts w:ascii="等线" w:eastAsia="等线" w:hAnsi="等线"/>
              <w:b/>
              <w:szCs w:val="21"/>
            </w:rPr>
          </w:rPrChange>
        </w:rPr>
      </w:pPr>
      <w:r w:rsidRPr="00706B63">
        <w:rPr>
          <w:rStyle w:val="aff4"/>
          <w:rFonts w:eastAsia="等线"/>
          <w:rPrChange w:id="14621" w:author="raye" w:date="2018-08-10T17:53:00Z">
            <w:rPr>
              <w:rFonts w:ascii="等线" w:eastAsia="等线" w:hAnsi="等线"/>
              <w:b/>
              <w:szCs w:val="21"/>
            </w:rPr>
          </w:rPrChange>
        </w:rPr>
        <w:t>Common Tax Havens</w:t>
      </w:r>
    </w:p>
    <w:p w14:paraId="274E785D" w14:textId="72F8F157" w:rsidR="00F7260B" w:rsidRPr="00B0205A" w:rsidRDefault="00EF1614"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4622" w:author="raye" w:date="2018-08-10T12:30:00Z">
            <w:rPr/>
          </w:rPrChange>
        </w:rPr>
      </w:pPr>
      <w:ins w:id="14623" w:author="raye" w:date="2018-08-10T18:19:00Z">
        <w:r>
          <w:rPr>
            <w:noProof/>
          </w:rPr>
          <w:lastRenderedPageBreak/>
          <w:drawing>
            <wp:inline distT="0" distB="0" distL="0" distR="0" wp14:anchorId="534F8F8A" wp14:editId="5702BC4E">
              <wp:extent cx="5274310" cy="34163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416300"/>
                      </a:xfrm>
                      <a:prstGeom prst="rect">
                        <a:avLst/>
                      </a:prstGeom>
                    </pic:spPr>
                  </pic:pic>
                </a:graphicData>
              </a:graphic>
            </wp:inline>
          </w:drawing>
        </w:r>
      </w:ins>
      <w:del w:id="14624" w:author="raye" w:date="2018-08-10T17:53:00Z">
        <w:r w:rsidR="00F7260B" w:rsidRPr="00B0205A" w:rsidDel="00706B63">
          <w:rPr>
            <w:rFonts w:ascii="Times New Roman" w:hAnsi="Times New Roman" w:cs="Times New Roman"/>
            <w:noProof/>
            <w:rPrChange w:id="14625" w:author="raye" w:date="2018-08-10T12:30:00Z">
              <w:rPr>
                <w:noProof/>
              </w:rPr>
            </w:rPrChange>
          </w:rPr>
          <w:drawing>
            <wp:inline distT="0" distB="0" distL="0" distR="0" wp14:anchorId="55C5CF6D" wp14:editId="658D9EAA">
              <wp:extent cx="5279390" cy="34937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9390" cy="3493770"/>
                      </a:xfrm>
                      <a:prstGeom prst="rect">
                        <a:avLst/>
                      </a:prstGeom>
                      <a:noFill/>
                      <a:ln>
                        <a:noFill/>
                      </a:ln>
                    </pic:spPr>
                  </pic:pic>
                </a:graphicData>
              </a:graphic>
            </wp:inline>
          </w:drawing>
        </w:r>
      </w:del>
    </w:p>
    <w:p w14:paraId="086C508B" w14:textId="3974D473"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4626" w:author="raye" w:date="2018-08-10T12:30:00Z">
            <w:rPr/>
          </w:rPrChange>
        </w:rPr>
      </w:pPr>
      <w:del w:id="14627" w:author="raye" w:date="2018-08-10T18:21:00Z">
        <w:r w:rsidRPr="00B0205A" w:rsidDel="00EF1614">
          <w:rPr>
            <w:rFonts w:ascii="Times New Roman" w:hAnsi="Times New Roman" w:cs="Times New Roman"/>
            <w:noProof/>
            <w:rPrChange w:id="14628" w:author="raye" w:date="2018-08-10T12:30:00Z">
              <w:rPr>
                <w:noProof/>
              </w:rPr>
            </w:rPrChange>
          </w:rPr>
          <w:lastRenderedPageBreak/>
          <w:drawing>
            <wp:inline distT="0" distB="0" distL="0" distR="0" wp14:anchorId="20B36DD4" wp14:editId="0CA680BA">
              <wp:extent cx="4201160" cy="5572760"/>
              <wp:effectExtent l="0" t="0" r="889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01160" cy="5572760"/>
                      </a:xfrm>
                      <a:prstGeom prst="rect">
                        <a:avLst/>
                      </a:prstGeom>
                      <a:noFill/>
                      <a:ln>
                        <a:noFill/>
                      </a:ln>
                    </pic:spPr>
                  </pic:pic>
                </a:graphicData>
              </a:graphic>
            </wp:inline>
          </w:drawing>
        </w:r>
      </w:del>
      <w:ins w:id="14629" w:author="raye" w:date="2018-08-10T18:25:00Z">
        <w:r w:rsidR="00EF1614">
          <w:rPr>
            <w:noProof/>
          </w:rPr>
          <w:drawing>
            <wp:inline distT="0" distB="0" distL="0" distR="0" wp14:anchorId="52071891" wp14:editId="754655E1">
              <wp:extent cx="4523809" cy="5628571"/>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23809" cy="5628571"/>
                      </a:xfrm>
                      <a:prstGeom prst="rect">
                        <a:avLst/>
                      </a:prstGeom>
                    </pic:spPr>
                  </pic:pic>
                </a:graphicData>
              </a:graphic>
            </wp:inline>
          </w:drawing>
        </w:r>
      </w:ins>
    </w:p>
    <w:p w14:paraId="3E5AA649" w14:textId="77777777" w:rsidR="00F7260B" w:rsidRPr="00EF1614" w:rsidRDefault="00F7260B" w:rsidP="00022A05">
      <w:pPr>
        <w:pStyle w:val="a0"/>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等线"/>
          <w:rPrChange w:id="14630" w:author="raye" w:date="2018-08-10T18:21:00Z">
            <w:rPr>
              <w:rFonts w:ascii="等线" w:eastAsia="等线" w:hAnsi="等线"/>
              <w:b/>
              <w:szCs w:val="21"/>
            </w:rPr>
          </w:rPrChange>
        </w:rPr>
      </w:pPr>
      <w:r w:rsidRPr="00EF1614">
        <w:rPr>
          <w:rStyle w:val="aff4"/>
          <w:rFonts w:eastAsia="等线"/>
          <w:rPrChange w:id="14631" w:author="raye" w:date="2018-08-10T18:21:00Z">
            <w:rPr>
              <w:rFonts w:ascii="等线" w:eastAsia="等线" w:hAnsi="等线"/>
              <w:b/>
              <w:szCs w:val="21"/>
            </w:rPr>
          </w:rPrChange>
        </w:rPr>
        <w:t>Company name suffix list</w:t>
      </w:r>
    </w:p>
    <w:p w14:paraId="36AA046E" w14:textId="2ABDA1EA"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4632" w:author="raye" w:date="2018-08-10T12:30:00Z">
            <w:rPr/>
          </w:rPrChange>
        </w:rPr>
      </w:pPr>
      <w:del w:id="14633" w:author="raye" w:date="2018-08-10T18:21:00Z">
        <w:r w:rsidRPr="00B0205A" w:rsidDel="00EF1614">
          <w:rPr>
            <w:rFonts w:ascii="Times New Roman" w:hAnsi="Times New Roman" w:cs="Times New Roman"/>
            <w:noProof/>
            <w:rPrChange w:id="14634" w:author="raye" w:date="2018-08-10T12:30:00Z">
              <w:rPr>
                <w:noProof/>
              </w:rPr>
            </w:rPrChange>
          </w:rPr>
          <w:lastRenderedPageBreak/>
          <w:drawing>
            <wp:inline distT="0" distB="0" distL="0" distR="0" wp14:anchorId="1E8920B4" wp14:editId="51A1AD91">
              <wp:extent cx="5279390" cy="34417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9390" cy="3441700"/>
                      </a:xfrm>
                      <a:prstGeom prst="rect">
                        <a:avLst/>
                      </a:prstGeom>
                      <a:noFill/>
                      <a:ln>
                        <a:noFill/>
                      </a:ln>
                    </pic:spPr>
                  </pic:pic>
                </a:graphicData>
              </a:graphic>
            </wp:inline>
          </w:drawing>
        </w:r>
      </w:del>
      <w:ins w:id="14635" w:author="raye" w:date="2018-08-10T18:21:00Z">
        <w:r w:rsidR="00EF1614">
          <w:rPr>
            <w:noProof/>
          </w:rPr>
          <w:drawing>
            <wp:inline distT="0" distB="0" distL="0" distR="0" wp14:anchorId="47F94A66" wp14:editId="4E6FC5D8">
              <wp:extent cx="5274310" cy="362394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623945"/>
                      </a:xfrm>
                      <a:prstGeom prst="rect">
                        <a:avLst/>
                      </a:prstGeom>
                    </pic:spPr>
                  </pic:pic>
                </a:graphicData>
              </a:graphic>
            </wp:inline>
          </w:drawing>
        </w:r>
      </w:ins>
    </w:p>
    <w:p w14:paraId="3378B57F" w14:textId="2FBFB2D4"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4636" w:author="raye" w:date="2018-08-10T12:30:00Z">
            <w:rPr/>
          </w:rPrChange>
        </w:rPr>
      </w:pPr>
      <w:del w:id="14637" w:author="raye" w:date="2018-08-10T18:33:00Z">
        <w:r w:rsidRPr="00B0205A" w:rsidDel="0030322A">
          <w:rPr>
            <w:rFonts w:ascii="Times New Roman" w:hAnsi="Times New Roman" w:cs="Times New Roman"/>
            <w:noProof/>
            <w:rPrChange w:id="14638" w:author="raye" w:date="2018-08-10T12:30:00Z">
              <w:rPr>
                <w:noProof/>
              </w:rPr>
            </w:rPrChange>
          </w:rPr>
          <w:drawing>
            <wp:inline distT="0" distB="0" distL="0" distR="0" wp14:anchorId="0DB86632" wp14:editId="72871CB3">
              <wp:extent cx="5279390" cy="57277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9390" cy="5727700"/>
                      </a:xfrm>
                      <a:prstGeom prst="rect">
                        <a:avLst/>
                      </a:prstGeom>
                      <a:noFill/>
                      <a:ln>
                        <a:noFill/>
                      </a:ln>
                    </pic:spPr>
                  </pic:pic>
                </a:graphicData>
              </a:graphic>
            </wp:inline>
          </w:drawing>
        </w:r>
      </w:del>
      <w:ins w:id="14639" w:author="raye" w:date="2018-08-10T18:33:00Z">
        <w:r w:rsidR="0030322A" w:rsidRPr="0030322A">
          <w:rPr>
            <w:noProof/>
          </w:rPr>
          <w:t xml:space="preserve"> </w:t>
        </w:r>
        <w:r w:rsidR="0030322A">
          <w:rPr>
            <w:noProof/>
          </w:rPr>
          <w:lastRenderedPageBreak/>
          <w:drawing>
            <wp:inline distT="0" distB="0" distL="0" distR="0" wp14:anchorId="72000494" wp14:editId="6F74472B">
              <wp:extent cx="5274310" cy="54546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5454650"/>
                      </a:xfrm>
                      <a:prstGeom prst="rect">
                        <a:avLst/>
                      </a:prstGeom>
                    </pic:spPr>
                  </pic:pic>
                </a:graphicData>
              </a:graphic>
            </wp:inline>
          </w:drawing>
        </w:r>
      </w:ins>
    </w:p>
    <w:p w14:paraId="38D79231"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Times New Roman" w:hAnsi="Times New Roman" w:cs="Times New Roman"/>
          <w:sz w:val="24"/>
          <w:rPrChange w:id="14640" w:author="raye" w:date="2018-08-10T12:30:00Z">
            <w:rPr>
              <w:rFonts w:ascii="Calibri" w:hAnsi="Calibri" w:cstheme="minorHAnsi"/>
              <w:sz w:val="24"/>
            </w:rPr>
          </w:rPrChange>
        </w:rPr>
      </w:pPr>
    </w:p>
    <w:p w14:paraId="41103F76" w14:textId="77777777" w:rsidR="00F7260B" w:rsidRPr="0030322A" w:rsidRDefault="00F7260B" w:rsidP="00022A05">
      <w:pPr>
        <w:pStyle w:val="a0"/>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等线"/>
          <w:rPrChange w:id="14641" w:author="raye" w:date="2018-08-10T18:35:00Z">
            <w:rPr>
              <w:rFonts w:ascii="等线" w:eastAsia="等线" w:hAnsi="等线"/>
              <w:b/>
              <w:szCs w:val="21"/>
            </w:rPr>
          </w:rPrChange>
        </w:rPr>
      </w:pPr>
      <w:bookmarkStart w:id="14642" w:name="OLE_LINK53"/>
      <w:bookmarkStart w:id="14643" w:name="OLE_LINK52"/>
      <w:r w:rsidRPr="0030322A">
        <w:rPr>
          <w:rStyle w:val="aff4"/>
          <w:rFonts w:eastAsia="等线"/>
          <w:rPrChange w:id="14644" w:author="raye" w:date="2018-08-10T18:35:00Z">
            <w:rPr>
              <w:rFonts w:ascii="等线" w:eastAsia="等线" w:hAnsi="等线"/>
              <w:b/>
              <w:szCs w:val="21"/>
            </w:rPr>
          </w:rPrChange>
        </w:rPr>
        <w:t>Top 10 Exports</w:t>
      </w:r>
    </w:p>
    <w:bookmarkEnd w:id="14642"/>
    <w:bookmarkEnd w:id="14643"/>
    <w:p w14:paraId="275F6DA8"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Times New Roman" w:hAnsi="Times New Roman" w:cs="Times New Roman"/>
          <w:sz w:val="24"/>
          <w:rPrChange w:id="14645" w:author="raye" w:date="2018-08-10T12:30:00Z">
            <w:rPr>
              <w:rFonts w:ascii="Calibri" w:hAnsi="Calibri" w:cstheme="minorHAnsi"/>
              <w:sz w:val="24"/>
            </w:rPr>
          </w:rPrChange>
        </w:rPr>
      </w:pPr>
    </w:p>
    <w:p w14:paraId="12FE8D11" w14:textId="50531131"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ins w:id="14646" w:author="raye" w:date="2018-08-10T18:34:00Z"/>
          <w:noProof/>
        </w:rPr>
      </w:pPr>
      <w:del w:id="14647" w:author="raye" w:date="2018-08-10T18:33:00Z">
        <w:r w:rsidRPr="00B0205A" w:rsidDel="0030322A">
          <w:rPr>
            <w:rFonts w:ascii="Times New Roman" w:hAnsi="Times New Roman" w:cs="Times New Roman"/>
            <w:noProof/>
            <w:rPrChange w:id="14648" w:author="raye" w:date="2018-08-10T12:30:00Z">
              <w:rPr>
                <w:noProof/>
              </w:rPr>
            </w:rPrChange>
          </w:rPr>
          <w:drawing>
            <wp:inline distT="0" distB="0" distL="0" distR="0" wp14:anchorId="7635469B" wp14:editId="20FFEC7D">
              <wp:extent cx="5279390" cy="32778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9390" cy="3277870"/>
                      </a:xfrm>
                      <a:prstGeom prst="rect">
                        <a:avLst/>
                      </a:prstGeom>
                      <a:noFill/>
                      <a:ln>
                        <a:noFill/>
                      </a:ln>
                    </pic:spPr>
                  </pic:pic>
                </a:graphicData>
              </a:graphic>
            </wp:inline>
          </w:drawing>
        </w:r>
      </w:del>
      <w:ins w:id="14649" w:author="raye" w:date="2018-08-10T18:33:00Z">
        <w:r w:rsidR="0030322A" w:rsidRPr="0030322A">
          <w:rPr>
            <w:noProof/>
          </w:rPr>
          <w:t xml:space="preserve"> </w:t>
        </w:r>
        <w:r w:rsidR="0030322A">
          <w:rPr>
            <w:noProof/>
          </w:rPr>
          <w:lastRenderedPageBreak/>
          <w:drawing>
            <wp:inline distT="0" distB="0" distL="0" distR="0" wp14:anchorId="4BB4E1AA" wp14:editId="71752E7A">
              <wp:extent cx="5274310" cy="3212465"/>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212465"/>
                      </a:xfrm>
                      <a:prstGeom prst="rect">
                        <a:avLst/>
                      </a:prstGeom>
                    </pic:spPr>
                  </pic:pic>
                </a:graphicData>
              </a:graphic>
            </wp:inline>
          </w:drawing>
        </w:r>
      </w:ins>
    </w:p>
    <w:p w14:paraId="1DC7525B" w14:textId="775F5B0A" w:rsidR="0030322A" w:rsidRPr="00B0205A" w:rsidRDefault="0030322A"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Times New Roman" w:hAnsi="Times New Roman" w:cs="Times New Roman"/>
          <w:sz w:val="24"/>
          <w:rPrChange w:id="14650" w:author="raye" w:date="2018-08-10T12:30:00Z">
            <w:rPr>
              <w:rFonts w:ascii="Calibri" w:hAnsi="Calibri" w:cstheme="minorHAnsi"/>
              <w:sz w:val="24"/>
            </w:rPr>
          </w:rPrChange>
        </w:rPr>
      </w:pPr>
      <w:ins w:id="14651" w:author="raye" w:date="2018-08-10T18:34:00Z">
        <w:r>
          <w:rPr>
            <w:noProof/>
          </w:rPr>
          <w:lastRenderedPageBreak/>
          <w:drawing>
            <wp:inline distT="0" distB="0" distL="0" distR="0" wp14:anchorId="20347D74" wp14:editId="18BD977F">
              <wp:extent cx="4790476" cy="5495238"/>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90476" cy="5495238"/>
                      </a:xfrm>
                      <a:prstGeom prst="rect">
                        <a:avLst/>
                      </a:prstGeom>
                    </pic:spPr>
                  </pic:pic>
                </a:graphicData>
              </a:graphic>
            </wp:inline>
          </w:drawing>
        </w:r>
      </w:ins>
    </w:p>
    <w:p w14:paraId="4A768025" w14:textId="6552D646" w:rsidR="00F7260B" w:rsidRPr="0030322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Style w:val="aff4"/>
          <w:rFonts w:eastAsiaTheme="minorEastAsia"/>
          <w:rPrChange w:id="14652" w:author="raye" w:date="2018-08-10T18:35:00Z">
            <w:rPr>
              <w:rFonts w:ascii="Calibri" w:hAnsi="Calibri" w:cstheme="minorHAnsi"/>
              <w:sz w:val="24"/>
            </w:rPr>
          </w:rPrChange>
        </w:rPr>
      </w:pPr>
      <w:del w:id="14653" w:author="raye" w:date="2018-08-10T18:33:00Z">
        <w:r w:rsidRPr="0030322A" w:rsidDel="0030322A">
          <w:rPr>
            <w:rStyle w:val="aff4"/>
            <w:rFonts w:eastAsiaTheme="minorEastAsia"/>
            <w:rPrChange w:id="14654" w:author="raye" w:date="2018-08-10T18:35:00Z">
              <w:rPr>
                <w:noProof/>
              </w:rPr>
            </w:rPrChange>
          </w:rPr>
          <w:drawing>
            <wp:inline distT="0" distB="0" distL="0" distR="0" wp14:anchorId="74E29C38" wp14:editId="35F31BDD">
              <wp:extent cx="5210175" cy="6228080"/>
              <wp:effectExtent l="0" t="0" r="952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10175" cy="6228080"/>
                      </a:xfrm>
                      <a:prstGeom prst="rect">
                        <a:avLst/>
                      </a:prstGeom>
                      <a:noFill/>
                      <a:ln>
                        <a:noFill/>
                      </a:ln>
                    </pic:spPr>
                  </pic:pic>
                </a:graphicData>
              </a:graphic>
            </wp:inline>
          </w:drawing>
        </w:r>
      </w:del>
    </w:p>
    <w:p w14:paraId="3F1EE368" w14:textId="77777777" w:rsidR="00F7260B" w:rsidRPr="0030322A" w:rsidRDefault="00F7260B" w:rsidP="00022A05">
      <w:pPr>
        <w:pStyle w:val="a0"/>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等线"/>
          <w:rPrChange w:id="14655" w:author="raye" w:date="2018-08-10T18:35:00Z">
            <w:rPr>
              <w:rFonts w:ascii="等线" w:eastAsia="等线" w:hAnsi="等线"/>
              <w:b/>
              <w:szCs w:val="21"/>
            </w:rPr>
          </w:rPrChange>
        </w:rPr>
      </w:pPr>
      <w:r w:rsidRPr="0030322A">
        <w:rPr>
          <w:rStyle w:val="aff4"/>
          <w:rFonts w:eastAsia="等线"/>
          <w:rPrChange w:id="14656" w:author="raye" w:date="2018-08-10T18:35:00Z">
            <w:rPr>
              <w:rFonts w:ascii="等线" w:eastAsia="等线" w:hAnsi="等线"/>
              <w:b/>
              <w:szCs w:val="21"/>
            </w:rPr>
          </w:rPrChange>
        </w:rPr>
        <w:t>Customer list of branches</w:t>
      </w:r>
    </w:p>
    <w:p w14:paraId="1F06F010" w14:textId="2999527E" w:rsidR="00F7260B" w:rsidRDefault="0030322A"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ins w:id="14657" w:author="raye" w:date="2018-08-10T18:33:00Z"/>
          <w:rFonts w:ascii="Times New Roman" w:hAnsi="Times New Roman" w:cs="Times New Roman"/>
          <w:sz w:val="24"/>
        </w:rPr>
      </w:pPr>
      <w:ins w:id="14658" w:author="raye" w:date="2018-08-10T18:35:00Z">
        <w:r>
          <w:rPr>
            <w:noProof/>
          </w:rPr>
          <w:lastRenderedPageBreak/>
          <w:drawing>
            <wp:inline distT="0" distB="0" distL="0" distR="0" wp14:anchorId="25B4AF0F" wp14:editId="1FACA7B8">
              <wp:extent cx="5274310" cy="336486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364865"/>
                      </a:xfrm>
                      <a:prstGeom prst="rect">
                        <a:avLst/>
                      </a:prstGeom>
                    </pic:spPr>
                  </pic:pic>
                </a:graphicData>
              </a:graphic>
            </wp:inline>
          </w:drawing>
        </w:r>
      </w:ins>
      <w:del w:id="14659" w:author="raye" w:date="2018-08-10T18:34:00Z">
        <w:r w:rsidR="00F7260B" w:rsidRPr="00B0205A" w:rsidDel="0030322A">
          <w:rPr>
            <w:rFonts w:ascii="Times New Roman" w:hAnsi="Times New Roman" w:cs="Times New Roman"/>
            <w:noProof/>
            <w:rPrChange w:id="14660" w:author="raye" w:date="2018-08-10T12:30:00Z">
              <w:rPr>
                <w:noProof/>
              </w:rPr>
            </w:rPrChange>
          </w:rPr>
          <w:drawing>
            <wp:inline distT="0" distB="0" distL="0" distR="0" wp14:anchorId="3490108C" wp14:editId="5013A0B5">
              <wp:extent cx="5279390" cy="32175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79390" cy="3217545"/>
                      </a:xfrm>
                      <a:prstGeom prst="rect">
                        <a:avLst/>
                      </a:prstGeom>
                      <a:noFill/>
                      <a:ln>
                        <a:noFill/>
                      </a:ln>
                    </pic:spPr>
                  </pic:pic>
                </a:graphicData>
              </a:graphic>
            </wp:inline>
          </w:drawing>
        </w:r>
      </w:del>
    </w:p>
    <w:p w14:paraId="72A98593" w14:textId="530A132C" w:rsidR="0030322A" w:rsidRPr="00B0205A" w:rsidRDefault="0030322A"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Times New Roman" w:hAnsi="Times New Roman" w:cs="Times New Roman" w:hint="eastAsia"/>
          <w:sz w:val="24"/>
          <w:rPrChange w:id="14661" w:author="raye" w:date="2018-08-10T12:30:00Z">
            <w:rPr>
              <w:rFonts w:ascii="Calibri" w:hAnsi="Calibri" w:cstheme="minorHAnsi"/>
              <w:sz w:val="24"/>
            </w:rPr>
          </w:rPrChange>
        </w:rPr>
      </w:pPr>
      <w:ins w:id="14662" w:author="raye" w:date="2018-08-10T18:35:00Z">
        <w:r>
          <w:rPr>
            <w:noProof/>
          </w:rPr>
          <w:lastRenderedPageBreak/>
          <w:drawing>
            <wp:inline distT="0" distB="0" distL="0" distR="0" wp14:anchorId="448E5CF2" wp14:editId="16B5FD42">
              <wp:extent cx="5274310" cy="55638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5563870"/>
                      </a:xfrm>
                      <a:prstGeom prst="rect">
                        <a:avLst/>
                      </a:prstGeom>
                    </pic:spPr>
                  </pic:pic>
                </a:graphicData>
              </a:graphic>
            </wp:inline>
          </w:drawing>
        </w:r>
      </w:ins>
    </w:p>
    <w:p w14:paraId="68346323" w14:textId="584A6E6D"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Times New Roman" w:hAnsi="Times New Roman" w:cs="Times New Roman"/>
          <w:sz w:val="24"/>
          <w:rPrChange w:id="14663" w:author="raye" w:date="2018-08-10T12:30:00Z">
            <w:rPr>
              <w:rFonts w:ascii="Calibri" w:hAnsi="Calibri" w:cstheme="minorHAnsi"/>
              <w:sz w:val="24"/>
            </w:rPr>
          </w:rPrChange>
        </w:rPr>
      </w:pPr>
      <w:del w:id="14664" w:author="raye" w:date="2018-08-10T18:34:00Z">
        <w:r w:rsidRPr="00B0205A" w:rsidDel="0030322A">
          <w:rPr>
            <w:rFonts w:ascii="Times New Roman" w:hAnsi="Times New Roman" w:cs="Times New Roman"/>
            <w:noProof/>
            <w:rPrChange w:id="14665" w:author="raye" w:date="2018-08-10T12:30:00Z">
              <w:rPr>
                <w:noProof/>
              </w:rPr>
            </w:rPrChange>
          </w:rPr>
          <w:drawing>
            <wp:inline distT="0" distB="0" distL="0" distR="0" wp14:anchorId="15D79C9C" wp14:editId="3A7B2EBB">
              <wp:extent cx="5279390" cy="62452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9390" cy="6245225"/>
                      </a:xfrm>
                      <a:prstGeom prst="rect">
                        <a:avLst/>
                      </a:prstGeom>
                      <a:noFill/>
                      <a:ln>
                        <a:noFill/>
                      </a:ln>
                    </pic:spPr>
                  </pic:pic>
                </a:graphicData>
              </a:graphic>
            </wp:inline>
          </w:drawing>
        </w:r>
      </w:del>
    </w:p>
    <w:p w14:paraId="3CCC20F0" w14:textId="77777777" w:rsidR="00F7260B" w:rsidRPr="0030322A" w:rsidRDefault="00F7260B" w:rsidP="00022A05">
      <w:pPr>
        <w:pStyle w:val="a0"/>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等线"/>
          <w:rPrChange w:id="14666" w:author="raye" w:date="2018-08-10T18:35:00Z">
            <w:rPr>
              <w:rFonts w:ascii="等线" w:eastAsia="等线" w:hAnsi="等线"/>
              <w:b/>
              <w:szCs w:val="21"/>
            </w:rPr>
          </w:rPrChange>
        </w:rPr>
      </w:pPr>
      <w:r w:rsidRPr="0030322A">
        <w:rPr>
          <w:rStyle w:val="aff4"/>
          <w:rFonts w:eastAsia="等线"/>
          <w:rPrChange w:id="14667" w:author="raye" w:date="2018-08-10T18:35:00Z">
            <w:rPr>
              <w:rFonts w:ascii="等线" w:eastAsia="等线" w:hAnsi="等线"/>
              <w:b/>
              <w:szCs w:val="21"/>
            </w:rPr>
          </w:rPrChange>
        </w:rPr>
        <w:t>List of third-party websites</w:t>
      </w:r>
    </w:p>
    <w:p w14:paraId="7E186E40" w14:textId="66AA53C3" w:rsidR="00F7260B" w:rsidRPr="00B0205A" w:rsidRDefault="0030322A"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Times New Roman" w:hAnsi="Times New Roman" w:cs="Times New Roman"/>
          <w:sz w:val="24"/>
          <w:rPrChange w:id="14668" w:author="raye" w:date="2018-08-10T12:30:00Z">
            <w:rPr>
              <w:rFonts w:ascii="Calibri" w:hAnsi="Calibri" w:cstheme="minorHAnsi"/>
              <w:sz w:val="24"/>
            </w:rPr>
          </w:rPrChange>
        </w:rPr>
      </w:pPr>
      <w:ins w:id="14669" w:author="raye" w:date="2018-08-10T18:36:00Z">
        <w:r>
          <w:rPr>
            <w:noProof/>
          </w:rPr>
          <w:lastRenderedPageBreak/>
          <w:drawing>
            <wp:inline distT="0" distB="0" distL="0" distR="0" wp14:anchorId="2F5C3AF4" wp14:editId="3342C36A">
              <wp:extent cx="5274310" cy="238315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383155"/>
                      </a:xfrm>
                      <a:prstGeom prst="rect">
                        <a:avLst/>
                      </a:prstGeom>
                    </pic:spPr>
                  </pic:pic>
                </a:graphicData>
              </a:graphic>
            </wp:inline>
          </w:drawing>
        </w:r>
      </w:ins>
    </w:p>
    <w:p w14:paraId="0A4A9001" w14:textId="6FB96AD1" w:rsidR="00F7260B"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ins w:id="14670" w:author="raye" w:date="2018-08-10T18:36:00Z"/>
          <w:rFonts w:ascii="Times New Roman" w:hAnsi="Times New Roman" w:cs="Times New Roman"/>
          <w:sz w:val="24"/>
        </w:rPr>
      </w:pPr>
      <w:del w:id="14671" w:author="raye" w:date="2018-08-10T18:36:00Z">
        <w:r w:rsidRPr="00B0205A" w:rsidDel="0030322A">
          <w:rPr>
            <w:rFonts w:ascii="Times New Roman" w:hAnsi="Times New Roman" w:cs="Times New Roman"/>
            <w:noProof/>
            <w:rPrChange w:id="14672" w:author="raye" w:date="2018-08-10T12:30:00Z">
              <w:rPr>
                <w:noProof/>
              </w:rPr>
            </w:rPrChange>
          </w:rPr>
          <w:drawing>
            <wp:inline distT="0" distB="0" distL="0" distR="0" wp14:anchorId="0B9FC6AB" wp14:editId="72AEBCFA">
              <wp:extent cx="5270500" cy="229489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0500" cy="2294890"/>
                      </a:xfrm>
                      <a:prstGeom prst="rect">
                        <a:avLst/>
                      </a:prstGeom>
                      <a:noFill/>
                      <a:ln>
                        <a:noFill/>
                      </a:ln>
                    </pic:spPr>
                  </pic:pic>
                </a:graphicData>
              </a:graphic>
            </wp:inline>
          </w:drawing>
        </w:r>
      </w:del>
    </w:p>
    <w:p w14:paraId="3743CE49" w14:textId="4F5F136C" w:rsidR="0030322A" w:rsidRDefault="0030322A"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ins w:id="14673" w:author="raye" w:date="2018-08-10T18:40:00Z"/>
          <w:rFonts w:ascii="Times New Roman" w:hAnsi="Times New Roman" w:cs="Times New Roman"/>
          <w:sz w:val="24"/>
        </w:rPr>
      </w:pPr>
      <w:ins w:id="14674" w:author="raye" w:date="2018-08-10T18:40:00Z">
        <w:r>
          <w:rPr>
            <w:noProof/>
          </w:rPr>
          <w:drawing>
            <wp:inline distT="0" distB="0" distL="0" distR="0" wp14:anchorId="1A2930F4" wp14:editId="3947B35E">
              <wp:extent cx="4276190" cy="5180952"/>
              <wp:effectExtent l="0" t="0" r="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76190" cy="5180952"/>
                      </a:xfrm>
                      <a:prstGeom prst="rect">
                        <a:avLst/>
                      </a:prstGeom>
                    </pic:spPr>
                  </pic:pic>
                </a:graphicData>
              </a:graphic>
            </wp:inline>
          </w:drawing>
        </w:r>
      </w:ins>
    </w:p>
    <w:p w14:paraId="0D78F4DF" w14:textId="123A296E" w:rsidR="0030322A" w:rsidRPr="00B0205A" w:rsidRDefault="0030322A"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Times New Roman" w:hAnsi="Times New Roman" w:cs="Times New Roman" w:hint="eastAsia"/>
          <w:sz w:val="24"/>
          <w:rPrChange w:id="14675" w:author="raye" w:date="2018-08-10T12:30:00Z">
            <w:rPr>
              <w:rFonts w:ascii="Calibri" w:hAnsi="Calibri" w:cstheme="minorHAnsi"/>
              <w:sz w:val="24"/>
            </w:rPr>
          </w:rPrChange>
        </w:rPr>
      </w:pPr>
      <w:ins w:id="14676" w:author="raye" w:date="2018-08-10T18:40:00Z">
        <w:r>
          <w:rPr>
            <w:noProof/>
          </w:rPr>
          <w:lastRenderedPageBreak/>
          <w:drawing>
            <wp:inline distT="0" distB="0" distL="0" distR="0" wp14:anchorId="5C54236C" wp14:editId="22DFC47F">
              <wp:extent cx="4495238" cy="3819048"/>
              <wp:effectExtent l="0" t="0" r="63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95238" cy="3819048"/>
                      </a:xfrm>
                      <a:prstGeom prst="rect">
                        <a:avLst/>
                      </a:prstGeom>
                    </pic:spPr>
                  </pic:pic>
                </a:graphicData>
              </a:graphic>
            </wp:inline>
          </w:drawing>
        </w:r>
      </w:ins>
    </w:p>
    <w:p w14:paraId="6983287D" w14:textId="4329A08D"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Times New Roman" w:hAnsi="Times New Roman" w:cs="Times New Roman"/>
          <w:sz w:val="24"/>
          <w:rPrChange w:id="14677" w:author="raye" w:date="2018-08-10T12:30:00Z">
            <w:rPr>
              <w:rFonts w:ascii="Calibri" w:hAnsi="Calibri" w:cstheme="minorHAnsi"/>
              <w:sz w:val="24"/>
            </w:rPr>
          </w:rPrChange>
        </w:rPr>
      </w:pPr>
      <w:del w:id="14678" w:author="raye" w:date="2018-08-10T18:40:00Z">
        <w:r w:rsidRPr="00B0205A" w:rsidDel="0030322A">
          <w:rPr>
            <w:rFonts w:ascii="Times New Roman" w:hAnsi="Times New Roman" w:cs="Times New Roman"/>
            <w:noProof/>
            <w:rPrChange w:id="14679" w:author="raye" w:date="2018-08-10T12:30:00Z">
              <w:rPr>
                <w:noProof/>
              </w:rPr>
            </w:rPrChange>
          </w:rPr>
          <w:drawing>
            <wp:inline distT="0" distB="0" distL="0" distR="0" wp14:anchorId="0B95583B" wp14:editId="2F0119CA">
              <wp:extent cx="4408170" cy="51930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08170" cy="5193030"/>
                      </a:xfrm>
                      <a:prstGeom prst="rect">
                        <a:avLst/>
                      </a:prstGeom>
                      <a:noFill/>
                      <a:ln>
                        <a:noFill/>
                      </a:ln>
                    </pic:spPr>
                  </pic:pic>
                </a:graphicData>
              </a:graphic>
            </wp:inline>
          </w:drawing>
        </w:r>
      </w:del>
    </w:p>
    <w:p w14:paraId="67B5311A" w14:textId="77777777" w:rsidR="00F7260B" w:rsidRPr="00B0205A" w:rsidRDefault="00F7260B" w:rsidP="00022A05">
      <w:pPr>
        <w:pStyle w:val="a0"/>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rPrChange w:id="14680" w:author="raye" w:date="2018-08-10T12:30:00Z">
            <w:rPr>
              <w:rFonts w:ascii="Calibri" w:hAnsi="Calibri" w:cstheme="minorHAnsi"/>
              <w:sz w:val="24"/>
            </w:rPr>
          </w:rPrChange>
        </w:rPr>
      </w:pPr>
      <w:r w:rsidRPr="00B0205A">
        <w:rPr>
          <w:rFonts w:ascii="Times New Roman" w:hAnsi="Times New Roman" w:cs="Times New Roman"/>
          <w:rPrChange w:id="14681" w:author="raye" w:date="2018-08-10T12:30:00Z">
            <w:rPr/>
          </w:rPrChange>
        </w:rPr>
        <w:t>Unit Configuration</w:t>
      </w:r>
    </w:p>
    <w:p w14:paraId="2D29AFA7" w14:textId="7C8C114E"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Times New Roman" w:hAnsi="Times New Roman" w:cs="Times New Roman"/>
          <w:sz w:val="24"/>
          <w:rPrChange w:id="14682" w:author="raye" w:date="2018-08-10T12:30:00Z">
            <w:rPr>
              <w:rFonts w:ascii="Calibri" w:hAnsi="Calibri" w:cstheme="minorHAnsi"/>
              <w:sz w:val="24"/>
            </w:rPr>
          </w:rPrChange>
        </w:rPr>
      </w:pPr>
      <w:del w:id="14683" w:author="raye" w:date="2018-08-10T18:40:00Z">
        <w:r w:rsidRPr="00B0205A" w:rsidDel="0030322A">
          <w:rPr>
            <w:rFonts w:ascii="Times New Roman" w:hAnsi="Times New Roman" w:cs="Times New Roman"/>
            <w:noProof/>
            <w:rPrChange w:id="14684" w:author="raye" w:date="2018-08-10T12:30:00Z">
              <w:rPr>
                <w:noProof/>
              </w:rPr>
            </w:rPrChange>
          </w:rPr>
          <w:drawing>
            <wp:inline distT="0" distB="0" distL="0" distR="0" wp14:anchorId="7B667532" wp14:editId="035E559A">
              <wp:extent cx="5270500" cy="303657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0500" cy="3036570"/>
                      </a:xfrm>
                      <a:prstGeom prst="rect">
                        <a:avLst/>
                      </a:prstGeom>
                      <a:noFill/>
                      <a:ln>
                        <a:noFill/>
                      </a:ln>
                    </pic:spPr>
                  </pic:pic>
                </a:graphicData>
              </a:graphic>
            </wp:inline>
          </w:drawing>
        </w:r>
      </w:del>
      <w:ins w:id="14685" w:author="raye" w:date="2018-08-10T18:40:00Z">
        <w:r w:rsidR="0030322A" w:rsidRPr="0030322A">
          <w:rPr>
            <w:noProof/>
          </w:rPr>
          <w:t xml:space="preserve"> </w:t>
        </w:r>
        <w:r w:rsidR="0030322A">
          <w:rPr>
            <w:noProof/>
          </w:rPr>
          <w:drawing>
            <wp:inline distT="0" distB="0" distL="0" distR="0" wp14:anchorId="430BCB25" wp14:editId="7F61506E">
              <wp:extent cx="5274310" cy="3248025"/>
              <wp:effectExtent l="0" t="0" r="2540"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248025"/>
                      </a:xfrm>
                      <a:prstGeom prst="rect">
                        <a:avLst/>
                      </a:prstGeom>
                    </pic:spPr>
                  </pic:pic>
                </a:graphicData>
              </a:graphic>
            </wp:inline>
          </w:drawing>
        </w:r>
      </w:ins>
    </w:p>
    <w:p w14:paraId="33446127" w14:textId="257D1084" w:rsidR="00F7260B" w:rsidRPr="00B0205A" w:rsidRDefault="0030322A"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Times New Roman" w:hAnsi="Times New Roman" w:cs="Times New Roman"/>
          <w:sz w:val="24"/>
          <w:rPrChange w:id="14686" w:author="raye" w:date="2018-08-10T12:30:00Z">
            <w:rPr>
              <w:rFonts w:ascii="Calibri" w:hAnsi="Calibri" w:cstheme="minorHAnsi"/>
              <w:sz w:val="24"/>
            </w:rPr>
          </w:rPrChange>
        </w:rPr>
      </w:pPr>
      <w:ins w:id="14687" w:author="raye" w:date="2018-08-10T18:44:00Z">
        <w:r>
          <w:rPr>
            <w:noProof/>
          </w:rPr>
          <w:lastRenderedPageBreak/>
          <w:drawing>
            <wp:inline distT="0" distB="0" distL="0" distR="0" wp14:anchorId="3A0DC346" wp14:editId="3D093683">
              <wp:extent cx="4180952" cy="3190476"/>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80952" cy="3190476"/>
                      </a:xfrm>
                      <a:prstGeom prst="rect">
                        <a:avLst/>
                      </a:prstGeom>
                    </pic:spPr>
                  </pic:pic>
                </a:graphicData>
              </a:graphic>
            </wp:inline>
          </w:drawing>
        </w:r>
        <w:r w:rsidRPr="00B0205A" w:rsidDel="0030322A">
          <w:rPr>
            <w:rFonts w:ascii="Times New Roman" w:hAnsi="Times New Roman" w:cs="Times New Roman"/>
            <w:noProof/>
            <w:rPrChange w:id="14688" w:author="raye" w:date="2018-08-10T12:30:00Z">
              <w:rPr>
                <w:rFonts w:ascii="Times New Roman" w:hAnsi="Times New Roman" w:cs="Times New Roman"/>
                <w:noProof/>
              </w:rPr>
            </w:rPrChange>
          </w:rPr>
          <w:t xml:space="preserve"> </w:t>
        </w:r>
      </w:ins>
      <w:del w:id="14689" w:author="raye" w:date="2018-08-10T18:40:00Z">
        <w:r w:rsidR="00F7260B" w:rsidRPr="00B0205A" w:rsidDel="0030322A">
          <w:rPr>
            <w:rFonts w:ascii="Times New Roman" w:hAnsi="Times New Roman" w:cs="Times New Roman"/>
            <w:noProof/>
            <w:rPrChange w:id="14690" w:author="raye" w:date="2018-08-10T12:30:00Z">
              <w:rPr>
                <w:noProof/>
              </w:rPr>
            </w:rPrChange>
          </w:rPr>
          <w:drawing>
            <wp:inline distT="0" distB="0" distL="0" distR="0" wp14:anchorId="24AAEDFC" wp14:editId="38096042">
              <wp:extent cx="4037330" cy="6702425"/>
              <wp:effectExtent l="0" t="0" r="127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37330" cy="6702425"/>
                      </a:xfrm>
                      <a:prstGeom prst="rect">
                        <a:avLst/>
                      </a:prstGeom>
                      <a:noFill/>
                      <a:ln>
                        <a:noFill/>
                      </a:ln>
                    </pic:spPr>
                  </pic:pic>
                </a:graphicData>
              </a:graphic>
            </wp:inline>
          </w:drawing>
        </w:r>
      </w:del>
    </w:p>
    <w:p w14:paraId="614FD395"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Times New Roman" w:hAnsi="Times New Roman" w:cs="Times New Roman"/>
          <w:sz w:val="24"/>
          <w:rPrChange w:id="14691" w:author="raye" w:date="2018-08-10T12:30:00Z">
            <w:rPr>
              <w:rFonts w:ascii="Calibri" w:hAnsi="Calibri" w:cstheme="minorHAnsi"/>
              <w:sz w:val="24"/>
            </w:rPr>
          </w:rPrChange>
        </w:rPr>
      </w:pPr>
    </w:p>
    <w:p w14:paraId="4E74E0BB" w14:textId="77777777" w:rsidR="00F7260B" w:rsidRPr="0030322A" w:rsidRDefault="00F7260B" w:rsidP="0030322A">
      <w:pPr>
        <w:pStyle w:val="a0"/>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Style w:val="aff4"/>
          <w:rFonts w:eastAsiaTheme="minorEastAsia"/>
          <w:rPrChange w:id="14692" w:author="raye" w:date="2018-08-10T18:44:00Z">
            <w:rPr>
              <w:rFonts w:ascii="Calibri" w:hAnsi="Calibri" w:cstheme="minorHAnsi"/>
              <w:sz w:val="24"/>
            </w:rPr>
          </w:rPrChange>
        </w:rPr>
        <w:pPrChange w:id="14693" w:author="raye" w:date="2018-08-10T18:44: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pPr>
        </w:pPrChange>
      </w:pPr>
      <w:r w:rsidRPr="0030322A">
        <w:rPr>
          <w:rStyle w:val="aff4"/>
          <w:rFonts w:eastAsiaTheme="minorEastAsia"/>
          <w:rPrChange w:id="14694" w:author="raye" w:date="2018-08-10T18:44:00Z">
            <w:rPr/>
          </w:rPrChange>
        </w:rPr>
        <w:t>Case list</w:t>
      </w:r>
    </w:p>
    <w:p w14:paraId="73603166" w14:textId="77777777" w:rsidR="0030322A" w:rsidRDefault="0030322A"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ins w:id="14695" w:author="raye" w:date="2018-08-10T18:44:00Z"/>
          <w:rFonts w:ascii="Times New Roman" w:hAnsi="Times New Roman" w:cs="Times New Roman"/>
          <w:noProof/>
        </w:rPr>
      </w:pPr>
      <w:ins w:id="14696" w:author="raye" w:date="2018-08-10T18:44:00Z">
        <w:r>
          <w:rPr>
            <w:noProof/>
          </w:rPr>
          <w:drawing>
            <wp:inline distT="0" distB="0" distL="0" distR="0" wp14:anchorId="2EE01D15" wp14:editId="66C885C5">
              <wp:extent cx="5274310" cy="36963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696335"/>
                      </a:xfrm>
                      <a:prstGeom prst="rect">
                        <a:avLst/>
                      </a:prstGeom>
                    </pic:spPr>
                  </pic:pic>
                </a:graphicData>
              </a:graphic>
            </wp:inline>
          </w:drawing>
        </w:r>
        <w:r w:rsidRPr="00B0205A" w:rsidDel="0030322A">
          <w:rPr>
            <w:rFonts w:ascii="Times New Roman" w:hAnsi="Times New Roman" w:cs="Times New Roman"/>
            <w:noProof/>
            <w:rPrChange w:id="14697" w:author="raye" w:date="2018-08-10T12:30:00Z">
              <w:rPr>
                <w:rFonts w:ascii="Times New Roman" w:hAnsi="Times New Roman" w:cs="Times New Roman"/>
                <w:noProof/>
              </w:rPr>
            </w:rPrChange>
          </w:rPr>
          <w:t xml:space="preserve"> </w:t>
        </w:r>
      </w:ins>
    </w:p>
    <w:p w14:paraId="58B3A8AA" w14:textId="425FB98C" w:rsidR="00646EF8" w:rsidRPr="00D400D1" w:rsidRDefault="00646EF8" w:rsidP="00646EF8">
      <w:pPr>
        <w:pStyle w:val="a0"/>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ins w:id="14698" w:author="raye" w:date="2018-08-10T18:45:00Z"/>
          <w:rStyle w:val="aff4"/>
          <w:rFonts w:eastAsiaTheme="minorEastAsia"/>
        </w:rPr>
      </w:pPr>
      <w:ins w:id="14699" w:author="raye" w:date="2018-08-10T18:45:00Z">
        <w:r w:rsidRPr="00D400D1">
          <w:rPr>
            <w:rStyle w:val="aff4"/>
            <w:rFonts w:eastAsiaTheme="minorEastAsia"/>
          </w:rPr>
          <w:t>Case</w:t>
        </w:r>
        <w:r>
          <w:rPr>
            <w:rStyle w:val="aff4"/>
            <w:rFonts w:eastAsiaTheme="minorEastAsia"/>
          </w:rPr>
          <w:t xml:space="preserve"> by case</w:t>
        </w:r>
      </w:ins>
    </w:p>
    <w:p w14:paraId="74DE4B75" w14:textId="3E172E82" w:rsidR="00F7260B" w:rsidRPr="00B0205A" w:rsidRDefault="00CF1873"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Times New Roman" w:hAnsi="Times New Roman" w:cs="Times New Roman"/>
          <w:sz w:val="24"/>
          <w:rPrChange w:id="14700" w:author="raye" w:date="2018-08-10T12:30:00Z">
            <w:rPr>
              <w:rFonts w:ascii="Calibri" w:hAnsi="Calibri" w:cstheme="minorHAnsi"/>
              <w:sz w:val="24"/>
            </w:rPr>
          </w:rPrChange>
        </w:rPr>
      </w:pPr>
      <w:ins w:id="14701" w:author="raye" w:date="2018-08-10T18:47:00Z">
        <w:r>
          <w:rPr>
            <w:noProof/>
          </w:rPr>
          <w:lastRenderedPageBreak/>
          <w:drawing>
            <wp:inline distT="0" distB="0" distL="0" distR="0" wp14:anchorId="1A601196" wp14:editId="107A5FAF">
              <wp:extent cx="5274310" cy="251015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510155"/>
                      </a:xfrm>
                      <a:prstGeom prst="rect">
                        <a:avLst/>
                      </a:prstGeom>
                    </pic:spPr>
                  </pic:pic>
                </a:graphicData>
              </a:graphic>
            </wp:inline>
          </w:drawing>
        </w:r>
      </w:ins>
      <w:del w:id="14702" w:author="raye" w:date="2018-08-10T18:44:00Z">
        <w:r w:rsidR="00F7260B" w:rsidRPr="00B0205A" w:rsidDel="0030322A">
          <w:rPr>
            <w:rFonts w:ascii="Times New Roman" w:hAnsi="Times New Roman" w:cs="Times New Roman"/>
            <w:noProof/>
            <w:rPrChange w:id="14703" w:author="raye" w:date="2018-08-10T12:30:00Z">
              <w:rPr>
                <w:noProof/>
              </w:rPr>
            </w:rPrChange>
          </w:rPr>
          <w:drawing>
            <wp:inline distT="0" distB="0" distL="0" distR="0" wp14:anchorId="4C78A8E6" wp14:editId="720A6753">
              <wp:extent cx="5279390" cy="3459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9390" cy="3459480"/>
                      </a:xfrm>
                      <a:prstGeom prst="rect">
                        <a:avLst/>
                      </a:prstGeom>
                      <a:noFill/>
                      <a:ln>
                        <a:noFill/>
                      </a:ln>
                    </pic:spPr>
                  </pic:pic>
                </a:graphicData>
              </a:graphic>
            </wp:inline>
          </w:drawing>
        </w:r>
      </w:del>
    </w:p>
    <w:p w14:paraId="0F01CC6E" w14:textId="77777777" w:rsidR="00F7260B" w:rsidRPr="00B0205A" w:rsidRDefault="00F7260B" w:rsidP="00F7260B">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firstLineChars="0" w:firstLine="0"/>
        <w:rPr>
          <w:rFonts w:ascii="Times New Roman" w:hAnsi="Times New Roman" w:cs="Times New Roman"/>
          <w:rPrChange w:id="14704" w:author="raye" w:date="2018-08-10T12:30:00Z">
            <w:rPr/>
          </w:rPrChange>
        </w:rPr>
      </w:pPr>
    </w:p>
    <w:p w14:paraId="530C546D" w14:textId="77777777" w:rsidR="00F7260B" w:rsidRPr="00B0205A" w:rsidRDefault="00F7260B" w:rsidP="00AC1630">
      <w:pPr>
        <w:pStyle w:val="321"/>
        <w:rPr>
          <w:rPrChange w:id="14705" w:author="raye" w:date="2018-08-10T12:30:00Z">
            <w:rPr>
              <w:rFonts w:asciiTheme="minorHAnsi" w:hAnsiTheme="minorHAnsi" w:cstheme="minorHAnsi"/>
              <w:sz w:val="24"/>
              <w:szCs w:val="24"/>
            </w:rPr>
          </w:rPrChange>
        </w:rPr>
        <w:pPrChange w:id="14706" w:author="raye" w:date="2018-08-10T20:11: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6"/>
          </w:pPr>
        </w:pPrChange>
      </w:pPr>
      <w:r w:rsidRPr="00B0205A">
        <w:rPr>
          <w:rPrChange w:id="14707" w:author="raye" w:date="2018-08-10T12:30:00Z">
            <w:rPr>
              <w:rFonts w:asciiTheme="minorHAnsi" w:hAnsiTheme="minorHAnsi" w:cstheme="minorHAnsi"/>
              <w:sz w:val="24"/>
              <w:szCs w:val="24"/>
            </w:rPr>
          </w:rPrChange>
        </w:rPr>
        <w:t>3.2.11 Operations Manager</w:t>
      </w:r>
      <w:bookmarkEnd w:id="13957"/>
      <w:bookmarkEnd w:id="13958"/>
    </w:p>
    <w:p w14:paraId="1B0FC9D8" w14:textId="77777777" w:rsidR="00F7260B" w:rsidRPr="00E403FE" w:rsidRDefault="00F7260B" w:rsidP="00CF1873">
      <w:pPr>
        <w:pStyle w:val="3211"/>
        <w:ind w:left="210" w:right="210"/>
        <w:pPrChange w:id="14708" w:author="raye" w:date="2018-08-10T18:47: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pPrChange>
      </w:pPr>
      <w:r w:rsidRPr="00E403FE">
        <w:tab/>
      </w:r>
      <w:r w:rsidRPr="00E403FE">
        <w:tab/>
      </w:r>
      <w:bookmarkStart w:id="14709" w:name="_Toc520839506"/>
      <w:bookmarkStart w:id="14710" w:name="_Toc519582916"/>
      <w:r w:rsidRPr="00E403FE">
        <w:t>3.2.11.1. Brief introduction to function</w:t>
      </w:r>
      <w:bookmarkEnd w:id="14709"/>
      <w:bookmarkEnd w:id="14710"/>
    </w:p>
    <w:p w14:paraId="47BF1AB1"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4711" w:author="raye" w:date="2018-08-10T12:30:00Z">
            <w:rPr/>
          </w:rPrChange>
        </w:rPr>
      </w:pPr>
      <w:r w:rsidRPr="00B0205A">
        <w:rPr>
          <w:rFonts w:ascii="Times New Roman" w:hAnsi="Times New Roman" w:cs="Times New Roman"/>
          <w:rPrChange w:id="14712" w:author="raye" w:date="2018-08-10T12:30:00Z">
            <w:rPr>
              <w:rFonts w:ascii="Times New Roman" w:hAnsi="Times New Roman" w:cs="Times New Roman"/>
            </w:rPr>
          </w:rPrChange>
        </w:rPr>
        <w:object w:dxaOrig="8355" w:dyaOrig="7050" w14:anchorId="4BF45CEA">
          <v:shape id="_x0000_i1049" type="#_x0000_t75" style="width:417.75pt;height:352.5pt" o:ole="">
            <v:imagedata r:id="rId205" o:title=""/>
          </v:shape>
          <o:OLEObject Type="Embed" ProgID="Visio.Drawing.15" ShapeID="_x0000_i1049" DrawAspect="Content" ObjectID="_1595443888" r:id="rId206"/>
        </w:object>
      </w:r>
    </w:p>
    <w:p w14:paraId="096FCD20"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4713" w:author="raye" w:date="2018-08-10T12:30:00Z">
            <w:rPr/>
          </w:rPrChange>
        </w:rPr>
      </w:pPr>
    </w:p>
    <w:p w14:paraId="211CE96B" w14:textId="77777777" w:rsidR="00F7260B" w:rsidRPr="00E403FE" w:rsidRDefault="00F7260B" w:rsidP="00CF1873">
      <w:pPr>
        <w:pStyle w:val="3211"/>
        <w:ind w:left="210" w:right="210"/>
        <w:pPrChange w:id="14714" w:author="raye" w:date="2018-08-10T18:47: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pPrChange>
      </w:pPr>
      <w:r w:rsidRPr="00E403FE">
        <w:tab/>
        <w:t xml:space="preserve"> </w:t>
      </w:r>
      <w:bookmarkStart w:id="14715" w:name="_Toc520839507"/>
      <w:bookmarkStart w:id="14716" w:name="_Toc519582917"/>
      <w:r w:rsidRPr="00E403FE">
        <w:t>3.2.11.2. Detailed description</w:t>
      </w:r>
      <w:bookmarkEnd w:id="14715"/>
      <w:bookmarkEnd w:id="14716"/>
    </w:p>
    <w:p w14:paraId="6D336876" w14:textId="77777777" w:rsidR="00F7260B" w:rsidRPr="00CF1873" w:rsidRDefault="00F7260B" w:rsidP="00CF1873">
      <w:pPr>
        <w:pStyle w:val="a0"/>
        <w:numPr>
          <w:ilvl w:val="0"/>
          <w:numId w:val="223"/>
        </w:numPr>
        <w:ind w:firstLineChars="0"/>
        <w:rPr>
          <w:rStyle w:val="af6"/>
          <w:rFonts w:eastAsiaTheme="minorEastAsia"/>
          <w:rPrChange w:id="14717" w:author="raye" w:date="2018-08-10T18:48:00Z">
            <w:rPr/>
          </w:rPrChange>
        </w:rPr>
        <w:pPrChange w:id="14718" w:author="raye" w:date="2018-08-10T18:48:00Z">
          <w:pPr>
            <w:pStyle w:val="a0"/>
            <w:numPr>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firstLineChars="0" w:hanging="600"/>
          </w:pPr>
        </w:pPrChange>
      </w:pPr>
      <w:r w:rsidRPr="00CF1873">
        <w:rPr>
          <w:rStyle w:val="aff4"/>
          <w:rFonts w:eastAsiaTheme="minorEastAsia"/>
          <w:rPrChange w:id="14719" w:author="raye" w:date="2018-08-10T18:48:00Z">
            <w:rPr/>
          </w:rPrChange>
        </w:rPr>
        <w:t>List</w:t>
      </w:r>
    </w:p>
    <w:p w14:paraId="683B78B7" w14:textId="77777777" w:rsidR="00F7260B" w:rsidRPr="00CF1873" w:rsidRDefault="00F7260B" w:rsidP="00F7260B">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Style w:val="af6"/>
          <w:rFonts w:eastAsiaTheme="minorEastAsia"/>
          <w:rPrChange w:id="14720" w:author="raye" w:date="2018-08-10T18:48:00Z">
            <w:rPr/>
          </w:rPrChange>
        </w:rPr>
      </w:pPr>
    </w:p>
    <w:tbl>
      <w:tblPr>
        <w:tblW w:w="850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690"/>
        <w:gridCol w:w="2835"/>
      </w:tblGrid>
      <w:tr w:rsidR="00F7260B" w:rsidRPr="00CF1873" w14:paraId="562794B6"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4C92FC71" w14:textId="77777777" w:rsidR="00F7260B" w:rsidRPr="00CF1873" w:rsidRDefault="00F7260B">
            <w:pPr>
              <w:rPr>
                <w:rStyle w:val="af6"/>
                <w:rFonts w:eastAsia="等线"/>
                <w:rPrChange w:id="14721" w:author="raye" w:date="2018-08-10T18:48:00Z">
                  <w:rPr>
                    <w:rFonts w:ascii="等线" w:eastAsia="等线" w:hAnsi="等线" w:cs="宋体"/>
                    <w:b/>
                    <w:bCs/>
                    <w:kern w:val="0"/>
                    <w:szCs w:val="21"/>
                  </w:rPr>
                </w:rPrChange>
              </w:rPr>
            </w:pPr>
            <w:r w:rsidRPr="00CF1873">
              <w:rPr>
                <w:rStyle w:val="af6"/>
                <w:rFonts w:eastAsia="等线"/>
                <w:rPrChange w:id="14722" w:author="raye" w:date="2018-08-10T18:48:00Z">
                  <w:rPr>
                    <w:rFonts w:ascii="等线" w:eastAsia="等线" w:hAnsi="等线" w:cs="宋体"/>
                    <w:b/>
                    <w:bCs/>
                    <w:kern w:val="0"/>
                    <w:szCs w:val="21"/>
                  </w:rPr>
                </w:rPrChange>
              </w:rPr>
              <w:t>List Label</w:t>
            </w:r>
          </w:p>
        </w:tc>
        <w:tc>
          <w:tcPr>
            <w:tcW w:w="3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DEB4D79" w14:textId="77777777" w:rsidR="00F7260B" w:rsidRPr="00CF1873" w:rsidRDefault="00F7260B">
            <w:pPr>
              <w:rPr>
                <w:rStyle w:val="af6"/>
                <w:rFonts w:eastAsia="等线"/>
                <w:rPrChange w:id="14723" w:author="raye" w:date="2018-08-10T18:48:00Z">
                  <w:rPr>
                    <w:rFonts w:ascii="等线" w:eastAsia="等线" w:hAnsi="等线" w:cs="宋体"/>
                    <w:b/>
                    <w:bCs/>
                    <w:kern w:val="0"/>
                    <w:szCs w:val="21"/>
                  </w:rPr>
                </w:rPrChange>
              </w:rPr>
            </w:pPr>
            <w:r w:rsidRPr="00CF1873">
              <w:rPr>
                <w:rStyle w:val="af6"/>
                <w:rFonts w:eastAsia="等线"/>
                <w:rPrChange w:id="14724" w:author="raye" w:date="2018-08-10T18:48:00Z">
                  <w:rPr>
                    <w:rFonts w:ascii="等线" w:eastAsia="等线" w:hAnsi="等线" w:cs="宋体"/>
                    <w:b/>
                    <w:bCs/>
                    <w:kern w:val="0"/>
                    <w:szCs w:val="21"/>
                  </w:rPr>
                </w:rPrChange>
              </w:rPr>
              <w:t>Corresponding Status</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707ED4F" w14:textId="77777777" w:rsidR="00F7260B" w:rsidRPr="00CF1873" w:rsidRDefault="00F7260B">
            <w:pPr>
              <w:rPr>
                <w:rStyle w:val="af6"/>
                <w:rFonts w:eastAsia="等线"/>
                <w:rPrChange w:id="14725" w:author="raye" w:date="2018-08-10T18:48:00Z">
                  <w:rPr>
                    <w:rFonts w:ascii="等线" w:eastAsia="等线" w:hAnsi="等线" w:cs="宋体"/>
                    <w:b/>
                    <w:bCs/>
                    <w:kern w:val="0"/>
                    <w:szCs w:val="21"/>
                  </w:rPr>
                </w:rPrChange>
              </w:rPr>
            </w:pPr>
            <w:r w:rsidRPr="00CF1873">
              <w:rPr>
                <w:rStyle w:val="af6"/>
                <w:rFonts w:eastAsia="等线"/>
                <w:rPrChange w:id="14726" w:author="raye" w:date="2018-08-10T18:48:00Z">
                  <w:rPr>
                    <w:rFonts w:ascii="等线" w:eastAsia="等线" w:hAnsi="等线" w:cs="宋体"/>
                    <w:b/>
                    <w:bCs/>
                    <w:kern w:val="0"/>
                    <w:szCs w:val="21"/>
                  </w:rPr>
                </w:rPrChange>
              </w:rPr>
              <w:t>Remarks</w:t>
            </w:r>
          </w:p>
        </w:tc>
      </w:tr>
      <w:tr w:rsidR="00F7260B" w:rsidRPr="00CF1873" w14:paraId="5E421CBE"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4780FFFB" w14:textId="77777777" w:rsidR="00F7260B" w:rsidRPr="00CF1873" w:rsidRDefault="00F7260B">
            <w:pPr>
              <w:widowControl/>
              <w:jc w:val="left"/>
              <w:rPr>
                <w:rStyle w:val="af6"/>
                <w:rFonts w:eastAsia="宋体"/>
                <w:rPrChange w:id="14727" w:author="raye" w:date="2018-08-10T18:48:00Z">
                  <w:rPr>
                    <w:rFonts w:ascii="Calibri" w:eastAsia="宋体" w:hAnsi="Calibri" w:cstheme="minorHAnsi"/>
                    <w:kern w:val="0"/>
                    <w:szCs w:val="21"/>
                  </w:rPr>
                </w:rPrChange>
              </w:rPr>
            </w:pPr>
            <w:r w:rsidRPr="00CF1873">
              <w:rPr>
                <w:rStyle w:val="af6"/>
                <w:rFonts w:eastAsia="宋体"/>
                <w:rPrChange w:id="14728" w:author="raye" w:date="2018-08-10T18:48:00Z">
                  <w:rPr>
                    <w:rFonts w:ascii="Calibri" w:eastAsia="宋体" w:hAnsi="Calibri" w:cstheme="minorHAnsi"/>
                    <w:kern w:val="0"/>
                    <w:szCs w:val="21"/>
                  </w:rPr>
                </w:rPrChange>
              </w:rPr>
              <w:t>TO DO LIST</w:t>
            </w:r>
          </w:p>
          <w:p w14:paraId="3AE90F4F" w14:textId="77777777" w:rsidR="00F7260B" w:rsidRPr="00CF1873" w:rsidRDefault="00F7260B">
            <w:pPr>
              <w:widowControl/>
              <w:jc w:val="left"/>
              <w:rPr>
                <w:rStyle w:val="af6"/>
                <w:rFonts w:eastAsia="宋体"/>
                <w:rPrChange w:id="14729" w:author="raye" w:date="2018-08-10T18:48:00Z">
                  <w:rPr>
                    <w:rFonts w:ascii="Calibri" w:eastAsia="宋体" w:hAnsi="Calibri" w:cstheme="minorHAnsi"/>
                    <w:kern w:val="0"/>
                    <w:szCs w:val="21"/>
                  </w:rPr>
                </w:rPrChange>
              </w:rPr>
            </w:pPr>
          </w:p>
        </w:tc>
        <w:tc>
          <w:tcPr>
            <w:tcW w:w="3690" w:type="dxa"/>
            <w:tcBorders>
              <w:top w:val="single" w:sz="4" w:space="0" w:color="auto"/>
              <w:left w:val="single" w:sz="4" w:space="0" w:color="auto"/>
              <w:bottom w:val="single" w:sz="4" w:space="0" w:color="auto"/>
              <w:right w:val="single" w:sz="4" w:space="0" w:color="auto"/>
            </w:tcBorders>
            <w:vAlign w:val="center"/>
            <w:hideMark/>
          </w:tcPr>
          <w:p w14:paraId="19FD1C59" w14:textId="77777777" w:rsidR="00F7260B" w:rsidRPr="00CF1873" w:rsidRDefault="00F7260B">
            <w:pPr>
              <w:widowControl/>
              <w:jc w:val="left"/>
              <w:rPr>
                <w:rStyle w:val="af6"/>
                <w:rFonts w:eastAsia="宋体"/>
                <w:rPrChange w:id="14730" w:author="raye" w:date="2018-08-10T18:48:00Z">
                  <w:rPr>
                    <w:rFonts w:ascii="Calibri" w:eastAsia="宋体" w:hAnsi="Calibri" w:cstheme="minorHAnsi"/>
                    <w:kern w:val="0"/>
                    <w:szCs w:val="21"/>
                  </w:rPr>
                </w:rPrChange>
              </w:rPr>
            </w:pPr>
            <w:r w:rsidRPr="00CF1873">
              <w:rPr>
                <w:rStyle w:val="af6"/>
                <w:rFonts w:eastAsia="宋体"/>
                <w:rPrChange w:id="14731" w:author="raye" w:date="2018-08-10T18:48:00Z">
                  <w:rPr>
                    <w:rFonts w:ascii="Calibri" w:eastAsia="宋体" w:hAnsi="Calibri" w:cstheme="minorHAnsi"/>
                    <w:kern w:val="0"/>
                    <w:szCs w:val="21"/>
                  </w:rPr>
                </w:rPrChange>
              </w:rPr>
              <w:t xml:space="preserve">6A~ 6B </w:t>
            </w:r>
          </w:p>
        </w:tc>
        <w:tc>
          <w:tcPr>
            <w:tcW w:w="2835" w:type="dxa"/>
            <w:tcBorders>
              <w:top w:val="single" w:sz="4" w:space="0" w:color="auto"/>
              <w:left w:val="single" w:sz="4" w:space="0" w:color="auto"/>
              <w:bottom w:val="single" w:sz="4" w:space="0" w:color="auto"/>
              <w:right w:val="single" w:sz="4" w:space="0" w:color="auto"/>
            </w:tcBorders>
            <w:hideMark/>
          </w:tcPr>
          <w:p w14:paraId="1E354339" w14:textId="77777777" w:rsidR="00F7260B" w:rsidRPr="00CF1873" w:rsidRDefault="00F7260B" w:rsidP="00022A05">
            <w:pPr>
              <w:pStyle w:val="a0"/>
              <w:widowControl/>
              <w:numPr>
                <w:ilvl w:val="0"/>
                <w:numId w:val="102"/>
              </w:numPr>
              <w:ind w:firstLineChars="0"/>
              <w:jc w:val="left"/>
              <w:rPr>
                <w:rStyle w:val="af6"/>
                <w:rFonts w:eastAsia="宋体"/>
                <w:rPrChange w:id="14732" w:author="raye" w:date="2018-08-10T18:48:00Z">
                  <w:rPr>
                    <w:rFonts w:ascii="Calibri" w:eastAsia="宋体" w:hAnsi="Calibri" w:cstheme="minorHAnsi"/>
                    <w:kern w:val="0"/>
                    <w:szCs w:val="21"/>
                  </w:rPr>
                </w:rPrChange>
              </w:rPr>
            </w:pPr>
            <w:r w:rsidRPr="00CF1873">
              <w:rPr>
                <w:rStyle w:val="af6"/>
                <w:rFonts w:eastAsia="宋体"/>
                <w:rPrChange w:id="14733" w:author="raye" w:date="2018-08-10T18:48:00Z">
                  <w:rPr>
                    <w:rFonts w:ascii="Calibri" w:eastAsia="宋体" w:hAnsi="Calibri" w:cstheme="minorHAnsi"/>
                    <w:kern w:val="0"/>
                    <w:szCs w:val="21"/>
                  </w:rPr>
                </w:rPrChange>
              </w:rPr>
              <w:t>There are two situations that will appear in the pending items of the OM role.</w:t>
            </w:r>
          </w:p>
          <w:p w14:paraId="7C60A0B8" w14:textId="77777777" w:rsidR="00F7260B" w:rsidRPr="00CF1873" w:rsidRDefault="00F7260B" w:rsidP="00022A05">
            <w:pPr>
              <w:pStyle w:val="a0"/>
              <w:widowControl/>
              <w:numPr>
                <w:ilvl w:val="0"/>
                <w:numId w:val="102"/>
              </w:numPr>
              <w:ind w:firstLineChars="0"/>
              <w:jc w:val="left"/>
              <w:rPr>
                <w:rStyle w:val="af6"/>
                <w:rFonts w:eastAsia="宋体"/>
                <w:rPrChange w:id="14734" w:author="raye" w:date="2018-08-10T18:48:00Z">
                  <w:rPr>
                    <w:rFonts w:ascii="Calibri" w:eastAsia="宋体" w:hAnsi="Calibri" w:cstheme="minorHAnsi"/>
                    <w:kern w:val="0"/>
                    <w:szCs w:val="21"/>
                  </w:rPr>
                </w:rPrChange>
              </w:rPr>
            </w:pPr>
            <w:r w:rsidRPr="00CF1873">
              <w:rPr>
                <w:rStyle w:val="af6"/>
                <w:rFonts w:eastAsia="宋体"/>
                <w:rPrChange w:id="14735" w:author="raye" w:date="2018-08-10T18:48:00Z">
                  <w:rPr>
                    <w:rFonts w:ascii="Calibri" w:eastAsia="宋体" w:hAnsi="Calibri" w:cstheme="minorHAnsi"/>
                    <w:kern w:val="0"/>
                    <w:szCs w:val="21"/>
                  </w:rPr>
                </w:rPrChange>
              </w:rPr>
              <w:t>One is the CASE sent by OA for the first time (note that OM first saw this CASE)</w:t>
            </w:r>
          </w:p>
          <w:p w14:paraId="2202A9D5" w14:textId="77777777" w:rsidR="00F7260B" w:rsidRPr="00CF1873" w:rsidRDefault="00F7260B" w:rsidP="00022A05">
            <w:pPr>
              <w:pStyle w:val="a0"/>
              <w:widowControl/>
              <w:numPr>
                <w:ilvl w:val="0"/>
                <w:numId w:val="102"/>
              </w:numPr>
              <w:ind w:firstLineChars="0"/>
              <w:jc w:val="left"/>
              <w:rPr>
                <w:rStyle w:val="af6"/>
                <w:rFonts w:eastAsia="宋体"/>
                <w:rPrChange w:id="14736" w:author="raye" w:date="2018-08-10T18:48:00Z">
                  <w:rPr>
                    <w:rFonts w:ascii="Calibri" w:eastAsia="宋体" w:hAnsi="Calibri" w:cstheme="minorHAnsi"/>
                    <w:kern w:val="0"/>
                    <w:szCs w:val="21"/>
                  </w:rPr>
                </w:rPrChange>
              </w:rPr>
            </w:pPr>
            <w:r w:rsidRPr="00CF1873">
              <w:rPr>
                <w:rStyle w:val="af6"/>
                <w:rFonts w:eastAsia="宋体"/>
                <w:rPrChange w:id="14737" w:author="raye" w:date="2018-08-10T18:48:00Z">
                  <w:rPr>
                    <w:rFonts w:ascii="Calibri" w:eastAsia="宋体" w:hAnsi="Calibri" w:cstheme="minorHAnsi"/>
                    <w:kern w:val="0"/>
                    <w:szCs w:val="21"/>
                  </w:rPr>
                </w:rPrChange>
              </w:rPr>
              <w:t>The other is to return back to OA, and the OA modified and submit it again.</w:t>
            </w:r>
          </w:p>
          <w:p w14:paraId="5B3A14F0" w14:textId="77777777" w:rsidR="00F7260B" w:rsidRPr="00CF1873" w:rsidRDefault="00F7260B" w:rsidP="00022A05">
            <w:pPr>
              <w:pStyle w:val="a0"/>
              <w:widowControl/>
              <w:numPr>
                <w:ilvl w:val="0"/>
                <w:numId w:val="102"/>
              </w:numPr>
              <w:ind w:firstLineChars="0"/>
              <w:jc w:val="left"/>
              <w:rPr>
                <w:rStyle w:val="af6"/>
                <w:rFonts w:eastAsiaTheme="minorEastAsia"/>
                <w:rPrChange w:id="14738" w:author="raye" w:date="2018-08-10T18:48:00Z">
                  <w:rPr>
                    <w:i/>
                  </w:rPr>
                </w:rPrChange>
              </w:rPr>
            </w:pPr>
            <w:r w:rsidRPr="00CF1873">
              <w:rPr>
                <w:rStyle w:val="af6"/>
                <w:rFonts w:eastAsia="宋体"/>
                <w:rPrChange w:id="14739" w:author="raye" w:date="2018-08-10T18:48:00Z">
                  <w:rPr>
                    <w:rFonts w:ascii="Calibri" w:eastAsia="宋体" w:hAnsi="Calibri" w:cstheme="minorHAnsi"/>
                    <w:kern w:val="0"/>
                    <w:szCs w:val="21"/>
                  </w:rPr>
                </w:rPrChange>
              </w:rPr>
              <w:t>Click Check button to go to the details page</w:t>
            </w:r>
          </w:p>
        </w:tc>
      </w:tr>
      <w:tr w:rsidR="00F7260B" w:rsidRPr="00CF1873" w14:paraId="21D3F16C"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95591E5" w14:textId="77777777" w:rsidR="00F7260B" w:rsidRPr="00CF1873" w:rsidRDefault="00F7260B">
            <w:pPr>
              <w:widowControl/>
              <w:jc w:val="left"/>
              <w:rPr>
                <w:rStyle w:val="af6"/>
                <w:rFonts w:eastAsia="宋体"/>
                <w:rPrChange w:id="14740" w:author="raye" w:date="2018-08-10T18:48:00Z">
                  <w:rPr>
                    <w:rFonts w:ascii="Calibri" w:eastAsia="宋体" w:hAnsi="Calibri" w:cstheme="minorHAnsi"/>
                    <w:kern w:val="0"/>
                    <w:szCs w:val="21"/>
                  </w:rPr>
                </w:rPrChange>
              </w:rPr>
            </w:pPr>
            <w:r w:rsidRPr="00CF1873">
              <w:rPr>
                <w:rStyle w:val="af6"/>
                <w:rFonts w:eastAsia="宋体"/>
                <w:rPrChange w:id="14741" w:author="raye" w:date="2018-08-10T18:48:00Z">
                  <w:rPr>
                    <w:rFonts w:ascii="Calibri" w:eastAsia="宋体" w:hAnsi="Calibri" w:cstheme="minorHAnsi"/>
                    <w:kern w:val="0"/>
                    <w:szCs w:val="21"/>
                  </w:rPr>
                </w:rPrChange>
              </w:rPr>
              <w:t>Pending List</w:t>
            </w:r>
          </w:p>
        </w:tc>
        <w:tc>
          <w:tcPr>
            <w:tcW w:w="3690" w:type="dxa"/>
            <w:tcBorders>
              <w:top w:val="single" w:sz="4" w:space="0" w:color="auto"/>
              <w:left w:val="single" w:sz="4" w:space="0" w:color="auto"/>
              <w:bottom w:val="single" w:sz="4" w:space="0" w:color="auto"/>
              <w:right w:val="single" w:sz="4" w:space="0" w:color="auto"/>
            </w:tcBorders>
            <w:hideMark/>
          </w:tcPr>
          <w:p w14:paraId="52CAD51B" w14:textId="77777777" w:rsidR="00F7260B" w:rsidRPr="00CF1873" w:rsidRDefault="00F7260B">
            <w:pPr>
              <w:widowControl/>
              <w:jc w:val="left"/>
              <w:rPr>
                <w:rStyle w:val="af6"/>
                <w:rFonts w:eastAsia="宋体"/>
                <w:rPrChange w:id="14742" w:author="raye" w:date="2018-08-10T18:48:00Z">
                  <w:rPr>
                    <w:rFonts w:ascii="Calibri" w:eastAsia="宋体" w:hAnsi="Calibri" w:cstheme="minorHAnsi"/>
                    <w:kern w:val="0"/>
                    <w:szCs w:val="21"/>
                  </w:rPr>
                </w:rPrChange>
              </w:rPr>
            </w:pPr>
            <w:r w:rsidRPr="00CF1873">
              <w:rPr>
                <w:rStyle w:val="af6"/>
                <w:rFonts w:eastAsia="宋体"/>
                <w:rPrChange w:id="14743" w:author="raye" w:date="2018-08-10T18:48:00Z">
                  <w:rPr>
                    <w:rFonts w:ascii="Calibri" w:eastAsia="宋体" w:hAnsi="Calibri" w:cstheme="minorHAnsi"/>
                    <w:kern w:val="0"/>
                    <w:szCs w:val="21"/>
                  </w:rPr>
                </w:rPrChange>
              </w:rPr>
              <w:t>After status 8</w:t>
            </w:r>
            <w:r w:rsidRPr="00CF1873">
              <w:rPr>
                <w:rStyle w:val="af6"/>
                <w:rFonts w:eastAsia="宋体" w:hint="eastAsia"/>
                <w:rPrChange w:id="14744" w:author="raye" w:date="2018-08-10T18:48:00Z">
                  <w:rPr>
                    <w:rFonts w:ascii="Calibri" w:eastAsia="宋体" w:hAnsi="Calibri" w:cstheme="minorHAnsi" w:hint="eastAsia"/>
                    <w:kern w:val="0"/>
                    <w:szCs w:val="21"/>
                  </w:rPr>
                </w:rPrChange>
              </w:rPr>
              <w:t>（</w:t>
            </w:r>
            <w:r w:rsidRPr="00CF1873">
              <w:rPr>
                <w:rStyle w:val="af6"/>
                <w:rFonts w:eastAsia="宋体"/>
                <w:rPrChange w:id="14745" w:author="raye" w:date="2018-08-10T18:48:00Z">
                  <w:rPr>
                    <w:rFonts w:ascii="Calibri" w:eastAsia="宋体" w:hAnsi="Calibri" w:cstheme="minorHAnsi"/>
                    <w:kern w:val="0"/>
                    <w:szCs w:val="21"/>
                  </w:rPr>
                </w:rPrChange>
              </w:rPr>
              <w:t>included</w:t>
            </w:r>
            <w:r w:rsidRPr="00CF1873">
              <w:rPr>
                <w:rStyle w:val="af6"/>
                <w:rFonts w:eastAsia="宋体" w:hint="eastAsia"/>
                <w:rPrChange w:id="14746" w:author="raye" w:date="2018-08-10T18:48:00Z">
                  <w:rPr>
                    <w:rFonts w:ascii="Calibri" w:eastAsia="宋体" w:hAnsi="Calibri" w:cstheme="minorHAnsi" w:hint="eastAsia"/>
                    <w:kern w:val="0"/>
                    <w:szCs w:val="21"/>
                  </w:rPr>
                </w:rPrChange>
              </w:rPr>
              <w:t>）</w:t>
            </w:r>
            <w:r w:rsidRPr="00CF1873">
              <w:rPr>
                <w:rStyle w:val="af6"/>
                <w:rFonts w:eastAsia="宋体"/>
                <w:rPrChange w:id="14747" w:author="raye" w:date="2018-08-10T18:48:00Z">
                  <w:rPr>
                    <w:rFonts w:ascii="Calibri" w:eastAsia="宋体" w:hAnsi="Calibri" w:cstheme="minorHAnsi"/>
                    <w:kern w:val="0"/>
                    <w:szCs w:val="21"/>
                  </w:rPr>
                </w:rPrChange>
              </w:rPr>
              <w:t>&amp;5A&amp;5B, except Completed Status</w:t>
            </w:r>
          </w:p>
        </w:tc>
        <w:tc>
          <w:tcPr>
            <w:tcW w:w="2835" w:type="dxa"/>
            <w:tcBorders>
              <w:top w:val="single" w:sz="4" w:space="0" w:color="auto"/>
              <w:left w:val="single" w:sz="4" w:space="0" w:color="auto"/>
              <w:bottom w:val="single" w:sz="4" w:space="0" w:color="auto"/>
              <w:right w:val="single" w:sz="4" w:space="0" w:color="auto"/>
            </w:tcBorders>
            <w:hideMark/>
          </w:tcPr>
          <w:p w14:paraId="4A5E619F" w14:textId="77777777" w:rsidR="00F7260B" w:rsidRPr="00CF1873" w:rsidRDefault="00F7260B">
            <w:pPr>
              <w:widowControl/>
              <w:jc w:val="left"/>
              <w:rPr>
                <w:rStyle w:val="af6"/>
                <w:rFonts w:eastAsia="宋体"/>
                <w:rPrChange w:id="14748" w:author="raye" w:date="2018-08-10T18:48:00Z">
                  <w:rPr>
                    <w:rFonts w:ascii="Calibri" w:eastAsia="宋体" w:hAnsi="Calibri" w:cstheme="minorHAnsi"/>
                    <w:kern w:val="0"/>
                    <w:szCs w:val="21"/>
                  </w:rPr>
                </w:rPrChange>
              </w:rPr>
            </w:pPr>
            <w:r w:rsidRPr="00CF1873">
              <w:rPr>
                <w:rStyle w:val="af6"/>
                <w:rFonts w:eastAsia="宋体"/>
                <w:rPrChange w:id="14749" w:author="raye" w:date="2018-08-10T18:48:00Z">
                  <w:rPr>
                    <w:rFonts w:ascii="Calibri" w:eastAsia="宋体" w:hAnsi="Calibri" w:cstheme="minorHAnsi"/>
                    <w:kern w:val="0"/>
                    <w:szCs w:val="21"/>
                  </w:rPr>
                </w:rPrChange>
              </w:rPr>
              <w:br/>
              <w:t>The action button is Details and clicks to enter the details page.</w:t>
            </w:r>
          </w:p>
        </w:tc>
      </w:tr>
      <w:tr w:rsidR="00F7260B" w:rsidRPr="00CF1873" w14:paraId="6D275B00"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5AE17BD9" w14:textId="2207F438" w:rsidR="00F7260B" w:rsidRPr="00CF1873" w:rsidRDefault="00F7260B">
            <w:pPr>
              <w:widowControl/>
              <w:jc w:val="left"/>
              <w:rPr>
                <w:rStyle w:val="af6"/>
                <w:rFonts w:eastAsia="宋体"/>
                <w:rPrChange w:id="14750" w:author="raye" w:date="2018-08-10T18:48:00Z">
                  <w:rPr>
                    <w:rFonts w:ascii="Calibri" w:eastAsia="宋体" w:hAnsi="Calibri" w:cstheme="minorHAnsi"/>
                    <w:kern w:val="0"/>
                    <w:szCs w:val="21"/>
                  </w:rPr>
                </w:rPrChange>
              </w:rPr>
            </w:pPr>
            <w:r w:rsidRPr="00CF1873">
              <w:rPr>
                <w:rStyle w:val="af6"/>
                <w:rFonts w:eastAsia="宋体"/>
                <w:rPrChange w:id="14751" w:author="raye" w:date="2018-08-10T18:48:00Z">
                  <w:rPr>
                    <w:rFonts w:ascii="Calibri" w:eastAsia="宋体" w:hAnsi="Calibri" w:cstheme="minorHAnsi"/>
                    <w:kern w:val="0"/>
                    <w:szCs w:val="21"/>
                  </w:rPr>
                </w:rPrChange>
              </w:rPr>
              <w:t xml:space="preserve"> </w:t>
            </w:r>
            <w:ins w:id="14752" w:author="raye" w:date="2018-08-10T19:12:00Z">
              <w:r w:rsidR="00745445" w:rsidRPr="00D400D1">
                <w:rPr>
                  <w:rStyle w:val="af6"/>
                  <w:rFonts w:eastAsiaTheme="minorEastAsia"/>
                </w:rPr>
                <w:t xml:space="preserve">History </w:t>
              </w:r>
              <w:r w:rsidR="00745445" w:rsidRPr="00D400D1">
                <w:rPr>
                  <w:rStyle w:val="af6"/>
                  <w:rFonts w:eastAsia="等线"/>
                </w:rPr>
                <w:t>List</w:t>
              </w:r>
            </w:ins>
            <w:del w:id="14753" w:author="raye" w:date="2018-08-10T19:12:00Z">
              <w:r w:rsidRPr="00CF1873" w:rsidDel="00745445">
                <w:rPr>
                  <w:rStyle w:val="af6"/>
                  <w:rFonts w:eastAsia="宋体"/>
                  <w:rPrChange w:id="14754" w:author="raye" w:date="2018-08-10T18:48:00Z">
                    <w:rPr>
                      <w:rFonts w:ascii="Calibri" w:eastAsia="宋体" w:hAnsi="Calibri" w:cstheme="minorHAnsi"/>
                      <w:kern w:val="0"/>
                      <w:szCs w:val="21"/>
                    </w:rPr>
                  </w:rPrChange>
                </w:rPr>
                <w:delText>Completed List</w:delText>
              </w:r>
            </w:del>
          </w:p>
        </w:tc>
        <w:tc>
          <w:tcPr>
            <w:tcW w:w="3690" w:type="dxa"/>
            <w:tcBorders>
              <w:top w:val="single" w:sz="4" w:space="0" w:color="auto"/>
              <w:left w:val="single" w:sz="4" w:space="0" w:color="auto"/>
              <w:bottom w:val="single" w:sz="4" w:space="0" w:color="auto"/>
              <w:right w:val="single" w:sz="4" w:space="0" w:color="auto"/>
            </w:tcBorders>
          </w:tcPr>
          <w:p w14:paraId="175915D7" w14:textId="77777777" w:rsidR="00F7260B" w:rsidRPr="00CF1873" w:rsidRDefault="00F7260B">
            <w:pPr>
              <w:widowControl/>
              <w:jc w:val="left"/>
              <w:rPr>
                <w:rStyle w:val="af6"/>
                <w:rFonts w:eastAsia="宋体"/>
                <w:rPrChange w:id="14755" w:author="raye" w:date="2018-08-10T18:48:00Z">
                  <w:rPr>
                    <w:rFonts w:ascii="Calibri" w:eastAsia="宋体" w:hAnsi="Calibri" w:cstheme="minorHAnsi"/>
                    <w:kern w:val="0"/>
                    <w:szCs w:val="21"/>
                  </w:rPr>
                </w:rPrChange>
              </w:rPr>
            </w:pPr>
          </w:p>
        </w:tc>
        <w:tc>
          <w:tcPr>
            <w:tcW w:w="2835" w:type="dxa"/>
            <w:tcBorders>
              <w:top w:val="single" w:sz="4" w:space="0" w:color="auto"/>
              <w:left w:val="single" w:sz="4" w:space="0" w:color="auto"/>
              <w:bottom w:val="single" w:sz="4" w:space="0" w:color="auto"/>
              <w:right w:val="single" w:sz="4" w:space="0" w:color="auto"/>
            </w:tcBorders>
          </w:tcPr>
          <w:p w14:paraId="4FA7A30F" w14:textId="77777777" w:rsidR="00F7260B" w:rsidRPr="00CF1873" w:rsidRDefault="00F7260B">
            <w:pPr>
              <w:widowControl/>
              <w:jc w:val="left"/>
              <w:rPr>
                <w:rStyle w:val="af6"/>
                <w:rFonts w:eastAsia="宋体"/>
                <w:rPrChange w:id="14756" w:author="raye" w:date="2018-08-10T18:48:00Z">
                  <w:rPr>
                    <w:rFonts w:ascii="Calibri" w:eastAsia="宋体" w:hAnsi="Calibri" w:cstheme="minorHAnsi"/>
                    <w:kern w:val="0"/>
                    <w:szCs w:val="21"/>
                  </w:rPr>
                </w:rPrChange>
              </w:rPr>
            </w:pPr>
          </w:p>
        </w:tc>
      </w:tr>
    </w:tbl>
    <w:p w14:paraId="19DB0610" w14:textId="77777777" w:rsidR="00F7260B" w:rsidRPr="00CF1873"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4757" w:author="raye" w:date="2018-08-10T18:48:00Z">
            <w:rPr/>
          </w:rPrChange>
        </w:rPr>
      </w:pPr>
    </w:p>
    <w:p w14:paraId="02845F6B" w14:textId="77777777" w:rsidR="00F7260B" w:rsidRPr="00CF1873"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等线"/>
          <w:rPrChange w:id="14758" w:author="raye" w:date="2018-08-10T18:48:00Z">
            <w:rPr>
              <w:rFonts w:ascii="等线" w:eastAsia="等线" w:hAnsi="等线"/>
            </w:rPr>
          </w:rPrChange>
        </w:rPr>
      </w:pPr>
    </w:p>
    <w:p w14:paraId="2B4D49EA" w14:textId="77777777" w:rsidR="00F7260B" w:rsidRPr="00CF1873"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4759" w:author="raye" w:date="2018-08-10T18:48:00Z">
            <w:rPr/>
          </w:rPrChange>
        </w:rPr>
      </w:pPr>
    </w:p>
    <w:p w14:paraId="4F1958C5" w14:textId="77777777" w:rsidR="00F7260B" w:rsidRPr="00CF1873" w:rsidRDefault="00F7260B" w:rsidP="00CF1873">
      <w:pPr>
        <w:pStyle w:val="a0"/>
        <w:numPr>
          <w:ilvl w:val="0"/>
          <w:numId w:val="2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Theme="minorEastAsia"/>
          <w:rPrChange w:id="14760" w:author="raye" w:date="2018-08-10T18:48:00Z">
            <w:rPr/>
          </w:rPrChange>
        </w:rPr>
        <w:pPrChange w:id="14761" w:author="raye" w:date="2018-08-10T18:48:00Z">
          <w:pPr>
            <w:pStyle w:val="a0"/>
            <w:numPr>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firstLineChars="0" w:hanging="600"/>
          </w:pPr>
        </w:pPrChange>
      </w:pPr>
      <w:r w:rsidRPr="00CF1873">
        <w:rPr>
          <w:rStyle w:val="aff4"/>
          <w:rFonts w:eastAsiaTheme="minorEastAsia"/>
          <w:rPrChange w:id="14762" w:author="raye" w:date="2018-08-10T18:48:00Z">
            <w:rPr/>
          </w:rPrChange>
        </w:rPr>
        <w:t>Status Control</w:t>
      </w:r>
    </w:p>
    <w:p w14:paraId="1A6F6858" w14:textId="77777777" w:rsidR="00F7260B" w:rsidRPr="00CF1873"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4763" w:author="raye" w:date="2018-08-10T18:48:00Z">
            <w:rPr/>
          </w:rPrChange>
        </w:rPr>
      </w:pPr>
    </w:p>
    <w:tbl>
      <w:tblPr>
        <w:tblW w:w="892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275"/>
        <w:gridCol w:w="1842"/>
        <w:gridCol w:w="1133"/>
        <w:gridCol w:w="3966"/>
      </w:tblGrid>
      <w:tr w:rsidR="00F7260B" w:rsidRPr="00CF1873" w14:paraId="2910B450" w14:textId="77777777" w:rsidTr="005F17DB">
        <w:trPr>
          <w:trHeight w:val="262"/>
          <w:tblHeader/>
        </w:trPr>
        <w:tc>
          <w:tcPr>
            <w:tcW w:w="70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F02A53A" w14:textId="77777777" w:rsidR="00F7260B" w:rsidRPr="00CF1873" w:rsidRDefault="00F7260B">
            <w:pPr>
              <w:widowControl/>
              <w:jc w:val="center"/>
              <w:rPr>
                <w:rStyle w:val="af6"/>
                <w:rFonts w:eastAsia="等线"/>
                <w:rPrChange w:id="14764" w:author="raye" w:date="2018-08-10T18:48:00Z">
                  <w:rPr>
                    <w:rFonts w:ascii="等线" w:eastAsia="等线" w:hAnsi="等线" w:cstheme="minorHAnsi"/>
                    <w:b/>
                    <w:kern w:val="0"/>
                    <w:szCs w:val="21"/>
                  </w:rPr>
                </w:rPrChange>
              </w:rPr>
            </w:pPr>
            <w:r w:rsidRPr="00CF1873">
              <w:rPr>
                <w:rStyle w:val="af6"/>
                <w:rFonts w:eastAsia="等线"/>
                <w:rPrChange w:id="14765" w:author="raye" w:date="2018-08-10T18:48:00Z">
                  <w:rPr>
                    <w:rFonts w:ascii="等线" w:eastAsia="等线" w:hAnsi="等线" w:cstheme="minorHAnsi"/>
                    <w:b/>
                    <w:kern w:val="0"/>
                    <w:szCs w:val="21"/>
                  </w:rPr>
                </w:rPrChange>
              </w:rPr>
              <w:t>Step</w:t>
            </w:r>
          </w:p>
        </w:tc>
        <w:tc>
          <w:tcPr>
            <w:tcW w:w="127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38970D1" w14:textId="77777777" w:rsidR="00F7260B" w:rsidRPr="00CF1873" w:rsidRDefault="00F7260B">
            <w:pPr>
              <w:widowControl/>
              <w:jc w:val="left"/>
              <w:rPr>
                <w:rStyle w:val="af6"/>
                <w:rFonts w:eastAsia="等线"/>
                <w:rPrChange w:id="14766" w:author="raye" w:date="2018-08-10T18:48:00Z">
                  <w:rPr>
                    <w:rFonts w:ascii="等线" w:eastAsia="等线" w:hAnsi="等线" w:cstheme="minorHAnsi"/>
                    <w:b/>
                    <w:kern w:val="0"/>
                    <w:szCs w:val="21"/>
                  </w:rPr>
                </w:rPrChange>
              </w:rPr>
            </w:pPr>
            <w:r w:rsidRPr="00CF1873">
              <w:rPr>
                <w:rStyle w:val="af6"/>
                <w:rFonts w:eastAsia="等线"/>
                <w:rPrChange w:id="14767" w:author="raye" w:date="2018-08-10T18:48:00Z">
                  <w:rPr>
                    <w:rFonts w:ascii="等线" w:eastAsia="等线" w:hAnsi="等线" w:cstheme="minorHAnsi"/>
                    <w:b/>
                    <w:kern w:val="0"/>
                    <w:szCs w:val="21"/>
                  </w:rPr>
                </w:rPrChange>
              </w:rPr>
              <w:t>Action</w:t>
            </w:r>
          </w:p>
        </w:tc>
        <w:tc>
          <w:tcPr>
            <w:tcW w:w="184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AB9FE75" w14:textId="77777777" w:rsidR="00F7260B" w:rsidRPr="00CF1873" w:rsidRDefault="00F7260B">
            <w:pPr>
              <w:widowControl/>
              <w:jc w:val="left"/>
              <w:rPr>
                <w:rStyle w:val="af6"/>
                <w:rFonts w:eastAsia="等线"/>
                <w:rPrChange w:id="14768" w:author="raye" w:date="2018-08-10T18:48:00Z">
                  <w:rPr>
                    <w:rFonts w:ascii="等线" w:eastAsia="等线" w:hAnsi="等线" w:cstheme="minorHAnsi"/>
                    <w:b/>
                    <w:kern w:val="0"/>
                    <w:szCs w:val="21"/>
                  </w:rPr>
                </w:rPrChange>
              </w:rPr>
            </w:pPr>
            <w:r w:rsidRPr="00CF1873">
              <w:rPr>
                <w:rStyle w:val="af6"/>
                <w:rFonts w:eastAsia="等线"/>
                <w:rPrChange w:id="14769" w:author="raye" w:date="2018-08-10T18:48:00Z">
                  <w:rPr>
                    <w:rFonts w:ascii="等线" w:eastAsia="等线" w:hAnsi="等线" w:cstheme="minorHAnsi"/>
                    <w:b/>
                    <w:kern w:val="0"/>
                    <w:szCs w:val="21"/>
                  </w:rPr>
                </w:rPrChange>
              </w:rPr>
              <w:t>Location</w:t>
            </w:r>
          </w:p>
        </w:tc>
        <w:tc>
          <w:tcPr>
            <w:tcW w:w="1133"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C63A3FF" w14:textId="77777777" w:rsidR="00F7260B" w:rsidRPr="00CF1873" w:rsidRDefault="00F7260B">
            <w:pPr>
              <w:widowControl/>
              <w:jc w:val="left"/>
              <w:rPr>
                <w:rStyle w:val="af6"/>
                <w:rFonts w:eastAsia="等线"/>
                <w:rPrChange w:id="14770" w:author="raye" w:date="2018-08-10T18:48:00Z">
                  <w:rPr>
                    <w:rFonts w:ascii="等线" w:eastAsia="等线" w:hAnsi="等线" w:cstheme="minorHAnsi"/>
                    <w:b/>
                    <w:kern w:val="0"/>
                    <w:szCs w:val="21"/>
                  </w:rPr>
                </w:rPrChange>
              </w:rPr>
            </w:pPr>
            <w:r w:rsidRPr="00CF1873">
              <w:rPr>
                <w:rStyle w:val="af6"/>
                <w:rFonts w:eastAsia="等线"/>
                <w:rPrChange w:id="14771" w:author="raye" w:date="2018-08-10T18:48:00Z">
                  <w:rPr>
                    <w:rFonts w:ascii="等线" w:eastAsia="等线" w:hAnsi="等线" w:cstheme="minorHAnsi"/>
                    <w:b/>
                    <w:kern w:val="0"/>
                    <w:szCs w:val="21"/>
                  </w:rPr>
                </w:rPrChange>
              </w:rPr>
              <w:t>Type</w:t>
            </w:r>
          </w:p>
        </w:tc>
        <w:tc>
          <w:tcPr>
            <w:tcW w:w="396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5975124" w14:textId="77777777" w:rsidR="00F7260B" w:rsidRPr="00CF1873" w:rsidRDefault="00F7260B">
            <w:pPr>
              <w:widowControl/>
              <w:jc w:val="left"/>
              <w:rPr>
                <w:rStyle w:val="af6"/>
                <w:rFonts w:eastAsia="等线"/>
                <w:rPrChange w:id="14772" w:author="raye" w:date="2018-08-10T18:48:00Z">
                  <w:rPr>
                    <w:rFonts w:ascii="等线" w:eastAsia="等线" w:hAnsi="等线" w:cstheme="minorHAnsi"/>
                    <w:b/>
                    <w:kern w:val="0"/>
                    <w:szCs w:val="21"/>
                  </w:rPr>
                </w:rPrChange>
              </w:rPr>
            </w:pPr>
            <w:r w:rsidRPr="00CF1873">
              <w:rPr>
                <w:rStyle w:val="af6"/>
                <w:rFonts w:eastAsia="等线"/>
                <w:rPrChange w:id="14773" w:author="raye" w:date="2018-08-10T18:48:00Z">
                  <w:rPr>
                    <w:rFonts w:ascii="等线" w:eastAsia="等线" w:hAnsi="等线" w:cstheme="minorHAnsi"/>
                    <w:b/>
                    <w:kern w:val="0"/>
                    <w:szCs w:val="21"/>
                  </w:rPr>
                </w:rPrChange>
              </w:rPr>
              <w:t>Content</w:t>
            </w:r>
          </w:p>
        </w:tc>
      </w:tr>
      <w:tr w:rsidR="00F7260B" w:rsidRPr="00CF1873" w14:paraId="7EA986A7" w14:textId="77777777" w:rsidTr="005F17DB">
        <w:trPr>
          <w:trHeight w:val="525"/>
        </w:trPr>
        <w:tc>
          <w:tcPr>
            <w:tcW w:w="709" w:type="dxa"/>
            <w:vMerge w:val="restart"/>
            <w:tcBorders>
              <w:top w:val="single" w:sz="4" w:space="0" w:color="auto"/>
              <w:left w:val="single" w:sz="4" w:space="0" w:color="auto"/>
              <w:bottom w:val="single" w:sz="4" w:space="0" w:color="auto"/>
              <w:right w:val="single" w:sz="4" w:space="0" w:color="auto"/>
            </w:tcBorders>
            <w:shd w:val="clear" w:color="auto" w:fill="F5F7F9"/>
            <w:vAlign w:val="center"/>
            <w:hideMark/>
          </w:tcPr>
          <w:p w14:paraId="00E21990" w14:textId="77777777" w:rsidR="00F7260B" w:rsidRPr="00CF1873" w:rsidRDefault="00F7260B">
            <w:pPr>
              <w:jc w:val="center"/>
              <w:rPr>
                <w:rStyle w:val="af6"/>
                <w:rFonts w:eastAsia="等线"/>
                <w:rPrChange w:id="14774" w:author="raye" w:date="2018-08-10T18:48:00Z">
                  <w:rPr>
                    <w:rFonts w:ascii="等线" w:eastAsia="等线" w:hAnsi="等线" w:cstheme="minorHAnsi"/>
                    <w:kern w:val="0"/>
                    <w:szCs w:val="21"/>
                  </w:rPr>
                </w:rPrChange>
              </w:rPr>
            </w:pPr>
            <w:r w:rsidRPr="00CF1873">
              <w:rPr>
                <w:rStyle w:val="af6"/>
                <w:rFonts w:eastAsia="等线"/>
                <w:rPrChange w:id="14775" w:author="raye" w:date="2018-08-10T18:48:00Z">
                  <w:rPr>
                    <w:rFonts w:ascii="等线" w:eastAsia="等线" w:hAnsi="等线" w:cstheme="minorHAnsi"/>
                    <w:kern w:val="0"/>
                    <w:szCs w:val="21"/>
                  </w:rPr>
                </w:rPrChange>
              </w:rPr>
              <w:t>6A</w:t>
            </w:r>
          </w:p>
        </w:tc>
        <w:tc>
          <w:tcPr>
            <w:tcW w:w="1275" w:type="dxa"/>
            <w:vMerge w:val="restart"/>
            <w:tcBorders>
              <w:top w:val="single" w:sz="4" w:space="0" w:color="auto"/>
              <w:left w:val="single" w:sz="4" w:space="0" w:color="auto"/>
              <w:bottom w:val="single" w:sz="4" w:space="0" w:color="auto"/>
              <w:right w:val="single" w:sz="4" w:space="0" w:color="auto"/>
            </w:tcBorders>
            <w:shd w:val="clear" w:color="auto" w:fill="F5F7F9"/>
            <w:vAlign w:val="center"/>
            <w:hideMark/>
          </w:tcPr>
          <w:p w14:paraId="7CFB5B23" w14:textId="77777777" w:rsidR="00F7260B" w:rsidRPr="00CF1873" w:rsidRDefault="00F7260B">
            <w:pPr>
              <w:widowControl/>
              <w:jc w:val="left"/>
              <w:rPr>
                <w:rStyle w:val="af6"/>
                <w:rFonts w:eastAsia="宋体"/>
                <w:rPrChange w:id="14776" w:author="raye" w:date="2018-08-10T18:48:00Z">
                  <w:rPr>
                    <w:rFonts w:ascii="Calibri" w:eastAsia="宋体" w:hAnsi="Calibri" w:cstheme="minorHAnsi"/>
                    <w:kern w:val="0"/>
                    <w:szCs w:val="21"/>
                  </w:rPr>
                </w:rPrChange>
              </w:rPr>
            </w:pPr>
            <w:r w:rsidRPr="00CF1873">
              <w:rPr>
                <w:rStyle w:val="af6"/>
                <w:rFonts w:eastAsia="宋体"/>
                <w:rPrChange w:id="14777" w:author="raye" w:date="2018-08-10T18:48:00Z">
                  <w:rPr>
                    <w:rFonts w:ascii="Calibri" w:eastAsia="宋体" w:hAnsi="Calibri" w:cstheme="minorHAnsi"/>
                    <w:kern w:val="0"/>
                    <w:szCs w:val="21"/>
                  </w:rPr>
                </w:rPrChange>
              </w:rPr>
              <w:t>OA sent over CASE for the first time</w:t>
            </w:r>
          </w:p>
        </w:tc>
        <w:tc>
          <w:tcPr>
            <w:tcW w:w="1842" w:type="dxa"/>
            <w:tcBorders>
              <w:top w:val="single" w:sz="4" w:space="0" w:color="auto"/>
              <w:left w:val="single" w:sz="4" w:space="0" w:color="auto"/>
              <w:bottom w:val="single" w:sz="4" w:space="0" w:color="auto"/>
              <w:right w:val="single" w:sz="4" w:space="0" w:color="auto"/>
            </w:tcBorders>
            <w:shd w:val="clear" w:color="auto" w:fill="F5F7F9"/>
            <w:hideMark/>
          </w:tcPr>
          <w:p w14:paraId="51E445E6" w14:textId="77777777" w:rsidR="00F7260B" w:rsidRPr="00CF1873" w:rsidRDefault="00F7260B">
            <w:pPr>
              <w:widowControl/>
              <w:jc w:val="left"/>
              <w:rPr>
                <w:rStyle w:val="af6"/>
                <w:rFonts w:eastAsia="宋体"/>
                <w:rPrChange w:id="14778" w:author="raye" w:date="2018-08-10T18:48:00Z">
                  <w:rPr>
                    <w:rFonts w:ascii="Calibri" w:eastAsia="宋体" w:hAnsi="Calibri" w:cstheme="minorHAnsi"/>
                    <w:kern w:val="0"/>
                    <w:szCs w:val="21"/>
                  </w:rPr>
                </w:rPrChange>
              </w:rPr>
            </w:pPr>
            <w:r w:rsidRPr="00CF1873">
              <w:rPr>
                <w:rStyle w:val="af6"/>
                <w:rFonts w:eastAsia="宋体"/>
                <w:rPrChange w:id="14779" w:author="raye" w:date="2018-08-10T18:48:00Z">
                  <w:rPr>
                    <w:rFonts w:ascii="Calibri" w:eastAsia="宋体" w:hAnsi="Calibri" w:cstheme="minorHAnsi"/>
                    <w:kern w:val="0"/>
                    <w:szCs w:val="21"/>
                  </w:rPr>
                </w:rPrChange>
              </w:rPr>
              <w:t>To Do List</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D5A7B6C" w14:textId="77777777" w:rsidR="00F7260B" w:rsidRPr="00CF1873" w:rsidRDefault="00F7260B">
            <w:pPr>
              <w:widowControl/>
              <w:jc w:val="left"/>
              <w:rPr>
                <w:rStyle w:val="af6"/>
                <w:rFonts w:eastAsia="宋体"/>
                <w:rPrChange w:id="14780" w:author="raye" w:date="2018-08-10T18:48:00Z">
                  <w:rPr>
                    <w:rFonts w:ascii="Calibri" w:eastAsia="宋体" w:hAnsi="Calibri" w:cstheme="minorHAnsi"/>
                    <w:kern w:val="0"/>
                    <w:szCs w:val="21"/>
                  </w:rPr>
                </w:rPrChange>
              </w:rPr>
            </w:pPr>
            <w:r w:rsidRPr="00CF1873">
              <w:rPr>
                <w:rStyle w:val="af6"/>
                <w:rFonts w:eastAsia="宋体"/>
                <w:rPrChange w:id="14781" w:author="raye" w:date="2018-08-10T18:48:00Z">
                  <w:rPr>
                    <w:rFonts w:ascii="Calibri" w:eastAsia="宋体" w:hAnsi="Calibri"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33DA32B" w14:textId="77777777" w:rsidR="00F7260B" w:rsidRPr="00CF1873" w:rsidRDefault="00F7260B">
            <w:pPr>
              <w:widowControl/>
              <w:jc w:val="left"/>
              <w:rPr>
                <w:rStyle w:val="af6"/>
                <w:rFonts w:eastAsia="宋体"/>
                <w:rPrChange w:id="14782" w:author="raye" w:date="2018-08-10T18:48:00Z">
                  <w:rPr>
                    <w:rFonts w:ascii="Calibri" w:eastAsia="宋体" w:hAnsi="Calibri" w:cstheme="minorHAnsi"/>
                    <w:kern w:val="0"/>
                    <w:szCs w:val="21"/>
                  </w:rPr>
                </w:rPrChange>
              </w:rPr>
            </w:pPr>
            <w:r w:rsidRPr="00CF1873">
              <w:rPr>
                <w:rStyle w:val="af6"/>
                <w:rFonts w:eastAsia="宋体"/>
                <w:rPrChange w:id="14783" w:author="raye" w:date="2018-08-10T18:48:00Z">
                  <w:rPr>
                    <w:rFonts w:ascii="Calibri" w:eastAsia="宋体" w:hAnsi="Calibri" w:cstheme="minorHAnsi"/>
                    <w:kern w:val="0"/>
                    <w:szCs w:val="21"/>
                  </w:rPr>
                </w:rPrChange>
              </w:rPr>
              <w:t>Check</w:t>
            </w:r>
          </w:p>
        </w:tc>
      </w:tr>
      <w:tr w:rsidR="00F7260B" w:rsidRPr="00CF1873" w14:paraId="0D7A5D29"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89FB34C" w14:textId="77777777" w:rsidR="00F7260B" w:rsidRPr="00CF1873" w:rsidRDefault="00F7260B">
            <w:pPr>
              <w:widowControl/>
              <w:jc w:val="left"/>
              <w:rPr>
                <w:rStyle w:val="af6"/>
                <w:rFonts w:eastAsia="等线"/>
                <w:rPrChange w:id="14784"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31AE438D" w14:textId="77777777" w:rsidR="00F7260B" w:rsidRPr="00CF1873" w:rsidRDefault="00F7260B">
            <w:pPr>
              <w:widowControl/>
              <w:jc w:val="left"/>
              <w:rPr>
                <w:rStyle w:val="af6"/>
                <w:rFonts w:eastAsia="宋体"/>
                <w:rPrChange w:id="14785" w:author="raye" w:date="2018-08-10T18:48:00Z">
                  <w:rPr>
                    <w:rFonts w:ascii="Calibri" w:eastAsia="宋体" w:hAnsi="Calibri" w:cstheme="minorHAnsi"/>
                    <w:kern w:val="0"/>
                    <w:szCs w:val="21"/>
                  </w:rPr>
                </w:rPrChange>
              </w:rPr>
            </w:pPr>
          </w:p>
        </w:tc>
        <w:tc>
          <w:tcPr>
            <w:tcW w:w="1842"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05624301" w14:textId="77777777" w:rsidR="00F7260B" w:rsidRPr="00CF1873" w:rsidRDefault="00F7260B">
            <w:pPr>
              <w:jc w:val="left"/>
              <w:rPr>
                <w:rStyle w:val="af6"/>
                <w:rFonts w:eastAsia="宋体"/>
                <w:rPrChange w:id="14786" w:author="raye" w:date="2018-08-10T18:48:00Z">
                  <w:rPr>
                    <w:rFonts w:ascii="Calibri" w:eastAsia="宋体" w:hAnsi="Calibri" w:cstheme="minorHAnsi"/>
                    <w:kern w:val="0"/>
                    <w:szCs w:val="21"/>
                  </w:rPr>
                </w:rPrChange>
              </w:rPr>
            </w:pPr>
            <w:r w:rsidRPr="00CF1873">
              <w:rPr>
                <w:rStyle w:val="af6"/>
                <w:rFonts w:eastAsia="宋体"/>
                <w:rPrChange w:id="14787" w:author="raye" w:date="2018-08-10T18:48:00Z">
                  <w:rPr>
                    <w:rFonts w:ascii="Calibri" w:eastAsia="宋体" w:hAnsi="Calibri" w:cstheme="minorHAnsi"/>
                    <w:kern w:val="0"/>
                    <w:szCs w:val="21"/>
                  </w:rPr>
                </w:rPrChange>
              </w:rPr>
              <w:t>Details&gt;&gt;Customer Information</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5B13B7B" w14:textId="77777777" w:rsidR="00F7260B" w:rsidRPr="00CF1873" w:rsidRDefault="00F7260B">
            <w:pPr>
              <w:widowControl/>
              <w:jc w:val="left"/>
              <w:rPr>
                <w:rStyle w:val="af6"/>
                <w:rFonts w:eastAsia="宋体"/>
                <w:rPrChange w:id="14788" w:author="raye" w:date="2018-08-10T18:48:00Z">
                  <w:rPr>
                    <w:rFonts w:ascii="Calibri" w:eastAsia="宋体" w:hAnsi="Calibri" w:cstheme="minorHAnsi"/>
                    <w:kern w:val="0"/>
                    <w:szCs w:val="21"/>
                  </w:rPr>
                </w:rPrChange>
              </w:rPr>
            </w:pPr>
            <w:r w:rsidRPr="00CF1873">
              <w:rPr>
                <w:rStyle w:val="af6"/>
                <w:rFonts w:eastAsia="宋体"/>
                <w:rPrChange w:id="14789" w:author="raye" w:date="2018-08-10T18:48:00Z">
                  <w:rPr>
                    <w:rFonts w:ascii="Calibri" w:eastAsia="宋体" w:hAnsi="Calibri" w:cstheme="minorHAnsi"/>
                    <w:kern w:val="0"/>
                    <w:szCs w:val="21"/>
                  </w:rPr>
                </w:rPrChange>
              </w:rPr>
              <w:t>Status</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B43A76A" w14:textId="77777777" w:rsidR="00F7260B" w:rsidRPr="00CF1873" w:rsidRDefault="00F7260B">
            <w:pPr>
              <w:widowControl/>
              <w:jc w:val="left"/>
              <w:rPr>
                <w:rStyle w:val="af6"/>
                <w:rFonts w:eastAsia="宋体"/>
                <w:rPrChange w:id="14790" w:author="raye" w:date="2018-08-10T18:48:00Z">
                  <w:rPr>
                    <w:rFonts w:ascii="Calibri" w:eastAsia="宋体" w:hAnsi="Calibri" w:cstheme="minorHAnsi"/>
                    <w:kern w:val="0"/>
                    <w:szCs w:val="21"/>
                  </w:rPr>
                </w:rPrChange>
              </w:rPr>
            </w:pPr>
            <w:r w:rsidRPr="00CF1873">
              <w:rPr>
                <w:rStyle w:val="af6"/>
                <w:rFonts w:eastAsia="宋体"/>
                <w:rPrChange w:id="14791" w:author="raye" w:date="2018-08-10T18:48:00Z">
                  <w:rPr>
                    <w:rFonts w:ascii="Calibri" w:eastAsia="宋体" w:hAnsi="Calibri" w:cstheme="minorHAnsi"/>
                    <w:kern w:val="0"/>
                    <w:szCs w:val="21"/>
                  </w:rPr>
                </w:rPrChange>
              </w:rPr>
              <w:t>Under Operations Manager Review</w:t>
            </w:r>
          </w:p>
        </w:tc>
      </w:tr>
      <w:tr w:rsidR="00F7260B" w:rsidRPr="00CF1873" w14:paraId="2AF65AEF"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2A54A498" w14:textId="77777777" w:rsidR="00F7260B" w:rsidRPr="00CF1873" w:rsidRDefault="00F7260B">
            <w:pPr>
              <w:widowControl/>
              <w:jc w:val="left"/>
              <w:rPr>
                <w:rStyle w:val="af6"/>
                <w:rFonts w:eastAsia="等线"/>
                <w:rPrChange w:id="14792"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0C3B25A0" w14:textId="77777777" w:rsidR="00F7260B" w:rsidRPr="00CF1873" w:rsidRDefault="00F7260B">
            <w:pPr>
              <w:widowControl/>
              <w:jc w:val="left"/>
              <w:rPr>
                <w:rStyle w:val="af6"/>
                <w:rFonts w:eastAsia="宋体"/>
                <w:rPrChange w:id="14793" w:author="raye" w:date="2018-08-10T18:48:00Z">
                  <w:rPr>
                    <w:rFonts w:ascii="Calibri" w:eastAsia="宋体" w:hAnsi="Calibri" w:cstheme="minorHAnsi"/>
                    <w:kern w:val="0"/>
                    <w:szCs w:val="21"/>
                  </w:rPr>
                </w:rPrChange>
              </w:rPr>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541F2CC3" w14:textId="77777777" w:rsidR="00F7260B" w:rsidRPr="00CF1873" w:rsidRDefault="00F7260B">
            <w:pPr>
              <w:widowControl/>
              <w:jc w:val="left"/>
              <w:rPr>
                <w:rStyle w:val="af6"/>
                <w:rFonts w:eastAsia="宋体"/>
                <w:rPrChange w:id="14794" w:author="raye" w:date="2018-08-10T18:48:00Z">
                  <w:rPr>
                    <w:rFonts w:ascii="Calibri" w:eastAsia="宋体" w:hAnsi="Calibri" w:cstheme="minorHAnsi"/>
                    <w:kern w:val="0"/>
                    <w:szCs w:val="21"/>
                  </w:rPr>
                </w:rPrChange>
              </w:rPr>
            </w:pP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B05132D" w14:textId="77777777" w:rsidR="00F7260B" w:rsidRPr="00CF1873" w:rsidRDefault="00F7260B">
            <w:pPr>
              <w:widowControl/>
              <w:jc w:val="left"/>
              <w:rPr>
                <w:rStyle w:val="af6"/>
                <w:rFonts w:eastAsia="宋体"/>
                <w:rPrChange w:id="14795" w:author="raye" w:date="2018-08-10T18:48:00Z">
                  <w:rPr>
                    <w:rFonts w:ascii="Calibri" w:eastAsia="宋体" w:hAnsi="Calibri" w:cstheme="minorHAnsi"/>
                    <w:kern w:val="0"/>
                    <w:szCs w:val="21"/>
                  </w:rPr>
                </w:rPrChange>
              </w:rPr>
            </w:pPr>
            <w:r w:rsidRPr="00CF1873">
              <w:rPr>
                <w:rStyle w:val="af6"/>
                <w:rFonts w:eastAsia="宋体"/>
                <w:rPrChange w:id="14796" w:author="raye" w:date="2018-08-10T18:48:00Z">
                  <w:rPr>
                    <w:rFonts w:ascii="Calibri" w:eastAsia="宋体" w:hAnsi="Calibri"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CBD7320" w14:textId="77777777" w:rsidR="00F7260B" w:rsidRPr="00CF1873" w:rsidRDefault="00F7260B">
            <w:pPr>
              <w:widowControl/>
              <w:jc w:val="left"/>
              <w:rPr>
                <w:rStyle w:val="af6"/>
                <w:rFonts w:eastAsia="宋体"/>
                <w:rPrChange w:id="14797" w:author="raye" w:date="2018-08-10T18:48:00Z">
                  <w:rPr>
                    <w:rFonts w:ascii="Calibri" w:eastAsia="宋体" w:hAnsi="Calibri" w:cstheme="minorHAnsi"/>
                    <w:kern w:val="0"/>
                    <w:szCs w:val="21"/>
                  </w:rPr>
                </w:rPrChange>
              </w:rPr>
            </w:pPr>
            <w:r w:rsidRPr="00CF1873">
              <w:rPr>
                <w:rStyle w:val="af6"/>
                <w:rFonts w:eastAsia="宋体"/>
                <w:rPrChange w:id="14798" w:author="raye" w:date="2018-08-10T18:48:00Z">
                  <w:rPr>
                    <w:rFonts w:ascii="Calibri" w:eastAsia="宋体" w:hAnsi="Calibri" w:cstheme="minorHAnsi"/>
                    <w:kern w:val="0"/>
                    <w:szCs w:val="21"/>
                  </w:rPr>
                </w:rPrChange>
              </w:rPr>
              <w:t>Customer Basic Information</w:t>
            </w:r>
          </w:p>
        </w:tc>
      </w:tr>
      <w:tr w:rsidR="00F7260B" w:rsidRPr="00CF1873" w14:paraId="1F6C7F82"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80B412A" w14:textId="77777777" w:rsidR="00F7260B" w:rsidRPr="00CF1873" w:rsidRDefault="00F7260B">
            <w:pPr>
              <w:widowControl/>
              <w:jc w:val="left"/>
              <w:rPr>
                <w:rStyle w:val="af6"/>
                <w:rFonts w:eastAsia="等线"/>
                <w:rPrChange w:id="14799"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72CFC6E4" w14:textId="77777777" w:rsidR="00F7260B" w:rsidRPr="00CF1873" w:rsidRDefault="00F7260B">
            <w:pPr>
              <w:widowControl/>
              <w:jc w:val="left"/>
              <w:rPr>
                <w:rStyle w:val="af6"/>
                <w:rFonts w:eastAsia="宋体"/>
                <w:rPrChange w:id="14800" w:author="raye" w:date="2018-08-10T18:48:00Z">
                  <w:rPr>
                    <w:rFonts w:ascii="Calibri" w:eastAsia="宋体" w:hAnsi="Calibri" w:cstheme="minorHAnsi"/>
                    <w:kern w:val="0"/>
                    <w:szCs w:val="21"/>
                  </w:rPr>
                </w:rPrChange>
              </w:rPr>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280E027B" w14:textId="77777777" w:rsidR="00F7260B" w:rsidRPr="00CF1873" w:rsidRDefault="00F7260B">
            <w:pPr>
              <w:widowControl/>
              <w:jc w:val="left"/>
              <w:rPr>
                <w:rStyle w:val="af6"/>
                <w:rFonts w:eastAsia="宋体"/>
                <w:rPrChange w:id="14801" w:author="raye" w:date="2018-08-10T18:48:00Z">
                  <w:rPr>
                    <w:rFonts w:ascii="Calibri" w:eastAsia="宋体" w:hAnsi="Calibri" w:cstheme="minorHAnsi"/>
                    <w:kern w:val="0"/>
                    <w:szCs w:val="21"/>
                  </w:rPr>
                </w:rPrChange>
              </w:rPr>
            </w:pP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C81E0A8" w14:textId="77777777" w:rsidR="00F7260B" w:rsidRPr="0076747C" w:rsidRDefault="00F7260B">
            <w:pPr>
              <w:widowControl/>
              <w:jc w:val="left"/>
              <w:rPr>
                <w:rStyle w:val="af6"/>
                <w:rFonts w:eastAsia="宋体"/>
                <w:color w:val="000000" w:themeColor="text1"/>
                <w:rPrChange w:id="14802" w:author="raye" w:date="2018-08-10T18:49:00Z">
                  <w:rPr>
                    <w:rFonts w:ascii="Calibri" w:eastAsia="宋体" w:hAnsi="Calibri" w:cstheme="minorHAnsi"/>
                    <w:kern w:val="0"/>
                    <w:szCs w:val="21"/>
                  </w:rPr>
                </w:rPrChange>
              </w:rPr>
            </w:pPr>
            <w:r w:rsidRPr="0076747C">
              <w:rPr>
                <w:rStyle w:val="af6"/>
                <w:rFonts w:eastAsia="宋体"/>
                <w:color w:val="000000" w:themeColor="text1"/>
                <w:rPrChange w:id="14803" w:author="raye" w:date="2018-08-10T18:49:00Z">
                  <w:rPr>
                    <w:rFonts w:ascii="Calibri" w:eastAsia="宋体" w:hAnsi="Calibri"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D945ACE" w14:textId="35048439" w:rsidR="00F7260B" w:rsidRPr="0076747C" w:rsidRDefault="0076747C">
            <w:pPr>
              <w:widowControl/>
              <w:jc w:val="left"/>
              <w:rPr>
                <w:rStyle w:val="af6"/>
                <w:rFonts w:eastAsia="宋体"/>
                <w:color w:val="000000" w:themeColor="text1"/>
                <w:rPrChange w:id="14804" w:author="raye" w:date="2018-08-10T18:49:00Z">
                  <w:rPr>
                    <w:rFonts w:ascii="Calibri" w:eastAsia="宋体" w:hAnsi="Calibri" w:cstheme="minorHAnsi"/>
                    <w:kern w:val="0"/>
                    <w:szCs w:val="21"/>
                  </w:rPr>
                </w:rPrChange>
              </w:rPr>
            </w:pPr>
            <w:ins w:id="14805" w:author="raye" w:date="2018-08-10T18:49:00Z">
              <w:r w:rsidRPr="0076747C">
                <w:rPr>
                  <w:color w:val="000000" w:themeColor="text1"/>
                  <w:rPrChange w:id="14806" w:author="raye" w:date="2018-08-10T18:49:00Z">
                    <w:rPr>
                      <w:color w:val="FF0000"/>
                    </w:rPr>
                  </w:rPrChange>
                </w:rPr>
                <w:t>File Management</w:t>
              </w:r>
            </w:ins>
            <w:del w:id="14807" w:author="raye" w:date="2018-08-10T18:49:00Z">
              <w:r w:rsidR="00F7260B" w:rsidRPr="0076747C" w:rsidDel="0076747C">
                <w:rPr>
                  <w:rStyle w:val="af6"/>
                  <w:rFonts w:eastAsia="宋体"/>
                  <w:color w:val="000000" w:themeColor="text1"/>
                  <w:rPrChange w:id="14808" w:author="raye" w:date="2018-08-10T18:49:00Z">
                    <w:rPr>
                      <w:rFonts w:ascii="Calibri" w:eastAsia="宋体" w:hAnsi="Calibri" w:cstheme="minorHAnsi"/>
                      <w:kern w:val="0"/>
                      <w:szCs w:val="21"/>
                    </w:rPr>
                  </w:rPrChange>
                </w:rPr>
                <w:delText>NA</w:delText>
              </w:r>
            </w:del>
          </w:p>
        </w:tc>
      </w:tr>
      <w:tr w:rsidR="00F7260B" w:rsidRPr="00CF1873" w14:paraId="71461938"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20645C92" w14:textId="77777777" w:rsidR="00F7260B" w:rsidRPr="00CF1873" w:rsidRDefault="00F7260B">
            <w:pPr>
              <w:widowControl/>
              <w:jc w:val="left"/>
              <w:rPr>
                <w:rStyle w:val="af6"/>
                <w:rFonts w:eastAsia="等线"/>
                <w:rPrChange w:id="14809"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4540054F" w14:textId="77777777" w:rsidR="00F7260B" w:rsidRPr="00CF1873" w:rsidRDefault="00F7260B">
            <w:pPr>
              <w:widowControl/>
              <w:jc w:val="left"/>
              <w:rPr>
                <w:rStyle w:val="af6"/>
                <w:rFonts w:eastAsia="宋体"/>
                <w:rPrChange w:id="14810" w:author="raye" w:date="2018-08-10T18:48:00Z">
                  <w:rPr>
                    <w:rFonts w:ascii="Calibri" w:eastAsia="宋体" w:hAnsi="Calibri" w:cstheme="minorHAnsi"/>
                    <w:kern w:val="0"/>
                    <w:szCs w:val="21"/>
                  </w:rPr>
                </w:rPrChange>
              </w:rPr>
            </w:pPr>
          </w:p>
        </w:tc>
        <w:tc>
          <w:tcPr>
            <w:tcW w:w="1842"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44189159" w14:textId="77777777" w:rsidR="00F7260B" w:rsidRPr="00CF1873" w:rsidRDefault="00F7260B">
            <w:pPr>
              <w:widowControl/>
              <w:jc w:val="left"/>
              <w:rPr>
                <w:rStyle w:val="af6"/>
                <w:rFonts w:eastAsia="宋体"/>
                <w:rPrChange w:id="14811" w:author="raye" w:date="2018-08-10T18:48:00Z">
                  <w:rPr>
                    <w:rFonts w:ascii="Calibri" w:eastAsia="宋体" w:hAnsi="Calibri" w:cstheme="minorHAnsi"/>
                    <w:kern w:val="0"/>
                    <w:szCs w:val="21"/>
                  </w:rPr>
                </w:rPrChange>
              </w:rPr>
            </w:pPr>
            <w:r w:rsidRPr="00CF1873">
              <w:rPr>
                <w:rStyle w:val="af6"/>
                <w:rFonts w:eastAsia="宋体"/>
                <w:rPrChange w:id="14812" w:author="raye" w:date="2018-08-10T18:48:00Z">
                  <w:rPr>
                    <w:rFonts w:ascii="Calibri" w:eastAsia="宋体" w:hAnsi="Calibri" w:cstheme="minorHAnsi"/>
                    <w:kern w:val="0"/>
                    <w:szCs w:val="21"/>
                  </w:rPr>
                </w:rPrChange>
              </w:rPr>
              <w:t>Details&gt;&gt;Confirms Case</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7D8CE183" w14:textId="77777777" w:rsidR="00F7260B" w:rsidRPr="00CF1873" w:rsidRDefault="00F7260B">
            <w:pPr>
              <w:widowControl/>
              <w:jc w:val="left"/>
              <w:rPr>
                <w:rStyle w:val="af6"/>
                <w:rFonts w:eastAsia="宋体"/>
                <w:rPrChange w:id="14813" w:author="raye" w:date="2018-08-10T18:48:00Z">
                  <w:rPr>
                    <w:rFonts w:ascii="Calibri" w:eastAsia="宋体" w:hAnsi="Calibri" w:cstheme="minorHAnsi"/>
                    <w:kern w:val="0"/>
                    <w:szCs w:val="21"/>
                  </w:rPr>
                </w:rPrChange>
              </w:rPr>
            </w:pPr>
            <w:r w:rsidRPr="00CF1873">
              <w:rPr>
                <w:rStyle w:val="af6"/>
                <w:rFonts w:eastAsia="宋体"/>
                <w:rPrChange w:id="14814" w:author="raye" w:date="2018-08-10T18:48:00Z">
                  <w:rPr>
                    <w:rFonts w:ascii="Calibri" w:eastAsia="宋体" w:hAnsi="Calibri"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0B46B28" w14:textId="77777777" w:rsidR="00F7260B" w:rsidRPr="00CF1873" w:rsidRDefault="00F7260B" w:rsidP="00022A05">
            <w:pPr>
              <w:pStyle w:val="a0"/>
              <w:widowControl/>
              <w:numPr>
                <w:ilvl w:val="0"/>
                <w:numId w:val="102"/>
              </w:numPr>
              <w:ind w:firstLineChars="0"/>
              <w:jc w:val="left"/>
              <w:rPr>
                <w:rStyle w:val="af6"/>
                <w:rFonts w:eastAsia="宋体"/>
                <w:rPrChange w:id="14815" w:author="raye" w:date="2018-08-10T18:48:00Z">
                  <w:rPr>
                    <w:rFonts w:ascii="Calibri" w:eastAsia="宋体" w:hAnsi="Calibri" w:cstheme="minorHAnsi"/>
                    <w:kern w:val="0"/>
                    <w:szCs w:val="21"/>
                  </w:rPr>
                </w:rPrChange>
              </w:rPr>
            </w:pPr>
            <w:r w:rsidRPr="00CF1873">
              <w:rPr>
                <w:rStyle w:val="af6"/>
                <w:rFonts w:eastAsia="宋体"/>
                <w:rPrChange w:id="14816" w:author="raye" w:date="2018-08-10T18:48:00Z">
                  <w:rPr>
                    <w:rFonts w:ascii="Calibri" w:eastAsia="宋体" w:hAnsi="Calibri" w:cstheme="minorHAnsi"/>
                    <w:kern w:val="0"/>
                    <w:szCs w:val="21"/>
                  </w:rPr>
                </w:rPrChange>
              </w:rPr>
              <w:t xml:space="preserve">If OA filled EDD or #1 or #2 and sent them over, they would be </w:t>
            </w:r>
            <w:r w:rsidRPr="00CF1873">
              <w:rPr>
                <w:rStyle w:val="af6"/>
                <w:rFonts w:eastAsia="宋体"/>
                <w:rPrChange w:id="14817" w:author="raye" w:date="2018-08-10T18:48:00Z">
                  <w:rPr>
                    <w:rFonts w:ascii="Calibri" w:eastAsia="宋体" w:hAnsi="Calibri" w:cstheme="minorHAnsi"/>
                    <w:kern w:val="0"/>
                    <w:szCs w:val="21"/>
                  </w:rPr>
                </w:rPrChange>
              </w:rPr>
              <w:lastRenderedPageBreak/>
              <w:t>displayed here(The form has not been fully reviewed, except for ALL FORMS, other buttons are visible but not clickable)</w:t>
            </w:r>
          </w:p>
          <w:p w14:paraId="447FAE14" w14:textId="77777777" w:rsidR="00F7260B" w:rsidRPr="00CF1873" w:rsidRDefault="00F7260B" w:rsidP="00022A05">
            <w:pPr>
              <w:pStyle w:val="a0"/>
              <w:widowControl/>
              <w:numPr>
                <w:ilvl w:val="0"/>
                <w:numId w:val="102"/>
              </w:numPr>
              <w:ind w:firstLineChars="0"/>
              <w:jc w:val="left"/>
              <w:rPr>
                <w:rStyle w:val="af6"/>
                <w:rFonts w:eastAsia="等线"/>
                <w:rPrChange w:id="14818" w:author="raye" w:date="2018-08-10T18:48:00Z">
                  <w:rPr>
                    <w:rFonts w:ascii="等线" w:eastAsia="等线" w:hAnsi="等线" w:cstheme="minorHAnsi"/>
                    <w:kern w:val="0"/>
                    <w:szCs w:val="21"/>
                  </w:rPr>
                </w:rPrChange>
              </w:rPr>
            </w:pPr>
            <w:r w:rsidRPr="00CF1873">
              <w:rPr>
                <w:rStyle w:val="af6"/>
                <w:rFonts w:eastAsia="宋体"/>
                <w:rPrChange w:id="14819" w:author="raye" w:date="2018-08-10T18:48:00Z">
                  <w:rPr>
                    <w:rFonts w:ascii="Calibri" w:eastAsia="宋体" w:hAnsi="Calibri" w:cstheme="minorHAnsi"/>
                    <w:kern w:val="0"/>
                    <w:szCs w:val="21"/>
                  </w:rPr>
                </w:rPrChange>
              </w:rPr>
              <w:t xml:space="preserve"> After that, it will be increased with the filling of the following roles.</w:t>
            </w:r>
          </w:p>
        </w:tc>
      </w:tr>
      <w:tr w:rsidR="00F7260B" w:rsidRPr="00CF1873" w14:paraId="35F687BA"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29425F06" w14:textId="77777777" w:rsidR="00F7260B" w:rsidRPr="00CF1873" w:rsidRDefault="00F7260B">
            <w:pPr>
              <w:widowControl/>
              <w:jc w:val="left"/>
              <w:rPr>
                <w:rStyle w:val="af6"/>
                <w:rFonts w:eastAsia="等线"/>
                <w:rPrChange w:id="14820"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72442F62" w14:textId="77777777" w:rsidR="00F7260B" w:rsidRPr="00CF1873" w:rsidRDefault="00F7260B">
            <w:pPr>
              <w:widowControl/>
              <w:jc w:val="left"/>
              <w:rPr>
                <w:rStyle w:val="af6"/>
                <w:rFonts w:eastAsia="宋体"/>
                <w:rPrChange w:id="14821" w:author="raye" w:date="2018-08-10T18:48:00Z">
                  <w:rPr>
                    <w:rFonts w:ascii="Calibri" w:eastAsia="宋体" w:hAnsi="Calibri" w:cstheme="minorHAnsi"/>
                    <w:kern w:val="0"/>
                    <w:szCs w:val="21"/>
                  </w:rPr>
                </w:rPrChange>
              </w:rPr>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3CDACA5F" w14:textId="77777777" w:rsidR="00F7260B" w:rsidRPr="00CF1873" w:rsidRDefault="00F7260B">
            <w:pPr>
              <w:widowControl/>
              <w:jc w:val="left"/>
              <w:rPr>
                <w:rStyle w:val="af6"/>
                <w:rFonts w:eastAsia="宋体"/>
                <w:rPrChange w:id="14822" w:author="raye" w:date="2018-08-10T18:48:00Z">
                  <w:rPr>
                    <w:rFonts w:ascii="Calibri" w:eastAsia="宋体" w:hAnsi="Calibri" w:cstheme="minorHAnsi"/>
                    <w:kern w:val="0"/>
                    <w:szCs w:val="21"/>
                  </w:rPr>
                </w:rPrChange>
              </w:rPr>
            </w:pP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0927D72" w14:textId="77777777" w:rsidR="00F7260B" w:rsidRPr="00CF1873" w:rsidRDefault="00F7260B">
            <w:pPr>
              <w:widowControl/>
              <w:jc w:val="left"/>
              <w:rPr>
                <w:rStyle w:val="af6"/>
                <w:rFonts w:eastAsia="宋体"/>
                <w:rPrChange w:id="14823" w:author="raye" w:date="2018-08-10T18:48:00Z">
                  <w:rPr>
                    <w:rFonts w:ascii="Calibri" w:eastAsia="宋体" w:hAnsi="Calibri" w:cstheme="minorHAnsi"/>
                    <w:kern w:val="0"/>
                    <w:szCs w:val="21"/>
                  </w:rPr>
                </w:rPrChange>
              </w:rPr>
            </w:pPr>
            <w:r w:rsidRPr="00CF1873">
              <w:rPr>
                <w:rStyle w:val="af6"/>
                <w:rFonts w:eastAsia="宋体"/>
                <w:rPrChange w:id="14824" w:author="raye" w:date="2018-08-10T18:48:00Z">
                  <w:rPr>
                    <w:rFonts w:ascii="Calibri" w:eastAsia="宋体" w:hAnsi="Calibri"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7EE35D92" w14:textId="2CE2FD58" w:rsidR="00F7260B" w:rsidRPr="00CF1873" w:rsidRDefault="00F7260B" w:rsidP="00022A05">
            <w:pPr>
              <w:pStyle w:val="a0"/>
              <w:widowControl/>
              <w:numPr>
                <w:ilvl w:val="0"/>
                <w:numId w:val="102"/>
              </w:numPr>
              <w:ind w:firstLineChars="0"/>
              <w:jc w:val="left"/>
              <w:rPr>
                <w:rStyle w:val="af6"/>
                <w:rFonts w:eastAsia="宋体"/>
                <w:rPrChange w:id="14825" w:author="raye" w:date="2018-08-10T18:48:00Z">
                  <w:rPr>
                    <w:rFonts w:ascii="Calibri" w:eastAsia="宋体" w:hAnsi="Calibri" w:cstheme="minorHAnsi"/>
                    <w:kern w:val="0"/>
                    <w:szCs w:val="21"/>
                  </w:rPr>
                </w:rPrChange>
              </w:rPr>
            </w:pPr>
            <w:r w:rsidRPr="00CF1873">
              <w:rPr>
                <w:rStyle w:val="af6"/>
                <w:rFonts w:eastAsia="宋体"/>
                <w:rPrChange w:id="14826" w:author="raye" w:date="2018-08-10T18:48:00Z">
                  <w:rPr>
                    <w:rFonts w:ascii="Calibri" w:eastAsia="宋体" w:hAnsi="Calibri" w:cstheme="minorHAnsi"/>
                    <w:kern w:val="0"/>
                    <w:szCs w:val="21"/>
                  </w:rPr>
                </w:rPrChange>
              </w:rPr>
              <w:t>All Forms</w:t>
            </w:r>
            <w:del w:id="14827" w:author="raye" w:date="2018-08-10T18:49:00Z">
              <w:r w:rsidRPr="00CF1873" w:rsidDel="0076747C">
                <w:rPr>
                  <w:rStyle w:val="af6"/>
                  <w:rFonts w:eastAsia="宋体"/>
                  <w:rPrChange w:id="14828" w:author="raye" w:date="2018-08-10T18:48:00Z">
                    <w:rPr>
                      <w:rFonts w:ascii="Calibri" w:eastAsia="宋体" w:hAnsi="Calibri" w:cstheme="minorHAnsi"/>
                      <w:kern w:val="0"/>
                      <w:szCs w:val="21"/>
                    </w:rPr>
                  </w:rPrChange>
                </w:rPr>
                <w:delText>(this button exist only if there’s any form sent over. Currently up to 3 tables, all have a reply submission function)</w:delText>
              </w:r>
            </w:del>
          </w:p>
          <w:p w14:paraId="73899E1A" w14:textId="77777777" w:rsidR="00F7260B" w:rsidRPr="00CF1873" w:rsidRDefault="00F7260B" w:rsidP="00022A05">
            <w:pPr>
              <w:pStyle w:val="a0"/>
              <w:widowControl/>
              <w:numPr>
                <w:ilvl w:val="0"/>
                <w:numId w:val="102"/>
              </w:numPr>
              <w:ind w:firstLineChars="0"/>
              <w:jc w:val="left"/>
              <w:rPr>
                <w:rStyle w:val="af6"/>
                <w:rFonts w:eastAsia="宋体"/>
                <w:rPrChange w:id="14829" w:author="raye" w:date="2018-08-10T18:48:00Z">
                  <w:rPr>
                    <w:rFonts w:ascii="Calibri" w:eastAsia="宋体" w:hAnsi="Calibri" w:cstheme="minorHAnsi"/>
                    <w:kern w:val="0"/>
                    <w:szCs w:val="21"/>
                  </w:rPr>
                </w:rPrChange>
              </w:rPr>
            </w:pPr>
            <w:r w:rsidRPr="00CF1873">
              <w:rPr>
                <w:rStyle w:val="af6"/>
                <w:rFonts w:eastAsia="宋体"/>
                <w:rPrChange w:id="14830" w:author="raye" w:date="2018-08-10T18:48:00Z">
                  <w:rPr>
                    <w:rFonts w:ascii="Calibri" w:eastAsia="宋体" w:hAnsi="Calibri" w:cstheme="minorHAnsi"/>
                    <w:kern w:val="0"/>
                    <w:szCs w:val="21"/>
                  </w:rPr>
                </w:rPrChange>
              </w:rPr>
              <w:t>Return to OA</w:t>
            </w:r>
          </w:p>
          <w:p w14:paraId="0183333A" w14:textId="77777777" w:rsidR="00F7260B" w:rsidRPr="00CF1873" w:rsidRDefault="00F7260B" w:rsidP="00022A05">
            <w:pPr>
              <w:pStyle w:val="a0"/>
              <w:widowControl/>
              <w:numPr>
                <w:ilvl w:val="0"/>
                <w:numId w:val="102"/>
              </w:numPr>
              <w:ind w:firstLineChars="0"/>
              <w:jc w:val="left"/>
              <w:rPr>
                <w:rStyle w:val="af6"/>
                <w:rFonts w:eastAsia="宋体"/>
                <w:rPrChange w:id="14831" w:author="raye" w:date="2018-08-10T18:48:00Z">
                  <w:rPr>
                    <w:rFonts w:ascii="Calibri" w:eastAsia="宋体" w:hAnsi="Calibri" w:cstheme="minorHAnsi"/>
                    <w:kern w:val="0"/>
                    <w:szCs w:val="21"/>
                  </w:rPr>
                </w:rPrChange>
              </w:rPr>
            </w:pPr>
            <w:r w:rsidRPr="00CF1873">
              <w:rPr>
                <w:rStyle w:val="af6"/>
                <w:rFonts w:eastAsia="宋体"/>
                <w:rPrChange w:id="14832" w:author="raye" w:date="2018-08-10T18:48:00Z">
                  <w:rPr>
                    <w:rFonts w:ascii="Calibri" w:eastAsia="宋体" w:hAnsi="Calibri" w:cstheme="minorHAnsi"/>
                    <w:kern w:val="0"/>
                    <w:szCs w:val="21"/>
                  </w:rPr>
                </w:rPrChange>
              </w:rPr>
              <w:t>Refer to  CS</w:t>
            </w:r>
          </w:p>
          <w:p w14:paraId="2150DB37" w14:textId="77777777" w:rsidR="00F7260B" w:rsidRPr="00CF1873" w:rsidRDefault="00F7260B" w:rsidP="00022A05">
            <w:pPr>
              <w:pStyle w:val="a0"/>
              <w:widowControl/>
              <w:numPr>
                <w:ilvl w:val="0"/>
                <w:numId w:val="102"/>
              </w:numPr>
              <w:ind w:firstLineChars="0"/>
              <w:jc w:val="left"/>
              <w:rPr>
                <w:rStyle w:val="af6"/>
                <w:rFonts w:eastAsia="等线"/>
                <w:rPrChange w:id="14833" w:author="raye" w:date="2018-08-10T18:48:00Z">
                  <w:rPr>
                    <w:rFonts w:ascii="等线" w:eastAsia="等线" w:hAnsi="等线" w:cstheme="minorHAnsi"/>
                    <w:kern w:val="0"/>
                    <w:szCs w:val="21"/>
                  </w:rPr>
                </w:rPrChange>
              </w:rPr>
            </w:pPr>
            <w:r w:rsidRPr="00CF1873">
              <w:rPr>
                <w:rStyle w:val="af6"/>
                <w:rFonts w:eastAsia="宋体"/>
                <w:rPrChange w:id="14834" w:author="raye" w:date="2018-08-10T18:48:00Z">
                  <w:rPr>
                    <w:rFonts w:ascii="Calibri" w:eastAsia="宋体" w:hAnsi="Calibri" w:cstheme="minorHAnsi"/>
                    <w:kern w:val="0"/>
                    <w:szCs w:val="21"/>
                  </w:rPr>
                </w:rPrChange>
              </w:rPr>
              <w:t>Approve</w:t>
            </w:r>
          </w:p>
        </w:tc>
      </w:tr>
      <w:tr w:rsidR="00F7260B" w:rsidRPr="00CF1873" w14:paraId="418BFC7A"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DC1B922" w14:textId="77777777" w:rsidR="00F7260B" w:rsidRPr="00CF1873" w:rsidRDefault="00F7260B">
            <w:pPr>
              <w:widowControl/>
              <w:jc w:val="left"/>
              <w:rPr>
                <w:rStyle w:val="af6"/>
                <w:rFonts w:eastAsia="等线"/>
                <w:rPrChange w:id="14835"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1BE82552" w14:textId="77777777" w:rsidR="00F7260B" w:rsidRPr="00CF1873" w:rsidRDefault="00F7260B">
            <w:pPr>
              <w:widowControl/>
              <w:jc w:val="left"/>
              <w:rPr>
                <w:rStyle w:val="af6"/>
                <w:rFonts w:eastAsia="宋体"/>
                <w:rPrChange w:id="14836" w:author="raye" w:date="2018-08-10T18:48:00Z">
                  <w:rPr>
                    <w:rFonts w:ascii="Calibri" w:eastAsia="宋体" w:hAnsi="Calibri" w:cstheme="minorHAnsi"/>
                    <w:kern w:val="0"/>
                    <w:szCs w:val="21"/>
                  </w:rPr>
                </w:rPrChange>
              </w:rPr>
            </w:pPr>
          </w:p>
        </w:tc>
        <w:tc>
          <w:tcPr>
            <w:tcW w:w="1842"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33EC77B5" w14:textId="77777777" w:rsidR="00F7260B" w:rsidRPr="00CF1873" w:rsidRDefault="00F7260B">
            <w:pPr>
              <w:widowControl/>
              <w:jc w:val="left"/>
              <w:rPr>
                <w:rStyle w:val="af6"/>
                <w:rFonts w:eastAsia="宋体"/>
                <w:rPrChange w:id="14837" w:author="raye" w:date="2018-08-10T18:48:00Z">
                  <w:rPr>
                    <w:rFonts w:ascii="Calibri" w:eastAsia="宋体" w:hAnsi="Calibri" w:cstheme="minorHAnsi"/>
                    <w:kern w:val="0"/>
                    <w:szCs w:val="21"/>
                  </w:rPr>
                </w:rPrChange>
              </w:rPr>
            </w:pPr>
            <w:r w:rsidRPr="00CF1873">
              <w:rPr>
                <w:rStyle w:val="af6"/>
                <w:rFonts w:eastAsia="宋体"/>
                <w:rPrChange w:id="14838" w:author="raye" w:date="2018-08-10T18:48:00Z">
                  <w:rPr>
                    <w:rFonts w:ascii="Calibri" w:eastAsia="宋体" w:hAnsi="Calibri" w:cstheme="minorHAnsi"/>
                    <w:kern w:val="0"/>
                    <w:szCs w:val="21"/>
                  </w:rPr>
                </w:rPrChange>
              </w:rPr>
              <w:t>Details&gt;&gt; Documens Verification</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1B92815" w14:textId="77777777" w:rsidR="00F7260B" w:rsidRPr="00CF1873" w:rsidRDefault="00F7260B">
            <w:pPr>
              <w:widowControl/>
              <w:jc w:val="left"/>
              <w:rPr>
                <w:rStyle w:val="af6"/>
                <w:rFonts w:eastAsia="宋体"/>
                <w:rPrChange w:id="14839" w:author="raye" w:date="2018-08-10T18:48:00Z">
                  <w:rPr>
                    <w:rFonts w:ascii="Calibri" w:eastAsia="宋体" w:hAnsi="Calibri" w:cstheme="minorHAnsi"/>
                    <w:kern w:val="0"/>
                    <w:szCs w:val="21"/>
                  </w:rPr>
                </w:rPrChange>
              </w:rPr>
            </w:pPr>
            <w:r w:rsidRPr="00CF1873">
              <w:rPr>
                <w:rStyle w:val="af6"/>
                <w:rFonts w:eastAsia="宋体"/>
                <w:rPrChange w:id="14840" w:author="raye" w:date="2018-08-10T18:48:00Z">
                  <w:rPr>
                    <w:rFonts w:ascii="Calibri" w:eastAsia="宋体" w:hAnsi="Calibri"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743727E" w14:textId="59BF75B2" w:rsidR="00F7260B" w:rsidRPr="00CF1873" w:rsidRDefault="00F7260B" w:rsidP="0076747C">
            <w:pPr>
              <w:widowControl/>
              <w:jc w:val="left"/>
              <w:rPr>
                <w:rStyle w:val="af6"/>
                <w:rFonts w:eastAsia="宋体"/>
                <w:rPrChange w:id="14841" w:author="raye" w:date="2018-08-10T18:48:00Z">
                  <w:rPr>
                    <w:rFonts w:ascii="Calibri" w:eastAsia="宋体" w:hAnsi="Calibri" w:cstheme="minorHAnsi"/>
                    <w:kern w:val="0"/>
                    <w:szCs w:val="21"/>
                  </w:rPr>
                </w:rPrChange>
              </w:rPr>
              <w:pPrChange w:id="14842" w:author="raye" w:date="2018-08-10T18:50:00Z">
                <w:pPr>
                  <w:widowControl/>
                  <w:jc w:val="left"/>
                </w:pPr>
              </w:pPrChange>
            </w:pPr>
            <w:r w:rsidRPr="00CF1873">
              <w:rPr>
                <w:rStyle w:val="af6"/>
                <w:rFonts w:eastAsia="宋体"/>
                <w:rPrChange w:id="14843" w:author="raye" w:date="2018-08-10T18:48:00Z">
                  <w:rPr>
                    <w:rFonts w:ascii="Calibri" w:eastAsia="宋体" w:hAnsi="Calibri" w:cstheme="minorHAnsi"/>
                    <w:kern w:val="0"/>
                    <w:szCs w:val="21"/>
                  </w:rPr>
                </w:rPrChange>
              </w:rPr>
              <w:t>Yes</w:t>
            </w:r>
            <w:del w:id="14844" w:author="raye" w:date="2018-08-10T18:50:00Z">
              <w:r w:rsidRPr="00CF1873" w:rsidDel="0076747C">
                <w:rPr>
                  <w:rStyle w:val="af6"/>
                  <w:rFonts w:eastAsia="宋体"/>
                  <w:rPrChange w:id="14845" w:author="raye" w:date="2018-08-10T18:48:00Z">
                    <w:rPr>
                      <w:rFonts w:ascii="Calibri" w:eastAsia="宋体" w:hAnsi="Calibri" w:cstheme="minorHAnsi"/>
                      <w:kern w:val="0"/>
                      <w:szCs w:val="21"/>
                    </w:rPr>
                  </w:rPrChange>
                </w:rPr>
                <w:delText>(Point to the corresponding INPUT document page)</w:delText>
              </w:r>
            </w:del>
            <w:ins w:id="14846" w:author="raye" w:date="2018-08-10T18:51:00Z">
              <w:r w:rsidR="0076747C">
                <w:rPr>
                  <w:rStyle w:val="af6"/>
                  <w:rFonts w:eastAsia="宋体"/>
                </w:rPr>
                <w:t>(the same as OA)</w:t>
              </w:r>
            </w:ins>
          </w:p>
        </w:tc>
      </w:tr>
      <w:tr w:rsidR="00F7260B" w:rsidRPr="00CF1873" w14:paraId="24232FC8"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3261B0B5" w14:textId="77777777" w:rsidR="00F7260B" w:rsidRPr="00CF1873" w:rsidRDefault="00F7260B">
            <w:pPr>
              <w:widowControl/>
              <w:jc w:val="left"/>
              <w:rPr>
                <w:rStyle w:val="af6"/>
                <w:rFonts w:eastAsia="等线"/>
                <w:rPrChange w:id="14847"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68C4E82B" w14:textId="77777777" w:rsidR="00F7260B" w:rsidRPr="00CF1873" w:rsidRDefault="00F7260B">
            <w:pPr>
              <w:widowControl/>
              <w:jc w:val="left"/>
              <w:rPr>
                <w:rStyle w:val="af6"/>
                <w:rFonts w:eastAsia="宋体"/>
                <w:rPrChange w:id="14848" w:author="raye" w:date="2018-08-10T18:48:00Z">
                  <w:rPr>
                    <w:rFonts w:ascii="Calibri" w:eastAsia="宋体" w:hAnsi="Calibri" w:cstheme="minorHAnsi"/>
                    <w:kern w:val="0"/>
                    <w:szCs w:val="21"/>
                  </w:rPr>
                </w:rPrChange>
              </w:rPr>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650BA059" w14:textId="77777777" w:rsidR="00F7260B" w:rsidRPr="00CF1873" w:rsidRDefault="00F7260B">
            <w:pPr>
              <w:widowControl/>
              <w:jc w:val="left"/>
              <w:rPr>
                <w:rStyle w:val="af6"/>
                <w:rFonts w:eastAsia="宋体"/>
                <w:rPrChange w:id="14849" w:author="raye" w:date="2018-08-10T18:48:00Z">
                  <w:rPr>
                    <w:rFonts w:ascii="Calibri" w:eastAsia="宋体" w:hAnsi="Calibri" w:cstheme="minorHAnsi"/>
                    <w:kern w:val="0"/>
                    <w:szCs w:val="21"/>
                  </w:rPr>
                </w:rPrChange>
              </w:rPr>
            </w:pP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A13514C" w14:textId="77777777" w:rsidR="00F7260B" w:rsidRPr="00CF1873" w:rsidRDefault="00F7260B">
            <w:pPr>
              <w:widowControl/>
              <w:jc w:val="left"/>
              <w:rPr>
                <w:rStyle w:val="af6"/>
                <w:rFonts w:eastAsia="宋体"/>
                <w:rPrChange w:id="14850" w:author="raye" w:date="2018-08-10T18:48:00Z">
                  <w:rPr>
                    <w:rFonts w:ascii="Calibri" w:eastAsia="宋体" w:hAnsi="Calibri" w:cstheme="minorHAnsi"/>
                    <w:kern w:val="0"/>
                    <w:szCs w:val="21"/>
                  </w:rPr>
                </w:rPrChange>
              </w:rPr>
            </w:pPr>
            <w:r w:rsidRPr="00CF1873">
              <w:rPr>
                <w:rStyle w:val="af6"/>
                <w:rFonts w:eastAsia="宋体"/>
                <w:rPrChange w:id="14851" w:author="raye" w:date="2018-08-10T18:48:00Z">
                  <w:rPr>
                    <w:rFonts w:ascii="Calibri" w:eastAsia="宋体" w:hAnsi="Calibri"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22297B8" w14:textId="5D1D1593" w:rsidR="00F7260B" w:rsidRPr="0076747C" w:rsidRDefault="00F7260B" w:rsidP="005F17DB">
            <w:pPr>
              <w:widowControl/>
              <w:jc w:val="left"/>
              <w:rPr>
                <w:rStyle w:val="af6"/>
                <w:rFonts w:eastAsia="宋体"/>
                <w:rPrChange w:id="14852" w:author="raye" w:date="2018-08-10T18:52:00Z">
                  <w:rPr>
                    <w:rFonts w:ascii="Calibri" w:eastAsia="宋体" w:hAnsi="Calibri" w:cstheme="minorHAnsi"/>
                    <w:kern w:val="0"/>
                    <w:szCs w:val="21"/>
                  </w:rPr>
                </w:rPrChange>
              </w:rPr>
              <w:pPrChange w:id="14853" w:author="raye" w:date="2018-08-10T18:53:00Z">
                <w:pPr>
                  <w:widowControl/>
                  <w:jc w:val="left"/>
                </w:pPr>
              </w:pPrChange>
            </w:pPr>
            <w:r w:rsidRPr="0076747C">
              <w:rPr>
                <w:rStyle w:val="af6"/>
                <w:rFonts w:eastAsia="宋体"/>
                <w:rPrChange w:id="14854" w:author="raye" w:date="2018-08-10T18:52:00Z">
                  <w:rPr>
                    <w:rFonts w:ascii="Calibri" w:eastAsia="宋体" w:hAnsi="Calibri" w:cstheme="minorHAnsi"/>
                    <w:kern w:val="0"/>
                    <w:szCs w:val="21"/>
                  </w:rPr>
                </w:rPrChange>
              </w:rPr>
              <w:t>Details (</w:t>
            </w:r>
            <w:ins w:id="14855" w:author="raye" w:date="2018-08-10T18:53:00Z">
              <w:r w:rsidR="005F17DB">
                <w:rPr>
                  <w:rStyle w:val="af6"/>
                  <w:rFonts w:eastAsia="宋体"/>
                </w:rPr>
                <w:t>A</w:t>
              </w:r>
            </w:ins>
            <w:ins w:id="14856" w:author="raye" w:date="2018-08-10T18:54:00Z">
              <w:r w:rsidR="005F17DB">
                <w:rPr>
                  <w:rStyle w:val="af6"/>
                  <w:rFonts w:eastAsia="宋体"/>
                </w:rPr>
                <w:t>s</w:t>
              </w:r>
            </w:ins>
            <w:ins w:id="14857" w:author="raye" w:date="2018-08-10T18:51:00Z">
              <w:r w:rsidR="0076747C" w:rsidRPr="0076747C">
                <w:rPr>
                  <w:rStyle w:val="af6"/>
                  <w:rFonts w:eastAsia="宋体"/>
                  <w:rPrChange w:id="14858" w:author="raye" w:date="2018-08-10T18:52:00Z">
                    <w:rPr>
                      <w:rStyle w:val="af6"/>
                      <w:rFonts w:eastAsia="宋体"/>
                    </w:rPr>
                  </w:rPrChange>
                </w:rPr>
                <w:t xml:space="preserve"> same as OA</w:t>
              </w:r>
            </w:ins>
            <w:ins w:id="14859" w:author="raye" w:date="2018-08-10T18:53:00Z">
              <w:r w:rsidR="005F17DB">
                <w:rPr>
                  <w:rStyle w:val="af6"/>
                  <w:rFonts w:eastAsia="宋体"/>
                </w:rPr>
                <w:t>.</w:t>
              </w:r>
            </w:ins>
            <w:ins w:id="14860" w:author="raye" w:date="2018-08-10T18:52:00Z">
              <w:r w:rsidR="0076747C" w:rsidRPr="0076747C">
                <w:rPr>
                  <w:rStyle w:val="af6"/>
                  <w:rFonts w:eastAsiaTheme="minorEastAsia"/>
                  <w:rPrChange w:id="14861" w:author="raye" w:date="2018-08-10T18:52:00Z">
                    <w:rPr>
                      <w:rFonts w:ascii="Arial" w:hAnsi="Arial" w:cs="Arial"/>
                      <w:color w:val="333333"/>
                      <w:szCs w:val="21"/>
                      <w:shd w:val="clear" w:color="auto" w:fill="FFFFFF"/>
                    </w:rPr>
                  </w:rPrChange>
                </w:rPr>
                <w:t xml:space="preserve"> Buttons with edit permissions are I</w:t>
              </w:r>
            </w:ins>
            <w:ins w:id="14862" w:author="raye" w:date="2018-08-10T18:53:00Z">
              <w:r w:rsidR="005F17DB">
                <w:rPr>
                  <w:rStyle w:val="af6"/>
                  <w:rFonts w:eastAsiaTheme="minorEastAsia"/>
                </w:rPr>
                <w:t xml:space="preserve">nput </w:t>
              </w:r>
            </w:ins>
            <w:ins w:id="14863" w:author="raye" w:date="2018-08-10T18:52:00Z">
              <w:r w:rsidR="0076747C" w:rsidRPr="0076747C">
                <w:rPr>
                  <w:rStyle w:val="af6"/>
                  <w:rFonts w:eastAsiaTheme="minorEastAsia"/>
                  <w:rPrChange w:id="14864" w:author="raye" w:date="2018-08-10T18:52:00Z">
                    <w:rPr>
                      <w:rFonts w:ascii="Arial" w:hAnsi="Arial" w:cs="Arial"/>
                      <w:color w:val="333333"/>
                      <w:szCs w:val="21"/>
                      <w:shd w:val="clear" w:color="auto" w:fill="FFFFFF"/>
                    </w:rPr>
                  </w:rPrChange>
                </w:rPr>
                <w:t>and buttons without edit permissions are Details</w:t>
              </w:r>
            </w:ins>
            <w:del w:id="14865" w:author="raye" w:date="2018-08-10T18:52:00Z">
              <w:r w:rsidRPr="0076747C" w:rsidDel="0076747C">
                <w:rPr>
                  <w:rStyle w:val="af6"/>
                  <w:rFonts w:eastAsia="宋体"/>
                  <w:rPrChange w:id="14866" w:author="raye" w:date="2018-08-10T18:52:00Z">
                    <w:rPr>
                      <w:rFonts w:ascii="Calibri" w:eastAsia="宋体" w:hAnsi="Calibri" w:cstheme="minorHAnsi"/>
                      <w:kern w:val="0"/>
                      <w:szCs w:val="21"/>
                    </w:rPr>
                  </w:rPrChange>
                </w:rPr>
                <w:delText>Different from content orrienting</w:delText>
              </w:r>
            </w:del>
            <w:r w:rsidRPr="0076747C">
              <w:rPr>
                <w:rStyle w:val="af6"/>
                <w:rFonts w:eastAsia="宋体"/>
                <w:rPrChange w:id="14867" w:author="raye" w:date="2018-08-10T18:52:00Z">
                  <w:rPr>
                    <w:rFonts w:ascii="Calibri" w:eastAsia="宋体" w:hAnsi="Calibri" w:cstheme="minorHAnsi"/>
                    <w:kern w:val="0"/>
                    <w:szCs w:val="21"/>
                  </w:rPr>
                </w:rPrChange>
              </w:rPr>
              <w:t>)</w:t>
            </w:r>
          </w:p>
        </w:tc>
      </w:tr>
      <w:tr w:rsidR="00F7260B" w:rsidRPr="00CF1873" w14:paraId="372B6778"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74ECDF80" w14:textId="77777777" w:rsidR="00F7260B" w:rsidRPr="00CF1873" w:rsidRDefault="00F7260B">
            <w:pPr>
              <w:widowControl/>
              <w:jc w:val="left"/>
              <w:rPr>
                <w:rStyle w:val="af6"/>
                <w:rFonts w:eastAsia="等线"/>
                <w:rPrChange w:id="14868"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3E471528" w14:textId="77777777" w:rsidR="00F7260B" w:rsidRPr="00CF1873" w:rsidRDefault="00F7260B">
            <w:pPr>
              <w:widowControl/>
              <w:jc w:val="left"/>
              <w:rPr>
                <w:rStyle w:val="af6"/>
                <w:rFonts w:eastAsia="宋体"/>
                <w:rPrChange w:id="14869" w:author="raye" w:date="2018-08-10T18:48:00Z">
                  <w:rPr>
                    <w:rFonts w:ascii="Calibri" w:eastAsia="宋体" w:hAnsi="Calibri" w:cstheme="minorHAnsi"/>
                    <w:kern w:val="0"/>
                    <w:szCs w:val="21"/>
                  </w:rPr>
                </w:rPrChange>
              </w:rPr>
            </w:pPr>
          </w:p>
        </w:tc>
        <w:tc>
          <w:tcPr>
            <w:tcW w:w="1842" w:type="dxa"/>
            <w:tcBorders>
              <w:top w:val="single" w:sz="4" w:space="0" w:color="auto"/>
              <w:left w:val="single" w:sz="4" w:space="0" w:color="auto"/>
              <w:bottom w:val="single" w:sz="4" w:space="0" w:color="auto"/>
              <w:right w:val="single" w:sz="4" w:space="0" w:color="auto"/>
            </w:tcBorders>
            <w:shd w:val="clear" w:color="auto" w:fill="F5F7F9"/>
            <w:hideMark/>
          </w:tcPr>
          <w:p w14:paraId="4803697C" w14:textId="77777777" w:rsidR="00F7260B" w:rsidRPr="00CF1873" w:rsidRDefault="00F7260B">
            <w:pPr>
              <w:widowControl/>
              <w:jc w:val="left"/>
              <w:rPr>
                <w:rStyle w:val="af6"/>
                <w:rFonts w:eastAsia="宋体"/>
                <w:rPrChange w:id="14870" w:author="raye" w:date="2018-08-10T18:48:00Z">
                  <w:rPr>
                    <w:rFonts w:ascii="Calibri" w:eastAsia="宋体" w:hAnsi="Calibri" w:cstheme="minorHAnsi"/>
                    <w:kern w:val="0"/>
                    <w:szCs w:val="21"/>
                  </w:rPr>
                </w:rPrChange>
              </w:rPr>
            </w:pPr>
            <w:r w:rsidRPr="00CF1873">
              <w:rPr>
                <w:rStyle w:val="af6"/>
                <w:rFonts w:eastAsia="宋体"/>
                <w:rPrChange w:id="14871" w:author="raye" w:date="2018-08-10T18:48:00Z">
                  <w:rPr>
                    <w:rFonts w:ascii="Calibri" w:eastAsia="宋体" w:hAnsi="Calibri" w:cstheme="minorHAnsi"/>
                    <w:kern w:val="0"/>
                    <w:szCs w:val="21"/>
                  </w:rPr>
                </w:rPrChange>
              </w:rPr>
              <w:t>Details&gt;&gt; Checking &amp; Evidence&gt;&gt; Comments</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5F29E9A" w14:textId="77777777" w:rsidR="00F7260B" w:rsidRPr="00CF1873" w:rsidRDefault="00F7260B">
            <w:pPr>
              <w:widowControl/>
              <w:jc w:val="left"/>
              <w:rPr>
                <w:rStyle w:val="af6"/>
                <w:rFonts w:eastAsia="宋体"/>
                <w:rPrChange w:id="14872" w:author="raye" w:date="2018-08-10T18:48:00Z">
                  <w:rPr>
                    <w:rFonts w:ascii="Calibri" w:eastAsia="宋体" w:hAnsi="Calibri" w:cstheme="minorHAnsi"/>
                    <w:kern w:val="0"/>
                    <w:szCs w:val="21"/>
                  </w:rPr>
                </w:rPrChange>
              </w:rPr>
            </w:pPr>
            <w:r w:rsidRPr="00CF1873">
              <w:rPr>
                <w:rStyle w:val="af6"/>
                <w:rFonts w:eastAsia="宋体"/>
                <w:rPrChange w:id="14873" w:author="raye" w:date="2018-08-10T18:48:00Z">
                  <w:rPr>
                    <w:rFonts w:ascii="Calibri" w:eastAsia="宋体" w:hAnsi="Calibri"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7BB4AA6" w14:textId="77777777" w:rsidR="00F7260B" w:rsidRPr="00CF1873" w:rsidRDefault="00F7260B">
            <w:pPr>
              <w:widowControl/>
              <w:jc w:val="left"/>
              <w:rPr>
                <w:rStyle w:val="af6"/>
                <w:rFonts w:eastAsia="宋体"/>
                <w:rPrChange w:id="14874" w:author="raye" w:date="2018-08-10T18:48:00Z">
                  <w:rPr>
                    <w:rFonts w:ascii="Calibri" w:eastAsia="宋体" w:hAnsi="Calibri" w:cstheme="minorHAnsi"/>
                    <w:kern w:val="0"/>
                    <w:szCs w:val="21"/>
                  </w:rPr>
                </w:rPrChange>
              </w:rPr>
            </w:pPr>
            <w:r w:rsidRPr="00CF1873">
              <w:rPr>
                <w:rStyle w:val="af6"/>
                <w:rFonts w:eastAsia="宋体"/>
                <w:rPrChange w:id="14875" w:author="raye" w:date="2018-08-10T18:48:00Z">
                  <w:rPr>
                    <w:rFonts w:ascii="Calibri" w:eastAsia="宋体" w:hAnsi="Calibri" w:cstheme="minorHAnsi"/>
                    <w:kern w:val="0"/>
                    <w:szCs w:val="21"/>
                  </w:rPr>
                </w:rPrChange>
              </w:rPr>
              <w:t>If it exists in OA, then it will be displayed here</w:t>
            </w:r>
          </w:p>
        </w:tc>
      </w:tr>
      <w:tr w:rsidR="00F7260B" w:rsidRPr="00CF1873" w14:paraId="1B30AB47"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172D4408" w14:textId="77777777" w:rsidR="00F7260B" w:rsidRPr="00CF1873" w:rsidRDefault="00F7260B">
            <w:pPr>
              <w:widowControl/>
              <w:jc w:val="left"/>
              <w:rPr>
                <w:rStyle w:val="af6"/>
                <w:rFonts w:eastAsia="等线"/>
                <w:rPrChange w:id="14876"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3E97ADCA" w14:textId="77777777" w:rsidR="00F7260B" w:rsidRPr="00CF1873" w:rsidRDefault="00F7260B">
            <w:pPr>
              <w:widowControl/>
              <w:jc w:val="left"/>
              <w:rPr>
                <w:rStyle w:val="af6"/>
                <w:rFonts w:eastAsia="宋体"/>
                <w:rPrChange w:id="14877" w:author="raye" w:date="2018-08-10T18:48:00Z">
                  <w:rPr>
                    <w:rFonts w:ascii="Calibri" w:eastAsia="宋体" w:hAnsi="Calibri" w:cstheme="minorHAnsi"/>
                    <w:kern w:val="0"/>
                    <w:szCs w:val="21"/>
                  </w:rPr>
                </w:rPrChange>
              </w:rPr>
            </w:pPr>
          </w:p>
        </w:tc>
        <w:tc>
          <w:tcPr>
            <w:tcW w:w="1842"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5BF2F1C7" w14:textId="77777777" w:rsidR="00F7260B" w:rsidRPr="00CF1873" w:rsidRDefault="00F7260B">
            <w:pPr>
              <w:widowControl/>
              <w:jc w:val="left"/>
              <w:rPr>
                <w:rStyle w:val="af6"/>
                <w:rFonts w:eastAsia="宋体"/>
                <w:rPrChange w:id="14878" w:author="raye" w:date="2018-08-10T18:48:00Z">
                  <w:rPr>
                    <w:rFonts w:ascii="Calibri" w:eastAsia="宋体" w:hAnsi="Calibri" w:cstheme="minorHAnsi"/>
                    <w:kern w:val="0"/>
                    <w:szCs w:val="21"/>
                  </w:rPr>
                </w:rPrChange>
              </w:rPr>
            </w:pPr>
            <w:r w:rsidRPr="00CF1873">
              <w:rPr>
                <w:rStyle w:val="af6"/>
                <w:rFonts w:eastAsia="宋体"/>
                <w:rPrChange w:id="14879" w:author="raye" w:date="2018-08-10T18:48:00Z">
                  <w:rPr>
                    <w:rFonts w:ascii="Calibri" w:eastAsia="宋体" w:hAnsi="Calibri" w:cstheme="minorHAnsi"/>
                    <w:kern w:val="0"/>
                    <w:szCs w:val="21"/>
                  </w:rPr>
                </w:rPrChange>
              </w:rPr>
              <w:t>Details&gt;&gt; Checking &amp; Evidence&gt;&gt;Alert Sign</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2323F81" w14:textId="77777777" w:rsidR="00F7260B" w:rsidRPr="00CF1873" w:rsidRDefault="00F7260B">
            <w:pPr>
              <w:widowControl/>
              <w:jc w:val="left"/>
              <w:rPr>
                <w:rStyle w:val="af6"/>
                <w:rFonts w:eastAsia="宋体"/>
                <w:rPrChange w:id="14880" w:author="raye" w:date="2018-08-10T18:48:00Z">
                  <w:rPr>
                    <w:rFonts w:ascii="Calibri" w:eastAsia="宋体" w:hAnsi="Calibri" w:cstheme="minorHAnsi"/>
                    <w:kern w:val="0"/>
                    <w:szCs w:val="21"/>
                  </w:rPr>
                </w:rPrChange>
              </w:rPr>
            </w:pPr>
            <w:r w:rsidRPr="00CF1873">
              <w:rPr>
                <w:rStyle w:val="af6"/>
                <w:rFonts w:eastAsia="宋体"/>
                <w:rPrChange w:id="14881" w:author="raye" w:date="2018-08-10T18:48:00Z">
                  <w:rPr>
                    <w:rFonts w:ascii="Calibri" w:eastAsia="宋体" w:hAnsi="Calibri"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CBAF408" w14:textId="77777777" w:rsidR="00F7260B" w:rsidRPr="00CF1873" w:rsidRDefault="00F7260B">
            <w:pPr>
              <w:widowControl/>
              <w:jc w:val="left"/>
              <w:rPr>
                <w:rStyle w:val="af6"/>
                <w:rFonts w:eastAsia="宋体"/>
                <w:rPrChange w:id="14882" w:author="raye" w:date="2018-08-10T18:48:00Z">
                  <w:rPr>
                    <w:rFonts w:ascii="Calibri" w:eastAsia="宋体" w:hAnsi="Calibri" w:cstheme="minorHAnsi"/>
                    <w:kern w:val="0"/>
                    <w:szCs w:val="21"/>
                  </w:rPr>
                </w:rPrChange>
              </w:rPr>
            </w:pPr>
            <w:r w:rsidRPr="00CF1873">
              <w:rPr>
                <w:rStyle w:val="af6"/>
                <w:rFonts w:eastAsia="宋体"/>
                <w:rPrChange w:id="14883" w:author="raye" w:date="2018-08-10T18:48:00Z">
                  <w:rPr>
                    <w:rFonts w:ascii="Calibri" w:eastAsia="宋体" w:hAnsi="Calibri" w:cstheme="minorHAnsi"/>
                    <w:kern w:val="0"/>
                    <w:szCs w:val="21"/>
                  </w:rPr>
                </w:rPrChange>
              </w:rPr>
              <w:t>Yes</w:t>
            </w:r>
          </w:p>
        </w:tc>
      </w:tr>
      <w:tr w:rsidR="00F7260B" w:rsidRPr="00CF1873" w14:paraId="2A814EB0"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35278A80" w14:textId="77777777" w:rsidR="00F7260B" w:rsidRPr="00CF1873" w:rsidRDefault="00F7260B">
            <w:pPr>
              <w:widowControl/>
              <w:jc w:val="left"/>
              <w:rPr>
                <w:rStyle w:val="af6"/>
                <w:rFonts w:eastAsia="等线"/>
                <w:rPrChange w:id="14884"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48F923D2" w14:textId="77777777" w:rsidR="00F7260B" w:rsidRPr="00CF1873" w:rsidRDefault="00F7260B">
            <w:pPr>
              <w:widowControl/>
              <w:jc w:val="left"/>
              <w:rPr>
                <w:rStyle w:val="af6"/>
                <w:rFonts w:eastAsia="宋体"/>
                <w:rPrChange w:id="14885" w:author="raye" w:date="2018-08-10T18:48:00Z">
                  <w:rPr>
                    <w:rFonts w:ascii="Calibri" w:eastAsia="宋体" w:hAnsi="Calibri" w:cstheme="minorHAnsi"/>
                    <w:kern w:val="0"/>
                    <w:szCs w:val="21"/>
                  </w:rPr>
                </w:rPrChange>
              </w:rPr>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18E00888" w14:textId="77777777" w:rsidR="00F7260B" w:rsidRPr="00CF1873" w:rsidRDefault="00F7260B">
            <w:pPr>
              <w:widowControl/>
              <w:jc w:val="left"/>
              <w:rPr>
                <w:rStyle w:val="af6"/>
                <w:rFonts w:eastAsia="宋体"/>
                <w:rPrChange w:id="14886" w:author="raye" w:date="2018-08-10T18:48:00Z">
                  <w:rPr>
                    <w:rFonts w:ascii="Calibri" w:eastAsia="宋体" w:hAnsi="Calibri" w:cstheme="minorHAnsi"/>
                    <w:kern w:val="0"/>
                    <w:szCs w:val="21"/>
                  </w:rPr>
                </w:rPrChange>
              </w:rPr>
            </w:pP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65B409B1" w14:textId="77777777" w:rsidR="00F7260B" w:rsidRPr="00CF1873" w:rsidRDefault="00F7260B">
            <w:pPr>
              <w:widowControl/>
              <w:jc w:val="left"/>
              <w:rPr>
                <w:rStyle w:val="af6"/>
                <w:rFonts w:eastAsia="宋体"/>
                <w:rPrChange w:id="14887" w:author="raye" w:date="2018-08-10T18:48:00Z">
                  <w:rPr>
                    <w:rFonts w:ascii="Calibri" w:eastAsia="宋体" w:hAnsi="Calibri" w:cstheme="minorHAnsi"/>
                    <w:kern w:val="0"/>
                    <w:szCs w:val="21"/>
                  </w:rPr>
                </w:rPrChange>
              </w:rPr>
            </w:pPr>
            <w:r w:rsidRPr="00CF1873">
              <w:rPr>
                <w:rStyle w:val="af6"/>
                <w:rFonts w:eastAsia="宋体"/>
                <w:rPrChange w:id="14888" w:author="raye" w:date="2018-08-10T18:48:00Z">
                  <w:rPr>
                    <w:rFonts w:ascii="Calibri" w:eastAsia="宋体" w:hAnsi="Calibri"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6E4C5A9" w14:textId="77777777" w:rsidR="00F7260B" w:rsidRPr="00CF1873" w:rsidRDefault="00F7260B" w:rsidP="00022A05">
            <w:pPr>
              <w:pStyle w:val="a0"/>
              <w:widowControl/>
              <w:numPr>
                <w:ilvl w:val="0"/>
                <w:numId w:val="102"/>
              </w:numPr>
              <w:ind w:firstLineChars="0"/>
              <w:jc w:val="left"/>
              <w:rPr>
                <w:rStyle w:val="af6"/>
                <w:rFonts w:eastAsia="宋体"/>
                <w:rPrChange w:id="14889" w:author="raye" w:date="2018-08-10T18:48:00Z">
                  <w:rPr>
                    <w:rFonts w:ascii="Calibri" w:eastAsia="宋体" w:hAnsi="Calibri" w:cstheme="minorHAnsi"/>
                    <w:kern w:val="0"/>
                    <w:szCs w:val="21"/>
                  </w:rPr>
                </w:rPrChange>
              </w:rPr>
            </w:pPr>
            <w:r w:rsidRPr="00CF1873">
              <w:rPr>
                <w:rStyle w:val="af6"/>
                <w:rFonts w:eastAsia="宋体"/>
                <w:rPrChange w:id="14890" w:author="raye" w:date="2018-08-10T18:48:00Z">
                  <w:rPr>
                    <w:rFonts w:ascii="Calibri" w:eastAsia="宋体" w:hAnsi="Calibri" w:cstheme="minorHAnsi"/>
                    <w:kern w:val="0"/>
                    <w:szCs w:val="21"/>
                  </w:rPr>
                </w:rPrChange>
              </w:rPr>
              <w:t>Evidence Management (Editable)</w:t>
            </w:r>
          </w:p>
          <w:p w14:paraId="517FAF9F" w14:textId="77777777" w:rsidR="00F7260B" w:rsidRPr="00CF1873" w:rsidRDefault="00F7260B" w:rsidP="00022A05">
            <w:pPr>
              <w:pStyle w:val="a0"/>
              <w:widowControl/>
              <w:numPr>
                <w:ilvl w:val="0"/>
                <w:numId w:val="102"/>
              </w:numPr>
              <w:ind w:firstLineChars="0"/>
              <w:jc w:val="left"/>
              <w:rPr>
                <w:rStyle w:val="af6"/>
                <w:rFonts w:eastAsia="等线"/>
                <w:rPrChange w:id="14891" w:author="raye" w:date="2018-08-10T18:48:00Z">
                  <w:rPr>
                    <w:rFonts w:ascii="等线" w:eastAsia="等线" w:hAnsi="等线" w:cstheme="minorHAnsi"/>
                    <w:kern w:val="0"/>
                    <w:szCs w:val="21"/>
                  </w:rPr>
                </w:rPrChange>
              </w:rPr>
            </w:pPr>
            <w:r w:rsidRPr="00CF1873">
              <w:rPr>
                <w:rStyle w:val="af6"/>
                <w:rFonts w:eastAsia="宋体"/>
                <w:rPrChange w:id="14892" w:author="raye" w:date="2018-08-10T18:48:00Z">
                  <w:rPr>
                    <w:rFonts w:ascii="Calibri" w:eastAsia="宋体" w:hAnsi="Calibri" w:cstheme="minorHAnsi"/>
                    <w:kern w:val="0"/>
                    <w:szCs w:val="21"/>
                  </w:rPr>
                </w:rPrChange>
              </w:rPr>
              <w:t>Check (Editable)</w:t>
            </w:r>
          </w:p>
        </w:tc>
      </w:tr>
      <w:tr w:rsidR="00F7260B" w:rsidRPr="00CF1873" w14:paraId="022E9454" w14:textId="77777777" w:rsidTr="005F17DB">
        <w:trPr>
          <w:trHeight w:val="525"/>
        </w:trPr>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DB48D4E" w14:textId="77777777" w:rsidR="00F7260B" w:rsidRPr="00CF1873" w:rsidRDefault="00F7260B">
            <w:pPr>
              <w:widowControl/>
              <w:jc w:val="center"/>
              <w:rPr>
                <w:rStyle w:val="af6"/>
                <w:rFonts w:eastAsia="等线"/>
                <w:rPrChange w:id="14893" w:author="raye" w:date="2018-08-10T18:48:00Z">
                  <w:rPr>
                    <w:rFonts w:ascii="等线" w:eastAsia="等线" w:hAnsi="等线" w:cstheme="minorHAnsi"/>
                    <w:kern w:val="0"/>
                    <w:szCs w:val="21"/>
                  </w:rPr>
                </w:rPrChange>
              </w:rPr>
            </w:pPr>
            <w:r w:rsidRPr="00CF1873">
              <w:rPr>
                <w:rStyle w:val="af6"/>
                <w:rFonts w:eastAsia="宋体"/>
                <w:rPrChange w:id="14894" w:author="raye" w:date="2018-08-10T18:48:00Z">
                  <w:rPr>
                    <w:rFonts w:ascii="Calibri" w:eastAsia="宋体" w:hAnsi="Calibri" w:cstheme="minorHAnsi"/>
                    <w:kern w:val="0"/>
                    <w:szCs w:val="21"/>
                  </w:rPr>
                </w:rPrChange>
              </w:rPr>
              <w:t>7A</w:t>
            </w:r>
          </w:p>
        </w:tc>
        <w:tc>
          <w:tcPr>
            <w:tcW w:w="1275" w:type="dxa"/>
            <w:vMerge w:val="restart"/>
            <w:tcBorders>
              <w:top w:val="single" w:sz="4" w:space="0" w:color="auto"/>
              <w:left w:val="single" w:sz="4" w:space="0" w:color="auto"/>
              <w:bottom w:val="single" w:sz="4" w:space="0" w:color="auto"/>
              <w:right w:val="single" w:sz="4" w:space="0" w:color="auto"/>
            </w:tcBorders>
            <w:vAlign w:val="center"/>
            <w:hideMark/>
          </w:tcPr>
          <w:p w14:paraId="529DBB3B" w14:textId="77777777" w:rsidR="00F7260B" w:rsidRPr="00CF1873" w:rsidRDefault="00F7260B">
            <w:pPr>
              <w:widowControl/>
              <w:jc w:val="left"/>
              <w:rPr>
                <w:rStyle w:val="af6"/>
                <w:rFonts w:eastAsia="宋体"/>
                <w:rPrChange w:id="14895" w:author="raye" w:date="2018-08-10T18:48:00Z">
                  <w:rPr>
                    <w:rFonts w:ascii="Calibri" w:eastAsia="宋体" w:hAnsi="Calibri" w:cstheme="minorHAnsi"/>
                    <w:kern w:val="0"/>
                    <w:szCs w:val="21"/>
                  </w:rPr>
                </w:rPrChange>
              </w:rPr>
            </w:pPr>
            <w:r w:rsidRPr="00CF1873">
              <w:rPr>
                <w:rStyle w:val="af6"/>
                <w:rFonts w:eastAsia="宋体"/>
                <w:rPrChange w:id="14896" w:author="raye" w:date="2018-08-10T18:48:00Z">
                  <w:rPr>
                    <w:rFonts w:ascii="Calibri" w:eastAsia="宋体" w:hAnsi="Calibri" w:cstheme="minorHAnsi"/>
                    <w:kern w:val="0"/>
                    <w:szCs w:val="21"/>
                  </w:rPr>
                </w:rPrChange>
              </w:rPr>
              <w:t>Click Return to OA and send it successfully.</w:t>
            </w:r>
          </w:p>
        </w:tc>
        <w:tc>
          <w:tcPr>
            <w:tcW w:w="1842" w:type="dxa"/>
            <w:tcBorders>
              <w:top w:val="single" w:sz="4" w:space="0" w:color="auto"/>
              <w:left w:val="single" w:sz="4" w:space="0" w:color="auto"/>
              <w:bottom w:val="single" w:sz="4" w:space="0" w:color="auto"/>
              <w:right w:val="single" w:sz="4" w:space="0" w:color="auto"/>
            </w:tcBorders>
            <w:vAlign w:val="center"/>
            <w:hideMark/>
          </w:tcPr>
          <w:p w14:paraId="0824B4BB" w14:textId="77777777" w:rsidR="00F7260B" w:rsidRPr="00CF1873" w:rsidRDefault="00F7260B">
            <w:pPr>
              <w:widowControl/>
              <w:jc w:val="left"/>
              <w:rPr>
                <w:rStyle w:val="af6"/>
                <w:rFonts w:eastAsia="宋体"/>
                <w:rPrChange w:id="14897" w:author="raye" w:date="2018-08-10T18:48:00Z">
                  <w:rPr>
                    <w:rFonts w:ascii="Calibri" w:eastAsia="宋体" w:hAnsi="Calibri" w:cstheme="minorHAnsi"/>
                    <w:kern w:val="0"/>
                    <w:szCs w:val="21"/>
                  </w:rPr>
                </w:rPrChange>
              </w:rPr>
            </w:pPr>
            <w:r w:rsidRPr="00CF1873">
              <w:rPr>
                <w:rStyle w:val="af6"/>
                <w:rFonts w:eastAsia="宋体"/>
                <w:rPrChange w:id="14898" w:author="raye" w:date="2018-08-10T18:48:00Z">
                  <w:rPr>
                    <w:rFonts w:ascii="Calibri" w:eastAsia="宋体" w:hAnsi="Calibri" w:cstheme="minorHAnsi"/>
                    <w:kern w:val="0"/>
                    <w:szCs w:val="21"/>
                  </w:rPr>
                </w:rPrChange>
              </w:rPr>
              <w:t>Pending List</w:t>
            </w:r>
          </w:p>
        </w:tc>
        <w:tc>
          <w:tcPr>
            <w:tcW w:w="1133" w:type="dxa"/>
            <w:tcBorders>
              <w:top w:val="single" w:sz="4" w:space="0" w:color="auto"/>
              <w:left w:val="single" w:sz="4" w:space="0" w:color="auto"/>
              <w:bottom w:val="single" w:sz="4" w:space="0" w:color="auto"/>
              <w:right w:val="single" w:sz="4" w:space="0" w:color="auto"/>
            </w:tcBorders>
            <w:vAlign w:val="center"/>
            <w:hideMark/>
          </w:tcPr>
          <w:p w14:paraId="03362BCD" w14:textId="77777777" w:rsidR="00F7260B" w:rsidRPr="00CF1873" w:rsidRDefault="00F7260B">
            <w:pPr>
              <w:widowControl/>
              <w:jc w:val="left"/>
              <w:rPr>
                <w:rStyle w:val="af6"/>
                <w:rFonts w:eastAsia="宋体"/>
                <w:rPrChange w:id="14899" w:author="raye" w:date="2018-08-10T18:48:00Z">
                  <w:rPr>
                    <w:rFonts w:ascii="Calibri" w:eastAsia="宋体" w:hAnsi="Calibri" w:cstheme="minorHAnsi"/>
                    <w:kern w:val="0"/>
                    <w:szCs w:val="21"/>
                  </w:rPr>
                </w:rPrChange>
              </w:rPr>
            </w:pPr>
            <w:r w:rsidRPr="00CF1873">
              <w:rPr>
                <w:rStyle w:val="af6"/>
                <w:rFonts w:eastAsia="宋体"/>
                <w:rPrChange w:id="14900" w:author="raye" w:date="2018-08-10T18:48:00Z">
                  <w:rPr>
                    <w:rFonts w:ascii="Calibri" w:eastAsia="宋体" w:hAnsi="Calibri"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vAlign w:val="center"/>
            <w:hideMark/>
          </w:tcPr>
          <w:p w14:paraId="503AFDFC" w14:textId="77777777" w:rsidR="00F7260B" w:rsidRPr="00CF1873" w:rsidRDefault="00F7260B">
            <w:pPr>
              <w:widowControl/>
              <w:jc w:val="left"/>
              <w:rPr>
                <w:rStyle w:val="af6"/>
                <w:rFonts w:eastAsia="宋体"/>
                <w:rPrChange w:id="14901" w:author="raye" w:date="2018-08-10T18:48:00Z">
                  <w:rPr>
                    <w:rFonts w:ascii="Calibri" w:eastAsia="宋体" w:hAnsi="Calibri" w:cstheme="minorHAnsi"/>
                    <w:kern w:val="0"/>
                    <w:szCs w:val="21"/>
                  </w:rPr>
                </w:rPrChange>
              </w:rPr>
            </w:pPr>
            <w:r w:rsidRPr="00CF1873">
              <w:rPr>
                <w:rStyle w:val="af6"/>
                <w:rFonts w:eastAsia="宋体"/>
                <w:rPrChange w:id="14902" w:author="raye" w:date="2018-08-10T18:48:00Z">
                  <w:rPr>
                    <w:rFonts w:ascii="Calibri" w:eastAsia="宋体" w:hAnsi="Calibri" w:cstheme="minorHAnsi"/>
                    <w:kern w:val="0"/>
                    <w:szCs w:val="21"/>
                  </w:rPr>
                </w:rPrChange>
              </w:rPr>
              <w:t>Details</w:t>
            </w:r>
          </w:p>
        </w:tc>
      </w:tr>
      <w:tr w:rsidR="00F7260B" w:rsidRPr="00CF1873" w14:paraId="05E219EE"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FFD1496" w14:textId="77777777" w:rsidR="00F7260B" w:rsidRPr="00CF1873" w:rsidRDefault="00F7260B">
            <w:pPr>
              <w:widowControl/>
              <w:jc w:val="left"/>
              <w:rPr>
                <w:rStyle w:val="af6"/>
                <w:rFonts w:eastAsia="等线"/>
                <w:rPrChange w:id="14903"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3B0B8F91" w14:textId="77777777" w:rsidR="00F7260B" w:rsidRPr="00CF1873" w:rsidRDefault="00F7260B">
            <w:pPr>
              <w:widowControl/>
              <w:jc w:val="left"/>
              <w:rPr>
                <w:rStyle w:val="af6"/>
                <w:rFonts w:eastAsia="宋体"/>
                <w:rPrChange w:id="14904" w:author="raye" w:date="2018-08-10T18:48:00Z">
                  <w:rPr>
                    <w:rFonts w:ascii="Calibri" w:eastAsia="宋体" w:hAnsi="Calibri" w:cstheme="minorHAnsi"/>
                    <w:kern w:val="0"/>
                    <w:szCs w:val="21"/>
                  </w:rPr>
                </w:rPrChange>
              </w:rPr>
            </w:pPr>
          </w:p>
        </w:tc>
        <w:tc>
          <w:tcPr>
            <w:tcW w:w="1842" w:type="dxa"/>
            <w:vMerge w:val="restart"/>
            <w:tcBorders>
              <w:top w:val="single" w:sz="4" w:space="0" w:color="auto"/>
              <w:left w:val="single" w:sz="4" w:space="0" w:color="auto"/>
              <w:bottom w:val="single" w:sz="4" w:space="0" w:color="auto"/>
              <w:right w:val="single" w:sz="4" w:space="0" w:color="auto"/>
            </w:tcBorders>
            <w:hideMark/>
          </w:tcPr>
          <w:p w14:paraId="458F8CAF" w14:textId="77777777" w:rsidR="00F7260B" w:rsidRPr="00CF1873" w:rsidRDefault="00F7260B">
            <w:pPr>
              <w:widowControl/>
              <w:jc w:val="left"/>
              <w:rPr>
                <w:rStyle w:val="af6"/>
                <w:rFonts w:eastAsia="宋体"/>
                <w:rPrChange w:id="14905" w:author="raye" w:date="2018-08-10T18:48:00Z">
                  <w:rPr>
                    <w:rFonts w:ascii="Calibri" w:eastAsia="宋体" w:hAnsi="Calibri" w:cstheme="minorHAnsi"/>
                    <w:kern w:val="0"/>
                    <w:szCs w:val="21"/>
                  </w:rPr>
                </w:rPrChange>
              </w:rPr>
            </w:pPr>
            <w:r w:rsidRPr="00CF1873">
              <w:rPr>
                <w:rStyle w:val="af6"/>
                <w:rFonts w:eastAsia="宋体"/>
                <w:rPrChange w:id="14906" w:author="raye" w:date="2018-08-10T18:48:00Z">
                  <w:rPr>
                    <w:rFonts w:ascii="Calibri" w:eastAsia="宋体" w:hAnsi="Calibri" w:cstheme="minorHAnsi"/>
                    <w:kern w:val="0"/>
                    <w:szCs w:val="21"/>
                  </w:rPr>
                </w:rPrChange>
              </w:rPr>
              <w:t>Details&gt;&gt;Customer Information</w:t>
            </w:r>
          </w:p>
        </w:tc>
        <w:tc>
          <w:tcPr>
            <w:tcW w:w="1133" w:type="dxa"/>
            <w:tcBorders>
              <w:top w:val="single" w:sz="4" w:space="0" w:color="auto"/>
              <w:left w:val="single" w:sz="4" w:space="0" w:color="auto"/>
              <w:bottom w:val="single" w:sz="4" w:space="0" w:color="auto"/>
              <w:right w:val="single" w:sz="4" w:space="0" w:color="auto"/>
            </w:tcBorders>
            <w:vAlign w:val="center"/>
            <w:hideMark/>
          </w:tcPr>
          <w:p w14:paraId="2F14FBB4" w14:textId="77777777" w:rsidR="00F7260B" w:rsidRPr="00CF1873" w:rsidRDefault="00F7260B">
            <w:pPr>
              <w:widowControl/>
              <w:jc w:val="left"/>
              <w:rPr>
                <w:rStyle w:val="af6"/>
                <w:rFonts w:eastAsia="宋体"/>
                <w:rPrChange w:id="14907" w:author="raye" w:date="2018-08-10T18:48:00Z">
                  <w:rPr>
                    <w:rFonts w:ascii="Calibri" w:eastAsia="宋体" w:hAnsi="Calibri" w:cstheme="minorHAnsi"/>
                    <w:kern w:val="0"/>
                    <w:szCs w:val="21"/>
                  </w:rPr>
                </w:rPrChange>
              </w:rPr>
            </w:pPr>
            <w:r w:rsidRPr="00CF1873">
              <w:rPr>
                <w:rStyle w:val="af6"/>
                <w:rFonts w:eastAsia="宋体"/>
                <w:rPrChange w:id="14908" w:author="raye" w:date="2018-08-10T18:48:00Z">
                  <w:rPr>
                    <w:rFonts w:ascii="Calibri" w:eastAsia="宋体" w:hAnsi="Calibri" w:cstheme="minorHAnsi"/>
                    <w:kern w:val="0"/>
                    <w:szCs w:val="21"/>
                  </w:rPr>
                </w:rPrChange>
              </w:rPr>
              <w:t>Status</w:t>
            </w:r>
          </w:p>
        </w:tc>
        <w:tc>
          <w:tcPr>
            <w:tcW w:w="3966" w:type="dxa"/>
            <w:tcBorders>
              <w:top w:val="single" w:sz="4" w:space="0" w:color="auto"/>
              <w:left w:val="single" w:sz="4" w:space="0" w:color="auto"/>
              <w:bottom w:val="single" w:sz="4" w:space="0" w:color="auto"/>
              <w:right w:val="single" w:sz="4" w:space="0" w:color="auto"/>
            </w:tcBorders>
            <w:vAlign w:val="center"/>
            <w:hideMark/>
          </w:tcPr>
          <w:p w14:paraId="5308F1F8" w14:textId="77777777" w:rsidR="00F7260B" w:rsidRPr="00CF1873" w:rsidRDefault="00F7260B" w:rsidP="00022A05">
            <w:pPr>
              <w:pStyle w:val="a0"/>
              <w:widowControl/>
              <w:numPr>
                <w:ilvl w:val="0"/>
                <w:numId w:val="103"/>
              </w:numPr>
              <w:ind w:firstLineChars="0"/>
              <w:jc w:val="left"/>
              <w:rPr>
                <w:rStyle w:val="af6"/>
                <w:rFonts w:eastAsia="宋体"/>
                <w:rPrChange w:id="14909" w:author="raye" w:date="2018-08-10T18:48:00Z">
                  <w:rPr>
                    <w:rFonts w:ascii="Calibri" w:eastAsia="宋体" w:hAnsi="Calibri" w:cstheme="minorHAnsi"/>
                    <w:kern w:val="0"/>
                    <w:szCs w:val="21"/>
                  </w:rPr>
                </w:rPrChange>
              </w:rPr>
            </w:pPr>
            <w:r w:rsidRPr="00CF1873">
              <w:rPr>
                <w:rStyle w:val="af6"/>
                <w:rFonts w:eastAsia="宋体"/>
                <w:rPrChange w:id="14910" w:author="raye" w:date="2018-08-10T18:48:00Z">
                  <w:rPr>
                    <w:rFonts w:ascii="Calibri" w:eastAsia="宋体" w:hAnsi="Calibri" w:cstheme="minorHAnsi"/>
                    <w:kern w:val="0"/>
                    <w:szCs w:val="21"/>
                  </w:rPr>
                </w:rPrChange>
              </w:rPr>
              <w:t xml:space="preserve">Pending Operations Analyst Modify </w:t>
            </w:r>
          </w:p>
          <w:p w14:paraId="19379F2C" w14:textId="77777777" w:rsidR="00F7260B" w:rsidRPr="00CF1873" w:rsidRDefault="00F7260B" w:rsidP="00022A05">
            <w:pPr>
              <w:pStyle w:val="a0"/>
              <w:widowControl/>
              <w:numPr>
                <w:ilvl w:val="0"/>
                <w:numId w:val="104"/>
              </w:numPr>
              <w:ind w:firstLineChars="0"/>
              <w:jc w:val="left"/>
              <w:rPr>
                <w:rStyle w:val="af6"/>
                <w:rFonts w:eastAsia="等线"/>
                <w:rPrChange w:id="14911" w:author="raye" w:date="2018-08-10T18:48:00Z">
                  <w:rPr>
                    <w:rFonts w:ascii="等线" w:eastAsia="等线" w:hAnsi="等线" w:cstheme="minorHAnsi"/>
                    <w:kern w:val="0"/>
                    <w:szCs w:val="21"/>
                  </w:rPr>
                </w:rPrChange>
              </w:rPr>
            </w:pPr>
            <w:r w:rsidRPr="00CF1873">
              <w:rPr>
                <w:rStyle w:val="af6"/>
                <w:rFonts w:eastAsia="宋体"/>
                <w:rPrChange w:id="14912" w:author="raye" w:date="2018-08-10T18:48:00Z">
                  <w:rPr>
                    <w:rFonts w:ascii="Calibri" w:eastAsia="宋体" w:hAnsi="Calibri" w:cstheme="minorHAnsi"/>
                    <w:kern w:val="0"/>
                    <w:szCs w:val="21"/>
                  </w:rPr>
                </w:rPrChange>
              </w:rPr>
              <w:t>Under Operations Analyst Modify</w:t>
            </w:r>
          </w:p>
        </w:tc>
      </w:tr>
      <w:tr w:rsidR="00F7260B" w:rsidRPr="00CF1873" w14:paraId="055B297B"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E0962C0" w14:textId="77777777" w:rsidR="00F7260B" w:rsidRPr="00CF1873" w:rsidRDefault="00F7260B">
            <w:pPr>
              <w:widowControl/>
              <w:jc w:val="left"/>
              <w:rPr>
                <w:rStyle w:val="af6"/>
                <w:rFonts w:eastAsia="等线"/>
                <w:rPrChange w:id="14913"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591E4ECB" w14:textId="77777777" w:rsidR="00F7260B" w:rsidRPr="00CF1873" w:rsidRDefault="00F7260B">
            <w:pPr>
              <w:widowControl/>
              <w:jc w:val="left"/>
              <w:rPr>
                <w:rStyle w:val="af6"/>
                <w:rFonts w:eastAsia="宋体"/>
                <w:rPrChange w:id="14914" w:author="raye" w:date="2018-08-10T18:48:00Z">
                  <w:rPr>
                    <w:rFonts w:ascii="Calibri" w:eastAsia="宋体" w:hAnsi="Calibri" w:cstheme="minorHAnsi"/>
                    <w:kern w:val="0"/>
                    <w:szCs w:val="21"/>
                  </w:rPr>
                </w:rPrChange>
              </w:rPr>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7AC1A2ED" w14:textId="77777777" w:rsidR="00F7260B" w:rsidRPr="00CF1873" w:rsidRDefault="00F7260B">
            <w:pPr>
              <w:widowControl/>
              <w:jc w:val="left"/>
              <w:rPr>
                <w:rStyle w:val="af6"/>
                <w:rFonts w:eastAsia="宋体"/>
                <w:rPrChange w:id="14915" w:author="raye" w:date="2018-08-10T18:48:00Z">
                  <w:rPr>
                    <w:rFonts w:ascii="Calibri" w:eastAsia="宋体" w:hAnsi="Calibri" w:cstheme="minorHAnsi"/>
                    <w:kern w:val="0"/>
                    <w:szCs w:val="21"/>
                  </w:rPr>
                </w:rPrChange>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71944E7D" w14:textId="77777777" w:rsidR="00F7260B" w:rsidRPr="00CF1873" w:rsidRDefault="00F7260B">
            <w:pPr>
              <w:widowControl/>
              <w:jc w:val="left"/>
              <w:rPr>
                <w:rStyle w:val="af6"/>
                <w:rFonts w:eastAsia="宋体"/>
                <w:rPrChange w:id="14916" w:author="raye" w:date="2018-08-10T18:48:00Z">
                  <w:rPr>
                    <w:rFonts w:ascii="Calibri" w:eastAsia="宋体" w:hAnsi="Calibri" w:cstheme="minorHAnsi"/>
                    <w:kern w:val="0"/>
                    <w:szCs w:val="21"/>
                  </w:rPr>
                </w:rPrChange>
              </w:rPr>
            </w:pPr>
            <w:r w:rsidRPr="00CF1873">
              <w:rPr>
                <w:rStyle w:val="af6"/>
                <w:rFonts w:eastAsia="宋体"/>
                <w:rPrChange w:id="14917" w:author="raye" w:date="2018-08-10T18:48:00Z">
                  <w:rPr>
                    <w:rFonts w:ascii="Calibri" w:eastAsia="宋体" w:hAnsi="Calibri"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vAlign w:val="center"/>
            <w:hideMark/>
          </w:tcPr>
          <w:p w14:paraId="6193FCEE" w14:textId="77777777" w:rsidR="00F7260B" w:rsidRPr="00CF1873" w:rsidRDefault="00F7260B">
            <w:pPr>
              <w:widowControl/>
              <w:jc w:val="left"/>
              <w:rPr>
                <w:rStyle w:val="af6"/>
                <w:rFonts w:eastAsia="宋体"/>
                <w:rPrChange w:id="14918" w:author="raye" w:date="2018-08-10T18:48:00Z">
                  <w:rPr>
                    <w:rFonts w:ascii="Calibri" w:eastAsia="宋体" w:hAnsi="Calibri" w:cstheme="minorHAnsi"/>
                    <w:kern w:val="0"/>
                    <w:szCs w:val="21"/>
                  </w:rPr>
                </w:rPrChange>
              </w:rPr>
            </w:pPr>
            <w:r w:rsidRPr="00CF1873">
              <w:rPr>
                <w:rStyle w:val="af6"/>
                <w:rFonts w:eastAsia="宋体"/>
                <w:rPrChange w:id="14919" w:author="raye" w:date="2018-08-10T18:48:00Z">
                  <w:rPr>
                    <w:rFonts w:ascii="Calibri" w:eastAsia="宋体" w:hAnsi="Calibri" w:cstheme="minorHAnsi"/>
                    <w:kern w:val="0"/>
                    <w:szCs w:val="21"/>
                  </w:rPr>
                </w:rPrChange>
              </w:rPr>
              <w:t>Yes</w:t>
            </w:r>
          </w:p>
        </w:tc>
      </w:tr>
      <w:tr w:rsidR="00F7260B" w:rsidRPr="00CF1873" w14:paraId="0E364389"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15530032" w14:textId="77777777" w:rsidR="00F7260B" w:rsidRPr="00CF1873" w:rsidRDefault="00F7260B">
            <w:pPr>
              <w:widowControl/>
              <w:jc w:val="left"/>
              <w:rPr>
                <w:rStyle w:val="af6"/>
                <w:rFonts w:eastAsia="等线"/>
                <w:rPrChange w:id="14920"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2C3B2D98" w14:textId="77777777" w:rsidR="00F7260B" w:rsidRPr="00CF1873" w:rsidRDefault="00F7260B">
            <w:pPr>
              <w:widowControl/>
              <w:jc w:val="left"/>
              <w:rPr>
                <w:rStyle w:val="af6"/>
                <w:rFonts w:eastAsia="宋体"/>
                <w:rPrChange w:id="14921" w:author="raye" w:date="2018-08-10T18:48:00Z">
                  <w:rPr>
                    <w:rFonts w:ascii="Calibri" w:eastAsia="宋体" w:hAnsi="Calibri" w:cstheme="minorHAnsi"/>
                    <w:kern w:val="0"/>
                    <w:szCs w:val="21"/>
                  </w:rPr>
                </w:rPrChange>
              </w:rPr>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7550F93B" w14:textId="77777777" w:rsidR="00F7260B" w:rsidRPr="00CF1873" w:rsidRDefault="00F7260B">
            <w:pPr>
              <w:widowControl/>
              <w:jc w:val="left"/>
              <w:rPr>
                <w:rStyle w:val="af6"/>
                <w:rFonts w:eastAsia="宋体"/>
                <w:rPrChange w:id="14922" w:author="raye" w:date="2018-08-10T18:48:00Z">
                  <w:rPr>
                    <w:rFonts w:ascii="Calibri" w:eastAsia="宋体" w:hAnsi="Calibri" w:cstheme="minorHAnsi"/>
                    <w:kern w:val="0"/>
                    <w:szCs w:val="21"/>
                  </w:rPr>
                </w:rPrChange>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3E76448B" w14:textId="77777777" w:rsidR="00F7260B" w:rsidRPr="005F17DB" w:rsidRDefault="00F7260B">
            <w:pPr>
              <w:widowControl/>
              <w:jc w:val="left"/>
              <w:rPr>
                <w:rStyle w:val="af6"/>
                <w:rFonts w:eastAsia="宋体"/>
                <w:color w:val="000000" w:themeColor="text1"/>
                <w:rPrChange w:id="14923" w:author="raye" w:date="2018-08-10T18:53:00Z">
                  <w:rPr>
                    <w:rFonts w:ascii="Calibri" w:eastAsia="宋体" w:hAnsi="Calibri" w:cstheme="minorHAnsi"/>
                    <w:kern w:val="0"/>
                    <w:szCs w:val="21"/>
                  </w:rPr>
                </w:rPrChange>
              </w:rPr>
            </w:pPr>
            <w:r w:rsidRPr="005F17DB">
              <w:rPr>
                <w:rStyle w:val="af6"/>
                <w:rFonts w:eastAsia="宋体"/>
                <w:color w:val="000000" w:themeColor="text1"/>
                <w:rPrChange w:id="14924" w:author="raye" w:date="2018-08-10T18:53:00Z">
                  <w:rPr>
                    <w:rFonts w:ascii="Calibri" w:eastAsia="宋体" w:hAnsi="Calibri"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vAlign w:val="center"/>
            <w:hideMark/>
          </w:tcPr>
          <w:p w14:paraId="5A3068ED" w14:textId="5367CA8C" w:rsidR="00F7260B" w:rsidRPr="005F17DB" w:rsidRDefault="005F17DB">
            <w:pPr>
              <w:widowControl/>
              <w:jc w:val="left"/>
              <w:rPr>
                <w:rStyle w:val="af6"/>
                <w:rFonts w:eastAsia="宋体"/>
                <w:color w:val="000000" w:themeColor="text1"/>
                <w:rPrChange w:id="14925" w:author="raye" w:date="2018-08-10T18:53:00Z">
                  <w:rPr>
                    <w:rFonts w:ascii="Calibri" w:eastAsia="宋体" w:hAnsi="Calibri" w:cstheme="minorHAnsi"/>
                    <w:kern w:val="0"/>
                    <w:szCs w:val="21"/>
                  </w:rPr>
                </w:rPrChange>
              </w:rPr>
            </w:pPr>
            <w:ins w:id="14926" w:author="raye" w:date="2018-08-10T18:53:00Z">
              <w:r w:rsidRPr="005F17DB">
                <w:rPr>
                  <w:color w:val="000000" w:themeColor="text1"/>
                  <w:rPrChange w:id="14927" w:author="raye" w:date="2018-08-10T18:53:00Z">
                    <w:rPr>
                      <w:color w:val="FF0000"/>
                    </w:rPr>
                  </w:rPrChange>
                </w:rPr>
                <w:t>File Management</w:t>
              </w:r>
            </w:ins>
            <w:del w:id="14928" w:author="raye" w:date="2018-08-10T18:53:00Z">
              <w:r w:rsidR="00F7260B" w:rsidRPr="005F17DB" w:rsidDel="005F17DB">
                <w:rPr>
                  <w:rStyle w:val="af6"/>
                  <w:rFonts w:eastAsia="宋体"/>
                  <w:color w:val="000000" w:themeColor="text1"/>
                  <w:rPrChange w:id="14929" w:author="raye" w:date="2018-08-10T18:53:00Z">
                    <w:rPr>
                      <w:rFonts w:ascii="Calibri" w:eastAsia="宋体" w:hAnsi="Calibri" w:cstheme="minorHAnsi"/>
                      <w:kern w:val="0"/>
                      <w:szCs w:val="21"/>
                    </w:rPr>
                  </w:rPrChange>
                </w:rPr>
                <w:delText>NA</w:delText>
              </w:r>
            </w:del>
          </w:p>
        </w:tc>
      </w:tr>
      <w:tr w:rsidR="00F7260B" w:rsidRPr="00CF1873" w14:paraId="6CA439C4"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2C9A6C6" w14:textId="77777777" w:rsidR="00F7260B" w:rsidRPr="00CF1873" w:rsidRDefault="00F7260B">
            <w:pPr>
              <w:widowControl/>
              <w:jc w:val="left"/>
              <w:rPr>
                <w:rStyle w:val="af6"/>
                <w:rFonts w:eastAsia="等线"/>
                <w:rPrChange w:id="14930"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1D0FE920" w14:textId="77777777" w:rsidR="00F7260B" w:rsidRPr="00CF1873" w:rsidRDefault="00F7260B">
            <w:pPr>
              <w:widowControl/>
              <w:jc w:val="left"/>
              <w:rPr>
                <w:rStyle w:val="af6"/>
                <w:rFonts w:eastAsia="宋体"/>
                <w:rPrChange w:id="14931" w:author="raye" w:date="2018-08-10T18:48:00Z">
                  <w:rPr>
                    <w:rFonts w:ascii="Calibri" w:eastAsia="宋体" w:hAnsi="Calibri" w:cstheme="minorHAnsi"/>
                    <w:kern w:val="0"/>
                    <w:szCs w:val="21"/>
                  </w:rPr>
                </w:rPrChange>
              </w:rPr>
            </w:pPr>
          </w:p>
        </w:tc>
        <w:tc>
          <w:tcPr>
            <w:tcW w:w="1842" w:type="dxa"/>
            <w:vMerge w:val="restart"/>
            <w:tcBorders>
              <w:top w:val="single" w:sz="4" w:space="0" w:color="auto"/>
              <w:left w:val="single" w:sz="4" w:space="0" w:color="auto"/>
              <w:bottom w:val="single" w:sz="4" w:space="0" w:color="auto"/>
              <w:right w:val="single" w:sz="4" w:space="0" w:color="auto"/>
            </w:tcBorders>
            <w:hideMark/>
          </w:tcPr>
          <w:p w14:paraId="066F3962" w14:textId="77777777" w:rsidR="00F7260B" w:rsidRPr="00CF1873" w:rsidRDefault="00F7260B">
            <w:pPr>
              <w:widowControl/>
              <w:jc w:val="left"/>
              <w:rPr>
                <w:rStyle w:val="af6"/>
                <w:rFonts w:eastAsia="宋体"/>
                <w:rPrChange w:id="14932" w:author="raye" w:date="2018-08-10T18:48:00Z">
                  <w:rPr>
                    <w:rFonts w:ascii="Calibri" w:eastAsia="宋体" w:hAnsi="Calibri" w:cstheme="minorHAnsi"/>
                    <w:kern w:val="0"/>
                    <w:szCs w:val="21"/>
                  </w:rPr>
                </w:rPrChange>
              </w:rPr>
            </w:pPr>
            <w:r w:rsidRPr="00CF1873">
              <w:rPr>
                <w:rStyle w:val="af6"/>
                <w:rFonts w:eastAsia="宋体"/>
                <w:rPrChange w:id="14933" w:author="raye" w:date="2018-08-10T18:48:00Z">
                  <w:rPr>
                    <w:rFonts w:ascii="Calibri" w:eastAsia="宋体" w:hAnsi="Calibri" w:cstheme="minorHAnsi"/>
                    <w:kern w:val="0"/>
                    <w:szCs w:val="21"/>
                  </w:rPr>
                </w:rPrChange>
              </w:rPr>
              <w:t>Details&gt;&gt;Confirms Case</w:t>
            </w:r>
          </w:p>
        </w:tc>
        <w:tc>
          <w:tcPr>
            <w:tcW w:w="1133" w:type="dxa"/>
            <w:tcBorders>
              <w:top w:val="single" w:sz="4" w:space="0" w:color="auto"/>
              <w:left w:val="single" w:sz="4" w:space="0" w:color="auto"/>
              <w:bottom w:val="single" w:sz="4" w:space="0" w:color="auto"/>
              <w:right w:val="single" w:sz="4" w:space="0" w:color="auto"/>
            </w:tcBorders>
            <w:vAlign w:val="center"/>
            <w:hideMark/>
          </w:tcPr>
          <w:p w14:paraId="73F92663" w14:textId="77777777" w:rsidR="00F7260B" w:rsidRPr="00CF1873" w:rsidRDefault="00F7260B">
            <w:pPr>
              <w:widowControl/>
              <w:jc w:val="left"/>
              <w:rPr>
                <w:rStyle w:val="af6"/>
                <w:rFonts w:eastAsia="宋体"/>
                <w:rPrChange w:id="14934" w:author="raye" w:date="2018-08-10T18:48:00Z">
                  <w:rPr>
                    <w:rFonts w:ascii="Calibri" w:eastAsia="宋体" w:hAnsi="Calibri" w:cstheme="minorHAnsi"/>
                    <w:kern w:val="0"/>
                    <w:szCs w:val="21"/>
                  </w:rPr>
                </w:rPrChange>
              </w:rPr>
            </w:pPr>
            <w:r w:rsidRPr="00CF1873">
              <w:rPr>
                <w:rStyle w:val="af6"/>
                <w:rFonts w:eastAsia="宋体"/>
                <w:rPrChange w:id="14935" w:author="raye" w:date="2018-08-10T18:48:00Z">
                  <w:rPr>
                    <w:rFonts w:ascii="Calibri" w:eastAsia="宋体" w:hAnsi="Calibri"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vAlign w:val="center"/>
            <w:hideMark/>
          </w:tcPr>
          <w:p w14:paraId="3842903D" w14:textId="77777777" w:rsidR="00F7260B" w:rsidRPr="00CF1873" w:rsidRDefault="00F7260B">
            <w:pPr>
              <w:widowControl/>
              <w:jc w:val="left"/>
              <w:rPr>
                <w:rStyle w:val="af6"/>
                <w:rFonts w:eastAsia="宋体"/>
                <w:rPrChange w:id="14936" w:author="raye" w:date="2018-08-10T18:48:00Z">
                  <w:rPr>
                    <w:rFonts w:ascii="Calibri" w:eastAsia="宋体" w:hAnsi="Calibri" w:cstheme="minorHAnsi"/>
                    <w:kern w:val="0"/>
                    <w:szCs w:val="21"/>
                  </w:rPr>
                </w:rPrChange>
              </w:rPr>
            </w:pPr>
            <w:r w:rsidRPr="00CF1873">
              <w:rPr>
                <w:rStyle w:val="af6"/>
                <w:rFonts w:eastAsia="宋体"/>
                <w:rPrChange w:id="14937" w:author="raye" w:date="2018-08-10T18:48:00Z">
                  <w:rPr>
                    <w:rFonts w:ascii="Calibri" w:eastAsia="宋体" w:hAnsi="Calibri" w:cstheme="minorHAnsi"/>
                    <w:kern w:val="0"/>
                    <w:szCs w:val="21"/>
                  </w:rPr>
                </w:rPrChange>
              </w:rPr>
              <w:t>As same as above</w:t>
            </w:r>
          </w:p>
        </w:tc>
      </w:tr>
      <w:tr w:rsidR="00F7260B" w:rsidRPr="00CF1873" w14:paraId="00A84CC0"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73490A96" w14:textId="77777777" w:rsidR="00F7260B" w:rsidRPr="00CF1873" w:rsidRDefault="00F7260B">
            <w:pPr>
              <w:widowControl/>
              <w:jc w:val="left"/>
              <w:rPr>
                <w:rStyle w:val="af6"/>
                <w:rFonts w:eastAsia="等线"/>
                <w:rPrChange w:id="14938"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54281C65" w14:textId="77777777" w:rsidR="00F7260B" w:rsidRPr="00CF1873" w:rsidRDefault="00F7260B">
            <w:pPr>
              <w:widowControl/>
              <w:jc w:val="left"/>
              <w:rPr>
                <w:rStyle w:val="af6"/>
                <w:rFonts w:eastAsia="宋体"/>
                <w:rPrChange w:id="14939" w:author="raye" w:date="2018-08-10T18:48:00Z">
                  <w:rPr>
                    <w:rFonts w:ascii="Calibri" w:eastAsia="宋体" w:hAnsi="Calibri" w:cstheme="minorHAnsi"/>
                    <w:kern w:val="0"/>
                    <w:szCs w:val="21"/>
                  </w:rPr>
                </w:rPrChange>
              </w:rPr>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21D62AEE" w14:textId="77777777" w:rsidR="00F7260B" w:rsidRPr="00CF1873" w:rsidRDefault="00F7260B">
            <w:pPr>
              <w:widowControl/>
              <w:jc w:val="left"/>
              <w:rPr>
                <w:rStyle w:val="af6"/>
                <w:rFonts w:eastAsia="宋体"/>
                <w:rPrChange w:id="14940" w:author="raye" w:date="2018-08-10T18:48:00Z">
                  <w:rPr>
                    <w:rFonts w:ascii="Calibri" w:eastAsia="宋体" w:hAnsi="Calibri" w:cstheme="minorHAnsi"/>
                    <w:kern w:val="0"/>
                    <w:szCs w:val="21"/>
                  </w:rPr>
                </w:rPrChange>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3039B6F1" w14:textId="77777777" w:rsidR="00F7260B" w:rsidRPr="00CF1873" w:rsidRDefault="00F7260B">
            <w:pPr>
              <w:widowControl/>
              <w:jc w:val="left"/>
              <w:rPr>
                <w:rStyle w:val="af6"/>
                <w:rFonts w:eastAsia="宋体"/>
                <w:rPrChange w:id="14941" w:author="raye" w:date="2018-08-10T18:48:00Z">
                  <w:rPr>
                    <w:rFonts w:ascii="Calibri" w:eastAsia="宋体" w:hAnsi="Calibri" w:cstheme="minorHAnsi"/>
                    <w:kern w:val="0"/>
                    <w:szCs w:val="21"/>
                  </w:rPr>
                </w:rPrChange>
              </w:rPr>
            </w:pPr>
            <w:r w:rsidRPr="00CF1873">
              <w:rPr>
                <w:rStyle w:val="af6"/>
                <w:rFonts w:eastAsia="宋体"/>
                <w:rPrChange w:id="14942" w:author="raye" w:date="2018-08-10T18:48:00Z">
                  <w:rPr>
                    <w:rFonts w:ascii="Calibri" w:eastAsia="宋体" w:hAnsi="Calibri"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vAlign w:val="center"/>
            <w:hideMark/>
          </w:tcPr>
          <w:p w14:paraId="312C0428" w14:textId="77777777" w:rsidR="00F7260B" w:rsidRPr="00CF1873" w:rsidRDefault="00F7260B">
            <w:pPr>
              <w:widowControl/>
              <w:jc w:val="left"/>
              <w:rPr>
                <w:rStyle w:val="af6"/>
                <w:rFonts w:eastAsia="宋体"/>
                <w:rPrChange w:id="14943" w:author="raye" w:date="2018-08-10T18:48:00Z">
                  <w:rPr>
                    <w:rFonts w:ascii="Calibri" w:eastAsia="宋体" w:hAnsi="Calibri" w:cstheme="minorHAnsi"/>
                    <w:kern w:val="0"/>
                    <w:szCs w:val="21"/>
                  </w:rPr>
                </w:rPrChange>
              </w:rPr>
            </w:pPr>
            <w:r w:rsidRPr="00CF1873">
              <w:rPr>
                <w:rStyle w:val="af6"/>
                <w:rFonts w:eastAsia="宋体"/>
                <w:rPrChange w:id="14944" w:author="raye" w:date="2018-08-10T18:48:00Z">
                  <w:rPr>
                    <w:rFonts w:ascii="Calibri" w:eastAsia="宋体" w:hAnsi="Calibri" w:cstheme="minorHAnsi"/>
                    <w:kern w:val="0"/>
                    <w:szCs w:val="21"/>
                  </w:rPr>
                </w:rPrChange>
              </w:rPr>
              <w:t>All Forms(only export, not editable)</w:t>
            </w:r>
          </w:p>
        </w:tc>
      </w:tr>
      <w:tr w:rsidR="00F7260B" w:rsidRPr="00CF1873" w14:paraId="3BAE5D52"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3950989" w14:textId="77777777" w:rsidR="00F7260B" w:rsidRPr="00CF1873" w:rsidRDefault="00F7260B">
            <w:pPr>
              <w:widowControl/>
              <w:jc w:val="left"/>
              <w:rPr>
                <w:rStyle w:val="af6"/>
                <w:rFonts w:eastAsia="等线"/>
                <w:rPrChange w:id="14945"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179BB7EC" w14:textId="77777777" w:rsidR="00F7260B" w:rsidRPr="00CF1873" w:rsidRDefault="00F7260B">
            <w:pPr>
              <w:widowControl/>
              <w:jc w:val="left"/>
              <w:rPr>
                <w:rStyle w:val="af6"/>
                <w:rFonts w:eastAsia="宋体"/>
                <w:rPrChange w:id="14946" w:author="raye" w:date="2018-08-10T18:48:00Z">
                  <w:rPr>
                    <w:rFonts w:ascii="Calibri" w:eastAsia="宋体" w:hAnsi="Calibri" w:cstheme="minorHAnsi"/>
                    <w:kern w:val="0"/>
                    <w:szCs w:val="21"/>
                  </w:rPr>
                </w:rPrChange>
              </w:rPr>
            </w:pPr>
          </w:p>
        </w:tc>
        <w:tc>
          <w:tcPr>
            <w:tcW w:w="1842" w:type="dxa"/>
            <w:vMerge w:val="restart"/>
            <w:tcBorders>
              <w:top w:val="single" w:sz="4" w:space="0" w:color="auto"/>
              <w:left w:val="single" w:sz="4" w:space="0" w:color="auto"/>
              <w:bottom w:val="single" w:sz="4" w:space="0" w:color="auto"/>
              <w:right w:val="single" w:sz="4" w:space="0" w:color="auto"/>
            </w:tcBorders>
            <w:hideMark/>
          </w:tcPr>
          <w:p w14:paraId="4BEB8DEF" w14:textId="77777777" w:rsidR="00F7260B" w:rsidRPr="00CF1873" w:rsidRDefault="00F7260B">
            <w:pPr>
              <w:widowControl/>
              <w:jc w:val="left"/>
              <w:rPr>
                <w:rStyle w:val="af6"/>
                <w:rFonts w:eastAsia="宋体"/>
                <w:rPrChange w:id="14947" w:author="raye" w:date="2018-08-10T18:48:00Z">
                  <w:rPr>
                    <w:rFonts w:ascii="Calibri" w:eastAsia="宋体" w:hAnsi="Calibri" w:cstheme="minorHAnsi"/>
                    <w:kern w:val="0"/>
                    <w:szCs w:val="21"/>
                  </w:rPr>
                </w:rPrChange>
              </w:rPr>
            </w:pPr>
            <w:r w:rsidRPr="00CF1873">
              <w:rPr>
                <w:rStyle w:val="af6"/>
                <w:rFonts w:eastAsia="宋体"/>
                <w:rPrChange w:id="14948" w:author="raye" w:date="2018-08-10T18:48:00Z">
                  <w:rPr>
                    <w:rFonts w:ascii="Calibri" w:eastAsia="宋体" w:hAnsi="Calibri" w:cstheme="minorHAnsi"/>
                    <w:kern w:val="0"/>
                    <w:szCs w:val="21"/>
                  </w:rPr>
                </w:rPrChange>
              </w:rPr>
              <w:t>Details&gt;&gt; Documens Verification</w:t>
            </w:r>
          </w:p>
        </w:tc>
        <w:tc>
          <w:tcPr>
            <w:tcW w:w="1133" w:type="dxa"/>
            <w:tcBorders>
              <w:top w:val="single" w:sz="4" w:space="0" w:color="auto"/>
              <w:left w:val="single" w:sz="4" w:space="0" w:color="auto"/>
              <w:bottom w:val="single" w:sz="4" w:space="0" w:color="auto"/>
              <w:right w:val="single" w:sz="4" w:space="0" w:color="auto"/>
            </w:tcBorders>
            <w:vAlign w:val="center"/>
            <w:hideMark/>
          </w:tcPr>
          <w:p w14:paraId="26B0E251" w14:textId="77777777" w:rsidR="00F7260B" w:rsidRPr="00CF1873" w:rsidRDefault="00F7260B">
            <w:pPr>
              <w:widowControl/>
              <w:jc w:val="left"/>
              <w:rPr>
                <w:rStyle w:val="af6"/>
                <w:rFonts w:eastAsia="宋体"/>
                <w:rPrChange w:id="14949" w:author="raye" w:date="2018-08-10T18:48:00Z">
                  <w:rPr>
                    <w:rFonts w:ascii="Calibri" w:eastAsia="宋体" w:hAnsi="Calibri" w:cstheme="minorHAnsi"/>
                    <w:kern w:val="0"/>
                    <w:szCs w:val="21"/>
                  </w:rPr>
                </w:rPrChange>
              </w:rPr>
            </w:pPr>
            <w:r w:rsidRPr="00CF1873">
              <w:rPr>
                <w:rStyle w:val="af6"/>
                <w:rFonts w:eastAsia="宋体"/>
                <w:rPrChange w:id="14950" w:author="raye" w:date="2018-08-10T18:48:00Z">
                  <w:rPr>
                    <w:rFonts w:ascii="Calibri" w:eastAsia="宋体" w:hAnsi="Calibri"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vAlign w:val="center"/>
            <w:hideMark/>
          </w:tcPr>
          <w:p w14:paraId="6AE704C1" w14:textId="77777777" w:rsidR="00F7260B" w:rsidRPr="00CF1873" w:rsidRDefault="00F7260B">
            <w:pPr>
              <w:widowControl/>
              <w:jc w:val="left"/>
              <w:rPr>
                <w:rStyle w:val="af6"/>
                <w:rFonts w:eastAsia="宋体"/>
                <w:rPrChange w:id="14951" w:author="raye" w:date="2018-08-10T18:48:00Z">
                  <w:rPr>
                    <w:rFonts w:ascii="Calibri" w:eastAsia="宋体" w:hAnsi="Calibri" w:cstheme="minorHAnsi"/>
                    <w:kern w:val="0"/>
                    <w:szCs w:val="21"/>
                  </w:rPr>
                </w:rPrChange>
              </w:rPr>
            </w:pPr>
            <w:r w:rsidRPr="00CF1873">
              <w:rPr>
                <w:rStyle w:val="af6"/>
                <w:rFonts w:eastAsia="宋体"/>
                <w:rPrChange w:id="14952" w:author="raye" w:date="2018-08-10T18:48:00Z">
                  <w:rPr>
                    <w:rFonts w:ascii="Calibri" w:eastAsia="宋体" w:hAnsi="Calibri" w:cstheme="minorHAnsi"/>
                    <w:kern w:val="0"/>
                    <w:szCs w:val="21"/>
                  </w:rPr>
                </w:rPrChange>
              </w:rPr>
              <w:t>As same as above</w:t>
            </w:r>
          </w:p>
        </w:tc>
      </w:tr>
      <w:tr w:rsidR="00F7260B" w:rsidRPr="00CF1873" w14:paraId="51597CE2"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2B3EDA59" w14:textId="77777777" w:rsidR="00F7260B" w:rsidRPr="00CF1873" w:rsidRDefault="00F7260B">
            <w:pPr>
              <w:widowControl/>
              <w:jc w:val="left"/>
              <w:rPr>
                <w:rStyle w:val="af6"/>
                <w:rFonts w:eastAsia="等线"/>
                <w:rPrChange w:id="14953"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254B4DB8" w14:textId="77777777" w:rsidR="00F7260B" w:rsidRPr="00CF1873" w:rsidRDefault="00F7260B">
            <w:pPr>
              <w:widowControl/>
              <w:jc w:val="left"/>
              <w:rPr>
                <w:rStyle w:val="af6"/>
                <w:rFonts w:eastAsia="宋体"/>
                <w:rPrChange w:id="14954" w:author="raye" w:date="2018-08-10T18:48:00Z">
                  <w:rPr>
                    <w:rFonts w:ascii="Calibri" w:eastAsia="宋体" w:hAnsi="Calibri" w:cstheme="minorHAnsi"/>
                    <w:kern w:val="0"/>
                    <w:szCs w:val="21"/>
                  </w:rPr>
                </w:rPrChange>
              </w:rPr>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54F146F6" w14:textId="77777777" w:rsidR="00F7260B" w:rsidRPr="00CF1873" w:rsidRDefault="00F7260B">
            <w:pPr>
              <w:widowControl/>
              <w:jc w:val="left"/>
              <w:rPr>
                <w:rStyle w:val="af6"/>
                <w:rFonts w:eastAsia="宋体"/>
                <w:rPrChange w:id="14955" w:author="raye" w:date="2018-08-10T18:48:00Z">
                  <w:rPr>
                    <w:rFonts w:ascii="Calibri" w:eastAsia="宋体" w:hAnsi="Calibri" w:cstheme="minorHAnsi"/>
                    <w:kern w:val="0"/>
                    <w:szCs w:val="21"/>
                  </w:rPr>
                </w:rPrChange>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473C3145" w14:textId="77777777" w:rsidR="00F7260B" w:rsidRPr="00CF1873" w:rsidRDefault="00F7260B">
            <w:pPr>
              <w:widowControl/>
              <w:jc w:val="left"/>
              <w:rPr>
                <w:rStyle w:val="af6"/>
                <w:rFonts w:eastAsia="宋体"/>
                <w:rPrChange w:id="14956" w:author="raye" w:date="2018-08-10T18:48:00Z">
                  <w:rPr>
                    <w:rFonts w:ascii="Calibri" w:eastAsia="宋体" w:hAnsi="Calibri" w:cstheme="minorHAnsi"/>
                    <w:kern w:val="0"/>
                    <w:szCs w:val="21"/>
                  </w:rPr>
                </w:rPrChange>
              </w:rPr>
            </w:pPr>
            <w:r w:rsidRPr="00CF1873">
              <w:rPr>
                <w:rStyle w:val="af6"/>
                <w:rFonts w:eastAsia="宋体"/>
                <w:rPrChange w:id="14957" w:author="raye" w:date="2018-08-10T18:48:00Z">
                  <w:rPr>
                    <w:rFonts w:ascii="Calibri" w:eastAsia="宋体" w:hAnsi="Calibri"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vAlign w:val="center"/>
            <w:hideMark/>
          </w:tcPr>
          <w:p w14:paraId="6B3AFF1A" w14:textId="77777777" w:rsidR="00F7260B" w:rsidRPr="00CF1873" w:rsidRDefault="00F7260B">
            <w:pPr>
              <w:widowControl/>
              <w:jc w:val="left"/>
              <w:rPr>
                <w:rStyle w:val="af6"/>
                <w:rFonts w:eastAsia="宋体"/>
                <w:rPrChange w:id="14958" w:author="raye" w:date="2018-08-10T18:48:00Z">
                  <w:rPr>
                    <w:rFonts w:ascii="Calibri" w:eastAsia="宋体" w:hAnsi="Calibri" w:cstheme="minorHAnsi"/>
                    <w:kern w:val="0"/>
                    <w:szCs w:val="21"/>
                  </w:rPr>
                </w:rPrChange>
              </w:rPr>
            </w:pPr>
            <w:r w:rsidRPr="00CF1873">
              <w:rPr>
                <w:rStyle w:val="af6"/>
                <w:rFonts w:eastAsia="宋体"/>
                <w:rPrChange w:id="14959" w:author="raye" w:date="2018-08-10T18:48:00Z">
                  <w:rPr>
                    <w:rFonts w:ascii="Calibri" w:eastAsia="宋体" w:hAnsi="Calibri" w:cstheme="minorHAnsi"/>
                    <w:kern w:val="0"/>
                    <w:szCs w:val="21"/>
                  </w:rPr>
                </w:rPrChange>
              </w:rPr>
              <w:t>Details</w:t>
            </w:r>
          </w:p>
        </w:tc>
      </w:tr>
      <w:tr w:rsidR="00F7260B" w:rsidRPr="00CF1873" w14:paraId="3E818E80"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7118CE6E" w14:textId="77777777" w:rsidR="00F7260B" w:rsidRPr="00CF1873" w:rsidRDefault="00F7260B">
            <w:pPr>
              <w:widowControl/>
              <w:jc w:val="left"/>
              <w:rPr>
                <w:rStyle w:val="af6"/>
                <w:rFonts w:eastAsia="等线"/>
                <w:rPrChange w:id="14960"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5FB4341E" w14:textId="77777777" w:rsidR="00F7260B" w:rsidRPr="00CF1873" w:rsidRDefault="00F7260B">
            <w:pPr>
              <w:widowControl/>
              <w:jc w:val="left"/>
              <w:rPr>
                <w:rStyle w:val="af6"/>
                <w:rFonts w:eastAsia="宋体"/>
                <w:rPrChange w:id="14961" w:author="raye" w:date="2018-08-10T18:48:00Z">
                  <w:rPr>
                    <w:rFonts w:ascii="Calibri" w:eastAsia="宋体" w:hAnsi="Calibri" w:cstheme="minorHAnsi"/>
                    <w:kern w:val="0"/>
                    <w:szCs w:val="21"/>
                  </w:rPr>
                </w:rPrChange>
              </w:rPr>
            </w:pPr>
          </w:p>
        </w:tc>
        <w:tc>
          <w:tcPr>
            <w:tcW w:w="1842" w:type="dxa"/>
            <w:tcBorders>
              <w:top w:val="single" w:sz="4" w:space="0" w:color="auto"/>
              <w:left w:val="single" w:sz="4" w:space="0" w:color="auto"/>
              <w:bottom w:val="single" w:sz="4" w:space="0" w:color="auto"/>
              <w:right w:val="single" w:sz="4" w:space="0" w:color="auto"/>
            </w:tcBorders>
            <w:hideMark/>
          </w:tcPr>
          <w:p w14:paraId="1F403AF1" w14:textId="77777777" w:rsidR="00F7260B" w:rsidRPr="00CF1873" w:rsidRDefault="00F7260B">
            <w:pPr>
              <w:widowControl/>
              <w:jc w:val="left"/>
              <w:rPr>
                <w:rStyle w:val="af6"/>
                <w:rFonts w:eastAsia="宋体"/>
                <w:rPrChange w:id="14962" w:author="raye" w:date="2018-08-10T18:48:00Z">
                  <w:rPr>
                    <w:rFonts w:ascii="Calibri" w:eastAsia="宋体" w:hAnsi="Calibri" w:cstheme="minorHAnsi"/>
                    <w:kern w:val="0"/>
                    <w:szCs w:val="21"/>
                  </w:rPr>
                </w:rPrChange>
              </w:rPr>
            </w:pPr>
            <w:r w:rsidRPr="00CF1873">
              <w:rPr>
                <w:rStyle w:val="af6"/>
                <w:rFonts w:eastAsia="宋体"/>
                <w:rPrChange w:id="14963" w:author="raye" w:date="2018-08-10T18:48:00Z">
                  <w:rPr>
                    <w:rFonts w:ascii="Calibri" w:eastAsia="宋体" w:hAnsi="Calibri" w:cstheme="minorHAnsi"/>
                    <w:kern w:val="0"/>
                    <w:szCs w:val="21"/>
                  </w:rPr>
                </w:rPrChange>
              </w:rPr>
              <w:t>Details&gt;&gt; Checking &amp; Evidence&gt;&gt; Comments</w:t>
            </w:r>
          </w:p>
        </w:tc>
        <w:tc>
          <w:tcPr>
            <w:tcW w:w="1133" w:type="dxa"/>
            <w:tcBorders>
              <w:top w:val="single" w:sz="4" w:space="0" w:color="auto"/>
              <w:left w:val="single" w:sz="4" w:space="0" w:color="auto"/>
              <w:bottom w:val="single" w:sz="4" w:space="0" w:color="auto"/>
              <w:right w:val="single" w:sz="4" w:space="0" w:color="auto"/>
            </w:tcBorders>
            <w:vAlign w:val="center"/>
            <w:hideMark/>
          </w:tcPr>
          <w:p w14:paraId="7E21F36F" w14:textId="77777777" w:rsidR="00F7260B" w:rsidRPr="00CF1873" w:rsidRDefault="00F7260B">
            <w:pPr>
              <w:widowControl/>
              <w:jc w:val="left"/>
              <w:rPr>
                <w:rStyle w:val="af6"/>
                <w:rFonts w:eastAsia="宋体"/>
                <w:rPrChange w:id="14964" w:author="raye" w:date="2018-08-10T18:48:00Z">
                  <w:rPr>
                    <w:rFonts w:ascii="Calibri" w:eastAsia="宋体" w:hAnsi="Calibri" w:cstheme="minorHAnsi"/>
                    <w:kern w:val="0"/>
                    <w:szCs w:val="21"/>
                  </w:rPr>
                </w:rPrChange>
              </w:rPr>
            </w:pPr>
            <w:r w:rsidRPr="00CF1873">
              <w:rPr>
                <w:rStyle w:val="af6"/>
                <w:rFonts w:eastAsia="宋体"/>
                <w:rPrChange w:id="14965" w:author="raye" w:date="2018-08-10T18:48:00Z">
                  <w:rPr>
                    <w:rFonts w:ascii="Calibri" w:eastAsia="宋体" w:hAnsi="Calibri"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vAlign w:val="center"/>
            <w:hideMark/>
          </w:tcPr>
          <w:p w14:paraId="7784D8E4" w14:textId="77777777" w:rsidR="00F7260B" w:rsidRPr="00CF1873" w:rsidRDefault="00F7260B">
            <w:pPr>
              <w:widowControl/>
              <w:jc w:val="left"/>
              <w:rPr>
                <w:rStyle w:val="af6"/>
                <w:rFonts w:eastAsia="宋体"/>
                <w:rPrChange w:id="14966" w:author="raye" w:date="2018-08-10T18:48:00Z">
                  <w:rPr>
                    <w:rFonts w:ascii="Calibri" w:eastAsia="宋体" w:hAnsi="Calibri" w:cstheme="minorHAnsi"/>
                    <w:kern w:val="0"/>
                    <w:szCs w:val="21"/>
                  </w:rPr>
                </w:rPrChange>
              </w:rPr>
            </w:pPr>
            <w:r w:rsidRPr="00CF1873">
              <w:rPr>
                <w:rStyle w:val="af6"/>
                <w:rFonts w:eastAsia="宋体"/>
                <w:rPrChange w:id="14967" w:author="raye" w:date="2018-08-10T18:48:00Z">
                  <w:rPr>
                    <w:rFonts w:ascii="Calibri" w:eastAsia="宋体" w:hAnsi="Calibri" w:cstheme="minorHAnsi"/>
                    <w:kern w:val="0"/>
                    <w:szCs w:val="21"/>
                  </w:rPr>
                </w:rPrChange>
              </w:rPr>
              <w:t>As same as above</w:t>
            </w:r>
          </w:p>
        </w:tc>
      </w:tr>
      <w:tr w:rsidR="00F7260B" w:rsidRPr="00CF1873" w14:paraId="3A50CC5B"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0B449F18" w14:textId="77777777" w:rsidR="00F7260B" w:rsidRPr="00CF1873" w:rsidRDefault="00F7260B">
            <w:pPr>
              <w:widowControl/>
              <w:jc w:val="left"/>
              <w:rPr>
                <w:rStyle w:val="af6"/>
                <w:rFonts w:eastAsia="等线"/>
                <w:rPrChange w:id="14968"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6297FFFB" w14:textId="77777777" w:rsidR="00F7260B" w:rsidRPr="00CF1873" w:rsidRDefault="00F7260B">
            <w:pPr>
              <w:widowControl/>
              <w:jc w:val="left"/>
              <w:rPr>
                <w:rStyle w:val="af6"/>
                <w:rFonts w:eastAsia="宋体"/>
                <w:rPrChange w:id="14969" w:author="raye" w:date="2018-08-10T18:48:00Z">
                  <w:rPr>
                    <w:rFonts w:ascii="Calibri" w:eastAsia="宋体" w:hAnsi="Calibri" w:cstheme="minorHAnsi"/>
                    <w:kern w:val="0"/>
                    <w:szCs w:val="21"/>
                  </w:rPr>
                </w:rPrChange>
              </w:rPr>
            </w:pPr>
          </w:p>
        </w:tc>
        <w:tc>
          <w:tcPr>
            <w:tcW w:w="1842" w:type="dxa"/>
            <w:vMerge w:val="restart"/>
            <w:tcBorders>
              <w:top w:val="single" w:sz="4" w:space="0" w:color="auto"/>
              <w:left w:val="single" w:sz="4" w:space="0" w:color="auto"/>
              <w:bottom w:val="single" w:sz="4" w:space="0" w:color="auto"/>
              <w:right w:val="single" w:sz="4" w:space="0" w:color="auto"/>
            </w:tcBorders>
            <w:hideMark/>
          </w:tcPr>
          <w:p w14:paraId="7C443D16" w14:textId="77777777" w:rsidR="00F7260B" w:rsidRPr="00CF1873" w:rsidRDefault="00F7260B">
            <w:pPr>
              <w:widowControl/>
              <w:jc w:val="left"/>
              <w:rPr>
                <w:rStyle w:val="af6"/>
                <w:rFonts w:eastAsia="宋体"/>
                <w:rPrChange w:id="14970" w:author="raye" w:date="2018-08-10T18:48:00Z">
                  <w:rPr>
                    <w:rFonts w:ascii="Calibri" w:eastAsia="宋体" w:hAnsi="Calibri" w:cstheme="minorHAnsi"/>
                    <w:kern w:val="0"/>
                    <w:szCs w:val="21"/>
                  </w:rPr>
                </w:rPrChange>
              </w:rPr>
            </w:pPr>
            <w:r w:rsidRPr="00CF1873">
              <w:rPr>
                <w:rStyle w:val="af6"/>
                <w:rFonts w:eastAsia="宋体"/>
                <w:rPrChange w:id="14971" w:author="raye" w:date="2018-08-10T18:48:00Z">
                  <w:rPr>
                    <w:rFonts w:ascii="Calibri" w:eastAsia="宋体" w:hAnsi="Calibri" w:cstheme="minorHAnsi"/>
                    <w:kern w:val="0"/>
                    <w:szCs w:val="21"/>
                  </w:rPr>
                </w:rPrChange>
              </w:rPr>
              <w:t>Details&gt;&gt; Checking &amp; Evidence&gt;&gt;Alert Sign</w:t>
            </w:r>
          </w:p>
        </w:tc>
        <w:tc>
          <w:tcPr>
            <w:tcW w:w="1133" w:type="dxa"/>
            <w:tcBorders>
              <w:top w:val="single" w:sz="4" w:space="0" w:color="auto"/>
              <w:left w:val="single" w:sz="4" w:space="0" w:color="auto"/>
              <w:bottom w:val="single" w:sz="4" w:space="0" w:color="auto"/>
              <w:right w:val="single" w:sz="4" w:space="0" w:color="auto"/>
            </w:tcBorders>
            <w:vAlign w:val="center"/>
            <w:hideMark/>
          </w:tcPr>
          <w:p w14:paraId="60E86D53" w14:textId="77777777" w:rsidR="00F7260B" w:rsidRPr="00CF1873" w:rsidRDefault="00F7260B">
            <w:pPr>
              <w:widowControl/>
              <w:jc w:val="left"/>
              <w:rPr>
                <w:rStyle w:val="af6"/>
                <w:rFonts w:eastAsia="宋体"/>
                <w:rPrChange w:id="14972" w:author="raye" w:date="2018-08-10T18:48:00Z">
                  <w:rPr>
                    <w:rFonts w:ascii="Calibri" w:eastAsia="宋体" w:hAnsi="Calibri" w:cstheme="minorHAnsi"/>
                    <w:kern w:val="0"/>
                    <w:szCs w:val="21"/>
                  </w:rPr>
                </w:rPrChange>
              </w:rPr>
            </w:pPr>
            <w:r w:rsidRPr="00CF1873">
              <w:rPr>
                <w:rStyle w:val="af6"/>
                <w:rFonts w:eastAsia="宋体"/>
                <w:rPrChange w:id="14973" w:author="raye" w:date="2018-08-10T18:48:00Z">
                  <w:rPr>
                    <w:rFonts w:ascii="Calibri" w:eastAsia="宋体" w:hAnsi="Calibri"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vAlign w:val="center"/>
            <w:hideMark/>
          </w:tcPr>
          <w:p w14:paraId="4FB6FE90" w14:textId="77777777" w:rsidR="00F7260B" w:rsidRPr="00CF1873" w:rsidRDefault="00F7260B">
            <w:pPr>
              <w:widowControl/>
              <w:jc w:val="left"/>
              <w:rPr>
                <w:rStyle w:val="af6"/>
                <w:rFonts w:eastAsia="宋体"/>
                <w:rPrChange w:id="14974" w:author="raye" w:date="2018-08-10T18:48:00Z">
                  <w:rPr>
                    <w:rFonts w:ascii="Calibri" w:eastAsia="宋体" w:hAnsi="Calibri" w:cstheme="minorHAnsi"/>
                    <w:kern w:val="0"/>
                    <w:szCs w:val="21"/>
                  </w:rPr>
                </w:rPrChange>
              </w:rPr>
            </w:pPr>
            <w:r w:rsidRPr="00CF1873">
              <w:rPr>
                <w:rStyle w:val="af6"/>
                <w:rFonts w:eastAsia="宋体"/>
                <w:rPrChange w:id="14975" w:author="raye" w:date="2018-08-10T18:48:00Z">
                  <w:rPr>
                    <w:rFonts w:ascii="Calibri" w:eastAsia="宋体" w:hAnsi="Calibri" w:cstheme="minorHAnsi"/>
                    <w:kern w:val="0"/>
                    <w:szCs w:val="21"/>
                  </w:rPr>
                </w:rPrChange>
              </w:rPr>
              <w:t>Yes</w:t>
            </w:r>
          </w:p>
        </w:tc>
      </w:tr>
      <w:tr w:rsidR="00F7260B" w:rsidRPr="00CF1873" w14:paraId="3E259218"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8BC8411" w14:textId="77777777" w:rsidR="00F7260B" w:rsidRPr="00CF1873" w:rsidRDefault="00F7260B">
            <w:pPr>
              <w:widowControl/>
              <w:jc w:val="left"/>
              <w:rPr>
                <w:rStyle w:val="af6"/>
                <w:rFonts w:eastAsia="等线"/>
                <w:rPrChange w:id="14976"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0323652F" w14:textId="77777777" w:rsidR="00F7260B" w:rsidRPr="00CF1873" w:rsidRDefault="00F7260B">
            <w:pPr>
              <w:widowControl/>
              <w:jc w:val="left"/>
              <w:rPr>
                <w:rStyle w:val="af6"/>
                <w:rFonts w:eastAsia="宋体"/>
                <w:rPrChange w:id="14977" w:author="raye" w:date="2018-08-10T18:48:00Z">
                  <w:rPr>
                    <w:rFonts w:ascii="Calibri" w:eastAsia="宋体" w:hAnsi="Calibri" w:cstheme="minorHAnsi"/>
                    <w:kern w:val="0"/>
                    <w:szCs w:val="21"/>
                  </w:rPr>
                </w:rPrChange>
              </w:rPr>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7FED69DA" w14:textId="77777777" w:rsidR="00F7260B" w:rsidRPr="00CF1873" w:rsidRDefault="00F7260B">
            <w:pPr>
              <w:widowControl/>
              <w:jc w:val="left"/>
              <w:rPr>
                <w:rStyle w:val="af6"/>
                <w:rFonts w:eastAsia="宋体"/>
                <w:rPrChange w:id="14978" w:author="raye" w:date="2018-08-10T18:48:00Z">
                  <w:rPr>
                    <w:rFonts w:ascii="Calibri" w:eastAsia="宋体" w:hAnsi="Calibri" w:cstheme="minorHAnsi"/>
                    <w:kern w:val="0"/>
                    <w:szCs w:val="21"/>
                  </w:rPr>
                </w:rPrChange>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5202CFBA" w14:textId="77777777" w:rsidR="00F7260B" w:rsidRPr="00CF1873" w:rsidRDefault="00F7260B">
            <w:pPr>
              <w:widowControl/>
              <w:jc w:val="left"/>
              <w:rPr>
                <w:rStyle w:val="af6"/>
                <w:rFonts w:eastAsia="宋体"/>
                <w:rPrChange w:id="14979" w:author="raye" w:date="2018-08-10T18:48:00Z">
                  <w:rPr>
                    <w:rFonts w:ascii="Calibri" w:eastAsia="宋体" w:hAnsi="Calibri" w:cstheme="minorHAnsi"/>
                    <w:kern w:val="0"/>
                    <w:szCs w:val="21"/>
                  </w:rPr>
                </w:rPrChange>
              </w:rPr>
            </w:pPr>
            <w:r w:rsidRPr="00CF1873">
              <w:rPr>
                <w:rStyle w:val="af6"/>
                <w:rFonts w:eastAsia="宋体"/>
                <w:rPrChange w:id="14980" w:author="raye" w:date="2018-08-10T18:48:00Z">
                  <w:rPr>
                    <w:rFonts w:ascii="Calibri" w:eastAsia="宋体" w:hAnsi="Calibri"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vAlign w:val="center"/>
            <w:hideMark/>
          </w:tcPr>
          <w:p w14:paraId="50E7E2F8" w14:textId="77777777" w:rsidR="00F7260B" w:rsidRPr="00CF1873" w:rsidRDefault="00F7260B" w:rsidP="00022A05">
            <w:pPr>
              <w:pStyle w:val="a0"/>
              <w:widowControl/>
              <w:numPr>
                <w:ilvl w:val="0"/>
                <w:numId w:val="102"/>
              </w:numPr>
              <w:ind w:firstLineChars="0"/>
              <w:jc w:val="left"/>
              <w:rPr>
                <w:rStyle w:val="af6"/>
                <w:rFonts w:eastAsia="宋体"/>
                <w:rPrChange w:id="14981" w:author="raye" w:date="2018-08-10T18:48:00Z">
                  <w:rPr>
                    <w:rFonts w:ascii="Calibri" w:eastAsia="宋体" w:hAnsi="Calibri" w:cstheme="minorHAnsi"/>
                    <w:kern w:val="0"/>
                    <w:szCs w:val="21"/>
                  </w:rPr>
                </w:rPrChange>
              </w:rPr>
            </w:pPr>
            <w:r w:rsidRPr="00CF1873">
              <w:rPr>
                <w:rStyle w:val="af6"/>
                <w:rFonts w:eastAsia="宋体"/>
                <w:rPrChange w:id="14982" w:author="raye" w:date="2018-08-10T18:48:00Z">
                  <w:rPr>
                    <w:rFonts w:ascii="Calibri" w:eastAsia="宋体" w:hAnsi="Calibri" w:cstheme="minorHAnsi"/>
                    <w:kern w:val="0"/>
                    <w:szCs w:val="21"/>
                  </w:rPr>
                </w:rPrChange>
              </w:rPr>
              <w:t>Evidence Management(Not Editable)</w:t>
            </w:r>
          </w:p>
          <w:p w14:paraId="6AFB1A1C" w14:textId="77777777" w:rsidR="00F7260B" w:rsidRPr="00CF1873" w:rsidRDefault="00F7260B" w:rsidP="00022A05">
            <w:pPr>
              <w:pStyle w:val="a0"/>
              <w:widowControl/>
              <w:numPr>
                <w:ilvl w:val="0"/>
                <w:numId w:val="102"/>
              </w:numPr>
              <w:ind w:firstLineChars="0"/>
              <w:jc w:val="left"/>
              <w:rPr>
                <w:rStyle w:val="af6"/>
                <w:rFonts w:eastAsia="等线"/>
                <w:rPrChange w:id="14983" w:author="raye" w:date="2018-08-10T18:48:00Z">
                  <w:rPr>
                    <w:rFonts w:ascii="等线" w:eastAsia="等线" w:hAnsi="等线" w:cstheme="minorHAnsi"/>
                    <w:kern w:val="0"/>
                    <w:szCs w:val="21"/>
                  </w:rPr>
                </w:rPrChange>
              </w:rPr>
            </w:pPr>
            <w:r w:rsidRPr="00CF1873">
              <w:rPr>
                <w:rStyle w:val="af6"/>
                <w:rFonts w:eastAsia="宋体"/>
                <w:rPrChange w:id="14984" w:author="raye" w:date="2018-08-10T18:48:00Z">
                  <w:rPr>
                    <w:rFonts w:ascii="Calibri" w:eastAsia="宋体" w:hAnsi="Calibri" w:cstheme="minorHAnsi"/>
                    <w:kern w:val="0"/>
                    <w:szCs w:val="21"/>
                  </w:rPr>
                </w:rPrChange>
              </w:rPr>
              <w:t>Check(Not Editable)</w:t>
            </w:r>
          </w:p>
        </w:tc>
      </w:tr>
      <w:tr w:rsidR="00F7260B" w:rsidRPr="00CF1873" w14:paraId="10E71812" w14:textId="77777777" w:rsidTr="005F17DB">
        <w:trPr>
          <w:trHeight w:val="525"/>
        </w:trPr>
        <w:tc>
          <w:tcPr>
            <w:tcW w:w="709" w:type="dxa"/>
            <w:vMerge w:val="restart"/>
            <w:tcBorders>
              <w:top w:val="single" w:sz="4" w:space="0" w:color="auto"/>
              <w:left w:val="single" w:sz="4" w:space="0" w:color="auto"/>
              <w:bottom w:val="single" w:sz="4" w:space="0" w:color="auto"/>
              <w:right w:val="single" w:sz="4" w:space="0" w:color="auto"/>
            </w:tcBorders>
            <w:shd w:val="clear" w:color="auto" w:fill="F5F7F9"/>
            <w:vAlign w:val="center"/>
          </w:tcPr>
          <w:p w14:paraId="4262682D" w14:textId="77777777" w:rsidR="00F7260B" w:rsidRPr="00CF1873" w:rsidRDefault="00F7260B">
            <w:pPr>
              <w:widowControl/>
              <w:jc w:val="center"/>
              <w:rPr>
                <w:rStyle w:val="af6"/>
                <w:rFonts w:eastAsia="等线"/>
                <w:rPrChange w:id="14985" w:author="raye" w:date="2018-08-10T18:48:00Z">
                  <w:rPr>
                    <w:rFonts w:ascii="等线" w:eastAsia="等线" w:hAnsi="等线" w:cstheme="minorHAnsi"/>
                    <w:kern w:val="0"/>
                    <w:szCs w:val="21"/>
                  </w:rPr>
                </w:rPrChange>
              </w:rPr>
            </w:pPr>
            <w:r w:rsidRPr="00CF1873">
              <w:rPr>
                <w:rStyle w:val="af6"/>
                <w:rFonts w:eastAsia="宋体"/>
                <w:rPrChange w:id="14986" w:author="raye" w:date="2018-08-10T18:48:00Z">
                  <w:rPr>
                    <w:rFonts w:ascii="Calibri" w:eastAsia="宋体" w:hAnsi="Calibri" w:cstheme="minorHAnsi"/>
                    <w:kern w:val="0"/>
                    <w:szCs w:val="21"/>
                  </w:rPr>
                </w:rPrChange>
              </w:rPr>
              <w:t>7B</w:t>
            </w:r>
          </w:p>
          <w:p w14:paraId="54436ECC" w14:textId="77777777" w:rsidR="00F7260B" w:rsidRPr="00CF1873" w:rsidRDefault="00F7260B">
            <w:pPr>
              <w:widowControl/>
              <w:jc w:val="center"/>
              <w:rPr>
                <w:rStyle w:val="af6"/>
                <w:rFonts w:eastAsia="等线"/>
                <w:rPrChange w:id="14987" w:author="raye" w:date="2018-08-10T18:48:00Z">
                  <w:rPr>
                    <w:rFonts w:ascii="等线" w:eastAsia="等线" w:hAnsi="等线" w:cstheme="minorHAnsi"/>
                    <w:kern w:val="0"/>
                    <w:szCs w:val="21"/>
                  </w:rPr>
                </w:rPrChange>
              </w:rPr>
            </w:pPr>
          </w:p>
        </w:tc>
        <w:tc>
          <w:tcPr>
            <w:tcW w:w="1275" w:type="dxa"/>
            <w:vMerge w:val="restart"/>
            <w:tcBorders>
              <w:top w:val="single" w:sz="4" w:space="0" w:color="auto"/>
              <w:left w:val="single" w:sz="4" w:space="0" w:color="auto"/>
              <w:bottom w:val="single" w:sz="4" w:space="0" w:color="auto"/>
              <w:right w:val="single" w:sz="4" w:space="0" w:color="auto"/>
            </w:tcBorders>
            <w:shd w:val="clear" w:color="auto" w:fill="F5F7F9"/>
            <w:vAlign w:val="center"/>
            <w:hideMark/>
          </w:tcPr>
          <w:p w14:paraId="39FE69E4" w14:textId="77777777" w:rsidR="00F7260B" w:rsidRPr="00CF1873" w:rsidRDefault="00F7260B">
            <w:pPr>
              <w:widowControl/>
              <w:jc w:val="left"/>
              <w:rPr>
                <w:rStyle w:val="af6"/>
                <w:rFonts w:eastAsia="宋体"/>
                <w:rPrChange w:id="14988" w:author="raye" w:date="2018-08-10T18:48:00Z">
                  <w:rPr>
                    <w:rFonts w:ascii="Calibri" w:eastAsia="宋体" w:hAnsi="Calibri" w:cstheme="minorHAnsi"/>
                    <w:kern w:val="0"/>
                    <w:szCs w:val="21"/>
                  </w:rPr>
                </w:rPrChange>
              </w:rPr>
            </w:pPr>
            <w:r w:rsidRPr="00CF1873">
              <w:rPr>
                <w:rStyle w:val="af6"/>
                <w:rFonts w:eastAsia="宋体"/>
                <w:rPrChange w:id="14989" w:author="raye" w:date="2018-08-10T18:48:00Z">
                  <w:rPr>
                    <w:rFonts w:ascii="Calibri" w:eastAsia="宋体" w:hAnsi="Calibri" w:cstheme="minorHAnsi"/>
                    <w:kern w:val="0"/>
                    <w:szCs w:val="21"/>
                  </w:rPr>
                </w:rPrChange>
              </w:rPr>
              <w:t xml:space="preserve">After </w:t>
            </w:r>
            <w:r w:rsidRPr="00CF1873">
              <w:rPr>
                <w:rStyle w:val="af6"/>
                <w:rFonts w:eastAsia="宋体"/>
                <w:rPrChange w:id="14990" w:author="raye" w:date="2018-08-10T18:48:00Z">
                  <w:rPr>
                    <w:rFonts w:ascii="Calibri" w:eastAsia="宋体" w:hAnsi="Calibri" w:cstheme="minorHAnsi"/>
                    <w:kern w:val="0"/>
                    <w:szCs w:val="21"/>
                  </w:rPr>
                </w:rPrChange>
              </w:rPr>
              <w:br/>
              <w:t>Click on Approve button on the details page</w:t>
            </w:r>
          </w:p>
        </w:tc>
        <w:tc>
          <w:tcPr>
            <w:tcW w:w="1842"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70312B3D" w14:textId="6CBF2557" w:rsidR="00F7260B" w:rsidRPr="002370DE" w:rsidRDefault="002370DE">
            <w:pPr>
              <w:widowControl/>
              <w:jc w:val="left"/>
              <w:rPr>
                <w:rStyle w:val="af6"/>
                <w:rFonts w:eastAsia="宋体"/>
                <w:rPrChange w:id="14991" w:author="raye" w:date="2018-08-10T19:24:00Z">
                  <w:rPr>
                    <w:rFonts w:ascii="Calibri" w:eastAsia="宋体" w:hAnsi="Calibri" w:cstheme="minorHAnsi"/>
                    <w:kern w:val="0"/>
                    <w:szCs w:val="21"/>
                  </w:rPr>
                </w:rPrChange>
              </w:rPr>
            </w:pPr>
            <w:ins w:id="14992" w:author="raye" w:date="2018-08-10T19:24:00Z">
              <w:r w:rsidRPr="002370DE">
                <w:rPr>
                  <w:rStyle w:val="af6"/>
                  <w:rFonts w:eastAsia="等线"/>
                  <w:rPrChange w:id="14993" w:author="raye" w:date="2018-08-10T19:24:00Z">
                    <w:rPr>
                      <w:rFonts w:ascii="等线" w:eastAsia="等线" w:hAnsi="等线"/>
                      <w:color w:val="FF0000"/>
                      <w:szCs w:val="21"/>
                    </w:rPr>
                  </w:rPrChange>
                </w:rPr>
                <w:t>Pending List</w:t>
              </w:r>
              <w:r w:rsidRPr="002370DE" w:rsidDel="00745445">
                <w:rPr>
                  <w:rStyle w:val="af6"/>
                  <w:rFonts w:eastAsia="宋体"/>
                  <w:rPrChange w:id="14994" w:author="raye" w:date="2018-08-10T19:24:00Z">
                    <w:rPr>
                      <w:rStyle w:val="af6"/>
                      <w:rFonts w:eastAsia="宋体"/>
                    </w:rPr>
                  </w:rPrChange>
                </w:rPr>
                <w:t xml:space="preserve"> </w:t>
              </w:r>
            </w:ins>
            <w:del w:id="14995" w:author="raye" w:date="2018-08-10T19:12:00Z">
              <w:r w:rsidR="00F7260B" w:rsidRPr="002370DE" w:rsidDel="00745445">
                <w:rPr>
                  <w:rStyle w:val="af6"/>
                  <w:rFonts w:eastAsia="宋体"/>
                  <w:rPrChange w:id="14996" w:author="raye" w:date="2018-08-10T19:24:00Z">
                    <w:rPr>
                      <w:rFonts w:ascii="Calibri" w:eastAsia="宋体" w:hAnsi="Calibri" w:cstheme="minorHAnsi"/>
                      <w:kern w:val="0"/>
                      <w:szCs w:val="21"/>
                    </w:rPr>
                  </w:rPrChange>
                </w:rPr>
                <w:delText>Completed List</w:delText>
              </w:r>
            </w:del>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954B414" w14:textId="77777777" w:rsidR="00F7260B" w:rsidRPr="00CF1873" w:rsidRDefault="00F7260B">
            <w:pPr>
              <w:widowControl/>
              <w:jc w:val="left"/>
              <w:rPr>
                <w:rStyle w:val="af6"/>
                <w:rFonts w:eastAsia="宋体"/>
                <w:rPrChange w:id="14997" w:author="raye" w:date="2018-08-10T18:48:00Z">
                  <w:rPr>
                    <w:rFonts w:ascii="Calibri" w:eastAsia="宋体" w:hAnsi="Calibri" w:cstheme="minorHAnsi"/>
                    <w:kern w:val="0"/>
                    <w:szCs w:val="21"/>
                  </w:rPr>
                </w:rPrChange>
              </w:rPr>
            </w:pPr>
            <w:r w:rsidRPr="00CF1873">
              <w:rPr>
                <w:rStyle w:val="af6"/>
                <w:rFonts w:eastAsia="宋体"/>
                <w:rPrChange w:id="14998" w:author="raye" w:date="2018-08-10T18:48:00Z">
                  <w:rPr>
                    <w:rFonts w:ascii="Calibri" w:eastAsia="宋体" w:hAnsi="Calibri"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18D32EA" w14:textId="77777777" w:rsidR="00F7260B" w:rsidRPr="00CF1873" w:rsidRDefault="00F7260B">
            <w:pPr>
              <w:widowControl/>
              <w:jc w:val="left"/>
              <w:rPr>
                <w:rStyle w:val="af6"/>
                <w:rFonts w:eastAsia="宋体"/>
                <w:rPrChange w:id="14999" w:author="raye" w:date="2018-08-10T18:48:00Z">
                  <w:rPr>
                    <w:rFonts w:ascii="Calibri" w:eastAsia="宋体" w:hAnsi="Calibri" w:cstheme="minorHAnsi"/>
                    <w:kern w:val="0"/>
                    <w:szCs w:val="21"/>
                  </w:rPr>
                </w:rPrChange>
              </w:rPr>
            </w:pPr>
            <w:r w:rsidRPr="00CF1873">
              <w:rPr>
                <w:rStyle w:val="af6"/>
                <w:rFonts w:eastAsia="宋体"/>
                <w:rPrChange w:id="15000" w:author="raye" w:date="2018-08-10T18:48:00Z">
                  <w:rPr>
                    <w:rFonts w:ascii="Calibri" w:eastAsia="宋体" w:hAnsi="Calibri" w:cstheme="minorHAnsi"/>
                    <w:kern w:val="0"/>
                    <w:szCs w:val="21"/>
                  </w:rPr>
                </w:rPrChange>
              </w:rPr>
              <w:t>Details</w:t>
            </w:r>
          </w:p>
        </w:tc>
      </w:tr>
      <w:tr w:rsidR="00F7260B" w:rsidRPr="00CF1873" w14:paraId="008DA815"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0C9334F2" w14:textId="77777777" w:rsidR="00F7260B" w:rsidRPr="00CF1873" w:rsidRDefault="00F7260B">
            <w:pPr>
              <w:widowControl/>
              <w:jc w:val="left"/>
              <w:rPr>
                <w:rStyle w:val="af6"/>
                <w:rFonts w:eastAsia="等线"/>
                <w:rPrChange w:id="15001"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0662E98E" w14:textId="77777777" w:rsidR="00F7260B" w:rsidRPr="00CF1873" w:rsidRDefault="00F7260B">
            <w:pPr>
              <w:widowControl/>
              <w:jc w:val="left"/>
              <w:rPr>
                <w:rStyle w:val="af6"/>
                <w:rFonts w:eastAsia="宋体"/>
                <w:rPrChange w:id="15002" w:author="raye" w:date="2018-08-10T18:48:00Z">
                  <w:rPr>
                    <w:rFonts w:ascii="Calibri" w:eastAsia="宋体" w:hAnsi="Calibri" w:cstheme="minorHAnsi"/>
                    <w:kern w:val="0"/>
                    <w:szCs w:val="21"/>
                  </w:rPr>
                </w:rPrChange>
              </w:rPr>
            </w:pPr>
          </w:p>
        </w:tc>
        <w:tc>
          <w:tcPr>
            <w:tcW w:w="1842"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1BA6A48F" w14:textId="77777777" w:rsidR="00F7260B" w:rsidRPr="00CF1873" w:rsidRDefault="00F7260B">
            <w:pPr>
              <w:widowControl/>
              <w:jc w:val="left"/>
              <w:rPr>
                <w:rStyle w:val="af6"/>
                <w:rFonts w:eastAsia="宋体"/>
                <w:rPrChange w:id="15003" w:author="raye" w:date="2018-08-10T18:48:00Z">
                  <w:rPr>
                    <w:rFonts w:ascii="Calibri" w:eastAsia="宋体" w:hAnsi="Calibri" w:cstheme="minorHAnsi"/>
                    <w:kern w:val="0"/>
                    <w:szCs w:val="21"/>
                  </w:rPr>
                </w:rPrChange>
              </w:rPr>
            </w:pPr>
            <w:r w:rsidRPr="00CF1873">
              <w:rPr>
                <w:rStyle w:val="af6"/>
                <w:rFonts w:eastAsia="宋体"/>
                <w:rPrChange w:id="15004" w:author="raye" w:date="2018-08-10T18:48:00Z">
                  <w:rPr>
                    <w:rFonts w:ascii="Calibri" w:eastAsia="宋体" w:hAnsi="Calibri" w:cstheme="minorHAnsi"/>
                    <w:kern w:val="0"/>
                    <w:szCs w:val="21"/>
                  </w:rPr>
                </w:rPrChange>
              </w:rPr>
              <w:t>Details&gt;&gt;Customer Information</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6303CFB9" w14:textId="77777777" w:rsidR="00F7260B" w:rsidRPr="00CF1873" w:rsidRDefault="00F7260B">
            <w:pPr>
              <w:widowControl/>
              <w:jc w:val="left"/>
              <w:rPr>
                <w:rStyle w:val="af6"/>
                <w:rFonts w:eastAsia="宋体"/>
                <w:rPrChange w:id="15005" w:author="raye" w:date="2018-08-10T18:48:00Z">
                  <w:rPr>
                    <w:rFonts w:ascii="Calibri" w:eastAsia="宋体" w:hAnsi="Calibri" w:cstheme="minorHAnsi"/>
                    <w:kern w:val="0"/>
                    <w:szCs w:val="21"/>
                  </w:rPr>
                </w:rPrChange>
              </w:rPr>
            </w:pPr>
            <w:r w:rsidRPr="00CF1873">
              <w:rPr>
                <w:rStyle w:val="af6"/>
                <w:rFonts w:eastAsia="宋体"/>
                <w:rPrChange w:id="15006" w:author="raye" w:date="2018-08-10T18:48:00Z">
                  <w:rPr>
                    <w:rFonts w:ascii="Calibri" w:eastAsia="宋体" w:hAnsi="Calibri" w:cstheme="minorHAnsi"/>
                    <w:kern w:val="0"/>
                    <w:szCs w:val="21"/>
                  </w:rPr>
                </w:rPrChange>
              </w:rPr>
              <w:t>Status</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2444DAE1" w14:textId="77777777" w:rsidR="00F7260B" w:rsidRPr="00CF1873" w:rsidRDefault="00F7260B">
            <w:pPr>
              <w:widowControl/>
              <w:jc w:val="left"/>
              <w:rPr>
                <w:rStyle w:val="af6"/>
                <w:rFonts w:eastAsia="宋体"/>
                <w:rPrChange w:id="15007" w:author="raye" w:date="2018-08-10T18:48:00Z">
                  <w:rPr>
                    <w:rFonts w:ascii="Calibri" w:eastAsia="宋体" w:hAnsi="Calibri" w:cstheme="minorHAnsi"/>
                    <w:kern w:val="0"/>
                    <w:szCs w:val="21"/>
                  </w:rPr>
                </w:rPrChange>
              </w:rPr>
            </w:pPr>
            <w:r w:rsidRPr="00CF1873">
              <w:rPr>
                <w:rStyle w:val="af6"/>
                <w:rFonts w:eastAsia="宋体"/>
                <w:rPrChange w:id="15008" w:author="raye" w:date="2018-08-10T18:48:00Z">
                  <w:rPr>
                    <w:rFonts w:ascii="Calibri" w:eastAsia="宋体" w:hAnsi="Calibri" w:cstheme="minorHAnsi"/>
                    <w:kern w:val="0"/>
                    <w:szCs w:val="21"/>
                  </w:rPr>
                </w:rPrChange>
              </w:rPr>
              <w:t>Close Approval</w:t>
            </w:r>
          </w:p>
        </w:tc>
      </w:tr>
      <w:tr w:rsidR="00F7260B" w:rsidRPr="00CF1873" w14:paraId="7A53EF09"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575E5E6" w14:textId="77777777" w:rsidR="00F7260B" w:rsidRPr="00CF1873" w:rsidRDefault="00F7260B">
            <w:pPr>
              <w:widowControl/>
              <w:jc w:val="left"/>
              <w:rPr>
                <w:rStyle w:val="af6"/>
                <w:rFonts w:eastAsia="等线"/>
                <w:rPrChange w:id="15009"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27019235" w14:textId="77777777" w:rsidR="00F7260B" w:rsidRPr="00CF1873" w:rsidRDefault="00F7260B">
            <w:pPr>
              <w:widowControl/>
              <w:jc w:val="left"/>
              <w:rPr>
                <w:rStyle w:val="af6"/>
                <w:rFonts w:eastAsia="宋体"/>
                <w:rPrChange w:id="15010" w:author="raye" w:date="2018-08-10T18:48:00Z">
                  <w:rPr>
                    <w:rFonts w:ascii="Calibri" w:eastAsia="宋体" w:hAnsi="Calibri" w:cstheme="minorHAnsi"/>
                    <w:kern w:val="0"/>
                    <w:szCs w:val="21"/>
                  </w:rPr>
                </w:rPrChange>
              </w:rPr>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0252BE8B" w14:textId="77777777" w:rsidR="00F7260B" w:rsidRPr="00CF1873" w:rsidRDefault="00F7260B">
            <w:pPr>
              <w:widowControl/>
              <w:jc w:val="left"/>
              <w:rPr>
                <w:rStyle w:val="af6"/>
                <w:rFonts w:eastAsia="宋体"/>
                <w:rPrChange w:id="15011" w:author="raye" w:date="2018-08-10T18:48:00Z">
                  <w:rPr>
                    <w:rFonts w:ascii="Calibri" w:eastAsia="宋体" w:hAnsi="Calibri" w:cstheme="minorHAnsi"/>
                    <w:kern w:val="0"/>
                    <w:szCs w:val="21"/>
                  </w:rPr>
                </w:rPrChange>
              </w:rPr>
            </w:pP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B649251" w14:textId="77777777" w:rsidR="00F7260B" w:rsidRPr="00CF1873" w:rsidRDefault="00F7260B">
            <w:pPr>
              <w:widowControl/>
              <w:jc w:val="left"/>
              <w:rPr>
                <w:rStyle w:val="af6"/>
                <w:rFonts w:eastAsia="宋体"/>
                <w:rPrChange w:id="15012" w:author="raye" w:date="2018-08-10T18:48:00Z">
                  <w:rPr>
                    <w:rFonts w:ascii="Calibri" w:eastAsia="宋体" w:hAnsi="Calibri" w:cstheme="minorHAnsi"/>
                    <w:kern w:val="0"/>
                    <w:szCs w:val="21"/>
                  </w:rPr>
                </w:rPrChange>
              </w:rPr>
            </w:pPr>
            <w:r w:rsidRPr="00CF1873">
              <w:rPr>
                <w:rStyle w:val="af6"/>
                <w:rFonts w:eastAsia="宋体"/>
                <w:rPrChange w:id="15013" w:author="raye" w:date="2018-08-10T18:48:00Z">
                  <w:rPr>
                    <w:rFonts w:ascii="Calibri" w:eastAsia="宋体" w:hAnsi="Calibri"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C4E13A2" w14:textId="77777777" w:rsidR="00F7260B" w:rsidRPr="00CF1873" w:rsidRDefault="00F7260B">
            <w:pPr>
              <w:widowControl/>
              <w:jc w:val="left"/>
              <w:rPr>
                <w:rStyle w:val="af6"/>
                <w:rFonts w:eastAsia="宋体"/>
                <w:rPrChange w:id="15014" w:author="raye" w:date="2018-08-10T18:48:00Z">
                  <w:rPr>
                    <w:rFonts w:ascii="Calibri" w:eastAsia="宋体" w:hAnsi="Calibri" w:cstheme="minorHAnsi"/>
                    <w:kern w:val="0"/>
                    <w:szCs w:val="21"/>
                  </w:rPr>
                </w:rPrChange>
              </w:rPr>
            </w:pPr>
            <w:r w:rsidRPr="00CF1873">
              <w:rPr>
                <w:rStyle w:val="af6"/>
                <w:rFonts w:eastAsia="宋体"/>
                <w:rPrChange w:id="15015" w:author="raye" w:date="2018-08-10T18:48:00Z">
                  <w:rPr>
                    <w:rFonts w:ascii="Calibri" w:eastAsia="宋体" w:hAnsi="Calibri" w:cstheme="minorHAnsi"/>
                    <w:kern w:val="0"/>
                    <w:szCs w:val="21"/>
                  </w:rPr>
                </w:rPrChange>
              </w:rPr>
              <w:t>Yes</w:t>
            </w:r>
          </w:p>
        </w:tc>
      </w:tr>
      <w:tr w:rsidR="00F7260B" w:rsidRPr="00CF1873" w14:paraId="3047C65B"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01062D86" w14:textId="77777777" w:rsidR="00F7260B" w:rsidRPr="00CF1873" w:rsidRDefault="00F7260B">
            <w:pPr>
              <w:widowControl/>
              <w:jc w:val="left"/>
              <w:rPr>
                <w:rStyle w:val="af6"/>
                <w:rFonts w:eastAsia="等线"/>
                <w:rPrChange w:id="15016"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650D2DE4" w14:textId="77777777" w:rsidR="00F7260B" w:rsidRPr="00CF1873" w:rsidRDefault="00F7260B">
            <w:pPr>
              <w:widowControl/>
              <w:jc w:val="left"/>
              <w:rPr>
                <w:rStyle w:val="af6"/>
                <w:rFonts w:eastAsia="宋体"/>
                <w:rPrChange w:id="15017" w:author="raye" w:date="2018-08-10T18:48:00Z">
                  <w:rPr>
                    <w:rFonts w:ascii="Calibri" w:eastAsia="宋体" w:hAnsi="Calibri" w:cstheme="minorHAnsi"/>
                    <w:kern w:val="0"/>
                    <w:szCs w:val="21"/>
                  </w:rPr>
                </w:rPrChange>
              </w:rPr>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45A67738" w14:textId="77777777" w:rsidR="00F7260B" w:rsidRPr="00CF1873" w:rsidRDefault="00F7260B">
            <w:pPr>
              <w:widowControl/>
              <w:jc w:val="left"/>
              <w:rPr>
                <w:rStyle w:val="af6"/>
                <w:rFonts w:eastAsia="宋体"/>
                <w:rPrChange w:id="15018" w:author="raye" w:date="2018-08-10T18:48:00Z">
                  <w:rPr>
                    <w:rFonts w:ascii="Calibri" w:eastAsia="宋体" w:hAnsi="Calibri" w:cstheme="minorHAnsi"/>
                    <w:kern w:val="0"/>
                    <w:szCs w:val="21"/>
                  </w:rPr>
                </w:rPrChange>
              </w:rPr>
            </w:pP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1E387A29" w14:textId="77777777" w:rsidR="00F7260B" w:rsidRPr="005F17DB" w:rsidRDefault="00F7260B">
            <w:pPr>
              <w:widowControl/>
              <w:jc w:val="left"/>
              <w:rPr>
                <w:rStyle w:val="af6"/>
                <w:rFonts w:eastAsia="宋体"/>
                <w:rPrChange w:id="15019" w:author="raye" w:date="2018-08-10T18:54:00Z">
                  <w:rPr>
                    <w:rFonts w:ascii="Calibri" w:eastAsia="宋体" w:hAnsi="Calibri" w:cstheme="minorHAnsi"/>
                    <w:kern w:val="0"/>
                    <w:szCs w:val="21"/>
                  </w:rPr>
                </w:rPrChange>
              </w:rPr>
            </w:pPr>
            <w:r w:rsidRPr="005F17DB">
              <w:rPr>
                <w:rStyle w:val="af6"/>
                <w:rFonts w:eastAsia="宋体"/>
                <w:rPrChange w:id="15020" w:author="raye" w:date="2018-08-10T18:54:00Z">
                  <w:rPr>
                    <w:rFonts w:ascii="Calibri" w:eastAsia="宋体" w:hAnsi="Calibri"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77B33010" w14:textId="0236A2B4" w:rsidR="00F7260B" w:rsidRPr="005F17DB" w:rsidRDefault="005F17DB">
            <w:pPr>
              <w:widowControl/>
              <w:jc w:val="left"/>
              <w:rPr>
                <w:rStyle w:val="af6"/>
                <w:rFonts w:eastAsia="宋体"/>
                <w:rPrChange w:id="15021" w:author="raye" w:date="2018-08-10T18:54:00Z">
                  <w:rPr>
                    <w:rFonts w:ascii="Calibri" w:eastAsia="宋体" w:hAnsi="Calibri" w:cstheme="minorHAnsi"/>
                    <w:kern w:val="0"/>
                    <w:szCs w:val="21"/>
                  </w:rPr>
                </w:rPrChange>
              </w:rPr>
            </w:pPr>
            <w:ins w:id="15022" w:author="raye" w:date="2018-08-10T18:54:00Z">
              <w:r w:rsidRPr="005F17DB">
                <w:rPr>
                  <w:rStyle w:val="af6"/>
                  <w:rFonts w:eastAsiaTheme="minorEastAsia"/>
                  <w:rPrChange w:id="15023" w:author="raye" w:date="2018-08-10T18:54:00Z">
                    <w:rPr>
                      <w:color w:val="FF0000"/>
                    </w:rPr>
                  </w:rPrChange>
                </w:rPr>
                <w:t>File Management</w:t>
              </w:r>
            </w:ins>
            <w:del w:id="15024" w:author="raye" w:date="2018-08-10T18:54:00Z">
              <w:r w:rsidR="00F7260B" w:rsidRPr="005F17DB" w:rsidDel="005F17DB">
                <w:rPr>
                  <w:rStyle w:val="af6"/>
                  <w:rFonts w:eastAsia="宋体"/>
                  <w:rPrChange w:id="15025" w:author="raye" w:date="2018-08-10T18:54:00Z">
                    <w:rPr>
                      <w:rFonts w:ascii="Calibri" w:eastAsia="宋体" w:hAnsi="Calibri" w:cstheme="minorHAnsi"/>
                      <w:kern w:val="0"/>
                      <w:szCs w:val="21"/>
                    </w:rPr>
                  </w:rPrChange>
                </w:rPr>
                <w:delText>NA</w:delText>
              </w:r>
            </w:del>
          </w:p>
        </w:tc>
      </w:tr>
      <w:tr w:rsidR="00F7260B" w:rsidRPr="00CF1873" w14:paraId="37631051"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C91644E" w14:textId="77777777" w:rsidR="00F7260B" w:rsidRPr="00CF1873" w:rsidRDefault="00F7260B">
            <w:pPr>
              <w:widowControl/>
              <w:jc w:val="left"/>
              <w:rPr>
                <w:rStyle w:val="af6"/>
                <w:rFonts w:eastAsia="等线"/>
                <w:rPrChange w:id="15026"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00C1D69D" w14:textId="77777777" w:rsidR="00F7260B" w:rsidRPr="00CF1873" w:rsidRDefault="00F7260B">
            <w:pPr>
              <w:widowControl/>
              <w:jc w:val="left"/>
              <w:rPr>
                <w:rStyle w:val="af6"/>
                <w:rFonts w:eastAsia="宋体"/>
                <w:rPrChange w:id="15027" w:author="raye" w:date="2018-08-10T18:48:00Z">
                  <w:rPr>
                    <w:rFonts w:ascii="Calibri" w:eastAsia="宋体" w:hAnsi="Calibri" w:cstheme="minorHAnsi"/>
                    <w:kern w:val="0"/>
                    <w:szCs w:val="21"/>
                  </w:rPr>
                </w:rPrChange>
              </w:rPr>
            </w:pPr>
          </w:p>
        </w:tc>
        <w:tc>
          <w:tcPr>
            <w:tcW w:w="1842"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2752E315" w14:textId="77777777" w:rsidR="00F7260B" w:rsidRPr="00CF1873" w:rsidRDefault="00F7260B">
            <w:pPr>
              <w:widowControl/>
              <w:jc w:val="left"/>
              <w:rPr>
                <w:rStyle w:val="af6"/>
                <w:rFonts w:eastAsia="宋体"/>
                <w:rPrChange w:id="15028" w:author="raye" w:date="2018-08-10T18:48:00Z">
                  <w:rPr>
                    <w:rFonts w:ascii="Calibri" w:eastAsia="宋体" w:hAnsi="Calibri" w:cstheme="minorHAnsi"/>
                    <w:kern w:val="0"/>
                    <w:szCs w:val="21"/>
                  </w:rPr>
                </w:rPrChange>
              </w:rPr>
            </w:pPr>
            <w:r w:rsidRPr="00CF1873">
              <w:rPr>
                <w:rStyle w:val="af6"/>
                <w:rFonts w:eastAsia="宋体"/>
                <w:rPrChange w:id="15029" w:author="raye" w:date="2018-08-10T18:48:00Z">
                  <w:rPr>
                    <w:rFonts w:ascii="Calibri" w:eastAsia="宋体" w:hAnsi="Calibri" w:cstheme="minorHAnsi"/>
                    <w:kern w:val="0"/>
                    <w:szCs w:val="21"/>
                  </w:rPr>
                </w:rPrChange>
              </w:rPr>
              <w:t>Details&gt;&gt;Confirms Case</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1DE7040" w14:textId="77777777" w:rsidR="00F7260B" w:rsidRPr="00CF1873" w:rsidRDefault="00F7260B">
            <w:pPr>
              <w:widowControl/>
              <w:jc w:val="left"/>
              <w:rPr>
                <w:rStyle w:val="af6"/>
                <w:rFonts w:eastAsia="宋体"/>
                <w:rPrChange w:id="15030" w:author="raye" w:date="2018-08-10T18:48:00Z">
                  <w:rPr>
                    <w:rFonts w:ascii="Calibri" w:eastAsia="宋体" w:hAnsi="Calibri" w:cstheme="minorHAnsi"/>
                    <w:kern w:val="0"/>
                    <w:szCs w:val="21"/>
                  </w:rPr>
                </w:rPrChange>
              </w:rPr>
            </w:pPr>
            <w:r w:rsidRPr="00CF1873">
              <w:rPr>
                <w:rStyle w:val="af6"/>
                <w:rFonts w:eastAsia="宋体"/>
                <w:rPrChange w:id="15031" w:author="raye" w:date="2018-08-10T18:48:00Z">
                  <w:rPr>
                    <w:rFonts w:ascii="Calibri" w:eastAsia="宋体" w:hAnsi="Calibri"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D852180" w14:textId="77777777" w:rsidR="00F7260B" w:rsidRPr="00CF1873" w:rsidRDefault="00F7260B">
            <w:pPr>
              <w:widowControl/>
              <w:jc w:val="left"/>
              <w:rPr>
                <w:rStyle w:val="af6"/>
                <w:rFonts w:eastAsia="宋体"/>
                <w:rPrChange w:id="15032" w:author="raye" w:date="2018-08-10T18:48:00Z">
                  <w:rPr>
                    <w:rFonts w:ascii="Calibri" w:eastAsia="宋体" w:hAnsi="Calibri" w:cstheme="minorHAnsi"/>
                    <w:kern w:val="0"/>
                    <w:szCs w:val="21"/>
                  </w:rPr>
                </w:rPrChange>
              </w:rPr>
            </w:pPr>
            <w:r w:rsidRPr="00CF1873">
              <w:rPr>
                <w:rStyle w:val="af6"/>
                <w:rFonts w:eastAsia="宋体"/>
                <w:rPrChange w:id="15033" w:author="raye" w:date="2018-08-10T18:48:00Z">
                  <w:rPr>
                    <w:rFonts w:ascii="Calibri" w:eastAsia="宋体" w:hAnsi="Calibri" w:cstheme="minorHAnsi"/>
                    <w:kern w:val="0"/>
                    <w:szCs w:val="21"/>
                  </w:rPr>
                </w:rPrChange>
              </w:rPr>
              <w:t>If any</w:t>
            </w:r>
          </w:p>
        </w:tc>
      </w:tr>
      <w:tr w:rsidR="00F7260B" w:rsidRPr="00CF1873" w14:paraId="7181631E"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6E75C94B" w14:textId="77777777" w:rsidR="00F7260B" w:rsidRPr="00CF1873" w:rsidRDefault="00F7260B">
            <w:pPr>
              <w:widowControl/>
              <w:jc w:val="left"/>
              <w:rPr>
                <w:rStyle w:val="af6"/>
                <w:rFonts w:eastAsia="等线"/>
                <w:rPrChange w:id="15034"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37B8223B" w14:textId="77777777" w:rsidR="00F7260B" w:rsidRPr="00CF1873" w:rsidRDefault="00F7260B">
            <w:pPr>
              <w:widowControl/>
              <w:jc w:val="left"/>
              <w:rPr>
                <w:rStyle w:val="af6"/>
                <w:rFonts w:eastAsia="宋体"/>
                <w:rPrChange w:id="15035" w:author="raye" w:date="2018-08-10T18:48:00Z">
                  <w:rPr>
                    <w:rFonts w:ascii="Calibri" w:eastAsia="宋体" w:hAnsi="Calibri" w:cstheme="minorHAnsi"/>
                    <w:kern w:val="0"/>
                    <w:szCs w:val="21"/>
                  </w:rPr>
                </w:rPrChange>
              </w:rPr>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2E05FF23" w14:textId="77777777" w:rsidR="00F7260B" w:rsidRPr="00CF1873" w:rsidRDefault="00F7260B">
            <w:pPr>
              <w:widowControl/>
              <w:jc w:val="left"/>
              <w:rPr>
                <w:rStyle w:val="af6"/>
                <w:rFonts w:eastAsia="宋体"/>
                <w:rPrChange w:id="15036" w:author="raye" w:date="2018-08-10T18:48:00Z">
                  <w:rPr>
                    <w:rFonts w:ascii="Calibri" w:eastAsia="宋体" w:hAnsi="Calibri" w:cstheme="minorHAnsi"/>
                    <w:kern w:val="0"/>
                    <w:szCs w:val="21"/>
                  </w:rPr>
                </w:rPrChange>
              </w:rPr>
            </w:pP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719A30E" w14:textId="77777777" w:rsidR="00F7260B" w:rsidRPr="00CF1873" w:rsidRDefault="00F7260B">
            <w:pPr>
              <w:widowControl/>
              <w:jc w:val="left"/>
              <w:rPr>
                <w:rStyle w:val="af6"/>
                <w:rFonts w:eastAsia="宋体"/>
                <w:rPrChange w:id="15037" w:author="raye" w:date="2018-08-10T18:48:00Z">
                  <w:rPr>
                    <w:rFonts w:ascii="Calibri" w:eastAsia="宋体" w:hAnsi="Calibri" w:cstheme="minorHAnsi"/>
                    <w:kern w:val="0"/>
                    <w:szCs w:val="21"/>
                  </w:rPr>
                </w:rPrChange>
              </w:rPr>
            </w:pPr>
            <w:r w:rsidRPr="00CF1873">
              <w:rPr>
                <w:rStyle w:val="af6"/>
                <w:rFonts w:eastAsia="宋体"/>
                <w:rPrChange w:id="15038" w:author="raye" w:date="2018-08-10T18:48:00Z">
                  <w:rPr>
                    <w:rFonts w:ascii="Calibri" w:eastAsia="宋体" w:hAnsi="Calibri"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6D91128B" w14:textId="77777777" w:rsidR="00F7260B" w:rsidRPr="00CF1873" w:rsidRDefault="00F7260B">
            <w:pPr>
              <w:widowControl/>
              <w:jc w:val="left"/>
              <w:rPr>
                <w:rStyle w:val="af6"/>
                <w:rFonts w:eastAsia="宋体"/>
                <w:rPrChange w:id="15039" w:author="raye" w:date="2018-08-10T18:48:00Z">
                  <w:rPr>
                    <w:rFonts w:ascii="Calibri" w:eastAsia="宋体" w:hAnsi="Calibri" w:cstheme="minorHAnsi"/>
                    <w:kern w:val="0"/>
                    <w:szCs w:val="21"/>
                  </w:rPr>
                </w:rPrChange>
              </w:rPr>
            </w:pPr>
            <w:r w:rsidRPr="00CF1873">
              <w:rPr>
                <w:rStyle w:val="af6"/>
                <w:rFonts w:eastAsia="宋体"/>
                <w:rPrChange w:id="15040" w:author="raye" w:date="2018-08-10T18:48:00Z">
                  <w:rPr>
                    <w:rFonts w:ascii="Calibri" w:eastAsia="宋体" w:hAnsi="Calibri" w:cstheme="minorHAnsi"/>
                    <w:kern w:val="0"/>
                    <w:szCs w:val="21"/>
                  </w:rPr>
                </w:rPrChange>
              </w:rPr>
              <w:t>All Forms</w:t>
            </w:r>
          </w:p>
        </w:tc>
      </w:tr>
      <w:tr w:rsidR="00F7260B" w:rsidRPr="00CF1873" w14:paraId="2A9B5E06"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0BC46339" w14:textId="77777777" w:rsidR="00F7260B" w:rsidRPr="00CF1873" w:rsidRDefault="00F7260B">
            <w:pPr>
              <w:widowControl/>
              <w:jc w:val="left"/>
              <w:rPr>
                <w:rStyle w:val="af6"/>
                <w:rFonts w:eastAsia="等线"/>
                <w:rPrChange w:id="15041"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081F35C9" w14:textId="77777777" w:rsidR="00F7260B" w:rsidRPr="00CF1873" w:rsidRDefault="00F7260B">
            <w:pPr>
              <w:widowControl/>
              <w:jc w:val="left"/>
              <w:rPr>
                <w:rStyle w:val="af6"/>
                <w:rFonts w:eastAsia="宋体"/>
                <w:rPrChange w:id="15042" w:author="raye" w:date="2018-08-10T18:48:00Z">
                  <w:rPr>
                    <w:rFonts w:ascii="Calibri" w:eastAsia="宋体" w:hAnsi="Calibri" w:cstheme="minorHAnsi"/>
                    <w:kern w:val="0"/>
                    <w:szCs w:val="21"/>
                  </w:rPr>
                </w:rPrChange>
              </w:rPr>
            </w:pPr>
          </w:p>
        </w:tc>
        <w:tc>
          <w:tcPr>
            <w:tcW w:w="1842"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305F1CB6" w14:textId="77777777" w:rsidR="00F7260B" w:rsidRPr="00CF1873" w:rsidRDefault="00F7260B">
            <w:pPr>
              <w:widowControl/>
              <w:jc w:val="left"/>
              <w:rPr>
                <w:rStyle w:val="af6"/>
                <w:rFonts w:eastAsia="宋体"/>
                <w:rPrChange w:id="15043" w:author="raye" w:date="2018-08-10T18:48:00Z">
                  <w:rPr>
                    <w:rFonts w:ascii="Calibri" w:eastAsia="宋体" w:hAnsi="Calibri" w:cstheme="minorHAnsi"/>
                    <w:kern w:val="0"/>
                    <w:szCs w:val="21"/>
                  </w:rPr>
                </w:rPrChange>
              </w:rPr>
            </w:pPr>
            <w:r w:rsidRPr="00CF1873">
              <w:rPr>
                <w:rStyle w:val="af6"/>
                <w:rFonts w:eastAsia="宋体"/>
                <w:rPrChange w:id="15044" w:author="raye" w:date="2018-08-10T18:48:00Z">
                  <w:rPr>
                    <w:rFonts w:ascii="Calibri" w:eastAsia="宋体" w:hAnsi="Calibri" w:cstheme="minorHAnsi"/>
                    <w:kern w:val="0"/>
                    <w:szCs w:val="21"/>
                  </w:rPr>
                </w:rPrChange>
              </w:rPr>
              <w:t>Details&gt;&gt; Documens Verification</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BDD50E7" w14:textId="77777777" w:rsidR="00F7260B" w:rsidRPr="00CF1873" w:rsidRDefault="00F7260B">
            <w:pPr>
              <w:widowControl/>
              <w:jc w:val="left"/>
              <w:rPr>
                <w:rStyle w:val="af6"/>
                <w:rFonts w:eastAsia="宋体"/>
                <w:rPrChange w:id="15045" w:author="raye" w:date="2018-08-10T18:48:00Z">
                  <w:rPr>
                    <w:rFonts w:ascii="Calibri" w:eastAsia="宋体" w:hAnsi="Calibri" w:cstheme="minorHAnsi"/>
                    <w:kern w:val="0"/>
                    <w:szCs w:val="21"/>
                  </w:rPr>
                </w:rPrChange>
              </w:rPr>
            </w:pPr>
            <w:r w:rsidRPr="00CF1873">
              <w:rPr>
                <w:rStyle w:val="af6"/>
                <w:rFonts w:eastAsia="宋体"/>
                <w:rPrChange w:id="15046" w:author="raye" w:date="2018-08-10T18:48:00Z">
                  <w:rPr>
                    <w:rFonts w:ascii="Calibri" w:eastAsia="宋体" w:hAnsi="Calibri"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4757F25" w14:textId="77777777" w:rsidR="00F7260B" w:rsidRPr="00CF1873" w:rsidRDefault="00F7260B">
            <w:pPr>
              <w:widowControl/>
              <w:jc w:val="left"/>
              <w:rPr>
                <w:rStyle w:val="af6"/>
                <w:rFonts w:eastAsia="宋体"/>
                <w:rPrChange w:id="15047" w:author="raye" w:date="2018-08-10T18:48:00Z">
                  <w:rPr>
                    <w:rFonts w:ascii="Calibri" w:eastAsia="宋体" w:hAnsi="Calibri" w:cstheme="minorHAnsi"/>
                    <w:kern w:val="0"/>
                    <w:szCs w:val="21"/>
                  </w:rPr>
                </w:rPrChange>
              </w:rPr>
            </w:pPr>
            <w:r w:rsidRPr="00CF1873">
              <w:rPr>
                <w:rStyle w:val="af6"/>
                <w:rFonts w:eastAsia="宋体"/>
                <w:rPrChange w:id="15048" w:author="raye" w:date="2018-08-10T18:48:00Z">
                  <w:rPr>
                    <w:rFonts w:ascii="Calibri" w:eastAsia="宋体" w:hAnsi="Calibri" w:cstheme="minorHAnsi"/>
                    <w:kern w:val="0"/>
                    <w:szCs w:val="21"/>
                  </w:rPr>
                </w:rPrChange>
              </w:rPr>
              <w:t>Yes</w:t>
            </w:r>
          </w:p>
        </w:tc>
      </w:tr>
      <w:tr w:rsidR="00F7260B" w:rsidRPr="00CF1873" w14:paraId="376E802A"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2572CCC5" w14:textId="77777777" w:rsidR="00F7260B" w:rsidRPr="00CF1873" w:rsidRDefault="00F7260B">
            <w:pPr>
              <w:widowControl/>
              <w:jc w:val="left"/>
              <w:rPr>
                <w:rStyle w:val="af6"/>
                <w:rFonts w:eastAsia="等线"/>
                <w:rPrChange w:id="15049"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40266B12" w14:textId="77777777" w:rsidR="00F7260B" w:rsidRPr="00CF1873" w:rsidRDefault="00F7260B">
            <w:pPr>
              <w:widowControl/>
              <w:jc w:val="left"/>
              <w:rPr>
                <w:rStyle w:val="af6"/>
                <w:rFonts w:eastAsia="宋体"/>
                <w:rPrChange w:id="15050" w:author="raye" w:date="2018-08-10T18:48:00Z">
                  <w:rPr>
                    <w:rFonts w:ascii="Calibri" w:eastAsia="宋体" w:hAnsi="Calibri" w:cstheme="minorHAnsi"/>
                    <w:kern w:val="0"/>
                    <w:szCs w:val="21"/>
                  </w:rPr>
                </w:rPrChange>
              </w:rPr>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1CE672A6" w14:textId="77777777" w:rsidR="00F7260B" w:rsidRPr="00CF1873" w:rsidRDefault="00F7260B">
            <w:pPr>
              <w:widowControl/>
              <w:jc w:val="left"/>
              <w:rPr>
                <w:rStyle w:val="af6"/>
                <w:rFonts w:eastAsia="宋体"/>
                <w:rPrChange w:id="15051" w:author="raye" w:date="2018-08-10T18:48:00Z">
                  <w:rPr>
                    <w:rFonts w:ascii="Calibri" w:eastAsia="宋体" w:hAnsi="Calibri" w:cstheme="minorHAnsi"/>
                    <w:kern w:val="0"/>
                    <w:szCs w:val="21"/>
                  </w:rPr>
                </w:rPrChange>
              </w:rPr>
            </w:pP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FC90D5D" w14:textId="77777777" w:rsidR="00F7260B" w:rsidRPr="00CF1873" w:rsidRDefault="00F7260B">
            <w:pPr>
              <w:widowControl/>
              <w:jc w:val="left"/>
              <w:rPr>
                <w:rStyle w:val="af6"/>
                <w:rFonts w:eastAsia="宋体"/>
                <w:rPrChange w:id="15052" w:author="raye" w:date="2018-08-10T18:48:00Z">
                  <w:rPr>
                    <w:rFonts w:ascii="Calibri" w:eastAsia="宋体" w:hAnsi="Calibri" w:cstheme="minorHAnsi"/>
                    <w:kern w:val="0"/>
                    <w:szCs w:val="21"/>
                  </w:rPr>
                </w:rPrChange>
              </w:rPr>
            </w:pPr>
            <w:r w:rsidRPr="00CF1873">
              <w:rPr>
                <w:rStyle w:val="af6"/>
                <w:rFonts w:eastAsia="宋体"/>
                <w:rPrChange w:id="15053" w:author="raye" w:date="2018-08-10T18:48:00Z">
                  <w:rPr>
                    <w:rFonts w:ascii="Calibri" w:eastAsia="宋体" w:hAnsi="Calibri"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6F12986D" w14:textId="77777777" w:rsidR="00F7260B" w:rsidRPr="00CF1873" w:rsidRDefault="00F7260B">
            <w:pPr>
              <w:widowControl/>
              <w:jc w:val="left"/>
              <w:rPr>
                <w:rStyle w:val="af6"/>
                <w:rFonts w:eastAsia="宋体"/>
                <w:rPrChange w:id="15054" w:author="raye" w:date="2018-08-10T18:48:00Z">
                  <w:rPr>
                    <w:rFonts w:ascii="Calibri" w:eastAsia="宋体" w:hAnsi="Calibri" w:cstheme="minorHAnsi"/>
                    <w:kern w:val="0"/>
                    <w:szCs w:val="21"/>
                  </w:rPr>
                </w:rPrChange>
              </w:rPr>
            </w:pPr>
            <w:r w:rsidRPr="00CF1873">
              <w:rPr>
                <w:rStyle w:val="af6"/>
                <w:rFonts w:eastAsia="宋体"/>
                <w:rPrChange w:id="15055" w:author="raye" w:date="2018-08-10T18:48:00Z">
                  <w:rPr>
                    <w:rFonts w:ascii="Calibri" w:eastAsia="宋体" w:hAnsi="Calibri" w:cstheme="minorHAnsi"/>
                    <w:kern w:val="0"/>
                    <w:szCs w:val="21"/>
                  </w:rPr>
                </w:rPrChange>
              </w:rPr>
              <w:t>Details</w:t>
            </w:r>
          </w:p>
        </w:tc>
      </w:tr>
      <w:tr w:rsidR="00F7260B" w:rsidRPr="00CF1873" w14:paraId="37FC1810"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25379AC2" w14:textId="77777777" w:rsidR="00F7260B" w:rsidRPr="00CF1873" w:rsidRDefault="00F7260B">
            <w:pPr>
              <w:widowControl/>
              <w:jc w:val="left"/>
              <w:rPr>
                <w:rStyle w:val="af6"/>
                <w:rFonts w:eastAsia="等线"/>
                <w:rPrChange w:id="15056"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6138D399" w14:textId="77777777" w:rsidR="00F7260B" w:rsidRPr="00CF1873" w:rsidRDefault="00F7260B">
            <w:pPr>
              <w:widowControl/>
              <w:jc w:val="left"/>
              <w:rPr>
                <w:rStyle w:val="af6"/>
                <w:rFonts w:eastAsia="宋体"/>
                <w:rPrChange w:id="15057" w:author="raye" w:date="2018-08-10T18:48:00Z">
                  <w:rPr>
                    <w:rFonts w:ascii="Calibri" w:eastAsia="宋体" w:hAnsi="Calibri" w:cstheme="minorHAnsi"/>
                    <w:kern w:val="0"/>
                    <w:szCs w:val="21"/>
                  </w:rPr>
                </w:rPrChange>
              </w:rPr>
            </w:pPr>
          </w:p>
        </w:tc>
        <w:tc>
          <w:tcPr>
            <w:tcW w:w="1842" w:type="dxa"/>
            <w:tcBorders>
              <w:top w:val="single" w:sz="4" w:space="0" w:color="auto"/>
              <w:left w:val="single" w:sz="4" w:space="0" w:color="auto"/>
              <w:bottom w:val="single" w:sz="4" w:space="0" w:color="auto"/>
              <w:right w:val="single" w:sz="4" w:space="0" w:color="auto"/>
            </w:tcBorders>
            <w:shd w:val="clear" w:color="auto" w:fill="F5F7F9"/>
            <w:hideMark/>
          </w:tcPr>
          <w:p w14:paraId="5C1A8D97" w14:textId="77777777" w:rsidR="00F7260B" w:rsidRPr="00CF1873" w:rsidRDefault="00F7260B">
            <w:pPr>
              <w:widowControl/>
              <w:jc w:val="left"/>
              <w:rPr>
                <w:rStyle w:val="af6"/>
                <w:rFonts w:eastAsia="宋体"/>
                <w:rPrChange w:id="15058" w:author="raye" w:date="2018-08-10T18:48:00Z">
                  <w:rPr>
                    <w:rFonts w:ascii="Calibri" w:eastAsia="宋体" w:hAnsi="Calibri" w:cstheme="minorHAnsi"/>
                    <w:kern w:val="0"/>
                    <w:szCs w:val="21"/>
                  </w:rPr>
                </w:rPrChange>
              </w:rPr>
            </w:pPr>
            <w:r w:rsidRPr="00CF1873">
              <w:rPr>
                <w:rStyle w:val="af6"/>
                <w:rFonts w:eastAsia="宋体"/>
                <w:rPrChange w:id="15059" w:author="raye" w:date="2018-08-10T18:48:00Z">
                  <w:rPr>
                    <w:rFonts w:ascii="Calibri" w:eastAsia="宋体" w:hAnsi="Calibri" w:cstheme="minorHAnsi"/>
                    <w:kern w:val="0"/>
                    <w:szCs w:val="21"/>
                  </w:rPr>
                </w:rPrChange>
              </w:rPr>
              <w:t>Details&gt;&gt; Checking &amp; Evidence&gt;&gt; Comments</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1B6C11C" w14:textId="77777777" w:rsidR="00F7260B" w:rsidRPr="00CF1873" w:rsidRDefault="00F7260B">
            <w:pPr>
              <w:widowControl/>
              <w:jc w:val="left"/>
              <w:rPr>
                <w:rStyle w:val="af6"/>
                <w:rFonts w:eastAsia="宋体"/>
                <w:rPrChange w:id="15060" w:author="raye" w:date="2018-08-10T18:48:00Z">
                  <w:rPr>
                    <w:rFonts w:ascii="Calibri" w:eastAsia="宋体" w:hAnsi="Calibri" w:cstheme="minorHAnsi"/>
                    <w:kern w:val="0"/>
                    <w:szCs w:val="21"/>
                  </w:rPr>
                </w:rPrChange>
              </w:rPr>
            </w:pPr>
            <w:r w:rsidRPr="00CF1873">
              <w:rPr>
                <w:rStyle w:val="af6"/>
                <w:rFonts w:eastAsia="宋体"/>
                <w:rPrChange w:id="15061" w:author="raye" w:date="2018-08-10T18:48:00Z">
                  <w:rPr>
                    <w:rFonts w:ascii="Calibri" w:eastAsia="宋体" w:hAnsi="Calibri"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B1B0E2F" w14:textId="77777777" w:rsidR="00F7260B" w:rsidRPr="00CF1873" w:rsidRDefault="00F7260B">
            <w:pPr>
              <w:widowControl/>
              <w:jc w:val="left"/>
              <w:rPr>
                <w:rStyle w:val="af6"/>
                <w:rFonts w:eastAsia="宋体"/>
                <w:rPrChange w:id="15062" w:author="raye" w:date="2018-08-10T18:48:00Z">
                  <w:rPr>
                    <w:rFonts w:ascii="Calibri" w:eastAsia="宋体" w:hAnsi="Calibri" w:cstheme="minorHAnsi"/>
                    <w:kern w:val="0"/>
                    <w:szCs w:val="21"/>
                  </w:rPr>
                </w:rPrChange>
              </w:rPr>
            </w:pPr>
            <w:r w:rsidRPr="00CF1873">
              <w:rPr>
                <w:rStyle w:val="af6"/>
                <w:rFonts w:eastAsia="宋体"/>
                <w:rPrChange w:id="15063" w:author="raye" w:date="2018-08-10T18:48:00Z">
                  <w:rPr>
                    <w:rFonts w:ascii="Calibri" w:eastAsia="宋体" w:hAnsi="Calibri" w:cstheme="minorHAnsi"/>
                    <w:kern w:val="0"/>
                    <w:szCs w:val="21"/>
                  </w:rPr>
                </w:rPrChange>
              </w:rPr>
              <w:t>If any</w:t>
            </w:r>
          </w:p>
        </w:tc>
      </w:tr>
      <w:tr w:rsidR="00F7260B" w:rsidRPr="00CF1873" w14:paraId="749CCFD1"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4BBE397E" w14:textId="77777777" w:rsidR="00F7260B" w:rsidRPr="00CF1873" w:rsidRDefault="00F7260B">
            <w:pPr>
              <w:widowControl/>
              <w:jc w:val="left"/>
              <w:rPr>
                <w:rStyle w:val="af6"/>
                <w:rFonts w:eastAsia="等线"/>
                <w:rPrChange w:id="15064"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5BB07781" w14:textId="77777777" w:rsidR="00F7260B" w:rsidRPr="00CF1873" w:rsidRDefault="00F7260B">
            <w:pPr>
              <w:widowControl/>
              <w:jc w:val="left"/>
              <w:rPr>
                <w:rStyle w:val="af6"/>
                <w:rFonts w:eastAsia="宋体"/>
                <w:rPrChange w:id="15065" w:author="raye" w:date="2018-08-10T18:48:00Z">
                  <w:rPr>
                    <w:rFonts w:ascii="Calibri" w:eastAsia="宋体" w:hAnsi="Calibri" w:cstheme="minorHAnsi"/>
                    <w:kern w:val="0"/>
                    <w:szCs w:val="21"/>
                  </w:rPr>
                </w:rPrChange>
              </w:rPr>
            </w:pPr>
          </w:p>
        </w:tc>
        <w:tc>
          <w:tcPr>
            <w:tcW w:w="1842" w:type="dxa"/>
            <w:vMerge w:val="restart"/>
            <w:tcBorders>
              <w:top w:val="single" w:sz="4" w:space="0" w:color="auto"/>
              <w:left w:val="single" w:sz="4" w:space="0" w:color="auto"/>
              <w:bottom w:val="single" w:sz="4" w:space="0" w:color="auto"/>
              <w:right w:val="single" w:sz="4" w:space="0" w:color="auto"/>
            </w:tcBorders>
            <w:shd w:val="clear" w:color="auto" w:fill="F5F7F9"/>
            <w:hideMark/>
          </w:tcPr>
          <w:p w14:paraId="1BE57CD0" w14:textId="77777777" w:rsidR="00F7260B" w:rsidRPr="00CF1873" w:rsidRDefault="00F7260B">
            <w:pPr>
              <w:widowControl/>
              <w:jc w:val="left"/>
              <w:rPr>
                <w:rStyle w:val="af6"/>
                <w:rFonts w:eastAsia="宋体"/>
                <w:rPrChange w:id="15066" w:author="raye" w:date="2018-08-10T18:48:00Z">
                  <w:rPr>
                    <w:rFonts w:ascii="Calibri" w:eastAsia="宋体" w:hAnsi="Calibri" w:cstheme="minorHAnsi"/>
                    <w:kern w:val="0"/>
                    <w:szCs w:val="21"/>
                  </w:rPr>
                </w:rPrChange>
              </w:rPr>
            </w:pPr>
            <w:r w:rsidRPr="00CF1873">
              <w:rPr>
                <w:rStyle w:val="af6"/>
                <w:rFonts w:eastAsia="宋体"/>
                <w:rPrChange w:id="15067" w:author="raye" w:date="2018-08-10T18:48:00Z">
                  <w:rPr>
                    <w:rFonts w:ascii="Calibri" w:eastAsia="宋体" w:hAnsi="Calibri" w:cstheme="minorHAnsi"/>
                    <w:kern w:val="0"/>
                    <w:szCs w:val="21"/>
                  </w:rPr>
                </w:rPrChange>
              </w:rPr>
              <w:t>Details&gt;&gt; Checking &amp; Evidence&gt;&gt;Alert Sign</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DF1EF15" w14:textId="77777777" w:rsidR="00F7260B" w:rsidRPr="00CF1873" w:rsidRDefault="00F7260B">
            <w:pPr>
              <w:widowControl/>
              <w:jc w:val="left"/>
              <w:rPr>
                <w:rStyle w:val="af6"/>
                <w:rFonts w:eastAsia="宋体"/>
                <w:rPrChange w:id="15068" w:author="raye" w:date="2018-08-10T18:48:00Z">
                  <w:rPr>
                    <w:rFonts w:ascii="Calibri" w:eastAsia="宋体" w:hAnsi="Calibri" w:cstheme="minorHAnsi"/>
                    <w:kern w:val="0"/>
                    <w:szCs w:val="21"/>
                  </w:rPr>
                </w:rPrChange>
              </w:rPr>
            </w:pPr>
            <w:r w:rsidRPr="00CF1873">
              <w:rPr>
                <w:rStyle w:val="af6"/>
                <w:rFonts w:eastAsia="宋体"/>
                <w:rPrChange w:id="15069" w:author="raye" w:date="2018-08-10T18:48:00Z">
                  <w:rPr>
                    <w:rFonts w:ascii="Calibri" w:eastAsia="宋体" w:hAnsi="Calibri"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556DE952" w14:textId="77777777" w:rsidR="00F7260B" w:rsidRPr="00CF1873" w:rsidRDefault="00F7260B">
            <w:pPr>
              <w:widowControl/>
              <w:jc w:val="left"/>
              <w:rPr>
                <w:rStyle w:val="af6"/>
                <w:rFonts w:eastAsia="宋体"/>
                <w:rPrChange w:id="15070" w:author="raye" w:date="2018-08-10T18:48:00Z">
                  <w:rPr>
                    <w:rFonts w:ascii="Calibri" w:eastAsia="宋体" w:hAnsi="Calibri" w:cstheme="minorHAnsi"/>
                    <w:kern w:val="0"/>
                    <w:szCs w:val="21"/>
                  </w:rPr>
                </w:rPrChange>
              </w:rPr>
            </w:pPr>
            <w:r w:rsidRPr="00CF1873">
              <w:rPr>
                <w:rStyle w:val="af6"/>
                <w:rFonts w:eastAsia="宋体"/>
                <w:rPrChange w:id="15071" w:author="raye" w:date="2018-08-10T18:48:00Z">
                  <w:rPr>
                    <w:rFonts w:ascii="Calibri" w:eastAsia="宋体" w:hAnsi="Calibri" w:cstheme="minorHAnsi"/>
                    <w:kern w:val="0"/>
                    <w:szCs w:val="21"/>
                  </w:rPr>
                </w:rPrChange>
              </w:rPr>
              <w:t>Yes</w:t>
            </w:r>
          </w:p>
        </w:tc>
      </w:tr>
      <w:tr w:rsidR="00F7260B" w:rsidRPr="00CF1873" w14:paraId="1CE3B00C"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3EDD8DBF" w14:textId="77777777" w:rsidR="00F7260B" w:rsidRPr="00CF1873" w:rsidRDefault="00F7260B">
            <w:pPr>
              <w:widowControl/>
              <w:jc w:val="left"/>
              <w:rPr>
                <w:rStyle w:val="af6"/>
                <w:rFonts w:eastAsia="等线"/>
                <w:rPrChange w:id="15072"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5493A5F0" w14:textId="77777777" w:rsidR="00F7260B" w:rsidRPr="00CF1873" w:rsidRDefault="00F7260B">
            <w:pPr>
              <w:widowControl/>
              <w:jc w:val="left"/>
              <w:rPr>
                <w:rStyle w:val="af6"/>
                <w:rFonts w:eastAsia="宋体"/>
                <w:rPrChange w:id="15073" w:author="raye" w:date="2018-08-10T18:48:00Z">
                  <w:rPr>
                    <w:rFonts w:ascii="Calibri" w:eastAsia="宋体" w:hAnsi="Calibri" w:cstheme="minorHAnsi"/>
                    <w:kern w:val="0"/>
                    <w:szCs w:val="21"/>
                  </w:rPr>
                </w:rPrChange>
              </w:rPr>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3F51C1F4" w14:textId="77777777" w:rsidR="00F7260B" w:rsidRPr="00CF1873" w:rsidRDefault="00F7260B">
            <w:pPr>
              <w:widowControl/>
              <w:jc w:val="left"/>
              <w:rPr>
                <w:rStyle w:val="af6"/>
                <w:rFonts w:eastAsia="宋体"/>
                <w:rPrChange w:id="15074" w:author="raye" w:date="2018-08-10T18:48:00Z">
                  <w:rPr>
                    <w:rFonts w:ascii="Calibri" w:eastAsia="宋体" w:hAnsi="Calibri" w:cstheme="minorHAnsi"/>
                    <w:kern w:val="0"/>
                    <w:szCs w:val="21"/>
                  </w:rPr>
                </w:rPrChange>
              </w:rPr>
            </w:pP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3E8A7858" w14:textId="77777777" w:rsidR="00F7260B" w:rsidRPr="00CF1873" w:rsidRDefault="00F7260B">
            <w:pPr>
              <w:widowControl/>
              <w:jc w:val="left"/>
              <w:rPr>
                <w:rStyle w:val="af6"/>
                <w:rFonts w:eastAsia="宋体"/>
                <w:rPrChange w:id="15075" w:author="raye" w:date="2018-08-10T18:48:00Z">
                  <w:rPr>
                    <w:rFonts w:ascii="Calibri" w:eastAsia="宋体" w:hAnsi="Calibri" w:cstheme="minorHAnsi"/>
                    <w:kern w:val="0"/>
                    <w:szCs w:val="21"/>
                  </w:rPr>
                </w:rPrChange>
              </w:rPr>
            </w:pPr>
            <w:r w:rsidRPr="00CF1873">
              <w:rPr>
                <w:rStyle w:val="af6"/>
                <w:rFonts w:eastAsia="宋体"/>
                <w:rPrChange w:id="15076" w:author="raye" w:date="2018-08-10T18:48:00Z">
                  <w:rPr>
                    <w:rFonts w:ascii="Calibri" w:eastAsia="宋体" w:hAnsi="Calibri"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6137A57A" w14:textId="77777777" w:rsidR="00F7260B" w:rsidRPr="00CF1873" w:rsidRDefault="00F7260B" w:rsidP="00022A05">
            <w:pPr>
              <w:pStyle w:val="a0"/>
              <w:widowControl/>
              <w:numPr>
                <w:ilvl w:val="0"/>
                <w:numId w:val="102"/>
              </w:numPr>
              <w:ind w:firstLineChars="0"/>
              <w:jc w:val="left"/>
              <w:rPr>
                <w:rStyle w:val="af6"/>
                <w:rFonts w:eastAsia="宋体"/>
                <w:rPrChange w:id="15077" w:author="raye" w:date="2018-08-10T18:48:00Z">
                  <w:rPr>
                    <w:rFonts w:ascii="Calibri" w:eastAsia="宋体" w:hAnsi="Calibri" w:cstheme="minorHAnsi"/>
                    <w:kern w:val="0"/>
                    <w:szCs w:val="21"/>
                  </w:rPr>
                </w:rPrChange>
              </w:rPr>
            </w:pPr>
            <w:r w:rsidRPr="00CF1873">
              <w:rPr>
                <w:rStyle w:val="af6"/>
                <w:rFonts w:eastAsia="宋体"/>
                <w:rPrChange w:id="15078" w:author="raye" w:date="2018-08-10T18:48:00Z">
                  <w:rPr>
                    <w:rFonts w:ascii="Calibri" w:eastAsia="宋体" w:hAnsi="Calibri" w:cstheme="minorHAnsi"/>
                    <w:kern w:val="0"/>
                    <w:szCs w:val="21"/>
                  </w:rPr>
                </w:rPrChange>
              </w:rPr>
              <w:t>Evidence Management(Not Editable)</w:t>
            </w:r>
          </w:p>
          <w:p w14:paraId="2ED42D89" w14:textId="77777777" w:rsidR="00F7260B" w:rsidRPr="00CF1873" w:rsidRDefault="00F7260B" w:rsidP="00022A05">
            <w:pPr>
              <w:pStyle w:val="a0"/>
              <w:widowControl/>
              <w:numPr>
                <w:ilvl w:val="0"/>
                <w:numId w:val="102"/>
              </w:numPr>
              <w:ind w:firstLineChars="0"/>
              <w:jc w:val="left"/>
              <w:rPr>
                <w:rStyle w:val="af6"/>
                <w:rFonts w:eastAsia="等线"/>
                <w:rPrChange w:id="15079" w:author="raye" w:date="2018-08-10T18:48:00Z">
                  <w:rPr>
                    <w:rFonts w:ascii="等线" w:eastAsia="等线" w:hAnsi="等线" w:cstheme="minorHAnsi"/>
                    <w:kern w:val="0"/>
                    <w:szCs w:val="21"/>
                  </w:rPr>
                </w:rPrChange>
              </w:rPr>
            </w:pPr>
            <w:r w:rsidRPr="00CF1873">
              <w:rPr>
                <w:rStyle w:val="af6"/>
                <w:rFonts w:eastAsia="宋体"/>
                <w:rPrChange w:id="15080" w:author="raye" w:date="2018-08-10T18:48:00Z">
                  <w:rPr>
                    <w:rFonts w:ascii="Calibri" w:eastAsia="宋体" w:hAnsi="Calibri" w:cstheme="minorHAnsi"/>
                    <w:kern w:val="0"/>
                    <w:szCs w:val="21"/>
                  </w:rPr>
                </w:rPrChange>
              </w:rPr>
              <w:t>Check(Not Editable)</w:t>
            </w:r>
          </w:p>
        </w:tc>
      </w:tr>
      <w:tr w:rsidR="00F7260B" w:rsidRPr="00CF1873" w14:paraId="719541FD" w14:textId="77777777" w:rsidTr="005F17DB">
        <w:trPr>
          <w:trHeight w:val="525"/>
        </w:trPr>
        <w:tc>
          <w:tcPr>
            <w:tcW w:w="709" w:type="dxa"/>
            <w:vMerge w:val="restart"/>
            <w:tcBorders>
              <w:top w:val="single" w:sz="4" w:space="0" w:color="auto"/>
              <w:left w:val="single" w:sz="4" w:space="0" w:color="auto"/>
              <w:bottom w:val="single" w:sz="4" w:space="0" w:color="auto"/>
              <w:right w:val="single" w:sz="4" w:space="0" w:color="auto"/>
            </w:tcBorders>
            <w:vAlign w:val="center"/>
          </w:tcPr>
          <w:p w14:paraId="65E57694" w14:textId="77777777" w:rsidR="00F7260B" w:rsidRPr="00CF1873" w:rsidRDefault="00F7260B">
            <w:pPr>
              <w:widowControl/>
              <w:jc w:val="center"/>
              <w:rPr>
                <w:rStyle w:val="af6"/>
                <w:rFonts w:eastAsia="等线"/>
                <w:rPrChange w:id="15081" w:author="raye" w:date="2018-08-10T18:48:00Z">
                  <w:rPr>
                    <w:rFonts w:ascii="等线" w:eastAsia="等线" w:hAnsi="等线" w:cstheme="minorHAnsi"/>
                    <w:kern w:val="0"/>
                    <w:szCs w:val="21"/>
                  </w:rPr>
                </w:rPrChange>
              </w:rPr>
            </w:pPr>
            <w:r w:rsidRPr="00CF1873">
              <w:rPr>
                <w:rStyle w:val="af6"/>
                <w:rFonts w:eastAsia="宋体"/>
                <w:rPrChange w:id="15082" w:author="raye" w:date="2018-08-10T18:48:00Z">
                  <w:rPr>
                    <w:rFonts w:ascii="Calibri" w:eastAsia="宋体" w:hAnsi="Calibri" w:cstheme="minorHAnsi"/>
                    <w:kern w:val="0"/>
                    <w:szCs w:val="21"/>
                  </w:rPr>
                </w:rPrChange>
              </w:rPr>
              <w:t>7C</w:t>
            </w:r>
          </w:p>
          <w:p w14:paraId="2F02EAC7" w14:textId="77777777" w:rsidR="00F7260B" w:rsidRPr="00CF1873" w:rsidRDefault="00F7260B">
            <w:pPr>
              <w:widowControl/>
              <w:jc w:val="center"/>
              <w:rPr>
                <w:rStyle w:val="af6"/>
                <w:rFonts w:eastAsia="等线"/>
                <w:rPrChange w:id="15083" w:author="raye" w:date="2018-08-10T18:48:00Z">
                  <w:rPr>
                    <w:rFonts w:ascii="等线" w:eastAsia="等线" w:hAnsi="等线" w:cstheme="minorHAnsi"/>
                    <w:kern w:val="0"/>
                    <w:szCs w:val="21"/>
                  </w:rPr>
                </w:rPrChange>
              </w:rPr>
            </w:pPr>
          </w:p>
        </w:tc>
        <w:tc>
          <w:tcPr>
            <w:tcW w:w="1275" w:type="dxa"/>
            <w:vMerge w:val="restart"/>
            <w:tcBorders>
              <w:top w:val="single" w:sz="4" w:space="0" w:color="auto"/>
              <w:left w:val="single" w:sz="4" w:space="0" w:color="auto"/>
              <w:bottom w:val="single" w:sz="4" w:space="0" w:color="auto"/>
              <w:right w:val="single" w:sz="4" w:space="0" w:color="auto"/>
            </w:tcBorders>
            <w:vAlign w:val="center"/>
            <w:hideMark/>
          </w:tcPr>
          <w:p w14:paraId="1DF5940F" w14:textId="77777777" w:rsidR="00F7260B" w:rsidRPr="00CF1873" w:rsidRDefault="00F7260B">
            <w:pPr>
              <w:widowControl/>
              <w:jc w:val="left"/>
              <w:rPr>
                <w:rStyle w:val="af6"/>
                <w:rFonts w:eastAsia="宋体"/>
                <w:rPrChange w:id="15084" w:author="raye" w:date="2018-08-10T18:48:00Z">
                  <w:rPr>
                    <w:rFonts w:ascii="Calibri" w:eastAsia="宋体" w:hAnsi="Calibri" w:cstheme="minorHAnsi"/>
                    <w:kern w:val="0"/>
                    <w:szCs w:val="21"/>
                  </w:rPr>
                </w:rPrChange>
              </w:rPr>
            </w:pPr>
            <w:r w:rsidRPr="00CF1873">
              <w:rPr>
                <w:rStyle w:val="af6"/>
                <w:rFonts w:eastAsia="宋体"/>
                <w:rPrChange w:id="15085" w:author="raye" w:date="2018-08-10T18:48:00Z">
                  <w:rPr>
                    <w:rFonts w:ascii="Calibri" w:eastAsia="宋体" w:hAnsi="Calibri" w:cstheme="minorHAnsi"/>
                    <w:kern w:val="0"/>
                    <w:szCs w:val="21"/>
                  </w:rPr>
                </w:rPrChange>
              </w:rPr>
              <w:t>After refer to  CS</w:t>
            </w:r>
          </w:p>
        </w:tc>
        <w:tc>
          <w:tcPr>
            <w:tcW w:w="1842" w:type="dxa"/>
            <w:tcBorders>
              <w:top w:val="single" w:sz="4" w:space="0" w:color="auto"/>
              <w:left w:val="single" w:sz="4" w:space="0" w:color="auto"/>
              <w:bottom w:val="single" w:sz="4" w:space="0" w:color="auto"/>
              <w:right w:val="single" w:sz="4" w:space="0" w:color="auto"/>
            </w:tcBorders>
            <w:vAlign w:val="center"/>
            <w:hideMark/>
          </w:tcPr>
          <w:p w14:paraId="713DCD07" w14:textId="77777777" w:rsidR="00F7260B" w:rsidRPr="00CF1873" w:rsidRDefault="00F7260B">
            <w:pPr>
              <w:widowControl/>
              <w:jc w:val="left"/>
              <w:rPr>
                <w:rStyle w:val="af6"/>
                <w:rFonts w:eastAsia="宋体"/>
                <w:rPrChange w:id="15086" w:author="raye" w:date="2018-08-10T18:48:00Z">
                  <w:rPr>
                    <w:rFonts w:ascii="Calibri" w:eastAsia="宋体" w:hAnsi="Calibri" w:cstheme="minorHAnsi"/>
                    <w:kern w:val="0"/>
                    <w:szCs w:val="21"/>
                  </w:rPr>
                </w:rPrChange>
              </w:rPr>
            </w:pPr>
            <w:r w:rsidRPr="00CF1873">
              <w:rPr>
                <w:rStyle w:val="af6"/>
                <w:rFonts w:eastAsia="宋体"/>
                <w:rPrChange w:id="15087" w:author="raye" w:date="2018-08-10T18:48:00Z">
                  <w:rPr>
                    <w:rFonts w:ascii="Calibri" w:eastAsia="宋体" w:hAnsi="Calibri" w:cstheme="minorHAnsi"/>
                    <w:kern w:val="0"/>
                    <w:szCs w:val="21"/>
                  </w:rPr>
                </w:rPrChange>
              </w:rPr>
              <w:t>Pending List</w:t>
            </w:r>
          </w:p>
        </w:tc>
        <w:tc>
          <w:tcPr>
            <w:tcW w:w="1133" w:type="dxa"/>
            <w:tcBorders>
              <w:top w:val="single" w:sz="4" w:space="0" w:color="auto"/>
              <w:left w:val="single" w:sz="4" w:space="0" w:color="auto"/>
              <w:bottom w:val="single" w:sz="4" w:space="0" w:color="auto"/>
              <w:right w:val="single" w:sz="4" w:space="0" w:color="auto"/>
            </w:tcBorders>
            <w:vAlign w:val="center"/>
            <w:hideMark/>
          </w:tcPr>
          <w:p w14:paraId="6AEF6D9E" w14:textId="77777777" w:rsidR="00F7260B" w:rsidRPr="00CF1873" w:rsidRDefault="00F7260B">
            <w:pPr>
              <w:widowControl/>
              <w:jc w:val="left"/>
              <w:rPr>
                <w:rStyle w:val="af6"/>
                <w:rFonts w:eastAsia="宋体"/>
                <w:rPrChange w:id="15088" w:author="raye" w:date="2018-08-10T18:48:00Z">
                  <w:rPr>
                    <w:rFonts w:ascii="Calibri" w:eastAsia="宋体" w:hAnsi="Calibri" w:cstheme="minorHAnsi"/>
                    <w:kern w:val="0"/>
                    <w:szCs w:val="21"/>
                  </w:rPr>
                </w:rPrChange>
              </w:rPr>
            </w:pPr>
            <w:r w:rsidRPr="00CF1873">
              <w:rPr>
                <w:rStyle w:val="af6"/>
                <w:rFonts w:eastAsia="宋体"/>
                <w:rPrChange w:id="15089" w:author="raye" w:date="2018-08-10T18:48:00Z">
                  <w:rPr>
                    <w:rFonts w:ascii="Calibri" w:eastAsia="宋体" w:hAnsi="Calibri"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vAlign w:val="center"/>
            <w:hideMark/>
          </w:tcPr>
          <w:p w14:paraId="7E4D2BC6" w14:textId="77777777" w:rsidR="00F7260B" w:rsidRPr="00CF1873" w:rsidRDefault="00F7260B">
            <w:pPr>
              <w:widowControl/>
              <w:jc w:val="left"/>
              <w:rPr>
                <w:rStyle w:val="af6"/>
                <w:rFonts w:eastAsia="宋体"/>
                <w:rPrChange w:id="15090" w:author="raye" w:date="2018-08-10T18:48:00Z">
                  <w:rPr>
                    <w:rFonts w:ascii="Calibri" w:eastAsia="宋体" w:hAnsi="Calibri" w:cstheme="minorHAnsi"/>
                    <w:kern w:val="0"/>
                    <w:szCs w:val="21"/>
                  </w:rPr>
                </w:rPrChange>
              </w:rPr>
            </w:pPr>
            <w:r w:rsidRPr="00CF1873">
              <w:rPr>
                <w:rStyle w:val="af6"/>
                <w:rFonts w:eastAsia="宋体"/>
                <w:rPrChange w:id="15091" w:author="raye" w:date="2018-08-10T18:48:00Z">
                  <w:rPr>
                    <w:rFonts w:ascii="Calibri" w:eastAsia="宋体" w:hAnsi="Calibri" w:cstheme="minorHAnsi"/>
                    <w:kern w:val="0"/>
                    <w:szCs w:val="21"/>
                  </w:rPr>
                </w:rPrChange>
              </w:rPr>
              <w:t>Details</w:t>
            </w:r>
          </w:p>
        </w:tc>
      </w:tr>
      <w:tr w:rsidR="00F7260B" w:rsidRPr="00CF1873" w14:paraId="3E616FA3"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061178E1" w14:textId="77777777" w:rsidR="00F7260B" w:rsidRPr="00CF1873" w:rsidRDefault="00F7260B">
            <w:pPr>
              <w:widowControl/>
              <w:jc w:val="left"/>
              <w:rPr>
                <w:rStyle w:val="af6"/>
                <w:rFonts w:eastAsia="等线"/>
                <w:rPrChange w:id="15092"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67570DDA" w14:textId="77777777" w:rsidR="00F7260B" w:rsidRPr="00CF1873" w:rsidRDefault="00F7260B">
            <w:pPr>
              <w:widowControl/>
              <w:jc w:val="left"/>
              <w:rPr>
                <w:rStyle w:val="af6"/>
                <w:rFonts w:eastAsia="宋体"/>
                <w:rPrChange w:id="15093" w:author="raye" w:date="2018-08-10T18:48:00Z">
                  <w:rPr>
                    <w:rFonts w:ascii="Calibri" w:eastAsia="宋体" w:hAnsi="Calibri" w:cstheme="minorHAnsi"/>
                    <w:kern w:val="0"/>
                    <w:szCs w:val="21"/>
                  </w:rPr>
                </w:rPrChange>
              </w:rPr>
            </w:pPr>
          </w:p>
        </w:tc>
        <w:tc>
          <w:tcPr>
            <w:tcW w:w="1842" w:type="dxa"/>
            <w:vMerge w:val="restart"/>
            <w:tcBorders>
              <w:top w:val="single" w:sz="4" w:space="0" w:color="auto"/>
              <w:left w:val="single" w:sz="4" w:space="0" w:color="auto"/>
              <w:bottom w:val="single" w:sz="4" w:space="0" w:color="auto"/>
              <w:right w:val="single" w:sz="4" w:space="0" w:color="auto"/>
            </w:tcBorders>
            <w:hideMark/>
          </w:tcPr>
          <w:p w14:paraId="11BB544B" w14:textId="77777777" w:rsidR="00F7260B" w:rsidRPr="00CF1873" w:rsidRDefault="00F7260B">
            <w:pPr>
              <w:widowControl/>
              <w:jc w:val="left"/>
              <w:rPr>
                <w:rStyle w:val="af6"/>
                <w:rFonts w:eastAsia="宋体"/>
                <w:rPrChange w:id="15094" w:author="raye" w:date="2018-08-10T18:48:00Z">
                  <w:rPr>
                    <w:rFonts w:ascii="Calibri" w:eastAsia="宋体" w:hAnsi="Calibri" w:cstheme="minorHAnsi"/>
                    <w:kern w:val="0"/>
                    <w:szCs w:val="21"/>
                  </w:rPr>
                </w:rPrChange>
              </w:rPr>
            </w:pPr>
            <w:r w:rsidRPr="00CF1873">
              <w:rPr>
                <w:rStyle w:val="af6"/>
                <w:rFonts w:eastAsia="宋体"/>
                <w:rPrChange w:id="15095" w:author="raye" w:date="2018-08-10T18:48:00Z">
                  <w:rPr>
                    <w:rFonts w:ascii="Calibri" w:eastAsia="宋体" w:hAnsi="Calibri" w:cstheme="minorHAnsi"/>
                    <w:kern w:val="0"/>
                    <w:szCs w:val="21"/>
                  </w:rPr>
                </w:rPrChange>
              </w:rPr>
              <w:t>Details&gt;&gt;Customer Information</w:t>
            </w:r>
          </w:p>
        </w:tc>
        <w:tc>
          <w:tcPr>
            <w:tcW w:w="1133" w:type="dxa"/>
            <w:tcBorders>
              <w:top w:val="single" w:sz="4" w:space="0" w:color="auto"/>
              <w:left w:val="single" w:sz="4" w:space="0" w:color="auto"/>
              <w:bottom w:val="single" w:sz="4" w:space="0" w:color="auto"/>
              <w:right w:val="single" w:sz="4" w:space="0" w:color="auto"/>
            </w:tcBorders>
            <w:vAlign w:val="center"/>
            <w:hideMark/>
          </w:tcPr>
          <w:p w14:paraId="5A9D6A88" w14:textId="77777777" w:rsidR="00F7260B" w:rsidRPr="00CF1873" w:rsidRDefault="00F7260B">
            <w:pPr>
              <w:widowControl/>
              <w:jc w:val="left"/>
              <w:rPr>
                <w:rStyle w:val="af6"/>
                <w:rFonts w:eastAsia="宋体"/>
                <w:rPrChange w:id="15096" w:author="raye" w:date="2018-08-10T18:48:00Z">
                  <w:rPr>
                    <w:rFonts w:ascii="Calibri" w:eastAsia="宋体" w:hAnsi="Calibri" w:cstheme="minorHAnsi"/>
                    <w:kern w:val="0"/>
                    <w:szCs w:val="21"/>
                  </w:rPr>
                </w:rPrChange>
              </w:rPr>
            </w:pPr>
            <w:r w:rsidRPr="00CF1873">
              <w:rPr>
                <w:rStyle w:val="af6"/>
                <w:rFonts w:eastAsia="宋体"/>
                <w:rPrChange w:id="15097" w:author="raye" w:date="2018-08-10T18:48:00Z">
                  <w:rPr>
                    <w:rFonts w:ascii="Calibri" w:eastAsia="宋体" w:hAnsi="Calibri" w:cstheme="minorHAnsi"/>
                    <w:kern w:val="0"/>
                    <w:szCs w:val="21"/>
                  </w:rPr>
                </w:rPrChange>
              </w:rPr>
              <w:t>Status</w:t>
            </w:r>
          </w:p>
        </w:tc>
        <w:tc>
          <w:tcPr>
            <w:tcW w:w="3966" w:type="dxa"/>
            <w:tcBorders>
              <w:top w:val="single" w:sz="4" w:space="0" w:color="auto"/>
              <w:left w:val="single" w:sz="4" w:space="0" w:color="auto"/>
              <w:bottom w:val="single" w:sz="4" w:space="0" w:color="auto"/>
              <w:right w:val="single" w:sz="4" w:space="0" w:color="auto"/>
            </w:tcBorders>
            <w:vAlign w:val="center"/>
            <w:hideMark/>
          </w:tcPr>
          <w:p w14:paraId="640CC077" w14:textId="77777777" w:rsidR="00F7260B" w:rsidRPr="00CF1873" w:rsidRDefault="00F7260B" w:rsidP="00022A05">
            <w:pPr>
              <w:pStyle w:val="a0"/>
              <w:widowControl/>
              <w:numPr>
                <w:ilvl w:val="0"/>
                <w:numId w:val="102"/>
              </w:numPr>
              <w:ind w:firstLineChars="0"/>
              <w:jc w:val="left"/>
              <w:rPr>
                <w:rStyle w:val="af6"/>
                <w:rFonts w:eastAsia="宋体"/>
                <w:rPrChange w:id="15098" w:author="raye" w:date="2018-08-10T18:48:00Z">
                  <w:rPr>
                    <w:rFonts w:ascii="Calibri" w:eastAsia="宋体" w:hAnsi="Calibri" w:cstheme="minorHAnsi"/>
                    <w:kern w:val="0"/>
                    <w:szCs w:val="21"/>
                  </w:rPr>
                </w:rPrChange>
              </w:rPr>
            </w:pPr>
            <w:r w:rsidRPr="00CF1873">
              <w:rPr>
                <w:rStyle w:val="af6"/>
                <w:rFonts w:eastAsia="宋体"/>
                <w:rPrChange w:id="15099" w:author="raye" w:date="2018-08-10T18:48:00Z">
                  <w:rPr>
                    <w:rFonts w:ascii="Calibri" w:eastAsia="宋体" w:hAnsi="Calibri" w:cstheme="minorHAnsi"/>
                    <w:kern w:val="0"/>
                    <w:szCs w:val="21"/>
                  </w:rPr>
                </w:rPrChange>
              </w:rPr>
              <w:t xml:space="preserve">Pending Operations Analyst modify </w:t>
            </w:r>
          </w:p>
          <w:p w14:paraId="584085FF" w14:textId="77777777" w:rsidR="00F7260B" w:rsidRPr="00CF1873" w:rsidRDefault="00F7260B" w:rsidP="00022A05">
            <w:pPr>
              <w:pStyle w:val="a0"/>
              <w:widowControl/>
              <w:numPr>
                <w:ilvl w:val="0"/>
                <w:numId w:val="102"/>
              </w:numPr>
              <w:ind w:firstLineChars="0"/>
              <w:jc w:val="left"/>
              <w:rPr>
                <w:rStyle w:val="af6"/>
                <w:rFonts w:eastAsia="等线"/>
                <w:rPrChange w:id="15100" w:author="raye" w:date="2018-08-10T18:48:00Z">
                  <w:rPr>
                    <w:rFonts w:ascii="等线" w:eastAsia="等线" w:hAnsi="等线" w:cstheme="minorHAnsi"/>
                    <w:kern w:val="0"/>
                    <w:szCs w:val="21"/>
                  </w:rPr>
                </w:rPrChange>
              </w:rPr>
            </w:pPr>
            <w:r w:rsidRPr="00CF1873">
              <w:rPr>
                <w:rStyle w:val="af6"/>
                <w:rFonts w:eastAsia="宋体"/>
                <w:rPrChange w:id="15101" w:author="raye" w:date="2018-08-10T18:48:00Z">
                  <w:rPr>
                    <w:rFonts w:ascii="Calibri" w:eastAsia="宋体" w:hAnsi="Calibri" w:cstheme="minorHAnsi"/>
                    <w:kern w:val="0"/>
                    <w:szCs w:val="21"/>
                  </w:rPr>
                </w:rPrChange>
              </w:rPr>
              <w:t>Under Operations Manager review</w:t>
            </w:r>
          </w:p>
        </w:tc>
      </w:tr>
      <w:tr w:rsidR="00F7260B" w:rsidRPr="00CF1873" w14:paraId="1D3C8A6E"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3B049E8D" w14:textId="77777777" w:rsidR="00F7260B" w:rsidRPr="00CF1873" w:rsidRDefault="00F7260B">
            <w:pPr>
              <w:widowControl/>
              <w:jc w:val="left"/>
              <w:rPr>
                <w:rStyle w:val="af6"/>
                <w:rFonts w:eastAsia="等线"/>
                <w:rPrChange w:id="15102"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3B435500" w14:textId="77777777" w:rsidR="00F7260B" w:rsidRPr="00CF1873" w:rsidRDefault="00F7260B">
            <w:pPr>
              <w:widowControl/>
              <w:jc w:val="left"/>
              <w:rPr>
                <w:rStyle w:val="af6"/>
                <w:rFonts w:eastAsia="宋体"/>
                <w:rPrChange w:id="15103" w:author="raye" w:date="2018-08-10T18:48:00Z">
                  <w:rPr>
                    <w:rFonts w:ascii="Calibri" w:eastAsia="宋体" w:hAnsi="Calibri" w:cstheme="minorHAnsi"/>
                    <w:kern w:val="0"/>
                    <w:szCs w:val="21"/>
                  </w:rPr>
                </w:rPrChange>
              </w:rPr>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2120A94F" w14:textId="77777777" w:rsidR="00F7260B" w:rsidRPr="00CF1873" w:rsidRDefault="00F7260B">
            <w:pPr>
              <w:widowControl/>
              <w:jc w:val="left"/>
              <w:rPr>
                <w:rStyle w:val="af6"/>
                <w:rFonts w:eastAsia="宋体"/>
                <w:rPrChange w:id="15104" w:author="raye" w:date="2018-08-10T18:48:00Z">
                  <w:rPr>
                    <w:rFonts w:ascii="Calibri" w:eastAsia="宋体" w:hAnsi="Calibri" w:cstheme="minorHAnsi"/>
                    <w:kern w:val="0"/>
                    <w:szCs w:val="21"/>
                  </w:rPr>
                </w:rPrChange>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7D0BFA09" w14:textId="77777777" w:rsidR="00F7260B" w:rsidRPr="00CF1873" w:rsidRDefault="00F7260B">
            <w:pPr>
              <w:widowControl/>
              <w:jc w:val="left"/>
              <w:rPr>
                <w:rStyle w:val="af6"/>
                <w:rFonts w:eastAsia="宋体"/>
                <w:rPrChange w:id="15105" w:author="raye" w:date="2018-08-10T18:48:00Z">
                  <w:rPr>
                    <w:rFonts w:ascii="Calibri" w:eastAsia="宋体" w:hAnsi="Calibri" w:cstheme="minorHAnsi"/>
                    <w:kern w:val="0"/>
                    <w:szCs w:val="21"/>
                  </w:rPr>
                </w:rPrChange>
              </w:rPr>
            </w:pPr>
            <w:r w:rsidRPr="00CF1873">
              <w:rPr>
                <w:rStyle w:val="af6"/>
                <w:rFonts w:eastAsia="宋体"/>
                <w:rPrChange w:id="15106" w:author="raye" w:date="2018-08-10T18:48:00Z">
                  <w:rPr>
                    <w:rFonts w:ascii="Calibri" w:eastAsia="宋体" w:hAnsi="Calibri"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vAlign w:val="center"/>
            <w:hideMark/>
          </w:tcPr>
          <w:p w14:paraId="4F843044" w14:textId="77777777" w:rsidR="00F7260B" w:rsidRPr="00CF1873" w:rsidRDefault="00F7260B">
            <w:pPr>
              <w:widowControl/>
              <w:jc w:val="left"/>
              <w:rPr>
                <w:rStyle w:val="af6"/>
                <w:rFonts w:eastAsia="宋体"/>
                <w:rPrChange w:id="15107" w:author="raye" w:date="2018-08-10T18:48:00Z">
                  <w:rPr>
                    <w:rFonts w:ascii="Calibri" w:eastAsia="宋体" w:hAnsi="Calibri" w:cstheme="minorHAnsi"/>
                    <w:kern w:val="0"/>
                    <w:szCs w:val="21"/>
                  </w:rPr>
                </w:rPrChange>
              </w:rPr>
            </w:pPr>
            <w:r w:rsidRPr="00CF1873">
              <w:rPr>
                <w:rStyle w:val="af6"/>
                <w:rFonts w:eastAsia="宋体"/>
                <w:rPrChange w:id="15108" w:author="raye" w:date="2018-08-10T18:48:00Z">
                  <w:rPr>
                    <w:rFonts w:ascii="Calibri" w:eastAsia="宋体" w:hAnsi="Calibri" w:cstheme="minorHAnsi"/>
                    <w:kern w:val="0"/>
                    <w:szCs w:val="21"/>
                  </w:rPr>
                </w:rPrChange>
              </w:rPr>
              <w:t>Yes</w:t>
            </w:r>
          </w:p>
        </w:tc>
      </w:tr>
      <w:tr w:rsidR="00F7260B" w:rsidRPr="00CF1873" w14:paraId="05B210B8"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36975CC0" w14:textId="77777777" w:rsidR="00F7260B" w:rsidRPr="00CF1873" w:rsidRDefault="00F7260B">
            <w:pPr>
              <w:widowControl/>
              <w:jc w:val="left"/>
              <w:rPr>
                <w:rStyle w:val="af6"/>
                <w:rFonts w:eastAsia="等线"/>
                <w:rPrChange w:id="15109"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67CE13D4" w14:textId="77777777" w:rsidR="00F7260B" w:rsidRPr="00CF1873" w:rsidRDefault="00F7260B">
            <w:pPr>
              <w:widowControl/>
              <w:jc w:val="left"/>
              <w:rPr>
                <w:rStyle w:val="af6"/>
                <w:rFonts w:eastAsia="宋体"/>
                <w:rPrChange w:id="15110" w:author="raye" w:date="2018-08-10T18:48:00Z">
                  <w:rPr>
                    <w:rFonts w:ascii="Calibri" w:eastAsia="宋体" w:hAnsi="Calibri" w:cstheme="minorHAnsi"/>
                    <w:kern w:val="0"/>
                    <w:szCs w:val="21"/>
                  </w:rPr>
                </w:rPrChange>
              </w:rPr>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67DBA34D" w14:textId="77777777" w:rsidR="00F7260B" w:rsidRPr="00CF1873" w:rsidRDefault="00F7260B">
            <w:pPr>
              <w:widowControl/>
              <w:jc w:val="left"/>
              <w:rPr>
                <w:rStyle w:val="af6"/>
                <w:rFonts w:eastAsia="宋体"/>
                <w:rPrChange w:id="15111" w:author="raye" w:date="2018-08-10T18:48:00Z">
                  <w:rPr>
                    <w:rFonts w:ascii="Calibri" w:eastAsia="宋体" w:hAnsi="Calibri" w:cstheme="minorHAnsi"/>
                    <w:kern w:val="0"/>
                    <w:szCs w:val="21"/>
                  </w:rPr>
                </w:rPrChange>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7014A167" w14:textId="77777777" w:rsidR="00F7260B" w:rsidRPr="00CF1873" w:rsidRDefault="00F7260B">
            <w:pPr>
              <w:widowControl/>
              <w:jc w:val="left"/>
              <w:rPr>
                <w:rStyle w:val="af6"/>
                <w:rFonts w:eastAsia="宋体"/>
                <w:rPrChange w:id="15112" w:author="raye" w:date="2018-08-10T18:48:00Z">
                  <w:rPr>
                    <w:rFonts w:ascii="Calibri" w:eastAsia="宋体" w:hAnsi="Calibri" w:cstheme="minorHAnsi"/>
                    <w:kern w:val="0"/>
                    <w:szCs w:val="21"/>
                  </w:rPr>
                </w:rPrChange>
              </w:rPr>
            </w:pPr>
            <w:r w:rsidRPr="00CF1873">
              <w:rPr>
                <w:rStyle w:val="af6"/>
                <w:rFonts w:eastAsia="宋体"/>
                <w:rPrChange w:id="15113" w:author="raye" w:date="2018-08-10T18:48:00Z">
                  <w:rPr>
                    <w:rFonts w:ascii="Calibri" w:eastAsia="宋体" w:hAnsi="Calibri"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vAlign w:val="center"/>
            <w:hideMark/>
          </w:tcPr>
          <w:p w14:paraId="6280E3DA" w14:textId="646374CE" w:rsidR="00F7260B" w:rsidRPr="00CF1873" w:rsidRDefault="008C698C">
            <w:pPr>
              <w:widowControl/>
              <w:jc w:val="left"/>
              <w:rPr>
                <w:rStyle w:val="af6"/>
                <w:rFonts w:eastAsia="宋体"/>
                <w:rPrChange w:id="15114" w:author="raye" w:date="2018-08-10T18:48:00Z">
                  <w:rPr>
                    <w:rFonts w:ascii="Calibri" w:eastAsia="宋体" w:hAnsi="Calibri" w:cstheme="minorHAnsi"/>
                    <w:kern w:val="0"/>
                    <w:szCs w:val="21"/>
                  </w:rPr>
                </w:rPrChange>
              </w:rPr>
            </w:pPr>
            <w:ins w:id="15115" w:author="raye" w:date="2018-08-10T18:57:00Z">
              <w:r w:rsidRPr="00D400D1">
                <w:rPr>
                  <w:rStyle w:val="af6"/>
                  <w:rFonts w:eastAsiaTheme="minorEastAsia"/>
                </w:rPr>
                <w:t>File Management</w:t>
              </w:r>
            </w:ins>
            <w:del w:id="15116" w:author="raye" w:date="2018-08-10T18:57:00Z">
              <w:r w:rsidR="00F7260B" w:rsidRPr="00CF1873" w:rsidDel="008C698C">
                <w:rPr>
                  <w:rStyle w:val="af6"/>
                  <w:rFonts w:eastAsia="宋体"/>
                  <w:rPrChange w:id="15117" w:author="raye" w:date="2018-08-10T18:48:00Z">
                    <w:rPr>
                      <w:rFonts w:ascii="Calibri" w:eastAsia="宋体" w:hAnsi="Calibri" w:cstheme="minorHAnsi"/>
                      <w:kern w:val="0"/>
                      <w:szCs w:val="21"/>
                    </w:rPr>
                  </w:rPrChange>
                </w:rPr>
                <w:delText>NA</w:delText>
              </w:r>
            </w:del>
          </w:p>
        </w:tc>
      </w:tr>
      <w:tr w:rsidR="00F7260B" w:rsidRPr="00CF1873" w14:paraId="26081FC2"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1B381340" w14:textId="77777777" w:rsidR="00F7260B" w:rsidRPr="00CF1873" w:rsidRDefault="00F7260B">
            <w:pPr>
              <w:widowControl/>
              <w:jc w:val="left"/>
              <w:rPr>
                <w:rStyle w:val="af6"/>
                <w:rFonts w:eastAsia="等线"/>
                <w:rPrChange w:id="15118"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51473EC3" w14:textId="77777777" w:rsidR="00F7260B" w:rsidRPr="00CF1873" w:rsidRDefault="00F7260B">
            <w:pPr>
              <w:widowControl/>
              <w:jc w:val="left"/>
              <w:rPr>
                <w:rStyle w:val="af6"/>
                <w:rFonts w:eastAsia="宋体"/>
                <w:rPrChange w:id="15119" w:author="raye" w:date="2018-08-10T18:48:00Z">
                  <w:rPr>
                    <w:rFonts w:ascii="Calibri" w:eastAsia="宋体" w:hAnsi="Calibri" w:cstheme="minorHAnsi"/>
                    <w:kern w:val="0"/>
                    <w:szCs w:val="21"/>
                  </w:rPr>
                </w:rPrChange>
              </w:rPr>
            </w:pPr>
          </w:p>
        </w:tc>
        <w:tc>
          <w:tcPr>
            <w:tcW w:w="1842" w:type="dxa"/>
            <w:vMerge w:val="restart"/>
            <w:tcBorders>
              <w:top w:val="single" w:sz="4" w:space="0" w:color="auto"/>
              <w:left w:val="single" w:sz="4" w:space="0" w:color="auto"/>
              <w:bottom w:val="single" w:sz="4" w:space="0" w:color="auto"/>
              <w:right w:val="single" w:sz="4" w:space="0" w:color="auto"/>
            </w:tcBorders>
            <w:hideMark/>
          </w:tcPr>
          <w:p w14:paraId="353FA7BE" w14:textId="77777777" w:rsidR="00F7260B" w:rsidRPr="00CF1873" w:rsidRDefault="00F7260B">
            <w:pPr>
              <w:widowControl/>
              <w:jc w:val="left"/>
              <w:rPr>
                <w:rStyle w:val="af6"/>
                <w:rFonts w:eastAsia="宋体"/>
                <w:rPrChange w:id="15120" w:author="raye" w:date="2018-08-10T18:48:00Z">
                  <w:rPr>
                    <w:rFonts w:ascii="Calibri" w:eastAsia="宋体" w:hAnsi="Calibri" w:cstheme="minorHAnsi"/>
                    <w:kern w:val="0"/>
                    <w:szCs w:val="21"/>
                  </w:rPr>
                </w:rPrChange>
              </w:rPr>
            </w:pPr>
            <w:r w:rsidRPr="00CF1873">
              <w:rPr>
                <w:rStyle w:val="af6"/>
                <w:rFonts w:eastAsia="宋体"/>
                <w:rPrChange w:id="15121" w:author="raye" w:date="2018-08-10T18:48:00Z">
                  <w:rPr>
                    <w:rFonts w:ascii="Calibri" w:eastAsia="宋体" w:hAnsi="Calibri" w:cstheme="minorHAnsi"/>
                    <w:kern w:val="0"/>
                    <w:szCs w:val="21"/>
                  </w:rPr>
                </w:rPrChange>
              </w:rPr>
              <w:t>Details&gt;&gt;Confirms Case</w:t>
            </w:r>
          </w:p>
        </w:tc>
        <w:tc>
          <w:tcPr>
            <w:tcW w:w="1133" w:type="dxa"/>
            <w:tcBorders>
              <w:top w:val="single" w:sz="4" w:space="0" w:color="auto"/>
              <w:left w:val="single" w:sz="4" w:space="0" w:color="auto"/>
              <w:bottom w:val="single" w:sz="4" w:space="0" w:color="auto"/>
              <w:right w:val="single" w:sz="4" w:space="0" w:color="auto"/>
            </w:tcBorders>
            <w:vAlign w:val="center"/>
            <w:hideMark/>
          </w:tcPr>
          <w:p w14:paraId="6612E2E3" w14:textId="77777777" w:rsidR="00F7260B" w:rsidRPr="00CF1873" w:rsidRDefault="00F7260B">
            <w:pPr>
              <w:widowControl/>
              <w:jc w:val="left"/>
              <w:rPr>
                <w:rStyle w:val="af6"/>
                <w:rFonts w:eastAsia="宋体"/>
                <w:rPrChange w:id="15122" w:author="raye" w:date="2018-08-10T18:48:00Z">
                  <w:rPr>
                    <w:rFonts w:ascii="Calibri" w:eastAsia="宋体" w:hAnsi="Calibri" w:cstheme="minorHAnsi"/>
                    <w:kern w:val="0"/>
                    <w:szCs w:val="21"/>
                  </w:rPr>
                </w:rPrChange>
              </w:rPr>
            </w:pPr>
            <w:r w:rsidRPr="00CF1873">
              <w:rPr>
                <w:rStyle w:val="af6"/>
                <w:rFonts w:eastAsia="宋体"/>
                <w:rPrChange w:id="15123" w:author="raye" w:date="2018-08-10T18:48:00Z">
                  <w:rPr>
                    <w:rFonts w:ascii="Calibri" w:eastAsia="宋体" w:hAnsi="Calibri"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vAlign w:val="center"/>
            <w:hideMark/>
          </w:tcPr>
          <w:p w14:paraId="7D970783" w14:textId="77777777" w:rsidR="00F7260B" w:rsidRPr="00CF1873" w:rsidRDefault="00F7260B">
            <w:pPr>
              <w:widowControl/>
              <w:jc w:val="left"/>
              <w:rPr>
                <w:rStyle w:val="af6"/>
                <w:rFonts w:eastAsia="宋体"/>
                <w:rPrChange w:id="15124" w:author="raye" w:date="2018-08-10T18:48:00Z">
                  <w:rPr>
                    <w:rFonts w:ascii="Calibri" w:eastAsia="宋体" w:hAnsi="Calibri" w:cstheme="minorHAnsi"/>
                    <w:kern w:val="0"/>
                    <w:szCs w:val="21"/>
                  </w:rPr>
                </w:rPrChange>
              </w:rPr>
            </w:pPr>
            <w:r w:rsidRPr="00CF1873">
              <w:rPr>
                <w:rStyle w:val="af6"/>
                <w:rFonts w:eastAsia="宋体"/>
                <w:rPrChange w:id="15125" w:author="raye" w:date="2018-08-10T18:48:00Z">
                  <w:rPr>
                    <w:rFonts w:ascii="Calibri" w:eastAsia="宋体" w:hAnsi="Calibri" w:cstheme="minorHAnsi"/>
                    <w:kern w:val="0"/>
                    <w:szCs w:val="21"/>
                  </w:rPr>
                </w:rPrChange>
              </w:rPr>
              <w:t>As same as above</w:t>
            </w:r>
          </w:p>
        </w:tc>
      </w:tr>
      <w:tr w:rsidR="00F7260B" w:rsidRPr="00CF1873" w14:paraId="30C7002D"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20B70FFF" w14:textId="77777777" w:rsidR="00F7260B" w:rsidRPr="00CF1873" w:rsidRDefault="00F7260B">
            <w:pPr>
              <w:widowControl/>
              <w:jc w:val="left"/>
              <w:rPr>
                <w:rStyle w:val="af6"/>
                <w:rFonts w:eastAsia="等线"/>
                <w:rPrChange w:id="15126"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29ED7E28" w14:textId="77777777" w:rsidR="00F7260B" w:rsidRPr="00CF1873" w:rsidRDefault="00F7260B">
            <w:pPr>
              <w:widowControl/>
              <w:jc w:val="left"/>
              <w:rPr>
                <w:rStyle w:val="af6"/>
                <w:rFonts w:eastAsia="宋体"/>
                <w:rPrChange w:id="15127" w:author="raye" w:date="2018-08-10T18:48:00Z">
                  <w:rPr>
                    <w:rFonts w:ascii="Calibri" w:eastAsia="宋体" w:hAnsi="Calibri" w:cstheme="minorHAnsi"/>
                    <w:kern w:val="0"/>
                    <w:szCs w:val="21"/>
                  </w:rPr>
                </w:rPrChange>
              </w:rPr>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170D9A2D" w14:textId="77777777" w:rsidR="00F7260B" w:rsidRPr="00CF1873" w:rsidRDefault="00F7260B">
            <w:pPr>
              <w:widowControl/>
              <w:jc w:val="left"/>
              <w:rPr>
                <w:rStyle w:val="af6"/>
                <w:rFonts w:eastAsia="宋体"/>
                <w:rPrChange w:id="15128" w:author="raye" w:date="2018-08-10T18:48:00Z">
                  <w:rPr>
                    <w:rFonts w:ascii="Calibri" w:eastAsia="宋体" w:hAnsi="Calibri" w:cstheme="minorHAnsi"/>
                    <w:kern w:val="0"/>
                    <w:szCs w:val="21"/>
                  </w:rPr>
                </w:rPrChange>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7FE07B6C" w14:textId="77777777" w:rsidR="00F7260B" w:rsidRPr="00CF1873" w:rsidRDefault="00F7260B">
            <w:pPr>
              <w:widowControl/>
              <w:jc w:val="left"/>
              <w:rPr>
                <w:rStyle w:val="af6"/>
                <w:rFonts w:eastAsia="宋体"/>
                <w:rPrChange w:id="15129" w:author="raye" w:date="2018-08-10T18:48:00Z">
                  <w:rPr>
                    <w:rFonts w:ascii="Calibri" w:eastAsia="宋体" w:hAnsi="Calibri" w:cstheme="minorHAnsi"/>
                    <w:kern w:val="0"/>
                    <w:szCs w:val="21"/>
                  </w:rPr>
                </w:rPrChange>
              </w:rPr>
            </w:pPr>
            <w:r w:rsidRPr="00CF1873">
              <w:rPr>
                <w:rStyle w:val="af6"/>
                <w:rFonts w:eastAsia="宋体"/>
                <w:rPrChange w:id="15130" w:author="raye" w:date="2018-08-10T18:48:00Z">
                  <w:rPr>
                    <w:rFonts w:ascii="Calibri" w:eastAsia="宋体" w:hAnsi="Calibri"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vAlign w:val="center"/>
            <w:hideMark/>
          </w:tcPr>
          <w:p w14:paraId="61EBDE96" w14:textId="77777777" w:rsidR="00F7260B" w:rsidRPr="00CF1873" w:rsidRDefault="00F7260B">
            <w:pPr>
              <w:widowControl/>
              <w:jc w:val="left"/>
              <w:rPr>
                <w:rStyle w:val="af6"/>
                <w:rFonts w:eastAsia="宋体"/>
                <w:rPrChange w:id="15131" w:author="raye" w:date="2018-08-10T18:48:00Z">
                  <w:rPr>
                    <w:rFonts w:ascii="Calibri" w:eastAsia="宋体" w:hAnsi="Calibri" w:cstheme="minorHAnsi"/>
                    <w:kern w:val="0"/>
                    <w:szCs w:val="21"/>
                  </w:rPr>
                </w:rPrChange>
              </w:rPr>
            </w:pPr>
            <w:r w:rsidRPr="00CF1873">
              <w:rPr>
                <w:rStyle w:val="af6"/>
                <w:rFonts w:eastAsia="宋体"/>
                <w:rPrChange w:id="15132" w:author="raye" w:date="2018-08-10T18:48:00Z">
                  <w:rPr>
                    <w:rFonts w:ascii="Calibri" w:eastAsia="宋体" w:hAnsi="Calibri" w:cstheme="minorHAnsi"/>
                    <w:kern w:val="0"/>
                    <w:szCs w:val="21"/>
                  </w:rPr>
                </w:rPrChange>
              </w:rPr>
              <w:t>All Forms(only export, not editable), increase with newly added forms</w:t>
            </w:r>
          </w:p>
        </w:tc>
      </w:tr>
      <w:tr w:rsidR="00F7260B" w:rsidRPr="00CF1873" w14:paraId="65221698"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D5E9676" w14:textId="77777777" w:rsidR="00F7260B" w:rsidRPr="00CF1873" w:rsidRDefault="00F7260B">
            <w:pPr>
              <w:widowControl/>
              <w:jc w:val="left"/>
              <w:rPr>
                <w:rStyle w:val="af6"/>
                <w:rFonts w:eastAsia="等线"/>
                <w:rPrChange w:id="15133"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10BF1E16" w14:textId="77777777" w:rsidR="00F7260B" w:rsidRPr="00CF1873" w:rsidRDefault="00F7260B">
            <w:pPr>
              <w:widowControl/>
              <w:jc w:val="left"/>
              <w:rPr>
                <w:rStyle w:val="af6"/>
                <w:rFonts w:eastAsia="宋体"/>
                <w:rPrChange w:id="15134" w:author="raye" w:date="2018-08-10T18:48:00Z">
                  <w:rPr>
                    <w:rFonts w:ascii="Calibri" w:eastAsia="宋体" w:hAnsi="Calibri" w:cstheme="minorHAnsi"/>
                    <w:kern w:val="0"/>
                    <w:szCs w:val="21"/>
                  </w:rPr>
                </w:rPrChange>
              </w:rPr>
            </w:pPr>
          </w:p>
        </w:tc>
        <w:tc>
          <w:tcPr>
            <w:tcW w:w="1842" w:type="dxa"/>
            <w:vMerge w:val="restart"/>
            <w:tcBorders>
              <w:top w:val="single" w:sz="4" w:space="0" w:color="auto"/>
              <w:left w:val="single" w:sz="4" w:space="0" w:color="auto"/>
              <w:bottom w:val="single" w:sz="4" w:space="0" w:color="auto"/>
              <w:right w:val="single" w:sz="4" w:space="0" w:color="auto"/>
            </w:tcBorders>
            <w:hideMark/>
          </w:tcPr>
          <w:p w14:paraId="0EF1F714" w14:textId="77777777" w:rsidR="00F7260B" w:rsidRPr="00CF1873" w:rsidRDefault="00F7260B">
            <w:pPr>
              <w:widowControl/>
              <w:jc w:val="left"/>
              <w:rPr>
                <w:rStyle w:val="af6"/>
                <w:rFonts w:eastAsia="宋体"/>
                <w:rPrChange w:id="15135" w:author="raye" w:date="2018-08-10T18:48:00Z">
                  <w:rPr>
                    <w:rFonts w:ascii="Calibri" w:eastAsia="宋体" w:hAnsi="Calibri" w:cstheme="minorHAnsi"/>
                    <w:kern w:val="0"/>
                    <w:szCs w:val="21"/>
                  </w:rPr>
                </w:rPrChange>
              </w:rPr>
            </w:pPr>
            <w:r w:rsidRPr="00CF1873">
              <w:rPr>
                <w:rStyle w:val="af6"/>
                <w:rFonts w:eastAsia="宋体"/>
                <w:rPrChange w:id="15136" w:author="raye" w:date="2018-08-10T18:48:00Z">
                  <w:rPr>
                    <w:rFonts w:ascii="Calibri" w:eastAsia="宋体" w:hAnsi="Calibri" w:cstheme="minorHAnsi"/>
                    <w:kern w:val="0"/>
                    <w:szCs w:val="21"/>
                  </w:rPr>
                </w:rPrChange>
              </w:rPr>
              <w:t>Details&gt;&gt; Documens Verification</w:t>
            </w:r>
          </w:p>
        </w:tc>
        <w:tc>
          <w:tcPr>
            <w:tcW w:w="1133" w:type="dxa"/>
            <w:tcBorders>
              <w:top w:val="single" w:sz="4" w:space="0" w:color="auto"/>
              <w:left w:val="single" w:sz="4" w:space="0" w:color="auto"/>
              <w:bottom w:val="single" w:sz="4" w:space="0" w:color="auto"/>
              <w:right w:val="single" w:sz="4" w:space="0" w:color="auto"/>
            </w:tcBorders>
            <w:vAlign w:val="center"/>
            <w:hideMark/>
          </w:tcPr>
          <w:p w14:paraId="73A07FDF" w14:textId="77777777" w:rsidR="00F7260B" w:rsidRPr="00CF1873" w:rsidRDefault="00F7260B">
            <w:pPr>
              <w:widowControl/>
              <w:jc w:val="left"/>
              <w:rPr>
                <w:rStyle w:val="af6"/>
                <w:rFonts w:eastAsia="宋体"/>
                <w:rPrChange w:id="15137" w:author="raye" w:date="2018-08-10T18:48:00Z">
                  <w:rPr>
                    <w:rFonts w:ascii="Calibri" w:eastAsia="宋体" w:hAnsi="Calibri" w:cstheme="minorHAnsi"/>
                    <w:kern w:val="0"/>
                    <w:szCs w:val="21"/>
                  </w:rPr>
                </w:rPrChange>
              </w:rPr>
            </w:pPr>
            <w:r w:rsidRPr="00CF1873">
              <w:rPr>
                <w:rStyle w:val="af6"/>
                <w:rFonts w:eastAsia="宋体"/>
                <w:rPrChange w:id="15138" w:author="raye" w:date="2018-08-10T18:48:00Z">
                  <w:rPr>
                    <w:rFonts w:ascii="Calibri" w:eastAsia="宋体" w:hAnsi="Calibri"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vAlign w:val="center"/>
            <w:hideMark/>
          </w:tcPr>
          <w:p w14:paraId="6F568465" w14:textId="77777777" w:rsidR="00F7260B" w:rsidRPr="00CF1873" w:rsidRDefault="00F7260B">
            <w:pPr>
              <w:widowControl/>
              <w:jc w:val="left"/>
              <w:rPr>
                <w:rStyle w:val="af6"/>
                <w:rFonts w:eastAsia="宋体"/>
                <w:rPrChange w:id="15139" w:author="raye" w:date="2018-08-10T18:48:00Z">
                  <w:rPr>
                    <w:rFonts w:ascii="Calibri" w:eastAsia="宋体" w:hAnsi="Calibri" w:cstheme="minorHAnsi"/>
                    <w:kern w:val="0"/>
                    <w:szCs w:val="21"/>
                  </w:rPr>
                </w:rPrChange>
              </w:rPr>
            </w:pPr>
            <w:r w:rsidRPr="00CF1873">
              <w:rPr>
                <w:rStyle w:val="af6"/>
                <w:rFonts w:eastAsia="宋体"/>
                <w:rPrChange w:id="15140" w:author="raye" w:date="2018-08-10T18:48:00Z">
                  <w:rPr>
                    <w:rFonts w:ascii="Calibri" w:eastAsia="宋体" w:hAnsi="Calibri" w:cstheme="minorHAnsi"/>
                    <w:kern w:val="0"/>
                    <w:szCs w:val="21"/>
                  </w:rPr>
                </w:rPrChange>
              </w:rPr>
              <w:t>as same as above</w:t>
            </w:r>
          </w:p>
        </w:tc>
      </w:tr>
      <w:tr w:rsidR="00F7260B" w:rsidRPr="00CF1873" w14:paraId="7BCD96E5"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67C9A174" w14:textId="77777777" w:rsidR="00F7260B" w:rsidRPr="00CF1873" w:rsidRDefault="00F7260B">
            <w:pPr>
              <w:widowControl/>
              <w:jc w:val="left"/>
              <w:rPr>
                <w:rStyle w:val="af6"/>
                <w:rFonts w:eastAsia="等线"/>
                <w:rPrChange w:id="15141"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3D43CFFC" w14:textId="77777777" w:rsidR="00F7260B" w:rsidRPr="00CF1873" w:rsidRDefault="00F7260B">
            <w:pPr>
              <w:widowControl/>
              <w:jc w:val="left"/>
              <w:rPr>
                <w:rStyle w:val="af6"/>
                <w:rFonts w:eastAsia="宋体"/>
                <w:rPrChange w:id="15142" w:author="raye" w:date="2018-08-10T18:48:00Z">
                  <w:rPr>
                    <w:rFonts w:ascii="Calibri" w:eastAsia="宋体" w:hAnsi="Calibri" w:cstheme="minorHAnsi"/>
                    <w:kern w:val="0"/>
                    <w:szCs w:val="21"/>
                  </w:rPr>
                </w:rPrChange>
              </w:rPr>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6D8EBF26" w14:textId="77777777" w:rsidR="00F7260B" w:rsidRPr="00CF1873" w:rsidRDefault="00F7260B">
            <w:pPr>
              <w:widowControl/>
              <w:jc w:val="left"/>
              <w:rPr>
                <w:rStyle w:val="af6"/>
                <w:rFonts w:eastAsia="宋体"/>
                <w:rPrChange w:id="15143" w:author="raye" w:date="2018-08-10T18:48:00Z">
                  <w:rPr>
                    <w:rFonts w:ascii="Calibri" w:eastAsia="宋体" w:hAnsi="Calibri" w:cstheme="minorHAnsi"/>
                    <w:kern w:val="0"/>
                    <w:szCs w:val="21"/>
                  </w:rPr>
                </w:rPrChange>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18481562" w14:textId="77777777" w:rsidR="00F7260B" w:rsidRPr="00CF1873" w:rsidRDefault="00F7260B">
            <w:pPr>
              <w:widowControl/>
              <w:jc w:val="left"/>
              <w:rPr>
                <w:rStyle w:val="af6"/>
                <w:rFonts w:eastAsia="宋体"/>
                <w:rPrChange w:id="15144" w:author="raye" w:date="2018-08-10T18:48:00Z">
                  <w:rPr>
                    <w:rFonts w:ascii="Calibri" w:eastAsia="宋体" w:hAnsi="Calibri" w:cstheme="minorHAnsi"/>
                    <w:kern w:val="0"/>
                    <w:szCs w:val="21"/>
                  </w:rPr>
                </w:rPrChange>
              </w:rPr>
            </w:pPr>
            <w:r w:rsidRPr="00CF1873">
              <w:rPr>
                <w:rStyle w:val="af6"/>
                <w:rFonts w:eastAsia="宋体"/>
                <w:rPrChange w:id="15145" w:author="raye" w:date="2018-08-10T18:48:00Z">
                  <w:rPr>
                    <w:rFonts w:ascii="Calibri" w:eastAsia="宋体" w:hAnsi="Calibri"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vAlign w:val="center"/>
            <w:hideMark/>
          </w:tcPr>
          <w:p w14:paraId="20691EC1" w14:textId="77777777" w:rsidR="00F7260B" w:rsidRPr="00CF1873" w:rsidRDefault="00F7260B">
            <w:pPr>
              <w:widowControl/>
              <w:jc w:val="left"/>
              <w:rPr>
                <w:rStyle w:val="af6"/>
                <w:rFonts w:eastAsia="宋体"/>
                <w:rPrChange w:id="15146" w:author="raye" w:date="2018-08-10T18:48:00Z">
                  <w:rPr>
                    <w:rFonts w:ascii="Calibri" w:eastAsia="宋体" w:hAnsi="Calibri" w:cstheme="minorHAnsi"/>
                    <w:kern w:val="0"/>
                    <w:szCs w:val="21"/>
                  </w:rPr>
                </w:rPrChange>
              </w:rPr>
            </w:pPr>
            <w:r w:rsidRPr="00CF1873">
              <w:rPr>
                <w:rStyle w:val="af6"/>
                <w:rFonts w:eastAsia="宋体"/>
                <w:rPrChange w:id="15147" w:author="raye" w:date="2018-08-10T18:48:00Z">
                  <w:rPr>
                    <w:rFonts w:ascii="Calibri" w:eastAsia="宋体" w:hAnsi="Calibri" w:cstheme="minorHAnsi"/>
                    <w:kern w:val="0"/>
                    <w:szCs w:val="21"/>
                  </w:rPr>
                </w:rPrChange>
              </w:rPr>
              <w:t>Details</w:t>
            </w:r>
          </w:p>
        </w:tc>
      </w:tr>
      <w:tr w:rsidR="00F7260B" w:rsidRPr="00CF1873" w14:paraId="113FDEFD"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1922C5A8" w14:textId="77777777" w:rsidR="00F7260B" w:rsidRPr="00CF1873" w:rsidRDefault="00F7260B">
            <w:pPr>
              <w:widowControl/>
              <w:jc w:val="left"/>
              <w:rPr>
                <w:rStyle w:val="af6"/>
                <w:rFonts w:eastAsia="等线"/>
                <w:rPrChange w:id="15148"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66057840" w14:textId="77777777" w:rsidR="00F7260B" w:rsidRPr="00CF1873" w:rsidRDefault="00F7260B">
            <w:pPr>
              <w:widowControl/>
              <w:jc w:val="left"/>
              <w:rPr>
                <w:rStyle w:val="af6"/>
                <w:rFonts w:eastAsia="宋体"/>
                <w:rPrChange w:id="15149" w:author="raye" w:date="2018-08-10T18:48:00Z">
                  <w:rPr>
                    <w:rFonts w:ascii="Calibri" w:eastAsia="宋体" w:hAnsi="Calibri" w:cstheme="minorHAnsi"/>
                    <w:kern w:val="0"/>
                    <w:szCs w:val="21"/>
                  </w:rPr>
                </w:rPrChange>
              </w:rPr>
            </w:pPr>
          </w:p>
        </w:tc>
        <w:tc>
          <w:tcPr>
            <w:tcW w:w="1842" w:type="dxa"/>
            <w:tcBorders>
              <w:top w:val="single" w:sz="4" w:space="0" w:color="auto"/>
              <w:left w:val="single" w:sz="4" w:space="0" w:color="auto"/>
              <w:bottom w:val="single" w:sz="4" w:space="0" w:color="auto"/>
              <w:right w:val="single" w:sz="4" w:space="0" w:color="auto"/>
            </w:tcBorders>
            <w:hideMark/>
          </w:tcPr>
          <w:p w14:paraId="7AE30E41" w14:textId="77777777" w:rsidR="00F7260B" w:rsidRPr="00CF1873" w:rsidRDefault="00F7260B">
            <w:pPr>
              <w:widowControl/>
              <w:jc w:val="left"/>
              <w:rPr>
                <w:rStyle w:val="af6"/>
                <w:rFonts w:eastAsia="宋体"/>
                <w:rPrChange w:id="15150" w:author="raye" w:date="2018-08-10T18:48:00Z">
                  <w:rPr>
                    <w:rFonts w:ascii="Calibri" w:eastAsia="宋体" w:hAnsi="Calibri" w:cstheme="minorHAnsi"/>
                    <w:kern w:val="0"/>
                    <w:szCs w:val="21"/>
                  </w:rPr>
                </w:rPrChange>
              </w:rPr>
            </w:pPr>
            <w:r w:rsidRPr="00CF1873">
              <w:rPr>
                <w:rStyle w:val="af6"/>
                <w:rFonts w:eastAsia="宋体"/>
                <w:rPrChange w:id="15151" w:author="raye" w:date="2018-08-10T18:48:00Z">
                  <w:rPr>
                    <w:rFonts w:ascii="Calibri" w:eastAsia="宋体" w:hAnsi="Calibri" w:cstheme="minorHAnsi"/>
                    <w:kern w:val="0"/>
                    <w:szCs w:val="21"/>
                  </w:rPr>
                </w:rPrChange>
              </w:rPr>
              <w:t>Details&gt;&gt; Checking &amp; Evidence&gt;&gt; Comments</w:t>
            </w:r>
          </w:p>
        </w:tc>
        <w:tc>
          <w:tcPr>
            <w:tcW w:w="1133" w:type="dxa"/>
            <w:tcBorders>
              <w:top w:val="single" w:sz="4" w:space="0" w:color="auto"/>
              <w:left w:val="single" w:sz="4" w:space="0" w:color="auto"/>
              <w:bottom w:val="single" w:sz="4" w:space="0" w:color="auto"/>
              <w:right w:val="single" w:sz="4" w:space="0" w:color="auto"/>
            </w:tcBorders>
            <w:vAlign w:val="center"/>
            <w:hideMark/>
          </w:tcPr>
          <w:p w14:paraId="73A6E01A" w14:textId="77777777" w:rsidR="00F7260B" w:rsidRPr="00CF1873" w:rsidRDefault="00F7260B">
            <w:pPr>
              <w:widowControl/>
              <w:jc w:val="left"/>
              <w:rPr>
                <w:rStyle w:val="af6"/>
                <w:rFonts w:eastAsia="宋体"/>
                <w:rPrChange w:id="15152" w:author="raye" w:date="2018-08-10T18:48:00Z">
                  <w:rPr>
                    <w:rFonts w:ascii="Calibri" w:eastAsia="宋体" w:hAnsi="Calibri" w:cstheme="minorHAnsi"/>
                    <w:kern w:val="0"/>
                    <w:szCs w:val="21"/>
                  </w:rPr>
                </w:rPrChange>
              </w:rPr>
            </w:pPr>
            <w:r w:rsidRPr="00CF1873">
              <w:rPr>
                <w:rStyle w:val="af6"/>
                <w:rFonts w:eastAsia="宋体"/>
                <w:rPrChange w:id="15153" w:author="raye" w:date="2018-08-10T18:48:00Z">
                  <w:rPr>
                    <w:rFonts w:ascii="Calibri" w:eastAsia="宋体" w:hAnsi="Calibri"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vAlign w:val="center"/>
            <w:hideMark/>
          </w:tcPr>
          <w:p w14:paraId="63F03576" w14:textId="77777777" w:rsidR="00F7260B" w:rsidRPr="00CF1873" w:rsidRDefault="00F7260B">
            <w:pPr>
              <w:widowControl/>
              <w:jc w:val="left"/>
              <w:rPr>
                <w:rStyle w:val="af6"/>
                <w:rFonts w:eastAsia="宋体"/>
                <w:rPrChange w:id="15154" w:author="raye" w:date="2018-08-10T18:48:00Z">
                  <w:rPr>
                    <w:rFonts w:ascii="Calibri" w:eastAsia="宋体" w:hAnsi="Calibri" w:cstheme="minorHAnsi"/>
                    <w:kern w:val="0"/>
                    <w:szCs w:val="21"/>
                  </w:rPr>
                </w:rPrChange>
              </w:rPr>
            </w:pPr>
            <w:r w:rsidRPr="00CF1873">
              <w:rPr>
                <w:rStyle w:val="af6"/>
                <w:rFonts w:eastAsia="宋体"/>
                <w:rPrChange w:id="15155" w:author="raye" w:date="2018-08-10T18:48:00Z">
                  <w:rPr>
                    <w:rFonts w:ascii="Calibri" w:eastAsia="宋体" w:hAnsi="Calibri" w:cstheme="minorHAnsi"/>
                    <w:kern w:val="0"/>
                    <w:szCs w:val="21"/>
                  </w:rPr>
                </w:rPrChange>
              </w:rPr>
              <w:t>as same as above</w:t>
            </w:r>
          </w:p>
        </w:tc>
      </w:tr>
      <w:tr w:rsidR="00F7260B" w:rsidRPr="00CF1873" w14:paraId="337630C3"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104E6A6B" w14:textId="77777777" w:rsidR="00F7260B" w:rsidRPr="00CF1873" w:rsidRDefault="00F7260B">
            <w:pPr>
              <w:widowControl/>
              <w:jc w:val="left"/>
              <w:rPr>
                <w:rStyle w:val="af6"/>
                <w:rFonts w:eastAsia="等线"/>
                <w:rPrChange w:id="15156"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2B5545D7" w14:textId="77777777" w:rsidR="00F7260B" w:rsidRPr="00CF1873" w:rsidRDefault="00F7260B">
            <w:pPr>
              <w:widowControl/>
              <w:jc w:val="left"/>
              <w:rPr>
                <w:rStyle w:val="af6"/>
                <w:rFonts w:eastAsia="宋体"/>
                <w:rPrChange w:id="15157" w:author="raye" w:date="2018-08-10T18:48:00Z">
                  <w:rPr>
                    <w:rFonts w:ascii="Calibri" w:eastAsia="宋体" w:hAnsi="Calibri" w:cstheme="minorHAnsi"/>
                    <w:kern w:val="0"/>
                    <w:szCs w:val="21"/>
                  </w:rPr>
                </w:rPrChange>
              </w:rPr>
            </w:pPr>
          </w:p>
        </w:tc>
        <w:tc>
          <w:tcPr>
            <w:tcW w:w="1842" w:type="dxa"/>
            <w:vMerge w:val="restart"/>
            <w:tcBorders>
              <w:top w:val="single" w:sz="4" w:space="0" w:color="auto"/>
              <w:left w:val="single" w:sz="4" w:space="0" w:color="auto"/>
              <w:bottom w:val="single" w:sz="4" w:space="0" w:color="auto"/>
              <w:right w:val="single" w:sz="4" w:space="0" w:color="auto"/>
            </w:tcBorders>
            <w:hideMark/>
          </w:tcPr>
          <w:p w14:paraId="01652113" w14:textId="77777777" w:rsidR="00F7260B" w:rsidRPr="00CF1873" w:rsidRDefault="00F7260B">
            <w:pPr>
              <w:widowControl/>
              <w:jc w:val="left"/>
              <w:rPr>
                <w:rStyle w:val="af6"/>
                <w:rFonts w:eastAsia="宋体"/>
                <w:rPrChange w:id="15158" w:author="raye" w:date="2018-08-10T18:48:00Z">
                  <w:rPr>
                    <w:rFonts w:ascii="Calibri" w:eastAsia="宋体" w:hAnsi="Calibri" w:cstheme="minorHAnsi"/>
                    <w:kern w:val="0"/>
                    <w:szCs w:val="21"/>
                  </w:rPr>
                </w:rPrChange>
              </w:rPr>
            </w:pPr>
            <w:r w:rsidRPr="00CF1873">
              <w:rPr>
                <w:rStyle w:val="af6"/>
                <w:rFonts w:eastAsia="宋体"/>
                <w:rPrChange w:id="15159" w:author="raye" w:date="2018-08-10T18:48:00Z">
                  <w:rPr>
                    <w:rFonts w:ascii="Calibri" w:eastAsia="宋体" w:hAnsi="Calibri" w:cstheme="minorHAnsi"/>
                    <w:kern w:val="0"/>
                    <w:szCs w:val="21"/>
                  </w:rPr>
                </w:rPrChange>
              </w:rPr>
              <w:t>Details&gt;&gt; Checking &amp; Evidence&gt;&gt;Alert Sign</w:t>
            </w:r>
          </w:p>
        </w:tc>
        <w:tc>
          <w:tcPr>
            <w:tcW w:w="1133" w:type="dxa"/>
            <w:tcBorders>
              <w:top w:val="single" w:sz="4" w:space="0" w:color="auto"/>
              <w:left w:val="single" w:sz="4" w:space="0" w:color="auto"/>
              <w:bottom w:val="single" w:sz="4" w:space="0" w:color="auto"/>
              <w:right w:val="single" w:sz="4" w:space="0" w:color="auto"/>
            </w:tcBorders>
            <w:vAlign w:val="center"/>
            <w:hideMark/>
          </w:tcPr>
          <w:p w14:paraId="1FB292D2" w14:textId="77777777" w:rsidR="00F7260B" w:rsidRPr="00CF1873" w:rsidRDefault="00F7260B">
            <w:pPr>
              <w:widowControl/>
              <w:jc w:val="left"/>
              <w:rPr>
                <w:rStyle w:val="af6"/>
                <w:rFonts w:eastAsia="宋体"/>
                <w:rPrChange w:id="15160" w:author="raye" w:date="2018-08-10T18:48:00Z">
                  <w:rPr>
                    <w:rFonts w:ascii="Calibri" w:eastAsia="宋体" w:hAnsi="Calibri" w:cstheme="minorHAnsi"/>
                    <w:kern w:val="0"/>
                    <w:szCs w:val="21"/>
                  </w:rPr>
                </w:rPrChange>
              </w:rPr>
            </w:pPr>
            <w:r w:rsidRPr="00CF1873">
              <w:rPr>
                <w:rStyle w:val="af6"/>
                <w:rFonts w:eastAsia="宋体"/>
                <w:rPrChange w:id="15161" w:author="raye" w:date="2018-08-10T18:48:00Z">
                  <w:rPr>
                    <w:rFonts w:ascii="Calibri" w:eastAsia="宋体" w:hAnsi="Calibri" w:cstheme="minorHAnsi"/>
                    <w:kern w:val="0"/>
                    <w:szCs w:val="21"/>
                  </w:rPr>
                </w:rPrChange>
              </w:rPr>
              <w:t>Content</w:t>
            </w:r>
          </w:p>
        </w:tc>
        <w:tc>
          <w:tcPr>
            <w:tcW w:w="3966" w:type="dxa"/>
            <w:tcBorders>
              <w:top w:val="single" w:sz="4" w:space="0" w:color="auto"/>
              <w:left w:val="single" w:sz="4" w:space="0" w:color="auto"/>
              <w:bottom w:val="single" w:sz="4" w:space="0" w:color="auto"/>
              <w:right w:val="single" w:sz="4" w:space="0" w:color="auto"/>
            </w:tcBorders>
            <w:vAlign w:val="center"/>
            <w:hideMark/>
          </w:tcPr>
          <w:p w14:paraId="20B74F9E" w14:textId="77777777" w:rsidR="00F7260B" w:rsidRPr="00CF1873" w:rsidRDefault="00F7260B">
            <w:pPr>
              <w:widowControl/>
              <w:jc w:val="left"/>
              <w:rPr>
                <w:rStyle w:val="af6"/>
                <w:rFonts w:eastAsia="宋体"/>
                <w:rPrChange w:id="15162" w:author="raye" w:date="2018-08-10T18:48:00Z">
                  <w:rPr>
                    <w:rFonts w:ascii="Calibri" w:eastAsia="宋体" w:hAnsi="Calibri" w:cstheme="minorHAnsi"/>
                    <w:kern w:val="0"/>
                    <w:szCs w:val="21"/>
                  </w:rPr>
                </w:rPrChange>
              </w:rPr>
            </w:pPr>
            <w:r w:rsidRPr="00CF1873">
              <w:rPr>
                <w:rStyle w:val="af6"/>
                <w:rFonts w:eastAsia="宋体"/>
                <w:rPrChange w:id="15163" w:author="raye" w:date="2018-08-10T18:48:00Z">
                  <w:rPr>
                    <w:rFonts w:ascii="Calibri" w:eastAsia="宋体" w:hAnsi="Calibri" w:cstheme="minorHAnsi"/>
                    <w:kern w:val="0"/>
                    <w:szCs w:val="21"/>
                  </w:rPr>
                </w:rPrChange>
              </w:rPr>
              <w:t>Yes</w:t>
            </w:r>
          </w:p>
        </w:tc>
      </w:tr>
      <w:tr w:rsidR="00F7260B" w:rsidRPr="00CF1873" w14:paraId="1E2D4053" w14:textId="77777777" w:rsidTr="005F17DB">
        <w:trPr>
          <w:trHeight w:val="52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58396831" w14:textId="77777777" w:rsidR="00F7260B" w:rsidRPr="00CF1873" w:rsidRDefault="00F7260B">
            <w:pPr>
              <w:widowControl/>
              <w:jc w:val="left"/>
              <w:rPr>
                <w:rStyle w:val="af6"/>
                <w:rFonts w:eastAsia="等线"/>
                <w:rPrChange w:id="15164" w:author="raye" w:date="2018-08-10T18:48:00Z">
                  <w:rPr>
                    <w:rFonts w:ascii="等线" w:eastAsia="等线" w:hAnsi="等线" w:cstheme="minorHAnsi"/>
                    <w:kern w:val="0"/>
                    <w:szCs w:val="21"/>
                  </w:rPr>
                </w:rPrChange>
              </w:rPr>
            </w:pPr>
          </w:p>
        </w:tc>
        <w:tc>
          <w:tcPr>
            <w:tcW w:w="1275" w:type="dxa"/>
            <w:vMerge/>
            <w:tcBorders>
              <w:top w:val="single" w:sz="4" w:space="0" w:color="auto"/>
              <w:left w:val="single" w:sz="4" w:space="0" w:color="auto"/>
              <w:bottom w:val="single" w:sz="4" w:space="0" w:color="auto"/>
              <w:right w:val="single" w:sz="4" w:space="0" w:color="auto"/>
            </w:tcBorders>
            <w:vAlign w:val="center"/>
            <w:hideMark/>
          </w:tcPr>
          <w:p w14:paraId="2D5EFC9A" w14:textId="77777777" w:rsidR="00F7260B" w:rsidRPr="00CF1873" w:rsidRDefault="00F7260B">
            <w:pPr>
              <w:widowControl/>
              <w:jc w:val="left"/>
              <w:rPr>
                <w:rStyle w:val="af6"/>
                <w:rFonts w:eastAsia="宋体"/>
                <w:rPrChange w:id="15165" w:author="raye" w:date="2018-08-10T18:48:00Z">
                  <w:rPr>
                    <w:rFonts w:ascii="Calibri" w:eastAsia="宋体" w:hAnsi="Calibri" w:cstheme="minorHAnsi"/>
                    <w:kern w:val="0"/>
                    <w:szCs w:val="21"/>
                  </w:rPr>
                </w:rPrChange>
              </w:rPr>
            </w:pPr>
          </w:p>
        </w:tc>
        <w:tc>
          <w:tcPr>
            <w:tcW w:w="1842" w:type="dxa"/>
            <w:vMerge/>
            <w:tcBorders>
              <w:top w:val="single" w:sz="4" w:space="0" w:color="auto"/>
              <w:left w:val="single" w:sz="4" w:space="0" w:color="auto"/>
              <w:bottom w:val="single" w:sz="4" w:space="0" w:color="auto"/>
              <w:right w:val="single" w:sz="4" w:space="0" w:color="auto"/>
            </w:tcBorders>
            <w:vAlign w:val="center"/>
            <w:hideMark/>
          </w:tcPr>
          <w:p w14:paraId="300D652E" w14:textId="77777777" w:rsidR="00F7260B" w:rsidRPr="00CF1873" w:rsidRDefault="00F7260B">
            <w:pPr>
              <w:widowControl/>
              <w:jc w:val="left"/>
              <w:rPr>
                <w:rStyle w:val="af6"/>
                <w:rFonts w:eastAsia="宋体"/>
                <w:rPrChange w:id="15166" w:author="raye" w:date="2018-08-10T18:48:00Z">
                  <w:rPr>
                    <w:rFonts w:ascii="Calibri" w:eastAsia="宋体" w:hAnsi="Calibri" w:cstheme="minorHAnsi"/>
                    <w:kern w:val="0"/>
                    <w:szCs w:val="21"/>
                  </w:rPr>
                </w:rPrChange>
              </w:rPr>
            </w:pPr>
          </w:p>
        </w:tc>
        <w:tc>
          <w:tcPr>
            <w:tcW w:w="1133" w:type="dxa"/>
            <w:tcBorders>
              <w:top w:val="single" w:sz="4" w:space="0" w:color="auto"/>
              <w:left w:val="single" w:sz="4" w:space="0" w:color="auto"/>
              <w:bottom w:val="single" w:sz="4" w:space="0" w:color="auto"/>
              <w:right w:val="single" w:sz="4" w:space="0" w:color="auto"/>
            </w:tcBorders>
            <w:vAlign w:val="center"/>
            <w:hideMark/>
          </w:tcPr>
          <w:p w14:paraId="0CEF6942" w14:textId="77777777" w:rsidR="00F7260B" w:rsidRPr="00CF1873" w:rsidRDefault="00F7260B">
            <w:pPr>
              <w:widowControl/>
              <w:jc w:val="left"/>
              <w:rPr>
                <w:rStyle w:val="af6"/>
                <w:rFonts w:eastAsia="宋体"/>
                <w:rPrChange w:id="15167" w:author="raye" w:date="2018-08-10T18:48:00Z">
                  <w:rPr>
                    <w:rFonts w:ascii="Calibri" w:eastAsia="宋体" w:hAnsi="Calibri" w:cstheme="minorHAnsi"/>
                    <w:kern w:val="0"/>
                    <w:szCs w:val="21"/>
                  </w:rPr>
                </w:rPrChange>
              </w:rPr>
            </w:pPr>
            <w:r w:rsidRPr="00CF1873">
              <w:rPr>
                <w:rStyle w:val="af6"/>
                <w:rFonts w:eastAsia="宋体"/>
                <w:rPrChange w:id="15168" w:author="raye" w:date="2018-08-10T18:48:00Z">
                  <w:rPr>
                    <w:rFonts w:ascii="Calibri" w:eastAsia="宋体" w:hAnsi="Calibri" w:cstheme="minorHAnsi"/>
                    <w:kern w:val="0"/>
                    <w:szCs w:val="21"/>
                  </w:rPr>
                </w:rPrChange>
              </w:rPr>
              <w:t>Button</w:t>
            </w:r>
          </w:p>
        </w:tc>
        <w:tc>
          <w:tcPr>
            <w:tcW w:w="3966" w:type="dxa"/>
            <w:tcBorders>
              <w:top w:val="single" w:sz="4" w:space="0" w:color="auto"/>
              <w:left w:val="single" w:sz="4" w:space="0" w:color="auto"/>
              <w:bottom w:val="single" w:sz="4" w:space="0" w:color="auto"/>
              <w:right w:val="single" w:sz="4" w:space="0" w:color="auto"/>
            </w:tcBorders>
            <w:vAlign w:val="center"/>
            <w:hideMark/>
          </w:tcPr>
          <w:p w14:paraId="57A5D0C2" w14:textId="77777777" w:rsidR="00F7260B" w:rsidRPr="00CF1873" w:rsidRDefault="00F7260B" w:rsidP="00022A05">
            <w:pPr>
              <w:pStyle w:val="a0"/>
              <w:widowControl/>
              <w:numPr>
                <w:ilvl w:val="0"/>
                <w:numId w:val="102"/>
              </w:numPr>
              <w:ind w:firstLineChars="0"/>
              <w:jc w:val="left"/>
              <w:rPr>
                <w:rStyle w:val="af6"/>
                <w:rFonts w:eastAsia="宋体"/>
                <w:rPrChange w:id="15169" w:author="raye" w:date="2018-08-10T18:48:00Z">
                  <w:rPr>
                    <w:rFonts w:ascii="Calibri" w:eastAsia="宋体" w:hAnsi="Calibri" w:cstheme="minorHAnsi"/>
                    <w:kern w:val="0"/>
                    <w:szCs w:val="21"/>
                  </w:rPr>
                </w:rPrChange>
              </w:rPr>
            </w:pPr>
            <w:r w:rsidRPr="00CF1873">
              <w:rPr>
                <w:rStyle w:val="af6"/>
                <w:rFonts w:eastAsia="宋体"/>
                <w:rPrChange w:id="15170" w:author="raye" w:date="2018-08-10T18:48:00Z">
                  <w:rPr>
                    <w:rFonts w:ascii="Calibri" w:eastAsia="宋体" w:hAnsi="Calibri" w:cstheme="minorHAnsi"/>
                    <w:kern w:val="0"/>
                    <w:szCs w:val="21"/>
                  </w:rPr>
                </w:rPrChange>
              </w:rPr>
              <w:t>Evidence Management(Not Editable)</w:t>
            </w:r>
          </w:p>
          <w:p w14:paraId="0F467CC5" w14:textId="77777777" w:rsidR="00F7260B" w:rsidRPr="00CF1873" w:rsidRDefault="00F7260B" w:rsidP="00022A05">
            <w:pPr>
              <w:pStyle w:val="a0"/>
              <w:widowControl/>
              <w:numPr>
                <w:ilvl w:val="0"/>
                <w:numId w:val="102"/>
              </w:numPr>
              <w:ind w:firstLineChars="0"/>
              <w:jc w:val="left"/>
              <w:rPr>
                <w:rStyle w:val="af6"/>
                <w:rFonts w:eastAsia="等线"/>
                <w:rPrChange w:id="15171" w:author="raye" w:date="2018-08-10T18:48:00Z">
                  <w:rPr>
                    <w:rFonts w:ascii="等线" w:eastAsia="等线" w:hAnsi="等线" w:cstheme="minorHAnsi"/>
                    <w:kern w:val="0"/>
                    <w:szCs w:val="21"/>
                  </w:rPr>
                </w:rPrChange>
              </w:rPr>
            </w:pPr>
            <w:r w:rsidRPr="00CF1873">
              <w:rPr>
                <w:rStyle w:val="af6"/>
                <w:rFonts w:eastAsia="宋体"/>
                <w:rPrChange w:id="15172" w:author="raye" w:date="2018-08-10T18:48:00Z">
                  <w:rPr>
                    <w:rFonts w:ascii="Calibri" w:eastAsia="宋体" w:hAnsi="Calibri" w:cstheme="minorHAnsi"/>
                    <w:kern w:val="0"/>
                    <w:szCs w:val="21"/>
                  </w:rPr>
                </w:rPrChange>
              </w:rPr>
              <w:t>Check(Not Editable)</w:t>
            </w:r>
          </w:p>
        </w:tc>
      </w:tr>
      <w:tr w:rsidR="00F7260B" w:rsidRPr="00CF1873" w14:paraId="3EF36C97" w14:textId="77777777" w:rsidTr="005F17DB">
        <w:trPr>
          <w:trHeight w:val="525"/>
        </w:trPr>
        <w:tc>
          <w:tcPr>
            <w:tcW w:w="709"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490970D1" w14:textId="77777777" w:rsidR="00F7260B" w:rsidRPr="00CF1873" w:rsidRDefault="00F7260B">
            <w:pPr>
              <w:widowControl/>
              <w:jc w:val="center"/>
              <w:rPr>
                <w:rStyle w:val="af6"/>
                <w:rFonts w:eastAsia="等线"/>
                <w:rPrChange w:id="15173" w:author="raye" w:date="2018-08-10T18:48:00Z">
                  <w:rPr>
                    <w:rFonts w:ascii="等线" w:eastAsia="等线" w:hAnsi="等线" w:cstheme="minorHAnsi"/>
                    <w:kern w:val="0"/>
                    <w:szCs w:val="21"/>
                  </w:rPr>
                </w:rPrChange>
              </w:rPr>
            </w:pPr>
            <w:r w:rsidRPr="00CF1873">
              <w:rPr>
                <w:rStyle w:val="af6"/>
                <w:rFonts w:eastAsia="宋体"/>
                <w:rPrChange w:id="15174" w:author="raye" w:date="2018-08-10T18:48:00Z">
                  <w:rPr>
                    <w:rFonts w:ascii="Calibri" w:eastAsia="宋体" w:hAnsi="Calibri" w:cstheme="minorHAnsi"/>
                    <w:kern w:val="0"/>
                    <w:szCs w:val="21"/>
                  </w:rPr>
                </w:rPrChange>
              </w:rPr>
              <w:t>6B\5B</w:t>
            </w:r>
          </w:p>
        </w:tc>
        <w:tc>
          <w:tcPr>
            <w:tcW w:w="1275"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A39D267" w14:textId="77777777" w:rsidR="00F7260B" w:rsidRPr="00CF1873" w:rsidRDefault="00F7260B">
            <w:pPr>
              <w:widowControl/>
              <w:jc w:val="left"/>
              <w:rPr>
                <w:rStyle w:val="af6"/>
                <w:rFonts w:eastAsia="宋体"/>
                <w:rPrChange w:id="15175" w:author="raye" w:date="2018-08-10T18:48:00Z">
                  <w:rPr>
                    <w:rFonts w:ascii="Calibri" w:eastAsia="宋体" w:hAnsi="Calibri" w:cstheme="minorHAnsi"/>
                    <w:kern w:val="0"/>
                    <w:szCs w:val="21"/>
                  </w:rPr>
                </w:rPrChange>
              </w:rPr>
            </w:pPr>
            <w:r w:rsidRPr="00CF1873">
              <w:rPr>
                <w:rStyle w:val="af6"/>
                <w:rFonts w:eastAsia="宋体"/>
                <w:rPrChange w:id="15176" w:author="raye" w:date="2018-08-10T18:48:00Z">
                  <w:rPr>
                    <w:rFonts w:ascii="Calibri" w:eastAsia="宋体" w:hAnsi="Calibri" w:cstheme="minorHAnsi"/>
                    <w:kern w:val="0"/>
                    <w:szCs w:val="21"/>
                  </w:rPr>
                </w:rPrChange>
              </w:rPr>
              <w:t>OA modified and sent it over</w:t>
            </w:r>
          </w:p>
        </w:tc>
        <w:tc>
          <w:tcPr>
            <w:tcW w:w="1842"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6749700A" w14:textId="77777777" w:rsidR="00F7260B" w:rsidRPr="00CF1873" w:rsidRDefault="00F7260B">
            <w:pPr>
              <w:widowControl/>
              <w:jc w:val="left"/>
              <w:rPr>
                <w:rStyle w:val="af6"/>
                <w:rFonts w:eastAsia="宋体"/>
                <w:rPrChange w:id="15177" w:author="raye" w:date="2018-08-10T18:48:00Z">
                  <w:rPr>
                    <w:rFonts w:ascii="Calibri" w:eastAsia="宋体" w:hAnsi="Calibri" w:cstheme="minorHAnsi"/>
                    <w:kern w:val="0"/>
                    <w:szCs w:val="21"/>
                  </w:rPr>
                </w:rPrChange>
              </w:rPr>
            </w:pPr>
            <w:r w:rsidRPr="00CF1873">
              <w:rPr>
                <w:rStyle w:val="af6"/>
                <w:rFonts w:eastAsia="宋体"/>
                <w:rPrChange w:id="15178" w:author="raye" w:date="2018-08-10T18:48:00Z">
                  <w:rPr>
                    <w:rFonts w:ascii="Calibri" w:eastAsia="宋体" w:hAnsi="Calibri" w:cstheme="minorHAnsi"/>
                    <w:kern w:val="0"/>
                    <w:szCs w:val="21"/>
                  </w:rPr>
                </w:rPrChange>
              </w:rPr>
              <w:t>Refer to 6A</w:t>
            </w:r>
          </w:p>
        </w:tc>
        <w:tc>
          <w:tcPr>
            <w:tcW w:w="1133"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075C196F" w14:textId="77777777" w:rsidR="00F7260B" w:rsidRPr="00CF1873" w:rsidRDefault="00F7260B">
            <w:pPr>
              <w:widowControl/>
              <w:jc w:val="left"/>
              <w:rPr>
                <w:rStyle w:val="af6"/>
                <w:rFonts w:eastAsia="宋体"/>
                <w:rPrChange w:id="15179" w:author="raye" w:date="2018-08-10T18:48:00Z">
                  <w:rPr>
                    <w:rFonts w:ascii="Calibri" w:eastAsia="宋体" w:hAnsi="Calibri" w:cstheme="minorHAnsi"/>
                    <w:kern w:val="0"/>
                    <w:szCs w:val="21"/>
                  </w:rPr>
                </w:rPrChange>
              </w:rPr>
            </w:pPr>
            <w:r w:rsidRPr="00CF1873">
              <w:rPr>
                <w:rStyle w:val="af6"/>
                <w:rFonts w:eastAsia="宋体"/>
                <w:rPrChange w:id="15180" w:author="raye" w:date="2018-08-10T18:48:00Z">
                  <w:rPr>
                    <w:rFonts w:ascii="Calibri" w:eastAsia="宋体" w:hAnsi="Calibri" w:cstheme="minorHAnsi"/>
                    <w:kern w:val="0"/>
                    <w:szCs w:val="21"/>
                  </w:rPr>
                </w:rPrChange>
              </w:rPr>
              <w:t>Refer to 6A</w:t>
            </w:r>
          </w:p>
        </w:tc>
        <w:tc>
          <w:tcPr>
            <w:tcW w:w="3966" w:type="dxa"/>
            <w:tcBorders>
              <w:top w:val="single" w:sz="4" w:space="0" w:color="auto"/>
              <w:left w:val="single" w:sz="4" w:space="0" w:color="auto"/>
              <w:bottom w:val="single" w:sz="4" w:space="0" w:color="auto"/>
              <w:right w:val="single" w:sz="4" w:space="0" w:color="auto"/>
            </w:tcBorders>
            <w:shd w:val="clear" w:color="auto" w:fill="F5F7F9"/>
            <w:vAlign w:val="center"/>
            <w:hideMark/>
          </w:tcPr>
          <w:p w14:paraId="73487D14" w14:textId="77777777" w:rsidR="00F7260B" w:rsidRPr="00CF1873" w:rsidRDefault="00F7260B">
            <w:pPr>
              <w:widowControl/>
              <w:jc w:val="left"/>
              <w:rPr>
                <w:rStyle w:val="af6"/>
                <w:rFonts w:eastAsia="等线"/>
                <w:rPrChange w:id="15181" w:author="raye" w:date="2018-08-10T18:48:00Z">
                  <w:rPr>
                    <w:rFonts w:ascii="等线" w:eastAsia="等线" w:hAnsi="等线" w:cstheme="minorHAnsi"/>
                    <w:kern w:val="0"/>
                    <w:szCs w:val="21"/>
                  </w:rPr>
                </w:rPrChange>
              </w:rPr>
            </w:pPr>
            <w:r w:rsidRPr="00CF1873">
              <w:rPr>
                <w:rStyle w:val="af6"/>
                <w:rFonts w:eastAsia="宋体"/>
                <w:rPrChange w:id="15182" w:author="raye" w:date="2018-08-10T18:48:00Z">
                  <w:rPr>
                    <w:rFonts w:ascii="Calibri" w:eastAsia="宋体" w:hAnsi="Calibri" w:cstheme="minorHAnsi"/>
                    <w:kern w:val="0"/>
                    <w:szCs w:val="21"/>
                  </w:rPr>
                </w:rPrChange>
              </w:rPr>
              <w:t>Refer to 6A. Return button in the form</w:t>
            </w:r>
          </w:p>
        </w:tc>
      </w:tr>
    </w:tbl>
    <w:p w14:paraId="1B99AE4E" w14:textId="77777777" w:rsidR="00F7260B" w:rsidRPr="00CF1873"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5183" w:author="raye" w:date="2018-08-10T18:48:00Z">
            <w:rPr/>
          </w:rPrChange>
        </w:rPr>
      </w:pPr>
    </w:p>
    <w:p w14:paraId="71C0AAD1" w14:textId="77777777" w:rsidR="00F7260B" w:rsidRPr="00CF1873"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5184" w:author="raye" w:date="2018-08-10T18:48:00Z">
            <w:rPr/>
          </w:rPrChange>
        </w:rPr>
      </w:pPr>
    </w:p>
    <w:p w14:paraId="076614E2"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185" w:author="raye" w:date="2018-08-10T12:30:00Z">
            <w:rPr/>
          </w:rPrChange>
        </w:rPr>
      </w:pPr>
    </w:p>
    <w:p w14:paraId="723BC670" w14:textId="77777777" w:rsidR="00F7260B" w:rsidRPr="00B0205A" w:rsidRDefault="00F7260B" w:rsidP="00745445">
      <w:pPr>
        <w:pStyle w:val="3211"/>
        <w:ind w:left="210" w:right="210"/>
        <w:rPr>
          <w:rPrChange w:id="15186" w:author="raye" w:date="2018-08-10T12:30:00Z">
            <w:rPr>
              <w:rFonts w:ascii="等线" w:eastAsia="等线" w:hAnsi="等线"/>
              <w:sz w:val="21"/>
              <w:szCs w:val="21"/>
            </w:rPr>
          </w:rPrChange>
        </w:rPr>
        <w:pPrChange w:id="15187" w:author="raye" w:date="2018-08-10T18:58: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B0205A">
        <w:rPr>
          <w:rPrChange w:id="15188" w:author="raye" w:date="2018-08-10T12:30:00Z">
            <w:rPr>
              <w:rFonts w:ascii="等线" w:eastAsia="等线" w:hAnsi="等线" w:cs="Times New Roman"/>
              <w:sz w:val="21"/>
              <w:szCs w:val="21"/>
            </w:rPr>
          </w:rPrChange>
        </w:rPr>
        <w:tab/>
      </w:r>
      <w:r w:rsidRPr="00B0205A">
        <w:rPr>
          <w:rPrChange w:id="15189" w:author="raye" w:date="2018-08-10T12:30:00Z">
            <w:rPr>
              <w:rFonts w:ascii="等线" w:eastAsia="等线" w:hAnsi="等线" w:cs="Times New Roman"/>
              <w:sz w:val="21"/>
              <w:szCs w:val="21"/>
            </w:rPr>
          </w:rPrChange>
        </w:rPr>
        <w:tab/>
      </w:r>
      <w:bookmarkStart w:id="15190" w:name="_Toc520839508"/>
      <w:bookmarkStart w:id="15191" w:name="_Toc519582918"/>
      <w:r w:rsidRPr="00B0205A">
        <w:rPr>
          <w:rPrChange w:id="15192" w:author="raye" w:date="2018-08-10T12:30:00Z">
            <w:rPr>
              <w:rFonts w:ascii="等线" w:eastAsia="等线" w:hAnsi="等线" w:cs="Times New Roman"/>
              <w:sz w:val="21"/>
              <w:szCs w:val="21"/>
            </w:rPr>
          </w:rPrChange>
        </w:rPr>
        <w:t>3.2.11.3. Interface requirements</w:t>
      </w:r>
      <w:bookmarkEnd w:id="15190"/>
      <w:bookmarkEnd w:id="15191"/>
    </w:p>
    <w:p w14:paraId="7A38BA8F" w14:textId="77777777" w:rsidR="00F7260B" w:rsidRPr="00745445" w:rsidRDefault="00F7260B" w:rsidP="00745445">
      <w:pPr>
        <w:pStyle w:val="a0"/>
        <w:numPr>
          <w:ilvl w:val="0"/>
          <w:numId w:val="2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Theme="minorEastAsia"/>
          <w:rPrChange w:id="15193" w:author="raye" w:date="2018-08-10T18:59:00Z">
            <w:rPr/>
          </w:rPrChange>
        </w:rPr>
        <w:pPrChange w:id="15194" w:author="raye" w:date="2018-08-10T18:59:00Z">
          <w:pPr>
            <w:pStyle w:val="a0"/>
            <w:numPr>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firstLineChars="0" w:hanging="600"/>
          </w:pPr>
        </w:pPrChange>
      </w:pPr>
      <w:r w:rsidRPr="00745445">
        <w:rPr>
          <w:rStyle w:val="aff4"/>
          <w:rFonts w:eastAsiaTheme="minorEastAsia"/>
          <w:rPrChange w:id="15195" w:author="raye" w:date="2018-08-10T18:59:00Z">
            <w:rPr/>
          </w:rPrChange>
        </w:rPr>
        <w:t>Home</w:t>
      </w:r>
    </w:p>
    <w:p w14:paraId="6D59F429" w14:textId="4D1DEC7D" w:rsidR="00F7260B" w:rsidRPr="00B0205A" w:rsidRDefault="00745445"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196" w:author="raye" w:date="2018-08-10T12:30:00Z">
            <w:rPr/>
          </w:rPrChange>
        </w:rPr>
      </w:pPr>
      <w:ins w:id="15197" w:author="raye" w:date="2018-08-10T18:59:00Z">
        <w:r>
          <w:rPr>
            <w:noProof/>
          </w:rPr>
          <w:drawing>
            <wp:inline distT="0" distB="0" distL="0" distR="0" wp14:anchorId="10064976" wp14:editId="56D5E592">
              <wp:extent cx="5274310" cy="29800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80055"/>
                      </a:xfrm>
                      <a:prstGeom prst="rect">
                        <a:avLst/>
                      </a:prstGeom>
                    </pic:spPr>
                  </pic:pic>
                </a:graphicData>
              </a:graphic>
            </wp:inline>
          </w:drawing>
        </w:r>
      </w:ins>
      <w:del w:id="15198" w:author="raye" w:date="2018-08-10T18:59:00Z">
        <w:r w:rsidR="00F7260B" w:rsidRPr="00B0205A" w:rsidDel="00745445">
          <w:rPr>
            <w:rFonts w:ascii="Times New Roman" w:hAnsi="Times New Roman" w:cs="Times New Roman"/>
            <w:noProof/>
            <w:rPrChange w:id="15199" w:author="raye" w:date="2018-08-10T12:30:00Z">
              <w:rPr>
                <w:noProof/>
              </w:rPr>
            </w:rPrChange>
          </w:rPr>
          <w:drawing>
            <wp:inline distT="0" distB="0" distL="0" distR="0" wp14:anchorId="789D6348" wp14:editId="772FADEE">
              <wp:extent cx="5279390" cy="35883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del>
    </w:p>
    <w:p w14:paraId="2EF8BE9C"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200" w:author="raye" w:date="2018-08-10T12:30:00Z">
            <w:rPr/>
          </w:rPrChange>
        </w:rPr>
      </w:pPr>
      <w:r w:rsidRPr="00B0205A">
        <w:rPr>
          <w:rFonts w:ascii="Times New Roman" w:hAnsi="Times New Roman" w:cs="Times New Roman"/>
          <w:noProof/>
          <w:rPrChange w:id="15201" w:author="raye" w:date="2018-08-10T12:30:00Z">
            <w:rPr>
              <w:noProof/>
            </w:rPr>
          </w:rPrChange>
        </w:rPr>
        <w:t xml:space="preserve"> </w:t>
      </w:r>
    </w:p>
    <w:p w14:paraId="17B527F0"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202" w:author="raye" w:date="2018-08-10T12:30:00Z">
            <w:rPr/>
          </w:rPrChange>
        </w:rPr>
      </w:pPr>
    </w:p>
    <w:p w14:paraId="1BC9DDAF"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203" w:author="raye" w:date="2018-08-10T12:30:00Z">
            <w:rPr/>
          </w:rPrChange>
        </w:rPr>
      </w:pPr>
    </w:p>
    <w:p w14:paraId="2A4A3E98" w14:textId="77777777" w:rsidR="00F7260B" w:rsidRPr="00B0205A" w:rsidRDefault="00F7260B" w:rsidP="00022A05">
      <w:pPr>
        <w:pStyle w:val="a0"/>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rPrChange w:id="15204" w:author="raye" w:date="2018-08-10T12:30:00Z">
            <w:rPr/>
          </w:rPrChange>
        </w:rPr>
      </w:pPr>
      <w:r w:rsidRPr="00B0205A">
        <w:rPr>
          <w:rFonts w:ascii="Times New Roman" w:hAnsi="Times New Roman" w:cs="Times New Roman"/>
          <w:rPrChange w:id="15205" w:author="raye" w:date="2018-08-10T12:30:00Z">
            <w:rPr/>
          </w:rPrChange>
        </w:rPr>
        <w:t>Details</w:t>
      </w:r>
    </w:p>
    <w:p w14:paraId="7D5013A6" w14:textId="707B2A11"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206" w:author="raye" w:date="2018-08-10T12:30:00Z">
            <w:rPr/>
          </w:rPrChange>
        </w:rPr>
      </w:pPr>
      <w:del w:id="15207" w:author="raye" w:date="2018-08-10T19:00:00Z">
        <w:r w:rsidRPr="00B0205A" w:rsidDel="00745445">
          <w:rPr>
            <w:rFonts w:ascii="Times New Roman" w:hAnsi="Times New Roman" w:cs="Times New Roman"/>
            <w:noProof/>
            <w:rPrChange w:id="15208" w:author="raye" w:date="2018-08-10T12:30:00Z">
              <w:rPr>
                <w:noProof/>
              </w:rPr>
            </w:rPrChange>
          </w:rPr>
          <w:drawing>
            <wp:inline distT="0" distB="0" distL="0" distR="0" wp14:anchorId="48F6BF09" wp14:editId="4009BE1E">
              <wp:extent cx="5270500" cy="414083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0500" cy="4140835"/>
                      </a:xfrm>
                      <a:prstGeom prst="rect">
                        <a:avLst/>
                      </a:prstGeom>
                      <a:noFill/>
                      <a:ln>
                        <a:noFill/>
                      </a:ln>
                    </pic:spPr>
                  </pic:pic>
                </a:graphicData>
              </a:graphic>
            </wp:inline>
          </w:drawing>
        </w:r>
      </w:del>
    </w:p>
    <w:p w14:paraId="040EBD9F" w14:textId="0D5F0284" w:rsidR="00F7260B" w:rsidRPr="00B0205A" w:rsidRDefault="00745445"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209" w:author="raye" w:date="2018-08-10T12:30:00Z">
            <w:rPr/>
          </w:rPrChange>
        </w:rPr>
      </w:pPr>
      <w:ins w:id="15210" w:author="raye" w:date="2018-08-10T19:09:00Z">
        <w:r>
          <w:rPr>
            <w:noProof/>
          </w:rPr>
          <w:lastRenderedPageBreak/>
          <w:drawing>
            <wp:inline distT="0" distB="0" distL="0" distR="0" wp14:anchorId="10F02B64" wp14:editId="567E740E">
              <wp:extent cx="5274310" cy="42462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4246245"/>
                      </a:xfrm>
                      <a:prstGeom prst="rect">
                        <a:avLst/>
                      </a:prstGeom>
                    </pic:spPr>
                  </pic:pic>
                </a:graphicData>
              </a:graphic>
            </wp:inline>
          </w:drawing>
        </w:r>
      </w:ins>
    </w:p>
    <w:p w14:paraId="448D290B"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211" w:author="raye" w:date="2018-08-10T12:30:00Z">
            <w:rPr/>
          </w:rPrChange>
        </w:rPr>
      </w:pPr>
    </w:p>
    <w:p w14:paraId="766C723F"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212" w:author="raye" w:date="2018-08-10T12:30:00Z">
            <w:rPr/>
          </w:rPrChange>
        </w:rPr>
      </w:pPr>
    </w:p>
    <w:p w14:paraId="3967C044"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213" w:author="raye" w:date="2018-08-10T12:30:00Z">
            <w:rPr/>
          </w:rPrChange>
        </w:rPr>
      </w:pPr>
    </w:p>
    <w:p w14:paraId="5C47C166"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214" w:author="raye" w:date="2018-08-10T12:30:00Z">
            <w:rPr/>
          </w:rPrChange>
        </w:rPr>
      </w:pPr>
    </w:p>
    <w:p w14:paraId="47D357F2" w14:textId="77777777" w:rsidR="00F7260B" w:rsidRPr="00B0205A" w:rsidRDefault="00F7260B" w:rsidP="00022A05">
      <w:pPr>
        <w:pStyle w:val="a0"/>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rPrChange w:id="15215" w:author="raye" w:date="2018-08-10T12:30:00Z">
            <w:rPr/>
          </w:rPrChange>
        </w:rPr>
      </w:pPr>
      <w:r w:rsidRPr="00B0205A">
        <w:rPr>
          <w:rFonts w:ascii="Times New Roman" w:hAnsi="Times New Roman" w:cs="Times New Roman"/>
          <w:rPrChange w:id="15216" w:author="raye" w:date="2018-08-10T12:30:00Z">
            <w:rPr/>
          </w:rPrChange>
        </w:rPr>
        <w:t xml:space="preserve">ALL FORMS page with comments </w:t>
      </w:r>
    </w:p>
    <w:p w14:paraId="11E1BC5A"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217" w:author="raye" w:date="2018-08-10T12:30:00Z">
            <w:rPr/>
          </w:rPrChange>
        </w:rPr>
      </w:pPr>
    </w:p>
    <w:p w14:paraId="1C038F94" w14:textId="6017DF08"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218" w:author="raye" w:date="2018-08-10T12:30:00Z">
            <w:rPr/>
          </w:rPrChange>
        </w:rPr>
      </w:pPr>
      <w:r w:rsidRPr="00B0205A">
        <w:rPr>
          <w:rFonts w:ascii="Times New Roman" w:hAnsi="Times New Roman" w:cs="Times New Roman"/>
          <w:noProof/>
          <w:rPrChange w:id="15219" w:author="raye" w:date="2018-08-10T12:30:00Z">
            <w:rPr>
              <w:noProof/>
            </w:rPr>
          </w:rPrChange>
        </w:rPr>
        <w:lastRenderedPageBreak/>
        <w:drawing>
          <wp:inline distT="0" distB="0" distL="0" distR="0" wp14:anchorId="3D0B9C1A" wp14:editId="7E856F9D">
            <wp:extent cx="5279390" cy="3855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9390" cy="3855720"/>
                    </a:xfrm>
                    <a:prstGeom prst="rect">
                      <a:avLst/>
                    </a:prstGeom>
                    <a:noFill/>
                    <a:ln>
                      <a:noFill/>
                    </a:ln>
                  </pic:spPr>
                </pic:pic>
              </a:graphicData>
            </a:graphic>
          </wp:inline>
        </w:drawing>
      </w:r>
    </w:p>
    <w:p w14:paraId="4FA7F429"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220" w:author="raye" w:date="2018-08-10T12:30:00Z">
            <w:rPr/>
          </w:rPrChange>
        </w:rPr>
      </w:pPr>
    </w:p>
    <w:p w14:paraId="794EA919"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221" w:author="raye" w:date="2018-08-10T12:30:00Z">
            <w:rPr/>
          </w:rPrChange>
        </w:rPr>
      </w:pPr>
    </w:p>
    <w:p w14:paraId="59BA2CFA" w14:textId="77777777" w:rsidR="00F7260B" w:rsidRPr="00B0205A" w:rsidRDefault="00F7260B" w:rsidP="00AC1630">
      <w:pPr>
        <w:pStyle w:val="321"/>
        <w:rPr>
          <w:rPrChange w:id="15222" w:author="raye" w:date="2018-08-10T12:30:00Z">
            <w:rPr>
              <w:rFonts w:asciiTheme="minorHAnsi" w:hAnsiTheme="minorHAnsi" w:cstheme="minorHAnsi"/>
              <w:sz w:val="24"/>
              <w:szCs w:val="24"/>
            </w:rPr>
          </w:rPrChange>
        </w:rPr>
        <w:pPrChange w:id="15223" w:author="raye" w:date="2018-08-10T20:11: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pPrChange>
      </w:pPr>
      <w:bookmarkStart w:id="15224" w:name="_Toc520839509"/>
      <w:bookmarkStart w:id="15225" w:name="_Toc519582919"/>
      <w:r w:rsidRPr="00B0205A">
        <w:rPr>
          <w:rPrChange w:id="15226" w:author="raye" w:date="2018-08-10T12:30:00Z">
            <w:rPr>
              <w:rFonts w:asciiTheme="minorHAnsi" w:hAnsiTheme="minorHAnsi" w:cstheme="minorHAnsi"/>
              <w:sz w:val="24"/>
              <w:szCs w:val="24"/>
            </w:rPr>
          </w:rPrChange>
        </w:rPr>
        <w:lastRenderedPageBreak/>
        <w:t>3.2.12  Compliance Supervisor</w:t>
      </w:r>
      <w:bookmarkEnd w:id="15224"/>
      <w:bookmarkEnd w:id="15225"/>
    </w:p>
    <w:p w14:paraId="565C4743" w14:textId="77777777" w:rsidR="00F7260B" w:rsidRPr="00E403FE" w:rsidRDefault="00F7260B" w:rsidP="00745445">
      <w:pPr>
        <w:pStyle w:val="3211"/>
        <w:ind w:left="210" w:right="210"/>
        <w:pPrChange w:id="15227" w:author="raye" w:date="2018-08-10T19:10: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pPrChange>
      </w:pPr>
      <w:r w:rsidRPr="00E403FE">
        <w:tab/>
      </w:r>
      <w:r w:rsidRPr="00E403FE">
        <w:tab/>
      </w:r>
      <w:bookmarkStart w:id="15228" w:name="_Toc520839510"/>
      <w:bookmarkStart w:id="15229" w:name="_Toc519582920"/>
      <w:r w:rsidRPr="00E403FE">
        <w:t>3.2.12.1. Brief introduction to function</w:t>
      </w:r>
      <w:bookmarkEnd w:id="15228"/>
      <w:bookmarkEnd w:id="15229"/>
    </w:p>
    <w:p w14:paraId="2D26CA61"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230" w:author="raye" w:date="2018-08-10T12:30:00Z">
            <w:rPr/>
          </w:rPrChange>
        </w:rPr>
      </w:pPr>
      <w:r w:rsidRPr="00B0205A">
        <w:rPr>
          <w:rFonts w:ascii="Times New Roman" w:hAnsi="Times New Roman" w:cs="Times New Roman"/>
          <w:rPrChange w:id="15231" w:author="raye" w:date="2018-08-10T12:30:00Z">
            <w:rPr>
              <w:rFonts w:ascii="Times New Roman" w:hAnsi="Times New Roman" w:cs="Times New Roman"/>
            </w:rPr>
          </w:rPrChange>
        </w:rPr>
        <w:object w:dxaOrig="8355" w:dyaOrig="9360" w14:anchorId="01707780">
          <v:shape id="_x0000_i1050" type="#_x0000_t75" style="width:417.75pt;height:468pt" o:ole="">
            <v:imagedata r:id="rId212" o:title=""/>
          </v:shape>
          <o:OLEObject Type="Embed" ProgID="Visio.Drawing.15" ShapeID="_x0000_i1050" DrawAspect="Content" ObjectID="_1595443889" r:id="rId213"/>
        </w:object>
      </w:r>
    </w:p>
    <w:p w14:paraId="442EBA70"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232" w:author="raye" w:date="2018-08-10T12:30:00Z">
            <w:rPr/>
          </w:rPrChange>
        </w:rPr>
      </w:pPr>
    </w:p>
    <w:p w14:paraId="4FB3344D"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233" w:author="raye" w:date="2018-08-10T12:30:00Z">
            <w:rPr/>
          </w:rPrChange>
        </w:rPr>
      </w:pPr>
    </w:p>
    <w:p w14:paraId="28EA511B" w14:textId="77777777" w:rsidR="00F7260B" w:rsidRPr="00B0205A" w:rsidRDefault="00F7260B" w:rsidP="00745445">
      <w:pPr>
        <w:pStyle w:val="3211"/>
        <w:ind w:left="210" w:right="210"/>
        <w:pPrChange w:id="15234" w:author="raye" w:date="2018-08-10T19:10: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pPrChange>
      </w:pPr>
      <w:r w:rsidRPr="00E403FE">
        <w:tab/>
        <w:t xml:space="preserve"> </w:t>
      </w:r>
      <w:bookmarkStart w:id="15235" w:name="_Toc520839511"/>
      <w:bookmarkStart w:id="15236" w:name="_Toc519582921"/>
      <w:r w:rsidRPr="00E403FE">
        <w:t>3.2.12.2. Deta</w:t>
      </w:r>
      <w:r w:rsidRPr="00B0205A">
        <w:t>iled description</w:t>
      </w:r>
      <w:bookmarkEnd w:id="15235"/>
      <w:bookmarkEnd w:id="15236"/>
    </w:p>
    <w:p w14:paraId="40363833" w14:textId="77777777" w:rsidR="00F7260B" w:rsidRPr="00745445" w:rsidRDefault="00F7260B" w:rsidP="00745445">
      <w:pPr>
        <w:pStyle w:val="a0"/>
        <w:numPr>
          <w:ilvl w:val="0"/>
          <w:numId w:val="2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Theme="minorEastAsia"/>
          <w:rPrChange w:id="15237" w:author="raye" w:date="2018-08-10T19:10:00Z">
            <w:rPr/>
          </w:rPrChange>
        </w:rPr>
        <w:pPrChange w:id="15238" w:author="raye" w:date="2018-08-10T19:10:00Z">
          <w:pPr>
            <w:pStyle w:val="a0"/>
            <w:numPr>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firstLineChars="0" w:hanging="600"/>
          </w:pPr>
        </w:pPrChange>
      </w:pPr>
      <w:r w:rsidRPr="00745445">
        <w:rPr>
          <w:rStyle w:val="aff4"/>
          <w:rFonts w:eastAsiaTheme="minorEastAsia"/>
          <w:rPrChange w:id="15239" w:author="raye" w:date="2018-08-10T19:10:00Z">
            <w:rPr/>
          </w:rPrChange>
        </w:rPr>
        <w:t>List</w:t>
      </w:r>
    </w:p>
    <w:p w14:paraId="7B16C9A0" w14:textId="77777777" w:rsidR="00F7260B" w:rsidRPr="00B0205A" w:rsidRDefault="00F7260B" w:rsidP="00F7260B">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Fonts w:ascii="Times New Roman" w:hAnsi="Times New Roman" w:cs="Times New Roman"/>
          <w:rPrChange w:id="15240" w:author="raye" w:date="2018-08-10T12:30:00Z">
            <w:rPr/>
          </w:rPrChange>
        </w:rPr>
      </w:pPr>
    </w:p>
    <w:tbl>
      <w:tblPr>
        <w:tblW w:w="850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690"/>
        <w:gridCol w:w="2835"/>
      </w:tblGrid>
      <w:tr w:rsidR="00F7260B" w:rsidRPr="00745445" w14:paraId="322A1EB6"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441FBCF" w14:textId="77777777" w:rsidR="00F7260B" w:rsidRPr="00745445" w:rsidRDefault="00F7260B">
            <w:pPr>
              <w:rPr>
                <w:rStyle w:val="af6"/>
                <w:rFonts w:eastAsia="等线"/>
                <w:rPrChange w:id="15241" w:author="raye" w:date="2018-08-10T19:14:00Z">
                  <w:rPr>
                    <w:rFonts w:ascii="等线" w:eastAsia="等线" w:hAnsi="等线" w:cs="宋体"/>
                    <w:b/>
                    <w:bCs/>
                    <w:i/>
                    <w:kern w:val="0"/>
                    <w:szCs w:val="21"/>
                  </w:rPr>
                </w:rPrChange>
              </w:rPr>
            </w:pPr>
            <w:r w:rsidRPr="00745445">
              <w:rPr>
                <w:rStyle w:val="af6"/>
                <w:rFonts w:eastAsia="等线"/>
                <w:rPrChange w:id="15242" w:author="raye" w:date="2018-08-10T19:14:00Z">
                  <w:rPr>
                    <w:rFonts w:ascii="等线" w:eastAsia="等线" w:hAnsi="等线" w:cs="宋体"/>
                    <w:b/>
                    <w:bCs/>
                    <w:kern w:val="0"/>
                    <w:szCs w:val="21"/>
                  </w:rPr>
                </w:rPrChange>
              </w:rPr>
              <w:t>List Lable</w:t>
            </w:r>
          </w:p>
        </w:tc>
        <w:tc>
          <w:tcPr>
            <w:tcW w:w="3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265F144" w14:textId="77777777" w:rsidR="00F7260B" w:rsidRPr="00745445" w:rsidRDefault="00F7260B">
            <w:pPr>
              <w:rPr>
                <w:rStyle w:val="af6"/>
                <w:rFonts w:eastAsia="等线"/>
                <w:rPrChange w:id="15243" w:author="raye" w:date="2018-08-10T19:14:00Z">
                  <w:rPr>
                    <w:rFonts w:ascii="等线" w:eastAsia="等线" w:hAnsi="等线" w:cs="宋体"/>
                    <w:b/>
                    <w:bCs/>
                    <w:i/>
                    <w:kern w:val="0"/>
                    <w:szCs w:val="21"/>
                  </w:rPr>
                </w:rPrChange>
              </w:rPr>
            </w:pPr>
            <w:r w:rsidRPr="00745445">
              <w:rPr>
                <w:rStyle w:val="af6"/>
                <w:rFonts w:eastAsia="等线"/>
                <w:rPrChange w:id="15244" w:author="raye" w:date="2018-08-10T19:14:00Z">
                  <w:rPr>
                    <w:rFonts w:ascii="等线" w:eastAsia="等线" w:hAnsi="等线" w:cs="宋体"/>
                    <w:b/>
                    <w:bCs/>
                    <w:kern w:val="0"/>
                    <w:szCs w:val="21"/>
                  </w:rPr>
                </w:rPrChange>
              </w:rPr>
              <w:t>Corresponding Status</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E598F6" w14:textId="77777777" w:rsidR="00F7260B" w:rsidRPr="00745445" w:rsidRDefault="00F7260B">
            <w:pPr>
              <w:rPr>
                <w:rStyle w:val="af6"/>
                <w:rFonts w:eastAsia="等线"/>
                <w:rPrChange w:id="15245" w:author="raye" w:date="2018-08-10T19:14:00Z">
                  <w:rPr>
                    <w:rFonts w:ascii="等线" w:eastAsia="等线" w:hAnsi="等线" w:cs="宋体"/>
                    <w:b/>
                    <w:bCs/>
                    <w:i/>
                    <w:kern w:val="0"/>
                    <w:szCs w:val="21"/>
                  </w:rPr>
                </w:rPrChange>
              </w:rPr>
            </w:pPr>
            <w:r w:rsidRPr="00745445">
              <w:rPr>
                <w:rStyle w:val="af6"/>
                <w:rFonts w:eastAsia="等线"/>
                <w:rPrChange w:id="15246" w:author="raye" w:date="2018-08-10T19:14:00Z">
                  <w:rPr>
                    <w:rFonts w:ascii="等线" w:eastAsia="等线" w:hAnsi="等线" w:cs="宋体"/>
                    <w:b/>
                    <w:bCs/>
                    <w:kern w:val="0"/>
                    <w:szCs w:val="21"/>
                  </w:rPr>
                </w:rPrChange>
              </w:rPr>
              <w:t>Remarks</w:t>
            </w:r>
          </w:p>
        </w:tc>
      </w:tr>
      <w:tr w:rsidR="00F7260B" w:rsidRPr="00745445" w14:paraId="569998C7"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14E90403" w14:textId="77777777" w:rsidR="00F7260B" w:rsidRPr="00745445" w:rsidRDefault="00F7260B">
            <w:pPr>
              <w:widowControl/>
              <w:jc w:val="left"/>
              <w:rPr>
                <w:rStyle w:val="af6"/>
                <w:rFonts w:eastAsia="宋体"/>
                <w:rPrChange w:id="15247" w:author="raye" w:date="2018-08-10T19:14:00Z">
                  <w:rPr>
                    <w:rFonts w:ascii="Calibri" w:eastAsia="宋体" w:hAnsi="Calibri" w:cstheme="minorHAnsi"/>
                    <w:kern w:val="0"/>
                    <w:szCs w:val="21"/>
                  </w:rPr>
                </w:rPrChange>
              </w:rPr>
            </w:pPr>
            <w:r w:rsidRPr="00745445">
              <w:rPr>
                <w:rStyle w:val="af6"/>
                <w:rFonts w:eastAsia="宋体"/>
                <w:rPrChange w:id="15248" w:author="raye" w:date="2018-08-10T19:14:00Z">
                  <w:rPr>
                    <w:rFonts w:ascii="Calibri" w:eastAsia="宋体" w:hAnsi="Calibri" w:cstheme="minorHAnsi"/>
                    <w:kern w:val="0"/>
                    <w:szCs w:val="21"/>
                  </w:rPr>
                </w:rPrChange>
              </w:rPr>
              <w:t>TO DO LIST</w:t>
            </w:r>
          </w:p>
          <w:p w14:paraId="4A4B9D0A" w14:textId="77777777" w:rsidR="00F7260B" w:rsidRPr="00745445" w:rsidRDefault="00F7260B">
            <w:pPr>
              <w:widowControl/>
              <w:jc w:val="left"/>
              <w:rPr>
                <w:rStyle w:val="af6"/>
                <w:rFonts w:eastAsia="宋体"/>
                <w:rPrChange w:id="15249" w:author="raye" w:date="2018-08-10T19:14:00Z">
                  <w:rPr>
                    <w:rFonts w:ascii="Calibri" w:eastAsia="宋体" w:hAnsi="Calibri" w:cstheme="minorHAnsi"/>
                    <w:kern w:val="0"/>
                    <w:szCs w:val="21"/>
                  </w:rPr>
                </w:rPrChange>
              </w:rPr>
            </w:pPr>
          </w:p>
        </w:tc>
        <w:tc>
          <w:tcPr>
            <w:tcW w:w="3690" w:type="dxa"/>
            <w:tcBorders>
              <w:top w:val="single" w:sz="4" w:space="0" w:color="auto"/>
              <w:left w:val="single" w:sz="4" w:space="0" w:color="auto"/>
              <w:bottom w:val="single" w:sz="4" w:space="0" w:color="auto"/>
              <w:right w:val="single" w:sz="4" w:space="0" w:color="auto"/>
            </w:tcBorders>
            <w:vAlign w:val="center"/>
            <w:hideMark/>
          </w:tcPr>
          <w:p w14:paraId="51D45A14" w14:textId="77777777" w:rsidR="00F7260B" w:rsidRPr="00745445" w:rsidRDefault="00F7260B">
            <w:pPr>
              <w:widowControl/>
              <w:jc w:val="left"/>
              <w:rPr>
                <w:rStyle w:val="af6"/>
                <w:rFonts w:eastAsia="宋体"/>
                <w:rPrChange w:id="15250" w:author="raye" w:date="2018-08-10T19:14:00Z">
                  <w:rPr>
                    <w:rFonts w:ascii="Calibri" w:eastAsia="宋体" w:hAnsi="Calibri" w:cstheme="minorHAnsi"/>
                    <w:kern w:val="0"/>
                    <w:szCs w:val="21"/>
                  </w:rPr>
                </w:rPrChange>
              </w:rPr>
            </w:pPr>
            <w:r w:rsidRPr="00745445">
              <w:rPr>
                <w:rStyle w:val="af6"/>
                <w:rFonts w:eastAsia="宋体"/>
                <w:rPrChange w:id="15251" w:author="raye" w:date="2018-08-10T19:14:00Z">
                  <w:rPr>
                    <w:rFonts w:ascii="Calibri" w:eastAsia="宋体" w:hAnsi="Calibri" w:cstheme="minorHAnsi"/>
                    <w:kern w:val="0"/>
                    <w:szCs w:val="21"/>
                  </w:rPr>
                </w:rPrChange>
              </w:rPr>
              <w:t>8A, 8B</w:t>
            </w:r>
          </w:p>
          <w:p w14:paraId="5A909C1D" w14:textId="77777777" w:rsidR="00F7260B" w:rsidRPr="00745445" w:rsidRDefault="00F7260B">
            <w:pPr>
              <w:widowControl/>
              <w:jc w:val="left"/>
              <w:rPr>
                <w:rStyle w:val="af6"/>
                <w:rFonts w:eastAsia="宋体"/>
                <w:rPrChange w:id="15252" w:author="raye" w:date="2018-08-10T19:14:00Z">
                  <w:rPr>
                    <w:rFonts w:ascii="Calibri" w:eastAsia="宋体" w:hAnsi="Calibri" w:cstheme="minorHAnsi"/>
                    <w:kern w:val="0"/>
                    <w:szCs w:val="21"/>
                  </w:rPr>
                </w:rPrChange>
              </w:rPr>
            </w:pPr>
            <w:r w:rsidRPr="00745445">
              <w:rPr>
                <w:rStyle w:val="af6"/>
                <w:rFonts w:eastAsia="宋体"/>
                <w:rPrChange w:id="15253" w:author="raye" w:date="2018-08-10T19:14:00Z">
                  <w:rPr>
                    <w:rFonts w:ascii="Calibri" w:eastAsia="宋体" w:hAnsi="Calibri" w:cstheme="minorHAnsi"/>
                    <w:kern w:val="0"/>
                    <w:szCs w:val="21"/>
                  </w:rPr>
                </w:rPrChange>
              </w:rPr>
              <w:t>11,12</w:t>
            </w:r>
          </w:p>
          <w:p w14:paraId="78C1DF1F" w14:textId="77777777" w:rsidR="00F7260B" w:rsidRPr="00745445" w:rsidRDefault="00F7260B">
            <w:pPr>
              <w:widowControl/>
              <w:jc w:val="left"/>
              <w:rPr>
                <w:rStyle w:val="af6"/>
                <w:rFonts w:eastAsia="宋体"/>
                <w:rPrChange w:id="15254" w:author="raye" w:date="2018-08-10T19:14:00Z">
                  <w:rPr>
                    <w:rFonts w:ascii="Calibri" w:eastAsia="宋体" w:hAnsi="Calibri" w:cstheme="minorHAnsi"/>
                    <w:kern w:val="0"/>
                    <w:szCs w:val="21"/>
                  </w:rPr>
                </w:rPrChange>
              </w:rPr>
            </w:pPr>
            <w:r w:rsidRPr="00745445">
              <w:rPr>
                <w:rStyle w:val="af6"/>
                <w:rFonts w:eastAsia="宋体"/>
                <w:rPrChange w:id="15255" w:author="raye" w:date="2018-08-10T19:14:00Z">
                  <w:rPr>
                    <w:rFonts w:ascii="Calibri" w:eastAsia="宋体" w:hAnsi="Calibri" w:cstheme="minorHAnsi"/>
                    <w:kern w:val="0"/>
                    <w:szCs w:val="21"/>
                  </w:rPr>
                </w:rPrChange>
              </w:rPr>
              <w:t>15,16A,16B</w:t>
            </w:r>
          </w:p>
          <w:p w14:paraId="40999941" w14:textId="77777777" w:rsidR="00F7260B" w:rsidRPr="00745445" w:rsidRDefault="00F7260B">
            <w:pPr>
              <w:widowControl/>
              <w:jc w:val="left"/>
              <w:rPr>
                <w:rStyle w:val="af6"/>
                <w:rFonts w:eastAsia="宋体"/>
                <w:rPrChange w:id="15256" w:author="raye" w:date="2018-08-10T19:14:00Z">
                  <w:rPr>
                    <w:rFonts w:ascii="Calibri" w:eastAsia="宋体" w:hAnsi="Calibri" w:cstheme="minorHAnsi"/>
                    <w:kern w:val="0"/>
                    <w:szCs w:val="21"/>
                  </w:rPr>
                </w:rPrChange>
              </w:rPr>
            </w:pPr>
            <w:r w:rsidRPr="00745445">
              <w:rPr>
                <w:rStyle w:val="af6"/>
                <w:rFonts w:eastAsia="宋体"/>
                <w:rPrChange w:id="15257" w:author="raye" w:date="2018-08-10T19:14:00Z">
                  <w:rPr>
                    <w:rFonts w:ascii="Calibri" w:eastAsia="宋体" w:hAnsi="Calibri" w:cstheme="minorHAnsi"/>
                    <w:kern w:val="0"/>
                    <w:szCs w:val="21"/>
                  </w:rPr>
                </w:rPrChange>
              </w:rPr>
              <w:t>19,20</w:t>
            </w:r>
          </w:p>
          <w:p w14:paraId="5F992927" w14:textId="77777777" w:rsidR="00F7260B" w:rsidRPr="00745445" w:rsidRDefault="00F7260B">
            <w:pPr>
              <w:widowControl/>
              <w:jc w:val="left"/>
              <w:rPr>
                <w:rStyle w:val="af6"/>
                <w:rFonts w:eastAsia="宋体"/>
                <w:rPrChange w:id="15258" w:author="raye" w:date="2018-08-10T19:14:00Z">
                  <w:rPr>
                    <w:rFonts w:ascii="Calibri" w:eastAsia="宋体" w:hAnsi="Calibri" w:cstheme="minorHAnsi"/>
                    <w:kern w:val="0"/>
                    <w:szCs w:val="21"/>
                  </w:rPr>
                </w:rPrChange>
              </w:rPr>
            </w:pPr>
            <w:r w:rsidRPr="00745445">
              <w:rPr>
                <w:rStyle w:val="af6"/>
                <w:rFonts w:eastAsia="宋体"/>
                <w:rPrChange w:id="15259" w:author="raye" w:date="2018-08-10T19:14:00Z">
                  <w:rPr>
                    <w:rFonts w:ascii="Calibri" w:eastAsia="宋体" w:hAnsi="Calibri" w:cstheme="minorHAnsi"/>
                    <w:kern w:val="0"/>
                    <w:szCs w:val="21"/>
                  </w:rPr>
                </w:rPrChange>
              </w:rPr>
              <w:t>30A,30B</w:t>
            </w:r>
          </w:p>
        </w:tc>
        <w:tc>
          <w:tcPr>
            <w:tcW w:w="2835" w:type="dxa"/>
            <w:tcBorders>
              <w:top w:val="single" w:sz="4" w:space="0" w:color="auto"/>
              <w:left w:val="single" w:sz="4" w:space="0" w:color="auto"/>
              <w:bottom w:val="single" w:sz="4" w:space="0" w:color="auto"/>
              <w:right w:val="single" w:sz="4" w:space="0" w:color="auto"/>
            </w:tcBorders>
            <w:hideMark/>
          </w:tcPr>
          <w:p w14:paraId="11CCB582" w14:textId="77777777" w:rsidR="00F7260B" w:rsidRPr="00745445" w:rsidRDefault="00F7260B" w:rsidP="00022A05">
            <w:pPr>
              <w:pStyle w:val="a0"/>
              <w:widowControl/>
              <w:numPr>
                <w:ilvl w:val="0"/>
                <w:numId w:val="105"/>
              </w:numPr>
              <w:ind w:firstLineChars="0"/>
              <w:jc w:val="left"/>
              <w:rPr>
                <w:rStyle w:val="af6"/>
                <w:rFonts w:eastAsia="宋体"/>
                <w:rPrChange w:id="15260" w:author="raye" w:date="2018-08-10T19:14:00Z">
                  <w:rPr>
                    <w:rFonts w:ascii="Calibri" w:eastAsia="宋体" w:hAnsi="Calibri" w:cstheme="minorHAnsi"/>
                    <w:kern w:val="0"/>
                    <w:szCs w:val="21"/>
                  </w:rPr>
                </w:rPrChange>
              </w:rPr>
            </w:pPr>
            <w:r w:rsidRPr="00745445">
              <w:rPr>
                <w:rStyle w:val="af6"/>
                <w:rFonts w:eastAsia="宋体"/>
                <w:rPrChange w:id="15261" w:author="raye" w:date="2018-08-10T19:14:00Z">
                  <w:rPr>
                    <w:rFonts w:ascii="Calibri" w:eastAsia="宋体" w:hAnsi="Calibri" w:cstheme="minorHAnsi"/>
                    <w:kern w:val="0"/>
                    <w:szCs w:val="21"/>
                  </w:rPr>
                </w:rPrChange>
              </w:rPr>
              <w:t>OM sent to CS for the first time</w:t>
            </w:r>
          </w:p>
          <w:p w14:paraId="755BE4C3" w14:textId="77777777" w:rsidR="00F7260B" w:rsidRPr="00745445" w:rsidRDefault="00F7260B" w:rsidP="00022A05">
            <w:pPr>
              <w:pStyle w:val="a0"/>
              <w:widowControl/>
              <w:numPr>
                <w:ilvl w:val="0"/>
                <w:numId w:val="105"/>
              </w:numPr>
              <w:ind w:firstLineChars="0"/>
              <w:jc w:val="left"/>
              <w:rPr>
                <w:rStyle w:val="af6"/>
                <w:rFonts w:eastAsia="宋体"/>
                <w:rPrChange w:id="15262" w:author="raye" w:date="2018-08-10T19:14:00Z">
                  <w:rPr>
                    <w:rFonts w:ascii="Calibri" w:eastAsia="宋体" w:hAnsi="Calibri" w:cstheme="minorHAnsi"/>
                    <w:kern w:val="0"/>
                    <w:szCs w:val="21"/>
                  </w:rPr>
                </w:rPrChange>
              </w:rPr>
            </w:pPr>
            <w:r w:rsidRPr="00745445">
              <w:rPr>
                <w:rStyle w:val="af6"/>
                <w:rFonts w:eastAsia="宋体"/>
                <w:rPrChange w:id="15263" w:author="raye" w:date="2018-08-10T19:14:00Z">
                  <w:rPr>
                    <w:rFonts w:ascii="Calibri" w:eastAsia="宋体" w:hAnsi="Calibri" w:cstheme="minorHAnsi"/>
                    <w:kern w:val="0"/>
                    <w:szCs w:val="21"/>
                  </w:rPr>
                </w:rPrChange>
              </w:rPr>
              <w:t>CA finish #2 and sent to CS</w:t>
            </w:r>
          </w:p>
          <w:p w14:paraId="6163F0F1" w14:textId="77777777" w:rsidR="00F7260B" w:rsidRPr="00745445" w:rsidRDefault="00F7260B" w:rsidP="00022A05">
            <w:pPr>
              <w:pStyle w:val="a0"/>
              <w:widowControl/>
              <w:numPr>
                <w:ilvl w:val="0"/>
                <w:numId w:val="105"/>
              </w:numPr>
              <w:ind w:firstLineChars="0"/>
              <w:jc w:val="left"/>
              <w:rPr>
                <w:rStyle w:val="af6"/>
                <w:rFonts w:eastAsia="宋体"/>
                <w:rPrChange w:id="15264" w:author="raye" w:date="2018-08-10T19:14:00Z">
                  <w:rPr>
                    <w:rFonts w:ascii="Calibri" w:eastAsia="宋体" w:hAnsi="Calibri" w:cstheme="minorHAnsi"/>
                    <w:kern w:val="0"/>
                    <w:szCs w:val="21"/>
                  </w:rPr>
                </w:rPrChange>
              </w:rPr>
            </w:pPr>
            <w:r w:rsidRPr="00745445">
              <w:rPr>
                <w:rStyle w:val="af6"/>
                <w:rFonts w:eastAsia="宋体"/>
                <w:rPrChange w:id="15265" w:author="raye" w:date="2018-08-10T19:14:00Z">
                  <w:rPr>
                    <w:rFonts w:ascii="Calibri" w:eastAsia="宋体" w:hAnsi="Calibri" w:cstheme="minorHAnsi"/>
                    <w:kern w:val="0"/>
                    <w:szCs w:val="21"/>
                  </w:rPr>
                </w:rPrChange>
              </w:rPr>
              <w:t>CA added #3 and sent to CS</w:t>
            </w:r>
          </w:p>
          <w:p w14:paraId="521F412A" w14:textId="77777777" w:rsidR="00F7260B" w:rsidRPr="00745445" w:rsidRDefault="00F7260B" w:rsidP="00022A05">
            <w:pPr>
              <w:pStyle w:val="a0"/>
              <w:widowControl/>
              <w:numPr>
                <w:ilvl w:val="0"/>
                <w:numId w:val="105"/>
              </w:numPr>
              <w:ind w:firstLineChars="0"/>
              <w:jc w:val="left"/>
              <w:rPr>
                <w:rStyle w:val="af6"/>
                <w:rFonts w:eastAsia="宋体"/>
                <w:rPrChange w:id="15266" w:author="raye" w:date="2018-08-10T19:14:00Z">
                  <w:rPr>
                    <w:rFonts w:ascii="Calibri" w:eastAsia="宋体" w:hAnsi="Calibri" w:cstheme="minorHAnsi"/>
                    <w:kern w:val="0"/>
                    <w:szCs w:val="21"/>
                  </w:rPr>
                </w:rPrChange>
              </w:rPr>
            </w:pPr>
            <w:r w:rsidRPr="00745445">
              <w:rPr>
                <w:rStyle w:val="af6"/>
                <w:rFonts w:eastAsia="宋体"/>
                <w:rPrChange w:id="15267" w:author="raye" w:date="2018-08-10T19:14:00Z">
                  <w:rPr>
                    <w:rFonts w:ascii="Calibri" w:eastAsia="宋体" w:hAnsi="Calibri" w:cstheme="minorHAnsi"/>
                    <w:kern w:val="0"/>
                    <w:szCs w:val="21"/>
                  </w:rPr>
                </w:rPrChange>
              </w:rPr>
              <w:t>CA added #4 and sent to CS</w:t>
            </w:r>
          </w:p>
          <w:p w14:paraId="1413CC84" w14:textId="77777777" w:rsidR="00F7260B" w:rsidRPr="00745445" w:rsidRDefault="00F7260B" w:rsidP="00022A05">
            <w:pPr>
              <w:pStyle w:val="a0"/>
              <w:widowControl/>
              <w:numPr>
                <w:ilvl w:val="0"/>
                <w:numId w:val="105"/>
              </w:numPr>
              <w:ind w:firstLineChars="0"/>
              <w:jc w:val="left"/>
              <w:rPr>
                <w:rStyle w:val="af6"/>
                <w:rFonts w:eastAsia="宋体"/>
                <w:rPrChange w:id="15268" w:author="raye" w:date="2018-08-10T19:14:00Z">
                  <w:rPr>
                    <w:rFonts w:ascii="Calibri" w:eastAsia="宋体" w:hAnsi="Calibri" w:cstheme="minorHAnsi"/>
                    <w:kern w:val="0"/>
                    <w:szCs w:val="21"/>
                  </w:rPr>
                </w:rPrChange>
              </w:rPr>
            </w:pPr>
            <w:r w:rsidRPr="00745445">
              <w:rPr>
                <w:rStyle w:val="af6"/>
                <w:rFonts w:eastAsia="宋体"/>
                <w:rPrChange w:id="15269" w:author="raye" w:date="2018-08-10T19:14:00Z">
                  <w:rPr>
                    <w:rFonts w:ascii="Calibri" w:eastAsia="宋体" w:hAnsi="Calibri" w:cstheme="minorHAnsi"/>
                    <w:kern w:val="0"/>
                    <w:szCs w:val="21"/>
                  </w:rPr>
                </w:rPrChange>
              </w:rPr>
              <w:t>BSA ask for more information and return back to CS</w:t>
            </w:r>
          </w:p>
        </w:tc>
      </w:tr>
      <w:tr w:rsidR="00F7260B" w:rsidRPr="00745445" w14:paraId="0BB55626"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5D86E64E" w14:textId="77777777" w:rsidR="00F7260B" w:rsidRPr="00745445" w:rsidRDefault="00F7260B">
            <w:pPr>
              <w:widowControl/>
              <w:jc w:val="left"/>
              <w:rPr>
                <w:rStyle w:val="af6"/>
                <w:rFonts w:eastAsia="宋体"/>
                <w:rPrChange w:id="15270" w:author="raye" w:date="2018-08-10T19:14:00Z">
                  <w:rPr>
                    <w:rFonts w:ascii="Calibri" w:eastAsia="宋体" w:hAnsi="Calibri" w:cstheme="minorHAnsi"/>
                    <w:kern w:val="0"/>
                    <w:szCs w:val="21"/>
                  </w:rPr>
                </w:rPrChange>
              </w:rPr>
            </w:pPr>
            <w:r w:rsidRPr="00745445">
              <w:rPr>
                <w:rStyle w:val="af6"/>
                <w:rFonts w:eastAsia="宋体"/>
                <w:rPrChange w:id="15271" w:author="raye" w:date="2018-08-10T19:14:00Z">
                  <w:rPr>
                    <w:rFonts w:ascii="Calibri" w:eastAsia="宋体" w:hAnsi="Calibri" w:cstheme="minorHAnsi"/>
                    <w:kern w:val="0"/>
                    <w:szCs w:val="21"/>
                  </w:rPr>
                </w:rPrChange>
              </w:rPr>
              <w:t>Pending List</w:t>
            </w:r>
          </w:p>
        </w:tc>
        <w:tc>
          <w:tcPr>
            <w:tcW w:w="3690" w:type="dxa"/>
            <w:tcBorders>
              <w:top w:val="single" w:sz="4" w:space="0" w:color="auto"/>
              <w:left w:val="single" w:sz="4" w:space="0" w:color="auto"/>
              <w:bottom w:val="single" w:sz="4" w:space="0" w:color="auto"/>
              <w:right w:val="single" w:sz="4" w:space="0" w:color="auto"/>
            </w:tcBorders>
            <w:hideMark/>
          </w:tcPr>
          <w:p w14:paraId="1B3E1A47" w14:textId="77777777" w:rsidR="00F7260B" w:rsidRPr="00745445" w:rsidRDefault="00F7260B">
            <w:pPr>
              <w:widowControl/>
              <w:jc w:val="left"/>
              <w:rPr>
                <w:rStyle w:val="af6"/>
                <w:rFonts w:eastAsia="宋体"/>
                <w:rPrChange w:id="15272" w:author="raye" w:date="2018-08-10T19:14:00Z">
                  <w:rPr>
                    <w:rFonts w:ascii="Calibri" w:eastAsia="宋体" w:hAnsi="Calibri" w:cstheme="minorHAnsi"/>
                    <w:kern w:val="0"/>
                    <w:szCs w:val="21"/>
                  </w:rPr>
                </w:rPrChange>
              </w:rPr>
            </w:pPr>
            <w:r w:rsidRPr="00745445">
              <w:rPr>
                <w:rStyle w:val="af6"/>
                <w:rFonts w:eastAsia="宋体"/>
                <w:rPrChange w:id="15273" w:author="raye" w:date="2018-08-10T19:14:00Z">
                  <w:rPr>
                    <w:rFonts w:ascii="Calibri" w:eastAsia="宋体" w:hAnsi="Calibri" w:cstheme="minorHAnsi"/>
                    <w:kern w:val="0"/>
                    <w:szCs w:val="21"/>
                  </w:rPr>
                </w:rPrChange>
              </w:rPr>
              <w:t xml:space="preserve">After 9(included) </w:t>
            </w:r>
          </w:p>
        </w:tc>
        <w:tc>
          <w:tcPr>
            <w:tcW w:w="2835" w:type="dxa"/>
            <w:tcBorders>
              <w:top w:val="single" w:sz="4" w:space="0" w:color="auto"/>
              <w:left w:val="single" w:sz="4" w:space="0" w:color="auto"/>
              <w:bottom w:val="single" w:sz="4" w:space="0" w:color="auto"/>
              <w:right w:val="single" w:sz="4" w:space="0" w:color="auto"/>
            </w:tcBorders>
            <w:hideMark/>
          </w:tcPr>
          <w:p w14:paraId="3882C466" w14:textId="77777777" w:rsidR="00F7260B" w:rsidRPr="00745445" w:rsidRDefault="00F7260B">
            <w:pPr>
              <w:widowControl/>
              <w:jc w:val="left"/>
              <w:rPr>
                <w:rStyle w:val="af6"/>
                <w:rFonts w:eastAsia="宋体"/>
                <w:rPrChange w:id="15274" w:author="raye" w:date="2018-08-10T19:14:00Z">
                  <w:rPr>
                    <w:rFonts w:ascii="Calibri" w:eastAsia="宋体" w:hAnsi="Calibri" w:cstheme="minorHAnsi"/>
                    <w:kern w:val="0"/>
                    <w:szCs w:val="21"/>
                  </w:rPr>
                </w:rPrChange>
              </w:rPr>
            </w:pPr>
            <w:r w:rsidRPr="00745445">
              <w:rPr>
                <w:rStyle w:val="af6"/>
                <w:rFonts w:eastAsia="宋体"/>
                <w:rPrChange w:id="15275" w:author="raye" w:date="2018-08-10T19:14:00Z">
                  <w:rPr>
                    <w:rFonts w:ascii="Calibri" w:eastAsia="宋体" w:hAnsi="Calibri" w:cstheme="minorHAnsi"/>
                    <w:kern w:val="0"/>
                    <w:szCs w:val="21"/>
                  </w:rPr>
                </w:rPrChange>
              </w:rPr>
              <w:t>Refer to Status List</w:t>
            </w:r>
          </w:p>
        </w:tc>
      </w:tr>
      <w:tr w:rsidR="00F7260B" w:rsidRPr="00745445" w14:paraId="2A2DF8F7"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46B6A228" w14:textId="40596872" w:rsidR="00F7260B" w:rsidRPr="00745445" w:rsidRDefault="00745445">
            <w:pPr>
              <w:widowControl/>
              <w:jc w:val="left"/>
              <w:rPr>
                <w:rStyle w:val="af6"/>
                <w:rFonts w:eastAsia="宋体"/>
                <w:rPrChange w:id="15276" w:author="raye" w:date="2018-08-10T19:14:00Z">
                  <w:rPr>
                    <w:rFonts w:ascii="Calibri" w:eastAsia="宋体" w:hAnsi="Calibri" w:cstheme="minorHAnsi"/>
                    <w:kern w:val="0"/>
                    <w:szCs w:val="21"/>
                  </w:rPr>
                </w:rPrChange>
              </w:rPr>
            </w:pPr>
            <w:ins w:id="15277" w:author="raye" w:date="2018-08-10T19:11:00Z">
              <w:r w:rsidRPr="00745445">
                <w:rPr>
                  <w:rStyle w:val="af6"/>
                  <w:rFonts w:eastAsiaTheme="minorEastAsia"/>
                  <w:rPrChange w:id="15278" w:author="raye" w:date="2018-08-10T19:14:00Z">
                    <w:rPr>
                      <w:i/>
                      <w:color w:val="FF0000"/>
                    </w:rPr>
                  </w:rPrChange>
                </w:rPr>
                <w:t xml:space="preserve">History </w:t>
              </w:r>
              <w:r w:rsidRPr="00745445">
                <w:rPr>
                  <w:rStyle w:val="af6"/>
                  <w:rFonts w:eastAsia="等线"/>
                  <w:rPrChange w:id="15279" w:author="raye" w:date="2018-08-10T19:14:00Z">
                    <w:rPr>
                      <w:rFonts w:ascii="等线" w:eastAsia="等线" w:hAnsi="等线"/>
                      <w:color w:val="FF0000"/>
                      <w:szCs w:val="21"/>
                    </w:rPr>
                  </w:rPrChange>
                </w:rPr>
                <w:t>List</w:t>
              </w:r>
            </w:ins>
            <w:del w:id="15280" w:author="raye" w:date="2018-08-10T19:11:00Z">
              <w:r w:rsidR="00F7260B" w:rsidRPr="00745445" w:rsidDel="00745445">
                <w:rPr>
                  <w:rStyle w:val="af6"/>
                  <w:rFonts w:eastAsia="宋体"/>
                  <w:rPrChange w:id="15281" w:author="raye" w:date="2018-08-10T19:14:00Z">
                    <w:rPr>
                      <w:rFonts w:ascii="Calibri" w:eastAsia="宋体" w:hAnsi="Calibri" w:cstheme="minorHAnsi"/>
                      <w:kern w:val="0"/>
                      <w:szCs w:val="21"/>
                    </w:rPr>
                  </w:rPrChange>
                </w:rPr>
                <w:delText>Completed List</w:delText>
              </w:r>
            </w:del>
          </w:p>
        </w:tc>
        <w:tc>
          <w:tcPr>
            <w:tcW w:w="3690" w:type="dxa"/>
            <w:tcBorders>
              <w:top w:val="single" w:sz="4" w:space="0" w:color="auto"/>
              <w:left w:val="single" w:sz="4" w:space="0" w:color="auto"/>
              <w:bottom w:val="single" w:sz="4" w:space="0" w:color="auto"/>
              <w:right w:val="single" w:sz="4" w:space="0" w:color="auto"/>
            </w:tcBorders>
          </w:tcPr>
          <w:p w14:paraId="6777B4C4" w14:textId="77777777" w:rsidR="00F7260B" w:rsidRPr="00745445" w:rsidRDefault="00F7260B">
            <w:pPr>
              <w:widowControl/>
              <w:jc w:val="left"/>
              <w:rPr>
                <w:rStyle w:val="af6"/>
                <w:rFonts w:eastAsia="宋体"/>
                <w:rPrChange w:id="15282" w:author="raye" w:date="2018-08-10T19:14:00Z">
                  <w:rPr>
                    <w:rFonts w:ascii="Calibri" w:eastAsia="宋体" w:hAnsi="Calibri" w:cstheme="minorHAnsi"/>
                    <w:kern w:val="0"/>
                    <w:szCs w:val="21"/>
                  </w:rPr>
                </w:rPrChange>
              </w:rPr>
            </w:pPr>
          </w:p>
        </w:tc>
        <w:tc>
          <w:tcPr>
            <w:tcW w:w="2835" w:type="dxa"/>
            <w:tcBorders>
              <w:top w:val="single" w:sz="4" w:space="0" w:color="auto"/>
              <w:left w:val="single" w:sz="4" w:space="0" w:color="auto"/>
              <w:bottom w:val="single" w:sz="4" w:space="0" w:color="auto"/>
              <w:right w:val="single" w:sz="4" w:space="0" w:color="auto"/>
            </w:tcBorders>
          </w:tcPr>
          <w:p w14:paraId="765EB40B" w14:textId="77777777" w:rsidR="00F7260B" w:rsidRPr="00745445" w:rsidRDefault="00F7260B">
            <w:pPr>
              <w:widowControl/>
              <w:jc w:val="left"/>
              <w:rPr>
                <w:rStyle w:val="af6"/>
                <w:rFonts w:eastAsia="宋体"/>
                <w:rPrChange w:id="15283" w:author="raye" w:date="2018-08-10T19:14:00Z">
                  <w:rPr>
                    <w:rFonts w:ascii="Calibri" w:eastAsia="宋体" w:hAnsi="Calibri" w:cstheme="minorHAnsi"/>
                    <w:kern w:val="0"/>
                    <w:szCs w:val="21"/>
                  </w:rPr>
                </w:rPrChange>
              </w:rPr>
            </w:pPr>
          </w:p>
        </w:tc>
      </w:tr>
    </w:tbl>
    <w:p w14:paraId="40B4F605"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284" w:author="raye" w:date="2018-08-10T12:30:00Z">
            <w:rPr/>
          </w:rPrChange>
        </w:rPr>
      </w:pPr>
    </w:p>
    <w:p w14:paraId="794EF2EF"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285" w:author="raye" w:date="2018-08-10T12:30:00Z">
            <w:rPr/>
          </w:rPrChange>
        </w:rPr>
      </w:pPr>
    </w:p>
    <w:p w14:paraId="64CAA1D9" w14:textId="77777777" w:rsidR="00F7260B" w:rsidRPr="00745445" w:rsidRDefault="00F7260B" w:rsidP="00745445">
      <w:pPr>
        <w:pStyle w:val="a0"/>
        <w:numPr>
          <w:ilvl w:val="0"/>
          <w:numId w:val="2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Theme="minorEastAsia"/>
          <w:rPrChange w:id="15286" w:author="raye" w:date="2018-08-10T19:13:00Z">
            <w:rPr/>
          </w:rPrChange>
        </w:rPr>
        <w:pPrChange w:id="15287" w:author="raye" w:date="2018-08-10T19:13:00Z">
          <w:pPr>
            <w:pStyle w:val="a0"/>
            <w:numPr>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firstLineChars="0" w:hanging="600"/>
          </w:pPr>
        </w:pPrChange>
      </w:pPr>
      <w:r w:rsidRPr="00745445">
        <w:rPr>
          <w:rStyle w:val="aff4"/>
          <w:rFonts w:eastAsiaTheme="minorEastAsia"/>
          <w:rPrChange w:id="15288" w:author="raye" w:date="2018-08-10T19:13:00Z">
            <w:rPr/>
          </w:rPrChange>
        </w:rPr>
        <w:t>Status Control</w:t>
      </w:r>
    </w:p>
    <w:p w14:paraId="4CAFF8BE" w14:textId="77777777" w:rsidR="00F7260B" w:rsidRPr="00745445" w:rsidRDefault="00F7260B" w:rsidP="00F7260B">
      <w:pPr>
        <w:pStyle w:val="a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Style w:val="af6"/>
          <w:rFonts w:eastAsiaTheme="minorEastAsia"/>
          <w:rPrChange w:id="15289" w:author="raye" w:date="2018-08-10T19:15:00Z">
            <w:rPr>
              <w:i/>
              <w:sz w:val="24"/>
              <w:szCs w:val="24"/>
            </w:rPr>
          </w:rPrChange>
        </w:rPr>
      </w:pPr>
    </w:p>
    <w:p w14:paraId="15E674FB" w14:textId="77777777" w:rsidR="00F7260B" w:rsidRPr="00745445"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5290" w:author="raye" w:date="2018-08-10T19:15:00Z">
            <w:rPr/>
          </w:rPrChange>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1565"/>
        <w:gridCol w:w="2127"/>
        <w:gridCol w:w="1805"/>
        <w:gridCol w:w="2755"/>
      </w:tblGrid>
      <w:tr w:rsidR="00F7260B" w:rsidRPr="00745445" w14:paraId="0EEF1C6D" w14:textId="77777777" w:rsidTr="00F7260B">
        <w:trPr>
          <w:trHeight w:val="300"/>
          <w:tblHeader/>
        </w:trPr>
        <w:tc>
          <w:tcPr>
            <w:tcW w:w="111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522807F" w14:textId="77777777" w:rsidR="00F7260B" w:rsidRPr="00745445" w:rsidRDefault="00F7260B">
            <w:pPr>
              <w:widowControl/>
              <w:jc w:val="center"/>
              <w:rPr>
                <w:rStyle w:val="af6"/>
                <w:rFonts w:eastAsia="宋体"/>
                <w:rPrChange w:id="15291" w:author="raye" w:date="2018-08-10T19:15:00Z">
                  <w:rPr>
                    <w:rFonts w:ascii="Calibri" w:eastAsia="宋体" w:hAnsi="Calibri" w:cstheme="minorHAnsi"/>
                    <w:b/>
                    <w:kern w:val="0"/>
                    <w:szCs w:val="21"/>
                  </w:rPr>
                </w:rPrChange>
              </w:rPr>
            </w:pPr>
            <w:r w:rsidRPr="00745445">
              <w:rPr>
                <w:rStyle w:val="af6"/>
                <w:rFonts w:eastAsia="宋体"/>
                <w:rPrChange w:id="15292" w:author="raye" w:date="2018-08-10T19:15:00Z">
                  <w:rPr>
                    <w:rFonts w:ascii="Calibri" w:eastAsia="宋体" w:hAnsi="Calibri" w:cstheme="minorHAnsi"/>
                    <w:b/>
                    <w:kern w:val="0"/>
                    <w:szCs w:val="21"/>
                  </w:rPr>
                </w:rPrChange>
              </w:rPr>
              <w:t>Step</w:t>
            </w:r>
          </w:p>
        </w:tc>
        <w:tc>
          <w:tcPr>
            <w:tcW w:w="161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7A874A2" w14:textId="77777777" w:rsidR="00F7260B" w:rsidRPr="00745445" w:rsidRDefault="00F7260B">
            <w:pPr>
              <w:widowControl/>
              <w:jc w:val="left"/>
              <w:rPr>
                <w:rStyle w:val="af6"/>
                <w:rFonts w:eastAsia="宋体"/>
                <w:rPrChange w:id="15293" w:author="raye" w:date="2018-08-10T19:15:00Z">
                  <w:rPr>
                    <w:rFonts w:ascii="Calibri" w:eastAsia="宋体" w:hAnsi="Calibri" w:cstheme="minorHAnsi"/>
                    <w:b/>
                    <w:kern w:val="0"/>
                    <w:szCs w:val="21"/>
                  </w:rPr>
                </w:rPrChange>
              </w:rPr>
            </w:pPr>
            <w:r w:rsidRPr="00745445">
              <w:rPr>
                <w:rStyle w:val="af6"/>
                <w:rFonts w:eastAsia="等线"/>
                <w:rPrChange w:id="15294" w:author="raye" w:date="2018-08-10T19:15:00Z">
                  <w:rPr>
                    <w:rFonts w:ascii="等线" w:eastAsia="等线" w:hAnsi="等线" w:cstheme="minorHAnsi"/>
                    <w:b/>
                    <w:kern w:val="0"/>
                    <w:szCs w:val="21"/>
                  </w:rPr>
                </w:rPrChange>
              </w:rPr>
              <w:t>Action</w:t>
            </w:r>
          </w:p>
        </w:tc>
        <w:tc>
          <w:tcPr>
            <w:tcW w:w="190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48F454A" w14:textId="77777777" w:rsidR="00F7260B" w:rsidRPr="00745445" w:rsidRDefault="00F7260B">
            <w:pPr>
              <w:widowControl/>
              <w:jc w:val="left"/>
              <w:rPr>
                <w:rStyle w:val="af6"/>
                <w:rFonts w:eastAsia="宋体"/>
                <w:rPrChange w:id="15295" w:author="raye" w:date="2018-08-10T19:15:00Z">
                  <w:rPr>
                    <w:rFonts w:ascii="Calibri" w:eastAsia="宋体" w:hAnsi="Calibri" w:cstheme="minorHAnsi"/>
                    <w:b/>
                    <w:kern w:val="0"/>
                    <w:szCs w:val="21"/>
                  </w:rPr>
                </w:rPrChange>
              </w:rPr>
            </w:pPr>
            <w:r w:rsidRPr="00745445">
              <w:rPr>
                <w:rStyle w:val="af6"/>
                <w:rFonts w:eastAsia="等线"/>
                <w:rPrChange w:id="15296" w:author="raye" w:date="2018-08-10T19:15:00Z">
                  <w:rPr>
                    <w:rFonts w:ascii="等线" w:eastAsia="等线" w:hAnsi="等线" w:cstheme="minorHAnsi"/>
                    <w:b/>
                    <w:kern w:val="0"/>
                    <w:szCs w:val="21"/>
                  </w:rPr>
                </w:rPrChange>
              </w:rPr>
              <w:t>Location</w:t>
            </w:r>
          </w:p>
        </w:tc>
        <w:tc>
          <w:tcPr>
            <w:tcW w:w="190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7620AF0" w14:textId="77777777" w:rsidR="00F7260B" w:rsidRPr="00745445" w:rsidRDefault="00F7260B">
            <w:pPr>
              <w:widowControl/>
              <w:jc w:val="left"/>
              <w:rPr>
                <w:rStyle w:val="af6"/>
                <w:rFonts w:eastAsia="宋体"/>
                <w:rPrChange w:id="15297" w:author="raye" w:date="2018-08-10T19:15:00Z">
                  <w:rPr>
                    <w:rFonts w:ascii="Calibri" w:eastAsia="宋体" w:hAnsi="Calibri" w:cstheme="minorHAnsi"/>
                    <w:b/>
                    <w:kern w:val="0"/>
                    <w:szCs w:val="21"/>
                  </w:rPr>
                </w:rPrChange>
              </w:rPr>
            </w:pPr>
            <w:r w:rsidRPr="00745445">
              <w:rPr>
                <w:rStyle w:val="af6"/>
                <w:rFonts w:eastAsia="等线"/>
                <w:rPrChange w:id="15298" w:author="raye" w:date="2018-08-10T19:15:00Z">
                  <w:rPr>
                    <w:rFonts w:ascii="等线" w:eastAsia="等线" w:hAnsi="等线" w:cstheme="minorHAnsi"/>
                    <w:b/>
                    <w:kern w:val="0"/>
                    <w:szCs w:val="21"/>
                  </w:rPr>
                </w:rPrChange>
              </w:rPr>
              <w:t>Type</w:t>
            </w:r>
          </w:p>
        </w:tc>
        <w:tc>
          <w:tcPr>
            <w:tcW w:w="279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74A781F" w14:textId="77777777" w:rsidR="00F7260B" w:rsidRPr="00745445" w:rsidRDefault="00F7260B">
            <w:pPr>
              <w:widowControl/>
              <w:jc w:val="left"/>
              <w:rPr>
                <w:rStyle w:val="af6"/>
                <w:rFonts w:eastAsia="宋体"/>
                <w:rPrChange w:id="15299" w:author="raye" w:date="2018-08-10T19:15:00Z">
                  <w:rPr>
                    <w:rFonts w:ascii="Calibri" w:eastAsia="宋体" w:hAnsi="Calibri" w:cstheme="minorHAnsi"/>
                    <w:b/>
                    <w:kern w:val="0"/>
                    <w:szCs w:val="21"/>
                  </w:rPr>
                </w:rPrChange>
              </w:rPr>
            </w:pPr>
            <w:r w:rsidRPr="00745445">
              <w:rPr>
                <w:rStyle w:val="af6"/>
                <w:rFonts w:eastAsia="等线"/>
                <w:rPrChange w:id="15300" w:author="raye" w:date="2018-08-10T19:15:00Z">
                  <w:rPr>
                    <w:rFonts w:ascii="等线" w:eastAsia="等线" w:hAnsi="等线" w:cstheme="minorHAnsi"/>
                    <w:b/>
                    <w:kern w:val="0"/>
                    <w:szCs w:val="21"/>
                  </w:rPr>
                </w:rPrChange>
              </w:rPr>
              <w:t>Content</w:t>
            </w:r>
          </w:p>
        </w:tc>
      </w:tr>
      <w:tr w:rsidR="00F7260B" w:rsidRPr="00745445" w14:paraId="3F34B4C0" w14:textId="77777777" w:rsidTr="00F7260B">
        <w:trPr>
          <w:trHeight w:val="570"/>
        </w:trPr>
        <w:tc>
          <w:tcPr>
            <w:tcW w:w="1112" w:type="dxa"/>
            <w:vMerge w:val="restart"/>
            <w:tcBorders>
              <w:top w:val="single" w:sz="4" w:space="0" w:color="auto"/>
              <w:left w:val="single" w:sz="4" w:space="0" w:color="auto"/>
              <w:bottom w:val="single" w:sz="4" w:space="0" w:color="auto"/>
              <w:right w:val="single" w:sz="4" w:space="0" w:color="auto"/>
            </w:tcBorders>
            <w:vAlign w:val="center"/>
            <w:hideMark/>
          </w:tcPr>
          <w:p w14:paraId="062228F0" w14:textId="77777777" w:rsidR="00F7260B" w:rsidRPr="00745445" w:rsidRDefault="00F7260B">
            <w:pPr>
              <w:widowControl/>
              <w:jc w:val="center"/>
              <w:rPr>
                <w:rStyle w:val="af6"/>
                <w:rFonts w:eastAsia="宋体"/>
                <w:rPrChange w:id="15301" w:author="raye" w:date="2018-08-10T19:15:00Z">
                  <w:rPr>
                    <w:rFonts w:ascii="Calibri" w:eastAsia="宋体" w:hAnsi="Calibri" w:cstheme="minorHAnsi"/>
                    <w:kern w:val="0"/>
                    <w:szCs w:val="21"/>
                  </w:rPr>
                </w:rPrChange>
              </w:rPr>
            </w:pPr>
            <w:r w:rsidRPr="00745445">
              <w:rPr>
                <w:rStyle w:val="af6"/>
                <w:rFonts w:eastAsia="宋体"/>
                <w:rPrChange w:id="15302" w:author="raye" w:date="2018-08-10T19:15:00Z">
                  <w:rPr>
                    <w:rFonts w:ascii="Calibri" w:eastAsia="宋体" w:hAnsi="Calibri" w:cstheme="minorHAnsi"/>
                    <w:kern w:val="0"/>
                    <w:szCs w:val="21"/>
                  </w:rPr>
                </w:rPrChange>
              </w:rPr>
              <w:t>8A</w:t>
            </w:r>
          </w:p>
        </w:tc>
        <w:tc>
          <w:tcPr>
            <w:tcW w:w="1611" w:type="dxa"/>
            <w:vMerge w:val="restart"/>
            <w:tcBorders>
              <w:top w:val="single" w:sz="4" w:space="0" w:color="auto"/>
              <w:left w:val="single" w:sz="4" w:space="0" w:color="auto"/>
              <w:bottom w:val="single" w:sz="4" w:space="0" w:color="auto"/>
              <w:right w:val="single" w:sz="4" w:space="0" w:color="auto"/>
            </w:tcBorders>
            <w:vAlign w:val="center"/>
            <w:hideMark/>
          </w:tcPr>
          <w:p w14:paraId="67894086" w14:textId="77777777" w:rsidR="00F7260B" w:rsidRPr="00745445" w:rsidRDefault="00F7260B">
            <w:pPr>
              <w:widowControl/>
              <w:jc w:val="left"/>
              <w:rPr>
                <w:rStyle w:val="af6"/>
                <w:rFonts w:eastAsia="宋体"/>
                <w:rPrChange w:id="15303" w:author="raye" w:date="2018-08-10T19:15:00Z">
                  <w:rPr>
                    <w:rFonts w:ascii="Calibri" w:eastAsia="宋体" w:hAnsi="Calibri" w:cstheme="minorHAnsi"/>
                    <w:kern w:val="0"/>
                    <w:szCs w:val="21"/>
                  </w:rPr>
                </w:rPrChange>
              </w:rPr>
            </w:pPr>
            <w:r w:rsidRPr="00745445">
              <w:rPr>
                <w:rStyle w:val="af6"/>
                <w:rFonts w:eastAsia="宋体"/>
                <w:rPrChange w:id="15304" w:author="raye" w:date="2018-08-10T19:15:00Z">
                  <w:rPr>
                    <w:rFonts w:ascii="Calibri" w:eastAsia="宋体" w:hAnsi="Calibri" w:cstheme="minorHAnsi"/>
                    <w:kern w:val="0"/>
                    <w:szCs w:val="21"/>
                  </w:rPr>
                </w:rPrChange>
              </w:rPr>
              <w:t>OM sent case to CS for the first time</w:t>
            </w:r>
          </w:p>
        </w:tc>
        <w:tc>
          <w:tcPr>
            <w:tcW w:w="1908" w:type="dxa"/>
            <w:tcBorders>
              <w:top w:val="single" w:sz="4" w:space="0" w:color="auto"/>
              <w:left w:val="single" w:sz="4" w:space="0" w:color="auto"/>
              <w:bottom w:val="single" w:sz="4" w:space="0" w:color="auto"/>
              <w:right w:val="single" w:sz="4" w:space="0" w:color="auto"/>
            </w:tcBorders>
            <w:hideMark/>
          </w:tcPr>
          <w:p w14:paraId="177D3D82" w14:textId="77777777" w:rsidR="00F7260B" w:rsidRPr="00745445" w:rsidRDefault="00F7260B">
            <w:pPr>
              <w:widowControl/>
              <w:jc w:val="left"/>
              <w:rPr>
                <w:rStyle w:val="af6"/>
                <w:rFonts w:eastAsia="宋体"/>
                <w:rPrChange w:id="15305" w:author="raye" w:date="2018-08-10T19:15:00Z">
                  <w:rPr>
                    <w:rFonts w:ascii="Calibri" w:eastAsia="宋体" w:hAnsi="Calibri" w:cstheme="minorHAnsi"/>
                    <w:kern w:val="0"/>
                    <w:szCs w:val="21"/>
                  </w:rPr>
                </w:rPrChange>
              </w:rPr>
            </w:pPr>
            <w:r w:rsidRPr="00745445">
              <w:rPr>
                <w:rStyle w:val="af6"/>
                <w:rFonts w:eastAsia="宋体"/>
                <w:rPrChange w:id="15306" w:author="raye" w:date="2018-08-10T19:15:00Z">
                  <w:rPr>
                    <w:rFonts w:ascii="Calibri" w:eastAsia="宋体" w:hAnsi="Calibri" w:cstheme="minorHAnsi"/>
                    <w:kern w:val="0"/>
                    <w:szCs w:val="21"/>
                  </w:rPr>
                </w:rPrChange>
              </w:rPr>
              <w:t>To Do List</w:t>
            </w:r>
          </w:p>
        </w:tc>
        <w:tc>
          <w:tcPr>
            <w:tcW w:w="1900" w:type="dxa"/>
            <w:tcBorders>
              <w:top w:val="single" w:sz="4" w:space="0" w:color="auto"/>
              <w:left w:val="single" w:sz="4" w:space="0" w:color="auto"/>
              <w:bottom w:val="single" w:sz="4" w:space="0" w:color="auto"/>
              <w:right w:val="single" w:sz="4" w:space="0" w:color="auto"/>
            </w:tcBorders>
            <w:vAlign w:val="center"/>
            <w:hideMark/>
          </w:tcPr>
          <w:p w14:paraId="3AAD5C20" w14:textId="77777777" w:rsidR="00F7260B" w:rsidRPr="00745445" w:rsidRDefault="00F7260B">
            <w:pPr>
              <w:widowControl/>
              <w:jc w:val="left"/>
              <w:rPr>
                <w:rStyle w:val="af6"/>
                <w:rFonts w:eastAsia="宋体"/>
                <w:rPrChange w:id="15307" w:author="raye" w:date="2018-08-10T19:15:00Z">
                  <w:rPr>
                    <w:rFonts w:ascii="Calibri" w:eastAsia="宋体" w:hAnsi="Calibri" w:cstheme="minorHAnsi"/>
                    <w:kern w:val="0"/>
                    <w:szCs w:val="21"/>
                  </w:rPr>
                </w:rPrChange>
              </w:rPr>
            </w:pPr>
            <w:r w:rsidRPr="00745445">
              <w:rPr>
                <w:rStyle w:val="af6"/>
                <w:rFonts w:eastAsia="宋体"/>
                <w:rPrChange w:id="15308"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27B3FE6F" w14:textId="77777777" w:rsidR="00F7260B" w:rsidRPr="00745445" w:rsidRDefault="00F7260B">
            <w:pPr>
              <w:widowControl/>
              <w:jc w:val="left"/>
              <w:rPr>
                <w:rStyle w:val="af6"/>
                <w:rFonts w:eastAsia="宋体"/>
                <w:rPrChange w:id="15309" w:author="raye" w:date="2018-08-10T19:15:00Z">
                  <w:rPr>
                    <w:rFonts w:ascii="Calibri" w:eastAsia="宋体" w:hAnsi="Calibri" w:cstheme="minorHAnsi"/>
                    <w:kern w:val="0"/>
                    <w:szCs w:val="21"/>
                  </w:rPr>
                </w:rPrChange>
              </w:rPr>
            </w:pPr>
            <w:r w:rsidRPr="00745445">
              <w:rPr>
                <w:rStyle w:val="af6"/>
                <w:rFonts w:eastAsia="宋体"/>
                <w:rPrChange w:id="15310" w:author="raye" w:date="2018-08-10T19:15:00Z">
                  <w:rPr>
                    <w:rFonts w:ascii="Calibri" w:eastAsia="宋体" w:hAnsi="Calibri" w:cstheme="minorHAnsi"/>
                    <w:kern w:val="0"/>
                    <w:szCs w:val="21"/>
                  </w:rPr>
                </w:rPrChange>
              </w:rPr>
              <w:t>Assign</w:t>
            </w:r>
          </w:p>
        </w:tc>
      </w:tr>
      <w:tr w:rsidR="00F7260B" w:rsidRPr="00745445" w14:paraId="6C550C75"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070E14" w14:textId="77777777" w:rsidR="00F7260B" w:rsidRPr="00745445" w:rsidRDefault="00F7260B">
            <w:pPr>
              <w:widowControl/>
              <w:jc w:val="left"/>
              <w:rPr>
                <w:rStyle w:val="af6"/>
                <w:rFonts w:eastAsia="宋体"/>
                <w:rPrChange w:id="15311"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DB3F76B" w14:textId="77777777" w:rsidR="00F7260B" w:rsidRPr="00745445" w:rsidRDefault="00F7260B">
            <w:pPr>
              <w:widowControl/>
              <w:jc w:val="left"/>
              <w:rPr>
                <w:rStyle w:val="af6"/>
                <w:rFonts w:eastAsia="宋体"/>
                <w:rPrChange w:id="15312" w:author="raye" w:date="2018-08-10T19:15:00Z">
                  <w:rPr>
                    <w:rFonts w:ascii="Calibri" w:eastAsia="宋体" w:hAnsi="Calibri" w:cstheme="minorHAnsi"/>
                    <w:kern w:val="0"/>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7C27C21F" w14:textId="77777777" w:rsidR="00F7260B" w:rsidRPr="00745445" w:rsidRDefault="00F7260B">
            <w:pPr>
              <w:widowControl/>
              <w:jc w:val="left"/>
              <w:rPr>
                <w:rStyle w:val="af6"/>
                <w:rFonts w:eastAsia="宋体"/>
                <w:rPrChange w:id="15313" w:author="raye" w:date="2018-08-10T19:15:00Z">
                  <w:rPr>
                    <w:rFonts w:ascii="Calibri" w:eastAsia="宋体" w:hAnsi="Calibri" w:cstheme="minorHAnsi"/>
                    <w:kern w:val="0"/>
                    <w:szCs w:val="21"/>
                  </w:rPr>
                </w:rPrChange>
              </w:rPr>
            </w:pPr>
            <w:r w:rsidRPr="00745445">
              <w:rPr>
                <w:rStyle w:val="af6"/>
                <w:rFonts w:eastAsia="宋体"/>
                <w:rPrChange w:id="15314" w:author="raye" w:date="2018-08-10T19:15:00Z">
                  <w:rPr>
                    <w:rFonts w:ascii="Calibri" w:eastAsia="宋体" w:hAnsi="Calibri" w:cstheme="minorHAnsi"/>
                    <w:kern w:val="0"/>
                    <w:szCs w:val="21"/>
                  </w:rPr>
                </w:rPrChange>
              </w:rPr>
              <w:t>Details&gt;&gt; Customer Information</w:t>
            </w:r>
          </w:p>
        </w:tc>
        <w:tc>
          <w:tcPr>
            <w:tcW w:w="1900" w:type="dxa"/>
            <w:tcBorders>
              <w:top w:val="single" w:sz="4" w:space="0" w:color="auto"/>
              <w:left w:val="single" w:sz="4" w:space="0" w:color="auto"/>
              <w:bottom w:val="single" w:sz="4" w:space="0" w:color="auto"/>
              <w:right w:val="single" w:sz="4" w:space="0" w:color="auto"/>
            </w:tcBorders>
            <w:vAlign w:val="center"/>
            <w:hideMark/>
          </w:tcPr>
          <w:p w14:paraId="1C4F2204" w14:textId="77777777" w:rsidR="00F7260B" w:rsidRPr="00745445" w:rsidRDefault="00F7260B">
            <w:pPr>
              <w:widowControl/>
              <w:jc w:val="left"/>
              <w:rPr>
                <w:rStyle w:val="af6"/>
                <w:rFonts w:eastAsia="宋体"/>
                <w:rPrChange w:id="15315" w:author="raye" w:date="2018-08-10T19:15:00Z">
                  <w:rPr>
                    <w:rFonts w:ascii="Calibri" w:eastAsia="宋体" w:hAnsi="Calibri" w:cstheme="minorHAnsi"/>
                    <w:kern w:val="0"/>
                    <w:szCs w:val="21"/>
                  </w:rPr>
                </w:rPrChange>
              </w:rPr>
            </w:pPr>
            <w:r w:rsidRPr="00745445">
              <w:rPr>
                <w:rStyle w:val="af6"/>
                <w:rFonts w:eastAsia="宋体"/>
                <w:rPrChange w:id="15316" w:author="raye" w:date="2018-08-10T19:15:00Z">
                  <w:rPr>
                    <w:rFonts w:ascii="Calibri" w:eastAsia="宋体" w:hAnsi="Calibri" w:cstheme="minorHAnsi"/>
                    <w:kern w:val="0"/>
                    <w:szCs w:val="21"/>
                  </w:rPr>
                </w:rPrChange>
              </w:rPr>
              <w:t>Status</w:t>
            </w:r>
          </w:p>
        </w:tc>
        <w:tc>
          <w:tcPr>
            <w:tcW w:w="2791" w:type="dxa"/>
            <w:tcBorders>
              <w:top w:val="single" w:sz="4" w:space="0" w:color="auto"/>
              <w:left w:val="single" w:sz="4" w:space="0" w:color="auto"/>
              <w:bottom w:val="single" w:sz="4" w:space="0" w:color="auto"/>
              <w:right w:val="single" w:sz="4" w:space="0" w:color="auto"/>
            </w:tcBorders>
            <w:vAlign w:val="center"/>
            <w:hideMark/>
          </w:tcPr>
          <w:p w14:paraId="22D8A595" w14:textId="77777777" w:rsidR="00F7260B" w:rsidRPr="00745445" w:rsidRDefault="00F7260B" w:rsidP="00022A05">
            <w:pPr>
              <w:pStyle w:val="a0"/>
              <w:widowControl/>
              <w:numPr>
                <w:ilvl w:val="0"/>
                <w:numId w:val="102"/>
              </w:numPr>
              <w:ind w:firstLineChars="0"/>
              <w:jc w:val="left"/>
              <w:rPr>
                <w:rStyle w:val="af6"/>
                <w:rFonts w:eastAsia="等线"/>
                <w:rPrChange w:id="15317" w:author="raye" w:date="2018-08-10T19:15:00Z">
                  <w:rPr>
                    <w:rFonts w:ascii="等线" w:eastAsia="等线" w:hAnsi="等线" w:cstheme="minorHAnsi"/>
                    <w:kern w:val="0"/>
                    <w:szCs w:val="21"/>
                  </w:rPr>
                </w:rPrChange>
              </w:rPr>
            </w:pPr>
            <w:r w:rsidRPr="00745445">
              <w:rPr>
                <w:rStyle w:val="af6"/>
                <w:rFonts w:eastAsia="宋体"/>
                <w:rPrChange w:id="15318" w:author="raye" w:date="2018-08-10T19:15:00Z">
                  <w:rPr>
                    <w:rFonts w:ascii="Calibri" w:eastAsia="宋体" w:hAnsi="Calibri" w:cstheme="minorHAnsi"/>
                    <w:kern w:val="0"/>
                    <w:szCs w:val="21"/>
                  </w:rPr>
                </w:rPrChange>
              </w:rPr>
              <w:t>Under Compliance Supervisor Assign</w:t>
            </w:r>
          </w:p>
        </w:tc>
      </w:tr>
      <w:tr w:rsidR="00F7260B" w:rsidRPr="00745445" w14:paraId="65C2DFA0"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CBE1B6" w14:textId="77777777" w:rsidR="00F7260B" w:rsidRPr="00745445" w:rsidRDefault="00F7260B">
            <w:pPr>
              <w:widowControl/>
              <w:jc w:val="left"/>
              <w:rPr>
                <w:rStyle w:val="af6"/>
                <w:rFonts w:eastAsia="宋体"/>
                <w:rPrChange w:id="15319"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9ECAAC" w14:textId="77777777" w:rsidR="00F7260B" w:rsidRPr="00745445" w:rsidRDefault="00F7260B">
            <w:pPr>
              <w:widowControl/>
              <w:jc w:val="left"/>
              <w:rPr>
                <w:rStyle w:val="af6"/>
                <w:rFonts w:eastAsia="宋体"/>
                <w:rPrChange w:id="15320"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D2143B" w14:textId="77777777" w:rsidR="00F7260B" w:rsidRPr="00745445" w:rsidRDefault="00F7260B">
            <w:pPr>
              <w:widowControl/>
              <w:jc w:val="left"/>
              <w:rPr>
                <w:rStyle w:val="af6"/>
                <w:rFonts w:eastAsia="宋体"/>
                <w:rPrChange w:id="15321" w:author="raye" w:date="2018-08-10T19:15:00Z">
                  <w:rPr>
                    <w:rFonts w:ascii="Calibri" w:eastAsia="宋体" w:hAnsi="Calibri" w:cstheme="minorHAnsi"/>
                    <w:kern w:val="0"/>
                    <w:szCs w:val="21"/>
                  </w:rPr>
                </w:rPrChange>
              </w:rPr>
            </w:pPr>
          </w:p>
        </w:tc>
        <w:tc>
          <w:tcPr>
            <w:tcW w:w="1900" w:type="dxa"/>
            <w:tcBorders>
              <w:top w:val="single" w:sz="4" w:space="0" w:color="auto"/>
              <w:left w:val="single" w:sz="4" w:space="0" w:color="auto"/>
              <w:bottom w:val="single" w:sz="4" w:space="0" w:color="auto"/>
              <w:right w:val="single" w:sz="4" w:space="0" w:color="auto"/>
            </w:tcBorders>
            <w:vAlign w:val="center"/>
            <w:hideMark/>
          </w:tcPr>
          <w:p w14:paraId="755EFCEA" w14:textId="77777777" w:rsidR="00F7260B" w:rsidRPr="00745445" w:rsidRDefault="00F7260B">
            <w:pPr>
              <w:widowControl/>
              <w:jc w:val="left"/>
              <w:rPr>
                <w:rStyle w:val="af6"/>
                <w:rFonts w:eastAsia="宋体"/>
                <w:rPrChange w:id="15322" w:author="raye" w:date="2018-08-10T19:15:00Z">
                  <w:rPr>
                    <w:rFonts w:ascii="Calibri" w:eastAsia="宋体" w:hAnsi="Calibri" w:cstheme="minorHAnsi"/>
                    <w:kern w:val="0"/>
                    <w:szCs w:val="21"/>
                  </w:rPr>
                </w:rPrChange>
              </w:rPr>
            </w:pPr>
            <w:r w:rsidRPr="00745445">
              <w:rPr>
                <w:rStyle w:val="af6"/>
                <w:rFonts w:eastAsia="宋体"/>
                <w:rPrChange w:id="15323" w:author="raye" w:date="2018-08-10T19:15:00Z">
                  <w:rPr>
                    <w:rFonts w:ascii="Calibri" w:eastAsia="宋体" w:hAnsi="Calibri" w:cstheme="minorHAnsi"/>
                    <w:kern w:val="0"/>
                    <w:szCs w:val="21"/>
                  </w:rPr>
                </w:rPrChange>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581982FC" w14:textId="77777777" w:rsidR="00F7260B" w:rsidRPr="00745445" w:rsidRDefault="00F7260B">
            <w:pPr>
              <w:widowControl/>
              <w:jc w:val="left"/>
              <w:rPr>
                <w:rStyle w:val="af6"/>
                <w:rFonts w:eastAsia="宋体"/>
                <w:rPrChange w:id="15324" w:author="raye" w:date="2018-08-10T19:15:00Z">
                  <w:rPr>
                    <w:rFonts w:ascii="Calibri" w:eastAsia="宋体" w:hAnsi="Calibri" w:cstheme="minorHAnsi"/>
                    <w:kern w:val="0"/>
                    <w:szCs w:val="21"/>
                  </w:rPr>
                </w:rPrChange>
              </w:rPr>
            </w:pPr>
            <w:r w:rsidRPr="00745445">
              <w:rPr>
                <w:rStyle w:val="af6"/>
                <w:rFonts w:eastAsia="宋体"/>
                <w:rPrChange w:id="15325" w:author="raye" w:date="2018-08-10T19:15:00Z">
                  <w:rPr>
                    <w:rFonts w:ascii="Calibri" w:eastAsia="宋体" w:hAnsi="Calibri" w:cstheme="minorHAnsi"/>
                    <w:kern w:val="0"/>
                    <w:szCs w:val="21"/>
                  </w:rPr>
                </w:rPrChange>
              </w:rPr>
              <w:t>Customer Basic Information</w:t>
            </w:r>
          </w:p>
        </w:tc>
      </w:tr>
      <w:tr w:rsidR="00F7260B" w:rsidRPr="00745445" w14:paraId="19D43C83"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09F46A" w14:textId="77777777" w:rsidR="00F7260B" w:rsidRPr="00745445" w:rsidRDefault="00F7260B">
            <w:pPr>
              <w:widowControl/>
              <w:jc w:val="left"/>
              <w:rPr>
                <w:rStyle w:val="af6"/>
                <w:rFonts w:eastAsia="宋体"/>
                <w:rPrChange w:id="15326"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8F24094" w14:textId="77777777" w:rsidR="00F7260B" w:rsidRPr="00745445" w:rsidRDefault="00F7260B">
            <w:pPr>
              <w:widowControl/>
              <w:jc w:val="left"/>
              <w:rPr>
                <w:rStyle w:val="af6"/>
                <w:rFonts w:eastAsia="宋体"/>
                <w:rPrChange w:id="15327"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A43ED7" w14:textId="77777777" w:rsidR="00F7260B" w:rsidRPr="00745445" w:rsidRDefault="00F7260B">
            <w:pPr>
              <w:widowControl/>
              <w:jc w:val="left"/>
              <w:rPr>
                <w:rStyle w:val="af6"/>
                <w:rFonts w:eastAsia="宋体"/>
                <w:rPrChange w:id="15328" w:author="raye" w:date="2018-08-10T19:15:00Z">
                  <w:rPr>
                    <w:rFonts w:ascii="Calibri" w:eastAsia="宋体" w:hAnsi="Calibri" w:cstheme="minorHAnsi"/>
                    <w:kern w:val="0"/>
                    <w:szCs w:val="21"/>
                  </w:rPr>
                </w:rPrChange>
              </w:rPr>
            </w:pPr>
          </w:p>
        </w:tc>
        <w:tc>
          <w:tcPr>
            <w:tcW w:w="1900" w:type="dxa"/>
            <w:tcBorders>
              <w:top w:val="single" w:sz="4" w:space="0" w:color="auto"/>
              <w:left w:val="single" w:sz="4" w:space="0" w:color="auto"/>
              <w:bottom w:val="single" w:sz="4" w:space="0" w:color="auto"/>
              <w:right w:val="single" w:sz="4" w:space="0" w:color="auto"/>
            </w:tcBorders>
            <w:vAlign w:val="center"/>
            <w:hideMark/>
          </w:tcPr>
          <w:p w14:paraId="580B93C4" w14:textId="77777777" w:rsidR="00F7260B" w:rsidRPr="00745445" w:rsidRDefault="00F7260B">
            <w:pPr>
              <w:widowControl/>
              <w:jc w:val="left"/>
              <w:rPr>
                <w:rStyle w:val="af6"/>
                <w:rFonts w:eastAsia="宋体"/>
                <w:rPrChange w:id="15329" w:author="raye" w:date="2018-08-10T19:15:00Z">
                  <w:rPr>
                    <w:rFonts w:ascii="Calibri" w:eastAsia="宋体" w:hAnsi="Calibri" w:cstheme="minorHAnsi"/>
                    <w:kern w:val="0"/>
                    <w:szCs w:val="21"/>
                  </w:rPr>
                </w:rPrChange>
              </w:rPr>
            </w:pPr>
            <w:r w:rsidRPr="00745445">
              <w:rPr>
                <w:rStyle w:val="af6"/>
                <w:rFonts w:eastAsia="宋体"/>
                <w:rPrChange w:id="15330"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4F30AFC7" w14:textId="5C7406D9" w:rsidR="00F7260B" w:rsidRPr="00745445" w:rsidRDefault="00745445">
            <w:pPr>
              <w:widowControl/>
              <w:jc w:val="left"/>
              <w:rPr>
                <w:rStyle w:val="af6"/>
                <w:rFonts w:eastAsia="宋体"/>
                <w:rPrChange w:id="15331" w:author="raye" w:date="2018-08-10T19:15:00Z">
                  <w:rPr>
                    <w:rFonts w:ascii="Calibri" w:eastAsia="宋体" w:hAnsi="Calibri" w:cstheme="minorHAnsi"/>
                    <w:kern w:val="0"/>
                    <w:szCs w:val="21"/>
                  </w:rPr>
                </w:rPrChange>
              </w:rPr>
            </w:pPr>
            <w:ins w:id="15332" w:author="raye" w:date="2018-08-10T19:13:00Z">
              <w:r w:rsidRPr="00745445">
                <w:rPr>
                  <w:rStyle w:val="af6"/>
                  <w:rFonts w:eastAsiaTheme="minorEastAsia"/>
                  <w:rPrChange w:id="15333" w:author="raye" w:date="2018-08-10T19:15:00Z">
                    <w:rPr>
                      <w:color w:val="FF0000"/>
                    </w:rPr>
                  </w:rPrChange>
                </w:rPr>
                <w:t>File Management</w:t>
              </w:r>
            </w:ins>
            <w:del w:id="15334" w:author="raye" w:date="2018-08-10T19:13:00Z">
              <w:r w:rsidR="00F7260B" w:rsidRPr="00745445" w:rsidDel="00745445">
                <w:rPr>
                  <w:rStyle w:val="af6"/>
                  <w:rFonts w:eastAsia="宋体"/>
                  <w:rPrChange w:id="15335" w:author="raye" w:date="2018-08-10T19:15:00Z">
                    <w:rPr>
                      <w:rFonts w:ascii="Calibri" w:eastAsia="宋体" w:hAnsi="Calibri" w:cstheme="minorHAnsi"/>
                      <w:kern w:val="0"/>
                      <w:szCs w:val="21"/>
                    </w:rPr>
                  </w:rPrChange>
                </w:rPr>
                <w:delText>NA</w:delText>
              </w:r>
            </w:del>
          </w:p>
        </w:tc>
      </w:tr>
      <w:tr w:rsidR="00F7260B" w:rsidRPr="00745445" w14:paraId="2D072CE6"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22318C" w14:textId="77777777" w:rsidR="00F7260B" w:rsidRPr="00745445" w:rsidRDefault="00F7260B">
            <w:pPr>
              <w:widowControl/>
              <w:jc w:val="left"/>
              <w:rPr>
                <w:rStyle w:val="af6"/>
                <w:rFonts w:eastAsia="宋体"/>
                <w:rPrChange w:id="15336"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D3BE66" w14:textId="77777777" w:rsidR="00F7260B" w:rsidRPr="00745445" w:rsidRDefault="00F7260B">
            <w:pPr>
              <w:widowControl/>
              <w:jc w:val="left"/>
              <w:rPr>
                <w:rStyle w:val="af6"/>
                <w:rFonts w:eastAsia="宋体"/>
                <w:rPrChange w:id="15337" w:author="raye" w:date="2018-08-10T19:15:00Z">
                  <w:rPr>
                    <w:rFonts w:ascii="Calibri" w:eastAsia="宋体" w:hAnsi="Calibri" w:cstheme="minorHAnsi"/>
                    <w:kern w:val="0"/>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563C1051" w14:textId="77777777" w:rsidR="00F7260B" w:rsidRPr="00745445" w:rsidRDefault="00F7260B">
            <w:pPr>
              <w:widowControl/>
              <w:jc w:val="left"/>
              <w:rPr>
                <w:rStyle w:val="af6"/>
                <w:rFonts w:eastAsia="宋体"/>
                <w:rPrChange w:id="15338" w:author="raye" w:date="2018-08-10T19:15:00Z">
                  <w:rPr>
                    <w:rFonts w:ascii="Calibri" w:eastAsia="宋体" w:hAnsi="Calibri" w:cstheme="minorHAnsi"/>
                    <w:kern w:val="0"/>
                    <w:szCs w:val="21"/>
                  </w:rPr>
                </w:rPrChange>
              </w:rPr>
            </w:pPr>
            <w:r w:rsidRPr="00745445">
              <w:rPr>
                <w:rStyle w:val="af6"/>
                <w:rFonts w:eastAsia="宋体"/>
                <w:rPrChange w:id="15339" w:author="raye" w:date="2018-08-10T19:15:00Z">
                  <w:rPr>
                    <w:rFonts w:ascii="Calibri" w:eastAsia="宋体" w:hAnsi="Calibri" w:cstheme="minorHAnsi"/>
                    <w:kern w:val="0"/>
                    <w:szCs w:val="21"/>
                  </w:rPr>
                </w:rPrChange>
              </w:rPr>
              <w:t>Details&gt;&gt;Confirms Case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594AD548" w14:textId="77777777" w:rsidR="00F7260B" w:rsidRPr="00745445" w:rsidRDefault="00F7260B">
            <w:pPr>
              <w:widowControl/>
              <w:jc w:val="left"/>
              <w:rPr>
                <w:rStyle w:val="af6"/>
                <w:rFonts w:eastAsia="宋体"/>
                <w:rPrChange w:id="15340" w:author="raye" w:date="2018-08-10T19:15:00Z">
                  <w:rPr>
                    <w:rFonts w:ascii="Calibri" w:eastAsia="宋体" w:hAnsi="Calibri" w:cstheme="minorHAnsi"/>
                    <w:kern w:val="0"/>
                    <w:szCs w:val="21"/>
                  </w:rPr>
                </w:rPrChange>
              </w:rPr>
            </w:pPr>
            <w:r w:rsidRPr="00745445">
              <w:rPr>
                <w:rStyle w:val="af6"/>
                <w:rFonts w:eastAsia="宋体"/>
                <w:rPrChange w:id="15341" w:author="raye" w:date="2018-08-10T19:15:00Z">
                  <w:rPr>
                    <w:rFonts w:ascii="Calibri" w:eastAsia="宋体" w:hAnsi="Calibri" w:cstheme="minorHAnsi"/>
                    <w:kern w:val="0"/>
                    <w:szCs w:val="21"/>
                  </w:rPr>
                </w:rPrChange>
              </w:rPr>
              <w:t>Content</w:t>
            </w:r>
          </w:p>
        </w:tc>
        <w:tc>
          <w:tcPr>
            <w:tcW w:w="2791" w:type="dxa"/>
            <w:tcBorders>
              <w:top w:val="single" w:sz="4" w:space="0" w:color="auto"/>
              <w:left w:val="single" w:sz="4" w:space="0" w:color="auto"/>
              <w:bottom w:val="single" w:sz="4" w:space="0" w:color="auto"/>
              <w:right w:val="single" w:sz="4" w:space="0" w:color="auto"/>
            </w:tcBorders>
            <w:vAlign w:val="center"/>
          </w:tcPr>
          <w:p w14:paraId="26E51901" w14:textId="77777777" w:rsidR="00F7260B" w:rsidRPr="00745445" w:rsidRDefault="00F7260B" w:rsidP="00022A05">
            <w:pPr>
              <w:pStyle w:val="a0"/>
              <w:widowControl/>
              <w:numPr>
                <w:ilvl w:val="0"/>
                <w:numId w:val="102"/>
              </w:numPr>
              <w:ind w:firstLineChars="0"/>
              <w:jc w:val="left"/>
              <w:rPr>
                <w:rStyle w:val="af6"/>
                <w:rFonts w:eastAsia="宋体"/>
                <w:rPrChange w:id="15342" w:author="raye" w:date="2018-08-10T19:15:00Z">
                  <w:rPr>
                    <w:rFonts w:ascii="Calibri" w:eastAsia="宋体" w:hAnsi="Calibri" w:cstheme="minorHAnsi"/>
                    <w:kern w:val="0"/>
                    <w:szCs w:val="21"/>
                  </w:rPr>
                </w:rPrChange>
              </w:rPr>
            </w:pPr>
            <w:r w:rsidRPr="00745445">
              <w:rPr>
                <w:rStyle w:val="af6"/>
                <w:rFonts w:eastAsia="宋体"/>
                <w:rPrChange w:id="15343" w:author="raye" w:date="2018-08-10T19:15:00Z">
                  <w:rPr>
                    <w:rFonts w:ascii="Calibri" w:eastAsia="宋体" w:hAnsi="Calibri" w:cstheme="minorHAnsi"/>
                    <w:kern w:val="0"/>
                    <w:szCs w:val="21"/>
                  </w:rPr>
                </w:rPrChange>
              </w:rPr>
              <w:t>If OA filled EDD or #1 or #2, these forms will be displayed here. The content can be added by the following roles.</w:t>
            </w:r>
          </w:p>
          <w:p w14:paraId="3DFCF9C7" w14:textId="77777777" w:rsidR="00F7260B" w:rsidRPr="00745445" w:rsidRDefault="00F7260B">
            <w:pPr>
              <w:widowControl/>
              <w:jc w:val="left"/>
              <w:rPr>
                <w:rStyle w:val="af6"/>
                <w:rFonts w:eastAsia="宋体"/>
                <w:rPrChange w:id="15344" w:author="raye" w:date="2018-08-10T19:15:00Z">
                  <w:rPr>
                    <w:rFonts w:ascii="Calibri" w:eastAsia="宋体" w:hAnsi="Calibri" w:cstheme="minorHAnsi"/>
                    <w:kern w:val="0"/>
                    <w:szCs w:val="21"/>
                  </w:rPr>
                </w:rPrChange>
              </w:rPr>
            </w:pPr>
          </w:p>
        </w:tc>
      </w:tr>
      <w:tr w:rsidR="00F7260B" w:rsidRPr="00745445" w14:paraId="4DA8C053"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5232B9" w14:textId="77777777" w:rsidR="00F7260B" w:rsidRPr="00745445" w:rsidRDefault="00F7260B">
            <w:pPr>
              <w:widowControl/>
              <w:jc w:val="left"/>
              <w:rPr>
                <w:rStyle w:val="af6"/>
                <w:rFonts w:eastAsia="宋体"/>
                <w:rPrChange w:id="15345"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7709B66" w14:textId="77777777" w:rsidR="00F7260B" w:rsidRPr="00745445" w:rsidRDefault="00F7260B">
            <w:pPr>
              <w:widowControl/>
              <w:jc w:val="left"/>
              <w:rPr>
                <w:rStyle w:val="af6"/>
                <w:rFonts w:eastAsia="宋体"/>
                <w:rPrChange w:id="15346"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06A119" w14:textId="77777777" w:rsidR="00F7260B" w:rsidRPr="00745445" w:rsidRDefault="00F7260B">
            <w:pPr>
              <w:widowControl/>
              <w:jc w:val="left"/>
              <w:rPr>
                <w:rStyle w:val="af6"/>
                <w:rFonts w:eastAsia="宋体"/>
                <w:rPrChange w:id="15347" w:author="raye" w:date="2018-08-10T19:15:00Z">
                  <w:rPr>
                    <w:rFonts w:ascii="Calibri" w:eastAsia="宋体" w:hAnsi="Calibri" w:cstheme="minorHAnsi"/>
                    <w:kern w:val="0"/>
                    <w:szCs w:val="21"/>
                  </w:rPr>
                </w:rPrChange>
              </w:rPr>
            </w:pPr>
          </w:p>
        </w:tc>
        <w:tc>
          <w:tcPr>
            <w:tcW w:w="1900" w:type="dxa"/>
            <w:tcBorders>
              <w:top w:val="single" w:sz="4" w:space="0" w:color="auto"/>
              <w:left w:val="single" w:sz="4" w:space="0" w:color="auto"/>
              <w:bottom w:val="single" w:sz="4" w:space="0" w:color="auto"/>
              <w:right w:val="single" w:sz="4" w:space="0" w:color="auto"/>
            </w:tcBorders>
            <w:vAlign w:val="center"/>
            <w:hideMark/>
          </w:tcPr>
          <w:p w14:paraId="375F1E77" w14:textId="77777777" w:rsidR="00F7260B" w:rsidRPr="00745445" w:rsidRDefault="00F7260B">
            <w:pPr>
              <w:widowControl/>
              <w:jc w:val="left"/>
              <w:rPr>
                <w:rStyle w:val="af6"/>
                <w:rFonts w:eastAsia="宋体"/>
                <w:rPrChange w:id="15348" w:author="raye" w:date="2018-08-10T19:15:00Z">
                  <w:rPr>
                    <w:rFonts w:ascii="Calibri" w:eastAsia="宋体" w:hAnsi="Calibri" w:cstheme="minorHAnsi"/>
                    <w:kern w:val="0"/>
                    <w:szCs w:val="21"/>
                  </w:rPr>
                </w:rPrChange>
              </w:rPr>
            </w:pPr>
            <w:r w:rsidRPr="00745445">
              <w:rPr>
                <w:rStyle w:val="af6"/>
                <w:rFonts w:eastAsia="宋体"/>
                <w:rPrChange w:id="15349"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572081A9" w14:textId="458F2B2B" w:rsidR="00F7260B" w:rsidRPr="00745445" w:rsidRDefault="00F7260B" w:rsidP="00022A05">
            <w:pPr>
              <w:pStyle w:val="a0"/>
              <w:widowControl/>
              <w:numPr>
                <w:ilvl w:val="0"/>
                <w:numId w:val="102"/>
              </w:numPr>
              <w:ind w:firstLineChars="0"/>
              <w:jc w:val="left"/>
              <w:rPr>
                <w:rStyle w:val="af6"/>
                <w:rFonts w:eastAsia="宋体"/>
                <w:rPrChange w:id="15350" w:author="raye" w:date="2018-08-10T19:15:00Z">
                  <w:rPr>
                    <w:rFonts w:ascii="Calibri" w:eastAsia="宋体" w:hAnsi="Calibri" w:cstheme="minorHAnsi"/>
                    <w:kern w:val="0"/>
                    <w:szCs w:val="21"/>
                  </w:rPr>
                </w:rPrChange>
              </w:rPr>
            </w:pPr>
            <w:r w:rsidRPr="00745445">
              <w:rPr>
                <w:rStyle w:val="af6"/>
                <w:rFonts w:eastAsia="宋体"/>
                <w:rPrChange w:id="15351" w:author="raye" w:date="2018-08-10T19:15:00Z">
                  <w:rPr>
                    <w:rFonts w:ascii="Calibri" w:eastAsia="宋体" w:hAnsi="Calibri" w:cstheme="minorHAnsi"/>
                    <w:kern w:val="0"/>
                    <w:szCs w:val="21"/>
                  </w:rPr>
                </w:rPrChange>
              </w:rPr>
              <w:t xml:space="preserve">All Forms (if any form was sent forward, this ALL Forms button would be shown. At this point, there are at most </w:t>
            </w:r>
            <w:del w:id="15352" w:author="raye" w:date="2018-08-10T19:15:00Z">
              <w:r w:rsidRPr="00745445" w:rsidDel="002370DE">
                <w:rPr>
                  <w:rStyle w:val="af6"/>
                  <w:rFonts w:eastAsia="宋体"/>
                  <w:rPrChange w:id="15353" w:author="raye" w:date="2018-08-10T19:15:00Z">
                    <w:rPr>
                      <w:rFonts w:ascii="Calibri" w:eastAsia="宋体" w:hAnsi="Calibri" w:cstheme="minorHAnsi"/>
                      <w:kern w:val="0"/>
                      <w:szCs w:val="21"/>
                    </w:rPr>
                  </w:rPrChange>
                </w:rPr>
                <w:delText xml:space="preserve">2 </w:delText>
              </w:r>
            </w:del>
            <w:ins w:id="15354" w:author="raye" w:date="2018-08-10T19:15:00Z">
              <w:r w:rsidR="002370DE">
                <w:rPr>
                  <w:rStyle w:val="af6"/>
                  <w:rFonts w:eastAsia="宋体"/>
                </w:rPr>
                <w:t>4</w:t>
              </w:r>
              <w:r w:rsidR="002370DE" w:rsidRPr="00745445">
                <w:rPr>
                  <w:rStyle w:val="af6"/>
                  <w:rFonts w:eastAsia="宋体"/>
                  <w:rPrChange w:id="15355" w:author="raye" w:date="2018-08-10T19:15:00Z">
                    <w:rPr>
                      <w:rFonts w:ascii="Calibri" w:eastAsia="宋体" w:hAnsi="Calibri" w:cstheme="minorHAnsi"/>
                      <w:kern w:val="0"/>
                      <w:szCs w:val="21"/>
                    </w:rPr>
                  </w:rPrChange>
                </w:rPr>
                <w:t xml:space="preserve"> </w:t>
              </w:r>
            </w:ins>
            <w:r w:rsidRPr="00745445">
              <w:rPr>
                <w:rStyle w:val="af6"/>
                <w:rFonts w:eastAsia="宋体"/>
                <w:rPrChange w:id="15356" w:author="raye" w:date="2018-08-10T19:15:00Z">
                  <w:rPr>
                    <w:rFonts w:ascii="Calibri" w:eastAsia="宋体" w:hAnsi="Calibri" w:cstheme="minorHAnsi"/>
                    <w:kern w:val="0"/>
                    <w:szCs w:val="21"/>
                  </w:rPr>
                </w:rPrChange>
              </w:rPr>
              <w:t xml:space="preserve">tables, </w:t>
            </w:r>
            <w:ins w:id="15357" w:author="raye" w:date="2018-08-10T19:15:00Z">
              <w:r w:rsidR="002370DE">
                <w:rPr>
                  <w:rStyle w:val="af6"/>
                  <w:rFonts w:eastAsia="宋体"/>
                </w:rPr>
                <w:t>#1</w:t>
              </w:r>
            </w:ins>
            <w:ins w:id="15358" w:author="raye" w:date="2018-08-10T19:16:00Z">
              <w:r w:rsidR="002370DE">
                <w:rPr>
                  <w:rStyle w:val="af6"/>
                  <w:rFonts w:eastAsia="宋体" w:hint="eastAsia"/>
                </w:rPr>
                <w:t>,</w:t>
              </w:r>
            </w:ins>
            <w:r w:rsidRPr="00745445">
              <w:rPr>
                <w:rStyle w:val="af6"/>
                <w:rFonts w:eastAsia="宋体"/>
                <w:rPrChange w:id="15359" w:author="raye" w:date="2018-08-10T19:15:00Z">
                  <w:rPr>
                    <w:rFonts w:ascii="Calibri" w:eastAsia="宋体" w:hAnsi="Calibri" w:cstheme="minorHAnsi"/>
                    <w:kern w:val="0"/>
                    <w:szCs w:val="21"/>
                  </w:rPr>
                </w:rPrChange>
              </w:rPr>
              <w:t>#2, EDD</w:t>
            </w:r>
            <w:ins w:id="15360" w:author="raye" w:date="2018-08-10T19:16:00Z">
              <w:r w:rsidR="002370DE">
                <w:rPr>
                  <w:rStyle w:val="af6"/>
                  <w:rFonts w:eastAsia="宋体"/>
                </w:rPr>
                <w:t>,#10</w:t>
              </w:r>
            </w:ins>
            <w:r w:rsidRPr="00745445">
              <w:rPr>
                <w:rStyle w:val="af6"/>
                <w:rFonts w:eastAsia="宋体"/>
                <w:rPrChange w:id="15361" w:author="raye" w:date="2018-08-10T19:15:00Z">
                  <w:rPr>
                    <w:rFonts w:ascii="Calibri" w:eastAsia="宋体" w:hAnsi="Calibri" w:cstheme="minorHAnsi"/>
                    <w:kern w:val="0"/>
                    <w:szCs w:val="21"/>
                  </w:rPr>
                </w:rPrChange>
              </w:rPr>
              <w:t>)</w:t>
            </w:r>
          </w:p>
          <w:p w14:paraId="151B26B6" w14:textId="77777777" w:rsidR="00F7260B" w:rsidRPr="00745445" w:rsidRDefault="00F7260B" w:rsidP="00022A05">
            <w:pPr>
              <w:pStyle w:val="a0"/>
              <w:widowControl/>
              <w:numPr>
                <w:ilvl w:val="0"/>
                <w:numId w:val="102"/>
              </w:numPr>
              <w:ind w:firstLineChars="0"/>
              <w:jc w:val="left"/>
              <w:rPr>
                <w:rStyle w:val="af6"/>
                <w:rFonts w:eastAsia="宋体"/>
                <w:rPrChange w:id="15362" w:author="raye" w:date="2018-08-10T19:15:00Z">
                  <w:rPr>
                    <w:rFonts w:ascii="Calibri" w:eastAsia="宋体" w:hAnsi="Calibri" w:cstheme="minorHAnsi"/>
                    <w:kern w:val="0"/>
                    <w:szCs w:val="21"/>
                  </w:rPr>
                </w:rPrChange>
              </w:rPr>
            </w:pPr>
            <w:r w:rsidRPr="00745445">
              <w:rPr>
                <w:rStyle w:val="af6"/>
                <w:rFonts w:eastAsia="宋体"/>
                <w:rPrChange w:id="15363" w:author="raye" w:date="2018-08-10T19:15:00Z">
                  <w:rPr>
                    <w:rFonts w:ascii="Calibri" w:eastAsia="宋体" w:hAnsi="Calibri" w:cstheme="minorHAnsi"/>
                    <w:kern w:val="0"/>
                    <w:szCs w:val="21"/>
                  </w:rPr>
                </w:rPrChange>
              </w:rPr>
              <w:t>Assign</w:t>
            </w:r>
          </w:p>
        </w:tc>
      </w:tr>
      <w:tr w:rsidR="00F7260B" w:rsidRPr="00745445" w14:paraId="1295372F"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E7106F" w14:textId="77777777" w:rsidR="00F7260B" w:rsidRPr="00745445" w:rsidRDefault="00F7260B">
            <w:pPr>
              <w:widowControl/>
              <w:jc w:val="left"/>
              <w:rPr>
                <w:rStyle w:val="af6"/>
                <w:rFonts w:eastAsia="宋体"/>
                <w:rPrChange w:id="15364"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6E5BD4" w14:textId="77777777" w:rsidR="00F7260B" w:rsidRPr="00745445" w:rsidRDefault="00F7260B">
            <w:pPr>
              <w:widowControl/>
              <w:jc w:val="left"/>
              <w:rPr>
                <w:rStyle w:val="af6"/>
                <w:rFonts w:eastAsia="宋体"/>
                <w:rPrChange w:id="15365"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18C57DE7" w14:textId="77777777" w:rsidR="00F7260B" w:rsidRPr="00745445" w:rsidRDefault="00F7260B">
            <w:pPr>
              <w:widowControl/>
              <w:jc w:val="left"/>
              <w:rPr>
                <w:rStyle w:val="af6"/>
                <w:rFonts w:eastAsia="宋体"/>
                <w:rPrChange w:id="15366" w:author="raye" w:date="2018-08-10T19:15:00Z">
                  <w:rPr>
                    <w:rFonts w:ascii="Calibri" w:eastAsia="宋体" w:hAnsi="Calibri" w:cstheme="minorHAnsi"/>
                    <w:kern w:val="0"/>
                    <w:szCs w:val="21"/>
                  </w:rPr>
                </w:rPrChange>
              </w:rPr>
            </w:pPr>
            <w:r w:rsidRPr="00745445">
              <w:rPr>
                <w:rStyle w:val="af6"/>
                <w:rFonts w:eastAsia="宋体"/>
                <w:rPrChange w:id="15367" w:author="raye" w:date="2018-08-10T19:15:00Z">
                  <w:rPr>
                    <w:rFonts w:ascii="Calibri" w:eastAsia="宋体" w:hAnsi="Calibri" w:cstheme="minorHAnsi"/>
                    <w:kern w:val="0"/>
                    <w:szCs w:val="21"/>
                  </w:rPr>
                </w:rPrChange>
              </w:rPr>
              <w:t>Details&gt;&gt; Checking &amp; Evidence&gt;&gt; Comments</w:t>
            </w:r>
          </w:p>
        </w:tc>
        <w:tc>
          <w:tcPr>
            <w:tcW w:w="1900" w:type="dxa"/>
            <w:tcBorders>
              <w:top w:val="single" w:sz="4" w:space="0" w:color="auto"/>
              <w:left w:val="single" w:sz="4" w:space="0" w:color="auto"/>
              <w:bottom w:val="single" w:sz="4" w:space="0" w:color="auto"/>
              <w:right w:val="single" w:sz="4" w:space="0" w:color="auto"/>
            </w:tcBorders>
            <w:vAlign w:val="center"/>
            <w:hideMark/>
          </w:tcPr>
          <w:p w14:paraId="6B7BCEFF" w14:textId="77777777" w:rsidR="00F7260B" w:rsidRPr="00745445" w:rsidRDefault="00F7260B">
            <w:pPr>
              <w:widowControl/>
              <w:jc w:val="left"/>
              <w:rPr>
                <w:rStyle w:val="af6"/>
                <w:rFonts w:eastAsia="宋体"/>
                <w:rPrChange w:id="15368" w:author="raye" w:date="2018-08-10T19:15:00Z">
                  <w:rPr>
                    <w:rFonts w:ascii="Calibri" w:eastAsia="宋体" w:hAnsi="Calibri" w:cstheme="minorHAnsi"/>
                    <w:kern w:val="0"/>
                    <w:szCs w:val="21"/>
                  </w:rPr>
                </w:rPrChange>
              </w:rPr>
            </w:pPr>
            <w:r w:rsidRPr="00745445">
              <w:rPr>
                <w:rStyle w:val="af6"/>
                <w:rFonts w:eastAsia="宋体"/>
                <w:rPrChange w:id="15369" w:author="raye" w:date="2018-08-10T19:15:00Z">
                  <w:rPr>
                    <w:rFonts w:ascii="Calibri" w:eastAsia="宋体" w:hAnsi="Calibri" w:cstheme="minorHAnsi"/>
                    <w:kern w:val="0"/>
                    <w:szCs w:val="21"/>
                  </w:rPr>
                </w:rPrChange>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07C102CD" w14:textId="77777777" w:rsidR="00F7260B" w:rsidRPr="00745445" w:rsidRDefault="00F7260B">
            <w:pPr>
              <w:widowControl/>
              <w:jc w:val="left"/>
              <w:rPr>
                <w:rStyle w:val="af6"/>
                <w:rFonts w:eastAsia="宋体"/>
                <w:rPrChange w:id="15370" w:author="raye" w:date="2018-08-10T19:15:00Z">
                  <w:rPr>
                    <w:rFonts w:ascii="Calibri" w:eastAsia="宋体" w:hAnsi="Calibri" w:cstheme="minorHAnsi"/>
                    <w:kern w:val="0"/>
                    <w:szCs w:val="21"/>
                  </w:rPr>
                </w:rPrChange>
              </w:rPr>
            </w:pPr>
            <w:r w:rsidRPr="00745445">
              <w:rPr>
                <w:rStyle w:val="af6"/>
                <w:rFonts w:eastAsia="宋体"/>
                <w:rPrChange w:id="15371" w:author="raye" w:date="2018-08-10T19:15:00Z">
                  <w:rPr>
                    <w:rFonts w:ascii="Calibri" w:eastAsia="宋体" w:hAnsi="Calibri" w:cstheme="minorHAnsi"/>
                    <w:kern w:val="0"/>
                    <w:szCs w:val="21"/>
                  </w:rPr>
                </w:rPrChange>
              </w:rPr>
              <w:t>If it exists in OA, then it would be displayed here</w:t>
            </w:r>
          </w:p>
        </w:tc>
      </w:tr>
      <w:tr w:rsidR="00F7260B" w:rsidRPr="00745445" w14:paraId="3A56BEA7"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72CF35" w14:textId="77777777" w:rsidR="00F7260B" w:rsidRPr="00745445" w:rsidRDefault="00F7260B">
            <w:pPr>
              <w:widowControl/>
              <w:jc w:val="left"/>
              <w:rPr>
                <w:rStyle w:val="af6"/>
                <w:rFonts w:eastAsia="宋体"/>
                <w:rPrChange w:id="15372"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C83E285" w14:textId="77777777" w:rsidR="00F7260B" w:rsidRPr="00745445" w:rsidRDefault="00F7260B">
            <w:pPr>
              <w:widowControl/>
              <w:jc w:val="left"/>
              <w:rPr>
                <w:rStyle w:val="af6"/>
                <w:rFonts w:eastAsia="宋体"/>
                <w:rPrChange w:id="15373" w:author="raye" w:date="2018-08-10T19:15:00Z">
                  <w:rPr>
                    <w:rFonts w:ascii="Calibri" w:eastAsia="宋体" w:hAnsi="Calibri" w:cstheme="minorHAnsi"/>
                    <w:kern w:val="0"/>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5A95DFFB" w14:textId="77777777" w:rsidR="00F7260B" w:rsidRPr="00745445" w:rsidRDefault="00F7260B">
            <w:pPr>
              <w:widowControl/>
              <w:jc w:val="left"/>
              <w:rPr>
                <w:rStyle w:val="af6"/>
                <w:rFonts w:eastAsia="宋体"/>
                <w:rPrChange w:id="15374" w:author="raye" w:date="2018-08-10T19:15:00Z">
                  <w:rPr>
                    <w:rFonts w:ascii="Calibri" w:eastAsia="宋体" w:hAnsi="Calibri" w:cstheme="minorHAnsi"/>
                    <w:kern w:val="0"/>
                    <w:szCs w:val="21"/>
                  </w:rPr>
                </w:rPrChange>
              </w:rPr>
            </w:pPr>
            <w:r w:rsidRPr="00745445">
              <w:rPr>
                <w:rStyle w:val="af6"/>
                <w:rFonts w:eastAsia="宋体"/>
                <w:rPrChange w:id="15375" w:author="raye" w:date="2018-08-10T19:15:00Z">
                  <w:rPr>
                    <w:rFonts w:ascii="Calibri" w:eastAsia="宋体" w:hAnsi="Calibri" w:cstheme="minorHAnsi"/>
                    <w:kern w:val="0"/>
                    <w:szCs w:val="21"/>
                  </w:rPr>
                </w:rPrChange>
              </w:rPr>
              <w:t>Details&gt;&gt; Checking &amp; Evidence&gt;&gt;Alert Sign</w:t>
            </w:r>
          </w:p>
        </w:tc>
        <w:tc>
          <w:tcPr>
            <w:tcW w:w="1900" w:type="dxa"/>
            <w:tcBorders>
              <w:top w:val="single" w:sz="4" w:space="0" w:color="auto"/>
              <w:left w:val="single" w:sz="4" w:space="0" w:color="auto"/>
              <w:bottom w:val="single" w:sz="4" w:space="0" w:color="auto"/>
              <w:right w:val="single" w:sz="4" w:space="0" w:color="auto"/>
            </w:tcBorders>
            <w:vAlign w:val="center"/>
            <w:hideMark/>
          </w:tcPr>
          <w:p w14:paraId="42BE9975" w14:textId="77777777" w:rsidR="00F7260B" w:rsidRPr="00745445" w:rsidRDefault="00F7260B">
            <w:pPr>
              <w:widowControl/>
              <w:jc w:val="left"/>
              <w:rPr>
                <w:rStyle w:val="af6"/>
                <w:rFonts w:eastAsia="宋体"/>
                <w:rPrChange w:id="15376" w:author="raye" w:date="2018-08-10T19:15:00Z">
                  <w:rPr>
                    <w:rFonts w:ascii="Calibri" w:eastAsia="宋体" w:hAnsi="Calibri" w:cstheme="minorHAnsi"/>
                    <w:kern w:val="0"/>
                    <w:szCs w:val="21"/>
                  </w:rPr>
                </w:rPrChange>
              </w:rPr>
            </w:pPr>
            <w:r w:rsidRPr="00745445">
              <w:rPr>
                <w:rStyle w:val="af6"/>
                <w:rFonts w:eastAsia="宋体"/>
                <w:rPrChange w:id="15377" w:author="raye" w:date="2018-08-10T19:15:00Z">
                  <w:rPr>
                    <w:rFonts w:ascii="Calibri" w:eastAsia="宋体" w:hAnsi="Calibri" w:cstheme="minorHAnsi"/>
                    <w:kern w:val="0"/>
                    <w:szCs w:val="21"/>
                  </w:rPr>
                </w:rPrChange>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2511E3A4" w14:textId="77777777" w:rsidR="00F7260B" w:rsidRPr="00745445" w:rsidRDefault="00F7260B">
            <w:pPr>
              <w:widowControl/>
              <w:jc w:val="left"/>
              <w:rPr>
                <w:rStyle w:val="af6"/>
                <w:rFonts w:eastAsia="宋体"/>
                <w:rPrChange w:id="15378" w:author="raye" w:date="2018-08-10T19:15:00Z">
                  <w:rPr>
                    <w:rFonts w:ascii="Calibri" w:eastAsia="宋体" w:hAnsi="Calibri" w:cstheme="minorHAnsi"/>
                    <w:kern w:val="0"/>
                    <w:szCs w:val="21"/>
                  </w:rPr>
                </w:rPrChange>
              </w:rPr>
            </w:pPr>
            <w:r w:rsidRPr="00745445">
              <w:rPr>
                <w:rStyle w:val="af6"/>
                <w:rFonts w:eastAsia="宋体"/>
                <w:rPrChange w:id="15379" w:author="raye" w:date="2018-08-10T19:15:00Z">
                  <w:rPr>
                    <w:rFonts w:ascii="Calibri" w:eastAsia="宋体" w:hAnsi="Calibri" w:cstheme="minorHAnsi"/>
                    <w:kern w:val="0"/>
                    <w:szCs w:val="21"/>
                  </w:rPr>
                </w:rPrChange>
              </w:rPr>
              <w:t>YES</w:t>
            </w:r>
          </w:p>
        </w:tc>
      </w:tr>
      <w:tr w:rsidR="00F7260B" w:rsidRPr="00745445" w14:paraId="05373DAF"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DCEFBA" w14:textId="77777777" w:rsidR="00F7260B" w:rsidRPr="00745445" w:rsidRDefault="00F7260B">
            <w:pPr>
              <w:widowControl/>
              <w:jc w:val="left"/>
              <w:rPr>
                <w:rStyle w:val="af6"/>
                <w:rFonts w:eastAsia="宋体"/>
                <w:rPrChange w:id="15380"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2E56AFE" w14:textId="77777777" w:rsidR="00F7260B" w:rsidRPr="00745445" w:rsidRDefault="00F7260B">
            <w:pPr>
              <w:widowControl/>
              <w:jc w:val="left"/>
              <w:rPr>
                <w:rStyle w:val="af6"/>
                <w:rFonts w:eastAsia="宋体"/>
                <w:rPrChange w:id="15381"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646637F" w14:textId="77777777" w:rsidR="00F7260B" w:rsidRPr="00745445" w:rsidRDefault="00F7260B">
            <w:pPr>
              <w:widowControl/>
              <w:jc w:val="left"/>
              <w:rPr>
                <w:rStyle w:val="af6"/>
                <w:rFonts w:eastAsia="宋体"/>
                <w:rPrChange w:id="15382" w:author="raye" w:date="2018-08-10T19:15:00Z">
                  <w:rPr>
                    <w:rFonts w:ascii="Calibri" w:eastAsia="宋体" w:hAnsi="Calibri" w:cstheme="minorHAnsi"/>
                    <w:kern w:val="0"/>
                    <w:szCs w:val="21"/>
                  </w:rPr>
                </w:rPrChange>
              </w:rPr>
            </w:pPr>
          </w:p>
        </w:tc>
        <w:tc>
          <w:tcPr>
            <w:tcW w:w="1900" w:type="dxa"/>
            <w:tcBorders>
              <w:top w:val="single" w:sz="4" w:space="0" w:color="auto"/>
              <w:left w:val="single" w:sz="4" w:space="0" w:color="auto"/>
              <w:bottom w:val="single" w:sz="4" w:space="0" w:color="auto"/>
              <w:right w:val="single" w:sz="4" w:space="0" w:color="auto"/>
            </w:tcBorders>
            <w:vAlign w:val="center"/>
            <w:hideMark/>
          </w:tcPr>
          <w:p w14:paraId="7563D514" w14:textId="77777777" w:rsidR="00F7260B" w:rsidRPr="00745445" w:rsidRDefault="00F7260B">
            <w:pPr>
              <w:widowControl/>
              <w:jc w:val="left"/>
              <w:rPr>
                <w:rStyle w:val="af6"/>
                <w:rFonts w:eastAsia="宋体"/>
                <w:rPrChange w:id="15383" w:author="raye" w:date="2018-08-10T19:15:00Z">
                  <w:rPr>
                    <w:rFonts w:ascii="Calibri" w:eastAsia="宋体" w:hAnsi="Calibri" w:cstheme="minorHAnsi"/>
                    <w:kern w:val="0"/>
                    <w:szCs w:val="21"/>
                  </w:rPr>
                </w:rPrChange>
              </w:rPr>
            </w:pPr>
            <w:r w:rsidRPr="00745445">
              <w:rPr>
                <w:rStyle w:val="af6"/>
                <w:rFonts w:eastAsia="宋体"/>
                <w:rPrChange w:id="15384"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11F24738" w14:textId="77777777" w:rsidR="00F7260B" w:rsidRPr="00745445" w:rsidRDefault="00F7260B" w:rsidP="00022A05">
            <w:pPr>
              <w:pStyle w:val="a0"/>
              <w:widowControl/>
              <w:numPr>
                <w:ilvl w:val="0"/>
                <w:numId w:val="102"/>
              </w:numPr>
              <w:ind w:firstLineChars="0"/>
              <w:jc w:val="left"/>
              <w:rPr>
                <w:rStyle w:val="af6"/>
                <w:rFonts w:eastAsia="宋体"/>
                <w:rPrChange w:id="15385" w:author="raye" w:date="2018-08-10T19:15:00Z">
                  <w:rPr>
                    <w:rFonts w:ascii="Calibri" w:eastAsia="宋体" w:hAnsi="Calibri" w:cstheme="minorHAnsi"/>
                    <w:kern w:val="0"/>
                    <w:szCs w:val="21"/>
                  </w:rPr>
                </w:rPrChange>
              </w:rPr>
            </w:pPr>
            <w:r w:rsidRPr="00745445">
              <w:rPr>
                <w:rStyle w:val="af6"/>
                <w:rFonts w:eastAsia="宋体"/>
                <w:rPrChange w:id="15386" w:author="raye" w:date="2018-08-10T19:15:00Z">
                  <w:rPr>
                    <w:rFonts w:ascii="Calibri" w:eastAsia="宋体" w:hAnsi="Calibri" w:cstheme="minorHAnsi"/>
                    <w:kern w:val="0"/>
                    <w:szCs w:val="21"/>
                  </w:rPr>
                </w:rPrChange>
              </w:rPr>
              <w:t>Evidence Management (Editable)</w:t>
            </w:r>
          </w:p>
          <w:p w14:paraId="16A2F900" w14:textId="77777777" w:rsidR="00F7260B" w:rsidRPr="00745445" w:rsidRDefault="00F7260B" w:rsidP="00022A05">
            <w:pPr>
              <w:pStyle w:val="a0"/>
              <w:widowControl/>
              <w:numPr>
                <w:ilvl w:val="0"/>
                <w:numId w:val="102"/>
              </w:numPr>
              <w:ind w:firstLineChars="0"/>
              <w:jc w:val="left"/>
              <w:rPr>
                <w:rStyle w:val="af6"/>
                <w:rFonts w:eastAsia="宋体"/>
                <w:rPrChange w:id="15387" w:author="raye" w:date="2018-08-10T19:15:00Z">
                  <w:rPr>
                    <w:rFonts w:ascii="Calibri" w:eastAsia="宋体" w:hAnsi="Calibri" w:cstheme="minorHAnsi"/>
                    <w:kern w:val="0"/>
                    <w:szCs w:val="21"/>
                  </w:rPr>
                </w:rPrChange>
              </w:rPr>
            </w:pPr>
            <w:r w:rsidRPr="00745445">
              <w:rPr>
                <w:rStyle w:val="af6"/>
                <w:rFonts w:eastAsia="宋体"/>
                <w:rPrChange w:id="15388" w:author="raye" w:date="2018-08-10T19:15:00Z">
                  <w:rPr>
                    <w:rFonts w:ascii="Calibri" w:eastAsia="宋体" w:hAnsi="Calibri" w:cstheme="minorHAnsi"/>
                    <w:kern w:val="0"/>
                    <w:szCs w:val="21"/>
                  </w:rPr>
                </w:rPrChange>
              </w:rPr>
              <w:t>Check (Editable)</w:t>
            </w:r>
          </w:p>
        </w:tc>
      </w:tr>
      <w:tr w:rsidR="00F7260B" w:rsidRPr="00745445" w14:paraId="4E6B87DF" w14:textId="77777777" w:rsidTr="00F7260B">
        <w:trPr>
          <w:trHeight w:val="570"/>
        </w:trPr>
        <w:tc>
          <w:tcPr>
            <w:tcW w:w="1112" w:type="dxa"/>
            <w:vMerge w:val="restart"/>
            <w:tcBorders>
              <w:top w:val="single" w:sz="4" w:space="0" w:color="auto"/>
              <w:left w:val="single" w:sz="4" w:space="0" w:color="auto"/>
              <w:bottom w:val="single" w:sz="4" w:space="0" w:color="auto"/>
              <w:right w:val="single" w:sz="4" w:space="0" w:color="auto"/>
            </w:tcBorders>
            <w:vAlign w:val="center"/>
            <w:hideMark/>
          </w:tcPr>
          <w:p w14:paraId="33461D65" w14:textId="77777777" w:rsidR="00F7260B" w:rsidRPr="00745445" w:rsidRDefault="00F7260B">
            <w:pPr>
              <w:widowControl/>
              <w:jc w:val="center"/>
              <w:rPr>
                <w:rStyle w:val="af6"/>
                <w:rFonts w:eastAsia="宋体"/>
                <w:rPrChange w:id="15389" w:author="raye" w:date="2018-08-10T19:15:00Z">
                  <w:rPr>
                    <w:rFonts w:ascii="Calibri" w:eastAsia="宋体" w:hAnsi="Calibri" w:cstheme="minorHAnsi"/>
                    <w:kern w:val="0"/>
                    <w:szCs w:val="21"/>
                  </w:rPr>
                </w:rPrChange>
              </w:rPr>
            </w:pPr>
            <w:r w:rsidRPr="00745445">
              <w:rPr>
                <w:rStyle w:val="af6"/>
                <w:rFonts w:eastAsia="宋体"/>
                <w:rPrChange w:id="15390" w:author="raye" w:date="2018-08-10T19:15:00Z">
                  <w:rPr>
                    <w:rFonts w:ascii="Calibri" w:eastAsia="宋体" w:hAnsi="Calibri" w:cstheme="minorHAnsi"/>
                    <w:kern w:val="0"/>
                    <w:szCs w:val="21"/>
                  </w:rPr>
                </w:rPrChange>
              </w:rPr>
              <w:t>After 8B</w:t>
            </w:r>
          </w:p>
        </w:tc>
        <w:tc>
          <w:tcPr>
            <w:tcW w:w="1611" w:type="dxa"/>
            <w:vMerge w:val="restart"/>
            <w:tcBorders>
              <w:top w:val="single" w:sz="4" w:space="0" w:color="auto"/>
              <w:left w:val="single" w:sz="4" w:space="0" w:color="auto"/>
              <w:bottom w:val="single" w:sz="4" w:space="0" w:color="auto"/>
              <w:right w:val="single" w:sz="4" w:space="0" w:color="auto"/>
            </w:tcBorders>
            <w:vAlign w:val="center"/>
            <w:hideMark/>
          </w:tcPr>
          <w:p w14:paraId="23E275B9" w14:textId="77777777" w:rsidR="00F7260B" w:rsidRPr="00745445" w:rsidRDefault="00F7260B">
            <w:pPr>
              <w:widowControl/>
              <w:jc w:val="left"/>
              <w:rPr>
                <w:rStyle w:val="af6"/>
                <w:rFonts w:eastAsia="宋体"/>
                <w:rPrChange w:id="15391" w:author="raye" w:date="2018-08-10T19:15:00Z">
                  <w:rPr>
                    <w:rFonts w:ascii="Calibri" w:eastAsia="宋体" w:hAnsi="Calibri" w:cstheme="minorHAnsi"/>
                    <w:kern w:val="0"/>
                    <w:szCs w:val="21"/>
                  </w:rPr>
                </w:rPrChange>
              </w:rPr>
            </w:pPr>
            <w:r w:rsidRPr="00745445">
              <w:rPr>
                <w:rStyle w:val="af6"/>
                <w:rFonts w:eastAsia="宋体"/>
                <w:rPrChange w:id="15392" w:author="raye" w:date="2018-08-10T19:15:00Z">
                  <w:rPr>
                    <w:rFonts w:ascii="Calibri" w:eastAsia="宋体" w:hAnsi="Calibri" w:cstheme="minorHAnsi"/>
                    <w:kern w:val="0"/>
                    <w:szCs w:val="21"/>
                  </w:rPr>
                </w:rPrChange>
              </w:rPr>
              <w:t>After the case is sent to CA</w:t>
            </w:r>
          </w:p>
        </w:tc>
        <w:tc>
          <w:tcPr>
            <w:tcW w:w="1908" w:type="dxa"/>
            <w:tcBorders>
              <w:top w:val="single" w:sz="4" w:space="0" w:color="auto"/>
              <w:left w:val="single" w:sz="4" w:space="0" w:color="auto"/>
              <w:bottom w:val="single" w:sz="4" w:space="0" w:color="auto"/>
              <w:right w:val="single" w:sz="4" w:space="0" w:color="auto"/>
            </w:tcBorders>
            <w:vAlign w:val="center"/>
            <w:hideMark/>
          </w:tcPr>
          <w:p w14:paraId="41CAFF5E" w14:textId="77777777" w:rsidR="00F7260B" w:rsidRPr="00745445" w:rsidRDefault="00F7260B">
            <w:pPr>
              <w:widowControl/>
              <w:jc w:val="left"/>
              <w:rPr>
                <w:rStyle w:val="af6"/>
                <w:rFonts w:eastAsia="宋体"/>
                <w:rPrChange w:id="15393" w:author="raye" w:date="2018-08-10T19:15:00Z">
                  <w:rPr>
                    <w:rFonts w:ascii="Calibri" w:eastAsia="宋体" w:hAnsi="Calibri" w:cstheme="minorHAnsi"/>
                    <w:kern w:val="0"/>
                    <w:szCs w:val="21"/>
                  </w:rPr>
                </w:rPrChange>
              </w:rPr>
            </w:pPr>
            <w:r w:rsidRPr="00745445">
              <w:rPr>
                <w:rStyle w:val="af6"/>
                <w:rFonts w:eastAsia="宋体"/>
                <w:rPrChange w:id="15394" w:author="raye" w:date="2018-08-10T19:15:00Z">
                  <w:rPr>
                    <w:rFonts w:ascii="Calibri" w:eastAsia="宋体" w:hAnsi="Calibri" w:cstheme="minorHAnsi"/>
                    <w:kern w:val="0"/>
                    <w:szCs w:val="21"/>
                  </w:rPr>
                </w:rPrChange>
              </w:rPr>
              <w:t>Pending List</w:t>
            </w:r>
          </w:p>
        </w:tc>
        <w:tc>
          <w:tcPr>
            <w:tcW w:w="1900" w:type="dxa"/>
            <w:tcBorders>
              <w:top w:val="single" w:sz="4" w:space="0" w:color="auto"/>
              <w:left w:val="single" w:sz="4" w:space="0" w:color="auto"/>
              <w:bottom w:val="single" w:sz="4" w:space="0" w:color="auto"/>
              <w:right w:val="single" w:sz="4" w:space="0" w:color="auto"/>
            </w:tcBorders>
            <w:vAlign w:val="center"/>
            <w:hideMark/>
          </w:tcPr>
          <w:p w14:paraId="23B385BA" w14:textId="77777777" w:rsidR="00F7260B" w:rsidRPr="00745445" w:rsidRDefault="00F7260B">
            <w:pPr>
              <w:widowControl/>
              <w:jc w:val="left"/>
              <w:rPr>
                <w:rStyle w:val="af6"/>
                <w:rFonts w:eastAsia="宋体"/>
                <w:rPrChange w:id="15395" w:author="raye" w:date="2018-08-10T19:15:00Z">
                  <w:rPr>
                    <w:rFonts w:ascii="Calibri" w:eastAsia="宋体" w:hAnsi="Calibri" w:cstheme="minorHAnsi"/>
                    <w:kern w:val="0"/>
                    <w:szCs w:val="21"/>
                  </w:rPr>
                </w:rPrChange>
              </w:rPr>
            </w:pPr>
            <w:r w:rsidRPr="00745445">
              <w:rPr>
                <w:rStyle w:val="af6"/>
                <w:rFonts w:eastAsia="宋体"/>
                <w:rPrChange w:id="15396"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391DFC79" w14:textId="77777777" w:rsidR="00F7260B" w:rsidRPr="00745445" w:rsidRDefault="00F7260B">
            <w:pPr>
              <w:widowControl/>
              <w:jc w:val="left"/>
              <w:rPr>
                <w:rStyle w:val="af6"/>
                <w:rFonts w:eastAsia="宋体"/>
                <w:rPrChange w:id="15397" w:author="raye" w:date="2018-08-10T19:15:00Z">
                  <w:rPr>
                    <w:rFonts w:ascii="Calibri" w:eastAsia="宋体" w:hAnsi="Calibri" w:cstheme="minorHAnsi"/>
                    <w:kern w:val="0"/>
                    <w:szCs w:val="21"/>
                  </w:rPr>
                </w:rPrChange>
              </w:rPr>
            </w:pPr>
            <w:r w:rsidRPr="00745445">
              <w:rPr>
                <w:rStyle w:val="af6"/>
                <w:rFonts w:eastAsia="宋体"/>
                <w:rPrChange w:id="15398" w:author="raye" w:date="2018-08-10T19:15:00Z">
                  <w:rPr>
                    <w:rFonts w:ascii="Calibri" w:eastAsia="宋体" w:hAnsi="Calibri" w:cstheme="minorHAnsi"/>
                    <w:kern w:val="0"/>
                    <w:szCs w:val="21"/>
                  </w:rPr>
                </w:rPrChange>
              </w:rPr>
              <w:t>Details</w:t>
            </w:r>
          </w:p>
        </w:tc>
      </w:tr>
      <w:tr w:rsidR="00F7260B" w:rsidRPr="00745445" w14:paraId="6ACE9B68"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484EA8" w14:textId="77777777" w:rsidR="00F7260B" w:rsidRPr="00745445" w:rsidRDefault="00F7260B">
            <w:pPr>
              <w:widowControl/>
              <w:jc w:val="left"/>
              <w:rPr>
                <w:rStyle w:val="af6"/>
                <w:rFonts w:eastAsia="宋体"/>
                <w:rPrChange w:id="15399"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6FE31F1" w14:textId="77777777" w:rsidR="00F7260B" w:rsidRPr="00745445" w:rsidRDefault="00F7260B">
            <w:pPr>
              <w:widowControl/>
              <w:jc w:val="left"/>
              <w:rPr>
                <w:rStyle w:val="af6"/>
                <w:rFonts w:eastAsia="宋体"/>
                <w:rPrChange w:id="15400"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60CE92C9" w14:textId="77777777" w:rsidR="00F7260B" w:rsidRPr="00745445" w:rsidRDefault="00F7260B">
            <w:pPr>
              <w:widowControl/>
              <w:jc w:val="left"/>
              <w:rPr>
                <w:rStyle w:val="af6"/>
                <w:rFonts w:eastAsia="宋体"/>
                <w:rPrChange w:id="15401" w:author="raye" w:date="2018-08-10T19:15:00Z">
                  <w:rPr>
                    <w:rFonts w:ascii="Calibri" w:eastAsia="宋体" w:hAnsi="Calibri" w:cstheme="minorHAnsi"/>
                    <w:kern w:val="0"/>
                    <w:szCs w:val="21"/>
                  </w:rPr>
                </w:rPrChange>
              </w:rPr>
            </w:pPr>
            <w:r w:rsidRPr="00745445">
              <w:rPr>
                <w:rStyle w:val="af6"/>
                <w:rFonts w:eastAsia="宋体"/>
                <w:rPrChange w:id="15402" w:author="raye" w:date="2018-08-10T19:15:00Z">
                  <w:rPr>
                    <w:rFonts w:ascii="Calibri" w:eastAsia="宋体" w:hAnsi="Calibri" w:cstheme="minorHAnsi"/>
                    <w:kern w:val="0"/>
                    <w:szCs w:val="21"/>
                  </w:rPr>
                </w:rPrChange>
              </w:rPr>
              <w:t>Detail Page&gt;&gt;Status</w:t>
            </w:r>
          </w:p>
        </w:tc>
        <w:tc>
          <w:tcPr>
            <w:tcW w:w="1900" w:type="dxa"/>
            <w:tcBorders>
              <w:top w:val="single" w:sz="4" w:space="0" w:color="auto"/>
              <w:left w:val="single" w:sz="4" w:space="0" w:color="auto"/>
              <w:bottom w:val="single" w:sz="4" w:space="0" w:color="auto"/>
              <w:right w:val="single" w:sz="4" w:space="0" w:color="auto"/>
            </w:tcBorders>
            <w:vAlign w:val="center"/>
            <w:hideMark/>
          </w:tcPr>
          <w:p w14:paraId="6FE2179C" w14:textId="77777777" w:rsidR="00F7260B" w:rsidRPr="00745445" w:rsidRDefault="00F7260B">
            <w:pPr>
              <w:widowControl/>
              <w:jc w:val="left"/>
              <w:rPr>
                <w:rStyle w:val="af6"/>
                <w:rFonts w:eastAsia="宋体"/>
                <w:rPrChange w:id="15403" w:author="raye" w:date="2018-08-10T19:15:00Z">
                  <w:rPr>
                    <w:rFonts w:ascii="Calibri" w:eastAsia="宋体" w:hAnsi="Calibri" w:cstheme="minorHAnsi"/>
                    <w:kern w:val="0"/>
                    <w:szCs w:val="21"/>
                  </w:rPr>
                </w:rPrChange>
              </w:rPr>
            </w:pPr>
            <w:r w:rsidRPr="00745445">
              <w:rPr>
                <w:rStyle w:val="af6"/>
                <w:rFonts w:eastAsia="宋体"/>
                <w:rPrChange w:id="15404" w:author="raye" w:date="2018-08-10T19:15:00Z">
                  <w:rPr>
                    <w:rFonts w:ascii="Calibri" w:eastAsia="宋体" w:hAnsi="Calibri" w:cstheme="minorHAnsi"/>
                    <w:kern w:val="0"/>
                    <w:szCs w:val="21"/>
                  </w:rPr>
                </w:rPrChange>
              </w:rPr>
              <w:t>Content</w:t>
            </w:r>
          </w:p>
        </w:tc>
        <w:tc>
          <w:tcPr>
            <w:tcW w:w="2791" w:type="dxa"/>
            <w:tcBorders>
              <w:top w:val="single" w:sz="4" w:space="0" w:color="auto"/>
              <w:left w:val="single" w:sz="4" w:space="0" w:color="auto"/>
              <w:bottom w:val="single" w:sz="4" w:space="0" w:color="auto"/>
              <w:right w:val="single" w:sz="4" w:space="0" w:color="auto"/>
            </w:tcBorders>
            <w:vAlign w:val="center"/>
          </w:tcPr>
          <w:p w14:paraId="4FB0BFC5" w14:textId="77777777" w:rsidR="00F7260B" w:rsidRPr="00745445" w:rsidRDefault="00F7260B" w:rsidP="00022A05">
            <w:pPr>
              <w:pStyle w:val="a0"/>
              <w:widowControl/>
              <w:numPr>
                <w:ilvl w:val="0"/>
                <w:numId w:val="102"/>
              </w:numPr>
              <w:ind w:firstLineChars="0"/>
              <w:jc w:val="left"/>
              <w:rPr>
                <w:rStyle w:val="af6"/>
                <w:rFonts w:eastAsia="宋体"/>
                <w:rPrChange w:id="15405" w:author="raye" w:date="2018-08-10T19:15:00Z">
                  <w:rPr>
                    <w:rFonts w:ascii="Calibri" w:eastAsia="宋体" w:hAnsi="Calibri" w:cstheme="minorHAnsi"/>
                    <w:kern w:val="0"/>
                    <w:szCs w:val="21"/>
                  </w:rPr>
                </w:rPrChange>
              </w:rPr>
            </w:pPr>
            <w:r w:rsidRPr="00745445">
              <w:rPr>
                <w:rStyle w:val="af6"/>
                <w:rFonts w:eastAsia="宋体"/>
                <w:rPrChange w:id="15406" w:author="raye" w:date="2018-08-10T19:15:00Z">
                  <w:rPr>
                    <w:rFonts w:ascii="Calibri" w:eastAsia="宋体" w:hAnsi="Calibri" w:cstheme="minorHAnsi"/>
                    <w:kern w:val="0"/>
                    <w:szCs w:val="21"/>
                  </w:rPr>
                </w:rPrChange>
              </w:rPr>
              <w:t>Pending Compliance Analyst Review</w:t>
            </w:r>
          </w:p>
          <w:p w14:paraId="4AB9CB66" w14:textId="77777777" w:rsidR="00F7260B" w:rsidRPr="00745445" w:rsidRDefault="00F7260B" w:rsidP="00022A05">
            <w:pPr>
              <w:pStyle w:val="a0"/>
              <w:widowControl/>
              <w:numPr>
                <w:ilvl w:val="0"/>
                <w:numId w:val="102"/>
              </w:numPr>
              <w:ind w:firstLineChars="0"/>
              <w:jc w:val="left"/>
              <w:rPr>
                <w:rStyle w:val="af6"/>
                <w:rFonts w:eastAsia="宋体"/>
                <w:rPrChange w:id="15407" w:author="raye" w:date="2018-08-10T19:15:00Z">
                  <w:rPr>
                    <w:rFonts w:ascii="Calibri" w:eastAsia="宋体" w:hAnsi="Calibri" w:cstheme="minorHAnsi"/>
                    <w:kern w:val="0"/>
                    <w:szCs w:val="21"/>
                  </w:rPr>
                </w:rPrChange>
              </w:rPr>
            </w:pPr>
            <w:r w:rsidRPr="00745445">
              <w:rPr>
                <w:rStyle w:val="af6"/>
                <w:rFonts w:eastAsia="宋体"/>
                <w:rPrChange w:id="15408" w:author="raye" w:date="2018-08-10T19:15:00Z">
                  <w:rPr>
                    <w:rFonts w:ascii="Calibri" w:eastAsia="宋体" w:hAnsi="Calibri" w:cstheme="minorHAnsi"/>
                    <w:kern w:val="0"/>
                    <w:szCs w:val="21"/>
                  </w:rPr>
                </w:rPrChange>
              </w:rPr>
              <w:t>Under Compliance Analyst Review</w:t>
            </w:r>
          </w:p>
          <w:p w14:paraId="54BCD1EF" w14:textId="77777777" w:rsidR="00F7260B" w:rsidRPr="00745445" w:rsidRDefault="00F7260B">
            <w:pPr>
              <w:widowControl/>
              <w:jc w:val="left"/>
              <w:rPr>
                <w:rStyle w:val="af6"/>
                <w:rFonts w:eastAsia="宋体"/>
                <w:rPrChange w:id="15409" w:author="raye" w:date="2018-08-10T19:15:00Z">
                  <w:rPr>
                    <w:rFonts w:ascii="Calibri" w:eastAsia="宋体" w:hAnsi="Calibri" w:cstheme="minorHAnsi"/>
                    <w:kern w:val="0"/>
                    <w:szCs w:val="21"/>
                  </w:rPr>
                </w:rPrChange>
              </w:rPr>
            </w:pPr>
          </w:p>
        </w:tc>
      </w:tr>
      <w:tr w:rsidR="00F7260B" w:rsidRPr="00745445" w14:paraId="6DC13252"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2CDFF7" w14:textId="77777777" w:rsidR="00F7260B" w:rsidRPr="00745445" w:rsidRDefault="00F7260B">
            <w:pPr>
              <w:widowControl/>
              <w:jc w:val="left"/>
              <w:rPr>
                <w:rStyle w:val="af6"/>
                <w:rFonts w:eastAsia="宋体"/>
                <w:rPrChange w:id="15410"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98D1E2" w14:textId="77777777" w:rsidR="00F7260B" w:rsidRPr="00745445" w:rsidRDefault="00F7260B">
            <w:pPr>
              <w:widowControl/>
              <w:jc w:val="left"/>
              <w:rPr>
                <w:rStyle w:val="af6"/>
                <w:rFonts w:eastAsia="宋体"/>
                <w:rPrChange w:id="15411"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70B8AC0E" w14:textId="77777777" w:rsidR="00F7260B" w:rsidRPr="00745445" w:rsidRDefault="00F7260B">
            <w:pPr>
              <w:widowControl/>
              <w:jc w:val="left"/>
              <w:rPr>
                <w:rStyle w:val="af6"/>
                <w:rFonts w:eastAsia="宋体"/>
                <w:rPrChange w:id="15412" w:author="raye" w:date="2018-08-10T19:15:00Z">
                  <w:rPr>
                    <w:rFonts w:ascii="Calibri" w:eastAsia="宋体" w:hAnsi="Calibri" w:cstheme="minorHAnsi"/>
                    <w:kern w:val="0"/>
                    <w:szCs w:val="21"/>
                  </w:rPr>
                </w:rPrChange>
              </w:rPr>
            </w:pPr>
            <w:r w:rsidRPr="00745445">
              <w:rPr>
                <w:rStyle w:val="af6"/>
                <w:rFonts w:eastAsia="宋体"/>
                <w:rPrChange w:id="15413" w:author="raye" w:date="2018-08-10T19:15:00Z">
                  <w:rPr>
                    <w:rFonts w:ascii="Calibri" w:eastAsia="宋体" w:hAnsi="Calibri" w:cstheme="minorHAnsi"/>
                    <w:kern w:val="0"/>
                    <w:szCs w:val="21"/>
                  </w:rPr>
                </w:rPrChange>
              </w:rPr>
              <w:t>Detail Page &gt;&gt;Confirms Case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77AD96EF" w14:textId="77777777" w:rsidR="00F7260B" w:rsidRPr="00745445" w:rsidRDefault="00F7260B">
            <w:pPr>
              <w:widowControl/>
              <w:jc w:val="left"/>
              <w:rPr>
                <w:rStyle w:val="af6"/>
                <w:rFonts w:eastAsia="宋体"/>
                <w:rPrChange w:id="15414" w:author="raye" w:date="2018-08-10T19:15:00Z">
                  <w:rPr>
                    <w:rFonts w:ascii="Calibri" w:eastAsia="宋体" w:hAnsi="Calibri" w:cstheme="minorHAnsi"/>
                    <w:kern w:val="0"/>
                    <w:szCs w:val="21"/>
                  </w:rPr>
                </w:rPrChange>
              </w:rPr>
            </w:pPr>
            <w:r w:rsidRPr="00745445">
              <w:rPr>
                <w:rStyle w:val="af6"/>
                <w:rFonts w:eastAsia="宋体"/>
                <w:rPrChange w:id="15415"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tcPr>
          <w:p w14:paraId="598446C8" w14:textId="77777777" w:rsidR="00F7260B" w:rsidRPr="00745445" w:rsidRDefault="00F7260B">
            <w:pPr>
              <w:widowControl/>
              <w:jc w:val="left"/>
              <w:rPr>
                <w:rStyle w:val="af6"/>
                <w:rFonts w:eastAsia="宋体"/>
                <w:rPrChange w:id="15416" w:author="raye" w:date="2018-08-10T19:15:00Z">
                  <w:rPr>
                    <w:rFonts w:ascii="Calibri" w:eastAsia="宋体" w:hAnsi="Calibri" w:cstheme="minorHAnsi"/>
                    <w:kern w:val="0"/>
                    <w:szCs w:val="21"/>
                  </w:rPr>
                </w:rPrChange>
              </w:rPr>
            </w:pPr>
            <w:r w:rsidRPr="00745445">
              <w:rPr>
                <w:rStyle w:val="af6"/>
                <w:rFonts w:eastAsia="宋体"/>
                <w:rPrChange w:id="15417" w:author="raye" w:date="2018-08-10T19:15:00Z">
                  <w:rPr>
                    <w:rFonts w:ascii="Calibri" w:eastAsia="宋体" w:hAnsi="Calibri" w:cstheme="minorHAnsi"/>
                    <w:kern w:val="0"/>
                    <w:szCs w:val="21"/>
                  </w:rPr>
                </w:rPrChange>
              </w:rPr>
              <w:t>Assign button disapper</w:t>
            </w:r>
          </w:p>
          <w:p w14:paraId="429C5F84" w14:textId="77777777" w:rsidR="00F7260B" w:rsidRPr="00745445" w:rsidRDefault="00F7260B">
            <w:pPr>
              <w:widowControl/>
              <w:jc w:val="left"/>
              <w:rPr>
                <w:rStyle w:val="af6"/>
                <w:rFonts w:eastAsia="宋体"/>
                <w:rPrChange w:id="15418" w:author="raye" w:date="2018-08-10T19:15:00Z">
                  <w:rPr>
                    <w:rFonts w:ascii="Calibri" w:eastAsia="宋体" w:hAnsi="Calibri" w:cstheme="minorHAnsi"/>
                    <w:kern w:val="0"/>
                    <w:szCs w:val="21"/>
                  </w:rPr>
                </w:rPrChange>
              </w:rPr>
            </w:pPr>
            <w:r w:rsidRPr="00745445">
              <w:rPr>
                <w:rStyle w:val="af6"/>
                <w:rFonts w:eastAsia="宋体"/>
                <w:rPrChange w:id="15419" w:author="raye" w:date="2018-08-10T19:15:00Z">
                  <w:rPr>
                    <w:rFonts w:ascii="Calibri" w:eastAsia="宋体" w:hAnsi="Calibri" w:cstheme="minorHAnsi"/>
                    <w:kern w:val="0"/>
                    <w:szCs w:val="21"/>
                  </w:rPr>
                </w:rPrChange>
              </w:rPr>
              <w:t>All Forms is no longer allow edited</w:t>
            </w:r>
          </w:p>
          <w:p w14:paraId="04092446" w14:textId="77777777" w:rsidR="00F7260B" w:rsidRPr="00745445" w:rsidRDefault="00F7260B">
            <w:pPr>
              <w:widowControl/>
              <w:jc w:val="left"/>
              <w:rPr>
                <w:rStyle w:val="af6"/>
                <w:rFonts w:eastAsia="宋体"/>
                <w:rPrChange w:id="15420" w:author="raye" w:date="2018-08-10T19:15:00Z">
                  <w:rPr>
                    <w:rFonts w:ascii="Calibri" w:eastAsia="宋体" w:hAnsi="Calibri" w:cstheme="minorHAnsi"/>
                    <w:kern w:val="0"/>
                    <w:szCs w:val="21"/>
                  </w:rPr>
                </w:rPrChange>
              </w:rPr>
            </w:pPr>
          </w:p>
        </w:tc>
      </w:tr>
      <w:tr w:rsidR="00F7260B" w:rsidRPr="00745445" w14:paraId="62F1D736"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B46A07" w14:textId="77777777" w:rsidR="00F7260B" w:rsidRPr="00745445" w:rsidRDefault="00F7260B">
            <w:pPr>
              <w:widowControl/>
              <w:jc w:val="left"/>
              <w:rPr>
                <w:rStyle w:val="af6"/>
                <w:rFonts w:eastAsia="宋体"/>
                <w:rPrChange w:id="15421"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F545A4B" w14:textId="77777777" w:rsidR="00F7260B" w:rsidRPr="00745445" w:rsidRDefault="00F7260B">
            <w:pPr>
              <w:widowControl/>
              <w:jc w:val="left"/>
              <w:rPr>
                <w:rStyle w:val="af6"/>
                <w:rFonts w:eastAsia="宋体"/>
                <w:rPrChange w:id="15422"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7218E195" w14:textId="77777777" w:rsidR="00F7260B" w:rsidRPr="00745445" w:rsidRDefault="00F7260B">
            <w:pPr>
              <w:widowControl/>
              <w:jc w:val="left"/>
              <w:rPr>
                <w:rStyle w:val="af6"/>
                <w:rFonts w:eastAsia="宋体"/>
                <w:rPrChange w:id="15423" w:author="raye" w:date="2018-08-10T19:15:00Z">
                  <w:rPr>
                    <w:rFonts w:ascii="Calibri" w:eastAsia="宋体" w:hAnsi="Calibri" w:cstheme="minorHAnsi"/>
                    <w:kern w:val="0"/>
                    <w:szCs w:val="21"/>
                  </w:rPr>
                </w:rPrChange>
              </w:rPr>
            </w:pPr>
            <w:r w:rsidRPr="00745445">
              <w:rPr>
                <w:rStyle w:val="af6"/>
                <w:rFonts w:eastAsia="宋体"/>
                <w:rPrChange w:id="15424" w:author="raye" w:date="2018-08-10T19:15:00Z">
                  <w:rPr>
                    <w:rFonts w:ascii="Calibri" w:eastAsia="宋体" w:hAnsi="Calibri" w:cstheme="minorHAnsi"/>
                    <w:kern w:val="0"/>
                    <w:szCs w:val="21"/>
                  </w:rPr>
                </w:rPrChange>
              </w:rPr>
              <w:t>Checking &amp; Evidence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3F931860" w14:textId="77777777" w:rsidR="00F7260B" w:rsidRPr="00745445" w:rsidRDefault="00F7260B">
            <w:pPr>
              <w:widowControl/>
              <w:jc w:val="left"/>
              <w:rPr>
                <w:rStyle w:val="af6"/>
                <w:rFonts w:eastAsia="宋体"/>
                <w:rPrChange w:id="15425" w:author="raye" w:date="2018-08-10T19:15:00Z">
                  <w:rPr>
                    <w:rFonts w:ascii="Calibri" w:eastAsia="宋体" w:hAnsi="Calibri" w:cstheme="minorHAnsi"/>
                    <w:kern w:val="0"/>
                    <w:szCs w:val="21"/>
                  </w:rPr>
                </w:rPrChange>
              </w:rPr>
            </w:pPr>
            <w:r w:rsidRPr="00745445">
              <w:rPr>
                <w:rStyle w:val="af6"/>
                <w:rFonts w:eastAsia="宋体"/>
                <w:rPrChange w:id="15426"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091AEF79" w14:textId="77777777" w:rsidR="00F7260B" w:rsidRPr="00745445" w:rsidRDefault="00F7260B" w:rsidP="00022A05">
            <w:pPr>
              <w:pStyle w:val="a0"/>
              <w:widowControl/>
              <w:numPr>
                <w:ilvl w:val="0"/>
                <w:numId w:val="102"/>
              </w:numPr>
              <w:ind w:firstLineChars="0"/>
              <w:jc w:val="left"/>
              <w:rPr>
                <w:rStyle w:val="af6"/>
                <w:rFonts w:eastAsia="宋体"/>
                <w:rPrChange w:id="15427" w:author="raye" w:date="2018-08-10T19:15:00Z">
                  <w:rPr>
                    <w:rFonts w:ascii="Calibri" w:eastAsia="宋体" w:hAnsi="Calibri" w:cstheme="minorHAnsi"/>
                    <w:kern w:val="0"/>
                    <w:szCs w:val="21"/>
                  </w:rPr>
                </w:rPrChange>
              </w:rPr>
            </w:pPr>
            <w:r w:rsidRPr="00745445">
              <w:rPr>
                <w:rStyle w:val="af6"/>
                <w:rFonts w:eastAsia="宋体"/>
                <w:rPrChange w:id="15428" w:author="raye" w:date="2018-08-10T19:15:00Z">
                  <w:rPr>
                    <w:rFonts w:ascii="Calibri" w:eastAsia="宋体" w:hAnsi="Calibri" w:cstheme="minorHAnsi"/>
                    <w:kern w:val="0"/>
                    <w:szCs w:val="21"/>
                  </w:rPr>
                </w:rPrChange>
              </w:rPr>
              <w:t>Evidence Management (Editable)</w:t>
            </w:r>
          </w:p>
          <w:p w14:paraId="6961AB34" w14:textId="77777777" w:rsidR="00F7260B" w:rsidRPr="00745445" w:rsidRDefault="00F7260B" w:rsidP="00022A05">
            <w:pPr>
              <w:pStyle w:val="a0"/>
              <w:widowControl/>
              <w:numPr>
                <w:ilvl w:val="0"/>
                <w:numId w:val="102"/>
              </w:numPr>
              <w:ind w:firstLineChars="0"/>
              <w:jc w:val="left"/>
              <w:rPr>
                <w:rStyle w:val="af6"/>
                <w:rFonts w:eastAsia="宋体"/>
                <w:rPrChange w:id="15429" w:author="raye" w:date="2018-08-10T19:15:00Z">
                  <w:rPr>
                    <w:rFonts w:ascii="Calibri" w:eastAsia="宋体" w:hAnsi="Calibri" w:cstheme="minorHAnsi"/>
                    <w:kern w:val="0"/>
                    <w:szCs w:val="21"/>
                  </w:rPr>
                </w:rPrChange>
              </w:rPr>
            </w:pPr>
            <w:r w:rsidRPr="00745445">
              <w:rPr>
                <w:rStyle w:val="af6"/>
                <w:rFonts w:eastAsia="宋体"/>
                <w:rPrChange w:id="15430" w:author="raye" w:date="2018-08-10T19:15:00Z">
                  <w:rPr>
                    <w:rFonts w:ascii="Calibri" w:eastAsia="宋体" w:hAnsi="Calibri" w:cstheme="minorHAnsi"/>
                    <w:kern w:val="0"/>
                    <w:szCs w:val="21"/>
                  </w:rPr>
                </w:rPrChange>
              </w:rPr>
              <w:t>Check (NOT Editable)</w:t>
            </w:r>
          </w:p>
        </w:tc>
      </w:tr>
      <w:tr w:rsidR="00F7260B" w:rsidRPr="00745445" w14:paraId="7CFD8DDE" w14:textId="77777777" w:rsidTr="00F7260B">
        <w:trPr>
          <w:trHeight w:val="570"/>
        </w:trPr>
        <w:tc>
          <w:tcPr>
            <w:tcW w:w="1112" w:type="dxa"/>
            <w:vMerge w:val="restart"/>
            <w:tcBorders>
              <w:top w:val="single" w:sz="4" w:space="0" w:color="auto"/>
              <w:left w:val="single" w:sz="4" w:space="0" w:color="auto"/>
              <w:bottom w:val="single" w:sz="4" w:space="0" w:color="auto"/>
              <w:right w:val="single" w:sz="4" w:space="0" w:color="auto"/>
            </w:tcBorders>
            <w:vAlign w:val="center"/>
            <w:hideMark/>
          </w:tcPr>
          <w:p w14:paraId="72DA0CFA" w14:textId="77777777" w:rsidR="00F7260B" w:rsidRPr="00745445" w:rsidRDefault="00F7260B">
            <w:pPr>
              <w:widowControl/>
              <w:jc w:val="center"/>
              <w:rPr>
                <w:rStyle w:val="af6"/>
                <w:rFonts w:eastAsia="宋体"/>
                <w:rPrChange w:id="15431" w:author="raye" w:date="2018-08-10T19:15:00Z">
                  <w:rPr>
                    <w:rFonts w:ascii="Calibri" w:eastAsia="宋体" w:hAnsi="Calibri" w:cstheme="minorHAnsi"/>
                    <w:kern w:val="0"/>
                    <w:szCs w:val="21"/>
                  </w:rPr>
                </w:rPrChange>
              </w:rPr>
            </w:pPr>
            <w:r w:rsidRPr="00745445">
              <w:rPr>
                <w:rStyle w:val="af6"/>
                <w:rFonts w:eastAsia="宋体"/>
                <w:rPrChange w:id="15432" w:author="raye" w:date="2018-08-10T19:15:00Z">
                  <w:rPr>
                    <w:rFonts w:ascii="Calibri" w:eastAsia="宋体" w:hAnsi="Calibri" w:cstheme="minorHAnsi"/>
                    <w:kern w:val="0"/>
                    <w:szCs w:val="21"/>
                  </w:rPr>
                </w:rPrChange>
              </w:rPr>
              <w:t>11</w:t>
            </w:r>
          </w:p>
        </w:tc>
        <w:tc>
          <w:tcPr>
            <w:tcW w:w="1611" w:type="dxa"/>
            <w:vMerge w:val="restart"/>
            <w:tcBorders>
              <w:top w:val="single" w:sz="4" w:space="0" w:color="auto"/>
              <w:left w:val="single" w:sz="4" w:space="0" w:color="auto"/>
              <w:bottom w:val="single" w:sz="4" w:space="0" w:color="auto"/>
              <w:right w:val="single" w:sz="4" w:space="0" w:color="auto"/>
            </w:tcBorders>
            <w:vAlign w:val="center"/>
            <w:hideMark/>
          </w:tcPr>
          <w:p w14:paraId="3230D546" w14:textId="77777777" w:rsidR="00F7260B" w:rsidRPr="00745445" w:rsidRDefault="00F7260B">
            <w:pPr>
              <w:widowControl/>
              <w:jc w:val="left"/>
              <w:rPr>
                <w:rStyle w:val="af6"/>
                <w:rFonts w:eastAsia="宋体"/>
                <w:rPrChange w:id="15433" w:author="raye" w:date="2018-08-10T19:15:00Z">
                  <w:rPr>
                    <w:rFonts w:ascii="Calibri" w:eastAsia="宋体" w:hAnsi="Calibri" w:cstheme="minorHAnsi"/>
                    <w:kern w:val="0"/>
                    <w:szCs w:val="21"/>
                  </w:rPr>
                </w:rPrChange>
              </w:rPr>
            </w:pPr>
            <w:r w:rsidRPr="00745445">
              <w:rPr>
                <w:rStyle w:val="af6"/>
                <w:rFonts w:eastAsia="宋体"/>
                <w:rPrChange w:id="15434" w:author="raye" w:date="2018-08-10T19:15:00Z">
                  <w:rPr>
                    <w:rFonts w:ascii="Calibri" w:eastAsia="宋体" w:hAnsi="Calibri" w:cstheme="minorHAnsi"/>
                    <w:kern w:val="0"/>
                    <w:szCs w:val="21"/>
                  </w:rPr>
                </w:rPrChange>
              </w:rPr>
              <w:t>After CA processed and sent it over</w:t>
            </w:r>
          </w:p>
        </w:tc>
        <w:tc>
          <w:tcPr>
            <w:tcW w:w="1908" w:type="dxa"/>
            <w:tcBorders>
              <w:top w:val="single" w:sz="4" w:space="0" w:color="auto"/>
              <w:left w:val="single" w:sz="4" w:space="0" w:color="auto"/>
              <w:bottom w:val="single" w:sz="4" w:space="0" w:color="auto"/>
              <w:right w:val="single" w:sz="4" w:space="0" w:color="auto"/>
            </w:tcBorders>
            <w:vAlign w:val="center"/>
            <w:hideMark/>
          </w:tcPr>
          <w:p w14:paraId="16729B0D" w14:textId="77777777" w:rsidR="00F7260B" w:rsidRPr="00745445" w:rsidRDefault="00F7260B">
            <w:pPr>
              <w:widowControl/>
              <w:jc w:val="left"/>
              <w:rPr>
                <w:rStyle w:val="af6"/>
                <w:rFonts w:eastAsia="宋体"/>
                <w:rPrChange w:id="15435" w:author="raye" w:date="2018-08-10T19:15:00Z">
                  <w:rPr>
                    <w:rFonts w:ascii="Calibri" w:eastAsia="宋体" w:hAnsi="Calibri" w:cstheme="minorHAnsi"/>
                    <w:kern w:val="0"/>
                    <w:szCs w:val="21"/>
                  </w:rPr>
                </w:rPrChange>
              </w:rPr>
            </w:pPr>
            <w:r w:rsidRPr="00745445">
              <w:rPr>
                <w:rStyle w:val="af6"/>
                <w:rFonts w:eastAsia="宋体"/>
                <w:rPrChange w:id="15436" w:author="raye" w:date="2018-08-10T19:15:00Z">
                  <w:rPr>
                    <w:rFonts w:ascii="Calibri" w:eastAsia="宋体" w:hAnsi="Calibri" w:cstheme="minorHAnsi"/>
                    <w:kern w:val="0"/>
                    <w:szCs w:val="21"/>
                  </w:rPr>
                </w:rPrChange>
              </w:rPr>
              <w:t>To Do List</w:t>
            </w:r>
          </w:p>
        </w:tc>
        <w:tc>
          <w:tcPr>
            <w:tcW w:w="1900" w:type="dxa"/>
            <w:tcBorders>
              <w:top w:val="single" w:sz="4" w:space="0" w:color="auto"/>
              <w:left w:val="single" w:sz="4" w:space="0" w:color="auto"/>
              <w:bottom w:val="single" w:sz="4" w:space="0" w:color="auto"/>
              <w:right w:val="single" w:sz="4" w:space="0" w:color="auto"/>
            </w:tcBorders>
            <w:vAlign w:val="center"/>
            <w:hideMark/>
          </w:tcPr>
          <w:p w14:paraId="45B2F32D" w14:textId="77777777" w:rsidR="00F7260B" w:rsidRPr="00745445" w:rsidRDefault="00F7260B">
            <w:pPr>
              <w:widowControl/>
              <w:jc w:val="left"/>
              <w:rPr>
                <w:rStyle w:val="af6"/>
                <w:rFonts w:eastAsia="宋体"/>
                <w:rPrChange w:id="15437" w:author="raye" w:date="2018-08-10T19:15:00Z">
                  <w:rPr>
                    <w:rFonts w:ascii="Calibri" w:eastAsia="宋体" w:hAnsi="Calibri" w:cstheme="minorHAnsi"/>
                    <w:kern w:val="0"/>
                    <w:szCs w:val="21"/>
                  </w:rPr>
                </w:rPrChange>
              </w:rPr>
            </w:pPr>
            <w:r w:rsidRPr="00745445">
              <w:rPr>
                <w:rStyle w:val="af6"/>
                <w:rFonts w:eastAsia="宋体"/>
                <w:rPrChange w:id="15438"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7D27DAB0" w14:textId="77777777" w:rsidR="00F7260B" w:rsidRPr="00745445" w:rsidRDefault="00F7260B">
            <w:pPr>
              <w:widowControl/>
              <w:jc w:val="left"/>
              <w:rPr>
                <w:rStyle w:val="af6"/>
                <w:rFonts w:eastAsia="宋体"/>
                <w:rPrChange w:id="15439" w:author="raye" w:date="2018-08-10T19:15:00Z">
                  <w:rPr>
                    <w:rFonts w:ascii="Calibri" w:eastAsia="宋体" w:hAnsi="Calibri" w:cstheme="minorHAnsi"/>
                    <w:kern w:val="0"/>
                    <w:szCs w:val="21"/>
                  </w:rPr>
                </w:rPrChange>
              </w:rPr>
            </w:pPr>
            <w:r w:rsidRPr="00745445">
              <w:rPr>
                <w:rStyle w:val="af6"/>
                <w:rFonts w:eastAsia="宋体"/>
                <w:rPrChange w:id="15440" w:author="raye" w:date="2018-08-10T19:15:00Z">
                  <w:rPr>
                    <w:rFonts w:ascii="Calibri" w:eastAsia="宋体" w:hAnsi="Calibri" w:cstheme="minorHAnsi"/>
                    <w:kern w:val="0"/>
                    <w:szCs w:val="21"/>
                  </w:rPr>
                </w:rPrChange>
              </w:rPr>
              <w:t>Check</w:t>
            </w:r>
          </w:p>
        </w:tc>
      </w:tr>
      <w:tr w:rsidR="00F7260B" w:rsidRPr="00745445" w14:paraId="33D62224"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386846" w14:textId="77777777" w:rsidR="00F7260B" w:rsidRPr="00745445" w:rsidRDefault="00F7260B">
            <w:pPr>
              <w:widowControl/>
              <w:jc w:val="left"/>
              <w:rPr>
                <w:rStyle w:val="af6"/>
                <w:rFonts w:eastAsia="宋体"/>
                <w:rPrChange w:id="15441"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D050B30" w14:textId="77777777" w:rsidR="00F7260B" w:rsidRPr="00745445" w:rsidRDefault="00F7260B">
            <w:pPr>
              <w:widowControl/>
              <w:jc w:val="left"/>
              <w:rPr>
                <w:rStyle w:val="af6"/>
                <w:rFonts w:eastAsia="宋体"/>
                <w:rPrChange w:id="15442"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258B0E66" w14:textId="77777777" w:rsidR="00F7260B" w:rsidRPr="00745445" w:rsidRDefault="00F7260B">
            <w:pPr>
              <w:widowControl/>
              <w:jc w:val="left"/>
              <w:rPr>
                <w:rStyle w:val="af6"/>
                <w:rFonts w:eastAsia="宋体"/>
                <w:rPrChange w:id="15443" w:author="raye" w:date="2018-08-10T19:15:00Z">
                  <w:rPr>
                    <w:rFonts w:ascii="Calibri" w:eastAsia="宋体" w:hAnsi="Calibri" w:cstheme="minorHAnsi"/>
                    <w:kern w:val="0"/>
                    <w:szCs w:val="21"/>
                  </w:rPr>
                </w:rPrChange>
              </w:rPr>
            </w:pPr>
            <w:r w:rsidRPr="00745445">
              <w:rPr>
                <w:rStyle w:val="af6"/>
                <w:rFonts w:eastAsia="宋体"/>
                <w:rPrChange w:id="15444" w:author="raye" w:date="2018-08-10T19:15:00Z">
                  <w:rPr>
                    <w:rFonts w:ascii="Calibri" w:eastAsia="宋体" w:hAnsi="Calibri" w:cstheme="minorHAnsi"/>
                    <w:kern w:val="0"/>
                    <w:szCs w:val="21"/>
                  </w:rPr>
                </w:rPrChange>
              </w:rPr>
              <w:t>Detail Page&gt;&gt; Status</w:t>
            </w:r>
          </w:p>
        </w:tc>
        <w:tc>
          <w:tcPr>
            <w:tcW w:w="1900" w:type="dxa"/>
            <w:tcBorders>
              <w:top w:val="single" w:sz="4" w:space="0" w:color="auto"/>
              <w:left w:val="single" w:sz="4" w:space="0" w:color="auto"/>
              <w:bottom w:val="single" w:sz="4" w:space="0" w:color="auto"/>
              <w:right w:val="single" w:sz="4" w:space="0" w:color="auto"/>
            </w:tcBorders>
            <w:vAlign w:val="center"/>
          </w:tcPr>
          <w:p w14:paraId="62B4305A" w14:textId="77777777" w:rsidR="00F7260B" w:rsidRPr="00745445" w:rsidRDefault="00F7260B">
            <w:pPr>
              <w:widowControl/>
              <w:jc w:val="left"/>
              <w:rPr>
                <w:rStyle w:val="af6"/>
                <w:rFonts w:eastAsia="宋体"/>
                <w:rPrChange w:id="15445" w:author="raye" w:date="2018-08-10T19:15:00Z">
                  <w:rPr>
                    <w:rFonts w:ascii="Calibri" w:eastAsia="宋体" w:hAnsi="Calibri" w:cstheme="minorHAnsi"/>
                    <w:kern w:val="0"/>
                    <w:szCs w:val="21"/>
                  </w:rPr>
                </w:rPrChange>
              </w:rPr>
            </w:pPr>
          </w:p>
        </w:tc>
        <w:tc>
          <w:tcPr>
            <w:tcW w:w="2791" w:type="dxa"/>
            <w:tcBorders>
              <w:top w:val="single" w:sz="4" w:space="0" w:color="auto"/>
              <w:left w:val="single" w:sz="4" w:space="0" w:color="auto"/>
              <w:bottom w:val="single" w:sz="4" w:space="0" w:color="auto"/>
              <w:right w:val="single" w:sz="4" w:space="0" w:color="auto"/>
            </w:tcBorders>
            <w:vAlign w:val="center"/>
            <w:hideMark/>
          </w:tcPr>
          <w:p w14:paraId="35AFC99B" w14:textId="77777777" w:rsidR="00F7260B" w:rsidRPr="00745445" w:rsidRDefault="00F7260B" w:rsidP="00022A05">
            <w:pPr>
              <w:pStyle w:val="a0"/>
              <w:widowControl/>
              <w:numPr>
                <w:ilvl w:val="0"/>
                <w:numId w:val="102"/>
              </w:numPr>
              <w:ind w:firstLineChars="0"/>
              <w:jc w:val="left"/>
              <w:rPr>
                <w:rStyle w:val="af6"/>
                <w:rFonts w:eastAsia="宋体"/>
                <w:rPrChange w:id="15446" w:author="raye" w:date="2018-08-10T19:15:00Z">
                  <w:rPr>
                    <w:rFonts w:ascii="Calibri" w:eastAsia="宋体" w:hAnsi="Calibri" w:cstheme="minorHAnsi"/>
                    <w:kern w:val="0"/>
                    <w:szCs w:val="21"/>
                  </w:rPr>
                </w:rPrChange>
              </w:rPr>
            </w:pPr>
            <w:r w:rsidRPr="00745445">
              <w:rPr>
                <w:rStyle w:val="af6"/>
                <w:rFonts w:eastAsia="宋体"/>
                <w:rPrChange w:id="15447" w:author="raye" w:date="2018-08-10T19:15:00Z">
                  <w:rPr>
                    <w:rFonts w:ascii="Calibri" w:eastAsia="宋体" w:hAnsi="Calibri" w:cstheme="minorHAnsi"/>
                    <w:kern w:val="0"/>
                    <w:szCs w:val="21"/>
                  </w:rPr>
                </w:rPrChange>
              </w:rPr>
              <w:t>Under Compliance Supervisor Review</w:t>
            </w:r>
          </w:p>
        </w:tc>
      </w:tr>
      <w:tr w:rsidR="00F7260B" w:rsidRPr="00745445" w14:paraId="3AA26FA4"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E888F5" w14:textId="77777777" w:rsidR="00F7260B" w:rsidRPr="00745445" w:rsidRDefault="00F7260B">
            <w:pPr>
              <w:widowControl/>
              <w:jc w:val="left"/>
              <w:rPr>
                <w:rStyle w:val="af6"/>
                <w:rFonts w:eastAsia="宋体"/>
                <w:rPrChange w:id="15448"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DAFC97" w14:textId="77777777" w:rsidR="00F7260B" w:rsidRPr="00745445" w:rsidRDefault="00F7260B">
            <w:pPr>
              <w:widowControl/>
              <w:jc w:val="left"/>
              <w:rPr>
                <w:rStyle w:val="af6"/>
                <w:rFonts w:eastAsia="宋体"/>
                <w:rPrChange w:id="15449" w:author="raye" w:date="2018-08-10T19:15:00Z">
                  <w:rPr>
                    <w:rFonts w:ascii="Calibri" w:eastAsia="宋体" w:hAnsi="Calibri" w:cstheme="minorHAnsi"/>
                    <w:kern w:val="0"/>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vAlign w:val="center"/>
            <w:hideMark/>
          </w:tcPr>
          <w:p w14:paraId="2B1901AD" w14:textId="77777777" w:rsidR="00F7260B" w:rsidRPr="00745445" w:rsidRDefault="00F7260B">
            <w:pPr>
              <w:widowControl/>
              <w:jc w:val="left"/>
              <w:rPr>
                <w:rStyle w:val="af6"/>
                <w:rFonts w:eastAsia="宋体"/>
                <w:rPrChange w:id="15450" w:author="raye" w:date="2018-08-10T19:15:00Z">
                  <w:rPr>
                    <w:rFonts w:ascii="Calibri" w:eastAsia="宋体" w:hAnsi="Calibri" w:cstheme="minorHAnsi"/>
                    <w:kern w:val="0"/>
                    <w:szCs w:val="21"/>
                  </w:rPr>
                </w:rPrChange>
              </w:rPr>
            </w:pPr>
            <w:r w:rsidRPr="00745445">
              <w:rPr>
                <w:rStyle w:val="af6"/>
                <w:rFonts w:eastAsia="宋体"/>
                <w:rPrChange w:id="15451" w:author="raye" w:date="2018-08-10T19:15:00Z">
                  <w:rPr>
                    <w:rFonts w:ascii="Calibri" w:eastAsia="宋体" w:hAnsi="Calibri" w:cstheme="minorHAnsi"/>
                    <w:kern w:val="0"/>
                    <w:szCs w:val="21"/>
                  </w:rPr>
                </w:rPrChange>
              </w:rPr>
              <w:t>Confirms Case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796214FF" w14:textId="77777777" w:rsidR="00F7260B" w:rsidRPr="00745445" w:rsidRDefault="00F7260B">
            <w:pPr>
              <w:widowControl/>
              <w:jc w:val="left"/>
              <w:rPr>
                <w:rStyle w:val="af6"/>
                <w:rFonts w:eastAsia="宋体"/>
                <w:rPrChange w:id="15452" w:author="raye" w:date="2018-08-10T19:15:00Z">
                  <w:rPr>
                    <w:rFonts w:ascii="Calibri" w:eastAsia="宋体" w:hAnsi="Calibri" w:cstheme="minorHAnsi"/>
                    <w:kern w:val="0"/>
                    <w:szCs w:val="21"/>
                  </w:rPr>
                </w:rPrChange>
              </w:rPr>
            </w:pPr>
            <w:r w:rsidRPr="00745445">
              <w:rPr>
                <w:rStyle w:val="af6"/>
                <w:rFonts w:eastAsia="宋体"/>
                <w:rPrChange w:id="15453" w:author="raye" w:date="2018-08-10T19:15:00Z">
                  <w:rPr>
                    <w:rFonts w:ascii="Calibri" w:eastAsia="宋体" w:hAnsi="Calibri" w:cstheme="minorHAnsi"/>
                    <w:kern w:val="0"/>
                    <w:szCs w:val="21"/>
                  </w:rPr>
                </w:rPrChange>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42CC81F5" w14:textId="48C2CA58" w:rsidR="00F7260B" w:rsidRPr="00745445" w:rsidRDefault="00F7260B" w:rsidP="002370DE">
            <w:pPr>
              <w:widowControl/>
              <w:jc w:val="left"/>
              <w:rPr>
                <w:rStyle w:val="af6"/>
                <w:rFonts w:eastAsia="宋体"/>
                <w:rPrChange w:id="15454" w:author="raye" w:date="2018-08-10T19:15:00Z">
                  <w:rPr>
                    <w:rFonts w:ascii="Calibri" w:eastAsia="宋体" w:hAnsi="Calibri" w:cstheme="minorHAnsi"/>
                    <w:kern w:val="0"/>
                    <w:szCs w:val="21"/>
                  </w:rPr>
                </w:rPrChange>
              </w:rPr>
              <w:pPrChange w:id="15455" w:author="raye" w:date="2018-08-10T19:18:00Z">
                <w:pPr>
                  <w:widowControl/>
                  <w:jc w:val="left"/>
                </w:pPr>
              </w:pPrChange>
            </w:pPr>
            <w:r w:rsidRPr="00745445">
              <w:rPr>
                <w:rStyle w:val="af6"/>
                <w:rFonts w:eastAsiaTheme="minorEastAsia"/>
                <w:rPrChange w:id="15456" w:author="raye" w:date="2018-08-10T19:15:00Z">
                  <w:rPr/>
                </w:rPrChange>
              </w:rPr>
              <w:br/>
            </w:r>
            <w:del w:id="15457" w:author="raye" w:date="2018-08-10T19:21:00Z">
              <w:r w:rsidRPr="00745445" w:rsidDel="002370DE">
                <w:rPr>
                  <w:rStyle w:val="af6"/>
                  <w:rFonts w:eastAsia="宋体" w:hint="eastAsia"/>
                  <w:rPrChange w:id="15458" w:author="raye" w:date="2018-08-10T19:15:00Z">
                    <w:rPr>
                      <w:rFonts w:ascii="Calibri" w:eastAsia="宋体" w:hAnsi="Calibri" w:cstheme="minorHAnsi"/>
                      <w:kern w:val="0"/>
                      <w:szCs w:val="21"/>
                    </w:rPr>
                  </w:rPrChange>
                </w:rPr>
                <w:delText xml:space="preserve">Up to </w:delText>
              </w:r>
            </w:del>
            <w:del w:id="15459" w:author="raye" w:date="2018-08-10T19:16:00Z">
              <w:r w:rsidRPr="00745445" w:rsidDel="002370DE">
                <w:rPr>
                  <w:rStyle w:val="af6"/>
                  <w:rFonts w:eastAsia="宋体" w:hint="eastAsia"/>
                  <w:rPrChange w:id="15460" w:author="raye" w:date="2018-08-10T19:15:00Z">
                    <w:rPr>
                      <w:rFonts w:ascii="Calibri" w:eastAsia="宋体" w:hAnsi="Calibri" w:cstheme="minorHAnsi"/>
                      <w:kern w:val="0"/>
                      <w:szCs w:val="21"/>
                    </w:rPr>
                  </w:rPrChange>
                </w:rPr>
                <w:delText xml:space="preserve">3 </w:delText>
              </w:r>
            </w:del>
            <w:del w:id="15461" w:author="raye" w:date="2018-08-10T19:21:00Z">
              <w:r w:rsidRPr="00745445" w:rsidDel="002370DE">
                <w:rPr>
                  <w:rStyle w:val="af6"/>
                  <w:rFonts w:eastAsia="宋体" w:hint="eastAsia"/>
                  <w:rPrChange w:id="15462" w:author="raye" w:date="2018-08-10T19:15:00Z">
                    <w:rPr>
                      <w:rFonts w:ascii="Calibri" w:eastAsia="宋体" w:hAnsi="Calibri" w:cstheme="minorHAnsi"/>
                      <w:kern w:val="0"/>
                      <w:szCs w:val="21"/>
                    </w:rPr>
                  </w:rPrChange>
                </w:rPr>
                <w:delText>tables</w:delText>
              </w:r>
            </w:del>
            <w:r w:rsidRPr="00745445">
              <w:rPr>
                <w:rStyle w:val="af6"/>
                <w:rFonts w:eastAsia="宋体"/>
                <w:rPrChange w:id="15463" w:author="raye" w:date="2018-08-10T19:15:00Z">
                  <w:rPr>
                    <w:rFonts w:ascii="Calibri" w:eastAsia="宋体" w:hAnsi="Calibri" w:cstheme="minorHAnsi"/>
                    <w:kern w:val="0"/>
                    <w:szCs w:val="21"/>
                  </w:rPr>
                </w:rPrChange>
              </w:rPr>
              <w:t xml:space="preserve"> </w:t>
            </w:r>
            <w:del w:id="15464" w:author="raye" w:date="2018-08-10T19:21:00Z">
              <w:r w:rsidRPr="002370DE" w:rsidDel="002370DE">
                <w:rPr>
                  <w:rStyle w:val="af6"/>
                  <w:rFonts w:eastAsia="宋体"/>
                  <w:color w:val="FF0000"/>
                  <w:rPrChange w:id="15465" w:author="raye" w:date="2018-08-10T19:21:00Z">
                    <w:rPr>
                      <w:rFonts w:ascii="Calibri" w:eastAsia="宋体" w:hAnsi="Calibri" w:cstheme="minorHAnsi"/>
                      <w:kern w:val="0"/>
                      <w:szCs w:val="21"/>
                    </w:rPr>
                  </w:rPrChange>
                </w:rPr>
                <w:delText>(</w:delText>
              </w:r>
            </w:del>
            <w:ins w:id="15466" w:author="raye" w:date="2018-08-10T19:18:00Z">
              <w:r w:rsidR="002370DE" w:rsidRPr="002370DE">
                <w:rPr>
                  <w:rStyle w:val="af6"/>
                  <w:rFonts w:eastAsia="宋体" w:hint="eastAsia"/>
                  <w:color w:val="FF0000"/>
                  <w:rPrChange w:id="15467" w:author="raye" w:date="2018-08-10T19:21:00Z">
                    <w:rPr>
                      <w:rStyle w:val="af6"/>
                      <w:rFonts w:eastAsia="宋体" w:hint="eastAsia"/>
                    </w:rPr>
                  </w:rPrChange>
                </w:rPr>
                <w:t>修改：按设置确定哪些表有权回复</w:t>
              </w:r>
            </w:ins>
            <w:del w:id="15468" w:author="raye" w:date="2018-08-10T19:18:00Z">
              <w:r w:rsidRPr="002370DE" w:rsidDel="002370DE">
                <w:rPr>
                  <w:rStyle w:val="af6"/>
                  <w:rFonts w:eastAsia="宋体"/>
                  <w:color w:val="FF0000"/>
                  <w:rPrChange w:id="15469" w:author="raye" w:date="2018-08-10T19:21:00Z">
                    <w:rPr>
                      <w:rFonts w:ascii="Calibri" w:eastAsia="宋体" w:hAnsi="Calibri" w:cstheme="minorHAnsi"/>
                      <w:kern w:val="0"/>
                      <w:szCs w:val="21"/>
                    </w:rPr>
                  </w:rPrChange>
                </w:rPr>
                <w:delText>can reply to #2&amp;EDD. 3 tables are pending review</w:delText>
              </w:r>
            </w:del>
            <w:ins w:id="15470" w:author="raye" w:date="2018-08-10T19:20:00Z">
              <w:r w:rsidR="002370DE" w:rsidRPr="002370DE">
                <w:rPr>
                  <w:rStyle w:val="af6"/>
                  <w:rFonts w:eastAsia="宋体" w:hint="eastAsia"/>
                  <w:color w:val="FF0000"/>
                  <w:rPrChange w:id="15471" w:author="raye" w:date="2018-08-10T19:21:00Z">
                    <w:rPr>
                      <w:rStyle w:val="af6"/>
                      <w:rFonts w:eastAsia="宋体" w:hint="eastAsia"/>
                    </w:rPr>
                  </w:rPrChange>
                </w:rPr>
                <w:t>，设置了有权回复的表，没回复时状态为待处</w:t>
              </w:r>
            </w:ins>
            <w:ins w:id="15472" w:author="raye" w:date="2018-08-10T19:21:00Z">
              <w:r w:rsidR="002370DE" w:rsidRPr="002370DE">
                <w:rPr>
                  <w:rStyle w:val="af6"/>
                  <w:rFonts w:eastAsia="宋体" w:hint="eastAsia"/>
                  <w:color w:val="FF0000"/>
                  <w:rPrChange w:id="15473" w:author="raye" w:date="2018-08-10T19:21:00Z">
                    <w:rPr>
                      <w:rStyle w:val="af6"/>
                      <w:rFonts w:eastAsia="宋体" w:hint="eastAsia"/>
                    </w:rPr>
                  </w:rPrChange>
                </w:rPr>
                <w:t>理，回复后状态变为已处理。</w:t>
              </w:r>
            </w:ins>
            <w:del w:id="15474" w:author="raye" w:date="2018-08-10T19:21:00Z">
              <w:r w:rsidRPr="002370DE" w:rsidDel="002370DE">
                <w:rPr>
                  <w:rStyle w:val="af6"/>
                  <w:rFonts w:eastAsia="宋体"/>
                  <w:color w:val="FF0000"/>
                  <w:rPrChange w:id="15475" w:author="raye" w:date="2018-08-10T19:21:00Z">
                    <w:rPr>
                      <w:rFonts w:ascii="Calibri" w:eastAsia="宋体" w:hAnsi="Calibri" w:cstheme="minorHAnsi"/>
                      <w:kern w:val="0"/>
                      <w:szCs w:val="21"/>
                    </w:rPr>
                  </w:rPrChange>
                </w:rPr>
                <w:delText>)</w:delText>
              </w:r>
            </w:del>
            <w:r w:rsidRPr="002370DE">
              <w:rPr>
                <w:rStyle w:val="af6"/>
                <w:rFonts w:eastAsia="宋体"/>
                <w:color w:val="FF0000"/>
                <w:rPrChange w:id="15476" w:author="raye" w:date="2018-08-10T19:21:00Z">
                  <w:rPr>
                    <w:rFonts w:ascii="Calibri" w:eastAsia="宋体" w:hAnsi="Calibri" w:cstheme="minorHAnsi"/>
                    <w:kern w:val="0"/>
                    <w:szCs w:val="21"/>
                  </w:rPr>
                </w:rPrChange>
              </w:rPr>
              <w:t xml:space="preserve"> </w:t>
            </w:r>
            <w:r w:rsidRPr="00745445">
              <w:rPr>
                <w:rStyle w:val="af6"/>
                <w:rFonts w:eastAsia="宋体"/>
                <w:rPrChange w:id="15477" w:author="raye" w:date="2018-08-10T19:15:00Z">
                  <w:rPr>
                    <w:rFonts w:ascii="Calibri" w:eastAsia="宋体" w:hAnsi="Calibri" w:cstheme="minorHAnsi"/>
                    <w:kern w:val="0"/>
                    <w:szCs w:val="21"/>
                  </w:rPr>
                </w:rPrChange>
              </w:rPr>
              <w:t>The form has not been fully reviewed, except for ALL FORMS, other buttons are visible but not clickable</w:t>
            </w:r>
          </w:p>
        </w:tc>
      </w:tr>
      <w:tr w:rsidR="00F7260B" w:rsidRPr="00745445" w14:paraId="56A10E47"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A1C60A" w14:textId="77777777" w:rsidR="00F7260B" w:rsidRPr="00745445" w:rsidRDefault="00F7260B">
            <w:pPr>
              <w:widowControl/>
              <w:jc w:val="left"/>
              <w:rPr>
                <w:rStyle w:val="af6"/>
                <w:rFonts w:eastAsia="宋体"/>
                <w:rPrChange w:id="15478"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D3730D8" w14:textId="77777777" w:rsidR="00F7260B" w:rsidRPr="00745445" w:rsidRDefault="00F7260B">
            <w:pPr>
              <w:widowControl/>
              <w:jc w:val="left"/>
              <w:rPr>
                <w:rStyle w:val="af6"/>
                <w:rFonts w:eastAsia="宋体"/>
                <w:rPrChange w:id="15479"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59A5AF" w14:textId="77777777" w:rsidR="00F7260B" w:rsidRPr="00745445" w:rsidRDefault="00F7260B">
            <w:pPr>
              <w:widowControl/>
              <w:jc w:val="left"/>
              <w:rPr>
                <w:rStyle w:val="af6"/>
                <w:rFonts w:eastAsia="宋体"/>
                <w:rPrChange w:id="15480" w:author="raye" w:date="2018-08-10T19:15:00Z">
                  <w:rPr>
                    <w:rFonts w:ascii="Calibri" w:eastAsia="宋体" w:hAnsi="Calibri" w:cstheme="minorHAnsi"/>
                    <w:kern w:val="0"/>
                    <w:szCs w:val="21"/>
                  </w:rPr>
                </w:rPrChange>
              </w:rPr>
            </w:pPr>
          </w:p>
        </w:tc>
        <w:tc>
          <w:tcPr>
            <w:tcW w:w="1900" w:type="dxa"/>
            <w:tcBorders>
              <w:top w:val="single" w:sz="4" w:space="0" w:color="auto"/>
              <w:left w:val="single" w:sz="4" w:space="0" w:color="auto"/>
              <w:bottom w:val="single" w:sz="4" w:space="0" w:color="auto"/>
              <w:right w:val="single" w:sz="4" w:space="0" w:color="auto"/>
            </w:tcBorders>
            <w:vAlign w:val="center"/>
            <w:hideMark/>
          </w:tcPr>
          <w:p w14:paraId="5F3614E5" w14:textId="77777777" w:rsidR="00F7260B" w:rsidRPr="00745445" w:rsidRDefault="00F7260B">
            <w:pPr>
              <w:widowControl/>
              <w:jc w:val="left"/>
              <w:rPr>
                <w:rStyle w:val="af6"/>
                <w:rFonts w:eastAsia="宋体"/>
                <w:rPrChange w:id="15481" w:author="raye" w:date="2018-08-10T19:15:00Z">
                  <w:rPr>
                    <w:rFonts w:ascii="Calibri" w:eastAsia="宋体" w:hAnsi="Calibri" w:cstheme="minorHAnsi"/>
                    <w:kern w:val="0"/>
                    <w:szCs w:val="21"/>
                  </w:rPr>
                </w:rPrChange>
              </w:rPr>
            </w:pPr>
            <w:r w:rsidRPr="00745445">
              <w:rPr>
                <w:rStyle w:val="af6"/>
                <w:rFonts w:eastAsia="宋体"/>
                <w:rPrChange w:id="15482"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38CC8BBB" w14:textId="77777777" w:rsidR="00F7260B" w:rsidRPr="00745445" w:rsidRDefault="00F7260B" w:rsidP="00022A05">
            <w:pPr>
              <w:pStyle w:val="a0"/>
              <w:widowControl/>
              <w:numPr>
                <w:ilvl w:val="0"/>
                <w:numId w:val="106"/>
              </w:numPr>
              <w:ind w:firstLineChars="0"/>
              <w:jc w:val="left"/>
              <w:rPr>
                <w:rStyle w:val="af6"/>
                <w:rFonts w:eastAsiaTheme="minorEastAsia"/>
                <w:rPrChange w:id="15483" w:author="raye" w:date="2018-08-10T19:15:00Z">
                  <w:rPr/>
                </w:rPrChange>
              </w:rPr>
            </w:pPr>
            <w:r w:rsidRPr="00745445">
              <w:rPr>
                <w:rStyle w:val="af6"/>
                <w:rFonts w:eastAsiaTheme="minorEastAsia"/>
                <w:rPrChange w:id="15484" w:author="raye" w:date="2018-08-10T19:15:00Z">
                  <w:rPr/>
                </w:rPrChange>
              </w:rPr>
              <w:t>All Forms</w:t>
            </w:r>
          </w:p>
          <w:p w14:paraId="1A19460D" w14:textId="77777777" w:rsidR="00F7260B" w:rsidRPr="00745445" w:rsidRDefault="00F7260B" w:rsidP="00022A05">
            <w:pPr>
              <w:pStyle w:val="a0"/>
              <w:widowControl/>
              <w:numPr>
                <w:ilvl w:val="0"/>
                <w:numId w:val="106"/>
              </w:numPr>
              <w:ind w:firstLineChars="0"/>
              <w:jc w:val="left"/>
              <w:rPr>
                <w:rStyle w:val="af6"/>
                <w:rFonts w:eastAsia="宋体"/>
                <w:rPrChange w:id="15485" w:author="raye" w:date="2018-08-10T19:15:00Z">
                  <w:rPr>
                    <w:rFonts w:ascii="Calibri" w:eastAsia="宋体" w:hAnsi="Calibri" w:cstheme="minorHAnsi"/>
                    <w:kern w:val="0"/>
                    <w:szCs w:val="21"/>
                  </w:rPr>
                </w:rPrChange>
              </w:rPr>
            </w:pPr>
            <w:r w:rsidRPr="00745445">
              <w:rPr>
                <w:rStyle w:val="af6"/>
                <w:rFonts w:eastAsia="宋体"/>
                <w:rPrChange w:id="15486" w:author="raye" w:date="2018-08-10T19:15:00Z">
                  <w:rPr>
                    <w:rFonts w:ascii="Calibri" w:eastAsia="宋体" w:hAnsi="Calibri" w:cstheme="minorHAnsi"/>
                    <w:kern w:val="0"/>
                    <w:szCs w:val="21"/>
                  </w:rPr>
                </w:rPrChange>
              </w:rPr>
              <w:t>Refer to LCD</w:t>
            </w:r>
          </w:p>
        </w:tc>
      </w:tr>
      <w:tr w:rsidR="00F7260B" w:rsidRPr="00745445" w14:paraId="524DE467"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ADA46A" w14:textId="77777777" w:rsidR="00F7260B" w:rsidRPr="00745445" w:rsidRDefault="00F7260B">
            <w:pPr>
              <w:widowControl/>
              <w:jc w:val="left"/>
              <w:rPr>
                <w:rStyle w:val="af6"/>
                <w:rFonts w:eastAsia="宋体"/>
                <w:rPrChange w:id="15487"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F89628E" w14:textId="77777777" w:rsidR="00F7260B" w:rsidRPr="00745445" w:rsidRDefault="00F7260B">
            <w:pPr>
              <w:widowControl/>
              <w:jc w:val="left"/>
              <w:rPr>
                <w:rStyle w:val="af6"/>
                <w:rFonts w:eastAsia="宋体"/>
                <w:rPrChange w:id="15488"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6496B8BA" w14:textId="77777777" w:rsidR="00F7260B" w:rsidRPr="00745445" w:rsidRDefault="00F7260B">
            <w:pPr>
              <w:widowControl/>
              <w:jc w:val="left"/>
              <w:rPr>
                <w:rStyle w:val="af6"/>
                <w:rFonts w:eastAsia="宋体"/>
                <w:rPrChange w:id="15489" w:author="raye" w:date="2018-08-10T19:15:00Z">
                  <w:rPr>
                    <w:rFonts w:ascii="Calibri" w:eastAsia="宋体" w:hAnsi="Calibri" w:cstheme="minorHAnsi"/>
                    <w:kern w:val="0"/>
                    <w:szCs w:val="21"/>
                  </w:rPr>
                </w:rPrChange>
              </w:rPr>
            </w:pPr>
            <w:r w:rsidRPr="00745445">
              <w:rPr>
                <w:rStyle w:val="af6"/>
                <w:rFonts w:eastAsia="宋体"/>
                <w:rPrChange w:id="15490" w:author="raye" w:date="2018-08-10T19:15:00Z">
                  <w:rPr>
                    <w:rFonts w:ascii="Calibri" w:eastAsia="宋体" w:hAnsi="Calibri" w:cstheme="minorHAnsi"/>
                    <w:kern w:val="0"/>
                    <w:szCs w:val="21"/>
                  </w:rPr>
                </w:rPrChange>
              </w:rPr>
              <w:t>Alert Sign</w:t>
            </w:r>
          </w:p>
        </w:tc>
        <w:tc>
          <w:tcPr>
            <w:tcW w:w="1900" w:type="dxa"/>
            <w:tcBorders>
              <w:top w:val="single" w:sz="4" w:space="0" w:color="auto"/>
              <w:left w:val="single" w:sz="4" w:space="0" w:color="auto"/>
              <w:bottom w:val="single" w:sz="4" w:space="0" w:color="auto"/>
              <w:right w:val="single" w:sz="4" w:space="0" w:color="auto"/>
            </w:tcBorders>
            <w:vAlign w:val="center"/>
            <w:hideMark/>
          </w:tcPr>
          <w:p w14:paraId="05399AEE" w14:textId="77777777" w:rsidR="00F7260B" w:rsidRPr="00745445" w:rsidRDefault="00F7260B">
            <w:pPr>
              <w:widowControl/>
              <w:jc w:val="left"/>
              <w:rPr>
                <w:rStyle w:val="af6"/>
                <w:rFonts w:eastAsia="宋体"/>
                <w:rPrChange w:id="15491" w:author="raye" w:date="2018-08-10T19:15:00Z">
                  <w:rPr>
                    <w:rFonts w:ascii="Calibri" w:eastAsia="宋体" w:hAnsi="Calibri" w:cstheme="minorHAnsi"/>
                    <w:kern w:val="0"/>
                    <w:szCs w:val="21"/>
                  </w:rPr>
                </w:rPrChange>
              </w:rPr>
            </w:pPr>
            <w:r w:rsidRPr="00745445">
              <w:rPr>
                <w:rStyle w:val="af6"/>
                <w:rFonts w:eastAsia="宋体"/>
                <w:rPrChange w:id="15492"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0DF94A65" w14:textId="77777777" w:rsidR="00F7260B" w:rsidRPr="00745445" w:rsidRDefault="00F7260B" w:rsidP="00022A05">
            <w:pPr>
              <w:pStyle w:val="a0"/>
              <w:widowControl/>
              <w:numPr>
                <w:ilvl w:val="0"/>
                <w:numId w:val="102"/>
              </w:numPr>
              <w:ind w:firstLineChars="0"/>
              <w:jc w:val="left"/>
              <w:rPr>
                <w:rStyle w:val="af6"/>
                <w:rFonts w:eastAsia="宋体"/>
                <w:rPrChange w:id="15493" w:author="raye" w:date="2018-08-10T19:15:00Z">
                  <w:rPr>
                    <w:rFonts w:ascii="Calibri" w:eastAsia="宋体" w:hAnsi="Calibri" w:cstheme="minorHAnsi"/>
                    <w:kern w:val="0"/>
                    <w:szCs w:val="21"/>
                  </w:rPr>
                </w:rPrChange>
              </w:rPr>
            </w:pPr>
            <w:r w:rsidRPr="00745445">
              <w:rPr>
                <w:rStyle w:val="af6"/>
                <w:rFonts w:eastAsia="宋体"/>
                <w:rPrChange w:id="15494" w:author="raye" w:date="2018-08-10T19:15:00Z">
                  <w:rPr>
                    <w:rFonts w:ascii="Calibri" w:eastAsia="宋体" w:hAnsi="Calibri" w:cstheme="minorHAnsi"/>
                    <w:kern w:val="0"/>
                    <w:szCs w:val="21"/>
                  </w:rPr>
                </w:rPrChange>
              </w:rPr>
              <w:t>Evidence Management (Editable)</w:t>
            </w:r>
          </w:p>
          <w:p w14:paraId="2FA7C56E" w14:textId="77777777" w:rsidR="00F7260B" w:rsidRPr="00745445" w:rsidRDefault="00F7260B" w:rsidP="00022A05">
            <w:pPr>
              <w:pStyle w:val="a0"/>
              <w:widowControl/>
              <w:numPr>
                <w:ilvl w:val="0"/>
                <w:numId w:val="102"/>
              </w:numPr>
              <w:ind w:firstLineChars="0"/>
              <w:jc w:val="left"/>
              <w:rPr>
                <w:rStyle w:val="af6"/>
                <w:rFonts w:eastAsia="宋体"/>
                <w:rPrChange w:id="15495" w:author="raye" w:date="2018-08-10T19:15:00Z">
                  <w:rPr>
                    <w:rFonts w:ascii="Calibri" w:eastAsia="宋体" w:hAnsi="Calibri" w:cstheme="minorHAnsi"/>
                    <w:kern w:val="0"/>
                    <w:szCs w:val="21"/>
                  </w:rPr>
                </w:rPrChange>
              </w:rPr>
            </w:pPr>
            <w:r w:rsidRPr="00745445">
              <w:rPr>
                <w:rStyle w:val="af6"/>
                <w:rFonts w:eastAsia="宋体"/>
                <w:rPrChange w:id="15496" w:author="raye" w:date="2018-08-10T19:15:00Z">
                  <w:rPr>
                    <w:rFonts w:ascii="Calibri" w:eastAsia="宋体" w:hAnsi="Calibri" w:cstheme="minorHAnsi"/>
                    <w:kern w:val="0"/>
                    <w:szCs w:val="21"/>
                  </w:rPr>
                </w:rPrChange>
              </w:rPr>
              <w:lastRenderedPageBreak/>
              <w:t>Check (Editable)</w:t>
            </w:r>
          </w:p>
        </w:tc>
      </w:tr>
      <w:tr w:rsidR="00F7260B" w:rsidRPr="00745445" w14:paraId="62DE1D52" w14:textId="77777777" w:rsidTr="00F7260B">
        <w:trPr>
          <w:trHeight w:val="570"/>
        </w:trPr>
        <w:tc>
          <w:tcPr>
            <w:tcW w:w="1112" w:type="dxa"/>
            <w:vMerge w:val="restart"/>
            <w:tcBorders>
              <w:top w:val="single" w:sz="4" w:space="0" w:color="auto"/>
              <w:left w:val="single" w:sz="4" w:space="0" w:color="auto"/>
              <w:bottom w:val="single" w:sz="4" w:space="0" w:color="auto"/>
              <w:right w:val="single" w:sz="4" w:space="0" w:color="auto"/>
            </w:tcBorders>
            <w:vAlign w:val="center"/>
            <w:hideMark/>
          </w:tcPr>
          <w:p w14:paraId="11401C49" w14:textId="77777777" w:rsidR="00F7260B" w:rsidRPr="00745445" w:rsidRDefault="00F7260B">
            <w:pPr>
              <w:widowControl/>
              <w:jc w:val="center"/>
              <w:rPr>
                <w:rStyle w:val="af6"/>
                <w:rFonts w:eastAsia="宋体"/>
                <w:rPrChange w:id="15497" w:author="raye" w:date="2018-08-10T19:15:00Z">
                  <w:rPr>
                    <w:rFonts w:ascii="Calibri" w:eastAsia="宋体" w:hAnsi="Calibri" w:cstheme="minorHAnsi"/>
                    <w:kern w:val="0"/>
                    <w:szCs w:val="21"/>
                  </w:rPr>
                </w:rPrChange>
              </w:rPr>
            </w:pPr>
            <w:r w:rsidRPr="00745445">
              <w:rPr>
                <w:rStyle w:val="af6"/>
                <w:rFonts w:eastAsia="宋体"/>
                <w:rPrChange w:id="15498" w:author="raye" w:date="2018-08-10T19:15:00Z">
                  <w:rPr>
                    <w:rFonts w:ascii="Calibri" w:eastAsia="宋体" w:hAnsi="Calibri" w:cstheme="minorHAnsi"/>
                    <w:kern w:val="0"/>
                    <w:szCs w:val="21"/>
                  </w:rPr>
                </w:rPrChange>
              </w:rPr>
              <w:lastRenderedPageBreak/>
              <w:t>12</w:t>
            </w:r>
          </w:p>
        </w:tc>
        <w:tc>
          <w:tcPr>
            <w:tcW w:w="1611" w:type="dxa"/>
            <w:vMerge w:val="restart"/>
            <w:tcBorders>
              <w:top w:val="single" w:sz="4" w:space="0" w:color="auto"/>
              <w:left w:val="single" w:sz="4" w:space="0" w:color="auto"/>
              <w:bottom w:val="single" w:sz="4" w:space="0" w:color="auto"/>
              <w:right w:val="single" w:sz="4" w:space="0" w:color="auto"/>
            </w:tcBorders>
            <w:vAlign w:val="center"/>
            <w:hideMark/>
          </w:tcPr>
          <w:p w14:paraId="6389E054" w14:textId="77777777" w:rsidR="00F7260B" w:rsidRPr="00745445" w:rsidRDefault="00F7260B">
            <w:pPr>
              <w:widowControl/>
              <w:jc w:val="left"/>
              <w:rPr>
                <w:rStyle w:val="af6"/>
                <w:rFonts w:eastAsia="宋体"/>
                <w:rPrChange w:id="15499" w:author="raye" w:date="2018-08-10T19:15:00Z">
                  <w:rPr>
                    <w:rFonts w:ascii="Calibri" w:eastAsia="宋体" w:hAnsi="Calibri" w:cstheme="minorHAnsi"/>
                    <w:kern w:val="0"/>
                    <w:szCs w:val="21"/>
                  </w:rPr>
                </w:rPrChange>
              </w:rPr>
            </w:pPr>
            <w:r w:rsidRPr="00745445">
              <w:rPr>
                <w:rStyle w:val="af6"/>
                <w:rFonts w:eastAsia="宋体"/>
                <w:rPrChange w:id="15500" w:author="raye" w:date="2018-08-10T19:15:00Z">
                  <w:rPr>
                    <w:rFonts w:ascii="Calibri" w:eastAsia="宋体" w:hAnsi="Calibri" w:cstheme="minorHAnsi"/>
                    <w:kern w:val="0"/>
                    <w:szCs w:val="21"/>
                  </w:rPr>
                </w:rPrChange>
              </w:rPr>
              <w:t>After refer to LCD</w:t>
            </w:r>
          </w:p>
        </w:tc>
        <w:tc>
          <w:tcPr>
            <w:tcW w:w="1908" w:type="dxa"/>
            <w:tcBorders>
              <w:top w:val="single" w:sz="4" w:space="0" w:color="auto"/>
              <w:left w:val="single" w:sz="4" w:space="0" w:color="auto"/>
              <w:bottom w:val="single" w:sz="4" w:space="0" w:color="auto"/>
              <w:right w:val="single" w:sz="4" w:space="0" w:color="auto"/>
            </w:tcBorders>
            <w:vAlign w:val="center"/>
            <w:hideMark/>
          </w:tcPr>
          <w:p w14:paraId="3B6FDF1E" w14:textId="77777777" w:rsidR="00F7260B" w:rsidRPr="00745445" w:rsidRDefault="00F7260B">
            <w:pPr>
              <w:widowControl/>
              <w:jc w:val="left"/>
              <w:rPr>
                <w:rStyle w:val="af6"/>
                <w:rFonts w:eastAsia="宋体"/>
                <w:rPrChange w:id="15501" w:author="raye" w:date="2018-08-10T19:15:00Z">
                  <w:rPr>
                    <w:rFonts w:ascii="Calibri" w:eastAsia="宋体" w:hAnsi="Calibri" w:cstheme="minorHAnsi"/>
                    <w:kern w:val="0"/>
                    <w:szCs w:val="21"/>
                  </w:rPr>
                </w:rPrChange>
              </w:rPr>
            </w:pPr>
            <w:r w:rsidRPr="00745445">
              <w:rPr>
                <w:rStyle w:val="af6"/>
                <w:rFonts w:eastAsia="宋体"/>
                <w:rPrChange w:id="15502" w:author="raye" w:date="2018-08-10T19:15:00Z">
                  <w:rPr>
                    <w:rFonts w:ascii="Calibri" w:eastAsia="宋体" w:hAnsi="Calibri" w:cstheme="minorHAnsi"/>
                    <w:kern w:val="0"/>
                    <w:szCs w:val="21"/>
                  </w:rPr>
                </w:rPrChange>
              </w:rPr>
              <w:t>Pending List</w:t>
            </w:r>
          </w:p>
        </w:tc>
        <w:tc>
          <w:tcPr>
            <w:tcW w:w="1900" w:type="dxa"/>
            <w:tcBorders>
              <w:top w:val="single" w:sz="4" w:space="0" w:color="auto"/>
              <w:left w:val="single" w:sz="4" w:space="0" w:color="auto"/>
              <w:bottom w:val="single" w:sz="4" w:space="0" w:color="auto"/>
              <w:right w:val="single" w:sz="4" w:space="0" w:color="auto"/>
            </w:tcBorders>
            <w:vAlign w:val="center"/>
            <w:hideMark/>
          </w:tcPr>
          <w:p w14:paraId="4DCF4B41" w14:textId="77777777" w:rsidR="00F7260B" w:rsidRPr="00745445" w:rsidRDefault="00F7260B">
            <w:pPr>
              <w:widowControl/>
              <w:jc w:val="left"/>
              <w:rPr>
                <w:rStyle w:val="af6"/>
                <w:rFonts w:eastAsia="宋体"/>
                <w:rPrChange w:id="15503" w:author="raye" w:date="2018-08-10T19:15:00Z">
                  <w:rPr>
                    <w:rFonts w:ascii="Calibri" w:eastAsia="宋体" w:hAnsi="Calibri" w:cstheme="minorHAnsi"/>
                    <w:kern w:val="0"/>
                    <w:szCs w:val="21"/>
                  </w:rPr>
                </w:rPrChange>
              </w:rPr>
            </w:pPr>
            <w:r w:rsidRPr="00745445">
              <w:rPr>
                <w:rStyle w:val="af6"/>
                <w:rFonts w:eastAsia="宋体"/>
                <w:rPrChange w:id="15504"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2486CFC9" w14:textId="77777777" w:rsidR="00F7260B" w:rsidRPr="00745445" w:rsidRDefault="00F7260B">
            <w:pPr>
              <w:widowControl/>
              <w:jc w:val="left"/>
              <w:rPr>
                <w:rStyle w:val="af6"/>
                <w:rFonts w:eastAsia="宋体"/>
                <w:rPrChange w:id="15505" w:author="raye" w:date="2018-08-10T19:15:00Z">
                  <w:rPr>
                    <w:rFonts w:ascii="Calibri" w:eastAsia="宋体" w:hAnsi="Calibri" w:cstheme="minorHAnsi"/>
                    <w:kern w:val="0"/>
                    <w:szCs w:val="21"/>
                  </w:rPr>
                </w:rPrChange>
              </w:rPr>
            </w:pPr>
            <w:r w:rsidRPr="00745445">
              <w:rPr>
                <w:rStyle w:val="af6"/>
                <w:rFonts w:eastAsia="宋体"/>
                <w:rPrChange w:id="15506" w:author="raye" w:date="2018-08-10T19:15:00Z">
                  <w:rPr>
                    <w:rFonts w:ascii="Calibri" w:eastAsia="宋体" w:hAnsi="Calibri" w:cstheme="minorHAnsi"/>
                    <w:kern w:val="0"/>
                    <w:szCs w:val="21"/>
                  </w:rPr>
                </w:rPrChange>
              </w:rPr>
              <w:t>Details</w:t>
            </w:r>
          </w:p>
        </w:tc>
      </w:tr>
      <w:tr w:rsidR="00F7260B" w:rsidRPr="00745445" w14:paraId="4CE2EF48"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17C1AE" w14:textId="77777777" w:rsidR="00F7260B" w:rsidRPr="00745445" w:rsidRDefault="00F7260B">
            <w:pPr>
              <w:widowControl/>
              <w:jc w:val="left"/>
              <w:rPr>
                <w:rStyle w:val="af6"/>
                <w:rFonts w:eastAsia="宋体"/>
                <w:rPrChange w:id="15507"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06E29D1" w14:textId="77777777" w:rsidR="00F7260B" w:rsidRPr="00745445" w:rsidRDefault="00F7260B">
            <w:pPr>
              <w:widowControl/>
              <w:jc w:val="left"/>
              <w:rPr>
                <w:rStyle w:val="af6"/>
                <w:rFonts w:eastAsia="宋体"/>
                <w:rPrChange w:id="15508"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4D472FA3" w14:textId="77777777" w:rsidR="00F7260B" w:rsidRPr="00745445" w:rsidRDefault="00F7260B">
            <w:pPr>
              <w:widowControl/>
              <w:jc w:val="left"/>
              <w:rPr>
                <w:rStyle w:val="af6"/>
                <w:rFonts w:eastAsia="宋体"/>
                <w:rPrChange w:id="15509" w:author="raye" w:date="2018-08-10T19:15:00Z">
                  <w:rPr>
                    <w:rFonts w:ascii="Calibri" w:eastAsia="宋体" w:hAnsi="Calibri" w:cstheme="minorHAnsi"/>
                    <w:kern w:val="0"/>
                    <w:szCs w:val="21"/>
                  </w:rPr>
                </w:rPrChange>
              </w:rPr>
            </w:pPr>
            <w:r w:rsidRPr="00745445">
              <w:rPr>
                <w:rStyle w:val="af6"/>
                <w:rFonts w:eastAsia="宋体"/>
                <w:rPrChange w:id="15510" w:author="raye" w:date="2018-08-10T19:15:00Z">
                  <w:rPr>
                    <w:rFonts w:ascii="Calibri" w:eastAsia="宋体" w:hAnsi="Calibri" w:cstheme="minorHAnsi"/>
                    <w:kern w:val="0"/>
                    <w:szCs w:val="21"/>
                  </w:rPr>
                </w:rPrChange>
              </w:rPr>
              <w:t>Detail Page&gt;&gt;Status</w:t>
            </w:r>
          </w:p>
        </w:tc>
        <w:tc>
          <w:tcPr>
            <w:tcW w:w="1900" w:type="dxa"/>
            <w:tcBorders>
              <w:top w:val="single" w:sz="4" w:space="0" w:color="auto"/>
              <w:left w:val="single" w:sz="4" w:space="0" w:color="auto"/>
              <w:bottom w:val="single" w:sz="4" w:space="0" w:color="auto"/>
              <w:right w:val="single" w:sz="4" w:space="0" w:color="auto"/>
            </w:tcBorders>
            <w:vAlign w:val="center"/>
            <w:hideMark/>
          </w:tcPr>
          <w:p w14:paraId="3EFB4BAB" w14:textId="77777777" w:rsidR="00F7260B" w:rsidRPr="00745445" w:rsidRDefault="00F7260B">
            <w:pPr>
              <w:widowControl/>
              <w:jc w:val="left"/>
              <w:rPr>
                <w:rStyle w:val="af6"/>
                <w:rFonts w:eastAsia="宋体"/>
                <w:rPrChange w:id="15511" w:author="raye" w:date="2018-08-10T19:15:00Z">
                  <w:rPr>
                    <w:rFonts w:ascii="Calibri" w:eastAsia="宋体" w:hAnsi="Calibri" w:cstheme="minorHAnsi"/>
                    <w:kern w:val="0"/>
                    <w:szCs w:val="21"/>
                  </w:rPr>
                </w:rPrChange>
              </w:rPr>
            </w:pPr>
            <w:r w:rsidRPr="00745445">
              <w:rPr>
                <w:rStyle w:val="af6"/>
                <w:rFonts w:eastAsia="宋体"/>
                <w:rPrChange w:id="15512" w:author="raye" w:date="2018-08-10T19:15:00Z">
                  <w:rPr>
                    <w:rFonts w:ascii="Calibri" w:eastAsia="宋体" w:hAnsi="Calibri" w:cstheme="minorHAnsi"/>
                    <w:kern w:val="0"/>
                    <w:szCs w:val="21"/>
                  </w:rPr>
                </w:rPrChange>
              </w:rPr>
              <w:t>Content</w:t>
            </w:r>
          </w:p>
        </w:tc>
        <w:tc>
          <w:tcPr>
            <w:tcW w:w="2791" w:type="dxa"/>
            <w:tcBorders>
              <w:top w:val="single" w:sz="4" w:space="0" w:color="auto"/>
              <w:left w:val="single" w:sz="4" w:space="0" w:color="auto"/>
              <w:bottom w:val="single" w:sz="4" w:space="0" w:color="auto"/>
              <w:right w:val="single" w:sz="4" w:space="0" w:color="auto"/>
            </w:tcBorders>
            <w:vAlign w:val="center"/>
          </w:tcPr>
          <w:p w14:paraId="4992B597" w14:textId="77777777" w:rsidR="00F7260B" w:rsidRPr="00745445" w:rsidRDefault="00F7260B" w:rsidP="00022A05">
            <w:pPr>
              <w:pStyle w:val="a0"/>
              <w:widowControl/>
              <w:numPr>
                <w:ilvl w:val="0"/>
                <w:numId w:val="102"/>
              </w:numPr>
              <w:ind w:firstLineChars="0"/>
              <w:jc w:val="left"/>
              <w:rPr>
                <w:rStyle w:val="af6"/>
                <w:rFonts w:eastAsia="宋体"/>
                <w:rPrChange w:id="15513" w:author="raye" w:date="2018-08-10T19:15:00Z">
                  <w:rPr>
                    <w:rFonts w:ascii="Calibri" w:eastAsia="宋体" w:hAnsi="Calibri" w:cstheme="minorHAnsi"/>
                    <w:kern w:val="0"/>
                    <w:szCs w:val="21"/>
                  </w:rPr>
                </w:rPrChange>
              </w:rPr>
            </w:pPr>
            <w:r w:rsidRPr="00745445">
              <w:rPr>
                <w:rStyle w:val="af6"/>
                <w:rFonts w:eastAsia="宋体"/>
                <w:rPrChange w:id="15514" w:author="raye" w:date="2018-08-10T19:15:00Z">
                  <w:rPr>
                    <w:rFonts w:ascii="Calibri" w:eastAsia="宋体" w:hAnsi="Calibri" w:cstheme="minorHAnsi"/>
                    <w:kern w:val="0"/>
                    <w:szCs w:val="21"/>
                  </w:rPr>
                </w:rPrChange>
              </w:rPr>
              <w:t xml:space="preserve">Pending LCD Feedback </w:t>
            </w:r>
          </w:p>
          <w:p w14:paraId="1C4D2CDC" w14:textId="77777777" w:rsidR="00F7260B" w:rsidRPr="00745445" w:rsidRDefault="00F7260B" w:rsidP="00022A05">
            <w:pPr>
              <w:pStyle w:val="a0"/>
              <w:widowControl/>
              <w:numPr>
                <w:ilvl w:val="0"/>
                <w:numId w:val="102"/>
              </w:numPr>
              <w:ind w:firstLineChars="0"/>
              <w:jc w:val="left"/>
              <w:rPr>
                <w:rStyle w:val="af6"/>
                <w:rFonts w:eastAsia="宋体"/>
                <w:rPrChange w:id="15515" w:author="raye" w:date="2018-08-10T19:15:00Z">
                  <w:rPr>
                    <w:rFonts w:ascii="Calibri" w:eastAsia="宋体" w:hAnsi="Calibri" w:cstheme="minorHAnsi"/>
                    <w:kern w:val="0"/>
                    <w:szCs w:val="21"/>
                  </w:rPr>
                </w:rPrChange>
              </w:rPr>
            </w:pPr>
            <w:r w:rsidRPr="00745445">
              <w:rPr>
                <w:rStyle w:val="af6"/>
                <w:rFonts w:eastAsia="宋体"/>
                <w:rPrChange w:id="15516" w:author="raye" w:date="2018-08-10T19:15:00Z">
                  <w:rPr>
                    <w:rFonts w:ascii="Calibri" w:eastAsia="宋体" w:hAnsi="Calibri" w:cstheme="minorHAnsi"/>
                    <w:kern w:val="0"/>
                    <w:szCs w:val="21"/>
                  </w:rPr>
                </w:rPrChange>
              </w:rPr>
              <w:t>Under LCD Feedback</w:t>
            </w:r>
          </w:p>
          <w:p w14:paraId="57BEC6F1" w14:textId="77777777" w:rsidR="00F7260B" w:rsidRPr="00745445" w:rsidRDefault="00F7260B">
            <w:pPr>
              <w:widowControl/>
              <w:jc w:val="left"/>
              <w:rPr>
                <w:rStyle w:val="af6"/>
                <w:rFonts w:eastAsia="宋体"/>
                <w:rPrChange w:id="15517" w:author="raye" w:date="2018-08-10T19:15:00Z">
                  <w:rPr>
                    <w:rFonts w:ascii="Calibri" w:eastAsia="宋体" w:hAnsi="Calibri" w:cstheme="minorHAnsi"/>
                    <w:kern w:val="0"/>
                    <w:szCs w:val="21"/>
                  </w:rPr>
                </w:rPrChange>
              </w:rPr>
            </w:pPr>
          </w:p>
        </w:tc>
      </w:tr>
      <w:tr w:rsidR="00F7260B" w:rsidRPr="00745445" w14:paraId="176C0476"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026DEE" w14:textId="77777777" w:rsidR="00F7260B" w:rsidRPr="00745445" w:rsidRDefault="00F7260B">
            <w:pPr>
              <w:widowControl/>
              <w:jc w:val="left"/>
              <w:rPr>
                <w:rStyle w:val="af6"/>
                <w:rFonts w:eastAsia="宋体"/>
                <w:rPrChange w:id="15518"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4015F5" w14:textId="77777777" w:rsidR="00F7260B" w:rsidRPr="00745445" w:rsidRDefault="00F7260B">
            <w:pPr>
              <w:widowControl/>
              <w:jc w:val="left"/>
              <w:rPr>
                <w:rStyle w:val="af6"/>
                <w:rFonts w:eastAsia="宋体"/>
                <w:rPrChange w:id="15519"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0E973152" w14:textId="77777777" w:rsidR="00F7260B" w:rsidRPr="00745445" w:rsidRDefault="00F7260B">
            <w:pPr>
              <w:widowControl/>
              <w:jc w:val="left"/>
              <w:rPr>
                <w:rStyle w:val="af6"/>
                <w:rFonts w:eastAsia="宋体"/>
                <w:rPrChange w:id="15520" w:author="raye" w:date="2018-08-10T19:15:00Z">
                  <w:rPr>
                    <w:rFonts w:ascii="Calibri" w:eastAsia="宋体" w:hAnsi="Calibri" w:cstheme="minorHAnsi"/>
                    <w:kern w:val="0"/>
                    <w:szCs w:val="21"/>
                  </w:rPr>
                </w:rPrChange>
              </w:rPr>
            </w:pPr>
            <w:r w:rsidRPr="00745445">
              <w:rPr>
                <w:rStyle w:val="af6"/>
                <w:rFonts w:eastAsia="宋体"/>
                <w:rPrChange w:id="15521" w:author="raye" w:date="2018-08-10T19:15:00Z">
                  <w:rPr>
                    <w:rFonts w:ascii="Calibri" w:eastAsia="宋体" w:hAnsi="Calibri" w:cstheme="minorHAnsi"/>
                    <w:kern w:val="0"/>
                    <w:szCs w:val="21"/>
                  </w:rPr>
                </w:rPrChange>
              </w:rPr>
              <w:t>Detail Page &gt;&gt;Confirms Case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594BDE0B" w14:textId="77777777" w:rsidR="00F7260B" w:rsidRPr="00745445" w:rsidRDefault="00F7260B">
            <w:pPr>
              <w:widowControl/>
              <w:jc w:val="left"/>
              <w:rPr>
                <w:rStyle w:val="af6"/>
                <w:rFonts w:eastAsia="宋体"/>
                <w:rPrChange w:id="15522" w:author="raye" w:date="2018-08-10T19:15:00Z">
                  <w:rPr>
                    <w:rFonts w:ascii="Calibri" w:eastAsia="宋体" w:hAnsi="Calibri" w:cstheme="minorHAnsi"/>
                    <w:kern w:val="0"/>
                    <w:szCs w:val="21"/>
                  </w:rPr>
                </w:rPrChange>
              </w:rPr>
            </w:pPr>
            <w:r w:rsidRPr="00745445">
              <w:rPr>
                <w:rStyle w:val="af6"/>
                <w:rFonts w:eastAsia="宋体"/>
                <w:rPrChange w:id="15523"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4E92423B" w14:textId="77777777" w:rsidR="00F7260B" w:rsidRPr="00745445" w:rsidRDefault="00F7260B" w:rsidP="00022A05">
            <w:pPr>
              <w:pStyle w:val="a0"/>
              <w:widowControl/>
              <w:numPr>
                <w:ilvl w:val="0"/>
                <w:numId w:val="102"/>
              </w:numPr>
              <w:ind w:firstLineChars="0"/>
              <w:jc w:val="left"/>
              <w:rPr>
                <w:rStyle w:val="af6"/>
                <w:rFonts w:eastAsia="宋体"/>
                <w:rPrChange w:id="15524" w:author="raye" w:date="2018-08-10T19:15:00Z">
                  <w:rPr>
                    <w:rFonts w:ascii="Calibri" w:eastAsia="宋体" w:hAnsi="Calibri" w:cstheme="minorHAnsi"/>
                    <w:kern w:val="0"/>
                    <w:szCs w:val="21"/>
                  </w:rPr>
                </w:rPrChange>
              </w:rPr>
            </w:pPr>
            <w:r w:rsidRPr="00745445">
              <w:rPr>
                <w:rStyle w:val="af6"/>
                <w:rFonts w:eastAsia="宋体"/>
                <w:rPrChange w:id="15525" w:author="raye" w:date="2018-08-10T19:15:00Z">
                  <w:rPr>
                    <w:rFonts w:ascii="Calibri" w:eastAsia="宋体" w:hAnsi="Calibri" w:cstheme="minorHAnsi"/>
                    <w:kern w:val="0"/>
                    <w:szCs w:val="21"/>
                  </w:rPr>
                </w:rPrChange>
              </w:rPr>
              <w:t>Refer to LCD button disppear</w:t>
            </w:r>
          </w:p>
          <w:p w14:paraId="5C03C366" w14:textId="77777777" w:rsidR="00F7260B" w:rsidRPr="00745445" w:rsidRDefault="00F7260B" w:rsidP="00022A05">
            <w:pPr>
              <w:pStyle w:val="a0"/>
              <w:widowControl/>
              <w:numPr>
                <w:ilvl w:val="0"/>
                <w:numId w:val="102"/>
              </w:numPr>
              <w:ind w:firstLineChars="0"/>
              <w:jc w:val="left"/>
              <w:rPr>
                <w:rStyle w:val="af6"/>
                <w:rFonts w:eastAsia="宋体"/>
                <w:rPrChange w:id="15526" w:author="raye" w:date="2018-08-10T19:15:00Z">
                  <w:rPr>
                    <w:rFonts w:ascii="Calibri" w:eastAsia="宋体" w:hAnsi="Calibri" w:cstheme="minorHAnsi"/>
                    <w:kern w:val="0"/>
                  </w:rPr>
                </w:rPrChange>
              </w:rPr>
            </w:pPr>
            <w:r w:rsidRPr="00745445">
              <w:rPr>
                <w:rStyle w:val="af6"/>
                <w:rFonts w:eastAsia="宋体"/>
                <w:rPrChange w:id="15527" w:author="raye" w:date="2018-08-10T19:15:00Z">
                  <w:rPr>
                    <w:rFonts w:ascii="Calibri" w:eastAsia="宋体" w:hAnsi="Calibri" w:cstheme="minorHAnsi"/>
                    <w:kern w:val="0"/>
                    <w:szCs w:val="21"/>
                  </w:rPr>
                </w:rPrChange>
              </w:rPr>
              <w:t>All Forms are no longer allow editing</w:t>
            </w:r>
          </w:p>
        </w:tc>
      </w:tr>
      <w:tr w:rsidR="00F7260B" w:rsidRPr="00745445" w14:paraId="0F0E7639"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F3E5A1" w14:textId="77777777" w:rsidR="00F7260B" w:rsidRPr="00745445" w:rsidRDefault="00F7260B">
            <w:pPr>
              <w:widowControl/>
              <w:jc w:val="left"/>
              <w:rPr>
                <w:rStyle w:val="af6"/>
                <w:rFonts w:eastAsia="宋体"/>
                <w:rPrChange w:id="15528"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8BD2543" w14:textId="77777777" w:rsidR="00F7260B" w:rsidRPr="00745445" w:rsidRDefault="00F7260B">
            <w:pPr>
              <w:widowControl/>
              <w:jc w:val="left"/>
              <w:rPr>
                <w:rStyle w:val="af6"/>
                <w:rFonts w:eastAsia="宋体"/>
                <w:rPrChange w:id="15529"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2B4B31AA" w14:textId="77777777" w:rsidR="00F7260B" w:rsidRPr="00745445" w:rsidRDefault="00F7260B">
            <w:pPr>
              <w:widowControl/>
              <w:jc w:val="left"/>
              <w:rPr>
                <w:rStyle w:val="af6"/>
                <w:rFonts w:eastAsia="宋体"/>
                <w:rPrChange w:id="15530" w:author="raye" w:date="2018-08-10T19:15:00Z">
                  <w:rPr>
                    <w:rFonts w:ascii="Calibri" w:eastAsia="宋体" w:hAnsi="Calibri" w:cstheme="minorHAnsi"/>
                    <w:kern w:val="0"/>
                    <w:szCs w:val="21"/>
                  </w:rPr>
                </w:rPrChange>
              </w:rPr>
            </w:pPr>
            <w:r w:rsidRPr="00745445">
              <w:rPr>
                <w:rStyle w:val="af6"/>
                <w:rFonts w:eastAsia="宋体"/>
                <w:rPrChange w:id="15531" w:author="raye" w:date="2018-08-10T19:15:00Z">
                  <w:rPr>
                    <w:rFonts w:ascii="Calibri" w:eastAsia="宋体" w:hAnsi="Calibri" w:cstheme="minorHAnsi"/>
                    <w:kern w:val="0"/>
                    <w:szCs w:val="21"/>
                  </w:rPr>
                </w:rPrChange>
              </w:rPr>
              <w:t>Checking &amp; Evidence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7EBD14AE" w14:textId="77777777" w:rsidR="00F7260B" w:rsidRPr="00745445" w:rsidRDefault="00F7260B">
            <w:pPr>
              <w:widowControl/>
              <w:jc w:val="left"/>
              <w:rPr>
                <w:rStyle w:val="af6"/>
                <w:rFonts w:eastAsia="宋体"/>
                <w:rPrChange w:id="15532" w:author="raye" w:date="2018-08-10T19:15:00Z">
                  <w:rPr>
                    <w:rFonts w:ascii="Calibri" w:eastAsia="宋体" w:hAnsi="Calibri" w:cstheme="minorHAnsi"/>
                    <w:kern w:val="0"/>
                    <w:szCs w:val="21"/>
                  </w:rPr>
                </w:rPrChange>
              </w:rPr>
            </w:pPr>
            <w:r w:rsidRPr="00745445">
              <w:rPr>
                <w:rStyle w:val="af6"/>
                <w:rFonts w:eastAsia="宋体"/>
                <w:rPrChange w:id="15533"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36CF53D1" w14:textId="77777777" w:rsidR="00F7260B" w:rsidRPr="00745445" w:rsidRDefault="00F7260B" w:rsidP="00022A05">
            <w:pPr>
              <w:pStyle w:val="a0"/>
              <w:widowControl/>
              <w:numPr>
                <w:ilvl w:val="0"/>
                <w:numId w:val="102"/>
              </w:numPr>
              <w:ind w:firstLineChars="0"/>
              <w:jc w:val="left"/>
              <w:rPr>
                <w:rStyle w:val="af6"/>
                <w:rFonts w:eastAsia="宋体"/>
                <w:rPrChange w:id="15534" w:author="raye" w:date="2018-08-10T19:15:00Z">
                  <w:rPr>
                    <w:rFonts w:ascii="Calibri" w:eastAsia="宋体" w:hAnsi="Calibri" w:cstheme="minorHAnsi"/>
                    <w:kern w:val="0"/>
                    <w:szCs w:val="21"/>
                  </w:rPr>
                </w:rPrChange>
              </w:rPr>
            </w:pPr>
            <w:r w:rsidRPr="00745445">
              <w:rPr>
                <w:rStyle w:val="af6"/>
                <w:rFonts w:eastAsia="宋体"/>
                <w:rPrChange w:id="15535" w:author="raye" w:date="2018-08-10T19:15:00Z">
                  <w:rPr>
                    <w:rFonts w:ascii="Calibri" w:eastAsia="宋体" w:hAnsi="Calibri" w:cstheme="minorHAnsi"/>
                    <w:kern w:val="0"/>
                    <w:szCs w:val="21"/>
                  </w:rPr>
                </w:rPrChange>
              </w:rPr>
              <w:t>Evidence Management (Not Editable)</w:t>
            </w:r>
          </w:p>
          <w:p w14:paraId="4ACF5576" w14:textId="77777777" w:rsidR="00F7260B" w:rsidRPr="00745445" w:rsidRDefault="00F7260B" w:rsidP="00022A05">
            <w:pPr>
              <w:pStyle w:val="a0"/>
              <w:widowControl/>
              <w:numPr>
                <w:ilvl w:val="0"/>
                <w:numId w:val="102"/>
              </w:numPr>
              <w:ind w:firstLineChars="0"/>
              <w:jc w:val="left"/>
              <w:rPr>
                <w:rStyle w:val="af6"/>
                <w:rFonts w:eastAsia="宋体"/>
                <w:rPrChange w:id="15536" w:author="raye" w:date="2018-08-10T19:15:00Z">
                  <w:rPr>
                    <w:rFonts w:ascii="Calibri" w:eastAsia="宋体" w:hAnsi="Calibri" w:cstheme="minorHAnsi"/>
                    <w:kern w:val="0"/>
                    <w:szCs w:val="21"/>
                  </w:rPr>
                </w:rPrChange>
              </w:rPr>
            </w:pPr>
            <w:r w:rsidRPr="00745445">
              <w:rPr>
                <w:rStyle w:val="af6"/>
                <w:rFonts w:eastAsia="宋体"/>
                <w:rPrChange w:id="15537" w:author="raye" w:date="2018-08-10T19:15:00Z">
                  <w:rPr>
                    <w:rFonts w:ascii="Calibri" w:eastAsia="宋体" w:hAnsi="Calibri" w:cstheme="minorHAnsi"/>
                    <w:kern w:val="0"/>
                    <w:szCs w:val="21"/>
                  </w:rPr>
                </w:rPrChange>
              </w:rPr>
              <w:t>Check (Not Editable)</w:t>
            </w:r>
          </w:p>
        </w:tc>
      </w:tr>
      <w:tr w:rsidR="00F7260B" w:rsidRPr="00745445" w14:paraId="4BB0C4B7" w14:textId="77777777" w:rsidTr="00F7260B">
        <w:trPr>
          <w:trHeight w:val="570"/>
        </w:trPr>
        <w:tc>
          <w:tcPr>
            <w:tcW w:w="1112" w:type="dxa"/>
            <w:vMerge w:val="restart"/>
            <w:tcBorders>
              <w:top w:val="single" w:sz="4" w:space="0" w:color="auto"/>
              <w:left w:val="single" w:sz="4" w:space="0" w:color="auto"/>
              <w:bottom w:val="single" w:sz="4" w:space="0" w:color="auto"/>
              <w:right w:val="single" w:sz="4" w:space="0" w:color="auto"/>
            </w:tcBorders>
            <w:vAlign w:val="center"/>
            <w:hideMark/>
          </w:tcPr>
          <w:p w14:paraId="38DA20D4" w14:textId="77777777" w:rsidR="00F7260B" w:rsidRPr="00745445" w:rsidRDefault="00F7260B">
            <w:pPr>
              <w:widowControl/>
              <w:jc w:val="center"/>
              <w:rPr>
                <w:rStyle w:val="af6"/>
                <w:rFonts w:eastAsia="宋体"/>
                <w:rPrChange w:id="15538" w:author="raye" w:date="2018-08-10T19:15:00Z">
                  <w:rPr>
                    <w:rFonts w:ascii="Calibri" w:eastAsia="宋体" w:hAnsi="Calibri" w:cstheme="minorHAnsi"/>
                    <w:kern w:val="0"/>
                    <w:szCs w:val="21"/>
                  </w:rPr>
                </w:rPrChange>
              </w:rPr>
            </w:pPr>
            <w:r w:rsidRPr="00745445">
              <w:rPr>
                <w:rStyle w:val="af6"/>
                <w:rFonts w:eastAsia="宋体"/>
                <w:rPrChange w:id="15539" w:author="raye" w:date="2018-08-10T19:15:00Z">
                  <w:rPr>
                    <w:rFonts w:ascii="Calibri" w:eastAsia="宋体" w:hAnsi="Calibri" w:cstheme="minorHAnsi"/>
                    <w:kern w:val="0"/>
                    <w:szCs w:val="21"/>
                  </w:rPr>
                </w:rPrChange>
              </w:rPr>
              <w:t>15</w:t>
            </w:r>
          </w:p>
        </w:tc>
        <w:tc>
          <w:tcPr>
            <w:tcW w:w="1611" w:type="dxa"/>
            <w:vMerge w:val="restart"/>
            <w:tcBorders>
              <w:top w:val="single" w:sz="4" w:space="0" w:color="auto"/>
              <w:left w:val="single" w:sz="4" w:space="0" w:color="auto"/>
              <w:bottom w:val="single" w:sz="4" w:space="0" w:color="auto"/>
              <w:right w:val="single" w:sz="4" w:space="0" w:color="auto"/>
            </w:tcBorders>
            <w:vAlign w:val="center"/>
            <w:hideMark/>
          </w:tcPr>
          <w:p w14:paraId="232A40BB" w14:textId="77777777" w:rsidR="00F7260B" w:rsidRPr="00745445" w:rsidRDefault="00F7260B">
            <w:pPr>
              <w:widowControl/>
              <w:jc w:val="left"/>
              <w:rPr>
                <w:rStyle w:val="af6"/>
                <w:rFonts w:eastAsia="宋体"/>
                <w:rPrChange w:id="15540" w:author="raye" w:date="2018-08-10T19:15:00Z">
                  <w:rPr>
                    <w:rFonts w:ascii="Calibri" w:eastAsia="宋体" w:hAnsi="Calibri" w:cstheme="minorHAnsi"/>
                    <w:kern w:val="0"/>
                    <w:szCs w:val="21"/>
                  </w:rPr>
                </w:rPrChange>
              </w:rPr>
            </w:pPr>
            <w:r w:rsidRPr="00745445">
              <w:rPr>
                <w:rStyle w:val="af6"/>
                <w:rFonts w:eastAsia="宋体"/>
                <w:rPrChange w:id="15541" w:author="raye" w:date="2018-08-10T19:15:00Z">
                  <w:rPr>
                    <w:rFonts w:ascii="Calibri" w:eastAsia="宋体" w:hAnsi="Calibri" w:cstheme="minorHAnsi"/>
                    <w:kern w:val="0"/>
                    <w:szCs w:val="21"/>
                  </w:rPr>
                </w:rPrChange>
              </w:rPr>
              <w:t>CA add #3 and sent it over</w:t>
            </w:r>
          </w:p>
        </w:tc>
        <w:tc>
          <w:tcPr>
            <w:tcW w:w="1908" w:type="dxa"/>
            <w:tcBorders>
              <w:top w:val="single" w:sz="4" w:space="0" w:color="auto"/>
              <w:left w:val="single" w:sz="4" w:space="0" w:color="auto"/>
              <w:bottom w:val="single" w:sz="4" w:space="0" w:color="auto"/>
              <w:right w:val="single" w:sz="4" w:space="0" w:color="auto"/>
            </w:tcBorders>
            <w:vAlign w:val="center"/>
            <w:hideMark/>
          </w:tcPr>
          <w:p w14:paraId="27020600" w14:textId="77777777" w:rsidR="00F7260B" w:rsidRPr="00745445" w:rsidRDefault="00F7260B">
            <w:pPr>
              <w:widowControl/>
              <w:jc w:val="left"/>
              <w:rPr>
                <w:rStyle w:val="af6"/>
                <w:rFonts w:eastAsia="宋体"/>
                <w:rPrChange w:id="15542" w:author="raye" w:date="2018-08-10T19:15:00Z">
                  <w:rPr>
                    <w:rFonts w:ascii="Calibri" w:eastAsia="宋体" w:hAnsi="Calibri" w:cstheme="minorHAnsi"/>
                    <w:kern w:val="0"/>
                    <w:szCs w:val="21"/>
                  </w:rPr>
                </w:rPrChange>
              </w:rPr>
            </w:pPr>
            <w:r w:rsidRPr="00745445">
              <w:rPr>
                <w:rStyle w:val="af6"/>
                <w:rFonts w:eastAsia="宋体"/>
                <w:rPrChange w:id="15543" w:author="raye" w:date="2018-08-10T19:15:00Z">
                  <w:rPr>
                    <w:rFonts w:ascii="Calibri" w:eastAsia="宋体" w:hAnsi="Calibri" w:cstheme="minorHAnsi"/>
                    <w:kern w:val="0"/>
                    <w:szCs w:val="21"/>
                  </w:rPr>
                </w:rPrChange>
              </w:rPr>
              <w:t>To Do List</w:t>
            </w:r>
          </w:p>
        </w:tc>
        <w:tc>
          <w:tcPr>
            <w:tcW w:w="1900" w:type="dxa"/>
            <w:tcBorders>
              <w:top w:val="single" w:sz="4" w:space="0" w:color="auto"/>
              <w:left w:val="single" w:sz="4" w:space="0" w:color="auto"/>
              <w:bottom w:val="single" w:sz="4" w:space="0" w:color="auto"/>
              <w:right w:val="single" w:sz="4" w:space="0" w:color="auto"/>
            </w:tcBorders>
            <w:vAlign w:val="center"/>
            <w:hideMark/>
          </w:tcPr>
          <w:p w14:paraId="13ACED18" w14:textId="77777777" w:rsidR="00F7260B" w:rsidRPr="00745445" w:rsidRDefault="00F7260B">
            <w:pPr>
              <w:widowControl/>
              <w:jc w:val="left"/>
              <w:rPr>
                <w:rStyle w:val="af6"/>
                <w:rFonts w:eastAsia="宋体"/>
                <w:rPrChange w:id="15544" w:author="raye" w:date="2018-08-10T19:15:00Z">
                  <w:rPr>
                    <w:rFonts w:ascii="Calibri" w:eastAsia="宋体" w:hAnsi="Calibri" w:cstheme="minorHAnsi"/>
                    <w:kern w:val="0"/>
                    <w:szCs w:val="21"/>
                  </w:rPr>
                </w:rPrChange>
              </w:rPr>
            </w:pPr>
            <w:r w:rsidRPr="00745445">
              <w:rPr>
                <w:rStyle w:val="af6"/>
                <w:rFonts w:eastAsia="宋体"/>
                <w:rPrChange w:id="15545"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6C1062F2" w14:textId="77777777" w:rsidR="00F7260B" w:rsidRPr="00745445" w:rsidRDefault="00F7260B">
            <w:pPr>
              <w:widowControl/>
              <w:jc w:val="left"/>
              <w:rPr>
                <w:rStyle w:val="af6"/>
                <w:rFonts w:eastAsia="宋体"/>
                <w:rPrChange w:id="15546" w:author="raye" w:date="2018-08-10T19:15:00Z">
                  <w:rPr>
                    <w:rFonts w:ascii="Calibri" w:eastAsia="宋体" w:hAnsi="Calibri" w:cstheme="minorHAnsi"/>
                    <w:kern w:val="0"/>
                    <w:szCs w:val="21"/>
                  </w:rPr>
                </w:rPrChange>
              </w:rPr>
            </w:pPr>
            <w:r w:rsidRPr="00745445">
              <w:rPr>
                <w:rStyle w:val="af6"/>
                <w:rFonts w:eastAsia="宋体"/>
                <w:rPrChange w:id="15547" w:author="raye" w:date="2018-08-10T19:15:00Z">
                  <w:rPr>
                    <w:rFonts w:ascii="Calibri" w:eastAsia="宋体" w:hAnsi="Calibri" w:cstheme="minorHAnsi"/>
                    <w:kern w:val="0"/>
                    <w:szCs w:val="21"/>
                  </w:rPr>
                </w:rPrChange>
              </w:rPr>
              <w:t>Check</w:t>
            </w:r>
          </w:p>
        </w:tc>
      </w:tr>
      <w:tr w:rsidR="00F7260B" w:rsidRPr="00745445" w14:paraId="15ACA4E4"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778269" w14:textId="77777777" w:rsidR="00F7260B" w:rsidRPr="00745445" w:rsidRDefault="00F7260B">
            <w:pPr>
              <w:widowControl/>
              <w:jc w:val="left"/>
              <w:rPr>
                <w:rStyle w:val="af6"/>
                <w:rFonts w:eastAsia="宋体"/>
                <w:rPrChange w:id="15548"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ED2DF7F" w14:textId="77777777" w:rsidR="00F7260B" w:rsidRPr="00745445" w:rsidRDefault="00F7260B">
            <w:pPr>
              <w:widowControl/>
              <w:jc w:val="left"/>
              <w:rPr>
                <w:rStyle w:val="af6"/>
                <w:rFonts w:eastAsia="宋体"/>
                <w:rPrChange w:id="15549"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1AD4CD73" w14:textId="77777777" w:rsidR="00F7260B" w:rsidRPr="00745445" w:rsidRDefault="00F7260B">
            <w:pPr>
              <w:widowControl/>
              <w:jc w:val="left"/>
              <w:rPr>
                <w:rStyle w:val="af6"/>
                <w:rFonts w:eastAsia="宋体"/>
                <w:rPrChange w:id="15550" w:author="raye" w:date="2018-08-10T19:15:00Z">
                  <w:rPr>
                    <w:rFonts w:ascii="Calibri" w:eastAsia="宋体" w:hAnsi="Calibri" w:cstheme="minorHAnsi"/>
                    <w:kern w:val="0"/>
                    <w:szCs w:val="21"/>
                  </w:rPr>
                </w:rPrChange>
              </w:rPr>
            </w:pPr>
            <w:r w:rsidRPr="00745445">
              <w:rPr>
                <w:rStyle w:val="af6"/>
                <w:rFonts w:eastAsia="宋体"/>
                <w:rPrChange w:id="15551" w:author="raye" w:date="2018-08-10T19:15:00Z">
                  <w:rPr>
                    <w:rFonts w:ascii="Calibri" w:eastAsia="宋体" w:hAnsi="Calibri" w:cstheme="minorHAnsi"/>
                    <w:kern w:val="0"/>
                    <w:szCs w:val="21"/>
                  </w:rPr>
                </w:rPrChange>
              </w:rPr>
              <w:t>Detail Page&gt;&gt;Status</w:t>
            </w:r>
          </w:p>
        </w:tc>
        <w:tc>
          <w:tcPr>
            <w:tcW w:w="1900" w:type="dxa"/>
            <w:tcBorders>
              <w:top w:val="single" w:sz="4" w:space="0" w:color="auto"/>
              <w:left w:val="single" w:sz="4" w:space="0" w:color="auto"/>
              <w:bottom w:val="single" w:sz="4" w:space="0" w:color="auto"/>
              <w:right w:val="single" w:sz="4" w:space="0" w:color="auto"/>
            </w:tcBorders>
            <w:vAlign w:val="center"/>
            <w:hideMark/>
          </w:tcPr>
          <w:p w14:paraId="70DA8519" w14:textId="77777777" w:rsidR="00F7260B" w:rsidRPr="00745445" w:rsidRDefault="00F7260B">
            <w:pPr>
              <w:widowControl/>
              <w:jc w:val="left"/>
              <w:rPr>
                <w:rStyle w:val="af6"/>
                <w:rFonts w:eastAsia="宋体"/>
                <w:rPrChange w:id="15552" w:author="raye" w:date="2018-08-10T19:15:00Z">
                  <w:rPr>
                    <w:rFonts w:ascii="Calibri" w:eastAsia="宋体" w:hAnsi="Calibri" w:cstheme="minorHAnsi"/>
                    <w:kern w:val="0"/>
                    <w:szCs w:val="21"/>
                  </w:rPr>
                </w:rPrChange>
              </w:rPr>
            </w:pPr>
            <w:r w:rsidRPr="00745445">
              <w:rPr>
                <w:rStyle w:val="af6"/>
                <w:rFonts w:eastAsia="宋体"/>
                <w:rPrChange w:id="15553" w:author="raye" w:date="2018-08-10T19:15:00Z">
                  <w:rPr>
                    <w:rFonts w:ascii="Calibri" w:eastAsia="宋体" w:hAnsi="Calibri" w:cstheme="minorHAnsi"/>
                    <w:kern w:val="0"/>
                    <w:szCs w:val="21"/>
                  </w:rPr>
                </w:rPrChange>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0A310580" w14:textId="77777777" w:rsidR="00F7260B" w:rsidRPr="00745445" w:rsidRDefault="00F7260B">
            <w:pPr>
              <w:widowControl/>
              <w:jc w:val="left"/>
              <w:rPr>
                <w:rStyle w:val="af6"/>
                <w:rFonts w:eastAsia="宋体"/>
                <w:rPrChange w:id="15554" w:author="raye" w:date="2018-08-10T19:15:00Z">
                  <w:rPr>
                    <w:rFonts w:ascii="Calibri" w:eastAsia="宋体" w:hAnsi="Calibri" w:cstheme="minorHAnsi"/>
                    <w:kern w:val="0"/>
                    <w:szCs w:val="21"/>
                  </w:rPr>
                </w:rPrChange>
              </w:rPr>
            </w:pPr>
            <w:r w:rsidRPr="00745445">
              <w:rPr>
                <w:rStyle w:val="af6"/>
                <w:rFonts w:eastAsia="宋体"/>
                <w:rPrChange w:id="15555" w:author="raye" w:date="2018-08-10T19:15:00Z">
                  <w:rPr>
                    <w:rFonts w:ascii="Calibri" w:eastAsia="宋体" w:hAnsi="Calibri" w:cstheme="minorHAnsi"/>
                    <w:kern w:val="0"/>
                    <w:szCs w:val="21"/>
                  </w:rPr>
                </w:rPrChange>
              </w:rPr>
              <w:t>Under Compliance Supervisor Review</w:t>
            </w:r>
          </w:p>
        </w:tc>
      </w:tr>
      <w:tr w:rsidR="00F7260B" w:rsidRPr="00745445" w14:paraId="42196E43"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3E8ACF" w14:textId="77777777" w:rsidR="00F7260B" w:rsidRPr="00745445" w:rsidRDefault="00F7260B">
            <w:pPr>
              <w:widowControl/>
              <w:jc w:val="left"/>
              <w:rPr>
                <w:rStyle w:val="af6"/>
                <w:rFonts w:eastAsia="宋体"/>
                <w:rPrChange w:id="15556"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5FE1B8" w14:textId="77777777" w:rsidR="00F7260B" w:rsidRPr="00745445" w:rsidRDefault="00F7260B">
            <w:pPr>
              <w:widowControl/>
              <w:jc w:val="left"/>
              <w:rPr>
                <w:rStyle w:val="af6"/>
                <w:rFonts w:eastAsia="宋体"/>
                <w:rPrChange w:id="15557" w:author="raye" w:date="2018-08-10T19:15:00Z">
                  <w:rPr>
                    <w:rFonts w:ascii="Calibri" w:eastAsia="宋体" w:hAnsi="Calibri" w:cstheme="minorHAnsi"/>
                    <w:kern w:val="0"/>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vAlign w:val="center"/>
            <w:hideMark/>
          </w:tcPr>
          <w:p w14:paraId="7E63245C" w14:textId="77777777" w:rsidR="00F7260B" w:rsidRPr="00745445" w:rsidRDefault="00F7260B">
            <w:pPr>
              <w:widowControl/>
              <w:jc w:val="left"/>
              <w:rPr>
                <w:rStyle w:val="af6"/>
                <w:rFonts w:eastAsia="宋体"/>
                <w:rPrChange w:id="15558" w:author="raye" w:date="2018-08-10T19:15:00Z">
                  <w:rPr>
                    <w:rFonts w:ascii="Calibri" w:eastAsia="宋体" w:hAnsi="Calibri" w:cstheme="minorHAnsi"/>
                    <w:kern w:val="0"/>
                    <w:szCs w:val="21"/>
                  </w:rPr>
                </w:rPrChange>
              </w:rPr>
            </w:pPr>
            <w:r w:rsidRPr="00745445">
              <w:rPr>
                <w:rStyle w:val="af6"/>
                <w:rFonts w:eastAsia="宋体"/>
                <w:rPrChange w:id="15559" w:author="raye" w:date="2018-08-10T19:15:00Z">
                  <w:rPr>
                    <w:rFonts w:ascii="Calibri" w:eastAsia="宋体" w:hAnsi="Calibri" w:cstheme="minorHAnsi"/>
                    <w:kern w:val="0"/>
                    <w:szCs w:val="21"/>
                  </w:rPr>
                </w:rPrChange>
              </w:rPr>
              <w:t>Detail Page &gt;&gt;Confirms Case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3C76D96E" w14:textId="77777777" w:rsidR="00F7260B" w:rsidRPr="00745445" w:rsidRDefault="00F7260B">
            <w:pPr>
              <w:widowControl/>
              <w:jc w:val="left"/>
              <w:rPr>
                <w:rStyle w:val="af6"/>
                <w:rFonts w:eastAsia="宋体"/>
                <w:rPrChange w:id="15560" w:author="raye" w:date="2018-08-10T19:15:00Z">
                  <w:rPr>
                    <w:rFonts w:ascii="Calibri" w:eastAsia="宋体" w:hAnsi="Calibri" w:cstheme="minorHAnsi"/>
                    <w:kern w:val="0"/>
                    <w:szCs w:val="21"/>
                  </w:rPr>
                </w:rPrChange>
              </w:rPr>
            </w:pPr>
            <w:r w:rsidRPr="00745445">
              <w:rPr>
                <w:rStyle w:val="af6"/>
                <w:rFonts w:eastAsia="宋体"/>
                <w:rPrChange w:id="15561" w:author="raye" w:date="2018-08-10T19:15:00Z">
                  <w:rPr>
                    <w:rFonts w:ascii="Calibri" w:eastAsia="宋体" w:hAnsi="Calibri" w:cstheme="minorHAnsi"/>
                    <w:kern w:val="0"/>
                    <w:szCs w:val="21"/>
                  </w:rPr>
                </w:rPrChange>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36801C1D" w14:textId="77777777" w:rsidR="00F7260B" w:rsidRPr="00745445" w:rsidRDefault="00F7260B">
            <w:pPr>
              <w:widowControl/>
              <w:jc w:val="left"/>
              <w:rPr>
                <w:rStyle w:val="af6"/>
                <w:rFonts w:eastAsia="宋体"/>
                <w:rPrChange w:id="15562" w:author="raye" w:date="2018-08-10T19:15:00Z">
                  <w:rPr>
                    <w:rFonts w:ascii="Calibri" w:eastAsia="宋体" w:hAnsi="Calibri" w:cstheme="minorHAnsi"/>
                    <w:kern w:val="0"/>
                    <w:szCs w:val="21"/>
                  </w:rPr>
                </w:rPrChange>
              </w:rPr>
            </w:pPr>
            <w:r w:rsidRPr="00745445">
              <w:rPr>
                <w:rStyle w:val="af6"/>
                <w:rFonts w:eastAsia="宋体"/>
                <w:rPrChange w:id="15563" w:author="raye" w:date="2018-08-10T19:15:00Z">
                  <w:rPr>
                    <w:rFonts w:ascii="Calibri" w:eastAsia="宋体" w:hAnsi="Calibri" w:cstheme="minorHAnsi"/>
                    <w:kern w:val="0"/>
                    <w:szCs w:val="21"/>
                  </w:rPr>
                </w:rPrChange>
              </w:rPr>
              <w:t>One more form #3 is created</w:t>
            </w:r>
            <w:r w:rsidRPr="00745445">
              <w:rPr>
                <w:rStyle w:val="af6"/>
                <w:rFonts w:eastAsia="宋体" w:hint="eastAsia"/>
                <w:rPrChange w:id="15564" w:author="raye" w:date="2018-08-10T19:15:00Z">
                  <w:rPr>
                    <w:rFonts w:ascii="Calibri" w:eastAsia="宋体" w:hAnsi="Calibri" w:cstheme="minorHAnsi" w:hint="eastAsia"/>
                    <w:kern w:val="0"/>
                    <w:szCs w:val="21"/>
                  </w:rPr>
                </w:rPrChange>
              </w:rPr>
              <w:t>，</w:t>
            </w:r>
            <w:r w:rsidRPr="00745445">
              <w:rPr>
                <w:rStyle w:val="af6"/>
                <w:rFonts w:eastAsia="宋体"/>
                <w:rPrChange w:id="15565" w:author="raye" w:date="2018-08-10T19:15:00Z">
                  <w:rPr>
                    <w:rFonts w:ascii="Calibri" w:eastAsia="宋体" w:hAnsi="Calibri" w:cstheme="minorHAnsi"/>
                    <w:kern w:val="0"/>
                    <w:szCs w:val="21"/>
                  </w:rPr>
                </w:rPrChange>
              </w:rPr>
              <w:t>replyable</w:t>
            </w:r>
          </w:p>
          <w:p w14:paraId="6BC3657D" w14:textId="77777777" w:rsidR="00F7260B" w:rsidRPr="00745445" w:rsidRDefault="00F7260B">
            <w:pPr>
              <w:widowControl/>
              <w:jc w:val="left"/>
              <w:rPr>
                <w:rStyle w:val="af6"/>
                <w:rFonts w:eastAsia="宋体"/>
                <w:rPrChange w:id="15566" w:author="raye" w:date="2018-08-10T19:15:00Z">
                  <w:rPr>
                    <w:rFonts w:ascii="Calibri" w:eastAsia="宋体" w:hAnsi="Calibri" w:cstheme="minorHAnsi"/>
                    <w:kern w:val="0"/>
                    <w:szCs w:val="21"/>
                  </w:rPr>
                </w:rPrChange>
              </w:rPr>
            </w:pPr>
            <w:r w:rsidRPr="00745445">
              <w:rPr>
                <w:rStyle w:val="af6"/>
                <w:rFonts w:eastAsia="宋体"/>
                <w:rPrChange w:id="15567" w:author="raye" w:date="2018-08-10T19:15:00Z">
                  <w:rPr>
                    <w:rFonts w:ascii="Calibri" w:eastAsia="宋体" w:hAnsi="Calibri" w:cstheme="minorHAnsi"/>
                    <w:kern w:val="0"/>
                    <w:szCs w:val="21"/>
                  </w:rPr>
                </w:rPrChange>
              </w:rPr>
              <w:t>#3 is pending review, Others have been reviewed</w:t>
            </w:r>
          </w:p>
        </w:tc>
      </w:tr>
      <w:tr w:rsidR="00F7260B" w:rsidRPr="00745445" w14:paraId="1E0633CA"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A7D1EF" w14:textId="77777777" w:rsidR="00F7260B" w:rsidRPr="00745445" w:rsidRDefault="00F7260B">
            <w:pPr>
              <w:widowControl/>
              <w:jc w:val="left"/>
              <w:rPr>
                <w:rStyle w:val="af6"/>
                <w:rFonts w:eastAsia="宋体"/>
                <w:rPrChange w:id="15568"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2DB69D" w14:textId="77777777" w:rsidR="00F7260B" w:rsidRPr="00745445" w:rsidRDefault="00F7260B">
            <w:pPr>
              <w:widowControl/>
              <w:jc w:val="left"/>
              <w:rPr>
                <w:rStyle w:val="af6"/>
                <w:rFonts w:eastAsia="宋体"/>
                <w:rPrChange w:id="15569"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C35105" w14:textId="77777777" w:rsidR="00F7260B" w:rsidRPr="00745445" w:rsidRDefault="00F7260B">
            <w:pPr>
              <w:widowControl/>
              <w:jc w:val="left"/>
              <w:rPr>
                <w:rStyle w:val="af6"/>
                <w:rFonts w:eastAsia="宋体"/>
                <w:rPrChange w:id="15570" w:author="raye" w:date="2018-08-10T19:15:00Z">
                  <w:rPr>
                    <w:rFonts w:ascii="Calibri" w:eastAsia="宋体" w:hAnsi="Calibri" w:cstheme="minorHAnsi"/>
                    <w:kern w:val="0"/>
                    <w:szCs w:val="21"/>
                  </w:rPr>
                </w:rPrChange>
              </w:rPr>
            </w:pPr>
          </w:p>
        </w:tc>
        <w:tc>
          <w:tcPr>
            <w:tcW w:w="1900" w:type="dxa"/>
            <w:tcBorders>
              <w:top w:val="single" w:sz="4" w:space="0" w:color="auto"/>
              <w:left w:val="single" w:sz="4" w:space="0" w:color="auto"/>
              <w:bottom w:val="single" w:sz="4" w:space="0" w:color="auto"/>
              <w:right w:val="single" w:sz="4" w:space="0" w:color="auto"/>
            </w:tcBorders>
            <w:vAlign w:val="center"/>
            <w:hideMark/>
          </w:tcPr>
          <w:p w14:paraId="0107F833" w14:textId="77777777" w:rsidR="00F7260B" w:rsidRPr="00745445" w:rsidRDefault="00F7260B">
            <w:pPr>
              <w:widowControl/>
              <w:jc w:val="left"/>
              <w:rPr>
                <w:rStyle w:val="af6"/>
                <w:rFonts w:eastAsia="宋体"/>
                <w:rPrChange w:id="15571" w:author="raye" w:date="2018-08-10T19:15:00Z">
                  <w:rPr>
                    <w:rFonts w:ascii="Calibri" w:eastAsia="宋体" w:hAnsi="Calibri" w:cstheme="minorHAnsi"/>
                    <w:kern w:val="0"/>
                    <w:szCs w:val="21"/>
                  </w:rPr>
                </w:rPrChange>
              </w:rPr>
            </w:pPr>
            <w:r w:rsidRPr="00745445">
              <w:rPr>
                <w:rStyle w:val="af6"/>
                <w:rFonts w:eastAsia="宋体"/>
                <w:rPrChange w:id="15572"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29C965AA" w14:textId="77777777" w:rsidR="00F7260B" w:rsidRPr="00745445" w:rsidRDefault="00F7260B" w:rsidP="00022A05">
            <w:pPr>
              <w:pStyle w:val="a0"/>
              <w:widowControl/>
              <w:numPr>
                <w:ilvl w:val="0"/>
                <w:numId w:val="107"/>
              </w:numPr>
              <w:ind w:firstLineChars="0"/>
              <w:jc w:val="left"/>
              <w:rPr>
                <w:rStyle w:val="af6"/>
                <w:rFonts w:eastAsia="宋体"/>
                <w:rPrChange w:id="15573" w:author="raye" w:date="2018-08-10T19:15:00Z">
                  <w:rPr>
                    <w:rFonts w:ascii="Calibri" w:eastAsia="宋体" w:hAnsi="Calibri" w:cstheme="minorHAnsi"/>
                    <w:kern w:val="0"/>
                    <w:szCs w:val="21"/>
                  </w:rPr>
                </w:rPrChange>
              </w:rPr>
            </w:pPr>
            <w:r w:rsidRPr="00745445">
              <w:rPr>
                <w:rStyle w:val="af6"/>
                <w:rFonts w:eastAsia="宋体"/>
                <w:rPrChange w:id="15574" w:author="raye" w:date="2018-08-10T19:15:00Z">
                  <w:rPr>
                    <w:rFonts w:ascii="Calibri" w:eastAsia="宋体" w:hAnsi="Calibri" w:cstheme="minorHAnsi"/>
                    <w:kern w:val="0"/>
                    <w:szCs w:val="21"/>
                  </w:rPr>
                </w:rPrChange>
              </w:rPr>
              <w:t>All Forms(plus #3)</w:t>
            </w:r>
          </w:p>
          <w:p w14:paraId="2E4DF9E2" w14:textId="77777777" w:rsidR="00F7260B" w:rsidRPr="00745445" w:rsidRDefault="00F7260B" w:rsidP="00022A05">
            <w:pPr>
              <w:pStyle w:val="a0"/>
              <w:widowControl/>
              <w:numPr>
                <w:ilvl w:val="0"/>
                <w:numId w:val="107"/>
              </w:numPr>
              <w:ind w:firstLineChars="0"/>
              <w:jc w:val="left"/>
              <w:rPr>
                <w:rStyle w:val="af6"/>
                <w:rFonts w:eastAsia="宋体"/>
                <w:rPrChange w:id="15575" w:author="raye" w:date="2018-08-10T19:15:00Z">
                  <w:rPr>
                    <w:rFonts w:ascii="Calibri" w:eastAsia="宋体" w:hAnsi="Calibri" w:cstheme="minorHAnsi"/>
                    <w:kern w:val="0"/>
                    <w:szCs w:val="21"/>
                  </w:rPr>
                </w:rPrChange>
              </w:rPr>
            </w:pPr>
            <w:r w:rsidRPr="00745445">
              <w:rPr>
                <w:rStyle w:val="af6"/>
                <w:rFonts w:eastAsia="宋体"/>
                <w:rPrChange w:id="15576" w:author="raye" w:date="2018-08-10T19:15:00Z">
                  <w:rPr>
                    <w:rFonts w:ascii="Calibri" w:eastAsia="宋体" w:hAnsi="Calibri" w:cstheme="minorHAnsi"/>
                    <w:kern w:val="0"/>
                    <w:szCs w:val="21"/>
                  </w:rPr>
                </w:rPrChange>
              </w:rPr>
              <w:t>Return to CA</w:t>
            </w:r>
          </w:p>
          <w:p w14:paraId="00783141" w14:textId="77777777" w:rsidR="00F7260B" w:rsidRPr="00745445" w:rsidRDefault="00F7260B" w:rsidP="00022A05">
            <w:pPr>
              <w:pStyle w:val="a0"/>
              <w:widowControl/>
              <w:numPr>
                <w:ilvl w:val="0"/>
                <w:numId w:val="107"/>
              </w:numPr>
              <w:ind w:firstLineChars="0"/>
              <w:jc w:val="left"/>
              <w:rPr>
                <w:rStyle w:val="af6"/>
                <w:rFonts w:eastAsia="宋体"/>
                <w:rPrChange w:id="15577" w:author="raye" w:date="2018-08-10T19:15:00Z">
                  <w:rPr>
                    <w:rFonts w:ascii="Calibri" w:eastAsia="宋体" w:hAnsi="Calibri" w:cstheme="minorHAnsi"/>
                    <w:kern w:val="0"/>
                    <w:szCs w:val="21"/>
                  </w:rPr>
                </w:rPrChange>
              </w:rPr>
            </w:pPr>
            <w:r w:rsidRPr="00745445">
              <w:rPr>
                <w:rStyle w:val="af6"/>
                <w:rFonts w:eastAsia="宋体"/>
                <w:rPrChange w:id="15578" w:author="raye" w:date="2018-08-10T19:15:00Z">
                  <w:rPr>
                    <w:rFonts w:ascii="Calibri" w:eastAsia="宋体" w:hAnsi="Calibri" w:cstheme="minorHAnsi"/>
                    <w:kern w:val="0"/>
                    <w:szCs w:val="21"/>
                  </w:rPr>
                </w:rPrChange>
              </w:rPr>
              <w:t>Approve</w:t>
            </w:r>
          </w:p>
        </w:tc>
      </w:tr>
      <w:tr w:rsidR="00F7260B" w:rsidRPr="00745445" w14:paraId="5722F2DF"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FD8BCF" w14:textId="77777777" w:rsidR="00F7260B" w:rsidRPr="00745445" w:rsidRDefault="00F7260B">
            <w:pPr>
              <w:widowControl/>
              <w:jc w:val="left"/>
              <w:rPr>
                <w:rStyle w:val="af6"/>
                <w:rFonts w:eastAsia="宋体"/>
                <w:rPrChange w:id="15579"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E97379" w14:textId="77777777" w:rsidR="00F7260B" w:rsidRPr="00745445" w:rsidRDefault="00F7260B">
            <w:pPr>
              <w:widowControl/>
              <w:jc w:val="left"/>
              <w:rPr>
                <w:rStyle w:val="af6"/>
                <w:rFonts w:eastAsia="宋体"/>
                <w:rPrChange w:id="15580"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09FF9265" w14:textId="77777777" w:rsidR="00F7260B" w:rsidRPr="00745445" w:rsidRDefault="00F7260B">
            <w:pPr>
              <w:widowControl/>
              <w:jc w:val="left"/>
              <w:rPr>
                <w:rStyle w:val="af6"/>
                <w:rFonts w:eastAsia="宋体"/>
                <w:rPrChange w:id="15581" w:author="raye" w:date="2018-08-10T19:15:00Z">
                  <w:rPr>
                    <w:rFonts w:ascii="Calibri" w:eastAsia="宋体" w:hAnsi="Calibri" w:cstheme="minorHAnsi"/>
                    <w:kern w:val="0"/>
                    <w:szCs w:val="21"/>
                  </w:rPr>
                </w:rPrChange>
              </w:rPr>
            </w:pPr>
            <w:r w:rsidRPr="00745445">
              <w:rPr>
                <w:rStyle w:val="af6"/>
                <w:rFonts w:eastAsia="宋体"/>
                <w:rPrChange w:id="15582" w:author="raye" w:date="2018-08-10T19:15:00Z">
                  <w:rPr>
                    <w:rFonts w:ascii="Calibri" w:eastAsia="宋体" w:hAnsi="Calibri" w:cstheme="minorHAnsi"/>
                    <w:kern w:val="0"/>
                    <w:szCs w:val="21"/>
                  </w:rPr>
                </w:rPrChange>
              </w:rPr>
              <w:t>Alert Sign</w:t>
            </w:r>
          </w:p>
        </w:tc>
        <w:tc>
          <w:tcPr>
            <w:tcW w:w="1900" w:type="dxa"/>
            <w:tcBorders>
              <w:top w:val="single" w:sz="4" w:space="0" w:color="auto"/>
              <w:left w:val="single" w:sz="4" w:space="0" w:color="auto"/>
              <w:bottom w:val="single" w:sz="4" w:space="0" w:color="auto"/>
              <w:right w:val="single" w:sz="4" w:space="0" w:color="auto"/>
            </w:tcBorders>
            <w:vAlign w:val="center"/>
            <w:hideMark/>
          </w:tcPr>
          <w:p w14:paraId="2C9FF154" w14:textId="77777777" w:rsidR="00F7260B" w:rsidRPr="00745445" w:rsidRDefault="00F7260B">
            <w:pPr>
              <w:widowControl/>
              <w:jc w:val="left"/>
              <w:rPr>
                <w:rStyle w:val="af6"/>
                <w:rFonts w:eastAsia="宋体"/>
                <w:rPrChange w:id="15583" w:author="raye" w:date="2018-08-10T19:15:00Z">
                  <w:rPr>
                    <w:rFonts w:ascii="Calibri" w:eastAsia="宋体" w:hAnsi="Calibri" w:cstheme="minorHAnsi"/>
                    <w:kern w:val="0"/>
                    <w:szCs w:val="21"/>
                  </w:rPr>
                </w:rPrChange>
              </w:rPr>
            </w:pPr>
            <w:r w:rsidRPr="00745445">
              <w:rPr>
                <w:rStyle w:val="af6"/>
                <w:rFonts w:eastAsia="宋体"/>
                <w:rPrChange w:id="15584"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0EF9E5AE" w14:textId="77777777" w:rsidR="00F7260B" w:rsidRPr="00745445" w:rsidRDefault="00F7260B" w:rsidP="00022A05">
            <w:pPr>
              <w:pStyle w:val="a0"/>
              <w:widowControl/>
              <w:numPr>
                <w:ilvl w:val="0"/>
                <w:numId w:val="107"/>
              </w:numPr>
              <w:ind w:firstLineChars="0"/>
              <w:jc w:val="left"/>
              <w:rPr>
                <w:rStyle w:val="af6"/>
                <w:rFonts w:eastAsia="宋体"/>
                <w:rPrChange w:id="15585" w:author="raye" w:date="2018-08-10T19:15:00Z">
                  <w:rPr>
                    <w:rFonts w:ascii="Calibri" w:eastAsia="宋体" w:hAnsi="Calibri" w:cstheme="minorHAnsi"/>
                    <w:kern w:val="0"/>
                    <w:szCs w:val="21"/>
                  </w:rPr>
                </w:rPrChange>
              </w:rPr>
            </w:pPr>
            <w:r w:rsidRPr="00745445">
              <w:rPr>
                <w:rStyle w:val="af6"/>
                <w:rFonts w:eastAsia="宋体"/>
                <w:rPrChange w:id="15586" w:author="raye" w:date="2018-08-10T19:15:00Z">
                  <w:rPr>
                    <w:rFonts w:ascii="Calibri" w:eastAsia="宋体" w:hAnsi="Calibri" w:cstheme="minorHAnsi"/>
                    <w:kern w:val="0"/>
                    <w:szCs w:val="21"/>
                  </w:rPr>
                </w:rPrChange>
              </w:rPr>
              <w:t>Evidence Management (Editable)</w:t>
            </w:r>
          </w:p>
          <w:p w14:paraId="23ED0699" w14:textId="77777777" w:rsidR="00F7260B" w:rsidRPr="00745445" w:rsidRDefault="00F7260B" w:rsidP="00022A05">
            <w:pPr>
              <w:pStyle w:val="a0"/>
              <w:widowControl/>
              <w:numPr>
                <w:ilvl w:val="0"/>
                <w:numId w:val="107"/>
              </w:numPr>
              <w:ind w:firstLineChars="0"/>
              <w:jc w:val="left"/>
              <w:rPr>
                <w:rStyle w:val="af6"/>
                <w:rFonts w:eastAsia="宋体"/>
                <w:rPrChange w:id="15587" w:author="raye" w:date="2018-08-10T19:15:00Z">
                  <w:rPr>
                    <w:rFonts w:ascii="Calibri" w:eastAsia="宋体" w:hAnsi="Calibri" w:cstheme="minorHAnsi"/>
                    <w:kern w:val="0"/>
                    <w:szCs w:val="21"/>
                  </w:rPr>
                </w:rPrChange>
              </w:rPr>
            </w:pPr>
            <w:r w:rsidRPr="00745445">
              <w:rPr>
                <w:rStyle w:val="af6"/>
                <w:rFonts w:eastAsia="宋体"/>
                <w:rPrChange w:id="15588" w:author="raye" w:date="2018-08-10T19:15:00Z">
                  <w:rPr>
                    <w:rFonts w:ascii="Calibri" w:eastAsia="宋体" w:hAnsi="Calibri" w:cstheme="minorHAnsi"/>
                    <w:kern w:val="0"/>
                    <w:szCs w:val="21"/>
                  </w:rPr>
                </w:rPrChange>
              </w:rPr>
              <w:t>Check (Editable)</w:t>
            </w:r>
          </w:p>
        </w:tc>
      </w:tr>
      <w:tr w:rsidR="00F7260B" w:rsidRPr="00745445" w14:paraId="514B8AD1" w14:textId="77777777" w:rsidTr="00F7260B">
        <w:trPr>
          <w:trHeight w:val="570"/>
        </w:trPr>
        <w:tc>
          <w:tcPr>
            <w:tcW w:w="1112" w:type="dxa"/>
            <w:vMerge w:val="restart"/>
            <w:tcBorders>
              <w:top w:val="single" w:sz="4" w:space="0" w:color="auto"/>
              <w:left w:val="single" w:sz="4" w:space="0" w:color="auto"/>
              <w:bottom w:val="single" w:sz="4" w:space="0" w:color="auto"/>
              <w:right w:val="single" w:sz="4" w:space="0" w:color="auto"/>
            </w:tcBorders>
            <w:vAlign w:val="center"/>
            <w:hideMark/>
          </w:tcPr>
          <w:p w14:paraId="72CC464D" w14:textId="77777777" w:rsidR="00F7260B" w:rsidRPr="00745445" w:rsidRDefault="00F7260B">
            <w:pPr>
              <w:widowControl/>
              <w:jc w:val="center"/>
              <w:rPr>
                <w:rStyle w:val="af6"/>
                <w:rFonts w:eastAsia="宋体"/>
                <w:rPrChange w:id="15589" w:author="raye" w:date="2018-08-10T19:15:00Z">
                  <w:rPr>
                    <w:rFonts w:ascii="Calibri" w:eastAsia="宋体" w:hAnsi="Calibri" w:cstheme="minorHAnsi"/>
                    <w:kern w:val="0"/>
                    <w:szCs w:val="21"/>
                  </w:rPr>
                </w:rPrChange>
              </w:rPr>
            </w:pPr>
            <w:r w:rsidRPr="00745445">
              <w:rPr>
                <w:rStyle w:val="af6"/>
                <w:rFonts w:eastAsia="宋体"/>
                <w:rPrChange w:id="15590" w:author="raye" w:date="2018-08-10T19:15:00Z">
                  <w:rPr>
                    <w:rFonts w:ascii="Calibri" w:eastAsia="宋体" w:hAnsi="Calibri" w:cstheme="minorHAnsi"/>
                    <w:kern w:val="0"/>
                    <w:szCs w:val="21"/>
                  </w:rPr>
                </w:rPrChange>
              </w:rPr>
              <w:t>16A</w:t>
            </w:r>
          </w:p>
        </w:tc>
        <w:tc>
          <w:tcPr>
            <w:tcW w:w="1611" w:type="dxa"/>
            <w:vMerge w:val="restart"/>
            <w:tcBorders>
              <w:top w:val="single" w:sz="4" w:space="0" w:color="auto"/>
              <w:left w:val="single" w:sz="4" w:space="0" w:color="auto"/>
              <w:bottom w:val="single" w:sz="4" w:space="0" w:color="auto"/>
              <w:right w:val="single" w:sz="4" w:space="0" w:color="auto"/>
            </w:tcBorders>
            <w:vAlign w:val="center"/>
            <w:hideMark/>
          </w:tcPr>
          <w:p w14:paraId="21B1EA64" w14:textId="77777777" w:rsidR="00F7260B" w:rsidRPr="00745445" w:rsidRDefault="00F7260B">
            <w:pPr>
              <w:widowControl/>
              <w:jc w:val="left"/>
              <w:rPr>
                <w:rStyle w:val="af6"/>
                <w:rFonts w:eastAsia="宋体"/>
                <w:rPrChange w:id="15591" w:author="raye" w:date="2018-08-10T19:15:00Z">
                  <w:rPr>
                    <w:rFonts w:ascii="Calibri" w:eastAsia="宋体" w:hAnsi="Calibri" w:cstheme="minorHAnsi"/>
                    <w:kern w:val="0"/>
                    <w:szCs w:val="21"/>
                  </w:rPr>
                </w:rPrChange>
              </w:rPr>
            </w:pPr>
            <w:r w:rsidRPr="00745445">
              <w:rPr>
                <w:rStyle w:val="af6"/>
                <w:rFonts w:eastAsia="宋体"/>
                <w:rPrChange w:id="15592" w:author="raye" w:date="2018-08-10T19:15:00Z">
                  <w:rPr>
                    <w:rFonts w:ascii="Calibri" w:eastAsia="宋体" w:hAnsi="Calibri" w:cstheme="minorHAnsi"/>
                    <w:kern w:val="0"/>
                    <w:szCs w:val="21"/>
                  </w:rPr>
                </w:rPrChange>
              </w:rPr>
              <w:t xml:space="preserve">Click on Approve button on Detail Page </w:t>
            </w:r>
          </w:p>
        </w:tc>
        <w:tc>
          <w:tcPr>
            <w:tcW w:w="1908" w:type="dxa"/>
            <w:tcBorders>
              <w:top w:val="single" w:sz="4" w:space="0" w:color="auto"/>
              <w:left w:val="single" w:sz="4" w:space="0" w:color="auto"/>
              <w:bottom w:val="single" w:sz="4" w:space="0" w:color="auto"/>
              <w:right w:val="single" w:sz="4" w:space="0" w:color="auto"/>
            </w:tcBorders>
            <w:vAlign w:val="center"/>
            <w:hideMark/>
          </w:tcPr>
          <w:p w14:paraId="4179BFE4" w14:textId="40259886" w:rsidR="00F7260B" w:rsidRPr="002370DE" w:rsidRDefault="002370DE">
            <w:pPr>
              <w:widowControl/>
              <w:jc w:val="left"/>
              <w:rPr>
                <w:rStyle w:val="af6"/>
                <w:rFonts w:eastAsia="宋体"/>
                <w:rPrChange w:id="15593" w:author="raye" w:date="2018-08-10T19:23:00Z">
                  <w:rPr>
                    <w:rFonts w:ascii="Calibri" w:eastAsia="宋体" w:hAnsi="Calibri" w:cstheme="minorHAnsi"/>
                    <w:kern w:val="0"/>
                    <w:szCs w:val="21"/>
                  </w:rPr>
                </w:rPrChange>
              </w:rPr>
            </w:pPr>
            <w:ins w:id="15594" w:author="raye" w:date="2018-08-10T19:23:00Z">
              <w:r w:rsidRPr="002370DE">
                <w:rPr>
                  <w:rStyle w:val="af6"/>
                  <w:rFonts w:eastAsia="等线"/>
                  <w:rPrChange w:id="15595" w:author="raye" w:date="2018-08-10T19:23:00Z">
                    <w:rPr>
                      <w:rFonts w:ascii="等线" w:eastAsia="等线" w:hAnsi="等线"/>
                      <w:color w:val="FF0000"/>
                      <w:szCs w:val="21"/>
                    </w:rPr>
                  </w:rPrChange>
                </w:rPr>
                <w:t>Pending List</w:t>
              </w:r>
              <w:r w:rsidRPr="002370DE">
                <w:rPr>
                  <w:rStyle w:val="af6"/>
                  <w:rFonts w:eastAsia="宋体"/>
                  <w:rPrChange w:id="15596" w:author="raye" w:date="2018-08-10T19:23:00Z">
                    <w:rPr>
                      <w:rFonts w:ascii="Calibri" w:eastAsia="宋体" w:hAnsi="Calibri" w:cstheme="minorHAnsi"/>
                      <w:color w:val="FF0000"/>
                      <w:kern w:val="0"/>
                      <w:szCs w:val="21"/>
                    </w:rPr>
                  </w:rPrChange>
                </w:rPr>
                <w:t xml:space="preserve"> </w:t>
              </w:r>
            </w:ins>
            <w:del w:id="15597" w:author="raye" w:date="2018-08-10T19:11:00Z">
              <w:r w:rsidR="00F7260B" w:rsidRPr="002370DE" w:rsidDel="00745445">
                <w:rPr>
                  <w:rStyle w:val="af6"/>
                  <w:rFonts w:eastAsia="宋体"/>
                  <w:rPrChange w:id="15598" w:author="raye" w:date="2018-08-10T19:23:00Z">
                    <w:rPr>
                      <w:rFonts w:ascii="Calibri" w:eastAsia="宋体" w:hAnsi="Calibri" w:cstheme="minorHAnsi"/>
                      <w:kern w:val="0"/>
                      <w:szCs w:val="21"/>
                    </w:rPr>
                  </w:rPrChange>
                </w:rPr>
                <w:delText xml:space="preserve">Completed List </w:delText>
              </w:r>
            </w:del>
          </w:p>
        </w:tc>
        <w:tc>
          <w:tcPr>
            <w:tcW w:w="1900" w:type="dxa"/>
            <w:tcBorders>
              <w:top w:val="single" w:sz="4" w:space="0" w:color="auto"/>
              <w:left w:val="single" w:sz="4" w:space="0" w:color="auto"/>
              <w:bottom w:val="single" w:sz="4" w:space="0" w:color="auto"/>
              <w:right w:val="single" w:sz="4" w:space="0" w:color="auto"/>
            </w:tcBorders>
            <w:vAlign w:val="center"/>
            <w:hideMark/>
          </w:tcPr>
          <w:p w14:paraId="76C36531" w14:textId="77777777" w:rsidR="00F7260B" w:rsidRPr="00745445" w:rsidRDefault="00F7260B">
            <w:pPr>
              <w:widowControl/>
              <w:jc w:val="left"/>
              <w:rPr>
                <w:rStyle w:val="af6"/>
                <w:rFonts w:eastAsia="宋体"/>
                <w:rPrChange w:id="15599" w:author="raye" w:date="2018-08-10T19:15:00Z">
                  <w:rPr>
                    <w:rFonts w:ascii="Calibri" w:eastAsia="宋体" w:hAnsi="Calibri" w:cstheme="minorHAnsi"/>
                    <w:kern w:val="0"/>
                    <w:szCs w:val="21"/>
                  </w:rPr>
                </w:rPrChange>
              </w:rPr>
            </w:pPr>
            <w:r w:rsidRPr="00745445">
              <w:rPr>
                <w:rStyle w:val="af6"/>
                <w:rFonts w:eastAsia="宋体"/>
                <w:rPrChange w:id="15600"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410E0110" w14:textId="77777777" w:rsidR="00F7260B" w:rsidRPr="00745445" w:rsidRDefault="00F7260B">
            <w:pPr>
              <w:widowControl/>
              <w:jc w:val="left"/>
              <w:rPr>
                <w:rStyle w:val="af6"/>
                <w:rFonts w:eastAsia="宋体"/>
                <w:rPrChange w:id="15601" w:author="raye" w:date="2018-08-10T19:15:00Z">
                  <w:rPr>
                    <w:rFonts w:ascii="Calibri" w:eastAsia="宋体" w:hAnsi="Calibri" w:cstheme="minorHAnsi"/>
                    <w:kern w:val="0"/>
                    <w:szCs w:val="21"/>
                  </w:rPr>
                </w:rPrChange>
              </w:rPr>
            </w:pPr>
            <w:r w:rsidRPr="00745445">
              <w:rPr>
                <w:rStyle w:val="af6"/>
                <w:rFonts w:eastAsia="宋体"/>
                <w:rPrChange w:id="15602" w:author="raye" w:date="2018-08-10T19:15:00Z">
                  <w:rPr>
                    <w:rFonts w:ascii="Calibri" w:eastAsia="宋体" w:hAnsi="Calibri" w:cstheme="minorHAnsi"/>
                    <w:kern w:val="0"/>
                    <w:szCs w:val="21"/>
                  </w:rPr>
                </w:rPrChange>
              </w:rPr>
              <w:t>Details</w:t>
            </w:r>
          </w:p>
        </w:tc>
      </w:tr>
      <w:tr w:rsidR="00F7260B" w:rsidRPr="00745445" w14:paraId="14F55FCC"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19631E" w14:textId="77777777" w:rsidR="00F7260B" w:rsidRPr="00745445" w:rsidRDefault="00F7260B">
            <w:pPr>
              <w:widowControl/>
              <w:jc w:val="left"/>
              <w:rPr>
                <w:rStyle w:val="af6"/>
                <w:rFonts w:eastAsia="宋体"/>
                <w:rPrChange w:id="15603"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AFC6505" w14:textId="77777777" w:rsidR="00F7260B" w:rsidRPr="00745445" w:rsidRDefault="00F7260B">
            <w:pPr>
              <w:widowControl/>
              <w:jc w:val="left"/>
              <w:rPr>
                <w:rStyle w:val="af6"/>
                <w:rFonts w:eastAsia="宋体"/>
                <w:rPrChange w:id="15604"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5FBC329A" w14:textId="77777777" w:rsidR="00F7260B" w:rsidRPr="00745445" w:rsidRDefault="00F7260B">
            <w:pPr>
              <w:widowControl/>
              <w:jc w:val="left"/>
              <w:rPr>
                <w:rStyle w:val="af6"/>
                <w:rFonts w:eastAsia="宋体"/>
                <w:rPrChange w:id="15605" w:author="raye" w:date="2018-08-10T19:15:00Z">
                  <w:rPr>
                    <w:rFonts w:ascii="Calibri" w:eastAsia="宋体" w:hAnsi="Calibri" w:cstheme="minorHAnsi"/>
                    <w:kern w:val="0"/>
                    <w:szCs w:val="21"/>
                  </w:rPr>
                </w:rPrChange>
              </w:rPr>
            </w:pPr>
            <w:r w:rsidRPr="00745445">
              <w:rPr>
                <w:rStyle w:val="af6"/>
                <w:rFonts w:eastAsia="宋体"/>
                <w:rPrChange w:id="15606" w:author="raye" w:date="2018-08-10T19:15:00Z">
                  <w:rPr>
                    <w:rFonts w:ascii="Calibri" w:eastAsia="宋体" w:hAnsi="Calibri" w:cstheme="minorHAnsi"/>
                    <w:kern w:val="0"/>
                    <w:szCs w:val="21"/>
                  </w:rPr>
                </w:rPrChange>
              </w:rPr>
              <w:t>Detail Page&gt;&gt;Status</w:t>
            </w:r>
          </w:p>
        </w:tc>
        <w:tc>
          <w:tcPr>
            <w:tcW w:w="1900" w:type="dxa"/>
            <w:tcBorders>
              <w:top w:val="single" w:sz="4" w:space="0" w:color="auto"/>
              <w:left w:val="single" w:sz="4" w:space="0" w:color="auto"/>
              <w:bottom w:val="single" w:sz="4" w:space="0" w:color="auto"/>
              <w:right w:val="single" w:sz="4" w:space="0" w:color="auto"/>
            </w:tcBorders>
            <w:vAlign w:val="center"/>
            <w:hideMark/>
          </w:tcPr>
          <w:p w14:paraId="51EE2A37" w14:textId="77777777" w:rsidR="00F7260B" w:rsidRPr="00745445" w:rsidRDefault="00F7260B">
            <w:pPr>
              <w:widowControl/>
              <w:jc w:val="left"/>
              <w:rPr>
                <w:rStyle w:val="af6"/>
                <w:rFonts w:eastAsia="宋体"/>
                <w:rPrChange w:id="15607" w:author="raye" w:date="2018-08-10T19:15:00Z">
                  <w:rPr>
                    <w:rFonts w:ascii="Calibri" w:eastAsia="宋体" w:hAnsi="Calibri" w:cstheme="minorHAnsi"/>
                    <w:kern w:val="0"/>
                    <w:szCs w:val="21"/>
                  </w:rPr>
                </w:rPrChange>
              </w:rPr>
            </w:pPr>
            <w:r w:rsidRPr="00745445">
              <w:rPr>
                <w:rStyle w:val="af6"/>
                <w:rFonts w:eastAsia="宋体"/>
                <w:rPrChange w:id="15608" w:author="raye" w:date="2018-08-10T19:15:00Z">
                  <w:rPr>
                    <w:rFonts w:ascii="Calibri" w:eastAsia="宋体" w:hAnsi="Calibri" w:cstheme="minorHAnsi"/>
                    <w:kern w:val="0"/>
                    <w:szCs w:val="21"/>
                  </w:rPr>
                </w:rPrChange>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38D66BE1" w14:textId="77777777" w:rsidR="00F7260B" w:rsidRPr="00745445" w:rsidRDefault="00F7260B">
            <w:pPr>
              <w:widowControl/>
              <w:jc w:val="left"/>
              <w:rPr>
                <w:rStyle w:val="af6"/>
                <w:rFonts w:eastAsia="宋体"/>
                <w:rPrChange w:id="15609" w:author="raye" w:date="2018-08-10T19:15:00Z">
                  <w:rPr>
                    <w:rFonts w:ascii="Calibri" w:eastAsia="宋体" w:hAnsi="Calibri" w:cstheme="minorHAnsi"/>
                    <w:kern w:val="0"/>
                    <w:szCs w:val="21"/>
                  </w:rPr>
                </w:rPrChange>
              </w:rPr>
            </w:pPr>
            <w:r w:rsidRPr="00745445">
              <w:rPr>
                <w:rStyle w:val="af6"/>
                <w:rFonts w:eastAsia="宋体"/>
                <w:rPrChange w:id="15610" w:author="raye" w:date="2018-08-10T19:15:00Z">
                  <w:rPr>
                    <w:rFonts w:ascii="Calibri" w:eastAsia="宋体" w:hAnsi="Calibri" w:cstheme="minorHAnsi"/>
                    <w:kern w:val="0"/>
                    <w:szCs w:val="21"/>
                  </w:rPr>
                </w:rPrChange>
              </w:rPr>
              <w:t>Close Approval</w:t>
            </w:r>
          </w:p>
        </w:tc>
      </w:tr>
      <w:tr w:rsidR="00F7260B" w:rsidRPr="00745445" w14:paraId="5DFF2440"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68CC69" w14:textId="77777777" w:rsidR="00F7260B" w:rsidRPr="00745445" w:rsidRDefault="00F7260B">
            <w:pPr>
              <w:widowControl/>
              <w:jc w:val="left"/>
              <w:rPr>
                <w:rStyle w:val="af6"/>
                <w:rFonts w:eastAsia="宋体"/>
                <w:rPrChange w:id="15611"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3768D91" w14:textId="77777777" w:rsidR="00F7260B" w:rsidRPr="00745445" w:rsidRDefault="00F7260B">
            <w:pPr>
              <w:widowControl/>
              <w:jc w:val="left"/>
              <w:rPr>
                <w:rStyle w:val="af6"/>
                <w:rFonts w:eastAsia="宋体"/>
                <w:rPrChange w:id="15612"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5621E112" w14:textId="77777777" w:rsidR="00F7260B" w:rsidRPr="00745445" w:rsidRDefault="00F7260B">
            <w:pPr>
              <w:widowControl/>
              <w:jc w:val="left"/>
              <w:rPr>
                <w:rStyle w:val="af6"/>
                <w:rFonts w:eastAsia="宋体"/>
                <w:rPrChange w:id="15613" w:author="raye" w:date="2018-08-10T19:15:00Z">
                  <w:rPr>
                    <w:rFonts w:ascii="Calibri" w:eastAsia="宋体" w:hAnsi="Calibri" w:cstheme="minorHAnsi"/>
                    <w:kern w:val="0"/>
                    <w:szCs w:val="21"/>
                  </w:rPr>
                </w:rPrChange>
              </w:rPr>
            </w:pPr>
            <w:r w:rsidRPr="00745445">
              <w:rPr>
                <w:rStyle w:val="af6"/>
                <w:rFonts w:eastAsia="宋体"/>
                <w:rPrChange w:id="15614" w:author="raye" w:date="2018-08-10T19:15:00Z">
                  <w:rPr>
                    <w:rFonts w:ascii="Calibri" w:eastAsia="宋体" w:hAnsi="Calibri" w:cstheme="minorHAnsi"/>
                    <w:kern w:val="0"/>
                    <w:szCs w:val="21"/>
                  </w:rPr>
                </w:rPrChange>
              </w:rPr>
              <w:t>Detail Page&gt;&gt;Confirms Case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6CC450DE" w14:textId="77777777" w:rsidR="00F7260B" w:rsidRPr="00745445" w:rsidRDefault="00F7260B">
            <w:pPr>
              <w:widowControl/>
              <w:jc w:val="left"/>
              <w:rPr>
                <w:rStyle w:val="af6"/>
                <w:rFonts w:eastAsia="宋体"/>
                <w:rPrChange w:id="15615" w:author="raye" w:date="2018-08-10T19:15:00Z">
                  <w:rPr>
                    <w:rFonts w:ascii="Calibri" w:eastAsia="宋体" w:hAnsi="Calibri" w:cstheme="minorHAnsi"/>
                    <w:kern w:val="0"/>
                    <w:szCs w:val="21"/>
                  </w:rPr>
                </w:rPrChange>
              </w:rPr>
            </w:pPr>
            <w:r w:rsidRPr="00745445">
              <w:rPr>
                <w:rStyle w:val="af6"/>
                <w:rFonts w:eastAsia="宋体"/>
                <w:rPrChange w:id="15616"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425F52FA" w14:textId="77777777" w:rsidR="00F7260B" w:rsidRPr="00745445" w:rsidRDefault="00F7260B">
            <w:pPr>
              <w:widowControl/>
              <w:jc w:val="left"/>
              <w:rPr>
                <w:rStyle w:val="af6"/>
                <w:rFonts w:eastAsia="宋体"/>
                <w:rPrChange w:id="15617" w:author="raye" w:date="2018-08-10T19:15:00Z">
                  <w:rPr>
                    <w:rFonts w:ascii="Calibri" w:eastAsia="宋体" w:hAnsi="Calibri" w:cstheme="minorHAnsi"/>
                    <w:kern w:val="0"/>
                    <w:szCs w:val="21"/>
                  </w:rPr>
                </w:rPrChange>
              </w:rPr>
            </w:pPr>
            <w:r w:rsidRPr="00745445">
              <w:rPr>
                <w:rStyle w:val="af6"/>
                <w:rFonts w:eastAsia="宋体"/>
                <w:rPrChange w:id="15618" w:author="raye" w:date="2018-08-10T19:15:00Z">
                  <w:rPr>
                    <w:rFonts w:ascii="Calibri" w:eastAsia="宋体" w:hAnsi="Calibri" w:cstheme="minorHAnsi"/>
                    <w:kern w:val="0"/>
                    <w:szCs w:val="21"/>
                  </w:rPr>
                </w:rPrChange>
              </w:rPr>
              <w:t>The other two buttons disappear. All Forms are no longer editable (Plus #3)</w:t>
            </w:r>
          </w:p>
        </w:tc>
      </w:tr>
      <w:tr w:rsidR="00F7260B" w:rsidRPr="00745445" w14:paraId="366DFA81"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1E8684" w14:textId="77777777" w:rsidR="00F7260B" w:rsidRPr="00745445" w:rsidRDefault="00F7260B">
            <w:pPr>
              <w:widowControl/>
              <w:jc w:val="left"/>
              <w:rPr>
                <w:rStyle w:val="af6"/>
                <w:rFonts w:eastAsia="宋体"/>
                <w:rPrChange w:id="15619"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1B3292" w14:textId="77777777" w:rsidR="00F7260B" w:rsidRPr="00745445" w:rsidRDefault="00F7260B">
            <w:pPr>
              <w:widowControl/>
              <w:jc w:val="left"/>
              <w:rPr>
                <w:rStyle w:val="af6"/>
                <w:rFonts w:eastAsia="宋体"/>
                <w:rPrChange w:id="15620"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046FE2DC" w14:textId="77777777" w:rsidR="00F7260B" w:rsidRPr="00745445" w:rsidRDefault="00F7260B">
            <w:pPr>
              <w:widowControl/>
              <w:jc w:val="left"/>
              <w:rPr>
                <w:rStyle w:val="af6"/>
                <w:rFonts w:eastAsia="宋体"/>
                <w:rPrChange w:id="15621" w:author="raye" w:date="2018-08-10T19:15:00Z">
                  <w:rPr>
                    <w:rFonts w:ascii="Calibri" w:eastAsia="宋体" w:hAnsi="Calibri" w:cstheme="minorHAnsi"/>
                    <w:kern w:val="0"/>
                    <w:szCs w:val="21"/>
                  </w:rPr>
                </w:rPrChange>
              </w:rPr>
            </w:pPr>
            <w:r w:rsidRPr="00745445">
              <w:rPr>
                <w:rStyle w:val="af6"/>
                <w:rFonts w:eastAsia="宋体"/>
                <w:rPrChange w:id="15622" w:author="raye" w:date="2018-08-10T19:15:00Z">
                  <w:rPr>
                    <w:rFonts w:ascii="Calibri" w:eastAsia="宋体" w:hAnsi="Calibri" w:cstheme="minorHAnsi"/>
                    <w:kern w:val="0"/>
                    <w:szCs w:val="21"/>
                  </w:rPr>
                </w:rPrChange>
              </w:rPr>
              <w:t>Checking &amp; Evidence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535EC0E7" w14:textId="77777777" w:rsidR="00F7260B" w:rsidRPr="00745445" w:rsidRDefault="00F7260B">
            <w:pPr>
              <w:widowControl/>
              <w:jc w:val="left"/>
              <w:rPr>
                <w:rStyle w:val="af6"/>
                <w:rFonts w:eastAsia="宋体"/>
                <w:rPrChange w:id="15623" w:author="raye" w:date="2018-08-10T19:15:00Z">
                  <w:rPr>
                    <w:rFonts w:ascii="Calibri" w:eastAsia="宋体" w:hAnsi="Calibri" w:cstheme="minorHAnsi"/>
                    <w:kern w:val="0"/>
                    <w:szCs w:val="21"/>
                  </w:rPr>
                </w:rPrChange>
              </w:rPr>
            </w:pPr>
            <w:r w:rsidRPr="00745445">
              <w:rPr>
                <w:rStyle w:val="af6"/>
                <w:rFonts w:eastAsia="宋体"/>
                <w:rPrChange w:id="15624"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751B337C" w14:textId="77777777" w:rsidR="00F7260B" w:rsidRPr="00745445" w:rsidRDefault="00F7260B" w:rsidP="00022A05">
            <w:pPr>
              <w:pStyle w:val="a0"/>
              <w:widowControl/>
              <w:numPr>
                <w:ilvl w:val="0"/>
                <w:numId w:val="107"/>
              </w:numPr>
              <w:ind w:firstLineChars="0"/>
              <w:jc w:val="left"/>
              <w:rPr>
                <w:rStyle w:val="af6"/>
                <w:rFonts w:eastAsia="宋体"/>
                <w:rPrChange w:id="15625" w:author="raye" w:date="2018-08-10T19:15:00Z">
                  <w:rPr>
                    <w:rFonts w:ascii="Calibri" w:eastAsia="宋体" w:hAnsi="Calibri" w:cstheme="minorHAnsi"/>
                    <w:kern w:val="0"/>
                    <w:szCs w:val="21"/>
                  </w:rPr>
                </w:rPrChange>
              </w:rPr>
            </w:pPr>
            <w:r w:rsidRPr="00745445">
              <w:rPr>
                <w:rStyle w:val="af6"/>
                <w:rFonts w:eastAsia="宋体"/>
                <w:rPrChange w:id="15626" w:author="raye" w:date="2018-08-10T19:15:00Z">
                  <w:rPr>
                    <w:rFonts w:ascii="Calibri" w:eastAsia="宋体" w:hAnsi="Calibri" w:cstheme="minorHAnsi"/>
                    <w:kern w:val="0"/>
                    <w:szCs w:val="21"/>
                  </w:rPr>
                </w:rPrChange>
              </w:rPr>
              <w:t>Evidence Management(Not Editable)</w:t>
            </w:r>
          </w:p>
          <w:p w14:paraId="2F930685" w14:textId="77777777" w:rsidR="00F7260B" w:rsidRPr="00745445" w:rsidRDefault="00F7260B" w:rsidP="00022A05">
            <w:pPr>
              <w:pStyle w:val="a0"/>
              <w:widowControl/>
              <w:numPr>
                <w:ilvl w:val="0"/>
                <w:numId w:val="107"/>
              </w:numPr>
              <w:ind w:firstLineChars="0"/>
              <w:jc w:val="left"/>
              <w:rPr>
                <w:rStyle w:val="af6"/>
                <w:rFonts w:eastAsia="宋体"/>
                <w:rPrChange w:id="15627" w:author="raye" w:date="2018-08-10T19:15:00Z">
                  <w:rPr>
                    <w:rFonts w:ascii="Calibri" w:eastAsia="宋体" w:hAnsi="Calibri" w:cstheme="minorHAnsi"/>
                    <w:kern w:val="0"/>
                    <w:szCs w:val="21"/>
                  </w:rPr>
                </w:rPrChange>
              </w:rPr>
            </w:pPr>
            <w:r w:rsidRPr="00745445">
              <w:rPr>
                <w:rStyle w:val="af6"/>
                <w:rFonts w:eastAsia="宋体"/>
                <w:rPrChange w:id="15628" w:author="raye" w:date="2018-08-10T19:15:00Z">
                  <w:rPr>
                    <w:rFonts w:ascii="Calibri" w:eastAsia="宋体" w:hAnsi="Calibri" w:cstheme="minorHAnsi"/>
                    <w:kern w:val="0"/>
                    <w:szCs w:val="21"/>
                  </w:rPr>
                </w:rPrChange>
              </w:rPr>
              <w:t>Check(Not Editable)</w:t>
            </w:r>
          </w:p>
        </w:tc>
      </w:tr>
      <w:tr w:rsidR="00F7260B" w:rsidRPr="00745445" w14:paraId="3D78E43A" w14:textId="77777777" w:rsidTr="00F7260B">
        <w:trPr>
          <w:trHeight w:val="570"/>
        </w:trPr>
        <w:tc>
          <w:tcPr>
            <w:tcW w:w="1112" w:type="dxa"/>
            <w:vMerge w:val="restart"/>
            <w:tcBorders>
              <w:top w:val="single" w:sz="4" w:space="0" w:color="auto"/>
              <w:left w:val="single" w:sz="4" w:space="0" w:color="auto"/>
              <w:bottom w:val="single" w:sz="4" w:space="0" w:color="auto"/>
              <w:right w:val="single" w:sz="4" w:space="0" w:color="auto"/>
            </w:tcBorders>
            <w:vAlign w:val="center"/>
            <w:hideMark/>
          </w:tcPr>
          <w:p w14:paraId="342FE6B4" w14:textId="77777777" w:rsidR="00F7260B" w:rsidRPr="00745445" w:rsidRDefault="00F7260B">
            <w:pPr>
              <w:widowControl/>
              <w:jc w:val="center"/>
              <w:rPr>
                <w:rStyle w:val="af6"/>
                <w:rFonts w:eastAsia="宋体"/>
                <w:rPrChange w:id="15629" w:author="raye" w:date="2018-08-10T19:15:00Z">
                  <w:rPr>
                    <w:rFonts w:ascii="Calibri" w:eastAsia="宋体" w:hAnsi="Calibri" w:cstheme="minorHAnsi"/>
                    <w:kern w:val="0"/>
                    <w:szCs w:val="21"/>
                  </w:rPr>
                </w:rPrChange>
              </w:rPr>
            </w:pPr>
            <w:r w:rsidRPr="00745445">
              <w:rPr>
                <w:rStyle w:val="af6"/>
                <w:rFonts w:eastAsia="宋体"/>
                <w:rPrChange w:id="15630" w:author="raye" w:date="2018-08-10T19:15:00Z">
                  <w:rPr>
                    <w:rFonts w:ascii="Calibri" w:eastAsia="宋体" w:hAnsi="Calibri" w:cstheme="minorHAnsi"/>
                    <w:kern w:val="0"/>
                    <w:szCs w:val="21"/>
                  </w:rPr>
                </w:rPrChange>
              </w:rPr>
              <w:lastRenderedPageBreak/>
              <w:t>16B</w:t>
            </w:r>
          </w:p>
        </w:tc>
        <w:tc>
          <w:tcPr>
            <w:tcW w:w="1611" w:type="dxa"/>
            <w:vMerge w:val="restart"/>
            <w:tcBorders>
              <w:top w:val="single" w:sz="4" w:space="0" w:color="auto"/>
              <w:left w:val="single" w:sz="4" w:space="0" w:color="auto"/>
              <w:bottom w:val="single" w:sz="4" w:space="0" w:color="auto"/>
              <w:right w:val="single" w:sz="4" w:space="0" w:color="auto"/>
            </w:tcBorders>
            <w:vAlign w:val="center"/>
            <w:hideMark/>
          </w:tcPr>
          <w:p w14:paraId="2CB257F1" w14:textId="77777777" w:rsidR="00F7260B" w:rsidRPr="00745445" w:rsidRDefault="00F7260B">
            <w:pPr>
              <w:widowControl/>
              <w:jc w:val="left"/>
              <w:rPr>
                <w:rStyle w:val="af6"/>
                <w:rFonts w:eastAsia="宋体"/>
                <w:rPrChange w:id="15631" w:author="raye" w:date="2018-08-10T19:15:00Z">
                  <w:rPr>
                    <w:rFonts w:ascii="Calibri" w:eastAsia="宋体" w:hAnsi="Calibri" w:cstheme="minorHAnsi"/>
                    <w:kern w:val="0"/>
                    <w:szCs w:val="21"/>
                  </w:rPr>
                </w:rPrChange>
              </w:rPr>
            </w:pPr>
            <w:r w:rsidRPr="00745445">
              <w:rPr>
                <w:rStyle w:val="af6"/>
                <w:rFonts w:eastAsia="宋体"/>
                <w:rPrChange w:id="15632" w:author="raye" w:date="2018-08-10T19:15:00Z">
                  <w:rPr>
                    <w:rFonts w:ascii="Calibri" w:eastAsia="宋体" w:hAnsi="Calibri" w:cstheme="minorHAnsi"/>
                    <w:kern w:val="0"/>
                    <w:szCs w:val="21"/>
                  </w:rPr>
                </w:rPrChange>
              </w:rPr>
              <w:t>Click on Return to CA button on Detail Page</w:t>
            </w:r>
          </w:p>
        </w:tc>
        <w:tc>
          <w:tcPr>
            <w:tcW w:w="1908" w:type="dxa"/>
            <w:tcBorders>
              <w:top w:val="single" w:sz="4" w:space="0" w:color="auto"/>
              <w:left w:val="single" w:sz="4" w:space="0" w:color="auto"/>
              <w:bottom w:val="single" w:sz="4" w:space="0" w:color="auto"/>
              <w:right w:val="single" w:sz="4" w:space="0" w:color="auto"/>
            </w:tcBorders>
            <w:vAlign w:val="center"/>
            <w:hideMark/>
          </w:tcPr>
          <w:p w14:paraId="50E47624" w14:textId="77777777" w:rsidR="00F7260B" w:rsidRPr="00745445" w:rsidRDefault="00F7260B">
            <w:pPr>
              <w:widowControl/>
              <w:jc w:val="left"/>
              <w:rPr>
                <w:rStyle w:val="af6"/>
                <w:rFonts w:eastAsia="宋体"/>
                <w:rPrChange w:id="15633" w:author="raye" w:date="2018-08-10T19:15:00Z">
                  <w:rPr>
                    <w:rFonts w:ascii="Calibri" w:eastAsia="宋体" w:hAnsi="Calibri" w:cstheme="minorHAnsi"/>
                    <w:kern w:val="0"/>
                    <w:szCs w:val="21"/>
                  </w:rPr>
                </w:rPrChange>
              </w:rPr>
            </w:pPr>
            <w:r w:rsidRPr="00745445">
              <w:rPr>
                <w:rStyle w:val="af6"/>
                <w:rFonts w:eastAsia="宋体"/>
                <w:rPrChange w:id="15634" w:author="raye" w:date="2018-08-10T19:15:00Z">
                  <w:rPr>
                    <w:rFonts w:ascii="Calibri" w:eastAsia="宋体" w:hAnsi="Calibri" w:cstheme="minorHAnsi"/>
                    <w:kern w:val="0"/>
                    <w:szCs w:val="21"/>
                  </w:rPr>
                </w:rPrChange>
              </w:rPr>
              <w:t xml:space="preserve">Detail Page&gt;&gt;Status </w:t>
            </w:r>
          </w:p>
        </w:tc>
        <w:tc>
          <w:tcPr>
            <w:tcW w:w="1900" w:type="dxa"/>
            <w:tcBorders>
              <w:top w:val="single" w:sz="4" w:space="0" w:color="auto"/>
              <w:left w:val="single" w:sz="4" w:space="0" w:color="auto"/>
              <w:bottom w:val="single" w:sz="4" w:space="0" w:color="auto"/>
              <w:right w:val="single" w:sz="4" w:space="0" w:color="auto"/>
            </w:tcBorders>
            <w:vAlign w:val="center"/>
            <w:hideMark/>
          </w:tcPr>
          <w:p w14:paraId="679528C1" w14:textId="77777777" w:rsidR="00F7260B" w:rsidRPr="00745445" w:rsidRDefault="00F7260B">
            <w:pPr>
              <w:widowControl/>
              <w:jc w:val="left"/>
              <w:rPr>
                <w:rStyle w:val="af6"/>
                <w:rFonts w:eastAsia="宋体"/>
                <w:rPrChange w:id="15635" w:author="raye" w:date="2018-08-10T19:15:00Z">
                  <w:rPr>
                    <w:rFonts w:ascii="Calibri" w:eastAsia="宋体" w:hAnsi="Calibri" w:cstheme="minorHAnsi"/>
                    <w:kern w:val="0"/>
                    <w:szCs w:val="21"/>
                  </w:rPr>
                </w:rPrChange>
              </w:rPr>
            </w:pPr>
            <w:r w:rsidRPr="00745445">
              <w:rPr>
                <w:rStyle w:val="af6"/>
                <w:rFonts w:eastAsia="宋体"/>
                <w:rPrChange w:id="15636" w:author="raye" w:date="2018-08-10T19:15:00Z">
                  <w:rPr>
                    <w:rFonts w:ascii="Calibri" w:eastAsia="宋体" w:hAnsi="Calibri" w:cstheme="minorHAnsi"/>
                    <w:kern w:val="0"/>
                    <w:szCs w:val="21"/>
                  </w:rPr>
                </w:rPrChange>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6049609C" w14:textId="77777777" w:rsidR="00F7260B" w:rsidRPr="00745445" w:rsidRDefault="00F7260B" w:rsidP="00022A05">
            <w:pPr>
              <w:pStyle w:val="a0"/>
              <w:widowControl/>
              <w:numPr>
                <w:ilvl w:val="0"/>
                <w:numId w:val="107"/>
              </w:numPr>
              <w:ind w:firstLineChars="0"/>
              <w:jc w:val="left"/>
              <w:rPr>
                <w:rStyle w:val="af6"/>
                <w:rFonts w:eastAsia="宋体"/>
                <w:rPrChange w:id="15637" w:author="raye" w:date="2018-08-10T19:15:00Z">
                  <w:rPr>
                    <w:rFonts w:ascii="Calibri" w:eastAsia="宋体" w:hAnsi="Calibri" w:cstheme="minorHAnsi"/>
                    <w:kern w:val="0"/>
                    <w:szCs w:val="21"/>
                  </w:rPr>
                </w:rPrChange>
              </w:rPr>
            </w:pPr>
            <w:r w:rsidRPr="00745445">
              <w:rPr>
                <w:rStyle w:val="af6"/>
                <w:rFonts w:eastAsia="宋体"/>
                <w:rPrChange w:id="15638" w:author="raye" w:date="2018-08-10T19:15:00Z">
                  <w:rPr>
                    <w:rFonts w:ascii="Calibri" w:eastAsia="宋体" w:hAnsi="Calibri" w:cstheme="minorHAnsi"/>
                    <w:kern w:val="0"/>
                    <w:szCs w:val="21"/>
                  </w:rPr>
                </w:rPrChange>
              </w:rPr>
              <w:t>Pending Compliance Analyst Review</w:t>
            </w:r>
          </w:p>
          <w:p w14:paraId="7A0C1B1B" w14:textId="77777777" w:rsidR="00F7260B" w:rsidRPr="00745445" w:rsidRDefault="00F7260B" w:rsidP="00022A05">
            <w:pPr>
              <w:pStyle w:val="a0"/>
              <w:widowControl/>
              <w:numPr>
                <w:ilvl w:val="0"/>
                <w:numId w:val="107"/>
              </w:numPr>
              <w:ind w:firstLineChars="0"/>
              <w:jc w:val="left"/>
              <w:rPr>
                <w:rStyle w:val="af6"/>
                <w:rFonts w:eastAsia="宋体"/>
                <w:rPrChange w:id="15639" w:author="raye" w:date="2018-08-10T19:15:00Z">
                  <w:rPr>
                    <w:rFonts w:ascii="Calibri" w:eastAsia="宋体" w:hAnsi="Calibri" w:cstheme="minorHAnsi"/>
                    <w:kern w:val="0"/>
                    <w:szCs w:val="21"/>
                  </w:rPr>
                </w:rPrChange>
              </w:rPr>
            </w:pPr>
            <w:r w:rsidRPr="00745445">
              <w:rPr>
                <w:rStyle w:val="af6"/>
                <w:rFonts w:eastAsia="宋体"/>
                <w:rPrChange w:id="15640" w:author="raye" w:date="2018-08-10T19:15:00Z">
                  <w:rPr>
                    <w:rFonts w:ascii="Calibri" w:eastAsia="宋体" w:hAnsi="Calibri" w:cstheme="minorHAnsi"/>
                    <w:kern w:val="0"/>
                    <w:szCs w:val="21"/>
                  </w:rPr>
                </w:rPrChange>
              </w:rPr>
              <w:t>Under Compliance Analyst Review</w:t>
            </w:r>
          </w:p>
        </w:tc>
      </w:tr>
      <w:tr w:rsidR="00F7260B" w:rsidRPr="00745445" w14:paraId="3EE6B45A"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D86401" w14:textId="77777777" w:rsidR="00F7260B" w:rsidRPr="00745445" w:rsidRDefault="00F7260B">
            <w:pPr>
              <w:widowControl/>
              <w:jc w:val="left"/>
              <w:rPr>
                <w:rStyle w:val="af6"/>
                <w:rFonts w:eastAsia="宋体"/>
                <w:rPrChange w:id="15641"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5815986" w14:textId="77777777" w:rsidR="00F7260B" w:rsidRPr="00745445" w:rsidRDefault="00F7260B">
            <w:pPr>
              <w:widowControl/>
              <w:jc w:val="left"/>
              <w:rPr>
                <w:rStyle w:val="af6"/>
                <w:rFonts w:eastAsia="宋体"/>
                <w:rPrChange w:id="15642"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0E543762" w14:textId="77777777" w:rsidR="00F7260B" w:rsidRPr="00745445" w:rsidRDefault="00F7260B">
            <w:pPr>
              <w:widowControl/>
              <w:jc w:val="left"/>
              <w:rPr>
                <w:rStyle w:val="af6"/>
                <w:rFonts w:eastAsia="宋体"/>
                <w:rPrChange w:id="15643" w:author="raye" w:date="2018-08-10T19:15:00Z">
                  <w:rPr>
                    <w:rFonts w:ascii="Calibri" w:eastAsia="宋体" w:hAnsi="Calibri" w:cstheme="minorHAnsi"/>
                    <w:kern w:val="0"/>
                    <w:szCs w:val="21"/>
                  </w:rPr>
                </w:rPrChange>
              </w:rPr>
            </w:pPr>
            <w:r w:rsidRPr="00745445">
              <w:rPr>
                <w:rStyle w:val="af6"/>
                <w:rFonts w:eastAsia="宋体"/>
                <w:rPrChange w:id="15644" w:author="raye" w:date="2018-08-10T19:15:00Z">
                  <w:rPr>
                    <w:rFonts w:ascii="Calibri" w:eastAsia="宋体" w:hAnsi="Calibri" w:cstheme="minorHAnsi"/>
                    <w:kern w:val="0"/>
                    <w:szCs w:val="21"/>
                  </w:rPr>
                </w:rPrChange>
              </w:rPr>
              <w:t>Other fields</w:t>
            </w:r>
          </w:p>
        </w:tc>
        <w:tc>
          <w:tcPr>
            <w:tcW w:w="1900" w:type="dxa"/>
            <w:tcBorders>
              <w:top w:val="single" w:sz="4" w:space="0" w:color="auto"/>
              <w:left w:val="single" w:sz="4" w:space="0" w:color="auto"/>
              <w:bottom w:val="single" w:sz="4" w:space="0" w:color="auto"/>
              <w:right w:val="single" w:sz="4" w:space="0" w:color="auto"/>
            </w:tcBorders>
            <w:vAlign w:val="center"/>
            <w:hideMark/>
          </w:tcPr>
          <w:p w14:paraId="4FDD6BF0" w14:textId="77777777" w:rsidR="00F7260B" w:rsidRPr="00745445" w:rsidRDefault="00F7260B">
            <w:pPr>
              <w:widowControl/>
              <w:jc w:val="left"/>
              <w:rPr>
                <w:rStyle w:val="af6"/>
                <w:rFonts w:eastAsia="宋体"/>
                <w:rPrChange w:id="15645" w:author="raye" w:date="2018-08-10T19:15:00Z">
                  <w:rPr>
                    <w:rFonts w:ascii="Calibri" w:eastAsia="宋体" w:hAnsi="Calibri" w:cstheme="minorHAnsi"/>
                    <w:kern w:val="0"/>
                    <w:szCs w:val="21"/>
                  </w:rPr>
                </w:rPrChange>
              </w:rPr>
            </w:pPr>
            <w:r w:rsidRPr="00745445">
              <w:rPr>
                <w:rStyle w:val="af6"/>
                <w:rFonts w:eastAsia="宋体"/>
                <w:rPrChange w:id="15646" w:author="raye" w:date="2018-08-10T19:15:00Z">
                  <w:rPr>
                    <w:rFonts w:ascii="Calibri" w:eastAsia="宋体" w:hAnsi="Calibri" w:cstheme="minorHAnsi"/>
                    <w:kern w:val="0"/>
                    <w:szCs w:val="21"/>
                  </w:rPr>
                </w:rPrChange>
              </w:rPr>
              <w:t>Refer to 16A</w:t>
            </w:r>
          </w:p>
        </w:tc>
        <w:tc>
          <w:tcPr>
            <w:tcW w:w="2791" w:type="dxa"/>
            <w:tcBorders>
              <w:top w:val="single" w:sz="4" w:space="0" w:color="auto"/>
              <w:left w:val="single" w:sz="4" w:space="0" w:color="auto"/>
              <w:bottom w:val="single" w:sz="4" w:space="0" w:color="auto"/>
              <w:right w:val="single" w:sz="4" w:space="0" w:color="auto"/>
            </w:tcBorders>
            <w:vAlign w:val="center"/>
            <w:hideMark/>
          </w:tcPr>
          <w:p w14:paraId="7C82BF02" w14:textId="77777777" w:rsidR="00F7260B" w:rsidRPr="00745445" w:rsidRDefault="00F7260B">
            <w:pPr>
              <w:widowControl/>
              <w:jc w:val="left"/>
              <w:rPr>
                <w:rStyle w:val="af6"/>
                <w:rFonts w:eastAsia="宋体"/>
                <w:rPrChange w:id="15647" w:author="raye" w:date="2018-08-10T19:15:00Z">
                  <w:rPr>
                    <w:rFonts w:ascii="Calibri" w:eastAsia="宋体" w:hAnsi="Calibri" w:cstheme="minorHAnsi"/>
                    <w:kern w:val="0"/>
                    <w:szCs w:val="21"/>
                  </w:rPr>
                </w:rPrChange>
              </w:rPr>
            </w:pPr>
            <w:r w:rsidRPr="00745445">
              <w:rPr>
                <w:rStyle w:val="af6"/>
                <w:rFonts w:eastAsia="宋体"/>
                <w:rPrChange w:id="15648" w:author="raye" w:date="2018-08-10T19:15:00Z">
                  <w:rPr>
                    <w:rFonts w:ascii="Calibri" w:eastAsia="宋体" w:hAnsi="Calibri" w:cstheme="minorHAnsi"/>
                    <w:kern w:val="0"/>
                    <w:szCs w:val="21"/>
                  </w:rPr>
                </w:rPrChange>
              </w:rPr>
              <w:t>Refer to 16A</w:t>
            </w:r>
          </w:p>
        </w:tc>
      </w:tr>
      <w:tr w:rsidR="00F7260B" w:rsidRPr="00745445" w14:paraId="3C86656A" w14:textId="77777777" w:rsidTr="00F7260B">
        <w:trPr>
          <w:trHeight w:val="570"/>
        </w:trPr>
        <w:tc>
          <w:tcPr>
            <w:tcW w:w="1112" w:type="dxa"/>
            <w:vMerge w:val="restart"/>
            <w:tcBorders>
              <w:top w:val="single" w:sz="4" w:space="0" w:color="auto"/>
              <w:left w:val="single" w:sz="4" w:space="0" w:color="auto"/>
              <w:bottom w:val="single" w:sz="4" w:space="0" w:color="auto"/>
              <w:right w:val="single" w:sz="4" w:space="0" w:color="auto"/>
            </w:tcBorders>
            <w:vAlign w:val="center"/>
            <w:hideMark/>
          </w:tcPr>
          <w:p w14:paraId="33A1A7A7" w14:textId="77777777" w:rsidR="00F7260B" w:rsidRPr="00745445" w:rsidRDefault="00F7260B">
            <w:pPr>
              <w:widowControl/>
              <w:jc w:val="center"/>
              <w:rPr>
                <w:rStyle w:val="af6"/>
                <w:rFonts w:eastAsia="宋体"/>
                <w:rPrChange w:id="15649" w:author="raye" w:date="2018-08-10T19:15:00Z">
                  <w:rPr>
                    <w:rFonts w:ascii="Calibri" w:eastAsia="宋体" w:hAnsi="Calibri" w:cstheme="minorHAnsi"/>
                    <w:kern w:val="0"/>
                    <w:szCs w:val="21"/>
                  </w:rPr>
                </w:rPrChange>
              </w:rPr>
            </w:pPr>
            <w:r w:rsidRPr="00745445">
              <w:rPr>
                <w:rStyle w:val="af6"/>
                <w:rFonts w:eastAsia="宋体"/>
                <w:rPrChange w:id="15650" w:author="raye" w:date="2018-08-10T19:15:00Z">
                  <w:rPr>
                    <w:rFonts w:ascii="Calibri" w:eastAsia="宋体" w:hAnsi="Calibri" w:cstheme="minorHAnsi"/>
                    <w:kern w:val="0"/>
                    <w:szCs w:val="21"/>
                  </w:rPr>
                </w:rPrChange>
              </w:rPr>
              <w:t>19</w:t>
            </w:r>
          </w:p>
        </w:tc>
        <w:tc>
          <w:tcPr>
            <w:tcW w:w="1611" w:type="dxa"/>
            <w:vMerge w:val="restart"/>
            <w:tcBorders>
              <w:top w:val="single" w:sz="4" w:space="0" w:color="auto"/>
              <w:left w:val="single" w:sz="4" w:space="0" w:color="auto"/>
              <w:bottom w:val="single" w:sz="4" w:space="0" w:color="auto"/>
              <w:right w:val="single" w:sz="4" w:space="0" w:color="auto"/>
            </w:tcBorders>
            <w:vAlign w:val="center"/>
            <w:hideMark/>
          </w:tcPr>
          <w:p w14:paraId="5BA98C08" w14:textId="77777777" w:rsidR="00F7260B" w:rsidRPr="00745445" w:rsidRDefault="00F7260B">
            <w:pPr>
              <w:widowControl/>
              <w:jc w:val="left"/>
              <w:rPr>
                <w:rStyle w:val="af6"/>
                <w:rFonts w:eastAsia="宋体"/>
                <w:rPrChange w:id="15651" w:author="raye" w:date="2018-08-10T19:15:00Z">
                  <w:rPr>
                    <w:rFonts w:ascii="Calibri" w:eastAsia="宋体" w:hAnsi="Calibri" w:cstheme="minorHAnsi"/>
                    <w:kern w:val="0"/>
                    <w:szCs w:val="21"/>
                  </w:rPr>
                </w:rPrChange>
              </w:rPr>
            </w:pPr>
            <w:r w:rsidRPr="00745445">
              <w:rPr>
                <w:rStyle w:val="af6"/>
                <w:rFonts w:eastAsia="宋体"/>
                <w:rPrChange w:id="15652" w:author="raye" w:date="2018-08-10T19:15:00Z">
                  <w:rPr>
                    <w:rFonts w:ascii="Calibri" w:eastAsia="宋体" w:hAnsi="Calibri" w:cstheme="minorHAnsi"/>
                    <w:kern w:val="0"/>
                    <w:szCs w:val="21"/>
                  </w:rPr>
                </w:rPrChange>
              </w:rPr>
              <w:t>CA added form #4 and sent it over</w:t>
            </w:r>
          </w:p>
        </w:tc>
        <w:tc>
          <w:tcPr>
            <w:tcW w:w="1908" w:type="dxa"/>
            <w:tcBorders>
              <w:top w:val="single" w:sz="4" w:space="0" w:color="auto"/>
              <w:left w:val="single" w:sz="4" w:space="0" w:color="auto"/>
              <w:bottom w:val="single" w:sz="4" w:space="0" w:color="auto"/>
              <w:right w:val="single" w:sz="4" w:space="0" w:color="auto"/>
            </w:tcBorders>
            <w:vAlign w:val="center"/>
            <w:hideMark/>
          </w:tcPr>
          <w:p w14:paraId="126DEAFF" w14:textId="77777777" w:rsidR="00F7260B" w:rsidRPr="00745445" w:rsidRDefault="00F7260B">
            <w:pPr>
              <w:widowControl/>
              <w:jc w:val="left"/>
              <w:rPr>
                <w:rStyle w:val="af6"/>
                <w:rFonts w:eastAsia="宋体"/>
                <w:rPrChange w:id="15653" w:author="raye" w:date="2018-08-10T19:15:00Z">
                  <w:rPr>
                    <w:rFonts w:ascii="Calibri" w:eastAsia="宋体" w:hAnsi="Calibri" w:cstheme="minorHAnsi"/>
                    <w:kern w:val="0"/>
                    <w:szCs w:val="21"/>
                  </w:rPr>
                </w:rPrChange>
              </w:rPr>
            </w:pPr>
            <w:r w:rsidRPr="00745445">
              <w:rPr>
                <w:rStyle w:val="af6"/>
                <w:rFonts w:eastAsia="宋体"/>
                <w:rPrChange w:id="15654" w:author="raye" w:date="2018-08-10T19:15:00Z">
                  <w:rPr>
                    <w:rFonts w:ascii="Calibri" w:eastAsia="宋体" w:hAnsi="Calibri" w:cstheme="minorHAnsi"/>
                    <w:kern w:val="0"/>
                    <w:szCs w:val="21"/>
                  </w:rPr>
                </w:rPrChange>
              </w:rPr>
              <w:t>To Do List</w:t>
            </w:r>
          </w:p>
        </w:tc>
        <w:tc>
          <w:tcPr>
            <w:tcW w:w="1900" w:type="dxa"/>
            <w:tcBorders>
              <w:top w:val="single" w:sz="4" w:space="0" w:color="auto"/>
              <w:left w:val="single" w:sz="4" w:space="0" w:color="auto"/>
              <w:bottom w:val="single" w:sz="4" w:space="0" w:color="auto"/>
              <w:right w:val="single" w:sz="4" w:space="0" w:color="auto"/>
            </w:tcBorders>
            <w:vAlign w:val="center"/>
            <w:hideMark/>
          </w:tcPr>
          <w:p w14:paraId="1DDCF52E" w14:textId="77777777" w:rsidR="00F7260B" w:rsidRPr="00745445" w:rsidRDefault="00F7260B">
            <w:pPr>
              <w:widowControl/>
              <w:jc w:val="left"/>
              <w:rPr>
                <w:rStyle w:val="af6"/>
                <w:rFonts w:eastAsia="宋体"/>
                <w:rPrChange w:id="15655" w:author="raye" w:date="2018-08-10T19:15:00Z">
                  <w:rPr>
                    <w:rFonts w:ascii="Calibri" w:eastAsia="宋体" w:hAnsi="Calibri" w:cstheme="minorHAnsi"/>
                    <w:kern w:val="0"/>
                    <w:szCs w:val="21"/>
                  </w:rPr>
                </w:rPrChange>
              </w:rPr>
            </w:pPr>
            <w:r w:rsidRPr="00745445">
              <w:rPr>
                <w:rStyle w:val="af6"/>
                <w:rFonts w:eastAsia="宋体"/>
                <w:rPrChange w:id="15656"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40B6B68F" w14:textId="77777777" w:rsidR="00F7260B" w:rsidRPr="00745445" w:rsidRDefault="00F7260B">
            <w:pPr>
              <w:widowControl/>
              <w:jc w:val="left"/>
              <w:rPr>
                <w:rStyle w:val="af6"/>
                <w:rFonts w:eastAsia="宋体"/>
                <w:rPrChange w:id="15657" w:author="raye" w:date="2018-08-10T19:15:00Z">
                  <w:rPr>
                    <w:rFonts w:ascii="Calibri" w:eastAsia="宋体" w:hAnsi="Calibri" w:cstheme="minorHAnsi"/>
                    <w:kern w:val="0"/>
                    <w:szCs w:val="21"/>
                  </w:rPr>
                </w:rPrChange>
              </w:rPr>
            </w:pPr>
            <w:r w:rsidRPr="00745445">
              <w:rPr>
                <w:rStyle w:val="af6"/>
                <w:rFonts w:eastAsia="宋体"/>
                <w:rPrChange w:id="15658" w:author="raye" w:date="2018-08-10T19:15:00Z">
                  <w:rPr>
                    <w:rFonts w:ascii="Calibri" w:eastAsia="宋体" w:hAnsi="Calibri" w:cstheme="minorHAnsi"/>
                    <w:kern w:val="0"/>
                    <w:szCs w:val="21"/>
                  </w:rPr>
                </w:rPrChange>
              </w:rPr>
              <w:t>Check</w:t>
            </w:r>
          </w:p>
        </w:tc>
      </w:tr>
      <w:tr w:rsidR="00F7260B" w:rsidRPr="00745445" w14:paraId="3A315833"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ED68B4" w14:textId="77777777" w:rsidR="00F7260B" w:rsidRPr="00745445" w:rsidRDefault="00F7260B">
            <w:pPr>
              <w:widowControl/>
              <w:jc w:val="left"/>
              <w:rPr>
                <w:rStyle w:val="af6"/>
                <w:rFonts w:eastAsia="宋体"/>
                <w:rPrChange w:id="15659"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0D68905" w14:textId="77777777" w:rsidR="00F7260B" w:rsidRPr="00745445" w:rsidRDefault="00F7260B">
            <w:pPr>
              <w:widowControl/>
              <w:jc w:val="left"/>
              <w:rPr>
                <w:rStyle w:val="af6"/>
                <w:rFonts w:eastAsia="宋体"/>
                <w:rPrChange w:id="15660"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51537788" w14:textId="77777777" w:rsidR="00F7260B" w:rsidRPr="00745445" w:rsidRDefault="00F7260B">
            <w:pPr>
              <w:widowControl/>
              <w:jc w:val="left"/>
              <w:rPr>
                <w:rStyle w:val="af6"/>
                <w:rFonts w:eastAsia="宋体"/>
                <w:rPrChange w:id="15661" w:author="raye" w:date="2018-08-10T19:15:00Z">
                  <w:rPr>
                    <w:rFonts w:ascii="Calibri" w:eastAsia="宋体" w:hAnsi="Calibri" w:cstheme="minorHAnsi"/>
                    <w:kern w:val="0"/>
                    <w:szCs w:val="21"/>
                  </w:rPr>
                </w:rPrChange>
              </w:rPr>
            </w:pPr>
            <w:r w:rsidRPr="00745445">
              <w:rPr>
                <w:rStyle w:val="af6"/>
                <w:rFonts w:eastAsia="宋体"/>
                <w:rPrChange w:id="15662" w:author="raye" w:date="2018-08-10T19:15:00Z">
                  <w:rPr>
                    <w:rFonts w:ascii="Calibri" w:eastAsia="宋体" w:hAnsi="Calibri" w:cstheme="minorHAnsi"/>
                    <w:kern w:val="0"/>
                    <w:szCs w:val="21"/>
                  </w:rPr>
                </w:rPrChange>
              </w:rPr>
              <w:t>Detail Page&gt;&gt;Status</w:t>
            </w:r>
          </w:p>
        </w:tc>
        <w:tc>
          <w:tcPr>
            <w:tcW w:w="1900" w:type="dxa"/>
            <w:tcBorders>
              <w:top w:val="single" w:sz="4" w:space="0" w:color="auto"/>
              <w:left w:val="single" w:sz="4" w:space="0" w:color="auto"/>
              <w:bottom w:val="single" w:sz="4" w:space="0" w:color="auto"/>
              <w:right w:val="single" w:sz="4" w:space="0" w:color="auto"/>
            </w:tcBorders>
            <w:vAlign w:val="center"/>
            <w:hideMark/>
          </w:tcPr>
          <w:p w14:paraId="0A1D79C5" w14:textId="77777777" w:rsidR="00F7260B" w:rsidRPr="00745445" w:rsidRDefault="00F7260B">
            <w:pPr>
              <w:widowControl/>
              <w:jc w:val="left"/>
              <w:rPr>
                <w:rStyle w:val="af6"/>
                <w:rFonts w:eastAsia="宋体"/>
                <w:rPrChange w:id="15663" w:author="raye" w:date="2018-08-10T19:15:00Z">
                  <w:rPr>
                    <w:rFonts w:ascii="Calibri" w:eastAsia="宋体" w:hAnsi="Calibri" w:cstheme="minorHAnsi"/>
                    <w:kern w:val="0"/>
                    <w:szCs w:val="21"/>
                  </w:rPr>
                </w:rPrChange>
              </w:rPr>
            </w:pPr>
            <w:r w:rsidRPr="00745445">
              <w:rPr>
                <w:rStyle w:val="af6"/>
                <w:rFonts w:eastAsia="宋体"/>
                <w:rPrChange w:id="15664" w:author="raye" w:date="2018-08-10T19:15:00Z">
                  <w:rPr>
                    <w:rFonts w:ascii="Calibri" w:eastAsia="宋体" w:hAnsi="Calibri" w:cstheme="minorHAnsi"/>
                    <w:kern w:val="0"/>
                    <w:szCs w:val="21"/>
                  </w:rPr>
                </w:rPrChange>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27D53A7B" w14:textId="77777777" w:rsidR="00F7260B" w:rsidRPr="00745445" w:rsidRDefault="00F7260B">
            <w:pPr>
              <w:widowControl/>
              <w:jc w:val="left"/>
              <w:rPr>
                <w:rStyle w:val="af6"/>
                <w:rFonts w:eastAsia="宋体"/>
                <w:rPrChange w:id="15665" w:author="raye" w:date="2018-08-10T19:15:00Z">
                  <w:rPr>
                    <w:rFonts w:ascii="Calibri" w:eastAsia="宋体" w:hAnsi="Calibri" w:cstheme="minorHAnsi"/>
                    <w:kern w:val="0"/>
                    <w:szCs w:val="21"/>
                  </w:rPr>
                </w:rPrChange>
              </w:rPr>
            </w:pPr>
            <w:r w:rsidRPr="00745445">
              <w:rPr>
                <w:rStyle w:val="af6"/>
                <w:rFonts w:eastAsia="宋体"/>
                <w:rPrChange w:id="15666" w:author="raye" w:date="2018-08-10T19:15:00Z">
                  <w:rPr>
                    <w:rFonts w:ascii="Calibri" w:eastAsia="宋体" w:hAnsi="Calibri" w:cstheme="minorHAnsi"/>
                    <w:kern w:val="0"/>
                    <w:szCs w:val="21"/>
                  </w:rPr>
                </w:rPrChange>
              </w:rPr>
              <w:t>Under Compliance Supervisor Review</w:t>
            </w:r>
          </w:p>
        </w:tc>
      </w:tr>
      <w:tr w:rsidR="00F7260B" w:rsidRPr="00745445" w14:paraId="7D0603C7"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117C5D" w14:textId="77777777" w:rsidR="00F7260B" w:rsidRPr="00745445" w:rsidRDefault="00F7260B">
            <w:pPr>
              <w:widowControl/>
              <w:jc w:val="left"/>
              <w:rPr>
                <w:rStyle w:val="af6"/>
                <w:rFonts w:eastAsia="宋体"/>
                <w:rPrChange w:id="15667"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3DCBB79" w14:textId="77777777" w:rsidR="00F7260B" w:rsidRPr="00745445" w:rsidRDefault="00F7260B">
            <w:pPr>
              <w:widowControl/>
              <w:jc w:val="left"/>
              <w:rPr>
                <w:rStyle w:val="af6"/>
                <w:rFonts w:eastAsia="宋体"/>
                <w:rPrChange w:id="15668" w:author="raye" w:date="2018-08-10T19:15:00Z">
                  <w:rPr>
                    <w:rFonts w:ascii="Calibri" w:eastAsia="宋体" w:hAnsi="Calibri" w:cstheme="minorHAnsi"/>
                    <w:kern w:val="0"/>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vAlign w:val="center"/>
            <w:hideMark/>
          </w:tcPr>
          <w:p w14:paraId="0610F9EF" w14:textId="77777777" w:rsidR="00F7260B" w:rsidRPr="00745445" w:rsidRDefault="00F7260B">
            <w:pPr>
              <w:widowControl/>
              <w:jc w:val="left"/>
              <w:rPr>
                <w:rStyle w:val="af6"/>
                <w:rFonts w:eastAsia="宋体"/>
                <w:rPrChange w:id="15669" w:author="raye" w:date="2018-08-10T19:15:00Z">
                  <w:rPr>
                    <w:rFonts w:ascii="Calibri" w:eastAsia="宋体" w:hAnsi="Calibri" w:cstheme="minorHAnsi"/>
                    <w:kern w:val="0"/>
                    <w:szCs w:val="21"/>
                  </w:rPr>
                </w:rPrChange>
              </w:rPr>
            </w:pPr>
            <w:r w:rsidRPr="00745445">
              <w:rPr>
                <w:rStyle w:val="af6"/>
                <w:rFonts w:eastAsia="宋体"/>
                <w:rPrChange w:id="15670" w:author="raye" w:date="2018-08-10T19:15:00Z">
                  <w:rPr>
                    <w:rFonts w:ascii="Calibri" w:eastAsia="宋体" w:hAnsi="Calibri" w:cstheme="minorHAnsi"/>
                    <w:kern w:val="0"/>
                    <w:szCs w:val="21"/>
                  </w:rPr>
                </w:rPrChange>
              </w:rPr>
              <w:t>Detail Page&gt;&gt;Confirms Case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54510BA8" w14:textId="77777777" w:rsidR="00F7260B" w:rsidRPr="00745445" w:rsidRDefault="00F7260B">
            <w:pPr>
              <w:widowControl/>
              <w:jc w:val="left"/>
              <w:rPr>
                <w:rStyle w:val="af6"/>
                <w:rFonts w:eastAsia="宋体"/>
                <w:rPrChange w:id="15671" w:author="raye" w:date="2018-08-10T19:15:00Z">
                  <w:rPr>
                    <w:rFonts w:ascii="Calibri" w:eastAsia="宋体" w:hAnsi="Calibri" w:cstheme="minorHAnsi"/>
                    <w:kern w:val="0"/>
                    <w:szCs w:val="21"/>
                  </w:rPr>
                </w:rPrChange>
              </w:rPr>
            </w:pPr>
            <w:r w:rsidRPr="00745445">
              <w:rPr>
                <w:rStyle w:val="af6"/>
                <w:rFonts w:eastAsia="宋体"/>
                <w:rPrChange w:id="15672" w:author="raye" w:date="2018-08-10T19:15:00Z">
                  <w:rPr>
                    <w:rFonts w:ascii="Calibri" w:eastAsia="宋体" w:hAnsi="Calibri" w:cstheme="minorHAnsi"/>
                    <w:kern w:val="0"/>
                    <w:szCs w:val="21"/>
                  </w:rPr>
                </w:rPrChange>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443910F6" w14:textId="77777777" w:rsidR="00F7260B" w:rsidRPr="00745445" w:rsidRDefault="00F7260B">
            <w:pPr>
              <w:widowControl/>
              <w:jc w:val="left"/>
              <w:rPr>
                <w:rStyle w:val="af6"/>
                <w:rFonts w:eastAsia="宋体"/>
                <w:rPrChange w:id="15673" w:author="raye" w:date="2018-08-10T19:15:00Z">
                  <w:rPr>
                    <w:rFonts w:ascii="Calibri" w:eastAsia="宋体" w:hAnsi="Calibri" w:cstheme="minorHAnsi"/>
                    <w:kern w:val="0"/>
                    <w:szCs w:val="21"/>
                  </w:rPr>
                </w:rPrChange>
              </w:rPr>
            </w:pPr>
            <w:r w:rsidRPr="00745445">
              <w:rPr>
                <w:rStyle w:val="af6"/>
                <w:rFonts w:eastAsia="宋体"/>
                <w:rPrChange w:id="15674" w:author="raye" w:date="2018-08-10T19:15:00Z">
                  <w:rPr>
                    <w:rFonts w:ascii="Calibri" w:eastAsia="宋体" w:hAnsi="Calibri" w:cstheme="minorHAnsi"/>
                    <w:kern w:val="0"/>
                    <w:szCs w:val="21"/>
                  </w:rPr>
                </w:rPrChange>
              </w:rPr>
              <w:t>One more form #4, replyable</w:t>
            </w:r>
          </w:p>
          <w:p w14:paraId="5C4C7A8B" w14:textId="77777777" w:rsidR="00F7260B" w:rsidRPr="00745445" w:rsidRDefault="00F7260B">
            <w:pPr>
              <w:widowControl/>
              <w:jc w:val="left"/>
              <w:rPr>
                <w:rStyle w:val="af6"/>
                <w:rFonts w:eastAsia="宋体"/>
                <w:rPrChange w:id="15675" w:author="raye" w:date="2018-08-10T19:15:00Z">
                  <w:rPr>
                    <w:rFonts w:ascii="Calibri" w:eastAsia="宋体" w:hAnsi="Calibri" w:cstheme="minorHAnsi"/>
                    <w:kern w:val="0"/>
                    <w:szCs w:val="21"/>
                  </w:rPr>
                </w:rPrChange>
              </w:rPr>
            </w:pPr>
            <w:r w:rsidRPr="00745445">
              <w:rPr>
                <w:rStyle w:val="af6"/>
                <w:rFonts w:eastAsia="宋体"/>
                <w:rPrChange w:id="15676" w:author="raye" w:date="2018-08-10T19:15:00Z">
                  <w:rPr>
                    <w:rFonts w:ascii="Calibri" w:eastAsia="宋体" w:hAnsi="Calibri" w:cstheme="minorHAnsi"/>
                    <w:kern w:val="0"/>
                    <w:szCs w:val="21"/>
                  </w:rPr>
                </w:rPrChange>
              </w:rPr>
              <w:t>#4 is pending review, others are reviewed.</w:t>
            </w:r>
          </w:p>
        </w:tc>
      </w:tr>
      <w:tr w:rsidR="00F7260B" w:rsidRPr="00745445" w14:paraId="69FAA84A"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CBEEF6" w14:textId="77777777" w:rsidR="00F7260B" w:rsidRPr="00745445" w:rsidRDefault="00F7260B">
            <w:pPr>
              <w:widowControl/>
              <w:jc w:val="left"/>
              <w:rPr>
                <w:rStyle w:val="af6"/>
                <w:rFonts w:eastAsia="宋体"/>
                <w:rPrChange w:id="15677"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C9B555F" w14:textId="77777777" w:rsidR="00F7260B" w:rsidRPr="00745445" w:rsidRDefault="00F7260B">
            <w:pPr>
              <w:widowControl/>
              <w:jc w:val="left"/>
              <w:rPr>
                <w:rStyle w:val="af6"/>
                <w:rFonts w:eastAsia="宋体"/>
                <w:rPrChange w:id="15678"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26D6AE" w14:textId="77777777" w:rsidR="00F7260B" w:rsidRPr="00745445" w:rsidRDefault="00F7260B">
            <w:pPr>
              <w:widowControl/>
              <w:jc w:val="left"/>
              <w:rPr>
                <w:rStyle w:val="af6"/>
                <w:rFonts w:eastAsia="宋体"/>
                <w:rPrChange w:id="15679" w:author="raye" w:date="2018-08-10T19:15:00Z">
                  <w:rPr>
                    <w:rFonts w:ascii="Calibri" w:eastAsia="宋体" w:hAnsi="Calibri" w:cstheme="minorHAnsi"/>
                    <w:kern w:val="0"/>
                    <w:szCs w:val="21"/>
                  </w:rPr>
                </w:rPrChange>
              </w:rPr>
            </w:pPr>
          </w:p>
        </w:tc>
        <w:tc>
          <w:tcPr>
            <w:tcW w:w="1900" w:type="dxa"/>
            <w:tcBorders>
              <w:top w:val="single" w:sz="4" w:space="0" w:color="auto"/>
              <w:left w:val="single" w:sz="4" w:space="0" w:color="auto"/>
              <w:bottom w:val="single" w:sz="4" w:space="0" w:color="auto"/>
              <w:right w:val="single" w:sz="4" w:space="0" w:color="auto"/>
            </w:tcBorders>
            <w:vAlign w:val="center"/>
            <w:hideMark/>
          </w:tcPr>
          <w:p w14:paraId="1306C1C2" w14:textId="77777777" w:rsidR="00F7260B" w:rsidRPr="00745445" w:rsidRDefault="00F7260B">
            <w:pPr>
              <w:widowControl/>
              <w:jc w:val="left"/>
              <w:rPr>
                <w:rStyle w:val="af6"/>
                <w:rFonts w:eastAsia="宋体"/>
                <w:rPrChange w:id="15680" w:author="raye" w:date="2018-08-10T19:15:00Z">
                  <w:rPr>
                    <w:rFonts w:ascii="Calibri" w:eastAsia="宋体" w:hAnsi="Calibri" w:cstheme="minorHAnsi"/>
                    <w:kern w:val="0"/>
                    <w:szCs w:val="21"/>
                  </w:rPr>
                </w:rPrChange>
              </w:rPr>
            </w:pPr>
            <w:r w:rsidRPr="00745445">
              <w:rPr>
                <w:rStyle w:val="af6"/>
                <w:rFonts w:eastAsia="宋体"/>
                <w:rPrChange w:id="15681"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0543DC36" w14:textId="77777777" w:rsidR="00F7260B" w:rsidRPr="00745445" w:rsidRDefault="00F7260B" w:rsidP="00022A05">
            <w:pPr>
              <w:pStyle w:val="a0"/>
              <w:widowControl/>
              <w:numPr>
                <w:ilvl w:val="0"/>
                <w:numId w:val="107"/>
              </w:numPr>
              <w:ind w:firstLineChars="0"/>
              <w:jc w:val="left"/>
              <w:rPr>
                <w:rStyle w:val="af6"/>
                <w:rFonts w:eastAsia="宋体"/>
                <w:rPrChange w:id="15682" w:author="raye" w:date="2018-08-10T19:15:00Z">
                  <w:rPr>
                    <w:rFonts w:ascii="Calibri" w:eastAsia="宋体" w:hAnsi="Calibri" w:cstheme="minorHAnsi"/>
                    <w:kern w:val="0"/>
                    <w:szCs w:val="21"/>
                  </w:rPr>
                </w:rPrChange>
              </w:rPr>
            </w:pPr>
            <w:r w:rsidRPr="00745445">
              <w:rPr>
                <w:rStyle w:val="af6"/>
                <w:rFonts w:eastAsia="宋体"/>
                <w:rPrChange w:id="15683" w:author="raye" w:date="2018-08-10T19:15:00Z">
                  <w:rPr>
                    <w:rFonts w:ascii="Calibri" w:eastAsia="宋体" w:hAnsi="Calibri" w:cstheme="minorHAnsi"/>
                    <w:kern w:val="0"/>
                    <w:szCs w:val="21"/>
                  </w:rPr>
                </w:rPrChange>
              </w:rPr>
              <w:t>All Forms(Plus #4)</w:t>
            </w:r>
          </w:p>
          <w:p w14:paraId="1763C7F4" w14:textId="77777777" w:rsidR="00F7260B" w:rsidRPr="00745445" w:rsidRDefault="00F7260B" w:rsidP="00022A05">
            <w:pPr>
              <w:pStyle w:val="a0"/>
              <w:widowControl/>
              <w:numPr>
                <w:ilvl w:val="0"/>
                <w:numId w:val="107"/>
              </w:numPr>
              <w:ind w:firstLineChars="0"/>
              <w:jc w:val="left"/>
              <w:rPr>
                <w:rStyle w:val="af6"/>
                <w:rFonts w:eastAsia="宋体"/>
                <w:rPrChange w:id="15684" w:author="raye" w:date="2018-08-10T19:15:00Z">
                  <w:rPr>
                    <w:rFonts w:ascii="Calibri" w:eastAsia="宋体" w:hAnsi="Calibri" w:cstheme="minorHAnsi"/>
                    <w:kern w:val="0"/>
                    <w:szCs w:val="21"/>
                  </w:rPr>
                </w:rPrChange>
              </w:rPr>
            </w:pPr>
            <w:r w:rsidRPr="00745445">
              <w:rPr>
                <w:rStyle w:val="af6"/>
                <w:rFonts w:eastAsia="宋体"/>
                <w:rPrChange w:id="15685" w:author="raye" w:date="2018-08-10T19:15:00Z">
                  <w:rPr>
                    <w:rFonts w:ascii="Calibri" w:eastAsia="宋体" w:hAnsi="Calibri" w:cstheme="minorHAnsi"/>
                    <w:kern w:val="0"/>
                    <w:szCs w:val="21"/>
                  </w:rPr>
                </w:rPrChange>
              </w:rPr>
              <w:t>Refer to BSA</w:t>
            </w:r>
          </w:p>
        </w:tc>
      </w:tr>
      <w:tr w:rsidR="00F7260B" w:rsidRPr="00745445" w14:paraId="3F40E2C5"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17181E" w14:textId="77777777" w:rsidR="00F7260B" w:rsidRPr="00745445" w:rsidRDefault="00F7260B">
            <w:pPr>
              <w:widowControl/>
              <w:jc w:val="left"/>
              <w:rPr>
                <w:rStyle w:val="af6"/>
                <w:rFonts w:eastAsia="宋体"/>
                <w:rPrChange w:id="15686"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050CB2" w14:textId="77777777" w:rsidR="00F7260B" w:rsidRPr="00745445" w:rsidRDefault="00F7260B">
            <w:pPr>
              <w:widowControl/>
              <w:jc w:val="left"/>
              <w:rPr>
                <w:rStyle w:val="af6"/>
                <w:rFonts w:eastAsia="宋体"/>
                <w:rPrChange w:id="15687"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59C4BB50" w14:textId="77777777" w:rsidR="00F7260B" w:rsidRPr="00745445" w:rsidRDefault="00F7260B">
            <w:pPr>
              <w:widowControl/>
              <w:jc w:val="left"/>
              <w:rPr>
                <w:rStyle w:val="af6"/>
                <w:rFonts w:eastAsia="宋体"/>
                <w:rPrChange w:id="15688" w:author="raye" w:date="2018-08-10T19:15:00Z">
                  <w:rPr>
                    <w:rFonts w:ascii="Calibri" w:eastAsia="宋体" w:hAnsi="Calibri" w:cstheme="minorHAnsi"/>
                    <w:kern w:val="0"/>
                    <w:szCs w:val="21"/>
                  </w:rPr>
                </w:rPrChange>
              </w:rPr>
            </w:pPr>
            <w:r w:rsidRPr="00745445">
              <w:rPr>
                <w:rStyle w:val="af6"/>
                <w:rFonts w:eastAsia="宋体"/>
                <w:rPrChange w:id="15689" w:author="raye" w:date="2018-08-10T19:15:00Z">
                  <w:rPr>
                    <w:rFonts w:ascii="Calibri" w:eastAsia="宋体" w:hAnsi="Calibri" w:cstheme="minorHAnsi"/>
                    <w:kern w:val="0"/>
                    <w:szCs w:val="21"/>
                  </w:rPr>
                </w:rPrChange>
              </w:rPr>
              <w:t>Alert Sign</w:t>
            </w:r>
          </w:p>
        </w:tc>
        <w:tc>
          <w:tcPr>
            <w:tcW w:w="1900" w:type="dxa"/>
            <w:tcBorders>
              <w:top w:val="single" w:sz="4" w:space="0" w:color="auto"/>
              <w:left w:val="single" w:sz="4" w:space="0" w:color="auto"/>
              <w:bottom w:val="single" w:sz="4" w:space="0" w:color="auto"/>
              <w:right w:val="single" w:sz="4" w:space="0" w:color="auto"/>
            </w:tcBorders>
            <w:vAlign w:val="center"/>
            <w:hideMark/>
          </w:tcPr>
          <w:p w14:paraId="6B52E42C" w14:textId="77777777" w:rsidR="00F7260B" w:rsidRPr="00745445" w:rsidRDefault="00F7260B">
            <w:pPr>
              <w:widowControl/>
              <w:jc w:val="left"/>
              <w:rPr>
                <w:rStyle w:val="af6"/>
                <w:rFonts w:eastAsia="宋体"/>
                <w:rPrChange w:id="15690" w:author="raye" w:date="2018-08-10T19:15:00Z">
                  <w:rPr>
                    <w:rFonts w:ascii="Calibri" w:eastAsia="宋体" w:hAnsi="Calibri" w:cstheme="minorHAnsi"/>
                    <w:kern w:val="0"/>
                    <w:szCs w:val="21"/>
                  </w:rPr>
                </w:rPrChange>
              </w:rPr>
            </w:pPr>
            <w:r w:rsidRPr="00745445">
              <w:rPr>
                <w:rStyle w:val="af6"/>
                <w:rFonts w:eastAsia="宋体"/>
                <w:rPrChange w:id="15691"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66084C57" w14:textId="77777777" w:rsidR="00F7260B" w:rsidRPr="00745445" w:rsidRDefault="00F7260B" w:rsidP="00022A05">
            <w:pPr>
              <w:pStyle w:val="a0"/>
              <w:widowControl/>
              <w:numPr>
                <w:ilvl w:val="0"/>
                <w:numId w:val="107"/>
              </w:numPr>
              <w:ind w:firstLineChars="0"/>
              <w:jc w:val="left"/>
              <w:rPr>
                <w:rStyle w:val="af6"/>
                <w:rFonts w:eastAsia="宋体"/>
                <w:rPrChange w:id="15692" w:author="raye" w:date="2018-08-10T19:15:00Z">
                  <w:rPr>
                    <w:rFonts w:ascii="Calibri" w:eastAsia="宋体" w:hAnsi="Calibri" w:cstheme="minorHAnsi"/>
                    <w:kern w:val="0"/>
                    <w:szCs w:val="21"/>
                  </w:rPr>
                </w:rPrChange>
              </w:rPr>
            </w:pPr>
            <w:r w:rsidRPr="00745445">
              <w:rPr>
                <w:rStyle w:val="af6"/>
                <w:rFonts w:eastAsia="宋体"/>
                <w:rPrChange w:id="15693" w:author="raye" w:date="2018-08-10T19:15:00Z">
                  <w:rPr>
                    <w:rFonts w:ascii="Calibri" w:eastAsia="宋体" w:hAnsi="Calibri" w:cstheme="minorHAnsi"/>
                    <w:kern w:val="0"/>
                    <w:szCs w:val="21"/>
                  </w:rPr>
                </w:rPrChange>
              </w:rPr>
              <w:t>Evidence Management(Editable)</w:t>
            </w:r>
          </w:p>
          <w:p w14:paraId="67659638" w14:textId="77777777" w:rsidR="00F7260B" w:rsidRPr="00745445" w:rsidRDefault="00F7260B" w:rsidP="00022A05">
            <w:pPr>
              <w:pStyle w:val="a0"/>
              <w:widowControl/>
              <w:numPr>
                <w:ilvl w:val="0"/>
                <w:numId w:val="107"/>
              </w:numPr>
              <w:ind w:firstLineChars="0"/>
              <w:jc w:val="left"/>
              <w:rPr>
                <w:rStyle w:val="af6"/>
                <w:rFonts w:eastAsia="宋体"/>
                <w:rPrChange w:id="15694" w:author="raye" w:date="2018-08-10T19:15:00Z">
                  <w:rPr>
                    <w:rFonts w:ascii="Calibri" w:eastAsia="宋体" w:hAnsi="Calibri" w:cstheme="minorHAnsi"/>
                    <w:kern w:val="0"/>
                    <w:szCs w:val="21"/>
                  </w:rPr>
                </w:rPrChange>
              </w:rPr>
            </w:pPr>
            <w:r w:rsidRPr="00745445">
              <w:rPr>
                <w:rStyle w:val="af6"/>
                <w:rFonts w:eastAsia="宋体"/>
                <w:rPrChange w:id="15695" w:author="raye" w:date="2018-08-10T19:15:00Z">
                  <w:rPr>
                    <w:rFonts w:ascii="Calibri" w:eastAsia="宋体" w:hAnsi="Calibri" w:cstheme="minorHAnsi"/>
                    <w:kern w:val="0"/>
                    <w:szCs w:val="21"/>
                  </w:rPr>
                </w:rPrChange>
              </w:rPr>
              <w:t>Check(Editable)</w:t>
            </w:r>
          </w:p>
        </w:tc>
      </w:tr>
      <w:tr w:rsidR="00F7260B" w:rsidRPr="00745445" w14:paraId="337B9246" w14:textId="77777777" w:rsidTr="00F7260B">
        <w:trPr>
          <w:trHeight w:val="570"/>
        </w:trPr>
        <w:tc>
          <w:tcPr>
            <w:tcW w:w="1112" w:type="dxa"/>
            <w:vMerge w:val="restart"/>
            <w:tcBorders>
              <w:top w:val="single" w:sz="4" w:space="0" w:color="auto"/>
              <w:left w:val="single" w:sz="4" w:space="0" w:color="auto"/>
              <w:bottom w:val="single" w:sz="4" w:space="0" w:color="auto"/>
              <w:right w:val="single" w:sz="4" w:space="0" w:color="auto"/>
            </w:tcBorders>
            <w:vAlign w:val="center"/>
            <w:hideMark/>
          </w:tcPr>
          <w:p w14:paraId="37488625" w14:textId="77777777" w:rsidR="00F7260B" w:rsidRPr="00745445" w:rsidRDefault="00F7260B">
            <w:pPr>
              <w:widowControl/>
              <w:jc w:val="center"/>
              <w:rPr>
                <w:rStyle w:val="af6"/>
                <w:rFonts w:eastAsia="宋体"/>
                <w:rPrChange w:id="15696" w:author="raye" w:date="2018-08-10T19:15:00Z">
                  <w:rPr>
                    <w:rFonts w:ascii="Calibri" w:eastAsia="宋体" w:hAnsi="Calibri" w:cstheme="minorHAnsi"/>
                    <w:kern w:val="0"/>
                    <w:szCs w:val="21"/>
                  </w:rPr>
                </w:rPrChange>
              </w:rPr>
            </w:pPr>
            <w:r w:rsidRPr="00745445">
              <w:rPr>
                <w:rStyle w:val="af6"/>
                <w:rFonts w:eastAsia="宋体"/>
                <w:rPrChange w:id="15697" w:author="raye" w:date="2018-08-10T19:15:00Z">
                  <w:rPr>
                    <w:rFonts w:ascii="Calibri" w:eastAsia="宋体" w:hAnsi="Calibri" w:cstheme="minorHAnsi"/>
                    <w:kern w:val="0"/>
                    <w:szCs w:val="21"/>
                  </w:rPr>
                </w:rPrChange>
              </w:rPr>
              <w:t>20</w:t>
            </w:r>
          </w:p>
        </w:tc>
        <w:tc>
          <w:tcPr>
            <w:tcW w:w="1611" w:type="dxa"/>
            <w:vMerge w:val="restart"/>
            <w:tcBorders>
              <w:top w:val="single" w:sz="4" w:space="0" w:color="auto"/>
              <w:left w:val="single" w:sz="4" w:space="0" w:color="auto"/>
              <w:bottom w:val="single" w:sz="4" w:space="0" w:color="auto"/>
              <w:right w:val="single" w:sz="4" w:space="0" w:color="auto"/>
            </w:tcBorders>
            <w:vAlign w:val="center"/>
            <w:hideMark/>
          </w:tcPr>
          <w:p w14:paraId="744F0677" w14:textId="77777777" w:rsidR="00F7260B" w:rsidRPr="00745445" w:rsidRDefault="00F7260B">
            <w:pPr>
              <w:widowControl/>
              <w:jc w:val="left"/>
              <w:rPr>
                <w:rStyle w:val="af6"/>
                <w:rFonts w:eastAsia="宋体"/>
                <w:rPrChange w:id="15698" w:author="raye" w:date="2018-08-10T19:15:00Z">
                  <w:rPr>
                    <w:rFonts w:ascii="Calibri" w:eastAsia="宋体" w:hAnsi="Calibri" w:cstheme="minorHAnsi"/>
                    <w:kern w:val="0"/>
                    <w:szCs w:val="21"/>
                  </w:rPr>
                </w:rPrChange>
              </w:rPr>
            </w:pPr>
            <w:r w:rsidRPr="00745445">
              <w:rPr>
                <w:rStyle w:val="af6"/>
                <w:rFonts w:eastAsia="宋体"/>
                <w:rPrChange w:id="15699" w:author="raye" w:date="2018-08-10T19:15:00Z">
                  <w:rPr>
                    <w:rFonts w:ascii="Calibri" w:eastAsia="宋体" w:hAnsi="Calibri" w:cstheme="minorHAnsi"/>
                    <w:kern w:val="0"/>
                    <w:szCs w:val="21"/>
                  </w:rPr>
                </w:rPrChange>
              </w:rPr>
              <w:t>After sent to BSA</w:t>
            </w:r>
          </w:p>
        </w:tc>
        <w:tc>
          <w:tcPr>
            <w:tcW w:w="1908" w:type="dxa"/>
            <w:tcBorders>
              <w:top w:val="single" w:sz="4" w:space="0" w:color="auto"/>
              <w:left w:val="single" w:sz="4" w:space="0" w:color="auto"/>
              <w:bottom w:val="single" w:sz="4" w:space="0" w:color="auto"/>
              <w:right w:val="single" w:sz="4" w:space="0" w:color="auto"/>
            </w:tcBorders>
            <w:vAlign w:val="center"/>
            <w:hideMark/>
          </w:tcPr>
          <w:p w14:paraId="16B7F8F2" w14:textId="77777777" w:rsidR="00F7260B" w:rsidRPr="00745445" w:rsidRDefault="00F7260B">
            <w:pPr>
              <w:widowControl/>
              <w:jc w:val="left"/>
              <w:rPr>
                <w:rStyle w:val="af6"/>
                <w:rFonts w:eastAsia="宋体"/>
                <w:rPrChange w:id="15700" w:author="raye" w:date="2018-08-10T19:15:00Z">
                  <w:rPr>
                    <w:rFonts w:ascii="Calibri" w:eastAsia="宋体" w:hAnsi="Calibri" w:cstheme="minorHAnsi"/>
                    <w:kern w:val="0"/>
                    <w:szCs w:val="21"/>
                  </w:rPr>
                </w:rPrChange>
              </w:rPr>
            </w:pPr>
            <w:r w:rsidRPr="00745445">
              <w:rPr>
                <w:rStyle w:val="af6"/>
                <w:rFonts w:eastAsia="宋体"/>
                <w:rPrChange w:id="15701" w:author="raye" w:date="2018-08-10T19:15:00Z">
                  <w:rPr>
                    <w:rFonts w:ascii="Calibri" w:eastAsia="宋体" w:hAnsi="Calibri" w:cstheme="minorHAnsi"/>
                    <w:kern w:val="0"/>
                    <w:szCs w:val="21"/>
                  </w:rPr>
                </w:rPrChange>
              </w:rPr>
              <w:t>Pending List</w:t>
            </w:r>
          </w:p>
        </w:tc>
        <w:tc>
          <w:tcPr>
            <w:tcW w:w="1900" w:type="dxa"/>
            <w:tcBorders>
              <w:top w:val="single" w:sz="4" w:space="0" w:color="auto"/>
              <w:left w:val="single" w:sz="4" w:space="0" w:color="auto"/>
              <w:bottom w:val="single" w:sz="4" w:space="0" w:color="auto"/>
              <w:right w:val="single" w:sz="4" w:space="0" w:color="auto"/>
            </w:tcBorders>
            <w:vAlign w:val="center"/>
            <w:hideMark/>
          </w:tcPr>
          <w:p w14:paraId="2AD61D2E" w14:textId="77777777" w:rsidR="00F7260B" w:rsidRPr="00745445" w:rsidRDefault="00F7260B">
            <w:pPr>
              <w:widowControl/>
              <w:jc w:val="left"/>
              <w:rPr>
                <w:rStyle w:val="af6"/>
                <w:rFonts w:eastAsia="宋体"/>
                <w:rPrChange w:id="15702" w:author="raye" w:date="2018-08-10T19:15:00Z">
                  <w:rPr>
                    <w:rFonts w:ascii="Calibri" w:eastAsia="宋体" w:hAnsi="Calibri" w:cstheme="minorHAnsi"/>
                    <w:kern w:val="0"/>
                    <w:szCs w:val="21"/>
                  </w:rPr>
                </w:rPrChange>
              </w:rPr>
            </w:pPr>
            <w:r w:rsidRPr="00745445">
              <w:rPr>
                <w:rStyle w:val="af6"/>
                <w:rFonts w:eastAsia="宋体"/>
                <w:rPrChange w:id="15703"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732A2934" w14:textId="77777777" w:rsidR="00F7260B" w:rsidRPr="00745445" w:rsidRDefault="00F7260B">
            <w:pPr>
              <w:widowControl/>
              <w:jc w:val="left"/>
              <w:rPr>
                <w:rStyle w:val="af6"/>
                <w:rFonts w:eastAsia="宋体"/>
                <w:rPrChange w:id="15704" w:author="raye" w:date="2018-08-10T19:15:00Z">
                  <w:rPr>
                    <w:rFonts w:ascii="Calibri" w:eastAsia="宋体" w:hAnsi="Calibri" w:cstheme="minorHAnsi"/>
                    <w:kern w:val="0"/>
                    <w:szCs w:val="21"/>
                  </w:rPr>
                </w:rPrChange>
              </w:rPr>
            </w:pPr>
            <w:r w:rsidRPr="00745445">
              <w:rPr>
                <w:rStyle w:val="af6"/>
                <w:rFonts w:eastAsia="宋体"/>
                <w:rPrChange w:id="15705" w:author="raye" w:date="2018-08-10T19:15:00Z">
                  <w:rPr>
                    <w:rFonts w:ascii="Calibri" w:eastAsia="宋体" w:hAnsi="Calibri" w:cstheme="minorHAnsi"/>
                    <w:kern w:val="0"/>
                    <w:szCs w:val="21"/>
                  </w:rPr>
                </w:rPrChange>
              </w:rPr>
              <w:t>Details</w:t>
            </w:r>
          </w:p>
        </w:tc>
      </w:tr>
      <w:tr w:rsidR="00F7260B" w:rsidRPr="00745445" w14:paraId="6E750013"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A74DF0" w14:textId="77777777" w:rsidR="00F7260B" w:rsidRPr="00745445" w:rsidRDefault="00F7260B">
            <w:pPr>
              <w:widowControl/>
              <w:jc w:val="left"/>
              <w:rPr>
                <w:rStyle w:val="af6"/>
                <w:rFonts w:eastAsia="宋体"/>
                <w:rPrChange w:id="15706"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B65C71A" w14:textId="77777777" w:rsidR="00F7260B" w:rsidRPr="00745445" w:rsidRDefault="00F7260B">
            <w:pPr>
              <w:widowControl/>
              <w:jc w:val="left"/>
              <w:rPr>
                <w:rStyle w:val="af6"/>
                <w:rFonts w:eastAsia="宋体"/>
                <w:rPrChange w:id="15707"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0A942543" w14:textId="77777777" w:rsidR="00F7260B" w:rsidRPr="00745445" w:rsidRDefault="00F7260B">
            <w:pPr>
              <w:widowControl/>
              <w:jc w:val="left"/>
              <w:rPr>
                <w:rStyle w:val="af6"/>
                <w:rFonts w:eastAsia="宋体"/>
                <w:rPrChange w:id="15708" w:author="raye" w:date="2018-08-10T19:15:00Z">
                  <w:rPr>
                    <w:rFonts w:ascii="Calibri" w:eastAsia="宋体" w:hAnsi="Calibri" w:cstheme="minorHAnsi"/>
                    <w:kern w:val="0"/>
                    <w:szCs w:val="21"/>
                  </w:rPr>
                </w:rPrChange>
              </w:rPr>
            </w:pPr>
            <w:r w:rsidRPr="00745445">
              <w:rPr>
                <w:rStyle w:val="af6"/>
                <w:rFonts w:eastAsia="宋体"/>
                <w:rPrChange w:id="15709" w:author="raye" w:date="2018-08-10T19:15:00Z">
                  <w:rPr>
                    <w:rFonts w:ascii="Calibri" w:eastAsia="宋体" w:hAnsi="Calibri" w:cstheme="minorHAnsi"/>
                    <w:kern w:val="0"/>
                    <w:szCs w:val="21"/>
                  </w:rPr>
                </w:rPrChange>
              </w:rPr>
              <w:t>Detail Page&gt;&gt;Status</w:t>
            </w:r>
          </w:p>
        </w:tc>
        <w:tc>
          <w:tcPr>
            <w:tcW w:w="1900" w:type="dxa"/>
            <w:tcBorders>
              <w:top w:val="single" w:sz="4" w:space="0" w:color="auto"/>
              <w:left w:val="single" w:sz="4" w:space="0" w:color="auto"/>
              <w:bottom w:val="single" w:sz="4" w:space="0" w:color="auto"/>
              <w:right w:val="single" w:sz="4" w:space="0" w:color="auto"/>
            </w:tcBorders>
            <w:vAlign w:val="center"/>
            <w:hideMark/>
          </w:tcPr>
          <w:p w14:paraId="706635B5" w14:textId="77777777" w:rsidR="00F7260B" w:rsidRPr="00745445" w:rsidRDefault="00F7260B">
            <w:pPr>
              <w:widowControl/>
              <w:jc w:val="left"/>
              <w:rPr>
                <w:rStyle w:val="af6"/>
                <w:rFonts w:eastAsia="宋体"/>
                <w:rPrChange w:id="15710" w:author="raye" w:date="2018-08-10T19:15:00Z">
                  <w:rPr>
                    <w:rFonts w:ascii="Calibri" w:eastAsia="宋体" w:hAnsi="Calibri" w:cstheme="minorHAnsi"/>
                    <w:kern w:val="0"/>
                    <w:szCs w:val="21"/>
                  </w:rPr>
                </w:rPrChange>
              </w:rPr>
            </w:pPr>
            <w:r w:rsidRPr="00745445">
              <w:rPr>
                <w:rStyle w:val="af6"/>
                <w:rFonts w:eastAsia="宋体"/>
                <w:rPrChange w:id="15711" w:author="raye" w:date="2018-08-10T19:15:00Z">
                  <w:rPr>
                    <w:rFonts w:ascii="Calibri" w:eastAsia="宋体" w:hAnsi="Calibri" w:cstheme="minorHAnsi"/>
                    <w:kern w:val="0"/>
                    <w:szCs w:val="21"/>
                  </w:rPr>
                </w:rPrChange>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1C274DB4" w14:textId="77777777" w:rsidR="00F7260B" w:rsidRPr="00745445" w:rsidRDefault="00F7260B">
            <w:pPr>
              <w:widowControl/>
              <w:jc w:val="left"/>
              <w:rPr>
                <w:rStyle w:val="af6"/>
                <w:rFonts w:eastAsia="宋体"/>
                <w:rPrChange w:id="15712" w:author="raye" w:date="2018-08-10T19:15:00Z">
                  <w:rPr>
                    <w:rFonts w:ascii="Calibri" w:eastAsia="宋体" w:hAnsi="Calibri" w:cstheme="minorHAnsi"/>
                    <w:kern w:val="0"/>
                    <w:szCs w:val="21"/>
                  </w:rPr>
                </w:rPrChange>
              </w:rPr>
            </w:pPr>
            <w:r w:rsidRPr="00745445">
              <w:rPr>
                <w:rStyle w:val="af6"/>
                <w:rFonts w:eastAsia="宋体"/>
                <w:rPrChange w:id="15713" w:author="raye" w:date="2018-08-10T19:15:00Z">
                  <w:rPr>
                    <w:rFonts w:ascii="Calibri" w:eastAsia="宋体" w:hAnsi="Calibri" w:cstheme="minorHAnsi"/>
                    <w:kern w:val="0"/>
                    <w:szCs w:val="21"/>
                  </w:rPr>
                </w:rPrChange>
              </w:rPr>
              <w:t>Pending BSA Officer Review</w:t>
            </w:r>
          </w:p>
          <w:p w14:paraId="2ADCAA10" w14:textId="77777777" w:rsidR="00F7260B" w:rsidRPr="00745445" w:rsidRDefault="00F7260B">
            <w:pPr>
              <w:widowControl/>
              <w:jc w:val="left"/>
              <w:rPr>
                <w:rStyle w:val="af6"/>
                <w:rFonts w:eastAsia="宋体"/>
                <w:rPrChange w:id="15714" w:author="raye" w:date="2018-08-10T19:15:00Z">
                  <w:rPr>
                    <w:rFonts w:ascii="Calibri" w:eastAsia="宋体" w:hAnsi="Calibri" w:cstheme="minorHAnsi"/>
                    <w:kern w:val="0"/>
                    <w:szCs w:val="21"/>
                  </w:rPr>
                </w:rPrChange>
              </w:rPr>
            </w:pPr>
            <w:r w:rsidRPr="00745445">
              <w:rPr>
                <w:rStyle w:val="af6"/>
                <w:rFonts w:eastAsia="宋体"/>
                <w:rPrChange w:id="15715" w:author="raye" w:date="2018-08-10T19:15:00Z">
                  <w:rPr>
                    <w:rFonts w:ascii="Calibri" w:eastAsia="宋体" w:hAnsi="Calibri" w:cstheme="minorHAnsi"/>
                    <w:kern w:val="0"/>
                    <w:szCs w:val="21"/>
                  </w:rPr>
                </w:rPrChange>
              </w:rPr>
              <w:t>Under BSA Officer Review</w:t>
            </w:r>
          </w:p>
        </w:tc>
      </w:tr>
      <w:tr w:rsidR="00F7260B" w:rsidRPr="00745445" w14:paraId="6447F5D4"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90D80F" w14:textId="77777777" w:rsidR="00F7260B" w:rsidRPr="00745445" w:rsidRDefault="00F7260B">
            <w:pPr>
              <w:widowControl/>
              <w:jc w:val="left"/>
              <w:rPr>
                <w:rStyle w:val="af6"/>
                <w:rFonts w:eastAsia="宋体"/>
                <w:rPrChange w:id="15716"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BD745D" w14:textId="77777777" w:rsidR="00F7260B" w:rsidRPr="00745445" w:rsidRDefault="00F7260B">
            <w:pPr>
              <w:widowControl/>
              <w:jc w:val="left"/>
              <w:rPr>
                <w:rStyle w:val="af6"/>
                <w:rFonts w:eastAsia="宋体"/>
                <w:rPrChange w:id="15717"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53260779" w14:textId="77777777" w:rsidR="00F7260B" w:rsidRPr="00745445" w:rsidRDefault="00F7260B">
            <w:pPr>
              <w:widowControl/>
              <w:jc w:val="left"/>
              <w:rPr>
                <w:rStyle w:val="af6"/>
                <w:rFonts w:eastAsia="宋体"/>
                <w:rPrChange w:id="15718" w:author="raye" w:date="2018-08-10T19:15:00Z">
                  <w:rPr>
                    <w:rFonts w:ascii="Calibri" w:eastAsia="宋体" w:hAnsi="Calibri" w:cstheme="minorHAnsi"/>
                    <w:kern w:val="0"/>
                    <w:szCs w:val="21"/>
                  </w:rPr>
                </w:rPrChange>
              </w:rPr>
            </w:pPr>
            <w:r w:rsidRPr="00745445">
              <w:rPr>
                <w:rStyle w:val="af6"/>
                <w:rFonts w:eastAsia="宋体"/>
                <w:rPrChange w:id="15719" w:author="raye" w:date="2018-08-10T19:15:00Z">
                  <w:rPr>
                    <w:rFonts w:ascii="Calibri" w:eastAsia="宋体" w:hAnsi="Calibri" w:cstheme="minorHAnsi"/>
                    <w:kern w:val="0"/>
                    <w:szCs w:val="21"/>
                  </w:rPr>
                </w:rPrChange>
              </w:rPr>
              <w:t>Detail Page&gt;&gt;Confirms Case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74F9982D" w14:textId="77777777" w:rsidR="00F7260B" w:rsidRPr="00745445" w:rsidRDefault="00F7260B">
            <w:pPr>
              <w:widowControl/>
              <w:jc w:val="left"/>
              <w:rPr>
                <w:rStyle w:val="af6"/>
                <w:rFonts w:eastAsia="宋体"/>
                <w:rPrChange w:id="15720" w:author="raye" w:date="2018-08-10T19:15:00Z">
                  <w:rPr>
                    <w:rFonts w:ascii="Calibri" w:eastAsia="宋体" w:hAnsi="Calibri" w:cstheme="minorHAnsi"/>
                    <w:kern w:val="0"/>
                    <w:szCs w:val="21"/>
                  </w:rPr>
                </w:rPrChange>
              </w:rPr>
            </w:pPr>
            <w:r w:rsidRPr="00745445">
              <w:rPr>
                <w:rStyle w:val="af6"/>
                <w:rFonts w:eastAsia="宋体"/>
                <w:rPrChange w:id="15721"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264FF3C8" w14:textId="77777777" w:rsidR="00F7260B" w:rsidRPr="00745445" w:rsidRDefault="00F7260B">
            <w:pPr>
              <w:widowControl/>
              <w:jc w:val="left"/>
              <w:rPr>
                <w:rStyle w:val="af6"/>
                <w:rFonts w:eastAsia="宋体"/>
                <w:rPrChange w:id="15722" w:author="raye" w:date="2018-08-10T19:15:00Z">
                  <w:rPr>
                    <w:rFonts w:ascii="Calibri" w:eastAsia="宋体" w:hAnsi="Calibri" w:cstheme="minorHAnsi"/>
                    <w:kern w:val="0"/>
                    <w:szCs w:val="21"/>
                  </w:rPr>
                </w:rPrChange>
              </w:rPr>
            </w:pPr>
            <w:r w:rsidRPr="00745445">
              <w:rPr>
                <w:rStyle w:val="af6"/>
                <w:rFonts w:eastAsia="宋体"/>
                <w:rPrChange w:id="15723" w:author="raye" w:date="2018-08-10T19:15:00Z">
                  <w:rPr>
                    <w:rFonts w:ascii="Calibri" w:eastAsia="宋体" w:hAnsi="Calibri" w:cstheme="minorHAnsi"/>
                    <w:kern w:val="0"/>
                    <w:szCs w:val="21"/>
                  </w:rPr>
                </w:rPrChange>
              </w:rPr>
              <w:t>The other two buttons are disappear, All Forms are no longer editable(plus #4)</w:t>
            </w:r>
          </w:p>
        </w:tc>
      </w:tr>
      <w:tr w:rsidR="00F7260B" w:rsidRPr="00745445" w14:paraId="47595851"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AEAC5E" w14:textId="77777777" w:rsidR="00F7260B" w:rsidRPr="00745445" w:rsidRDefault="00F7260B">
            <w:pPr>
              <w:widowControl/>
              <w:jc w:val="left"/>
              <w:rPr>
                <w:rStyle w:val="af6"/>
                <w:rFonts w:eastAsia="宋体"/>
                <w:rPrChange w:id="15724"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31770A2" w14:textId="77777777" w:rsidR="00F7260B" w:rsidRPr="00745445" w:rsidRDefault="00F7260B">
            <w:pPr>
              <w:widowControl/>
              <w:jc w:val="left"/>
              <w:rPr>
                <w:rStyle w:val="af6"/>
                <w:rFonts w:eastAsia="宋体"/>
                <w:rPrChange w:id="15725"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7548D290" w14:textId="77777777" w:rsidR="00F7260B" w:rsidRPr="00745445" w:rsidRDefault="00F7260B">
            <w:pPr>
              <w:widowControl/>
              <w:jc w:val="left"/>
              <w:rPr>
                <w:rStyle w:val="af6"/>
                <w:rFonts w:eastAsia="宋体"/>
                <w:rPrChange w:id="15726" w:author="raye" w:date="2018-08-10T19:15:00Z">
                  <w:rPr>
                    <w:rFonts w:ascii="Calibri" w:eastAsia="宋体" w:hAnsi="Calibri" w:cstheme="minorHAnsi"/>
                    <w:kern w:val="0"/>
                    <w:szCs w:val="21"/>
                  </w:rPr>
                </w:rPrChange>
              </w:rPr>
            </w:pPr>
            <w:r w:rsidRPr="00745445">
              <w:rPr>
                <w:rStyle w:val="af6"/>
                <w:rFonts w:eastAsia="宋体"/>
                <w:rPrChange w:id="15727" w:author="raye" w:date="2018-08-10T19:15:00Z">
                  <w:rPr>
                    <w:rFonts w:ascii="Calibri" w:eastAsia="宋体" w:hAnsi="Calibri" w:cstheme="minorHAnsi"/>
                    <w:kern w:val="0"/>
                    <w:szCs w:val="21"/>
                  </w:rPr>
                </w:rPrChange>
              </w:rPr>
              <w:t>Checking &amp; Evidence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05C2C4BE" w14:textId="77777777" w:rsidR="00F7260B" w:rsidRPr="00745445" w:rsidRDefault="00F7260B">
            <w:pPr>
              <w:widowControl/>
              <w:jc w:val="left"/>
              <w:rPr>
                <w:rStyle w:val="af6"/>
                <w:rFonts w:eastAsia="宋体"/>
                <w:rPrChange w:id="15728" w:author="raye" w:date="2018-08-10T19:15:00Z">
                  <w:rPr>
                    <w:rFonts w:ascii="Calibri" w:eastAsia="宋体" w:hAnsi="Calibri" w:cstheme="minorHAnsi"/>
                    <w:kern w:val="0"/>
                    <w:szCs w:val="21"/>
                  </w:rPr>
                </w:rPrChange>
              </w:rPr>
            </w:pPr>
            <w:r w:rsidRPr="00745445">
              <w:rPr>
                <w:rStyle w:val="af6"/>
                <w:rFonts w:eastAsia="宋体"/>
                <w:rPrChange w:id="15729"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1C026C31" w14:textId="77777777" w:rsidR="00F7260B" w:rsidRPr="00745445" w:rsidRDefault="00F7260B" w:rsidP="00022A05">
            <w:pPr>
              <w:pStyle w:val="a0"/>
              <w:widowControl/>
              <w:numPr>
                <w:ilvl w:val="0"/>
                <w:numId w:val="107"/>
              </w:numPr>
              <w:ind w:firstLineChars="0"/>
              <w:jc w:val="left"/>
              <w:rPr>
                <w:rStyle w:val="af6"/>
                <w:rFonts w:eastAsia="宋体"/>
                <w:rPrChange w:id="15730" w:author="raye" w:date="2018-08-10T19:15:00Z">
                  <w:rPr>
                    <w:rFonts w:ascii="Calibri" w:eastAsia="宋体" w:hAnsi="Calibri" w:cstheme="minorHAnsi"/>
                    <w:kern w:val="0"/>
                    <w:szCs w:val="21"/>
                  </w:rPr>
                </w:rPrChange>
              </w:rPr>
            </w:pPr>
            <w:r w:rsidRPr="00745445">
              <w:rPr>
                <w:rStyle w:val="af6"/>
                <w:rFonts w:eastAsia="宋体"/>
                <w:rPrChange w:id="15731" w:author="raye" w:date="2018-08-10T19:15:00Z">
                  <w:rPr>
                    <w:rFonts w:ascii="Calibri" w:eastAsia="宋体" w:hAnsi="Calibri" w:cstheme="minorHAnsi"/>
                    <w:kern w:val="0"/>
                    <w:szCs w:val="21"/>
                  </w:rPr>
                </w:rPrChange>
              </w:rPr>
              <w:t>Evidence Management(Not Editable)</w:t>
            </w:r>
          </w:p>
          <w:p w14:paraId="23FD4C00" w14:textId="77777777" w:rsidR="00F7260B" w:rsidRPr="00745445" w:rsidRDefault="00F7260B" w:rsidP="00022A05">
            <w:pPr>
              <w:pStyle w:val="a0"/>
              <w:widowControl/>
              <w:numPr>
                <w:ilvl w:val="0"/>
                <w:numId w:val="107"/>
              </w:numPr>
              <w:ind w:firstLineChars="0"/>
              <w:jc w:val="left"/>
              <w:rPr>
                <w:rStyle w:val="af6"/>
                <w:rFonts w:eastAsia="宋体"/>
                <w:rPrChange w:id="15732" w:author="raye" w:date="2018-08-10T19:15:00Z">
                  <w:rPr>
                    <w:rFonts w:ascii="Calibri" w:eastAsia="宋体" w:hAnsi="Calibri" w:cstheme="minorHAnsi"/>
                    <w:kern w:val="0"/>
                    <w:szCs w:val="21"/>
                  </w:rPr>
                </w:rPrChange>
              </w:rPr>
            </w:pPr>
            <w:r w:rsidRPr="00745445">
              <w:rPr>
                <w:rStyle w:val="af6"/>
                <w:rFonts w:eastAsia="宋体"/>
                <w:rPrChange w:id="15733" w:author="raye" w:date="2018-08-10T19:15:00Z">
                  <w:rPr>
                    <w:rFonts w:ascii="Calibri" w:eastAsia="宋体" w:hAnsi="Calibri" w:cstheme="minorHAnsi"/>
                    <w:kern w:val="0"/>
                    <w:szCs w:val="21"/>
                  </w:rPr>
                </w:rPrChange>
              </w:rPr>
              <w:t>Check(Not Editable)</w:t>
            </w:r>
          </w:p>
        </w:tc>
      </w:tr>
      <w:tr w:rsidR="00F7260B" w:rsidRPr="00745445" w14:paraId="72117D62" w14:textId="77777777" w:rsidTr="00F7260B">
        <w:trPr>
          <w:trHeight w:val="570"/>
        </w:trPr>
        <w:tc>
          <w:tcPr>
            <w:tcW w:w="1112" w:type="dxa"/>
            <w:vMerge w:val="restart"/>
            <w:tcBorders>
              <w:top w:val="single" w:sz="4" w:space="0" w:color="auto"/>
              <w:left w:val="single" w:sz="4" w:space="0" w:color="auto"/>
              <w:bottom w:val="single" w:sz="4" w:space="0" w:color="auto"/>
              <w:right w:val="single" w:sz="4" w:space="0" w:color="auto"/>
            </w:tcBorders>
            <w:vAlign w:val="center"/>
            <w:hideMark/>
          </w:tcPr>
          <w:p w14:paraId="499DFDBB" w14:textId="77777777" w:rsidR="00F7260B" w:rsidRPr="00745445" w:rsidRDefault="00F7260B">
            <w:pPr>
              <w:widowControl/>
              <w:jc w:val="center"/>
              <w:rPr>
                <w:rStyle w:val="af6"/>
                <w:rFonts w:eastAsia="宋体"/>
                <w:rPrChange w:id="15734" w:author="raye" w:date="2018-08-10T19:15:00Z">
                  <w:rPr>
                    <w:rFonts w:ascii="Calibri" w:eastAsia="宋体" w:hAnsi="Calibri" w:cstheme="minorHAnsi"/>
                    <w:kern w:val="0"/>
                    <w:szCs w:val="21"/>
                  </w:rPr>
                </w:rPrChange>
              </w:rPr>
            </w:pPr>
            <w:r w:rsidRPr="00745445">
              <w:rPr>
                <w:rStyle w:val="af6"/>
                <w:rFonts w:eastAsia="宋体"/>
                <w:rPrChange w:id="15735" w:author="raye" w:date="2018-08-10T19:15:00Z">
                  <w:rPr>
                    <w:rFonts w:ascii="Calibri" w:eastAsia="宋体" w:hAnsi="Calibri" w:cstheme="minorHAnsi"/>
                    <w:kern w:val="0"/>
                    <w:szCs w:val="21"/>
                  </w:rPr>
                </w:rPrChange>
              </w:rPr>
              <w:t>30A</w:t>
            </w:r>
          </w:p>
        </w:tc>
        <w:tc>
          <w:tcPr>
            <w:tcW w:w="1611" w:type="dxa"/>
            <w:vMerge w:val="restart"/>
            <w:tcBorders>
              <w:top w:val="single" w:sz="4" w:space="0" w:color="auto"/>
              <w:left w:val="single" w:sz="4" w:space="0" w:color="auto"/>
              <w:bottom w:val="single" w:sz="4" w:space="0" w:color="auto"/>
              <w:right w:val="single" w:sz="4" w:space="0" w:color="auto"/>
            </w:tcBorders>
            <w:vAlign w:val="center"/>
            <w:hideMark/>
          </w:tcPr>
          <w:p w14:paraId="4D1BD4C3" w14:textId="77777777" w:rsidR="00F7260B" w:rsidRPr="00745445" w:rsidRDefault="00F7260B">
            <w:pPr>
              <w:widowControl/>
              <w:jc w:val="left"/>
              <w:rPr>
                <w:rStyle w:val="af6"/>
                <w:rFonts w:eastAsia="宋体"/>
                <w:rPrChange w:id="15736" w:author="raye" w:date="2018-08-10T19:15:00Z">
                  <w:rPr>
                    <w:rFonts w:ascii="Calibri" w:eastAsia="宋体" w:hAnsi="Calibri" w:cstheme="minorHAnsi"/>
                    <w:kern w:val="0"/>
                    <w:szCs w:val="21"/>
                  </w:rPr>
                </w:rPrChange>
              </w:rPr>
            </w:pPr>
            <w:r w:rsidRPr="00745445">
              <w:rPr>
                <w:rStyle w:val="af6"/>
                <w:rFonts w:eastAsia="宋体"/>
                <w:rPrChange w:id="15737" w:author="raye" w:date="2018-08-10T19:15:00Z">
                  <w:rPr>
                    <w:rFonts w:ascii="Calibri" w:eastAsia="宋体" w:hAnsi="Calibri" w:cstheme="minorHAnsi"/>
                    <w:kern w:val="0"/>
                    <w:szCs w:val="21"/>
                  </w:rPr>
                </w:rPrChange>
              </w:rPr>
              <w:t>Return from BSA</w:t>
            </w:r>
          </w:p>
        </w:tc>
        <w:tc>
          <w:tcPr>
            <w:tcW w:w="1908" w:type="dxa"/>
            <w:tcBorders>
              <w:top w:val="single" w:sz="4" w:space="0" w:color="auto"/>
              <w:left w:val="single" w:sz="4" w:space="0" w:color="auto"/>
              <w:bottom w:val="single" w:sz="4" w:space="0" w:color="auto"/>
              <w:right w:val="single" w:sz="4" w:space="0" w:color="auto"/>
            </w:tcBorders>
            <w:vAlign w:val="center"/>
            <w:hideMark/>
          </w:tcPr>
          <w:p w14:paraId="3FBE10E9" w14:textId="77777777" w:rsidR="00F7260B" w:rsidRPr="00745445" w:rsidRDefault="00F7260B">
            <w:pPr>
              <w:widowControl/>
              <w:jc w:val="left"/>
              <w:rPr>
                <w:rStyle w:val="af6"/>
                <w:rFonts w:eastAsia="宋体"/>
                <w:rPrChange w:id="15738" w:author="raye" w:date="2018-08-10T19:15:00Z">
                  <w:rPr>
                    <w:rFonts w:ascii="Calibri" w:eastAsia="宋体" w:hAnsi="Calibri" w:cstheme="minorHAnsi"/>
                    <w:kern w:val="0"/>
                    <w:szCs w:val="21"/>
                  </w:rPr>
                </w:rPrChange>
              </w:rPr>
            </w:pPr>
            <w:r w:rsidRPr="00745445">
              <w:rPr>
                <w:rStyle w:val="af6"/>
                <w:rFonts w:eastAsia="宋体"/>
                <w:rPrChange w:id="15739" w:author="raye" w:date="2018-08-10T19:15:00Z">
                  <w:rPr>
                    <w:rFonts w:ascii="Calibri" w:eastAsia="宋体" w:hAnsi="Calibri" w:cstheme="minorHAnsi"/>
                    <w:kern w:val="0"/>
                    <w:szCs w:val="21"/>
                  </w:rPr>
                </w:rPrChange>
              </w:rPr>
              <w:t>To Do List</w:t>
            </w:r>
          </w:p>
        </w:tc>
        <w:tc>
          <w:tcPr>
            <w:tcW w:w="1900" w:type="dxa"/>
            <w:tcBorders>
              <w:top w:val="single" w:sz="4" w:space="0" w:color="auto"/>
              <w:left w:val="single" w:sz="4" w:space="0" w:color="auto"/>
              <w:bottom w:val="single" w:sz="4" w:space="0" w:color="auto"/>
              <w:right w:val="single" w:sz="4" w:space="0" w:color="auto"/>
            </w:tcBorders>
            <w:vAlign w:val="center"/>
            <w:hideMark/>
          </w:tcPr>
          <w:p w14:paraId="799B8CD6" w14:textId="77777777" w:rsidR="00F7260B" w:rsidRPr="00745445" w:rsidRDefault="00F7260B">
            <w:pPr>
              <w:widowControl/>
              <w:jc w:val="left"/>
              <w:rPr>
                <w:rStyle w:val="af6"/>
                <w:rFonts w:eastAsia="宋体"/>
                <w:rPrChange w:id="15740" w:author="raye" w:date="2018-08-10T19:15:00Z">
                  <w:rPr>
                    <w:rFonts w:ascii="Calibri" w:eastAsia="宋体" w:hAnsi="Calibri" w:cstheme="minorHAnsi"/>
                    <w:kern w:val="0"/>
                    <w:szCs w:val="21"/>
                  </w:rPr>
                </w:rPrChange>
              </w:rPr>
            </w:pPr>
            <w:r w:rsidRPr="00745445">
              <w:rPr>
                <w:rStyle w:val="af6"/>
                <w:rFonts w:eastAsia="宋体"/>
                <w:rPrChange w:id="15741"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5F76F7E9" w14:textId="77777777" w:rsidR="00F7260B" w:rsidRPr="00745445" w:rsidRDefault="00F7260B">
            <w:pPr>
              <w:widowControl/>
              <w:jc w:val="left"/>
              <w:rPr>
                <w:rStyle w:val="af6"/>
                <w:rFonts w:eastAsia="宋体"/>
                <w:rPrChange w:id="15742" w:author="raye" w:date="2018-08-10T19:15:00Z">
                  <w:rPr>
                    <w:rFonts w:ascii="Calibri" w:eastAsia="宋体" w:hAnsi="Calibri" w:cstheme="minorHAnsi"/>
                    <w:kern w:val="0"/>
                    <w:szCs w:val="21"/>
                  </w:rPr>
                </w:rPrChange>
              </w:rPr>
            </w:pPr>
            <w:r w:rsidRPr="00745445">
              <w:rPr>
                <w:rStyle w:val="af6"/>
                <w:rFonts w:eastAsia="宋体"/>
                <w:rPrChange w:id="15743" w:author="raye" w:date="2018-08-10T19:15:00Z">
                  <w:rPr>
                    <w:rFonts w:ascii="Calibri" w:eastAsia="宋体" w:hAnsi="Calibri" w:cstheme="minorHAnsi"/>
                    <w:kern w:val="0"/>
                    <w:szCs w:val="21"/>
                  </w:rPr>
                </w:rPrChange>
              </w:rPr>
              <w:t>Assign</w:t>
            </w:r>
          </w:p>
        </w:tc>
      </w:tr>
      <w:tr w:rsidR="00F7260B" w:rsidRPr="00745445" w14:paraId="2985E5C5"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040D58" w14:textId="77777777" w:rsidR="00F7260B" w:rsidRPr="00745445" w:rsidRDefault="00F7260B">
            <w:pPr>
              <w:widowControl/>
              <w:jc w:val="left"/>
              <w:rPr>
                <w:rStyle w:val="af6"/>
                <w:rFonts w:eastAsia="宋体"/>
                <w:rPrChange w:id="15744"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A809C72" w14:textId="77777777" w:rsidR="00F7260B" w:rsidRPr="00745445" w:rsidRDefault="00F7260B">
            <w:pPr>
              <w:widowControl/>
              <w:jc w:val="left"/>
              <w:rPr>
                <w:rStyle w:val="af6"/>
                <w:rFonts w:eastAsia="宋体"/>
                <w:rPrChange w:id="15745"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42FE9316" w14:textId="77777777" w:rsidR="00F7260B" w:rsidRPr="00745445" w:rsidRDefault="00F7260B">
            <w:pPr>
              <w:widowControl/>
              <w:jc w:val="left"/>
              <w:rPr>
                <w:rStyle w:val="af6"/>
                <w:rFonts w:eastAsia="宋体"/>
                <w:rPrChange w:id="15746" w:author="raye" w:date="2018-08-10T19:15:00Z">
                  <w:rPr>
                    <w:rFonts w:ascii="Calibri" w:eastAsia="宋体" w:hAnsi="Calibri" w:cstheme="minorHAnsi"/>
                    <w:kern w:val="0"/>
                    <w:szCs w:val="21"/>
                  </w:rPr>
                </w:rPrChange>
              </w:rPr>
            </w:pPr>
            <w:r w:rsidRPr="00745445">
              <w:rPr>
                <w:rStyle w:val="af6"/>
                <w:rFonts w:eastAsia="宋体"/>
                <w:rPrChange w:id="15747" w:author="raye" w:date="2018-08-10T19:15:00Z">
                  <w:rPr>
                    <w:rFonts w:ascii="Calibri" w:eastAsia="宋体" w:hAnsi="Calibri" w:cstheme="minorHAnsi"/>
                    <w:kern w:val="0"/>
                    <w:szCs w:val="21"/>
                  </w:rPr>
                </w:rPrChange>
              </w:rPr>
              <w:t>Detail Page&gt;&gt;Status</w:t>
            </w:r>
          </w:p>
        </w:tc>
        <w:tc>
          <w:tcPr>
            <w:tcW w:w="1900" w:type="dxa"/>
            <w:tcBorders>
              <w:top w:val="single" w:sz="4" w:space="0" w:color="auto"/>
              <w:left w:val="single" w:sz="4" w:space="0" w:color="auto"/>
              <w:bottom w:val="single" w:sz="4" w:space="0" w:color="auto"/>
              <w:right w:val="single" w:sz="4" w:space="0" w:color="auto"/>
            </w:tcBorders>
            <w:vAlign w:val="center"/>
            <w:hideMark/>
          </w:tcPr>
          <w:p w14:paraId="3B5D8C62" w14:textId="77777777" w:rsidR="00F7260B" w:rsidRPr="00745445" w:rsidRDefault="00F7260B">
            <w:pPr>
              <w:widowControl/>
              <w:jc w:val="left"/>
              <w:rPr>
                <w:rStyle w:val="af6"/>
                <w:rFonts w:eastAsia="宋体"/>
                <w:rPrChange w:id="15748" w:author="raye" w:date="2018-08-10T19:15:00Z">
                  <w:rPr>
                    <w:rFonts w:ascii="Calibri" w:eastAsia="宋体" w:hAnsi="Calibri" w:cstheme="minorHAnsi"/>
                    <w:kern w:val="0"/>
                    <w:szCs w:val="21"/>
                  </w:rPr>
                </w:rPrChange>
              </w:rPr>
            </w:pPr>
            <w:r w:rsidRPr="00745445">
              <w:rPr>
                <w:rStyle w:val="af6"/>
                <w:rFonts w:eastAsia="宋体"/>
                <w:rPrChange w:id="15749" w:author="raye" w:date="2018-08-10T19:15:00Z">
                  <w:rPr>
                    <w:rFonts w:ascii="Calibri" w:eastAsia="宋体" w:hAnsi="Calibri" w:cstheme="minorHAnsi"/>
                    <w:kern w:val="0"/>
                    <w:szCs w:val="21"/>
                  </w:rPr>
                </w:rPrChange>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0EDF59D4" w14:textId="77777777" w:rsidR="00F7260B" w:rsidRPr="00745445" w:rsidRDefault="00F7260B">
            <w:pPr>
              <w:widowControl/>
              <w:jc w:val="left"/>
              <w:rPr>
                <w:rStyle w:val="af6"/>
                <w:rFonts w:eastAsia="宋体"/>
                <w:rPrChange w:id="15750" w:author="raye" w:date="2018-08-10T19:15:00Z">
                  <w:rPr>
                    <w:rFonts w:ascii="Calibri" w:eastAsia="宋体" w:hAnsi="Calibri" w:cstheme="minorHAnsi"/>
                    <w:kern w:val="0"/>
                    <w:szCs w:val="21"/>
                  </w:rPr>
                </w:rPrChange>
              </w:rPr>
            </w:pPr>
            <w:r w:rsidRPr="00745445">
              <w:rPr>
                <w:rStyle w:val="af6"/>
                <w:rFonts w:eastAsia="等线"/>
                <w:rPrChange w:id="15751" w:author="raye" w:date="2018-08-10T19:15:00Z">
                  <w:rPr>
                    <w:rFonts w:ascii="等线" w:eastAsia="等线" w:hAnsi="等线" w:cstheme="minorHAnsi"/>
                    <w:kern w:val="0"/>
                    <w:szCs w:val="21"/>
                  </w:rPr>
                </w:rPrChange>
              </w:rPr>
              <w:t xml:space="preserve">Under </w:t>
            </w:r>
            <w:r w:rsidRPr="00745445">
              <w:rPr>
                <w:rStyle w:val="af6"/>
                <w:rFonts w:eastAsia="宋体"/>
                <w:rPrChange w:id="15752" w:author="raye" w:date="2018-08-10T19:15:00Z">
                  <w:rPr>
                    <w:rFonts w:ascii="Calibri" w:eastAsia="宋体" w:hAnsi="Calibri" w:cstheme="minorHAnsi"/>
                    <w:kern w:val="0"/>
                    <w:szCs w:val="21"/>
                  </w:rPr>
                </w:rPrChange>
              </w:rPr>
              <w:t>Compliance Supervisor Assign</w:t>
            </w:r>
          </w:p>
        </w:tc>
      </w:tr>
      <w:tr w:rsidR="00F7260B" w:rsidRPr="00745445" w14:paraId="6193ABBE"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CC828C" w14:textId="77777777" w:rsidR="00F7260B" w:rsidRPr="00745445" w:rsidRDefault="00F7260B">
            <w:pPr>
              <w:widowControl/>
              <w:jc w:val="left"/>
              <w:rPr>
                <w:rStyle w:val="af6"/>
                <w:rFonts w:eastAsia="宋体"/>
                <w:rPrChange w:id="15753"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0B8EF62" w14:textId="77777777" w:rsidR="00F7260B" w:rsidRPr="00745445" w:rsidRDefault="00F7260B">
            <w:pPr>
              <w:widowControl/>
              <w:jc w:val="left"/>
              <w:rPr>
                <w:rStyle w:val="af6"/>
                <w:rFonts w:eastAsia="宋体"/>
                <w:rPrChange w:id="15754" w:author="raye" w:date="2018-08-10T19:15:00Z">
                  <w:rPr>
                    <w:rFonts w:ascii="Calibri" w:eastAsia="宋体" w:hAnsi="Calibri" w:cstheme="minorHAnsi"/>
                    <w:kern w:val="0"/>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21C430C2" w14:textId="77777777" w:rsidR="00F7260B" w:rsidRPr="00745445" w:rsidRDefault="00F7260B">
            <w:pPr>
              <w:widowControl/>
              <w:jc w:val="left"/>
              <w:rPr>
                <w:rStyle w:val="af6"/>
                <w:rFonts w:eastAsia="宋体"/>
                <w:rPrChange w:id="15755" w:author="raye" w:date="2018-08-10T19:15:00Z">
                  <w:rPr>
                    <w:rFonts w:ascii="Calibri" w:eastAsia="宋体" w:hAnsi="Calibri" w:cstheme="minorHAnsi"/>
                    <w:kern w:val="0"/>
                    <w:szCs w:val="21"/>
                  </w:rPr>
                </w:rPrChange>
              </w:rPr>
            </w:pPr>
            <w:r w:rsidRPr="00745445">
              <w:rPr>
                <w:rStyle w:val="af6"/>
                <w:rFonts w:eastAsia="宋体"/>
                <w:rPrChange w:id="15756" w:author="raye" w:date="2018-08-10T19:15:00Z">
                  <w:rPr>
                    <w:rFonts w:ascii="Calibri" w:eastAsia="宋体" w:hAnsi="Calibri" w:cstheme="minorHAnsi"/>
                    <w:kern w:val="0"/>
                    <w:szCs w:val="21"/>
                  </w:rPr>
                </w:rPrChange>
              </w:rPr>
              <w:t>Details&gt;&gt;Confirms Case</w:t>
            </w:r>
          </w:p>
        </w:tc>
        <w:tc>
          <w:tcPr>
            <w:tcW w:w="1900" w:type="dxa"/>
            <w:tcBorders>
              <w:top w:val="single" w:sz="4" w:space="0" w:color="auto"/>
              <w:left w:val="single" w:sz="4" w:space="0" w:color="auto"/>
              <w:bottom w:val="single" w:sz="4" w:space="0" w:color="auto"/>
              <w:right w:val="single" w:sz="4" w:space="0" w:color="auto"/>
            </w:tcBorders>
            <w:vAlign w:val="center"/>
            <w:hideMark/>
          </w:tcPr>
          <w:p w14:paraId="7E8F581E" w14:textId="77777777" w:rsidR="00F7260B" w:rsidRPr="00745445" w:rsidRDefault="00F7260B">
            <w:pPr>
              <w:widowControl/>
              <w:jc w:val="left"/>
              <w:rPr>
                <w:rStyle w:val="af6"/>
                <w:rFonts w:eastAsia="宋体"/>
                <w:rPrChange w:id="15757" w:author="raye" w:date="2018-08-10T19:15:00Z">
                  <w:rPr>
                    <w:rFonts w:ascii="Calibri" w:eastAsia="宋体" w:hAnsi="Calibri" w:cstheme="minorHAnsi"/>
                    <w:kern w:val="0"/>
                    <w:szCs w:val="21"/>
                  </w:rPr>
                </w:rPrChange>
              </w:rPr>
            </w:pPr>
            <w:r w:rsidRPr="00745445">
              <w:rPr>
                <w:rStyle w:val="af6"/>
                <w:rFonts w:eastAsia="宋体"/>
                <w:rPrChange w:id="15758" w:author="raye" w:date="2018-08-10T19:15:00Z">
                  <w:rPr>
                    <w:rFonts w:ascii="Calibri" w:eastAsia="宋体" w:hAnsi="Calibri" w:cstheme="minorHAnsi"/>
                    <w:kern w:val="0"/>
                    <w:szCs w:val="21"/>
                  </w:rPr>
                </w:rPrChange>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5C346857" w14:textId="77777777" w:rsidR="00F7260B" w:rsidRPr="00745445" w:rsidRDefault="00F7260B">
            <w:pPr>
              <w:widowControl/>
              <w:jc w:val="left"/>
              <w:rPr>
                <w:rStyle w:val="af6"/>
                <w:rFonts w:eastAsia="宋体"/>
                <w:rPrChange w:id="15759" w:author="raye" w:date="2018-08-10T19:15:00Z">
                  <w:rPr>
                    <w:rFonts w:ascii="Calibri" w:eastAsia="宋体" w:hAnsi="Calibri" w:cstheme="minorHAnsi"/>
                    <w:kern w:val="0"/>
                    <w:szCs w:val="21"/>
                  </w:rPr>
                </w:rPrChange>
              </w:rPr>
            </w:pPr>
            <w:r w:rsidRPr="00745445">
              <w:rPr>
                <w:rStyle w:val="af6"/>
                <w:rFonts w:eastAsia="宋体"/>
                <w:rPrChange w:id="15760" w:author="raye" w:date="2018-08-10T19:15:00Z">
                  <w:rPr>
                    <w:rFonts w:ascii="Calibri" w:eastAsia="宋体" w:hAnsi="Calibri" w:cstheme="minorHAnsi"/>
                    <w:kern w:val="0"/>
                    <w:szCs w:val="21"/>
                  </w:rPr>
                </w:rPrChange>
              </w:rPr>
              <w:t>Cases with COMMENTS of BSA, status change to pending review</w:t>
            </w:r>
          </w:p>
        </w:tc>
      </w:tr>
      <w:tr w:rsidR="00F7260B" w:rsidRPr="00745445" w14:paraId="1AD4F6D2"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308591" w14:textId="77777777" w:rsidR="00F7260B" w:rsidRPr="00745445" w:rsidRDefault="00F7260B">
            <w:pPr>
              <w:widowControl/>
              <w:jc w:val="left"/>
              <w:rPr>
                <w:rStyle w:val="af6"/>
                <w:rFonts w:eastAsia="宋体"/>
                <w:rPrChange w:id="15761"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580FAF1" w14:textId="77777777" w:rsidR="00F7260B" w:rsidRPr="00745445" w:rsidRDefault="00F7260B">
            <w:pPr>
              <w:widowControl/>
              <w:jc w:val="left"/>
              <w:rPr>
                <w:rStyle w:val="af6"/>
                <w:rFonts w:eastAsia="宋体"/>
                <w:rPrChange w:id="15762"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027E5B6" w14:textId="77777777" w:rsidR="00F7260B" w:rsidRPr="00745445" w:rsidRDefault="00F7260B">
            <w:pPr>
              <w:widowControl/>
              <w:jc w:val="left"/>
              <w:rPr>
                <w:rStyle w:val="af6"/>
                <w:rFonts w:eastAsia="宋体"/>
                <w:rPrChange w:id="15763" w:author="raye" w:date="2018-08-10T19:15:00Z">
                  <w:rPr>
                    <w:rFonts w:ascii="Calibri" w:eastAsia="宋体" w:hAnsi="Calibri" w:cstheme="minorHAnsi"/>
                    <w:kern w:val="0"/>
                    <w:szCs w:val="21"/>
                  </w:rPr>
                </w:rPrChange>
              </w:rPr>
            </w:pPr>
          </w:p>
        </w:tc>
        <w:tc>
          <w:tcPr>
            <w:tcW w:w="1900" w:type="dxa"/>
            <w:tcBorders>
              <w:top w:val="single" w:sz="4" w:space="0" w:color="auto"/>
              <w:left w:val="single" w:sz="4" w:space="0" w:color="auto"/>
              <w:bottom w:val="single" w:sz="4" w:space="0" w:color="auto"/>
              <w:right w:val="single" w:sz="4" w:space="0" w:color="auto"/>
            </w:tcBorders>
            <w:vAlign w:val="center"/>
            <w:hideMark/>
          </w:tcPr>
          <w:p w14:paraId="25A4621E" w14:textId="77777777" w:rsidR="00F7260B" w:rsidRPr="00745445" w:rsidRDefault="00F7260B">
            <w:pPr>
              <w:widowControl/>
              <w:jc w:val="left"/>
              <w:rPr>
                <w:rStyle w:val="af6"/>
                <w:rFonts w:eastAsia="宋体"/>
                <w:rPrChange w:id="15764" w:author="raye" w:date="2018-08-10T19:15:00Z">
                  <w:rPr>
                    <w:rFonts w:ascii="Calibri" w:eastAsia="宋体" w:hAnsi="Calibri" w:cstheme="minorHAnsi"/>
                    <w:kern w:val="0"/>
                    <w:szCs w:val="21"/>
                  </w:rPr>
                </w:rPrChange>
              </w:rPr>
            </w:pPr>
            <w:r w:rsidRPr="00745445">
              <w:rPr>
                <w:rStyle w:val="af6"/>
                <w:rFonts w:eastAsia="宋体"/>
                <w:rPrChange w:id="15765"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2E54DB10" w14:textId="77777777" w:rsidR="00F7260B" w:rsidRPr="00745445" w:rsidRDefault="00F7260B" w:rsidP="00022A05">
            <w:pPr>
              <w:pStyle w:val="a0"/>
              <w:widowControl/>
              <w:numPr>
                <w:ilvl w:val="0"/>
                <w:numId w:val="107"/>
              </w:numPr>
              <w:ind w:firstLineChars="0"/>
              <w:jc w:val="left"/>
              <w:rPr>
                <w:rStyle w:val="af6"/>
                <w:rFonts w:eastAsia="宋体"/>
                <w:rPrChange w:id="15766" w:author="raye" w:date="2018-08-10T19:15:00Z">
                  <w:rPr>
                    <w:rFonts w:ascii="Calibri" w:eastAsia="宋体" w:hAnsi="Calibri" w:cstheme="minorHAnsi"/>
                    <w:kern w:val="0"/>
                    <w:szCs w:val="21"/>
                  </w:rPr>
                </w:rPrChange>
              </w:rPr>
            </w:pPr>
            <w:r w:rsidRPr="00745445">
              <w:rPr>
                <w:rStyle w:val="af6"/>
                <w:rFonts w:eastAsia="宋体"/>
                <w:rPrChange w:id="15767" w:author="raye" w:date="2018-08-10T19:15:00Z">
                  <w:rPr>
                    <w:rFonts w:ascii="Calibri" w:eastAsia="宋体" w:hAnsi="Calibri" w:cstheme="minorHAnsi"/>
                    <w:kern w:val="0"/>
                    <w:szCs w:val="21"/>
                  </w:rPr>
                </w:rPrChange>
              </w:rPr>
              <w:t xml:space="preserve">All Forms </w:t>
            </w:r>
          </w:p>
          <w:p w14:paraId="0864B734" w14:textId="77777777" w:rsidR="00F7260B" w:rsidRPr="00745445" w:rsidRDefault="00F7260B" w:rsidP="00022A05">
            <w:pPr>
              <w:pStyle w:val="a0"/>
              <w:widowControl/>
              <w:numPr>
                <w:ilvl w:val="0"/>
                <w:numId w:val="107"/>
              </w:numPr>
              <w:ind w:firstLineChars="0"/>
              <w:jc w:val="left"/>
              <w:rPr>
                <w:rStyle w:val="af6"/>
                <w:rFonts w:eastAsia="宋体"/>
                <w:rPrChange w:id="15768" w:author="raye" w:date="2018-08-10T19:15:00Z">
                  <w:rPr>
                    <w:rFonts w:ascii="Calibri" w:eastAsia="宋体" w:hAnsi="Calibri" w:cstheme="minorHAnsi"/>
                    <w:kern w:val="0"/>
                    <w:szCs w:val="21"/>
                  </w:rPr>
                </w:rPrChange>
              </w:rPr>
            </w:pPr>
            <w:r w:rsidRPr="00745445">
              <w:rPr>
                <w:rStyle w:val="af6"/>
                <w:rFonts w:eastAsia="宋体"/>
                <w:rPrChange w:id="15769" w:author="raye" w:date="2018-08-10T19:15:00Z">
                  <w:rPr>
                    <w:rFonts w:ascii="Calibri" w:eastAsia="宋体" w:hAnsi="Calibri" w:cstheme="minorHAnsi"/>
                    <w:kern w:val="0"/>
                    <w:szCs w:val="21"/>
                  </w:rPr>
                </w:rPrChange>
              </w:rPr>
              <w:t>Assign</w:t>
            </w:r>
          </w:p>
        </w:tc>
      </w:tr>
      <w:tr w:rsidR="00F7260B" w:rsidRPr="00745445" w14:paraId="759C8D60"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0DA137" w14:textId="77777777" w:rsidR="00F7260B" w:rsidRPr="00745445" w:rsidRDefault="00F7260B">
            <w:pPr>
              <w:widowControl/>
              <w:jc w:val="left"/>
              <w:rPr>
                <w:rStyle w:val="af6"/>
                <w:rFonts w:eastAsia="宋体"/>
                <w:rPrChange w:id="15770"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EEAD65" w14:textId="77777777" w:rsidR="00F7260B" w:rsidRPr="00745445" w:rsidRDefault="00F7260B">
            <w:pPr>
              <w:widowControl/>
              <w:jc w:val="left"/>
              <w:rPr>
                <w:rStyle w:val="af6"/>
                <w:rFonts w:eastAsia="宋体"/>
                <w:rPrChange w:id="15771"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3F7EE39E" w14:textId="77777777" w:rsidR="00F7260B" w:rsidRPr="00745445" w:rsidRDefault="00F7260B">
            <w:pPr>
              <w:widowControl/>
              <w:jc w:val="left"/>
              <w:rPr>
                <w:rStyle w:val="af6"/>
                <w:rFonts w:eastAsia="宋体"/>
                <w:rPrChange w:id="15772" w:author="raye" w:date="2018-08-10T19:15:00Z">
                  <w:rPr>
                    <w:rFonts w:ascii="Calibri" w:eastAsia="宋体" w:hAnsi="Calibri" w:cstheme="minorHAnsi"/>
                    <w:kern w:val="0"/>
                    <w:szCs w:val="21"/>
                  </w:rPr>
                </w:rPrChange>
              </w:rPr>
            </w:pPr>
            <w:r w:rsidRPr="00745445">
              <w:rPr>
                <w:rStyle w:val="af6"/>
                <w:rFonts w:eastAsia="宋体"/>
                <w:rPrChange w:id="15773" w:author="raye" w:date="2018-08-10T19:15:00Z">
                  <w:rPr>
                    <w:rFonts w:ascii="Calibri" w:eastAsia="宋体" w:hAnsi="Calibri" w:cstheme="minorHAnsi"/>
                    <w:kern w:val="0"/>
                    <w:szCs w:val="21"/>
                  </w:rPr>
                </w:rPrChange>
              </w:rPr>
              <w:t>Details&gt;&gt; Checking &amp; Evidence&gt;&gt; Comments</w:t>
            </w:r>
          </w:p>
        </w:tc>
        <w:tc>
          <w:tcPr>
            <w:tcW w:w="1900" w:type="dxa"/>
            <w:tcBorders>
              <w:top w:val="single" w:sz="4" w:space="0" w:color="auto"/>
              <w:left w:val="single" w:sz="4" w:space="0" w:color="auto"/>
              <w:bottom w:val="single" w:sz="4" w:space="0" w:color="auto"/>
              <w:right w:val="single" w:sz="4" w:space="0" w:color="auto"/>
            </w:tcBorders>
            <w:vAlign w:val="center"/>
            <w:hideMark/>
          </w:tcPr>
          <w:p w14:paraId="01EEFBC5" w14:textId="77777777" w:rsidR="00F7260B" w:rsidRPr="00745445" w:rsidRDefault="00F7260B">
            <w:pPr>
              <w:widowControl/>
              <w:jc w:val="left"/>
              <w:rPr>
                <w:rStyle w:val="af6"/>
                <w:rFonts w:eastAsia="宋体"/>
                <w:rPrChange w:id="15774" w:author="raye" w:date="2018-08-10T19:15:00Z">
                  <w:rPr>
                    <w:rFonts w:ascii="Calibri" w:eastAsia="宋体" w:hAnsi="Calibri" w:cstheme="minorHAnsi"/>
                    <w:kern w:val="0"/>
                    <w:szCs w:val="21"/>
                  </w:rPr>
                </w:rPrChange>
              </w:rPr>
            </w:pPr>
            <w:r w:rsidRPr="00745445">
              <w:rPr>
                <w:rStyle w:val="af6"/>
                <w:rFonts w:eastAsia="宋体"/>
                <w:rPrChange w:id="15775" w:author="raye" w:date="2018-08-10T19:15:00Z">
                  <w:rPr>
                    <w:rFonts w:ascii="Calibri" w:eastAsia="宋体" w:hAnsi="Calibri" w:cstheme="minorHAnsi"/>
                    <w:kern w:val="0"/>
                    <w:szCs w:val="21"/>
                  </w:rPr>
                </w:rPrChange>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483D6019" w14:textId="77777777" w:rsidR="00F7260B" w:rsidRPr="00745445" w:rsidRDefault="00F7260B">
            <w:pPr>
              <w:widowControl/>
              <w:jc w:val="left"/>
              <w:rPr>
                <w:rStyle w:val="af6"/>
                <w:rFonts w:eastAsia="宋体"/>
                <w:rPrChange w:id="15776" w:author="raye" w:date="2018-08-10T19:15:00Z">
                  <w:rPr>
                    <w:rFonts w:ascii="Calibri" w:eastAsia="宋体" w:hAnsi="Calibri" w:cstheme="minorHAnsi"/>
                    <w:kern w:val="0"/>
                    <w:szCs w:val="21"/>
                  </w:rPr>
                </w:rPrChange>
              </w:rPr>
            </w:pPr>
            <w:r w:rsidRPr="00745445">
              <w:rPr>
                <w:rStyle w:val="af6"/>
                <w:rFonts w:eastAsia="宋体"/>
                <w:rPrChange w:id="15777" w:author="raye" w:date="2018-08-10T19:15:00Z">
                  <w:rPr>
                    <w:rFonts w:ascii="Calibri" w:eastAsia="宋体" w:hAnsi="Calibri" w:cstheme="minorHAnsi"/>
                    <w:kern w:val="0"/>
                    <w:szCs w:val="21"/>
                  </w:rPr>
                </w:rPrChange>
              </w:rPr>
              <w:t>If it exists in OA, then it will be displayed here</w:t>
            </w:r>
          </w:p>
        </w:tc>
      </w:tr>
      <w:tr w:rsidR="00F7260B" w:rsidRPr="00745445" w14:paraId="4DFB6C79"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E89B1B" w14:textId="77777777" w:rsidR="00F7260B" w:rsidRPr="00745445" w:rsidRDefault="00F7260B">
            <w:pPr>
              <w:widowControl/>
              <w:jc w:val="left"/>
              <w:rPr>
                <w:rStyle w:val="af6"/>
                <w:rFonts w:eastAsia="宋体"/>
                <w:rPrChange w:id="15778"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3931EC5" w14:textId="77777777" w:rsidR="00F7260B" w:rsidRPr="00745445" w:rsidRDefault="00F7260B">
            <w:pPr>
              <w:widowControl/>
              <w:jc w:val="left"/>
              <w:rPr>
                <w:rStyle w:val="af6"/>
                <w:rFonts w:eastAsia="宋体"/>
                <w:rPrChange w:id="15779"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5E103BBD" w14:textId="77777777" w:rsidR="00F7260B" w:rsidRPr="00745445" w:rsidRDefault="00F7260B">
            <w:pPr>
              <w:widowControl/>
              <w:jc w:val="left"/>
              <w:rPr>
                <w:rStyle w:val="af6"/>
                <w:rFonts w:eastAsia="宋体"/>
                <w:rPrChange w:id="15780" w:author="raye" w:date="2018-08-10T19:15:00Z">
                  <w:rPr>
                    <w:rFonts w:ascii="Calibri" w:eastAsia="宋体" w:hAnsi="Calibri" w:cstheme="minorHAnsi"/>
                    <w:kern w:val="0"/>
                    <w:szCs w:val="21"/>
                  </w:rPr>
                </w:rPrChange>
              </w:rPr>
            </w:pPr>
            <w:r w:rsidRPr="00745445">
              <w:rPr>
                <w:rStyle w:val="af6"/>
                <w:rFonts w:eastAsia="宋体"/>
                <w:rPrChange w:id="15781" w:author="raye" w:date="2018-08-10T19:15:00Z">
                  <w:rPr>
                    <w:rFonts w:ascii="Calibri" w:eastAsia="宋体" w:hAnsi="Calibri" w:cstheme="minorHAnsi"/>
                    <w:kern w:val="0"/>
                    <w:szCs w:val="21"/>
                  </w:rPr>
                </w:rPrChange>
              </w:rPr>
              <w:t>Details&gt;&gt; Checking &amp; Evidence&gt;&gt;Alert Sign</w:t>
            </w:r>
          </w:p>
        </w:tc>
        <w:tc>
          <w:tcPr>
            <w:tcW w:w="1900" w:type="dxa"/>
            <w:tcBorders>
              <w:top w:val="single" w:sz="4" w:space="0" w:color="auto"/>
              <w:left w:val="single" w:sz="4" w:space="0" w:color="auto"/>
              <w:bottom w:val="single" w:sz="4" w:space="0" w:color="auto"/>
              <w:right w:val="single" w:sz="4" w:space="0" w:color="auto"/>
            </w:tcBorders>
            <w:vAlign w:val="center"/>
            <w:hideMark/>
          </w:tcPr>
          <w:p w14:paraId="2FD0A923" w14:textId="77777777" w:rsidR="00F7260B" w:rsidRPr="00745445" w:rsidRDefault="00F7260B">
            <w:pPr>
              <w:widowControl/>
              <w:jc w:val="left"/>
              <w:rPr>
                <w:rStyle w:val="af6"/>
                <w:rFonts w:eastAsia="宋体"/>
                <w:rPrChange w:id="15782" w:author="raye" w:date="2018-08-10T19:15:00Z">
                  <w:rPr>
                    <w:rFonts w:ascii="Calibri" w:eastAsia="宋体" w:hAnsi="Calibri" w:cstheme="minorHAnsi"/>
                    <w:kern w:val="0"/>
                    <w:szCs w:val="21"/>
                  </w:rPr>
                </w:rPrChange>
              </w:rPr>
            </w:pPr>
            <w:r w:rsidRPr="00745445">
              <w:rPr>
                <w:rStyle w:val="af6"/>
                <w:rFonts w:eastAsia="宋体"/>
                <w:rPrChange w:id="15783" w:author="raye" w:date="2018-08-10T19:15:00Z">
                  <w:rPr>
                    <w:rFonts w:ascii="Calibri" w:eastAsia="宋体" w:hAnsi="Calibri" w:cstheme="minorHAnsi"/>
                    <w:kern w:val="0"/>
                    <w:szCs w:val="21"/>
                  </w:rPr>
                </w:rPrChange>
              </w:rPr>
              <w:t>Content</w:t>
            </w:r>
          </w:p>
        </w:tc>
        <w:tc>
          <w:tcPr>
            <w:tcW w:w="2791" w:type="dxa"/>
            <w:tcBorders>
              <w:top w:val="single" w:sz="4" w:space="0" w:color="auto"/>
              <w:left w:val="single" w:sz="4" w:space="0" w:color="auto"/>
              <w:bottom w:val="single" w:sz="4" w:space="0" w:color="auto"/>
              <w:right w:val="single" w:sz="4" w:space="0" w:color="auto"/>
            </w:tcBorders>
            <w:vAlign w:val="center"/>
            <w:hideMark/>
          </w:tcPr>
          <w:p w14:paraId="72F577A2" w14:textId="77777777" w:rsidR="00F7260B" w:rsidRPr="00745445" w:rsidRDefault="00F7260B">
            <w:pPr>
              <w:widowControl/>
              <w:jc w:val="left"/>
              <w:rPr>
                <w:rStyle w:val="af6"/>
                <w:rFonts w:eastAsia="宋体"/>
                <w:rPrChange w:id="15784" w:author="raye" w:date="2018-08-10T19:15:00Z">
                  <w:rPr>
                    <w:rFonts w:ascii="Calibri" w:eastAsia="宋体" w:hAnsi="Calibri" w:cstheme="minorHAnsi"/>
                    <w:kern w:val="0"/>
                    <w:szCs w:val="21"/>
                  </w:rPr>
                </w:rPrChange>
              </w:rPr>
            </w:pPr>
            <w:r w:rsidRPr="00745445">
              <w:rPr>
                <w:rStyle w:val="af6"/>
                <w:rFonts w:eastAsia="宋体"/>
                <w:rPrChange w:id="15785" w:author="raye" w:date="2018-08-10T19:15:00Z">
                  <w:rPr>
                    <w:rFonts w:ascii="Calibri" w:eastAsia="宋体" w:hAnsi="Calibri" w:cstheme="minorHAnsi"/>
                    <w:kern w:val="0"/>
                    <w:szCs w:val="21"/>
                  </w:rPr>
                </w:rPrChange>
              </w:rPr>
              <w:t>Yes</w:t>
            </w:r>
          </w:p>
        </w:tc>
      </w:tr>
      <w:tr w:rsidR="00F7260B" w:rsidRPr="00745445" w14:paraId="1CB91AF3"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7D4A14" w14:textId="77777777" w:rsidR="00F7260B" w:rsidRPr="00745445" w:rsidRDefault="00F7260B">
            <w:pPr>
              <w:widowControl/>
              <w:jc w:val="left"/>
              <w:rPr>
                <w:rStyle w:val="af6"/>
                <w:rFonts w:eastAsia="宋体"/>
                <w:rPrChange w:id="15786"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8FBF39" w14:textId="77777777" w:rsidR="00F7260B" w:rsidRPr="00745445" w:rsidRDefault="00F7260B">
            <w:pPr>
              <w:widowControl/>
              <w:jc w:val="left"/>
              <w:rPr>
                <w:rStyle w:val="af6"/>
                <w:rFonts w:eastAsia="宋体"/>
                <w:rPrChange w:id="15787"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6BA7E55D" w14:textId="77777777" w:rsidR="00F7260B" w:rsidRPr="00745445" w:rsidRDefault="00F7260B">
            <w:pPr>
              <w:widowControl/>
              <w:jc w:val="left"/>
              <w:rPr>
                <w:rStyle w:val="af6"/>
                <w:rFonts w:eastAsia="宋体"/>
                <w:rPrChange w:id="15788" w:author="raye" w:date="2018-08-10T19:15:00Z">
                  <w:rPr>
                    <w:rFonts w:ascii="Calibri" w:eastAsia="宋体" w:hAnsi="Calibri" w:cstheme="minorHAnsi"/>
                    <w:kern w:val="0"/>
                    <w:szCs w:val="21"/>
                  </w:rPr>
                </w:rPrChange>
              </w:rPr>
            </w:pPr>
            <w:r w:rsidRPr="00745445">
              <w:rPr>
                <w:rStyle w:val="af6"/>
                <w:rFonts w:eastAsia="宋体"/>
                <w:rPrChange w:id="15789" w:author="raye" w:date="2018-08-10T19:15:00Z">
                  <w:rPr>
                    <w:rFonts w:ascii="Calibri" w:eastAsia="宋体" w:hAnsi="Calibri" w:cstheme="minorHAnsi"/>
                    <w:kern w:val="0"/>
                    <w:szCs w:val="21"/>
                  </w:rPr>
                </w:rPrChange>
              </w:rPr>
              <w:t>Pending Compliance Supervisor Assign</w:t>
            </w:r>
          </w:p>
        </w:tc>
        <w:tc>
          <w:tcPr>
            <w:tcW w:w="1900" w:type="dxa"/>
            <w:tcBorders>
              <w:top w:val="single" w:sz="4" w:space="0" w:color="auto"/>
              <w:left w:val="single" w:sz="4" w:space="0" w:color="auto"/>
              <w:bottom w:val="single" w:sz="4" w:space="0" w:color="auto"/>
              <w:right w:val="single" w:sz="4" w:space="0" w:color="auto"/>
            </w:tcBorders>
            <w:vAlign w:val="center"/>
            <w:hideMark/>
          </w:tcPr>
          <w:p w14:paraId="23172423" w14:textId="77777777" w:rsidR="00F7260B" w:rsidRPr="00745445" w:rsidRDefault="00F7260B">
            <w:pPr>
              <w:widowControl/>
              <w:jc w:val="left"/>
              <w:rPr>
                <w:rStyle w:val="af6"/>
                <w:rFonts w:eastAsia="宋体"/>
                <w:rPrChange w:id="15790" w:author="raye" w:date="2018-08-10T19:15:00Z">
                  <w:rPr>
                    <w:rFonts w:ascii="Calibri" w:eastAsia="宋体" w:hAnsi="Calibri" w:cstheme="minorHAnsi"/>
                    <w:kern w:val="0"/>
                    <w:szCs w:val="21"/>
                  </w:rPr>
                </w:rPrChange>
              </w:rPr>
            </w:pPr>
            <w:r w:rsidRPr="00745445">
              <w:rPr>
                <w:rStyle w:val="af6"/>
                <w:rFonts w:eastAsia="宋体"/>
                <w:rPrChange w:id="15791"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49D2163A" w14:textId="77777777" w:rsidR="00F7260B" w:rsidRPr="00745445" w:rsidRDefault="00F7260B" w:rsidP="00022A05">
            <w:pPr>
              <w:pStyle w:val="a0"/>
              <w:widowControl/>
              <w:numPr>
                <w:ilvl w:val="0"/>
                <w:numId w:val="107"/>
              </w:numPr>
              <w:ind w:firstLineChars="0"/>
              <w:jc w:val="left"/>
              <w:rPr>
                <w:rStyle w:val="af6"/>
                <w:rFonts w:eastAsia="宋体"/>
                <w:rPrChange w:id="15792" w:author="raye" w:date="2018-08-10T19:15:00Z">
                  <w:rPr>
                    <w:rFonts w:ascii="Calibri" w:eastAsia="宋体" w:hAnsi="Calibri" w:cstheme="minorHAnsi"/>
                    <w:kern w:val="0"/>
                    <w:szCs w:val="21"/>
                  </w:rPr>
                </w:rPrChange>
              </w:rPr>
            </w:pPr>
            <w:r w:rsidRPr="00745445">
              <w:rPr>
                <w:rStyle w:val="af6"/>
                <w:rFonts w:eastAsia="宋体"/>
                <w:rPrChange w:id="15793" w:author="raye" w:date="2018-08-10T19:15:00Z">
                  <w:rPr>
                    <w:rFonts w:ascii="Calibri" w:eastAsia="宋体" w:hAnsi="Calibri" w:cstheme="minorHAnsi"/>
                    <w:kern w:val="0"/>
                    <w:szCs w:val="21"/>
                  </w:rPr>
                </w:rPrChange>
              </w:rPr>
              <w:t>Evidence Management(Editable)</w:t>
            </w:r>
          </w:p>
          <w:p w14:paraId="1BAB7BCD" w14:textId="77777777" w:rsidR="00F7260B" w:rsidRPr="00745445" w:rsidRDefault="00F7260B" w:rsidP="00022A05">
            <w:pPr>
              <w:pStyle w:val="a0"/>
              <w:widowControl/>
              <w:numPr>
                <w:ilvl w:val="0"/>
                <w:numId w:val="107"/>
              </w:numPr>
              <w:ind w:firstLineChars="0"/>
              <w:jc w:val="left"/>
              <w:rPr>
                <w:rStyle w:val="af6"/>
                <w:rFonts w:eastAsia="宋体"/>
                <w:rPrChange w:id="15794" w:author="raye" w:date="2018-08-10T19:15:00Z">
                  <w:rPr>
                    <w:rFonts w:ascii="Calibri" w:eastAsia="宋体" w:hAnsi="Calibri" w:cstheme="minorHAnsi"/>
                    <w:kern w:val="0"/>
                    <w:szCs w:val="21"/>
                  </w:rPr>
                </w:rPrChange>
              </w:rPr>
            </w:pPr>
            <w:r w:rsidRPr="00745445">
              <w:rPr>
                <w:rStyle w:val="af6"/>
                <w:rFonts w:eastAsia="宋体"/>
                <w:rPrChange w:id="15795" w:author="raye" w:date="2018-08-10T19:15:00Z">
                  <w:rPr>
                    <w:rFonts w:ascii="Calibri" w:eastAsia="宋体" w:hAnsi="Calibri" w:cstheme="minorHAnsi"/>
                    <w:kern w:val="0"/>
                    <w:szCs w:val="21"/>
                  </w:rPr>
                </w:rPrChange>
              </w:rPr>
              <w:t>Check(Editable)</w:t>
            </w:r>
          </w:p>
        </w:tc>
      </w:tr>
      <w:tr w:rsidR="00F7260B" w:rsidRPr="00745445" w14:paraId="040B19FB" w14:textId="77777777" w:rsidTr="00F7260B">
        <w:trPr>
          <w:trHeight w:val="570"/>
        </w:trPr>
        <w:tc>
          <w:tcPr>
            <w:tcW w:w="1112" w:type="dxa"/>
            <w:vMerge w:val="restart"/>
            <w:tcBorders>
              <w:top w:val="single" w:sz="4" w:space="0" w:color="auto"/>
              <w:left w:val="single" w:sz="4" w:space="0" w:color="auto"/>
              <w:bottom w:val="single" w:sz="4" w:space="0" w:color="auto"/>
              <w:right w:val="single" w:sz="4" w:space="0" w:color="auto"/>
            </w:tcBorders>
            <w:vAlign w:val="center"/>
            <w:hideMark/>
          </w:tcPr>
          <w:p w14:paraId="044BADF4" w14:textId="77777777" w:rsidR="00F7260B" w:rsidRPr="00745445" w:rsidRDefault="00F7260B">
            <w:pPr>
              <w:widowControl/>
              <w:jc w:val="left"/>
              <w:rPr>
                <w:rStyle w:val="af6"/>
                <w:rFonts w:eastAsia="宋体"/>
                <w:rPrChange w:id="15796" w:author="raye" w:date="2018-08-10T19:15:00Z">
                  <w:rPr>
                    <w:rFonts w:ascii="Calibri" w:eastAsia="宋体" w:hAnsi="Calibri" w:cstheme="minorHAnsi"/>
                    <w:kern w:val="0"/>
                    <w:szCs w:val="21"/>
                  </w:rPr>
                </w:rPrChange>
              </w:rPr>
            </w:pPr>
            <w:r w:rsidRPr="00745445">
              <w:rPr>
                <w:rStyle w:val="af6"/>
                <w:rFonts w:eastAsia="宋体"/>
                <w:rPrChange w:id="15797" w:author="raye" w:date="2018-08-10T19:15:00Z">
                  <w:rPr>
                    <w:rFonts w:ascii="Calibri" w:eastAsia="宋体" w:hAnsi="Calibri" w:cstheme="minorHAnsi"/>
                    <w:kern w:val="0"/>
                    <w:szCs w:val="21"/>
                  </w:rPr>
                </w:rPrChange>
              </w:rPr>
              <w:t>30B</w:t>
            </w:r>
          </w:p>
        </w:tc>
        <w:tc>
          <w:tcPr>
            <w:tcW w:w="1611" w:type="dxa"/>
            <w:vMerge w:val="restart"/>
            <w:tcBorders>
              <w:top w:val="single" w:sz="4" w:space="0" w:color="auto"/>
              <w:left w:val="single" w:sz="4" w:space="0" w:color="auto"/>
              <w:bottom w:val="single" w:sz="4" w:space="0" w:color="auto"/>
              <w:right w:val="single" w:sz="4" w:space="0" w:color="auto"/>
            </w:tcBorders>
            <w:vAlign w:val="center"/>
            <w:hideMark/>
          </w:tcPr>
          <w:p w14:paraId="665D1CAA" w14:textId="77777777" w:rsidR="00F7260B" w:rsidRPr="00745445" w:rsidRDefault="00F7260B">
            <w:pPr>
              <w:widowControl/>
              <w:jc w:val="left"/>
              <w:rPr>
                <w:rStyle w:val="af6"/>
                <w:rFonts w:eastAsia="宋体"/>
                <w:rPrChange w:id="15798" w:author="raye" w:date="2018-08-10T19:15:00Z">
                  <w:rPr>
                    <w:rFonts w:ascii="Calibri" w:eastAsia="宋体" w:hAnsi="Calibri" w:cstheme="minorHAnsi"/>
                    <w:kern w:val="0"/>
                    <w:szCs w:val="21"/>
                  </w:rPr>
                </w:rPrChange>
              </w:rPr>
            </w:pPr>
            <w:r w:rsidRPr="00745445">
              <w:rPr>
                <w:rStyle w:val="af6"/>
                <w:rFonts w:eastAsia="宋体"/>
                <w:rPrChange w:id="15799" w:author="raye" w:date="2018-08-10T19:15:00Z">
                  <w:rPr>
                    <w:rFonts w:ascii="Calibri" w:eastAsia="宋体" w:hAnsi="Calibri" w:cstheme="minorHAnsi"/>
                    <w:kern w:val="0"/>
                    <w:szCs w:val="21"/>
                  </w:rPr>
                </w:rPrChange>
              </w:rPr>
              <w:t>After assign to CA</w:t>
            </w:r>
          </w:p>
        </w:tc>
        <w:tc>
          <w:tcPr>
            <w:tcW w:w="1908" w:type="dxa"/>
            <w:tcBorders>
              <w:top w:val="single" w:sz="4" w:space="0" w:color="auto"/>
              <w:left w:val="single" w:sz="4" w:space="0" w:color="auto"/>
              <w:bottom w:val="single" w:sz="4" w:space="0" w:color="auto"/>
              <w:right w:val="single" w:sz="4" w:space="0" w:color="auto"/>
            </w:tcBorders>
            <w:vAlign w:val="center"/>
            <w:hideMark/>
          </w:tcPr>
          <w:p w14:paraId="1D219A59" w14:textId="77777777" w:rsidR="00F7260B" w:rsidRPr="00745445" w:rsidRDefault="00F7260B">
            <w:pPr>
              <w:widowControl/>
              <w:jc w:val="left"/>
              <w:rPr>
                <w:rStyle w:val="af6"/>
                <w:rFonts w:eastAsia="宋体"/>
                <w:rPrChange w:id="15800" w:author="raye" w:date="2018-08-10T19:15:00Z">
                  <w:rPr>
                    <w:rFonts w:ascii="Calibri" w:eastAsia="宋体" w:hAnsi="Calibri" w:cstheme="minorHAnsi"/>
                    <w:kern w:val="0"/>
                    <w:szCs w:val="21"/>
                  </w:rPr>
                </w:rPrChange>
              </w:rPr>
            </w:pPr>
            <w:r w:rsidRPr="00745445">
              <w:rPr>
                <w:rStyle w:val="af6"/>
                <w:rFonts w:eastAsia="宋体"/>
                <w:rPrChange w:id="15801" w:author="raye" w:date="2018-08-10T19:15:00Z">
                  <w:rPr>
                    <w:rFonts w:ascii="Calibri" w:eastAsia="宋体" w:hAnsi="Calibri" w:cstheme="minorHAnsi"/>
                    <w:kern w:val="0"/>
                    <w:szCs w:val="21"/>
                  </w:rPr>
                </w:rPrChange>
              </w:rPr>
              <w:t>Pending List</w:t>
            </w:r>
          </w:p>
        </w:tc>
        <w:tc>
          <w:tcPr>
            <w:tcW w:w="1900" w:type="dxa"/>
            <w:tcBorders>
              <w:top w:val="single" w:sz="4" w:space="0" w:color="auto"/>
              <w:left w:val="single" w:sz="4" w:space="0" w:color="auto"/>
              <w:bottom w:val="single" w:sz="4" w:space="0" w:color="auto"/>
              <w:right w:val="single" w:sz="4" w:space="0" w:color="auto"/>
            </w:tcBorders>
            <w:vAlign w:val="center"/>
            <w:hideMark/>
          </w:tcPr>
          <w:p w14:paraId="2D2B1416" w14:textId="77777777" w:rsidR="00F7260B" w:rsidRPr="00745445" w:rsidRDefault="00F7260B">
            <w:pPr>
              <w:widowControl/>
              <w:jc w:val="left"/>
              <w:rPr>
                <w:rStyle w:val="af6"/>
                <w:rFonts w:eastAsia="宋体"/>
                <w:rPrChange w:id="15802" w:author="raye" w:date="2018-08-10T19:15:00Z">
                  <w:rPr>
                    <w:rFonts w:ascii="Calibri" w:eastAsia="宋体" w:hAnsi="Calibri" w:cstheme="minorHAnsi"/>
                    <w:kern w:val="0"/>
                    <w:szCs w:val="21"/>
                  </w:rPr>
                </w:rPrChange>
              </w:rPr>
            </w:pPr>
            <w:r w:rsidRPr="00745445">
              <w:rPr>
                <w:rStyle w:val="af6"/>
                <w:rFonts w:eastAsia="宋体"/>
                <w:rPrChange w:id="15803" w:author="raye" w:date="2018-08-10T19:15:00Z">
                  <w:rPr>
                    <w:rFonts w:ascii="Calibri" w:eastAsia="宋体" w:hAnsi="Calibri" w:cstheme="minorHAnsi"/>
                    <w:kern w:val="0"/>
                    <w:szCs w:val="21"/>
                  </w:rPr>
                </w:rPrChange>
              </w:rPr>
              <w:t>Button</w:t>
            </w:r>
          </w:p>
        </w:tc>
        <w:tc>
          <w:tcPr>
            <w:tcW w:w="2791" w:type="dxa"/>
            <w:tcBorders>
              <w:top w:val="single" w:sz="4" w:space="0" w:color="auto"/>
              <w:left w:val="single" w:sz="4" w:space="0" w:color="auto"/>
              <w:bottom w:val="single" w:sz="4" w:space="0" w:color="auto"/>
              <w:right w:val="single" w:sz="4" w:space="0" w:color="auto"/>
            </w:tcBorders>
            <w:vAlign w:val="center"/>
            <w:hideMark/>
          </w:tcPr>
          <w:p w14:paraId="68AE5BF8" w14:textId="77777777" w:rsidR="00F7260B" w:rsidRPr="00745445" w:rsidRDefault="00F7260B">
            <w:pPr>
              <w:widowControl/>
              <w:jc w:val="left"/>
              <w:rPr>
                <w:rStyle w:val="af6"/>
                <w:rFonts w:eastAsia="宋体"/>
                <w:rPrChange w:id="15804" w:author="raye" w:date="2018-08-10T19:15:00Z">
                  <w:rPr>
                    <w:rFonts w:ascii="Calibri" w:eastAsia="宋体" w:hAnsi="Calibri" w:cstheme="minorHAnsi"/>
                    <w:kern w:val="0"/>
                    <w:szCs w:val="21"/>
                  </w:rPr>
                </w:rPrChange>
              </w:rPr>
            </w:pPr>
            <w:r w:rsidRPr="00745445">
              <w:rPr>
                <w:rStyle w:val="af6"/>
                <w:rFonts w:eastAsia="宋体"/>
                <w:rPrChange w:id="15805" w:author="raye" w:date="2018-08-10T19:15:00Z">
                  <w:rPr>
                    <w:rFonts w:ascii="Calibri" w:eastAsia="宋体" w:hAnsi="Calibri" w:cstheme="minorHAnsi"/>
                    <w:kern w:val="0"/>
                    <w:szCs w:val="21"/>
                  </w:rPr>
                </w:rPrChange>
              </w:rPr>
              <w:t>Details</w:t>
            </w:r>
          </w:p>
        </w:tc>
      </w:tr>
      <w:tr w:rsidR="00F7260B" w:rsidRPr="00745445" w14:paraId="68A073E2"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F06057" w14:textId="77777777" w:rsidR="00F7260B" w:rsidRPr="00745445" w:rsidRDefault="00F7260B">
            <w:pPr>
              <w:widowControl/>
              <w:jc w:val="left"/>
              <w:rPr>
                <w:rStyle w:val="af6"/>
                <w:rFonts w:eastAsia="宋体"/>
                <w:rPrChange w:id="15806" w:author="raye" w:date="2018-08-10T19:15: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8ACBF3F" w14:textId="77777777" w:rsidR="00F7260B" w:rsidRPr="00745445" w:rsidRDefault="00F7260B">
            <w:pPr>
              <w:widowControl/>
              <w:jc w:val="left"/>
              <w:rPr>
                <w:rStyle w:val="af6"/>
                <w:rFonts w:eastAsia="宋体"/>
                <w:rPrChange w:id="15807" w:author="raye" w:date="2018-08-10T19:15: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vAlign w:val="center"/>
            <w:hideMark/>
          </w:tcPr>
          <w:p w14:paraId="1631C555" w14:textId="77777777" w:rsidR="00F7260B" w:rsidRPr="00745445" w:rsidRDefault="00F7260B">
            <w:pPr>
              <w:widowControl/>
              <w:jc w:val="left"/>
              <w:rPr>
                <w:rStyle w:val="af6"/>
                <w:rFonts w:eastAsia="宋体"/>
                <w:rPrChange w:id="15808" w:author="raye" w:date="2018-08-10T19:15:00Z">
                  <w:rPr>
                    <w:rFonts w:ascii="Calibri" w:eastAsia="宋体" w:hAnsi="Calibri" w:cstheme="minorHAnsi"/>
                    <w:kern w:val="0"/>
                    <w:szCs w:val="21"/>
                  </w:rPr>
                </w:rPrChange>
              </w:rPr>
            </w:pPr>
            <w:r w:rsidRPr="00745445">
              <w:rPr>
                <w:rStyle w:val="af6"/>
                <w:rFonts w:eastAsia="宋体"/>
                <w:rPrChange w:id="15809" w:author="raye" w:date="2018-08-10T19:15:00Z">
                  <w:rPr>
                    <w:rFonts w:ascii="Calibri" w:eastAsia="宋体" w:hAnsi="Calibri" w:cstheme="minorHAnsi"/>
                    <w:kern w:val="0"/>
                    <w:szCs w:val="21"/>
                  </w:rPr>
                </w:rPrChange>
              </w:rPr>
              <w:t>Details</w:t>
            </w:r>
          </w:p>
        </w:tc>
        <w:tc>
          <w:tcPr>
            <w:tcW w:w="1900" w:type="dxa"/>
            <w:tcBorders>
              <w:top w:val="single" w:sz="4" w:space="0" w:color="auto"/>
              <w:left w:val="single" w:sz="4" w:space="0" w:color="auto"/>
              <w:bottom w:val="single" w:sz="4" w:space="0" w:color="auto"/>
              <w:right w:val="single" w:sz="4" w:space="0" w:color="auto"/>
            </w:tcBorders>
            <w:vAlign w:val="center"/>
          </w:tcPr>
          <w:p w14:paraId="0E6C01A8" w14:textId="77777777" w:rsidR="00F7260B" w:rsidRPr="00745445" w:rsidRDefault="00F7260B">
            <w:pPr>
              <w:widowControl/>
              <w:jc w:val="left"/>
              <w:rPr>
                <w:rStyle w:val="af6"/>
                <w:rFonts w:eastAsia="宋体"/>
                <w:rPrChange w:id="15810" w:author="raye" w:date="2018-08-10T19:15:00Z">
                  <w:rPr>
                    <w:rFonts w:ascii="Calibri" w:eastAsia="宋体" w:hAnsi="Calibri" w:cstheme="minorHAnsi"/>
                    <w:kern w:val="0"/>
                    <w:szCs w:val="21"/>
                  </w:rPr>
                </w:rPrChange>
              </w:rPr>
            </w:pPr>
          </w:p>
        </w:tc>
        <w:tc>
          <w:tcPr>
            <w:tcW w:w="2791" w:type="dxa"/>
            <w:tcBorders>
              <w:top w:val="single" w:sz="4" w:space="0" w:color="auto"/>
              <w:left w:val="single" w:sz="4" w:space="0" w:color="auto"/>
              <w:bottom w:val="single" w:sz="4" w:space="0" w:color="auto"/>
              <w:right w:val="single" w:sz="4" w:space="0" w:color="auto"/>
            </w:tcBorders>
            <w:vAlign w:val="center"/>
            <w:hideMark/>
          </w:tcPr>
          <w:p w14:paraId="60885136" w14:textId="77777777" w:rsidR="00F7260B" w:rsidRPr="00745445" w:rsidRDefault="00F7260B">
            <w:pPr>
              <w:widowControl/>
              <w:jc w:val="left"/>
              <w:rPr>
                <w:rStyle w:val="af6"/>
                <w:rFonts w:eastAsia="宋体"/>
                <w:rPrChange w:id="15811" w:author="raye" w:date="2018-08-10T19:15:00Z">
                  <w:rPr>
                    <w:rFonts w:ascii="Calibri" w:eastAsia="宋体" w:hAnsi="Calibri" w:cstheme="minorHAnsi"/>
                    <w:kern w:val="0"/>
                    <w:szCs w:val="21"/>
                  </w:rPr>
                </w:rPrChange>
              </w:rPr>
            </w:pPr>
            <w:r w:rsidRPr="00745445">
              <w:rPr>
                <w:rStyle w:val="af6"/>
                <w:rFonts w:eastAsia="宋体"/>
                <w:rPrChange w:id="15812" w:author="raye" w:date="2018-08-10T19:15:00Z">
                  <w:rPr>
                    <w:rFonts w:ascii="Calibri" w:eastAsia="宋体" w:hAnsi="Calibri" w:cstheme="minorHAnsi"/>
                    <w:kern w:val="0"/>
                    <w:szCs w:val="21"/>
                  </w:rPr>
                </w:rPrChange>
              </w:rPr>
              <w:t xml:space="preserve">Assign button disappear, not editable anymore </w:t>
            </w:r>
          </w:p>
        </w:tc>
      </w:tr>
    </w:tbl>
    <w:p w14:paraId="6E8A9B30" w14:textId="77777777" w:rsidR="00F7260B" w:rsidRPr="00745445"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Style w:val="af6"/>
          <w:rFonts w:eastAsiaTheme="minorEastAsia"/>
          <w:rPrChange w:id="15813" w:author="raye" w:date="2018-08-10T19:15:00Z">
            <w:rPr>
              <w:rFonts w:ascii="Calibri" w:hAnsi="Calibri" w:cstheme="minorHAnsi"/>
              <w:sz w:val="24"/>
            </w:rPr>
          </w:rPrChange>
        </w:rPr>
      </w:pPr>
    </w:p>
    <w:p w14:paraId="56706477" w14:textId="77777777" w:rsidR="00F7260B" w:rsidRPr="00B0205A" w:rsidRDefault="00F7260B" w:rsidP="002370DE">
      <w:pPr>
        <w:pStyle w:val="3211"/>
        <w:ind w:left="210" w:right="210"/>
        <w:rPr>
          <w:rPrChange w:id="15814" w:author="raye" w:date="2018-08-10T12:30:00Z">
            <w:rPr>
              <w:rFonts w:ascii="等线" w:eastAsia="等线" w:hAnsi="等线"/>
              <w:sz w:val="21"/>
              <w:szCs w:val="21"/>
            </w:rPr>
          </w:rPrChange>
        </w:rPr>
        <w:pPrChange w:id="15815" w:author="raye" w:date="2018-08-10T19:25: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B0205A">
        <w:rPr>
          <w:rPrChange w:id="15816" w:author="raye" w:date="2018-08-10T12:30:00Z">
            <w:rPr>
              <w:rFonts w:ascii="等线" w:eastAsia="等线" w:hAnsi="等线" w:cs="Times New Roman"/>
              <w:sz w:val="21"/>
              <w:szCs w:val="21"/>
            </w:rPr>
          </w:rPrChange>
        </w:rPr>
        <w:tab/>
      </w:r>
      <w:r w:rsidRPr="00B0205A">
        <w:rPr>
          <w:rPrChange w:id="15817" w:author="raye" w:date="2018-08-10T12:30:00Z">
            <w:rPr>
              <w:rFonts w:ascii="等线" w:eastAsia="等线" w:hAnsi="等线" w:cs="Times New Roman"/>
              <w:sz w:val="21"/>
              <w:szCs w:val="21"/>
            </w:rPr>
          </w:rPrChange>
        </w:rPr>
        <w:tab/>
      </w:r>
      <w:bookmarkStart w:id="15818" w:name="_Toc520839512"/>
      <w:bookmarkStart w:id="15819" w:name="_Toc519582922"/>
      <w:r w:rsidRPr="00B0205A">
        <w:rPr>
          <w:rPrChange w:id="15820" w:author="raye" w:date="2018-08-10T12:30:00Z">
            <w:rPr>
              <w:rFonts w:ascii="等线" w:eastAsia="等线" w:hAnsi="等线" w:cs="Times New Roman"/>
              <w:sz w:val="21"/>
              <w:szCs w:val="21"/>
            </w:rPr>
          </w:rPrChange>
        </w:rPr>
        <w:t>3.2.12.3. Interface requirements</w:t>
      </w:r>
      <w:bookmarkEnd w:id="15818"/>
      <w:bookmarkEnd w:id="15819"/>
    </w:p>
    <w:p w14:paraId="30CB15F4" w14:textId="77777777" w:rsidR="00F7260B" w:rsidRPr="002370DE" w:rsidRDefault="00F7260B" w:rsidP="00022A05">
      <w:pPr>
        <w:pStyle w:val="a0"/>
        <w:numPr>
          <w:ilvl w:val="0"/>
          <w:numId w:val="10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Theme="minorEastAsia"/>
          <w:rPrChange w:id="15821" w:author="raye" w:date="2018-08-10T19:25:00Z">
            <w:rPr/>
          </w:rPrChange>
        </w:rPr>
      </w:pPr>
      <w:r w:rsidRPr="002370DE">
        <w:rPr>
          <w:rStyle w:val="aff4"/>
          <w:rFonts w:eastAsiaTheme="minorEastAsia"/>
          <w:rPrChange w:id="15822" w:author="raye" w:date="2018-08-10T19:25:00Z">
            <w:rPr/>
          </w:rPrChange>
        </w:rPr>
        <w:t>List Page</w:t>
      </w:r>
    </w:p>
    <w:p w14:paraId="7A15FA9E" w14:textId="7FEB829C"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823" w:author="raye" w:date="2018-08-10T12:30:00Z">
            <w:rPr/>
          </w:rPrChange>
        </w:rPr>
      </w:pPr>
      <w:r w:rsidRPr="00B0205A">
        <w:rPr>
          <w:rFonts w:ascii="Times New Roman" w:hAnsi="Times New Roman" w:cs="Times New Roman"/>
          <w:noProof/>
          <w:rPrChange w:id="15824" w:author="raye" w:date="2018-08-10T12:30:00Z">
            <w:rPr>
              <w:noProof/>
            </w:rPr>
          </w:rPrChange>
        </w:rPr>
        <w:t xml:space="preserve"> </w:t>
      </w:r>
      <w:del w:id="15825" w:author="raye" w:date="2018-08-10T19:25:00Z">
        <w:r w:rsidRPr="00B0205A" w:rsidDel="002370DE">
          <w:rPr>
            <w:rFonts w:ascii="Times New Roman" w:hAnsi="Times New Roman" w:cs="Times New Roman"/>
            <w:noProof/>
            <w:rPrChange w:id="15826" w:author="raye" w:date="2018-08-10T12:30:00Z">
              <w:rPr>
                <w:noProof/>
              </w:rPr>
            </w:rPrChange>
          </w:rPr>
          <w:drawing>
            <wp:inline distT="0" distB="0" distL="0" distR="0" wp14:anchorId="52A52C1C" wp14:editId="1A98DFA2">
              <wp:extent cx="5279390" cy="35972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9390" cy="3597275"/>
                      </a:xfrm>
                      <a:prstGeom prst="rect">
                        <a:avLst/>
                      </a:prstGeom>
                      <a:noFill/>
                      <a:ln>
                        <a:noFill/>
                      </a:ln>
                    </pic:spPr>
                  </pic:pic>
                </a:graphicData>
              </a:graphic>
            </wp:inline>
          </w:drawing>
        </w:r>
      </w:del>
      <w:ins w:id="15827" w:author="raye" w:date="2018-08-10T19:25:00Z">
        <w:r w:rsidR="002370DE" w:rsidRPr="002370DE">
          <w:rPr>
            <w:noProof/>
          </w:rPr>
          <w:t xml:space="preserve"> </w:t>
        </w:r>
        <w:r w:rsidR="002370DE">
          <w:rPr>
            <w:noProof/>
          </w:rPr>
          <w:drawing>
            <wp:inline distT="0" distB="0" distL="0" distR="0" wp14:anchorId="3A15E04F" wp14:editId="2F9D04DF">
              <wp:extent cx="5274310" cy="356870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568700"/>
                      </a:xfrm>
                      <a:prstGeom prst="rect">
                        <a:avLst/>
                      </a:prstGeom>
                    </pic:spPr>
                  </pic:pic>
                </a:graphicData>
              </a:graphic>
            </wp:inline>
          </w:drawing>
        </w:r>
      </w:ins>
      <w:r w:rsidRPr="00B0205A">
        <w:rPr>
          <w:rFonts w:ascii="Times New Roman" w:hAnsi="Times New Roman" w:cs="Times New Roman"/>
          <w:noProof/>
          <w:rPrChange w:id="15828" w:author="raye" w:date="2018-08-10T12:30:00Z">
            <w:rPr>
              <w:noProof/>
            </w:rPr>
          </w:rPrChange>
        </w:rPr>
        <w:t xml:space="preserve"> </w:t>
      </w:r>
    </w:p>
    <w:p w14:paraId="383C7C74"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829" w:author="raye" w:date="2018-08-10T12:30:00Z">
            <w:rPr/>
          </w:rPrChange>
        </w:rPr>
      </w:pPr>
    </w:p>
    <w:p w14:paraId="037F4E21" w14:textId="77777777" w:rsidR="00F7260B" w:rsidRPr="00756F74" w:rsidRDefault="00F7260B" w:rsidP="00022A05">
      <w:pPr>
        <w:pStyle w:val="a0"/>
        <w:numPr>
          <w:ilvl w:val="0"/>
          <w:numId w:val="10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Theme="minorEastAsia"/>
          <w:rPrChange w:id="15830" w:author="raye" w:date="2018-08-10T19:26:00Z">
            <w:rPr/>
          </w:rPrChange>
        </w:rPr>
      </w:pPr>
      <w:del w:id="15831" w:author="raye" w:date="2018-08-10T19:26:00Z">
        <w:r w:rsidRPr="00756F74" w:rsidDel="00756F74">
          <w:rPr>
            <w:rStyle w:val="aff4"/>
            <w:rFonts w:eastAsiaTheme="minorEastAsia"/>
            <w:rPrChange w:id="15832" w:author="raye" w:date="2018-08-10T19:26:00Z">
              <w:rPr/>
            </w:rPrChange>
          </w:rPr>
          <w:delText xml:space="preserve">19 </w:delText>
        </w:r>
      </w:del>
      <w:r w:rsidRPr="00756F74">
        <w:rPr>
          <w:rStyle w:val="aff4"/>
          <w:rFonts w:eastAsiaTheme="minorEastAsia"/>
          <w:rPrChange w:id="15833" w:author="raye" w:date="2018-08-10T19:26:00Z">
            <w:rPr/>
          </w:rPrChange>
        </w:rPr>
        <w:t>Processing Detail Page</w:t>
      </w:r>
    </w:p>
    <w:p w14:paraId="45E4EF40" w14:textId="6456FADD" w:rsidR="00F7260B" w:rsidRPr="00B0205A" w:rsidRDefault="00F7260B" w:rsidP="00F7260B">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rPr>
          <w:rFonts w:ascii="Times New Roman" w:hAnsi="Times New Roman" w:cs="Times New Roman"/>
          <w:rPrChange w:id="15834" w:author="raye" w:date="2018-08-10T12:30:00Z">
            <w:rPr/>
          </w:rPrChange>
        </w:rPr>
      </w:pPr>
      <w:r w:rsidRPr="00B0205A">
        <w:rPr>
          <w:rFonts w:ascii="Times New Roman" w:hAnsi="Times New Roman" w:cs="Times New Roman"/>
          <w:noProof/>
          <w:rPrChange w:id="15835" w:author="raye" w:date="2018-08-10T12:30:00Z">
            <w:rPr>
              <w:noProof/>
            </w:rPr>
          </w:rPrChange>
        </w:rPr>
        <w:drawing>
          <wp:inline distT="0" distB="0" distL="0" distR="0" wp14:anchorId="259A1A5F" wp14:editId="3AD04E42">
            <wp:extent cx="5279390" cy="39592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9390" cy="3959225"/>
                    </a:xfrm>
                    <a:prstGeom prst="rect">
                      <a:avLst/>
                    </a:prstGeom>
                    <a:noFill/>
                    <a:ln>
                      <a:noFill/>
                    </a:ln>
                  </pic:spPr>
                </pic:pic>
              </a:graphicData>
            </a:graphic>
          </wp:inline>
        </w:drawing>
      </w:r>
    </w:p>
    <w:p w14:paraId="7ABB4AFB" w14:textId="77777777" w:rsidR="00F7260B" w:rsidRPr="00B0205A" w:rsidRDefault="00F7260B" w:rsidP="00F7260B">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rPr>
          <w:rFonts w:ascii="Times New Roman" w:hAnsi="Times New Roman" w:cs="Times New Roman"/>
          <w:rPrChange w:id="15836" w:author="raye" w:date="2018-08-10T12:30:00Z">
            <w:rPr/>
          </w:rPrChange>
        </w:rPr>
      </w:pPr>
    </w:p>
    <w:p w14:paraId="7E386C20" w14:textId="77777777" w:rsidR="00F7260B" w:rsidRPr="00B0205A" w:rsidRDefault="00F7260B" w:rsidP="00F7260B">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rPr>
          <w:rFonts w:ascii="Times New Roman" w:hAnsi="Times New Roman" w:cs="Times New Roman"/>
          <w:rPrChange w:id="15837" w:author="raye" w:date="2018-08-10T12:30:00Z">
            <w:rPr/>
          </w:rPrChange>
        </w:rPr>
      </w:pPr>
    </w:p>
    <w:p w14:paraId="55990C06"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838" w:author="raye" w:date="2018-08-10T12:30:00Z">
            <w:rPr/>
          </w:rPrChange>
        </w:rPr>
      </w:pPr>
    </w:p>
    <w:p w14:paraId="6B6F1A85"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839" w:author="raye" w:date="2018-08-10T12:30:00Z">
            <w:rPr/>
          </w:rPrChange>
        </w:rPr>
      </w:pPr>
    </w:p>
    <w:p w14:paraId="20594014" w14:textId="77777777" w:rsidR="00F7260B" w:rsidRPr="00756F74" w:rsidRDefault="00F7260B" w:rsidP="00022A05">
      <w:pPr>
        <w:pStyle w:val="a0"/>
        <w:numPr>
          <w:ilvl w:val="0"/>
          <w:numId w:val="10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Theme="minorEastAsia"/>
          <w:rPrChange w:id="15840" w:author="raye" w:date="2018-08-10T19:26:00Z">
            <w:rPr/>
          </w:rPrChange>
        </w:rPr>
      </w:pPr>
      <w:r w:rsidRPr="00756F74">
        <w:rPr>
          <w:rStyle w:val="aff4"/>
          <w:rFonts w:eastAsiaTheme="minorEastAsia"/>
          <w:rPrChange w:id="15841" w:author="raye" w:date="2018-08-10T19:26:00Z">
            <w:rPr/>
          </w:rPrChange>
        </w:rPr>
        <w:t>#4 ALL Forms</w:t>
      </w:r>
    </w:p>
    <w:p w14:paraId="1AFBF824" w14:textId="7DD042F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842" w:author="raye" w:date="2018-08-10T12:30:00Z">
            <w:rPr/>
          </w:rPrChange>
        </w:rPr>
      </w:pPr>
      <w:r w:rsidRPr="00B0205A">
        <w:rPr>
          <w:rFonts w:ascii="Times New Roman" w:hAnsi="Times New Roman" w:cs="Times New Roman"/>
          <w:noProof/>
          <w:rPrChange w:id="15843" w:author="raye" w:date="2018-08-10T12:30:00Z">
            <w:rPr>
              <w:noProof/>
            </w:rPr>
          </w:rPrChange>
        </w:rPr>
        <w:lastRenderedPageBreak/>
        <w:drawing>
          <wp:inline distT="0" distB="0" distL="0" distR="0" wp14:anchorId="23F2788B" wp14:editId="48D06570">
            <wp:extent cx="5279390" cy="36747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9390" cy="3674745"/>
                    </a:xfrm>
                    <a:prstGeom prst="rect">
                      <a:avLst/>
                    </a:prstGeom>
                    <a:noFill/>
                    <a:ln>
                      <a:noFill/>
                    </a:ln>
                  </pic:spPr>
                </pic:pic>
              </a:graphicData>
            </a:graphic>
          </wp:inline>
        </w:drawing>
      </w:r>
    </w:p>
    <w:p w14:paraId="4F6B2B62"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844" w:author="raye" w:date="2018-08-10T12:30:00Z">
            <w:rPr/>
          </w:rPrChange>
        </w:rPr>
      </w:pPr>
    </w:p>
    <w:p w14:paraId="5D6C322E"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845" w:author="raye" w:date="2018-08-10T12:30:00Z">
            <w:rPr/>
          </w:rPrChange>
        </w:rPr>
      </w:pPr>
    </w:p>
    <w:p w14:paraId="1ACDF7EA"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846" w:author="raye" w:date="2018-08-10T12:30:00Z">
            <w:rPr/>
          </w:rPrChange>
        </w:rPr>
      </w:pPr>
    </w:p>
    <w:p w14:paraId="6AAC8061" w14:textId="77777777" w:rsidR="00F7260B" w:rsidRPr="00B0205A" w:rsidRDefault="00F7260B" w:rsidP="00AC1630">
      <w:pPr>
        <w:pStyle w:val="321"/>
        <w:rPr>
          <w:rPrChange w:id="15847" w:author="raye" w:date="2018-08-10T12:30:00Z">
            <w:rPr>
              <w:rFonts w:asciiTheme="minorHAnsi" w:hAnsiTheme="minorHAnsi" w:cstheme="minorHAnsi"/>
              <w:sz w:val="24"/>
              <w:szCs w:val="24"/>
            </w:rPr>
          </w:rPrChange>
        </w:rPr>
        <w:pPrChange w:id="15848" w:author="raye" w:date="2018-08-10T20:11: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pPrChange>
      </w:pPr>
      <w:bookmarkStart w:id="15849" w:name="_Toc520839513"/>
      <w:bookmarkStart w:id="15850" w:name="_Toc519582923"/>
      <w:r w:rsidRPr="00B0205A">
        <w:rPr>
          <w:rPrChange w:id="15851" w:author="raye" w:date="2018-08-10T12:30:00Z">
            <w:rPr>
              <w:rFonts w:asciiTheme="minorHAnsi" w:hAnsiTheme="minorHAnsi" w:cstheme="minorHAnsi"/>
              <w:sz w:val="24"/>
              <w:szCs w:val="24"/>
            </w:rPr>
          </w:rPrChange>
        </w:rPr>
        <w:lastRenderedPageBreak/>
        <w:t>3.2.13  Compliance Analyst</w:t>
      </w:r>
      <w:bookmarkEnd w:id="15849"/>
      <w:bookmarkEnd w:id="15850"/>
    </w:p>
    <w:p w14:paraId="76C6082A" w14:textId="77777777" w:rsidR="00F7260B" w:rsidRPr="00E403FE" w:rsidRDefault="00F7260B" w:rsidP="00756F74">
      <w:pPr>
        <w:pStyle w:val="3211"/>
        <w:ind w:left="210" w:right="210"/>
        <w:pPrChange w:id="15852" w:author="raye" w:date="2018-08-10T19:26: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pPrChange>
      </w:pPr>
      <w:r w:rsidRPr="00E403FE">
        <w:tab/>
      </w:r>
      <w:r w:rsidRPr="00E403FE">
        <w:tab/>
      </w:r>
      <w:bookmarkStart w:id="15853" w:name="_Toc520839514"/>
      <w:bookmarkStart w:id="15854" w:name="_Toc519582924"/>
      <w:r w:rsidRPr="00E403FE">
        <w:t>3.2.13.1. Brief introduction to function</w:t>
      </w:r>
      <w:bookmarkEnd w:id="15853"/>
      <w:bookmarkEnd w:id="15854"/>
    </w:p>
    <w:p w14:paraId="263427EC"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855" w:author="raye" w:date="2018-08-10T12:30:00Z">
            <w:rPr/>
          </w:rPrChange>
        </w:rPr>
      </w:pPr>
      <w:r w:rsidRPr="00B0205A">
        <w:rPr>
          <w:rFonts w:ascii="Times New Roman" w:hAnsi="Times New Roman" w:cs="Times New Roman"/>
          <w:rPrChange w:id="15856" w:author="raye" w:date="2018-08-10T12:30:00Z">
            <w:rPr>
              <w:rFonts w:ascii="Times New Roman" w:hAnsi="Times New Roman" w:cs="Times New Roman"/>
            </w:rPr>
          </w:rPrChange>
        </w:rPr>
        <w:object w:dxaOrig="8355" w:dyaOrig="11370" w14:anchorId="280731A8">
          <v:shape id="_x0000_i1051" type="#_x0000_t75" style="width:417.75pt;height:568.5pt" o:ole="">
            <v:imagedata r:id="rId218" o:title=""/>
          </v:shape>
          <o:OLEObject Type="Embed" ProgID="Visio.Drawing.15" ShapeID="_x0000_i1051" DrawAspect="Content" ObjectID="_1595443890" r:id="rId219"/>
        </w:object>
      </w:r>
    </w:p>
    <w:p w14:paraId="39EC5B88"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5857" w:author="raye" w:date="2018-08-10T12:30:00Z">
            <w:rPr/>
          </w:rPrChange>
        </w:rPr>
      </w:pPr>
    </w:p>
    <w:p w14:paraId="3B803F3B" w14:textId="77777777" w:rsidR="00F7260B" w:rsidRPr="00E403FE" w:rsidRDefault="00F7260B" w:rsidP="00756F74">
      <w:pPr>
        <w:pStyle w:val="3211"/>
        <w:ind w:left="210" w:right="210"/>
        <w:pPrChange w:id="15858" w:author="raye" w:date="2018-08-10T19:27: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pPrChange>
      </w:pPr>
      <w:r w:rsidRPr="00E403FE">
        <w:tab/>
        <w:t xml:space="preserve"> </w:t>
      </w:r>
      <w:bookmarkStart w:id="15859" w:name="_Toc520839515"/>
      <w:bookmarkStart w:id="15860" w:name="_Toc519582925"/>
      <w:r w:rsidRPr="00E403FE">
        <w:t>3.2.13.2. Detailed description</w:t>
      </w:r>
      <w:bookmarkEnd w:id="15859"/>
      <w:bookmarkEnd w:id="15860"/>
    </w:p>
    <w:p w14:paraId="42069792" w14:textId="77777777" w:rsidR="00F7260B" w:rsidRPr="00756F74" w:rsidRDefault="00F7260B" w:rsidP="00022A05">
      <w:pPr>
        <w:pStyle w:val="a0"/>
        <w:numPr>
          <w:ilvl w:val="0"/>
          <w:numId w:val="10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Theme="minorEastAsia"/>
          <w:rPrChange w:id="15861" w:author="raye" w:date="2018-08-10T19:27:00Z">
            <w:rPr/>
          </w:rPrChange>
        </w:rPr>
      </w:pPr>
      <w:r w:rsidRPr="00756F74">
        <w:rPr>
          <w:rStyle w:val="aff4"/>
          <w:rFonts w:eastAsiaTheme="minorEastAsia" w:hint="eastAsia"/>
          <w:rPrChange w:id="15862" w:author="raye" w:date="2018-08-10T19:27:00Z">
            <w:rPr>
              <w:rFonts w:hint="eastAsia"/>
            </w:rPr>
          </w:rPrChange>
        </w:rPr>
        <w:t>列表</w:t>
      </w:r>
    </w:p>
    <w:p w14:paraId="11F18D6A" w14:textId="77777777" w:rsidR="00F7260B" w:rsidRPr="00756F74" w:rsidRDefault="00F7260B" w:rsidP="00F7260B">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Style w:val="af6"/>
          <w:rFonts w:eastAsiaTheme="minorEastAsia"/>
          <w:rPrChange w:id="15863" w:author="raye" w:date="2018-08-10T19:27:00Z">
            <w:rPr/>
          </w:rPrChange>
        </w:rPr>
      </w:pPr>
    </w:p>
    <w:tbl>
      <w:tblPr>
        <w:tblW w:w="850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690"/>
        <w:gridCol w:w="2835"/>
      </w:tblGrid>
      <w:tr w:rsidR="00F7260B" w:rsidRPr="00756F74" w14:paraId="517E21B1"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7ACAD905" w14:textId="77777777" w:rsidR="00F7260B" w:rsidRPr="00756F74" w:rsidRDefault="00F7260B">
            <w:pPr>
              <w:rPr>
                <w:rStyle w:val="af6"/>
                <w:rFonts w:eastAsia="等线"/>
                <w:rPrChange w:id="15864" w:author="raye" w:date="2018-08-10T19:27:00Z">
                  <w:rPr>
                    <w:rFonts w:ascii="等线" w:eastAsia="等线" w:hAnsi="等线" w:cs="宋体"/>
                    <w:b/>
                    <w:bCs/>
                    <w:kern w:val="0"/>
                    <w:szCs w:val="21"/>
                  </w:rPr>
                </w:rPrChange>
              </w:rPr>
            </w:pPr>
            <w:r w:rsidRPr="00756F74">
              <w:rPr>
                <w:rStyle w:val="af6"/>
                <w:rFonts w:eastAsia="等线"/>
                <w:rPrChange w:id="15865" w:author="raye" w:date="2018-08-10T19:27:00Z">
                  <w:rPr>
                    <w:rFonts w:ascii="等线" w:eastAsia="等线" w:hAnsi="等线" w:cs="宋体"/>
                    <w:b/>
                    <w:bCs/>
                    <w:kern w:val="0"/>
                    <w:szCs w:val="21"/>
                  </w:rPr>
                </w:rPrChange>
              </w:rPr>
              <w:t>List Lable</w:t>
            </w:r>
          </w:p>
        </w:tc>
        <w:tc>
          <w:tcPr>
            <w:tcW w:w="3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2F499E3" w14:textId="77777777" w:rsidR="00F7260B" w:rsidRPr="00756F74" w:rsidRDefault="00F7260B">
            <w:pPr>
              <w:rPr>
                <w:rStyle w:val="af6"/>
                <w:rFonts w:eastAsia="等线"/>
                <w:rPrChange w:id="15866" w:author="raye" w:date="2018-08-10T19:27:00Z">
                  <w:rPr>
                    <w:rFonts w:ascii="等线" w:eastAsia="等线" w:hAnsi="等线" w:cs="宋体"/>
                    <w:b/>
                    <w:bCs/>
                    <w:kern w:val="0"/>
                    <w:szCs w:val="21"/>
                  </w:rPr>
                </w:rPrChange>
              </w:rPr>
            </w:pPr>
            <w:r w:rsidRPr="00756F74">
              <w:rPr>
                <w:rStyle w:val="af6"/>
                <w:rFonts w:eastAsia="等线"/>
                <w:rPrChange w:id="15867" w:author="raye" w:date="2018-08-10T19:27:00Z">
                  <w:rPr>
                    <w:rFonts w:ascii="等线" w:eastAsia="等线" w:hAnsi="等线" w:cs="宋体"/>
                    <w:b/>
                    <w:bCs/>
                    <w:kern w:val="0"/>
                    <w:szCs w:val="21"/>
                  </w:rPr>
                </w:rPrChange>
              </w:rPr>
              <w:t>Corresponding Status</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CC08A16" w14:textId="77777777" w:rsidR="00F7260B" w:rsidRPr="00756F74" w:rsidRDefault="00F7260B">
            <w:pPr>
              <w:rPr>
                <w:rStyle w:val="af6"/>
                <w:rFonts w:eastAsia="等线"/>
                <w:rPrChange w:id="15868" w:author="raye" w:date="2018-08-10T19:27:00Z">
                  <w:rPr>
                    <w:rFonts w:ascii="等线" w:eastAsia="等线" w:hAnsi="等线" w:cs="宋体"/>
                    <w:b/>
                    <w:bCs/>
                    <w:kern w:val="0"/>
                    <w:szCs w:val="21"/>
                  </w:rPr>
                </w:rPrChange>
              </w:rPr>
            </w:pPr>
            <w:r w:rsidRPr="00756F74">
              <w:rPr>
                <w:rStyle w:val="af6"/>
                <w:rFonts w:eastAsia="等线"/>
                <w:rPrChange w:id="15869" w:author="raye" w:date="2018-08-10T19:27:00Z">
                  <w:rPr>
                    <w:rFonts w:ascii="等线" w:eastAsia="等线" w:hAnsi="等线" w:cs="宋体"/>
                    <w:b/>
                    <w:bCs/>
                    <w:kern w:val="0"/>
                    <w:szCs w:val="21"/>
                  </w:rPr>
                </w:rPrChange>
              </w:rPr>
              <w:t>Remarks</w:t>
            </w:r>
          </w:p>
        </w:tc>
      </w:tr>
      <w:tr w:rsidR="00F7260B" w:rsidRPr="00756F74" w14:paraId="7041A7D3"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6EDF69E0" w14:textId="77777777" w:rsidR="00F7260B" w:rsidRPr="00756F74" w:rsidRDefault="00F7260B">
            <w:pPr>
              <w:rPr>
                <w:rStyle w:val="af6"/>
                <w:rFonts w:eastAsia="宋体"/>
                <w:rPrChange w:id="15870" w:author="raye" w:date="2018-08-10T19:27:00Z">
                  <w:rPr>
                    <w:rFonts w:ascii="Calibri" w:eastAsia="宋体" w:hAnsi="Calibri" w:cstheme="minorHAnsi"/>
                    <w:kern w:val="0"/>
                    <w:szCs w:val="21"/>
                  </w:rPr>
                </w:rPrChange>
              </w:rPr>
            </w:pPr>
            <w:r w:rsidRPr="00756F74">
              <w:rPr>
                <w:rStyle w:val="af6"/>
                <w:rFonts w:eastAsia="宋体"/>
                <w:rPrChange w:id="15871" w:author="raye" w:date="2018-08-10T19:27:00Z">
                  <w:rPr>
                    <w:rFonts w:ascii="Calibri" w:eastAsia="宋体" w:hAnsi="Calibri" w:cstheme="minorHAnsi"/>
                    <w:kern w:val="0"/>
                    <w:szCs w:val="21"/>
                  </w:rPr>
                </w:rPrChange>
              </w:rPr>
              <w:t>TO DO LIST</w:t>
            </w:r>
          </w:p>
          <w:p w14:paraId="0BEDA9C5" w14:textId="77777777" w:rsidR="00F7260B" w:rsidRPr="00756F74" w:rsidRDefault="00F7260B">
            <w:pPr>
              <w:rPr>
                <w:rStyle w:val="af6"/>
                <w:rFonts w:eastAsia="宋体"/>
                <w:rPrChange w:id="15872" w:author="raye" w:date="2018-08-10T19:27:00Z">
                  <w:rPr>
                    <w:rFonts w:ascii="Calibri" w:eastAsia="宋体" w:hAnsi="Calibri" w:cstheme="minorHAnsi"/>
                    <w:kern w:val="0"/>
                    <w:szCs w:val="21"/>
                  </w:rPr>
                </w:rPrChange>
              </w:rPr>
            </w:pPr>
          </w:p>
        </w:tc>
        <w:tc>
          <w:tcPr>
            <w:tcW w:w="3690" w:type="dxa"/>
            <w:tcBorders>
              <w:top w:val="single" w:sz="4" w:space="0" w:color="auto"/>
              <w:left w:val="single" w:sz="4" w:space="0" w:color="auto"/>
              <w:bottom w:val="single" w:sz="4" w:space="0" w:color="auto"/>
              <w:right w:val="single" w:sz="4" w:space="0" w:color="auto"/>
            </w:tcBorders>
            <w:vAlign w:val="center"/>
            <w:hideMark/>
          </w:tcPr>
          <w:p w14:paraId="3796938E" w14:textId="77777777" w:rsidR="00F7260B" w:rsidRPr="00756F74" w:rsidRDefault="00F7260B">
            <w:pPr>
              <w:rPr>
                <w:rStyle w:val="af6"/>
                <w:rFonts w:eastAsia="宋体"/>
                <w:rPrChange w:id="15873" w:author="raye" w:date="2018-08-10T19:27:00Z">
                  <w:rPr>
                    <w:rFonts w:ascii="Calibri" w:eastAsia="宋体" w:hAnsi="Calibri" w:cstheme="minorHAnsi"/>
                    <w:kern w:val="0"/>
                    <w:szCs w:val="21"/>
                  </w:rPr>
                </w:rPrChange>
              </w:rPr>
            </w:pPr>
            <w:r w:rsidRPr="00756F74">
              <w:rPr>
                <w:rStyle w:val="af6"/>
                <w:rFonts w:eastAsia="宋体"/>
                <w:rPrChange w:id="15874" w:author="raye" w:date="2018-08-10T19:27:00Z">
                  <w:rPr>
                    <w:rFonts w:ascii="Calibri" w:eastAsia="宋体" w:hAnsi="Calibri" w:cstheme="minorHAnsi"/>
                    <w:kern w:val="0"/>
                    <w:szCs w:val="21"/>
                  </w:rPr>
                </w:rPrChange>
              </w:rPr>
              <w:t>9</w:t>
            </w:r>
            <w:r w:rsidRPr="00756F74">
              <w:rPr>
                <w:rStyle w:val="af6"/>
                <w:rFonts w:eastAsia="宋体" w:hint="eastAsia"/>
                <w:rPrChange w:id="15875" w:author="raye" w:date="2018-08-10T19:27:00Z">
                  <w:rPr>
                    <w:rFonts w:ascii="Calibri" w:eastAsia="宋体" w:hAnsi="Calibri" w:cstheme="minorHAnsi" w:hint="eastAsia"/>
                    <w:kern w:val="0"/>
                    <w:szCs w:val="21"/>
                  </w:rPr>
                </w:rPrChange>
              </w:rPr>
              <w:t>，</w:t>
            </w:r>
            <w:r w:rsidRPr="00756F74">
              <w:rPr>
                <w:rStyle w:val="af6"/>
                <w:rFonts w:eastAsia="宋体"/>
                <w:rPrChange w:id="15876" w:author="raye" w:date="2018-08-10T19:27:00Z">
                  <w:rPr>
                    <w:rFonts w:ascii="Calibri" w:eastAsia="宋体" w:hAnsi="Calibri" w:cstheme="minorHAnsi"/>
                    <w:kern w:val="0"/>
                    <w:szCs w:val="21"/>
                  </w:rPr>
                </w:rPrChange>
              </w:rPr>
              <w:t>10</w:t>
            </w:r>
          </w:p>
          <w:p w14:paraId="26A76FC7" w14:textId="77777777" w:rsidR="00F7260B" w:rsidRPr="00756F74" w:rsidRDefault="00F7260B">
            <w:pPr>
              <w:rPr>
                <w:rStyle w:val="af6"/>
                <w:rFonts w:eastAsia="宋体"/>
                <w:rPrChange w:id="15877" w:author="raye" w:date="2018-08-10T19:27:00Z">
                  <w:rPr>
                    <w:rFonts w:ascii="Calibri" w:eastAsia="宋体" w:hAnsi="Calibri" w:cstheme="minorHAnsi"/>
                    <w:kern w:val="0"/>
                    <w:szCs w:val="21"/>
                  </w:rPr>
                </w:rPrChange>
              </w:rPr>
            </w:pPr>
            <w:r w:rsidRPr="00756F74">
              <w:rPr>
                <w:rStyle w:val="af6"/>
                <w:rFonts w:eastAsia="宋体"/>
                <w:rPrChange w:id="15878" w:author="raye" w:date="2018-08-10T19:27:00Z">
                  <w:rPr>
                    <w:rFonts w:ascii="Calibri" w:eastAsia="宋体" w:hAnsi="Calibri" w:cstheme="minorHAnsi"/>
                    <w:kern w:val="0"/>
                    <w:szCs w:val="21"/>
                  </w:rPr>
                </w:rPrChange>
              </w:rPr>
              <w:t>14A, 14B</w:t>
            </w:r>
          </w:p>
          <w:p w14:paraId="0077D9D2" w14:textId="77777777" w:rsidR="00F7260B" w:rsidRPr="00756F74" w:rsidRDefault="00F7260B">
            <w:pPr>
              <w:rPr>
                <w:rStyle w:val="af6"/>
                <w:rFonts w:eastAsia="宋体"/>
                <w:rPrChange w:id="15879" w:author="raye" w:date="2018-08-10T19:27:00Z">
                  <w:rPr>
                    <w:rFonts w:ascii="Calibri" w:eastAsia="宋体" w:hAnsi="Calibri" w:cstheme="minorHAnsi"/>
                    <w:kern w:val="0"/>
                    <w:szCs w:val="21"/>
                  </w:rPr>
                </w:rPrChange>
              </w:rPr>
            </w:pPr>
            <w:r w:rsidRPr="00756F74">
              <w:rPr>
                <w:rStyle w:val="af6"/>
                <w:rFonts w:eastAsia="宋体"/>
                <w:rPrChange w:id="15880" w:author="raye" w:date="2018-08-10T19:27:00Z">
                  <w:rPr>
                    <w:rFonts w:ascii="Calibri" w:eastAsia="宋体" w:hAnsi="Calibri" w:cstheme="minorHAnsi"/>
                    <w:kern w:val="0"/>
                    <w:szCs w:val="21"/>
                  </w:rPr>
                </w:rPrChange>
              </w:rPr>
              <w:t>17, 18</w:t>
            </w:r>
          </w:p>
          <w:p w14:paraId="10EC0D6E" w14:textId="77777777" w:rsidR="00F7260B" w:rsidRPr="00756F74" w:rsidRDefault="00F7260B">
            <w:pPr>
              <w:rPr>
                <w:rStyle w:val="af6"/>
                <w:rFonts w:eastAsia="宋体"/>
                <w:rPrChange w:id="15881" w:author="raye" w:date="2018-08-10T19:27:00Z">
                  <w:rPr>
                    <w:rFonts w:ascii="Calibri" w:eastAsia="宋体" w:hAnsi="Calibri" w:cstheme="minorHAnsi"/>
                    <w:kern w:val="0"/>
                    <w:szCs w:val="21"/>
                  </w:rPr>
                </w:rPrChange>
              </w:rPr>
            </w:pPr>
            <w:r w:rsidRPr="00756F74">
              <w:rPr>
                <w:rStyle w:val="af6"/>
                <w:rFonts w:eastAsia="宋体"/>
                <w:rPrChange w:id="15882" w:author="raye" w:date="2018-08-10T19:27:00Z">
                  <w:rPr>
                    <w:rFonts w:ascii="Calibri" w:eastAsia="宋体" w:hAnsi="Calibri" w:cstheme="minorHAnsi"/>
                    <w:kern w:val="0"/>
                    <w:szCs w:val="21"/>
                  </w:rPr>
                </w:rPrChange>
              </w:rPr>
              <w:t>31A, 31B</w:t>
            </w:r>
          </w:p>
        </w:tc>
        <w:tc>
          <w:tcPr>
            <w:tcW w:w="2835" w:type="dxa"/>
            <w:tcBorders>
              <w:top w:val="single" w:sz="4" w:space="0" w:color="auto"/>
              <w:left w:val="single" w:sz="4" w:space="0" w:color="auto"/>
              <w:bottom w:val="single" w:sz="4" w:space="0" w:color="auto"/>
              <w:right w:val="single" w:sz="4" w:space="0" w:color="auto"/>
            </w:tcBorders>
            <w:hideMark/>
          </w:tcPr>
          <w:p w14:paraId="4ACBFB05" w14:textId="77777777" w:rsidR="00F7260B" w:rsidRPr="00756F74" w:rsidRDefault="00F7260B">
            <w:pPr>
              <w:rPr>
                <w:rStyle w:val="af6"/>
                <w:rFonts w:eastAsia="宋体"/>
                <w:rPrChange w:id="15883" w:author="raye" w:date="2018-08-10T19:27:00Z">
                  <w:rPr>
                    <w:rFonts w:ascii="Calibri" w:eastAsia="宋体" w:hAnsi="Calibri" w:cstheme="minorHAnsi"/>
                    <w:kern w:val="0"/>
                    <w:szCs w:val="21"/>
                  </w:rPr>
                </w:rPrChange>
              </w:rPr>
            </w:pPr>
            <w:r w:rsidRPr="00756F74">
              <w:rPr>
                <w:rStyle w:val="af6"/>
                <w:rFonts w:eastAsia="宋体"/>
                <w:rPrChange w:id="15884" w:author="raye" w:date="2018-08-10T19:27:00Z">
                  <w:rPr>
                    <w:rFonts w:ascii="Calibri" w:eastAsia="宋体" w:hAnsi="Calibri" w:cstheme="minorHAnsi"/>
                    <w:kern w:val="0"/>
                    <w:szCs w:val="21"/>
                  </w:rPr>
                </w:rPrChange>
              </w:rPr>
              <w:t>Receive from CS for the first time</w:t>
            </w:r>
          </w:p>
          <w:p w14:paraId="0E69CDCB" w14:textId="77777777" w:rsidR="00F7260B" w:rsidRPr="00756F74" w:rsidRDefault="00F7260B">
            <w:pPr>
              <w:rPr>
                <w:rStyle w:val="af6"/>
                <w:rFonts w:eastAsia="宋体"/>
                <w:rPrChange w:id="15885" w:author="raye" w:date="2018-08-10T19:27:00Z">
                  <w:rPr>
                    <w:rFonts w:ascii="Calibri" w:eastAsia="宋体" w:hAnsi="Calibri" w:cstheme="minorHAnsi"/>
                    <w:kern w:val="0"/>
                    <w:szCs w:val="21"/>
                  </w:rPr>
                </w:rPrChange>
              </w:rPr>
            </w:pPr>
            <w:r w:rsidRPr="00756F74">
              <w:rPr>
                <w:rStyle w:val="af6"/>
                <w:rFonts w:eastAsia="宋体"/>
                <w:rPrChange w:id="15886" w:author="raye" w:date="2018-08-10T19:27:00Z">
                  <w:rPr>
                    <w:rFonts w:ascii="Calibri" w:eastAsia="宋体" w:hAnsi="Calibri" w:cstheme="minorHAnsi"/>
                    <w:kern w:val="0"/>
                    <w:szCs w:val="21"/>
                  </w:rPr>
                </w:rPrChange>
              </w:rPr>
              <w:t>Receive from LCD, add #3 form</w:t>
            </w:r>
          </w:p>
          <w:p w14:paraId="0C088DCF" w14:textId="77777777" w:rsidR="00F7260B" w:rsidRPr="00756F74" w:rsidRDefault="00F7260B">
            <w:pPr>
              <w:rPr>
                <w:rStyle w:val="af6"/>
                <w:rFonts w:eastAsia="宋体"/>
                <w:rPrChange w:id="15887" w:author="raye" w:date="2018-08-10T19:27:00Z">
                  <w:rPr>
                    <w:rFonts w:ascii="Calibri" w:eastAsia="宋体" w:hAnsi="Calibri" w:cstheme="minorHAnsi"/>
                    <w:kern w:val="0"/>
                    <w:szCs w:val="21"/>
                  </w:rPr>
                </w:rPrChange>
              </w:rPr>
            </w:pPr>
            <w:r w:rsidRPr="00756F74">
              <w:rPr>
                <w:rStyle w:val="af6"/>
                <w:rFonts w:eastAsia="宋体"/>
                <w:rPrChange w:id="15888" w:author="raye" w:date="2018-08-10T19:27:00Z">
                  <w:rPr>
                    <w:rFonts w:ascii="Calibri" w:eastAsia="宋体" w:hAnsi="Calibri" w:cstheme="minorHAnsi"/>
                    <w:kern w:val="0"/>
                    <w:szCs w:val="21"/>
                  </w:rPr>
                </w:rPrChange>
              </w:rPr>
              <w:t>Return back from CS, add #4 form</w:t>
            </w:r>
          </w:p>
          <w:p w14:paraId="3F35065B" w14:textId="77777777" w:rsidR="00F7260B" w:rsidRPr="00756F74" w:rsidRDefault="00F7260B">
            <w:pPr>
              <w:rPr>
                <w:rStyle w:val="af6"/>
                <w:rFonts w:eastAsia="宋体"/>
                <w:rPrChange w:id="15889" w:author="raye" w:date="2018-08-10T19:27:00Z">
                  <w:rPr>
                    <w:rFonts w:ascii="Calibri" w:eastAsia="宋体" w:hAnsi="Calibri" w:cstheme="minorHAnsi"/>
                    <w:kern w:val="0"/>
                    <w:szCs w:val="21"/>
                  </w:rPr>
                </w:rPrChange>
              </w:rPr>
            </w:pPr>
            <w:r w:rsidRPr="00756F74">
              <w:rPr>
                <w:rStyle w:val="af6"/>
                <w:rFonts w:eastAsia="宋体"/>
                <w:rPrChange w:id="15890" w:author="raye" w:date="2018-08-10T19:27:00Z">
                  <w:rPr>
                    <w:rFonts w:ascii="Calibri" w:eastAsia="宋体" w:hAnsi="Calibri" w:cstheme="minorHAnsi"/>
                    <w:kern w:val="0"/>
                    <w:szCs w:val="21"/>
                  </w:rPr>
                </w:rPrChange>
              </w:rPr>
              <w:t>BSA sent it back to CS to reporcessing</w:t>
            </w:r>
          </w:p>
        </w:tc>
      </w:tr>
      <w:tr w:rsidR="00F7260B" w:rsidRPr="00756F74" w14:paraId="6FF74A3B"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21D03088" w14:textId="77777777" w:rsidR="00F7260B" w:rsidRPr="00756F74" w:rsidRDefault="00F7260B">
            <w:pPr>
              <w:rPr>
                <w:rStyle w:val="af6"/>
                <w:rFonts w:eastAsia="宋体"/>
                <w:rPrChange w:id="15891" w:author="raye" w:date="2018-08-10T19:27:00Z">
                  <w:rPr>
                    <w:rFonts w:ascii="Calibri" w:eastAsia="宋体" w:hAnsi="Calibri" w:cstheme="minorHAnsi"/>
                    <w:kern w:val="0"/>
                    <w:szCs w:val="21"/>
                  </w:rPr>
                </w:rPrChange>
              </w:rPr>
            </w:pPr>
            <w:r w:rsidRPr="00756F74">
              <w:rPr>
                <w:rStyle w:val="af6"/>
                <w:rFonts w:eastAsia="宋体"/>
                <w:rPrChange w:id="15892" w:author="raye" w:date="2018-08-10T19:27:00Z">
                  <w:rPr>
                    <w:rFonts w:ascii="Calibri" w:eastAsia="宋体" w:hAnsi="Calibri" w:cstheme="minorHAnsi"/>
                    <w:kern w:val="0"/>
                    <w:szCs w:val="21"/>
                  </w:rPr>
                </w:rPrChange>
              </w:rPr>
              <w:t>Pending List</w:t>
            </w:r>
          </w:p>
        </w:tc>
        <w:tc>
          <w:tcPr>
            <w:tcW w:w="3690" w:type="dxa"/>
            <w:tcBorders>
              <w:top w:val="single" w:sz="4" w:space="0" w:color="auto"/>
              <w:left w:val="single" w:sz="4" w:space="0" w:color="auto"/>
              <w:bottom w:val="single" w:sz="4" w:space="0" w:color="auto"/>
              <w:right w:val="single" w:sz="4" w:space="0" w:color="auto"/>
            </w:tcBorders>
            <w:hideMark/>
          </w:tcPr>
          <w:p w14:paraId="4AE29404" w14:textId="77777777" w:rsidR="00F7260B" w:rsidRPr="00756F74" w:rsidRDefault="00F7260B">
            <w:pPr>
              <w:rPr>
                <w:rStyle w:val="af6"/>
                <w:rFonts w:eastAsia="宋体"/>
                <w:rPrChange w:id="15893" w:author="raye" w:date="2018-08-10T19:27:00Z">
                  <w:rPr>
                    <w:rFonts w:ascii="Calibri" w:eastAsia="宋体" w:hAnsi="Calibri" w:cstheme="minorHAnsi"/>
                    <w:kern w:val="0"/>
                    <w:szCs w:val="21"/>
                  </w:rPr>
                </w:rPrChange>
              </w:rPr>
            </w:pPr>
            <w:r w:rsidRPr="00756F74">
              <w:rPr>
                <w:rStyle w:val="af6"/>
                <w:rFonts w:eastAsia="宋体"/>
                <w:rPrChange w:id="15894" w:author="raye" w:date="2018-08-10T19:27:00Z">
                  <w:rPr>
                    <w:rFonts w:ascii="Calibri" w:eastAsia="宋体" w:hAnsi="Calibri" w:cstheme="minorHAnsi"/>
                    <w:kern w:val="0"/>
                    <w:szCs w:val="21"/>
                  </w:rPr>
                </w:rPrChange>
              </w:rPr>
              <w:t xml:space="preserve">Status after 11 (included) </w:t>
            </w:r>
          </w:p>
        </w:tc>
        <w:tc>
          <w:tcPr>
            <w:tcW w:w="2835" w:type="dxa"/>
            <w:tcBorders>
              <w:top w:val="single" w:sz="4" w:space="0" w:color="auto"/>
              <w:left w:val="single" w:sz="4" w:space="0" w:color="auto"/>
              <w:bottom w:val="single" w:sz="4" w:space="0" w:color="auto"/>
              <w:right w:val="single" w:sz="4" w:space="0" w:color="auto"/>
            </w:tcBorders>
            <w:hideMark/>
          </w:tcPr>
          <w:p w14:paraId="715549A6" w14:textId="77777777" w:rsidR="00F7260B" w:rsidRPr="00756F74" w:rsidRDefault="00F7260B">
            <w:pPr>
              <w:rPr>
                <w:rStyle w:val="af6"/>
                <w:rFonts w:eastAsia="宋体"/>
                <w:rPrChange w:id="15895" w:author="raye" w:date="2018-08-10T19:27:00Z">
                  <w:rPr>
                    <w:rFonts w:ascii="Calibri" w:eastAsia="宋体" w:hAnsi="Calibri" w:cstheme="minorHAnsi"/>
                    <w:kern w:val="0"/>
                    <w:szCs w:val="21"/>
                  </w:rPr>
                </w:rPrChange>
              </w:rPr>
            </w:pPr>
            <w:r w:rsidRPr="00756F74">
              <w:rPr>
                <w:rStyle w:val="af6"/>
                <w:rFonts w:eastAsia="宋体"/>
                <w:rPrChange w:id="15896" w:author="raye" w:date="2018-08-10T19:27:00Z">
                  <w:rPr>
                    <w:rFonts w:ascii="Calibri" w:eastAsia="宋体" w:hAnsi="Calibri" w:cstheme="minorHAnsi"/>
                    <w:kern w:val="0"/>
                    <w:szCs w:val="21"/>
                  </w:rPr>
                </w:rPrChange>
              </w:rPr>
              <w:t>Refer to status list</w:t>
            </w:r>
          </w:p>
        </w:tc>
      </w:tr>
      <w:tr w:rsidR="00F7260B" w:rsidRPr="00756F74" w14:paraId="3948DB7B"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7CE7AD0B" w14:textId="77777777" w:rsidR="00F7260B" w:rsidRPr="00756F74" w:rsidRDefault="00F7260B">
            <w:pPr>
              <w:rPr>
                <w:rStyle w:val="af6"/>
                <w:rFonts w:eastAsia="宋体"/>
                <w:rPrChange w:id="15897" w:author="raye" w:date="2018-08-10T19:27:00Z">
                  <w:rPr>
                    <w:rFonts w:ascii="Calibri" w:eastAsia="宋体" w:hAnsi="Calibri" w:cstheme="minorHAnsi"/>
                    <w:kern w:val="0"/>
                    <w:szCs w:val="21"/>
                  </w:rPr>
                </w:rPrChange>
              </w:rPr>
            </w:pPr>
            <w:r w:rsidRPr="00756F74">
              <w:rPr>
                <w:rStyle w:val="af6"/>
                <w:rFonts w:eastAsia="宋体"/>
                <w:rPrChange w:id="15898" w:author="raye" w:date="2018-08-10T19:27:00Z">
                  <w:rPr>
                    <w:rFonts w:ascii="Calibri" w:eastAsia="宋体" w:hAnsi="Calibri" w:cstheme="minorHAnsi"/>
                    <w:kern w:val="0"/>
                    <w:szCs w:val="21"/>
                  </w:rPr>
                </w:rPrChange>
              </w:rPr>
              <w:t>Completed</w:t>
            </w:r>
          </w:p>
        </w:tc>
        <w:tc>
          <w:tcPr>
            <w:tcW w:w="3690" w:type="dxa"/>
            <w:tcBorders>
              <w:top w:val="single" w:sz="4" w:space="0" w:color="auto"/>
              <w:left w:val="single" w:sz="4" w:space="0" w:color="auto"/>
              <w:bottom w:val="single" w:sz="4" w:space="0" w:color="auto"/>
              <w:right w:val="single" w:sz="4" w:space="0" w:color="auto"/>
            </w:tcBorders>
          </w:tcPr>
          <w:p w14:paraId="5EE689B0" w14:textId="77777777" w:rsidR="00F7260B" w:rsidRPr="00756F74" w:rsidRDefault="00F7260B">
            <w:pPr>
              <w:rPr>
                <w:rStyle w:val="af6"/>
                <w:rFonts w:eastAsia="宋体"/>
                <w:rPrChange w:id="15899" w:author="raye" w:date="2018-08-10T19:27:00Z">
                  <w:rPr>
                    <w:rFonts w:ascii="Calibri" w:eastAsia="宋体" w:hAnsi="Calibri" w:cstheme="minorHAnsi"/>
                    <w:kern w:val="0"/>
                    <w:szCs w:val="21"/>
                  </w:rPr>
                </w:rPrChange>
              </w:rPr>
            </w:pPr>
          </w:p>
        </w:tc>
        <w:tc>
          <w:tcPr>
            <w:tcW w:w="2835" w:type="dxa"/>
            <w:tcBorders>
              <w:top w:val="single" w:sz="4" w:space="0" w:color="auto"/>
              <w:left w:val="single" w:sz="4" w:space="0" w:color="auto"/>
              <w:bottom w:val="single" w:sz="4" w:space="0" w:color="auto"/>
              <w:right w:val="single" w:sz="4" w:space="0" w:color="auto"/>
            </w:tcBorders>
            <w:hideMark/>
          </w:tcPr>
          <w:p w14:paraId="4D3D072B" w14:textId="77777777" w:rsidR="00F7260B" w:rsidRPr="00756F74" w:rsidRDefault="00F7260B">
            <w:pPr>
              <w:rPr>
                <w:rStyle w:val="af6"/>
                <w:rFonts w:eastAsia="宋体"/>
                <w:rPrChange w:id="15900" w:author="raye" w:date="2018-08-10T19:27:00Z">
                  <w:rPr>
                    <w:rFonts w:ascii="Calibri" w:eastAsia="宋体" w:hAnsi="Calibri" w:cstheme="minorHAnsi"/>
                    <w:kern w:val="0"/>
                    <w:szCs w:val="21"/>
                  </w:rPr>
                </w:rPrChange>
              </w:rPr>
            </w:pPr>
            <w:r w:rsidRPr="00756F74">
              <w:rPr>
                <w:rStyle w:val="af6"/>
                <w:rFonts w:eastAsia="宋体"/>
                <w:rPrChange w:id="15901" w:author="raye" w:date="2018-08-10T19:27:00Z">
                  <w:rPr>
                    <w:rFonts w:ascii="Calibri" w:eastAsia="宋体" w:hAnsi="Calibri" w:cstheme="minorHAnsi"/>
                    <w:kern w:val="0"/>
                    <w:szCs w:val="21"/>
                  </w:rPr>
                </w:rPrChange>
              </w:rPr>
              <w:t>Refer to status list</w:t>
            </w:r>
          </w:p>
        </w:tc>
      </w:tr>
    </w:tbl>
    <w:p w14:paraId="3B18D5E0" w14:textId="77777777" w:rsidR="00F7260B" w:rsidRPr="00756F74"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5902" w:author="raye" w:date="2018-08-10T19:27:00Z">
            <w:rPr/>
          </w:rPrChange>
        </w:rPr>
      </w:pPr>
    </w:p>
    <w:p w14:paraId="42D1C432" w14:textId="77777777" w:rsidR="00F7260B" w:rsidRPr="00756F74"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5903" w:author="raye" w:date="2018-08-10T19:27:00Z">
            <w:rPr/>
          </w:rPrChange>
        </w:rPr>
      </w:pPr>
    </w:p>
    <w:p w14:paraId="0460997E" w14:textId="77777777" w:rsidR="00F7260B" w:rsidRPr="00756F74" w:rsidRDefault="00F7260B" w:rsidP="00756F74">
      <w:pPr>
        <w:pStyle w:val="a0"/>
        <w:numPr>
          <w:ilvl w:val="0"/>
          <w:numId w:val="2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Theme="minorEastAsia"/>
          <w:rPrChange w:id="15904" w:author="raye" w:date="2018-08-10T19:27:00Z">
            <w:rPr/>
          </w:rPrChange>
        </w:rPr>
        <w:pPrChange w:id="15905" w:author="raye" w:date="2018-08-10T19:27:00Z">
          <w:pPr>
            <w:pStyle w:val="a0"/>
            <w:numPr>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firstLineChars="0" w:hanging="600"/>
          </w:pPr>
        </w:pPrChange>
      </w:pPr>
      <w:r w:rsidRPr="00756F74">
        <w:rPr>
          <w:rStyle w:val="aff4"/>
          <w:rFonts w:eastAsiaTheme="minorEastAsia"/>
          <w:rPrChange w:id="15906" w:author="raye" w:date="2018-08-10T19:27:00Z">
            <w:rPr/>
          </w:rPrChange>
        </w:rPr>
        <w:t>Status Control</w:t>
      </w:r>
    </w:p>
    <w:p w14:paraId="08ED3CC3" w14:textId="77777777" w:rsidR="00F7260B" w:rsidRPr="00756F74"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5907" w:author="raye" w:date="2018-08-10T19:27:00Z">
            <w:rPr/>
          </w:rPrChange>
        </w:rPr>
      </w:pP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1841"/>
        <w:gridCol w:w="2167"/>
        <w:gridCol w:w="1749"/>
        <w:gridCol w:w="2372"/>
      </w:tblGrid>
      <w:tr w:rsidR="00F7260B" w:rsidRPr="00756F74" w14:paraId="71958EA5" w14:textId="77777777" w:rsidTr="00F7260B">
        <w:trPr>
          <w:trHeight w:val="300"/>
          <w:tblHeader/>
        </w:trPr>
        <w:tc>
          <w:tcPr>
            <w:tcW w:w="83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040AAFB" w14:textId="77777777" w:rsidR="00F7260B" w:rsidRPr="00756F74" w:rsidRDefault="00F7260B">
            <w:pPr>
              <w:widowControl/>
              <w:jc w:val="center"/>
              <w:rPr>
                <w:rStyle w:val="af6"/>
                <w:rFonts w:eastAsia="宋体"/>
                <w:rPrChange w:id="15908" w:author="raye" w:date="2018-08-10T19:27:00Z">
                  <w:rPr>
                    <w:rFonts w:ascii="Calibri" w:eastAsia="宋体" w:hAnsi="Calibri" w:cstheme="minorHAnsi"/>
                    <w:b/>
                    <w:kern w:val="0"/>
                    <w:szCs w:val="21"/>
                  </w:rPr>
                </w:rPrChange>
              </w:rPr>
            </w:pPr>
            <w:r w:rsidRPr="00756F74">
              <w:rPr>
                <w:rStyle w:val="af6"/>
                <w:rFonts w:eastAsia="宋体"/>
                <w:rPrChange w:id="15909" w:author="raye" w:date="2018-08-10T19:27:00Z">
                  <w:rPr>
                    <w:rFonts w:ascii="Calibri" w:eastAsia="宋体" w:hAnsi="Calibri" w:cstheme="minorHAnsi"/>
                    <w:b/>
                    <w:kern w:val="0"/>
                    <w:szCs w:val="21"/>
                  </w:rPr>
                </w:rPrChange>
              </w:rPr>
              <w:t>Step</w:t>
            </w:r>
          </w:p>
        </w:tc>
        <w:tc>
          <w:tcPr>
            <w:tcW w:w="197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BEC241F" w14:textId="77777777" w:rsidR="00F7260B" w:rsidRPr="00756F74" w:rsidRDefault="00F7260B">
            <w:pPr>
              <w:widowControl/>
              <w:jc w:val="left"/>
              <w:rPr>
                <w:rStyle w:val="af6"/>
                <w:rFonts w:eastAsia="宋体"/>
                <w:rPrChange w:id="15910" w:author="raye" w:date="2018-08-10T19:27:00Z">
                  <w:rPr>
                    <w:rFonts w:ascii="Calibri" w:eastAsia="宋体" w:hAnsi="Calibri" w:cstheme="minorHAnsi"/>
                    <w:b/>
                    <w:kern w:val="0"/>
                    <w:szCs w:val="21"/>
                  </w:rPr>
                </w:rPrChange>
              </w:rPr>
            </w:pPr>
            <w:r w:rsidRPr="00756F74">
              <w:rPr>
                <w:rStyle w:val="af6"/>
                <w:rFonts w:eastAsia="等线"/>
                <w:rPrChange w:id="15911" w:author="raye" w:date="2018-08-10T19:27:00Z">
                  <w:rPr>
                    <w:rFonts w:ascii="等线" w:eastAsia="等线" w:hAnsi="等线" w:cstheme="minorHAnsi"/>
                    <w:b/>
                    <w:kern w:val="0"/>
                    <w:szCs w:val="21"/>
                  </w:rPr>
                </w:rPrChange>
              </w:rPr>
              <w:t>Action</w:t>
            </w:r>
          </w:p>
        </w:tc>
        <w:tc>
          <w:tcPr>
            <w:tcW w:w="190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D3270EF" w14:textId="77777777" w:rsidR="00F7260B" w:rsidRPr="00756F74" w:rsidRDefault="00F7260B">
            <w:pPr>
              <w:widowControl/>
              <w:jc w:val="left"/>
              <w:rPr>
                <w:rStyle w:val="af6"/>
                <w:rFonts w:eastAsia="宋体"/>
                <w:rPrChange w:id="15912" w:author="raye" w:date="2018-08-10T19:27:00Z">
                  <w:rPr>
                    <w:rFonts w:ascii="Calibri" w:eastAsia="宋体" w:hAnsi="Calibri" w:cstheme="minorHAnsi"/>
                    <w:b/>
                    <w:kern w:val="0"/>
                    <w:szCs w:val="21"/>
                  </w:rPr>
                </w:rPrChange>
              </w:rPr>
            </w:pPr>
            <w:r w:rsidRPr="00756F74">
              <w:rPr>
                <w:rStyle w:val="af6"/>
                <w:rFonts w:eastAsia="等线"/>
                <w:rPrChange w:id="15913" w:author="raye" w:date="2018-08-10T19:27:00Z">
                  <w:rPr>
                    <w:rFonts w:ascii="等线" w:eastAsia="等线" w:hAnsi="等线" w:cstheme="minorHAnsi"/>
                    <w:b/>
                    <w:kern w:val="0"/>
                    <w:szCs w:val="21"/>
                  </w:rPr>
                </w:rPrChange>
              </w:rPr>
              <w:t>Location</w:t>
            </w:r>
          </w:p>
        </w:tc>
        <w:tc>
          <w:tcPr>
            <w:tcW w:w="188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3235918" w14:textId="77777777" w:rsidR="00F7260B" w:rsidRPr="00756F74" w:rsidRDefault="00F7260B">
            <w:pPr>
              <w:widowControl/>
              <w:jc w:val="left"/>
              <w:rPr>
                <w:rStyle w:val="af6"/>
                <w:rFonts w:eastAsia="宋体"/>
                <w:rPrChange w:id="15914" w:author="raye" w:date="2018-08-10T19:27:00Z">
                  <w:rPr>
                    <w:rFonts w:ascii="Calibri" w:eastAsia="宋体" w:hAnsi="Calibri" w:cstheme="minorHAnsi"/>
                    <w:b/>
                    <w:kern w:val="0"/>
                    <w:szCs w:val="21"/>
                  </w:rPr>
                </w:rPrChange>
              </w:rPr>
            </w:pPr>
            <w:r w:rsidRPr="00756F74">
              <w:rPr>
                <w:rStyle w:val="af6"/>
                <w:rFonts w:eastAsia="等线"/>
                <w:rPrChange w:id="15915" w:author="raye" w:date="2018-08-10T19:27:00Z">
                  <w:rPr>
                    <w:rFonts w:ascii="等线" w:eastAsia="等线" w:hAnsi="等线" w:cstheme="minorHAnsi"/>
                    <w:b/>
                    <w:kern w:val="0"/>
                    <w:szCs w:val="21"/>
                  </w:rPr>
                </w:rPrChange>
              </w:rPr>
              <w:t>Type</w:t>
            </w:r>
          </w:p>
        </w:tc>
        <w:tc>
          <w:tcPr>
            <w:tcW w:w="2434"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E1DA026" w14:textId="77777777" w:rsidR="00F7260B" w:rsidRPr="00756F74" w:rsidRDefault="00F7260B">
            <w:pPr>
              <w:widowControl/>
              <w:jc w:val="left"/>
              <w:rPr>
                <w:rStyle w:val="af6"/>
                <w:rFonts w:eastAsia="宋体"/>
                <w:rPrChange w:id="15916" w:author="raye" w:date="2018-08-10T19:27:00Z">
                  <w:rPr>
                    <w:rFonts w:ascii="Calibri" w:eastAsia="宋体" w:hAnsi="Calibri" w:cstheme="minorHAnsi"/>
                    <w:b/>
                    <w:kern w:val="0"/>
                    <w:szCs w:val="21"/>
                  </w:rPr>
                </w:rPrChange>
              </w:rPr>
            </w:pPr>
            <w:r w:rsidRPr="00756F74">
              <w:rPr>
                <w:rStyle w:val="af6"/>
                <w:rFonts w:eastAsia="等线"/>
                <w:rPrChange w:id="15917" w:author="raye" w:date="2018-08-10T19:27:00Z">
                  <w:rPr>
                    <w:rFonts w:ascii="等线" w:eastAsia="等线" w:hAnsi="等线" w:cstheme="minorHAnsi"/>
                    <w:b/>
                    <w:kern w:val="0"/>
                    <w:szCs w:val="21"/>
                  </w:rPr>
                </w:rPrChange>
              </w:rPr>
              <w:t>Content</w:t>
            </w:r>
          </w:p>
        </w:tc>
      </w:tr>
      <w:tr w:rsidR="00F7260B" w:rsidRPr="00756F74" w14:paraId="7DE236F3"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118E3CAA" w14:textId="77777777" w:rsidR="00F7260B" w:rsidRPr="00756F74" w:rsidRDefault="00F7260B">
            <w:pPr>
              <w:widowControl/>
              <w:jc w:val="left"/>
              <w:rPr>
                <w:rStyle w:val="af6"/>
                <w:rFonts w:eastAsia="宋体"/>
                <w:rPrChange w:id="15918" w:author="raye" w:date="2018-08-10T19:27:00Z">
                  <w:rPr>
                    <w:rFonts w:ascii="Calibri" w:eastAsia="宋体" w:hAnsi="Calibri" w:cstheme="minorHAnsi"/>
                    <w:kern w:val="0"/>
                    <w:szCs w:val="21"/>
                  </w:rPr>
                </w:rPrChange>
              </w:rPr>
            </w:pPr>
            <w:r w:rsidRPr="00756F74">
              <w:rPr>
                <w:rStyle w:val="af6"/>
                <w:rFonts w:eastAsia="宋体"/>
                <w:rPrChange w:id="15919" w:author="raye" w:date="2018-08-10T19:27:00Z">
                  <w:rPr>
                    <w:rFonts w:ascii="Calibri" w:eastAsia="宋体" w:hAnsi="Calibri" w:cstheme="minorHAnsi"/>
                    <w:kern w:val="0"/>
                    <w:szCs w:val="21"/>
                  </w:rPr>
                </w:rPrChange>
              </w:rPr>
              <w:t>9</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18BA0ED1" w14:textId="77777777" w:rsidR="00F7260B" w:rsidRPr="00756F74" w:rsidRDefault="00F7260B">
            <w:pPr>
              <w:widowControl/>
              <w:jc w:val="left"/>
              <w:rPr>
                <w:rStyle w:val="af6"/>
                <w:rFonts w:eastAsia="宋体"/>
                <w:rPrChange w:id="15920" w:author="raye" w:date="2018-08-10T19:27:00Z">
                  <w:rPr>
                    <w:rFonts w:ascii="Calibri" w:eastAsia="宋体" w:hAnsi="Calibri" w:cstheme="minorHAnsi"/>
                    <w:kern w:val="0"/>
                    <w:szCs w:val="21"/>
                  </w:rPr>
                </w:rPrChange>
              </w:rPr>
            </w:pPr>
            <w:r w:rsidRPr="00756F74">
              <w:rPr>
                <w:rStyle w:val="af6"/>
                <w:rFonts w:eastAsia="宋体"/>
                <w:rPrChange w:id="15921" w:author="raye" w:date="2018-08-10T19:27:00Z">
                  <w:rPr>
                    <w:rFonts w:ascii="Calibri" w:eastAsia="宋体" w:hAnsi="Calibri" w:cstheme="minorHAnsi"/>
                    <w:kern w:val="0"/>
                    <w:szCs w:val="21"/>
                  </w:rPr>
                </w:rPrChange>
              </w:rPr>
              <w:br/>
              <w:t xml:space="preserve">CA receives the CASE assigned by CS for the first time. </w:t>
            </w:r>
          </w:p>
        </w:tc>
        <w:tc>
          <w:tcPr>
            <w:tcW w:w="1908" w:type="dxa"/>
            <w:tcBorders>
              <w:top w:val="single" w:sz="4" w:space="0" w:color="auto"/>
              <w:left w:val="single" w:sz="4" w:space="0" w:color="auto"/>
              <w:bottom w:val="single" w:sz="4" w:space="0" w:color="auto"/>
              <w:right w:val="single" w:sz="4" w:space="0" w:color="auto"/>
            </w:tcBorders>
            <w:hideMark/>
          </w:tcPr>
          <w:p w14:paraId="34D71F39" w14:textId="77777777" w:rsidR="00F7260B" w:rsidRPr="00756F74" w:rsidRDefault="00F7260B">
            <w:pPr>
              <w:widowControl/>
              <w:jc w:val="left"/>
              <w:rPr>
                <w:rStyle w:val="af6"/>
                <w:rFonts w:eastAsia="宋体"/>
                <w:rPrChange w:id="15922" w:author="raye" w:date="2018-08-10T19:27:00Z">
                  <w:rPr>
                    <w:rFonts w:ascii="Calibri" w:eastAsia="宋体" w:hAnsi="Calibri" w:cstheme="minorHAnsi"/>
                    <w:kern w:val="0"/>
                    <w:szCs w:val="21"/>
                  </w:rPr>
                </w:rPrChange>
              </w:rPr>
            </w:pPr>
            <w:r w:rsidRPr="00756F74">
              <w:rPr>
                <w:rStyle w:val="af6"/>
                <w:rFonts w:eastAsia="宋体"/>
                <w:rPrChange w:id="15923" w:author="raye" w:date="2018-08-10T19:27:00Z">
                  <w:rPr>
                    <w:rFonts w:ascii="Calibri" w:eastAsia="宋体" w:hAnsi="Calibri" w:cstheme="minorHAnsi"/>
                    <w:kern w:val="0"/>
                    <w:szCs w:val="21"/>
                  </w:rPr>
                </w:rPrChange>
              </w:rPr>
              <w:t>To Do List</w:t>
            </w:r>
          </w:p>
        </w:tc>
        <w:tc>
          <w:tcPr>
            <w:tcW w:w="1882" w:type="dxa"/>
            <w:tcBorders>
              <w:top w:val="single" w:sz="4" w:space="0" w:color="auto"/>
              <w:left w:val="single" w:sz="4" w:space="0" w:color="auto"/>
              <w:bottom w:val="single" w:sz="4" w:space="0" w:color="auto"/>
              <w:right w:val="single" w:sz="4" w:space="0" w:color="auto"/>
            </w:tcBorders>
            <w:vAlign w:val="center"/>
            <w:hideMark/>
          </w:tcPr>
          <w:p w14:paraId="3BD5A97F" w14:textId="77777777" w:rsidR="00F7260B" w:rsidRPr="00756F74" w:rsidRDefault="00F7260B">
            <w:pPr>
              <w:widowControl/>
              <w:jc w:val="left"/>
              <w:rPr>
                <w:rStyle w:val="af6"/>
                <w:rFonts w:eastAsia="宋体"/>
                <w:rPrChange w:id="15924" w:author="raye" w:date="2018-08-10T19:27:00Z">
                  <w:rPr>
                    <w:rFonts w:ascii="Calibri" w:eastAsia="宋体" w:hAnsi="Calibri" w:cstheme="minorHAnsi"/>
                    <w:kern w:val="0"/>
                    <w:szCs w:val="21"/>
                  </w:rPr>
                </w:rPrChange>
              </w:rPr>
            </w:pPr>
            <w:r w:rsidRPr="00756F74">
              <w:rPr>
                <w:rStyle w:val="af6"/>
                <w:rFonts w:eastAsia="宋体"/>
                <w:rPrChange w:id="15925" w:author="raye" w:date="2018-08-10T19:27:00Z">
                  <w:rPr>
                    <w:rFonts w:ascii="Calibri" w:eastAsia="宋体" w:hAnsi="Calibri" w:cstheme="minorHAnsi"/>
                    <w:kern w:val="0"/>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ED4342C" w14:textId="77777777" w:rsidR="00F7260B" w:rsidRPr="00756F74" w:rsidRDefault="00F7260B">
            <w:pPr>
              <w:widowControl/>
              <w:jc w:val="left"/>
              <w:rPr>
                <w:rStyle w:val="af6"/>
                <w:rFonts w:eastAsia="宋体"/>
                <w:rPrChange w:id="15926" w:author="raye" w:date="2018-08-10T19:27:00Z">
                  <w:rPr>
                    <w:rFonts w:ascii="Calibri" w:eastAsia="宋体" w:hAnsi="Calibri" w:cstheme="minorHAnsi"/>
                    <w:kern w:val="0"/>
                    <w:szCs w:val="21"/>
                  </w:rPr>
                </w:rPrChange>
              </w:rPr>
            </w:pPr>
            <w:r w:rsidRPr="00756F74">
              <w:rPr>
                <w:rStyle w:val="af6"/>
                <w:rFonts w:eastAsia="宋体"/>
                <w:rPrChange w:id="15927" w:author="raye" w:date="2018-08-10T19:27:00Z">
                  <w:rPr>
                    <w:rFonts w:ascii="Calibri" w:eastAsia="宋体" w:hAnsi="Calibri" w:cstheme="minorHAnsi"/>
                    <w:kern w:val="0"/>
                    <w:szCs w:val="21"/>
                  </w:rPr>
                </w:rPrChange>
              </w:rPr>
              <w:t>Check</w:t>
            </w:r>
          </w:p>
        </w:tc>
      </w:tr>
      <w:tr w:rsidR="00F7260B" w:rsidRPr="00756F74" w14:paraId="6BB3FC9A"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63069B" w14:textId="77777777" w:rsidR="00F7260B" w:rsidRPr="00756F74" w:rsidRDefault="00F7260B">
            <w:pPr>
              <w:widowControl/>
              <w:jc w:val="left"/>
              <w:rPr>
                <w:rStyle w:val="af6"/>
                <w:rFonts w:eastAsia="宋体"/>
                <w:rPrChange w:id="15928"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4014BBC" w14:textId="77777777" w:rsidR="00F7260B" w:rsidRPr="00756F74" w:rsidRDefault="00F7260B">
            <w:pPr>
              <w:widowControl/>
              <w:jc w:val="left"/>
              <w:rPr>
                <w:rStyle w:val="af6"/>
                <w:rFonts w:eastAsia="宋体"/>
                <w:rPrChange w:id="15929" w:author="raye" w:date="2018-08-10T19:27:00Z">
                  <w:rPr>
                    <w:rFonts w:ascii="Calibri" w:eastAsia="宋体" w:hAnsi="Calibri" w:cstheme="minorHAnsi"/>
                    <w:kern w:val="0"/>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70C36CEC" w14:textId="77777777" w:rsidR="00F7260B" w:rsidRPr="00756F74" w:rsidRDefault="00F7260B">
            <w:pPr>
              <w:widowControl/>
              <w:jc w:val="left"/>
              <w:rPr>
                <w:rStyle w:val="af6"/>
                <w:rFonts w:eastAsia="宋体"/>
                <w:rPrChange w:id="15930" w:author="raye" w:date="2018-08-10T19:27:00Z">
                  <w:rPr>
                    <w:rFonts w:ascii="Calibri" w:eastAsia="宋体" w:hAnsi="Calibri" w:cstheme="minorHAnsi"/>
                    <w:kern w:val="0"/>
                    <w:szCs w:val="21"/>
                  </w:rPr>
                </w:rPrChange>
              </w:rPr>
            </w:pPr>
            <w:r w:rsidRPr="00756F74">
              <w:rPr>
                <w:rStyle w:val="af6"/>
                <w:rFonts w:eastAsia="宋体"/>
                <w:rPrChange w:id="15931" w:author="raye" w:date="2018-08-10T19:27:00Z">
                  <w:rPr>
                    <w:rFonts w:ascii="Calibri" w:eastAsia="宋体" w:hAnsi="Calibri" w:cstheme="minorHAnsi"/>
                    <w:kern w:val="0"/>
                    <w:szCs w:val="21"/>
                  </w:rPr>
                </w:rPrChange>
              </w:rPr>
              <w:t>Details&gt;&gt;Customer Information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14367CDE" w14:textId="77777777" w:rsidR="00F7260B" w:rsidRPr="00756F74" w:rsidRDefault="00F7260B">
            <w:pPr>
              <w:widowControl/>
              <w:jc w:val="left"/>
              <w:rPr>
                <w:rStyle w:val="af6"/>
                <w:rFonts w:eastAsia="宋体"/>
                <w:rPrChange w:id="15932" w:author="raye" w:date="2018-08-10T19:27:00Z">
                  <w:rPr>
                    <w:rFonts w:ascii="Calibri" w:eastAsia="宋体" w:hAnsi="Calibri" w:cstheme="minorHAnsi"/>
                    <w:kern w:val="0"/>
                    <w:szCs w:val="21"/>
                  </w:rPr>
                </w:rPrChange>
              </w:rPr>
            </w:pPr>
            <w:r w:rsidRPr="00756F74">
              <w:rPr>
                <w:rStyle w:val="af6"/>
                <w:rFonts w:eastAsia="宋体"/>
                <w:rPrChange w:id="15933" w:author="raye" w:date="2018-08-10T19:27:00Z">
                  <w:rPr>
                    <w:rFonts w:ascii="Calibri" w:eastAsia="宋体" w:hAnsi="Calibri" w:cstheme="minorHAnsi"/>
                    <w:kern w:val="0"/>
                    <w:szCs w:val="21"/>
                  </w:rPr>
                </w:rPrChange>
              </w:rPr>
              <w:t>State</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961101E" w14:textId="77777777" w:rsidR="00F7260B" w:rsidRPr="00756F74" w:rsidRDefault="00F7260B">
            <w:pPr>
              <w:widowControl/>
              <w:jc w:val="left"/>
              <w:rPr>
                <w:rStyle w:val="af6"/>
                <w:rFonts w:eastAsia="宋体"/>
                <w:rPrChange w:id="15934" w:author="raye" w:date="2018-08-10T19:27:00Z">
                  <w:rPr>
                    <w:rFonts w:ascii="Calibri" w:eastAsia="宋体" w:hAnsi="Calibri" w:cstheme="minorHAnsi"/>
                    <w:kern w:val="0"/>
                    <w:szCs w:val="21"/>
                  </w:rPr>
                </w:rPrChange>
              </w:rPr>
            </w:pPr>
            <w:r w:rsidRPr="00756F74">
              <w:rPr>
                <w:rStyle w:val="af6"/>
                <w:rFonts w:eastAsia="宋体"/>
                <w:rPrChange w:id="15935" w:author="raye" w:date="2018-08-10T19:27:00Z">
                  <w:rPr>
                    <w:rFonts w:ascii="Calibri" w:eastAsia="宋体" w:hAnsi="Calibri" w:cstheme="minorHAnsi"/>
                    <w:kern w:val="0"/>
                    <w:szCs w:val="21"/>
                  </w:rPr>
                </w:rPrChange>
              </w:rPr>
              <w:t>Under Compliance Analyst Review</w:t>
            </w:r>
          </w:p>
        </w:tc>
      </w:tr>
      <w:tr w:rsidR="00F7260B" w:rsidRPr="00756F74" w14:paraId="32E49F4D"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EE9881" w14:textId="77777777" w:rsidR="00F7260B" w:rsidRPr="00756F74" w:rsidRDefault="00F7260B">
            <w:pPr>
              <w:widowControl/>
              <w:jc w:val="left"/>
              <w:rPr>
                <w:rStyle w:val="af6"/>
                <w:rFonts w:eastAsia="宋体"/>
                <w:rPrChange w:id="15936"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65D70BE" w14:textId="77777777" w:rsidR="00F7260B" w:rsidRPr="00756F74" w:rsidRDefault="00F7260B">
            <w:pPr>
              <w:widowControl/>
              <w:jc w:val="left"/>
              <w:rPr>
                <w:rStyle w:val="af6"/>
                <w:rFonts w:eastAsia="宋体"/>
                <w:rPrChange w:id="15937"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BB07D0" w14:textId="77777777" w:rsidR="00F7260B" w:rsidRPr="00756F74" w:rsidRDefault="00F7260B">
            <w:pPr>
              <w:widowControl/>
              <w:jc w:val="left"/>
              <w:rPr>
                <w:rStyle w:val="af6"/>
                <w:rFonts w:eastAsia="宋体"/>
                <w:rPrChange w:id="15938" w:author="raye" w:date="2018-08-10T19:27:00Z">
                  <w:rPr>
                    <w:rFonts w:ascii="Calibri" w:eastAsia="宋体" w:hAnsi="Calibri" w:cstheme="minorHAnsi"/>
                    <w:kern w:val="0"/>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6727616B" w14:textId="77777777" w:rsidR="00F7260B" w:rsidRPr="00756F74" w:rsidRDefault="00F7260B">
            <w:pPr>
              <w:widowControl/>
              <w:jc w:val="left"/>
              <w:rPr>
                <w:rStyle w:val="af6"/>
                <w:rFonts w:eastAsia="宋体"/>
                <w:rPrChange w:id="15939" w:author="raye" w:date="2018-08-10T19:27:00Z">
                  <w:rPr>
                    <w:rFonts w:ascii="Calibri" w:eastAsia="宋体" w:hAnsi="Calibri" w:cstheme="minorHAnsi"/>
                    <w:kern w:val="0"/>
                    <w:szCs w:val="21"/>
                  </w:rPr>
                </w:rPrChange>
              </w:rPr>
            </w:pPr>
            <w:r w:rsidRPr="00756F74">
              <w:rPr>
                <w:rStyle w:val="af6"/>
                <w:rFonts w:eastAsia="宋体"/>
                <w:rPrChange w:id="15940" w:author="raye" w:date="2018-08-10T19:27:00Z">
                  <w:rPr>
                    <w:rFonts w:ascii="Calibri" w:eastAsia="宋体" w:hAnsi="Calibri" w:cstheme="minorHAnsi"/>
                    <w:kern w:val="0"/>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CD1422D" w14:textId="77777777" w:rsidR="00F7260B" w:rsidRPr="00756F74" w:rsidRDefault="00F7260B">
            <w:pPr>
              <w:widowControl/>
              <w:jc w:val="left"/>
              <w:rPr>
                <w:rStyle w:val="af6"/>
                <w:rFonts w:eastAsia="宋体"/>
                <w:rPrChange w:id="15941" w:author="raye" w:date="2018-08-10T19:27:00Z">
                  <w:rPr>
                    <w:rFonts w:ascii="Calibri" w:eastAsia="宋体" w:hAnsi="Calibri" w:cstheme="minorHAnsi"/>
                    <w:kern w:val="0"/>
                    <w:szCs w:val="21"/>
                  </w:rPr>
                </w:rPrChange>
              </w:rPr>
            </w:pPr>
            <w:r w:rsidRPr="00756F74">
              <w:rPr>
                <w:rStyle w:val="af6"/>
                <w:rFonts w:eastAsia="宋体"/>
                <w:rPrChange w:id="15942" w:author="raye" w:date="2018-08-10T19:27:00Z">
                  <w:rPr>
                    <w:rFonts w:ascii="Calibri" w:eastAsia="宋体" w:hAnsi="Calibri" w:cstheme="minorHAnsi"/>
                    <w:kern w:val="0"/>
                    <w:szCs w:val="21"/>
                  </w:rPr>
                </w:rPrChange>
              </w:rPr>
              <w:t>Customer information</w:t>
            </w:r>
          </w:p>
        </w:tc>
      </w:tr>
      <w:tr w:rsidR="00F7260B" w:rsidRPr="00756F74" w14:paraId="301E99AB"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C016A2" w14:textId="77777777" w:rsidR="00F7260B" w:rsidRPr="00756F74" w:rsidRDefault="00F7260B">
            <w:pPr>
              <w:widowControl/>
              <w:jc w:val="left"/>
              <w:rPr>
                <w:rStyle w:val="af6"/>
                <w:rFonts w:eastAsia="宋体"/>
                <w:rPrChange w:id="15943"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F30E72B" w14:textId="77777777" w:rsidR="00F7260B" w:rsidRPr="00756F74" w:rsidRDefault="00F7260B">
            <w:pPr>
              <w:widowControl/>
              <w:jc w:val="left"/>
              <w:rPr>
                <w:rStyle w:val="af6"/>
                <w:rFonts w:eastAsia="宋体"/>
                <w:rPrChange w:id="15944"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2213DCE" w14:textId="77777777" w:rsidR="00F7260B" w:rsidRPr="00756F74" w:rsidRDefault="00F7260B">
            <w:pPr>
              <w:widowControl/>
              <w:jc w:val="left"/>
              <w:rPr>
                <w:rStyle w:val="af6"/>
                <w:rFonts w:eastAsia="宋体"/>
                <w:rPrChange w:id="15945" w:author="raye" w:date="2018-08-10T19:27:00Z">
                  <w:rPr>
                    <w:rFonts w:ascii="Calibri" w:eastAsia="宋体" w:hAnsi="Calibri" w:cstheme="minorHAnsi"/>
                    <w:kern w:val="0"/>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104CD1F1" w14:textId="77777777" w:rsidR="00F7260B" w:rsidRPr="00756F74" w:rsidRDefault="00F7260B">
            <w:pPr>
              <w:widowControl/>
              <w:jc w:val="left"/>
              <w:rPr>
                <w:rStyle w:val="af6"/>
                <w:rFonts w:eastAsia="宋体"/>
                <w:rPrChange w:id="15946" w:author="raye" w:date="2018-08-10T19:27:00Z">
                  <w:rPr>
                    <w:rFonts w:ascii="Calibri" w:eastAsia="宋体" w:hAnsi="Calibri" w:cstheme="minorHAnsi"/>
                    <w:kern w:val="0"/>
                    <w:szCs w:val="21"/>
                  </w:rPr>
                </w:rPrChange>
              </w:rPr>
            </w:pPr>
            <w:r w:rsidRPr="00756F74">
              <w:rPr>
                <w:rStyle w:val="af6"/>
                <w:rFonts w:eastAsia="宋体"/>
                <w:rPrChange w:id="15947" w:author="raye" w:date="2018-08-10T19:27:00Z">
                  <w:rPr>
                    <w:rFonts w:ascii="Calibri" w:eastAsia="宋体" w:hAnsi="Calibri" w:cstheme="minorHAnsi"/>
                    <w:kern w:val="0"/>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E1ED6AD" w14:textId="2B7628DE" w:rsidR="00F7260B" w:rsidRPr="00756F74" w:rsidRDefault="008C698C">
            <w:pPr>
              <w:widowControl/>
              <w:jc w:val="left"/>
              <w:rPr>
                <w:rStyle w:val="af6"/>
                <w:rFonts w:eastAsia="宋体"/>
                <w:rPrChange w:id="15948" w:author="raye" w:date="2018-08-10T19:27:00Z">
                  <w:rPr>
                    <w:rFonts w:ascii="Calibri" w:eastAsia="宋体" w:hAnsi="Calibri" w:cstheme="minorHAnsi"/>
                    <w:kern w:val="0"/>
                    <w:szCs w:val="21"/>
                  </w:rPr>
                </w:rPrChange>
              </w:rPr>
            </w:pPr>
            <w:ins w:id="15949" w:author="raye" w:date="2018-08-10T18:57:00Z">
              <w:r w:rsidRPr="00756F74">
                <w:rPr>
                  <w:rStyle w:val="af6"/>
                  <w:rFonts w:eastAsiaTheme="minorEastAsia"/>
                  <w:rPrChange w:id="15950" w:author="raye" w:date="2018-08-10T19:27:00Z">
                    <w:rPr>
                      <w:rStyle w:val="af6"/>
                      <w:rFonts w:eastAsiaTheme="minorEastAsia"/>
                    </w:rPr>
                  </w:rPrChange>
                </w:rPr>
                <w:t>File Management</w:t>
              </w:r>
            </w:ins>
            <w:del w:id="15951" w:author="raye" w:date="2018-08-10T18:57:00Z">
              <w:r w:rsidR="00F7260B" w:rsidRPr="00756F74" w:rsidDel="008C698C">
                <w:rPr>
                  <w:rStyle w:val="af6"/>
                  <w:rFonts w:eastAsia="宋体"/>
                  <w:rPrChange w:id="15952" w:author="raye" w:date="2018-08-10T19:27:00Z">
                    <w:rPr>
                      <w:rFonts w:ascii="Calibri" w:eastAsia="宋体" w:hAnsi="Calibri" w:cstheme="minorHAnsi"/>
                      <w:kern w:val="0"/>
                      <w:szCs w:val="21"/>
                    </w:rPr>
                  </w:rPrChange>
                </w:rPr>
                <w:delText>NA</w:delText>
              </w:r>
            </w:del>
          </w:p>
        </w:tc>
      </w:tr>
      <w:tr w:rsidR="00F7260B" w:rsidRPr="00756F74" w14:paraId="41256B96"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FA017A" w14:textId="77777777" w:rsidR="00F7260B" w:rsidRPr="00756F74" w:rsidRDefault="00F7260B">
            <w:pPr>
              <w:widowControl/>
              <w:jc w:val="left"/>
              <w:rPr>
                <w:rStyle w:val="af6"/>
                <w:rFonts w:eastAsia="宋体"/>
                <w:rPrChange w:id="15953"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2175C52" w14:textId="77777777" w:rsidR="00F7260B" w:rsidRPr="00756F74" w:rsidRDefault="00F7260B">
            <w:pPr>
              <w:widowControl/>
              <w:jc w:val="left"/>
              <w:rPr>
                <w:rStyle w:val="af6"/>
                <w:rFonts w:eastAsia="宋体"/>
                <w:rPrChange w:id="15954" w:author="raye" w:date="2018-08-10T19:27:00Z">
                  <w:rPr>
                    <w:rFonts w:ascii="Calibri" w:eastAsia="宋体" w:hAnsi="Calibri" w:cstheme="minorHAnsi"/>
                    <w:kern w:val="0"/>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453D75B4" w14:textId="77777777" w:rsidR="00F7260B" w:rsidRPr="00756F74" w:rsidRDefault="00F7260B">
            <w:pPr>
              <w:widowControl/>
              <w:jc w:val="left"/>
              <w:rPr>
                <w:rStyle w:val="af6"/>
                <w:rFonts w:eastAsia="宋体"/>
                <w:rPrChange w:id="15955" w:author="raye" w:date="2018-08-10T19:27:00Z">
                  <w:rPr>
                    <w:rFonts w:ascii="Calibri" w:eastAsia="宋体" w:hAnsi="Calibri" w:cstheme="minorHAnsi"/>
                    <w:kern w:val="0"/>
                    <w:szCs w:val="21"/>
                  </w:rPr>
                </w:rPrChange>
              </w:rPr>
            </w:pPr>
            <w:r w:rsidRPr="00756F74">
              <w:rPr>
                <w:rStyle w:val="af6"/>
                <w:rFonts w:eastAsia="宋体"/>
                <w:rPrChange w:id="15956" w:author="raye" w:date="2018-08-10T19:27:00Z">
                  <w:rPr>
                    <w:rFonts w:ascii="Calibri" w:eastAsia="宋体" w:hAnsi="Calibri" w:cstheme="minorHAnsi"/>
                    <w:kern w:val="0"/>
                    <w:szCs w:val="21"/>
                  </w:rPr>
                </w:rPrChange>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61D951E8" w14:textId="77777777" w:rsidR="00F7260B" w:rsidRPr="00756F74" w:rsidRDefault="00F7260B">
            <w:pPr>
              <w:widowControl/>
              <w:jc w:val="left"/>
              <w:rPr>
                <w:rStyle w:val="af6"/>
                <w:rFonts w:eastAsia="宋体"/>
                <w:rPrChange w:id="15957" w:author="raye" w:date="2018-08-10T19:27:00Z">
                  <w:rPr>
                    <w:rFonts w:ascii="Calibri" w:eastAsia="宋体" w:hAnsi="Calibri" w:cstheme="minorHAnsi"/>
                    <w:kern w:val="0"/>
                    <w:szCs w:val="21"/>
                  </w:rPr>
                </w:rPrChange>
              </w:rPr>
            </w:pPr>
            <w:r w:rsidRPr="00756F74">
              <w:rPr>
                <w:rStyle w:val="af6"/>
                <w:rFonts w:eastAsia="宋体"/>
                <w:rPrChange w:id="15958" w:author="raye" w:date="2018-08-10T19:27:00Z">
                  <w:rPr>
                    <w:rFonts w:ascii="Calibri" w:eastAsia="宋体" w:hAnsi="Calibri" w:cstheme="minorHAnsi"/>
                    <w:kern w:val="0"/>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928111D" w14:textId="77777777" w:rsidR="00F7260B" w:rsidRPr="00756F74" w:rsidRDefault="00F7260B">
            <w:pPr>
              <w:widowControl/>
              <w:jc w:val="left"/>
              <w:rPr>
                <w:rStyle w:val="af6"/>
                <w:rFonts w:eastAsia="宋体"/>
                <w:rPrChange w:id="15959" w:author="raye" w:date="2018-08-10T19:27:00Z">
                  <w:rPr>
                    <w:rFonts w:ascii="Calibri" w:eastAsia="宋体" w:hAnsi="Calibri" w:cstheme="minorHAnsi"/>
                    <w:kern w:val="0"/>
                    <w:szCs w:val="21"/>
                  </w:rPr>
                </w:rPrChange>
              </w:rPr>
            </w:pPr>
            <w:r w:rsidRPr="00756F74">
              <w:rPr>
                <w:rStyle w:val="af6"/>
                <w:rFonts w:eastAsia="宋体"/>
                <w:rPrChange w:id="15960" w:author="raye" w:date="2018-08-10T19:27:00Z">
                  <w:rPr>
                    <w:rFonts w:ascii="Calibri" w:eastAsia="宋体" w:hAnsi="Calibri" w:cstheme="minorHAnsi"/>
                    <w:kern w:val="0"/>
                    <w:szCs w:val="21"/>
                  </w:rPr>
                </w:rPrChange>
              </w:rPr>
              <w:t>If there exists EDD&amp;1#&amp;2# &amp;#10, all the status are pending processing</w:t>
            </w:r>
          </w:p>
        </w:tc>
      </w:tr>
      <w:tr w:rsidR="00F7260B" w:rsidRPr="00756F74" w14:paraId="156ABAC0"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9D4277" w14:textId="77777777" w:rsidR="00F7260B" w:rsidRPr="00756F74" w:rsidRDefault="00F7260B">
            <w:pPr>
              <w:widowControl/>
              <w:jc w:val="left"/>
              <w:rPr>
                <w:rStyle w:val="af6"/>
                <w:rFonts w:eastAsia="宋体"/>
                <w:rPrChange w:id="15961"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30BBB6D" w14:textId="77777777" w:rsidR="00F7260B" w:rsidRPr="00756F74" w:rsidRDefault="00F7260B">
            <w:pPr>
              <w:widowControl/>
              <w:jc w:val="left"/>
              <w:rPr>
                <w:rStyle w:val="af6"/>
                <w:rFonts w:eastAsia="宋体"/>
                <w:rPrChange w:id="15962"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222988" w14:textId="77777777" w:rsidR="00F7260B" w:rsidRPr="00756F74" w:rsidRDefault="00F7260B">
            <w:pPr>
              <w:widowControl/>
              <w:jc w:val="left"/>
              <w:rPr>
                <w:rStyle w:val="af6"/>
                <w:rFonts w:eastAsia="宋体"/>
                <w:rPrChange w:id="15963" w:author="raye" w:date="2018-08-10T19:27:00Z">
                  <w:rPr>
                    <w:rFonts w:ascii="Calibri" w:eastAsia="宋体" w:hAnsi="Calibri" w:cstheme="minorHAnsi"/>
                    <w:kern w:val="0"/>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2D9FED38" w14:textId="77777777" w:rsidR="00F7260B" w:rsidRPr="00756F74" w:rsidRDefault="00F7260B">
            <w:pPr>
              <w:widowControl/>
              <w:jc w:val="left"/>
              <w:rPr>
                <w:rStyle w:val="af6"/>
                <w:rFonts w:eastAsia="宋体"/>
                <w:rPrChange w:id="15964" w:author="raye" w:date="2018-08-10T19:27:00Z">
                  <w:rPr>
                    <w:rFonts w:ascii="Calibri" w:eastAsia="宋体" w:hAnsi="Calibri" w:cstheme="minorHAnsi"/>
                    <w:kern w:val="0"/>
                    <w:szCs w:val="21"/>
                  </w:rPr>
                </w:rPrChange>
              </w:rPr>
            </w:pPr>
            <w:r w:rsidRPr="00756F74">
              <w:rPr>
                <w:rStyle w:val="af6"/>
                <w:rFonts w:eastAsia="宋体"/>
                <w:rPrChange w:id="15965" w:author="raye" w:date="2018-08-10T19:27:00Z">
                  <w:rPr>
                    <w:rFonts w:ascii="Calibri" w:eastAsia="宋体" w:hAnsi="Calibri" w:cstheme="minorHAnsi"/>
                    <w:kern w:val="0"/>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B5C5AA1" w14:textId="77777777" w:rsidR="00F7260B" w:rsidRPr="00756F74" w:rsidRDefault="00F7260B" w:rsidP="00022A05">
            <w:pPr>
              <w:pStyle w:val="a0"/>
              <w:widowControl/>
              <w:numPr>
                <w:ilvl w:val="0"/>
                <w:numId w:val="109"/>
              </w:numPr>
              <w:ind w:firstLineChars="0"/>
              <w:jc w:val="left"/>
              <w:rPr>
                <w:rStyle w:val="af6"/>
                <w:rFonts w:eastAsia="宋体"/>
                <w:rPrChange w:id="15966" w:author="raye" w:date="2018-08-10T19:27:00Z">
                  <w:rPr>
                    <w:rFonts w:ascii="Calibri" w:eastAsia="宋体" w:hAnsi="Calibri" w:cstheme="minorHAnsi"/>
                    <w:kern w:val="0"/>
                    <w:szCs w:val="21"/>
                  </w:rPr>
                </w:rPrChange>
              </w:rPr>
            </w:pPr>
            <w:r w:rsidRPr="00756F74">
              <w:rPr>
                <w:rStyle w:val="af6"/>
                <w:rFonts w:eastAsia="宋体"/>
                <w:rPrChange w:id="15967" w:author="raye" w:date="2018-08-10T19:27:00Z">
                  <w:rPr>
                    <w:rFonts w:ascii="Calibri" w:eastAsia="宋体" w:hAnsi="Calibri" w:cstheme="minorHAnsi"/>
                    <w:kern w:val="0"/>
                    <w:szCs w:val="21"/>
                  </w:rPr>
                </w:rPrChange>
              </w:rPr>
              <w:t>All Forms</w:t>
            </w:r>
          </w:p>
          <w:p w14:paraId="510DB1CC" w14:textId="77777777" w:rsidR="00F7260B" w:rsidRPr="00756F74" w:rsidRDefault="00F7260B" w:rsidP="00022A05">
            <w:pPr>
              <w:pStyle w:val="a0"/>
              <w:widowControl/>
              <w:numPr>
                <w:ilvl w:val="0"/>
                <w:numId w:val="109"/>
              </w:numPr>
              <w:ind w:firstLineChars="0"/>
              <w:jc w:val="left"/>
              <w:rPr>
                <w:rStyle w:val="af6"/>
                <w:rFonts w:eastAsia="宋体"/>
                <w:rPrChange w:id="15968" w:author="raye" w:date="2018-08-10T19:27:00Z">
                  <w:rPr>
                    <w:rFonts w:ascii="Calibri" w:eastAsia="宋体" w:hAnsi="Calibri" w:cstheme="minorHAnsi"/>
                    <w:kern w:val="0"/>
                    <w:szCs w:val="21"/>
                  </w:rPr>
                </w:rPrChange>
              </w:rPr>
            </w:pPr>
            <w:r w:rsidRPr="00756F74">
              <w:rPr>
                <w:rStyle w:val="af6"/>
                <w:rFonts w:eastAsia="宋体"/>
                <w:rPrChange w:id="15969" w:author="raye" w:date="2018-08-10T19:27:00Z">
                  <w:rPr>
                    <w:rFonts w:ascii="Calibri" w:eastAsia="宋体" w:hAnsi="Calibri" w:cstheme="minorHAnsi"/>
                    <w:kern w:val="0"/>
                    <w:szCs w:val="21"/>
                  </w:rPr>
                </w:rPrChange>
              </w:rPr>
              <w:t>Refer to CS</w:t>
            </w:r>
          </w:p>
        </w:tc>
      </w:tr>
      <w:tr w:rsidR="00F7260B" w:rsidRPr="00756F74" w14:paraId="3DB58BAF"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8B10D9" w14:textId="77777777" w:rsidR="00F7260B" w:rsidRPr="00756F74" w:rsidRDefault="00F7260B">
            <w:pPr>
              <w:widowControl/>
              <w:jc w:val="left"/>
              <w:rPr>
                <w:rStyle w:val="af6"/>
                <w:rFonts w:eastAsia="宋体"/>
                <w:rPrChange w:id="15970"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12180C" w14:textId="77777777" w:rsidR="00F7260B" w:rsidRPr="00756F74" w:rsidRDefault="00F7260B">
            <w:pPr>
              <w:widowControl/>
              <w:jc w:val="left"/>
              <w:rPr>
                <w:rStyle w:val="af6"/>
                <w:rFonts w:eastAsia="宋体"/>
                <w:rPrChange w:id="15971" w:author="raye" w:date="2018-08-10T19:27: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45313536" w14:textId="77777777" w:rsidR="00F7260B" w:rsidRPr="00756F74" w:rsidRDefault="00F7260B">
            <w:pPr>
              <w:widowControl/>
              <w:jc w:val="left"/>
              <w:rPr>
                <w:rStyle w:val="af6"/>
                <w:rFonts w:eastAsia="宋体"/>
                <w:rPrChange w:id="15972" w:author="raye" w:date="2018-08-10T19:27:00Z">
                  <w:rPr>
                    <w:rFonts w:ascii="Calibri" w:eastAsia="宋体" w:hAnsi="Calibri" w:cstheme="minorHAnsi"/>
                    <w:kern w:val="0"/>
                    <w:szCs w:val="21"/>
                  </w:rPr>
                </w:rPrChange>
              </w:rPr>
            </w:pPr>
            <w:r w:rsidRPr="00756F74">
              <w:rPr>
                <w:rStyle w:val="af6"/>
                <w:rFonts w:eastAsia="宋体"/>
                <w:rPrChange w:id="15973" w:author="raye" w:date="2018-08-10T19:27:00Z">
                  <w:rPr>
                    <w:rFonts w:ascii="Calibri" w:eastAsia="宋体" w:hAnsi="Calibri" w:cstheme="minorHAnsi"/>
                    <w:kern w:val="0"/>
                    <w:szCs w:val="21"/>
                  </w:rPr>
                </w:rPrChange>
              </w:rPr>
              <w:t>Details&gt;&gt; Checking &amp; Evidence&gt;&gt; Comments</w:t>
            </w:r>
          </w:p>
        </w:tc>
        <w:tc>
          <w:tcPr>
            <w:tcW w:w="1882" w:type="dxa"/>
            <w:tcBorders>
              <w:top w:val="single" w:sz="4" w:space="0" w:color="auto"/>
              <w:left w:val="single" w:sz="4" w:space="0" w:color="auto"/>
              <w:bottom w:val="single" w:sz="4" w:space="0" w:color="auto"/>
              <w:right w:val="single" w:sz="4" w:space="0" w:color="auto"/>
            </w:tcBorders>
            <w:vAlign w:val="center"/>
            <w:hideMark/>
          </w:tcPr>
          <w:p w14:paraId="0BD342F2" w14:textId="77777777" w:rsidR="00F7260B" w:rsidRPr="00756F74" w:rsidRDefault="00F7260B">
            <w:pPr>
              <w:widowControl/>
              <w:jc w:val="left"/>
              <w:rPr>
                <w:rStyle w:val="af6"/>
                <w:rFonts w:eastAsia="宋体"/>
                <w:rPrChange w:id="15974" w:author="raye" w:date="2018-08-10T19:27:00Z">
                  <w:rPr>
                    <w:rFonts w:ascii="Calibri" w:eastAsia="宋体" w:hAnsi="Calibri" w:cstheme="minorHAnsi"/>
                    <w:kern w:val="0"/>
                    <w:szCs w:val="21"/>
                  </w:rPr>
                </w:rPrChange>
              </w:rPr>
            </w:pPr>
            <w:r w:rsidRPr="00756F74">
              <w:rPr>
                <w:rStyle w:val="af6"/>
                <w:rFonts w:eastAsia="宋体"/>
                <w:rPrChange w:id="15975" w:author="raye" w:date="2018-08-10T19:27:00Z">
                  <w:rPr>
                    <w:rFonts w:ascii="Calibri" w:eastAsia="宋体" w:hAnsi="Calibri" w:cstheme="minorHAnsi"/>
                    <w:kern w:val="0"/>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42BBE7B9" w14:textId="77777777" w:rsidR="00F7260B" w:rsidRPr="00756F74" w:rsidRDefault="00F7260B">
            <w:pPr>
              <w:widowControl/>
              <w:jc w:val="left"/>
              <w:rPr>
                <w:rStyle w:val="af6"/>
                <w:rFonts w:eastAsia="宋体"/>
                <w:rPrChange w:id="15976" w:author="raye" w:date="2018-08-10T19:27:00Z">
                  <w:rPr>
                    <w:rFonts w:ascii="Calibri" w:eastAsia="宋体" w:hAnsi="Calibri" w:cstheme="minorHAnsi"/>
                    <w:kern w:val="0"/>
                    <w:szCs w:val="21"/>
                  </w:rPr>
                </w:rPrChange>
              </w:rPr>
            </w:pPr>
            <w:r w:rsidRPr="00756F74">
              <w:rPr>
                <w:rStyle w:val="af6"/>
                <w:rFonts w:eastAsia="宋体"/>
                <w:rPrChange w:id="15977" w:author="raye" w:date="2018-08-10T19:27:00Z">
                  <w:rPr>
                    <w:rFonts w:ascii="Calibri" w:eastAsia="宋体" w:hAnsi="Calibri" w:cstheme="minorHAnsi"/>
                    <w:kern w:val="0"/>
                    <w:szCs w:val="21"/>
                  </w:rPr>
                </w:rPrChange>
              </w:rPr>
              <w:t>If any</w:t>
            </w:r>
          </w:p>
        </w:tc>
      </w:tr>
      <w:tr w:rsidR="00F7260B" w:rsidRPr="00756F74" w14:paraId="27856DA0"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BC8C7E" w14:textId="77777777" w:rsidR="00F7260B" w:rsidRPr="00756F74" w:rsidRDefault="00F7260B">
            <w:pPr>
              <w:widowControl/>
              <w:jc w:val="left"/>
              <w:rPr>
                <w:rStyle w:val="af6"/>
                <w:rFonts w:eastAsia="宋体"/>
                <w:rPrChange w:id="15978"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466A865" w14:textId="77777777" w:rsidR="00F7260B" w:rsidRPr="00756F74" w:rsidRDefault="00F7260B">
            <w:pPr>
              <w:widowControl/>
              <w:jc w:val="left"/>
              <w:rPr>
                <w:rStyle w:val="af6"/>
                <w:rFonts w:eastAsia="宋体"/>
                <w:rPrChange w:id="15979" w:author="raye" w:date="2018-08-10T19:27:00Z">
                  <w:rPr>
                    <w:rFonts w:ascii="Calibri" w:eastAsia="宋体" w:hAnsi="Calibri" w:cstheme="minorHAnsi"/>
                    <w:kern w:val="0"/>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215716D1" w14:textId="77777777" w:rsidR="00F7260B" w:rsidRPr="00756F74" w:rsidRDefault="00F7260B">
            <w:pPr>
              <w:widowControl/>
              <w:jc w:val="left"/>
              <w:rPr>
                <w:rStyle w:val="af6"/>
                <w:rFonts w:eastAsia="宋体"/>
                <w:rPrChange w:id="15980" w:author="raye" w:date="2018-08-10T19:27:00Z">
                  <w:rPr>
                    <w:rFonts w:ascii="Calibri" w:eastAsia="宋体" w:hAnsi="Calibri" w:cstheme="minorHAnsi"/>
                    <w:kern w:val="0"/>
                    <w:szCs w:val="21"/>
                  </w:rPr>
                </w:rPrChange>
              </w:rPr>
            </w:pPr>
            <w:r w:rsidRPr="00756F74">
              <w:rPr>
                <w:rStyle w:val="af6"/>
                <w:rFonts w:eastAsia="宋体"/>
                <w:rPrChange w:id="15981" w:author="raye" w:date="2018-08-10T19:27:00Z">
                  <w:rPr>
                    <w:rFonts w:ascii="Calibri" w:eastAsia="宋体" w:hAnsi="Calibri" w:cstheme="minorHAnsi"/>
                    <w:kern w:val="0"/>
                    <w:szCs w:val="21"/>
                  </w:rPr>
                </w:rPrChange>
              </w:rPr>
              <w:t xml:space="preserve">Details&gt;&gt; </w:t>
            </w:r>
            <w:r w:rsidRPr="00756F74">
              <w:rPr>
                <w:rStyle w:val="af6"/>
                <w:rFonts w:eastAsia="宋体"/>
                <w:rPrChange w:id="15982" w:author="raye" w:date="2018-08-10T19:27:00Z">
                  <w:rPr>
                    <w:rFonts w:ascii="Calibri" w:eastAsia="宋体" w:hAnsi="Calibri" w:cstheme="minorHAnsi"/>
                    <w:kern w:val="0"/>
                    <w:szCs w:val="21"/>
                  </w:rPr>
                </w:rPrChange>
              </w:rPr>
              <w:lastRenderedPageBreak/>
              <w:t>Checking &amp; Evidence&gt;&gt;Alert Sign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25130799" w14:textId="77777777" w:rsidR="00F7260B" w:rsidRPr="00756F74" w:rsidRDefault="00F7260B">
            <w:pPr>
              <w:widowControl/>
              <w:jc w:val="left"/>
              <w:rPr>
                <w:rStyle w:val="af6"/>
                <w:rFonts w:eastAsia="宋体"/>
                <w:rPrChange w:id="15983" w:author="raye" w:date="2018-08-10T19:27:00Z">
                  <w:rPr>
                    <w:rFonts w:ascii="Calibri" w:eastAsia="宋体" w:hAnsi="Calibri" w:cstheme="minorHAnsi"/>
                    <w:kern w:val="0"/>
                    <w:szCs w:val="21"/>
                  </w:rPr>
                </w:rPrChange>
              </w:rPr>
            </w:pPr>
            <w:r w:rsidRPr="00756F74">
              <w:rPr>
                <w:rStyle w:val="af6"/>
                <w:rFonts w:eastAsia="宋体"/>
                <w:rPrChange w:id="15984" w:author="raye" w:date="2018-08-10T19:27:00Z">
                  <w:rPr>
                    <w:rFonts w:ascii="Calibri" w:eastAsia="宋体" w:hAnsi="Calibri" w:cstheme="minorHAnsi"/>
                    <w:kern w:val="0"/>
                    <w:szCs w:val="21"/>
                  </w:rPr>
                </w:rPrChange>
              </w:rPr>
              <w:lastRenderedPageBreak/>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61750D8" w14:textId="77777777" w:rsidR="00F7260B" w:rsidRPr="00756F74" w:rsidRDefault="00F7260B">
            <w:pPr>
              <w:widowControl/>
              <w:jc w:val="left"/>
              <w:rPr>
                <w:rStyle w:val="af6"/>
                <w:rFonts w:eastAsia="宋体"/>
                <w:rPrChange w:id="15985" w:author="raye" w:date="2018-08-10T19:27:00Z">
                  <w:rPr>
                    <w:rFonts w:ascii="Calibri" w:eastAsia="宋体" w:hAnsi="Calibri" w:cstheme="minorHAnsi"/>
                    <w:kern w:val="0"/>
                    <w:szCs w:val="21"/>
                  </w:rPr>
                </w:rPrChange>
              </w:rPr>
            </w:pPr>
            <w:r w:rsidRPr="00756F74">
              <w:rPr>
                <w:rStyle w:val="af6"/>
                <w:rFonts w:eastAsia="宋体"/>
                <w:rPrChange w:id="15986" w:author="raye" w:date="2018-08-10T19:27:00Z">
                  <w:rPr>
                    <w:rFonts w:ascii="Calibri" w:eastAsia="宋体" w:hAnsi="Calibri" w:cstheme="minorHAnsi"/>
                    <w:kern w:val="0"/>
                    <w:szCs w:val="21"/>
                  </w:rPr>
                </w:rPrChange>
              </w:rPr>
              <w:t>Yes</w:t>
            </w:r>
          </w:p>
        </w:tc>
      </w:tr>
      <w:tr w:rsidR="00F7260B" w:rsidRPr="00756F74" w14:paraId="7A74617B"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CB4FF8" w14:textId="77777777" w:rsidR="00F7260B" w:rsidRPr="00756F74" w:rsidRDefault="00F7260B">
            <w:pPr>
              <w:widowControl/>
              <w:jc w:val="left"/>
              <w:rPr>
                <w:rStyle w:val="af6"/>
                <w:rFonts w:eastAsia="宋体"/>
                <w:rPrChange w:id="15987"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6C7A374" w14:textId="77777777" w:rsidR="00F7260B" w:rsidRPr="00756F74" w:rsidRDefault="00F7260B">
            <w:pPr>
              <w:widowControl/>
              <w:jc w:val="left"/>
              <w:rPr>
                <w:rStyle w:val="af6"/>
                <w:rFonts w:eastAsia="宋体"/>
                <w:rPrChange w:id="15988"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D6621E" w14:textId="77777777" w:rsidR="00F7260B" w:rsidRPr="00756F74" w:rsidRDefault="00F7260B">
            <w:pPr>
              <w:widowControl/>
              <w:jc w:val="left"/>
              <w:rPr>
                <w:rStyle w:val="af6"/>
                <w:rFonts w:eastAsia="宋体"/>
                <w:rPrChange w:id="15989" w:author="raye" w:date="2018-08-10T19:27:00Z">
                  <w:rPr>
                    <w:rFonts w:ascii="Calibri" w:eastAsia="宋体" w:hAnsi="Calibri" w:cstheme="minorHAnsi"/>
                    <w:kern w:val="0"/>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027F15F5" w14:textId="77777777" w:rsidR="00F7260B" w:rsidRPr="00756F74" w:rsidRDefault="00F7260B">
            <w:pPr>
              <w:widowControl/>
              <w:jc w:val="left"/>
              <w:rPr>
                <w:rStyle w:val="af6"/>
                <w:rFonts w:eastAsia="宋体"/>
                <w:rPrChange w:id="15990" w:author="raye" w:date="2018-08-10T19:27:00Z">
                  <w:rPr>
                    <w:rFonts w:ascii="Calibri" w:eastAsia="宋体" w:hAnsi="Calibri" w:cstheme="minorHAnsi"/>
                    <w:kern w:val="0"/>
                    <w:szCs w:val="21"/>
                  </w:rPr>
                </w:rPrChange>
              </w:rPr>
            </w:pPr>
            <w:r w:rsidRPr="00756F74">
              <w:rPr>
                <w:rStyle w:val="af6"/>
                <w:rFonts w:eastAsia="宋体"/>
                <w:rPrChange w:id="15991" w:author="raye" w:date="2018-08-10T19:27:00Z">
                  <w:rPr>
                    <w:rFonts w:ascii="Calibri" w:eastAsia="宋体" w:hAnsi="Calibri" w:cstheme="minorHAnsi"/>
                    <w:kern w:val="0"/>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07A119F" w14:textId="77777777" w:rsidR="00F7260B" w:rsidRPr="00756F74" w:rsidRDefault="00F7260B" w:rsidP="00022A05">
            <w:pPr>
              <w:pStyle w:val="a0"/>
              <w:widowControl/>
              <w:numPr>
                <w:ilvl w:val="0"/>
                <w:numId w:val="107"/>
              </w:numPr>
              <w:ind w:firstLineChars="0"/>
              <w:jc w:val="left"/>
              <w:rPr>
                <w:rStyle w:val="af6"/>
                <w:rFonts w:eastAsia="宋体"/>
                <w:rPrChange w:id="15992" w:author="raye" w:date="2018-08-10T19:27:00Z">
                  <w:rPr>
                    <w:rFonts w:ascii="Calibri" w:eastAsia="宋体" w:hAnsi="Calibri" w:cstheme="minorHAnsi"/>
                    <w:kern w:val="0"/>
                    <w:szCs w:val="21"/>
                  </w:rPr>
                </w:rPrChange>
              </w:rPr>
            </w:pPr>
            <w:r w:rsidRPr="00756F74">
              <w:rPr>
                <w:rStyle w:val="af6"/>
                <w:rFonts w:eastAsia="宋体"/>
                <w:rPrChange w:id="15993" w:author="raye" w:date="2018-08-10T19:27:00Z">
                  <w:rPr>
                    <w:rFonts w:ascii="Calibri" w:eastAsia="宋体" w:hAnsi="Calibri" w:cstheme="minorHAnsi"/>
                    <w:kern w:val="0"/>
                    <w:szCs w:val="21"/>
                  </w:rPr>
                </w:rPrChange>
              </w:rPr>
              <w:t>Evidence Management (Editable)</w:t>
            </w:r>
          </w:p>
          <w:p w14:paraId="4602F4C1" w14:textId="77777777" w:rsidR="00F7260B" w:rsidRPr="00756F74" w:rsidRDefault="00F7260B" w:rsidP="00022A05">
            <w:pPr>
              <w:pStyle w:val="a0"/>
              <w:widowControl/>
              <w:numPr>
                <w:ilvl w:val="0"/>
                <w:numId w:val="107"/>
              </w:numPr>
              <w:ind w:firstLineChars="0"/>
              <w:jc w:val="left"/>
              <w:rPr>
                <w:rStyle w:val="af6"/>
                <w:rFonts w:eastAsia="宋体"/>
                <w:rPrChange w:id="15994" w:author="raye" w:date="2018-08-10T19:27:00Z">
                  <w:rPr>
                    <w:rFonts w:ascii="Calibri" w:eastAsia="宋体" w:hAnsi="Calibri" w:cstheme="minorHAnsi"/>
                    <w:kern w:val="0"/>
                    <w:szCs w:val="21"/>
                  </w:rPr>
                </w:rPrChange>
              </w:rPr>
            </w:pPr>
            <w:r w:rsidRPr="00756F74">
              <w:rPr>
                <w:rStyle w:val="af6"/>
                <w:rFonts w:eastAsia="宋体"/>
                <w:rPrChange w:id="15995" w:author="raye" w:date="2018-08-10T19:27:00Z">
                  <w:rPr>
                    <w:rFonts w:ascii="Calibri" w:eastAsia="宋体" w:hAnsi="Calibri" w:cstheme="minorHAnsi"/>
                    <w:kern w:val="0"/>
                    <w:szCs w:val="21"/>
                  </w:rPr>
                </w:rPrChange>
              </w:rPr>
              <w:t>Check (Editable)</w:t>
            </w:r>
          </w:p>
        </w:tc>
      </w:tr>
      <w:tr w:rsidR="00F7260B" w:rsidRPr="00756F74" w14:paraId="658686DC"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5DCCB5ED" w14:textId="77777777" w:rsidR="00F7260B" w:rsidRPr="00756F74" w:rsidRDefault="00F7260B">
            <w:pPr>
              <w:widowControl/>
              <w:jc w:val="left"/>
              <w:rPr>
                <w:rStyle w:val="af6"/>
                <w:rFonts w:eastAsia="宋体"/>
                <w:rPrChange w:id="15996" w:author="raye" w:date="2018-08-10T19:27:00Z">
                  <w:rPr>
                    <w:rFonts w:ascii="Calibri" w:eastAsia="宋体" w:hAnsi="Calibri" w:cstheme="minorHAnsi"/>
                    <w:kern w:val="0"/>
                    <w:szCs w:val="21"/>
                  </w:rPr>
                </w:rPrChange>
              </w:rPr>
            </w:pPr>
            <w:r w:rsidRPr="00756F74">
              <w:rPr>
                <w:rStyle w:val="af6"/>
                <w:rFonts w:eastAsia="宋体"/>
                <w:rPrChange w:id="15997" w:author="raye" w:date="2018-08-10T19:27:00Z">
                  <w:rPr>
                    <w:rFonts w:ascii="Calibri" w:eastAsia="宋体" w:hAnsi="Calibri" w:cstheme="minorHAnsi"/>
                    <w:kern w:val="0"/>
                    <w:szCs w:val="21"/>
                  </w:rPr>
                </w:rPrChange>
              </w:rPr>
              <w:lastRenderedPageBreak/>
              <w:t>10</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116C23E3" w14:textId="77777777" w:rsidR="00F7260B" w:rsidRPr="00756F74" w:rsidRDefault="00F7260B">
            <w:pPr>
              <w:widowControl/>
              <w:jc w:val="left"/>
              <w:rPr>
                <w:rStyle w:val="af6"/>
                <w:rFonts w:eastAsia="宋体"/>
                <w:rPrChange w:id="15998" w:author="raye" w:date="2018-08-10T19:27:00Z">
                  <w:rPr>
                    <w:rFonts w:ascii="Calibri" w:eastAsia="宋体" w:hAnsi="Calibri" w:cstheme="minorHAnsi"/>
                    <w:kern w:val="0"/>
                    <w:szCs w:val="21"/>
                  </w:rPr>
                </w:rPrChange>
              </w:rPr>
            </w:pPr>
            <w:r w:rsidRPr="00756F74">
              <w:rPr>
                <w:rStyle w:val="af6"/>
                <w:rFonts w:eastAsia="宋体"/>
                <w:rPrChange w:id="15999" w:author="raye" w:date="2018-08-10T19:27:00Z">
                  <w:rPr>
                    <w:rFonts w:ascii="Calibri" w:eastAsia="宋体" w:hAnsi="Calibri" w:cstheme="minorHAnsi"/>
                    <w:kern w:val="0"/>
                    <w:szCs w:val="21"/>
                  </w:rPr>
                </w:rPrChange>
              </w:rPr>
              <w:t>Refer to CS</w:t>
            </w:r>
          </w:p>
        </w:tc>
        <w:tc>
          <w:tcPr>
            <w:tcW w:w="1908" w:type="dxa"/>
            <w:tcBorders>
              <w:top w:val="single" w:sz="4" w:space="0" w:color="auto"/>
              <w:left w:val="single" w:sz="4" w:space="0" w:color="auto"/>
              <w:bottom w:val="single" w:sz="4" w:space="0" w:color="auto"/>
              <w:right w:val="single" w:sz="4" w:space="0" w:color="auto"/>
            </w:tcBorders>
            <w:hideMark/>
          </w:tcPr>
          <w:p w14:paraId="7CA96652" w14:textId="77777777" w:rsidR="00F7260B" w:rsidRPr="00756F74" w:rsidRDefault="00F7260B">
            <w:pPr>
              <w:widowControl/>
              <w:jc w:val="left"/>
              <w:rPr>
                <w:rStyle w:val="af6"/>
                <w:rFonts w:eastAsia="宋体"/>
                <w:rPrChange w:id="16000" w:author="raye" w:date="2018-08-10T19:27:00Z">
                  <w:rPr>
                    <w:rFonts w:ascii="Calibri" w:eastAsia="宋体" w:hAnsi="Calibri" w:cstheme="minorHAnsi"/>
                    <w:kern w:val="0"/>
                    <w:szCs w:val="21"/>
                  </w:rPr>
                </w:rPrChange>
              </w:rPr>
            </w:pPr>
            <w:r w:rsidRPr="00756F74">
              <w:rPr>
                <w:rStyle w:val="af6"/>
                <w:rFonts w:eastAsia="宋体"/>
                <w:rPrChange w:id="16001" w:author="raye" w:date="2018-08-10T19:27:00Z">
                  <w:rPr>
                    <w:rFonts w:ascii="Calibri" w:eastAsia="宋体" w:hAnsi="Calibri" w:cstheme="minorHAnsi"/>
                    <w:kern w:val="0"/>
                    <w:szCs w:val="21"/>
                  </w:rPr>
                </w:rPrChange>
              </w:rPr>
              <w:t>Pending List</w:t>
            </w:r>
          </w:p>
        </w:tc>
        <w:tc>
          <w:tcPr>
            <w:tcW w:w="1882" w:type="dxa"/>
            <w:tcBorders>
              <w:top w:val="single" w:sz="4" w:space="0" w:color="auto"/>
              <w:left w:val="single" w:sz="4" w:space="0" w:color="auto"/>
              <w:bottom w:val="single" w:sz="4" w:space="0" w:color="auto"/>
              <w:right w:val="single" w:sz="4" w:space="0" w:color="auto"/>
            </w:tcBorders>
            <w:vAlign w:val="center"/>
            <w:hideMark/>
          </w:tcPr>
          <w:p w14:paraId="09C75419" w14:textId="77777777" w:rsidR="00F7260B" w:rsidRPr="00756F74" w:rsidRDefault="00F7260B">
            <w:pPr>
              <w:widowControl/>
              <w:jc w:val="left"/>
              <w:rPr>
                <w:rStyle w:val="af6"/>
                <w:rFonts w:eastAsia="宋体"/>
                <w:rPrChange w:id="16002" w:author="raye" w:date="2018-08-10T19:27:00Z">
                  <w:rPr>
                    <w:rFonts w:ascii="Calibri" w:eastAsia="宋体" w:hAnsi="Calibri" w:cstheme="minorHAnsi"/>
                    <w:kern w:val="0"/>
                    <w:szCs w:val="21"/>
                  </w:rPr>
                </w:rPrChange>
              </w:rPr>
            </w:pPr>
            <w:r w:rsidRPr="00756F74">
              <w:rPr>
                <w:rStyle w:val="af6"/>
                <w:rFonts w:eastAsia="宋体"/>
                <w:rPrChange w:id="16003" w:author="raye" w:date="2018-08-10T19:27:00Z">
                  <w:rPr>
                    <w:rFonts w:ascii="Calibri" w:eastAsia="宋体" w:hAnsi="Calibri" w:cstheme="minorHAnsi"/>
                    <w:kern w:val="0"/>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3EF203BF" w14:textId="77777777" w:rsidR="00F7260B" w:rsidRPr="00756F74" w:rsidRDefault="00F7260B">
            <w:pPr>
              <w:widowControl/>
              <w:jc w:val="left"/>
              <w:rPr>
                <w:rStyle w:val="af6"/>
                <w:rFonts w:eastAsia="宋体"/>
                <w:rPrChange w:id="16004" w:author="raye" w:date="2018-08-10T19:27:00Z">
                  <w:rPr>
                    <w:rFonts w:ascii="Calibri" w:eastAsia="宋体" w:hAnsi="Calibri" w:cstheme="minorHAnsi"/>
                    <w:kern w:val="0"/>
                    <w:szCs w:val="21"/>
                  </w:rPr>
                </w:rPrChange>
              </w:rPr>
            </w:pPr>
            <w:r w:rsidRPr="00756F74">
              <w:rPr>
                <w:rStyle w:val="af6"/>
                <w:rFonts w:eastAsia="宋体"/>
                <w:rPrChange w:id="16005" w:author="raye" w:date="2018-08-10T19:27:00Z">
                  <w:rPr>
                    <w:rFonts w:ascii="Calibri" w:eastAsia="宋体" w:hAnsi="Calibri" w:cstheme="minorHAnsi"/>
                    <w:kern w:val="0"/>
                    <w:szCs w:val="21"/>
                  </w:rPr>
                </w:rPrChange>
              </w:rPr>
              <w:t>Details</w:t>
            </w:r>
          </w:p>
        </w:tc>
      </w:tr>
      <w:tr w:rsidR="00F7260B" w:rsidRPr="00756F74" w14:paraId="782C2A6A"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F082E8" w14:textId="77777777" w:rsidR="00F7260B" w:rsidRPr="00756F74" w:rsidRDefault="00F7260B">
            <w:pPr>
              <w:widowControl/>
              <w:jc w:val="left"/>
              <w:rPr>
                <w:rStyle w:val="af6"/>
                <w:rFonts w:eastAsia="宋体"/>
                <w:rPrChange w:id="16006"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DAE814" w14:textId="77777777" w:rsidR="00F7260B" w:rsidRPr="00756F74" w:rsidRDefault="00F7260B">
            <w:pPr>
              <w:widowControl/>
              <w:jc w:val="left"/>
              <w:rPr>
                <w:rStyle w:val="af6"/>
                <w:rFonts w:eastAsia="宋体"/>
                <w:rPrChange w:id="16007" w:author="raye" w:date="2018-08-10T19:27:00Z">
                  <w:rPr>
                    <w:rFonts w:ascii="Calibri" w:eastAsia="宋体" w:hAnsi="Calibri" w:cstheme="minorHAnsi"/>
                    <w:kern w:val="0"/>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6E063362" w14:textId="77777777" w:rsidR="00F7260B" w:rsidRPr="00756F74" w:rsidRDefault="00F7260B">
            <w:pPr>
              <w:widowControl/>
              <w:jc w:val="left"/>
              <w:rPr>
                <w:rStyle w:val="af6"/>
                <w:rFonts w:eastAsia="宋体"/>
                <w:rPrChange w:id="16008" w:author="raye" w:date="2018-08-10T19:27:00Z">
                  <w:rPr>
                    <w:rFonts w:ascii="Calibri" w:eastAsia="宋体" w:hAnsi="Calibri" w:cstheme="minorHAnsi"/>
                    <w:kern w:val="0"/>
                    <w:szCs w:val="21"/>
                  </w:rPr>
                </w:rPrChange>
              </w:rPr>
            </w:pPr>
            <w:r w:rsidRPr="00756F74">
              <w:rPr>
                <w:rStyle w:val="af6"/>
                <w:rFonts w:eastAsia="宋体"/>
                <w:rPrChange w:id="16009" w:author="raye" w:date="2018-08-10T19:27:00Z">
                  <w:rPr>
                    <w:rFonts w:ascii="Calibri" w:eastAsia="宋体" w:hAnsi="Calibri" w:cstheme="minorHAnsi"/>
                    <w:kern w:val="0"/>
                    <w:szCs w:val="21"/>
                  </w:rPr>
                </w:rPrChange>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7EEE3AEC" w14:textId="77777777" w:rsidR="00F7260B" w:rsidRPr="00756F74" w:rsidRDefault="00F7260B">
            <w:pPr>
              <w:widowControl/>
              <w:jc w:val="left"/>
              <w:rPr>
                <w:rStyle w:val="af6"/>
                <w:rFonts w:eastAsia="宋体"/>
                <w:rPrChange w:id="16010" w:author="raye" w:date="2018-08-10T19:27:00Z">
                  <w:rPr>
                    <w:rFonts w:ascii="Calibri" w:eastAsia="宋体" w:hAnsi="Calibri" w:cstheme="minorHAnsi"/>
                    <w:kern w:val="0"/>
                    <w:szCs w:val="21"/>
                  </w:rPr>
                </w:rPrChange>
              </w:rPr>
            </w:pPr>
            <w:r w:rsidRPr="00756F74">
              <w:rPr>
                <w:rStyle w:val="af6"/>
                <w:rFonts w:eastAsia="宋体"/>
                <w:rPrChange w:id="16011" w:author="raye" w:date="2018-08-10T19:27:00Z">
                  <w:rPr>
                    <w:rFonts w:ascii="Calibri" w:eastAsia="宋体" w:hAnsi="Calibri" w:cstheme="minorHAnsi"/>
                    <w:kern w:val="0"/>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1457678C" w14:textId="77777777" w:rsidR="00F7260B" w:rsidRPr="00756F74" w:rsidRDefault="00F7260B">
            <w:pPr>
              <w:pStyle w:val="a0"/>
              <w:widowControl/>
              <w:ind w:left="113" w:firstLineChars="0" w:firstLine="0"/>
              <w:jc w:val="left"/>
              <w:rPr>
                <w:rStyle w:val="af6"/>
                <w:rFonts w:eastAsia="宋体"/>
                <w:rPrChange w:id="16012" w:author="raye" w:date="2018-08-10T19:27:00Z">
                  <w:rPr>
                    <w:rFonts w:ascii="Calibri" w:eastAsia="宋体" w:hAnsi="Calibri" w:cstheme="minorHAnsi"/>
                    <w:kern w:val="0"/>
                    <w:szCs w:val="21"/>
                  </w:rPr>
                </w:rPrChange>
              </w:rPr>
            </w:pPr>
            <w:r w:rsidRPr="00756F74">
              <w:rPr>
                <w:rStyle w:val="af6"/>
                <w:rFonts w:eastAsia="宋体"/>
                <w:rPrChange w:id="16013" w:author="raye" w:date="2018-08-10T19:27:00Z">
                  <w:rPr>
                    <w:rFonts w:ascii="Calibri" w:eastAsia="宋体" w:hAnsi="Calibri" w:cstheme="minorHAnsi"/>
                    <w:kern w:val="0"/>
                    <w:szCs w:val="21"/>
                  </w:rPr>
                </w:rPrChange>
              </w:rPr>
              <w:t>No longer allowed to modify</w:t>
            </w:r>
          </w:p>
        </w:tc>
      </w:tr>
      <w:tr w:rsidR="00F7260B" w:rsidRPr="00756F74" w14:paraId="1B68BDA2"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642C6D" w14:textId="77777777" w:rsidR="00F7260B" w:rsidRPr="00756F74" w:rsidRDefault="00F7260B">
            <w:pPr>
              <w:widowControl/>
              <w:jc w:val="left"/>
              <w:rPr>
                <w:rStyle w:val="af6"/>
                <w:rFonts w:eastAsia="宋体"/>
                <w:rPrChange w:id="16014"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B093E9F" w14:textId="77777777" w:rsidR="00F7260B" w:rsidRPr="00756F74" w:rsidRDefault="00F7260B">
            <w:pPr>
              <w:widowControl/>
              <w:jc w:val="left"/>
              <w:rPr>
                <w:rStyle w:val="af6"/>
                <w:rFonts w:eastAsia="宋体"/>
                <w:rPrChange w:id="16015"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CB41840" w14:textId="77777777" w:rsidR="00F7260B" w:rsidRPr="00756F74" w:rsidRDefault="00F7260B">
            <w:pPr>
              <w:widowControl/>
              <w:jc w:val="left"/>
              <w:rPr>
                <w:rStyle w:val="af6"/>
                <w:rFonts w:eastAsia="宋体"/>
                <w:rPrChange w:id="16016" w:author="raye" w:date="2018-08-10T19:27:00Z">
                  <w:rPr>
                    <w:rFonts w:ascii="Calibri" w:eastAsia="宋体" w:hAnsi="Calibri" w:cstheme="minorHAnsi"/>
                    <w:kern w:val="0"/>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24133BD3" w14:textId="77777777" w:rsidR="00F7260B" w:rsidRPr="00756F74" w:rsidRDefault="00F7260B">
            <w:pPr>
              <w:widowControl/>
              <w:jc w:val="left"/>
              <w:rPr>
                <w:rStyle w:val="af6"/>
                <w:rFonts w:eastAsia="宋体"/>
                <w:rPrChange w:id="16017" w:author="raye" w:date="2018-08-10T19:27:00Z">
                  <w:rPr>
                    <w:rFonts w:ascii="Calibri" w:eastAsia="宋体" w:hAnsi="Calibri" w:cstheme="minorHAnsi"/>
                    <w:kern w:val="0"/>
                    <w:szCs w:val="21"/>
                  </w:rPr>
                </w:rPrChange>
              </w:rPr>
            </w:pPr>
            <w:r w:rsidRPr="00756F74">
              <w:rPr>
                <w:rStyle w:val="af6"/>
                <w:rFonts w:eastAsia="宋体"/>
                <w:rPrChange w:id="16018" w:author="raye" w:date="2018-08-10T19:27:00Z">
                  <w:rPr>
                    <w:rFonts w:ascii="Calibri" w:eastAsia="宋体" w:hAnsi="Calibri" w:cstheme="minorHAnsi"/>
                    <w:kern w:val="0"/>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10EAC8C6" w14:textId="77777777" w:rsidR="00F7260B" w:rsidRPr="00756F74" w:rsidRDefault="00F7260B" w:rsidP="00022A05">
            <w:pPr>
              <w:pStyle w:val="a0"/>
              <w:widowControl/>
              <w:numPr>
                <w:ilvl w:val="0"/>
                <w:numId w:val="109"/>
              </w:numPr>
              <w:ind w:firstLineChars="0"/>
              <w:jc w:val="left"/>
              <w:rPr>
                <w:rStyle w:val="af6"/>
                <w:rFonts w:eastAsia="宋体"/>
                <w:rPrChange w:id="16019" w:author="raye" w:date="2018-08-10T19:27:00Z">
                  <w:rPr>
                    <w:rFonts w:ascii="Calibri" w:eastAsia="宋体" w:hAnsi="Calibri" w:cstheme="minorHAnsi"/>
                    <w:kern w:val="0"/>
                    <w:szCs w:val="21"/>
                  </w:rPr>
                </w:rPrChange>
              </w:rPr>
            </w:pPr>
            <w:r w:rsidRPr="00756F74">
              <w:rPr>
                <w:rStyle w:val="af6"/>
                <w:rFonts w:eastAsia="宋体"/>
                <w:rPrChange w:id="16020" w:author="raye" w:date="2018-08-10T19:27:00Z">
                  <w:rPr>
                    <w:rFonts w:ascii="Calibri" w:eastAsia="宋体" w:hAnsi="Calibri" w:cstheme="minorHAnsi"/>
                    <w:kern w:val="0"/>
                    <w:szCs w:val="21"/>
                  </w:rPr>
                </w:rPrChange>
              </w:rPr>
              <w:t>All Forms</w:t>
            </w:r>
          </w:p>
          <w:p w14:paraId="1A251379" w14:textId="77777777" w:rsidR="00F7260B" w:rsidRPr="00756F74" w:rsidRDefault="00F7260B" w:rsidP="00022A05">
            <w:pPr>
              <w:pStyle w:val="a0"/>
              <w:widowControl/>
              <w:numPr>
                <w:ilvl w:val="0"/>
                <w:numId w:val="109"/>
              </w:numPr>
              <w:ind w:firstLineChars="0"/>
              <w:jc w:val="left"/>
              <w:rPr>
                <w:rStyle w:val="af6"/>
                <w:rFonts w:eastAsia="宋体"/>
                <w:rPrChange w:id="16021" w:author="raye" w:date="2018-08-10T19:27:00Z">
                  <w:rPr>
                    <w:rFonts w:ascii="Calibri" w:eastAsia="宋体" w:hAnsi="Calibri" w:cstheme="minorHAnsi"/>
                    <w:kern w:val="0"/>
                    <w:szCs w:val="21"/>
                  </w:rPr>
                </w:rPrChange>
              </w:rPr>
            </w:pPr>
            <w:r w:rsidRPr="00756F74">
              <w:rPr>
                <w:rStyle w:val="af6"/>
                <w:rFonts w:eastAsia="宋体"/>
                <w:rPrChange w:id="16022" w:author="raye" w:date="2018-08-10T19:27:00Z">
                  <w:rPr>
                    <w:rFonts w:ascii="Calibri" w:eastAsia="宋体" w:hAnsi="Calibri" w:cstheme="minorHAnsi"/>
                    <w:kern w:val="0"/>
                    <w:szCs w:val="21"/>
                  </w:rPr>
                </w:rPrChange>
              </w:rPr>
              <w:t>Refer to CS button disapear</w:t>
            </w:r>
          </w:p>
        </w:tc>
      </w:tr>
      <w:tr w:rsidR="00F7260B" w:rsidRPr="00756F74" w14:paraId="7D1EA18E"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3FBDEE" w14:textId="77777777" w:rsidR="00F7260B" w:rsidRPr="00756F74" w:rsidRDefault="00F7260B">
            <w:pPr>
              <w:widowControl/>
              <w:jc w:val="left"/>
              <w:rPr>
                <w:rStyle w:val="af6"/>
                <w:rFonts w:eastAsia="宋体"/>
                <w:rPrChange w:id="16023"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4661147" w14:textId="77777777" w:rsidR="00F7260B" w:rsidRPr="00756F74" w:rsidRDefault="00F7260B">
            <w:pPr>
              <w:widowControl/>
              <w:jc w:val="left"/>
              <w:rPr>
                <w:rStyle w:val="af6"/>
                <w:rFonts w:eastAsia="宋体"/>
                <w:rPrChange w:id="16024" w:author="raye" w:date="2018-08-10T19:27: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6AB1A503" w14:textId="77777777" w:rsidR="00F7260B" w:rsidRPr="00756F74" w:rsidRDefault="00F7260B">
            <w:pPr>
              <w:widowControl/>
              <w:jc w:val="left"/>
              <w:rPr>
                <w:rStyle w:val="af6"/>
                <w:rFonts w:eastAsia="宋体"/>
                <w:rPrChange w:id="16025" w:author="raye" w:date="2018-08-10T19:27:00Z">
                  <w:rPr>
                    <w:rFonts w:ascii="Calibri" w:eastAsia="宋体" w:hAnsi="Calibri" w:cstheme="minorHAnsi"/>
                    <w:kern w:val="0"/>
                    <w:szCs w:val="21"/>
                  </w:rPr>
                </w:rPrChange>
              </w:rPr>
            </w:pPr>
            <w:r w:rsidRPr="00756F74">
              <w:rPr>
                <w:rStyle w:val="af6"/>
                <w:rFonts w:eastAsia="宋体"/>
                <w:rPrChange w:id="16026" w:author="raye" w:date="2018-08-10T19:27:00Z">
                  <w:rPr>
                    <w:rFonts w:ascii="Calibri" w:eastAsia="宋体" w:hAnsi="Calibri" w:cstheme="minorHAnsi"/>
                    <w:kern w:val="0"/>
                    <w:szCs w:val="21"/>
                  </w:rPr>
                </w:rPrChange>
              </w:rPr>
              <w:t>Details&gt;&gt; Checking &amp; Evidence&gt;&gt; Comments</w:t>
            </w:r>
          </w:p>
        </w:tc>
        <w:tc>
          <w:tcPr>
            <w:tcW w:w="1882" w:type="dxa"/>
            <w:tcBorders>
              <w:top w:val="single" w:sz="4" w:space="0" w:color="auto"/>
              <w:left w:val="single" w:sz="4" w:space="0" w:color="auto"/>
              <w:bottom w:val="single" w:sz="4" w:space="0" w:color="auto"/>
              <w:right w:val="single" w:sz="4" w:space="0" w:color="auto"/>
            </w:tcBorders>
            <w:vAlign w:val="center"/>
            <w:hideMark/>
          </w:tcPr>
          <w:p w14:paraId="3C144439" w14:textId="77777777" w:rsidR="00F7260B" w:rsidRPr="00756F74" w:rsidRDefault="00F7260B">
            <w:pPr>
              <w:widowControl/>
              <w:jc w:val="left"/>
              <w:rPr>
                <w:rStyle w:val="af6"/>
                <w:rFonts w:eastAsia="宋体"/>
                <w:rPrChange w:id="16027" w:author="raye" w:date="2018-08-10T19:27:00Z">
                  <w:rPr>
                    <w:rFonts w:ascii="Calibri" w:eastAsia="宋体" w:hAnsi="Calibri" w:cstheme="minorHAnsi"/>
                    <w:kern w:val="0"/>
                    <w:szCs w:val="21"/>
                  </w:rPr>
                </w:rPrChange>
              </w:rPr>
            </w:pPr>
            <w:r w:rsidRPr="00756F74">
              <w:rPr>
                <w:rStyle w:val="af6"/>
                <w:rFonts w:eastAsia="宋体"/>
                <w:rPrChange w:id="16028" w:author="raye" w:date="2018-08-10T19:27:00Z">
                  <w:rPr>
                    <w:rFonts w:ascii="Calibri" w:eastAsia="宋体" w:hAnsi="Calibri" w:cstheme="minorHAnsi"/>
                    <w:kern w:val="0"/>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708A1A44" w14:textId="77777777" w:rsidR="00F7260B" w:rsidRPr="00756F74" w:rsidRDefault="00F7260B">
            <w:pPr>
              <w:widowControl/>
              <w:jc w:val="left"/>
              <w:rPr>
                <w:rStyle w:val="af6"/>
                <w:rFonts w:eastAsia="宋体"/>
                <w:rPrChange w:id="16029" w:author="raye" w:date="2018-08-10T19:27:00Z">
                  <w:rPr>
                    <w:rFonts w:ascii="Calibri" w:eastAsia="宋体" w:hAnsi="Calibri" w:cstheme="minorHAnsi"/>
                    <w:kern w:val="0"/>
                    <w:szCs w:val="21"/>
                  </w:rPr>
                </w:rPrChange>
              </w:rPr>
            </w:pPr>
            <w:r w:rsidRPr="00756F74">
              <w:rPr>
                <w:rStyle w:val="af6"/>
                <w:rFonts w:eastAsia="宋体"/>
                <w:rPrChange w:id="16030" w:author="raye" w:date="2018-08-10T19:27:00Z">
                  <w:rPr>
                    <w:rFonts w:ascii="Calibri" w:eastAsia="宋体" w:hAnsi="Calibri" w:cstheme="minorHAnsi"/>
                    <w:kern w:val="0"/>
                    <w:szCs w:val="21"/>
                  </w:rPr>
                </w:rPrChange>
              </w:rPr>
              <w:t>If any</w:t>
            </w:r>
          </w:p>
        </w:tc>
      </w:tr>
      <w:tr w:rsidR="00F7260B" w:rsidRPr="00756F74" w14:paraId="75B980B1"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28B25C" w14:textId="77777777" w:rsidR="00F7260B" w:rsidRPr="00756F74" w:rsidRDefault="00F7260B">
            <w:pPr>
              <w:widowControl/>
              <w:jc w:val="left"/>
              <w:rPr>
                <w:rStyle w:val="af6"/>
                <w:rFonts w:eastAsia="宋体"/>
                <w:rPrChange w:id="16031"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34F2AF3" w14:textId="77777777" w:rsidR="00F7260B" w:rsidRPr="00756F74" w:rsidRDefault="00F7260B">
            <w:pPr>
              <w:widowControl/>
              <w:jc w:val="left"/>
              <w:rPr>
                <w:rStyle w:val="af6"/>
                <w:rFonts w:eastAsia="宋体"/>
                <w:rPrChange w:id="16032" w:author="raye" w:date="2018-08-10T19:27: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0F2F503F" w14:textId="77777777" w:rsidR="00F7260B" w:rsidRPr="00756F74" w:rsidRDefault="00F7260B">
            <w:pPr>
              <w:widowControl/>
              <w:jc w:val="left"/>
              <w:rPr>
                <w:rStyle w:val="af6"/>
                <w:rFonts w:eastAsia="宋体"/>
                <w:rPrChange w:id="16033" w:author="raye" w:date="2018-08-10T19:27:00Z">
                  <w:rPr>
                    <w:rFonts w:ascii="Calibri" w:eastAsia="宋体" w:hAnsi="Calibri" w:cstheme="minorHAnsi"/>
                    <w:kern w:val="0"/>
                    <w:szCs w:val="21"/>
                  </w:rPr>
                </w:rPrChange>
              </w:rPr>
            </w:pPr>
            <w:r w:rsidRPr="00756F74">
              <w:rPr>
                <w:rStyle w:val="af6"/>
                <w:rFonts w:eastAsia="宋体"/>
                <w:rPrChange w:id="16034" w:author="raye" w:date="2018-08-10T19:27:00Z">
                  <w:rPr>
                    <w:rFonts w:ascii="Calibri" w:eastAsia="宋体" w:hAnsi="Calibri" w:cstheme="minorHAnsi"/>
                    <w:kern w:val="0"/>
                    <w:szCs w:val="21"/>
                  </w:rPr>
                </w:rPrChange>
              </w:rPr>
              <w:t>Details&gt;&gt; Checking &amp; Evidence&gt;&gt;Alert Sign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25263B8F" w14:textId="77777777" w:rsidR="00F7260B" w:rsidRPr="00756F74" w:rsidRDefault="00F7260B">
            <w:pPr>
              <w:widowControl/>
              <w:jc w:val="left"/>
              <w:rPr>
                <w:rStyle w:val="af6"/>
                <w:rFonts w:eastAsia="宋体"/>
                <w:rPrChange w:id="16035" w:author="raye" w:date="2018-08-10T19:27:00Z">
                  <w:rPr>
                    <w:rFonts w:ascii="Calibri" w:eastAsia="宋体" w:hAnsi="Calibri" w:cstheme="minorHAnsi"/>
                    <w:kern w:val="0"/>
                    <w:szCs w:val="21"/>
                  </w:rPr>
                </w:rPrChange>
              </w:rPr>
            </w:pPr>
            <w:r w:rsidRPr="00756F74">
              <w:rPr>
                <w:rStyle w:val="af6"/>
                <w:rFonts w:eastAsia="宋体"/>
                <w:rPrChange w:id="16036" w:author="raye" w:date="2018-08-10T19:27:00Z">
                  <w:rPr>
                    <w:rFonts w:ascii="Calibri" w:eastAsia="宋体" w:hAnsi="Calibri" w:cstheme="minorHAnsi"/>
                    <w:kern w:val="0"/>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46C7B00B" w14:textId="77777777" w:rsidR="00F7260B" w:rsidRPr="00756F74" w:rsidRDefault="00F7260B">
            <w:pPr>
              <w:widowControl/>
              <w:jc w:val="left"/>
              <w:rPr>
                <w:rStyle w:val="af6"/>
                <w:rFonts w:eastAsia="宋体"/>
                <w:rPrChange w:id="16037" w:author="raye" w:date="2018-08-10T19:27:00Z">
                  <w:rPr>
                    <w:rFonts w:ascii="Calibri" w:eastAsia="宋体" w:hAnsi="Calibri" w:cstheme="minorHAnsi"/>
                    <w:kern w:val="0"/>
                    <w:szCs w:val="21"/>
                  </w:rPr>
                </w:rPrChange>
              </w:rPr>
            </w:pPr>
            <w:r w:rsidRPr="00756F74">
              <w:rPr>
                <w:rStyle w:val="af6"/>
                <w:rFonts w:eastAsia="宋体"/>
                <w:rPrChange w:id="16038" w:author="raye" w:date="2018-08-10T19:27:00Z">
                  <w:rPr>
                    <w:rFonts w:ascii="Calibri" w:eastAsia="宋体" w:hAnsi="Calibri" w:cstheme="minorHAnsi"/>
                    <w:kern w:val="0"/>
                    <w:szCs w:val="21"/>
                  </w:rPr>
                </w:rPrChange>
              </w:rPr>
              <w:t>Yes</w:t>
            </w:r>
          </w:p>
        </w:tc>
      </w:tr>
      <w:tr w:rsidR="00F7260B" w:rsidRPr="00756F74" w14:paraId="2DD6A291"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8AF950" w14:textId="77777777" w:rsidR="00F7260B" w:rsidRPr="00756F74" w:rsidRDefault="00F7260B">
            <w:pPr>
              <w:widowControl/>
              <w:jc w:val="left"/>
              <w:rPr>
                <w:rStyle w:val="af6"/>
                <w:rFonts w:eastAsia="宋体"/>
                <w:rPrChange w:id="16039"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8B6B5F" w14:textId="77777777" w:rsidR="00F7260B" w:rsidRPr="00756F74" w:rsidRDefault="00F7260B">
            <w:pPr>
              <w:widowControl/>
              <w:jc w:val="left"/>
              <w:rPr>
                <w:rStyle w:val="af6"/>
                <w:rFonts w:eastAsia="宋体"/>
                <w:rPrChange w:id="16040" w:author="raye" w:date="2018-08-10T19:27: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1DA2F846" w14:textId="77777777" w:rsidR="00F7260B" w:rsidRPr="00756F74" w:rsidRDefault="00F7260B">
            <w:pPr>
              <w:widowControl/>
              <w:jc w:val="left"/>
              <w:rPr>
                <w:rStyle w:val="af6"/>
                <w:rFonts w:eastAsia="宋体"/>
                <w:rPrChange w:id="16041" w:author="raye" w:date="2018-08-10T19:27:00Z">
                  <w:rPr>
                    <w:rFonts w:ascii="Calibri" w:eastAsia="宋体" w:hAnsi="Calibri" w:cstheme="minorHAnsi"/>
                    <w:kern w:val="0"/>
                    <w:szCs w:val="21"/>
                  </w:rPr>
                </w:rPrChange>
              </w:rPr>
            </w:pPr>
            <w:r w:rsidRPr="00756F74">
              <w:rPr>
                <w:rStyle w:val="af6"/>
                <w:rFonts w:eastAsia="宋体"/>
                <w:rPrChange w:id="16042" w:author="raye" w:date="2018-08-10T19:27:00Z">
                  <w:rPr>
                    <w:rFonts w:ascii="Calibri" w:eastAsia="宋体" w:hAnsi="Calibri" w:cstheme="minorHAnsi"/>
                    <w:kern w:val="0"/>
                    <w:szCs w:val="21"/>
                  </w:rPr>
                </w:rPrChange>
              </w:rPr>
              <w:t>Under Compliance Analyst Review</w:t>
            </w:r>
          </w:p>
        </w:tc>
        <w:tc>
          <w:tcPr>
            <w:tcW w:w="1882" w:type="dxa"/>
            <w:tcBorders>
              <w:top w:val="single" w:sz="4" w:space="0" w:color="auto"/>
              <w:left w:val="single" w:sz="4" w:space="0" w:color="auto"/>
              <w:bottom w:val="single" w:sz="4" w:space="0" w:color="auto"/>
              <w:right w:val="single" w:sz="4" w:space="0" w:color="auto"/>
            </w:tcBorders>
            <w:vAlign w:val="center"/>
            <w:hideMark/>
          </w:tcPr>
          <w:p w14:paraId="101B6A54" w14:textId="77777777" w:rsidR="00F7260B" w:rsidRPr="00756F74" w:rsidRDefault="00F7260B">
            <w:pPr>
              <w:widowControl/>
              <w:jc w:val="left"/>
              <w:rPr>
                <w:rStyle w:val="af6"/>
                <w:rFonts w:eastAsia="宋体"/>
                <w:rPrChange w:id="16043" w:author="raye" w:date="2018-08-10T19:27:00Z">
                  <w:rPr>
                    <w:rFonts w:ascii="Calibri" w:eastAsia="宋体" w:hAnsi="Calibri" w:cstheme="minorHAnsi"/>
                    <w:kern w:val="0"/>
                    <w:szCs w:val="21"/>
                  </w:rPr>
                </w:rPrChange>
              </w:rPr>
            </w:pPr>
            <w:r w:rsidRPr="00756F74">
              <w:rPr>
                <w:rStyle w:val="af6"/>
                <w:rFonts w:eastAsia="宋体"/>
                <w:rPrChange w:id="16044" w:author="raye" w:date="2018-08-10T19:27:00Z">
                  <w:rPr>
                    <w:rFonts w:ascii="Calibri" w:eastAsia="宋体" w:hAnsi="Calibri" w:cstheme="minorHAnsi"/>
                    <w:kern w:val="0"/>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6CAC447" w14:textId="77777777" w:rsidR="00F7260B" w:rsidRPr="00756F74" w:rsidRDefault="00F7260B" w:rsidP="00022A05">
            <w:pPr>
              <w:pStyle w:val="a0"/>
              <w:widowControl/>
              <w:numPr>
                <w:ilvl w:val="0"/>
                <w:numId w:val="107"/>
              </w:numPr>
              <w:ind w:firstLineChars="0"/>
              <w:jc w:val="left"/>
              <w:rPr>
                <w:rStyle w:val="af6"/>
                <w:rFonts w:eastAsia="宋体"/>
                <w:rPrChange w:id="16045" w:author="raye" w:date="2018-08-10T19:27:00Z">
                  <w:rPr>
                    <w:rFonts w:ascii="Calibri" w:eastAsia="宋体" w:hAnsi="Calibri" w:cstheme="minorHAnsi"/>
                    <w:kern w:val="0"/>
                    <w:szCs w:val="21"/>
                  </w:rPr>
                </w:rPrChange>
              </w:rPr>
            </w:pPr>
            <w:r w:rsidRPr="00756F74">
              <w:rPr>
                <w:rStyle w:val="af6"/>
                <w:rFonts w:eastAsia="宋体"/>
                <w:rPrChange w:id="16046" w:author="raye" w:date="2018-08-10T19:27:00Z">
                  <w:rPr>
                    <w:rFonts w:ascii="Calibri" w:eastAsia="宋体" w:hAnsi="Calibri" w:cstheme="minorHAnsi"/>
                    <w:kern w:val="0"/>
                    <w:szCs w:val="21"/>
                  </w:rPr>
                </w:rPrChange>
              </w:rPr>
              <w:t>Evidence Management (Not Editable)</w:t>
            </w:r>
          </w:p>
          <w:p w14:paraId="2BD88E44" w14:textId="77777777" w:rsidR="00F7260B" w:rsidRPr="00756F74" w:rsidRDefault="00F7260B" w:rsidP="00022A05">
            <w:pPr>
              <w:pStyle w:val="a0"/>
              <w:widowControl/>
              <w:numPr>
                <w:ilvl w:val="0"/>
                <w:numId w:val="107"/>
              </w:numPr>
              <w:ind w:firstLineChars="0"/>
              <w:jc w:val="left"/>
              <w:rPr>
                <w:rStyle w:val="af6"/>
                <w:rFonts w:eastAsia="宋体"/>
                <w:rPrChange w:id="16047" w:author="raye" w:date="2018-08-10T19:27:00Z">
                  <w:rPr>
                    <w:rFonts w:ascii="Calibri" w:eastAsia="宋体" w:hAnsi="Calibri" w:cstheme="minorHAnsi"/>
                    <w:kern w:val="0"/>
                    <w:szCs w:val="21"/>
                  </w:rPr>
                </w:rPrChange>
              </w:rPr>
            </w:pPr>
            <w:r w:rsidRPr="00756F74">
              <w:rPr>
                <w:rStyle w:val="af6"/>
                <w:rFonts w:eastAsia="宋体"/>
                <w:rPrChange w:id="16048" w:author="raye" w:date="2018-08-10T19:27:00Z">
                  <w:rPr>
                    <w:rFonts w:ascii="Calibri" w:eastAsia="宋体" w:hAnsi="Calibri" w:cstheme="minorHAnsi"/>
                    <w:kern w:val="0"/>
                    <w:szCs w:val="21"/>
                  </w:rPr>
                </w:rPrChange>
              </w:rPr>
              <w:t>Check (Not Editable)</w:t>
            </w:r>
          </w:p>
        </w:tc>
      </w:tr>
      <w:tr w:rsidR="00F7260B" w:rsidRPr="00756F74" w14:paraId="2FA0EA11"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1E2762AE" w14:textId="77777777" w:rsidR="00F7260B" w:rsidRPr="00756F74" w:rsidRDefault="00F7260B">
            <w:pPr>
              <w:widowControl/>
              <w:jc w:val="left"/>
              <w:rPr>
                <w:rStyle w:val="af6"/>
                <w:rFonts w:eastAsia="宋体"/>
                <w:rPrChange w:id="16049" w:author="raye" w:date="2018-08-10T19:27:00Z">
                  <w:rPr>
                    <w:rFonts w:ascii="Calibri" w:eastAsia="宋体" w:hAnsi="Calibri" w:cstheme="minorHAnsi"/>
                    <w:kern w:val="0"/>
                    <w:szCs w:val="21"/>
                  </w:rPr>
                </w:rPrChange>
              </w:rPr>
            </w:pPr>
            <w:r w:rsidRPr="00756F74">
              <w:rPr>
                <w:rStyle w:val="af6"/>
                <w:rFonts w:eastAsia="宋体"/>
                <w:rPrChange w:id="16050" w:author="raye" w:date="2018-08-10T19:27:00Z">
                  <w:rPr>
                    <w:rFonts w:ascii="Calibri" w:eastAsia="宋体" w:hAnsi="Calibri" w:cstheme="minorHAnsi"/>
                    <w:kern w:val="0"/>
                    <w:szCs w:val="21"/>
                  </w:rPr>
                </w:rPrChange>
              </w:rPr>
              <w:t>14A</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6801640E" w14:textId="77777777" w:rsidR="00F7260B" w:rsidRPr="00756F74" w:rsidRDefault="00F726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f6"/>
                <w:rFonts w:eastAsia="宋体"/>
                <w:rPrChange w:id="16051" w:author="raye" w:date="2018-08-10T19:27:00Z">
                  <w:rPr>
                    <w:rFonts w:ascii="Calibri" w:eastAsia="宋体" w:hAnsi="Calibri" w:cstheme="minorHAnsi"/>
                    <w:kern w:val="0"/>
                    <w:szCs w:val="21"/>
                  </w:rPr>
                </w:rPrChange>
              </w:rPr>
            </w:pPr>
            <w:r w:rsidRPr="00756F74">
              <w:rPr>
                <w:rStyle w:val="af6"/>
                <w:rFonts w:eastAsia="宋体"/>
                <w:rPrChange w:id="16052" w:author="raye" w:date="2018-08-10T19:27:00Z">
                  <w:rPr>
                    <w:rFonts w:ascii="Calibri" w:eastAsia="宋体" w:hAnsi="Calibri" w:cstheme="minorHAnsi"/>
                    <w:kern w:val="0"/>
                    <w:szCs w:val="21"/>
                  </w:rPr>
                </w:rPrChange>
              </w:rPr>
              <w:t>LCD sent to CA to create #3</w:t>
            </w:r>
          </w:p>
        </w:tc>
        <w:tc>
          <w:tcPr>
            <w:tcW w:w="1908" w:type="dxa"/>
            <w:tcBorders>
              <w:top w:val="single" w:sz="4" w:space="0" w:color="auto"/>
              <w:left w:val="single" w:sz="4" w:space="0" w:color="auto"/>
              <w:bottom w:val="single" w:sz="4" w:space="0" w:color="auto"/>
              <w:right w:val="single" w:sz="4" w:space="0" w:color="auto"/>
            </w:tcBorders>
            <w:hideMark/>
          </w:tcPr>
          <w:p w14:paraId="18686BCB" w14:textId="77777777" w:rsidR="00F7260B" w:rsidRPr="00756F74" w:rsidRDefault="00F7260B">
            <w:pPr>
              <w:widowControl/>
              <w:jc w:val="left"/>
              <w:rPr>
                <w:rStyle w:val="af6"/>
                <w:rFonts w:eastAsia="宋体"/>
                <w:rPrChange w:id="16053" w:author="raye" w:date="2018-08-10T19:27:00Z">
                  <w:rPr>
                    <w:rFonts w:ascii="Calibri" w:eastAsia="宋体" w:hAnsi="Calibri" w:cstheme="minorHAnsi"/>
                    <w:kern w:val="0"/>
                    <w:szCs w:val="21"/>
                  </w:rPr>
                </w:rPrChange>
              </w:rPr>
            </w:pPr>
            <w:r w:rsidRPr="00756F74">
              <w:rPr>
                <w:rStyle w:val="af6"/>
                <w:rFonts w:eastAsia="宋体"/>
                <w:rPrChange w:id="16054" w:author="raye" w:date="2018-08-10T19:27:00Z">
                  <w:rPr>
                    <w:rFonts w:ascii="Calibri" w:eastAsia="宋体" w:hAnsi="Calibri" w:cstheme="minorHAnsi"/>
                    <w:kern w:val="0"/>
                    <w:szCs w:val="21"/>
                  </w:rPr>
                </w:rPrChange>
              </w:rPr>
              <w:t>To Do List</w:t>
            </w:r>
          </w:p>
        </w:tc>
        <w:tc>
          <w:tcPr>
            <w:tcW w:w="1882" w:type="dxa"/>
            <w:tcBorders>
              <w:top w:val="single" w:sz="4" w:space="0" w:color="auto"/>
              <w:left w:val="single" w:sz="4" w:space="0" w:color="auto"/>
              <w:bottom w:val="single" w:sz="4" w:space="0" w:color="auto"/>
              <w:right w:val="single" w:sz="4" w:space="0" w:color="auto"/>
            </w:tcBorders>
            <w:vAlign w:val="center"/>
            <w:hideMark/>
          </w:tcPr>
          <w:p w14:paraId="78FC0423" w14:textId="77777777" w:rsidR="00F7260B" w:rsidRPr="00756F74" w:rsidRDefault="00F7260B">
            <w:pPr>
              <w:widowControl/>
              <w:jc w:val="left"/>
              <w:rPr>
                <w:rStyle w:val="af6"/>
                <w:rFonts w:eastAsia="宋体"/>
                <w:rPrChange w:id="16055" w:author="raye" w:date="2018-08-10T19:27:00Z">
                  <w:rPr>
                    <w:rFonts w:ascii="Calibri" w:eastAsia="宋体" w:hAnsi="Calibri" w:cstheme="minorHAnsi"/>
                    <w:kern w:val="0"/>
                    <w:szCs w:val="21"/>
                  </w:rPr>
                </w:rPrChange>
              </w:rPr>
            </w:pPr>
            <w:r w:rsidRPr="00756F74">
              <w:rPr>
                <w:rStyle w:val="af6"/>
                <w:rFonts w:eastAsia="宋体"/>
                <w:rPrChange w:id="16056" w:author="raye" w:date="2018-08-10T19:27:00Z">
                  <w:rPr>
                    <w:rFonts w:ascii="Calibri" w:eastAsia="宋体" w:hAnsi="Calibri" w:cstheme="minorHAnsi"/>
                    <w:kern w:val="0"/>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7737B829" w14:textId="77777777" w:rsidR="00F7260B" w:rsidRPr="00756F74" w:rsidRDefault="00F7260B">
            <w:pPr>
              <w:widowControl/>
              <w:jc w:val="left"/>
              <w:rPr>
                <w:rStyle w:val="af6"/>
                <w:rFonts w:eastAsia="宋体"/>
                <w:rPrChange w:id="16057" w:author="raye" w:date="2018-08-10T19:27:00Z">
                  <w:rPr>
                    <w:rFonts w:ascii="Calibri" w:eastAsia="宋体" w:hAnsi="Calibri" w:cstheme="minorHAnsi"/>
                    <w:kern w:val="0"/>
                    <w:szCs w:val="21"/>
                  </w:rPr>
                </w:rPrChange>
              </w:rPr>
            </w:pPr>
            <w:r w:rsidRPr="00756F74">
              <w:rPr>
                <w:rStyle w:val="af6"/>
                <w:rFonts w:eastAsia="宋体"/>
                <w:rPrChange w:id="16058" w:author="raye" w:date="2018-08-10T19:27:00Z">
                  <w:rPr>
                    <w:rFonts w:ascii="Calibri" w:eastAsia="宋体" w:hAnsi="Calibri" w:cstheme="minorHAnsi"/>
                    <w:kern w:val="0"/>
                    <w:szCs w:val="21"/>
                  </w:rPr>
                </w:rPrChange>
              </w:rPr>
              <w:t>Check</w:t>
            </w:r>
          </w:p>
        </w:tc>
      </w:tr>
      <w:tr w:rsidR="00F7260B" w:rsidRPr="00756F74" w14:paraId="2245F520"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405AAD" w14:textId="77777777" w:rsidR="00F7260B" w:rsidRPr="00756F74" w:rsidRDefault="00F7260B">
            <w:pPr>
              <w:widowControl/>
              <w:jc w:val="left"/>
              <w:rPr>
                <w:rStyle w:val="af6"/>
                <w:rFonts w:eastAsia="宋体"/>
                <w:rPrChange w:id="16059"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E38A24" w14:textId="77777777" w:rsidR="00F7260B" w:rsidRPr="00756F74" w:rsidRDefault="00F7260B">
            <w:pPr>
              <w:widowControl/>
              <w:jc w:val="left"/>
              <w:rPr>
                <w:rStyle w:val="af6"/>
                <w:rFonts w:eastAsia="宋体"/>
                <w:rPrChange w:id="16060" w:author="raye" w:date="2018-08-10T19:27:00Z">
                  <w:rPr>
                    <w:rFonts w:ascii="Calibri" w:eastAsia="宋体" w:hAnsi="Calibri" w:cstheme="minorHAnsi"/>
                    <w:kern w:val="0"/>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7A378B79" w14:textId="77777777" w:rsidR="00F7260B" w:rsidRPr="00756F74" w:rsidRDefault="00F7260B">
            <w:pPr>
              <w:widowControl/>
              <w:jc w:val="left"/>
              <w:rPr>
                <w:rStyle w:val="af6"/>
                <w:rFonts w:eastAsia="宋体"/>
                <w:rPrChange w:id="16061" w:author="raye" w:date="2018-08-10T19:27:00Z">
                  <w:rPr>
                    <w:rFonts w:ascii="Calibri" w:eastAsia="宋体" w:hAnsi="Calibri" w:cstheme="minorHAnsi"/>
                    <w:kern w:val="0"/>
                    <w:szCs w:val="21"/>
                  </w:rPr>
                </w:rPrChange>
              </w:rPr>
            </w:pPr>
            <w:r w:rsidRPr="00756F74">
              <w:rPr>
                <w:rStyle w:val="af6"/>
                <w:rFonts w:eastAsia="宋体"/>
                <w:rPrChange w:id="16062" w:author="raye" w:date="2018-08-10T19:27:00Z">
                  <w:rPr>
                    <w:rFonts w:ascii="Calibri" w:eastAsia="宋体" w:hAnsi="Calibri" w:cstheme="minorHAnsi"/>
                    <w:kern w:val="0"/>
                    <w:szCs w:val="21"/>
                  </w:rPr>
                </w:rPrChange>
              </w:rPr>
              <w:t>Details&gt;&gt;Customer Information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3FEE9FA9" w14:textId="77777777" w:rsidR="00F7260B" w:rsidRPr="00756F74" w:rsidRDefault="00F7260B">
            <w:pPr>
              <w:widowControl/>
              <w:jc w:val="left"/>
              <w:rPr>
                <w:rStyle w:val="af6"/>
                <w:rFonts w:eastAsia="宋体"/>
                <w:rPrChange w:id="16063" w:author="raye" w:date="2018-08-10T19:27:00Z">
                  <w:rPr>
                    <w:rFonts w:ascii="Calibri" w:eastAsia="宋体" w:hAnsi="Calibri" w:cstheme="minorHAnsi"/>
                    <w:kern w:val="0"/>
                    <w:szCs w:val="21"/>
                  </w:rPr>
                </w:rPrChange>
              </w:rPr>
            </w:pPr>
            <w:r w:rsidRPr="00756F74">
              <w:rPr>
                <w:rStyle w:val="af6"/>
                <w:rFonts w:eastAsia="宋体"/>
                <w:rPrChange w:id="16064" w:author="raye" w:date="2018-08-10T19:27:00Z">
                  <w:rPr>
                    <w:rFonts w:ascii="Calibri" w:eastAsia="宋体" w:hAnsi="Calibri" w:cstheme="minorHAnsi"/>
                    <w:kern w:val="0"/>
                    <w:szCs w:val="21"/>
                  </w:rPr>
                </w:rPrChange>
              </w:rPr>
              <w:t>State</w:t>
            </w:r>
          </w:p>
        </w:tc>
        <w:tc>
          <w:tcPr>
            <w:tcW w:w="2434" w:type="dxa"/>
            <w:tcBorders>
              <w:top w:val="single" w:sz="4" w:space="0" w:color="auto"/>
              <w:left w:val="single" w:sz="4" w:space="0" w:color="auto"/>
              <w:bottom w:val="single" w:sz="4" w:space="0" w:color="auto"/>
              <w:right w:val="single" w:sz="4" w:space="0" w:color="auto"/>
            </w:tcBorders>
            <w:vAlign w:val="center"/>
            <w:hideMark/>
          </w:tcPr>
          <w:p w14:paraId="406FF63A" w14:textId="77777777" w:rsidR="00F7260B" w:rsidRPr="00756F74" w:rsidRDefault="00F7260B">
            <w:pPr>
              <w:widowControl/>
              <w:jc w:val="left"/>
              <w:rPr>
                <w:rStyle w:val="af6"/>
                <w:rFonts w:eastAsia="宋体"/>
                <w:rPrChange w:id="16065" w:author="raye" w:date="2018-08-10T19:27:00Z">
                  <w:rPr>
                    <w:rFonts w:ascii="Calibri" w:eastAsia="宋体" w:hAnsi="Calibri" w:cstheme="minorHAnsi"/>
                    <w:kern w:val="0"/>
                    <w:szCs w:val="21"/>
                  </w:rPr>
                </w:rPrChange>
              </w:rPr>
            </w:pPr>
            <w:r w:rsidRPr="00756F74">
              <w:rPr>
                <w:rStyle w:val="af6"/>
                <w:rFonts w:eastAsia="宋体"/>
                <w:rPrChange w:id="16066" w:author="raye" w:date="2018-08-10T19:27:00Z">
                  <w:rPr>
                    <w:rFonts w:ascii="Calibri" w:eastAsia="宋体" w:hAnsi="Calibri" w:cstheme="minorHAnsi"/>
                    <w:kern w:val="0"/>
                    <w:szCs w:val="21"/>
                  </w:rPr>
                </w:rPrChange>
              </w:rPr>
              <w:t>Under Compliance Analyst Review</w:t>
            </w:r>
          </w:p>
        </w:tc>
      </w:tr>
      <w:tr w:rsidR="00F7260B" w:rsidRPr="00756F74" w14:paraId="5D27702D"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D98F3C" w14:textId="77777777" w:rsidR="00F7260B" w:rsidRPr="00756F74" w:rsidRDefault="00F7260B">
            <w:pPr>
              <w:widowControl/>
              <w:jc w:val="left"/>
              <w:rPr>
                <w:rStyle w:val="af6"/>
                <w:rFonts w:eastAsia="宋体"/>
                <w:rPrChange w:id="16067"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558DCFE" w14:textId="77777777" w:rsidR="00F7260B" w:rsidRPr="00756F74" w:rsidRDefault="00F7260B">
            <w:pPr>
              <w:widowControl/>
              <w:jc w:val="left"/>
              <w:rPr>
                <w:rStyle w:val="af6"/>
                <w:rFonts w:eastAsia="宋体"/>
                <w:rPrChange w:id="16068"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22E134" w14:textId="77777777" w:rsidR="00F7260B" w:rsidRPr="00756F74" w:rsidRDefault="00F7260B">
            <w:pPr>
              <w:widowControl/>
              <w:jc w:val="left"/>
              <w:rPr>
                <w:rStyle w:val="af6"/>
                <w:rFonts w:eastAsia="宋体"/>
                <w:rPrChange w:id="16069" w:author="raye" w:date="2018-08-10T19:27:00Z">
                  <w:rPr>
                    <w:rFonts w:ascii="Calibri" w:eastAsia="宋体" w:hAnsi="Calibri" w:cstheme="minorHAnsi"/>
                    <w:kern w:val="0"/>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5E265511" w14:textId="77777777" w:rsidR="00F7260B" w:rsidRPr="00756F74" w:rsidRDefault="00F7260B">
            <w:pPr>
              <w:widowControl/>
              <w:jc w:val="left"/>
              <w:rPr>
                <w:rStyle w:val="af6"/>
                <w:rFonts w:eastAsia="宋体"/>
                <w:rPrChange w:id="16070" w:author="raye" w:date="2018-08-10T19:27:00Z">
                  <w:rPr>
                    <w:rFonts w:ascii="Calibri" w:eastAsia="宋体" w:hAnsi="Calibri" w:cstheme="minorHAnsi"/>
                    <w:kern w:val="0"/>
                    <w:szCs w:val="21"/>
                  </w:rPr>
                </w:rPrChange>
              </w:rPr>
            </w:pPr>
            <w:r w:rsidRPr="00756F74">
              <w:rPr>
                <w:rStyle w:val="af6"/>
                <w:rFonts w:eastAsia="宋体"/>
                <w:rPrChange w:id="16071" w:author="raye" w:date="2018-08-10T19:27:00Z">
                  <w:rPr>
                    <w:rFonts w:ascii="Calibri" w:eastAsia="宋体" w:hAnsi="Calibri" w:cstheme="minorHAnsi"/>
                    <w:kern w:val="0"/>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7F9A4A75" w14:textId="77777777" w:rsidR="00F7260B" w:rsidRPr="00756F74" w:rsidRDefault="00F7260B">
            <w:pPr>
              <w:widowControl/>
              <w:jc w:val="left"/>
              <w:rPr>
                <w:rStyle w:val="af6"/>
                <w:rFonts w:eastAsia="宋体"/>
                <w:rPrChange w:id="16072" w:author="raye" w:date="2018-08-10T19:27:00Z">
                  <w:rPr>
                    <w:rFonts w:ascii="Calibri" w:eastAsia="宋体" w:hAnsi="Calibri" w:cstheme="minorHAnsi"/>
                    <w:kern w:val="0"/>
                    <w:szCs w:val="21"/>
                  </w:rPr>
                </w:rPrChange>
              </w:rPr>
            </w:pPr>
            <w:r w:rsidRPr="00756F74">
              <w:rPr>
                <w:rStyle w:val="af6"/>
                <w:rFonts w:eastAsia="宋体"/>
                <w:rPrChange w:id="16073" w:author="raye" w:date="2018-08-10T19:27:00Z">
                  <w:rPr>
                    <w:rFonts w:ascii="Calibri" w:eastAsia="宋体" w:hAnsi="Calibri" w:cstheme="minorHAnsi"/>
                    <w:kern w:val="0"/>
                    <w:szCs w:val="21"/>
                  </w:rPr>
                </w:rPrChange>
              </w:rPr>
              <w:t>Customer Information</w:t>
            </w:r>
          </w:p>
        </w:tc>
      </w:tr>
      <w:tr w:rsidR="00F7260B" w:rsidRPr="00756F74" w14:paraId="10534F33"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0749FC" w14:textId="77777777" w:rsidR="00F7260B" w:rsidRPr="00756F74" w:rsidRDefault="00F7260B">
            <w:pPr>
              <w:widowControl/>
              <w:jc w:val="left"/>
              <w:rPr>
                <w:rStyle w:val="af6"/>
                <w:rFonts w:eastAsia="宋体"/>
                <w:rPrChange w:id="16074"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AE2802" w14:textId="77777777" w:rsidR="00F7260B" w:rsidRPr="00756F74" w:rsidRDefault="00F7260B">
            <w:pPr>
              <w:widowControl/>
              <w:jc w:val="left"/>
              <w:rPr>
                <w:rStyle w:val="af6"/>
                <w:rFonts w:eastAsia="宋体"/>
                <w:rPrChange w:id="16075"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34197F0" w14:textId="77777777" w:rsidR="00F7260B" w:rsidRPr="00756F74" w:rsidRDefault="00F7260B">
            <w:pPr>
              <w:widowControl/>
              <w:jc w:val="left"/>
              <w:rPr>
                <w:rStyle w:val="af6"/>
                <w:rFonts w:eastAsia="宋体"/>
                <w:rPrChange w:id="16076" w:author="raye" w:date="2018-08-10T19:27:00Z">
                  <w:rPr>
                    <w:rFonts w:ascii="Calibri" w:eastAsia="宋体" w:hAnsi="Calibri" w:cstheme="minorHAnsi"/>
                    <w:kern w:val="0"/>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166EA968" w14:textId="77777777" w:rsidR="00F7260B" w:rsidRPr="00756F74" w:rsidRDefault="00F7260B">
            <w:pPr>
              <w:widowControl/>
              <w:jc w:val="left"/>
              <w:rPr>
                <w:rStyle w:val="af6"/>
                <w:rFonts w:eastAsia="宋体"/>
                <w:rPrChange w:id="16077" w:author="raye" w:date="2018-08-10T19:27:00Z">
                  <w:rPr>
                    <w:rFonts w:ascii="Calibri" w:eastAsia="宋体" w:hAnsi="Calibri" w:cstheme="minorHAnsi"/>
                    <w:kern w:val="0"/>
                    <w:szCs w:val="21"/>
                  </w:rPr>
                </w:rPrChange>
              </w:rPr>
            </w:pPr>
            <w:r w:rsidRPr="00756F74">
              <w:rPr>
                <w:rStyle w:val="af6"/>
                <w:rFonts w:eastAsia="宋体"/>
                <w:rPrChange w:id="16078" w:author="raye" w:date="2018-08-10T19:27:00Z">
                  <w:rPr>
                    <w:rFonts w:ascii="Calibri" w:eastAsia="宋体" w:hAnsi="Calibri" w:cstheme="minorHAnsi"/>
                    <w:kern w:val="0"/>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E65BEBE" w14:textId="20F34B0E" w:rsidR="00F7260B" w:rsidRPr="00756F74" w:rsidRDefault="008C698C">
            <w:pPr>
              <w:widowControl/>
              <w:jc w:val="left"/>
              <w:rPr>
                <w:rStyle w:val="af6"/>
                <w:rFonts w:eastAsia="宋体"/>
                <w:rPrChange w:id="16079" w:author="raye" w:date="2018-08-10T19:27:00Z">
                  <w:rPr>
                    <w:rFonts w:ascii="Calibri" w:eastAsia="宋体" w:hAnsi="Calibri" w:cstheme="minorHAnsi"/>
                    <w:kern w:val="0"/>
                    <w:szCs w:val="21"/>
                  </w:rPr>
                </w:rPrChange>
              </w:rPr>
            </w:pPr>
            <w:ins w:id="16080" w:author="raye" w:date="2018-08-10T18:57:00Z">
              <w:r w:rsidRPr="00756F74">
                <w:rPr>
                  <w:rStyle w:val="af6"/>
                  <w:rFonts w:eastAsiaTheme="minorEastAsia"/>
                  <w:rPrChange w:id="16081" w:author="raye" w:date="2018-08-10T19:27:00Z">
                    <w:rPr>
                      <w:rStyle w:val="af6"/>
                      <w:rFonts w:eastAsiaTheme="minorEastAsia"/>
                    </w:rPr>
                  </w:rPrChange>
                </w:rPr>
                <w:t>File Management</w:t>
              </w:r>
            </w:ins>
            <w:del w:id="16082" w:author="raye" w:date="2018-08-10T18:57:00Z">
              <w:r w:rsidR="00F7260B" w:rsidRPr="00756F74" w:rsidDel="008C698C">
                <w:rPr>
                  <w:rStyle w:val="af6"/>
                  <w:rFonts w:eastAsia="宋体"/>
                  <w:rPrChange w:id="16083" w:author="raye" w:date="2018-08-10T19:27:00Z">
                    <w:rPr>
                      <w:rFonts w:ascii="Calibri" w:eastAsia="宋体" w:hAnsi="Calibri" w:cstheme="minorHAnsi"/>
                      <w:kern w:val="0"/>
                      <w:szCs w:val="21"/>
                    </w:rPr>
                  </w:rPrChange>
                </w:rPr>
                <w:delText>NA</w:delText>
              </w:r>
            </w:del>
          </w:p>
        </w:tc>
      </w:tr>
      <w:tr w:rsidR="00F7260B" w:rsidRPr="00756F74" w14:paraId="69CC8774"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1218A3" w14:textId="77777777" w:rsidR="00F7260B" w:rsidRPr="00756F74" w:rsidRDefault="00F7260B">
            <w:pPr>
              <w:widowControl/>
              <w:jc w:val="left"/>
              <w:rPr>
                <w:rStyle w:val="af6"/>
                <w:rFonts w:eastAsia="宋体"/>
                <w:rPrChange w:id="16084"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C481F80" w14:textId="77777777" w:rsidR="00F7260B" w:rsidRPr="00756F74" w:rsidRDefault="00F7260B">
            <w:pPr>
              <w:widowControl/>
              <w:jc w:val="left"/>
              <w:rPr>
                <w:rStyle w:val="af6"/>
                <w:rFonts w:eastAsia="宋体"/>
                <w:rPrChange w:id="16085" w:author="raye" w:date="2018-08-10T19:27:00Z">
                  <w:rPr>
                    <w:rFonts w:ascii="Calibri" w:eastAsia="宋体" w:hAnsi="Calibri" w:cstheme="minorHAnsi"/>
                    <w:kern w:val="0"/>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35ED35C3" w14:textId="77777777" w:rsidR="00F7260B" w:rsidRPr="00756F74" w:rsidRDefault="00F7260B">
            <w:pPr>
              <w:widowControl/>
              <w:jc w:val="left"/>
              <w:rPr>
                <w:rStyle w:val="af6"/>
                <w:rFonts w:eastAsia="宋体"/>
                <w:rPrChange w:id="16086" w:author="raye" w:date="2018-08-10T19:27:00Z">
                  <w:rPr>
                    <w:rFonts w:ascii="Calibri" w:eastAsia="宋体" w:hAnsi="Calibri" w:cstheme="minorHAnsi"/>
                    <w:kern w:val="0"/>
                    <w:szCs w:val="21"/>
                  </w:rPr>
                </w:rPrChange>
              </w:rPr>
            </w:pPr>
            <w:r w:rsidRPr="00756F74">
              <w:rPr>
                <w:rStyle w:val="af6"/>
                <w:rFonts w:eastAsia="宋体"/>
                <w:rPrChange w:id="16087" w:author="raye" w:date="2018-08-10T19:27:00Z">
                  <w:rPr>
                    <w:rFonts w:ascii="Calibri" w:eastAsia="宋体" w:hAnsi="Calibri" w:cstheme="minorHAnsi"/>
                    <w:kern w:val="0"/>
                    <w:szCs w:val="21"/>
                  </w:rPr>
                </w:rPrChange>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68343F85" w14:textId="77777777" w:rsidR="00F7260B" w:rsidRPr="00756F74" w:rsidRDefault="00F7260B">
            <w:pPr>
              <w:widowControl/>
              <w:jc w:val="left"/>
              <w:rPr>
                <w:rStyle w:val="af6"/>
                <w:rFonts w:eastAsia="宋体"/>
                <w:rPrChange w:id="16088" w:author="raye" w:date="2018-08-10T19:27:00Z">
                  <w:rPr>
                    <w:rFonts w:ascii="Calibri" w:eastAsia="宋体" w:hAnsi="Calibri" w:cstheme="minorHAnsi"/>
                    <w:kern w:val="0"/>
                    <w:szCs w:val="21"/>
                  </w:rPr>
                </w:rPrChange>
              </w:rPr>
            </w:pPr>
            <w:r w:rsidRPr="00756F74">
              <w:rPr>
                <w:rStyle w:val="af6"/>
                <w:rFonts w:eastAsia="宋体"/>
                <w:rPrChange w:id="16089" w:author="raye" w:date="2018-08-10T19:27:00Z">
                  <w:rPr>
                    <w:rFonts w:ascii="Calibri" w:eastAsia="宋体" w:hAnsi="Calibri" w:cstheme="minorHAnsi"/>
                    <w:kern w:val="0"/>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3775CEAC" w14:textId="77777777" w:rsidR="00F7260B" w:rsidRPr="00756F74" w:rsidRDefault="00F7260B" w:rsidP="00022A05">
            <w:pPr>
              <w:pStyle w:val="a0"/>
              <w:widowControl/>
              <w:numPr>
                <w:ilvl w:val="0"/>
                <w:numId w:val="110"/>
              </w:numPr>
              <w:ind w:firstLineChars="0"/>
              <w:jc w:val="left"/>
              <w:rPr>
                <w:rStyle w:val="af6"/>
                <w:rFonts w:eastAsia="宋体"/>
                <w:rPrChange w:id="16090" w:author="raye" w:date="2018-08-10T19:27:00Z">
                  <w:rPr>
                    <w:rFonts w:ascii="Calibri" w:eastAsia="宋体" w:hAnsi="Calibri" w:cstheme="minorHAnsi"/>
                    <w:kern w:val="0"/>
                    <w:szCs w:val="21"/>
                  </w:rPr>
                </w:rPrChange>
              </w:rPr>
            </w:pPr>
            <w:r w:rsidRPr="00756F74">
              <w:rPr>
                <w:rStyle w:val="af6"/>
                <w:rFonts w:eastAsia="宋体"/>
                <w:rPrChange w:id="16091" w:author="raye" w:date="2018-08-10T19:27:00Z">
                  <w:rPr>
                    <w:rFonts w:ascii="Calibri" w:eastAsia="宋体" w:hAnsi="Calibri" w:cstheme="minorHAnsi"/>
                    <w:kern w:val="0"/>
                    <w:szCs w:val="21"/>
                  </w:rPr>
                </w:rPrChange>
              </w:rPr>
              <w:t>Adding #3</w:t>
            </w:r>
          </w:p>
          <w:p w14:paraId="3D8671E7" w14:textId="77777777" w:rsidR="00F7260B" w:rsidRPr="00756F74" w:rsidRDefault="00F7260B" w:rsidP="00022A05">
            <w:pPr>
              <w:pStyle w:val="a0"/>
              <w:widowControl/>
              <w:numPr>
                <w:ilvl w:val="0"/>
                <w:numId w:val="110"/>
              </w:numPr>
              <w:ind w:firstLineChars="0"/>
              <w:jc w:val="left"/>
              <w:rPr>
                <w:rStyle w:val="af6"/>
                <w:rFonts w:eastAsia="宋体"/>
                <w:rPrChange w:id="16092" w:author="raye" w:date="2018-08-10T19:27:00Z">
                  <w:rPr>
                    <w:rFonts w:ascii="Calibri" w:eastAsia="宋体" w:hAnsi="Calibri" w:cstheme="minorHAnsi"/>
                    <w:kern w:val="0"/>
                    <w:szCs w:val="21"/>
                  </w:rPr>
                </w:rPrChange>
              </w:rPr>
            </w:pPr>
            <w:r w:rsidRPr="00756F74">
              <w:rPr>
                <w:rStyle w:val="af6"/>
                <w:rFonts w:eastAsia="宋体"/>
                <w:rPrChange w:id="16093" w:author="raye" w:date="2018-08-10T19:27:00Z">
                  <w:rPr>
                    <w:rFonts w:ascii="Calibri" w:eastAsia="宋体" w:hAnsi="Calibri" w:cstheme="minorHAnsi"/>
                    <w:kern w:val="0"/>
                    <w:szCs w:val="21"/>
                  </w:rPr>
                </w:rPrChange>
              </w:rPr>
              <w:t>If there’s from with LCD comments, then the status is pending</w:t>
            </w:r>
          </w:p>
        </w:tc>
      </w:tr>
      <w:tr w:rsidR="00F7260B" w:rsidRPr="00756F74" w14:paraId="67F268A0"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75537E" w14:textId="77777777" w:rsidR="00F7260B" w:rsidRPr="00756F74" w:rsidRDefault="00F7260B">
            <w:pPr>
              <w:widowControl/>
              <w:jc w:val="left"/>
              <w:rPr>
                <w:rStyle w:val="af6"/>
                <w:rFonts w:eastAsia="宋体"/>
                <w:rPrChange w:id="16094"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10E742" w14:textId="77777777" w:rsidR="00F7260B" w:rsidRPr="00756F74" w:rsidRDefault="00F7260B">
            <w:pPr>
              <w:widowControl/>
              <w:jc w:val="left"/>
              <w:rPr>
                <w:rStyle w:val="af6"/>
                <w:rFonts w:eastAsia="宋体"/>
                <w:rPrChange w:id="16095"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984AAB1" w14:textId="77777777" w:rsidR="00F7260B" w:rsidRPr="00756F74" w:rsidRDefault="00F7260B">
            <w:pPr>
              <w:widowControl/>
              <w:jc w:val="left"/>
              <w:rPr>
                <w:rStyle w:val="af6"/>
                <w:rFonts w:eastAsia="宋体"/>
                <w:rPrChange w:id="16096" w:author="raye" w:date="2018-08-10T19:27:00Z">
                  <w:rPr>
                    <w:rFonts w:ascii="Calibri" w:eastAsia="宋体" w:hAnsi="Calibri" w:cstheme="minorHAnsi"/>
                    <w:kern w:val="0"/>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6195085D" w14:textId="77777777" w:rsidR="00F7260B" w:rsidRPr="00756F74" w:rsidRDefault="00F7260B">
            <w:pPr>
              <w:widowControl/>
              <w:jc w:val="left"/>
              <w:rPr>
                <w:rStyle w:val="af6"/>
                <w:rFonts w:eastAsia="宋体"/>
                <w:rPrChange w:id="16097" w:author="raye" w:date="2018-08-10T19:27:00Z">
                  <w:rPr>
                    <w:rFonts w:ascii="Calibri" w:eastAsia="宋体" w:hAnsi="Calibri" w:cstheme="minorHAnsi"/>
                    <w:kern w:val="0"/>
                    <w:szCs w:val="21"/>
                  </w:rPr>
                </w:rPrChange>
              </w:rPr>
            </w:pPr>
            <w:r w:rsidRPr="00756F74">
              <w:rPr>
                <w:rStyle w:val="af6"/>
                <w:rFonts w:eastAsia="宋体"/>
                <w:rPrChange w:id="16098" w:author="raye" w:date="2018-08-10T19:27:00Z">
                  <w:rPr>
                    <w:rFonts w:ascii="Calibri" w:eastAsia="宋体" w:hAnsi="Calibri" w:cstheme="minorHAnsi"/>
                    <w:kern w:val="0"/>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tcPr>
          <w:p w14:paraId="2D6EBD3D" w14:textId="77777777" w:rsidR="00F7260B" w:rsidRPr="00756F74" w:rsidRDefault="00F7260B" w:rsidP="00022A05">
            <w:pPr>
              <w:pStyle w:val="a0"/>
              <w:widowControl/>
              <w:numPr>
                <w:ilvl w:val="0"/>
                <w:numId w:val="109"/>
              </w:numPr>
              <w:ind w:firstLineChars="0"/>
              <w:jc w:val="left"/>
              <w:rPr>
                <w:rStyle w:val="af6"/>
                <w:rFonts w:eastAsia="宋体"/>
                <w:rPrChange w:id="16099" w:author="raye" w:date="2018-08-10T19:27:00Z">
                  <w:rPr>
                    <w:rFonts w:ascii="Calibri" w:eastAsia="宋体" w:hAnsi="Calibri" w:cstheme="minorHAnsi"/>
                    <w:kern w:val="0"/>
                    <w:szCs w:val="21"/>
                  </w:rPr>
                </w:rPrChange>
              </w:rPr>
            </w:pPr>
            <w:r w:rsidRPr="00756F74">
              <w:rPr>
                <w:rStyle w:val="af6"/>
                <w:rFonts w:eastAsia="宋体"/>
                <w:rPrChange w:id="16100" w:author="raye" w:date="2018-08-10T19:27:00Z">
                  <w:rPr>
                    <w:rFonts w:ascii="Calibri" w:eastAsia="宋体" w:hAnsi="Calibri" w:cstheme="minorHAnsi"/>
                    <w:kern w:val="0"/>
                    <w:szCs w:val="21"/>
                  </w:rPr>
                </w:rPrChange>
              </w:rPr>
              <w:t>All Forms</w:t>
            </w:r>
          </w:p>
          <w:p w14:paraId="0C5EA4C1" w14:textId="77777777" w:rsidR="00F7260B" w:rsidRPr="00756F74" w:rsidRDefault="00F7260B" w:rsidP="00022A05">
            <w:pPr>
              <w:pStyle w:val="a0"/>
              <w:widowControl/>
              <w:numPr>
                <w:ilvl w:val="0"/>
                <w:numId w:val="109"/>
              </w:numPr>
              <w:ind w:firstLineChars="0"/>
              <w:jc w:val="left"/>
              <w:rPr>
                <w:rStyle w:val="af6"/>
                <w:rFonts w:eastAsia="宋体"/>
                <w:rPrChange w:id="16101" w:author="raye" w:date="2018-08-10T19:27:00Z">
                  <w:rPr>
                    <w:rFonts w:ascii="Calibri" w:eastAsia="宋体" w:hAnsi="Calibri" w:cstheme="minorHAnsi"/>
                    <w:kern w:val="0"/>
                    <w:szCs w:val="21"/>
                  </w:rPr>
                </w:rPrChange>
              </w:rPr>
            </w:pPr>
            <w:r w:rsidRPr="00756F74">
              <w:rPr>
                <w:rStyle w:val="af6"/>
                <w:rFonts w:eastAsia="宋体"/>
                <w:rPrChange w:id="16102" w:author="raye" w:date="2018-08-10T19:27:00Z">
                  <w:rPr>
                    <w:rFonts w:ascii="Calibri" w:eastAsia="宋体" w:hAnsi="Calibri" w:cstheme="minorHAnsi"/>
                    <w:kern w:val="0"/>
                    <w:szCs w:val="21"/>
                  </w:rPr>
                </w:rPrChange>
              </w:rPr>
              <w:t>3#Supplementary Notes</w:t>
            </w:r>
          </w:p>
          <w:p w14:paraId="25E3408E" w14:textId="77777777" w:rsidR="00F7260B" w:rsidRPr="00756F74" w:rsidRDefault="00F7260B" w:rsidP="00022A05">
            <w:pPr>
              <w:pStyle w:val="a0"/>
              <w:widowControl/>
              <w:numPr>
                <w:ilvl w:val="0"/>
                <w:numId w:val="109"/>
              </w:numPr>
              <w:ind w:firstLineChars="0"/>
              <w:jc w:val="left"/>
              <w:rPr>
                <w:rStyle w:val="af6"/>
                <w:rFonts w:eastAsia="宋体"/>
                <w:rPrChange w:id="16103" w:author="raye" w:date="2018-08-10T19:27:00Z">
                  <w:rPr>
                    <w:rFonts w:ascii="Calibri" w:eastAsia="宋体" w:hAnsi="Calibri" w:cstheme="minorHAnsi"/>
                    <w:kern w:val="0"/>
                    <w:szCs w:val="21"/>
                  </w:rPr>
                </w:rPrChange>
              </w:rPr>
            </w:pPr>
            <w:r w:rsidRPr="00756F74">
              <w:rPr>
                <w:rStyle w:val="af6"/>
                <w:rFonts w:eastAsia="宋体"/>
                <w:rPrChange w:id="16104" w:author="raye" w:date="2018-08-10T19:27:00Z">
                  <w:rPr>
                    <w:rFonts w:ascii="Calibri" w:eastAsia="宋体" w:hAnsi="Calibri" w:cstheme="minorHAnsi"/>
                    <w:kern w:val="0"/>
                    <w:szCs w:val="21"/>
                  </w:rPr>
                </w:rPrChange>
              </w:rPr>
              <w:t>Refer to CS</w:t>
            </w:r>
          </w:p>
          <w:p w14:paraId="1A304328" w14:textId="77777777" w:rsidR="00F7260B" w:rsidRPr="00756F74" w:rsidRDefault="00F7260B" w:rsidP="00022A05">
            <w:pPr>
              <w:pStyle w:val="a0"/>
              <w:widowControl/>
              <w:numPr>
                <w:ilvl w:val="0"/>
                <w:numId w:val="109"/>
              </w:numPr>
              <w:ind w:firstLineChars="0"/>
              <w:jc w:val="left"/>
              <w:rPr>
                <w:rStyle w:val="af6"/>
                <w:rFonts w:eastAsia="宋体"/>
                <w:rPrChange w:id="16105" w:author="raye" w:date="2018-08-10T19:27:00Z">
                  <w:rPr>
                    <w:rFonts w:ascii="Calibri" w:eastAsia="宋体" w:hAnsi="Calibri" w:cstheme="minorHAnsi"/>
                    <w:kern w:val="0"/>
                    <w:szCs w:val="21"/>
                  </w:rPr>
                </w:rPrChange>
              </w:rPr>
            </w:pPr>
            <w:r w:rsidRPr="00756F74">
              <w:rPr>
                <w:rStyle w:val="af6"/>
                <w:rFonts w:eastAsia="宋体"/>
                <w:rPrChange w:id="16106" w:author="raye" w:date="2018-08-10T19:27:00Z">
                  <w:rPr>
                    <w:rFonts w:ascii="Calibri" w:eastAsia="宋体" w:hAnsi="Calibri" w:cstheme="minorHAnsi"/>
                    <w:kern w:val="0"/>
                    <w:szCs w:val="21"/>
                  </w:rPr>
                </w:rPrChange>
              </w:rPr>
              <w:t xml:space="preserve">OFAC Results with results written by LCD </w:t>
            </w:r>
          </w:p>
          <w:p w14:paraId="488D1884" w14:textId="77777777" w:rsidR="00F7260B" w:rsidRPr="00756F74" w:rsidRDefault="00F7260B">
            <w:pPr>
              <w:widowControl/>
              <w:jc w:val="left"/>
              <w:rPr>
                <w:rStyle w:val="af6"/>
                <w:rFonts w:eastAsia="宋体"/>
                <w:rPrChange w:id="16107" w:author="raye" w:date="2018-08-10T19:27:00Z">
                  <w:rPr>
                    <w:rFonts w:ascii="Calibri" w:eastAsia="宋体" w:hAnsi="Calibri" w:cstheme="minorHAnsi"/>
                    <w:kern w:val="0"/>
                    <w:szCs w:val="21"/>
                  </w:rPr>
                </w:rPrChange>
              </w:rPr>
            </w:pPr>
          </w:p>
        </w:tc>
      </w:tr>
      <w:tr w:rsidR="00F7260B" w:rsidRPr="00756F74" w14:paraId="57F65BA7"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A4B8CF" w14:textId="77777777" w:rsidR="00F7260B" w:rsidRPr="00756F74" w:rsidRDefault="00F7260B">
            <w:pPr>
              <w:widowControl/>
              <w:jc w:val="left"/>
              <w:rPr>
                <w:rStyle w:val="af6"/>
                <w:rFonts w:eastAsia="宋体"/>
                <w:rPrChange w:id="16108"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F52D29D" w14:textId="77777777" w:rsidR="00F7260B" w:rsidRPr="00756F74" w:rsidRDefault="00F7260B">
            <w:pPr>
              <w:widowControl/>
              <w:jc w:val="left"/>
              <w:rPr>
                <w:rStyle w:val="af6"/>
                <w:rFonts w:eastAsia="宋体"/>
                <w:rPrChange w:id="16109" w:author="raye" w:date="2018-08-10T19:27: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47669CB6" w14:textId="77777777" w:rsidR="00F7260B" w:rsidRPr="00756F74" w:rsidRDefault="00F7260B">
            <w:pPr>
              <w:widowControl/>
              <w:jc w:val="left"/>
              <w:rPr>
                <w:rStyle w:val="af6"/>
                <w:rFonts w:eastAsia="宋体"/>
                <w:rPrChange w:id="16110" w:author="raye" w:date="2018-08-10T19:27:00Z">
                  <w:rPr>
                    <w:rFonts w:ascii="Calibri" w:eastAsia="宋体" w:hAnsi="Calibri" w:cstheme="minorHAnsi"/>
                    <w:kern w:val="0"/>
                    <w:szCs w:val="21"/>
                  </w:rPr>
                </w:rPrChange>
              </w:rPr>
            </w:pPr>
            <w:r w:rsidRPr="00756F74">
              <w:rPr>
                <w:rStyle w:val="af6"/>
                <w:rFonts w:eastAsia="宋体"/>
                <w:rPrChange w:id="16111" w:author="raye" w:date="2018-08-10T19:27:00Z">
                  <w:rPr>
                    <w:rFonts w:ascii="Calibri" w:eastAsia="宋体" w:hAnsi="Calibri" w:cstheme="minorHAnsi"/>
                    <w:kern w:val="0"/>
                    <w:szCs w:val="21"/>
                  </w:rPr>
                </w:rPrChange>
              </w:rPr>
              <w:t>Details&gt;&gt; Checking &amp; Evidence&gt;&gt; Comments</w:t>
            </w:r>
          </w:p>
        </w:tc>
        <w:tc>
          <w:tcPr>
            <w:tcW w:w="1882" w:type="dxa"/>
            <w:tcBorders>
              <w:top w:val="single" w:sz="4" w:space="0" w:color="auto"/>
              <w:left w:val="single" w:sz="4" w:space="0" w:color="auto"/>
              <w:bottom w:val="single" w:sz="4" w:space="0" w:color="auto"/>
              <w:right w:val="single" w:sz="4" w:space="0" w:color="auto"/>
            </w:tcBorders>
            <w:vAlign w:val="center"/>
            <w:hideMark/>
          </w:tcPr>
          <w:p w14:paraId="4696DD7D" w14:textId="77777777" w:rsidR="00F7260B" w:rsidRPr="00756F74" w:rsidRDefault="00F7260B">
            <w:pPr>
              <w:widowControl/>
              <w:jc w:val="left"/>
              <w:rPr>
                <w:rStyle w:val="af6"/>
                <w:rFonts w:eastAsia="宋体"/>
                <w:rPrChange w:id="16112" w:author="raye" w:date="2018-08-10T19:27:00Z">
                  <w:rPr>
                    <w:rFonts w:ascii="Calibri" w:eastAsia="宋体" w:hAnsi="Calibri" w:cstheme="minorHAnsi"/>
                    <w:kern w:val="0"/>
                    <w:szCs w:val="21"/>
                  </w:rPr>
                </w:rPrChange>
              </w:rPr>
            </w:pPr>
            <w:r w:rsidRPr="00756F74">
              <w:rPr>
                <w:rStyle w:val="af6"/>
                <w:rFonts w:eastAsia="宋体"/>
                <w:rPrChange w:id="16113" w:author="raye" w:date="2018-08-10T19:27:00Z">
                  <w:rPr>
                    <w:rFonts w:ascii="Calibri" w:eastAsia="宋体" w:hAnsi="Calibri" w:cstheme="minorHAnsi"/>
                    <w:kern w:val="0"/>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4BBE96A" w14:textId="77777777" w:rsidR="00F7260B" w:rsidRPr="00756F74" w:rsidRDefault="00F7260B">
            <w:pPr>
              <w:widowControl/>
              <w:jc w:val="left"/>
              <w:rPr>
                <w:rStyle w:val="af6"/>
                <w:rFonts w:eastAsia="宋体"/>
                <w:rPrChange w:id="16114" w:author="raye" w:date="2018-08-10T19:27:00Z">
                  <w:rPr>
                    <w:rFonts w:ascii="Calibri" w:eastAsia="宋体" w:hAnsi="Calibri" w:cstheme="minorHAnsi"/>
                    <w:kern w:val="0"/>
                    <w:szCs w:val="21"/>
                  </w:rPr>
                </w:rPrChange>
              </w:rPr>
            </w:pPr>
            <w:r w:rsidRPr="00756F74">
              <w:rPr>
                <w:rStyle w:val="af6"/>
                <w:rFonts w:eastAsia="宋体"/>
                <w:rPrChange w:id="16115" w:author="raye" w:date="2018-08-10T19:27:00Z">
                  <w:rPr>
                    <w:rFonts w:ascii="Calibri" w:eastAsia="宋体" w:hAnsi="Calibri" w:cstheme="minorHAnsi"/>
                    <w:kern w:val="0"/>
                    <w:szCs w:val="21"/>
                  </w:rPr>
                </w:rPrChange>
              </w:rPr>
              <w:t>If any</w:t>
            </w:r>
          </w:p>
        </w:tc>
      </w:tr>
      <w:tr w:rsidR="00F7260B" w:rsidRPr="00756F74" w14:paraId="6711AE11"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26EED6" w14:textId="77777777" w:rsidR="00F7260B" w:rsidRPr="00756F74" w:rsidRDefault="00F7260B">
            <w:pPr>
              <w:widowControl/>
              <w:jc w:val="left"/>
              <w:rPr>
                <w:rStyle w:val="af6"/>
                <w:rFonts w:eastAsia="宋体"/>
                <w:rPrChange w:id="16116"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A5410F" w14:textId="77777777" w:rsidR="00F7260B" w:rsidRPr="00756F74" w:rsidRDefault="00F7260B">
            <w:pPr>
              <w:widowControl/>
              <w:jc w:val="left"/>
              <w:rPr>
                <w:rStyle w:val="af6"/>
                <w:rFonts w:eastAsia="宋体"/>
                <w:rPrChange w:id="16117" w:author="raye" w:date="2018-08-10T19:27: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77BDDAED" w14:textId="77777777" w:rsidR="00F7260B" w:rsidRPr="00756F74" w:rsidRDefault="00F7260B">
            <w:pPr>
              <w:widowControl/>
              <w:jc w:val="left"/>
              <w:rPr>
                <w:rStyle w:val="af6"/>
                <w:rFonts w:eastAsia="宋体"/>
                <w:rPrChange w:id="16118" w:author="raye" w:date="2018-08-10T19:27:00Z">
                  <w:rPr>
                    <w:rFonts w:ascii="Calibri" w:eastAsia="宋体" w:hAnsi="Calibri" w:cstheme="minorHAnsi"/>
                    <w:kern w:val="0"/>
                    <w:szCs w:val="21"/>
                  </w:rPr>
                </w:rPrChange>
              </w:rPr>
            </w:pPr>
            <w:r w:rsidRPr="00756F74">
              <w:rPr>
                <w:rStyle w:val="af6"/>
                <w:rFonts w:eastAsia="宋体"/>
                <w:rPrChange w:id="16119" w:author="raye" w:date="2018-08-10T19:27:00Z">
                  <w:rPr>
                    <w:rFonts w:ascii="Calibri" w:eastAsia="宋体" w:hAnsi="Calibri" w:cstheme="minorHAnsi"/>
                    <w:kern w:val="0"/>
                    <w:szCs w:val="21"/>
                  </w:rPr>
                </w:rPrChange>
              </w:rPr>
              <w:t>Details&gt;&gt; Checking &amp; Evidence&gt;&gt;Alert Sign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4984A750" w14:textId="77777777" w:rsidR="00F7260B" w:rsidRPr="00756F74" w:rsidRDefault="00F7260B">
            <w:pPr>
              <w:widowControl/>
              <w:jc w:val="left"/>
              <w:rPr>
                <w:rStyle w:val="af6"/>
                <w:rFonts w:eastAsia="宋体"/>
                <w:rPrChange w:id="16120" w:author="raye" w:date="2018-08-10T19:27:00Z">
                  <w:rPr>
                    <w:rFonts w:ascii="Calibri" w:eastAsia="宋体" w:hAnsi="Calibri" w:cstheme="minorHAnsi"/>
                    <w:kern w:val="0"/>
                    <w:szCs w:val="21"/>
                  </w:rPr>
                </w:rPrChange>
              </w:rPr>
            </w:pPr>
            <w:r w:rsidRPr="00756F74">
              <w:rPr>
                <w:rStyle w:val="af6"/>
                <w:rFonts w:eastAsia="宋体"/>
                <w:rPrChange w:id="16121" w:author="raye" w:date="2018-08-10T19:27:00Z">
                  <w:rPr>
                    <w:rFonts w:ascii="Calibri" w:eastAsia="宋体" w:hAnsi="Calibri" w:cstheme="minorHAnsi"/>
                    <w:kern w:val="0"/>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1139397" w14:textId="77777777" w:rsidR="00F7260B" w:rsidRPr="00756F74" w:rsidRDefault="00F7260B">
            <w:pPr>
              <w:widowControl/>
              <w:jc w:val="left"/>
              <w:rPr>
                <w:rStyle w:val="af6"/>
                <w:rFonts w:eastAsia="宋体"/>
                <w:rPrChange w:id="16122" w:author="raye" w:date="2018-08-10T19:27:00Z">
                  <w:rPr>
                    <w:rFonts w:ascii="Calibri" w:eastAsia="宋体" w:hAnsi="Calibri" w:cstheme="minorHAnsi"/>
                    <w:kern w:val="0"/>
                    <w:szCs w:val="21"/>
                  </w:rPr>
                </w:rPrChange>
              </w:rPr>
            </w:pPr>
            <w:r w:rsidRPr="00756F74">
              <w:rPr>
                <w:rStyle w:val="af6"/>
                <w:rFonts w:eastAsia="宋体"/>
                <w:rPrChange w:id="16123" w:author="raye" w:date="2018-08-10T19:27:00Z">
                  <w:rPr>
                    <w:rFonts w:ascii="Calibri" w:eastAsia="宋体" w:hAnsi="Calibri" w:cstheme="minorHAnsi"/>
                    <w:kern w:val="0"/>
                    <w:szCs w:val="21"/>
                  </w:rPr>
                </w:rPrChange>
              </w:rPr>
              <w:t xml:space="preserve">Yes </w:t>
            </w:r>
          </w:p>
        </w:tc>
      </w:tr>
      <w:tr w:rsidR="00F7260B" w:rsidRPr="00756F74" w14:paraId="6DFB33AC"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4FB472" w14:textId="77777777" w:rsidR="00F7260B" w:rsidRPr="00756F74" w:rsidRDefault="00F7260B">
            <w:pPr>
              <w:widowControl/>
              <w:jc w:val="left"/>
              <w:rPr>
                <w:rStyle w:val="af6"/>
                <w:rFonts w:eastAsia="宋体"/>
                <w:rPrChange w:id="16124"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8CA386F" w14:textId="77777777" w:rsidR="00F7260B" w:rsidRPr="00756F74" w:rsidRDefault="00F7260B">
            <w:pPr>
              <w:widowControl/>
              <w:jc w:val="left"/>
              <w:rPr>
                <w:rStyle w:val="af6"/>
                <w:rFonts w:eastAsia="宋体"/>
                <w:rPrChange w:id="16125" w:author="raye" w:date="2018-08-10T19:27: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50E3A495" w14:textId="77777777" w:rsidR="00F7260B" w:rsidRPr="00756F74" w:rsidRDefault="00F7260B">
            <w:pPr>
              <w:widowControl/>
              <w:jc w:val="left"/>
              <w:rPr>
                <w:rStyle w:val="af6"/>
                <w:rFonts w:eastAsia="宋体"/>
                <w:rPrChange w:id="16126" w:author="raye" w:date="2018-08-10T19:27:00Z">
                  <w:rPr>
                    <w:rFonts w:ascii="Calibri" w:eastAsia="宋体" w:hAnsi="Calibri" w:cstheme="minorHAnsi"/>
                    <w:kern w:val="0"/>
                    <w:szCs w:val="21"/>
                  </w:rPr>
                </w:rPrChange>
              </w:rPr>
            </w:pPr>
            <w:r w:rsidRPr="00756F74">
              <w:rPr>
                <w:rStyle w:val="af6"/>
                <w:rFonts w:eastAsia="宋体"/>
                <w:rPrChange w:id="16127" w:author="raye" w:date="2018-08-10T19:27:00Z">
                  <w:rPr>
                    <w:rFonts w:ascii="Calibri" w:eastAsia="宋体" w:hAnsi="Calibri" w:cstheme="minorHAnsi"/>
                    <w:kern w:val="0"/>
                    <w:szCs w:val="21"/>
                  </w:rPr>
                </w:rPrChange>
              </w:rPr>
              <w:t>Under Compliance Analyst Review</w:t>
            </w:r>
          </w:p>
        </w:tc>
        <w:tc>
          <w:tcPr>
            <w:tcW w:w="1882" w:type="dxa"/>
            <w:tcBorders>
              <w:top w:val="single" w:sz="4" w:space="0" w:color="auto"/>
              <w:left w:val="single" w:sz="4" w:space="0" w:color="auto"/>
              <w:bottom w:val="single" w:sz="4" w:space="0" w:color="auto"/>
              <w:right w:val="single" w:sz="4" w:space="0" w:color="auto"/>
            </w:tcBorders>
            <w:vAlign w:val="center"/>
            <w:hideMark/>
          </w:tcPr>
          <w:p w14:paraId="482DD30D" w14:textId="77777777" w:rsidR="00F7260B" w:rsidRPr="00756F74" w:rsidRDefault="00F7260B">
            <w:pPr>
              <w:widowControl/>
              <w:jc w:val="left"/>
              <w:rPr>
                <w:rStyle w:val="af6"/>
                <w:rFonts w:eastAsia="宋体"/>
                <w:rPrChange w:id="16128" w:author="raye" w:date="2018-08-10T19:27:00Z">
                  <w:rPr>
                    <w:rFonts w:ascii="Calibri" w:eastAsia="宋体" w:hAnsi="Calibri" w:cstheme="minorHAnsi"/>
                    <w:kern w:val="0"/>
                    <w:szCs w:val="21"/>
                  </w:rPr>
                </w:rPrChange>
              </w:rPr>
            </w:pPr>
            <w:r w:rsidRPr="00756F74">
              <w:rPr>
                <w:rStyle w:val="af6"/>
                <w:rFonts w:eastAsia="宋体"/>
                <w:rPrChange w:id="16129" w:author="raye" w:date="2018-08-10T19:27:00Z">
                  <w:rPr>
                    <w:rFonts w:ascii="Calibri" w:eastAsia="宋体" w:hAnsi="Calibri" w:cstheme="minorHAnsi"/>
                    <w:kern w:val="0"/>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1067B48" w14:textId="77777777" w:rsidR="00F7260B" w:rsidRPr="00756F74" w:rsidRDefault="00F7260B" w:rsidP="00022A05">
            <w:pPr>
              <w:pStyle w:val="a0"/>
              <w:widowControl/>
              <w:numPr>
                <w:ilvl w:val="0"/>
                <w:numId w:val="107"/>
              </w:numPr>
              <w:ind w:firstLineChars="0"/>
              <w:jc w:val="left"/>
              <w:rPr>
                <w:rStyle w:val="af6"/>
                <w:rFonts w:eastAsia="宋体"/>
                <w:rPrChange w:id="16130" w:author="raye" w:date="2018-08-10T19:27:00Z">
                  <w:rPr>
                    <w:rFonts w:ascii="Calibri" w:eastAsia="宋体" w:hAnsi="Calibri" w:cstheme="minorHAnsi"/>
                    <w:kern w:val="0"/>
                    <w:szCs w:val="21"/>
                  </w:rPr>
                </w:rPrChange>
              </w:rPr>
            </w:pPr>
            <w:r w:rsidRPr="00756F74">
              <w:rPr>
                <w:rStyle w:val="af6"/>
                <w:rFonts w:eastAsia="宋体"/>
                <w:rPrChange w:id="16131" w:author="raye" w:date="2018-08-10T19:27:00Z">
                  <w:rPr>
                    <w:rFonts w:ascii="Calibri" w:eastAsia="宋体" w:hAnsi="Calibri" w:cstheme="minorHAnsi"/>
                    <w:kern w:val="0"/>
                    <w:szCs w:val="21"/>
                  </w:rPr>
                </w:rPrChange>
              </w:rPr>
              <w:t>Evidence Management (Editable)</w:t>
            </w:r>
          </w:p>
          <w:p w14:paraId="10B43FAB" w14:textId="77777777" w:rsidR="00F7260B" w:rsidRPr="00756F74" w:rsidRDefault="00F7260B" w:rsidP="00022A05">
            <w:pPr>
              <w:pStyle w:val="a0"/>
              <w:widowControl/>
              <w:numPr>
                <w:ilvl w:val="0"/>
                <w:numId w:val="107"/>
              </w:numPr>
              <w:ind w:firstLineChars="0"/>
              <w:jc w:val="left"/>
              <w:rPr>
                <w:rStyle w:val="af6"/>
                <w:rFonts w:eastAsia="宋体"/>
                <w:rPrChange w:id="16132" w:author="raye" w:date="2018-08-10T19:27:00Z">
                  <w:rPr>
                    <w:rFonts w:ascii="Calibri" w:eastAsia="宋体" w:hAnsi="Calibri" w:cstheme="minorHAnsi"/>
                    <w:kern w:val="0"/>
                    <w:szCs w:val="21"/>
                  </w:rPr>
                </w:rPrChange>
              </w:rPr>
            </w:pPr>
            <w:r w:rsidRPr="00756F74">
              <w:rPr>
                <w:rStyle w:val="af6"/>
                <w:rFonts w:eastAsia="宋体"/>
                <w:rPrChange w:id="16133" w:author="raye" w:date="2018-08-10T19:27:00Z">
                  <w:rPr>
                    <w:rFonts w:ascii="Calibri" w:eastAsia="宋体" w:hAnsi="Calibri" w:cstheme="minorHAnsi"/>
                    <w:kern w:val="0"/>
                    <w:szCs w:val="21"/>
                  </w:rPr>
                </w:rPrChange>
              </w:rPr>
              <w:t>Check (Editable)</w:t>
            </w:r>
          </w:p>
        </w:tc>
      </w:tr>
      <w:tr w:rsidR="00F7260B" w:rsidRPr="00756F74" w14:paraId="15AC3E89"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58FA424C" w14:textId="77777777" w:rsidR="00F7260B" w:rsidRPr="00756F74" w:rsidRDefault="00F7260B">
            <w:pPr>
              <w:widowControl/>
              <w:jc w:val="left"/>
              <w:rPr>
                <w:rStyle w:val="af6"/>
                <w:rFonts w:eastAsia="宋体"/>
                <w:rPrChange w:id="16134" w:author="raye" w:date="2018-08-10T19:27:00Z">
                  <w:rPr>
                    <w:rFonts w:ascii="Calibri" w:eastAsia="宋体" w:hAnsi="Calibri" w:cstheme="minorHAnsi"/>
                    <w:kern w:val="0"/>
                    <w:szCs w:val="21"/>
                  </w:rPr>
                </w:rPrChange>
              </w:rPr>
            </w:pPr>
            <w:r w:rsidRPr="00756F74">
              <w:rPr>
                <w:rStyle w:val="af6"/>
                <w:rFonts w:eastAsia="宋体"/>
                <w:rPrChange w:id="16135" w:author="raye" w:date="2018-08-10T19:27:00Z">
                  <w:rPr>
                    <w:rFonts w:ascii="Calibri" w:eastAsia="宋体" w:hAnsi="Calibri" w:cstheme="minorHAnsi"/>
                    <w:kern w:val="0"/>
                    <w:szCs w:val="21"/>
                  </w:rPr>
                </w:rPrChange>
              </w:rPr>
              <w:t>14B</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13CE3E58" w14:textId="77777777" w:rsidR="00F7260B" w:rsidRPr="00756F74" w:rsidRDefault="00F7260B">
            <w:pPr>
              <w:widowControl/>
              <w:jc w:val="left"/>
              <w:rPr>
                <w:rStyle w:val="af6"/>
                <w:rFonts w:eastAsia="宋体"/>
                <w:rPrChange w:id="16136" w:author="raye" w:date="2018-08-10T19:27:00Z">
                  <w:rPr>
                    <w:rFonts w:ascii="Calibri" w:eastAsia="宋体" w:hAnsi="Calibri" w:cstheme="minorHAnsi"/>
                    <w:kern w:val="0"/>
                    <w:szCs w:val="21"/>
                  </w:rPr>
                </w:rPrChange>
              </w:rPr>
            </w:pPr>
            <w:r w:rsidRPr="00756F74">
              <w:rPr>
                <w:rStyle w:val="af6"/>
                <w:rFonts w:eastAsia="宋体"/>
                <w:rPrChange w:id="16137" w:author="raye" w:date="2018-08-10T19:27:00Z">
                  <w:rPr>
                    <w:rFonts w:ascii="Calibri" w:eastAsia="宋体" w:hAnsi="Calibri" w:cstheme="minorHAnsi"/>
                    <w:kern w:val="0"/>
                    <w:szCs w:val="21"/>
                  </w:rPr>
                </w:rPrChange>
              </w:rPr>
              <w:br/>
              <w:t>After finishing #3 and refer to CS</w:t>
            </w:r>
          </w:p>
        </w:tc>
        <w:tc>
          <w:tcPr>
            <w:tcW w:w="1908" w:type="dxa"/>
            <w:tcBorders>
              <w:top w:val="single" w:sz="4" w:space="0" w:color="auto"/>
              <w:left w:val="single" w:sz="4" w:space="0" w:color="auto"/>
              <w:bottom w:val="single" w:sz="4" w:space="0" w:color="auto"/>
              <w:right w:val="single" w:sz="4" w:space="0" w:color="auto"/>
            </w:tcBorders>
            <w:hideMark/>
          </w:tcPr>
          <w:p w14:paraId="6A3A7C8D" w14:textId="77777777" w:rsidR="00F7260B" w:rsidRPr="00756F74" w:rsidRDefault="00F7260B">
            <w:pPr>
              <w:widowControl/>
              <w:jc w:val="left"/>
              <w:rPr>
                <w:rStyle w:val="af6"/>
                <w:rFonts w:eastAsia="宋体"/>
                <w:rPrChange w:id="16138" w:author="raye" w:date="2018-08-10T19:27:00Z">
                  <w:rPr>
                    <w:rFonts w:ascii="Calibri" w:eastAsia="宋体" w:hAnsi="Calibri" w:cstheme="minorHAnsi"/>
                    <w:kern w:val="0"/>
                    <w:szCs w:val="21"/>
                  </w:rPr>
                </w:rPrChange>
              </w:rPr>
            </w:pPr>
            <w:r w:rsidRPr="00756F74">
              <w:rPr>
                <w:rStyle w:val="af6"/>
                <w:rFonts w:eastAsia="宋体"/>
                <w:rPrChange w:id="16139" w:author="raye" w:date="2018-08-10T19:27:00Z">
                  <w:rPr>
                    <w:rFonts w:ascii="Calibri" w:eastAsia="宋体" w:hAnsi="Calibri" w:cstheme="minorHAnsi"/>
                    <w:kern w:val="0"/>
                    <w:szCs w:val="21"/>
                  </w:rPr>
                </w:rPrChange>
              </w:rPr>
              <w:t>Pending List</w:t>
            </w:r>
          </w:p>
        </w:tc>
        <w:tc>
          <w:tcPr>
            <w:tcW w:w="1882" w:type="dxa"/>
            <w:tcBorders>
              <w:top w:val="single" w:sz="4" w:space="0" w:color="auto"/>
              <w:left w:val="single" w:sz="4" w:space="0" w:color="auto"/>
              <w:bottom w:val="single" w:sz="4" w:space="0" w:color="auto"/>
              <w:right w:val="single" w:sz="4" w:space="0" w:color="auto"/>
            </w:tcBorders>
            <w:vAlign w:val="center"/>
            <w:hideMark/>
          </w:tcPr>
          <w:p w14:paraId="60C90B1B" w14:textId="77777777" w:rsidR="00F7260B" w:rsidRPr="00756F74" w:rsidRDefault="00F7260B">
            <w:pPr>
              <w:widowControl/>
              <w:jc w:val="left"/>
              <w:rPr>
                <w:rStyle w:val="af6"/>
                <w:rFonts w:eastAsia="宋体"/>
                <w:rPrChange w:id="16140" w:author="raye" w:date="2018-08-10T19:27:00Z">
                  <w:rPr>
                    <w:rFonts w:ascii="Calibri" w:eastAsia="宋体" w:hAnsi="Calibri" w:cstheme="minorHAnsi"/>
                    <w:kern w:val="0"/>
                    <w:szCs w:val="21"/>
                  </w:rPr>
                </w:rPrChange>
              </w:rPr>
            </w:pPr>
            <w:r w:rsidRPr="00756F74">
              <w:rPr>
                <w:rStyle w:val="af6"/>
                <w:rFonts w:eastAsia="宋体"/>
                <w:rPrChange w:id="16141" w:author="raye" w:date="2018-08-10T19:27:00Z">
                  <w:rPr>
                    <w:rFonts w:ascii="Calibri" w:eastAsia="宋体" w:hAnsi="Calibri" w:cstheme="minorHAnsi"/>
                    <w:kern w:val="0"/>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1BBBFB81" w14:textId="77777777" w:rsidR="00F7260B" w:rsidRPr="00756F74" w:rsidRDefault="00F7260B">
            <w:pPr>
              <w:widowControl/>
              <w:jc w:val="left"/>
              <w:rPr>
                <w:rStyle w:val="af6"/>
                <w:rFonts w:eastAsia="宋体"/>
                <w:rPrChange w:id="16142" w:author="raye" w:date="2018-08-10T19:27:00Z">
                  <w:rPr>
                    <w:rFonts w:ascii="Calibri" w:eastAsia="宋体" w:hAnsi="Calibri" w:cstheme="minorHAnsi"/>
                    <w:kern w:val="0"/>
                    <w:szCs w:val="21"/>
                  </w:rPr>
                </w:rPrChange>
              </w:rPr>
            </w:pPr>
            <w:r w:rsidRPr="00756F74">
              <w:rPr>
                <w:rStyle w:val="af6"/>
                <w:rFonts w:eastAsia="宋体"/>
                <w:rPrChange w:id="16143" w:author="raye" w:date="2018-08-10T19:27:00Z">
                  <w:rPr>
                    <w:rFonts w:ascii="Calibri" w:eastAsia="宋体" w:hAnsi="Calibri" w:cstheme="minorHAnsi"/>
                    <w:kern w:val="0"/>
                    <w:szCs w:val="21"/>
                  </w:rPr>
                </w:rPrChange>
              </w:rPr>
              <w:t>Details</w:t>
            </w:r>
          </w:p>
        </w:tc>
      </w:tr>
      <w:tr w:rsidR="00F7260B" w:rsidRPr="00756F74" w14:paraId="72962E91"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E7C9DE" w14:textId="77777777" w:rsidR="00F7260B" w:rsidRPr="00756F74" w:rsidRDefault="00F7260B">
            <w:pPr>
              <w:widowControl/>
              <w:jc w:val="left"/>
              <w:rPr>
                <w:rStyle w:val="af6"/>
                <w:rFonts w:eastAsia="宋体"/>
                <w:rPrChange w:id="16144"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637F0AF" w14:textId="77777777" w:rsidR="00F7260B" w:rsidRPr="00756F74" w:rsidRDefault="00F7260B">
            <w:pPr>
              <w:widowControl/>
              <w:jc w:val="left"/>
              <w:rPr>
                <w:rStyle w:val="af6"/>
                <w:rFonts w:eastAsia="宋体"/>
                <w:rPrChange w:id="16145" w:author="raye" w:date="2018-08-10T19:27:00Z">
                  <w:rPr>
                    <w:rFonts w:ascii="Calibri" w:eastAsia="宋体" w:hAnsi="Calibri" w:cstheme="minorHAnsi"/>
                    <w:kern w:val="0"/>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3B195BC4" w14:textId="77777777" w:rsidR="00F7260B" w:rsidRPr="00756F74" w:rsidRDefault="00F7260B">
            <w:pPr>
              <w:widowControl/>
              <w:jc w:val="left"/>
              <w:rPr>
                <w:rStyle w:val="af6"/>
                <w:rFonts w:eastAsia="宋体"/>
                <w:rPrChange w:id="16146" w:author="raye" w:date="2018-08-10T19:27:00Z">
                  <w:rPr>
                    <w:rFonts w:ascii="Calibri" w:eastAsia="宋体" w:hAnsi="Calibri" w:cstheme="minorHAnsi"/>
                    <w:kern w:val="0"/>
                    <w:szCs w:val="21"/>
                  </w:rPr>
                </w:rPrChange>
              </w:rPr>
            </w:pPr>
            <w:r w:rsidRPr="00756F74">
              <w:rPr>
                <w:rStyle w:val="af6"/>
                <w:rFonts w:eastAsia="宋体"/>
                <w:rPrChange w:id="16147" w:author="raye" w:date="2018-08-10T19:27:00Z">
                  <w:rPr>
                    <w:rFonts w:ascii="Calibri" w:eastAsia="宋体" w:hAnsi="Calibri" w:cstheme="minorHAnsi"/>
                    <w:kern w:val="0"/>
                    <w:szCs w:val="21"/>
                  </w:rPr>
                </w:rPrChange>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56E24126" w14:textId="77777777" w:rsidR="00F7260B" w:rsidRPr="00756F74" w:rsidRDefault="00F7260B">
            <w:pPr>
              <w:widowControl/>
              <w:jc w:val="left"/>
              <w:rPr>
                <w:rStyle w:val="af6"/>
                <w:rFonts w:eastAsia="宋体"/>
                <w:rPrChange w:id="16148" w:author="raye" w:date="2018-08-10T19:27:00Z">
                  <w:rPr>
                    <w:rFonts w:ascii="Calibri" w:eastAsia="宋体" w:hAnsi="Calibri" w:cstheme="minorHAnsi"/>
                    <w:kern w:val="0"/>
                    <w:szCs w:val="21"/>
                  </w:rPr>
                </w:rPrChange>
              </w:rPr>
            </w:pPr>
            <w:r w:rsidRPr="00756F74">
              <w:rPr>
                <w:rStyle w:val="af6"/>
                <w:rFonts w:eastAsia="宋体"/>
                <w:rPrChange w:id="16149" w:author="raye" w:date="2018-08-10T19:27:00Z">
                  <w:rPr>
                    <w:rFonts w:ascii="Calibri" w:eastAsia="宋体" w:hAnsi="Calibri" w:cstheme="minorHAnsi"/>
                    <w:kern w:val="0"/>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40EA2B91" w14:textId="77777777" w:rsidR="00F7260B" w:rsidRPr="00756F74" w:rsidRDefault="00F726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af6"/>
                <w:rFonts w:eastAsia="宋体"/>
                <w:rPrChange w:id="16150" w:author="raye" w:date="2018-08-10T19:27:00Z">
                  <w:rPr>
                    <w:rFonts w:ascii="Calibri" w:eastAsia="宋体" w:hAnsi="Calibri" w:cstheme="minorHAnsi"/>
                    <w:kern w:val="0"/>
                    <w:szCs w:val="21"/>
                  </w:rPr>
                </w:rPrChange>
              </w:rPr>
            </w:pPr>
            <w:r w:rsidRPr="00756F74">
              <w:rPr>
                <w:rStyle w:val="af6"/>
                <w:rFonts w:eastAsia="宋体"/>
                <w:rPrChange w:id="16151" w:author="raye" w:date="2018-08-10T19:27:00Z">
                  <w:rPr>
                    <w:rFonts w:ascii="Calibri" w:eastAsia="宋体" w:hAnsi="Calibri" w:cstheme="minorHAnsi"/>
                    <w:kern w:val="0"/>
                    <w:szCs w:val="21"/>
                  </w:rPr>
                </w:rPrChange>
              </w:rPr>
              <w:t>No longer allowed to modify</w:t>
            </w:r>
          </w:p>
        </w:tc>
      </w:tr>
      <w:tr w:rsidR="00F7260B" w:rsidRPr="00756F74" w14:paraId="1E93C5F2"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85692A" w14:textId="77777777" w:rsidR="00F7260B" w:rsidRPr="00756F74" w:rsidRDefault="00F7260B">
            <w:pPr>
              <w:widowControl/>
              <w:jc w:val="left"/>
              <w:rPr>
                <w:rStyle w:val="af6"/>
                <w:rFonts w:eastAsia="宋体"/>
                <w:rPrChange w:id="16152"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2026BB" w14:textId="77777777" w:rsidR="00F7260B" w:rsidRPr="00756F74" w:rsidRDefault="00F7260B">
            <w:pPr>
              <w:widowControl/>
              <w:jc w:val="left"/>
              <w:rPr>
                <w:rStyle w:val="af6"/>
                <w:rFonts w:eastAsia="宋体"/>
                <w:rPrChange w:id="16153"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77AAFCC" w14:textId="77777777" w:rsidR="00F7260B" w:rsidRPr="00756F74" w:rsidRDefault="00F7260B">
            <w:pPr>
              <w:widowControl/>
              <w:jc w:val="left"/>
              <w:rPr>
                <w:rStyle w:val="af6"/>
                <w:rFonts w:eastAsia="宋体"/>
                <w:rPrChange w:id="16154" w:author="raye" w:date="2018-08-10T19:27:00Z">
                  <w:rPr>
                    <w:rFonts w:ascii="Calibri" w:eastAsia="宋体" w:hAnsi="Calibri" w:cstheme="minorHAnsi"/>
                    <w:kern w:val="0"/>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78B6F31B" w14:textId="77777777" w:rsidR="00F7260B" w:rsidRPr="00756F74" w:rsidRDefault="00F7260B">
            <w:pPr>
              <w:widowControl/>
              <w:jc w:val="left"/>
              <w:rPr>
                <w:rStyle w:val="af6"/>
                <w:rFonts w:eastAsia="宋体"/>
                <w:rPrChange w:id="16155" w:author="raye" w:date="2018-08-10T19:27:00Z">
                  <w:rPr>
                    <w:rFonts w:ascii="Calibri" w:eastAsia="宋体" w:hAnsi="Calibri" w:cstheme="minorHAnsi"/>
                    <w:kern w:val="0"/>
                    <w:szCs w:val="21"/>
                  </w:rPr>
                </w:rPrChange>
              </w:rPr>
            </w:pPr>
            <w:r w:rsidRPr="00756F74">
              <w:rPr>
                <w:rStyle w:val="af6"/>
                <w:rFonts w:eastAsia="宋体"/>
                <w:rPrChange w:id="16156" w:author="raye" w:date="2018-08-10T19:27:00Z">
                  <w:rPr>
                    <w:rFonts w:ascii="Calibri" w:eastAsia="宋体" w:hAnsi="Calibri" w:cstheme="minorHAnsi"/>
                    <w:kern w:val="0"/>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1D995663" w14:textId="77777777" w:rsidR="00F7260B" w:rsidRPr="00756F74" w:rsidRDefault="00F7260B" w:rsidP="00022A05">
            <w:pPr>
              <w:pStyle w:val="a0"/>
              <w:widowControl/>
              <w:numPr>
                <w:ilvl w:val="0"/>
                <w:numId w:val="109"/>
              </w:numPr>
              <w:ind w:firstLineChars="0"/>
              <w:jc w:val="left"/>
              <w:rPr>
                <w:rStyle w:val="af6"/>
                <w:rFonts w:eastAsia="宋体"/>
                <w:rPrChange w:id="16157" w:author="raye" w:date="2018-08-10T19:27:00Z">
                  <w:rPr>
                    <w:rFonts w:ascii="Calibri" w:eastAsia="宋体" w:hAnsi="Calibri" w:cstheme="minorHAnsi"/>
                    <w:kern w:val="0"/>
                    <w:szCs w:val="21"/>
                  </w:rPr>
                </w:rPrChange>
              </w:rPr>
            </w:pPr>
            <w:r w:rsidRPr="00756F74">
              <w:rPr>
                <w:rStyle w:val="af6"/>
                <w:rFonts w:eastAsia="宋体"/>
                <w:rPrChange w:id="16158" w:author="raye" w:date="2018-08-10T19:27:00Z">
                  <w:rPr>
                    <w:rFonts w:ascii="Calibri" w:eastAsia="宋体" w:hAnsi="Calibri" w:cstheme="minorHAnsi"/>
                    <w:kern w:val="0"/>
                    <w:szCs w:val="21"/>
                  </w:rPr>
                </w:rPrChange>
              </w:rPr>
              <w:t>All Forms</w:t>
            </w:r>
          </w:p>
        </w:tc>
      </w:tr>
      <w:tr w:rsidR="00F7260B" w:rsidRPr="00756F74" w14:paraId="46634F31"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1D8E50" w14:textId="77777777" w:rsidR="00F7260B" w:rsidRPr="00756F74" w:rsidRDefault="00F7260B">
            <w:pPr>
              <w:widowControl/>
              <w:jc w:val="left"/>
              <w:rPr>
                <w:rStyle w:val="af6"/>
                <w:rFonts w:eastAsia="宋体"/>
                <w:rPrChange w:id="16159"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6E94BC8" w14:textId="77777777" w:rsidR="00F7260B" w:rsidRPr="00756F74" w:rsidRDefault="00F7260B">
            <w:pPr>
              <w:widowControl/>
              <w:jc w:val="left"/>
              <w:rPr>
                <w:rStyle w:val="af6"/>
                <w:rFonts w:eastAsia="宋体"/>
                <w:rPrChange w:id="16160" w:author="raye" w:date="2018-08-10T19:27: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4F0D24C0" w14:textId="77777777" w:rsidR="00F7260B" w:rsidRPr="00756F74" w:rsidRDefault="00F7260B">
            <w:pPr>
              <w:widowControl/>
              <w:jc w:val="left"/>
              <w:rPr>
                <w:rStyle w:val="af6"/>
                <w:rFonts w:eastAsia="宋体"/>
                <w:rPrChange w:id="16161" w:author="raye" w:date="2018-08-10T19:27:00Z">
                  <w:rPr>
                    <w:rFonts w:ascii="Calibri" w:eastAsia="宋体" w:hAnsi="Calibri" w:cstheme="minorHAnsi"/>
                    <w:kern w:val="0"/>
                    <w:szCs w:val="21"/>
                  </w:rPr>
                </w:rPrChange>
              </w:rPr>
            </w:pPr>
            <w:r w:rsidRPr="00756F74">
              <w:rPr>
                <w:rStyle w:val="af6"/>
                <w:rFonts w:eastAsia="宋体"/>
                <w:rPrChange w:id="16162" w:author="raye" w:date="2018-08-10T19:27:00Z">
                  <w:rPr>
                    <w:rFonts w:ascii="Calibri" w:eastAsia="宋体" w:hAnsi="Calibri" w:cstheme="minorHAnsi"/>
                    <w:kern w:val="0"/>
                    <w:szCs w:val="21"/>
                  </w:rPr>
                </w:rPrChange>
              </w:rPr>
              <w:t>Details&gt;&gt; Checking &amp; Evidence&gt;&gt; Comments</w:t>
            </w:r>
          </w:p>
        </w:tc>
        <w:tc>
          <w:tcPr>
            <w:tcW w:w="1882" w:type="dxa"/>
            <w:tcBorders>
              <w:top w:val="single" w:sz="4" w:space="0" w:color="auto"/>
              <w:left w:val="single" w:sz="4" w:space="0" w:color="auto"/>
              <w:bottom w:val="single" w:sz="4" w:space="0" w:color="auto"/>
              <w:right w:val="single" w:sz="4" w:space="0" w:color="auto"/>
            </w:tcBorders>
            <w:vAlign w:val="center"/>
            <w:hideMark/>
          </w:tcPr>
          <w:p w14:paraId="4647C592" w14:textId="77777777" w:rsidR="00F7260B" w:rsidRPr="00756F74" w:rsidRDefault="00F7260B">
            <w:pPr>
              <w:widowControl/>
              <w:jc w:val="left"/>
              <w:rPr>
                <w:rStyle w:val="af6"/>
                <w:rFonts w:eastAsia="宋体"/>
                <w:rPrChange w:id="16163" w:author="raye" w:date="2018-08-10T19:27:00Z">
                  <w:rPr>
                    <w:rFonts w:ascii="Calibri" w:eastAsia="宋体" w:hAnsi="Calibri" w:cstheme="minorHAnsi"/>
                    <w:kern w:val="0"/>
                    <w:szCs w:val="21"/>
                  </w:rPr>
                </w:rPrChange>
              </w:rPr>
            </w:pPr>
            <w:r w:rsidRPr="00756F74">
              <w:rPr>
                <w:rStyle w:val="af6"/>
                <w:rFonts w:eastAsia="宋体"/>
                <w:rPrChange w:id="16164" w:author="raye" w:date="2018-08-10T19:27:00Z">
                  <w:rPr>
                    <w:rFonts w:ascii="Calibri" w:eastAsia="宋体" w:hAnsi="Calibri" w:cstheme="minorHAnsi"/>
                    <w:kern w:val="0"/>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4A735A7D" w14:textId="77777777" w:rsidR="00F7260B" w:rsidRPr="00756F74" w:rsidRDefault="00F7260B">
            <w:pPr>
              <w:widowControl/>
              <w:jc w:val="left"/>
              <w:rPr>
                <w:rStyle w:val="af6"/>
                <w:rFonts w:eastAsia="宋体"/>
                <w:rPrChange w:id="16165" w:author="raye" w:date="2018-08-10T19:27:00Z">
                  <w:rPr>
                    <w:rFonts w:ascii="Calibri" w:eastAsia="宋体" w:hAnsi="Calibri" w:cstheme="minorHAnsi"/>
                    <w:kern w:val="0"/>
                    <w:szCs w:val="21"/>
                  </w:rPr>
                </w:rPrChange>
              </w:rPr>
            </w:pPr>
            <w:r w:rsidRPr="00756F74">
              <w:rPr>
                <w:rStyle w:val="af6"/>
                <w:rFonts w:eastAsia="宋体"/>
                <w:rPrChange w:id="16166" w:author="raye" w:date="2018-08-10T19:27:00Z">
                  <w:rPr>
                    <w:rFonts w:ascii="Calibri" w:eastAsia="宋体" w:hAnsi="Calibri" w:cstheme="minorHAnsi"/>
                    <w:kern w:val="0"/>
                    <w:szCs w:val="21"/>
                  </w:rPr>
                </w:rPrChange>
              </w:rPr>
              <w:t>If any</w:t>
            </w:r>
          </w:p>
        </w:tc>
      </w:tr>
      <w:tr w:rsidR="00F7260B" w:rsidRPr="00756F74" w14:paraId="21D347F7"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E1E636" w14:textId="77777777" w:rsidR="00F7260B" w:rsidRPr="00756F74" w:rsidRDefault="00F7260B">
            <w:pPr>
              <w:widowControl/>
              <w:jc w:val="left"/>
              <w:rPr>
                <w:rStyle w:val="af6"/>
                <w:rFonts w:eastAsia="宋体"/>
                <w:rPrChange w:id="16167"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7499688" w14:textId="77777777" w:rsidR="00F7260B" w:rsidRPr="00756F74" w:rsidRDefault="00F7260B">
            <w:pPr>
              <w:widowControl/>
              <w:jc w:val="left"/>
              <w:rPr>
                <w:rStyle w:val="af6"/>
                <w:rFonts w:eastAsia="宋体"/>
                <w:rPrChange w:id="16168" w:author="raye" w:date="2018-08-10T19:27: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5D20D56B" w14:textId="77777777" w:rsidR="00F7260B" w:rsidRPr="00756F74" w:rsidRDefault="00F7260B">
            <w:pPr>
              <w:widowControl/>
              <w:jc w:val="left"/>
              <w:rPr>
                <w:rStyle w:val="af6"/>
                <w:rFonts w:eastAsia="宋体"/>
                <w:rPrChange w:id="16169" w:author="raye" w:date="2018-08-10T19:27:00Z">
                  <w:rPr>
                    <w:rFonts w:ascii="Calibri" w:eastAsia="宋体" w:hAnsi="Calibri" w:cstheme="minorHAnsi"/>
                    <w:kern w:val="0"/>
                    <w:szCs w:val="21"/>
                  </w:rPr>
                </w:rPrChange>
              </w:rPr>
            </w:pPr>
            <w:r w:rsidRPr="00756F74">
              <w:rPr>
                <w:rStyle w:val="af6"/>
                <w:rFonts w:eastAsia="宋体"/>
                <w:rPrChange w:id="16170" w:author="raye" w:date="2018-08-10T19:27:00Z">
                  <w:rPr>
                    <w:rFonts w:ascii="Calibri" w:eastAsia="宋体" w:hAnsi="Calibri" w:cstheme="minorHAnsi"/>
                    <w:kern w:val="0"/>
                    <w:szCs w:val="21"/>
                  </w:rPr>
                </w:rPrChange>
              </w:rPr>
              <w:t>Details&gt;&gt; Checking &amp; Evidence&gt;&gt;Alert Sign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4FA84702" w14:textId="77777777" w:rsidR="00F7260B" w:rsidRPr="00756F74" w:rsidRDefault="00F7260B">
            <w:pPr>
              <w:widowControl/>
              <w:jc w:val="left"/>
              <w:rPr>
                <w:rStyle w:val="af6"/>
                <w:rFonts w:eastAsia="宋体"/>
                <w:rPrChange w:id="16171" w:author="raye" w:date="2018-08-10T19:27:00Z">
                  <w:rPr>
                    <w:rFonts w:ascii="Calibri" w:eastAsia="宋体" w:hAnsi="Calibri" w:cstheme="minorHAnsi"/>
                    <w:kern w:val="0"/>
                    <w:szCs w:val="21"/>
                  </w:rPr>
                </w:rPrChange>
              </w:rPr>
            </w:pPr>
            <w:r w:rsidRPr="00756F74">
              <w:rPr>
                <w:rStyle w:val="af6"/>
                <w:rFonts w:eastAsia="宋体"/>
                <w:rPrChange w:id="16172" w:author="raye" w:date="2018-08-10T19:27:00Z">
                  <w:rPr>
                    <w:rFonts w:ascii="Calibri" w:eastAsia="宋体" w:hAnsi="Calibri" w:cstheme="minorHAnsi"/>
                    <w:kern w:val="0"/>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5B8E91A" w14:textId="77777777" w:rsidR="00F7260B" w:rsidRPr="00756F74" w:rsidRDefault="00F7260B">
            <w:pPr>
              <w:widowControl/>
              <w:jc w:val="left"/>
              <w:rPr>
                <w:rStyle w:val="af6"/>
                <w:rFonts w:eastAsia="宋体"/>
                <w:rPrChange w:id="16173" w:author="raye" w:date="2018-08-10T19:27:00Z">
                  <w:rPr>
                    <w:rFonts w:ascii="Calibri" w:eastAsia="宋体" w:hAnsi="Calibri" w:cstheme="minorHAnsi"/>
                    <w:kern w:val="0"/>
                    <w:szCs w:val="21"/>
                  </w:rPr>
                </w:rPrChange>
              </w:rPr>
            </w:pPr>
            <w:r w:rsidRPr="00756F74">
              <w:rPr>
                <w:rStyle w:val="af6"/>
                <w:rFonts w:eastAsia="宋体"/>
                <w:rPrChange w:id="16174" w:author="raye" w:date="2018-08-10T19:27:00Z">
                  <w:rPr>
                    <w:rFonts w:ascii="Calibri" w:eastAsia="宋体" w:hAnsi="Calibri" w:cstheme="minorHAnsi"/>
                    <w:kern w:val="0"/>
                    <w:szCs w:val="21"/>
                  </w:rPr>
                </w:rPrChange>
              </w:rPr>
              <w:t>Yes</w:t>
            </w:r>
          </w:p>
        </w:tc>
      </w:tr>
      <w:tr w:rsidR="00F7260B" w:rsidRPr="00756F74" w14:paraId="5C949976"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7C8714" w14:textId="77777777" w:rsidR="00F7260B" w:rsidRPr="00756F74" w:rsidRDefault="00F7260B">
            <w:pPr>
              <w:widowControl/>
              <w:jc w:val="left"/>
              <w:rPr>
                <w:rStyle w:val="af6"/>
                <w:rFonts w:eastAsia="宋体"/>
                <w:rPrChange w:id="16175"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156D485" w14:textId="77777777" w:rsidR="00F7260B" w:rsidRPr="00756F74" w:rsidRDefault="00F7260B">
            <w:pPr>
              <w:widowControl/>
              <w:jc w:val="left"/>
              <w:rPr>
                <w:rStyle w:val="af6"/>
                <w:rFonts w:eastAsia="宋体"/>
                <w:rPrChange w:id="16176" w:author="raye" w:date="2018-08-10T19:27: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5B23CC61" w14:textId="77777777" w:rsidR="00F7260B" w:rsidRPr="00756F74" w:rsidRDefault="00F7260B">
            <w:pPr>
              <w:widowControl/>
              <w:jc w:val="left"/>
              <w:rPr>
                <w:rStyle w:val="af6"/>
                <w:rFonts w:eastAsia="宋体"/>
                <w:rPrChange w:id="16177" w:author="raye" w:date="2018-08-10T19:27:00Z">
                  <w:rPr>
                    <w:rFonts w:ascii="Calibri" w:eastAsia="宋体" w:hAnsi="Calibri" w:cstheme="minorHAnsi"/>
                    <w:kern w:val="0"/>
                    <w:szCs w:val="21"/>
                  </w:rPr>
                </w:rPrChange>
              </w:rPr>
            </w:pPr>
            <w:r w:rsidRPr="00756F74">
              <w:rPr>
                <w:rStyle w:val="af6"/>
                <w:rFonts w:eastAsia="宋体"/>
                <w:rPrChange w:id="16178" w:author="raye" w:date="2018-08-10T19:27:00Z">
                  <w:rPr>
                    <w:rFonts w:ascii="Calibri" w:eastAsia="宋体" w:hAnsi="Calibri" w:cstheme="minorHAnsi"/>
                    <w:kern w:val="0"/>
                    <w:szCs w:val="21"/>
                  </w:rPr>
                </w:rPrChange>
              </w:rPr>
              <w:t>Under Compliance Analyst Review</w:t>
            </w:r>
          </w:p>
        </w:tc>
        <w:tc>
          <w:tcPr>
            <w:tcW w:w="1882" w:type="dxa"/>
            <w:tcBorders>
              <w:top w:val="single" w:sz="4" w:space="0" w:color="auto"/>
              <w:left w:val="single" w:sz="4" w:space="0" w:color="auto"/>
              <w:bottom w:val="single" w:sz="4" w:space="0" w:color="auto"/>
              <w:right w:val="single" w:sz="4" w:space="0" w:color="auto"/>
            </w:tcBorders>
            <w:vAlign w:val="center"/>
            <w:hideMark/>
          </w:tcPr>
          <w:p w14:paraId="07648BD2" w14:textId="77777777" w:rsidR="00F7260B" w:rsidRPr="00756F74" w:rsidRDefault="00F7260B">
            <w:pPr>
              <w:widowControl/>
              <w:jc w:val="left"/>
              <w:rPr>
                <w:rStyle w:val="af6"/>
                <w:rFonts w:eastAsia="宋体"/>
                <w:rPrChange w:id="16179" w:author="raye" w:date="2018-08-10T19:27:00Z">
                  <w:rPr>
                    <w:rFonts w:ascii="Calibri" w:eastAsia="宋体" w:hAnsi="Calibri" w:cstheme="minorHAnsi"/>
                    <w:kern w:val="0"/>
                    <w:szCs w:val="21"/>
                  </w:rPr>
                </w:rPrChange>
              </w:rPr>
            </w:pPr>
            <w:r w:rsidRPr="00756F74">
              <w:rPr>
                <w:rStyle w:val="af6"/>
                <w:rFonts w:eastAsia="宋体"/>
                <w:rPrChange w:id="16180" w:author="raye" w:date="2018-08-10T19:27:00Z">
                  <w:rPr>
                    <w:rFonts w:ascii="Calibri" w:eastAsia="宋体" w:hAnsi="Calibri" w:cstheme="minorHAnsi"/>
                    <w:kern w:val="0"/>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37549DF4" w14:textId="77777777" w:rsidR="00F7260B" w:rsidRPr="00756F74" w:rsidRDefault="00F7260B" w:rsidP="00022A05">
            <w:pPr>
              <w:pStyle w:val="a0"/>
              <w:widowControl/>
              <w:numPr>
                <w:ilvl w:val="0"/>
                <w:numId w:val="107"/>
              </w:numPr>
              <w:ind w:firstLineChars="0"/>
              <w:jc w:val="left"/>
              <w:rPr>
                <w:rStyle w:val="af6"/>
                <w:rFonts w:eastAsia="宋体"/>
                <w:rPrChange w:id="16181" w:author="raye" w:date="2018-08-10T19:27:00Z">
                  <w:rPr>
                    <w:rFonts w:ascii="Calibri" w:eastAsia="宋体" w:hAnsi="Calibri" w:cstheme="minorHAnsi"/>
                    <w:kern w:val="0"/>
                    <w:szCs w:val="21"/>
                  </w:rPr>
                </w:rPrChange>
              </w:rPr>
            </w:pPr>
            <w:r w:rsidRPr="00756F74">
              <w:rPr>
                <w:rStyle w:val="af6"/>
                <w:rFonts w:eastAsia="宋体"/>
                <w:rPrChange w:id="16182" w:author="raye" w:date="2018-08-10T19:27:00Z">
                  <w:rPr>
                    <w:rFonts w:ascii="Calibri" w:eastAsia="宋体" w:hAnsi="Calibri" w:cstheme="minorHAnsi"/>
                    <w:kern w:val="0"/>
                    <w:szCs w:val="21"/>
                  </w:rPr>
                </w:rPrChange>
              </w:rPr>
              <w:t>Evidence Management (Not Editable)</w:t>
            </w:r>
          </w:p>
          <w:p w14:paraId="443C68FD" w14:textId="77777777" w:rsidR="00F7260B" w:rsidRPr="00756F74" w:rsidRDefault="00F7260B" w:rsidP="00022A05">
            <w:pPr>
              <w:pStyle w:val="a0"/>
              <w:widowControl/>
              <w:numPr>
                <w:ilvl w:val="0"/>
                <w:numId w:val="107"/>
              </w:numPr>
              <w:ind w:firstLineChars="0"/>
              <w:jc w:val="left"/>
              <w:rPr>
                <w:rStyle w:val="af6"/>
                <w:rFonts w:eastAsia="宋体"/>
                <w:rPrChange w:id="16183" w:author="raye" w:date="2018-08-10T19:27:00Z">
                  <w:rPr>
                    <w:rFonts w:ascii="Calibri" w:eastAsia="宋体" w:hAnsi="Calibri" w:cstheme="minorHAnsi"/>
                    <w:kern w:val="0"/>
                    <w:szCs w:val="21"/>
                  </w:rPr>
                </w:rPrChange>
              </w:rPr>
            </w:pPr>
            <w:r w:rsidRPr="00756F74">
              <w:rPr>
                <w:rStyle w:val="af6"/>
                <w:rFonts w:eastAsia="宋体"/>
                <w:rPrChange w:id="16184" w:author="raye" w:date="2018-08-10T19:27:00Z">
                  <w:rPr>
                    <w:rFonts w:ascii="Calibri" w:eastAsia="宋体" w:hAnsi="Calibri" w:cstheme="minorHAnsi"/>
                    <w:kern w:val="0"/>
                    <w:szCs w:val="21"/>
                  </w:rPr>
                </w:rPrChange>
              </w:rPr>
              <w:t>Check (Not Editable)</w:t>
            </w:r>
          </w:p>
        </w:tc>
      </w:tr>
      <w:tr w:rsidR="00F7260B" w:rsidRPr="00756F74" w14:paraId="7E760A42"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4BD01EC1" w14:textId="77777777" w:rsidR="00F7260B" w:rsidRPr="00756F74" w:rsidRDefault="00F7260B">
            <w:pPr>
              <w:widowControl/>
              <w:jc w:val="left"/>
              <w:rPr>
                <w:rStyle w:val="af6"/>
                <w:rFonts w:eastAsia="宋体"/>
                <w:rPrChange w:id="16185" w:author="raye" w:date="2018-08-10T19:27:00Z">
                  <w:rPr>
                    <w:rFonts w:ascii="Calibri" w:eastAsia="宋体" w:hAnsi="Calibri" w:cstheme="minorHAnsi"/>
                    <w:kern w:val="0"/>
                    <w:szCs w:val="21"/>
                  </w:rPr>
                </w:rPrChange>
              </w:rPr>
            </w:pPr>
            <w:r w:rsidRPr="00756F74">
              <w:rPr>
                <w:rStyle w:val="af6"/>
                <w:rFonts w:eastAsia="宋体"/>
                <w:rPrChange w:id="16186" w:author="raye" w:date="2018-08-10T19:27:00Z">
                  <w:rPr>
                    <w:rFonts w:ascii="Calibri" w:eastAsia="宋体" w:hAnsi="Calibri" w:cstheme="minorHAnsi"/>
                    <w:kern w:val="0"/>
                    <w:szCs w:val="21"/>
                  </w:rPr>
                </w:rPrChange>
              </w:rPr>
              <w:t>17</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0A38B89E" w14:textId="77777777" w:rsidR="00F7260B" w:rsidRPr="00756F74" w:rsidRDefault="00F7260B">
            <w:pPr>
              <w:widowControl/>
              <w:jc w:val="left"/>
              <w:rPr>
                <w:rStyle w:val="af6"/>
                <w:rFonts w:eastAsia="宋体"/>
                <w:rPrChange w:id="16187" w:author="raye" w:date="2018-08-10T19:27:00Z">
                  <w:rPr>
                    <w:rFonts w:ascii="Calibri" w:eastAsia="宋体" w:hAnsi="Calibri" w:cstheme="minorHAnsi"/>
                    <w:kern w:val="0"/>
                    <w:szCs w:val="21"/>
                  </w:rPr>
                </w:rPrChange>
              </w:rPr>
            </w:pPr>
            <w:r w:rsidRPr="00756F74">
              <w:rPr>
                <w:rStyle w:val="af6"/>
                <w:rFonts w:eastAsia="宋体"/>
                <w:rPrChange w:id="16188" w:author="raye" w:date="2018-08-10T19:27:00Z">
                  <w:rPr>
                    <w:rFonts w:ascii="Calibri" w:eastAsia="宋体" w:hAnsi="Calibri" w:cstheme="minorHAnsi"/>
                    <w:kern w:val="0"/>
                    <w:szCs w:val="21"/>
                  </w:rPr>
                </w:rPrChange>
              </w:rPr>
              <w:br/>
              <w:t>CS sent it back to ask to create #4 again</w:t>
            </w:r>
          </w:p>
        </w:tc>
        <w:tc>
          <w:tcPr>
            <w:tcW w:w="1908" w:type="dxa"/>
            <w:tcBorders>
              <w:top w:val="single" w:sz="4" w:space="0" w:color="auto"/>
              <w:left w:val="single" w:sz="4" w:space="0" w:color="auto"/>
              <w:bottom w:val="single" w:sz="4" w:space="0" w:color="auto"/>
              <w:right w:val="single" w:sz="4" w:space="0" w:color="auto"/>
            </w:tcBorders>
            <w:hideMark/>
          </w:tcPr>
          <w:p w14:paraId="3D0F4B75" w14:textId="77777777" w:rsidR="00F7260B" w:rsidRPr="00756F74" w:rsidRDefault="00F7260B">
            <w:pPr>
              <w:widowControl/>
              <w:jc w:val="left"/>
              <w:rPr>
                <w:rStyle w:val="af6"/>
                <w:rFonts w:eastAsia="宋体"/>
                <w:rPrChange w:id="16189" w:author="raye" w:date="2018-08-10T19:27:00Z">
                  <w:rPr>
                    <w:rFonts w:ascii="Calibri" w:eastAsia="宋体" w:hAnsi="Calibri" w:cstheme="minorHAnsi"/>
                    <w:kern w:val="0"/>
                    <w:szCs w:val="21"/>
                  </w:rPr>
                </w:rPrChange>
              </w:rPr>
            </w:pPr>
            <w:r w:rsidRPr="00756F74">
              <w:rPr>
                <w:rStyle w:val="af6"/>
                <w:rFonts w:eastAsia="宋体"/>
                <w:rPrChange w:id="16190" w:author="raye" w:date="2018-08-10T19:27:00Z">
                  <w:rPr>
                    <w:rFonts w:ascii="Calibri" w:eastAsia="宋体" w:hAnsi="Calibri" w:cstheme="minorHAnsi"/>
                    <w:kern w:val="0"/>
                    <w:szCs w:val="21"/>
                  </w:rPr>
                </w:rPrChange>
              </w:rPr>
              <w:t>To Do List</w:t>
            </w:r>
          </w:p>
        </w:tc>
        <w:tc>
          <w:tcPr>
            <w:tcW w:w="1882" w:type="dxa"/>
            <w:tcBorders>
              <w:top w:val="single" w:sz="4" w:space="0" w:color="auto"/>
              <w:left w:val="single" w:sz="4" w:space="0" w:color="auto"/>
              <w:bottom w:val="single" w:sz="4" w:space="0" w:color="auto"/>
              <w:right w:val="single" w:sz="4" w:space="0" w:color="auto"/>
            </w:tcBorders>
            <w:vAlign w:val="center"/>
            <w:hideMark/>
          </w:tcPr>
          <w:p w14:paraId="0ECE9AFA" w14:textId="77777777" w:rsidR="00F7260B" w:rsidRPr="00756F74" w:rsidRDefault="00F7260B">
            <w:pPr>
              <w:widowControl/>
              <w:jc w:val="left"/>
              <w:rPr>
                <w:rStyle w:val="af6"/>
                <w:rFonts w:eastAsia="宋体"/>
                <w:rPrChange w:id="16191" w:author="raye" w:date="2018-08-10T19:27:00Z">
                  <w:rPr>
                    <w:rFonts w:ascii="Calibri" w:eastAsia="宋体" w:hAnsi="Calibri" w:cstheme="minorHAnsi"/>
                    <w:kern w:val="0"/>
                    <w:szCs w:val="21"/>
                  </w:rPr>
                </w:rPrChange>
              </w:rPr>
            </w:pPr>
            <w:r w:rsidRPr="00756F74">
              <w:rPr>
                <w:rStyle w:val="af6"/>
                <w:rFonts w:eastAsia="宋体"/>
                <w:rPrChange w:id="16192" w:author="raye" w:date="2018-08-10T19:27:00Z">
                  <w:rPr>
                    <w:rFonts w:ascii="Calibri" w:eastAsia="宋体" w:hAnsi="Calibri" w:cstheme="minorHAnsi"/>
                    <w:kern w:val="0"/>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71C29A3" w14:textId="77777777" w:rsidR="00F7260B" w:rsidRPr="00756F74" w:rsidRDefault="00F7260B">
            <w:pPr>
              <w:widowControl/>
              <w:jc w:val="left"/>
              <w:rPr>
                <w:rStyle w:val="af6"/>
                <w:rFonts w:eastAsia="宋体"/>
                <w:rPrChange w:id="16193" w:author="raye" w:date="2018-08-10T19:27:00Z">
                  <w:rPr>
                    <w:rFonts w:ascii="Calibri" w:eastAsia="宋体" w:hAnsi="Calibri" w:cstheme="minorHAnsi"/>
                    <w:kern w:val="0"/>
                    <w:szCs w:val="21"/>
                  </w:rPr>
                </w:rPrChange>
              </w:rPr>
            </w:pPr>
            <w:r w:rsidRPr="00756F74">
              <w:rPr>
                <w:rStyle w:val="af6"/>
                <w:rFonts w:eastAsia="宋体"/>
                <w:rPrChange w:id="16194" w:author="raye" w:date="2018-08-10T19:27:00Z">
                  <w:rPr>
                    <w:rFonts w:ascii="Calibri" w:eastAsia="宋体" w:hAnsi="Calibri" w:cstheme="minorHAnsi"/>
                    <w:kern w:val="0"/>
                    <w:szCs w:val="21"/>
                  </w:rPr>
                </w:rPrChange>
              </w:rPr>
              <w:t>Check</w:t>
            </w:r>
          </w:p>
        </w:tc>
      </w:tr>
      <w:tr w:rsidR="00F7260B" w:rsidRPr="00756F74" w14:paraId="45810752"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748116" w14:textId="77777777" w:rsidR="00F7260B" w:rsidRPr="00756F74" w:rsidRDefault="00F7260B">
            <w:pPr>
              <w:widowControl/>
              <w:jc w:val="left"/>
              <w:rPr>
                <w:rStyle w:val="af6"/>
                <w:rFonts w:eastAsia="宋体"/>
                <w:rPrChange w:id="16195"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D88ED41" w14:textId="77777777" w:rsidR="00F7260B" w:rsidRPr="00756F74" w:rsidRDefault="00F7260B">
            <w:pPr>
              <w:widowControl/>
              <w:jc w:val="left"/>
              <w:rPr>
                <w:rStyle w:val="af6"/>
                <w:rFonts w:eastAsia="宋体"/>
                <w:rPrChange w:id="16196" w:author="raye" w:date="2018-08-10T19:27:00Z">
                  <w:rPr>
                    <w:rFonts w:ascii="Calibri" w:eastAsia="宋体" w:hAnsi="Calibri" w:cstheme="minorHAnsi"/>
                    <w:kern w:val="0"/>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49029C4C" w14:textId="77777777" w:rsidR="00F7260B" w:rsidRPr="00756F74" w:rsidRDefault="00F7260B">
            <w:pPr>
              <w:widowControl/>
              <w:jc w:val="left"/>
              <w:rPr>
                <w:rStyle w:val="af6"/>
                <w:rFonts w:eastAsia="宋体"/>
                <w:rPrChange w:id="16197" w:author="raye" w:date="2018-08-10T19:27:00Z">
                  <w:rPr>
                    <w:rFonts w:ascii="Calibri" w:eastAsia="宋体" w:hAnsi="Calibri" w:cstheme="minorHAnsi"/>
                    <w:kern w:val="0"/>
                    <w:szCs w:val="21"/>
                  </w:rPr>
                </w:rPrChange>
              </w:rPr>
            </w:pPr>
            <w:r w:rsidRPr="00756F74">
              <w:rPr>
                <w:rStyle w:val="af6"/>
                <w:rFonts w:eastAsia="宋体"/>
                <w:rPrChange w:id="16198" w:author="raye" w:date="2018-08-10T19:27:00Z">
                  <w:rPr>
                    <w:rFonts w:ascii="Calibri" w:eastAsia="宋体" w:hAnsi="Calibri" w:cstheme="minorHAnsi"/>
                    <w:kern w:val="0"/>
                    <w:szCs w:val="21"/>
                  </w:rPr>
                </w:rPrChange>
              </w:rPr>
              <w:t>Details&gt;&gt;Customer Information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0432E69B" w14:textId="77777777" w:rsidR="00F7260B" w:rsidRPr="00756F74" w:rsidRDefault="00F7260B">
            <w:pPr>
              <w:widowControl/>
              <w:jc w:val="left"/>
              <w:rPr>
                <w:rStyle w:val="af6"/>
                <w:rFonts w:eastAsia="宋体"/>
                <w:rPrChange w:id="16199" w:author="raye" w:date="2018-08-10T19:27:00Z">
                  <w:rPr>
                    <w:rFonts w:ascii="Calibri" w:eastAsia="宋体" w:hAnsi="Calibri" w:cstheme="minorHAnsi"/>
                    <w:kern w:val="0"/>
                    <w:szCs w:val="21"/>
                  </w:rPr>
                </w:rPrChange>
              </w:rPr>
            </w:pPr>
            <w:r w:rsidRPr="00756F74">
              <w:rPr>
                <w:rStyle w:val="af6"/>
                <w:rFonts w:eastAsia="宋体"/>
                <w:rPrChange w:id="16200" w:author="raye" w:date="2018-08-10T19:27:00Z">
                  <w:rPr>
                    <w:rFonts w:ascii="Calibri" w:eastAsia="宋体" w:hAnsi="Calibri" w:cstheme="minorHAnsi"/>
                    <w:kern w:val="0"/>
                    <w:szCs w:val="21"/>
                  </w:rPr>
                </w:rPrChange>
              </w:rPr>
              <w:t>State</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FC5775D" w14:textId="77777777" w:rsidR="00F7260B" w:rsidRPr="00756F74" w:rsidRDefault="00F7260B">
            <w:pPr>
              <w:widowControl/>
              <w:jc w:val="left"/>
              <w:rPr>
                <w:rStyle w:val="af6"/>
                <w:rFonts w:eastAsia="宋体"/>
                <w:rPrChange w:id="16201" w:author="raye" w:date="2018-08-10T19:27:00Z">
                  <w:rPr>
                    <w:rFonts w:ascii="Calibri" w:eastAsia="宋体" w:hAnsi="Calibri" w:cstheme="minorHAnsi"/>
                    <w:kern w:val="0"/>
                    <w:szCs w:val="21"/>
                  </w:rPr>
                </w:rPrChange>
              </w:rPr>
            </w:pPr>
            <w:r w:rsidRPr="00756F74">
              <w:rPr>
                <w:rStyle w:val="af6"/>
                <w:rFonts w:eastAsia="宋体"/>
                <w:rPrChange w:id="16202" w:author="raye" w:date="2018-08-10T19:27:00Z">
                  <w:rPr>
                    <w:rFonts w:ascii="Calibri" w:eastAsia="宋体" w:hAnsi="Calibri" w:cstheme="minorHAnsi"/>
                    <w:kern w:val="0"/>
                    <w:szCs w:val="21"/>
                  </w:rPr>
                </w:rPrChange>
              </w:rPr>
              <w:t>Under Compliance Analyst Review</w:t>
            </w:r>
          </w:p>
        </w:tc>
      </w:tr>
      <w:tr w:rsidR="00F7260B" w:rsidRPr="00756F74" w14:paraId="3DAA7DDD"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02BB25" w14:textId="77777777" w:rsidR="00F7260B" w:rsidRPr="00756F74" w:rsidRDefault="00F7260B">
            <w:pPr>
              <w:widowControl/>
              <w:jc w:val="left"/>
              <w:rPr>
                <w:rStyle w:val="af6"/>
                <w:rFonts w:eastAsia="宋体"/>
                <w:rPrChange w:id="16203"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DD23290" w14:textId="77777777" w:rsidR="00F7260B" w:rsidRPr="00756F74" w:rsidRDefault="00F7260B">
            <w:pPr>
              <w:widowControl/>
              <w:jc w:val="left"/>
              <w:rPr>
                <w:rStyle w:val="af6"/>
                <w:rFonts w:eastAsia="宋体"/>
                <w:rPrChange w:id="16204"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3EA9A07" w14:textId="77777777" w:rsidR="00F7260B" w:rsidRPr="00756F74" w:rsidRDefault="00F7260B">
            <w:pPr>
              <w:widowControl/>
              <w:jc w:val="left"/>
              <w:rPr>
                <w:rStyle w:val="af6"/>
                <w:rFonts w:eastAsia="宋体"/>
                <w:rPrChange w:id="16205" w:author="raye" w:date="2018-08-10T19:27:00Z">
                  <w:rPr>
                    <w:rFonts w:ascii="Calibri" w:eastAsia="宋体" w:hAnsi="Calibri" w:cstheme="minorHAnsi"/>
                    <w:kern w:val="0"/>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1A23D59D" w14:textId="77777777" w:rsidR="00F7260B" w:rsidRPr="00756F74" w:rsidRDefault="00F7260B">
            <w:pPr>
              <w:widowControl/>
              <w:jc w:val="left"/>
              <w:rPr>
                <w:rStyle w:val="af6"/>
                <w:rFonts w:eastAsia="宋体"/>
                <w:rPrChange w:id="16206" w:author="raye" w:date="2018-08-10T19:27:00Z">
                  <w:rPr>
                    <w:rFonts w:ascii="Calibri" w:eastAsia="宋体" w:hAnsi="Calibri" w:cstheme="minorHAnsi"/>
                    <w:kern w:val="0"/>
                    <w:szCs w:val="21"/>
                  </w:rPr>
                </w:rPrChange>
              </w:rPr>
            </w:pPr>
            <w:r w:rsidRPr="00756F74">
              <w:rPr>
                <w:rStyle w:val="af6"/>
                <w:rFonts w:eastAsia="宋体"/>
                <w:rPrChange w:id="16207" w:author="raye" w:date="2018-08-10T19:27:00Z">
                  <w:rPr>
                    <w:rFonts w:ascii="Calibri" w:eastAsia="宋体" w:hAnsi="Calibri" w:cstheme="minorHAnsi"/>
                    <w:kern w:val="0"/>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BC69E0E" w14:textId="77777777" w:rsidR="00F7260B" w:rsidRPr="00756F74" w:rsidRDefault="00F7260B">
            <w:pPr>
              <w:widowControl/>
              <w:jc w:val="left"/>
              <w:rPr>
                <w:rStyle w:val="af6"/>
                <w:rFonts w:eastAsia="宋体"/>
                <w:rPrChange w:id="16208" w:author="raye" w:date="2018-08-10T19:27:00Z">
                  <w:rPr>
                    <w:rFonts w:ascii="Calibri" w:eastAsia="宋体" w:hAnsi="Calibri" w:cstheme="minorHAnsi"/>
                    <w:kern w:val="0"/>
                    <w:szCs w:val="21"/>
                  </w:rPr>
                </w:rPrChange>
              </w:rPr>
            </w:pPr>
            <w:r w:rsidRPr="00756F74">
              <w:rPr>
                <w:rStyle w:val="af6"/>
                <w:rFonts w:eastAsia="宋体"/>
                <w:rPrChange w:id="16209" w:author="raye" w:date="2018-08-10T19:27:00Z">
                  <w:rPr>
                    <w:rFonts w:ascii="Calibri" w:eastAsia="宋体" w:hAnsi="Calibri" w:cstheme="minorHAnsi"/>
                    <w:kern w:val="0"/>
                    <w:szCs w:val="21"/>
                  </w:rPr>
                </w:rPrChange>
              </w:rPr>
              <w:t>Customer Information</w:t>
            </w:r>
          </w:p>
        </w:tc>
      </w:tr>
      <w:tr w:rsidR="00F7260B" w:rsidRPr="00756F74" w14:paraId="2FCD538A"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AB6E03" w14:textId="77777777" w:rsidR="00F7260B" w:rsidRPr="00756F74" w:rsidRDefault="00F7260B">
            <w:pPr>
              <w:widowControl/>
              <w:jc w:val="left"/>
              <w:rPr>
                <w:rStyle w:val="af6"/>
                <w:rFonts w:eastAsia="宋体"/>
                <w:rPrChange w:id="16210"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BA8440D" w14:textId="77777777" w:rsidR="00F7260B" w:rsidRPr="00756F74" w:rsidRDefault="00F7260B">
            <w:pPr>
              <w:widowControl/>
              <w:jc w:val="left"/>
              <w:rPr>
                <w:rStyle w:val="af6"/>
                <w:rFonts w:eastAsia="宋体"/>
                <w:rPrChange w:id="16211"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1479431" w14:textId="77777777" w:rsidR="00F7260B" w:rsidRPr="00756F74" w:rsidRDefault="00F7260B">
            <w:pPr>
              <w:widowControl/>
              <w:jc w:val="left"/>
              <w:rPr>
                <w:rStyle w:val="af6"/>
                <w:rFonts w:eastAsia="宋体"/>
                <w:rPrChange w:id="16212" w:author="raye" w:date="2018-08-10T19:27:00Z">
                  <w:rPr>
                    <w:rFonts w:ascii="Calibri" w:eastAsia="宋体" w:hAnsi="Calibri" w:cstheme="minorHAnsi"/>
                    <w:kern w:val="0"/>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120D041B" w14:textId="77777777" w:rsidR="00F7260B" w:rsidRPr="00756F74" w:rsidRDefault="00F7260B">
            <w:pPr>
              <w:widowControl/>
              <w:jc w:val="left"/>
              <w:rPr>
                <w:rStyle w:val="af6"/>
                <w:rFonts w:eastAsia="宋体"/>
                <w:rPrChange w:id="16213" w:author="raye" w:date="2018-08-10T19:27:00Z">
                  <w:rPr>
                    <w:rFonts w:ascii="Calibri" w:eastAsia="宋体" w:hAnsi="Calibri" w:cstheme="minorHAnsi"/>
                    <w:kern w:val="0"/>
                    <w:szCs w:val="21"/>
                  </w:rPr>
                </w:rPrChange>
              </w:rPr>
            </w:pPr>
            <w:r w:rsidRPr="00756F74">
              <w:rPr>
                <w:rStyle w:val="af6"/>
                <w:rFonts w:eastAsia="宋体"/>
                <w:rPrChange w:id="16214" w:author="raye" w:date="2018-08-10T19:27:00Z">
                  <w:rPr>
                    <w:rFonts w:ascii="Calibri" w:eastAsia="宋体" w:hAnsi="Calibri" w:cstheme="minorHAnsi"/>
                    <w:kern w:val="0"/>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18632D4B" w14:textId="44690949" w:rsidR="00F7260B" w:rsidRPr="00756F74" w:rsidRDefault="008C698C">
            <w:pPr>
              <w:widowControl/>
              <w:jc w:val="left"/>
              <w:rPr>
                <w:rStyle w:val="af6"/>
                <w:rFonts w:eastAsia="宋体"/>
                <w:rPrChange w:id="16215" w:author="raye" w:date="2018-08-10T19:27:00Z">
                  <w:rPr>
                    <w:rFonts w:ascii="Calibri" w:eastAsia="宋体" w:hAnsi="Calibri" w:cstheme="minorHAnsi"/>
                    <w:kern w:val="0"/>
                    <w:szCs w:val="21"/>
                  </w:rPr>
                </w:rPrChange>
              </w:rPr>
            </w:pPr>
            <w:ins w:id="16216" w:author="raye" w:date="2018-08-10T18:57:00Z">
              <w:r w:rsidRPr="00756F74">
                <w:rPr>
                  <w:rStyle w:val="af6"/>
                  <w:rFonts w:eastAsiaTheme="minorEastAsia"/>
                  <w:rPrChange w:id="16217" w:author="raye" w:date="2018-08-10T19:27:00Z">
                    <w:rPr>
                      <w:rStyle w:val="af6"/>
                      <w:rFonts w:eastAsiaTheme="minorEastAsia"/>
                    </w:rPr>
                  </w:rPrChange>
                </w:rPr>
                <w:t>File Management</w:t>
              </w:r>
            </w:ins>
            <w:del w:id="16218" w:author="raye" w:date="2018-08-10T18:57:00Z">
              <w:r w:rsidR="00F7260B" w:rsidRPr="00756F74" w:rsidDel="008C698C">
                <w:rPr>
                  <w:rStyle w:val="af6"/>
                  <w:rFonts w:eastAsia="宋体"/>
                  <w:rPrChange w:id="16219" w:author="raye" w:date="2018-08-10T19:27:00Z">
                    <w:rPr>
                      <w:rFonts w:ascii="Calibri" w:eastAsia="宋体" w:hAnsi="Calibri" w:cstheme="minorHAnsi"/>
                      <w:kern w:val="0"/>
                      <w:szCs w:val="21"/>
                    </w:rPr>
                  </w:rPrChange>
                </w:rPr>
                <w:delText>NA</w:delText>
              </w:r>
            </w:del>
          </w:p>
        </w:tc>
      </w:tr>
      <w:tr w:rsidR="00F7260B" w:rsidRPr="00756F74" w14:paraId="09591DB7"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0A9EEF" w14:textId="77777777" w:rsidR="00F7260B" w:rsidRPr="00756F74" w:rsidRDefault="00F7260B">
            <w:pPr>
              <w:widowControl/>
              <w:jc w:val="left"/>
              <w:rPr>
                <w:rStyle w:val="af6"/>
                <w:rFonts w:eastAsia="宋体"/>
                <w:rPrChange w:id="16220"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98033CD" w14:textId="77777777" w:rsidR="00F7260B" w:rsidRPr="00756F74" w:rsidRDefault="00F7260B">
            <w:pPr>
              <w:widowControl/>
              <w:jc w:val="left"/>
              <w:rPr>
                <w:rStyle w:val="af6"/>
                <w:rFonts w:eastAsia="宋体"/>
                <w:rPrChange w:id="16221" w:author="raye" w:date="2018-08-10T19:27:00Z">
                  <w:rPr>
                    <w:rFonts w:ascii="Calibri" w:eastAsia="宋体" w:hAnsi="Calibri" w:cstheme="minorHAnsi"/>
                    <w:kern w:val="0"/>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46503EC7" w14:textId="77777777" w:rsidR="00F7260B" w:rsidRPr="00756F74" w:rsidRDefault="00F7260B">
            <w:pPr>
              <w:widowControl/>
              <w:jc w:val="left"/>
              <w:rPr>
                <w:rStyle w:val="af6"/>
                <w:rFonts w:eastAsia="宋体"/>
                <w:rPrChange w:id="16222" w:author="raye" w:date="2018-08-10T19:27:00Z">
                  <w:rPr>
                    <w:rFonts w:ascii="Calibri" w:eastAsia="宋体" w:hAnsi="Calibri" w:cstheme="minorHAnsi"/>
                    <w:kern w:val="0"/>
                    <w:szCs w:val="21"/>
                  </w:rPr>
                </w:rPrChange>
              </w:rPr>
            </w:pPr>
            <w:r w:rsidRPr="00756F74">
              <w:rPr>
                <w:rStyle w:val="af6"/>
                <w:rFonts w:eastAsia="宋体"/>
                <w:rPrChange w:id="16223" w:author="raye" w:date="2018-08-10T19:27:00Z">
                  <w:rPr>
                    <w:rFonts w:ascii="Calibri" w:eastAsia="宋体" w:hAnsi="Calibri" w:cstheme="minorHAnsi"/>
                    <w:kern w:val="0"/>
                    <w:szCs w:val="21"/>
                  </w:rPr>
                </w:rPrChange>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0F852326" w14:textId="77777777" w:rsidR="00F7260B" w:rsidRPr="00756F74" w:rsidRDefault="00F7260B">
            <w:pPr>
              <w:widowControl/>
              <w:jc w:val="left"/>
              <w:rPr>
                <w:rStyle w:val="af6"/>
                <w:rFonts w:eastAsia="宋体"/>
                <w:rPrChange w:id="16224" w:author="raye" w:date="2018-08-10T19:27:00Z">
                  <w:rPr>
                    <w:rFonts w:ascii="Calibri" w:eastAsia="宋体" w:hAnsi="Calibri" w:cstheme="minorHAnsi"/>
                    <w:kern w:val="0"/>
                    <w:szCs w:val="21"/>
                  </w:rPr>
                </w:rPrChange>
              </w:rPr>
            </w:pPr>
            <w:r w:rsidRPr="00756F74">
              <w:rPr>
                <w:rStyle w:val="af6"/>
                <w:rFonts w:eastAsia="宋体"/>
                <w:rPrChange w:id="16225" w:author="raye" w:date="2018-08-10T19:27:00Z">
                  <w:rPr>
                    <w:rFonts w:ascii="Calibri" w:eastAsia="宋体" w:hAnsi="Calibri" w:cstheme="minorHAnsi"/>
                    <w:kern w:val="0"/>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1A22DE5" w14:textId="77777777" w:rsidR="00F7260B" w:rsidRPr="00756F74" w:rsidRDefault="00F7260B" w:rsidP="00022A05">
            <w:pPr>
              <w:pStyle w:val="a0"/>
              <w:widowControl/>
              <w:numPr>
                <w:ilvl w:val="0"/>
                <w:numId w:val="110"/>
              </w:numPr>
              <w:ind w:firstLineChars="0"/>
              <w:jc w:val="left"/>
              <w:rPr>
                <w:rStyle w:val="af6"/>
                <w:rFonts w:eastAsia="宋体"/>
                <w:rPrChange w:id="16226" w:author="raye" w:date="2018-08-10T19:27:00Z">
                  <w:rPr>
                    <w:rFonts w:ascii="Calibri" w:eastAsia="宋体" w:hAnsi="Calibri" w:cstheme="minorHAnsi"/>
                    <w:kern w:val="0"/>
                    <w:szCs w:val="21"/>
                  </w:rPr>
                </w:rPrChange>
              </w:rPr>
            </w:pPr>
            <w:r w:rsidRPr="00756F74">
              <w:rPr>
                <w:rStyle w:val="af6"/>
                <w:rFonts w:eastAsia="宋体"/>
                <w:rPrChange w:id="16227" w:author="raye" w:date="2018-08-10T19:27:00Z">
                  <w:rPr>
                    <w:rFonts w:ascii="Calibri" w:eastAsia="宋体" w:hAnsi="Calibri" w:cstheme="minorHAnsi"/>
                    <w:kern w:val="0"/>
                    <w:szCs w:val="21"/>
                  </w:rPr>
                </w:rPrChange>
              </w:rPr>
              <w:t>Add #4</w:t>
            </w:r>
          </w:p>
          <w:p w14:paraId="45C74970" w14:textId="77777777" w:rsidR="00F7260B" w:rsidRPr="00756F74" w:rsidRDefault="00F7260B">
            <w:pPr>
              <w:widowControl/>
              <w:jc w:val="left"/>
              <w:rPr>
                <w:rStyle w:val="af6"/>
                <w:rFonts w:eastAsia="宋体"/>
                <w:rPrChange w:id="16228" w:author="raye" w:date="2018-08-10T19:27:00Z">
                  <w:rPr>
                    <w:rFonts w:ascii="Calibri" w:eastAsia="宋体" w:hAnsi="Calibri" w:cstheme="minorHAnsi"/>
                    <w:kern w:val="0"/>
                    <w:szCs w:val="21"/>
                  </w:rPr>
                </w:rPrChange>
              </w:rPr>
            </w:pPr>
            <w:r w:rsidRPr="00756F74">
              <w:rPr>
                <w:rStyle w:val="af6"/>
                <w:rFonts w:eastAsia="宋体"/>
                <w:rPrChange w:id="16229" w:author="raye" w:date="2018-08-10T19:27:00Z">
                  <w:rPr>
                    <w:rFonts w:ascii="Calibri" w:eastAsia="宋体" w:hAnsi="Calibri" w:cstheme="minorHAnsi"/>
                    <w:kern w:val="0"/>
                    <w:szCs w:val="21"/>
                  </w:rPr>
                </w:rPrChange>
              </w:rPr>
              <w:t xml:space="preserve">If there’s from with CS </w:t>
            </w:r>
            <w:r w:rsidRPr="00756F74">
              <w:rPr>
                <w:rStyle w:val="af6"/>
                <w:rFonts w:eastAsia="宋体"/>
                <w:rPrChange w:id="16230" w:author="raye" w:date="2018-08-10T19:27:00Z">
                  <w:rPr>
                    <w:rFonts w:ascii="Calibri" w:eastAsia="宋体" w:hAnsi="Calibri" w:cstheme="minorHAnsi"/>
                    <w:kern w:val="0"/>
                    <w:szCs w:val="21"/>
                  </w:rPr>
                </w:rPrChange>
              </w:rPr>
              <w:lastRenderedPageBreak/>
              <w:t>comments, then the status is pending</w:t>
            </w:r>
          </w:p>
        </w:tc>
      </w:tr>
      <w:tr w:rsidR="00F7260B" w:rsidRPr="00756F74" w14:paraId="043A4A33"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D5B41F" w14:textId="77777777" w:rsidR="00F7260B" w:rsidRPr="00756F74" w:rsidRDefault="00F7260B">
            <w:pPr>
              <w:widowControl/>
              <w:jc w:val="left"/>
              <w:rPr>
                <w:rStyle w:val="af6"/>
                <w:rFonts w:eastAsia="宋体"/>
                <w:rPrChange w:id="16231"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36BDD68" w14:textId="77777777" w:rsidR="00F7260B" w:rsidRPr="00756F74" w:rsidRDefault="00F7260B">
            <w:pPr>
              <w:widowControl/>
              <w:jc w:val="left"/>
              <w:rPr>
                <w:rStyle w:val="af6"/>
                <w:rFonts w:eastAsia="宋体"/>
                <w:rPrChange w:id="16232"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C19B7F2" w14:textId="77777777" w:rsidR="00F7260B" w:rsidRPr="00756F74" w:rsidRDefault="00F7260B">
            <w:pPr>
              <w:widowControl/>
              <w:jc w:val="left"/>
              <w:rPr>
                <w:rStyle w:val="af6"/>
                <w:rFonts w:eastAsia="宋体"/>
                <w:rPrChange w:id="16233" w:author="raye" w:date="2018-08-10T19:27:00Z">
                  <w:rPr>
                    <w:rFonts w:ascii="Calibri" w:eastAsia="宋体" w:hAnsi="Calibri" w:cstheme="minorHAnsi"/>
                    <w:kern w:val="0"/>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11B29E9A" w14:textId="77777777" w:rsidR="00F7260B" w:rsidRPr="00756F74" w:rsidRDefault="00F7260B">
            <w:pPr>
              <w:widowControl/>
              <w:jc w:val="left"/>
              <w:rPr>
                <w:rStyle w:val="af6"/>
                <w:rFonts w:eastAsia="宋体"/>
                <w:rPrChange w:id="16234" w:author="raye" w:date="2018-08-10T19:27:00Z">
                  <w:rPr>
                    <w:rFonts w:ascii="Calibri" w:eastAsia="宋体" w:hAnsi="Calibri" w:cstheme="minorHAnsi"/>
                    <w:kern w:val="0"/>
                    <w:szCs w:val="21"/>
                  </w:rPr>
                </w:rPrChange>
              </w:rPr>
            </w:pPr>
            <w:r w:rsidRPr="00756F74">
              <w:rPr>
                <w:rStyle w:val="af6"/>
                <w:rFonts w:eastAsia="宋体"/>
                <w:rPrChange w:id="16235" w:author="raye" w:date="2018-08-10T19:27:00Z">
                  <w:rPr>
                    <w:rFonts w:ascii="Calibri" w:eastAsia="宋体" w:hAnsi="Calibri" w:cstheme="minorHAnsi"/>
                    <w:kern w:val="0"/>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C7B2BB4" w14:textId="77777777" w:rsidR="00F7260B" w:rsidRPr="00756F74" w:rsidRDefault="00F7260B" w:rsidP="00022A05">
            <w:pPr>
              <w:pStyle w:val="a0"/>
              <w:widowControl/>
              <w:numPr>
                <w:ilvl w:val="0"/>
                <w:numId w:val="109"/>
              </w:numPr>
              <w:ind w:firstLineChars="0"/>
              <w:jc w:val="left"/>
              <w:rPr>
                <w:rStyle w:val="af6"/>
                <w:rFonts w:eastAsia="宋体"/>
                <w:rPrChange w:id="16236" w:author="raye" w:date="2018-08-10T19:27:00Z">
                  <w:rPr>
                    <w:rFonts w:ascii="Calibri" w:eastAsia="宋体" w:hAnsi="Calibri" w:cstheme="minorHAnsi"/>
                    <w:kern w:val="0"/>
                    <w:szCs w:val="21"/>
                  </w:rPr>
                </w:rPrChange>
              </w:rPr>
            </w:pPr>
            <w:r w:rsidRPr="00756F74">
              <w:rPr>
                <w:rStyle w:val="af6"/>
                <w:rFonts w:eastAsia="宋体"/>
                <w:rPrChange w:id="16237" w:author="raye" w:date="2018-08-10T19:27:00Z">
                  <w:rPr>
                    <w:rFonts w:ascii="Calibri" w:eastAsia="宋体" w:hAnsi="Calibri" w:cstheme="minorHAnsi"/>
                    <w:kern w:val="0"/>
                    <w:szCs w:val="21"/>
                  </w:rPr>
                </w:rPrChange>
              </w:rPr>
              <w:t>All Forms</w:t>
            </w:r>
          </w:p>
          <w:p w14:paraId="6C483CE1" w14:textId="77777777" w:rsidR="00F7260B" w:rsidRPr="00756F74" w:rsidRDefault="00F7260B" w:rsidP="00022A05">
            <w:pPr>
              <w:pStyle w:val="a0"/>
              <w:widowControl/>
              <w:numPr>
                <w:ilvl w:val="0"/>
                <w:numId w:val="109"/>
              </w:numPr>
              <w:ind w:firstLineChars="0"/>
              <w:jc w:val="left"/>
              <w:rPr>
                <w:rStyle w:val="af6"/>
                <w:rFonts w:eastAsia="宋体"/>
                <w:rPrChange w:id="16238" w:author="raye" w:date="2018-08-10T19:27:00Z">
                  <w:rPr>
                    <w:rFonts w:ascii="Calibri" w:eastAsia="宋体" w:hAnsi="Calibri" w:cstheme="minorHAnsi"/>
                    <w:kern w:val="0"/>
                    <w:szCs w:val="21"/>
                  </w:rPr>
                </w:rPrChange>
              </w:rPr>
            </w:pPr>
            <w:r w:rsidRPr="00756F74">
              <w:rPr>
                <w:rStyle w:val="af6"/>
                <w:rFonts w:eastAsia="宋体"/>
                <w:rPrChange w:id="16239" w:author="raye" w:date="2018-08-10T19:27:00Z">
                  <w:rPr>
                    <w:rFonts w:ascii="Calibri" w:eastAsia="宋体" w:hAnsi="Calibri" w:cstheme="minorHAnsi"/>
                    <w:kern w:val="0"/>
                    <w:szCs w:val="21"/>
                  </w:rPr>
                </w:rPrChange>
              </w:rPr>
              <w:t>4#Check List</w:t>
            </w:r>
          </w:p>
          <w:p w14:paraId="2A546F30" w14:textId="77777777" w:rsidR="00F7260B" w:rsidRPr="00756F74" w:rsidRDefault="00F7260B" w:rsidP="00022A05">
            <w:pPr>
              <w:pStyle w:val="a0"/>
              <w:widowControl/>
              <w:numPr>
                <w:ilvl w:val="0"/>
                <w:numId w:val="109"/>
              </w:numPr>
              <w:ind w:firstLineChars="0"/>
              <w:jc w:val="left"/>
              <w:rPr>
                <w:rStyle w:val="af6"/>
                <w:rFonts w:eastAsia="宋体"/>
                <w:rPrChange w:id="16240" w:author="raye" w:date="2018-08-10T19:27:00Z">
                  <w:rPr>
                    <w:rFonts w:ascii="Calibri" w:eastAsia="宋体" w:hAnsi="Calibri" w:cstheme="minorHAnsi"/>
                    <w:kern w:val="0"/>
                    <w:szCs w:val="21"/>
                  </w:rPr>
                </w:rPrChange>
              </w:rPr>
            </w:pPr>
            <w:r w:rsidRPr="00756F74">
              <w:rPr>
                <w:rStyle w:val="af6"/>
                <w:rFonts w:eastAsia="宋体"/>
                <w:rPrChange w:id="16241" w:author="raye" w:date="2018-08-10T19:27:00Z">
                  <w:rPr>
                    <w:rFonts w:ascii="Calibri" w:eastAsia="宋体" w:hAnsi="Calibri" w:cstheme="minorHAnsi"/>
                    <w:kern w:val="0"/>
                    <w:szCs w:val="21"/>
                  </w:rPr>
                </w:rPrChange>
              </w:rPr>
              <w:t>Refer to CS</w:t>
            </w:r>
          </w:p>
        </w:tc>
      </w:tr>
      <w:tr w:rsidR="00F7260B" w:rsidRPr="00756F74" w14:paraId="3749C3C9"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3D3E20" w14:textId="77777777" w:rsidR="00F7260B" w:rsidRPr="00756F74" w:rsidRDefault="00F7260B">
            <w:pPr>
              <w:widowControl/>
              <w:jc w:val="left"/>
              <w:rPr>
                <w:rStyle w:val="af6"/>
                <w:rFonts w:eastAsia="宋体"/>
                <w:rPrChange w:id="16242"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78522ED" w14:textId="77777777" w:rsidR="00F7260B" w:rsidRPr="00756F74" w:rsidRDefault="00F7260B">
            <w:pPr>
              <w:widowControl/>
              <w:jc w:val="left"/>
              <w:rPr>
                <w:rStyle w:val="af6"/>
                <w:rFonts w:eastAsia="宋体"/>
                <w:rPrChange w:id="16243" w:author="raye" w:date="2018-08-10T19:27: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199994A6" w14:textId="77777777" w:rsidR="00F7260B" w:rsidRPr="00756F74" w:rsidRDefault="00F7260B">
            <w:pPr>
              <w:widowControl/>
              <w:jc w:val="left"/>
              <w:rPr>
                <w:rStyle w:val="af6"/>
                <w:rFonts w:eastAsia="宋体"/>
                <w:rPrChange w:id="16244" w:author="raye" w:date="2018-08-10T19:27:00Z">
                  <w:rPr>
                    <w:rFonts w:ascii="Calibri" w:eastAsia="宋体" w:hAnsi="Calibri" w:cstheme="minorHAnsi"/>
                    <w:kern w:val="0"/>
                    <w:szCs w:val="21"/>
                  </w:rPr>
                </w:rPrChange>
              </w:rPr>
            </w:pPr>
            <w:r w:rsidRPr="00756F74">
              <w:rPr>
                <w:rStyle w:val="af6"/>
                <w:rFonts w:eastAsia="宋体"/>
                <w:rPrChange w:id="16245" w:author="raye" w:date="2018-08-10T19:27:00Z">
                  <w:rPr>
                    <w:rFonts w:ascii="Calibri" w:eastAsia="宋体" w:hAnsi="Calibri" w:cstheme="minorHAnsi"/>
                    <w:kern w:val="0"/>
                    <w:szCs w:val="21"/>
                  </w:rPr>
                </w:rPrChange>
              </w:rPr>
              <w:t>Details&gt;&gt; Checking &amp; Evidence&gt;&gt; Comments</w:t>
            </w:r>
          </w:p>
        </w:tc>
        <w:tc>
          <w:tcPr>
            <w:tcW w:w="1882" w:type="dxa"/>
            <w:tcBorders>
              <w:top w:val="single" w:sz="4" w:space="0" w:color="auto"/>
              <w:left w:val="single" w:sz="4" w:space="0" w:color="auto"/>
              <w:bottom w:val="single" w:sz="4" w:space="0" w:color="auto"/>
              <w:right w:val="single" w:sz="4" w:space="0" w:color="auto"/>
            </w:tcBorders>
            <w:vAlign w:val="center"/>
            <w:hideMark/>
          </w:tcPr>
          <w:p w14:paraId="33E860C6" w14:textId="77777777" w:rsidR="00F7260B" w:rsidRPr="00756F74" w:rsidRDefault="00F7260B">
            <w:pPr>
              <w:widowControl/>
              <w:jc w:val="left"/>
              <w:rPr>
                <w:rStyle w:val="af6"/>
                <w:rFonts w:eastAsia="宋体"/>
                <w:rPrChange w:id="16246" w:author="raye" w:date="2018-08-10T19:27:00Z">
                  <w:rPr>
                    <w:rFonts w:ascii="Calibri" w:eastAsia="宋体" w:hAnsi="Calibri" w:cstheme="minorHAnsi"/>
                    <w:kern w:val="0"/>
                    <w:szCs w:val="21"/>
                  </w:rPr>
                </w:rPrChange>
              </w:rPr>
            </w:pPr>
            <w:r w:rsidRPr="00756F74">
              <w:rPr>
                <w:rStyle w:val="af6"/>
                <w:rFonts w:eastAsia="宋体"/>
                <w:rPrChange w:id="16247" w:author="raye" w:date="2018-08-10T19:27:00Z">
                  <w:rPr>
                    <w:rFonts w:ascii="Calibri" w:eastAsia="宋体" w:hAnsi="Calibri" w:cstheme="minorHAnsi"/>
                    <w:kern w:val="0"/>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74D555CE" w14:textId="77777777" w:rsidR="00F7260B" w:rsidRPr="00756F74" w:rsidRDefault="00F7260B">
            <w:pPr>
              <w:widowControl/>
              <w:jc w:val="left"/>
              <w:rPr>
                <w:rStyle w:val="af6"/>
                <w:rFonts w:eastAsia="宋体"/>
                <w:rPrChange w:id="16248" w:author="raye" w:date="2018-08-10T19:27:00Z">
                  <w:rPr>
                    <w:rFonts w:ascii="Calibri" w:eastAsia="宋体" w:hAnsi="Calibri" w:cstheme="minorHAnsi"/>
                    <w:kern w:val="0"/>
                    <w:szCs w:val="21"/>
                  </w:rPr>
                </w:rPrChange>
              </w:rPr>
            </w:pPr>
            <w:r w:rsidRPr="00756F74">
              <w:rPr>
                <w:rStyle w:val="af6"/>
                <w:rFonts w:eastAsia="宋体"/>
                <w:rPrChange w:id="16249" w:author="raye" w:date="2018-08-10T19:27:00Z">
                  <w:rPr>
                    <w:rFonts w:ascii="Calibri" w:eastAsia="宋体" w:hAnsi="Calibri" w:cstheme="minorHAnsi"/>
                    <w:kern w:val="0"/>
                    <w:szCs w:val="21"/>
                  </w:rPr>
                </w:rPrChange>
              </w:rPr>
              <w:t>If any</w:t>
            </w:r>
          </w:p>
        </w:tc>
      </w:tr>
      <w:tr w:rsidR="00F7260B" w:rsidRPr="00756F74" w14:paraId="0DB4B3DB"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3E8CAEA" w14:textId="77777777" w:rsidR="00F7260B" w:rsidRPr="00756F74" w:rsidRDefault="00F7260B">
            <w:pPr>
              <w:widowControl/>
              <w:jc w:val="left"/>
              <w:rPr>
                <w:rStyle w:val="af6"/>
                <w:rFonts w:eastAsia="宋体"/>
                <w:rPrChange w:id="16250"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4BD4521" w14:textId="77777777" w:rsidR="00F7260B" w:rsidRPr="00756F74" w:rsidRDefault="00F7260B">
            <w:pPr>
              <w:widowControl/>
              <w:jc w:val="left"/>
              <w:rPr>
                <w:rStyle w:val="af6"/>
                <w:rFonts w:eastAsia="宋体"/>
                <w:rPrChange w:id="16251" w:author="raye" w:date="2018-08-10T19:27: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5C11DFD3" w14:textId="77777777" w:rsidR="00F7260B" w:rsidRPr="00756F74" w:rsidRDefault="00F7260B">
            <w:pPr>
              <w:widowControl/>
              <w:jc w:val="left"/>
              <w:rPr>
                <w:rStyle w:val="af6"/>
                <w:rFonts w:eastAsia="宋体"/>
                <w:rPrChange w:id="16252" w:author="raye" w:date="2018-08-10T19:27:00Z">
                  <w:rPr>
                    <w:rFonts w:ascii="Calibri" w:eastAsia="宋体" w:hAnsi="Calibri" w:cstheme="minorHAnsi"/>
                    <w:kern w:val="0"/>
                    <w:szCs w:val="21"/>
                  </w:rPr>
                </w:rPrChange>
              </w:rPr>
            </w:pPr>
            <w:r w:rsidRPr="00756F74">
              <w:rPr>
                <w:rStyle w:val="af6"/>
                <w:rFonts w:eastAsia="宋体"/>
                <w:rPrChange w:id="16253" w:author="raye" w:date="2018-08-10T19:27:00Z">
                  <w:rPr>
                    <w:rFonts w:ascii="Calibri" w:eastAsia="宋体" w:hAnsi="Calibri" w:cstheme="minorHAnsi"/>
                    <w:kern w:val="0"/>
                    <w:szCs w:val="21"/>
                  </w:rPr>
                </w:rPrChange>
              </w:rPr>
              <w:t>Details&gt;&gt; Checking &amp; Evidence&gt;&gt;alert sign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34C47D84" w14:textId="77777777" w:rsidR="00F7260B" w:rsidRPr="00756F74" w:rsidRDefault="00F7260B">
            <w:pPr>
              <w:widowControl/>
              <w:jc w:val="left"/>
              <w:rPr>
                <w:rStyle w:val="af6"/>
                <w:rFonts w:eastAsia="宋体"/>
                <w:rPrChange w:id="16254" w:author="raye" w:date="2018-08-10T19:27:00Z">
                  <w:rPr>
                    <w:rFonts w:ascii="Calibri" w:eastAsia="宋体" w:hAnsi="Calibri" w:cstheme="minorHAnsi"/>
                    <w:kern w:val="0"/>
                    <w:szCs w:val="21"/>
                  </w:rPr>
                </w:rPrChange>
              </w:rPr>
            </w:pPr>
            <w:r w:rsidRPr="00756F74">
              <w:rPr>
                <w:rStyle w:val="af6"/>
                <w:rFonts w:eastAsia="宋体"/>
                <w:rPrChange w:id="16255" w:author="raye" w:date="2018-08-10T19:27:00Z">
                  <w:rPr>
                    <w:rFonts w:ascii="Calibri" w:eastAsia="宋体" w:hAnsi="Calibri" w:cstheme="minorHAnsi"/>
                    <w:kern w:val="0"/>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710FFEF3" w14:textId="77777777" w:rsidR="00F7260B" w:rsidRPr="00756F74" w:rsidRDefault="00F7260B">
            <w:pPr>
              <w:widowControl/>
              <w:jc w:val="left"/>
              <w:rPr>
                <w:rStyle w:val="af6"/>
                <w:rFonts w:eastAsia="宋体"/>
                <w:rPrChange w:id="16256" w:author="raye" w:date="2018-08-10T19:27:00Z">
                  <w:rPr>
                    <w:rFonts w:ascii="Calibri" w:eastAsia="宋体" w:hAnsi="Calibri" w:cstheme="minorHAnsi"/>
                    <w:kern w:val="0"/>
                    <w:szCs w:val="21"/>
                  </w:rPr>
                </w:rPrChange>
              </w:rPr>
            </w:pPr>
            <w:r w:rsidRPr="00756F74">
              <w:rPr>
                <w:rStyle w:val="af6"/>
                <w:rFonts w:eastAsia="宋体"/>
                <w:rPrChange w:id="16257" w:author="raye" w:date="2018-08-10T19:27:00Z">
                  <w:rPr>
                    <w:rFonts w:ascii="Calibri" w:eastAsia="宋体" w:hAnsi="Calibri" w:cstheme="minorHAnsi"/>
                    <w:kern w:val="0"/>
                    <w:szCs w:val="21"/>
                  </w:rPr>
                </w:rPrChange>
              </w:rPr>
              <w:t>Yes</w:t>
            </w:r>
          </w:p>
        </w:tc>
      </w:tr>
      <w:tr w:rsidR="00F7260B" w:rsidRPr="00756F74" w14:paraId="61C6693D"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648A89" w14:textId="77777777" w:rsidR="00F7260B" w:rsidRPr="00756F74" w:rsidRDefault="00F7260B">
            <w:pPr>
              <w:widowControl/>
              <w:jc w:val="left"/>
              <w:rPr>
                <w:rStyle w:val="af6"/>
                <w:rFonts w:eastAsia="宋体"/>
                <w:rPrChange w:id="16258"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4238986" w14:textId="77777777" w:rsidR="00F7260B" w:rsidRPr="00756F74" w:rsidRDefault="00F7260B">
            <w:pPr>
              <w:widowControl/>
              <w:jc w:val="left"/>
              <w:rPr>
                <w:rStyle w:val="af6"/>
                <w:rFonts w:eastAsia="宋体"/>
                <w:rPrChange w:id="16259" w:author="raye" w:date="2018-08-10T19:27: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125FDF21" w14:textId="77777777" w:rsidR="00F7260B" w:rsidRPr="00756F74" w:rsidRDefault="00F7260B">
            <w:pPr>
              <w:widowControl/>
              <w:jc w:val="left"/>
              <w:rPr>
                <w:rStyle w:val="af6"/>
                <w:rFonts w:eastAsia="宋体"/>
                <w:rPrChange w:id="16260" w:author="raye" w:date="2018-08-10T19:27:00Z">
                  <w:rPr>
                    <w:rFonts w:ascii="Calibri" w:eastAsia="宋体" w:hAnsi="Calibri" w:cstheme="minorHAnsi"/>
                    <w:kern w:val="0"/>
                    <w:szCs w:val="21"/>
                  </w:rPr>
                </w:rPrChange>
              </w:rPr>
            </w:pPr>
            <w:r w:rsidRPr="00756F74">
              <w:rPr>
                <w:rStyle w:val="af6"/>
                <w:rFonts w:eastAsia="宋体"/>
                <w:rPrChange w:id="16261" w:author="raye" w:date="2018-08-10T19:27:00Z">
                  <w:rPr>
                    <w:rFonts w:ascii="Calibri" w:eastAsia="宋体" w:hAnsi="Calibri" w:cstheme="minorHAnsi"/>
                    <w:kern w:val="0"/>
                    <w:szCs w:val="21"/>
                  </w:rPr>
                </w:rPrChange>
              </w:rPr>
              <w:t>Under Compliance Analyst Review</w:t>
            </w:r>
          </w:p>
        </w:tc>
        <w:tc>
          <w:tcPr>
            <w:tcW w:w="1882" w:type="dxa"/>
            <w:tcBorders>
              <w:top w:val="single" w:sz="4" w:space="0" w:color="auto"/>
              <w:left w:val="single" w:sz="4" w:space="0" w:color="auto"/>
              <w:bottom w:val="single" w:sz="4" w:space="0" w:color="auto"/>
              <w:right w:val="single" w:sz="4" w:space="0" w:color="auto"/>
            </w:tcBorders>
            <w:vAlign w:val="center"/>
            <w:hideMark/>
          </w:tcPr>
          <w:p w14:paraId="02FFBBCD" w14:textId="77777777" w:rsidR="00F7260B" w:rsidRPr="00756F74" w:rsidRDefault="00F7260B">
            <w:pPr>
              <w:widowControl/>
              <w:jc w:val="left"/>
              <w:rPr>
                <w:rStyle w:val="af6"/>
                <w:rFonts w:eastAsia="宋体"/>
                <w:rPrChange w:id="16262" w:author="raye" w:date="2018-08-10T19:27:00Z">
                  <w:rPr>
                    <w:rFonts w:ascii="Calibri" w:eastAsia="宋体" w:hAnsi="Calibri" w:cstheme="minorHAnsi"/>
                    <w:kern w:val="0"/>
                    <w:szCs w:val="21"/>
                  </w:rPr>
                </w:rPrChange>
              </w:rPr>
            </w:pPr>
            <w:r w:rsidRPr="00756F74">
              <w:rPr>
                <w:rStyle w:val="af6"/>
                <w:rFonts w:eastAsia="宋体"/>
                <w:rPrChange w:id="16263" w:author="raye" w:date="2018-08-10T19:27:00Z">
                  <w:rPr>
                    <w:rFonts w:ascii="Calibri" w:eastAsia="宋体" w:hAnsi="Calibri" w:cstheme="minorHAnsi"/>
                    <w:kern w:val="0"/>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7D44D8A" w14:textId="77777777" w:rsidR="00F7260B" w:rsidRPr="00756F74" w:rsidRDefault="00F7260B" w:rsidP="00022A05">
            <w:pPr>
              <w:pStyle w:val="a0"/>
              <w:widowControl/>
              <w:numPr>
                <w:ilvl w:val="0"/>
                <w:numId w:val="107"/>
              </w:numPr>
              <w:ind w:firstLineChars="0"/>
              <w:jc w:val="left"/>
              <w:rPr>
                <w:rStyle w:val="af6"/>
                <w:rFonts w:eastAsia="宋体"/>
                <w:rPrChange w:id="16264" w:author="raye" w:date="2018-08-10T19:27:00Z">
                  <w:rPr>
                    <w:rFonts w:ascii="Calibri" w:eastAsia="宋体" w:hAnsi="Calibri" w:cstheme="minorHAnsi"/>
                    <w:kern w:val="0"/>
                    <w:szCs w:val="21"/>
                  </w:rPr>
                </w:rPrChange>
              </w:rPr>
            </w:pPr>
            <w:r w:rsidRPr="00756F74">
              <w:rPr>
                <w:rStyle w:val="af6"/>
                <w:rFonts w:eastAsia="宋体"/>
                <w:rPrChange w:id="16265" w:author="raye" w:date="2018-08-10T19:27:00Z">
                  <w:rPr>
                    <w:rFonts w:ascii="Calibri" w:eastAsia="宋体" w:hAnsi="Calibri" w:cstheme="minorHAnsi"/>
                    <w:kern w:val="0"/>
                    <w:szCs w:val="21"/>
                  </w:rPr>
                </w:rPrChange>
              </w:rPr>
              <w:t>Evidence Management (Editable)</w:t>
            </w:r>
          </w:p>
          <w:p w14:paraId="16AF651B" w14:textId="77777777" w:rsidR="00F7260B" w:rsidRPr="00756F74" w:rsidRDefault="00F7260B" w:rsidP="00022A05">
            <w:pPr>
              <w:pStyle w:val="a0"/>
              <w:widowControl/>
              <w:numPr>
                <w:ilvl w:val="0"/>
                <w:numId w:val="107"/>
              </w:numPr>
              <w:ind w:firstLineChars="0"/>
              <w:jc w:val="left"/>
              <w:rPr>
                <w:rStyle w:val="af6"/>
                <w:rFonts w:eastAsia="宋体"/>
                <w:rPrChange w:id="16266" w:author="raye" w:date="2018-08-10T19:27:00Z">
                  <w:rPr>
                    <w:rFonts w:ascii="Calibri" w:eastAsia="宋体" w:hAnsi="Calibri" w:cstheme="minorHAnsi"/>
                    <w:kern w:val="0"/>
                    <w:szCs w:val="21"/>
                  </w:rPr>
                </w:rPrChange>
              </w:rPr>
            </w:pPr>
            <w:r w:rsidRPr="00756F74">
              <w:rPr>
                <w:rStyle w:val="af6"/>
                <w:rFonts w:eastAsia="宋体"/>
                <w:rPrChange w:id="16267" w:author="raye" w:date="2018-08-10T19:27:00Z">
                  <w:rPr>
                    <w:rFonts w:ascii="Calibri" w:eastAsia="宋体" w:hAnsi="Calibri" w:cstheme="minorHAnsi"/>
                    <w:kern w:val="0"/>
                    <w:szCs w:val="21"/>
                  </w:rPr>
                </w:rPrChange>
              </w:rPr>
              <w:t>Check(Editable)</w:t>
            </w:r>
          </w:p>
        </w:tc>
      </w:tr>
      <w:tr w:rsidR="00F7260B" w:rsidRPr="00756F74" w14:paraId="43BDC0DB"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13C03E5A" w14:textId="77777777" w:rsidR="00F7260B" w:rsidRPr="00756F74" w:rsidRDefault="00F7260B">
            <w:pPr>
              <w:widowControl/>
              <w:jc w:val="left"/>
              <w:rPr>
                <w:rStyle w:val="af6"/>
                <w:rFonts w:eastAsia="宋体"/>
                <w:rPrChange w:id="16268" w:author="raye" w:date="2018-08-10T19:27:00Z">
                  <w:rPr>
                    <w:rFonts w:ascii="Calibri" w:eastAsia="宋体" w:hAnsi="Calibri" w:cstheme="minorHAnsi"/>
                    <w:kern w:val="0"/>
                    <w:szCs w:val="21"/>
                  </w:rPr>
                </w:rPrChange>
              </w:rPr>
            </w:pPr>
            <w:r w:rsidRPr="00756F74">
              <w:rPr>
                <w:rStyle w:val="af6"/>
                <w:rFonts w:eastAsia="宋体"/>
                <w:rPrChange w:id="16269" w:author="raye" w:date="2018-08-10T19:27:00Z">
                  <w:rPr>
                    <w:rFonts w:ascii="Calibri" w:eastAsia="宋体" w:hAnsi="Calibri" w:cstheme="minorHAnsi"/>
                    <w:kern w:val="0"/>
                    <w:szCs w:val="21"/>
                  </w:rPr>
                </w:rPrChange>
              </w:rPr>
              <w:t>18/</w:t>
            </w:r>
            <w:r w:rsidRPr="00756F74">
              <w:rPr>
                <w:rStyle w:val="af6"/>
                <w:rFonts w:eastAsia="宋体"/>
                <w:rPrChange w:id="16270" w:author="raye" w:date="2018-08-10T19:27:00Z">
                  <w:rPr>
                    <w:rFonts w:ascii="Calibri" w:eastAsia="宋体" w:hAnsi="Calibri" w:cstheme="minorHAnsi"/>
                    <w:kern w:val="0"/>
                    <w:szCs w:val="21"/>
                  </w:rPr>
                </w:rPrChange>
              </w:rPr>
              <w:br/>
              <w:t>16B/20</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5124B978" w14:textId="77777777" w:rsidR="00F7260B" w:rsidRPr="00756F74" w:rsidRDefault="00F7260B">
            <w:pPr>
              <w:widowControl/>
              <w:jc w:val="left"/>
              <w:rPr>
                <w:rStyle w:val="af6"/>
                <w:rFonts w:eastAsia="宋体"/>
                <w:rPrChange w:id="16271" w:author="raye" w:date="2018-08-10T19:27:00Z">
                  <w:rPr>
                    <w:rFonts w:ascii="Calibri" w:eastAsia="宋体" w:hAnsi="Calibri" w:cstheme="minorHAnsi"/>
                    <w:kern w:val="0"/>
                    <w:szCs w:val="21"/>
                  </w:rPr>
                </w:rPrChange>
              </w:rPr>
            </w:pPr>
            <w:r w:rsidRPr="00756F74">
              <w:rPr>
                <w:rStyle w:val="af6"/>
                <w:rFonts w:eastAsia="宋体"/>
                <w:rPrChange w:id="16272" w:author="raye" w:date="2018-08-10T19:27:00Z">
                  <w:rPr>
                    <w:rFonts w:ascii="Calibri" w:eastAsia="宋体" w:hAnsi="Calibri" w:cstheme="minorHAnsi"/>
                    <w:kern w:val="0"/>
                    <w:szCs w:val="21"/>
                  </w:rPr>
                </w:rPrChange>
              </w:rPr>
              <w:t>After #4 is created and sent to CS</w:t>
            </w:r>
          </w:p>
        </w:tc>
        <w:tc>
          <w:tcPr>
            <w:tcW w:w="1908" w:type="dxa"/>
            <w:tcBorders>
              <w:top w:val="single" w:sz="4" w:space="0" w:color="auto"/>
              <w:left w:val="single" w:sz="4" w:space="0" w:color="auto"/>
              <w:bottom w:val="single" w:sz="4" w:space="0" w:color="auto"/>
              <w:right w:val="single" w:sz="4" w:space="0" w:color="auto"/>
            </w:tcBorders>
            <w:hideMark/>
          </w:tcPr>
          <w:p w14:paraId="08EC01F8" w14:textId="77777777" w:rsidR="00F7260B" w:rsidRPr="00756F74" w:rsidRDefault="00F7260B">
            <w:pPr>
              <w:widowControl/>
              <w:jc w:val="left"/>
              <w:rPr>
                <w:rStyle w:val="af6"/>
                <w:rFonts w:eastAsia="宋体"/>
                <w:rPrChange w:id="16273" w:author="raye" w:date="2018-08-10T19:27:00Z">
                  <w:rPr>
                    <w:rFonts w:ascii="Calibri" w:eastAsia="宋体" w:hAnsi="Calibri" w:cstheme="minorHAnsi"/>
                    <w:kern w:val="0"/>
                    <w:szCs w:val="21"/>
                  </w:rPr>
                </w:rPrChange>
              </w:rPr>
            </w:pPr>
            <w:r w:rsidRPr="00756F74">
              <w:rPr>
                <w:rStyle w:val="af6"/>
                <w:rFonts w:eastAsia="宋体"/>
                <w:rPrChange w:id="16274" w:author="raye" w:date="2018-08-10T19:27:00Z">
                  <w:rPr>
                    <w:rFonts w:ascii="Calibri" w:eastAsia="宋体" w:hAnsi="Calibri" w:cstheme="minorHAnsi"/>
                    <w:kern w:val="0"/>
                    <w:szCs w:val="21"/>
                  </w:rPr>
                </w:rPrChange>
              </w:rPr>
              <w:t>Pending List</w:t>
            </w:r>
          </w:p>
        </w:tc>
        <w:tc>
          <w:tcPr>
            <w:tcW w:w="1882" w:type="dxa"/>
            <w:tcBorders>
              <w:top w:val="single" w:sz="4" w:space="0" w:color="auto"/>
              <w:left w:val="single" w:sz="4" w:space="0" w:color="auto"/>
              <w:bottom w:val="single" w:sz="4" w:space="0" w:color="auto"/>
              <w:right w:val="single" w:sz="4" w:space="0" w:color="auto"/>
            </w:tcBorders>
            <w:vAlign w:val="center"/>
            <w:hideMark/>
          </w:tcPr>
          <w:p w14:paraId="6114449C" w14:textId="77777777" w:rsidR="00F7260B" w:rsidRPr="00756F74" w:rsidRDefault="00F7260B">
            <w:pPr>
              <w:widowControl/>
              <w:jc w:val="left"/>
              <w:rPr>
                <w:rStyle w:val="af6"/>
                <w:rFonts w:eastAsia="宋体"/>
                <w:rPrChange w:id="16275" w:author="raye" w:date="2018-08-10T19:27:00Z">
                  <w:rPr>
                    <w:rFonts w:ascii="Calibri" w:eastAsia="宋体" w:hAnsi="Calibri" w:cstheme="minorHAnsi"/>
                    <w:kern w:val="0"/>
                    <w:szCs w:val="21"/>
                  </w:rPr>
                </w:rPrChange>
              </w:rPr>
            </w:pPr>
            <w:r w:rsidRPr="00756F74">
              <w:rPr>
                <w:rStyle w:val="af6"/>
                <w:rFonts w:eastAsia="宋体"/>
                <w:rPrChange w:id="16276" w:author="raye" w:date="2018-08-10T19:27:00Z">
                  <w:rPr>
                    <w:rFonts w:ascii="Calibri" w:eastAsia="宋体" w:hAnsi="Calibri" w:cstheme="minorHAnsi"/>
                    <w:kern w:val="0"/>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198F361" w14:textId="77777777" w:rsidR="00F7260B" w:rsidRPr="00756F74" w:rsidRDefault="00F7260B">
            <w:pPr>
              <w:widowControl/>
              <w:jc w:val="left"/>
              <w:rPr>
                <w:rStyle w:val="af6"/>
                <w:rFonts w:eastAsia="宋体"/>
                <w:rPrChange w:id="16277" w:author="raye" w:date="2018-08-10T19:27:00Z">
                  <w:rPr>
                    <w:rFonts w:ascii="Calibri" w:eastAsia="宋体" w:hAnsi="Calibri" w:cstheme="minorHAnsi"/>
                    <w:kern w:val="0"/>
                    <w:szCs w:val="21"/>
                  </w:rPr>
                </w:rPrChange>
              </w:rPr>
            </w:pPr>
            <w:r w:rsidRPr="00756F74">
              <w:rPr>
                <w:rStyle w:val="af6"/>
                <w:rFonts w:eastAsia="宋体"/>
                <w:rPrChange w:id="16278" w:author="raye" w:date="2018-08-10T19:27:00Z">
                  <w:rPr>
                    <w:rFonts w:ascii="Calibri" w:eastAsia="宋体" w:hAnsi="Calibri" w:cstheme="minorHAnsi"/>
                    <w:kern w:val="0"/>
                    <w:szCs w:val="21"/>
                  </w:rPr>
                </w:rPrChange>
              </w:rPr>
              <w:t>Details</w:t>
            </w:r>
          </w:p>
        </w:tc>
      </w:tr>
      <w:tr w:rsidR="00F7260B" w:rsidRPr="00756F74" w14:paraId="58911327"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9C6B9F" w14:textId="77777777" w:rsidR="00F7260B" w:rsidRPr="00756F74" w:rsidRDefault="00F7260B">
            <w:pPr>
              <w:widowControl/>
              <w:jc w:val="left"/>
              <w:rPr>
                <w:rStyle w:val="af6"/>
                <w:rFonts w:eastAsia="宋体"/>
                <w:rPrChange w:id="16279"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8D99957" w14:textId="77777777" w:rsidR="00F7260B" w:rsidRPr="00756F74" w:rsidRDefault="00F7260B">
            <w:pPr>
              <w:widowControl/>
              <w:jc w:val="left"/>
              <w:rPr>
                <w:rStyle w:val="af6"/>
                <w:rFonts w:eastAsia="宋体"/>
                <w:rPrChange w:id="16280" w:author="raye" w:date="2018-08-10T19:27:00Z">
                  <w:rPr>
                    <w:rFonts w:ascii="Calibri" w:eastAsia="宋体" w:hAnsi="Calibri" w:cstheme="minorHAnsi"/>
                    <w:kern w:val="0"/>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5EDC6BA1" w14:textId="77777777" w:rsidR="00F7260B" w:rsidRPr="00756F74" w:rsidRDefault="00F7260B">
            <w:pPr>
              <w:widowControl/>
              <w:jc w:val="left"/>
              <w:rPr>
                <w:rStyle w:val="af6"/>
                <w:rFonts w:eastAsia="宋体"/>
                <w:rPrChange w:id="16281" w:author="raye" w:date="2018-08-10T19:27:00Z">
                  <w:rPr>
                    <w:rFonts w:ascii="Calibri" w:eastAsia="宋体" w:hAnsi="Calibri" w:cstheme="minorHAnsi"/>
                    <w:kern w:val="0"/>
                    <w:szCs w:val="21"/>
                  </w:rPr>
                </w:rPrChange>
              </w:rPr>
            </w:pPr>
            <w:r w:rsidRPr="00756F74">
              <w:rPr>
                <w:rStyle w:val="af6"/>
                <w:rFonts w:eastAsia="宋体"/>
                <w:rPrChange w:id="16282" w:author="raye" w:date="2018-08-10T19:27:00Z">
                  <w:rPr>
                    <w:rFonts w:ascii="Calibri" w:eastAsia="宋体" w:hAnsi="Calibri" w:cstheme="minorHAnsi"/>
                    <w:kern w:val="0"/>
                    <w:szCs w:val="21"/>
                  </w:rPr>
                </w:rPrChange>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4919F533" w14:textId="77777777" w:rsidR="00F7260B" w:rsidRPr="00756F74" w:rsidRDefault="00F7260B">
            <w:pPr>
              <w:widowControl/>
              <w:jc w:val="left"/>
              <w:rPr>
                <w:rStyle w:val="af6"/>
                <w:rFonts w:eastAsia="宋体"/>
                <w:rPrChange w:id="16283" w:author="raye" w:date="2018-08-10T19:27:00Z">
                  <w:rPr>
                    <w:rFonts w:ascii="Calibri" w:eastAsia="宋体" w:hAnsi="Calibri" w:cstheme="minorHAnsi"/>
                    <w:kern w:val="0"/>
                    <w:szCs w:val="21"/>
                  </w:rPr>
                </w:rPrChange>
              </w:rPr>
            </w:pPr>
            <w:r w:rsidRPr="00756F74">
              <w:rPr>
                <w:rStyle w:val="af6"/>
                <w:rFonts w:eastAsia="宋体"/>
                <w:rPrChange w:id="16284" w:author="raye" w:date="2018-08-10T19:27:00Z">
                  <w:rPr>
                    <w:rFonts w:ascii="Calibri" w:eastAsia="宋体" w:hAnsi="Calibri" w:cstheme="minorHAnsi"/>
                    <w:kern w:val="0"/>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3E08D15" w14:textId="77777777" w:rsidR="00F7260B" w:rsidRPr="00756F74" w:rsidRDefault="00F7260B">
            <w:pPr>
              <w:widowControl/>
              <w:jc w:val="left"/>
              <w:rPr>
                <w:rStyle w:val="af6"/>
                <w:rFonts w:eastAsia="宋体"/>
                <w:rPrChange w:id="16285" w:author="raye" w:date="2018-08-10T19:27:00Z">
                  <w:rPr>
                    <w:rFonts w:ascii="Calibri" w:eastAsia="宋体" w:hAnsi="Calibri" w:cstheme="minorHAnsi"/>
                    <w:kern w:val="0"/>
                    <w:szCs w:val="21"/>
                  </w:rPr>
                </w:rPrChange>
              </w:rPr>
            </w:pPr>
            <w:r w:rsidRPr="00756F74">
              <w:rPr>
                <w:rStyle w:val="af6"/>
                <w:rFonts w:eastAsia="宋体"/>
                <w:rPrChange w:id="16286" w:author="raye" w:date="2018-08-10T19:27:00Z">
                  <w:rPr>
                    <w:rFonts w:ascii="Calibri" w:eastAsia="宋体" w:hAnsi="Calibri" w:cstheme="minorHAnsi"/>
                    <w:kern w:val="0"/>
                    <w:szCs w:val="21"/>
                  </w:rPr>
                </w:rPrChange>
              </w:rPr>
              <w:br/>
              <w:t>No longer allowed to modify</w:t>
            </w:r>
          </w:p>
        </w:tc>
      </w:tr>
      <w:tr w:rsidR="00F7260B" w:rsidRPr="00756F74" w14:paraId="57DD3F0C"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98A5AB" w14:textId="77777777" w:rsidR="00F7260B" w:rsidRPr="00756F74" w:rsidRDefault="00F7260B">
            <w:pPr>
              <w:widowControl/>
              <w:jc w:val="left"/>
              <w:rPr>
                <w:rStyle w:val="af6"/>
                <w:rFonts w:eastAsia="宋体"/>
                <w:rPrChange w:id="16287"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B187D8C" w14:textId="77777777" w:rsidR="00F7260B" w:rsidRPr="00756F74" w:rsidRDefault="00F7260B">
            <w:pPr>
              <w:widowControl/>
              <w:jc w:val="left"/>
              <w:rPr>
                <w:rStyle w:val="af6"/>
                <w:rFonts w:eastAsia="宋体"/>
                <w:rPrChange w:id="16288"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59510F7" w14:textId="77777777" w:rsidR="00F7260B" w:rsidRPr="00756F74" w:rsidRDefault="00F7260B">
            <w:pPr>
              <w:widowControl/>
              <w:jc w:val="left"/>
              <w:rPr>
                <w:rStyle w:val="af6"/>
                <w:rFonts w:eastAsia="宋体"/>
                <w:rPrChange w:id="16289" w:author="raye" w:date="2018-08-10T19:27:00Z">
                  <w:rPr>
                    <w:rFonts w:ascii="Calibri" w:eastAsia="宋体" w:hAnsi="Calibri" w:cstheme="minorHAnsi"/>
                    <w:kern w:val="0"/>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02B8BAE9" w14:textId="77777777" w:rsidR="00F7260B" w:rsidRPr="00756F74" w:rsidRDefault="00F7260B">
            <w:pPr>
              <w:widowControl/>
              <w:jc w:val="left"/>
              <w:rPr>
                <w:rStyle w:val="af6"/>
                <w:rFonts w:eastAsia="宋体"/>
                <w:rPrChange w:id="16290" w:author="raye" w:date="2018-08-10T19:27:00Z">
                  <w:rPr>
                    <w:rFonts w:ascii="Calibri" w:eastAsia="宋体" w:hAnsi="Calibri" w:cstheme="minorHAnsi"/>
                    <w:kern w:val="0"/>
                    <w:szCs w:val="21"/>
                  </w:rPr>
                </w:rPrChange>
              </w:rPr>
            </w:pPr>
            <w:r w:rsidRPr="00756F74">
              <w:rPr>
                <w:rStyle w:val="af6"/>
                <w:rFonts w:eastAsia="宋体"/>
                <w:rPrChange w:id="16291" w:author="raye" w:date="2018-08-10T19:27:00Z">
                  <w:rPr>
                    <w:rFonts w:ascii="Calibri" w:eastAsia="宋体" w:hAnsi="Calibri" w:cstheme="minorHAnsi"/>
                    <w:kern w:val="0"/>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3E734B2" w14:textId="77777777" w:rsidR="00F7260B" w:rsidRPr="00756F74" w:rsidRDefault="00F7260B">
            <w:pPr>
              <w:widowControl/>
              <w:jc w:val="left"/>
              <w:rPr>
                <w:rStyle w:val="af6"/>
                <w:rFonts w:eastAsia="宋体"/>
                <w:rPrChange w:id="16292" w:author="raye" w:date="2018-08-10T19:27:00Z">
                  <w:rPr>
                    <w:rFonts w:ascii="Calibri" w:eastAsia="宋体" w:hAnsi="Calibri" w:cstheme="minorHAnsi"/>
                    <w:kern w:val="0"/>
                    <w:szCs w:val="21"/>
                  </w:rPr>
                </w:rPrChange>
              </w:rPr>
            </w:pPr>
            <w:r w:rsidRPr="00756F74">
              <w:rPr>
                <w:rStyle w:val="af6"/>
                <w:rFonts w:eastAsia="宋体"/>
                <w:rPrChange w:id="16293" w:author="raye" w:date="2018-08-10T19:27:00Z">
                  <w:rPr>
                    <w:rFonts w:ascii="Calibri" w:eastAsia="宋体" w:hAnsi="Calibri" w:cstheme="minorHAnsi"/>
                    <w:kern w:val="0"/>
                    <w:szCs w:val="21"/>
                  </w:rPr>
                </w:rPrChange>
              </w:rPr>
              <w:t>All Forms</w:t>
            </w:r>
          </w:p>
        </w:tc>
      </w:tr>
      <w:tr w:rsidR="00F7260B" w:rsidRPr="00756F74" w14:paraId="625C724C"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C88A89" w14:textId="77777777" w:rsidR="00F7260B" w:rsidRPr="00756F74" w:rsidRDefault="00F7260B">
            <w:pPr>
              <w:widowControl/>
              <w:jc w:val="left"/>
              <w:rPr>
                <w:rStyle w:val="af6"/>
                <w:rFonts w:eastAsia="宋体"/>
                <w:rPrChange w:id="16294"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1779CDB" w14:textId="77777777" w:rsidR="00F7260B" w:rsidRPr="00756F74" w:rsidRDefault="00F7260B">
            <w:pPr>
              <w:widowControl/>
              <w:jc w:val="left"/>
              <w:rPr>
                <w:rStyle w:val="af6"/>
                <w:rFonts w:eastAsia="宋体"/>
                <w:rPrChange w:id="16295" w:author="raye" w:date="2018-08-10T19:27: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14C97DC4" w14:textId="77777777" w:rsidR="00F7260B" w:rsidRPr="00756F74" w:rsidRDefault="00F7260B">
            <w:pPr>
              <w:widowControl/>
              <w:jc w:val="left"/>
              <w:rPr>
                <w:rStyle w:val="af6"/>
                <w:rFonts w:eastAsia="宋体"/>
                <w:rPrChange w:id="16296" w:author="raye" w:date="2018-08-10T19:27:00Z">
                  <w:rPr>
                    <w:rFonts w:ascii="Calibri" w:eastAsia="宋体" w:hAnsi="Calibri" w:cstheme="minorHAnsi"/>
                    <w:kern w:val="0"/>
                    <w:szCs w:val="21"/>
                  </w:rPr>
                </w:rPrChange>
              </w:rPr>
            </w:pPr>
            <w:r w:rsidRPr="00756F74">
              <w:rPr>
                <w:rStyle w:val="af6"/>
                <w:rFonts w:eastAsia="宋体"/>
                <w:rPrChange w:id="16297" w:author="raye" w:date="2018-08-10T19:27:00Z">
                  <w:rPr>
                    <w:rFonts w:ascii="Calibri" w:eastAsia="宋体" w:hAnsi="Calibri" w:cstheme="minorHAnsi"/>
                    <w:kern w:val="0"/>
                    <w:szCs w:val="21"/>
                  </w:rPr>
                </w:rPrChange>
              </w:rPr>
              <w:t>Details&gt;&gt; Checking &amp; Evidence&gt;&gt; Comments</w:t>
            </w:r>
          </w:p>
        </w:tc>
        <w:tc>
          <w:tcPr>
            <w:tcW w:w="1882" w:type="dxa"/>
            <w:tcBorders>
              <w:top w:val="single" w:sz="4" w:space="0" w:color="auto"/>
              <w:left w:val="single" w:sz="4" w:space="0" w:color="auto"/>
              <w:bottom w:val="single" w:sz="4" w:space="0" w:color="auto"/>
              <w:right w:val="single" w:sz="4" w:space="0" w:color="auto"/>
            </w:tcBorders>
            <w:vAlign w:val="center"/>
            <w:hideMark/>
          </w:tcPr>
          <w:p w14:paraId="10EA7397" w14:textId="77777777" w:rsidR="00F7260B" w:rsidRPr="00756F74" w:rsidRDefault="00F7260B">
            <w:pPr>
              <w:widowControl/>
              <w:jc w:val="left"/>
              <w:rPr>
                <w:rStyle w:val="af6"/>
                <w:rFonts w:eastAsia="宋体"/>
                <w:rPrChange w:id="16298" w:author="raye" w:date="2018-08-10T19:27:00Z">
                  <w:rPr>
                    <w:rFonts w:ascii="Calibri" w:eastAsia="宋体" w:hAnsi="Calibri" w:cstheme="minorHAnsi"/>
                    <w:kern w:val="0"/>
                    <w:szCs w:val="21"/>
                  </w:rPr>
                </w:rPrChange>
              </w:rPr>
            </w:pPr>
            <w:r w:rsidRPr="00756F74">
              <w:rPr>
                <w:rStyle w:val="af6"/>
                <w:rFonts w:eastAsia="宋体"/>
                <w:rPrChange w:id="16299" w:author="raye" w:date="2018-08-10T19:27:00Z">
                  <w:rPr>
                    <w:rFonts w:ascii="Calibri" w:eastAsia="宋体" w:hAnsi="Calibri" w:cstheme="minorHAnsi"/>
                    <w:kern w:val="0"/>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D6121DA" w14:textId="77777777" w:rsidR="00F7260B" w:rsidRPr="00756F74" w:rsidRDefault="00F7260B">
            <w:pPr>
              <w:widowControl/>
              <w:jc w:val="left"/>
              <w:rPr>
                <w:rStyle w:val="af6"/>
                <w:rFonts w:eastAsia="宋体"/>
                <w:rPrChange w:id="16300" w:author="raye" w:date="2018-08-10T19:27:00Z">
                  <w:rPr>
                    <w:rFonts w:ascii="Calibri" w:eastAsia="宋体" w:hAnsi="Calibri" w:cstheme="minorHAnsi"/>
                    <w:kern w:val="0"/>
                    <w:szCs w:val="21"/>
                  </w:rPr>
                </w:rPrChange>
              </w:rPr>
            </w:pPr>
            <w:r w:rsidRPr="00756F74">
              <w:rPr>
                <w:rStyle w:val="af6"/>
                <w:rFonts w:eastAsia="宋体"/>
                <w:rPrChange w:id="16301" w:author="raye" w:date="2018-08-10T19:27:00Z">
                  <w:rPr>
                    <w:rFonts w:ascii="Calibri" w:eastAsia="宋体" w:hAnsi="Calibri" w:cstheme="minorHAnsi"/>
                    <w:kern w:val="0"/>
                    <w:szCs w:val="21"/>
                  </w:rPr>
                </w:rPrChange>
              </w:rPr>
              <w:t>If any</w:t>
            </w:r>
          </w:p>
        </w:tc>
      </w:tr>
      <w:tr w:rsidR="00F7260B" w:rsidRPr="00756F74" w14:paraId="342D4A8F"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99C01A" w14:textId="77777777" w:rsidR="00F7260B" w:rsidRPr="00756F74" w:rsidRDefault="00F7260B">
            <w:pPr>
              <w:widowControl/>
              <w:jc w:val="left"/>
              <w:rPr>
                <w:rStyle w:val="af6"/>
                <w:rFonts w:eastAsia="宋体"/>
                <w:rPrChange w:id="16302"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86B6DE7" w14:textId="77777777" w:rsidR="00F7260B" w:rsidRPr="00756F74" w:rsidRDefault="00F7260B">
            <w:pPr>
              <w:widowControl/>
              <w:jc w:val="left"/>
              <w:rPr>
                <w:rStyle w:val="af6"/>
                <w:rFonts w:eastAsia="宋体"/>
                <w:rPrChange w:id="16303" w:author="raye" w:date="2018-08-10T19:27: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6C640331" w14:textId="77777777" w:rsidR="00F7260B" w:rsidRPr="00756F74" w:rsidRDefault="00F7260B">
            <w:pPr>
              <w:widowControl/>
              <w:jc w:val="left"/>
              <w:rPr>
                <w:rStyle w:val="af6"/>
                <w:rFonts w:eastAsia="宋体"/>
                <w:rPrChange w:id="16304" w:author="raye" w:date="2018-08-10T19:27:00Z">
                  <w:rPr>
                    <w:rFonts w:ascii="Calibri" w:eastAsia="宋体" w:hAnsi="Calibri" w:cstheme="minorHAnsi"/>
                    <w:kern w:val="0"/>
                    <w:szCs w:val="21"/>
                  </w:rPr>
                </w:rPrChange>
              </w:rPr>
            </w:pPr>
            <w:r w:rsidRPr="00756F74">
              <w:rPr>
                <w:rStyle w:val="af6"/>
                <w:rFonts w:eastAsia="宋体"/>
                <w:rPrChange w:id="16305" w:author="raye" w:date="2018-08-10T19:27:00Z">
                  <w:rPr>
                    <w:rFonts w:ascii="Calibri" w:eastAsia="宋体" w:hAnsi="Calibri" w:cstheme="minorHAnsi"/>
                    <w:kern w:val="0"/>
                    <w:szCs w:val="21"/>
                  </w:rPr>
                </w:rPrChange>
              </w:rPr>
              <w:t>Details&gt;&gt; Checking &amp; Evidence&gt;&gt;Alert sign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53DB6B8E" w14:textId="77777777" w:rsidR="00F7260B" w:rsidRPr="00756F74" w:rsidRDefault="00F7260B">
            <w:pPr>
              <w:widowControl/>
              <w:jc w:val="left"/>
              <w:rPr>
                <w:rStyle w:val="af6"/>
                <w:rFonts w:eastAsia="宋体"/>
                <w:rPrChange w:id="16306" w:author="raye" w:date="2018-08-10T19:27:00Z">
                  <w:rPr>
                    <w:rFonts w:ascii="Calibri" w:eastAsia="宋体" w:hAnsi="Calibri" w:cstheme="minorHAnsi"/>
                    <w:kern w:val="0"/>
                    <w:szCs w:val="21"/>
                  </w:rPr>
                </w:rPrChange>
              </w:rPr>
            </w:pPr>
            <w:r w:rsidRPr="00756F74">
              <w:rPr>
                <w:rStyle w:val="af6"/>
                <w:rFonts w:eastAsia="宋体"/>
                <w:rPrChange w:id="16307" w:author="raye" w:date="2018-08-10T19:27:00Z">
                  <w:rPr>
                    <w:rFonts w:ascii="Calibri" w:eastAsia="宋体" w:hAnsi="Calibri" w:cstheme="minorHAnsi"/>
                    <w:kern w:val="0"/>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3BA1110" w14:textId="77777777" w:rsidR="00F7260B" w:rsidRPr="00756F74" w:rsidRDefault="00F7260B">
            <w:pPr>
              <w:widowControl/>
              <w:jc w:val="left"/>
              <w:rPr>
                <w:rStyle w:val="af6"/>
                <w:rFonts w:eastAsia="宋体"/>
                <w:rPrChange w:id="16308" w:author="raye" w:date="2018-08-10T19:27:00Z">
                  <w:rPr>
                    <w:rFonts w:ascii="Calibri" w:eastAsia="宋体" w:hAnsi="Calibri" w:cstheme="minorHAnsi"/>
                    <w:kern w:val="0"/>
                    <w:szCs w:val="21"/>
                  </w:rPr>
                </w:rPrChange>
              </w:rPr>
            </w:pPr>
            <w:r w:rsidRPr="00756F74">
              <w:rPr>
                <w:rStyle w:val="af6"/>
                <w:rFonts w:eastAsia="宋体"/>
                <w:rPrChange w:id="16309" w:author="raye" w:date="2018-08-10T19:27:00Z">
                  <w:rPr>
                    <w:rFonts w:ascii="Calibri" w:eastAsia="宋体" w:hAnsi="Calibri" w:cstheme="minorHAnsi"/>
                    <w:kern w:val="0"/>
                    <w:szCs w:val="21"/>
                  </w:rPr>
                </w:rPrChange>
              </w:rPr>
              <w:t>Yes</w:t>
            </w:r>
          </w:p>
        </w:tc>
      </w:tr>
      <w:tr w:rsidR="00F7260B" w:rsidRPr="00756F74" w14:paraId="4FD54818"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922F2F" w14:textId="77777777" w:rsidR="00F7260B" w:rsidRPr="00756F74" w:rsidRDefault="00F7260B">
            <w:pPr>
              <w:widowControl/>
              <w:jc w:val="left"/>
              <w:rPr>
                <w:rStyle w:val="af6"/>
                <w:rFonts w:eastAsia="宋体"/>
                <w:rPrChange w:id="16310" w:author="raye" w:date="2018-08-10T19:27:00Z">
                  <w:rPr>
                    <w:rFonts w:ascii="Calibri" w:eastAsia="宋体" w:hAnsi="Calibri" w:cstheme="minorHAnsi"/>
                    <w:kern w:val="0"/>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28F2BF" w14:textId="77777777" w:rsidR="00F7260B" w:rsidRPr="00756F74" w:rsidRDefault="00F7260B">
            <w:pPr>
              <w:widowControl/>
              <w:jc w:val="left"/>
              <w:rPr>
                <w:rStyle w:val="af6"/>
                <w:rFonts w:eastAsia="宋体"/>
                <w:rPrChange w:id="16311" w:author="raye" w:date="2018-08-10T19:27:00Z">
                  <w:rPr>
                    <w:rFonts w:ascii="Calibri" w:eastAsia="宋体" w:hAnsi="Calibri" w:cstheme="minorHAnsi"/>
                    <w:kern w:val="0"/>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5CF5469A" w14:textId="77777777" w:rsidR="00F7260B" w:rsidRPr="00756F74" w:rsidRDefault="00F7260B">
            <w:pPr>
              <w:widowControl/>
              <w:jc w:val="left"/>
              <w:rPr>
                <w:rStyle w:val="af6"/>
                <w:rFonts w:eastAsia="宋体"/>
                <w:rPrChange w:id="16312" w:author="raye" w:date="2018-08-10T19:27:00Z">
                  <w:rPr>
                    <w:rFonts w:ascii="Calibri" w:eastAsia="宋体" w:hAnsi="Calibri" w:cstheme="minorHAnsi"/>
                    <w:kern w:val="0"/>
                    <w:szCs w:val="21"/>
                  </w:rPr>
                </w:rPrChange>
              </w:rPr>
            </w:pPr>
            <w:r w:rsidRPr="00756F74">
              <w:rPr>
                <w:rStyle w:val="af6"/>
                <w:rFonts w:eastAsia="宋体"/>
                <w:rPrChange w:id="16313" w:author="raye" w:date="2018-08-10T19:27:00Z">
                  <w:rPr>
                    <w:rFonts w:ascii="Calibri" w:eastAsia="宋体" w:hAnsi="Calibri" w:cstheme="minorHAnsi"/>
                    <w:kern w:val="0"/>
                    <w:szCs w:val="21"/>
                  </w:rPr>
                </w:rPrChange>
              </w:rPr>
              <w:t>Under Compliance Analyst Review</w:t>
            </w:r>
          </w:p>
        </w:tc>
        <w:tc>
          <w:tcPr>
            <w:tcW w:w="1882" w:type="dxa"/>
            <w:tcBorders>
              <w:top w:val="single" w:sz="4" w:space="0" w:color="auto"/>
              <w:left w:val="single" w:sz="4" w:space="0" w:color="auto"/>
              <w:bottom w:val="single" w:sz="4" w:space="0" w:color="auto"/>
              <w:right w:val="single" w:sz="4" w:space="0" w:color="auto"/>
            </w:tcBorders>
            <w:vAlign w:val="center"/>
            <w:hideMark/>
          </w:tcPr>
          <w:p w14:paraId="48A26B25" w14:textId="77777777" w:rsidR="00F7260B" w:rsidRPr="00756F74" w:rsidRDefault="00F7260B">
            <w:pPr>
              <w:widowControl/>
              <w:jc w:val="left"/>
              <w:rPr>
                <w:rStyle w:val="af6"/>
                <w:rFonts w:eastAsia="宋体"/>
                <w:rPrChange w:id="16314" w:author="raye" w:date="2018-08-10T19:27:00Z">
                  <w:rPr>
                    <w:rFonts w:ascii="Calibri" w:eastAsia="宋体" w:hAnsi="Calibri" w:cstheme="minorHAnsi"/>
                    <w:kern w:val="0"/>
                    <w:szCs w:val="21"/>
                  </w:rPr>
                </w:rPrChange>
              </w:rPr>
            </w:pPr>
            <w:r w:rsidRPr="00756F74">
              <w:rPr>
                <w:rStyle w:val="af6"/>
                <w:rFonts w:eastAsia="宋体"/>
                <w:rPrChange w:id="16315" w:author="raye" w:date="2018-08-10T19:27:00Z">
                  <w:rPr>
                    <w:rFonts w:ascii="Calibri" w:eastAsia="宋体" w:hAnsi="Calibri" w:cstheme="minorHAnsi"/>
                    <w:kern w:val="0"/>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19F5452F" w14:textId="77777777" w:rsidR="00F7260B" w:rsidRPr="00756F74" w:rsidRDefault="00F7260B" w:rsidP="00022A05">
            <w:pPr>
              <w:pStyle w:val="a0"/>
              <w:widowControl/>
              <w:numPr>
                <w:ilvl w:val="0"/>
                <w:numId w:val="107"/>
              </w:numPr>
              <w:ind w:firstLineChars="0"/>
              <w:jc w:val="left"/>
              <w:rPr>
                <w:rStyle w:val="af6"/>
                <w:rFonts w:eastAsia="宋体"/>
                <w:rPrChange w:id="16316" w:author="raye" w:date="2018-08-10T19:27:00Z">
                  <w:rPr>
                    <w:rFonts w:ascii="Calibri" w:eastAsia="宋体" w:hAnsi="Calibri" w:cstheme="minorHAnsi"/>
                    <w:kern w:val="0"/>
                    <w:szCs w:val="21"/>
                  </w:rPr>
                </w:rPrChange>
              </w:rPr>
            </w:pPr>
            <w:r w:rsidRPr="00756F74">
              <w:rPr>
                <w:rStyle w:val="af6"/>
                <w:rFonts w:eastAsia="宋体"/>
                <w:rPrChange w:id="16317" w:author="raye" w:date="2018-08-10T19:27:00Z">
                  <w:rPr>
                    <w:rFonts w:ascii="Calibri" w:eastAsia="宋体" w:hAnsi="Calibri" w:cstheme="minorHAnsi"/>
                    <w:kern w:val="0"/>
                    <w:szCs w:val="21"/>
                  </w:rPr>
                </w:rPrChange>
              </w:rPr>
              <w:t>Evidence Management( Not Editable)</w:t>
            </w:r>
          </w:p>
          <w:p w14:paraId="716BCE46" w14:textId="77777777" w:rsidR="00F7260B" w:rsidRPr="00756F74" w:rsidRDefault="00F7260B" w:rsidP="00022A05">
            <w:pPr>
              <w:pStyle w:val="a0"/>
              <w:widowControl/>
              <w:numPr>
                <w:ilvl w:val="0"/>
                <w:numId w:val="107"/>
              </w:numPr>
              <w:ind w:firstLineChars="0"/>
              <w:jc w:val="left"/>
              <w:rPr>
                <w:rStyle w:val="af6"/>
                <w:rFonts w:eastAsia="宋体"/>
                <w:rPrChange w:id="16318" w:author="raye" w:date="2018-08-10T19:27:00Z">
                  <w:rPr>
                    <w:rFonts w:ascii="Calibri" w:eastAsia="宋体" w:hAnsi="Calibri" w:cstheme="minorHAnsi"/>
                    <w:kern w:val="0"/>
                    <w:szCs w:val="21"/>
                  </w:rPr>
                </w:rPrChange>
              </w:rPr>
            </w:pPr>
            <w:r w:rsidRPr="00756F74">
              <w:rPr>
                <w:rStyle w:val="af6"/>
                <w:rFonts w:eastAsia="宋体"/>
                <w:rPrChange w:id="16319" w:author="raye" w:date="2018-08-10T19:27:00Z">
                  <w:rPr>
                    <w:rFonts w:ascii="Calibri" w:eastAsia="宋体" w:hAnsi="Calibri" w:cstheme="minorHAnsi"/>
                    <w:kern w:val="0"/>
                    <w:szCs w:val="21"/>
                  </w:rPr>
                </w:rPrChange>
              </w:rPr>
              <w:t>Check(Editable)</w:t>
            </w:r>
          </w:p>
        </w:tc>
      </w:tr>
      <w:tr w:rsidR="00F7260B" w:rsidRPr="00756F74" w14:paraId="14B07E30" w14:textId="77777777" w:rsidTr="00F7260B">
        <w:trPr>
          <w:trHeight w:val="855"/>
        </w:trPr>
        <w:tc>
          <w:tcPr>
            <w:tcW w:w="839" w:type="dxa"/>
            <w:tcBorders>
              <w:top w:val="single" w:sz="4" w:space="0" w:color="auto"/>
              <w:left w:val="single" w:sz="4" w:space="0" w:color="auto"/>
              <w:bottom w:val="single" w:sz="4" w:space="0" w:color="auto"/>
              <w:right w:val="single" w:sz="4" w:space="0" w:color="auto"/>
            </w:tcBorders>
            <w:vAlign w:val="center"/>
            <w:hideMark/>
          </w:tcPr>
          <w:p w14:paraId="443B9384" w14:textId="77777777" w:rsidR="00F7260B" w:rsidRPr="00756F74" w:rsidRDefault="00F7260B">
            <w:pPr>
              <w:widowControl/>
              <w:jc w:val="left"/>
              <w:rPr>
                <w:rStyle w:val="af6"/>
                <w:rFonts w:eastAsia="宋体"/>
                <w:rPrChange w:id="16320" w:author="raye" w:date="2018-08-10T19:27:00Z">
                  <w:rPr>
                    <w:rFonts w:ascii="Calibri" w:eastAsia="宋体" w:hAnsi="Calibri" w:cstheme="minorHAnsi"/>
                    <w:kern w:val="0"/>
                    <w:szCs w:val="21"/>
                  </w:rPr>
                </w:rPrChange>
              </w:rPr>
            </w:pPr>
            <w:r w:rsidRPr="00756F74">
              <w:rPr>
                <w:rStyle w:val="af6"/>
                <w:rFonts w:eastAsia="宋体"/>
                <w:rPrChange w:id="16321" w:author="raye" w:date="2018-08-10T19:27:00Z">
                  <w:rPr>
                    <w:rFonts w:ascii="Calibri" w:eastAsia="宋体" w:hAnsi="Calibri" w:cstheme="minorHAnsi"/>
                    <w:kern w:val="0"/>
                    <w:szCs w:val="21"/>
                  </w:rPr>
                </w:rPrChange>
              </w:rPr>
              <w:t>31A</w:t>
            </w:r>
          </w:p>
        </w:tc>
        <w:tc>
          <w:tcPr>
            <w:tcW w:w="1976" w:type="dxa"/>
            <w:tcBorders>
              <w:top w:val="single" w:sz="4" w:space="0" w:color="auto"/>
              <w:left w:val="single" w:sz="4" w:space="0" w:color="auto"/>
              <w:bottom w:val="single" w:sz="4" w:space="0" w:color="auto"/>
              <w:right w:val="single" w:sz="4" w:space="0" w:color="auto"/>
            </w:tcBorders>
            <w:vAlign w:val="center"/>
            <w:hideMark/>
          </w:tcPr>
          <w:p w14:paraId="3C96FDC7" w14:textId="77777777" w:rsidR="00F7260B" w:rsidRPr="00756F74" w:rsidRDefault="00F7260B">
            <w:pPr>
              <w:widowControl/>
              <w:jc w:val="left"/>
              <w:rPr>
                <w:rStyle w:val="af6"/>
                <w:rFonts w:eastAsia="宋体"/>
                <w:rPrChange w:id="16322" w:author="raye" w:date="2018-08-10T19:27:00Z">
                  <w:rPr>
                    <w:rFonts w:ascii="Calibri" w:eastAsia="宋体" w:hAnsi="Calibri" w:cstheme="minorHAnsi"/>
                    <w:kern w:val="0"/>
                    <w:szCs w:val="21"/>
                  </w:rPr>
                </w:rPrChange>
              </w:rPr>
            </w:pPr>
            <w:r w:rsidRPr="00756F74">
              <w:rPr>
                <w:rStyle w:val="af6"/>
                <w:rFonts w:eastAsia="宋体"/>
                <w:rPrChange w:id="16323" w:author="raye" w:date="2018-08-10T19:27:00Z">
                  <w:rPr>
                    <w:rFonts w:ascii="Calibri" w:eastAsia="宋体" w:hAnsi="Calibri" w:cstheme="minorHAnsi"/>
                    <w:kern w:val="0"/>
                    <w:szCs w:val="21"/>
                  </w:rPr>
                </w:rPrChange>
              </w:rPr>
              <w:br/>
              <w:t>BSA returns to CS and then to assign to CA</w:t>
            </w:r>
          </w:p>
        </w:tc>
        <w:tc>
          <w:tcPr>
            <w:tcW w:w="1908" w:type="dxa"/>
            <w:tcBorders>
              <w:top w:val="single" w:sz="4" w:space="0" w:color="auto"/>
              <w:left w:val="single" w:sz="4" w:space="0" w:color="auto"/>
              <w:bottom w:val="single" w:sz="4" w:space="0" w:color="auto"/>
              <w:right w:val="single" w:sz="4" w:space="0" w:color="auto"/>
            </w:tcBorders>
            <w:vAlign w:val="center"/>
            <w:hideMark/>
          </w:tcPr>
          <w:p w14:paraId="0792986F" w14:textId="77777777" w:rsidR="00F7260B" w:rsidRPr="00756F74" w:rsidRDefault="00F7260B">
            <w:pPr>
              <w:widowControl/>
              <w:jc w:val="left"/>
              <w:rPr>
                <w:rStyle w:val="af6"/>
                <w:rFonts w:eastAsia="宋体"/>
                <w:rPrChange w:id="16324" w:author="raye" w:date="2018-08-10T19:27:00Z">
                  <w:rPr>
                    <w:rFonts w:ascii="Calibri" w:eastAsia="宋体" w:hAnsi="Calibri" w:cstheme="minorHAnsi"/>
                    <w:kern w:val="0"/>
                    <w:szCs w:val="21"/>
                  </w:rPr>
                </w:rPrChange>
              </w:rPr>
            </w:pPr>
            <w:r w:rsidRPr="00756F74">
              <w:rPr>
                <w:rStyle w:val="af6"/>
                <w:rFonts w:eastAsia="宋体"/>
                <w:rPrChange w:id="16325" w:author="raye" w:date="2018-08-10T19:27:00Z">
                  <w:rPr>
                    <w:rFonts w:ascii="Calibri" w:eastAsia="宋体" w:hAnsi="Calibri" w:cstheme="minorHAnsi"/>
                    <w:kern w:val="0"/>
                    <w:szCs w:val="21"/>
                  </w:rPr>
                </w:rPrChange>
              </w:rPr>
              <w:t>Refer to 9</w:t>
            </w:r>
          </w:p>
        </w:tc>
        <w:tc>
          <w:tcPr>
            <w:tcW w:w="1882" w:type="dxa"/>
            <w:tcBorders>
              <w:top w:val="single" w:sz="4" w:space="0" w:color="auto"/>
              <w:left w:val="single" w:sz="4" w:space="0" w:color="auto"/>
              <w:bottom w:val="single" w:sz="4" w:space="0" w:color="auto"/>
              <w:right w:val="single" w:sz="4" w:space="0" w:color="auto"/>
            </w:tcBorders>
            <w:vAlign w:val="center"/>
            <w:hideMark/>
          </w:tcPr>
          <w:p w14:paraId="1DEE8556" w14:textId="77777777" w:rsidR="00F7260B" w:rsidRPr="00756F74" w:rsidRDefault="00F7260B">
            <w:pPr>
              <w:widowControl/>
              <w:jc w:val="left"/>
              <w:rPr>
                <w:rStyle w:val="af6"/>
                <w:rFonts w:eastAsia="宋体"/>
                <w:rPrChange w:id="16326" w:author="raye" w:date="2018-08-10T19:27:00Z">
                  <w:rPr>
                    <w:rFonts w:ascii="Calibri" w:eastAsia="宋体" w:hAnsi="Calibri" w:cstheme="minorHAnsi"/>
                    <w:kern w:val="0"/>
                    <w:szCs w:val="21"/>
                  </w:rPr>
                </w:rPrChange>
              </w:rPr>
            </w:pPr>
            <w:r w:rsidRPr="00756F74">
              <w:rPr>
                <w:rStyle w:val="af6"/>
                <w:rFonts w:eastAsia="宋体"/>
                <w:rPrChange w:id="16327" w:author="raye" w:date="2018-08-10T19:27:00Z">
                  <w:rPr>
                    <w:rFonts w:ascii="Calibri" w:eastAsia="宋体" w:hAnsi="Calibri" w:cstheme="minorHAnsi"/>
                    <w:kern w:val="0"/>
                    <w:szCs w:val="21"/>
                  </w:rPr>
                </w:rPrChange>
              </w:rPr>
              <w:t>Refer to 9</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27DF1C2" w14:textId="77777777" w:rsidR="00F7260B" w:rsidRPr="00756F74" w:rsidRDefault="00F7260B">
            <w:pPr>
              <w:widowControl/>
              <w:jc w:val="left"/>
              <w:rPr>
                <w:rStyle w:val="af6"/>
                <w:rFonts w:eastAsia="宋体"/>
                <w:rPrChange w:id="16328" w:author="raye" w:date="2018-08-10T19:27:00Z">
                  <w:rPr>
                    <w:rFonts w:ascii="Calibri" w:eastAsia="宋体" w:hAnsi="Calibri" w:cstheme="minorHAnsi"/>
                    <w:kern w:val="0"/>
                    <w:szCs w:val="21"/>
                  </w:rPr>
                </w:rPrChange>
              </w:rPr>
            </w:pPr>
            <w:r w:rsidRPr="00756F74">
              <w:rPr>
                <w:rStyle w:val="af6"/>
                <w:rFonts w:eastAsia="宋体"/>
                <w:rPrChange w:id="16329" w:author="raye" w:date="2018-08-10T19:27:00Z">
                  <w:rPr>
                    <w:rFonts w:ascii="Calibri" w:eastAsia="宋体" w:hAnsi="Calibri" w:cstheme="minorHAnsi"/>
                    <w:kern w:val="0"/>
                    <w:szCs w:val="21"/>
                  </w:rPr>
                </w:rPrChange>
              </w:rPr>
              <w:t>When new WORK FLOWS are added, there will be changes</w:t>
            </w:r>
          </w:p>
        </w:tc>
      </w:tr>
      <w:tr w:rsidR="00F7260B" w:rsidRPr="00756F74" w14:paraId="5540E516" w14:textId="77777777" w:rsidTr="00F7260B">
        <w:trPr>
          <w:trHeight w:val="855"/>
        </w:trPr>
        <w:tc>
          <w:tcPr>
            <w:tcW w:w="839" w:type="dxa"/>
            <w:tcBorders>
              <w:top w:val="single" w:sz="4" w:space="0" w:color="auto"/>
              <w:left w:val="single" w:sz="4" w:space="0" w:color="auto"/>
              <w:bottom w:val="single" w:sz="4" w:space="0" w:color="auto"/>
              <w:right w:val="single" w:sz="4" w:space="0" w:color="auto"/>
            </w:tcBorders>
            <w:vAlign w:val="center"/>
            <w:hideMark/>
          </w:tcPr>
          <w:p w14:paraId="51E5C1B1" w14:textId="77777777" w:rsidR="00F7260B" w:rsidRPr="00756F74" w:rsidRDefault="00F7260B">
            <w:pPr>
              <w:widowControl/>
              <w:jc w:val="left"/>
              <w:rPr>
                <w:rStyle w:val="af6"/>
                <w:rFonts w:eastAsia="宋体"/>
                <w:rPrChange w:id="16330" w:author="raye" w:date="2018-08-10T19:27:00Z">
                  <w:rPr>
                    <w:rFonts w:ascii="Calibri" w:eastAsia="宋体" w:hAnsi="Calibri" w:cstheme="minorHAnsi"/>
                    <w:kern w:val="0"/>
                    <w:szCs w:val="21"/>
                  </w:rPr>
                </w:rPrChange>
              </w:rPr>
            </w:pPr>
            <w:r w:rsidRPr="00756F74">
              <w:rPr>
                <w:rStyle w:val="af6"/>
                <w:rFonts w:eastAsia="宋体"/>
                <w:rPrChange w:id="16331" w:author="raye" w:date="2018-08-10T19:27:00Z">
                  <w:rPr>
                    <w:rFonts w:ascii="Calibri" w:eastAsia="宋体" w:hAnsi="Calibri" w:cstheme="minorHAnsi"/>
                    <w:kern w:val="0"/>
                    <w:szCs w:val="21"/>
                  </w:rPr>
                </w:rPrChange>
              </w:rPr>
              <w:lastRenderedPageBreak/>
              <w:t>31B</w:t>
            </w:r>
          </w:p>
        </w:tc>
        <w:tc>
          <w:tcPr>
            <w:tcW w:w="1976" w:type="dxa"/>
            <w:tcBorders>
              <w:top w:val="single" w:sz="4" w:space="0" w:color="auto"/>
              <w:left w:val="single" w:sz="4" w:space="0" w:color="auto"/>
              <w:bottom w:val="single" w:sz="4" w:space="0" w:color="auto"/>
              <w:right w:val="single" w:sz="4" w:space="0" w:color="auto"/>
            </w:tcBorders>
            <w:vAlign w:val="center"/>
            <w:hideMark/>
          </w:tcPr>
          <w:p w14:paraId="76447D5D" w14:textId="77777777" w:rsidR="00F7260B" w:rsidRPr="00756F74" w:rsidRDefault="00F7260B">
            <w:pPr>
              <w:widowControl/>
              <w:jc w:val="left"/>
              <w:rPr>
                <w:rStyle w:val="af6"/>
                <w:rFonts w:eastAsia="宋体"/>
                <w:rPrChange w:id="16332" w:author="raye" w:date="2018-08-10T19:27:00Z">
                  <w:rPr>
                    <w:rFonts w:ascii="Calibri" w:eastAsia="宋体" w:hAnsi="Calibri" w:cstheme="minorHAnsi"/>
                    <w:kern w:val="0"/>
                    <w:szCs w:val="21"/>
                  </w:rPr>
                </w:rPrChange>
              </w:rPr>
            </w:pPr>
            <w:r w:rsidRPr="00756F74">
              <w:rPr>
                <w:rStyle w:val="af6"/>
                <w:rFonts w:eastAsia="宋体"/>
                <w:rPrChange w:id="16333" w:author="raye" w:date="2018-08-10T19:27:00Z">
                  <w:rPr>
                    <w:rFonts w:ascii="Calibri" w:eastAsia="宋体" w:hAnsi="Calibri" w:cstheme="minorHAnsi"/>
                    <w:kern w:val="0"/>
                    <w:szCs w:val="21"/>
                  </w:rPr>
                </w:rPrChange>
              </w:rPr>
              <w:t>After CA send to CS</w:t>
            </w:r>
          </w:p>
        </w:tc>
        <w:tc>
          <w:tcPr>
            <w:tcW w:w="1908" w:type="dxa"/>
            <w:tcBorders>
              <w:top w:val="single" w:sz="4" w:space="0" w:color="auto"/>
              <w:left w:val="single" w:sz="4" w:space="0" w:color="auto"/>
              <w:bottom w:val="single" w:sz="4" w:space="0" w:color="auto"/>
              <w:right w:val="single" w:sz="4" w:space="0" w:color="auto"/>
            </w:tcBorders>
            <w:vAlign w:val="center"/>
            <w:hideMark/>
          </w:tcPr>
          <w:p w14:paraId="3C8A3F5D" w14:textId="77777777" w:rsidR="00F7260B" w:rsidRPr="00756F74" w:rsidRDefault="00F7260B">
            <w:pPr>
              <w:widowControl/>
              <w:jc w:val="left"/>
              <w:rPr>
                <w:rStyle w:val="af6"/>
                <w:rFonts w:eastAsia="宋体"/>
                <w:rPrChange w:id="16334" w:author="raye" w:date="2018-08-10T19:27:00Z">
                  <w:rPr>
                    <w:rFonts w:ascii="Calibri" w:eastAsia="宋体" w:hAnsi="Calibri" w:cstheme="minorHAnsi"/>
                    <w:kern w:val="0"/>
                    <w:szCs w:val="21"/>
                  </w:rPr>
                </w:rPrChange>
              </w:rPr>
            </w:pPr>
            <w:r w:rsidRPr="00756F74">
              <w:rPr>
                <w:rStyle w:val="af6"/>
                <w:rFonts w:eastAsia="宋体"/>
                <w:rPrChange w:id="16335" w:author="raye" w:date="2018-08-10T19:27:00Z">
                  <w:rPr>
                    <w:rFonts w:ascii="Calibri" w:eastAsia="宋体" w:hAnsi="Calibri" w:cstheme="minorHAnsi"/>
                    <w:kern w:val="0"/>
                    <w:szCs w:val="21"/>
                  </w:rPr>
                </w:rPrChange>
              </w:rPr>
              <w:t>Refer to 18</w:t>
            </w:r>
          </w:p>
        </w:tc>
        <w:tc>
          <w:tcPr>
            <w:tcW w:w="1882" w:type="dxa"/>
            <w:tcBorders>
              <w:top w:val="single" w:sz="4" w:space="0" w:color="auto"/>
              <w:left w:val="single" w:sz="4" w:space="0" w:color="auto"/>
              <w:bottom w:val="single" w:sz="4" w:space="0" w:color="auto"/>
              <w:right w:val="single" w:sz="4" w:space="0" w:color="auto"/>
            </w:tcBorders>
            <w:vAlign w:val="center"/>
            <w:hideMark/>
          </w:tcPr>
          <w:p w14:paraId="1EAD9FE4" w14:textId="77777777" w:rsidR="00F7260B" w:rsidRPr="00756F74" w:rsidRDefault="00F7260B">
            <w:pPr>
              <w:widowControl/>
              <w:jc w:val="left"/>
              <w:rPr>
                <w:rStyle w:val="af6"/>
                <w:rFonts w:eastAsia="宋体"/>
                <w:rPrChange w:id="16336" w:author="raye" w:date="2018-08-10T19:27:00Z">
                  <w:rPr>
                    <w:rFonts w:ascii="Calibri" w:eastAsia="宋体" w:hAnsi="Calibri" w:cstheme="minorHAnsi"/>
                    <w:kern w:val="0"/>
                    <w:szCs w:val="21"/>
                  </w:rPr>
                </w:rPrChange>
              </w:rPr>
            </w:pPr>
            <w:r w:rsidRPr="00756F74">
              <w:rPr>
                <w:rStyle w:val="af6"/>
                <w:rFonts w:eastAsia="宋体"/>
                <w:rPrChange w:id="16337" w:author="raye" w:date="2018-08-10T19:27:00Z">
                  <w:rPr>
                    <w:rFonts w:ascii="Calibri" w:eastAsia="宋体" w:hAnsi="Calibri" w:cstheme="minorHAnsi"/>
                    <w:kern w:val="0"/>
                    <w:szCs w:val="21"/>
                  </w:rPr>
                </w:rPrChange>
              </w:rPr>
              <w:t>Refer to 18</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5DB9DC9" w14:textId="77777777" w:rsidR="00F7260B" w:rsidRPr="00756F74" w:rsidRDefault="00F7260B">
            <w:pPr>
              <w:widowControl/>
              <w:jc w:val="left"/>
              <w:rPr>
                <w:rStyle w:val="af6"/>
                <w:rFonts w:eastAsia="宋体"/>
                <w:rPrChange w:id="16338" w:author="raye" w:date="2018-08-10T19:27:00Z">
                  <w:rPr>
                    <w:rFonts w:ascii="Calibri" w:eastAsia="宋体" w:hAnsi="Calibri" w:cstheme="minorHAnsi"/>
                    <w:kern w:val="0"/>
                    <w:szCs w:val="21"/>
                  </w:rPr>
                </w:rPrChange>
              </w:rPr>
            </w:pPr>
            <w:r w:rsidRPr="00756F74">
              <w:rPr>
                <w:rStyle w:val="af6"/>
                <w:rFonts w:eastAsia="宋体"/>
                <w:rPrChange w:id="16339" w:author="raye" w:date="2018-08-10T19:27:00Z">
                  <w:rPr>
                    <w:rFonts w:ascii="Calibri" w:eastAsia="宋体" w:hAnsi="Calibri" w:cstheme="minorHAnsi"/>
                    <w:kern w:val="0"/>
                    <w:szCs w:val="21"/>
                  </w:rPr>
                </w:rPrChange>
              </w:rPr>
              <w:t xml:space="preserve">When new COMMENTS are added, there will be changes </w:t>
            </w:r>
          </w:p>
        </w:tc>
      </w:tr>
    </w:tbl>
    <w:p w14:paraId="35A15841" w14:textId="77777777" w:rsidR="00F7260B" w:rsidRPr="00756F74"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Style w:val="af6"/>
          <w:rFonts w:eastAsiaTheme="minorEastAsia"/>
          <w:rPrChange w:id="16340" w:author="raye" w:date="2018-08-10T19:27:00Z">
            <w:rPr>
              <w:rFonts w:ascii="Calibri" w:hAnsi="Calibri" w:cstheme="minorHAnsi"/>
              <w:sz w:val="24"/>
            </w:rPr>
          </w:rPrChange>
        </w:rPr>
      </w:pPr>
    </w:p>
    <w:p w14:paraId="09C39899"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341" w:author="raye" w:date="2018-08-10T12:30:00Z">
            <w:rPr/>
          </w:rPrChange>
        </w:rPr>
      </w:pPr>
    </w:p>
    <w:p w14:paraId="2FC1D709" w14:textId="77777777" w:rsidR="00F7260B" w:rsidRPr="00B0205A" w:rsidRDefault="00F7260B" w:rsidP="00756F74">
      <w:pPr>
        <w:pStyle w:val="3211"/>
        <w:ind w:left="210" w:right="210"/>
        <w:rPr>
          <w:rPrChange w:id="16342" w:author="raye" w:date="2018-08-10T12:30:00Z">
            <w:rPr>
              <w:rFonts w:ascii="等线" w:eastAsia="等线" w:hAnsi="等线"/>
              <w:sz w:val="21"/>
              <w:szCs w:val="21"/>
            </w:rPr>
          </w:rPrChange>
        </w:rPr>
        <w:pPrChange w:id="16343" w:author="raye" w:date="2018-08-10T19:29: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B0205A">
        <w:rPr>
          <w:rPrChange w:id="16344" w:author="raye" w:date="2018-08-10T12:30:00Z">
            <w:rPr>
              <w:rFonts w:ascii="等线" w:eastAsia="等线" w:hAnsi="等线" w:cs="Times New Roman"/>
              <w:sz w:val="21"/>
              <w:szCs w:val="21"/>
            </w:rPr>
          </w:rPrChange>
        </w:rPr>
        <w:tab/>
      </w:r>
      <w:r w:rsidRPr="00B0205A">
        <w:rPr>
          <w:rPrChange w:id="16345" w:author="raye" w:date="2018-08-10T12:30:00Z">
            <w:rPr>
              <w:rFonts w:ascii="等线" w:eastAsia="等线" w:hAnsi="等线" w:cs="Times New Roman"/>
              <w:sz w:val="21"/>
              <w:szCs w:val="21"/>
            </w:rPr>
          </w:rPrChange>
        </w:rPr>
        <w:tab/>
      </w:r>
      <w:bookmarkStart w:id="16346" w:name="_Toc520839516"/>
      <w:bookmarkStart w:id="16347" w:name="_Toc519582926"/>
      <w:r w:rsidRPr="00B0205A">
        <w:rPr>
          <w:rPrChange w:id="16348" w:author="raye" w:date="2018-08-10T12:30:00Z">
            <w:rPr>
              <w:rFonts w:ascii="等线" w:eastAsia="等线" w:hAnsi="等线" w:cs="Times New Roman"/>
              <w:sz w:val="21"/>
              <w:szCs w:val="21"/>
            </w:rPr>
          </w:rPrChange>
        </w:rPr>
        <w:t>3.2.13.3. Interface requirements</w:t>
      </w:r>
      <w:bookmarkEnd w:id="16346"/>
      <w:bookmarkEnd w:id="16347"/>
    </w:p>
    <w:p w14:paraId="3A63499D" w14:textId="77777777" w:rsidR="00F7260B" w:rsidRPr="00756F74" w:rsidRDefault="00F7260B" w:rsidP="00756F74">
      <w:pPr>
        <w:pStyle w:val="a0"/>
        <w:numPr>
          <w:ilvl w:val="0"/>
          <w:numId w:val="2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Theme="minorEastAsia"/>
          <w:rPrChange w:id="16349" w:author="raye" w:date="2018-08-10T19:29:00Z">
            <w:rPr/>
          </w:rPrChange>
        </w:rPr>
        <w:pPrChange w:id="16350" w:author="raye" w:date="2018-08-10T19:29:00Z">
          <w:pPr>
            <w:pStyle w:val="a0"/>
            <w:numPr>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firstLineChars="0" w:hanging="600"/>
          </w:pPr>
        </w:pPrChange>
      </w:pPr>
      <w:r w:rsidRPr="00756F74">
        <w:rPr>
          <w:rStyle w:val="aff4"/>
          <w:rFonts w:eastAsiaTheme="minorEastAsia"/>
          <w:rPrChange w:id="16351" w:author="raye" w:date="2018-08-10T19:29:00Z">
            <w:rPr/>
          </w:rPrChange>
        </w:rPr>
        <w:t>To do List</w:t>
      </w:r>
    </w:p>
    <w:p w14:paraId="0E0BE19B" w14:textId="57682E73"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352" w:author="raye" w:date="2018-08-10T12:30:00Z">
            <w:rPr/>
          </w:rPrChange>
        </w:rPr>
      </w:pPr>
      <w:r w:rsidRPr="00B0205A">
        <w:rPr>
          <w:rFonts w:ascii="Times New Roman" w:hAnsi="Times New Roman" w:cs="Times New Roman"/>
          <w:noProof/>
          <w:rPrChange w:id="16353" w:author="raye" w:date="2018-08-10T12:30:00Z">
            <w:rPr>
              <w:noProof/>
            </w:rPr>
          </w:rPrChange>
        </w:rPr>
        <w:t xml:space="preserve"> </w:t>
      </w:r>
      <w:del w:id="16354" w:author="raye" w:date="2018-08-10T19:29:00Z">
        <w:r w:rsidRPr="00B0205A" w:rsidDel="00756F74">
          <w:rPr>
            <w:rFonts w:ascii="Times New Roman" w:hAnsi="Times New Roman" w:cs="Times New Roman"/>
            <w:noProof/>
            <w:rPrChange w:id="16355" w:author="raye" w:date="2018-08-10T12:30:00Z">
              <w:rPr>
                <w:noProof/>
              </w:rPr>
            </w:rPrChange>
          </w:rPr>
          <w:drawing>
            <wp:inline distT="0" distB="0" distL="0" distR="0" wp14:anchorId="3708C69C" wp14:editId="1B6B652A">
              <wp:extent cx="5270500" cy="3597275"/>
              <wp:effectExtent l="0" t="0" r="635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0500" cy="3597275"/>
                      </a:xfrm>
                      <a:prstGeom prst="rect">
                        <a:avLst/>
                      </a:prstGeom>
                      <a:noFill/>
                      <a:ln>
                        <a:noFill/>
                      </a:ln>
                    </pic:spPr>
                  </pic:pic>
                </a:graphicData>
              </a:graphic>
            </wp:inline>
          </w:drawing>
        </w:r>
      </w:del>
      <w:ins w:id="16356" w:author="raye" w:date="2018-08-10T19:29:00Z">
        <w:r w:rsidR="00756F74" w:rsidRPr="00756F74">
          <w:rPr>
            <w:noProof/>
          </w:rPr>
          <w:t xml:space="preserve"> </w:t>
        </w:r>
        <w:r w:rsidR="00756F74">
          <w:rPr>
            <w:noProof/>
          </w:rPr>
          <w:drawing>
            <wp:inline distT="0" distB="0" distL="0" distR="0" wp14:anchorId="62287BD4" wp14:editId="72C3CC1D">
              <wp:extent cx="5274310" cy="3154680"/>
              <wp:effectExtent l="0" t="0" r="2540"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154680"/>
                      </a:xfrm>
                      <a:prstGeom prst="rect">
                        <a:avLst/>
                      </a:prstGeom>
                    </pic:spPr>
                  </pic:pic>
                </a:graphicData>
              </a:graphic>
            </wp:inline>
          </w:drawing>
        </w:r>
      </w:ins>
    </w:p>
    <w:p w14:paraId="78DABB6A" w14:textId="77777777" w:rsidR="00F7260B" w:rsidRPr="00756F74" w:rsidRDefault="00F7260B" w:rsidP="00756F74">
      <w:pPr>
        <w:pStyle w:val="a0"/>
        <w:numPr>
          <w:ilvl w:val="0"/>
          <w:numId w:val="2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Theme="minorEastAsia"/>
          <w:rPrChange w:id="16357" w:author="raye" w:date="2018-08-10T19:30:00Z">
            <w:rPr/>
          </w:rPrChange>
        </w:rPr>
        <w:pPrChange w:id="16358" w:author="raye" w:date="2018-08-10T19:30:00Z">
          <w:pPr>
            <w:pStyle w:val="a0"/>
            <w:numPr>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firstLineChars="0" w:hanging="600"/>
          </w:pPr>
        </w:pPrChange>
      </w:pPr>
      <w:r w:rsidRPr="00756F74">
        <w:rPr>
          <w:rStyle w:val="aff4"/>
          <w:rFonts w:eastAsiaTheme="minorEastAsia"/>
          <w:rPrChange w:id="16359" w:author="raye" w:date="2018-08-10T19:30:00Z">
            <w:rPr/>
          </w:rPrChange>
        </w:rPr>
        <w:t>Detail Page</w:t>
      </w:r>
    </w:p>
    <w:p w14:paraId="7A54D5FA" w14:textId="7B995BD4"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360" w:author="raye" w:date="2018-08-10T12:30:00Z">
            <w:rPr/>
          </w:rPrChange>
        </w:rPr>
      </w:pPr>
      <w:del w:id="16361" w:author="raye" w:date="2018-08-10T19:30:00Z">
        <w:r w:rsidRPr="00B0205A" w:rsidDel="00756F74">
          <w:rPr>
            <w:rFonts w:ascii="Times New Roman" w:hAnsi="Times New Roman" w:cs="Times New Roman"/>
            <w:noProof/>
            <w:rPrChange w:id="16362" w:author="raye" w:date="2018-08-10T12:30:00Z">
              <w:rPr>
                <w:noProof/>
              </w:rPr>
            </w:rPrChange>
          </w:rPr>
          <w:drawing>
            <wp:inline distT="0" distB="0" distL="0" distR="0" wp14:anchorId="66B81A92" wp14:editId="5ED4ABE7">
              <wp:extent cx="5279390" cy="3855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9390" cy="3855720"/>
                      </a:xfrm>
                      <a:prstGeom prst="rect">
                        <a:avLst/>
                      </a:prstGeom>
                      <a:noFill/>
                      <a:ln>
                        <a:noFill/>
                      </a:ln>
                    </pic:spPr>
                  </pic:pic>
                </a:graphicData>
              </a:graphic>
            </wp:inline>
          </w:drawing>
        </w:r>
      </w:del>
      <w:ins w:id="16363" w:author="raye" w:date="2018-08-10T19:30:00Z">
        <w:r w:rsidR="00756F74" w:rsidRPr="00756F74">
          <w:rPr>
            <w:noProof/>
          </w:rPr>
          <w:t xml:space="preserve"> </w:t>
        </w:r>
        <w:r w:rsidR="00756F74">
          <w:rPr>
            <w:noProof/>
          </w:rPr>
          <w:lastRenderedPageBreak/>
          <w:drawing>
            <wp:inline distT="0" distB="0" distL="0" distR="0" wp14:anchorId="11949DDF" wp14:editId="0508710D">
              <wp:extent cx="5274310" cy="39706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970655"/>
                      </a:xfrm>
                      <a:prstGeom prst="rect">
                        <a:avLst/>
                      </a:prstGeom>
                    </pic:spPr>
                  </pic:pic>
                </a:graphicData>
              </a:graphic>
            </wp:inline>
          </w:drawing>
        </w:r>
      </w:ins>
    </w:p>
    <w:p w14:paraId="23A1DD6B"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364" w:author="raye" w:date="2018-08-10T12:30:00Z">
            <w:rPr/>
          </w:rPrChange>
        </w:rPr>
      </w:pPr>
    </w:p>
    <w:p w14:paraId="13B8269E" w14:textId="77777777" w:rsidR="00F7260B" w:rsidRPr="00720D29" w:rsidRDefault="00F7260B" w:rsidP="00AC1630">
      <w:pPr>
        <w:pStyle w:val="321"/>
        <w:rPr>
          <w:rPrChange w:id="16365" w:author="raye" w:date="2018-08-10T19:34:00Z">
            <w:rPr>
              <w:rFonts w:asciiTheme="minorHAnsi" w:hAnsiTheme="minorHAnsi" w:cstheme="minorHAnsi"/>
              <w:sz w:val="24"/>
              <w:szCs w:val="24"/>
            </w:rPr>
          </w:rPrChange>
        </w:rPr>
        <w:pPrChange w:id="16366" w:author="raye" w:date="2018-08-10T20:11: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pPrChange>
      </w:pPr>
      <w:bookmarkStart w:id="16367" w:name="_Toc520839517"/>
      <w:bookmarkStart w:id="16368" w:name="_Toc519582927"/>
      <w:r w:rsidRPr="00720D29">
        <w:rPr>
          <w:rPrChange w:id="16369" w:author="raye" w:date="2018-08-10T19:34:00Z">
            <w:rPr>
              <w:rFonts w:asciiTheme="minorHAnsi" w:hAnsiTheme="minorHAnsi" w:cstheme="minorHAnsi"/>
              <w:sz w:val="24"/>
              <w:szCs w:val="24"/>
            </w:rPr>
          </w:rPrChange>
        </w:rPr>
        <w:t>3.2.14  BSA Officer</w:t>
      </w:r>
      <w:bookmarkEnd w:id="16367"/>
      <w:bookmarkEnd w:id="16368"/>
    </w:p>
    <w:p w14:paraId="1AAE3F96" w14:textId="77777777" w:rsidR="00F7260B" w:rsidRPr="00720D29" w:rsidRDefault="00F7260B" w:rsidP="00720D29">
      <w:pPr>
        <w:pStyle w:val="3211"/>
        <w:ind w:left="210" w:right="210"/>
        <w:rPr>
          <w:rPrChange w:id="16370" w:author="raye" w:date="2018-08-10T19:34:00Z">
            <w:rPr/>
          </w:rPrChange>
        </w:rPr>
        <w:pPrChange w:id="16371" w:author="raye" w:date="2018-08-10T19:34: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pPrChange>
      </w:pPr>
      <w:r w:rsidRPr="00720D29">
        <w:rPr>
          <w:rPrChange w:id="16372" w:author="raye" w:date="2018-08-10T19:34:00Z">
            <w:rPr/>
          </w:rPrChange>
        </w:rPr>
        <w:tab/>
      </w:r>
      <w:r w:rsidRPr="00720D29">
        <w:rPr>
          <w:rPrChange w:id="16373" w:author="raye" w:date="2018-08-10T19:34:00Z">
            <w:rPr/>
          </w:rPrChange>
        </w:rPr>
        <w:tab/>
      </w:r>
      <w:bookmarkStart w:id="16374" w:name="_Toc520839518"/>
      <w:bookmarkStart w:id="16375" w:name="_Toc519582928"/>
      <w:r w:rsidRPr="00720D29">
        <w:rPr>
          <w:rPrChange w:id="16376" w:author="raye" w:date="2018-08-10T19:34:00Z">
            <w:rPr/>
          </w:rPrChange>
        </w:rPr>
        <w:t>3.2.14.1. Brief introduction to function</w:t>
      </w:r>
      <w:bookmarkEnd w:id="16374"/>
      <w:bookmarkEnd w:id="16375"/>
    </w:p>
    <w:p w14:paraId="29CA1C35"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377" w:author="raye" w:date="2018-08-10T12:30:00Z">
            <w:rPr/>
          </w:rPrChange>
        </w:rPr>
      </w:pPr>
    </w:p>
    <w:p w14:paraId="49A8F85E"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378" w:author="raye" w:date="2018-08-10T12:30:00Z">
            <w:rPr/>
          </w:rPrChange>
        </w:rPr>
      </w:pPr>
      <w:r w:rsidRPr="00B0205A">
        <w:rPr>
          <w:rFonts w:ascii="Times New Roman" w:hAnsi="Times New Roman" w:cs="Times New Roman"/>
          <w:rPrChange w:id="16379" w:author="raye" w:date="2018-08-10T12:30:00Z">
            <w:rPr/>
          </w:rPrChange>
        </w:rPr>
        <w:t xml:space="preserve"> </w:t>
      </w:r>
      <w:r w:rsidRPr="00B0205A">
        <w:rPr>
          <w:rFonts w:ascii="Times New Roman" w:hAnsi="Times New Roman" w:cs="Times New Roman"/>
          <w:rPrChange w:id="16380" w:author="raye" w:date="2018-08-10T12:30:00Z">
            <w:rPr>
              <w:rFonts w:ascii="Times New Roman" w:hAnsi="Times New Roman" w:cs="Times New Roman"/>
            </w:rPr>
          </w:rPrChange>
        </w:rPr>
        <w:object w:dxaOrig="8340" w:dyaOrig="7200" w14:anchorId="3FE05351">
          <v:shape id="_x0000_i1052" type="#_x0000_t75" style="width:417pt;height:5in" o:ole="">
            <v:imagedata r:id="rId224" o:title=""/>
          </v:shape>
          <o:OLEObject Type="Embed" ProgID="Visio.Drawing.15" ShapeID="_x0000_i1052" DrawAspect="Content" ObjectID="_1595443891" r:id="rId225"/>
        </w:object>
      </w:r>
    </w:p>
    <w:p w14:paraId="724D0330"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381" w:author="raye" w:date="2018-08-10T12:30:00Z">
            <w:rPr/>
          </w:rPrChange>
        </w:rPr>
      </w:pPr>
    </w:p>
    <w:p w14:paraId="0F804EDD"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382" w:author="raye" w:date="2018-08-10T12:30:00Z">
            <w:rPr/>
          </w:rPrChange>
        </w:rPr>
      </w:pPr>
    </w:p>
    <w:p w14:paraId="485E22AA"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383" w:author="raye" w:date="2018-08-10T12:30:00Z">
            <w:rPr/>
          </w:rPrChange>
        </w:rPr>
      </w:pPr>
    </w:p>
    <w:p w14:paraId="5E64BE4E" w14:textId="77777777" w:rsidR="00F7260B" w:rsidRPr="00E403FE" w:rsidRDefault="00F7260B" w:rsidP="00720D29">
      <w:pPr>
        <w:pStyle w:val="3211"/>
        <w:ind w:left="210" w:right="210"/>
        <w:pPrChange w:id="16384" w:author="raye" w:date="2018-08-10T19:34: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pPrChange>
      </w:pPr>
      <w:r w:rsidRPr="00E403FE">
        <w:tab/>
        <w:t xml:space="preserve"> </w:t>
      </w:r>
      <w:bookmarkStart w:id="16385" w:name="_Toc520839519"/>
      <w:bookmarkStart w:id="16386" w:name="_Toc519582929"/>
      <w:r w:rsidRPr="00E403FE">
        <w:t>3.2.14.2. Detailed description</w:t>
      </w:r>
      <w:bookmarkEnd w:id="16385"/>
      <w:bookmarkEnd w:id="16386"/>
    </w:p>
    <w:p w14:paraId="59E59B6A" w14:textId="77777777" w:rsidR="00F7260B" w:rsidRPr="00720D29" w:rsidRDefault="00F7260B" w:rsidP="00022A05">
      <w:pPr>
        <w:pStyle w:val="a0"/>
        <w:numPr>
          <w:ilvl w:val="0"/>
          <w:numId w:val="10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Theme="minorEastAsia"/>
          <w:rPrChange w:id="16387" w:author="raye" w:date="2018-08-10T19:33:00Z">
            <w:rPr/>
          </w:rPrChange>
        </w:rPr>
      </w:pPr>
      <w:r w:rsidRPr="00720D29">
        <w:rPr>
          <w:rStyle w:val="aff4"/>
          <w:rFonts w:eastAsiaTheme="minorEastAsia"/>
          <w:rPrChange w:id="16388" w:author="raye" w:date="2018-08-10T19:33:00Z">
            <w:rPr/>
          </w:rPrChange>
        </w:rPr>
        <w:t>List</w:t>
      </w:r>
    </w:p>
    <w:p w14:paraId="58880C9F" w14:textId="77777777" w:rsidR="00F7260B" w:rsidRPr="00B0205A" w:rsidRDefault="00F7260B" w:rsidP="00F7260B">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Fonts w:ascii="Times New Roman" w:hAnsi="Times New Roman" w:cs="Times New Roman"/>
          <w:rPrChange w:id="16389" w:author="raye" w:date="2018-08-10T12:30:00Z">
            <w:rPr/>
          </w:rPrChange>
        </w:rPr>
      </w:pPr>
    </w:p>
    <w:tbl>
      <w:tblPr>
        <w:tblW w:w="850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690"/>
        <w:gridCol w:w="2835"/>
      </w:tblGrid>
      <w:tr w:rsidR="00F7260B" w:rsidRPr="00720D29" w14:paraId="044A6E60"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765904CD" w14:textId="77777777" w:rsidR="00F7260B" w:rsidRPr="00720D29" w:rsidRDefault="00F7260B">
            <w:pPr>
              <w:rPr>
                <w:rStyle w:val="af6"/>
                <w:rFonts w:eastAsia="等线"/>
                <w:rPrChange w:id="16390" w:author="raye" w:date="2018-08-10T19:33:00Z">
                  <w:rPr>
                    <w:rFonts w:ascii="等线" w:eastAsia="等线" w:hAnsi="等线" w:cs="宋体"/>
                    <w:b/>
                    <w:bCs/>
                    <w:kern w:val="0"/>
                    <w:szCs w:val="21"/>
                  </w:rPr>
                </w:rPrChange>
              </w:rPr>
            </w:pPr>
            <w:r w:rsidRPr="00720D29">
              <w:rPr>
                <w:rStyle w:val="af6"/>
                <w:rFonts w:eastAsia="等线"/>
                <w:rPrChange w:id="16391" w:author="raye" w:date="2018-08-10T19:33:00Z">
                  <w:rPr>
                    <w:rFonts w:ascii="等线" w:eastAsia="等线" w:hAnsi="等线" w:cs="宋体"/>
                    <w:b/>
                    <w:bCs/>
                    <w:kern w:val="0"/>
                    <w:szCs w:val="21"/>
                  </w:rPr>
                </w:rPrChange>
              </w:rPr>
              <w:t>List Label</w:t>
            </w:r>
          </w:p>
        </w:tc>
        <w:tc>
          <w:tcPr>
            <w:tcW w:w="3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01A32E5" w14:textId="77777777" w:rsidR="00F7260B" w:rsidRPr="00720D29" w:rsidRDefault="00F7260B">
            <w:pPr>
              <w:rPr>
                <w:rStyle w:val="af6"/>
                <w:rFonts w:eastAsia="等线"/>
                <w:rPrChange w:id="16392" w:author="raye" w:date="2018-08-10T19:33:00Z">
                  <w:rPr>
                    <w:rFonts w:ascii="等线" w:eastAsia="等线" w:hAnsi="等线" w:cs="宋体"/>
                    <w:b/>
                    <w:bCs/>
                    <w:kern w:val="0"/>
                    <w:szCs w:val="21"/>
                  </w:rPr>
                </w:rPrChange>
              </w:rPr>
            </w:pPr>
            <w:r w:rsidRPr="00720D29">
              <w:rPr>
                <w:rStyle w:val="af6"/>
                <w:rFonts w:eastAsia="等线"/>
                <w:rPrChange w:id="16393" w:author="raye" w:date="2018-08-10T19:33:00Z">
                  <w:rPr>
                    <w:rFonts w:ascii="等线" w:eastAsia="等线" w:hAnsi="等线" w:cs="宋体"/>
                    <w:b/>
                    <w:bCs/>
                    <w:kern w:val="0"/>
                    <w:szCs w:val="21"/>
                  </w:rPr>
                </w:rPrChange>
              </w:rPr>
              <w:t>Corresponding States</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1F4FF0" w14:textId="77777777" w:rsidR="00F7260B" w:rsidRPr="00720D29" w:rsidRDefault="00F7260B">
            <w:pPr>
              <w:rPr>
                <w:rStyle w:val="af6"/>
                <w:rFonts w:eastAsia="等线"/>
                <w:rPrChange w:id="16394" w:author="raye" w:date="2018-08-10T19:33:00Z">
                  <w:rPr>
                    <w:rFonts w:ascii="等线" w:eastAsia="等线" w:hAnsi="等线" w:cs="宋体"/>
                    <w:b/>
                    <w:bCs/>
                    <w:kern w:val="0"/>
                    <w:szCs w:val="21"/>
                  </w:rPr>
                </w:rPrChange>
              </w:rPr>
            </w:pPr>
            <w:r w:rsidRPr="00720D29">
              <w:rPr>
                <w:rStyle w:val="af6"/>
                <w:rFonts w:eastAsia="等线"/>
                <w:rPrChange w:id="16395" w:author="raye" w:date="2018-08-10T19:33:00Z">
                  <w:rPr>
                    <w:rFonts w:ascii="等线" w:eastAsia="等线" w:hAnsi="等线" w:cs="宋体"/>
                    <w:b/>
                    <w:bCs/>
                    <w:kern w:val="0"/>
                    <w:szCs w:val="21"/>
                  </w:rPr>
                </w:rPrChange>
              </w:rPr>
              <w:t>Remarks</w:t>
            </w:r>
          </w:p>
        </w:tc>
      </w:tr>
      <w:tr w:rsidR="00F7260B" w:rsidRPr="00720D29" w14:paraId="5B95B04A"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36791797" w14:textId="77777777" w:rsidR="00F7260B" w:rsidRPr="00720D29" w:rsidRDefault="00F7260B">
            <w:pPr>
              <w:widowControl/>
              <w:jc w:val="left"/>
              <w:rPr>
                <w:rStyle w:val="af6"/>
                <w:rFonts w:eastAsia="宋体"/>
                <w:rPrChange w:id="16396" w:author="raye" w:date="2018-08-10T19:33:00Z">
                  <w:rPr>
                    <w:rFonts w:ascii="Calibri" w:eastAsia="宋体" w:hAnsi="Calibri" w:cstheme="minorHAnsi"/>
                    <w:kern w:val="0"/>
                    <w:szCs w:val="21"/>
                  </w:rPr>
                </w:rPrChange>
              </w:rPr>
            </w:pPr>
            <w:r w:rsidRPr="00720D29">
              <w:rPr>
                <w:rStyle w:val="af6"/>
                <w:rFonts w:eastAsia="宋体"/>
                <w:rPrChange w:id="16397" w:author="raye" w:date="2018-08-10T19:33:00Z">
                  <w:rPr>
                    <w:rFonts w:ascii="Calibri" w:eastAsia="宋体" w:hAnsi="Calibri" w:cstheme="minorHAnsi"/>
                    <w:kern w:val="0"/>
                    <w:szCs w:val="21"/>
                  </w:rPr>
                </w:rPrChange>
              </w:rPr>
              <w:t>TO DO LIST</w:t>
            </w:r>
          </w:p>
          <w:p w14:paraId="5E8AD6F7" w14:textId="77777777" w:rsidR="00F7260B" w:rsidRPr="00720D29" w:rsidRDefault="00F7260B">
            <w:pPr>
              <w:widowControl/>
              <w:jc w:val="left"/>
              <w:rPr>
                <w:rStyle w:val="af6"/>
                <w:rFonts w:eastAsia="宋体"/>
                <w:rPrChange w:id="16398" w:author="raye" w:date="2018-08-10T19:33:00Z">
                  <w:rPr>
                    <w:rFonts w:ascii="Calibri" w:eastAsia="宋体" w:hAnsi="Calibri" w:cstheme="minorHAnsi"/>
                    <w:kern w:val="0"/>
                    <w:szCs w:val="21"/>
                  </w:rPr>
                </w:rPrChange>
              </w:rPr>
            </w:pPr>
          </w:p>
        </w:tc>
        <w:tc>
          <w:tcPr>
            <w:tcW w:w="3690" w:type="dxa"/>
            <w:tcBorders>
              <w:top w:val="single" w:sz="4" w:space="0" w:color="auto"/>
              <w:left w:val="single" w:sz="4" w:space="0" w:color="auto"/>
              <w:bottom w:val="single" w:sz="4" w:space="0" w:color="auto"/>
              <w:right w:val="single" w:sz="4" w:space="0" w:color="auto"/>
            </w:tcBorders>
            <w:vAlign w:val="center"/>
            <w:hideMark/>
          </w:tcPr>
          <w:p w14:paraId="0F65BD24" w14:textId="77777777" w:rsidR="00F7260B" w:rsidRPr="00720D29" w:rsidRDefault="00F7260B">
            <w:pPr>
              <w:widowControl/>
              <w:jc w:val="left"/>
              <w:rPr>
                <w:rStyle w:val="af6"/>
                <w:rFonts w:eastAsia="宋体"/>
                <w:rPrChange w:id="16399" w:author="raye" w:date="2018-08-10T19:33:00Z">
                  <w:rPr>
                    <w:rFonts w:ascii="Calibri" w:eastAsia="宋体" w:hAnsi="Calibri" w:cstheme="minorHAnsi"/>
                    <w:kern w:val="0"/>
                    <w:szCs w:val="21"/>
                  </w:rPr>
                </w:rPrChange>
              </w:rPr>
            </w:pPr>
            <w:r w:rsidRPr="00720D29">
              <w:rPr>
                <w:rStyle w:val="af6"/>
                <w:rFonts w:eastAsia="宋体"/>
                <w:rPrChange w:id="16400" w:author="raye" w:date="2018-08-10T19:33:00Z">
                  <w:rPr>
                    <w:rFonts w:ascii="Calibri" w:eastAsia="宋体" w:hAnsi="Calibri" w:cstheme="minorHAnsi"/>
                    <w:kern w:val="0"/>
                    <w:szCs w:val="21"/>
                  </w:rPr>
                </w:rPrChange>
              </w:rPr>
              <w:t>21-27</w:t>
            </w:r>
          </w:p>
        </w:tc>
        <w:tc>
          <w:tcPr>
            <w:tcW w:w="2835" w:type="dxa"/>
            <w:tcBorders>
              <w:top w:val="single" w:sz="4" w:space="0" w:color="auto"/>
              <w:left w:val="single" w:sz="4" w:space="0" w:color="auto"/>
              <w:bottom w:val="single" w:sz="4" w:space="0" w:color="auto"/>
              <w:right w:val="single" w:sz="4" w:space="0" w:color="auto"/>
            </w:tcBorders>
            <w:hideMark/>
          </w:tcPr>
          <w:p w14:paraId="4D15C7C6" w14:textId="77777777" w:rsidR="00F7260B" w:rsidRPr="00720D29" w:rsidRDefault="00F7260B" w:rsidP="00022A05">
            <w:pPr>
              <w:pStyle w:val="a0"/>
              <w:widowControl/>
              <w:numPr>
                <w:ilvl w:val="0"/>
                <w:numId w:val="111"/>
              </w:numPr>
              <w:ind w:firstLineChars="0"/>
              <w:jc w:val="left"/>
              <w:rPr>
                <w:rStyle w:val="af6"/>
                <w:rFonts w:eastAsia="宋体"/>
                <w:rPrChange w:id="16401" w:author="raye" w:date="2018-08-10T19:33:00Z">
                  <w:rPr>
                    <w:rFonts w:ascii="Calibri" w:eastAsia="宋体" w:hAnsi="Calibri" w:cstheme="minorHAnsi"/>
                    <w:kern w:val="0"/>
                    <w:szCs w:val="21"/>
                  </w:rPr>
                </w:rPrChange>
              </w:rPr>
            </w:pPr>
            <w:r w:rsidRPr="00720D29">
              <w:rPr>
                <w:rStyle w:val="af6"/>
                <w:rFonts w:eastAsia="宋体"/>
                <w:rPrChange w:id="16402" w:author="raye" w:date="2018-08-10T19:33:00Z">
                  <w:rPr>
                    <w:rFonts w:ascii="Calibri" w:eastAsia="宋体" w:hAnsi="Calibri" w:cstheme="minorHAnsi"/>
                    <w:kern w:val="0"/>
                    <w:szCs w:val="21"/>
                  </w:rPr>
                </w:rPrChange>
              </w:rPr>
              <w:t>Receive CASE from CS for the first time</w:t>
            </w:r>
          </w:p>
          <w:p w14:paraId="579DCB86" w14:textId="77777777" w:rsidR="00F7260B" w:rsidRPr="00720D29" w:rsidRDefault="00F7260B" w:rsidP="00022A05">
            <w:pPr>
              <w:pStyle w:val="a0"/>
              <w:widowControl/>
              <w:numPr>
                <w:ilvl w:val="0"/>
                <w:numId w:val="111"/>
              </w:numPr>
              <w:ind w:firstLineChars="0"/>
              <w:jc w:val="left"/>
              <w:rPr>
                <w:rStyle w:val="af6"/>
                <w:rFonts w:eastAsia="宋体"/>
                <w:rPrChange w:id="16403" w:author="raye" w:date="2018-08-10T19:33:00Z">
                  <w:rPr>
                    <w:rFonts w:ascii="Calibri" w:eastAsia="宋体" w:hAnsi="Calibri" w:cstheme="minorHAnsi"/>
                    <w:kern w:val="0"/>
                    <w:szCs w:val="21"/>
                  </w:rPr>
                </w:rPrChange>
              </w:rPr>
            </w:pPr>
            <w:r w:rsidRPr="00720D29">
              <w:rPr>
                <w:rStyle w:val="af6"/>
                <w:rFonts w:eastAsia="宋体"/>
                <w:rPrChange w:id="16404" w:author="raye" w:date="2018-08-10T19:33:00Z">
                  <w:rPr>
                    <w:rFonts w:ascii="Calibri" w:eastAsia="宋体" w:hAnsi="Calibri" w:cstheme="minorHAnsi"/>
                    <w:kern w:val="0"/>
                    <w:szCs w:val="21"/>
                  </w:rPr>
                </w:rPrChange>
              </w:rPr>
              <w:t xml:space="preserve">After return to CS, receive CASE from CS again </w:t>
            </w:r>
          </w:p>
        </w:tc>
      </w:tr>
      <w:tr w:rsidR="00F7260B" w:rsidRPr="00720D29" w14:paraId="7EB69BEE"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1898F435" w14:textId="77777777" w:rsidR="00F7260B" w:rsidRPr="00720D29" w:rsidRDefault="00F7260B">
            <w:pPr>
              <w:widowControl/>
              <w:jc w:val="left"/>
              <w:rPr>
                <w:rStyle w:val="af6"/>
                <w:rFonts w:eastAsia="宋体"/>
                <w:rPrChange w:id="16405" w:author="raye" w:date="2018-08-10T19:33:00Z">
                  <w:rPr>
                    <w:rFonts w:ascii="Calibri" w:eastAsia="宋体" w:hAnsi="Calibri" w:cstheme="minorHAnsi"/>
                    <w:kern w:val="0"/>
                    <w:szCs w:val="21"/>
                  </w:rPr>
                </w:rPrChange>
              </w:rPr>
            </w:pPr>
            <w:r w:rsidRPr="00720D29">
              <w:rPr>
                <w:rStyle w:val="af6"/>
                <w:rFonts w:eastAsia="宋体"/>
                <w:rPrChange w:id="16406" w:author="raye" w:date="2018-08-10T19:33:00Z">
                  <w:rPr>
                    <w:rFonts w:ascii="Calibri" w:eastAsia="宋体" w:hAnsi="Calibri" w:cstheme="minorHAnsi"/>
                    <w:kern w:val="0"/>
                    <w:szCs w:val="21"/>
                  </w:rPr>
                </w:rPrChange>
              </w:rPr>
              <w:t>Pending List</w:t>
            </w:r>
          </w:p>
        </w:tc>
        <w:tc>
          <w:tcPr>
            <w:tcW w:w="3690" w:type="dxa"/>
            <w:tcBorders>
              <w:top w:val="single" w:sz="4" w:space="0" w:color="auto"/>
              <w:left w:val="single" w:sz="4" w:space="0" w:color="auto"/>
              <w:bottom w:val="single" w:sz="4" w:space="0" w:color="auto"/>
              <w:right w:val="single" w:sz="4" w:space="0" w:color="auto"/>
            </w:tcBorders>
            <w:hideMark/>
          </w:tcPr>
          <w:p w14:paraId="3EDD4941" w14:textId="77777777" w:rsidR="00F7260B" w:rsidRPr="00720D29" w:rsidRDefault="00F7260B">
            <w:pPr>
              <w:widowControl/>
              <w:jc w:val="left"/>
              <w:rPr>
                <w:rStyle w:val="af6"/>
                <w:rFonts w:eastAsia="宋体"/>
                <w:rPrChange w:id="16407" w:author="raye" w:date="2018-08-10T19:33:00Z">
                  <w:rPr>
                    <w:rFonts w:ascii="Calibri" w:eastAsia="宋体" w:hAnsi="Calibri" w:cstheme="minorHAnsi"/>
                    <w:kern w:val="0"/>
                    <w:szCs w:val="21"/>
                  </w:rPr>
                </w:rPrChange>
              </w:rPr>
            </w:pPr>
            <w:r w:rsidRPr="00720D29">
              <w:rPr>
                <w:rStyle w:val="af6"/>
                <w:rFonts w:eastAsia="宋体"/>
                <w:rPrChange w:id="16408" w:author="raye" w:date="2018-08-10T19:33:00Z">
                  <w:rPr>
                    <w:rFonts w:ascii="Calibri" w:eastAsia="宋体" w:hAnsi="Calibri" w:cstheme="minorHAnsi"/>
                    <w:kern w:val="0"/>
                    <w:szCs w:val="21"/>
                  </w:rPr>
                </w:rPrChange>
              </w:rPr>
              <w:t>Status after 28(included)</w:t>
            </w:r>
          </w:p>
        </w:tc>
        <w:tc>
          <w:tcPr>
            <w:tcW w:w="2835" w:type="dxa"/>
            <w:tcBorders>
              <w:top w:val="single" w:sz="4" w:space="0" w:color="auto"/>
              <w:left w:val="single" w:sz="4" w:space="0" w:color="auto"/>
              <w:bottom w:val="single" w:sz="4" w:space="0" w:color="auto"/>
              <w:right w:val="single" w:sz="4" w:space="0" w:color="auto"/>
            </w:tcBorders>
            <w:hideMark/>
          </w:tcPr>
          <w:p w14:paraId="4A501EB3" w14:textId="77777777" w:rsidR="00F7260B" w:rsidRPr="00720D29" w:rsidRDefault="00F7260B">
            <w:pPr>
              <w:widowControl/>
              <w:jc w:val="left"/>
              <w:rPr>
                <w:rStyle w:val="af6"/>
                <w:rFonts w:eastAsia="宋体"/>
                <w:rPrChange w:id="16409" w:author="raye" w:date="2018-08-10T19:33:00Z">
                  <w:rPr>
                    <w:rFonts w:ascii="Calibri" w:eastAsia="宋体" w:hAnsi="Calibri" w:cstheme="minorHAnsi"/>
                    <w:kern w:val="0"/>
                    <w:szCs w:val="21"/>
                  </w:rPr>
                </w:rPrChange>
              </w:rPr>
            </w:pPr>
            <w:r w:rsidRPr="00720D29">
              <w:rPr>
                <w:rStyle w:val="af6"/>
                <w:rFonts w:eastAsia="宋体"/>
                <w:rPrChange w:id="16410" w:author="raye" w:date="2018-08-10T19:33:00Z">
                  <w:rPr>
                    <w:rFonts w:ascii="Calibri" w:eastAsia="宋体" w:hAnsi="Calibri" w:cstheme="minorHAnsi"/>
                    <w:kern w:val="0"/>
                    <w:szCs w:val="21"/>
                  </w:rPr>
                </w:rPrChange>
              </w:rPr>
              <w:t>Refer to status list</w:t>
            </w:r>
          </w:p>
        </w:tc>
      </w:tr>
      <w:tr w:rsidR="00F7260B" w:rsidRPr="00720D29" w14:paraId="3385BD7B"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3E88F0AC" w14:textId="266B74D9" w:rsidR="00F7260B" w:rsidRPr="00720D29" w:rsidRDefault="00745445">
            <w:pPr>
              <w:widowControl/>
              <w:jc w:val="left"/>
              <w:rPr>
                <w:rStyle w:val="af6"/>
                <w:rFonts w:eastAsia="宋体"/>
                <w:rPrChange w:id="16411" w:author="raye" w:date="2018-08-10T19:33:00Z">
                  <w:rPr>
                    <w:rFonts w:ascii="Calibri" w:eastAsia="宋体" w:hAnsi="Calibri" w:cstheme="minorHAnsi"/>
                    <w:kern w:val="0"/>
                    <w:szCs w:val="21"/>
                  </w:rPr>
                </w:rPrChange>
              </w:rPr>
            </w:pPr>
            <w:ins w:id="16412" w:author="raye" w:date="2018-08-10T19:11:00Z">
              <w:r w:rsidRPr="00720D29">
                <w:rPr>
                  <w:rStyle w:val="af6"/>
                  <w:rFonts w:eastAsiaTheme="minorEastAsia"/>
                  <w:rPrChange w:id="16413" w:author="raye" w:date="2018-08-10T19:33:00Z">
                    <w:rPr>
                      <w:rStyle w:val="af6"/>
                      <w:rFonts w:eastAsiaTheme="minorEastAsia"/>
                    </w:rPr>
                  </w:rPrChange>
                </w:rPr>
                <w:t xml:space="preserve">History </w:t>
              </w:r>
              <w:r w:rsidRPr="00720D29">
                <w:rPr>
                  <w:rStyle w:val="af6"/>
                  <w:rFonts w:eastAsia="等线"/>
                  <w:rPrChange w:id="16414" w:author="raye" w:date="2018-08-10T19:33:00Z">
                    <w:rPr>
                      <w:rStyle w:val="af6"/>
                      <w:rFonts w:eastAsia="等线"/>
                    </w:rPr>
                  </w:rPrChange>
                </w:rPr>
                <w:t>List</w:t>
              </w:r>
            </w:ins>
            <w:del w:id="16415" w:author="raye" w:date="2018-08-10T19:11:00Z">
              <w:r w:rsidR="00F7260B" w:rsidRPr="00720D29" w:rsidDel="00745445">
                <w:rPr>
                  <w:rStyle w:val="af6"/>
                  <w:rFonts w:eastAsia="宋体"/>
                  <w:rPrChange w:id="16416" w:author="raye" w:date="2018-08-10T19:33:00Z">
                    <w:rPr>
                      <w:rFonts w:ascii="Calibri" w:eastAsia="宋体" w:hAnsi="Calibri" w:cstheme="minorHAnsi"/>
                      <w:kern w:val="0"/>
                      <w:szCs w:val="21"/>
                    </w:rPr>
                  </w:rPrChange>
                </w:rPr>
                <w:delText>Completed List</w:delText>
              </w:r>
            </w:del>
          </w:p>
        </w:tc>
        <w:tc>
          <w:tcPr>
            <w:tcW w:w="3690" w:type="dxa"/>
            <w:tcBorders>
              <w:top w:val="single" w:sz="4" w:space="0" w:color="auto"/>
              <w:left w:val="single" w:sz="4" w:space="0" w:color="auto"/>
              <w:bottom w:val="single" w:sz="4" w:space="0" w:color="auto"/>
              <w:right w:val="single" w:sz="4" w:space="0" w:color="auto"/>
            </w:tcBorders>
          </w:tcPr>
          <w:p w14:paraId="2685D007" w14:textId="77777777" w:rsidR="00F7260B" w:rsidRPr="00720D29" w:rsidRDefault="00F7260B">
            <w:pPr>
              <w:widowControl/>
              <w:jc w:val="left"/>
              <w:rPr>
                <w:rStyle w:val="af6"/>
                <w:rFonts w:eastAsia="宋体"/>
                <w:rPrChange w:id="16417" w:author="raye" w:date="2018-08-10T19:33:00Z">
                  <w:rPr>
                    <w:rFonts w:ascii="Calibri" w:eastAsia="宋体" w:hAnsi="Calibri" w:cstheme="minorHAnsi"/>
                    <w:kern w:val="0"/>
                    <w:szCs w:val="21"/>
                  </w:rPr>
                </w:rPrChange>
              </w:rPr>
            </w:pPr>
          </w:p>
        </w:tc>
        <w:tc>
          <w:tcPr>
            <w:tcW w:w="2835" w:type="dxa"/>
            <w:tcBorders>
              <w:top w:val="single" w:sz="4" w:space="0" w:color="auto"/>
              <w:left w:val="single" w:sz="4" w:space="0" w:color="auto"/>
              <w:bottom w:val="single" w:sz="4" w:space="0" w:color="auto"/>
              <w:right w:val="single" w:sz="4" w:space="0" w:color="auto"/>
            </w:tcBorders>
            <w:hideMark/>
          </w:tcPr>
          <w:p w14:paraId="768A5257" w14:textId="77777777" w:rsidR="00F7260B" w:rsidRPr="00720D29" w:rsidRDefault="00F7260B">
            <w:pPr>
              <w:widowControl/>
              <w:jc w:val="left"/>
              <w:rPr>
                <w:rStyle w:val="af6"/>
                <w:rFonts w:eastAsia="宋体"/>
                <w:rPrChange w:id="16418" w:author="raye" w:date="2018-08-10T19:33:00Z">
                  <w:rPr>
                    <w:rFonts w:ascii="Calibri" w:eastAsia="宋体" w:hAnsi="Calibri" w:cstheme="minorHAnsi"/>
                    <w:kern w:val="0"/>
                    <w:szCs w:val="21"/>
                  </w:rPr>
                </w:rPrChange>
              </w:rPr>
            </w:pPr>
            <w:r w:rsidRPr="00720D29">
              <w:rPr>
                <w:rStyle w:val="af6"/>
                <w:rFonts w:eastAsia="宋体"/>
                <w:rPrChange w:id="16419" w:author="raye" w:date="2018-08-10T19:33:00Z">
                  <w:rPr>
                    <w:rFonts w:ascii="Calibri" w:eastAsia="宋体" w:hAnsi="Calibri" w:cstheme="minorHAnsi"/>
                    <w:kern w:val="0"/>
                    <w:szCs w:val="21"/>
                  </w:rPr>
                </w:rPrChange>
              </w:rPr>
              <w:t>Refer to status list</w:t>
            </w:r>
          </w:p>
        </w:tc>
      </w:tr>
    </w:tbl>
    <w:p w14:paraId="2CC2E47D"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420" w:author="raye" w:date="2018-08-10T12:30:00Z">
            <w:rPr/>
          </w:rPrChange>
        </w:rPr>
      </w:pPr>
    </w:p>
    <w:p w14:paraId="4BC449DB" w14:textId="77777777" w:rsidR="00F7260B" w:rsidRPr="00720D29"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421" w:author="raye" w:date="2018-08-10T19:33:00Z">
            <w:rPr/>
          </w:rPrChange>
        </w:rPr>
      </w:pPr>
    </w:p>
    <w:p w14:paraId="4452241C" w14:textId="77777777" w:rsidR="00F7260B" w:rsidRPr="00720D29" w:rsidRDefault="00F7260B" w:rsidP="00720D29">
      <w:pPr>
        <w:pStyle w:val="a0"/>
        <w:numPr>
          <w:ilvl w:val="0"/>
          <w:numId w:val="2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Theme="minorEastAsia"/>
          <w:rPrChange w:id="16422" w:author="raye" w:date="2018-08-10T19:33:00Z">
            <w:rPr/>
          </w:rPrChange>
        </w:rPr>
        <w:pPrChange w:id="16423" w:author="raye" w:date="2018-08-10T19:33:00Z">
          <w:pPr>
            <w:pStyle w:val="a0"/>
            <w:numPr>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firstLineChars="0" w:hanging="600"/>
          </w:pPr>
        </w:pPrChange>
      </w:pPr>
      <w:r w:rsidRPr="00720D29">
        <w:rPr>
          <w:rStyle w:val="aff4"/>
          <w:rFonts w:eastAsiaTheme="minorEastAsia"/>
          <w:rPrChange w:id="16424" w:author="raye" w:date="2018-08-10T19:33:00Z">
            <w:rPr/>
          </w:rPrChange>
        </w:rPr>
        <w:t>States Control</w:t>
      </w:r>
    </w:p>
    <w:p w14:paraId="1E401FF0" w14:textId="77777777" w:rsidR="00F7260B" w:rsidRPr="00720D29"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425" w:author="raye" w:date="2018-08-10T19:33:00Z">
            <w:rPr/>
          </w:rPrChange>
        </w:rPr>
      </w:pPr>
    </w:p>
    <w:p w14:paraId="1D1604E5" w14:textId="77777777" w:rsidR="00F7260B" w:rsidRPr="00720D29"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426" w:author="raye" w:date="2018-08-10T19:33:00Z">
            <w:rPr/>
          </w:rPrChange>
        </w:rPr>
      </w:pPr>
      <w:r w:rsidRPr="00720D29">
        <w:rPr>
          <w:rStyle w:val="af6"/>
          <w:rFonts w:eastAsiaTheme="minorEastAsia"/>
          <w:rPrChange w:id="16427" w:author="raye" w:date="2018-08-10T19:33:00Z">
            <w:rPr/>
          </w:rPrChange>
        </w:rPr>
        <w:t xml:space="preserve">24B </w:t>
      </w:r>
    </w:p>
    <w:p w14:paraId="70C67C56" w14:textId="77777777" w:rsidR="00F7260B" w:rsidRPr="00720D29"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428" w:author="raye" w:date="2018-08-10T19:33:00Z">
            <w:rPr/>
          </w:rPrChange>
        </w:rPr>
      </w:pPr>
      <w:r w:rsidRPr="00720D29">
        <w:rPr>
          <w:rStyle w:val="af6"/>
          <w:rFonts w:eastAsiaTheme="minorEastAsia"/>
          <w:rPrChange w:id="16429" w:author="raye" w:date="2018-08-10T19:33:00Z">
            <w:rPr/>
          </w:rPrChange>
        </w:rPr>
        <w:t>Step 1 BSA select Reject in #4 form, click submit</w:t>
      </w:r>
    </w:p>
    <w:p w14:paraId="099CE376" w14:textId="77777777" w:rsidR="00F7260B" w:rsidRPr="00720D29"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430" w:author="raye" w:date="2018-08-10T19:33:00Z">
            <w:rPr/>
          </w:rPrChange>
        </w:rPr>
      </w:pPr>
      <w:r w:rsidRPr="00720D29">
        <w:rPr>
          <w:rStyle w:val="af6"/>
          <w:rFonts w:eastAsiaTheme="minorEastAsia"/>
          <w:rPrChange w:id="16431" w:author="raye" w:date="2018-08-10T19:33:00Z">
            <w:rPr/>
          </w:rPrChange>
        </w:rPr>
        <w:t>Step 2 The program finds that Reject was selected</w:t>
      </w:r>
      <w:r w:rsidRPr="00720D29">
        <w:rPr>
          <w:rStyle w:val="af6"/>
          <w:rFonts w:eastAsiaTheme="minorEastAsia" w:hint="eastAsia"/>
          <w:rPrChange w:id="16432" w:author="raye" w:date="2018-08-10T19:33:00Z">
            <w:rPr>
              <w:rFonts w:hint="eastAsia"/>
            </w:rPr>
          </w:rPrChange>
        </w:rPr>
        <w:t>，</w:t>
      </w:r>
    </w:p>
    <w:p w14:paraId="62CECEDA" w14:textId="77777777" w:rsidR="00F7260B" w:rsidRPr="00720D29"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433" w:author="raye" w:date="2018-08-10T19:33:00Z">
            <w:rPr/>
          </w:rPrChange>
        </w:rPr>
      </w:pPr>
      <w:r w:rsidRPr="00720D29">
        <w:rPr>
          <w:rStyle w:val="af6"/>
          <w:rFonts w:eastAsiaTheme="minorEastAsia"/>
          <w:rPrChange w:id="16434" w:author="raye" w:date="2018-08-10T19:33:00Z">
            <w:rPr/>
          </w:rPrChange>
        </w:rPr>
        <w:t>1</w:t>
      </w:r>
      <w:r w:rsidRPr="00720D29">
        <w:rPr>
          <w:rStyle w:val="af6"/>
          <w:rFonts w:eastAsiaTheme="minorEastAsia" w:hint="eastAsia"/>
          <w:rPrChange w:id="16435" w:author="raye" w:date="2018-08-10T19:33:00Z">
            <w:rPr>
              <w:rFonts w:hint="eastAsia"/>
            </w:rPr>
          </w:rPrChange>
        </w:rPr>
        <w:t>）</w:t>
      </w:r>
      <w:r w:rsidRPr="00720D29">
        <w:rPr>
          <w:rStyle w:val="af6"/>
          <w:rFonts w:eastAsiaTheme="minorEastAsia"/>
          <w:rPrChange w:id="16436" w:author="raye" w:date="2018-08-10T19:33:00Z">
            <w:rPr/>
          </w:rPrChange>
        </w:rPr>
        <w:t>State changes to CLOSE REJECT</w:t>
      </w:r>
    </w:p>
    <w:p w14:paraId="32E268BF" w14:textId="77777777" w:rsidR="00F7260B" w:rsidRPr="00720D29"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437" w:author="raye" w:date="2018-08-10T19:33:00Z">
            <w:rPr/>
          </w:rPrChange>
        </w:rPr>
      </w:pPr>
      <w:r w:rsidRPr="00720D29">
        <w:rPr>
          <w:rStyle w:val="af6"/>
          <w:rFonts w:eastAsiaTheme="minorEastAsia"/>
          <w:rPrChange w:id="16438" w:author="raye" w:date="2018-08-10T19:33:00Z">
            <w:rPr/>
          </w:rPrChange>
        </w:rPr>
        <w:t>2</w:t>
      </w:r>
      <w:r w:rsidRPr="00720D29">
        <w:rPr>
          <w:rStyle w:val="af6"/>
          <w:rFonts w:eastAsiaTheme="minorEastAsia" w:hint="eastAsia"/>
          <w:rPrChange w:id="16439" w:author="raye" w:date="2018-08-10T19:33:00Z">
            <w:rPr>
              <w:rFonts w:hint="eastAsia"/>
            </w:rPr>
          </w:rPrChange>
        </w:rPr>
        <w:t>）</w:t>
      </w:r>
      <w:r w:rsidRPr="00720D29">
        <w:rPr>
          <w:rStyle w:val="af6"/>
          <w:rFonts w:eastAsiaTheme="minorEastAsia"/>
          <w:rPrChange w:id="16440" w:author="raye" w:date="2018-08-10T19:33:00Z">
            <w:rPr/>
          </w:rPrChange>
        </w:rPr>
        <w:t>#5 form button appears in Details page (if Reject was changed to others, then this #5 form button will disppear)</w:t>
      </w:r>
    </w:p>
    <w:p w14:paraId="32D94247" w14:textId="77777777" w:rsidR="00F7260B" w:rsidRPr="00720D29"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441" w:author="raye" w:date="2018-08-10T19:33:00Z">
            <w:rPr/>
          </w:rPrChange>
        </w:rPr>
      </w:pPr>
      <w:r w:rsidRPr="00720D29">
        <w:rPr>
          <w:rStyle w:val="af6"/>
          <w:rFonts w:eastAsiaTheme="minorEastAsia"/>
          <w:rPrChange w:id="16442" w:author="raye" w:date="2018-08-10T19:33:00Z">
            <w:rPr/>
          </w:rPrChange>
        </w:rPr>
        <w:t xml:space="preserve">Step 3 Manually input #5 form and click submit </w:t>
      </w:r>
    </w:p>
    <w:p w14:paraId="53D05DEE" w14:textId="77777777" w:rsidR="00F7260B" w:rsidRPr="00720D29"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443" w:author="raye" w:date="2018-08-10T19:33:00Z">
            <w:rPr/>
          </w:rPrChange>
        </w:rPr>
      </w:pPr>
      <w:r w:rsidRPr="00720D29">
        <w:rPr>
          <w:rStyle w:val="af6"/>
          <w:rFonts w:eastAsiaTheme="minorEastAsia"/>
          <w:rPrChange w:id="16444" w:author="raye" w:date="2018-08-10T19:33:00Z">
            <w:rPr/>
          </w:rPrChange>
        </w:rPr>
        <w:t>Step 4 After #5 form is submitted, EXPORT PDF button appear</w:t>
      </w:r>
    </w:p>
    <w:p w14:paraId="7BB05FE1" w14:textId="77777777" w:rsidR="00F7260B" w:rsidRPr="00720D29"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445" w:author="raye" w:date="2018-08-10T19:33:00Z">
            <w:rPr/>
          </w:rPrChange>
        </w:rPr>
      </w:pPr>
      <w:r w:rsidRPr="00720D29">
        <w:rPr>
          <w:rStyle w:val="af6"/>
          <w:rFonts w:eastAsiaTheme="minorEastAsia"/>
          <w:rPrChange w:id="16446" w:author="raye" w:date="2018-08-10T19:33:00Z">
            <w:rPr/>
          </w:rPrChange>
        </w:rPr>
        <w:t>The previously completed 1#~5#, EDD, and 10# tables are all generated as the same PDF format as the template. Export to the desktop (offline process)</w:t>
      </w:r>
    </w:p>
    <w:p w14:paraId="385B3493" w14:textId="77777777" w:rsidR="00F7260B" w:rsidRPr="00720D29"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447" w:author="raye" w:date="2018-08-10T19:33:00Z">
            <w:rPr/>
          </w:rPrChange>
        </w:rPr>
      </w:pPr>
      <w:r w:rsidRPr="00720D29">
        <w:rPr>
          <w:rStyle w:val="af6"/>
          <w:rFonts w:eastAsiaTheme="minorEastAsia"/>
          <w:rPrChange w:id="16448" w:author="raye" w:date="2018-08-10T19:33:00Z">
            <w:rPr/>
          </w:rPrChange>
        </w:rPr>
        <w:t>Step 5 But online operators still need to click Send to LCD button and status change from CLOSE REJECT to Pending LCD SAR Process. Case flows to the LCD</w:t>
      </w:r>
    </w:p>
    <w:p w14:paraId="1DFCAC5E" w14:textId="77777777" w:rsidR="00F7260B" w:rsidRPr="00720D29"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449" w:author="raye" w:date="2018-08-10T19:33:00Z">
            <w:rPr/>
          </w:rPrChange>
        </w:rPr>
      </w:pPr>
      <w:r w:rsidRPr="00720D29">
        <w:rPr>
          <w:rStyle w:val="af6"/>
          <w:rFonts w:eastAsiaTheme="minorEastAsia"/>
          <w:rPrChange w:id="16450" w:author="raye" w:date="2018-08-10T19:33:00Z">
            <w:rPr/>
          </w:rPrChange>
        </w:rPr>
        <w:t>Step 6 After LCD receives the CASE, click the SAR button. LCD fills in some content in the SAR popup. Then click submit, the status changes to Close with SAR Control LOG# and all the processes of this CASE are finished.</w:t>
      </w:r>
    </w:p>
    <w:p w14:paraId="016D5823" w14:textId="77777777" w:rsidR="00F7260B" w:rsidRPr="00720D29"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451" w:author="raye" w:date="2018-08-10T19:33:00Z">
            <w:rPr/>
          </w:rPrChange>
        </w:rPr>
      </w:pP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907"/>
        <w:gridCol w:w="2167"/>
        <w:gridCol w:w="1784"/>
        <w:gridCol w:w="2364"/>
      </w:tblGrid>
      <w:tr w:rsidR="00F7260B" w:rsidRPr="00720D29" w14:paraId="7DD22A0B" w14:textId="77777777" w:rsidTr="00F7260B">
        <w:trPr>
          <w:trHeight w:val="300"/>
          <w:tblHeader/>
        </w:trPr>
        <w:tc>
          <w:tcPr>
            <w:tcW w:w="83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ADADCDA" w14:textId="77777777" w:rsidR="00F7260B" w:rsidRPr="00720D29" w:rsidRDefault="00F7260B">
            <w:pPr>
              <w:widowControl/>
              <w:jc w:val="center"/>
              <w:rPr>
                <w:rStyle w:val="af6"/>
                <w:rFonts w:eastAsia="宋体"/>
                <w:rPrChange w:id="16452" w:author="raye" w:date="2018-08-10T19:33:00Z">
                  <w:rPr>
                    <w:rFonts w:ascii="Calibri" w:eastAsia="宋体" w:hAnsi="Calibri" w:cstheme="minorHAnsi"/>
                    <w:b/>
                    <w:kern w:val="0"/>
                    <w:szCs w:val="21"/>
                  </w:rPr>
                </w:rPrChange>
              </w:rPr>
            </w:pPr>
            <w:r w:rsidRPr="00720D29">
              <w:rPr>
                <w:rStyle w:val="af6"/>
                <w:rFonts w:eastAsia="宋体"/>
                <w:rPrChange w:id="16453" w:author="raye" w:date="2018-08-10T19:33:00Z">
                  <w:rPr>
                    <w:rFonts w:ascii="Calibri" w:eastAsia="宋体" w:hAnsi="Calibri" w:cstheme="minorHAnsi"/>
                    <w:b/>
                    <w:kern w:val="0"/>
                    <w:szCs w:val="21"/>
                  </w:rPr>
                </w:rPrChange>
              </w:rPr>
              <w:t>Step</w:t>
            </w:r>
          </w:p>
        </w:tc>
        <w:tc>
          <w:tcPr>
            <w:tcW w:w="197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957827F" w14:textId="77777777" w:rsidR="00F7260B" w:rsidRPr="00720D29" w:rsidRDefault="00F7260B">
            <w:pPr>
              <w:widowControl/>
              <w:jc w:val="left"/>
              <w:rPr>
                <w:rStyle w:val="af6"/>
                <w:rFonts w:eastAsia="宋体"/>
                <w:rPrChange w:id="16454" w:author="raye" w:date="2018-08-10T19:33:00Z">
                  <w:rPr>
                    <w:rFonts w:ascii="Calibri" w:eastAsia="宋体" w:hAnsi="Calibri" w:cstheme="minorHAnsi"/>
                    <w:b/>
                    <w:kern w:val="0"/>
                    <w:szCs w:val="21"/>
                  </w:rPr>
                </w:rPrChange>
              </w:rPr>
            </w:pPr>
            <w:r w:rsidRPr="00720D29">
              <w:rPr>
                <w:rStyle w:val="af6"/>
                <w:rFonts w:eastAsia="等线"/>
                <w:rPrChange w:id="16455" w:author="raye" w:date="2018-08-10T19:33:00Z">
                  <w:rPr>
                    <w:rFonts w:ascii="等线" w:eastAsia="等线" w:hAnsi="等线" w:cstheme="minorHAnsi"/>
                    <w:b/>
                    <w:kern w:val="0"/>
                    <w:szCs w:val="21"/>
                  </w:rPr>
                </w:rPrChange>
              </w:rPr>
              <w:t>Action</w:t>
            </w:r>
          </w:p>
        </w:tc>
        <w:tc>
          <w:tcPr>
            <w:tcW w:w="190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D360546" w14:textId="77777777" w:rsidR="00F7260B" w:rsidRPr="00720D29" w:rsidRDefault="00F7260B">
            <w:pPr>
              <w:widowControl/>
              <w:jc w:val="left"/>
              <w:rPr>
                <w:rStyle w:val="af6"/>
                <w:rFonts w:eastAsia="宋体"/>
                <w:rPrChange w:id="16456" w:author="raye" w:date="2018-08-10T19:33:00Z">
                  <w:rPr>
                    <w:rFonts w:ascii="Calibri" w:eastAsia="宋体" w:hAnsi="Calibri" w:cstheme="minorHAnsi"/>
                    <w:b/>
                    <w:kern w:val="0"/>
                    <w:szCs w:val="21"/>
                  </w:rPr>
                </w:rPrChange>
              </w:rPr>
            </w:pPr>
            <w:r w:rsidRPr="00720D29">
              <w:rPr>
                <w:rStyle w:val="af6"/>
                <w:rFonts w:eastAsia="等线"/>
                <w:rPrChange w:id="16457" w:author="raye" w:date="2018-08-10T19:33:00Z">
                  <w:rPr>
                    <w:rFonts w:ascii="等线" w:eastAsia="等线" w:hAnsi="等线" w:cstheme="minorHAnsi"/>
                    <w:b/>
                    <w:kern w:val="0"/>
                    <w:szCs w:val="21"/>
                  </w:rPr>
                </w:rPrChange>
              </w:rPr>
              <w:t>Location</w:t>
            </w:r>
          </w:p>
        </w:tc>
        <w:tc>
          <w:tcPr>
            <w:tcW w:w="188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C751EAE" w14:textId="77777777" w:rsidR="00F7260B" w:rsidRPr="00720D29" w:rsidRDefault="00F7260B">
            <w:pPr>
              <w:widowControl/>
              <w:jc w:val="left"/>
              <w:rPr>
                <w:rStyle w:val="af6"/>
                <w:rFonts w:eastAsia="宋体"/>
                <w:rPrChange w:id="16458" w:author="raye" w:date="2018-08-10T19:33:00Z">
                  <w:rPr>
                    <w:rFonts w:ascii="Calibri" w:eastAsia="宋体" w:hAnsi="Calibri" w:cstheme="minorHAnsi"/>
                    <w:b/>
                    <w:kern w:val="0"/>
                    <w:szCs w:val="21"/>
                  </w:rPr>
                </w:rPrChange>
              </w:rPr>
            </w:pPr>
            <w:r w:rsidRPr="00720D29">
              <w:rPr>
                <w:rStyle w:val="af6"/>
                <w:rFonts w:eastAsia="等线"/>
                <w:rPrChange w:id="16459" w:author="raye" w:date="2018-08-10T19:33:00Z">
                  <w:rPr>
                    <w:rFonts w:ascii="等线" w:eastAsia="等线" w:hAnsi="等线" w:cstheme="minorHAnsi"/>
                    <w:b/>
                    <w:kern w:val="0"/>
                    <w:szCs w:val="21"/>
                  </w:rPr>
                </w:rPrChange>
              </w:rPr>
              <w:t>Type</w:t>
            </w:r>
          </w:p>
        </w:tc>
        <w:tc>
          <w:tcPr>
            <w:tcW w:w="2434"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426C14B" w14:textId="77777777" w:rsidR="00F7260B" w:rsidRPr="00720D29" w:rsidRDefault="00F7260B">
            <w:pPr>
              <w:widowControl/>
              <w:jc w:val="left"/>
              <w:rPr>
                <w:rStyle w:val="af6"/>
                <w:rFonts w:eastAsia="宋体"/>
                <w:rPrChange w:id="16460" w:author="raye" w:date="2018-08-10T19:33:00Z">
                  <w:rPr>
                    <w:rFonts w:ascii="Calibri" w:eastAsia="宋体" w:hAnsi="Calibri" w:cstheme="minorHAnsi"/>
                    <w:b/>
                    <w:kern w:val="0"/>
                    <w:szCs w:val="21"/>
                  </w:rPr>
                </w:rPrChange>
              </w:rPr>
            </w:pPr>
            <w:r w:rsidRPr="00720D29">
              <w:rPr>
                <w:rStyle w:val="af6"/>
                <w:rFonts w:eastAsia="等线"/>
                <w:rPrChange w:id="16461" w:author="raye" w:date="2018-08-10T19:33:00Z">
                  <w:rPr>
                    <w:rFonts w:ascii="等线" w:eastAsia="等线" w:hAnsi="等线" w:cstheme="minorHAnsi"/>
                    <w:b/>
                    <w:kern w:val="0"/>
                    <w:szCs w:val="21"/>
                  </w:rPr>
                </w:rPrChange>
              </w:rPr>
              <w:t>Content</w:t>
            </w:r>
          </w:p>
        </w:tc>
      </w:tr>
      <w:tr w:rsidR="00F7260B" w:rsidRPr="00720D29" w14:paraId="28AE6622"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02A3D2FF" w14:textId="77777777" w:rsidR="00F7260B" w:rsidRPr="00720D29" w:rsidRDefault="00F7260B">
            <w:pPr>
              <w:pStyle w:val="HTML"/>
              <w:shd w:val="clear" w:color="auto" w:fill="FFFFFF"/>
              <w:rPr>
                <w:rStyle w:val="af6"/>
                <w:rFonts w:eastAsia="宋体"/>
                <w:rPrChange w:id="16462" w:author="raye" w:date="2018-08-10T19:33:00Z">
                  <w:rPr>
                    <w:rFonts w:ascii="Calibri" w:hAnsi="Calibri" w:cstheme="minorHAnsi"/>
                    <w:kern w:val="2"/>
                    <w:sz w:val="21"/>
                    <w:szCs w:val="21"/>
                  </w:rPr>
                </w:rPrChange>
              </w:rPr>
            </w:pPr>
            <w:r w:rsidRPr="00720D29">
              <w:rPr>
                <w:rStyle w:val="af6"/>
                <w:rFonts w:eastAsia="宋体"/>
                <w:rPrChange w:id="16463" w:author="raye" w:date="2018-08-10T19:33:00Z">
                  <w:rPr>
                    <w:rFonts w:ascii="Calibri" w:hAnsi="Calibri" w:cstheme="minorHAnsi"/>
                    <w:kern w:val="2"/>
                    <w:sz w:val="21"/>
                    <w:szCs w:val="21"/>
                  </w:rPr>
                </w:rPrChange>
              </w:rPr>
              <w:t>21</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61E242CC" w14:textId="77777777" w:rsidR="00F7260B" w:rsidRPr="00720D29" w:rsidRDefault="00F7260B">
            <w:pPr>
              <w:pStyle w:val="HTML"/>
              <w:shd w:val="clear" w:color="auto" w:fill="FFFFFF"/>
              <w:rPr>
                <w:rStyle w:val="af6"/>
                <w:rFonts w:eastAsia="宋体"/>
                <w:rPrChange w:id="16464" w:author="raye" w:date="2018-08-10T19:33:00Z">
                  <w:rPr>
                    <w:rFonts w:ascii="Calibri" w:hAnsi="Calibri" w:cstheme="minorHAnsi"/>
                    <w:kern w:val="2"/>
                    <w:sz w:val="21"/>
                    <w:szCs w:val="21"/>
                  </w:rPr>
                </w:rPrChange>
              </w:rPr>
            </w:pPr>
            <w:r w:rsidRPr="00720D29">
              <w:rPr>
                <w:rStyle w:val="af6"/>
                <w:rFonts w:eastAsia="宋体"/>
                <w:rPrChange w:id="16465" w:author="raye" w:date="2018-08-10T19:33:00Z">
                  <w:rPr>
                    <w:rFonts w:ascii="Calibri" w:hAnsi="Calibri" w:cstheme="minorHAnsi"/>
                    <w:kern w:val="2"/>
                    <w:sz w:val="21"/>
                    <w:szCs w:val="21"/>
                  </w:rPr>
                </w:rPrChange>
              </w:rPr>
              <w:t>BSA Review</w:t>
            </w:r>
          </w:p>
        </w:tc>
        <w:tc>
          <w:tcPr>
            <w:tcW w:w="1908" w:type="dxa"/>
            <w:tcBorders>
              <w:top w:val="single" w:sz="4" w:space="0" w:color="auto"/>
              <w:left w:val="single" w:sz="4" w:space="0" w:color="auto"/>
              <w:bottom w:val="single" w:sz="4" w:space="0" w:color="auto"/>
              <w:right w:val="single" w:sz="4" w:space="0" w:color="auto"/>
            </w:tcBorders>
            <w:hideMark/>
          </w:tcPr>
          <w:p w14:paraId="402974DD" w14:textId="77777777" w:rsidR="00F7260B" w:rsidRPr="00720D29" w:rsidRDefault="00F7260B">
            <w:pPr>
              <w:pStyle w:val="HTML"/>
              <w:shd w:val="clear" w:color="auto" w:fill="FFFFFF"/>
              <w:rPr>
                <w:rStyle w:val="af6"/>
                <w:rFonts w:eastAsia="宋体"/>
                <w:rPrChange w:id="16466" w:author="raye" w:date="2018-08-10T19:33:00Z">
                  <w:rPr>
                    <w:rFonts w:ascii="Calibri" w:hAnsi="Calibri" w:cstheme="minorHAnsi"/>
                    <w:kern w:val="2"/>
                    <w:sz w:val="21"/>
                    <w:szCs w:val="21"/>
                  </w:rPr>
                </w:rPrChange>
              </w:rPr>
            </w:pPr>
            <w:r w:rsidRPr="00720D29">
              <w:rPr>
                <w:rStyle w:val="af6"/>
                <w:rFonts w:eastAsia="宋体"/>
                <w:rPrChange w:id="16467" w:author="raye" w:date="2018-08-10T19:33:00Z">
                  <w:rPr>
                    <w:rFonts w:ascii="Calibri" w:hAnsi="Calibri" w:cstheme="minorHAnsi"/>
                    <w:kern w:val="2"/>
                    <w:sz w:val="21"/>
                    <w:szCs w:val="21"/>
                  </w:rPr>
                </w:rPrChange>
              </w:rPr>
              <w:t>To Do List</w:t>
            </w:r>
          </w:p>
        </w:tc>
        <w:tc>
          <w:tcPr>
            <w:tcW w:w="1882" w:type="dxa"/>
            <w:tcBorders>
              <w:top w:val="single" w:sz="4" w:space="0" w:color="auto"/>
              <w:left w:val="single" w:sz="4" w:space="0" w:color="auto"/>
              <w:bottom w:val="single" w:sz="4" w:space="0" w:color="auto"/>
              <w:right w:val="single" w:sz="4" w:space="0" w:color="auto"/>
            </w:tcBorders>
            <w:vAlign w:val="center"/>
            <w:hideMark/>
          </w:tcPr>
          <w:p w14:paraId="11750A38" w14:textId="77777777" w:rsidR="00F7260B" w:rsidRPr="00720D29" w:rsidRDefault="00F7260B">
            <w:pPr>
              <w:pStyle w:val="HTML"/>
              <w:shd w:val="clear" w:color="auto" w:fill="FFFFFF"/>
              <w:rPr>
                <w:rStyle w:val="af6"/>
                <w:rFonts w:eastAsia="宋体"/>
                <w:rPrChange w:id="16468" w:author="raye" w:date="2018-08-10T19:33:00Z">
                  <w:rPr>
                    <w:rFonts w:ascii="Calibri" w:hAnsi="Calibri" w:cstheme="minorHAnsi"/>
                    <w:kern w:val="2"/>
                    <w:sz w:val="21"/>
                    <w:szCs w:val="21"/>
                  </w:rPr>
                </w:rPrChange>
              </w:rPr>
            </w:pPr>
            <w:r w:rsidRPr="00720D29">
              <w:rPr>
                <w:rStyle w:val="af6"/>
                <w:rFonts w:eastAsia="宋体"/>
                <w:rPrChange w:id="16469" w:author="raye" w:date="2018-08-10T19:33:00Z">
                  <w:rPr>
                    <w:rFonts w:ascii="Calibri" w:hAnsi="Calibri" w:cstheme="minorHAnsi"/>
                    <w:kern w:val="2"/>
                    <w:sz w:val="21"/>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5215C834" w14:textId="77777777" w:rsidR="00F7260B" w:rsidRPr="00720D29" w:rsidRDefault="00F7260B">
            <w:pPr>
              <w:pStyle w:val="HTML"/>
              <w:shd w:val="clear" w:color="auto" w:fill="FFFFFF"/>
              <w:rPr>
                <w:rStyle w:val="af6"/>
                <w:rFonts w:eastAsia="宋体"/>
                <w:rPrChange w:id="16470" w:author="raye" w:date="2018-08-10T19:33:00Z">
                  <w:rPr>
                    <w:rFonts w:ascii="Calibri" w:hAnsi="Calibri" w:cstheme="minorHAnsi"/>
                    <w:kern w:val="2"/>
                    <w:sz w:val="21"/>
                    <w:szCs w:val="21"/>
                  </w:rPr>
                </w:rPrChange>
              </w:rPr>
            </w:pPr>
            <w:r w:rsidRPr="00720D29">
              <w:rPr>
                <w:rStyle w:val="af6"/>
                <w:rFonts w:eastAsia="宋体"/>
                <w:rPrChange w:id="16471" w:author="raye" w:date="2018-08-10T19:33:00Z">
                  <w:rPr>
                    <w:rFonts w:ascii="Calibri" w:hAnsi="Calibri" w:cstheme="minorHAnsi"/>
                    <w:kern w:val="2"/>
                    <w:sz w:val="21"/>
                    <w:szCs w:val="21"/>
                  </w:rPr>
                </w:rPrChange>
              </w:rPr>
              <w:t>Check</w:t>
            </w:r>
          </w:p>
        </w:tc>
      </w:tr>
      <w:tr w:rsidR="00F7260B" w:rsidRPr="00720D29" w14:paraId="20D1EADF"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90E7C4" w14:textId="77777777" w:rsidR="00F7260B" w:rsidRPr="00720D29" w:rsidRDefault="00F7260B">
            <w:pPr>
              <w:widowControl/>
              <w:jc w:val="left"/>
              <w:rPr>
                <w:rStyle w:val="af6"/>
                <w:rFonts w:eastAsia="宋体"/>
                <w:rPrChange w:id="16472" w:author="raye" w:date="2018-08-10T19:33: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31813A2" w14:textId="77777777" w:rsidR="00F7260B" w:rsidRPr="00720D29" w:rsidRDefault="00F7260B">
            <w:pPr>
              <w:widowControl/>
              <w:jc w:val="left"/>
              <w:rPr>
                <w:rStyle w:val="af6"/>
                <w:rFonts w:eastAsia="宋体"/>
                <w:rPrChange w:id="16473" w:author="raye" w:date="2018-08-10T19:33:00Z">
                  <w:rPr>
                    <w:rFonts w:ascii="Calibri" w:eastAsia="宋体" w:hAnsi="Calibri" w:cstheme="minorHAnsi"/>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2DB607FE" w14:textId="77777777" w:rsidR="00F7260B" w:rsidRPr="00720D29" w:rsidRDefault="00F7260B">
            <w:pPr>
              <w:pStyle w:val="HTML"/>
              <w:shd w:val="clear" w:color="auto" w:fill="FFFFFF"/>
              <w:rPr>
                <w:rStyle w:val="af6"/>
                <w:rFonts w:eastAsia="宋体"/>
                <w:rPrChange w:id="16474" w:author="raye" w:date="2018-08-10T19:33:00Z">
                  <w:rPr>
                    <w:rFonts w:ascii="Calibri" w:hAnsi="Calibri" w:cstheme="minorHAnsi"/>
                    <w:kern w:val="2"/>
                    <w:sz w:val="21"/>
                    <w:szCs w:val="21"/>
                  </w:rPr>
                </w:rPrChange>
              </w:rPr>
            </w:pPr>
            <w:r w:rsidRPr="00720D29">
              <w:rPr>
                <w:rStyle w:val="af6"/>
                <w:rFonts w:eastAsia="宋体"/>
                <w:rPrChange w:id="16475" w:author="raye" w:date="2018-08-10T19:33:00Z">
                  <w:rPr>
                    <w:rFonts w:ascii="Calibri" w:hAnsi="Calibri" w:cstheme="minorHAnsi"/>
                    <w:kern w:val="2"/>
                    <w:sz w:val="21"/>
                    <w:szCs w:val="21"/>
                  </w:rPr>
                </w:rPrChange>
              </w:rPr>
              <w:t>Details&gt;&gt;Customer Information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3B5D6275" w14:textId="77777777" w:rsidR="00F7260B" w:rsidRPr="00720D29" w:rsidRDefault="00F7260B">
            <w:pPr>
              <w:pStyle w:val="HTML"/>
              <w:shd w:val="clear" w:color="auto" w:fill="FFFFFF"/>
              <w:rPr>
                <w:rStyle w:val="af6"/>
                <w:rFonts w:eastAsia="宋体"/>
                <w:rPrChange w:id="16476" w:author="raye" w:date="2018-08-10T19:33:00Z">
                  <w:rPr>
                    <w:rFonts w:ascii="Calibri" w:hAnsi="Calibri" w:cstheme="minorHAnsi"/>
                    <w:kern w:val="2"/>
                    <w:sz w:val="21"/>
                    <w:szCs w:val="21"/>
                  </w:rPr>
                </w:rPrChange>
              </w:rPr>
            </w:pPr>
            <w:r w:rsidRPr="00720D29">
              <w:rPr>
                <w:rStyle w:val="af6"/>
                <w:rFonts w:eastAsia="宋体"/>
                <w:rPrChange w:id="16477" w:author="raye" w:date="2018-08-10T19:33:00Z">
                  <w:rPr>
                    <w:rFonts w:ascii="Calibri" w:hAnsi="Calibri" w:cstheme="minorHAnsi"/>
                    <w:kern w:val="2"/>
                    <w:sz w:val="21"/>
                    <w:szCs w:val="21"/>
                  </w:rPr>
                </w:rPrChange>
              </w:rPr>
              <w:t>State</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896EB6A" w14:textId="77777777" w:rsidR="00F7260B" w:rsidRPr="00720D29" w:rsidRDefault="00F7260B">
            <w:pPr>
              <w:pStyle w:val="HTML"/>
              <w:shd w:val="clear" w:color="auto" w:fill="FFFFFF"/>
              <w:rPr>
                <w:rStyle w:val="af6"/>
                <w:rFonts w:eastAsia="宋体"/>
                <w:rPrChange w:id="16478" w:author="raye" w:date="2018-08-10T19:33:00Z">
                  <w:rPr>
                    <w:rFonts w:ascii="Calibri" w:hAnsi="Calibri" w:cstheme="minorHAnsi"/>
                    <w:kern w:val="2"/>
                    <w:sz w:val="21"/>
                    <w:szCs w:val="21"/>
                  </w:rPr>
                </w:rPrChange>
              </w:rPr>
            </w:pPr>
            <w:r w:rsidRPr="00720D29">
              <w:rPr>
                <w:rStyle w:val="af6"/>
                <w:rFonts w:eastAsia="宋体"/>
                <w:rPrChange w:id="16479" w:author="raye" w:date="2018-08-10T19:33:00Z">
                  <w:rPr>
                    <w:rFonts w:ascii="Calibri" w:hAnsi="Calibri" w:cstheme="minorHAnsi"/>
                    <w:kern w:val="2"/>
                    <w:sz w:val="21"/>
                    <w:szCs w:val="21"/>
                  </w:rPr>
                </w:rPrChange>
              </w:rPr>
              <w:t>Under BSA Officer Review</w:t>
            </w:r>
          </w:p>
        </w:tc>
      </w:tr>
      <w:tr w:rsidR="00F7260B" w:rsidRPr="00720D29" w14:paraId="265B6E64"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2C2AAE" w14:textId="77777777" w:rsidR="00F7260B" w:rsidRPr="00720D29" w:rsidRDefault="00F7260B">
            <w:pPr>
              <w:widowControl/>
              <w:jc w:val="left"/>
              <w:rPr>
                <w:rStyle w:val="af6"/>
                <w:rFonts w:eastAsia="宋体"/>
                <w:rPrChange w:id="16480" w:author="raye" w:date="2018-08-10T19:33: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96E1B7F" w14:textId="77777777" w:rsidR="00F7260B" w:rsidRPr="00720D29" w:rsidRDefault="00F7260B">
            <w:pPr>
              <w:widowControl/>
              <w:jc w:val="left"/>
              <w:rPr>
                <w:rStyle w:val="af6"/>
                <w:rFonts w:eastAsia="宋体"/>
                <w:rPrChange w:id="16481" w:author="raye" w:date="2018-08-10T19:33: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219927" w14:textId="77777777" w:rsidR="00F7260B" w:rsidRPr="00720D29" w:rsidRDefault="00F7260B">
            <w:pPr>
              <w:widowControl/>
              <w:jc w:val="left"/>
              <w:rPr>
                <w:rStyle w:val="af6"/>
                <w:rFonts w:eastAsia="宋体"/>
                <w:rPrChange w:id="16482" w:author="raye" w:date="2018-08-10T19:33:00Z">
                  <w:rPr>
                    <w:rFonts w:ascii="Calibri" w:eastAsia="宋体" w:hAnsi="Calibri" w:cstheme="minorHAnsi"/>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23FD219F" w14:textId="77777777" w:rsidR="00F7260B" w:rsidRPr="00720D29" w:rsidRDefault="00F7260B">
            <w:pPr>
              <w:pStyle w:val="HTML"/>
              <w:shd w:val="clear" w:color="auto" w:fill="FFFFFF"/>
              <w:rPr>
                <w:rStyle w:val="af6"/>
                <w:rFonts w:eastAsia="宋体"/>
                <w:rPrChange w:id="16483" w:author="raye" w:date="2018-08-10T19:33:00Z">
                  <w:rPr>
                    <w:rFonts w:ascii="Calibri" w:hAnsi="Calibri" w:cstheme="minorHAnsi"/>
                    <w:kern w:val="2"/>
                    <w:sz w:val="21"/>
                    <w:szCs w:val="21"/>
                  </w:rPr>
                </w:rPrChange>
              </w:rPr>
            </w:pPr>
            <w:r w:rsidRPr="00720D29">
              <w:rPr>
                <w:rStyle w:val="af6"/>
                <w:rFonts w:eastAsia="宋体"/>
                <w:rPrChange w:id="16484" w:author="raye" w:date="2018-08-10T19:33:00Z">
                  <w:rPr>
                    <w:rFonts w:ascii="Calibri" w:hAnsi="Calibri" w:cstheme="minorHAnsi"/>
                    <w:kern w:val="2"/>
                    <w:sz w:val="21"/>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40FF89EF" w14:textId="77777777" w:rsidR="00F7260B" w:rsidRPr="00720D29" w:rsidRDefault="00F7260B">
            <w:pPr>
              <w:pStyle w:val="HTML"/>
              <w:shd w:val="clear" w:color="auto" w:fill="FFFFFF"/>
              <w:rPr>
                <w:rStyle w:val="af6"/>
                <w:rFonts w:eastAsia="宋体"/>
                <w:rPrChange w:id="16485" w:author="raye" w:date="2018-08-10T19:33:00Z">
                  <w:rPr>
                    <w:rFonts w:ascii="Calibri" w:hAnsi="Calibri" w:cstheme="minorHAnsi"/>
                    <w:kern w:val="2"/>
                    <w:sz w:val="21"/>
                    <w:szCs w:val="21"/>
                  </w:rPr>
                </w:rPrChange>
              </w:rPr>
            </w:pPr>
            <w:r w:rsidRPr="00720D29">
              <w:rPr>
                <w:rStyle w:val="af6"/>
                <w:rFonts w:eastAsia="宋体"/>
                <w:rPrChange w:id="16486" w:author="raye" w:date="2018-08-10T19:33:00Z">
                  <w:rPr>
                    <w:rFonts w:ascii="Calibri" w:hAnsi="Calibri" w:cstheme="minorHAnsi"/>
                    <w:kern w:val="2"/>
                    <w:sz w:val="21"/>
                    <w:szCs w:val="21"/>
                  </w:rPr>
                </w:rPrChange>
              </w:rPr>
              <w:t>Customer basic Information</w:t>
            </w:r>
          </w:p>
        </w:tc>
      </w:tr>
      <w:tr w:rsidR="00F7260B" w:rsidRPr="00720D29" w14:paraId="046C4D3A"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A6C0A1" w14:textId="77777777" w:rsidR="00F7260B" w:rsidRPr="00720D29" w:rsidRDefault="00F7260B">
            <w:pPr>
              <w:widowControl/>
              <w:jc w:val="left"/>
              <w:rPr>
                <w:rStyle w:val="af6"/>
                <w:rFonts w:eastAsia="宋体"/>
                <w:rPrChange w:id="16487" w:author="raye" w:date="2018-08-10T19:33: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438B336" w14:textId="77777777" w:rsidR="00F7260B" w:rsidRPr="00720D29" w:rsidRDefault="00F7260B">
            <w:pPr>
              <w:widowControl/>
              <w:jc w:val="left"/>
              <w:rPr>
                <w:rStyle w:val="af6"/>
                <w:rFonts w:eastAsia="宋体"/>
                <w:rPrChange w:id="16488" w:author="raye" w:date="2018-08-10T19:33: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3FE679" w14:textId="77777777" w:rsidR="00F7260B" w:rsidRPr="00720D29" w:rsidRDefault="00F7260B">
            <w:pPr>
              <w:widowControl/>
              <w:jc w:val="left"/>
              <w:rPr>
                <w:rStyle w:val="af6"/>
                <w:rFonts w:eastAsia="宋体"/>
                <w:rPrChange w:id="16489" w:author="raye" w:date="2018-08-10T19:33:00Z">
                  <w:rPr>
                    <w:rFonts w:ascii="Calibri" w:eastAsia="宋体" w:hAnsi="Calibri" w:cstheme="minorHAnsi"/>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04799138" w14:textId="77777777" w:rsidR="00F7260B" w:rsidRPr="00720D29" w:rsidRDefault="00F7260B">
            <w:pPr>
              <w:pStyle w:val="HTML"/>
              <w:shd w:val="clear" w:color="auto" w:fill="FFFFFF"/>
              <w:rPr>
                <w:rStyle w:val="af6"/>
                <w:rFonts w:eastAsia="宋体"/>
                <w:rPrChange w:id="16490" w:author="raye" w:date="2018-08-10T19:33:00Z">
                  <w:rPr>
                    <w:rFonts w:ascii="Calibri" w:hAnsi="Calibri" w:cstheme="minorHAnsi"/>
                    <w:kern w:val="2"/>
                    <w:sz w:val="21"/>
                    <w:szCs w:val="21"/>
                  </w:rPr>
                </w:rPrChange>
              </w:rPr>
            </w:pPr>
            <w:r w:rsidRPr="00720D29">
              <w:rPr>
                <w:rStyle w:val="af6"/>
                <w:rFonts w:eastAsia="宋体"/>
                <w:rPrChange w:id="16491" w:author="raye" w:date="2018-08-10T19:33:00Z">
                  <w:rPr>
                    <w:rFonts w:ascii="Calibri" w:hAnsi="Calibri" w:cstheme="minorHAnsi"/>
                    <w:kern w:val="2"/>
                    <w:sz w:val="21"/>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46C4BBFA" w14:textId="087C81C4" w:rsidR="00F7260B" w:rsidRPr="00720D29" w:rsidRDefault="008C698C">
            <w:pPr>
              <w:pStyle w:val="HTML"/>
              <w:shd w:val="clear" w:color="auto" w:fill="FFFFFF"/>
              <w:rPr>
                <w:rStyle w:val="af6"/>
                <w:rFonts w:eastAsia="宋体"/>
                <w:rPrChange w:id="16492" w:author="raye" w:date="2018-08-10T19:33:00Z">
                  <w:rPr>
                    <w:rFonts w:ascii="Calibri" w:hAnsi="Calibri" w:cstheme="minorHAnsi"/>
                    <w:kern w:val="2"/>
                    <w:sz w:val="21"/>
                    <w:szCs w:val="21"/>
                  </w:rPr>
                </w:rPrChange>
              </w:rPr>
            </w:pPr>
            <w:ins w:id="16493" w:author="raye" w:date="2018-08-10T18:57:00Z">
              <w:r w:rsidRPr="00720D29">
                <w:rPr>
                  <w:rStyle w:val="af6"/>
                  <w:rFonts w:eastAsia="宋体"/>
                  <w:rPrChange w:id="16494" w:author="raye" w:date="2018-08-10T19:33:00Z">
                    <w:rPr>
                      <w:rStyle w:val="af6"/>
                      <w:rFonts w:eastAsia="宋体"/>
                    </w:rPr>
                  </w:rPrChange>
                </w:rPr>
                <w:t>File Management</w:t>
              </w:r>
            </w:ins>
            <w:del w:id="16495" w:author="raye" w:date="2018-08-10T18:57:00Z">
              <w:r w:rsidR="00F7260B" w:rsidRPr="00720D29" w:rsidDel="008C698C">
                <w:rPr>
                  <w:rStyle w:val="af6"/>
                  <w:rFonts w:eastAsia="宋体"/>
                  <w:rPrChange w:id="16496" w:author="raye" w:date="2018-08-10T19:33:00Z">
                    <w:rPr>
                      <w:rFonts w:ascii="Calibri" w:hAnsi="Calibri" w:cstheme="minorHAnsi"/>
                      <w:kern w:val="2"/>
                      <w:sz w:val="21"/>
                      <w:szCs w:val="21"/>
                    </w:rPr>
                  </w:rPrChange>
                </w:rPr>
                <w:delText>NA</w:delText>
              </w:r>
            </w:del>
          </w:p>
        </w:tc>
      </w:tr>
      <w:tr w:rsidR="00F7260B" w:rsidRPr="00720D29" w14:paraId="40DDD599"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DB50A8" w14:textId="77777777" w:rsidR="00F7260B" w:rsidRPr="00720D29" w:rsidRDefault="00F7260B">
            <w:pPr>
              <w:widowControl/>
              <w:jc w:val="left"/>
              <w:rPr>
                <w:rStyle w:val="af6"/>
                <w:rFonts w:eastAsia="宋体"/>
                <w:rPrChange w:id="16497" w:author="raye" w:date="2018-08-10T19:33: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DB22BC6" w14:textId="77777777" w:rsidR="00F7260B" w:rsidRPr="00720D29" w:rsidRDefault="00F7260B">
            <w:pPr>
              <w:widowControl/>
              <w:jc w:val="left"/>
              <w:rPr>
                <w:rStyle w:val="af6"/>
                <w:rFonts w:eastAsia="宋体"/>
                <w:rPrChange w:id="16498" w:author="raye" w:date="2018-08-10T19:33:00Z">
                  <w:rPr>
                    <w:rFonts w:ascii="Calibri" w:eastAsia="宋体" w:hAnsi="Calibri" w:cstheme="minorHAnsi"/>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3746369A" w14:textId="77777777" w:rsidR="00F7260B" w:rsidRPr="00720D29" w:rsidRDefault="00F7260B">
            <w:pPr>
              <w:pStyle w:val="HTML"/>
              <w:shd w:val="clear" w:color="auto" w:fill="FFFFFF"/>
              <w:rPr>
                <w:rStyle w:val="af6"/>
                <w:rFonts w:eastAsia="宋体"/>
                <w:rPrChange w:id="16499" w:author="raye" w:date="2018-08-10T19:33:00Z">
                  <w:rPr>
                    <w:rFonts w:ascii="Calibri" w:hAnsi="Calibri" w:cstheme="minorHAnsi"/>
                    <w:kern w:val="2"/>
                    <w:sz w:val="21"/>
                    <w:szCs w:val="21"/>
                  </w:rPr>
                </w:rPrChange>
              </w:rPr>
            </w:pPr>
            <w:r w:rsidRPr="00720D29">
              <w:rPr>
                <w:rStyle w:val="af6"/>
                <w:rFonts w:eastAsia="宋体"/>
                <w:rPrChange w:id="16500" w:author="raye" w:date="2018-08-10T19:33:00Z">
                  <w:rPr>
                    <w:rFonts w:ascii="Calibri" w:hAnsi="Calibri" w:cstheme="minorHAnsi"/>
                    <w:kern w:val="2"/>
                    <w:sz w:val="21"/>
                    <w:szCs w:val="21"/>
                  </w:rPr>
                </w:rPrChange>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1BA98C89" w14:textId="77777777" w:rsidR="00F7260B" w:rsidRPr="00720D29" w:rsidRDefault="00F7260B">
            <w:pPr>
              <w:pStyle w:val="HTML"/>
              <w:shd w:val="clear" w:color="auto" w:fill="FFFFFF"/>
              <w:rPr>
                <w:rStyle w:val="af6"/>
                <w:rFonts w:eastAsia="宋体"/>
                <w:rPrChange w:id="16501" w:author="raye" w:date="2018-08-10T19:33:00Z">
                  <w:rPr>
                    <w:rFonts w:ascii="Calibri" w:hAnsi="Calibri" w:cstheme="minorHAnsi"/>
                    <w:kern w:val="2"/>
                    <w:sz w:val="21"/>
                    <w:szCs w:val="21"/>
                  </w:rPr>
                </w:rPrChange>
              </w:rPr>
            </w:pPr>
            <w:r w:rsidRPr="00720D29">
              <w:rPr>
                <w:rStyle w:val="af6"/>
                <w:rFonts w:eastAsia="宋体"/>
                <w:rPrChange w:id="16502" w:author="raye" w:date="2018-08-10T19:33:00Z">
                  <w:rPr>
                    <w:rFonts w:ascii="Calibri" w:hAnsi="Calibri" w:cstheme="minorHAnsi"/>
                    <w:kern w:val="2"/>
                    <w:sz w:val="21"/>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52812E66" w14:textId="7330235A" w:rsidR="00F7260B" w:rsidRPr="00720D29" w:rsidRDefault="00F7260B">
            <w:pPr>
              <w:pStyle w:val="HTML"/>
              <w:shd w:val="clear" w:color="auto" w:fill="FFFFFF"/>
              <w:rPr>
                <w:rStyle w:val="af6"/>
                <w:rFonts w:eastAsia="宋体"/>
                <w:rPrChange w:id="16503" w:author="raye" w:date="2018-08-10T19:33:00Z">
                  <w:rPr>
                    <w:rFonts w:ascii="Calibri" w:hAnsi="Calibri" w:cstheme="minorHAnsi"/>
                    <w:kern w:val="2"/>
                    <w:sz w:val="21"/>
                    <w:szCs w:val="21"/>
                  </w:rPr>
                </w:rPrChange>
              </w:rPr>
            </w:pPr>
            <w:del w:id="16504" w:author="raye" w:date="2018-08-10T19:34:00Z">
              <w:r w:rsidRPr="00720D29" w:rsidDel="00720D29">
                <w:rPr>
                  <w:rStyle w:val="af6"/>
                  <w:rFonts w:eastAsia="宋体"/>
                  <w:rPrChange w:id="16505" w:author="raye" w:date="2018-08-10T19:33:00Z">
                    <w:rPr>
                      <w:rFonts w:ascii="Calibri" w:hAnsi="Calibri" w:cstheme="minorHAnsi"/>
                      <w:kern w:val="2"/>
                      <w:sz w:val="21"/>
                      <w:szCs w:val="21"/>
                    </w:rPr>
                  </w:rPrChange>
                </w:rPr>
                <w:delText>#4</w:delText>
              </w:r>
            </w:del>
            <w:ins w:id="16506" w:author="raye" w:date="2018-08-10T19:34:00Z">
              <w:r w:rsidR="00720D29">
                <w:rPr>
                  <w:rStyle w:val="af6"/>
                  <w:rFonts w:eastAsia="宋体"/>
                </w:rPr>
                <w:t>Yes</w:t>
              </w:r>
            </w:ins>
          </w:p>
        </w:tc>
      </w:tr>
      <w:tr w:rsidR="00F7260B" w:rsidRPr="00720D29" w14:paraId="5B39C535"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58208E" w14:textId="77777777" w:rsidR="00F7260B" w:rsidRPr="00720D29" w:rsidRDefault="00F7260B">
            <w:pPr>
              <w:widowControl/>
              <w:jc w:val="left"/>
              <w:rPr>
                <w:rStyle w:val="af6"/>
                <w:rFonts w:eastAsia="宋体"/>
                <w:rPrChange w:id="16507" w:author="raye" w:date="2018-08-10T19:33: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E5B67C" w14:textId="77777777" w:rsidR="00F7260B" w:rsidRPr="00720D29" w:rsidRDefault="00F7260B">
            <w:pPr>
              <w:widowControl/>
              <w:jc w:val="left"/>
              <w:rPr>
                <w:rStyle w:val="af6"/>
                <w:rFonts w:eastAsia="宋体"/>
                <w:rPrChange w:id="16508" w:author="raye" w:date="2018-08-10T19:33: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B969726" w14:textId="77777777" w:rsidR="00F7260B" w:rsidRPr="00720D29" w:rsidRDefault="00F7260B">
            <w:pPr>
              <w:widowControl/>
              <w:jc w:val="left"/>
              <w:rPr>
                <w:rStyle w:val="af6"/>
                <w:rFonts w:eastAsia="宋体"/>
                <w:rPrChange w:id="16509" w:author="raye" w:date="2018-08-10T19:33:00Z">
                  <w:rPr>
                    <w:rFonts w:ascii="Calibri" w:eastAsia="宋体" w:hAnsi="Calibri" w:cstheme="minorHAnsi"/>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3B31806B" w14:textId="77777777" w:rsidR="00F7260B" w:rsidRPr="00720D29" w:rsidRDefault="00F7260B">
            <w:pPr>
              <w:pStyle w:val="HTML"/>
              <w:shd w:val="clear" w:color="auto" w:fill="FFFFFF"/>
              <w:rPr>
                <w:rStyle w:val="af6"/>
                <w:rFonts w:eastAsia="宋体"/>
                <w:rPrChange w:id="16510" w:author="raye" w:date="2018-08-10T19:33:00Z">
                  <w:rPr>
                    <w:rFonts w:ascii="Calibri" w:hAnsi="Calibri" w:cstheme="minorHAnsi"/>
                    <w:kern w:val="2"/>
                    <w:sz w:val="21"/>
                    <w:szCs w:val="21"/>
                  </w:rPr>
                </w:rPrChange>
              </w:rPr>
            </w:pPr>
            <w:r w:rsidRPr="00720D29">
              <w:rPr>
                <w:rStyle w:val="af6"/>
                <w:rFonts w:eastAsia="宋体"/>
                <w:rPrChange w:id="16511" w:author="raye" w:date="2018-08-10T19:33:00Z">
                  <w:rPr>
                    <w:rFonts w:ascii="Calibri" w:hAnsi="Calibri" w:cstheme="minorHAnsi"/>
                    <w:kern w:val="2"/>
                    <w:sz w:val="21"/>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tcPr>
          <w:p w14:paraId="75186D1F" w14:textId="77777777" w:rsidR="00F7260B" w:rsidRPr="00720D29" w:rsidRDefault="00F7260B">
            <w:pPr>
              <w:pStyle w:val="HTML"/>
              <w:shd w:val="clear" w:color="auto" w:fill="FFFFFF"/>
              <w:rPr>
                <w:rStyle w:val="af6"/>
                <w:rFonts w:eastAsia="宋体"/>
                <w:rPrChange w:id="16512" w:author="raye" w:date="2018-08-10T19:33:00Z">
                  <w:rPr>
                    <w:rFonts w:ascii="Calibri" w:hAnsi="Calibri" w:cstheme="minorHAnsi"/>
                    <w:kern w:val="2"/>
                    <w:sz w:val="21"/>
                    <w:szCs w:val="21"/>
                  </w:rPr>
                </w:rPrChange>
              </w:rPr>
            </w:pPr>
            <w:r w:rsidRPr="00720D29">
              <w:rPr>
                <w:rStyle w:val="af6"/>
                <w:rFonts w:eastAsia="宋体"/>
                <w:rPrChange w:id="16513" w:author="raye" w:date="2018-08-10T19:33:00Z">
                  <w:rPr>
                    <w:rFonts w:ascii="Calibri" w:hAnsi="Calibri" w:cstheme="minorHAnsi"/>
                    <w:kern w:val="2"/>
                    <w:sz w:val="21"/>
                    <w:szCs w:val="21"/>
                  </w:rPr>
                </w:rPrChange>
              </w:rPr>
              <w:t>All Forms</w:t>
            </w:r>
          </w:p>
          <w:p w14:paraId="451F3FD0" w14:textId="77777777" w:rsidR="00F7260B" w:rsidRPr="00720D29" w:rsidRDefault="00F7260B">
            <w:pPr>
              <w:pStyle w:val="HTML"/>
              <w:shd w:val="clear" w:color="auto" w:fill="FFFFFF"/>
              <w:rPr>
                <w:rStyle w:val="af6"/>
                <w:rFonts w:eastAsia="宋体"/>
                <w:rPrChange w:id="16514" w:author="raye" w:date="2018-08-10T19:33:00Z">
                  <w:rPr>
                    <w:rFonts w:ascii="Calibri" w:hAnsi="Calibri" w:cstheme="minorHAnsi"/>
                    <w:kern w:val="2"/>
                    <w:sz w:val="21"/>
                    <w:szCs w:val="21"/>
                  </w:rPr>
                </w:rPrChange>
              </w:rPr>
            </w:pPr>
            <w:r w:rsidRPr="00720D29">
              <w:rPr>
                <w:rStyle w:val="af6"/>
                <w:rFonts w:eastAsia="宋体"/>
                <w:rPrChange w:id="16515" w:author="raye" w:date="2018-08-10T19:33:00Z">
                  <w:rPr>
                    <w:rFonts w:ascii="Calibri" w:hAnsi="Calibri" w:cstheme="minorHAnsi"/>
                    <w:kern w:val="2"/>
                    <w:sz w:val="21"/>
                    <w:szCs w:val="21"/>
                  </w:rPr>
                </w:rPrChange>
              </w:rPr>
              <w:t>Approve</w:t>
            </w:r>
          </w:p>
          <w:p w14:paraId="5ADFEAA6" w14:textId="77777777" w:rsidR="00F7260B" w:rsidRPr="00720D29" w:rsidRDefault="00F7260B">
            <w:pPr>
              <w:pStyle w:val="HTML"/>
              <w:shd w:val="clear" w:color="auto" w:fill="FFFFFF"/>
              <w:rPr>
                <w:rStyle w:val="af6"/>
                <w:rFonts w:eastAsia="宋体"/>
                <w:rPrChange w:id="16516" w:author="raye" w:date="2018-08-10T19:33:00Z">
                  <w:rPr>
                    <w:rFonts w:ascii="Calibri" w:hAnsi="Calibri" w:cstheme="minorHAnsi"/>
                    <w:kern w:val="2"/>
                    <w:sz w:val="21"/>
                    <w:szCs w:val="21"/>
                  </w:rPr>
                </w:rPrChange>
              </w:rPr>
            </w:pPr>
          </w:p>
        </w:tc>
      </w:tr>
      <w:tr w:rsidR="00F7260B" w:rsidRPr="00720D29" w14:paraId="655C4A8C"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4F7977" w14:textId="77777777" w:rsidR="00F7260B" w:rsidRPr="00720D29" w:rsidRDefault="00F7260B">
            <w:pPr>
              <w:widowControl/>
              <w:jc w:val="left"/>
              <w:rPr>
                <w:rStyle w:val="af6"/>
                <w:rFonts w:eastAsia="宋体"/>
                <w:rPrChange w:id="16517" w:author="raye" w:date="2018-08-10T19:33: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DF3A3B2" w14:textId="77777777" w:rsidR="00F7260B" w:rsidRPr="00720D29" w:rsidRDefault="00F7260B">
            <w:pPr>
              <w:widowControl/>
              <w:jc w:val="left"/>
              <w:rPr>
                <w:rStyle w:val="af6"/>
                <w:rFonts w:eastAsia="宋体"/>
                <w:rPrChange w:id="16518" w:author="raye" w:date="2018-08-10T19:33:00Z">
                  <w:rPr>
                    <w:rFonts w:ascii="Calibri" w:eastAsia="宋体" w:hAnsi="Calibri" w:cstheme="minorHAnsi"/>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16DBB8DC" w14:textId="77777777" w:rsidR="00F7260B" w:rsidRPr="00720D29" w:rsidRDefault="00F7260B">
            <w:pPr>
              <w:pStyle w:val="HTML"/>
              <w:shd w:val="clear" w:color="auto" w:fill="FFFFFF"/>
              <w:rPr>
                <w:rStyle w:val="af6"/>
                <w:rFonts w:eastAsia="宋体"/>
                <w:rPrChange w:id="16519" w:author="raye" w:date="2018-08-10T19:33:00Z">
                  <w:rPr>
                    <w:rFonts w:ascii="Calibri" w:hAnsi="Calibri" w:cstheme="minorHAnsi"/>
                    <w:kern w:val="2"/>
                    <w:sz w:val="21"/>
                    <w:szCs w:val="21"/>
                  </w:rPr>
                </w:rPrChange>
              </w:rPr>
            </w:pPr>
            <w:r w:rsidRPr="00720D29">
              <w:rPr>
                <w:rStyle w:val="af6"/>
                <w:rFonts w:eastAsia="宋体"/>
                <w:rPrChange w:id="16520" w:author="raye" w:date="2018-08-10T19:33:00Z">
                  <w:rPr>
                    <w:rFonts w:ascii="Calibri" w:hAnsi="Calibri" w:cstheme="minorHAnsi"/>
                    <w:kern w:val="2"/>
                    <w:sz w:val="21"/>
                    <w:szCs w:val="21"/>
                  </w:rPr>
                </w:rPrChange>
              </w:rPr>
              <w:t>Details&gt;&gt; Checking &amp; Evidence&gt;&gt; Comments</w:t>
            </w:r>
          </w:p>
        </w:tc>
        <w:tc>
          <w:tcPr>
            <w:tcW w:w="1882" w:type="dxa"/>
            <w:tcBorders>
              <w:top w:val="single" w:sz="4" w:space="0" w:color="auto"/>
              <w:left w:val="single" w:sz="4" w:space="0" w:color="auto"/>
              <w:bottom w:val="single" w:sz="4" w:space="0" w:color="auto"/>
              <w:right w:val="single" w:sz="4" w:space="0" w:color="auto"/>
            </w:tcBorders>
            <w:vAlign w:val="center"/>
            <w:hideMark/>
          </w:tcPr>
          <w:p w14:paraId="064F978F" w14:textId="77777777" w:rsidR="00F7260B" w:rsidRPr="00720D29" w:rsidRDefault="00F7260B">
            <w:pPr>
              <w:pStyle w:val="HTML"/>
              <w:shd w:val="clear" w:color="auto" w:fill="FFFFFF"/>
              <w:rPr>
                <w:rStyle w:val="af6"/>
                <w:rFonts w:eastAsia="宋体"/>
                <w:rPrChange w:id="16521" w:author="raye" w:date="2018-08-10T19:33:00Z">
                  <w:rPr>
                    <w:rFonts w:ascii="Calibri" w:hAnsi="Calibri" w:cstheme="minorHAnsi"/>
                    <w:kern w:val="2"/>
                    <w:sz w:val="21"/>
                    <w:szCs w:val="21"/>
                  </w:rPr>
                </w:rPrChange>
              </w:rPr>
            </w:pPr>
            <w:r w:rsidRPr="00720D29">
              <w:rPr>
                <w:rStyle w:val="af6"/>
                <w:rFonts w:eastAsia="宋体"/>
                <w:rPrChange w:id="16522" w:author="raye" w:date="2018-08-10T19:33:00Z">
                  <w:rPr>
                    <w:rFonts w:ascii="Calibri" w:hAnsi="Calibri" w:cstheme="minorHAnsi"/>
                    <w:kern w:val="2"/>
                    <w:sz w:val="21"/>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3675EEF0" w14:textId="77777777" w:rsidR="00F7260B" w:rsidRPr="00720D29" w:rsidRDefault="00F7260B">
            <w:pPr>
              <w:pStyle w:val="HTML"/>
              <w:shd w:val="clear" w:color="auto" w:fill="FFFFFF"/>
              <w:rPr>
                <w:rStyle w:val="af6"/>
                <w:rFonts w:eastAsia="宋体"/>
                <w:rPrChange w:id="16523" w:author="raye" w:date="2018-08-10T19:33:00Z">
                  <w:rPr>
                    <w:rFonts w:ascii="Calibri" w:hAnsi="Calibri" w:cstheme="minorHAnsi"/>
                    <w:kern w:val="2"/>
                    <w:sz w:val="21"/>
                    <w:szCs w:val="21"/>
                  </w:rPr>
                </w:rPrChange>
              </w:rPr>
            </w:pPr>
            <w:r w:rsidRPr="00720D29">
              <w:rPr>
                <w:rStyle w:val="af6"/>
                <w:rFonts w:eastAsia="宋体"/>
                <w:rPrChange w:id="16524" w:author="raye" w:date="2018-08-10T19:33:00Z">
                  <w:rPr>
                    <w:rFonts w:ascii="Calibri" w:hAnsi="Calibri" w:cstheme="minorHAnsi"/>
                    <w:kern w:val="2"/>
                    <w:sz w:val="21"/>
                    <w:szCs w:val="21"/>
                  </w:rPr>
                </w:rPrChange>
              </w:rPr>
              <w:t>If any</w:t>
            </w:r>
          </w:p>
        </w:tc>
      </w:tr>
      <w:tr w:rsidR="00F7260B" w:rsidRPr="00720D29" w14:paraId="0D445915"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A4C324" w14:textId="77777777" w:rsidR="00F7260B" w:rsidRPr="00720D29" w:rsidRDefault="00F7260B">
            <w:pPr>
              <w:widowControl/>
              <w:jc w:val="left"/>
              <w:rPr>
                <w:rStyle w:val="af6"/>
                <w:rFonts w:eastAsia="宋体"/>
                <w:rPrChange w:id="16525" w:author="raye" w:date="2018-08-10T19:33: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DEED3B" w14:textId="77777777" w:rsidR="00F7260B" w:rsidRPr="00720D29" w:rsidRDefault="00F7260B">
            <w:pPr>
              <w:widowControl/>
              <w:jc w:val="left"/>
              <w:rPr>
                <w:rStyle w:val="af6"/>
                <w:rFonts w:eastAsia="宋体"/>
                <w:rPrChange w:id="16526" w:author="raye" w:date="2018-08-10T19:33:00Z">
                  <w:rPr>
                    <w:rFonts w:ascii="Calibri" w:eastAsia="宋体" w:hAnsi="Calibri" w:cstheme="minorHAnsi"/>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623FD044" w14:textId="77777777" w:rsidR="00F7260B" w:rsidRPr="00720D29" w:rsidRDefault="00F7260B">
            <w:pPr>
              <w:pStyle w:val="HTML"/>
              <w:shd w:val="clear" w:color="auto" w:fill="FFFFFF"/>
              <w:rPr>
                <w:rStyle w:val="af6"/>
                <w:rFonts w:eastAsia="宋体"/>
                <w:rPrChange w:id="16527" w:author="raye" w:date="2018-08-10T19:33:00Z">
                  <w:rPr>
                    <w:rFonts w:ascii="Calibri" w:hAnsi="Calibri" w:cstheme="minorHAnsi"/>
                    <w:kern w:val="2"/>
                    <w:sz w:val="21"/>
                    <w:szCs w:val="21"/>
                  </w:rPr>
                </w:rPrChange>
              </w:rPr>
            </w:pPr>
            <w:r w:rsidRPr="00720D29">
              <w:rPr>
                <w:rStyle w:val="af6"/>
                <w:rFonts w:eastAsia="宋体"/>
                <w:rPrChange w:id="16528" w:author="raye" w:date="2018-08-10T19:33:00Z">
                  <w:rPr>
                    <w:rFonts w:ascii="Calibri" w:hAnsi="Calibri" w:cstheme="minorHAnsi"/>
                    <w:kern w:val="2"/>
                    <w:sz w:val="21"/>
                    <w:szCs w:val="21"/>
                  </w:rPr>
                </w:rPrChange>
              </w:rPr>
              <w:t>Details&gt;&gt; Checking &amp; Evidence&gt;&gt; Alert Sign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4525A6D5" w14:textId="77777777" w:rsidR="00F7260B" w:rsidRPr="00720D29" w:rsidRDefault="00F7260B">
            <w:pPr>
              <w:pStyle w:val="HTML"/>
              <w:shd w:val="clear" w:color="auto" w:fill="FFFFFF"/>
              <w:rPr>
                <w:rStyle w:val="af6"/>
                <w:rFonts w:eastAsia="宋体"/>
                <w:rPrChange w:id="16529" w:author="raye" w:date="2018-08-10T19:33:00Z">
                  <w:rPr>
                    <w:rFonts w:ascii="Calibri" w:hAnsi="Calibri" w:cstheme="minorHAnsi"/>
                    <w:kern w:val="2"/>
                    <w:sz w:val="21"/>
                    <w:szCs w:val="21"/>
                  </w:rPr>
                </w:rPrChange>
              </w:rPr>
            </w:pPr>
            <w:r w:rsidRPr="00720D29">
              <w:rPr>
                <w:rStyle w:val="af6"/>
                <w:rFonts w:eastAsia="宋体"/>
                <w:rPrChange w:id="16530" w:author="raye" w:date="2018-08-10T19:33:00Z">
                  <w:rPr>
                    <w:rFonts w:ascii="Calibri" w:hAnsi="Calibri" w:cstheme="minorHAnsi"/>
                    <w:kern w:val="2"/>
                    <w:sz w:val="21"/>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507E02F5" w14:textId="77777777" w:rsidR="00F7260B" w:rsidRPr="00720D29" w:rsidRDefault="00F7260B">
            <w:pPr>
              <w:pStyle w:val="HTML"/>
              <w:shd w:val="clear" w:color="auto" w:fill="FFFFFF"/>
              <w:rPr>
                <w:rStyle w:val="af6"/>
                <w:rFonts w:eastAsia="宋体"/>
                <w:rPrChange w:id="16531" w:author="raye" w:date="2018-08-10T19:33:00Z">
                  <w:rPr>
                    <w:rFonts w:ascii="Calibri" w:hAnsi="Calibri" w:cstheme="minorHAnsi"/>
                    <w:kern w:val="2"/>
                    <w:sz w:val="21"/>
                    <w:szCs w:val="21"/>
                  </w:rPr>
                </w:rPrChange>
              </w:rPr>
            </w:pPr>
            <w:r w:rsidRPr="00720D29">
              <w:rPr>
                <w:rStyle w:val="af6"/>
                <w:rFonts w:eastAsia="宋体"/>
                <w:rPrChange w:id="16532" w:author="raye" w:date="2018-08-10T19:33:00Z">
                  <w:rPr>
                    <w:rFonts w:ascii="Calibri" w:hAnsi="Calibri" w:cstheme="minorHAnsi"/>
                    <w:kern w:val="2"/>
                    <w:sz w:val="21"/>
                    <w:szCs w:val="21"/>
                  </w:rPr>
                </w:rPrChange>
              </w:rPr>
              <w:t>Yes</w:t>
            </w:r>
          </w:p>
        </w:tc>
      </w:tr>
      <w:tr w:rsidR="00F7260B" w:rsidRPr="00720D29" w14:paraId="3D455084"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1A3992" w14:textId="77777777" w:rsidR="00F7260B" w:rsidRPr="00720D29" w:rsidRDefault="00F7260B">
            <w:pPr>
              <w:widowControl/>
              <w:jc w:val="left"/>
              <w:rPr>
                <w:rStyle w:val="af6"/>
                <w:rFonts w:eastAsia="宋体"/>
                <w:rPrChange w:id="16533" w:author="raye" w:date="2018-08-10T19:33: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1F5FB2" w14:textId="77777777" w:rsidR="00F7260B" w:rsidRPr="00720D29" w:rsidRDefault="00F7260B">
            <w:pPr>
              <w:widowControl/>
              <w:jc w:val="left"/>
              <w:rPr>
                <w:rStyle w:val="af6"/>
                <w:rFonts w:eastAsia="宋体"/>
                <w:rPrChange w:id="16534" w:author="raye" w:date="2018-08-10T19:33: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5A6F858" w14:textId="77777777" w:rsidR="00F7260B" w:rsidRPr="00720D29" w:rsidRDefault="00F7260B">
            <w:pPr>
              <w:widowControl/>
              <w:jc w:val="left"/>
              <w:rPr>
                <w:rStyle w:val="af6"/>
                <w:rFonts w:eastAsia="宋体"/>
                <w:rPrChange w:id="16535" w:author="raye" w:date="2018-08-10T19:33:00Z">
                  <w:rPr>
                    <w:rFonts w:ascii="Calibri" w:eastAsia="宋体" w:hAnsi="Calibri" w:cstheme="minorHAnsi"/>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61922926" w14:textId="77777777" w:rsidR="00F7260B" w:rsidRPr="00720D29" w:rsidRDefault="00F7260B">
            <w:pPr>
              <w:pStyle w:val="HTML"/>
              <w:shd w:val="clear" w:color="auto" w:fill="FFFFFF"/>
              <w:rPr>
                <w:rStyle w:val="af6"/>
                <w:rFonts w:eastAsia="宋体"/>
                <w:rPrChange w:id="16536" w:author="raye" w:date="2018-08-10T19:33:00Z">
                  <w:rPr>
                    <w:rFonts w:ascii="Calibri" w:hAnsi="Calibri" w:cstheme="minorHAnsi"/>
                    <w:kern w:val="2"/>
                    <w:sz w:val="21"/>
                    <w:szCs w:val="21"/>
                  </w:rPr>
                </w:rPrChange>
              </w:rPr>
            </w:pPr>
            <w:r w:rsidRPr="00720D29">
              <w:rPr>
                <w:rStyle w:val="af6"/>
                <w:rFonts w:eastAsia="宋体"/>
                <w:rPrChange w:id="16537" w:author="raye" w:date="2018-08-10T19:33:00Z">
                  <w:rPr>
                    <w:rFonts w:ascii="Calibri" w:hAnsi="Calibri" w:cstheme="minorHAnsi"/>
                    <w:kern w:val="2"/>
                    <w:sz w:val="21"/>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3F418733" w14:textId="77777777" w:rsidR="00F7260B" w:rsidRPr="00720D29" w:rsidRDefault="00F7260B">
            <w:pPr>
              <w:pStyle w:val="HTML"/>
              <w:shd w:val="clear" w:color="auto" w:fill="FFFFFF"/>
              <w:rPr>
                <w:rStyle w:val="af6"/>
                <w:rFonts w:eastAsia="宋体"/>
                <w:rPrChange w:id="16538" w:author="raye" w:date="2018-08-10T19:33:00Z">
                  <w:rPr>
                    <w:rFonts w:ascii="Calibri" w:hAnsi="Calibri" w:cstheme="minorHAnsi"/>
                    <w:kern w:val="2"/>
                    <w:sz w:val="21"/>
                    <w:szCs w:val="21"/>
                  </w:rPr>
                </w:rPrChange>
              </w:rPr>
            </w:pPr>
            <w:r w:rsidRPr="00720D29">
              <w:rPr>
                <w:rStyle w:val="af6"/>
                <w:rFonts w:eastAsia="宋体"/>
                <w:rPrChange w:id="16539" w:author="raye" w:date="2018-08-10T19:33:00Z">
                  <w:rPr>
                    <w:rFonts w:ascii="Calibri" w:hAnsi="Calibri" w:cstheme="minorHAnsi"/>
                    <w:kern w:val="2"/>
                    <w:sz w:val="21"/>
                    <w:szCs w:val="21"/>
                  </w:rPr>
                </w:rPrChange>
              </w:rPr>
              <w:t>Evidence Management (Editable)</w:t>
            </w:r>
          </w:p>
          <w:p w14:paraId="4FEC74AF" w14:textId="77777777" w:rsidR="00F7260B" w:rsidRPr="00720D29" w:rsidRDefault="00F7260B">
            <w:pPr>
              <w:pStyle w:val="HTML"/>
              <w:shd w:val="clear" w:color="auto" w:fill="FFFFFF"/>
              <w:rPr>
                <w:rStyle w:val="af6"/>
                <w:rFonts w:eastAsia="宋体"/>
                <w:rPrChange w:id="16540" w:author="raye" w:date="2018-08-10T19:33:00Z">
                  <w:rPr>
                    <w:rFonts w:ascii="Calibri" w:hAnsi="Calibri" w:cstheme="minorHAnsi"/>
                    <w:kern w:val="2"/>
                    <w:sz w:val="21"/>
                    <w:szCs w:val="21"/>
                  </w:rPr>
                </w:rPrChange>
              </w:rPr>
            </w:pPr>
            <w:r w:rsidRPr="00720D29">
              <w:rPr>
                <w:rStyle w:val="af6"/>
                <w:rFonts w:eastAsia="宋体"/>
                <w:rPrChange w:id="16541" w:author="raye" w:date="2018-08-10T19:33:00Z">
                  <w:rPr>
                    <w:rFonts w:ascii="Calibri" w:hAnsi="Calibri" w:cstheme="minorHAnsi"/>
                    <w:kern w:val="2"/>
                    <w:sz w:val="21"/>
                    <w:szCs w:val="21"/>
                  </w:rPr>
                </w:rPrChange>
              </w:rPr>
              <w:t>Check(Editable)</w:t>
            </w:r>
          </w:p>
        </w:tc>
      </w:tr>
      <w:tr w:rsidR="00F7260B" w:rsidRPr="00720D29" w14:paraId="36D50557"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272EA3DB" w14:textId="77777777" w:rsidR="00F7260B" w:rsidRPr="00720D29" w:rsidRDefault="00F7260B">
            <w:pPr>
              <w:pStyle w:val="HTML"/>
              <w:shd w:val="clear" w:color="auto" w:fill="FFFFFF"/>
              <w:rPr>
                <w:rStyle w:val="af6"/>
                <w:rFonts w:eastAsia="宋体"/>
                <w:rPrChange w:id="16542" w:author="raye" w:date="2018-08-10T19:33:00Z">
                  <w:rPr>
                    <w:rFonts w:ascii="Calibri" w:hAnsi="Calibri" w:cstheme="minorHAnsi"/>
                    <w:kern w:val="2"/>
                    <w:sz w:val="21"/>
                    <w:szCs w:val="21"/>
                  </w:rPr>
                </w:rPrChange>
              </w:rPr>
            </w:pPr>
            <w:r w:rsidRPr="00720D29">
              <w:rPr>
                <w:rStyle w:val="af6"/>
                <w:rFonts w:eastAsia="宋体"/>
                <w:rPrChange w:id="16543" w:author="raye" w:date="2018-08-10T19:33:00Z">
                  <w:rPr>
                    <w:rFonts w:ascii="Calibri" w:hAnsi="Calibri" w:cstheme="minorHAnsi"/>
                    <w:kern w:val="2"/>
                    <w:sz w:val="21"/>
                    <w:szCs w:val="21"/>
                  </w:rPr>
                </w:rPrChange>
              </w:rPr>
              <w:lastRenderedPageBreak/>
              <w:t>24B</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4350E279" w14:textId="77777777" w:rsidR="00F7260B" w:rsidRPr="00720D29" w:rsidRDefault="00F7260B">
            <w:pPr>
              <w:pStyle w:val="HTML"/>
              <w:shd w:val="clear" w:color="auto" w:fill="FFFFFF"/>
              <w:rPr>
                <w:rStyle w:val="af6"/>
                <w:rFonts w:eastAsia="宋体"/>
                <w:rPrChange w:id="16544" w:author="raye" w:date="2018-08-10T19:33:00Z">
                  <w:rPr>
                    <w:rFonts w:ascii="Calibri" w:hAnsi="Calibri" w:cstheme="minorHAnsi"/>
                    <w:kern w:val="2"/>
                    <w:sz w:val="21"/>
                    <w:szCs w:val="21"/>
                  </w:rPr>
                </w:rPrChange>
              </w:rPr>
            </w:pPr>
            <w:r w:rsidRPr="00720D29">
              <w:rPr>
                <w:rStyle w:val="af6"/>
                <w:rFonts w:eastAsia="宋体"/>
                <w:rPrChange w:id="16545" w:author="raye" w:date="2018-08-10T19:33:00Z">
                  <w:rPr>
                    <w:rFonts w:ascii="Calibri" w:hAnsi="Calibri" w:cstheme="minorHAnsi"/>
                    <w:kern w:val="2"/>
                    <w:sz w:val="21"/>
                    <w:szCs w:val="21"/>
                  </w:rPr>
                </w:rPrChange>
              </w:rPr>
              <w:t>BSA #4 (Rejected)</w:t>
            </w:r>
          </w:p>
        </w:tc>
        <w:tc>
          <w:tcPr>
            <w:tcW w:w="1908" w:type="dxa"/>
            <w:vMerge w:val="restart"/>
            <w:tcBorders>
              <w:top w:val="single" w:sz="4" w:space="0" w:color="auto"/>
              <w:left w:val="single" w:sz="4" w:space="0" w:color="auto"/>
              <w:bottom w:val="single" w:sz="4" w:space="0" w:color="auto"/>
              <w:right w:val="single" w:sz="4" w:space="0" w:color="auto"/>
            </w:tcBorders>
            <w:hideMark/>
          </w:tcPr>
          <w:p w14:paraId="110D149A" w14:textId="77777777" w:rsidR="00F7260B" w:rsidRPr="00720D29" w:rsidRDefault="00F7260B">
            <w:pPr>
              <w:pStyle w:val="HTML"/>
              <w:shd w:val="clear" w:color="auto" w:fill="FFFFFF"/>
              <w:rPr>
                <w:rStyle w:val="af6"/>
                <w:rFonts w:eastAsia="宋体"/>
                <w:rPrChange w:id="16546" w:author="raye" w:date="2018-08-10T19:33:00Z">
                  <w:rPr>
                    <w:rFonts w:ascii="Calibri" w:hAnsi="Calibri" w:cstheme="minorHAnsi"/>
                    <w:kern w:val="2"/>
                    <w:sz w:val="21"/>
                    <w:szCs w:val="21"/>
                  </w:rPr>
                </w:rPrChange>
              </w:rPr>
            </w:pPr>
            <w:r w:rsidRPr="00720D29">
              <w:rPr>
                <w:rStyle w:val="af6"/>
                <w:rFonts w:eastAsia="宋体"/>
                <w:rPrChange w:id="16547" w:author="raye" w:date="2018-08-10T19:33:00Z">
                  <w:rPr>
                    <w:rFonts w:ascii="Calibri" w:hAnsi="Calibri" w:cstheme="minorHAnsi"/>
                    <w:kern w:val="2"/>
                    <w:sz w:val="21"/>
                    <w:szCs w:val="21"/>
                  </w:rPr>
                </w:rPrChange>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3DDC06DA" w14:textId="77777777" w:rsidR="00F7260B" w:rsidRPr="00720D29" w:rsidRDefault="00F7260B">
            <w:pPr>
              <w:pStyle w:val="HTML"/>
              <w:shd w:val="clear" w:color="auto" w:fill="FFFFFF"/>
              <w:rPr>
                <w:rStyle w:val="af6"/>
                <w:rFonts w:eastAsia="宋体"/>
                <w:rPrChange w:id="16548" w:author="raye" w:date="2018-08-10T19:33:00Z">
                  <w:rPr>
                    <w:rFonts w:ascii="Calibri" w:hAnsi="Calibri" w:cstheme="minorHAnsi"/>
                    <w:kern w:val="2"/>
                    <w:sz w:val="21"/>
                    <w:szCs w:val="21"/>
                  </w:rPr>
                </w:rPrChange>
              </w:rPr>
            </w:pPr>
            <w:r w:rsidRPr="00720D29">
              <w:rPr>
                <w:rStyle w:val="af6"/>
                <w:rFonts w:eastAsia="宋体"/>
                <w:rPrChange w:id="16549" w:author="raye" w:date="2018-08-10T19:33:00Z">
                  <w:rPr>
                    <w:rFonts w:ascii="Calibri" w:hAnsi="Calibri" w:cstheme="minorHAnsi"/>
                    <w:kern w:val="2"/>
                    <w:sz w:val="21"/>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3CFFA7CC" w14:textId="77777777" w:rsidR="00F7260B" w:rsidRPr="00720D29" w:rsidRDefault="00F7260B">
            <w:pPr>
              <w:pStyle w:val="HTML"/>
              <w:shd w:val="clear" w:color="auto" w:fill="FFFFFF"/>
              <w:rPr>
                <w:rStyle w:val="af6"/>
                <w:rFonts w:eastAsia="宋体"/>
                <w:rPrChange w:id="16550" w:author="raye" w:date="2018-08-10T19:33:00Z">
                  <w:rPr>
                    <w:rFonts w:ascii="Calibri" w:hAnsi="Calibri" w:cstheme="minorHAnsi"/>
                    <w:kern w:val="2"/>
                    <w:sz w:val="21"/>
                    <w:szCs w:val="21"/>
                  </w:rPr>
                </w:rPrChange>
              </w:rPr>
            </w:pPr>
            <w:r w:rsidRPr="00720D29">
              <w:rPr>
                <w:rStyle w:val="af6"/>
                <w:rFonts w:eastAsia="宋体"/>
                <w:rPrChange w:id="16551" w:author="raye" w:date="2018-08-10T19:33:00Z">
                  <w:rPr>
                    <w:rFonts w:ascii="Calibri" w:hAnsi="Calibri" w:cstheme="minorHAnsi"/>
                    <w:kern w:val="2"/>
                    <w:sz w:val="21"/>
                    <w:szCs w:val="21"/>
                  </w:rPr>
                </w:rPrChange>
              </w:rPr>
              <w:t>If form 5 was added, then there’s form 5</w:t>
            </w:r>
          </w:p>
        </w:tc>
      </w:tr>
      <w:tr w:rsidR="00F7260B" w:rsidRPr="00720D29" w14:paraId="7E904977"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3AB858" w14:textId="77777777" w:rsidR="00F7260B" w:rsidRPr="00720D29" w:rsidRDefault="00F7260B">
            <w:pPr>
              <w:widowControl/>
              <w:jc w:val="left"/>
              <w:rPr>
                <w:rStyle w:val="af6"/>
                <w:rFonts w:eastAsia="宋体"/>
                <w:rPrChange w:id="16552" w:author="raye" w:date="2018-08-10T19:33: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8BEC45C" w14:textId="77777777" w:rsidR="00F7260B" w:rsidRPr="00720D29" w:rsidRDefault="00F7260B">
            <w:pPr>
              <w:widowControl/>
              <w:jc w:val="left"/>
              <w:rPr>
                <w:rStyle w:val="af6"/>
                <w:rFonts w:eastAsia="宋体"/>
                <w:rPrChange w:id="16553" w:author="raye" w:date="2018-08-10T19:33: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97FE6B3" w14:textId="77777777" w:rsidR="00F7260B" w:rsidRPr="00720D29" w:rsidRDefault="00F7260B">
            <w:pPr>
              <w:widowControl/>
              <w:jc w:val="left"/>
              <w:rPr>
                <w:rStyle w:val="af6"/>
                <w:rFonts w:eastAsia="宋体"/>
                <w:rPrChange w:id="16554" w:author="raye" w:date="2018-08-10T19:33:00Z">
                  <w:rPr>
                    <w:rFonts w:ascii="Calibri" w:eastAsia="宋体" w:hAnsi="Calibri" w:cstheme="minorHAnsi"/>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2AC21C5F" w14:textId="77777777" w:rsidR="00F7260B" w:rsidRPr="00720D29" w:rsidRDefault="00F7260B">
            <w:pPr>
              <w:pStyle w:val="HTML"/>
              <w:shd w:val="clear" w:color="auto" w:fill="FFFFFF"/>
              <w:rPr>
                <w:rStyle w:val="af6"/>
                <w:rFonts w:eastAsia="宋体"/>
                <w:rPrChange w:id="16555" w:author="raye" w:date="2018-08-10T19:33:00Z">
                  <w:rPr>
                    <w:rFonts w:ascii="Calibri" w:hAnsi="Calibri" w:cstheme="minorHAnsi"/>
                    <w:kern w:val="2"/>
                    <w:sz w:val="21"/>
                    <w:szCs w:val="21"/>
                  </w:rPr>
                </w:rPrChange>
              </w:rPr>
            </w:pPr>
            <w:r w:rsidRPr="00720D29">
              <w:rPr>
                <w:rStyle w:val="af6"/>
                <w:rFonts w:eastAsia="宋体"/>
                <w:rPrChange w:id="16556" w:author="raye" w:date="2018-08-10T19:33:00Z">
                  <w:rPr>
                    <w:rFonts w:ascii="Calibri" w:hAnsi="Calibri" w:cstheme="minorHAnsi"/>
                    <w:kern w:val="2"/>
                    <w:sz w:val="21"/>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tcPr>
          <w:p w14:paraId="73C73CF4" w14:textId="77777777" w:rsidR="00F7260B" w:rsidRPr="00720D29" w:rsidRDefault="00F7260B">
            <w:pPr>
              <w:pStyle w:val="HTML"/>
              <w:shd w:val="clear" w:color="auto" w:fill="FFFFFF"/>
              <w:rPr>
                <w:rStyle w:val="af6"/>
                <w:rFonts w:eastAsia="宋体"/>
                <w:rPrChange w:id="16557" w:author="raye" w:date="2018-08-10T19:33:00Z">
                  <w:rPr>
                    <w:rFonts w:ascii="Calibri" w:hAnsi="Calibri" w:cstheme="minorHAnsi"/>
                    <w:kern w:val="2"/>
                    <w:sz w:val="21"/>
                    <w:szCs w:val="21"/>
                  </w:rPr>
                </w:rPrChange>
              </w:rPr>
            </w:pPr>
            <w:r w:rsidRPr="00720D29">
              <w:rPr>
                <w:rStyle w:val="af6"/>
                <w:rFonts w:eastAsia="宋体"/>
                <w:rPrChange w:id="16558" w:author="raye" w:date="2018-08-10T19:33:00Z">
                  <w:rPr>
                    <w:rFonts w:ascii="Calibri" w:hAnsi="Calibri" w:cstheme="minorHAnsi"/>
                    <w:kern w:val="2"/>
                    <w:sz w:val="21"/>
                    <w:szCs w:val="21"/>
                  </w:rPr>
                </w:rPrChange>
              </w:rPr>
              <w:t>All Forms</w:t>
            </w:r>
          </w:p>
          <w:p w14:paraId="3D7A51AE" w14:textId="77777777" w:rsidR="00F7260B" w:rsidRPr="00720D29" w:rsidRDefault="00F7260B">
            <w:pPr>
              <w:pStyle w:val="HTML"/>
              <w:shd w:val="clear" w:color="auto" w:fill="FFFFFF"/>
              <w:rPr>
                <w:rStyle w:val="af6"/>
                <w:rFonts w:eastAsia="宋体"/>
                <w:rPrChange w:id="16559" w:author="raye" w:date="2018-08-10T19:33:00Z">
                  <w:rPr>
                    <w:rFonts w:ascii="Calibri" w:hAnsi="Calibri" w:cstheme="minorHAnsi"/>
                    <w:kern w:val="2"/>
                    <w:sz w:val="21"/>
                    <w:szCs w:val="21"/>
                  </w:rPr>
                </w:rPrChange>
              </w:rPr>
            </w:pPr>
            <w:r w:rsidRPr="00720D29">
              <w:rPr>
                <w:rStyle w:val="af6"/>
                <w:rFonts w:eastAsia="宋体"/>
                <w:rPrChange w:id="16560" w:author="raye" w:date="2018-08-10T19:33:00Z">
                  <w:rPr>
                    <w:rFonts w:ascii="Calibri" w:hAnsi="Calibri" w:cstheme="minorHAnsi"/>
                    <w:kern w:val="2"/>
                    <w:sz w:val="21"/>
                    <w:szCs w:val="21"/>
                  </w:rPr>
                </w:rPrChange>
              </w:rPr>
              <w:t xml:space="preserve">Generate Reports (Export or print all forms from ALL FORMS Button) </w:t>
            </w:r>
          </w:p>
          <w:p w14:paraId="189C4F90" w14:textId="77777777" w:rsidR="00F7260B" w:rsidRPr="00720D29" w:rsidRDefault="00F7260B">
            <w:pPr>
              <w:pStyle w:val="HTML"/>
              <w:shd w:val="clear" w:color="auto" w:fill="FFFFFF"/>
              <w:rPr>
                <w:rStyle w:val="af6"/>
                <w:rFonts w:eastAsia="宋体"/>
                <w:rPrChange w:id="16561" w:author="raye" w:date="2018-08-10T19:33:00Z">
                  <w:rPr>
                    <w:rFonts w:ascii="Calibri" w:hAnsi="Calibri" w:cstheme="minorHAnsi"/>
                    <w:kern w:val="2"/>
                    <w:sz w:val="21"/>
                    <w:szCs w:val="21"/>
                  </w:rPr>
                </w:rPrChange>
              </w:rPr>
            </w:pPr>
            <w:r w:rsidRPr="00720D29">
              <w:rPr>
                <w:rStyle w:val="af6"/>
                <w:rFonts w:eastAsia="宋体"/>
                <w:rPrChange w:id="16562" w:author="raye" w:date="2018-08-10T19:33:00Z">
                  <w:rPr>
                    <w:rFonts w:ascii="Calibri" w:hAnsi="Calibri" w:cstheme="minorHAnsi"/>
                    <w:kern w:val="2"/>
                    <w:sz w:val="21"/>
                    <w:szCs w:val="21"/>
                  </w:rPr>
                </w:rPrChange>
              </w:rPr>
              <w:t>5# Referral Form of Unusual</w:t>
            </w:r>
          </w:p>
          <w:p w14:paraId="3FA50880" w14:textId="77777777" w:rsidR="00F7260B" w:rsidRPr="00720D29" w:rsidRDefault="00F7260B">
            <w:pPr>
              <w:pStyle w:val="HTML"/>
              <w:shd w:val="clear" w:color="auto" w:fill="FFFFFF"/>
              <w:rPr>
                <w:rStyle w:val="af6"/>
                <w:rFonts w:eastAsia="宋体"/>
                <w:rPrChange w:id="16563" w:author="raye" w:date="2018-08-10T19:33:00Z">
                  <w:rPr>
                    <w:rFonts w:ascii="Calibri" w:hAnsi="Calibri" w:cstheme="minorHAnsi"/>
                    <w:kern w:val="2"/>
                    <w:sz w:val="21"/>
                    <w:szCs w:val="21"/>
                  </w:rPr>
                </w:rPrChange>
              </w:rPr>
            </w:pPr>
            <w:r w:rsidRPr="00720D29">
              <w:rPr>
                <w:rStyle w:val="af6"/>
                <w:rFonts w:eastAsia="宋体"/>
                <w:rPrChange w:id="16564" w:author="raye" w:date="2018-08-10T19:33:00Z">
                  <w:rPr>
                    <w:rFonts w:ascii="Calibri" w:hAnsi="Calibri" w:cstheme="minorHAnsi"/>
                    <w:kern w:val="2"/>
                    <w:sz w:val="21"/>
                    <w:szCs w:val="21"/>
                  </w:rPr>
                </w:rPrChange>
              </w:rPr>
              <w:t>Refer to LCD</w:t>
            </w:r>
          </w:p>
          <w:p w14:paraId="3943F164" w14:textId="77777777" w:rsidR="00F7260B" w:rsidRPr="00720D29" w:rsidRDefault="00F7260B">
            <w:pPr>
              <w:pStyle w:val="HTML"/>
              <w:shd w:val="clear" w:color="auto" w:fill="FFFFFF"/>
              <w:rPr>
                <w:rStyle w:val="af6"/>
                <w:rFonts w:eastAsia="宋体"/>
                <w:rPrChange w:id="16565" w:author="raye" w:date="2018-08-10T19:33:00Z">
                  <w:rPr>
                    <w:rFonts w:ascii="Calibri" w:hAnsi="Calibri" w:cstheme="minorHAnsi"/>
                    <w:kern w:val="2"/>
                    <w:sz w:val="21"/>
                    <w:szCs w:val="21"/>
                  </w:rPr>
                </w:rPrChange>
              </w:rPr>
            </w:pPr>
          </w:p>
        </w:tc>
      </w:tr>
      <w:tr w:rsidR="00F7260B" w:rsidRPr="00720D29" w14:paraId="747C54B6"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005F46A8" w14:textId="77777777" w:rsidR="00F7260B" w:rsidRPr="00720D29" w:rsidRDefault="00F7260B">
            <w:pPr>
              <w:pStyle w:val="HTML"/>
              <w:shd w:val="clear" w:color="auto" w:fill="FFFFFF"/>
              <w:rPr>
                <w:rStyle w:val="af6"/>
                <w:rFonts w:eastAsia="宋体"/>
                <w:rPrChange w:id="16566" w:author="raye" w:date="2018-08-10T19:33:00Z">
                  <w:rPr>
                    <w:rFonts w:ascii="Calibri" w:hAnsi="Calibri" w:cstheme="minorHAnsi"/>
                    <w:kern w:val="2"/>
                    <w:sz w:val="21"/>
                    <w:szCs w:val="21"/>
                  </w:rPr>
                </w:rPrChange>
              </w:rPr>
            </w:pPr>
            <w:r w:rsidRPr="00720D29">
              <w:rPr>
                <w:rStyle w:val="af6"/>
                <w:rFonts w:eastAsia="宋体"/>
                <w:rPrChange w:id="16567" w:author="raye" w:date="2018-08-10T19:33:00Z">
                  <w:rPr>
                    <w:rFonts w:ascii="Calibri" w:hAnsi="Calibri" w:cstheme="minorHAnsi"/>
                    <w:kern w:val="2"/>
                    <w:sz w:val="21"/>
                    <w:szCs w:val="21"/>
                  </w:rPr>
                </w:rPrChange>
              </w:rPr>
              <w:t>26D</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62264836" w14:textId="77777777" w:rsidR="00F7260B" w:rsidRPr="00720D29" w:rsidRDefault="00F7260B">
            <w:pPr>
              <w:pStyle w:val="HTML"/>
              <w:shd w:val="clear" w:color="auto" w:fill="FFFFFF"/>
              <w:rPr>
                <w:rStyle w:val="af6"/>
                <w:rFonts w:eastAsia="宋体"/>
                <w:rPrChange w:id="16568" w:author="raye" w:date="2018-08-10T19:33:00Z">
                  <w:rPr>
                    <w:rFonts w:ascii="Calibri" w:hAnsi="Calibri" w:cstheme="minorHAnsi"/>
                    <w:kern w:val="2"/>
                    <w:sz w:val="21"/>
                    <w:szCs w:val="21"/>
                  </w:rPr>
                </w:rPrChange>
              </w:rPr>
            </w:pPr>
            <w:r w:rsidRPr="00720D29">
              <w:rPr>
                <w:rStyle w:val="af6"/>
                <w:rFonts w:eastAsia="宋体"/>
                <w:rPrChange w:id="16569" w:author="raye" w:date="2018-08-10T19:33:00Z">
                  <w:rPr>
                    <w:rFonts w:ascii="Calibri" w:hAnsi="Calibri" w:cstheme="minorHAnsi"/>
                    <w:kern w:val="2"/>
                    <w:sz w:val="21"/>
                    <w:szCs w:val="21"/>
                  </w:rPr>
                </w:rPrChange>
              </w:rPr>
              <w:t>BSA #4 (Continue processing)</w:t>
            </w:r>
          </w:p>
        </w:tc>
        <w:tc>
          <w:tcPr>
            <w:tcW w:w="1908" w:type="dxa"/>
            <w:tcBorders>
              <w:top w:val="single" w:sz="4" w:space="0" w:color="auto"/>
              <w:left w:val="single" w:sz="4" w:space="0" w:color="auto"/>
              <w:bottom w:val="single" w:sz="4" w:space="0" w:color="auto"/>
              <w:right w:val="single" w:sz="4" w:space="0" w:color="auto"/>
            </w:tcBorders>
            <w:hideMark/>
          </w:tcPr>
          <w:p w14:paraId="71AD2DC3" w14:textId="77777777" w:rsidR="00F7260B" w:rsidRPr="00720D29" w:rsidRDefault="00F7260B">
            <w:pPr>
              <w:pStyle w:val="HTML"/>
              <w:shd w:val="clear" w:color="auto" w:fill="FFFFFF"/>
              <w:rPr>
                <w:rStyle w:val="af6"/>
                <w:rFonts w:eastAsia="宋体"/>
                <w:rPrChange w:id="16570" w:author="raye" w:date="2018-08-10T19:33:00Z">
                  <w:rPr>
                    <w:rFonts w:ascii="Calibri" w:hAnsi="Calibri" w:cstheme="minorHAnsi"/>
                    <w:kern w:val="2"/>
                    <w:sz w:val="21"/>
                    <w:szCs w:val="21"/>
                  </w:rPr>
                </w:rPrChange>
              </w:rPr>
            </w:pPr>
            <w:r w:rsidRPr="00720D29">
              <w:rPr>
                <w:rStyle w:val="af6"/>
                <w:rFonts w:eastAsia="宋体"/>
                <w:rPrChange w:id="16571" w:author="raye" w:date="2018-08-10T19:33:00Z">
                  <w:rPr>
                    <w:rFonts w:ascii="Calibri" w:hAnsi="Calibri" w:cstheme="minorHAnsi"/>
                    <w:kern w:val="2"/>
                    <w:sz w:val="21"/>
                    <w:szCs w:val="21"/>
                  </w:rPr>
                </w:rPrChange>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1BC17A84" w14:textId="77777777" w:rsidR="00F7260B" w:rsidRPr="00720D29" w:rsidRDefault="00F7260B">
            <w:pPr>
              <w:pStyle w:val="HTML"/>
              <w:shd w:val="clear" w:color="auto" w:fill="FFFFFF"/>
              <w:rPr>
                <w:rStyle w:val="af6"/>
                <w:rFonts w:eastAsia="宋体"/>
                <w:rPrChange w:id="16572" w:author="raye" w:date="2018-08-10T19:33:00Z">
                  <w:rPr>
                    <w:rFonts w:ascii="Calibri" w:hAnsi="Calibri" w:cstheme="minorHAnsi"/>
                    <w:kern w:val="2"/>
                    <w:sz w:val="21"/>
                    <w:szCs w:val="21"/>
                  </w:rPr>
                </w:rPrChange>
              </w:rPr>
            </w:pPr>
            <w:r w:rsidRPr="00720D29">
              <w:rPr>
                <w:rStyle w:val="af6"/>
                <w:rFonts w:eastAsia="宋体"/>
                <w:rPrChange w:id="16573" w:author="raye" w:date="2018-08-10T19:33:00Z">
                  <w:rPr>
                    <w:rFonts w:ascii="Calibri" w:hAnsi="Calibri" w:cstheme="minorHAnsi"/>
                    <w:kern w:val="2"/>
                    <w:sz w:val="21"/>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885EA59" w14:textId="77777777" w:rsidR="00F7260B" w:rsidRPr="00720D29" w:rsidRDefault="00F7260B">
            <w:pPr>
              <w:pStyle w:val="HTML"/>
              <w:shd w:val="clear" w:color="auto" w:fill="FFFFFF"/>
              <w:rPr>
                <w:rStyle w:val="af6"/>
                <w:rFonts w:eastAsia="宋体"/>
                <w:rPrChange w:id="16574" w:author="raye" w:date="2018-08-10T19:33:00Z">
                  <w:rPr>
                    <w:rFonts w:ascii="Calibri" w:hAnsi="Calibri" w:cstheme="minorHAnsi"/>
                    <w:kern w:val="2"/>
                    <w:sz w:val="21"/>
                    <w:szCs w:val="21"/>
                  </w:rPr>
                </w:rPrChange>
              </w:rPr>
            </w:pPr>
            <w:r w:rsidRPr="00720D29">
              <w:rPr>
                <w:rStyle w:val="af6"/>
                <w:rFonts w:eastAsia="宋体"/>
                <w:rPrChange w:id="16575" w:author="raye" w:date="2018-08-10T19:33:00Z">
                  <w:rPr>
                    <w:rFonts w:ascii="Calibri" w:hAnsi="Calibri" w:cstheme="minorHAnsi"/>
                    <w:kern w:val="2"/>
                    <w:sz w:val="21"/>
                    <w:szCs w:val="21"/>
                  </w:rPr>
                </w:rPrChange>
              </w:rPr>
              <w:t>#4</w:t>
            </w:r>
          </w:p>
        </w:tc>
      </w:tr>
      <w:tr w:rsidR="00F7260B" w:rsidRPr="00720D29" w14:paraId="3F82F15D"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CAB809" w14:textId="77777777" w:rsidR="00F7260B" w:rsidRPr="00720D29" w:rsidRDefault="00F7260B">
            <w:pPr>
              <w:widowControl/>
              <w:jc w:val="left"/>
              <w:rPr>
                <w:rStyle w:val="af6"/>
                <w:rFonts w:eastAsia="宋体"/>
                <w:rPrChange w:id="16576" w:author="raye" w:date="2018-08-10T19:33: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C031D17" w14:textId="77777777" w:rsidR="00F7260B" w:rsidRPr="00720D29" w:rsidRDefault="00F7260B">
            <w:pPr>
              <w:widowControl/>
              <w:jc w:val="left"/>
              <w:rPr>
                <w:rStyle w:val="af6"/>
                <w:rFonts w:eastAsia="宋体"/>
                <w:rPrChange w:id="16577" w:author="raye" w:date="2018-08-10T19:33:00Z">
                  <w:rPr>
                    <w:rFonts w:ascii="Calibri" w:eastAsia="宋体" w:hAnsi="Calibri" w:cstheme="minorHAnsi"/>
                    <w:szCs w:val="21"/>
                  </w:rPr>
                </w:rPrChange>
              </w:rPr>
            </w:pPr>
          </w:p>
        </w:tc>
        <w:tc>
          <w:tcPr>
            <w:tcW w:w="1908" w:type="dxa"/>
            <w:tcBorders>
              <w:top w:val="single" w:sz="4" w:space="0" w:color="auto"/>
              <w:left w:val="single" w:sz="4" w:space="0" w:color="auto"/>
              <w:bottom w:val="single" w:sz="4" w:space="0" w:color="auto"/>
              <w:right w:val="single" w:sz="4" w:space="0" w:color="auto"/>
            </w:tcBorders>
          </w:tcPr>
          <w:p w14:paraId="7E7FE3CD" w14:textId="77777777" w:rsidR="00F7260B" w:rsidRPr="00720D29" w:rsidRDefault="00F7260B">
            <w:pPr>
              <w:pStyle w:val="HTML"/>
              <w:shd w:val="clear" w:color="auto" w:fill="FFFFFF"/>
              <w:rPr>
                <w:rStyle w:val="af6"/>
                <w:rFonts w:eastAsia="宋体"/>
                <w:rPrChange w:id="16578" w:author="raye" w:date="2018-08-10T19:33:00Z">
                  <w:rPr>
                    <w:rFonts w:ascii="Calibri" w:hAnsi="Calibri" w:cstheme="minorHAnsi"/>
                    <w:kern w:val="2"/>
                    <w:sz w:val="21"/>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0B53379F" w14:textId="77777777" w:rsidR="00F7260B" w:rsidRPr="00720D29" w:rsidRDefault="00F7260B">
            <w:pPr>
              <w:pStyle w:val="HTML"/>
              <w:shd w:val="clear" w:color="auto" w:fill="FFFFFF"/>
              <w:rPr>
                <w:rStyle w:val="af6"/>
                <w:rFonts w:eastAsia="宋体"/>
                <w:rPrChange w:id="16579" w:author="raye" w:date="2018-08-10T19:33:00Z">
                  <w:rPr>
                    <w:rFonts w:ascii="Calibri" w:hAnsi="Calibri" w:cstheme="minorHAnsi"/>
                    <w:kern w:val="2"/>
                    <w:sz w:val="21"/>
                    <w:szCs w:val="21"/>
                  </w:rPr>
                </w:rPrChange>
              </w:rPr>
            </w:pPr>
            <w:r w:rsidRPr="00720D29">
              <w:rPr>
                <w:rStyle w:val="af6"/>
                <w:rFonts w:eastAsia="宋体"/>
                <w:rPrChange w:id="16580" w:author="raye" w:date="2018-08-10T19:33:00Z">
                  <w:rPr>
                    <w:rFonts w:ascii="Calibri" w:hAnsi="Calibri" w:cstheme="minorHAnsi"/>
                    <w:kern w:val="2"/>
                    <w:sz w:val="21"/>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128983E4" w14:textId="77777777" w:rsidR="00F7260B" w:rsidRPr="00720D29" w:rsidRDefault="00F7260B">
            <w:pPr>
              <w:pStyle w:val="HTML"/>
              <w:shd w:val="clear" w:color="auto" w:fill="FFFFFF"/>
              <w:rPr>
                <w:rStyle w:val="af6"/>
                <w:rFonts w:eastAsia="宋体"/>
                <w:rPrChange w:id="16581" w:author="raye" w:date="2018-08-10T19:33:00Z">
                  <w:rPr>
                    <w:rFonts w:ascii="Calibri" w:hAnsi="Calibri" w:cstheme="minorHAnsi"/>
                    <w:kern w:val="2"/>
                    <w:sz w:val="21"/>
                    <w:szCs w:val="21"/>
                  </w:rPr>
                </w:rPrChange>
              </w:rPr>
            </w:pPr>
            <w:r w:rsidRPr="00720D29">
              <w:rPr>
                <w:rStyle w:val="af6"/>
                <w:rFonts w:eastAsia="宋体"/>
                <w:rPrChange w:id="16582" w:author="raye" w:date="2018-08-10T19:33:00Z">
                  <w:rPr>
                    <w:rFonts w:ascii="Calibri" w:hAnsi="Calibri" w:cstheme="minorHAnsi"/>
                    <w:kern w:val="2"/>
                    <w:sz w:val="21"/>
                    <w:szCs w:val="21"/>
                  </w:rPr>
                </w:rPrChange>
              </w:rPr>
              <w:t>All Forms</w:t>
            </w:r>
          </w:p>
          <w:p w14:paraId="40956CFD" w14:textId="77777777" w:rsidR="00F7260B" w:rsidRPr="00720D29" w:rsidRDefault="00F7260B">
            <w:pPr>
              <w:pStyle w:val="HTML"/>
              <w:shd w:val="clear" w:color="auto" w:fill="FFFFFF"/>
              <w:rPr>
                <w:rStyle w:val="af6"/>
                <w:rFonts w:eastAsia="宋体"/>
                <w:rPrChange w:id="16583" w:author="raye" w:date="2018-08-10T19:33:00Z">
                  <w:rPr>
                    <w:rFonts w:ascii="Calibri" w:hAnsi="Calibri" w:cstheme="minorHAnsi"/>
                    <w:kern w:val="2"/>
                    <w:sz w:val="21"/>
                    <w:szCs w:val="21"/>
                  </w:rPr>
                </w:rPrChange>
              </w:rPr>
            </w:pPr>
            <w:r w:rsidRPr="00720D29">
              <w:rPr>
                <w:rStyle w:val="af6"/>
                <w:rFonts w:eastAsia="宋体"/>
                <w:rPrChange w:id="16584" w:author="raye" w:date="2018-08-10T19:33:00Z">
                  <w:rPr>
                    <w:rFonts w:ascii="Calibri" w:hAnsi="Calibri" w:cstheme="minorHAnsi"/>
                    <w:kern w:val="2"/>
                    <w:sz w:val="21"/>
                    <w:szCs w:val="21"/>
                  </w:rPr>
                </w:rPrChange>
              </w:rPr>
              <w:t>Return to CS</w:t>
            </w:r>
          </w:p>
        </w:tc>
      </w:tr>
    </w:tbl>
    <w:p w14:paraId="1D725341" w14:textId="77777777" w:rsidR="00F7260B" w:rsidRPr="00720D29"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585" w:author="raye" w:date="2018-08-10T19:33:00Z">
            <w:rPr/>
          </w:rPrChange>
        </w:rPr>
      </w:pPr>
    </w:p>
    <w:p w14:paraId="45F0AF9E" w14:textId="77777777" w:rsidR="00F7260B" w:rsidRPr="00720D29" w:rsidRDefault="00F7260B" w:rsidP="00720D29">
      <w:pPr>
        <w:pStyle w:val="3211"/>
        <w:ind w:left="210" w:right="210"/>
        <w:rPr>
          <w:rStyle w:val="af6"/>
          <w:rFonts w:eastAsia="等线"/>
          <w:rPrChange w:id="16586" w:author="raye" w:date="2018-08-10T19:33:00Z">
            <w:rPr>
              <w:rFonts w:ascii="等线" w:eastAsia="等线" w:hAnsi="等线"/>
              <w:sz w:val="21"/>
              <w:szCs w:val="21"/>
            </w:rPr>
          </w:rPrChange>
        </w:rPr>
        <w:pPrChange w:id="16587" w:author="raye" w:date="2018-08-10T19:34: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720D29">
        <w:rPr>
          <w:rStyle w:val="af6"/>
          <w:rFonts w:eastAsia="等线"/>
          <w:rPrChange w:id="16588" w:author="raye" w:date="2018-08-10T19:33:00Z">
            <w:rPr>
              <w:rFonts w:ascii="等线" w:eastAsia="等线" w:hAnsi="等线" w:cs="Times New Roman"/>
              <w:sz w:val="21"/>
              <w:szCs w:val="21"/>
            </w:rPr>
          </w:rPrChange>
        </w:rPr>
        <w:tab/>
      </w:r>
      <w:r w:rsidRPr="00720D29">
        <w:rPr>
          <w:rStyle w:val="af6"/>
          <w:rFonts w:eastAsia="等线"/>
          <w:rPrChange w:id="16589" w:author="raye" w:date="2018-08-10T19:33:00Z">
            <w:rPr>
              <w:rFonts w:ascii="等线" w:eastAsia="等线" w:hAnsi="等线" w:cs="Times New Roman"/>
              <w:sz w:val="21"/>
              <w:szCs w:val="21"/>
            </w:rPr>
          </w:rPrChange>
        </w:rPr>
        <w:tab/>
      </w:r>
      <w:bookmarkStart w:id="16590" w:name="_Toc520839520"/>
      <w:bookmarkStart w:id="16591" w:name="_Toc519582930"/>
      <w:r w:rsidRPr="00720D29">
        <w:rPr>
          <w:rStyle w:val="af6"/>
          <w:rFonts w:eastAsia="等线"/>
          <w:rPrChange w:id="16592" w:author="raye" w:date="2018-08-10T19:33:00Z">
            <w:rPr>
              <w:rFonts w:ascii="等线" w:eastAsia="等线" w:hAnsi="等线" w:cs="Times New Roman"/>
              <w:sz w:val="21"/>
              <w:szCs w:val="21"/>
            </w:rPr>
          </w:rPrChange>
        </w:rPr>
        <w:t>3.2.14.3. Interface requirements</w:t>
      </w:r>
      <w:bookmarkEnd w:id="16590"/>
      <w:bookmarkEnd w:id="16591"/>
    </w:p>
    <w:p w14:paraId="3D8E136B" w14:textId="77777777" w:rsidR="00F7260B" w:rsidRPr="00720D29"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593" w:author="raye" w:date="2018-08-10T19:33:00Z">
            <w:rPr/>
          </w:rPrChange>
        </w:rPr>
      </w:pPr>
    </w:p>
    <w:p w14:paraId="0E8BD39B" w14:textId="77777777" w:rsidR="00F7260B" w:rsidRPr="00720D29" w:rsidRDefault="00F7260B" w:rsidP="00022A05">
      <w:pPr>
        <w:pStyle w:val="a0"/>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6"/>
          <w:rFonts w:eastAsiaTheme="minorEastAsia"/>
          <w:rPrChange w:id="16594" w:author="raye" w:date="2018-08-10T19:33:00Z">
            <w:rPr/>
          </w:rPrChange>
        </w:rPr>
      </w:pPr>
      <w:r w:rsidRPr="00720D29">
        <w:rPr>
          <w:rStyle w:val="af6"/>
          <w:rFonts w:eastAsiaTheme="minorEastAsia"/>
          <w:rPrChange w:id="16595" w:author="raye" w:date="2018-08-10T19:33:00Z">
            <w:rPr/>
          </w:rPrChange>
        </w:rPr>
        <w:t>List page</w:t>
      </w:r>
    </w:p>
    <w:p w14:paraId="25418BB8" w14:textId="0DE46A52" w:rsidR="00F7260B" w:rsidRPr="00720D29"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596" w:author="raye" w:date="2018-08-10T19:33:00Z">
            <w:rPr/>
          </w:rPrChange>
        </w:rPr>
      </w:pPr>
      <w:r w:rsidRPr="00720D29">
        <w:rPr>
          <w:rStyle w:val="af6"/>
          <w:rFonts w:eastAsiaTheme="minorEastAsia"/>
          <w:rPrChange w:id="16597" w:author="raye" w:date="2018-08-10T19:33:00Z">
            <w:rPr>
              <w:noProof/>
            </w:rPr>
          </w:rPrChange>
        </w:rPr>
        <w:t xml:space="preserve"> </w:t>
      </w:r>
      <w:ins w:id="16598" w:author="raye" w:date="2018-08-10T19:35:00Z">
        <w:r w:rsidR="00720D29">
          <w:rPr>
            <w:noProof/>
          </w:rPr>
          <w:drawing>
            <wp:inline distT="0" distB="0" distL="0" distR="0" wp14:anchorId="0ECF8E1B" wp14:editId="3ED62446">
              <wp:extent cx="5274310" cy="2379345"/>
              <wp:effectExtent l="0" t="0" r="2540" b="190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379345"/>
                      </a:xfrm>
                      <a:prstGeom prst="rect">
                        <a:avLst/>
                      </a:prstGeom>
                    </pic:spPr>
                  </pic:pic>
                </a:graphicData>
              </a:graphic>
            </wp:inline>
          </w:drawing>
        </w:r>
      </w:ins>
    </w:p>
    <w:p w14:paraId="5E99E457" w14:textId="77777777" w:rsidR="00F7260B" w:rsidRPr="00720D29"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599" w:author="raye" w:date="2018-08-10T19:33:00Z">
            <w:rPr/>
          </w:rPrChange>
        </w:rPr>
      </w:pPr>
    </w:p>
    <w:p w14:paraId="50D9B6EB" w14:textId="77777777" w:rsidR="00F7260B" w:rsidRPr="00720D29" w:rsidRDefault="00F7260B" w:rsidP="00022A05">
      <w:pPr>
        <w:pStyle w:val="a0"/>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6"/>
          <w:rFonts w:eastAsiaTheme="minorEastAsia"/>
          <w:rPrChange w:id="16600" w:author="raye" w:date="2018-08-10T19:33:00Z">
            <w:rPr/>
          </w:rPrChange>
        </w:rPr>
      </w:pPr>
      <w:r w:rsidRPr="00720D29">
        <w:rPr>
          <w:rStyle w:val="af6"/>
          <w:rFonts w:eastAsiaTheme="minorEastAsia"/>
          <w:rPrChange w:id="16601" w:author="raye" w:date="2018-08-10T19:33:00Z">
            <w:rPr/>
          </w:rPrChange>
        </w:rPr>
        <w:t>Detail Page</w:t>
      </w:r>
    </w:p>
    <w:p w14:paraId="4B4B42FE" w14:textId="6104435E"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602" w:author="raye" w:date="2018-08-10T12:30:00Z">
            <w:rPr/>
          </w:rPrChange>
        </w:rPr>
      </w:pPr>
      <w:del w:id="16603" w:author="raye" w:date="2018-08-10T19:36:00Z">
        <w:r w:rsidRPr="00B0205A" w:rsidDel="00720D29">
          <w:rPr>
            <w:rFonts w:ascii="Times New Roman" w:hAnsi="Times New Roman" w:cs="Times New Roman"/>
            <w:noProof/>
            <w:rPrChange w:id="16604" w:author="raye" w:date="2018-08-10T12:30:00Z">
              <w:rPr>
                <w:noProof/>
              </w:rPr>
            </w:rPrChange>
          </w:rPr>
          <w:drawing>
            <wp:inline distT="0" distB="0" distL="0" distR="0" wp14:anchorId="1BE92312" wp14:editId="31CFF17F">
              <wp:extent cx="5279390" cy="4123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9390" cy="4123690"/>
                      </a:xfrm>
                      <a:prstGeom prst="rect">
                        <a:avLst/>
                      </a:prstGeom>
                      <a:noFill/>
                      <a:ln>
                        <a:noFill/>
                      </a:ln>
                    </pic:spPr>
                  </pic:pic>
                </a:graphicData>
              </a:graphic>
            </wp:inline>
          </w:drawing>
        </w:r>
      </w:del>
      <w:ins w:id="16605" w:author="raye" w:date="2018-08-10T19:36:00Z">
        <w:r w:rsidR="00720D29" w:rsidRPr="00720D29">
          <w:rPr>
            <w:noProof/>
          </w:rPr>
          <w:t xml:space="preserve"> </w:t>
        </w:r>
        <w:r w:rsidR="00720D29">
          <w:rPr>
            <w:noProof/>
          </w:rPr>
          <w:lastRenderedPageBreak/>
          <w:drawing>
            <wp:inline distT="0" distB="0" distL="0" distR="0" wp14:anchorId="7B154CDD" wp14:editId="158E04AD">
              <wp:extent cx="5274310" cy="396621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966210"/>
                      </a:xfrm>
                      <a:prstGeom prst="rect">
                        <a:avLst/>
                      </a:prstGeom>
                    </pic:spPr>
                  </pic:pic>
                </a:graphicData>
              </a:graphic>
            </wp:inline>
          </w:drawing>
        </w:r>
      </w:ins>
    </w:p>
    <w:p w14:paraId="2155DA26"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606" w:author="raye" w:date="2018-08-10T12:30:00Z">
            <w:rPr/>
          </w:rPrChange>
        </w:rPr>
      </w:pPr>
    </w:p>
    <w:p w14:paraId="759EAF68"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607" w:author="raye" w:date="2018-08-10T12:30:00Z">
            <w:rPr/>
          </w:rPrChange>
        </w:rPr>
      </w:pPr>
    </w:p>
    <w:p w14:paraId="63BC0D2F"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608" w:author="raye" w:date="2018-08-10T12:30:00Z">
            <w:rPr/>
          </w:rPrChange>
        </w:rPr>
      </w:pPr>
    </w:p>
    <w:p w14:paraId="4052AD33" w14:textId="77777777" w:rsidR="00F7260B" w:rsidRPr="00B0205A" w:rsidRDefault="00F7260B" w:rsidP="00AC1630">
      <w:pPr>
        <w:pStyle w:val="321"/>
        <w:rPr>
          <w:rPrChange w:id="16609" w:author="raye" w:date="2018-08-10T12:30:00Z">
            <w:rPr>
              <w:rFonts w:asciiTheme="minorHAnsi" w:hAnsiTheme="minorHAnsi" w:cstheme="minorHAnsi"/>
              <w:sz w:val="24"/>
              <w:szCs w:val="24"/>
            </w:rPr>
          </w:rPrChange>
        </w:rPr>
        <w:pPrChange w:id="16610" w:author="raye" w:date="2018-08-10T20:11: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pPrChange>
      </w:pPr>
      <w:bookmarkStart w:id="16611" w:name="_Toc520839521"/>
      <w:bookmarkStart w:id="16612" w:name="_Toc519582931"/>
      <w:r w:rsidRPr="00B0205A">
        <w:rPr>
          <w:rPrChange w:id="16613" w:author="raye" w:date="2018-08-10T12:30:00Z">
            <w:rPr>
              <w:rFonts w:asciiTheme="minorHAnsi" w:hAnsiTheme="minorHAnsi" w:cstheme="minorHAnsi"/>
              <w:sz w:val="24"/>
              <w:szCs w:val="24"/>
            </w:rPr>
          </w:rPrChange>
        </w:rPr>
        <w:lastRenderedPageBreak/>
        <w:t>3.2.15  LCD Department</w:t>
      </w:r>
      <w:bookmarkEnd w:id="16611"/>
      <w:bookmarkEnd w:id="16612"/>
    </w:p>
    <w:p w14:paraId="3ECB514C" w14:textId="77777777" w:rsidR="00F7260B" w:rsidRPr="00E403FE" w:rsidRDefault="00F7260B" w:rsidP="00720D29">
      <w:pPr>
        <w:pStyle w:val="3211"/>
        <w:ind w:left="210" w:right="210"/>
        <w:pPrChange w:id="16614" w:author="raye" w:date="2018-08-10T19:37: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pPrChange>
      </w:pPr>
      <w:r w:rsidRPr="00E403FE">
        <w:tab/>
      </w:r>
      <w:r w:rsidRPr="00E403FE">
        <w:tab/>
      </w:r>
      <w:bookmarkStart w:id="16615" w:name="_Toc520839522"/>
      <w:bookmarkStart w:id="16616" w:name="_Toc519582932"/>
      <w:r w:rsidRPr="00E403FE">
        <w:t>3.2.15.1. Brief introduction to function</w:t>
      </w:r>
      <w:bookmarkEnd w:id="16615"/>
      <w:bookmarkEnd w:id="16616"/>
    </w:p>
    <w:p w14:paraId="18FAAD4C"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617" w:author="raye" w:date="2018-08-10T12:30:00Z">
            <w:rPr/>
          </w:rPrChange>
        </w:rPr>
      </w:pPr>
      <w:r w:rsidRPr="00B0205A">
        <w:rPr>
          <w:rFonts w:ascii="Times New Roman" w:hAnsi="Times New Roman" w:cs="Times New Roman"/>
          <w:rPrChange w:id="16618" w:author="raye" w:date="2018-08-10T12:30:00Z">
            <w:rPr>
              <w:rFonts w:ascii="Times New Roman" w:hAnsi="Times New Roman" w:cs="Times New Roman"/>
            </w:rPr>
          </w:rPrChange>
        </w:rPr>
        <w:object w:dxaOrig="8340" w:dyaOrig="8925" w14:anchorId="59F31871">
          <v:shape id="_x0000_i1053" type="#_x0000_t75" style="width:417pt;height:446.25pt" o:ole="">
            <v:imagedata r:id="rId229" o:title=""/>
          </v:shape>
          <o:OLEObject Type="Embed" ProgID="Visio.Drawing.15" ShapeID="_x0000_i1053" DrawAspect="Content" ObjectID="_1595443892" r:id="rId230"/>
        </w:object>
      </w:r>
    </w:p>
    <w:p w14:paraId="63D70A88"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619" w:author="raye" w:date="2018-08-10T12:30:00Z">
            <w:rPr/>
          </w:rPrChange>
        </w:rPr>
      </w:pPr>
    </w:p>
    <w:p w14:paraId="4BBC0003"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620" w:author="raye" w:date="2018-08-10T12:30:00Z">
            <w:rPr/>
          </w:rPrChange>
        </w:rPr>
      </w:pPr>
    </w:p>
    <w:p w14:paraId="06594F8E" w14:textId="77777777" w:rsidR="00F7260B" w:rsidRPr="00B0205A" w:rsidRDefault="00F7260B" w:rsidP="00720D29">
      <w:pPr>
        <w:pStyle w:val="3211"/>
        <w:ind w:left="210" w:right="210"/>
        <w:pPrChange w:id="16621" w:author="raye" w:date="2018-08-10T19:37: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pPrChange>
      </w:pPr>
      <w:r w:rsidRPr="00E403FE">
        <w:tab/>
        <w:t xml:space="preserve"> </w:t>
      </w:r>
      <w:bookmarkStart w:id="16622" w:name="_Toc520839523"/>
      <w:bookmarkStart w:id="16623" w:name="_Toc519582933"/>
      <w:r w:rsidRPr="00E403FE">
        <w:t>3.2.15.2</w:t>
      </w:r>
      <w:r w:rsidRPr="00B0205A">
        <w:t>. Detailed description</w:t>
      </w:r>
      <w:bookmarkEnd w:id="16622"/>
      <w:bookmarkEnd w:id="16623"/>
    </w:p>
    <w:p w14:paraId="2B4DB39C" w14:textId="77777777" w:rsidR="00F7260B" w:rsidRPr="00720D29" w:rsidRDefault="00F7260B" w:rsidP="00022A05">
      <w:pPr>
        <w:pStyle w:val="a0"/>
        <w:numPr>
          <w:ilvl w:val="0"/>
          <w:numId w:val="10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Theme="minorEastAsia"/>
          <w:rPrChange w:id="16624" w:author="raye" w:date="2018-08-10T19:37:00Z">
            <w:rPr/>
          </w:rPrChange>
        </w:rPr>
      </w:pPr>
      <w:r w:rsidRPr="00720D29">
        <w:rPr>
          <w:rStyle w:val="aff4"/>
          <w:rFonts w:eastAsiaTheme="minorEastAsia"/>
          <w:rPrChange w:id="16625" w:author="raye" w:date="2018-08-10T19:37:00Z">
            <w:rPr/>
          </w:rPrChange>
        </w:rPr>
        <w:t>List</w:t>
      </w:r>
    </w:p>
    <w:p w14:paraId="5EF023EA" w14:textId="77777777" w:rsidR="00F7260B" w:rsidRPr="00720D29" w:rsidRDefault="00F7260B" w:rsidP="00F7260B">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Style w:val="af6"/>
          <w:rFonts w:eastAsiaTheme="minorEastAsia"/>
          <w:rPrChange w:id="16626" w:author="raye" w:date="2018-08-10T19:37:00Z">
            <w:rPr/>
          </w:rPrChange>
        </w:rPr>
      </w:pPr>
    </w:p>
    <w:tbl>
      <w:tblPr>
        <w:tblW w:w="850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690"/>
        <w:gridCol w:w="2835"/>
      </w:tblGrid>
      <w:tr w:rsidR="00F7260B" w:rsidRPr="00720D29" w14:paraId="4C8930E5"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D9EA359" w14:textId="77777777" w:rsidR="00F7260B" w:rsidRPr="00720D29" w:rsidRDefault="00F7260B">
            <w:pPr>
              <w:rPr>
                <w:rStyle w:val="af6"/>
                <w:rFonts w:eastAsia="等线"/>
                <w:rPrChange w:id="16627" w:author="raye" w:date="2018-08-10T19:37:00Z">
                  <w:rPr>
                    <w:rFonts w:ascii="等线" w:eastAsia="等线" w:hAnsi="等线" w:cs="宋体"/>
                    <w:b/>
                    <w:bCs/>
                    <w:i/>
                    <w:kern w:val="0"/>
                    <w:szCs w:val="21"/>
                  </w:rPr>
                </w:rPrChange>
              </w:rPr>
            </w:pPr>
            <w:r w:rsidRPr="00720D29">
              <w:rPr>
                <w:rStyle w:val="af6"/>
                <w:rFonts w:eastAsiaTheme="minorEastAsia"/>
                <w:rPrChange w:id="16628" w:author="raye" w:date="2018-08-10T19:37:00Z">
                  <w:rPr>
                    <w:i/>
                    <w:sz w:val="24"/>
                    <w:szCs w:val="24"/>
                  </w:rPr>
                </w:rPrChange>
              </w:rPr>
              <w:lastRenderedPageBreak/>
              <w:t>List Label</w:t>
            </w:r>
          </w:p>
        </w:tc>
        <w:tc>
          <w:tcPr>
            <w:tcW w:w="3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9ED50EC" w14:textId="77777777" w:rsidR="00F7260B" w:rsidRPr="00720D29" w:rsidRDefault="00F7260B">
            <w:pPr>
              <w:rPr>
                <w:rStyle w:val="af6"/>
                <w:rFonts w:eastAsia="等线"/>
                <w:rPrChange w:id="16629" w:author="raye" w:date="2018-08-10T19:37:00Z">
                  <w:rPr>
                    <w:rFonts w:ascii="等线" w:eastAsia="等线" w:hAnsi="等线" w:cs="宋体"/>
                    <w:b/>
                    <w:bCs/>
                    <w:i/>
                    <w:kern w:val="0"/>
                    <w:szCs w:val="21"/>
                  </w:rPr>
                </w:rPrChange>
              </w:rPr>
            </w:pPr>
            <w:r w:rsidRPr="00720D29">
              <w:rPr>
                <w:rStyle w:val="af6"/>
                <w:rFonts w:eastAsia="等线"/>
                <w:rPrChange w:id="16630" w:author="raye" w:date="2018-08-10T19:37:00Z">
                  <w:rPr>
                    <w:rFonts w:ascii="等线" w:eastAsia="等线" w:hAnsi="等线" w:cs="宋体"/>
                    <w:b/>
                    <w:bCs/>
                    <w:i/>
                    <w:kern w:val="0"/>
                    <w:szCs w:val="21"/>
                  </w:rPr>
                </w:rPrChange>
              </w:rPr>
              <w:t>Corresponding State</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0461B10" w14:textId="77777777" w:rsidR="00F7260B" w:rsidRPr="00720D29" w:rsidRDefault="00F7260B">
            <w:pPr>
              <w:rPr>
                <w:rStyle w:val="af6"/>
                <w:rFonts w:eastAsia="等线"/>
                <w:rPrChange w:id="16631" w:author="raye" w:date="2018-08-10T19:37:00Z">
                  <w:rPr>
                    <w:rFonts w:ascii="等线" w:eastAsia="等线" w:hAnsi="等线" w:cs="宋体"/>
                    <w:b/>
                    <w:bCs/>
                    <w:i/>
                    <w:kern w:val="0"/>
                    <w:szCs w:val="21"/>
                  </w:rPr>
                </w:rPrChange>
              </w:rPr>
            </w:pPr>
            <w:r w:rsidRPr="00720D29">
              <w:rPr>
                <w:rStyle w:val="af6"/>
                <w:rFonts w:eastAsia="等线"/>
                <w:rPrChange w:id="16632" w:author="raye" w:date="2018-08-10T19:37:00Z">
                  <w:rPr>
                    <w:rFonts w:ascii="等线" w:eastAsia="等线" w:hAnsi="等线" w:cs="宋体"/>
                    <w:b/>
                    <w:bCs/>
                    <w:i/>
                    <w:kern w:val="0"/>
                    <w:szCs w:val="21"/>
                  </w:rPr>
                </w:rPrChange>
              </w:rPr>
              <w:t>Remarks</w:t>
            </w:r>
          </w:p>
        </w:tc>
      </w:tr>
      <w:tr w:rsidR="00F7260B" w:rsidRPr="00720D29" w14:paraId="7E2F9C1C"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4625933D" w14:textId="77777777" w:rsidR="00F7260B" w:rsidRPr="00720D29" w:rsidRDefault="00F7260B">
            <w:pPr>
              <w:pStyle w:val="HTML"/>
              <w:shd w:val="clear" w:color="auto" w:fill="FFFFFF"/>
              <w:rPr>
                <w:rStyle w:val="af6"/>
                <w:rFonts w:eastAsia="宋体"/>
                <w:rPrChange w:id="16633" w:author="raye" w:date="2018-08-10T19:37:00Z">
                  <w:rPr>
                    <w:rFonts w:ascii="Calibri" w:hAnsi="Calibri" w:cstheme="minorHAnsi"/>
                    <w:kern w:val="2"/>
                    <w:sz w:val="21"/>
                    <w:szCs w:val="21"/>
                  </w:rPr>
                </w:rPrChange>
              </w:rPr>
            </w:pPr>
            <w:r w:rsidRPr="00720D29">
              <w:rPr>
                <w:rStyle w:val="af6"/>
                <w:rFonts w:eastAsia="宋体"/>
                <w:rPrChange w:id="16634" w:author="raye" w:date="2018-08-10T19:37:00Z">
                  <w:rPr>
                    <w:rFonts w:ascii="Calibri" w:hAnsi="Calibri" w:cstheme="minorHAnsi"/>
                    <w:kern w:val="2"/>
                    <w:sz w:val="21"/>
                    <w:szCs w:val="21"/>
                  </w:rPr>
                </w:rPrChange>
              </w:rPr>
              <w:t>TO DO LIST</w:t>
            </w:r>
          </w:p>
          <w:p w14:paraId="2A8E6108" w14:textId="77777777" w:rsidR="00F7260B" w:rsidRPr="00720D29" w:rsidRDefault="00F7260B">
            <w:pPr>
              <w:pStyle w:val="HTML"/>
              <w:shd w:val="clear" w:color="auto" w:fill="FFFFFF"/>
              <w:rPr>
                <w:rStyle w:val="af6"/>
                <w:rFonts w:eastAsia="宋体"/>
                <w:rPrChange w:id="16635" w:author="raye" w:date="2018-08-10T19:37:00Z">
                  <w:rPr>
                    <w:rFonts w:ascii="Calibri" w:hAnsi="Calibri" w:cstheme="minorHAnsi"/>
                    <w:kern w:val="2"/>
                    <w:sz w:val="21"/>
                    <w:szCs w:val="21"/>
                  </w:rPr>
                </w:rPrChange>
              </w:rPr>
            </w:pPr>
          </w:p>
        </w:tc>
        <w:tc>
          <w:tcPr>
            <w:tcW w:w="3690" w:type="dxa"/>
            <w:tcBorders>
              <w:top w:val="single" w:sz="4" w:space="0" w:color="auto"/>
              <w:left w:val="single" w:sz="4" w:space="0" w:color="auto"/>
              <w:bottom w:val="single" w:sz="4" w:space="0" w:color="auto"/>
              <w:right w:val="single" w:sz="4" w:space="0" w:color="auto"/>
            </w:tcBorders>
            <w:vAlign w:val="center"/>
            <w:hideMark/>
          </w:tcPr>
          <w:p w14:paraId="332D2987" w14:textId="77777777" w:rsidR="00F7260B" w:rsidRPr="00720D29" w:rsidRDefault="00F7260B">
            <w:pPr>
              <w:pStyle w:val="HTML"/>
              <w:shd w:val="clear" w:color="auto" w:fill="FFFFFF"/>
              <w:rPr>
                <w:rStyle w:val="af6"/>
                <w:rFonts w:eastAsia="宋体"/>
                <w:rPrChange w:id="16636" w:author="raye" w:date="2018-08-10T19:37:00Z">
                  <w:rPr>
                    <w:rFonts w:ascii="Calibri" w:hAnsi="Calibri" w:cstheme="minorHAnsi"/>
                    <w:kern w:val="2"/>
                    <w:sz w:val="21"/>
                    <w:szCs w:val="21"/>
                  </w:rPr>
                </w:rPrChange>
              </w:rPr>
            </w:pPr>
            <w:r w:rsidRPr="00720D29">
              <w:rPr>
                <w:rStyle w:val="af6"/>
                <w:rFonts w:eastAsia="宋体"/>
                <w:rPrChange w:id="16637" w:author="raye" w:date="2018-08-10T19:37:00Z">
                  <w:rPr>
                    <w:rFonts w:ascii="Calibri" w:hAnsi="Calibri" w:cstheme="minorHAnsi"/>
                    <w:kern w:val="2"/>
                    <w:sz w:val="21"/>
                    <w:szCs w:val="21"/>
                  </w:rPr>
                </w:rPrChange>
              </w:rPr>
              <w:t>13A, 13B</w:t>
            </w:r>
          </w:p>
          <w:p w14:paraId="669EEDAB" w14:textId="77777777" w:rsidR="00F7260B" w:rsidRPr="00720D29" w:rsidRDefault="00F7260B">
            <w:pPr>
              <w:pStyle w:val="HTML"/>
              <w:shd w:val="clear" w:color="auto" w:fill="FFFFFF"/>
              <w:rPr>
                <w:rStyle w:val="af6"/>
                <w:rFonts w:eastAsia="宋体"/>
                <w:rPrChange w:id="16638" w:author="raye" w:date="2018-08-10T19:37:00Z">
                  <w:rPr>
                    <w:rFonts w:ascii="Calibri" w:hAnsi="Calibri" w:cstheme="minorHAnsi"/>
                    <w:kern w:val="2"/>
                    <w:sz w:val="21"/>
                    <w:szCs w:val="21"/>
                  </w:rPr>
                </w:rPrChange>
              </w:rPr>
            </w:pPr>
            <w:r w:rsidRPr="00720D29">
              <w:rPr>
                <w:rStyle w:val="af6"/>
                <w:rFonts w:eastAsia="宋体"/>
                <w:rPrChange w:id="16639" w:author="raye" w:date="2018-08-10T19:37:00Z">
                  <w:rPr>
                    <w:rFonts w:ascii="Calibri" w:hAnsi="Calibri" w:cstheme="minorHAnsi"/>
                    <w:kern w:val="2"/>
                    <w:sz w:val="21"/>
                    <w:szCs w:val="21"/>
                  </w:rPr>
                </w:rPrChange>
              </w:rPr>
              <w:t>28, 29</w:t>
            </w:r>
          </w:p>
        </w:tc>
        <w:tc>
          <w:tcPr>
            <w:tcW w:w="2835" w:type="dxa"/>
            <w:tcBorders>
              <w:top w:val="single" w:sz="4" w:space="0" w:color="auto"/>
              <w:left w:val="single" w:sz="4" w:space="0" w:color="auto"/>
              <w:bottom w:val="single" w:sz="4" w:space="0" w:color="auto"/>
              <w:right w:val="single" w:sz="4" w:space="0" w:color="auto"/>
            </w:tcBorders>
            <w:hideMark/>
          </w:tcPr>
          <w:p w14:paraId="7A1099DA" w14:textId="77777777" w:rsidR="00F7260B" w:rsidRPr="00720D29" w:rsidRDefault="00F7260B">
            <w:pPr>
              <w:pStyle w:val="HTML"/>
              <w:shd w:val="clear" w:color="auto" w:fill="FFFFFF"/>
              <w:rPr>
                <w:rStyle w:val="af6"/>
                <w:rFonts w:eastAsia="宋体"/>
                <w:rPrChange w:id="16640" w:author="raye" w:date="2018-08-10T19:37:00Z">
                  <w:rPr>
                    <w:rFonts w:ascii="Calibri" w:hAnsi="Calibri" w:cstheme="minorHAnsi"/>
                    <w:kern w:val="2"/>
                    <w:sz w:val="21"/>
                    <w:szCs w:val="21"/>
                  </w:rPr>
                </w:rPrChange>
              </w:rPr>
            </w:pPr>
            <w:r w:rsidRPr="00720D29">
              <w:rPr>
                <w:rStyle w:val="af6"/>
                <w:rFonts w:eastAsia="宋体"/>
                <w:rPrChange w:id="16641" w:author="raye" w:date="2018-08-10T19:37:00Z">
                  <w:rPr>
                    <w:rFonts w:ascii="Calibri" w:hAnsi="Calibri" w:cstheme="minorHAnsi"/>
                    <w:kern w:val="2"/>
                    <w:sz w:val="21"/>
                    <w:szCs w:val="21"/>
                  </w:rPr>
                </w:rPrChange>
              </w:rPr>
              <w:t>Receive from CS for the first time -- #2</w:t>
            </w:r>
          </w:p>
          <w:p w14:paraId="69EB2D24" w14:textId="77777777" w:rsidR="00F7260B" w:rsidRPr="00720D29" w:rsidRDefault="00F7260B">
            <w:pPr>
              <w:pStyle w:val="HTML"/>
              <w:shd w:val="clear" w:color="auto" w:fill="FFFFFF"/>
              <w:rPr>
                <w:rStyle w:val="af6"/>
                <w:rFonts w:eastAsia="宋体"/>
                <w:rPrChange w:id="16642" w:author="raye" w:date="2018-08-10T19:37:00Z">
                  <w:rPr>
                    <w:rFonts w:ascii="Calibri" w:hAnsi="Calibri" w:cstheme="minorHAnsi"/>
                    <w:kern w:val="2"/>
                    <w:sz w:val="21"/>
                    <w:szCs w:val="21"/>
                  </w:rPr>
                </w:rPrChange>
              </w:rPr>
            </w:pPr>
            <w:r w:rsidRPr="00720D29">
              <w:rPr>
                <w:rStyle w:val="af6"/>
                <w:rFonts w:eastAsia="宋体"/>
                <w:rPrChange w:id="16643" w:author="raye" w:date="2018-08-10T19:37:00Z">
                  <w:rPr>
                    <w:rFonts w:ascii="Calibri" w:hAnsi="Calibri" w:cstheme="minorHAnsi"/>
                    <w:kern w:val="2"/>
                    <w:sz w:val="21"/>
                    <w:szCs w:val="21"/>
                  </w:rPr>
                </w:rPrChange>
              </w:rPr>
              <w:t xml:space="preserve">Receive from BSA for the last time. </w:t>
            </w:r>
          </w:p>
        </w:tc>
      </w:tr>
      <w:tr w:rsidR="00F7260B" w:rsidRPr="00720D29" w14:paraId="15EAD300"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0384DCCE" w14:textId="77777777" w:rsidR="00F7260B" w:rsidRPr="00720D29" w:rsidRDefault="00F7260B">
            <w:pPr>
              <w:pStyle w:val="HTML"/>
              <w:shd w:val="clear" w:color="auto" w:fill="FFFFFF"/>
              <w:rPr>
                <w:rStyle w:val="af6"/>
                <w:rFonts w:eastAsia="宋体"/>
                <w:rPrChange w:id="16644" w:author="raye" w:date="2018-08-10T19:37:00Z">
                  <w:rPr>
                    <w:rFonts w:ascii="Calibri" w:hAnsi="Calibri" w:cstheme="minorHAnsi"/>
                    <w:kern w:val="2"/>
                    <w:sz w:val="21"/>
                    <w:szCs w:val="21"/>
                  </w:rPr>
                </w:rPrChange>
              </w:rPr>
            </w:pPr>
            <w:r w:rsidRPr="00720D29">
              <w:rPr>
                <w:rStyle w:val="af6"/>
                <w:rFonts w:eastAsia="宋体"/>
                <w:rPrChange w:id="16645" w:author="raye" w:date="2018-08-10T19:37:00Z">
                  <w:rPr>
                    <w:rFonts w:ascii="Calibri" w:hAnsi="Calibri" w:cstheme="minorHAnsi"/>
                    <w:kern w:val="2"/>
                    <w:sz w:val="21"/>
                    <w:szCs w:val="21"/>
                  </w:rPr>
                </w:rPrChange>
              </w:rPr>
              <w:t>Pending List</w:t>
            </w:r>
          </w:p>
        </w:tc>
        <w:tc>
          <w:tcPr>
            <w:tcW w:w="3690" w:type="dxa"/>
            <w:tcBorders>
              <w:top w:val="single" w:sz="4" w:space="0" w:color="auto"/>
              <w:left w:val="single" w:sz="4" w:space="0" w:color="auto"/>
              <w:bottom w:val="single" w:sz="4" w:space="0" w:color="auto"/>
              <w:right w:val="single" w:sz="4" w:space="0" w:color="auto"/>
            </w:tcBorders>
            <w:hideMark/>
          </w:tcPr>
          <w:p w14:paraId="1B177D6A" w14:textId="77777777" w:rsidR="00F7260B" w:rsidRPr="00720D29" w:rsidRDefault="00F7260B">
            <w:pPr>
              <w:pStyle w:val="HTML"/>
              <w:shd w:val="clear" w:color="auto" w:fill="FFFFFF"/>
              <w:rPr>
                <w:rStyle w:val="af6"/>
                <w:rFonts w:eastAsia="宋体"/>
                <w:rPrChange w:id="16646" w:author="raye" w:date="2018-08-10T19:37:00Z">
                  <w:rPr>
                    <w:rFonts w:ascii="Calibri" w:hAnsi="Calibri" w:cstheme="minorHAnsi"/>
                    <w:kern w:val="2"/>
                    <w:sz w:val="21"/>
                    <w:szCs w:val="21"/>
                  </w:rPr>
                </w:rPrChange>
              </w:rPr>
            </w:pPr>
            <w:r w:rsidRPr="00720D29">
              <w:rPr>
                <w:rStyle w:val="af6"/>
                <w:rFonts w:eastAsia="宋体"/>
                <w:rPrChange w:id="16647" w:author="raye" w:date="2018-08-10T19:37:00Z">
                  <w:rPr>
                    <w:rFonts w:ascii="Calibri" w:hAnsi="Calibri" w:cstheme="minorHAnsi"/>
                    <w:kern w:val="2"/>
                    <w:sz w:val="21"/>
                    <w:szCs w:val="21"/>
                  </w:rPr>
                </w:rPrChange>
              </w:rPr>
              <w:t>States after 14A(included)</w:t>
            </w:r>
          </w:p>
        </w:tc>
        <w:tc>
          <w:tcPr>
            <w:tcW w:w="2835" w:type="dxa"/>
            <w:tcBorders>
              <w:top w:val="single" w:sz="4" w:space="0" w:color="auto"/>
              <w:left w:val="single" w:sz="4" w:space="0" w:color="auto"/>
              <w:bottom w:val="single" w:sz="4" w:space="0" w:color="auto"/>
              <w:right w:val="single" w:sz="4" w:space="0" w:color="auto"/>
            </w:tcBorders>
            <w:hideMark/>
          </w:tcPr>
          <w:p w14:paraId="6F331649" w14:textId="77777777" w:rsidR="00F7260B" w:rsidRPr="00720D29" w:rsidRDefault="00F7260B">
            <w:pPr>
              <w:pStyle w:val="HTML"/>
              <w:shd w:val="clear" w:color="auto" w:fill="FFFFFF"/>
              <w:rPr>
                <w:rStyle w:val="af6"/>
                <w:rFonts w:eastAsia="宋体"/>
                <w:rPrChange w:id="16648" w:author="raye" w:date="2018-08-10T19:37:00Z">
                  <w:rPr>
                    <w:rFonts w:ascii="Calibri" w:hAnsi="Calibri" w:cstheme="minorHAnsi"/>
                    <w:kern w:val="2"/>
                    <w:sz w:val="21"/>
                    <w:szCs w:val="21"/>
                  </w:rPr>
                </w:rPrChange>
              </w:rPr>
            </w:pPr>
            <w:r w:rsidRPr="00720D29">
              <w:rPr>
                <w:rStyle w:val="af6"/>
                <w:rFonts w:eastAsia="宋体"/>
                <w:rPrChange w:id="16649" w:author="raye" w:date="2018-08-10T19:37:00Z">
                  <w:rPr>
                    <w:rFonts w:ascii="Calibri" w:hAnsi="Calibri" w:cstheme="minorHAnsi"/>
                    <w:kern w:val="2"/>
                    <w:sz w:val="21"/>
                    <w:szCs w:val="21"/>
                  </w:rPr>
                </w:rPrChange>
              </w:rPr>
              <w:t>Check states table for detail</w:t>
            </w:r>
          </w:p>
        </w:tc>
      </w:tr>
      <w:tr w:rsidR="00F7260B" w:rsidRPr="00720D29" w14:paraId="05A2AC69" w14:textId="77777777" w:rsidTr="00F7260B">
        <w:trPr>
          <w:trHeight w:val="222"/>
        </w:trPr>
        <w:tc>
          <w:tcPr>
            <w:tcW w:w="1980" w:type="dxa"/>
            <w:tcBorders>
              <w:top w:val="single" w:sz="4" w:space="0" w:color="auto"/>
              <w:left w:val="single" w:sz="4" w:space="0" w:color="auto"/>
              <w:bottom w:val="single" w:sz="4" w:space="0" w:color="auto"/>
              <w:right w:val="single" w:sz="4" w:space="0" w:color="auto"/>
            </w:tcBorders>
            <w:noWrap/>
            <w:hideMark/>
          </w:tcPr>
          <w:p w14:paraId="6CAD70CD" w14:textId="39D6DB00" w:rsidR="00F7260B" w:rsidRPr="00720D29" w:rsidRDefault="00F7260B">
            <w:pPr>
              <w:pStyle w:val="HTML"/>
              <w:shd w:val="clear" w:color="auto" w:fill="FFFFFF"/>
              <w:rPr>
                <w:rStyle w:val="af6"/>
                <w:rFonts w:eastAsia="宋体"/>
                <w:rPrChange w:id="16650" w:author="raye" w:date="2018-08-10T19:37:00Z">
                  <w:rPr>
                    <w:rFonts w:ascii="Calibri" w:hAnsi="Calibri" w:cstheme="minorHAnsi"/>
                    <w:kern w:val="2"/>
                    <w:sz w:val="21"/>
                    <w:szCs w:val="21"/>
                  </w:rPr>
                </w:rPrChange>
              </w:rPr>
            </w:pPr>
            <w:del w:id="16651" w:author="raye" w:date="2018-08-10T19:11:00Z">
              <w:r w:rsidRPr="00720D29" w:rsidDel="00745445">
                <w:rPr>
                  <w:rStyle w:val="af6"/>
                  <w:rFonts w:eastAsia="宋体" w:hint="eastAsia"/>
                  <w:rPrChange w:id="16652" w:author="raye" w:date="2018-08-10T19:37:00Z">
                    <w:rPr>
                      <w:rFonts w:ascii="Calibri" w:hAnsi="Calibri" w:cstheme="minorHAnsi"/>
                      <w:kern w:val="2"/>
                      <w:sz w:val="21"/>
                      <w:szCs w:val="21"/>
                    </w:rPr>
                  </w:rPrChange>
                </w:rPr>
                <w:delText>Completed List</w:delText>
              </w:r>
            </w:del>
            <w:ins w:id="16653" w:author="raye" w:date="2018-08-10T19:11:00Z">
              <w:r w:rsidR="00745445" w:rsidRPr="00720D29">
                <w:rPr>
                  <w:rStyle w:val="af6"/>
                  <w:rFonts w:eastAsia="宋体"/>
                  <w:rPrChange w:id="16654" w:author="raye" w:date="2018-08-10T19:37:00Z">
                    <w:rPr>
                      <w:rStyle w:val="af6"/>
                      <w:rFonts w:eastAsia="宋体"/>
                    </w:rPr>
                  </w:rPrChange>
                </w:rPr>
                <w:t xml:space="preserve">History </w:t>
              </w:r>
              <w:r w:rsidR="00745445" w:rsidRPr="00720D29">
                <w:rPr>
                  <w:rStyle w:val="af6"/>
                  <w:rFonts w:eastAsia="等线"/>
                  <w:rPrChange w:id="16655" w:author="raye" w:date="2018-08-10T19:37:00Z">
                    <w:rPr>
                      <w:rStyle w:val="af6"/>
                      <w:rFonts w:eastAsia="等线"/>
                    </w:rPr>
                  </w:rPrChange>
                </w:rPr>
                <w:t>List</w:t>
              </w:r>
            </w:ins>
          </w:p>
        </w:tc>
        <w:tc>
          <w:tcPr>
            <w:tcW w:w="3690" w:type="dxa"/>
            <w:tcBorders>
              <w:top w:val="single" w:sz="4" w:space="0" w:color="auto"/>
              <w:left w:val="single" w:sz="4" w:space="0" w:color="auto"/>
              <w:bottom w:val="single" w:sz="4" w:space="0" w:color="auto"/>
              <w:right w:val="single" w:sz="4" w:space="0" w:color="auto"/>
            </w:tcBorders>
          </w:tcPr>
          <w:p w14:paraId="54CD6574" w14:textId="77777777" w:rsidR="00F7260B" w:rsidRPr="00720D29" w:rsidRDefault="00F7260B">
            <w:pPr>
              <w:pStyle w:val="HTML"/>
              <w:shd w:val="clear" w:color="auto" w:fill="FFFFFF"/>
              <w:rPr>
                <w:rStyle w:val="af6"/>
                <w:rFonts w:eastAsia="宋体"/>
                <w:rPrChange w:id="16656" w:author="raye" w:date="2018-08-10T19:37:00Z">
                  <w:rPr>
                    <w:rFonts w:ascii="Calibri" w:hAnsi="Calibri" w:cstheme="minorHAnsi"/>
                    <w:kern w:val="2"/>
                    <w:sz w:val="21"/>
                    <w:szCs w:val="21"/>
                  </w:rPr>
                </w:rPrChange>
              </w:rPr>
            </w:pPr>
          </w:p>
        </w:tc>
        <w:tc>
          <w:tcPr>
            <w:tcW w:w="2835" w:type="dxa"/>
            <w:tcBorders>
              <w:top w:val="single" w:sz="4" w:space="0" w:color="auto"/>
              <w:left w:val="single" w:sz="4" w:space="0" w:color="auto"/>
              <w:bottom w:val="single" w:sz="4" w:space="0" w:color="auto"/>
              <w:right w:val="single" w:sz="4" w:space="0" w:color="auto"/>
            </w:tcBorders>
            <w:hideMark/>
          </w:tcPr>
          <w:p w14:paraId="66B9EC14" w14:textId="77777777" w:rsidR="00F7260B" w:rsidRPr="00720D29" w:rsidRDefault="00F7260B">
            <w:pPr>
              <w:pStyle w:val="HTML"/>
              <w:shd w:val="clear" w:color="auto" w:fill="FFFFFF"/>
              <w:rPr>
                <w:rStyle w:val="af6"/>
                <w:rFonts w:eastAsia="宋体"/>
                <w:rPrChange w:id="16657" w:author="raye" w:date="2018-08-10T19:37:00Z">
                  <w:rPr>
                    <w:rFonts w:ascii="Calibri" w:hAnsi="Calibri" w:cstheme="minorHAnsi"/>
                    <w:kern w:val="2"/>
                    <w:sz w:val="21"/>
                    <w:szCs w:val="21"/>
                  </w:rPr>
                </w:rPrChange>
              </w:rPr>
            </w:pPr>
            <w:r w:rsidRPr="00720D29">
              <w:rPr>
                <w:rStyle w:val="af6"/>
                <w:rFonts w:eastAsia="宋体"/>
                <w:rPrChange w:id="16658" w:author="raye" w:date="2018-08-10T19:37:00Z">
                  <w:rPr>
                    <w:rFonts w:ascii="Calibri" w:hAnsi="Calibri" w:cstheme="minorHAnsi"/>
                    <w:kern w:val="2"/>
                    <w:sz w:val="21"/>
                    <w:szCs w:val="21"/>
                  </w:rPr>
                </w:rPrChange>
              </w:rPr>
              <w:t>Check states table for detail</w:t>
            </w:r>
          </w:p>
        </w:tc>
      </w:tr>
    </w:tbl>
    <w:p w14:paraId="4CBCF642" w14:textId="77777777" w:rsidR="00F7260B" w:rsidRPr="00720D29"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659" w:author="raye" w:date="2018-08-10T19:37:00Z">
            <w:rPr/>
          </w:rPrChange>
        </w:rPr>
      </w:pPr>
    </w:p>
    <w:p w14:paraId="08403213" w14:textId="77777777" w:rsidR="00F7260B" w:rsidRPr="00720D29"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660" w:author="raye" w:date="2018-08-10T19:37:00Z">
            <w:rPr/>
          </w:rPrChange>
        </w:rPr>
      </w:pPr>
    </w:p>
    <w:p w14:paraId="21CDAC31" w14:textId="77777777" w:rsidR="00F7260B" w:rsidRPr="00720D29" w:rsidRDefault="00F7260B" w:rsidP="00720D29">
      <w:pPr>
        <w:pStyle w:val="a0"/>
        <w:numPr>
          <w:ilvl w:val="0"/>
          <w:numId w:val="2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Theme="minorEastAsia"/>
          <w:rPrChange w:id="16661" w:author="raye" w:date="2018-08-10T19:37:00Z">
            <w:rPr/>
          </w:rPrChange>
        </w:rPr>
        <w:pPrChange w:id="16662" w:author="raye" w:date="2018-08-10T19:37:00Z">
          <w:pPr>
            <w:pStyle w:val="a0"/>
            <w:numPr>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firstLineChars="0" w:hanging="600"/>
          </w:pPr>
        </w:pPrChange>
      </w:pPr>
      <w:r w:rsidRPr="00720D29">
        <w:rPr>
          <w:rStyle w:val="aff4"/>
          <w:rFonts w:eastAsiaTheme="minorEastAsia"/>
          <w:rPrChange w:id="16663" w:author="raye" w:date="2018-08-10T19:37:00Z">
            <w:rPr/>
          </w:rPrChange>
        </w:rPr>
        <w:t>Status Control</w:t>
      </w:r>
    </w:p>
    <w:p w14:paraId="6A538A7F" w14:textId="77777777" w:rsidR="00F7260B" w:rsidRPr="00720D29"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664" w:author="raye" w:date="2018-08-10T19:37:00Z">
            <w:rPr/>
          </w:rPrChange>
        </w:rPr>
      </w:pP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890"/>
        <w:gridCol w:w="2167"/>
        <w:gridCol w:w="1787"/>
        <w:gridCol w:w="2378"/>
      </w:tblGrid>
      <w:tr w:rsidR="00F7260B" w:rsidRPr="00720D29" w14:paraId="744434D1" w14:textId="77777777" w:rsidTr="00F7260B">
        <w:trPr>
          <w:trHeight w:val="300"/>
          <w:tblHeader/>
        </w:trPr>
        <w:tc>
          <w:tcPr>
            <w:tcW w:w="83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1F51AE8" w14:textId="77777777" w:rsidR="00F7260B" w:rsidRPr="00720D29" w:rsidRDefault="00F7260B">
            <w:pPr>
              <w:widowControl/>
              <w:jc w:val="center"/>
              <w:rPr>
                <w:rStyle w:val="af6"/>
                <w:rFonts w:eastAsia="宋体"/>
                <w:rPrChange w:id="16665" w:author="raye" w:date="2018-08-10T19:37:00Z">
                  <w:rPr>
                    <w:rFonts w:ascii="Calibri" w:eastAsia="宋体" w:hAnsi="Calibri" w:cstheme="minorHAnsi"/>
                    <w:b/>
                    <w:kern w:val="0"/>
                    <w:szCs w:val="21"/>
                  </w:rPr>
                </w:rPrChange>
              </w:rPr>
            </w:pPr>
            <w:r w:rsidRPr="00720D29">
              <w:rPr>
                <w:rStyle w:val="af6"/>
                <w:rFonts w:eastAsia="宋体"/>
                <w:rPrChange w:id="16666" w:author="raye" w:date="2018-08-10T19:37:00Z">
                  <w:rPr>
                    <w:rFonts w:ascii="Calibri" w:eastAsia="宋体" w:hAnsi="Calibri" w:cstheme="minorHAnsi"/>
                    <w:b/>
                    <w:kern w:val="0"/>
                    <w:szCs w:val="21"/>
                  </w:rPr>
                </w:rPrChange>
              </w:rPr>
              <w:t>Step</w:t>
            </w:r>
          </w:p>
        </w:tc>
        <w:tc>
          <w:tcPr>
            <w:tcW w:w="197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315F7EB" w14:textId="77777777" w:rsidR="00F7260B" w:rsidRPr="00720D29" w:rsidRDefault="00F7260B">
            <w:pPr>
              <w:widowControl/>
              <w:jc w:val="left"/>
              <w:rPr>
                <w:rStyle w:val="af6"/>
                <w:rFonts w:eastAsia="宋体"/>
                <w:rPrChange w:id="16667" w:author="raye" w:date="2018-08-10T19:37:00Z">
                  <w:rPr>
                    <w:rFonts w:ascii="Calibri" w:eastAsia="宋体" w:hAnsi="Calibri" w:cstheme="minorHAnsi"/>
                    <w:b/>
                    <w:kern w:val="0"/>
                    <w:szCs w:val="21"/>
                  </w:rPr>
                </w:rPrChange>
              </w:rPr>
            </w:pPr>
            <w:r w:rsidRPr="00720D29">
              <w:rPr>
                <w:rStyle w:val="af6"/>
                <w:rFonts w:eastAsia="等线"/>
                <w:rPrChange w:id="16668" w:author="raye" w:date="2018-08-10T19:37:00Z">
                  <w:rPr>
                    <w:rFonts w:ascii="等线" w:eastAsia="等线" w:hAnsi="等线" w:cstheme="minorHAnsi"/>
                    <w:b/>
                    <w:kern w:val="0"/>
                    <w:szCs w:val="21"/>
                  </w:rPr>
                </w:rPrChange>
              </w:rPr>
              <w:t>Action</w:t>
            </w:r>
          </w:p>
        </w:tc>
        <w:tc>
          <w:tcPr>
            <w:tcW w:w="190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CD4D0B6" w14:textId="77777777" w:rsidR="00F7260B" w:rsidRPr="00720D29" w:rsidRDefault="00F7260B">
            <w:pPr>
              <w:widowControl/>
              <w:jc w:val="left"/>
              <w:rPr>
                <w:rStyle w:val="af6"/>
                <w:rFonts w:eastAsia="宋体"/>
                <w:rPrChange w:id="16669" w:author="raye" w:date="2018-08-10T19:37:00Z">
                  <w:rPr>
                    <w:rFonts w:ascii="Calibri" w:eastAsia="宋体" w:hAnsi="Calibri" w:cstheme="minorHAnsi"/>
                    <w:b/>
                    <w:kern w:val="0"/>
                    <w:szCs w:val="21"/>
                  </w:rPr>
                </w:rPrChange>
              </w:rPr>
            </w:pPr>
            <w:r w:rsidRPr="00720D29">
              <w:rPr>
                <w:rStyle w:val="af6"/>
                <w:rFonts w:eastAsia="等线"/>
                <w:rPrChange w:id="16670" w:author="raye" w:date="2018-08-10T19:37:00Z">
                  <w:rPr>
                    <w:rFonts w:ascii="等线" w:eastAsia="等线" w:hAnsi="等线" w:cstheme="minorHAnsi"/>
                    <w:b/>
                    <w:kern w:val="0"/>
                    <w:szCs w:val="21"/>
                  </w:rPr>
                </w:rPrChange>
              </w:rPr>
              <w:t>Location</w:t>
            </w:r>
          </w:p>
        </w:tc>
        <w:tc>
          <w:tcPr>
            <w:tcW w:w="188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B577D87" w14:textId="77777777" w:rsidR="00F7260B" w:rsidRPr="00720D29" w:rsidRDefault="00F7260B">
            <w:pPr>
              <w:widowControl/>
              <w:jc w:val="left"/>
              <w:rPr>
                <w:rStyle w:val="af6"/>
                <w:rFonts w:eastAsia="宋体"/>
                <w:rPrChange w:id="16671" w:author="raye" w:date="2018-08-10T19:37:00Z">
                  <w:rPr>
                    <w:rFonts w:ascii="Calibri" w:eastAsia="宋体" w:hAnsi="Calibri" w:cstheme="minorHAnsi"/>
                    <w:b/>
                    <w:kern w:val="0"/>
                    <w:szCs w:val="21"/>
                  </w:rPr>
                </w:rPrChange>
              </w:rPr>
            </w:pPr>
            <w:r w:rsidRPr="00720D29">
              <w:rPr>
                <w:rStyle w:val="af6"/>
                <w:rFonts w:eastAsia="等线"/>
                <w:rPrChange w:id="16672" w:author="raye" w:date="2018-08-10T19:37:00Z">
                  <w:rPr>
                    <w:rFonts w:ascii="等线" w:eastAsia="等线" w:hAnsi="等线" w:cstheme="minorHAnsi"/>
                    <w:b/>
                    <w:kern w:val="0"/>
                    <w:szCs w:val="21"/>
                  </w:rPr>
                </w:rPrChange>
              </w:rPr>
              <w:t>Type</w:t>
            </w:r>
          </w:p>
        </w:tc>
        <w:tc>
          <w:tcPr>
            <w:tcW w:w="2434"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67792B6" w14:textId="77777777" w:rsidR="00F7260B" w:rsidRPr="00720D29" w:rsidRDefault="00F7260B">
            <w:pPr>
              <w:widowControl/>
              <w:jc w:val="left"/>
              <w:rPr>
                <w:rStyle w:val="af6"/>
                <w:rFonts w:eastAsia="宋体"/>
                <w:rPrChange w:id="16673" w:author="raye" w:date="2018-08-10T19:37:00Z">
                  <w:rPr>
                    <w:rFonts w:ascii="Calibri" w:eastAsia="宋体" w:hAnsi="Calibri" w:cstheme="minorHAnsi"/>
                    <w:b/>
                    <w:kern w:val="0"/>
                    <w:szCs w:val="21"/>
                  </w:rPr>
                </w:rPrChange>
              </w:rPr>
            </w:pPr>
            <w:r w:rsidRPr="00720D29">
              <w:rPr>
                <w:rStyle w:val="af6"/>
                <w:rFonts w:eastAsia="等线"/>
                <w:rPrChange w:id="16674" w:author="raye" w:date="2018-08-10T19:37:00Z">
                  <w:rPr>
                    <w:rFonts w:ascii="等线" w:eastAsia="等线" w:hAnsi="等线" w:cstheme="minorHAnsi"/>
                    <w:b/>
                    <w:kern w:val="0"/>
                    <w:szCs w:val="21"/>
                  </w:rPr>
                </w:rPrChange>
              </w:rPr>
              <w:t>Content</w:t>
            </w:r>
          </w:p>
        </w:tc>
      </w:tr>
      <w:tr w:rsidR="00F7260B" w:rsidRPr="00720D29" w14:paraId="1FCF9908"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77AB3AEC" w14:textId="77777777" w:rsidR="00F7260B" w:rsidRPr="00720D29" w:rsidRDefault="00F7260B">
            <w:pPr>
              <w:pStyle w:val="HTML"/>
              <w:shd w:val="clear" w:color="auto" w:fill="FFFFFF"/>
              <w:rPr>
                <w:rStyle w:val="af6"/>
                <w:rFonts w:eastAsia="宋体"/>
                <w:rPrChange w:id="16675" w:author="raye" w:date="2018-08-10T19:37:00Z">
                  <w:rPr>
                    <w:rFonts w:ascii="Calibri" w:hAnsi="Calibri" w:cstheme="minorHAnsi"/>
                    <w:kern w:val="2"/>
                    <w:sz w:val="21"/>
                    <w:szCs w:val="21"/>
                  </w:rPr>
                </w:rPrChange>
              </w:rPr>
            </w:pPr>
            <w:bookmarkStart w:id="16676" w:name="_Hlk519529541"/>
            <w:r w:rsidRPr="00720D29">
              <w:rPr>
                <w:rStyle w:val="af6"/>
                <w:rFonts w:eastAsia="宋体"/>
                <w:rPrChange w:id="16677" w:author="raye" w:date="2018-08-10T19:37:00Z">
                  <w:rPr>
                    <w:rFonts w:ascii="Calibri" w:hAnsi="Calibri" w:cstheme="minorHAnsi"/>
                    <w:kern w:val="2"/>
                    <w:sz w:val="21"/>
                    <w:szCs w:val="21"/>
                  </w:rPr>
                </w:rPrChange>
              </w:rPr>
              <w:t>13A</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7F005974" w14:textId="77777777" w:rsidR="00F7260B" w:rsidRPr="00720D29" w:rsidRDefault="00F7260B">
            <w:pPr>
              <w:pStyle w:val="HTML"/>
              <w:shd w:val="clear" w:color="auto" w:fill="FFFFFF"/>
              <w:rPr>
                <w:rStyle w:val="af6"/>
                <w:rFonts w:eastAsia="宋体"/>
                <w:rPrChange w:id="16678" w:author="raye" w:date="2018-08-10T19:37:00Z">
                  <w:rPr>
                    <w:rFonts w:ascii="Calibri" w:hAnsi="Calibri" w:cstheme="minorHAnsi"/>
                    <w:kern w:val="2"/>
                    <w:sz w:val="21"/>
                    <w:szCs w:val="21"/>
                  </w:rPr>
                </w:rPrChange>
              </w:rPr>
            </w:pPr>
            <w:r w:rsidRPr="00720D29">
              <w:rPr>
                <w:rStyle w:val="af6"/>
                <w:rFonts w:eastAsia="宋体"/>
                <w:rPrChange w:id="16679" w:author="raye" w:date="2018-08-10T19:37:00Z">
                  <w:rPr>
                    <w:rFonts w:ascii="Calibri" w:hAnsi="Calibri" w:cstheme="minorHAnsi"/>
                    <w:kern w:val="2"/>
                    <w:sz w:val="21"/>
                    <w:szCs w:val="21"/>
                  </w:rPr>
                </w:rPrChange>
              </w:rPr>
              <w:t>LCD receive for the first time</w:t>
            </w:r>
          </w:p>
        </w:tc>
        <w:tc>
          <w:tcPr>
            <w:tcW w:w="1908" w:type="dxa"/>
            <w:tcBorders>
              <w:top w:val="single" w:sz="4" w:space="0" w:color="auto"/>
              <w:left w:val="single" w:sz="4" w:space="0" w:color="auto"/>
              <w:bottom w:val="single" w:sz="4" w:space="0" w:color="auto"/>
              <w:right w:val="single" w:sz="4" w:space="0" w:color="auto"/>
            </w:tcBorders>
            <w:hideMark/>
          </w:tcPr>
          <w:p w14:paraId="4B74C2BB" w14:textId="77777777" w:rsidR="00F7260B" w:rsidRPr="00720D29" w:rsidRDefault="00F7260B">
            <w:pPr>
              <w:pStyle w:val="HTML"/>
              <w:shd w:val="clear" w:color="auto" w:fill="FFFFFF"/>
              <w:rPr>
                <w:rStyle w:val="af6"/>
                <w:rFonts w:eastAsia="宋体"/>
                <w:rPrChange w:id="16680" w:author="raye" w:date="2018-08-10T19:37:00Z">
                  <w:rPr>
                    <w:rFonts w:ascii="Calibri" w:hAnsi="Calibri" w:cstheme="minorHAnsi"/>
                    <w:kern w:val="2"/>
                    <w:sz w:val="21"/>
                    <w:szCs w:val="21"/>
                  </w:rPr>
                </w:rPrChange>
              </w:rPr>
            </w:pPr>
            <w:r w:rsidRPr="00720D29">
              <w:rPr>
                <w:rStyle w:val="af6"/>
                <w:rFonts w:eastAsia="宋体"/>
                <w:rPrChange w:id="16681" w:author="raye" w:date="2018-08-10T19:37:00Z">
                  <w:rPr>
                    <w:rFonts w:ascii="Calibri" w:hAnsi="Calibri" w:cstheme="minorHAnsi"/>
                    <w:kern w:val="2"/>
                    <w:sz w:val="21"/>
                    <w:szCs w:val="21"/>
                  </w:rPr>
                </w:rPrChange>
              </w:rPr>
              <w:t>To Do List</w:t>
            </w:r>
          </w:p>
        </w:tc>
        <w:tc>
          <w:tcPr>
            <w:tcW w:w="1882" w:type="dxa"/>
            <w:tcBorders>
              <w:top w:val="single" w:sz="4" w:space="0" w:color="auto"/>
              <w:left w:val="single" w:sz="4" w:space="0" w:color="auto"/>
              <w:bottom w:val="single" w:sz="4" w:space="0" w:color="auto"/>
              <w:right w:val="single" w:sz="4" w:space="0" w:color="auto"/>
            </w:tcBorders>
            <w:vAlign w:val="center"/>
            <w:hideMark/>
          </w:tcPr>
          <w:p w14:paraId="595F690F" w14:textId="77777777" w:rsidR="00F7260B" w:rsidRPr="00720D29" w:rsidRDefault="00F7260B">
            <w:pPr>
              <w:pStyle w:val="HTML"/>
              <w:shd w:val="clear" w:color="auto" w:fill="FFFFFF"/>
              <w:rPr>
                <w:rStyle w:val="af6"/>
                <w:rFonts w:eastAsia="宋体"/>
                <w:rPrChange w:id="16682" w:author="raye" w:date="2018-08-10T19:37:00Z">
                  <w:rPr>
                    <w:rFonts w:ascii="Calibri" w:hAnsi="Calibri" w:cstheme="minorHAnsi"/>
                    <w:kern w:val="2"/>
                    <w:sz w:val="21"/>
                    <w:szCs w:val="21"/>
                  </w:rPr>
                </w:rPrChange>
              </w:rPr>
            </w:pPr>
            <w:r w:rsidRPr="00720D29">
              <w:rPr>
                <w:rStyle w:val="af6"/>
                <w:rFonts w:eastAsia="宋体"/>
                <w:rPrChange w:id="16683" w:author="raye" w:date="2018-08-10T19:37:00Z">
                  <w:rPr>
                    <w:rFonts w:ascii="Calibri" w:hAnsi="Calibri" w:cstheme="minorHAnsi"/>
                    <w:kern w:val="2"/>
                    <w:sz w:val="21"/>
                    <w:szCs w:val="21"/>
                  </w:rPr>
                </w:rPrChange>
              </w:rPr>
              <w:t>Tab</w:t>
            </w:r>
          </w:p>
        </w:tc>
        <w:tc>
          <w:tcPr>
            <w:tcW w:w="2434" w:type="dxa"/>
            <w:tcBorders>
              <w:top w:val="single" w:sz="4" w:space="0" w:color="auto"/>
              <w:left w:val="single" w:sz="4" w:space="0" w:color="auto"/>
              <w:bottom w:val="single" w:sz="4" w:space="0" w:color="auto"/>
              <w:right w:val="single" w:sz="4" w:space="0" w:color="auto"/>
            </w:tcBorders>
            <w:vAlign w:val="center"/>
            <w:hideMark/>
          </w:tcPr>
          <w:p w14:paraId="3C4E3838" w14:textId="77777777" w:rsidR="00F7260B" w:rsidRPr="00720D29" w:rsidRDefault="00F7260B">
            <w:pPr>
              <w:pStyle w:val="HTML"/>
              <w:shd w:val="clear" w:color="auto" w:fill="FFFFFF"/>
              <w:rPr>
                <w:rStyle w:val="af6"/>
                <w:rFonts w:eastAsia="宋体"/>
                <w:rPrChange w:id="16684" w:author="raye" w:date="2018-08-10T19:37:00Z">
                  <w:rPr>
                    <w:rFonts w:ascii="Calibri" w:hAnsi="Calibri" w:cstheme="minorHAnsi"/>
                    <w:kern w:val="2"/>
                    <w:sz w:val="21"/>
                    <w:szCs w:val="21"/>
                  </w:rPr>
                </w:rPrChange>
              </w:rPr>
            </w:pPr>
            <w:r w:rsidRPr="00720D29">
              <w:rPr>
                <w:rStyle w:val="af6"/>
                <w:rFonts w:eastAsia="宋体"/>
                <w:rPrChange w:id="16685" w:author="raye" w:date="2018-08-10T19:37:00Z">
                  <w:rPr>
                    <w:rFonts w:ascii="Calibri" w:hAnsi="Calibri" w:cstheme="minorHAnsi"/>
                    <w:kern w:val="2"/>
                    <w:sz w:val="21"/>
                    <w:szCs w:val="21"/>
                  </w:rPr>
                </w:rPrChange>
              </w:rPr>
              <w:t>Check</w:t>
            </w:r>
          </w:p>
        </w:tc>
      </w:tr>
      <w:tr w:rsidR="00F7260B" w:rsidRPr="00720D29" w14:paraId="33EAB8E9"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2E95D4" w14:textId="77777777" w:rsidR="00F7260B" w:rsidRPr="00720D29" w:rsidRDefault="00F7260B">
            <w:pPr>
              <w:widowControl/>
              <w:jc w:val="left"/>
              <w:rPr>
                <w:rStyle w:val="af6"/>
                <w:rFonts w:eastAsia="宋体"/>
                <w:rPrChange w:id="16686"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836E29F" w14:textId="77777777" w:rsidR="00F7260B" w:rsidRPr="00720D29" w:rsidRDefault="00F7260B">
            <w:pPr>
              <w:widowControl/>
              <w:jc w:val="left"/>
              <w:rPr>
                <w:rStyle w:val="af6"/>
                <w:rFonts w:eastAsia="宋体"/>
                <w:rPrChange w:id="16687" w:author="raye" w:date="2018-08-10T19:37:00Z">
                  <w:rPr>
                    <w:rFonts w:ascii="Calibri" w:eastAsia="宋体" w:hAnsi="Calibri" w:cstheme="minorHAnsi"/>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1CA0CA4D" w14:textId="77777777" w:rsidR="00F7260B" w:rsidRPr="00720D29" w:rsidRDefault="00F7260B">
            <w:pPr>
              <w:pStyle w:val="HTML"/>
              <w:shd w:val="clear" w:color="auto" w:fill="FFFFFF"/>
              <w:rPr>
                <w:rStyle w:val="af6"/>
                <w:rFonts w:eastAsia="宋体"/>
                <w:rPrChange w:id="16688" w:author="raye" w:date="2018-08-10T19:37:00Z">
                  <w:rPr>
                    <w:rFonts w:ascii="Calibri" w:hAnsi="Calibri" w:cstheme="minorHAnsi"/>
                    <w:kern w:val="2"/>
                    <w:sz w:val="21"/>
                    <w:szCs w:val="21"/>
                  </w:rPr>
                </w:rPrChange>
              </w:rPr>
            </w:pPr>
            <w:r w:rsidRPr="00720D29">
              <w:rPr>
                <w:rStyle w:val="af6"/>
                <w:rFonts w:eastAsia="宋体"/>
                <w:rPrChange w:id="16689" w:author="raye" w:date="2018-08-10T19:37:00Z">
                  <w:rPr>
                    <w:rFonts w:ascii="Calibri" w:hAnsi="Calibri" w:cstheme="minorHAnsi"/>
                    <w:kern w:val="2"/>
                    <w:sz w:val="21"/>
                    <w:szCs w:val="21"/>
                  </w:rPr>
                </w:rPrChange>
              </w:rPr>
              <w:t>Details&gt;&gt;Customer information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5F7DABF6" w14:textId="77777777" w:rsidR="00F7260B" w:rsidRPr="00720D29" w:rsidRDefault="00F7260B">
            <w:pPr>
              <w:pStyle w:val="HTML"/>
              <w:shd w:val="clear" w:color="auto" w:fill="FFFFFF"/>
              <w:rPr>
                <w:rStyle w:val="af6"/>
                <w:rFonts w:eastAsia="宋体"/>
                <w:rPrChange w:id="16690" w:author="raye" w:date="2018-08-10T19:37:00Z">
                  <w:rPr>
                    <w:rFonts w:ascii="Calibri" w:hAnsi="Calibri" w:cstheme="minorHAnsi"/>
                    <w:kern w:val="2"/>
                    <w:sz w:val="21"/>
                    <w:szCs w:val="21"/>
                  </w:rPr>
                </w:rPrChange>
              </w:rPr>
            </w:pPr>
            <w:r w:rsidRPr="00720D29">
              <w:rPr>
                <w:rStyle w:val="af6"/>
                <w:rFonts w:eastAsia="宋体"/>
                <w:rPrChange w:id="16691" w:author="raye" w:date="2018-08-10T19:37:00Z">
                  <w:rPr>
                    <w:rFonts w:ascii="Calibri" w:hAnsi="Calibri" w:cstheme="minorHAnsi"/>
                    <w:kern w:val="2"/>
                    <w:sz w:val="21"/>
                    <w:szCs w:val="21"/>
                  </w:rPr>
                </w:rPrChange>
              </w:rPr>
              <w:t>Status</w:t>
            </w:r>
          </w:p>
        </w:tc>
        <w:tc>
          <w:tcPr>
            <w:tcW w:w="2434" w:type="dxa"/>
            <w:tcBorders>
              <w:top w:val="single" w:sz="4" w:space="0" w:color="auto"/>
              <w:left w:val="single" w:sz="4" w:space="0" w:color="auto"/>
              <w:bottom w:val="single" w:sz="4" w:space="0" w:color="auto"/>
              <w:right w:val="single" w:sz="4" w:space="0" w:color="auto"/>
            </w:tcBorders>
            <w:vAlign w:val="center"/>
            <w:hideMark/>
          </w:tcPr>
          <w:p w14:paraId="733ADAD9" w14:textId="77777777" w:rsidR="00F7260B" w:rsidRPr="00720D29" w:rsidRDefault="00F7260B">
            <w:pPr>
              <w:pStyle w:val="HTML"/>
              <w:shd w:val="clear" w:color="auto" w:fill="FFFFFF"/>
              <w:rPr>
                <w:rStyle w:val="af6"/>
                <w:rFonts w:eastAsia="宋体"/>
                <w:rPrChange w:id="16692" w:author="raye" w:date="2018-08-10T19:37:00Z">
                  <w:rPr>
                    <w:rFonts w:ascii="Calibri" w:hAnsi="Calibri" w:cstheme="minorHAnsi"/>
                    <w:kern w:val="2"/>
                    <w:sz w:val="21"/>
                    <w:szCs w:val="21"/>
                  </w:rPr>
                </w:rPrChange>
              </w:rPr>
            </w:pPr>
            <w:r w:rsidRPr="00720D29">
              <w:rPr>
                <w:rStyle w:val="af6"/>
                <w:rFonts w:eastAsia="宋体"/>
                <w:rPrChange w:id="16693" w:author="raye" w:date="2018-08-10T19:37:00Z">
                  <w:rPr>
                    <w:rFonts w:ascii="Calibri" w:hAnsi="Calibri" w:cstheme="minorHAnsi"/>
                    <w:kern w:val="2"/>
                    <w:sz w:val="21"/>
                    <w:szCs w:val="21"/>
                  </w:rPr>
                </w:rPrChange>
              </w:rPr>
              <w:t>Under LCD Department Review</w:t>
            </w:r>
          </w:p>
        </w:tc>
      </w:tr>
      <w:tr w:rsidR="00F7260B" w:rsidRPr="00720D29" w14:paraId="3B29FBFD"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C482B5" w14:textId="77777777" w:rsidR="00F7260B" w:rsidRPr="00720D29" w:rsidRDefault="00F7260B">
            <w:pPr>
              <w:widowControl/>
              <w:jc w:val="left"/>
              <w:rPr>
                <w:rStyle w:val="af6"/>
                <w:rFonts w:eastAsia="宋体"/>
                <w:rPrChange w:id="16694"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3D73F34" w14:textId="77777777" w:rsidR="00F7260B" w:rsidRPr="00720D29" w:rsidRDefault="00F7260B">
            <w:pPr>
              <w:widowControl/>
              <w:jc w:val="left"/>
              <w:rPr>
                <w:rStyle w:val="af6"/>
                <w:rFonts w:eastAsia="宋体"/>
                <w:rPrChange w:id="16695"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3A0ABD8" w14:textId="77777777" w:rsidR="00F7260B" w:rsidRPr="00720D29" w:rsidRDefault="00F7260B">
            <w:pPr>
              <w:widowControl/>
              <w:jc w:val="left"/>
              <w:rPr>
                <w:rStyle w:val="af6"/>
                <w:rFonts w:eastAsia="宋体"/>
                <w:rPrChange w:id="16696" w:author="raye" w:date="2018-08-10T19:37:00Z">
                  <w:rPr>
                    <w:rFonts w:ascii="Calibri" w:eastAsia="宋体" w:hAnsi="Calibri" w:cstheme="minorHAnsi"/>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55ED6445" w14:textId="77777777" w:rsidR="00F7260B" w:rsidRPr="00720D29" w:rsidRDefault="00F7260B">
            <w:pPr>
              <w:pStyle w:val="HTML"/>
              <w:shd w:val="clear" w:color="auto" w:fill="FFFFFF"/>
              <w:rPr>
                <w:rStyle w:val="af6"/>
                <w:rFonts w:eastAsia="宋体"/>
                <w:rPrChange w:id="16697" w:author="raye" w:date="2018-08-10T19:37:00Z">
                  <w:rPr>
                    <w:rFonts w:ascii="Calibri" w:hAnsi="Calibri" w:cstheme="minorHAnsi"/>
                    <w:kern w:val="2"/>
                    <w:sz w:val="21"/>
                    <w:szCs w:val="21"/>
                  </w:rPr>
                </w:rPrChange>
              </w:rPr>
            </w:pPr>
            <w:r w:rsidRPr="00720D29">
              <w:rPr>
                <w:rStyle w:val="af6"/>
                <w:rFonts w:eastAsia="宋体"/>
                <w:rPrChange w:id="16698" w:author="raye" w:date="2018-08-10T19:37:00Z">
                  <w:rPr>
                    <w:rFonts w:ascii="Calibri" w:hAnsi="Calibri" w:cstheme="minorHAnsi"/>
                    <w:kern w:val="2"/>
                    <w:sz w:val="21"/>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0F2C8D00" w14:textId="77777777" w:rsidR="00F7260B" w:rsidRPr="00720D29" w:rsidRDefault="00F7260B">
            <w:pPr>
              <w:pStyle w:val="HTML"/>
              <w:shd w:val="clear" w:color="auto" w:fill="FFFFFF"/>
              <w:rPr>
                <w:rStyle w:val="af6"/>
                <w:rFonts w:eastAsia="宋体"/>
                <w:rPrChange w:id="16699" w:author="raye" w:date="2018-08-10T19:37:00Z">
                  <w:rPr>
                    <w:rFonts w:ascii="Calibri" w:hAnsi="Calibri" w:cstheme="minorHAnsi"/>
                    <w:kern w:val="2"/>
                    <w:sz w:val="21"/>
                    <w:szCs w:val="21"/>
                  </w:rPr>
                </w:rPrChange>
              </w:rPr>
            </w:pPr>
            <w:r w:rsidRPr="00720D29">
              <w:rPr>
                <w:rStyle w:val="af6"/>
                <w:rFonts w:eastAsia="宋体"/>
                <w:rPrChange w:id="16700" w:author="raye" w:date="2018-08-10T19:37:00Z">
                  <w:rPr>
                    <w:rFonts w:ascii="Calibri" w:hAnsi="Calibri" w:cstheme="minorHAnsi"/>
                    <w:kern w:val="2"/>
                    <w:sz w:val="21"/>
                    <w:szCs w:val="21"/>
                  </w:rPr>
                </w:rPrChange>
              </w:rPr>
              <w:t>Customer Basic Information</w:t>
            </w:r>
          </w:p>
        </w:tc>
      </w:tr>
      <w:tr w:rsidR="00F7260B" w:rsidRPr="00720D29" w14:paraId="1C37A022"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B4DB39" w14:textId="77777777" w:rsidR="00F7260B" w:rsidRPr="00720D29" w:rsidRDefault="00F7260B">
            <w:pPr>
              <w:widowControl/>
              <w:jc w:val="left"/>
              <w:rPr>
                <w:rStyle w:val="af6"/>
                <w:rFonts w:eastAsia="宋体"/>
                <w:rPrChange w:id="16701"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94AEA08" w14:textId="77777777" w:rsidR="00F7260B" w:rsidRPr="00720D29" w:rsidRDefault="00F7260B">
            <w:pPr>
              <w:widowControl/>
              <w:jc w:val="left"/>
              <w:rPr>
                <w:rStyle w:val="af6"/>
                <w:rFonts w:eastAsia="宋体"/>
                <w:rPrChange w:id="16702"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A0103F6" w14:textId="77777777" w:rsidR="00F7260B" w:rsidRPr="00720D29" w:rsidRDefault="00F7260B">
            <w:pPr>
              <w:widowControl/>
              <w:jc w:val="left"/>
              <w:rPr>
                <w:rStyle w:val="af6"/>
                <w:rFonts w:eastAsia="宋体"/>
                <w:rPrChange w:id="16703" w:author="raye" w:date="2018-08-10T19:37:00Z">
                  <w:rPr>
                    <w:rFonts w:ascii="Calibri" w:eastAsia="宋体" w:hAnsi="Calibri" w:cstheme="minorHAnsi"/>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640199AE" w14:textId="77777777" w:rsidR="00F7260B" w:rsidRPr="00720D29" w:rsidRDefault="00F7260B">
            <w:pPr>
              <w:pStyle w:val="HTML"/>
              <w:shd w:val="clear" w:color="auto" w:fill="FFFFFF"/>
              <w:rPr>
                <w:rStyle w:val="af6"/>
                <w:rFonts w:eastAsia="宋体"/>
                <w:rPrChange w:id="16704" w:author="raye" w:date="2018-08-10T19:37:00Z">
                  <w:rPr>
                    <w:rFonts w:ascii="Calibri" w:hAnsi="Calibri" w:cstheme="minorHAnsi"/>
                    <w:kern w:val="2"/>
                    <w:sz w:val="21"/>
                    <w:szCs w:val="21"/>
                  </w:rPr>
                </w:rPrChange>
              </w:rPr>
            </w:pPr>
            <w:r w:rsidRPr="00720D29">
              <w:rPr>
                <w:rStyle w:val="af6"/>
                <w:rFonts w:eastAsia="宋体"/>
                <w:rPrChange w:id="16705" w:author="raye" w:date="2018-08-10T19:37:00Z">
                  <w:rPr>
                    <w:rFonts w:ascii="Calibri" w:hAnsi="Calibri" w:cstheme="minorHAnsi"/>
                    <w:kern w:val="2"/>
                    <w:sz w:val="21"/>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C719396" w14:textId="5508F4E6" w:rsidR="00F7260B" w:rsidRPr="00720D29" w:rsidRDefault="008C698C">
            <w:pPr>
              <w:pStyle w:val="HTML"/>
              <w:shd w:val="clear" w:color="auto" w:fill="FFFFFF"/>
              <w:rPr>
                <w:rStyle w:val="af6"/>
                <w:rFonts w:eastAsia="宋体"/>
                <w:rPrChange w:id="16706" w:author="raye" w:date="2018-08-10T19:37:00Z">
                  <w:rPr>
                    <w:rFonts w:ascii="Calibri" w:hAnsi="Calibri" w:cstheme="minorHAnsi"/>
                    <w:kern w:val="2"/>
                    <w:sz w:val="21"/>
                    <w:szCs w:val="21"/>
                  </w:rPr>
                </w:rPrChange>
              </w:rPr>
            </w:pPr>
            <w:ins w:id="16707" w:author="raye" w:date="2018-08-10T18:57:00Z">
              <w:r w:rsidRPr="00720D29">
                <w:rPr>
                  <w:rStyle w:val="af6"/>
                  <w:rFonts w:eastAsia="宋体"/>
                  <w:rPrChange w:id="16708" w:author="raye" w:date="2018-08-10T19:37:00Z">
                    <w:rPr>
                      <w:rStyle w:val="af6"/>
                      <w:rFonts w:eastAsia="宋体"/>
                    </w:rPr>
                  </w:rPrChange>
                </w:rPr>
                <w:t>File Management</w:t>
              </w:r>
            </w:ins>
            <w:del w:id="16709" w:author="raye" w:date="2018-08-10T18:57:00Z">
              <w:r w:rsidR="00F7260B" w:rsidRPr="00720D29" w:rsidDel="008C698C">
                <w:rPr>
                  <w:rStyle w:val="af6"/>
                  <w:rFonts w:eastAsia="宋体"/>
                  <w:rPrChange w:id="16710" w:author="raye" w:date="2018-08-10T19:37:00Z">
                    <w:rPr>
                      <w:rFonts w:ascii="Calibri" w:hAnsi="Calibri" w:cstheme="minorHAnsi"/>
                      <w:kern w:val="2"/>
                      <w:sz w:val="21"/>
                      <w:szCs w:val="21"/>
                    </w:rPr>
                  </w:rPrChange>
                </w:rPr>
                <w:delText>N/A</w:delText>
              </w:r>
            </w:del>
          </w:p>
        </w:tc>
      </w:tr>
      <w:tr w:rsidR="00F7260B" w:rsidRPr="00720D29" w14:paraId="3E35EB7B"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070C80" w14:textId="77777777" w:rsidR="00F7260B" w:rsidRPr="00720D29" w:rsidRDefault="00F7260B">
            <w:pPr>
              <w:widowControl/>
              <w:jc w:val="left"/>
              <w:rPr>
                <w:rStyle w:val="af6"/>
                <w:rFonts w:eastAsia="宋体"/>
                <w:rPrChange w:id="16711"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2773D4D" w14:textId="77777777" w:rsidR="00F7260B" w:rsidRPr="00720D29" w:rsidRDefault="00F7260B">
            <w:pPr>
              <w:widowControl/>
              <w:jc w:val="left"/>
              <w:rPr>
                <w:rStyle w:val="af6"/>
                <w:rFonts w:eastAsia="宋体"/>
                <w:rPrChange w:id="16712" w:author="raye" w:date="2018-08-10T19:37:00Z">
                  <w:rPr>
                    <w:rFonts w:ascii="Calibri" w:eastAsia="宋体" w:hAnsi="Calibri" w:cstheme="minorHAnsi"/>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237792A8" w14:textId="77777777" w:rsidR="00F7260B" w:rsidRPr="00720D29" w:rsidRDefault="00F7260B">
            <w:pPr>
              <w:pStyle w:val="HTML"/>
              <w:shd w:val="clear" w:color="auto" w:fill="FFFFFF"/>
              <w:rPr>
                <w:rStyle w:val="af6"/>
                <w:rFonts w:eastAsia="宋体"/>
                <w:rPrChange w:id="16713" w:author="raye" w:date="2018-08-10T19:37:00Z">
                  <w:rPr>
                    <w:rFonts w:ascii="Calibri" w:hAnsi="Calibri" w:cstheme="minorHAnsi"/>
                    <w:kern w:val="2"/>
                    <w:sz w:val="21"/>
                    <w:szCs w:val="21"/>
                  </w:rPr>
                </w:rPrChange>
              </w:rPr>
            </w:pPr>
            <w:r w:rsidRPr="00720D29">
              <w:rPr>
                <w:rStyle w:val="af6"/>
                <w:rFonts w:eastAsia="宋体"/>
                <w:rPrChange w:id="16714" w:author="raye" w:date="2018-08-10T19:37:00Z">
                  <w:rPr>
                    <w:rFonts w:ascii="Calibri" w:hAnsi="Calibri" w:cstheme="minorHAnsi"/>
                    <w:kern w:val="2"/>
                    <w:sz w:val="21"/>
                    <w:szCs w:val="21"/>
                  </w:rPr>
                </w:rPrChange>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3D420F26" w14:textId="77777777" w:rsidR="00F7260B" w:rsidRPr="00720D29" w:rsidRDefault="00F7260B">
            <w:pPr>
              <w:pStyle w:val="HTML"/>
              <w:shd w:val="clear" w:color="auto" w:fill="FFFFFF"/>
              <w:rPr>
                <w:rStyle w:val="af6"/>
                <w:rFonts w:eastAsia="宋体"/>
                <w:rPrChange w:id="16715" w:author="raye" w:date="2018-08-10T19:37:00Z">
                  <w:rPr>
                    <w:rFonts w:ascii="Calibri" w:hAnsi="Calibri" w:cstheme="minorHAnsi"/>
                    <w:kern w:val="2"/>
                    <w:sz w:val="21"/>
                    <w:szCs w:val="21"/>
                  </w:rPr>
                </w:rPrChange>
              </w:rPr>
            </w:pPr>
            <w:r w:rsidRPr="00720D29">
              <w:rPr>
                <w:rStyle w:val="af6"/>
                <w:rFonts w:eastAsia="宋体"/>
                <w:rPrChange w:id="16716" w:author="raye" w:date="2018-08-10T19:37:00Z">
                  <w:rPr>
                    <w:rFonts w:ascii="Calibri" w:hAnsi="Calibri" w:cstheme="minorHAnsi"/>
                    <w:kern w:val="2"/>
                    <w:sz w:val="21"/>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A4BEFA9" w14:textId="77777777" w:rsidR="00F7260B" w:rsidRPr="00720D29" w:rsidRDefault="00F7260B">
            <w:pPr>
              <w:pStyle w:val="HTML"/>
              <w:shd w:val="clear" w:color="auto" w:fill="FFFFFF"/>
              <w:rPr>
                <w:rStyle w:val="af6"/>
                <w:rFonts w:eastAsia="宋体"/>
                <w:rPrChange w:id="16717" w:author="raye" w:date="2018-08-10T19:37:00Z">
                  <w:rPr>
                    <w:rFonts w:ascii="Calibri" w:hAnsi="Calibri" w:cstheme="minorHAnsi"/>
                    <w:kern w:val="2"/>
                    <w:sz w:val="21"/>
                    <w:szCs w:val="21"/>
                  </w:rPr>
                </w:rPrChange>
              </w:rPr>
            </w:pPr>
            <w:r w:rsidRPr="00720D29">
              <w:rPr>
                <w:rStyle w:val="af6"/>
                <w:rFonts w:eastAsia="宋体"/>
                <w:rPrChange w:id="16718" w:author="raye" w:date="2018-08-10T19:37:00Z">
                  <w:rPr>
                    <w:rFonts w:ascii="Calibri" w:hAnsi="Calibri" w:cstheme="minorHAnsi"/>
                    <w:kern w:val="2"/>
                    <w:sz w:val="21"/>
                    <w:szCs w:val="21"/>
                  </w:rPr>
                </w:rPrChange>
              </w:rPr>
              <w:t>#2</w:t>
            </w:r>
          </w:p>
        </w:tc>
      </w:tr>
      <w:tr w:rsidR="00F7260B" w:rsidRPr="00720D29" w14:paraId="1A8AE42A"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97934B" w14:textId="77777777" w:rsidR="00F7260B" w:rsidRPr="00720D29" w:rsidRDefault="00F7260B">
            <w:pPr>
              <w:widowControl/>
              <w:jc w:val="left"/>
              <w:rPr>
                <w:rStyle w:val="af6"/>
                <w:rFonts w:eastAsia="宋体"/>
                <w:rPrChange w:id="16719"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2FA7446" w14:textId="77777777" w:rsidR="00F7260B" w:rsidRPr="00720D29" w:rsidRDefault="00F7260B">
            <w:pPr>
              <w:widowControl/>
              <w:jc w:val="left"/>
              <w:rPr>
                <w:rStyle w:val="af6"/>
                <w:rFonts w:eastAsia="宋体"/>
                <w:rPrChange w:id="16720"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4B549B" w14:textId="77777777" w:rsidR="00F7260B" w:rsidRPr="00720D29" w:rsidRDefault="00F7260B">
            <w:pPr>
              <w:widowControl/>
              <w:jc w:val="left"/>
              <w:rPr>
                <w:rStyle w:val="af6"/>
                <w:rFonts w:eastAsia="宋体"/>
                <w:rPrChange w:id="16721" w:author="raye" w:date="2018-08-10T19:37:00Z">
                  <w:rPr>
                    <w:rFonts w:ascii="Calibri" w:eastAsia="宋体" w:hAnsi="Calibri" w:cstheme="minorHAnsi"/>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3DF99A79" w14:textId="77777777" w:rsidR="00F7260B" w:rsidRPr="00720D29" w:rsidRDefault="00F7260B">
            <w:pPr>
              <w:pStyle w:val="HTML"/>
              <w:shd w:val="clear" w:color="auto" w:fill="FFFFFF"/>
              <w:rPr>
                <w:rStyle w:val="af6"/>
                <w:rFonts w:eastAsia="宋体"/>
                <w:rPrChange w:id="16722" w:author="raye" w:date="2018-08-10T19:37:00Z">
                  <w:rPr>
                    <w:rFonts w:ascii="Calibri" w:hAnsi="Calibri" w:cstheme="minorHAnsi"/>
                    <w:kern w:val="2"/>
                    <w:sz w:val="21"/>
                    <w:szCs w:val="21"/>
                  </w:rPr>
                </w:rPrChange>
              </w:rPr>
            </w:pPr>
            <w:r w:rsidRPr="00720D29">
              <w:rPr>
                <w:rStyle w:val="af6"/>
                <w:rFonts w:eastAsia="宋体"/>
                <w:rPrChange w:id="16723" w:author="raye" w:date="2018-08-10T19:37:00Z">
                  <w:rPr>
                    <w:rFonts w:ascii="Calibri" w:hAnsi="Calibri" w:cstheme="minorHAnsi"/>
                    <w:kern w:val="2"/>
                    <w:sz w:val="21"/>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BA7D778" w14:textId="77777777" w:rsidR="00F7260B" w:rsidRPr="00720D29" w:rsidRDefault="00F7260B">
            <w:pPr>
              <w:pStyle w:val="HTML"/>
              <w:shd w:val="clear" w:color="auto" w:fill="FFFFFF"/>
              <w:rPr>
                <w:rStyle w:val="af6"/>
                <w:rFonts w:eastAsia="宋体"/>
                <w:rPrChange w:id="16724" w:author="raye" w:date="2018-08-10T19:37:00Z">
                  <w:rPr>
                    <w:rFonts w:ascii="Calibri" w:hAnsi="Calibri" w:cstheme="minorHAnsi"/>
                    <w:kern w:val="2"/>
                    <w:sz w:val="21"/>
                    <w:szCs w:val="21"/>
                  </w:rPr>
                </w:rPrChange>
              </w:rPr>
            </w:pPr>
            <w:r w:rsidRPr="00720D29">
              <w:rPr>
                <w:rStyle w:val="af6"/>
                <w:rFonts w:eastAsia="宋体"/>
                <w:rPrChange w:id="16725" w:author="raye" w:date="2018-08-10T19:37:00Z">
                  <w:rPr>
                    <w:rFonts w:ascii="Calibri" w:hAnsi="Calibri" w:cstheme="minorHAnsi"/>
                    <w:kern w:val="2"/>
                    <w:sz w:val="21"/>
                    <w:szCs w:val="21"/>
                  </w:rPr>
                </w:rPrChange>
              </w:rPr>
              <w:t>All Forms</w:t>
            </w:r>
          </w:p>
          <w:p w14:paraId="6101E352" w14:textId="77777777" w:rsidR="00F7260B" w:rsidRPr="00720D29" w:rsidRDefault="00F7260B">
            <w:pPr>
              <w:pStyle w:val="HTML"/>
              <w:shd w:val="clear" w:color="auto" w:fill="FFFFFF"/>
              <w:rPr>
                <w:rStyle w:val="af6"/>
                <w:rFonts w:eastAsia="宋体"/>
                <w:rPrChange w:id="16726" w:author="raye" w:date="2018-08-10T19:37:00Z">
                  <w:rPr>
                    <w:rFonts w:ascii="Calibri" w:hAnsi="Calibri" w:cstheme="minorHAnsi"/>
                    <w:kern w:val="2"/>
                    <w:sz w:val="21"/>
                    <w:szCs w:val="21"/>
                  </w:rPr>
                </w:rPrChange>
              </w:rPr>
            </w:pPr>
            <w:r w:rsidRPr="00720D29">
              <w:rPr>
                <w:rStyle w:val="af6"/>
                <w:rFonts w:eastAsia="宋体"/>
                <w:rPrChange w:id="16727" w:author="raye" w:date="2018-08-10T19:37:00Z">
                  <w:rPr>
                    <w:rFonts w:ascii="Calibri" w:hAnsi="Calibri" w:cstheme="minorHAnsi"/>
                    <w:kern w:val="2"/>
                    <w:sz w:val="21"/>
                    <w:szCs w:val="21"/>
                  </w:rPr>
                </w:rPrChange>
              </w:rPr>
              <w:t>OFAC(Click and pop up a window, you need to select hit&amp;miss to write the content, not required, and then click submit. The CA and the following roles will see it. If it’s not submitted, SEND TO CA button cannot be clicked</w:t>
            </w:r>
          </w:p>
          <w:p w14:paraId="207A9AA1" w14:textId="77777777" w:rsidR="00F7260B" w:rsidRPr="00720D29" w:rsidRDefault="00F7260B">
            <w:pPr>
              <w:pStyle w:val="HTML"/>
              <w:shd w:val="clear" w:color="auto" w:fill="FFFFFF"/>
              <w:rPr>
                <w:rStyle w:val="af6"/>
                <w:rFonts w:eastAsia="宋体"/>
                <w:rPrChange w:id="16728" w:author="raye" w:date="2018-08-10T19:37:00Z">
                  <w:rPr>
                    <w:rFonts w:ascii="Calibri" w:hAnsi="Calibri" w:cstheme="minorHAnsi"/>
                    <w:kern w:val="2"/>
                    <w:sz w:val="21"/>
                    <w:szCs w:val="21"/>
                  </w:rPr>
                </w:rPrChange>
              </w:rPr>
            </w:pPr>
            <w:r w:rsidRPr="00720D29">
              <w:rPr>
                <w:rStyle w:val="af6"/>
                <w:rFonts w:eastAsia="宋体"/>
                <w:rPrChange w:id="16729" w:author="raye" w:date="2018-08-10T19:37:00Z">
                  <w:rPr>
                    <w:rFonts w:ascii="Calibri" w:hAnsi="Calibri" w:cstheme="minorHAnsi"/>
                    <w:kern w:val="2"/>
                    <w:sz w:val="21"/>
                    <w:szCs w:val="21"/>
                  </w:rPr>
                </w:rPrChange>
              </w:rPr>
              <w:t>Send to CA</w:t>
            </w:r>
          </w:p>
        </w:tc>
      </w:tr>
      <w:tr w:rsidR="00F7260B" w:rsidRPr="00720D29" w14:paraId="73368BAF"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5FD248" w14:textId="77777777" w:rsidR="00F7260B" w:rsidRPr="00720D29" w:rsidRDefault="00F7260B">
            <w:pPr>
              <w:widowControl/>
              <w:jc w:val="left"/>
              <w:rPr>
                <w:rStyle w:val="af6"/>
                <w:rFonts w:eastAsia="宋体"/>
                <w:rPrChange w:id="16730"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01308BF" w14:textId="77777777" w:rsidR="00F7260B" w:rsidRPr="00720D29" w:rsidRDefault="00F7260B">
            <w:pPr>
              <w:widowControl/>
              <w:jc w:val="left"/>
              <w:rPr>
                <w:rStyle w:val="af6"/>
                <w:rFonts w:eastAsia="宋体"/>
                <w:rPrChange w:id="16731" w:author="raye" w:date="2018-08-10T19:37:00Z">
                  <w:rPr>
                    <w:rFonts w:ascii="Calibri" w:eastAsia="宋体" w:hAnsi="Calibri" w:cstheme="minorHAnsi"/>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35435324" w14:textId="77777777" w:rsidR="00F7260B" w:rsidRPr="00720D29" w:rsidRDefault="00F7260B">
            <w:pPr>
              <w:pStyle w:val="HTML"/>
              <w:shd w:val="clear" w:color="auto" w:fill="FFFFFF"/>
              <w:rPr>
                <w:rStyle w:val="af6"/>
                <w:rFonts w:eastAsia="宋体"/>
                <w:rPrChange w:id="16732" w:author="raye" w:date="2018-08-10T19:37:00Z">
                  <w:rPr>
                    <w:rFonts w:ascii="Calibri" w:hAnsi="Calibri" w:cstheme="minorHAnsi"/>
                    <w:kern w:val="2"/>
                    <w:sz w:val="21"/>
                    <w:szCs w:val="21"/>
                  </w:rPr>
                </w:rPrChange>
              </w:rPr>
            </w:pPr>
            <w:r w:rsidRPr="00720D29">
              <w:rPr>
                <w:rStyle w:val="af6"/>
                <w:rFonts w:eastAsia="宋体"/>
                <w:rPrChange w:id="16733" w:author="raye" w:date="2018-08-10T19:37:00Z">
                  <w:rPr>
                    <w:rFonts w:ascii="Calibri" w:hAnsi="Calibri" w:cstheme="minorHAnsi"/>
                    <w:kern w:val="2"/>
                    <w:sz w:val="21"/>
                    <w:szCs w:val="21"/>
                  </w:rPr>
                </w:rPrChange>
              </w:rPr>
              <w:t>Details&gt;&gt; Checking &amp; Evidence&gt;&gt; Comments</w:t>
            </w:r>
          </w:p>
        </w:tc>
        <w:tc>
          <w:tcPr>
            <w:tcW w:w="1882" w:type="dxa"/>
            <w:tcBorders>
              <w:top w:val="single" w:sz="4" w:space="0" w:color="auto"/>
              <w:left w:val="single" w:sz="4" w:space="0" w:color="auto"/>
              <w:bottom w:val="single" w:sz="4" w:space="0" w:color="auto"/>
              <w:right w:val="single" w:sz="4" w:space="0" w:color="auto"/>
            </w:tcBorders>
            <w:vAlign w:val="center"/>
            <w:hideMark/>
          </w:tcPr>
          <w:p w14:paraId="72D9580D" w14:textId="77777777" w:rsidR="00F7260B" w:rsidRPr="00720D29" w:rsidRDefault="00F7260B">
            <w:pPr>
              <w:pStyle w:val="HTML"/>
              <w:shd w:val="clear" w:color="auto" w:fill="FFFFFF"/>
              <w:rPr>
                <w:rStyle w:val="af6"/>
                <w:rFonts w:eastAsia="宋体"/>
                <w:rPrChange w:id="16734" w:author="raye" w:date="2018-08-10T19:37:00Z">
                  <w:rPr>
                    <w:rFonts w:ascii="Calibri" w:hAnsi="Calibri" w:cstheme="minorHAnsi"/>
                    <w:kern w:val="2"/>
                    <w:sz w:val="21"/>
                    <w:szCs w:val="21"/>
                  </w:rPr>
                </w:rPrChange>
              </w:rPr>
            </w:pPr>
            <w:r w:rsidRPr="00720D29">
              <w:rPr>
                <w:rStyle w:val="af6"/>
                <w:rFonts w:eastAsia="宋体"/>
                <w:rPrChange w:id="16735" w:author="raye" w:date="2018-08-10T19:37:00Z">
                  <w:rPr>
                    <w:rFonts w:ascii="Calibri" w:hAnsi="Calibri" w:cstheme="minorHAnsi"/>
                    <w:kern w:val="2"/>
                    <w:sz w:val="21"/>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1713F1F9" w14:textId="77777777" w:rsidR="00F7260B" w:rsidRPr="00720D29" w:rsidRDefault="00F7260B">
            <w:pPr>
              <w:pStyle w:val="HTML"/>
              <w:shd w:val="clear" w:color="auto" w:fill="FFFFFF"/>
              <w:rPr>
                <w:rStyle w:val="af6"/>
                <w:rFonts w:eastAsia="宋体"/>
                <w:rPrChange w:id="16736" w:author="raye" w:date="2018-08-10T19:37:00Z">
                  <w:rPr>
                    <w:rFonts w:ascii="Calibri" w:hAnsi="Calibri" w:cstheme="minorHAnsi"/>
                    <w:kern w:val="2"/>
                    <w:sz w:val="21"/>
                    <w:szCs w:val="21"/>
                  </w:rPr>
                </w:rPrChange>
              </w:rPr>
            </w:pPr>
            <w:r w:rsidRPr="00720D29">
              <w:rPr>
                <w:rStyle w:val="af6"/>
                <w:rFonts w:eastAsia="宋体"/>
                <w:rPrChange w:id="16737" w:author="raye" w:date="2018-08-10T19:37:00Z">
                  <w:rPr>
                    <w:rFonts w:ascii="Calibri" w:hAnsi="Calibri" w:cstheme="minorHAnsi"/>
                    <w:kern w:val="2"/>
                    <w:sz w:val="21"/>
                    <w:szCs w:val="21"/>
                  </w:rPr>
                </w:rPrChange>
              </w:rPr>
              <w:t>If any</w:t>
            </w:r>
          </w:p>
        </w:tc>
      </w:tr>
      <w:tr w:rsidR="00F7260B" w:rsidRPr="00720D29" w14:paraId="5A6AB4A5"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99BB8D" w14:textId="77777777" w:rsidR="00F7260B" w:rsidRPr="00720D29" w:rsidRDefault="00F7260B">
            <w:pPr>
              <w:widowControl/>
              <w:jc w:val="left"/>
              <w:rPr>
                <w:rStyle w:val="af6"/>
                <w:rFonts w:eastAsia="宋体"/>
                <w:rPrChange w:id="16738"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ABCD72E" w14:textId="77777777" w:rsidR="00F7260B" w:rsidRPr="00720D29" w:rsidRDefault="00F7260B">
            <w:pPr>
              <w:widowControl/>
              <w:jc w:val="left"/>
              <w:rPr>
                <w:rStyle w:val="af6"/>
                <w:rFonts w:eastAsia="宋体"/>
                <w:rPrChange w:id="16739" w:author="raye" w:date="2018-08-10T19:37:00Z">
                  <w:rPr>
                    <w:rFonts w:ascii="Calibri" w:eastAsia="宋体" w:hAnsi="Calibri" w:cstheme="minorHAnsi"/>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7997DA12" w14:textId="77777777" w:rsidR="00F7260B" w:rsidRPr="00720D29" w:rsidRDefault="00F7260B">
            <w:pPr>
              <w:pStyle w:val="HTML"/>
              <w:shd w:val="clear" w:color="auto" w:fill="FFFFFF"/>
              <w:rPr>
                <w:rStyle w:val="af6"/>
                <w:rFonts w:eastAsia="宋体"/>
                <w:rPrChange w:id="16740" w:author="raye" w:date="2018-08-10T19:37:00Z">
                  <w:rPr>
                    <w:rFonts w:ascii="Calibri" w:hAnsi="Calibri" w:cstheme="minorHAnsi"/>
                    <w:kern w:val="2"/>
                    <w:sz w:val="21"/>
                    <w:szCs w:val="21"/>
                  </w:rPr>
                </w:rPrChange>
              </w:rPr>
            </w:pPr>
            <w:r w:rsidRPr="00720D29">
              <w:rPr>
                <w:rStyle w:val="af6"/>
                <w:rFonts w:eastAsia="宋体"/>
                <w:rPrChange w:id="16741" w:author="raye" w:date="2018-08-10T19:37:00Z">
                  <w:rPr>
                    <w:rFonts w:ascii="Calibri" w:hAnsi="Calibri" w:cstheme="minorHAnsi"/>
                    <w:kern w:val="2"/>
                    <w:sz w:val="21"/>
                    <w:szCs w:val="21"/>
                  </w:rPr>
                </w:rPrChange>
              </w:rPr>
              <w:t>Details&gt;&gt; Checking &amp; Evidence&gt;&gt;Alert Sign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5195E6FD" w14:textId="77777777" w:rsidR="00F7260B" w:rsidRPr="00720D29" w:rsidRDefault="00F7260B">
            <w:pPr>
              <w:pStyle w:val="HTML"/>
              <w:shd w:val="clear" w:color="auto" w:fill="FFFFFF"/>
              <w:rPr>
                <w:rStyle w:val="af6"/>
                <w:rFonts w:eastAsia="宋体"/>
                <w:rPrChange w:id="16742" w:author="raye" w:date="2018-08-10T19:37:00Z">
                  <w:rPr>
                    <w:rFonts w:ascii="Calibri" w:hAnsi="Calibri" w:cstheme="minorHAnsi"/>
                    <w:kern w:val="2"/>
                    <w:sz w:val="21"/>
                    <w:szCs w:val="21"/>
                  </w:rPr>
                </w:rPrChange>
              </w:rPr>
            </w:pPr>
            <w:r w:rsidRPr="00720D29">
              <w:rPr>
                <w:rStyle w:val="af6"/>
                <w:rFonts w:eastAsia="宋体"/>
                <w:rPrChange w:id="16743" w:author="raye" w:date="2018-08-10T19:37:00Z">
                  <w:rPr>
                    <w:rFonts w:ascii="Calibri" w:hAnsi="Calibri" w:cstheme="minorHAnsi"/>
                    <w:kern w:val="2"/>
                    <w:sz w:val="21"/>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7ECB5AE3" w14:textId="77777777" w:rsidR="00F7260B" w:rsidRPr="00720D29" w:rsidRDefault="00F7260B">
            <w:pPr>
              <w:pStyle w:val="HTML"/>
              <w:shd w:val="clear" w:color="auto" w:fill="FFFFFF"/>
              <w:rPr>
                <w:rStyle w:val="af6"/>
                <w:rFonts w:eastAsia="宋体"/>
                <w:rPrChange w:id="16744" w:author="raye" w:date="2018-08-10T19:37:00Z">
                  <w:rPr>
                    <w:rFonts w:ascii="Calibri" w:hAnsi="Calibri" w:cstheme="minorHAnsi"/>
                    <w:kern w:val="2"/>
                    <w:sz w:val="21"/>
                    <w:szCs w:val="21"/>
                  </w:rPr>
                </w:rPrChange>
              </w:rPr>
            </w:pPr>
            <w:r w:rsidRPr="00720D29">
              <w:rPr>
                <w:rStyle w:val="af6"/>
                <w:rFonts w:eastAsia="宋体"/>
                <w:rPrChange w:id="16745" w:author="raye" w:date="2018-08-10T19:37:00Z">
                  <w:rPr>
                    <w:rFonts w:ascii="Calibri" w:hAnsi="Calibri" w:cstheme="minorHAnsi"/>
                    <w:kern w:val="2"/>
                    <w:sz w:val="21"/>
                    <w:szCs w:val="21"/>
                  </w:rPr>
                </w:rPrChange>
              </w:rPr>
              <w:t>Yes</w:t>
            </w:r>
          </w:p>
        </w:tc>
      </w:tr>
      <w:tr w:rsidR="00F7260B" w:rsidRPr="00720D29" w14:paraId="00E8B183"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A0F349" w14:textId="77777777" w:rsidR="00F7260B" w:rsidRPr="00720D29" w:rsidRDefault="00F7260B">
            <w:pPr>
              <w:widowControl/>
              <w:jc w:val="left"/>
              <w:rPr>
                <w:rStyle w:val="af6"/>
                <w:rFonts w:eastAsia="宋体"/>
                <w:rPrChange w:id="16746"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BA20D17" w14:textId="77777777" w:rsidR="00F7260B" w:rsidRPr="00720D29" w:rsidRDefault="00F7260B">
            <w:pPr>
              <w:widowControl/>
              <w:jc w:val="left"/>
              <w:rPr>
                <w:rStyle w:val="af6"/>
                <w:rFonts w:eastAsia="宋体"/>
                <w:rPrChange w:id="16747"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2DCEF77" w14:textId="77777777" w:rsidR="00F7260B" w:rsidRPr="00720D29" w:rsidRDefault="00F7260B">
            <w:pPr>
              <w:widowControl/>
              <w:jc w:val="left"/>
              <w:rPr>
                <w:rStyle w:val="af6"/>
                <w:rFonts w:eastAsia="宋体"/>
                <w:rPrChange w:id="16748" w:author="raye" w:date="2018-08-10T19:37:00Z">
                  <w:rPr>
                    <w:rFonts w:ascii="Calibri" w:eastAsia="宋体" w:hAnsi="Calibri" w:cstheme="minorHAnsi"/>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60DB8657" w14:textId="77777777" w:rsidR="00F7260B" w:rsidRPr="00720D29" w:rsidRDefault="00F7260B">
            <w:pPr>
              <w:pStyle w:val="HTML"/>
              <w:shd w:val="clear" w:color="auto" w:fill="FFFFFF"/>
              <w:rPr>
                <w:rStyle w:val="af6"/>
                <w:rFonts w:eastAsia="宋体"/>
                <w:rPrChange w:id="16749" w:author="raye" w:date="2018-08-10T19:37:00Z">
                  <w:rPr>
                    <w:rFonts w:ascii="Calibri" w:hAnsi="Calibri" w:cstheme="minorHAnsi"/>
                    <w:kern w:val="2"/>
                    <w:sz w:val="21"/>
                    <w:szCs w:val="21"/>
                  </w:rPr>
                </w:rPrChange>
              </w:rPr>
            </w:pPr>
            <w:r w:rsidRPr="00720D29">
              <w:rPr>
                <w:rStyle w:val="af6"/>
                <w:rFonts w:eastAsia="宋体"/>
                <w:rPrChange w:id="16750" w:author="raye" w:date="2018-08-10T19:37:00Z">
                  <w:rPr>
                    <w:rFonts w:ascii="Calibri" w:hAnsi="Calibri" w:cstheme="minorHAnsi"/>
                    <w:kern w:val="2"/>
                    <w:sz w:val="21"/>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0BD96D6" w14:textId="77777777" w:rsidR="00F7260B" w:rsidRPr="00720D29" w:rsidRDefault="00F7260B">
            <w:pPr>
              <w:pStyle w:val="HTML"/>
              <w:shd w:val="clear" w:color="auto" w:fill="FFFFFF"/>
              <w:rPr>
                <w:rStyle w:val="af6"/>
                <w:rFonts w:eastAsia="宋体"/>
                <w:rPrChange w:id="16751" w:author="raye" w:date="2018-08-10T19:37:00Z">
                  <w:rPr>
                    <w:rFonts w:ascii="Calibri" w:hAnsi="Calibri" w:cstheme="minorHAnsi"/>
                    <w:kern w:val="2"/>
                    <w:sz w:val="21"/>
                    <w:szCs w:val="21"/>
                  </w:rPr>
                </w:rPrChange>
              </w:rPr>
            </w:pPr>
            <w:r w:rsidRPr="00720D29">
              <w:rPr>
                <w:rStyle w:val="af6"/>
                <w:rFonts w:eastAsia="宋体"/>
                <w:rPrChange w:id="16752" w:author="raye" w:date="2018-08-10T19:37:00Z">
                  <w:rPr>
                    <w:rFonts w:ascii="Calibri" w:hAnsi="Calibri" w:cstheme="minorHAnsi"/>
                    <w:kern w:val="2"/>
                    <w:sz w:val="21"/>
                    <w:szCs w:val="21"/>
                  </w:rPr>
                </w:rPrChange>
              </w:rPr>
              <w:t>Evidence Management(Not editable)</w:t>
            </w:r>
          </w:p>
          <w:p w14:paraId="64508AC6" w14:textId="77777777" w:rsidR="00F7260B" w:rsidRPr="00720D29" w:rsidRDefault="00F7260B">
            <w:pPr>
              <w:pStyle w:val="HTML"/>
              <w:shd w:val="clear" w:color="auto" w:fill="FFFFFF"/>
              <w:rPr>
                <w:rStyle w:val="af6"/>
                <w:rFonts w:eastAsia="宋体"/>
                <w:rPrChange w:id="16753" w:author="raye" w:date="2018-08-10T19:37:00Z">
                  <w:rPr>
                    <w:rFonts w:ascii="Calibri" w:hAnsi="Calibri" w:cstheme="minorHAnsi"/>
                    <w:kern w:val="2"/>
                    <w:sz w:val="21"/>
                    <w:szCs w:val="21"/>
                  </w:rPr>
                </w:rPrChange>
              </w:rPr>
            </w:pPr>
            <w:r w:rsidRPr="00720D29">
              <w:rPr>
                <w:rStyle w:val="af6"/>
                <w:rFonts w:eastAsia="宋体"/>
                <w:rPrChange w:id="16754" w:author="raye" w:date="2018-08-10T19:37:00Z">
                  <w:rPr>
                    <w:rFonts w:ascii="Calibri" w:hAnsi="Calibri" w:cstheme="minorHAnsi"/>
                    <w:kern w:val="2"/>
                    <w:sz w:val="21"/>
                    <w:szCs w:val="21"/>
                  </w:rPr>
                </w:rPrChange>
              </w:rPr>
              <w:t>Check</w:t>
            </w:r>
          </w:p>
        </w:tc>
      </w:tr>
      <w:bookmarkEnd w:id="16676"/>
      <w:tr w:rsidR="00F7260B" w:rsidRPr="00720D29" w14:paraId="6FF29DFD"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79EEB16C" w14:textId="77777777" w:rsidR="00F7260B" w:rsidRPr="00720D29" w:rsidRDefault="00F7260B">
            <w:pPr>
              <w:pStyle w:val="HTML"/>
              <w:shd w:val="clear" w:color="auto" w:fill="FFFFFF"/>
              <w:rPr>
                <w:rStyle w:val="af6"/>
                <w:rFonts w:eastAsia="宋体"/>
                <w:rPrChange w:id="16755" w:author="raye" w:date="2018-08-10T19:37:00Z">
                  <w:rPr>
                    <w:rFonts w:ascii="Calibri" w:hAnsi="Calibri" w:cstheme="minorHAnsi"/>
                    <w:kern w:val="2"/>
                    <w:sz w:val="21"/>
                    <w:szCs w:val="21"/>
                  </w:rPr>
                </w:rPrChange>
              </w:rPr>
            </w:pPr>
            <w:r w:rsidRPr="00720D29">
              <w:rPr>
                <w:rStyle w:val="af6"/>
                <w:rFonts w:eastAsia="宋体"/>
                <w:rPrChange w:id="16756" w:author="raye" w:date="2018-08-10T19:37:00Z">
                  <w:rPr>
                    <w:rFonts w:ascii="Calibri" w:hAnsi="Calibri" w:cstheme="minorHAnsi"/>
                    <w:kern w:val="2"/>
                    <w:sz w:val="21"/>
                    <w:szCs w:val="21"/>
                  </w:rPr>
                </w:rPrChange>
              </w:rPr>
              <w:t>13B</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55197D56" w14:textId="77777777" w:rsidR="00F7260B" w:rsidRPr="00720D29" w:rsidRDefault="00F7260B">
            <w:pPr>
              <w:pStyle w:val="HTML"/>
              <w:shd w:val="clear" w:color="auto" w:fill="FFFFFF"/>
              <w:rPr>
                <w:rStyle w:val="af6"/>
                <w:rFonts w:eastAsia="宋体"/>
                <w:rPrChange w:id="16757" w:author="raye" w:date="2018-08-10T19:37:00Z">
                  <w:rPr>
                    <w:rFonts w:ascii="Calibri" w:hAnsi="Calibri" w:cstheme="minorHAnsi"/>
                    <w:kern w:val="2"/>
                    <w:sz w:val="21"/>
                    <w:szCs w:val="21"/>
                  </w:rPr>
                </w:rPrChange>
              </w:rPr>
            </w:pPr>
            <w:r w:rsidRPr="00720D29">
              <w:rPr>
                <w:rStyle w:val="af6"/>
                <w:rFonts w:eastAsia="宋体"/>
                <w:rPrChange w:id="16758" w:author="raye" w:date="2018-08-10T19:37:00Z">
                  <w:rPr>
                    <w:rFonts w:ascii="Calibri" w:hAnsi="Calibri" w:cstheme="minorHAnsi"/>
                    <w:kern w:val="2"/>
                    <w:sz w:val="21"/>
                    <w:szCs w:val="21"/>
                  </w:rPr>
                </w:rPrChange>
              </w:rPr>
              <w:t>After sent to CA</w:t>
            </w:r>
          </w:p>
        </w:tc>
        <w:tc>
          <w:tcPr>
            <w:tcW w:w="1908" w:type="dxa"/>
            <w:tcBorders>
              <w:top w:val="single" w:sz="4" w:space="0" w:color="auto"/>
              <w:left w:val="single" w:sz="4" w:space="0" w:color="auto"/>
              <w:bottom w:val="single" w:sz="4" w:space="0" w:color="auto"/>
              <w:right w:val="single" w:sz="4" w:space="0" w:color="auto"/>
            </w:tcBorders>
            <w:hideMark/>
          </w:tcPr>
          <w:p w14:paraId="4DEA306C" w14:textId="28215D65" w:rsidR="00F7260B" w:rsidRPr="00720D29" w:rsidRDefault="002370DE">
            <w:pPr>
              <w:pStyle w:val="HTML"/>
              <w:shd w:val="clear" w:color="auto" w:fill="FFFFFF"/>
              <w:rPr>
                <w:rStyle w:val="af6"/>
                <w:rFonts w:eastAsia="宋体"/>
                <w:rPrChange w:id="16759" w:author="raye" w:date="2018-08-10T19:37:00Z">
                  <w:rPr>
                    <w:rFonts w:ascii="Calibri" w:hAnsi="Calibri" w:cstheme="minorHAnsi"/>
                    <w:kern w:val="2"/>
                    <w:sz w:val="21"/>
                    <w:szCs w:val="21"/>
                  </w:rPr>
                </w:rPrChange>
              </w:rPr>
            </w:pPr>
            <w:ins w:id="16760" w:author="raye" w:date="2018-08-10T19:23:00Z">
              <w:r w:rsidRPr="00720D29">
                <w:rPr>
                  <w:rStyle w:val="af6"/>
                  <w:rFonts w:eastAsia="等线"/>
                  <w:rPrChange w:id="16761" w:author="raye" w:date="2018-08-10T19:37:00Z">
                    <w:rPr>
                      <w:rFonts w:ascii="等线" w:eastAsia="等线" w:hAnsi="等线"/>
                      <w:color w:val="FF0000"/>
                      <w:szCs w:val="21"/>
                    </w:rPr>
                  </w:rPrChange>
                </w:rPr>
                <w:t>Pending List</w:t>
              </w:r>
              <w:r w:rsidRPr="00720D29">
                <w:rPr>
                  <w:rStyle w:val="af6"/>
                  <w:rFonts w:eastAsia="宋体"/>
                  <w:rPrChange w:id="16762" w:author="raye" w:date="2018-08-10T19:37:00Z">
                    <w:rPr>
                      <w:rFonts w:ascii="Calibri" w:hAnsi="Calibri" w:cstheme="minorHAnsi"/>
                      <w:color w:val="FF0000"/>
                      <w:szCs w:val="21"/>
                    </w:rPr>
                  </w:rPrChange>
                </w:rPr>
                <w:t xml:space="preserve"> </w:t>
              </w:r>
            </w:ins>
            <w:del w:id="16763" w:author="raye" w:date="2018-08-10T19:11:00Z">
              <w:r w:rsidR="00F7260B" w:rsidRPr="00720D29" w:rsidDel="00745445">
                <w:rPr>
                  <w:rStyle w:val="af6"/>
                  <w:rFonts w:eastAsia="宋体"/>
                  <w:rPrChange w:id="16764" w:author="raye" w:date="2018-08-10T19:37:00Z">
                    <w:rPr>
                      <w:rFonts w:ascii="Calibri" w:hAnsi="Calibri" w:cstheme="minorHAnsi"/>
                      <w:kern w:val="2"/>
                      <w:sz w:val="21"/>
                      <w:szCs w:val="21"/>
                    </w:rPr>
                  </w:rPrChange>
                </w:rPr>
                <w:delText>Completed List</w:delText>
              </w:r>
            </w:del>
          </w:p>
        </w:tc>
        <w:tc>
          <w:tcPr>
            <w:tcW w:w="1882" w:type="dxa"/>
            <w:tcBorders>
              <w:top w:val="single" w:sz="4" w:space="0" w:color="auto"/>
              <w:left w:val="single" w:sz="4" w:space="0" w:color="auto"/>
              <w:bottom w:val="single" w:sz="4" w:space="0" w:color="auto"/>
              <w:right w:val="single" w:sz="4" w:space="0" w:color="auto"/>
            </w:tcBorders>
            <w:vAlign w:val="center"/>
            <w:hideMark/>
          </w:tcPr>
          <w:p w14:paraId="2C507375" w14:textId="77777777" w:rsidR="00F7260B" w:rsidRPr="00720D29" w:rsidRDefault="00F7260B">
            <w:pPr>
              <w:pStyle w:val="HTML"/>
              <w:shd w:val="clear" w:color="auto" w:fill="FFFFFF"/>
              <w:rPr>
                <w:rStyle w:val="af6"/>
                <w:rFonts w:eastAsia="宋体"/>
                <w:rPrChange w:id="16765" w:author="raye" w:date="2018-08-10T19:37:00Z">
                  <w:rPr>
                    <w:rFonts w:ascii="Calibri" w:hAnsi="Calibri" w:cstheme="minorHAnsi"/>
                    <w:kern w:val="2"/>
                    <w:sz w:val="21"/>
                    <w:szCs w:val="21"/>
                  </w:rPr>
                </w:rPrChange>
              </w:rPr>
            </w:pPr>
            <w:r w:rsidRPr="00720D29">
              <w:rPr>
                <w:rStyle w:val="af6"/>
                <w:rFonts w:eastAsia="宋体"/>
                <w:rPrChange w:id="16766" w:author="raye" w:date="2018-08-10T19:37:00Z">
                  <w:rPr>
                    <w:rFonts w:ascii="Calibri" w:hAnsi="Calibri" w:cstheme="minorHAnsi"/>
                    <w:kern w:val="2"/>
                    <w:sz w:val="21"/>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56A0947" w14:textId="77777777" w:rsidR="00F7260B" w:rsidRPr="00720D29" w:rsidRDefault="00F7260B">
            <w:pPr>
              <w:pStyle w:val="HTML"/>
              <w:shd w:val="clear" w:color="auto" w:fill="FFFFFF"/>
              <w:rPr>
                <w:rStyle w:val="af6"/>
                <w:rFonts w:eastAsia="宋体"/>
                <w:rPrChange w:id="16767" w:author="raye" w:date="2018-08-10T19:37:00Z">
                  <w:rPr>
                    <w:rFonts w:ascii="Calibri" w:hAnsi="Calibri" w:cstheme="minorHAnsi"/>
                    <w:kern w:val="2"/>
                    <w:sz w:val="21"/>
                    <w:szCs w:val="21"/>
                  </w:rPr>
                </w:rPrChange>
              </w:rPr>
            </w:pPr>
            <w:r w:rsidRPr="00720D29">
              <w:rPr>
                <w:rStyle w:val="af6"/>
                <w:rFonts w:eastAsia="宋体"/>
                <w:rPrChange w:id="16768" w:author="raye" w:date="2018-08-10T19:37:00Z">
                  <w:rPr>
                    <w:rFonts w:ascii="Calibri" w:hAnsi="Calibri" w:cstheme="minorHAnsi"/>
                    <w:kern w:val="2"/>
                    <w:sz w:val="21"/>
                    <w:szCs w:val="21"/>
                  </w:rPr>
                </w:rPrChange>
              </w:rPr>
              <w:t>Details</w:t>
            </w:r>
          </w:p>
        </w:tc>
      </w:tr>
      <w:tr w:rsidR="00F7260B" w:rsidRPr="00720D29" w14:paraId="7AD375E7"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A3F1C3" w14:textId="77777777" w:rsidR="00F7260B" w:rsidRPr="00720D29" w:rsidRDefault="00F7260B">
            <w:pPr>
              <w:widowControl/>
              <w:jc w:val="left"/>
              <w:rPr>
                <w:rStyle w:val="af6"/>
                <w:rFonts w:eastAsia="宋体"/>
                <w:rPrChange w:id="16769"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17EB39C" w14:textId="77777777" w:rsidR="00F7260B" w:rsidRPr="00720D29" w:rsidRDefault="00F7260B">
            <w:pPr>
              <w:widowControl/>
              <w:jc w:val="left"/>
              <w:rPr>
                <w:rStyle w:val="af6"/>
                <w:rFonts w:eastAsia="宋体"/>
                <w:rPrChange w:id="16770" w:author="raye" w:date="2018-08-10T19:37:00Z">
                  <w:rPr>
                    <w:rFonts w:ascii="Calibri" w:eastAsia="宋体" w:hAnsi="Calibri" w:cstheme="minorHAnsi"/>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64BD457B" w14:textId="77777777" w:rsidR="00F7260B" w:rsidRPr="00720D29" w:rsidRDefault="00F7260B">
            <w:pPr>
              <w:pStyle w:val="HTML"/>
              <w:shd w:val="clear" w:color="auto" w:fill="FFFFFF"/>
              <w:rPr>
                <w:rStyle w:val="af6"/>
                <w:rFonts w:eastAsia="宋体"/>
                <w:rPrChange w:id="16771" w:author="raye" w:date="2018-08-10T19:37:00Z">
                  <w:rPr>
                    <w:rFonts w:ascii="Calibri" w:hAnsi="Calibri" w:cstheme="minorHAnsi"/>
                    <w:kern w:val="2"/>
                    <w:sz w:val="21"/>
                    <w:szCs w:val="21"/>
                  </w:rPr>
                </w:rPrChange>
              </w:rPr>
            </w:pPr>
            <w:r w:rsidRPr="00720D29">
              <w:rPr>
                <w:rStyle w:val="af6"/>
                <w:rFonts w:eastAsia="宋体"/>
                <w:rPrChange w:id="16772" w:author="raye" w:date="2018-08-10T19:37:00Z">
                  <w:rPr>
                    <w:rFonts w:ascii="Calibri" w:hAnsi="Calibri" w:cstheme="minorHAnsi"/>
                    <w:kern w:val="2"/>
                    <w:sz w:val="21"/>
                    <w:szCs w:val="21"/>
                  </w:rPr>
                </w:rPrChange>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4C1F6968" w14:textId="77777777" w:rsidR="00F7260B" w:rsidRPr="00720D29" w:rsidRDefault="00F7260B">
            <w:pPr>
              <w:pStyle w:val="HTML"/>
              <w:shd w:val="clear" w:color="auto" w:fill="FFFFFF"/>
              <w:rPr>
                <w:rStyle w:val="af6"/>
                <w:rFonts w:eastAsia="宋体"/>
                <w:rPrChange w:id="16773" w:author="raye" w:date="2018-08-10T19:37:00Z">
                  <w:rPr>
                    <w:rFonts w:ascii="Calibri" w:hAnsi="Calibri" w:cstheme="minorHAnsi"/>
                    <w:kern w:val="2"/>
                    <w:sz w:val="21"/>
                    <w:szCs w:val="21"/>
                  </w:rPr>
                </w:rPrChange>
              </w:rPr>
            </w:pPr>
            <w:r w:rsidRPr="00720D29">
              <w:rPr>
                <w:rStyle w:val="af6"/>
                <w:rFonts w:eastAsia="宋体"/>
                <w:rPrChange w:id="16774" w:author="raye" w:date="2018-08-10T19:37:00Z">
                  <w:rPr>
                    <w:rFonts w:ascii="Calibri" w:hAnsi="Calibri" w:cstheme="minorHAnsi"/>
                    <w:kern w:val="2"/>
                    <w:sz w:val="21"/>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C1B9FEF" w14:textId="77777777" w:rsidR="00F7260B" w:rsidRPr="00720D29" w:rsidRDefault="00F7260B">
            <w:pPr>
              <w:pStyle w:val="HTML"/>
              <w:shd w:val="clear" w:color="auto" w:fill="FFFFFF"/>
              <w:rPr>
                <w:rStyle w:val="af6"/>
                <w:rFonts w:eastAsia="宋体"/>
                <w:rPrChange w:id="16775" w:author="raye" w:date="2018-08-10T19:37:00Z">
                  <w:rPr>
                    <w:rFonts w:ascii="Calibri" w:hAnsi="Calibri" w:cstheme="minorHAnsi"/>
                    <w:kern w:val="2"/>
                    <w:sz w:val="21"/>
                    <w:szCs w:val="21"/>
                  </w:rPr>
                </w:rPrChange>
              </w:rPr>
            </w:pPr>
            <w:r w:rsidRPr="00720D29">
              <w:rPr>
                <w:rStyle w:val="af6"/>
                <w:rFonts w:eastAsia="宋体"/>
                <w:rPrChange w:id="16776" w:author="raye" w:date="2018-08-10T19:37:00Z">
                  <w:rPr>
                    <w:rFonts w:ascii="Calibri" w:hAnsi="Calibri" w:cstheme="minorHAnsi"/>
                    <w:kern w:val="2"/>
                    <w:sz w:val="21"/>
                    <w:szCs w:val="21"/>
                  </w:rPr>
                </w:rPrChange>
              </w:rPr>
              <w:t>All Forms</w:t>
            </w:r>
          </w:p>
        </w:tc>
      </w:tr>
      <w:tr w:rsidR="00F7260B" w:rsidRPr="00720D29" w14:paraId="16D6891E"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5F1648" w14:textId="77777777" w:rsidR="00F7260B" w:rsidRPr="00720D29" w:rsidRDefault="00F7260B">
            <w:pPr>
              <w:widowControl/>
              <w:jc w:val="left"/>
              <w:rPr>
                <w:rStyle w:val="af6"/>
                <w:rFonts w:eastAsia="宋体"/>
                <w:rPrChange w:id="16777"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3E68944" w14:textId="77777777" w:rsidR="00F7260B" w:rsidRPr="00720D29" w:rsidRDefault="00F7260B">
            <w:pPr>
              <w:widowControl/>
              <w:jc w:val="left"/>
              <w:rPr>
                <w:rStyle w:val="af6"/>
                <w:rFonts w:eastAsia="宋体"/>
                <w:rPrChange w:id="16778" w:author="raye" w:date="2018-08-10T19:37:00Z">
                  <w:rPr>
                    <w:rFonts w:ascii="Calibri" w:eastAsia="宋体" w:hAnsi="Calibri" w:cstheme="minorHAnsi"/>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1E2CEFFD" w14:textId="77777777" w:rsidR="00F7260B" w:rsidRPr="00720D29" w:rsidRDefault="00F7260B">
            <w:pPr>
              <w:pStyle w:val="HTML"/>
              <w:shd w:val="clear" w:color="auto" w:fill="FFFFFF"/>
              <w:rPr>
                <w:rStyle w:val="af6"/>
                <w:rFonts w:eastAsia="宋体"/>
                <w:rPrChange w:id="16779" w:author="raye" w:date="2018-08-10T19:37:00Z">
                  <w:rPr>
                    <w:rFonts w:ascii="Calibri" w:hAnsi="Calibri" w:cstheme="minorHAnsi"/>
                    <w:kern w:val="2"/>
                    <w:sz w:val="21"/>
                    <w:szCs w:val="21"/>
                  </w:rPr>
                </w:rPrChange>
              </w:rPr>
            </w:pPr>
            <w:r w:rsidRPr="00720D29">
              <w:rPr>
                <w:rStyle w:val="af6"/>
                <w:rFonts w:eastAsia="宋体"/>
                <w:rPrChange w:id="16780" w:author="raye" w:date="2018-08-10T19:37:00Z">
                  <w:rPr>
                    <w:rFonts w:ascii="Calibri" w:hAnsi="Calibri" w:cstheme="minorHAnsi"/>
                    <w:kern w:val="2"/>
                    <w:sz w:val="21"/>
                    <w:szCs w:val="21"/>
                  </w:rPr>
                </w:rPrChange>
              </w:rPr>
              <w:t>Others</w:t>
            </w:r>
          </w:p>
        </w:tc>
        <w:tc>
          <w:tcPr>
            <w:tcW w:w="1882" w:type="dxa"/>
            <w:tcBorders>
              <w:top w:val="single" w:sz="4" w:space="0" w:color="auto"/>
              <w:left w:val="single" w:sz="4" w:space="0" w:color="auto"/>
              <w:bottom w:val="single" w:sz="4" w:space="0" w:color="auto"/>
              <w:right w:val="single" w:sz="4" w:space="0" w:color="auto"/>
            </w:tcBorders>
            <w:vAlign w:val="center"/>
            <w:hideMark/>
          </w:tcPr>
          <w:p w14:paraId="3CFF812C" w14:textId="77777777" w:rsidR="00F7260B" w:rsidRPr="00720D29" w:rsidRDefault="00F7260B">
            <w:pPr>
              <w:pStyle w:val="HTML"/>
              <w:shd w:val="clear" w:color="auto" w:fill="FFFFFF"/>
              <w:rPr>
                <w:rStyle w:val="af6"/>
                <w:rFonts w:eastAsia="宋体"/>
                <w:rPrChange w:id="16781" w:author="raye" w:date="2018-08-10T19:37:00Z">
                  <w:rPr>
                    <w:rFonts w:ascii="Calibri" w:hAnsi="Calibri" w:cstheme="minorHAnsi"/>
                    <w:kern w:val="2"/>
                    <w:sz w:val="21"/>
                    <w:szCs w:val="21"/>
                  </w:rPr>
                </w:rPrChange>
              </w:rPr>
            </w:pPr>
            <w:r w:rsidRPr="00720D29">
              <w:rPr>
                <w:rStyle w:val="af6"/>
                <w:rFonts w:eastAsia="宋体"/>
                <w:rPrChange w:id="16782" w:author="raye" w:date="2018-08-10T19:37:00Z">
                  <w:rPr>
                    <w:rFonts w:ascii="Calibri" w:hAnsi="Calibri" w:cstheme="minorHAnsi"/>
                    <w:kern w:val="2"/>
                    <w:sz w:val="21"/>
                    <w:szCs w:val="21"/>
                  </w:rPr>
                </w:rPrChange>
              </w:rPr>
              <w:t>Content &amp; 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310B3AAB" w14:textId="77777777" w:rsidR="00F7260B" w:rsidRPr="00720D29" w:rsidRDefault="00F7260B">
            <w:pPr>
              <w:pStyle w:val="HTML"/>
              <w:shd w:val="clear" w:color="auto" w:fill="FFFFFF"/>
              <w:rPr>
                <w:rStyle w:val="af6"/>
                <w:rFonts w:eastAsia="宋体"/>
                <w:rPrChange w:id="16783" w:author="raye" w:date="2018-08-10T19:37:00Z">
                  <w:rPr>
                    <w:rFonts w:ascii="Calibri" w:hAnsi="Calibri" w:cstheme="minorHAnsi"/>
                    <w:kern w:val="2"/>
                    <w:sz w:val="21"/>
                    <w:szCs w:val="21"/>
                  </w:rPr>
                </w:rPrChange>
              </w:rPr>
            </w:pPr>
            <w:r w:rsidRPr="00720D29">
              <w:rPr>
                <w:rStyle w:val="af6"/>
                <w:rFonts w:eastAsia="宋体"/>
                <w:rPrChange w:id="16784" w:author="raye" w:date="2018-08-10T19:37:00Z">
                  <w:rPr>
                    <w:rFonts w:ascii="Calibri" w:hAnsi="Calibri" w:cstheme="minorHAnsi"/>
                    <w:kern w:val="2"/>
                    <w:sz w:val="21"/>
                    <w:szCs w:val="21"/>
                  </w:rPr>
                </w:rPrChange>
              </w:rPr>
              <w:t>Not editable</w:t>
            </w:r>
          </w:p>
        </w:tc>
      </w:tr>
      <w:tr w:rsidR="00F7260B" w:rsidRPr="00720D29" w14:paraId="32380D67"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3F56F2F4" w14:textId="77777777" w:rsidR="00F7260B" w:rsidRPr="00720D29" w:rsidRDefault="00F7260B">
            <w:pPr>
              <w:pStyle w:val="HTML"/>
              <w:shd w:val="clear" w:color="auto" w:fill="FFFFFF"/>
              <w:rPr>
                <w:rStyle w:val="af6"/>
                <w:rFonts w:eastAsia="宋体"/>
                <w:rPrChange w:id="16785" w:author="raye" w:date="2018-08-10T19:37:00Z">
                  <w:rPr>
                    <w:rFonts w:ascii="Calibri" w:hAnsi="Calibri" w:cstheme="minorHAnsi"/>
                    <w:kern w:val="2"/>
                    <w:sz w:val="21"/>
                    <w:szCs w:val="21"/>
                  </w:rPr>
                </w:rPrChange>
              </w:rPr>
            </w:pPr>
            <w:r w:rsidRPr="00720D29">
              <w:rPr>
                <w:rStyle w:val="af6"/>
                <w:rFonts w:eastAsia="宋体"/>
                <w:rPrChange w:id="16786" w:author="raye" w:date="2018-08-10T19:37:00Z">
                  <w:rPr>
                    <w:rFonts w:ascii="Calibri" w:hAnsi="Calibri" w:cstheme="minorHAnsi"/>
                    <w:kern w:val="2"/>
                    <w:sz w:val="21"/>
                    <w:szCs w:val="21"/>
                  </w:rPr>
                </w:rPrChange>
              </w:rPr>
              <w:t>28</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05B3572E" w14:textId="77777777" w:rsidR="00F7260B" w:rsidRPr="00720D29" w:rsidRDefault="00F7260B">
            <w:pPr>
              <w:pStyle w:val="HTML"/>
              <w:shd w:val="clear" w:color="auto" w:fill="FFFFFF"/>
              <w:rPr>
                <w:rStyle w:val="af6"/>
                <w:rFonts w:eastAsia="宋体"/>
                <w:rPrChange w:id="16787" w:author="raye" w:date="2018-08-10T19:37:00Z">
                  <w:rPr>
                    <w:rFonts w:ascii="Calibri" w:hAnsi="Calibri" w:cstheme="minorHAnsi"/>
                    <w:kern w:val="2"/>
                    <w:sz w:val="21"/>
                    <w:szCs w:val="21"/>
                  </w:rPr>
                </w:rPrChange>
              </w:rPr>
            </w:pPr>
            <w:r w:rsidRPr="00720D29">
              <w:rPr>
                <w:rStyle w:val="af6"/>
                <w:rFonts w:eastAsia="宋体"/>
                <w:rPrChange w:id="16788" w:author="raye" w:date="2018-08-10T19:37:00Z">
                  <w:rPr>
                    <w:rFonts w:ascii="Calibri" w:hAnsi="Calibri" w:cstheme="minorHAnsi"/>
                    <w:kern w:val="2"/>
                    <w:sz w:val="21"/>
                    <w:szCs w:val="21"/>
                  </w:rPr>
                </w:rPrChange>
              </w:rPr>
              <w:t>Receive form for the last time</w:t>
            </w:r>
          </w:p>
        </w:tc>
        <w:tc>
          <w:tcPr>
            <w:tcW w:w="1908" w:type="dxa"/>
            <w:tcBorders>
              <w:top w:val="single" w:sz="4" w:space="0" w:color="auto"/>
              <w:left w:val="single" w:sz="4" w:space="0" w:color="auto"/>
              <w:bottom w:val="single" w:sz="4" w:space="0" w:color="auto"/>
              <w:right w:val="single" w:sz="4" w:space="0" w:color="auto"/>
            </w:tcBorders>
            <w:hideMark/>
          </w:tcPr>
          <w:p w14:paraId="4C243FB3" w14:textId="77777777" w:rsidR="00F7260B" w:rsidRPr="00720D29" w:rsidRDefault="00F7260B">
            <w:pPr>
              <w:pStyle w:val="HTML"/>
              <w:shd w:val="clear" w:color="auto" w:fill="FFFFFF"/>
              <w:rPr>
                <w:rStyle w:val="af6"/>
                <w:rFonts w:eastAsia="宋体"/>
                <w:rPrChange w:id="16789" w:author="raye" w:date="2018-08-10T19:37:00Z">
                  <w:rPr>
                    <w:rFonts w:ascii="Calibri" w:hAnsi="Calibri" w:cstheme="minorHAnsi"/>
                    <w:kern w:val="2"/>
                    <w:sz w:val="21"/>
                    <w:szCs w:val="21"/>
                  </w:rPr>
                </w:rPrChange>
              </w:rPr>
            </w:pPr>
            <w:r w:rsidRPr="00720D29">
              <w:rPr>
                <w:rStyle w:val="af6"/>
                <w:rFonts w:eastAsia="宋体"/>
                <w:rPrChange w:id="16790" w:author="raye" w:date="2018-08-10T19:37:00Z">
                  <w:rPr>
                    <w:rFonts w:ascii="Calibri" w:hAnsi="Calibri" w:cstheme="minorHAnsi"/>
                    <w:kern w:val="2"/>
                    <w:sz w:val="21"/>
                    <w:szCs w:val="21"/>
                  </w:rPr>
                </w:rPrChange>
              </w:rPr>
              <w:t>To Do List</w:t>
            </w:r>
          </w:p>
        </w:tc>
        <w:tc>
          <w:tcPr>
            <w:tcW w:w="1882" w:type="dxa"/>
            <w:tcBorders>
              <w:top w:val="single" w:sz="4" w:space="0" w:color="auto"/>
              <w:left w:val="single" w:sz="4" w:space="0" w:color="auto"/>
              <w:bottom w:val="single" w:sz="4" w:space="0" w:color="auto"/>
              <w:right w:val="single" w:sz="4" w:space="0" w:color="auto"/>
            </w:tcBorders>
            <w:vAlign w:val="center"/>
            <w:hideMark/>
          </w:tcPr>
          <w:p w14:paraId="25AC9484" w14:textId="77777777" w:rsidR="00F7260B" w:rsidRPr="00720D29" w:rsidRDefault="00F7260B">
            <w:pPr>
              <w:pStyle w:val="HTML"/>
              <w:shd w:val="clear" w:color="auto" w:fill="FFFFFF"/>
              <w:rPr>
                <w:rStyle w:val="af6"/>
                <w:rFonts w:eastAsia="宋体"/>
                <w:rPrChange w:id="16791" w:author="raye" w:date="2018-08-10T19:37:00Z">
                  <w:rPr>
                    <w:rFonts w:ascii="Calibri" w:hAnsi="Calibri" w:cstheme="minorHAnsi"/>
                    <w:kern w:val="2"/>
                    <w:sz w:val="21"/>
                    <w:szCs w:val="21"/>
                  </w:rPr>
                </w:rPrChange>
              </w:rPr>
            </w:pPr>
            <w:r w:rsidRPr="00720D29">
              <w:rPr>
                <w:rStyle w:val="af6"/>
                <w:rFonts w:eastAsia="宋体"/>
                <w:rPrChange w:id="16792" w:author="raye" w:date="2018-08-10T19:37:00Z">
                  <w:rPr>
                    <w:rFonts w:ascii="Calibri" w:hAnsi="Calibri" w:cstheme="minorHAnsi"/>
                    <w:kern w:val="2"/>
                    <w:sz w:val="21"/>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8CA414D" w14:textId="77777777" w:rsidR="00F7260B" w:rsidRPr="00720D29" w:rsidRDefault="00F7260B">
            <w:pPr>
              <w:pStyle w:val="HTML"/>
              <w:shd w:val="clear" w:color="auto" w:fill="FFFFFF"/>
              <w:rPr>
                <w:rStyle w:val="af6"/>
                <w:rFonts w:eastAsia="宋体"/>
                <w:rPrChange w:id="16793" w:author="raye" w:date="2018-08-10T19:37:00Z">
                  <w:rPr>
                    <w:rFonts w:ascii="Calibri" w:hAnsi="Calibri" w:cstheme="minorHAnsi"/>
                    <w:kern w:val="2"/>
                    <w:sz w:val="21"/>
                    <w:szCs w:val="21"/>
                  </w:rPr>
                </w:rPrChange>
              </w:rPr>
            </w:pPr>
            <w:r w:rsidRPr="00720D29">
              <w:rPr>
                <w:rStyle w:val="af6"/>
                <w:rFonts w:eastAsia="宋体"/>
                <w:rPrChange w:id="16794" w:author="raye" w:date="2018-08-10T19:37:00Z">
                  <w:rPr>
                    <w:rFonts w:ascii="Calibri" w:hAnsi="Calibri" w:cstheme="minorHAnsi"/>
                    <w:kern w:val="2"/>
                    <w:sz w:val="21"/>
                    <w:szCs w:val="21"/>
                  </w:rPr>
                </w:rPrChange>
              </w:rPr>
              <w:t>SAR</w:t>
            </w:r>
          </w:p>
        </w:tc>
      </w:tr>
      <w:tr w:rsidR="00F7260B" w:rsidRPr="00720D29" w14:paraId="05A23683"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66E782" w14:textId="77777777" w:rsidR="00F7260B" w:rsidRPr="00720D29" w:rsidRDefault="00F7260B">
            <w:pPr>
              <w:widowControl/>
              <w:jc w:val="left"/>
              <w:rPr>
                <w:rStyle w:val="af6"/>
                <w:rFonts w:eastAsia="宋体"/>
                <w:rPrChange w:id="16795"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5CC3DD2" w14:textId="77777777" w:rsidR="00F7260B" w:rsidRPr="00720D29" w:rsidRDefault="00F7260B">
            <w:pPr>
              <w:widowControl/>
              <w:jc w:val="left"/>
              <w:rPr>
                <w:rStyle w:val="af6"/>
                <w:rFonts w:eastAsia="宋体"/>
                <w:rPrChange w:id="16796" w:author="raye" w:date="2018-08-10T19:37:00Z">
                  <w:rPr>
                    <w:rFonts w:ascii="Calibri" w:eastAsia="宋体" w:hAnsi="Calibri" w:cstheme="minorHAnsi"/>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276C61BB" w14:textId="77777777" w:rsidR="00F7260B" w:rsidRPr="00720D29" w:rsidRDefault="00F7260B">
            <w:pPr>
              <w:pStyle w:val="HTML"/>
              <w:shd w:val="clear" w:color="auto" w:fill="FFFFFF"/>
              <w:rPr>
                <w:rStyle w:val="af6"/>
                <w:rFonts w:eastAsia="宋体"/>
                <w:rPrChange w:id="16797" w:author="raye" w:date="2018-08-10T19:37:00Z">
                  <w:rPr>
                    <w:rFonts w:ascii="Calibri" w:hAnsi="Calibri" w:cstheme="minorHAnsi"/>
                    <w:kern w:val="2"/>
                    <w:sz w:val="21"/>
                    <w:szCs w:val="21"/>
                  </w:rPr>
                </w:rPrChange>
              </w:rPr>
            </w:pPr>
            <w:r w:rsidRPr="00720D29">
              <w:rPr>
                <w:rStyle w:val="af6"/>
                <w:rFonts w:eastAsia="宋体"/>
                <w:rPrChange w:id="16798" w:author="raye" w:date="2018-08-10T19:37:00Z">
                  <w:rPr>
                    <w:rFonts w:ascii="Calibri" w:hAnsi="Calibri" w:cstheme="minorHAnsi"/>
                    <w:kern w:val="2"/>
                    <w:sz w:val="21"/>
                    <w:szCs w:val="21"/>
                  </w:rPr>
                </w:rPrChange>
              </w:rPr>
              <w:t>Details&gt;&gt;Customer Information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03EDFE81" w14:textId="77777777" w:rsidR="00F7260B" w:rsidRPr="00720D29" w:rsidRDefault="00F7260B">
            <w:pPr>
              <w:pStyle w:val="HTML"/>
              <w:shd w:val="clear" w:color="auto" w:fill="FFFFFF"/>
              <w:rPr>
                <w:rStyle w:val="af6"/>
                <w:rFonts w:eastAsia="宋体"/>
                <w:rPrChange w:id="16799" w:author="raye" w:date="2018-08-10T19:37:00Z">
                  <w:rPr>
                    <w:rFonts w:ascii="Calibri" w:hAnsi="Calibri" w:cstheme="minorHAnsi"/>
                    <w:kern w:val="2"/>
                    <w:sz w:val="21"/>
                    <w:szCs w:val="21"/>
                  </w:rPr>
                </w:rPrChange>
              </w:rPr>
            </w:pPr>
            <w:r w:rsidRPr="00720D29">
              <w:rPr>
                <w:rStyle w:val="af6"/>
                <w:rFonts w:eastAsia="宋体"/>
                <w:rPrChange w:id="16800" w:author="raye" w:date="2018-08-10T19:37:00Z">
                  <w:rPr>
                    <w:rFonts w:ascii="Calibri" w:hAnsi="Calibri" w:cstheme="minorHAnsi"/>
                    <w:kern w:val="2"/>
                    <w:sz w:val="21"/>
                    <w:szCs w:val="21"/>
                  </w:rPr>
                </w:rPrChange>
              </w:rPr>
              <w:t>Status</w:t>
            </w:r>
          </w:p>
        </w:tc>
        <w:tc>
          <w:tcPr>
            <w:tcW w:w="2434" w:type="dxa"/>
            <w:tcBorders>
              <w:top w:val="single" w:sz="4" w:space="0" w:color="auto"/>
              <w:left w:val="single" w:sz="4" w:space="0" w:color="auto"/>
              <w:bottom w:val="single" w:sz="4" w:space="0" w:color="auto"/>
              <w:right w:val="single" w:sz="4" w:space="0" w:color="auto"/>
            </w:tcBorders>
            <w:vAlign w:val="center"/>
            <w:hideMark/>
          </w:tcPr>
          <w:p w14:paraId="5C495DD9" w14:textId="77777777" w:rsidR="00F7260B" w:rsidRPr="00720D29" w:rsidRDefault="00F7260B">
            <w:pPr>
              <w:pStyle w:val="HTML"/>
              <w:shd w:val="clear" w:color="auto" w:fill="FFFFFF"/>
              <w:rPr>
                <w:rStyle w:val="af6"/>
                <w:rFonts w:eastAsia="宋体"/>
                <w:rPrChange w:id="16801" w:author="raye" w:date="2018-08-10T19:37:00Z">
                  <w:rPr>
                    <w:rFonts w:ascii="Calibri" w:hAnsi="Calibri" w:cstheme="minorHAnsi"/>
                    <w:kern w:val="2"/>
                    <w:sz w:val="21"/>
                    <w:szCs w:val="21"/>
                  </w:rPr>
                </w:rPrChange>
              </w:rPr>
            </w:pPr>
            <w:r w:rsidRPr="00720D29">
              <w:rPr>
                <w:rStyle w:val="af6"/>
                <w:rFonts w:eastAsia="宋体"/>
                <w:rPrChange w:id="16802" w:author="raye" w:date="2018-08-10T19:37:00Z">
                  <w:rPr>
                    <w:rFonts w:ascii="Calibri" w:hAnsi="Calibri" w:cstheme="minorHAnsi"/>
                    <w:kern w:val="2"/>
                    <w:sz w:val="21"/>
                    <w:szCs w:val="21"/>
                  </w:rPr>
                </w:rPrChange>
              </w:rPr>
              <w:t>Reject</w:t>
            </w:r>
          </w:p>
        </w:tc>
      </w:tr>
      <w:tr w:rsidR="00F7260B" w:rsidRPr="00720D29" w14:paraId="5750267F"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11E98D" w14:textId="77777777" w:rsidR="00F7260B" w:rsidRPr="00720D29" w:rsidRDefault="00F7260B">
            <w:pPr>
              <w:widowControl/>
              <w:jc w:val="left"/>
              <w:rPr>
                <w:rStyle w:val="af6"/>
                <w:rFonts w:eastAsia="宋体"/>
                <w:rPrChange w:id="16803"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9399546" w14:textId="77777777" w:rsidR="00F7260B" w:rsidRPr="00720D29" w:rsidRDefault="00F7260B">
            <w:pPr>
              <w:widowControl/>
              <w:jc w:val="left"/>
              <w:rPr>
                <w:rStyle w:val="af6"/>
                <w:rFonts w:eastAsia="宋体"/>
                <w:rPrChange w:id="16804"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1206A1B" w14:textId="77777777" w:rsidR="00F7260B" w:rsidRPr="00720D29" w:rsidRDefault="00F7260B">
            <w:pPr>
              <w:widowControl/>
              <w:jc w:val="left"/>
              <w:rPr>
                <w:rStyle w:val="af6"/>
                <w:rFonts w:eastAsia="宋体"/>
                <w:rPrChange w:id="16805" w:author="raye" w:date="2018-08-10T19:37:00Z">
                  <w:rPr>
                    <w:rFonts w:ascii="Calibri" w:eastAsia="宋体" w:hAnsi="Calibri" w:cstheme="minorHAnsi"/>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0393792F" w14:textId="77777777" w:rsidR="00F7260B" w:rsidRPr="00720D29" w:rsidRDefault="00F7260B">
            <w:pPr>
              <w:pStyle w:val="HTML"/>
              <w:shd w:val="clear" w:color="auto" w:fill="FFFFFF"/>
              <w:rPr>
                <w:rStyle w:val="af6"/>
                <w:rFonts w:eastAsia="宋体"/>
                <w:rPrChange w:id="16806" w:author="raye" w:date="2018-08-10T19:37:00Z">
                  <w:rPr>
                    <w:rFonts w:ascii="Calibri" w:hAnsi="Calibri" w:cstheme="minorHAnsi"/>
                    <w:kern w:val="2"/>
                    <w:sz w:val="21"/>
                    <w:szCs w:val="21"/>
                  </w:rPr>
                </w:rPrChange>
              </w:rPr>
            </w:pPr>
            <w:r w:rsidRPr="00720D29">
              <w:rPr>
                <w:rStyle w:val="af6"/>
                <w:rFonts w:eastAsia="宋体"/>
                <w:rPrChange w:id="16807" w:author="raye" w:date="2018-08-10T19:37:00Z">
                  <w:rPr>
                    <w:rFonts w:ascii="Calibri" w:hAnsi="Calibri" w:cstheme="minorHAnsi"/>
                    <w:kern w:val="2"/>
                    <w:sz w:val="21"/>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4B9CBECA" w14:textId="77777777" w:rsidR="00F7260B" w:rsidRPr="00720D29" w:rsidRDefault="00F7260B">
            <w:pPr>
              <w:pStyle w:val="HTML"/>
              <w:shd w:val="clear" w:color="auto" w:fill="FFFFFF"/>
              <w:rPr>
                <w:rStyle w:val="af6"/>
                <w:rFonts w:eastAsia="宋体"/>
                <w:rPrChange w:id="16808" w:author="raye" w:date="2018-08-10T19:37:00Z">
                  <w:rPr>
                    <w:rFonts w:ascii="Calibri" w:hAnsi="Calibri" w:cstheme="minorHAnsi"/>
                    <w:kern w:val="2"/>
                    <w:sz w:val="21"/>
                    <w:szCs w:val="21"/>
                  </w:rPr>
                </w:rPrChange>
              </w:rPr>
            </w:pPr>
            <w:r w:rsidRPr="00720D29">
              <w:rPr>
                <w:rStyle w:val="af6"/>
                <w:rFonts w:eastAsia="宋体"/>
                <w:rPrChange w:id="16809" w:author="raye" w:date="2018-08-10T19:37:00Z">
                  <w:rPr>
                    <w:rFonts w:ascii="Calibri" w:hAnsi="Calibri" w:cstheme="minorHAnsi"/>
                    <w:kern w:val="2"/>
                    <w:sz w:val="21"/>
                    <w:szCs w:val="21"/>
                  </w:rPr>
                </w:rPrChange>
              </w:rPr>
              <w:t>Customer Basic Information</w:t>
            </w:r>
          </w:p>
        </w:tc>
      </w:tr>
      <w:tr w:rsidR="00F7260B" w:rsidRPr="00720D29" w14:paraId="3FE2BD70"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E1AB2E" w14:textId="77777777" w:rsidR="00F7260B" w:rsidRPr="00720D29" w:rsidRDefault="00F7260B">
            <w:pPr>
              <w:widowControl/>
              <w:jc w:val="left"/>
              <w:rPr>
                <w:rStyle w:val="af6"/>
                <w:rFonts w:eastAsia="宋体"/>
                <w:rPrChange w:id="16810"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470E3C5" w14:textId="77777777" w:rsidR="00F7260B" w:rsidRPr="00720D29" w:rsidRDefault="00F7260B">
            <w:pPr>
              <w:widowControl/>
              <w:jc w:val="left"/>
              <w:rPr>
                <w:rStyle w:val="af6"/>
                <w:rFonts w:eastAsia="宋体"/>
                <w:rPrChange w:id="16811"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9DED129" w14:textId="77777777" w:rsidR="00F7260B" w:rsidRPr="00720D29" w:rsidRDefault="00F7260B">
            <w:pPr>
              <w:widowControl/>
              <w:jc w:val="left"/>
              <w:rPr>
                <w:rStyle w:val="af6"/>
                <w:rFonts w:eastAsia="宋体"/>
                <w:rPrChange w:id="16812" w:author="raye" w:date="2018-08-10T19:37:00Z">
                  <w:rPr>
                    <w:rFonts w:ascii="Calibri" w:eastAsia="宋体" w:hAnsi="Calibri" w:cstheme="minorHAnsi"/>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340AEE82" w14:textId="77777777" w:rsidR="00F7260B" w:rsidRPr="00720D29" w:rsidRDefault="00F7260B">
            <w:pPr>
              <w:pStyle w:val="HTML"/>
              <w:shd w:val="clear" w:color="auto" w:fill="FFFFFF"/>
              <w:rPr>
                <w:rStyle w:val="af6"/>
                <w:rFonts w:eastAsia="宋体"/>
                <w:rPrChange w:id="16813" w:author="raye" w:date="2018-08-10T19:37:00Z">
                  <w:rPr>
                    <w:rFonts w:ascii="Calibri" w:hAnsi="Calibri" w:cstheme="minorHAnsi"/>
                    <w:kern w:val="2"/>
                    <w:sz w:val="21"/>
                    <w:szCs w:val="21"/>
                  </w:rPr>
                </w:rPrChange>
              </w:rPr>
            </w:pPr>
            <w:r w:rsidRPr="00720D29">
              <w:rPr>
                <w:rStyle w:val="af6"/>
                <w:rFonts w:eastAsia="宋体"/>
                <w:rPrChange w:id="16814" w:author="raye" w:date="2018-08-10T19:37:00Z">
                  <w:rPr>
                    <w:rFonts w:ascii="Calibri" w:hAnsi="Calibri" w:cstheme="minorHAnsi"/>
                    <w:kern w:val="2"/>
                    <w:sz w:val="21"/>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226CB830" w14:textId="77777777" w:rsidR="00F7260B" w:rsidRPr="00720D29" w:rsidRDefault="00F7260B">
            <w:pPr>
              <w:pStyle w:val="HTML"/>
              <w:shd w:val="clear" w:color="auto" w:fill="FFFFFF"/>
              <w:rPr>
                <w:rStyle w:val="af6"/>
                <w:rFonts w:eastAsia="宋体"/>
                <w:rPrChange w:id="16815" w:author="raye" w:date="2018-08-10T19:37:00Z">
                  <w:rPr>
                    <w:rFonts w:ascii="Calibri" w:hAnsi="Calibri" w:cstheme="minorHAnsi"/>
                    <w:kern w:val="2"/>
                    <w:sz w:val="21"/>
                    <w:szCs w:val="21"/>
                  </w:rPr>
                </w:rPrChange>
              </w:rPr>
            </w:pPr>
            <w:r w:rsidRPr="00720D29">
              <w:rPr>
                <w:rStyle w:val="af6"/>
                <w:rFonts w:eastAsia="宋体"/>
                <w:rPrChange w:id="16816" w:author="raye" w:date="2018-08-10T19:37:00Z">
                  <w:rPr>
                    <w:rFonts w:ascii="Calibri" w:hAnsi="Calibri" w:cstheme="minorHAnsi"/>
                    <w:kern w:val="2"/>
                    <w:sz w:val="21"/>
                    <w:szCs w:val="21"/>
                  </w:rPr>
                </w:rPrChange>
              </w:rPr>
              <w:t>No</w:t>
            </w:r>
          </w:p>
        </w:tc>
      </w:tr>
      <w:tr w:rsidR="00F7260B" w:rsidRPr="00720D29" w14:paraId="0BE225F1"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8A4DC5" w14:textId="77777777" w:rsidR="00F7260B" w:rsidRPr="00720D29" w:rsidRDefault="00F7260B">
            <w:pPr>
              <w:widowControl/>
              <w:jc w:val="left"/>
              <w:rPr>
                <w:rStyle w:val="af6"/>
                <w:rFonts w:eastAsia="宋体"/>
                <w:rPrChange w:id="16817"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CD687D5" w14:textId="77777777" w:rsidR="00F7260B" w:rsidRPr="00720D29" w:rsidRDefault="00F7260B">
            <w:pPr>
              <w:widowControl/>
              <w:jc w:val="left"/>
              <w:rPr>
                <w:rStyle w:val="af6"/>
                <w:rFonts w:eastAsia="宋体"/>
                <w:rPrChange w:id="16818" w:author="raye" w:date="2018-08-10T19:37:00Z">
                  <w:rPr>
                    <w:rFonts w:ascii="Calibri" w:eastAsia="宋体" w:hAnsi="Calibri" w:cstheme="minorHAnsi"/>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7D25ED96" w14:textId="77777777" w:rsidR="00F7260B" w:rsidRPr="00720D29" w:rsidRDefault="00F7260B">
            <w:pPr>
              <w:pStyle w:val="HTML"/>
              <w:shd w:val="clear" w:color="auto" w:fill="FFFFFF"/>
              <w:rPr>
                <w:rStyle w:val="af6"/>
                <w:rFonts w:eastAsia="宋体"/>
                <w:rPrChange w:id="16819" w:author="raye" w:date="2018-08-10T19:37:00Z">
                  <w:rPr>
                    <w:rFonts w:ascii="Calibri" w:hAnsi="Calibri" w:cstheme="minorHAnsi"/>
                    <w:kern w:val="2"/>
                    <w:sz w:val="21"/>
                    <w:szCs w:val="21"/>
                  </w:rPr>
                </w:rPrChange>
              </w:rPr>
            </w:pPr>
            <w:r w:rsidRPr="00720D29">
              <w:rPr>
                <w:rStyle w:val="af6"/>
                <w:rFonts w:eastAsia="宋体"/>
                <w:rPrChange w:id="16820" w:author="raye" w:date="2018-08-10T19:37:00Z">
                  <w:rPr>
                    <w:rFonts w:ascii="Calibri" w:hAnsi="Calibri" w:cstheme="minorHAnsi"/>
                    <w:kern w:val="2"/>
                    <w:sz w:val="21"/>
                    <w:szCs w:val="21"/>
                  </w:rPr>
                </w:rPrChange>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33189365" w14:textId="77777777" w:rsidR="00F7260B" w:rsidRPr="00720D29" w:rsidRDefault="00F7260B">
            <w:pPr>
              <w:pStyle w:val="HTML"/>
              <w:shd w:val="clear" w:color="auto" w:fill="FFFFFF"/>
              <w:rPr>
                <w:rStyle w:val="af6"/>
                <w:rFonts w:eastAsia="宋体"/>
                <w:rPrChange w:id="16821" w:author="raye" w:date="2018-08-10T19:37:00Z">
                  <w:rPr>
                    <w:rFonts w:ascii="Calibri" w:hAnsi="Calibri" w:cstheme="minorHAnsi"/>
                    <w:kern w:val="2"/>
                    <w:sz w:val="21"/>
                    <w:szCs w:val="21"/>
                  </w:rPr>
                </w:rPrChange>
              </w:rPr>
            </w:pPr>
            <w:r w:rsidRPr="00720D29">
              <w:rPr>
                <w:rStyle w:val="af6"/>
                <w:rFonts w:eastAsia="宋体"/>
                <w:rPrChange w:id="16822" w:author="raye" w:date="2018-08-10T19:37:00Z">
                  <w:rPr>
                    <w:rFonts w:ascii="Calibri" w:hAnsi="Calibri" w:cstheme="minorHAnsi"/>
                    <w:kern w:val="2"/>
                    <w:sz w:val="21"/>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50DB65ED" w14:textId="77777777" w:rsidR="00F7260B" w:rsidRPr="00720D29" w:rsidRDefault="00F7260B">
            <w:pPr>
              <w:pStyle w:val="HTML"/>
              <w:shd w:val="clear" w:color="auto" w:fill="FFFFFF"/>
              <w:rPr>
                <w:rStyle w:val="af6"/>
                <w:rFonts w:eastAsia="宋体"/>
                <w:rPrChange w:id="16823" w:author="raye" w:date="2018-08-10T19:37:00Z">
                  <w:rPr>
                    <w:rFonts w:ascii="Calibri" w:hAnsi="Calibri" w:cstheme="minorHAnsi"/>
                    <w:kern w:val="2"/>
                    <w:sz w:val="21"/>
                    <w:szCs w:val="21"/>
                  </w:rPr>
                </w:rPrChange>
              </w:rPr>
            </w:pPr>
            <w:r w:rsidRPr="00720D29">
              <w:rPr>
                <w:rStyle w:val="af6"/>
                <w:rFonts w:eastAsia="宋体"/>
                <w:rPrChange w:id="16824" w:author="raye" w:date="2018-08-10T19:37:00Z">
                  <w:rPr>
                    <w:rFonts w:ascii="Calibri" w:hAnsi="Calibri" w:cstheme="minorHAnsi"/>
                    <w:kern w:val="2"/>
                    <w:sz w:val="21"/>
                    <w:szCs w:val="21"/>
                  </w:rPr>
                </w:rPrChange>
              </w:rPr>
              <w:t>#5</w:t>
            </w:r>
          </w:p>
        </w:tc>
      </w:tr>
      <w:tr w:rsidR="00F7260B" w:rsidRPr="00720D29" w14:paraId="01E3D67D"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D65727" w14:textId="77777777" w:rsidR="00F7260B" w:rsidRPr="00720D29" w:rsidRDefault="00F7260B">
            <w:pPr>
              <w:widowControl/>
              <w:jc w:val="left"/>
              <w:rPr>
                <w:rStyle w:val="af6"/>
                <w:rFonts w:eastAsia="宋体"/>
                <w:rPrChange w:id="16825"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DA73BF" w14:textId="77777777" w:rsidR="00F7260B" w:rsidRPr="00720D29" w:rsidRDefault="00F7260B">
            <w:pPr>
              <w:widowControl/>
              <w:jc w:val="left"/>
              <w:rPr>
                <w:rStyle w:val="af6"/>
                <w:rFonts w:eastAsia="宋体"/>
                <w:rPrChange w:id="16826"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197348A" w14:textId="77777777" w:rsidR="00F7260B" w:rsidRPr="00720D29" w:rsidRDefault="00F7260B">
            <w:pPr>
              <w:widowControl/>
              <w:jc w:val="left"/>
              <w:rPr>
                <w:rStyle w:val="af6"/>
                <w:rFonts w:eastAsia="宋体"/>
                <w:rPrChange w:id="16827" w:author="raye" w:date="2018-08-10T19:37:00Z">
                  <w:rPr>
                    <w:rFonts w:ascii="Calibri" w:eastAsia="宋体" w:hAnsi="Calibri" w:cstheme="minorHAnsi"/>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10C756EC" w14:textId="77777777" w:rsidR="00F7260B" w:rsidRPr="00720D29" w:rsidRDefault="00F7260B">
            <w:pPr>
              <w:pStyle w:val="HTML"/>
              <w:shd w:val="clear" w:color="auto" w:fill="FFFFFF"/>
              <w:rPr>
                <w:rStyle w:val="af6"/>
                <w:rFonts w:eastAsia="宋体"/>
                <w:rPrChange w:id="16828" w:author="raye" w:date="2018-08-10T19:37:00Z">
                  <w:rPr>
                    <w:rFonts w:ascii="Calibri" w:hAnsi="Calibri" w:cstheme="minorHAnsi"/>
                    <w:kern w:val="2"/>
                    <w:sz w:val="21"/>
                    <w:szCs w:val="21"/>
                  </w:rPr>
                </w:rPrChange>
              </w:rPr>
            </w:pPr>
            <w:r w:rsidRPr="00720D29">
              <w:rPr>
                <w:rStyle w:val="af6"/>
                <w:rFonts w:eastAsia="宋体"/>
                <w:rPrChange w:id="16829" w:author="raye" w:date="2018-08-10T19:37:00Z">
                  <w:rPr>
                    <w:rFonts w:ascii="Calibri" w:hAnsi="Calibri" w:cstheme="minorHAnsi"/>
                    <w:kern w:val="2"/>
                    <w:sz w:val="21"/>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4A5E4578" w14:textId="77777777" w:rsidR="00F7260B" w:rsidRPr="00720D29" w:rsidRDefault="00F7260B">
            <w:pPr>
              <w:pStyle w:val="HTML"/>
              <w:shd w:val="clear" w:color="auto" w:fill="FFFFFF"/>
              <w:rPr>
                <w:rStyle w:val="af6"/>
                <w:rFonts w:eastAsia="宋体"/>
                <w:rPrChange w:id="16830" w:author="raye" w:date="2018-08-10T19:37:00Z">
                  <w:rPr>
                    <w:rFonts w:ascii="Calibri" w:hAnsi="Calibri" w:cstheme="minorHAnsi"/>
                    <w:kern w:val="2"/>
                    <w:sz w:val="21"/>
                    <w:szCs w:val="21"/>
                  </w:rPr>
                </w:rPrChange>
              </w:rPr>
            </w:pPr>
            <w:r w:rsidRPr="00720D29">
              <w:rPr>
                <w:rStyle w:val="af6"/>
                <w:rFonts w:eastAsia="宋体"/>
                <w:rPrChange w:id="16831" w:author="raye" w:date="2018-08-10T19:37:00Z">
                  <w:rPr>
                    <w:rFonts w:ascii="Calibri" w:hAnsi="Calibri" w:cstheme="minorHAnsi"/>
                    <w:kern w:val="2"/>
                    <w:sz w:val="21"/>
                    <w:szCs w:val="21"/>
                  </w:rPr>
                </w:rPrChange>
              </w:rPr>
              <w:t>Final Report (exported SAR PDF. All tables can be exported or printed )</w:t>
            </w:r>
          </w:p>
          <w:p w14:paraId="1D9BED1B" w14:textId="77777777" w:rsidR="00F7260B" w:rsidRPr="00720D29" w:rsidRDefault="00F7260B">
            <w:pPr>
              <w:pStyle w:val="HTML"/>
              <w:shd w:val="clear" w:color="auto" w:fill="FFFFFF"/>
              <w:rPr>
                <w:rStyle w:val="af6"/>
                <w:rFonts w:eastAsia="宋体"/>
                <w:rPrChange w:id="16832" w:author="raye" w:date="2018-08-10T19:37:00Z">
                  <w:rPr>
                    <w:rFonts w:ascii="Calibri" w:hAnsi="Calibri" w:cstheme="minorHAnsi"/>
                    <w:kern w:val="2"/>
                    <w:sz w:val="21"/>
                    <w:szCs w:val="21"/>
                  </w:rPr>
                </w:rPrChange>
              </w:rPr>
            </w:pPr>
            <w:r w:rsidRPr="00720D29">
              <w:rPr>
                <w:rStyle w:val="af6"/>
                <w:rFonts w:eastAsia="宋体"/>
                <w:rPrChange w:id="16833" w:author="raye" w:date="2018-08-10T19:37:00Z">
                  <w:rPr>
                    <w:rFonts w:ascii="Calibri" w:hAnsi="Calibri" w:cstheme="minorHAnsi"/>
                    <w:kern w:val="2"/>
                    <w:sz w:val="21"/>
                    <w:szCs w:val="21"/>
                  </w:rPr>
                </w:rPrChange>
              </w:rPr>
              <w:t>SAR LOG# (Click and pop up a window to fill in the SAR results, which are visible in the status log.) After it’s  submited, the process ends.</w:t>
            </w:r>
          </w:p>
        </w:tc>
      </w:tr>
      <w:tr w:rsidR="00F7260B" w:rsidRPr="00720D29" w14:paraId="5D940BCE"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A83D4C" w14:textId="77777777" w:rsidR="00F7260B" w:rsidRPr="00720D29" w:rsidRDefault="00F7260B">
            <w:pPr>
              <w:widowControl/>
              <w:jc w:val="left"/>
              <w:rPr>
                <w:rStyle w:val="af6"/>
                <w:rFonts w:eastAsia="宋体"/>
                <w:rPrChange w:id="16834"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D4455D0" w14:textId="77777777" w:rsidR="00F7260B" w:rsidRPr="00720D29" w:rsidRDefault="00F7260B">
            <w:pPr>
              <w:widowControl/>
              <w:jc w:val="left"/>
              <w:rPr>
                <w:rStyle w:val="af6"/>
                <w:rFonts w:eastAsia="宋体"/>
                <w:rPrChange w:id="16835" w:author="raye" w:date="2018-08-10T19:37:00Z">
                  <w:rPr>
                    <w:rFonts w:ascii="Calibri" w:eastAsia="宋体" w:hAnsi="Calibri" w:cstheme="minorHAnsi"/>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419D0F2A" w14:textId="77777777" w:rsidR="00F7260B" w:rsidRPr="00720D29" w:rsidRDefault="00F7260B">
            <w:pPr>
              <w:pStyle w:val="HTML"/>
              <w:shd w:val="clear" w:color="auto" w:fill="FFFFFF"/>
              <w:rPr>
                <w:rStyle w:val="af6"/>
                <w:rFonts w:eastAsia="宋体"/>
                <w:rPrChange w:id="16836" w:author="raye" w:date="2018-08-10T19:37:00Z">
                  <w:rPr>
                    <w:rFonts w:ascii="Calibri" w:hAnsi="Calibri" w:cstheme="minorHAnsi"/>
                    <w:kern w:val="2"/>
                    <w:sz w:val="21"/>
                    <w:szCs w:val="21"/>
                  </w:rPr>
                </w:rPrChange>
              </w:rPr>
            </w:pPr>
            <w:r w:rsidRPr="00720D29">
              <w:rPr>
                <w:rStyle w:val="af6"/>
                <w:rFonts w:eastAsia="宋体"/>
                <w:rPrChange w:id="16837" w:author="raye" w:date="2018-08-10T19:37:00Z">
                  <w:rPr>
                    <w:rFonts w:ascii="Calibri" w:hAnsi="Calibri" w:cstheme="minorHAnsi"/>
                    <w:kern w:val="2"/>
                    <w:sz w:val="21"/>
                    <w:szCs w:val="21"/>
                  </w:rPr>
                </w:rPrChange>
              </w:rPr>
              <w:t>Details&gt;&gt; Checking &amp; Evidence&gt;&gt; Comments</w:t>
            </w:r>
          </w:p>
        </w:tc>
        <w:tc>
          <w:tcPr>
            <w:tcW w:w="1882" w:type="dxa"/>
            <w:tcBorders>
              <w:top w:val="single" w:sz="4" w:space="0" w:color="auto"/>
              <w:left w:val="single" w:sz="4" w:space="0" w:color="auto"/>
              <w:bottom w:val="single" w:sz="4" w:space="0" w:color="auto"/>
              <w:right w:val="single" w:sz="4" w:space="0" w:color="auto"/>
            </w:tcBorders>
            <w:vAlign w:val="center"/>
            <w:hideMark/>
          </w:tcPr>
          <w:p w14:paraId="415B88D0" w14:textId="77777777" w:rsidR="00F7260B" w:rsidRPr="00720D29" w:rsidRDefault="00F7260B">
            <w:pPr>
              <w:pStyle w:val="HTML"/>
              <w:shd w:val="clear" w:color="auto" w:fill="FFFFFF"/>
              <w:rPr>
                <w:rStyle w:val="af6"/>
                <w:rFonts w:eastAsia="宋体"/>
                <w:rPrChange w:id="16838" w:author="raye" w:date="2018-08-10T19:37:00Z">
                  <w:rPr>
                    <w:rFonts w:ascii="Calibri" w:hAnsi="Calibri" w:cstheme="minorHAnsi"/>
                    <w:kern w:val="2"/>
                    <w:sz w:val="21"/>
                    <w:szCs w:val="21"/>
                  </w:rPr>
                </w:rPrChange>
              </w:rPr>
            </w:pPr>
            <w:r w:rsidRPr="00720D29">
              <w:rPr>
                <w:rStyle w:val="af6"/>
                <w:rFonts w:eastAsia="宋体"/>
                <w:rPrChange w:id="16839" w:author="raye" w:date="2018-08-10T19:37:00Z">
                  <w:rPr>
                    <w:rFonts w:ascii="Calibri" w:hAnsi="Calibri" w:cstheme="minorHAnsi"/>
                    <w:kern w:val="2"/>
                    <w:sz w:val="21"/>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6F9C6322" w14:textId="77777777" w:rsidR="00F7260B" w:rsidRPr="00720D29" w:rsidRDefault="00F7260B">
            <w:pPr>
              <w:pStyle w:val="HTML"/>
              <w:shd w:val="clear" w:color="auto" w:fill="FFFFFF"/>
              <w:rPr>
                <w:rStyle w:val="af6"/>
                <w:rFonts w:eastAsia="宋体"/>
                <w:rPrChange w:id="16840" w:author="raye" w:date="2018-08-10T19:37:00Z">
                  <w:rPr>
                    <w:rFonts w:ascii="Calibri" w:hAnsi="Calibri" w:cstheme="minorHAnsi"/>
                    <w:kern w:val="2"/>
                    <w:sz w:val="21"/>
                    <w:szCs w:val="21"/>
                  </w:rPr>
                </w:rPrChange>
              </w:rPr>
            </w:pPr>
            <w:r w:rsidRPr="00720D29">
              <w:rPr>
                <w:rStyle w:val="af6"/>
                <w:rFonts w:eastAsia="宋体"/>
                <w:rPrChange w:id="16841" w:author="raye" w:date="2018-08-10T19:37:00Z">
                  <w:rPr>
                    <w:rFonts w:ascii="Calibri" w:hAnsi="Calibri" w:cstheme="minorHAnsi"/>
                    <w:kern w:val="2"/>
                    <w:sz w:val="21"/>
                    <w:szCs w:val="21"/>
                  </w:rPr>
                </w:rPrChange>
              </w:rPr>
              <w:t>If any</w:t>
            </w:r>
          </w:p>
        </w:tc>
      </w:tr>
      <w:tr w:rsidR="00F7260B" w:rsidRPr="00720D29" w14:paraId="05511231"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95D2CD" w14:textId="77777777" w:rsidR="00F7260B" w:rsidRPr="00720D29" w:rsidRDefault="00F7260B">
            <w:pPr>
              <w:widowControl/>
              <w:jc w:val="left"/>
              <w:rPr>
                <w:rStyle w:val="af6"/>
                <w:rFonts w:eastAsia="宋体"/>
                <w:rPrChange w:id="16842"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5C4CAB3" w14:textId="77777777" w:rsidR="00F7260B" w:rsidRPr="00720D29" w:rsidRDefault="00F7260B">
            <w:pPr>
              <w:widowControl/>
              <w:jc w:val="left"/>
              <w:rPr>
                <w:rStyle w:val="af6"/>
                <w:rFonts w:eastAsia="宋体"/>
                <w:rPrChange w:id="16843" w:author="raye" w:date="2018-08-10T19:37:00Z">
                  <w:rPr>
                    <w:rFonts w:ascii="Calibri" w:eastAsia="宋体" w:hAnsi="Calibri" w:cstheme="minorHAnsi"/>
                    <w:szCs w:val="21"/>
                  </w:rPr>
                </w:rPrChange>
              </w:rPr>
            </w:pPr>
          </w:p>
        </w:tc>
        <w:tc>
          <w:tcPr>
            <w:tcW w:w="1908" w:type="dxa"/>
            <w:vMerge w:val="restart"/>
            <w:tcBorders>
              <w:top w:val="single" w:sz="4" w:space="0" w:color="auto"/>
              <w:left w:val="single" w:sz="4" w:space="0" w:color="auto"/>
              <w:bottom w:val="single" w:sz="4" w:space="0" w:color="auto"/>
              <w:right w:val="single" w:sz="4" w:space="0" w:color="auto"/>
            </w:tcBorders>
            <w:hideMark/>
          </w:tcPr>
          <w:p w14:paraId="19A13921" w14:textId="77777777" w:rsidR="00F7260B" w:rsidRPr="00720D29" w:rsidRDefault="00F7260B">
            <w:pPr>
              <w:pStyle w:val="HTML"/>
              <w:shd w:val="clear" w:color="auto" w:fill="FFFFFF"/>
              <w:rPr>
                <w:rStyle w:val="af6"/>
                <w:rFonts w:eastAsia="宋体"/>
                <w:rPrChange w:id="16844" w:author="raye" w:date="2018-08-10T19:37:00Z">
                  <w:rPr>
                    <w:rFonts w:ascii="Calibri" w:hAnsi="Calibri" w:cstheme="minorHAnsi"/>
                    <w:kern w:val="2"/>
                    <w:sz w:val="21"/>
                    <w:szCs w:val="21"/>
                  </w:rPr>
                </w:rPrChange>
              </w:rPr>
            </w:pPr>
            <w:r w:rsidRPr="00720D29">
              <w:rPr>
                <w:rStyle w:val="af6"/>
                <w:rFonts w:eastAsia="宋体"/>
                <w:rPrChange w:id="16845" w:author="raye" w:date="2018-08-10T19:37:00Z">
                  <w:rPr>
                    <w:rFonts w:ascii="Calibri" w:hAnsi="Calibri" w:cstheme="minorHAnsi"/>
                    <w:kern w:val="2"/>
                    <w:sz w:val="21"/>
                    <w:szCs w:val="21"/>
                  </w:rPr>
                </w:rPrChange>
              </w:rPr>
              <w:t>Details&gt;&gt; Checking &amp; Evidence&gt;&gt;Alert sign</w:t>
            </w:r>
          </w:p>
        </w:tc>
        <w:tc>
          <w:tcPr>
            <w:tcW w:w="1882" w:type="dxa"/>
            <w:tcBorders>
              <w:top w:val="single" w:sz="4" w:space="0" w:color="auto"/>
              <w:left w:val="single" w:sz="4" w:space="0" w:color="auto"/>
              <w:bottom w:val="single" w:sz="4" w:space="0" w:color="auto"/>
              <w:right w:val="single" w:sz="4" w:space="0" w:color="auto"/>
            </w:tcBorders>
            <w:vAlign w:val="center"/>
            <w:hideMark/>
          </w:tcPr>
          <w:p w14:paraId="59196374" w14:textId="77777777" w:rsidR="00F7260B" w:rsidRPr="00720D29" w:rsidRDefault="00F7260B">
            <w:pPr>
              <w:pStyle w:val="HTML"/>
              <w:shd w:val="clear" w:color="auto" w:fill="FFFFFF"/>
              <w:rPr>
                <w:rStyle w:val="af6"/>
                <w:rFonts w:eastAsia="宋体"/>
                <w:rPrChange w:id="16846" w:author="raye" w:date="2018-08-10T19:37:00Z">
                  <w:rPr>
                    <w:rFonts w:ascii="Calibri" w:hAnsi="Calibri" w:cstheme="minorHAnsi"/>
                    <w:kern w:val="2"/>
                    <w:sz w:val="21"/>
                    <w:szCs w:val="21"/>
                  </w:rPr>
                </w:rPrChange>
              </w:rPr>
            </w:pPr>
            <w:r w:rsidRPr="00720D29">
              <w:rPr>
                <w:rStyle w:val="af6"/>
                <w:rFonts w:eastAsia="宋体"/>
                <w:rPrChange w:id="16847" w:author="raye" w:date="2018-08-10T19:37:00Z">
                  <w:rPr>
                    <w:rFonts w:ascii="Calibri" w:hAnsi="Calibri" w:cstheme="minorHAnsi"/>
                    <w:kern w:val="2"/>
                    <w:sz w:val="21"/>
                    <w:szCs w:val="21"/>
                  </w:rPr>
                </w:rPrChange>
              </w:rPr>
              <w:t>Content</w:t>
            </w:r>
          </w:p>
        </w:tc>
        <w:tc>
          <w:tcPr>
            <w:tcW w:w="2434" w:type="dxa"/>
            <w:tcBorders>
              <w:top w:val="single" w:sz="4" w:space="0" w:color="auto"/>
              <w:left w:val="single" w:sz="4" w:space="0" w:color="auto"/>
              <w:bottom w:val="single" w:sz="4" w:space="0" w:color="auto"/>
              <w:right w:val="single" w:sz="4" w:space="0" w:color="auto"/>
            </w:tcBorders>
            <w:vAlign w:val="center"/>
            <w:hideMark/>
          </w:tcPr>
          <w:p w14:paraId="3E094962" w14:textId="77777777" w:rsidR="00F7260B" w:rsidRPr="00720D29" w:rsidRDefault="00F7260B">
            <w:pPr>
              <w:pStyle w:val="HTML"/>
              <w:shd w:val="clear" w:color="auto" w:fill="FFFFFF"/>
              <w:rPr>
                <w:rStyle w:val="af6"/>
                <w:rFonts w:eastAsia="宋体"/>
                <w:rPrChange w:id="16848" w:author="raye" w:date="2018-08-10T19:37:00Z">
                  <w:rPr>
                    <w:rFonts w:ascii="Calibri" w:hAnsi="Calibri" w:cstheme="minorHAnsi"/>
                    <w:kern w:val="2"/>
                    <w:sz w:val="21"/>
                    <w:szCs w:val="21"/>
                  </w:rPr>
                </w:rPrChange>
              </w:rPr>
            </w:pPr>
            <w:r w:rsidRPr="00720D29">
              <w:rPr>
                <w:rStyle w:val="af6"/>
                <w:rFonts w:eastAsia="宋体"/>
                <w:rPrChange w:id="16849" w:author="raye" w:date="2018-08-10T19:37:00Z">
                  <w:rPr>
                    <w:rFonts w:ascii="Calibri" w:hAnsi="Calibri" w:cstheme="minorHAnsi"/>
                    <w:kern w:val="2"/>
                    <w:sz w:val="21"/>
                    <w:szCs w:val="21"/>
                  </w:rPr>
                </w:rPrChange>
              </w:rPr>
              <w:t>Yes</w:t>
            </w:r>
          </w:p>
        </w:tc>
      </w:tr>
      <w:tr w:rsidR="00F7260B" w:rsidRPr="00720D29" w14:paraId="479B01E8"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339042" w14:textId="77777777" w:rsidR="00F7260B" w:rsidRPr="00720D29" w:rsidRDefault="00F7260B">
            <w:pPr>
              <w:widowControl/>
              <w:jc w:val="left"/>
              <w:rPr>
                <w:rStyle w:val="af6"/>
                <w:rFonts w:eastAsia="宋体"/>
                <w:rPrChange w:id="16850"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F31FF21" w14:textId="77777777" w:rsidR="00F7260B" w:rsidRPr="00720D29" w:rsidRDefault="00F7260B">
            <w:pPr>
              <w:widowControl/>
              <w:jc w:val="left"/>
              <w:rPr>
                <w:rStyle w:val="af6"/>
                <w:rFonts w:eastAsia="宋体"/>
                <w:rPrChange w:id="16851"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1575F3" w14:textId="77777777" w:rsidR="00F7260B" w:rsidRPr="00720D29" w:rsidRDefault="00F7260B">
            <w:pPr>
              <w:widowControl/>
              <w:jc w:val="left"/>
              <w:rPr>
                <w:rStyle w:val="af6"/>
                <w:rFonts w:eastAsia="宋体"/>
                <w:rPrChange w:id="16852" w:author="raye" w:date="2018-08-10T19:37:00Z">
                  <w:rPr>
                    <w:rFonts w:ascii="Calibri" w:eastAsia="宋体" w:hAnsi="Calibri" w:cstheme="minorHAnsi"/>
                    <w:szCs w:val="21"/>
                  </w:rPr>
                </w:rPrChange>
              </w:rPr>
            </w:pPr>
          </w:p>
        </w:tc>
        <w:tc>
          <w:tcPr>
            <w:tcW w:w="1882" w:type="dxa"/>
            <w:tcBorders>
              <w:top w:val="single" w:sz="4" w:space="0" w:color="auto"/>
              <w:left w:val="single" w:sz="4" w:space="0" w:color="auto"/>
              <w:bottom w:val="single" w:sz="4" w:space="0" w:color="auto"/>
              <w:right w:val="single" w:sz="4" w:space="0" w:color="auto"/>
            </w:tcBorders>
            <w:vAlign w:val="center"/>
            <w:hideMark/>
          </w:tcPr>
          <w:p w14:paraId="7E5AA066" w14:textId="77777777" w:rsidR="00F7260B" w:rsidRPr="00720D29" w:rsidRDefault="00F7260B">
            <w:pPr>
              <w:pStyle w:val="HTML"/>
              <w:shd w:val="clear" w:color="auto" w:fill="FFFFFF"/>
              <w:rPr>
                <w:rStyle w:val="af6"/>
                <w:rFonts w:eastAsia="宋体"/>
                <w:rPrChange w:id="16853" w:author="raye" w:date="2018-08-10T19:37:00Z">
                  <w:rPr>
                    <w:rFonts w:ascii="Calibri" w:hAnsi="Calibri" w:cstheme="minorHAnsi"/>
                    <w:kern w:val="2"/>
                    <w:sz w:val="21"/>
                    <w:szCs w:val="21"/>
                  </w:rPr>
                </w:rPrChange>
              </w:rPr>
            </w:pPr>
            <w:r w:rsidRPr="00720D29">
              <w:rPr>
                <w:rStyle w:val="af6"/>
                <w:rFonts w:eastAsia="宋体"/>
                <w:rPrChange w:id="16854" w:author="raye" w:date="2018-08-10T19:37:00Z">
                  <w:rPr>
                    <w:rFonts w:ascii="Calibri" w:hAnsi="Calibri" w:cstheme="minorHAnsi"/>
                    <w:kern w:val="2"/>
                    <w:sz w:val="21"/>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75C860F0" w14:textId="77777777" w:rsidR="00F7260B" w:rsidRPr="00720D29" w:rsidRDefault="00F7260B">
            <w:pPr>
              <w:pStyle w:val="HTML"/>
              <w:shd w:val="clear" w:color="auto" w:fill="FFFFFF"/>
              <w:rPr>
                <w:rStyle w:val="af6"/>
                <w:rFonts w:eastAsia="宋体"/>
                <w:rPrChange w:id="16855" w:author="raye" w:date="2018-08-10T19:37:00Z">
                  <w:rPr>
                    <w:rFonts w:ascii="Calibri" w:hAnsi="Calibri" w:cstheme="minorHAnsi"/>
                    <w:kern w:val="2"/>
                    <w:sz w:val="21"/>
                    <w:szCs w:val="21"/>
                  </w:rPr>
                </w:rPrChange>
              </w:rPr>
            </w:pPr>
            <w:r w:rsidRPr="00720D29">
              <w:rPr>
                <w:rStyle w:val="af6"/>
                <w:rFonts w:eastAsia="宋体"/>
                <w:rPrChange w:id="16856" w:author="raye" w:date="2018-08-10T19:37:00Z">
                  <w:rPr>
                    <w:rFonts w:ascii="Calibri" w:hAnsi="Calibri" w:cstheme="minorHAnsi"/>
                    <w:kern w:val="2"/>
                    <w:sz w:val="21"/>
                    <w:szCs w:val="21"/>
                  </w:rPr>
                </w:rPrChange>
              </w:rPr>
              <w:t>Evidence Management(Not editable)</w:t>
            </w:r>
          </w:p>
          <w:p w14:paraId="233BC901" w14:textId="77777777" w:rsidR="00F7260B" w:rsidRPr="00720D29" w:rsidRDefault="00F7260B">
            <w:pPr>
              <w:pStyle w:val="HTML"/>
              <w:shd w:val="clear" w:color="auto" w:fill="FFFFFF"/>
              <w:rPr>
                <w:rStyle w:val="af6"/>
                <w:rFonts w:eastAsia="宋体"/>
                <w:rPrChange w:id="16857" w:author="raye" w:date="2018-08-10T19:37:00Z">
                  <w:rPr>
                    <w:rFonts w:ascii="Calibri" w:hAnsi="Calibri" w:cstheme="minorHAnsi"/>
                    <w:kern w:val="2"/>
                    <w:sz w:val="21"/>
                    <w:szCs w:val="21"/>
                  </w:rPr>
                </w:rPrChange>
              </w:rPr>
            </w:pPr>
            <w:r w:rsidRPr="00720D29">
              <w:rPr>
                <w:rStyle w:val="af6"/>
                <w:rFonts w:eastAsia="宋体"/>
                <w:rPrChange w:id="16858" w:author="raye" w:date="2018-08-10T19:37:00Z">
                  <w:rPr>
                    <w:rFonts w:ascii="Calibri" w:hAnsi="Calibri" w:cstheme="minorHAnsi"/>
                    <w:kern w:val="2"/>
                    <w:sz w:val="21"/>
                    <w:szCs w:val="21"/>
                  </w:rPr>
                </w:rPrChange>
              </w:rPr>
              <w:lastRenderedPageBreak/>
              <w:t>Check(Not editable)</w:t>
            </w:r>
          </w:p>
        </w:tc>
      </w:tr>
      <w:tr w:rsidR="00F7260B" w:rsidRPr="00720D29" w14:paraId="1AA3CF12" w14:textId="77777777" w:rsidTr="00F7260B">
        <w:trPr>
          <w:trHeight w:val="570"/>
        </w:trPr>
        <w:tc>
          <w:tcPr>
            <w:tcW w:w="839" w:type="dxa"/>
            <w:vMerge w:val="restart"/>
            <w:tcBorders>
              <w:top w:val="single" w:sz="4" w:space="0" w:color="auto"/>
              <w:left w:val="single" w:sz="4" w:space="0" w:color="auto"/>
              <w:bottom w:val="single" w:sz="4" w:space="0" w:color="auto"/>
              <w:right w:val="single" w:sz="4" w:space="0" w:color="auto"/>
            </w:tcBorders>
            <w:vAlign w:val="center"/>
            <w:hideMark/>
          </w:tcPr>
          <w:p w14:paraId="20A4F341" w14:textId="77777777" w:rsidR="00F7260B" w:rsidRPr="00720D29" w:rsidRDefault="00F7260B">
            <w:pPr>
              <w:pStyle w:val="HTML"/>
              <w:shd w:val="clear" w:color="auto" w:fill="FFFFFF"/>
              <w:rPr>
                <w:rStyle w:val="af6"/>
                <w:rFonts w:eastAsia="宋体"/>
                <w:rPrChange w:id="16859" w:author="raye" w:date="2018-08-10T19:37:00Z">
                  <w:rPr>
                    <w:rFonts w:ascii="Calibri" w:hAnsi="Calibri" w:cstheme="minorHAnsi"/>
                    <w:kern w:val="2"/>
                    <w:sz w:val="21"/>
                    <w:szCs w:val="21"/>
                  </w:rPr>
                </w:rPrChange>
              </w:rPr>
            </w:pPr>
            <w:r w:rsidRPr="00720D29">
              <w:rPr>
                <w:rStyle w:val="af6"/>
                <w:rFonts w:eastAsia="宋体"/>
                <w:rPrChange w:id="16860" w:author="raye" w:date="2018-08-10T19:37:00Z">
                  <w:rPr>
                    <w:rFonts w:ascii="Calibri" w:hAnsi="Calibri" w:cstheme="minorHAnsi"/>
                    <w:kern w:val="2"/>
                    <w:sz w:val="21"/>
                    <w:szCs w:val="21"/>
                  </w:rPr>
                </w:rPrChange>
              </w:rPr>
              <w:lastRenderedPageBreak/>
              <w:t>29</w:t>
            </w:r>
          </w:p>
        </w:tc>
        <w:tc>
          <w:tcPr>
            <w:tcW w:w="1976" w:type="dxa"/>
            <w:vMerge w:val="restart"/>
            <w:tcBorders>
              <w:top w:val="single" w:sz="4" w:space="0" w:color="auto"/>
              <w:left w:val="single" w:sz="4" w:space="0" w:color="auto"/>
              <w:bottom w:val="single" w:sz="4" w:space="0" w:color="auto"/>
              <w:right w:val="single" w:sz="4" w:space="0" w:color="auto"/>
            </w:tcBorders>
            <w:vAlign w:val="center"/>
            <w:hideMark/>
          </w:tcPr>
          <w:p w14:paraId="7314D383" w14:textId="77777777" w:rsidR="00F7260B" w:rsidRPr="00720D29" w:rsidRDefault="00F7260B">
            <w:pPr>
              <w:pStyle w:val="HTML"/>
              <w:shd w:val="clear" w:color="auto" w:fill="FFFFFF"/>
              <w:rPr>
                <w:rStyle w:val="af6"/>
                <w:rFonts w:eastAsia="宋体"/>
                <w:rPrChange w:id="16861" w:author="raye" w:date="2018-08-10T19:37:00Z">
                  <w:rPr>
                    <w:rFonts w:ascii="Calibri" w:hAnsi="Calibri" w:cstheme="minorHAnsi"/>
                    <w:kern w:val="2"/>
                    <w:sz w:val="21"/>
                    <w:szCs w:val="21"/>
                  </w:rPr>
                </w:rPrChange>
              </w:rPr>
            </w:pPr>
            <w:r w:rsidRPr="00720D29">
              <w:rPr>
                <w:rStyle w:val="af6"/>
                <w:rFonts w:eastAsia="宋体"/>
                <w:rPrChange w:id="16862" w:author="raye" w:date="2018-08-10T19:37:00Z">
                  <w:rPr>
                    <w:rFonts w:ascii="Calibri" w:hAnsi="Calibri" w:cstheme="minorHAnsi"/>
                    <w:kern w:val="2"/>
                    <w:sz w:val="21"/>
                    <w:szCs w:val="21"/>
                  </w:rPr>
                </w:rPrChange>
              </w:rPr>
              <w:t>SAR is submitted</w:t>
            </w:r>
          </w:p>
        </w:tc>
        <w:tc>
          <w:tcPr>
            <w:tcW w:w="1908" w:type="dxa"/>
            <w:tcBorders>
              <w:top w:val="single" w:sz="4" w:space="0" w:color="auto"/>
              <w:left w:val="single" w:sz="4" w:space="0" w:color="auto"/>
              <w:bottom w:val="single" w:sz="4" w:space="0" w:color="auto"/>
              <w:right w:val="single" w:sz="4" w:space="0" w:color="auto"/>
            </w:tcBorders>
            <w:hideMark/>
          </w:tcPr>
          <w:p w14:paraId="01032CB3" w14:textId="77777777" w:rsidR="00F7260B" w:rsidRPr="00720D29" w:rsidRDefault="00F7260B">
            <w:pPr>
              <w:pStyle w:val="HTML"/>
              <w:shd w:val="clear" w:color="auto" w:fill="FFFFFF"/>
              <w:rPr>
                <w:rStyle w:val="af6"/>
                <w:rFonts w:eastAsia="宋体"/>
                <w:rPrChange w:id="16863" w:author="raye" w:date="2018-08-10T19:37:00Z">
                  <w:rPr>
                    <w:rFonts w:ascii="Calibri" w:hAnsi="Calibri" w:cstheme="minorHAnsi"/>
                    <w:kern w:val="2"/>
                    <w:sz w:val="21"/>
                    <w:szCs w:val="21"/>
                  </w:rPr>
                </w:rPrChange>
              </w:rPr>
            </w:pPr>
            <w:r w:rsidRPr="00720D29">
              <w:rPr>
                <w:rStyle w:val="af6"/>
                <w:rFonts w:eastAsia="宋体"/>
                <w:rPrChange w:id="16864" w:author="raye" w:date="2018-08-10T19:37:00Z">
                  <w:rPr>
                    <w:rFonts w:ascii="Calibri" w:hAnsi="Calibri" w:cstheme="minorHAnsi"/>
                    <w:kern w:val="2"/>
                    <w:sz w:val="21"/>
                    <w:szCs w:val="21"/>
                  </w:rPr>
                </w:rPrChange>
              </w:rPr>
              <w:t>Details&gt;&gt;Confirms Case</w:t>
            </w:r>
          </w:p>
        </w:tc>
        <w:tc>
          <w:tcPr>
            <w:tcW w:w="1882" w:type="dxa"/>
            <w:tcBorders>
              <w:top w:val="single" w:sz="4" w:space="0" w:color="auto"/>
              <w:left w:val="single" w:sz="4" w:space="0" w:color="auto"/>
              <w:bottom w:val="single" w:sz="4" w:space="0" w:color="auto"/>
              <w:right w:val="single" w:sz="4" w:space="0" w:color="auto"/>
            </w:tcBorders>
            <w:vAlign w:val="center"/>
            <w:hideMark/>
          </w:tcPr>
          <w:p w14:paraId="71D675EA" w14:textId="77777777" w:rsidR="00F7260B" w:rsidRPr="00720D29" w:rsidRDefault="00F7260B">
            <w:pPr>
              <w:pStyle w:val="HTML"/>
              <w:shd w:val="clear" w:color="auto" w:fill="FFFFFF"/>
              <w:rPr>
                <w:rStyle w:val="af6"/>
                <w:rFonts w:eastAsia="宋体"/>
                <w:rPrChange w:id="16865" w:author="raye" w:date="2018-08-10T19:37:00Z">
                  <w:rPr>
                    <w:rFonts w:ascii="Calibri" w:hAnsi="Calibri" w:cstheme="minorHAnsi"/>
                    <w:kern w:val="2"/>
                    <w:sz w:val="21"/>
                    <w:szCs w:val="21"/>
                  </w:rPr>
                </w:rPrChange>
              </w:rPr>
            </w:pPr>
            <w:r w:rsidRPr="00720D29">
              <w:rPr>
                <w:rStyle w:val="af6"/>
                <w:rFonts w:eastAsia="宋体"/>
                <w:rPrChange w:id="16866" w:author="raye" w:date="2018-08-10T19:37:00Z">
                  <w:rPr>
                    <w:rFonts w:ascii="Calibri" w:hAnsi="Calibri" w:cstheme="minorHAnsi"/>
                    <w:kern w:val="2"/>
                    <w:sz w:val="21"/>
                    <w:szCs w:val="21"/>
                  </w:rPr>
                </w:rPrChange>
              </w:rPr>
              <w:t>Button</w:t>
            </w:r>
          </w:p>
        </w:tc>
        <w:tc>
          <w:tcPr>
            <w:tcW w:w="2434" w:type="dxa"/>
            <w:tcBorders>
              <w:top w:val="single" w:sz="4" w:space="0" w:color="auto"/>
              <w:left w:val="single" w:sz="4" w:space="0" w:color="auto"/>
              <w:bottom w:val="single" w:sz="4" w:space="0" w:color="auto"/>
              <w:right w:val="single" w:sz="4" w:space="0" w:color="auto"/>
            </w:tcBorders>
            <w:vAlign w:val="center"/>
            <w:hideMark/>
          </w:tcPr>
          <w:p w14:paraId="4B767643" w14:textId="77777777" w:rsidR="00F7260B" w:rsidRPr="00720D29" w:rsidRDefault="00F7260B">
            <w:pPr>
              <w:pStyle w:val="HTML"/>
              <w:shd w:val="clear" w:color="auto" w:fill="FFFFFF"/>
              <w:rPr>
                <w:rStyle w:val="af6"/>
                <w:rFonts w:eastAsia="宋体"/>
                <w:rPrChange w:id="16867" w:author="raye" w:date="2018-08-10T19:37:00Z">
                  <w:rPr>
                    <w:rFonts w:ascii="Calibri" w:hAnsi="Calibri" w:cstheme="minorHAnsi"/>
                    <w:kern w:val="2"/>
                    <w:sz w:val="21"/>
                    <w:szCs w:val="21"/>
                  </w:rPr>
                </w:rPrChange>
              </w:rPr>
            </w:pPr>
            <w:r w:rsidRPr="00720D29">
              <w:rPr>
                <w:rStyle w:val="af6"/>
                <w:rFonts w:eastAsia="宋体"/>
                <w:rPrChange w:id="16868" w:author="raye" w:date="2018-08-10T19:37:00Z">
                  <w:rPr>
                    <w:rFonts w:ascii="Calibri" w:hAnsi="Calibri" w:cstheme="minorHAnsi"/>
                    <w:kern w:val="2"/>
                    <w:sz w:val="21"/>
                    <w:szCs w:val="21"/>
                  </w:rPr>
                </w:rPrChange>
              </w:rPr>
              <w:t>Final Report</w:t>
            </w:r>
          </w:p>
        </w:tc>
      </w:tr>
      <w:tr w:rsidR="00F7260B" w:rsidRPr="00720D29" w14:paraId="0F6D794F" w14:textId="77777777" w:rsidTr="00F7260B">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4B9A24" w14:textId="77777777" w:rsidR="00F7260B" w:rsidRPr="00720D29" w:rsidRDefault="00F7260B">
            <w:pPr>
              <w:widowControl/>
              <w:jc w:val="left"/>
              <w:rPr>
                <w:rStyle w:val="af6"/>
                <w:rFonts w:eastAsia="宋体"/>
                <w:rPrChange w:id="16869" w:author="raye" w:date="2018-08-10T19:37:00Z">
                  <w:rPr>
                    <w:rFonts w:ascii="Calibri" w:eastAsia="宋体" w:hAnsi="Calibri" w:cstheme="minorHAnsi"/>
                    <w:szCs w:val="21"/>
                  </w:rPr>
                </w:rPrChang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651E30" w14:textId="77777777" w:rsidR="00F7260B" w:rsidRPr="00720D29" w:rsidRDefault="00F7260B">
            <w:pPr>
              <w:widowControl/>
              <w:jc w:val="left"/>
              <w:rPr>
                <w:rStyle w:val="af6"/>
                <w:rFonts w:eastAsia="宋体"/>
                <w:rPrChange w:id="16870" w:author="raye" w:date="2018-08-10T19:37:00Z">
                  <w:rPr>
                    <w:rFonts w:ascii="Calibri" w:eastAsia="宋体" w:hAnsi="Calibri" w:cstheme="minorHAnsi"/>
                    <w:szCs w:val="21"/>
                  </w:rPr>
                </w:rPrChange>
              </w:rPr>
            </w:pPr>
          </w:p>
        </w:tc>
        <w:tc>
          <w:tcPr>
            <w:tcW w:w="1908" w:type="dxa"/>
            <w:tcBorders>
              <w:top w:val="single" w:sz="4" w:space="0" w:color="auto"/>
              <w:left w:val="single" w:sz="4" w:space="0" w:color="auto"/>
              <w:bottom w:val="single" w:sz="4" w:space="0" w:color="auto"/>
              <w:right w:val="single" w:sz="4" w:space="0" w:color="auto"/>
            </w:tcBorders>
            <w:hideMark/>
          </w:tcPr>
          <w:p w14:paraId="3643D960" w14:textId="77777777" w:rsidR="00F7260B" w:rsidRPr="00720D29" w:rsidRDefault="00F7260B">
            <w:pPr>
              <w:pStyle w:val="HTML"/>
              <w:shd w:val="clear" w:color="auto" w:fill="FFFFFF"/>
              <w:rPr>
                <w:rStyle w:val="af6"/>
                <w:rFonts w:eastAsia="宋体"/>
                <w:rPrChange w:id="16871" w:author="raye" w:date="2018-08-10T19:37:00Z">
                  <w:rPr>
                    <w:rFonts w:ascii="Calibri" w:hAnsi="Calibri" w:cstheme="minorHAnsi"/>
                    <w:kern w:val="2"/>
                    <w:sz w:val="21"/>
                    <w:szCs w:val="21"/>
                  </w:rPr>
                </w:rPrChange>
              </w:rPr>
            </w:pPr>
            <w:r w:rsidRPr="00720D29">
              <w:rPr>
                <w:rStyle w:val="af6"/>
                <w:rFonts w:eastAsia="宋体"/>
                <w:rPrChange w:id="16872" w:author="raye" w:date="2018-08-10T19:37:00Z">
                  <w:rPr>
                    <w:rFonts w:ascii="Calibri" w:hAnsi="Calibri" w:cstheme="minorHAnsi"/>
                    <w:kern w:val="2"/>
                    <w:sz w:val="21"/>
                    <w:szCs w:val="21"/>
                  </w:rPr>
                </w:rPrChange>
              </w:rPr>
              <w:t>Other fields</w:t>
            </w:r>
          </w:p>
        </w:tc>
        <w:tc>
          <w:tcPr>
            <w:tcW w:w="1882" w:type="dxa"/>
            <w:tcBorders>
              <w:top w:val="single" w:sz="4" w:space="0" w:color="auto"/>
              <w:left w:val="single" w:sz="4" w:space="0" w:color="auto"/>
              <w:bottom w:val="single" w:sz="4" w:space="0" w:color="auto"/>
              <w:right w:val="single" w:sz="4" w:space="0" w:color="auto"/>
            </w:tcBorders>
            <w:vAlign w:val="center"/>
          </w:tcPr>
          <w:p w14:paraId="63F70BB8" w14:textId="77777777" w:rsidR="00F7260B" w:rsidRPr="00720D29" w:rsidRDefault="00F7260B">
            <w:pPr>
              <w:pStyle w:val="HTML"/>
              <w:shd w:val="clear" w:color="auto" w:fill="FFFFFF"/>
              <w:rPr>
                <w:rStyle w:val="af6"/>
                <w:rFonts w:eastAsia="宋体"/>
                <w:rPrChange w:id="16873" w:author="raye" w:date="2018-08-10T19:37:00Z">
                  <w:rPr>
                    <w:rFonts w:ascii="Calibri" w:hAnsi="Calibri" w:cstheme="minorHAnsi"/>
                    <w:kern w:val="2"/>
                    <w:sz w:val="21"/>
                    <w:szCs w:val="21"/>
                  </w:rPr>
                </w:rPrChange>
              </w:rPr>
            </w:pPr>
          </w:p>
        </w:tc>
        <w:tc>
          <w:tcPr>
            <w:tcW w:w="2434" w:type="dxa"/>
            <w:tcBorders>
              <w:top w:val="single" w:sz="4" w:space="0" w:color="auto"/>
              <w:left w:val="single" w:sz="4" w:space="0" w:color="auto"/>
              <w:bottom w:val="single" w:sz="4" w:space="0" w:color="auto"/>
              <w:right w:val="single" w:sz="4" w:space="0" w:color="auto"/>
            </w:tcBorders>
            <w:vAlign w:val="center"/>
            <w:hideMark/>
          </w:tcPr>
          <w:p w14:paraId="17897580" w14:textId="77777777" w:rsidR="00F7260B" w:rsidRPr="00720D29" w:rsidRDefault="00F7260B">
            <w:pPr>
              <w:pStyle w:val="HTML"/>
              <w:shd w:val="clear" w:color="auto" w:fill="FFFFFF"/>
              <w:rPr>
                <w:rStyle w:val="af6"/>
                <w:rFonts w:eastAsia="宋体"/>
                <w:rPrChange w:id="16874" w:author="raye" w:date="2018-08-10T19:37:00Z">
                  <w:rPr>
                    <w:rFonts w:ascii="Calibri" w:hAnsi="Calibri" w:cstheme="minorHAnsi"/>
                    <w:kern w:val="2"/>
                    <w:sz w:val="21"/>
                    <w:szCs w:val="21"/>
                  </w:rPr>
                </w:rPrChange>
              </w:rPr>
            </w:pPr>
            <w:r w:rsidRPr="00720D29">
              <w:rPr>
                <w:rStyle w:val="af6"/>
                <w:rFonts w:eastAsia="宋体"/>
                <w:rPrChange w:id="16875" w:author="raye" w:date="2018-08-10T19:37:00Z">
                  <w:rPr>
                    <w:rFonts w:ascii="Calibri" w:hAnsi="Calibri" w:cstheme="minorHAnsi"/>
                    <w:kern w:val="2"/>
                    <w:sz w:val="21"/>
                    <w:szCs w:val="21"/>
                  </w:rPr>
                </w:rPrChange>
              </w:rPr>
              <w:t>Not editable</w:t>
            </w:r>
          </w:p>
        </w:tc>
      </w:tr>
    </w:tbl>
    <w:p w14:paraId="75D37BF3" w14:textId="77777777" w:rsidR="00F7260B" w:rsidRPr="00720D29"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876" w:author="raye" w:date="2018-08-10T19:37:00Z">
            <w:rPr/>
          </w:rPrChange>
        </w:rPr>
      </w:pPr>
    </w:p>
    <w:p w14:paraId="4D471894" w14:textId="77777777" w:rsidR="00F7260B" w:rsidRPr="00720D29"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877" w:author="raye" w:date="2018-08-10T19:37:00Z">
            <w:rPr/>
          </w:rPrChange>
        </w:rPr>
      </w:pPr>
    </w:p>
    <w:p w14:paraId="3B86D6FC" w14:textId="77777777" w:rsidR="00F7260B" w:rsidRPr="00B0205A" w:rsidRDefault="00F7260B" w:rsidP="00720D29">
      <w:pPr>
        <w:pStyle w:val="3211"/>
        <w:ind w:left="210" w:right="210"/>
        <w:rPr>
          <w:rPrChange w:id="16878" w:author="raye" w:date="2018-08-10T12:30:00Z">
            <w:rPr>
              <w:rFonts w:ascii="等线" w:eastAsia="等线" w:hAnsi="等线"/>
              <w:sz w:val="21"/>
              <w:szCs w:val="21"/>
            </w:rPr>
          </w:rPrChange>
        </w:rPr>
        <w:pPrChange w:id="16879" w:author="raye" w:date="2018-08-10T19:37: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B0205A">
        <w:rPr>
          <w:rPrChange w:id="16880" w:author="raye" w:date="2018-08-10T12:30:00Z">
            <w:rPr>
              <w:rFonts w:ascii="等线" w:eastAsia="等线" w:hAnsi="等线" w:cs="Times New Roman"/>
              <w:sz w:val="21"/>
              <w:szCs w:val="21"/>
            </w:rPr>
          </w:rPrChange>
        </w:rPr>
        <w:tab/>
      </w:r>
      <w:r w:rsidRPr="00B0205A">
        <w:rPr>
          <w:rPrChange w:id="16881" w:author="raye" w:date="2018-08-10T12:30:00Z">
            <w:rPr>
              <w:rFonts w:ascii="等线" w:eastAsia="等线" w:hAnsi="等线" w:cs="Times New Roman"/>
              <w:sz w:val="21"/>
              <w:szCs w:val="21"/>
            </w:rPr>
          </w:rPrChange>
        </w:rPr>
        <w:tab/>
      </w:r>
      <w:bookmarkStart w:id="16882" w:name="_Toc520839524"/>
      <w:bookmarkStart w:id="16883" w:name="_Toc519582934"/>
      <w:r w:rsidRPr="00B0205A">
        <w:rPr>
          <w:rPrChange w:id="16884" w:author="raye" w:date="2018-08-10T12:30:00Z">
            <w:rPr>
              <w:rFonts w:ascii="等线" w:eastAsia="等线" w:hAnsi="等线" w:cs="Times New Roman"/>
              <w:sz w:val="21"/>
              <w:szCs w:val="21"/>
            </w:rPr>
          </w:rPrChange>
        </w:rPr>
        <w:t>3.2.15.3. Interface requirements</w:t>
      </w:r>
      <w:bookmarkEnd w:id="16882"/>
      <w:bookmarkEnd w:id="16883"/>
    </w:p>
    <w:p w14:paraId="3EF246A2" w14:textId="77777777" w:rsidR="00F7260B" w:rsidRPr="00720D29" w:rsidRDefault="00F7260B" w:rsidP="00720D29">
      <w:pPr>
        <w:pStyle w:val="a0"/>
        <w:numPr>
          <w:ilvl w:val="0"/>
          <w:numId w:val="2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Theme="minorEastAsia"/>
          <w:rPrChange w:id="16885" w:author="raye" w:date="2018-08-10T19:37:00Z">
            <w:rPr/>
          </w:rPrChange>
        </w:rPr>
        <w:pPrChange w:id="16886" w:author="raye" w:date="2018-08-10T19:37:00Z">
          <w:pPr>
            <w:pStyle w:val="a0"/>
            <w:numPr>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firstLineChars="0" w:hanging="600"/>
          </w:pPr>
        </w:pPrChange>
      </w:pPr>
      <w:r w:rsidRPr="00720D29">
        <w:rPr>
          <w:rStyle w:val="aff4"/>
          <w:rFonts w:eastAsiaTheme="minorEastAsia"/>
          <w:rPrChange w:id="16887" w:author="raye" w:date="2018-08-10T19:37:00Z">
            <w:rPr/>
          </w:rPrChange>
        </w:rPr>
        <w:t>To Do List</w:t>
      </w:r>
    </w:p>
    <w:p w14:paraId="6F8C7A75"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888" w:author="raye" w:date="2018-08-10T12:30:00Z">
            <w:rPr/>
          </w:rPrChange>
        </w:rPr>
      </w:pPr>
      <w:r w:rsidRPr="00B0205A">
        <w:rPr>
          <w:rFonts w:ascii="Times New Roman" w:hAnsi="Times New Roman" w:cs="Times New Roman"/>
          <w:noProof/>
          <w:rPrChange w:id="16889" w:author="raye" w:date="2018-08-10T12:30:00Z">
            <w:rPr>
              <w:noProof/>
            </w:rPr>
          </w:rPrChange>
        </w:rPr>
        <w:t xml:space="preserve"> </w:t>
      </w:r>
    </w:p>
    <w:p w14:paraId="7B42D0E3" w14:textId="0F78AE3A"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890" w:author="raye" w:date="2018-08-10T12:30:00Z">
            <w:rPr/>
          </w:rPrChange>
        </w:rPr>
      </w:pPr>
      <w:del w:id="16891" w:author="raye" w:date="2018-08-10T19:38:00Z">
        <w:r w:rsidRPr="00B0205A" w:rsidDel="00720D29">
          <w:rPr>
            <w:rFonts w:ascii="Times New Roman" w:hAnsi="Times New Roman" w:cs="Times New Roman"/>
            <w:noProof/>
            <w:rPrChange w:id="16892" w:author="raye" w:date="2018-08-10T12:30:00Z">
              <w:rPr>
                <w:noProof/>
              </w:rPr>
            </w:rPrChange>
          </w:rPr>
          <w:drawing>
            <wp:inline distT="0" distB="0" distL="0" distR="0" wp14:anchorId="5DFD9C03" wp14:editId="2F8FFABA">
              <wp:extent cx="5279390" cy="35109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79390" cy="3510915"/>
                      </a:xfrm>
                      <a:prstGeom prst="rect">
                        <a:avLst/>
                      </a:prstGeom>
                      <a:noFill/>
                      <a:ln>
                        <a:noFill/>
                      </a:ln>
                    </pic:spPr>
                  </pic:pic>
                </a:graphicData>
              </a:graphic>
            </wp:inline>
          </w:drawing>
        </w:r>
      </w:del>
      <w:ins w:id="16893" w:author="raye" w:date="2018-08-10T19:38:00Z">
        <w:r w:rsidR="00720D29" w:rsidRPr="00720D29">
          <w:rPr>
            <w:noProof/>
          </w:rPr>
          <w:t xml:space="preserve"> </w:t>
        </w:r>
        <w:r w:rsidR="00720D29">
          <w:rPr>
            <w:noProof/>
          </w:rPr>
          <w:drawing>
            <wp:inline distT="0" distB="0" distL="0" distR="0" wp14:anchorId="6CDB6DF1" wp14:editId="1E4B0312">
              <wp:extent cx="5274310" cy="3438525"/>
              <wp:effectExtent l="0" t="0" r="254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438525"/>
                      </a:xfrm>
                      <a:prstGeom prst="rect">
                        <a:avLst/>
                      </a:prstGeom>
                    </pic:spPr>
                  </pic:pic>
                </a:graphicData>
              </a:graphic>
            </wp:inline>
          </w:drawing>
        </w:r>
      </w:ins>
    </w:p>
    <w:p w14:paraId="4D54945E" w14:textId="77777777" w:rsidR="00F7260B" w:rsidRPr="00720D29" w:rsidRDefault="00F7260B" w:rsidP="00720D29">
      <w:pPr>
        <w:pStyle w:val="a0"/>
        <w:numPr>
          <w:ilvl w:val="0"/>
          <w:numId w:val="2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Theme="minorEastAsia"/>
          <w:rPrChange w:id="16894" w:author="raye" w:date="2018-08-10T19:38:00Z">
            <w:rPr/>
          </w:rPrChange>
        </w:rPr>
        <w:pPrChange w:id="16895" w:author="raye" w:date="2018-08-10T19:38:00Z">
          <w:pPr>
            <w:pStyle w:val="a0"/>
            <w:numPr>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firstLineChars="0" w:hanging="600"/>
          </w:pPr>
        </w:pPrChange>
      </w:pPr>
      <w:r w:rsidRPr="00720D29">
        <w:rPr>
          <w:rStyle w:val="aff4"/>
          <w:rFonts w:eastAsiaTheme="minorEastAsia"/>
          <w:rPrChange w:id="16896" w:author="raye" w:date="2018-08-10T19:38:00Z">
            <w:rPr/>
          </w:rPrChange>
        </w:rPr>
        <w:t>Detail Page</w:t>
      </w:r>
    </w:p>
    <w:p w14:paraId="40CCB663"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897" w:author="raye" w:date="2018-08-10T12:30:00Z">
            <w:rPr/>
          </w:rPrChange>
        </w:rPr>
      </w:pPr>
    </w:p>
    <w:p w14:paraId="087DBE73" w14:textId="2D6F466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898" w:author="raye" w:date="2018-08-10T12:30:00Z">
            <w:rPr/>
          </w:rPrChange>
        </w:rPr>
      </w:pPr>
      <w:del w:id="16899" w:author="raye" w:date="2018-08-10T19:40:00Z">
        <w:r w:rsidRPr="00B0205A" w:rsidDel="00720D29">
          <w:rPr>
            <w:rFonts w:ascii="Times New Roman" w:hAnsi="Times New Roman" w:cs="Times New Roman"/>
            <w:noProof/>
            <w:rPrChange w:id="16900" w:author="raye" w:date="2018-08-10T12:30:00Z">
              <w:rPr>
                <w:noProof/>
              </w:rPr>
            </w:rPrChange>
          </w:rPr>
          <w:drawing>
            <wp:inline distT="0" distB="0" distL="0" distR="0" wp14:anchorId="65570DAF" wp14:editId="2A6720FF">
              <wp:extent cx="5279390" cy="3916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9390" cy="3916680"/>
                      </a:xfrm>
                      <a:prstGeom prst="rect">
                        <a:avLst/>
                      </a:prstGeom>
                      <a:noFill/>
                      <a:ln>
                        <a:noFill/>
                      </a:ln>
                    </pic:spPr>
                  </pic:pic>
                </a:graphicData>
              </a:graphic>
            </wp:inline>
          </w:drawing>
        </w:r>
      </w:del>
      <w:ins w:id="16901" w:author="raye" w:date="2018-08-10T19:40:00Z">
        <w:r w:rsidR="00720D29" w:rsidRPr="00720D29">
          <w:rPr>
            <w:noProof/>
          </w:rPr>
          <w:t xml:space="preserve"> </w:t>
        </w:r>
        <w:r w:rsidR="00720D29">
          <w:rPr>
            <w:noProof/>
          </w:rPr>
          <w:lastRenderedPageBreak/>
          <w:drawing>
            <wp:inline distT="0" distB="0" distL="0" distR="0" wp14:anchorId="60D1A3AF" wp14:editId="1EB95842">
              <wp:extent cx="5274310" cy="293878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938780"/>
                      </a:xfrm>
                      <a:prstGeom prst="rect">
                        <a:avLst/>
                      </a:prstGeom>
                    </pic:spPr>
                  </pic:pic>
                </a:graphicData>
              </a:graphic>
            </wp:inline>
          </w:drawing>
        </w:r>
      </w:ins>
    </w:p>
    <w:p w14:paraId="5AFFE405"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902" w:author="raye" w:date="2018-08-10T12:30:00Z">
            <w:rPr/>
          </w:rPrChange>
        </w:rPr>
      </w:pPr>
    </w:p>
    <w:p w14:paraId="25DB6E08" w14:textId="5A5F2208"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6903" w:author="raye" w:date="2018-08-10T12:30:00Z">
            <w:rPr/>
          </w:rPrChange>
        </w:rPr>
      </w:pPr>
      <w:del w:id="16904" w:author="raye" w:date="2018-08-10T19:45:00Z">
        <w:r w:rsidRPr="00B0205A" w:rsidDel="00DC48F4">
          <w:rPr>
            <w:rFonts w:ascii="Times New Roman" w:hAnsi="Times New Roman" w:cs="Times New Roman"/>
            <w:noProof/>
            <w:rPrChange w:id="16905" w:author="raye" w:date="2018-08-10T12:30:00Z">
              <w:rPr>
                <w:noProof/>
              </w:rPr>
            </w:rPrChange>
          </w:rPr>
          <w:drawing>
            <wp:inline distT="0" distB="0" distL="0" distR="0" wp14:anchorId="57B4D04F" wp14:editId="2191FDBA">
              <wp:extent cx="5279390" cy="37096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9390" cy="3709670"/>
                      </a:xfrm>
                      <a:prstGeom prst="rect">
                        <a:avLst/>
                      </a:prstGeom>
                      <a:noFill/>
                      <a:ln>
                        <a:noFill/>
                      </a:ln>
                    </pic:spPr>
                  </pic:pic>
                </a:graphicData>
              </a:graphic>
            </wp:inline>
          </w:drawing>
        </w:r>
      </w:del>
      <w:ins w:id="16906" w:author="raye" w:date="2018-08-10T19:45:00Z">
        <w:r w:rsidR="00DC48F4" w:rsidRPr="00DC48F4">
          <w:rPr>
            <w:noProof/>
          </w:rPr>
          <w:t xml:space="preserve"> </w:t>
        </w:r>
        <w:r w:rsidR="00DC48F4">
          <w:rPr>
            <w:noProof/>
          </w:rPr>
          <w:drawing>
            <wp:inline distT="0" distB="0" distL="0" distR="0" wp14:anchorId="73120F32" wp14:editId="2B86D694">
              <wp:extent cx="5274310" cy="39624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3962400"/>
                      </a:xfrm>
                      <a:prstGeom prst="rect">
                        <a:avLst/>
                      </a:prstGeom>
                    </pic:spPr>
                  </pic:pic>
                </a:graphicData>
              </a:graphic>
            </wp:inline>
          </w:drawing>
        </w:r>
      </w:ins>
      <w:r w:rsidRPr="00B0205A">
        <w:rPr>
          <w:rFonts w:ascii="Times New Roman" w:hAnsi="Times New Roman" w:cs="Times New Roman"/>
          <w:noProof/>
          <w:rPrChange w:id="16907" w:author="raye" w:date="2018-08-10T12:30:00Z">
            <w:rPr>
              <w:noProof/>
            </w:rPr>
          </w:rPrChange>
        </w:rPr>
        <w:t xml:space="preserve"> </w:t>
      </w:r>
    </w:p>
    <w:p w14:paraId="6E18F70E"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Times New Roman" w:hAnsi="Times New Roman" w:cs="Times New Roman"/>
          <w:sz w:val="24"/>
          <w:rPrChange w:id="16908" w:author="raye" w:date="2018-08-10T12:30:00Z">
            <w:rPr>
              <w:rFonts w:ascii="Calibri" w:hAnsi="Calibri" w:cstheme="minorHAnsi"/>
              <w:sz w:val="24"/>
            </w:rPr>
          </w:rPrChange>
        </w:rPr>
      </w:pPr>
    </w:p>
    <w:p w14:paraId="4ECABF3C" w14:textId="77777777" w:rsidR="00F7260B" w:rsidRPr="00B0205A" w:rsidRDefault="00F7260B" w:rsidP="00AC1630">
      <w:pPr>
        <w:pStyle w:val="321"/>
        <w:rPr>
          <w:rPrChange w:id="16909" w:author="raye" w:date="2018-08-10T12:30:00Z">
            <w:rPr>
              <w:rFonts w:asciiTheme="minorHAnsi" w:hAnsiTheme="minorHAnsi" w:cstheme="minorHAnsi"/>
              <w:sz w:val="24"/>
              <w:szCs w:val="24"/>
            </w:rPr>
          </w:rPrChange>
        </w:rPr>
        <w:pPrChange w:id="16910" w:author="raye" w:date="2018-08-10T20:11: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pPrChange>
      </w:pPr>
      <w:bookmarkStart w:id="16911" w:name="_Toc520839525"/>
      <w:r w:rsidRPr="00B0205A">
        <w:rPr>
          <w:rPrChange w:id="16912" w:author="raye" w:date="2018-08-10T12:30:00Z">
            <w:rPr>
              <w:rFonts w:asciiTheme="minorHAnsi" w:hAnsiTheme="minorHAnsi" w:cstheme="minorHAnsi"/>
              <w:sz w:val="24"/>
              <w:szCs w:val="24"/>
            </w:rPr>
          </w:rPrChange>
        </w:rPr>
        <w:lastRenderedPageBreak/>
        <w:t>3.2.16  35Q logic</w:t>
      </w:r>
      <w:bookmarkEnd w:id="16911"/>
    </w:p>
    <w:p w14:paraId="5317310B" w14:textId="77777777" w:rsidR="00F7260B" w:rsidRPr="00DC48F4" w:rsidRDefault="00F7260B" w:rsidP="00DC48F4">
      <w:pPr>
        <w:pStyle w:val="3211"/>
        <w:ind w:left="210" w:right="210"/>
        <w:rPr>
          <w:rPrChange w:id="16913" w:author="raye" w:date="2018-08-10T19:46:00Z">
            <w:rPr/>
          </w:rPrChange>
        </w:rPr>
        <w:pPrChange w:id="16914" w:author="raye" w:date="2018-08-10T19:46: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pPrChange>
      </w:pPr>
      <w:r w:rsidRPr="00DC48F4">
        <w:rPr>
          <w:rPrChange w:id="16915" w:author="raye" w:date="2018-08-10T19:46:00Z">
            <w:rPr/>
          </w:rPrChange>
        </w:rPr>
        <w:tab/>
      </w:r>
      <w:r w:rsidRPr="00DC48F4">
        <w:rPr>
          <w:rPrChange w:id="16916" w:author="raye" w:date="2018-08-10T19:46:00Z">
            <w:rPr/>
          </w:rPrChange>
        </w:rPr>
        <w:tab/>
      </w:r>
      <w:bookmarkStart w:id="16917" w:name="_Toc520839527"/>
      <w:r w:rsidRPr="00DC48F4">
        <w:rPr>
          <w:rPrChange w:id="16918" w:author="raye" w:date="2018-08-10T19:46:00Z">
            <w:rPr/>
          </w:rPrChange>
        </w:rPr>
        <w:t>3.2.15.1. Brief introduction to function</w:t>
      </w:r>
      <w:bookmarkEnd w:id="16917"/>
    </w:p>
    <w:p w14:paraId="3BC16171" w14:textId="77777777" w:rsidR="00F7260B" w:rsidRPr="00DC48F4"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Style w:val="af6"/>
          <w:rFonts w:eastAsiaTheme="minorEastAsia"/>
          <w:rPrChange w:id="16919" w:author="raye" w:date="2018-08-10T19:46:00Z">
            <w:rPr>
              <w:rFonts w:ascii="Calibri" w:hAnsi="Calibri" w:cstheme="minorHAnsi"/>
              <w:sz w:val="24"/>
            </w:rPr>
          </w:rPrChange>
        </w:rPr>
      </w:pPr>
      <w:r w:rsidRPr="00DC48F4">
        <w:rPr>
          <w:rStyle w:val="af6"/>
          <w:rFonts w:eastAsiaTheme="minorEastAsia"/>
          <w:rPrChange w:id="16920" w:author="raye" w:date="2018-08-10T19:46:00Z">
            <w:rPr/>
          </w:rPrChange>
        </w:rPr>
        <w:br/>
      </w:r>
      <w:r w:rsidRPr="00DC48F4">
        <w:rPr>
          <w:rStyle w:val="af6"/>
          <w:rFonts w:eastAsiaTheme="minorEastAsia"/>
          <w:rPrChange w:id="16921" w:author="raye" w:date="2018-08-10T19:46:00Z">
            <w:rPr>
              <w:rFonts w:ascii="Arial" w:hAnsi="Arial" w:cs="Arial"/>
              <w:color w:val="212121"/>
              <w:shd w:val="clear" w:color="auto" w:fill="FFFFFF"/>
            </w:rPr>
          </w:rPrChange>
        </w:rPr>
        <w:t>According to rule requirement, checking data is obtained from T24&amp;Graphen, and the system will display the content based on the acquired data.</w:t>
      </w:r>
    </w:p>
    <w:p w14:paraId="04C3FBDA" w14:textId="77777777" w:rsidR="00F7260B" w:rsidRPr="00DC48F4"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Style w:val="af6"/>
          <w:rFonts w:eastAsiaTheme="minorEastAsia"/>
          <w:rPrChange w:id="16922" w:author="raye" w:date="2018-08-10T19:46:00Z">
            <w:rPr>
              <w:rFonts w:ascii="Calibri" w:hAnsi="Calibri" w:cstheme="minorHAnsi"/>
              <w:sz w:val="24"/>
            </w:rPr>
          </w:rPrChange>
        </w:rPr>
      </w:pPr>
      <w:r w:rsidRPr="00DC48F4">
        <w:rPr>
          <w:rStyle w:val="af6"/>
          <w:rFonts w:eastAsia="宋体"/>
          <w:rPrChange w:id="16923" w:author="raye" w:date="2018-08-10T19:46:00Z">
            <w:rPr>
              <w:rFonts w:ascii="Times New Roman" w:eastAsia="宋体" w:hAnsi="Times New Roman" w:cs="Times New Roman"/>
            </w:rPr>
          </w:rPrChange>
        </w:rPr>
        <w:object w:dxaOrig="1515" w:dyaOrig="1095" w14:anchorId="4EA84974">
          <v:shape id="_x0000_i1054" type="#_x0000_t75" style="width:76.5pt;height:54.75pt" o:ole="">
            <v:imagedata r:id="rId237" o:title=""/>
          </v:shape>
          <o:OLEObject Type="Embed" ProgID="Excel.Sheet.12" ShapeID="_x0000_i1054" DrawAspect="Icon" ObjectID="_1595443893" r:id="rId238"/>
        </w:object>
      </w:r>
    </w:p>
    <w:p w14:paraId="6DA19ED4" w14:textId="77777777" w:rsidR="00F7260B" w:rsidRPr="00DC48F4" w:rsidRDefault="00F7260B" w:rsidP="00DC48F4">
      <w:pPr>
        <w:pStyle w:val="3211"/>
        <w:ind w:left="210" w:right="210"/>
        <w:rPr>
          <w:rStyle w:val="af6"/>
          <w:rFonts w:eastAsia="宋体"/>
          <w:rPrChange w:id="16924" w:author="raye" w:date="2018-08-10T19:46:00Z">
            <w:rPr>
              <w:rFonts w:ascii="Times New Roman" w:hAnsi="Times New Roman" w:cs="Times New Roman"/>
              <w:sz w:val="24"/>
              <w:szCs w:val="24"/>
            </w:rPr>
          </w:rPrChange>
        </w:rPr>
        <w:pPrChange w:id="16925" w:author="raye" w:date="2018-08-10T19:46: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pPrChange>
      </w:pPr>
      <w:r w:rsidRPr="00DC48F4">
        <w:rPr>
          <w:rStyle w:val="af6"/>
          <w:rFonts w:eastAsia="宋体"/>
          <w:rPrChange w:id="16926" w:author="raye" w:date="2018-08-10T19:46:00Z">
            <w:rPr>
              <w:rFonts w:ascii="Times New Roman" w:hAnsi="Times New Roman" w:cs="Times New Roman"/>
              <w:sz w:val="24"/>
              <w:szCs w:val="24"/>
            </w:rPr>
          </w:rPrChange>
        </w:rPr>
        <w:tab/>
      </w:r>
      <w:r w:rsidRPr="00DC48F4">
        <w:rPr>
          <w:rStyle w:val="af6"/>
          <w:rFonts w:eastAsia="宋体"/>
          <w:rPrChange w:id="16927" w:author="raye" w:date="2018-08-10T19:46:00Z">
            <w:rPr>
              <w:rFonts w:ascii="Times New Roman" w:hAnsi="Times New Roman" w:cs="Times New Roman"/>
              <w:sz w:val="24"/>
              <w:szCs w:val="24"/>
            </w:rPr>
          </w:rPrChange>
        </w:rPr>
        <w:tab/>
      </w:r>
      <w:bookmarkStart w:id="16928" w:name="_Toc520839528"/>
      <w:r w:rsidRPr="00DC48F4">
        <w:rPr>
          <w:rStyle w:val="af6"/>
          <w:rFonts w:eastAsia="宋体"/>
          <w:rPrChange w:id="16929" w:author="raye" w:date="2018-08-10T19:46:00Z">
            <w:rPr>
              <w:rFonts w:ascii="Times New Roman" w:hAnsi="Times New Roman" w:cs="Times New Roman"/>
              <w:sz w:val="24"/>
              <w:szCs w:val="24"/>
            </w:rPr>
          </w:rPrChange>
        </w:rPr>
        <w:t>3.2.15.2.  Detailed description</w:t>
      </w:r>
      <w:bookmarkEnd w:id="16928"/>
    </w:p>
    <w:p w14:paraId="6C57138A" w14:textId="77777777" w:rsidR="00F7260B" w:rsidRPr="00DC48F4" w:rsidRDefault="00F7260B" w:rsidP="00022A05">
      <w:pPr>
        <w:pStyle w:val="a0"/>
        <w:numPr>
          <w:ilvl w:val="0"/>
          <w:numId w:val="10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Theme="minorEastAsia"/>
          <w:rPrChange w:id="16930" w:author="raye" w:date="2018-08-10T19:46:00Z">
            <w:rPr/>
          </w:rPrChange>
        </w:rPr>
      </w:pPr>
      <w:r w:rsidRPr="00DC48F4">
        <w:rPr>
          <w:rStyle w:val="aff4"/>
          <w:rFonts w:eastAsiaTheme="minorEastAsia"/>
          <w:rPrChange w:id="16931" w:author="raye" w:date="2018-08-10T19:46:00Z">
            <w:rPr/>
          </w:rPrChange>
        </w:rPr>
        <w:t>Type</w:t>
      </w:r>
    </w:p>
    <w:p w14:paraId="63957DF5" w14:textId="77777777" w:rsidR="00F7260B" w:rsidRPr="00DC48F4" w:rsidRDefault="00F7260B" w:rsidP="00F7260B">
      <w:pPr>
        <w:pStyle w:val="Body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Chars="100" w:right="210"/>
        <w:rPr>
          <w:rStyle w:val="af6"/>
          <w:rFonts w:eastAsia="宋体"/>
          <w:rPrChange w:id="16932" w:author="raye" w:date="2018-08-10T19:46:00Z">
            <w:rPr>
              <w:rFonts w:ascii="Calibri" w:hAnsi="Calibri" w:cstheme="minorHAnsi"/>
              <w:lang w:eastAsia="zh-CN"/>
            </w:rPr>
          </w:rPrChange>
        </w:rPr>
      </w:pPr>
      <w:r w:rsidRPr="00DC48F4">
        <w:rPr>
          <w:rStyle w:val="af6"/>
          <w:rFonts w:eastAsia="宋体"/>
          <w:rPrChange w:id="16933" w:author="raye" w:date="2018-08-10T19:46:00Z">
            <w:rPr>
              <w:rFonts w:ascii="Calibri" w:hAnsi="Calibri" w:cstheme="minorHAnsi"/>
              <w:lang w:eastAsia="zh-CN"/>
            </w:rPr>
          </w:rPrChange>
        </w:rPr>
        <w:t>1.</w:t>
      </w:r>
      <w:r w:rsidRPr="00DC48F4">
        <w:rPr>
          <w:rStyle w:val="af6"/>
          <w:rFonts w:eastAsia="宋体"/>
          <w:rPrChange w:id="16934" w:author="raye" w:date="2018-08-10T19:46:00Z">
            <w:rPr>
              <w:rFonts w:ascii="Calibri" w:hAnsi="Calibri" w:cstheme="minorHAnsi"/>
              <w:lang w:eastAsia="zh-CN"/>
            </w:rPr>
          </w:rPrChange>
        </w:rPr>
        <w:tab/>
        <w:t>New LC Import issuance/amendment</w:t>
      </w:r>
    </w:p>
    <w:p w14:paraId="790DFE56" w14:textId="77777777" w:rsidR="00F7260B" w:rsidRPr="00DC48F4" w:rsidRDefault="00F7260B" w:rsidP="00F7260B">
      <w:pPr>
        <w:pStyle w:val="Body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Chars="100" w:right="210"/>
        <w:rPr>
          <w:rStyle w:val="af6"/>
          <w:rFonts w:eastAsia="宋体"/>
          <w:rPrChange w:id="16935" w:author="raye" w:date="2018-08-10T19:46:00Z">
            <w:rPr>
              <w:rFonts w:ascii="Calibri" w:hAnsi="Calibri" w:cstheme="minorHAnsi"/>
              <w:lang w:eastAsia="zh-CN"/>
            </w:rPr>
          </w:rPrChange>
        </w:rPr>
      </w:pPr>
      <w:r w:rsidRPr="00DC48F4">
        <w:rPr>
          <w:rStyle w:val="af6"/>
          <w:rFonts w:eastAsia="宋体"/>
          <w:rPrChange w:id="16936" w:author="raye" w:date="2018-08-10T19:46:00Z">
            <w:rPr>
              <w:rFonts w:ascii="Calibri" w:hAnsi="Calibri" w:cstheme="minorHAnsi"/>
              <w:lang w:eastAsia="zh-CN"/>
            </w:rPr>
          </w:rPrChange>
        </w:rPr>
        <w:t>2.</w:t>
      </w:r>
      <w:r w:rsidRPr="00DC48F4">
        <w:rPr>
          <w:rStyle w:val="af6"/>
          <w:rFonts w:eastAsia="宋体"/>
          <w:rPrChange w:id="16937" w:author="raye" w:date="2018-08-10T19:46:00Z">
            <w:rPr>
              <w:rFonts w:ascii="Calibri" w:hAnsi="Calibri" w:cstheme="minorHAnsi"/>
              <w:lang w:eastAsia="zh-CN"/>
            </w:rPr>
          </w:rPrChange>
        </w:rPr>
        <w:tab/>
        <w:t>New LC Import drawing</w:t>
      </w:r>
    </w:p>
    <w:p w14:paraId="28E31D62" w14:textId="77777777" w:rsidR="00F7260B" w:rsidRPr="00DC48F4" w:rsidRDefault="00F7260B" w:rsidP="00F7260B">
      <w:pPr>
        <w:pStyle w:val="Body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Chars="100" w:right="210"/>
        <w:rPr>
          <w:rStyle w:val="af6"/>
          <w:rFonts w:eastAsia="宋体"/>
          <w:rPrChange w:id="16938" w:author="raye" w:date="2018-08-10T19:46:00Z">
            <w:rPr>
              <w:rFonts w:ascii="Calibri" w:hAnsi="Calibri" w:cstheme="minorHAnsi"/>
              <w:lang w:eastAsia="zh-CN"/>
            </w:rPr>
          </w:rPrChange>
        </w:rPr>
      </w:pPr>
      <w:r w:rsidRPr="00DC48F4">
        <w:rPr>
          <w:rStyle w:val="af6"/>
          <w:rFonts w:eastAsia="宋体"/>
          <w:rPrChange w:id="16939" w:author="raye" w:date="2018-08-10T19:46:00Z">
            <w:rPr>
              <w:rFonts w:ascii="Calibri" w:hAnsi="Calibri" w:cstheme="minorHAnsi"/>
              <w:lang w:eastAsia="zh-CN"/>
            </w:rPr>
          </w:rPrChange>
        </w:rPr>
        <w:t>3.</w:t>
      </w:r>
      <w:r w:rsidRPr="00DC48F4">
        <w:rPr>
          <w:rStyle w:val="af6"/>
          <w:rFonts w:eastAsia="宋体"/>
          <w:rPrChange w:id="16940" w:author="raye" w:date="2018-08-10T19:46:00Z">
            <w:rPr>
              <w:rFonts w:ascii="Calibri" w:hAnsi="Calibri" w:cstheme="minorHAnsi"/>
              <w:lang w:eastAsia="zh-CN"/>
            </w:rPr>
          </w:rPrChange>
        </w:rPr>
        <w:tab/>
        <w:t>New LC Export documents/Transfer/AOP</w:t>
      </w:r>
    </w:p>
    <w:p w14:paraId="2BEB010F" w14:textId="77777777" w:rsidR="00F7260B" w:rsidRPr="00DC48F4" w:rsidRDefault="00F7260B" w:rsidP="00F7260B">
      <w:pPr>
        <w:pStyle w:val="Body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Chars="100" w:right="210"/>
        <w:rPr>
          <w:rStyle w:val="af6"/>
          <w:rFonts w:eastAsia="宋体"/>
          <w:rPrChange w:id="16941" w:author="raye" w:date="2018-08-10T19:46:00Z">
            <w:rPr>
              <w:rFonts w:ascii="Calibri" w:hAnsi="Calibri" w:cstheme="minorHAnsi"/>
              <w:lang w:eastAsia="zh-CN"/>
            </w:rPr>
          </w:rPrChange>
        </w:rPr>
      </w:pPr>
      <w:r w:rsidRPr="00DC48F4">
        <w:rPr>
          <w:rStyle w:val="af6"/>
          <w:rFonts w:eastAsia="宋体"/>
          <w:rPrChange w:id="16942" w:author="raye" w:date="2018-08-10T19:46:00Z">
            <w:rPr>
              <w:rFonts w:ascii="Calibri" w:hAnsi="Calibri" w:cstheme="minorHAnsi"/>
              <w:lang w:eastAsia="zh-CN"/>
            </w:rPr>
          </w:rPrChange>
        </w:rPr>
        <w:t>4.</w:t>
      </w:r>
      <w:r w:rsidRPr="00DC48F4">
        <w:rPr>
          <w:rStyle w:val="af6"/>
          <w:rFonts w:eastAsia="宋体"/>
          <w:rPrChange w:id="16943" w:author="raye" w:date="2018-08-10T19:46:00Z">
            <w:rPr>
              <w:rFonts w:ascii="Calibri" w:hAnsi="Calibri" w:cstheme="minorHAnsi"/>
              <w:lang w:eastAsia="zh-CN"/>
            </w:rPr>
          </w:rPrChange>
        </w:rPr>
        <w:tab/>
        <w:t>New Inward Collections Documents</w:t>
      </w:r>
    </w:p>
    <w:p w14:paraId="719468B9" w14:textId="77777777" w:rsidR="00F7260B" w:rsidRPr="00DC48F4" w:rsidRDefault="00F7260B" w:rsidP="00F7260B">
      <w:pPr>
        <w:pStyle w:val="Body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Chars="100" w:right="210"/>
        <w:rPr>
          <w:rStyle w:val="af6"/>
          <w:rFonts w:eastAsia="宋体"/>
          <w:rPrChange w:id="16944" w:author="raye" w:date="2018-08-10T19:46:00Z">
            <w:rPr>
              <w:rFonts w:ascii="Calibri" w:hAnsi="Calibri" w:cstheme="minorHAnsi"/>
              <w:lang w:eastAsia="zh-CN"/>
            </w:rPr>
          </w:rPrChange>
        </w:rPr>
      </w:pPr>
      <w:r w:rsidRPr="00DC48F4">
        <w:rPr>
          <w:rStyle w:val="af6"/>
          <w:rFonts w:eastAsia="宋体"/>
          <w:rPrChange w:id="16945" w:author="raye" w:date="2018-08-10T19:46:00Z">
            <w:rPr>
              <w:rFonts w:ascii="Calibri" w:hAnsi="Calibri" w:cstheme="minorHAnsi"/>
              <w:lang w:eastAsia="zh-CN"/>
            </w:rPr>
          </w:rPrChange>
        </w:rPr>
        <w:t>5.</w:t>
      </w:r>
      <w:r w:rsidRPr="00DC48F4">
        <w:rPr>
          <w:rStyle w:val="af6"/>
          <w:rFonts w:eastAsia="宋体"/>
          <w:rPrChange w:id="16946" w:author="raye" w:date="2018-08-10T19:46:00Z">
            <w:rPr>
              <w:rFonts w:ascii="Calibri" w:hAnsi="Calibri" w:cstheme="minorHAnsi"/>
              <w:lang w:eastAsia="zh-CN"/>
            </w:rPr>
          </w:rPrChange>
        </w:rPr>
        <w:tab/>
        <w:t>New Outward Collections Documents</w:t>
      </w:r>
    </w:p>
    <w:p w14:paraId="65827DF6" w14:textId="77777777" w:rsidR="00F7260B" w:rsidRPr="00DC48F4" w:rsidRDefault="00F7260B" w:rsidP="00F7260B">
      <w:pPr>
        <w:pStyle w:val="Body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Chars="100" w:right="210"/>
        <w:rPr>
          <w:rStyle w:val="af6"/>
          <w:rFonts w:eastAsia="宋体"/>
          <w:rPrChange w:id="16947" w:author="raye" w:date="2018-08-10T19:46:00Z">
            <w:rPr>
              <w:rFonts w:ascii="Calibri" w:hAnsi="Calibri" w:cstheme="minorHAnsi"/>
              <w:lang w:eastAsia="zh-CN"/>
            </w:rPr>
          </w:rPrChange>
        </w:rPr>
      </w:pPr>
      <w:r w:rsidRPr="00DC48F4">
        <w:rPr>
          <w:rStyle w:val="af6"/>
          <w:rFonts w:eastAsia="宋体"/>
          <w:rPrChange w:id="16948" w:author="raye" w:date="2018-08-10T19:46:00Z">
            <w:rPr>
              <w:rFonts w:ascii="Calibri" w:hAnsi="Calibri" w:cstheme="minorHAnsi"/>
              <w:lang w:eastAsia="zh-CN"/>
            </w:rPr>
          </w:rPrChange>
        </w:rPr>
        <w:t>6.</w:t>
      </w:r>
      <w:r w:rsidRPr="00DC48F4">
        <w:rPr>
          <w:rStyle w:val="af6"/>
          <w:rFonts w:eastAsia="宋体"/>
          <w:rPrChange w:id="16949" w:author="raye" w:date="2018-08-10T19:46:00Z">
            <w:rPr>
              <w:rFonts w:ascii="Calibri" w:hAnsi="Calibri" w:cstheme="minorHAnsi"/>
              <w:lang w:eastAsia="zh-CN"/>
            </w:rPr>
          </w:rPrChange>
        </w:rPr>
        <w:tab/>
        <w:t>Funded/Unfunded Risk Participation</w:t>
      </w:r>
    </w:p>
    <w:p w14:paraId="5A2730D7" w14:textId="77777777" w:rsidR="00F7260B" w:rsidRPr="00DC48F4" w:rsidRDefault="00F7260B" w:rsidP="00F7260B">
      <w:pPr>
        <w:pStyle w:val="Body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Chars="100" w:right="210"/>
        <w:rPr>
          <w:rStyle w:val="af6"/>
          <w:rFonts w:eastAsia="宋体"/>
          <w:rPrChange w:id="16950" w:author="raye" w:date="2018-08-10T19:46:00Z">
            <w:rPr>
              <w:rFonts w:ascii="Calibri" w:hAnsi="Calibri" w:cstheme="minorHAnsi"/>
              <w:lang w:eastAsia="zh-CN"/>
            </w:rPr>
          </w:rPrChange>
        </w:rPr>
      </w:pPr>
      <w:r w:rsidRPr="00DC48F4">
        <w:rPr>
          <w:rStyle w:val="af6"/>
          <w:rFonts w:eastAsia="宋体"/>
          <w:rPrChange w:id="16951" w:author="raye" w:date="2018-08-10T19:46:00Z">
            <w:rPr>
              <w:rFonts w:ascii="Calibri" w:hAnsi="Calibri" w:cstheme="minorHAnsi"/>
              <w:lang w:eastAsia="zh-CN"/>
            </w:rPr>
          </w:rPrChange>
        </w:rPr>
        <w:t>7.</w:t>
      </w:r>
      <w:r w:rsidRPr="00DC48F4">
        <w:rPr>
          <w:rStyle w:val="af6"/>
          <w:rFonts w:eastAsia="宋体"/>
          <w:rPrChange w:id="16952" w:author="raye" w:date="2018-08-10T19:46:00Z">
            <w:rPr>
              <w:rFonts w:ascii="Calibri" w:hAnsi="Calibri" w:cstheme="minorHAnsi"/>
              <w:lang w:eastAsia="zh-CN"/>
            </w:rPr>
          </w:rPrChange>
        </w:rPr>
        <w:tab/>
        <w:t>Forfeiting</w:t>
      </w:r>
    </w:p>
    <w:p w14:paraId="2C898638" w14:textId="77777777" w:rsidR="00F7260B" w:rsidRPr="00DC48F4" w:rsidRDefault="00F7260B" w:rsidP="00F7260B">
      <w:pPr>
        <w:pStyle w:val="Body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Chars="100" w:right="210"/>
        <w:rPr>
          <w:rStyle w:val="af6"/>
          <w:rFonts w:eastAsia="宋体"/>
          <w:rPrChange w:id="16953" w:author="raye" w:date="2018-08-10T19:46:00Z">
            <w:rPr>
              <w:rFonts w:ascii="Calibri" w:hAnsi="Calibri" w:cstheme="minorHAnsi"/>
              <w:lang w:eastAsia="zh-CN"/>
            </w:rPr>
          </w:rPrChange>
        </w:rPr>
      </w:pPr>
      <w:r w:rsidRPr="00DC48F4">
        <w:rPr>
          <w:rStyle w:val="af6"/>
          <w:rFonts w:eastAsia="宋体"/>
          <w:rPrChange w:id="16954" w:author="raye" w:date="2018-08-10T19:46:00Z">
            <w:rPr>
              <w:rFonts w:ascii="Calibri" w:hAnsi="Calibri" w:cstheme="minorHAnsi"/>
              <w:lang w:eastAsia="zh-CN"/>
            </w:rPr>
          </w:rPrChange>
        </w:rPr>
        <w:t>8.</w:t>
      </w:r>
      <w:r w:rsidRPr="00DC48F4">
        <w:rPr>
          <w:rStyle w:val="af6"/>
          <w:rFonts w:eastAsia="宋体"/>
          <w:rPrChange w:id="16955" w:author="raye" w:date="2018-08-10T19:46:00Z">
            <w:rPr>
              <w:rFonts w:ascii="Calibri" w:hAnsi="Calibri" w:cstheme="minorHAnsi"/>
              <w:lang w:eastAsia="zh-CN"/>
            </w:rPr>
          </w:rPrChange>
        </w:rPr>
        <w:tab/>
        <w:t>Factoring/Supply Chain Financing</w:t>
      </w:r>
    </w:p>
    <w:p w14:paraId="32EECB37" w14:textId="77777777" w:rsidR="00F7260B" w:rsidRPr="00DC48F4"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956" w:author="raye" w:date="2018-08-10T19:46:00Z">
            <w:rPr>
              <w:rFonts w:ascii="Calibri" w:hAnsi="Calibri" w:cstheme="minorHAnsi"/>
            </w:rPr>
          </w:rPrChange>
        </w:rPr>
      </w:pPr>
      <w:r w:rsidRPr="00DC48F4">
        <w:rPr>
          <w:rStyle w:val="af6"/>
          <w:rFonts w:eastAsiaTheme="minorEastAsia"/>
          <w:rPrChange w:id="16957" w:author="raye" w:date="2018-08-10T19:46:00Z">
            <w:rPr>
              <w:rFonts w:ascii="Calibri" w:hAnsi="Calibri" w:cstheme="minorHAnsi"/>
            </w:rPr>
          </w:rPrChange>
        </w:rPr>
        <w:t>9.</w:t>
      </w:r>
      <w:r w:rsidRPr="00DC48F4">
        <w:rPr>
          <w:rStyle w:val="af6"/>
          <w:rFonts w:eastAsiaTheme="minorEastAsia"/>
          <w:rPrChange w:id="16958" w:author="raye" w:date="2018-08-10T19:46:00Z">
            <w:rPr>
              <w:rFonts w:ascii="Calibri" w:hAnsi="Calibri" w:cstheme="minorHAnsi"/>
            </w:rPr>
          </w:rPrChange>
        </w:rPr>
        <w:tab/>
        <w:t>Short Term Financing Transaction</w:t>
      </w:r>
    </w:p>
    <w:p w14:paraId="0DF6D1A7" w14:textId="77777777" w:rsidR="00F7260B" w:rsidRPr="00DC48F4"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Theme="minorEastAsia"/>
          <w:rPrChange w:id="16959" w:author="raye" w:date="2018-08-10T19:46:00Z">
            <w:rPr/>
          </w:rPrChange>
        </w:rPr>
      </w:pPr>
    </w:p>
    <w:p w14:paraId="50D5B0E2" w14:textId="77777777" w:rsidR="00F7260B" w:rsidRPr="00DC48F4"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Style w:val="af6"/>
          <w:rFonts w:eastAsia="等线"/>
          <w:rPrChange w:id="16960" w:author="raye" w:date="2018-08-10T19:46:00Z">
            <w:rPr>
              <w:rFonts w:ascii="等线" w:eastAsia="等线" w:hAnsi="等线" w:cstheme="minorHAnsi"/>
              <w:szCs w:val="21"/>
            </w:rPr>
          </w:rPrChange>
        </w:rPr>
      </w:pPr>
    </w:p>
    <w:p w14:paraId="30EFB74D" w14:textId="77777777" w:rsidR="00F7260B" w:rsidRPr="00DC48F4" w:rsidRDefault="00F7260B" w:rsidP="00022A05">
      <w:pPr>
        <w:pStyle w:val="a0"/>
        <w:numPr>
          <w:ilvl w:val="0"/>
          <w:numId w:val="1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Style w:val="aff4"/>
          <w:rFonts w:eastAsia="等线"/>
          <w:rPrChange w:id="16961" w:author="raye" w:date="2018-08-10T19:46:00Z">
            <w:rPr>
              <w:rFonts w:ascii="等线" w:eastAsia="等线" w:hAnsi="等线" w:cstheme="minorHAnsi"/>
              <w:szCs w:val="21"/>
            </w:rPr>
          </w:rPrChange>
        </w:rPr>
      </w:pPr>
      <w:r w:rsidRPr="00DC48F4">
        <w:rPr>
          <w:rStyle w:val="aff4"/>
          <w:rFonts w:eastAsia="等线" w:hint="eastAsia"/>
          <w:rPrChange w:id="16962" w:author="raye" w:date="2018-08-10T19:46:00Z">
            <w:rPr>
              <w:rFonts w:ascii="等线" w:eastAsia="等线" w:hAnsi="等线" w:cstheme="minorHAnsi" w:hint="eastAsia"/>
              <w:szCs w:val="21"/>
            </w:rPr>
          </w:rPrChange>
        </w:rPr>
        <w:t>其它说明</w:t>
      </w:r>
    </w:p>
    <w:p w14:paraId="7757DFB5" w14:textId="77777777" w:rsidR="00F7260B" w:rsidRPr="00DC48F4"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等线"/>
          <w:rPrChange w:id="16963" w:author="raye" w:date="2018-08-10T19:46:00Z">
            <w:rPr>
              <w:rFonts w:ascii="等线" w:eastAsia="等线" w:hAnsi="等线"/>
            </w:rPr>
          </w:rPrChange>
        </w:rPr>
      </w:pPr>
      <w:r w:rsidRPr="00DC48F4">
        <w:rPr>
          <w:rStyle w:val="af6"/>
          <w:rFonts w:eastAsia="等线"/>
          <w:rPrChange w:id="16964" w:author="raye" w:date="2018-08-10T19:46:00Z">
            <w:rPr>
              <w:rFonts w:ascii="等线" w:eastAsia="等线" w:hAnsi="等线"/>
            </w:rPr>
          </w:rPrChange>
        </w:rPr>
        <w:t xml:space="preserve">1. When search Invoice Number in T24, it is not case sensitive </w:t>
      </w:r>
    </w:p>
    <w:p w14:paraId="012E21B0" w14:textId="77777777" w:rsidR="00F7260B" w:rsidRPr="00DC48F4"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等线"/>
          <w:rPrChange w:id="16965" w:author="raye" w:date="2018-08-10T19:46:00Z">
            <w:rPr>
              <w:rFonts w:ascii="等线" w:eastAsia="等线" w:hAnsi="等线"/>
            </w:rPr>
          </w:rPrChange>
        </w:rPr>
      </w:pPr>
      <w:r w:rsidRPr="00DC48F4">
        <w:rPr>
          <w:rStyle w:val="af6"/>
          <w:rFonts w:eastAsia="等线"/>
          <w:rPrChange w:id="16966" w:author="raye" w:date="2018-08-10T19:46:00Z">
            <w:rPr>
              <w:rFonts w:ascii="等线" w:eastAsia="等线" w:hAnsi="等线"/>
            </w:rPr>
          </w:rPrChange>
        </w:rPr>
        <w:t>2. L/C should search all the historical data</w:t>
      </w:r>
    </w:p>
    <w:p w14:paraId="61CF0506" w14:textId="77777777" w:rsidR="00F7260B" w:rsidRPr="00DC48F4"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6"/>
          <w:rFonts w:eastAsia="等线"/>
          <w:rPrChange w:id="16967" w:author="raye" w:date="2018-08-10T19:46:00Z">
            <w:rPr>
              <w:rFonts w:ascii="等线" w:eastAsia="等线" w:hAnsi="等线" w:cstheme="minorHAnsi"/>
              <w:szCs w:val="21"/>
            </w:rPr>
          </w:rPrChange>
        </w:rPr>
      </w:pPr>
    </w:p>
    <w:p w14:paraId="5E0097D6" w14:textId="77777777" w:rsidR="00F7260B" w:rsidRPr="00DC48F4" w:rsidRDefault="00F7260B" w:rsidP="00022A05">
      <w:pPr>
        <w:pStyle w:val="a0"/>
        <w:numPr>
          <w:ilvl w:val="0"/>
          <w:numId w:val="1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Style w:val="aff4"/>
          <w:rFonts w:eastAsiaTheme="minorEastAsia"/>
          <w:rPrChange w:id="16968" w:author="raye" w:date="2018-08-10T19:46:00Z">
            <w:rPr>
              <w:rFonts w:ascii="Calibri" w:hAnsi="Calibri" w:cstheme="minorHAnsi"/>
              <w:sz w:val="24"/>
            </w:rPr>
          </w:rPrChange>
        </w:rPr>
      </w:pPr>
      <w:r w:rsidRPr="00DC48F4">
        <w:rPr>
          <w:rStyle w:val="aff4"/>
          <w:rFonts w:eastAsiaTheme="minorEastAsia"/>
          <w:rPrChange w:id="16969" w:author="raye" w:date="2018-08-10T19:46:00Z">
            <w:rPr>
              <w:rFonts w:ascii="Calibri" w:hAnsi="Calibri" w:cstheme="minorHAnsi"/>
              <w:sz w:val="24"/>
            </w:rPr>
          </w:rPrChange>
        </w:rPr>
        <w:t xml:space="preserve">Store digital sample for transaction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7"/>
        <w:gridCol w:w="3529"/>
      </w:tblGrid>
      <w:tr w:rsidR="00F7260B" w:rsidRPr="00DC48F4" w14:paraId="74D0C46B"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CDDE2F" w14:textId="77777777" w:rsidR="00F7260B" w:rsidRPr="00DC48F4" w:rsidRDefault="00F7260B">
            <w:pPr>
              <w:jc w:val="left"/>
              <w:rPr>
                <w:rStyle w:val="af6"/>
                <w:rFonts w:eastAsia="等线"/>
                <w:rPrChange w:id="16970" w:author="raye" w:date="2018-08-10T19:46:00Z">
                  <w:rPr>
                    <w:rFonts w:ascii="等线" w:eastAsia="等线" w:hAnsi="等线" w:cstheme="minorHAnsi"/>
                    <w:szCs w:val="21"/>
                  </w:rPr>
                </w:rPrChange>
              </w:rPr>
            </w:pPr>
            <w:r w:rsidRPr="00DC48F4">
              <w:rPr>
                <w:rStyle w:val="af6"/>
                <w:rFonts w:eastAsia="等线"/>
                <w:rPrChange w:id="16971" w:author="raye" w:date="2018-08-10T19:46:00Z">
                  <w:rPr>
                    <w:rFonts w:ascii="等线" w:eastAsia="等线" w:hAnsi="等线" w:cstheme="minorHAnsi"/>
                    <w:szCs w:val="21"/>
                  </w:rPr>
                </w:rPrChange>
              </w:rPr>
              <w:t>35 questions</w:t>
            </w:r>
          </w:p>
        </w:tc>
        <w:tc>
          <w:tcPr>
            <w:tcW w:w="352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D18B11" w14:textId="77777777" w:rsidR="00F7260B" w:rsidRPr="00DC48F4" w:rsidRDefault="00F7260B">
            <w:pPr>
              <w:jc w:val="left"/>
              <w:rPr>
                <w:rStyle w:val="af6"/>
                <w:rFonts w:eastAsia="等线"/>
                <w:rPrChange w:id="16972" w:author="raye" w:date="2018-08-10T19:46:00Z">
                  <w:rPr>
                    <w:rFonts w:ascii="等线" w:eastAsia="等线" w:hAnsi="等线" w:cstheme="minorHAnsi"/>
                    <w:szCs w:val="21"/>
                  </w:rPr>
                </w:rPrChange>
              </w:rPr>
            </w:pPr>
            <w:r w:rsidRPr="00DC48F4">
              <w:rPr>
                <w:rStyle w:val="af6"/>
                <w:rFonts w:eastAsia="等线"/>
                <w:rPrChange w:id="16973" w:author="raye" w:date="2018-08-10T19:46:00Z">
                  <w:rPr>
                    <w:rFonts w:ascii="等线" w:eastAsia="等线" w:hAnsi="等线" w:cstheme="minorHAnsi"/>
                    <w:szCs w:val="21"/>
                  </w:rPr>
                </w:rPrChange>
              </w:rPr>
              <w:t>Templates</w:t>
            </w:r>
          </w:p>
        </w:tc>
      </w:tr>
      <w:tr w:rsidR="00F7260B" w:rsidRPr="00DC48F4" w14:paraId="28CF6C59"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080C3463" w14:textId="77777777" w:rsidR="00F7260B" w:rsidRPr="00DC48F4" w:rsidRDefault="00F7260B">
            <w:pPr>
              <w:jc w:val="left"/>
              <w:rPr>
                <w:rStyle w:val="af6"/>
                <w:rFonts w:eastAsia="等线"/>
                <w:rPrChange w:id="16974" w:author="raye" w:date="2018-08-10T19:46:00Z">
                  <w:rPr>
                    <w:rFonts w:ascii="等线" w:eastAsia="等线" w:hAnsi="等线" w:cstheme="minorHAnsi"/>
                    <w:szCs w:val="21"/>
                  </w:rPr>
                </w:rPrChange>
              </w:rPr>
            </w:pPr>
            <w:r w:rsidRPr="00DC48F4">
              <w:rPr>
                <w:rStyle w:val="af6"/>
                <w:rFonts w:eastAsia="等线"/>
                <w:rPrChange w:id="16975" w:author="raye" w:date="2018-08-10T19:46:00Z">
                  <w:rPr>
                    <w:rFonts w:ascii="等线" w:eastAsia="等线" w:hAnsi="等线" w:cstheme="minorHAnsi"/>
                    <w:szCs w:val="21"/>
                  </w:rPr>
                </w:rPrChange>
              </w:rPr>
              <w:t>A2_Custimer Anticipated Activity</w:t>
            </w:r>
          </w:p>
        </w:tc>
        <w:tc>
          <w:tcPr>
            <w:tcW w:w="3529" w:type="dxa"/>
            <w:tcBorders>
              <w:top w:val="single" w:sz="4" w:space="0" w:color="auto"/>
              <w:left w:val="single" w:sz="4" w:space="0" w:color="auto"/>
              <w:bottom w:val="single" w:sz="4" w:space="0" w:color="auto"/>
              <w:right w:val="single" w:sz="4" w:space="0" w:color="auto"/>
            </w:tcBorders>
            <w:hideMark/>
          </w:tcPr>
          <w:p w14:paraId="574262A6" w14:textId="77777777" w:rsidR="00F7260B" w:rsidRPr="00DC48F4" w:rsidRDefault="00F7260B">
            <w:pPr>
              <w:jc w:val="left"/>
              <w:rPr>
                <w:rStyle w:val="af6"/>
                <w:rFonts w:eastAsia="等线"/>
                <w:rPrChange w:id="16976" w:author="raye" w:date="2018-08-10T19:46:00Z">
                  <w:rPr>
                    <w:rFonts w:ascii="等线" w:eastAsia="等线" w:hAnsi="等线" w:cstheme="minorHAnsi"/>
                    <w:szCs w:val="21"/>
                  </w:rPr>
                </w:rPrChange>
              </w:rPr>
            </w:pPr>
            <w:r w:rsidRPr="00DC48F4">
              <w:rPr>
                <w:rStyle w:val="af6"/>
                <w:rFonts w:eastAsia="等线"/>
                <w:rPrChange w:id="16977" w:author="raye" w:date="2018-08-10T19:46:00Z">
                  <w:rPr>
                    <w:rFonts w:ascii="Times New Roman" w:eastAsia="等线" w:hAnsi="Times New Roman" w:cs="Times New Roman"/>
                    <w:szCs w:val="21"/>
                  </w:rPr>
                </w:rPrChange>
              </w:rPr>
              <w:object w:dxaOrig="1515" w:dyaOrig="1095" w14:anchorId="2916D06B">
                <v:shape id="_x0000_i1055" type="#_x0000_t75" style="width:76.5pt;height:54.75pt" o:ole="">
                  <v:imagedata r:id="rId239" o:title=""/>
                </v:shape>
                <o:OLEObject Type="Embed" ProgID="Excel.Sheet.12" ShapeID="_x0000_i1055" DrawAspect="Icon" ObjectID="_1595443894" r:id="rId240"/>
              </w:object>
            </w:r>
          </w:p>
        </w:tc>
      </w:tr>
      <w:tr w:rsidR="00F7260B" w:rsidRPr="00DC48F4" w14:paraId="5BBEF9D1"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387C5757" w14:textId="77777777" w:rsidR="00F7260B" w:rsidRPr="00DC48F4" w:rsidRDefault="00F7260B">
            <w:pPr>
              <w:jc w:val="left"/>
              <w:rPr>
                <w:rStyle w:val="af6"/>
                <w:rFonts w:eastAsia="等线"/>
                <w:rPrChange w:id="16978" w:author="raye" w:date="2018-08-10T19:46:00Z">
                  <w:rPr>
                    <w:rFonts w:ascii="等线" w:eastAsia="等线" w:hAnsi="等线" w:cstheme="minorHAnsi"/>
                    <w:szCs w:val="21"/>
                  </w:rPr>
                </w:rPrChange>
              </w:rPr>
            </w:pPr>
            <w:r w:rsidRPr="00DC48F4">
              <w:rPr>
                <w:rStyle w:val="af6"/>
                <w:rFonts w:eastAsia="等线"/>
                <w:rPrChange w:id="16979" w:author="raye" w:date="2018-08-10T19:46:00Z">
                  <w:rPr>
                    <w:rFonts w:ascii="等线" w:eastAsia="等线" w:hAnsi="等线" w:cstheme="minorHAnsi"/>
                    <w:szCs w:val="21"/>
                  </w:rPr>
                </w:rPrChange>
              </w:rPr>
              <w:lastRenderedPageBreak/>
              <w:t>A2_T24 Results_Factoring and so on</w:t>
            </w:r>
          </w:p>
        </w:tc>
        <w:tc>
          <w:tcPr>
            <w:tcW w:w="3529" w:type="dxa"/>
            <w:tcBorders>
              <w:top w:val="single" w:sz="4" w:space="0" w:color="auto"/>
              <w:left w:val="single" w:sz="4" w:space="0" w:color="auto"/>
              <w:bottom w:val="single" w:sz="4" w:space="0" w:color="auto"/>
              <w:right w:val="single" w:sz="4" w:space="0" w:color="auto"/>
            </w:tcBorders>
            <w:hideMark/>
          </w:tcPr>
          <w:p w14:paraId="152F899D" w14:textId="77777777" w:rsidR="00F7260B" w:rsidRPr="00DC48F4" w:rsidRDefault="00F7260B">
            <w:pPr>
              <w:jc w:val="left"/>
              <w:rPr>
                <w:rStyle w:val="af6"/>
                <w:rFonts w:eastAsia="等线"/>
                <w:rPrChange w:id="16980" w:author="raye" w:date="2018-08-10T19:46:00Z">
                  <w:rPr>
                    <w:rFonts w:ascii="等线" w:eastAsia="等线" w:hAnsi="等线" w:cstheme="minorHAnsi"/>
                    <w:szCs w:val="21"/>
                  </w:rPr>
                </w:rPrChange>
              </w:rPr>
            </w:pPr>
            <w:r w:rsidRPr="00DC48F4">
              <w:rPr>
                <w:rStyle w:val="af6"/>
                <w:rFonts w:eastAsia="等线"/>
                <w:rPrChange w:id="16981" w:author="raye" w:date="2018-08-10T19:46:00Z">
                  <w:rPr>
                    <w:rFonts w:ascii="Times New Roman" w:eastAsia="等线" w:hAnsi="Times New Roman" w:cs="Times New Roman"/>
                    <w:szCs w:val="21"/>
                  </w:rPr>
                </w:rPrChange>
              </w:rPr>
              <w:object w:dxaOrig="1515" w:dyaOrig="1095" w14:anchorId="6B465436">
                <v:shape id="_x0000_i1056" type="#_x0000_t75" style="width:76.5pt;height:54.75pt" o:ole="">
                  <v:imagedata r:id="rId241" o:title=""/>
                </v:shape>
                <o:OLEObject Type="Embed" ProgID="Excel.Sheet.12" ShapeID="_x0000_i1056" DrawAspect="Icon" ObjectID="_1595443895" r:id="rId242"/>
              </w:object>
            </w:r>
          </w:p>
        </w:tc>
      </w:tr>
      <w:tr w:rsidR="00F7260B" w:rsidRPr="00DC48F4" w14:paraId="1AD7C1C0"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4882A017" w14:textId="77777777" w:rsidR="00F7260B" w:rsidRPr="00DC48F4" w:rsidRDefault="00F7260B">
            <w:pPr>
              <w:jc w:val="left"/>
              <w:rPr>
                <w:rStyle w:val="af6"/>
                <w:rFonts w:eastAsia="等线"/>
                <w:rPrChange w:id="16982" w:author="raye" w:date="2018-08-10T19:46:00Z">
                  <w:rPr>
                    <w:rFonts w:ascii="等线" w:eastAsia="等线" w:hAnsi="等线" w:cstheme="minorHAnsi"/>
                    <w:szCs w:val="21"/>
                  </w:rPr>
                </w:rPrChange>
              </w:rPr>
            </w:pPr>
            <w:r w:rsidRPr="00DC48F4">
              <w:rPr>
                <w:rStyle w:val="af6"/>
                <w:rFonts w:eastAsia="等线"/>
                <w:rPrChange w:id="16983" w:author="raye" w:date="2018-08-10T19:46:00Z">
                  <w:rPr>
                    <w:rFonts w:ascii="等线" w:eastAsia="等线" w:hAnsi="等线" w:cstheme="minorHAnsi"/>
                    <w:szCs w:val="21"/>
                  </w:rPr>
                </w:rPrChange>
              </w:rPr>
              <w:t>A2_T24 Results_LC Export</w:t>
            </w:r>
          </w:p>
        </w:tc>
        <w:tc>
          <w:tcPr>
            <w:tcW w:w="3529" w:type="dxa"/>
            <w:tcBorders>
              <w:top w:val="single" w:sz="4" w:space="0" w:color="auto"/>
              <w:left w:val="single" w:sz="4" w:space="0" w:color="auto"/>
              <w:bottom w:val="single" w:sz="4" w:space="0" w:color="auto"/>
              <w:right w:val="single" w:sz="4" w:space="0" w:color="auto"/>
            </w:tcBorders>
            <w:hideMark/>
          </w:tcPr>
          <w:p w14:paraId="5644720A" w14:textId="77777777" w:rsidR="00F7260B" w:rsidRPr="00DC48F4" w:rsidRDefault="00F7260B">
            <w:pPr>
              <w:jc w:val="left"/>
              <w:rPr>
                <w:rStyle w:val="af6"/>
                <w:rFonts w:eastAsia="等线"/>
                <w:rPrChange w:id="16984" w:author="raye" w:date="2018-08-10T19:46:00Z">
                  <w:rPr>
                    <w:rFonts w:ascii="等线" w:eastAsia="等线" w:hAnsi="等线" w:cstheme="minorHAnsi"/>
                    <w:szCs w:val="21"/>
                  </w:rPr>
                </w:rPrChange>
              </w:rPr>
            </w:pPr>
            <w:r w:rsidRPr="00DC48F4">
              <w:rPr>
                <w:rStyle w:val="af6"/>
                <w:rFonts w:eastAsia="等线"/>
                <w:rPrChange w:id="16985" w:author="raye" w:date="2018-08-10T19:46:00Z">
                  <w:rPr>
                    <w:rFonts w:ascii="Times New Roman" w:eastAsia="等线" w:hAnsi="Times New Roman" w:cs="Times New Roman"/>
                    <w:szCs w:val="21"/>
                  </w:rPr>
                </w:rPrChange>
              </w:rPr>
              <w:object w:dxaOrig="1515" w:dyaOrig="1095" w14:anchorId="0419966E">
                <v:shape id="_x0000_i1057" type="#_x0000_t75" style="width:76.5pt;height:54.75pt" o:ole="">
                  <v:imagedata r:id="rId243" o:title=""/>
                </v:shape>
                <o:OLEObject Type="Embed" ProgID="Excel.Sheet.12" ShapeID="_x0000_i1057" DrawAspect="Icon" ObjectID="_1595443896" r:id="rId244"/>
              </w:object>
            </w:r>
          </w:p>
        </w:tc>
      </w:tr>
      <w:tr w:rsidR="00F7260B" w:rsidRPr="00DC48F4" w14:paraId="69FA604C"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6230AD9A" w14:textId="77777777" w:rsidR="00F7260B" w:rsidRPr="00DC48F4" w:rsidRDefault="00F7260B">
            <w:pPr>
              <w:jc w:val="left"/>
              <w:rPr>
                <w:rStyle w:val="af6"/>
                <w:rFonts w:eastAsia="等线"/>
                <w:rPrChange w:id="16986" w:author="raye" w:date="2018-08-10T19:46:00Z">
                  <w:rPr>
                    <w:rFonts w:ascii="等线" w:eastAsia="等线" w:hAnsi="等线" w:cstheme="minorHAnsi"/>
                    <w:szCs w:val="21"/>
                  </w:rPr>
                </w:rPrChange>
              </w:rPr>
            </w:pPr>
            <w:r w:rsidRPr="00DC48F4">
              <w:rPr>
                <w:rStyle w:val="af6"/>
                <w:rFonts w:eastAsia="等线"/>
                <w:rPrChange w:id="16987" w:author="raye" w:date="2018-08-10T19:46:00Z">
                  <w:rPr>
                    <w:rFonts w:ascii="等线" w:eastAsia="等线" w:hAnsi="等线" w:cstheme="minorHAnsi"/>
                    <w:szCs w:val="21"/>
                  </w:rPr>
                </w:rPrChange>
              </w:rPr>
              <w:t>A2_T24 Results_Others</w:t>
            </w:r>
          </w:p>
        </w:tc>
        <w:tc>
          <w:tcPr>
            <w:tcW w:w="3529" w:type="dxa"/>
            <w:tcBorders>
              <w:top w:val="single" w:sz="4" w:space="0" w:color="auto"/>
              <w:left w:val="single" w:sz="4" w:space="0" w:color="auto"/>
              <w:bottom w:val="single" w:sz="4" w:space="0" w:color="auto"/>
              <w:right w:val="single" w:sz="4" w:space="0" w:color="auto"/>
            </w:tcBorders>
            <w:hideMark/>
          </w:tcPr>
          <w:p w14:paraId="0080D866" w14:textId="77777777" w:rsidR="00F7260B" w:rsidRPr="00DC48F4" w:rsidRDefault="00F7260B">
            <w:pPr>
              <w:jc w:val="left"/>
              <w:rPr>
                <w:rStyle w:val="af6"/>
                <w:rFonts w:eastAsia="等线"/>
                <w:rPrChange w:id="16988" w:author="raye" w:date="2018-08-10T19:46:00Z">
                  <w:rPr>
                    <w:rFonts w:ascii="等线" w:eastAsia="等线" w:hAnsi="等线" w:cstheme="minorHAnsi"/>
                    <w:szCs w:val="21"/>
                  </w:rPr>
                </w:rPrChange>
              </w:rPr>
            </w:pPr>
            <w:r w:rsidRPr="00DC48F4">
              <w:rPr>
                <w:rStyle w:val="af6"/>
                <w:rFonts w:eastAsia="等线"/>
                <w:rPrChange w:id="16989" w:author="raye" w:date="2018-08-10T19:46:00Z">
                  <w:rPr>
                    <w:rFonts w:ascii="Times New Roman" w:eastAsia="等线" w:hAnsi="Times New Roman" w:cs="Times New Roman"/>
                    <w:szCs w:val="21"/>
                  </w:rPr>
                </w:rPrChange>
              </w:rPr>
              <w:object w:dxaOrig="1515" w:dyaOrig="1095" w14:anchorId="64ACA258">
                <v:shape id="_x0000_i1058" type="#_x0000_t75" style="width:76.5pt;height:54.75pt" o:ole="">
                  <v:imagedata r:id="rId245" o:title=""/>
                </v:shape>
                <o:OLEObject Type="Embed" ProgID="Excel.Sheet.12" ShapeID="_x0000_i1058" DrawAspect="Icon" ObjectID="_1595443897" r:id="rId246"/>
              </w:object>
            </w:r>
          </w:p>
        </w:tc>
      </w:tr>
      <w:tr w:rsidR="00F7260B" w:rsidRPr="00DC48F4" w14:paraId="066EF7BA"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454D39FF" w14:textId="77777777" w:rsidR="00F7260B" w:rsidRPr="00DC48F4" w:rsidRDefault="00F7260B">
            <w:pPr>
              <w:jc w:val="left"/>
              <w:rPr>
                <w:rStyle w:val="af6"/>
                <w:rFonts w:eastAsia="等线"/>
                <w:rPrChange w:id="16990" w:author="raye" w:date="2018-08-10T19:46:00Z">
                  <w:rPr>
                    <w:rFonts w:ascii="等线" w:eastAsia="等线" w:hAnsi="等线" w:cstheme="minorHAnsi"/>
                    <w:szCs w:val="21"/>
                  </w:rPr>
                </w:rPrChange>
              </w:rPr>
            </w:pPr>
            <w:r w:rsidRPr="00DC48F4">
              <w:rPr>
                <w:rStyle w:val="af6"/>
                <w:rFonts w:eastAsia="等线"/>
                <w:rPrChange w:id="16991" w:author="raye" w:date="2018-08-10T19:46:00Z">
                  <w:rPr>
                    <w:rFonts w:ascii="等线" w:eastAsia="等线" w:hAnsi="等线" w:cstheme="minorHAnsi"/>
                    <w:szCs w:val="21"/>
                  </w:rPr>
                </w:rPrChange>
              </w:rPr>
              <w:t>B1_Invoice&amp;Industry Description</w:t>
            </w:r>
          </w:p>
        </w:tc>
        <w:tc>
          <w:tcPr>
            <w:tcW w:w="3529" w:type="dxa"/>
            <w:tcBorders>
              <w:top w:val="single" w:sz="4" w:space="0" w:color="auto"/>
              <w:left w:val="single" w:sz="4" w:space="0" w:color="auto"/>
              <w:bottom w:val="single" w:sz="4" w:space="0" w:color="auto"/>
              <w:right w:val="single" w:sz="4" w:space="0" w:color="auto"/>
            </w:tcBorders>
            <w:hideMark/>
          </w:tcPr>
          <w:p w14:paraId="3EB6D0A4" w14:textId="77777777" w:rsidR="00F7260B" w:rsidRPr="00DC48F4" w:rsidRDefault="00F7260B">
            <w:pPr>
              <w:jc w:val="left"/>
              <w:rPr>
                <w:rStyle w:val="af6"/>
                <w:rFonts w:eastAsia="等线"/>
                <w:rPrChange w:id="16992" w:author="raye" w:date="2018-08-10T19:46:00Z">
                  <w:rPr>
                    <w:rFonts w:ascii="等线" w:eastAsia="等线" w:hAnsi="等线" w:cstheme="minorHAnsi"/>
                    <w:szCs w:val="21"/>
                  </w:rPr>
                </w:rPrChange>
              </w:rPr>
            </w:pPr>
            <w:r w:rsidRPr="00DC48F4">
              <w:rPr>
                <w:rStyle w:val="af6"/>
                <w:rFonts w:eastAsia="等线"/>
                <w:rPrChange w:id="16993" w:author="raye" w:date="2018-08-10T19:46:00Z">
                  <w:rPr>
                    <w:rFonts w:ascii="Times New Roman" w:eastAsia="等线" w:hAnsi="Times New Roman" w:cs="Times New Roman"/>
                    <w:szCs w:val="21"/>
                  </w:rPr>
                </w:rPrChange>
              </w:rPr>
              <w:object w:dxaOrig="1515" w:dyaOrig="1095" w14:anchorId="4DDD0680">
                <v:shape id="_x0000_i1059" type="#_x0000_t75" style="width:76.5pt;height:54.75pt" o:ole="">
                  <v:imagedata r:id="rId247" o:title=""/>
                </v:shape>
                <o:OLEObject Type="Embed" ProgID="Excel.Sheet.12" ShapeID="_x0000_i1059" DrawAspect="Icon" ObjectID="_1595443898" r:id="rId248"/>
              </w:object>
            </w:r>
          </w:p>
        </w:tc>
      </w:tr>
      <w:tr w:rsidR="00F7260B" w:rsidRPr="00DC48F4" w14:paraId="14DCF748"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6A224D5F" w14:textId="77777777" w:rsidR="00F7260B" w:rsidRPr="00DC48F4" w:rsidRDefault="00F7260B">
            <w:pPr>
              <w:jc w:val="left"/>
              <w:rPr>
                <w:rStyle w:val="af6"/>
                <w:rFonts w:eastAsia="等线"/>
                <w:rPrChange w:id="16994" w:author="raye" w:date="2018-08-10T19:46:00Z">
                  <w:rPr>
                    <w:rFonts w:ascii="等线" w:eastAsia="等线" w:hAnsi="等线" w:cstheme="minorHAnsi"/>
                    <w:szCs w:val="21"/>
                  </w:rPr>
                </w:rPrChange>
              </w:rPr>
            </w:pPr>
            <w:r w:rsidRPr="00DC48F4">
              <w:rPr>
                <w:rStyle w:val="af6"/>
                <w:rFonts w:eastAsia="等线"/>
                <w:rPrChange w:id="16995" w:author="raye" w:date="2018-08-10T19:46:00Z">
                  <w:rPr>
                    <w:rFonts w:ascii="等线" w:eastAsia="等线" w:hAnsi="等线" w:cstheme="minorHAnsi"/>
                    <w:szCs w:val="21"/>
                  </w:rPr>
                </w:rPrChange>
              </w:rPr>
              <w:t>B1_US Google</w:t>
            </w:r>
          </w:p>
        </w:tc>
        <w:tc>
          <w:tcPr>
            <w:tcW w:w="3529" w:type="dxa"/>
            <w:tcBorders>
              <w:top w:val="single" w:sz="4" w:space="0" w:color="auto"/>
              <w:left w:val="single" w:sz="4" w:space="0" w:color="auto"/>
              <w:bottom w:val="single" w:sz="4" w:space="0" w:color="auto"/>
              <w:right w:val="single" w:sz="4" w:space="0" w:color="auto"/>
            </w:tcBorders>
            <w:hideMark/>
          </w:tcPr>
          <w:p w14:paraId="40FF1532" w14:textId="77777777" w:rsidR="00F7260B" w:rsidRPr="00DC48F4" w:rsidRDefault="00F7260B">
            <w:pPr>
              <w:jc w:val="left"/>
              <w:rPr>
                <w:rStyle w:val="af6"/>
                <w:rFonts w:eastAsia="等线"/>
                <w:rPrChange w:id="16996" w:author="raye" w:date="2018-08-10T19:46:00Z">
                  <w:rPr>
                    <w:rFonts w:ascii="等线" w:eastAsia="等线" w:hAnsi="等线" w:cstheme="minorHAnsi"/>
                    <w:szCs w:val="21"/>
                  </w:rPr>
                </w:rPrChange>
              </w:rPr>
            </w:pPr>
            <w:r w:rsidRPr="00DC48F4">
              <w:rPr>
                <w:rStyle w:val="af6"/>
                <w:rFonts w:eastAsia="等线"/>
                <w:rPrChange w:id="16997" w:author="raye" w:date="2018-08-10T19:46:00Z">
                  <w:rPr>
                    <w:rFonts w:ascii="Times New Roman" w:eastAsia="等线" w:hAnsi="Times New Roman" w:cs="Times New Roman"/>
                    <w:szCs w:val="21"/>
                  </w:rPr>
                </w:rPrChange>
              </w:rPr>
              <w:object w:dxaOrig="1515" w:dyaOrig="1095" w14:anchorId="334F31FF">
                <v:shape id="_x0000_i1060" type="#_x0000_t75" style="width:76.5pt;height:54.75pt" o:ole="">
                  <v:imagedata r:id="rId249" o:title=""/>
                </v:shape>
                <o:OLEObject Type="Embed" ProgID="Excel.Sheet.12" ShapeID="_x0000_i1060" DrawAspect="Icon" ObjectID="_1595443899" r:id="rId250"/>
              </w:object>
            </w:r>
          </w:p>
        </w:tc>
      </w:tr>
      <w:tr w:rsidR="00F7260B" w:rsidRPr="00DC48F4" w14:paraId="5CFEAC1B"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7C075002" w14:textId="77777777" w:rsidR="00F7260B" w:rsidRPr="00DC48F4" w:rsidRDefault="00F7260B">
            <w:pPr>
              <w:jc w:val="left"/>
              <w:rPr>
                <w:rStyle w:val="af6"/>
                <w:rFonts w:eastAsia="等线"/>
                <w:rPrChange w:id="16998" w:author="raye" w:date="2018-08-10T19:46:00Z">
                  <w:rPr>
                    <w:rFonts w:ascii="等线" w:eastAsia="等线" w:hAnsi="等线" w:cstheme="minorHAnsi"/>
                    <w:szCs w:val="21"/>
                  </w:rPr>
                </w:rPrChange>
              </w:rPr>
            </w:pPr>
            <w:r w:rsidRPr="00DC48F4">
              <w:rPr>
                <w:rStyle w:val="af6"/>
                <w:rFonts w:eastAsia="等线"/>
                <w:rPrChange w:id="16999" w:author="raye" w:date="2018-08-10T19:46:00Z">
                  <w:rPr>
                    <w:rFonts w:ascii="等线" w:eastAsia="等线" w:hAnsi="等线" w:cstheme="minorHAnsi"/>
                    <w:szCs w:val="21"/>
                  </w:rPr>
                </w:rPrChange>
              </w:rPr>
              <w:t>B2_ Case’s Transaction Amount Drawing</w:t>
            </w:r>
          </w:p>
        </w:tc>
        <w:tc>
          <w:tcPr>
            <w:tcW w:w="3529" w:type="dxa"/>
            <w:tcBorders>
              <w:top w:val="single" w:sz="4" w:space="0" w:color="auto"/>
              <w:left w:val="single" w:sz="4" w:space="0" w:color="auto"/>
              <w:bottom w:val="single" w:sz="4" w:space="0" w:color="auto"/>
              <w:right w:val="single" w:sz="4" w:space="0" w:color="auto"/>
            </w:tcBorders>
            <w:hideMark/>
          </w:tcPr>
          <w:p w14:paraId="3F95482D" w14:textId="77777777" w:rsidR="00F7260B" w:rsidRPr="00DC48F4" w:rsidRDefault="00F7260B">
            <w:pPr>
              <w:jc w:val="left"/>
              <w:rPr>
                <w:rStyle w:val="af6"/>
                <w:rFonts w:eastAsia="等线"/>
                <w:rPrChange w:id="17000" w:author="raye" w:date="2018-08-10T19:46:00Z">
                  <w:rPr>
                    <w:rFonts w:ascii="等线" w:eastAsia="等线" w:hAnsi="等线" w:cstheme="minorHAnsi"/>
                    <w:szCs w:val="21"/>
                  </w:rPr>
                </w:rPrChange>
              </w:rPr>
            </w:pPr>
            <w:r w:rsidRPr="00DC48F4">
              <w:rPr>
                <w:rStyle w:val="af6"/>
                <w:rFonts w:eastAsia="等线"/>
                <w:rPrChange w:id="17001" w:author="raye" w:date="2018-08-10T19:46:00Z">
                  <w:rPr>
                    <w:rFonts w:ascii="Times New Roman" w:eastAsia="等线" w:hAnsi="Times New Roman" w:cs="Times New Roman"/>
                    <w:szCs w:val="21"/>
                  </w:rPr>
                </w:rPrChange>
              </w:rPr>
              <w:object w:dxaOrig="1515" w:dyaOrig="1095" w14:anchorId="003DC0C8">
                <v:shape id="_x0000_i1061" type="#_x0000_t75" style="width:76.5pt;height:54.75pt" o:ole="">
                  <v:imagedata r:id="rId251" o:title=""/>
                </v:shape>
                <o:OLEObject Type="Embed" ProgID="Excel.Sheet.12" ShapeID="_x0000_i1061" DrawAspect="Icon" ObjectID="_1595443900" r:id="rId252"/>
              </w:object>
            </w:r>
          </w:p>
        </w:tc>
      </w:tr>
      <w:tr w:rsidR="00F7260B" w:rsidRPr="00DC48F4" w14:paraId="60F88632"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311D65C5" w14:textId="77777777" w:rsidR="00F7260B" w:rsidRPr="00DC48F4" w:rsidRDefault="00F7260B">
            <w:pPr>
              <w:jc w:val="left"/>
              <w:rPr>
                <w:rStyle w:val="af6"/>
                <w:rFonts w:eastAsia="等线"/>
                <w:rPrChange w:id="17002" w:author="raye" w:date="2018-08-10T19:46:00Z">
                  <w:rPr>
                    <w:rFonts w:ascii="等线" w:eastAsia="等线" w:hAnsi="等线" w:cstheme="minorHAnsi"/>
                    <w:szCs w:val="21"/>
                  </w:rPr>
                </w:rPrChange>
              </w:rPr>
            </w:pPr>
            <w:r w:rsidRPr="00DC48F4">
              <w:rPr>
                <w:rStyle w:val="af6"/>
                <w:rFonts w:eastAsia="等线"/>
                <w:rPrChange w:id="17003" w:author="raye" w:date="2018-08-10T19:46:00Z">
                  <w:rPr>
                    <w:rFonts w:ascii="等线" w:eastAsia="等线" w:hAnsi="等线" w:cstheme="minorHAnsi"/>
                    <w:szCs w:val="21"/>
                  </w:rPr>
                </w:rPrChange>
              </w:rPr>
              <w:t>B2_Factoring and so on</w:t>
            </w:r>
          </w:p>
        </w:tc>
        <w:tc>
          <w:tcPr>
            <w:tcW w:w="3529" w:type="dxa"/>
            <w:tcBorders>
              <w:top w:val="single" w:sz="4" w:space="0" w:color="auto"/>
              <w:left w:val="single" w:sz="4" w:space="0" w:color="auto"/>
              <w:bottom w:val="single" w:sz="4" w:space="0" w:color="auto"/>
              <w:right w:val="single" w:sz="4" w:space="0" w:color="auto"/>
            </w:tcBorders>
            <w:hideMark/>
          </w:tcPr>
          <w:p w14:paraId="4FD607DD" w14:textId="77777777" w:rsidR="00F7260B" w:rsidRPr="00DC48F4" w:rsidRDefault="00F7260B">
            <w:pPr>
              <w:jc w:val="left"/>
              <w:rPr>
                <w:rStyle w:val="af6"/>
                <w:rFonts w:eastAsia="等线"/>
                <w:rPrChange w:id="17004" w:author="raye" w:date="2018-08-10T19:46:00Z">
                  <w:rPr>
                    <w:rFonts w:ascii="等线" w:eastAsia="等线" w:hAnsi="等线" w:cstheme="minorHAnsi"/>
                    <w:szCs w:val="21"/>
                  </w:rPr>
                </w:rPrChange>
              </w:rPr>
            </w:pPr>
            <w:r w:rsidRPr="00DC48F4">
              <w:rPr>
                <w:rStyle w:val="af6"/>
                <w:rFonts w:eastAsia="等线"/>
                <w:rPrChange w:id="17005" w:author="raye" w:date="2018-08-10T19:46:00Z">
                  <w:rPr>
                    <w:rFonts w:ascii="Times New Roman" w:eastAsia="等线" w:hAnsi="Times New Roman" w:cs="Times New Roman"/>
                    <w:szCs w:val="21"/>
                  </w:rPr>
                </w:rPrChange>
              </w:rPr>
              <w:object w:dxaOrig="1515" w:dyaOrig="1095" w14:anchorId="5C197486">
                <v:shape id="_x0000_i1062" type="#_x0000_t75" style="width:76.5pt;height:54.75pt" o:ole="">
                  <v:imagedata r:id="rId253" o:title=""/>
                </v:shape>
                <o:OLEObject Type="Embed" ProgID="Excel.Sheet.12" ShapeID="_x0000_i1062" DrawAspect="Icon" ObjectID="_1595443901" r:id="rId254"/>
              </w:object>
            </w:r>
          </w:p>
        </w:tc>
      </w:tr>
      <w:tr w:rsidR="00F7260B" w:rsidRPr="00DC48F4" w14:paraId="7C11A389"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39410EFF" w14:textId="77777777" w:rsidR="00F7260B" w:rsidRPr="00DC48F4" w:rsidRDefault="00F7260B">
            <w:pPr>
              <w:jc w:val="left"/>
              <w:rPr>
                <w:rStyle w:val="af6"/>
                <w:rFonts w:eastAsia="等线"/>
                <w:rPrChange w:id="17006" w:author="raye" w:date="2018-08-10T19:46:00Z">
                  <w:rPr>
                    <w:rFonts w:ascii="等线" w:eastAsia="等线" w:hAnsi="等线" w:cstheme="minorHAnsi"/>
                    <w:szCs w:val="21"/>
                  </w:rPr>
                </w:rPrChange>
              </w:rPr>
            </w:pPr>
            <w:r w:rsidRPr="00DC48F4">
              <w:rPr>
                <w:rStyle w:val="af6"/>
                <w:rFonts w:eastAsia="等线"/>
                <w:rPrChange w:id="17007" w:author="raye" w:date="2018-08-10T19:46:00Z">
                  <w:rPr>
                    <w:rFonts w:ascii="等线" w:eastAsia="等线" w:hAnsi="等线" w:cstheme="minorHAnsi"/>
                    <w:szCs w:val="21"/>
                  </w:rPr>
                </w:rPrChange>
              </w:rPr>
              <w:t>B2_Past Transactions for The Client</w:t>
            </w:r>
          </w:p>
        </w:tc>
        <w:tc>
          <w:tcPr>
            <w:tcW w:w="3529" w:type="dxa"/>
            <w:tcBorders>
              <w:top w:val="single" w:sz="4" w:space="0" w:color="auto"/>
              <w:left w:val="single" w:sz="4" w:space="0" w:color="auto"/>
              <w:bottom w:val="single" w:sz="4" w:space="0" w:color="auto"/>
              <w:right w:val="single" w:sz="4" w:space="0" w:color="auto"/>
            </w:tcBorders>
            <w:hideMark/>
          </w:tcPr>
          <w:p w14:paraId="0FE91685" w14:textId="77777777" w:rsidR="00F7260B" w:rsidRPr="00DC48F4" w:rsidRDefault="00F7260B">
            <w:pPr>
              <w:jc w:val="left"/>
              <w:rPr>
                <w:rStyle w:val="af6"/>
                <w:rFonts w:eastAsia="等线"/>
                <w:rPrChange w:id="17008" w:author="raye" w:date="2018-08-10T19:46:00Z">
                  <w:rPr>
                    <w:rFonts w:ascii="等线" w:eastAsia="等线" w:hAnsi="等线" w:cstheme="minorHAnsi"/>
                    <w:szCs w:val="21"/>
                  </w:rPr>
                </w:rPrChange>
              </w:rPr>
            </w:pPr>
            <w:r w:rsidRPr="00DC48F4">
              <w:rPr>
                <w:rStyle w:val="af6"/>
                <w:rFonts w:eastAsia="等线"/>
                <w:rPrChange w:id="17009" w:author="raye" w:date="2018-08-10T19:46:00Z">
                  <w:rPr>
                    <w:rFonts w:ascii="Times New Roman" w:eastAsia="等线" w:hAnsi="Times New Roman" w:cs="Times New Roman"/>
                    <w:szCs w:val="21"/>
                  </w:rPr>
                </w:rPrChange>
              </w:rPr>
              <w:object w:dxaOrig="1515" w:dyaOrig="1095" w14:anchorId="5798178A">
                <v:shape id="_x0000_i1063" type="#_x0000_t75" style="width:76.5pt;height:54.75pt" o:ole="">
                  <v:imagedata r:id="rId255" o:title=""/>
                </v:shape>
                <o:OLEObject Type="Embed" ProgID="Excel.Sheet.12" ShapeID="_x0000_i1063" DrawAspect="Icon" ObjectID="_1595443902" r:id="rId256"/>
              </w:object>
            </w:r>
          </w:p>
        </w:tc>
      </w:tr>
      <w:tr w:rsidR="00F7260B" w:rsidRPr="00DC48F4" w14:paraId="64949CB4"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4BBBB9F4" w14:textId="77777777" w:rsidR="00F7260B" w:rsidRPr="00DC48F4" w:rsidRDefault="00F7260B">
            <w:pPr>
              <w:jc w:val="left"/>
              <w:rPr>
                <w:rStyle w:val="af6"/>
                <w:rFonts w:eastAsia="等线"/>
                <w:rPrChange w:id="17010" w:author="raye" w:date="2018-08-10T19:46:00Z">
                  <w:rPr>
                    <w:rFonts w:ascii="等线" w:eastAsia="等线" w:hAnsi="等线" w:cstheme="minorHAnsi"/>
                    <w:szCs w:val="21"/>
                  </w:rPr>
                </w:rPrChange>
              </w:rPr>
            </w:pPr>
            <w:r w:rsidRPr="00DC48F4">
              <w:rPr>
                <w:rStyle w:val="af6"/>
                <w:rFonts w:eastAsia="等线"/>
                <w:rPrChange w:id="17011" w:author="raye" w:date="2018-08-10T19:46:00Z">
                  <w:rPr>
                    <w:rFonts w:ascii="等线" w:eastAsia="等线" w:hAnsi="等线" w:cstheme="minorHAnsi"/>
                    <w:szCs w:val="21"/>
                  </w:rPr>
                </w:rPrChange>
              </w:rPr>
              <w:t>B4_Country of Origin_input</w:t>
            </w:r>
          </w:p>
        </w:tc>
        <w:tc>
          <w:tcPr>
            <w:tcW w:w="3529" w:type="dxa"/>
            <w:tcBorders>
              <w:top w:val="single" w:sz="4" w:space="0" w:color="auto"/>
              <w:left w:val="single" w:sz="4" w:space="0" w:color="auto"/>
              <w:bottom w:val="single" w:sz="4" w:space="0" w:color="auto"/>
              <w:right w:val="single" w:sz="4" w:space="0" w:color="auto"/>
            </w:tcBorders>
            <w:hideMark/>
          </w:tcPr>
          <w:p w14:paraId="7BD990CA" w14:textId="77777777" w:rsidR="00F7260B" w:rsidRPr="00DC48F4" w:rsidRDefault="00F7260B">
            <w:pPr>
              <w:jc w:val="left"/>
              <w:rPr>
                <w:rStyle w:val="af6"/>
                <w:rFonts w:eastAsia="等线"/>
                <w:rPrChange w:id="17012" w:author="raye" w:date="2018-08-10T19:46:00Z">
                  <w:rPr>
                    <w:rFonts w:ascii="等线" w:eastAsia="等线" w:hAnsi="等线" w:cstheme="minorHAnsi"/>
                    <w:szCs w:val="21"/>
                  </w:rPr>
                </w:rPrChange>
              </w:rPr>
            </w:pPr>
            <w:r w:rsidRPr="00DC48F4">
              <w:rPr>
                <w:rStyle w:val="af6"/>
                <w:rFonts w:eastAsia="等线"/>
                <w:rPrChange w:id="17013" w:author="raye" w:date="2018-08-10T19:46:00Z">
                  <w:rPr>
                    <w:rFonts w:ascii="Times New Roman" w:eastAsia="等线" w:hAnsi="Times New Roman" w:cs="Times New Roman"/>
                    <w:szCs w:val="21"/>
                  </w:rPr>
                </w:rPrChange>
              </w:rPr>
              <w:object w:dxaOrig="1515" w:dyaOrig="1095" w14:anchorId="00CBEFB7">
                <v:shape id="_x0000_i1064" type="#_x0000_t75" style="width:76.5pt;height:54.75pt" o:ole="">
                  <v:imagedata r:id="rId257" o:title=""/>
                </v:shape>
                <o:OLEObject Type="Embed" ProgID="Excel.Sheet.12" ShapeID="_x0000_i1064" DrawAspect="Icon" ObjectID="_1595443903" r:id="rId258"/>
              </w:object>
            </w:r>
          </w:p>
        </w:tc>
      </w:tr>
      <w:tr w:rsidR="00F7260B" w:rsidRPr="00DC48F4" w14:paraId="4A71EE93"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344C8107" w14:textId="77777777" w:rsidR="00F7260B" w:rsidRPr="00DC48F4" w:rsidRDefault="00F7260B">
            <w:pPr>
              <w:jc w:val="left"/>
              <w:rPr>
                <w:rStyle w:val="af6"/>
                <w:rFonts w:eastAsia="等线"/>
                <w:rPrChange w:id="17014" w:author="raye" w:date="2018-08-10T19:46:00Z">
                  <w:rPr>
                    <w:rFonts w:ascii="等线" w:eastAsia="等线" w:hAnsi="等线" w:cstheme="minorHAnsi"/>
                    <w:szCs w:val="21"/>
                  </w:rPr>
                </w:rPrChange>
              </w:rPr>
            </w:pPr>
            <w:r w:rsidRPr="00DC48F4">
              <w:rPr>
                <w:rStyle w:val="af6"/>
                <w:rFonts w:eastAsia="等线"/>
                <w:rPrChange w:id="17015" w:author="raye" w:date="2018-08-10T19:46:00Z">
                  <w:rPr>
                    <w:rFonts w:ascii="等线" w:eastAsia="等线" w:hAnsi="等线" w:cstheme="minorHAnsi"/>
                    <w:szCs w:val="21"/>
                  </w:rPr>
                </w:rPrChange>
              </w:rPr>
              <w:t>B4_Country of Origin_T24</w:t>
            </w:r>
          </w:p>
        </w:tc>
        <w:tc>
          <w:tcPr>
            <w:tcW w:w="3529" w:type="dxa"/>
            <w:tcBorders>
              <w:top w:val="single" w:sz="4" w:space="0" w:color="auto"/>
              <w:left w:val="single" w:sz="4" w:space="0" w:color="auto"/>
              <w:bottom w:val="single" w:sz="4" w:space="0" w:color="auto"/>
              <w:right w:val="single" w:sz="4" w:space="0" w:color="auto"/>
            </w:tcBorders>
            <w:hideMark/>
          </w:tcPr>
          <w:p w14:paraId="75FEC900" w14:textId="77777777" w:rsidR="00F7260B" w:rsidRPr="00DC48F4" w:rsidRDefault="00F7260B">
            <w:pPr>
              <w:jc w:val="left"/>
              <w:rPr>
                <w:rStyle w:val="af6"/>
                <w:rFonts w:eastAsia="等线"/>
                <w:rPrChange w:id="17016" w:author="raye" w:date="2018-08-10T19:46:00Z">
                  <w:rPr>
                    <w:rFonts w:ascii="等线" w:eastAsia="等线" w:hAnsi="等线" w:cstheme="minorHAnsi"/>
                    <w:szCs w:val="21"/>
                  </w:rPr>
                </w:rPrChange>
              </w:rPr>
            </w:pPr>
            <w:r w:rsidRPr="00DC48F4">
              <w:rPr>
                <w:rStyle w:val="af6"/>
                <w:rFonts w:eastAsia="等线"/>
                <w:rPrChange w:id="17017" w:author="raye" w:date="2018-08-10T19:46:00Z">
                  <w:rPr>
                    <w:rFonts w:ascii="Times New Roman" w:eastAsia="等线" w:hAnsi="Times New Roman" w:cs="Times New Roman"/>
                    <w:szCs w:val="21"/>
                  </w:rPr>
                </w:rPrChange>
              </w:rPr>
              <w:object w:dxaOrig="1515" w:dyaOrig="1095" w14:anchorId="2AB7E625">
                <v:shape id="_x0000_i1065" type="#_x0000_t75" style="width:76.5pt;height:54.75pt" o:ole="">
                  <v:imagedata r:id="rId259" o:title=""/>
                </v:shape>
                <o:OLEObject Type="Embed" ProgID="Excel.Sheet.12" ShapeID="_x0000_i1065" DrawAspect="Icon" ObjectID="_1595443904" r:id="rId260"/>
              </w:object>
            </w:r>
          </w:p>
        </w:tc>
      </w:tr>
      <w:tr w:rsidR="00F7260B" w:rsidRPr="00DC48F4" w14:paraId="2293C246"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0FDA54B2" w14:textId="77777777" w:rsidR="00F7260B" w:rsidRPr="00DC48F4" w:rsidRDefault="00F7260B">
            <w:pPr>
              <w:jc w:val="left"/>
              <w:rPr>
                <w:rStyle w:val="af6"/>
                <w:rFonts w:eastAsia="等线"/>
                <w:rPrChange w:id="17018" w:author="raye" w:date="2018-08-10T19:46:00Z">
                  <w:rPr>
                    <w:rFonts w:ascii="等线" w:eastAsia="等线" w:hAnsi="等线" w:cstheme="minorHAnsi"/>
                    <w:szCs w:val="21"/>
                  </w:rPr>
                </w:rPrChange>
              </w:rPr>
            </w:pPr>
            <w:r w:rsidRPr="00DC48F4">
              <w:rPr>
                <w:rStyle w:val="af6"/>
                <w:rFonts w:eastAsia="等线"/>
                <w:rPrChange w:id="17019" w:author="raye" w:date="2018-08-10T19:46:00Z">
                  <w:rPr>
                    <w:rFonts w:ascii="等线" w:eastAsia="等线" w:hAnsi="等线" w:cstheme="minorHAnsi"/>
                    <w:szCs w:val="21"/>
                  </w:rPr>
                </w:rPrChange>
              </w:rPr>
              <w:lastRenderedPageBreak/>
              <w:t>B5_Whether the transaction price is reasonable</w:t>
            </w:r>
          </w:p>
        </w:tc>
        <w:tc>
          <w:tcPr>
            <w:tcW w:w="3529" w:type="dxa"/>
            <w:tcBorders>
              <w:top w:val="single" w:sz="4" w:space="0" w:color="auto"/>
              <w:left w:val="single" w:sz="4" w:space="0" w:color="auto"/>
              <w:bottom w:val="single" w:sz="4" w:space="0" w:color="auto"/>
              <w:right w:val="single" w:sz="4" w:space="0" w:color="auto"/>
            </w:tcBorders>
            <w:hideMark/>
          </w:tcPr>
          <w:p w14:paraId="45EFFB98" w14:textId="77777777" w:rsidR="00F7260B" w:rsidRPr="00DC48F4" w:rsidRDefault="00F7260B">
            <w:pPr>
              <w:jc w:val="left"/>
              <w:rPr>
                <w:rStyle w:val="af6"/>
                <w:rFonts w:eastAsia="等线"/>
                <w:rPrChange w:id="17020" w:author="raye" w:date="2018-08-10T19:46:00Z">
                  <w:rPr>
                    <w:rFonts w:ascii="等线" w:eastAsia="等线" w:hAnsi="等线" w:cstheme="minorHAnsi"/>
                    <w:szCs w:val="21"/>
                  </w:rPr>
                </w:rPrChange>
              </w:rPr>
            </w:pPr>
            <w:r w:rsidRPr="00DC48F4">
              <w:rPr>
                <w:rStyle w:val="af6"/>
                <w:rFonts w:eastAsia="等线"/>
                <w:rPrChange w:id="17021" w:author="raye" w:date="2018-08-10T19:46:00Z">
                  <w:rPr>
                    <w:rFonts w:ascii="Times New Roman" w:eastAsia="等线" w:hAnsi="Times New Roman" w:cs="Times New Roman"/>
                    <w:szCs w:val="21"/>
                  </w:rPr>
                </w:rPrChange>
              </w:rPr>
              <w:object w:dxaOrig="1515" w:dyaOrig="1095" w14:anchorId="6C04E8CA">
                <v:shape id="_x0000_i1066" type="#_x0000_t75" style="width:76.5pt;height:54.75pt" o:ole="">
                  <v:imagedata r:id="rId261" o:title=""/>
                </v:shape>
                <o:OLEObject Type="Embed" ProgID="Excel.Sheet.12" ShapeID="_x0000_i1066" DrawAspect="Icon" ObjectID="_1595443905" r:id="rId262"/>
              </w:object>
            </w:r>
          </w:p>
        </w:tc>
      </w:tr>
      <w:tr w:rsidR="00F7260B" w:rsidRPr="00DC48F4" w14:paraId="4F1F5E95"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1990B8EB" w14:textId="77777777" w:rsidR="00F7260B" w:rsidRPr="00DC48F4" w:rsidRDefault="00F7260B">
            <w:pPr>
              <w:jc w:val="left"/>
              <w:rPr>
                <w:rStyle w:val="af6"/>
                <w:rFonts w:eastAsia="等线"/>
                <w:rPrChange w:id="17022" w:author="raye" w:date="2018-08-10T19:46:00Z">
                  <w:rPr>
                    <w:rFonts w:ascii="等线" w:eastAsia="等线" w:hAnsi="等线" w:cstheme="minorHAnsi"/>
                    <w:szCs w:val="21"/>
                  </w:rPr>
                </w:rPrChange>
              </w:rPr>
            </w:pPr>
            <w:r w:rsidRPr="00DC48F4">
              <w:rPr>
                <w:rStyle w:val="af6"/>
                <w:rFonts w:eastAsia="等线"/>
                <w:rPrChange w:id="17023" w:author="raye" w:date="2018-08-10T19:46:00Z">
                  <w:rPr>
                    <w:rFonts w:ascii="等线" w:eastAsia="等线" w:hAnsi="等线" w:cstheme="minorHAnsi"/>
                    <w:szCs w:val="21"/>
                  </w:rPr>
                </w:rPrChange>
              </w:rPr>
              <w:t>B6_Invoice Number</w:t>
            </w:r>
          </w:p>
        </w:tc>
        <w:tc>
          <w:tcPr>
            <w:tcW w:w="3529" w:type="dxa"/>
            <w:tcBorders>
              <w:top w:val="single" w:sz="4" w:space="0" w:color="auto"/>
              <w:left w:val="single" w:sz="4" w:space="0" w:color="auto"/>
              <w:bottom w:val="single" w:sz="4" w:space="0" w:color="auto"/>
              <w:right w:val="single" w:sz="4" w:space="0" w:color="auto"/>
            </w:tcBorders>
            <w:hideMark/>
          </w:tcPr>
          <w:p w14:paraId="6012DFC4" w14:textId="77777777" w:rsidR="00F7260B" w:rsidRPr="00DC48F4" w:rsidRDefault="00F7260B">
            <w:pPr>
              <w:jc w:val="left"/>
              <w:rPr>
                <w:rStyle w:val="af6"/>
                <w:rFonts w:eastAsia="等线"/>
                <w:rPrChange w:id="17024" w:author="raye" w:date="2018-08-10T19:46:00Z">
                  <w:rPr>
                    <w:rFonts w:ascii="等线" w:eastAsia="等线" w:hAnsi="等线" w:cstheme="minorHAnsi"/>
                    <w:szCs w:val="21"/>
                  </w:rPr>
                </w:rPrChange>
              </w:rPr>
            </w:pPr>
            <w:r w:rsidRPr="00DC48F4">
              <w:rPr>
                <w:rStyle w:val="af6"/>
                <w:rFonts w:eastAsia="等线"/>
                <w:rPrChange w:id="17025" w:author="raye" w:date="2018-08-10T19:46:00Z">
                  <w:rPr>
                    <w:rFonts w:ascii="Times New Roman" w:eastAsia="等线" w:hAnsi="Times New Roman" w:cs="Times New Roman"/>
                    <w:szCs w:val="21"/>
                  </w:rPr>
                </w:rPrChange>
              </w:rPr>
              <w:object w:dxaOrig="1515" w:dyaOrig="1095" w14:anchorId="13638070">
                <v:shape id="_x0000_i1067" type="#_x0000_t75" style="width:76.5pt;height:54.75pt" o:ole="">
                  <v:imagedata r:id="rId263" o:title=""/>
                </v:shape>
                <o:OLEObject Type="Embed" ProgID="Excel.Sheet.12" ShapeID="_x0000_i1067" DrawAspect="Icon" ObjectID="_1595443906" r:id="rId264"/>
              </w:object>
            </w:r>
          </w:p>
        </w:tc>
      </w:tr>
      <w:tr w:rsidR="00F7260B" w:rsidRPr="00DC48F4" w14:paraId="3A2F6D4B"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017C680E" w14:textId="77777777" w:rsidR="00F7260B" w:rsidRPr="00DC48F4" w:rsidRDefault="00F7260B">
            <w:pPr>
              <w:jc w:val="left"/>
              <w:rPr>
                <w:rStyle w:val="af6"/>
                <w:rFonts w:eastAsia="等线"/>
                <w:rPrChange w:id="17026" w:author="raye" w:date="2018-08-10T19:46:00Z">
                  <w:rPr>
                    <w:rFonts w:ascii="等线" w:eastAsia="等线" w:hAnsi="等线" w:cstheme="minorHAnsi"/>
                    <w:szCs w:val="21"/>
                  </w:rPr>
                </w:rPrChange>
              </w:rPr>
            </w:pPr>
            <w:r w:rsidRPr="00DC48F4">
              <w:rPr>
                <w:rStyle w:val="af6"/>
                <w:rFonts w:eastAsia="等线"/>
                <w:rPrChange w:id="17027" w:author="raye" w:date="2018-08-10T19:46:00Z">
                  <w:rPr>
                    <w:rFonts w:ascii="等线" w:eastAsia="等线" w:hAnsi="等线" w:cstheme="minorHAnsi"/>
                    <w:szCs w:val="21"/>
                  </w:rPr>
                </w:rPrChange>
              </w:rPr>
              <w:t>B6_T24 Result</w:t>
            </w:r>
          </w:p>
        </w:tc>
        <w:tc>
          <w:tcPr>
            <w:tcW w:w="3529" w:type="dxa"/>
            <w:tcBorders>
              <w:top w:val="single" w:sz="4" w:space="0" w:color="auto"/>
              <w:left w:val="single" w:sz="4" w:space="0" w:color="auto"/>
              <w:bottom w:val="single" w:sz="4" w:space="0" w:color="auto"/>
              <w:right w:val="single" w:sz="4" w:space="0" w:color="auto"/>
            </w:tcBorders>
            <w:hideMark/>
          </w:tcPr>
          <w:p w14:paraId="1CB0801C" w14:textId="77777777" w:rsidR="00F7260B" w:rsidRPr="00DC48F4" w:rsidRDefault="00F7260B">
            <w:pPr>
              <w:jc w:val="left"/>
              <w:rPr>
                <w:rStyle w:val="af6"/>
                <w:rFonts w:eastAsia="等线"/>
                <w:rPrChange w:id="17028" w:author="raye" w:date="2018-08-10T19:46:00Z">
                  <w:rPr>
                    <w:rFonts w:ascii="等线" w:eastAsia="等线" w:hAnsi="等线" w:cstheme="minorHAnsi"/>
                    <w:szCs w:val="21"/>
                  </w:rPr>
                </w:rPrChange>
              </w:rPr>
            </w:pPr>
            <w:r w:rsidRPr="00DC48F4">
              <w:rPr>
                <w:rStyle w:val="af6"/>
                <w:rFonts w:eastAsia="等线"/>
                <w:rPrChange w:id="17029" w:author="raye" w:date="2018-08-10T19:46:00Z">
                  <w:rPr>
                    <w:rFonts w:ascii="Times New Roman" w:eastAsia="等线" w:hAnsi="Times New Roman" w:cs="Times New Roman"/>
                    <w:szCs w:val="21"/>
                  </w:rPr>
                </w:rPrChange>
              </w:rPr>
              <w:object w:dxaOrig="1515" w:dyaOrig="1095" w14:anchorId="6B430BE5">
                <v:shape id="_x0000_i1068" type="#_x0000_t75" style="width:76.5pt;height:54.75pt" o:ole="">
                  <v:imagedata r:id="rId265" o:title=""/>
                </v:shape>
                <o:OLEObject Type="Embed" ProgID="Excel.Sheet.12" ShapeID="_x0000_i1068" DrawAspect="Icon" ObjectID="_1595443907" r:id="rId266"/>
              </w:object>
            </w:r>
          </w:p>
        </w:tc>
      </w:tr>
      <w:tr w:rsidR="00F7260B" w:rsidRPr="00DC48F4" w14:paraId="7FF4EACD"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4880A149" w14:textId="77777777" w:rsidR="00F7260B" w:rsidRPr="00DC48F4" w:rsidRDefault="00F7260B">
            <w:pPr>
              <w:jc w:val="left"/>
              <w:rPr>
                <w:rStyle w:val="af6"/>
                <w:rFonts w:eastAsia="等线"/>
                <w:rPrChange w:id="17030" w:author="raye" w:date="2018-08-10T19:46:00Z">
                  <w:rPr>
                    <w:rFonts w:ascii="等线" w:eastAsia="等线" w:hAnsi="等线" w:cstheme="minorHAnsi"/>
                    <w:szCs w:val="21"/>
                  </w:rPr>
                </w:rPrChange>
              </w:rPr>
            </w:pPr>
            <w:r w:rsidRPr="00DC48F4">
              <w:rPr>
                <w:rStyle w:val="af6"/>
                <w:rFonts w:eastAsia="等线"/>
                <w:rPrChange w:id="17031" w:author="raye" w:date="2018-08-10T19:46:00Z">
                  <w:rPr>
                    <w:rFonts w:ascii="等线" w:eastAsia="等线" w:hAnsi="等线" w:cstheme="minorHAnsi"/>
                    <w:szCs w:val="21"/>
                  </w:rPr>
                </w:rPrChange>
              </w:rPr>
              <w:t>B7_Invoice &amp; Lading Quantity check</w:t>
            </w:r>
          </w:p>
        </w:tc>
        <w:tc>
          <w:tcPr>
            <w:tcW w:w="3529" w:type="dxa"/>
            <w:tcBorders>
              <w:top w:val="single" w:sz="4" w:space="0" w:color="auto"/>
              <w:left w:val="single" w:sz="4" w:space="0" w:color="auto"/>
              <w:bottom w:val="single" w:sz="4" w:space="0" w:color="auto"/>
              <w:right w:val="single" w:sz="4" w:space="0" w:color="auto"/>
            </w:tcBorders>
            <w:hideMark/>
          </w:tcPr>
          <w:p w14:paraId="09B8572C" w14:textId="77777777" w:rsidR="00F7260B" w:rsidRPr="00DC48F4" w:rsidRDefault="00F7260B">
            <w:pPr>
              <w:jc w:val="left"/>
              <w:rPr>
                <w:rStyle w:val="af6"/>
                <w:rFonts w:eastAsia="等线"/>
                <w:rPrChange w:id="17032" w:author="raye" w:date="2018-08-10T19:46:00Z">
                  <w:rPr>
                    <w:rFonts w:ascii="等线" w:eastAsia="等线" w:hAnsi="等线" w:cstheme="minorHAnsi"/>
                    <w:szCs w:val="21"/>
                  </w:rPr>
                </w:rPrChange>
              </w:rPr>
            </w:pPr>
            <w:r w:rsidRPr="00DC48F4">
              <w:rPr>
                <w:rStyle w:val="af6"/>
                <w:rFonts w:eastAsia="等线"/>
                <w:rPrChange w:id="17033" w:author="raye" w:date="2018-08-10T19:46:00Z">
                  <w:rPr>
                    <w:rFonts w:ascii="Times New Roman" w:eastAsia="等线" w:hAnsi="Times New Roman" w:cs="Times New Roman"/>
                    <w:szCs w:val="21"/>
                  </w:rPr>
                </w:rPrChange>
              </w:rPr>
              <w:object w:dxaOrig="1515" w:dyaOrig="1095" w14:anchorId="062C4DC6">
                <v:shape id="_x0000_i1069" type="#_x0000_t75" style="width:76.5pt;height:54.75pt" o:ole="">
                  <v:imagedata r:id="rId267" o:title=""/>
                </v:shape>
                <o:OLEObject Type="Embed" ProgID="Excel.Sheet.12" ShapeID="_x0000_i1069" DrawAspect="Icon" ObjectID="_1595443908" r:id="rId268"/>
              </w:object>
            </w:r>
          </w:p>
        </w:tc>
      </w:tr>
      <w:tr w:rsidR="00F7260B" w:rsidRPr="00DC48F4" w14:paraId="648E17BD"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71E0C709" w14:textId="77777777" w:rsidR="00F7260B" w:rsidRPr="00DC48F4" w:rsidRDefault="00F7260B">
            <w:pPr>
              <w:jc w:val="left"/>
              <w:rPr>
                <w:rStyle w:val="af6"/>
                <w:rFonts w:eastAsia="等线"/>
                <w:rPrChange w:id="17034" w:author="raye" w:date="2018-08-10T19:46:00Z">
                  <w:rPr>
                    <w:rFonts w:ascii="等线" w:eastAsia="等线" w:hAnsi="等线" w:cstheme="minorHAnsi"/>
                    <w:szCs w:val="21"/>
                  </w:rPr>
                </w:rPrChange>
              </w:rPr>
            </w:pPr>
            <w:r w:rsidRPr="00DC48F4">
              <w:rPr>
                <w:rStyle w:val="af6"/>
                <w:rFonts w:eastAsia="等线"/>
                <w:rPrChange w:id="17035" w:author="raye" w:date="2018-08-10T19:46:00Z">
                  <w:rPr>
                    <w:rFonts w:ascii="等线" w:eastAsia="等线" w:hAnsi="等线" w:cstheme="minorHAnsi"/>
                    <w:szCs w:val="21"/>
                  </w:rPr>
                </w:rPrChange>
              </w:rPr>
              <w:t>B9_The transaction amount and currency in T24</w:t>
            </w:r>
          </w:p>
        </w:tc>
        <w:tc>
          <w:tcPr>
            <w:tcW w:w="3529" w:type="dxa"/>
            <w:tcBorders>
              <w:top w:val="single" w:sz="4" w:space="0" w:color="auto"/>
              <w:left w:val="single" w:sz="4" w:space="0" w:color="auto"/>
              <w:bottom w:val="single" w:sz="4" w:space="0" w:color="auto"/>
              <w:right w:val="single" w:sz="4" w:space="0" w:color="auto"/>
            </w:tcBorders>
            <w:hideMark/>
          </w:tcPr>
          <w:p w14:paraId="57409B2E" w14:textId="77777777" w:rsidR="00F7260B" w:rsidRPr="00DC48F4" w:rsidRDefault="00F7260B">
            <w:pPr>
              <w:jc w:val="left"/>
              <w:rPr>
                <w:rStyle w:val="af6"/>
                <w:rFonts w:eastAsia="等线"/>
                <w:rPrChange w:id="17036" w:author="raye" w:date="2018-08-10T19:46:00Z">
                  <w:rPr>
                    <w:rFonts w:ascii="等线" w:eastAsia="等线" w:hAnsi="等线" w:cstheme="minorHAnsi"/>
                    <w:szCs w:val="21"/>
                  </w:rPr>
                </w:rPrChange>
              </w:rPr>
            </w:pPr>
            <w:r w:rsidRPr="00DC48F4">
              <w:rPr>
                <w:rStyle w:val="af6"/>
                <w:rFonts w:eastAsia="等线"/>
                <w:rPrChange w:id="17037" w:author="raye" w:date="2018-08-10T19:46:00Z">
                  <w:rPr>
                    <w:rFonts w:ascii="Times New Roman" w:eastAsia="等线" w:hAnsi="Times New Roman" w:cs="Times New Roman"/>
                    <w:szCs w:val="21"/>
                  </w:rPr>
                </w:rPrChange>
              </w:rPr>
              <w:object w:dxaOrig="1515" w:dyaOrig="1095" w14:anchorId="6CB068E3">
                <v:shape id="_x0000_i1070" type="#_x0000_t75" style="width:76.5pt;height:54.75pt" o:ole="">
                  <v:imagedata r:id="rId269" o:title=""/>
                </v:shape>
                <o:OLEObject Type="Embed" ProgID="Excel.Sheet.12" ShapeID="_x0000_i1070" DrawAspect="Icon" ObjectID="_1595443909" r:id="rId270"/>
              </w:object>
            </w:r>
          </w:p>
        </w:tc>
      </w:tr>
      <w:tr w:rsidR="00F7260B" w:rsidRPr="00DC48F4" w14:paraId="4F4B42EE"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3A319A4F" w14:textId="77777777" w:rsidR="00F7260B" w:rsidRPr="00DC48F4" w:rsidRDefault="00F7260B">
            <w:pPr>
              <w:jc w:val="left"/>
              <w:rPr>
                <w:rStyle w:val="af6"/>
                <w:rFonts w:eastAsia="等线"/>
                <w:rPrChange w:id="17038" w:author="raye" w:date="2018-08-10T19:46:00Z">
                  <w:rPr>
                    <w:rFonts w:ascii="等线" w:eastAsia="等线" w:hAnsi="等线" w:cstheme="minorHAnsi"/>
                    <w:szCs w:val="21"/>
                  </w:rPr>
                </w:rPrChange>
              </w:rPr>
            </w:pPr>
            <w:r w:rsidRPr="00DC48F4">
              <w:rPr>
                <w:rStyle w:val="af6"/>
                <w:rFonts w:eastAsia="等线"/>
                <w:rPrChange w:id="17039" w:author="raye" w:date="2018-08-10T19:46:00Z">
                  <w:rPr>
                    <w:rFonts w:ascii="等线" w:eastAsia="等线" w:hAnsi="等线" w:cstheme="minorHAnsi"/>
                    <w:szCs w:val="21"/>
                  </w:rPr>
                </w:rPrChange>
              </w:rPr>
              <w:t>B11_ Invoice &amp; Lading Quantity check</w:t>
            </w:r>
          </w:p>
        </w:tc>
        <w:tc>
          <w:tcPr>
            <w:tcW w:w="3529" w:type="dxa"/>
            <w:tcBorders>
              <w:top w:val="single" w:sz="4" w:space="0" w:color="auto"/>
              <w:left w:val="single" w:sz="4" w:space="0" w:color="auto"/>
              <w:bottom w:val="single" w:sz="4" w:space="0" w:color="auto"/>
              <w:right w:val="single" w:sz="4" w:space="0" w:color="auto"/>
            </w:tcBorders>
            <w:hideMark/>
          </w:tcPr>
          <w:p w14:paraId="1BF98AB7" w14:textId="77777777" w:rsidR="00F7260B" w:rsidRPr="00DC48F4" w:rsidRDefault="00F7260B">
            <w:pPr>
              <w:jc w:val="left"/>
              <w:rPr>
                <w:rStyle w:val="af6"/>
                <w:rFonts w:eastAsia="等线"/>
                <w:rPrChange w:id="17040" w:author="raye" w:date="2018-08-10T19:46:00Z">
                  <w:rPr>
                    <w:rFonts w:ascii="等线" w:eastAsia="等线" w:hAnsi="等线" w:cstheme="minorHAnsi"/>
                    <w:szCs w:val="21"/>
                  </w:rPr>
                </w:rPrChange>
              </w:rPr>
            </w:pPr>
            <w:r w:rsidRPr="00DC48F4">
              <w:rPr>
                <w:rStyle w:val="af6"/>
                <w:rFonts w:eastAsia="等线"/>
                <w:rPrChange w:id="17041" w:author="raye" w:date="2018-08-10T19:46:00Z">
                  <w:rPr>
                    <w:rFonts w:ascii="Times New Roman" w:eastAsia="等线" w:hAnsi="Times New Roman" w:cs="Times New Roman"/>
                    <w:szCs w:val="21"/>
                  </w:rPr>
                </w:rPrChange>
              </w:rPr>
              <w:object w:dxaOrig="1515" w:dyaOrig="1095" w14:anchorId="46B4C300">
                <v:shape id="_x0000_i1071" type="#_x0000_t75" style="width:76.5pt;height:54.75pt" o:ole="">
                  <v:imagedata r:id="rId271" o:title=""/>
                </v:shape>
                <o:OLEObject Type="Embed" ProgID="Excel.Sheet.12" ShapeID="_x0000_i1071" DrawAspect="Icon" ObjectID="_1595443910" r:id="rId272"/>
              </w:object>
            </w:r>
          </w:p>
        </w:tc>
      </w:tr>
      <w:tr w:rsidR="00F7260B" w:rsidRPr="00DC48F4" w14:paraId="31FC0006"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155383FF" w14:textId="77777777" w:rsidR="00F7260B" w:rsidRPr="00DC48F4" w:rsidRDefault="00F7260B">
            <w:pPr>
              <w:jc w:val="left"/>
              <w:rPr>
                <w:rStyle w:val="af6"/>
                <w:rFonts w:eastAsia="等线"/>
                <w:rPrChange w:id="17042" w:author="raye" w:date="2018-08-10T19:46:00Z">
                  <w:rPr>
                    <w:rFonts w:ascii="等线" w:eastAsia="等线" w:hAnsi="等线" w:cstheme="minorHAnsi"/>
                    <w:szCs w:val="21"/>
                  </w:rPr>
                </w:rPrChange>
              </w:rPr>
            </w:pPr>
            <w:r w:rsidRPr="00DC48F4">
              <w:rPr>
                <w:rStyle w:val="af6"/>
                <w:rFonts w:eastAsia="等线"/>
                <w:rPrChange w:id="17043" w:author="raye" w:date="2018-08-10T19:46:00Z">
                  <w:rPr>
                    <w:rFonts w:ascii="等线" w:eastAsia="等线" w:hAnsi="等线" w:cstheme="minorHAnsi"/>
                    <w:szCs w:val="21"/>
                  </w:rPr>
                </w:rPrChange>
              </w:rPr>
              <w:t>B16_Country List For Import LC Issuance</w:t>
            </w:r>
          </w:p>
        </w:tc>
        <w:tc>
          <w:tcPr>
            <w:tcW w:w="3529" w:type="dxa"/>
            <w:tcBorders>
              <w:top w:val="single" w:sz="4" w:space="0" w:color="auto"/>
              <w:left w:val="single" w:sz="4" w:space="0" w:color="auto"/>
              <w:bottom w:val="single" w:sz="4" w:space="0" w:color="auto"/>
              <w:right w:val="single" w:sz="4" w:space="0" w:color="auto"/>
            </w:tcBorders>
            <w:hideMark/>
          </w:tcPr>
          <w:p w14:paraId="3FFB97D1" w14:textId="77777777" w:rsidR="00F7260B" w:rsidRPr="00DC48F4" w:rsidRDefault="00F7260B">
            <w:pPr>
              <w:jc w:val="left"/>
              <w:rPr>
                <w:rStyle w:val="af6"/>
                <w:rFonts w:eastAsia="等线"/>
                <w:rPrChange w:id="17044" w:author="raye" w:date="2018-08-10T19:46:00Z">
                  <w:rPr>
                    <w:rFonts w:ascii="等线" w:eastAsia="等线" w:hAnsi="等线" w:cstheme="minorHAnsi"/>
                    <w:szCs w:val="21"/>
                  </w:rPr>
                </w:rPrChange>
              </w:rPr>
            </w:pPr>
            <w:r w:rsidRPr="00DC48F4">
              <w:rPr>
                <w:rStyle w:val="af6"/>
                <w:rFonts w:eastAsia="等线"/>
                <w:rPrChange w:id="17045" w:author="raye" w:date="2018-08-10T19:46:00Z">
                  <w:rPr>
                    <w:rFonts w:ascii="Times New Roman" w:eastAsia="等线" w:hAnsi="Times New Roman" w:cs="Times New Roman"/>
                    <w:szCs w:val="21"/>
                  </w:rPr>
                </w:rPrChange>
              </w:rPr>
              <w:object w:dxaOrig="1515" w:dyaOrig="1095" w14:anchorId="1FA9BEA1">
                <v:shape id="_x0000_i1072" type="#_x0000_t75" style="width:76.5pt;height:54.75pt" o:ole="">
                  <v:imagedata r:id="rId273" o:title=""/>
                </v:shape>
                <o:OLEObject Type="Embed" ProgID="Excel.Sheet.12" ShapeID="_x0000_i1072" DrawAspect="Icon" ObjectID="_1595443911" r:id="rId274"/>
              </w:object>
            </w:r>
          </w:p>
        </w:tc>
      </w:tr>
      <w:tr w:rsidR="00F7260B" w:rsidRPr="00DC48F4" w14:paraId="501A4B2E"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2B99AA84" w14:textId="77777777" w:rsidR="00F7260B" w:rsidRPr="00DC48F4" w:rsidRDefault="00F7260B">
            <w:pPr>
              <w:jc w:val="left"/>
              <w:rPr>
                <w:rStyle w:val="af6"/>
                <w:rFonts w:eastAsia="等线"/>
                <w:rPrChange w:id="17046" w:author="raye" w:date="2018-08-10T19:46:00Z">
                  <w:rPr>
                    <w:rFonts w:ascii="等线" w:eastAsia="等线" w:hAnsi="等线" w:cstheme="minorHAnsi"/>
                    <w:szCs w:val="21"/>
                  </w:rPr>
                </w:rPrChange>
              </w:rPr>
            </w:pPr>
            <w:r w:rsidRPr="00DC48F4">
              <w:rPr>
                <w:rStyle w:val="af6"/>
                <w:rFonts w:eastAsia="等线"/>
                <w:rPrChange w:id="17047" w:author="raye" w:date="2018-08-10T19:46:00Z">
                  <w:rPr>
                    <w:rFonts w:ascii="等线" w:eastAsia="等线" w:hAnsi="等线" w:cstheme="minorHAnsi"/>
                    <w:szCs w:val="21"/>
                  </w:rPr>
                </w:rPrChange>
              </w:rPr>
              <w:t>B16_Country List For Other Case</w:t>
            </w:r>
          </w:p>
        </w:tc>
        <w:tc>
          <w:tcPr>
            <w:tcW w:w="3529" w:type="dxa"/>
            <w:tcBorders>
              <w:top w:val="single" w:sz="4" w:space="0" w:color="auto"/>
              <w:left w:val="single" w:sz="4" w:space="0" w:color="auto"/>
              <w:bottom w:val="single" w:sz="4" w:space="0" w:color="auto"/>
              <w:right w:val="single" w:sz="4" w:space="0" w:color="auto"/>
            </w:tcBorders>
            <w:hideMark/>
          </w:tcPr>
          <w:p w14:paraId="412F569B" w14:textId="77777777" w:rsidR="00F7260B" w:rsidRPr="00DC48F4" w:rsidRDefault="00F7260B">
            <w:pPr>
              <w:jc w:val="left"/>
              <w:rPr>
                <w:rStyle w:val="af6"/>
                <w:rFonts w:eastAsia="等线"/>
                <w:rPrChange w:id="17048" w:author="raye" w:date="2018-08-10T19:46:00Z">
                  <w:rPr>
                    <w:rFonts w:ascii="等线" w:eastAsia="等线" w:hAnsi="等线" w:cstheme="minorHAnsi"/>
                    <w:szCs w:val="21"/>
                  </w:rPr>
                </w:rPrChange>
              </w:rPr>
            </w:pPr>
            <w:r w:rsidRPr="00DC48F4">
              <w:rPr>
                <w:rStyle w:val="af6"/>
                <w:rFonts w:eastAsia="等线"/>
                <w:rPrChange w:id="17049" w:author="raye" w:date="2018-08-10T19:46:00Z">
                  <w:rPr>
                    <w:rFonts w:ascii="Times New Roman" w:eastAsia="等线" w:hAnsi="Times New Roman" w:cs="Times New Roman"/>
                    <w:szCs w:val="21"/>
                  </w:rPr>
                </w:rPrChange>
              </w:rPr>
              <w:object w:dxaOrig="1515" w:dyaOrig="1095" w14:anchorId="4E02E1FB">
                <v:shape id="_x0000_i1073" type="#_x0000_t75" style="width:76.5pt;height:54.75pt" o:ole="">
                  <v:imagedata r:id="rId275" o:title=""/>
                </v:shape>
                <o:OLEObject Type="Embed" ProgID="Excel.Sheet.12" ShapeID="_x0000_i1073" DrawAspect="Icon" ObjectID="_1595443912" r:id="rId276"/>
              </w:object>
            </w:r>
          </w:p>
        </w:tc>
      </w:tr>
      <w:tr w:rsidR="00F7260B" w:rsidRPr="00DC48F4" w14:paraId="4177637C"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1BC2F982" w14:textId="77777777" w:rsidR="00F7260B" w:rsidRPr="00DC48F4" w:rsidRDefault="00F7260B">
            <w:pPr>
              <w:jc w:val="left"/>
              <w:rPr>
                <w:rStyle w:val="af6"/>
                <w:rFonts w:eastAsia="等线"/>
                <w:rPrChange w:id="17050" w:author="raye" w:date="2018-08-10T19:46:00Z">
                  <w:rPr>
                    <w:rFonts w:ascii="等线" w:eastAsia="等线" w:hAnsi="等线" w:cstheme="minorHAnsi"/>
                    <w:szCs w:val="21"/>
                  </w:rPr>
                </w:rPrChange>
              </w:rPr>
            </w:pPr>
            <w:r w:rsidRPr="00DC48F4">
              <w:rPr>
                <w:rStyle w:val="af6"/>
                <w:rFonts w:eastAsia="等线"/>
                <w:rPrChange w:id="17051" w:author="raye" w:date="2018-08-10T19:46:00Z">
                  <w:rPr>
                    <w:rFonts w:ascii="等线" w:eastAsia="等线" w:hAnsi="等线" w:cstheme="minorHAnsi"/>
                    <w:szCs w:val="21"/>
                  </w:rPr>
                </w:rPrChange>
              </w:rPr>
              <w:t>B16_Sanction Country List</w:t>
            </w:r>
          </w:p>
        </w:tc>
        <w:tc>
          <w:tcPr>
            <w:tcW w:w="3529" w:type="dxa"/>
            <w:tcBorders>
              <w:top w:val="single" w:sz="4" w:space="0" w:color="auto"/>
              <w:left w:val="single" w:sz="4" w:space="0" w:color="auto"/>
              <w:bottom w:val="single" w:sz="4" w:space="0" w:color="auto"/>
              <w:right w:val="single" w:sz="4" w:space="0" w:color="auto"/>
            </w:tcBorders>
            <w:hideMark/>
          </w:tcPr>
          <w:p w14:paraId="21EAA2E1" w14:textId="77777777" w:rsidR="00F7260B" w:rsidRPr="00DC48F4" w:rsidRDefault="00F7260B">
            <w:pPr>
              <w:jc w:val="left"/>
              <w:rPr>
                <w:rStyle w:val="af6"/>
                <w:rFonts w:eastAsia="等线"/>
                <w:rPrChange w:id="17052" w:author="raye" w:date="2018-08-10T19:46:00Z">
                  <w:rPr>
                    <w:rFonts w:ascii="等线" w:eastAsia="等线" w:hAnsi="等线" w:cstheme="minorHAnsi"/>
                    <w:szCs w:val="21"/>
                  </w:rPr>
                </w:rPrChange>
              </w:rPr>
            </w:pPr>
            <w:r w:rsidRPr="00DC48F4">
              <w:rPr>
                <w:rStyle w:val="af6"/>
                <w:rFonts w:eastAsia="等线"/>
                <w:rPrChange w:id="17053" w:author="raye" w:date="2018-08-10T19:46:00Z">
                  <w:rPr>
                    <w:rFonts w:ascii="Times New Roman" w:eastAsia="等线" w:hAnsi="Times New Roman" w:cs="Times New Roman"/>
                    <w:szCs w:val="21"/>
                  </w:rPr>
                </w:rPrChange>
              </w:rPr>
              <w:object w:dxaOrig="1515" w:dyaOrig="1095" w14:anchorId="5FA43C90">
                <v:shape id="_x0000_i1074" type="#_x0000_t75" style="width:76.5pt;height:54.75pt" o:ole="">
                  <v:imagedata r:id="rId277" o:title=""/>
                </v:shape>
                <o:OLEObject Type="Embed" ProgID="Excel.Sheet.12" ShapeID="_x0000_i1074" DrawAspect="Icon" ObjectID="_1595443913" r:id="rId278"/>
              </w:object>
            </w:r>
          </w:p>
        </w:tc>
      </w:tr>
      <w:tr w:rsidR="00F7260B" w:rsidRPr="00DC48F4" w14:paraId="20581F98"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1C306C68" w14:textId="77777777" w:rsidR="00F7260B" w:rsidRPr="00DC48F4" w:rsidRDefault="00F7260B">
            <w:pPr>
              <w:jc w:val="left"/>
              <w:rPr>
                <w:rStyle w:val="af6"/>
                <w:rFonts w:eastAsia="等线"/>
                <w:rPrChange w:id="17054" w:author="raye" w:date="2018-08-10T19:46:00Z">
                  <w:rPr>
                    <w:rFonts w:ascii="等线" w:eastAsia="等线" w:hAnsi="等线" w:cstheme="minorHAnsi"/>
                    <w:szCs w:val="21"/>
                  </w:rPr>
                </w:rPrChange>
              </w:rPr>
            </w:pPr>
            <w:r w:rsidRPr="00DC48F4">
              <w:rPr>
                <w:rStyle w:val="af6"/>
                <w:rFonts w:eastAsia="等线"/>
                <w:rPrChange w:id="17055" w:author="raye" w:date="2018-08-10T19:46:00Z">
                  <w:rPr>
                    <w:rFonts w:ascii="等线" w:eastAsia="等线" w:hAnsi="等线" w:cstheme="minorHAnsi"/>
                    <w:szCs w:val="21"/>
                  </w:rPr>
                </w:rPrChange>
              </w:rPr>
              <w:t>B20_Country List For Import LC Issuance</w:t>
            </w:r>
          </w:p>
        </w:tc>
        <w:tc>
          <w:tcPr>
            <w:tcW w:w="3529" w:type="dxa"/>
            <w:tcBorders>
              <w:top w:val="single" w:sz="4" w:space="0" w:color="auto"/>
              <w:left w:val="single" w:sz="4" w:space="0" w:color="auto"/>
              <w:bottom w:val="single" w:sz="4" w:space="0" w:color="auto"/>
              <w:right w:val="single" w:sz="4" w:space="0" w:color="auto"/>
            </w:tcBorders>
            <w:hideMark/>
          </w:tcPr>
          <w:p w14:paraId="08BB9BE4" w14:textId="77777777" w:rsidR="00F7260B" w:rsidRPr="00DC48F4" w:rsidRDefault="00F7260B">
            <w:pPr>
              <w:jc w:val="left"/>
              <w:rPr>
                <w:rStyle w:val="af6"/>
                <w:rFonts w:eastAsia="等线"/>
                <w:rPrChange w:id="17056" w:author="raye" w:date="2018-08-10T19:46:00Z">
                  <w:rPr>
                    <w:rFonts w:ascii="等线" w:eastAsia="等线" w:hAnsi="等线" w:cstheme="minorHAnsi"/>
                    <w:szCs w:val="21"/>
                  </w:rPr>
                </w:rPrChange>
              </w:rPr>
            </w:pPr>
            <w:r w:rsidRPr="00DC48F4">
              <w:rPr>
                <w:rStyle w:val="af6"/>
                <w:rFonts w:eastAsia="等线"/>
                <w:rPrChange w:id="17057" w:author="raye" w:date="2018-08-10T19:46:00Z">
                  <w:rPr>
                    <w:rFonts w:ascii="Times New Roman" w:eastAsia="等线" w:hAnsi="Times New Roman" w:cs="Times New Roman"/>
                    <w:szCs w:val="21"/>
                  </w:rPr>
                </w:rPrChange>
              </w:rPr>
              <w:object w:dxaOrig="1515" w:dyaOrig="1095" w14:anchorId="3AB44D1C">
                <v:shape id="_x0000_i1075" type="#_x0000_t75" style="width:76.5pt;height:54.75pt" o:ole="">
                  <v:imagedata r:id="rId279" o:title=""/>
                </v:shape>
                <o:OLEObject Type="Embed" ProgID="Excel.Sheet.12" ShapeID="_x0000_i1075" DrawAspect="Icon" ObjectID="_1595443914" r:id="rId280"/>
              </w:object>
            </w:r>
          </w:p>
        </w:tc>
      </w:tr>
      <w:tr w:rsidR="00F7260B" w:rsidRPr="00DC48F4" w14:paraId="7F07B92A" w14:textId="77777777" w:rsidTr="00F7260B">
        <w:trPr>
          <w:trHeight w:val="513"/>
        </w:trPr>
        <w:tc>
          <w:tcPr>
            <w:tcW w:w="4407" w:type="dxa"/>
            <w:tcBorders>
              <w:top w:val="single" w:sz="4" w:space="0" w:color="auto"/>
              <w:left w:val="single" w:sz="4" w:space="0" w:color="auto"/>
              <w:bottom w:val="single" w:sz="4" w:space="0" w:color="auto"/>
              <w:right w:val="single" w:sz="4" w:space="0" w:color="auto"/>
            </w:tcBorders>
            <w:hideMark/>
          </w:tcPr>
          <w:p w14:paraId="6FC0D2AC" w14:textId="77777777" w:rsidR="00F7260B" w:rsidRPr="00DC48F4" w:rsidRDefault="00F7260B">
            <w:pPr>
              <w:jc w:val="left"/>
              <w:rPr>
                <w:rStyle w:val="af6"/>
                <w:rFonts w:eastAsia="等线"/>
                <w:rPrChange w:id="17058" w:author="raye" w:date="2018-08-10T19:46:00Z">
                  <w:rPr>
                    <w:rFonts w:ascii="等线" w:eastAsia="等线" w:hAnsi="等线" w:cstheme="minorHAnsi"/>
                    <w:szCs w:val="21"/>
                  </w:rPr>
                </w:rPrChange>
              </w:rPr>
            </w:pPr>
            <w:r w:rsidRPr="00DC48F4">
              <w:rPr>
                <w:rStyle w:val="af6"/>
                <w:rFonts w:eastAsia="等线"/>
                <w:rPrChange w:id="17059" w:author="raye" w:date="2018-08-10T19:46:00Z">
                  <w:rPr>
                    <w:rFonts w:ascii="等线" w:eastAsia="等线" w:hAnsi="等线" w:cstheme="minorHAnsi"/>
                    <w:szCs w:val="21"/>
                  </w:rPr>
                </w:rPrChange>
              </w:rPr>
              <w:lastRenderedPageBreak/>
              <w:t>B20_Country List For Other Case</w:t>
            </w:r>
          </w:p>
        </w:tc>
        <w:tc>
          <w:tcPr>
            <w:tcW w:w="3529" w:type="dxa"/>
            <w:tcBorders>
              <w:top w:val="single" w:sz="4" w:space="0" w:color="auto"/>
              <w:left w:val="single" w:sz="4" w:space="0" w:color="auto"/>
              <w:bottom w:val="single" w:sz="4" w:space="0" w:color="auto"/>
              <w:right w:val="single" w:sz="4" w:space="0" w:color="auto"/>
            </w:tcBorders>
            <w:hideMark/>
          </w:tcPr>
          <w:p w14:paraId="535F0320" w14:textId="77777777" w:rsidR="00F7260B" w:rsidRPr="00DC48F4" w:rsidRDefault="00F7260B">
            <w:pPr>
              <w:jc w:val="left"/>
              <w:rPr>
                <w:rStyle w:val="af6"/>
                <w:rFonts w:eastAsia="等线"/>
                <w:rPrChange w:id="17060" w:author="raye" w:date="2018-08-10T19:46:00Z">
                  <w:rPr>
                    <w:rFonts w:ascii="等线" w:eastAsia="等线" w:hAnsi="等线" w:cstheme="minorHAnsi"/>
                    <w:szCs w:val="21"/>
                  </w:rPr>
                </w:rPrChange>
              </w:rPr>
            </w:pPr>
            <w:r w:rsidRPr="00DC48F4">
              <w:rPr>
                <w:rStyle w:val="af6"/>
                <w:rFonts w:eastAsia="等线"/>
                <w:rPrChange w:id="17061" w:author="raye" w:date="2018-08-10T19:46:00Z">
                  <w:rPr>
                    <w:rFonts w:ascii="Times New Roman" w:eastAsia="等线" w:hAnsi="Times New Roman" w:cs="Times New Roman"/>
                    <w:szCs w:val="21"/>
                  </w:rPr>
                </w:rPrChange>
              </w:rPr>
              <w:object w:dxaOrig="1515" w:dyaOrig="1095" w14:anchorId="31FEFB1F">
                <v:shape id="_x0000_i1076" type="#_x0000_t75" style="width:76.5pt;height:54.75pt" o:ole="">
                  <v:imagedata r:id="rId281" o:title=""/>
                </v:shape>
                <o:OLEObject Type="Embed" ProgID="Excel.Sheet.12" ShapeID="_x0000_i1076" DrawAspect="Icon" ObjectID="_1595443915" r:id="rId282"/>
              </w:object>
            </w:r>
          </w:p>
        </w:tc>
      </w:tr>
    </w:tbl>
    <w:p w14:paraId="66577897" w14:textId="77777777" w:rsidR="00F7260B" w:rsidRPr="00DC48F4"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Style w:val="af6"/>
          <w:rFonts w:eastAsiaTheme="minorEastAsia"/>
          <w:rPrChange w:id="17062" w:author="raye" w:date="2018-08-10T19:46:00Z">
            <w:rPr>
              <w:rFonts w:cs="Calibri"/>
              <w:b/>
              <w:szCs w:val="21"/>
            </w:rPr>
          </w:rPrChange>
        </w:rPr>
      </w:pPr>
    </w:p>
    <w:p w14:paraId="44BA2E45" w14:textId="77777777" w:rsidR="00F7260B" w:rsidRPr="00DC48F4"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Style w:val="af6"/>
          <w:rFonts w:eastAsiaTheme="minorEastAsia"/>
          <w:rPrChange w:id="17063" w:author="raye" w:date="2018-08-10T19:46:00Z">
            <w:rPr>
              <w:rFonts w:cs="Calibri"/>
              <w:b/>
              <w:szCs w:val="21"/>
            </w:rPr>
          </w:rPrChange>
        </w:rPr>
      </w:pPr>
    </w:p>
    <w:p w14:paraId="358DD8BF" w14:textId="77777777" w:rsidR="00F7260B" w:rsidRPr="00DC48F4"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Style w:val="af6"/>
          <w:rFonts w:eastAsiaTheme="minorEastAsia"/>
          <w:rPrChange w:id="17064" w:author="raye" w:date="2018-08-10T19:46:00Z">
            <w:rPr>
              <w:rFonts w:cs="Calibri"/>
              <w:b/>
              <w:szCs w:val="21"/>
            </w:rPr>
          </w:rPrChange>
        </w:rPr>
      </w:pPr>
    </w:p>
    <w:p w14:paraId="1DC0DC66"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Times New Roman" w:hAnsi="Times New Roman" w:cs="Times New Roman"/>
          <w:rPrChange w:id="17065" w:author="raye" w:date="2018-08-10T12:30:00Z">
            <w:rPr>
              <w:rFonts w:ascii="Calibri" w:hAnsi="Calibri" w:cstheme="minorHAnsi"/>
            </w:rPr>
          </w:rPrChange>
        </w:rPr>
      </w:pPr>
    </w:p>
    <w:p w14:paraId="0AD3F3B3" w14:textId="77777777" w:rsidR="00F7260B" w:rsidRPr="00B0205A" w:rsidRDefault="00F7260B" w:rsidP="00AC1630">
      <w:pPr>
        <w:pStyle w:val="321"/>
        <w:rPr>
          <w:rPrChange w:id="17066" w:author="raye" w:date="2018-08-10T12:30:00Z">
            <w:rPr>
              <w:rFonts w:ascii="Calibri" w:hAnsi="Calibri" w:cstheme="minorHAnsi"/>
              <w:b/>
            </w:rPr>
          </w:rPrChange>
        </w:rPr>
        <w:pPrChange w:id="17067" w:author="raye" w:date="2018-08-10T20:11:00Z">
          <w:pPr>
            <w:pStyle w:val="2"/>
            <w:numPr>
              <w:ilvl w:val="0"/>
              <w:numId w:val="0"/>
            </w:numPr>
            <w:tabs>
              <w:tab w:val="clear" w:pos="1440"/>
              <w:tab w:val="left" w:pos="709"/>
            </w:tabs>
            <w:spacing w:afterLines="50" w:after="156"/>
            <w:ind w:left="566"/>
          </w:pPr>
        </w:pPrChange>
      </w:pPr>
      <w:bookmarkStart w:id="17068" w:name="_Toc520839529"/>
      <w:r w:rsidRPr="00B0205A">
        <w:rPr>
          <w:rPrChange w:id="17069" w:author="raye" w:date="2018-08-10T12:30:00Z">
            <w:rPr>
              <w:rFonts w:ascii="Calibri" w:hAnsi="Calibri" w:cstheme="minorHAnsi"/>
              <w:b/>
            </w:rPr>
          </w:rPrChange>
        </w:rPr>
        <w:t>3.2.17 Future Development</w:t>
      </w:r>
      <w:bookmarkEnd w:id="17068"/>
    </w:p>
    <w:p w14:paraId="0038C7D0" w14:textId="77777777" w:rsidR="00F7260B" w:rsidRPr="00B0205A" w:rsidRDefault="00F7260B" w:rsidP="00F7260B">
      <w:pPr>
        <w:pStyle w:val="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566"/>
        <w:rPr>
          <w:rFonts w:ascii="Times New Roman" w:hAnsi="Times New Roman" w:cs="Times New Roman"/>
          <w:rPrChange w:id="17070" w:author="raye" w:date="2018-08-10T12:30:00Z">
            <w:rPr>
              <w:rFonts w:ascii="Calibri" w:hAnsi="Calibri" w:cstheme="minorHAnsi"/>
            </w:rPr>
          </w:rPrChange>
        </w:rPr>
      </w:pPr>
      <w:bookmarkStart w:id="17071" w:name="_Toc520839530"/>
      <w:r w:rsidRPr="00B0205A">
        <w:rPr>
          <w:rFonts w:ascii="Times New Roman" w:hAnsi="Times New Roman" w:cs="Times New Roman"/>
          <w:rPrChange w:id="17072" w:author="raye" w:date="2018-08-10T12:30:00Z">
            <w:rPr>
              <w:rFonts w:ascii="Calibri" w:hAnsi="Calibri" w:cstheme="minorHAnsi"/>
            </w:rPr>
          </w:rPrChange>
        </w:rPr>
        <w:t>1..2. Enhanced Due Diligence</w:t>
      </w:r>
      <w:bookmarkEnd w:id="17071"/>
    </w:p>
    <w:p w14:paraId="1D56295E" w14:textId="77777777" w:rsidR="00F7260B" w:rsidRPr="00B0205A" w:rsidRDefault="00F7260B" w:rsidP="00022A05">
      <w:pPr>
        <w:pStyle w:val="a0"/>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rPrChange w:id="17073" w:author="raye" w:date="2018-08-10T12:30:00Z">
            <w:rPr>
              <w:rFonts w:ascii="Calibri" w:hAnsi="Calibri" w:cstheme="minorHAnsi"/>
              <w:sz w:val="24"/>
            </w:rPr>
          </w:rPrChange>
        </w:rPr>
      </w:pPr>
      <w:r w:rsidRPr="00B0205A">
        <w:rPr>
          <w:rFonts w:ascii="Times New Roman" w:hAnsi="Times New Roman" w:cs="Times New Roman"/>
          <w:sz w:val="24"/>
          <w:rPrChange w:id="17074" w:author="raye" w:date="2018-08-10T12:30:00Z">
            <w:rPr>
              <w:rFonts w:ascii="Calibri" w:hAnsi="Calibri" w:cstheme="minorHAnsi"/>
              <w:sz w:val="24"/>
            </w:rPr>
          </w:rPrChange>
        </w:rPr>
        <w:t>In a future development, Enhanced Due Diligence (“EDD”) will be applied to 4 types of products or commodities as follows:</w:t>
      </w:r>
    </w:p>
    <w:p w14:paraId="0D7DB479" w14:textId="77777777" w:rsidR="00F7260B" w:rsidRPr="00B0205A" w:rsidRDefault="00F7260B" w:rsidP="00022A05">
      <w:pPr>
        <w:pStyle w:val="a0"/>
        <w:numPr>
          <w:ilvl w:val="1"/>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rPrChange w:id="17075" w:author="raye" w:date="2018-08-10T12:30:00Z">
            <w:rPr>
              <w:rFonts w:ascii="Calibri" w:hAnsi="Calibri" w:cstheme="minorHAnsi"/>
              <w:sz w:val="24"/>
            </w:rPr>
          </w:rPrChange>
        </w:rPr>
      </w:pPr>
      <w:r w:rsidRPr="00B0205A">
        <w:rPr>
          <w:rFonts w:ascii="Times New Roman" w:hAnsi="Times New Roman" w:cs="Times New Roman"/>
          <w:sz w:val="24"/>
          <w:rPrChange w:id="17076" w:author="raye" w:date="2018-08-10T12:30:00Z">
            <w:rPr>
              <w:rFonts w:ascii="Calibri" w:hAnsi="Calibri" w:cstheme="minorHAnsi"/>
              <w:sz w:val="24"/>
            </w:rPr>
          </w:rPrChange>
        </w:rPr>
        <w:t>Shipping</w:t>
      </w:r>
    </w:p>
    <w:p w14:paraId="2A814619" w14:textId="77777777" w:rsidR="00F7260B" w:rsidRPr="00B0205A" w:rsidRDefault="00F7260B" w:rsidP="00022A05">
      <w:pPr>
        <w:pStyle w:val="a0"/>
        <w:numPr>
          <w:ilvl w:val="1"/>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rPrChange w:id="17077" w:author="raye" w:date="2018-08-10T12:30:00Z">
            <w:rPr>
              <w:rFonts w:ascii="Calibri" w:hAnsi="Calibri" w:cstheme="minorHAnsi"/>
              <w:sz w:val="24"/>
            </w:rPr>
          </w:rPrChange>
        </w:rPr>
      </w:pPr>
      <w:r w:rsidRPr="00B0205A">
        <w:rPr>
          <w:rFonts w:ascii="Times New Roman" w:hAnsi="Times New Roman" w:cs="Times New Roman"/>
          <w:sz w:val="24"/>
          <w:rPrChange w:id="17078" w:author="raye" w:date="2018-08-10T12:30:00Z">
            <w:rPr>
              <w:rFonts w:ascii="Calibri" w:hAnsi="Calibri" w:cstheme="minorHAnsi"/>
              <w:sz w:val="24"/>
            </w:rPr>
          </w:rPrChange>
        </w:rPr>
        <w:t>Service &amp; Insurance</w:t>
      </w:r>
    </w:p>
    <w:p w14:paraId="3C6AF324" w14:textId="77777777" w:rsidR="00F7260B" w:rsidRPr="00B0205A" w:rsidRDefault="00F7260B" w:rsidP="00022A05">
      <w:pPr>
        <w:pStyle w:val="a0"/>
        <w:numPr>
          <w:ilvl w:val="1"/>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rPrChange w:id="17079" w:author="raye" w:date="2018-08-10T12:30:00Z">
            <w:rPr>
              <w:rFonts w:ascii="Calibri" w:hAnsi="Calibri" w:cstheme="minorHAnsi"/>
              <w:sz w:val="24"/>
            </w:rPr>
          </w:rPrChange>
        </w:rPr>
      </w:pPr>
      <w:r w:rsidRPr="00B0205A">
        <w:rPr>
          <w:rFonts w:ascii="Times New Roman" w:hAnsi="Times New Roman" w:cs="Times New Roman"/>
          <w:sz w:val="24"/>
          <w:rPrChange w:id="17080" w:author="raye" w:date="2018-08-10T12:30:00Z">
            <w:rPr>
              <w:rFonts w:ascii="Calibri" w:hAnsi="Calibri" w:cstheme="minorHAnsi"/>
              <w:sz w:val="24"/>
            </w:rPr>
          </w:rPrChange>
        </w:rPr>
        <w:t>Metals</w:t>
      </w:r>
    </w:p>
    <w:p w14:paraId="6DFE7F8C" w14:textId="77777777" w:rsidR="00F7260B" w:rsidRPr="00B0205A" w:rsidRDefault="00F7260B" w:rsidP="00022A05">
      <w:pPr>
        <w:pStyle w:val="a0"/>
        <w:numPr>
          <w:ilvl w:val="1"/>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rPrChange w:id="17081" w:author="raye" w:date="2018-08-10T12:30:00Z">
            <w:rPr>
              <w:rFonts w:ascii="Calibri" w:hAnsi="Calibri" w:cstheme="minorHAnsi"/>
              <w:sz w:val="24"/>
            </w:rPr>
          </w:rPrChange>
        </w:rPr>
      </w:pPr>
      <w:r w:rsidRPr="00B0205A">
        <w:rPr>
          <w:rFonts w:ascii="Times New Roman" w:hAnsi="Times New Roman" w:cs="Times New Roman"/>
          <w:sz w:val="24"/>
          <w:rPrChange w:id="17082" w:author="raye" w:date="2018-08-10T12:30:00Z">
            <w:rPr>
              <w:rFonts w:ascii="Calibri" w:hAnsi="Calibri" w:cstheme="minorHAnsi"/>
              <w:sz w:val="24"/>
            </w:rPr>
          </w:rPrChange>
        </w:rPr>
        <w:t xml:space="preserve">Oil &amp; Gas </w:t>
      </w:r>
    </w:p>
    <w:p w14:paraId="57700509" w14:textId="77777777" w:rsidR="00F7260B" w:rsidRPr="00B0205A" w:rsidRDefault="00F7260B" w:rsidP="00022A05">
      <w:pPr>
        <w:pStyle w:val="a0"/>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sz w:val="24"/>
          <w:rPrChange w:id="17083" w:author="raye" w:date="2018-08-10T12:30:00Z">
            <w:rPr>
              <w:rFonts w:ascii="Calibri" w:hAnsi="Calibri" w:cstheme="minorHAnsi"/>
              <w:sz w:val="24"/>
            </w:rPr>
          </w:rPrChange>
        </w:rPr>
      </w:pPr>
      <w:r w:rsidRPr="00B0205A">
        <w:rPr>
          <w:rFonts w:ascii="Times New Roman" w:hAnsi="Times New Roman" w:cs="Times New Roman"/>
          <w:sz w:val="24"/>
          <w:rPrChange w:id="17084" w:author="raye" w:date="2018-08-10T12:30:00Z">
            <w:rPr>
              <w:rFonts w:ascii="Calibri" w:hAnsi="Calibri" w:cstheme="minorHAnsi"/>
              <w:sz w:val="24"/>
            </w:rPr>
          </w:rPrChange>
        </w:rPr>
        <w:t>After completing the review of the Transactions Risk Mitigation Checklist (“TRM Checklist”), the Operations Analyst will review the information to determine whether the facts of the transaction would trigger EDD.  All transactions involving Shipping, Service &amp; Insurance, Metals, and Oil &amp; Gas will undergo EDD. The Operations Analyst will fill-in the appropriate form and determine whether a red flag is triggered by any of the answers in the form. If a red flag exists, the Operations Analyst will next review the Watch List to see if there is a match to the party involved in the transaction. If there is a match, the Operations Analyst will submit Special Approval Form #2 with the case and send it to the Operations Manager for review.</w:t>
      </w:r>
    </w:p>
    <w:p w14:paraId="7F7E08C0" w14:textId="77777777" w:rsidR="00F7260B" w:rsidRPr="00B0205A" w:rsidRDefault="00F7260B" w:rsidP="00F7260B">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5" w:firstLineChars="0" w:firstLine="0"/>
        <w:rPr>
          <w:rFonts w:ascii="Times New Roman" w:hAnsi="Times New Roman" w:cs="Times New Roman"/>
          <w:sz w:val="24"/>
          <w:rPrChange w:id="17085" w:author="raye" w:date="2018-08-10T12:30:00Z">
            <w:rPr>
              <w:rFonts w:ascii="Calibri" w:hAnsi="Calibri" w:cstheme="minorHAnsi"/>
              <w:sz w:val="24"/>
            </w:rPr>
          </w:rPrChange>
        </w:rPr>
      </w:pPr>
    </w:p>
    <w:p w14:paraId="2122AFD4" w14:textId="77777777" w:rsidR="00F7260B" w:rsidRPr="00B0205A" w:rsidRDefault="00F7260B" w:rsidP="00022A05">
      <w:pPr>
        <w:pStyle w:val="a0"/>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sz w:val="24"/>
          <w:rPrChange w:id="17086" w:author="raye" w:date="2018-08-10T12:30:00Z">
            <w:rPr>
              <w:rFonts w:ascii="Calibri" w:hAnsi="Calibri" w:cstheme="minorHAnsi"/>
              <w:sz w:val="24"/>
            </w:rPr>
          </w:rPrChange>
        </w:rPr>
      </w:pPr>
      <w:r w:rsidRPr="00B0205A">
        <w:rPr>
          <w:rFonts w:ascii="Times New Roman" w:hAnsi="Times New Roman" w:cs="Times New Roman"/>
          <w:sz w:val="24"/>
          <w:rPrChange w:id="17087" w:author="raye" w:date="2018-08-10T12:30:00Z">
            <w:rPr>
              <w:rFonts w:ascii="Calibri" w:hAnsi="Calibri" w:cstheme="minorHAnsi"/>
              <w:sz w:val="24"/>
            </w:rPr>
          </w:rPrChange>
        </w:rPr>
        <w:t xml:space="preserve">When there is no Watch List match, the Operations Analyst sends the case to Operations Manager for review without the Special Approval Form #2. The Case then returns to the standard processing flow. </w:t>
      </w:r>
    </w:p>
    <w:p w14:paraId="4AC01814"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088" w:author="raye" w:date="2018-08-10T12:30:00Z">
            <w:rPr>
              <w:rFonts w:ascii="Calibri" w:hAnsi="Calibri"/>
            </w:rPr>
          </w:rPrChange>
        </w:rPr>
      </w:pPr>
      <w:r w:rsidRPr="00B0205A">
        <w:rPr>
          <w:rFonts w:ascii="Times New Roman" w:hAnsi="Times New Roman" w:cs="Times New Roman"/>
          <w:sz w:val="24"/>
          <w:rPrChange w:id="17089" w:author="raye" w:date="2018-08-10T12:30:00Z">
            <w:rPr>
              <w:rFonts w:ascii="Calibri" w:hAnsi="Calibri" w:cstheme="minorHAnsi"/>
              <w:sz w:val="24"/>
            </w:rPr>
          </w:rPrChange>
        </w:rPr>
        <w:t xml:space="preserve">The EDD Forms (#6-9), are included in the Case Process section.  </w:t>
      </w:r>
    </w:p>
    <w:p w14:paraId="46689CB8"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Times New Roman" w:hAnsi="Times New Roman" w:cs="Times New Roman"/>
          <w:sz w:val="24"/>
          <w:rPrChange w:id="17090" w:author="raye" w:date="2018-08-10T12:30:00Z">
            <w:rPr>
              <w:rFonts w:ascii="Calibri" w:hAnsi="Calibri" w:cstheme="minorHAnsi"/>
              <w:sz w:val="24"/>
            </w:rPr>
          </w:rPrChange>
        </w:rPr>
      </w:pPr>
    </w:p>
    <w:p w14:paraId="36511670" w14:textId="54833B0E" w:rsidR="00F7260B" w:rsidRPr="00E403FE" w:rsidRDefault="00DC48F4" w:rsidP="00DC48F4">
      <w:pPr>
        <w:pStyle w:val="32"/>
        <w:pPrChange w:id="17091" w:author="raye" w:date="2018-08-10T19:47:00Z">
          <w:pPr>
            <w:pStyle w:val="215"/>
            <w:numPr>
              <w:ilvl w:val="1"/>
              <w:numId w:val="1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10" w:hanging="1185"/>
          </w:pPr>
        </w:pPrChange>
      </w:pPr>
      <w:bookmarkStart w:id="17092" w:name="_Toc520839550"/>
      <w:bookmarkStart w:id="17093" w:name="_Toc520839551"/>
      <w:bookmarkStart w:id="17094" w:name="_Toc509962713"/>
      <w:bookmarkStart w:id="17095" w:name="_Toc509963205"/>
      <w:bookmarkStart w:id="17096" w:name="_Toc509966336"/>
      <w:bookmarkStart w:id="17097" w:name="_Toc509966670"/>
      <w:bookmarkStart w:id="17098" w:name="_Toc520839552"/>
      <w:bookmarkStart w:id="17099" w:name="_Toc520839553"/>
      <w:bookmarkStart w:id="17100" w:name="_Toc520839554"/>
      <w:bookmarkStart w:id="17101" w:name="_Toc520839555"/>
      <w:bookmarkStart w:id="17102" w:name="_Toc520839556"/>
      <w:bookmarkStart w:id="17103" w:name="_Toc520839557"/>
      <w:bookmarkStart w:id="17104" w:name="_Toc520839558"/>
      <w:bookmarkStart w:id="17105" w:name="_Toc520839559"/>
      <w:bookmarkStart w:id="17106" w:name="_Toc520839593"/>
      <w:bookmarkStart w:id="17107" w:name="_Toc520839594"/>
      <w:bookmarkStart w:id="17108" w:name="_Toc520839595"/>
      <w:bookmarkStart w:id="17109" w:name="_Toc520839596"/>
      <w:bookmarkStart w:id="17110" w:name="_Toc520839637"/>
      <w:bookmarkStart w:id="17111" w:name="_Toc520839654"/>
      <w:bookmarkStart w:id="17112" w:name="_Toc520839705"/>
      <w:bookmarkStart w:id="17113" w:name="_Toc520839724"/>
      <w:bookmarkStart w:id="17114" w:name="_Toc520839725"/>
      <w:bookmarkStart w:id="17115" w:name="_Toc520839726"/>
      <w:bookmarkStart w:id="17116" w:name="_Toc520839727"/>
      <w:bookmarkStart w:id="17117" w:name="_Toc520839728"/>
      <w:bookmarkStart w:id="17118" w:name="_Toc520839729"/>
      <w:bookmarkStart w:id="17119" w:name="_Toc520839730"/>
      <w:bookmarkStart w:id="17120" w:name="_Toc520839731"/>
      <w:bookmarkStart w:id="17121" w:name="_Toc520839747"/>
      <w:bookmarkStart w:id="17122" w:name="_Toc520839748"/>
      <w:bookmarkStart w:id="17123" w:name="_Toc520839749"/>
      <w:bookmarkStart w:id="17124" w:name="_Toc520839780"/>
      <w:bookmarkStart w:id="17125" w:name="_Toc520839792"/>
      <w:bookmarkStart w:id="17126" w:name="_Toc520839798"/>
      <w:bookmarkStart w:id="17127" w:name="_Toc520839809"/>
      <w:bookmarkStart w:id="17128" w:name="_Toc520839815"/>
      <w:bookmarkStart w:id="17129" w:name="_Toc520839821"/>
      <w:bookmarkStart w:id="17130" w:name="_Toc520839832"/>
      <w:bookmarkStart w:id="17131" w:name="_Toc520839837"/>
      <w:bookmarkStart w:id="17132" w:name="_Toc520839842"/>
      <w:bookmarkStart w:id="17133" w:name="_Toc520839847"/>
      <w:bookmarkStart w:id="17134" w:name="_Toc520839858"/>
      <w:bookmarkStart w:id="17135" w:name="_Toc520839863"/>
      <w:bookmarkStart w:id="17136" w:name="_Toc520839868"/>
      <w:bookmarkStart w:id="17137" w:name="_Toc520839874"/>
      <w:bookmarkStart w:id="17138" w:name="_Toc520839885"/>
      <w:bookmarkStart w:id="17139" w:name="_Toc520839890"/>
      <w:bookmarkStart w:id="17140" w:name="_Toc520839895"/>
      <w:bookmarkStart w:id="17141" w:name="_Toc520839901"/>
      <w:bookmarkStart w:id="17142" w:name="_Toc520839913"/>
      <w:bookmarkStart w:id="17143" w:name="_Toc520839919"/>
      <w:bookmarkStart w:id="17144" w:name="_Toc520839920"/>
      <w:bookmarkStart w:id="17145" w:name="_Toc520839921"/>
      <w:bookmarkStart w:id="17146" w:name="_Toc520839922"/>
      <w:bookmarkStart w:id="17147" w:name="_Toc520839923"/>
      <w:bookmarkStart w:id="17148" w:name="_Toc520839924"/>
      <w:bookmarkStart w:id="17149" w:name="_Toc520839925"/>
      <w:bookmarkStart w:id="17150" w:name="_Toc520839926"/>
      <w:bookmarkStart w:id="17151" w:name="_Toc520839927"/>
      <w:bookmarkStart w:id="17152" w:name="_Toc520839928"/>
      <w:bookmarkStart w:id="17153" w:name="_Toc520839929"/>
      <w:bookmarkStart w:id="17154" w:name="_Toc520839930"/>
      <w:bookmarkStart w:id="17155" w:name="_Toc520839952"/>
      <w:bookmarkStart w:id="17156" w:name="_Toc520839953"/>
      <w:bookmarkStart w:id="17157" w:name="_Toc520839954"/>
      <w:bookmarkStart w:id="17158" w:name="_Toc520839955"/>
      <w:bookmarkStart w:id="17159" w:name="_Toc520839956"/>
      <w:bookmarkStart w:id="17160" w:name="_Toc520839957"/>
      <w:bookmarkStart w:id="17161" w:name="_Toc520839958"/>
      <w:bookmarkStart w:id="17162" w:name="_Toc520839959"/>
      <w:bookmarkStart w:id="17163" w:name="_Toc520839960"/>
      <w:bookmarkStart w:id="17164" w:name="_Toc520839961"/>
      <w:bookmarkStart w:id="17165" w:name="_Toc520839962"/>
      <w:bookmarkStart w:id="17166" w:name="_Toc520839963"/>
      <w:bookmarkStart w:id="17167" w:name="_Toc520839964"/>
      <w:bookmarkStart w:id="17168" w:name="_Toc520839986"/>
      <w:bookmarkStart w:id="17169" w:name="_Toc520839987"/>
      <w:bookmarkStart w:id="17170" w:name="_Toc520839988"/>
      <w:bookmarkStart w:id="17171" w:name="_Toc520839989"/>
      <w:bookmarkStart w:id="17172" w:name="_Toc520839990"/>
      <w:bookmarkStart w:id="17173" w:name="_Toc520839991"/>
      <w:bookmarkStart w:id="17174" w:name="_Toc520839992"/>
      <w:bookmarkStart w:id="17175" w:name="_Toc520839993"/>
      <w:bookmarkStart w:id="17176" w:name="_Toc520839994"/>
      <w:bookmarkStart w:id="17177" w:name="_Toc520839995"/>
      <w:bookmarkStart w:id="17178" w:name="_Toc520839996"/>
      <w:bookmarkStart w:id="17179" w:name="_Toc520839997"/>
      <w:bookmarkStart w:id="17180" w:name="_Toc520839998"/>
      <w:bookmarkStart w:id="17181" w:name="_Toc520840022"/>
      <w:bookmarkStart w:id="17182" w:name="_Toc520840023"/>
      <w:bookmarkStart w:id="17183" w:name="_Toc520840024"/>
      <w:bookmarkStart w:id="17184" w:name="_Toc520840025"/>
      <w:bookmarkStart w:id="17185" w:name="_Toc520840026"/>
      <w:bookmarkStart w:id="17186" w:name="_Toc520840027"/>
      <w:bookmarkStart w:id="17187" w:name="_Toc520840028"/>
      <w:bookmarkStart w:id="17188" w:name="_Toc520840029"/>
      <w:bookmarkStart w:id="17189" w:name="_Toc520840030"/>
      <w:bookmarkStart w:id="17190" w:name="_Toc520840031"/>
      <w:bookmarkStart w:id="17191" w:name="_Toc520840032"/>
      <w:bookmarkStart w:id="17192" w:name="_Toc520840033"/>
      <w:bookmarkStart w:id="17193" w:name="_Toc520840034"/>
      <w:bookmarkStart w:id="17194" w:name="_Toc520840035"/>
      <w:bookmarkStart w:id="17195" w:name="_Toc520840036"/>
      <w:bookmarkStart w:id="17196" w:name="_Toc520840037"/>
      <w:bookmarkStart w:id="17197" w:name="_Toc520840059"/>
      <w:bookmarkStart w:id="17198" w:name="_Toc520840084"/>
      <w:bookmarkStart w:id="17199" w:name="_Toc520840085"/>
      <w:bookmarkStart w:id="17200" w:name="_Toc520840086"/>
      <w:bookmarkStart w:id="17201" w:name="_Toc520840087"/>
      <w:bookmarkStart w:id="17202" w:name="_Toc520840088"/>
      <w:bookmarkStart w:id="17203" w:name="_Toc520840089"/>
      <w:bookmarkStart w:id="17204" w:name="_Toc520840090"/>
      <w:bookmarkStart w:id="17205" w:name="_Toc520840091"/>
      <w:bookmarkStart w:id="17206" w:name="_Toc520840092"/>
      <w:bookmarkStart w:id="17207" w:name="_Toc520840093"/>
      <w:bookmarkStart w:id="17208" w:name="_Toc520840094"/>
      <w:bookmarkStart w:id="17209" w:name="_Toc520840095"/>
      <w:bookmarkStart w:id="17210" w:name="_Toc520840096"/>
      <w:bookmarkStart w:id="17211" w:name="_Toc520840097"/>
      <w:bookmarkStart w:id="17212" w:name="_Toc520840144"/>
      <w:bookmarkStart w:id="17213" w:name="_Toc520840145"/>
      <w:bookmarkStart w:id="17214" w:name="_Toc520840146"/>
      <w:bookmarkStart w:id="17215" w:name="_Toc520840147"/>
      <w:bookmarkStart w:id="17216" w:name="_Toc520840148"/>
      <w:bookmarkStart w:id="17217" w:name="_Toc520840149"/>
      <w:bookmarkStart w:id="17218" w:name="_Toc520840150"/>
      <w:bookmarkStart w:id="17219" w:name="_Toc520840151"/>
      <w:bookmarkStart w:id="17220" w:name="_Toc520840152"/>
      <w:bookmarkStart w:id="17221" w:name="_Toc520840153"/>
      <w:bookmarkStart w:id="17222" w:name="_Toc520840154"/>
      <w:bookmarkStart w:id="17223" w:name="_Toc520840195"/>
      <w:bookmarkStart w:id="17224" w:name="_Toc520840196"/>
      <w:bookmarkStart w:id="17225" w:name="_Toc520840197"/>
      <w:bookmarkStart w:id="17226" w:name="_Toc520840198"/>
      <w:bookmarkStart w:id="17227" w:name="_Toc520840199"/>
      <w:bookmarkStart w:id="17228" w:name="_Toc520840200"/>
      <w:bookmarkStart w:id="17229" w:name="_Toc520840201"/>
      <w:bookmarkStart w:id="17230" w:name="_Toc520840202"/>
      <w:bookmarkStart w:id="17231" w:name="_Toc520840203"/>
      <w:bookmarkStart w:id="17232" w:name="_Toc520840204"/>
      <w:bookmarkStart w:id="17233" w:name="_Toc520840232"/>
      <w:bookmarkStart w:id="17234" w:name="_Toc520840233"/>
      <w:bookmarkStart w:id="17235" w:name="_Toc509426874"/>
      <w:bookmarkStart w:id="17236" w:name="_Toc520840234"/>
      <w:bookmarkStart w:id="17237" w:name="_Toc520840235"/>
      <w:bookmarkStart w:id="17238" w:name="_Toc520840236"/>
      <w:bookmarkStart w:id="17239" w:name="_Toc520840237"/>
      <w:bookmarkStart w:id="17240" w:name="_Toc520840238"/>
      <w:bookmarkStart w:id="17241" w:name="_Toc520840239"/>
      <w:bookmarkStart w:id="17242" w:name="_Toc520840240"/>
      <w:bookmarkStart w:id="17243" w:name="_Toc520840241"/>
      <w:bookmarkStart w:id="17244" w:name="_Toc520840268"/>
      <w:bookmarkStart w:id="17245" w:name="_Toc520840269"/>
      <w:bookmarkStart w:id="17246" w:name="_Toc520840270"/>
      <w:bookmarkStart w:id="17247" w:name="_Toc520840271"/>
      <w:bookmarkStart w:id="17248" w:name="_Toc520840272"/>
      <w:bookmarkStart w:id="17249" w:name="_Toc520840273"/>
      <w:bookmarkStart w:id="17250" w:name="_Toc520840274"/>
      <w:bookmarkStart w:id="17251" w:name="_Toc520840275"/>
      <w:bookmarkStart w:id="17252" w:name="_Toc520840276"/>
      <w:bookmarkStart w:id="17253" w:name="_Toc520840277"/>
      <w:bookmarkStart w:id="17254" w:name="_Toc520840278"/>
      <w:bookmarkStart w:id="17255" w:name="_Toc520840302"/>
      <w:bookmarkStart w:id="17256" w:name="_Toc520840303"/>
      <w:bookmarkStart w:id="17257" w:name="_Toc520840304"/>
      <w:bookmarkStart w:id="17258" w:name="_Toc520840305"/>
      <w:bookmarkStart w:id="17259" w:name="_Toc520840306"/>
      <w:bookmarkStart w:id="17260" w:name="_Toc520840307"/>
      <w:bookmarkStart w:id="17261" w:name="_Toc520840308"/>
      <w:bookmarkStart w:id="17262" w:name="_Toc520840309"/>
      <w:bookmarkStart w:id="17263" w:name="_Toc520840310"/>
      <w:bookmarkStart w:id="17264" w:name="_Toc520840311"/>
      <w:bookmarkStart w:id="17265" w:name="_Toc520840312"/>
      <w:bookmarkStart w:id="17266" w:name="_Toc520840313"/>
      <w:bookmarkStart w:id="17267" w:name="_Toc520840314"/>
      <w:bookmarkStart w:id="17268" w:name="_Toc520840350"/>
      <w:bookmarkStart w:id="17269" w:name="_Toc520840351"/>
      <w:bookmarkStart w:id="17270" w:name="_Toc520840352"/>
      <w:bookmarkStart w:id="17271" w:name="_Toc520840353"/>
      <w:bookmarkStart w:id="17272" w:name="_Toc520840354"/>
      <w:bookmarkStart w:id="17273" w:name="_Toc520840355"/>
      <w:bookmarkStart w:id="17274" w:name="_Toc520840356"/>
      <w:bookmarkStart w:id="17275" w:name="_Toc520840357"/>
      <w:bookmarkStart w:id="17276" w:name="_Toc520840358"/>
      <w:bookmarkStart w:id="17277" w:name="_Toc520840359"/>
      <w:bookmarkStart w:id="17278" w:name="_Toc520840360"/>
      <w:bookmarkStart w:id="17279" w:name="_Toc520840361"/>
      <w:bookmarkStart w:id="17280" w:name="_Toc520840362"/>
      <w:bookmarkStart w:id="17281" w:name="_Toc520840363"/>
      <w:bookmarkStart w:id="17282" w:name="_Toc520840364"/>
      <w:bookmarkStart w:id="17283" w:name="_Toc520840365"/>
      <w:bookmarkStart w:id="17284" w:name="_Toc520840366"/>
      <w:bookmarkStart w:id="17285" w:name="_Toc520840403"/>
      <w:bookmarkStart w:id="17286" w:name="_Toc520840404"/>
      <w:bookmarkStart w:id="17287" w:name="_Toc520840420"/>
      <w:bookmarkStart w:id="17288" w:name="_Toc520840437"/>
      <w:bookmarkStart w:id="17289" w:name="_Toc520840452"/>
      <w:bookmarkStart w:id="17290" w:name="_Toc520840453"/>
      <w:bookmarkStart w:id="17291" w:name="_Toc520840454"/>
      <w:bookmarkStart w:id="17292" w:name="_Toc520840455"/>
      <w:bookmarkStart w:id="17293" w:name="_Toc520840456"/>
      <w:bookmarkStart w:id="17294" w:name="_Toc520840457"/>
      <w:bookmarkStart w:id="17295" w:name="_Toc520840458"/>
      <w:bookmarkStart w:id="17296" w:name="_Toc520840459"/>
      <w:bookmarkStart w:id="17297" w:name="_Toc520840479"/>
      <w:bookmarkStart w:id="17298" w:name="_Toc520840504"/>
      <w:bookmarkStart w:id="17299" w:name="_Toc520840551"/>
      <w:bookmarkStart w:id="17300" w:name="_Toc402968018"/>
      <w:bookmarkStart w:id="17301" w:name="_Toc520840562"/>
      <w:bookmarkEnd w:id="17092"/>
      <w:bookmarkEnd w:id="17093"/>
      <w:bookmarkEnd w:id="17094"/>
      <w:bookmarkEnd w:id="17095"/>
      <w:bookmarkEnd w:id="17096"/>
      <w:bookmarkEnd w:id="17097"/>
      <w:bookmarkEnd w:id="17098"/>
      <w:bookmarkEnd w:id="17099"/>
      <w:bookmarkEnd w:id="17100"/>
      <w:bookmarkEnd w:id="17101"/>
      <w:bookmarkEnd w:id="17102"/>
      <w:bookmarkEnd w:id="17103"/>
      <w:bookmarkEnd w:id="17104"/>
      <w:bookmarkEnd w:id="17105"/>
      <w:bookmarkEnd w:id="17106"/>
      <w:bookmarkEnd w:id="17107"/>
      <w:bookmarkEnd w:id="17108"/>
      <w:bookmarkEnd w:id="17109"/>
      <w:bookmarkEnd w:id="17110"/>
      <w:bookmarkEnd w:id="17111"/>
      <w:bookmarkEnd w:id="17112"/>
      <w:bookmarkEnd w:id="17113"/>
      <w:bookmarkEnd w:id="17114"/>
      <w:bookmarkEnd w:id="17115"/>
      <w:bookmarkEnd w:id="17116"/>
      <w:bookmarkEnd w:id="17117"/>
      <w:bookmarkEnd w:id="17118"/>
      <w:bookmarkEnd w:id="17119"/>
      <w:bookmarkEnd w:id="17120"/>
      <w:bookmarkEnd w:id="17121"/>
      <w:bookmarkEnd w:id="17122"/>
      <w:bookmarkEnd w:id="17123"/>
      <w:bookmarkEnd w:id="17124"/>
      <w:bookmarkEnd w:id="17125"/>
      <w:bookmarkEnd w:id="17126"/>
      <w:bookmarkEnd w:id="17127"/>
      <w:bookmarkEnd w:id="17128"/>
      <w:bookmarkEnd w:id="17129"/>
      <w:bookmarkEnd w:id="17130"/>
      <w:bookmarkEnd w:id="17131"/>
      <w:bookmarkEnd w:id="17132"/>
      <w:bookmarkEnd w:id="17133"/>
      <w:bookmarkEnd w:id="17134"/>
      <w:bookmarkEnd w:id="17135"/>
      <w:bookmarkEnd w:id="17136"/>
      <w:bookmarkEnd w:id="17137"/>
      <w:bookmarkEnd w:id="17138"/>
      <w:bookmarkEnd w:id="17139"/>
      <w:bookmarkEnd w:id="17140"/>
      <w:bookmarkEnd w:id="17141"/>
      <w:bookmarkEnd w:id="17142"/>
      <w:bookmarkEnd w:id="17143"/>
      <w:bookmarkEnd w:id="17144"/>
      <w:bookmarkEnd w:id="17145"/>
      <w:bookmarkEnd w:id="17146"/>
      <w:bookmarkEnd w:id="17147"/>
      <w:bookmarkEnd w:id="17148"/>
      <w:bookmarkEnd w:id="17149"/>
      <w:bookmarkEnd w:id="17150"/>
      <w:bookmarkEnd w:id="17151"/>
      <w:bookmarkEnd w:id="17152"/>
      <w:bookmarkEnd w:id="17153"/>
      <w:bookmarkEnd w:id="17154"/>
      <w:bookmarkEnd w:id="17155"/>
      <w:bookmarkEnd w:id="17156"/>
      <w:bookmarkEnd w:id="17157"/>
      <w:bookmarkEnd w:id="17158"/>
      <w:bookmarkEnd w:id="17159"/>
      <w:bookmarkEnd w:id="17160"/>
      <w:bookmarkEnd w:id="17161"/>
      <w:bookmarkEnd w:id="17162"/>
      <w:bookmarkEnd w:id="17163"/>
      <w:bookmarkEnd w:id="17164"/>
      <w:bookmarkEnd w:id="17165"/>
      <w:bookmarkEnd w:id="17166"/>
      <w:bookmarkEnd w:id="17167"/>
      <w:bookmarkEnd w:id="17168"/>
      <w:bookmarkEnd w:id="17169"/>
      <w:bookmarkEnd w:id="17170"/>
      <w:bookmarkEnd w:id="17171"/>
      <w:bookmarkEnd w:id="17172"/>
      <w:bookmarkEnd w:id="17173"/>
      <w:bookmarkEnd w:id="17174"/>
      <w:bookmarkEnd w:id="17175"/>
      <w:bookmarkEnd w:id="17176"/>
      <w:bookmarkEnd w:id="17177"/>
      <w:bookmarkEnd w:id="17178"/>
      <w:bookmarkEnd w:id="17179"/>
      <w:bookmarkEnd w:id="17180"/>
      <w:bookmarkEnd w:id="17181"/>
      <w:bookmarkEnd w:id="17182"/>
      <w:bookmarkEnd w:id="17183"/>
      <w:bookmarkEnd w:id="17184"/>
      <w:bookmarkEnd w:id="17185"/>
      <w:bookmarkEnd w:id="17186"/>
      <w:bookmarkEnd w:id="17187"/>
      <w:bookmarkEnd w:id="17188"/>
      <w:bookmarkEnd w:id="17189"/>
      <w:bookmarkEnd w:id="17190"/>
      <w:bookmarkEnd w:id="17191"/>
      <w:bookmarkEnd w:id="17192"/>
      <w:bookmarkEnd w:id="17193"/>
      <w:bookmarkEnd w:id="17194"/>
      <w:bookmarkEnd w:id="17195"/>
      <w:bookmarkEnd w:id="17196"/>
      <w:bookmarkEnd w:id="17197"/>
      <w:bookmarkEnd w:id="17198"/>
      <w:bookmarkEnd w:id="17199"/>
      <w:bookmarkEnd w:id="17200"/>
      <w:bookmarkEnd w:id="17201"/>
      <w:bookmarkEnd w:id="17202"/>
      <w:bookmarkEnd w:id="17203"/>
      <w:bookmarkEnd w:id="17204"/>
      <w:bookmarkEnd w:id="17205"/>
      <w:bookmarkEnd w:id="17206"/>
      <w:bookmarkEnd w:id="17207"/>
      <w:bookmarkEnd w:id="17208"/>
      <w:bookmarkEnd w:id="17209"/>
      <w:bookmarkEnd w:id="17210"/>
      <w:bookmarkEnd w:id="17211"/>
      <w:bookmarkEnd w:id="17212"/>
      <w:bookmarkEnd w:id="17213"/>
      <w:bookmarkEnd w:id="17214"/>
      <w:bookmarkEnd w:id="17215"/>
      <w:bookmarkEnd w:id="17216"/>
      <w:bookmarkEnd w:id="17217"/>
      <w:bookmarkEnd w:id="17218"/>
      <w:bookmarkEnd w:id="17219"/>
      <w:bookmarkEnd w:id="17220"/>
      <w:bookmarkEnd w:id="17221"/>
      <w:bookmarkEnd w:id="17222"/>
      <w:bookmarkEnd w:id="17223"/>
      <w:bookmarkEnd w:id="17224"/>
      <w:bookmarkEnd w:id="17225"/>
      <w:bookmarkEnd w:id="17226"/>
      <w:bookmarkEnd w:id="17227"/>
      <w:bookmarkEnd w:id="17228"/>
      <w:bookmarkEnd w:id="17229"/>
      <w:bookmarkEnd w:id="17230"/>
      <w:bookmarkEnd w:id="17231"/>
      <w:bookmarkEnd w:id="17232"/>
      <w:bookmarkEnd w:id="17233"/>
      <w:bookmarkEnd w:id="17234"/>
      <w:bookmarkEnd w:id="17235"/>
      <w:bookmarkEnd w:id="17236"/>
      <w:bookmarkEnd w:id="17237"/>
      <w:bookmarkEnd w:id="17238"/>
      <w:bookmarkEnd w:id="17239"/>
      <w:bookmarkEnd w:id="17240"/>
      <w:bookmarkEnd w:id="17241"/>
      <w:bookmarkEnd w:id="17242"/>
      <w:bookmarkEnd w:id="17243"/>
      <w:bookmarkEnd w:id="17244"/>
      <w:bookmarkEnd w:id="17245"/>
      <w:bookmarkEnd w:id="17246"/>
      <w:bookmarkEnd w:id="17247"/>
      <w:bookmarkEnd w:id="17248"/>
      <w:bookmarkEnd w:id="17249"/>
      <w:bookmarkEnd w:id="17250"/>
      <w:bookmarkEnd w:id="17251"/>
      <w:bookmarkEnd w:id="17252"/>
      <w:bookmarkEnd w:id="17253"/>
      <w:bookmarkEnd w:id="17254"/>
      <w:bookmarkEnd w:id="17255"/>
      <w:bookmarkEnd w:id="17256"/>
      <w:bookmarkEnd w:id="17257"/>
      <w:bookmarkEnd w:id="17258"/>
      <w:bookmarkEnd w:id="17259"/>
      <w:bookmarkEnd w:id="17260"/>
      <w:bookmarkEnd w:id="17261"/>
      <w:bookmarkEnd w:id="17262"/>
      <w:bookmarkEnd w:id="17263"/>
      <w:bookmarkEnd w:id="17264"/>
      <w:bookmarkEnd w:id="17265"/>
      <w:bookmarkEnd w:id="17266"/>
      <w:bookmarkEnd w:id="17267"/>
      <w:bookmarkEnd w:id="17268"/>
      <w:bookmarkEnd w:id="17269"/>
      <w:bookmarkEnd w:id="17270"/>
      <w:bookmarkEnd w:id="17271"/>
      <w:bookmarkEnd w:id="17272"/>
      <w:bookmarkEnd w:id="17273"/>
      <w:bookmarkEnd w:id="17274"/>
      <w:bookmarkEnd w:id="17275"/>
      <w:bookmarkEnd w:id="17276"/>
      <w:bookmarkEnd w:id="17277"/>
      <w:bookmarkEnd w:id="17278"/>
      <w:bookmarkEnd w:id="17279"/>
      <w:bookmarkEnd w:id="17280"/>
      <w:bookmarkEnd w:id="17281"/>
      <w:bookmarkEnd w:id="17282"/>
      <w:bookmarkEnd w:id="17283"/>
      <w:bookmarkEnd w:id="17284"/>
      <w:bookmarkEnd w:id="17285"/>
      <w:bookmarkEnd w:id="17286"/>
      <w:bookmarkEnd w:id="17287"/>
      <w:bookmarkEnd w:id="17288"/>
      <w:bookmarkEnd w:id="17289"/>
      <w:bookmarkEnd w:id="17290"/>
      <w:bookmarkEnd w:id="17291"/>
      <w:bookmarkEnd w:id="17292"/>
      <w:bookmarkEnd w:id="17293"/>
      <w:bookmarkEnd w:id="17294"/>
      <w:bookmarkEnd w:id="17295"/>
      <w:bookmarkEnd w:id="17296"/>
      <w:bookmarkEnd w:id="17297"/>
      <w:bookmarkEnd w:id="17298"/>
      <w:bookmarkEnd w:id="17299"/>
      <w:ins w:id="17302" w:author="raye" w:date="2018-08-10T19:47:00Z">
        <w:r>
          <w:lastRenderedPageBreak/>
          <w:t xml:space="preserve">3.3. </w:t>
        </w:r>
      </w:ins>
      <w:r w:rsidR="00F7260B" w:rsidRPr="00E403FE">
        <w:t>Requirements for customer information</w:t>
      </w:r>
      <w:bookmarkEnd w:id="17300"/>
      <w:bookmarkEnd w:id="17301"/>
      <w:r w:rsidR="00F7260B" w:rsidRPr="00E403FE">
        <w:t xml:space="preserve"> </w:t>
      </w:r>
    </w:p>
    <w:p w14:paraId="5FD68720"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303" w:author="raye" w:date="2018-08-10T12:30:00Z">
            <w:rPr/>
          </w:rPrChange>
        </w:rPr>
      </w:pPr>
      <w:r w:rsidRPr="00B0205A">
        <w:rPr>
          <w:rFonts w:ascii="Times New Roman" w:hAnsi="Times New Roman" w:cs="Times New Roman"/>
          <w:rPrChange w:id="17304" w:author="raye" w:date="2018-08-10T12:30:00Z">
            <w:rPr/>
          </w:rPrChange>
        </w:rPr>
        <w:t>blank</w:t>
      </w:r>
    </w:p>
    <w:p w14:paraId="440AB88E" w14:textId="77777777" w:rsidR="00F7260B" w:rsidRPr="00B0205A" w:rsidRDefault="00F7260B" w:rsidP="00DC48F4">
      <w:pPr>
        <w:pStyle w:val="32"/>
        <w:pPrChange w:id="17305" w:author="raye" w:date="2018-08-10T19:47: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bookmarkStart w:id="17306" w:name="_Toc520840563"/>
      <w:bookmarkStart w:id="17307" w:name="_Toc402968019"/>
      <w:r w:rsidRPr="00E403FE">
        <w:t>3.</w:t>
      </w:r>
      <w:r w:rsidRPr="00B0205A">
        <w:t>4. Requirements for channel</w:t>
      </w:r>
      <w:bookmarkEnd w:id="17306"/>
      <w:bookmarkEnd w:id="17307"/>
      <w:r w:rsidRPr="00B0205A">
        <w:t xml:space="preserve"> </w:t>
      </w:r>
    </w:p>
    <w:p w14:paraId="6A5708EF"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308" w:author="raye" w:date="2018-08-10T12:30:00Z">
            <w:rPr/>
          </w:rPrChange>
        </w:rPr>
      </w:pPr>
      <w:r w:rsidRPr="00B0205A">
        <w:rPr>
          <w:rFonts w:ascii="Times New Roman" w:hAnsi="Times New Roman" w:cs="Times New Roman"/>
          <w:rPrChange w:id="17309" w:author="raye" w:date="2018-08-10T12:30:00Z">
            <w:rPr/>
          </w:rPrChange>
        </w:rPr>
        <w:t>blank</w:t>
      </w:r>
    </w:p>
    <w:p w14:paraId="27FEA180" w14:textId="77777777" w:rsidR="00F7260B" w:rsidRPr="00B0205A" w:rsidRDefault="00F7260B" w:rsidP="00DC48F4">
      <w:pPr>
        <w:pStyle w:val="32"/>
        <w:pPrChange w:id="17310" w:author="raye" w:date="2018-08-10T19:47: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bookmarkStart w:id="17311" w:name="_Toc520840564"/>
      <w:r w:rsidRPr="00E403FE">
        <w:t>3.5. Requirements related to</w:t>
      </w:r>
      <w:r w:rsidRPr="00B0205A">
        <w:t xml:space="preserve"> the core system</w:t>
      </w:r>
      <w:bookmarkEnd w:id="17311"/>
      <w:r w:rsidRPr="00B0205A">
        <w:t xml:space="preserve"> </w:t>
      </w:r>
    </w:p>
    <w:p w14:paraId="6E867BD2" w14:textId="77777777" w:rsidR="00F7260B" w:rsidRPr="00B0205A" w:rsidRDefault="00F7260B" w:rsidP="00AC1630">
      <w:pPr>
        <w:pStyle w:val="321"/>
        <w:pPrChange w:id="17312" w:author="raye" w:date="2018-08-10T20:11: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B0205A">
        <w:tab/>
      </w:r>
      <w:bookmarkStart w:id="17313" w:name="_Toc520840565"/>
      <w:r w:rsidRPr="00B0205A">
        <w:t>3.5.1 Technical Enhancement</w:t>
      </w:r>
      <w:bookmarkEnd w:id="17313"/>
    </w:p>
    <w:p w14:paraId="38491CB4" w14:textId="77777777" w:rsidR="00F7260B" w:rsidRPr="00B0205A" w:rsidRDefault="00F7260B" w:rsidP="00DC48F4">
      <w:pPr>
        <w:pStyle w:val="3211"/>
        <w:ind w:left="210" w:right="210"/>
        <w:pPrChange w:id="17314" w:author="raye" w:date="2018-08-10T19:48: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bookmarkStart w:id="17315" w:name="_Toc342056000"/>
      <w:r w:rsidRPr="00B0205A">
        <w:tab/>
      </w:r>
      <w:r w:rsidRPr="00B0205A">
        <w:tab/>
      </w:r>
      <w:bookmarkStart w:id="17316" w:name="_Toc402968013"/>
      <w:bookmarkStart w:id="17317" w:name="_Toc520840566"/>
      <w:r w:rsidRPr="00B0205A">
        <w:t xml:space="preserve">3.5.1.1. </w:t>
      </w:r>
      <w:bookmarkEnd w:id="17315"/>
      <w:bookmarkEnd w:id="17316"/>
      <w:r w:rsidRPr="00B0205A">
        <w:t>Workflow Control</w:t>
      </w:r>
      <w:bookmarkEnd w:id="17317"/>
    </w:p>
    <w:p w14:paraId="67DEF124"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426"/>
        <w:rPr>
          <w:rFonts w:ascii="Times New Roman" w:hAnsi="Times New Roman" w:cs="Times New Roman"/>
          <w:sz w:val="24"/>
          <w:rPrChange w:id="17318" w:author="raye" w:date="2018-08-10T12:30:00Z">
            <w:rPr>
              <w:rFonts w:ascii="Calibri" w:hAnsi="Calibri" w:cstheme="minorHAnsi"/>
              <w:sz w:val="24"/>
            </w:rPr>
          </w:rPrChange>
        </w:rPr>
      </w:pPr>
      <w:r w:rsidRPr="00B0205A">
        <w:rPr>
          <w:rFonts w:ascii="Times New Roman" w:hAnsi="Times New Roman" w:cs="Times New Roman"/>
          <w:b/>
          <w:i/>
          <w:sz w:val="24"/>
          <w:szCs w:val="24"/>
          <w:rPrChange w:id="17319" w:author="raye" w:date="2018-08-10T12:30:00Z">
            <w:rPr>
              <w:b/>
              <w:i/>
              <w:sz w:val="24"/>
              <w:szCs w:val="24"/>
            </w:rPr>
          </w:rPrChange>
        </w:rPr>
        <w:t xml:space="preserve">      </w:t>
      </w:r>
      <w:r w:rsidRPr="00B0205A">
        <w:rPr>
          <w:rFonts w:ascii="Times New Roman" w:hAnsi="Times New Roman" w:cs="Times New Roman"/>
          <w:sz w:val="24"/>
          <w:rPrChange w:id="17320" w:author="raye" w:date="2018-08-10T12:30:00Z">
            <w:rPr>
              <w:rFonts w:ascii="Calibri" w:hAnsi="Calibri" w:cstheme="minorHAnsi"/>
              <w:sz w:val="24"/>
            </w:rPr>
          </w:rPrChange>
        </w:rPr>
        <w:t>The business cases submitted by Operations Analyst will be brought in the Case Management workflow for tracking management.</w:t>
      </w:r>
    </w:p>
    <w:p w14:paraId="6ED5E46B" w14:textId="77777777" w:rsidR="00F7260B" w:rsidRPr="00B0205A" w:rsidRDefault="00F7260B" w:rsidP="00022A05">
      <w:pPr>
        <w:pStyle w:val="a0"/>
        <w:numPr>
          <w:ilvl w:val="0"/>
          <w:numId w:val="1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rPrChange w:id="17321" w:author="raye" w:date="2018-08-10T12:30:00Z">
            <w:rPr>
              <w:rFonts w:ascii="Calibri" w:hAnsi="Calibri" w:cstheme="minorHAnsi"/>
              <w:sz w:val="24"/>
            </w:rPr>
          </w:rPrChange>
        </w:rPr>
      </w:pPr>
      <w:r w:rsidRPr="00B0205A">
        <w:rPr>
          <w:rFonts w:ascii="Times New Roman" w:hAnsi="Times New Roman" w:cs="Times New Roman"/>
          <w:sz w:val="24"/>
          <w:rPrChange w:id="17322" w:author="raye" w:date="2018-08-10T12:30:00Z">
            <w:rPr>
              <w:rFonts w:ascii="Calibri" w:hAnsi="Calibri" w:cstheme="minorHAnsi"/>
              <w:sz w:val="24"/>
            </w:rPr>
          </w:rPrChange>
        </w:rPr>
        <w:t>The workflow module of this system is required to reuse the source code and function of the workflow module of the AML system.</w:t>
      </w:r>
    </w:p>
    <w:p w14:paraId="1EA8BDC1" w14:textId="77777777" w:rsidR="00F7260B" w:rsidRPr="00B0205A" w:rsidRDefault="00F7260B" w:rsidP="00022A05">
      <w:pPr>
        <w:pStyle w:val="a0"/>
        <w:numPr>
          <w:ilvl w:val="0"/>
          <w:numId w:val="1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rPrChange w:id="17323" w:author="raye" w:date="2018-08-10T12:30:00Z">
            <w:rPr>
              <w:rFonts w:ascii="Calibri" w:hAnsi="Calibri" w:cstheme="minorHAnsi"/>
              <w:sz w:val="24"/>
            </w:rPr>
          </w:rPrChange>
        </w:rPr>
      </w:pPr>
      <w:r w:rsidRPr="00B0205A">
        <w:rPr>
          <w:rFonts w:ascii="Times New Roman" w:hAnsi="Times New Roman" w:cs="Times New Roman"/>
          <w:sz w:val="24"/>
          <w:rPrChange w:id="17324" w:author="raye" w:date="2018-08-10T12:30:00Z">
            <w:rPr>
              <w:rFonts w:ascii="Calibri" w:hAnsi="Calibri" w:cstheme="minorHAnsi"/>
              <w:sz w:val="24"/>
            </w:rPr>
          </w:rPrChange>
        </w:rPr>
        <w:t>The work flow of reviewers/roles at each level around the business cases will be controlled and scheduled by the AML workflow module.</w:t>
      </w:r>
    </w:p>
    <w:p w14:paraId="4A8469B5" w14:textId="77777777" w:rsidR="00F7260B" w:rsidRPr="00B0205A" w:rsidRDefault="00F7260B" w:rsidP="00022A05">
      <w:pPr>
        <w:pStyle w:val="a0"/>
        <w:numPr>
          <w:ilvl w:val="0"/>
          <w:numId w:val="1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rPrChange w:id="17325" w:author="raye" w:date="2018-08-10T12:30:00Z">
            <w:rPr>
              <w:rFonts w:ascii="Calibri" w:hAnsi="Calibri" w:cstheme="minorHAnsi"/>
              <w:sz w:val="24"/>
            </w:rPr>
          </w:rPrChange>
        </w:rPr>
      </w:pPr>
      <w:r w:rsidRPr="00B0205A">
        <w:rPr>
          <w:rFonts w:ascii="Times New Roman" w:hAnsi="Times New Roman" w:cs="Times New Roman"/>
          <w:sz w:val="24"/>
          <w:rPrChange w:id="17326" w:author="raye" w:date="2018-08-10T12:30:00Z">
            <w:rPr>
              <w:rFonts w:ascii="Calibri" w:hAnsi="Calibri" w:cstheme="minorHAnsi"/>
              <w:sz w:val="24"/>
            </w:rPr>
          </w:rPrChange>
        </w:rPr>
        <w:t>The TSD Trade Finance workflow will also use the consistent interface provided by the AML work module for configuration and maintenance management</w:t>
      </w:r>
    </w:p>
    <w:p w14:paraId="54D8215D" w14:textId="77777777" w:rsidR="00F7260B" w:rsidRPr="00B0205A" w:rsidRDefault="00F7260B" w:rsidP="00022A05">
      <w:pPr>
        <w:pStyle w:val="a0"/>
        <w:numPr>
          <w:ilvl w:val="0"/>
          <w:numId w:val="1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rPrChange w:id="17327" w:author="raye" w:date="2018-08-10T12:30:00Z">
            <w:rPr>
              <w:rFonts w:ascii="Calibri" w:hAnsi="Calibri" w:cstheme="minorHAnsi"/>
              <w:sz w:val="24"/>
            </w:rPr>
          </w:rPrChange>
        </w:rPr>
      </w:pPr>
      <w:r w:rsidRPr="00B0205A">
        <w:rPr>
          <w:rFonts w:ascii="Times New Roman" w:hAnsi="Times New Roman" w:cs="Times New Roman"/>
          <w:sz w:val="24"/>
          <w:rPrChange w:id="17328" w:author="raye" w:date="2018-08-10T12:30:00Z">
            <w:rPr>
              <w:rFonts w:ascii="Calibri" w:hAnsi="Calibri" w:cstheme="minorHAnsi"/>
              <w:sz w:val="24"/>
            </w:rPr>
          </w:rPrChange>
        </w:rPr>
        <w:t xml:space="preserve">TF AML should be able to generate email message alerting the relevant parties of the pending actions required (“Pending actions” refers to every time a case is sent/returned to another role in the flow chart). For e.g. an email will be sent to the assigned parties when the Operations Manager escalated new case, </w:t>
      </w:r>
      <w:r w:rsidRPr="00B0205A">
        <w:rPr>
          <w:rFonts w:ascii="Times New Roman" w:hAnsi="Times New Roman" w:cs="Times New Roman"/>
          <w:sz w:val="24"/>
          <w:rPrChange w:id="17329" w:author="raye" w:date="2018-08-10T12:30:00Z">
            <w:rPr>
              <w:rFonts w:ascii="Calibri" w:hAnsi="Calibri" w:cstheme="minorHAnsi"/>
              <w:sz w:val="24"/>
            </w:rPr>
          </w:rPrChange>
        </w:rPr>
        <w:tab/>
        <w:t>the Compliance Supervisor assigned a case to a Compliance Analyst, or when the Compliance Supervisor escalated a case to the BSA Officer, etc.</w:t>
      </w:r>
    </w:p>
    <w:p w14:paraId="0284DA1C"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Times New Roman" w:hAnsi="Times New Roman" w:cs="Times New Roman"/>
          <w:sz w:val="24"/>
          <w:rPrChange w:id="17330" w:author="raye" w:date="2018-08-10T12:30:00Z">
            <w:rPr>
              <w:rFonts w:ascii="Calibri" w:hAnsi="Calibri" w:cstheme="minorHAnsi"/>
              <w:sz w:val="24"/>
            </w:rPr>
          </w:rPrChange>
        </w:rPr>
      </w:pPr>
    </w:p>
    <w:p w14:paraId="3DB0182C" w14:textId="77777777" w:rsidR="00F7260B" w:rsidRPr="00E403FE" w:rsidRDefault="00F7260B" w:rsidP="00DC48F4">
      <w:pPr>
        <w:pStyle w:val="3211"/>
        <w:ind w:left="210" w:right="210"/>
        <w:pPrChange w:id="17331" w:author="raye" w:date="2018-08-10T19:48: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E403FE">
        <w:tab/>
      </w:r>
      <w:r w:rsidRPr="00E403FE">
        <w:tab/>
      </w:r>
      <w:bookmarkStart w:id="17332" w:name="_Toc520840567"/>
      <w:r w:rsidRPr="00E403FE">
        <w:t>3.5.1.2. Add Audit Trail</w:t>
      </w:r>
      <w:bookmarkEnd w:id="17332"/>
    </w:p>
    <w:p w14:paraId="279C2C13"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Times New Roman" w:hAnsi="Times New Roman" w:cs="Times New Roman"/>
          <w:sz w:val="24"/>
          <w:rPrChange w:id="17333" w:author="raye" w:date="2018-08-10T12:30:00Z">
            <w:rPr>
              <w:rFonts w:ascii="Calibri" w:hAnsi="Calibri" w:cstheme="minorHAnsi"/>
              <w:sz w:val="24"/>
            </w:rPr>
          </w:rPrChange>
        </w:rPr>
      </w:pPr>
      <w:r w:rsidRPr="00B0205A">
        <w:rPr>
          <w:rFonts w:ascii="Times New Roman" w:hAnsi="Times New Roman" w:cs="Times New Roman"/>
          <w:sz w:val="24"/>
          <w:rPrChange w:id="17334" w:author="raye" w:date="2018-08-10T12:30:00Z">
            <w:rPr>
              <w:rFonts w:ascii="Calibri" w:hAnsi="Calibri" w:cstheme="minorHAnsi"/>
              <w:sz w:val="24"/>
            </w:rPr>
          </w:rPrChange>
        </w:rPr>
        <w:t>The system will add the Audit Trail function and record the user's operations in the log repository.</w:t>
      </w:r>
    </w:p>
    <w:p w14:paraId="2D53A873"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Times New Roman" w:hAnsi="Times New Roman" w:cs="Times New Roman"/>
          <w:sz w:val="24"/>
          <w:rPrChange w:id="17335" w:author="raye" w:date="2018-08-10T12:30:00Z">
            <w:rPr>
              <w:rFonts w:ascii="Calibri" w:hAnsi="Calibri" w:cstheme="minorHAnsi"/>
              <w:sz w:val="24"/>
            </w:rPr>
          </w:rPrChange>
        </w:rPr>
      </w:pPr>
      <w:r w:rsidRPr="00B0205A">
        <w:rPr>
          <w:rFonts w:ascii="Times New Roman" w:hAnsi="Times New Roman" w:cs="Times New Roman"/>
          <w:sz w:val="24"/>
          <w:rPrChange w:id="17336" w:author="raye" w:date="2018-08-10T12:30:00Z">
            <w:rPr>
              <w:rFonts w:ascii="Calibri" w:hAnsi="Calibri" w:cstheme="minorHAnsi"/>
              <w:sz w:val="24"/>
            </w:rPr>
          </w:rPrChange>
        </w:rPr>
        <w:t>Activities to be recorded include:</w:t>
      </w:r>
    </w:p>
    <w:p w14:paraId="7D720B8E" w14:textId="77777777" w:rsidR="00F7260B" w:rsidRPr="00B0205A" w:rsidRDefault="00F7260B" w:rsidP="00022A05">
      <w:pPr>
        <w:pStyle w:val="a0"/>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rPrChange w:id="17337" w:author="raye" w:date="2018-08-10T12:30:00Z">
            <w:rPr>
              <w:rFonts w:ascii="Calibri" w:hAnsi="Calibri" w:cstheme="minorHAnsi"/>
              <w:sz w:val="24"/>
            </w:rPr>
          </w:rPrChange>
        </w:rPr>
      </w:pPr>
      <w:r w:rsidRPr="00B0205A">
        <w:rPr>
          <w:rFonts w:ascii="Times New Roman" w:hAnsi="Times New Roman" w:cs="Times New Roman"/>
          <w:sz w:val="24"/>
          <w:rPrChange w:id="17338" w:author="raye" w:date="2018-08-10T12:30:00Z">
            <w:rPr>
              <w:rFonts w:ascii="Calibri" w:hAnsi="Calibri" w:cstheme="minorHAnsi"/>
              <w:sz w:val="24"/>
            </w:rPr>
          </w:rPrChange>
        </w:rPr>
        <w:lastRenderedPageBreak/>
        <w:t>User log in and log out activity.</w:t>
      </w:r>
    </w:p>
    <w:p w14:paraId="1B32473E" w14:textId="77777777" w:rsidR="00F7260B" w:rsidRPr="00B0205A" w:rsidRDefault="00F7260B" w:rsidP="00022A05">
      <w:pPr>
        <w:pStyle w:val="a0"/>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rPrChange w:id="17339" w:author="raye" w:date="2018-08-10T12:30:00Z">
            <w:rPr>
              <w:rFonts w:ascii="Calibri" w:hAnsi="Calibri" w:cstheme="minorHAnsi"/>
              <w:sz w:val="24"/>
            </w:rPr>
          </w:rPrChange>
        </w:rPr>
      </w:pPr>
      <w:r w:rsidRPr="00B0205A">
        <w:rPr>
          <w:rFonts w:ascii="Times New Roman" w:hAnsi="Times New Roman" w:cs="Times New Roman"/>
          <w:sz w:val="24"/>
          <w:rPrChange w:id="17340" w:author="raye" w:date="2018-08-10T12:30:00Z">
            <w:rPr>
              <w:rFonts w:ascii="Calibri" w:hAnsi="Calibri" w:cstheme="minorHAnsi"/>
              <w:sz w:val="24"/>
            </w:rPr>
          </w:rPrChange>
        </w:rPr>
        <w:t>The activity caused TF case processing workflow status change.</w:t>
      </w:r>
    </w:p>
    <w:p w14:paraId="72E3C45A" w14:textId="77777777" w:rsidR="00F7260B" w:rsidRPr="00B0205A" w:rsidRDefault="00F7260B" w:rsidP="00022A05">
      <w:pPr>
        <w:pStyle w:val="a0"/>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rPrChange w:id="17341" w:author="raye" w:date="2018-08-10T12:30:00Z">
            <w:rPr>
              <w:rFonts w:ascii="Calibri" w:hAnsi="Calibri" w:cstheme="minorHAnsi"/>
              <w:sz w:val="24"/>
            </w:rPr>
          </w:rPrChange>
        </w:rPr>
      </w:pPr>
      <w:r w:rsidRPr="00B0205A">
        <w:rPr>
          <w:rFonts w:ascii="Times New Roman" w:hAnsi="Times New Roman" w:cs="Times New Roman"/>
          <w:sz w:val="24"/>
          <w:rPrChange w:id="17342" w:author="raye" w:date="2018-08-10T12:30:00Z">
            <w:rPr>
              <w:rFonts w:ascii="Calibri" w:hAnsi="Calibri" w:cstheme="minorHAnsi"/>
              <w:sz w:val="24"/>
            </w:rPr>
          </w:rPrChange>
        </w:rPr>
        <w:t>The activity caused TF case data change (create/delete/content modify), meanwhile need to store previous data in history table.</w:t>
      </w:r>
    </w:p>
    <w:p w14:paraId="26F09EB1" w14:textId="77777777" w:rsidR="00F7260B" w:rsidRPr="00B0205A" w:rsidRDefault="00F7260B" w:rsidP="00022A05">
      <w:pPr>
        <w:pStyle w:val="a0"/>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rPrChange w:id="17343" w:author="raye" w:date="2018-08-10T12:30:00Z">
            <w:rPr>
              <w:rFonts w:ascii="Calibri" w:hAnsi="Calibri" w:cstheme="minorHAnsi"/>
              <w:sz w:val="24"/>
            </w:rPr>
          </w:rPrChange>
        </w:rPr>
      </w:pPr>
      <w:r w:rsidRPr="00B0205A">
        <w:rPr>
          <w:rFonts w:ascii="Times New Roman" w:hAnsi="Times New Roman" w:cs="Times New Roman"/>
          <w:sz w:val="24"/>
          <w:rPrChange w:id="17344" w:author="raye" w:date="2018-08-10T12:30:00Z">
            <w:rPr>
              <w:rFonts w:ascii="Calibri" w:hAnsi="Calibri" w:cstheme="minorHAnsi"/>
              <w:sz w:val="24"/>
            </w:rPr>
          </w:rPrChange>
        </w:rPr>
        <w:t>If signature is needed for action owner</w:t>
      </w:r>
      <w:r w:rsidRPr="00B0205A">
        <w:rPr>
          <w:rFonts w:ascii="Times New Roman" w:hAnsi="Times New Roman" w:cs="Times New Roman" w:hint="eastAsia"/>
          <w:sz w:val="24"/>
          <w:rPrChange w:id="17345" w:author="raye" w:date="2018-08-10T12:30:00Z">
            <w:rPr>
              <w:rFonts w:ascii="Calibri" w:hAnsi="Calibri" w:cstheme="minorHAnsi" w:hint="eastAsia"/>
              <w:sz w:val="24"/>
            </w:rPr>
          </w:rPrChange>
        </w:rPr>
        <w:t>，</w:t>
      </w:r>
      <w:r w:rsidRPr="00B0205A">
        <w:rPr>
          <w:rFonts w:ascii="Times New Roman" w:hAnsi="Times New Roman" w:cs="Times New Roman"/>
          <w:sz w:val="24"/>
          <w:rPrChange w:id="17346" w:author="raye" w:date="2018-08-10T12:30:00Z">
            <w:rPr>
              <w:rFonts w:ascii="Calibri" w:hAnsi="Calibri" w:cstheme="minorHAnsi"/>
              <w:sz w:val="24"/>
            </w:rPr>
          </w:rPrChange>
        </w:rPr>
        <w:t xml:space="preserve"> just record user id and date once approve or signature button.</w:t>
      </w:r>
    </w:p>
    <w:p w14:paraId="7804B8A6"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Times New Roman" w:hAnsi="Times New Roman" w:cs="Times New Roman"/>
          <w:sz w:val="24"/>
          <w:rPrChange w:id="17347" w:author="raye" w:date="2018-08-10T12:30:00Z">
            <w:rPr>
              <w:rFonts w:ascii="Calibri" w:hAnsi="Calibri" w:cstheme="minorHAnsi"/>
              <w:sz w:val="24"/>
            </w:rPr>
          </w:rPrChange>
        </w:rPr>
      </w:pPr>
      <w:r w:rsidRPr="00B0205A">
        <w:rPr>
          <w:rFonts w:ascii="Times New Roman" w:hAnsi="Times New Roman" w:cs="Times New Roman"/>
          <w:sz w:val="24"/>
          <w:rPrChange w:id="17348" w:author="raye" w:date="2018-08-10T12:30:00Z">
            <w:rPr>
              <w:rFonts w:ascii="Calibri" w:hAnsi="Calibri" w:cstheme="minorHAnsi"/>
              <w:sz w:val="24"/>
            </w:rPr>
          </w:rPrChange>
        </w:rPr>
        <w:t>In addition, records saved in the log repository can be exported by DB Data Export utility.</w:t>
      </w:r>
    </w:p>
    <w:p w14:paraId="682CBC07"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left="425"/>
        <w:rPr>
          <w:rFonts w:ascii="Times New Roman" w:hAnsi="Times New Roman" w:cs="Times New Roman"/>
          <w:sz w:val="24"/>
          <w:rPrChange w:id="17349" w:author="raye" w:date="2018-08-10T12:30:00Z">
            <w:rPr>
              <w:rFonts w:ascii="Calibri" w:hAnsi="Calibri" w:cstheme="minorHAnsi"/>
              <w:sz w:val="24"/>
            </w:rPr>
          </w:rPrChange>
        </w:rPr>
      </w:pPr>
      <w:r w:rsidRPr="00B0205A">
        <w:rPr>
          <w:rFonts w:ascii="Times New Roman" w:hAnsi="Times New Roman" w:cs="Times New Roman"/>
          <w:sz w:val="24"/>
          <w:rPrChange w:id="17350" w:author="raye" w:date="2018-08-10T12:30:00Z">
            <w:rPr>
              <w:rFonts w:ascii="Calibri" w:hAnsi="Calibri" w:cstheme="minorHAnsi"/>
              <w:sz w:val="24"/>
            </w:rPr>
          </w:rPrChange>
        </w:rPr>
        <w:t>5</w:t>
      </w:r>
      <w:r w:rsidRPr="00B0205A">
        <w:rPr>
          <w:rFonts w:ascii="Times New Roman" w:hAnsi="Times New Roman" w:cs="Times New Roman" w:hint="eastAsia"/>
          <w:sz w:val="24"/>
          <w:rPrChange w:id="17351" w:author="raye" w:date="2018-08-10T12:30:00Z">
            <w:rPr>
              <w:rFonts w:ascii="Calibri" w:hAnsi="Calibri" w:cstheme="minorHAnsi" w:hint="eastAsia"/>
              <w:sz w:val="24"/>
            </w:rPr>
          </w:rPrChange>
        </w:rPr>
        <w:t>、</w:t>
      </w:r>
      <w:r w:rsidRPr="00B0205A">
        <w:rPr>
          <w:rFonts w:ascii="Times New Roman" w:hAnsi="Times New Roman" w:cs="Times New Roman"/>
          <w:sz w:val="24"/>
          <w:rPrChange w:id="17352" w:author="raye" w:date="2018-08-10T12:30:00Z">
            <w:rPr>
              <w:rFonts w:ascii="Calibri" w:hAnsi="Calibri" w:cstheme="minorHAnsi"/>
              <w:sz w:val="24"/>
            </w:rPr>
          </w:rPrChange>
        </w:rPr>
        <w:t>If changes are made to any of the thresholds in the system, record the threshold changes, user id and date of change.</w:t>
      </w:r>
    </w:p>
    <w:p w14:paraId="17363EF9"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Times New Roman" w:hAnsi="Times New Roman" w:cs="Times New Roman"/>
          <w:sz w:val="24"/>
          <w:rPrChange w:id="17353" w:author="raye" w:date="2018-08-10T12:30:00Z">
            <w:rPr>
              <w:rFonts w:ascii="Calibri" w:hAnsi="Calibri" w:cstheme="minorHAnsi"/>
              <w:sz w:val="24"/>
            </w:rPr>
          </w:rPrChange>
        </w:rPr>
      </w:pPr>
    </w:p>
    <w:p w14:paraId="171A958D" w14:textId="77777777" w:rsidR="00F7260B" w:rsidRPr="00E403FE" w:rsidRDefault="00F7260B" w:rsidP="00DC48F4">
      <w:pPr>
        <w:pStyle w:val="3211"/>
        <w:ind w:left="210" w:right="210"/>
        <w:pPrChange w:id="17354" w:author="raye" w:date="2018-08-10T19:48: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E403FE">
        <w:tab/>
      </w:r>
      <w:r w:rsidRPr="00E403FE">
        <w:tab/>
      </w:r>
      <w:bookmarkStart w:id="17355" w:name="_Toc520840568"/>
      <w:r w:rsidRPr="00E403FE">
        <w:t>3.5.1.3. File Management</w:t>
      </w:r>
      <w:bookmarkEnd w:id="17355"/>
    </w:p>
    <w:p w14:paraId="71E7F373"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jc w:val="left"/>
        <w:rPr>
          <w:rFonts w:ascii="Times New Roman" w:hAnsi="Times New Roman" w:cs="Times New Roman"/>
          <w:sz w:val="24"/>
          <w:rPrChange w:id="17356" w:author="raye" w:date="2018-08-10T12:30:00Z">
            <w:rPr>
              <w:rFonts w:ascii="Calibri" w:hAnsi="Calibri" w:cstheme="minorHAnsi"/>
              <w:sz w:val="24"/>
            </w:rPr>
          </w:rPrChange>
        </w:rPr>
      </w:pPr>
      <w:r w:rsidRPr="00B0205A">
        <w:rPr>
          <w:rFonts w:ascii="Times New Roman" w:hAnsi="Times New Roman" w:cs="Times New Roman"/>
          <w:sz w:val="24"/>
          <w:rPrChange w:id="17357" w:author="raye" w:date="2018-08-10T12:30:00Z">
            <w:rPr>
              <w:rFonts w:ascii="Calibri" w:hAnsi="Calibri" w:cstheme="minorHAnsi"/>
              <w:sz w:val="24"/>
            </w:rPr>
          </w:rPrChange>
        </w:rPr>
        <w:t>The system will improve file management:</w:t>
      </w:r>
    </w:p>
    <w:p w14:paraId="6A736994"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jc w:val="left"/>
        <w:rPr>
          <w:rFonts w:ascii="Times New Roman" w:hAnsi="Times New Roman" w:cs="Times New Roman"/>
          <w:sz w:val="24"/>
          <w:rPrChange w:id="17358" w:author="raye" w:date="2018-08-10T12:30:00Z">
            <w:rPr>
              <w:rFonts w:ascii="Calibri" w:hAnsi="Calibri" w:cstheme="minorHAnsi"/>
              <w:sz w:val="24"/>
            </w:rPr>
          </w:rPrChange>
        </w:rPr>
      </w:pPr>
      <w:r w:rsidRPr="00B0205A">
        <w:rPr>
          <w:rFonts w:ascii="Times New Roman" w:hAnsi="Times New Roman" w:cs="Times New Roman"/>
          <w:sz w:val="24"/>
          <w:rPrChange w:id="17359" w:author="raye" w:date="2018-08-10T12:30:00Z">
            <w:rPr>
              <w:rFonts w:ascii="Calibri" w:hAnsi="Calibri" w:cstheme="minorHAnsi"/>
              <w:sz w:val="24"/>
            </w:rPr>
          </w:rPrChange>
        </w:rPr>
        <w:t>1. The directory structure in server</w:t>
      </w:r>
    </w:p>
    <w:p w14:paraId="68A634B2"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jc w:val="left"/>
        <w:rPr>
          <w:rFonts w:ascii="Times New Roman" w:hAnsi="Times New Roman" w:cs="Times New Roman"/>
          <w:sz w:val="24"/>
          <w:rPrChange w:id="17360" w:author="raye" w:date="2018-08-10T12:30:00Z">
            <w:rPr>
              <w:rFonts w:ascii="Calibri" w:hAnsi="Calibri" w:cstheme="minorHAnsi"/>
              <w:sz w:val="24"/>
            </w:rPr>
          </w:rPrChange>
        </w:rPr>
      </w:pPr>
      <w:r w:rsidRPr="00B0205A">
        <w:rPr>
          <w:rFonts w:ascii="Times New Roman" w:hAnsi="Times New Roman" w:cs="Times New Roman"/>
          <w:sz w:val="24"/>
          <w:rPrChange w:id="17361" w:author="raye" w:date="2018-08-10T12:30:00Z">
            <w:rPr>
              <w:rFonts w:ascii="Calibri" w:hAnsi="Calibri" w:cstheme="minorHAnsi"/>
              <w:sz w:val="24"/>
            </w:rPr>
          </w:rPrChange>
        </w:rPr>
        <w:t>2. Improve the standardization of file name for search easily</w:t>
      </w:r>
    </w:p>
    <w:p w14:paraId="4B407A03"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Times New Roman" w:hAnsi="Times New Roman" w:cs="Times New Roman"/>
          <w:sz w:val="24"/>
          <w:rPrChange w:id="17362" w:author="raye" w:date="2018-08-10T12:30:00Z">
            <w:rPr>
              <w:rFonts w:ascii="Calibri" w:hAnsi="Calibri" w:cstheme="minorHAnsi"/>
              <w:sz w:val="24"/>
            </w:rPr>
          </w:rPrChange>
        </w:rPr>
      </w:pPr>
      <w:r w:rsidRPr="00B0205A">
        <w:rPr>
          <w:rFonts w:ascii="Times New Roman" w:hAnsi="Times New Roman" w:cs="Times New Roman"/>
          <w:sz w:val="24"/>
          <w:rPrChange w:id="17363" w:author="raye" w:date="2018-08-10T12:30:00Z">
            <w:rPr>
              <w:rFonts w:ascii="Calibri" w:hAnsi="Calibri" w:cstheme="minorHAnsi"/>
              <w:sz w:val="24"/>
            </w:rPr>
          </w:rPrChange>
        </w:rPr>
        <w:tab/>
        <w:t>Furthermore, considering the number of Case-related documents and the speed of increase, we also need to provide:</w:t>
      </w:r>
    </w:p>
    <w:p w14:paraId="0395ADC5" w14:textId="77777777" w:rsidR="00F7260B" w:rsidRPr="00B0205A" w:rsidRDefault="00F7260B" w:rsidP="00022A05">
      <w:pPr>
        <w:pStyle w:val="a0"/>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rPrChange w:id="17364" w:author="raye" w:date="2018-08-10T12:30:00Z">
            <w:rPr>
              <w:rFonts w:ascii="Calibri" w:hAnsi="Calibri" w:cstheme="minorHAnsi"/>
              <w:sz w:val="24"/>
            </w:rPr>
          </w:rPrChange>
        </w:rPr>
      </w:pPr>
      <w:r w:rsidRPr="00B0205A">
        <w:rPr>
          <w:rFonts w:ascii="Times New Roman" w:hAnsi="Times New Roman" w:cs="Times New Roman"/>
          <w:sz w:val="24"/>
          <w:rPrChange w:id="17365" w:author="raye" w:date="2018-08-10T12:30:00Z">
            <w:rPr>
              <w:rFonts w:ascii="Calibri" w:hAnsi="Calibri" w:cstheme="minorHAnsi"/>
              <w:sz w:val="24"/>
            </w:rPr>
          </w:rPrChange>
        </w:rPr>
        <w:t>Backup requirements for Case files: Case-related file retention time is 1 year, compression packing backup for more than 1 year</w:t>
      </w:r>
    </w:p>
    <w:p w14:paraId="20380887" w14:textId="77777777" w:rsidR="00F7260B" w:rsidRPr="00B0205A" w:rsidRDefault="00F7260B" w:rsidP="00F7260B">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Times New Roman" w:hAnsi="Times New Roman" w:cs="Times New Roman"/>
          <w:sz w:val="24"/>
          <w:rPrChange w:id="17366" w:author="raye" w:date="2018-08-10T12:30:00Z">
            <w:rPr>
              <w:rFonts w:ascii="Calibri" w:hAnsi="Calibri" w:cstheme="minorHAnsi"/>
              <w:sz w:val="24"/>
            </w:rPr>
          </w:rPrChange>
        </w:rPr>
      </w:pPr>
      <w:r w:rsidRPr="00B0205A">
        <w:rPr>
          <w:rFonts w:ascii="Times New Roman" w:hAnsi="Times New Roman" w:cs="Times New Roman"/>
          <w:sz w:val="24"/>
          <w:rPrChange w:id="17367" w:author="raye" w:date="2018-08-10T12:30:00Z">
            <w:rPr>
              <w:rFonts w:ascii="Calibri" w:hAnsi="Calibri" w:cstheme="minorHAnsi"/>
              <w:sz w:val="24"/>
            </w:rPr>
          </w:rPrChange>
        </w:rPr>
        <w:t xml:space="preserve">Support the recovery of Case backup files, including restoring the files of the specified Cases. </w:t>
      </w:r>
    </w:p>
    <w:p w14:paraId="20ABF218" w14:textId="77777777" w:rsidR="00F7260B" w:rsidRPr="00B0205A" w:rsidRDefault="00F7260B" w:rsidP="00F7260B">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Times New Roman" w:hAnsi="Times New Roman" w:cs="Times New Roman"/>
          <w:sz w:val="24"/>
          <w:rPrChange w:id="17368" w:author="raye" w:date="2018-08-10T12:30:00Z">
            <w:rPr>
              <w:rFonts w:ascii="Calibri" w:hAnsi="Calibri" w:cstheme="minorHAnsi"/>
              <w:sz w:val="24"/>
            </w:rPr>
          </w:rPrChange>
        </w:rPr>
      </w:pPr>
    </w:p>
    <w:p w14:paraId="7F734E65" w14:textId="77777777" w:rsidR="00F7260B" w:rsidRPr="00E403FE" w:rsidRDefault="00F7260B" w:rsidP="00AC1630">
      <w:pPr>
        <w:pStyle w:val="321"/>
        <w:pPrChange w:id="17369" w:author="raye" w:date="2018-08-10T20:11: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E403FE">
        <w:tab/>
      </w:r>
      <w:bookmarkStart w:id="17370" w:name="_Toc520840569"/>
      <w:r w:rsidRPr="00E403FE">
        <w:t>3.5.2 Interface Requirements</w:t>
      </w:r>
      <w:bookmarkEnd w:id="17370"/>
    </w:p>
    <w:p w14:paraId="05936411" w14:textId="77777777" w:rsidR="00F7260B" w:rsidRPr="00B0205A" w:rsidRDefault="00F7260B" w:rsidP="00DC48F4">
      <w:pPr>
        <w:pStyle w:val="3211"/>
        <w:ind w:left="210" w:right="210"/>
        <w:pPrChange w:id="17371" w:author="raye" w:date="2018-08-10T19:48: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B0205A">
        <w:tab/>
      </w:r>
      <w:r w:rsidRPr="00B0205A">
        <w:tab/>
      </w:r>
      <w:bookmarkStart w:id="17372" w:name="_Toc520840570"/>
      <w:r w:rsidRPr="00B0205A">
        <w:t>3.5.2.1. Hardware</w:t>
      </w:r>
      <w:bookmarkEnd w:id="17372"/>
    </w:p>
    <w:p w14:paraId="02729EE5"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373" w:author="raye" w:date="2018-08-10T12:30:00Z">
            <w:rPr>
              <w:rFonts w:ascii="Calibri" w:hAnsi="Calibri"/>
            </w:rPr>
          </w:rPrChange>
        </w:rPr>
      </w:pPr>
      <w:r w:rsidRPr="00B0205A">
        <w:rPr>
          <w:rFonts w:ascii="Times New Roman" w:hAnsi="Times New Roman" w:cs="Times New Roman"/>
          <w:rPrChange w:id="17374" w:author="raye" w:date="2018-08-10T12:30:00Z">
            <w:rPr>
              <w:rFonts w:ascii="Calibri" w:hAnsi="Calibri"/>
            </w:rPr>
          </w:rPrChange>
        </w:rPr>
        <w:t>The following are components of hardware that are necessary for this Trade Finance Tool:</w:t>
      </w:r>
    </w:p>
    <w:p w14:paraId="02466BF2" w14:textId="77777777" w:rsidR="00F7260B" w:rsidRPr="00B0205A" w:rsidRDefault="00F7260B" w:rsidP="00022A05">
      <w:pPr>
        <w:pStyle w:val="a0"/>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rPrChange w:id="17375" w:author="raye" w:date="2018-08-10T12:30:00Z">
            <w:rPr>
              <w:rFonts w:ascii="Calibri" w:hAnsi="Calibri"/>
            </w:rPr>
          </w:rPrChange>
        </w:rPr>
      </w:pPr>
      <w:r w:rsidRPr="00B0205A">
        <w:rPr>
          <w:rFonts w:ascii="Times New Roman" w:hAnsi="Times New Roman" w:cs="Times New Roman"/>
          <w:rPrChange w:id="17376" w:author="raye" w:date="2018-08-10T12:30:00Z">
            <w:rPr>
              <w:rFonts w:ascii="Calibri" w:hAnsi="Calibri"/>
            </w:rPr>
          </w:rPrChange>
        </w:rPr>
        <w:t>Server with GPU</w:t>
      </w:r>
    </w:p>
    <w:p w14:paraId="62A7D198" w14:textId="77777777" w:rsidR="00F7260B" w:rsidRPr="00B0205A" w:rsidRDefault="00F7260B" w:rsidP="00022A05">
      <w:pPr>
        <w:pStyle w:val="a0"/>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rPrChange w:id="17377" w:author="raye" w:date="2018-08-10T12:30:00Z">
            <w:rPr>
              <w:rFonts w:ascii="Calibri" w:hAnsi="Calibri"/>
            </w:rPr>
          </w:rPrChange>
        </w:rPr>
      </w:pPr>
      <w:r w:rsidRPr="00B0205A">
        <w:rPr>
          <w:rFonts w:ascii="Times New Roman" w:hAnsi="Times New Roman" w:cs="Times New Roman"/>
          <w:rPrChange w:id="17378" w:author="raye" w:date="2018-08-10T12:30:00Z">
            <w:rPr>
              <w:rFonts w:ascii="Calibri" w:hAnsi="Calibri"/>
            </w:rPr>
          </w:rPrChange>
        </w:rPr>
        <w:t>PC</w:t>
      </w:r>
    </w:p>
    <w:p w14:paraId="5B20AB46" w14:textId="77777777" w:rsidR="00F7260B" w:rsidRPr="00B0205A" w:rsidRDefault="00F7260B" w:rsidP="00022A05">
      <w:pPr>
        <w:pStyle w:val="a0"/>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rPrChange w:id="17379" w:author="raye" w:date="2018-08-10T12:30:00Z">
            <w:rPr>
              <w:rFonts w:ascii="Calibri" w:hAnsi="Calibri"/>
            </w:rPr>
          </w:rPrChange>
        </w:rPr>
      </w:pPr>
      <w:r w:rsidRPr="00B0205A">
        <w:rPr>
          <w:rFonts w:ascii="Times New Roman" w:hAnsi="Times New Roman" w:cs="Times New Roman"/>
          <w:rPrChange w:id="17380" w:author="raye" w:date="2018-08-10T12:30:00Z">
            <w:rPr>
              <w:rFonts w:ascii="Calibri" w:hAnsi="Calibri"/>
            </w:rPr>
          </w:rPrChange>
        </w:rPr>
        <w:t>Network</w:t>
      </w:r>
    </w:p>
    <w:p w14:paraId="0F5786AE"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381" w:author="raye" w:date="2018-08-10T12:30:00Z">
            <w:rPr/>
          </w:rPrChange>
        </w:rPr>
      </w:pPr>
    </w:p>
    <w:p w14:paraId="2BD68A6B" w14:textId="77777777" w:rsidR="00F7260B" w:rsidRPr="00E403FE" w:rsidRDefault="00F7260B" w:rsidP="00DC48F4">
      <w:pPr>
        <w:pStyle w:val="3211"/>
        <w:ind w:left="210" w:right="210"/>
        <w:pPrChange w:id="17382" w:author="raye" w:date="2018-08-10T19:48: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E403FE">
        <w:lastRenderedPageBreak/>
        <w:tab/>
      </w:r>
      <w:r w:rsidRPr="00E403FE">
        <w:tab/>
      </w:r>
      <w:bookmarkStart w:id="17383" w:name="_Toc520840571"/>
      <w:r w:rsidRPr="00E403FE">
        <w:t>3.5.2.2. Access</w:t>
      </w:r>
      <w:bookmarkEnd w:id="17383"/>
    </w:p>
    <w:p w14:paraId="6088F01A" w14:textId="77777777" w:rsidR="00F7260B" w:rsidRPr="00B0205A" w:rsidRDefault="00F7260B" w:rsidP="00F7260B">
      <w:pPr>
        <w:pStyle w:val="a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Times New Roman" w:hAnsi="Times New Roman" w:cs="Times New Roman"/>
          <w:sz w:val="24"/>
          <w:rPrChange w:id="17384" w:author="raye" w:date="2018-08-10T12:30:00Z">
            <w:rPr>
              <w:rFonts w:ascii="Calibri" w:hAnsi="Calibri" w:cstheme="minorHAnsi"/>
              <w:sz w:val="24"/>
            </w:rPr>
          </w:rPrChange>
        </w:rPr>
      </w:pPr>
    </w:p>
    <w:p w14:paraId="00700F5C"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385" w:author="raye" w:date="2018-08-10T12:30:00Z">
            <w:rPr>
              <w:rFonts w:ascii="Calibri" w:hAnsi="Calibri"/>
            </w:rPr>
          </w:rPrChange>
        </w:rPr>
      </w:pPr>
      <w:r w:rsidRPr="00B0205A">
        <w:rPr>
          <w:rFonts w:ascii="Times New Roman" w:hAnsi="Times New Roman" w:cs="Times New Roman"/>
          <w:rPrChange w:id="17386" w:author="raye" w:date="2018-08-10T12:30:00Z">
            <w:rPr>
              <w:rFonts w:ascii="Calibri" w:hAnsi="Calibri"/>
            </w:rPr>
          </w:rPrChange>
        </w:rPr>
        <w:t>The following are components for bank or vendor access within the Trade Finance Tool:</w:t>
      </w:r>
    </w:p>
    <w:p w14:paraId="6609DDD7" w14:textId="77777777" w:rsidR="00F7260B" w:rsidRPr="00B0205A" w:rsidRDefault="00F7260B" w:rsidP="00022A05">
      <w:pPr>
        <w:pStyle w:val="a0"/>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rPrChange w:id="17387" w:author="raye" w:date="2018-08-10T12:30:00Z">
            <w:rPr>
              <w:rFonts w:ascii="Calibri" w:hAnsi="Calibri"/>
            </w:rPr>
          </w:rPrChange>
        </w:rPr>
      </w:pPr>
      <w:r w:rsidRPr="00B0205A">
        <w:rPr>
          <w:rFonts w:ascii="Times New Roman" w:hAnsi="Times New Roman" w:cs="Times New Roman"/>
          <w:rPrChange w:id="17388" w:author="raye" w:date="2018-08-10T12:30:00Z">
            <w:rPr>
              <w:rFonts w:ascii="Calibri" w:hAnsi="Calibri"/>
            </w:rPr>
          </w:rPrChange>
        </w:rPr>
        <w:t>T24</w:t>
      </w:r>
    </w:p>
    <w:p w14:paraId="23905B66" w14:textId="77777777" w:rsidR="00F7260B" w:rsidRPr="00B0205A" w:rsidRDefault="00F7260B" w:rsidP="00022A05">
      <w:pPr>
        <w:pStyle w:val="a0"/>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rPrChange w:id="17389" w:author="raye" w:date="2018-08-10T12:30:00Z">
            <w:rPr>
              <w:rFonts w:ascii="Calibri" w:hAnsi="Calibri"/>
            </w:rPr>
          </w:rPrChange>
        </w:rPr>
      </w:pPr>
      <w:r w:rsidRPr="00B0205A">
        <w:rPr>
          <w:rFonts w:ascii="Times New Roman" w:hAnsi="Times New Roman" w:cs="Times New Roman"/>
          <w:rPrChange w:id="17390" w:author="raye" w:date="2018-08-10T12:30:00Z">
            <w:rPr>
              <w:rFonts w:ascii="Calibri" w:hAnsi="Calibri"/>
            </w:rPr>
          </w:rPrChange>
        </w:rPr>
        <w:t>Accuity Fircosoft</w:t>
      </w:r>
    </w:p>
    <w:p w14:paraId="740F1245" w14:textId="77777777" w:rsidR="00F7260B" w:rsidRPr="00B0205A" w:rsidRDefault="00F7260B" w:rsidP="00022A05">
      <w:pPr>
        <w:pStyle w:val="a0"/>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rPrChange w:id="17391" w:author="raye" w:date="2018-08-10T12:30:00Z">
            <w:rPr>
              <w:rFonts w:ascii="Calibri" w:hAnsi="Calibri"/>
            </w:rPr>
          </w:rPrChange>
        </w:rPr>
      </w:pPr>
      <w:r w:rsidRPr="00B0205A">
        <w:rPr>
          <w:rFonts w:ascii="Times New Roman" w:hAnsi="Times New Roman" w:cs="Times New Roman"/>
          <w:rPrChange w:id="17392" w:author="raye" w:date="2018-08-10T12:30:00Z">
            <w:rPr>
              <w:rFonts w:ascii="Calibri" w:hAnsi="Calibri"/>
            </w:rPr>
          </w:rPrChange>
        </w:rPr>
        <w:t>Dow Jones (Negative news website)</w:t>
      </w:r>
    </w:p>
    <w:p w14:paraId="013CE671" w14:textId="77777777" w:rsidR="00F7260B" w:rsidRPr="00B0205A" w:rsidRDefault="00F7260B" w:rsidP="00022A05">
      <w:pPr>
        <w:pStyle w:val="a0"/>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rPrChange w:id="17393" w:author="raye" w:date="2018-08-10T12:30:00Z">
            <w:rPr>
              <w:rFonts w:ascii="Calibri" w:hAnsi="Calibri"/>
            </w:rPr>
          </w:rPrChange>
        </w:rPr>
      </w:pPr>
      <w:r w:rsidRPr="00B0205A">
        <w:rPr>
          <w:rFonts w:ascii="Times New Roman" w:hAnsi="Times New Roman" w:cs="Times New Roman"/>
          <w:rPrChange w:id="17394" w:author="raye" w:date="2018-08-10T12:30:00Z">
            <w:rPr>
              <w:rFonts w:ascii="Calibri" w:hAnsi="Calibri"/>
            </w:rPr>
          </w:rPrChange>
        </w:rPr>
        <w:t>Lloyd’s Intelligence website</w:t>
      </w:r>
    </w:p>
    <w:p w14:paraId="18613CD1" w14:textId="77777777" w:rsidR="00F7260B" w:rsidRPr="00B0205A" w:rsidRDefault="00F7260B" w:rsidP="00022A05">
      <w:pPr>
        <w:pStyle w:val="a0"/>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rPrChange w:id="17395" w:author="raye" w:date="2018-08-10T12:30:00Z">
            <w:rPr>
              <w:rFonts w:ascii="Calibri" w:hAnsi="Calibri"/>
            </w:rPr>
          </w:rPrChange>
        </w:rPr>
      </w:pPr>
      <w:r w:rsidRPr="00B0205A">
        <w:rPr>
          <w:rFonts w:ascii="Times New Roman" w:hAnsi="Times New Roman" w:cs="Times New Roman"/>
          <w:rPrChange w:id="17396" w:author="raye" w:date="2018-08-10T12:30:00Z">
            <w:rPr>
              <w:rFonts w:ascii="Calibri" w:hAnsi="Calibri"/>
            </w:rPr>
          </w:rPrChange>
        </w:rPr>
        <w:t>Bloomberg.com</w:t>
      </w:r>
    </w:p>
    <w:p w14:paraId="6566E781" w14:textId="77777777" w:rsidR="00F7260B" w:rsidRPr="00B0205A" w:rsidRDefault="00F7260B" w:rsidP="00022A05">
      <w:pPr>
        <w:pStyle w:val="a0"/>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rPrChange w:id="17397" w:author="raye" w:date="2018-08-10T12:30:00Z">
            <w:rPr>
              <w:rFonts w:ascii="Calibri" w:hAnsi="Calibri"/>
            </w:rPr>
          </w:rPrChange>
        </w:rPr>
      </w:pPr>
      <w:r w:rsidRPr="00B0205A">
        <w:rPr>
          <w:rFonts w:ascii="Times New Roman" w:hAnsi="Times New Roman" w:cs="Times New Roman"/>
          <w:rPrChange w:id="17398" w:author="raye" w:date="2018-08-10T12:30:00Z">
            <w:rPr>
              <w:rFonts w:ascii="Calibri" w:hAnsi="Calibri"/>
            </w:rPr>
          </w:rPrChange>
        </w:rPr>
        <w:t>Google.com</w:t>
      </w:r>
    </w:p>
    <w:p w14:paraId="37CC3371" w14:textId="77777777" w:rsidR="00F7260B" w:rsidRPr="00B0205A" w:rsidRDefault="00F7260B" w:rsidP="00022A05">
      <w:pPr>
        <w:pStyle w:val="a0"/>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rPrChange w:id="17399" w:author="raye" w:date="2018-08-10T12:30:00Z">
            <w:rPr>
              <w:rFonts w:ascii="Calibri" w:hAnsi="Calibri"/>
            </w:rPr>
          </w:rPrChange>
        </w:rPr>
      </w:pPr>
      <w:r w:rsidRPr="00B0205A">
        <w:rPr>
          <w:rFonts w:ascii="Times New Roman" w:hAnsi="Times New Roman" w:cs="Times New Roman"/>
          <w:rPrChange w:id="17400" w:author="raye" w:date="2018-08-10T12:30:00Z">
            <w:rPr>
              <w:rFonts w:ascii="Calibri" w:hAnsi="Calibri"/>
            </w:rPr>
          </w:rPrChange>
        </w:rPr>
        <w:t>Alibaba.com</w:t>
      </w:r>
    </w:p>
    <w:p w14:paraId="2FDE43AE" w14:textId="77777777" w:rsidR="00F7260B" w:rsidRPr="00B0205A" w:rsidRDefault="00F7260B" w:rsidP="00022A05">
      <w:pPr>
        <w:pStyle w:val="a0"/>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rPrChange w:id="17401" w:author="raye" w:date="2018-08-10T12:30:00Z">
            <w:rPr>
              <w:rFonts w:ascii="Calibri" w:hAnsi="Calibri"/>
            </w:rPr>
          </w:rPrChange>
        </w:rPr>
      </w:pPr>
      <w:r w:rsidRPr="00B0205A">
        <w:rPr>
          <w:rFonts w:ascii="Times New Roman" w:hAnsi="Times New Roman" w:cs="Times New Roman"/>
          <w:rPrChange w:id="17402" w:author="raye" w:date="2018-08-10T12:30:00Z">
            <w:rPr>
              <w:rFonts w:ascii="Calibri" w:hAnsi="Calibri"/>
            </w:rPr>
          </w:rPrChange>
        </w:rPr>
        <w:t>TSD Drive</w:t>
      </w:r>
    </w:p>
    <w:p w14:paraId="7CD72494"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sz w:val="24"/>
          <w:szCs w:val="24"/>
          <w:rPrChange w:id="17403" w:author="raye" w:date="2018-08-10T12:30:00Z">
            <w:rPr>
              <w:rFonts w:ascii="Calibri" w:hAnsi="Calibri" w:cstheme="minorHAnsi"/>
              <w:sz w:val="24"/>
              <w:szCs w:val="24"/>
            </w:rPr>
          </w:rPrChange>
        </w:rPr>
      </w:pPr>
    </w:p>
    <w:p w14:paraId="64A32EB6" w14:textId="77777777" w:rsidR="00F7260B" w:rsidRPr="00B0205A" w:rsidRDefault="00F7260B" w:rsidP="00DC48F4">
      <w:pPr>
        <w:pStyle w:val="32"/>
        <w:rPr>
          <w:sz w:val="21"/>
          <w:szCs w:val="21"/>
          <w:shd w:val="clear" w:color="auto" w:fill="FFFFFF"/>
          <w:rPrChange w:id="17404" w:author="raye" w:date="2018-08-10T12:30:00Z">
            <w:rPr>
              <w:rFonts w:ascii="Arial" w:cs="Arial"/>
              <w:sz w:val="21"/>
              <w:szCs w:val="21"/>
              <w:shd w:val="clear" w:color="auto" w:fill="FFFFFF"/>
            </w:rPr>
          </w:rPrChange>
        </w:rPr>
        <w:pPrChange w:id="17405" w:author="raye" w:date="2018-08-10T19:48: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bookmarkStart w:id="17406" w:name="_Toc353812113"/>
      <w:bookmarkStart w:id="17407" w:name="_Toc520840572"/>
      <w:bookmarkStart w:id="17408" w:name="_Toc402968021"/>
      <w:r w:rsidRPr="00E403FE">
        <w:t>3.6. Requirements for report</w:t>
      </w:r>
      <w:bookmarkEnd w:id="17406"/>
      <w:r w:rsidRPr="00E403FE">
        <w:t xml:space="preserve"> and accounting</w:t>
      </w:r>
      <w:bookmarkEnd w:id="17407"/>
      <w:bookmarkEnd w:id="17408"/>
      <w:r w:rsidRPr="00E403FE">
        <w:t xml:space="preserve"> </w:t>
      </w:r>
    </w:p>
    <w:p w14:paraId="6343DA26"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sz w:val="24"/>
          <w:szCs w:val="24"/>
          <w:rPrChange w:id="17409" w:author="raye" w:date="2018-08-10T12:30:00Z">
            <w:rPr>
              <w:rFonts w:ascii="Calibri" w:hAnsi="Calibri" w:cstheme="minorHAnsi"/>
              <w:sz w:val="24"/>
              <w:szCs w:val="24"/>
            </w:rPr>
          </w:rPrChange>
        </w:rPr>
      </w:pPr>
    </w:p>
    <w:p w14:paraId="3D14E26F"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rPrChange w:id="17410" w:author="raye" w:date="2018-08-10T12:30:00Z">
            <w:rPr>
              <w:b/>
            </w:rPr>
          </w:rPrChange>
        </w:rPr>
      </w:pPr>
      <w:bookmarkStart w:id="17411" w:name="_Toc510708531"/>
      <w:bookmarkStart w:id="17412" w:name="_Toc512250265"/>
      <w:r w:rsidRPr="00B0205A">
        <w:rPr>
          <w:rFonts w:ascii="Times New Roman" w:hAnsi="Times New Roman" w:cs="Times New Roman"/>
          <w:b/>
          <w:rPrChange w:id="17413" w:author="raye" w:date="2018-08-10T12:30:00Z">
            <w:rPr>
              <w:b/>
            </w:rPr>
          </w:rPrChange>
        </w:rPr>
        <w:t>Enhanced Due Diligence Forms</w:t>
      </w:r>
      <w:bookmarkEnd w:id="17411"/>
      <w:r w:rsidRPr="00B0205A">
        <w:rPr>
          <w:rFonts w:ascii="Times New Roman" w:hAnsi="Times New Roman" w:cs="Times New Roman"/>
          <w:b/>
          <w:rPrChange w:id="17414" w:author="raye" w:date="2018-08-10T12:30:00Z">
            <w:rPr>
              <w:b/>
            </w:rPr>
          </w:rPrChange>
        </w:rPr>
        <w:t xml:space="preserve"> (Future Development)</w:t>
      </w:r>
      <w:bookmarkEnd w:id="17412"/>
    </w:p>
    <w:p w14:paraId="653F951D" w14:textId="77777777" w:rsidR="00F7260B" w:rsidRPr="00B0205A" w:rsidRDefault="00F7260B" w:rsidP="00F7260B">
      <w:pPr>
        <w:pStyle w:val="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424"/>
        <w:rPr>
          <w:rFonts w:ascii="Times New Roman" w:hAnsi="Times New Roman" w:cs="Times New Roman"/>
          <w:rPrChange w:id="17415" w:author="raye" w:date="2018-08-10T12:30:00Z">
            <w:rPr>
              <w:rFonts w:ascii="Calibri" w:hAnsi="Calibri" w:cstheme="minorHAnsi"/>
            </w:rPr>
          </w:rPrChange>
        </w:rPr>
      </w:pPr>
      <w:bookmarkStart w:id="17416" w:name="_Toc520840573"/>
      <w:bookmarkStart w:id="17417" w:name="_Toc512250266"/>
      <w:r w:rsidRPr="00B0205A">
        <w:rPr>
          <w:rFonts w:ascii="Times New Roman" w:hAnsi="Times New Roman" w:cs="Times New Roman"/>
          <w:rPrChange w:id="17418" w:author="raye" w:date="2018-08-10T12:30:00Z">
            <w:rPr>
              <w:rFonts w:ascii="Calibri" w:hAnsi="Calibri" w:cstheme="minorHAnsi"/>
            </w:rPr>
          </w:rPrChange>
        </w:rPr>
        <w:t>Form 1: Service &amp; Insurance (#6)</w:t>
      </w:r>
      <w:bookmarkEnd w:id="17416"/>
      <w:bookmarkEnd w:id="17417"/>
    </w:p>
    <w:p w14:paraId="53485CBD"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419" w:author="raye" w:date="2018-08-10T12:30:00Z">
            <w:rPr>
              <w:rFonts w:ascii="Calibri" w:hAnsi="Calibri"/>
            </w:rPr>
          </w:rPrChange>
        </w:rPr>
      </w:pPr>
      <w:r w:rsidRPr="00B0205A">
        <w:rPr>
          <w:rFonts w:ascii="Times New Roman" w:hAnsi="Times New Roman" w:cs="Times New Roman"/>
          <w:rPrChange w:id="17420" w:author="raye" w:date="2018-08-10T12:30:00Z">
            <w:rPr>
              <w:rFonts w:ascii="Calibri" w:hAnsi="Calibri"/>
            </w:rPr>
          </w:rPrChange>
        </w:rPr>
        <w:t>To</w:t>
      </w:r>
      <w:r w:rsidRPr="00B0205A">
        <w:rPr>
          <w:rFonts w:ascii="Times New Roman" w:hAnsi="Times New Roman" w:cs="Times New Roman" w:hint="eastAsia"/>
          <w:rPrChange w:id="17421" w:author="raye" w:date="2018-08-10T12:30:00Z">
            <w:rPr>
              <w:rFonts w:ascii="Calibri" w:hAnsi="Calibri" w:hint="eastAsia"/>
            </w:rPr>
          </w:rPrChange>
        </w:rPr>
        <w:t>：</w:t>
      </w:r>
      <w:r w:rsidRPr="00B0205A">
        <w:rPr>
          <w:rFonts w:ascii="Times New Roman" w:hAnsi="Times New Roman" w:cs="Times New Roman"/>
          <w:rPrChange w:id="17422" w:author="raye" w:date="2018-08-10T12:30:00Z">
            <w:rPr>
              <w:rFonts w:ascii="Calibri" w:hAnsi="Calibri"/>
            </w:rPr>
          </w:rPrChange>
        </w:rPr>
        <w:t xml:space="preserve"> Compliance Dept.</w:t>
      </w:r>
    </w:p>
    <w:p w14:paraId="1A1AAB62"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423" w:author="raye" w:date="2018-08-10T12:30:00Z">
            <w:rPr>
              <w:rFonts w:ascii="Calibri" w:hAnsi="Calibri"/>
            </w:rPr>
          </w:rPrChange>
        </w:rPr>
      </w:pPr>
      <w:r w:rsidRPr="00B0205A">
        <w:rPr>
          <w:rFonts w:ascii="Times New Roman" w:hAnsi="Times New Roman" w:cs="Times New Roman"/>
          <w:rPrChange w:id="17424" w:author="raye" w:date="2018-08-10T12:30:00Z">
            <w:rPr>
              <w:rFonts w:ascii="Calibri" w:hAnsi="Calibri"/>
            </w:rPr>
          </w:rPrChange>
        </w:rPr>
        <w:t>From: Trade Services Dept.</w:t>
      </w:r>
    </w:p>
    <w:p w14:paraId="0C2D9796"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425" w:author="raye" w:date="2018-08-10T12:30:00Z">
            <w:rPr>
              <w:rFonts w:ascii="Calibri" w:hAnsi="Calibri"/>
            </w:rPr>
          </w:rPrChange>
        </w:rPr>
      </w:pPr>
      <w:r w:rsidRPr="00B0205A">
        <w:rPr>
          <w:rFonts w:ascii="Times New Roman" w:hAnsi="Times New Roman" w:cs="Times New Roman"/>
          <w:rPrChange w:id="17426" w:author="raye" w:date="2018-08-10T12:30:00Z">
            <w:rPr>
              <w:rFonts w:ascii="Calibri" w:hAnsi="Calibri"/>
            </w:rPr>
          </w:rPrChange>
        </w:rPr>
        <w:t>TSD Reference_______________   Date: ________________     Recorded by: ____________</w:t>
      </w:r>
    </w:p>
    <w:p w14:paraId="4C1D05D2"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427" w:author="raye" w:date="2018-08-10T12:30:00Z">
            <w:rPr>
              <w:rFonts w:ascii="Calibri" w:hAnsi="Calibri"/>
            </w:rPr>
          </w:rPrChange>
        </w:rPr>
      </w:pPr>
    </w:p>
    <w:p w14:paraId="10752933"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rPrChange w:id="17428" w:author="raye" w:date="2018-08-10T12:30:00Z">
            <w:rPr>
              <w:rFonts w:ascii="Calibri" w:hAnsi="Calibri"/>
            </w:rPr>
          </w:rPrChange>
        </w:rPr>
      </w:pPr>
      <w:r w:rsidRPr="00B0205A">
        <w:rPr>
          <w:rFonts w:ascii="Times New Roman" w:hAnsi="Times New Roman" w:cs="Times New Roman"/>
          <w:rPrChange w:id="17429" w:author="raye" w:date="2018-08-10T12:30:00Z">
            <w:rPr>
              <w:rFonts w:ascii="Calibri" w:hAnsi="Calibri"/>
            </w:rPr>
          </w:rPrChange>
        </w:rPr>
        <w:t>ENHANCED DUE DILIGENCE(EDD) FOR CUSTOMERS</w:t>
      </w:r>
    </w:p>
    <w:p w14:paraId="79BA502E"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rPrChange w:id="17430" w:author="raye" w:date="2018-08-10T12:30:00Z">
            <w:rPr>
              <w:rFonts w:ascii="Calibri" w:hAnsi="Calibri"/>
            </w:rPr>
          </w:rPrChange>
        </w:rPr>
      </w:pPr>
      <w:r w:rsidRPr="00B0205A">
        <w:rPr>
          <w:rFonts w:ascii="Times New Roman" w:hAnsi="Times New Roman" w:cs="Times New Roman"/>
          <w:rPrChange w:id="17431" w:author="raye" w:date="2018-08-10T12:30:00Z">
            <w:rPr>
              <w:rFonts w:ascii="Calibri" w:hAnsi="Calibri"/>
            </w:rPr>
          </w:rPrChange>
        </w:rPr>
        <w:t>Underwriting services, Insurance or Reinsurance Sector</w:t>
      </w:r>
    </w:p>
    <w:p w14:paraId="7BA2FFED"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i/>
          <w:rPrChange w:id="17432" w:author="raye" w:date="2018-08-10T12:30:00Z">
            <w:rPr>
              <w:rFonts w:ascii="Calibri" w:hAnsi="Calibri"/>
              <w:i/>
            </w:rPr>
          </w:rPrChange>
        </w:rPr>
      </w:pPr>
      <w:r w:rsidRPr="00B0205A">
        <w:rPr>
          <w:rFonts w:ascii="Times New Roman" w:hAnsi="Times New Roman" w:cs="Times New Roman"/>
          <w:i/>
          <w:rPrChange w:id="17433" w:author="raye" w:date="2018-08-10T12:30:00Z">
            <w:rPr>
              <w:rFonts w:ascii="Calibri" w:hAnsi="Calibri"/>
              <w:i/>
            </w:rPr>
          </w:rPrChange>
        </w:rPr>
        <w:t>(This Enhance Due Diligence Form is developed to cover account opening, trade settlements, loans transactions and credit facilities. The officer in charge is only required to complete those topics of search relevant and applicable to the underlying business activities.)</w:t>
      </w:r>
    </w:p>
    <w:p w14:paraId="374113D2"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434" w:author="raye" w:date="2018-08-10T12:30:00Z">
            <w:rPr>
              <w:rFonts w:ascii="Calibri" w:hAnsi="Calibri"/>
            </w:rPr>
          </w:rPrChange>
        </w:rPr>
      </w:pPr>
    </w:p>
    <w:tbl>
      <w:tblPr>
        <w:tblStyle w:val="a9"/>
        <w:tblpPr w:leftFromText="180" w:rightFromText="180" w:vertAnchor="text" w:horzAnchor="margin" w:tblpY="-1"/>
        <w:tblW w:w="8895" w:type="dxa"/>
        <w:tblLayout w:type="fixed"/>
        <w:tblLook w:val="04A0" w:firstRow="1" w:lastRow="0" w:firstColumn="1" w:lastColumn="0" w:noHBand="0" w:noVBand="1"/>
      </w:tblPr>
      <w:tblGrid>
        <w:gridCol w:w="2932"/>
        <w:gridCol w:w="5046"/>
        <w:gridCol w:w="917"/>
      </w:tblGrid>
      <w:tr w:rsidR="00F7260B" w:rsidRPr="00B0205A" w14:paraId="0366F3D4" w14:textId="77777777" w:rsidTr="00F7260B">
        <w:trPr>
          <w:trHeight w:val="320"/>
        </w:trPr>
        <w:tc>
          <w:tcPr>
            <w:tcW w:w="293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A22858"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3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436" w:author="raye" w:date="2018-08-10T12:30:00Z">
                  <w:rPr>
                    <w:rFonts w:ascii="Calibri" w:hAnsi="Calibri" w:cstheme="minorHAnsi"/>
                    <w:sz w:val="18"/>
                    <w:szCs w:val="18"/>
                  </w:rPr>
                </w:rPrChange>
              </w:rPr>
              <w:lastRenderedPageBreak/>
              <w:t>Topics of Search</w:t>
            </w:r>
          </w:p>
        </w:tc>
        <w:tc>
          <w:tcPr>
            <w:tcW w:w="50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F295A2"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3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438" w:author="raye" w:date="2018-08-10T12:30:00Z">
                  <w:rPr>
                    <w:rFonts w:ascii="Calibri" w:hAnsi="Calibri" w:cstheme="minorHAnsi"/>
                    <w:sz w:val="18"/>
                    <w:szCs w:val="18"/>
                  </w:rPr>
                </w:rPrChange>
              </w:rPr>
              <w:t>Information obtained</w:t>
            </w:r>
          </w:p>
        </w:tc>
        <w:tc>
          <w:tcPr>
            <w:tcW w:w="91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631D46"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3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440" w:author="raye" w:date="2018-08-10T12:30:00Z">
                  <w:rPr>
                    <w:rFonts w:ascii="Calibri" w:hAnsi="Calibri" w:cstheme="minorHAnsi"/>
                    <w:sz w:val="18"/>
                    <w:szCs w:val="18"/>
                  </w:rPr>
                </w:rPrChange>
              </w:rPr>
              <w:t>Remarks (if any)</w:t>
            </w:r>
          </w:p>
        </w:tc>
      </w:tr>
      <w:tr w:rsidR="00F7260B" w:rsidRPr="00B0205A" w14:paraId="30A8BD57" w14:textId="77777777" w:rsidTr="00F7260B">
        <w:trPr>
          <w:trHeight w:val="334"/>
        </w:trPr>
        <w:tc>
          <w:tcPr>
            <w:tcW w:w="293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FA4C6FD"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4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442" w:author="raye" w:date="2018-08-10T12:30:00Z">
                  <w:rPr>
                    <w:rFonts w:ascii="Calibri" w:hAnsi="Calibri" w:cstheme="minorHAnsi"/>
                    <w:sz w:val="18"/>
                    <w:szCs w:val="18"/>
                  </w:rPr>
                </w:rPrChange>
              </w:rPr>
              <w:t>EDD Party NAME and ADDRESS</w:t>
            </w:r>
          </w:p>
        </w:tc>
        <w:tc>
          <w:tcPr>
            <w:tcW w:w="50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F728984"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43" w:author="raye" w:date="2018-08-10T12:30:00Z">
                  <w:rPr>
                    <w:rFonts w:ascii="Calibri" w:hAnsi="Calibri" w:cstheme="minorHAnsi"/>
                    <w:sz w:val="18"/>
                    <w:szCs w:val="18"/>
                  </w:rPr>
                </w:rPrChange>
              </w:rPr>
            </w:pPr>
          </w:p>
        </w:tc>
        <w:tc>
          <w:tcPr>
            <w:tcW w:w="91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81249DF"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44" w:author="raye" w:date="2018-08-10T12:30:00Z">
                  <w:rPr>
                    <w:rFonts w:ascii="Calibri" w:hAnsi="Calibri" w:cstheme="minorHAnsi"/>
                    <w:sz w:val="18"/>
                    <w:szCs w:val="18"/>
                  </w:rPr>
                </w:rPrChange>
              </w:rPr>
            </w:pPr>
          </w:p>
        </w:tc>
      </w:tr>
      <w:tr w:rsidR="00F7260B" w:rsidRPr="00B0205A" w14:paraId="08AB510E" w14:textId="77777777" w:rsidTr="00F7260B">
        <w:trPr>
          <w:trHeight w:val="320"/>
        </w:trPr>
        <w:tc>
          <w:tcPr>
            <w:tcW w:w="293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4747777"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4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446" w:author="raye" w:date="2018-08-10T12:30:00Z">
                  <w:rPr>
                    <w:rFonts w:ascii="Calibri" w:hAnsi="Calibri" w:cstheme="minorHAnsi"/>
                    <w:sz w:val="18"/>
                    <w:szCs w:val="18"/>
                  </w:rPr>
                </w:rPrChange>
              </w:rPr>
              <w:t>EDD Party’s Affiliated Group of Companies (if any)</w:t>
            </w:r>
          </w:p>
        </w:tc>
        <w:tc>
          <w:tcPr>
            <w:tcW w:w="50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317E74D"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47" w:author="raye" w:date="2018-08-10T12:30:00Z">
                  <w:rPr>
                    <w:rFonts w:ascii="Calibri" w:hAnsi="Calibri" w:cstheme="minorHAnsi"/>
                    <w:sz w:val="18"/>
                    <w:szCs w:val="18"/>
                  </w:rPr>
                </w:rPrChange>
              </w:rPr>
            </w:pPr>
          </w:p>
        </w:tc>
        <w:tc>
          <w:tcPr>
            <w:tcW w:w="91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7112B00"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48" w:author="raye" w:date="2018-08-10T12:30:00Z">
                  <w:rPr>
                    <w:rFonts w:ascii="Calibri" w:hAnsi="Calibri" w:cstheme="minorHAnsi"/>
                    <w:sz w:val="18"/>
                    <w:szCs w:val="18"/>
                  </w:rPr>
                </w:rPrChange>
              </w:rPr>
            </w:pPr>
          </w:p>
        </w:tc>
      </w:tr>
      <w:tr w:rsidR="00F7260B" w:rsidRPr="00B0205A" w14:paraId="20B1BE4A" w14:textId="77777777" w:rsidTr="00F7260B">
        <w:trPr>
          <w:trHeight w:val="334"/>
        </w:trPr>
        <w:tc>
          <w:tcPr>
            <w:tcW w:w="293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514673"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4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450" w:author="raye" w:date="2018-08-10T12:30:00Z">
                  <w:rPr>
                    <w:rFonts w:ascii="Calibri" w:hAnsi="Calibri" w:cstheme="minorHAnsi"/>
                    <w:sz w:val="18"/>
                    <w:szCs w:val="18"/>
                  </w:rPr>
                </w:rPrChange>
              </w:rPr>
              <w:t>Country of Domicile of EDD Party’s Head Office (if any)</w:t>
            </w:r>
          </w:p>
        </w:tc>
        <w:tc>
          <w:tcPr>
            <w:tcW w:w="50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C0884BD"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51" w:author="raye" w:date="2018-08-10T12:30:00Z">
                  <w:rPr>
                    <w:rFonts w:ascii="Calibri" w:hAnsi="Calibri" w:cstheme="minorHAnsi"/>
                    <w:sz w:val="18"/>
                    <w:szCs w:val="18"/>
                  </w:rPr>
                </w:rPrChange>
              </w:rPr>
            </w:pPr>
          </w:p>
        </w:tc>
        <w:tc>
          <w:tcPr>
            <w:tcW w:w="91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DD93421"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52" w:author="raye" w:date="2018-08-10T12:30:00Z">
                  <w:rPr>
                    <w:rFonts w:ascii="Calibri" w:hAnsi="Calibri" w:cstheme="minorHAnsi"/>
                    <w:sz w:val="18"/>
                    <w:szCs w:val="18"/>
                  </w:rPr>
                </w:rPrChange>
              </w:rPr>
            </w:pPr>
          </w:p>
        </w:tc>
      </w:tr>
      <w:tr w:rsidR="00F7260B" w:rsidRPr="00B0205A" w14:paraId="12E584FF" w14:textId="77777777" w:rsidTr="00F7260B">
        <w:trPr>
          <w:trHeight w:val="523"/>
        </w:trPr>
        <w:tc>
          <w:tcPr>
            <w:tcW w:w="293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DDDF0BA"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5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454" w:author="raye" w:date="2018-08-10T12:30:00Z">
                  <w:rPr>
                    <w:rFonts w:ascii="Calibri" w:hAnsi="Calibri" w:cstheme="minorHAnsi"/>
                    <w:sz w:val="18"/>
                    <w:szCs w:val="18"/>
                  </w:rPr>
                </w:rPrChange>
              </w:rPr>
              <w:t>Types of the transaction (e.g. Account Opening; Trade Finance; Trade Services; Loans / Credit facility)</w:t>
            </w:r>
          </w:p>
        </w:tc>
        <w:tc>
          <w:tcPr>
            <w:tcW w:w="50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668F33A"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55" w:author="raye" w:date="2018-08-10T12:30:00Z">
                  <w:rPr>
                    <w:rFonts w:ascii="Calibri" w:hAnsi="Calibri" w:cstheme="minorHAnsi"/>
                    <w:sz w:val="18"/>
                    <w:szCs w:val="18"/>
                  </w:rPr>
                </w:rPrChange>
              </w:rPr>
            </w:pPr>
          </w:p>
        </w:tc>
        <w:tc>
          <w:tcPr>
            <w:tcW w:w="91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347C1E0"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56" w:author="raye" w:date="2018-08-10T12:30:00Z">
                  <w:rPr>
                    <w:rFonts w:ascii="Calibri" w:hAnsi="Calibri" w:cstheme="minorHAnsi"/>
                    <w:sz w:val="18"/>
                    <w:szCs w:val="18"/>
                  </w:rPr>
                </w:rPrChange>
              </w:rPr>
            </w:pPr>
          </w:p>
        </w:tc>
      </w:tr>
      <w:tr w:rsidR="00F7260B" w:rsidRPr="00B0205A" w14:paraId="14E277BC" w14:textId="77777777" w:rsidTr="00F7260B">
        <w:trPr>
          <w:trHeight w:val="334"/>
        </w:trPr>
        <w:tc>
          <w:tcPr>
            <w:tcW w:w="293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A2BDD38"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5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458" w:author="raye" w:date="2018-08-10T12:30:00Z">
                  <w:rPr>
                    <w:rFonts w:ascii="Calibri" w:hAnsi="Calibri" w:cstheme="minorHAnsi"/>
                    <w:sz w:val="18"/>
                    <w:szCs w:val="18"/>
                  </w:rPr>
                </w:rPrChange>
              </w:rPr>
              <w:t>Purpose of the transaction</w:t>
            </w:r>
          </w:p>
        </w:tc>
        <w:tc>
          <w:tcPr>
            <w:tcW w:w="50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FD251C2"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59" w:author="raye" w:date="2018-08-10T12:30:00Z">
                  <w:rPr>
                    <w:rFonts w:ascii="Calibri" w:hAnsi="Calibri" w:cstheme="minorHAnsi"/>
                    <w:sz w:val="18"/>
                    <w:szCs w:val="18"/>
                  </w:rPr>
                </w:rPrChange>
              </w:rPr>
            </w:pPr>
          </w:p>
        </w:tc>
        <w:tc>
          <w:tcPr>
            <w:tcW w:w="91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29763F4"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60" w:author="raye" w:date="2018-08-10T12:30:00Z">
                  <w:rPr>
                    <w:rFonts w:ascii="Calibri" w:hAnsi="Calibri" w:cstheme="minorHAnsi"/>
                    <w:sz w:val="18"/>
                    <w:szCs w:val="18"/>
                  </w:rPr>
                </w:rPrChange>
              </w:rPr>
            </w:pPr>
          </w:p>
        </w:tc>
      </w:tr>
      <w:tr w:rsidR="00F7260B" w:rsidRPr="00B0205A" w14:paraId="67D83DC8" w14:textId="77777777" w:rsidTr="00F7260B">
        <w:trPr>
          <w:trHeight w:val="523"/>
        </w:trPr>
        <w:tc>
          <w:tcPr>
            <w:tcW w:w="293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1836F2"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6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462" w:author="raye" w:date="2018-08-10T12:30:00Z">
                  <w:rPr>
                    <w:rFonts w:ascii="Calibri" w:hAnsi="Calibri" w:cstheme="minorHAnsi"/>
                    <w:sz w:val="18"/>
                    <w:szCs w:val="18"/>
                  </w:rPr>
                </w:rPrChange>
              </w:rPr>
              <w:t>Does the Transaction involve Underwriting services, Insurance or Reinsurance Sector related to Iranian entities?</w:t>
            </w:r>
          </w:p>
        </w:tc>
        <w:tc>
          <w:tcPr>
            <w:tcW w:w="50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00BEF9"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63" w:author="raye" w:date="2018-08-10T12:30:00Z">
                  <w:rPr>
                    <w:rFonts w:ascii="Calibri" w:hAnsi="Calibri" w:cstheme="minorHAnsi"/>
                    <w:sz w:val="18"/>
                    <w:szCs w:val="18"/>
                  </w:rPr>
                </w:rPrChange>
              </w:rPr>
            </w:pPr>
          </w:p>
        </w:tc>
        <w:tc>
          <w:tcPr>
            <w:tcW w:w="91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AAB473A"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64" w:author="raye" w:date="2018-08-10T12:30:00Z">
                  <w:rPr>
                    <w:rFonts w:ascii="Calibri" w:hAnsi="Calibri" w:cstheme="minorHAnsi"/>
                    <w:sz w:val="18"/>
                    <w:szCs w:val="18"/>
                  </w:rPr>
                </w:rPrChange>
              </w:rPr>
            </w:pPr>
          </w:p>
        </w:tc>
      </w:tr>
      <w:tr w:rsidR="00F7260B" w:rsidRPr="00B0205A" w14:paraId="25D72BFA" w14:textId="77777777" w:rsidTr="00F7260B">
        <w:trPr>
          <w:trHeight w:val="523"/>
        </w:trPr>
        <w:tc>
          <w:tcPr>
            <w:tcW w:w="293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DC706F5"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6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466" w:author="raye" w:date="2018-08-10T12:30:00Z">
                  <w:rPr>
                    <w:rFonts w:ascii="Calibri" w:hAnsi="Calibri" w:cstheme="minorHAnsi"/>
                    <w:sz w:val="18"/>
                    <w:szCs w:val="18"/>
                  </w:rPr>
                </w:rPrChange>
              </w:rPr>
              <w:t>Amount of the transaction (e.g. Amount of Deposits, Loan Amount, Trade Settlement Amount etc.)</w:t>
            </w:r>
          </w:p>
        </w:tc>
        <w:tc>
          <w:tcPr>
            <w:tcW w:w="50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762D507"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67" w:author="raye" w:date="2018-08-10T12:30:00Z">
                  <w:rPr>
                    <w:rFonts w:ascii="Calibri" w:hAnsi="Calibri" w:cstheme="minorHAnsi"/>
                    <w:sz w:val="18"/>
                    <w:szCs w:val="18"/>
                  </w:rPr>
                </w:rPrChange>
              </w:rPr>
            </w:pPr>
          </w:p>
        </w:tc>
        <w:tc>
          <w:tcPr>
            <w:tcW w:w="91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5930FEF"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68" w:author="raye" w:date="2018-08-10T12:30:00Z">
                  <w:rPr>
                    <w:rFonts w:ascii="Calibri" w:hAnsi="Calibri" w:cstheme="minorHAnsi"/>
                    <w:sz w:val="18"/>
                    <w:szCs w:val="18"/>
                  </w:rPr>
                </w:rPrChange>
              </w:rPr>
            </w:pPr>
          </w:p>
        </w:tc>
      </w:tr>
      <w:tr w:rsidR="00F7260B" w:rsidRPr="00B0205A" w14:paraId="04BC3C60" w14:textId="77777777" w:rsidTr="00F7260B">
        <w:trPr>
          <w:trHeight w:val="334"/>
        </w:trPr>
        <w:tc>
          <w:tcPr>
            <w:tcW w:w="293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ABEDBE1"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6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470" w:author="raye" w:date="2018-08-10T12:30:00Z">
                  <w:rPr>
                    <w:rFonts w:ascii="Calibri" w:hAnsi="Calibri" w:cstheme="minorHAnsi"/>
                    <w:sz w:val="18"/>
                    <w:szCs w:val="18"/>
                  </w:rPr>
                </w:rPrChange>
              </w:rPr>
              <w:t>Description of Goods</w:t>
            </w:r>
          </w:p>
        </w:tc>
        <w:tc>
          <w:tcPr>
            <w:tcW w:w="50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7061A36"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71" w:author="raye" w:date="2018-08-10T12:30:00Z">
                  <w:rPr>
                    <w:rFonts w:ascii="Calibri" w:hAnsi="Calibri" w:cstheme="minorHAnsi"/>
                    <w:sz w:val="18"/>
                    <w:szCs w:val="18"/>
                  </w:rPr>
                </w:rPrChange>
              </w:rPr>
            </w:pPr>
          </w:p>
        </w:tc>
        <w:tc>
          <w:tcPr>
            <w:tcW w:w="91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0284A6E"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472" w:author="raye" w:date="2018-08-10T12:30:00Z">
                  <w:rPr>
                    <w:rFonts w:ascii="Calibri" w:hAnsi="Calibri" w:cstheme="minorHAnsi"/>
                    <w:sz w:val="18"/>
                    <w:szCs w:val="18"/>
                  </w:rPr>
                </w:rPrChange>
              </w:rPr>
            </w:pPr>
          </w:p>
        </w:tc>
      </w:tr>
    </w:tbl>
    <w:p w14:paraId="4464DD41"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473" w:author="raye" w:date="2018-08-10T12:30:00Z">
            <w:rPr>
              <w:rFonts w:ascii="Calibri" w:hAnsi="Calibri"/>
            </w:rPr>
          </w:rPrChange>
        </w:rPr>
      </w:pPr>
    </w:p>
    <w:p w14:paraId="6C88F129" w14:textId="77777777" w:rsidR="00F7260B" w:rsidRPr="00B0205A"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474" w:author="raye" w:date="2018-08-10T12:30:00Z">
            <w:rPr>
              <w:rFonts w:ascii="Calibri" w:hAnsi="Calibri"/>
            </w:rPr>
          </w:rPrChange>
        </w:rPr>
      </w:pPr>
      <w:r w:rsidRPr="00B0205A">
        <w:rPr>
          <w:rFonts w:ascii="Times New Roman" w:hAnsi="Times New Roman" w:cs="Times New Roman"/>
          <w:kern w:val="0"/>
          <w:rPrChange w:id="17475" w:author="raye" w:date="2018-08-10T12:30:00Z">
            <w:rPr>
              <w:rFonts w:ascii="Calibri" w:hAnsi="Calibri"/>
              <w:kern w:val="0"/>
            </w:rPr>
          </w:rPrChange>
        </w:rPr>
        <w:br w:type="page"/>
      </w:r>
    </w:p>
    <w:p w14:paraId="5C9896F9" w14:textId="77777777" w:rsidR="00F7260B" w:rsidRPr="00B0205A"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476" w:author="raye" w:date="2018-08-10T12:30:00Z">
            <w:rPr>
              <w:rFonts w:ascii="Calibri" w:hAnsi="Calibri"/>
            </w:rPr>
          </w:rPrChange>
        </w:rPr>
      </w:pPr>
    </w:p>
    <w:p w14:paraId="64E4A9A5" w14:textId="77777777" w:rsidR="00F7260B" w:rsidRPr="00B0205A"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477" w:author="raye" w:date="2018-08-10T12:30:00Z">
            <w:rPr>
              <w:rFonts w:ascii="Calibri" w:hAnsi="Calibri"/>
            </w:rPr>
          </w:rPrChange>
        </w:rPr>
      </w:pPr>
    </w:p>
    <w:p w14:paraId="334CFAF4" w14:textId="77777777" w:rsidR="00F7260B" w:rsidRPr="00B0205A"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478" w:author="raye" w:date="2018-08-10T12:30:00Z">
            <w:rPr>
              <w:rFonts w:ascii="Calibri" w:hAnsi="Calibri"/>
            </w:rPr>
          </w:rPrChange>
        </w:rPr>
      </w:pPr>
    </w:p>
    <w:tbl>
      <w:tblPr>
        <w:tblStyle w:val="a9"/>
        <w:tblpPr w:leftFromText="180" w:rightFromText="180" w:vertAnchor="text" w:horzAnchor="margin" w:tblpY="-1"/>
        <w:tblW w:w="8685" w:type="dxa"/>
        <w:tblLayout w:type="fixed"/>
        <w:tblLook w:val="04A0" w:firstRow="1" w:lastRow="0" w:firstColumn="1" w:lastColumn="0" w:noHBand="0" w:noVBand="1"/>
      </w:tblPr>
      <w:tblGrid>
        <w:gridCol w:w="2863"/>
        <w:gridCol w:w="4927"/>
        <w:gridCol w:w="895"/>
      </w:tblGrid>
      <w:tr w:rsidR="00F7260B" w:rsidRPr="00B0205A" w14:paraId="777C47C0" w14:textId="77777777" w:rsidTr="00F7260B">
        <w:trPr>
          <w:trHeight w:val="299"/>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B443E94" w14:textId="77777777" w:rsidR="00F7260B" w:rsidRPr="00B0205A" w:rsidRDefault="00F7260B">
            <w:pPr>
              <w:spacing w:beforeLines="20" w:before="62" w:afterLines="20" w:after="62" w:line="200" w:lineRule="exact"/>
              <w:rPr>
                <w:rFonts w:ascii="Times New Roman" w:hAnsi="Times New Roman" w:cs="Times New Roman"/>
                <w:sz w:val="18"/>
                <w:szCs w:val="18"/>
                <w:rPrChange w:id="1747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480" w:author="raye" w:date="2018-08-10T12:30:00Z">
                  <w:rPr>
                    <w:rFonts w:ascii="Calibri" w:hAnsi="Calibri" w:cstheme="minorHAnsi"/>
                    <w:sz w:val="18"/>
                    <w:szCs w:val="18"/>
                  </w:rPr>
                </w:rPrChange>
              </w:rPr>
              <w:t>Country of Origin</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2188BB" w14:textId="77777777" w:rsidR="00F7260B" w:rsidRPr="00B0205A" w:rsidRDefault="00F7260B">
            <w:pPr>
              <w:spacing w:beforeLines="20" w:before="62" w:afterLines="20" w:after="62" w:line="200" w:lineRule="exact"/>
              <w:rPr>
                <w:rFonts w:ascii="Times New Roman" w:hAnsi="Times New Roman" w:cs="Times New Roman"/>
                <w:sz w:val="18"/>
                <w:szCs w:val="18"/>
                <w:rPrChange w:id="1748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482" w:author="raye" w:date="2018-08-10T12:30:00Z">
                  <w:rPr>
                    <w:rFonts w:ascii="Calibri" w:hAnsi="Calibri" w:cstheme="minorHAnsi"/>
                    <w:sz w:val="18"/>
                    <w:szCs w:val="18"/>
                  </w:rPr>
                </w:rPrChange>
              </w:rPr>
              <w:t>Information obtained</w:t>
            </w: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876D63" w14:textId="77777777" w:rsidR="00F7260B" w:rsidRPr="00B0205A" w:rsidRDefault="00F7260B">
            <w:pPr>
              <w:spacing w:beforeLines="20" w:before="62" w:afterLines="20" w:after="62" w:line="200" w:lineRule="exact"/>
              <w:rPr>
                <w:rFonts w:ascii="Times New Roman" w:hAnsi="Times New Roman" w:cs="Times New Roman"/>
                <w:sz w:val="18"/>
                <w:szCs w:val="18"/>
                <w:rPrChange w:id="1748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484" w:author="raye" w:date="2018-08-10T12:30:00Z">
                  <w:rPr>
                    <w:rFonts w:ascii="Calibri" w:hAnsi="Calibri" w:cstheme="minorHAnsi"/>
                    <w:sz w:val="18"/>
                    <w:szCs w:val="18"/>
                  </w:rPr>
                </w:rPrChange>
              </w:rPr>
              <w:t>Remarks(if any)</w:t>
            </w:r>
          </w:p>
        </w:tc>
      </w:tr>
      <w:tr w:rsidR="00F7260B" w:rsidRPr="00B0205A" w14:paraId="220DB996" w14:textId="77777777" w:rsidTr="00F7260B">
        <w:trPr>
          <w:trHeight w:val="313"/>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D99A51" w14:textId="77777777" w:rsidR="00F7260B" w:rsidRPr="00B0205A" w:rsidRDefault="00F7260B">
            <w:pPr>
              <w:spacing w:beforeLines="20" w:before="62" w:afterLines="20" w:after="62" w:line="200" w:lineRule="exact"/>
              <w:rPr>
                <w:rFonts w:ascii="Times New Roman" w:hAnsi="Times New Roman" w:cs="Times New Roman"/>
                <w:sz w:val="18"/>
                <w:szCs w:val="18"/>
                <w:rPrChange w:id="1748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486" w:author="raye" w:date="2018-08-10T12:30:00Z">
                  <w:rPr>
                    <w:rFonts w:ascii="Calibri" w:hAnsi="Calibri" w:cstheme="minorHAnsi"/>
                    <w:sz w:val="18"/>
                    <w:szCs w:val="18"/>
                  </w:rPr>
                </w:rPrChange>
              </w:rPr>
              <w:t>Port and Country of Loading</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8020226" w14:textId="77777777" w:rsidR="00F7260B" w:rsidRPr="00B0205A" w:rsidRDefault="00F7260B">
            <w:pPr>
              <w:spacing w:beforeLines="20" w:before="62" w:afterLines="20" w:after="62" w:line="200" w:lineRule="exact"/>
              <w:rPr>
                <w:rFonts w:ascii="Times New Roman" w:hAnsi="Times New Roman" w:cs="Times New Roman"/>
                <w:sz w:val="18"/>
                <w:szCs w:val="18"/>
                <w:rPrChange w:id="17487" w:author="raye" w:date="2018-08-10T12:30:00Z">
                  <w:rPr>
                    <w:rFonts w:ascii="Calibri" w:hAnsi="Calibri" w:cstheme="minorHAnsi"/>
                    <w:sz w:val="18"/>
                    <w:szCs w:val="18"/>
                  </w:rPr>
                </w:rPrChange>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01934DC" w14:textId="77777777" w:rsidR="00F7260B" w:rsidRPr="00B0205A" w:rsidRDefault="00F7260B">
            <w:pPr>
              <w:spacing w:beforeLines="20" w:before="62" w:afterLines="20" w:after="62" w:line="200" w:lineRule="exact"/>
              <w:rPr>
                <w:rFonts w:ascii="Times New Roman" w:hAnsi="Times New Roman" w:cs="Times New Roman"/>
                <w:sz w:val="18"/>
                <w:szCs w:val="18"/>
                <w:rPrChange w:id="17488" w:author="raye" w:date="2018-08-10T12:30:00Z">
                  <w:rPr>
                    <w:rFonts w:ascii="Calibri" w:hAnsi="Calibri" w:cstheme="minorHAnsi"/>
                    <w:sz w:val="18"/>
                    <w:szCs w:val="18"/>
                  </w:rPr>
                </w:rPrChange>
              </w:rPr>
            </w:pPr>
          </w:p>
        </w:tc>
      </w:tr>
      <w:tr w:rsidR="00F7260B" w:rsidRPr="00B0205A" w14:paraId="25920FB8" w14:textId="77777777" w:rsidTr="00F7260B">
        <w:trPr>
          <w:trHeight w:val="299"/>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39564EC" w14:textId="77777777" w:rsidR="00F7260B" w:rsidRPr="00B0205A" w:rsidRDefault="00F7260B">
            <w:pPr>
              <w:spacing w:beforeLines="20" w:before="62" w:afterLines="20" w:after="62" w:line="200" w:lineRule="exact"/>
              <w:rPr>
                <w:rFonts w:ascii="Times New Roman" w:hAnsi="Times New Roman" w:cs="Times New Roman"/>
                <w:sz w:val="18"/>
                <w:szCs w:val="18"/>
                <w:rPrChange w:id="1748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490" w:author="raye" w:date="2018-08-10T12:30:00Z">
                  <w:rPr>
                    <w:rFonts w:ascii="Calibri" w:hAnsi="Calibri" w:cstheme="minorHAnsi"/>
                    <w:sz w:val="18"/>
                    <w:szCs w:val="18"/>
                  </w:rPr>
                </w:rPrChange>
              </w:rPr>
              <w:t>Port and Country of discharge</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54D5268" w14:textId="77777777" w:rsidR="00F7260B" w:rsidRPr="00B0205A" w:rsidRDefault="00F7260B">
            <w:pPr>
              <w:spacing w:beforeLines="20" w:before="62" w:afterLines="20" w:after="62" w:line="200" w:lineRule="exact"/>
              <w:rPr>
                <w:rFonts w:ascii="Times New Roman" w:hAnsi="Times New Roman" w:cs="Times New Roman"/>
                <w:sz w:val="18"/>
                <w:szCs w:val="18"/>
                <w:rPrChange w:id="17491" w:author="raye" w:date="2018-08-10T12:30:00Z">
                  <w:rPr>
                    <w:rFonts w:ascii="Calibri" w:hAnsi="Calibri" w:cstheme="minorHAnsi"/>
                    <w:sz w:val="18"/>
                    <w:szCs w:val="18"/>
                  </w:rPr>
                </w:rPrChange>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25F1AC0" w14:textId="77777777" w:rsidR="00F7260B" w:rsidRPr="00B0205A" w:rsidRDefault="00F7260B">
            <w:pPr>
              <w:spacing w:beforeLines="20" w:before="62" w:afterLines="20" w:after="62" w:line="200" w:lineRule="exact"/>
              <w:rPr>
                <w:rFonts w:ascii="Times New Roman" w:hAnsi="Times New Roman" w:cs="Times New Roman"/>
                <w:sz w:val="18"/>
                <w:szCs w:val="18"/>
                <w:rPrChange w:id="17492" w:author="raye" w:date="2018-08-10T12:30:00Z">
                  <w:rPr>
                    <w:rFonts w:ascii="Calibri" w:hAnsi="Calibri" w:cstheme="minorHAnsi"/>
                    <w:sz w:val="18"/>
                    <w:szCs w:val="18"/>
                  </w:rPr>
                </w:rPrChange>
              </w:rPr>
            </w:pPr>
          </w:p>
        </w:tc>
      </w:tr>
      <w:tr w:rsidR="00F7260B" w:rsidRPr="00B0205A" w14:paraId="125363D4" w14:textId="77777777" w:rsidTr="00F7260B">
        <w:trPr>
          <w:trHeight w:val="313"/>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F71C2C2" w14:textId="77777777" w:rsidR="00F7260B" w:rsidRPr="00B0205A" w:rsidRDefault="00F7260B">
            <w:pPr>
              <w:spacing w:beforeLines="20" w:before="62" w:afterLines="20" w:after="62" w:line="200" w:lineRule="exact"/>
              <w:rPr>
                <w:rFonts w:ascii="Times New Roman" w:hAnsi="Times New Roman" w:cs="Times New Roman"/>
                <w:sz w:val="18"/>
                <w:szCs w:val="18"/>
                <w:rPrChange w:id="1749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494" w:author="raye" w:date="2018-08-10T12:30:00Z">
                  <w:rPr>
                    <w:rFonts w:ascii="Calibri" w:hAnsi="Calibri" w:cstheme="minorHAnsi"/>
                    <w:sz w:val="18"/>
                    <w:szCs w:val="18"/>
                  </w:rPr>
                </w:rPrChange>
              </w:rPr>
              <w:t>Final destination (Please also show county name)</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A49802A" w14:textId="77777777" w:rsidR="00F7260B" w:rsidRPr="00B0205A" w:rsidRDefault="00F7260B">
            <w:pPr>
              <w:spacing w:beforeLines="20" w:before="62" w:afterLines="20" w:after="62" w:line="200" w:lineRule="exact"/>
              <w:rPr>
                <w:rFonts w:ascii="Times New Roman" w:hAnsi="Times New Roman" w:cs="Times New Roman"/>
                <w:sz w:val="18"/>
                <w:szCs w:val="18"/>
                <w:rPrChange w:id="17495" w:author="raye" w:date="2018-08-10T12:30:00Z">
                  <w:rPr>
                    <w:rFonts w:ascii="Calibri" w:hAnsi="Calibri" w:cstheme="minorHAnsi"/>
                    <w:sz w:val="18"/>
                    <w:szCs w:val="18"/>
                  </w:rPr>
                </w:rPrChange>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0C6B67A" w14:textId="77777777" w:rsidR="00F7260B" w:rsidRPr="00B0205A" w:rsidRDefault="00F7260B">
            <w:pPr>
              <w:spacing w:beforeLines="20" w:before="62" w:afterLines="20" w:after="62" w:line="200" w:lineRule="exact"/>
              <w:rPr>
                <w:rFonts w:ascii="Times New Roman" w:hAnsi="Times New Roman" w:cs="Times New Roman"/>
                <w:sz w:val="18"/>
                <w:szCs w:val="18"/>
                <w:rPrChange w:id="17496" w:author="raye" w:date="2018-08-10T12:30:00Z">
                  <w:rPr>
                    <w:rFonts w:ascii="Calibri" w:hAnsi="Calibri" w:cstheme="minorHAnsi"/>
                    <w:sz w:val="18"/>
                    <w:szCs w:val="18"/>
                  </w:rPr>
                </w:rPrChange>
              </w:rPr>
            </w:pPr>
          </w:p>
        </w:tc>
      </w:tr>
      <w:tr w:rsidR="00F7260B" w:rsidRPr="00B0205A" w14:paraId="5D18F304" w14:textId="77777777" w:rsidTr="00F7260B">
        <w:trPr>
          <w:trHeight w:val="489"/>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297916" w14:textId="77777777" w:rsidR="00F7260B" w:rsidRPr="00B0205A" w:rsidRDefault="00F7260B">
            <w:pPr>
              <w:spacing w:beforeLines="20" w:before="62" w:afterLines="20" w:after="62" w:line="200" w:lineRule="exact"/>
              <w:rPr>
                <w:rFonts w:ascii="Times New Roman" w:hAnsi="Times New Roman" w:cs="Times New Roman"/>
                <w:sz w:val="18"/>
                <w:szCs w:val="18"/>
                <w:rPrChange w:id="1749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498" w:author="raye" w:date="2018-08-10T12:30:00Z">
                  <w:rPr>
                    <w:rFonts w:ascii="Calibri" w:hAnsi="Calibri" w:cstheme="minorHAnsi"/>
                    <w:sz w:val="18"/>
                    <w:szCs w:val="18"/>
                  </w:rPr>
                </w:rPrChange>
              </w:rPr>
              <w:t>Buyer / Seller Name &amp; Country Location (you may circle either Buyer or Seller and put in info)</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616F5E4" w14:textId="77777777" w:rsidR="00F7260B" w:rsidRPr="00B0205A" w:rsidRDefault="00F7260B">
            <w:pPr>
              <w:spacing w:beforeLines="20" w:before="62" w:afterLines="20" w:after="62" w:line="200" w:lineRule="exact"/>
              <w:rPr>
                <w:rFonts w:ascii="Times New Roman" w:hAnsi="Times New Roman" w:cs="Times New Roman"/>
                <w:sz w:val="18"/>
                <w:szCs w:val="18"/>
                <w:rPrChange w:id="17499" w:author="raye" w:date="2018-08-10T12:30:00Z">
                  <w:rPr>
                    <w:rFonts w:ascii="Calibri" w:hAnsi="Calibri" w:cstheme="minorHAnsi"/>
                    <w:sz w:val="18"/>
                    <w:szCs w:val="18"/>
                  </w:rPr>
                </w:rPrChange>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9E40ED0" w14:textId="77777777" w:rsidR="00F7260B" w:rsidRPr="00B0205A" w:rsidRDefault="00F7260B">
            <w:pPr>
              <w:spacing w:beforeLines="20" w:before="62" w:afterLines="20" w:after="62" w:line="200" w:lineRule="exact"/>
              <w:rPr>
                <w:rFonts w:ascii="Times New Roman" w:hAnsi="Times New Roman" w:cs="Times New Roman"/>
                <w:sz w:val="18"/>
                <w:szCs w:val="18"/>
                <w:rPrChange w:id="17500" w:author="raye" w:date="2018-08-10T12:30:00Z">
                  <w:rPr>
                    <w:rFonts w:ascii="Calibri" w:hAnsi="Calibri" w:cstheme="minorHAnsi"/>
                    <w:sz w:val="18"/>
                    <w:szCs w:val="18"/>
                  </w:rPr>
                </w:rPrChange>
              </w:rPr>
            </w:pPr>
          </w:p>
        </w:tc>
      </w:tr>
      <w:tr w:rsidR="00F7260B" w:rsidRPr="00B0205A" w14:paraId="0F94AAE7" w14:textId="77777777" w:rsidTr="00F7260B">
        <w:trPr>
          <w:trHeight w:val="504"/>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12FB5CC" w14:textId="77777777" w:rsidR="00F7260B" w:rsidRPr="00B0205A" w:rsidRDefault="00F7260B">
            <w:pPr>
              <w:spacing w:beforeLines="20" w:before="62" w:afterLines="20" w:after="62" w:line="200" w:lineRule="exact"/>
              <w:rPr>
                <w:rFonts w:ascii="Times New Roman" w:hAnsi="Times New Roman" w:cs="Times New Roman"/>
                <w:sz w:val="18"/>
                <w:szCs w:val="18"/>
                <w:rPrChange w:id="1750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502" w:author="raye" w:date="2018-08-10T12:30:00Z">
                  <w:rPr>
                    <w:rFonts w:ascii="Calibri" w:hAnsi="Calibri" w:cstheme="minorHAnsi"/>
                    <w:sz w:val="18"/>
                    <w:szCs w:val="18"/>
                  </w:rPr>
                </w:rPrChange>
              </w:rPr>
              <w:t>Supplier or Manufacturer &amp; Location (if different than “Seller” above)</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E5E28AE" w14:textId="77777777" w:rsidR="00F7260B" w:rsidRPr="00B0205A" w:rsidRDefault="00F7260B">
            <w:pPr>
              <w:spacing w:beforeLines="20" w:before="62" w:afterLines="20" w:after="62" w:line="200" w:lineRule="exact"/>
              <w:rPr>
                <w:rFonts w:ascii="Times New Roman" w:hAnsi="Times New Roman" w:cs="Times New Roman"/>
                <w:sz w:val="18"/>
                <w:szCs w:val="18"/>
                <w:rPrChange w:id="17503" w:author="raye" w:date="2018-08-10T12:30:00Z">
                  <w:rPr>
                    <w:rFonts w:ascii="Calibri" w:hAnsi="Calibri" w:cstheme="minorHAnsi"/>
                    <w:sz w:val="18"/>
                    <w:szCs w:val="18"/>
                  </w:rPr>
                </w:rPrChange>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D4B5F52" w14:textId="77777777" w:rsidR="00F7260B" w:rsidRPr="00B0205A" w:rsidRDefault="00F7260B">
            <w:pPr>
              <w:spacing w:beforeLines="20" w:before="62" w:afterLines="20" w:after="62" w:line="200" w:lineRule="exact"/>
              <w:rPr>
                <w:rFonts w:ascii="Times New Roman" w:hAnsi="Times New Roman" w:cs="Times New Roman"/>
                <w:sz w:val="18"/>
                <w:szCs w:val="18"/>
                <w:rPrChange w:id="17504" w:author="raye" w:date="2018-08-10T12:30:00Z">
                  <w:rPr>
                    <w:rFonts w:ascii="Calibri" w:hAnsi="Calibri" w:cstheme="minorHAnsi"/>
                    <w:sz w:val="18"/>
                    <w:szCs w:val="18"/>
                  </w:rPr>
                </w:rPrChange>
              </w:rPr>
            </w:pPr>
          </w:p>
        </w:tc>
      </w:tr>
      <w:tr w:rsidR="00F7260B" w:rsidRPr="00B0205A" w14:paraId="5E2B132C" w14:textId="77777777" w:rsidTr="00F7260B">
        <w:trPr>
          <w:trHeight w:val="299"/>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6D18CA" w14:textId="77777777" w:rsidR="00F7260B" w:rsidRPr="00B0205A" w:rsidRDefault="00F7260B">
            <w:pPr>
              <w:spacing w:beforeLines="20" w:before="62" w:afterLines="20" w:after="62" w:line="200" w:lineRule="exact"/>
              <w:rPr>
                <w:rFonts w:ascii="Times New Roman" w:hAnsi="Times New Roman" w:cs="Times New Roman"/>
                <w:sz w:val="18"/>
                <w:szCs w:val="18"/>
                <w:rPrChange w:id="1750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506" w:author="raye" w:date="2018-08-10T12:30:00Z">
                  <w:rPr>
                    <w:rFonts w:ascii="Calibri" w:hAnsi="Calibri" w:cstheme="minorHAnsi"/>
                    <w:sz w:val="18"/>
                    <w:szCs w:val="18"/>
                  </w:rPr>
                </w:rPrChange>
              </w:rPr>
              <w:t>Name of End User &amp; Country Location</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55CD20D" w14:textId="77777777" w:rsidR="00F7260B" w:rsidRPr="00B0205A" w:rsidRDefault="00F7260B">
            <w:pPr>
              <w:spacing w:beforeLines="20" w:before="62" w:afterLines="20" w:after="62" w:line="200" w:lineRule="exact"/>
              <w:rPr>
                <w:rFonts w:ascii="Times New Roman" w:hAnsi="Times New Roman" w:cs="Times New Roman"/>
                <w:sz w:val="18"/>
                <w:szCs w:val="18"/>
                <w:rPrChange w:id="17507" w:author="raye" w:date="2018-08-10T12:30:00Z">
                  <w:rPr>
                    <w:rFonts w:ascii="Calibri" w:hAnsi="Calibri" w:cstheme="minorHAnsi"/>
                    <w:sz w:val="18"/>
                    <w:szCs w:val="18"/>
                  </w:rPr>
                </w:rPrChange>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4F3204D" w14:textId="77777777" w:rsidR="00F7260B" w:rsidRPr="00B0205A" w:rsidRDefault="00F7260B">
            <w:pPr>
              <w:spacing w:beforeLines="20" w:before="62" w:afterLines="20" w:after="62" w:line="200" w:lineRule="exact"/>
              <w:rPr>
                <w:rFonts w:ascii="Times New Roman" w:hAnsi="Times New Roman" w:cs="Times New Roman"/>
                <w:sz w:val="18"/>
                <w:szCs w:val="18"/>
                <w:rPrChange w:id="17508" w:author="raye" w:date="2018-08-10T12:30:00Z">
                  <w:rPr>
                    <w:rFonts w:ascii="Calibri" w:hAnsi="Calibri" w:cstheme="minorHAnsi"/>
                    <w:sz w:val="18"/>
                    <w:szCs w:val="18"/>
                  </w:rPr>
                </w:rPrChange>
              </w:rPr>
            </w:pPr>
          </w:p>
        </w:tc>
      </w:tr>
      <w:tr w:rsidR="00F7260B" w:rsidRPr="00B0205A" w14:paraId="00C79229" w14:textId="77777777" w:rsidTr="00F7260B">
        <w:trPr>
          <w:trHeight w:val="885"/>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58B59B9" w14:textId="77777777" w:rsidR="00F7260B" w:rsidRPr="00B0205A" w:rsidRDefault="00F7260B">
            <w:pPr>
              <w:spacing w:beforeLines="20" w:before="62" w:afterLines="20" w:after="62" w:line="200" w:lineRule="exact"/>
              <w:rPr>
                <w:rFonts w:ascii="Times New Roman" w:hAnsi="Times New Roman" w:cs="Times New Roman"/>
                <w:sz w:val="18"/>
                <w:szCs w:val="18"/>
                <w:rPrChange w:id="1750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510" w:author="raye" w:date="2018-08-10T12:30:00Z">
                  <w:rPr>
                    <w:rFonts w:ascii="Calibri" w:hAnsi="Calibri" w:cstheme="minorHAnsi"/>
                    <w:sz w:val="18"/>
                    <w:szCs w:val="18"/>
                  </w:rPr>
                </w:rPrChange>
              </w:rPr>
              <w:t xml:space="preserve">Identify (through public information, e.g. Google, annual reports, news media etc,) if Customer or its affiliated group companies invest in or does business with the Iranian Shipbuilding Industry? </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DFDE6C6" w14:textId="77777777" w:rsidR="00F7260B" w:rsidRPr="00B0205A" w:rsidRDefault="00F7260B">
            <w:pPr>
              <w:spacing w:beforeLines="20" w:before="62" w:afterLines="20" w:after="62" w:line="200" w:lineRule="exact"/>
              <w:rPr>
                <w:rFonts w:ascii="Times New Roman" w:hAnsi="Times New Roman" w:cs="Times New Roman"/>
                <w:sz w:val="18"/>
                <w:szCs w:val="18"/>
                <w:rPrChange w:id="17511" w:author="raye" w:date="2018-08-10T12:30:00Z">
                  <w:rPr>
                    <w:rFonts w:ascii="Calibri" w:hAnsi="Calibri" w:cstheme="minorHAnsi"/>
                    <w:sz w:val="18"/>
                    <w:szCs w:val="18"/>
                  </w:rPr>
                </w:rPrChange>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08B083B" w14:textId="77777777" w:rsidR="00F7260B" w:rsidRPr="00B0205A" w:rsidRDefault="00F7260B">
            <w:pPr>
              <w:spacing w:beforeLines="20" w:before="62" w:afterLines="20" w:after="62" w:line="200" w:lineRule="exact"/>
              <w:rPr>
                <w:rFonts w:ascii="Times New Roman" w:hAnsi="Times New Roman" w:cs="Times New Roman"/>
                <w:sz w:val="18"/>
                <w:szCs w:val="18"/>
                <w:rPrChange w:id="17512" w:author="raye" w:date="2018-08-10T12:30:00Z">
                  <w:rPr>
                    <w:rFonts w:ascii="Calibri" w:hAnsi="Calibri" w:cstheme="minorHAnsi"/>
                    <w:sz w:val="18"/>
                    <w:szCs w:val="18"/>
                  </w:rPr>
                </w:rPrChange>
              </w:rPr>
            </w:pPr>
          </w:p>
        </w:tc>
      </w:tr>
      <w:tr w:rsidR="00F7260B" w:rsidRPr="00B0205A" w14:paraId="79BCD3EF" w14:textId="77777777" w:rsidTr="00F7260B">
        <w:trPr>
          <w:trHeight w:val="680"/>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33ED064" w14:textId="77777777" w:rsidR="00F7260B" w:rsidRPr="00B0205A" w:rsidRDefault="00F7260B">
            <w:pPr>
              <w:spacing w:beforeLines="20" w:before="62" w:afterLines="20" w:after="62" w:line="200" w:lineRule="exact"/>
              <w:rPr>
                <w:rFonts w:ascii="Times New Roman" w:hAnsi="Times New Roman" w:cs="Times New Roman"/>
                <w:sz w:val="18"/>
                <w:szCs w:val="18"/>
                <w:rPrChange w:id="1751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514" w:author="raye" w:date="2018-08-10T12:30:00Z">
                  <w:rPr>
                    <w:rFonts w:ascii="Calibri" w:hAnsi="Calibri" w:cstheme="minorHAnsi"/>
                    <w:sz w:val="18"/>
                    <w:szCs w:val="18"/>
                  </w:rPr>
                </w:rPrChange>
              </w:rPr>
              <w:t>Identify if Customer or its affiliate group of companies conduct business activities with companies or financial institutions on the Sanction List</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BCD473A" w14:textId="77777777" w:rsidR="00F7260B" w:rsidRPr="00B0205A" w:rsidRDefault="00F7260B">
            <w:pPr>
              <w:spacing w:beforeLines="20" w:before="62" w:afterLines="20" w:after="62" w:line="200" w:lineRule="exact"/>
              <w:rPr>
                <w:rFonts w:ascii="Times New Roman" w:hAnsi="Times New Roman" w:cs="Times New Roman"/>
                <w:sz w:val="18"/>
                <w:szCs w:val="18"/>
                <w:rPrChange w:id="17515" w:author="raye" w:date="2018-08-10T12:30:00Z">
                  <w:rPr>
                    <w:rFonts w:ascii="Calibri" w:hAnsi="Calibri" w:cstheme="minorHAnsi"/>
                    <w:sz w:val="18"/>
                    <w:szCs w:val="18"/>
                  </w:rPr>
                </w:rPrChange>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D323235" w14:textId="77777777" w:rsidR="00F7260B" w:rsidRPr="00B0205A" w:rsidRDefault="00F7260B">
            <w:pPr>
              <w:spacing w:beforeLines="20" w:before="62" w:afterLines="20" w:after="62" w:line="200" w:lineRule="exact"/>
              <w:rPr>
                <w:rFonts w:ascii="Times New Roman" w:hAnsi="Times New Roman" w:cs="Times New Roman"/>
                <w:sz w:val="18"/>
                <w:szCs w:val="18"/>
                <w:rPrChange w:id="17516" w:author="raye" w:date="2018-08-10T12:30:00Z">
                  <w:rPr>
                    <w:rFonts w:ascii="Calibri" w:hAnsi="Calibri" w:cstheme="minorHAnsi"/>
                    <w:sz w:val="18"/>
                    <w:szCs w:val="18"/>
                  </w:rPr>
                </w:rPrChange>
              </w:rPr>
            </w:pPr>
          </w:p>
        </w:tc>
      </w:tr>
      <w:tr w:rsidR="00F7260B" w:rsidRPr="00B0205A" w14:paraId="3B53FF75" w14:textId="77777777" w:rsidTr="00F7260B">
        <w:trPr>
          <w:trHeight w:val="299"/>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C1B749E" w14:textId="77777777" w:rsidR="00F7260B" w:rsidRPr="00B0205A" w:rsidRDefault="00F7260B">
            <w:pPr>
              <w:spacing w:beforeLines="20" w:before="62" w:afterLines="20" w:after="62" w:line="200" w:lineRule="exact"/>
              <w:rPr>
                <w:rFonts w:ascii="Times New Roman" w:hAnsi="Times New Roman" w:cs="Times New Roman"/>
                <w:sz w:val="18"/>
                <w:szCs w:val="18"/>
                <w:rPrChange w:id="1751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518" w:author="raye" w:date="2018-08-10T12:30:00Z">
                  <w:rPr>
                    <w:rFonts w:ascii="Calibri" w:hAnsi="Calibri" w:cstheme="minorHAnsi"/>
                    <w:sz w:val="18"/>
                    <w:szCs w:val="18"/>
                  </w:rPr>
                </w:rPrChange>
              </w:rPr>
              <w:t>Other additional topics of search</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455AC23" w14:textId="77777777" w:rsidR="00F7260B" w:rsidRPr="00B0205A" w:rsidRDefault="00F7260B">
            <w:pPr>
              <w:spacing w:beforeLines="20" w:before="62" w:afterLines="20" w:after="62" w:line="200" w:lineRule="exact"/>
              <w:rPr>
                <w:rFonts w:ascii="Times New Roman" w:hAnsi="Times New Roman" w:cs="Times New Roman"/>
                <w:sz w:val="18"/>
                <w:szCs w:val="18"/>
                <w:rPrChange w:id="17519" w:author="raye" w:date="2018-08-10T12:30:00Z">
                  <w:rPr>
                    <w:rFonts w:ascii="Calibri" w:hAnsi="Calibri" w:cstheme="minorHAnsi"/>
                    <w:sz w:val="18"/>
                    <w:szCs w:val="18"/>
                  </w:rPr>
                </w:rPrChange>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5B99349" w14:textId="77777777" w:rsidR="00F7260B" w:rsidRPr="00B0205A" w:rsidRDefault="00F7260B">
            <w:pPr>
              <w:spacing w:beforeLines="20" w:before="62" w:afterLines="20" w:after="62" w:line="200" w:lineRule="exact"/>
              <w:rPr>
                <w:rFonts w:ascii="Times New Roman" w:hAnsi="Times New Roman" w:cs="Times New Roman"/>
                <w:sz w:val="18"/>
                <w:szCs w:val="18"/>
                <w:rPrChange w:id="17520" w:author="raye" w:date="2018-08-10T12:30:00Z">
                  <w:rPr>
                    <w:rFonts w:ascii="Calibri" w:hAnsi="Calibri" w:cstheme="minorHAnsi"/>
                    <w:sz w:val="18"/>
                    <w:szCs w:val="18"/>
                  </w:rPr>
                </w:rPrChange>
              </w:rPr>
            </w:pPr>
          </w:p>
        </w:tc>
      </w:tr>
    </w:tbl>
    <w:p w14:paraId="207BFE3A"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521" w:author="raye" w:date="2018-08-10T12:30:00Z">
            <w:rPr>
              <w:rFonts w:ascii="Calibri" w:hAnsi="Calibri"/>
            </w:rPr>
          </w:rPrChange>
        </w:rPr>
      </w:pPr>
    </w:p>
    <w:p w14:paraId="4FD4BEED"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522" w:author="raye" w:date="2018-08-10T12:30:00Z">
            <w:rPr>
              <w:rFonts w:ascii="Calibri" w:hAnsi="Calibri"/>
            </w:rPr>
          </w:rPrChange>
        </w:rPr>
      </w:pPr>
    </w:p>
    <w:p w14:paraId="2FAD6B5B"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523" w:author="raye" w:date="2018-08-10T12:30:00Z">
            <w:rPr>
              <w:rFonts w:ascii="Calibri" w:hAnsi="Calibri"/>
            </w:rPr>
          </w:rPrChange>
        </w:rPr>
      </w:pPr>
      <w:r w:rsidRPr="00B0205A">
        <w:rPr>
          <w:rFonts w:ascii="Times New Roman" w:hAnsi="Times New Roman" w:cs="Times New Roman"/>
          <w:rPrChange w:id="17524" w:author="raye" w:date="2018-08-10T12:30:00Z">
            <w:rPr>
              <w:rFonts w:ascii="Calibri" w:hAnsi="Calibri"/>
            </w:rPr>
          </w:rPrChange>
        </w:rPr>
        <w:t>Prepared by: ___________________      Ext. ___________________     Date: _________</w:t>
      </w:r>
    </w:p>
    <w:p w14:paraId="2AFC530F"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525" w:author="raye" w:date="2018-08-10T12:30:00Z">
            <w:rPr>
              <w:rFonts w:ascii="Calibri" w:hAnsi="Calibri"/>
            </w:rPr>
          </w:rPrChange>
        </w:rPr>
      </w:pPr>
    </w:p>
    <w:p w14:paraId="2D0B277D"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526" w:author="raye" w:date="2018-08-10T12:30:00Z">
            <w:rPr>
              <w:rFonts w:ascii="Calibri" w:hAnsi="Calibri"/>
            </w:rPr>
          </w:rPrChange>
        </w:rPr>
      </w:pPr>
      <w:r w:rsidRPr="00B0205A">
        <w:rPr>
          <w:rFonts w:ascii="Times New Roman" w:hAnsi="Times New Roman" w:cs="Times New Roman"/>
          <w:rPrChange w:id="17527" w:author="raye" w:date="2018-08-10T12:30:00Z">
            <w:rPr>
              <w:rFonts w:ascii="Calibri" w:hAnsi="Calibri"/>
            </w:rPr>
          </w:rPrChange>
        </w:rPr>
        <w:t>Reviewed by: ___________________      Ext. ___________________     Date: _________</w:t>
      </w:r>
    </w:p>
    <w:p w14:paraId="1FF6B35D"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528" w:author="raye" w:date="2018-08-10T12:30:00Z">
            <w:rPr>
              <w:rFonts w:ascii="Calibri" w:hAnsi="Calibri"/>
            </w:rPr>
          </w:rPrChange>
        </w:rPr>
      </w:pPr>
    </w:p>
    <w:p w14:paraId="564BBF2A"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529" w:author="raye" w:date="2018-08-10T12:30:00Z">
            <w:rPr>
              <w:rFonts w:ascii="Calibri" w:hAnsi="Calibri"/>
            </w:rPr>
          </w:rPrChange>
        </w:rPr>
      </w:pPr>
      <w:r w:rsidRPr="00B0205A">
        <w:rPr>
          <w:rFonts w:ascii="Times New Roman" w:hAnsi="Times New Roman" w:cs="Times New Roman"/>
          <w:rPrChange w:id="17530" w:author="raye" w:date="2018-08-10T12:30:00Z">
            <w:rPr>
              <w:rFonts w:ascii="Calibri" w:hAnsi="Calibri"/>
            </w:rPr>
          </w:rPrChange>
        </w:rPr>
        <w:t>Approved by: ___________________      Ext. ___________________     Date: _________</w:t>
      </w:r>
    </w:p>
    <w:p w14:paraId="32F199EE"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531" w:author="raye" w:date="2018-08-10T12:30:00Z">
            <w:rPr>
              <w:rFonts w:ascii="Calibri" w:hAnsi="Calibri"/>
            </w:rPr>
          </w:rPrChange>
        </w:rPr>
      </w:pPr>
    </w:p>
    <w:p w14:paraId="79AB19F9"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532" w:author="raye" w:date="2018-08-10T12:30:00Z">
            <w:rPr>
              <w:rFonts w:ascii="Calibri" w:hAnsi="Calibri"/>
            </w:rPr>
          </w:rPrChange>
        </w:rPr>
      </w:pPr>
    </w:p>
    <w:p w14:paraId="34104F7B"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533" w:author="raye" w:date="2018-08-10T12:30:00Z">
            <w:rPr>
              <w:rFonts w:ascii="Calibri" w:hAnsi="Calibri"/>
            </w:rPr>
          </w:rPrChange>
        </w:rPr>
      </w:pPr>
      <w:r w:rsidRPr="00B0205A">
        <w:rPr>
          <w:rFonts w:ascii="Times New Roman" w:hAnsi="Times New Roman" w:cs="Times New Roman"/>
          <w:rPrChange w:id="17534" w:author="raye" w:date="2018-08-10T12:30:00Z">
            <w:rPr>
              <w:rFonts w:ascii="Calibri" w:hAnsi="Calibri"/>
            </w:rPr>
          </w:rPrChange>
        </w:rPr>
        <w:t>Approved by: Compliance: ____________   Ext.___________________     Date:________ _</w:t>
      </w:r>
    </w:p>
    <w:p w14:paraId="70C5FC6B" w14:textId="77777777" w:rsidR="00F7260B" w:rsidRPr="00B0205A"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sz w:val="24"/>
          <w:szCs w:val="24"/>
          <w:rPrChange w:id="17535" w:author="raye" w:date="2018-08-10T12:30:00Z">
            <w:rPr>
              <w:rFonts w:ascii="Calibri" w:hAnsi="Calibri" w:cstheme="minorHAnsi"/>
              <w:sz w:val="24"/>
              <w:szCs w:val="24"/>
            </w:rPr>
          </w:rPrChange>
        </w:rPr>
      </w:pPr>
      <w:r w:rsidRPr="00B0205A">
        <w:rPr>
          <w:rFonts w:ascii="Times New Roman" w:hAnsi="Times New Roman" w:cs="Times New Roman"/>
          <w:kern w:val="0"/>
          <w:sz w:val="24"/>
          <w:szCs w:val="24"/>
          <w:rPrChange w:id="17536" w:author="raye" w:date="2018-08-10T12:30:00Z">
            <w:rPr>
              <w:rFonts w:ascii="Calibri" w:hAnsi="Calibri" w:cstheme="minorHAnsi"/>
              <w:kern w:val="0"/>
              <w:sz w:val="24"/>
              <w:szCs w:val="24"/>
            </w:rPr>
          </w:rPrChange>
        </w:rPr>
        <w:br w:type="page"/>
      </w:r>
    </w:p>
    <w:p w14:paraId="767193CC" w14:textId="77777777" w:rsidR="00F7260B" w:rsidRPr="00B0205A" w:rsidRDefault="00F7260B" w:rsidP="00F7260B">
      <w:pPr>
        <w:pStyle w:val="a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Times New Roman" w:hAnsi="Times New Roman" w:cs="Times New Roman"/>
          <w:sz w:val="24"/>
          <w:szCs w:val="24"/>
          <w:rPrChange w:id="17537" w:author="raye" w:date="2018-08-10T12:30:00Z">
            <w:rPr>
              <w:rFonts w:ascii="Calibri" w:hAnsi="Calibri" w:cstheme="minorHAnsi"/>
              <w:sz w:val="24"/>
              <w:szCs w:val="24"/>
            </w:rPr>
          </w:rPrChange>
        </w:rPr>
      </w:pPr>
    </w:p>
    <w:p w14:paraId="7E3FEDEB" w14:textId="77777777" w:rsidR="00F7260B" w:rsidRPr="00B0205A" w:rsidRDefault="00F7260B" w:rsidP="00F7260B">
      <w:pPr>
        <w:pStyle w:val="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424"/>
        <w:rPr>
          <w:rFonts w:ascii="Times New Roman" w:hAnsi="Times New Roman" w:cs="Times New Roman"/>
          <w:rPrChange w:id="17538" w:author="raye" w:date="2018-08-10T12:30:00Z">
            <w:rPr>
              <w:rFonts w:ascii="Calibri" w:hAnsi="Calibri" w:cstheme="minorHAnsi"/>
            </w:rPr>
          </w:rPrChange>
        </w:rPr>
      </w:pPr>
      <w:bookmarkStart w:id="17539" w:name="_Toc520840574"/>
      <w:bookmarkStart w:id="17540" w:name="_Toc512250267"/>
      <w:r w:rsidRPr="00B0205A">
        <w:rPr>
          <w:rFonts w:ascii="Times New Roman" w:hAnsi="Times New Roman" w:cs="Times New Roman"/>
          <w:rPrChange w:id="17541" w:author="raye" w:date="2018-08-10T12:30:00Z">
            <w:rPr>
              <w:rFonts w:ascii="Calibri" w:hAnsi="Calibri" w:cstheme="minorHAnsi"/>
            </w:rPr>
          </w:rPrChange>
        </w:rPr>
        <w:t>Form 2: Metal (#7)</w:t>
      </w:r>
      <w:bookmarkEnd w:id="17539"/>
      <w:bookmarkEnd w:id="17540"/>
    </w:p>
    <w:p w14:paraId="75975777"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542" w:author="raye" w:date="2018-08-10T12:30:00Z">
            <w:rPr>
              <w:rFonts w:ascii="Calibri" w:hAnsi="Calibri"/>
            </w:rPr>
          </w:rPrChange>
        </w:rPr>
      </w:pPr>
      <w:r w:rsidRPr="00B0205A">
        <w:rPr>
          <w:rFonts w:ascii="Times New Roman" w:hAnsi="Times New Roman" w:cs="Times New Roman"/>
          <w:rPrChange w:id="17543" w:author="raye" w:date="2018-08-10T12:30:00Z">
            <w:rPr>
              <w:rFonts w:ascii="Calibri" w:hAnsi="Calibri"/>
            </w:rPr>
          </w:rPrChange>
        </w:rPr>
        <w:t>To</w:t>
      </w:r>
      <w:r w:rsidRPr="00B0205A">
        <w:rPr>
          <w:rFonts w:ascii="Times New Roman" w:hAnsi="Times New Roman" w:cs="Times New Roman" w:hint="eastAsia"/>
          <w:rPrChange w:id="17544" w:author="raye" w:date="2018-08-10T12:30:00Z">
            <w:rPr>
              <w:rFonts w:ascii="Calibri" w:hAnsi="Calibri" w:hint="eastAsia"/>
            </w:rPr>
          </w:rPrChange>
        </w:rPr>
        <w:t>：</w:t>
      </w:r>
      <w:r w:rsidRPr="00B0205A">
        <w:rPr>
          <w:rFonts w:ascii="Times New Roman" w:hAnsi="Times New Roman" w:cs="Times New Roman"/>
          <w:rPrChange w:id="17545" w:author="raye" w:date="2018-08-10T12:30:00Z">
            <w:rPr>
              <w:rFonts w:ascii="Calibri" w:hAnsi="Calibri"/>
            </w:rPr>
          </w:rPrChange>
        </w:rPr>
        <w:t xml:space="preserve"> Compliance Dept.</w:t>
      </w:r>
    </w:p>
    <w:p w14:paraId="4A035D40"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546" w:author="raye" w:date="2018-08-10T12:30:00Z">
            <w:rPr>
              <w:rFonts w:ascii="Calibri" w:hAnsi="Calibri"/>
            </w:rPr>
          </w:rPrChange>
        </w:rPr>
      </w:pPr>
      <w:r w:rsidRPr="00B0205A">
        <w:rPr>
          <w:rFonts w:ascii="Times New Roman" w:hAnsi="Times New Roman" w:cs="Times New Roman"/>
          <w:rPrChange w:id="17547" w:author="raye" w:date="2018-08-10T12:30:00Z">
            <w:rPr>
              <w:rFonts w:ascii="Calibri" w:hAnsi="Calibri"/>
            </w:rPr>
          </w:rPrChange>
        </w:rPr>
        <w:t>From: Trade Services Dept.</w:t>
      </w:r>
    </w:p>
    <w:p w14:paraId="7E1D452D"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548" w:author="raye" w:date="2018-08-10T12:30:00Z">
            <w:rPr>
              <w:rFonts w:ascii="Calibri" w:hAnsi="Calibri"/>
            </w:rPr>
          </w:rPrChange>
        </w:rPr>
      </w:pPr>
      <w:r w:rsidRPr="00B0205A">
        <w:rPr>
          <w:rFonts w:ascii="Times New Roman" w:hAnsi="Times New Roman" w:cs="Times New Roman"/>
          <w:rPrChange w:id="17549" w:author="raye" w:date="2018-08-10T12:30:00Z">
            <w:rPr>
              <w:rFonts w:ascii="Calibri" w:hAnsi="Calibri"/>
            </w:rPr>
          </w:rPrChange>
        </w:rPr>
        <w:t>TSD Reference____________________   Date: ___________    Recorded by: _____________</w:t>
      </w:r>
    </w:p>
    <w:p w14:paraId="43F3C2E3"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550" w:author="raye" w:date="2018-08-10T12:30:00Z">
            <w:rPr>
              <w:rFonts w:ascii="Calibri" w:hAnsi="Calibri"/>
            </w:rPr>
          </w:rPrChange>
        </w:rPr>
      </w:pPr>
    </w:p>
    <w:p w14:paraId="79885BE6"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rPrChange w:id="17551" w:author="raye" w:date="2018-08-10T12:30:00Z">
            <w:rPr>
              <w:rFonts w:ascii="Calibri" w:hAnsi="Calibri"/>
            </w:rPr>
          </w:rPrChange>
        </w:rPr>
      </w:pPr>
      <w:r w:rsidRPr="00B0205A">
        <w:rPr>
          <w:rFonts w:ascii="Times New Roman" w:hAnsi="Times New Roman" w:cs="Times New Roman"/>
          <w:rPrChange w:id="17552" w:author="raye" w:date="2018-08-10T12:30:00Z">
            <w:rPr>
              <w:rFonts w:ascii="Calibri" w:hAnsi="Calibri"/>
            </w:rPr>
          </w:rPrChange>
        </w:rPr>
        <w:t>ENHANCED DUE DILIGENCE(EDD) FOR CUSTOMERS</w:t>
      </w:r>
    </w:p>
    <w:p w14:paraId="7F3A73CC"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rPrChange w:id="17553" w:author="raye" w:date="2018-08-10T12:30:00Z">
            <w:rPr>
              <w:rFonts w:ascii="Calibri" w:hAnsi="Calibri"/>
            </w:rPr>
          </w:rPrChange>
        </w:rPr>
      </w:pPr>
      <w:r w:rsidRPr="00B0205A">
        <w:rPr>
          <w:rFonts w:ascii="Times New Roman" w:hAnsi="Times New Roman" w:cs="Times New Roman"/>
          <w:rPrChange w:id="17554" w:author="raye" w:date="2018-08-10T12:30:00Z">
            <w:rPr>
              <w:rFonts w:ascii="Calibri" w:hAnsi="Calibri"/>
            </w:rPr>
          </w:rPrChange>
        </w:rPr>
        <w:t>Commodities such as precious metals, graphite, raw or semi-finished metals (e.g., aluminum and steel)</w:t>
      </w:r>
    </w:p>
    <w:p w14:paraId="00795306"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i/>
          <w:rPrChange w:id="17555" w:author="raye" w:date="2018-08-10T12:30:00Z">
            <w:rPr>
              <w:rFonts w:ascii="Calibri" w:hAnsi="Calibri"/>
              <w:i/>
            </w:rPr>
          </w:rPrChange>
        </w:rPr>
      </w:pPr>
      <w:r w:rsidRPr="00B0205A">
        <w:rPr>
          <w:rFonts w:ascii="Times New Roman" w:hAnsi="Times New Roman" w:cs="Times New Roman"/>
          <w:i/>
          <w:rPrChange w:id="17556" w:author="raye" w:date="2018-08-10T12:30:00Z">
            <w:rPr>
              <w:rFonts w:ascii="Calibri" w:hAnsi="Calibri"/>
              <w:i/>
            </w:rPr>
          </w:rPrChange>
        </w:rPr>
        <w:t>(This Enhance Due Diligence Form is developed to cover account opening, trade settlements, loans transactions and credit facilities. The officer in charge is only required to complete those topics of search relevant and applicable to the underlying business activities.)</w:t>
      </w:r>
    </w:p>
    <w:p w14:paraId="4972AEAC"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557" w:author="raye" w:date="2018-08-10T12:30:00Z">
            <w:rPr>
              <w:rFonts w:ascii="Calibri" w:hAnsi="Calibri"/>
            </w:rPr>
          </w:rPrChange>
        </w:rPr>
      </w:pPr>
    </w:p>
    <w:tbl>
      <w:tblPr>
        <w:tblStyle w:val="a9"/>
        <w:tblpPr w:leftFromText="180" w:rightFromText="180" w:vertAnchor="text" w:horzAnchor="margin" w:tblpY="-1"/>
        <w:tblW w:w="8820" w:type="dxa"/>
        <w:tblLayout w:type="fixed"/>
        <w:tblLook w:val="04A0" w:firstRow="1" w:lastRow="0" w:firstColumn="1" w:lastColumn="0" w:noHBand="0" w:noVBand="1"/>
      </w:tblPr>
      <w:tblGrid>
        <w:gridCol w:w="2907"/>
        <w:gridCol w:w="5004"/>
        <w:gridCol w:w="909"/>
      </w:tblGrid>
      <w:tr w:rsidR="00F7260B" w:rsidRPr="00B0205A" w14:paraId="1CD29092" w14:textId="77777777" w:rsidTr="00F7260B">
        <w:trPr>
          <w:trHeight w:val="287"/>
        </w:trPr>
        <w:tc>
          <w:tcPr>
            <w:tcW w:w="29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A3DDBE"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5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559" w:author="raye" w:date="2018-08-10T12:30:00Z">
                  <w:rPr>
                    <w:rFonts w:ascii="Calibri" w:hAnsi="Calibri" w:cstheme="minorHAnsi"/>
                    <w:sz w:val="18"/>
                    <w:szCs w:val="18"/>
                  </w:rPr>
                </w:rPrChange>
              </w:rPr>
              <w:t>Topics of Search</w:t>
            </w:r>
          </w:p>
        </w:tc>
        <w:tc>
          <w:tcPr>
            <w:tcW w:w="500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C7E9E7C"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6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561" w:author="raye" w:date="2018-08-10T12:30:00Z">
                  <w:rPr>
                    <w:rFonts w:ascii="Calibri" w:hAnsi="Calibri" w:cstheme="minorHAnsi"/>
                    <w:sz w:val="18"/>
                    <w:szCs w:val="18"/>
                  </w:rPr>
                </w:rPrChange>
              </w:rPr>
              <w:t>Information obtained</w:t>
            </w:r>
          </w:p>
        </w:tc>
        <w:tc>
          <w:tcPr>
            <w:tcW w:w="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92DA6F"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6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563" w:author="raye" w:date="2018-08-10T12:30:00Z">
                  <w:rPr>
                    <w:rFonts w:ascii="Calibri" w:hAnsi="Calibri" w:cstheme="minorHAnsi"/>
                    <w:sz w:val="18"/>
                    <w:szCs w:val="18"/>
                  </w:rPr>
                </w:rPrChange>
              </w:rPr>
              <w:t>Remarks (if any)</w:t>
            </w:r>
          </w:p>
        </w:tc>
      </w:tr>
      <w:tr w:rsidR="00F7260B" w:rsidRPr="00B0205A" w14:paraId="1BB22485" w14:textId="77777777" w:rsidTr="00F7260B">
        <w:trPr>
          <w:trHeight w:val="300"/>
        </w:trPr>
        <w:tc>
          <w:tcPr>
            <w:tcW w:w="29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00E603"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6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565" w:author="raye" w:date="2018-08-10T12:30:00Z">
                  <w:rPr>
                    <w:rFonts w:ascii="Calibri" w:hAnsi="Calibri" w:cstheme="minorHAnsi"/>
                    <w:sz w:val="18"/>
                    <w:szCs w:val="18"/>
                  </w:rPr>
                </w:rPrChange>
              </w:rPr>
              <w:t>EDD Party NAME and ADDRESS</w:t>
            </w:r>
          </w:p>
        </w:tc>
        <w:tc>
          <w:tcPr>
            <w:tcW w:w="500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E84F68B"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66" w:author="raye" w:date="2018-08-10T12:30:00Z">
                  <w:rPr>
                    <w:rFonts w:ascii="Calibri" w:hAnsi="Calibri" w:cstheme="minorHAnsi"/>
                    <w:sz w:val="18"/>
                    <w:szCs w:val="18"/>
                  </w:rPr>
                </w:rPrChange>
              </w:rPr>
            </w:pPr>
          </w:p>
        </w:tc>
        <w:tc>
          <w:tcPr>
            <w:tcW w:w="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DF2EE70"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67" w:author="raye" w:date="2018-08-10T12:30:00Z">
                  <w:rPr>
                    <w:rFonts w:ascii="Calibri" w:hAnsi="Calibri" w:cstheme="minorHAnsi"/>
                    <w:sz w:val="18"/>
                    <w:szCs w:val="18"/>
                  </w:rPr>
                </w:rPrChange>
              </w:rPr>
            </w:pPr>
          </w:p>
        </w:tc>
      </w:tr>
      <w:tr w:rsidR="00F7260B" w:rsidRPr="00B0205A" w14:paraId="08CB913C" w14:textId="77777777" w:rsidTr="00F7260B">
        <w:trPr>
          <w:trHeight w:val="287"/>
        </w:trPr>
        <w:tc>
          <w:tcPr>
            <w:tcW w:w="29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C2FB01A"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6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569" w:author="raye" w:date="2018-08-10T12:30:00Z">
                  <w:rPr>
                    <w:rFonts w:ascii="Calibri" w:hAnsi="Calibri" w:cstheme="minorHAnsi"/>
                    <w:sz w:val="18"/>
                    <w:szCs w:val="18"/>
                  </w:rPr>
                </w:rPrChange>
              </w:rPr>
              <w:t>EDD Party’s Affiliated Group of Companies (if any)</w:t>
            </w:r>
          </w:p>
        </w:tc>
        <w:tc>
          <w:tcPr>
            <w:tcW w:w="500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C83883F"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70" w:author="raye" w:date="2018-08-10T12:30:00Z">
                  <w:rPr>
                    <w:rFonts w:ascii="Calibri" w:hAnsi="Calibri" w:cstheme="minorHAnsi"/>
                    <w:sz w:val="18"/>
                    <w:szCs w:val="18"/>
                  </w:rPr>
                </w:rPrChange>
              </w:rPr>
            </w:pPr>
          </w:p>
        </w:tc>
        <w:tc>
          <w:tcPr>
            <w:tcW w:w="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D0EB893"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71" w:author="raye" w:date="2018-08-10T12:30:00Z">
                  <w:rPr>
                    <w:rFonts w:ascii="Calibri" w:hAnsi="Calibri" w:cstheme="minorHAnsi"/>
                    <w:sz w:val="18"/>
                    <w:szCs w:val="18"/>
                  </w:rPr>
                </w:rPrChange>
              </w:rPr>
            </w:pPr>
          </w:p>
        </w:tc>
      </w:tr>
      <w:tr w:rsidR="00F7260B" w:rsidRPr="00B0205A" w14:paraId="096D3D46" w14:textId="77777777" w:rsidTr="00F7260B">
        <w:trPr>
          <w:trHeight w:val="300"/>
        </w:trPr>
        <w:tc>
          <w:tcPr>
            <w:tcW w:w="29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48F5642"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7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573" w:author="raye" w:date="2018-08-10T12:30:00Z">
                  <w:rPr>
                    <w:rFonts w:ascii="Calibri" w:hAnsi="Calibri" w:cstheme="minorHAnsi"/>
                    <w:sz w:val="18"/>
                    <w:szCs w:val="18"/>
                  </w:rPr>
                </w:rPrChange>
              </w:rPr>
              <w:t>Country of Domicile of EDD Party’s Head Office (if any)</w:t>
            </w:r>
          </w:p>
        </w:tc>
        <w:tc>
          <w:tcPr>
            <w:tcW w:w="500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9ECE2F1"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74" w:author="raye" w:date="2018-08-10T12:30:00Z">
                  <w:rPr>
                    <w:rFonts w:ascii="Calibri" w:hAnsi="Calibri" w:cstheme="minorHAnsi"/>
                    <w:sz w:val="18"/>
                    <w:szCs w:val="18"/>
                  </w:rPr>
                </w:rPrChange>
              </w:rPr>
            </w:pPr>
          </w:p>
        </w:tc>
        <w:tc>
          <w:tcPr>
            <w:tcW w:w="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FCAFD88"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75" w:author="raye" w:date="2018-08-10T12:30:00Z">
                  <w:rPr>
                    <w:rFonts w:ascii="Calibri" w:hAnsi="Calibri" w:cstheme="minorHAnsi"/>
                    <w:sz w:val="18"/>
                    <w:szCs w:val="18"/>
                  </w:rPr>
                </w:rPrChange>
              </w:rPr>
            </w:pPr>
          </w:p>
        </w:tc>
      </w:tr>
      <w:tr w:rsidR="00F7260B" w:rsidRPr="00B0205A" w14:paraId="713D3C86" w14:textId="77777777" w:rsidTr="00F7260B">
        <w:trPr>
          <w:trHeight w:val="470"/>
        </w:trPr>
        <w:tc>
          <w:tcPr>
            <w:tcW w:w="29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ED46B5D"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7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577" w:author="raye" w:date="2018-08-10T12:30:00Z">
                  <w:rPr>
                    <w:rFonts w:ascii="Calibri" w:hAnsi="Calibri" w:cstheme="minorHAnsi"/>
                    <w:sz w:val="18"/>
                    <w:szCs w:val="18"/>
                  </w:rPr>
                </w:rPrChange>
              </w:rPr>
              <w:t>Types of the transaction (e.g. Account Opening; Trade Finance; Trade Services; Loans / Credit facility)</w:t>
            </w:r>
          </w:p>
        </w:tc>
        <w:tc>
          <w:tcPr>
            <w:tcW w:w="500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627ACD1"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78" w:author="raye" w:date="2018-08-10T12:30:00Z">
                  <w:rPr>
                    <w:rFonts w:ascii="Calibri" w:hAnsi="Calibri" w:cstheme="minorHAnsi"/>
                    <w:sz w:val="18"/>
                    <w:szCs w:val="18"/>
                  </w:rPr>
                </w:rPrChange>
              </w:rPr>
            </w:pPr>
          </w:p>
        </w:tc>
        <w:tc>
          <w:tcPr>
            <w:tcW w:w="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B1DCC8D"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79" w:author="raye" w:date="2018-08-10T12:30:00Z">
                  <w:rPr>
                    <w:rFonts w:ascii="Calibri" w:hAnsi="Calibri" w:cstheme="minorHAnsi"/>
                    <w:sz w:val="18"/>
                    <w:szCs w:val="18"/>
                  </w:rPr>
                </w:rPrChange>
              </w:rPr>
            </w:pPr>
          </w:p>
        </w:tc>
      </w:tr>
      <w:tr w:rsidR="00F7260B" w:rsidRPr="00B0205A" w14:paraId="7532F159" w14:textId="77777777" w:rsidTr="00F7260B">
        <w:trPr>
          <w:trHeight w:val="300"/>
        </w:trPr>
        <w:tc>
          <w:tcPr>
            <w:tcW w:w="29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47D1E5"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8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581" w:author="raye" w:date="2018-08-10T12:30:00Z">
                  <w:rPr>
                    <w:rFonts w:ascii="Calibri" w:hAnsi="Calibri" w:cstheme="minorHAnsi"/>
                    <w:sz w:val="18"/>
                    <w:szCs w:val="18"/>
                  </w:rPr>
                </w:rPrChange>
              </w:rPr>
              <w:t>Purpose of the transaction</w:t>
            </w:r>
          </w:p>
        </w:tc>
        <w:tc>
          <w:tcPr>
            <w:tcW w:w="500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F4C29B7"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82" w:author="raye" w:date="2018-08-10T12:30:00Z">
                  <w:rPr>
                    <w:rFonts w:ascii="Calibri" w:hAnsi="Calibri" w:cstheme="minorHAnsi"/>
                    <w:sz w:val="18"/>
                    <w:szCs w:val="18"/>
                  </w:rPr>
                </w:rPrChange>
              </w:rPr>
            </w:pPr>
          </w:p>
        </w:tc>
        <w:tc>
          <w:tcPr>
            <w:tcW w:w="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7E91E0E"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83" w:author="raye" w:date="2018-08-10T12:30:00Z">
                  <w:rPr>
                    <w:rFonts w:ascii="Calibri" w:hAnsi="Calibri" w:cstheme="minorHAnsi"/>
                    <w:sz w:val="18"/>
                    <w:szCs w:val="18"/>
                  </w:rPr>
                </w:rPrChange>
              </w:rPr>
            </w:pPr>
          </w:p>
        </w:tc>
      </w:tr>
      <w:tr w:rsidR="00F7260B" w:rsidRPr="00B0205A" w14:paraId="0111057C" w14:textId="77777777" w:rsidTr="00F7260B">
        <w:trPr>
          <w:trHeight w:val="835"/>
        </w:trPr>
        <w:tc>
          <w:tcPr>
            <w:tcW w:w="29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E61E39C"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8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585" w:author="raye" w:date="2018-08-10T12:30:00Z">
                  <w:rPr>
                    <w:rFonts w:ascii="Calibri" w:hAnsi="Calibri" w:cstheme="minorHAnsi"/>
                    <w:sz w:val="18"/>
                    <w:szCs w:val="18"/>
                  </w:rPr>
                </w:rPrChange>
              </w:rPr>
              <w:t xml:space="preserve">Does the Transaction involve the investment in customers dealing in Commodities such as precious metals, graphite, raw or semi-finished metals (e.g., aluminum and steel), coal with Iranian entities? </w:t>
            </w:r>
          </w:p>
        </w:tc>
        <w:tc>
          <w:tcPr>
            <w:tcW w:w="500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C65B050"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86" w:author="raye" w:date="2018-08-10T12:30:00Z">
                  <w:rPr>
                    <w:rFonts w:ascii="Calibri" w:hAnsi="Calibri" w:cstheme="minorHAnsi"/>
                    <w:sz w:val="18"/>
                    <w:szCs w:val="18"/>
                  </w:rPr>
                </w:rPrChange>
              </w:rPr>
            </w:pPr>
          </w:p>
        </w:tc>
        <w:tc>
          <w:tcPr>
            <w:tcW w:w="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429C254"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87" w:author="raye" w:date="2018-08-10T12:30:00Z">
                  <w:rPr>
                    <w:rFonts w:ascii="Calibri" w:hAnsi="Calibri" w:cstheme="minorHAnsi"/>
                    <w:sz w:val="18"/>
                    <w:szCs w:val="18"/>
                  </w:rPr>
                </w:rPrChange>
              </w:rPr>
            </w:pPr>
          </w:p>
        </w:tc>
      </w:tr>
      <w:tr w:rsidR="00F7260B" w:rsidRPr="00B0205A" w14:paraId="32C429F3" w14:textId="77777777" w:rsidTr="00F7260B">
        <w:trPr>
          <w:trHeight w:val="849"/>
        </w:trPr>
        <w:tc>
          <w:tcPr>
            <w:tcW w:w="29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50C07FE"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8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589" w:author="raye" w:date="2018-08-10T12:30:00Z">
                  <w:rPr>
                    <w:rFonts w:ascii="Calibri" w:hAnsi="Calibri" w:cstheme="minorHAnsi"/>
                    <w:sz w:val="18"/>
                    <w:szCs w:val="18"/>
                  </w:rPr>
                </w:rPrChange>
              </w:rPr>
              <w:t>Does the Transaction support the sale or purchase of Commodities such as precious metals, graphite, raw or semi-finished metals (e.g., aluminum and steel), coal with Iranian entities?</w:t>
            </w:r>
          </w:p>
        </w:tc>
        <w:tc>
          <w:tcPr>
            <w:tcW w:w="500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99B599E"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90" w:author="raye" w:date="2018-08-10T12:30:00Z">
                  <w:rPr>
                    <w:rFonts w:ascii="Calibri" w:hAnsi="Calibri" w:cstheme="minorHAnsi"/>
                    <w:sz w:val="18"/>
                    <w:szCs w:val="18"/>
                  </w:rPr>
                </w:rPrChange>
              </w:rPr>
            </w:pPr>
          </w:p>
        </w:tc>
        <w:tc>
          <w:tcPr>
            <w:tcW w:w="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7C9C62B"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91" w:author="raye" w:date="2018-08-10T12:30:00Z">
                  <w:rPr>
                    <w:rFonts w:ascii="Calibri" w:hAnsi="Calibri" w:cstheme="minorHAnsi"/>
                    <w:sz w:val="18"/>
                    <w:szCs w:val="18"/>
                  </w:rPr>
                </w:rPrChange>
              </w:rPr>
            </w:pPr>
          </w:p>
        </w:tc>
      </w:tr>
      <w:tr w:rsidR="00F7260B" w:rsidRPr="00B0205A" w14:paraId="23578CA7" w14:textId="77777777" w:rsidTr="00F7260B">
        <w:trPr>
          <w:trHeight w:val="470"/>
        </w:trPr>
        <w:tc>
          <w:tcPr>
            <w:tcW w:w="29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A8A3050"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9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593" w:author="raye" w:date="2018-08-10T12:30:00Z">
                  <w:rPr>
                    <w:rFonts w:ascii="Calibri" w:hAnsi="Calibri" w:cstheme="minorHAnsi"/>
                    <w:sz w:val="18"/>
                    <w:szCs w:val="18"/>
                  </w:rPr>
                </w:rPrChange>
              </w:rPr>
              <w:t>Amount of the transaction (e.g. Amount of Deposits, Loan Amount, Trade Settlement Amount etc.)</w:t>
            </w:r>
          </w:p>
        </w:tc>
        <w:tc>
          <w:tcPr>
            <w:tcW w:w="500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26C2928"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94" w:author="raye" w:date="2018-08-10T12:30:00Z">
                  <w:rPr>
                    <w:rFonts w:ascii="Calibri" w:hAnsi="Calibri" w:cstheme="minorHAnsi"/>
                    <w:sz w:val="18"/>
                    <w:szCs w:val="18"/>
                  </w:rPr>
                </w:rPrChange>
              </w:rPr>
            </w:pPr>
          </w:p>
        </w:tc>
        <w:tc>
          <w:tcPr>
            <w:tcW w:w="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A73B0EE" w14:textId="77777777" w:rsidR="00F7260B" w:rsidRPr="00B0205A" w:rsidRDefault="00F7260B">
            <w:pPr>
              <w:spacing w:beforeLines="20" w:before="62" w:afterLines="20" w:after="62" w:line="200" w:lineRule="exact"/>
              <w:jc w:val="left"/>
              <w:rPr>
                <w:rFonts w:ascii="Times New Roman" w:hAnsi="Times New Roman" w:cs="Times New Roman"/>
                <w:sz w:val="18"/>
                <w:szCs w:val="18"/>
                <w:rPrChange w:id="17595" w:author="raye" w:date="2018-08-10T12:30:00Z">
                  <w:rPr>
                    <w:rFonts w:ascii="Calibri" w:hAnsi="Calibri" w:cstheme="minorHAnsi"/>
                    <w:sz w:val="18"/>
                    <w:szCs w:val="18"/>
                  </w:rPr>
                </w:rPrChange>
              </w:rPr>
            </w:pPr>
          </w:p>
        </w:tc>
      </w:tr>
    </w:tbl>
    <w:p w14:paraId="70BBB59C"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596" w:author="raye" w:date="2018-08-10T12:30:00Z">
            <w:rPr>
              <w:rFonts w:ascii="Calibri" w:hAnsi="Calibri"/>
            </w:rPr>
          </w:rPrChange>
        </w:rPr>
      </w:pPr>
    </w:p>
    <w:p w14:paraId="6C3324CB" w14:textId="77777777" w:rsidR="00F7260B" w:rsidRPr="00B0205A"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597" w:author="raye" w:date="2018-08-10T12:30:00Z">
            <w:rPr>
              <w:rFonts w:ascii="Calibri" w:hAnsi="Calibri"/>
            </w:rPr>
          </w:rPrChange>
        </w:rPr>
      </w:pPr>
      <w:r w:rsidRPr="00B0205A">
        <w:rPr>
          <w:rFonts w:ascii="Times New Roman" w:hAnsi="Times New Roman" w:cs="Times New Roman"/>
          <w:kern w:val="0"/>
          <w:rPrChange w:id="17598" w:author="raye" w:date="2018-08-10T12:30:00Z">
            <w:rPr>
              <w:rFonts w:ascii="Calibri" w:hAnsi="Calibri"/>
              <w:kern w:val="0"/>
            </w:rPr>
          </w:rPrChange>
        </w:rPr>
        <w:br w:type="page"/>
      </w:r>
    </w:p>
    <w:p w14:paraId="01177B28" w14:textId="77777777" w:rsidR="00F7260B" w:rsidRPr="00B0205A"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599" w:author="raye" w:date="2018-08-10T12:30:00Z">
            <w:rPr>
              <w:rFonts w:ascii="Calibri" w:hAnsi="Calibri"/>
            </w:rPr>
          </w:rPrChange>
        </w:rPr>
      </w:pPr>
    </w:p>
    <w:p w14:paraId="7CDC674C" w14:textId="77777777" w:rsidR="00F7260B" w:rsidRPr="00B0205A"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600" w:author="raye" w:date="2018-08-10T12:30:00Z">
            <w:rPr>
              <w:rFonts w:ascii="Calibri" w:hAnsi="Calibri"/>
            </w:rPr>
          </w:rPrChange>
        </w:rPr>
      </w:pPr>
    </w:p>
    <w:tbl>
      <w:tblPr>
        <w:tblStyle w:val="a9"/>
        <w:tblpPr w:leftFromText="180" w:rightFromText="180" w:vertAnchor="text" w:horzAnchor="margin" w:tblpY="-1"/>
        <w:tblW w:w="8655" w:type="dxa"/>
        <w:tblLayout w:type="fixed"/>
        <w:tblLook w:val="04A0" w:firstRow="1" w:lastRow="0" w:firstColumn="1" w:lastColumn="0" w:noHBand="0" w:noVBand="1"/>
      </w:tblPr>
      <w:tblGrid>
        <w:gridCol w:w="2853"/>
        <w:gridCol w:w="4910"/>
        <w:gridCol w:w="892"/>
      </w:tblGrid>
      <w:tr w:rsidR="00F7260B" w:rsidRPr="00B0205A" w14:paraId="0FA9AD7E" w14:textId="77777777" w:rsidTr="00F7260B">
        <w:trPr>
          <w:trHeight w:val="268"/>
        </w:trPr>
        <w:tc>
          <w:tcPr>
            <w:tcW w:w="28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73D08A" w14:textId="77777777" w:rsidR="00F7260B" w:rsidRPr="00B0205A" w:rsidRDefault="00F7260B">
            <w:pPr>
              <w:spacing w:beforeLines="20" w:before="62" w:afterLines="20" w:after="62" w:line="200" w:lineRule="exact"/>
              <w:rPr>
                <w:rFonts w:ascii="Times New Roman" w:hAnsi="Times New Roman" w:cs="Times New Roman"/>
                <w:sz w:val="18"/>
                <w:szCs w:val="18"/>
                <w:rPrChange w:id="1760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602" w:author="raye" w:date="2018-08-10T12:30:00Z">
                  <w:rPr>
                    <w:rFonts w:ascii="Calibri" w:hAnsi="Calibri" w:cstheme="minorHAnsi"/>
                    <w:sz w:val="18"/>
                    <w:szCs w:val="18"/>
                  </w:rPr>
                </w:rPrChange>
              </w:rPr>
              <w:t>Description of Goods</w:t>
            </w:r>
          </w:p>
        </w:tc>
        <w:tc>
          <w:tcPr>
            <w:tcW w:w="4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C13FBCD" w14:textId="77777777" w:rsidR="00F7260B" w:rsidRPr="00B0205A" w:rsidRDefault="00F7260B">
            <w:pPr>
              <w:spacing w:beforeLines="20" w:before="62" w:afterLines="20" w:after="62" w:line="200" w:lineRule="exact"/>
              <w:rPr>
                <w:rFonts w:ascii="Times New Roman" w:hAnsi="Times New Roman" w:cs="Times New Roman"/>
                <w:sz w:val="18"/>
                <w:szCs w:val="18"/>
                <w:rPrChange w:id="17603" w:author="raye" w:date="2018-08-10T12:30:00Z">
                  <w:rPr>
                    <w:rFonts w:ascii="Calibri" w:hAnsi="Calibri" w:cstheme="minorHAnsi"/>
                    <w:sz w:val="18"/>
                    <w:szCs w:val="18"/>
                  </w:rPr>
                </w:rPrChange>
              </w:rPr>
            </w:pPr>
          </w:p>
        </w:tc>
        <w:tc>
          <w:tcPr>
            <w:tcW w:w="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5AFADC2" w14:textId="77777777" w:rsidR="00F7260B" w:rsidRPr="00B0205A" w:rsidRDefault="00F7260B">
            <w:pPr>
              <w:spacing w:beforeLines="20" w:before="62" w:afterLines="20" w:after="62" w:line="200" w:lineRule="exact"/>
              <w:rPr>
                <w:rFonts w:ascii="Times New Roman" w:hAnsi="Times New Roman" w:cs="Times New Roman"/>
                <w:sz w:val="18"/>
                <w:szCs w:val="18"/>
                <w:rPrChange w:id="1760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605" w:author="raye" w:date="2018-08-10T12:30:00Z">
                  <w:rPr>
                    <w:rFonts w:ascii="Calibri" w:hAnsi="Calibri" w:cstheme="minorHAnsi"/>
                    <w:sz w:val="18"/>
                    <w:szCs w:val="18"/>
                  </w:rPr>
                </w:rPrChange>
              </w:rPr>
              <w:t>Remarks(if any)</w:t>
            </w:r>
          </w:p>
        </w:tc>
      </w:tr>
      <w:tr w:rsidR="00F7260B" w:rsidRPr="00B0205A" w14:paraId="6729555B" w14:textId="77777777" w:rsidTr="00F7260B">
        <w:trPr>
          <w:trHeight w:val="280"/>
        </w:trPr>
        <w:tc>
          <w:tcPr>
            <w:tcW w:w="28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716F38" w14:textId="77777777" w:rsidR="00F7260B" w:rsidRPr="00B0205A" w:rsidRDefault="00F7260B">
            <w:pPr>
              <w:spacing w:beforeLines="20" w:before="62" w:afterLines="20" w:after="62" w:line="200" w:lineRule="exact"/>
              <w:rPr>
                <w:rFonts w:ascii="Times New Roman" w:hAnsi="Times New Roman" w:cs="Times New Roman"/>
                <w:sz w:val="18"/>
                <w:szCs w:val="18"/>
                <w:rPrChange w:id="1760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607" w:author="raye" w:date="2018-08-10T12:30:00Z">
                  <w:rPr>
                    <w:rFonts w:ascii="Calibri" w:hAnsi="Calibri" w:cstheme="minorHAnsi"/>
                    <w:sz w:val="18"/>
                    <w:szCs w:val="18"/>
                  </w:rPr>
                </w:rPrChange>
              </w:rPr>
              <w:t>Country of Origin</w:t>
            </w:r>
          </w:p>
        </w:tc>
        <w:tc>
          <w:tcPr>
            <w:tcW w:w="4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9C4BD3E" w14:textId="77777777" w:rsidR="00F7260B" w:rsidRPr="00B0205A" w:rsidRDefault="00F7260B">
            <w:pPr>
              <w:spacing w:beforeLines="20" w:before="62" w:afterLines="20" w:after="62" w:line="200" w:lineRule="exact"/>
              <w:rPr>
                <w:rFonts w:ascii="Times New Roman" w:hAnsi="Times New Roman" w:cs="Times New Roman"/>
                <w:sz w:val="18"/>
                <w:szCs w:val="18"/>
                <w:rPrChange w:id="17608" w:author="raye" w:date="2018-08-10T12:30:00Z">
                  <w:rPr>
                    <w:rFonts w:ascii="Calibri" w:hAnsi="Calibri" w:cstheme="minorHAnsi"/>
                    <w:sz w:val="18"/>
                    <w:szCs w:val="18"/>
                  </w:rPr>
                </w:rPrChange>
              </w:rPr>
            </w:pPr>
          </w:p>
        </w:tc>
        <w:tc>
          <w:tcPr>
            <w:tcW w:w="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B9CBDC8" w14:textId="77777777" w:rsidR="00F7260B" w:rsidRPr="00B0205A" w:rsidRDefault="00F7260B">
            <w:pPr>
              <w:spacing w:beforeLines="20" w:before="62" w:afterLines="20" w:after="62" w:line="200" w:lineRule="exact"/>
              <w:rPr>
                <w:rFonts w:ascii="Times New Roman" w:hAnsi="Times New Roman" w:cs="Times New Roman"/>
                <w:sz w:val="18"/>
                <w:szCs w:val="18"/>
                <w:rPrChange w:id="17609" w:author="raye" w:date="2018-08-10T12:30:00Z">
                  <w:rPr>
                    <w:rFonts w:ascii="Calibri" w:hAnsi="Calibri" w:cstheme="minorHAnsi"/>
                    <w:sz w:val="18"/>
                    <w:szCs w:val="18"/>
                  </w:rPr>
                </w:rPrChange>
              </w:rPr>
            </w:pPr>
          </w:p>
        </w:tc>
      </w:tr>
      <w:tr w:rsidR="00F7260B" w:rsidRPr="00B0205A" w14:paraId="7376038F" w14:textId="77777777" w:rsidTr="00F7260B">
        <w:trPr>
          <w:trHeight w:val="268"/>
        </w:trPr>
        <w:tc>
          <w:tcPr>
            <w:tcW w:w="28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BC6AA3" w14:textId="77777777" w:rsidR="00F7260B" w:rsidRPr="00B0205A" w:rsidRDefault="00F7260B">
            <w:pPr>
              <w:spacing w:beforeLines="20" w:before="62" w:afterLines="20" w:after="62" w:line="200" w:lineRule="exact"/>
              <w:rPr>
                <w:rFonts w:ascii="Times New Roman" w:hAnsi="Times New Roman" w:cs="Times New Roman"/>
                <w:sz w:val="18"/>
                <w:szCs w:val="18"/>
                <w:rPrChange w:id="1761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611" w:author="raye" w:date="2018-08-10T12:30:00Z">
                  <w:rPr>
                    <w:rFonts w:ascii="Calibri" w:hAnsi="Calibri" w:cstheme="minorHAnsi"/>
                    <w:sz w:val="18"/>
                    <w:szCs w:val="18"/>
                  </w:rPr>
                </w:rPrChange>
              </w:rPr>
              <w:t xml:space="preserve">Port and Country of Loading </w:t>
            </w:r>
          </w:p>
        </w:tc>
        <w:tc>
          <w:tcPr>
            <w:tcW w:w="4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253BC3E" w14:textId="77777777" w:rsidR="00F7260B" w:rsidRPr="00B0205A" w:rsidRDefault="00F7260B">
            <w:pPr>
              <w:spacing w:beforeLines="20" w:before="62" w:afterLines="20" w:after="62" w:line="200" w:lineRule="exact"/>
              <w:rPr>
                <w:rFonts w:ascii="Times New Roman" w:hAnsi="Times New Roman" w:cs="Times New Roman"/>
                <w:sz w:val="18"/>
                <w:szCs w:val="18"/>
                <w:rPrChange w:id="17612" w:author="raye" w:date="2018-08-10T12:30:00Z">
                  <w:rPr>
                    <w:rFonts w:ascii="Calibri" w:hAnsi="Calibri" w:cstheme="minorHAnsi"/>
                    <w:sz w:val="18"/>
                    <w:szCs w:val="18"/>
                  </w:rPr>
                </w:rPrChange>
              </w:rPr>
            </w:pPr>
          </w:p>
        </w:tc>
        <w:tc>
          <w:tcPr>
            <w:tcW w:w="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6965DF" w14:textId="77777777" w:rsidR="00F7260B" w:rsidRPr="00B0205A" w:rsidRDefault="00F7260B">
            <w:pPr>
              <w:spacing w:beforeLines="20" w:before="62" w:afterLines="20" w:after="62" w:line="200" w:lineRule="exact"/>
              <w:rPr>
                <w:rFonts w:ascii="Times New Roman" w:hAnsi="Times New Roman" w:cs="Times New Roman"/>
                <w:sz w:val="18"/>
                <w:szCs w:val="18"/>
                <w:rPrChange w:id="17613" w:author="raye" w:date="2018-08-10T12:30:00Z">
                  <w:rPr>
                    <w:rFonts w:ascii="Calibri" w:hAnsi="Calibri" w:cstheme="minorHAnsi"/>
                    <w:sz w:val="18"/>
                    <w:szCs w:val="18"/>
                  </w:rPr>
                </w:rPrChange>
              </w:rPr>
            </w:pPr>
          </w:p>
        </w:tc>
      </w:tr>
      <w:tr w:rsidR="00F7260B" w:rsidRPr="00B0205A" w14:paraId="23A5BA80" w14:textId="77777777" w:rsidTr="00F7260B">
        <w:trPr>
          <w:trHeight w:val="280"/>
        </w:trPr>
        <w:tc>
          <w:tcPr>
            <w:tcW w:w="28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173865B" w14:textId="77777777" w:rsidR="00F7260B" w:rsidRPr="00B0205A" w:rsidRDefault="00F7260B">
            <w:pPr>
              <w:spacing w:beforeLines="20" w:before="62" w:afterLines="20" w:after="62" w:line="200" w:lineRule="exact"/>
              <w:rPr>
                <w:rFonts w:ascii="Times New Roman" w:hAnsi="Times New Roman" w:cs="Times New Roman"/>
                <w:sz w:val="18"/>
                <w:szCs w:val="18"/>
                <w:rPrChange w:id="1761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615" w:author="raye" w:date="2018-08-10T12:30:00Z">
                  <w:rPr>
                    <w:rFonts w:ascii="Calibri" w:hAnsi="Calibri" w:cstheme="minorHAnsi"/>
                    <w:sz w:val="18"/>
                    <w:szCs w:val="18"/>
                  </w:rPr>
                </w:rPrChange>
              </w:rPr>
              <w:t>Port and Country of discharge</w:t>
            </w:r>
          </w:p>
        </w:tc>
        <w:tc>
          <w:tcPr>
            <w:tcW w:w="4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7F5F8D9" w14:textId="77777777" w:rsidR="00F7260B" w:rsidRPr="00B0205A" w:rsidRDefault="00F7260B">
            <w:pPr>
              <w:spacing w:beforeLines="20" w:before="62" w:afterLines="20" w:after="62" w:line="200" w:lineRule="exact"/>
              <w:rPr>
                <w:rFonts w:ascii="Times New Roman" w:hAnsi="Times New Roman" w:cs="Times New Roman"/>
                <w:sz w:val="18"/>
                <w:szCs w:val="18"/>
                <w:rPrChange w:id="17616" w:author="raye" w:date="2018-08-10T12:30:00Z">
                  <w:rPr>
                    <w:rFonts w:ascii="Calibri" w:hAnsi="Calibri" w:cstheme="minorHAnsi"/>
                    <w:sz w:val="18"/>
                    <w:szCs w:val="18"/>
                  </w:rPr>
                </w:rPrChange>
              </w:rPr>
            </w:pPr>
          </w:p>
        </w:tc>
        <w:tc>
          <w:tcPr>
            <w:tcW w:w="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258619E" w14:textId="77777777" w:rsidR="00F7260B" w:rsidRPr="00B0205A" w:rsidRDefault="00F7260B">
            <w:pPr>
              <w:spacing w:beforeLines="20" w:before="62" w:afterLines="20" w:after="62" w:line="200" w:lineRule="exact"/>
              <w:rPr>
                <w:rFonts w:ascii="Times New Roman" w:hAnsi="Times New Roman" w:cs="Times New Roman"/>
                <w:sz w:val="18"/>
                <w:szCs w:val="18"/>
                <w:rPrChange w:id="17617" w:author="raye" w:date="2018-08-10T12:30:00Z">
                  <w:rPr>
                    <w:rFonts w:ascii="Calibri" w:hAnsi="Calibri" w:cstheme="minorHAnsi"/>
                    <w:sz w:val="18"/>
                    <w:szCs w:val="18"/>
                  </w:rPr>
                </w:rPrChange>
              </w:rPr>
            </w:pPr>
          </w:p>
        </w:tc>
      </w:tr>
      <w:tr w:rsidR="00F7260B" w:rsidRPr="00B0205A" w14:paraId="6D10B187" w14:textId="77777777" w:rsidTr="00F7260B">
        <w:trPr>
          <w:trHeight w:val="268"/>
        </w:trPr>
        <w:tc>
          <w:tcPr>
            <w:tcW w:w="28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7F07AA5" w14:textId="77777777" w:rsidR="00F7260B" w:rsidRPr="00B0205A" w:rsidRDefault="00F7260B">
            <w:pPr>
              <w:spacing w:beforeLines="20" w:before="62" w:afterLines="20" w:after="62" w:line="200" w:lineRule="exact"/>
              <w:rPr>
                <w:rFonts w:ascii="Times New Roman" w:hAnsi="Times New Roman" w:cs="Times New Roman"/>
                <w:sz w:val="18"/>
                <w:szCs w:val="18"/>
                <w:rPrChange w:id="1761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619" w:author="raye" w:date="2018-08-10T12:30:00Z">
                  <w:rPr>
                    <w:rFonts w:ascii="Calibri" w:hAnsi="Calibri" w:cstheme="minorHAnsi"/>
                    <w:sz w:val="18"/>
                    <w:szCs w:val="18"/>
                  </w:rPr>
                </w:rPrChange>
              </w:rPr>
              <w:t>Final destination (Please also show country name)</w:t>
            </w:r>
          </w:p>
        </w:tc>
        <w:tc>
          <w:tcPr>
            <w:tcW w:w="4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F9DE3FB" w14:textId="77777777" w:rsidR="00F7260B" w:rsidRPr="00B0205A" w:rsidRDefault="00F7260B">
            <w:pPr>
              <w:spacing w:beforeLines="20" w:before="62" w:afterLines="20" w:after="62" w:line="200" w:lineRule="exact"/>
              <w:rPr>
                <w:rFonts w:ascii="Times New Roman" w:hAnsi="Times New Roman" w:cs="Times New Roman"/>
                <w:sz w:val="18"/>
                <w:szCs w:val="18"/>
                <w:rPrChange w:id="17620" w:author="raye" w:date="2018-08-10T12:30:00Z">
                  <w:rPr>
                    <w:rFonts w:ascii="Calibri" w:hAnsi="Calibri" w:cstheme="minorHAnsi"/>
                    <w:sz w:val="18"/>
                    <w:szCs w:val="18"/>
                  </w:rPr>
                </w:rPrChange>
              </w:rPr>
            </w:pPr>
          </w:p>
        </w:tc>
        <w:tc>
          <w:tcPr>
            <w:tcW w:w="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73FFE6E" w14:textId="77777777" w:rsidR="00F7260B" w:rsidRPr="00B0205A" w:rsidRDefault="00F7260B">
            <w:pPr>
              <w:spacing w:beforeLines="20" w:before="62" w:afterLines="20" w:after="62" w:line="200" w:lineRule="exact"/>
              <w:rPr>
                <w:rFonts w:ascii="Times New Roman" w:hAnsi="Times New Roman" w:cs="Times New Roman"/>
                <w:sz w:val="18"/>
                <w:szCs w:val="18"/>
                <w:rPrChange w:id="17621" w:author="raye" w:date="2018-08-10T12:30:00Z">
                  <w:rPr>
                    <w:rFonts w:ascii="Calibri" w:hAnsi="Calibri" w:cstheme="minorHAnsi"/>
                    <w:sz w:val="18"/>
                    <w:szCs w:val="18"/>
                  </w:rPr>
                </w:rPrChange>
              </w:rPr>
            </w:pPr>
          </w:p>
        </w:tc>
      </w:tr>
      <w:tr w:rsidR="00F7260B" w:rsidRPr="00B0205A" w14:paraId="6579AF29" w14:textId="77777777" w:rsidTr="00F7260B">
        <w:trPr>
          <w:trHeight w:val="450"/>
        </w:trPr>
        <w:tc>
          <w:tcPr>
            <w:tcW w:w="28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7773B7" w14:textId="77777777" w:rsidR="00F7260B" w:rsidRPr="00B0205A" w:rsidRDefault="00F7260B">
            <w:pPr>
              <w:spacing w:beforeLines="20" w:before="62" w:afterLines="20" w:after="62" w:line="200" w:lineRule="exact"/>
              <w:rPr>
                <w:rFonts w:ascii="Times New Roman" w:hAnsi="Times New Roman" w:cs="Times New Roman"/>
                <w:sz w:val="18"/>
                <w:szCs w:val="18"/>
                <w:rPrChange w:id="1762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623" w:author="raye" w:date="2018-08-10T12:30:00Z">
                  <w:rPr>
                    <w:rFonts w:ascii="Calibri" w:hAnsi="Calibri" w:cstheme="minorHAnsi"/>
                    <w:sz w:val="18"/>
                    <w:szCs w:val="18"/>
                  </w:rPr>
                </w:rPrChange>
              </w:rPr>
              <w:t>Buyer / Seller Name &amp; Country Location (you may circle either Buyer or Seller and put in info.)</w:t>
            </w:r>
          </w:p>
        </w:tc>
        <w:tc>
          <w:tcPr>
            <w:tcW w:w="4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59F0E11" w14:textId="77777777" w:rsidR="00F7260B" w:rsidRPr="00B0205A" w:rsidRDefault="00F7260B">
            <w:pPr>
              <w:spacing w:beforeLines="20" w:before="62" w:afterLines="20" w:after="62" w:line="200" w:lineRule="exact"/>
              <w:rPr>
                <w:rFonts w:ascii="Times New Roman" w:hAnsi="Times New Roman" w:cs="Times New Roman"/>
                <w:sz w:val="18"/>
                <w:szCs w:val="18"/>
                <w:rPrChange w:id="17624" w:author="raye" w:date="2018-08-10T12:30:00Z">
                  <w:rPr>
                    <w:rFonts w:ascii="Calibri" w:hAnsi="Calibri" w:cstheme="minorHAnsi"/>
                    <w:sz w:val="18"/>
                    <w:szCs w:val="18"/>
                  </w:rPr>
                </w:rPrChange>
              </w:rPr>
            </w:pPr>
          </w:p>
        </w:tc>
        <w:tc>
          <w:tcPr>
            <w:tcW w:w="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1EB932B" w14:textId="77777777" w:rsidR="00F7260B" w:rsidRPr="00B0205A" w:rsidRDefault="00F7260B">
            <w:pPr>
              <w:spacing w:beforeLines="20" w:before="62" w:afterLines="20" w:after="62" w:line="200" w:lineRule="exact"/>
              <w:rPr>
                <w:rFonts w:ascii="Times New Roman" w:hAnsi="Times New Roman" w:cs="Times New Roman"/>
                <w:sz w:val="18"/>
                <w:szCs w:val="18"/>
                <w:rPrChange w:id="17625" w:author="raye" w:date="2018-08-10T12:30:00Z">
                  <w:rPr>
                    <w:rFonts w:ascii="Calibri" w:hAnsi="Calibri" w:cstheme="minorHAnsi"/>
                    <w:sz w:val="18"/>
                    <w:szCs w:val="18"/>
                  </w:rPr>
                </w:rPrChange>
              </w:rPr>
            </w:pPr>
          </w:p>
        </w:tc>
      </w:tr>
      <w:tr w:rsidR="00F7260B" w:rsidRPr="00B0205A" w14:paraId="659776CC" w14:textId="77777777" w:rsidTr="00F7260B">
        <w:trPr>
          <w:trHeight w:val="438"/>
        </w:trPr>
        <w:tc>
          <w:tcPr>
            <w:tcW w:w="28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41B03C" w14:textId="77777777" w:rsidR="00F7260B" w:rsidRPr="00B0205A" w:rsidRDefault="00F7260B">
            <w:pPr>
              <w:spacing w:beforeLines="20" w:before="62" w:afterLines="20" w:after="62" w:line="200" w:lineRule="exact"/>
              <w:rPr>
                <w:rFonts w:ascii="Times New Roman" w:hAnsi="Times New Roman" w:cs="Times New Roman"/>
                <w:sz w:val="18"/>
                <w:szCs w:val="18"/>
                <w:rPrChange w:id="1762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627" w:author="raye" w:date="2018-08-10T12:30:00Z">
                  <w:rPr>
                    <w:rFonts w:ascii="Calibri" w:hAnsi="Calibri" w:cstheme="minorHAnsi"/>
                    <w:sz w:val="18"/>
                    <w:szCs w:val="18"/>
                  </w:rPr>
                </w:rPrChange>
              </w:rPr>
              <w:t>Supplier or Manufacturer &amp; Location (if different than “Seller” above)</w:t>
            </w:r>
          </w:p>
        </w:tc>
        <w:tc>
          <w:tcPr>
            <w:tcW w:w="4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B129655" w14:textId="77777777" w:rsidR="00F7260B" w:rsidRPr="00B0205A" w:rsidRDefault="00F7260B">
            <w:pPr>
              <w:spacing w:beforeLines="20" w:before="62" w:afterLines="20" w:after="62" w:line="200" w:lineRule="exact"/>
              <w:rPr>
                <w:rFonts w:ascii="Times New Roman" w:hAnsi="Times New Roman" w:cs="Times New Roman"/>
                <w:sz w:val="18"/>
                <w:szCs w:val="18"/>
                <w:rPrChange w:id="17628" w:author="raye" w:date="2018-08-10T12:30:00Z">
                  <w:rPr>
                    <w:rFonts w:ascii="Calibri" w:hAnsi="Calibri" w:cstheme="minorHAnsi"/>
                    <w:sz w:val="18"/>
                    <w:szCs w:val="18"/>
                  </w:rPr>
                </w:rPrChange>
              </w:rPr>
            </w:pPr>
          </w:p>
        </w:tc>
        <w:tc>
          <w:tcPr>
            <w:tcW w:w="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31E1EFB" w14:textId="77777777" w:rsidR="00F7260B" w:rsidRPr="00B0205A" w:rsidRDefault="00F7260B">
            <w:pPr>
              <w:spacing w:beforeLines="20" w:before="62" w:afterLines="20" w:after="62" w:line="200" w:lineRule="exact"/>
              <w:rPr>
                <w:rFonts w:ascii="Times New Roman" w:hAnsi="Times New Roman" w:cs="Times New Roman"/>
                <w:sz w:val="18"/>
                <w:szCs w:val="18"/>
                <w:rPrChange w:id="17629" w:author="raye" w:date="2018-08-10T12:30:00Z">
                  <w:rPr>
                    <w:rFonts w:ascii="Calibri" w:hAnsi="Calibri" w:cstheme="minorHAnsi"/>
                    <w:sz w:val="18"/>
                    <w:szCs w:val="18"/>
                  </w:rPr>
                </w:rPrChange>
              </w:rPr>
            </w:pPr>
          </w:p>
        </w:tc>
      </w:tr>
      <w:tr w:rsidR="00F7260B" w:rsidRPr="00B0205A" w14:paraId="1688217A" w14:textId="77777777" w:rsidTr="00F7260B">
        <w:trPr>
          <w:trHeight w:val="268"/>
        </w:trPr>
        <w:tc>
          <w:tcPr>
            <w:tcW w:w="28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EB5546F" w14:textId="77777777" w:rsidR="00F7260B" w:rsidRPr="00B0205A" w:rsidRDefault="00F7260B">
            <w:pPr>
              <w:spacing w:beforeLines="20" w:before="62" w:afterLines="20" w:after="62" w:line="200" w:lineRule="exact"/>
              <w:rPr>
                <w:rFonts w:ascii="Times New Roman" w:hAnsi="Times New Roman" w:cs="Times New Roman"/>
                <w:sz w:val="18"/>
                <w:szCs w:val="18"/>
                <w:rPrChange w:id="1763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631" w:author="raye" w:date="2018-08-10T12:30:00Z">
                  <w:rPr>
                    <w:rFonts w:ascii="Calibri" w:hAnsi="Calibri" w:cstheme="minorHAnsi"/>
                    <w:sz w:val="18"/>
                    <w:szCs w:val="18"/>
                  </w:rPr>
                </w:rPrChange>
              </w:rPr>
              <w:t>Name of End User &amp; Country Location</w:t>
            </w:r>
          </w:p>
        </w:tc>
        <w:tc>
          <w:tcPr>
            <w:tcW w:w="4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D752ED9" w14:textId="77777777" w:rsidR="00F7260B" w:rsidRPr="00B0205A" w:rsidRDefault="00F7260B">
            <w:pPr>
              <w:spacing w:beforeLines="20" w:before="62" w:afterLines="20" w:after="62" w:line="200" w:lineRule="exact"/>
              <w:rPr>
                <w:rFonts w:ascii="Times New Roman" w:hAnsi="Times New Roman" w:cs="Times New Roman"/>
                <w:sz w:val="18"/>
                <w:szCs w:val="18"/>
                <w:rPrChange w:id="17632" w:author="raye" w:date="2018-08-10T12:30:00Z">
                  <w:rPr>
                    <w:rFonts w:ascii="Calibri" w:hAnsi="Calibri" w:cstheme="minorHAnsi"/>
                    <w:sz w:val="18"/>
                    <w:szCs w:val="18"/>
                  </w:rPr>
                </w:rPrChange>
              </w:rPr>
            </w:pPr>
          </w:p>
        </w:tc>
        <w:tc>
          <w:tcPr>
            <w:tcW w:w="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392EC82" w14:textId="77777777" w:rsidR="00F7260B" w:rsidRPr="00B0205A" w:rsidRDefault="00F7260B">
            <w:pPr>
              <w:spacing w:beforeLines="20" w:before="62" w:afterLines="20" w:after="62" w:line="200" w:lineRule="exact"/>
              <w:rPr>
                <w:rFonts w:ascii="Times New Roman" w:hAnsi="Times New Roman" w:cs="Times New Roman"/>
                <w:sz w:val="18"/>
                <w:szCs w:val="18"/>
                <w:rPrChange w:id="17633" w:author="raye" w:date="2018-08-10T12:30:00Z">
                  <w:rPr>
                    <w:rFonts w:ascii="Calibri" w:hAnsi="Calibri" w:cstheme="minorHAnsi"/>
                    <w:sz w:val="18"/>
                    <w:szCs w:val="18"/>
                  </w:rPr>
                </w:rPrChange>
              </w:rPr>
            </w:pPr>
          </w:p>
        </w:tc>
      </w:tr>
      <w:tr w:rsidR="00F7260B" w:rsidRPr="00B0205A" w14:paraId="32805263" w14:textId="77777777" w:rsidTr="00F7260B">
        <w:trPr>
          <w:trHeight w:val="961"/>
        </w:trPr>
        <w:tc>
          <w:tcPr>
            <w:tcW w:w="28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F790E86" w14:textId="77777777" w:rsidR="00F7260B" w:rsidRPr="00B0205A" w:rsidRDefault="00F7260B">
            <w:pPr>
              <w:spacing w:beforeLines="20" w:before="62" w:afterLines="20" w:after="62" w:line="200" w:lineRule="exact"/>
              <w:rPr>
                <w:rFonts w:ascii="Times New Roman" w:hAnsi="Times New Roman" w:cs="Times New Roman"/>
                <w:sz w:val="18"/>
                <w:szCs w:val="18"/>
                <w:rPrChange w:id="1763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635" w:author="raye" w:date="2018-08-10T12:30:00Z">
                  <w:rPr>
                    <w:rFonts w:ascii="Calibri" w:hAnsi="Calibri" w:cstheme="minorHAnsi"/>
                    <w:sz w:val="18"/>
                    <w:szCs w:val="18"/>
                  </w:rPr>
                </w:rPrChange>
              </w:rPr>
              <w:t xml:space="preserve">Identify (through public information, e.g. Google, annual reports, news media etc,) if Customer or its affiliated group companies dealing in Commodities such as precious metals, graphite, raw or semi-finished metals (e.g., aluminum and steel), coal with Iranian entities? </w:t>
            </w:r>
          </w:p>
        </w:tc>
        <w:tc>
          <w:tcPr>
            <w:tcW w:w="4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22F1646" w14:textId="77777777" w:rsidR="00F7260B" w:rsidRPr="00B0205A" w:rsidRDefault="00F7260B">
            <w:pPr>
              <w:spacing w:beforeLines="20" w:before="62" w:afterLines="20" w:after="62" w:line="200" w:lineRule="exact"/>
              <w:rPr>
                <w:rFonts w:ascii="Times New Roman" w:hAnsi="Times New Roman" w:cs="Times New Roman"/>
                <w:sz w:val="18"/>
                <w:szCs w:val="18"/>
                <w:rPrChange w:id="17636" w:author="raye" w:date="2018-08-10T12:30:00Z">
                  <w:rPr>
                    <w:rFonts w:ascii="Calibri" w:hAnsi="Calibri" w:cstheme="minorHAnsi"/>
                    <w:sz w:val="18"/>
                    <w:szCs w:val="18"/>
                  </w:rPr>
                </w:rPrChange>
              </w:rPr>
            </w:pPr>
          </w:p>
        </w:tc>
        <w:tc>
          <w:tcPr>
            <w:tcW w:w="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3767557" w14:textId="77777777" w:rsidR="00F7260B" w:rsidRPr="00B0205A" w:rsidRDefault="00F7260B">
            <w:pPr>
              <w:spacing w:beforeLines="20" w:before="62" w:afterLines="20" w:after="62" w:line="200" w:lineRule="exact"/>
              <w:rPr>
                <w:rFonts w:ascii="Times New Roman" w:hAnsi="Times New Roman" w:cs="Times New Roman"/>
                <w:sz w:val="18"/>
                <w:szCs w:val="18"/>
                <w:rPrChange w:id="17637" w:author="raye" w:date="2018-08-10T12:30:00Z">
                  <w:rPr>
                    <w:rFonts w:ascii="Calibri" w:hAnsi="Calibri" w:cstheme="minorHAnsi"/>
                    <w:sz w:val="18"/>
                    <w:szCs w:val="18"/>
                  </w:rPr>
                </w:rPrChange>
              </w:rPr>
            </w:pPr>
          </w:p>
        </w:tc>
      </w:tr>
      <w:tr w:rsidR="00F7260B" w:rsidRPr="00B0205A" w14:paraId="3D656DD7" w14:textId="77777777" w:rsidTr="00F7260B">
        <w:trPr>
          <w:trHeight w:val="608"/>
        </w:trPr>
        <w:tc>
          <w:tcPr>
            <w:tcW w:w="28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FE57A40" w14:textId="77777777" w:rsidR="00F7260B" w:rsidRPr="00B0205A" w:rsidRDefault="00F7260B">
            <w:pPr>
              <w:spacing w:beforeLines="20" w:before="62" w:afterLines="20" w:after="62" w:line="200" w:lineRule="exact"/>
              <w:rPr>
                <w:rFonts w:ascii="Times New Roman" w:hAnsi="Times New Roman" w:cs="Times New Roman"/>
                <w:sz w:val="18"/>
                <w:szCs w:val="18"/>
                <w:rPrChange w:id="1763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639" w:author="raye" w:date="2018-08-10T12:30:00Z">
                  <w:rPr>
                    <w:rFonts w:ascii="Calibri" w:hAnsi="Calibri" w:cstheme="minorHAnsi"/>
                    <w:sz w:val="18"/>
                    <w:szCs w:val="18"/>
                  </w:rPr>
                </w:rPrChange>
              </w:rPr>
              <w:t>Identify if Customer or its affiliate group of companies conduct business activities with companies or financial institutions on the Sanction List</w:t>
            </w:r>
          </w:p>
        </w:tc>
        <w:tc>
          <w:tcPr>
            <w:tcW w:w="4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18FE4BC" w14:textId="77777777" w:rsidR="00F7260B" w:rsidRPr="00B0205A" w:rsidRDefault="00F7260B">
            <w:pPr>
              <w:spacing w:beforeLines="20" w:before="62" w:afterLines="20" w:after="62" w:line="200" w:lineRule="exact"/>
              <w:rPr>
                <w:rFonts w:ascii="Times New Roman" w:hAnsi="Times New Roman" w:cs="Times New Roman"/>
                <w:sz w:val="18"/>
                <w:szCs w:val="18"/>
                <w:rPrChange w:id="17640" w:author="raye" w:date="2018-08-10T12:30:00Z">
                  <w:rPr>
                    <w:rFonts w:ascii="Calibri" w:hAnsi="Calibri" w:cstheme="minorHAnsi"/>
                    <w:sz w:val="18"/>
                    <w:szCs w:val="18"/>
                  </w:rPr>
                </w:rPrChange>
              </w:rPr>
            </w:pPr>
          </w:p>
        </w:tc>
        <w:tc>
          <w:tcPr>
            <w:tcW w:w="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846C0F6" w14:textId="77777777" w:rsidR="00F7260B" w:rsidRPr="00B0205A" w:rsidRDefault="00F7260B">
            <w:pPr>
              <w:spacing w:beforeLines="20" w:before="62" w:afterLines="20" w:after="62" w:line="200" w:lineRule="exact"/>
              <w:rPr>
                <w:rFonts w:ascii="Times New Roman" w:hAnsi="Times New Roman" w:cs="Times New Roman"/>
                <w:sz w:val="18"/>
                <w:szCs w:val="18"/>
                <w:rPrChange w:id="17641" w:author="raye" w:date="2018-08-10T12:30:00Z">
                  <w:rPr>
                    <w:rFonts w:ascii="Calibri" w:hAnsi="Calibri" w:cstheme="minorHAnsi"/>
                    <w:sz w:val="18"/>
                    <w:szCs w:val="18"/>
                  </w:rPr>
                </w:rPrChange>
              </w:rPr>
            </w:pPr>
          </w:p>
        </w:tc>
      </w:tr>
      <w:tr w:rsidR="00F7260B" w:rsidRPr="00B0205A" w14:paraId="4FB7CAD8" w14:textId="77777777" w:rsidTr="00F7260B">
        <w:trPr>
          <w:trHeight w:val="280"/>
        </w:trPr>
        <w:tc>
          <w:tcPr>
            <w:tcW w:w="28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33AE17" w14:textId="77777777" w:rsidR="00F7260B" w:rsidRPr="00B0205A" w:rsidRDefault="00F7260B">
            <w:pPr>
              <w:spacing w:beforeLines="20" w:before="62" w:afterLines="20" w:after="62" w:line="200" w:lineRule="exact"/>
              <w:rPr>
                <w:rFonts w:ascii="Times New Roman" w:hAnsi="Times New Roman" w:cs="Times New Roman"/>
                <w:sz w:val="18"/>
                <w:szCs w:val="18"/>
                <w:rPrChange w:id="1764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643" w:author="raye" w:date="2018-08-10T12:30:00Z">
                  <w:rPr>
                    <w:rFonts w:ascii="Calibri" w:hAnsi="Calibri" w:cstheme="minorHAnsi"/>
                    <w:sz w:val="18"/>
                    <w:szCs w:val="18"/>
                  </w:rPr>
                </w:rPrChange>
              </w:rPr>
              <w:t>Other additional topics of search</w:t>
            </w:r>
          </w:p>
        </w:tc>
        <w:tc>
          <w:tcPr>
            <w:tcW w:w="4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4AA9228" w14:textId="77777777" w:rsidR="00F7260B" w:rsidRPr="00B0205A" w:rsidRDefault="00F7260B">
            <w:pPr>
              <w:spacing w:beforeLines="20" w:before="62" w:afterLines="20" w:after="62" w:line="200" w:lineRule="exact"/>
              <w:rPr>
                <w:rFonts w:ascii="Times New Roman" w:hAnsi="Times New Roman" w:cs="Times New Roman"/>
                <w:sz w:val="18"/>
                <w:szCs w:val="18"/>
                <w:rPrChange w:id="17644" w:author="raye" w:date="2018-08-10T12:30:00Z">
                  <w:rPr>
                    <w:rFonts w:ascii="Calibri" w:hAnsi="Calibri" w:cstheme="minorHAnsi"/>
                    <w:sz w:val="18"/>
                    <w:szCs w:val="18"/>
                  </w:rPr>
                </w:rPrChange>
              </w:rPr>
            </w:pPr>
          </w:p>
        </w:tc>
        <w:tc>
          <w:tcPr>
            <w:tcW w:w="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EB5CE49" w14:textId="77777777" w:rsidR="00F7260B" w:rsidRPr="00B0205A" w:rsidRDefault="00F7260B">
            <w:pPr>
              <w:spacing w:beforeLines="20" w:before="62" w:afterLines="20" w:after="62" w:line="200" w:lineRule="exact"/>
              <w:rPr>
                <w:rFonts w:ascii="Times New Roman" w:hAnsi="Times New Roman" w:cs="Times New Roman"/>
                <w:sz w:val="18"/>
                <w:szCs w:val="18"/>
                <w:rPrChange w:id="17645" w:author="raye" w:date="2018-08-10T12:30:00Z">
                  <w:rPr>
                    <w:rFonts w:ascii="Calibri" w:hAnsi="Calibri" w:cstheme="minorHAnsi"/>
                    <w:sz w:val="18"/>
                    <w:szCs w:val="18"/>
                  </w:rPr>
                </w:rPrChange>
              </w:rPr>
            </w:pPr>
          </w:p>
        </w:tc>
      </w:tr>
    </w:tbl>
    <w:p w14:paraId="58ED91EA"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646" w:author="raye" w:date="2018-08-10T12:30:00Z">
            <w:rPr>
              <w:rFonts w:ascii="Calibri" w:hAnsi="Calibri"/>
            </w:rPr>
          </w:rPrChange>
        </w:rPr>
      </w:pPr>
    </w:p>
    <w:p w14:paraId="2D03A8DB"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647" w:author="raye" w:date="2018-08-10T12:30:00Z">
            <w:rPr>
              <w:rFonts w:ascii="Calibri" w:hAnsi="Calibri"/>
            </w:rPr>
          </w:rPrChange>
        </w:rPr>
      </w:pPr>
      <w:r w:rsidRPr="00B0205A">
        <w:rPr>
          <w:rFonts w:ascii="Times New Roman" w:hAnsi="Times New Roman" w:cs="Times New Roman"/>
          <w:rPrChange w:id="17648" w:author="raye" w:date="2018-08-10T12:30:00Z">
            <w:rPr>
              <w:rFonts w:ascii="Calibri" w:hAnsi="Calibri"/>
            </w:rPr>
          </w:rPrChange>
        </w:rPr>
        <w:t>Prepared by: _____________________    Ext. ______________    Date: ________________</w:t>
      </w:r>
    </w:p>
    <w:p w14:paraId="0071B427"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649" w:author="raye" w:date="2018-08-10T12:30:00Z">
            <w:rPr>
              <w:rFonts w:ascii="Calibri" w:hAnsi="Calibri"/>
            </w:rPr>
          </w:rPrChange>
        </w:rPr>
      </w:pPr>
    </w:p>
    <w:p w14:paraId="2518E06F"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650" w:author="raye" w:date="2018-08-10T12:30:00Z">
            <w:rPr>
              <w:rFonts w:ascii="Calibri" w:hAnsi="Calibri"/>
            </w:rPr>
          </w:rPrChange>
        </w:rPr>
      </w:pPr>
      <w:r w:rsidRPr="00B0205A">
        <w:rPr>
          <w:rFonts w:ascii="Times New Roman" w:hAnsi="Times New Roman" w:cs="Times New Roman"/>
          <w:rPrChange w:id="17651" w:author="raye" w:date="2018-08-10T12:30:00Z">
            <w:rPr>
              <w:rFonts w:ascii="Calibri" w:hAnsi="Calibri"/>
            </w:rPr>
          </w:rPrChange>
        </w:rPr>
        <w:t>Reviewed by: _____________________    Ext. ______________    Date: ________________</w:t>
      </w:r>
    </w:p>
    <w:p w14:paraId="4666D8DE"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652" w:author="raye" w:date="2018-08-10T12:30:00Z">
            <w:rPr>
              <w:rFonts w:ascii="Calibri" w:hAnsi="Calibri"/>
            </w:rPr>
          </w:rPrChange>
        </w:rPr>
      </w:pPr>
    </w:p>
    <w:p w14:paraId="729A9A1E"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653" w:author="raye" w:date="2018-08-10T12:30:00Z">
            <w:rPr>
              <w:rFonts w:ascii="Calibri" w:hAnsi="Calibri"/>
            </w:rPr>
          </w:rPrChange>
        </w:rPr>
      </w:pPr>
      <w:r w:rsidRPr="00B0205A">
        <w:rPr>
          <w:rFonts w:ascii="Times New Roman" w:hAnsi="Times New Roman" w:cs="Times New Roman"/>
          <w:rPrChange w:id="17654" w:author="raye" w:date="2018-08-10T12:30:00Z">
            <w:rPr>
              <w:rFonts w:ascii="Calibri" w:hAnsi="Calibri"/>
            </w:rPr>
          </w:rPrChange>
        </w:rPr>
        <w:t>Approved by: Compliance: ___________   Ext. ______________    Date: ________________</w:t>
      </w:r>
    </w:p>
    <w:p w14:paraId="301774C6" w14:textId="77777777" w:rsidR="00F7260B" w:rsidRPr="00B0205A"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sz w:val="24"/>
          <w:szCs w:val="24"/>
          <w:rPrChange w:id="17655" w:author="raye" w:date="2018-08-10T12:30:00Z">
            <w:rPr>
              <w:rFonts w:ascii="Calibri" w:hAnsi="Calibri" w:cstheme="minorHAnsi"/>
              <w:sz w:val="24"/>
              <w:szCs w:val="24"/>
            </w:rPr>
          </w:rPrChange>
        </w:rPr>
      </w:pPr>
      <w:r w:rsidRPr="00B0205A">
        <w:rPr>
          <w:rFonts w:ascii="Times New Roman" w:hAnsi="Times New Roman" w:cs="Times New Roman"/>
          <w:kern w:val="0"/>
          <w:sz w:val="24"/>
          <w:szCs w:val="24"/>
          <w:rPrChange w:id="17656" w:author="raye" w:date="2018-08-10T12:30:00Z">
            <w:rPr>
              <w:rFonts w:ascii="Calibri" w:hAnsi="Calibri" w:cstheme="minorHAnsi"/>
              <w:kern w:val="0"/>
              <w:sz w:val="24"/>
              <w:szCs w:val="24"/>
            </w:rPr>
          </w:rPrChange>
        </w:rPr>
        <w:br w:type="page"/>
      </w:r>
    </w:p>
    <w:p w14:paraId="0EE79DC9" w14:textId="77777777" w:rsidR="00F7260B" w:rsidRPr="00B0205A" w:rsidRDefault="00F7260B" w:rsidP="00F7260B">
      <w:pPr>
        <w:pStyle w:val="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424"/>
        <w:rPr>
          <w:rFonts w:ascii="Times New Roman" w:hAnsi="Times New Roman" w:cs="Times New Roman"/>
          <w:rPrChange w:id="17657" w:author="raye" w:date="2018-08-10T12:30:00Z">
            <w:rPr>
              <w:rFonts w:ascii="Calibri" w:hAnsi="Calibri" w:cstheme="minorHAnsi"/>
            </w:rPr>
          </w:rPrChange>
        </w:rPr>
      </w:pPr>
      <w:bookmarkStart w:id="17658" w:name="_Toc520840575"/>
      <w:bookmarkStart w:id="17659" w:name="_Toc512250268"/>
      <w:r w:rsidRPr="00B0205A">
        <w:rPr>
          <w:rFonts w:ascii="Times New Roman" w:hAnsi="Times New Roman" w:cs="Times New Roman"/>
          <w:rPrChange w:id="17660" w:author="raye" w:date="2018-08-10T12:30:00Z">
            <w:rPr>
              <w:rFonts w:ascii="Calibri" w:hAnsi="Calibri" w:cstheme="minorHAnsi"/>
            </w:rPr>
          </w:rPrChange>
        </w:rPr>
        <w:lastRenderedPageBreak/>
        <w:t>Form 3: Oil &amp; Petro (#8)</w:t>
      </w:r>
      <w:bookmarkEnd w:id="17658"/>
      <w:bookmarkEnd w:id="17659"/>
    </w:p>
    <w:p w14:paraId="669CD0EE"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661" w:author="raye" w:date="2018-08-10T12:30:00Z">
            <w:rPr>
              <w:rFonts w:ascii="Calibri" w:hAnsi="Calibri"/>
            </w:rPr>
          </w:rPrChange>
        </w:rPr>
      </w:pPr>
      <w:r w:rsidRPr="00B0205A">
        <w:rPr>
          <w:rFonts w:ascii="Times New Roman" w:hAnsi="Times New Roman" w:cs="Times New Roman"/>
          <w:rPrChange w:id="17662" w:author="raye" w:date="2018-08-10T12:30:00Z">
            <w:rPr>
              <w:rFonts w:ascii="Calibri" w:hAnsi="Calibri"/>
            </w:rPr>
          </w:rPrChange>
        </w:rPr>
        <w:t>To</w:t>
      </w:r>
      <w:r w:rsidRPr="00B0205A">
        <w:rPr>
          <w:rFonts w:ascii="Times New Roman" w:hAnsi="Times New Roman" w:cs="Times New Roman" w:hint="eastAsia"/>
          <w:rPrChange w:id="17663" w:author="raye" w:date="2018-08-10T12:30:00Z">
            <w:rPr>
              <w:rFonts w:ascii="Calibri" w:hAnsi="Calibri" w:hint="eastAsia"/>
            </w:rPr>
          </w:rPrChange>
        </w:rPr>
        <w:t>：</w:t>
      </w:r>
      <w:r w:rsidRPr="00B0205A">
        <w:rPr>
          <w:rFonts w:ascii="Times New Roman" w:hAnsi="Times New Roman" w:cs="Times New Roman"/>
          <w:rPrChange w:id="17664" w:author="raye" w:date="2018-08-10T12:30:00Z">
            <w:rPr>
              <w:rFonts w:ascii="Calibri" w:hAnsi="Calibri"/>
            </w:rPr>
          </w:rPrChange>
        </w:rPr>
        <w:t xml:space="preserve"> Compliance Dept.</w:t>
      </w:r>
    </w:p>
    <w:p w14:paraId="29081B0C"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665" w:author="raye" w:date="2018-08-10T12:30:00Z">
            <w:rPr>
              <w:rFonts w:ascii="Calibri" w:hAnsi="Calibri"/>
            </w:rPr>
          </w:rPrChange>
        </w:rPr>
      </w:pPr>
      <w:r w:rsidRPr="00B0205A">
        <w:rPr>
          <w:rFonts w:ascii="Times New Roman" w:hAnsi="Times New Roman" w:cs="Times New Roman"/>
          <w:rPrChange w:id="17666" w:author="raye" w:date="2018-08-10T12:30:00Z">
            <w:rPr>
              <w:rFonts w:ascii="Calibri" w:hAnsi="Calibri"/>
            </w:rPr>
          </w:rPrChange>
        </w:rPr>
        <w:t>From: Trade Services Dept.</w:t>
      </w:r>
    </w:p>
    <w:p w14:paraId="37025402"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667" w:author="raye" w:date="2018-08-10T12:30:00Z">
            <w:rPr>
              <w:rFonts w:ascii="Calibri" w:hAnsi="Calibri"/>
            </w:rPr>
          </w:rPrChange>
        </w:rPr>
      </w:pPr>
      <w:r w:rsidRPr="00B0205A">
        <w:rPr>
          <w:rFonts w:ascii="Times New Roman" w:hAnsi="Times New Roman" w:cs="Times New Roman"/>
          <w:rPrChange w:id="17668" w:author="raye" w:date="2018-08-10T12:30:00Z">
            <w:rPr>
              <w:rFonts w:ascii="Calibri" w:hAnsi="Calibri"/>
            </w:rPr>
          </w:rPrChange>
        </w:rPr>
        <w:t>TSD Reference________________  Area of Business: ___________  Recorded by: ___________</w:t>
      </w:r>
    </w:p>
    <w:p w14:paraId="6F5D907D"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669" w:author="raye" w:date="2018-08-10T12:30:00Z">
            <w:rPr>
              <w:rFonts w:ascii="Calibri" w:hAnsi="Calibri"/>
            </w:rPr>
          </w:rPrChange>
        </w:rPr>
      </w:pPr>
    </w:p>
    <w:p w14:paraId="737CFB5A"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670" w:author="raye" w:date="2018-08-10T12:30:00Z">
            <w:rPr>
              <w:rFonts w:ascii="Calibri" w:hAnsi="Calibri"/>
            </w:rPr>
          </w:rPrChange>
        </w:rPr>
      </w:pPr>
    </w:p>
    <w:p w14:paraId="1CC393EC"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rPrChange w:id="17671" w:author="raye" w:date="2018-08-10T12:30:00Z">
            <w:rPr>
              <w:rFonts w:ascii="Calibri" w:hAnsi="Calibri"/>
            </w:rPr>
          </w:rPrChange>
        </w:rPr>
      </w:pPr>
      <w:r w:rsidRPr="00B0205A">
        <w:rPr>
          <w:rFonts w:ascii="Times New Roman" w:hAnsi="Times New Roman" w:cs="Times New Roman"/>
          <w:rPrChange w:id="17672" w:author="raye" w:date="2018-08-10T12:30:00Z">
            <w:rPr>
              <w:rFonts w:ascii="Calibri" w:hAnsi="Calibri"/>
            </w:rPr>
          </w:rPrChange>
        </w:rPr>
        <w:t>ENHANCED DUE DILIGENCE(EDD) FOR CUSTOMERR OF OIL, GAS AND PETROLEUM SECTORS</w:t>
      </w:r>
    </w:p>
    <w:p w14:paraId="160E91B0"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rPrChange w:id="17673" w:author="raye" w:date="2018-08-10T12:30:00Z">
            <w:rPr>
              <w:rFonts w:ascii="Calibri" w:hAnsi="Calibri"/>
            </w:rPr>
          </w:rPrChange>
        </w:rPr>
      </w:pPr>
    </w:p>
    <w:p w14:paraId="47F7D551"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i/>
          <w:rPrChange w:id="17674" w:author="raye" w:date="2018-08-10T12:30:00Z">
            <w:rPr>
              <w:rFonts w:ascii="Calibri" w:hAnsi="Calibri"/>
              <w:i/>
            </w:rPr>
          </w:rPrChange>
        </w:rPr>
      </w:pPr>
      <w:r w:rsidRPr="00B0205A">
        <w:rPr>
          <w:rFonts w:ascii="Times New Roman" w:hAnsi="Times New Roman" w:cs="Times New Roman"/>
          <w:i/>
          <w:rPrChange w:id="17675" w:author="raye" w:date="2018-08-10T12:30:00Z">
            <w:rPr>
              <w:rFonts w:ascii="Calibri" w:hAnsi="Calibri"/>
              <w:i/>
            </w:rPr>
          </w:rPrChange>
        </w:rPr>
        <w:t xml:space="preserve"> (Some of the information may be duplicated or does not apply. Please just fill in the blanks that fit your area of business.)</w:t>
      </w:r>
    </w:p>
    <w:p w14:paraId="09BF701A"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676" w:author="raye" w:date="2018-08-10T12:30:00Z">
            <w:rPr>
              <w:rFonts w:ascii="Calibri" w:hAnsi="Calibri"/>
            </w:rPr>
          </w:rPrChange>
        </w:rPr>
      </w:pPr>
    </w:p>
    <w:tbl>
      <w:tblPr>
        <w:tblStyle w:val="a9"/>
        <w:tblpPr w:leftFromText="180" w:rightFromText="180" w:vertAnchor="text" w:horzAnchor="margin" w:tblpY="-1"/>
        <w:tblW w:w="8730" w:type="dxa"/>
        <w:tblLayout w:type="fixed"/>
        <w:tblLook w:val="04A0" w:firstRow="1" w:lastRow="0" w:firstColumn="1" w:lastColumn="0" w:noHBand="0" w:noVBand="1"/>
      </w:tblPr>
      <w:tblGrid>
        <w:gridCol w:w="3327"/>
        <w:gridCol w:w="4503"/>
        <w:gridCol w:w="900"/>
      </w:tblGrid>
      <w:tr w:rsidR="00F7260B" w:rsidRPr="00B0205A" w14:paraId="0885DA30" w14:textId="77777777" w:rsidTr="00F7260B">
        <w:trPr>
          <w:trHeight w:val="271"/>
          <w:tblHeader/>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03C4999" w14:textId="77777777" w:rsidR="00F7260B" w:rsidRPr="00B0205A" w:rsidRDefault="00F7260B">
            <w:pPr>
              <w:spacing w:beforeLines="20" w:before="62" w:afterLines="20" w:after="62" w:line="200" w:lineRule="exact"/>
              <w:rPr>
                <w:rFonts w:ascii="Times New Roman" w:hAnsi="Times New Roman" w:cs="Times New Roman"/>
                <w:sz w:val="18"/>
                <w:szCs w:val="18"/>
                <w:rPrChange w:id="1767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678" w:author="raye" w:date="2018-08-10T12:30:00Z">
                  <w:rPr>
                    <w:rFonts w:ascii="Calibri" w:hAnsi="Calibri" w:cstheme="minorHAnsi"/>
                    <w:sz w:val="18"/>
                    <w:szCs w:val="18"/>
                  </w:rPr>
                </w:rPrChange>
              </w:rPr>
              <w:t>Topics of Search</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3E0363D" w14:textId="77777777" w:rsidR="00F7260B" w:rsidRPr="00B0205A" w:rsidRDefault="00F7260B">
            <w:pPr>
              <w:spacing w:beforeLines="20" w:before="62" w:afterLines="20" w:after="62" w:line="200" w:lineRule="exact"/>
              <w:rPr>
                <w:rFonts w:ascii="Times New Roman" w:hAnsi="Times New Roman" w:cs="Times New Roman"/>
                <w:sz w:val="18"/>
                <w:szCs w:val="18"/>
                <w:rPrChange w:id="1767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680" w:author="raye" w:date="2018-08-10T12:30:00Z">
                  <w:rPr>
                    <w:rFonts w:ascii="Calibri" w:hAnsi="Calibri" w:cstheme="minorHAnsi"/>
                    <w:sz w:val="18"/>
                    <w:szCs w:val="18"/>
                  </w:rPr>
                </w:rPrChange>
              </w:rPr>
              <w:t>Information obtained</w:t>
            </w: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8DC32F" w14:textId="77777777" w:rsidR="00F7260B" w:rsidRPr="00B0205A" w:rsidRDefault="00F7260B">
            <w:pPr>
              <w:spacing w:beforeLines="20" w:before="62" w:afterLines="20" w:after="62" w:line="200" w:lineRule="exact"/>
              <w:rPr>
                <w:rFonts w:ascii="Times New Roman" w:hAnsi="Times New Roman" w:cs="Times New Roman"/>
                <w:sz w:val="18"/>
                <w:szCs w:val="18"/>
                <w:rPrChange w:id="1768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682" w:author="raye" w:date="2018-08-10T12:30:00Z">
                  <w:rPr>
                    <w:rFonts w:ascii="Calibri" w:hAnsi="Calibri" w:cstheme="minorHAnsi"/>
                    <w:sz w:val="18"/>
                    <w:szCs w:val="18"/>
                  </w:rPr>
                </w:rPrChange>
              </w:rPr>
              <w:t>Remarks (if any)</w:t>
            </w:r>
          </w:p>
        </w:tc>
      </w:tr>
      <w:tr w:rsidR="00F7260B" w:rsidRPr="00B0205A" w14:paraId="3F7E1004" w14:textId="77777777" w:rsidTr="00F7260B">
        <w:trPr>
          <w:trHeight w:val="283"/>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01D83" w14:textId="77777777" w:rsidR="00F7260B" w:rsidRPr="00B0205A" w:rsidRDefault="00F7260B">
            <w:pPr>
              <w:spacing w:beforeLines="20" w:before="62" w:afterLines="20" w:after="62" w:line="200" w:lineRule="exact"/>
              <w:rPr>
                <w:rFonts w:ascii="Times New Roman" w:hAnsi="Times New Roman" w:cs="Times New Roman"/>
                <w:sz w:val="18"/>
                <w:szCs w:val="18"/>
                <w:rPrChange w:id="1768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684" w:author="raye" w:date="2018-08-10T12:30:00Z">
                  <w:rPr>
                    <w:rFonts w:ascii="Calibri" w:hAnsi="Calibri" w:cstheme="minorHAnsi"/>
                    <w:sz w:val="18"/>
                    <w:szCs w:val="18"/>
                  </w:rPr>
                </w:rPrChange>
              </w:rPr>
              <w:t>EDD Party NAME and ADDRESS</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F48D54D" w14:textId="77777777" w:rsidR="00F7260B" w:rsidRPr="00B0205A" w:rsidRDefault="00F7260B">
            <w:pPr>
              <w:spacing w:beforeLines="20" w:before="62" w:afterLines="20" w:after="62" w:line="200" w:lineRule="exact"/>
              <w:rPr>
                <w:rFonts w:ascii="Times New Roman" w:hAnsi="Times New Roman" w:cs="Times New Roman"/>
                <w:sz w:val="18"/>
                <w:szCs w:val="18"/>
                <w:rPrChange w:id="17685" w:author="raye" w:date="2018-08-10T12:30:00Z">
                  <w:rPr>
                    <w:rFonts w:ascii="Calibri" w:hAnsi="Calibri" w:cstheme="minorHAnsi"/>
                    <w:sz w:val="18"/>
                    <w:szCs w:val="18"/>
                  </w:rPr>
                </w:rPrChange>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82BB2FA" w14:textId="77777777" w:rsidR="00F7260B" w:rsidRPr="00B0205A" w:rsidRDefault="00F7260B">
            <w:pPr>
              <w:spacing w:beforeLines="20" w:before="62" w:afterLines="20" w:after="62" w:line="200" w:lineRule="exact"/>
              <w:rPr>
                <w:rFonts w:ascii="Times New Roman" w:hAnsi="Times New Roman" w:cs="Times New Roman"/>
                <w:sz w:val="18"/>
                <w:szCs w:val="18"/>
                <w:rPrChange w:id="17686" w:author="raye" w:date="2018-08-10T12:30:00Z">
                  <w:rPr>
                    <w:rFonts w:ascii="Calibri" w:hAnsi="Calibri" w:cstheme="minorHAnsi"/>
                    <w:sz w:val="18"/>
                    <w:szCs w:val="18"/>
                  </w:rPr>
                </w:rPrChange>
              </w:rPr>
            </w:pPr>
          </w:p>
        </w:tc>
      </w:tr>
      <w:tr w:rsidR="00F7260B" w:rsidRPr="00B0205A" w14:paraId="08B7B5D7" w14:textId="77777777" w:rsidTr="00F7260B">
        <w:trPr>
          <w:trHeight w:val="271"/>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2393235" w14:textId="77777777" w:rsidR="00F7260B" w:rsidRPr="00B0205A" w:rsidRDefault="00F7260B">
            <w:pPr>
              <w:spacing w:beforeLines="20" w:before="62" w:afterLines="20" w:after="62" w:line="200" w:lineRule="exact"/>
              <w:rPr>
                <w:rFonts w:ascii="Times New Roman" w:hAnsi="Times New Roman" w:cs="Times New Roman"/>
                <w:sz w:val="18"/>
                <w:szCs w:val="18"/>
                <w:rPrChange w:id="1768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688" w:author="raye" w:date="2018-08-10T12:30:00Z">
                  <w:rPr>
                    <w:rFonts w:ascii="Calibri" w:hAnsi="Calibri" w:cstheme="minorHAnsi"/>
                    <w:sz w:val="18"/>
                    <w:szCs w:val="18"/>
                  </w:rPr>
                </w:rPrChange>
              </w:rPr>
              <w:t>EDD Party’s Affiliated Group of Companies (if any)</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7480367" w14:textId="77777777" w:rsidR="00F7260B" w:rsidRPr="00B0205A" w:rsidRDefault="00F7260B">
            <w:pPr>
              <w:spacing w:beforeLines="20" w:before="62" w:afterLines="20" w:after="62" w:line="200" w:lineRule="exact"/>
              <w:rPr>
                <w:rFonts w:ascii="Times New Roman" w:hAnsi="Times New Roman" w:cs="Times New Roman"/>
                <w:sz w:val="18"/>
                <w:szCs w:val="18"/>
                <w:rPrChange w:id="17689" w:author="raye" w:date="2018-08-10T12:30:00Z">
                  <w:rPr>
                    <w:rFonts w:ascii="Calibri" w:hAnsi="Calibri" w:cstheme="minorHAnsi"/>
                    <w:sz w:val="18"/>
                    <w:szCs w:val="18"/>
                  </w:rPr>
                </w:rPrChange>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0B772B1" w14:textId="77777777" w:rsidR="00F7260B" w:rsidRPr="00B0205A" w:rsidRDefault="00F7260B">
            <w:pPr>
              <w:spacing w:beforeLines="20" w:before="62" w:afterLines="20" w:after="62" w:line="200" w:lineRule="exact"/>
              <w:rPr>
                <w:rFonts w:ascii="Times New Roman" w:hAnsi="Times New Roman" w:cs="Times New Roman"/>
                <w:sz w:val="18"/>
                <w:szCs w:val="18"/>
                <w:rPrChange w:id="17690" w:author="raye" w:date="2018-08-10T12:30:00Z">
                  <w:rPr>
                    <w:rFonts w:ascii="Calibri" w:hAnsi="Calibri" w:cstheme="minorHAnsi"/>
                    <w:sz w:val="18"/>
                    <w:szCs w:val="18"/>
                  </w:rPr>
                </w:rPrChange>
              </w:rPr>
            </w:pPr>
          </w:p>
        </w:tc>
      </w:tr>
      <w:tr w:rsidR="00F7260B" w:rsidRPr="00B0205A" w14:paraId="62F0D517" w14:textId="77777777" w:rsidTr="00F7260B">
        <w:trPr>
          <w:trHeight w:val="283"/>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AC79BCD" w14:textId="77777777" w:rsidR="00F7260B" w:rsidRPr="00B0205A" w:rsidRDefault="00F7260B">
            <w:pPr>
              <w:spacing w:beforeLines="20" w:before="62" w:afterLines="20" w:after="62" w:line="200" w:lineRule="exact"/>
              <w:rPr>
                <w:rFonts w:ascii="Times New Roman" w:hAnsi="Times New Roman" w:cs="Times New Roman"/>
                <w:sz w:val="18"/>
                <w:szCs w:val="18"/>
                <w:rPrChange w:id="17691" w:author="raye" w:date="2018-08-10T12:30:00Z">
                  <w:rPr>
                    <w:rFonts w:ascii="Calibri" w:hAnsi="Calibri" w:cstheme="minorHAnsi"/>
                    <w:sz w:val="18"/>
                    <w:szCs w:val="18"/>
                  </w:rPr>
                </w:rPrChange>
              </w:rPr>
            </w:pP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6B0BEC6" w14:textId="77777777" w:rsidR="00F7260B" w:rsidRPr="00B0205A" w:rsidRDefault="00F7260B">
            <w:pPr>
              <w:spacing w:beforeLines="20" w:before="62" w:afterLines="20" w:after="62" w:line="200" w:lineRule="exact"/>
              <w:rPr>
                <w:rFonts w:ascii="Times New Roman" w:hAnsi="Times New Roman" w:cs="Times New Roman"/>
                <w:sz w:val="18"/>
                <w:szCs w:val="18"/>
                <w:rPrChange w:id="17692" w:author="raye" w:date="2018-08-10T12:30:00Z">
                  <w:rPr>
                    <w:rFonts w:ascii="Calibri" w:hAnsi="Calibri" w:cstheme="minorHAnsi"/>
                    <w:sz w:val="18"/>
                    <w:szCs w:val="18"/>
                  </w:rPr>
                </w:rPrChange>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593675A" w14:textId="77777777" w:rsidR="00F7260B" w:rsidRPr="00B0205A" w:rsidRDefault="00F7260B">
            <w:pPr>
              <w:spacing w:beforeLines="20" w:before="62" w:afterLines="20" w:after="62" w:line="200" w:lineRule="exact"/>
              <w:rPr>
                <w:rFonts w:ascii="Times New Roman" w:hAnsi="Times New Roman" w:cs="Times New Roman"/>
                <w:sz w:val="18"/>
                <w:szCs w:val="18"/>
                <w:rPrChange w:id="17693" w:author="raye" w:date="2018-08-10T12:30:00Z">
                  <w:rPr>
                    <w:rFonts w:ascii="Calibri" w:hAnsi="Calibri" w:cstheme="minorHAnsi"/>
                    <w:sz w:val="18"/>
                    <w:szCs w:val="18"/>
                  </w:rPr>
                </w:rPrChange>
              </w:rPr>
            </w:pPr>
          </w:p>
        </w:tc>
      </w:tr>
      <w:tr w:rsidR="00F7260B" w:rsidRPr="00B0205A" w14:paraId="545C01DA" w14:textId="77777777" w:rsidTr="00F7260B">
        <w:trPr>
          <w:trHeight w:val="271"/>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C2BB4B0" w14:textId="77777777" w:rsidR="00F7260B" w:rsidRPr="00B0205A" w:rsidRDefault="00F7260B">
            <w:pPr>
              <w:spacing w:beforeLines="20" w:before="62" w:afterLines="20" w:after="62" w:line="200" w:lineRule="exact"/>
              <w:rPr>
                <w:rFonts w:ascii="Times New Roman" w:hAnsi="Times New Roman" w:cs="Times New Roman"/>
                <w:sz w:val="18"/>
                <w:szCs w:val="18"/>
                <w:rPrChange w:id="1769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695" w:author="raye" w:date="2018-08-10T12:30:00Z">
                  <w:rPr>
                    <w:rFonts w:ascii="Calibri" w:hAnsi="Calibri" w:cstheme="minorHAnsi"/>
                    <w:sz w:val="18"/>
                    <w:szCs w:val="18"/>
                  </w:rPr>
                </w:rPrChange>
              </w:rPr>
              <w:t>Country of Domicile of EDD Party’s Head Office (if any)</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3BF9BE7" w14:textId="77777777" w:rsidR="00F7260B" w:rsidRPr="00B0205A" w:rsidRDefault="00F7260B">
            <w:pPr>
              <w:spacing w:beforeLines="20" w:before="62" w:afterLines="20" w:after="62" w:line="200" w:lineRule="exact"/>
              <w:rPr>
                <w:rFonts w:ascii="Times New Roman" w:hAnsi="Times New Roman" w:cs="Times New Roman"/>
                <w:sz w:val="18"/>
                <w:szCs w:val="18"/>
                <w:rPrChange w:id="17696" w:author="raye" w:date="2018-08-10T12:30:00Z">
                  <w:rPr>
                    <w:rFonts w:ascii="Calibri" w:hAnsi="Calibri" w:cstheme="minorHAnsi"/>
                    <w:sz w:val="18"/>
                    <w:szCs w:val="18"/>
                  </w:rPr>
                </w:rPrChange>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8CCD033" w14:textId="77777777" w:rsidR="00F7260B" w:rsidRPr="00B0205A" w:rsidRDefault="00F7260B">
            <w:pPr>
              <w:spacing w:beforeLines="20" w:before="62" w:afterLines="20" w:after="62" w:line="200" w:lineRule="exact"/>
              <w:rPr>
                <w:rFonts w:ascii="Times New Roman" w:hAnsi="Times New Roman" w:cs="Times New Roman"/>
                <w:sz w:val="18"/>
                <w:szCs w:val="18"/>
                <w:rPrChange w:id="17697" w:author="raye" w:date="2018-08-10T12:30:00Z">
                  <w:rPr>
                    <w:rFonts w:ascii="Calibri" w:hAnsi="Calibri" w:cstheme="minorHAnsi"/>
                    <w:sz w:val="18"/>
                    <w:szCs w:val="18"/>
                  </w:rPr>
                </w:rPrChange>
              </w:rPr>
            </w:pPr>
          </w:p>
        </w:tc>
      </w:tr>
      <w:tr w:rsidR="00F7260B" w:rsidRPr="00B0205A" w14:paraId="48C975A2" w14:textId="77777777" w:rsidTr="00F7260B">
        <w:trPr>
          <w:trHeight w:val="726"/>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BFF36A" w14:textId="77777777" w:rsidR="00F7260B" w:rsidRPr="00B0205A" w:rsidRDefault="00F7260B">
            <w:pPr>
              <w:spacing w:beforeLines="20" w:before="62" w:afterLines="20" w:after="62" w:line="200" w:lineRule="exact"/>
              <w:rPr>
                <w:rFonts w:ascii="Times New Roman" w:hAnsi="Times New Roman" w:cs="Times New Roman"/>
                <w:sz w:val="18"/>
                <w:szCs w:val="18"/>
                <w:rPrChange w:id="1769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699" w:author="raye" w:date="2018-08-10T12:30:00Z">
                  <w:rPr>
                    <w:rFonts w:ascii="Calibri" w:hAnsi="Calibri" w:cstheme="minorHAnsi"/>
                    <w:sz w:val="18"/>
                    <w:szCs w:val="18"/>
                  </w:rPr>
                </w:rPrChange>
              </w:rPr>
              <w:t xml:space="preserve">Types of the transaction </w:t>
            </w:r>
          </w:p>
          <w:p w14:paraId="26EA26F1" w14:textId="77777777" w:rsidR="00F7260B" w:rsidRPr="00B0205A" w:rsidRDefault="00F7260B">
            <w:pPr>
              <w:spacing w:beforeLines="20" w:before="62" w:afterLines="20" w:after="62" w:line="200" w:lineRule="exact"/>
              <w:rPr>
                <w:rFonts w:ascii="Times New Roman" w:hAnsi="Times New Roman" w:cs="Times New Roman"/>
                <w:sz w:val="18"/>
                <w:szCs w:val="18"/>
                <w:rPrChange w:id="1770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701" w:author="raye" w:date="2018-08-10T12:30:00Z">
                  <w:rPr>
                    <w:rFonts w:ascii="Calibri" w:hAnsi="Calibri" w:cstheme="minorHAnsi"/>
                    <w:sz w:val="18"/>
                    <w:szCs w:val="18"/>
                  </w:rPr>
                </w:rPrChange>
              </w:rPr>
              <w:t>This is to describe what kind of the transaction that belongs with.</w:t>
            </w:r>
          </w:p>
          <w:p w14:paraId="7FE4A192" w14:textId="77777777" w:rsidR="00F7260B" w:rsidRPr="00B0205A" w:rsidRDefault="00F7260B">
            <w:pPr>
              <w:spacing w:beforeLines="20" w:before="62" w:afterLines="20" w:after="62" w:line="200" w:lineRule="exact"/>
              <w:rPr>
                <w:rFonts w:ascii="Times New Roman" w:hAnsi="Times New Roman" w:cs="Times New Roman"/>
                <w:sz w:val="18"/>
                <w:szCs w:val="18"/>
                <w:rPrChange w:id="1770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703" w:author="raye" w:date="2018-08-10T12:30:00Z">
                  <w:rPr>
                    <w:rFonts w:ascii="Calibri" w:hAnsi="Calibri" w:cstheme="minorHAnsi"/>
                    <w:sz w:val="18"/>
                    <w:szCs w:val="18"/>
                  </w:rPr>
                </w:rPrChange>
              </w:rPr>
              <w:t>Some examples: Import/Export</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1175CD2" w14:textId="77777777" w:rsidR="00F7260B" w:rsidRPr="00B0205A" w:rsidRDefault="00F7260B">
            <w:pPr>
              <w:spacing w:beforeLines="20" w:before="62" w:afterLines="20" w:after="62" w:line="200" w:lineRule="exact"/>
              <w:rPr>
                <w:rFonts w:ascii="Times New Roman" w:hAnsi="Times New Roman" w:cs="Times New Roman"/>
                <w:sz w:val="18"/>
                <w:szCs w:val="18"/>
                <w:rPrChange w:id="17704" w:author="raye" w:date="2018-08-10T12:30:00Z">
                  <w:rPr>
                    <w:rFonts w:ascii="Calibri" w:hAnsi="Calibri" w:cstheme="minorHAnsi"/>
                    <w:sz w:val="18"/>
                    <w:szCs w:val="18"/>
                  </w:rPr>
                </w:rPrChange>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850A4A6" w14:textId="77777777" w:rsidR="00F7260B" w:rsidRPr="00B0205A" w:rsidRDefault="00F7260B">
            <w:pPr>
              <w:spacing w:beforeLines="20" w:before="62" w:afterLines="20" w:after="62" w:line="200" w:lineRule="exact"/>
              <w:rPr>
                <w:rFonts w:ascii="Times New Roman" w:hAnsi="Times New Roman" w:cs="Times New Roman"/>
                <w:sz w:val="18"/>
                <w:szCs w:val="18"/>
                <w:rPrChange w:id="17705" w:author="raye" w:date="2018-08-10T12:30:00Z">
                  <w:rPr>
                    <w:rFonts w:ascii="Calibri" w:hAnsi="Calibri" w:cstheme="minorHAnsi"/>
                    <w:sz w:val="18"/>
                    <w:szCs w:val="18"/>
                  </w:rPr>
                </w:rPrChange>
              </w:rPr>
            </w:pPr>
          </w:p>
        </w:tc>
      </w:tr>
      <w:tr w:rsidR="00F7260B" w:rsidRPr="00B0205A" w14:paraId="7B475854" w14:textId="77777777" w:rsidTr="00F7260B">
        <w:trPr>
          <w:trHeight w:val="283"/>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3B29A7F" w14:textId="77777777" w:rsidR="00F7260B" w:rsidRPr="00B0205A" w:rsidRDefault="00F7260B">
            <w:pPr>
              <w:spacing w:beforeLines="20" w:before="62" w:afterLines="20" w:after="62" w:line="200" w:lineRule="exact"/>
              <w:rPr>
                <w:rFonts w:ascii="Times New Roman" w:hAnsi="Times New Roman" w:cs="Times New Roman"/>
                <w:sz w:val="18"/>
                <w:szCs w:val="18"/>
                <w:rPrChange w:id="1770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707" w:author="raye" w:date="2018-08-10T12:30:00Z">
                  <w:rPr>
                    <w:rFonts w:ascii="Calibri" w:hAnsi="Calibri" w:cstheme="minorHAnsi"/>
                    <w:sz w:val="18"/>
                    <w:szCs w:val="18"/>
                  </w:rPr>
                </w:rPrChange>
              </w:rPr>
              <w:t>Purpose of the transaction</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5DDE164" w14:textId="77777777" w:rsidR="00F7260B" w:rsidRPr="00B0205A" w:rsidRDefault="00F7260B">
            <w:pPr>
              <w:spacing w:beforeLines="20" w:before="62" w:afterLines="20" w:after="62" w:line="200" w:lineRule="exact"/>
              <w:rPr>
                <w:rFonts w:ascii="Times New Roman" w:hAnsi="Times New Roman" w:cs="Times New Roman"/>
                <w:sz w:val="18"/>
                <w:szCs w:val="18"/>
                <w:rPrChange w:id="17708" w:author="raye" w:date="2018-08-10T12:30:00Z">
                  <w:rPr>
                    <w:rFonts w:ascii="Calibri" w:hAnsi="Calibri" w:cstheme="minorHAnsi"/>
                    <w:sz w:val="18"/>
                    <w:szCs w:val="18"/>
                  </w:rPr>
                </w:rPrChange>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C1C787E" w14:textId="77777777" w:rsidR="00F7260B" w:rsidRPr="00B0205A" w:rsidRDefault="00F7260B">
            <w:pPr>
              <w:spacing w:beforeLines="20" w:before="62" w:afterLines="20" w:after="62" w:line="200" w:lineRule="exact"/>
              <w:rPr>
                <w:rFonts w:ascii="Times New Roman" w:hAnsi="Times New Roman" w:cs="Times New Roman"/>
                <w:sz w:val="18"/>
                <w:szCs w:val="18"/>
                <w:rPrChange w:id="17709" w:author="raye" w:date="2018-08-10T12:30:00Z">
                  <w:rPr>
                    <w:rFonts w:ascii="Calibri" w:hAnsi="Calibri" w:cstheme="minorHAnsi"/>
                    <w:sz w:val="18"/>
                    <w:szCs w:val="18"/>
                  </w:rPr>
                </w:rPrChange>
              </w:rPr>
            </w:pPr>
          </w:p>
        </w:tc>
      </w:tr>
      <w:tr w:rsidR="00F7260B" w:rsidRPr="00B0205A" w14:paraId="023206E3" w14:textId="77777777" w:rsidTr="00F7260B">
        <w:trPr>
          <w:trHeight w:val="442"/>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14978E" w14:textId="77777777" w:rsidR="00F7260B" w:rsidRPr="00B0205A" w:rsidRDefault="00F7260B">
            <w:pPr>
              <w:spacing w:beforeLines="20" w:before="62" w:afterLines="20" w:after="62" w:line="200" w:lineRule="exact"/>
              <w:rPr>
                <w:rFonts w:ascii="Times New Roman" w:hAnsi="Times New Roman" w:cs="Times New Roman"/>
                <w:sz w:val="18"/>
                <w:szCs w:val="18"/>
                <w:rPrChange w:id="1771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711" w:author="raye" w:date="2018-08-10T12:30:00Z">
                  <w:rPr>
                    <w:rFonts w:ascii="Calibri" w:hAnsi="Calibri" w:cstheme="minorHAnsi"/>
                    <w:sz w:val="18"/>
                    <w:szCs w:val="18"/>
                  </w:rPr>
                </w:rPrChange>
              </w:rPr>
              <w:t xml:space="preserve">Does the Transaction involve the investment in the Iranian Petroleum Industry? </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0072B54" w14:textId="77777777" w:rsidR="00F7260B" w:rsidRPr="00B0205A" w:rsidRDefault="00F7260B">
            <w:pPr>
              <w:spacing w:beforeLines="20" w:before="62" w:afterLines="20" w:after="62" w:line="200" w:lineRule="exact"/>
              <w:rPr>
                <w:rFonts w:ascii="Times New Roman" w:hAnsi="Times New Roman" w:cs="Times New Roman"/>
                <w:sz w:val="18"/>
                <w:szCs w:val="18"/>
                <w:rPrChange w:id="17712" w:author="raye" w:date="2018-08-10T12:30:00Z">
                  <w:rPr>
                    <w:rFonts w:ascii="Calibri" w:hAnsi="Calibri" w:cstheme="minorHAnsi"/>
                    <w:sz w:val="18"/>
                    <w:szCs w:val="18"/>
                  </w:rPr>
                </w:rPrChange>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E162264" w14:textId="77777777" w:rsidR="00F7260B" w:rsidRPr="00B0205A" w:rsidRDefault="00F7260B">
            <w:pPr>
              <w:spacing w:beforeLines="20" w:before="62" w:afterLines="20" w:after="62" w:line="200" w:lineRule="exact"/>
              <w:rPr>
                <w:rFonts w:ascii="Times New Roman" w:hAnsi="Times New Roman" w:cs="Times New Roman"/>
                <w:sz w:val="18"/>
                <w:szCs w:val="18"/>
                <w:rPrChange w:id="17713" w:author="raye" w:date="2018-08-10T12:30:00Z">
                  <w:rPr>
                    <w:rFonts w:ascii="Calibri" w:hAnsi="Calibri" w:cstheme="minorHAnsi"/>
                    <w:sz w:val="18"/>
                    <w:szCs w:val="18"/>
                  </w:rPr>
                </w:rPrChange>
              </w:rPr>
            </w:pPr>
          </w:p>
        </w:tc>
      </w:tr>
      <w:tr w:rsidR="00F7260B" w:rsidRPr="00B0205A" w14:paraId="7ED1DAC8" w14:textId="77777777" w:rsidTr="00F7260B">
        <w:trPr>
          <w:trHeight w:val="455"/>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43EDA8D" w14:textId="77777777" w:rsidR="00F7260B" w:rsidRPr="00B0205A" w:rsidRDefault="00F7260B">
            <w:pPr>
              <w:spacing w:beforeLines="20" w:before="62" w:afterLines="20" w:after="62" w:line="200" w:lineRule="exact"/>
              <w:rPr>
                <w:rFonts w:ascii="Times New Roman" w:hAnsi="Times New Roman" w:cs="Times New Roman"/>
                <w:sz w:val="18"/>
                <w:szCs w:val="18"/>
                <w:rPrChange w:id="1771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715" w:author="raye" w:date="2018-08-10T12:30:00Z">
                  <w:rPr>
                    <w:rFonts w:ascii="Calibri" w:hAnsi="Calibri" w:cstheme="minorHAnsi"/>
                    <w:sz w:val="18"/>
                    <w:szCs w:val="18"/>
                  </w:rPr>
                </w:rPrChange>
              </w:rPr>
              <w:t>Does the Transaction support the development of Iranian Refined Petroleum Industry?</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A5333E3" w14:textId="77777777" w:rsidR="00F7260B" w:rsidRPr="00B0205A" w:rsidRDefault="00F7260B">
            <w:pPr>
              <w:spacing w:beforeLines="20" w:before="62" w:afterLines="20" w:after="62" w:line="200" w:lineRule="exact"/>
              <w:rPr>
                <w:rFonts w:ascii="Times New Roman" w:hAnsi="Times New Roman" w:cs="Times New Roman"/>
                <w:sz w:val="18"/>
                <w:szCs w:val="18"/>
                <w:rPrChange w:id="17716" w:author="raye" w:date="2018-08-10T12:30:00Z">
                  <w:rPr>
                    <w:rFonts w:ascii="Calibri" w:hAnsi="Calibri" w:cstheme="minorHAnsi"/>
                    <w:sz w:val="18"/>
                    <w:szCs w:val="18"/>
                  </w:rPr>
                </w:rPrChange>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4FA3BB8" w14:textId="77777777" w:rsidR="00F7260B" w:rsidRPr="00B0205A" w:rsidRDefault="00F7260B">
            <w:pPr>
              <w:spacing w:beforeLines="20" w:before="62" w:afterLines="20" w:after="62" w:line="200" w:lineRule="exact"/>
              <w:rPr>
                <w:rFonts w:ascii="Times New Roman" w:hAnsi="Times New Roman" w:cs="Times New Roman"/>
                <w:sz w:val="18"/>
                <w:szCs w:val="18"/>
                <w:rPrChange w:id="17717" w:author="raye" w:date="2018-08-10T12:30:00Z">
                  <w:rPr>
                    <w:rFonts w:ascii="Calibri" w:hAnsi="Calibri" w:cstheme="minorHAnsi"/>
                    <w:sz w:val="18"/>
                    <w:szCs w:val="18"/>
                  </w:rPr>
                </w:rPrChange>
              </w:rPr>
            </w:pPr>
          </w:p>
        </w:tc>
      </w:tr>
      <w:tr w:rsidR="00F7260B" w:rsidRPr="00B0205A" w14:paraId="5B6ECD12" w14:textId="77777777" w:rsidTr="00F7260B">
        <w:trPr>
          <w:trHeight w:val="442"/>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3C31BCC" w14:textId="77777777" w:rsidR="00F7260B" w:rsidRPr="00B0205A" w:rsidRDefault="00F7260B">
            <w:pPr>
              <w:spacing w:beforeLines="20" w:before="62" w:afterLines="20" w:after="62" w:line="200" w:lineRule="exact"/>
              <w:rPr>
                <w:rFonts w:ascii="Times New Roman" w:hAnsi="Times New Roman" w:cs="Times New Roman"/>
                <w:sz w:val="18"/>
                <w:szCs w:val="18"/>
                <w:rPrChange w:id="1771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719" w:author="raye" w:date="2018-08-10T12:30:00Z">
                  <w:rPr>
                    <w:rFonts w:ascii="Calibri" w:hAnsi="Calibri" w:cstheme="minorHAnsi"/>
                    <w:sz w:val="18"/>
                    <w:szCs w:val="18"/>
                  </w:rPr>
                </w:rPrChange>
              </w:rPr>
              <w:t>Does the Transaction involve the sale of Refined Petroleum Products to Iran</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F0E45BC" w14:textId="77777777" w:rsidR="00F7260B" w:rsidRPr="00B0205A" w:rsidRDefault="00F7260B">
            <w:pPr>
              <w:spacing w:beforeLines="20" w:before="62" w:afterLines="20" w:after="62" w:line="200" w:lineRule="exact"/>
              <w:rPr>
                <w:rFonts w:ascii="Times New Roman" w:hAnsi="Times New Roman" w:cs="Times New Roman"/>
                <w:sz w:val="18"/>
                <w:szCs w:val="18"/>
                <w:rPrChange w:id="17720" w:author="raye" w:date="2018-08-10T12:30:00Z">
                  <w:rPr>
                    <w:rFonts w:ascii="Calibri" w:hAnsi="Calibri" w:cstheme="minorHAnsi"/>
                    <w:sz w:val="18"/>
                    <w:szCs w:val="18"/>
                  </w:rPr>
                </w:rPrChange>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1963B53" w14:textId="77777777" w:rsidR="00F7260B" w:rsidRPr="00B0205A" w:rsidRDefault="00F7260B">
            <w:pPr>
              <w:spacing w:beforeLines="20" w:before="62" w:afterLines="20" w:after="62" w:line="200" w:lineRule="exact"/>
              <w:rPr>
                <w:rFonts w:ascii="Times New Roman" w:hAnsi="Times New Roman" w:cs="Times New Roman"/>
                <w:sz w:val="18"/>
                <w:szCs w:val="18"/>
                <w:rPrChange w:id="17721" w:author="raye" w:date="2018-08-10T12:30:00Z">
                  <w:rPr>
                    <w:rFonts w:ascii="Calibri" w:hAnsi="Calibri" w:cstheme="minorHAnsi"/>
                    <w:sz w:val="18"/>
                    <w:szCs w:val="18"/>
                  </w:rPr>
                </w:rPrChange>
              </w:rPr>
            </w:pPr>
          </w:p>
        </w:tc>
      </w:tr>
      <w:tr w:rsidR="00F7260B" w:rsidRPr="00B0205A" w14:paraId="3148FEF5" w14:textId="77777777" w:rsidTr="00F7260B">
        <w:trPr>
          <w:trHeight w:val="283"/>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4BE1749" w14:textId="77777777" w:rsidR="00F7260B" w:rsidRPr="00B0205A" w:rsidRDefault="00F7260B">
            <w:pPr>
              <w:spacing w:beforeLines="20" w:before="62" w:afterLines="20" w:after="62" w:line="200" w:lineRule="exact"/>
              <w:rPr>
                <w:rFonts w:ascii="Times New Roman" w:hAnsi="Times New Roman" w:cs="Times New Roman"/>
                <w:sz w:val="18"/>
                <w:szCs w:val="18"/>
                <w:rPrChange w:id="1772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723" w:author="raye" w:date="2018-08-10T12:30:00Z">
                  <w:rPr>
                    <w:rFonts w:ascii="Calibri" w:hAnsi="Calibri" w:cstheme="minorHAnsi"/>
                    <w:sz w:val="18"/>
                    <w:szCs w:val="18"/>
                  </w:rPr>
                </w:rPrChange>
              </w:rPr>
              <w:t>Amount of the transaction</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B902D00" w14:textId="77777777" w:rsidR="00F7260B" w:rsidRPr="00B0205A" w:rsidRDefault="00F7260B">
            <w:pPr>
              <w:spacing w:beforeLines="20" w:before="62" w:afterLines="20" w:after="62" w:line="200" w:lineRule="exact"/>
              <w:rPr>
                <w:rFonts w:ascii="Times New Roman" w:hAnsi="Times New Roman" w:cs="Times New Roman"/>
                <w:sz w:val="18"/>
                <w:szCs w:val="18"/>
                <w:rPrChange w:id="17724" w:author="raye" w:date="2018-08-10T12:30:00Z">
                  <w:rPr>
                    <w:rFonts w:ascii="Calibri" w:hAnsi="Calibri" w:cstheme="minorHAnsi"/>
                    <w:sz w:val="18"/>
                    <w:szCs w:val="18"/>
                  </w:rPr>
                </w:rPrChange>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51B3EE6" w14:textId="77777777" w:rsidR="00F7260B" w:rsidRPr="00B0205A" w:rsidRDefault="00F7260B">
            <w:pPr>
              <w:spacing w:beforeLines="20" w:before="62" w:afterLines="20" w:after="62" w:line="200" w:lineRule="exact"/>
              <w:rPr>
                <w:rFonts w:ascii="Times New Roman" w:hAnsi="Times New Roman" w:cs="Times New Roman"/>
                <w:sz w:val="18"/>
                <w:szCs w:val="18"/>
                <w:rPrChange w:id="17725" w:author="raye" w:date="2018-08-10T12:30:00Z">
                  <w:rPr>
                    <w:rFonts w:ascii="Calibri" w:hAnsi="Calibri" w:cstheme="minorHAnsi"/>
                    <w:sz w:val="18"/>
                    <w:szCs w:val="18"/>
                  </w:rPr>
                </w:rPrChange>
              </w:rPr>
            </w:pPr>
          </w:p>
        </w:tc>
      </w:tr>
      <w:tr w:rsidR="00F7260B" w:rsidRPr="00B0205A" w14:paraId="719E4E42" w14:textId="77777777" w:rsidTr="00F7260B">
        <w:trPr>
          <w:trHeight w:val="271"/>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869CB27" w14:textId="77777777" w:rsidR="00F7260B" w:rsidRPr="00B0205A" w:rsidRDefault="00F7260B">
            <w:pPr>
              <w:spacing w:beforeLines="20" w:before="62" w:afterLines="20" w:after="62" w:line="200" w:lineRule="exact"/>
              <w:rPr>
                <w:rFonts w:ascii="Times New Roman" w:hAnsi="Times New Roman" w:cs="Times New Roman"/>
                <w:sz w:val="18"/>
                <w:szCs w:val="18"/>
                <w:rPrChange w:id="1772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727" w:author="raye" w:date="2018-08-10T12:30:00Z">
                  <w:rPr>
                    <w:rFonts w:ascii="Calibri" w:hAnsi="Calibri" w:cstheme="minorHAnsi"/>
                    <w:sz w:val="18"/>
                    <w:szCs w:val="18"/>
                  </w:rPr>
                </w:rPrChange>
              </w:rPr>
              <w:t>Description of Goods</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DA38250" w14:textId="77777777" w:rsidR="00F7260B" w:rsidRPr="00B0205A" w:rsidRDefault="00F7260B">
            <w:pPr>
              <w:spacing w:beforeLines="20" w:before="62" w:afterLines="20" w:after="62" w:line="200" w:lineRule="exact"/>
              <w:rPr>
                <w:rFonts w:ascii="Times New Roman" w:hAnsi="Times New Roman" w:cs="Times New Roman"/>
                <w:sz w:val="18"/>
                <w:szCs w:val="18"/>
                <w:rPrChange w:id="17728" w:author="raye" w:date="2018-08-10T12:30:00Z">
                  <w:rPr>
                    <w:rFonts w:ascii="Calibri" w:hAnsi="Calibri" w:cstheme="minorHAnsi"/>
                    <w:sz w:val="18"/>
                    <w:szCs w:val="18"/>
                  </w:rPr>
                </w:rPrChange>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4CB2D86" w14:textId="77777777" w:rsidR="00F7260B" w:rsidRPr="00B0205A" w:rsidRDefault="00F7260B">
            <w:pPr>
              <w:spacing w:beforeLines="20" w:before="62" w:afterLines="20" w:after="62" w:line="200" w:lineRule="exact"/>
              <w:rPr>
                <w:rFonts w:ascii="Times New Roman" w:hAnsi="Times New Roman" w:cs="Times New Roman"/>
                <w:sz w:val="18"/>
                <w:szCs w:val="18"/>
                <w:rPrChange w:id="17729" w:author="raye" w:date="2018-08-10T12:30:00Z">
                  <w:rPr>
                    <w:rFonts w:ascii="Calibri" w:hAnsi="Calibri" w:cstheme="minorHAnsi"/>
                    <w:sz w:val="18"/>
                    <w:szCs w:val="18"/>
                  </w:rPr>
                </w:rPrChange>
              </w:rPr>
            </w:pPr>
          </w:p>
        </w:tc>
      </w:tr>
      <w:tr w:rsidR="00F7260B" w:rsidRPr="00B0205A" w14:paraId="10FEEC7E" w14:textId="77777777" w:rsidTr="00F7260B">
        <w:trPr>
          <w:trHeight w:val="271"/>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12D3F59" w14:textId="77777777" w:rsidR="00F7260B" w:rsidRPr="00B0205A" w:rsidRDefault="00F7260B">
            <w:pPr>
              <w:spacing w:beforeLines="20" w:before="62" w:afterLines="20" w:after="62" w:line="200" w:lineRule="exact"/>
              <w:rPr>
                <w:rFonts w:ascii="Times New Roman" w:hAnsi="Times New Roman" w:cs="Times New Roman"/>
                <w:sz w:val="18"/>
                <w:szCs w:val="18"/>
                <w:rPrChange w:id="1773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731" w:author="raye" w:date="2018-08-10T12:30:00Z">
                  <w:rPr>
                    <w:rFonts w:ascii="Calibri" w:hAnsi="Calibri" w:cstheme="minorHAnsi"/>
                    <w:sz w:val="18"/>
                    <w:szCs w:val="18"/>
                  </w:rPr>
                </w:rPrChange>
              </w:rPr>
              <w:t>Country of Origin</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FE41F76" w14:textId="77777777" w:rsidR="00F7260B" w:rsidRPr="00B0205A" w:rsidRDefault="00F7260B">
            <w:pPr>
              <w:spacing w:beforeLines="20" w:before="62" w:afterLines="20" w:after="62" w:line="200" w:lineRule="exact"/>
              <w:rPr>
                <w:rFonts w:ascii="Times New Roman" w:hAnsi="Times New Roman" w:cs="Times New Roman"/>
                <w:sz w:val="18"/>
                <w:szCs w:val="18"/>
                <w:rPrChange w:id="17732" w:author="raye" w:date="2018-08-10T12:30:00Z">
                  <w:rPr>
                    <w:rFonts w:ascii="Calibri" w:hAnsi="Calibri" w:cstheme="minorHAnsi"/>
                    <w:sz w:val="18"/>
                    <w:szCs w:val="18"/>
                  </w:rPr>
                </w:rPrChange>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D97BB73" w14:textId="77777777" w:rsidR="00F7260B" w:rsidRPr="00B0205A" w:rsidRDefault="00F7260B">
            <w:pPr>
              <w:spacing w:beforeLines="20" w:before="62" w:afterLines="20" w:after="62" w:line="200" w:lineRule="exact"/>
              <w:rPr>
                <w:rFonts w:ascii="Times New Roman" w:hAnsi="Times New Roman" w:cs="Times New Roman"/>
                <w:sz w:val="18"/>
                <w:szCs w:val="18"/>
                <w:rPrChange w:id="17733" w:author="raye" w:date="2018-08-10T12:30:00Z">
                  <w:rPr>
                    <w:rFonts w:ascii="Calibri" w:hAnsi="Calibri" w:cstheme="minorHAnsi"/>
                    <w:sz w:val="18"/>
                    <w:szCs w:val="18"/>
                  </w:rPr>
                </w:rPrChange>
              </w:rPr>
            </w:pPr>
          </w:p>
        </w:tc>
      </w:tr>
      <w:tr w:rsidR="00F7260B" w:rsidRPr="00B0205A" w14:paraId="77D3C0DF" w14:textId="77777777" w:rsidTr="00F7260B">
        <w:trPr>
          <w:trHeight w:val="283"/>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EC35CB7" w14:textId="77777777" w:rsidR="00F7260B" w:rsidRPr="00B0205A" w:rsidRDefault="00F7260B">
            <w:pPr>
              <w:spacing w:beforeLines="20" w:before="62" w:afterLines="20" w:after="62" w:line="200" w:lineRule="exact"/>
              <w:rPr>
                <w:rFonts w:ascii="Times New Roman" w:hAnsi="Times New Roman" w:cs="Times New Roman"/>
                <w:sz w:val="18"/>
                <w:szCs w:val="18"/>
                <w:rPrChange w:id="1773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735" w:author="raye" w:date="2018-08-10T12:30:00Z">
                  <w:rPr>
                    <w:rFonts w:ascii="Calibri" w:hAnsi="Calibri" w:cstheme="minorHAnsi"/>
                    <w:sz w:val="18"/>
                    <w:szCs w:val="18"/>
                  </w:rPr>
                </w:rPrChange>
              </w:rPr>
              <w:t>Port of Loading (Please also show country name)</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7C8A223" w14:textId="77777777" w:rsidR="00F7260B" w:rsidRPr="00B0205A" w:rsidRDefault="00F7260B">
            <w:pPr>
              <w:spacing w:beforeLines="20" w:before="62" w:afterLines="20" w:after="62" w:line="200" w:lineRule="exact"/>
              <w:rPr>
                <w:rFonts w:ascii="Times New Roman" w:hAnsi="Times New Roman" w:cs="Times New Roman"/>
                <w:sz w:val="18"/>
                <w:szCs w:val="18"/>
                <w:rPrChange w:id="17736" w:author="raye" w:date="2018-08-10T12:30:00Z">
                  <w:rPr>
                    <w:rFonts w:ascii="Calibri" w:hAnsi="Calibri" w:cstheme="minorHAnsi"/>
                    <w:sz w:val="18"/>
                    <w:szCs w:val="18"/>
                  </w:rPr>
                </w:rPrChange>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700E164" w14:textId="77777777" w:rsidR="00F7260B" w:rsidRPr="00B0205A" w:rsidRDefault="00F7260B">
            <w:pPr>
              <w:spacing w:beforeLines="20" w:before="62" w:afterLines="20" w:after="62" w:line="200" w:lineRule="exact"/>
              <w:rPr>
                <w:rFonts w:ascii="Times New Roman" w:hAnsi="Times New Roman" w:cs="Times New Roman"/>
                <w:sz w:val="18"/>
                <w:szCs w:val="18"/>
                <w:rPrChange w:id="17737" w:author="raye" w:date="2018-08-10T12:30:00Z">
                  <w:rPr>
                    <w:rFonts w:ascii="Calibri" w:hAnsi="Calibri" w:cstheme="minorHAnsi"/>
                    <w:sz w:val="18"/>
                    <w:szCs w:val="18"/>
                  </w:rPr>
                </w:rPrChange>
              </w:rPr>
            </w:pPr>
          </w:p>
        </w:tc>
      </w:tr>
      <w:tr w:rsidR="00F7260B" w:rsidRPr="00B0205A" w14:paraId="53F9AAFC" w14:textId="77777777" w:rsidTr="00F7260B">
        <w:trPr>
          <w:trHeight w:val="271"/>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19B1B7B" w14:textId="77777777" w:rsidR="00F7260B" w:rsidRPr="00B0205A" w:rsidRDefault="00F7260B">
            <w:pPr>
              <w:spacing w:beforeLines="20" w:before="62" w:afterLines="20" w:after="62" w:line="200" w:lineRule="exact"/>
              <w:rPr>
                <w:rFonts w:ascii="Times New Roman" w:hAnsi="Times New Roman" w:cs="Times New Roman"/>
                <w:sz w:val="18"/>
                <w:szCs w:val="18"/>
                <w:rPrChange w:id="1773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739" w:author="raye" w:date="2018-08-10T12:30:00Z">
                  <w:rPr>
                    <w:rFonts w:ascii="Calibri" w:hAnsi="Calibri" w:cstheme="minorHAnsi"/>
                    <w:sz w:val="18"/>
                    <w:szCs w:val="18"/>
                  </w:rPr>
                </w:rPrChange>
              </w:rPr>
              <w:t>Port of discharge (Please also show country name)</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67A09E4" w14:textId="77777777" w:rsidR="00F7260B" w:rsidRPr="00B0205A" w:rsidRDefault="00F7260B">
            <w:pPr>
              <w:spacing w:beforeLines="20" w:before="62" w:afterLines="20" w:after="62" w:line="200" w:lineRule="exact"/>
              <w:rPr>
                <w:rFonts w:ascii="Times New Roman" w:hAnsi="Times New Roman" w:cs="Times New Roman"/>
                <w:sz w:val="18"/>
                <w:szCs w:val="18"/>
                <w:rPrChange w:id="17740" w:author="raye" w:date="2018-08-10T12:30:00Z">
                  <w:rPr>
                    <w:rFonts w:ascii="Calibri" w:hAnsi="Calibri" w:cstheme="minorHAnsi"/>
                    <w:sz w:val="18"/>
                    <w:szCs w:val="18"/>
                  </w:rPr>
                </w:rPrChange>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2DA18E4" w14:textId="77777777" w:rsidR="00F7260B" w:rsidRPr="00B0205A" w:rsidRDefault="00F7260B">
            <w:pPr>
              <w:spacing w:beforeLines="20" w:before="62" w:afterLines="20" w:after="62" w:line="200" w:lineRule="exact"/>
              <w:rPr>
                <w:rFonts w:ascii="Times New Roman" w:hAnsi="Times New Roman" w:cs="Times New Roman"/>
                <w:sz w:val="18"/>
                <w:szCs w:val="18"/>
                <w:rPrChange w:id="17741" w:author="raye" w:date="2018-08-10T12:30:00Z">
                  <w:rPr>
                    <w:rFonts w:ascii="Calibri" w:hAnsi="Calibri" w:cstheme="minorHAnsi"/>
                    <w:sz w:val="18"/>
                    <w:szCs w:val="18"/>
                  </w:rPr>
                </w:rPrChange>
              </w:rPr>
            </w:pPr>
          </w:p>
        </w:tc>
      </w:tr>
      <w:tr w:rsidR="00F7260B" w:rsidRPr="00B0205A" w14:paraId="00B99839" w14:textId="77777777" w:rsidTr="00F7260B">
        <w:trPr>
          <w:trHeight w:val="271"/>
        </w:trPr>
        <w:tc>
          <w:tcPr>
            <w:tcW w:w="33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C215C51" w14:textId="77777777" w:rsidR="00F7260B" w:rsidRPr="00B0205A" w:rsidRDefault="00F7260B">
            <w:pPr>
              <w:spacing w:beforeLines="20" w:before="62" w:afterLines="20" w:after="62" w:line="200" w:lineRule="exact"/>
              <w:rPr>
                <w:rFonts w:ascii="Times New Roman" w:hAnsi="Times New Roman" w:cs="Times New Roman"/>
                <w:sz w:val="18"/>
                <w:szCs w:val="18"/>
                <w:rPrChange w:id="1774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743" w:author="raye" w:date="2018-08-10T12:30:00Z">
                  <w:rPr>
                    <w:rFonts w:ascii="Calibri" w:hAnsi="Calibri" w:cstheme="minorHAnsi"/>
                    <w:sz w:val="18"/>
                    <w:szCs w:val="18"/>
                  </w:rPr>
                </w:rPrChange>
              </w:rPr>
              <w:t>Final destination (Please also show country name)</w:t>
            </w:r>
          </w:p>
        </w:tc>
        <w:tc>
          <w:tcPr>
            <w:tcW w:w="4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6DF4FF1" w14:textId="77777777" w:rsidR="00F7260B" w:rsidRPr="00B0205A" w:rsidRDefault="00F7260B">
            <w:pPr>
              <w:spacing w:beforeLines="20" w:before="62" w:afterLines="20" w:after="62" w:line="200" w:lineRule="exact"/>
              <w:rPr>
                <w:rFonts w:ascii="Times New Roman" w:hAnsi="Times New Roman" w:cs="Times New Roman"/>
                <w:sz w:val="18"/>
                <w:szCs w:val="18"/>
                <w:rPrChange w:id="17744" w:author="raye" w:date="2018-08-10T12:30:00Z">
                  <w:rPr>
                    <w:rFonts w:ascii="Calibri" w:hAnsi="Calibri" w:cstheme="minorHAnsi"/>
                    <w:sz w:val="18"/>
                    <w:szCs w:val="18"/>
                  </w:rPr>
                </w:rPrChange>
              </w:rPr>
            </w:pPr>
          </w:p>
        </w:tc>
        <w:tc>
          <w:tcPr>
            <w:tcW w:w="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00A9317" w14:textId="77777777" w:rsidR="00F7260B" w:rsidRPr="00B0205A" w:rsidRDefault="00F7260B">
            <w:pPr>
              <w:spacing w:beforeLines="20" w:before="62" w:afterLines="20" w:after="62" w:line="200" w:lineRule="exact"/>
              <w:rPr>
                <w:rFonts w:ascii="Times New Roman" w:hAnsi="Times New Roman" w:cs="Times New Roman"/>
                <w:sz w:val="18"/>
                <w:szCs w:val="18"/>
                <w:rPrChange w:id="17745" w:author="raye" w:date="2018-08-10T12:30:00Z">
                  <w:rPr>
                    <w:rFonts w:ascii="Calibri" w:hAnsi="Calibri" w:cstheme="minorHAnsi"/>
                    <w:sz w:val="18"/>
                    <w:szCs w:val="18"/>
                  </w:rPr>
                </w:rPrChange>
              </w:rPr>
            </w:pPr>
          </w:p>
        </w:tc>
      </w:tr>
    </w:tbl>
    <w:p w14:paraId="6B118564"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746" w:author="raye" w:date="2018-08-10T12:30:00Z">
            <w:rPr>
              <w:rFonts w:ascii="Calibri" w:hAnsi="Calibri"/>
            </w:rPr>
          </w:rPrChange>
        </w:rPr>
      </w:pPr>
    </w:p>
    <w:p w14:paraId="1A37407F" w14:textId="77777777" w:rsidR="00F7260B" w:rsidRPr="00B0205A"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747" w:author="raye" w:date="2018-08-10T12:30:00Z">
            <w:rPr>
              <w:rFonts w:ascii="Calibri" w:hAnsi="Calibri"/>
            </w:rPr>
          </w:rPrChange>
        </w:rPr>
      </w:pPr>
      <w:r w:rsidRPr="00B0205A">
        <w:rPr>
          <w:rFonts w:ascii="Times New Roman" w:hAnsi="Times New Roman" w:cs="Times New Roman"/>
          <w:kern w:val="0"/>
          <w:rPrChange w:id="17748" w:author="raye" w:date="2018-08-10T12:30:00Z">
            <w:rPr>
              <w:rFonts w:ascii="Calibri" w:hAnsi="Calibri"/>
              <w:kern w:val="0"/>
            </w:rPr>
          </w:rPrChange>
        </w:rPr>
        <w:lastRenderedPageBreak/>
        <w:br w:type="page"/>
      </w:r>
    </w:p>
    <w:p w14:paraId="54B20E32" w14:textId="77777777" w:rsidR="00F7260B" w:rsidRPr="00B0205A"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749" w:author="raye" w:date="2018-08-10T12:30:00Z">
            <w:rPr>
              <w:rFonts w:ascii="Calibri" w:hAnsi="Calibri"/>
            </w:rPr>
          </w:rPrChange>
        </w:rPr>
      </w:pPr>
    </w:p>
    <w:p w14:paraId="4DD767A2" w14:textId="77777777" w:rsidR="00F7260B" w:rsidRPr="00B0205A"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750" w:author="raye" w:date="2018-08-10T12:30:00Z">
            <w:rPr>
              <w:rFonts w:ascii="Calibri" w:hAnsi="Calibri"/>
            </w:rPr>
          </w:rPrChange>
        </w:rPr>
      </w:pPr>
    </w:p>
    <w:tbl>
      <w:tblPr>
        <w:tblStyle w:val="a9"/>
        <w:tblpPr w:leftFromText="180" w:rightFromText="180" w:vertAnchor="text" w:horzAnchor="margin" w:tblpY="-1"/>
        <w:tblW w:w="8685" w:type="dxa"/>
        <w:tblLayout w:type="fixed"/>
        <w:tblLook w:val="04A0" w:firstRow="1" w:lastRow="0" w:firstColumn="1" w:lastColumn="0" w:noHBand="0" w:noVBand="1"/>
      </w:tblPr>
      <w:tblGrid>
        <w:gridCol w:w="2862"/>
        <w:gridCol w:w="4927"/>
        <w:gridCol w:w="896"/>
      </w:tblGrid>
      <w:tr w:rsidR="00F7260B" w:rsidRPr="00B0205A" w14:paraId="7FB00239" w14:textId="77777777" w:rsidTr="00F7260B">
        <w:trPr>
          <w:trHeight w:val="447"/>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BAF9907" w14:textId="77777777" w:rsidR="00F7260B" w:rsidRPr="00B0205A" w:rsidRDefault="00F7260B">
            <w:pPr>
              <w:spacing w:beforeLines="20" w:before="62" w:afterLines="20" w:after="62" w:line="200" w:lineRule="exact"/>
              <w:rPr>
                <w:rFonts w:ascii="Times New Roman" w:hAnsi="Times New Roman" w:cs="Times New Roman"/>
                <w:sz w:val="18"/>
                <w:szCs w:val="18"/>
                <w:rPrChange w:id="1775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752" w:author="raye" w:date="2018-08-10T12:30:00Z">
                  <w:rPr>
                    <w:rFonts w:ascii="Calibri" w:hAnsi="Calibri" w:cstheme="minorHAnsi"/>
                    <w:sz w:val="18"/>
                    <w:szCs w:val="18"/>
                  </w:rPr>
                </w:rPrChange>
              </w:rPr>
              <w:t>Buyer / Seller Name &amp; Country Location (you may circle either Buyer or Seller and put in info.)</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A8E7FF3" w14:textId="77777777" w:rsidR="00F7260B" w:rsidRPr="00B0205A" w:rsidRDefault="00F7260B">
            <w:pPr>
              <w:spacing w:beforeLines="20" w:before="62" w:afterLines="20" w:after="62" w:line="200" w:lineRule="exact"/>
              <w:rPr>
                <w:rFonts w:ascii="Times New Roman" w:hAnsi="Times New Roman" w:cs="Times New Roman"/>
                <w:sz w:val="18"/>
                <w:szCs w:val="18"/>
                <w:rPrChange w:id="17753" w:author="raye" w:date="2018-08-10T12:30:00Z">
                  <w:rPr>
                    <w:rFonts w:ascii="Calibri" w:hAnsi="Calibri" w:cstheme="minorHAnsi"/>
                    <w:sz w:val="18"/>
                    <w:szCs w:val="18"/>
                  </w:rPr>
                </w:rPrChange>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7CF8862" w14:textId="77777777" w:rsidR="00F7260B" w:rsidRPr="00B0205A" w:rsidRDefault="00F7260B">
            <w:pPr>
              <w:spacing w:beforeLines="20" w:before="62" w:afterLines="20" w:after="62" w:line="200" w:lineRule="exact"/>
              <w:rPr>
                <w:rFonts w:ascii="Times New Roman" w:hAnsi="Times New Roman" w:cs="Times New Roman"/>
                <w:sz w:val="18"/>
                <w:szCs w:val="18"/>
                <w:rPrChange w:id="17754" w:author="raye" w:date="2018-08-10T12:30:00Z">
                  <w:rPr>
                    <w:rFonts w:ascii="Calibri" w:hAnsi="Calibri" w:cstheme="minorHAnsi"/>
                    <w:sz w:val="18"/>
                    <w:szCs w:val="18"/>
                  </w:rPr>
                </w:rPrChange>
              </w:rPr>
            </w:pPr>
          </w:p>
        </w:tc>
      </w:tr>
      <w:tr w:rsidR="00F7260B" w:rsidRPr="00B0205A" w14:paraId="51062963" w14:textId="77777777" w:rsidTr="00F7260B">
        <w:trPr>
          <w:trHeight w:val="460"/>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E5230C2" w14:textId="77777777" w:rsidR="00F7260B" w:rsidRPr="00B0205A" w:rsidRDefault="00F7260B">
            <w:pPr>
              <w:spacing w:beforeLines="20" w:before="62" w:afterLines="20" w:after="62" w:line="200" w:lineRule="exact"/>
              <w:rPr>
                <w:rFonts w:ascii="Times New Roman" w:hAnsi="Times New Roman" w:cs="Times New Roman"/>
                <w:sz w:val="18"/>
                <w:szCs w:val="18"/>
                <w:rPrChange w:id="1775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756" w:author="raye" w:date="2018-08-10T12:30:00Z">
                  <w:rPr>
                    <w:rFonts w:ascii="Calibri" w:hAnsi="Calibri" w:cstheme="minorHAnsi"/>
                    <w:sz w:val="18"/>
                    <w:szCs w:val="18"/>
                  </w:rPr>
                </w:rPrChange>
              </w:rPr>
              <w:t>Supplier or Manufacturer &amp; Location (if different than “Seller” above)</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2253341" w14:textId="77777777" w:rsidR="00F7260B" w:rsidRPr="00B0205A" w:rsidRDefault="00F7260B">
            <w:pPr>
              <w:spacing w:beforeLines="20" w:before="62" w:afterLines="20" w:after="62" w:line="200" w:lineRule="exact"/>
              <w:rPr>
                <w:rFonts w:ascii="Times New Roman" w:hAnsi="Times New Roman" w:cs="Times New Roman"/>
                <w:sz w:val="18"/>
                <w:szCs w:val="18"/>
                <w:rPrChange w:id="17757" w:author="raye" w:date="2018-08-10T12:30:00Z">
                  <w:rPr>
                    <w:rFonts w:ascii="Calibri" w:hAnsi="Calibri" w:cstheme="minorHAnsi"/>
                    <w:sz w:val="18"/>
                    <w:szCs w:val="18"/>
                  </w:rPr>
                </w:rPrChange>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82C27F7" w14:textId="77777777" w:rsidR="00F7260B" w:rsidRPr="00B0205A" w:rsidRDefault="00F7260B">
            <w:pPr>
              <w:spacing w:beforeLines="20" w:before="62" w:afterLines="20" w:after="62" w:line="200" w:lineRule="exact"/>
              <w:rPr>
                <w:rFonts w:ascii="Times New Roman" w:hAnsi="Times New Roman" w:cs="Times New Roman"/>
                <w:sz w:val="18"/>
                <w:szCs w:val="18"/>
                <w:rPrChange w:id="17758" w:author="raye" w:date="2018-08-10T12:30:00Z">
                  <w:rPr>
                    <w:rFonts w:ascii="Calibri" w:hAnsi="Calibri" w:cstheme="minorHAnsi"/>
                    <w:sz w:val="18"/>
                    <w:szCs w:val="18"/>
                  </w:rPr>
                </w:rPrChange>
              </w:rPr>
            </w:pPr>
          </w:p>
        </w:tc>
      </w:tr>
      <w:tr w:rsidR="00F7260B" w:rsidRPr="00B0205A" w14:paraId="1970D7B8" w14:textId="77777777" w:rsidTr="00F7260B">
        <w:trPr>
          <w:trHeight w:val="273"/>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6EA223" w14:textId="77777777" w:rsidR="00F7260B" w:rsidRPr="00B0205A" w:rsidRDefault="00F7260B">
            <w:pPr>
              <w:spacing w:beforeLines="20" w:before="62" w:afterLines="20" w:after="62" w:line="200" w:lineRule="exact"/>
              <w:rPr>
                <w:rFonts w:ascii="Times New Roman" w:hAnsi="Times New Roman" w:cs="Times New Roman"/>
                <w:sz w:val="18"/>
                <w:szCs w:val="18"/>
                <w:rPrChange w:id="1775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760" w:author="raye" w:date="2018-08-10T12:30:00Z">
                  <w:rPr>
                    <w:rFonts w:ascii="Calibri" w:hAnsi="Calibri" w:cstheme="minorHAnsi"/>
                    <w:sz w:val="18"/>
                    <w:szCs w:val="18"/>
                  </w:rPr>
                </w:rPrChange>
              </w:rPr>
              <w:t>Name of End User &amp; Country Location</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34F1D7D" w14:textId="77777777" w:rsidR="00F7260B" w:rsidRPr="00B0205A" w:rsidRDefault="00F7260B">
            <w:pPr>
              <w:spacing w:beforeLines="20" w:before="62" w:afterLines="20" w:after="62" w:line="200" w:lineRule="exact"/>
              <w:rPr>
                <w:rFonts w:ascii="Times New Roman" w:hAnsi="Times New Roman" w:cs="Times New Roman"/>
                <w:sz w:val="18"/>
                <w:szCs w:val="18"/>
                <w:rPrChange w:id="17761" w:author="raye" w:date="2018-08-10T12:30:00Z">
                  <w:rPr>
                    <w:rFonts w:ascii="Calibri" w:hAnsi="Calibri" w:cstheme="minorHAnsi"/>
                    <w:sz w:val="18"/>
                    <w:szCs w:val="18"/>
                  </w:rPr>
                </w:rPrChange>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D2B1928" w14:textId="77777777" w:rsidR="00F7260B" w:rsidRPr="00B0205A" w:rsidRDefault="00F7260B">
            <w:pPr>
              <w:spacing w:beforeLines="20" w:before="62" w:afterLines="20" w:after="62" w:line="200" w:lineRule="exact"/>
              <w:rPr>
                <w:rFonts w:ascii="Times New Roman" w:hAnsi="Times New Roman" w:cs="Times New Roman"/>
                <w:sz w:val="18"/>
                <w:szCs w:val="18"/>
                <w:rPrChange w:id="17762" w:author="raye" w:date="2018-08-10T12:30:00Z">
                  <w:rPr>
                    <w:rFonts w:ascii="Calibri" w:hAnsi="Calibri" w:cstheme="minorHAnsi"/>
                    <w:sz w:val="18"/>
                    <w:szCs w:val="18"/>
                  </w:rPr>
                </w:rPrChange>
              </w:rPr>
            </w:pPr>
          </w:p>
        </w:tc>
      </w:tr>
      <w:tr w:rsidR="00F7260B" w:rsidRPr="00B0205A" w14:paraId="1CD4309F" w14:textId="77777777" w:rsidTr="00F7260B">
        <w:trPr>
          <w:trHeight w:val="286"/>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106C90" w14:textId="77777777" w:rsidR="00F7260B" w:rsidRPr="00B0205A" w:rsidRDefault="00F7260B">
            <w:pPr>
              <w:spacing w:beforeLines="20" w:before="62" w:afterLines="20" w:after="62" w:line="200" w:lineRule="exact"/>
              <w:rPr>
                <w:rFonts w:ascii="Times New Roman" w:hAnsi="Times New Roman" w:cs="Times New Roman"/>
                <w:sz w:val="18"/>
                <w:szCs w:val="18"/>
                <w:rPrChange w:id="1776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764" w:author="raye" w:date="2018-08-10T12:30:00Z">
                  <w:rPr>
                    <w:rFonts w:ascii="Calibri" w:hAnsi="Calibri" w:cstheme="minorHAnsi"/>
                    <w:sz w:val="18"/>
                    <w:szCs w:val="18"/>
                  </w:rPr>
                </w:rPrChange>
              </w:rPr>
              <w:t>Number of transactions for the past one year</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6218510" w14:textId="77777777" w:rsidR="00F7260B" w:rsidRPr="00B0205A" w:rsidRDefault="00F7260B">
            <w:pPr>
              <w:spacing w:beforeLines="20" w:before="62" w:afterLines="20" w:after="62" w:line="200" w:lineRule="exact"/>
              <w:rPr>
                <w:rFonts w:ascii="Times New Roman" w:hAnsi="Times New Roman" w:cs="Times New Roman"/>
                <w:sz w:val="18"/>
                <w:szCs w:val="18"/>
                <w:rPrChange w:id="17765" w:author="raye" w:date="2018-08-10T12:30:00Z">
                  <w:rPr>
                    <w:rFonts w:ascii="Calibri" w:hAnsi="Calibri" w:cstheme="minorHAnsi"/>
                    <w:sz w:val="18"/>
                    <w:szCs w:val="18"/>
                  </w:rPr>
                </w:rPrChange>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EFA8BDB" w14:textId="77777777" w:rsidR="00F7260B" w:rsidRPr="00B0205A" w:rsidRDefault="00F7260B">
            <w:pPr>
              <w:spacing w:beforeLines="20" w:before="62" w:afterLines="20" w:after="62" w:line="200" w:lineRule="exact"/>
              <w:rPr>
                <w:rFonts w:ascii="Times New Roman" w:hAnsi="Times New Roman" w:cs="Times New Roman"/>
                <w:sz w:val="18"/>
                <w:szCs w:val="18"/>
                <w:rPrChange w:id="17766" w:author="raye" w:date="2018-08-10T12:30:00Z">
                  <w:rPr>
                    <w:rFonts w:ascii="Calibri" w:hAnsi="Calibri" w:cstheme="minorHAnsi"/>
                    <w:sz w:val="18"/>
                    <w:szCs w:val="18"/>
                  </w:rPr>
                </w:rPrChange>
              </w:rPr>
            </w:pPr>
          </w:p>
        </w:tc>
      </w:tr>
      <w:tr w:rsidR="00F7260B" w:rsidRPr="00B0205A" w14:paraId="43186A14" w14:textId="77777777" w:rsidTr="00F7260B">
        <w:trPr>
          <w:trHeight w:val="273"/>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359F225" w14:textId="77777777" w:rsidR="00F7260B" w:rsidRPr="00B0205A" w:rsidRDefault="00F7260B">
            <w:pPr>
              <w:spacing w:beforeLines="20" w:before="62" w:afterLines="20" w:after="62" w:line="200" w:lineRule="exact"/>
              <w:rPr>
                <w:rFonts w:ascii="Times New Roman" w:hAnsi="Times New Roman" w:cs="Times New Roman"/>
                <w:sz w:val="18"/>
                <w:szCs w:val="18"/>
                <w:rPrChange w:id="1776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768" w:author="raye" w:date="2018-08-10T12:30:00Z">
                  <w:rPr>
                    <w:rFonts w:ascii="Calibri" w:hAnsi="Calibri" w:cstheme="minorHAnsi"/>
                    <w:sz w:val="18"/>
                    <w:szCs w:val="18"/>
                  </w:rPr>
                </w:rPrChange>
              </w:rPr>
              <w:t>Volume of transactions for the past one year</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CAB399F" w14:textId="77777777" w:rsidR="00F7260B" w:rsidRPr="00B0205A" w:rsidRDefault="00F7260B">
            <w:pPr>
              <w:spacing w:beforeLines="20" w:before="62" w:afterLines="20" w:after="62" w:line="200" w:lineRule="exact"/>
              <w:rPr>
                <w:rFonts w:ascii="Times New Roman" w:hAnsi="Times New Roman" w:cs="Times New Roman"/>
                <w:sz w:val="18"/>
                <w:szCs w:val="18"/>
                <w:rPrChange w:id="17769" w:author="raye" w:date="2018-08-10T12:30:00Z">
                  <w:rPr>
                    <w:rFonts w:ascii="Calibri" w:hAnsi="Calibri" w:cstheme="minorHAnsi"/>
                    <w:sz w:val="18"/>
                    <w:szCs w:val="18"/>
                  </w:rPr>
                </w:rPrChange>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FCE9434" w14:textId="77777777" w:rsidR="00F7260B" w:rsidRPr="00B0205A" w:rsidRDefault="00F7260B">
            <w:pPr>
              <w:spacing w:beforeLines="20" w:before="62" w:afterLines="20" w:after="62" w:line="200" w:lineRule="exact"/>
              <w:rPr>
                <w:rFonts w:ascii="Times New Roman" w:hAnsi="Times New Roman" w:cs="Times New Roman"/>
                <w:sz w:val="18"/>
                <w:szCs w:val="18"/>
                <w:rPrChange w:id="17770" w:author="raye" w:date="2018-08-10T12:30:00Z">
                  <w:rPr>
                    <w:rFonts w:ascii="Calibri" w:hAnsi="Calibri" w:cstheme="minorHAnsi"/>
                    <w:sz w:val="18"/>
                    <w:szCs w:val="18"/>
                  </w:rPr>
                </w:rPrChange>
              </w:rPr>
            </w:pPr>
          </w:p>
        </w:tc>
      </w:tr>
      <w:tr w:rsidR="00F7260B" w:rsidRPr="00B0205A" w14:paraId="2D943102" w14:textId="77777777" w:rsidTr="00F7260B">
        <w:trPr>
          <w:trHeight w:val="982"/>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AAA5D48" w14:textId="77777777" w:rsidR="00F7260B" w:rsidRPr="00B0205A" w:rsidRDefault="00F7260B">
            <w:pPr>
              <w:spacing w:beforeLines="20" w:before="62" w:afterLines="20" w:after="62" w:line="200" w:lineRule="exact"/>
              <w:rPr>
                <w:rFonts w:ascii="Times New Roman" w:hAnsi="Times New Roman" w:cs="Times New Roman"/>
                <w:sz w:val="18"/>
                <w:szCs w:val="18"/>
                <w:rPrChange w:id="1777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772" w:author="raye" w:date="2018-08-10T12:30:00Z">
                  <w:rPr>
                    <w:rFonts w:ascii="Calibri" w:hAnsi="Calibri" w:cstheme="minorHAnsi"/>
                    <w:sz w:val="18"/>
                    <w:szCs w:val="18"/>
                  </w:rPr>
                </w:rPrChange>
              </w:rPr>
              <w:t xml:space="preserve">Identify (through public information, e.g. Google, annual reports, news media etc,) if Customer or its affiliated group companies invest in Iran Petroleum Industry, provides support to the Refined Petroleum Industry, or sells Refined Petroleum to Iran? </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4C948BC" w14:textId="77777777" w:rsidR="00F7260B" w:rsidRPr="00B0205A" w:rsidRDefault="00F7260B">
            <w:pPr>
              <w:spacing w:beforeLines="20" w:before="62" w:afterLines="20" w:after="62" w:line="200" w:lineRule="exact"/>
              <w:rPr>
                <w:rFonts w:ascii="Times New Roman" w:hAnsi="Times New Roman" w:cs="Times New Roman"/>
                <w:sz w:val="18"/>
                <w:szCs w:val="18"/>
                <w:rPrChange w:id="17773" w:author="raye" w:date="2018-08-10T12:30:00Z">
                  <w:rPr>
                    <w:rFonts w:ascii="Calibri" w:hAnsi="Calibri" w:cstheme="minorHAnsi"/>
                    <w:sz w:val="18"/>
                    <w:szCs w:val="18"/>
                  </w:rPr>
                </w:rPrChange>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8F802E8" w14:textId="77777777" w:rsidR="00F7260B" w:rsidRPr="00B0205A" w:rsidRDefault="00F7260B">
            <w:pPr>
              <w:spacing w:beforeLines="20" w:before="62" w:afterLines="20" w:after="62" w:line="200" w:lineRule="exact"/>
              <w:rPr>
                <w:rFonts w:ascii="Times New Roman" w:hAnsi="Times New Roman" w:cs="Times New Roman"/>
                <w:sz w:val="18"/>
                <w:szCs w:val="18"/>
                <w:rPrChange w:id="17774" w:author="raye" w:date="2018-08-10T12:30:00Z">
                  <w:rPr>
                    <w:rFonts w:ascii="Calibri" w:hAnsi="Calibri" w:cstheme="minorHAnsi"/>
                    <w:sz w:val="18"/>
                    <w:szCs w:val="18"/>
                  </w:rPr>
                </w:rPrChange>
              </w:rPr>
            </w:pPr>
          </w:p>
        </w:tc>
      </w:tr>
      <w:tr w:rsidR="00F7260B" w:rsidRPr="00B0205A" w14:paraId="7D4D9263" w14:textId="77777777" w:rsidTr="00F7260B">
        <w:trPr>
          <w:trHeight w:val="622"/>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928F272" w14:textId="77777777" w:rsidR="00F7260B" w:rsidRPr="00B0205A" w:rsidRDefault="00F7260B">
            <w:pPr>
              <w:spacing w:beforeLines="20" w:before="62" w:afterLines="20" w:after="62" w:line="200" w:lineRule="exact"/>
              <w:rPr>
                <w:rFonts w:ascii="Times New Roman" w:hAnsi="Times New Roman" w:cs="Times New Roman"/>
                <w:sz w:val="18"/>
                <w:szCs w:val="18"/>
                <w:rPrChange w:id="1777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776" w:author="raye" w:date="2018-08-10T12:30:00Z">
                  <w:rPr>
                    <w:rFonts w:ascii="Calibri" w:hAnsi="Calibri" w:cstheme="minorHAnsi"/>
                    <w:sz w:val="18"/>
                    <w:szCs w:val="18"/>
                  </w:rPr>
                </w:rPrChange>
              </w:rPr>
              <w:t>Identify if Customer or its affiliate group of companies conduct business activities with companies or financial institutions on the Sanction List</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2E9B54A" w14:textId="77777777" w:rsidR="00F7260B" w:rsidRPr="00B0205A" w:rsidRDefault="00F7260B">
            <w:pPr>
              <w:spacing w:beforeLines="20" w:before="62" w:afterLines="20" w:after="62" w:line="200" w:lineRule="exact"/>
              <w:rPr>
                <w:rFonts w:ascii="Times New Roman" w:hAnsi="Times New Roman" w:cs="Times New Roman"/>
                <w:sz w:val="18"/>
                <w:szCs w:val="18"/>
                <w:rPrChange w:id="17777" w:author="raye" w:date="2018-08-10T12:30:00Z">
                  <w:rPr>
                    <w:rFonts w:ascii="Calibri" w:hAnsi="Calibri" w:cstheme="minorHAnsi"/>
                    <w:sz w:val="18"/>
                    <w:szCs w:val="18"/>
                  </w:rPr>
                </w:rPrChange>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ADCA25C" w14:textId="77777777" w:rsidR="00F7260B" w:rsidRPr="00B0205A" w:rsidRDefault="00F7260B">
            <w:pPr>
              <w:spacing w:beforeLines="20" w:before="62" w:afterLines="20" w:after="62" w:line="200" w:lineRule="exact"/>
              <w:rPr>
                <w:rFonts w:ascii="Times New Roman" w:hAnsi="Times New Roman" w:cs="Times New Roman"/>
                <w:sz w:val="18"/>
                <w:szCs w:val="18"/>
                <w:rPrChange w:id="17778" w:author="raye" w:date="2018-08-10T12:30:00Z">
                  <w:rPr>
                    <w:rFonts w:ascii="Calibri" w:hAnsi="Calibri" w:cstheme="minorHAnsi"/>
                    <w:sz w:val="18"/>
                    <w:szCs w:val="18"/>
                  </w:rPr>
                </w:rPrChange>
              </w:rPr>
            </w:pPr>
          </w:p>
        </w:tc>
      </w:tr>
      <w:tr w:rsidR="00F7260B" w:rsidRPr="00B0205A" w14:paraId="6A9D7F8C" w14:textId="77777777" w:rsidTr="00F7260B">
        <w:trPr>
          <w:trHeight w:val="286"/>
        </w:trPr>
        <w:tc>
          <w:tcPr>
            <w:tcW w:w="28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F5E09E" w14:textId="77777777" w:rsidR="00F7260B" w:rsidRPr="00B0205A" w:rsidRDefault="00F7260B">
            <w:pPr>
              <w:spacing w:beforeLines="20" w:before="62" w:afterLines="20" w:after="62" w:line="200" w:lineRule="exact"/>
              <w:rPr>
                <w:rFonts w:ascii="Times New Roman" w:hAnsi="Times New Roman" w:cs="Times New Roman"/>
                <w:sz w:val="18"/>
                <w:szCs w:val="18"/>
                <w:rPrChange w:id="1777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780" w:author="raye" w:date="2018-08-10T12:30:00Z">
                  <w:rPr>
                    <w:rFonts w:ascii="Calibri" w:hAnsi="Calibri" w:cstheme="minorHAnsi"/>
                    <w:sz w:val="18"/>
                    <w:szCs w:val="18"/>
                  </w:rPr>
                </w:rPrChange>
              </w:rPr>
              <w:t>Other additional topics of search</w:t>
            </w:r>
          </w:p>
        </w:tc>
        <w:tc>
          <w:tcPr>
            <w:tcW w:w="49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AB6E298" w14:textId="77777777" w:rsidR="00F7260B" w:rsidRPr="00B0205A" w:rsidRDefault="00F7260B">
            <w:pPr>
              <w:spacing w:beforeLines="20" w:before="62" w:afterLines="20" w:after="62" w:line="200" w:lineRule="exact"/>
              <w:rPr>
                <w:rFonts w:ascii="Times New Roman" w:hAnsi="Times New Roman" w:cs="Times New Roman"/>
                <w:sz w:val="18"/>
                <w:szCs w:val="18"/>
                <w:rPrChange w:id="17781" w:author="raye" w:date="2018-08-10T12:30:00Z">
                  <w:rPr>
                    <w:rFonts w:ascii="Calibri" w:hAnsi="Calibri" w:cstheme="minorHAnsi"/>
                    <w:sz w:val="18"/>
                    <w:szCs w:val="18"/>
                  </w:rPr>
                </w:rPrChange>
              </w:rPr>
            </w:pPr>
          </w:p>
        </w:tc>
        <w:tc>
          <w:tcPr>
            <w:tcW w:w="8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51FA8DA" w14:textId="77777777" w:rsidR="00F7260B" w:rsidRPr="00B0205A" w:rsidRDefault="00F7260B">
            <w:pPr>
              <w:spacing w:beforeLines="20" w:before="62" w:afterLines="20" w:after="62" w:line="200" w:lineRule="exact"/>
              <w:rPr>
                <w:rFonts w:ascii="Times New Roman" w:hAnsi="Times New Roman" w:cs="Times New Roman"/>
                <w:sz w:val="18"/>
                <w:szCs w:val="18"/>
                <w:rPrChange w:id="17782" w:author="raye" w:date="2018-08-10T12:30:00Z">
                  <w:rPr>
                    <w:rFonts w:ascii="Calibri" w:hAnsi="Calibri" w:cstheme="minorHAnsi"/>
                    <w:sz w:val="18"/>
                    <w:szCs w:val="18"/>
                  </w:rPr>
                </w:rPrChange>
              </w:rPr>
            </w:pPr>
          </w:p>
        </w:tc>
      </w:tr>
      <w:tr w:rsidR="00F7260B" w:rsidRPr="00B0205A" w14:paraId="39DC799F" w14:textId="77777777" w:rsidTr="00F7260B">
        <w:trPr>
          <w:trHeight w:val="447"/>
        </w:trPr>
        <w:tc>
          <w:tcPr>
            <w:tcW w:w="8684"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32FB39" w14:textId="77777777" w:rsidR="00F7260B" w:rsidRPr="00B0205A" w:rsidRDefault="00F7260B">
            <w:pPr>
              <w:spacing w:beforeLines="20" w:before="62" w:afterLines="20" w:after="62" w:line="200" w:lineRule="exact"/>
              <w:rPr>
                <w:rFonts w:ascii="Times New Roman" w:hAnsi="Times New Roman" w:cs="Times New Roman"/>
                <w:sz w:val="18"/>
                <w:szCs w:val="18"/>
                <w:rPrChange w:id="1778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784" w:author="raye" w:date="2018-08-10T12:30:00Z">
                  <w:rPr>
                    <w:rFonts w:ascii="Calibri" w:hAnsi="Calibri" w:cstheme="minorHAnsi"/>
                    <w:sz w:val="18"/>
                    <w:szCs w:val="18"/>
                  </w:rPr>
                </w:rPrChange>
              </w:rPr>
              <w:t>Note: This Enhance Due Diligence Form is developed to cover wire transfer activities, trade settlements, loan transactions and credit facilities. The officer in charge is only required to complete those topics of search relevant and applicable to the underlying business activities.</w:t>
            </w:r>
          </w:p>
        </w:tc>
      </w:tr>
    </w:tbl>
    <w:p w14:paraId="5A32A047"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785" w:author="raye" w:date="2018-08-10T12:30:00Z">
            <w:rPr>
              <w:rFonts w:ascii="Calibri" w:hAnsi="Calibri"/>
            </w:rPr>
          </w:rPrChange>
        </w:rPr>
      </w:pPr>
    </w:p>
    <w:p w14:paraId="633BA3A0"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786" w:author="raye" w:date="2018-08-10T12:30:00Z">
            <w:rPr>
              <w:rFonts w:ascii="Calibri" w:hAnsi="Calibri"/>
            </w:rPr>
          </w:rPrChange>
        </w:rPr>
      </w:pPr>
      <w:r w:rsidRPr="00B0205A">
        <w:rPr>
          <w:rFonts w:ascii="Times New Roman" w:hAnsi="Times New Roman" w:cs="Times New Roman"/>
          <w:rPrChange w:id="17787" w:author="raye" w:date="2018-08-10T12:30:00Z">
            <w:rPr>
              <w:rFonts w:ascii="Calibri" w:hAnsi="Calibri"/>
            </w:rPr>
          </w:rPrChange>
        </w:rPr>
        <w:t>Prepared by: _____________________    Ext. ______________    Date: ________________</w:t>
      </w:r>
    </w:p>
    <w:p w14:paraId="0201172E"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788" w:author="raye" w:date="2018-08-10T12:30:00Z">
            <w:rPr>
              <w:rFonts w:ascii="Calibri" w:hAnsi="Calibri"/>
            </w:rPr>
          </w:rPrChange>
        </w:rPr>
      </w:pPr>
    </w:p>
    <w:p w14:paraId="7EE30252"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789" w:author="raye" w:date="2018-08-10T12:30:00Z">
            <w:rPr>
              <w:rFonts w:ascii="Calibri" w:hAnsi="Calibri"/>
            </w:rPr>
          </w:rPrChange>
        </w:rPr>
      </w:pPr>
      <w:r w:rsidRPr="00B0205A">
        <w:rPr>
          <w:rFonts w:ascii="Times New Roman" w:hAnsi="Times New Roman" w:cs="Times New Roman"/>
          <w:rPrChange w:id="17790" w:author="raye" w:date="2018-08-10T12:30:00Z">
            <w:rPr>
              <w:rFonts w:ascii="Calibri" w:hAnsi="Calibri"/>
            </w:rPr>
          </w:rPrChange>
        </w:rPr>
        <w:t>Reviewed by: _____________________    Ext. ______________    Date: ________________</w:t>
      </w:r>
    </w:p>
    <w:p w14:paraId="65DCEFFC"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791" w:author="raye" w:date="2018-08-10T12:30:00Z">
            <w:rPr>
              <w:rFonts w:ascii="Calibri" w:hAnsi="Calibri"/>
            </w:rPr>
          </w:rPrChange>
        </w:rPr>
      </w:pPr>
    </w:p>
    <w:p w14:paraId="67EF928D"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792" w:author="raye" w:date="2018-08-10T12:30:00Z">
            <w:rPr>
              <w:rFonts w:ascii="Calibri" w:hAnsi="Calibri"/>
            </w:rPr>
          </w:rPrChange>
        </w:rPr>
      </w:pPr>
      <w:r w:rsidRPr="00B0205A">
        <w:rPr>
          <w:rFonts w:ascii="Times New Roman" w:hAnsi="Times New Roman" w:cs="Times New Roman"/>
          <w:rPrChange w:id="17793" w:author="raye" w:date="2018-08-10T12:30:00Z">
            <w:rPr>
              <w:rFonts w:ascii="Calibri" w:hAnsi="Calibri"/>
            </w:rPr>
          </w:rPrChange>
        </w:rPr>
        <w:t>Approved by: Compliance: ___________   Ext. ______________    Date: ________________</w:t>
      </w:r>
    </w:p>
    <w:p w14:paraId="6CD61CA9" w14:textId="77777777" w:rsidR="00F7260B" w:rsidRPr="00B0205A"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794" w:author="raye" w:date="2018-08-10T12:30:00Z">
            <w:rPr>
              <w:rFonts w:ascii="Calibri" w:hAnsi="Calibri"/>
            </w:rPr>
          </w:rPrChange>
        </w:rPr>
      </w:pPr>
      <w:r w:rsidRPr="00B0205A">
        <w:rPr>
          <w:rFonts w:ascii="Times New Roman" w:hAnsi="Times New Roman" w:cs="Times New Roman"/>
          <w:kern w:val="0"/>
          <w:rPrChange w:id="17795" w:author="raye" w:date="2018-08-10T12:30:00Z">
            <w:rPr>
              <w:rFonts w:ascii="Calibri" w:hAnsi="Calibri"/>
              <w:kern w:val="0"/>
            </w:rPr>
          </w:rPrChange>
        </w:rPr>
        <w:br w:type="page"/>
      </w:r>
    </w:p>
    <w:p w14:paraId="6D167FBF"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796" w:author="raye" w:date="2018-08-10T12:30:00Z">
            <w:rPr>
              <w:rFonts w:ascii="Calibri" w:hAnsi="Calibri"/>
            </w:rPr>
          </w:rPrChange>
        </w:rPr>
      </w:pPr>
    </w:p>
    <w:p w14:paraId="132FA213" w14:textId="77777777" w:rsidR="00F7260B" w:rsidRPr="00B0205A" w:rsidRDefault="00F7260B" w:rsidP="00F7260B">
      <w:pPr>
        <w:pStyle w:val="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424"/>
        <w:rPr>
          <w:rFonts w:ascii="Times New Roman" w:hAnsi="Times New Roman" w:cs="Times New Roman"/>
          <w:rPrChange w:id="17797" w:author="raye" w:date="2018-08-10T12:30:00Z">
            <w:rPr>
              <w:rFonts w:ascii="Calibri" w:hAnsi="Calibri" w:cstheme="minorHAnsi"/>
            </w:rPr>
          </w:rPrChange>
        </w:rPr>
      </w:pPr>
      <w:bookmarkStart w:id="17798" w:name="_Toc520840576"/>
      <w:bookmarkStart w:id="17799" w:name="_Toc512250269"/>
      <w:r w:rsidRPr="00B0205A">
        <w:rPr>
          <w:rFonts w:ascii="Times New Roman" w:hAnsi="Times New Roman" w:cs="Times New Roman"/>
          <w:rPrChange w:id="17800" w:author="raye" w:date="2018-08-10T12:30:00Z">
            <w:rPr>
              <w:rFonts w:ascii="Calibri" w:hAnsi="Calibri" w:cstheme="minorHAnsi"/>
            </w:rPr>
          </w:rPrChange>
        </w:rPr>
        <w:t>Form 4: Shipping &amp; Ship Building (#9)</w:t>
      </w:r>
      <w:bookmarkEnd w:id="17798"/>
      <w:bookmarkEnd w:id="17799"/>
    </w:p>
    <w:p w14:paraId="256964BB"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801" w:author="raye" w:date="2018-08-10T12:30:00Z">
            <w:rPr>
              <w:rFonts w:ascii="Calibri" w:hAnsi="Calibri"/>
            </w:rPr>
          </w:rPrChange>
        </w:rPr>
      </w:pPr>
      <w:r w:rsidRPr="00B0205A">
        <w:rPr>
          <w:rFonts w:ascii="Times New Roman" w:hAnsi="Times New Roman" w:cs="Times New Roman"/>
          <w:rPrChange w:id="17802" w:author="raye" w:date="2018-08-10T12:30:00Z">
            <w:rPr>
              <w:rFonts w:ascii="Calibri" w:hAnsi="Calibri"/>
            </w:rPr>
          </w:rPrChange>
        </w:rPr>
        <w:t>To</w:t>
      </w:r>
      <w:r w:rsidRPr="00B0205A">
        <w:rPr>
          <w:rFonts w:ascii="Times New Roman" w:hAnsi="Times New Roman" w:cs="Times New Roman" w:hint="eastAsia"/>
          <w:rPrChange w:id="17803" w:author="raye" w:date="2018-08-10T12:30:00Z">
            <w:rPr>
              <w:rFonts w:ascii="Calibri" w:hAnsi="Calibri" w:hint="eastAsia"/>
            </w:rPr>
          </w:rPrChange>
        </w:rPr>
        <w:t>：</w:t>
      </w:r>
      <w:r w:rsidRPr="00B0205A">
        <w:rPr>
          <w:rFonts w:ascii="Times New Roman" w:hAnsi="Times New Roman" w:cs="Times New Roman"/>
          <w:rPrChange w:id="17804" w:author="raye" w:date="2018-08-10T12:30:00Z">
            <w:rPr>
              <w:rFonts w:ascii="Calibri" w:hAnsi="Calibri"/>
            </w:rPr>
          </w:rPrChange>
        </w:rPr>
        <w:t xml:space="preserve"> Compliance Dept.</w:t>
      </w:r>
    </w:p>
    <w:p w14:paraId="574A2BC1"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805" w:author="raye" w:date="2018-08-10T12:30:00Z">
            <w:rPr>
              <w:rFonts w:ascii="Calibri" w:hAnsi="Calibri"/>
            </w:rPr>
          </w:rPrChange>
        </w:rPr>
      </w:pPr>
      <w:r w:rsidRPr="00B0205A">
        <w:rPr>
          <w:rFonts w:ascii="Times New Roman" w:hAnsi="Times New Roman" w:cs="Times New Roman"/>
          <w:rPrChange w:id="17806" w:author="raye" w:date="2018-08-10T12:30:00Z">
            <w:rPr>
              <w:rFonts w:ascii="Calibri" w:hAnsi="Calibri"/>
            </w:rPr>
          </w:rPrChange>
        </w:rPr>
        <w:t>From: Trade Services Dept.</w:t>
      </w:r>
    </w:p>
    <w:p w14:paraId="537D7270"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807" w:author="raye" w:date="2018-08-10T12:30:00Z">
            <w:rPr>
              <w:rFonts w:ascii="Calibri" w:hAnsi="Calibri"/>
            </w:rPr>
          </w:rPrChange>
        </w:rPr>
      </w:pPr>
      <w:r w:rsidRPr="00B0205A">
        <w:rPr>
          <w:rFonts w:ascii="Times New Roman" w:hAnsi="Times New Roman" w:cs="Times New Roman"/>
          <w:rPrChange w:id="17808" w:author="raye" w:date="2018-08-10T12:30:00Z">
            <w:rPr>
              <w:rFonts w:ascii="Calibri" w:hAnsi="Calibri"/>
            </w:rPr>
          </w:rPrChange>
        </w:rPr>
        <w:t>TSD Reference________________  Area of Business: ___________  Recorded by: ___________</w:t>
      </w:r>
    </w:p>
    <w:p w14:paraId="0E9C1F0A"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809" w:author="raye" w:date="2018-08-10T12:30:00Z">
            <w:rPr>
              <w:rFonts w:ascii="Calibri" w:hAnsi="Calibri"/>
            </w:rPr>
          </w:rPrChange>
        </w:rPr>
      </w:pPr>
    </w:p>
    <w:p w14:paraId="165F68C6"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rPrChange w:id="17810" w:author="raye" w:date="2018-08-10T12:30:00Z">
            <w:rPr>
              <w:rFonts w:ascii="Calibri" w:hAnsi="Calibri"/>
            </w:rPr>
          </w:rPrChange>
        </w:rPr>
      </w:pPr>
      <w:r w:rsidRPr="00B0205A">
        <w:rPr>
          <w:rFonts w:ascii="Times New Roman" w:hAnsi="Times New Roman" w:cs="Times New Roman"/>
          <w:rPrChange w:id="17811" w:author="raye" w:date="2018-08-10T12:30:00Z">
            <w:rPr>
              <w:rFonts w:ascii="Calibri" w:hAnsi="Calibri"/>
            </w:rPr>
          </w:rPrChange>
        </w:rPr>
        <w:t>ENHANCED DUE DILIGENCE(EDD) FOR CUSTOMERR IN SHIPPING &amp; SHIPBUILDING SECTORS</w:t>
      </w:r>
    </w:p>
    <w:p w14:paraId="654338DD"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rPrChange w:id="17812" w:author="raye" w:date="2018-08-10T12:30:00Z">
            <w:rPr>
              <w:rFonts w:ascii="Calibri" w:hAnsi="Calibri"/>
              <w:i/>
            </w:rPr>
          </w:rPrChange>
        </w:rPr>
      </w:pPr>
      <w:r w:rsidRPr="00B0205A">
        <w:rPr>
          <w:rFonts w:ascii="Times New Roman" w:hAnsi="Times New Roman" w:cs="Times New Roman"/>
          <w:i/>
          <w:rPrChange w:id="17813" w:author="raye" w:date="2018-08-10T12:30:00Z">
            <w:rPr>
              <w:rFonts w:ascii="Calibri" w:hAnsi="Calibri"/>
              <w:i/>
            </w:rPr>
          </w:rPrChange>
        </w:rPr>
        <w:t>(This Enhance Due Diligence Form is developed to cover wire transfer activities, trade settlements, loan transactions and credit facilities. The officer in charge is only required to complete those topics of search relevant and applicable to the underlying business activities..)</w:t>
      </w:r>
    </w:p>
    <w:tbl>
      <w:tblPr>
        <w:tblStyle w:val="a9"/>
        <w:tblpPr w:leftFromText="180" w:rightFromText="180" w:vertAnchor="text" w:horzAnchor="margin" w:tblpY="464"/>
        <w:tblW w:w="8535" w:type="dxa"/>
        <w:tblLayout w:type="fixed"/>
        <w:tblLook w:val="04A0" w:firstRow="1" w:lastRow="0" w:firstColumn="1" w:lastColumn="0" w:noHBand="0" w:noVBand="1"/>
      </w:tblPr>
      <w:tblGrid>
        <w:gridCol w:w="3254"/>
        <w:gridCol w:w="4401"/>
        <w:gridCol w:w="880"/>
      </w:tblGrid>
      <w:tr w:rsidR="00F7260B" w:rsidRPr="00B0205A" w14:paraId="3A665795" w14:textId="77777777" w:rsidTr="00F7260B">
        <w:trPr>
          <w:trHeight w:val="257"/>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E95452" w14:textId="77777777" w:rsidR="00F7260B" w:rsidRPr="00B0205A" w:rsidRDefault="00F7260B">
            <w:pPr>
              <w:spacing w:beforeLines="20" w:before="62" w:afterLines="20" w:after="62" w:line="200" w:lineRule="exact"/>
              <w:rPr>
                <w:rFonts w:ascii="Times New Roman" w:hAnsi="Times New Roman" w:cs="Times New Roman"/>
                <w:sz w:val="18"/>
                <w:szCs w:val="18"/>
                <w:rPrChange w:id="1781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815" w:author="raye" w:date="2018-08-10T12:30:00Z">
                  <w:rPr>
                    <w:rFonts w:ascii="Calibri" w:hAnsi="Calibri" w:cstheme="minorHAnsi"/>
                    <w:sz w:val="18"/>
                    <w:szCs w:val="18"/>
                  </w:rPr>
                </w:rPrChange>
              </w:rPr>
              <w:t>Topics of Search</w:t>
            </w: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854A60E" w14:textId="77777777" w:rsidR="00F7260B" w:rsidRPr="00B0205A" w:rsidRDefault="00F7260B">
            <w:pPr>
              <w:spacing w:beforeLines="20" w:before="62" w:afterLines="20" w:after="62" w:line="200" w:lineRule="exact"/>
              <w:rPr>
                <w:rFonts w:ascii="Times New Roman" w:hAnsi="Times New Roman" w:cs="Times New Roman"/>
                <w:sz w:val="18"/>
                <w:szCs w:val="18"/>
                <w:rPrChange w:id="1781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817" w:author="raye" w:date="2018-08-10T12:30:00Z">
                  <w:rPr>
                    <w:rFonts w:ascii="Calibri" w:hAnsi="Calibri" w:cstheme="minorHAnsi"/>
                    <w:sz w:val="18"/>
                    <w:szCs w:val="18"/>
                  </w:rPr>
                </w:rPrChange>
              </w:rPr>
              <w:t>Information obtained</w:t>
            </w: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2733FE1" w14:textId="77777777" w:rsidR="00F7260B" w:rsidRPr="00B0205A" w:rsidRDefault="00F7260B">
            <w:pPr>
              <w:spacing w:beforeLines="20" w:before="62" w:afterLines="20" w:after="62" w:line="200" w:lineRule="exact"/>
              <w:rPr>
                <w:rFonts w:ascii="Times New Roman" w:hAnsi="Times New Roman" w:cs="Times New Roman"/>
                <w:sz w:val="18"/>
                <w:szCs w:val="18"/>
                <w:rPrChange w:id="1781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819" w:author="raye" w:date="2018-08-10T12:30:00Z">
                  <w:rPr>
                    <w:rFonts w:ascii="Calibri" w:hAnsi="Calibri" w:cstheme="minorHAnsi"/>
                    <w:sz w:val="18"/>
                    <w:szCs w:val="18"/>
                  </w:rPr>
                </w:rPrChange>
              </w:rPr>
              <w:t>Remarks(if any)</w:t>
            </w:r>
          </w:p>
        </w:tc>
      </w:tr>
      <w:tr w:rsidR="00F7260B" w:rsidRPr="00B0205A" w14:paraId="3E3B8ABA" w14:textId="77777777" w:rsidTr="00F7260B">
        <w:trPr>
          <w:trHeight w:val="269"/>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33AB57E" w14:textId="77777777" w:rsidR="00F7260B" w:rsidRPr="00B0205A" w:rsidRDefault="00F7260B">
            <w:pPr>
              <w:spacing w:beforeLines="20" w:before="62" w:afterLines="20" w:after="62" w:line="200" w:lineRule="exact"/>
              <w:rPr>
                <w:rFonts w:ascii="Times New Roman" w:hAnsi="Times New Roman" w:cs="Times New Roman"/>
                <w:sz w:val="18"/>
                <w:szCs w:val="18"/>
                <w:rPrChange w:id="1782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821" w:author="raye" w:date="2018-08-10T12:30:00Z">
                  <w:rPr>
                    <w:rFonts w:ascii="Calibri" w:hAnsi="Calibri" w:cstheme="minorHAnsi"/>
                    <w:sz w:val="18"/>
                    <w:szCs w:val="18"/>
                  </w:rPr>
                </w:rPrChange>
              </w:rPr>
              <w:t>EDD Party NAME and ADDRESS</w:t>
            </w: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E514563" w14:textId="77777777" w:rsidR="00F7260B" w:rsidRPr="00B0205A" w:rsidRDefault="00F7260B">
            <w:pPr>
              <w:spacing w:beforeLines="20" w:before="62" w:afterLines="20" w:after="62" w:line="200" w:lineRule="exact"/>
              <w:rPr>
                <w:rFonts w:ascii="Times New Roman" w:hAnsi="Times New Roman" w:cs="Times New Roman"/>
                <w:sz w:val="18"/>
                <w:szCs w:val="18"/>
                <w:rPrChange w:id="17822" w:author="raye" w:date="2018-08-10T12:30:00Z">
                  <w:rPr>
                    <w:rFonts w:ascii="Calibri" w:hAnsi="Calibri" w:cstheme="minorHAnsi"/>
                    <w:sz w:val="18"/>
                    <w:szCs w:val="18"/>
                  </w:rPr>
                </w:rPrChange>
              </w:rPr>
            </w:pP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EDFE407" w14:textId="77777777" w:rsidR="00F7260B" w:rsidRPr="00B0205A" w:rsidRDefault="00F7260B">
            <w:pPr>
              <w:spacing w:beforeLines="20" w:before="62" w:afterLines="20" w:after="62" w:line="200" w:lineRule="exact"/>
              <w:rPr>
                <w:rFonts w:ascii="Times New Roman" w:hAnsi="Times New Roman" w:cs="Times New Roman"/>
                <w:sz w:val="18"/>
                <w:szCs w:val="18"/>
                <w:rPrChange w:id="17823" w:author="raye" w:date="2018-08-10T12:30:00Z">
                  <w:rPr>
                    <w:rFonts w:ascii="Calibri" w:hAnsi="Calibri" w:cstheme="minorHAnsi"/>
                    <w:sz w:val="18"/>
                    <w:szCs w:val="18"/>
                  </w:rPr>
                </w:rPrChange>
              </w:rPr>
            </w:pPr>
          </w:p>
        </w:tc>
      </w:tr>
      <w:tr w:rsidR="00F7260B" w:rsidRPr="00B0205A" w14:paraId="2CBDD807" w14:textId="77777777" w:rsidTr="00F7260B">
        <w:trPr>
          <w:trHeight w:val="257"/>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D45E587" w14:textId="77777777" w:rsidR="00F7260B" w:rsidRPr="00B0205A" w:rsidRDefault="00F7260B">
            <w:pPr>
              <w:spacing w:beforeLines="20" w:before="62" w:afterLines="20" w:after="62" w:line="200" w:lineRule="exact"/>
              <w:rPr>
                <w:rFonts w:ascii="Times New Roman" w:hAnsi="Times New Roman" w:cs="Times New Roman"/>
                <w:sz w:val="18"/>
                <w:szCs w:val="18"/>
                <w:rPrChange w:id="1782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825" w:author="raye" w:date="2018-08-10T12:30:00Z">
                  <w:rPr>
                    <w:rFonts w:ascii="Calibri" w:hAnsi="Calibri" w:cstheme="minorHAnsi"/>
                    <w:sz w:val="18"/>
                    <w:szCs w:val="18"/>
                  </w:rPr>
                </w:rPrChange>
              </w:rPr>
              <w:t>EDD Party’s Affiliated Group of Companies (if any)</w:t>
            </w: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D832B5B" w14:textId="77777777" w:rsidR="00F7260B" w:rsidRPr="00B0205A" w:rsidRDefault="00F7260B">
            <w:pPr>
              <w:spacing w:beforeLines="20" w:before="62" w:afterLines="20" w:after="62" w:line="200" w:lineRule="exact"/>
              <w:rPr>
                <w:rFonts w:ascii="Times New Roman" w:hAnsi="Times New Roman" w:cs="Times New Roman"/>
                <w:sz w:val="18"/>
                <w:szCs w:val="18"/>
                <w:rPrChange w:id="17826" w:author="raye" w:date="2018-08-10T12:30:00Z">
                  <w:rPr>
                    <w:rFonts w:ascii="Calibri" w:hAnsi="Calibri" w:cstheme="minorHAnsi"/>
                    <w:sz w:val="18"/>
                    <w:szCs w:val="18"/>
                  </w:rPr>
                </w:rPrChange>
              </w:rPr>
            </w:pP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C232E8E" w14:textId="77777777" w:rsidR="00F7260B" w:rsidRPr="00B0205A" w:rsidRDefault="00F7260B">
            <w:pPr>
              <w:spacing w:beforeLines="20" w:before="62" w:afterLines="20" w:after="62" w:line="200" w:lineRule="exact"/>
              <w:rPr>
                <w:rFonts w:ascii="Times New Roman" w:hAnsi="Times New Roman" w:cs="Times New Roman"/>
                <w:sz w:val="18"/>
                <w:szCs w:val="18"/>
                <w:rPrChange w:id="17827" w:author="raye" w:date="2018-08-10T12:30:00Z">
                  <w:rPr>
                    <w:rFonts w:ascii="Calibri" w:hAnsi="Calibri" w:cstheme="minorHAnsi"/>
                    <w:sz w:val="18"/>
                    <w:szCs w:val="18"/>
                  </w:rPr>
                </w:rPrChange>
              </w:rPr>
            </w:pPr>
          </w:p>
        </w:tc>
      </w:tr>
      <w:tr w:rsidR="00F7260B" w:rsidRPr="00B0205A" w14:paraId="1A24C4A4" w14:textId="77777777" w:rsidTr="00F7260B">
        <w:trPr>
          <w:trHeight w:val="269"/>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A15413D" w14:textId="77777777" w:rsidR="00F7260B" w:rsidRPr="00B0205A" w:rsidRDefault="00F7260B">
            <w:pPr>
              <w:spacing w:beforeLines="20" w:before="62" w:afterLines="20" w:after="62" w:line="200" w:lineRule="exact"/>
              <w:rPr>
                <w:rFonts w:ascii="Times New Roman" w:hAnsi="Times New Roman" w:cs="Times New Roman"/>
                <w:sz w:val="18"/>
                <w:szCs w:val="18"/>
                <w:rPrChange w:id="1782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829" w:author="raye" w:date="2018-08-10T12:30:00Z">
                  <w:rPr>
                    <w:rFonts w:ascii="Calibri" w:hAnsi="Calibri" w:cstheme="minorHAnsi"/>
                    <w:sz w:val="18"/>
                    <w:szCs w:val="18"/>
                  </w:rPr>
                </w:rPrChange>
              </w:rPr>
              <w:t>Country of Domicile of EDD Party’s Head Office (if any)</w:t>
            </w: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C747994" w14:textId="77777777" w:rsidR="00F7260B" w:rsidRPr="00B0205A" w:rsidRDefault="00F7260B">
            <w:pPr>
              <w:spacing w:beforeLines="20" w:before="62" w:afterLines="20" w:after="62" w:line="200" w:lineRule="exact"/>
              <w:rPr>
                <w:rFonts w:ascii="Times New Roman" w:hAnsi="Times New Roman" w:cs="Times New Roman"/>
                <w:sz w:val="18"/>
                <w:szCs w:val="18"/>
                <w:rPrChange w:id="17830" w:author="raye" w:date="2018-08-10T12:30:00Z">
                  <w:rPr>
                    <w:rFonts w:ascii="Calibri" w:hAnsi="Calibri" w:cstheme="minorHAnsi"/>
                    <w:sz w:val="18"/>
                    <w:szCs w:val="18"/>
                  </w:rPr>
                </w:rPrChange>
              </w:rPr>
            </w:pP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B691A5A" w14:textId="77777777" w:rsidR="00F7260B" w:rsidRPr="00B0205A" w:rsidRDefault="00F7260B">
            <w:pPr>
              <w:spacing w:beforeLines="20" w:before="62" w:afterLines="20" w:after="62" w:line="200" w:lineRule="exact"/>
              <w:rPr>
                <w:rFonts w:ascii="Times New Roman" w:hAnsi="Times New Roman" w:cs="Times New Roman"/>
                <w:sz w:val="18"/>
                <w:szCs w:val="18"/>
                <w:rPrChange w:id="17831" w:author="raye" w:date="2018-08-10T12:30:00Z">
                  <w:rPr>
                    <w:rFonts w:ascii="Calibri" w:hAnsi="Calibri" w:cstheme="minorHAnsi"/>
                    <w:sz w:val="18"/>
                    <w:szCs w:val="18"/>
                  </w:rPr>
                </w:rPrChange>
              </w:rPr>
            </w:pPr>
          </w:p>
        </w:tc>
      </w:tr>
      <w:tr w:rsidR="00F7260B" w:rsidRPr="00B0205A" w14:paraId="19FF665C" w14:textId="77777777" w:rsidTr="00F7260B">
        <w:trPr>
          <w:trHeight w:val="257"/>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F98882B" w14:textId="77777777" w:rsidR="00F7260B" w:rsidRPr="00B0205A" w:rsidRDefault="00F7260B">
            <w:pPr>
              <w:spacing w:beforeLines="20" w:before="62" w:afterLines="20" w:after="62" w:line="200" w:lineRule="exact"/>
              <w:rPr>
                <w:rFonts w:ascii="Times New Roman" w:hAnsi="Times New Roman" w:cs="Times New Roman"/>
                <w:sz w:val="18"/>
                <w:szCs w:val="18"/>
                <w:rPrChange w:id="17832" w:author="raye" w:date="2018-08-10T12:30:00Z">
                  <w:rPr>
                    <w:rFonts w:ascii="Calibri" w:hAnsi="Calibri" w:cstheme="minorHAnsi"/>
                    <w:sz w:val="18"/>
                    <w:szCs w:val="18"/>
                  </w:rPr>
                </w:rPrChange>
              </w:rPr>
            </w:pP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9ACA320" w14:textId="77777777" w:rsidR="00F7260B" w:rsidRPr="00B0205A" w:rsidRDefault="00F7260B">
            <w:pPr>
              <w:spacing w:beforeLines="20" w:before="62" w:afterLines="20" w:after="62" w:line="200" w:lineRule="exact"/>
              <w:rPr>
                <w:rFonts w:ascii="Times New Roman" w:hAnsi="Times New Roman" w:cs="Times New Roman"/>
                <w:sz w:val="18"/>
                <w:szCs w:val="18"/>
                <w:rPrChange w:id="17833" w:author="raye" w:date="2018-08-10T12:30:00Z">
                  <w:rPr>
                    <w:rFonts w:ascii="Calibri" w:hAnsi="Calibri" w:cstheme="minorHAnsi"/>
                    <w:sz w:val="18"/>
                    <w:szCs w:val="18"/>
                  </w:rPr>
                </w:rPrChange>
              </w:rPr>
            </w:pP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EFAE3BC" w14:textId="77777777" w:rsidR="00F7260B" w:rsidRPr="00B0205A" w:rsidRDefault="00F7260B">
            <w:pPr>
              <w:spacing w:beforeLines="20" w:before="62" w:afterLines="20" w:after="62" w:line="200" w:lineRule="exact"/>
              <w:rPr>
                <w:rFonts w:ascii="Times New Roman" w:hAnsi="Times New Roman" w:cs="Times New Roman"/>
                <w:sz w:val="18"/>
                <w:szCs w:val="18"/>
                <w:rPrChange w:id="17834" w:author="raye" w:date="2018-08-10T12:30:00Z">
                  <w:rPr>
                    <w:rFonts w:ascii="Calibri" w:hAnsi="Calibri" w:cstheme="minorHAnsi"/>
                    <w:sz w:val="18"/>
                    <w:szCs w:val="18"/>
                  </w:rPr>
                </w:rPrChange>
              </w:rPr>
            </w:pPr>
          </w:p>
        </w:tc>
      </w:tr>
      <w:tr w:rsidR="00F7260B" w:rsidRPr="00B0205A" w14:paraId="4425AD0B" w14:textId="77777777" w:rsidTr="00F7260B">
        <w:trPr>
          <w:trHeight w:val="433"/>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06A0B3" w14:textId="77777777" w:rsidR="00F7260B" w:rsidRPr="00B0205A" w:rsidRDefault="00F7260B">
            <w:pPr>
              <w:spacing w:beforeLines="20" w:before="62" w:afterLines="20" w:after="62" w:line="200" w:lineRule="exact"/>
              <w:rPr>
                <w:rFonts w:ascii="Times New Roman" w:hAnsi="Times New Roman" w:cs="Times New Roman"/>
                <w:sz w:val="18"/>
                <w:szCs w:val="18"/>
                <w:rPrChange w:id="1783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836" w:author="raye" w:date="2018-08-10T12:30:00Z">
                  <w:rPr>
                    <w:rFonts w:ascii="Calibri" w:hAnsi="Calibri" w:cstheme="minorHAnsi"/>
                    <w:sz w:val="18"/>
                    <w:szCs w:val="18"/>
                  </w:rPr>
                </w:rPrChange>
              </w:rPr>
              <w:t xml:space="preserve">Types of the transaction </w:t>
            </w:r>
            <w:r w:rsidRPr="00B0205A">
              <w:rPr>
                <w:rFonts w:ascii="Times New Roman" w:hAnsi="Times New Roman" w:cs="Times New Roman" w:hint="eastAsia"/>
                <w:sz w:val="18"/>
                <w:szCs w:val="18"/>
                <w:rPrChange w:id="17837"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7838" w:author="raye" w:date="2018-08-10T12:30:00Z">
                  <w:rPr>
                    <w:rFonts w:ascii="Calibri" w:hAnsi="Calibri" w:cstheme="minorHAnsi"/>
                    <w:sz w:val="18"/>
                    <w:szCs w:val="18"/>
                  </w:rPr>
                </w:rPrChange>
              </w:rPr>
              <w:t>e.g. Account Opening; Trade Finance; Trade Services; Loans / Credit facility</w:t>
            </w:r>
            <w:r w:rsidRPr="00B0205A">
              <w:rPr>
                <w:rFonts w:ascii="Times New Roman" w:hAnsi="Times New Roman" w:cs="Times New Roman" w:hint="eastAsia"/>
                <w:sz w:val="18"/>
                <w:szCs w:val="18"/>
                <w:rPrChange w:id="17839" w:author="raye" w:date="2018-08-10T12:30:00Z">
                  <w:rPr>
                    <w:rFonts w:ascii="Calibri" w:hAnsi="Calibri" w:cstheme="minorHAnsi" w:hint="eastAsia"/>
                    <w:sz w:val="18"/>
                    <w:szCs w:val="18"/>
                  </w:rPr>
                </w:rPrChange>
              </w:rPr>
              <w:t>）</w:t>
            </w: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74FE597" w14:textId="77777777" w:rsidR="00F7260B" w:rsidRPr="00B0205A" w:rsidRDefault="00F7260B">
            <w:pPr>
              <w:spacing w:beforeLines="20" w:before="62" w:afterLines="20" w:after="62" w:line="200" w:lineRule="exact"/>
              <w:rPr>
                <w:rFonts w:ascii="Times New Roman" w:hAnsi="Times New Roman" w:cs="Times New Roman"/>
                <w:sz w:val="18"/>
                <w:szCs w:val="18"/>
                <w:rPrChange w:id="17840" w:author="raye" w:date="2018-08-10T12:30:00Z">
                  <w:rPr>
                    <w:rFonts w:ascii="Calibri" w:hAnsi="Calibri" w:cstheme="minorHAnsi"/>
                    <w:sz w:val="18"/>
                    <w:szCs w:val="18"/>
                  </w:rPr>
                </w:rPrChange>
              </w:rPr>
            </w:pP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F27C7B8" w14:textId="77777777" w:rsidR="00F7260B" w:rsidRPr="00B0205A" w:rsidRDefault="00F7260B">
            <w:pPr>
              <w:spacing w:beforeLines="20" w:before="62" w:afterLines="20" w:after="62" w:line="200" w:lineRule="exact"/>
              <w:rPr>
                <w:rFonts w:ascii="Times New Roman" w:hAnsi="Times New Roman" w:cs="Times New Roman"/>
                <w:sz w:val="18"/>
                <w:szCs w:val="18"/>
                <w:rPrChange w:id="17841" w:author="raye" w:date="2018-08-10T12:30:00Z">
                  <w:rPr>
                    <w:rFonts w:ascii="Calibri" w:hAnsi="Calibri" w:cstheme="minorHAnsi"/>
                    <w:sz w:val="18"/>
                    <w:szCs w:val="18"/>
                  </w:rPr>
                </w:rPrChange>
              </w:rPr>
            </w:pPr>
          </w:p>
        </w:tc>
      </w:tr>
      <w:tr w:rsidR="00F7260B" w:rsidRPr="00B0205A" w14:paraId="7832171D" w14:textId="77777777" w:rsidTr="00F7260B">
        <w:trPr>
          <w:trHeight w:val="257"/>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6C589C" w14:textId="77777777" w:rsidR="00F7260B" w:rsidRPr="00B0205A" w:rsidRDefault="00F7260B">
            <w:pPr>
              <w:spacing w:beforeLines="20" w:before="62" w:afterLines="20" w:after="62" w:line="200" w:lineRule="exact"/>
              <w:rPr>
                <w:rFonts w:ascii="Times New Roman" w:hAnsi="Times New Roman" w:cs="Times New Roman"/>
                <w:sz w:val="18"/>
                <w:szCs w:val="18"/>
                <w:rPrChange w:id="1784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843" w:author="raye" w:date="2018-08-10T12:30:00Z">
                  <w:rPr>
                    <w:rFonts w:ascii="Calibri" w:hAnsi="Calibri" w:cstheme="minorHAnsi"/>
                    <w:sz w:val="18"/>
                    <w:szCs w:val="18"/>
                  </w:rPr>
                </w:rPrChange>
              </w:rPr>
              <w:t>Purpose of the transaction</w:t>
            </w: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B903BCC" w14:textId="77777777" w:rsidR="00F7260B" w:rsidRPr="00B0205A" w:rsidRDefault="00F7260B">
            <w:pPr>
              <w:spacing w:beforeLines="20" w:before="62" w:afterLines="20" w:after="62" w:line="200" w:lineRule="exact"/>
              <w:rPr>
                <w:rFonts w:ascii="Times New Roman" w:hAnsi="Times New Roman" w:cs="Times New Roman"/>
                <w:sz w:val="18"/>
                <w:szCs w:val="18"/>
                <w:rPrChange w:id="17844" w:author="raye" w:date="2018-08-10T12:30:00Z">
                  <w:rPr>
                    <w:rFonts w:ascii="Calibri" w:hAnsi="Calibri" w:cstheme="minorHAnsi"/>
                    <w:sz w:val="18"/>
                    <w:szCs w:val="18"/>
                  </w:rPr>
                </w:rPrChange>
              </w:rPr>
            </w:pP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7530D4C" w14:textId="77777777" w:rsidR="00F7260B" w:rsidRPr="00B0205A" w:rsidRDefault="00F7260B">
            <w:pPr>
              <w:spacing w:beforeLines="20" w:before="62" w:afterLines="20" w:after="62" w:line="200" w:lineRule="exact"/>
              <w:rPr>
                <w:rFonts w:ascii="Times New Roman" w:hAnsi="Times New Roman" w:cs="Times New Roman"/>
                <w:sz w:val="18"/>
                <w:szCs w:val="18"/>
                <w:rPrChange w:id="17845" w:author="raye" w:date="2018-08-10T12:30:00Z">
                  <w:rPr>
                    <w:rFonts w:ascii="Calibri" w:hAnsi="Calibri" w:cstheme="minorHAnsi"/>
                    <w:sz w:val="18"/>
                    <w:szCs w:val="18"/>
                  </w:rPr>
                </w:rPrChange>
              </w:rPr>
            </w:pPr>
          </w:p>
        </w:tc>
      </w:tr>
      <w:tr w:rsidR="00F7260B" w:rsidRPr="00B0205A" w14:paraId="51A2683F" w14:textId="77777777" w:rsidTr="00F7260B">
        <w:trPr>
          <w:trHeight w:val="420"/>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ADB310" w14:textId="77777777" w:rsidR="00F7260B" w:rsidRPr="00B0205A" w:rsidRDefault="00F7260B">
            <w:pPr>
              <w:spacing w:beforeLines="20" w:before="62" w:afterLines="20" w:after="62" w:line="200" w:lineRule="exact"/>
              <w:rPr>
                <w:rFonts w:ascii="Times New Roman" w:hAnsi="Times New Roman" w:cs="Times New Roman"/>
                <w:sz w:val="18"/>
                <w:szCs w:val="18"/>
                <w:rPrChange w:id="1784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847" w:author="raye" w:date="2018-08-10T12:30:00Z">
                  <w:rPr>
                    <w:rFonts w:ascii="Calibri" w:hAnsi="Calibri" w:cstheme="minorHAnsi"/>
                    <w:sz w:val="18"/>
                    <w:szCs w:val="18"/>
                  </w:rPr>
                </w:rPrChange>
              </w:rPr>
              <w:t xml:space="preserve">Does the Transaction involve the investment in the Iranian Shipping and Shipbuilding Industry? </w:t>
            </w: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6BB4CA6" w14:textId="77777777" w:rsidR="00F7260B" w:rsidRPr="00B0205A" w:rsidRDefault="00F7260B">
            <w:pPr>
              <w:spacing w:beforeLines="20" w:before="62" w:afterLines="20" w:after="62" w:line="200" w:lineRule="exact"/>
              <w:rPr>
                <w:rFonts w:ascii="Times New Roman" w:hAnsi="Times New Roman" w:cs="Times New Roman"/>
                <w:sz w:val="18"/>
                <w:szCs w:val="18"/>
                <w:rPrChange w:id="17848" w:author="raye" w:date="2018-08-10T12:30:00Z">
                  <w:rPr>
                    <w:rFonts w:ascii="Calibri" w:hAnsi="Calibri" w:cstheme="minorHAnsi"/>
                    <w:sz w:val="18"/>
                    <w:szCs w:val="18"/>
                  </w:rPr>
                </w:rPrChange>
              </w:rPr>
            </w:pP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A783BFE" w14:textId="77777777" w:rsidR="00F7260B" w:rsidRPr="00B0205A" w:rsidRDefault="00F7260B">
            <w:pPr>
              <w:spacing w:beforeLines="20" w:before="62" w:afterLines="20" w:after="62" w:line="200" w:lineRule="exact"/>
              <w:rPr>
                <w:rFonts w:ascii="Times New Roman" w:hAnsi="Times New Roman" w:cs="Times New Roman"/>
                <w:sz w:val="18"/>
                <w:szCs w:val="18"/>
                <w:rPrChange w:id="17849" w:author="raye" w:date="2018-08-10T12:30:00Z">
                  <w:rPr>
                    <w:rFonts w:ascii="Calibri" w:hAnsi="Calibri" w:cstheme="minorHAnsi"/>
                    <w:sz w:val="18"/>
                    <w:szCs w:val="18"/>
                  </w:rPr>
                </w:rPrChange>
              </w:rPr>
            </w:pPr>
          </w:p>
        </w:tc>
      </w:tr>
      <w:tr w:rsidR="00F7260B" w:rsidRPr="00B0205A" w14:paraId="3CC3AAE9" w14:textId="77777777" w:rsidTr="00F7260B">
        <w:trPr>
          <w:trHeight w:val="433"/>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862515" w14:textId="77777777" w:rsidR="00F7260B" w:rsidRPr="00B0205A" w:rsidRDefault="00F7260B">
            <w:pPr>
              <w:spacing w:beforeLines="20" w:before="62" w:afterLines="20" w:after="62" w:line="200" w:lineRule="exact"/>
              <w:rPr>
                <w:rFonts w:ascii="Times New Roman" w:hAnsi="Times New Roman" w:cs="Times New Roman"/>
                <w:sz w:val="18"/>
                <w:szCs w:val="18"/>
                <w:rPrChange w:id="1785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851" w:author="raye" w:date="2018-08-10T12:30:00Z">
                  <w:rPr>
                    <w:rFonts w:ascii="Calibri" w:hAnsi="Calibri" w:cstheme="minorHAnsi"/>
                    <w:sz w:val="18"/>
                    <w:szCs w:val="18"/>
                  </w:rPr>
                </w:rPrChange>
              </w:rPr>
              <w:t>Does the Transaction support the development of Iranian Shipping and Shipbuilding Industry?</w:t>
            </w: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B497B8E" w14:textId="77777777" w:rsidR="00F7260B" w:rsidRPr="00B0205A" w:rsidRDefault="00F7260B">
            <w:pPr>
              <w:spacing w:beforeLines="20" w:before="62" w:afterLines="20" w:after="62" w:line="200" w:lineRule="exact"/>
              <w:rPr>
                <w:rFonts w:ascii="Times New Roman" w:hAnsi="Times New Roman" w:cs="Times New Roman"/>
                <w:sz w:val="18"/>
                <w:szCs w:val="18"/>
                <w:rPrChange w:id="17852" w:author="raye" w:date="2018-08-10T12:30:00Z">
                  <w:rPr>
                    <w:rFonts w:ascii="Calibri" w:hAnsi="Calibri" w:cstheme="minorHAnsi"/>
                    <w:sz w:val="18"/>
                    <w:szCs w:val="18"/>
                  </w:rPr>
                </w:rPrChange>
              </w:rPr>
            </w:pP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D15EA20" w14:textId="77777777" w:rsidR="00F7260B" w:rsidRPr="00B0205A" w:rsidRDefault="00F7260B">
            <w:pPr>
              <w:spacing w:beforeLines="20" w:before="62" w:afterLines="20" w:after="62" w:line="200" w:lineRule="exact"/>
              <w:rPr>
                <w:rFonts w:ascii="Times New Roman" w:hAnsi="Times New Roman" w:cs="Times New Roman"/>
                <w:sz w:val="18"/>
                <w:szCs w:val="18"/>
                <w:rPrChange w:id="17853" w:author="raye" w:date="2018-08-10T12:30:00Z">
                  <w:rPr>
                    <w:rFonts w:ascii="Calibri" w:hAnsi="Calibri" w:cstheme="minorHAnsi"/>
                    <w:sz w:val="18"/>
                    <w:szCs w:val="18"/>
                  </w:rPr>
                </w:rPrChange>
              </w:rPr>
            </w:pPr>
          </w:p>
        </w:tc>
      </w:tr>
      <w:tr w:rsidR="00F7260B" w:rsidRPr="00B0205A" w14:paraId="77B79AD2" w14:textId="77777777" w:rsidTr="00F7260B">
        <w:trPr>
          <w:trHeight w:val="420"/>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808BF4" w14:textId="77777777" w:rsidR="00F7260B" w:rsidRPr="00B0205A" w:rsidRDefault="00F7260B">
            <w:pPr>
              <w:spacing w:beforeLines="20" w:before="62" w:afterLines="20" w:after="62" w:line="200" w:lineRule="exact"/>
              <w:rPr>
                <w:rFonts w:ascii="Times New Roman" w:hAnsi="Times New Roman" w:cs="Times New Roman"/>
                <w:sz w:val="18"/>
                <w:szCs w:val="18"/>
                <w:rPrChange w:id="1785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855" w:author="raye" w:date="2018-08-10T12:30:00Z">
                  <w:rPr>
                    <w:rFonts w:ascii="Calibri" w:hAnsi="Calibri" w:cstheme="minorHAnsi"/>
                    <w:sz w:val="18"/>
                    <w:szCs w:val="18"/>
                  </w:rPr>
                </w:rPrChange>
              </w:rPr>
              <w:t>Does the Transaction involve the sale of Shipping Services and/or Shipbuilding Services to Iran?</w:t>
            </w: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385EB48" w14:textId="77777777" w:rsidR="00F7260B" w:rsidRPr="00B0205A" w:rsidRDefault="00F7260B">
            <w:pPr>
              <w:spacing w:beforeLines="20" w:before="62" w:afterLines="20" w:after="62" w:line="200" w:lineRule="exact"/>
              <w:rPr>
                <w:rFonts w:ascii="Times New Roman" w:hAnsi="Times New Roman" w:cs="Times New Roman"/>
                <w:sz w:val="18"/>
                <w:szCs w:val="18"/>
                <w:rPrChange w:id="17856" w:author="raye" w:date="2018-08-10T12:30:00Z">
                  <w:rPr>
                    <w:rFonts w:ascii="Calibri" w:hAnsi="Calibri" w:cstheme="minorHAnsi"/>
                    <w:sz w:val="18"/>
                    <w:szCs w:val="18"/>
                  </w:rPr>
                </w:rPrChange>
              </w:rPr>
            </w:pP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39FE241" w14:textId="77777777" w:rsidR="00F7260B" w:rsidRPr="00B0205A" w:rsidRDefault="00F7260B">
            <w:pPr>
              <w:spacing w:beforeLines="20" w:before="62" w:afterLines="20" w:after="62" w:line="200" w:lineRule="exact"/>
              <w:rPr>
                <w:rFonts w:ascii="Times New Roman" w:hAnsi="Times New Roman" w:cs="Times New Roman"/>
                <w:sz w:val="18"/>
                <w:szCs w:val="18"/>
                <w:rPrChange w:id="17857" w:author="raye" w:date="2018-08-10T12:30:00Z">
                  <w:rPr>
                    <w:rFonts w:ascii="Calibri" w:hAnsi="Calibri" w:cstheme="minorHAnsi"/>
                    <w:sz w:val="18"/>
                    <w:szCs w:val="18"/>
                  </w:rPr>
                </w:rPrChange>
              </w:rPr>
            </w:pPr>
          </w:p>
        </w:tc>
      </w:tr>
      <w:tr w:rsidR="00F7260B" w:rsidRPr="00B0205A" w14:paraId="3C73C8F7" w14:textId="77777777" w:rsidTr="00F7260B">
        <w:trPr>
          <w:trHeight w:val="433"/>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BB67DE" w14:textId="77777777" w:rsidR="00F7260B" w:rsidRPr="00B0205A" w:rsidRDefault="00F7260B">
            <w:pPr>
              <w:spacing w:beforeLines="20" w:before="62" w:afterLines="20" w:after="62" w:line="200" w:lineRule="exact"/>
              <w:rPr>
                <w:rFonts w:ascii="Times New Roman" w:hAnsi="Times New Roman" w:cs="Times New Roman"/>
                <w:sz w:val="18"/>
                <w:szCs w:val="18"/>
                <w:rPrChange w:id="1785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859" w:author="raye" w:date="2018-08-10T12:30:00Z">
                  <w:rPr>
                    <w:rFonts w:ascii="Calibri" w:hAnsi="Calibri" w:cstheme="minorHAnsi"/>
                    <w:sz w:val="18"/>
                    <w:szCs w:val="18"/>
                  </w:rPr>
                </w:rPrChange>
              </w:rPr>
              <w:t>Amount of the transaction (e.g. Amount of Deposits, Loan Amount, Trade Settlement Amount etc.)</w:t>
            </w: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58C99FA" w14:textId="77777777" w:rsidR="00F7260B" w:rsidRPr="00B0205A" w:rsidRDefault="00F7260B">
            <w:pPr>
              <w:spacing w:beforeLines="20" w:before="62" w:afterLines="20" w:after="62" w:line="200" w:lineRule="exact"/>
              <w:rPr>
                <w:rFonts w:ascii="Times New Roman" w:hAnsi="Times New Roman" w:cs="Times New Roman"/>
                <w:sz w:val="18"/>
                <w:szCs w:val="18"/>
                <w:rPrChange w:id="17860" w:author="raye" w:date="2018-08-10T12:30:00Z">
                  <w:rPr>
                    <w:rFonts w:ascii="Calibri" w:hAnsi="Calibri" w:cstheme="minorHAnsi"/>
                    <w:sz w:val="18"/>
                    <w:szCs w:val="18"/>
                  </w:rPr>
                </w:rPrChange>
              </w:rPr>
            </w:pP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DFBB5A0" w14:textId="77777777" w:rsidR="00F7260B" w:rsidRPr="00B0205A" w:rsidRDefault="00F7260B">
            <w:pPr>
              <w:spacing w:beforeLines="20" w:before="62" w:afterLines="20" w:after="62" w:line="200" w:lineRule="exact"/>
              <w:rPr>
                <w:rFonts w:ascii="Times New Roman" w:hAnsi="Times New Roman" w:cs="Times New Roman"/>
                <w:sz w:val="18"/>
                <w:szCs w:val="18"/>
                <w:rPrChange w:id="17861" w:author="raye" w:date="2018-08-10T12:30:00Z">
                  <w:rPr>
                    <w:rFonts w:ascii="Calibri" w:hAnsi="Calibri" w:cstheme="minorHAnsi"/>
                    <w:sz w:val="18"/>
                    <w:szCs w:val="18"/>
                  </w:rPr>
                </w:rPrChange>
              </w:rPr>
            </w:pPr>
          </w:p>
        </w:tc>
      </w:tr>
      <w:tr w:rsidR="00F7260B" w:rsidRPr="00B0205A" w14:paraId="395477A3" w14:textId="77777777" w:rsidTr="00F7260B">
        <w:trPr>
          <w:trHeight w:val="257"/>
        </w:trPr>
        <w:tc>
          <w:tcPr>
            <w:tcW w:w="3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0F17FBA" w14:textId="77777777" w:rsidR="00F7260B" w:rsidRPr="00B0205A" w:rsidRDefault="00F7260B">
            <w:pPr>
              <w:spacing w:beforeLines="20" w:before="62" w:afterLines="20" w:after="62" w:line="200" w:lineRule="exact"/>
              <w:rPr>
                <w:rFonts w:ascii="Times New Roman" w:hAnsi="Times New Roman" w:cs="Times New Roman"/>
                <w:sz w:val="18"/>
                <w:szCs w:val="18"/>
                <w:rPrChange w:id="1786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863" w:author="raye" w:date="2018-08-10T12:30:00Z">
                  <w:rPr>
                    <w:rFonts w:ascii="Calibri" w:hAnsi="Calibri" w:cstheme="minorHAnsi"/>
                    <w:sz w:val="18"/>
                    <w:szCs w:val="18"/>
                  </w:rPr>
                </w:rPrChange>
              </w:rPr>
              <w:t>Description of Goods</w:t>
            </w:r>
          </w:p>
        </w:tc>
        <w:tc>
          <w:tcPr>
            <w:tcW w:w="440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BBDCDCD" w14:textId="77777777" w:rsidR="00F7260B" w:rsidRPr="00B0205A" w:rsidRDefault="00F7260B">
            <w:pPr>
              <w:spacing w:beforeLines="20" w:before="62" w:afterLines="20" w:after="62" w:line="200" w:lineRule="exact"/>
              <w:rPr>
                <w:rFonts w:ascii="Times New Roman" w:hAnsi="Times New Roman" w:cs="Times New Roman"/>
                <w:sz w:val="18"/>
                <w:szCs w:val="18"/>
                <w:rPrChange w:id="17864" w:author="raye" w:date="2018-08-10T12:30:00Z">
                  <w:rPr>
                    <w:rFonts w:ascii="Calibri" w:hAnsi="Calibri" w:cstheme="minorHAnsi"/>
                    <w:sz w:val="18"/>
                    <w:szCs w:val="18"/>
                  </w:rPr>
                </w:rPrChange>
              </w:rPr>
            </w:pPr>
          </w:p>
        </w:tc>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B8CF30A" w14:textId="77777777" w:rsidR="00F7260B" w:rsidRPr="00B0205A" w:rsidRDefault="00F7260B">
            <w:pPr>
              <w:spacing w:beforeLines="20" w:before="62" w:afterLines="20" w:after="62" w:line="200" w:lineRule="exact"/>
              <w:rPr>
                <w:rFonts w:ascii="Times New Roman" w:hAnsi="Times New Roman" w:cs="Times New Roman"/>
                <w:sz w:val="18"/>
                <w:szCs w:val="18"/>
                <w:rPrChange w:id="17865" w:author="raye" w:date="2018-08-10T12:30:00Z">
                  <w:rPr>
                    <w:rFonts w:ascii="Calibri" w:hAnsi="Calibri" w:cstheme="minorHAnsi"/>
                    <w:sz w:val="18"/>
                    <w:szCs w:val="18"/>
                  </w:rPr>
                </w:rPrChange>
              </w:rPr>
            </w:pPr>
          </w:p>
        </w:tc>
      </w:tr>
    </w:tbl>
    <w:p w14:paraId="787E7A1C"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866" w:author="raye" w:date="2018-08-10T12:30:00Z">
            <w:rPr>
              <w:rFonts w:ascii="Calibri" w:hAnsi="Calibri"/>
            </w:rPr>
          </w:rPrChange>
        </w:rPr>
      </w:pPr>
    </w:p>
    <w:p w14:paraId="271F7278" w14:textId="77777777" w:rsidR="00F7260B" w:rsidRPr="00B0205A"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b/>
          <w:sz w:val="36"/>
          <w:rPrChange w:id="17867" w:author="raye" w:date="2018-08-10T12:30:00Z">
            <w:rPr>
              <w:rFonts w:ascii="Calibri" w:hAnsi="Calibri" w:cstheme="minorHAnsi"/>
              <w:b/>
              <w:sz w:val="36"/>
            </w:rPr>
          </w:rPrChange>
        </w:rPr>
      </w:pPr>
      <w:r w:rsidRPr="00B0205A">
        <w:rPr>
          <w:rFonts w:ascii="Times New Roman" w:hAnsi="Times New Roman" w:cs="Times New Roman"/>
          <w:b/>
          <w:kern w:val="0"/>
          <w:rPrChange w:id="17868" w:author="raye" w:date="2018-08-10T12:30:00Z">
            <w:rPr>
              <w:rFonts w:ascii="Calibri" w:hAnsi="Calibri" w:cstheme="minorHAnsi"/>
              <w:b/>
              <w:kern w:val="0"/>
            </w:rPr>
          </w:rPrChange>
        </w:rPr>
        <w:br w:type="page"/>
      </w:r>
    </w:p>
    <w:tbl>
      <w:tblPr>
        <w:tblStyle w:val="a9"/>
        <w:tblpPr w:leftFromText="180" w:rightFromText="180" w:vertAnchor="text" w:horzAnchor="margin" w:tblpY="-1"/>
        <w:tblW w:w="8490" w:type="dxa"/>
        <w:tblLayout w:type="fixed"/>
        <w:tblLook w:val="04A0" w:firstRow="1" w:lastRow="0" w:firstColumn="1" w:lastColumn="0" w:noHBand="0" w:noVBand="1"/>
      </w:tblPr>
      <w:tblGrid>
        <w:gridCol w:w="2799"/>
        <w:gridCol w:w="4816"/>
        <w:gridCol w:w="875"/>
      </w:tblGrid>
      <w:tr w:rsidR="00F7260B" w:rsidRPr="00B0205A" w14:paraId="4B2EAFA0" w14:textId="77777777" w:rsidTr="00F7260B">
        <w:trPr>
          <w:trHeight w:val="266"/>
        </w:trPr>
        <w:tc>
          <w:tcPr>
            <w:tcW w:w="2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C772774" w14:textId="77777777" w:rsidR="00F7260B" w:rsidRPr="00B0205A" w:rsidRDefault="00F7260B">
            <w:pPr>
              <w:spacing w:beforeLines="20" w:before="62" w:afterLines="20" w:after="62" w:line="200" w:lineRule="exact"/>
              <w:rPr>
                <w:rFonts w:ascii="Times New Roman" w:hAnsi="Times New Roman" w:cs="Times New Roman"/>
                <w:sz w:val="18"/>
                <w:szCs w:val="18"/>
                <w:rPrChange w:id="1786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870" w:author="raye" w:date="2018-08-10T12:30:00Z">
                  <w:rPr>
                    <w:rFonts w:ascii="Calibri" w:hAnsi="Calibri" w:cstheme="minorHAnsi"/>
                    <w:sz w:val="18"/>
                    <w:szCs w:val="18"/>
                  </w:rPr>
                </w:rPrChange>
              </w:rPr>
              <w:lastRenderedPageBreak/>
              <w:t>Country of Origin</w:t>
            </w:r>
          </w:p>
        </w:tc>
        <w:tc>
          <w:tcPr>
            <w:tcW w:w="482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2318062" w14:textId="77777777" w:rsidR="00F7260B" w:rsidRPr="00B0205A" w:rsidRDefault="00F7260B">
            <w:pPr>
              <w:spacing w:beforeLines="20" w:before="62" w:afterLines="20" w:after="62" w:line="200" w:lineRule="exact"/>
              <w:rPr>
                <w:rFonts w:ascii="Times New Roman" w:hAnsi="Times New Roman" w:cs="Times New Roman"/>
                <w:sz w:val="18"/>
                <w:szCs w:val="18"/>
                <w:rPrChange w:id="17871" w:author="raye" w:date="2018-08-10T12:30:00Z">
                  <w:rPr>
                    <w:rFonts w:ascii="Calibri" w:hAnsi="Calibri" w:cstheme="minorHAnsi"/>
                    <w:sz w:val="18"/>
                    <w:szCs w:val="18"/>
                  </w:rPr>
                </w:rPrChange>
              </w:rPr>
            </w:pPr>
          </w:p>
        </w:tc>
        <w:tc>
          <w:tcPr>
            <w:tcW w:w="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016F12A" w14:textId="77777777" w:rsidR="00F7260B" w:rsidRPr="00B0205A" w:rsidRDefault="00F7260B">
            <w:pPr>
              <w:spacing w:beforeLines="20" w:before="62" w:afterLines="20" w:after="62" w:line="200" w:lineRule="exact"/>
              <w:rPr>
                <w:rFonts w:ascii="Times New Roman" w:hAnsi="Times New Roman" w:cs="Times New Roman"/>
                <w:sz w:val="18"/>
                <w:szCs w:val="18"/>
                <w:rPrChange w:id="17872" w:author="raye" w:date="2018-08-10T12:30:00Z">
                  <w:rPr>
                    <w:rFonts w:ascii="Calibri" w:hAnsi="Calibri" w:cstheme="minorHAnsi"/>
                    <w:sz w:val="18"/>
                    <w:szCs w:val="18"/>
                  </w:rPr>
                </w:rPrChange>
              </w:rPr>
            </w:pPr>
          </w:p>
        </w:tc>
      </w:tr>
      <w:tr w:rsidR="00F7260B" w:rsidRPr="00B0205A" w14:paraId="0C842F2F" w14:textId="77777777" w:rsidTr="00F7260B">
        <w:trPr>
          <w:trHeight w:val="278"/>
        </w:trPr>
        <w:tc>
          <w:tcPr>
            <w:tcW w:w="2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147606" w14:textId="77777777" w:rsidR="00F7260B" w:rsidRPr="00B0205A" w:rsidRDefault="00F7260B">
            <w:pPr>
              <w:spacing w:beforeLines="20" w:before="62" w:afterLines="20" w:after="62" w:line="200" w:lineRule="exact"/>
              <w:rPr>
                <w:rFonts w:ascii="Times New Roman" w:hAnsi="Times New Roman" w:cs="Times New Roman"/>
                <w:sz w:val="18"/>
                <w:szCs w:val="18"/>
                <w:rPrChange w:id="1787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874" w:author="raye" w:date="2018-08-10T12:30:00Z">
                  <w:rPr>
                    <w:rFonts w:ascii="Calibri" w:hAnsi="Calibri" w:cstheme="minorHAnsi"/>
                    <w:sz w:val="18"/>
                    <w:szCs w:val="18"/>
                  </w:rPr>
                </w:rPrChange>
              </w:rPr>
              <w:t>Port and Country of Loading</w:t>
            </w:r>
          </w:p>
        </w:tc>
        <w:tc>
          <w:tcPr>
            <w:tcW w:w="482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100A969" w14:textId="77777777" w:rsidR="00F7260B" w:rsidRPr="00B0205A" w:rsidRDefault="00F7260B">
            <w:pPr>
              <w:spacing w:beforeLines="20" w:before="62" w:afterLines="20" w:after="62" w:line="200" w:lineRule="exact"/>
              <w:rPr>
                <w:rFonts w:ascii="Times New Roman" w:hAnsi="Times New Roman" w:cs="Times New Roman"/>
                <w:sz w:val="18"/>
                <w:szCs w:val="18"/>
                <w:rPrChange w:id="17875" w:author="raye" w:date="2018-08-10T12:30:00Z">
                  <w:rPr>
                    <w:rFonts w:ascii="Calibri" w:hAnsi="Calibri" w:cstheme="minorHAnsi"/>
                    <w:sz w:val="18"/>
                    <w:szCs w:val="18"/>
                  </w:rPr>
                </w:rPrChange>
              </w:rPr>
            </w:pPr>
          </w:p>
        </w:tc>
        <w:tc>
          <w:tcPr>
            <w:tcW w:w="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16FE3D5" w14:textId="77777777" w:rsidR="00F7260B" w:rsidRPr="00B0205A" w:rsidRDefault="00F7260B">
            <w:pPr>
              <w:spacing w:beforeLines="20" w:before="62" w:afterLines="20" w:after="62" w:line="200" w:lineRule="exact"/>
              <w:rPr>
                <w:rFonts w:ascii="Times New Roman" w:hAnsi="Times New Roman" w:cs="Times New Roman"/>
                <w:sz w:val="18"/>
                <w:szCs w:val="18"/>
                <w:rPrChange w:id="17876" w:author="raye" w:date="2018-08-10T12:30:00Z">
                  <w:rPr>
                    <w:rFonts w:ascii="Calibri" w:hAnsi="Calibri" w:cstheme="minorHAnsi"/>
                    <w:sz w:val="18"/>
                    <w:szCs w:val="18"/>
                  </w:rPr>
                </w:rPrChange>
              </w:rPr>
            </w:pPr>
          </w:p>
        </w:tc>
      </w:tr>
      <w:tr w:rsidR="00F7260B" w:rsidRPr="00B0205A" w14:paraId="28752546" w14:textId="77777777" w:rsidTr="00F7260B">
        <w:trPr>
          <w:trHeight w:val="266"/>
        </w:trPr>
        <w:tc>
          <w:tcPr>
            <w:tcW w:w="2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12E405" w14:textId="77777777" w:rsidR="00F7260B" w:rsidRPr="00B0205A" w:rsidRDefault="00F7260B">
            <w:pPr>
              <w:spacing w:beforeLines="20" w:before="62" w:afterLines="20" w:after="62" w:line="200" w:lineRule="exact"/>
              <w:rPr>
                <w:rFonts w:ascii="Times New Roman" w:hAnsi="Times New Roman" w:cs="Times New Roman"/>
                <w:sz w:val="18"/>
                <w:szCs w:val="18"/>
                <w:rPrChange w:id="1787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878" w:author="raye" w:date="2018-08-10T12:30:00Z">
                  <w:rPr>
                    <w:rFonts w:ascii="Calibri" w:hAnsi="Calibri" w:cstheme="minorHAnsi"/>
                    <w:sz w:val="18"/>
                    <w:szCs w:val="18"/>
                  </w:rPr>
                </w:rPrChange>
              </w:rPr>
              <w:t>Port and Country of discharge</w:t>
            </w:r>
          </w:p>
        </w:tc>
        <w:tc>
          <w:tcPr>
            <w:tcW w:w="482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DC27004" w14:textId="77777777" w:rsidR="00F7260B" w:rsidRPr="00B0205A" w:rsidRDefault="00F7260B">
            <w:pPr>
              <w:spacing w:beforeLines="20" w:before="62" w:afterLines="20" w:after="62" w:line="200" w:lineRule="exact"/>
              <w:rPr>
                <w:rFonts w:ascii="Times New Roman" w:hAnsi="Times New Roman" w:cs="Times New Roman"/>
                <w:sz w:val="18"/>
                <w:szCs w:val="18"/>
                <w:rPrChange w:id="17879" w:author="raye" w:date="2018-08-10T12:30:00Z">
                  <w:rPr>
                    <w:rFonts w:ascii="Calibri" w:hAnsi="Calibri" w:cstheme="minorHAnsi"/>
                    <w:sz w:val="18"/>
                    <w:szCs w:val="18"/>
                  </w:rPr>
                </w:rPrChange>
              </w:rPr>
            </w:pPr>
          </w:p>
        </w:tc>
        <w:tc>
          <w:tcPr>
            <w:tcW w:w="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75023AC" w14:textId="77777777" w:rsidR="00F7260B" w:rsidRPr="00B0205A" w:rsidRDefault="00F7260B">
            <w:pPr>
              <w:spacing w:beforeLines="20" w:before="62" w:afterLines="20" w:after="62" w:line="200" w:lineRule="exact"/>
              <w:rPr>
                <w:rFonts w:ascii="Times New Roman" w:hAnsi="Times New Roman" w:cs="Times New Roman"/>
                <w:sz w:val="18"/>
                <w:szCs w:val="18"/>
                <w:rPrChange w:id="17880" w:author="raye" w:date="2018-08-10T12:30:00Z">
                  <w:rPr>
                    <w:rFonts w:ascii="Calibri" w:hAnsi="Calibri" w:cstheme="minorHAnsi"/>
                    <w:sz w:val="18"/>
                    <w:szCs w:val="18"/>
                  </w:rPr>
                </w:rPrChange>
              </w:rPr>
            </w:pPr>
          </w:p>
        </w:tc>
      </w:tr>
      <w:tr w:rsidR="00F7260B" w:rsidRPr="00B0205A" w14:paraId="6E7103F8" w14:textId="77777777" w:rsidTr="00F7260B">
        <w:trPr>
          <w:trHeight w:val="278"/>
        </w:trPr>
        <w:tc>
          <w:tcPr>
            <w:tcW w:w="2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123B337" w14:textId="77777777" w:rsidR="00F7260B" w:rsidRPr="00B0205A" w:rsidRDefault="00F7260B">
            <w:pPr>
              <w:spacing w:beforeLines="20" w:before="62" w:afterLines="20" w:after="62" w:line="200" w:lineRule="exact"/>
              <w:rPr>
                <w:rFonts w:ascii="Times New Roman" w:hAnsi="Times New Roman" w:cs="Times New Roman"/>
                <w:sz w:val="18"/>
                <w:szCs w:val="18"/>
                <w:rPrChange w:id="1788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882" w:author="raye" w:date="2018-08-10T12:30:00Z">
                  <w:rPr>
                    <w:rFonts w:ascii="Calibri" w:hAnsi="Calibri" w:cstheme="minorHAnsi"/>
                    <w:sz w:val="18"/>
                    <w:szCs w:val="18"/>
                  </w:rPr>
                </w:rPrChange>
              </w:rPr>
              <w:t>Final destination (Please also show country name)</w:t>
            </w:r>
          </w:p>
        </w:tc>
        <w:tc>
          <w:tcPr>
            <w:tcW w:w="482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19F1514" w14:textId="77777777" w:rsidR="00F7260B" w:rsidRPr="00B0205A" w:rsidRDefault="00F7260B">
            <w:pPr>
              <w:spacing w:beforeLines="20" w:before="62" w:afterLines="20" w:after="62" w:line="200" w:lineRule="exact"/>
              <w:rPr>
                <w:rFonts w:ascii="Times New Roman" w:hAnsi="Times New Roman" w:cs="Times New Roman"/>
                <w:sz w:val="18"/>
                <w:szCs w:val="18"/>
                <w:rPrChange w:id="17883" w:author="raye" w:date="2018-08-10T12:30:00Z">
                  <w:rPr>
                    <w:rFonts w:ascii="Calibri" w:hAnsi="Calibri" w:cstheme="minorHAnsi"/>
                    <w:sz w:val="18"/>
                    <w:szCs w:val="18"/>
                  </w:rPr>
                </w:rPrChange>
              </w:rPr>
            </w:pPr>
          </w:p>
        </w:tc>
        <w:tc>
          <w:tcPr>
            <w:tcW w:w="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EF880C7" w14:textId="77777777" w:rsidR="00F7260B" w:rsidRPr="00B0205A" w:rsidRDefault="00F7260B">
            <w:pPr>
              <w:spacing w:beforeLines="20" w:before="62" w:afterLines="20" w:after="62" w:line="200" w:lineRule="exact"/>
              <w:rPr>
                <w:rFonts w:ascii="Times New Roman" w:hAnsi="Times New Roman" w:cs="Times New Roman"/>
                <w:sz w:val="18"/>
                <w:szCs w:val="18"/>
                <w:rPrChange w:id="17884" w:author="raye" w:date="2018-08-10T12:30:00Z">
                  <w:rPr>
                    <w:rFonts w:ascii="Calibri" w:hAnsi="Calibri" w:cstheme="minorHAnsi"/>
                    <w:sz w:val="18"/>
                    <w:szCs w:val="18"/>
                  </w:rPr>
                </w:rPrChange>
              </w:rPr>
            </w:pPr>
          </w:p>
        </w:tc>
      </w:tr>
      <w:tr w:rsidR="00F7260B" w:rsidRPr="00B0205A" w14:paraId="1484F5EC" w14:textId="77777777" w:rsidTr="00F7260B">
        <w:trPr>
          <w:trHeight w:val="436"/>
        </w:trPr>
        <w:tc>
          <w:tcPr>
            <w:tcW w:w="2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B22B59" w14:textId="77777777" w:rsidR="00F7260B" w:rsidRPr="00B0205A" w:rsidRDefault="00F7260B">
            <w:pPr>
              <w:spacing w:beforeLines="20" w:before="62" w:afterLines="20" w:after="62" w:line="200" w:lineRule="exact"/>
              <w:rPr>
                <w:rFonts w:ascii="Times New Roman" w:hAnsi="Times New Roman" w:cs="Times New Roman"/>
                <w:sz w:val="18"/>
                <w:szCs w:val="18"/>
                <w:rPrChange w:id="1788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886" w:author="raye" w:date="2018-08-10T12:30:00Z">
                  <w:rPr>
                    <w:rFonts w:ascii="Calibri" w:hAnsi="Calibri" w:cstheme="minorHAnsi"/>
                    <w:sz w:val="18"/>
                    <w:szCs w:val="18"/>
                  </w:rPr>
                </w:rPrChange>
              </w:rPr>
              <w:t>Buyer / Seller Name &amp; Country Location (you may circle either Buyer or Seller and put in info.)</w:t>
            </w:r>
          </w:p>
        </w:tc>
        <w:tc>
          <w:tcPr>
            <w:tcW w:w="482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E359853" w14:textId="77777777" w:rsidR="00F7260B" w:rsidRPr="00B0205A" w:rsidRDefault="00F7260B">
            <w:pPr>
              <w:spacing w:beforeLines="20" w:before="62" w:afterLines="20" w:after="62" w:line="200" w:lineRule="exact"/>
              <w:rPr>
                <w:rFonts w:ascii="Times New Roman" w:hAnsi="Times New Roman" w:cs="Times New Roman"/>
                <w:sz w:val="18"/>
                <w:szCs w:val="18"/>
                <w:rPrChange w:id="17887" w:author="raye" w:date="2018-08-10T12:30:00Z">
                  <w:rPr>
                    <w:rFonts w:ascii="Calibri" w:hAnsi="Calibri" w:cstheme="minorHAnsi"/>
                    <w:sz w:val="18"/>
                    <w:szCs w:val="18"/>
                  </w:rPr>
                </w:rPrChange>
              </w:rPr>
            </w:pPr>
          </w:p>
        </w:tc>
        <w:tc>
          <w:tcPr>
            <w:tcW w:w="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9217B52" w14:textId="77777777" w:rsidR="00F7260B" w:rsidRPr="00B0205A" w:rsidRDefault="00F7260B">
            <w:pPr>
              <w:spacing w:beforeLines="20" w:before="62" w:afterLines="20" w:after="62" w:line="200" w:lineRule="exact"/>
              <w:rPr>
                <w:rFonts w:ascii="Times New Roman" w:hAnsi="Times New Roman" w:cs="Times New Roman"/>
                <w:sz w:val="18"/>
                <w:szCs w:val="18"/>
                <w:rPrChange w:id="17888" w:author="raye" w:date="2018-08-10T12:30:00Z">
                  <w:rPr>
                    <w:rFonts w:ascii="Calibri" w:hAnsi="Calibri" w:cstheme="minorHAnsi"/>
                    <w:sz w:val="18"/>
                    <w:szCs w:val="18"/>
                  </w:rPr>
                </w:rPrChange>
              </w:rPr>
            </w:pPr>
          </w:p>
        </w:tc>
      </w:tr>
      <w:tr w:rsidR="00F7260B" w:rsidRPr="00B0205A" w14:paraId="46A7EA57" w14:textId="77777777" w:rsidTr="00F7260B">
        <w:trPr>
          <w:trHeight w:val="449"/>
        </w:trPr>
        <w:tc>
          <w:tcPr>
            <w:tcW w:w="2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BDB1F66" w14:textId="77777777" w:rsidR="00F7260B" w:rsidRPr="00B0205A" w:rsidRDefault="00F7260B">
            <w:pPr>
              <w:spacing w:beforeLines="20" w:before="62" w:afterLines="20" w:after="62" w:line="200" w:lineRule="exact"/>
              <w:rPr>
                <w:rFonts w:ascii="Times New Roman" w:hAnsi="Times New Roman" w:cs="Times New Roman"/>
                <w:sz w:val="18"/>
                <w:szCs w:val="18"/>
                <w:rPrChange w:id="1788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890" w:author="raye" w:date="2018-08-10T12:30:00Z">
                  <w:rPr>
                    <w:rFonts w:ascii="Calibri" w:hAnsi="Calibri" w:cstheme="minorHAnsi"/>
                    <w:sz w:val="18"/>
                    <w:szCs w:val="18"/>
                  </w:rPr>
                </w:rPrChange>
              </w:rPr>
              <w:t>Supplier or Manufacture &amp; Location (if different than “Seller” above)</w:t>
            </w:r>
          </w:p>
        </w:tc>
        <w:tc>
          <w:tcPr>
            <w:tcW w:w="482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0505C87" w14:textId="77777777" w:rsidR="00F7260B" w:rsidRPr="00B0205A" w:rsidRDefault="00F7260B">
            <w:pPr>
              <w:spacing w:beforeLines="20" w:before="62" w:afterLines="20" w:after="62" w:line="200" w:lineRule="exact"/>
              <w:rPr>
                <w:rFonts w:ascii="Times New Roman" w:hAnsi="Times New Roman" w:cs="Times New Roman"/>
                <w:sz w:val="18"/>
                <w:szCs w:val="18"/>
                <w:rPrChange w:id="17891" w:author="raye" w:date="2018-08-10T12:30:00Z">
                  <w:rPr>
                    <w:rFonts w:ascii="Calibri" w:hAnsi="Calibri" w:cstheme="minorHAnsi"/>
                    <w:sz w:val="18"/>
                    <w:szCs w:val="18"/>
                  </w:rPr>
                </w:rPrChange>
              </w:rPr>
            </w:pPr>
          </w:p>
        </w:tc>
        <w:tc>
          <w:tcPr>
            <w:tcW w:w="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5FA8408" w14:textId="77777777" w:rsidR="00F7260B" w:rsidRPr="00B0205A" w:rsidRDefault="00F7260B">
            <w:pPr>
              <w:spacing w:beforeLines="20" w:before="62" w:afterLines="20" w:after="62" w:line="200" w:lineRule="exact"/>
              <w:rPr>
                <w:rFonts w:ascii="Times New Roman" w:hAnsi="Times New Roman" w:cs="Times New Roman"/>
                <w:sz w:val="18"/>
                <w:szCs w:val="18"/>
                <w:rPrChange w:id="17892" w:author="raye" w:date="2018-08-10T12:30:00Z">
                  <w:rPr>
                    <w:rFonts w:ascii="Calibri" w:hAnsi="Calibri" w:cstheme="minorHAnsi"/>
                    <w:sz w:val="18"/>
                    <w:szCs w:val="18"/>
                  </w:rPr>
                </w:rPrChange>
              </w:rPr>
            </w:pPr>
          </w:p>
        </w:tc>
      </w:tr>
      <w:tr w:rsidR="00F7260B" w:rsidRPr="00B0205A" w14:paraId="094E384E" w14:textId="77777777" w:rsidTr="00F7260B">
        <w:trPr>
          <w:trHeight w:val="775"/>
        </w:trPr>
        <w:tc>
          <w:tcPr>
            <w:tcW w:w="2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D5F7BA" w14:textId="77777777" w:rsidR="00F7260B" w:rsidRPr="00B0205A" w:rsidRDefault="00F7260B">
            <w:pPr>
              <w:spacing w:beforeLines="20" w:before="62" w:afterLines="20" w:after="62" w:line="200" w:lineRule="exact"/>
              <w:rPr>
                <w:rFonts w:ascii="Times New Roman" w:hAnsi="Times New Roman" w:cs="Times New Roman"/>
                <w:sz w:val="18"/>
                <w:szCs w:val="18"/>
                <w:rPrChange w:id="1789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894" w:author="raye" w:date="2018-08-10T12:30:00Z">
                  <w:rPr>
                    <w:rFonts w:ascii="Calibri" w:hAnsi="Calibri" w:cstheme="minorHAnsi"/>
                    <w:sz w:val="18"/>
                    <w:szCs w:val="18"/>
                  </w:rPr>
                </w:rPrChange>
              </w:rPr>
              <w:t>Identify (through public information, e.g. Google, annual reports, news media etc, ) if Customer or its affiliate group companies invest in or does business with the Iranian Shipping or Shipbuilding Industry?</w:t>
            </w:r>
          </w:p>
        </w:tc>
        <w:tc>
          <w:tcPr>
            <w:tcW w:w="482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58D7888" w14:textId="77777777" w:rsidR="00F7260B" w:rsidRPr="00B0205A" w:rsidRDefault="00F7260B">
            <w:pPr>
              <w:spacing w:beforeLines="20" w:before="62" w:afterLines="20" w:after="62" w:line="200" w:lineRule="exact"/>
              <w:rPr>
                <w:rFonts w:ascii="Times New Roman" w:hAnsi="Times New Roman" w:cs="Times New Roman"/>
                <w:sz w:val="18"/>
                <w:szCs w:val="18"/>
                <w:rPrChange w:id="17895" w:author="raye" w:date="2018-08-10T12:30:00Z">
                  <w:rPr>
                    <w:rFonts w:ascii="Calibri" w:hAnsi="Calibri" w:cstheme="minorHAnsi"/>
                    <w:sz w:val="18"/>
                    <w:szCs w:val="18"/>
                  </w:rPr>
                </w:rPrChange>
              </w:rPr>
            </w:pPr>
          </w:p>
        </w:tc>
        <w:tc>
          <w:tcPr>
            <w:tcW w:w="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F55CAB4" w14:textId="77777777" w:rsidR="00F7260B" w:rsidRPr="00B0205A" w:rsidRDefault="00F7260B">
            <w:pPr>
              <w:spacing w:beforeLines="20" w:before="62" w:afterLines="20" w:after="62" w:line="200" w:lineRule="exact"/>
              <w:rPr>
                <w:rFonts w:ascii="Times New Roman" w:hAnsi="Times New Roman" w:cs="Times New Roman"/>
                <w:sz w:val="18"/>
                <w:szCs w:val="18"/>
                <w:rPrChange w:id="17896" w:author="raye" w:date="2018-08-10T12:30:00Z">
                  <w:rPr>
                    <w:rFonts w:ascii="Calibri" w:hAnsi="Calibri" w:cstheme="minorHAnsi"/>
                    <w:sz w:val="18"/>
                    <w:szCs w:val="18"/>
                  </w:rPr>
                </w:rPrChange>
              </w:rPr>
            </w:pPr>
          </w:p>
        </w:tc>
      </w:tr>
      <w:tr w:rsidR="00F7260B" w:rsidRPr="00B0205A" w14:paraId="0D3AFEFF" w14:textId="77777777" w:rsidTr="00F7260B">
        <w:trPr>
          <w:trHeight w:val="618"/>
        </w:trPr>
        <w:tc>
          <w:tcPr>
            <w:tcW w:w="2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D2C4CE" w14:textId="77777777" w:rsidR="00F7260B" w:rsidRPr="00B0205A" w:rsidRDefault="00F7260B">
            <w:pPr>
              <w:spacing w:beforeLines="20" w:before="62" w:afterLines="20" w:after="62" w:line="200" w:lineRule="exact"/>
              <w:rPr>
                <w:rFonts w:ascii="Times New Roman" w:hAnsi="Times New Roman" w:cs="Times New Roman"/>
                <w:sz w:val="18"/>
                <w:szCs w:val="18"/>
                <w:rPrChange w:id="1789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898" w:author="raye" w:date="2018-08-10T12:30:00Z">
                  <w:rPr>
                    <w:rFonts w:ascii="Calibri" w:hAnsi="Calibri" w:cstheme="minorHAnsi"/>
                    <w:sz w:val="18"/>
                    <w:szCs w:val="18"/>
                  </w:rPr>
                </w:rPrChange>
              </w:rPr>
              <w:t>Identify if Customer or its affiliated group of companies conduct business activities with companies or financial institution on the Sanction List</w:t>
            </w:r>
          </w:p>
        </w:tc>
        <w:tc>
          <w:tcPr>
            <w:tcW w:w="482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8D4DCB7" w14:textId="77777777" w:rsidR="00F7260B" w:rsidRPr="00B0205A" w:rsidRDefault="00F7260B">
            <w:pPr>
              <w:spacing w:beforeLines="20" w:before="62" w:afterLines="20" w:after="62" w:line="200" w:lineRule="exact"/>
              <w:rPr>
                <w:rFonts w:ascii="Times New Roman" w:hAnsi="Times New Roman" w:cs="Times New Roman"/>
                <w:sz w:val="18"/>
                <w:szCs w:val="18"/>
                <w:rPrChange w:id="17899" w:author="raye" w:date="2018-08-10T12:30:00Z">
                  <w:rPr>
                    <w:rFonts w:ascii="Calibri" w:hAnsi="Calibri" w:cstheme="minorHAnsi"/>
                    <w:sz w:val="18"/>
                    <w:szCs w:val="18"/>
                  </w:rPr>
                </w:rPrChange>
              </w:rPr>
            </w:pPr>
          </w:p>
        </w:tc>
        <w:tc>
          <w:tcPr>
            <w:tcW w:w="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9243611" w14:textId="77777777" w:rsidR="00F7260B" w:rsidRPr="00B0205A" w:rsidRDefault="00F7260B">
            <w:pPr>
              <w:spacing w:beforeLines="20" w:before="62" w:afterLines="20" w:after="62" w:line="200" w:lineRule="exact"/>
              <w:rPr>
                <w:rFonts w:ascii="Times New Roman" w:hAnsi="Times New Roman" w:cs="Times New Roman"/>
                <w:sz w:val="18"/>
                <w:szCs w:val="18"/>
                <w:rPrChange w:id="17900" w:author="raye" w:date="2018-08-10T12:30:00Z">
                  <w:rPr>
                    <w:rFonts w:ascii="Calibri" w:hAnsi="Calibri" w:cstheme="minorHAnsi"/>
                    <w:sz w:val="18"/>
                    <w:szCs w:val="18"/>
                  </w:rPr>
                </w:rPrChange>
              </w:rPr>
            </w:pPr>
          </w:p>
        </w:tc>
      </w:tr>
      <w:tr w:rsidR="00F7260B" w:rsidRPr="00B0205A" w14:paraId="5287D43E" w14:textId="77777777" w:rsidTr="00F7260B">
        <w:trPr>
          <w:trHeight w:val="266"/>
        </w:trPr>
        <w:tc>
          <w:tcPr>
            <w:tcW w:w="2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B5547CB" w14:textId="77777777" w:rsidR="00F7260B" w:rsidRPr="00B0205A" w:rsidRDefault="00F7260B">
            <w:pPr>
              <w:spacing w:beforeLines="20" w:before="62" w:afterLines="20" w:after="62" w:line="200" w:lineRule="exact"/>
              <w:rPr>
                <w:rFonts w:ascii="Times New Roman" w:hAnsi="Times New Roman" w:cs="Times New Roman"/>
                <w:sz w:val="18"/>
                <w:szCs w:val="18"/>
                <w:rPrChange w:id="1790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7902" w:author="raye" w:date="2018-08-10T12:30:00Z">
                  <w:rPr>
                    <w:rFonts w:ascii="Calibri" w:hAnsi="Calibri" w:cstheme="minorHAnsi"/>
                    <w:sz w:val="18"/>
                    <w:szCs w:val="18"/>
                  </w:rPr>
                </w:rPrChange>
              </w:rPr>
              <w:t>Other additional topics of search</w:t>
            </w:r>
          </w:p>
        </w:tc>
        <w:tc>
          <w:tcPr>
            <w:tcW w:w="482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1AFF158" w14:textId="77777777" w:rsidR="00F7260B" w:rsidRPr="00B0205A" w:rsidRDefault="00F7260B">
            <w:pPr>
              <w:spacing w:beforeLines="20" w:before="62" w:afterLines="20" w:after="62" w:line="200" w:lineRule="exact"/>
              <w:rPr>
                <w:rFonts w:ascii="Times New Roman" w:hAnsi="Times New Roman" w:cs="Times New Roman"/>
                <w:sz w:val="18"/>
                <w:szCs w:val="18"/>
                <w:rPrChange w:id="17903" w:author="raye" w:date="2018-08-10T12:30:00Z">
                  <w:rPr>
                    <w:rFonts w:ascii="Calibri" w:hAnsi="Calibri" w:cstheme="minorHAnsi"/>
                    <w:sz w:val="18"/>
                    <w:szCs w:val="18"/>
                  </w:rPr>
                </w:rPrChange>
              </w:rPr>
            </w:pPr>
          </w:p>
        </w:tc>
        <w:tc>
          <w:tcPr>
            <w:tcW w:w="87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5CA7218" w14:textId="77777777" w:rsidR="00F7260B" w:rsidRPr="00B0205A" w:rsidRDefault="00F7260B">
            <w:pPr>
              <w:spacing w:beforeLines="20" w:before="62" w:afterLines="20" w:after="62" w:line="200" w:lineRule="exact"/>
              <w:rPr>
                <w:rFonts w:ascii="Times New Roman" w:hAnsi="Times New Roman" w:cs="Times New Roman"/>
                <w:sz w:val="18"/>
                <w:szCs w:val="18"/>
                <w:rPrChange w:id="17904" w:author="raye" w:date="2018-08-10T12:30:00Z">
                  <w:rPr>
                    <w:rFonts w:ascii="Calibri" w:hAnsi="Calibri" w:cstheme="minorHAnsi"/>
                    <w:sz w:val="18"/>
                    <w:szCs w:val="18"/>
                  </w:rPr>
                </w:rPrChange>
              </w:rPr>
            </w:pPr>
          </w:p>
        </w:tc>
      </w:tr>
    </w:tbl>
    <w:p w14:paraId="3FE630FB"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905" w:author="raye" w:date="2018-08-10T12:30:00Z">
            <w:rPr>
              <w:rFonts w:ascii="Calibri" w:hAnsi="Calibri"/>
            </w:rPr>
          </w:rPrChange>
        </w:rPr>
      </w:pPr>
    </w:p>
    <w:p w14:paraId="7CF1DA95"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906" w:author="raye" w:date="2018-08-10T12:30:00Z">
            <w:rPr>
              <w:rFonts w:ascii="Calibri" w:hAnsi="Calibri"/>
            </w:rPr>
          </w:rPrChange>
        </w:rPr>
      </w:pPr>
      <w:r w:rsidRPr="00B0205A">
        <w:rPr>
          <w:rFonts w:ascii="Times New Roman" w:hAnsi="Times New Roman" w:cs="Times New Roman"/>
          <w:rPrChange w:id="17907" w:author="raye" w:date="2018-08-10T12:30:00Z">
            <w:rPr>
              <w:rFonts w:ascii="Calibri" w:hAnsi="Calibri"/>
            </w:rPr>
          </w:rPrChange>
        </w:rPr>
        <w:t>Prepared by: _____________________    Ext. ______________    Date: ________________</w:t>
      </w:r>
    </w:p>
    <w:p w14:paraId="655B7851"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908" w:author="raye" w:date="2018-08-10T12:30:00Z">
            <w:rPr>
              <w:rFonts w:ascii="Calibri" w:hAnsi="Calibri"/>
            </w:rPr>
          </w:rPrChange>
        </w:rPr>
      </w:pPr>
    </w:p>
    <w:p w14:paraId="0123B4BD"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909" w:author="raye" w:date="2018-08-10T12:30:00Z">
            <w:rPr>
              <w:rFonts w:ascii="Calibri" w:hAnsi="Calibri"/>
            </w:rPr>
          </w:rPrChange>
        </w:rPr>
      </w:pPr>
      <w:r w:rsidRPr="00B0205A">
        <w:rPr>
          <w:rFonts w:ascii="Times New Roman" w:hAnsi="Times New Roman" w:cs="Times New Roman"/>
          <w:rPrChange w:id="17910" w:author="raye" w:date="2018-08-10T12:30:00Z">
            <w:rPr>
              <w:rFonts w:ascii="Calibri" w:hAnsi="Calibri"/>
            </w:rPr>
          </w:rPrChange>
        </w:rPr>
        <w:t>Reviewed by: _____________________    Ext. ______________    Date: ________________</w:t>
      </w:r>
    </w:p>
    <w:p w14:paraId="51D96D0F"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911" w:author="raye" w:date="2018-08-10T12:30:00Z">
            <w:rPr>
              <w:rFonts w:ascii="Calibri" w:hAnsi="Calibri"/>
            </w:rPr>
          </w:rPrChange>
        </w:rPr>
      </w:pPr>
    </w:p>
    <w:p w14:paraId="1D39AD59"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912" w:author="raye" w:date="2018-08-10T12:30:00Z">
            <w:rPr>
              <w:rFonts w:ascii="Calibri" w:hAnsi="Calibri"/>
            </w:rPr>
          </w:rPrChange>
        </w:rPr>
      </w:pPr>
      <w:r w:rsidRPr="00B0205A">
        <w:rPr>
          <w:rFonts w:ascii="Times New Roman" w:hAnsi="Times New Roman" w:cs="Times New Roman"/>
          <w:rPrChange w:id="17913" w:author="raye" w:date="2018-08-10T12:30:00Z">
            <w:rPr>
              <w:rFonts w:ascii="Calibri" w:hAnsi="Calibri"/>
            </w:rPr>
          </w:rPrChange>
        </w:rPr>
        <w:t>Approved by: Compliance: ___________   Ext. ______________    Date: ________________</w:t>
      </w:r>
    </w:p>
    <w:p w14:paraId="48BBE68E"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7914" w:author="raye" w:date="2018-08-10T12:30:00Z">
            <w:rPr>
              <w:rFonts w:ascii="Calibri" w:hAnsi="Calibri"/>
            </w:rPr>
          </w:rPrChange>
        </w:rPr>
      </w:pPr>
    </w:p>
    <w:p w14:paraId="6B88AA67" w14:textId="77777777" w:rsidR="00F7260B" w:rsidRPr="00E403FE" w:rsidRDefault="00F7260B" w:rsidP="00DC48F4">
      <w:pPr>
        <w:pStyle w:val="32"/>
        <w:pPrChange w:id="17915" w:author="raye" w:date="2018-08-10T19:48: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bookmarkStart w:id="17916" w:name="_Toc520840577"/>
      <w:bookmarkStart w:id="17917" w:name="_Toc402968022"/>
      <w:r w:rsidRPr="00E403FE">
        <w:t>3.7. Regulatory requirements</w:t>
      </w:r>
      <w:bookmarkEnd w:id="17916"/>
      <w:bookmarkEnd w:id="17917"/>
      <w:r w:rsidRPr="00E403FE">
        <w:t xml:space="preserve">  </w:t>
      </w:r>
    </w:p>
    <w:p w14:paraId="74FE22EE" w14:textId="77777777" w:rsidR="00F7260B" w:rsidRPr="00B0205A" w:rsidRDefault="00F7260B" w:rsidP="00022A05">
      <w:pPr>
        <w:pStyle w:val="a0"/>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hAnsi="Times New Roman" w:cs="Times New Roman"/>
          <w:rPrChange w:id="17918" w:author="raye" w:date="2018-08-10T12:30:00Z">
            <w:rPr>
              <w:rFonts w:ascii="Calibri" w:hAnsi="Calibri"/>
            </w:rPr>
          </w:rPrChange>
        </w:rPr>
      </w:pPr>
      <w:r w:rsidRPr="00B0205A">
        <w:rPr>
          <w:rFonts w:ascii="Times New Roman" w:hAnsi="Times New Roman" w:cs="Times New Roman"/>
          <w:rPrChange w:id="17919" w:author="raye" w:date="2018-08-10T12:30:00Z">
            <w:rPr>
              <w:rFonts w:ascii="Calibri" w:hAnsi="Calibri"/>
            </w:rPr>
          </w:rPrChange>
        </w:rPr>
        <w:t>N/A</w:t>
      </w:r>
    </w:p>
    <w:p w14:paraId="548F0BDB" w14:textId="77777777" w:rsidR="00F7260B" w:rsidRPr="00B0205A" w:rsidRDefault="00F7260B" w:rsidP="00DC48F4">
      <w:pPr>
        <w:pStyle w:val="32"/>
        <w:pPrChange w:id="17920" w:author="raye" w:date="2018-08-10T19:48: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bookmarkStart w:id="17921" w:name="_Toc520840578"/>
      <w:bookmarkStart w:id="17922" w:name="_Toc402968023"/>
      <w:bookmarkStart w:id="17923" w:name="_Toc353812114"/>
      <w:r w:rsidRPr="00E403FE">
        <w:t>3.8.</w:t>
      </w:r>
      <w:r w:rsidRPr="00B0205A">
        <w:t xml:space="preserve"> Requirements for data downloading</w:t>
      </w:r>
      <w:bookmarkEnd w:id="17921"/>
      <w:bookmarkEnd w:id="17922"/>
      <w:bookmarkEnd w:id="17923"/>
      <w:r w:rsidRPr="00B0205A">
        <w:t xml:space="preserve"> </w:t>
      </w:r>
    </w:p>
    <w:p w14:paraId="0EC6B318" w14:textId="77777777" w:rsidR="00F7260B" w:rsidRPr="00B0205A" w:rsidRDefault="00F7260B" w:rsidP="00022A05">
      <w:pPr>
        <w:pStyle w:val="a0"/>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hAnsi="Times New Roman" w:cs="Times New Roman"/>
          <w:rPrChange w:id="17924" w:author="raye" w:date="2018-08-10T12:30:00Z">
            <w:rPr>
              <w:rFonts w:ascii="Calibri" w:hAnsi="Calibri"/>
            </w:rPr>
          </w:rPrChange>
        </w:rPr>
      </w:pPr>
      <w:r w:rsidRPr="00B0205A">
        <w:rPr>
          <w:rFonts w:ascii="Times New Roman" w:hAnsi="Times New Roman" w:cs="Times New Roman"/>
          <w:rPrChange w:id="17925" w:author="raye" w:date="2018-08-10T12:30:00Z">
            <w:rPr>
              <w:rFonts w:ascii="Calibri" w:hAnsi="Calibri"/>
            </w:rPr>
          </w:rPrChange>
        </w:rPr>
        <w:t>N/A</w:t>
      </w:r>
    </w:p>
    <w:p w14:paraId="77D14DB9"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7926" w:author="raye" w:date="2018-08-10T12:30:00Z">
            <w:rPr/>
          </w:rPrChange>
        </w:rPr>
      </w:pPr>
    </w:p>
    <w:p w14:paraId="339FA047"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rPrChange w:id="17927" w:author="raye" w:date="2018-08-10T12:30:00Z">
            <w:rPr>
              <w:b/>
            </w:rPr>
          </w:rPrChange>
        </w:rPr>
      </w:pPr>
      <w:bookmarkStart w:id="17928" w:name="_Toc512250270"/>
      <w:r w:rsidRPr="00B0205A">
        <w:rPr>
          <w:rFonts w:ascii="Times New Roman" w:hAnsi="Times New Roman" w:cs="Times New Roman"/>
          <w:b/>
          <w:rPrChange w:id="17929" w:author="raye" w:date="2018-08-10T12:30:00Z">
            <w:rPr>
              <w:b/>
            </w:rPr>
          </w:rPrChange>
        </w:rPr>
        <w:t>Static Data Management</w:t>
      </w:r>
      <w:bookmarkEnd w:id="17928"/>
    </w:p>
    <w:p w14:paraId="0DD49731" w14:textId="77777777" w:rsidR="00F7260B" w:rsidRPr="00B0205A" w:rsidRDefault="00F7260B" w:rsidP="00F7260B">
      <w:pPr>
        <w:pStyle w:val="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424"/>
        <w:rPr>
          <w:rFonts w:ascii="Times New Roman" w:hAnsi="Times New Roman" w:cs="Times New Roman"/>
          <w:rPrChange w:id="17930" w:author="raye" w:date="2018-08-10T12:30:00Z">
            <w:rPr>
              <w:rFonts w:ascii="Calibri" w:hAnsi="Calibri" w:cstheme="minorHAnsi"/>
            </w:rPr>
          </w:rPrChange>
        </w:rPr>
      </w:pPr>
      <w:bookmarkStart w:id="17931" w:name="_Toc520840579"/>
      <w:bookmarkStart w:id="17932" w:name="_Toc512250271"/>
      <w:r w:rsidRPr="00B0205A">
        <w:rPr>
          <w:rFonts w:ascii="Times New Roman" w:hAnsi="Times New Roman" w:cs="Times New Roman"/>
          <w:rPrChange w:id="17933" w:author="raye" w:date="2018-08-10T12:30:00Z">
            <w:rPr>
              <w:rFonts w:ascii="Calibri" w:hAnsi="Calibri" w:cstheme="minorHAnsi"/>
            </w:rPr>
          </w:rPrChange>
        </w:rPr>
        <w:t>1..1. AS-IS</w:t>
      </w:r>
      <w:bookmarkEnd w:id="17931"/>
      <w:bookmarkEnd w:id="17932"/>
    </w:p>
    <w:p w14:paraId="2FB8ECA6"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Times New Roman" w:hAnsi="Times New Roman" w:cs="Times New Roman"/>
          <w:sz w:val="24"/>
          <w:rPrChange w:id="17934" w:author="raye" w:date="2018-08-10T12:30:00Z">
            <w:rPr>
              <w:rFonts w:ascii="Calibri" w:hAnsi="Calibri" w:cstheme="minorHAnsi"/>
              <w:sz w:val="24"/>
            </w:rPr>
          </w:rPrChange>
        </w:rPr>
      </w:pPr>
      <w:r w:rsidRPr="00B0205A">
        <w:rPr>
          <w:rFonts w:ascii="Times New Roman" w:hAnsi="Times New Roman" w:cs="Times New Roman"/>
          <w:sz w:val="24"/>
          <w:rPrChange w:id="17935" w:author="raye" w:date="2018-08-10T12:30:00Z">
            <w:rPr>
              <w:rFonts w:ascii="Calibri" w:hAnsi="Calibri" w:cstheme="minorHAnsi"/>
              <w:sz w:val="24"/>
            </w:rPr>
          </w:rPrChange>
        </w:rPr>
        <w:t>On the current system, some static data / parameter lists exist in the form of Excel files or text files for use by Crawler and Logic, including:</w:t>
      </w:r>
    </w:p>
    <w:tbl>
      <w:tblPr>
        <w:tblStyle w:val="a9"/>
        <w:tblW w:w="8221" w:type="dxa"/>
        <w:tblInd w:w="-5" w:type="dxa"/>
        <w:tblLook w:val="04A0" w:firstRow="1" w:lastRow="0" w:firstColumn="1" w:lastColumn="0" w:noHBand="0" w:noVBand="1"/>
      </w:tblPr>
      <w:tblGrid>
        <w:gridCol w:w="709"/>
        <w:gridCol w:w="4536"/>
        <w:gridCol w:w="2976"/>
      </w:tblGrid>
      <w:tr w:rsidR="00F7260B" w:rsidRPr="00B0205A" w14:paraId="42B66207" w14:textId="77777777" w:rsidTr="00F7260B">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45B5878" w14:textId="77777777" w:rsidR="00F7260B" w:rsidRPr="00B0205A" w:rsidRDefault="00F7260B">
            <w:pPr>
              <w:pStyle w:val="a0"/>
              <w:spacing w:afterLines="20" w:after="62"/>
              <w:ind w:firstLineChars="0" w:firstLine="0"/>
              <w:rPr>
                <w:rFonts w:ascii="Times New Roman" w:hAnsi="Times New Roman" w:cs="Times New Roman"/>
                <w:sz w:val="24"/>
                <w:rPrChange w:id="17936" w:author="raye" w:date="2018-08-10T12:30:00Z">
                  <w:rPr>
                    <w:rFonts w:ascii="Calibri" w:hAnsi="Calibri" w:cstheme="minorHAnsi"/>
                    <w:sz w:val="24"/>
                  </w:rPr>
                </w:rPrChange>
              </w:rPr>
            </w:pPr>
            <w:r w:rsidRPr="00B0205A">
              <w:rPr>
                <w:rFonts w:ascii="Times New Roman" w:hAnsi="Times New Roman" w:cs="Times New Roman"/>
                <w:sz w:val="24"/>
                <w:rPrChange w:id="17937" w:author="raye" w:date="2018-08-10T12:30:00Z">
                  <w:rPr>
                    <w:rFonts w:ascii="Calibri" w:hAnsi="Calibri" w:cstheme="minorHAnsi"/>
                    <w:sz w:val="24"/>
                  </w:rPr>
                </w:rPrChange>
              </w:rPr>
              <w:lastRenderedPageBreak/>
              <w:t>#</w:t>
            </w:r>
          </w:p>
        </w:tc>
        <w:tc>
          <w:tcPr>
            <w:tcW w:w="45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F5DEE54" w14:textId="77777777" w:rsidR="00F7260B" w:rsidRPr="00B0205A" w:rsidRDefault="00F7260B">
            <w:pPr>
              <w:pStyle w:val="a0"/>
              <w:spacing w:afterLines="20" w:after="62"/>
              <w:ind w:firstLineChars="0" w:firstLine="0"/>
              <w:rPr>
                <w:rFonts w:ascii="Times New Roman" w:hAnsi="Times New Roman" w:cs="Times New Roman"/>
                <w:sz w:val="24"/>
                <w:rPrChange w:id="17938" w:author="raye" w:date="2018-08-10T12:30:00Z">
                  <w:rPr>
                    <w:rFonts w:ascii="Calibri" w:hAnsi="Calibri" w:cstheme="minorHAnsi"/>
                    <w:sz w:val="24"/>
                  </w:rPr>
                </w:rPrChange>
              </w:rPr>
            </w:pPr>
            <w:r w:rsidRPr="00B0205A">
              <w:rPr>
                <w:rFonts w:ascii="Times New Roman" w:hAnsi="Times New Roman" w:cs="Times New Roman"/>
                <w:sz w:val="24"/>
                <w:rPrChange w:id="17939" w:author="raye" w:date="2018-08-10T12:30:00Z">
                  <w:rPr>
                    <w:rFonts w:ascii="Calibri" w:hAnsi="Calibri" w:cstheme="minorHAnsi"/>
                    <w:sz w:val="24"/>
                  </w:rPr>
                </w:rPrChange>
              </w:rPr>
              <w:t>File Name</w:t>
            </w:r>
          </w:p>
        </w:tc>
        <w:tc>
          <w:tcPr>
            <w:tcW w:w="297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18CD438" w14:textId="77777777" w:rsidR="00F7260B" w:rsidRPr="00B0205A" w:rsidRDefault="00F7260B">
            <w:pPr>
              <w:pStyle w:val="a0"/>
              <w:spacing w:afterLines="20" w:after="62"/>
              <w:ind w:firstLineChars="0" w:firstLine="0"/>
              <w:jc w:val="center"/>
              <w:rPr>
                <w:rFonts w:ascii="Times New Roman" w:hAnsi="Times New Roman" w:cs="Times New Roman"/>
                <w:sz w:val="24"/>
                <w:rPrChange w:id="17940" w:author="raye" w:date="2018-08-10T12:30:00Z">
                  <w:rPr>
                    <w:rFonts w:ascii="Calibri" w:hAnsi="Calibri" w:cstheme="minorHAnsi"/>
                    <w:sz w:val="24"/>
                  </w:rPr>
                </w:rPrChange>
              </w:rPr>
            </w:pPr>
            <w:r w:rsidRPr="00B0205A">
              <w:rPr>
                <w:rFonts w:ascii="Times New Roman" w:hAnsi="Times New Roman" w:cs="Times New Roman"/>
                <w:sz w:val="24"/>
                <w:rPrChange w:id="17941" w:author="raye" w:date="2018-08-10T12:30:00Z">
                  <w:rPr>
                    <w:rFonts w:ascii="Calibri" w:hAnsi="Calibri" w:cstheme="minorHAnsi"/>
                    <w:sz w:val="24"/>
                  </w:rPr>
                </w:rPrChange>
              </w:rPr>
              <w:t>File Format (Sample)</w:t>
            </w:r>
          </w:p>
        </w:tc>
      </w:tr>
      <w:tr w:rsidR="00F7260B" w:rsidRPr="00B0205A" w14:paraId="7143B07A" w14:textId="77777777" w:rsidTr="00F7260B">
        <w:tc>
          <w:tcPr>
            <w:tcW w:w="709" w:type="dxa"/>
            <w:tcBorders>
              <w:top w:val="single" w:sz="4" w:space="0" w:color="auto"/>
              <w:left w:val="single" w:sz="4" w:space="0" w:color="auto"/>
              <w:bottom w:val="single" w:sz="4" w:space="0" w:color="auto"/>
              <w:right w:val="single" w:sz="4" w:space="0" w:color="auto"/>
            </w:tcBorders>
            <w:hideMark/>
          </w:tcPr>
          <w:p w14:paraId="69DB7FC8" w14:textId="77777777" w:rsidR="00F7260B" w:rsidRPr="00B0205A" w:rsidRDefault="00F7260B">
            <w:pPr>
              <w:pStyle w:val="a0"/>
              <w:spacing w:afterLines="20" w:after="62"/>
              <w:ind w:firstLineChars="0" w:firstLine="0"/>
              <w:rPr>
                <w:rFonts w:ascii="Times New Roman" w:hAnsi="Times New Roman" w:cs="Times New Roman"/>
                <w:sz w:val="24"/>
                <w:rPrChange w:id="17942" w:author="raye" w:date="2018-08-10T12:30:00Z">
                  <w:rPr>
                    <w:rFonts w:ascii="Calibri" w:hAnsi="Calibri" w:cstheme="minorHAnsi"/>
                    <w:sz w:val="24"/>
                  </w:rPr>
                </w:rPrChange>
              </w:rPr>
            </w:pPr>
            <w:r w:rsidRPr="00B0205A">
              <w:rPr>
                <w:rFonts w:ascii="Times New Roman" w:hAnsi="Times New Roman" w:cs="Times New Roman"/>
                <w:sz w:val="24"/>
                <w:rPrChange w:id="17943" w:author="raye" w:date="2018-08-10T12:30:00Z">
                  <w:rPr>
                    <w:rFonts w:ascii="Calibri" w:hAnsi="Calibri" w:cstheme="minorHAnsi"/>
                    <w:sz w:val="24"/>
                  </w:rPr>
                </w:rPrChange>
              </w:rPr>
              <w:t>1</w:t>
            </w:r>
          </w:p>
        </w:tc>
        <w:tc>
          <w:tcPr>
            <w:tcW w:w="4536" w:type="dxa"/>
            <w:tcBorders>
              <w:top w:val="single" w:sz="4" w:space="0" w:color="auto"/>
              <w:left w:val="single" w:sz="4" w:space="0" w:color="auto"/>
              <w:bottom w:val="single" w:sz="4" w:space="0" w:color="auto"/>
              <w:right w:val="single" w:sz="4" w:space="0" w:color="auto"/>
            </w:tcBorders>
            <w:hideMark/>
          </w:tcPr>
          <w:p w14:paraId="24C2024F" w14:textId="77777777" w:rsidR="00F7260B" w:rsidRPr="00B0205A" w:rsidRDefault="00F7260B">
            <w:pPr>
              <w:pStyle w:val="a0"/>
              <w:spacing w:afterLines="20" w:after="62"/>
              <w:ind w:firstLineChars="0" w:firstLine="0"/>
              <w:jc w:val="left"/>
              <w:rPr>
                <w:rFonts w:ascii="Times New Roman" w:hAnsi="Times New Roman" w:cs="Times New Roman"/>
                <w:sz w:val="24"/>
                <w:rPrChange w:id="17944" w:author="raye" w:date="2018-08-10T12:30:00Z">
                  <w:rPr>
                    <w:rFonts w:ascii="Calibri" w:hAnsi="Calibri" w:cstheme="minorHAnsi"/>
                    <w:sz w:val="24"/>
                  </w:rPr>
                </w:rPrChange>
              </w:rPr>
            </w:pPr>
            <w:r w:rsidRPr="00B0205A">
              <w:rPr>
                <w:rFonts w:ascii="Times New Roman" w:hAnsi="Times New Roman" w:cs="Times New Roman"/>
                <w:sz w:val="24"/>
                <w:rPrChange w:id="17945" w:author="raye" w:date="2018-08-10T12:30:00Z">
                  <w:rPr>
                    <w:rFonts w:ascii="Calibri" w:hAnsi="Calibri" w:cstheme="minorHAnsi"/>
                    <w:sz w:val="24"/>
                  </w:rPr>
                </w:rPrChange>
              </w:rPr>
              <w:t>Sanctioned Countries List</w:t>
            </w:r>
          </w:p>
        </w:tc>
        <w:tc>
          <w:tcPr>
            <w:tcW w:w="2976" w:type="dxa"/>
            <w:tcBorders>
              <w:top w:val="single" w:sz="4" w:space="0" w:color="auto"/>
              <w:left w:val="single" w:sz="4" w:space="0" w:color="auto"/>
              <w:bottom w:val="single" w:sz="4" w:space="0" w:color="auto"/>
              <w:right w:val="single" w:sz="4" w:space="0" w:color="auto"/>
            </w:tcBorders>
            <w:hideMark/>
          </w:tcPr>
          <w:p w14:paraId="41DF64B2" w14:textId="77777777" w:rsidR="00F7260B" w:rsidRPr="00B0205A" w:rsidRDefault="00F7260B">
            <w:pPr>
              <w:pStyle w:val="a0"/>
              <w:spacing w:afterLines="20" w:after="62"/>
              <w:ind w:firstLineChars="0" w:firstLine="0"/>
              <w:rPr>
                <w:rFonts w:ascii="Times New Roman" w:hAnsi="Times New Roman" w:cs="Times New Roman"/>
                <w:rPrChange w:id="17946" w:author="raye" w:date="2018-08-10T12:30:00Z">
                  <w:rPr>
                    <w:rFonts w:ascii="Calibri" w:hAnsi="Calibri" w:cstheme="minorHAnsi"/>
                  </w:rPr>
                </w:rPrChange>
              </w:rPr>
            </w:pPr>
            <w:r w:rsidRPr="00B0205A">
              <w:rPr>
                <w:rFonts w:ascii="Times New Roman" w:hAnsi="Times New Roman" w:cs="Times New Roman"/>
                <w:rPrChange w:id="17947" w:author="raye" w:date="2018-08-10T12:30:00Z">
                  <w:rPr>
                    <w:rFonts w:ascii="Calibri" w:hAnsi="Calibri" w:cstheme="minorHAnsi"/>
                  </w:rPr>
                </w:rPrChange>
              </w:rPr>
              <w:t>Two fields:</w:t>
            </w:r>
          </w:p>
          <w:p w14:paraId="3226CBE5" w14:textId="77777777" w:rsidR="00F7260B" w:rsidRPr="00B0205A" w:rsidRDefault="00F7260B">
            <w:pPr>
              <w:spacing w:afterLines="20" w:after="62"/>
              <w:rPr>
                <w:rFonts w:ascii="Times New Roman" w:hAnsi="Times New Roman" w:cs="Times New Roman"/>
                <w:rPrChange w:id="17948" w:author="raye" w:date="2018-08-10T12:30:00Z">
                  <w:rPr>
                    <w:rFonts w:ascii="Calibri" w:hAnsi="Calibri" w:cstheme="minorHAnsi"/>
                  </w:rPr>
                </w:rPrChange>
              </w:rPr>
            </w:pPr>
            <w:r w:rsidRPr="00B0205A">
              <w:rPr>
                <w:rFonts w:ascii="Times New Roman" w:hAnsi="Times New Roman" w:cs="Times New Roman"/>
                <w:rPrChange w:id="17949" w:author="raye" w:date="2018-08-10T12:30:00Z">
                  <w:rPr>
                    <w:rFonts w:ascii="Calibri" w:hAnsi="Calibri" w:cstheme="minorHAnsi"/>
                  </w:rPr>
                </w:rPrChange>
              </w:rPr>
              <w:t>1. Country Name</w:t>
            </w:r>
          </w:p>
          <w:p w14:paraId="1568D1C2" w14:textId="77777777" w:rsidR="00F7260B" w:rsidRPr="00B0205A" w:rsidRDefault="00F7260B">
            <w:pPr>
              <w:pStyle w:val="a0"/>
              <w:spacing w:afterLines="20" w:after="62"/>
              <w:ind w:firstLineChars="0" w:firstLine="0"/>
              <w:jc w:val="center"/>
              <w:rPr>
                <w:rFonts w:ascii="Times New Roman" w:hAnsi="Times New Roman" w:cs="Times New Roman"/>
                <w:sz w:val="24"/>
                <w:rPrChange w:id="17950" w:author="raye" w:date="2018-08-10T12:30:00Z">
                  <w:rPr>
                    <w:rFonts w:ascii="Calibri" w:hAnsi="Calibri" w:cstheme="minorHAnsi"/>
                    <w:sz w:val="24"/>
                  </w:rPr>
                </w:rPrChange>
              </w:rPr>
            </w:pPr>
            <w:r w:rsidRPr="00B0205A">
              <w:rPr>
                <w:rFonts w:ascii="Times New Roman" w:hAnsi="Times New Roman" w:cs="Times New Roman"/>
                <w:rPrChange w:id="17951" w:author="raye" w:date="2018-08-10T12:30:00Z">
                  <w:rPr>
                    <w:rFonts w:ascii="Calibri" w:hAnsi="Calibri" w:cstheme="minorHAnsi"/>
                  </w:rPr>
                </w:rPrChange>
              </w:rPr>
              <w:t>2. Abbreviation (two characters)</w:t>
            </w:r>
          </w:p>
        </w:tc>
      </w:tr>
      <w:tr w:rsidR="00F7260B" w:rsidRPr="00B0205A" w14:paraId="34698143" w14:textId="77777777" w:rsidTr="00F7260B">
        <w:tc>
          <w:tcPr>
            <w:tcW w:w="709" w:type="dxa"/>
            <w:tcBorders>
              <w:top w:val="single" w:sz="4" w:space="0" w:color="auto"/>
              <w:left w:val="single" w:sz="4" w:space="0" w:color="auto"/>
              <w:bottom w:val="single" w:sz="4" w:space="0" w:color="auto"/>
              <w:right w:val="single" w:sz="4" w:space="0" w:color="auto"/>
            </w:tcBorders>
            <w:hideMark/>
          </w:tcPr>
          <w:p w14:paraId="4CD63094" w14:textId="77777777" w:rsidR="00F7260B" w:rsidRPr="00B0205A" w:rsidRDefault="00F7260B">
            <w:pPr>
              <w:pStyle w:val="a0"/>
              <w:spacing w:afterLines="20" w:after="62"/>
              <w:ind w:firstLineChars="0" w:firstLine="0"/>
              <w:rPr>
                <w:rFonts w:ascii="Times New Roman" w:hAnsi="Times New Roman" w:cs="Times New Roman"/>
                <w:sz w:val="24"/>
                <w:rPrChange w:id="17952" w:author="raye" w:date="2018-08-10T12:30:00Z">
                  <w:rPr>
                    <w:rFonts w:ascii="Calibri" w:hAnsi="Calibri" w:cstheme="minorHAnsi"/>
                    <w:sz w:val="24"/>
                  </w:rPr>
                </w:rPrChange>
              </w:rPr>
            </w:pPr>
            <w:r w:rsidRPr="00B0205A">
              <w:rPr>
                <w:rFonts w:ascii="Times New Roman" w:hAnsi="Times New Roman" w:cs="Times New Roman"/>
                <w:sz w:val="24"/>
                <w:rPrChange w:id="17953" w:author="raye" w:date="2018-08-10T12:30:00Z">
                  <w:rPr>
                    <w:rFonts w:ascii="Calibri" w:hAnsi="Calibri" w:cstheme="minorHAnsi"/>
                    <w:sz w:val="24"/>
                  </w:rPr>
                </w:rPrChange>
              </w:rPr>
              <w:t>2</w:t>
            </w:r>
          </w:p>
        </w:tc>
        <w:tc>
          <w:tcPr>
            <w:tcW w:w="4536" w:type="dxa"/>
            <w:tcBorders>
              <w:top w:val="single" w:sz="4" w:space="0" w:color="auto"/>
              <w:left w:val="single" w:sz="4" w:space="0" w:color="auto"/>
              <w:bottom w:val="single" w:sz="4" w:space="0" w:color="auto"/>
              <w:right w:val="single" w:sz="4" w:space="0" w:color="auto"/>
            </w:tcBorders>
            <w:hideMark/>
          </w:tcPr>
          <w:p w14:paraId="50128C22" w14:textId="77777777" w:rsidR="00F7260B" w:rsidRPr="00B0205A" w:rsidRDefault="00F7260B">
            <w:pPr>
              <w:pStyle w:val="a0"/>
              <w:spacing w:afterLines="20" w:after="62"/>
              <w:ind w:firstLineChars="0" w:firstLine="0"/>
              <w:rPr>
                <w:rFonts w:ascii="Times New Roman" w:hAnsi="Times New Roman" w:cs="Times New Roman"/>
                <w:sz w:val="24"/>
                <w:rPrChange w:id="17954" w:author="raye" w:date="2018-08-10T12:30:00Z">
                  <w:rPr>
                    <w:rFonts w:ascii="Calibri" w:hAnsi="Calibri" w:cstheme="minorHAnsi"/>
                    <w:sz w:val="24"/>
                  </w:rPr>
                </w:rPrChange>
              </w:rPr>
            </w:pPr>
            <w:r w:rsidRPr="00B0205A">
              <w:rPr>
                <w:rFonts w:ascii="Times New Roman" w:hAnsi="Times New Roman" w:cs="Times New Roman"/>
                <w:sz w:val="24"/>
                <w:rPrChange w:id="17955" w:author="raye" w:date="2018-08-10T12:30:00Z">
                  <w:rPr>
                    <w:rFonts w:ascii="Calibri" w:hAnsi="Calibri" w:cstheme="minorHAnsi"/>
                    <w:sz w:val="24"/>
                  </w:rPr>
                </w:rPrChange>
              </w:rPr>
              <w:t>Common Tax Havens</w:t>
            </w:r>
          </w:p>
        </w:tc>
        <w:tc>
          <w:tcPr>
            <w:tcW w:w="2976" w:type="dxa"/>
            <w:tcBorders>
              <w:top w:val="single" w:sz="4" w:space="0" w:color="auto"/>
              <w:left w:val="single" w:sz="4" w:space="0" w:color="auto"/>
              <w:bottom w:val="single" w:sz="4" w:space="0" w:color="auto"/>
              <w:right w:val="single" w:sz="4" w:space="0" w:color="auto"/>
            </w:tcBorders>
            <w:hideMark/>
          </w:tcPr>
          <w:p w14:paraId="7296E38B" w14:textId="77777777" w:rsidR="00F7260B" w:rsidRPr="00B0205A" w:rsidRDefault="00F7260B">
            <w:pPr>
              <w:pStyle w:val="a0"/>
              <w:spacing w:afterLines="20" w:after="62"/>
              <w:ind w:firstLineChars="0" w:firstLine="0"/>
              <w:rPr>
                <w:rFonts w:ascii="Times New Roman" w:hAnsi="Times New Roman" w:cs="Times New Roman"/>
                <w:rPrChange w:id="17956" w:author="raye" w:date="2018-08-10T12:30:00Z">
                  <w:rPr>
                    <w:rFonts w:ascii="Calibri" w:hAnsi="Calibri" w:cstheme="minorHAnsi"/>
                  </w:rPr>
                </w:rPrChange>
              </w:rPr>
            </w:pPr>
            <w:r w:rsidRPr="00B0205A">
              <w:rPr>
                <w:rFonts w:ascii="Times New Roman" w:hAnsi="Times New Roman" w:cs="Times New Roman"/>
                <w:rPrChange w:id="17957" w:author="raye" w:date="2018-08-10T12:30:00Z">
                  <w:rPr>
                    <w:rFonts w:ascii="Calibri" w:hAnsi="Calibri" w:cstheme="minorHAnsi"/>
                  </w:rPr>
                </w:rPrChange>
              </w:rPr>
              <w:t>One field:</w:t>
            </w:r>
          </w:p>
          <w:p w14:paraId="21A43A9E" w14:textId="77777777" w:rsidR="00F7260B" w:rsidRPr="00B0205A" w:rsidRDefault="00F7260B">
            <w:pPr>
              <w:pStyle w:val="a0"/>
              <w:spacing w:afterLines="20" w:after="62"/>
              <w:ind w:firstLineChars="0" w:firstLine="0"/>
              <w:jc w:val="center"/>
              <w:rPr>
                <w:rFonts w:ascii="Times New Roman" w:hAnsi="Times New Roman" w:cs="Times New Roman"/>
                <w:sz w:val="24"/>
                <w:rPrChange w:id="17958" w:author="raye" w:date="2018-08-10T12:30:00Z">
                  <w:rPr>
                    <w:rFonts w:ascii="Calibri" w:hAnsi="Calibri" w:cstheme="minorHAnsi"/>
                    <w:sz w:val="24"/>
                  </w:rPr>
                </w:rPrChange>
              </w:rPr>
            </w:pPr>
            <w:r w:rsidRPr="00B0205A">
              <w:rPr>
                <w:rFonts w:ascii="Times New Roman" w:hAnsi="Times New Roman" w:cs="Times New Roman"/>
                <w:rPrChange w:id="17959" w:author="raye" w:date="2018-08-10T12:30:00Z">
                  <w:rPr>
                    <w:rFonts w:ascii="Calibri" w:hAnsi="Calibri" w:cstheme="minorHAnsi"/>
                  </w:rPr>
                </w:rPrChange>
              </w:rPr>
              <w:t>1. Country Name/Region Name</w:t>
            </w:r>
          </w:p>
        </w:tc>
      </w:tr>
      <w:tr w:rsidR="00F7260B" w:rsidRPr="00B0205A" w14:paraId="4CCB6B04" w14:textId="77777777" w:rsidTr="00F7260B">
        <w:tc>
          <w:tcPr>
            <w:tcW w:w="709" w:type="dxa"/>
            <w:tcBorders>
              <w:top w:val="single" w:sz="4" w:space="0" w:color="auto"/>
              <w:left w:val="single" w:sz="4" w:space="0" w:color="auto"/>
              <w:bottom w:val="single" w:sz="4" w:space="0" w:color="auto"/>
              <w:right w:val="single" w:sz="4" w:space="0" w:color="auto"/>
            </w:tcBorders>
            <w:hideMark/>
          </w:tcPr>
          <w:p w14:paraId="4E90B437" w14:textId="77777777" w:rsidR="00F7260B" w:rsidRPr="00B0205A" w:rsidRDefault="00F7260B">
            <w:pPr>
              <w:pStyle w:val="a0"/>
              <w:spacing w:afterLines="20" w:after="62"/>
              <w:ind w:firstLineChars="0" w:firstLine="0"/>
              <w:rPr>
                <w:rFonts w:ascii="Times New Roman" w:hAnsi="Times New Roman" w:cs="Times New Roman"/>
                <w:sz w:val="24"/>
                <w:rPrChange w:id="17960" w:author="raye" w:date="2018-08-10T12:30:00Z">
                  <w:rPr>
                    <w:rFonts w:ascii="Calibri" w:hAnsi="Calibri" w:cstheme="minorHAnsi"/>
                    <w:sz w:val="24"/>
                  </w:rPr>
                </w:rPrChange>
              </w:rPr>
            </w:pPr>
            <w:r w:rsidRPr="00B0205A">
              <w:rPr>
                <w:rFonts w:ascii="Times New Roman" w:hAnsi="Times New Roman" w:cs="Times New Roman"/>
                <w:sz w:val="24"/>
                <w:rPrChange w:id="17961" w:author="raye" w:date="2018-08-10T12:30:00Z">
                  <w:rPr>
                    <w:rFonts w:ascii="Calibri" w:hAnsi="Calibri" w:cstheme="minorHAnsi"/>
                    <w:sz w:val="24"/>
                  </w:rPr>
                </w:rPrChange>
              </w:rPr>
              <w:t>3</w:t>
            </w:r>
          </w:p>
        </w:tc>
        <w:tc>
          <w:tcPr>
            <w:tcW w:w="4536" w:type="dxa"/>
            <w:tcBorders>
              <w:top w:val="single" w:sz="4" w:space="0" w:color="auto"/>
              <w:left w:val="single" w:sz="4" w:space="0" w:color="auto"/>
              <w:bottom w:val="single" w:sz="4" w:space="0" w:color="auto"/>
              <w:right w:val="single" w:sz="4" w:space="0" w:color="auto"/>
            </w:tcBorders>
            <w:hideMark/>
          </w:tcPr>
          <w:p w14:paraId="205E89C2" w14:textId="77777777" w:rsidR="00F7260B" w:rsidRPr="00B0205A" w:rsidRDefault="00F7260B">
            <w:pPr>
              <w:pStyle w:val="a0"/>
              <w:spacing w:afterLines="20" w:after="62"/>
              <w:ind w:firstLineChars="0" w:firstLine="0"/>
              <w:rPr>
                <w:rFonts w:ascii="Times New Roman" w:hAnsi="Times New Roman" w:cs="Times New Roman"/>
                <w:sz w:val="24"/>
                <w:rPrChange w:id="17962" w:author="raye" w:date="2018-08-10T12:30:00Z">
                  <w:rPr>
                    <w:rFonts w:ascii="Calibri" w:hAnsi="Calibri" w:cstheme="minorHAnsi"/>
                    <w:sz w:val="24"/>
                  </w:rPr>
                </w:rPrChange>
              </w:rPr>
            </w:pPr>
            <w:r w:rsidRPr="00B0205A">
              <w:rPr>
                <w:rFonts w:ascii="Times New Roman" w:hAnsi="Times New Roman" w:cs="Times New Roman"/>
                <w:sz w:val="24"/>
                <w:rPrChange w:id="17963" w:author="raye" w:date="2018-08-10T12:30:00Z">
                  <w:rPr>
                    <w:rFonts w:ascii="Calibri" w:hAnsi="Calibri" w:cstheme="minorHAnsi"/>
                    <w:sz w:val="24"/>
                  </w:rPr>
                </w:rPrChange>
              </w:rPr>
              <w:t xml:space="preserve">Country Risk Classification and </w:t>
            </w:r>
            <w:r w:rsidRPr="00B0205A">
              <w:rPr>
                <w:rFonts w:ascii="Times New Roman" w:hAnsi="Times New Roman" w:cs="Times New Roman"/>
                <w:sz w:val="24"/>
                <w:rPrChange w:id="17964" w:author="raye" w:date="2018-08-10T12:30:00Z">
                  <w:rPr>
                    <w:rFonts w:ascii="Calibri" w:hAnsi="Calibri" w:cstheme="minorHAnsi"/>
                    <w:sz w:val="24"/>
                  </w:rPr>
                </w:rPrChange>
              </w:rPr>
              <w:br/>
              <w:t>Country Risk Rating</w:t>
            </w:r>
          </w:p>
        </w:tc>
        <w:tc>
          <w:tcPr>
            <w:tcW w:w="2976" w:type="dxa"/>
            <w:tcBorders>
              <w:top w:val="single" w:sz="4" w:space="0" w:color="auto"/>
              <w:left w:val="single" w:sz="4" w:space="0" w:color="auto"/>
              <w:bottom w:val="single" w:sz="4" w:space="0" w:color="auto"/>
              <w:right w:val="single" w:sz="4" w:space="0" w:color="auto"/>
            </w:tcBorders>
            <w:hideMark/>
          </w:tcPr>
          <w:p w14:paraId="65D7A0E8" w14:textId="77777777" w:rsidR="00F7260B" w:rsidRPr="00B0205A" w:rsidRDefault="00F7260B">
            <w:pPr>
              <w:pStyle w:val="a0"/>
              <w:spacing w:afterLines="20" w:after="62"/>
              <w:ind w:firstLineChars="0" w:firstLine="0"/>
              <w:rPr>
                <w:rFonts w:ascii="Times New Roman" w:hAnsi="Times New Roman" w:cs="Times New Roman"/>
                <w:sz w:val="24"/>
                <w:rPrChange w:id="17965" w:author="raye" w:date="2018-08-10T12:30:00Z">
                  <w:rPr>
                    <w:rFonts w:ascii="Calibri" w:hAnsi="Calibri" w:cstheme="minorHAnsi"/>
                    <w:sz w:val="24"/>
                  </w:rPr>
                </w:rPrChange>
              </w:rPr>
            </w:pPr>
            <w:r w:rsidRPr="00B0205A">
              <w:rPr>
                <w:rFonts w:ascii="Times New Roman" w:hAnsi="Times New Roman" w:cs="Times New Roman"/>
                <w:sz w:val="24"/>
                <w:rPrChange w:id="17966" w:author="raye" w:date="2018-08-10T12:30:00Z">
                  <w:rPr>
                    <w:rFonts w:ascii="Calibri" w:hAnsi="Calibri" w:cstheme="minorHAnsi"/>
                    <w:sz w:val="24"/>
                  </w:rPr>
                </w:rPrChange>
              </w:rPr>
              <w:t>Three fields:</w:t>
            </w:r>
          </w:p>
          <w:p w14:paraId="1C44BE6C" w14:textId="77777777" w:rsidR="00F7260B" w:rsidRPr="00B0205A" w:rsidRDefault="00F7260B">
            <w:pPr>
              <w:pStyle w:val="a0"/>
              <w:spacing w:afterLines="20" w:after="62"/>
              <w:ind w:firstLineChars="0" w:firstLine="0"/>
              <w:rPr>
                <w:rFonts w:ascii="Times New Roman" w:hAnsi="Times New Roman" w:cs="Times New Roman"/>
                <w:rPrChange w:id="17967" w:author="raye" w:date="2018-08-10T12:30:00Z">
                  <w:rPr>
                    <w:rFonts w:ascii="Calibri" w:hAnsi="Calibri" w:cstheme="minorHAnsi"/>
                  </w:rPr>
                </w:rPrChange>
              </w:rPr>
            </w:pPr>
            <w:r w:rsidRPr="00B0205A">
              <w:rPr>
                <w:rFonts w:ascii="Times New Roman" w:hAnsi="Times New Roman" w:cs="Times New Roman"/>
                <w:rPrChange w:id="17968" w:author="raye" w:date="2018-08-10T12:30:00Z">
                  <w:rPr>
                    <w:rFonts w:ascii="Calibri" w:hAnsi="Calibri" w:cstheme="minorHAnsi"/>
                  </w:rPr>
                </w:rPrChange>
              </w:rPr>
              <w:t>1. Country Name</w:t>
            </w:r>
          </w:p>
          <w:p w14:paraId="1449FC6B" w14:textId="77777777" w:rsidR="00F7260B" w:rsidRPr="00B0205A" w:rsidRDefault="00F7260B">
            <w:pPr>
              <w:pStyle w:val="a0"/>
              <w:spacing w:afterLines="20" w:after="62"/>
              <w:ind w:firstLineChars="0" w:firstLine="0"/>
              <w:rPr>
                <w:rFonts w:ascii="Times New Roman" w:hAnsi="Times New Roman" w:cs="Times New Roman"/>
                <w:rPrChange w:id="17969" w:author="raye" w:date="2018-08-10T12:30:00Z">
                  <w:rPr>
                    <w:rFonts w:ascii="Calibri" w:hAnsi="Calibri" w:cstheme="minorHAnsi"/>
                  </w:rPr>
                </w:rPrChange>
              </w:rPr>
            </w:pPr>
            <w:r w:rsidRPr="00B0205A">
              <w:rPr>
                <w:rFonts w:ascii="Times New Roman" w:hAnsi="Times New Roman" w:cs="Times New Roman"/>
                <w:rPrChange w:id="17970" w:author="raye" w:date="2018-08-10T12:30:00Z">
                  <w:rPr>
                    <w:rFonts w:ascii="Calibri" w:hAnsi="Calibri" w:cstheme="minorHAnsi"/>
                  </w:rPr>
                </w:rPrChange>
              </w:rPr>
              <w:t>2. Abbreviation (2 characters)</w:t>
            </w:r>
          </w:p>
          <w:p w14:paraId="75655DC6" w14:textId="77777777" w:rsidR="00F7260B" w:rsidRPr="00B0205A" w:rsidRDefault="00F7260B">
            <w:pPr>
              <w:pStyle w:val="a0"/>
              <w:spacing w:afterLines="20" w:after="62"/>
              <w:ind w:firstLineChars="0" w:firstLine="0"/>
              <w:jc w:val="left"/>
              <w:rPr>
                <w:rFonts w:ascii="Times New Roman" w:hAnsi="Times New Roman" w:cs="Times New Roman"/>
                <w:sz w:val="24"/>
                <w:rPrChange w:id="17971" w:author="raye" w:date="2018-08-10T12:30:00Z">
                  <w:rPr>
                    <w:rFonts w:ascii="Calibri" w:hAnsi="Calibri" w:cstheme="minorHAnsi"/>
                    <w:sz w:val="24"/>
                  </w:rPr>
                </w:rPrChange>
              </w:rPr>
            </w:pPr>
            <w:r w:rsidRPr="00B0205A">
              <w:rPr>
                <w:rFonts w:ascii="Times New Roman" w:hAnsi="Times New Roman" w:cs="Times New Roman"/>
                <w:rPrChange w:id="17972" w:author="raye" w:date="2018-08-10T12:30:00Z">
                  <w:rPr>
                    <w:rFonts w:ascii="Calibri" w:hAnsi="Calibri" w:cstheme="minorHAnsi"/>
                  </w:rPr>
                </w:rPrChange>
              </w:rPr>
              <w:t>3. Link</w:t>
            </w:r>
          </w:p>
        </w:tc>
      </w:tr>
      <w:tr w:rsidR="00F7260B" w:rsidRPr="00B0205A" w14:paraId="0595C3B8" w14:textId="77777777" w:rsidTr="00F7260B">
        <w:tc>
          <w:tcPr>
            <w:tcW w:w="709" w:type="dxa"/>
            <w:tcBorders>
              <w:top w:val="single" w:sz="4" w:space="0" w:color="auto"/>
              <w:left w:val="single" w:sz="4" w:space="0" w:color="auto"/>
              <w:bottom w:val="single" w:sz="4" w:space="0" w:color="auto"/>
              <w:right w:val="single" w:sz="4" w:space="0" w:color="auto"/>
            </w:tcBorders>
            <w:hideMark/>
          </w:tcPr>
          <w:p w14:paraId="32D55C7C" w14:textId="77777777" w:rsidR="00F7260B" w:rsidRPr="00B0205A" w:rsidRDefault="00F7260B">
            <w:pPr>
              <w:pStyle w:val="a0"/>
              <w:spacing w:afterLines="20" w:after="62"/>
              <w:ind w:firstLineChars="0" w:firstLine="0"/>
              <w:rPr>
                <w:rFonts w:ascii="Times New Roman" w:hAnsi="Times New Roman" w:cs="Times New Roman"/>
                <w:sz w:val="24"/>
                <w:rPrChange w:id="17973" w:author="raye" w:date="2018-08-10T12:30:00Z">
                  <w:rPr>
                    <w:rFonts w:ascii="Calibri" w:hAnsi="Calibri" w:cstheme="minorHAnsi"/>
                    <w:sz w:val="24"/>
                  </w:rPr>
                </w:rPrChange>
              </w:rPr>
            </w:pPr>
            <w:r w:rsidRPr="00B0205A">
              <w:rPr>
                <w:rFonts w:ascii="Times New Roman" w:hAnsi="Times New Roman" w:cs="Times New Roman"/>
                <w:sz w:val="24"/>
                <w:rPrChange w:id="17974" w:author="raye" w:date="2018-08-10T12:30:00Z">
                  <w:rPr>
                    <w:rFonts w:ascii="Calibri" w:hAnsi="Calibri" w:cstheme="minorHAnsi"/>
                    <w:sz w:val="24"/>
                  </w:rPr>
                </w:rPrChange>
              </w:rPr>
              <w:t>4</w:t>
            </w:r>
          </w:p>
        </w:tc>
        <w:tc>
          <w:tcPr>
            <w:tcW w:w="4536" w:type="dxa"/>
            <w:tcBorders>
              <w:top w:val="single" w:sz="4" w:space="0" w:color="auto"/>
              <w:left w:val="single" w:sz="4" w:space="0" w:color="auto"/>
              <w:bottom w:val="single" w:sz="4" w:space="0" w:color="auto"/>
              <w:right w:val="single" w:sz="4" w:space="0" w:color="auto"/>
            </w:tcBorders>
            <w:hideMark/>
          </w:tcPr>
          <w:p w14:paraId="3E49C754" w14:textId="77777777" w:rsidR="00F7260B" w:rsidRPr="00B0205A" w:rsidRDefault="00F7260B">
            <w:pPr>
              <w:pStyle w:val="a0"/>
              <w:spacing w:afterLines="20" w:after="62"/>
              <w:ind w:firstLineChars="0" w:firstLine="0"/>
              <w:jc w:val="left"/>
              <w:rPr>
                <w:rFonts w:ascii="Times New Roman" w:hAnsi="Times New Roman" w:cs="Times New Roman"/>
                <w:sz w:val="24"/>
                <w:rPrChange w:id="17975" w:author="raye" w:date="2018-08-10T12:30:00Z">
                  <w:rPr>
                    <w:rFonts w:ascii="Calibri" w:hAnsi="Calibri" w:cstheme="minorHAnsi"/>
                    <w:sz w:val="24"/>
                  </w:rPr>
                </w:rPrChange>
              </w:rPr>
            </w:pPr>
            <w:r w:rsidRPr="00B0205A">
              <w:rPr>
                <w:rFonts w:ascii="Times New Roman" w:hAnsi="Times New Roman" w:cs="Times New Roman"/>
                <w:sz w:val="24"/>
                <w:rPrChange w:id="17976" w:author="raye" w:date="2018-08-10T12:30:00Z">
                  <w:rPr>
                    <w:rFonts w:ascii="Calibri" w:hAnsi="Calibri" w:cstheme="minorHAnsi"/>
                    <w:sz w:val="24"/>
                  </w:rPr>
                </w:rPrChange>
              </w:rPr>
              <w:t>Common Company Suffixes</w:t>
            </w:r>
          </w:p>
        </w:tc>
        <w:tc>
          <w:tcPr>
            <w:tcW w:w="2976" w:type="dxa"/>
            <w:tcBorders>
              <w:top w:val="single" w:sz="4" w:space="0" w:color="auto"/>
              <w:left w:val="single" w:sz="4" w:space="0" w:color="auto"/>
              <w:bottom w:val="single" w:sz="4" w:space="0" w:color="auto"/>
              <w:right w:val="single" w:sz="4" w:space="0" w:color="auto"/>
            </w:tcBorders>
            <w:hideMark/>
          </w:tcPr>
          <w:p w14:paraId="2F70C9E4" w14:textId="77777777" w:rsidR="00F7260B" w:rsidRPr="00B0205A" w:rsidRDefault="00F7260B">
            <w:pPr>
              <w:pStyle w:val="a0"/>
              <w:spacing w:afterLines="20" w:after="62"/>
              <w:ind w:firstLineChars="0" w:firstLine="0"/>
              <w:rPr>
                <w:rFonts w:ascii="Times New Roman" w:hAnsi="Times New Roman" w:cs="Times New Roman"/>
                <w:rPrChange w:id="17977" w:author="raye" w:date="2018-08-10T12:30:00Z">
                  <w:rPr>
                    <w:rFonts w:ascii="Calibri" w:hAnsi="Calibri" w:cstheme="minorHAnsi"/>
                  </w:rPr>
                </w:rPrChange>
              </w:rPr>
            </w:pPr>
            <w:r w:rsidRPr="00B0205A">
              <w:rPr>
                <w:rFonts w:ascii="Times New Roman" w:hAnsi="Times New Roman" w:cs="Times New Roman"/>
                <w:rPrChange w:id="17978" w:author="raye" w:date="2018-08-10T12:30:00Z">
                  <w:rPr>
                    <w:rFonts w:ascii="Calibri" w:hAnsi="Calibri" w:cstheme="minorHAnsi"/>
                  </w:rPr>
                </w:rPrChange>
              </w:rPr>
              <w:t>Five fields:</w:t>
            </w:r>
          </w:p>
          <w:p w14:paraId="14FE0AA5" w14:textId="77777777" w:rsidR="00F7260B" w:rsidRPr="00B0205A" w:rsidRDefault="00F7260B">
            <w:pPr>
              <w:spacing w:afterLines="20" w:after="62"/>
              <w:rPr>
                <w:rFonts w:ascii="Times New Roman" w:hAnsi="Times New Roman" w:cs="Times New Roman"/>
                <w:rPrChange w:id="17979" w:author="raye" w:date="2018-08-10T12:30:00Z">
                  <w:rPr>
                    <w:rFonts w:ascii="Calibri" w:hAnsi="Calibri" w:cstheme="minorHAnsi"/>
                  </w:rPr>
                </w:rPrChange>
              </w:rPr>
            </w:pPr>
            <w:r w:rsidRPr="00B0205A">
              <w:rPr>
                <w:rFonts w:ascii="Times New Roman" w:hAnsi="Times New Roman" w:cs="Times New Roman"/>
                <w:rPrChange w:id="17980" w:author="raye" w:date="2018-08-10T12:30:00Z">
                  <w:rPr>
                    <w:rFonts w:ascii="Calibri" w:hAnsi="Calibri" w:cstheme="minorHAnsi"/>
                  </w:rPr>
                </w:rPrChange>
              </w:rPr>
              <w:t>1. Common company suffix</w:t>
            </w:r>
          </w:p>
          <w:p w14:paraId="70EB151C" w14:textId="77777777" w:rsidR="00F7260B" w:rsidRPr="00B0205A" w:rsidRDefault="00F7260B">
            <w:pPr>
              <w:pStyle w:val="a0"/>
              <w:spacing w:afterLines="20" w:after="62"/>
              <w:ind w:firstLineChars="0" w:firstLine="0"/>
              <w:jc w:val="left"/>
              <w:rPr>
                <w:rFonts w:ascii="Times New Roman" w:hAnsi="Times New Roman" w:cs="Times New Roman"/>
                <w:sz w:val="24"/>
                <w:rPrChange w:id="17981" w:author="raye" w:date="2018-08-10T12:30:00Z">
                  <w:rPr>
                    <w:rFonts w:ascii="Calibri" w:hAnsi="Calibri" w:cstheme="minorHAnsi"/>
                    <w:sz w:val="24"/>
                  </w:rPr>
                </w:rPrChange>
              </w:rPr>
            </w:pPr>
            <w:r w:rsidRPr="00B0205A">
              <w:rPr>
                <w:rFonts w:ascii="Times New Roman" w:hAnsi="Times New Roman" w:cs="Times New Roman"/>
                <w:rPrChange w:id="17982" w:author="raye" w:date="2018-08-10T12:30:00Z">
                  <w:rPr>
                    <w:rFonts w:ascii="Calibri" w:hAnsi="Calibri" w:cstheme="minorHAnsi"/>
                  </w:rPr>
                </w:rPrChange>
              </w:rPr>
              <w:t xml:space="preserve">2. maximum four </w:t>
            </w:r>
            <w:r w:rsidRPr="00B0205A">
              <w:rPr>
                <w:rStyle w:val="af6"/>
                <w:rFonts w:eastAsiaTheme="minorEastAsia" w:cs="Times New Roman"/>
                <w:shd w:val="clear" w:color="auto" w:fill="FFFFFF"/>
                <w:rPrChange w:id="17983" w:author="raye" w:date="2018-08-10T12:30:00Z">
                  <w:rPr>
                    <w:rStyle w:val="af6"/>
                    <w:rFonts w:ascii="Calibri" w:eastAsiaTheme="minorEastAsia" w:hAnsi="Calibri" w:cstheme="minorHAnsi"/>
                    <w:shd w:val="clear" w:color="auto" w:fill="FFFFFF"/>
                  </w:rPr>
                </w:rPrChange>
              </w:rPr>
              <w:t>variations</w:t>
            </w:r>
            <w:r w:rsidRPr="00B0205A">
              <w:rPr>
                <w:rFonts w:ascii="Times New Roman" w:hAnsi="Times New Roman" w:cs="Times New Roman"/>
                <w:rPrChange w:id="17984" w:author="raye" w:date="2018-08-10T12:30:00Z">
                  <w:rPr>
                    <w:rFonts w:ascii="Calibri" w:hAnsi="Calibri" w:cstheme="minorHAnsi"/>
                  </w:rPr>
                </w:rPrChange>
              </w:rPr>
              <w:t xml:space="preserve"> for each common company suffix</w:t>
            </w:r>
          </w:p>
        </w:tc>
      </w:tr>
      <w:tr w:rsidR="00F7260B" w:rsidRPr="00B0205A" w14:paraId="49D277A9" w14:textId="77777777" w:rsidTr="00F7260B">
        <w:tc>
          <w:tcPr>
            <w:tcW w:w="709" w:type="dxa"/>
            <w:tcBorders>
              <w:top w:val="single" w:sz="4" w:space="0" w:color="auto"/>
              <w:left w:val="single" w:sz="4" w:space="0" w:color="auto"/>
              <w:bottom w:val="single" w:sz="4" w:space="0" w:color="auto"/>
              <w:right w:val="single" w:sz="4" w:space="0" w:color="auto"/>
            </w:tcBorders>
            <w:hideMark/>
          </w:tcPr>
          <w:p w14:paraId="5D8216B9" w14:textId="77777777" w:rsidR="00F7260B" w:rsidRPr="00B0205A" w:rsidRDefault="00F7260B">
            <w:pPr>
              <w:pStyle w:val="a0"/>
              <w:spacing w:afterLines="20" w:after="62"/>
              <w:ind w:firstLineChars="0" w:firstLine="0"/>
              <w:rPr>
                <w:rFonts w:ascii="Times New Roman" w:hAnsi="Times New Roman" w:cs="Times New Roman"/>
                <w:sz w:val="24"/>
                <w:rPrChange w:id="17985" w:author="raye" w:date="2018-08-10T12:30:00Z">
                  <w:rPr>
                    <w:rFonts w:ascii="Calibri" w:hAnsi="Calibri" w:cstheme="minorHAnsi"/>
                    <w:sz w:val="24"/>
                  </w:rPr>
                </w:rPrChange>
              </w:rPr>
            </w:pPr>
            <w:r w:rsidRPr="00B0205A">
              <w:rPr>
                <w:rFonts w:ascii="Times New Roman" w:hAnsi="Times New Roman" w:cs="Times New Roman"/>
                <w:sz w:val="24"/>
                <w:rPrChange w:id="17986" w:author="raye" w:date="2018-08-10T12:30:00Z">
                  <w:rPr>
                    <w:rFonts w:ascii="Calibri" w:hAnsi="Calibri" w:cstheme="minorHAnsi"/>
                    <w:sz w:val="24"/>
                  </w:rPr>
                </w:rPrChange>
              </w:rPr>
              <w:t>5</w:t>
            </w:r>
          </w:p>
        </w:tc>
        <w:tc>
          <w:tcPr>
            <w:tcW w:w="4536" w:type="dxa"/>
            <w:tcBorders>
              <w:top w:val="single" w:sz="4" w:space="0" w:color="auto"/>
              <w:left w:val="single" w:sz="4" w:space="0" w:color="auto"/>
              <w:bottom w:val="single" w:sz="4" w:space="0" w:color="auto"/>
              <w:right w:val="single" w:sz="4" w:space="0" w:color="auto"/>
            </w:tcBorders>
            <w:hideMark/>
          </w:tcPr>
          <w:p w14:paraId="62AEAFD7" w14:textId="77777777" w:rsidR="00F7260B" w:rsidRPr="00B0205A" w:rsidRDefault="00F7260B">
            <w:pPr>
              <w:pStyle w:val="a0"/>
              <w:spacing w:afterLines="20" w:after="62"/>
              <w:ind w:firstLineChars="0" w:firstLine="0"/>
              <w:rPr>
                <w:rFonts w:ascii="Times New Roman" w:hAnsi="Times New Roman" w:cs="Times New Roman"/>
                <w:sz w:val="24"/>
                <w:rPrChange w:id="17987" w:author="raye" w:date="2018-08-10T12:30:00Z">
                  <w:rPr>
                    <w:rFonts w:ascii="Calibri" w:hAnsi="Calibri" w:cstheme="minorHAnsi"/>
                    <w:sz w:val="24"/>
                  </w:rPr>
                </w:rPrChange>
              </w:rPr>
            </w:pPr>
            <w:r w:rsidRPr="00B0205A">
              <w:rPr>
                <w:rFonts w:ascii="Times New Roman" w:hAnsi="Times New Roman" w:cs="Times New Roman"/>
                <w:sz w:val="24"/>
                <w:rPrChange w:id="17988" w:author="raye" w:date="2018-08-10T12:30:00Z">
                  <w:rPr>
                    <w:rFonts w:ascii="Calibri" w:hAnsi="Calibri" w:cstheme="minorHAnsi"/>
                    <w:sz w:val="24"/>
                  </w:rPr>
                </w:rPrChange>
              </w:rPr>
              <w:t>Top 10 Exports</w:t>
            </w:r>
          </w:p>
        </w:tc>
        <w:tc>
          <w:tcPr>
            <w:tcW w:w="2976" w:type="dxa"/>
            <w:tcBorders>
              <w:top w:val="single" w:sz="4" w:space="0" w:color="auto"/>
              <w:left w:val="single" w:sz="4" w:space="0" w:color="auto"/>
              <w:bottom w:val="single" w:sz="4" w:space="0" w:color="auto"/>
              <w:right w:val="single" w:sz="4" w:space="0" w:color="auto"/>
            </w:tcBorders>
            <w:hideMark/>
          </w:tcPr>
          <w:p w14:paraId="629CB5E0" w14:textId="77777777" w:rsidR="00F7260B" w:rsidRPr="00B0205A" w:rsidRDefault="00F7260B">
            <w:pPr>
              <w:pStyle w:val="a0"/>
              <w:spacing w:afterLines="20" w:after="62"/>
              <w:ind w:firstLineChars="0" w:firstLine="0"/>
              <w:rPr>
                <w:rFonts w:ascii="Times New Roman" w:hAnsi="Times New Roman" w:cs="Times New Roman"/>
                <w:sz w:val="24"/>
                <w:rPrChange w:id="17989" w:author="raye" w:date="2018-08-10T12:30:00Z">
                  <w:rPr>
                    <w:rFonts w:ascii="Calibri" w:hAnsi="Calibri" w:cstheme="minorHAnsi"/>
                    <w:sz w:val="24"/>
                  </w:rPr>
                </w:rPrChange>
              </w:rPr>
            </w:pPr>
            <w:r w:rsidRPr="00B0205A">
              <w:rPr>
                <w:rFonts w:ascii="Times New Roman" w:hAnsi="Times New Roman" w:cs="Times New Roman"/>
                <w:sz w:val="24"/>
                <w:rPrChange w:id="17990" w:author="raye" w:date="2018-08-10T12:30:00Z">
                  <w:rPr>
                    <w:rFonts w:ascii="Calibri" w:hAnsi="Calibri" w:cstheme="minorHAnsi"/>
                    <w:sz w:val="24"/>
                  </w:rPr>
                </w:rPrChange>
              </w:rPr>
              <w:t>Three fields:</w:t>
            </w:r>
          </w:p>
          <w:p w14:paraId="30FA4C5C" w14:textId="77777777" w:rsidR="00F7260B" w:rsidRPr="00B0205A" w:rsidRDefault="00F7260B">
            <w:pPr>
              <w:pStyle w:val="a0"/>
              <w:spacing w:afterLines="20" w:after="62"/>
              <w:ind w:firstLineChars="0" w:firstLine="0"/>
              <w:rPr>
                <w:rFonts w:ascii="Times New Roman" w:hAnsi="Times New Roman" w:cs="Times New Roman"/>
                <w:rPrChange w:id="17991" w:author="raye" w:date="2018-08-10T12:30:00Z">
                  <w:rPr>
                    <w:rFonts w:ascii="Calibri" w:hAnsi="Calibri" w:cstheme="minorHAnsi"/>
                  </w:rPr>
                </w:rPrChange>
              </w:rPr>
            </w:pPr>
            <w:r w:rsidRPr="00B0205A">
              <w:rPr>
                <w:rFonts w:ascii="Times New Roman" w:hAnsi="Times New Roman" w:cs="Times New Roman"/>
                <w:rPrChange w:id="17992" w:author="raye" w:date="2018-08-10T12:30:00Z">
                  <w:rPr>
                    <w:rFonts w:ascii="Calibri" w:hAnsi="Calibri" w:cstheme="minorHAnsi"/>
                  </w:rPr>
                </w:rPrChange>
              </w:rPr>
              <w:t>1. Country Name</w:t>
            </w:r>
          </w:p>
          <w:p w14:paraId="0D50342D" w14:textId="77777777" w:rsidR="00F7260B" w:rsidRPr="00B0205A" w:rsidRDefault="00F7260B">
            <w:pPr>
              <w:pStyle w:val="a0"/>
              <w:spacing w:afterLines="20" w:after="62"/>
              <w:ind w:firstLineChars="0" w:firstLine="0"/>
              <w:rPr>
                <w:rFonts w:ascii="Times New Roman" w:hAnsi="Times New Roman" w:cs="Times New Roman"/>
                <w:rPrChange w:id="17993" w:author="raye" w:date="2018-08-10T12:30:00Z">
                  <w:rPr>
                    <w:rFonts w:ascii="Calibri" w:hAnsi="Calibri" w:cstheme="minorHAnsi"/>
                  </w:rPr>
                </w:rPrChange>
              </w:rPr>
            </w:pPr>
            <w:r w:rsidRPr="00B0205A">
              <w:rPr>
                <w:rFonts w:ascii="Times New Roman" w:hAnsi="Times New Roman" w:cs="Times New Roman"/>
                <w:rPrChange w:id="17994" w:author="raye" w:date="2018-08-10T12:30:00Z">
                  <w:rPr>
                    <w:rFonts w:ascii="Calibri" w:hAnsi="Calibri" w:cstheme="minorHAnsi"/>
                  </w:rPr>
                </w:rPrChange>
              </w:rPr>
              <w:t>2. Abbreviation (2 characters)</w:t>
            </w:r>
          </w:p>
          <w:p w14:paraId="58EE5227" w14:textId="77777777" w:rsidR="00F7260B" w:rsidRPr="00B0205A" w:rsidRDefault="00F7260B">
            <w:pPr>
              <w:pStyle w:val="a0"/>
              <w:spacing w:afterLines="20" w:after="62"/>
              <w:ind w:firstLineChars="0" w:firstLine="0"/>
              <w:rPr>
                <w:rFonts w:ascii="Times New Roman" w:hAnsi="Times New Roman" w:cs="Times New Roman"/>
                <w:sz w:val="24"/>
                <w:rPrChange w:id="17995" w:author="raye" w:date="2018-08-10T12:30:00Z">
                  <w:rPr>
                    <w:rFonts w:ascii="Calibri" w:hAnsi="Calibri" w:cstheme="minorHAnsi"/>
                    <w:sz w:val="24"/>
                  </w:rPr>
                </w:rPrChange>
              </w:rPr>
            </w:pPr>
            <w:r w:rsidRPr="00B0205A">
              <w:rPr>
                <w:rFonts w:ascii="Times New Roman" w:hAnsi="Times New Roman" w:cs="Times New Roman"/>
                <w:rPrChange w:id="17996" w:author="raye" w:date="2018-08-10T12:30:00Z">
                  <w:rPr>
                    <w:rFonts w:ascii="Calibri" w:hAnsi="Calibri" w:cstheme="minorHAnsi"/>
                  </w:rPr>
                </w:rPrChange>
              </w:rPr>
              <w:t>3. Link</w:t>
            </w:r>
          </w:p>
        </w:tc>
      </w:tr>
      <w:tr w:rsidR="00F7260B" w:rsidRPr="00B0205A" w14:paraId="2DEBCA08" w14:textId="77777777" w:rsidTr="00F7260B">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A4571E7" w14:textId="77777777" w:rsidR="00F7260B" w:rsidRPr="00B0205A" w:rsidRDefault="00F7260B">
            <w:pPr>
              <w:pStyle w:val="a0"/>
              <w:spacing w:afterLines="20" w:after="62"/>
              <w:ind w:firstLineChars="0" w:firstLine="0"/>
              <w:rPr>
                <w:rFonts w:ascii="Times New Roman" w:hAnsi="Times New Roman" w:cs="Times New Roman"/>
                <w:sz w:val="24"/>
                <w:rPrChange w:id="17997" w:author="raye" w:date="2018-08-10T12:30:00Z">
                  <w:rPr>
                    <w:rFonts w:ascii="Calibri" w:hAnsi="Calibri" w:cstheme="minorHAnsi"/>
                    <w:sz w:val="24"/>
                  </w:rPr>
                </w:rPrChange>
              </w:rPr>
            </w:pPr>
            <w:r w:rsidRPr="00B0205A">
              <w:rPr>
                <w:rFonts w:ascii="Times New Roman" w:hAnsi="Times New Roman" w:cs="Times New Roman"/>
                <w:sz w:val="24"/>
                <w:rPrChange w:id="17998" w:author="raye" w:date="2018-08-10T12:30:00Z">
                  <w:rPr>
                    <w:rFonts w:ascii="Calibri" w:hAnsi="Calibri" w:cstheme="minorHAnsi"/>
                    <w:sz w:val="24"/>
                  </w:rPr>
                </w:rPrChange>
              </w:rPr>
              <w:t>6</w:t>
            </w:r>
          </w:p>
        </w:tc>
        <w:tc>
          <w:tcPr>
            <w:tcW w:w="45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2F66C9" w14:textId="77777777" w:rsidR="00F7260B" w:rsidRPr="00B0205A" w:rsidRDefault="00F7260B">
            <w:pPr>
              <w:pStyle w:val="a0"/>
              <w:spacing w:afterLines="20" w:after="62"/>
              <w:ind w:firstLineChars="0" w:firstLine="0"/>
              <w:rPr>
                <w:rFonts w:ascii="Times New Roman" w:hAnsi="Times New Roman" w:cs="Times New Roman"/>
                <w:sz w:val="24"/>
                <w:rPrChange w:id="17999" w:author="raye" w:date="2018-08-10T12:30:00Z">
                  <w:rPr>
                    <w:rFonts w:ascii="Calibri" w:hAnsi="Calibri" w:cstheme="minorHAnsi"/>
                    <w:sz w:val="24"/>
                  </w:rPr>
                </w:rPrChange>
              </w:rPr>
            </w:pPr>
            <w:r w:rsidRPr="00B0205A">
              <w:rPr>
                <w:rFonts w:ascii="Times New Roman" w:hAnsi="Times New Roman" w:cs="Times New Roman"/>
                <w:sz w:val="24"/>
                <w:rPrChange w:id="18000" w:author="raye" w:date="2018-08-10T12:30:00Z">
                  <w:rPr>
                    <w:rFonts w:ascii="Calibri" w:hAnsi="Calibri" w:cstheme="minorHAnsi"/>
                    <w:sz w:val="24"/>
                  </w:rPr>
                </w:rPrChange>
              </w:rPr>
              <w:t>Branch Customer list</w:t>
            </w:r>
          </w:p>
        </w:tc>
        <w:tc>
          <w:tcPr>
            <w:tcW w:w="297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870BE1" w14:textId="77777777" w:rsidR="00F7260B" w:rsidRPr="00B0205A" w:rsidRDefault="00F7260B">
            <w:pPr>
              <w:pStyle w:val="a0"/>
              <w:spacing w:afterLines="20" w:after="62"/>
              <w:ind w:firstLineChars="0" w:firstLine="0"/>
              <w:jc w:val="left"/>
              <w:rPr>
                <w:rFonts w:ascii="Times New Roman" w:hAnsi="Times New Roman" w:cs="Times New Roman"/>
                <w:sz w:val="24"/>
                <w:rPrChange w:id="18001" w:author="raye" w:date="2018-08-10T12:30:00Z">
                  <w:rPr>
                    <w:rFonts w:ascii="Calibri" w:hAnsi="Calibri" w:cstheme="minorHAnsi"/>
                    <w:sz w:val="24"/>
                  </w:rPr>
                </w:rPrChange>
              </w:rPr>
            </w:pPr>
            <w:r w:rsidRPr="00B0205A">
              <w:rPr>
                <w:rFonts w:ascii="Times New Roman" w:hAnsi="Times New Roman" w:cs="Times New Roman"/>
                <w:rPrChange w:id="18002" w:author="raye" w:date="2018-08-10T12:30:00Z">
                  <w:rPr>
                    <w:rFonts w:ascii="Calibri" w:hAnsi="Calibri"/>
                  </w:rPr>
                </w:rPrChange>
              </w:rPr>
              <w:t>One file for per branch</w:t>
            </w:r>
          </w:p>
          <w:p w14:paraId="45DF8EEE" w14:textId="77777777" w:rsidR="00F7260B" w:rsidRPr="00B0205A" w:rsidRDefault="00F7260B">
            <w:pPr>
              <w:pStyle w:val="a0"/>
              <w:spacing w:afterLines="20" w:after="62"/>
              <w:ind w:firstLineChars="0" w:firstLine="0"/>
              <w:rPr>
                <w:rFonts w:ascii="Times New Roman" w:hAnsi="Times New Roman" w:cs="Times New Roman"/>
                <w:sz w:val="24"/>
                <w:rPrChange w:id="18003" w:author="raye" w:date="2018-08-10T12:30:00Z">
                  <w:rPr>
                    <w:rFonts w:ascii="Calibri" w:hAnsi="Calibri" w:cstheme="minorHAnsi"/>
                    <w:sz w:val="24"/>
                  </w:rPr>
                </w:rPrChange>
              </w:rPr>
            </w:pPr>
            <w:r w:rsidRPr="00B0205A">
              <w:rPr>
                <w:rFonts w:ascii="Times New Roman" w:hAnsi="Times New Roman" w:cs="Times New Roman"/>
                <w:sz w:val="24"/>
                <w:rPrChange w:id="18004" w:author="raye" w:date="2018-08-10T12:30:00Z">
                  <w:rPr>
                    <w:rFonts w:ascii="Calibri" w:hAnsi="Calibri" w:cstheme="minorHAnsi"/>
                    <w:sz w:val="24"/>
                  </w:rPr>
                </w:rPrChange>
              </w:rPr>
              <w:t>Two fields:</w:t>
            </w:r>
          </w:p>
          <w:p w14:paraId="2C7B1249" w14:textId="77777777" w:rsidR="00F7260B" w:rsidRPr="00B0205A" w:rsidRDefault="00F7260B">
            <w:pPr>
              <w:pStyle w:val="a0"/>
              <w:spacing w:afterLines="20" w:after="62"/>
              <w:ind w:firstLineChars="0" w:firstLine="0"/>
              <w:rPr>
                <w:rFonts w:ascii="Times New Roman" w:hAnsi="Times New Roman" w:cs="Times New Roman"/>
                <w:sz w:val="24"/>
                <w:rPrChange w:id="18005" w:author="raye" w:date="2018-08-10T12:30:00Z">
                  <w:rPr>
                    <w:rFonts w:ascii="Calibri" w:hAnsi="Calibri" w:cstheme="minorHAnsi"/>
                    <w:sz w:val="24"/>
                  </w:rPr>
                </w:rPrChange>
              </w:rPr>
            </w:pPr>
            <w:r w:rsidRPr="00B0205A">
              <w:rPr>
                <w:rFonts w:ascii="Times New Roman" w:hAnsi="Times New Roman" w:cs="Times New Roman"/>
                <w:sz w:val="24"/>
                <w:rPrChange w:id="18006" w:author="raye" w:date="2018-08-10T12:30:00Z">
                  <w:rPr>
                    <w:rFonts w:ascii="Calibri" w:hAnsi="Calibri" w:cstheme="minorHAnsi"/>
                    <w:sz w:val="24"/>
                  </w:rPr>
                </w:rPrChange>
              </w:rPr>
              <w:t>1. Client ID</w:t>
            </w:r>
          </w:p>
          <w:p w14:paraId="08793B7C" w14:textId="77777777" w:rsidR="00F7260B" w:rsidRPr="00B0205A" w:rsidRDefault="00F7260B">
            <w:pPr>
              <w:pStyle w:val="a0"/>
              <w:spacing w:afterLines="20" w:after="62"/>
              <w:ind w:firstLineChars="0" w:firstLine="0"/>
              <w:rPr>
                <w:rFonts w:ascii="Times New Roman" w:hAnsi="Times New Roman" w:cs="Times New Roman"/>
                <w:sz w:val="24"/>
                <w:rPrChange w:id="18007" w:author="raye" w:date="2018-08-10T12:30:00Z">
                  <w:rPr>
                    <w:rFonts w:ascii="Calibri" w:hAnsi="Calibri" w:cstheme="minorHAnsi"/>
                    <w:sz w:val="24"/>
                  </w:rPr>
                </w:rPrChange>
              </w:rPr>
            </w:pPr>
            <w:r w:rsidRPr="00B0205A">
              <w:rPr>
                <w:rFonts w:ascii="Times New Roman" w:hAnsi="Times New Roman" w:cs="Times New Roman"/>
                <w:sz w:val="24"/>
                <w:rPrChange w:id="18008" w:author="raye" w:date="2018-08-10T12:30:00Z">
                  <w:rPr>
                    <w:rFonts w:ascii="Calibri" w:hAnsi="Calibri" w:cstheme="minorHAnsi"/>
                    <w:sz w:val="24"/>
                  </w:rPr>
                </w:rPrChange>
              </w:rPr>
              <w:t>2. Client Name</w:t>
            </w:r>
          </w:p>
        </w:tc>
      </w:tr>
      <w:tr w:rsidR="00F7260B" w:rsidRPr="00B0205A" w14:paraId="1919D1F4" w14:textId="77777777" w:rsidTr="00F7260B">
        <w:tc>
          <w:tcPr>
            <w:tcW w:w="709" w:type="dxa"/>
            <w:tcBorders>
              <w:top w:val="single" w:sz="4" w:space="0" w:color="auto"/>
              <w:left w:val="single" w:sz="4" w:space="0" w:color="auto"/>
              <w:bottom w:val="single" w:sz="4" w:space="0" w:color="auto"/>
              <w:right w:val="single" w:sz="4" w:space="0" w:color="auto"/>
            </w:tcBorders>
            <w:hideMark/>
          </w:tcPr>
          <w:p w14:paraId="49B26168" w14:textId="77777777" w:rsidR="00F7260B" w:rsidRPr="00B0205A" w:rsidRDefault="00F7260B">
            <w:pPr>
              <w:pStyle w:val="a0"/>
              <w:spacing w:afterLines="20" w:after="62"/>
              <w:ind w:firstLineChars="0" w:firstLine="0"/>
              <w:rPr>
                <w:rFonts w:ascii="Times New Roman" w:hAnsi="Times New Roman" w:cs="Times New Roman"/>
                <w:sz w:val="24"/>
                <w:rPrChange w:id="18009" w:author="raye" w:date="2018-08-10T12:30:00Z">
                  <w:rPr>
                    <w:rFonts w:ascii="Calibri" w:hAnsi="Calibri" w:cstheme="minorHAnsi"/>
                    <w:sz w:val="24"/>
                  </w:rPr>
                </w:rPrChange>
              </w:rPr>
            </w:pPr>
            <w:r w:rsidRPr="00B0205A">
              <w:rPr>
                <w:rFonts w:ascii="Times New Roman" w:hAnsi="Times New Roman" w:cs="Times New Roman"/>
                <w:sz w:val="24"/>
                <w:rPrChange w:id="18010" w:author="raye" w:date="2018-08-10T12:30:00Z">
                  <w:rPr>
                    <w:rFonts w:ascii="Calibri" w:hAnsi="Calibri" w:cstheme="minorHAnsi"/>
                    <w:sz w:val="24"/>
                  </w:rPr>
                </w:rPrChange>
              </w:rPr>
              <w:t>7</w:t>
            </w:r>
          </w:p>
        </w:tc>
        <w:tc>
          <w:tcPr>
            <w:tcW w:w="4536" w:type="dxa"/>
            <w:tcBorders>
              <w:top w:val="single" w:sz="4" w:space="0" w:color="auto"/>
              <w:left w:val="single" w:sz="4" w:space="0" w:color="auto"/>
              <w:bottom w:val="single" w:sz="4" w:space="0" w:color="auto"/>
              <w:right w:val="single" w:sz="4" w:space="0" w:color="auto"/>
            </w:tcBorders>
            <w:hideMark/>
          </w:tcPr>
          <w:p w14:paraId="5B4FBE14" w14:textId="77777777" w:rsidR="00F7260B" w:rsidRPr="00B0205A" w:rsidRDefault="00F7260B">
            <w:pPr>
              <w:pStyle w:val="a0"/>
              <w:spacing w:afterLines="20" w:after="62"/>
              <w:ind w:firstLineChars="0" w:firstLine="0"/>
              <w:rPr>
                <w:rFonts w:ascii="Times New Roman" w:hAnsi="Times New Roman" w:cs="Times New Roman"/>
                <w:sz w:val="24"/>
                <w:rPrChange w:id="18011" w:author="raye" w:date="2018-08-10T12:30:00Z">
                  <w:rPr>
                    <w:rFonts w:ascii="Calibri" w:hAnsi="Calibri" w:cstheme="minorHAnsi"/>
                    <w:sz w:val="24"/>
                  </w:rPr>
                </w:rPrChange>
              </w:rPr>
            </w:pPr>
            <w:r w:rsidRPr="00B0205A">
              <w:rPr>
                <w:rFonts w:ascii="Times New Roman" w:hAnsi="Times New Roman" w:cs="Times New Roman"/>
                <w:sz w:val="24"/>
                <w:rPrChange w:id="18012" w:author="raye" w:date="2018-08-10T12:30:00Z">
                  <w:rPr>
                    <w:rFonts w:ascii="Calibri" w:hAnsi="Calibri" w:cstheme="minorHAnsi"/>
                    <w:sz w:val="24"/>
                  </w:rPr>
                </w:rPrChange>
              </w:rPr>
              <w:t>Third party WEB URL list</w:t>
            </w:r>
          </w:p>
        </w:tc>
        <w:tc>
          <w:tcPr>
            <w:tcW w:w="2976" w:type="dxa"/>
            <w:tcBorders>
              <w:top w:val="single" w:sz="4" w:space="0" w:color="auto"/>
              <w:left w:val="single" w:sz="4" w:space="0" w:color="auto"/>
              <w:bottom w:val="single" w:sz="4" w:space="0" w:color="auto"/>
              <w:right w:val="single" w:sz="4" w:space="0" w:color="auto"/>
            </w:tcBorders>
            <w:hideMark/>
          </w:tcPr>
          <w:p w14:paraId="1D3BE34E" w14:textId="77777777" w:rsidR="00F7260B" w:rsidRPr="00B0205A" w:rsidRDefault="00F7260B">
            <w:pPr>
              <w:pStyle w:val="a0"/>
              <w:spacing w:afterLines="20" w:after="62"/>
              <w:ind w:firstLineChars="0" w:firstLine="0"/>
              <w:jc w:val="left"/>
              <w:rPr>
                <w:rFonts w:ascii="Times New Roman" w:hAnsi="Times New Roman" w:cs="Times New Roman"/>
                <w:sz w:val="24"/>
                <w:rPrChange w:id="18013" w:author="raye" w:date="2018-08-10T12:30:00Z">
                  <w:rPr>
                    <w:rFonts w:ascii="Calibri" w:hAnsi="Calibri" w:cstheme="minorHAnsi"/>
                    <w:sz w:val="24"/>
                  </w:rPr>
                </w:rPrChange>
              </w:rPr>
            </w:pPr>
            <w:r w:rsidRPr="00B0205A">
              <w:rPr>
                <w:rFonts w:ascii="Times New Roman" w:hAnsi="Times New Roman" w:cs="Times New Roman"/>
                <w:sz w:val="24"/>
                <w:rPrChange w:id="18014" w:author="raye" w:date="2018-08-10T12:30:00Z">
                  <w:rPr>
                    <w:rFonts w:ascii="Calibri" w:hAnsi="Calibri" w:cstheme="minorHAnsi"/>
                    <w:sz w:val="24"/>
                  </w:rPr>
                </w:rPrChange>
              </w:rPr>
              <w:t>text file format</w:t>
            </w:r>
          </w:p>
          <w:p w14:paraId="1D8BD93E" w14:textId="77777777" w:rsidR="00F7260B" w:rsidRPr="00B0205A" w:rsidRDefault="00F7260B">
            <w:pPr>
              <w:pStyle w:val="a0"/>
              <w:spacing w:afterLines="20" w:after="62"/>
              <w:ind w:firstLineChars="0" w:firstLine="0"/>
              <w:jc w:val="left"/>
              <w:rPr>
                <w:rFonts w:ascii="Times New Roman" w:hAnsi="Times New Roman" w:cs="Times New Roman"/>
                <w:sz w:val="24"/>
                <w:rPrChange w:id="18015" w:author="raye" w:date="2018-08-10T12:30:00Z">
                  <w:rPr>
                    <w:rFonts w:ascii="Calibri" w:hAnsi="Calibri" w:cstheme="minorHAnsi"/>
                    <w:sz w:val="24"/>
                  </w:rPr>
                </w:rPrChange>
              </w:rPr>
            </w:pPr>
            <w:r w:rsidRPr="00B0205A">
              <w:rPr>
                <w:rFonts w:ascii="Times New Roman" w:hAnsi="Times New Roman" w:cs="Times New Roman"/>
                <w:sz w:val="24"/>
                <w:rPrChange w:id="18016" w:author="raye" w:date="2018-08-10T12:30:00Z">
                  <w:rPr>
                    <w:rFonts w:ascii="Calibri" w:hAnsi="Calibri" w:cstheme="minorHAnsi"/>
                    <w:sz w:val="24"/>
                  </w:rPr>
                </w:rPrChange>
              </w:rPr>
              <w:t>Use for Crawler process.</w:t>
            </w:r>
          </w:p>
        </w:tc>
      </w:tr>
    </w:tbl>
    <w:p w14:paraId="0E983A7C" w14:textId="77777777" w:rsidR="00F7260B" w:rsidRPr="00B0205A"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b/>
          <w:bCs/>
          <w:sz w:val="32"/>
          <w:szCs w:val="32"/>
          <w:rPrChange w:id="18017" w:author="raye" w:date="2018-08-10T12:30:00Z">
            <w:rPr>
              <w:rFonts w:ascii="Calibri" w:hAnsi="Calibri" w:cstheme="minorHAnsi"/>
              <w:b/>
              <w:bCs/>
              <w:sz w:val="32"/>
              <w:szCs w:val="32"/>
            </w:rPr>
          </w:rPrChange>
        </w:rPr>
      </w:pPr>
    </w:p>
    <w:p w14:paraId="01086D69" w14:textId="77777777" w:rsidR="00F7260B" w:rsidRPr="00B0205A" w:rsidRDefault="00F7260B" w:rsidP="00F7260B">
      <w:pPr>
        <w:pStyle w:val="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424"/>
        <w:rPr>
          <w:rFonts w:ascii="Times New Roman" w:hAnsi="Times New Roman" w:cs="Times New Roman"/>
          <w:rPrChange w:id="18018" w:author="raye" w:date="2018-08-10T12:30:00Z">
            <w:rPr>
              <w:rFonts w:ascii="Calibri" w:hAnsi="Calibri" w:cstheme="minorHAnsi"/>
            </w:rPr>
          </w:rPrChange>
        </w:rPr>
      </w:pPr>
      <w:bookmarkStart w:id="18019" w:name="_Toc520840580"/>
      <w:bookmarkStart w:id="18020" w:name="_Toc512250272"/>
      <w:r w:rsidRPr="00B0205A">
        <w:rPr>
          <w:rFonts w:ascii="Times New Roman" w:hAnsi="Times New Roman" w:cs="Times New Roman"/>
          <w:rPrChange w:id="18021" w:author="raye" w:date="2018-08-10T12:30:00Z">
            <w:rPr>
              <w:rFonts w:ascii="Calibri" w:hAnsi="Calibri" w:cstheme="minorHAnsi"/>
            </w:rPr>
          </w:rPrChange>
        </w:rPr>
        <w:t>1..2. Enhancement</w:t>
      </w:r>
      <w:bookmarkEnd w:id="18019"/>
      <w:bookmarkEnd w:id="18020"/>
    </w:p>
    <w:p w14:paraId="3B59F7C3"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Times New Roman" w:hAnsi="Times New Roman" w:cs="Times New Roman"/>
          <w:sz w:val="24"/>
          <w:rPrChange w:id="18022" w:author="raye" w:date="2018-08-10T12:30:00Z">
            <w:rPr>
              <w:rFonts w:ascii="Calibri" w:hAnsi="Calibri" w:cstheme="minorHAnsi"/>
              <w:sz w:val="24"/>
            </w:rPr>
          </w:rPrChange>
        </w:rPr>
      </w:pPr>
      <w:r w:rsidRPr="00B0205A">
        <w:rPr>
          <w:rFonts w:ascii="Times New Roman" w:hAnsi="Times New Roman" w:cs="Times New Roman"/>
          <w:sz w:val="24"/>
          <w:rPrChange w:id="18023" w:author="raye" w:date="2018-08-10T12:30:00Z">
            <w:rPr>
              <w:rFonts w:ascii="Calibri" w:hAnsi="Calibri" w:cstheme="minorHAnsi"/>
              <w:sz w:val="24"/>
            </w:rPr>
          </w:rPrChange>
        </w:rPr>
        <w:t>System will provide data configuration maintenance web page for TSD Compliance Analyst to input data of Sanction country, suffix, tax haven, third part website, customer List, As for high risk data, it will be updated by batch.</w:t>
      </w:r>
      <w:r w:rsidRPr="00B0205A">
        <w:rPr>
          <w:rFonts w:ascii="Times New Roman" w:hAnsi="Times New Roman" w:cs="Times New Roman"/>
          <w:sz w:val="24"/>
          <w:rPrChange w:id="18024" w:author="raye" w:date="2018-08-10T12:30:00Z">
            <w:rPr>
              <w:rFonts w:ascii="Calibri" w:hAnsi="Calibri" w:cstheme="minorHAnsi"/>
              <w:sz w:val="24"/>
            </w:rPr>
          </w:rPrChange>
        </w:rPr>
        <w:br/>
      </w:r>
    </w:p>
    <w:p w14:paraId="0582CA89" w14:textId="77777777" w:rsidR="00F7260B" w:rsidRPr="00B0205A" w:rsidRDefault="00F7260B" w:rsidP="00F7260B">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636"/>
        <w:rPr>
          <w:rFonts w:ascii="Times New Roman" w:hAnsi="Times New Roman" w:cs="Times New Roman"/>
          <w:rPrChange w:id="18025" w:author="raye" w:date="2018-08-10T12:30:00Z">
            <w:rPr>
              <w:rFonts w:ascii="Calibri" w:hAnsi="Calibri" w:cstheme="minorHAnsi"/>
            </w:rPr>
          </w:rPrChange>
        </w:rPr>
      </w:pPr>
      <w:bookmarkStart w:id="18026" w:name="_Ref509359179"/>
      <w:r w:rsidRPr="00B0205A">
        <w:rPr>
          <w:rFonts w:ascii="Times New Roman" w:hAnsi="Times New Roman" w:cs="Times New Roman"/>
          <w:rPrChange w:id="18027" w:author="raye" w:date="2018-08-10T12:30:00Z">
            <w:rPr>
              <w:rFonts w:ascii="Calibri" w:hAnsi="Calibri" w:cstheme="minorHAnsi"/>
            </w:rPr>
          </w:rPrChange>
        </w:rPr>
        <w:t>1..2.1. Batch Import Excel File</w:t>
      </w:r>
      <w:bookmarkEnd w:id="18026"/>
    </w:p>
    <w:p w14:paraId="05A0AEC8"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Times New Roman" w:hAnsi="Times New Roman" w:cs="Times New Roman"/>
          <w:sz w:val="24"/>
          <w:szCs w:val="24"/>
          <w:rPrChange w:id="18028"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8029" w:author="raye" w:date="2018-08-10T12:30:00Z">
            <w:rPr>
              <w:rFonts w:ascii="Calibri" w:hAnsi="Calibri" w:cstheme="minorHAnsi"/>
              <w:sz w:val="24"/>
              <w:szCs w:val="24"/>
            </w:rPr>
          </w:rPrChange>
        </w:rPr>
        <w:t xml:space="preserve">In AS-IS system, there are seven types of parameter files. </w:t>
      </w:r>
      <w:r w:rsidRPr="00B0205A">
        <w:rPr>
          <w:rFonts w:ascii="Times New Roman" w:hAnsi="Times New Roman" w:cs="Times New Roman"/>
          <w:rPrChange w:id="18030" w:author="raye" w:date="2018-08-10T12:30:00Z">
            <w:rPr>
              <w:rFonts w:ascii="Calibri" w:hAnsi="Calibri"/>
            </w:rPr>
          </w:rPrChange>
        </w:rPr>
        <w:t xml:space="preserve">In the future, six types of parameter data will be pre-imported into the SQL Server database in batch mode. The 6 types of </w:t>
      </w:r>
      <w:r w:rsidRPr="00B0205A">
        <w:rPr>
          <w:rFonts w:ascii="Times New Roman" w:hAnsi="Times New Roman" w:cs="Times New Roman"/>
          <w:rPrChange w:id="18031" w:author="raye" w:date="2018-08-10T12:30:00Z">
            <w:rPr>
              <w:rFonts w:ascii="Calibri" w:hAnsi="Calibri"/>
            </w:rPr>
          </w:rPrChange>
        </w:rPr>
        <w:lastRenderedPageBreak/>
        <w:t>files are:</w:t>
      </w:r>
    </w:p>
    <w:p w14:paraId="005DED4D" w14:textId="77777777" w:rsidR="00F7260B" w:rsidRPr="00B0205A" w:rsidRDefault="00F7260B" w:rsidP="00022A05">
      <w:pPr>
        <w:pStyle w:val="a0"/>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szCs w:val="24"/>
          <w:rPrChange w:id="18032" w:author="raye" w:date="2018-08-10T12:30:00Z">
            <w:rPr>
              <w:rFonts w:ascii="Calibri" w:hAnsi="Calibri" w:cstheme="minorHAnsi"/>
              <w:sz w:val="24"/>
              <w:szCs w:val="24"/>
            </w:rPr>
          </w:rPrChange>
        </w:rPr>
      </w:pPr>
      <w:r w:rsidRPr="00B0205A">
        <w:rPr>
          <w:rFonts w:ascii="Times New Roman" w:hAnsi="Times New Roman" w:cs="Times New Roman"/>
          <w:rPrChange w:id="18033" w:author="raye" w:date="2018-08-10T12:30:00Z">
            <w:rPr>
              <w:rFonts w:ascii="Calibri" w:hAnsi="Calibri"/>
            </w:rPr>
          </w:rPrChange>
        </w:rPr>
        <w:t>List of sanctions countries</w:t>
      </w:r>
      <w:r w:rsidRPr="00B0205A">
        <w:rPr>
          <w:rFonts w:ascii="Times New Roman" w:hAnsi="Times New Roman" w:cs="Times New Roman"/>
          <w:sz w:val="24"/>
          <w:rPrChange w:id="18034" w:author="raye" w:date="2018-08-10T12:30:00Z">
            <w:rPr>
              <w:rFonts w:ascii="Calibri" w:hAnsi="Calibri" w:cstheme="minorHAnsi"/>
              <w:sz w:val="24"/>
            </w:rPr>
          </w:rPrChange>
        </w:rPr>
        <w:t xml:space="preserve"> (Excel File)</w:t>
      </w:r>
    </w:p>
    <w:p w14:paraId="2E6550C1" w14:textId="77777777" w:rsidR="00F7260B" w:rsidRPr="00B0205A" w:rsidRDefault="00F7260B" w:rsidP="00022A05">
      <w:pPr>
        <w:pStyle w:val="a0"/>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szCs w:val="24"/>
          <w:rPrChange w:id="18035" w:author="raye" w:date="2018-08-10T12:30:00Z">
            <w:rPr>
              <w:rFonts w:ascii="Calibri" w:hAnsi="Calibri" w:cstheme="minorHAnsi"/>
              <w:sz w:val="24"/>
              <w:szCs w:val="24"/>
            </w:rPr>
          </w:rPrChange>
        </w:rPr>
      </w:pPr>
      <w:r w:rsidRPr="00B0205A">
        <w:rPr>
          <w:rFonts w:ascii="Times New Roman" w:hAnsi="Times New Roman" w:cs="Times New Roman"/>
          <w:rPrChange w:id="18036" w:author="raye" w:date="2018-08-10T12:30:00Z">
            <w:rPr>
              <w:rFonts w:ascii="Calibri" w:hAnsi="Calibri"/>
            </w:rPr>
          </w:rPrChange>
        </w:rPr>
        <w:t>National list of tax avoidance countries</w:t>
      </w:r>
      <w:r w:rsidRPr="00B0205A">
        <w:rPr>
          <w:rFonts w:ascii="Times New Roman" w:hAnsi="Times New Roman" w:cs="Times New Roman"/>
          <w:sz w:val="24"/>
          <w:rPrChange w:id="18037" w:author="raye" w:date="2018-08-10T12:30:00Z">
            <w:rPr>
              <w:rFonts w:ascii="Calibri" w:hAnsi="Calibri" w:cstheme="minorHAnsi"/>
              <w:sz w:val="24"/>
            </w:rPr>
          </w:rPrChange>
        </w:rPr>
        <w:t xml:space="preserve"> (Excel File)</w:t>
      </w:r>
    </w:p>
    <w:p w14:paraId="7FD7D547" w14:textId="77777777" w:rsidR="00F7260B" w:rsidRPr="00B0205A" w:rsidRDefault="00F7260B" w:rsidP="00022A05">
      <w:pPr>
        <w:pStyle w:val="a0"/>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szCs w:val="24"/>
          <w:rPrChange w:id="18038" w:author="raye" w:date="2018-08-10T12:30:00Z">
            <w:rPr>
              <w:rFonts w:ascii="Calibri" w:hAnsi="Calibri" w:cstheme="minorHAnsi"/>
              <w:sz w:val="24"/>
              <w:szCs w:val="24"/>
            </w:rPr>
          </w:rPrChange>
        </w:rPr>
      </w:pPr>
      <w:r w:rsidRPr="00B0205A">
        <w:rPr>
          <w:rFonts w:ascii="Times New Roman" w:hAnsi="Times New Roman" w:cs="Times New Roman"/>
          <w:rPrChange w:id="18039" w:author="raye" w:date="2018-08-10T12:30:00Z">
            <w:rPr>
              <w:rFonts w:ascii="Calibri" w:hAnsi="Calibri"/>
            </w:rPr>
          </w:rPrChange>
        </w:rPr>
        <w:t>Company name suffix list</w:t>
      </w:r>
      <w:r w:rsidRPr="00B0205A">
        <w:rPr>
          <w:rFonts w:ascii="Times New Roman" w:hAnsi="Times New Roman" w:cs="Times New Roman"/>
          <w:sz w:val="24"/>
          <w:rPrChange w:id="18040" w:author="raye" w:date="2018-08-10T12:30:00Z">
            <w:rPr>
              <w:rFonts w:ascii="Calibri" w:hAnsi="Calibri" w:cstheme="minorHAnsi"/>
              <w:sz w:val="24"/>
            </w:rPr>
          </w:rPrChange>
        </w:rPr>
        <w:t xml:space="preserve"> (Excel File)</w:t>
      </w:r>
    </w:p>
    <w:p w14:paraId="161DF2DE" w14:textId="77777777" w:rsidR="00F7260B" w:rsidRPr="00B0205A" w:rsidRDefault="00F7260B" w:rsidP="00022A05">
      <w:pPr>
        <w:pStyle w:val="a0"/>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szCs w:val="24"/>
          <w:rPrChange w:id="18041" w:author="raye" w:date="2018-08-10T12:30:00Z">
            <w:rPr>
              <w:rFonts w:ascii="Calibri" w:hAnsi="Calibri" w:cstheme="minorHAnsi"/>
              <w:sz w:val="24"/>
              <w:szCs w:val="24"/>
            </w:rPr>
          </w:rPrChange>
        </w:rPr>
      </w:pPr>
      <w:r w:rsidRPr="00B0205A">
        <w:rPr>
          <w:rFonts w:ascii="Times New Roman" w:hAnsi="Times New Roman" w:cs="Times New Roman"/>
          <w:rPrChange w:id="18042" w:author="raye" w:date="2018-08-10T12:30:00Z">
            <w:rPr>
              <w:rFonts w:ascii="Calibri" w:hAnsi="Calibri"/>
            </w:rPr>
          </w:rPrChange>
        </w:rPr>
        <w:t>List of TOP10 websites for countries exporting goods</w:t>
      </w:r>
      <w:r w:rsidRPr="00B0205A">
        <w:rPr>
          <w:rFonts w:ascii="Times New Roman" w:hAnsi="Times New Roman" w:cs="Times New Roman"/>
          <w:sz w:val="24"/>
          <w:rPrChange w:id="18043" w:author="raye" w:date="2018-08-10T12:30:00Z">
            <w:rPr>
              <w:rFonts w:ascii="Calibri" w:hAnsi="Calibri" w:cstheme="minorHAnsi"/>
              <w:sz w:val="24"/>
            </w:rPr>
          </w:rPrChange>
        </w:rPr>
        <w:t xml:space="preserve"> (Excel File)</w:t>
      </w:r>
    </w:p>
    <w:p w14:paraId="15FADBAF" w14:textId="77777777" w:rsidR="00F7260B" w:rsidRPr="00B0205A" w:rsidRDefault="00F7260B" w:rsidP="00022A05">
      <w:pPr>
        <w:pStyle w:val="a0"/>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szCs w:val="24"/>
          <w:rPrChange w:id="18044" w:author="raye" w:date="2018-08-10T12:30:00Z">
            <w:rPr>
              <w:rFonts w:ascii="Calibri" w:hAnsi="Calibri" w:cstheme="minorHAnsi"/>
              <w:sz w:val="24"/>
              <w:szCs w:val="24"/>
            </w:rPr>
          </w:rPrChange>
        </w:rPr>
      </w:pPr>
      <w:r w:rsidRPr="00B0205A">
        <w:rPr>
          <w:rFonts w:ascii="Times New Roman" w:hAnsi="Times New Roman" w:cs="Times New Roman"/>
          <w:rPrChange w:id="18045" w:author="raye" w:date="2018-08-10T12:30:00Z">
            <w:rPr>
              <w:rFonts w:ascii="Calibri" w:hAnsi="Calibri"/>
            </w:rPr>
          </w:rPrChange>
        </w:rPr>
        <w:t>Customer list of branches</w:t>
      </w:r>
      <w:r w:rsidRPr="00B0205A">
        <w:rPr>
          <w:rFonts w:ascii="Times New Roman" w:hAnsi="Times New Roman" w:cs="Times New Roman"/>
          <w:sz w:val="24"/>
          <w:rPrChange w:id="18046" w:author="raye" w:date="2018-08-10T12:30:00Z">
            <w:rPr>
              <w:rFonts w:ascii="Calibri" w:hAnsi="Calibri" w:cstheme="minorHAnsi"/>
              <w:sz w:val="24"/>
            </w:rPr>
          </w:rPrChange>
        </w:rPr>
        <w:t xml:space="preserve"> (Excel File)</w:t>
      </w:r>
    </w:p>
    <w:p w14:paraId="53CA826B" w14:textId="77777777" w:rsidR="00F7260B" w:rsidRPr="00B0205A" w:rsidRDefault="00F7260B" w:rsidP="00022A05">
      <w:pPr>
        <w:pStyle w:val="a0"/>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szCs w:val="24"/>
          <w:rPrChange w:id="18047" w:author="raye" w:date="2018-08-10T12:30:00Z">
            <w:rPr>
              <w:rFonts w:ascii="Calibri" w:hAnsi="Calibri" w:cstheme="minorHAnsi"/>
              <w:sz w:val="24"/>
              <w:szCs w:val="24"/>
            </w:rPr>
          </w:rPrChange>
        </w:rPr>
      </w:pPr>
      <w:r w:rsidRPr="00B0205A">
        <w:rPr>
          <w:rFonts w:ascii="Times New Roman" w:hAnsi="Times New Roman" w:cs="Times New Roman"/>
          <w:rPrChange w:id="18048" w:author="raye" w:date="2018-08-10T12:30:00Z">
            <w:rPr>
              <w:rFonts w:ascii="Calibri" w:hAnsi="Calibri"/>
            </w:rPr>
          </w:rPrChange>
        </w:rPr>
        <w:t>List of third-party websites</w:t>
      </w:r>
      <w:r w:rsidRPr="00B0205A">
        <w:rPr>
          <w:rFonts w:ascii="Times New Roman" w:hAnsi="Times New Roman" w:cs="Times New Roman"/>
          <w:sz w:val="24"/>
          <w:rPrChange w:id="18049" w:author="raye" w:date="2018-08-10T12:30:00Z">
            <w:rPr>
              <w:rFonts w:ascii="Calibri" w:hAnsi="Calibri" w:cstheme="minorHAnsi"/>
              <w:sz w:val="24"/>
            </w:rPr>
          </w:rPrChange>
        </w:rPr>
        <w:t xml:space="preserve"> (Txt File)</w:t>
      </w:r>
    </w:p>
    <w:p w14:paraId="1AFA2568"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Times New Roman" w:hAnsi="Times New Roman" w:cs="Times New Roman"/>
          <w:sz w:val="24"/>
          <w:szCs w:val="24"/>
          <w:rPrChange w:id="18050"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8051" w:author="raye" w:date="2018-08-10T12:30:00Z">
            <w:rPr>
              <w:rFonts w:ascii="Calibri" w:hAnsi="Calibri" w:cstheme="minorHAnsi"/>
              <w:sz w:val="24"/>
              <w:szCs w:val="24"/>
            </w:rPr>
          </w:rPrChange>
        </w:rPr>
        <w:t xml:space="preserve">When these data files are imported into the system in batch mode, the system will provide an online maintenance function for system administrator. Please ref to </w:t>
      </w:r>
      <w:r w:rsidRPr="00B0205A">
        <w:rPr>
          <w:rFonts w:ascii="Times New Roman" w:hAnsi="Times New Roman" w:cs="Times New Roman"/>
          <w:sz w:val="24"/>
          <w:rPrChange w:id="18052" w:author="raye" w:date="2018-08-10T12:30:00Z">
            <w:rPr>
              <w:rFonts w:ascii="Calibri" w:hAnsi="Calibri" w:cstheme="minorHAnsi"/>
              <w:sz w:val="24"/>
            </w:rPr>
          </w:rPrChange>
        </w:rPr>
        <w:fldChar w:fldCharType="begin"/>
      </w:r>
      <w:r w:rsidRPr="00B0205A">
        <w:rPr>
          <w:rFonts w:ascii="Times New Roman" w:hAnsi="Times New Roman" w:cs="Times New Roman"/>
          <w:sz w:val="24"/>
          <w:rPrChange w:id="18053" w:author="raye" w:date="2018-08-10T12:30:00Z">
            <w:rPr>
              <w:rFonts w:ascii="Calibri" w:hAnsi="Calibri" w:cstheme="minorHAnsi"/>
              <w:sz w:val="24"/>
            </w:rPr>
          </w:rPrChange>
        </w:rPr>
        <w:instrText xml:space="preserve"> REF _Ref509358149 \r \h  \* MERGEFORMAT </w:instrText>
      </w:r>
      <w:r w:rsidRPr="00B0205A">
        <w:rPr>
          <w:rFonts w:ascii="Times New Roman" w:hAnsi="Times New Roman" w:cs="Times New Roman"/>
          <w:sz w:val="24"/>
          <w:rPrChange w:id="18054" w:author="raye" w:date="2018-08-10T12:30:00Z">
            <w:rPr>
              <w:rFonts w:ascii="Times New Roman" w:hAnsi="Times New Roman" w:cs="Times New Roman"/>
              <w:sz w:val="24"/>
            </w:rPr>
          </w:rPrChange>
        </w:rPr>
      </w:r>
      <w:r w:rsidRPr="00B0205A">
        <w:rPr>
          <w:rFonts w:ascii="Times New Roman" w:hAnsi="Times New Roman" w:cs="Times New Roman"/>
          <w:sz w:val="24"/>
          <w:rPrChange w:id="18055" w:author="raye" w:date="2018-08-10T12:30:00Z">
            <w:rPr>
              <w:rFonts w:ascii="Calibri" w:hAnsi="Calibri" w:cstheme="minorHAnsi"/>
              <w:sz w:val="24"/>
            </w:rPr>
          </w:rPrChange>
        </w:rPr>
        <w:fldChar w:fldCharType="separate"/>
      </w:r>
      <w:r w:rsidRPr="00B0205A">
        <w:rPr>
          <w:rFonts w:ascii="Times New Roman" w:hAnsi="Times New Roman" w:cs="Times New Roman"/>
          <w:sz w:val="24"/>
          <w:rPrChange w:id="18056" w:author="raye" w:date="2018-08-10T12:30:00Z">
            <w:rPr>
              <w:rFonts w:ascii="Calibri" w:hAnsi="Calibri" w:cstheme="minorHAnsi"/>
              <w:sz w:val="24"/>
            </w:rPr>
          </w:rPrChange>
        </w:rPr>
        <w:t>4.14.2.2</w:t>
      </w:r>
      <w:r w:rsidRPr="00B0205A">
        <w:rPr>
          <w:rFonts w:ascii="Times New Roman" w:hAnsi="Times New Roman" w:cs="Times New Roman"/>
          <w:sz w:val="24"/>
          <w:rPrChange w:id="18057" w:author="raye" w:date="2018-08-10T12:30:00Z">
            <w:rPr>
              <w:rFonts w:ascii="Calibri" w:hAnsi="Calibri" w:cstheme="minorHAnsi"/>
              <w:sz w:val="24"/>
            </w:rPr>
          </w:rPrChange>
        </w:rPr>
        <w:fldChar w:fldCharType="end"/>
      </w:r>
      <w:r w:rsidRPr="00B0205A">
        <w:rPr>
          <w:rFonts w:ascii="Times New Roman" w:hAnsi="Times New Roman" w:cs="Times New Roman"/>
          <w:sz w:val="24"/>
          <w:rPrChange w:id="18058" w:author="raye" w:date="2018-08-10T12:30:00Z">
            <w:rPr>
              <w:rFonts w:ascii="Calibri" w:hAnsi="Calibri" w:cstheme="minorHAnsi"/>
              <w:sz w:val="24"/>
            </w:rPr>
          </w:rPrChange>
        </w:rPr>
        <w:t>.</w:t>
      </w:r>
    </w:p>
    <w:p w14:paraId="0979B4CA"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Times New Roman" w:hAnsi="Times New Roman" w:cs="Times New Roman"/>
          <w:sz w:val="24"/>
          <w:rPrChange w:id="18059" w:author="raye" w:date="2018-08-10T12:30:00Z">
            <w:rPr>
              <w:rFonts w:ascii="Calibri" w:hAnsi="Calibri" w:cstheme="minorHAnsi"/>
              <w:sz w:val="24"/>
            </w:rPr>
          </w:rPrChange>
        </w:rPr>
      </w:pPr>
    </w:p>
    <w:p w14:paraId="1D197117" w14:textId="77777777" w:rsidR="00F7260B" w:rsidRPr="00B0205A"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18060" w:author="raye" w:date="2018-08-10T12:30:00Z">
            <w:rPr>
              <w:rFonts w:ascii="Calibri" w:hAnsi="Calibri" w:cstheme="minorHAnsi"/>
            </w:rPr>
          </w:rPrChange>
        </w:rPr>
      </w:pPr>
      <w:r w:rsidRPr="00B0205A">
        <w:rPr>
          <w:rFonts w:ascii="Times New Roman" w:hAnsi="Times New Roman" w:cs="Times New Roman"/>
          <w:kern w:val="0"/>
          <w:rPrChange w:id="18061" w:author="raye" w:date="2018-08-10T12:30:00Z">
            <w:rPr>
              <w:rFonts w:ascii="Calibri" w:hAnsi="Calibri" w:cstheme="minorHAnsi"/>
              <w:kern w:val="0"/>
            </w:rPr>
          </w:rPrChange>
        </w:rPr>
        <w:br w:type="page"/>
      </w:r>
      <w:r w:rsidRPr="00B0205A">
        <w:rPr>
          <w:rFonts w:ascii="Times New Roman" w:hAnsi="Times New Roman" w:cs="Times New Roman"/>
          <w:rPrChange w:id="18062" w:author="raye" w:date="2018-08-10T12:30:00Z">
            <w:rPr>
              <w:rFonts w:ascii="Calibri" w:hAnsi="Calibri" w:cstheme="minorHAnsi"/>
            </w:rPr>
          </w:rPrChange>
        </w:rPr>
        <w:lastRenderedPageBreak/>
        <w:t>Upload Excel File Page</w:t>
      </w:r>
    </w:p>
    <w:p w14:paraId="741452AC"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Times New Roman" w:hAnsi="Times New Roman" w:cs="Times New Roman"/>
          <w:sz w:val="24"/>
          <w:szCs w:val="24"/>
          <w:rPrChange w:id="18063"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8064" w:author="raye" w:date="2018-08-10T12:30:00Z">
            <w:rPr>
              <w:rFonts w:ascii="Calibri" w:hAnsi="Calibri" w:cstheme="minorHAnsi"/>
              <w:sz w:val="24"/>
              <w:szCs w:val="24"/>
            </w:rPr>
          </w:rPrChange>
        </w:rPr>
        <w:t>The "high risk country list" is provided by LCD department. In the future, LCD will provide full data when it is time to update. The system will provide file import function through front-end interface.</w:t>
      </w:r>
    </w:p>
    <w:p w14:paraId="4AB49016"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8065" w:author="raye" w:date="2018-08-10T12:30:00Z">
            <w:rPr>
              <w:rFonts w:ascii="Calibri" w:hAnsi="Calibri" w:cstheme="minorHAnsi"/>
            </w:rPr>
          </w:rPrChange>
        </w:rPr>
      </w:pPr>
    </w:p>
    <w:p w14:paraId="0C0882B9" w14:textId="77777777" w:rsidR="00F7260B" w:rsidRPr="00B0205A" w:rsidRDefault="00F7260B" w:rsidP="00022A05">
      <w:pPr>
        <w:pStyle w:val="a0"/>
        <w:numPr>
          <w:ilvl w:val="0"/>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 New Roman" w:hAnsi="Times New Roman" w:cs="Times New Roman"/>
          <w:b/>
          <w:sz w:val="28"/>
          <w:szCs w:val="24"/>
          <w:rPrChange w:id="18066" w:author="raye" w:date="2018-08-10T12:30:00Z">
            <w:rPr>
              <w:rFonts w:ascii="Calibri" w:hAnsi="Calibri" w:cstheme="minorHAnsi"/>
              <w:b/>
              <w:sz w:val="28"/>
              <w:szCs w:val="24"/>
            </w:rPr>
          </w:rPrChange>
        </w:rPr>
      </w:pPr>
      <w:r w:rsidRPr="00B0205A">
        <w:rPr>
          <w:rFonts w:ascii="Times New Roman" w:hAnsi="Times New Roman" w:cs="Times New Roman"/>
          <w:b/>
          <w:sz w:val="28"/>
          <w:szCs w:val="24"/>
          <w:rPrChange w:id="18067" w:author="raye" w:date="2018-08-10T12:30:00Z">
            <w:rPr>
              <w:rFonts w:ascii="Calibri" w:hAnsi="Calibri" w:cstheme="minorHAnsi"/>
              <w:b/>
              <w:sz w:val="28"/>
              <w:szCs w:val="24"/>
            </w:rPr>
          </w:rPrChange>
        </w:rPr>
        <w:t>UI Elements</w:t>
      </w:r>
    </w:p>
    <w:tbl>
      <w:tblPr>
        <w:tblStyle w:val="a9"/>
        <w:tblW w:w="7825" w:type="dxa"/>
        <w:tblInd w:w="485" w:type="dxa"/>
        <w:tblLook w:val="04A0" w:firstRow="1" w:lastRow="0" w:firstColumn="1" w:lastColumn="0" w:noHBand="0" w:noVBand="1"/>
      </w:tblPr>
      <w:tblGrid>
        <w:gridCol w:w="503"/>
        <w:gridCol w:w="2126"/>
        <w:gridCol w:w="1524"/>
        <w:gridCol w:w="3672"/>
      </w:tblGrid>
      <w:tr w:rsidR="00F7260B" w:rsidRPr="00B0205A" w14:paraId="08346B1C" w14:textId="77777777" w:rsidTr="00F7260B">
        <w:tc>
          <w:tcPr>
            <w:tcW w:w="50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8BA7CF" w14:textId="77777777" w:rsidR="00F7260B" w:rsidRPr="00B0205A" w:rsidRDefault="00F7260B">
            <w:pPr>
              <w:jc w:val="center"/>
              <w:rPr>
                <w:rFonts w:ascii="Times New Roman" w:hAnsi="Times New Roman" w:cs="Times New Roman"/>
                <w:szCs w:val="21"/>
                <w:rPrChange w:id="18068" w:author="raye" w:date="2018-08-10T12:30:00Z">
                  <w:rPr>
                    <w:rFonts w:ascii="Calibri" w:hAnsi="Calibri" w:cstheme="minorHAnsi"/>
                    <w:szCs w:val="21"/>
                  </w:rPr>
                </w:rPrChange>
              </w:rPr>
            </w:pPr>
            <w:r w:rsidRPr="00B0205A">
              <w:rPr>
                <w:rFonts w:ascii="Times New Roman" w:hAnsi="Times New Roman" w:cs="Times New Roman"/>
                <w:szCs w:val="21"/>
                <w:rPrChange w:id="18069" w:author="raye" w:date="2018-08-10T12:30:00Z">
                  <w:rPr>
                    <w:rFonts w:ascii="Calibri" w:hAnsi="Calibri" w:cstheme="minorHAnsi"/>
                    <w:szCs w:val="21"/>
                  </w:rPr>
                </w:rPrChange>
              </w:rPr>
              <w:t>#</w:t>
            </w:r>
          </w:p>
        </w:tc>
        <w:tc>
          <w:tcPr>
            <w:tcW w:w="2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B1774F" w14:textId="77777777" w:rsidR="00F7260B" w:rsidRPr="00B0205A" w:rsidRDefault="00F7260B">
            <w:pPr>
              <w:rPr>
                <w:rFonts w:ascii="Times New Roman" w:hAnsi="Times New Roman" w:cs="Times New Roman"/>
                <w:szCs w:val="21"/>
                <w:rPrChange w:id="18070" w:author="raye" w:date="2018-08-10T12:30:00Z">
                  <w:rPr>
                    <w:rFonts w:ascii="Calibri" w:hAnsi="Calibri" w:cstheme="minorHAnsi"/>
                    <w:szCs w:val="21"/>
                  </w:rPr>
                </w:rPrChange>
              </w:rPr>
            </w:pPr>
            <w:r w:rsidRPr="00B0205A">
              <w:rPr>
                <w:rFonts w:ascii="Times New Roman" w:hAnsi="Times New Roman" w:cs="Times New Roman"/>
                <w:szCs w:val="21"/>
                <w:rPrChange w:id="18071" w:author="raye" w:date="2018-08-10T12:30:00Z">
                  <w:rPr>
                    <w:rFonts w:ascii="Calibri" w:hAnsi="Calibri" w:cstheme="minorHAnsi"/>
                    <w:szCs w:val="21"/>
                  </w:rPr>
                </w:rPrChange>
              </w:rPr>
              <w:t>ITEM</w:t>
            </w:r>
          </w:p>
        </w:tc>
        <w:tc>
          <w:tcPr>
            <w:tcW w:w="152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3AD3A4" w14:textId="77777777" w:rsidR="00F7260B" w:rsidRPr="00B0205A" w:rsidRDefault="00F7260B">
            <w:pPr>
              <w:rPr>
                <w:rFonts w:ascii="Times New Roman" w:hAnsi="Times New Roman" w:cs="Times New Roman"/>
                <w:szCs w:val="21"/>
                <w:rPrChange w:id="18072" w:author="raye" w:date="2018-08-10T12:30:00Z">
                  <w:rPr>
                    <w:rFonts w:ascii="Calibri" w:hAnsi="Calibri" w:cstheme="minorHAnsi"/>
                    <w:szCs w:val="21"/>
                  </w:rPr>
                </w:rPrChange>
              </w:rPr>
            </w:pPr>
            <w:r w:rsidRPr="00B0205A">
              <w:rPr>
                <w:rFonts w:ascii="Times New Roman" w:hAnsi="Times New Roman" w:cs="Times New Roman"/>
                <w:szCs w:val="21"/>
                <w:rPrChange w:id="18073" w:author="raye" w:date="2018-08-10T12:30:00Z">
                  <w:rPr>
                    <w:rFonts w:ascii="Calibri" w:hAnsi="Calibri" w:cstheme="minorHAnsi"/>
                    <w:szCs w:val="21"/>
                  </w:rPr>
                </w:rPrChange>
              </w:rPr>
              <w:t>NAME</w:t>
            </w:r>
          </w:p>
        </w:tc>
        <w:tc>
          <w:tcPr>
            <w:tcW w:w="367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D5E80F" w14:textId="77777777" w:rsidR="00F7260B" w:rsidRPr="00B0205A" w:rsidRDefault="00F7260B">
            <w:pPr>
              <w:rPr>
                <w:rFonts w:ascii="Times New Roman" w:hAnsi="Times New Roman" w:cs="Times New Roman"/>
                <w:szCs w:val="21"/>
                <w:rPrChange w:id="18074" w:author="raye" w:date="2018-08-10T12:30:00Z">
                  <w:rPr>
                    <w:rFonts w:ascii="Calibri" w:hAnsi="Calibri" w:cstheme="minorHAnsi"/>
                    <w:szCs w:val="21"/>
                  </w:rPr>
                </w:rPrChange>
              </w:rPr>
            </w:pPr>
            <w:r w:rsidRPr="00B0205A">
              <w:rPr>
                <w:rFonts w:ascii="Times New Roman" w:hAnsi="Times New Roman" w:cs="Times New Roman"/>
                <w:szCs w:val="21"/>
                <w:rPrChange w:id="18075" w:author="raye" w:date="2018-08-10T12:30:00Z">
                  <w:rPr>
                    <w:rFonts w:ascii="Calibri" w:hAnsi="Calibri" w:cstheme="minorHAnsi"/>
                    <w:szCs w:val="21"/>
                  </w:rPr>
                </w:rPrChange>
              </w:rPr>
              <w:t>DESCRIPTION</w:t>
            </w:r>
          </w:p>
        </w:tc>
      </w:tr>
      <w:tr w:rsidR="00F7260B" w:rsidRPr="00B0205A" w14:paraId="5C91020C" w14:textId="77777777" w:rsidTr="00F7260B">
        <w:trPr>
          <w:trHeight w:val="395"/>
        </w:trPr>
        <w:tc>
          <w:tcPr>
            <w:tcW w:w="503" w:type="dxa"/>
            <w:tcBorders>
              <w:top w:val="single" w:sz="4" w:space="0" w:color="auto"/>
              <w:left w:val="single" w:sz="4" w:space="0" w:color="auto"/>
              <w:bottom w:val="single" w:sz="4" w:space="0" w:color="auto"/>
              <w:right w:val="single" w:sz="4" w:space="0" w:color="auto"/>
            </w:tcBorders>
            <w:hideMark/>
          </w:tcPr>
          <w:p w14:paraId="5DFDC2FF" w14:textId="77777777" w:rsidR="00F7260B" w:rsidRPr="00B0205A" w:rsidRDefault="00F7260B">
            <w:pPr>
              <w:jc w:val="center"/>
              <w:rPr>
                <w:rFonts w:ascii="Times New Roman" w:hAnsi="Times New Roman" w:cs="Times New Roman"/>
                <w:szCs w:val="21"/>
                <w:rPrChange w:id="18076" w:author="raye" w:date="2018-08-10T12:30:00Z">
                  <w:rPr>
                    <w:rFonts w:ascii="Calibri" w:hAnsi="Calibri" w:cstheme="minorHAnsi"/>
                    <w:szCs w:val="21"/>
                  </w:rPr>
                </w:rPrChange>
              </w:rPr>
            </w:pPr>
            <w:r w:rsidRPr="00B0205A">
              <w:rPr>
                <w:rFonts w:ascii="Times New Roman" w:hAnsi="Times New Roman" w:cs="Times New Roman"/>
                <w:szCs w:val="21"/>
                <w:rPrChange w:id="18077" w:author="raye" w:date="2018-08-10T12:30:00Z">
                  <w:rPr>
                    <w:rFonts w:ascii="Calibri" w:hAnsi="Calibri" w:cstheme="minorHAnsi"/>
                    <w:szCs w:val="21"/>
                  </w:rPr>
                </w:rPrChange>
              </w:rPr>
              <w:t>1</w:t>
            </w:r>
          </w:p>
        </w:tc>
        <w:tc>
          <w:tcPr>
            <w:tcW w:w="2126" w:type="dxa"/>
            <w:tcBorders>
              <w:top w:val="single" w:sz="4" w:space="0" w:color="auto"/>
              <w:left w:val="single" w:sz="4" w:space="0" w:color="auto"/>
              <w:bottom w:val="single" w:sz="4" w:space="0" w:color="auto"/>
              <w:right w:val="single" w:sz="4" w:space="0" w:color="auto"/>
            </w:tcBorders>
            <w:hideMark/>
          </w:tcPr>
          <w:p w14:paraId="6B2EA8D2" w14:textId="77777777" w:rsidR="00F7260B" w:rsidRPr="00B0205A" w:rsidRDefault="00F7260B">
            <w:pPr>
              <w:rPr>
                <w:rFonts w:ascii="Times New Roman" w:hAnsi="Times New Roman" w:cs="Times New Roman"/>
                <w:szCs w:val="21"/>
                <w:rPrChange w:id="18078" w:author="raye" w:date="2018-08-10T12:30:00Z">
                  <w:rPr>
                    <w:rFonts w:ascii="Calibri" w:hAnsi="Calibri" w:cstheme="minorHAnsi"/>
                    <w:szCs w:val="21"/>
                  </w:rPr>
                </w:rPrChange>
              </w:rPr>
            </w:pPr>
            <w:r w:rsidRPr="00B0205A">
              <w:rPr>
                <w:rFonts w:ascii="Times New Roman" w:hAnsi="Times New Roman" w:cs="Times New Roman"/>
                <w:szCs w:val="21"/>
                <w:rPrChange w:id="18079" w:author="raye" w:date="2018-08-10T12:30:00Z">
                  <w:rPr>
                    <w:rFonts w:ascii="Calibri" w:hAnsi="Calibri" w:cstheme="minorHAnsi"/>
                    <w:szCs w:val="21"/>
                  </w:rPr>
                </w:rPrChange>
              </w:rPr>
              <w:t>File Name</w:t>
            </w:r>
          </w:p>
        </w:tc>
        <w:tc>
          <w:tcPr>
            <w:tcW w:w="1524" w:type="dxa"/>
            <w:tcBorders>
              <w:top w:val="single" w:sz="4" w:space="0" w:color="auto"/>
              <w:left w:val="single" w:sz="4" w:space="0" w:color="auto"/>
              <w:bottom w:val="single" w:sz="4" w:space="0" w:color="auto"/>
              <w:right w:val="single" w:sz="4" w:space="0" w:color="auto"/>
            </w:tcBorders>
            <w:hideMark/>
          </w:tcPr>
          <w:p w14:paraId="780F679D" w14:textId="77777777" w:rsidR="00F7260B" w:rsidRPr="00B0205A" w:rsidRDefault="00F7260B">
            <w:pPr>
              <w:rPr>
                <w:rFonts w:ascii="Times New Roman" w:hAnsi="Times New Roman" w:cs="Times New Roman"/>
                <w:szCs w:val="21"/>
                <w:rPrChange w:id="18080" w:author="raye" w:date="2018-08-10T12:30:00Z">
                  <w:rPr>
                    <w:rFonts w:ascii="Calibri" w:hAnsi="Calibri" w:cstheme="minorHAnsi"/>
                    <w:szCs w:val="21"/>
                  </w:rPr>
                </w:rPrChange>
              </w:rPr>
            </w:pPr>
            <w:r w:rsidRPr="00B0205A">
              <w:rPr>
                <w:rFonts w:ascii="Times New Roman" w:hAnsi="Times New Roman" w:cs="Times New Roman"/>
                <w:szCs w:val="21"/>
                <w:rPrChange w:id="18081" w:author="raye" w:date="2018-08-10T12:30:00Z">
                  <w:rPr>
                    <w:rFonts w:ascii="Calibri" w:hAnsi="Calibri" w:cstheme="minorHAnsi"/>
                    <w:szCs w:val="21"/>
                  </w:rPr>
                </w:rPrChange>
              </w:rPr>
              <w:t>Excel file name</w:t>
            </w:r>
          </w:p>
        </w:tc>
        <w:tc>
          <w:tcPr>
            <w:tcW w:w="3672" w:type="dxa"/>
            <w:tcBorders>
              <w:top w:val="single" w:sz="4" w:space="0" w:color="auto"/>
              <w:left w:val="single" w:sz="4" w:space="0" w:color="auto"/>
              <w:bottom w:val="single" w:sz="4" w:space="0" w:color="auto"/>
              <w:right w:val="single" w:sz="4" w:space="0" w:color="auto"/>
            </w:tcBorders>
            <w:hideMark/>
          </w:tcPr>
          <w:p w14:paraId="0206DE76" w14:textId="77777777" w:rsidR="00F7260B" w:rsidRPr="00B0205A" w:rsidRDefault="00F7260B">
            <w:pPr>
              <w:rPr>
                <w:rFonts w:ascii="Times New Roman" w:hAnsi="Times New Roman" w:cs="Times New Roman"/>
                <w:szCs w:val="21"/>
                <w:rPrChange w:id="18082" w:author="raye" w:date="2018-08-10T12:30:00Z">
                  <w:rPr>
                    <w:rFonts w:ascii="Calibri" w:hAnsi="Calibri" w:cstheme="minorHAnsi"/>
                    <w:szCs w:val="21"/>
                  </w:rPr>
                </w:rPrChange>
              </w:rPr>
            </w:pPr>
            <w:r w:rsidRPr="00B0205A">
              <w:rPr>
                <w:rFonts w:ascii="Times New Roman" w:hAnsi="Times New Roman" w:cs="Times New Roman"/>
                <w:rPrChange w:id="18083" w:author="raye" w:date="2018-08-10T12:30:00Z">
                  <w:rPr>
                    <w:rFonts w:ascii="Calibri" w:hAnsi="Calibri"/>
                  </w:rPr>
                </w:rPrChange>
              </w:rPr>
              <w:t>This information is echoed by the system and cannot be edited by the user,</w:t>
            </w:r>
          </w:p>
        </w:tc>
      </w:tr>
      <w:tr w:rsidR="00F7260B" w:rsidRPr="00B0205A" w14:paraId="48878895" w14:textId="77777777" w:rsidTr="00F7260B">
        <w:trPr>
          <w:trHeight w:val="452"/>
        </w:trPr>
        <w:tc>
          <w:tcPr>
            <w:tcW w:w="503" w:type="dxa"/>
            <w:tcBorders>
              <w:top w:val="single" w:sz="4" w:space="0" w:color="auto"/>
              <w:left w:val="single" w:sz="4" w:space="0" w:color="auto"/>
              <w:bottom w:val="single" w:sz="4" w:space="0" w:color="auto"/>
              <w:right w:val="single" w:sz="4" w:space="0" w:color="auto"/>
            </w:tcBorders>
            <w:hideMark/>
          </w:tcPr>
          <w:p w14:paraId="42087482" w14:textId="77777777" w:rsidR="00F7260B" w:rsidRPr="00B0205A" w:rsidRDefault="00F7260B">
            <w:pPr>
              <w:jc w:val="center"/>
              <w:rPr>
                <w:rFonts w:ascii="Times New Roman" w:hAnsi="Times New Roman" w:cs="Times New Roman"/>
                <w:szCs w:val="21"/>
                <w:rPrChange w:id="18084" w:author="raye" w:date="2018-08-10T12:30:00Z">
                  <w:rPr>
                    <w:rFonts w:ascii="Calibri" w:hAnsi="Calibri" w:cstheme="minorHAnsi"/>
                    <w:szCs w:val="21"/>
                  </w:rPr>
                </w:rPrChange>
              </w:rPr>
            </w:pPr>
            <w:r w:rsidRPr="00B0205A">
              <w:rPr>
                <w:rFonts w:ascii="Times New Roman" w:hAnsi="Times New Roman" w:cs="Times New Roman"/>
                <w:szCs w:val="21"/>
                <w:rPrChange w:id="18085" w:author="raye" w:date="2018-08-10T12:30:00Z">
                  <w:rPr>
                    <w:rFonts w:ascii="Calibri" w:hAnsi="Calibri" w:cstheme="minorHAnsi"/>
                    <w:szCs w:val="21"/>
                  </w:rPr>
                </w:rPrChange>
              </w:rPr>
              <w:t>2</w:t>
            </w:r>
          </w:p>
        </w:tc>
        <w:tc>
          <w:tcPr>
            <w:tcW w:w="2126" w:type="dxa"/>
            <w:tcBorders>
              <w:top w:val="single" w:sz="4" w:space="0" w:color="auto"/>
              <w:left w:val="single" w:sz="4" w:space="0" w:color="auto"/>
              <w:bottom w:val="single" w:sz="4" w:space="0" w:color="auto"/>
              <w:right w:val="single" w:sz="4" w:space="0" w:color="auto"/>
            </w:tcBorders>
            <w:hideMark/>
          </w:tcPr>
          <w:p w14:paraId="596A6A27" w14:textId="77777777" w:rsidR="00F7260B" w:rsidRPr="00B0205A" w:rsidRDefault="00F7260B">
            <w:pPr>
              <w:rPr>
                <w:rFonts w:ascii="Times New Roman" w:hAnsi="Times New Roman" w:cs="Times New Roman"/>
                <w:szCs w:val="21"/>
                <w:rPrChange w:id="18086" w:author="raye" w:date="2018-08-10T12:30:00Z">
                  <w:rPr>
                    <w:rFonts w:ascii="Calibri" w:hAnsi="Calibri" w:cstheme="minorHAnsi"/>
                    <w:szCs w:val="21"/>
                  </w:rPr>
                </w:rPrChange>
              </w:rPr>
            </w:pPr>
            <w:r w:rsidRPr="00B0205A">
              <w:rPr>
                <w:rFonts w:ascii="Times New Roman" w:hAnsi="Times New Roman" w:cs="Times New Roman"/>
                <w:szCs w:val="21"/>
                <w:rPrChange w:id="18087" w:author="raye" w:date="2018-08-10T12:30:00Z">
                  <w:rPr>
                    <w:rFonts w:ascii="Calibri" w:hAnsi="Calibri" w:cstheme="minorHAnsi"/>
                    <w:szCs w:val="21"/>
                  </w:rPr>
                </w:rPrChange>
              </w:rPr>
              <w:t>Select File</w:t>
            </w:r>
          </w:p>
        </w:tc>
        <w:tc>
          <w:tcPr>
            <w:tcW w:w="1524" w:type="dxa"/>
            <w:tcBorders>
              <w:top w:val="single" w:sz="4" w:space="0" w:color="auto"/>
              <w:left w:val="single" w:sz="4" w:space="0" w:color="auto"/>
              <w:bottom w:val="single" w:sz="4" w:space="0" w:color="auto"/>
              <w:right w:val="single" w:sz="4" w:space="0" w:color="auto"/>
            </w:tcBorders>
            <w:hideMark/>
          </w:tcPr>
          <w:p w14:paraId="62774C95" w14:textId="77777777" w:rsidR="00F7260B" w:rsidRPr="00B0205A" w:rsidRDefault="00F7260B">
            <w:pPr>
              <w:rPr>
                <w:rFonts w:ascii="Times New Roman" w:hAnsi="Times New Roman" w:cs="Times New Roman"/>
                <w:szCs w:val="21"/>
                <w:rPrChange w:id="18088" w:author="raye" w:date="2018-08-10T12:30:00Z">
                  <w:rPr>
                    <w:rFonts w:ascii="Calibri" w:hAnsi="Calibri" w:cstheme="minorHAnsi"/>
                    <w:szCs w:val="21"/>
                  </w:rPr>
                </w:rPrChange>
              </w:rPr>
            </w:pPr>
            <w:r w:rsidRPr="00B0205A">
              <w:rPr>
                <w:rFonts w:ascii="Times New Roman" w:hAnsi="Times New Roman" w:cs="Times New Roman"/>
                <w:szCs w:val="21"/>
                <w:rPrChange w:id="18089" w:author="raye" w:date="2018-08-10T12:30:00Z">
                  <w:rPr>
                    <w:rFonts w:ascii="Calibri" w:hAnsi="Calibri" w:cstheme="minorHAnsi"/>
                    <w:szCs w:val="21"/>
                  </w:rPr>
                </w:rPrChange>
              </w:rPr>
              <w:t>Link/Button</w:t>
            </w:r>
          </w:p>
        </w:tc>
        <w:tc>
          <w:tcPr>
            <w:tcW w:w="3672" w:type="dxa"/>
            <w:tcBorders>
              <w:top w:val="single" w:sz="4" w:space="0" w:color="auto"/>
              <w:left w:val="single" w:sz="4" w:space="0" w:color="auto"/>
              <w:bottom w:val="single" w:sz="4" w:space="0" w:color="auto"/>
              <w:right w:val="single" w:sz="4" w:space="0" w:color="auto"/>
            </w:tcBorders>
            <w:hideMark/>
          </w:tcPr>
          <w:p w14:paraId="15C1D7FB" w14:textId="77777777" w:rsidR="00F7260B" w:rsidRPr="00B0205A" w:rsidRDefault="00F7260B">
            <w:pPr>
              <w:rPr>
                <w:rFonts w:ascii="Times New Roman" w:hAnsi="Times New Roman" w:cs="Times New Roman"/>
                <w:szCs w:val="21"/>
                <w:rPrChange w:id="18090" w:author="raye" w:date="2018-08-10T12:30:00Z">
                  <w:rPr>
                    <w:rFonts w:ascii="Calibri" w:hAnsi="Calibri" w:cstheme="minorHAnsi"/>
                    <w:szCs w:val="21"/>
                  </w:rPr>
                </w:rPrChange>
              </w:rPr>
            </w:pPr>
            <w:r w:rsidRPr="00B0205A">
              <w:rPr>
                <w:rFonts w:ascii="Times New Roman" w:hAnsi="Times New Roman" w:cs="Times New Roman"/>
                <w:rPrChange w:id="18091" w:author="raye" w:date="2018-08-10T12:30:00Z">
                  <w:rPr>
                    <w:rFonts w:ascii="Calibri" w:hAnsi="Calibri"/>
                  </w:rPr>
                </w:rPrChange>
              </w:rPr>
              <w:t>Click to open the file selection dialog box, after the user selects the file (limited to excel file), the selected file name is automatically echoed in the "File Name" field</w:t>
            </w:r>
          </w:p>
        </w:tc>
      </w:tr>
      <w:tr w:rsidR="00F7260B" w:rsidRPr="00B0205A" w14:paraId="2A67E597" w14:textId="77777777" w:rsidTr="00F7260B">
        <w:trPr>
          <w:trHeight w:val="452"/>
        </w:trPr>
        <w:tc>
          <w:tcPr>
            <w:tcW w:w="503" w:type="dxa"/>
            <w:tcBorders>
              <w:top w:val="single" w:sz="4" w:space="0" w:color="auto"/>
              <w:left w:val="single" w:sz="4" w:space="0" w:color="auto"/>
              <w:bottom w:val="single" w:sz="4" w:space="0" w:color="auto"/>
              <w:right w:val="single" w:sz="4" w:space="0" w:color="auto"/>
            </w:tcBorders>
            <w:hideMark/>
          </w:tcPr>
          <w:p w14:paraId="128F9226" w14:textId="77777777" w:rsidR="00F7260B" w:rsidRPr="00B0205A" w:rsidRDefault="00F7260B">
            <w:pPr>
              <w:jc w:val="center"/>
              <w:rPr>
                <w:rFonts w:ascii="Times New Roman" w:hAnsi="Times New Roman" w:cs="Times New Roman"/>
                <w:szCs w:val="21"/>
                <w:rPrChange w:id="18092" w:author="raye" w:date="2018-08-10T12:30:00Z">
                  <w:rPr>
                    <w:rFonts w:ascii="Calibri" w:hAnsi="Calibri" w:cstheme="minorHAnsi"/>
                    <w:szCs w:val="21"/>
                  </w:rPr>
                </w:rPrChange>
              </w:rPr>
            </w:pPr>
            <w:r w:rsidRPr="00B0205A">
              <w:rPr>
                <w:rFonts w:ascii="Times New Roman" w:hAnsi="Times New Roman" w:cs="Times New Roman"/>
                <w:szCs w:val="21"/>
                <w:rPrChange w:id="18093" w:author="raye" w:date="2018-08-10T12:30:00Z">
                  <w:rPr>
                    <w:rFonts w:ascii="Calibri" w:hAnsi="Calibri" w:cstheme="minorHAnsi"/>
                    <w:szCs w:val="21"/>
                  </w:rPr>
                </w:rPrChange>
              </w:rPr>
              <w:t>3</w:t>
            </w:r>
          </w:p>
        </w:tc>
        <w:tc>
          <w:tcPr>
            <w:tcW w:w="2126" w:type="dxa"/>
            <w:tcBorders>
              <w:top w:val="single" w:sz="4" w:space="0" w:color="auto"/>
              <w:left w:val="single" w:sz="4" w:space="0" w:color="auto"/>
              <w:bottom w:val="single" w:sz="4" w:space="0" w:color="auto"/>
              <w:right w:val="single" w:sz="4" w:space="0" w:color="auto"/>
            </w:tcBorders>
            <w:hideMark/>
          </w:tcPr>
          <w:p w14:paraId="28E6835D" w14:textId="77777777" w:rsidR="00F7260B" w:rsidRPr="00B0205A" w:rsidRDefault="00F7260B">
            <w:pPr>
              <w:rPr>
                <w:rFonts w:ascii="Times New Roman" w:hAnsi="Times New Roman" w:cs="Times New Roman"/>
                <w:szCs w:val="21"/>
                <w:rPrChange w:id="18094" w:author="raye" w:date="2018-08-10T12:30:00Z">
                  <w:rPr>
                    <w:rFonts w:ascii="Calibri" w:hAnsi="Calibri" w:cstheme="minorHAnsi"/>
                    <w:szCs w:val="21"/>
                  </w:rPr>
                </w:rPrChange>
              </w:rPr>
            </w:pPr>
            <w:r w:rsidRPr="00B0205A">
              <w:rPr>
                <w:rFonts w:ascii="Times New Roman" w:hAnsi="Times New Roman" w:cs="Times New Roman"/>
                <w:szCs w:val="21"/>
                <w:rPrChange w:id="18095" w:author="raye" w:date="2018-08-10T12:30:00Z">
                  <w:rPr>
                    <w:rFonts w:ascii="Calibri" w:hAnsi="Calibri" w:cstheme="minorHAnsi"/>
                    <w:szCs w:val="21"/>
                  </w:rPr>
                </w:rPrChange>
              </w:rPr>
              <w:t>Upload</w:t>
            </w:r>
          </w:p>
        </w:tc>
        <w:tc>
          <w:tcPr>
            <w:tcW w:w="1524" w:type="dxa"/>
            <w:tcBorders>
              <w:top w:val="single" w:sz="4" w:space="0" w:color="auto"/>
              <w:left w:val="single" w:sz="4" w:space="0" w:color="auto"/>
              <w:bottom w:val="single" w:sz="4" w:space="0" w:color="auto"/>
              <w:right w:val="single" w:sz="4" w:space="0" w:color="auto"/>
            </w:tcBorders>
            <w:hideMark/>
          </w:tcPr>
          <w:p w14:paraId="2E4A4C2C" w14:textId="77777777" w:rsidR="00F7260B" w:rsidRPr="00B0205A" w:rsidRDefault="00F7260B">
            <w:pPr>
              <w:rPr>
                <w:rFonts w:ascii="Times New Roman" w:hAnsi="Times New Roman" w:cs="Times New Roman"/>
                <w:szCs w:val="21"/>
                <w:rPrChange w:id="18096" w:author="raye" w:date="2018-08-10T12:30:00Z">
                  <w:rPr>
                    <w:rFonts w:ascii="Calibri" w:hAnsi="Calibri" w:cstheme="minorHAnsi"/>
                    <w:szCs w:val="21"/>
                  </w:rPr>
                </w:rPrChange>
              </w:rPr>
            </w:pPr>
            <w:r w:rsidRPr="00B0205A">
              <w:rPr>
                <w:rFonts w:ascii="Times New Roman" w:hAnsi="Times New Roman" w:cs="Times New Roman"/>
                <w:szCs w:val="21"/>
                <w:rPrChange w:id="18097" w:author="raye" w:date="2018-08-10T12:30:00Z">
                  <w:rPr>
                    <w:rFonts w:ascii="Calibri" w:hAnsi="Calibri" w:cstheme="minorHAnsi"/>
                    <w:szCs w:val="21"/>
                  </w:rPr>
                </w:rPrChange>
              </w:rPr>
              <w:t>Button</w:t>
            </w:r>
          </w:p>
        </w:tc>
        <w:tc>
          <w:tcPr>
            <w:tcW w:w="3672" w:type="dxa"/>
            <w:tcBorders>
              <w:top w:val="single" w:sz="4" w:space="0" w:color="auto"/>
              <w:left w:val="single" w:sz="4" w:space="0" w:color="auto"/>
              <w:bottom w:val="single" w:sz="4" w:space="0" w:color="auto"/>
              <w:right w:val="single" w:sz="4" w:space="0" w:color="auto"/>
            </w:tcBorders>
          </w:tcPr>
          <w:p w14:paraId="7358EF1A" w14:textId="77777777" w:rsidR="00F7260B" w:rsidRPr="00B0205A" w:rsidRDefault="00F7260B">
            <w:pPr>
              <w:rPr>
                <w:rFonts w:ascii="Times New Roman" w:hAnsi="Times New Roman" w:cs="Times New Roman"/>
                <w:szCs w:val="21"/>
                <w:rPrChange w:id="18098" w:author="raye" w:date="2018-08-10T12:30:00Z">
                  <w:rPr>
                    <w:rFonts w:ascii="Calibri" w:hAnsi="Calibri" w:cstheme="minorHAnsi"/>
                    <w:szCs w:val="21"/>
                  </w:rPr>
                </w:rPrChange>
              </w:rPr>
            </w:pPr>
            <w:r w:rsidRPr="00B0205A">
              <w:rPr>
                <w:rFonts w:ascii="Times New Roman" w:hAnsi="Times New Roman" w:cs="Times New Roman"/>
                <w:szCs w:val="21"/>
                <w:rPrChange w:id="18099" w:author="raye" w:date="2018-08-10T12:30:00Z">
                  <w:rPr>
                    <w:rFonts w:ascii="Calibri" w:hAnsi="Calibri" w:cstheme="minorHAnsi"/>
                    <w:szCs w:val="21"/>
                  </w:rPr>
                </w:rPrChange>
              </w:rPr>
              <w:t xml:space="preserve">Click to import the selected “High risk </w:t>
            </w:r>
            <w:r w:rsidRPr="00B0205A">
              <w:rPr>
                <w:rFonts w:ascii="Times New Roman" w:hAnsi="Times New Roman" w:cs="Times New Roman"/>
                <w:sz w:val="24"/>
                <w:szCs w:val="24"/>
                <w:rPrChange w:id="18100" w:author="raye" w:date="2018-08-10T12:30:00Z">
                  <w:rPr>
                    <w:rFonts w:ascii="Calibri" w:hAnsi="Calibri" w:cstheme="minorHAnsi"/>
                    <w:sz w:val="24"/>
                    <w:szCs w:val="24"/>
                  </w:rPr>
                </w:rPrChange>
              </w:rPr>
              <w:t>country list</w:t>
            </w:r>
            <w:r w:rsidRPr="00B0205A">
              <w:rPr>
                <w:rFonts w:ascii="Times New Roman" w:hAnsi="Times New Roman" w:cs="Times New Roman"/>
                <w:szCs w:val="21"/>
                <w:rPrChange w:id="18101" w:author="raye" w:date="2018-08-10T12:30:00Z">
                  <w:rPr>
                    <w:rFonts w:ascii="Calibri" w:hAnsi="Calibri" w:cstheme="minorHAnsi"/>
                    <w:szCs w:val="21"/>
                  </w:rPr>
                </w:rPrChange>
              </w:rPr>
              <w:t>” file into the system.</w:t>
            </w:r>
          </w:p>
          <w:p w14:paraId="35D99E59" w14:textId="77777777" w:rsidR="00F7260B" w:rsidRPr="00B0205A" w:rsidRDefault="00F7260B">
            <w:pPr>
              <w:rPr>
                <w:rFonts w:ascii="Times New Roman" w:hAnsi="Times New Roman" w:cs="Times New Roman"/>
                <w:szCs w:val="21"/>
                <w:rPrChange w:id="18102" w:author="raye" w:date="2018-08-10T12:30:00Z">
                  <w:rPr>
                    <w:rFonts w:ascii="Calibri" w:hAnsi="Calibri" w:cstheme="minorHAnsi"/>
                    <w:szCs w:val="21"/>
                  </w:rPr>
                </w:rPrChange>
              </w:rPr>
            </w:pPr>
            <w:r w:rsidRPr="00B0205A">
              <w:rPr>
                <w:rFonts w:ascii="Times New Roman" w:hAnsi="Times New Roman" w:cs="Times New Roman"/>
                <w:rPrChange w:id="18103" w:author="raye" w:date="2018-08-10T12:30:00Z">
                  <w:rPr>
                    <w:rFonts w:ascii="Calibri" w:hAnsi="Calibri"/>
                  </w:rPr>
                </w:rPrChange>
              </w:rPr>
              <w:t>When finished, prompt the user of the import results and return to the previous work page.</w:t>
            </w:r>
          </w:p>
          <w:p w14:paraId="789C975E" w14:textId="77777777" w:rsidR="00F7260B" w:rsidRPr="00B0205A" w:rsidRDefault="00F7260B">
            <w:pPr>
              <w:rPr>
                <w:rFonts w:ascii="Times New Roman" w:hAnsi="Times New Roman" w:cs="Times New Roman"/>
                <w:szCs w:val="21"/>
                <w:rPrChange w:id="18104" w:author="raye" w:date="2018-08-10T12:30:00Z">
                  <w:rPr>
                    <w:rFonts w:ascii="Calibri" w:hAnsi="Calibri" w:cstheme="minorHAnsi"/>
                    <w:szCs w:val="21"/>
                  </w:rPr>
                </w:rPrChange>
              </w:rPr>
            </w:pPr>
          </w:p>
        </w:tc>
      </w:tr>
    </w:tbl>
    <w:p w14:paraId="6EDF8FD2"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Times New Roman" w:hAnsi="Times New Roman" w:cs="Times New Roman"/>
          <w:sz w:val="24"/>
          <w:rPrChange w:id="18105" w:author="raye" w:date="2018-08-10T12:30:00Z">
            <w:rPr>
              <w:rFonts w:ascii="Calibri" w:hAnsi="Calibri" w:cstheme="minorHAnsi"/>
              <w:sz w:val="24"/>
            </w:rPr>
          </w:rPrChange>
        </w:rPr>
      </w:pPr>
    </w:p>
    <w:p w14:paraId="119D4D73"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sz w:val="24"/>
          <w:szCs w:val="24"/>
          <w:rPrChange w:id="18106" w:author="raye" w:date="2018-08-10T12:30:00Z">
            <w:rPr>
              <w:rFonts w:ascii="Calibri" w:hAnsi="Calibri" w:cstheme="minorHAnsi"/>
              <w:sz w:val="24"/>
              <w:szCs w:val="24"/>
            </w:rPr>
          </w:rPrChange>
        </w:rPr>
      </w:pPr>
    </w:p>
    <w:p w14:paraId="5AB0E674" w14:textId="77777777" w:rsidR="00F7260B" w:rsidRPr="00B0205A" w:rsidRDefault="00F7260B" w:rsidP="00DC48F4">
      <w:pPr>
        <w:pStyle w:val="32"/>
        <w:rPr>
          <w:rPrChange w:id="18107" w:author="raye" w:date="2018-08-10T12:30:00Z">
            <w:rPr>
              <w:i/>
              <w:sz w:val="24"/>
              <w:szCs w:val="24"/>
            </w:rPr>
          </w:rPrChange>
        </w:rPr>
        <w:pPrChange w:id="18108" w:author="raye" w:date="2018-08-10T19:49: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bookmarkStart w:id="18109" w:name="_Toc402968024"/>
      <w:bookmarkStart w:id="18110" w:name="_Toc353812115"/>
      <w:bookmarkStart w:id="18111" w:name="_Toc520840581"/>
      <w:r w:rsidRPr="00E403FE">
        <w:t>3.9. Relevant computing methods and calculation formulas</w:t>
      </w:r>
      <w:bookmarkEnd w:id="18109"/>
      <w:bookmarkEnd w:id="18110"/>
      <w:r w:rsidRPr="00B0205A">
        <w:rPr>
          <w:rPrChange w:id="18112" w:author="raye" w:date="2018-08-10T12:30:00Z">
            <w:rPr>
              <w:i/>
              <w:sz w:val="24"/>
              <w:szCs w:val="24"/>
            </w:rPr>
          </w:rPrChange>
        </w:rPr>
        <w:t xml:space="preserve"> If there are special or complicated computing methods or calculation formulas in terms of transaction processing, please describe in details, and the background knowledge of computing methods or calculation formulas shall also be explained in details.</w:t>
      </w:r>
      <w:bookmarkEnd w:id="18111"/>
    </w:p>
    <w:p w14:paraId="4F85DA63"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sz w:val="24"/>
          <w:szCs w:val="24"/>
          <w:rPrChange w:id="18113" w:author="raye" w:date="2018-08-10T12:30:00Z">
            <w:rPr>
              <w:rFonts w:ascii="Calibri" w:hAnsi="Calibri" w:cstheme="minorHAnsi"/>
              <w:sz w:val="24"/>
              <w:szCs w:val="24"/>
            </w:rPr>
          </w:rPrChange>
        </w:rPr>
      </w:pPr>
    </w:p>
    <w:p w14:paraId="5D17F788"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sz w:val="24"/>
          <w:szCs w:val="24"/>
          <w:rPrChange w:id="18114" w:author="raye" w:date="2018-08-10T12:30:00Z">
            <w:rPr>
              <w:rFonts w:ascii="Calibri" w:hAnsi="Calibri" w:cstheme="minorHAnsi"/>
              <w:sz w:val="24"/>
              <w:szCs w:val="24"/>
            </w:rPr>
          </w:rPrChange>
        </w:rPr>
      </w:pPr>
    </w:p>
    <w:p w14:paraId="7B800800"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sz w:val="24"/>
          <w:szCs w:val="24"/>
          <w:rPrChange w:id="18115" w:author="raye" w:date="2018-08-10T12:30:00Z">
            <w:rPr>
              <w:rFonts w:ascii="Calibri" w:hAnsi="Calibri" w:cstheme="minorHAnsi"/>
              <w:sz w:val="24"/>
              <w:szCs w:val="24"/>
            </w:rPr>
          </w:rPrChange>
        </w:rPr>
      </w:pPr>
    </w:p>
    <w:p w14:paraId="79BFE1E8"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sz w:val="24"/>
          <w:szCs w:val="24"/>
          <w:rPrChange w:id="18116" w:author="raye" w:date="2018-08-10T12:30:00Z">
            <w:rPr>
              <w:rFonts w:ascii="Calibri" w:hAnsi="Calibri" w:cstheme="minorHAnsi"/>
              <w:sz w:val="24"/>
              <w:szCs w:val="24"/>
            </w:rPr>
          </w:rPrChange>
        </w:rPr>
      </w:pPr>
    </w:p>
    <w:p w14:paraId="514A6F80"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sz w:val="24"/>
          <w:szCs w:val="24"/>
          <w:rPrChange w:id="18117" w:author="raye" w:date="2018-08-10T12:30:00Z">
            <w:rPr>
              <w:rFonts w:ascii="Calibri" w:hAnsi="Calibri" w:cstheme="minorHAnsi"/>
              <w:sz w:val="24"/>
              <w:szCs w:val="24"/>
            </w:rPr>
          </w:rPrChange>
        </w:rPr>
      </w:pPr>
    </w:p>
    <w:p w14:paraId="2FA462D5"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sz w:val="24"/>
          <w:szCs w:val="24"/>
          <w:rPrChange w:id="18118" w:author="raye" w:date="2018-08-10T12:30:00Z">
            <w:rPr>
              <w:rFonts w:ascii="Calibri" w:hAnsi="Calibri" w:cstheme="minorHAnsi"/>
              <w:sz w:val="24"/>
              <w:szCs w:val="24"/>
            </w:rPr>
          </w:rPrChange>
        </w:rPr>
      </w:pPr>
    </w:p>
    <w:p w14:paraId="50705D58"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sz w:val="24"/>
          <w:szCs w:val="24"/>
          <w:rPrChange w:id="18119" w:author="raye" w:date="2018-08-10T12:30:00Z">
            <w:rPr>
              <w:rFonts w:ascii="Calibri" w:hAnsi="Calibri" w:cstheme="minorHAnsi"/>
              <w:sz w:val="24"/>
              <w:szCs w:val="24"/>
            </w:rPr>
          </w:rPrChange>
        </w:rPr>
      </w:pPr>
    </w:p>
    <w:p w14:paraId="01B9DC41"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sz w:val="24"/>
          <w:szCs w:val="24"/>
          <w:rPrChange w:id="18120" w:author="raye" w:date="2018-08-10T12:30:00Z">
            <w:rPr>
              <w:rFonts w:ascii="Calibri" w:hAnsi="Calibri" w:cstheme="minorHAnsi"/>
              <w:sz w:val="24"/>
              <w:szCs w:val="24"/>
            </w:rPr>
          </w:rPrChange>
        </w:rPr>
      </w:pPr>
    </w:p>
    <w:p w14:paraId="52435093"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sz w:val="24"/>
          <w:szCs w:val="24"/>
          <w:rPrChange w:id="18121" w:author="raye" w:date="2018-08-10T12:30:00Z">
            <w:rPr>
              <w:rFonts w:ascii="Calibri" w:hAnsi="Calibri" w:cstheme="minorHAnsi"/>
              <w:sz w:val="24"/>
              <w:szCs w:val="24"/>
            </w:rPr>
          </w:rPrChange>
        </w:rPr>
      </w:pPr>
    </w:p>
    <w:p w14:paraId="7B7702A0"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sz w:val="24"/>
          <w:szCs w:val="24"/>
          <w:rPrChange w:id="18122" w:author="raye" w:date="2018-08-10T12:30:00Z">
            <w:rPr>
              <w:rFonts w:ascii="Calibri" w:hAnsi="Calibri" w:cstheme="minorHAnsi"/>
              <w:sz w:val="24"/>
              <w:szCs w:val="24"/>
            </w:rPr>
          </w:rPrChange>
        </w:rPr>
      </w:pPr>
    </w:p>
    <w:p w14:paraId="1FACA232" w14:textId="77777777" w:rsidR="00F7260B" w:rsidRPr="00B0205A" w:rsidRDefault="00F7260B" w:rsidP="00DC48F4">
      <w:pPr>
        <w:pStyle w:val="Chapter1"/>
        <w:rPr>
          <w:rPrChange w:id="18123" w:author="raye" w:date="2018-08-10T12:30:00Z">
            <w:rPr>
              <w:szCs w:val="24"/>
            </w:rPr>
          </w:rPrChange>
        </w:rPr>
        <w:pPrChange w:id="18124" w:author="raye" w:date="2018-08-10T19:49:00Z">
          <w:pPr>
            <w:pStyle w:val="1"/>
            <w:numPr>
              <w:numId w:val="0"/>
            </w:numPr>
            <w:tabs>
              <w:tab w:val="left" w:pos="720"/>
            </w:tabs>
            <w:spacing w:line="360" w:lineRule="auto"/>
            <w:ind w:firstLine="0"/>
          </w:pPr>
        </w:pPrChange>
      </w:pPr>
      <w:bookmarkStart w:id="18125" w:name="_Toc520840582"/>
      <w:bookmarkStart w:id="18126" w:name="_Toc402968025"/>
      <w:r w:rsidRPr="00B0205A">
        <w:rPr>
          <w:rPrChange w:id="18127" w:author="raye" w:date="2018-08-10T12:30:00Z">
            <w:rPr>
              <w:szCs w:val="24"/>
            </w:rPr>
          </w:rPrChange>
        </w:rPr>
        <w:lastRenderedPageBreak/>
        <w:t>Chapter 4. Other Requirements</w:t>
      </w:r>
      <w:bookmarkEnd w:id="18125"/>
      <w:bookmarkEnd w:id="18126"/>
    </w:p>
    <w:p w14:paraId="3CD72B8F" w14:textId="77777777" w:rsidR="00F7260B" w:rsidRPr="00E403FE" w:rsidRDefault="00F7260B" w:rsidP="00DC48F4">
      <w:pPr>
        <w:pStyle w:val="32"/>
        <w:pPrChange w:id="18128" w:author="raye" w:date="2018-08-10T19:49: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bookmarkStart w:id="18129" w:name="_Toc520840583"/>
      <w:bookmarkStart w:id="18130" w:name="_Toc402968026"/>
      <w:r w:rsidRPr="00E403FE">
        <w:t>4.1. Post evaluation</w:t>
      </w:r>
      <w:bookmarkEnd w:id="18129"/>
      <w:bookmarkEnd w:id="18130"/>
      <w:r w:rsidRPr="00E403FE">
        <w:t xml:space="preserve"> </w:t>
      </w:r>
    </w:p>
    <w:p w14:paraId="25AEED29" w14:textId="77777777" w:rsidR="00F7260B" w:rsidRPr="00B0205A" w:rsidRDefault="00F7260B" w:rsidP="00AC1630">
      <w:pPr>
        <w:pStyle w:val="321"/>
        <w:pPrChange w:id="18131" w:author="raye" w:date="2018-08-10T20:11: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bookmarkStart w:id="18132" w:name="_Toc520840584"/>
      <w:bookmarkStart w:id="18133" w:name="_Toc402968027"/>
      <w:r w:rsidRPr="00B0205A">
        <w:t>4.1.1 Post evaluation</w:t>
      </w:r>
      <w:bookmarkEnd w:id="18132"/>
      <w:bookmarkEnd w:id="18133"/>
    </w:p>
    <w:p w14:paraId="42CCFA10" w14:textId="77777777" w:rsidR="00F7260B" w:rsidRPr="00B0205A" w:rsidRDefault="00F7260B" w:rsidP="00022A05">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i/>
          <w:sz w:val="24"/>
          <w:szCs w:val="24"/>
          <w:rPrChange w:id="18134" w:author="raye" w:date="2018-08-10T12:30:00Z">
            <w:rPr>
              <w:i/>
              <w:sz w:val="24"/>
              <w:szCs w:val="24"/>
            </w:rPr>
          </w:rPrChange>
        </w:rPr>
      </w:pPr>
      <w:r w:rsidRPr="00B0205A">
        <w:rPr>
          <w:rFonts w:ascii="Times New Roman" w:hAnsi="Times New Roman" w:cs="Times New Roman"/>
          <w:i/>
          <w:sz w:val="24"/>
          <w:szCs w:val="24"/>
          <w:rPrChange w:id="18135" w:author="raye" w:date="2018-08-10T12:30:00Z">
            <w:rPr>
              <w:i/>
              <w:sz w:val="24"/>
              <w:szCs w:val="24"/>
            </w:rPr>
          </w:rPrChange>
        </w:rPr>
        <w:t xml:space="preserve">Post evaluation </w:t>
      </w:r>
      <w:r w:rsidRPr="00B0205A">
        <w:rPr>
          <w:rFonts w:ascii="Times New Roman" w:hAnsi="Times New Roman" w:cs="Times New Roman"/>
          <w:i/>
          <w:sz w:val="24"/>
          <w:szCs w:val="24"/>
          <w:rPrChange w:id="18136" w:author="raye" w:date="2018-08-10T12:30:00Z">
            <w:rPr>
              <w:i/>
              <w:sz w:val="24"/>
              <w:szCs w:val="24"/>
            </w:rPr>
          </w:rPrChange>
        </w:rPr>
        <w:sym w:font="Symbol" w:char="F0B2"/>
      </w:r>
      <w:r w:rsidRPr="00B0205A">
        <w:rPr>
          <w:rFonts w:ascii="Times New Roman" w:hAnsi="Times New Roman" w:cs="Times New Roman"/>
          <w:i/>
          <w:sz w:val="24"/>
          <w:szCs w:val="24"/>
          <w:rPrChange w:id="18137" w:author="raye" w:date="2018-08-10T12:30:00Z">
            <w:rPr>
              <w:i/>
              <w:sz w:val="24"/>
              <w:szCs w:val="24"/>
            </w:rPr>
          </w:rPrChange>
        </w:rPr>
        <w:t xml:space="preserve"> The project involved include: XXX, XXX, XXX;</w:t>
      </w:r>
    </w:p>
    <w:p w14:paraId="4CA20C2E" w14:textId="77777777" w:rsidR="00F7260B" w:rsidRPr="00E403FE" w:rsidRDefault="00F7260B" w:rsidP="00AC1630">
      <w:pPr>
        <w:pStyle w:val="321"/>
        <w:pPrChange w:id="18138" w:author="raye" w:date="2018-08-10T20:11: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bookmarkStart w:id="18139" w:name="_Toc520840585"/>
      <w:bookmarkStart w:id="18140" w:name="_Toc402968028"/>
      <w:r w:rsidRPr="00E403FE">
        <w:t>4.1.2 Post evaluation data acquisition</w:t>
      </w:r>
      <w:bookmarkEnd w:id="18139"/>
      <w:bookmarkEnd w:id="18140"/>
      <w:r w:rsidRPr="00E403FE">
        <w:t xml:space="preserve"> </w:t>
      </w:r>
    </w:p>
    <w:p w14:paraId="7FBA2EC7" w14:textId="77777777" w:rsidR="00F7260B" w:rsidRPr="00B0205A" w:rsidRDefault="00F7260B" w:rsidP="00022A05">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i/>
          <w:sz w:val="24"/>
          <w:szCs w:val="24"/>
          <w:rPrChange w:id="18141" w:author="raye" w:date="2018-08-10T12:30:00Z">
            <w:rPr>
              <w:i/>
              <w:sz w:val="24"/>
              <w:szCs w:val="24"/>
            </w:rPr>
          </w:rPrChange>
        </w:rPr>
      </w:pPr>
      <w:r w:rsidRPr="00B0205A">
        <w:rPr>
          <w:rFonts w:ascii="Times New Roman" w:hAnsi="Times New Roman" w:cs="Times New Roman"/>
          <w:i/>
          <w:sz w:val="24"/>
          <w:szCs w:val="24"/>
          <w:rPrChange w:id="18142" w:author="raye" w:date="2018-08-10T12:30:00Z">
            <w:rPr>
              <w:i/>
              <w:sz w:val="24"/>
              <w:szCs w:val="24"/>
            </w:rPr>
          </w:rPrChange>
        </w:rPr>
        <w:t xml:space="preserve">If the post evaluation data of this project cannot be directly obtained, please propose a data application of post evaluation, in terms of identity, report, or other means. </w:t>
      </w:r>
    </w:p>
    <w:p w14:paraId="24A181FA" w14:textId="77777777" w:rsidR="00F7260B" w:rsidRPr="00B0205A" w:rsidRDefault="00F7260B" w:rsidP="00022A05">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i/>
          <w:sz w:val="24"/>
          <w:szCs w:val="24"/>
          <w:rPrChange w:id="18143" w:author="raye" w:date="2018-08-10T12:30:00Z">
            <w:rPr>
              <w:i/>
              <w:sz w:val="24"/>
              <w:szCs w:val="24"/>
            </w:rPr>
          </w:rPrChange>
        </w:rPr>
      </w:pPr>
      <w:r w:rsidRPr="00B0205A">
        <w:rPr>
          <w:rFonts w:ascii="Times New Roman" w:hAnsi="Times New Roman" w:cs="Times New Roman"/>
          <w:i/>
          <w:sz w:val="24"/>
          <w:szCs w:val="24"/>
          <w:rPrChange w:id="18144" w:author="raye" w:date="2018-08-10T12:30:00Z">
            <w:rPr>
              <w:i/>
              <w:sz w:val="24"/>
              <w:szCs w:val="24"/>
            </w:rPr>
          </w:rPrChange>
        </w:rPr>
        <w:t>such as: XXX: XX taken in the field plus XX logo;</w:t>
      </w:r>
    </w:p>
    <w:p w14:paraId="63042D0F"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300" w:firstLine="720"/>
        <w:rPr>
          <w:rFonts w:ascii="Times New Roman" w:hAnsi="Times New Roman" w:cs="Times New Roman"/>
          <w:i/>
          <w:sz w:val="24"/>
          <w:szCs w:val="24"/>
          <w:rPrChange w:id="18145" w:author="raye" w:date="2018-08-10T12:30:00Z">
            <w:rPr>
              <w:i/>
              <w:sz w:val="24"/>
              <w:szCs w:val="24"/>
            </w:rPr>
          </w:rPrChange>
        </w:rPr>
      </w:pPr>
      <w:r w:rsidRPr="00B0205A">
        <w:rPr>
          <w:rFonts w:ascii="Times New Roman" w:hAnsi="Times New Roman" w:cs="Times New Roman"/>
          <w:i/>
          <w:sz w:val="24"/>
          <w:szCs w:val="24"/>
          <w:rPrChange w:id="18146" w:author="raye" w:date="2018-08-10T12:30:00Z">
            <w:rPr>
              <w:i/>
              <w:sz w:val="24"/>
              <w:szCs w:val="24"/>
            </w:rPr>
          </w:rPrChange>
        </w:rPr>
        <w:t xml:space="preserve">XXX: XX reports </w:t>
      </w:r>
    </w:p>
    <w:p w14:paraId="32417F1A"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lang w:val="x-none"/>
          <w:rPrChange w:id="18147" w:author="raye" w:date="2018-08-10T12:30:00Z">
            <w:rPr>
              <w:lang w:val="x-none"/>
            </w:rPr>
          </w:rPrChange>
        </w:rPr>
      </w:pPr>
    </w:p>
    <w:p w14:paraId="15B5DC71"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sz w:val="24"/>
          <w:szCs w:val="24"/>
          <w:rPrChange w:id="18148" w:author="raye" w:date="2018-08-10T12:30:00Z">
            <w:rPr>
              <w:rFonts w:ascii="Calibri" w:hAnsi="Calibri" w:cstheme="minorHAnsi"/>
              <w:sz w:val="24"/>
              <w:szCs w:val="24"/>
            </w:rPr>
          </w:rPrChange>
        </w:rPr>
      </w:pPr>
    </w:p>
    <w:p w14:paraId="7CD6A647"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lang w:val="x-none"/>
          <w:rPrChange w:id="18149" w:author="raye" w:date="2018-08-10T12:30:00Z">
            <w:rPr>
              <w:lang w:val="x-none"/>
            </w:rPr>
          </w:rPrChange>
        </w:rPr>
      </w:pPr>
    </w:p>
    <w:p w14:paraId="51B5D9B8" w14:textId="77777777" w:rsidR="00F7260B" w:rsidRPr="00E403FE" w:rsidRDefault="00F7260B" w:rsidP="00DC48F4">
      <w:pPr>
        <w:pStyle w:val="32"/>
        <w:pPrChange w:id="18150" w:author="raye" w:date="2018-08-10T19:51: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bookmarkStart w:id="18151" w:name="_Toc520840586"/>
      <w:bookmarkStart w:id="18152" w:name="_Toc402968029"/>
      <w:r w:rsidRPr="00E403FE">
        <w:t>4.2.</w:t>
      </w:r>
      <w:r w:rsidRPr="00E403FE">
        <w:tab/>
        <w:t>Data quality requirements</w:t>
      </w:r>
      <w:bookmarkEnd w:id="18151"/>
      <w:bookmarkEnd w:id="18152"/>
      <w:r w:rsidRPr="00E403FE">
        <w:t xml:space="preserve"> </w:t>
      </w:r>
    </w:p>
    <w:p w14:paraId="486E3F49" w14:textId="77777777" w:rsidR="00F7260B" w:rsidRPr="00B0205A" w:rsidRDefault="00F7260B" w:rsidP="00022A05">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i/>
          <w:sz w:val="24"/>
          <w:szCs w:val="24"/>
          <w:rPrChange w:id="18153" w:author="raye" w:date="2018-08-10T12:30:00Z">
            <w:rPr>
              <w:i/>
              <w:sz w:val="24"/>
              <w:szCs w:val="24"/>
            </w:rPr>
          </w:rPrChange>
        </w:rPr>
      </w:pPr>
      <w:r w:rsidRPr="00B0205A">
        <w:rPr>
          <w:rFonts w:ascii="Times New Roman" w:hAnsi="Times New Roman" w:cs="Times New Roman"/>
          <w:i/>
          <w:sz w:val="24"/>
          <w:szCs w:val="24"/>
          <w:rPrChange w:id="18154" w:author="raye" w:date="2018-08-10T12:30:00Z">
            <w:rPr>
              <w:i/>
              <w:sz w:val="24"/>
              <w:szCs w:val="24"/>
            </w:rPr>
          </w:rPrChange>
        </w:rPr>
        <w:t xml:space="preserve">The new system should be clearly aware of the measurement standard and data quality requirements, including data indicators definition, measurement specifications, data integrity and consistency check rules, etc. </w:t>
      </w:r>
    </w:p>
    <w:p w14:paraId="487EAC62" w14:textId="586BFF2B" w:rsidR="00F7260B" w:rsidRPr="00E403FE" w:rsidRDefault="00DC48F4" w:rsidP="00DC48F4">
      <w:pPr>
        <w:pStyle w:val="32"/>
        <w:pPrChange w:id="18155" w:author="raye" w:date="2018-08-10T19:51:00Z">
          <w:pPr>
            <w:pStyle w:val="215"/>
            <w:numPr>
              <w:ilvl w:val="1"/>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hanging="360"/>
          </w:pPr>
        </w:pPrChange>
      </w:pPr>
      <w:bookmarkStart w:id="18156" w:name="_Toc520840587"/>
      <w:bookmarkStart w:id="18157" w:name="_Toc402968030"/>
      <w:ins w:id="18158" w:author="raye" w:date="2018-08-10T19:51:00Z">
        <w:r>
          <w:t xml:space="preserve">4.3. </w:t>
        </w:r>
      </w:ins>
      <w:r w:rsidR="00F7260B" w:rsidRPr="00E403FE">
        <w:t>Business indicators</w:t>
      </w:r>
      <w:bookmarkEnd w:id="18156"/>
      <w:bookmarkEnd w:id="18157"/>
      <w:r w:rsidR="00F7260B" w:rsidRPr="00E403FE">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276"/>
        <w:gridCol w:w="2835"/>
        <w:gridCol w:w="3027"/>
      </w:tblGrid>
      <w:tr w:rsidR="00F7260B" w:rsidRPr="00B0205A" w14:paraId="6AD4EB02" w14:textId="77777777" w:rsidTr="00F7260B">
        <w:tc>
          <w:tcPr>
            <w:tcW w:w="1384"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EA815C6" w14:textId="77777777" w:rsidR="00F7260B" w:rsidRPr="00B0205A" w:rsidRDefault="00F7260B">
            <w:pPr>
              <w:pStyle w:val="a0"/>
              <w:spacing w:line="360" w:lineRule="auto"/>
              <w:ind w:firstLineChars="0" w:firstLine="0"/>
              <w:jc w:val="center"/>
              <w:rPr>
                <w:rFonts w:ascii="Times New Roman" w:hAnsi="Times New Roman" w:cs="Times New Roman"/>
                <w:b/>
                <w:sz w:val="24"/>
                <w:szCs w:val="24"/>
                <w:rPrChange w:id="18159" w:author="raye" w:date="2018-08-10T12:30:00Z">
                  <w:rPr>
                    <w:b/>
                    <w:sz w:val="24"/>
                    <w:szCs w:val="24"/>
                  </w:rPr>
                </w:rPrChange>
              </w:rPr>
            </w:pPr>
            <w:r w:rsidRPr="00B0205A">
              <w:rPr>
                <w:rFonts w:ascii="Times New Roman" w:hAnsi="Times New Roman" w:cs="Times New Roman"/>
                <w:b/>
                <w:sz w:val="24"/>
                <w:szCs w:val="24"/>
                <w:rPrChange w:id="18160" w:author="raye" w:date="2018-08-10T12:30:00Z">
                  <w:rPr>
                    <w:b/>
                    <w:sz w:val="24"/>
                    <w:szCs w:val="24"/>
                  </w:rPr>
                </w:rPrChange>
              </w:rPr>
              <w:t>Project type</w:t>
            </w:r>
          </w:p>
        </w:tc>
        <w:tc>
          <w:tcPr>
            <w:tcW w:w="4111" w:type="dxa"/>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1583587" w14:textId="77777777" w:rsidR="00F7260B" w:rsidRPr="00B0205A" w:rsidRDefault="00F7260B">
            <w:pPr>
              <w:pStyle w:val="a0"/>
              <w:spacing w:line="360" w:lineRule="auto"/>
              <w:ind w:firstLineChars="0" w:firstLine="0"/>
              <w:jc w:val="center"/>
              <w:rPr>
                <w:rFonts w:ascii="Times New Roman" w:hAnsi="Times New Roman" w:cs="Times New Roman"/>
                <w:b/>
                <w:sz w:val="24"/>
                <w:szCs w:val="24"/>
                <w:rPrChange w:id="18161" w:author="raye" w:date="2018-08-10T12:30:00Z">
                  <w:rPr>
                    <w:b/>
                    <w:sz w:val="24"/>
                    <w:szCs w:val="24"/>
                  </w:rPr>
                </w:rPrChange>
              </w:rPr>
            </w:pPr>
            <w:r w:rsidRPr="00B0205A">
              <w:rPr>
                <w:rFonts w:ascii="Times New Roman" w:hAnsi="Times New Roman" w:cs="Times New Roman"/>
                <w:b/>
                <w:sz w:val="24"/>
                <w:szCs w:val="24"/>
                <w:rPrChange w:id="18162" w:author="raye" w:date="2018-08-10T12:30:00Z">
                  <w:rPr>
                    <w:b/>
                    <w:sz w:val="24"/>
                    <w:szCs w:val="24"/>
                  </w:rPr>
                </w:rPrChange>
              </w:rPr>
              <w:t>Data item</w:t>
            </w:r>
          </w:p>
        </w:tc>
        <w:tc>
          <w:tcPr>
            <w:tcW w:w="302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00A6BC3" w14:textId="77777777" w:rsidR="00F7260B" w:rsidRPr="00B0205A" w:rsidRDefault="00F7260B">
            <w:pPr>
              <w:pStyle w:val="a0"/>
              <w:spacing w:line="360" w:lineRule="auto"/>
              <w:ind w:firstLineChars="0" w:firstLine="0"/>
              <w:jc w:val="center"/>
              <w:rPr>
                <w:rFonts w:ascii="Times New Roman" w:hAnsi="Times New Roman" w:cs="Times New Roman"/>
                <w:b/>
                <w:sz w:val="24"/>
                <w:szCs w:val="24"/>
                <w:rPrChange w:id="18163" w:author="raye" w:date="2018-08-10T12:30:00Z">
                  <w:rPr>
                    <w:b/>
                    <w:sz w:val="24"/>
                    <w:szCs w:val="24"/>
                  </w:rPr>
                </w:rPrChange>
              </w:rPr>
            </w:pPr>
            <w:r w:rsidRPr="00B0205A">
              <w:rPr>
                <w:rFonts w:ascii="Times New Roman" w:hAnsi="Times New Roman" w:cs="Times New Roman"/>
                <w:b/>
                <w:sz w:val="24"/>
                <w:szCs w:val="24"/>
                <w:rPrChange w:id="18164" w:author="raye" w:date="2018-08-10T12:30:00Z">
                  <w:rPr>
                    <w:b/>
                    <w:sz w:val="24"/>
                    <w:szCs w:val="24"/>
                  </w:rPr>
                </w:rPrChange>
              </w:rPr>
              <w:t>Description</w:t>
            </w:r>
          </w:p>
        </w:tc>
      </w:tr>
      <w:tr w:rsidR="00F7260B" w:rsidRPr="00B0205A" w14:paraId="27365866" w14:textId="77777777" w:rsidTr="00F7260B">
        <w:trPr>
          <w:trHeight w:val="386"/>
        </w:trPr>
        <w:tc>
          <w:tcPr>
            <w:tcW w:w="1384" w:type="dxa"/>
            <w:vMerge w:val="restart"/>
            <w:tcBorders>
              <w:top w:val="single" w:sz="4" w:space="0" w:color="auto"/>
              <w:left w:val="single" w:sz="4" w:space="0" w:color="auto"/>
              <w:bottom w:val="single" w:sz="4" w:space="0" w:color="auto"/>
              <w:right w:val="single" w:sz="4" w:space="0" w:color="auto"/>
            </w:tcBorders>
            <w:vAlign w:val="center"/>
            <w:hideMark/>
          </w:tcPr>
          <w:p w14:paraId="05489D66" w14:textId="77777777" w:rsidR="00F7260B" w:rsidRPr="00B0205A" w:rsidRDefault="00F7260B">
            <w:pPr>
              <w:pStyle w:val="a0"/>
              <w:spacing w:line="360" w:lineRule="auto"/>
              <w:ind w:firstLineChars="0" w:firstLine="0"/>
              <w:rPr>
                <w:rFonts w:ascii="Times New Roman" w:hAnsi="Times New Roman" w:cs="Times New Roman"/>
                <w:sz w:val="24"/>
                <w:szCs w:val="24"/>
                <w:rPrChange w:id="18165" w:author="raye" w:date="2018-08-10T12:30:00Z">
                  <w:rPr>
                    <w:sz w:val="24"/>
                    <w:szCs w:val="24"/>
                  </w:rPr>
                </w:rPrChange>
              </w:rPr>
            </w:pPr>
            <w:r w:rsidRPr="00B0205A">
              <w:rPr>
                <w:rFonts w:ascii="Times New Roman" w:hAnsi="Times New Roman" w:cs="Times New Roman"/>
                <w:sz w:val="24"/>
                <w:szCs w:val="24"/>
                <w:rPrChange w:id="18166" w:author="raye" w:date="2018-08-10T12:30:00Z">
                  <w:rPr>
                    <w:sz w:val="24"/>
                    <w:szCs w:val="24"/>
                  </w:rPr>
                </w:rPrChange>
              </w:rPr>
              <w:t>New system</w:t>
            </w:r>
            <w:r w:rsidRPr="00B0205A">
              <w:rPr>
                <w:rStyle w:val="aff3"/>
                <w:rFonts w:ascii="Times New Roman" w:hAnsi="Times New Roman" w:cs="Times New Roman"/>
                <w:sz w:val="24"/>
                <w:szCs w:val="24"/>
                <w:rPrChange w:id="18167" w:author="raye" w:date="2018-08-10T12:30:00Z">
                  <w:rPr>
                    <w:rStyle w:val="aff3"/>
                    <w:sz w:val="24"/>
                    <w:szCs w:val="24"/>
                  </w:rPr>
                </w:rPrChange>
              </w:rPr>
              <w:footnoteReference w:id="1"/>
            </w: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4DCAF44C" w14:textId="77777777" w:rsidR="00F7260B" w:rsidRPr="00B0205A" w:rsidRDefault="00F7260B">
            <w:pPr>
              <w:pStyle w:val="a0"/>
              <w:spacing w:line="360" w:lineRule="auto"/>
              <w:ind w:firstLineChars="0" w:firstLine="0"/>
              <w:rPr>
                <w:rFonts w:ascii="Times New Roman" w:hAnsi="Times New Roman" w:cs="Times New Roman"/>
                <w:sz w:val="24"/>
                <w:szCs w:val="24"/>
                <w:rPrChange w:id="18168" w:author="raye" w:date="2018-08-10T12:30:00Z">
                  <w:rPr>
                    <w:sz w:val="24"/>
                    <w:szCs w:val="24"/>
                  </w:rPr>
                </w:rPrChange>
              </w:rPr>
            </w:pPr>
            <w:r w:rsidRPr="00B0205A">
              <w:rPr>
                <w:rFonts w:ascii="Times New Roman" w:hAnsi="Times New Roman" w:cs="Times New Roman"/>
                <w:sz w:val="24"/>
                <w:szCs w:val="24"/>
                <w:rPrChange w:id="18169" w:author="raye" w:date="2018-08-10T12:30:00Z">
                  <w:rPr>
                    <w:sz w:val="24"/>
                    <w:szCs w:val="24"/>
                  </w:rPr>
                </w:rPrChange>
              </w:rPr>
              <w:t>Number of system users (estimated quantity)</w:t>
            </w:r>
          </w:p>
        </w:tc>
        <w:tc>
          <w:tcPr>
            <w:tcW w:w="2835" w:type="dxa"/>
            <w:tcBorders>
              <w:top w:val="single" w:sz="4" w:space="0" w:color="auto"/>
              <w:left w:val="single" w:sz="4" w:space="0" w:color="auto"/>
              <w:bottom w:val="single" w:sz="4" w:space="0" w:color="auto"/>
              <w:right w:val="single" w:sz="4" w:space="0" w:color="auto"/>
            </w:tcBorders>
            <w:vAlign w:val="center"/>
            <w:hideMark/>
          </w:tcPr>
          <w:p w14:paraId="7E0AE1D2" w14:textId="77777777" w:rsidR="00F7260B" w:rsidRPr="00B0205A" w:rsidRDefault="00F7260B">
            <w:pPr>
              <w:pStyle w:val="a0"/>
              <w:spacing w:line="360" w:lineRule="auto"/>
              <w:ind w:firstLineChars="0" w:firstLine="0"/>
              <w:rPr>
                <w:rFonts w:ascii="Times New Roman" w:hAnsi="Times New Roman" w:cs="Times New Roman"/>
                <w:sz w:val="24"/>
                <w:szCs w:val="24"/>
                <w:rPrChange w:id="18170" w:author="raye" w:date="2018-08-10T12:30:00Z">
                  <w:rPr>
                    <w:sz w:val="24"/>
                    <w:szCs w:val="24"/>
                  </w:rPr>
                </w:rPrChange>
              </w:rPr>
            </w:pPr>
            <w:r w:rsidRPr="00B0205A">
              <w:rPr>
                <w:rFonts w:ascii="Times New Roman" w:hAnsi="Times New Roman" w:cs="Times New Roman"/>
                <w:sz w:val="24"/>
                <w:szCs w:val="24"/>
                <w:rPrChange w:id="18171" w:author="raye" w:date="2018-08-10T12:30:00Z">
                  <w:rPr>
                    <w:sz w:val="24"/>
                    <w:szCs w:val="24"/>
                  </w:rPr>
                </w:rPrChange>
              </w:rPr>
              <w:t xml:space="preserve">Business coverage </w:t>
            </w:r>
          </w:p>
        </w:tc>
        <w:tc>
          <w:tcPr>
            <w:tcW w:w="3027" w:type="dxa"/>
            <w:tcBorders>
              <w:top w:val="single" w:sz="4" w:space="0" w:color="auto"/>
              <w:left w:val="single" w:sz="4" w:space="0" w:color="auto"/>
              <w:bottom w:val="single" w:sz="4" w:space="0" w:color="auto"/>
              <w:right w:val="single" w:sz="4" w:space="0" w:color="auto"/>
            </w:tcBorders>
            <w:vAlign w:val="center"/>
            <w:hideMark/>
          </w:tcPr>
          <w:p w14:paraId="028629CE" w14:textId="77777777" w:rsidR="00F7260B" w:rsidRPr="00B0205A" w:rsidRDefault="00F7260B">
            <w:pPr>
              <w:pStyle w:val="a0"/>
              <w:spacing w:line="360" w:lineRule="auto"/>
              <w:ind w:firstLineChars="0" w:firstLine="0"/>
              <w:rPr>
                <w:rFonts w:ascii="Times New Roman" w:hAnsi="Times New Roman" w:cs="Times New Roman"/>
                <w:sz w:val="24"/>
                <w:szCs w:val="24"/>
                <w:rPrChange w:id="18172" w:author="raye" w:date="2018-08-10T12:30:00Z">
                  <w:rPr>
                    <w:sz w:val="24"/>
                    <w:szCs w:val="24"/>
                  </w:rPr>
                </w:rPrChange>
              </w:rPr>
            </w:pPr>
            <w:r w:rsidRPr="00B0205A">
              <w:rPr>
                <w:rFonts w:ascii="Times New Roman" w:hAnsi="Times New Roman" w:cs="Times New Roman" w:hint="eastAsia"/>
                <w:sz w:val="24"/>
                <w:szCs w:val="24"/>
                <w:rPrChange w:id="18173" w:author="raye" w:date="2018-08-10T12:30:00Z">
                  <w:rPr>
                    <w:rFonts w:hint="eastAsia"/>
                    <w:sz w:val="24"/>
                    <w:szCs w:val="24"/>
                  </w:rPr>
                </w:rPrChange>
              </w:rPr>
              <w:t>□</w:t>
            </w:r>
            <w:r w:rsidRPr="00B0205A">
              <w:rPr>
                <w:rFonts w:ascii="Times New Roman" w:hAnsi="Times New Roman" w:cs="Times New Roman"/>
                <w:sz w:val="24"/>
                <w:szCs w:val="24"/>
                <w:rPrChange w:id="18174" w:author="raye" w:date="2018-08-10T12:30:00Z">
                  <w:rPr>
                    <w:sz w:val="24"/>
                    <w:szCs w:val="24"/>
                  </w:rPr>
                </w:rPrChange>
              </w:rPr>
              <w:t xml:space="preserve">Global </w:t>
            </w:r>
            <w:r w:rsidRPr="00B0205A">
              <w:rPr>
                <w:rFonts w:ascii="Times New Roman" w:hAnsi="Times New Roman" w:cs="Times New Roman" w:hint="eastAsia"/>
                <w:sz w:val="24"/>
                <w:szCs w:val="24"/>
                <w:rPrChange w:id="18175" w:author="raye" w:date="2018-08-10T12:30:00Z">
                  <w:rPr>
                    <w:rFonts w:hint="eastAsia"/>
                    <w:sz w:val="24"/>
                    <w:szCs w:val="24"/>
                  </w:rPr>
                </w:rPrChange>
              </w:rPr>
              <w:t>□</w:t>
            </w:r>
            <w:r w:rsidRPr="00B0205A">
              <w:rPr>
                <w:rFonts w:ascii="Times New Roman" w:hAnsi="Times New Roman" w:cs="Times New Roman"/>
                <w:sz w:val="24"/>
                <w:szCs w:val="24"/>
                <w:rPrChange w:id="18176" w:author="raye" w:date="2018-08-10T12:30:00Z">
                  <w:rPr>
                    <w:sz w:val="24"/>
                    <w:szCs w:val="24"/>
                  </w:rPr>
                </w:rPrChange>
              </w:rPr>
              <w:t xml:space="preserve">Domestic only </w:t>
            </w:r>
            <w:r w:rsidRPr="00B0205A">
              <w:rPr>
                <w:rFonts w:ascii="Times New Roman" w:hAnsi="Times New Roman" w:cs="Times New Roman" w:hint="eastAsia"/>
                <w:sz w:val="24"/>
                <w:szCs w:val="24"/>
                <w:rPrChange w:id="18177" w:author="raye" w:date="2018-08-10T12:30:00Z">
                  <w:rPr>
                    <w:rFonts w:hint="eastAsia"/>
                    <w:sz w:val="24"/>
                    <w:szCs w:val="24"/>
                  </w:rPr>
                </w:rPrChange>
              </w:rPr>
              <w:t>□</w:t>
            </w:r>
            <w:r w:rsidRPr="00B0205A">
              <w:rPr>
                <w:rFonts w:ascii="Times New Roman" w:hAnsi="Times New Roman" w:cs="Times New Roman"/>
                <w:sz w:val="24"/>
                <w:szCs w:val="24"/>
                <w:rPrChange w:id="18178" w:author="raye" w:date="2018-08-10T12:30:00Z">
                  <w:rPr>
                    <w:sz w:val="24"/>
                    <w:szCs w:val="24"/>
                  </w:rPr>
                </w:rPrChange>
              </w:rPr>
              <w:t xml:space="preserve">overseas only </w:t>
            </w:r>
          </w:p>
          <w:p w14:paraId="6FFE88B1" w14:textId="77777777" w:rsidR="00F7260B" w:rsidRPr="00B0205A" w:rsidRDefault="00F7260B">
            <w:pPr>
              <w:pStyle w:val="a0"/>
              <w:spacing w:line="360" w:lineRule="auto"/>
              <w:ind w:firstLineChars="0" w:firstLine="0"/>
              <w:rPr>
                <w:rFonts w:ascii="Times New Roman" w:hAnsi="Times New Roman" w:cs="Times New Roman"/>
                <w:sz w:val="24"/>
                <w:szCs w:val="24"/>
                <w:rPrChange w:id="18179" w:author="raye" w:date="2018-08-10T12:30:00Z">
                  <w:rPr>
                    <w:sz w:val="24"/>
                    <w:szCs w:val="24"/>
                  </w:rPr>
                </w:rPrChange>
              </w:rPr>
            </w:pPr>
            <w:r w:rsidRPr="00B0205A">
              <w:rPr>
                <w:rFonts w:ascii="Times New Roman" w:hAnsi="Times New Roman" w:cs="Times New Roman" w:hint="eastAsia"/>
                <w:sz w:val="24"/>
                <w:szCs w:val="24"/>
                <w:rPrChange w:id="18180" w:author="raye" w:date="2018-08-10T12:30:00Z">
                  <w:rPr>
                    <w:rFonts w:hint="eastAsia"/>
                    <w:sz w:val="24"/>
                    <w:szCs w:val="24"/>
                  </w:rPr>
                </w:rPrChange>
              </w:rPr>
              <w:t>□</w:t>
            </w:r>
            <w:r w:rsidRPr="00B0205A">
              <w:rPr>
                <w:rFonts w:ascii="Times New Roman" w:hAnsi="Times New Roman" w:cs="Times New Roman"/>
                <w:sz w:val="24"/>
                <w:szCs w:val="24"/>
                <w:rPrChange w:id="18181" w:author="raye" w:date="2018-08-10T12:30:00Z">
                  <w:rPr>
                    <w:sz w:val="24"/>
                    <w:szCs w:val="24"/>
                  </w:rPr>
                </w:rPrChange>
              </w:rPr>
              <w:t>Affiliated institutions</w:t>
            </w:r>
          </w:p>
          <w:p w14:paraId="12CEEBBC" w14:textId="77777777" w:rsidR="00F7260B" w:rsidRPr="00B0205A" w:rsidRDefault="00F7260B">
            <w:pPr>
              <w:pStyle w:val="a0"/>
              <w:spacing w:line="360" w:lineRule="auto"/>
              <w:ind w:firstLineChars="0" w:firstLine="0"/>
              <w:rPr>
                <w:rFonts w:ascii="Times New Roman" w:hAnsi="Times New Roman" w:cs="Times New Roman"/>
                <w:i/>
                <w:sz w:val="24"/>
                <w:szCs w:val="24"/>
                <w:u w:val="single"/>
                <w:rPrChange w:id="18182" w:author="raye" w:date="2018-08-10T12:30:00Z">
                  <w:rPr>
                    <w:i/>
                    <w:sz w:val="24"/>
                    <w:szCs w:val="24"/>
                    <w:u w:val="single"/>
                  </w:rPr>
                </w:rPrChange>
              </w:rPr>
            </w:pPr>
            <w:r w:rsidRPr="00B0205A">
              <w:rPr>
                <w:rFonts w:ascii="Times New Roman" w:hAnsi="Times New Roman" w:cs="Times New Roman"/>
                <w:i/>
                <w:sz w:val="24"/>
                <w:szCs w:val="24"/>
                <w:u w:val="single"/>
                <w:rPrChange w:id="18183" w:author="raye" w:date="2018-08-10T12:30:00Z">
                  <w:rPr>
                    <w:i/>
                    <w:sz w:val="24"/>
                    <w:szCs w:val="24"/>
                    <w:u w:val="single"/>
                  </w:rPr>
                </w:rPrChange>
              </w:rPr>
              <w:t xml:space="preserve">Please specify which domestic or oversea </w:t>
            </w:r>
            <w:r w:rsidRPr="00B0205A">
              <w:rPr>
                <w:rFonts w:ascii="Times New Roman" w:hAnsi="Times New Roman" w:cs="Times New Roman"/>
                <w:i/>
                <w:sz w:val="24"/>
                <w:szCs w:val="24"/>
                <w:u w:val="single"/>
                <w:rPrChange w:id="18184" w:author="raye" w:date="2018-08-10T12:30:00Z">
                  <w:rPr>
                    <w:i/>
                    <w:sz w:val="24"/>
                    <w:szCs w:val="24"/>
                    <w:u w:val="single"/>
                  </w:rPr>
                </w:rPrChange>
              </w:rPr>
              <w:lastRenderedPageBreak/>
              <w:t>branches</w:t>
            </w:r>
          </w:p>
        </w:tc>
      </w:tr>
      <w:tr w:rsidR="00F7260B" w:rsidRPr="00B0205A" w14:paraId="18254635" w14:textId="77777777" w:rsidTr="00F7260B">
        <w:trPr>
          <w:trHeight w:val="415"/>
        </w:trPr>
        <w:tc>
          <w:tcPr>
            <w:tcW w:w="1384" w:type="dxa"/>
            <w:vMerge/>
            <w:tcBorders>
              <w:top w:val="single" w:sz="4" w:space="0" w:color="auto"/>
              <w:left w:val="single" w:sz="4" w:space="0" w:color="auto"/>
              <w:bottom w:val="single" w:sz="4" w:space="0" w:color="auto"/>
              <w:right w:val="single" w:sz="4" w:space="0" w:color="auto"/>
            </w:tcBorders>
            <w:vAlign w:val="center"/>
            <w:hideMark/>
          </w:tcPr>
          <w:p w14:paraId="6AEA175F" w14:textId="77777777" w:rsidR="00F7260B" w:rsidRPr="00B0205A" w:rsidRDefault="00F7260B">
            <w:pPr>
              <w:widowControl/>
              <w:jc w:val="left"/>
              <w:rPr>
                <w:rFonts w:ascii="Times New Roman" w:hAnsi="Times New Roman" w:cs="Times New Roman"/>
                <w:sz w:val="24"/>
                <w:szCs w:val="24"/>
                <w:rPrChange w:id="18185" w:author="raye" w:date="2018-08-10T12:30:00Z">
                  <w:rPr>
                    <w:sz w:val="24"/>
                    <w:szCs w:val="24"/>
                  </w:rPr>
                </w:rPrChange>
              </w:rPr>
            </w:pPr>
          </w:p>
        </w:tc>
        <w:tc>
          <w:tcPr>
            <w:tcW w:w="4111" w:type="dxa"/>
            <w:vMerge/>
            <w:tcBorders>
              <w:top w:val="single" w:sz="4" w:space="0" w:color="auto"/>
              <w:left w:val="single" w:sz="4" w:space="0" w:color="auto"/>
              <w:bottom w:val="single" w:sz="4" w:space="0" w:color="auto"/>
              <w:right w:val="single" w:sz="4" w:space="0" w:color="auto"/>
            </w:tcBorders>
            <w:vAlign w:val="center"/>
            <w:hideMark/>
          </w:tcPr>
          <w:p w14:paraId="318F7AF1" w14:textId="77777777" w:rsidR="00F7260B" w:rsidRPr="00B0205A" w:rsidRDefault="00F7260B">
            <w:pPr>
              <w:widowControl/>
              <w:jc w:val="left"/>
              <w:rPr>
                <w:rFonts w:ascii="Times New Roman" w:hAnsi="Times New Roman" w:cs="Times New Roman"/>
                <w:sz w:val="24"/>
                <w:szCs w:val="24"/>
                <w:rPrChange w:id="18186" w:author="raye" w:date="2018-08-10T12:30:00Z">
                  <w:rPr>
                    <w:sz w:val="24"/>
                    <w:szCs w:val="24"/>
                  </w:rPr>
                </w:rPrChange>
              </w:rP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686C4AE3" w14:textId="77777777" w:rsidR="00F7260B" w:rsidRPr="00B0205A" w:rsidRDefault="00F7260B">
            <w:pPr>
              <w:pStyle w:val="a0"/>
              <w:spacing w:line="360" w:lineRule="auto"/>
              <w:ind w:firstLineChars="0" w:firstLine="0"/>
              <w:rPr>
                <w:rFonts w:ascii="Times New Roman" w:hAnsi="Times New Roman" w:cs="Times New Roman"/>
                <w:sz w:val="24"/>
                <w:szCs w:val="24"/>
                <w:rPrChange w:id="18187" w:author="raye" w:date="2018-08-10T12:30:00Z">
                  <w:rPr>
                    <w:sz w:val="24"/>
                    <w:szCs w:val="24"/>
                  </w:rPr>
                </w:rPrChange>
              </w:rPr>
            </w:pPr>
            <w:r w:rsidRPr="00B0205A">
              <w:rPr>
                <w:rFonts w:ascii="Times New Roman" w:hAnsi="Times New Roman" w:cs="Times New Roman"/>
                <w:sz w:val="24"/>
                <w:szCs w:val="24"/>
                <w:rPrChange w:id="18188" w:author="raye" w:date="2018-08-10T12:30:00Z">
                  <w:rPr>
                    <w:sz w:val="24"/>
                    <w:szCs w:val="24"/>
                  </w:rPr>
                </w:rPrChange>
              </w:rPr>
              <w:t>Volume of active customers</w:t>
            </w:r>
          </w:p>
        </w:tc>
        <w:tc>
          <w:tcPr>
            <w:tcW w:w="3027" w:type="dxa"/>
            <w:tcBorders>
              <w:top w:val="single" w:sz="4" w:space="0" w:color="auto"/>
              <w:left w:val="single" w:sz="4" w:space="0" w:color="auto"/>
              <w:bottom w:val="single" w:sz="4" w:space="0" w:color="auto"/>
              <w:right w:val="single" w:sz="4" w:space="0" w:color="auto"/>
            </w:tcBorders>
            <w:vAlign w:val="center"/>
          </w:tcPr>
          <w:p w14:paraId="1D81D06A" w14:textId="77777777" w:rsidR="00F7260B" w:rsidRPr="00B0205A" w:rsidRDefault="00F7260B">
            <w:pPr>
              <w:pStyle w:val="a0"/>
              <w:spacing w:line="360" w:lineRule="auto"/>
              <w:ind w:firstLineChars="0" w:firstLine="0"/>
              <w:rPr>
                <w:rFonts w:ascii="Times New Roman" w:hAnsi="Times New Roman" w:cs="Times New Roman"/>
                <w:sz w:val="24"/>
                <w:szCs w:val="24"/>
                <w:rPrChange w:id="18189" w:author="raye" w:date="2018-08-10T12:30:00Z">
                  <w:rPr>
                    <w:sz w:val="24"/>
                    <w:szCs w:val="24"/>
                  </w:rPr>
                </w:rPrChange>
              </w:rPr>
            </w:pPr>
          </w:p>
        </w:tc>
      </w:tr>
      <w:tr w:rsidR="00F7260B" w:rsidRPr="00B0205A" w14:paraId="68B19125" w14:textId="77777777" w:rsidTr="00F7260B">
        <w:trPr>
          <w:trHeight w:val="300"/>
        </w:trPr>
        <w:tc>
          <w:tcPr>
            <w:tcW w:w="1384" w:type="dxa"/>
            <w:vMerge/>
            <w:tcBorders>
              <w:top w:val="single" w:sz="4" w:space="0" w:color="auto"/>
              <w:left w:val="single" w:sz="4" w:space="0" w:color="auto"/>
              <w:bottom w:val="single" w:sz="4" w:space="0" w:color="auto"/>
              <w:right w:val="single" w:sz="4" w:space="0" w:color="auto"/>
            </w:tcBorders>
            <w:vAlign w:val="center"/>
            <w:hideMark/>
          </w:tcPr>
          <w:p w14:paraId="69030E9B" w14:textId="77777777" w:rsidR="00F7260B" w:rsidRPr="00B0205A" w:rsidRDefault="00F7260B">
            <w:pPr>
              <w:widowControl/>
              <w:jc w:val="left"/>
              <w:rPr>
                <w:rFonts w:ascii="Times New Roman" w:hAnsi="Times New Roman" w:cs="Times New Roman"/>
                <w:sz w:val="24"/>
                <w:szCs w:val="24"/>
                <w:rPrChange w:id="18190" w:author="raye" w:date="2018-08-10T12:30:00Z">
                  <w:rPr>
                    <w:sz w:val="24"/>
                    <w:szCs w:val="24"/>
                  </w:rPr>
                </w:rPrChange>
              </w:rPr>
            </w:pP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355448B8" w14:textId="77777777" w:rsidR="00F7260B" w:rsidRPr="00B0205A" w:rsidRDefault="00F7260B">
            <w:pPr>
              <w:pStyle w:val="a0"/>
              <w:spacing w:line="360" w:lineRule="auto"/>
              <w:ind w:firstLineChars="0" w:firstLine="0"/>
              <w:rPr>
                <w:rFonts w:ascii="Times New Roman" w:hAnsi="Times New Roman" w:cs="Times New Roman"/>
                <w:sz w:val="24"/>
                <w:szCs w:val="24"/>
                <w:rPrChange w:id="18191" w:author="raye" w:date="2018-08-10T12:30:00Z">
                  <w:rPr>
                    <w:sz w:val="24"/>
                    <w:szCs w:val="24"/>
                  </w:rPr>
                </w:rPrChange>
              </w:rPr>
            </w:pPr>
            <w:r w:rsidRPr="00B0205A">
              <w:rPr>
                <w:rFonts w:ascii="Times New Roman" w:hAnsi="Times New Roman" w:cs="Times New Roman"/>
                <w:sz w:val="24"/>
                <w:szCs w:val="24"/>
                <w:rPrChange w:id="18192" w:author="raye" w:date="2018-08-10T12:30:00Z">
                  <w:rPr>
                    <w:sz w:val="24"/>
                    <w:szCs w:val="24"/>
                  </w:rPr>
                </w:rPrChange>
              </w:rPr>
              <w:t>Forecast about the system for the next 3 years</w:t>
            </w:r>
          </w:p>
        </w:tc>
        <w:tc>
          <w:tcPr>
            <w:tcW w:w="2835" w:type="dxa"/>
            <w:tcBorders>
              <w:top w:val="single" w:sz="4" w:space="0" w:color="auto"/>
              <w:left w:val="single" w:sz="4" w:space="0" w:color="auto"/>
              <w:bottom w:val="single" w:sz="4" w:space="0" w:color="auto"/>
              <w:right w:val="single" w:sz="4" w:space="0" w:color="auto"/>
            </w:tcBorders>
            <w:vAlign w:val="center"/>
            <w:hideMark/>
          </w:tcPr>
          <w:p w14:paraId="7D7690B5" w14:textId="77777777" w:rsidR="00F7260B" w:rsidRPr="00B0205A" w:rsidRDefault="00F7260B">
            <w:pPr>
              <w:pStyle w:val="a0"/>
              <w:spacing w:line="360" w:lineRule="auto"/>
              <w:ind w:firstLineChars="0" w:firstLine="0"/>
              <w:rPr>
                <w:rFonts w:ascii="Times New Roman" w:hAnsi="Times New Roman" w:cs="Times New Roman"/>
                <w:sz w:val="24"/>
                <w:szCs w:val="24"/>
                <w:rPrChange w:id="18193" w:author="raye" w:date="2018-08-10T12:30:00Z">
                  <w:rPr>
                    <w:sz w:val="24"/>
                    <w:szCs w:val="24"/>
                  </w:rPr>
                </w:rPrChange>
              </w:rPr>
            </w:pPr>
            <w:r w:rsidRPr="00B0205A">
              <w:rPr>
                <w:rFonts w:ascii="Times New Roman" w:hAnsi="Times New Roman" w:cs="Times New Roman"/>
                <w:sz w:val="24"/>
                <w:szCs w:val="24"/>
                <w:rPrChange w:id="18194" w:author="raye" w:date="2018-08-10T12:30:00Z">
                  <w:rPr>
                    <w:sz w:val="24"/>
                    <w:szCs w:val="24"/>
                  </w:rPr>
                </w:rPrChange>
              </w:rPr>
              <w:t>Number of customers</w:t>
            </w:r>
          </w:p>
        </w:tc>
        <w:tc>
          <w:tcPr>
            <w:tcW w:w="3027" w:type="dxa"/>
            <w:tcBorders>
              <w:top w:val="single" w:sz="4" w:space="0" w:color="auto"/>
              <w:left w:val="single" w:sz="4" w:space="0" w:color="auto"/>
              <w:bottom w:val="single" w:sz="4" w:space="0" w:color="auto"/>
              <w:right w:val="single" w:sz="4" w:space="0" w:color="auto"/>
            </w:tcBorders>
            <w:vAlign w:val="center"/>
          </w:tcPr>
          <w:p w14:paraId="489A761A" w14:textId="77777777" w:rsidR="00F7260B" w:rsidRPr="00B0205A" w:rsidRDefault="00F7260B">
            <w:pPr>
              <w:pStyle w:val="a0"/>
              <w:spacing w:line="360" w:lineRule="auto"/>
              <w:ind w:firstLineChars="0" w:firstLine="0"/>
              <w:rPr>
                <w:rFonts w:ascii="Times New Roman" w:hAnsi="Times New Roman" w:cs="Times New Roman"/>
                <w:sz w:val="24"/>
                <w:szCs w:val="24"/>
                <w:rPrChange w:id="18195" w:author="raye" w:date="2018-08-10T12:30:00Z">
                  <w:rPr>
                    <w:sz w:val="24"/>
                    <w:szCs w:val="24"/>
                  </w:rPr>
                </w:rPrChange>
              </w:rPr>
            </w:pPr>
          </w:p>
        </w:tc>
      </w:tr>
      <w:tr w:rsidR="00F7260B" w:rsidRPr="00B0205A" w14:paraId="477A40A2" w14:textId="77777777" w:rsidTr="00F7260B">
        <w:trPr>
          <w:trHeight w:val="153"/>
        </w:trPr>
        <w:tc>
          <w:tcPr>
            <w:tcW w:w="1384" w:type="dxa"/>
            <w:vMerge/>
            <w:tcBorders>
              <w:top w:val="single" w:sz="4" w:space="0" w:color="auto"/>
              <w:left w:val="single" w:sz="4" w:space="0" w:color="auto"/>
              <w:bottom w:val="single" w:sz="4" w:space="0" w:color="auto"/>
              <w:right w:val="single" w:sz="4" w:space="0" w:color="auto"/>
            </w:tcBorders>
            <w:vAlign w:val="center"/>
            <w:hideMark/>
          </w:tcPr>
          <w:p w14:paraId="7F1A2023" w14:textId="77777777" w:rsidR="00F7260B" w:rsidRPr="00B0205A" w:rsidRDefault="00F7260B">
            <w:pPr>
              <w:widowControl/>
              <w:jc w:val="left"/>
              <w:rPr>
                <w:rFonts w:ascii="Times New Roman" w:hAnsi="Times New Roman" w:cs="Times New Roman"/>
                <w:sz w:val="24"/>
                <w:szCs w:val="24"/>
                <w:rPrChange w:id="18196" w:author="raye" w:date="2018-08-10T12:30:00Z">
                  <w:rPr>
                    <w:sz w:val="24"/>
                    <w:szCs w:val="24"/>
                  </w:rPr>
                </w:rPrChange>
              </w:rPr>
            </w:pPr>
          </w:p>
        </w:tc>
        <w:tc>
          <w:tcPr>
            <w:tcW w:w="4111" w:type="dxa"/>
            <w:vMerge/>
            <w:tcBorders>
              <w:top w:val="single" w:sz="4" w:space="0" w:color="auto"/>
              <w:left w:val="single" w:sz="4" w:space="0" w:color="auto"/>
              <w:bottom w:val="single" w:sz="4" w:space="0" w:color="auto"/>
              <w:right w:val="single" w:sz="4" w:space="0" w:color="auto"/>
            </w:tcBorders>
            <w:vAlign w:val="center"/>
            <w:hideMark/>
          </w:tcPr>
          <w:p w14:paraId="284FEDE8" w14:textId="77777777" w:rsidR="00F7260B" w:rsidRPr="00B0205A" w:rsidRDefault="00F7260B">
            <w:pPr>
              <w:widowControl/>
              <w:jc w:val="left"/>
              <w:rPr>
                <w:rFonts w:ascii="Times New Roman" w:hAnsi="Times New Roman" w:cs="Times New Roman"/>
                <w:sz w:val="24"/>
                <w:szCs w:val="24"/>
                <w:rPrChange w:id="18197" w:author="raye" w:date="2018-08-10T12:30:00Z">
                  <w:rPr>
                    <w:sz w:val="24"/>
                    <w:szCs w:val="24"/>
                  </w:rPr>
                </w:rPrChange>
              </w:rP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1D669541" w14:textId="77777777" w:rsidR="00F7260B" w:rsidRPr="00B0205A" w:rsidRDefault="00F7260B">
            <w:pPr>
              <w:pStyle w:val="a0"/>
              <w:spacing w:line="360" w:lineRule="auto"/>
              <w:ind w:firstLineChars="0" w:firstLine="0"/>
              <w:rPr>
                <w:rFonts w:ascii="Times New Roman" w:hAnsi="Times New Roman" w:cs="Times New Roman"/>
                <w:sz w:val="24"/>
                <w:szCs w:val="24"/>
                <w:rPrChange w:id="18198" w:author="raye" w:date="2018-08-10T12:30:00Z">
                  <w:rPr>
                    <w:sz w:val="24"/>
                    <w:szCs w:val="24"/>
                  </w:rPr>
                </w:rPrChange>
              </w:rPr>
            </w:pPr>
            <w:r w:rsidRPr="00B0205A">
              <w:rPr>
                <w:rFonts w:ascii="Times New Roman" w:hAnsi="Times New Roman" w:cs="Times New Roman"/>
                <w:sz w:val="24"/>
                <w:szCs w:val="24"/>
                <w:rPrChange w:id="18199" w:author="raye" w:date="2018-08-10T12:30:00Z">
                  <w:rPr>
                    <w:sz w:val="24"/>
                    <w:szCs w:val="24"/>
                  </w:rPr>
                </w:rPrChange>
              </w:rPr>
              <w:t>Number of accounts</w:t>
            </w:r>
          </w:p>
        </w:tc>
        <w:tc>
          <w:tcPr>
            <w:tcW w:w="3027" w:type="dxa"/>
            <w:tcBorders>
              <w:top w:val="single" w:sz="4" w:space="0" w:color="auto"/>
              <w:left w:val="single" w:sz="4" w:space="0" w:color="auto"/>
              <w:bottom w:val="single" w:sz="4" w:space="0" w:color="auto"/>
              <w:right w:val="single" w:sz="4" w:space="0" w:color="auto"/>
            </w:tcBorders>
            <w:vAlign w:val="center"/>
          </w:tcPr>
          <w:p w14:paraId="0378AC65" w14:textId="77777777" w:rsidR="00F7260B" w:rsidRPr="00B0205A" w:rsidRDefault="00F7260B">
            <w:pPr>
              <w:pStyle w:val="a0"/>
              <w:spacing w:line="360" w:lineRule="auto"/>
              <w:ind w:firstLineChars="0" w:firstLine="0"/>
              <w:rPr>
                <w:rFonts w:ascii="Times New Roman" w:hAnsi="Times New Roman" w:cs="Times New Roman"/>
                <w:sz w:val="24"/>
                <w:szCs w:val="24"/>
                <w:rPrChange w:id="18200" w:author="raye" w:date="2018-08-10T12:30:00Z">
                  <w:rPr>
                    <w:sz w:val="24"/>
                    <w:szCs w:val="24"/>
                  </w:rPr>
                </w:rPrChange>
              </w:rPr>
            </w:pPr>
          </w:p>
        </w:tc>
      </w:tr>
      <w:tr w:rsidR="00F7260B" w:rsidRPr="00B0205A" w14:paraId="74B272B4" w14:textId="77777777" w:rsidTr="00F7260B">
        <w:trPr>
          <w:trHeight w:val="502"/>
        </w:trPr>
        <w:tc>
          <w:tcPr>
            <w:tcW w:w="1384" w:type="dxa"/>
            <w:vMerge/>
            <w:tcBorders>
              <w:top w:val="single" w:sz="4" w:space="0" w:color="auto"/>
              <w:left w:val="single" w:sz="4" w:space="0" w:color="auto"/>
              <w:bottom w:val="single" w:sz="4" w:space="0" w:color="auto"/>
              <w:right w:val="single" w:sz="4" w:space="0" w:color="auto"/>
            </w:tcBorders>
            <w:vAlign w:val="center"/>
            <w:hideMark/>
          </w:tcPr>
          <w:p w14:paraId="380E6B8E" w14:textId="77777777" w:rsidR="00F7260B" w:rsidRPr="00B0205A" w:rsidRDefault="00F7260B">
            <w:pPr>
              <w:widowControl/>
              <w:jc w:val="left"/>
              <w:rPr>
                <w:rFonts w:ascii="Times New Roman" w:hAnsi="Times New Roman" w:cs="Times New Roman"/>
                <w:sz w:val="24"/>
                <w:szCs w:val="24"/>
                <w:rPrChange w:id="18201" w:author="raye" w:date="2018-08-10T12:30:00Z">
                  <w:rPr>
                    <w:sz w:val="24"/>
                    <w:szCs w:val="24"/>
                  </w:rPr>
                </w:rPrChange>
              </w:rPr>
            </w:pPr>
          </w:p>
        </w:tc>
        <w:tc>
          <w:tcPr>
            <w:tcW w:w="4111" w:type="dxa"/>
            <w:vMerge/>
            <w:tcBorders>
              <w:top w:val="single" w:sz="4" w:space="0" w:color="auto"/>
              <w:left w:val="single" w:sz="4" w:space="0" w:color="auto"/>
              <w:bottom w:val="single" w:sz="4" w:space="0" w:color="auto"/>
              <w:right w:val="single" w:sz="4" w:space="0" w:color="auto"/>
            </w:tcBorders>
            <w:vAlign w:val="center"/>
            <w:hideMark/>
          </w:tcPr>
          <w:p w14:paraId="1C410539" w14:textId="77777777" w:rsidR="00F7260B" w:rsidRPr="00B0205A" w:rsidRDefault="00F7260B">
            <w:pPr>
              <w:widowControl/>
              <w:jc w:val="left"/>
              <w:rPr>
                <w:rFonts w:ascii="Times New Roman" w:hAnsi="Times New Roman" w:cs="Times New Roman"/>
                <w:sz w:val="24"/>
                <w:szCs w:val="24"/>
                <w:rPrChange w:id="18202" w:author="raye" w:date="2018-08-10T12:30:00Z">
                  <w:rPr>
                    <w:sz w:val="24"/>
                    <w:szCs w:val="24"/>
                  </w:rPr>
                </w:rPrChange>
              </w:rP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05721EFF" w14:textId="77777777" w:rsidR="00F7260B" w:rsidRPr="00B0205A" w:rsidRDefault="00F7260B">
            <w:pPr>
              <w:pStyle w:val="a0"/>
              <w:spacing w:line="360" w:lineRule="auto"/>
              <w:ind w:firstLineChars="0" w:firstLine="0"/>
              <w:rPr>
                <w:rFonts w:ascii="Times New Roman" w:hAnsi="Times New Roman" w:cs="Times New Roman"/>
                <w:sz w:val="24"/>
                <w:szCs w:val="24"/>
                <w:rPrChange w:id="18203" w:author="raye" w:date="2018-08-10T12:30:00Z">
                  <w:rPr>
                    <w:sz w:val="24"/>
                    <w:szCs w:val="24"/>
                  </w:rPr>
                </w:rPrChange>
              </w:rPr>
            </w:pPr>
            <w:r w:rsidRPr="00B0205A">
              <w:rPr>
                <w:rFonts w:ascii="Times New Roman" w:hAnsi="Times New Roman" w:cs="Times New Roman"/>
                <w:sz w:val="24"/>
                <w:szCs w:val="24"/>
                <w:rPrChange w:id="18204" w:author="raye" w:date="2018-08-10T12:30:00Z">
                  <w:rPr>
                    <w:sz w:val="24"/>
                    <w:szCs w:val="24"/>
                  </w:rPr>
                </w:rPrChange>
              </w:rPr>
              <w:t>Volume of transactions</w:t>
            </w:r>
          </w:p>
        </w:tc>
        <w:tc>
          <w:tcPr>
            <w:tcW w:w="3027" w:type="dxa"/>
            <w:tcBorders>
              <w:top w:val="single" w:sz="4" w:space="0" w:color="auto"/>
              <w:left w:val="single" w:sz="4" w:space="0" w:color="auto"/>
              <w:bottom w:val="single" w:sz="4" w:space="0" w:color="auto"/>
              <w:right w:val="single" w:sz="4" w:space="0" w:color="auto"/>
            </w:tcBorders>
            <w:vAlign w:val="center"/>
          </w:tcPr>
          <w:p w14:paraId="061BD476" w14:textId="77777777" w:rsidR="00F7260B" w:rsidRPr="00B0205A" w:rsidRDefault="00F7260B">
            <w:pPr>
              <w:pStyle w:val="a0"/>
              <w:spacing w:line="360" w:lineRule="auto"/>
              <w:ind w:firstLineChars="0" w:firstLine="0"/>
              <w:rPr>
                <w:rFonts w:ascii="Times New Roman" w:hAnsi="Times New Roman" w:cs="Times New Roman"/>
                <w:sz w:val="24"/>
                <w:szCs w:val="24"/>
                <w:rPrChange w:id="18205" w:author="raye" w:date="2018-08-10T12:30:00Z">
                  <w:rPr>
                    <w:sz w:val="24"/>
                    <w:szCs w:val="24"/>
                  </w:rPr>
                </w:rPrChange>
              </w:rPr>
            </w:pPr>
          </w:p>
        </w:tc>
      </w:tr>
      <w:tr w:rsidR="00F7260B" w:rsidRPr="00B0205A" w14:paraId="6CF92E21"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7CE75A4C" w14:textId="77777777" w:rsidR="00F7260B" w:rsidRPr="00B0205A" w:rsidRDefault="00F7260B">
            <w:pPr>
              <w:widowControl/>
              <w:jc w:val="left"/>
              <w:rPr>
                <w:rFonts w:ascii="Times New Roman" w:hAnsi="Times New Roman" w:cs="Times New Roman"/>
                <w:sz w:val="24"/>
                <w:szCs w:val="24"/>
                <w:rPrChange w:id="18206" w:author="raye" w:date="2018-08-10T12:30:00Z">
                  <w:rPr>
                    <w:sz w:val="24"/>
                    <w:szCs w:val="24"/>
                  </w:rPr>
                </w:rPrChange>
              </w:rPr>
            </w:pP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52802000" w14:textId="77777777" w:rsidR="00F7260B" w:rsidRPr="00B0205A" w:rsidRDefault="00F7260B">
            <w:pPr>
              <w:pStyle w:val="a0"/>
              <w:spacing w:line="360" w:lineRule="auto"/>
              <w:ind w:firstLineChars="0" w:firstLine="0"/>
              <w:rPr>
                <w:rFonts w:ascii="Times New Roman" w:hAnsi="Times New Roman" w:cs="Times New Roman"/>
                <w:sz w:val="24"/>
                <w:szCs w:val="24"/>
                <w:rPrChange w:id="18207" w:author="raye" w:date="2018-08-10T12:30:00Z">
                  <w:rPr>
                    <w:sz w:val="24"/>
                    <w:szCs w:val="24"/>
                  </w:rPr>
                </w:rPrChange>
              </w:rPr>
            </w:pPr>
            <w:r w:rsidRPr="00B0205A">
              <w:rPr>
                <w:rFonts w:ascii="Times New Roman" w:hAnsi="Times New Roman" w:cs="Times New Roman"/>
                <w:sz w:val="24"/>
                <w:szCs w:val="24"/>
                <w:rPrChange w:id="18208" w:author="raye" w:date="2018-08-10T12:30:00Z">
                  <w:rPr>
                    <w:sz w:val="24"/>
                    <w:szCs w:val="24"/>
                  </w:rPr>
                </w:rPrChange>
              </w:rPr>
              <w:t>Requirements for service time of application system</w:t>
            </w:r>
          </w:p>
        </w:tc>
        <w:tc>
          <w:tcPr>
            <w:tcW w:w="2835" w:type="dxa"/>
            <w:tcBorders>
              <w:top w:val="single" w:sz="4" w:space="0" w:color="auto"/>
              <w:left w:val="single" w:sz="4" w:space="0" w:color="auto"/>
              <w:bottom w:val="single" w:sz="4" w:space="0" w:color="auto"/>
              <w:right w:val="single" w:sz="4" w:space="0" w:color="auto"/>
            </w:tcBorders>
            <w:vAlign w:val="center"/>
            <w:hideMark/>
          </w:tcPr>
          <w:p w14:paraId="18588CB9" w14:textId="77777777" w:rsidR="00F7260B" w:rsidRPr="00B0205A" w:rsidRDefault="00F7260B">
            <w:pPr>
              <w:pStyle w:val="a0"/>
              <w:spacing w:line="360" w:lineRule="auto"/>
              <w:ind w:firstLineChars="0" w:firstLine="0"/>
              <w:rPr>
                <w:rFonts w:ascii="Times New Roman" w:hAnsi="Times New Roman" w:cs="Times New Roman"/>
                <w:sz w:val="24"/>
                <w:szCs w:val="24"/>
                <w:rPrChange w:id="18209" w:author="raye" w:date="2018-08-10T12:30:00Z">
                  <w:rPr>
                    <w:sz w:val="24"/>
                    <w:szCs w:val="24"/>
                  </w:rPr>
                </w:rPrChange>
              </w:rPr>
            </w:pPr>
            <w:r w:rsidRPr="00B0205A">
              <w:rPr>
                <w:rFonts w:ascii="Times New Roman" w:hAnsi="Times New Roman" w:cs="Times New Roman"/>
                <w:sz w:val="24"/>
                <w:szCs w:val="24"/>
                <w:rPrChange w:id="18210" w:author="raye" w:date="2018-08-10T12:30:00Z">
                  <w:rPr>
                    <w:sz w:val="24"/>
                    <w:szCs w:val="24"/>
                  </w:rPr>
                </w:rPrChange>
              </w:rPr>
              <w:t xml:space="preserve">Requirements for system runtime </w:t>
            </w:r>
          </w:p>
        </w:tc>
        <w:tc>
          <w:tcPr>
            <w:tcW w:w="3027" w:type="dxa"/>
            <w:tcBorders>
              <w:top w:val="single" w:sz="4" w:space="0" w:color="auto"/>
              <w:left w:val="single" w:sz="4" w:space="0" w:color="auto"/>
              <w:bottom w:val="single" w:sz="4" w:space="0" w:color="auto"/>
              <w:right w:val="single" w:sz="4" w:space="0" w:color="auto"/>
            </w:tcBorders>
            <w:vAlign w:val="center"/>
            <w:hideMark/>
          </w:tcPr>
          <w:p w14:paraId="181B5E31" w14:textId="77777777" w:rsidR="00F7260B" w:rsidRPr="00B0205A" w:rsidRDefault="00F7260B">
            <w:pPr>
              <w:pStyle w:val="a0"/>
              <w:spacing w:line="360" w:lineRule="auto"/>
              <w:ind w:firstLineChars="0" w:firstLine="0"/>
              <w:rPr>
                <w:rFonts w:ascii="Times New Roman" w:hAnsi="Times New Roman" w:cs="Times New Roman"/>
                <w:sz w:val="24"/>
                <w:szCs w:val="24"/>
                <w:rPrChange w:id="18211" w:author="raye" w:date="2018-08-10T12:30:00Z">
                  <w:rPr>
                    <w:sz w:val="24"/>
                    <w:szCs w:val="24"/>
                  </w:rPr>
                </w:rPrChange>
              </w:rPr>
            </w:pPr>
            <w:r w:rsidRPr="00B0205A">
              <w:rPr>
                <w:rFonts w:ascii="Times New Roman" w:hAnsi="Times New Roman" w:cs="Times New Roman"/>
                <w:i/>
                <w:sz w:val="24"/>
                <w:szCs w:val="24"/>
                <w:u w:val="single"/>
                <w:rPrChange w:id="18212" w:author="raye" w:date="2018-08-10T12:30:00Z">
                  <w:rPr>
                    <w:i/>
                    <w:sz w:val="24"/>
                    <w:szCs w:val="24"/>
                    <w:u w:val="single"/>
                  </w:rPr>
                </w:rPrChange>
              </w:rPr>
              <w:t>For example: 5*8, 7*8, 7*12 and 7*24, etc. Please describe respectively if it has daily runtime</w:t>
            </w:r>
          </w:p>
        </w:tc>
      </w:tr>
      <w:tr w:rsidR="00F7260B" w:rsidRPr="00B0205A" w14:paraId="64BF7D67"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2E6B87E6" w14:textId="77777777" w:rsidR="00F7260B" w:rsidRPr="00B0205A" w:rsidRDefault="00F7260B">
            <w:pPr>
              <w:widowControl/>
              <w:jc w:val="left"/>
              <w:rPr>
                <w:rFonts w:ascii="Times New Roman" w:hAnsi="Times New Roman" w:cs="Times New Roman"/>
                <w:sz w:val="24"/>
                <w:szCs w:val="24"/>
                <w:rPrChange w:id="18213" w:author="raye" w:date="2018-08-10T12:30:00Z">
                  <w:rPr>
                    <w:sz w:val="24"/>
                    <w:szCs w:val="24"/>
                  </w:rPr>
                </w:rPrChange>
              </w:rPr>
            </w:pPr>
          </w:p>
        </w:tc>
        <w:tc>
          <w:tcPr>
            <w:tcW w:w="4111" w:type="dxa"/>
            <w:vMerge/>
            <w:tcBorders>
              <w:top w:val="single" w:sz="4" w:space="0" w:color="auto"/>
              <w:left w:val="single" w:sz="4" w:space="0" w:color="auto"/>
              <w:bottom w:val="single" w:sz="4" w:space="0" w:color="auto"/>
              <w:right w:val="single" w:sz="4" w:space="0" w:color="auto"/>
            </w:tcBorders>
            <w:vAlign w:val="center"/>
            <w:hideMark/>
          </w:tcPr>
          <w:p w14:paraId="6E494936" w14:textId="77777777" w:rsidR="00F7260B" w:rsidRPr="00B0205A" w:rsidRDefault="00F7260B">
            <w:pPr>
              <w:widowControl/>
              <w:jc w:val="left"/>
              <w:rPr>
                <w:rFonts w:ascii="Times New Roman" w:hAnsi="Times New Roman" w:cs="Times New Roman"/>
                <w:sz w:val="24"/>
                <w:szCs w:val="24"/>
                <w:rPrChange w:id="18214" w:author="raye" w:date="2018-08-10T12:30:00Z">
                  <w:rPr>
                    <w:sz w:val="24"/>
                    <w:szCs w:val="24"/>
                  </w:rPr>
                </w:rPrChange>
              </w:rP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0C8A8179" w14:textId="77777777" w:rsidR="00F7260B" w:rsidRPr="00B0205A" w:rsidRDefault="00F7260B">
            <w:pPr>
              <w:pStyle w:val="a0"/>
              <w:spacing w:line="360" w:lineRule="auto"/>
              <w:ind w:left="120" w:hangingChars="50" w:hanging="120"/>
              <w:rPr>
                <w:rFonts w:ascii="Times New Roman" w:hAnsi="Times New Roman" w:cs="Times New Roman"/>
                <w:sz w:val="24"/>
                <w:szCs w:val="24"/>
                <w:rPrChange w:id="18215" w:author="raye" w:date="2018-08-10T12:30:00Z">
                  <w:rPr>
                    <w:sz w:val="24"/>
                    <w:szCs w:val="24"/>
                  </w:rPr>
                </w:rPrChange>
              </w:rPr>
            </w:pPr>
            <w:r w:rsidRPr="00B0205A">
              <w:rPr>
                <w:rFonts w:ascii="Times New Roman" w:hAnsi="Times New Roman" w:cs="Times New Roman"/>
                <w:sz w:val="24"/>
                <w:szCs w:val="24"/>
                <w:rPrChange w:id="18216" w:author="raye" w:date="2018-08-10T12:30:00Z">
                  <w:rPr>
                    <w:sz w:val="24"/>
                    <w:szCs w:val="24"/>
                  </w:rPr>
                </w:rPrChange>
              </w:rPr>
              <w:t>Start time and end time of business operation</w:t>
            </w:r>
          </w:p>
        </w:tc>
        <w:tc>
          <w:tcPr>
            <w:tcW w:w="3027" w:type="dxa"/>
            <w:tcBorders>
              <w:top w:val="single" w:sz="4" w:space="0" w:color="auto"/>
              <w:left w:val="single" w:sz="4" w:space="0" w:color="auto"/>
              <w:bottom w:val="single" w:sz="4" w:space="0" w:color="auto"/>
              <w:right w:val="single" w:sz="4" w:space="0" w:color="auto"/>
            </w:tcBorders>
            <w:vAlign w:val="center"/>
            <w:hideMark/>
          </w:tcPr>
          <w:p w14:paraId="3895C551" w14:textId="77777777" w:rsidR="00F7260B" w:rsidRPr="00B0205A" w:rsidRDefault="00F7260B">
            <w:pPr>
              <w:pStyle w:val="a0"/>
              <w:spacing w:line="360" w:lineRule="auto"/>
              <w:ind w:firstLineChars="0" w:firstLine="0"/>
              <w:rPr>
                <w:rFonts w:ascii="Times New Roman" w:hAnsi="Times New Roman" w:cs="Times New Roman"/>
                <w:sz w:val="24"/>
                <w:szCs w:val="24"/>
                <w:rPrChange w:id="18217" w:author="raye" w:date="2018-08-10T12:30:00Z">
                  <w:rPr>
                    <w:sz w:val="24"/>
                    <w:szCs w:val="24"/>
                  </w:rPr>
                </w:rPrChange>
              </w:rPr>
            </w:pPr>
            <w:r w:rsidRPr="00B0205A">
              <w:rPr>
                <w:rFonts w:ascii="Times New Roman" w:hAnsi="Times New Roman" w:cs="Times New Roman"/>
                <w:i/>
                <w:sz w:val="24"/>
                <w:szCs w:val="24"/>
                <w:u w:val="single"/>
                <w:rPrChange w:id="18218" w:author="raye" w:date="2018-08-10T12:30:00Z">
                  <w:rPr>
                    <w:i/>
                    <w:sz w:val="24"/>
                    <w:szCs w:val="24"/>
                    <w:u w:val="single"/>
                  </w:rPr>
                </w:rPrChange>
              </w:rPr>
              <w:t>For example: 9:00-17:00 every day</w:t>
            </w:r>
          </w:p>
        </w:tc>
      </w:tr>
      <w:tr w:rsidR="00F7260B" w:rsidRPr="00B0205A" w14:paraId="2383CC03"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213AD57A" w14:textId="77777777" w:rsidR="00F7260B" w:rsidRPr="00B0205A" w:rsidRDefault="00F7260B">
            <w:pPr>
              <w:widowControl/>
              <w:jc w:val="left"/>
              <w:rPr>
                <w:rFonts w:ascii="Times New Roman" w:hAnsi="Times New Roman" w:cs="Times New Roman"/>
                <w:sz w:val="24"/>
                <w:szCs w:val="24"/>
                <w:rPrChange w:id="18219" w:author="raye" w:date="2018-08-10T12:30:00Z">
                  <w:rPr>
                    <w:sz w:val="24"/>
                    <w:szCs w:val="24"/>
                  </w:rPr>
                </w:rPrChange>
              </w:rPr>
            </w:pPr>
          </w:p>
        </w:tc>
        <w:tc>
          <w:tcPr>
            <w:tcW w:w="4111" w:type="dxa"/>
            <w:vMerge/>
            <w:tcBorders>
              <w:top w:val="single" w:sz="4" w:space="0" w:color="auto"/>
              <w:left w:val="single" w:sz="4" w:space="0" w:color="auto"/>
              <w:bottom w:val="single" w:sz="4" w:space="0" w:color="auto"/>
              <w:right w:val="single" w:sz="4" w:space="0" w:color="auto"/>
            </w:tcBorders>
            <w:vAlign w:val="center"/>
            <w:hideMark/>
          </w:tcPr>
          <w:p w14:paraId="691C62DD" w14:textId="77777777" w:rsidR="00F7260B" w:rsidRPr="00B0205A" w:rsidRDefault="00F7260B">
            <w:pPr>
              <w:widowControl/>
              <w:jc w:val="left"/>
              <w:rPr>
                <w:rFonts w:ascii="Times New Roman" w:hAnsi="Times New Roman" w:cs="Times New Roman"/>
                <w:sz w:val="24"/>
                <w:szCs w:val="24"/>
                <w:rPrChange w:id="18220" w:author="raye" w:date="2018-08-10T12:30:00Z">
                  <w:rPr>
                    <w:sz w:val="24"/>
                    <w:szCs w:val="24"/>
                  </w:rPr>
                </w:rPrChange>
              </w:rP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0109A54F" w14:textId="77777777" w:rsidR="00F7260B" w:rsidRPr="00B0205A" w:rsidRDefault="00F7260B">
            <w:pPr>
              <w:pStyle w:val="a0"/>
              <w:spacing w:line="360" w:lineRule="auto"/>
              <w:ind w:firstLineChars="0" w:firstLine="0"/>
              <w:rPr>
                <w:rFonts w:ascii="Times New Roman" w:hAnsi="Times New Roman" w:cs="Times New Roman"/>
                <w:sz w:val="24"/>
                <w:szCs w:val="24"/>
                <w:rPrChange w:id="18221" w:author="raye" w:date="2018-08-10T12:30:00Z">
                  <w:rPr>
                    <w:sz w:val="24"/>
                    <w:szCs w:val="24"/>
                  </w:rPr>
                </w:rPrChange>
              </w:rPr>
            </w:pPr>
            <w:r w:rsidRPr="00B0205A">
              <w:rPr>
                <w:rFonts w:ascii="Times New Roman" w:hAnsi="Times New Roman" w:cs="Times New Roman"/>
                <w:sz w:val="24"/>
                <w:szCs w:val="24"/>
                <w:rPrChange w:id="18222" w:author="raye" w:date="2018-08-10T12:30:00Z">
                  <w:rPr>
                    <w:sz w:val="24"/>
                    <w:szCs w:val="24"/>
                  </w:rPr>
                </w:rPrChange>
              </w:rPr>
              <w:t>Online business rush hour</w:t>
            </w:r>
          </w:p>
        </w:tc>
        <w:tc>
          <w:tcPr>
            <w:tcW w:w="3027" w:type="dxa"/>
            <w:tcBorders>
              <w:top w:val="single" w:sz="4" w:space="0" w:color="auto"/>
              <w:left w:val="single" w:sz="4" w:space="0" w:color="auto"/>
              <w:bottom w:val="single" w:sz="4" w:space="0" w:color="auto"/>
              <w:right w:val="single" w:sz="4" w:space="0" w:color="auto"/>
            </w:tcBorders>
            <w:vAlign w:val="center"/>
            <w:hideMark/>
          </w:tcPr>
          <w:p w14:paraId="6A178630" w14:textId="77777777" w:rsidR="00F7260B" w:rsidRPr="00B0205A" w:rsidRDefault="00F7260B">
            <w:pPr>
              <w:pStyle w:val="a0"/>
              <w:spacing w:line="360" w:lineRule="auto"/>
              <w:ind w:firstLineChars="0" w:firstLine="0"/>
              <w:rPr>
                <w:rFonts w:ascii="Times New Roman" w:hAnsi="Times New Roman" w:cs="Times New Roman"/>
                <w:sz w:val="24"/>
                <w:szCs w:val="24"/>
                <w:rPrChange w:id="18223" w:author="raye" w:date="2018-08-10T12:30:00Z">
                  <w:rPr>
                    <w:sz w:val="24"/>
                    <w:szCs w:val="24"/>
                  </w:rPr>
                </w:rPrChange>
              </w:rPr>
            </w:pPr>
            <w:r w:rsidRPr="00B0205A">
              <w:rPr>
                <w:rFonts w:ascii="Times New Roman" w:hAnsi="Times New Roman" w:cs="Times New Roman"/>
                <w:i/>
                <w:sz w:val="24"/>
                <w:szCs w:val="24"/>
                <w:u w:val="single"/>
                <w:rPrChange w:id="18224" w:author="raye" w:date="2018-08-10T12:30:00Z">
                  <w:rPr>
                    <w:i/>
                    <w:sz w:val="24"/>
                    <w:szCs w:val="24"/>
                    <w:u w:val="single"/>
                  </w:rPr>
                </w:rPrChange>
              </w:rPr>
              <w:t>For example: 9:00-11:00 and 15:00-17:00 every day</w:t>
            </w:r>
          </w:p>
        </w:tc>
      </w:tr>
      <w:tr w:rsidR="00F7260B" w:rsidRPr="00B0205A" w14:paraId="199EADCE"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1236559A" w14:textId="77777777" w:rsidR="00F7260B" w:rsidRPr="00B0205A" w:rsidRDefault="00F7260B">
            <w:pPr>
              <w:widowControl/>
              <w:jc w:val="left"/>
              <w:rPr>
                <w:rFonts w:ascii="Times New Roman" w:hAnsi="Times New Roman" w:cs="Times New Roman"/>
                <w:sz w:val="24"/>
                <w:szCs w:val="24"/>
                <w:rPrChange w:id="18225" w:author="raye" w:date="2018-08-10T12:30:00Z">
                  <w:rPr>
                    <w:sz w:val="24"/>
                    <w:szCs w:val="24"/>
                  </w:rPr>
                </w:rPrChange>
              </w:rPr>
            </w:pPr>
          </w:p>
        </w:tc>
        <w:tc>
          <w:tcPr>
            <w:tcW w:w="4111" w:type="dxa"/>
            <w:vMerge/>
            <w:tcBorders>
              <w:top w:val="single" w:sz="4" w:space="0" w:color="auto"/>
              <w:left w:val="single" w:sz="4" w:space="0" w:color="auto"/>
              <w:bottom w:val="single" w:sz="4" w:space="0" w:color="auto"/>
              <w:right w:val="single" w:sz="4" w:space="0" w:color="auto"/>
            </w:tcBorders>
            <w:vAlign w:val="center"/>
            <w:hideMark/>
          </w:tcPr>
          <w:p w14:paraId="497EA580" w14:textId="77777777" w:rsidR="00F7260B" w:rsidRPr="00B0205A" w:rsidRDefault="00F7260B">
            <w:pPr>
              <w:widowControl/>
              <w:jc w:val="left"/>
              <w:rPr>
                <w:rFonts w:ascii="Times New Roman" w:hAnsi="Times New Roman" w:cs="Times New Roman"/>
                <w:sz w:val="24"/>
                <w:szCs w:val="24"/>
                <w:rPrChange w:id="18226" w:author="raye" w:date="2018-08-10T12:30:00Z">
                  <w:rPr>
                    <w:sz w:val="24"/>
                    <w:szCs w:val="24"/>
                  </w:rPr>
                </w:rPrChange>
              </w:rP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1A9FEDF4" w14:textId="77777777" w:rsidR="00F7260B" w:rsidRPr="00B0205A" w:rsidRDefault="00F7260B">
            <w:pPr>
              <w:pStyle w:val="a0"/>
              <w:spacing w:line="360" w:lineRule="auto"/>
              <w:ind w:firstLineChars="0" w:firstLine="0"/>
              <w:rPr>
                <w:rFonts w:ascii="Times New Roman" w:hAnsi="Times New Roman" w:cs="Times New Roman"/>
                <w:sz w:val="24"/>
                <w:szCs w:val="24"/>
                <w:rPrChange w:id="18227" w:author="raye" w:date="2018-08-10T12:30:00Z">
                  <w:rPr>
                    <w:sz w:val="24"/>
                    <w:szCs w:val="24"/>
                  </w:rPr>
                </w:rPrChange>
              </w:rPr>
            </w:pPr>
            <w:r w:rsidRPr="00B0205A">
              <w:rPr>
                <w:rFonts w:ascii="Times New Roman" w:hAnsi="Times New Roman" w:cs="Times New Roman"/>
                <w:sz w:val="24"/>
                <w:szCs w:val="24"/>
                <w:rPrChange w:id="18228" w:author="raye" w:date="2018-08-10T12:30:00Z">
                  <w:rPr>
                    <w:sz w:val="24"/>
                    <w:szCs w:val="24"/>
                  </w:rPr>
                </w:rPrChange>
              </w:rPr>
              <w:t>Time for batch processing</w:t>
            </w:r>
          </w:p>
        </w:tc>
        <w:tc>
          <w:tcPr>
            <w:tcW w:w="3027" w:type="dxa"/>
            <w:tcBorders>
              <w:top w:val="single" w:sz="4" w:space="0" w:color="auto"/>
              <w:left w:val="single" w:sz="4" w:space="0" w:color="auto"/>
              <w:bottom w:val="single" w:sz="4" w:space="0" w:color="auto"/>
              <w:right w:val="single" w:sz="4" w:space="0" w:color="auto"/>
            </w:tcBorders>
            <w:vAlign w:val="center"/>
            <w:hideMark/>
          </w:tcPr>
          <w:p w14:paraId="047863F0" w14:textId="77777777" w:rsidR="00F7260B" w:rsidRPr="00B0205A" w:rsidRDefault="00F7260B">
            <w:pPr>
              <w:pStyle w:val="a0"/>
              <w:spacing w:line="360" w:lineRule="auto"/>
              <w:ind w:firstLineChars="0" w:firstLine="0"/>
              <w:rPr>
                <w:rFonts w:ascii="Times New Roman" w:hAnsi="Times New Roman" w:cs="Times New Roman"/>
                <w:sz w:val="24"/>
                <w:szCs w:val="24"/>
                <w:rPrChange w:id="18229" w:author="raye" w:date="2018-08-10T12:30:00Z">
                  <w:rPr>
                    <w:sz w:val="24"/>
                    <w:szCs w:val="24"/>
                  </w:rPr>
                </w:rPrChange>
              </w:rPr>
            </w:pPr>
            <w:r w:rsidRPr="00B0205A">
              <w:rPr>
                <w:rFonts w:ascii="Times New Roman" w:hAnsi="Times New Roman" w:cs="Times New Roman"/>
                <w:i/>
                <w:sz w:val="24"/>
                <w:szCs w:val="24"/>
                <w:u w:val="single"/>
                <w:rPrChange w:id="18230" w:author="raye" w:date="2018-08-10T12:30:00Z">
                  <w:rPr>
                    <w:i/>
                    <w:sz w:val="24"/>
                    <w:szCs w:val="24"/>
                    <w:u w:val="single"/>
                  </w:rPr>
                </w:rPrChange>
              </w:rPr>
              <w:t>For example: 22:00-1:00 the next day</w:t>
            </w:r>
          </w:p>
        </w:tc>
      </w:tr>
      <w:tr w:rsidR="00F7260B" w:rsidRPr="00B0205A" w14:paraId="5E79381F"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777E737A" w14:textId="77777777" w:rsidR="00F7260B" w:rsidRPr="00B0205A" w:rsidRDefault="00F7260B">
            <w:pPr>
              <w:widowControl/>
              <w:jc w:val="left"/>
              <w:rPr>
                <w:rFonts w:ascii="Times New Roman" w:hAnsi="Times New Roman" w:cs="Times New Roman"/>
                <w:sz w:val="24"/>
                <w:szCs w:val="24"/>
                <w:rPrChange w:id="18231" w:author="raye" w:date="2018-08-10T12:30:00Z">
                  <w:rPr>
                    <w:sz w:val="24"/>
                    <w:szCs w:val="24"/>
                  </w:rPr>
                </w:rPrChange>
              </w:rPr>
            </w:pP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4920FFA3" w14:textId="77777777" w:rsidR="00F7260B" w:rsidRPr="00B0205A" w:rsidRDefault="00F7260B">
            <w:pPr>
              <w:pStyle w:val="a0"/>
              <w:spacing w:line="360" w:lineRule="auto"/>
              <w:ind w:left="34" w:firstLineChars="0" w:firstLine="0"/>
              <w:rPr>
                <w:rFonts w:ascii="Times New Roman" w:hAnsi="Times New Roman" w:cs="Times New Roman"/>
                <w:sz w:val="24"/>
                <w:szCs w:val="24"/>
                <w:rPrChange w:id="18232" w:author="raye" w:date="2018-08-10T12:30:00Z">
                  <w:rPr>
                    <w:sz w:val="24"/>
                    <w:szCs w:val="24"/>
                  </w:rPr>
                </w:rPrChange>
              </w:rPr>
            </w:pPr>
            <w:r w:rsidRPr="00B0205A">
              <w:rPr>
                <w:rFonts w:ascii="Times New Roman" w:hAnsi="Times New Roman" w:cs="Times New Roman"/>
                <w:sz w:val="24"/>
                <w:szCs w:val="24"/>
                <w:rPrChange w:id="18233" w:author="raye" w:date="2018-08-10T12:30:00Z">
                  <w:rPr>
                    <w:sz w:val="24"/>
                    <w:szCs w:val="24"/>
                  </w:rPr>
                </w:rPrChange>
              </w:rPr>
              <w:t>Requirements for business data backup</w:t>
            </w:r>
          </w:p>
        </w:tc>
        <w:tc>
          <w:tcPr>
            <w:tcW w:w="2835" w:type="dxa"/>
            <w:tcBorders>
              <w:top w:val="single" w:sz="4" w:space="0" w:color="auto"/>
              <w:left w:val="single" w:sz="4" w:space="0" w:color="auto"/>
              <w:bottom w:val="single" w:sz="4" w:space="0" w:color="auto"/>
              <w:right w:val="single" w:sz="4" w:space="0" w:color="auto"/>
            </w:tcBorders>
            <w:vAlign w:val="center"/>
            <w:hideMark/>
          </w:tcPr>
          <w:p w14:paraId="11FBF4D9" w14:textId="77777777" w:rsidR="00F7260B" w:rsidRPr="00B0205A" w:rsidRDefault="00F7260B">
            <w:pPr>
              <w:pStyle w:val="a0"/>
              <w:spacing w:line="360" w:lineRule="auto"/>
              <w:ind w:firstLineChars="0" w:firstLine="0"/>
              <w:rPr>
                <w:rFonts w:ascii="Times New Roman" w:hAnsi="Times New Roman" w:cs="Times New Roman"/>
                <w:sz w:val="24"/>
                <w:szCs w:val="24"/>
                <w:rPrChange w:id="18234" w:author="raye" w:date="2018-08-10T12:30:00Z">
                  <w:rPr>
                    <w:sz w:val="24"/>
                    <w:szCs w:val="24"/>
                  </w:rPr>
                </w:rPrChange>
              </w:rPr>
            </w:pPr>
            <w:r w:rsidRPr="00B0205A">
              <w:rPr>
                <w:rFonts w:ascii="Times New Roman" w:hAnsi="Times New Roman" w:cs="Times New Roman"/>
                <w:sz w:val="24"/>
                <w:szCs w:val="24"/>
                <w:rPrChange w:id="18235" w:author="raye" w:date="2018-08-10T12:30:00Z">
                  <w:rPr>
                    <w:sz w:val="24"/>
                    <w:szCs w:val="24"/>
                  </w:rPr>
                </w:rPrChange>
              </w:rPr>
              <w:t>Online retention period for business data(which determines data cleaning method)</w:t>
            </w:r>
          </w:p>
        </w:tc>
        <w:tc>
          <w:tcPr>
            <w:tcW w:w="3027" w:type="dxa"/>
            <w:tcBorders>
              <w:top w:val="single" w:sz="4" w:space="0" w:color="auto"/>
              <w:left w:val="single" w:sz="4" w:space="0" w:color="auto"/>
              <w:bottom w:val="single" w:sz="4" w:space="0" w:color="auto"/>
              <w:right w:val="single" w:sz="4" w:space="0" w:color="auto"/>
            </w:tcBorders>
            <w:vAlign w:val="center"/>
            <w:hideMark/>
          </w:tcPr>
          <w:p w14:paraId="09ECDA23" w14:textId="77777777" w:rsidR="00F7260B" w:rsidRPr="00B0205A" w:rsidRDefault="00F7260B">
            <w:pPr>
              <w:pStyle w:val="a0"/>
              <w:spacing w:line="360" w:lineRule="auto"/>
              <w:ind w:firstLineChars="0" w:firstLine="0"/>
              <w:rPr>
                <w:rFonts w:ascii="Times New Roman" w:hAnsi="Times New Roman" w:cs="Times New Roman"/>
                <w:sz w:val="24"/>
                <w:szCs w:val="24"/>
                <w:rPrChange w:id="18236" w:author="raye" w:date="2018-08-10T12:30:00Z">
                  <w:rPr>
                    <w:sz w:val="24"/>
                    <w:szCs w:val="24"/>
                  </w:rPr>
                </w:rPrChange>
              </w:rPr>
            </w:pPr>
            <w:r w:rsidRPr="00B0205A">
              <w:rPr>
                <w:rFonts w:ascii="Times New Roman" w:hAnsi="Times New Roman" w:cs="Times New Roman"/>
                <w:sz w:val="24"/>
                <w:szCs w:val="24"/>
                <w:rPrChange w:id="18237" w:author="raye" w:date="2018-08-10T12:30:00Z">
                  <w:rPr>
                    <w:sz w:val="24"/>
                    <w:szCs w:val="24"/>
                  </w:rPr>
                </w:rPrChange>
              </w:rPr>
              <w:t>Describe retention period in terms of data type, for example: for account data, in which active accounts must be stored permanently, and closed accounts will be retained for 1 year; transaction records data should be retained for 3 years.</w:t>
            </w:r>
          </w:p>
        </w:tc>
      </w:tr>
      <w:tr w:rsidR="00F7260B" w:rsidRPr="00B0205A" w14:paraId="7CEF413D"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6B6ADB12" w14:textId="77777777" w:rsidR="00F7260B" w:rsidRPr="00B0205A" w:rsidRDefault="00F7260B">
            <w:pPr>
              <w:widowControl/>
              <w:jc w:val="left"/>
              <w:rPr>
                <w:rFonts w:ascii="Times New Roman" w:hAnsi="Times New Roman" w:cs="Times New Roman"/>
                <w:sz w:val="24"/>
                <w:szCs w:val="24"/>
                <w:rPrChange w:id="18238" w:author="raye" w:date="2018-08-10T12:30:00Z">
                  <w:rPr>
                    <w:sz w:val="24"/>
                    <w:szCs w:val="24"/>
                  </w:rPr>
                </w:rPrChange>
              </w:rPr>
            </w:pPr>
          </w:p>
        </w:tc>
        <w:tc>
          <w:tcPr>
            <w:tcW w:w="4111" w:type="dxa"/>
            <w:vMerge/>
            <w:tcBorders>
              <w:top w:val="single" w:sz="4" w:space="0" w:color="auto"/>
              <w:left w:val="single" w:sz="4" w:space="0" w:color="auto"/>
              <w:bottom w:val="single" w:sz="4" w:space="0" w:color="auto"/>
              <w:right w:val="single" w:sz="4" w:space="0" w:color="auto"/>
            </w:tcBorders>
            <w:vAlign w:val="center"/>
            <w:hideMark/>
          </w:tcPr>
          <w:p w14:paraId="7D632B42" w14:textId="77777777" w:rsidR="00F7260B" w:rsidRPr="00B0205A" w:rsidRDefault="00F7260B">
            <w:pPr>
              <w:widowControl/>
              <w:jc w:val="left"/>
              <w:rPr>
                <w:rFonts w:ascii="Times New Roman" w:hAnsi="Times New Roman" w:cs="Times New Roman"/>
                <w:sz w:val="24"/>
                <w:szCs w:val="24"/>
                <w:rPrChange w:id="18239" w:author="raye" w:date="2018-08-10T12:30:00Z">
                  <w:rPr>
                    <w:sz w:val="24"/>
                    <w:szCs w:val="24"/>
                  </w:rPr>
                </w:rPrChange>
              </w:rP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607F8E91" w14:textId="77777777" w:rsidR="00F7260B" w:rsidRPr="00B0205A" w:rsidRDefault="00F7260B">
            <w:pPr>
              <w:pStyle w:val="a0"/>
              <w:spacing w:line="360" w:lineRule="auto"/>
              <w:ind w:firstLineChars="0" w:firstLine="0"/>
              <w:rPr>
                <w:rFonts w:ascii="Times New Roman" w:hAnsi="Times New Roman" w:cs="Times New Roman"/>
                <w:sz w:val="24"/>
                <w:szCs w:val="24"/>
                <w:rPrChange w:id="18240" w:author="raye" w:date="2018-08-10T12:30:00Z">
                  <w:rPr>
                    <w:sz w:val="24"/>
                    <w:szCs w:val="24"/>
                  </w:rPr>
                </w:rPrChange>
              </w:rPr>
            </w:pPr>
            <w:r w:rsidRPr="00B0205A">
              <w:rPr>
                <w:rFonts w:ascii="Times New Roman" w:hAnsi="Times New Roman" w:cs="Times New Roman"/>
                <w:sz w:val="24"/>
                <w:szCs w:val="24"/>
                <w:rPrChange w:id="18241" w:author="raye" w:date="2018-08-10T12:30:00Z">
                  <w:rPr>
                    <w:sz w:val="24"/>
                    <w:szCs w:val="24"/>
                  </w:rPr>
                </w:rPrChange>
              </w:rPr>
              <w:t>Offline retention of business data in key time interval</w:t>
            </w:r>
          </w:p>
        </w:tc>
        <w:tc>
          <w:tcPr>
            <w:tcW w:w="3027" w:type="dxa"/>
            <w:tcBorders>
              <w:top w:val="single" w:sz="4" w:space="0" w:color="auto"/>
              <w:left w:val="single" w:sz="4" w:space="0" w:color="auto"/>
              <w:bottom w:val="single" w:sz="4" w:space="0" w:color="auto"/>
              <w:right w:val="single" w:sz="4" w:space="0" w:color="auto"/>
            </w:tcBorders>
            <w:vAlign w:val="center"/>
            <w:hideMark/>
          </w:tcPr>
          <w:p w14:paraId="188D39CE" w14:textId="77777777" w:rsidR="00F7260B" w:rsidRPr="00B0205A" w:rsidRDefault="00F7260B">
            <w:pPr>
              <w:spacing w:line="360" w:lineRule="auto"/>
              <w:rPr>
                <w:rFonts w:ascii="Times New Roman" w:hAnsi="Times New Roman" w:cs="Times New Roman"/>
                <w:sz w:val="24"/>
                <w:szCs w:val="24"/>
                <w:rPrChange w:id="18242" w:author="raye" w:date="2018-08-10T12:30:00Z">
                  <w:rPr>
                    <w:sz w:val="24"/>
                    <w:szCs w:val="24"/>
                  </w:rPr>
                </w:rPrChange>
              </w:rPr>
            </w:pPr>
            <w:r w:rsidRPr="00B0205A">
              <w:rPr>
                <w:rFonts w:ascii="Times New Roman" w:hAnsi="Times New Roman" w:cs="Times New Roman"/>
                <w:i/>
                <w:sz w:val="24"/>
                <w:szCs w:val="24"/>
                <w:u w:val="single"/>
                <w:rPrChange w:id="18243" w:author="raye" w:date="2018-08-10T12:30:00Z">
                  <w:rPr>
                    <w:i/>
                    <w:sz w:val="24"/>
                    <w:szCs w:val="24"/>
                    <w:u w:val="single"/>
                  </w:rPr>
                </w:rPrChange>
              </w:rPr>
              <w:t>For example: Permanent retention of data at the end of month and on the interest accrual date.</w:t>
            </w:r>
          </w:p>
        </w:tc>
      </w:tr>
      <w:tr w:rsidR="00F7260B" w:rsidRPr="00B0205A" w14:paraId="244B8AEF"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01A6C437" w14:textId="77777777" w:rsidR="00F7260B" w:rsidRPr="00B0205A" w:rsidRDefault="00F7260B">
            <w:pPr>
              <w:widowControl/>
              <w:jc w:val="left"/>
              <w:rPr>
                <w:rFonts w:ascii="Times New Roman" w:hAnsi="Times New Roman" w:cs="Times New Roman"/>
                <w:sz w:val="24"/>
                <w:szCs w:val="24"/>
                <w:rPrChange w:id="18244" w:author="raye" w:date="2018-08-10T12:30:00Z">
                  <w:rPr>
                    <w:sz w:val="24"/>
                    <w:szCs w:val="24"/>
                  </w:rPr>
                </w:rPrChange>
              </w:rPr>
            </w:pPr>
          </w:p>
        </w:tc>
        <w:tc>
          <w:tcPr>
            <w:tcW w:w="4111" w:type="dxa"/>
            <w:vMerge/>
            <w:tcBorders>
              <w:top w:val="single" w:sz="4" w:space="0" w:color="auto"/>
              <w:left w:val="single" w:sz="4" w:space="0" w:color="auto"/>
              <w:bottom w:val="single" w:sz="4" w:space="0" w:color="auto"/>
              <w:right w:val="single" w:sz="4" w:space="0" w:color="auto"/>
            </w:tcBorders>
            <w:vAlign w:val="center"/>
            <w:hideMark/>
          </w:tcPr>
          <w:p w14:paraId="75C2199D" w14:textId="77777777" w:rsidR="00F7260B" w:rsidRPr="00B0205A" w:rsidRDefault="00F7260B">
            <w:pPr>
              <w:widowControl/>
              <w:jc w:val="left"/>
              <w:rPr>
                <w:rFonts w:ascii="Times New Roman" w:hAnsi="Times New Roman" w:cs="Times New Roman"/>
                <w:sz w:val="24"/>
                <w:szCs w:val="24"/>
                <w:rPrChange w:id="18245" w:author="raye" w:date="2018-08-10T12:30:00Z">
                  <w:rPr>
                    <w:sz w:val="24"/>
                    <w:szCs w:val="24"/>
                  </w:rPr>
                </w:rPrChange>
              </w:rP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325D9F9D" w14:textId="77777777" w:rsidR="00F7260B" w:rsidRPr="00B0205A" w:rsidRDefault="00F7260B">
            <w:pPr>
              <w:pStyle w:val="a0"/>
              <w:spacing w:line="360" w:lineRule="auto"/>
              <w:ind w:firstLineChars="0" w:firstLine="0"/>
              <w:rPr>
                <w:rFonts w:ascii="Times New Roman" w:hAnsi="Times New Roman" w:cs="Times New Roman"/>
                <w:sz w:val="24"/>
                <w:szCs w:val="24"/>
                <w:rPrChange w:id="18246" w:author="raye" w:date="2018-08-10T12:30:00Z">
                  <w:rPr>
                    <w:sz w:val="24"/>
                    <w:szCs w:val="24"/>
                  </w:rPr>
                </w:rPrChange>
              </w:rPr>
            </w:pPr>
            <w:r w:rsidRPr="00B0205A">
              <w:rPr>
                <w:rFonts w:ascii="Times New Roman" w:hAnsi="Times New Roman" w:cs="Times New Roman"/>
                <w:sz w:val="24"/>
                <w:szCs w:val="24"/>
                <w:rPrChange w:id="18247" w:author="raye" w:date="2018-08-10T12:30:00Z">
                  <w:rPr>
                    <w:sz w:val="24"/>
                    <w:szCs w:val="24"/>
                  </w:rPr>
                </w:rPrChange>
              </w:rPr>
              <w:t>Available enquiry period for daily backup data.</w:t>
            </w:r>
          </w:p>
        </w:tc>
        <w:tc>
          <w:tcPr>
            <w:tcW w:w="3027" w:type="dxa"/>
            <w:tcBorders>
              <w:top w:val="single" w:sz="4" w:space="0" w:color="auto"/>
              <w:left w:val="single" w:sz="4" w:space="0" w:color="auto"/>
              <w:bottom w:val="single" w:sz="4" w:space="0" w:color="auto"/>
              <w:right w:val="single" w:sz="4" w:space="0" w:color="auto"/>
            </w:tcBorders>
            <w:vAlign w:val="center"/>
            <w:hideMark/>
          </w:tcPr>
          <w:p w14:paraId="4CC1078D" w14:textId="77777777" w:rsidR="00F7260B" w:rsidRPr="00B0205A" w:rsidRDefault="00F7260B">
            <w:pPr>
              <w:pStyle w:val="a0"/>
              <w:spacing w:line="360" w:lineRule="auto"/>
              <w:ind w:firstLineChars="0" w:firstLine="0"/>
              <w:rPr>
                <w:rFonts w:ascii="Times New Roman" w:hAnsi="Times New Roman" w:cs="Times New Roman"/>
                <w:i/>
                <w:sz w:val="24"/>
                <w:szCs w:val="24"/>
                <w:u w:val="single"/>
                <w:rPrChange w:id="18248" w:author="raye" w:date="2018-08-10T12:30:00Z">
                  <w:rPr>
                    <w:i/>
                    <w:sz w:val="24"/>
                    <w:szCs w:val="24"/>
                    <w:u w:val="single"/>
                  </w:rPr>
                </w:rPrChange>
              </w:rPr>
            </w:pPr>
            <w:r w:rsidRPr="00B0205A">
              <w:rPr>
                <w:rFonts w:ascii="Times New Roman" w:hAnsi="Times New Roman" w:cs="Times New Roman"/>
                <w:i/>
                <w:sz w:val="24"/>
                <w:szCs w:val="24"/>
                <w:u w:val="single"/>
                <w:rPrChange w:id="18249" w:author="raye" w:date="2018-08-10T12:30:00Z">
                  <w:rPr>
                    <w:i/>
                    <w:sz w:val="24"/>
                    <w:szCs w:val="24"/>
                    <w:u w:val="single"/>
                  </w:rPr>
                </w:rPrChange>
              </w:rPr>
              <w:t>For example: Enquiry about data of all dates within a month</w:t>
            </w:r>
          </w:p>
        </w:tc>
      </w:tr>
      <w:tr w:rsidR="00F7260B" w:rsidRPr="00B0205A" w14:paraId="004F5AB2" w14:textId="77777777" w:rsidTr="00F7260B">
        <w:trPr>
          <w:trHeight w:val="2546"/>
        </w:trPr>
        <w:tc>
          <w:tcPr>
            <w:tcW w:w="1384" w:type="dxa"/>
            <w:vMerge/>
            <w:tcBorders>
              <w:top w:val="single" w:sz="4" w:space="0" w:color="auto"/>
              <w:left w:val="single" w:sz="4" w:space="0" w:color="auto"/>
              <w:bottom w:val="single" w:sz="4" w:space="0" w:color="auto"/>
              <w:right w:val="single" w:sz="4" w:space="0" w:color="auto"/>
            </w:tcBorders>
            <w:vAlign w:val="center"/>
            <w:hideMark/>
          </w:tcPr>
          <w:p w14:paraId="011DBD15" w14:textId="77777777" w:rsidR="00F7260B" w:rsidRPr="00B0205A" w:rsidRDefault="00F7260B">
            <w:pPr>
              <w:widowControl/>
              <w:jc w:val="left"/>
              <w:rPr>
                <w:rFonts w:ascii="Times New Roman" w:hAnsi="Times New Roman" w:cs="Times New Roman"/>
                <w:sz w:val="24"/>
                <w:szCs w:val="24"/>
                <w:rPrChange w:id="18250" w:author="raye" w:date="2018-08-10T12:30:00Z">
                  <w:rPr>
                    <w:sz w:val="24"/>
                    <w:szCs w:val="24"/>
                  </w:rPr>
                </w:rPrChange>
              </w:rPr>
            </w:pPr>
          </w:p>
        </w:tc>
        <w:tc>
          <w:tcPr>
            <w:tcW w:w="1276" w:type="dxa"/>
            <w:tcBorders>
              <w:top w:val="single" w:sz="4" w:space="0" w:color="auto"/>
              <w:left w:val="single" w:sz="4" w:space="0" w:color="auto"/>
              <w:bottom w:val="single" w:sz="4" w:space="0" w:color="auto"/>
              <w:right w:val="single" w:sz="4" w:space="0" w:color="auto"/>
            </w:tcBorders>
            <w:vAlign w:val="center"/>
            <w:hideMark/>
          </w:tcPr>
          <w:p w14:paraId="6CEB8254" w14:textId="77777777" w:rsidR="00F7260B" w:rsidRPr="00B0205A" w:rsidRDefault="00F7260B">
            <w:pPr>
              <w:pStyle w:val="a0"/>
              <w:spacing w:line="360" w:lineRule="auto"/>
              <w:ind w:firstLine="480"/>
              <w:rPr>
                <w:rFonts w:ascii="Times New Roman" w:hAnsi="Times New Roman" w:cs="Times New Roman"/>
                <w:sz w:val="24"/>
                <w:szCs w:val="24"/>
                <w:rPrChange w:id="18251" w:author="raye" w:date="2018-08-10T12:30:00Z">
                  <w:rPr>
                    <w:sz w:val="24"/>
                    <w:szCs w:val="24"/>
                  </w:rPr>
                </w:rPrChange>
              </w:rPr>
            </w:pPr>
            <w:r w:rsidRPr="00B0205A">
              <w:rPr>
                <w:rFonts w:ascii="Times New Roman" w:hAnsi="Times New Roman" w:cs="Times New Roman"/>
                <w:sz w:val="24"/>
                <w:szCs w:val="24"/>
                <w:rPrChange w:id="18252" w:author="raye" w:date="2018-08-10T12:30:00Z">
                  <w:rPr>
                    <w:sz w:val="24"/>
                    <w:szCs w:val="24"/>
                  </w:rPr>
                </w:rPrChange>
              </w:rPr>
              <w:t>Requirement for business recovery time</w:t>
            </w:r>
          </w:p>
        </w:tc>
        <w:tc>
          <w:tcPr>
            <w:tcW w:w="2835" w:type="dxa"/>
            <w:tcBorders>
              <w:top w:val="single" w:sz="4" w:space="0" w:color="auto"/>
              <w:left w:val="single" w:sz="4" w:space="0" w:color="auto"/>
              <w:bottom w:val="single" w:sz="4" w:space="0" w:color="auto"/>
              <w:right w:val="single" w:sz="4" w:space="0" w:color="auto"/>
            </w:tcBorders>
            <w:vAlign w:val="center"/>
            <w:hideMark/>
          </w:tcPr>
          <w:p w14:paraId="21F3B719" w14:textId="77777777" w:rsidR="00F7260B" w:rsidRPr="00B0205A" w:rsidRDefault="00F7260B">
            <w:pPr>
              <w:pStyle w:val="a0"/>
              <w:spacing w:line="360" w:lineRule="auto"/>
              <w:ind w:firstLineChars="175"/>
              <w:rPr>
                <w:rFonts w:ascii="Times New Roman" w:hAnsi="Times New Roman" w:cs="Times New Roman"/>
                <w:sz w:val="24"/>
                <w:szCs w:val="24"/>
                <w:rPrChange w:id="18253" w:author="raye" w:date="2018-08-10T12:30:00Z">
                  <w:rPr>
                    <w:sz w:val="24"/>
                    <w:szCs w:val="24"/>
                  </w:rPr>
                </w:rPrChange>
              </w:rPr>
            </w:pPr>
            <w:r w:rsidRPr="00B0205A">
              <w:rPr>
                <w:rFonts w:ascii="Times New Roman" w:hAnsi="Times New Roman" w:cs="Times New Roman"/>
                <w:sz w:val="24"/>
                <w:szCs w:val="24"/>
                <w:rPrChange w:id="18254" w:author="raye" w:date="2018-08-10T12:30:00Z">
                  <w:rPr>
                    <w:sz w:val="24"/>
                    <w:szCs w:val="24"/>
                  </w:rPr>
                </w:rPrChange>
              </w:rPr>
              <w:t>The maximum tolerated recovery time considering business importance or regulatory requirements</w:t>
            </w:r>
          </w:p>
        </w:tc>
        <w:tc>
          <w:tcPr>
            <w:tcW w:w="3027" w:type="dxa"/>
            <w:tcBorders>
              <w:top w:val="single" w:sz="4" w:space="0" w:color="auto"/>
              <w:left w:val="single" w:sz="4" w:space="0" w:color="auto"/>
              <w:bottom w:val="single" w:sz="4" w:space="0" w:color="auto"/>
              <w:right w:val="single" w:sz="4" w:space="0" w:color="auto"/>
            </w:tcBorders>
            <w:vAlign w:val="center"/>
            <w:hideMark/>
          </w:tcPr>
          <w:p w14:paraId="1DC3EC5D" w14:textId="77777777" w:rsidR="00F7260B" w:rsidRPr="00B0205A" w:rsidRDefault="00F7260B" w:rsidP="00022A05">
            <w:pPr>
              <w:pStyle w:val="a0"/>
              <w:numPr>
                <w:ilvl w:val="0"/>
                <w:numId w:val="122"/>
              </w:numPr>
              <w:spacing w:line="360" w:lineRule="auto"/>
              <w:ind w:firstLine="480"/>
              <w:rPr>
                <w:rFonts w:ascii="Times New Roman" w:hAnsi="Times New Roman" w:cs="Times New Roman"/>
                <w:sz w:val="24"/>
                <w:szCs w:val="24"/>
                <w:rPrChange w:id="18255" w:author="raye" w:date="2018-08-10T12:30:00Z">
                  <w:rPr>
                    <w:sz w:val="24"/>
                    <w:szCs w:val="24"/>
                  </w:rPr>
                </w:rPrChange>
              </w:rPr>
            </w:pPr>
            <w:r w:rsidRPr="00B0205A">
              <w:rPr>
                <w:rFonts w:ascii="Times New Roman" w:hAnsi="Times New Roman" w:cs="Times New Roman"/>
                <w:i/>
                <w:sz w:val="24"/>
                <w:szCs w:val="24"/>
                <w:u w:val="single"/>
                <w:rPrChange w:id="18256" w:author="raye" w:date="2018-08-10T12:30:00Z">
                  <w:rPr>
                    <w:i/>
                    <w:sz w:val="24"/>
                    <w:szCs w:val="24"/>
                    <w:u w:val="single"/>
                  </w:rPr>
                </w:rPrChange>
              </w:rPr>
              <w:t>For example: X days, X hours</w:t>
            </w:r>
          </w:p>
        </w:tc>
      </w:tr>
      <w:tr w:rsidR="00F7260B" w:rsidRPr="00B0205A" w14:paraId="27C7D3C0"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7F5706E6" w14:textId="77777777" w:rsidR="00F7260B" w:rsidRPr="00B0205A" w:rsidRDefault="00F7260B">
            <w:pPr>
              <w:widowControl/>
              <w:jc w:val="left"/>
              <w:rPr>
                <w:rFonts w:ascii="Times New Roman" w:hAnsi="Times New Roman" w:cs="Times New Roman"/>
                <w:sz w:val="24"/>
                <w:szCs w:val="24"/>
                <w:rPrChange w:id="18257" w:author="raye" w:date="2018-08-10T12:30:00Z">
                  <w:rPr>
                    <w:sz w:val="24"/>
                    <w:szCs w:val="24"/>
                  </w:rPr>
                </w:rPrChange>
              </w:rPr>
            </w:pP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48B09426" w14:textId="77777777" w:rsidR="00F7260B" w:rsidRPr="00B0205A" w:rsidRDefault="00F7260B">
            <w:pPr>
              <w:pStyle w:val="a0"/>
              <w:spacing w:line="360" w:lineRule="auto"/>
              <w:ind w:firstLineChars="0" w:firstLine="0"/>
              <w:rPr>
                <w:rFonts w:ascii="Times New Roman" w:hAnsi="Times New Roman" w:cs="Times New Roman"/>
                <w:sz w:val="24"/>
                <w:szCs w:val="24"/>
                <w:rPrChange w:id="18258" w:author="raye" w:date="2018-08-10T12:30:00Z">
                  <w:rPr>
                    <w:sz w:val="24"/>
                    <w:szCs w:val="24"/>
                  </w:rPr>
                </w:rPrChange>
              </w:rPr>
            </w:pPr>
            <w:r w:rsidRPr="00B0205A">
              <w:rPr>
                <w:rFonts w:ascii="Times New Roman" w:hAnsi="Times New Roman" w:cs="Times New Roman"/>
                <w:sz w:val="24"/>
                <w:szCs w:val="24"/>
                <w:rPrChange w:id="18259" w:author="raye" w:date="2018-08-10T12:30:00Z">
                  <w:rPr>
                    <w:sz w:val="24"/>
                    <w:szCs w:val="24"/>
                  </w:rPr>
                </w:rPrChange>
              </w:rPr>
              <w:t>Private line requirement</w:t>
            </w:r>
          </w:p>
        </w:tc>
        <w:tc>
          <w:tcPr>
            <w:tcW w:w="2835" w:type="dxa"/>
            <w:tcBorders>
              <w:top w:val="single" w:sz="4" w:space="0" w:color="auto"/>
              <w:left w:val="single" w:sz="4" w:space="0" w:color="auto"/>
              <w:bottom w:val="single" w:sz="4" w:space="0" w:color="auto"/>
              <w:right w:val="single" w:sz="4" w:space="0" w:color="auto"/>
            </w:tcBorders>
            <w:vAlign w:val="center"/>
            <w:hideMark/>
          </w:tcPr>
          <w:p w14:paraId="393061ED" w14:textId="77777777" w:rsidR="00F7260B" w:rsidRPr="00B0205A" w:rsidRDefault="00F7260B">
            <w:pPr>
              <w:pStyle w:val="a0"/>
              <w:spacing w:line="360" w:lineRule="auto"/>
              <w:ind w:firstLineChars="0" w:firstLine="0"/>
              <w:rPr>
                <w:rFonts w:ascii="Times New Roman" w:hAnsi="Times New Roman" w:cs="Times New Roman"/>
                <w:sz w:val="24"/>
                <w:szCs w:val="24"/>
                <w:rPrChange w:id="18260" w:author="raye" w:date="2018-08-10T12:30:00Z">
                  <w:rPr>
                    <w:sz w:val="24"/>
                    <w:szCs w:val="24"/>
                  </w:rPr>
                </w:rPrChange>
              </w:rPr>
            </w:pPr>
            <w:r w:rsidRPr="00B0205A">
              <w:rPr>
                <w:rFonts w:ascii="Times New Roman" w:hAnsi="Times New Roman" w:cs="Times New Roman"/>
                <w:sz w:val="24"/>
                <w:szCs w:val="24"/>
                <w:rPrChange w:id="18261" w:author="raye" w:date="2018-08-10T12:30:00Z">
                  <w:rPr>
                    <w:sz w:val="24"/>
                    <w:szCs w:val="24"/>
                  </w:rPr>
                </w:rPrChange>
              </w:rPr>
              <w:t>Whether need to connect to third party through private line</w:t>
            </w:r>
          </w:p>
        </w:tc>
        <w:tc>
          <w:tcPr>
            <w:tcW w:w="3027" w:type="dxa"/>
            <w:tcBorders>
              <w:top w:val="single" w:sz="4" w:space="0" w:color="auto"/>
              <w:left w:val="single" w:sz="4" w:space="0" w:color="auto"/>
              <w:bottom w:val="single" w:sz="4" w:space="0" w:color="auto"/>
              <w:right w:val="single" w:sz="4" w:space="0" w:color="auto"/>
            </w:tcBorders>
            <w:vAlign w:val="center"/>
          </w:tcPr>
          <w:p w14:paraId="10299F10" w14:textId="77777777" w:rsidR="00F7260B" w:rsidRPr="00B0205A" w:rsidRDefault="00F7260B">
            <w:pPr>
              <w:pStyle w:val="a0"/>
              <w:spacing w:line="360" w:lineRule="auto"/>
              <w:ind w:firstLineChars="0" w:firstLine="0"/>
              <w:rPr>
                <w:rFonts w:ascii="Times New Roman" w:hAnsi="Times New Roman" w:cs="Times New Roman"/>
                <w:sz w:val="24"/>
                <w:szCs w:val="24"/>
                <w:rPrChange w:id="18262" w:author="raye" w:date="2018-08-10T12:30:00Z">
                  <w:rPr>
                    <w:sz w:val="24"/>
                    <w:szCs w:val="24"/>
                  </w:rPr>
                </w:rPrChange>
              </w:rPr>
            </w:pPr>
          </w:p>
        </w:tc>
      </w:tr>
      <w:tr w:rsidR="00F7260B" w:rsidRPr="00B0205A" w14:paraId="3DEB722E"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3813234C" w14:textId="77777777" w:rsidR="00F7260B" w:rsidRPr="00B0205A" w:rsidRDefault="00F7260B">
            <w:pPr>
              <w:widowControl/>
              <w:jc w:val="left"/>
              <w:rPr>
                <w:rFonts w:ascii="Times New Roman" w:hAnsi="Times New Roman" w:cs="Times New Roman"/>
                <w:sz w:val="24"/>
                <w:szCs w:val="24"/>
                <w:rPrChange w:id="18263" w:author="raye" w:date="2018-08-10T12:30:00Z">
                  <w:rPr>
                    <w:sz w:val="24"/>
                    <w:szCs w:val="24"/>
                  </w:rPr>
                </w:rPrChange>
              </w:rPr>
            </w:pPr>
          </w:p>
        </w:tc>
        <w:tc>
          <w:tcPr>
            <w:tcW w:w="4111" w:type="dxa"/>
            <w:vMerge/>
            <w:tcBorders>
              <w:top w:val="single" w:sz="4" w:space="0" w:color="auto"/>
              <w:left w:val="single" w:sz="4" w:space="0" w:color="auto"/>
              <w:bottom w:val="single" w:sz="4" w:space="0" w:color="auto"/>
              <w:right w:val="single" w:sz="4" w:space="0" w:color="auto"/>
            </w:tcBorders>
            <w:vAlign w:val="center"/>
            <w:hideMark/>
          </w:tcPr>
          <w:p w14:paraId="513DFD70" w14:textId="77777777" w:rsidR="00F7260B" w:rsidRPr="00B0205A" w:rsidRDefault="00F7260B">
            <w:pPr>
              <w:widowControl/>
              <w:jc w:val="left"/>
              <w:rPr>
                <w:rFonts w:ascii="Times New Roman" w:hAnsi="Times New Roman" w:cs="Times New Roman"/>
                <w:sz w:val="24"/>
                <w:szCs w:val="24"/>
                <w:rPrChange w:id="18264" w:author="raye" w:date="2018-08-10T12:30:00Z">
                  <w:rPr>
                    <w:sz w:val="24"/>
                    <w:szCs w:val="24"/>
                  </w:rPr>
                </w:rPrChange>
              </w:rP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5230A1EE" w14:textId="77777777" w:rsidR="00F7260B" w:rsidRPr="00B0205A" w:rsidRDefault="00F7260B">
            <w:pPr>
              <w:pStyle w:val="a0"/>
              <w:spacing w:line="360" w:lineRule="auto"/>
              <w:ind w:firstLineChars="0" w:firstLine="0"/>
              <w:rPr>
                <w:rFonts w:ascii="Times New Roman" w:hAnsi="Times New Roman" w:cs="Times New Roman"/>
                <w:sz w:val="24"/>
                <w:szCs w:val="24"/>
                <w:rPrChange w:id="18265" w:author="raye" w:date="2018-08-10T12:30:00Z">
                  <w:rPr>
                    <w:sz w:val="24"/>
                    <w:szCs w:val="24"/>
                  </w:rPr>
                </w:rPrChange>
              </w:rPr>
            </w:pPr>
            <w:r w:rsidRPr="00B0205A">
              <w:rPr>
                <w:rFonts w:ascii="Times New Roman" w:hAnsi="Times New Roman" w:cs="Times New Roman"/>
                <w:sz w:val="24"/>
                <w:szCs w:val="24"/>
                <w:rPrChange w:id="18266" w:author="raye" w:date="2018-08-10T12:30:00Z">
                  <w:rPr>
                    <w:sz w:val="24"/>
                    <w:szCs w:val="24"/>
                  </w:rPr>
                </w:rPrChange>
              </w:rPr>
              <w:t>Whether need to connect offsite disaster recovery center(Shanghai) to keep business alive in case of disaster(communicate with third party first)</w:t>
            </w:r>
          </w:p>
        </w:tc>
        <w:tc>
          <w:tcPr>
            <w:tcW w:w="3027" w:type="dxa"/>
            <w:tcBorders>
              <w:top w:val="single" w:sz="4" w:space="0" w:color="auto"/>
              <w:left w:val="single" w:sz="4" w:space="0" w:color="auto"/>
              <w:bottom w:val="single" w:sz="4" w:space="0" w:color="auto"/>
              <w:right w:val="single" w:sz="4" w:space="0" w:color="auto"/>
            </w:tcBorders>
            <w:vAlign w:val="center"/>
          </w:tcPr>
          <w:p w14:paraId="2EC1050C" w14:textId="77777777" w:rsidR="00F7260B" w:rsidRPr="00B0205A" w:rsidRDefault="00F7260B">
            <w:pPr>
              <w:pStyle w:val="a0"/>
              <w:spacing w:line="360" w:lineRule="auto"/>
              <w:ind w:firstLineChars="0" w:firstLine="0"/>
              <w:rPr>
                <w:rFonts w:ascii="Times New Roman" w:hAnsi="Times New Roman" w:cs="Times New Roman"/>
                <w:sz w:val="24"/>
                <w:szCs w:val="24"/>
                <w:rPrChange w:id="18267" w:author="raye" w:date="2018-08-10T12:30:00Z">
                  <w:rPr>
                    <w:sz w:val="24"/>
                    <w:szCs w:val="24"/>
                  </w:rPr>
                </w:rPrChange>
              </w:rPr>
            </w:pPr>
          </w:p>
        </w:tc>
      </w:tr>
      <w:tr w:rsidR="00F7260B" w:rsidRPr="00B0205A" w14:paraId="376508EF"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0C8819DE" w14:textId="77777777" w:rsidR="00F7260B" w:rsidRPr="00B0205A" w:rsidRDefault="00F7260B">
            <w:pPr>
              <w:widowControl/>
              <w:jc w:val="left"/>
              <w:rPr>
                <w:rFonts w:ascii="Times New Roman" w:hAnsi="Times New Roman" w:cs="Times New Roman"/>
                <w:sz w:val="24"/>
                <w:szCs w:val="24"/>
                <w:rPrChange w:id="18268" w:author="raye" w:date="2018-08-10T12:30:00Z">
                  <w:rPr>
                    <w:sz w:val="24"/>
                    <w:szCs w:val="24"/>
                  </w:rPr>
                </w:rPrChange>
              </w:rPr>
            </w:pP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5C55143E" w14:textId="77777777" w:rsidR="00F7260B" w:rsidRPr="00B0205A" w:rsidRDefault="00F7260B">
            <w:pPr>
              <w:pStyle w:val="a0"/>
              <w:spacing w:line="360" w:lineRule="auto"/>
              <w:ind w:firstLineChars="0" w:firstLine="0"/>
              <w:rPr>
                <w:rFonts w:ascii="Times New Roman" w:hAnsi="Times New Roman" w:cs="Times New Roman"/>
                <w:sz w:val="24"/>
                <w:szCs w:val="24"/>
                <w:rPrChange w:id="18269" w:author="raye" w:date="2018-08-10T12:30:00Z">
                  <w:rPr>
                    <w:sz w:val="24"/>
                    <w:szCs w:val="24"/>
                  </w:rPr>
                </w:rPrChange>
              </w:rPr>
            </w:pPr>
            <w:r w:rsidRPr="00B0205A">
              <w:rPr>
                <w:rFonts w:ascii="Times New Roman" w:hAnsi="Times New Roman" w:cs="Times New Roman"/>
                <w:sz w:val="24"/>
                <w:szCs w:val="24"/>
                <w:rPrChange w:id="18270" w:author="raye" w:date="2018-08-10T12:30:00Z">
                  <w:rPr>
                    <w:sz w:val="24"/>
                    <w:szCs w:val="24"/>
                  </w:rPr>
                </w:rPrChange>
              </w:rPr>
              <w:t>Requirements for client deployment</w:t>
            </w:r>
          </w:p>
        </w:tc>
        <w:tc>
          <w:tcPr>
            <w:tcW w:w="2835" w:type="dxa"/>
            <w:tcBorders>
              <w:top w:val="single" w:sz="4" w:space="0" w:color="auto"/>
              <w:left w:val="single" w:sz="4" w:space="0" w:color="auto"/>
              <w:bottom w:val="single" w:sz="4" w:space="0" w:color="auto"/>
              <w:right w:val="single" w:sz="4" w:space="0" w:color="auto"/>
            </w:tcBorders>
            <w:vAlign w:val="center"/>
            <w:hideMark/>
          </w:tcPr>
          <w:p w14:paraId="46F66A03" w14:textId="77777777" w:rsidR="00F7260B" w:rsidRPr="00B0205A" w:rsidRDefault="00F7260B">
            <w:pPr>
              <w:pStyle w:val="a0"/>
              <w:spacing w:line="360" w:lineRule="auto"/>
              <w:ind w:firstLineChars="0" w:firstLine="0"/>
              <w:rPr>
                <w:rFonts w:ascii="Times New Roman" w:hAnsi="Times New Roman" w:cs="Times New Roman"/>
                <w:sz w:val="24"/>
                <w:szCs w:val="24"/>
                <w:rPrChange w:id="18271" w:author="raye" w:date="2018-08-10T12:30:00Z">
                  <w:rPr>
                    <w:sz w:val="24"/>
                    <w:szCs w:val="24"/>
                  </w:rPr>
                </w:rPrChange>
              </w:rPr>
            </w:pPr>
            <w:r w:rsidRPr="00B0205A">
              <w:rPr>
                <w:rFonts w:ascii="Times New Roman" w:hAnsi="Times New Roman" w:cs="Times New Roman"/>
                <w:sz w:val="24"/>
                <w:szCs w:val="24"/>
                <w:rPrChange w:id="18272" w:author="raye" w:date="2018-08-10T12:30:00Z">
                  <w:rPr>
                    <w:sz w:val="24"/>
                    <w:szCs w:val="24"/>
                  </w:rPr>
                </w:rPrChange>
              </w:rPr>
              <w:t>Counter-based terminals</w:t>
            </w:r>
          </w:p>
          <w:p w14:paraId="764DC69C" w14:textId="77777777" w:rsidR="00F7260B" w:rsidRPr="00B0205A" w:rsidRDefault="00F7260B" w:rsidP="00022A05">
            <w:pPr>
              <w:pStyle w:val="a0"/>
              <w:numPr>
                <w:ilvl w:val="2"/>
                <w:numId w:val="123"/>
              </w:numPr>
              <w:spacing w:line="360" w:lineRule="auto"/>
              <w:ind w:left="421" w:firstLineChars="0" w:hanging="284"/>
              <w:rPr>
                <w:rFonts w:ascii="Times New Roman" w:hAnsi="Times New Roman" w:cs="Times New Roman"/>
                <w:sz w:val="24"/>
                <w:szCs w:val="24"/>
                <w:rPrChange w:id="18273" w:author="raye" w:date="2018-08-10T12:30:00Z">
                  <w:rPr>
                    <w:sz w:val="24"/>
                    <w:szCs w:val="24"/>
                  </w:rPr>
                </w:rPrChange>
              </w:rPr>
            </w:pPr>
            <w:r w:rsidRPr="00B0205A">
              <w:rPr>
                <w:rFonts w:ascii="Times New Roman" w:hAnsi="Times New Roman" w:cs="Times New Roman"/>
                <w:sz w:val="24"/>
                <w:szCs w:val="24"/>
                <w:rPrChange w:id="18274" w:author="raye" w:date="2018-08-10T12:30:00Z">
                  <w:rPr>
                    <w:sz w:val="24"/>
                    <w:szCs w:val="24"/>
                  </w:rPr>
                </w:rPrChange>
              </w:rPr>
              <w:t>Whether it is necessary to deploy counter-based terminals?</w:t>
            </w:r>
          </w:p>
          <w:p w14:paraId="20C9407D" w14:textId="77777777" w:rsidR="00F7260B" w:rsidRPr="00B0205A" w:rsidRDefault="00F7260B" w:rsidP="00022A05">
            <w:pPr>
              <w:pStyle w:val="a0"/>
              <w:numPr>
                <w:ilvl w:val="2"/>
                <w:numId w:val="123"/>
              </w:numPr>
              <w:spacing w:line="360" w:lineRule="auto"/>
              <w:ind w:left="421" w:firstLineChars="0" w:hanging="284"/>
              <w:rPr>
                <w:rFonts w:ascii="Times New Roman" w:hAnsi="Times New Roman" w:cs="Times New Roman"/>
                <w:sz w:val="24"/>
                <w:szCs w:val="24"/>
                <w:rPrChange w:id="18275" w:author="raye" w:date="2018-08-10T12:30:00Z">
                  <w:rPr>
                    <w:sz w:val="24"/>
                    <w:szCs w:val="24"/>
                  </w:rPr>
                </w:rPrChange>
              </w:rPr>
            </w:pPr>
            <w:r w:rsidRPr="00B0205A">
              <w:rPr>
                <w:rFonts w:ascii="Times New Roman" w:hAnsi="Times New Roman" w:cs="Times New Roman"/>
                <w:sz w:val="24"/>
                <w:szCs w:val="24"/>
                <w:rPrChange w:id="18276" w:author="raye" w:date="2018-08-10T12:30:00Z">
                  <w:rPr>
                    <w:sz w:val="24"/>
                    <w:szCs w:val="24"/>
                  </w:rPr>
                </w:rPrChange>
              </w:rPr>
              <w:t xml:space="preserve">BL terminals or </w:t>
            </w:r>
            <w:r w:rsidRPr="00B0205A">
              <w:rPr>
                <w:rFonts w:ascii="Times New Roman" w:hAnsi="Times New Roman" w:cs="Times New Roman"/>
                <w:sz w:val="24"/>
                <w:szCs w:val="24"/>
                <w:rPrChange w:id="18277" w:author="raye" w:date="2018-08-10T12:30:00Z">
                  <w:rPr>
                    <w:sz w:val="24"/>
                    <w:szCs w:val="24"/>
                  </w:rPr>
                </w:rPrChange>
              </w:rPr>
              <w:lastRenderedPageBreak/>
              <w:t>non-BL terminals</w:t>
            </w:r>
            <w:r w:rsidRPr="00B0205A">
              <w:rPr>
                <w:rFonts w:ascii="Times New Roman" w:hAnsi="Times New Roman" w:cs="Times New Roman" w:hint="eastAsia"/>
                <w:sz w:val="24"/>
                <w:szCs w:val="24"/>
                <w:rPrChange w:id="18278" w:author="raye" w:date="2018-08-10T12:30:00Z">
                  <w:rPr>
                    <w:rFonts w:hint="eastAsia"/>
                    <w:sz w:val="24"/>
                    <w:szCs w:val="24"/>
                  </w:rPr>
                </w:rPrChange>
              </w:rPr>
              <w:t>？</w:t>
            </w:r>
            <w:r w:rsidRPr="00B0205A">
              <w:rPr>
                <w:rFonts w:ascii="Times New Roman" w:hAnsi="Times New Roman" w:cs="Times New Roman"/>
                <w:sz w:val="24"/>
                <w:szCs w:val="24"/>
                <w:rPrChange w:id="18279" w:author="raye" w:date="2018-08-10T12:30:00Z">
                  <w:rPr>
                    <w:sz w:val="24"/>
                    <w:szCs w:val="24"/>
                  </w:rPr>
                </w:rPrChange>
              </w:rPr>
              <w:t xml:space="preserve"> </w:t>
            </w:r>
          </w:p>
          <w:p w14:paraId="63BBD1F3" w14:textId="77777777" w:rsidR="00F7260B" w:rsidRPr="00B0205A" w:rsidRDefault="00F7260B" w:rsidP="00022A05">
            <w:pPr>
              <w:pStyle w:val="a0"/>
              <w:numPr>
                <w:ilvl w:val="2"/>
                <w:numId w:val="123"/>
              </w:numPr>
              <w:spacing w:line="360" w:lineRule="auto"/>
              <w:ind w:left="421" w:firstLineChars="0" w:hanging="246"/>
              <w:rPr>
                <w:rFonts w:ascii="Times New Roman" w:hAnsi="Times New Roman" w:cs="Times New Roman"/>
                <w:sz w:val="24"/>
                <w:szCs w:val="24"/>
                <w:rPrChange w:id="18280" w:author="raye" w:date="2018-08-10T12:30:00Z">
                  <w:rPr>
                    <w:sz w:val="24"/>
                    <w:szCs w:val="24"/>
                  </w:rPr>
                </w:rPrChange>
              </w:rPr>
            </w:pPr>
            <w:r w:rsidRPr="00B0205A">
              <w:rPr>
                <w:rFonts w:ascii="Times New Roman" w:hAnsi="Times New Roman" w:cs="Times New Roman"/>
                <w:sz w:val="24"/>
                <w:szCs w:val="24"/>
                <w:rPrChange w:id="18281" w:author="raye" w:date="2018-08-10T12:30:00Z">
                  <w:rPr>
                    <w:sz w:val="24"/>
                    <w:szCs w:val="24"/>
                  </w:rPr>
                </w:rPrChange>
              </w:rPr>
              <w:t>Number of  counter-based  terminals</w:t>
            </w:r>
          </w:p>
        </w:tc>
        <w:tc>
          <w:tcPr>
            <w:tcW w:w="3027" w:type="dxa"/>
            <w:tcBorders>
              <w:top w:val="single" w:sz="4" w:space="0" w:color="auto"/>
              <w:left w:val="single" w:sz="4" w:space="0" w:color="auto"/>
              <w:bottom w:val="single" w:sz="4" w:space="0" w:color="auto"/>
              <w:right w:val="single" w:sz="4" w:space="0" w:color="auto"/>
            </w:tcBorders>
            <w:vAlign w:val="center"/>
          </w:tcPr>
          <w:p w14:paraId="37724F9D" w14:textId="77777777" w:rsidR="00F7260B" w:rsidRPr="00B0205A" w:rsidRDefault="00F7260B">
            <w:pPr>
              <w:pStyle w:val="a0"/>
              <w:spacing w:line="360" w:lineRule="auto"/>
              <w:ind w:firstLineChars="0" w:firstLine="0"/>
              <w:rPr>
                <w:rFonts w:ascii="Times New Roman" w:hAnsi="Times New Roman" w:cs="Times New Roman"/>
                <w:sz w:val="24"/>
                <w:szCs w:val="24"/>
                <w:rPrChange w:id="18282" w:author="raye" w:date="2018-08-10T12:30:00Z">
                  <w:rPr>
                    <w:sz w:val="24"/>
                    <w:szCs w:val="24"/>
                  </w:rPr>
                </w:rPrChange>
              </w:rPr>
            </w:pPr>
          </w:p>
        </w:tc>
      </w:tr>
      <w:tr w:rsidR="00F7260B" w:rsidRPr="00B0205A" w14:paraId="176C5016"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3A149CEE" w14:textId="77777777" w:rsidR="00F7260B" w:rsidRPr="00B0205A" w:rsidRDefault="00F7260B">
            <w:pPr>
              <w:widowControl/>
              <w:jc w:val="left"/>
              <w:rPr>
                <w:rFonts w:ascii="Times New Roman" w:hAnsi="Times New Roman" w:cs="Times New Roman"/>
                <w:sz w:val="24"/>
                <w:szCs w:val="24"/>
                <w:rPrChange w:id="18283" w:author="raye" w:date="2018-08-10T12:30:00Z">
                  <w:rPr>
                    <w:sz w:val="24"/>
                    <w:szCs w:val="24"/>
                  </w:rPr>
                </w:rPrChange>
              </w:rPr>
            </w:pPr>
          </w:p>
        </w:tc>
        <w:tc>
          <w:tcPr>
            <w:tcW w:w="4111" w:type="dxa"/>
            <w:vMerge/>
            <w:tcBorders>
              <w:top w:val="single" w:sz="4" w:space="0" w:color="auto"/>
              <w:left w:val="single" w:sz="4" w:space="0" w:color="auto"/>
              <w:bottom w:val="single" w:sz="4" w:space="0" w:color="auto"/>
              <w:right w:val="single" w:sz="4" w:space="0" w:color="auto"/>
            </w:tcBorders>
            <w:vAlign w:val="center"/>
            <w:hideMark/>
          </w:tcPr>
          <w:p w14:paraId="43D523B6" w14:textId="77777777" w:rsidR="00F7260B" w:rsidRPr="00B0205A" w:rsidRDefault="00F7260B">
            <w:pPr>
              <w:widowControl/>
              <w:jc w:val="left"/>
              <w:rPr>
                <w:rFonts w:ascii="Times New Roman" w:hAnsi="Times New Roman" w:cs="Times New Roman"/>
                <w:sz w:val="24"/>
                <w:szCs w:val="24"/>
                <w:rPrChange w:id="18284" w:author="raye" w:date="2018-08-10T12:30:00Z">
                  <w:rPr>
                    <w:sz w:val="24"/>
                    <w:szCs w:val="24"/>
                  </w:rPr>
                </w:rPrChange>
              </w:rP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62C7E15F" w14:textId="77777777" w:rsidR="00F7260B" w:rsidRPr="00B0205A" w:rsidRDefault="00F7260B">
            <w:pPr>
              <w:pStyle w:val="a0"/>
              <w:spacing w:line="360" w:lineRule="auto"/>
              <w:ind w:firstLineChars="0" w:firstLine="0"/>
              <w:rPr>
                <w:rFonts w:ascii="Times New Roman" w:hAnsi="Times New Roman" w:cs="Times New Roman"/>
                <w:sz w:val="24"/>
                <w:szCs w:val="24"/>
                <w:rPrChange w:id="18285" w:author="raye" w:date="2018-08-10T12:30:00Z">
                  <w:rPr>
                    <w:sz w:val="24"/>
                    <w:szCs w:val="24"/>
                  </w:rPr>
                </w:rPrChange>
              </w:rPr>
            </w:pPr>
            <w:r w:rsidRPr="00B0205A">
              <w:rPr>
                <w:rFonts w:ascii="Times New Roman" w:hAnsi="Times New Roman" w:cs="Times New Roman"/>
                <w:sz w:val="24"/>
                <w:szCs w:val="24"/>
                <w:rPrChange w:id="18286" w:author="raye" w:date="2018-08-10T12:30:00Z">
                  <w:rPr>
                    <w:sz w:val="24"/>
                    <w:szCs w:val="24"/>
                  </w:rPr>
                </w:rPrChange>
              </w:rPr>
              <w:t xml:space="preserve">Backstage management terminals </w:t>
            </w:r>
          </w:p>
          <w:p w14:paraId="291DD4B4" w14:textId="77777777" w:rsidR="00F7260B" w:rsidRPr="00B0205A" w:rsidRDefault="00F7260B" w:rsidP="00022A05">
            <w:pPr>
              <w:pStyle w:val="a0"/>
              <w:numPr>
                <w:ilvl w:val="2"/>
                <w:numId w:val="123"/>
              </w:numPr>
              <w:spacing w:line="360" w:lineRule="auto"/>
              <w:ind w:left="421" w:firstLineChars="0" w:hanging="284"/>
              <w:rPr>
                <w:rFonts w:ascii="Times New Roman" w:hAnsi="Times New Roman" w:cs="Times New Roman"/>
                <w:sz w:val="24"/>
                <w:szCs w:val="24"/>
                <w:rPrChange w:id="18287" w:author="raye" w:date="2018-08-10T12:30:00Z">
                  <w:rPr>
                    <w:sz w:val="24"/>
                    <w:szCs w:val="24"/>
                  </w:rPr>
                </w:rPrChange>
              </w:rPr>
            </w:pPr>
            <w:r w:rsidRPr="00B0205A">
              <w:rPr>
                <w:rFonts w:ascii="Times New Roman" w:hAnsi="Times New Roman" w:cs="Times New Roman"/>
                <w:sz w:val="24"/>
                <w:szCs w:val="24"/>
                <w:rPrChange w:id="18288" w:author="raye" w:date="2018-08-10T12:30:00Z">
                  <w:rPr>
                    <w:sz w:val="24"/>
                    <w:szCs w:val="24"/>
                  </w:rPr>
                </w:rPrChange>
              </w:rPr>
              <w:t>Whether it is necessary to deploy backstage management terminals</w:t>
            </w:r>
          </w:p>
          <w:p w14:paraId="7875B309" w14:textId="77777777" w:rsidR="00F7260B" w:rsidRPr="00B0205A" w:rsidRDefault="00F7260B" w:rsidP="00022A05">
            <w:pPr>
              <w:pStyle w:val="a0"/>
              <w:numPr>
                <w:ilvl w:val="2"/>
                <w:numId w:val="123"/>
              </w:numPr>
              <w:spacing w:line="360" w:lineRule="auto"/>
              <w:ind w:left="421" w:firstLineChars="0" w:hanging="284"/>
              <w:rPr>
                <w:rFonts w:ascii="Times New Roman" w:hAnsi="Times New Roman" w:cs="Times New Roman"/>
                <w:sz w:val="24"/>
                <w:szCs w:val="24"/>
                <w:rPrChange w:id="18289" w:author="raye" w:date="2018-08-10T12:30:00Z">
                  <w:rPr>
                    <w:sz w:val="24"/>
                    <w:szCs w:val="24"/>
                  </w:rPr>
                </w:rPrChange>
              </w:rPr>
            </w:pPr>
            <w:r w:rsidRPr="00B0205A">
              <w:rPr>
                <w:rFonts w:ascii="Times New Roman" w:hAnsi="Times New Roman" w:cs="Times New Roman"/>
                <w:sz w:val="24"/>
                <w:szCs w:val="24"/>
                <w:rPrChange w:id="18290" w:author="raye" w:date="2018-08-10T12:30:00Z">
                  <w:rPr>
                    <w:sz w:val="24"/>
                    <w:szCs w:val="24"/>
                  </w:rPr>
                </w:rPrChange>
              </w:rPr>
              <w:t>Number of backstage management terminals</w:t>
            </w:r>
          </w:p>
        </w:tc>
        <w:tc>
          <w:tcPr>
            <w:tcW w:w="3027" w:type="dxa"/>
            <w:tcBorders>
              <w:top w:val="single" w:sz="4" w:space="0" w:color="auto"/>
              <w:left w:val="single" w:sz="4" w:space="0" w:color="auto"/>
              <w:bottom w:val="single" w:sz="4" w:space="0" w:color="auto"/>
              <w:right w:val="single" w:sz="4" w:space="0" w:color="auto"/>
            </w:tcBorders>
            <w:vAlign w:val="center"/>
          </w:tcPr>
          <w:p w14:paraId="56626292" w14:textId="77777777" w:rsidR="00F7260B" w:rsidRPr="00B0205A" w:rsidRDefault="00F7260B">
            <w:pPr>
              <w:pStyle w:val="a0"/>
              <w:spacing w:line="360" w:lineRule="auto"/>
              <w:ind w:firstLineChars="0" w:firstLine="0"/>
              <w:rPr>
                <w:rFonts w:ascii="Times New Roman" w:hAnsi="Times New Roman" w:cs="Times New Roman"/>
                <w:sz w:val="24"/>
                <w:szCs w:val="24"/>
                <w:rPrChange w:id="18291" w:author="raye" w:date="2018-08-10T12:30:00Z">
                  <w:rPr>
                    <w:sz w:val="24"/>
                    <w:szCs w:val="24"/>
                  </w:rPr>
                </w:rPrChange>
              </w:rPr>
            </w:pPr>
          </w:p>
        </w:tc>
      </w:tr>
      <w:tr w:rsidR="00F7260B" w:rsidRPr="00B0205A" w14:paraId="525649C6"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314915B0" w14:textId="77777777" w:rsidR="00F7260B" w:rsidRPr="00B0205A" w:rsidRDefault="00F7260B">
            <w:pPr>
              <w:widowControl/>
              <w:jc w:val="left"/>
              <w:rPr>
                <w:rFonts w:ascii="Times New Roman" w:hAnsi="Times New Roman" w:cs="Times New Roman"/>
                <w:sz w:val="24"/>
                <w:szCs w:val="24"/>
                <w:rPrChange w:id="18292" w:author="raye" w:date="2018-08-10T12:30:00Z">
                  <w:rPr>
                    <w:sz w:val="24"/>
                    <w:szCs w:val="24"/>
                  </w:rPr>
                </w:rPrChange>
              </w:rPr>
            </w:pPr>
          </w:p>
        </w:tc>
        <w:tc>
          <w:tcPr>
            <w:tcW w:w="4111" w:type="dxa"/>
            <w:gridSpan w:val="2"/>
            <w:tcBorders>
              <w:top w:val="single" w:sz="4" w:space="0" w:color="auto"/>
              <w:left w:val="single" w:sz="4" w:space="0" w:color="auto"/>
              <w:bottom w:val="single" w:sz="4" w:space="0" w:color="auto"/>
              <w:right w:val="single" w:sz="4" w:space="0" w:color="auto"/>
            </w:tcBorders>
            <w:vAlign w:val="center"/>
            <w:hideMark/>
          </w:tcPr>
          <w:p w14:paraId="5BD1D588" w14:textId="77777777" w:rsidR="00F7260B" w:rsidRPr="00B0205A" w:rsidRDefault="00F7260B">
            <w:pPr>
              <w:pStyle w:val="a0"/>
              <w:spacing w:line="360" w:lineRule="auto"/>
              <w:ind w:left="360" w:firstLineChars="0" w:firstLine="0"/>
              <w:rPr>
                <w:rFonts w:ascii="Times New Roman" w:hAnsi="Times New Roman" w:cs="Times New Roman"/>
                <w:sz w:val="24"/>
                <w:szCs w:val="24"/>
                <w:rPrChange w:id="18293" w:author="raye" w:date="2018-08-10T12:30:00Z">
                  <w:rPr>
                    <w:sz w:val="24"/>
                    <w:szCs w:val="24"/>
                  </w:rPr>
                </w:rPrChange>
              </w:rPr>
            </w:pPr>
            <w:r w:rsidRPr="00B0205A">
              <w:rPr>
                <w:rFonts w:ascii="Times New Roman" w:hAnsi="Times New Roman" w:cs="Times New Roman"/>
                <w:sz w:val="24"/>
                <w:szCs w:val="24"/>
                <w:rPrChange w:id="18294" w:author="raye" w:date="2018-08-10T12:30:00Z">
                  <w:rPr>
                    <w:sz w:val="24"/>
                    <w:szCs w:val="24"/>
                  </w:rPr>
                </w:rPrChange>
              </w:rPr>
              <w:t>Requirements for application system transaction response time</w:t>
            </w:r>
            <w:r w:rsidRPr="00B0205A">
              <w:rPr>
                <w:rFonts w:ascii="Times New Roman" w:hAnsi="Times New Roman" w:cs="Times New Roman" w:hint="eastAsia"/>
                <w:szCs w:val="21"/>
                <w:shd w:val="clear" w:color="auto" w:fill="FFFFFF"/>
                <w:rPrChange w:id="18295" w:author="raye" w:date="2018-08-10T12:30:00Z">
                  <w:rPr>
                    <w:rFonts w:ascii="Arial" w:hAnsi="Arial" w:cs="Arial" w:hint="eastAsia"/>
                    <w:szCs w:val="21"/>
                    <w:shd w:val="clear" w:color="auto" w:fill="FFFFFF"/>
                  </w:rPr>
                </w:rPrChange>
              </w:rPr>
              <w:t>应用系统事务响应时间的需求</w:t>
            </w:r>
          </w:p>
        </w:tc>
        <w:tc>
          <w:tcPr>
            <w:tcW w:w="3027" w:type="dxa"/>
            <w:tcBorders>
              <w:top w:val="single" w:sz="4" w:space="0" w:color="auto"/>
              <w:left w:val="single" w:sz="4" w:space="0" w:color="auto"/>
              <w:bottom w:val="single" w:sz="4" w:space="0" w:color="auto"/>
              <w:right w:val="single" w:sz="4" w:space="0" w:color="auto"/>
            </w:tcBorders>
            <w:vAlign w:val="center"/>
            <w:hideMark/>
          </w:tcPr>
          <w:p w14:paraId="1BF99F05" w14:textId="77777777" w:rsidR="00F7260B" w:rsidRPr="00B0205A" w:rsidRDefault="00F7260B">
            <w:pPr>
              <w:pStyle w:val="a0"/>
              <w:spacing w:line="360" w:lineRule="auto"/>
              <w:ind w:firstLineChars="0" w:firstLine="0"/>
              <w:rPr>
                <w:rFonts w:ascii="Times New Roman" w:hAnsi="Times New Roman" w:cs="Times New Roman"/>
                <w:i/>
                <w:sz w:val="24"/>
                <w:szCs w:val="24"/>
                <w:u w:val="single"/>
                <w:rPrChange w:id="18296" w:author="raye" w:date="2018-08-10T12:30:00Z">
                  <w:rPr>
                    <w:i/>
                    <w:sz w:val="24"/>
                    <w:szCs w:val="24"/>
                    <w:u w:val="single"/>
                  </w:rPr>
                </w:rPrChange>
              </w:rPr>
            </w:pPr>
            <w:r w:rsidRPr="00B0205A">
              <w:rPr>
                <w:rFonts w:ascii="Times New Roman" w:hAnsi="Times New Roman" w:cs="Times New Roman"/>
                <w:i/>
                <w:sz w:val="24"/>
                <w:szCs w:val="24"/>
                <w:u w:val="single"/>
                <w:rPrChange w:id="18297" w:author="raye" w:date="2018-08-10T12:30:00Z">
                  <w:rPr>
                    <w:i/>
                    <w:sz w:val="24"/>
                    <w:szCs w:val="24"/>
                    <w:u w:val="single"/>
                  </w:rPr>
                </w:rPrChange>
              </w:rPr>
              <w:t>For example:  Transaction response time shall be kept within 0.5s.</w:t>
            </w:r>
          </w:p>
        </w:tc>
      </w:tr>
      <w:tr w:rsidR="00F7260B" w:rsidRPr="00B0205A" w14:paraId="60E1401C" w14:textId="77777777" w:rsidTr="00F7260B">
        <w:tc>
          <w:tcPr>
            <w:tcW w:w="1384" w:type="dxa"/>
            <w:vMerge/>
            <w:tcBorders>
              <w:top w:val="single" w:sz="4" w:space="0" w:color="auto"/>
              <w:left w:val="single" w:sz="4" w:space="0" w:color="auto"/>
              <w:bottom w:val="single" w:sz="4" w:space="0" w:color="auto"/>
              <w:right w:val="single" w:sz="4" w:space="0" w:color="auto"/>
            </w:tcBorders>
            <w:vAlign w:val="center"/>
            <w:hideMark/>
          </w:tcPr>
          <w:p w14:paraId="53590B4B" w14:textId="77777777" w:rsidR="00F7260B" w:rsidRPr="00B0205A" w:rsidRDefault="00F7260B">
            <w:pPr>
              <w:widowControl/>
              <w:jc w:val="left"/>
              <w:rPr>
                <w:rFonts w:ascii="Times New Roman" w:hAnsi="Times New Roman" w:cs="Times New Roman"/>
                <w:sz w:val="24"/>
                <w:szCs w:val="24"/>
                <w:rPrChange w:id="18298" w:author="raye" w:date="2018-08-10T12:30:00Z">
                  <w:rPr>
                    <w:sz w:val="24"/>
                    <w:szCs w:val="24"/>
                  </w:rPr>
                </w:rPrChange>
              </w:rPr>
            </w:pPr>
          </w:p>
        </w:tc>
        <w:tc>
          <w:tcPr>
            <w:tcW w:w="4111" w:type="dxa"/>
            <w:gridSpan w:val="2"/>
            <w:tcBorders>
              <w:top w:val="single" w:sz="4" w:space="0" w:color="auto"/>
              <w:left w:val="single" w:sz="4" w:space="0" w:color="auto"/>
              <w:bottom w:val="single" w:sz="4" w:space="0" w:color="auto"/>
              <w:right w:val="single" w:sz="4" w:space="0" w:color="auto"/>
            </w:tcBorders>
            <w:vAlign w:val="center"/>
            <w:hideMark/>
          </w:tcPr>
          <w:p w14:paraId="1A131856" w14:textId="77777777" w:rsidR="00F7260B" w:rsidRPr="00B0205A" w:rsidRDefault="00F7260B">
            <w:pPr>
              <w:pStyle w:val="a0"/>
              <w:spacing w:line="360" w:lineRule="auto"/>
              <w:ind w:left="360" w:firstLineChars="0" w:firstLine="0"/>
              <w:rPr>
                <w:rFonts w:ascii="Times New Roman" w:hAnsi="Times New Roman" w:cs="Times New Roman"/>
                <w:sz w:val="24"/>
                <w:szCs w:val="24"/>
                <w:rPrChange w:id="18299" w:author="raye" w:date="2018-08-10T12:30:00Z">
                  <w:rPr>
                    <w:sz w:val="24"/>
                    <w:szCs w:val="24"/>
                  </w:rPr>
                </w:rPrChange>
              </w:rPr>
            </w:pPr>
            <w:r w:rsidRPr="00B0205A">
              <w:rPr>
                <w:rFonts w:ascii="Times New Roman" w:hAnsi="Times New Roman" w:cs="Times New Roman"/>
                <w:sz w:val="24"/>
                <w:szCs w:val="24"/>
                <w:rPrChange w:id="18300" w:author="raye" w:date="2018-08-10T12:30:00Z">
                  <w:rPr>
                    <w:sz w:val="24"/>
                    <w:szCs w:val="24"/>
                  </w:rPr>
                </w:rPrChange>
              </w:rPr>
              <w:t>In the case of breakdown of the application system, what system functions are allowed to be closed temporarily to enhance system recovery speed and reduce correlative influence?</w:t>
            </w:r>
          </w:p>
        </w:tc>
        <w:tc>
          <w:tcPr>
            <w:tcW w:w="3027" w:type="dxa"/>
            <w:tcBorders>
              <w:top w:val="single" w:sz="4" w:space="0" w:color="auto"/>
              <w:left w:val="single" w:sz="4" w:space="0" w:color="auto"/>
              <w:bottom w:val="single" w:sz="4" w:space="0" w:color="auto"/>
              <w:right w:val="single" w:sz="4" w:space="0" w:color="auto"/>
            </w:tcBorders>
            <w:vAlign w:val="center"/>
          </w:tcPr>
          <w:p w14:paraId="699957C8" w14:textId="77777777" w:rsidR="00F7260B" w:rsidRPr="00B0205A" w:rsidRDefault="00F7260B">
            <w:pPr>
              <w:pStyle w:val="a0"/>
              <w:spacing w:line="360" w:lineRule="auto"/>
              <w:ind w:firstLineChars="0" w:firstLine="0"/>
              <w:rPr>
                <w:rFonts w:ascii="Times New Roman" w:hAnsi="Times New Roman" w:cs="Times New Roman"/>
                <w:sz w:val="24"/>
                <w:szCs w:val="24"/>
                <w:rPrChange w:id="18301" w:author="raye" w:date="2018-08-10T12:30:00Z">
                  <w:rPr>
                    <w:sz w:val="24"/>
                    <w:szCs w:val="24"/>
                  </w:rPr>
                </w:rPrChange>
              </w:rPr>
            </w:pPr>
            <w:r w:rsidRPr="00B0205A">
              <w:rPr>
                <w:rFonts w:ascii="Times New Roman" w:hAnsi="Times New Roman" w:cs="Times New Roman"/>
                <w:i/>
                <w:sz w:val="24"/>
                <w:szCs w:val="24"/>
                <w:u w:val="single"/>
                <w:rPrChange w:id="18302" w:author="raye" w:date="2018-08-10T12:30:00Z">
                  <w:rPr>
                    <w:i/>
                    <w:sz w:val="24"/>
                    <w:szCs w:val="24"/>
                    <w:u w:val="single"/>
                  </w:rPr>
                </w:rPrChange>
              </w:rPr>
              <w:t>For example: Temporary closing of enquiry transactions or temporary disconnection with the e-banking system, etc.</w:t>
            </w:r>
          </w:p>
          <w:p w14:paraId="3AC98ADE" w14:textId="77777777" w:rsidR="00F7260B" w:rsidRPr="00B0205A" w:rsidRDefault="00F7260B">
            <w:pPr>
              <w:pStyle w:val="a0"/>
              <w:spacing w:line="360" w:lineRule="auto"/>
              <w:ind w:firstLineChars="0" w:firstLine="0"/>
              <w:rPr>
                <w:rFonts w:ascii="Times New Roman" w:hAnsi="Times New Roman" w:cs="Times New Roman"/>
                <w:sz w:val="24"/>
                <w:szCs w:val="24"/>
                <w:rPrChange w:id="18303" w:author="raye" w:date="2018-08-10T12:30:00Z">
                  <w:rPr>
                    <w:sz w:val="24"/>
                    <w:szCs w:val="24"/>
                  </w:rPr>
                </w:rPrChange>
              </w:rPr>
            </w:pPr>
          </w:p>
        </w:tc>
      </w:tr>
      <w:tr w:rsidR="00F7260B" w:rsidRPr="00B0205A" w14:paraId="3E280AE7" w14:textId="77777777" w:rsidTr="00F7260B">
        <w:tc>
          <w:tcPr>
            <w:tcW w:w="1384" w:type="dxa"/>
            <w:tcBorders>
              <w:top w:val="single" w:sz="4" w:space="0" w:color="auto"/>
              <w:left w:val="single" w:sz="4" w:space="0" w:color="auto"/>
              <w:bottom w:val="single" w:sz="4" w:space="0" w:color="auto"/>
              <w:right w:val="single" w:sz="4" w:space="0" w:color="auto"/>
            </w:tcBorders>
            <w:vAlign w:val="center"/>
            <w:hideMark/>
          </w:tcPr>
          <w:p w14:paraId="3C656DBB" w14:textId="77777777" w:rsidR="00F7260B" w:rsidRPr="00B0205A" w:rsidRDefault="00F7260B">
            <w:pPr>
              <w:pStyle w:val="a0"/>
              <w:spacing w:line="360" w:lineRule="auto"/>
              <w:ind w:firstLineChars="0" w:firstLine="0"/>
              <w:rPr>
                <w:rFonts w:ascii="Times New Roman" w:hAnsi="Times New Roman" w:cs="Times New Roman"/>
                <w:sz w:val="24"/>
                <w:szCs w:val="24"/>
                <w:rPrChange w:id="18304" w:author="raye" w:date="2018-08-10T12:30:00Z">
                  <w:rPr>
                    <w:sz w:val="24"/>
                    <w:szCs w:val="24"/>
                  </w:rPr>
                </w:rPrChange>
              </w:rPr>
            </w:pPr>
            <w:r w:rsidRPr="00B0205A">
              <w:rPr>
                <w:rFonts w:ascii="Times New Roman" w:hAnsi="Times New Roman" w:cs="Times New Roman"/>
                <w:sz w:val="24"/>
                <w:szCs w:val="24"/>
                <w:rPrChange w:id="18305" w:author="raye" w:date="2018-08-10T12:30:00Z">
                  <w:rPr>
                    <w:sz w:val="24"/>
                    <w:szCs w:val="24"/>
                  </w:rPr>
                </w:rPrChange>
              </w:rPr>
              <w:t>Optimization and modification of existing system</w:t>
            </w:r>
          </w:p>
        </w:tc>
        <w:tc>
          <w:tcPr>
            <w:tcW w:w="4111" w:type="dxa"/>
            <w:gridSpan w:val="2"/>
            <w:tcBorders>
              <w:top w:val="single" w:sz="4" w:space="0" w:color="auto"/>
              <w:left w:val="single" w:sz="4" w:space="0" w:color="auto"/>
              <w:bottom w:val="single" w:sz="4" w:space="0" w:color="auto"/>
              <w:right w:val="single" w:sz="4" w:space="0" w:color="auto"/>
            </w:tcBorders>
            <w:vAlign w:val="center"/>
            <w:hideMark/>
          </w:tcPr>
          <w:p w14:paraId="1A2F6691" w14:textId="77777777" w:rsidR="00F7260B" w:rsidRPr="00B0205A" w:rsidRDefault="00F7260B">
            <w:pPr>
              <w:pStyle w:val="a0"/>
              <w:spacing w:line="360" w:lineRule="auto"/>
              <w:ind w:left="360" w:firstLineChars="0" w:firstLine="0"/>
              <w:rPr>
                <w:rFonts w:ascii="Times New Roman" w:hAnsi="Times New Roman" w:cs="Times New Roman"/>
                <w:sz w:val="24"/>
                <w:szCs w:val="24"/>
                <w:rPrChange w:id="18306" w:author="raye" w:date="2018-08-10T12:30:00Z">
                  <w:rPr>
                    <w:sz w:val="24"/>
                    <w:szCs w:val="24"/>
                  </w:rPr>
                </w:rPrChange>
              </w:rPr>
            </w:pPr>
            <w:r w:rsidRPr="00B0205A">
              <w:rPr>
                <w:rFonts w:ascii="Times New Roman" w:hAnsi="Times New Roman" w:cs="Times New Roman"/>
                <w:sz w:val="24"/>
                <w:szCs w:val="24"/>
                <w:rPrChange w:id="18307" w:author="raye" w:date="2018-08-10T12:30:00Z">
                  <w:rPr>
                    <w:sz w:val="24"/>
                    <w:szCs w:val="24"/>
                  </w:rPr>
                </w:rPrChange>
              </w:rPr>
              <w:t>Business functions that need to be manually operated by operation &amp; maintenance personnel of the information center due to defects of the current system (for branch)</w:t>
            </w:r>
          </w:p>
        </w:tc>
        <w:tc>
          <w:tcPr>
            <w:tcW w:w="3027" w:type="dxa"/>
            <w:tcBorders>
              <w:top w:val="single" w:sz="4" w:space="0" w:color="auto"/>
              <w:left w:val="single" w:sz="4" w:space="0" w:color="auto"/>
              <w:bottom w:val="single" w:sz="4" w:space="0" w:color="auto"/>
              <w:right w:val="single" w:sz="4" w:space="0" w:color="auto"/>
            </w:tcBorders>
            <w:vAlign w:val="center"/>
          </w:tcPr>
          <w:p w14:paraId="277E9508" w14:textId="77777777" w:rsidR="00F7260B" w:rsidRPr="00B0205A" w:rsidRDefault="00F7260B">
            <w:pPr>
              <w:pStyle w:val="a0"/>
              <w:spacing w:line="360" w:lineRule="auto"/>
              <w:ind w:firstLineChars="0" w:firstLine="0"/>
              <w:rPr>
                <w:rFonts w:ascii="Times New Roman" w:hAnsi="Times New Roman" w:cs="Times New Roman"/>
                <w:i/>
                <w:sz w:val="24"/>
                <w:szCs w:val="24"/>
                <w:u w:val="single"/>
                <w:rPrChange w:id="18308" w:author="raye" w:date="2018-08-10T12:30:00Z">
                  <w:rPr>
                    <w:i/>
                    <w:sz w:val="24"/>
                    <w:szCs w:val="24"/>
                    <w:u w:val="single"/>
                  </w:rPr>
                </w:rPrChange>
              </w:rPr>
            </w:pPr>
          </w:p>
        </w:tc>
      </w:tr>
    </w:tbl>
    <w:p w14:paraId="21372633" w14:textId="77777777" w:rsidR="00F7260B" w:rsidRPr="00E403FE" w:rsidRDefault="00F7260B" w:rsidP="00BD1466">
      <w:pPr>
        <w:pStyle w:val="32"/>
        <w:pPrChange w:id="18309" w:author="raye" w:date="2018-08-10T19:55: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bookmarkStart w:id="18310" w:name="_Toc520840588"/>
      <w:bookmarkStart w:id="18311" w:name="_Toc402968031"/>
      <w:r w:rsidRPr="00E403FE">
        <w:lastRenderedPageBreak/>
        <w:t>4.4. Security indicator (for branch)</w:t>
      </w:r>
      <w:bookmarkEnd w:id="18310"/>
      <w:bookmarkEnd w:id="18311"/>
      <w:r w:rsidRPr="00B0205A">
        <w:rPr>
          <w:sz w:val="21"/>
          <w:szCs w:val="21"/>
          <w:shd w:val="clear" w:color="auto" w:fill="FFFFFF"/>
          <w:rPrChange w:id="18312" w:author="raye" w:date="2018-08-10T12:30:00Z">
            <w:rPr>
              <w:rFonts w:ascii="Arial" w:cs="Arial"/>
              <w:sz w:val="21"/>
              <w:szCs w:val="21"/>
              <w:shd w:val="clear" w:color="auto" w:fill="FFFFFF"/>
            </w:rPr>
          </w:rPrChange>
        </w:rPr>
        <w:t xml:space="preserve"> </w:t>
      </w:r>
    </w:p>
    <w:bookmarkStart w:id="18313" w:name="_MON_1592893519"/>
    <w:bookmarkEnd w:id="18313"/>
    <w:p w14:paraId="5BC123AE" w14:textId="77777777" w:rsidR="00F7260B" w:rsidRPr="00B0205A" w:rsidRDefault="00F7260B" w:rsidP="00F7260B">
      <w:pPr>
        <w:pStyle w:val="a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Times New Roman"/>
          <w:i/>
          <w:sz w:val="24"/>
          <w:szCs w:val="24"/>
          <w:rPrChange w:id="18314" w:author="raye" w:date="2018-08-10T12:30:00Z">
            <w:rPr>
              <w:i/>
              <w:sz w:val="24"/>
              <w:szCs w:val="24"/>
            </w:rPr>
          </w:rPrChange>
        </w:rPr>
      </w:pPr>
      <w:r w:rsidRPr="00B0205A">
        <w:rPr>
          <w:rFonts w:ascii="Times New Roman"/>
          <w:i/>
          <w:sz w:val="24"/>
          <w:szCs w:val="24"/>
          <w:rPrChange w:id="18315" w:author="raye" w:date="2018-08-10T12:30:00Z">
            <w:rPr>
              <w:rFonts w:ascii="Times New Roman"/>
              <w:i/>
              <w:sz w:val="24"/>
              <w:szCs w:val="24"/>
            </w:rPr>
          </w:rPrChange>
        </w:rPr>
        <w:object w:dxaOrig="2010" w:dyaOrig="1290" w14:anchorId="1DF4A6D6">
          <v:shape id="_x0000_i1077" type="#_x0000_t75" style="width:100.5pt;height:64.5pt" o:ole="">
            <v:imagedata r:id="rId283" o:title=""/>
          </v:shape>
          <o:OLEObject Type="Embed" ProgID="Excel.Sheet.12" ShapeID="_x0000_i1077" DrawAspect="Icon" ObjectID="_1595443916" r:id="rId284"/>
        </w:object>
      </w:r>
    </w:p>
    <w:p w14:paraId="1B82AA0C" w14:textId="77777777" w:rsidR="00F7260B" w:rsidRPr="00E403FE"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bookmarkStart w:id="18316" w:name="_Toc520840589"/>
      <w:bookmarkStart w:id="18317" w:name="_Toc402968032"/>
      <w:r w:rsidRPr="00E403FE">
        <w:rPr>
          <w:rFonts w:ascii="Times New Roman" w:hAnsi="Times New Roman" w:cs="Times New Roman"/>
          <w:sz w:val="24"/>
          <w:szCs w:val="24"/>
        </w:rPr>
        <w:t>4.5. Suggestions on development mode</w:t>
      </w:r>
      <w:bookmarkEnd w:id="18316"/>
      <w:bookmarkEnd w:id="18317"/>
      <w:r w:rsidRPr="00E403FE">
        <w:rPr>
          <w:rFonts w:ascii="Times New Roman" w:hAnsi="Times New Roman" w:cs="Times New Roman"/>
          <w:sz w:val="24"/>
          <w:szCs w:val="24"/>
        </w:rPr>
        <w:t xml:space="preserve"> </w:t>
      </w:r>
    </w:p>
    <w:p w14:paraId="7EC24E0B" w14:textId="77777777" w:rsidR="00F7260B" w:rsidRPr="00B0205A" w:rsidRDefault="00F7260B" w:rsidP="00022A05">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i/>
          <w:iCs/>
          <w:sz w:val="24"/>
          <w:szCs w:val="24"/>
          <w:rPrChange w:id="18318" w:author="raye" w:date="2018-08-10T12:30:00Z">
            <w:rPr>
              <w:i/>
              <w:iCs/>
              <w:sz w:val="24"/>
              <w:szCs w:val="24"/>
            </w:rPr>
          </w:rPrChange>
        </w:rPr>
      </w:pPr>
      <w:r w:rsidRPr="00B0205A">
        <w:rPr>
          <w:rFonts w:ascii="Times New Roman" w:hAnsi="Times New Roman" w:cs="Times New Roman"/>
          <w:i/>
          <w:iCs/>
          <w:sz w:val="24"/>
          <w:szCs w:val="24"/>
          <w:rPrChange w:id="18319" w:author="raye" w:date="2018-08-10T12:30:00Z">
            <w:rPr>
              <w:i/>
              <w:iCs/>
              <w:sz w:val="24"/>
              <w:szCs w:val="24"/>
            </w:rPr>
          </w:rPrChange>
        </w:rPr>
        <w:t>Make suggestions on purchase, outsourcing or independent research and development of product components, and indicate the reasons.</w:t>
      </w:r>
      <w:r w:rsidRPr="00B0205A">
        <w:rPr>
          <w:rFonts w:ascii="Times New Roman" w:hAnsi="Times New Roman" w:cs="Times New Roman"/>
          <w:szCs w:val="21"/>
          <w:shd w:val="clear" w:color="auto" w:fill="FFFFFF"/>
          <w:rPrChange w:id="18320" w:author="raye" w:date="2018-08-10T12:30:00Z">
            <w:rPr>
              <w:rFonts w:ascii="Arial" w:hAnsi="Arial" w:cs="Arial"/>
              <w:szCs w:val="21"/>
              <w:shd w:val="clear" w:color="auto" w:fill="FFFFFF"/>
            </w:rPr>
          </w:rPrChange>
        </w:rPr>
        <w:t xml:space="preserve"> </w:t>
      </w:r>
    </w:p>
    <w:p w14:paraId="7F390B55" w14:textId="77777777" w:rsidR="00F7260B" w:rsidRPr="00B0205A" w:rsidRDefault="00F7260B" w:rsidP="00022A05">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i/>
          <w:iCs/>
          <w:sz w:val="24"/>
          <w:szCs w:val="24"/>
          <w:rPrChange w:id="18321" w:author="raye" w:date="2018-08-10T12:30:00Z">
            <w:rPr>
              <w:i/>
              <w:iCs/>
              <w:sz w:val="24"/>
              <w:szCs w:val="24"/>
            </w:rPr>
          </w:rPrChange>
        </w:rPr>
      </w:pPr>
      <w:r w:rsidRPr="00B0205A">
        <w:rPr>
          <w:rFonts w:ascii="Times New Roman" w:hAnsi="Times New Roman" w:cs="Times New Roman"/>
          <w:i/>
          <w:iCs/>
          <w:sz w:val="24"/>
          <w:szCs w:val="24"/>
          <w:rPrChange w:id="18322" w:author="raye" w:date="2018-08-10T12:30:00Z">
            <w:rPr>
              <w:i/>
              <w:iCs/>
              <w:sz w:val="24"/>
              <w:szCs w:val="24"/>
            </w:rPr>
          </w:rPrChange>
        </w:rPr>
        <w:t>Analyze corresponding risks.</w:t>
      </w:r>
      <w:r w:rsidRPr="00B0205A">
        <w:rPr>
          <w:rFonts w:ascii="Times New Roman" w:hAnsi="Times New Roman" w:cs="Times New Roman"/>
          <w:szCs w:val="21"/>
          <w:shd w:val="clear" w:color="auto" w:fill="FFFFFF"/>
          <w:rPrChange w:id="18323" w:author="raye" w:date="2018-08-10T12:30:00Z">
            <w:rPr>
              <w:rFonts w:ascii="Arial" w:hAnsi="Arial" w:cs="Arial"/>
              <w:szCs w:val="21"/>
              <w:shd w:val="clear" w:color="auto" w:fill="FFFFFF"/>
            </w:rPr>
          </w:rPrChange>
        </w:rPr>
        <w:t xml:space="preserve"> </w:t>
      </w:r>
    </w:p>
    <w:p w14:paraId="4A74A826" w14:textId="77777777" w:rsidR="00F7260B" w:rsidRPr="00E403FE" w:rsidRDefault="00F7260B" w:rsidP="00BD1466">
      <w:pPr>
        <w:pStyle w:val="32"/>
        <w:pPrChange w:id="18324" w:author="raye" w:date="2018-08-10T19:55: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bookmarkStart w:id="18325" w:name="_Toc520840590"/>
      <w:bookmarkStart w:id="18326" w:name="_Toc402968033"/>
      <w:r w:rsidRPr="00E403FE">
        <w:t>4.6. Requirements for time and resources</w:t>
      </w:r>
      <w:bookmarkEnd w:id="18325"/>
      <w:bookmarkEnd w:id="18326"/>
      <w:r w:rsidRPr="00E403FE">
        <w:t xml:space="preserve"> </w:t>
      </w:r>
    </w:p>
    <w:p w14:paraId="7863A5C6" w14:textId="77777777" w:rsidR="00F7260B" w:rsidRPr="00B0205A" w:rsidRDefault="00F7260B" w:rsidP="00022A05">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i/>
          <w:iCs/>
          <w:sz w:val="24"/>
          <w:szCs w:val="24"/>
          <w:rPrChange w:id="18327" w:author="raye" w:date="2018-08-10T12:30:00Z">
            <w:rPr>
              <w:i/>
              <w:iCs/>
              <w:sz w:val="24"/>
              <w:szCs w:val="24"/>
            </w:rPr>
          </w:rPrChange>
        </w:rPr>
      </w:pPr>
      <w:r w:rsidRPr="00B0205A">
        <w:rPr>
          <w:rFonts w:ascii="Times New Roman" w:hAnsi="Times New Roman" w:cs="Times New Roman"/>
          <w:i/>
          <w:iCs/>
          <w:sz w:val="24"/>
          <w:szCs w:val="24"/>
          <w:rPrChange w:id="18328" w:author="raye" w:date="2018-08-10T12:30:00Z">
            <w:rPr>
              <w:i/>
              <w:iCs/>
              <w:sz w:val="24"/>
              <w:szCs w:val="24"/>
            </w:rPr>
          </w:rPrChange>
        </w:rPr>
        <w:t>N/A</w:t>
      </w:r>
    </w:p>
    <w:p w14:paraId="21DB9352" w14:textId="3CEFD3E0" w:rsidR="00F7260B" w:rsidRPr="00BD1466" w:rsidRDefault="00BD1466" w:rsidP="00BD1466">
      <w:pPr>
        <w:pStyle w:val="32"/>
        <w:rPr>
          <w:rPrChange w:id="18329" w:author="raye" w:date="2018-08-10T19:56:00Z">
            <w:rPr/>
          </w:rPrChange>
        </w:rPr>
        <w:pPrChange w:id="18330" w:author="raye" w:date="2018-08-10T19:56:00Z">
          <w:pPr>
            <w:pStyle w:val="215"/>
            <w:numPr>
              <w:ilvl w:val="1"/>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hanging="540"/>
          </w:pPr>
        </w:pPrChange>
      </w:pPr>
      <w:bookmarkStart w:id="18331" w:name="_Toc520840591"/>
      <w:ins w:id="18332" w:author="raye" w:date="2018-08-10T19:56:00Z">
        <w:r w:rsidRPr="00BD1466">
          <w:rPr>
            <w:rPrChange w:id="18333" w:author="raye" w:date="2018-08-10T19:56:00Z">
              <w:rPr/>
            </w:rPrChange>
          </w:rPr>
          <w:t xml:space="preserve">4.7. </w:t>
        </w:r>
      </w:ins>
      <w:r w:rsidR="00F7260B" w:rsidRPr="00BD1466">
        <w:rPr>
          <w:rPrChange w:id="18334" w:author="raye" w:date="2018-08-10T19:56:00Z">
            <w:rPr/>
          </w:rPrChange>
        </w:rPr>
        <w:t>Other requirements _Non-Functional Requirements</w:t>
      </w:r>
      <w:bookmarkEnd w:id="18331"/>
    </w:p>
    <w:p w14:paraId="7FAF63F6" w14:textId="77777777" w:rsidR="00F7260B" w:rsidRPr="00B0205A" w:rsidRDefault="00F7260B" w:rsidP="00022A05">
      <w:pPr>
        <w:pStyle w:val="a0"/>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rPr>
          <w:rFonts w:ascii="Times New Roman" w:hAnsi="Times New Roman" w:cs="Times New Roman"/>
          <w:i/>
          <w:sz w:val="24"/>
          <w:szCs w:val="24"/>
          <w:rPrChange w:id="18335" w:author="raye" w:date="2018-08-10T12:30:00Z">
            <w:rPr>
              <w:i/>
              <w:sz w:val="24"/>
              <w:szCs w:val="24"/>
            </w:rPr>
          </w:rPrChange>
        </w:rPr>
      </w:pPr>
      <w:r w:rsidRPr="00B0205A">
        <w:rPr>
          <w:rFonts w:ascii="Times New Roman" w:hAnsi="Times New Roman" w:cs="Times New Roman"/>
          <w:i/>
          <w:sz w:val="24"/>
          <w:szCs w:val="24"/>
          <w:rPrChange w:id="18336" w:author="raye" w:date="2018-08-10T12:30:00Z">
            <w:rPr>
              <w:i/>
              <w:sz w:val="24"/>
              <w:szCs w:val="24"/>
            </w:rPr>
          </w:rPrChange>
        </w:rPr>
        <w:t>N/A</w:t>
      </w:r>
    </w:p>
    <w:p w14:paraId="069AD6E5"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8337" w:author="raye" w:date="2018-08-10T12:30:00Z">
            <w:rPr/>
          </w:rPrChange>
        </w:rPr>
      </w:pPr>
    </w:p>
    <w:p w14:paraId="7D32D2D9" w14:textId="77777777" w:rsidR="00F7260B" w:rsidRPr="00B0205A" w:rsidRDefault="00F7260B" w:rsidP="00AC1630">
      <w:pPr>
        <w:pStyle w:val="321"/>
        <w:pPrChange w:id="18338" w:author="raye" w:date="2018-08-10T20:11: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E403FE">
        <w:tab/>
      </w:r>
      <w:r w:rsidRPr="00E403FE">
        <w:tab/>
      </w:r>
      <w:bookmarkStart w:id="18339" w:name="_Toc520840592"/>
      <w:r w:rsidRPr="00E403FE">
        <w:t>4.7.1 Avail</w:t>
      </w:r>
      <w:r w:rsidRPr="00B0205A">
        <w:t>ability</w:t>
      </w:r>
      <w:bookmarkEnd w:id="18339"/>
      <w:r w:rsidRPr="00B0205A">
        <w:t xml:space="preserve"> </w:t>
      </w:r>
    </w:p>
    <w:p w14:paraId="21CFCFDC" w14:textId="77777777" w:rsidR="00F7260B" w:rsidRPr="00B0205A" w:rsidRDefault="00F7260B" w:rsidP="00022A05">
      <w:pPr>
        <w:pStyle w:val="a0"/>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rPrChange w:id="18340" w:author="raye" w:date="2018-08-10T12:30:00Z">
            <w:rPr/>
          </w:rPrChange>
        </w:rPr>
      </w:pPr>
      <w:r w:rsidRPr="00B0205A">
        <w:rPr>
          <w:rFonts w:ascii="Times New Roman" w:hAnsi="Times New Roman" w:cs="Times New Roman"/>
          <w:rPrChange w:id="18341" w:author="raye" w:date="2018-08-10T12:30:00Z">
            <w:rPr/>
          </w:rPrChange>
        </w:rPr>
        <w:t>7*15 (Seven days a week, 15 hours a day), including holidays.</w:t>
      </w:r>
    </w:p>
    <w:p w14:paraId="3C65FCAB" w14:textId="77777777" w:rsidR="00F7260B" w:rsidRPr="00B0205A" w:rsidRDefault="00F7260B" w:rsidP="00022A05">
      <w:pPr>
        <w:pStyle w:val="a0"/>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rPrChange w:id="18342" w:author="raye" w:date="2018-08-10T12:30:00Z">
            <w:rPr/>
          </w:rPrChange>
        </w:rPr>
      </w:pPr>
      <w:r w:rsidRPr="00B0205A">
        <w:rPr>
          <w:rFonts w:ascii="Times New Roman" w:hAnsi="Times New Roman" w:cs="Times New Roman"/>
          <w:rPrChange w:id="18343" w:author="raye" w:date="2018-08-10T12:30:00Z">
            <w:rPr/>
          </w:rPrChange>
        </w:rPr>
        <w:t>52 Weeks per year</w:t>
      </w:r>
    </w:p>
    <w:p w14:paraId="2F9B0C7B" w14:textId="77777777" w:rsidR="00F7260B" w:rsidRPr="00B0205A" w:rsidRDefault="00F7260B" w:rsidP="00022A05">
      <w:pPr>
        <w:pStyle w:val="a0"/>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rPrChange w:id="18344" w:author="raye" w:date="2018-08-10T12:30:00Z">
            <w:rPr/>
          </w:rPrChange>
        </w:rPr>
      </w:pPr>
      <w:r w:rsidRPr="00B0205A">
        <w:rPr>
          <w:rFonts w:ascii="Times New Roman" w:hAnsi="Times New Roman" w:cs="Times New Roman"/>
          <w:rPrChange w:id="18345" w:author="raye" w:date="2018-08-10T12:30:00Z">
            <w:rPr/>
          </w:rPrChange>
        </w:rPr>
        <w:t>365 Days a year</w:t>
      </w:r>
    </w:p>
    <w:p w14:paraId="6A3A94C9" w14:textId="77777777" w:rsidR="00F7260B" w:rsidRPr="00B0205A" w:rsidRDefault="00F7260B" w:rsidP="00022A05">
      <w:pPr>
        <w:pStyle w:val="a0"/>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rPrChange w:id="18346" w:author="raye" w:date="2018-08-10T12:30:00Z">
            <w:rPr/>
          </w:rPrChange>
        </w:rPr>
      </w:pPr>
      <w:r w:rsidRPr="00B0205A">
        <w:rPr>
          <w:rFonts w:ascii="Times New Roman" w:hAnsi="Times New Roman" w:cs="Times New Roman"/>
          <w:rPrChange w:id="18347" w:author="raye" w:date="2018-08-10T12:30:00Z">
            <w:rPr/>
          </w:rPrChange>
        </w:rPr>
        <w:t>Recovery within 30-60 minutes.</w:t>
      </w:r>
    </w:p>
    <w:p w14:paraId="646AD582"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8348" w:author="raye" w:date="2018-08-10T12:30:00Z">
            <w:rPr/>
          </w:rPrChange>
        </w:rPr>
      </w:pPr>
    </w:p>
    <w:p w14:paraId="718DCB0B" w14:textId="77777777" w:rsidR="00F7260B" w:rsidRPr="00E403FE" w:rsidRDefault="00F7260B" w:rsidP="00AC1630">
      <w:pPr>
        <w:pStyle w:val="321"/>
        <w:pPrChange w:id="18349" w:author="raye" w:date="2018-08-10T20:11: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E403FE">
        <w:tab/>
      </w:r>
      <w:r w:rsidRPr="00E403FE">
        <w:tab/>
      </w:r>
      <w:bookmarkStart w:id="18350" w:name="_Toc520840593"/>
      <w:r w:rsidRPr="00E403FE">
        <w:t>4.7.2 Maintanance, Back-up and Recovery</w:t>
      </w:r>
      <w:bookmarkEnd w:id="18350"/>
      <w:r w:rsidRPr="00E403FE">
        <w:t xml:space="preserve"> </w:t>
      </w:r>
    </w:p>
    <w:p w14:paraId="67B357A2" w14:textId="77777777" w:rsidR="00F7260B" w:rsidRPr="00B0205A" w:rsidRDefault="00F7260B" w:rsidP="00022A05">
      <w:pPr>
        <w:pStyle w:val="a0"/>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sz w:val="24"/>
          <w:szCs w:val="24"/>
          <w:rPrChange w:id="18351"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8352" w:author="raye" w:date="2018-08-10T12:30:00Z">
            <w:rPr>
              <w:rFonts w:ascii="Calibri" w:hAnsi="Calibri" w:cstheme="minorHAnsi"/>
              <w:sz w:val="24"/>
              <w:szCs w:val="24"/>
            </w:rPr>
          </w:rPrChange>
        </w:rPr>
        <w:t>There should be a “Document Management System” which can manage archived data (refer to 7.2. File Management Structure Design).</w:t>
      </w:r>
    </w:p>
    <w:p w14:paraId="6635DEC1" w14:textId="77777777" w:rsidR="00F7260B" w:rsidRPr="00B0205A" w:rsidRDefault="00F7260B" w:rsidP="00022A05">
      <w:pPr>
        <w:pStyle w:val="a0"/>
        <w:numPr>
          <w:ilvl w:val="1"/>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sz w:val="24"/>
          <w:szCs w:val="24"/>
          <w:rPrChange w:id="18353"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8354" w:author="raye" w:date="2018-08-10T12:30:00Z">
            <w:rPr>
              <w:rFonts w:ascii="Calibri" w:hAnsi="Calibri" w:cstheme="minorHAnsi"/>
              <w:sz w:val="24"/>
              <w:szCs w:val="24"/>
            </w:rPr>
          </w:rPrChange>
        </w:rPr>
        <w:t>The system should be able to support the continuous upload of additional documents into the appropriate folders throughout the lifecycle of a transaction.</w:t>
      </w:r>
    </w:p>
    <w:p w14:paraId="3BAF8A73" w14:textId="77777777" w:rsidR="00F7260B" w:rsidRPr="00B0205A" w:rsidRDefault="00F7260B" w:rsidP="00022A05">
      <w:pPr>
        <w:pStyle w:val="a0"/>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szCs w:val="24"/>
          <w:rPrChange w:id="18355"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8356" w:author="raye" w:date="2018-08-10T12:30:00Z">
            <w:rPr>
              <w:rFonts w:ascii="Calibri" w:hAnsi="Calibri" w:cstheme="minorHAnsi"/>
              <w:sz w:val="24"/>
              <w:szCs w:val="24"/>
            </w:rPr>
          </w:rPrChange>
        </w:rPr>
        <w:t xml:space="preserve">Provides daily data backup mechanisms and recover data rapidly during </w:t>
      </w:r>
      <w:r w:rsidRPr="00B0205A">
        <w:rPr>
          <w:rFonts w:ascii="Times New Roman" w:hAnsi="Times New Roman" w:cs="Times New Roman"/>
          <w:sz w:val="24"/>
          <w:szCs w:val="24"/>
          <w:rPrChange w:id="18357" w:author="raye" w:date="2018-08-10T12:30:00Z">
            <w:rPr>
              <w:rFonts w:ascii="Calibri" w:hAnsi="Calibri" w:cstheme="minorHAnsi"/>
              <w:sz w:val="24"/>
              <w:szCs w:val="24"/>
            </w:rPr>
          </w:rPrChange>
        </w:rPr>
        <w:lastRenderedPageBreak/>
        <w:t xml:space="preserve">abnormal conditions as part of the department’s BCP. </w:t>
      </w:r>
      <w:r w:rsidRPr="00B0205A">
        <w:rPr>
          <w:rFonts w:ascii="Times New Roman" w:hAnsi="Times New Roman" w:cs="Times New Roman"/>
          <w:b/>
          <w:sz w:val="24"/>
          <w:szCs w:val="24"/>
          <w:rPrChange w:id="18358" w:author="raye" w:date="2018-08-10T12:30:00Z">
            <w:rPr>
              <w:rFonts w:ascii="Calibri" w:hAnsi="Calibri" w:cstheme="minorHAnsi"/>
              <w:b/>
              <w:sz w:val="24"/>
              <w:szCs w:val="24"/>
            </w:rPr>
          </w:rPrChange>
        </w:rPr>
        <w:t xml:space="preserve"> </w:t>
      </w:r>
    </w:p>
    <w:p w14:paraId="585F2CAD" w14:textId="77777777" w:rsidR="00F7260B" w:rsidRPr="00B0205A" w:rsidRDefault="00F7260B" w:rsidP="00022A05">
      <w:pPr>
        <w:pStyle w:val="a0"/>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szCs w:val="24"/>
          <w:rPrChange w:id="18359"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8360" w:author="raye" w:date="2018-08-10T12:30:00Z">
            <w:rPr>
              <w:rFonts w:ascii="Calibri" w:hAnsi="Calibri" w:cstheme="minorHAnsi"/>
              <w:sz w:val="24"/>
              <w:szCs w:val="24"/>
            </w:rPr>
          </w:rPrChange>
        </w:rPr>
        <w:t>Supports recovery and query capabilities of archived data.</w:t>
      </w:r>
    </w:p>
    <w:p w14:paraId="5641CCF3" w14:textId="77777777" w:rsidR="00F7260B" w:rsidRPr="00B0205A" w:rsidRDefault="00F7260B" w:rsidP="00022A05">
      <w:pPr>
        <w:pStyle w:val="a0"/>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sz w:val="24"/>
          <w:szCs w:val="24"/>
          <w:rPrChange w:id="18361"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8362" w:author="raye" w:date="2018-08-10T12:30:00Z">
            <w:rPr>
              <w:rFonts w:ascii="Calibri" w:hAnsi="Calibri" w:cstheme="minorHAnsi"/>
              <w:sz w:val="24"/>
              <w:szCs w:val="24"/>
            </w:rPr>
          </w:rPrChange>
        </w:rPr>
        <w:t>The system must have regular data backup, archive and recovery functions and be able to recover data from backup quickly.</w:t>
      </w:r>
    </w:p>
    <w:p w14:paraId="356079E5" w14:textId="77777777" w:rsidR="00F7260B" w:rsidRPr="00B0205A" w:rsidRDefault="00F7260B" w:rsidP="00022A05">
      <w:pPr>
        <w:pStyle w:val="a0"/>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sz w:val="24"/>
          <w:szCs w:val="24"/>
          <w:rPrChange w:id="18363"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8364" w:author="raye" w:date="2018-08-10T12:30:00Z">
            <w:rPr>
              <w:rFonts w:ascii="Calibri" w:hAnsi="Calibri" w:cstheme="minorHAnsi"/>
              <w:sz w:val="24"/>
              <w:szCs w:val="24"/>
            </w:rPr>
          </w:rPrChange>
        </w:rPr>
        <w:t>Utilizes standard BoC Stand-By Architecture rather than regular database backup and recovery to insure availability requirements are met</w:t>
      </w:r>
    </w:p>
    <w:p w14:paraId="51310415" w14:textId="77777777" w:rsidR="00F7260B" w:rsidRPr="00B0205A" w:rsidRDefault="00F7260B" w:rsidP="00022A05">
      <w:pPr>
        <w:pStyle w:val="a0"/>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sz w:val="24"/>
          <w:szCs w:val="24"/>
          <w:rPrChange w:id="18365"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8366" w:author="raye" w:date="2018-08-10T12:30:00Z">
            <w:rPr>
              <w:rFonts w:ascii="Calibri" w:hAnsi="Calibri" w:cstheme="minorHAnsi"/>
              <w:sz w:val="24"/>
              <w:szCs w:val="24"/>
            </w:rPr>
          </w:rPrChange>
        </w:rPr>
        <w:t>Provide data and documents storage and management functions for uploaded transactions documents and forms, case verification evidences, all business workflows forms, etc.</w:t>
      </w:r>
    </w:p>
    <w:p w14:paraId="607674D1" w14:textId="77777777" w:rsidR="00F7260B" w:rsidRPr="00B0205A" w:rsidRDefault="00F7260B" w:rsidP="00022A05">
      <w:pPr>
        <w:pStyle w:val="a0"/>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sz w:val="24"/>
          <w:szCs w:val="24"/>
          <w:rPrChange w:id="18367"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8368" w:author="raye" w:date="2018-08-10T12:30:00Z">
            <w:rPr>
              <w:rFonts w:ascii="Calibri" w:hAnsi="Calibri" w:cstheme="minorHAnsi"/>
              <w:sz w:val="24"/>
              <w:szCs w:val="24"/>
            </w:rPr>
          </w:rPrChange>
        </w:rPr>
        <w:t>The system’s capacity must be able to support archive and retrievability of full set of trade finance documents, including invoice, B/L, P/L, C/O, various certificates, LC copies, correspondences, SWIFT messages, accounting entries, compliance evidences, replacement documentations, and etc.</w:t>
      </w:r>
    </w:p>
    <w:p w14:paraId="3B6C51F0"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rPrChange w:id="18369" w:author="raye" w:date="2018-08-10T12:30:00Z">
            <w:rPr>
              <w:rFonts w:ascii="Calibri" w:hAnsi="Calibri" w:cstheme="minorHAnsi"/>
              <w:b/>
            </w:rPr>
          </w:rPrChange>
        </w:rPr>
      </w:pPr>
    </w:p>
    <w:p w14:paraId="45904020" w14:textId="77777777" w:rsidR="00F7260B" w:rsidRPr="00E403FE" w:rsidRDefault="00F7260B" w:rsidP="00F7260B">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E403FE">
        <w:rPr>
          <w:rFonts w:ascii="Times New Roman" w:hAnsi="Times New Roman" w:cs="Times New Roman"/>
          <w:sz w:val="24"/>
          <w:szCs w:val="24"/>
        </w:rPr>
        <w:tab/>
      </w:r>
      <w:r w:rsidRPr="00E403FE">
        <w:rPr>
          <w:rFonts w:ascii="Times New Roman" w:hAnsi="Times New Roman" w:cs="Times New Roman"/>
          <w:sz w:val="24"/>
          <w:szCs w:val="24"/>
        </w:rPr>
        <w:tab/>
      </w:r>
      <w:bookmarkStart w:id="18370" w:name="_Toc520840594"/>
      <w:r w:rsidRPr="00E403FE">
        <w:rPr>
          <w:rFonts w:ascii="Times New Roman" w:hAnsi="Times New Roman" w:cs="Times New Roman"/>
          <w:sz w:val="24"/>
          <w:szCs w:val="24"/>
        </w:rPr>
        <w:t>4.7.3 Capacity Planning</w:t>
      </w:r>
      <w:bookmarkEnd w:id="18370"/>
      <w:r w:rsidRPr="00E403FE">
        <w:rPr>
          <w:rFonts w:ascii="Times New Roman" w:hAnsi="Times New Roman" w:cs="Times New Roman"/>
          <w:sz w:val="24"/>
          <w:szCs w:val="24"/>
        </w:rPr>
        <w:t xml:space="preserve"> </w:t>
      </w:r>
    </w:p>
    <w:p w14:paraId="49F8E098" w14:textId="77777777" w:rsidR="00F7260B" w:rsidRPr="00B0205A" w:rsidRDefault="00F7260B" w:rsidP="00022A05">
      <w:pPr>
        <w:pStyle w:val="a0"/>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850" w:firstLineChars="0" w:hanging="418"/>
        <w:rPr>
          <w:rFonts w:ascii="Times New Roman" w:hAnsi="Times New Roman" w:cs="Times New Roman"/>
          <w:sz w:val="24"/>
          <w:rPrChange w:id="18371" w:author="raye" w:date="2018-08-10T12:30:00Z">
            <w:rPr>
              <w:rFonts w:ascii="Calibri" w:hAnsi="Calibri" w:cstheme="minorHAnsi"/>
              <w:sz w:val="24"/>
            </w:rPr>
          </w:rPrChange>
        </w:rPr>
      </w:pPr>
      <w:r w:rsidRPr="00B0205A">
        <w:rPr>
          <w:rFonts w:ascii="Times New Roman" w:hAnsi="Times New Roman" w:cs="Times New Roman"/>
          <w:sz w:val="24"/>
          <w:rPrChange w:id="18372" w:author="raye" w:date="2018-08-10T12:30:00Z">
            <w:rPr>
              <w:rFonts w:ascii="Calibri" w:hAnsi="Calibri" w:cstheme="minorHAnsi"/>
              <w:sz w:val="24"/>
            </w:rPr>
          </w:rPrChange>
        </w:rPr>
        <w:t>The system shall be able to handle up to 300 concurrent users.</w:t>
      </w:r>
    </w:p>
    <w:p w14:paraId="6BCD004E" w14:textId="77777777" w:rsidR="00F7260B" w:rsidRPr="00B0205A" w:rsidRDefault="00F7260B" w:rsidP="00022A05">
      <w:pPr>
        <w:pStyle w:val="a0"/>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850" w:firstLineChars="0" w:hanging="418"/>
        <w:rPr>
          <w:rFonts w:ascii="Times New Roman" w:hAnsi="Times New Roman" w:cs="Times New Roman"/>
          <w:sz w:val="24"/>
          <w:rPrChange w:id="18373" w:author="raye" w:date="2018-08-10T12:30:00Z">
            <w:rPr>
              <w:rFonts w:ascii="Calibri" w:hAnsi="Calibri" w:cstheme="minorHAnsi"/>
              <w:sz w:val="24"/>
            </w:rPr>
          </w:rPrChange>
        </w:rPr>
      </w:pPr>
      <w:r w:rsidRPr="00B0205A">
        <w:rPr>
          <w:rFonts w:ascii="Times New Roman" w:hAnsi="Times New Roman" w:cs="Times New Roman"/>
          <w:sz w:val="24"/>
          <w:rPrChange w:id="18374" w:author="raye" w:date="2018-08-10T12:30:00Z">
            <w:rPr>
              <w:rFonts w:ascii="Calibri" w:hAnsi="Calibri" w:cstheme="minorHAnsi"/>
              <w:sz w:val="24"/>
            </w:rPr>
          </w:rPrChange>
        </w:rPr>
        <w:t>Average business cases processed per hour: 50 cases</w:t>
      </w:r>
    </w:p>
    <w:p w14:paraId="3291AF6A" w14:textId="77777777" w:rsidR="00F7260B" w:rsidRPr="00B0205A" w:rsidRDefault="00F7260B" w:rsidP="00022A05">
      <w:pPr>
        <w:pStyle w:val="a0"/>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firstLineChars="0"/>
        <w:rPr>
          <w:rFonts w:ascii="Times New Roman" w:hAnsi="Times New Roman" w:cs="Times New Roman"/>
          <w:sz w:val="24"/>
          <w:rPrChange w:id="18375" w:author="raye" w:date="2018-08-10T12:30:00Z">
            <w:rPr>
              <w:rFonts w:ascii="Calibri" w:hAnsi="Calibri" w:cstheme="minorHAnsi"/>
              <w:sz w:val="24"/>
            </w:rPr>
          </w:rPrChange>
        </w:rPr>
      </w:pPr>
      <w:r w:rsidRPr="00B0205A">
        <w:rPr>
          <w:rFonts w:ascii="Times New Roman" w:hAnsi="Times New Roman" w:cs="Times New Roman"/>
          <w:sz w:val="24"/>
          <w:rPrChange w:id="18376" w:author="raye" w:date="2018-08-10T12:30:00Z">
            <w:rPr>
              <w:rFonts w:ascii="Calibri" w:hAnsi="Calibri" w:cstheme="minorHAnsi"/>
              <w:sz w:val="24"/>
            </w:rPr>
          </w:rPrChange>
        </w:rPr>
        <w:t>1 year estimated business volume</w:t>
      </w:r>
      <w:r w:rsidRPr="00B0205A">
        <w:rPr>
          <w:rFonts w:ascii="Times New Roman" w:hAnsi="Times New Roman" w:cs="Times New Roman" w:hint="eastAsia"/>
          <w:sz w:val="24"/>
          <w:rPrChange w:id="18377" w:author="raye" w:date="2018-08-10T12:30:00Z">
            <w:rPr>
              <w:rFonts w:ascii="Calibri" w:hAnsi="Calibri" w:cstheme="minorHAnsi" w:hint="eastAsia"/>
              <w:sz w:val="24"/>
            </w:rPr>
          </w:rPrChange>
        </w:rPr>
        <w:t>：</w:t>
      </w:r>
    </w:p>
    <w:p w14:paraId="1A0351BF" w14:textId="77777777" w:rsidR="00F7260B" w:rsidRPr="00B0205A" w:rsidRDefault="00F7260B" w:rsidP="00022A05">
      <w:pPr>
        <w:pStyle w:val="a0"/>
        <w:numPr>
          <w:ilvl w:val="1"/>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rPrChange w:id="18378" w:author="raye" w:date="2018-08-10T12:30:00Z">
            <w:rPr>
              <w:rFonts w:ascii="Calibri" w:hAnsi="Calibri" w:cstheme="minorHAnsi"/>
              <w:sz w:val="24"/>
            </w:rPr>
          </w:rPrChange>
        </w:rPr>
      </w:pPr>
      <w:r w:rsidRPr="00B0205A">
        <w:rPr>
          <w:rFonts w:ascii="Times New Roman" w:hAnsi="Times New Roman" w:cs="Times New Roman"/>
          <w:sz w:val="24"/>
          <w:rPrChange w:id="18379" w:author="raye" w:date="2018-08-10T12:30:00Z">
            <w:rPr>
              <w:rFonts w:ascii="Calibri" w:hAnsi="Calibri" w:cstheme="minorHAnsi"/>
              <w:sz w:val="24"/>
            </w:rPr>
          </w:rPrChange>
        </w:rPr>
        <w:t>Operations Unit processing volume is 20,000</w:t>
      </w:r>
    </w:p>
    <w:p w14:paraId="0C63D6DE" w14:textId="77777777" w:rsidR="00F7260B" w:rsidRPr="00B0205A" w:rsidRDefault="00F7260B" w:rsidP="00022A05">
      <w:pPr>
        <w:pStyle w:val="a0"/>
        <w:numPr>
          <w:ilvl w:val="1"/>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rPrChange w:id="18380" w:author="raye" w:date="2018-08-10T12:30:00Z">
            <w:rPr>
              <w:rFonts w:ascii="Calibri" w:hAnsi="Calibri" w:cstheme="minorHAnsi"/>
              <w:sz w:val="24"/>
            </w:rPr>
          </w:rPrChange>
        </w:rPr>
      </w:pPr>
      <w:r w:rsidRPr="00B0205A">
        <w:rPr>
          <w:rFonts w:ascii="Times New Roman" w:hAnsi="Times New Roman" w:cs="Times New Roman"/>
          <w:sz w:val="24"/>
          <w:rPrChange w:id="18381" w:author="raye" w:date="2018-08-10T12:30:00Z">
            <w:rPr>
              <w:rFonts w:ascii="Calibri" w:hAnsi="Calibri" w:cstheme="minorHAnsi"/>
              <w:sz w:val="24"/>
            </w:rPr>
          </w:rPrChange>
        </w:rPr>
        <w:t>Compliance Unit processing volume (red flag) is 10,000</w:t>
      </w:r>
    </w:p>
    <w:p w14:paraId="6D36CB40" w14:textId="77777777" w:rsidR="00F7260B" w:rsidRPr="00B0205A" w:rsidRDefault="00F7260B" w:rsidP="00022A05">
      <w:pPr>
        <w:pStyle w:val="a0"/>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firstLineChars="0"/>
        <w:rPr>
          <w:rFonts w:ascii="Times New Roman" w:hAnsi="Times New Roman" w:cs="Times New Roman"/>
          <w:sz w:val="24"/>
          <w:rPrChange w:id="18382" w:author="raye" w:date="2018-08-10T12:30:00Z">
            <w:rPr>
              <w:rFonts w:ascii="Calibri" w:hAnsi="Calibri" w:cstheme="minorHAnsi"/>
              <w:sz w:val="24"/>
            </w:rPr>
          </w:rPrChange>
        </w:rPr>
      </w:pPr>
      <w:r w:rsidRPr="00B0205A">
        <w:rPr>
          <w:rFonts w:ascii="Times New Roman" w:hAnsi="Times New Roman" w:cs="Times New Roman"/>
          <w:sz w:val="24"/>
          <w:rPrChange w:id="18383" w:author="raye" w:date="2018-08-10T12:30:00Z">
            <w:rPr>
              <w:rFonts w:ascii="Calibri" w:hAnsi="Calibri" w:cstheme="minorHAnsi"/>
              <w:sz w:val="24"/>
            </w:rPr>
          </w:rPrChange>
        </w:rPr>
        <w:t>3 year estimated business volume</w:t>
      </w:r>
      <w:r w:rsidRPr="00B0205A">
        <w:rPr>
          <w:rFonts w:ascii="Times New Roman" w:hAnsi="Times New Roman" w:cs="Times New Roman" w:hint="eastAsia"/>
          <w:sz w:val="24"/>
          <w:rPrChange w:id="18384" w:author="raye" w:date="2018-08-10T12:30:00Z">
            <w:rPr>
              <w:rFonts w:ascii="Calibri" w:hAnsi="Calibri" w:cstheme="minorHAnsi" w:hint="eastAsia"/>
              <w:sz w:val="24"/>
            </w:rPr>
          </w:rPrChange>
        </w:rPr>
        <w:t>：</w:t>
      </w:r>
    </w:p>
    <w:p w14:paraId="6A2056D3" w14:textId="77777777" w:rsidR="00F7260B" w:rsidRPr="00B0205A" w:rsidRDefault="00F7260B" w:rsidP="00022A05">
      <w:pPr>
        <w:pStyle w:val="a0"/>
        <w:numPr>
          <w:ilvl w:val="1"/>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rPrChange w:id="18385" w:author="raye" w:date="2018-08-10T12:30:00Z">
            <w:rPr>
              <w:rFonts w:ascii="Calibri" w:hAnsi="Calibri" w:cstheme="minorHAnsi"/>
              <w:sz w:val="24"/>
            </w:rPr>
          </w:rPrChange>
        </w:rPr>
      </w:pPr>
      <w:r w:rsidRPr="00B0205A">
        <w:rPr>
          <w:rFonts w:ascii="Times New Roman" w:hAnsi="Times New Roman" w:cs="Times New Roman"/>
          <w:sz w:val="24"/>
          <w:rPrChange w:id="18386" w:author="raye" w:date="2018-08-10T12:30:00Z">
            <w:rPr>
              <w:rFonts w:ascii="Calibri" w:hAnsi="Calibri" w:cstheme="minorHAnsi"/>
              <w:sz w:val="24"/>
            </w:rPr>
          </w:rPrChange>
        </w:rPr>
        <w:t>Operations Unit processing volume is 60,000</w:t>
      </w:r>
    </w:p>
    <w:p w14:paraId="75AFD12A" w14:textId="77777777" w:rsidR="00F7260B" w:rsidRPr="00B0205A" w:rsidRDefault="00F7260B" w:rsidP="00022A05">
      <w:pPr>
        <w:pStyle w:val="a0"/>
        <w:numPr>
          <w:ilvl w:val="1"/>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rPrChange w:id="18387" w:author="raye" w:date="2018-08-10T12:30:00Z">
            <w:rPr>
              <w:rFonts w:ascii="Calibri" w:hAnsi="Calibri" w:cstheme="minorHAnsi"/>
              <w:sz w:val="24"/>
            </w:rPr>
          </w:rPrChange>
        </w:rPr>
      </w:pPr>
      <w:r w:rsidRPr="00B0205A">
        <w:rPr>
          <w:rFonts w:ascii="Times New Roman" w:hAnsi="Times New Roman" w:cs="Times New Roman"/>
          <w:sz w:val="24"/>
          <w:rPrChange w:id="18388" w:author="raye" w:date="2018-08-10T12:30:00Z">
            <w:rPr>
              <w:rFonts w:ascii="Calibri" w:hAnsi="Calibri" w:cstheme="minorHAnsi"/>
              <w:sz w:val="24"/>
            </w:rPr>
          </w:rPrChange>
        </w:rPr>
        <w:t>Compliance Unit processing volume (red flag) is 30,000</w:t>
      </w:r>
    </w:p>
    <w:p w14:paraId="74F82367" w14:textId="77777777" w:rsidR="00F7260B" w:rsidRPr="00B0205A" w:rsidRDefault="00F7260B" w:rsidP="00022A05">
      <w:pPr>
        <w:pStyle w:val="a0"/>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sz w:val="24"/>
          <w:rPrChange w:id="18389" w:author="raye" w:date="2018-08-10T12:30:00Z">
            <w:rPr>
              <w:rFonts w:ascii="Calibri" w:hAnsi="Calibri" w:cstheme="minorHAnsi"/>
              <w:sz w:val="24"/>
            </w:rPr>
          </w:rPrChange>
        </w:rPr>
      </w:pPr>
      <w:r w:rsidRPr="00B0205A">
        <w:rPr>
          <w:rFonts w:ascii="Times New Roman" w:hAnsi="Times New Roman" w:cs="Times New Roman"/>
          <w:sz w:val="24"/>
          <w:rPrChange w:id="18390" w:author="raye" w:date="2018-08-10T12:30:00Z">
            <w:rPr>
              <w:rFonts w:ascii="Calibri" w:hAnsi="Calibri" w:cstheme="minorHAnsi"/>
              <w:sz w:val="24"/>
            </w:rPr>
          </w:rPrChange>
        </w:rPr>
        <w:t>Average processing time per case</w:t>
      </w:r>
      <w:r w:rsidRPr="00B0205A">
        <w:rPr>
          <w:rFonts w:ascii="Times New Roman" w:hAnsi="Times New Roman" w:cs="Times New Roman" w:hint="eastAsia"/>
          <w:sz w:val="24"/>
          <w:rPrChange w:id="18391" w:author="raye" w:date="2018-08-10T12:30:00Z">
            <w:rPr>
              <w:rFonts w:ascii="Calibri" w:hAnsi="Calibri" w:cstheme="minorHAnsi" w:hint="eastAsia"/>
              <w:sz w:val="24"/>
            </w:rPr>
          </w:rPrChange>
        </w:rPr>
        <w:t>：</w:t>
      </w:r>
      <w:r w:rsidRPr="00B0205A">
        <w:rPr>
          <w:rFonts w:ascii="Times New Roman" w:hAnsi="Times New Roman" w:cs="Times New Roman"/>
          <w:sz w:val="24"/>
          <w:rPrChange w:id="18392" w:author="raye" w:date="2018-08-10T12:30:00Z">
            <w:rPr>
              <w:rFonts w:ascii="Calibri" w:hAnsi="Calibri" w:cstheme="minorHAnsi"/>
              <w:sz w:val="24"/>
            </w:rPr>
          </w:rPrChange>
        </w:rPr>
        <w:t>30-60 minutes</w:t>
      </w:r>
    </w:p>
    <w:p w14:paraId="6E731D07" w14:textId="77777777" w:rsidR="00F7260B" w:rsidRPr="00B0205A" w:rsidRDefault="00F7260B" w:rsidP="00022A05">
      <w:pPr>
        <w:pStyle w:val="a0"/>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sz w:val="24"/>
          <w:rPrChange w:id="18393" w:author="raye" w:date="2018-08-10T12:30:00Z">
            <w:rPr>
              <w:rFonts w:ascii="Calibri" w:hAnsi="Calibri" w:cstheme="minorHAnsi"/>
              <w:sz w:val="24"/>
            </w:rPr>
          </w:rPrChange>
        </w:rPr>
      </w:pPr>
      <w:r w:rsidRPr="00B0205A">
        <w:rPr>
          <w:rFonts w:ascii="Times New Roman" w:hAnsi="Times New Roman" w:cs="Times New Roman"/>
          <w:sz w:val="24"/>
          <w:rPrChange w:id="18394" w:author="raye" w:date="2018-08-10T12:30:00Z">
            <w:rPr>
              <w:rFonts w:ascii="Calibri" w:hAnsi="Calibri" w:cstheme="minorHAnsi"/>
              <w:sz w:val="24"/>
            </w:rPr>
          </w:rPrChange>
        </w:rPr>
        <w:t>Estimated operating time, from scanning transaction documents to the generation of the Transaction Risk Mitigation Check List: 1 minute</w:t>
      </w:r>
    </w:p>
    <w:p w14:paraId="512D8410" w14:textId="77777777" w:rsidR="00F7260B" w:rsidRPr="00B0205A" w:rsidRDefault="00F7260B" w:rsidP="00022A05">
      <w:pPr>
        <w:pStyle w:val="a0"/>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sz w:val="24"/>
          <w:rPrChange w:id="18395" w:author="raye" w:date="2018-08-10T12:30:00Z">
            <w:rPr>
              <w:rFonts w:ascii="Calibri" w:hAnsi="Calibri" w:cstheme="minorHAnsi"/>
              <w:sz w:val="24"/>
            </w:rPr>
          </w:rPrChange>
        </w:rPr>
      </w:pPr>
      <w:r w:rsidRPr="00B0205A">
        <w:rPr>
          <w:rFonts w:ascii="Times New Roman" w:hAnsi="Times New Roman" w:cs="Times New Roman"/>
          <w:sz w:val="24"/>
          <w:rPrChange w:id="18396" w:author="raye" w:date="2018-08-10T12:30:00Z">
            <w:rPr>
              <w:rFonts w:ascii="Calibri" w:hAnsi="Calibri" w:cstheme="minorHAnsi"/>
              <w:sz w:val="24"/>
            </w:rPr>
          </w:rPrChange>
        </w:rPr>
        <w:t>Maximum tolerance of response time: 1-2 minutes</w:t>
      </w:r>
    </w:p>
    <w:p w14:paraId="5A3030A7" w14:textId="77777777" w:rsidR="00F7260B" w:rsidRPr="00B0205A" w:rsidRDefault="00F7260B" w:rsidP="00022A05">
      <w:pPr>
        <w:pStyle w:val="a0"/>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sz w:val="24"/>
          <w:rPrChange w:id="18397" w:author="raye" w:date="2018-08-10T12:30:00Z">
            <w:rPr>
              <w:rFonts w:ascii="Calibri" w:hAnsi="Calibri" w:cstheme="minorHAnsi"/>
              <w:sz w:val="24"/>
            </w:rPr>
          </w:rPrChange>
        </w:rPr>
      </w:pPr>
      <w:r w:rsidRPr="00B0205A">
        <w:rPr>
          <w:rFonts w:ascii="Times New Roman" w:hAnsi="Times New Roman" w:cs="Times New Roman"/>
          <w:sz w:val="24"/>
          <w:rPrChange w:id="18398" w:author="raye" w:date="2018-08-10T12:30:00Z">
            <w:rPr>
              <w:rFonts w:ascii="Calibri" w:hAnsi="Calibri" w:cstheme="minorHAnsi"/>
              <w:sz w:val="24"/>
            </w:rPr>
          </w:rPrChange>
        </w:rPr>
        <w:t>System user interface interaction time lag &lt; 3 seconds</w:t>
      </w:r>
    </w:p>
    <w:p w14:paraId="05C76484" w14:textId="77777777" w:rsidR="00F7260B" w:rsidRPr="00B0205A" w:rsidRDefault="00F7260B" w:rsidP="00022A05">
      <w:pPr>
        <w:pStyle w:val="a0"/>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sz w:val="24"/>
          <w:rPrChange w:id="18399" w:author="raye" w:date="2018-08-10T12:30:00Z">
            <w:rPr>
              <w:rFonts w:ascii="Calibri" w:hAnsi="Calibri" w:cstheme="minorHAnsi"/>
              <w:sz w:val="24"/>
            </w:rPr>
          </w:rPrChange>
        </w:rPr>
      </w:pPr>
      <w:r w:rsidRPr="00B0205A">
        <w:rPr>
          <w:rFonts w:ascii="Times New Roman" w:hAnsi="Times New Roman" w:cs="Times New Roman"/>
          <w:sz w:val="24"/>
          <w:rPrChange w:id="18400" w:author="raye" w:date="2018-08-10T12:30:00Z">
            <w:rPr>
              <w:rFonts w:ascii="Calibri" w:hAnsi="Calibri" w:cstheme="minorHAnsi"/>
              <w:sz w:val="24"/>
            </w:rPr>
          </w:rPrChange>
        </w:rPr>
        <w:t>Query Operations response time &lt; 6 seconds</w:t>
      </w:r>
    </w:p>
    <w:p w14:paraId="4D67DA5E" w14:textId="77777777" w:rsidR="00F7260B" w:rsidRPr="00B0205A" w:rsidRDefault="00F7260B" w:rsidP="00022A05">
      <w:pPr>
        <w:pStyle w:val="a0"/>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sz w:val="24"/>
          <w:rPrChange w:id="18401" w:author="raye" w:date="2018-08-10T12:30:00Z">
            <w:rPr>
              <w:rFonts w:ascii="Calibri" w:hAnsi="Calibri" w:cstheme="minorHAnsi"/>
              <w:sz w:val="24"/>
            </w:rPr>
          </w:rPrChange>
        </w:rPr>
      </w:pPr>
      <w:r w:rsidRPr="00B0205A">
        <w:rPr>
          <w:rFonts w:ascii="Times New Roman" w:hAnsi="Times New Roman" w:cs="Times New Roman"/>
          <w:sz w:val="24"/>
          <w:rPrChange w:id="18402" w:author="raye" w:date="2018-08-10T12:30:00Z">
            <w:rPr>
              <w:rFonts w:ascii="Calibri" w:hAnsi="Calibri" w:cstheme="minorHAnsi"/>
              <w:sz w:val="24"/>
            </w:rPr>
          </w:rPrChange>
        </w:rPr>
        <w:t>Input saving response time &lt; 3 seconds</w:t>
      </w:r>
    </w:p>
    <w:p w14:paraId="24312DC1" w14:textId="77777777" w:rsidR="00F7260B" w:rsidRPr="00B0205A" w:rsidRDefault="00F7260B" w:rsidP="00022A05">
      <w:pPr>
        <w:pStyle w:val="a0"/>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sz w:val="24"/>
          <w:rPrChange w:id="18403" w:author="raye" w:date="2018-08-10T12:30:00Z">
            <w:rPr>
              <w:rFonts w:ascii="Calibri" w:hAnsi="Calibri" w:cstheme="minorHAnsi"/>
              <w:sz w:val="24"/>
            </w:rPr>
          </w:rPrChange>
        </w:rPr>
      </w:pPr>
      <w:r w:rsidRPr="00B0205A">
        <w:rPr>
          <w:rFonts w:ascii="Times New Roman" w:hAnsi="Times New Roman" w:cs="Times New Roman"/>
          <w:sz w:val="24"/>
          <w:rPrChange w:id="18404" w:author="raye" w:date="2018-08-10T12:30:00Z">
            <w:rPr>
              <w:rFonts w:ascii="Calibri" w:hAnsi="Calibri" w:cstheme="minorHAnsi"/>
              <w:sz w:val="24"/>
            </w:rPr>
          </w:rPrChange>
        </w:rPr>
        <w:t>Statistic Operations response time &lt; 10 seconds</w:t>
      </w:r>
    </w:p>
    <w:p w14:paraId="0DB50448" w14:textId="77777777" w:rsidR="00F7260B" w:rsidRPr="00B0205A" w:rsidRDefault="00F7260B" w:rsidP="00022A05">
      <w:pPr>
        <w:pStyle w:val="a0"/>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sz w:val="24"/>
          <w:rPrChange w:id="18405" w:author="raye" w:date="2018-08-10T12:30:00Z">
            <w:rPr>
              <w:rFonts w:ascii="Calibri" w:hAnsi="Calibri" w:cstheme="minorHAnsi"/>
              <w:sz w:val="24"/>
            </w:rPr>
          </w:rPrChange>
        </w:rPr>
      </w:pPr>
      <w:r w:rsidRPr="00B0205A">
        <w:rPr>
          <w:rFonts w:ascii="Times New Roman" w:hAnsi="Times New Roman" w:cs="Times New Roman"/>
          <w:sz w:val="24"/>
          <w:rPrChange w:id="18406" w:author="raye" w:date="2018-08-10T12:30:00Z">
            <w:rPr>
              <w:rFonts w:ascii="Calibri" w:hAnsi="Calibri" w:cstheme="minorHAnsi"/>
              <w:sz w:val="24"/>
            </w:rPr>
          </w:rPrChange>
        </w:rPr>
        <w:t>API average processing time per entity 5 seconds</w:t>
      </w:r>
    </w:p>
    <w:p w14:paraId="7471F659" w14:textId="77777777" w:rsidR="00F7260B" w:rsidRPr="00B0205A" w:rsidRDefault="00F7260B" w:rsidP="00022A05">
      <w:pPr>
        <w:pStyle w:val="a0"/>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hAnsi="Times New Roman" w:cs="Times New Roman"/>
          <w:sz w:val="24"/>
          <w:rPrChange w:id="18407" w:author="raye" w:date="2018-08-10T12:30:00Z">
            <w:rPr>
              <w:rFonts w:ascii="Calibri" w:hAnsi="Calibri" w:cstheme="minorHAnsi"/>
              <w:sz w:val="24"/>
            </w:rPr>
          </w:rPrChange>
        </w:rPr>
      </w:pPr>
      <w:r w:rsidRPr="00B0205A">
        <w:rPr>
          <w:rFonts w:ascii="Times New Roman" w:hAnsi="Times New Roman" w:cs="Times New Roman"/>
          <w:sz w:val="24"/>
          <w:rPrChange w:id="18408" w:author="raye" w:date="2018-08-10T12:30:00Z">
            <w:rPr>
              <w:rFonts w:ascii="Calibri" w:hAnsi="Calibri" w:cstheme="minorHAnsi"/>
              <w:sz w:val="24"/>
            </w:rPr>
          </w:rPrChange>
        </w:rPr>
        <w:t>Training time required for normal/advanced users: 1 day</w:t>
      </w:r>
    </w:p>
    <w:p w14:paraId="5304BD60"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8409" w:author="raye" w:date="2018-08-10T12:30:00Z">
            <w:rPr/>
          </w:rPrChange>
        </w:rPr>
      </w:pPr>
    </w:p>
    <w:p w14:paraId="77E1EE41" w14:textId="77777777" w:rsidR="00F7260B" w:rsidRPr="00B0205A" w:rsidRDefault="00F7260B" w:rsidP="00AC1630">
      <w:pPr>
        <w:pStyle w:val="321"/>
        <w:pPrChange w:id="18410" w:author="raye" w:date="2018-08-10T20:11: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E403FE">
        <w:lastRenderedPageBreak/>
        <w:tab/>
      </w:r>
      <w:r w:rsidRPr="00E403FE">
        <w:tab/>
      </w:r>
      <w:bookmarkStart w:id="18411" w:name="_Toc520840595"/>
      <w:r w:rsidRPr="00E403FE">
        <w:t>4.7.4 Data</w:t>
      </w:r>
      <w:r w:rsidRPr="00B0205A">
        <w:t xml:space="preserve"> Retention</w:t>
      </w:r>
      <w:bookmarkEnd w:id="18411"/>
      <w:r w:rsidRPr="00B0205A">
        <w:t xml:space="preserve"> </w:t>
      </w:r>
    </w:p>
    <w:p w14:paraId="317E2069"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8412" w:author="raye" w:date="2018-08-10T12:30:00Z">
            <w:rPr/>
          </w:rPrChange>
        </w:rPr>
      </w:pPr>
    </w:p>
    <w:p w14:paraId="4EAE2C18" w14:textId="77777777" w:rsidR="00F7260B" w:rsidRPr="00B0205A" w:rsidRDefault="00F7260B" w:rsidP="00022A05">
      <w:pPr>
        <w:pStyle w:val="a0"/>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850" w:firstLineChars="0" w:hanging="418"/>
        <w:rPr>
          <w:rFonts w:ascii="Times New Roman" w:hAnsi="Times New Roman" w:cs="Times New Roman"/>
          <w:sz w:val="24"/>
          <w:rPrChange w:id="18413" w:author="raye" w:date="2018-08-10T12:30:00Z">
            <w:rPr>
              <w:rFonts w:ascii="Calibri" w:hAnsi="Calibri" w:cstheme="minorHAnsi"/>
              <w:sz w:val="24"/>
            </w:rPr>
          </w:rPrChange>
        </w:rPr>
      </w:pPr>
      <w:r w:rsidRPr="00B0205A">
        <w:rPr>
          <w:rFonts w:ascii="Times New Roman" w:hAnsi="Times New Roman" w:cs="Times New Roman"/>
          <w:sz w:val="24"/>
          <w:rPrChange w:id="18414" w:author="raye" w:date="2018-08-10T12:30:00Z">
            <w:rPr>
              <w:rFonts w:ascii="Calibri" w:hAnsi="Calibri" w:cstheme="minorHAnsi"/>
              <w:sz w:val="24"/>
            </w:rPr>
          </w:rPrChange>
        </w:rPr>
        <w:t>8 years - Historical case data and related evidences in the system.</w:t>
      </w:r>
    </w:p>
    <w:p w14:paraId="0ADE674B" w14:textId="77777777" w:rsidR="00F7260B" w:rsidRPr="00B0205A" w:rsidRDefault="00F7260B" w:rsidP="00022A05">
      <w:pPr>
        <w:pStyle w:val="a0"/>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850" w:firstLineChars="0" w:hanging="418"/>
        <w:rPr>
          <w:rFonts w:ascii="Times New Roman" w:hAnsi="Times New Roman" w:cs="Times New Roman"/>
          <w:sz w:val="24"/>
          <w:rPrChange w:id="18415" w:author="raye" w:date="2018-08-10T12:30:00Z">
            <w:rPr>
              <w:rFonts w:ascii="Calibri" w:hAnsi="Calibri" w:cstheme="minorHAnsi"/>
              <w:sz w:val="24"/>
            </w:rPr>
          </w:rPrChange>
        </w:rPr>
      </w:pPr>
      <w:r w:rsidRPr="00B0205A">
        <w:rPr>
          <w:rFonts w:ascii="Times New Roman" w:hAnsi="Times New Roman" w:cs="Times New Roman"/>
          <w:sz w:val="24"/>
          <w:rPrChange w:id="18416" w:author="raye" w:date="2018-08-10T12:30:00Z">
            <w:rPr>
              <w:rFonts w:ascii="Calibri" w:hAnsi="Calibri" w:cstheme="minorHAnsi"/>
              <w:sz w:val="24"/>
            </w:rPr>
          </w:rPrChange>
        </w:rPr>
        <w:t>Archive records (Historical case data and related evidences) after 8 years.</w:t>
      </w:r>
    </w:p>
    <w:p w14:paraId="112D622B" w14:textId="77777777" w:rsidR="00F7260B" w:rsidRPr="00B0205A" w:rsidRDefault="00F7260B" w:rsidP="00022A05">
      <w:pPr>
        <w:pStyle w:val="a0"/>
        <w:numPr>
          <w:ilvl w:val="1"/>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firstLineChars="0"/>
        <w:rPr>
          <w:rFonts w:ascii="Times New Roman" w:hAnsi="Times New Roman" w:cs="Times New Roman"/>
          <w:sz w:val="24"/>
          <w:rPrChange w:id="18417" w:author="raye" w:date="2018-08-10T12:30:00Z">
            <w:rPr>
              <w:rFonts w:ascii="Calibri" w:hAnsi="Calibri" w:cstheme="minorHAnsi"/>
              <w:sz w:val="24"/>
            </w:rPr>
          </w:rPrChange>
        </w:rPr>
      </w:pPr>
      <w:r w:rsidRPr="00B0205A">
        <w:rPr>
          <w:rFonts w:ascii="Times New Roman" w:hAnsi="Times New Roman" w:cs="Times New Roman"/>
          <w:sz w:val="24"/>
          <w:rPrChange w:id="18418" w:author="raye" w:date="2018-08-10T12:30:00Z">
            <w:rPr>
              <w:rFonts w:ascii="Calibri" w:hAnsi="Calibri" w:cstheme="minorHAnsi"/>
              <w:sz w:val="24"/>
            </w:rPr>
          </w:rPrChange>
        </w:rPr>
        <w:t>Archived records must be retrievable quickly.</w:t>
      </w:r>
    </w:p>
    <w:p w14:paraId="151BCEC3" w14:textId="77777777" w:rsidR="00F7260B" w:rsidRPr="00B0205A" w:rsidRDefault="00F7260B" w:rsidP="00022A05">
      <w:pPr>
        <w:pStyle w:val="a0"/>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850" w:firstLineChars="0" w:hanging="418"/>
        <w:rPr>
          <w:rFonts w:ascii="Times New Roman" w:hAnsi="Times New Roman" w:cs="Times New Roman"/>
          <w:sz w:val="24"/>
          <w:rPrChange w:id="18419" w:author="raye" w:date="2018-08-10T12:30:00Z">
            <w:rPr>
              <w:rFonts w:ascii="Calibri" w:hAnsi="Calibri" w:cstheme="minorHAnsi"/>
              <w:sz w:val="24"/>
            </w:rPr>
          </w:rPrChange>
        </w:rPr>
      </w:pPr>
      <w:r w:rsidRPr="00B0205A">
        <w:rPr>
          <w:rFonts w:ascii="Times New Roman" w:hAnsi="Times New Roman" w:cs="Times New Roman"/>
          <w:sz w:val="24"/>
          <w:rPrChange w:id="18420" w:author="raye" w:date="2018-08-10T12:30:00Z">
            <w:rPr>
              <w:rFonts w:ascii="Calibri" w:hAnsi="Calibri" w:cstheme="minorHAnsi"/>
              <w:sz w:val="24"/>
            </w:rPr>
          </w:rPrChange>
        </w:rPr>
        <w:t>The system must have historical document search and recovery functions.</w:t>
      </w:r>
    </w:p>
    <w:p w14:paraId="66D7B8B9"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8421" w:author="raye" w:date="2018-08-10T12:30:00Z">
            <w:rPr/>
          </w:rPrChange>
        </w:rPr>
      </w:pPr>
    </w:p>
    <w:p w14:paraId="7CD67FA6" w14:textId="77777777" w:rsidR="00F7260B" w:rsidRPr="00E403FE" w:rsidRDefault="00F7260B" w:rsidP="00AC1630">
      <w:pPr>
        <w:pStyle w:val="321"/>
        <w:pPrChange w:id="18422" w:author="raye" w:date="2018-08-10T20:11: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E403FE">
        <w:tab/>
      </w:r>
      <w:r w:rsidRPr="00E403FE">
        <w:tab/>
      </w:r>
      <w:bookmarkStart w:id="18423" w:name="_Toc520840596"/>
      <w:r w:rsidRPr="00E403FE">
        <w:t>4.7.5 Disaster Recovery</w:t>
      </w:r>
      <w:bookmarkEnd w:id="18423"/>
      <w:r w:rsidRPr="00E403FE">
        <w:t xml:space="preserve"> </w:t>
      </w:r>
    </w:p>
    <w:p w14:paraId="4BEBF977" w14:textId="77777777" w:rsidR="00F7260B" w:rsidRPr="00B0205A" w:rsidRDefault="00F7260B" w:rsidP="00022A05">
      <w:pPr>
        <w:pStyle w:val="a0"/>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rPrChange w:id="18424" w:author="raye" w:date="2018-08-10T12:30:00Z">
            <w:rPr>
              <w:rFonts w:ascii="Calibri" w:hAnsi="Calibri" w:cstheme="minorHAnsi"/>
              <w:sz w:val="24"/>
            </w:rPr>
          </w:rPrChange>
        </w:rPr>
      </w:pPr>
      <w:r w:rsidRPr="00B0205A">
        <w:rPr>
          <w:rFonts w:ascii="Times New Roman" w:hAnsi="Times New Roman" w:cs="Times New Roman"/>
          <w:sz w:val="24"/>
          <w:rPrChange w:id="18425" w:author="raye" w:date="2018-08-10T12:30:00Z">
            <w:rPr>
              <w:rFonts w:ascii="Calibri" w:hAnsi="Calibri" w:cstheme="minorHAnsi"/>
              <w:sz w:val="24"/>
            </w:rPr>
          </w:rPrChange>
        </w:rPr>
        <w:t xml:space="preserve">Incorporates BoC Disaster Recovery Plan specifications *(Need Details from BoC) </w:t>
      </w:r>
    </w:p>
    <w:p w14:paraId="36CE354E" w14:textId="77777777" w:rsidR="00F7260B" w:rsidRPr="00B0205A" w:rsidRDefault="00F7260B" w:rsidP="00022A05">
      <w:pPr>
        <w:pStyle w:val="a0"/>
        <w:numPr>
          <w:ilvl w:val="0"/>
          <w:numId w:val="8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rPrChange w:id="18426" w:author="raye" w:date="2018-08-10T12:30:00Z">
            <w:rPr>
              <w:rFonts w:ascii="Calibri" w:hAnsi="Calibri" w:cstheme="minorHAnsi"/>
              <w:sz w:val="24"/>
            </w:rPr>
          </w:rPrChange>
        </w:rPr>
      </w:pPr>
      <w:r w:rsidRPr="00B0205A">
        <w:rPr>
          <w:rFonts w:ascii="Times New Roman" w:hAnsi="Times New Roman" w:cs="Times New Roman"/>
          <w:sz w:val="24"/>
          <w:rPrChange w:id="18427" w:author="raye" w:date="2018-08-10T12:30:00Z">
            <w:rPr>
              <w:rFonts w:ascii="Calibri" w:hAnsi="Calibri" w:cstheme="minorHAnsi"/>
              <w:sz w:val="24"/>
            </w:rPr>
          </w:rPrChange>
        </w:rPr>
        <w:t>Includes standard ETL database disaster recovery plan</w:t>
      </w:r>
    </w:p>
    <w:p w14:paraId="1FDFBA78"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8428" w:author="raye" w:date="2018-08-10T12:30:00Z">
            <w:rPr/>
          </w:rPrChange>
        </w:rPr>
      </w:pPr>
    </w:p>
    <w:p w14:paraId="65014BDB" w14:textId="77777777" w:rsidR="00F7260B" w:rsidRPr="00E403FE" w:rsidRDefault="00F7260B" w:rsidP="00AC1630">
      <w:pPr>
        <w:pStyle w:val="321"/>
        <w:pPrChange w:id="18429" w:author="raye" w:date="2018-08-10T20:11: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E403FE">
        <w:tab/>
      </w:r>
      <w:r w:rsidRPr="00E403FE">
        <w:tab/>
      </w:r>
      <w:bookmarkStart w:id="18430" w:name="_Toc520840597"/>
      <w:r w:rsidRPr="00E403FE">
        <w:t>4.7.6 Reliability and Stability</w:t>
      </w:r>
      <w:bookmarkEnd w:id="18430"/>
      <w:r w:rsidRPr="00E403FE">
        <w:t xml:space="preserve"> </w:t>
      </w:r>
    </w:p>
    <w:p w14:paraId="7DC80E96" w14:textId="77777777" w:rsidR="00F7260B" w:rsidRPr="00B0205A" w:rsidRDefault="00F7260B" w:rsidP="00022A05">
      <w:pPr>
        <w:pStyle w:val="a0"/>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szCs w:val="24"/>
          <w:rPrChange w:id="18431"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8432" w:author="raye" w:date="2018-08-10T12:30:00Z">
            <w:rPr>
              <w:rFonts w:ascii="Calibri" w:hAnsi="Calibri" w:cstheme="minorHAnsi"/>
              <w:sz w:val="24"/>
              <w:szCs w:val="24"/>
            </w:rPr>
          </w:rPrChange>
        </w:rPr>
        <w:t xml:space="preserve">No ETL failure shall result in irrecoverable data loss </w:t>
      </w:r>
    </w:p>
    <w:p w14:paraId="7EE47E42" w14:textId="77777777" w:rsidR="00F7260B" w:rsidRPr="00B0205A" w:rsidRDefault="00F7260B" w:rsidP="00022A05">
      <w:pPr>
        <w:pStyle w:val="a0"/>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szCs w:val="24"/>
          <w:rPrChange w:id="18433"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8434" w:author="raye" w:date="2018-08-10T12:30:00Z">
            <w:rPr>
              <w:rFonts w:ascii="Calibri" w:hAnsi="Calibri" w:cstheme="minorHAnsi"/>
              <w:sz w:val="24"/>
              <w:szCs w:val="24"/>
            </w:rPr>
          </w:rPrChange>
        </w:rPr>
        <w:t>Reprocessing/restart capabilities are categorized as either System, Data Integrity, or Data Quality and handled accordingly.</w:t>
      </w:r>
    </w:p>
    <w:p w14:paraId="1ECCAE3A" w14:textId="77777777" w:rsidR="00F7260B" w:rsidRPr="00E403FE" w:rsidRDefault="00F7260B" w:rsidP="00AC1630">
      <w:pPr>
        <w:pStyle w:val="321"/>
        <w:pPrChange w:id="18435" w:author="raye" w:date="2018-08-10T20:11: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pPr>
        </w:pPrChange>
      </w:pPr>
      <w:r w:rsidRPr="00E403FE">
        <w:tab/>
        <w:t xml:space="preserve"> </w:t>
      </w:r>
      <w:bookmarkStart w:id="18436" w:name="_Toc520840598"/>
      <w:r w:rsidRPr="00E403FE">
        <w:t>4.7.7 Regulatory Compliance</w:t>
      </w:r>
      <w:bookmarkEnd w:id="18436"/>
    </w:p>
    <w:p w14:paraId="2D44B17A"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8437" w:author="raye" w:date="2018-08-10T12:30:00Z">
            <w:rPr/>
          </w:rPrChange>
        </w:rPr>
      </w:pPr>
    </w:p>
    <w:p w14:paraId="3F5956F5" w14:textId="77777777" w:rsidR="00F7260B" w:rsidRPr="00B0205A" w:rsidRDefault="00F7260B" w:rsidP="00022A05">
      <w:pPr>
        <w:pStyle w:val="a0"/>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0"/>
        <w:rPr>
          <w:rFonts w:ascii="Times New Roman" w:hAnsi="Times New Roman" w:cs="Times New Roman"/>
          <w:sz w:val="24"/>
          <w:szCs w:val="24"/>
          <w:rPrChange w:id="18438" w:author="raye" w:date="2018-08-10T12:30:00Z">
            <w:rPr>
              <w:rFonts w:ascii="Calibri" w:hAnsi="Calibri" w:cstheme="minorHAnsi"/>
              <w:sz w:val="24"/>
              <w:szCs w:val="24"/>
            </w:rPr>
          </w:rPrChange>
        </w:rPr>
      </w:pPr>
      <w:bookmarkStart w:id="18439" w:name="_Toc510773936"/>
      <w:r w:rsidRPr="00B0205A">
        <w:rPr>
          <w:rFonts w:ascii="Times New Roman" w:hAnsi="Times New Roman" w:cs="Times New Roman"/>
          <w:sz w:val="24"/>
          <w:szCs w:val="24"/>
          <w:rPrChange w:id="18440" w:author="raye" w:date="2018-08-10T12:30:00Z">
            <w:rPr>
              <w:rFonts w:ascii="Calibri" w:hAnsi="Calibri" w:cstheme="minorHAnsi"/>
              <w:sz w:val="24"/>
              <w:szCs w:val="24"/>
            </w:rPr>
          </w:rPrChange>
        </w:rPr>
        <w:t>All regulatory compliance components from each of the upstream data sources will be maintained</w:t>
      </w:r>
    </w:p>
    <w:p w14:paraId="6169D356"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8441" w:author="raye" w:date="2018-08-10T12:30:00Z">
            <w:rPr/>
          </w:rPrChange>
        </w:rPr>
      </w:pPr>
    </w:p>
    <w:p w14:paraId="33DD7E62" w14:textId="77777777" w:rsidR="00F7260B" w:rsidRPr="008C2326" w:rsidRDefault="00F7260B" w:rsidP="00AC1630">
      <w:pPr>
        <w:pStyle w:val="321"/>
        <w:rPr>
          <w:rPrChange w:id="18442" w:author="raye" w:date="2018-08-10T20:03:00Z">
            <w:rPr/>
          </w:rPrChange>
        </w:rPr>
        <w:pPrChange w:id="18443" w:author="raye" w:date="2018-08-10T20:11: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8C2326">
        <w:rPr>
          <w:rPrChange w:id="18444" w:author="raye" w:date="2018-08-10T20:03:00Z">
            <w:rPr/>
          </w:rPrChange>
        </w:rPr>
        <w:tab/>
      </w:r>
      <w:r w:rsidRPr="008C2326">
        <w:rPr>
          <w:rPrChange w:id="18445" w:author="raye" w:date="2018-08-10T20:03:00Z">
            <w:rPr/>
          </w:rPrChange>
        </w:rPr>
        <w:tab/>
      </w:r>
      <w:bookmarkStart w:id="18446" w:name="_Toc520840599"/>
      <w:r w:rsidRPr="008C2326">
        <w:rPr>
          <w:rPrChange w:id="18447" w:author="raye" w:date="2018-08-10T20:03:00Z">
            <w:rPr/>
          </w:rPrChange>
        </w:rPr>
        <w:t>4.7.8 Security Requirements</w:t>
      </w:r>
      <w:bookmarkEnd w:id="18446"/>
      <w:r w:rsidRPr="008C2326">
        <w:rPr>
          <w:rPrChange w:id="18448" w:author="raye" w:date="2018-08-10T20:03:00Z">
            <w:rPr/>
          </w:rPrChange>
        </w:rPr>
        <w:t xml:space="preserve"> </w:t>
      </w:r>
    </w:p>
    <w:p w14:paraId="53463DE8"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9" w:firstLineChars="0"/>
        <w:contextualSpacing/>
        <w:rPr>
          <w:rFonts w:ascii="Times New Roman" w:hAnsi="Times New Roman" w:cs="Times New Roman"/>
          <w:sz w:val="24"/>
          <w:szCs w:val="24"/>
          <w:rPrChange w:id="18449"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8450" w:author="raye" w:date="2018-08-10T12:30:00Z">
            <w:rPr>
              <w:rFonts w:ascii="Calibri" w:hAnsi="Calibri" w:cstheme="minorHAnsi"/>
              <w:sz w:val="24"/>
              <w:szCs w:val="24"/>
            </w:rPr>
          </w:rPrChange>
        </w:rPr>
        <w:t>The system should enforce users to change their passwords the first time they login.</w:t>
      </w:r>
    </w:p>
    <w:p w14:paraId="48C1D1FC"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9" w:firstLineChars="0"/>
        <w:contextualSpacing/>
        <w:rPr>
          <w:rFonts w:ascii="Times New Roman" w:hAnsi="Times New Roman" w:cs="Times New Roman"/>
          <w:sz w:val="24"/>
          <w:szCs w:val="24"/>
          <w:rPrChange w:id="18451"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8452" w:author="raye" w:date="2018-08-10T12:30:00Z">
            <w:rPr>
              <w:rFonts w:ascii="Calibri" w:hAnsi="Calibri" w:cstheme="minorHAnsi"/>
              <w:sz w:val="24"/>
              <w:szCs w:val="24"/>
            </w:rPr>
          </w:rPrChange>
        </w:rPr>
        <w:t>Any passwords stored in the system (including database) should be encrypted.</w:t>
      </w:r>
    </w:p>
    <w:p w14:paraId="4EA18F2E"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9" w:firstLineChars="0"/>
        <w:contextualSpacing/>
        <w:rPr>
          <w:rFonts w:ascii="Times New Roman" w:hAnsi="Times New Roman" w:cs="Times New Roman"/>
          <w:sz w:val="24"/>
          <w:szCs w:val="24"/>
          <w:rPrChange w:id="18453"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8454" w:author="raye" w:date="2018-08-10T12:30:00Z">
            <w:rPr>
              <w:rFonts w:ascii="Calibri" w:hAnsi="Calibri" w:cstheme="minorHAnsi"/>
              <w:sz w:val="24"/>
              <w:szCs w:val="24"/>
            </w:rPr>
          </w:rPrChange>
        </w:rPr>
        <w:t>Login Time out is configurable.</w:t>
      </w:r>
    </w:p>
    <w:p w14:paraId="26FEC15D"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9" w:firstLineChars="0"/>
        <w:contextualSpacing/>
        <w:rPr>
          <w:rFonts w:ascii="Times New Roman" w:hAnsi="Times New Roman" w:cs="Times New Roman"/>
          <w:sz w:val="24"/>
          <w:szCs w:val="24"/>
          <w:rPrChange w:id="18455"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8456" w:author="raye" w:date="2018-08-10T12:30:00Z">
            <w:rPr>
              <w:rFonts w:ascii="Calibri" w:hAnsi="Calibri" w:cstheme="minorHAnsi"/>
              <w:sz w:val="24"/>
              <w:szCs w:val="24"/>
            </w:rPr>
          </w:rPrChange>
        </w:rPr>
        <w:lastRenderedPageBreak/>
        <w:t>User administration such as disabling, modifying, enabling, creating, deleting and etc. requires authorization from another user administrator.</w:t>
      </w:r>
    </w:p>
    <w:p w14:paraId="164CC49C"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9" w:firstLineChars="0"/>
        <w:contextualSpacing/>
        <w:rPr>
          <w:rFonts w:ascii="Times New Roman" w:hAnsi="Times New Roman" w:cs="Times New Roman"/>
          <w:sz w:val="24"/>
          <w:szCs w:val="24"/>
          <w:rPrChange w:id="18457"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8458" w:author="raye" w:date="2018-08-10T12:30:00Z">
            <w:rPr>
              <w:rFonts w:ascii="Calibri" w:hAnsi="Calibri" w:cstheme="minorHAnsi"/>
              <w:sz w:val="24"/>
              <w:szCs w:val="24"/>
            </w:rPr>
          </w:rPrChange>
        </w:rPr>
        <w:t xml:space="preserve">Users are not allowed to change their email address information by themselves, only user administrator can change that. </w:t>
      </w:r>
    </w:p>
    <w:p w14:paraId="1A1F5483"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9" w:firstLineChars="0"/>
        <w:contextualSpacing/>
        <w:rPr>
          <w:rFonts w:ascii="Times New Roman" w:hAnsi="Times New Roman" w:cs="Times New Roman"/>
          <w:sz w:val="24"/>
          <w:szCs w:val="24"/>
          <w:rPrChange w:id="18459"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8460" w:author="raye" w:date="2018-08-10T12:30:00Z">
            <w:rPr>
              <w:rFonts w:ascii="Calibri" w:hAnsi="Calibri" w:cstheme="minorHAnsi"/>
              <w:sz w:val="24"/>
              <w:szCs w:val="24"/>
            </w:rPr>
          </w:rPrChange>
        </w:rPr>
        <w:t>The system should lock the user account after 3 failed login attempts, and the number of failed attempts is configurable.</w:t>
      </w:r>
      <w:r w:rsidRPr="00B0205A">
        <w:rPr>
          <w:rFonts w:ascii="Times New Roman" w:hAnsi="Times New Roman" w:cs="Times New Roman"/>
          <w:sz w:val="24"/>
          <w:szCs w:val="24"/>
          <w:rPrChange w:id="18461" w:author="raye" w:date="2018-08-10T12:30:00Z">
            <w:rPr>
              <w:rFonts w:ascii="Calibri" w:hAnsi="Calibri" w:cstheme="minorHAnsi"/>
              <w:sz w:val="24"/>
              <w:szCs w:val="24"/>
            </w:rPr>
          </w:rPrChange>
        </w:rPr>
        <w:tab/>
      </w:r>
    </w:p>
    <w:p w14:paraId="3EF9F623"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9" w:firstLineChars="0"/>
        <w:contextualSpacing/>
        <w:rPr>
          <w:rFonts w:ascii="Times New Roman" w:hAnsi="Times New Roman" w:cs="Times New Roman"/>
          <w:sz w:val="24"/>
          <w:szCs w:val="24"/>
          <w:rPrChange w:id="18462" w:author="raye" w:date="2018-08-10T12:30:00Z">
            <w:rPr>
              <w:rFonts w:ascii="Calibri" w:hAnsi="Calibri" w:cstheme="minorHAnsi"/>
              <w:sz w:val="24"/>
              <w:szCs w:val="24"/>
            </w:rPr>
          </w:rPrChange>
        </w:rPr>
      </w:pPr>
      <w:r w:rsidRPr="00B0205A">
        <w:rPr>
          <w:rFonts w:ascii="Times New Roman" w:hAnsi="Times New Roman" w:cs="Times New Roman"/>
          <w:sz w:val="24"/>
          <w:szCs w:val="24"/>
          <w:rPrChange w:id="18463" w:author="raye" w:date="2018-08-10T12:30:00Z">
            <w:rPr>
              <w:rFonts w:ascii="Calibri" w:hAnsi="Calibri" w:cstheme="minorHAnsi"/>
              <w:sz w:val="24"/>
              <w:szCs w:val="24"/>
            </w:rPr>
          </w:rPrChange>
        </w:rPr>
        <w:t>The system should be able to generate an Excel which enables the user to export user list. The Excel should include at least the following information:  First Name, Last Name, Department, Status, Last Logon, Role, Creation Date, Password Expiration, Last Modified, Permission</w:t>
      </w:r>
    </w:p>
    <w:p w14:paraId="166480AC" w14:textId="77777777" w:rsidR="00F7260B" w:rsidRPr="00B0205A" w:rsidRDefault="00F7260B" w:rsidP="00022A05">
      <w:pPr>
        <w:pStyle w:val="af7"/>
        <w:widowControl/>
        <w:numPr>
          <w:ilvl w:val="0"/>
          <w:numId w:val="131"/>
        </w:numPr>
        <w:tabs>
          <w:tab w:val="left" w:pos="360"/>
        </w:tabs>
        <w:spacing w:beforeLines="50" w:before="156" w:afterLines="50" w:after="156" w:line="360" w:lineRule="auto"/>
        <w:ind w:left="1080"/>
        <w:rPr>
          <w:rFonts w:ascii="Times New Roman" w:hAnsi="Times New Roman" w:cs="Times New Roman"/>
          <w:kern w:val="0"/>
          <w:sz w:val="24"/>
          <w:szCs w:val="24"/>
          <w:rPrChange w:id="18464" w:author="raye" w:date="2018-08-10T12:30:00Z">
            <w:rPr>
              <w:rFonts w:ascii="Calibri" w:hAnsi="Calibri" w:cstheme="minorHAnsi"/>
              <w:kern w:val="0"/>
              <w:sz w:val="24"/>
              <w:szCs w:val="24"/>
            </w:rPr>
          </w:rPrChange>
        </w:rPr>
      </w:pPr>
      <w:r w:rsidRPr="00B0205A">
        <w:rPr>
          <w:rFonts w:ascii="Times New Roman" w:hAnsi="Times New Roman" w:cs="Times New Roman"/>
          <w:kern w:val="0"/>
          <w:sz w:val="24"/>
          <w:szCs w:val="24"/>
          <w:lang w:eastAsia="en-US"/>
          <w:rPrChange w:id="18465" w:author="raye" w:date="2018-08-10T12:30:00Z">
            <w:rPr>
              <w:rFonts w:ascii="Calibri" w:hAnsi="Calibri" w:cstheme="minorHAnsi"/>
              <w:kern w:val="0"/>
              <w:sz w:val="24"/>
              <w:szCs w:val="24"/>
              <w:lang w:eastAsia="en-US"/>
            </w:rPr>
          </w:rPrChange>
        </w:rPr>
        <w:t>User is</w:t>
      </w:r>
      <w:r w:rsidRPr="00B0205A">
        <w:rPr>
          <w:rFonts w:ascii="Times New Roman" w:hAnsi="Times New Roman" w:cs="Times New Roman"/>
          <w:kern w:val="0"/>
          <w:sz w:val="24"/>
          <w:szCs w:val="24"/>
          <w:rPrChange w:id="18466" w:author="raye" w:date="2018-08-10T12:30:00Z">
            <w:rPr>
              <w:rFonts w:ascii="Calibri" w:hAnsi="Calibri" w:cstheme="minorHAnsi"/>
              <w:kern w:val="0"/>
              <w:sz w:val="24"/>
              <w:szCs w:val="24"/>
            </w:rPr>
          </w:rPrChange>
        </w:rPr>
        <w:t xml:space="preserve"> not allowed to login </w:t>
      </w:r>
      <w:r w:rsidRPr="00B0205A">
        <w:rPr>
          <w:rFonts w:ascii="Times New Roman" w:hAnsi="Times New Roman" w:cs="Times New Roman"/>
          <w:kern w:val="0"/>
          <w:sz w:val="24"/>
          <w:szCs w:val="24"/>
          <w:lang w:eastAsia="en-US"/>
          <w:rPrChange w:id="18467" w:author="raye" w:date="2018-08-10T12:30:00Z">
            <w:rPr>
              <w:rFonts w:ascii="Calibri" w:hAnsi="Calibri" w:cstheme="minorHAnsi"/>
              <w:kern w:val="0"/>
              <w:sz w:val="24"/>
              <w:szCs w:val="24"/>
              <w:lang w:eastAsia="en-US"/>
            </w:rPr>
          </w:rPrChange>
        </w:rPr>
        <w:t xml:space="preserve">on </w:t>
      </w:r>
      <w:r w:rsidRPr="00B0205A">
        <w:rPr>
          <w:rFonts w:ascii="Times New Roman" w:hAnsi="Times New Roman" w:cs="Times New Roman"/>
          <w:kern w:val="0"/>
          <w:sz w:val="24"/>
          <w:szCs w:val="24"/>
          <w:rPrChange w:id="18468" w:author="raye" w:date="2018-08-10T12:30:00Z">
            <w:rPr>
              <w:rFonts w:ascii="Calibri" w:hAnsi="Calibri" w:cstheme="minorHAnsi"/>
              <w:kern w:val="0"/>
              <w:sz w:val="24"/>
              <w:szCs w:val="24"/>
            </w:rPr>
          </w:rPrChange>
        </w:rPr>
        <w:t>two or more different computers at the same time</w:t>
      </w:r>
    </w:p>
    <w:p w14:paraId="28A905CD" w14:textId="77777777" w:rsidR="00F7260B" w:rsidRPr="00B0205A" w:rsidRDefault="00F7260B" w:rsidP="00022A05">
      <w:pPr>
        <w:pStyle w:val="af7"/>
        <w:widowControl/>
        <w:numPr>
          <w:ilvl w:val="0"/>
          <w:numId w:val="131"/>
        </w:numPr>
        <w:tabs>
          <w:tab w:val="left" w:pos="360"/>
        </w:tabs>
        <w:spacing w:beforeLines="50" w:before="156" w:afterLines="50" w:after="156" w:line="360" w:lineRule="auto"/>
        <w:ind w:left="1080"/>
        <w:rPr>
          <w:rFonts w:ascii="Times New Roman" w:hAnsi="Times New Roman" w:cs="Times New Roman"/>
          <w:kern w:val="0"/>
          <w:sz w:val="24"/>
          <w:szCs w:val="24"/>
          <w:lang w:eastAsia="en-US"/>
          <w:rPrChange w:id="18469" w:author="raye" w:date="2018-08-10T12:30:00Z">
            <w:rPr>
              <w:rFonts w:ascii="Calibri" w:hAnsi="Calibri" w:cstheme="minorHAnsi"/>
              <w:kern w:val="0"/>
              <w:sz w:val="24"/>
              <w:szCs w:val="24"/>
              <w:lang w:eastAsia="en-US"/>
            </w:rPr>
          </w:rPrChange>
        </w:rPr>
      </w:pPr>
      <w:r w:rsidRPr="00B0205A">
        <w:rPr>
          <w:rFonts w:ascii="Times New Roman" w:hAnsi="Times New Roman" w:cs="Times New Roman"/>
          <w:kern w:val="0"/>
          <w:sz w:val="24"/>
          <w:szCs w:val="24"/>
          <w:lang w:eastAsia="en-US"/>
          <w:rPrChange w:id="18470" w:author="raye" w:date="2018-08-10T12:30:00Z">
            <w:rPr>
              <w:rFonts w:ascii="Calibri" w:hAnsi="Calibri" w:cstheme="minorHAnsi"/>
              <w:kern w:val="0"/>
              <w:sz w:val="24"/>
              <w:szCs w:val="24"/>
              <w:lang w:eastAsia="en-US"/>
            </w:rPr>
          </w:rPrChange>
        </w:rPr>
        <w:t>The system should support https and ssl to ensure the data communication security.</w:t>
      </w:r>
    </w:p>
    <w:p w14:paraId="77504F9A" w14:textId="77777777" w:rsidR="00F7260B" w:rsidRPr="00B0205A" w:rsidRDefault="00F7260B" w:rsidP="00022A05">
      <w:pPr>
        <w:pStyle w:val="af7"/>
        <w:widowControl/>
        <w:numPr>
          <w:ilvl w:val="0"/>
          <w:numId w:val="131"/>
        </w:numPr>
        <w:tabs>
          <w:tab w:val="left" w:pos="360"/>
        </w:tabs>
        <w:spacing w:beforeLines="50" w:before="156" w:afterLines="50" w:after="156" w:line="360" w:lineRule="auto"/>
        <w:ind w:left="1080"/>
        <w:rPr>
          <w:rFonts w:ascii="Times New Roman" w:hAnsi="Times New Roman" w:cs="Times New Roman"/>
          <w:kern w:val="0"/>
          <w:sz w:val="24"/>
          <w:szCs w:val="24"/>
          <w:lang w:eastAsia="en-US"/>
          <w:rPrChange w:id="18471" w:author="raye" w:date="2018-08-10T12:30:00Z">
            <w:rPr>
              <w:rFonts w:ascii="Calibri" w:hAnsi="Calibri" w:cstheme="minorHAnsi"/>
              <w:kern w:val="0"/>
              <w:sz w:val="24"/>
              <w:szCs w:val="24"/>
              <w:lang w:eastAsia="en-US"/>
            </w:rPr>
          </w:rPrChange>
        </w:rPr>
      </w:pPr>
      <w:r w:rsidRPr="00B0205A">
        <w:rPr>
          <w:rFonts w:ascii="Times New Roman" w:hAnsi="Times New Roman" w:cs="Times New Roman"/>
          <w:kern w:val="0"/>
          <w:sz w:val="24"/>
          <w:szCs w:val="24"/>
          <w:lang w:eastAsia="en-US"/>
          <w:rPrChange w:id="18472" w:author="raye" w:date="2018-08-10T12:30:00Z">
            <w:rPr>
              <w:rFonts w:ascii="Calibri" w:hAnsi="Calibri" w:cstheme="minorHAnsi"/>
              <w:kern w:val="0"/>
              <w:sz w:val="24"/>
              <w:szCs w:val="24"/>
              <w:lang w:eastAsia="en-US"/>
            </w:rPr>
          </w:rPrChange>
        </w:rPr>
        <w:t>The system should grant different accessibilities to different user roles to ensure the segregation of data and authorities. The accessibilities to different data and modules should be configurable by the user administrators. The roles are configured through functions.</w:t>
      </w:r>
    </w:p>
    <w:p w14:paraId="5F0AC7BF" w14:textId="77777777" w:rsidR="00F7260B" w:rsidRPr="00B0205A" w:rsidRDefault="00F7260B" w:rsidP="00022A05">
      <w:pPr>
        <w:pStyle w:val="af7"/>
        <w:widowControl/>
        <w:numPr>
          <w:ilvl w:val="0"/>
          <w:numId w:val="131"/>
        </w:numPr>
        <w:tabs>
          <w:tab w:val="left" w:pos="360"/>
        </w:tabs>
        <w:spacing w:beforeLines="50" w:before="156" w:afterLines="50" w:after="156" w:line="360" w:lineRule="auto"/>
        <w:ind w:left="1080"/>
        <w:rPr>
          <w:rFonts w:ascii="Times New Roman" w:hAnsi="Times New Roman" w:cs="Times New Roman"/>
          <w:kern w:val="0"/>
          <w:sz w:val="24"/>
          <w:szCs w:val="24"/>
          <w:rPrChange w:id="18473" w:author="raye" w:date="2018-08-10T12:30:00Z">
            <w:rPr>
              <w:rFonts w:ascii="Calibri" w:hAnsi="Calibri" w:cstheme="minorHAnsi"/>
              <w:kern w:val="0"/>
              <w:sz w:val="24"/>
              <w:szCs w:val="24"/>
            </w:rPr>
          </w:rPrChange>
        </w:rPr>
      </w:pPr>
      <w:r w:rsidRPr="00B0205A">
        <w:rPr>
          <w:rFonts w:ascii="Times New Roman" w:hAnsi="Times New Roman" w:cs="Times New Roman"/>
          <w:kern w:val="0"/>
          <w:sz w:val="24"/>
          <w:szCs w:val="24"/>
          <w:rPrChange w:id="18474" w:author="raye" w:date="2018-08-10T12:30:00Z">
            <w:rPr>
              <w:rFonts w:ascii="Calibri" w:hAnsi="Calibri" w:cstheme="minorHAnsi"/>
              <w:kern w:val="0"/>
              <w:sz w:val="24"/>
              <w:szCs w:val="24"/>
            </w:rPr>
          </w:rPrChange>
        </w:rPr>
        <w:t xml:space="preserve">The system must keep </w:t>
      </w:r>
      <w:r w:rsidRPr="00B0205A">
        <w:rPr>
          <w:rFonts w:ascii="Times New Roman" w:hAnsi="Times New Roman" w:cs="Times New Roman"/>
          <w:kern w:val="0"/>
          <w:sz w:val="24"/>
          <w:szCs w:val="24"/>
          <w:lang w:eastAsia="en-US"/>
          <w:rPrChange w:id="18475" w:author="raye" w:date="2018-08-10T12:30:00Z">
            <w:rPr>
              <w:rFonts w:ascii="Calibri" w:hAnsi="Calibri" w:cstheme="minorHAnsi"/>
              <w:kern w:val="0"/>
              <w:sz w:val="24"/>
              <w:szCs w:val="24"/>
              <w:lang w:eastAsia="en-US"/>
            </w:rPr>
          </w:rPrChange>
        </w:rPr>
        <w:t xml:space="preserve">a </w:t>
      </w:r>
      <w:r w:rsidRPr="00B0205A">
        <w:rPr>
          <w:rFonts w:ascii="Times New Roman" w:hAnsi="Times New Roman" w:cs="Times New Roman"/>
          <w:kern w:val="0"/>
          <w:sz w:val="24"/>
          <w:szCs w:val="24"/>
          <w:rPrChange w:id="18476" w:author="raye" w:date="2018-08-10T12:30:00Z">
            <w:rPr>
              <w:rFonts w:ascii="Calibri" w:hAnsi="Calibri" w:cstheme="minorHAnsi"/>
              <w:kern w:val="0"/>
              <w:sz w:val="24"/>
              <w:szCs w:val="24"/>
            </w:rPr>
          </w:rPrChange>
        </w:rPr>
        <w:t xml:space="preserve">record log of </w:t>
      </w:r>
      <w:r w:rsidRPr="00B0205A">
        <w:rPr>
          <w:rFonts w:ascii="Times New Roman" w:hAnsi="Times New Roman" w:cs="Times New Roman"/>
          <w:kern w:val="0"/>
          <w:sz w:val="24"/>
          <w:szCs w:val="24"/>
          <w:lang w:eastAsia="en-US"/>
          <w:rPrChange w:id="18477" w:author="raye" w:date="2018-08-10T12:30:00Z">
            <w:rPr>
              <w:rFonts w:ascii="Calibri" w:hAnsi="Calibri" w:cstheme="minorHAnsi"/>
              <w:kern w:val="0"/>
              <w:sz w:val="24"/>
              <w:szCs w:val="24"/>
              <w:lang w:eastAsia="en-US"/>
            </w:rPr>
          </w:rPrChange>
        </w:rPr>
        <w:t>user</w:t>
      </w:r>
      <w:r w:rsidRPr="00B0205A">
        <w:rPr>
          <w:rFonts w:ascii="Times New Roman" w:hAnsi="Times New Roman" w:cs="Times New Roman"/>
          <w:kern w:val="0"/>
          <w:sz w:val="24"/>
          <w:szCs w:val="24"/>
          <w:rPrChange w:id="18478" w:author="raye" w:date="2018-08-10T12:30:00Z">
            <w:rPr>
              <w:rFonts w:ascii="Calibri" w:hAnsi="Calibri" w:cstheme="minorHAnsi"/>
              <w:kern w:val="0"/>
              <w:sz w:val="24"/>
              <w:szCs w:val="24"/>
            </w:rPr>
          </w:rPrChange>
        </w:rPr>
        <w:t xml:space="preserve"> activities, such as login, logout and etc. </w:t>
      </w:r>
      <w:r w:rsidRPr="00B0205A">
        <w:rPr>
          <w:rFonts w:ascii="Times New Roman" w:hAnsi="Times New Roman" w:cs="Times New Roman"/>
          <w:kern w:val="0"/>
          <w:sz w:val="24"/>
          <w:szCs w:val="24"/>
          <w:lang w:eastAsia="en-US"/>
          <w:rPrChange w:id="18479" w:author="raye" w:date="2018-08-10T12:30:00Z">
            <w:rPr>
              <w:rFonts w:ascii="Calibri" w:hAnsi="Calibri" w:cstheme="minorHAnsi"/>
              <w:kern w:val="0"/>
              <w:sz w:val="24"/>
              <w:szCs w:val="24"/>
              <w:lang w:eastAsia="en-US"/>
            </w:rPr>
          </w:rPrChange>
        </w:rPr>
        <w:t>The</w:t>
      </w:r>
      <w:r w:rsidRPr="00B0205A">
        <w:rPr>
          <w:rFonts w:ascii="Times New Roman" w:hAnsi="Times New Roman" w:cs="Times New Roman"/>
          <w:kern w:val="0"/>
          <w:sz w:val="24"/>
          <w:szCs w:val="24"/>
          <w:rPrChange w:id="18480" w:author="raye" w:date="2018-08-10T12:30:00Z">
            <w:rPr>
              <w:rFonts w:ascii="Calibri" w:hAnsi="Calibri" w:cstheme="minorHAnsi"/>
              <w:kern w:val="0"/>
              <w:sz w:val="24"/>
              <w:szCs w:val="24"/>
            </w:rPr>
          </w:rPrChange>
        </w:rPr>
        <w:t xml:space="preserve"> information </w:t>
      </w:r>
      <w:r w:rsidRPr="00B0205A">
        <w:rPr>
          <w:rFonts w:ascii="Times New Roman" w:hAnsi="Times New Roman" w:cs="Times New Roman"/>
          <w:kern w:val="0"/>
          <w:sz w:val="24"/>
          <w:szCs w:val="24"/>
          <w:lang w:eastAsia="en-US"/>
          <w:rPrChange w:id="18481" w:author="raye" w:date="2018-08-10T12:30:00Z">
            <w:rPr>
              <w:rFonts w:ascii="Calibri" w:hAnsi="Calibri" w:cstheme="minorHAnsi"/>
              <w:kern w:val="0"/>
              <w:sz w:val="24"/>
              <w:szCs w:val="24"/>
              <w:lang w:eastAsia="en-US"/>
            </w:rPr>
          </w:rPrChange>
        </w:rPr>
        <w:t>should</w:t>
      </w:r>
      <w:r w:rsidRPr="00B0205A">
        <w:rPr>
          <w:rFonts w:ascii="Times New Roman" w:hAnsi="Times New Roman" w:cs="Times New Roman"/>
          <w:kern w:val="0"/>
          <w:sz w:val="24"/>
          <w:szCs w:val="24"/>
          <w:rPrChange w:id="18482" w:author="raye" w:date="2018-08-10T12:30:00Z">
            <w:rPr>
              <w:rFonts w:ascii="Calibri" w:hAnsi="Calibri" w:cstheme="minorHAnsi"/>
              <w:kern w:val="0"/>
              <w:sz w:val="24"/>
              <w:szCs w:val="24"/>
            </w:rPr>
          </w:rPrChange>
        </w:rPr>
        <w:t xml:space="preserve"> include IP address, time stamp, Operations, and etc.</w:t>
      </w:r>
    </w:p>
    <w:p w14:paraId="3B9DCD84" w14:textId="77777777" w:rsidR="00F7260B" w:rsidRPr="00B0205A" w:rsidRDefault="00F7260B" w:rsidP="00022A05">
      <w:pPr>
        <w:pStyle w:val="af7"/>
        <w:widowControl/>
        <w:numPr>
          <w:ilvl w:val="0"/>
          <w:numId w:val="131"/>
        </w:numPr>
        <w:tabs>
          <w:tab w:val="left" w:pos="360"/>
        </w:tabs>
        <w:spacing w:beforeLines="50" w:before="156" w:afterLines="50" w:after="156" w:line="360" w:lineRule="auto"/>
        <w:ind w:left="1080"/>
        <w:rPr>
          <w:rFonts w:ascii="Times New Roman" w:hAnsi="Times New Roman" w:cs="Times New Roman"/>
          <w:kern w:val="0"/>
          <w:sz w:val="24"/>
          <w:szCs w:val="24"/>
          <w:rPrChange w:id="18483" w:author="raye" w:date="2018-08-10T12:30:00Z">
            <w:rPr>
              <w:rFonts w:ascii="Calibri" w:hAnsi="Calibri" w:cstheme="minorHAnsi"/>
              <w:kern w:val="0"/>
              <w:sz w:val="24"/>
              <w:szCs w:val="24"/>
            </w:rPr>
          </w:rPrChange>
        </w:rPr>
      </w:pPr>
      <w:r w:rsidRPr="00B0205A">
        <w:rPr>
          <w:rFonts w:ascii="Times New Roman" w:hAnsi="Times New Roman" w:cs="Times New Roman"/>
          <w:kern w:val="0"/>
          <w:sz w:val="24"/>
          <w:szCs w:val="24"/>
          <w:rPrChange w:id="18484" w:author="raye" w:date="2018-08-10T12:30:00Z">
            <w:rPr>
              <w:rFonts w:ascii="Calibri" w:hAnsi="Calibri" w:cstheme="minorHAnsi"/>
              <w:kern w:val="0"/>
              <w:sz w:val="24"/>
              <w:szCs w:val="24"/>
            </w:rPr>
          </w:rPrChange>
        </w:rPr>
        <w:t xml:space="preserve">The system must keep </w:t>
      </w:r>
      <w:r w:rsidRPr="00B0205A">
        <w:rPr>
          <w:rFonts w:ascii="Times New Roman" w:hAnsi="Times New Roman" w:cs="Times New Roman"/>
          <w:kern w:val="0"/>
          <w:sz w:val="24"/>
          <w:szCs w:val="24"/>
          <w:lang w:eastAsia="en-US"/>
          <w:rPrChange w:id="18485" w:author="raye" w:date="2018-08-10T12:30:00Z">
            <w:rPr>
              <w:rFonts w:ascii="Calibri" w:hAnsi="Calibri" w:cstheme="minorHAnsi"/>
              <w:kern w:val="0"/>
              <w:sz w:val="24"/>
              <w:szCs w:val="24"/>
              <w:lang w:eastAsia="en-US"/>
            </w:rPr>
          </w:rPrChange>
        </w:rPr>
        <w:t xml:space="preserve">a </w:t>
      </w:r>
      <w:r w:rsidRPr="00B0205A">
        <w:rPr>
          <w:rFonts w:ascii="Times New Roman" w:hAnsi="Times New Roman" w:cs="Times New Roman"/>
          <w:kern w:val="0"/>
          <w:sz w:val="24"/>
          <w:szCs w:val="24"/>
          <w:rPrChange w:id="18486" w:author="raye" w:date="2018-08-10T12:30:00Z">
            <w:rPr>
              <w:rFonts w:ascii="Calibri" w:hAnsi="Calibri" w:cstheme="minorHAnsi"/>
              <w:kern w:val="0"/>
              <w:sz w:val="24"/>
              <w:szCs w:val="24"/>
            </w:rPr>
          </w:rPrChange>
        </w:rPr>
        <w:t>record of all system and application logs</w:t>
      </w:r>
      <w:r w:rsidRPr="00B0205A">
        <w:rPr>
          <w:rFonts w:ascii="Times New Roman" w:hAnsi="Times New Roman" w:cs="Times New Roman"/>
          <w:kern w:val="0"/>
          <w:sz w:val="24"/>
          <w:szCs w:val="24"/>
          <w:lang w:eastAsia="en-US"/>
          <w:rPrChange w:id="18487" w:author="raye" w:date="2018-08-10T12:30:00Z">
            <w:rPr>
              <w:rFonts w:ascii="Calibri" w:hAnsi="Calibri" w:cstheme="minorHAnsi"/>
              <w:kern w:val="0"/>
              <w:sz w:val="24"/>
              <w:szCs w:val="24"/>
              <w:lang w:eastAsia="en-US"/>
            </w:rPr>
          </w:rPrChange>
        </w:rPr>
        <w:t>. These</w:t>
      </w:r>
      <w:r w:rsidRPr="00B0205A">
        <w:rPr>
          <w:rFonts w:ascii="Times New Roman" w:hAnsi="Times New Roman" w:cs="Times New Roman"/>
          <w:kern w:val="0"/>
          <w:sz w:val="24"/>
          <w:szCs w:val="24"/>
          <w:rPrChange w:id="18488" w:author="raye" w:date="2018-08-10T12:30:00Z">
            <w:rPr>
              <w:rFonts w:ascii="Calibri" w:hAnsi="Calibri" w:cstheme="minorHAnsi"/>
              <w:kern w:val="0"/>
              <w:sz w:val="24"/>
              <w:szCs w:val="24"/>
            </w:rPr>
          </w:rPrChange>
        </w:rPr>
        <w:t xml:space="preserve"> logs must provide enough information for the application and system maintenance personals to conduct analysis, monitoring, and malfunction remediation and etc. </w:t>
      </w:r>
    </w:p>
    <w:p w14:paraId="2FE226B5"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Times New Roman" w:hAnsi="Times New Roman" w:cs="Times New Roman"/>
          <w:sz w:val="24"/>
          <w:szCs w:val="24"/>
          <w:lang w:eastAsia="en-US"/>
          <w:rPrChange w:id="18489" w:author="raye" w:date="2018-08-10T12:30:00Z">
            <w:rPr>
              <w:rFonts w:ascii="Calibri" w:hAnsi="Calibri" w:cstheme="minorHAnsi"/>
              <w:sz w:val="24"/>
              <w:szCs w:val="24"/>
              <w:lang w:eastAsia="en-US"/>
            </w:rPr>
          </w:rPrChange>
        </w:rPr>
      </w:pPr>
      <w:r w:rsidRPr="00B0205A">
        <w:rPr>
          <w:rFonts w:ascii="Times New Roman" w:hAnsi="Times New Roman" w:cs="Times New Roman"/>
          <w:sz w:val="24"/>
          <w:szCs w:val="24"/>
          <w:lang w:eastAsia="en-US"/>
          <w:rPrChange w:id="18490" w:author="raye" w:date="2018-08-10T12:30:00Z">
            <w:rPr>
              <w:rFonts w:ascii="Calibri" w:hAnsi="Calibri" w:cstheme="minorHAnsi"/>
              <w:sz w:val="24"/>
              <w:szCs w:val="24"/>
              <w:lang w:eastAsia="en-US"/>
            </w:rPr>
          </w:rPrChange>
        </w:rPr>
        <w:t>Password history - Last 5 passwords cannot be used in application system. Last 24 passwords cannot be used in Windows system.</w:t>
      </w:r>
    </w:p>
    <w:p w14:paraId="11F3BADC"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Times New Roman" w:hAnsi="Times New Roman" w:cs="Times New Roman"/>
          <w:sz w:val="24"/>
          <w:szCs w:val="24"/>
          <w:rPrChange w:id="18491" w:author="raye" w:date="2018-08-10T12:30:00Z">
            <w:rPr>
              <w:rFonts w:ascii="Calibri" w:hAnsi="Calibri" w:cstheme="minorHAnsi"/>
              <w:sz w:val="24"/>
              <w:szCs w:val="24"/>
            </w:rPr>
          </w:rPrChange>
        </w:rPr>
      </w:pPr>
      <w:r w:rsidRPr="00B0205A">
        <w:rPr>
          <w:rFonts w:ascii="Times New Roman" w:hAnsi="Times New Roman" w:cs="Times New Roman"/>
          <w:sz w:val="24"/>
          <w:szCs w:val="24"/>
          <w:lang w:eastAsia="en-US"/>
          <w:rPrChange w:id="18492" w:author="raye" w:date="2018-08-10T12:30:00Z">
            <w:rPr>
              <w:rFonts w:ascii="Calibri" w:hAnsi="Calibri" w:cstheme="minorHAnsi"/>
              <w:sz w:val="24"/>
              <w:szCs w:val="24"/>
              <w:lang w:eastAsia="en-US"/>
            </w:rPr>
          </w:rPrChange>
        </w:rPr>
        <w:lastRenderedPageBreak/>
        <w:t xml:space="preserve">Passwords must be changed no greater than every 90 days. </w:t>
      </w:r>
      <w:r w:rsidRPr="00B0205A">
        <w:rPr>
          <w:rFonts w:ascii="Times New Roman" w:hAnsi="Times New Roman" w:cs="Times New Roman"/>
          <w:sz w:val="24"/>
          <w:szCs w:val="24"/>
          <w:rPrChange w:id="18493" w:author="raye" w:date="2018-08-10T12:30:00Z">
            <w:rPr>
              <w:rFonts w:ascii="Calibri" w:hAnsi="Calibri" w:cstheme="minorHAnsi"/>
              <w:sz w:val="24"/>
              <w:szCs w:val="24"/>
            </w:rPr>
          </w:rPrChange>
        </w:rPr>
        <w:t xml:space="preserve">The system </w:t>
      </w:r>
      <w:r w:rsidRPr="00B0205A">
        <w:rPr>
          <w:rFonts w:ascii="Times New Roman" w:hAnsi="Times New Roman" w:cs="Times New Roman"/>
          <w:sz w:val="24"/>
          <w:szCs w:val="24"/>
          <w:lang w:eastAsia="en-US"/>
          <w:rPrChange w:id="18494" w:author="raye" w:date="2018-08-10T12:30:00Z">
            <w:rPr>
              <w:rFonts w:ascii="Calibri" w:hAnsi="Calibri" w:cstheme="minorHAnsi"/>
              <w:sz w:val="24"/>
              <w:szCs w:val="24"/>
              <w:lang w:eastAsia="en-US"/>
            </w:rPr>
          </w:rPrChange>
        </w:rPr>
        <w:t>should</w:t>
      </w:r>
      <w:r w:rsidRPr="00B0205A">
        <w:rPr>
          <w:rFonts w:ascii="Times New Roman" w:hAnsi="Times New Roman" w:cs="Times New Roman"/>
          <w:sz w:val="24"/>
          <w:szCs w:val="24"/>
          <w:rPrChange w:id="18495" w:author="raye" w:date="2018-08-10T12:30:00Z">
            <w:rPr>
              <w:rFonts w:ascii="Calibri" w:hAnsi="Calibri" w:cstheme="minorHAnsi"/>
              <w:sz w:val="24"/>
              <w:szCs w:val="24"/>
            </w:rPr>
          </w:rPrChange>
        </w:rPr>
        <w:t xml:space="preserve"> notify the </w:t>
      </w:r>
      <w:r w:rsidRPr="00B0205A">
        <w:rPr>
          <w:rFonts w:ascii="Times New Roman" w:hAnsi="Times New Roman" w:cs="Times New Roman"/>
          <w:sz w:val="24"/>
          <w:szCs w:val="24"/>
          <w:lang w:eastAsia="en-US"/>
          <w:rPrChange w:id="18496" w:author="raye" w:date="2018-08-10T12:30:00Z">
            <w:rPr>
              <w:rFonts w:ascii="Calibri" w:hAnsi="Calibri" w:cstheme="minorHAnsi"/>
              <w:sz w:val="24"/>
              <w:szCs w:val="24"/>
              <w:lang w:eastAsia="en-US"/>
            </w:rPr>
          </w:rPrChange>
        </w:rPr>
        <w:t xml:space="preserve">user his/her </w:t>
      </w:r>
      <w:r w:rsidRPr="00B0205A">
        <w:rPr>
          <w:rFonts w:ascii="Times New Roman" w:hAnsi="Times New Roman" w:cs="Times New Roman"/>
          <w:sz w:val="24"/>
          <w:szCs w:val="24"/>
          <w:rPrChange w:id="18497" w:author="raye" w:date="2018-08-10T12:30:00Z">
            <w:rPr>
              <w:rFonts w:ascii="Calibri" w:hAnsi="Calibri" w:cstheme="minorHAnsi"/>
              <w:sz w:val="24"/>
              <w:szCs w:val="24"/>
            </w:rPr>
          </w:rPrChange>
        </w:rPr>
        <w:t xml:space="preserve">password expiration </w:t>
      </w:r>
      <w:r w:rsidRPr="00B0205A">
        <w:rPr>
          <w:rFonts w:ascii="Times New Roman" w:hAnsi="Times New Roman" w:cs="Times New Roman"/>
          <w:sz w:val="24"/>
          <w:szCs w:val="24"/>
          <w:lang w:eastAsia="en-US"/>
          <w:rPrChange w:id="18498" w:author="raye" w:date="2018-08-10T12:30:00Z">
            <w:rPr>
              <w:rFonts w:ascii="Calibri" w:hAnsi="Calibri" w:cstheme="minorHAnsi"/>
              <w:sz w:val="24"/>
              <w:szCs w:val="24"/>
              <w:lang w:eastAsia="en-US"/>
            </w:rPr>
          </w:rPrChange>
        </w:rPr>
        <w:t xml:space="preserve">date every day starting from </w:t>
      </w:r>
      <w:r w:rsidRPr="00B0205A">
        <w:rPr>
          <w:rFonts w:ascii="Times New Roman" w:hAnsi="Times New Roman" w:cs="Times New Roman"/>
          <w:sz w:val="24"/>
          <w:szCs w:val="24"/>
          <w:rPrChange w:id="18499" w:author="raye" w:date="2018-08-10T12:30:00Z">
            <w:rPr>
              <w:rFonts w:ascii="Calibri" w:hAnsi="Calibri" w:cstheme="minorHAnsi"/>
              <w:sz w:val="24"/>
              <w:szCs w:val="24"/>
            </w:rPr>
          </w:rPrChange>
        </w:rPr>
        <w:t xml:space="preserve">10 days before </w:t>
      </w:r>
      <w:r w:rsidRPr="00B0205A">
        <w:rPr>
          <w:rFonts w:ascii="Times New Roman" w:hAnsi="Times New Roman" w:cs="Times New Roman"/>
          <w:sz w:val="24"/>
          <w:szCs w:val="24"/>
          <w:lang w:eastAsia="en-US"/>
          <w:rPrChange w:id="18500" w:author="raye" w:date="2018-08-10T12:30:00Z">
            <w:rPr>
              <w:rFonts w:ascii="Calibri" w:hAnsi="Calibri" w:cstheme="minorHAnsi"/>
              <w:sz w:val="24"/>
              <w:szCs w:val="24"/>
              <w:lang w:eastAsia="en-US"/>
            </w:rPr>
          </w:rPrChange>
        </w:rPr>
        <w:t>the expiration date</w:t>
      </w:r>
      <w:r w:rsidRPr="00B0205A">
        <w:rPr>
          <w:rFonts w:ascii="Times New Roman" w:hAnsi="Times New Roman" w:cs="Times New Roman"/>
          <w:sz w:val="24"/>
          <w:szCs w:val="24"/>
          <w:rPrChange w:id="18501" w:author="raye" w:date="2018-08-10T12:30:00Z">
            <w:rPr>
              <w:rFonts w:ascii="Calibri" w:hAnsi="Calibri" w:cstheme="minorHAnsi"/>
              <w:sz w:val="24"/>
              <w:szCs w:val="24"/>
            </w:rPr>
          </w:rPrChange>
        </w:rPr>
        <w:t>.</w:t>
      </w:r>
    </w:p>
    <w:p w14:paraId="4E5439E0"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Times New Roman" w:hAnsi="Times New Roman" w:cs="Times New Roman"/>
          <w:i/>
          <w:sz w:val="24"/>
          <w:szCs w:val="24"/>
          <w:u w:val="single"/>
          <w:rPrChange w:id="18502" w:author="raye" w:date="2018-08-10T12:30:00Z">
            <w:rPr>
              <w:rFonts w:ascii="Calibri" w:hAnsi="Calibri" w:cstheme="minorHAnsi"/>
              <w:i/>
              <w:sz w:val="24"/>
              <w:szCs w:val="24"/>
              <w:u w:val="single"/>
            </w:rPr>
          </w:rPrChange>
        </w:rPr>
      </w:pPr>
      <w:r w:rsidRPr="00B0205A">
        <w:rPr>
          <w:rFonts w:ascii="Times New Roman" w:hAnsi="Times New Roman" w:cs="Times New Roman"/>
          <w:i/>
          <w:sz w:val="24"/>
          <w:szCs w:val="24"/>
          <w:u w:val="single"/>
          <w:rPrChange w:id="18503" w:author="raye" w:date="2018-08-10T12:30:00Z">
            <w:rPr>
              <w:rFonts w:ascii="Calibri" w:hAnsi="Calibri" w:cstheme="minorHAnsi"/>
              <w:i/>
              <w:sz w:val="24"/>
              <w:szCs w:val="24"/>
              <w:u w:val="single"/>
            </w:rPr>
          </w:rPrChange>
        </w:rPr>
        <w:t>Password Rules:</w:t>
      </w:r>
    </w:p>
    <w:p w14:paraId="103D29CF"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Times New Roman" w:hAnsi="Times New Roman" w:cs="Times New Roman"/>
          <w:sz w:val="24"/>
          <w:szCs w:val="24"/>
          <w:lang w:eastAsia="en-US"/>
          <w:rPrChange w:id="18504" w:author="raye" w:date="2018-08-10T12:30:00Z">
            <w:rPr>
              <w:rFonts w:ascii="Calibri" w:hAnsi="Calibri" w:cstheme="minorHAnsi"/>
              <w:sz w:val="24"/>
              <w:szCs w:val="24"/>
              <w:lang w:eastAsia="en-US"/>
            </w:rPr>
          </w:rPrChange>
        </w:rPr>
      </w:pPr>
      <w:r w:rsidRPr="00B0205A">
        <w:rPr>
          <w:rFonts w:ascii="Times New Roman" w:hAnsi="Times New Roman" w:cs="Times New Roman"/>
          <w:sz w:val="24"/>
          <w:szCs w:val="24"/>
          <w:lang w:eastAsia="en-US"/>
          <w:rPrChange w:id="18505" w:author="raye" w:date="2018-08-10T12:30:00Z">
            <w:rPr>
              <w:rFonts w:ascii="Calibri" w:hAnsi="Calibri" w:cstheme="minorHAnsi"/>
              <w:sz w:val="24"/>
              <w:szCs w:val="24"/>
              <w:lang w:eastAsia="en-US"/>
            </w:rPr>
          </w:rPrChange>
        </w:rPr>
        <w:t>Be at least 8 characters in length</w:t>
      </w:r>
    </w:p>
    <w:p w14:paraId="15799F1A"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Times New Roman" w:hAnsi="Times New Roman" w:cs="Times New Roman"/>
          <w:sz w:val="24"/>
          <w:szCs w:val="24"/>
          <w:lang w:eastAsia="en-US"/>
          <w:rPrChange w:id="18506" w:author="raye" w:date="2018-08-10T12:30:00Z">
            <w:rPr>
              <w:rFonts w:ascii="Calibri" w:hAnsi="Calibri" w:cstheme="minorHAnsi"/>
              <w:sz w:val="24"/>
              <w:szCs w:val="24"/>
              <w:lang w:eastAsia="en-US"/>
            </w:rPr>
          </w:rPrChange>
        </w:rPr>
      </w:pPr>
      <w:r w:rsidRPr="00B0205A">
        <w:rPr>
          <w:rFonts w:ascii="Times New Roman" w:hAnsi="Times New Roman" w:cs="Times New Roman"/>
          <w:sz w:val="24"/>
          <w:szCs w:val="24"/>
          <w:lang w:eastAsia="en-US"/>
          <w:rPrChange w:id="18507" w:author="raye" w:date="2018-08-10T12:30:00Z">
            <w:rPr>
              <w:rFonts w:ascii="Calibri" w:hAnsi="Calibri" w:cstheme="minorHAnsi"/>
              <w:sz w:val="24"/>
              <w:szCs w:val="24"/>
              <w:lang w:eastAsia="en-US"/>
            </w:rPr>
          </w:rPrChange>
        </w:rPr>
        <w:t>Contain at least 3 of the 4 following password complexity requirements:</w:t>
      </w:r>
    </w:p>
    <w:p w14:paraId="75D9650F" w14:textId="77777777" w:rsidR="00F7260B" w:rsidRPr="00B0205A" w:rsidRDefault="00F7260B" w:rsidP="00022A05">
      <w:pPr>
        <w:pStyle w:val="a0"/>
        <w:widowControl/>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Chars="0"/>
        <w:contextualSpacing/>
        <w:jc w:val="left"/>
        <w:rPr>
          <w:rFonts w:ascii="Times New Roman" w:hAnsi="Times New Roman" w:cs="Times New Roman"/>
          <w:sz w:val="24"/>
          <w:szCs w:val="24"/>
          <w:lang w:eastAsia="en-US"/>
          <w:rPrChange w:id="18508" w:author="raye" w:date="2018-08-10T12:30:00Z">
            <w:rPr>
              <w:rFonts w:ascii="Calibri" w:hAnsi="Calibri" w:cstheme="minorHAnsi"/>
              <w:sz w:val="24"/>
              <w:szCs w:val="24"/>
              <w:lang w:eastAsia="en-US"/>
            </w:rPr>
          </w:rPrChange>
        </w:rPr>
      </w:pPr>
      <w:r w:rsidRPr="00B0205A">
        <w:rPr>
          <w:rFonts w:ascii="Times New Roman" w:hAnsi="Times New Roman" w:cs="Times New Roman"/>
          <w:sz w:val="24"/>
          <w:szCs w:val="24"/>
          <w:lang w:eastAsia="en-US"/>
          <w:rPrChange w:id="18509" w:author="raye" w:date="2018-08-10T12:30:00Z">
            <w:rPr>
              <w:rFonts w:ascii="Calibri" w:hAnsi="Calibri" w:cstheme="minorHAnsi"/>
              <w:sz w:val="24"/>
              <w:szCs w:val="24"/>
              <w:lang w:eastAsia="en-US"/>
            </w:rPr>
          </w:rPrChange>
        </w:rPr>
        <w:t>Lowercase letters (e.g., a – z)</w:t>
      </w:r>
    </w:p>
    <w:p w14:paraId="3006EEA1" w14:textId="77777777" w:rsidR="00F7260B" w:rsidRPr="00B0205A" w:rsidRDefault="00F7260B" w:rsidP="00022A05">
      <w:pPr>
        <w:pStyle w:val="a0"/>
        <w:widowControl/>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Chars="0"/>
        <w:contextualSpacing/>
        <w:jc w:val="left"/>
        <w:rPr>
          <w:rFonts w:ascii="Times New Roman" w:hAnsi="Times New Roman" w:cs="Times New Roman"/>
          <w:sz w:val="24"/>
          <w:szCs w:val="24"/>
          <w:lang w:eastAsia="en-US"/>
          <w:rPrChange w:id="18510" w:author="raye" w:date="2018-08-10T12:30:00Z">
            <w:rPr>
              <w:rFonts w:ascii="Calibri" w:hAnsi="Calibri" w:cstheme="minorHAnsi"/>
              <w:sz w:val="24"/>
              <w:szCs w:val="24"/>
              <w:lang w:eastAsia="en-US"/>
            </w:rPr>
          </w:rPrChange>
        </w:rPr>
      </w:pPr>
      <w:r w:rsidRPr="00B0205A">
        <w:rPr>
          <w:rFonts w:ascii="Times New Roman" w:hAnsi="Times New Roman" w:cs="Times New Roman"/>
          <w:sz w:val="24"/>
          <w:szCs w:val="24"/>
          <w:lang w:eastAsia="en-US"/>
          <w:rPrChange w:id="18511" w:author="raye" w:date="2018-08-10T12:30:00Z">
            <w:rPr>
              <w:rFonts w:ascii="Calibri" w:hAnsi="Calibri" w:cstheme="minorHAnsi"/>
              <w:sz w:val="24"/>
              <w:szCs w:val="24"/>
              <w:lang w:eastAsia="en-US"/>
            </w:rPr>
          </w:rPrChange>
        </w:rPr>
        <w:t>Uppercase letters (e.g., A – Z)</w:t>
      </w:r>
    </w:p>
    <w:p w14:paraId="14FD6BD6" w14:textId="77777777" w:rsidR="00F7260B" w:rsidRPr="00B0205A" w:rsidRDefault="00F7260B" w:rsidP="00022A05">
      <w:pPr>
        <w:pStyle w:val="a0"/>
        <w:widowControl/>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Chars="0"/>
        <w:contextualSpacing/>
        <w:jc w:val="left"/>
        <w:rPr>
          <w:rFonts w:ascii="Times New Roman" w:hAnsi="Times New Roman" w:cs="Times New Roman"/>
          <w:sz w:val="24"/>
          <w:szCs w:val="24"/>
          <w:lang w:eastAsia="en-US"/>
          <w:rPrChange w:id="18512" w:author="raye" w:date="2018-08-10T12:30:00Z">
            <w:rPr>
              <w:rFonts w:ascii="Calibri" w:hAnsi="Calibri" w:cstheme="minorHAnsi"/>
              <w:sz w:val="24"/>
              <w:szCs w:val="24"/>
              <w:lang w:eastAsia="en-US"/>
            </w:rPr>
          </w:rPrChange>
        </w:rPr>
      </w:pPr>
      <w:r w:rsidRPr="00B0205A">
        <w:rPr>
          <w:rFonts w:ascii="Times New Roman" w:hAnsi="Times New Roman" w:cs="Times New Roman"/>
          <w:sz w:val="24"/>
          <w:szCs w:val="24"/>
          <w:lang w:eastAsia="en-US"/>
          <w:rPrChange w:id="18513" w:author="raye" w:date="2018-08-10T12:30:00Z">
            <w:rPr>
              <w:rFonts w:ascii="Calibri" w:hAnsi="Calibri" w:cstheme="minorHAnsi"/>
              <w:sz w:val="24"/>
              <w:szCs w:val="24"/>
              <w:lang w:eastAsia="en-US"/>
            </w:rPr>
          </w:rPrChange>
        </w:rPr>
        <w:t>Numbers (e.g., 1 – 9)</w:t>
      </w:r>
    </w:p>
    <w:p w14:paraId="591E9FF2" w14:textId="77777777" w:rsidR="00F7260B" w:rsidRPr="00B0205A" w:rsidRDefault="00F7260B" w:rsidP="00022A05">
      <w:pPr>
        <w:pStyle w:val="a0"/>
        <w:widowControl/>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Chars="0"/>
        <w:contextualSpacing/>
        <w:jc w:val="left"/>
        <w:rPr>
          <w:rFonts w:ascii="Times New Roman" w:hAnsi="Times New Roman" w:cs="Times New Roman"/>
          <w:sz w:val="24"/>
          <w:szCs w:val="24"/>
          <w:lang w:eastAsia="en-US"/>
          <w:rPrChange w:id="18514" w:author="raye" w:date="2018-08-10T12:30:00Z">
            <w:rPr>
              <w:rFonts w:ascii="Calibri" w:hAnsi="Calibri" w:cstheme="minorHAnsi"/>
              <w:sz w:val="24"/>
              <w:szCs w:val="24"/>
              <w:lang w:eastAsia="en-US"/>
            </w:rPr>
          </w:rPrChange>
        </w:rPr>
      </w:pPr>
      <w:r w:rsidRPr="00B0205A">
        <w:rPr>
          <w:rFonts w:ascii="Times New Roman" w:hAnsi="Times New Roman" w:cs="Times New Roman"/>
          <w:sz w:val="24"/>
          <w:szCs w:val="24"/>
          <w:lang w:eastAsia="en-US"/>
          <w:rPrChange w:id="18515" w:author="raye" w:date="2018-08-10T12:30:00Z">
            <w:rPr>
              <w:rFonts w:ascii="Calibri" w:hAnsi="Calibri" w:cstheme="minorHAnsi"/>
              <w:sz w:val="24"/>
              <w:szCs w:val="24"/>
              <w:lang w:eastAsia="en-US"/>
            </w:rPr>
          </w:rPrChange>
        </w:rPr>
        <w:t>Special Characters (e.g., (!@#$%^&amp;*)</w:t>
      </w:r>
    </w:p>
    <w:p w14:paraId="06EAF164"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8516" w:author="raye" w:date="2018-08-10T12:30:00Z">
            <w:rPr/>
          </w:rPrChange>
        </w:rPr>
      </w:pPr>
    </w:p>
    <w:p w14:paraId="7E3B4112" w14:textId="77777777" w:rsidR="00F7260B" w:rsidRPr="00B0205A" w:rsidRDefault="00F7260B" w:rsidP="00AC1630">
      <w:pPr>
        <w:pStyle w:val="321"/>
        <w:pPrChange w:id="18517" w:author="raye" w:date="2018-08-10T20:11: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B0205A">
        <w:tab/>
      </w:r>
      <w:r w:rsidRPr="00B0205A">
        <w:tab/>
      </w:r>
      <w:bookmarkStart w:id="18518" w:name="_Toc520840600"/>
      <w:r w:rsidRPr="00B0205A">
        <w:t>4.7.9 System Management Requirements</w:t>
      </w:r>
      <w:bookmarkEnd w:id="18518"/>
      <w:r w:rsidRPr="00B0205A">
        <w:t xml:space="preserve"> </w:t>
      </w:r>
    </w:p>
    <w:bookmarkEnd w:id="18439"/>
    <w:p w14:paraId="423C5523"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Times New Roman" w:hAnsi="Times New Roman" w:cs="Times New Roman"/>
          <w:sz w:val="24"/>
          <w:szCs w:val="24"/>
          <w:lang w:eastAsia="en-US"/>
          <w:rPrChange w:id="18519" w:author="raye" w:date="2018-08-10T12:30:00Z">
            <w:rPr>
              <w:rFonts w:ascii="Calibri" w:hAnsi="Calibri" w:cstheme="minorHAnsi"/>
              <w:sz w:val="24"/>
              <w:szCs w:val="24"/>
              <w:lang w:eastAsia="en-US"/>
            </w:rPr>
          </w:rPrChange>
        </w:rPr>
      </w:pPr>
      <w:r w:rsidRPr="00B0205A">
        <w:rPr>
          <w:rFonts w:ascii="Times New Roman" w:hAnsi="Times New Roman" w:cs="Times New Roman"/>
          <w:sz w:val="24"/>
          <w:szCs w:val="24"/>
          <w:lang w:eastAsia="en-US"/>
          <w:rPrChange w:id="18520" w:author="raye" w:date="2018-08-10T12:30:00Z">
            <w:rPr>
              <w:rFonts w:ascii="Calibri" w:hAnsi="Calibri" w:cstheme="minorHAnsi"/>
              <w:sz w:val="24"/>
              <w:szCs w:val="24"/>
              <w:lang w:eastAsia="en-US"/>
            </w:rPr>
          </w:rPrChange>
        </w:rPr>
        <w:t>During Implementation and testing DEVELOPMENT TEAM will monitor servers and applications to determine if they are up and running based on standard service model</w:t>
      </w:r>
    </w:p>
    <w:p w14:paraId="1F9AF476"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Times New Roman" w:hAnsi="Times New Roman" w:cs="Times New Roman"/>
          <w:sz w:val="24"/>
          <w:szCs w:val="24"/>
          <w:lang w:eastAsia="en-US"/>
          <w:rPrChange w:id="18521" w:author="raye" w:date="2018-08-10T12:30:00Z">
            <w:rPr>
              <w:rFonts w:ascii="Calibri" w:hAnsi="Calibri" w:cstheme="minorHAnsi"/>
              <w:sz w:val="24"/>
              <w:szCs w:val="24"/>
              <w:lang w:eastAsia="en-US"/>
            </w:rPr>
          </w:rPrChange>
        </w:rPr>
      </w:pPr>
      <w:r w:rsidRPr="00B0205A">
        <w:rPr>
          <w:rFonts w:ascii="Times New Roman" w:hAnsi="Times New Roman" w:cs="Times New Roman"/>
          <w:sz w:val="24"/>
          <w:szCs w:val="24"/>
          <w:lang w:eastAsia="en-US"/>
          <w:rPrChange w:id="18522" w:author="raye" w:date="2018-08-10T12:30:00Z">
            <w:rPr>
              <w:rFonts w:ascii="Calibri" w:hAnsi="Calibri" w:cstheme="minorHAnsi"/>
              <w:sz w:val="24"/>
              <w:szCs w:val="24"/>
              <w:lang w:eastAsia="en-US"/>
            </w:rPr>
          </w:rPrChange>
        </w:rPr>
        <w:t>Version control must use the BoC standard configuration management tools</w:t>
      </w:r>
    </w:p>
    <w:p w14:paraId="16A1170E"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8523" w:author="raye" w:date="2018-08-10T12:30:00Z">
            <w:rPr/>
          </w:rPrChange>
        </w:rPr>
      </w:pPr>
    </w:p>
    <w:p w14:paraId="3CFE32CD"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8524" w:author="raye" w:date="2018-08-10T12:30:00Z">
            <w:rPr/>
          </w:rPrChange>
        </w:rPr>
      </w:pPr>
    </w:p>
    <w:p w14:paraId="7EEFBD95" w14:textId="77777777" w:rsidR="00F7260B" w:rsidRPr="00E403FE" w:rsidRDefault="00F7260B" w:rsidP="00AC1630">
      <w:pPr>
        <w:pStyle w:val="321"/>
        <w:pPrChange w:id="18525" w:author="raye" w:date="2018-08-10T20:11: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E403FE">
        <w:tab/>
      </w:r>
      <w:r w:rsidRPr="00E403FE">
        <w:tab/>
      </w:r>
      <w:bookmarkStart w:id="18526" w:name="_Toc520840601"/>
      <w:r w:rsidRPr="00E403FE">
        <w:t>4.7.10  User Management Requirements</w:t>
      </w:r>
      <w:bookmarkEnd w:id="18526"/>
      <w:r w:rsidRPr="00E403FE">
        <w:t xml:space="preserve"> </w:t>
      </w:r>
    </w:p>
    <w:p w14:paraId="4E48F889"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Times New Roman" w:hAnsi="Times New Roman" w:cs="Times New Roman"/>
          <w:b/>
          <w:sz w:val="24"/>
          <w:szCs w:val="24"/>
          <w:lang w:eastAsia="en-US"/>
          <w:rPrChange w:id="18527" w:author="raye" w:date="2018-08-10T12:30:00Z">
            <w:rPr>
              <w:rFonts w:cstheme="minorHAnsi"/>
              <w:b/>
              <w:sz w:val="24"/>
              <w:szCs w:val="24"/>
              <w:lang w:eastAsia="en-US"/>
            </w:rPr>
          </w:rPrChange>
        </w:rPr>
      </w:pPr>
      <w:bookmarkStart w:id="18528" w:name="_Toc513475501"/>
      <w:bookmarkStart w:id="18529" w:name="_Toc513461546"/>
      <w:bookmarkStart w:id="18530" w:name="_Toc512865818"/>
      <w:bookmarkStart w:id="18531" w:name="_Toc512421634"/>
      <w:bookmarkStart w:id="18532" w:name="_Toc512250551"/>
      <w:bookmarkStart w:id="18533" w:name="_Toc512250291"/>
      <w:r w:rsidRPr="00B0205A">
        <w:rPr>
          <w:rFonts w:ascii="Times New Roman" w:hAnsi="Times New Roman" w:cs="Times New Roman"/>
          <w:sz w:val="24"/>
          <w:szCs w:val="24"/>
          <w:lang w:eastAsia="en-US"/>
          <w:rPrChange w:id="18534" w:author="raye" w:date="2018-08-10T12:30:00Z">
            <w:rPr>
              <w:rFonts w:ascii="Calibri" w:hAnsi="Calibri" w:cstheme="minorHAnsi"/>
              <w:sz w:val="24"/>
              <w:szCs w:val="24"/>
              <w:lang w:eastAsia="en-US"/>
            </w:rPr>
          </w:rPrChange>
        </w:rPr>
        <w:t>The User Group will be the TSD Operations &amp; Compliance Units and the LCD (Legal and Compliance Department)</w:t>
      </w:r>
      <w:bookmarkEnd w:id="18528"/>
      <w:bookmarkEnd w:id="18529"/>
      <w:bookmarkEnd w:id="18530"/>
      <w:bookmarkEnd w:id="18531"/>
      <w:bookmarkEnd w:id="18532"/>
      <w:bookmarkEnd w:id="18533"/>
    </w:p>
    <w:p w14:paraId="60737FE7"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Times New Roman" w:hAnsi="Times New Roman" w:cs="Times New Roman"/>
          <w:b/>
          <w:sz w:val="24"/>
          <w:szCs w:val="24"/>
          <w:lang w:eastAsia="en-US"/>
          <w:rPrChange w:id="18535" w:author="raye" w:date="2018-08-10T12:30:00Z">
            <w:rPr>
              <w:rFonts w:cstheme="minorHAnsi"/>
              <w:b/>
              <w:sz w:val="24"/>
              <w:szCs w:val="24"/>
              <w:lang w:eastAsia="en-US"/>
            </w:rPr>
          </w:rPrChange>
        </w:rPr>
      </w:pPr>
      <w:bookmarkStart w:id="18536" w:name="_Toc513475502"/>
      <w:bookmarkStart w:id="18537" w:name="_Toc513461547"/>
      <w:bookmarkStart w:id="18538" w:name="_Toc512865819"/>
      <w:bookmarkStart w:id="18539" w:name="_Toc512421635"/>
      <w:bookmarkStart w:id="18540" w:name="_Toc512250552"/>
      <w:bookmarkStart w:id="18541" w:name="_Toc512250292"/>
      <w:r w:rsidRPr="00B0205A">
        <w:rPr>
          <w:rFonts w:ascii="Times New Roman" w:hAnsi="Times New Roman" w:cs="Times New Roman"/>
          <w:sz w:val="24"/>
          <w:szCs w:val="24"/>
          <w:lang w:eastAsia="en-US"/>
          <w:rPrChange w:id="18542" w:author="raye" w:date="2018-08-10T12:30:00Z">
            <w:rPr>
              <w:rFonts w:ascii="Calibri" w:hAnsi="Calibri" w:cstheme="minorHAnsi"/>
              <w:sz w:val="24"/>
              <w:szCs w:val="24"/>
              <w:lang w:eastAsia="en-US"/>
            </w:rPr>
          </w:rPrChange>
        </w:rPr>
        <w:t>Configurable Company organizational structure and structure map, including add/modify/delete “company-department-team-user” and etc.</w:t>
      </w:r>
      <w:bookmarkEnd w:id="18536"/>
      <w:bookmarkEnd w:id="18537"/>
      <w:bookmarkEnd w:id="18538"/>
      <w:bookmarkEnd w:id="18539"/>
      <w:bookmarkEnd w:id="18540"/>
      <w:bookmarkEnd w:id="18541"/>
    </w:p>
    <w:p w14:paraId="49FE9C7B"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Times New Roman" w:hAnsi="Times New Roman" w:cs="Times New Roman"/>
          <w:sz w:val="24"/>
          <w:szCs w:val="24"/>
          <w:lang w:eastAsia="en-US"/>
          <w:rPrChange w:id="18543" w:author="raye" w:date="2018-08-10T12:30:00Z">
            <w:rPr>
              <w:rFonts w:ascii="Calibri" w:hAnsi="Calibri" w:cstheme="minorHAnsi"/>
              <w:sz w:val="24"/>
              <w:szCs w:val="24"/>
              <w:lang w:eastAsia="en-US"/>
            </w:rPr>
          </w:rPrChange>
        </w:rPr>
      </w:pPr>
      <w:r w:rsidRPr="00B0205A">
        <w:rPr>
          <w:rFonts w:ascii="Times New Roman" w:hAnsi="Times New Roman" w:cs="Times New Roman"/>
          <w:sz w:val="24"/>
          <w:szCs w:val="24"/>
          <w:lang w:eastAsia="en-US"/>
          <w:rPrChange w:id="18544" w:author="raye" w:date="2018-08-10T12:30:00Z">
            <w:rPr>
              <w:rFonts w:ascii="Calibri" w:hAnsi="Calibri" w:cstheme="minorHAnsi"/>
              <w:sz w:val="24"/>
              <w:szCs w:val="24"/>
              <w:lang w:eastAsia="en-US"/>
            </w:rPr>
          </w:rPrChange>
        </w:rPr>
        <w:t>Configurable user information management, including adding, modifying, deleting user information, changing password, getting forgot password, reset password, sending email and etc.   Configurable relations between the users and the company-department-team that the users belong to. Configurable different company/department/team’s data access permission and default data access permission of each company/department/team.</w:t>
      </w:r>
    </w:p>
    <w:p w14:paraId="47C5F32C"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Times New Roman" w:hAnsi="Times New Roman" w:cs="Times New Roman"/>
          <w:sz w:val="24"/>
          <w:szCs w:val="24"/>
          <w:lang w:eastAsia="en-US"/>
          <w:rPrChange w:id="18545" w:author="raye" w:date="2018-08-10T12:30:00Z">
            <w:rPr>
              <w:rFonts w:ascii="Calibri" w:hAnsi="Calibri" w:cstheme="minorHAnsi"/>
              <w:sz w:val="24"/>
              <w:szCs w:val="24"/>
              <w:lang w:eastAsia="en-US"/>
            </w:rPr>
          </w:rPrChange>
        </w:rPr>
      </w:pPr>
      <w:r w:rsidRPr="00B0205A">
        <w:rPr>
          <w:rFonts w:ascii="Times New Roman" w:hAnsi="Times New Roman" w:cs="Times New Roman"/>
          <w:sz w:val="24"/>
          <w:szCs w:val="24"/>
          <w:lang w:eastAsia="en-US"/>
          <w:rPrChange w:id="18546" w:author="raye" w:date="2018-08-10T12:30:00Z">
            <w:rPr>
              <w:rFonts w:ascii="Calibri" w:hAnsi="Calibri" w:cstheme="minorHAnsi"/>
              <w:sz w:val="24"/>
              <w:szCs w:val="24"/>
              <w:lang w:eastAsia="en-US"/>
            </w:rPr>
          </w:rPrChange>
        </w:rPr>
        <w:t xml:space="preserve"> The user management should work as the unified user management, authority management and function permission management platform, it need to provide API Interfaces to support unified login authorization and API Interfaces for “managed systems” to get “permitted function list” (e.g. the interface return json containing the function permission list and the company/department/team the user belongs to and “company/department/team” default permission and etc.)  according to different user roles and different “managed systems”, so as </w:t>
      </w:r>
      <w:r w:rsidRPr="00B0205A">
        <w:rPr>
          <w:rFonts w:ascii="Times New Roman" w:hAnsi="Times New Roman" w:cs="Times New Roman"/>
          <w:sz w:val="24"/>
          <w:szCs w:val="24"/>
          <w:lang w:eastAsia="en-US"/>
          <w:rPrChange w:id="18547" w:author="raye" w:date="2018-08-10T12:30:00Z">
            <w:rPr>
              <w:rFonts w:ascii="Calibri" w:hAnsi="Calibri" w:cstheme="minorHAnsi"/>
              <w:sz w:val="24"/>
              <w:szCs w:val="24"/>
              <w:lang w:eastAsia="en-US"/>
            </w:rPr>
          </w:rPrChange>
        </w:rPr>
        <w:lastRenderedPageBreak/>
        <w:t>to centrally configure and control the accessibility of each different roles to each different functions in the “managed systems”.</w:t>
      </w:r>
    </w:p>
    <w:p w14:paraId="100ECCAF"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Times New Roman" w:hAnsi="Times New Roman" w:cs="Times New Roman"/>
          <w:sz w:val="24"/>
          <w:szCs w:val="24"/>
          <w:lang w:eastAsia="en-US"/>
          <w:rPrChange w:id="18548" w:author="raye" w:date="2018-08-10T12:30:00Z">
            <w:rPr>
              <w:rFonts w:ascii="Calibri" w:hAnsi="Calibri" w:cstheme="minorHAnsi"/>
              <w:sz w:val="24"/>
              <w:szCs w:val="24"/>
              <w:lang w:eastAsia="en-US"/>
            </w:rPr>
          </w:rPrChange>
        </w:rPr>
      </w:pPr>
      <w:r w:rsidRPr="00B0205A">
        <w:rPr>
          <w:rFonts w:ascii="Times New Roman" w:hAnsi="Times New Roman" w:cs="Times New Roman"/>
          <w:sz w:val="24"/>
          <w:szCs w:val="24"/>
          <w:lang w:eastAsia="en-US"/>
          <w:rPrChange w:id="18549" w:author="raye" w:date="2018-08-10T12:30:00Z">
            <w:rPr>
              <w:rFonts w:ascii="Calibri" w:hAnsi="Calibri" w:cstheme="minorHAnsi"/>
              <w:sz w:val="24"/>
              <w:szCs w:val="24"/>
              <w:lang w:eastAsia="en-US"/>
            </w:rPr>
          </w:rPrChange>
        </w:rPr>
        <w:t>Configurable Role management, including adding/modifying/deleting roles. Configurable “function permission” of each roles</w:t>
      </w:r>
      <w:r w:rsidRPr="00B0205A">
        <w:rPr>
          <w:rFonts w:ascii="Times New Roman" w:hAnsi="Times New Roman" w:cs="Times New Roman" w:hint="eastAsia"/>
          <w:sz w:val="24"/>
          <w:szCs w:val="24"/>
          <w:lang w:eastAsia="en-US"/>
          <w:rPrChange w:id="18550" w:author="raye" w:date="2018-08-10T12:30:00Z">
            <w:rPr>
              <w:rFonts w:ascii="Calibri" w:hAnsi="Calibri" w:cstheme="minorHAnsi" w:hint="eastAsia"/>
              <w:sz w:val="24"/>
              <w:szCs w:val="24"/>
              <w:lang w:eastAsia="en-US"/>
            </w:rPr>
          </w:rPrChange>
        </w:rPr>
        <w:t>。</w:t>
      </w:r>
      <w:r w:rsidRPr="00B0205A">
        <w:rPr>
          <w:rFonts w:ascii="Times New Roman" w:hAnsi="Times New Roman" w:cs="Times New Roman"/>
          <w:sz w:val="24"/>
          <w:szCs w:val="24"/>
          <w:lang w:eastAsia="en-US"/>
          <w:rPrChange w:id="18551" w:author="raye" w:date="2018-08-10T12:30:00Z">
            <w:rPr>
              <w:rFonts w:ascii="Calibri" w:hAnsi="Calibri" w:cstheme="minorHAnsi"/>
              <w:sz w:val="24"/>
              <w:szCs w:val="24"/>
              <w:lang w:eastAsia="en-US"/>
            </w:rPr>
          </w:rPrChange>
        </w:rPr>
        <w:t>Roles can be grouped and the group “function permission” is configurable.  Roles can have sub-roles, the “function permission list” of the role should automatically include all the “function permission” of its sub-roles.</w:t>
      </w:r>
    </w:p>
    <w:p w14:paraId="22CF060E"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Times New Roman" w:hAnsi="Times New Roman" w:cs="Times New Roman"/>
          <w:sz w:val="24"/>
          <w:szCs w:val="24"/>
          <w:lang w:eastAsia="en-US"/>
          <w:rPrChange w:id="18552" w:author="raye" w:date="2018-08-10T12:30:00Z">
            <w:rPr>
              <w:rFonts w:ascii="Calibri" w:hAnsi="Calibri" w:cstheme="minorHAnsi"/>
              <w:sz w:val="24"/>
              <w:szCs w:val="24"/>
              <w:lang w:eastAsia="en-US"/>
            </w:rPr>
          </w:rPrChange>
        </w:rPr>
      </w:pPr>
      <w:r w:rsidRPr="00B0205A">
        <w:rPr>
          <w:rFonts w:ascii="Times New Roman" w:hAnsi="Times New Roman" w:cs="Times New Roman"/>
          <w:sz w:val="24"/>
          <w:szCs w:val="24"/>
          <w:lang w:eastAsia="en-US"/>
          <w:rPrChange w:id="18553" w:author="raye" w:date="2018-08-10T12:30:00Z">
            <w:rPr>
              <w:rFonts w:ascii="Calibri" w:hAnsi="Calibri" w:cstheme="minorHAnsi"/>
              <w:sz w:val="24"/>
              <w:szCs w:val="24"/>
              <w:lang w:eastAsia="en-US"/>
            </w:rPr>
          </w:rPrChange>
        </w:rPr>
        <w:t xml:space="preserve">Configurable “managed system” and system functions, including adding/modifying/deleting “managed system” and the functions that the “managed system” contains. </w:t>
      </w:r>
    </w:p>
    <w:p w14:paraId="7B280E90"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Times New Roman" w:hAnsi="Times New Roman" w:cs="Times New Roman"/>
          <w:sz w:val="24"/>
          <w:szCs w:val="24"/>
          <w:lang w:eastAsia="en-US"/>
          <w:rPrChange w:id="18554" w:author="raye" w:date="2018-08-10T12:30:00Z">
            <w:rPr>
              <w:rFonts w:ascii="Calibri" w:hAnsi="Calibri" w:cstheme="minorHAnsi"/>
              <w:sz w:val="24"/>
              <w:szCs w:val="24"/>
              <w:lang w:eastAsia="en-US"/>
            </w:rPr>
          </w:rPrChange>
        </w:rPr>
      </w:pPr>
      <w:r w:rsidRPr="00B0205A">
        <w:rPr>
          <w:rFonts w:ascii="Times New Roman" w:hAnsi="Times New Roman" w:cs="Times New Roman"/>
          <w:sz w:val="24"/>
          <w:szCs w:val="24"/>
          <w:lang w:eastAsia="en-US"/>
          <w:rPrChange w:id="18555" w:author="raye" w:date="2018-08-10T12:30:00Z">
            <w:rPr>
              <w:rFonts w:ascii="Calibri" w:hAnsi="Calibri" w:cstheme="minorHAnsi"/>
              <w:sz w:val="24"/>
              <w:szCs w:val="24"/>
              <w:lang w:eastAsia="en-US"/>
            </w:rPr>
          </w:rPrChange>
        </w:rPr>
        <w:t>Complete audit log, recording and support the query of all the users’ action of login, logout, Operations, and Operations in all “managed systems” and etc. Provide the API interface for “managed systems” to record all users Operations of all “managed systems” into the user management platform.</w:t>
      </w:r>
    </w:p>
    <w:p w14:paraId="4AC3B574"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Times New Roman" w:hAnsi="Times New Roman" w:cs="Times New Roman"/>
          <w:sz w:val="24"/>
          <w:szCs w:val="24"/>
          <w:lang w:eastAsia="en-US"/>
          <w:rPrChange w:id="18556" w:author="raye" w:date="2018-08-10T12:30:00Z">
            <w:rPr>
              <w:rFonts w:ascii="Calibri" w:hAnsi="Calibri" w:cstheme="minorHAnsi"/>
              <w:sz w:val="24"/>
              <w:szCs w:val="24"/>
              <w:lang w:eastAsia="en-US"/>
            </w:rPr>
          </w:rPrChange>
        </w:rPr>
      </w:pPr>
      <w:r w:rsidRPr="00B0205A">
        <w:rPr>
          <w:rFonts w:ascii="Times New Roman" w:hAnsi="Times New Roman" w:cs="Times New Roman"/>
          <w:sz w:val="24"/>
          <w:szCs w:val="24"/>
          <w:lang w:eastAsia="en-US"/>
          <w:rPrChange w:id="18557" w:author="raye" w:date="2018-08-10T12:30:00Z">
            <w:rPr>
              <w:rFonts w:ascii="Calibri" w:hAnsi="Calibri" w:cstheme="minorHAnsi"/>
              <w:sz w:val="24"/>
              <w:szCs w:val="24"/>
              <w:lang w:eastAsia="en-US"/>
            </w:rPr>
          </w:rPrChange>
        </w:rPr>
        <w:t>Configurable Time-out mechanism, automatically log-out when time-out. The time-out limit is configurable.</w:t>
      </w:r>
    </w:p>
    <w:p w14:paraId="511508D1"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Times New Roman" w:hAnsi="Times New Roman" w:cs="Times New Roman"/>
          <w:sz w:val="24"/>
          <w:szCs w:val="24"/>
          <w:lang w:eastAsia="en-US"/>
          <w:rPrChange w:id="18558" w:author="raye" w:date="2018-08-10T12:30:00Z">
            <w:rPr>
              <w:rFonts w:ascii="Calibri" w:hAnsi="Calibri" w:cstheme="minorHAnsi"/>
              <w:sz w:val="24"/>
              <w:szCs w:val="24"/>
              <w:lang w:eastAsia="en-US"/>
            </w:rPr>
          </w:rPrChange>
        </w:rPr>
      </w:pPr>
      <w:r w:rsidRPr="00B0205A">
        <w:rPr>
          <w:rFonts w:ascii="Times New Roman" w:hAnsi="Times New Roman" w:cs="Times New Roman"/>
          <w:sz w:val="24"/>
          <w:szCs w:val="24"/>
          <w:lang w:eastAsia="en-US"/>
          <w:rPrChange w:id="18559" w:author="raye" w:date="2018-08-10T12:30:00Z">
            <w:rPr>
              <w:rFonts w:ascii="Calibri" w:hAnsi="Calibri" w:cstheme="minorHAnsi"/>
              <w:sz w:val="24"/>
              <w:szCs w:val="24"/>
              <w:lang w:eastAsia="en-US"/>
            </w:rPr>
          </w:rPrChange>
        </w:rPr>
        <w:t>Refer to security requirements for User password complexity and password management requirements.</w:t>
      </w:r>
    </w:p>
    <w:p w14:paraId="2F00266C" w14:textId="77777777" w:rsidR="00F7260B" w:rsidRPr="00B0205A"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jc w:val="left"/>
        <w:rPr>
          <w:rFonts w:ascii="Times New Roman" w:hAnsi="Times New Roman" w:cs="Times New Roman"/>
          <w:sz w:val="24"/>
          <w:szCs w:val="24"/>
          <w:lang w:eastAsia="en-US"/>
          <w:rPrChange w:id="18560" w:author="raye" w:date="2018-08-10T12:30:00Z">
            <w:rPr>
              <w:rFonts w:ascii="Calibri" w:hAnsi="Calibri" w:cstheme="minorHAnsi"/>
              <w:sz w:val="24"/>
              <w:szCs w:val="24"/>
              <w:lang w:eastAsia="en-US"/>
            </w:rPr>
          </w:rPrChange>
        </w:rPr>
      </w:pPr>
    </w:p>
    <w:p w14:paraId="33CED7AD" w14:textId="77777777" w:rsidR="00F7260B" w:rsidRPr="00E403FE" w:rsidRDefault="00F7260B" w:rsidP="00AC1630">
      <w:pPr>
        <w:pStyle w:val="321"/>
        <w:pPrChange w:id="18561" w:author="raye" w:date="2018-08-10T20:11: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E403FE">
        <w:tab/>
      </w:r>
      <w:r w:rsidRPr="00E403FE">
        <w:tab/>
      </w:r>
      <w:bookmarkStart w:id="18562" w:name="_Toc520840602"/>
      <w:r w:rsidRPr="00E403FE">
        <w:t>4.7.11  Coding Standards</w:t>
      </w:r>
      <w:bookmarkEnd w:id="18562"/>
    </w:p>
    <w:p w14:paraId="2134C48B"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Times New Roman" w:hAnsi="Times New Roman" w:cs="Times New Roman"/>
          <w:sz w:val="24"/>
          <w:szCs w:val="24"/>
          <w:lang w:eastAsia="en-US"/>
          <w:rPrChange w:id="18563" w:author="raye" w:date="2018-08-10T12:30:00Z">
            <w:rPr>
              <w:rFonts w:ascii="Calibri" w:hAnsi="Calibri" w:cstheme="minorHAnsi"/>
              <w:sz w:val="24"/>
              <w:szCs w:val="24"/>
              <w:lang w:eastAsia="en-US"/>
            </w:rPr>
          </w:rPrChange>
        </w:rPr>
      </w:pPr>
      <w:r w:rsidRPr="00B0205A">
        <w:rPr>
          <w:rFonts w:ascii="Times New Roman" w:hAnsi="Times New Roman" w:cs="Times New Roman"/>
          <w:sz w:val="24"/>
          <w:szCs w:val="24"/>
          <w:lang w:eastAsia="en-US"/>
          <w:rPrChange w:id="18564" w:author="raye" w:date="2018-08-10T12:30:00Z">
            <w:rPr>
              <w:rFonts w:ascii="Calibri" w:hAnsi="Calibri" w:cstheme="minorHAnsi"/>
              <w:sz w:val="24"/>
              <w:szCs w:val="24"/>
              <w:lang w:eastAsia="en-US"/>
            </w:rPr>
          </w:rPrChange>
        </w:rPr>
        <w:t>Below is a sample of general BoC Coding Standards. Please see appendix 5.4 BoC Development Coding Standards</w:t>
      </w:r>
    </w:p>
    <w:p w14:paraId="0064C0EC"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Times New Roman" w:hAnsi="Times New Roman" w:cs="Times New Roman"/>
          <w:sz w:val="24"/>
          <w:szCs w:val="24"/>
          <w:lang w:eastAsia="en-US"/>
          <w:rPrChange w:id="18565" w:author="raye" w:date="2018-08-10T12:30:00Z">
            <w:rPr>
              <w:rFonts w:ascii="Calibri" w:hAnsi="Calibri" w:cstheme="minorHAnsi"/>
              <w:sz w:val="24"/>
              <w:szCs w:val="24"/>
              <w:lang w:eastAsia="en-US"/>
            </w:rPr>
          </w:rPrChange>
        </w:rPr>
      </w:pPr>
      <w:r w:rsidRPr="00B0205A">
        <w:rPr>
          <w:rFonts w:ascii="Times New Roman" w:hAnsi="Times New Roman" w:cs="Times New Roman"/>
          <w:sz w:val="24"/>
          <w:szCs w:val="24"/>
          <w:lang w:eastAsia="en-US"/>
          <w:rPrChange w:id="18566" w:author="raye" w:date="2018-08-10T12:30:00Z">
            <w:rPr>
              <w:rFonts w:ascii="Calibri" w:hAnsi="Calibri" w:cstheme="minorHAnsi"/>
              <w:sz w:val="24"/>
              <w:szCs w:val="24"/>
              <w:lang w:eastAsia="en-US"/>
            </w:rPr>
          </w:rPrChange>
        </w:rPr>
        <w:t>The code should be readable, with clear comments, standardized naming and formatting, and general-purpose encapsulation</w:t>
      </w:r>
    </w:p>
    <w:p w14:paraId="3449C898"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Times New Roman" w:hAnsi="Times New Roman" w:cs="Times New Roman"/>
          <w:sz w:val="24"/>
          <w:szCs w:val="24"/>
          <w:lang w:eastAsia="en-US"/>
          <w:rPrChange w:id="18567" w:author="raye" w:date="2018-08-10T12:30:00Z">
            <w:rPr>
              <w:rFonts w:ascii="Calibri" w:hAnsi="Calibri" w:cstheme="minorHAnsi"/>
              <w:sz w:val="24"/>
              <w:szCs w:val="24"/>
              <w:lang w:eastAsia="en-US"/>
            </w:rPr>
          </w:rPrChange>
        </w:rPr>
      </w:pPr>
      <w:r w:rsidRPr="00B0205A">
        <w:rPr>
          <w:rFonts w:ascii="Times New Roman" w:hAnsi="Times New Roman" w:cs="Times New Roman"/>
          <w:sz w:val="24"/>
          <w:szCs w:val="24"/>
          <w:lang w:eastAsia="en-US"/>
          <w:rPrChange w:id="18568" w:author="raye" w:date="2018-08-10T12:30:00Z">
            <w:rPr>
              <w:rFonts w:ascii="Calibri" w:hAnsi="Calibri" w:cstheme="minorHAnsi"/>
              <w:sz w:val="24"/>
              <w:szCs w:val="24"/>
              <w:lang w:eastAsia="en-US"/>
            </w:rPr>
          </w:rPrChange>
        </w:rPr>
        <w:t>The code should have maintainability, modular development, configurable parameters, clear interface definition between modules, module reusability, high cohesion, low coupling</w:t>
      </w:r>
    </w:p>
    <w:p w14:paraId="0DA1452B"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Times New Roman" w:hAnsi="Times New Roman" w:cs="Times New Roman"/>
          <w:sz w:val="24"/>
          <w:szCs w:val="24"/>
          <w:lang w:eastAsia="en-US"/>
          <w:rPrChange w:id="18569" w:author="raye" w:date="2018-08-10T12:30:00Z">
            <w:rPr>
              <w:rFonts w:ascii="Calibri" w:hAnsi="Calibri" w:cstheme="minorHAnsi"/>
              <w:sz w:val="24"/>
              <w:szCs w:val="24"/>
              <w:lang w:eastAsia="en-US"/>
            </w:rPr>
          </w:rPrChange>
        </w:rPr>
      </w:pPr>
      <w:r w:rsidRPr="00B0205A">
        <w:rPr>
          <w:rFonts w:ascii="Times New Roman" w:hAnsi="Times New Roman" w:cs="Times New Roman"/>
          <w:sz w:val="24"/>
          <w:szCs w:val="24"/>
          <w:lang w:eastAsia="en-US"/>
          <w:rPrChange w:id="18570" w:author="raye" w:date="2018-08-10T12:30:00Z">
            <w:rPr>
              <w:rFonts w:ascii="Calibri" w:hAnsi="Calibri" w:cstheme="minorHAnsi"/>
              <w:sz w:val="24"/>
              <w:szCs w:val="24"/>
              <w:lang w:eastAsia="en-US"/>
            </w:rPr>
          </w:rPrChange>
        </w:rPr>
        <w:t>The code should be changeable, apply common design patterns, and the relevant documentation is in place</w:t>
      </w:r>
    </w:p>
    <w:p w14:paraId="7EE72B3B"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Times New Roman" w:hAnsi="Times New Roman" w:cs="Times New Roman"/>
          <w:sz w:val="24"/>
          <w:szCs w:val="24"/>
          <w:lang w:eastAsia="en-US"/>
          <w:rPrChange w:id="18571" w:author="raye" w:date="2018-08-10T12:30:00Z">
            <w:rPr>
              <w:rFonts w:ascii="Calibri" w:hAnsi="Calibri" w:cstheme="minorHAnsi"/>
              <w:sz w:val="24"/>
              <w:szCs w:val="24"/>
              <w:lang w:eastAsia="en-US"/>
            </w:rPr>
          </w:rPrChange>
        </w:rPr>
      </w:pPr>
      <w:r w:rsidRPr="00B0205A">
        <w:rPr>
          <w:rFonts w:ascii="Times New Roman" w:hAnsi="Times New Roman" w:cs="Times New Roman"/>
          <w:sz w:val="24"/>
          <w:szCs w:val="24"/>
          <w:lang w:eastAsia="en-US"/>
          <w:rPrChange w:id="18572" w:author="raye" w:date="2018-08-10T12:30:00Z">
            <w:rPr>
              <w:rFonts w:ascii="Calibri" w:hAnsi="Calibri" w:cstheme="minorHAnsi"/>
              <w:sz w:val="24"/>
              <w:szCs w:val="24"/>
              <w:lang w:eastAsia="en-US"/>
            </w:rPr>
          </w:rPrChange>
        </w:rPr>
        <w:t>The code should have good error handling, take full account of error data input, network delay, slow database access, slow association system calls and other exception handling mechanisms and friendly information prompts.</w:t>
      </w:r>
    </w:p>
    <w:p w14:paraId="05726183" w14:textId="77777777" w:rsidR="00F7260B" w:rsidRPr="00B0205A" w:rsidRDefault="00F7260B" w:rsidP="00022A05">
      <w:pPr>
        <w:pStyle w:val="a0"/>
        <w:widowControl/>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60"/>
        <w:ind w:firstLineChars="0"/>
        <w:jc w:val="left"/>
        <w:rPr>
          <w:rFonts w:ascii="Times New Roman" w:hAnsi="Times New Roman" w:cs="Times New Roman"/>
          <w:sz w:val="24"/>
          <w:szCs w:val="24"/>
          <w:lang w:eastAsia="en-US"/>
          <w:rPrChange w:id="18573" w:author="raye" w:date="2018-08-10T12:30:00Z">
            <w:rPr>
              <w:rFonts w:ascii="Calibri" w:hAnsi="Calibri" w:cstheme="minorHAnsi"/>
              <w:sz w:val="24"/>
              <w:szCs w:val="24"/>
              <w:lang w:eastAsia="en-US"/>
            </w:rPr>
          </w:rPrChange>
        </w:rPr>
      </w:pPr>
      <w:r w:rsidRPr="00B0205A">
        <w:rPr>
          <w:rFonts w:ascii="Times New Roman" w:hAnsi="Times New Roman" w:cs="Times New Roman"/>
          <w:sz w:val="24"/>
          <w:szCs w:val="24"/>
          <w:lang w:eastAsia="en-US"/>
          <w:rPrChange w:id="18574" w:author="raye" w:date="2018-08-10T12:30:00Z">
            <w:rPr>
              <w:rFonts w:ascii="Calibri" w:hAnsi="Calibri" w:cstheme="minorHAnsi"/>
              <w:sz w:val="24"/>
              <w:szCs w:val="24"/>
              <w:lang w:eastAsia="en-US"/>
            </w:rPr>
          </w:rPrChange>
        </w:rPr>
        <w:t>The attached document details the BoC Coding Standards:</w:t>
      </w:r>
    </w:p>
    <w:p w14:paraId="1013816F"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8575" w:author="raye" w:date="2018-08-10T12:30:00Z">
            <w:rPr/>
          </w:rPrChange>
        </w:rPr>
      </w:pPr>
    </w:p>
    <w:p w14:paraId="5759448F"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8576" w:author="raye" w:date="2018-08-10T12:30:00Z">
            <w:rPr/>
          </w:rPrChange>
        </w:rPr>
      </w:pPr>
    </w:p>
    <w:p w14:paraId="16A7F57F"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8577" w:author="raye" w:date="2018-08-10T12:30:00Z">
            <w:rPr/>
          </w:rPrChange>
        </w:rPr>
      </w:pPr>
    </w:p>
    <w:p w14:paraId="4481D0EB" w14:textId="77777777" w:rsidR="00F7260B" w:rsidRPr="00E403FE" w:rsidRDefault="00F7260B" w:rsidP="00AC1630">
      <w:pPr>
        <w:pStyle w:val="321"/>
        <w:pPrChange w:id="18578" w:author="raye" w:date="2018-08-10T20:11:00Z">
          <w:pPr>
            <w:pStyle w:val="21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E403FE">
        <w:lastRenderedPageBreak/>
        <w:tab/>
      </w:r>
      <w:r w:rsidRPr="00E403FE">
        <w:tab/>
      </w:r>
      <w:bookmarkStart w:id="18579" w:name="_Toc520840603"/>
      <w:r w:rsidRPr="00E403FE">
        <w:t>4.7.12  Monitoring</w:t>
      </w:r>
      <w:bookmarkEnd w:id="18579"/>
    </w:p>
    <w:p w14:paraId="4338A1A9"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8580" w:author="raye" w:date="2018-08-10T12:30:00Z">
            <w:rPr/>
          </w:rPrChange>
        </w:rPr>
      </w:pPr>
      <w:r w:rsidRPr="00B0205A">
        <w:rPr>
          <w:rFonts w:ascii="Times New Roman" w:hAnsi="Times New Roman" w:cs="Times New Roman"/>
          <w:rPrChange w:id="18581" w:author="raye" w:date="2018-08-10T12:30:00Z">
            <w:rPr/>
          </w:rPrChange>
        </w:rPr>
        <w:t>Description needed from Bank of China ADC department</w:t>
      </w:r>
    </w:p>
    <w:p w14:paraId="6E9EA583"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8582" w:author="raye" w:date="2018-08-10T12:30:00Z">
            <w:rPr/>
          </w:rPrChange>
        </w:rPr>
      </w:pPr>
    </w:p>
    <w:p w14:paraId="5740799D"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8583" w:author="raye" w:date="2018-08-10T12:30:00Z">
            <w:rPr/>
          </w:rPrChange>
        </w:rPr>
      </w:pPr>
    </w:p>
    <w:p w14:paraId="5F8672F2"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i/>
          <w:rPrChange w:id="18584" w:author="raye" w:date="2018-08-10T12:30:00Z">
            <w:rPr>
              <w:rFonts w:ascii="Calibri" w:hAnsi="Calibri"/>
              <w:i/>
            </w:rPr>
          </w:rPrChange>
        </w:rPr>
      </w:pPr>
    </w:p>
    <w:p w14:paraId="43F491DE"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i/>
          <w:rPrChange w:id="18585" w:author="raye" w:date="2018-08-10T12:30:00Z">
            <w:rPr>
              <w:rFonts w:ascii="Calibri" w:hAnsi="Calibri"/>
              <w:i/>
            </w:rPr>
          </w:rPrChange>
        </w:rPr>
      </w:pPr>
    </w:p>
    <w:p w14:paraId="188CD754" w14:textId="77777777" w:rsidR="00F7260B" w:rsidRPr="00B0205A" w:rsidRDefault="00F7260B" w:rsidP="008C2326">
      <w:pPr>
        <w:pStyle w:val="Chapter1"/>
        <w:rPr>
          <w:rPrChange w:id="18586" w:author="raye" w:date="2018-08-10T12:30:00Z">
            <w:rPr>
              <w:szCs w:val="24"/>
            </w:rPr>
          </w:rPrChange>
        </w:rPr>
        <w:pPrChange w:id="18587" w:author="raye" w:date="2018-08-10T20:03:00Z">
          <w:pPr>
            <w:pStyle w:val="1"/>
            <w:numPr>
              <w:numId w:val="0"/>
            </w:numPr>
            <w:tabs>
              <w:tab w:val="left" w:pos="720"/>
            </w:tabs>
            <w:spacing w:line="360" w:lineRule="auto"/>
            <w:ind w:firstLine="0"/>
          </w:pPr>
        </w:pPrChange>
      </w:pPr>
      <w:bookmarkStart w:id="18588" w:name="_Toc520840604"/>
      <w:bookmarkStart w:id="18589" w:name="_Toc402968035"/>
      <w:r w:rsidRPr="00B0205A">
        <w:rPr>
          <w:rPrChange w:id="18590" w:author="raye" w:date="2018-08-10T12:30:00Z">
            <w:rPr>
              <w:szCs w:val="24"/>
            </w:rPr>
          </w:rPrChange>
        </w:rPr>
        <w:t>References</w:t>
      </w:r>
      <w:bookmarkEnd w:id="18588"/>
      <w:bookmarkEnd w:id="18589"/>
      <w:r w:rsidRPr="00B0205A">
        <w:rPr>
          <w:rPrChange w:id="18591" w:author="raye" w:date="2018-08-10T12:30:00Z">
            <w:rPr>
              <w:szCs w:val="24"/>
            </w:rPr>
          </w:rPrChange>
        </w:rPr>
        <w:t xml:space="preserve"> </w:t>
      </w:r>
    </w:p>
    <w:p w14:paraId="6E2D77A5" w14:textId="77777777" w:rsidR="00F7260B" w:rsidRPr="00B0205A" w:rsidRDefault="00F7260B" w:rsidP="00022A05">
      <w:pPr>
        <w:numPr>
          <w:ilvl w:val="0"/>
          <w:numId w:val="133"/>
        </w:numPr>
        <w:spacing w:line="360" w:lineRule="auto"/>
        <w:rPr>
          <w:rFonts w:ascii="Times New Roman" w:hAnsi="Times New Roman" w:cs="Times New Roman"/>
          <w:sz w:val="24"/>
          <w:szCs w:val="24"/>
          <w:rPrChange w:id="18592" w:author="raye" w:date="2018-08-10T12:30:00Z">
            <w:rPr>
              <w:sz w:val="24"/>
              <w:szCs w:val="24"/>
            </w:rPr>
          </w:rPrChange>
        </w:rPr>
      </w:pPr>
      <w:r w:rsidRPr="00B0205A">
        <w:rPr>
          <w:rFonts w:ascii="Times New Roman" w:hAnsi="Times New Roman" w:cs="Times New Roman"/>
          <w:sz w:val="24"/>
          <w:szCs w:val="24"/>
          <w:rPrChange w:id="18593" w:author="raye" w:date="2018-08-10T12:30:00Z">
            <w:rPr>
              <w:sz w:val="24"/>
              <w:szCs w:val="24"/>
            </w:rPr>
          </w:rPrChange>
        </w:rPr>
        <w:t xml:space="preserve">Approval and signed reports of superior institutions </w:t>
      </w:r>
    </w:p>
    <w:p w14:paraId="6153F5BE" w14:textId="77777777" w:rsidR="00F7260B" w:rsidRPr="00B0205A" w:rsidRDefault="00F7260B" w:rsidP="00022A05">
      <w:pPr>
        <w:numPr>
          <w:ilvl w:val="0"/>
          <w:numId w:val="133"/>
        </w:numPr>
        <w:spacing w:line="360" w:lineRule="auto"/>
        <w:rPr>
          <w:rFonts w:ascii="Times New Roman" w:hAnsi="Times New Roman" w:cs="Times New Roman"/>
          <w:sz w:val="24"/>
          <w:szCs w:val="24"/>
          <w:rPrChange w:id="18594" w:author="raye" w:date="2018-08-10T12:30:00Z">
            <w:rPr>
              <w:sz w:val="24"/>
              <w:szCs w:val="24"/>
            </w:rPr>
          </w:rPrChange>
        </w:rPr>
      </w:pPr>
      <w:r w:rsidRPr="00B0205A">
        <w:rPr>
          <w:rFonts w:ascii="Times New Roman" w:hAnsi="Times New Roman" w:cs="Times New Roman"/>
          <w:sz w:val="24"/>
          <w:szCs w:val="24"/>
          <w:rPrChange w:id="18595" w:author="raye" w:date="2018-08-10T12:30:00Z">
            <w:rPr>
              <w:sz w:val="24"/>
              <w:szCs w:val="24"/>
            </w:rPr>
          </w:rPrChange>
        </w:rPr>
        <w:t>Business-related rules &amp; regulations or operation procedure.</w:t>
      </w:r>
    </w:p>
    <w:p w14:paraId="6D075D27" w14:textId="77777777" w:rsidR="00F7260B" w:rsidRPr="00B0205A" w:rsidRDefault="00F7260B" w:rsidP="00022A05">
      <w:pPr>
        <w:numPr>
          <w:ilvl w:val="0"/>
          <w:numId w:val="134"/>
        </w:numPr>
        <w:spacing w:line="360" w:lineRule="auto"/>
        <w:rPr>
          <w:rFonts w:ascii="Times New Roman" w:hAnsi="Times New Roman" w:cs="Times New Roman"/>
          <w:sz w:val="24"/>
          <w:szCs w:val="24"/>
          <w:rPrChange w:id="18596" w:author="raye" w:date="2018-08-10T12:30:00Z">
            <w:rPr>
              <w:sz w:val="24"/>
              <w:szCs w:val="24"/>
            </w:rPr>
          </w:rPrChange>
        </w:rPr>
      </w:pPr>
      <w:r w:rsidRPr="00B0205A">
        <w:rPr>
          <w:rFonts w:ascii="Times New Roman" w:hAnsi="Times New Roman" w:cs="Times New Roman"/>
          <w:sz w:val="24"/>
          <w:szCs w:val="24"/>
          <w:rPrChange w:id="18597" w:author="raye" w:date="2018-08-10T12:30:00Z">
            <w:rPr>
              <w:sz w:val="24"/>
              <w:szCs w:val="24"/>
            </w:rPr>
          </w:rPrChange>
        </w:rPr>
        <w:t>Original of business-related voucher</w:t>
      </w:r>
    </w:p>
    <w:p w14:paraId="4E8D86EC" w14:textId="77777777" w:rsidR="00F7260B" w:rsidRPr="00B0205A" w:rsidRDefault="00F7260B" w:rsidP="00022A05">
      <w:pPr>
        <w:numPr>
          <w:ilvl w:val="0"/>
          <w:numId w:val="134"/>
        </w:numPr>
        <w:spacing w:line="360" w:lineRule="auto"/>
        <w:rPr>
          <w:rFonts w:ascii="Times New Roman" w:hAnsi="Times New Roman" w:cs="Times New Roman"/>
          <w:sz w:val="24"/>
          <w:szCs w:val="24"/>
          <w:rPrChange w:id="18598" w:author="raye" w:date="2018-08-10T12:30:00Z">
            <w:rPr>
              <w:sz w:val="24"/>
              <w:szCs w:val="24"/>
            </w:rPr>
          </w:rPrChange>
        </w:rPr>
      </w:pPr>
      <w:r w:rsidRPr="00B0205A">
        <w:rPr>
          <w:rFonts w:ascii="Times New Roman" w:hAnsi="Times New Roman" w:cs="Times New Roman"/>
          <w:sz w:val="24"/>
          <w:szCs w:val="24"/>
          <w:rPrChange w:id="18599" w:author="raye" w:date="2018-08-10T12:30:00Z">
            <w:rPr>
              <w:sz w:val="24"/>
              <w:szCs w:val="24"/>
            </w:rPr>
          </w:rPrChange>
        </w:rPr>
        <w:t>Available report forms</w:t>
      </w:r>
    </w:p>
    <w:p w14:paraId="267DD8FD" w14:textId="77777777" w:rsidR="00F7260B" w:rsidRPr="00B0205A" w:rsidRDefault="00F7260B" w:rsidP="00022A05">
      <w:pPr>
        <w:numPr>
          <w:ilvl w:val="0"/>
          <w:numId w:val="134"/>
        </w:numPr>
        <w:spacing w:line="360" w:lineRule="auto"/>
        <w:rPr>
          <w:rFonts w:ascii="Times New Roman" w:hAnsi="Times New Roman" w:cs="Times New Roman"/>
          <w:sz w:val="24"/>
          <w:szCs w:val="24"/>
          <w:rPrChange w:id="18600" w:author="raye" w:date="2018-08-10T12:30:00Z">
            <w:rPr>
              <w:sz w:val="24"/>
              <w:szCs w:val="24"/>
            </w:rPr>
          </w:rPrChange>
        </w:rPr>
      </w:pPr>
      <w:r w:rsidRPr="00B0205A">
        <w:rPr>
          <w:rFonts w:ascii="Times New Roman" w:hAnsi="Times New Roman" w:cs="Times New Roman"/>
          <w:sz w:val="24"/>
          <w:szCs w:val="24"/>
          <w:rPrChange w:id="18601" w:author="raye" w:date="2018-08-10T12:30:00Z">
            <w:rPr>
              <w:sz w:val="24"/>
              <w:szCs w:val="24"/>
            </w:rPr>
          </w:rPrChange>
        </w:rPr>
        <w:t xml:space="preserve">Market analysis &amp; research report or feasibility analysis report </w:t>
      </w:r>
    </w:p>
    <w:p w14:paraId="44FA1FCD" w14:textId="77777777" w:rsidR="00F7260B" w:rsidRPr="00B0205A" w:rsidRDefault="00F7260B" w:rsidP="00022A05">
      <w:pPr>
        <w:numPr>
          <w:ilvl w:val="0"/>
          <w:numId w:val="134"/>
        </w:numPr>
        <w:spacing w:line="360" w:lineRule="auto"/>
        <w:rPr>
          <w:rFonts w:ascii="Times New Roman" w:hAnsi="Times New Roman" w:cs="Times New Roman"/>
          <w:sz w:val="24"/>
          <w:szCs w:val="24"/>
          <w:rPrChange w:id="18602" w:author="raye" w:date="2018-08-10T12:30:00Z">
            <w:rPr>
              <w:sz w:val="24"/>
              <w:szCs w:val="24"/>
            </w:rPr>
          </w:rPrChange>
        </w:rPr>
      </w:pPr>
      <w:r w:rsidRPr="00B0205A">
        <w:rPr>
          <w:rFonts w:ascii="Times New Roman" w:hAnsi="Times New Roman" w:cs="Times New Roman"/>
          <w:sz w:val="24"/>
          <w:szCs w:val="24"/>
          <w:rPrChange w:id="18603" w:author="raye" w:date="2018-08-10T12:30:00Z">
            <w:rPr>
              <w:sz w:val="24"/>
              <w:szCs w:val="24"/>
            </w:rPr>
          </w:rPrChange>
        </w:rPr>
        <w:t xml:space="preserve">Proposals on new product development </w:t>
      </w:r>
    </w:p>
    <w:p w14:paraId="4AA2D6A9" w14:textId="77777777" w:rsidR="00F7260B" w:rsidRPr="00B0205A" w:rsidRDefault="00F7260B" w:rsidP="00022A05">
      <w:pPr>
        <w:numPr>
          <w:ilvl w:val="0"/>
          <w:numId w:val="134"/>
        </w:numPr>
        <w:spacing w:line="360" w:lineRule="auto"/>
        <w:rPr>
          <w:rFonts w:ascii="Times New Roman" w:hAnsi="Times New Roman" w:cs="Times New Roman"/>
          <w:sz w:val="24"/>
          <w:szCs w:val="24"/>
          <w:rPrChange w:id="18604" w:author="raye" w:date="2018-08-10T12:30:00Z">
            <w:rPr>
              <w:sz w:val="24"/>
              <w:szCs w:val="24"/>
            </w:rPr>
          </w:rPrChange>
        </w:rPr>
      </w:pPr>
      <w:r w:rsidRPr="00B0205A">
        <w:rPr>
          <w:rFonts w:ascii="Times New Roman" w:hAnsi="Times New Roman" w:cs="Times New Roman"/>
          <w:sz w:val="24"/>
          <w:szCs w:val="24"/>
          <w:rPrChange w:id="18605" w:author="raye" w:date="2018-08-10T12:30:00Z">
            <w:rPr>
              <w:sz w:val="24"/>
              <w:szCs w:val="24"/>
            </w:rPr>
          </w:rPrChange>
        </w:rPr>
        <w:t xml:space="preserve">Materials quoted in the document </w:t>
      </w:r>
    </w:p>
    <w:p w14:paraId="6411ED68"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i/>
          <w:rPrChange w:id="18606" w:author="raye" w:date="2018-08-10T12:30:00Z">
            <w:rPr>
              <w:rFonts w:ascii="Calibri" w:hAnsi="Calibri"/>
              <w:i/>
            </w:rPr>
          </w:rPrChange>
        </w:rPr>
      </w:pPr>
    </w:p>
    <w:p w14:paraId="1ECD8AB8"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8607" w:author="raye" w:date="2018-08-10T12:30:00Z">
            <w:rPr/>
          </w:rPrChange>
        </w:rPr>
      </w:pPr>
      <w:bookmarkStart w:id="18608" w:name="_Toc512250295"/>
      <w:r w:rsidRPr="00B0205A">
        <w:rPr>
          <w:rFonts w:ascii="Times New Roman" w:hAnsi="Times New Roman" w:cs="Times New Roman"/>
          <w:rPrChange w:id="18609" w:author="raye" w:date="2018-08-10T12:30:00Z">
            <w:rPr/>
          </w:rPrChange>
        </w:rPr>
        <w:t>Appendices</w:t>
      </w:r>
      <w:bookmarkEnd w:id="18608"/>
    </w:p>
    <w:p w14:paraId="4E4F89D0" w14:textId="77777777" w:rsidR="00F7260B" w:rsidRPr="00B0205A" w:rsidRDefault="00F7260B" w:rsidP="008C2326">
      <w:pPr>
        <w:pStyle w:val="32"/>
        <w:rPr>
          <w:rPrChange w:id="18610" w:author="raye" w:date="2018-08-10T12:30:00Z">
            <w:rPr>
              <w:rFonts w:ascii="Calibri" w:hAnsi="Calibri" w:cstheme="minorHAnsi"/>
              <w:b/>
            </w:rPr>
          </w:rPrChange>
        </w:rPr>
        <w:pPrChange w:id="18611" w:author="raye" w:date="2018-08-10T20:03:00Z">
          <w:pPr>
            <w:pStyle w:val="2"/>
            <w:numPr>
              <w:ilvl w:val="0"/>
              <w:numId w:val="0"/>
            </w:numPr>
            <w:tabs>
              <w:tab w:val="clear" w:pos="1440"/>
              <w:tab w:val="left" w:pos="709"/>
            </w:tabs>
            <w:spacing w:afterLines="50" w:after="156"/>
            <w:ind w:left="420"/>
          </w:pPr>
        </w:pPrChange>
      </w:pPr>
      <w:bookmarkStart w:id="18612" w:name="_Toc520840605"/>
      <w:bookmarkStart w:id="18613" w:name="_Toc512250296"/>
      <w:bookmarkStart w:id="18614" w:name="_Ref508581854"/>
      <w:r w:rsidRPr="00B0205A">
        <w:rPr>
          <w:rPrChange w:id="18615" w:author="raye" w:date="2018-08-10T12:30:00Z">
            <w:rPr>
              <w:rFonts w:ascii="Calibri" w:hAnsi="Calibri" w:cstheme="minorHAnsi"/>
              <w:b/>
            </w:rPr>
          </w:rPrChange>
        </w:rPr>
        <w:t>4.8. Business Workflow Forms</w:t>
      </w:r>
      <w:bookmarkEnd w:id="18612"/>
      <w:bookmarkEnd w:id="18613"/>
      <w:bookmarkEnd w:id="18614"/>
    </w:p>
    <w:p w14:paraId="5C66C9A7" w14:textId="77777777" w:rsidR="00F7260B" w:rsidRPr="00B0205A" w:rsidRDefault="00F7260B" w:rsidP="00AC1630">
      <w:pPr>
        <w:pStyle w:val="321"/>
        <w:rPr>
          <w:rPrChange w:id="18616" w:author="raye" w:date="2018-08-10T12:30:00Z">
            <w:rPr>
              <w:rFonts w:ascii="Calibri" w:hAnsi="Calibri" w:cstheme="minorHAnsi"/>
            </w:rPr>
          </w:rPrChange>
        </w:rPr>
        <w:pPrChange w:id="18617" w:author="raye" w:date="2018-08-10T20:11:00Z">
          <w:pPr>
            <w:pStyle w:val="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420"/>
          </w:pPr>
        </w:pPrChange>
      </w:pPr>
      <w:bookmarkStart w:id="18618" w:name="_Toc520840606"/>
      <w:bookmarkStart w:id="18619" w:name="_Toc512250297"/>
      <w:r w:rsidRPr="00B0205A">
        <w:rPr>
          <w:rPrChange w:id="18620" w:author="raye" w:date="2018-08-10T12:30:00Z">
            <w:rPr>
              <w:rFonts w:ascii="Calibri" w:hAnsi="Calibri" w:cstheme="minorHAnsi"/>
            </w:rPr>
          </w:rPrChange>
        </w:rPr>
        <w:t>4.8.1. #1 Transaction Risk Mitigation Check List</w:t>
      </w:r>
      <w:bookmarkEnd w:id="18618"/>
      <w:bookmarkEnd w:id="18619"/>
    </w:p>
    <w:tbl>
      <w:tblPr>
        <w:tblStyle w:val="a9"/>
        <w:tblW w:w="8364" w:type="dxa"/>
        <w:tblBorders>
          <w:insideH w:val="none" w:sz="0" w:space="0" w:color="auto"/>
          <w:insideV w:val="none" w:sz="0" w:space="0" w:color="auto"/>
        </w:tblBorders>
        <w:tblLook w:val="04A0" w:firstRow="1" w:lastRow="0" w:firstColumn="1" w:lastColumn="0" w:noHBand="0" w:noVBand="1"/>
      </w:tblPr>
      <w:tblGrid>
        <w:gridCol w:w="5476"/>
        <w:gridCol w:w="1026"/>
        <w:gridCol w:w="936"/>
        <w:gridCol w:w="926"/>
      </w:tblGrid>
      <w:tr w:rsidR="00F7260B" w:rsidRPr="00B0205A" w14:paraId="7D105FD6" w14:textId="77777777" w:rsidTr="00F7260B">
        <w:tc>
          <w:tcPr>
            <w:tcW w:w="8364" w:type="dxa"/>
            <w:gridSpan w:val="4"/>
            <w:tcBorders>
              <w:top w:val="single" w:sz="4" w:space="0" w:color="auto"/>
              <w:left w:val="single" w:sz="4" w:space="0" w:color="auto"/>
              <w:bottom w:val="nil"/>
              <w:right w:val="single" w:sz="4" w:space="0" w:color="auto"/>
            </w:tcBorders>
            <w:hideMark/>
          </w:tcPr>
          <w:p w14:paraId="6E52E461" w14:textId="07F3EFA1" w:rsidR="00F7260B" w:rsidRPr="00B0205A" w:rsidRDefault="00F7260B">
            <w:pPr>
              <w:rPr>
                <w:rFonts w:ascii="Times New Roman" w:hAnsi="Times New Roman" w:cs="Times New Roman"/>
                <w:sz w:val="18"/>
                <w:szCs w:val="18"/>
                <w:rPrChange w:id="18621" w:author="raye" w:date="2018-08-10T12:30:00Z">
                  <w:rPr>
                    <w:rFonts w:ascii="Calibri" w:hAnsi="Calibri" w:cstheme="minorHAnsi"/>
                    <w:sz w:val="18"/>
                    <w:szCs w:val="18"/>
                  </w:rPr>
                </w:rPrChange>
              </w:rPr>
            </w:pPr>
            <w:r w:rsidRPr="00B0205A">
              <w:rPr>
                <w:rFonts w:ascii="Times New Roman" w:hAnsi="Times New Roman" w:cs="Times New Roman"/>
                <w:noProof/>
                <w:rPrChange w:id="18622" w:author="raye" w:date="2018-08-10T12:30:00Z">
                  <w:rPr>
                    <w:rFonts w:ascii="Calibri" w:hAnsi="Calibri" w:cstheme="minorHAnsi"/>
                    <w:noProof/>
                  </w:rPr>
                </w:rPrChange>
              </w:rPr>
              <w:drawing>
                <wp:inline distT="0" distB="0" distL="0" distR="0" wp14:anchorId="4DB119A9" wp14:editId="4B3D4103">
                  <wp:extent cx="1035050" cy="3105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35050" cy="310515"/>
                          </a:xfrm>
                          <a:prstGeom prst="rect">
                            <a:avLst/>
                          </a:prstGeom>
                          <a:noFill/>
                          <a:ln>
                            <a:noFill/>
                          </a:ln>
                        </pic:spPr>
                      </pic:pic>
                    </a:graphicData>
                  </a:graphic>
                </wp:inline>
              </w:drawing>
            </w:r>
          </w:p>
        </w:tc>
      </w:tr>
      <w:tr w:rsidR="00F7260B" w:rsidRPr="00B0205A" w14:paraId="51C9740B" w14:textId="77777777" w:rsidTr="00F7260B">
        <w:tc>
          <w:tcPr>
            <w:tcW w:w="8364" w:type="dxa"/>
            <w:gridSpan w:val="4"/>
            <w:tcBorders>
              <w:top w:val="nil"/>
              <w:left w:val="single" w:sz="4" w:space="0" w:color="auto"/>
              <w:bottom w:val="nil"/>
              <w:right w:val="single" w:sz="4" w:space="0" w:color="auto"/>
            </w:tcBorders>
            <w:hideMark/>
          </w:tcPr>
          <w:p w14:paraId="783985A8" w14:textId="77777777" w:rsidR="00F7260B" w:rsidRPr="00B0205A" w:rsidRDefault="00F7260B">
            <w:pPr>
              <w:rPr>
                <w:rFonts w:ascii="Times New Roman" w:eastAsia="微软雅黑" w:hAnsi="Times New Roman" w:cs="Times New Roman"/>
                <w:b/>
                <w:sz w:val="18"/>
                <w:szCs w:val="18"/>
                <w:rPrChange w:id="18623" w:author="raye" w:date="2018-08-10T12:30:00Z">
                  <w:rPr>
                    <w:rFonts w:ascii="Calibri" w:eastAsia="微软雅黑" w:hAnsi="Calibri" w:cstheme="minorHAnsi"/>
                    <w:b/>
                    <w:sz w:val="18"/>
                    <w:szCs w:val="18"/>
                  </w:rPr>
                </w:rPrChange>
              </w:rPr>
            </w:pPr>
            <w:r w:rsidRPr="00B0205A">
              <w:rPr>
                <w:rFonts w:ascii="Times New Roman" w:eastAsia="微软雅黑" w:hAnsi="Times New Roman" w:cs="Times New Roman"/>
                <w:b/>
                <w:sz w:val="20"/>
                <w:szCs w:val="18"/>
                <w:rPrChange w:id="18624" w:author="raye" w:date="2018-08-10T12:30:00Z">
                  <w:rPr>
                    <w:rFonts w:ascii="Calibri" w:eastAsia="微软雅黑" w:hAnsi="Calibri" w:cstheme="minorHAnsi"/>
                    <w:b/>
                    <w:sz w:val="20"/>
                    <w:szCs w:val="18"/>
                  </w:rPr>
                </w:rPrChange>
              </w:rPr>
              <w:t>Transaction Risk Mitigation Check List</w:t>
            </w:r>
          </w:p>
        </w:tc>
      </w:tr>
      <w:tr w:rsidR="00F7260B" w:rsidRPr="00B0205A" w14:paraId="7AF867B3" w14:textId="77777777" w:rsidTr="00F7260B">
        <w:trPr>
          <w:trHeight w:val="760"/>
        </w:trPr>
        <w:tc>
          <w:tcPr>
            <w:tcW w:w="8364" w:type="dxa"/>
            <w:gridSpan w:val="4"/>
            <w:tcBorders>
              <w:top w:val="nil"/>
              <w:left w:val="single" w:sz="4" w:space="0" w:color="auto"/>
              <w:bottom w:val="single" w:sz="4" w:space="0" w:color="auto"/>
              <w:right w:val="single" w:sz="4" w:space="0" w:color="auto"/>
            </w:tcBorders>
            <w:hideMark/>
          </w:tcPr>
          <w:p w14:paraId="3875A722" w14:textId="77777777" w:rsidR="00F7260B" w:rsidRPr="00B0205A" w:rsidRDefault="00F7260B">
            <w:pPr>
              <w:jc w:val="left"/>
              <w:rPr>
                <w:rFonts w:ascii="Times New Roman" w:hAnsi="Times New Roman" w:cs="Times New Roman"/>
                <w:b/>
                <w:sz w:val="18"/>
                <w:szCs w:val="18"/>
                <w:rPrChange w:id="18625"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8626" w:author="raye" w:date="2018-08-10T12:30:00Z">
                  <w:rPr>
                    <w:rFonts w:ascii="Calibri" w:hAnsi="Calibri" w:cstheme="minorHAnsi"/>
                    <w:b/>
                    <w:sz w:val="18"/>
                    <w:szCs w:val="18"/>
                  </w:rPr>
                </w:rPrChange>
              </w:rPr>
              <w:t>This Risk Mitigation Check List must be completed for all Trade Services and Trade Finance transactions.</w:t>
            </w:r>
          </w:p>
          <w:p w14:paraId="149994BA" w14:textId="77777777" w:rsidR="00F7260B" w:rsidRPr="00B0205A" w:rsidRDefault="00F7260B">
            <w:pPr>
              <w:rPr>
                <w:rFonts w:ascii="Times New Roman" w:hAnsi="Times New Roman" w:cs="Times New Roman"/>
                <w:sz w:val="18"/>
                <w:szCs w:val="18"/>
                <w:rPrChange w:id="18627" w:author="raye" w:date="2018-08-10T12:30:00Z">
                  <w:rPr>
                    <w:rFonts w:ascii="Calibri" w:hAnsi="Calibri" w:cstheme="minorHAnsi"/>
                    <w:sz w:val="18"/>
                    <w:szCs w:val="18"/>
                  </w:rPr>
                </w:rPrChange>
              </w:rPr>
            </w:pPr>
            <w:r w:rsidRPr="00B0205A">
              <w:rPr>
                <w:rFonts w:ascii="Times New Roman" w:hAnsi="Times New Roman" w:cs="Times New Roman"/>
                <w:b/>
                <w:sz w:val="18"/>
                <w:szCs w:val="18"/>
                <w:rPrChange w:id="18628" w:author="raye" w:date="2018-08-10T12:30:00Z">
                  <w:rPr>
                    <w:rFonts w:ascii="Calibri" w:hAnsi="Calibri" w:cstheme="minorHAnsi"/>
                    <w:b/>
                    <w:sz w:val="18"/>
                    <w:szCs w:val="18"/>
                  </w:rPr>
                </w:rPrChange>
              </w:rPr>
              <w:t xml:space="preserve">All the “NO” checked </w:t>
            </w:r>
            <w:r w:rsidRPr="00B0205A">
              <w:rPr>
                <w:rFonts w:ascii="Times New Roman" w:hAnsi="Times New Roman" w:cs="Times New Roman"/>
                <w:sz w:val="18"/>
                <w:szCs w:val="18"/>
                <w:rPrChange w:id="18629" w:author="raye" w:date="2018-08-10T12:30:00Z">
                  <w:rPr>
                    <w:rFonts w:ascii="Calibri" w:hAnsi="Calibri" w:cstheme="minorHAnsi"/>
                    <w:sz w:val="18"/>
                    <w:szCs w:val="18"/>
                  </w:rPr>
                </w:rPrChange>
              </w:rPr>
              <w:t>must be further reviewed by First Line of Defense Compliance Section.</w:t>
            </w:r>
          </w:p>
          <w:p w14:paraId="62EB6116" w14:textId="77777777" w:rsidR="00F7260B" w:rsidRPr="00B0205A" w:rsidRDefault="00F7260B">
            <w:pPr>
              <w:rPr>
                <w:rFonts w:ascii="Times New Roman" w:hAnsi="Times New Roman" w:cs="Times New Roman"/>
                <w:sz w:val="18"/>
                <w:szCs w:val="18"/>
                <w:rPrChange w:id="18630" w:author="raye" w:date="2018-08-10T12:30:00Z">
                  <w:rPr>
                    <w:rFonts w:ascii="Calibri" w:hAnsi="Calibri" w:cstheme="minorHAnsi"/>
                    <w:sz w:val="18"/>
                    <w:szCs w:val="18"/>
                  </w:rPr>
                </w:rPrChange>
              </w:rPr>
            </w:pPr>
            <w:r w:rsidRPr="00B0205A">
              <w:rPr>
                <w:rFonts w:ascii="Times New Roman" w:hAnsi="Times New Roman" w:cs="Times New Roman"/>
                <w:b/>
                <w:sz w:val="18"/>
                <w:szCs w:val="18"/>
                <w:rPrChange w:id="18631" w:author="raye" w:date="2018-08-10T12:30:00Z">
                  <w:rPr>
                    <w:rFonts w:ascii="Calibri" w:hAnsi="Calibri" w:cstheme="minorHAnsi"/>
                    <w:b/>
                    <w:sz w:val="18"/>
                    <w:szCs w:val="18"/>
                  </w:rPr>
                </w:rPrChange>
              </w:rPr>
              <w:t>All the “NO” and “NA” checked</w:t>
            </w:r>
            <w:r w:rsidRPr="00B0205A">
              <w:rPr>
                <w:rFonts w:ascii="Times New Roman" w:hAnsi="Times New Roman" w:cs="Times New Roman"/>
                <w:sz w:val="18"/>
                <w:szCs w:val="18"/>
                <w:rPrChange w:id="18632" w:author="raye" w:date="2018-08-10T12:30:00Z">
                  <w:rPr>
                    <w:rFonts w:ascii="Calibri" w:hAnsi="Calibri" w:cstheme="minorHAnsi"/>
                    <w:sz w:val="18"/>
                    <w:szCs w:val="18"/>
                  </w:rPr>
                </w:rPrChange>
              </w:rPr>
              <w:t xml:space="preserve"> must have a notation to explain in detail.</w:t>
            </w:r>
          </w:p>
        </w:tc>
      </w:tr>
      <w:tr w:rsidR="00F7260B" w:rsidRPr="00B0205A" w14:paraId="5B68CEE4" w14:textId="77777777" w:rsidTr="00F7260B">
        <w:trPr>
          <w:trHeight w:val="760"/>
        </w:trPr>
        <w:tc>
          <w:tcPr>
            <w:tcW w:w="8364" w:type="dxa"/>
            <w:gridSpan w:val="4"/>
            <w:tcBorders>
              <w:top w:val="single" w:sz="4" w:space="0" w:color="auto"/>
              <w:left w:val="single" w:sz="4" w:space="0" w:color="auto"/>
              <w:bottom w:val="single" w:sz="4" w:space="0" w:color="auto"/>
              <w:right w:val="single" w:sz="4" w:space="0" w:color="auto"/>
            </w:tcBorders>
          </w:tcPr>
          <w:p w14:paraId="26AF2EA5" w14:textId="77777777" w:rsidR="00F7260B" w:rsidRPr="00B0205A" w:rsidRDefault="00F7260B">
            <w:pPr>
              <w:jc w:val="left"/>
              <w:rPr>
                <w:rFonts w:ascii="Times New Roman" w:hAnsi="Times New Roman" w:cs="Times New Roman"/>
                <w:b/>
                <w:sz w:val="18"/>
                <w:szCs w:val="18"/>
                <w:rPrChange w:id="18633"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8634" w:author="raye" w:date="2018-08-10T12:30:00Z">
                  <w:rPr>
                    <w:rFonts w:ascii="Calibri" w:hAnsi="Calibri" w:cstheme="minorHAnsi"/>
                    <w:b/>
                    <w:sz w:val="18"/>
                    <w:szCs w:val="18"/>
                  </w:rPr>
                </w:rPrChange>
              </w:rPr>
              <w:t xml:space="preserve">Type of Transaction: </w:t>
            </w:r>
          </w:p>
          <w:p w14:paraId="299D4A15" w14:textId="77777777" w:rsidR="00F7260B" w:rsidRPr="00B0205A" w:rsidRDefault="00F7260B">
            <w:pPr>
              <w:jc w:val="left"/>
              <w:rPr>
                <w:rFonts w:ascii="Times New Roman" w:hAnsi="Times New Roman" w:cs="Times New Roman"/>
                <w:sz w:val="18"/>
                <w:szCs w:val="18"/>
                <w:rPrChange w:id="1863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36" w:author="raye" w:date="2018-08-10T12:30:00Z">
                  <w:rPr>
                    <w:rFonts w:ascii="Calibri" w:hAnsi="Calibri" w:cstheme="minorHAnsi"/>
                    <w:sz w:val="18"/>
                    <w:szCs w:val="18"/>
                  </w:rPr>
                </w:rPrChange>
              </w:rPr>
              <w:t>(  ) New LC Import issuance/amendment</w:t>
            </w:r>
          </w:p>
          <w:p w14:paraId="122FCED0" w14:textId="77777777" w:rsidR="00F7260B" w:rsidRPr="00B0205A" w:rsidRDefault="00F7260B">
            <w:pPr>
              <w:jc w:val="left"/>
              <w:rPr>
                <w:rFonts w:ascii="Times New Roman" w:hAnsi="Times New Roman" w:cs="Times New Roman"/>
                <w:sz w:val="18"/>
                <w:szCs w:val="18"/>
                <w:rPrChange w:id="1863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38" w:author="raye" w:date="2018-08-10T12:30:00Z">
                  <w:rPr>
                    <w:rFonts w:ascii="Calibri" w:hAnsi="Calibri" w:cstheme="minorHAnsi"/>
                    <w:sz w:val="18"/>
                    <w:szCs w:val="18"/>
                  </w:rPr>
                </w:rPrChange>
              </w:rPr>
              <w:t>(  ) New LC Import drawing</w:t>
            </w:r>
          </w:p>
          <w:p w14:paraId="4F1DCA78" w14:textId="77777777" w:rsidR="00F7260B" w:rsidRPr="00B0205A" w:rsidRDefault="00F7260B">
            <w:pPr>
              <w:jc w:val="left"/>
              <w:rPr>
                <w:rFonts w:ascii="Times New Roman" w:hAnsi="Times New Roman" w:cs="Times New Roman"/>
                <w:sz w:val="18"/>
                <w:szCs w:val="18"/>
                <w:rPrChange w:id="1863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40" w:author="raye" w:date="2018-08-10T12:30:00Z">
                  <w:rPr>
                    <w:rFonts w:ascii="Calibri" w:hAnsi="Calibri" w:cstheme="minorHAnsi"/>
                    <w:sz w:val="18"/>
                    <w:szCs w:val="18"/>
                  </w:rPr>
                </w:rPrChange>
              </w:rPr>
              <w:t>(  ) New LC Export documents/Transfer/AOP</w:t>
            </w:r>
          </w:p>
          <w:p w14:paraId="44ED2D51" w14:textId="77777777" w:rsidR="00F7260B" w:rsidRPr="00B0205A" w:rsidRDefault="00F7260B">
            <w:pPr>
              <w:jc w:val="left"/>
              <w:rPr>
                <w:rFonts w:ascii="Times New Roman" w:hAnsi="Times New Roman" w:cs="Times New Roman"/>
                <w:sz w:val="18"/>
                <w:szCs w:val="18"/>
                <w:rPrChange w:id="1864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42" w:author="raye" w:date="2018-08-10T12:30:00Z">
                  <w:rPr>
                    <w:rFonts w:ascii="Calibri" w:hAnsi="Calibri" w:cstheme="minorHAnsi"/>
                    <w:sz w:val="18"/>
                    <w:szCs w:val="18"/>
                  </w:rPr>
                </w:rPrChange>
              </w:rPr>
              <w:t>(  ) New Inward Collections Documents</w:t>
            </w:r>
          </w:p>
          <w:p w14:paraId="59F06074" w14:textId="77777777" w:rsidR="00F7260B" w:rsidRPr="00B0205A" w:rsidRDefault="00F7260B">
            <w:pPr>
              <w:jc w:val="left"/>
              <w:rPr>
                <w:rFonts w:ascii="Times New Roman" w:hAnsi="Times New Roman" w:cs="Times New Roman"/>
                <w:sz w:val="18"/>
                <w:szCs w:val="18"/>
                <w:rPrChange w:id="1864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44" w:author="raye" w:date="2018-08-10T12:30:00Z">
                  <w:rPr>
                    <w:rFonts w:ascii="Calibri" w:hAnsi="Calibri" w:cstheme="minorHAnsi"/>
                    <w:sz w:val="18"/>
                    <w:szCs w:val="18"/>
                  </w:rPr>
                </w:rPrChange>
              </w:rPr>
              <w:t>(  ) New Outward Collections Documents</w:t>
            </w:r>
          </w:p>
          <w:p w14:paraId="75B12EC9" w14:textId="77777777" w:rsidR="00F7260B" w:rsidRPr="00B0205A" w:rsidRDefault="00F7260B">
            <w:pPr>
              <w:jc w:val="left"/>
              <w:rPr>
                <w:rFonts w:ascii="Times New Roman" w:hAnsi="Times New Roman" w:cs="Times New Roman"/>
                <w:sz w:val="18"/>
                <w:szCs w:val="18"/>
                <w:rPrChange w:id="1864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46" w:author="raye" w:date="2018-08-10T12:30:00Z">
                  <w:rPr>
                    <w:rFonts w:ascii="Calibri" w:hAnsi="Calibri" w:cstheme="minorHAnsi"/>
                    <w:sz w:val="18"/>
                    <w:szCs w:val="18"/>
                  </w:rPr>
                </w:rPrChange>
              </w:rPr>
              <w:lastRenderedPageBreak/>
              <w:t>(  ) Funded/Unfunded Risk Participation</w:t>
            </w:r>
          </w:p>
          <w:p w14:paraId="295CBD65" w14:textId="77777777" w:rsidR="00F7260B" w:rsidRPr="00B0205A" w:rsidRDefault="00F7260B">
            <w:pPr>
              <w:jc w:val="left"/>
              <w:rPr>
                <w:rFonts w:ascii="Times New Roman" w:hAnsi="Times New Roman" w:cs="Times New Roman"/>
                <w:sz w:val="18"/>
                <w:szCs w:val="18"/>
                <w:rPrChange w:id="1864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48" w:author="raye" w:date="2018-08-10T12:30:00Z">
                  <w:rPr>
                    <w:rFonts w:ascii="Calibri" w:hAnsi="Calibri" w:cstheme="minorHAnsi"/>
                    <w:sz w:val="18"/>
                    <w:szCs w:val="18"/>
                  </w:rPr>
                </w:rPrChange>
              </w:rPr>
              <w:t>(  ) Forfeiting</w:t>
            </w:r>
          </w:p>
          <w:p w14:paraId="65DAA694" w14:textId="77777777" w:rsidR="00F7260B" w:rsidRPr="00B0205A" w:rsidRDefault="00F7260B">
            <w:pPr>
              <w:jc w:val="left"/>
              <w:rPr>
                <w:rFonts w:ascii="Times New Roman" w:hAnsi="Times New Roman" w:cs="Times New Roman"/>
                <w:sz w:val="18"/>
                <w:szCs w:val="18"/>
                <w:rPrChange w:id="1864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50" w:author="raye" w:date="2018-08-10T12:30:00Z">
                  <w:rPr>
                    <w:rFonts w:ascii="Calibri" w:hAnsi="Calibri" w:cstheme="minorHAnsi"/>
                    <w:sz w:val="18"/>
                    <w:szCs w:val="18"/>
                  </w:rPr>
                </w:rPrChange>
              </w:rPr>
              <w:t>(  ) Factoring/Supply Chain Financing</w:t>
            </w:r>
          </w:p>
          <w:p w14:paraId="10356245" w14:textId="77777777" w:rsidR="00F7260B" w:rsidRPr="00B0205A" w:rsidRDefault="00F7260B">
            <w:pPr>
              <w:jc w:val="left"/>
              <w:rPr>
                <w:rFonts w:ascii="Times New Roman" w:hAnsi="Times New Roman" w:cs="Times New Roman"/>
                <w:sz w:val="18"/>
                <w:szCs w:val="18"/>
                <w:rPrChange w:id="1865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52" w:author="raye" w:date="2018-08-10T12:30:00Z">
                  <w:rPr>
                    <w:rFonts w:ascii="Calibri" w:hAnsi="Calibri" w:cstheme="minorHAnsi"/>
                    <w:sz w:val="18"/>
                    <w:szCs w:val="18"/>
                  </w:rPr>
                </w:rPrChange>
              </w:rPr>
              <w:t>(  ) Short Term Financing Transaction</w:t>
            </w:r>
          </w:p>
          <w:p w14:paraId="6B07B71F" w14:textId="77777777" w:rsidR="00F7260B" w:rsidRPr="00B0205A" w:rsidRDefault="00F7260B">
            <w:pPr>
              <w:jc w:val="left"/>
              <w:rPr>
                <w:rFonts w:ascii="Times New Roman" w:hAnsi="Times New Roman" w:cs="Times New Roman"/>
                <w:sz w:val="18"/>
                <w:szCs w:val="18"/>
                <w:rPrChange w:id="18653" w:author="raye" w:date="2018-08-10T12:30:00Z">
                  <w:rPr>
                    <w:rFonts w:ascii="Calibri" w:hAnsi="Calibri" w:cstheme="minorHAnsi"/>
                    <w:sz w:val="18"/>
                    <w:szCs w:val="18"/>
                  </w:rPr>
                </w:rPrChange>
              </w:rPr>
            </w:pPr>
          </w:p>
          <w:p w14:paraId="22091A19" w14:textId="77777777" w:rsidR="00F7260B" w:rsidRPr="00B0205A" w:rsidRDefault="00F7260B">
            <w:pPr>
              <w:jc w:val="left"/>
              <w:rPr>
                <w:rFonts w:ascii="Times New Roman" w:hAnsi="Times New Roman" w:cs="Times New Roman"/>
                <w:sz w:val="18"/>
                <w:szCs w:val="18"/>
                <w:rPrChange w:id="1865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55" w:author="raye" w:date="2018-08-10T12:30:00Z">
                  <w:rPr>
                    <w:rFonts w:ascii="Calibri" w:hAnsi="Calibri" w:cstheme="minorHAnsi"/>
                    <w:sz w:val="18"/>
                    <w:szCs w:val="18"/>
                  </w:rPr>
                </w:rPrChange>
              </w:rPr>
              <w:t>Customers Name: ______________________________________________________________________</w:t>
            </w:r>
          </w:p>
          <w:p w14:paraId="523AF20B" w14:textId="77777777" w:rsidR="00F7260B" w:rsidRPr="00B0205A" w:rsidRDefault="00F7260B">
            <w:pPr>
              <w:jc w:val="left"/>
              <w:rPr>
                <w:rFonts w:ascii="Times New Roman" w:hAnsi="Times New Roman" w:cs="Times New Roman"/>
                <w:sz w:val="18"/>
                <w:szCs w:val="18"/>
                <w:rPrChange w:id="1865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57" w:author="raye" w:date="2018-08-10T12:30:00Z">
                  <w:rPr>
                    <w:rFonts w:ascii="Calibri" w:hAnsi="Calibri" w:cstheme="minorHAnsi"/>
                    <w:sz w:val="18"/>
                    <w:szCs w:val="18"/>
                  </w:rPr>
                </w:rPrChange>
              </w:rPr>
              <w:t>Reference No: ________________________________________________________________________</w:t>
            </w:r>
          </w:p>
          <w:p w14:paraId="3A647C58" w14:textId="77777777" w:rsidR="00F7260B" w:rsidRPr="00B0205A" w:rsidRDefault="00F7260B">
            <w:pPr>
              <w:jc w:val="left"/>
              <w:rPr>
                <w:rFonts w:ascii="Times New Roman" w:hAnsi="Times New Roman" w:cs="Times New Roman"/>
                <w:sz w:val="18"/>
                <w:szCs w:val="18"/>
                <w:rPrChange w:id="1865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59" w:author="raye" w:date="2018-08-10T12:30:00Z">
                  <w:rPr>
                    <w:rFonts w:ascii="Calibri" w:hAnsi="Calibri" w:cstheme="minorHAnsi"/>
                    <w:sz w:val="18"/>
                    <w:szCs w:val="18"/>
                  </w:rPr>
                </w:rPrChange>
              </w:rPr>
              <w:t>Transaction Amount: __________________________________________________________________</w:t>
            </w:r>
          </w:p>
          <w:p w14:paraId="3C030879" w14:textId="77777777" w:rsidR="00F7260B" w:rsidRPr="00B0205A" w:rsidRDefault="00F7260B">
            <w:pPr>
              <w:jc w:val="left"/>
              <w:rPr>
                <w:rFonts w:ascii="Times New Roman" w:hAnsi="Times New Roman" w:cs="Times New Roman"/>
                <w:sz w:val="18"/>
                <w:szCs w:val="18"/>
                <w:rPrChange w:id="1866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61" w:author="raye" w:date="2018-08-10T12:30:00Z">
                  <w:rPr>
                    <w:rFonts w:ascii="Calibri" w:hAnsi="Calibri" w:cstheme="minorHAnsi"/>
                    <w:sz w:val="18"/>
                    <w:szCs w:val="18"/>
                  </w:rPr>
                </w:rPrChange>
              </w:rPr>
              <w:t>Type of Transaction single choice, the content above is derived from the information to creating a case</w:t>
            </w:r>
          </w:p>
        </w:tc>
      </w:tr>
      <w:tr w:rsidR="00F7260B" w:rsidRPr="00B0205A" w14:paraId="4DD39C8D" w14:textId="77777777" w:rsidTr="00F7260B">
        <w:trPr>
          <w:trHeight w:val="149"/>
        </w:trPr>
        <w:tc>
          <w:tcPr>
            <w:tcW w:w="8364"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5ED5DEDD" w14:textId="77777777" w:rsidR="00F7260B" w:rsidRPr="00B0205A" w:rsidRDefault="00F7260B">
            <w:pPr>
              <w:jc w:val="left"/>
              <w:rPr>
                <w:rFonts w:ascii="Times New Roman" w:hAnsi="Times New Roman" w:cs="Times New Roman"/>
                <w:b/>
                <w:sz w:val="18"/>
                <w:szCs w:val="18"/>
                <w:rPrChange w:id="18662"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8663" w:author="raye" w:date="2018-08-10T12:30:00Z">
                  <w:rPr>
                    <w:rFonts w:ascii="Calibri" w:hAnsi="Calibri" w:cstheme="minorHAnsi"/>
                    <w:b/>
                    <w:sz w:val="18"/>
                    <w:szCs w:val="18"/>
                  </w:rPr>
                </w:rPrChange>
              </w:rPr>
              <w:lastRenderedPageBreak/>
              <w:t>A) Customer Due Diligence</w:t>
            </w:r>
          </w:p>
        </w:tc>
      </w:tr>
      <w:tr w:rsidR="00F7260B" w:rsidRPr="00B0205A" w14:paraId="7BC15B97" w14:textId="77777777" w:rsidTr="00F7260B">
        <w:trPr>
          <w:trHeight w:val="149"/>
        </w:trPr>
        <w:tc>
          <w:tcPr>
            <w:tcW w:w="5476" w:type="dxa"/>
            <w:tcBorders>
              <w:top w:val="single" w:sz="4" w:space="0" w:color="auto"/>
              <w:left w:val="single" w:sz="4" w:space="0" w:color="auto"/>
              <w:bottom w:val="single" w:sz="4" w:space="0" w:color="auto"/>
              <w:right w:val="single" w:sz="4" w:space="0" w:color="auto"/>
            </w:tcBorders>
            <w:hideMark/>
          </w:tcPr>
          <w:p w14:paraId="4A29A603" w14:textId="77777777" w:rsidR="00F7260B" w:rsidRPr="00B0205A" w:rsidRDefault="00F7260B">
            <w:pPr>
              <w:jc w:val="left"/>
              <w:rPr>
                <w:rFonts w:ascii="Times New Roman" w:hAnsi="Times New Roman" w:cs="Times New Roman"/>
                <w:sz w:val="18"/>
                <w:szCs w:val="18"/>
                <w:rPrChange w:id="1866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65" w:author="raye" w:date="2018-08-10T12:30:00Z">
                  <w:rPr>
                    <w:rFonts w:ascii="Calibri" w:hAnsi="Calibri" w:cstheme="minorHAnsi"/>
                    <w:sz w:val="18"/>
                    <w:szCs w:val="18"/>
                  </w:rPr>
                </w:rPrChange>
              </w:rPr>
              <w:t>1. Has customer folder been created? (LC Issuance must create a customer folder before processing.)</w:t>
            </w:r>
          </w:p>
        </w:tc>
        <w:tc>
          <w:tcPr>
            <w:tcW w:w="1026" w:type="dxa"/>
            <w:tcBorders>
              <w:top w:val="single" w:sz="4" w:space="0" w:color="auto"/>
              <w:left w:val="nil"/>
              <w:bottom w:val="single" w:sz="4" w:space="0" w:color="auto"/>
              <w:right w:val="single" w:sz="4" w:space="0" w:color="auto"/>
            </w:tcBorders>
            <w:hideMark/>
          </w:tcPr>
          <w:p w14:paraId="3AD2A44C" w14:textId="77777777" w:rsidR="00F7260B" w:rsidRPr="00B0205A" w:rsidRDefault="00F7260B">
            <w:pPr>
              <w:jc w:val="left"/>
              <w:rPr>
                <w:rFonts w:ascii="Times New Roman" w:hAnsi="Times New Roman" w:cs="Times New Roman"/>
                <w:sz w:val="18"/>
                <w:szCs w:val="18"/>
                <w:rPrChange w:id="1866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67"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3DF5BDF8" w14:textId="77777777" w:rsidR="00F7260B" w:rsidRPr="00B0205A" w:rsidRDefault="00F7260B">
            <w:pPr>
              <w:jc w:val="left"/>
              <w:rPr>
                <w:rFonts w:ascii="Times New Roman" w:hAnsi="Times New Roman" w:cs="Times New Roman"/>
                <w:sz w:val="18"/>
                <w:szCs w:val="18"/>
                <w:rPrChange w:id="1866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69"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17859C14" w14:textId="77777777" w:rsidR="00F7260B" w:rsidRPr="00B0205A" w:rsidRDefault="00F7260B">
            <w:pPr>
              <w:jc w:val="left"/>
              <w:rPr>
                <w:rFonts w:ascii="Times New Roman" w:hAnsi="Times New Roman" w:cs="Times New Roman"/>
                <w:sz w:val="18"/>
                <w:szCs w:val="18"/>
                <w:rPrChange w:id="1867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71" w:author="raye" w:date="2018-08-10T12:30:00Z">
                  <w:rPr>
                    <w:rFonts w:ascii="Calibri" w:hAnsi="Calibri" w:cstheme="minorHAnsi"/>
                    <w:sz w:val="18"/>
                    <w:szCs w:val="18"/>
                  </w:rPr>
                </w:rPrChange>
              </w:rPr>
              <w:t>( )N/A</w:t>
            </w:r>
          </w:p>
        </w:tc>
      </w:tr>
      <w:tr w:rsidR="00F7260B" w:rsidRPr="00B0205A" w14:paraId="335138D5" w14:textId="77777777" w:rsidTr="00F7260B">
        <w:trPr>
          <w:trHeight w:val="149"/>
        </w:trPr>
        <w:tc>
          <w:tcPr>
            <w:tcW w:w="5476" w:type="dxa"/>
            <w:tcBorders>
              <w:top w:val="single" w:sz="4" w:space="0" w:color="auto"/>
              <w:left w:val="single" w:sz="4" w:space="0" w:color="auto"/>
              <w:bottom w:val="single" w:sz="4" w:space="0" w:color="auto"/>
              <w:right w:val="single" w:sz="4" w:space="0" w:color="auto"/>
            </w:tcBorders>
            <w:hideMark/>
          </w:tcPr>
          <w:p w14:paraId="43E3B621" w14:textId="77777777" w:rsidR="00F7260B" w:rsidRPr="00B0205A" w:rsidRDefault="00F7260B">
            <w:pPr>
              <w:jc w:val="left"/>
              <w:rPr>
                <w:rFonts w:ascii="Times New Roman" w:hAnsi="Times New Roman" w:cs="Times New Roman"/>
                <w:sz w:val="18"/>
                <w:szCs w:val="18"/>
                <w:rPrChange w:id="1867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73" w:author="raye" w:date="2018-08-10T12:30:00Z">
                  <w:rPr>
                    <w:rFonts w:ascii="Calibri" w:hAnsi="Calibri" w:cstheme="minorHAnsi"/>
                    <w:sz w:val="18"/>
                    <w:szCs w:val="18"/>
                  </w:rPr>
                </w:rPrChange>
              </w:rPr>
              <w:t>2. If customer folder is created, is this transaction consistent with customer’s anticipated activity? (Transactions that are not consistent with customer’s anticipated activity require an investigation and potential updates to the customer folder before processing).</w:t>
            </w:r>
          </w:p>
        </w:tc>
        <w:tc>
          <w:tcPr>
            <w:tcW w:w="1026" w:type="dxa"/>
            <w:tcBorders>
              <w:top w:val="single" w:sz="4" w:space="0" w:color="auto"/>
              <w:left w:val="nil"/>
              <w:bottom w:val="single" w:sz="4" w:space="0" w:color="auto"/>
              <w:right w:val="single" w:sz="4" w:space="0" w:color="auto"/>
            </w:tcBorders>
            <w:hideMark/>
          </w:tcPr>
          <w:p w14:paraId="11CED6A6" w14:textId="77777777" w:rsidR="00F7260B" w:rsidRPr="00B0205A" w:rsidRDefault="00F7260B">
            <w:pPr>
              <w:jc w:val="left"/>
              <w:rPr>
                <w:rFonts w:ascii="Times New Roman" w:hAnsi="Times New Roman" w:cs="Times New Roman"/>
                <w:sz w:val="18"/>
                <w:szCs w:val="18"/>
                <w:rPrChange w:id="1867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75"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470D5CCB" w14:textId="77777777" w:rsidR="00F7260B" w:rsidRPr="00B0205A" w:rsidRDefault="00F7260B">
            <w:pPr>
              <w:jc w:val="left"/>
              <w:rPr>
                <w:rFonts w:ascii="Times New Roman" w:hAnsi="Times New Roman" w:cs="Times New Roman"/>
                <w:sz w:val="18"/>
                <w:szCs w:val="18"/>
                <w:rPrChange w:id="1867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77"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66ADC451" w14:textId="77777777" w:rsidR="00F7260B" w:rsidRPr="00B0205A" w:rsidRDefault="00F7260B">
            <w:pPr>
              <w:jc w:val="left"/>
              <w:rPr>
                <w:rFonts w:ascii="Times New Roman" w:hAnsi="Times New Roman" w:cs="Times New Roman"/>
                <w:sz w:val="18"/>
                <w:szCs w:val="18"/>
                <w:rPrChange w:id="1867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79" w:author="raye" w:date="2018-08-10T12:30:00Z">
                  <w:rPr>
                    <w:rFonts w:ascii="Calibri" w:hAnsi="Calibri" w:cstheme="minorHAnsi"/>
                    <w:sz w:val="18"/>
                    <w:szCs w:val="18"/>
                  </w:rPr>
                </w:rPrChange>
              </w:rPr>
              <w:t>( )N/A</w:t>
            </w:r>
          </w:p>
        </w:tc>
      </w:tr>
      <w:tr w:rsidR="00F7260B" w:rsidRPr="00B0205A" w14:paraId="29773639" w14:textId="77777777" w:rsidTr="00F7260B">
        <w:trPr>
          <w:trHeight w:val="149"/>
        </w:trPr>
        <w:tc>
          <w:tcPr>
            <w:tcW w:w="8364"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4DFE2250" w14:textId="77777777" w:rsidR="00F7260B" w:rsidRPr="00B0205A" w:rsidRDefault="00F7260B">
            <w:pPr>
              <w:jc w:val="left"/>
              <w:rPr>
                <w:rFonts w:ascii="Times New Roman" w:hAnsi="Times New Roman" w:cs="Times New Roman"/>
                <w:b/>
                <w:sz w:val="18"/>
                <w:szCs w:val="18"/>
                <w:rPrChange w:id="18680"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8681" w:author="raye" w:date="2018-08-10T12:30:00Z">
                  <w:rPr>
                    <w:rFonts w:ascii="Calibri" w:hAnsi="Calibri" w:cstheme="minorHAnsi"/>
                    <w:b/>
                    <w:sz w:val="18"/>
                    <w:szCs w:val="18"/>
                  </w:rPr>
                </w:rPrChange>
              </w:rPr>
              <w:t>B) Red Flag Review</w:t>
            </w:r>
          </w:p>
        </w:tc>
      </w:tr>
      <w:tr w:rsidR="00F7260B" w:rsidRPr="00B0205A" w14:paraId="40FF4D17" w14:textId="77777777" w:rsidTr="00F7260B">
        <w:trPr>
          <w:trHeight w:val="149"/>
        </w:trPr>
        <w:tc>
          <w:tcPr>
            <w:tcW w:w="5476" w:type="dxa"/>
            <w:tcBorders>
              <w:top w:val="single" w:sz="4" w:space="0" w:color="auto"/>
              <w:left w:val="single" w:sz="4" w:space="0" w:color="auto"/>
              <w:bottom w:val="single" w:sz="4" w:space="0" w:color="auto"/>
              <w:right w:val="single" w:sz="4" w:space="0" w:color="auto"/>
            </w:tcBorders>
            <w:hideMark/>
          </w:tcPr>
          <w:p w14:paraId="5D67F668" w14:textId="77777777" w:rsidR="00F7260B" w:rsidRPr="00B0205A" w:rsidRDefault="00F7260B">
            <w:pPr>
              <w:jc w:val="left"/>
              <w:rPr>
                <w:rFonts w:ascii="Times New Roman" w:hAnsi="Times New Roman" w:cs="Times New Roman"/>
                <w:sz w:val="18"/>
                <w:szCs w:val="18"/>
                <w:rPrChange w:id="1868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83" w:author="raye" w:date="2018-08-10T12:30:00Z">
                  <w:rPr>
                    <w:rFonts w:ascii="Calibri" w:hAnsi="Calibri" w:cstheme="minorHAnsi"/>
                    <w:sz w:val="18"/>
                    <w:szCs w:val="18"/>
                  </w:rPr>
                </w:rPrChange>
              </w:rPr>
              <w:t>1. Are the goods/services consistent with the nature of the businesses of the seller and buyer (i.e., applicant and beneficiary)?</w:t>
            </w:r>
          </w:p>
        </w:tc>
        <w:tc>
          <w:tcPr>
            <w:tcW w:w="1026" w:type="dxa"/>
            <w:tcBorders>
              <w:top w:val="single" w:sz="4" w:space="0" w:color="auto"/>
              <w:left w:val="nil"/>
              <w:bottom w:val="single" w:sz="4" w:space="0" w:color="auto"/>
              <w:right w:val="single" w:sz="4" w:space="0" w:color="auto"/>
            </w:tcBorders>
            <w:hideMark/>
          </w:tcPr>
          <w:p w14:paraId="7864DB7B" w14:textId="77777777" w:rsidR="00F7260B" w:rsidRPr="00B0205A" w:rsidRDefault="00F7260B">
            <w:pPr>
              <w:jc w:val="left"/>
              <w:rPr>
                <w:rFonts w:ascii="Times New Roman" w:hAnsi="Times New Roman" w:cs="Times New Roman"/>
                <w:sz w:val="18"/>
                <w:szCs w:val="18"/>
                <w:rPrChange w:id="1868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85"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5044E682" w14:textId="77777777" w:rsidR="00F7260B" w:rsidRPr="00B0205A" w:rsidRDefault="00F7260B">
            <w:pPr>
              <w:jc w:val="left"/>
              <w:rPr>
                <w:rFonts w:ascii="Times New Roman" w:hAnsi="Times New Roman" w:cs="Times New Roman"/>
                <w:sz w:val="18"/>
                <w:szCs w:val="18"/>
                <w:rPrChange w:id="1868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87"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7E4BE78F" w14:textId="77777777" w:rsidR="00F7260B" w:rsidRPr="00B0205A" w:rsidRDefault="00F7260B">
            <w:pPr>
              <w:jc w:val="left"/>
              <w:rPr>
                <w:rFonts w:ascii="Times New Roman" w:hAnsi="Times New Roman" w:cs="Times New Roman"/>
                <w:sz w:val="18"/>
                <w:szCs w:val="18"/>
                <w:rPrChange w:id="1868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89" w:author="raye" w:date="2018-08-10T12:30:00Z">
                  <w:rPr>
                    <w:rFonts w:ascii="Calibri" w:hAnsi="Calibri" w:cstheme="minorHAnsi"/>
                    <w:sz w:val="18"/>
                    <w:szCs w:val="18"/>
                  </w:rPr>
                </w:rPrChange>
              </w:rPr>
              <w:t>( )N/A</w:t>
            </w:r>
          </w:p>
        </w:tc>
      </w:tr>
      <w:tr w:rsidR="00F7260B" w:rsidRPr="00B0205A" w14:paraId="13ADBCEA" w14:textId="77777777" w:rsidTr="00F7260B">
        <w:trPr>
          <w:trHeight w:val="760"/>
        </w:trPr>
        <w:tc>
          <w:tcPr>
            <w:tcW w:w="5476" w:type="dxa"/>
            <w:tcBorders>
              <w:top w:val="single" w:sz="4" w:space="0" w:color="auto"/>
              <w:left w:val="single" w:sz="4" w:space="0" w:color="auto"/>
              <w:bottom w:val="single" w:sz="4" w:space="0" w:color="auto"/>
              <w:right w:val="single" w:sz="4" w:space="0" w:color="auto"/>
            </w:tcBorders>
            <w:hideMark/>
          </w:tcPr>
          <w:p w14:paraId="1D3D33D0" w14:textId="77777777" w:rsidR="00F7260B" w:rsidRPr="00B0205A" w:rsidRDefault="00F7260B">
            <w:pPr>
              <w:jc w:val="left"/>
              <w:rPr>
                <w:rFonts w:ascii="Times New Roman" w:hAnsi="Times New Roman" w:cs="Times New Roman"/>
                <w:sz w:val="18"/>
                <w:szCs w:val="18"/>
                <w:rPrChange w:id="1869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91" w:author="raye" w:date="2018-08-10T12:30:00Z">
                  <w:rPr>
                    <w:rFonts w:ascii="Calibri" w:hAnsi="Calibri" w:cstheme="minorHAnsi"/>
                    <w:sz w:val="18"/>
                    <w:szCs w:val="18"/>
                  </w:rPr>
                </w:rPrChange>
              </w:rPr>
              <w:t>2. Is the size of the transaction and shipment consistent with the scale of the exporter or importer’s business activities and manufacturing capacity?</w:t>
            </w:r>
          </w:p>
        </w:tc>
        <w:tc>
          <w:tcPr>
            <w:tcW w:w="1026" w:type="dxa"/>
            <w:tcBorders>
              <w:top w:val="single" w:sz="4" w:space="0" w:color="auto"/>
              <w:left w:val="nil"/>
              <w:bottom w:val="single" w:sz="4" w:space="0" w:color="auto"/>
              <w:right w:val="single" w:sz="4" w:space="0" w:color="auto"/>
            </w:tcBorders>
            <w:hideMark/>
          </w:tcPr>
          <w:p w14:paraId="4FF97ED7" w14:textId="77777777" w:rsidR="00F7260B" w:rsidRPr="00B0205A" w:rsidRDefault="00F7260B">
            <w:pPr>
              <w:jc w:val="left"/>
              <w:rPr>
                <w:rFonts w:ascii="Times New Roman" w:hAnsi="Times New Roman" w:cs="Times New Roman"/>
                <w:sz w:val="18"/>
                <w:szCs w:val="18"/>
                <w:rPrChange w:id="1869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93"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3183D480" w14:textId="77777777" w:rsidR="00F7260B" w:rsidRPr="00B0205A" w:rsidRDefault="00F7260B">
            <w:pPr>
              <w:jc w:val="left"/>
              <w:rPr>
                <w:rFonts w:ascii="Times New Roman" w:hAnsi="Times New Roman" w:cs="Times New Roman"/>
                <w:sz w:val="18"/>
                <w:szCs w:val="18"/>
                <w:rPrChange w:id="1869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95"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297BF689" w14:textId="77777777" w:rsidR="00F7260B" w:rsidRPr="00B0205A" w:rsidRDefault="00F7260B">
            <w:pPr>
              <w:jc w:val="left"/>
              <w:rPr>
                <w:rFonts w:ascii="Times New Roman" w:hAnsi="Times New Roman" w:cs="Times New Roman"/>
                <w:sz w:val="18"/>
                <w:szCs w:val="18"/>
                <w:rPrChange w:id="1869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97" w:author="raye" w:date="2018-08-10T12:30:00Z">
                  <w:rPr>
                    <w:rFonts w:ascii="Calibri" w:hAnsi="Calibri" w:cstheme="minorHAnsi"/>
                    <w:sz w:val="18"/>
                    <w:szCs w:val="18"/>
                  </w:rPr>
                </w:rPrChange>
              </w:rPr>
              <w:t>( )N/A</w:t>
            </w:r>
          </w:p>
        </w:tc>
      </w:tr>
      <w:tr w:rsidR="00F7260B" w:rsidRPr="00B0205A" w14:paraId="57937FCB" w14:textId="77777777" w:rsidTr="00F7260B">
        <w:trPr>
          <w:trHeight w:val="760"/>
        </w:trPr>
        <w:tc>
          <w:tcPr>
            <w:tcW w:w="5476" w:type="dxa"/>
            <w:tcBorders>
              <w:top w:val="single" w:sz="4" w:space="0" w:color="auto"/>
              <w:left w:val="single" w:sz="4" w:space="0" w:color="auto"/>
              <w:bottom w:val="single" w:sz="4" w:space="0" w:color="auto"/>
              <w:right w:val="single" w:sz="4" w:space="0" w:color="auto"/>
            </w:tcBorders>
            <w:hideMark/>
          </w:tcPr>
          <w:p w14:paraId="0B351A01" w14:textId="77777777" w:rsidR="00F7260B" w:rsidRPr="00B0205A" w:rsidRDefault="00F7260B">
            <w:pPr>
              <w:jc w:val="left"/>
              <w:rPr>
                <w:rFonts w:ascii="Times New Roman" w:hAnsi="Times New Roman" w:cs="Times New Roman"/>
                <w:sz w:val="18"/>
                <w:szCs w:val="18"/>
                <w:rPrChange w:id="1869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699" w:author="raye" w:date="2018-08-10T12:30:00Z">
                  <w:rPr>
                    <w:rFonts w:ascii="Calibri" w:hAnsi="Calibri" w:cstheme="minorHAnsi"/>
                    <w:sz w:val="18"/>
                    <w:szCs w:val="18"/>
                  </w:rPr>
                </w:rPrChange>
              </w:rPr>
              <w:t xml:space="preserve">3. Are the delivery dates known and set to commence in the next 12 months? </w:t>
            </w:r>
          </w:p>
        </w:tc>
        <w:tc>
          <w:tcPr>
            <w:tcW w:w="1026" w:type="dxa"/>
            <w:tcBorders>
              <w:top w:val="single" w:sz="4" w:space="0" w:color="auto"/>
              <w:left w:val="nil"/>
              <w:bottom w:val="single" w:sz="4" w:space="0" w:color="auto"/>
              <w:right w:val="single" w:sz="4" w:space="0" w:color="auto"/>
            </w:tcBorders>
            <w:hideMark/>
          </w:tcPr>
          <w:p w14:paraId="0F33464C" w14:textId="77777777" w:rsidR="00F7260B" w:rsidRPr="00B0205A" w:rsidRDefault="00F7260B">
            <w:pPr>
              <w:jc w:val="left"/>
              <w:rPr>
                <w:rFonts w:ascii="Times New Roman" w:hAnsi="Times New Roman" w:cs="Times New Roman"/>
                <w:sz w:val="18"/>
                <w:szCs w:val="18"/>
                <w:rPrChange w:id="1870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01"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3D1C9259" w14:textId="77777777" w:rsidR="00F7260B" w:rsidRPr="00B0205A" w:rsidRDefault="00F7260B">
            <w:pPr>
              <w:jc w:val="left"/>
              <w:rPr>
                <w:rFonts w:ascii="Times New Roman" w:hAnsi="Times New Roman" w:cs="Times New Roman"/>
                <w:sz w:val="18"/>
                <w:szCs w:val="18"/>
                <w:rPrChange w:id="1870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03"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0C2737C7" w14:textId="77777777" w:rsidR="00F7260B" w:rsidRPr="00B0205A" w:rsidRDefault="00F7260B">
            <w:pPr>
              <w:jc w:val="left"/>
              <w:rPr>
                <w:rFonts w:ascii="Times New Roman" w:hAnsi="Times New Roman" w:cs="Times New Roman"/>
                <w:sz w:val="18"/>
                <w:szCs w:val="18"/>
                <w:rPrChange w:id="1870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05" w:author="raye" w:date="2018-08-10T12:30:00Z">
                  <w:rPr>
                    <w:rFonts w:ascii="Calibri" w:hAnsi="Calibri" w:cstheme="minorHAnsi"/>
                    <w:sz w:val="18"/>
                    <w:szCs w:val="18"/>
                  </w:rPr>
                </w:rPrChange>
              </w:rPr>
              <w:t>( )N/A</w:t>
            </w:r>
          </w:p>
        </w:tc>
      </w:tr>
      <w:tr w:rsidR="00F7260B" w:rsidRPr="00B0205A" w14:paraId="212F71C0" w14:textId="77777777" w:rsidTr="00F7260B">
        <w:trPr>
          <w:trHeight w:val="760"/>
        </w:trPr>
        <w:tc>
          <w:tcPr>
            <w:tcW w:w="5476" w:type="dxa"/>
            <w:tcBorders>
              <w:top w:val="single" w:sz="4" w:space="0" w:color="auto"/>
              <w:left w:val="single" w:sz="4" w:space="0" w:color="auto"/>
              <w:bottom w:val="single" w:sz="4" w:space="0" w:color="auto"/>
              <w:right w:val="single" w:sz="4" w:space="0" w:color="auto"/>
            </w:tcBorders>
            <w:hideMark/>
          </w:tcPr>
          <w:p w14:paraId="509A78EB" w14:textId="77777777" w:rsidR="00F7260B" w:rsidRPr="00B0205A" w:rsidRDefault="00F7260B">
            <w:pPr>
              <w:jc w:val="left"/>
              <w:rPr>
                <w:rFonts w:ascii="Times New Roman" w:hAnsi="Times New Roman" w:cs="Times New Roman"/>
                <w:sz w:val="18"/>
                <w:szCs w:val="18"/>
                <w:rPrChange w:id="1870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07" w:author="raye" w:date="2018-08-10T12:30:00Z">
                  <w:rPr>
                    <w:rFonts w:ascii="Calibri" w:hAnsi="Calibri" w:cstheme="minorHAnsi"/>
                    <w:sz w:val="18"/>
                    <w:szCs w:val="18"/>
                  </w:rPr>
                </w:rPrChange>
              </w:rPr>
              <w:t>4. Is the country of origin of the commodity or goods consistent with commodities or manufacturing capacity produced in that country?</w:t>
            </w:r>
          </w:p>
        </w:tc>
        <w:tc>
          <w:tcPr>
            <w:tcW w:w="1026" w:type="dxa"/>
            <w:tcBorders>
              <w:top w:val="single" w:sz="4" w:space="0" w:color="auto"/>
              <w:left w:val="nil"/>
              <w:bottom w:val="single" w:sz="4" w:space="0" w:color="auto"/>
              <w:right w:val="single" w:sz="4" w:space="0" w:color="auto"/>
            </w:tcBorders>
            <w:hideMark/>
          </w:tcPr>
          <w:p w14:paraId="511DB7F8" w14:textId="77777777" w:rsidR="00F7260B" w:rsidRPr="00B0205A" w:rsidRDefault="00F7260B">
            <w:pPr>
              <w:jc w:val="left"/>
              <w:rPr>
                <w:rFonts w:ascii="Times New Roman" w:hAnsi="Times New Roman" w:cs="Times New Roman"/>
                <w:sz w:val="18"/>
                <w:szCs w:val="18"/>
                <w:rPrChange w:id="1870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09"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7C2794CF" w14:textId="77777777" w:rsidR="00F7260B" w:rsidRPr="00B0205A" w:rsidRDefault="00F7260B">
            <w:pPr>
              <w:jc w:val="left"/>
              <w:rPr>
                <w:rFonts w:ascii="Times New Roman" w:hAnsi="Times New Roman" w:cs="Times New Roman"/>
                <w:sz w:val="18"/>
                <w:szCs w:val="18"/>
                <w:rPrChange w:id="1871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11"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1584C2BC" w14:textId="77777777" w:rsidR="00F7260B" w:rsidRPr="00B0205A" w:rsidRDefault="00F7260B">
            <w:pPr>
              <w:jc w:val="left"/>
              <w:rPr>
                <w:rFonts w:ascii="Times New Roman" w:hAnsi="Times New Roman" w:cs="Times New Roman"/>
                <w:sz w:val="18"/>
                <w:szCs w:val="18"/>
                <w:rPrChange w:id="1871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13" w:author="raye" w:date="2018-08-10T12:30:00Z">
                  <w:rPr>
                    <w:rFonts w:ascii="Calibri" w:hAnsi="Calibri" w:cstheme="minorHAnsi"/>
                    <w:sz w:val="18"/>
                    <w:szCs w:val="18"/>
                  </w:rPr>
                </w:rPrChange>
              </w:rPr>
              <w:t>( )N/A</w:t>
            </w:r>
          </w:p>
        </w:tc>
      </w:tr>
      <w:tr w:rsidR="00F7260B" w:rsidRPr="00B0205A" w14:paraId="66CE9153" w14:textId="77777777" w:rsidTr="00F7260B">
        <w:trPr>
          <w:trHeight w:val="760"/>
        </w:trPr>
        <w:tc>
          <w:tcPr>
            <w:tcW w:w="5476" w:type="dxa"/>
            <w:tcBorders>
              <w:top w:val="single" w:sz="4" w:space="0" w:color="auto"/>
              <w:left w:val="single" w:sz="4" w:space="0" w:color="auto"/>
              <w:bottom w:val="single" w:sz="4" w:space="0" w:color="auto"/>
              <w:right w:val="single" w:sz="4" w:space="0" w:color="auto"/>
            </w:tcBorders>
            <w:hideMark/>
          </w:tcPr>
          <w:p w14:paraId="342BA938" w14:textId="77777777" w:rsidR="00F7260B" w:rsidRPr="00B0205A" w:rsidRDefault="00F7260B">
            <w:pPr>
              <w:jc w:val="left"/>
              <w:rPr>
                <w:rFonts w:ascii="Times New Roman" w:hAnsi="Times New Roman" w:cs="Times New Roman"/>
                <w:sz w:val="18"/>
                <w:szCs w:val="18"/>
                <w:rPrChange w:id="1871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15" w:author="raye" w:date="2018-08-10T12:30:00Z">
                  <w:rPr>
                    <w:rFonts w:ascii="Calibri" w:hAnsi="Calibri" w:cstheme="minorHAnsi"/>
                    <w:sz w:val="18"/>
                    <w:szCs w:val="18"/>
                  </w:rPr>
                </w:rPrChange>
              </w:rPr>
              <w:t>5. Is the pricing of the goods/services reasonable compared to the fair market value?</w:t>
            </w:r>
          </w:p>
          <w:p w14:paraId="0A07945A" w14:textId="77777777" w:rsidR="00F7260B" w:rsidRPr="00B0205A" w:rsidRDefault="00F7260B">
            <w:pPr>
              <w:ind w:firstLineChars="100" w:firstLine="180"/>
              <w:jc w:val="left"/>
              <w:rPr>
                <w:rFonts w:ascii="Times New Roman" w:hAnsi="Times New Roman" w:cs="Times New Roman"/>
                <w:sz w:val="18"/>
                <w:szCs w:val="18"/>
                <w:rPrChange w:id="1871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17" w:author="raye" w:date="2018-08-10T12:30:00Z">
                  <w:rPr>
                    <w:rFonts w:ascii="Calibri" w:hAnsi="Calibri" w:cstheme="minorHAnsi"/>
                    <w:sz w:val="18"/>
                    <w:szCs w:val="18"/>
                  </w:rPr>
                </w:rPrChange>
              </w:rPr>
              <w:t>a) What source was used to review the pricing?</w:t>
            </w:r>
          </w:p>
          <w:p w14:paraId="5FD2ED5A" w14:textId="77777777" w:rsidR="00F7260B" w:rsidRPr="00B0205A" w:rsidRDefault="00F7260B">
            <w:pPr>
              <w:ind w:firstLineChars="100" w:firstLine="180"/>
              <w:jc w:val="left"/>
              <w:rPr>
                <w:rFonts w:ascii="Times New Roman" w:hAnsi="Times New Roman" w:cs="Times New Roman"/>
                <w:sz w:val="18"/>
                <w:szCs w:val="18"/>
                <w:rPrChange w:id="1871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19" w:author="raye" w:date="2018-08-10T12:30:00Z">
                  <w:rPr>
                    <w:rFonts w:ascii="Calibri" w:hAnsi="Calibri" w:cstheme="minorHAnsi"/>
                    <w:sz w:val="18"/>
                    <w:szCs w:val="18"/>
                  </w:rPr>
                </w:rPrChange>
              </w:rPr>
              <w:t>b) Transaction Price:____ FMV:_____ Difference:_______</w:t>
            </w:r>
          </w:p>
        </w:tc>
        <w:tc>
          <w:tcPr>
            <w:tcW w:w="1026" w:type="dxa"/>
            <w:tcBorders>
              <w:top w:val="single" w:sz="4" w:space="0" w:color="auto"/>
              <w:left w:val="nil"/>
              <w:bottom w:val="single" w:sz="4" w:space="0" w:color="auto"/>
              <w:right w:val="single" w:sz="4" w:space="0" w:color="auto"/>
            </w:tcBorders>
          </w:tcPr>
          <w:p w14:paraId="39E8796D" w14:textId="77777777" w:rsidR="00F7260B" w:rsidRPr="00B0205A" w:rsidRDefault="00F7260B">
            <w:pPr>
              <w:jc w:val="left"/>
              <w:rPr>
                <w:rFonts w:ascii="Times New Roman" w:hAnsi="Times New Roman" w:cs="Times New Roman"/>
                <w:sz w:val="18"/>
                <w:szCs w:val="18"/>
                <w:rPrChange w:id="1872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21" w:author="raye" w:date="2018-08-10T12:30:00Z">
                  <w:rPr>
                    <w:rFonts w:ascii="Calibri" w:hAnsi="Calibri" w:cstheme="minorHAnsi"/>
                    <w:sz w:val="18"/>
                    <w:szCs w:val="18"/>
                  </w:rPr>
                </w:rPrChange>
              </w:rPr>
              <w:t>( )YES</w:t>
            </w:r>
          </w:p>
          <w:p w14:paraId="26871B5F" w14:textId="77777777" w:rsidR="00F7260B" w:rsidRPr="00B0205A" w:rsidRDefault="00F7260B">
            <w:pPr>
              <w:jc w:val="left"/>
              <w:rPr>
                <w:rFonts w:ascii="Times New Roman" w:hAnsi="Times New Roman" w:cs="Times New Roman"/>
                <w:sz w:val="18"/>
                <w:szCs w:val="18"/>
                <w:rPrChange w:id="18722" w:author="raye" w:date="2018-08-10T12:30:00Z">
                  <w:rPr>
                    <w:rFonts w:ascii="Calibri" w:hAnsi="Calibri" w:cstheme="minorHAnsi"/>
                    <w:sz w:val="18"/>
                    <w:szCs w:val="18"/>
                  </w:rPr>
                </w:rPrChange>
              </w:rPr>
            </w:pPr>
          </w:p>
          <w:p w14:paraId="2831DE02" w14:textId="77777777" w:rsidR="00F7260B" w:rsidRPr="00B0205A" w:rsidRDefault="00F7260B">
            <w:pPr>
              <w:jc w:val="left"/>
              <w:rPr>
                <w:rFonts w:ascii="Times New Roman" w:hAnsi="Times New Roman" w:cs="Times New Roman"/>
                <w:sz w:val="18"/>
                <w:szCs w:val="18"/>
                <w:rPrChange w:id="1872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24" w:author="raye" w:date="2018-08-10T12:30:00Z">
                  <w:rPr>
                    <w:rFonts w:ascii="Calibri" w:hAnsi="Calibri" w:cstheme="minorHAnsi"/>
                    <w:sz w:val="18"/>
                    <w:szCs w:val="18"/>
                  </w:rPr>
                </w:rPrChange>
              </w:rPr>
              <w:t xml:space="preserve">( )Seller </w:t>
            </w:r>
          </w:p>
        </w:tc>
        <w:tc>
          <w:tcPr>
            <w:tcW w:w="936" w:type="dxa"/>
            <w:tcBorders>
              <w:top w:val="single" w:sz="4" w:space="0" w:color="auto"/>
              <w:left w:val="nil"/>
              <w:bottom w:val="single" w:sz="4" w:space="0" w:color="auto"/>
              <w:right w:val="single" w:sz="4" w:space="0" w:color="auto"/>
            </w:tcBorders>
          </w:tcPr>
          <w:p w14:paraId="1C1ECC0B" w14:textId="77777777" w:rsidR="00F7260B" w:rsidRPr="00B0205A" w:rsidRDefault="00F7260B">
            <w:pPr>
              <w:jc w:val="left"/>
              <w:rPr>
                <w:rFonts w:ascii="Times New Roman" w:hAnsi="Times New Roman" w:cs="Times New Roman"/>
                <w:sz w:val="18"/>
                <w:szCs w:val="18"/>
                <w:rPrChange w:id="1872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26" w:author="raye" w:date="2018-08-10T12:30:00Z">
                  <w:rPr>
                    <w:rFonts w:ascii="Calibri" w:hAnsi="Calibri" w:cstheme="minorHAnsi"/>
                    <w:sz w:val="18"/>
                    <w:szCs w:val="18"/>
                  </w:rPr>
                </w:rPrChange>
              </w:rPr>
              <w:t>( )NO</w:t>
            </w:r>
          </w:p>
          <w:p w14:paraId="64868940" w14:textId="77777777" w:rsidR="00F7260B" w:rsidRPr="00B0205A" w:rsidRDefault="00F7260B">
            <w:pPr>
              <w:jc w:val="left"/>
              <w:rPr>
                <w:rFonts w:ascii="Times New Roman" w:hAnsi="Times New Roman" w:cs="Times New Roman"/>
                <w:sz w:val="18"/>
                <w:szCs w:val="18"/>
                <w:rPrChange w:id="18727" w:author="raye" w:date="2018-08-10T12:30:00Z">
                  <w:rPr>
                    <w:rFonts w:ascii="Calibri" w:hAnsi="Calibri" w:cstheme="minorHAnsi"/>
                    <w:sz w:val="18"/>
                    <w:szCs w:val="18"/>
                  </w:rPr>
                </w:rPrChange>
              </w:rPr>
            </w:pPr>
          </w:p>
          <w:p w14:paraId="184C527D" w14:textId="77777777" w:rsidR="00F7260B" w:rsidRPr="00B0205A" w:rsidRDefault="00F7260B">
            <w:pPr>
              <w:jc w:val="left"/>
              <w:rPr>
                <w:rFonts w:ascii="Times New Roman" w:hAnsi="Times New Roman" w:cs="Times New Roman"/>
                <w:sz w:val="18"/>
                <w:szCs w:val="18"/>
                <w:rPrChange w:id="1872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29" w:author="raye" w:date="2018-08-10T12:30:00Z">
                  <w:rPr>
                    <w:rFonts w:ascii="Calibri" w:hAnsi="Calibri" w:cstheme="minorHAnsi"/>
                    <w:sz w:val="18"/>
                    <w:szCs w:val="18"/>
                  </w:rPr>
                </w:rPrChange>
              </w:rPr>
              <w:t>( )Blmbg</w:t>
            </w:r>
          </w:p>
        </w:tc>
        <w:tc>
          <w:tcPr>
            <w:tcW w:w="926" w:type="dxa"/>
            <w:tcBorders>
              <w:top w:val="single" w:sz="4" w:space="0" w:color="auto"/>
              <w:left w:val="single" w:sz="4" w:space="0" w:color="auto"/>
              <w:bottom w:val="single" w:sz="4" w:space="0" w:color="auto"/>
              <w:right w:val="single" w:sz="4" w:space="0" w:color="auto"/>
            </w:tcBorders>
          </w:tcPr>
          <w:p w14:paraId="43055103" w14:textId="77777777" w:rsidR="00F7260B" w:rsidRPr="00B0205A" w:rsidRDefault="00F7260B">
            <w:pPr>
              <w:jc w:val="left"/>
              <w:rPr>
                <w:rFonts w:ascii="Times New Roman" w:hAnsi="Times New Roman" w:cs="Times New Roman"/>
                <w:sz w:val="18"/>
                <w:szCs w:val="18"/>
                <w:rPrChange w:id="1873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31" w:author="raye" w:date="2018-08-10T12:30:00Z">
                  <w:rPr>
                    <w:rFonts w:ascii="Calibri" w:hAnsi="Calibri" w:cstheme="minorHAnsi"/>
                    <w:sz w:val="18"/>
                    <w:szCs w:val="18"/>
                  </w:rPr>
                </w:rPrChange>
              </w:rPr>
              <w:t>( )N/A</w:t>
            </w:r>
          </w:p>
          <w:p w14:paraId="3E01C47F" w14:textId="77777777" w:rsidR="00F7260B" w:rsidRPr="00B0205A" w:rsidRDefault="00F7260B">
            <w:pPr>
              <w:jc w:val="left"/>
              <w:rPr>
                <w:rFonts w:ascii="Times New Roman" w:hAnsi="Times New Roman" w:cs="Times New Roman"/>
                <w:sz w:val="18"/>
                <w:szCs w:val="18"/>
                <w:rPrChange w:id="18732" w:author="raye" w:date="2018-08-10T12:30:00Z">
                  <w:rPr>
                    <w:rFonts w:ascii="Calibri" w:hAnsi="Calibri" w:cstheme="minorHAnsi"/>
                    <w:sz w:val="18"/>
                    <w:szCs w:val="18"/>
                  </w:rPr>
                </w:rPrChange>
              </w:rPr>
            </w:pPr>
          </w:p>
          <w:p w14:paraId="64DBFEE5" w14:textId="77777777" w:rsidR="00F7260B" w:rsidRPr="00B0205A" w:rsidRDefault="00F7260B">
            <w:pPr>
              <w:jc w:val="left"/>
              <w:rPr>
                <w:rFonts w:ascii="Times New Roman" w:hAnsi="Times New Roman" w:cs="Times New Roman"/>
                <w:sz w:val="18"/>
                <w:szCs w:val="18"/>
                <w:rPrChange w:id="1873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34" w:author="raye" w:date="2018-08-10T12:30:00Z">
                  <w:rPr>
                    <w:rFonts w:ascii="Calibri" w:hAnsi="Calibri" w:cstheme="minorHAnsi"/>
                    <w:sz w:val="18"/>
                    <w:szCs w:val="18"/>
                  </w:rPr>
                </w:rPrChange>
              </w:rPr>
              <w:t>( )____</w:t>
            </w:r>
          </w:p>
        </w:tc>
      </w:tr>
      <w:tr w:rsidR="00F7260B" w:rsidRPr="00B0205A" w14:paraId="65171E16" w14:textId="77777777" w:rsidTr="00F7260B">
        <w:trPr>
          <w:trHeight w:val="760"/>
        </w:trPr>
        <w:tc>
          <w:tcPr>
            <w:tcW w:w="5476" w:type="dxa"/>
            <w:tcBorders>
              <w:top w:val="single" w:sz="4" w:space="0" w:color="auto"/>
              <w:left w:val="single" w:sz="4" w:space="0" w:color="auto"/>
              <w:bottom w:val="single" w:sz="4" w:space="0" w:color="auto"/>
              <w:right w:val="single" w:sz="4" w:space="0" w:color="auto"/>
            </w:tcBorders>
            <w:hideMark/>
          </w:tcPr>
          <w:p w14:paraId="1DA9F9D7" w14:textId="77777777" w:rsidR="00F7260B" w:rsidRPr="00B0205A" w:rsidRDefault="00F7260B">
            <w:pPr>
              <w:jc w:val="left"/>
              <w:rPr>
                <w:rFonts w:ascii="Times New Roman" w:hAnsi="Times New Roman" w:cs="Times New Roman"/>
                <w:sz w:val="18"/>
                <w:szCs w:val="18"/>
                <w:rPrChange w:id="1873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36" w:author="raye" w:date="2018-08-10T12:30:00Z">
                  <w:rPr>
                    <w:rFonts w:ascii="Calibri" w:hAnsi="Calibri" w:cstheme="minorHAnsi"/>
                    <w:sz w:val="18"/>
                    <w:szCs w:val="18"/>
                  </w:rPr>
                </w:rPrChange>
              </w:rPr>
              <w:t>6. Has the invoice number covering this shipment not been used for previous shipments?</w:t>
            </w:r>
          </w:p>
        </w:tc>
        <w:tc>
          <w:tcPr>
            <w:tcW w:w="1026" w:type="dxa"/>
            <w:tcBorders>
              <w:top w:val="single" w:sz="4" w:space="0" w:color="auto"/>
              <w:left w:val="nil"/>
              <w:bottom w:val="single" w:sz="4" w:space="0" w:color="auto"/>
              <w:right w:val="single" w:sz="4" w:space="0" w:color="auto"/>
            </w:tcBorders>
            <w:hideMark/>
          </w:tcPr>
          <w:p w14:paraId="1CE27B09" w14:textId="77777777" w:rsidR="00F7260B" w:rsidRPr="00B0205A" w:rsidRDefault="00F7260B">
            <w:pPr>
              <w:jc w:val="left"/>
              <w:rPr>
                <w:rFonts w:ascii="Times New Roman" w:hAnsi="Times New Roman" w:cs="Times New Roman"/>
                <w:sz w:val="18"/>
                <w:szCs w:val="18"/>
                <w:rPrChange w:id="1873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38"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3796B826" w14:textId="77777777" w:rsidR="00F7260B" w:rsidRPr="00B0205A" w:rsidRDefault="00F7260B">
            <w:pPr>
              <w:jc w:val="left"/>
              <w:rPr>
                <w:rFonts w:ascii="Times New Roman" w:hAnsi="Times New Roman" w:cs="Times New Roman"/>
                <w:sz w:val="18"/>
                <w:szCs w:val="18"/>
                <w:rPrChange w:id="1873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40"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2C236645" w14:textId="77777777" w:rsidR="00F7260B" w:rsidRPr="00B0205A" w:rsidRDefault="00F7260B">
            <w:pPr>
              <w:jc w:val="left"/>
              <w:rPr>
                <w:rFonts w:ascii="Times New Roman" w:hAnsi="Times New Roman" w:cs="Times New Roman"/>
                <w:sz w:val="18"/>
                <w:szCs w:val="18"/>
                <w:rPrChange w:id="1874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42" w:author="raye" w:date="2018-08-10T12:30:00Z">
                  <w:rPr>
                    <w:rFonts w:ascii="Calibri" w:hAnsi="Calibri" w:cstheme="minorHAnsi"/>
                    <w:sz w:val="18"/>
                    <w:szCs w:val="18"/>
                  </w:rPr>
                </w:rPrChange>
              </w:rPr>
              <w:t>( )N/A</w:t>
            </w:r>
          </w:p>
        </w:tc>
      </w:tr>
      <w:tr w:rsidR="00F7260B" w:rsidRPr="00B0205A" w14:paraId="50CD18C4"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42EA1499" w14:textId="77777777" w:rsidR="00F7260B" w:rsidRPr="00B0205A" w:rsidRDefault="00F7260B">
            <w:pPr>
              <w:jc w:val="left"/>
              <w:rPr>
                <w:rFonts w:ascii="Times New Roman" w:hAnsi="Times New Roman" w:cs="Times New Roman"/>
                <w:sz w:val="18"/>
                <w:szCs w:val="18"/>
                <w:rPrChange w:id="1874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44" w:author="raye" w:date="2018-08-10T12:30:00Z">
                  <w:rPr>
                    <w:rFonts w:ascii="Calibri" w:hAnsi="Calibri" w:cstheme="minorHAnsi"/>
                    <w:sz w:val="18"/>
                    <w:szCs w:val="18"/>
                  </w:rPr>
                </w:rPrChange>
              </w:rPr>
              <w:t>7. Is the shipped quantity and quality of the goods consistent with the invoice?</w:t>
            </w:r>
          </w:p>
        </w:tc>
        <w:tc>
          <w:tcPr>
            <w:tcW w:w="1026" w:type="dxa"/>
            <w:tcBorders>
              <w:top w:val="single" w:sz="4" w:space="0" w:color="auto"/>
              <w:left w:val="nil"/>
              <w:bottom w:val="single" w:sz="4" w:space="0" w:color="auto"/>
              <w:right w:val="single" w:sz="4" w:space="0" w:color="auto"/>
            </w:tcBorders>
            <w:hideMark/>
          </w:tcPr>
          <w:p w14:paraId="29250CEC" w14:textId="77777777" w:rsidR="00F7260B" w:rsidRPr="00B0205A" w:rsidRDefault="00F7260B">
            <w:pPr>
              <w:jc w:val="left"/>
              <w:rPr>
                <w:rFonts w:ascii="Times New Roman" w:hAnsi="Times New Roman" w:cs="Times New Roman"/>
                <w:sz w:val="18"/>
                <w:szCs w:val="18"/>
                <w:rPrChange w:id="1874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46"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0D6D7D53" w14:textId="77777777" w:rsidR="00F7260B" w:rsidRPr="00B0205A" w:rsidRDefault="00F7260B">
            <w:pPr>
              <w:jc w:val="left"/>
              <w:rPr>
                <w:rFonts w:ascii="Times New Roman" w:hAnsi="Times New Roman" w:cs="Times New Roman"/>
                <w:sz w:val="18"/>
                <w:szCs w:val="18"/>
                <w:rPrChange w:id="1874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48"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3C6D867C" w14:textId="77777777" w:rsidR="00F7260B" w:rsidRPr="00B0205A" w:rsidRDefault="00F7260B">
            <w:pPr>
              <w:jc w:val="left"/>
              <w:rPr>
                <w:rFonts w:ascii="Times New Roman" w:hAnsi="Times New Roman" w:cs="Times New Roman"/>
                <w:sz w:val="18"/>
                <w:szCs w:val="18"/>
                <w:rPrChange w:id="1874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50" w:author="raye" w:date="2018-08-10T12:30:00Z">
                  <w:rPr>
                    <w:rFonts w:ascii="Calibri" w:hAnsi="Calibri" w:cstheme="minorHAnsi"/>
                    <w:sz w:val="18"/>
                    <w:szCs w:val="18"/>
                  </w:rPr>
                </w:rPrChange>
              </w:rPr>
              <w:t>( )N/A</w:t>
            </w:r>
          </w:p>
        </w:tc>
      </w:tr>
      <w:tr w:rsidR="00F7260B" w:rsidRPr="00B0205A" w14:paraId="03C812C5"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673BE93F" w14:textId="77777777" w:rsidR="00F7260B" w:rsidRPr="00B0205A" w:rsidRDefault="00F7260B">
            <w:pPr>
              <w:jc w:val="left"/>
              <w:rPr>
                <w:rFonts w:ascii="Times New Roman" w:hAnsi="Times New Roman" w:cs="Times New Roman"/>
                <w:sz w:val="18"/>
                <w:szCs w:val="18"/>
                <w:rPrChange w:id="1875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52" w:author="raye" w:date="2018-08-10T12:30:00Z">
                  <w:rPr>
                    <w:rFonts w:ascii="Calibri" w:hAnsi="Calibri" w:cstheme="minorHAnsi"/>
                    <w:sz w:val="18"/>
                    <w:szCs w:val="18"/>
                  </w:rPr>
                </w:rPrChange>
              </w:rPr>
              <w:t>8. Does the invoice clearly state the type or brand of goods, their value and unit or metric price?</w:t>
            </w:r>
          </w:p>
        </w:tc>
        <w:tc>
          <w:tcPr>
            <w:tcW w:w="1026" w:type="dxa"/>
            <w:tcBorders>
              <w:top w:val="single" w:sz="4" w:space="0" w:color="auto"/>
              <w:left w:val="nil"/>
              <w:bottom w:val="single" w:sz="4" w:space="0" w:color="auto"/>
              <w:right w:val="single" w:sz="4" w:space="0" w:color="auto"/>
            </w:tcBorders>
            <w:hideMark/>
          </w:tcPr>
          <w:p w14:paraId="0070121F" w14:textId="77777777" w:rsidR="00F7260B" w:rsidRPr="00B0205A" w:rsidRDefault="00F7260B">
            <w:pPr>
              <w:jc w:val="left"/>
              <w:rPr>
                <w:rFonts w:ascii="Times New Roman" w:hAnsi="Times New Roman" w:cs="Times New Roman"/>
                <w:sz w:val="18"/>
                <w:szCs w:val="18"/>
                <w:rPrChange w:id="1875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54"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6673E8E1" w14:textId="77777777" w:rsidR="00F7260B" w:rsidRPr="00B0205A" w:rsidRDefault="00F7260B">
            <w:pPr>
              <w:jc w:val="left"/>
              <w:rPr>
                <w:rFonts w:ascii="Times New Roman" w:hAnsi="Times New Roman" w:cs="Times New Roman"/>
                <w:sz w:val="18"/>
                <w:szCs w:val="18"/>
                <w:rPrChange w:id="1875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56"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07B9F3BB" w14:textId="77777777" w:rsidR="00F7260B" w:rsidRPr="00B0205A" w:rsidRDefault="00F7260B">
            <w:pPr>
              <w:jc w:val="left"/>
              <w:rPr>
                <w:rFonts w:ascii="Times New Roman" w:hAnsi="Times New Roman" w:cs="Times New Roman"/>
                <w:sz w:val="18"/>
                <w:szCs w:val="18"/>
                <w:rPrChange w:id="1875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58" w:author="raye" w:date="2018-08-10T12:30:00Z">
                  <w:rPr>
                    <w:rFonts w:ascii="Calibri" w:hAnsi="Calibri" w:cstheme="minorHAnsi"/>
                    <w:sz w:val="18"/>
                    <w:szCs w:val="18"/>
                  </w:rPr>
                </w:rPrChange>
              </w:rPr>
              <w:t>( )N/A</w:t>
            </w:r>
          </w:p>
        </w:tc>
      </w:tr>
      <w:tr w:rsidR="00F7260B" w:rsidRPr="00B0205A" w14:paraId="780D7A49"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2D84CE22" w14:textId="77777777" w:rsidR="00F7260B" w:rsidRPr="00B0205A" w:rsidRDefault="00F7260B">
            <w:pPr>
              <w:jc w:val="left"/>
              <w:rPr>
                <w:rFonts w:ascii="Times New Roman" w:hAnsi="Times New Roman" w:cs="Times New Roman"/>
                <w:sz w:val="18"/>
                <w:szCs w:val="18"/>
                <w:rPrChange w:id="1875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60" w:author="raye" w:date="2018-08-10T12:30:00Z">
                  <w:rPr>
                    <w:rFonts w:ascii="Calibri" w:hAnsi="Calibri" w:cstheme="minorHAnsi"/>
                    <w:sz w:val="18"/>
                    <w:szCs w:val="18"/>
                  </w:rPr>
                </w:rPrChange>
              </w:rPr>
              <w:t>9. Is the transaction amount an installment payment for partial delivery or in non-round dollar amounts?</w:t>
            </w:r>
          </w:p>
        </w:tc>
        <w:tc>
          <w:tcPr>
            <w:tcW w:w="1026" w:type="dxa"/>
            <w:tcBorders>
              <w:top w:val="single" w:sz="4" w:space="0" w:color="auto"/>
              <w:left w:val="nil"/>
              <w:bottom w:val="single" w:sz="4" w:space="0" w:color="auto"/>
              <w:right w:val="single" w:sz="4" w:space="0" w:color="auto"/>
            </w:tcBorders>
            <w:hideMark/>
          </w:tcPr>
          <w:p w14:paraId="5AE4BB87" w14:textId="77777777" w:rsidR="00F7260B" w:rsidRPr="00B0205A" w:rsidRDefault="00F7260B">
            <w:pPr>
              <w:jc w:val="left"/>
              <w:rPr>
                <w:rFonts w:ascii="Times New Roman" w:hAnsi="Times New Roman" w:cs="Times New Roman"/>
                <w:sz w:val="18"/>
                <w:szCs w:val="18"/>
                <w:rPrChange w:id="1876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62"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13FB0755" w14:textId="77777777" w:rsidR="00F7260B" w:rsidRPr="00B0205A" w:rsidRDefault="00F7260B">
            <w:pPr>
              <w:jc w:val="left"/>
              <w:rPr>
                <w:rFonts w:ascii="Times New Roman" w:hAnsi="Times New Roman" w:cs="Times New Roman"/>
                <w:sz w:val="18"/>
                <w:szCs w:val="18"/>
                <w:rPrChange w:id="1876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64"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205500D4" w14:textId="77777777" w:rsidR="00F7260B" w:rsidRPr="00B0205A" w:rsidRDefault="00F7260B">
            <w:pPr>
              <w:jc w:val="left"/>
              <w:rPr>
                <w:rFonts w:ascii="Times New Roman" w:hAnsi="Times New Roman" w:cs="Times New Roman"/>
                <w:sz w:val="18"/>
                <w:szCs w:val="18"/>
                <w:rPrChange w:id="1876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66" w:author="raye" w:date="2018-08-10T12:30:00Z">
                  <w:rPr>
                    <w:rFonts w:ascii="Calibri" w:hAnsi="Calibri" w:cstheme="minorHAnsi"/>
                    <w:sz w:val="18"/>
                    <w:szCs w:val="18"/>
                  </w:rPr>
                </w:rPrChange>
              </w:rPr>
              <w:t>( )N/A</w:t>
            </w:r>
          </w:p>
        </w:tc>
      </w:tr>
      <w:tr w:rsidR="00F7260B" w:rsidRPr="00B0205A" w14:paraId="1A23EFD1"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38194858" w14:textId="77777777" w:rsidR="00F7260B" w:rsidRPr="00B0205A" w:rsidRDefault="00F7260B">
            <w:pPr>
              <w:jc w:val="left"/>
              <w:rPr>
                <w:rFonts w:ascii="Times New Roman" w:hAnsi="Times New Roman" w:cs="Times New Roman"/>
                <w:sz w:val="18"/>
                <w:szCs w:val="18"/>
                <w:rPrChange w:id="1876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68" w:author="raye" w:date="2018-08-10T12:30:00Z">
                  <w:rPr>
                    <w:rFonts w:ascii="Calibri" w:hAnsi="Calibri" w:cstheme="minorHAnsi"/>
                    <w:sz w:val="18"/>
                    <w:szCs w:val="18"/>
                  </w:rPr>
                </w:rPrChange>
              </w:rPr>
              <w:t xml:space="preserve">10. Does the transaction provide reasonable payment terms and schedules rather than offering terms that are “too good to be true” like advanced payments or terms unlikely to require payment (e.g., very </w:t>
            </w:r>
            <w:r w:rsidRPr="00B0205A">
              <w:rPr>
                <w:rFonts w:ascii="Times New Roman" w:hAnsi="Times New Roman" w:cs="Times New Roman"/>
                <w:sz w:val="18"/>
                <w:szCs w:val="18"/>
                <w:rPrChange w:id="18769" w:author="raye" w:date="2018-08-10T12:30:00Z">
                  <w:rPr>
                    <w:rFonts w:ascii="Calibri" w:hAnsi="Calibri" w:cstheme="minorHAnsi"/>
                    <w:sz w:val="18"/>
                    <w:szCs w:val="18"/>
                  </w:rPr>
                </w:rPrChange>
              </w:rPr>
              <w:lastRenderedPageBreak/>
              <w:t>delayed payment)?</w:t>
            </w:r>
          </w:p>
        </w:tc>
        <w:tc>
          <w:tcPr>
            <w:tcW w:w="1026" w:type="dxa"/>
            <w:tcBorders>
              <w:top w:val="single" w:sz="4" w:space="0" w:color="auto"/>
              <w:left w:val="nil"/>
              <w:bottom w:val="single" w:sz="4" w:space="0" w:color="auto"/>
              <w:right w:val="single" w:sz="4" w:space="0" w:color="auto"/>
            </w:tcBorders>
            <w:hideMark/>
          </w:tcPr>
          <w:p w14:paraId="3CF91B54" w14:textId="77777777" w:rsidR="00F7260B" w:rsidRPr="00B0205A" w:rsidRDefault="00F7260B">
            <w:pPr>
              <w:jc w:val="left"/>
              <w:rPr>
                <w:rFonts w:ascii="Times New Roman" w:hAnsi="Times New Roman" w:cs="Times New Roman"/>
                <w:sz w:val="18"/>
                <w:szCs w:val="18"/>
                <w:rPrChange w:id="1877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71" w:author="raye" w:date="2018-08-10T12:30:00Z">
                  <w:rPr>
                    <w:rFonts w:ascii="Calibri" w:hAnsi="Calibri" w:cstheme="minorHAnsi"/>
                    <w:sz w:val="18"/>
                    <w:szCs w:val="18"/>
                  </w:rPr>
                </w:rPrChange>
              </w:rPr>
              <w:lastRenderedPageBreak/>
              <w:t>( )YES</w:t>
            </w:r>
          </w:p>
        </w:tc>
        <w:tc>
          <w:tcPr>
            <w:tcW w:w="936" w:type="dxa"/>
            <w:tcBorders>
              <w:top w:val="single" w:sz="4" w:space="0" w:color="auto"/>
              <w:left w:val="nil"/>
              <w:bottom w:val="single" w:sz="4" w:space="0" w:color="auto"/>
              <w:right w:val="single" w:sz="4" w:space="0" w:color="auto"/>
            </w:tcBorders>
            <w:hideMark/>
          </w:tcPr>
          <w:p w14:paraId="3B9A4AAB" w14:textId="77777777" w:rsidR="00F7260B" w:rsidRPr="00B0205A" w:rsidRDefault="00F7260B">
            <w:pPr>
              <w:jc w:val="left"/>
              <w:rPr>
                <w:rFonts w:ascii="Times New Roman" w:hAnsi="Times New Roman" w:cs="Times New Roman"/>
                <w:sz w:val="18"/>
                <w:szCs w:val="18"/>
                <w:rPrChange w:id="1877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73"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292F6434" w14:textId="77777777" w:rsidR="00F7260B" w:rsidRPr="00B0205A" w:rsidRDefault="00F7260B">
            <w:pPr>
              <w:jc w:val="left"/>
              <w:rPr>
                <w:rFonts w:ascii="Times New Roman" w:hAnsi="Times New Roman" w:cs="Times New Roman"/>
                <w:sz w:val="18"/>
                <w:szCs w:val="18"/>
                <w:rPrChange w:id="1877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75" w:author="raye" w:date="2018-08-10T12:30:00Z">
                  <w:rPr>
                    <w:rFonts w:ascii="Calibri" w:hAnsi="Calibri" w:cstheme="minorHAnsi"/>
                    <w:sz w:val="18"/>
                    <w:szCs w:val="18"/>
                  </w:rPr>
                </w:rPrChange>
              </w:rPr>
              <w:t>( )N/A</w:t>
            </w:r>
          </w:p>
        </w:tc>
      </w:tr>
      <w:tr w:rsidR="00F7260B" w:rsidRPr="00B0205A" w14:paraId="3A70480B"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6FB3DEFE" w14:textId="77777777" w:rsidR="00F7260B" w:rsidRPr="00B0205A" w:rsidRDefault="00F7260B">
            <w:pPr>
              <w:jc w:val="left"/>
              <w:rPr>
                <w:rFonts w:ascii="Times New Roman" w:hAnsi="Times New Roman" w:cs="Times New Roman"/>
                <w:sz w:val="18"/>
                <w:szCs w:val="18"/>
                <w:rPrChange w:id="1877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77" w:author="raye" w:date="2018-08-10T12:30:00Z">
                  <w:rPr>
                    <w:rFonts w:ascii="Calibri" w:hAnsi="Calibri" w:cstheme="minorHAnsi"/>
                    <w:sz w:val="18"/>
                    <w:szCs w:val="18"/>
                  </w:rPr>
                </w:rPrChange>
              </w:rPr>
              <w:lastRenderedPageBreak/>
              <w:t>11. Is the documentation of the value, cost or weight of the goods consistent with customs declarations, invoices and transportation documents?</w:t>
            </w:r>
          </w:p>
        </w:tc>
        <w:tc>
          <w:tcPr>
            <w:tcW w:w="1026" w:type="dxa"/>
            <w:tcBorders>
              <w:top w:val="single" w:sz="4" w:space="0" w:color="auto"/>
              <w:left w:val="nil"/>
              <w:bottom w:val="single" w:sz="4" w:space="0" w:color="auto"/>
              <w:right w:val="single" w:sz="4" w:space="0" w:color="auto"/>
            </w:tcBorders>
            <w:hideMark/>
          </w:tcPr>
          <w:p w14:paraId="627EADB5" w14:textId="77777777" w:rsidR="00F7260B" w:rsidRPr="00B0205A" w:rsidRDefault="00F7260B">
            <w:pPr>
              <w:jc w:val="left"/>
              <w:rPr>
                <w:rFonts w:ascii="Times New Roman" w:hAnsi="Times New Roman" w:cs="Times New Roman"/>
                <w:sz w:val="18"/>
                <w:szCs w:val="18"/>
                <w:rPrChange w:id="1877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79"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30DAE746" w14:textId="77777777" w:rsidR="00F7260B" w:rsidRPr="00B0205A" w:rsidRDefault="00F7260B">
            <w:pPr>
              <w:jc w:val="left"/>
              <w:rPr>
                <w:rFonts w:ascii="Times New Roman" w:hAnsi="Times New Roman" w:cs="Times New Roman"/>
                <w:sz w:val="18"/>
                <w:szCs w:val="18"/>
                <w:rPrChange w:id="1878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81"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58E73F32" w14:textId="77777777" w:rsidR="00F7260B" w:rsidRPr="00B0205A" w:rsidRDefault="00F7260B">
            <w:pPr>
              <w:jc w:val="left"/>
              <w:rPr>
                <w:rFonts w:ascii="Times New Roman" w:hAnsi="Times New Roman" w:cs="Times New Roman"/>
                <w:sz w:val="18"/>
                <w:szCs w:val="18"/>
                <w:rPrChange w:id="1878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83" w:author="raye" w:date="2018-08-10T12:30:00Z">
                  <w:rPr>
                    <w:rFonts w:ascii="Calibri" w:hAnsi="Calibri" w:cstheme="minorHAnsi"/>
                    <w:sz w:val="18"/>
                    <w:szCs w:val="18"/>
                  </w:rPr>
                </w:rPrChange>
              </w:rPr>
              <w:t>( )N/A</w:t>
            </w:r>
          </w:p>
        </w:tc>
      </w:tr>
      <w:tr w:rsidR="00F7260B" w:rsidRPr="00B0205A" w14:paraId="758006CC"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00889089" w14:textId="77777777" w:rsidR="00F7260B" w:rsidRPr="00B0205A" w:rsidRDefault="00F7260B">
            <w:pPr>
              <w:jc w:val="left"/>
              <w:rPr>
                <w:rFonts w:ascii="Times New Roman" w:hAnsi="Times New Roman" w:cs="Times New Roman"/>
                <w:sz w:val="18"/>
                <w:szCs w:val="18"/>
                <w:rPrChange w:id="1878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85" w:author="raye" w:date="2018-08-10T12:30:00Z">
                  <w:rPr>
                    <w:rFonts w:ascii="Calibri" w:hAnsi="Calibri" w:cstheme="minorHAnsi"/>
                    <w:sz w:val="18"/>
                    <w:szCs w:val="18"/>
                  </w:rPr>
                </w:rPrChange>
              </w:rPr>
              <w:t>12. Does the documentation appear authentic and consistent with commercial invoicing, bill of lading documents or documents previously received involving the seller?</w:t>
            </w:r>
          </w:p>
        </w:tc>
        <w:tc>
          <w:tcPr>
            <w:tcW w:w="1026" w:type="dxa"/>
            <w:tcBorders>
              <w:top w:val="single" w:sz="4" w:space="0" w:color="auto"/>
              <w:left w:val="nil"/>
              <w:bottom w:val="single" w:sz="4" w:space="0" w:color="auto"/>
              <w:right w:val="single" w:sz="4" w:space="0" w:color="auto"/>
            </w:tcBorders>
            <w:hideMark/>
          </w:tcPr>
          <w:p w14:paraId="121D96A3" w14:textId="77777777" w:rsidR="00F7260B" w:rsidRPr="00B0205A" w:rsidRDefault="00F7260B">
            <w:pPr>
              <w:jc w:val="left"/>
              <w:rPr>
                <w:rFonts w:ascii="Times New Roman" w:hAnsi="Times New Roman" w:cs="Times New Roman"/>
                <w:sz w:val="18"/>
                <w:szCs w:val="18"/>
                <w:rPrChange w:id="1878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87"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1428ADE8" w14:textId="77777777" w:rsidR="00F7260B" w:rsidRPr="00B0205A" w:rsidRDefault="00F7260B">
            <w:pPr>
              <w:jc w:val="left"/>
              <w:rPr>
                <w:rFonts w:ascii="Times New Roman" w:hAnsi="Times New Roman" w:cs="Times New Roman"/>
                <w:sz w:val="18"/>
                <w:szCs w:val="18"/>
                <w:rPrChange w:id="1878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89"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77A44F38" w14:textId="77777777" w:rsidR="00F7260B" w:rsidRPr="00B0205A" w:rsidRDefault="00F7260B">
            <w:pPr>
              <w:jc w:val="left"/>
              <w:rPr>
                <w:rFonts w:ascii="Times New Roman" w:hAnsi="Times New Roman" w:cs="Times New Roman"/>
                <w:sz w:val="18"/>
                <w:szCs w:val="18"/>
                <w:rPrChange w:id="1879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91" w:author="raye" w:date="2018-08-10T12:30:00Z">
                  <w:rPr>
                    <w:rFonts w:ascii="Calibri" w:hAnsi="Calibri" w:cstheme="minorHAnsi"/>
                    <w:sz w:val="18"/>
                    <w:szCs w:val="18"/>
                  </w:rPr>
                </w:rPrChange>
              </w:rPr>
              <w:t>( )N/A</w:t>
            </w:r>
          </w:p>
        </w:tc>
      </w:tr>
      <w:tr w:rsidR="00F7260B" w:rsidRPr="00B0205A" w14:paraId="14B9E3EA"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4B91B479" w14:textId="77777777" w:rsidR="00F7260B" w:rsidRPr="00B0205A" w:rsidRDefault="00F7260B">
            <w:pPr>
              <w:jc w:val="left"/>
              <w:rPr>
                <w:rFonts w:ascii="Times New Roman" w:hAnsi="Times New Roman" w:cs="Times New Roman"/>
                <w:sz w:val="18"/>
                <w:szCs w:val="18"/>
                <w:rPrChange w:id="1879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93" w:author="raye" w:date="2018-08-10T12:30:00Z">
                  <w:rPr>
                    <w:rFonts w:ascii="Calibri" w:hAnsi="Calibri" w:cstheme="minorHAnsi"/>
                    <w:sz w:val="18"/>
                    <w:szCs w:val="18"/>
                  </w:rPr>
                </w:rPrChange>
              </w:rPr>
              <w:t>13. If required, were original documents provided or did the customer provide a reasonable explanation as to waive the requirement for original documents?</w:t>
            </w:r>
          </w:p>
        </w:tc>
        <w:tc>
          <w:tcPr>
            <w:tcW w:w="1026" w:type="dxa"/>
            <w:tcBorders>
              <w:top w:val="single" w:sz="4" w:space="0" w:color="auto"/>
              <w:left w:val="nil"/>
              <w:bottom w:val="single" w:sz="4" w:space="0" w:color="auto"/>
              <w:right w:val="single" w:sz="4" w:space="0" w:color="auto"/>
            </w:tcBorders>
            <w:hideMark/>
          </w:tcPr>
          <w:p w14:paraId="2FC5633E" w14:textId="77777777" w:rsidR="00F7260B" w:rsidRPr="00B0205A" w:rsidRDefault="00F7260B">
            <w:pPr>
              <w:jc w:val="left"/>
              <w:rPr>
                <w:rFonts w:ascii="Times New Roman" w:hAnsi="Times New Roman" w:cs="Times New Roman"/>
                <w:sz w:val="18"/>
                <w:szCs w:val="18"/>
                <w:rPrChange w:id="1879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95"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427D20D5" w14:textId="77777777" w:rsidR="00F7260B" w:rsidRPr="00B0205A" w:rsidRDefault="00F7260B">
            <w:pPr>
              <w:jc w:val="left"/>
              <w:rPr>
                <w:rFonts w:ascii="Times New Roman" w:hAnsi="Times New Roman" w:cs="Times New Roman"/>
                <w:sz w:val="18"/>
                <w:szCs w:val="18"/>
                <w:rPrChange w:id="1879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97"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55616704" w14:textId="77777777" w:rsidR="00F7260B" w:rsidRPr="00B0205A" w:rsidRDefault="00F7260B">
            <w:pPr>
              <w:jc w:val="left"/>
              <w:rPr>
                <w:rFonts w:ascii="Times New Roman" w:hAnsi="Times New Roman" w:cs="Times New Roman"/>
                <w:sz w:val="18"/>
                <w:szCs w:val="18"/>
                <w:rPrChange w:id="1879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799" w:author="raye" w:date="2018-08-10T12:30:00Z">
                  <w:rPr>
                    <w:rFonts w:ascii="Calibri" w:hAnsi="Calibri" w:cstheme="minorHAnsi"/>
                    <w:sz w:val="18"/>
                    <w:szCs w:val="18"/>
                  </w:rPr>
                </w:rPrChange>
              </w:rPr>
              <w:t>( )N/A</w:t>
            </w:r>
          </w:p>
        </w:tc>
      </w:tr>
      <w:tr w:rsidR="00F7260B" w:rsidRPr="00B0205A" w14:paraId="64A04E4A"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3A694B38" w14:textId="77777777" w:rsidR="00F7260B" w:rsidRPr="00B0205A" w:rsidRDefault="00F7260B">
            <w:pPr>
              <w:jc w:val="left"/>
              <w:rPr>
                <w:rFonts w:ascii="Times New Roman" w:hAnsi="Times New Roman" w:cs="Times New Roman"/>
                <w:sz w:val="18"/>
                <w:szCs w:val="18"/>
                <w:rPrChange w:id="1880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01" w:author="raye" w:date="2018-08-10T12:30:00Z">
                  <w:rPr>
                    <w:rFonts w:ascii="Calibri" w:hAnsi="Calibri" w:cstheme="minorHAnsi"/>
                    <w:sz w:val="18"/>
                    <w:szCs w:val="18"/>
                  </w:rPr>
                </w:rPrChange>
              </w:rPr>
              <w:t>14.</w:t>
            </w:r>
            <w:r w:rsidRPr="00B0205A">
              <w:rPr>
                <w:rFonts w:ascii="Times New Roman" w:hAnsi="Times New Roman" w:cs="Times New Roman"/>
                <w:rPrChange w:id="18802" w:author="raye" w:date="2018-08-10T12:30:00Z">
                  <w:rPr>
                    <w:rFonts w:ascii="Calibri" w:hAnsi="Calibri" w:cstheme="minorHAnsi"/>
                  </w:rPr>
                </w:rPrChange>
              </w:rPr>
              <w:t xml:space="preserve"> </w:t>
            </w:r>
            <w:r w:rsidRPr="00B0205A">
              <w:rPr>
                <w:rFonts w:ascii="Times New Roman" w:hAnsi="Times New Roman" w:cs="Times New Roman"/>
                <w:sz w:val="18"/>
                <w:szCs w:val="18"/>
                <w:rPrChange w:id="18803" w:author="raye" w:date="2018-08-10T12:30:00Z">
                  <w:rPr>
                    <w:rFonts w:ascii="Calibri" w:hAnsi="Calibri" w:cstheme="minorHAnsi"/>
                    <w:sz w:val="18"/>
                    <w:szCs w:val="18"/>
                  </w:rPr>
                </w:rPrChange>
              </w:rPr>
              <w:t>If the Bill of Lading described containerized cargo, were the container numbers listed and non-sequential?</w:t>
            </w:r>
          </w:p>
        </w:tc>
        <w:tc>
          <w:tcPr>
            <w:tcW w:w="1026" w:type="dxa"/>
            <w:tcBorders>
              <w:top w:val="single" w:sz="4" w:space="0" w:color="auto"/>
              <w:left w:val="nil"/>
              <w:bottom w:val="single" w:sz="4" w:space="0" w:color="auto"/>
              <w:right w:val="single" w:sz="4" w:space="0" w:color="auto"/>
            </w:tcBorders>
            <w:hideMark/>
          </w:tcPr>
          <w:p w14:paraId="74777A8F" w14:textId="77777777" w:rsidR="00F7260B" w:rsidRPr="00B0205A" w:rsidRDefault="00F7260B">
            <w:pPr>
              <w:jc w:val="left"/>
              <w:rPr>
                <w:rFonts w:ascii="Times New Roman" w:hAnsi="Times New Roman" w:cs="Times New Roman"/>
                <w:sz w:val="18"/>
                <w:szCs w:val="18"/>
                <w:rPrChange w:id="1880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05"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26A5AA46" w14:textId="77777777" w:rsidR="00F7260B" w:rsidRPr="00B0205A" w:rsidRDefault="00F7260B">
            <w:pPr>
              <w:jc w:val="left"/>
              <w:rPr>
                <w:rFonts w:ascii="Times New Roman" w:hAnsi="Times New Roman" w:cs="Times New Roman"/>
                <w:sz w:val="18"/>
                <w:szCs w:val="18"/>
                <w:rPrChange w:id="1880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07"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3C820FAE" w14:textId="77777777" w:rsidR="00F7260B" w:rsidRPr="00B0205A" w:rsidRDefault="00F7260B">
            <w:pPr>
              <w:jc w:val="left"/>
              <w:rPr>
                <w:rFonts w:ascii="Times New Roman" w:hAnsi="Times New Roman" w:cs="Times New Roman"/>
                <w:sz w:val="18"/>
                <w:szCs w:val="18"/>
                <w:rPrChange w:id="1880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09" w:author="raye" w:date="2018-08-10T12:30:00Z">
                  <w:rPr>
                    <w:rFonts w:ascii="Calibri" w:hAnsi="Calibri" w:cstheme="minorHAnsi"/>
                    <w:sz w:val="18"/>
                    <w:szCs w:val="18"/>
                  </w:rPr>
                </w:rPrChange>
              </w:rPr>
              <w:t>( )N/A</w:t>
            </w:r>
          </w:p>
        </w:tc>
      </w:tr>
      <w:tr w:rsidR="00F7260B" w:rsidRPr="00B0205A" w14:paraId="5B887C36"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74E8630B" w14:textId="77777777" w:rsidR="00F7260B" w:rsidRPr="00B0205A" w:rsidRDefault="00F7260B">
            <w:pPr>
              <w:jc w:val="left"/>
              <w:rPr>
                <w:rFonts w:ascii="Times New Roman" w:hAnsi="Times New Roman" w:cs="Times New Roman"/>
                <w:sz w:val="18"/>
                <w:szCs w:val="18"/>
                <w:rPrChange w:id="1881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11" w:author="raye" w:date="2018-08-10T12:30:00Z">
                  <w:rPr>
                    <w:rFonts w:ascii="Calibri" w:hAnsi="Calibri" w:cstheme="minorHAnsi"/>
                    <w:sz w:val="18"/>
                    <w:szCs w:val="18"/>
                  </w:rPr>
                </w:rPrChange>
              </w:rPr>
              <w:t>15. Are the goods/services themselves not subject to export control restrictions, require an OFAC licenses to export or are U.S. made goods that may be of dual-use or involve parties in high-risk activities (e.g., equipment for military or police organizations, weapons, ammunition, nuclear materials, classified defense articles, chemical mixtures, sensitive technical equipment, precious gems, and certain natural resources, such as metals, ore, and crude oil).?</w:t>
            </w:r>
          </w:p>
        </w:tc>
        <w:tc>
          <w:tcPr>
            <w:tcW w:w="1026" w:type="dxa"/>
            <w:tcBorders>
              <w:top w:val="single" w:sz="4" w:space="0" w:color="auto"/>
              <w:left w:val="nil"/>
              <w:bottom w:val="single" w:sz="4" w:space="0" w:color="auto"/>
              <w:right w:val="single" w:sz="4" w:space="0" w:color="auto"/>
            </w:tcBorders>
            <w:hideMark/>
          </w:tcPr>
          <w:p w14:paraId="122C87FF" w14:textId="77777777" w:rsidR="00F7260B" w:rsidRPr="00B0205A" w:rsidRDefault="00F7260B">
            <w:pPr>
              <w:jc w:val="left"/>
              <w:rPr>
                <w:rFonts w:ascii="Times New Roman" w:hAnsi="Times New Roman" w:cs="Times New Roman"/>
                <w:sz w:val="18"/>
                <w:szCs w:val="18"/>
                <w:rPrChange w:id="1881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13"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516A03CC" w14:textId="77777777" w:rsidR="00F7260B" w:rsidRPr="00B0205A" w:rsidRDefault="00F7260B">
            <w:pPr>
              <w:jc w:val="left"/>
              <w:rPr>
                <w:rFonts w:ascii="Times New Roman" w:hAnsi="Times New Roman" w:cs="Times New Roman"/>
                <w:sz w:val="18"/>
                <w:szCs w:val="18"/>
                <w:rPrChange w:id="1881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15"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6B2091DB" w14:textId="77777777" w:rsidR="00F7260B" w:rsidRPr="00B0205A" w:rsidRDefault="00F7260B">
            <w:pPr>
              <w:jc w:val="left"/>
              <w:rPr>
                <w:rFonts w:ascii="Times New Roman" w:hAnsi="Times New Roman" w:cs="Times New Roman"/>
                <w:sz w:val="18"/>
                <w:szCs w:val="18"/>
                <w:rPrChange w:id="1881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17" w:author="raye" w:date="2018-08-10T12:30:00Z">
                  <w:rPr>
                    <w:rFonts w:ascii="Calibri" w:hAnsi="Calibri" w:cstheme="minorHAnsi"/>
                    <w:sz w:val="18"/>
                    <w:szCs w:val="18"/>
                  </w:rPr>
                </w:rPrChange>
              </w:rPr>
              <w:t>( )N/A</w:t>
            </w:r>
          </w:p>
        </w:tc>
      </w:tr>
      <w:tr w:rsidR="00F7260B" w:rsidRPr="00B0205A" w14:paraId="6C667814"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1E1214FC" w14:textId="77777777" w:rsidR="00F7260B" w:rsidRPr="00B0205A" w:rsidRDefault="00F7260B">
            <w:pPr>
              <w:jc w:val="left"/>
              <w:rPr>
                <w:rFonts w:ascii="Times New Roman" w:hAnsi="Times New Roman" w:cs="Times New Roman"/>
                <w:sz w:val="18"/>
                <w:szCs w:val="18"/>
                <w:rPrChange w:id="1881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19" w:author="raye" w:date="2018-08-10T12:30:00Z">
                  <w:rPr>
                    <w:rFonts w:ascii="Calibri" w:hAnsi="Calibri" w:cstheme="minorHAnsi"/>
                    <w:sz w:val="18"/>
                    <w:szCs w:val="18"/>
                  </w:rPr>
                </w:rPrChange>
              </w:rPr>
              <w:t>16. Are there no legal or economic sanctions restrictions involved in the transaction?</w:t>
            </w:r>
          </w:p>
        </w:tc>
        <w:tc>
          <w:tcPr>
            <w:tcW w:w="1026" w:type="dxa"/>
            <w:tcBorders>
              <w:top w:val="single" w:sz="4" w:space="0" w:color="auto"/>
              <w:left w:val="nil"/>
              <w:bottom w:val="single" w:sz="4" w:space="0" w:color="auto"/>
              <w:right w:val="single" w:sz="4" w:space="0" w:color="auto"/>
            </w:tcBorders>
            <w:hideMark/>
          </w:tcPr>
          <w:p w14:paraId="36BBDA91" w14:textId="77777777" w:rsidR="00F7260B" w:rsidRPr="00B0205A" w:rsidRDefault="00F7260B">
            <w:pPr>
              <w:jc w:val="left"/>
              <w:rPr>
                <w:rFonts w:ascii="Times New Roman" w:hAnsi="Times New Roman" w:cs="Times New Roman"/>
                <w:sz w:val="18"/>
                <w:szCs w:val="18"/>
                <w:rPrChange w:id="1882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21"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5FBCD067" w14:textId="77777777" w:rsidR="00F7260B" w:rsidRPr="00B0205A" w:rsidRDefault="00F7260B">
            <w:pPr>
              <w:jc w:val="left"/>
              <w:rPr>
                <w:rFonts w:ascii="Times New Roman" w:hAnsi="Times New Roman" w:cs="Times New Roman"/>
                <w:sz w:val="18"/>
                <w:szCs w:val="18"/>
                <w:rPrChange w:id="1882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23"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6993F68D" w14:textId="77777777" w:rsidR="00F7260B" w:rsidRPr="00B0205A" w:rsidRDefault="00F7260B">
            <w:pPr>
              <w:jc w:val="left"/>
              <w:rPr>
                <w:rFonts w:ascii="Times New Roman" w:hAnsi="Times New Roman" w:cs="Times New Roman"/>
                <w:sz w:val="18"/>
                <w:szCs w:val="18"/>
                <w:rPrChange w:id="1882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25" w:author="raye" w:date="2018-08-10T12:30:00Z">
                  <w:rPr>
                    <w:rFonts w:ascii="Calibri" w:hAnsi="Calibri" w:cstheme="minorHAnsi"/>
                    <w:sz w:val="18"/>
                    <w:szCs w:val="18"/>
                  </w:rPr>
                </w:rPrChange>
              </w:rPr>
              <w:t>( )N/A</w:t>
            </w:r>
          </w:p>
        </w:tc>
      </w:tr>
      <w:tr w:rsidR="00F7260B" w:rsidRPr="00B0205A" w14:paraId="0FC45C16"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321996F2" w14:textId="77777777" w:rsidR="00F7260B" w:rsidRPr="00B0205A" w:rsidRDefault="00F7260B">
            <w:pPr>
              <w:jc w:val="left"/>
              <w:rPr>
                <w:rFonts w:ascii="Times New Roman" w:hAnsi="Times New Roman" w:cs="Times New Roman"/>
                <w:sz w:val="18"/>
                <w:szCs w:val="18"/>
                <w:rPrChange w:id="1882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27" w:author="raye" w:date="2018-08-10T12:30:00Z">
                  <w:rPr>
                    <w:rFonts w:ascii="Calibri" w:hAnsi="Calibri" w:cstheme="minorHAnsi"/>
                    <w:sz w:val="18"/>
                    <w:szCs w:val="18"/>
                  </w:rPr>
                </w:rPrChange>
              </w:rPr>
              <w:t xml:space="preserve">17. Is the buyer or a related third party responsible for payment to the seller?  </w:t>
            </w:r>
          </w:p>
        </w:tc>
        <w:tc>
          <w:tcPr>
            <w:tcW w:w="1026" w:type="dxa"/>
            <w:tcBorders>
              <w:top w:val="single" w:sz="4" w:space="0" w:color="auto"/>
              <w:left w:val="nil"/>
              <w:bottom w:val="single" w:sz="4" w:space="0" w:color="auto"/>
              <w:right w:val="single" w:sz="4" w:space="0" w:color="auto"/>
            </w:tcBorders>
            <w:hideMark/>
          </w:tcPr>
          <w:p w14:paraId="1AC0892C" w14:textId="77777777" w:rsidR="00F7260B" w:rsidRPr="00B0205A" w:rsidRDefault="00F7260B">
            <w:pPr>
              <w:jc w:val="left"/>
              <w:rPr>
                <w:rFonts w:ascii="Times New Roman" w:hAnsi="Times New Roman" w:cs="Times New Roman"/>
                <w:sz w:val="18"/>
                <w:szCs w:val="18"/>
                <w:rPrChange w:id="1882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29"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675B2CDB" w14:textId="77777777" w:rsidR="00F7260B" w:rsidRPr="00B0205A" w:rsidRDefault="00F7260B">
            <w:pPr>
              <w:jc w:val="left"/>
              <w:rPr>
                <w:rFonts w:ascii="Times New Roman" w:hAnsi="Times New Roman" w:cs="Times New Roman"/>
                <w:sz w:val="18"/>
                <w:szCs w:val="18"/>
                <w:rPrChange w:id="1883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31"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2FD4BF87" w14:textId="77777777" w:rsidR="00F7260B" w:rsidRPr="00B0205A" w:rsidRDefault="00F7260B">
            <w:pPr>
              <w:jc w:val="left"/>
              <w:rPr>
                <w:rFonts w:ascii="Times New Roman" w:hAnsi="Times New Roman" w:cs="Times New Roman"/>
                <w:sz w:val="18"/>
                <w:szCs w:val="18"/>
                <w:rPrChange w:id="1883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33" w:author="raye" w:date="2018-08-10T12:30:00Z">
                  <w:rPr>
                    <w:rFonts w:ascii="Calibri" w:hAnsi="Calibri" w:cstheme="minorHAnsi"/>
                    <w:sz w:val="18"/>
                    <w:szCs w:val="18"/>
                  </w:rPr>
                </w:rPrChange>
              </w:rPr>
              <w:t>( )N/A</w:t>
            </w:r>
          </w:p>
        </w:tc>
      </w:tr>
      <w:tr w:rsidR="00F7260B" w:rsidRPr="00B0205A" w14:paraId="0C3EC6BA"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7B0D7AC0" w14:textId="77777777" w:rsidR="00F7260B" w:rsidRPr="00B0205A" w:rsidRDefault="00F7260B">
            <w:pPr>
              <w:jc w:val="left"/>
              <w:rPr>
                <w:rFonts w:ascii="Times New Roman" w:hAnsi="Times New Roman" w:cs="Times New Roman"/>
                <w:sz w:val="18"/>
                <w:szCs w:val="18"/>
                <w:rPrChange w:id="1883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35" w:author="raye" w:date="2018-08-10T12:30:00Z">
                  <w:rPr>
                    <w:rFonts w:ascii="Calibri" w:hAnsi="Calibri" w:cstheme="minorHAnsi"/>
                    <w:sz w:val="18"/>
                    <w:szCs w:val="18"/>
                  </w:rPr>
                </w:rPrChange>
              </w:rPr>
              <w:t>18. If the LC was amended or extended, was it done so with reasonable justification?</w:t>
            </w:r>
          </w:p>
        </w:tc>
        <w:tc>
          <w:tcPr>
            <w:tcW w:w="1026" w:type="dxa"/>
            <w:tcBorders>
              <w:top w:val="single" w:sz="4" w:space="0" w:color="auto"/>
              <w:left w:val="nil"/>
              <w:bottom w:val="single" w:sz="4" w:space="0" w:color="auto"/>
              <w:right w:val="single" w:sz="4" w:space="0" w:color="auto"/>
            </w:tcBorders>
            <w:hideMark/>
          </w:tcPr>
          <w:p w14:paraId="4F2B11E2" w14:textId="77777777" w:rsidR="00F7260B" w:rsidRPr="00B0205A" w:rsidRDefault="00F7260B">
            <w:pPr>
              <w:jc w:val="left"/>
              <w:rPr>
                <w:rFonts w:ascii="Times New Roman" w:hAnsi="Times New Roman" w:cs="Times New Roman"/>
                <w:sz w:val="18"/>
                <w:szCs w:val="18"/>
                <w:rPrChange w:id="1883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37"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4259E7F0" w14:textId="77777777" w:rsidR="00F7260B" w:rsidRPr="00B0205A" w:rsidRDefault="00F7260B">
            <w:pPr>
              <w:jc w:val="left"/>
              <w:rPr>
                <w:rFonts w:ascii="Times New Roman" w:hAnsi="Times New Roman" w:cs="Times New Roman"/>
                <w:sz w:val="18"/>
                <w:szCs w:val="18"/>
                <w:rPrChange w:id="1883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39"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0E23BE0E" w14:textId="77777777" w:rsidR="00F7260B" w:rsidRPr="00B0205A" w:rsidRDefault="00F7260B">
            <w:pPr>
              <w:jc w:val="left"/>
              <w:rPr>
                <w:rFonts w:ascii="Times New Roman" w:hAnsi="Times New Roman" w:cs="Times New Roman"/>
                <w:sz w:val="18"/>
                <w:szCs w:val="18"/>
                <w:rPrChange w:id="1884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41" w:author="raye" w:date="2018-08-10T12:30:00Z">
                  <w:rPr>
                    <w:rFonts w:ascii="Calibri" w:hAnsi="Calibri" w:cstheme="minorHAnsi"/>
                    <w:sz w:val="18"/>
                    <w:szCs w:val="18"/>
                  </w:rPr>
                </w:rPrChange>
              </w:rPr>
              <w:t>( )N/A</w:t>
            </w:r>
          </w:p>
        </w:tc>
      </w:tr>
      <w:tr w:rsidR="00F7260B" w:rsidRPr="00B0205A" w14:paraId="54E9592C"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5F5A846B" w14:textId="77777777" w:rsidR="00F7260B" w:rsidRPr="00B0205A" w:rsidRDefault="00F7260B">
            <w:pPr>
              <w:jc w:val="left"/>
              <w:rPr>
                <w:rFonts w:ascii="Times New Roman" w:hAnsi="Times New Roman" w:cs="Times New Roman"/>
                <w:sz w:val="18"/>
                <w:szCs w:val="18"/>
                <w:rPrChange w:id="1884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43" w:author="raye" w:date="2018-08-10T12:30:00Z">
                  <w:rPr>
                    <w:rFonts w:ascii="Calibri" w:hAnsi="Calibri" w:cstheme="minorHAnsi"/>
                    <w:sz w:val="18"/>
                    <w:szCs w:val="18"/>
                  </w:rPr>
                </w:rPrChange>
              </w:rPr>
              <w:t>19. Do the number of parties and countries involved in the transaction make economic sense?</w:t>
            </w:r>
          </w:p>
        </w:tc>
        <w:tc>
          <w:tcPr>
            <w:tcW w:w="1026" w:type="dxa"/>
            <w:tcBorders>
              <w:top w:val="single" w:sz="4" w:space="0" w:color="auto"/>
              <w:left w:val="nil"/>
              <w:bottom w:val="single" w:sz="4" w:space="0" w:color="auto"/>
              <w:right w:val="single" w:sz="4" w:space="0" w:color="auto"/>
            </w:tcBorders>
            <w:hideMark/>
          </w:tcPr>
          <w:p w14:paraId="2E96D537" w14:textId="77777777" w:rsidR="00F7260B" w:rsidRPr="00B0205A" w:rsidRDefault="00F7260B">
            <w:pPr>
              <w:jc w:val="left"/>
              <w:rPr>
                <w:rFonts w:ascii="Times New Roman" w:hAnsi="Times New Roman" w:cs="Times New Roman"/>
                <w:sz w:val="18"/>
                <w:szCs w:val="18"/>
                <w:rPrChange w:id="1884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45"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6B7E5860" w14:textId="77777777" w:rsidR="00F7260B" w:rsidRPr="00B0205A" w:rsidRDefault="00F7260B">
            <w:pPr>
              <w:jc w:val="left"/>
              <w:rPr>
                <w:rFonts w:ascii="Times New Roman" w:hAnsi="Times New Roman" w:cs="Times New Roman"/>
                <w:sz w:val="18"/>
                <w:szCs w:val="18"/>
                <w:rPrChange w:id="1884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47"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691139F5" w14:textId="77777777" w:rsidR="00F7260B" w:rsidRPr="00B0205A" w:rsidRDefault="00F7260B">
            <w:pPr>
              <w:jc w:val="left"/>
              <w:rPr>
                <w:rFonts w:ascii="Times New Roman" w:hAnsi="Times New Roman" w:cs="Times New Roman"/>
                <w:sz w:val="18"/>
                <w:szCs w:val="18"/>
                <w:rPrChange w:id="1884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49" w:author="raye" w:date="2018-08-10T12:30:00Z">
                  <w:rPr>
                    <w:rFonts w:ascii="Calibri" w:hAnsi="Calibri" w:cstheme="minorHAnsi"/>
                    <w:sz w:val="18"/>
                    <w:szCs w:val="18"/>
                  </w:rPr>
                </w:rPrChange>
              </w:rPr>
              <w:t>( )N/A</w:t>
            </w:r>
          </w:p>
        </w:tc>
      </w:tr>
      <w:tr w:rsidR="00F7260B" w:rsidRPr="00B0205A" w14:paraId="107BABD7"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170EDFC7" w14:textId="77777777" w:rsidR="00F7260B" w:rsidRPr="00B0205A" w:rsidRDefault="00F7260B">
            <w:pPr>
              <w:jc w:val="left"/>
              <w:rPr>
                <w:rFonts w:ascii="Times New Roman" w:hAnsi="Times New Roman" w:cs="Times New Roman"/>
                <w:sz w:val="18"/>
                <w:szCs w:val="18"/>
                <w:rPrChange w:id="1885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51" w:author="raye" w:date="2018-08-10T12:30:00Z">
                  <w:rPr>
                    <w:rFonts w:ascii="Calibri" w:hAnsi="Calibri" w:cstheme="minorHAnsi"/>
                    <w:sz w:val="18"/>
                    <w:szCs w:val="18"/>
                  </w:rPr>
                </w:rPrChange>
              </w:rPr>
              <w:t>20. Are the origin of the goods, their final destination and all points of transshipment all non-high-risk jurisdictions?</w:t>
            </w:r>
          </w:p>
        </w:tc>
        <w:tc>
          <w:tcPr>
            <w:tcW w:w="1026" w:type="dxa"/>
            <w:tcBorders>
              <w:top w:val="single" w:sz="4" w:space="0" w:color="auto"/>
              <w:left w:val="nil"/>
              <w:bottom w:val="single" w:sz="4" w:space="0" w:color="auto"/>
              <w:right w:val="single" w:sz="4" w:space="0" w:color="auto"/>
            </w:tcBorders>
            <w:hideMark/>
          </w:tcPr>
          <w:p w14:paraId="30AB9343" w14:textId="77777777" w:rsidR="00F7260B" w:rsidRPr="00B0205A" w:rsidRDefault="00F7260B">
            <w:pPr>
              <w:jc w:val="left"/>
              <w:rPr>
                <w:rFonts w:ascii="Times New Roman" w:hAnsi="Times New Roman" w:cs="Times New Roman"/>
                <w:sz w:val="18"/>
                <w:szCs w:val="18"/>
                <w:rPrChange w:id="1885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53"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413D2D22" w14:textId="77777777" w:rsidR="00F7260B" w:rsidRPr="00B0205A" w:rsidRDefault="00F7260B">
            <w:pPr>
              <w:jc w:val="left"/>
              <w:rPr>
                <w:rFonts w:ascii="Times New Roman" w:hAnsi="Times New Roman" w:cs="Times New Roman"/>
                <w:sz w:val="18"/>
                <w:szCs w:val="18"/>
                <w:rPrChange w:id="1885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55"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62F9493E" w14:textId="77777777" w:rsidR="00F7260B" w:rsidRPr="00B0205A" w:rsidRDefault="00F7260B">
            <w:pPr>
              <w:jc w:val="left"/>
              <w:rPr>
                <w:rFonts w:ascii="Times New Roman" w:hAnsi="Times New Roman" w:cs="Times New Roman"/>
                <w:sz w:val="18"/>
                <w:szCs w:val="18"/>
                <w:rPrChange w:id="1885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57" w:author="raye" w:date="2018-08-10T12:30:00Z">
                  <w:rPr>
                    <w:rFonts w:ascii="Calibri" w:hAnsi="Calibri" w:cstheme="minorHAnsi"/>
                    <w:sz w:val="18"/>
                    <w:szCs w:val="18"/>
                  </w:rPr>
                </w:rPrChange>
              </w:rPr>
              <w:t>( )N/A</w:t>
            </w:r>
          </w:p>
        </w:tc>
      </w:tr>
      <w:tr w:rsidR="00F7260B" w:rsidRPr="00B0205A" w14:paraId="5C2C5FAA"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737C0230" w14:textId="77777777" w:rsidR="00F7260B" w:rsidRPr="00B0205A" w:rsidRDefault="00F7260B">
            <w:pPr>
              <w:jc w:val="left"/>
              <w:rPr>
                <w:rFonts w:ascii="Times New Roman" w:hAnsi="Times New Roman" w:cs="Times New Roman"/>
                <w:sz w:val="18"/>
                <w:szCs w:val="18"/>
                <w:rPrChange w:id="1885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59" w:author="raye" w:date="2018-08-10T12:30:00Z">
                  <w:rPr>
                    <w:rFonts w:ascii="Calibri" w:hAnsi="Calibri" w:cstheme="minorHAnsi"/>
                    <w:sz w:val="18"/>
                    <w:szCs w:val="18"/>
                  </w:rPr>
                </w:rPrChange>
              </w:rPr>
              <w:t>21. Is it correct that the transaction does not involve a shell company in a tax-evasion jurisdiction and the applicant, beneficiary and assignee are not using account with a bank in a tax-evasion jurisdiction?</w:t>
            </w:r>
          </w:p>
        </w:tc>
        <w:tc>
          <w:tcPr>
            <w:tcW w:w="1026" w:type="dxa"/>
            <w:tcBorders>
              <w:top w:val="single" w:sz="4" w:space="0" w:color="auto"/>
              <w:left w:val="nil"/>
              <w:bottom w:val="single" w:sz="4" w:space="0" w:color="auto"/>
              <w:right w:val="single" w:sz="4" w:space="0" w:color="auto"/>
            </w:tcBorders>
            <w:hideMark/>
          </w:tcPr>
          <w:p w14:paraId="776CD648" w14:textId="77777777" w:rsidR="00F7260B" w:rsidRPr="00B0205A" w:rsidRDefault="00F7260B">
            <w:pPr>
              <w:jc w:val="left"/>
              <w:rPr>
                <w:rFonts w:ascii="Times New Roman" w:hAnsi="Times New Roman" w:cs="Times New Roman"/>
                <w:sz w:val="18"/>
                <w:szCs w:val="18"/>
                <w:rPrChange w:id="1886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61"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25658942" w14:textId="77777777" w:rsidR="00F7260B" w:rsidRPr="00B0205A" w:rsidRDefault="00F7260B">
            <w:pPr>
              <w:jc w:val="left"/>
              <w:rPr>
                <w:rFonts w:ascii="Times New Roman" w:hAnsi="Times New Roman" w:cs="Times New Roman"/>
                <w:sz w:val="18"/>
                <w:szCs w:val="18"/>
                <w:rPrChange w:id="1886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63"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434F819E" w14:textId="77777777" w:rsidR="00F7260B" w:rsidRPr="00B0205A" w:rsidRDefault="00F7260B">
            <w:pPr>
              <w:jc w:val="left"/>
              <w:rPr>
                <w:rFonts w:ascii="Times New Roman" w:hAnsi="Times New Roman" w:cs="Times New Roman"/>
                <w:sz w:val="18"/>
                <w:szCs w:val="18"/>
                <w:rPrChange w:id="1886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65" w:author="raye" w:date="2018-08-10T12:30:00Z">
                  <w:rPr>
                    <w:rFonts w:ascii="Calibri" w:hAnsi="Calibri" w:cstheme="minorHAnsi"/>
                    <w:sz w:val="18"/>
                    <w:szCs w:val="18"/>
                  </w:rPr>
                </w:rPrChange>
              </w:rPr>
              <w:t>( )N/A</w:t>
            </w:r>
          </w:p>
        </w:tc>
      </w:tr>
      <w:tr w:rsidR="00F7260B" w:rsidRPr="00B0205A" w14:paraId="2A299C30"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2D5EF1B9" w14:textId="77777777" w:rsidR="00F7260B" w:rsidRPr="00B0205A" w:rsidRDefault="00F7260B">
            <w:pPr>
              <w:jc w:val="left"/>
              <w:rPr>
                <w:rFonts w:ascii="Times New Roman" w:hAnsi="Times New Roman" w:cs="Times New Roman"/>
                <w:sz w:val="18"/>
                <w:szCs w:val="18"/>
                <w:rPrChange w:id="1886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67" w:author="raye" w:date="2018-08-10T12:30:00Z">
                  <w:rPr>
                    <w:rFonts w:ascii="Calibri" w:hAnsi="Calibri" w:cstheme="minorHAnsi"/>
                    <w:sz w:val="18"/>
                    <w:szCs w:val="18"/>
                  </w:rPr>
                </w:rPrChange>
              </w:rPr>
              <w:t>22. Were the goods transshipped only through jurisdictions previously disclosed on the LC and the vessel did not take a circuitous route?</w:t>
            </w:r>
          </w:p>
        </w:tc>
        <w:tc>
          <w:tcPr>
            <w:tcW w:w="1026" w:type="dxa"/>
            <w:tcBorders>
              <w:top w:val="single" w:sz="4" w:space="0" w:color="auto"/>
              <w:left w:val="nil"/>
              <w:bottom w:val="single" w:sz="4" w:space="0" w:color="auto"/>
              <w:right w:val="single" w:sz="4" w:space="0" w:color="auto"/>
            </w:tcBorders>
            <w:hideMark/>
          </w:tcPr>
          <w:p w14:paraId="2E6C0E70" w14:textId="77777777" w:rsidR="00F7260B" w:rsidRPr="00B0205A" w:rsidRDefault="00F7260B">
            <w:pPr>
              <w:jc w:val="left"/>
              <w:rPr>
                <w:rFonts w:ascii="Times New Roman" w:hAnsi="Times New Roman" w:cs="Times New Roman"/>
                <w:sz w:val="18"/>
                <w:szCs w:val="18"/>
                <w:rPrChange w:id="1886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69"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0272BC6D" w14:textId="77777777" w:rsidR="00F7260B" w:rsidRPr="00B0205A" w:rsidRDefault="00F7260B">
            <w:pPr>
              <w:jc w:val="left"/>
              <w:rPr>
                <w:rFonts w:ascii="Times New Roman" w:hAnsi="Times New Roman" w:cs="Times New Roman"/>
                <w:sz w:val="18"/>
                <w:szCs w:val="18"/>
                <w:rPrChange w:id="1887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71"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06B35DFE" w14:textId="77777777" w:rsidR="00F7260B" w:rsidRPr="00B0205A" w:rsidRDefault="00F7260B">
            <w:pPr>
              <w:jc w:val="left"/>
              <w:rPr>
                <w:rFonts w:ascii="Times New Roman" w:hAnsi="Times New Roman" w:cs="Times New Roman"/>
                <w:sz w:val="18"/>
                <w:szCs w:val="18"/>
                <w:rPrChange w:id="1887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73" w:author="raye" w:date="2018-08-10T12:30:00Z">
                  <w:rPr>
                    <w:rFonts w:ascii="Calibri" w:hAnsi="Calibri" w:cstheme="minorHAnsi"/>
                    <w:sz w:val="18"/>
                    <w:szCs w:val="18"/>
                  </w:rPr>
                </w:rPrChange>
              </w:rPr>
              <w:t>( )N/A</w:t>
            </w:r>
          </w:p>
        </w:tc>
      </w:tr>
      <w:tr w:rsidR="00F7260B" w:rsidRPr="00B0205A" w14:paraId="7871CEFA"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1959AFC7" w14:textId="77777777" w:rsidR="00F7260B" w:rsidRPr="00B0205A" w:rsidRDefault="00F7260B">
            <w:pPr>
              <w:jc w:val="left"/>
              <w:rPr>
                <w:rFonts w:ascii="Times New Roman" w:hAnsi="Times New Roman" w:cs="Times New Roman"/>
                <w:sz w:val="18"/>
                <w:szCs w:val="18"/>
                <w:rPrChange w:id="1887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75" w:author="raye" w:date="2018-08-10T12:30:00Z">
                  <w:rPr>
                    <w:rFonts w:ascii="Calibri" w:hAnsi="Calibri" w:cstheme="minorHAnsi"/>
                    <w:sz w:val="18"/>
                    <w:szCs w:val="18"/>
                  </w:rPr>
                </w:rPrChange>
              </w:rPr>
              <w:t>23. Was the type and size of the vessel appropriate for the type of cargo?</w:t>
            </w:r>
          </w:p>
        </w:tc>
        <w:tc>
          <w:tcPr>
            <w:tcW w:w="1026" w:type="dxa"/>
            <w:tcBorders>
              <w:top w:val="single" w:sz="4" w:space="0" w:color="auto"/>
              <w:left w:val="nil"/>
              <w:bottom w:val="single" w:sz="4" w:space="0" w:color="auto"/>
              <w:right w:val="single" w:sz="4" w:space="0" w:color="auto"/>
            </w:tcBorders>
            <w:hideMark/>
          </w:tcPr>
          <w:p w14:paraId="20B9216D" w14:textId="77777777" w:rsidR="00F7260B" w:rsidRPr="00B0205A" w:rsidRDefault="00F7260B">
            <w:pPr>
              <w:jc w:val="left"/>
              <w:rPr>
                <w:rFonts w:ascii="Times New Roman" w:hAnsi="Times New Roman" w:cs="Times New Roman"/>
                <w:sz w:val="18"/>
                <w:szCs w:val="18"/>
                <w:rPrChange w:id="1887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77"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7944104C" w14:textId="77777777" w:rsidR="00F7260B" w:rsidRPr="00B0205A" w:rsidRDefault="00F7260B">
            <w:pPr>
              <w:jc w:val="left"/>
              <w:rPr>
                <w:rFonts w:ascii="Times New Roman" w:hAnsi="Times New Roman" w:cs="Times New Roman"/>
                <w:sz w:val="18"/>
                <w:szCs w:val="18"/>
                <w:rPrChange w:id="1887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79"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433236EC" w14:textId="77777777" w:rsidR="00F7260B" w:rsidRPr="00B0205A" w:rsidRDefault="00F7260B">
            <w:pPr>
              <w:jc w:val="left"/>
              <w:rPr>
                <w:rFonts w:ascii="Times New Roman" w:hAnsi="Times New Roman" w:cs="Times New Roman"/>
                <w:sz w:val="18"/>
                <w:szCs w:val="18"/>
                <w:rPrChange w:id="1888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81" w:author="raye" w:date="2018-08-10T12:30:00Z">
                  <w:rPr>
                    <w:rFonts w:ascii="Calibri" w:hAnsi="Calibri" w:cstheme="minorHAnsi"/>
                    <w:sz w:val="18"/>
                    <w:szCs w:val="18"/>
                  </w:rPr>
                </w:rPrChange>
              </w:rPr>
              <w:t>( )N/A</w:t>
            </w:r>
          </w:p>
        </w:tc>
      </w:tr>
      <w:tr w:rsidR="00F7260B" w:rsidRPr="00B0205A" w14:paraId="17F242BC"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411E4575" w14:textId="77777777" w:rsidR="00F7260B" w:rsidRPr="00B0205A" w:rsidRDefault="00F7260B">
            <w:pPr>
              <w:jc w:val="left"/>
              <w:rPr>
                <w:rFonts w:ascii="Times New Roman" w:hAnsi="Times New Roman" w:cs="Times New Roman"/>
                <w:sz w:val="18"/>
                <w:szCs w:val="18"/>
                <w:rPrChange w:id="1888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83" w:author="raye" w:date="2018-08-10T12:30:00Z">
                  <w:rPr>
                    <w:rFonts w:ascii="Calibri" w:hAnsi="Calibri" w:cstheme="minorHAnsi"/>
                    <w:sz w:val="18"/>
                    <w:szCs w:val="18"/>
                  </w:rPr>
                </w:rPrChange>
              </w:rPr>
              <w:t>24. Were OFAC screening and negative news search results negative for all parties to the transaction or otherwise non-material?</w:t>
            </w:r>
          </w:p>
        </w:tc>
        <w:tc>
          <w:tcPr>
            <w:tcW w:w="1026" w:type="dxa"/>
            <w:tcBorders>
              <w:top w:val="single" w:sz="4" w:space="0" w:color="auto"/>
              <w:left w:val="nil"/>
              <w:bottom w:val="single" w:sz="4" w:space="0" w:color="auto"/>
              <w:right w:val="single" w:sz="4" w:space="0" w:color="auto"/>
            </w:tcBorders>
            <w:hideMark/>
          </w:tcPr>
          <w:p w14:paraId="415B5E10" w14:textId="77777777" w:rsidR="00F7260B" w:rsidRPr="00B0205A" w:rsidRDefault="00F7260B">
            <w:pPr>
              <w:jc w:val="left"/>
              <w:rPr>
                <w:rFonts w:ascii="Times New Roman" w:hAnsi="Times New Roman" w:cs="Times New Roman"/>
                <w:sz w:val="18"/>
                <w:szCs w:val="18"/>
                <w:rPrChange w:id="1888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85"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69346D5E" w14:textId="77777777" w:rsidR="00F7260B" w:rsidRPr="00B0205A" w:rsidRDefault="00F7260B">
            <w:pPr>
              <w:jc w:val="left"/>
              <w:rPr>
                <w:rFonts w:ascii="Times New Roman" w:hAnsi="Times New Roman" w:cs="Times New Roman"/>
                <w:sz w:val="18"/>
                <w:szCs w:val="18"/>
                <w:rPrChange w:id="1888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87"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1B549C06" w14:textId="77777777" w:rsidR="00F7260B" w:rsidRPr="00B0205A" w:rsidRDefault="00F7260B">
            <w:pPr>
              <w:jc w:val="left"/>
              <w:rPr>
                <w:rFonts w:ascii="Times New Roman" w:hAnsi="Times New Roman" w:cs="Times New Roman"/>
                <w:sz w:val="18"/>
                <w:szCs w:val="18"/>
                <w:rPrChange w:id="1888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89" w:author="raye" w:date="2018-08-10T12:30:00Z">
                  <w:rPr>
                    <w:rFonts w:ascii="Calibri" w:hAnsi="Calibri" w:cstheme="minorHAnsi"/>
                    <w:sz w:val="18"/>
                    <w:szCs w:val="18"/>
                  </w:rPr>
                </w:rPrChange>
              </w:rPr>
              <w:t>( )N/A</w:t>
            </w:r>
          </w:p>
        </w:tc>
      </w:tr>
      <w:tr w:rsidR="00F7260B" w:rsidRPr="00B0205A" w14:paraId="6C6C800E"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43F6F4BF" w14:textId="77777777" w:rsidR="00F7260B" w:rsidRPr="00B0205A" w:rsidRDefault="00F7260B">
            <w:pPr>
              <w:jc w:val="left"/>
              <w:rPr>
                <w:rFonts w:ascii="Times New Roman" w:hAnsi="Times New Roman" w:cs="Times New Roman"/>
                <w:sz w:val="18"/>
                <w:szCs w:val="18"/>
                <w:rPrChange w:id="1889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91" w:author="raye" w:date="2018-08-10T12:30:00Z">
                  <w:rPr>
                    <w:rFonts w:ascii="Calibri" w:hAnsi="Calibri" w:cstheme="minorHAnsi"/>
                    <w:sz w:val="18"/>
                    <w:szCs w:val="18"/>
                  </w:rPr>
                </w:rPrChange>
              </w:rPr>
              <w:t>25. Were there no debarred parties or parties under export restrictions involved in the transaction (as listed by the U.S. State Department, U.S. Customs and Border Protection, or the Bureau of Industry and Security)?</w:t>
            </w:r>
          </w:p>
        </w:tc>
        <w:tc>
          <w:tcPr>
            <w:tcW w:w="1026" w:type="dxa"/>
            <w:tcBorders>
              <w:top w:val="single" w:sz="4" w:space="0" w:color="auto"/>
              <w:left w:val="nil"/>
              <w:bottom w:val="single" w:sz="4" w:space="0" w:color="auto"/>
              <w:right w:val="single" w:sz="4" w:space="0" w:color="auto"/>
            </w:tcBorders>
            <w:hideMark/>
          </w:tcPr>
          <w:p w14:paraId="7418240B" w14:textId="77777777" w:rsidR="00F7260B" w:rsidRPr="00B0205A" w:rsidRDefault="00F7260B">
            <w:pPr>
              <w:jc w:val="left"/>
              <w:rPr>
                <w:rFonts w:ascii="Times New Roman" w:hAnsi="Times New Roman" w:cs="Times New Roman"/>
                <w:sz w:val="18"/>
                <w:szCs w:val="18"/>
                <w:rPrChange w:id="1889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93"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5D2B9FF9" w14:textId="77777777" w:rsidR="00F7260B" w:rsidRPr="00B0205A" w:rsidRDefault="00F7260B">
            <w:pPr>
              <w:jc w:val="left"/>
              <w:rPr>
                <w:rFonts w:ascii="Times New Roman" w:hAnsi="Times New Roman" w:cs="Times New Roman"/>
                <w:sz w:val="18"/>
                <w:szCs w:val="18"/>
                <w:rPrChange w:id="1889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95"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6DA4F589" w14:textId="77777777" w:rsidR="00F7260B" w:rsidRPr="00B0205A" w:rsidRDefault="00F7260B">
            <w:pPr>
              <w:jc w:val="left"/>
              <w:rPr>
                <w:rFonts w:ascii="Times New Roman" w:hAnsi="Times New Roman" w:cs="Times New Roman"/>
                <w:sz w:val="18"/>
                <w:szCs w:val="18"/>
                <w:rPrChange w:id="1889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97" w:author="raye" w:date="2018-08-10T12:30:00Z">
                  <w:rPr>
                    <w:rFonts w:ascii="Calibri" w:hAnsi="Calibri" w:cstheme="minorHAnsi"/>
                    <w:sz w:val="18"/>
                    <w:szCs w:val="18"/>
                  </w:rPr>
                </w:rPrChange>
              </w:rPr>
              <w:t>( )N/A</w:t>
            </w:r>
          </w:p>
        </w:tc>
      </w:tr>
      <w:tr w:rsidR="00F7260B" w:rsidRPr="00B0205A" w14:paraId="570F3D8D"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tcPr>
          <w:p w14:paraId="19797985" w14:textId="77777777" w:rsidR="00F7260B" w:rsidRPr="00B0205A" w:rsidRDefault="00F7260B">
            <w:pPr>
              <w:jc w:val="left"/>
              <w:rPr>
                <w:rFonts w:ascii="Times New Roman" w:hAnsi="Times New Roman" w:cs="Times New Roman"/>
                <w:sz w:val="18"/>
                <w:szCs w:val="18"/>
                <w:rPrChange w:id="1889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899" w:author="raye" w:date="2018-08-10T12:30:00Z">
                  <w:rPr>
                    <w:rFonts w:ascii="Calibri" w:hAnsi="Calibri" w:cstheme="minorHAnsi"/>
                    <w:sz w:val="18"/>
                    <w:szCs w:val="18"/>
                  </w:rPr>
                </w:rPrChange>
              </w:rPr>
              <w:t>26. Was the transaction free of any anti-boycott language?</w:t>
            </w:r>
          </w:p>
          <w:p w14:paraId="6437B476" w14:textId="77777777" w:rsidR="00F7260B" w:rsidRPr="00B0205A" w:rsidRDefault="00F7260B">
            <w:pPr>
              <w:jc w:val="left"/>
              <w:rPr>
                <w:rFonts w:ascii="Times New Roman" w:hAnsi="Times New Roman" w:cs="Times New Roman"/>
                <w:sz w:val="18"/>
                <w:szCs w:val="18"/>
                <w:rPrChange w:id="18900" w:author="raye" w:date="2018-08-10T12:30:00Z">
                  <w:rPr>
                    <w:rFonts w:ascii="Calibri" w:hAnsi="Calibri" w:cstheme="minorHAnsi"/>
                    <w:sz w:val="18"/>
                    <w:szCs w:val="18"/>
                  </w:rPr>
                </w:rPrChange>
              </w:rPr>
            </w:pPr>
          </w:p>
        </w:tc>
        <w:tc>
          <w:tcPr>
            <w:tcW w:w="1026" w:type="dxa"/>
            <w:tcBorders>
              <w:top w:val="single" w:sz="4" w:space="0" w:color="auto"/>
              <w:left w:val="nil"/>
              <w:bottom w:val="single" w:sz="4" w:space="0" w:color="auto"/>
              <w:right w:val="single" w:sz="4" w:space="0" w:color="auto"/>
            </w:tcBorders>
            <w:hideMark/>
          </w:tcPr>
          <w:p w14:paraId="48130834" w14:textId="77777777" w:rsidR="00F7260B" w:rsidRPr="00B0205A" w:rsidRDefault="00F7260B">
            <w:pPr>
              <w:jc w:val="left"/>
              <w:rPr>
                <w:rFonts w:ascii="Times New Roman" w:hAnsi="Times New Roman" w:cs="Times New Roman"/>
                <w:sz w:val="18"/>
                <w:szCs w:val="18"/>
                <w:rPrChange w:id="1890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02" w:author="raye" w:date="2018-08-10T12:30:00Z">
                  <w:rPr>
                    <w:rFonts w:ascii="Calibri" w:hAnsi="Calibri" w:cstheme="minorHAnsi"/>
                    <w:sz w:val="18"/>
                    <w:szCs w:val="18"/>
                  </w:rPr>
                </w:rPrChange>
              </w:rPr>
              <w:lastRenderedPageBreak/>
              <w:t>( )YES</w:t>
            </w:r>
          </w:p>
        </w:tc>
        <w:tc>
          <w:tcPr>
            <w:tcW w:w="936" w:type="dxa"/>
            <w:tcBorders>
              <w:top w:val="single" w:sz="4" w:space="0" w:color="auto"/>
              <w:left w:val="nil"/>
              <w:bottom w:val="single" w:sz="4" w:space="0" w:color="auto"/>
              <w:right w:val="single" w:sz="4" w:space="0" w:color="auto"/>
            </w:tcBorders>
            <w:hideMark/>
          </w:tcPr>
          <w:p w14:paraId="1D2E9DF7" w14:textId="77777777" w:rsidR="00F7260B" w:rsidRPr="00B0205A" w:rsidRDefault="00F7260B">
            <w:pPr>
              <w:jc w:val="left"/>
              <w:rPr>
                <w:rFonts w:ascii="Times New Roman" w:hAnsi="Times New Roman" w:cs="Times New Roman"/>
                <w:sz w:val="18"/>
                <w:szCs w:val="18"/>
                <w:rPrChange w:id="1890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04"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206ED5DD" w14:textId="77777777" w:rsidR="00F7260B" w:rsidRPr="00B0205A" w:rsidRDefault="00F7260B">
            <w:pPr>
              <w:jc w:val="left"/>
              <w:rPr>
                <w:rFonts w:ascii="Times New Roman" w:hAnsi="Times New Roman" w:cs="Times New Roman"/>
                <w:sz w:val="18"/>
                <w:szCs w:val="18"/>
                <w:rPrChange w:id="1890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06" w:author="raye" w:date="2018-08-10T12:30:00Z">
                  <w:rPr>
                    <w:rFonts w:ascii="Calibri" w:hAnsi="Calibri" w:cstheme="minorHAnsi"/>
                    <w:sz w:val="18"/>
                    <w:szCs w:val="18"/>
                  </w:rPr>
                </w:rPrChange>
              </w:rPr>
              <w:t>( )N/A</w:t>
            </w:r>
          </w:p>
        </w:tc>
      </w:tr>
      <w:tr w:rsidR="00F7260B" w:rsidRPr="00B0205A" w14:paraId="4B0B33F3"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7EB921E3" w14:textId="77777777" w:rsidR="00F7260B" w:rsidRPr="00B0205A" w:rsidRDefault="00F7260B">
            <w:pPr>
              <w:jc w:val="left"/>
              <w:rPr>
                <w:rFonts w:ascii="Times New Roman" w:hAnsi="Times New Roman" w:cs="Times New Roman"/>
                <w:sz w:val="18"/>
                <w:szCs w:val="18"/>
                <w:rPrChange w:id="1890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08" w:author="raye" w:date="2018-08-10T12:30:00Z">
                  <w:rPr>
                    <w:rFonts w:ascii="Calibri" w:hAnsi="Calibri" w:cstheme="minorHAnsi"/>
                    <w:sz w:val="18"/>
                    <w:szCs w:val="18"/>
                  </w:rPr>
                </w:rPrChange>
              </w:rPr>
              <w:lastRenderedPageBreak/>
              <w:t>27. Was the customer cooperative in providing information, delivering documents and did not make any unusual requests?</w:t>
            </w:r>
          </w:p>
        </w:tc>
        <w:tc>
          <w:tcPr>
            <w:tcW w:w="1026" w:type="dxa"/>
            <w:tcBorders>
              <w:top w:val="single" w:sz="4" w:space="0" w:color="auto"/>
              <w:left w:val="nil"/>
              <w:bottom w:val="single" w:sz="4" w:space="0" w:color="auto"/>
              <w:right w:val="single" w:sz="4" w:space="0" w:color="auto"/>
            </w:tcBorders>
            <w:hideMark/>
          </w:tcPr>
          <w:p w14:paraId="1F55EF3D" w14:textId="77777777" w:rsidR="00F7260B" w:rsidRPr="00B0205A" w:rsidRDefault="00F7260B">
            <w:pPr>
              <w:jc w:val="left"/>
              <w:rPr>
                <w:rFonts w:ascii="Times New Roman" w:hAnsi="Times New Roman" w:cs="Times New Roman"/>
                <w:sz w:val="18"/>
                <w:szCs w:val="18"/>
                <w:rPrChange w:id="1890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10"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3EC7AEAF" w14:textId="77777777" w:rsidR="00F7260B" w:rsidRPr="00B0205A" w:rsidRDefault="00F7260B">
            <w:pPr>
              <w:jc w:val="left"/>
              <w:rPr>
                <w:rFonts w:ascii="Times New Roman" w:hAnsi="Times New Roman" w:cs="Times New Roman"/>
                <w:sz w:val="18"/>
                <w:szCs w:val="18"/>
                <w:rPrChange w:id="1891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12"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0D8539E8" w14:textId="77777777" w:rsidR="00F7260B" w:rsidRPr="00B0205A" w:rsidRDefault="00F7260B">
            <w:pPr>
              <w:jc w:val="left"/>
              <w:rPr>
                <w:rFonts w:ascii="Times New Roman" w:hAnsi="Times New Roman" w:cs="Times New Roman"/>
                <w:sz w:val="18"/>
                <w:szCs w:val="18"/>
                <w:rPrChange w:id="1891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14" w:author="raye" w:date="2018-08-10T12:30:00Z">
                  <w:rPr>
                    <w:rFonts w:ascii="Calibri" w:hAnsi="Calibri" w:cstheme="minorHAnsi"/>
                    <w:sz w:val="18"/>
                    <w:szCs w:val="18"/>
                  </w:rPr>
                </w:rPrChange>
              </w:rPr>
              <w:t>( )N/A</w:t>
            </w:r>
          </w:p>
        </w:tc>
      </w:tr>
      <w:tr w:rsidR="00F7260B" w:rsidRPr="00B0205A" w14:paraId="5FC7F39F"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07D4D3BD" w14:textId="77777777" w:rsidR="00F7260B" w:rsidRPr="00B0205A" w:rsidRDefault="00F7260B">
            <w:pPr>
              <w:jc w:val="left"/>
              <w:rPr>
                <w:rFonts w:ascii="Times New Roman" w:hAnsi="Times New Roman" w:cs="Times New Roman"/>
                <w:sz w:val="18"/>
                <w:szCs w:val="18"/>
                <w:rPrChange w:id="1891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16" w:author="raye" w:date="2018-08-10T12:30:00Z">
                  <w:rPr>
                    <w:rFonts w:ascii="Calibri" w:hAnsi="Calibri" w:cstheme="minorHAnsi"/>
                    <w:sz w:val="18"/>
                    <w:szCs w:val="18"/>
                  </w:rPr>
                </w:rPrChange>
              </w:rPr>
              <w:t>28. Did the documentation for the import and export legs, LC, Bill of Lading conform to normal business practices?</w:t>
            </w:r>
          </w:p>
        </w:tc>
        <w:tc>
          <w:tcPr>
            <w:tcW w:w="1026" w:type="dxa"/>
            <w:tcBorders>
              <w:top w:val="single" w:sz="4" w:space="0" w:color="auto"/>
              <w:left w:val="nil"/>
              <w:bottom w:val="single" w:sz="4" w:space="0" w:color="auto"/>
              <w:right w:val="single" w:sz="4" w:space="0" w:color="auto"/>
            </w:tcBorders>
            <w:hideMark/>
          </w:tcPr>
          <w:p w14:paraId="0ACBA0B4" w14:textId="77777777" w:rsidR="00F7260B" w:rsidRPr="00B0205A" w:rsidRDefault="00F7260B">
            <w:pPr>
              <w:jc w:val="left"/>
              <w:rPr>
                <w:rFonts w:ascii="Times New Roman" w:hAnsi="Times New Roman" w:cs="Times New Roman"/>
                <w:sz w:val="18"/>
                <w:szCs w:val="18"/>
                <w:rPrChange w:id="1891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18"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40E0BEDB" w14:textId="77777777" w:rsidR="00F7260B" w:rsidRPr="00B0205A" w:rsidRDefault="00F7260B">
            <w:pPr>
              <w:jc w:val="left"/>
              <w:rPr>
                <w:rFonts w:ascii="Times New Roman" w:hAnsi="Times New Roman" w:cs="Times New Roman"/>
                <w:sz w:val="18"/>
                <w:szCs w:val="18"/>
                <w:rPrChange w:id="1891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20"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0906AA82" w14:textId="77777777" w:rsidR="00F7260B" w:rsidRPr="00B0205A" w:rsidRDefault="00F7260B">
            <w:pPr>
              <w:jc w:val="left"/>
              <w:rPr>
                <w:rFonts w:ascii="Times New Roman" w:hAnsi="Times New Roman" w:cs="Times New Roman"/>
                <w:sz w:val="18"/>
                <w:szCs w:val="18"/>
                <w:rPrChange w:id="1892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22" w:author="raye" w:date="2018-08-10T12:30:00Z">
                  <w:rPr>
                    <w:rFonts w:ascii="Calibri" w:hAnsi="Calibri" w:cstheme="minorHAnsi"/>
                    <w:sz w:val="18"/>
                    <w:szCs w:val="18"/>
                  </w:rPr>
                </w:rPrChange>
              </w:rPr>
              <w:t>( )N/A</w:t>
            </w:r>
          </w:p>
        </w:tc>
      </w:tr>
      <w:tr w:rsidR="00F7260B" w:rsidRPr="00B0205A" w14:paraId="34262CFF"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14DA1606" w14:textId="77777777" w:rsidR="00F7260B" w:rsidRPr="00B0205A" w:rsidRDefault="00F7260B">
            <w:pPr>
              <w:jc w:val="left"/>
              <w:rPr>
                <w:rFonts w:ascii="Times New Roman" w:hAnsi="Times New Roman" w:cs="Times New Roman"/>
                <w:sz w:val="18"/>
                <w:szCs w:val="18"/>
                <w:rPrChange w:id="1892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24" w:author="raye" w:date="2018-08-10T12:30:00Z">
                  <w:rPr>
                    <w:rFonts w:ascii="Calibri" w:hAnsi="Calibri" w:cstheme="minorHAnsi"/>
                    <w:sz w:val="18"/>
                    <w:szCs w:val="18"/>
                  </w:rPr>
                </w:rPrChange>
              </w:rPr>
              <w:t>29. Was a form of collateral other than cash used to finance the transaction?</w:t>
            </w:r>
          </w:p>
        </w:tc>
        <w:tc>
          <w:tcPr>
            <w:tcW w:w="1026" w:type="dxa"/>
            <w:tcBorders>
              <w:top w:val="single" w:sz="4" w:space="0" w:color="auto"/>
              <w:left w:val="nil"/>
              <w:bottom w:val="single" w:sz="4" w:space="0" w:color="auto"/>
              <w:right w:val="single" w:sz="4" w:space="0" w:color="auto"/>
            </w:tcBorders>
            <w:hideMark/>
          </w:tcPr>
          <w:p w14:paraId="0D8B8FF1" w14:textId="77777777" w:rsidR="00F7260B" w:rsidRPr="00B0205A" w:rsidRDefault="00F7260B">
            <w:pPr>
              <w:jc w:val="left"/>
              <w:rPr>
                <w:rFonts w:ascii="Times New Roman" w:hAnsi="Times New Roman" w:cs="Times New Roman"/>
                <w:sz w:val="18"/>
                <w:szCs w:val="18"/>
                <w:rPrChange w:id="1892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26"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3E1DC706" w14:textId="77777777" w:rsidR="00F7260B" w:rsidRPr="00B0205A" w:rsidRDefault="00F7260B">
            <w:pPr>
              <w:jc w:val="left"/>
              <w:rPr>
                <w:rFonts w:ascii="Times New Roman" w:hAnsi="Times New Roman" w:cs="Times New Roman"/>
                <w:sz w:val="18"/>
                <w:szCs w:val="18"/>
                <w:rPrChange w:id="1892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28"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17690D0B" w14:textId="77777777" w:rsidR="00F7260B" w:rsidRPr="00B0205A" w:rsidRDefault="00F7260B">
            <w:pPr>
              <w:jc w:val="left"/>
              <w:rPr>
                <w:rFonts w:ascii="Times New Roman" w:hAnsi="Times New Roman" w:cs="Times New Roman"/>
                <w:sz w:val="18"/>
                <w:szCs w:val="18"/>
                <w:rPrChange w:id="1892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30" w:author="raye" w:date="2018-08-10T12:30:00Z">
                  <w:rPr>
                    <w:rFonts w:ascii="Calibri" w:hAnsi="Calibri" w:cstheme="minorHAnsi"/>
                    <w:sz w:val="18"/>
                    <w:szCs w:val="18"/>
                  </w:rPr>
                </w:rPrChange>
              </w:rPr>
              <w:t>( )N/A</w:t>
            </w:r>
          </w:p>
        </w:tc>
      </w:tr>
      <w:tr w:rsidR="00F7260B" w:rsidRPr="00B0205A" w14:paraId="7ED26FE7" w14:textId="77777777" w:rsidTr="00F7260B">
        <w:trPr>
          <w:trHeight w:val="249"/>
        </w:trPr>
        <w:tc>
          <w:tcPr>
            <w:tcW w:w="5476" w:type="dxa"/>
            <w:tcBorders>
              <w:top w:val="single" w:sz="4" w:space="0" w:color="auto"/>
              <w:left w:val="single" w:sz="4" w:space="0" w:color="auto"/>
              <w:bottom w:val="single" w:sz="4" w:space="0" w:color="auto"/>
              <w:right w:val="single" w:sz="4" w:space="0" w:color="auto"/>
            </w:tcBorders>
            <w:hideMark/>
          </w:tcPr>
          <w:p w14:paraId="37990FD9" w14:textId="77777777" w:rsidR="00F7260B" w:rsidRPr="00B0205A" w:rsidRDefault="00F7260B">
            <w:pPr>
              <w:jc w:val="left"/>
              <w:rPr>
                <w:rFonts w:ascii="Times New Roman" w:hAnsi="Times New Roman" w:cs="Times New Roman"/>
                <w:sz w:val="18"/>
                <w:szCs w:val="18"/>
                <w:rPrChange w:id="1893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32" w:author="raye" w:date="2018-08-10T12:30:00Z">
                  <w:rPr>
                    <w:rFonts w:ascii="Calibri" w:hAnsi="Calibri" w:cstheme="minorHAnsi"/>
                    <w:sz w:val="18"/>
                    <w:szCs w:val="18"/>
                  </w:rPr>
                </w:rPrChange>
              </w:rPr>
              <w:t>30. Was the Operations Section’s review otherwise free of Red Flags?</w:t>
            </w:r>
          </w:p>
        </w:tc>
        <w:tc>
          <w:tcPr>
            <w:tcW w:w="1026" w:type="dxa"/>
            <w:tcBorders>
              <w:top w:val="single" w:sz="4" w:space="0" w:color="auto"/>
              <w:left w:val="nil"/>
              <w:bottom w:val="single" w:sz="4" w:space="0" w:color="auto"/>
              <w:right w:val="single" w:sz="4" w:space="0" w:color="auto"/>
            </w:tcBorders>
            <w:hideMark/>
          </w:tcPr>
          <w:p w14:paraId="0601D02D" w14:textId="77777777" w:rsidR="00F7260B" w:rsidRPr="00B0205A" w:rsidRDefault="00F7260B">
            <w:pPr>
              <w:jc w:val="left"/>
              <w:rPr>
                <w:rFonts w:ascii="Times New Roman" w:hAnsi="Times New Roman" w:cs="Times New Roman"/>
                <w:sz w:val="18"/>
                <w:szCs w:val="18"/>
                <w:rPrChange w:id="1893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34"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0E9C07BF" w14:textId="77777777" w:rsidR="00F7260B" w:rsidRPr="00B0205A" w:rsidRDefault="00F7260B">
            <w:pPr>
              <w:jc w:val="left"/>
              <w:rPr>
                <w:rFonts w:ascii="Times New Roman" w:hAnsi="Times New Roman" w:cs="Times New Roman"/>
                <w:sz w:val="18"/>
                <w:szCs w:val="18"/>
                <w:rPrChange w:id="1893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36"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12E1E31C" w14:textId="77777777" w:rsidR="00F7260B" w:rsidRPr="00B0205A" w:rsidRDefault="00F7260B">
            <w:pPr>
              <w:jc w:val="left"/>
              <w:rPr>
                <w:rFonts w:ascii="Times New Roman" w:hAnsi="Times New Roman" w:cs="Times New Roman"/>
                <w:sz w:val="18"/>
                <w:szCs w:val="18"/>
                <w:rPrChange w:id="1893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38" w:author="raye" w:date="2018-08-10T12:30:00Z">
                  <w:rPr>
                    <w:rFonts w:ascii="Calibri" w:hAnsi="Calibri" w:cstheme="minorHAnsi"/>
                    <w:sz w:val="18"/>
                    <w:szCs w:val="18"/>
                  </w:rPr>
                </w:rPrChange>
              </w:rPr>
              <w:t>( )N/A</w:t>
            </w:r>
          </w:p>
        </w:tc>
      </w:tr>
      <w:tr w:rsidR="00F7260B" w:rsidRPr="00B0205A" w14:paraId="49F0272F" w14:textId="77777777" w:rsidTr="00F7260B">
        <w:trPr>
          <w:trHeight w:val="249"/>
        </w:trPr>
        <w:tc>
          <w:tcPr>
            <w:tcW w:w="8364"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6A1BDCBD" w14:textId="77777777" w:rsidR="00F7260B" w:rsidRPr="00B0205A" w:rsidRDefault="00F7260B">
            <w:pPr>
              <w:jc w:val="left"/>
              <w:rPr>
                <w:rFonts w:ascii="Times New Roman" w:hAnsi="Times New Roman" w:cs="Times New Roman"/>
                <w:b/>
                <w:sz w:val="18"/>
                <w:szCs w:val="18"/>
                <w:rPrChange w:id="18939"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8940" w:author="raye" w:date="2018-08-10T12:30:00Z">
                  <w:rPr>
                    <w:rFonts w:ascii="Calibri" w:hAnsi="Calibri" w:cstheme="minorHAnsi"/>
                    <w:b/>
                    <w:sz w:val="18"/>
                    <w:szCs w:val="18"/>
                  </w:rPr>
                </w:rPrChange>
              </w:rPr>
              <w:t>C) Letter of Credit Specific Risks:</w:t>
            </w:r>
          </w:p>
        </w:tc>
      </w:tr>
      <w:tr w:rsidR="00F7260B" w:rsidRPr="00B0205A" w14:paraId="37EBDD2B" w14:textId="77777777" w:rsidTr="00F7260B">
        <w:trPr>
          <w:trHeight w:val="496"/>
        </w:trPr>
        <w:tc>
          <w:tcPr>
            <w:tcW w:w="5476" w:type="dxa"/>
            <w:tcBorders>
              <w:top w:val="single" w:sz="4" w:space="0" w:color="auto"/>
              <w:left w:val="single" w:sz="4" w:space="0" w:color="auto"/>
              <w:bottom w:val="single" w:sz="4" w:space="0" w:color="auto"/>
              <w:right w:val="single" w:sz="4" w:space="0" w:color="auto"/>
            </w:tcBorders>
            <w:hideMark/>
          </w:tcPr>
          <w:p w14:paraId="1D1C1ED4" w14:textId="77777777" w:rsidR="00F7260B" w:rsidRPr="00B0205A" w:rsidRDefault="00F7260B">
            <w:pPr>
              <w:jc w:val="left"/>
              <w:rPr>
                <w:rFonts w:ascii="Times New Roman" w:hAnsi="Times New Roman" w:cs="Times New Roman"/>
                <w:sz w:val="18"/>
                <w:szCs w:val="18"/>
                <w:rPrChange w:id="1894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42" w:author="raye" w:date="2018-08-10T12:30:00Z">
                  <w:rPr>
                    <w:rFonts w:ascii="Calibri" w:hAnsi="Calibri" w:cstheme="minorHAnsi"/>
                    <w:sz w:val="18"/>
                    <w:szCs w:val="18"/>
                  </w:rPr>
                </w:rPrChange>
              </w:rPr>
              <w:t>1. Is the actual transaction consistent with the letter of credit? (e.g., shipment locations of the goods, shipping terms, or descriptions of the goods)? If not, summarize the discrepancy in the Remarks section.</w:t>
            </w:r>
          </w:p>
        </w:tc>
        <w:tc>
          <w:tcPr>
            <w:tcW w:w="1026" w:type="dxa"/>
            <w:tcBorders>
              <w:top w:val="single" w:sz="4" w:space="0" w:color="auto"/>
              <w:left w:val="nil"/>
              <w:bottom w:val="single" w:sz="4" w:space="0" w:color="auto"/>
              <w:right w:val="single" w:sz="4" w:space="0" w:color="auto"/>
            </w:tcBorders>
            <w:hideMark/>
          </w:tcPr>
          <w:p w14:paraId="5AD75BF1" w14:textId="77777777" w:rsidR="00F7260B" w:rsidRPr="00B0205A" w:rsidRDefault="00F7260B">
            <w:pPr>
              <w:jc w:val="left"/>
              <w:rPr>
                <w:rFonts w:ascii="Times New Roman" w:hAnsi="Times New Roman" w:cs="Times New Roman"/>
                <w:sz w:val="18"/>
                <w:szCs w:val="18"/>
                <w:rPrChange w:id="1894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44"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12EF1DD8" w14:textId="77777777" w:rsidR="00F7260B" w:rsidRPr="00B0205A" w:rsidRDefault="00F7260B">
            <w:pPr>
              <w:jc w:val="left"/>
              <w:rPr>
                <w:rFonts w:ascii="Times New Roman" w:hAnsi="Times New Roman" w:cs="Times New Roman"/>
                <w:sz w:val="18"/>
                <w:szCs w:val="18"/>
                <w:rPrChange w:id="1894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46"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7A58B385" w14:textId="77777777" w:rsidR="00F7260B" w:rsidRPr="00B0205A" w:rsidRDefault="00F7260B">
            <w:pPr>
              <w:jc w:val="left"/>
              <w:rPr>
                <w:rFonts w:ascii="Times New Roman" w:hAnsi="Times New Roman" w:cs="Times New Roman"/>
                <w:sz w:val="18"/>
                <w:szCs w:val="18"/>
                <w:rPrChange w:id="1894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48" w:author="raye" w:date="2018-08-10T12:30:00Z">
                  <w:rPr>
                    <w:rFonts w:ascii="Calibri" w:hAnsi="Calibri" w:cstheme="minorHAnsi"/>
                    <w:sz w:val="18"/>
                    <w:szCs w:val="18"/>
                  </w:rPr>
                </w:rPrChange>
              </w:rPr>
              <w:t>( )N/A</w:t>
            </w:r>
          </w:p>
        </w:tc>
      </w:tr>
      <w:tr w:rsidR="00F7260B" w:rsidRPr="00B0205A" w14:paraId="39804641" w14:textId="77777777" w:rsidTr="00F7260B">
        <w:trPr>
          <w:trHeight w:val="496"/>
        </w:trPr>
        <w:tc>
          <w:tcPr>
            <w:tcW w:w="5476" w:type="dxa"/>
            <w:tcBorders>
              <w:top w:val="single" w:sz="4" w:space="0" w:color="auto"/>
              <w:left w:val="single" w:sz="4" w:space="0" w:color="auto"/>
              <w:bottom w:val="single" w:sz="4" w:space="0" w:color="auto"/>
              <w:right w:val="single" w:sz="4" w:space="0" w:color="auto"/>
            </w:tcBorders>
            <w:hideMark/>
          </w:tcPr>
          <w:p w14:paraId="6E908B2B" w14:textId="77777777" w:rsidR="00F7260B" w:rsidRPr="00B0205A" w:rsidRDefault="00F7260B">
            <w:pPr>
              <w:jc w:val="left"/>
              <w:rPr>
                <w:rFonts w:ascii="Times New Roman" w:hAnsi="Times New Roman" w:cs="Times New Roman"/>
                <w:sz w:val="18"/>
                <w:szCs w:val="18"/>
                <w:rPrChange w:id="1894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50" w:author="raye" w:date="2018-08-10T12:30:00Z">
                  <w:rPr>
                    <w:rFonts w:ascii="Calibri" w:hAnsi="Calibri" w:cstheme="minorHAnsi"/>
                    <w:sz w:val="18"/>
                    <w:szCs w:val="18"/>
                  </w:rPr>
                </w:rPrChange>
              </w:rPr>
              <w:t>2. Is there a reasonable justification for any amendments to a letter of credit?</w:t>
            </w:r>
          </w:p>
          <w:p w14:paraId="3A37D493" w14:textId="77777777" w:rsidR="00F7260B" w:rsidRPr="00B0205A" w:rsidRDefault="00F7260B">
            <w:pPr>
              <w:ind w:firstLineChars="50" w:firstLine="90"/>
              <w:jc w:val="left"/>
              <w:rPr>
                <w:rFonts w:ascii="Times New Roman" w:hAnsi="Times New Roman" w:cs="Times New Roman"/>
                <w:sz w:val="18"/>
                <w:szCs w:val="18"/>
                <w:rPrChange w:id="1895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52" w:author="raye" w:date="2018-08-10T12:30:00Z">
                  <w:rPr>
                    <w:rFonts w:ascii="Calibri" w:hAnsi="Calibri" w:cstheme="minorHAnsi"/>
                    <w:sz w:val="18"/>
                    <w:szCs w:val="18"/>
                  </w:rPr>
                </w:rPrChange>
              </w:rPr>
              <w:t>The comments by Operations Analyst about this question is shown here XXXXXXXX</w:t>
            </w:r>
          </w:p>
        </w:tc>
        <w:tc>
          <w:tcPr>
            <w:tcW w:w="1026" w:type="dxa"/>
            <w:tcBorders>
              <w:top w:val="single" w:sz="4" w:space="0" w:color="auto"/>
              <w:left w:val="nil"/>
              <w:bottom w:val="single" w:sz="4" w:space="0" w:color="auto"/>
              <w:right w:val="single" w:sz="4" w:space="0" w:color="auto"/>
            </w:tcBorders>
            <w:hideMark/>
          </w:tcPr>
          <w:p w14:paraId="0AE2F13C" w14:textId="77777777" w:rsidR="00F7260B" w:rsidRPr="00B0205A" w:rsidRDefault="00F7260B">
            <w:pPr>
              <w:jc w:val="left"/>
              <w:rPr>
                <w:rFonts w:ascii="Times New Roman" w:hAnsi="Times New Roman" w:cs="Times New Roman"/>
                <w:sz w:val="18"/>
                <w:szCs w:val="18"/>
                <w:rPrChange w:id="1895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54" w:author="raye" w:date="2018-08-10T12:30:00Z">
                  <w:rPr>
                    <w:rFonts w:ascii="Calibri" w:hAnsi="Calibri" w:cstheme="minorHAnsi"/>
                    <w:sz w:val="18"/>
                    <w:szCs w:val="18"/>
                  </w:rPr>
                </w:rPrChange>
              </w:rPr>
              <w:t>( )YES</w:t>
            </w:r>
          </w:p>
        </w:tc>
        <w:tc>
          <w:tcPr>
            <w:tcW w:w="936" w:type="dxa"/>
            <w:tcBorders>
              <w:top w:val="single" w:sz="4" w:space="0" w:color="auto"/>
              <w:left w:val="nil"/>
              <w:bottom w:val="single" w:sz="4" w:space="0" w:color="auto"/>
              <w:right w:val="single" w:sz="4" w:space="0" w:color="auto"/>
            </w:tcBorders>
            <w:hideMark/>
          </w:tcPr>
          <w:p w14:paraId="3F4D3881" w14:textId="77777777" w:rsidR="00F7260B" w:rsidRPr="00B0205A" w:rsidRDefault="00F7260B">
            <w:pPr>
              <w:jc w:val="left"/>
              <w:rPr>
                <w:rFonts w:ascii="Times New Roman" w:hAnsi="Times New Roman" w:cs="Times New Roman"/>
                <w:sz w:val="18"/>
                <w:szCs w:val="18"/>
                <w:rPrChange w:id="1895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56" w:author="raye" w:date="2018-08-10T12:30:00Z">
                  <w:rPr>
                    <w:rFonts w:ascii="Calibri" w:hAnsi="Calibri" w:cstheme="minorHAnsi"/>
                    <w:sz w:val="18"/>
                    <w:szCs w:val="18"/>
                  </w:rPr>
                </w:rPrChange>
              </w:rPr>
              <w:t>( )NO</w:t>
            </w:r>
          </w:p>
        </w:tc>
        <w:tc>
          <w:tcPr>
            <w:tcW w:w="926" w:type="dxa"/>
            <w:tcBorders>
              <w:top w:val="single" w:sz="4" w:space="0" w:color="auto"/>
              <w:left w:val="single" w:sz="4" w:space="0" w:color="auto"/>
              <w:bottom w:val="single" w:sz="4" w:space="0" w:color="auto"/>
              <w:right w:val="single" w:sz="4" w:space="0" w:color="auto"/>
            </w:tcBorders>
            <w:hideMark/>
          </w:tcPr>
          <w:p w14:paraId="107D7F10" w14:textId="77777777" w:rsidR="00F7260B" w:rsidRPr="00B0205A" w:rsidRDefault="00F7260B">
            <w:pPr>
              <w:jc w:val="left"/>
              <w:rPr>
                <w:rFonts w:ascii="Times New Roman" w:hAnsi="Times New Roman" w:cs="Times New Roman"/>
                <w:sz w:val="18"/>
                <w:szCs w:val="18"/>
                <w:rPrChange w:id="1895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58" w:author="raye" w:date="2018-08-10T12:30:00Z">
                  <w:rPr>
                    <w:rFonts w:ascii="Calibri" w:hAnsi="Calibri" w:cstheme="minorHAnsi"/>
                    <w:sz w:val="18"/>
                    <w:szCs w:val="18"/>
                  </w:rPr>
                </w:rPrChange>
              </w:rPr>
              <w:t>( )N/A</w:t>
            </w:r>
          </w:p>
        </w:tc>
      </w:tr>
      <w:tr w:rsidR="00F7260B" w:rsidRPr="00B0205A" w14:paraId="5FD1886F" w14:textId="77777777" w:rsidTr="00F7260B">
        <w:trPr>
          <w:trHeight w:val="310"/>
        </w:trPr>
        <w:tc>
          <w:tcPr>
            <w:tcW w:w="8364"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0914035C" w14:textId="77777777" w:rsidR="00F7260B" w:rsidRPr="00B0205A" w:rsidRDefault="00F7260B">
            <w:pPr>
              <w:jc w:val="left"/>
              <w:rPr>
                <w:rFonts w:ascii="Times New Roman" w:hAnsi="Times New Roman" w:cs="Times New Roman"/>
                <w:b/>
                <w:sz w:val="18"/>
                <w:szCs w:val="18"/>
                <w:rPrChange w:id="18959"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8960" w:author="raye" w:date="2018-08-10T12:30:00Z">
                  <w:rPr>
                    <w:rFonts w:ascii="Calibri" w:hAnsi="Calibri" w:cstheme="minorHAnsi"/>
                    <w:b/>
                    <w:sz w:val="18"/>
                    <w:szCs w:val="18"/>
                  </w:rPr>
                </w:rPrChange>
              </w:rPr>
              <w:t>D) Other Red Flags:</w:t>
            </w:r>
          </w:p>
        </w:tc>
      </w:tr>
      <w:tr w:rsidR="00F7260B" w:rsidRPr="00B0205A" w14:paraId="5E8C8213" w14:textId="77777777" w:rsidTr="00F7260B">
        <w:trPr>
          <w:trHeight w:val="760"/>
        </w:trPr>
        <w:tc>
          <w:tcPr>
            <w:tcW w:w="6502" w:type="dxa"/>
            <w:gridSpan w:val="2"/>
            <w:tcBorders>
              <w:top w:val="single" w:sz="4" w:space="0" w:color="auto"/>
              <w:left w:val="single" w:sz="4" w:space="0" w:color="auto"/>
              <w:bottom w:val="single" w:sz="4" w:space="0" w:color="auto"/>
              <w:right w:val="single" w:sz="4" w:space="0" w:color="auto"/>
            </w:tcBorders>
            <w:hideMark/>
          </w:tcPr>
          <w:p w14:paraId="046BE404" w14:textId="77777777" w:rsidR="00F7260B" w:rsidRPr="00B0205A" w:rsidRDefault="00F7260B">
            <w:pPr>
              <w:jc w:val="left"/>
              <w:rPr>
                <w:rFonts w:ascii="Times New Roman" w:hAnsi="Times New Roman" w:cs="Times New Roman"/>
                <w:sz w:val="18"/>
                <w:szCs w:val="18"/>
                <w:rPrChange w:id="1896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62" w:author="raye" w:date="2018-08-10T12:30:00Z">
                  <w:rPr>
                    <w:rFonts w:ascii="Calibri" w:hAnsi="Calibri" w:cstheme="minorHAnsi"/>
                    <w:sz w:val="18"/>
                    <w:szCs w:val="18"/>
                  </w:rPr>
                </w:rPrChange>
              </w:rPr>
              <w:t>1. No other Red Flags involved in the transaction?</w:t>
            </w:r>
          </w:p>
          <w:p w14:paraId="3A173130" w14:textId="77777777" w:rsidR="00F7260B" w:rsidRPr="00B0205A" w:rsidRDefault="00F7260B">
            <w:pPr>
              <w:jc w:val="left"/>
              <w:rPr>
                <w:rFonts w:ascii="Times New Roman" w:hAnsi="Times New Roman" w:cs="Times New Roman"/>
                <w:sz w:val="18"/>
                <w:szCs w:val="18"/>
                <w:rPrChange w:id="1896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64" w:author="raye" w:date="2018-08-10T12:30:00Z">
                  <w:rPr>
                    <w:rFonts w:ascii="Calibri" w:hAnsi="Calibri" w:cstheme="minorHAnsi"/>
                    <w:sz w:val="18"/>
                    <w:szCs w:val="18"/>
                  </w:rPr>
                </w:rPrChange>
              </w:rPr>
              <w:t>If other Red Flag involved – Please describe:</w:t>
            </w:r>
          </w:p>
          <w:p w14:paraId="26C6E012" w14:textId="77777777" w:rsidR="00F7260B" w:rsidRPr="00B0205A" w:rsidRDefault="00F7260B">
            <w:pPr>
              <w:jc w:val="left"/>
              <w:rPr>
                <w:rFonts w:ascii="Times New Roman" w:hAnsi="Times New Roman" w:cs="Times New Roman"/>
                <w:sz w:val="18"/>
                <w:szCs w:val="18"/>
                <w:rPrChange w:id="1896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66" w:author="raye" w:date="2018-08-10T12:30:00Z">
                  <w:rPr>
                    <w:rFonts w:ascii="Calibri" w:hAnsi="Calibri" w:cstheme="minorHAnsi"/>
                    <w:sz w:val="18"/>
                    <w:szCs w:val="18"/>
                  </w:rPr>
                </w:rPrChange>
              </w:rPr>
              <w:t>&lt;</w:t>
            </w:r>
            <w:r w:rsidRPr="00B0205A">
              <w:rPr>
                <w:rFonts w:ascii="Times New Roman" w:hAnsi="Times New Roman" w:cs="Times New Roman"/>
                <w:rPrChange w:id="18967" w:author="raye" w:date="2018-08-10T12:30:00Z">
                  <w:rPr>
                    <w:rFonts w:ascii="Calibri" w:hAnsi="Calibri"/>
                  </w:rPr>
                </w:rPrChange>
              </w:rPr>
              <w:t xml:space="preserve"> </w:t>
            </w:r>
            <w:r w:rsidRPr="00B0205A">
              <w:rPr>
                <w:rFonts w:ascii="Times New Roman" w:hAnsi="Times New Roman" w:cs="Times New Roman"/>
                <w:sz w:val="18"/>
                <w:szCs w:val="18"/>
                <w:rPrChange w:id="18968" w:author="raye" w:date="2018-08-10T12:30:00Z">
                  <w:rPr>
                    <w:rFonts w:ascii="Calibri" w:hAnsi="Calibri" w:cstheme="minorHAnsi"/>
                    <w:sz w:val="18"/>
                    <w:szCs w:val="18"/>
                  </w:rPr>
                </w:rPrChange>
              </w:rPr>
              <w:t>Manually entered here by Operations Analyst &gt;</w:t>
            </w:r>
          </w:p>
        </w:tc>
        <w:tc>
          <w:tcPr>
            <w:tcW w:w="936" w:type="dxa"/>
            <w:tcBorders>
              <w:top w:val="single" w:sz="4" w:space="0" w:color="auto"/>
              <w:left w:val="nil"/>
              <w:bottom w:val="single" w:sz="4" w:space="0" w:color="auto"/>
              <w:right w:val="single" w:sz="4" w:space="0" w:color="auto"/>
            </w:tcBorders>
            <w:hideMark/>
          </w:tcPr>
          <w:p w14:paraId="368EE004" w14:textId="77777777" w:rsidR="00F7260B" w:rsidRPr="00B0205A" w:rsidRDefault="00F7260B">
            <w:pPr>
              <w:jc w:val="left"/>
              <w:rPr>
                <w:rFonts w:ascii="Times New Roman" w:hAnsi="Times New Roman" w:cs="Times New Roman"/>
                <w:sz w:val="18"/>
                <w:szCs w:val="18"/>
                <w:rPrChange w:id="1896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70" w:author="raye" w:date="2018-08-10T12:30:00Z">
                  <w:rPr>
                    <w:rFonts w:ascii="Calibri" w:hAnsi="Calibri" w:cstheme="minorHAnsi"/>
                    <w:sz w:val="18"/>
                    <w:szCs w:val="18"/>
                  </w:rPr>
                </w:rPrChange>
              </w:rPr>
              <w:t>( )YES</w:t>
            </w:r>
          </w:p>
        </w:tc>
        <w:tc>
          <w:tcPr>
            <w:tcW w:w="926" w:type="dxa"/>
            <w:tcBorders>
              <w:top w:val="single" w:sz="4" w:space="0" w:color="auto"/>
              <w:left w:val="single" w:sz="4" w:space="0" w:color="auto"/>
              <w:bottom w:val="single" w:sz="4" w:space="0" w:color="auto"/>
              <w:right w:val="single" w:sz="4" w:space="0" w:color="auto"/>
            </w:tcBorders>
            <w:hideMark/>
          </w:tcPr>
          <w:p w14:paraId="2234CC40" w14:textId="77777777" w:rsidR="00F7260B" w:rsidRPr="00B0205A" w:rsidRDefault="00F7260B">
            <w:pPr>
              <w:jc w:val="left"/>
              <w:rPr>
                <w:rFonts w:ascii="Times New Roman" w:hAnsi="Times New Roman" w:cs="Times New Roman"/>
                <w:sz w:val="18"/>
                <w:szCs w:val="18"/>
                <w:rPrChange w:id="1897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72" w:author="raye" w:date="2018-08-10T12:30:00Z">
                  <w:rPr>
                    <w:rFonts w:ascii="Calibri" w:hAnsi="Calibri" w:cstheme="minorHAnsi"/>
                    <w:sz w:val="18"/>
                    <w:szCs w:val="18"/>
                  </w:rPr>
                </w:rPrChange>
              </w:rPr>
              <w:t>( )NO</w:t>
            </w:r>
          </w:p>
        </w:tc>
      </w:tr>
      <w:tr w:rsidR="00F7260B" w:rsidRPr="00B0205A" w14:paraId="3B138101" w14:textId="77777777" w:rsidTr="00F7260B">
        <w:trPr>
          <w:trHeight w:val="310"/>
        </w:trPr>
        <w:tc>
          <w:tcPr>
            <w:tcW w:w="8364"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4F66F00A" w14:textId="77777777" w:rsidR="00F7260B" w:rsidRPr="00B0205A" w:rsidRDefault="00F7260B">
            <w:pPr>
              <w:jc w:val="left"/>
              <w:rPr>
                <w:rFonts w:ascii="Times New Roman" w:hAnsi="Times New Roman" w:cs="Times New Roman"/>
                <w:b/>
                <w:sz w:val="18"/>
                <w:szCs w:val="18"/>
                <w:rPrChange w:id="18973"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8974" w:author="raye" w:date="2018-08-10T12:30:00Z">
                  <w:rPr>
                    <w:rFonts w:ascii="Calibri" w:hAnsi="Calibri" w:cstheme="minorHAnsi"/>
                    <w:b/>
                    <w:sz w:val="18"/>
                    <w:szCs w:val="18"/>
                  </w:rPr>
                </w:rPrChange>
              </w:rPr>
              <w:t>E) Remarks:</w:t>
            </w:r>
          </w:p>
        </w:tc>
      </w:tr>
      <w:tr w:rsidR="00F7260B" w:rsidRPr="00B0205A" w14:paraId="65DC143B" w14:textId="77777777" w:rsidTr="00F7260B">
        <w:trPr>
          <w:trHeight w:val="338"/>
        </w:trPr>
        <w:tc>
          <w:tcPr>
            <w:tcW w:w="8364" w:type="dxa"/>
            <w:gridSpan w:val="4"/>
            <w:tcBorders>
              <w:top w:val="single" w:sz="4" w:space="0" w:color="auto"/>
              <w:left w:val="single" w:sz="4" w:space="0" w:color="auto"/>
              <w:bottom w:val="single" w:sz="4" w:space="0" w:color="auto"/>
              <w:right w:val="single" w:sz="4" w:space="0" w:color="auto"/>
            </w:tcBorders>
            <w:hideMark/>
          </w:tcPr>
          <w:p w14:paraId="7648E73D" w14:textId="77777777" w:rsidR="00F7260B" w:rsidRPr="00B0205A" w:rsidRDefault="00F7260B">
            <w:pPr>
              <w:jc w:val="left"/>
              <w:rPr>
                <w:rFonts w:ascii="Times New Roman" w:hAnsi="Times New Roman" w:cs="Times New Roman"/>
                <w:sz w:val="18"/>
                <w:szCs w:val="18"/>
                <w:rPrChange w:id="1897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76" w:author="raye" w:date="2018-08-10T12:30:00Z">
                  <w:rPr>
                    <w:rFonts w:ascii="Calibri" w:hAnsi="Calibri" w:cstheme="minorHAnsi"/>
                    <w:sz w:val="18"/>
                    <w:szCs w:val="18"/>
                  </w:rPr>
                </w:rPrChange>
              </w:rPr>
              <w:t>&lt;</w:t>
            </w:r>
            <w:r w:rsidRPr="00B0205A">
              <w:rPr>
                <w:rFonts w:ascii="Times New Roman" w:hAnsi="Times New Roman" w:cs="Times New Roman"/>
                <w:rPrChange w:id="18977" w:author="raye" w:date="2018-08-10T12:30:00Z">
                  <w:rPr>
                    <w:rFonts w:ascii="Calibri" w:hAnsi="Calibri"/>
                  </w:rPr>
                </w:rPrChange>
              </w:rPr>
              <w:t xml:space="preserve"> </w:t>
            </w:r>
            <w:r w:rsidRPr="00B0205A">
              <w:rPr>
                <w:rFonts w:ascii="Times New Roman" w:hAnsi="Times New Roman" w:cs="Times New Roman"/>
                <w:sz w:val="18"/>
                <w:szCs w:val="18"/>
                <w:rPrChange w:id="18978" w:author="raye" w:date="2018-08-10T12:30:00Z">
                  <w:rPr>
                    <w:rFonts w:ascii="Calibri" w:hAnsi="Calibri" w:cstheme="minorHAnsi"/>
                    <w:sz w:val="18"/>
                    <w:szCs w:val="18"/>
                  </w:rPr>
                </w:rPrChange>
              </w:rPr>
              <w:t>Manually entered by Operations Analyst, this is the main input of Operations Analyst &gt;</w:t>
            </w:r>
          </w:p>
        </w:tc>
      </w:tr>
      <w:tr w:rsidR="00F7260B" w:rsidRPr="00B0205A" w14:paraId="5421F39B" w14:textId="77777777" w:rsidTr="00F7260B">
        <w:trPr>
          <w:trHeight w:val="760"/>
        </w:trPr>
        <w:tc>
          <w:tcPr>
            <w:tcW w:w="8364" w:type="dxa"/>
            <w:gridSpan w:val="4"/>
            <w:tcBorders>
              <w:top w:val="single" w:sz="4" w:space="0" w:color="auto"/>
              <w:left w:val="single" w:sz="4" w:space="0" w:color="auto"/>
              <w:bottom w:val="single" w:sz="4" w:space="0" w:color="auto"/>
              <w:right w:val="single" w:sz="4" w:space="0" w:color="auto"/>
            </w:tcBorders>
          </w:tcPr>
          <w:p w14:paraId="47010C0D" w14:textId="77777777" w:rsidR="00F7260B" w:rsidRPr="00B0205A" w:rsidRDefault="00F7260B">
            <w:pPr>
              <w:jc w:val="left"/>
              <w:rPr>
                <w:rFonts w:ascii="Times New Roman" w:hAnsi="Times New Roman" w:cs="Times New Roman"/>
                <w:b/>
                <w:sz w:val="18"/>
                <w:szCs w:val="18"/>
                <w:rPrChange w:id="18979"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8980" w:author="raye" w:date="2018-08-10T12:30:00Z">
                  <w:rPr>
                    <w:rFonts w:ascii="Calibri" w:hAnsi="Calibri" w:cstheme="minorHAnsi"/>
                    <w:b/>
                    <w:sz w:val="18"/>
                    <w:szCs w:val="18"/>
                  </w:rPr>
                </w:rPrChange>
              </w:rPr>
              <w:t xml:space="preserve">NYB TSD Operations Section  </w:t>
            </w:r>
          </w:p>
          <w:p w14:paraId="0E3828CA" w14:textId="77777777" w:rsidR="00F7260B" w:rsidRPr="00B0205A" w:rsidRDefault="00F7260B">
            <w:pPr>
              <w:jc w:val="left"/>
              <w:rPr>
                <w:rFonts w:ascii="Times New Roman" w:hAnsi="Times New Roman" w:cs="Times New Roman"/>
                <w:b/>
                <w:sz w:val="18"/>
                <w:szCs w:val="18"/>
                <w:rPrChange w:id="18981" w:author="raye" w:date="2018-08-10T12:30:00Z">
                  <w:rPr>
                    <w:rFonts w:ascii="Calibri" w:hAnsi="Calibri" w:cstheme="minorHAnsi"/>
                    <w:b/>
                    <w:sz w:val="18"/>
                    <w:szCs w:val="18"/>
                  </w:rPr>
                </w:rPrChange>
              </w:rPr>
            </w:pPr>
          </w:p>
          <w:p w14:paraId="1B818D99" w14:textId="77777777" w:rsidR="00F7260B" w:rsidRPr="00B0205A" w:rsidRDefault="00F7260B">
            <w:pPr>
              <w:jc w:val="left"/>
              <w:rPr>
                <w:rFonts w:ascii="Times New Roman" w:hAnsi="Times New Roman" w:cs="Times New Roman"/>
                <w:sz w:val="18"/>
                <w:szCs w:val="18"/>
                <w:rPrChange w:id="1898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83" w:author="raye" w:date="2018-08-10T12:30:00Z">
                  <w:rPr>
                    <w:rFonts w:ascii="Calibri" w:hAnsi="Calibri" w:cstheme="minorHAnsi"/>
                    <w:sz w:val="18"/>
                    <w:szCs w:val="18"/>
                  </w:rPr>
                </w:rPrChange>
              </w:rPr>
              <w:t>Handled by (Signature):   &lt;name of Opr Analyst&gt;     Date: &lt;data submit to Operations Manager&gt;</w:t>
            </w:r>
          </w:p>
        </w:tc>
      </w:tr>
      <w:tr w:rsidR="00F7260B" w:rsidRPr="00B0205A" w14:paraId="123EF7FE" w14:textId="77777777" w:rsidTr="00F7260B">
        <w:trPr>
          <w:trHeight w:val="760"/>
        </w:trPr>
        <w:tc>
          <w:tcPr>
            <w:tcW w:w="8364"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58B7706" w14:textId="77777777" w:rsidR="00F7260B" w:rsidRPr="00B0205A" w:rsidRDefault="00F7260B">
            <w:pPr>
              <w:jc w:val="left"/>
              <w:rPr>
                <w:rFonts w:ascii="Times New Roman" w:hAnsi="Times New Roman" w:cs="Times New Roman"/>
                <w:b/>
                <w:sz w:val="18"/>
                <w:szCs w:val="18"/>
                <w:rPrChange w:id="18984"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8985" w:author="raye" w:date="2018-08-10T12:30:00Z">
                  <w:rPr>
                    <w:rFonts w:ascii="Calibri" w:hAnsi="Calibri" w:cstheme="minorHAnsi"/>
                    <w:b/>
                    <w:sz w:val="18"/>
                    <w:szCs w:val="18"/>
                  </w:rPr>
                </w:rPrChange>
              </w:rPr>
              <w:t>If red flags identified, Operations Manager Review and Concur by Signing below. Then pass to Compliance Section for Investigation.</w:t>
            </w:r>
          </w:p>
          <w:p w14:paraId="4261E25E" w14:textId="77777777" w:rsidR="00F7260B" w:rsidRPr="00B0205A" w:rsidRDefault="00F7260B">
            <w:pPr>
              <w:jc w:val="left"/>
              <w:rPr>
                <w:rFonts w:ascii="Times New Roman" w:hAnsi="Times New Roman" w:cs="Times New Roman"/>
                <w:b/>
                <w:sz w:val="18"/>
                <w:szCs w:val="18"/>
                <w:rPrChange w:id="18986" w:author="raye" w:date="2018-08-10T12:30:00Z">
                  <w:rPr>
                    <w:rFonts w:ascii="Calibri" w:hAnsi="Calibri" w:cstheme="minorHAnsi"/>
                    <w:b/>
                    <w:sz w:val="18"/>
                    <w:szCs w:val="18"/>
                  </w:rPr>
                </w:rPrChange>
              </w:rPr>
            </w:pPr>
          </w:p>
          <w:p w14:paraId="40360B09" w14:textId="77777777" w:rsidR="00F7260B" w:rsidRPr="00B0205A" w:rsidRDefault="00F7260B">
            <w:pPr>
              <w:jc w:val="left"/>
              <w:rPr>
                <w:rFonts w:ascii="Times New Roman" w:hAnsi="Times New Roman" w:cs="Times New Roman"/>
                <w:b/>
                <w:sz w:val="18"/>
                <w:szCs w:val="18"/>
                <w:rPrChange w:id="18987" w:author="raye" w:date="2018-08-10T12:30:00Z">
                  <w:rPr>
                    <w:rFonts w:ascii="Calibri" w:hAnsi="Calibri" w:cstheme="minorHAnsi"/>
                    <w:b/>
                    <w:sz w:val="18"/>
                    <w:szCs w:val="18"/>
                  </w:rPr>
                </w:rPrChange>
              </w:rPr>
            </w:pPr>
            <w:r w:rsidRPr="00B0205A">
              <w:rPr>
                <w:rFonts w:ascii="Times New Roman" w:hAnsi="Times New Roman" w:cs="Times New Roman"/>
                <w:sz w:val="18"/>
                <w:szCs w:val="18"/>
                <w:rPrChange w:id="18988" w:author="raye" w:date="2018-08-10T12:30:00Z">
                  <w:rPr>
                    <w:rFonts w:ascii="Calibri" w:hAnsi="Calibri" w:cstheme="minorHAnsi"/>
                    <w:sz w:val="18"/>
                    <w:szCs w:val="18"/>
                  </w:rPr>
                </w:rPrChange>
              </w:rPr>
              <w:t>&lt;Signing when Operations Manager Refer to Supervisor&gt;</w:t>
            </w:r>
          </w:p>
          <w:p w14:paraId="74523EC5" w14:textId="77777777" w:rsidR="00F7260B" w:rsidRPr="00B0205A" w:rsidRDefault="00F7260B">
            <w:pPr>
              <w:jc w:val="left"/>
              <w:rPr>
                <w:rFonts w:ascii="Times New Roman" w:hAnsi="Times New Roman" w:cs="Times New Roman"/>
                <w:sz w:val="18"/>
                <w:szCs w:val="18"/>
                <w:rPrChange w:id="1898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90" w:author="raye" w:date="2018-08-10T12:30:00Z">
                  <w:rPr>
                    <w:rFonts w:ascii="Calibri" w:hAnsi="Calibri" w:cstheme="minorHAnsi"/>
                    <w:sz w:val="18"/>
                    <w:szCs w:val="18"/>
                  </w:rPr>
                </w:rPrChange>
              </w:rPr>
              <w:t xml:space="preserve">Reviewed by:        name of Operations Manager           Date: </w:t>
            </w:r>
          </w:p>
        </w:tc>
      </w:tr>
      <w:tr w:rsidR="00F7260B" w:rsidRPr="00B0205A" w14:paraId="70705E73" w14:textId="77777777" w:rsidTr="00F7260B">
        <w:trPr>
          <w:trHeight w:val="760"/>
        </w:trPr>
        <w:tc>
          <w:tcPr>
            <w:tcW w:w="8364"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4BC7875" w14:textId="77777777" w:rsidR="00F7260B" w:rsidRPr="00B0205A" w:rsidRDefault="00F7260B">
            <w:pPr>
              <w:jc w:val="left"/>
              <w:rPr>
                <w:rFonts w:ascii="Times New Roman" w:hAnsi="Times New Roman" w:cs="Times New Roman"/>
                <w:b/>
                <w:sz w:val="18"/>
                <w:szCs w:val="18"/>
                <w:rPrChange w:id="18991"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8992" w:author="raye" w:date="2018-08-10T12:30:00Z">
                  <w:rPr>
                    <w:rFonts w:ascii="Calibri" w:hAnsi="Calibri" w:cstheme="minorHAnsi"/>
                    <w:b/>
                    <w:sz w:val="18"/>
                    <w:szCs w:val="18"/>
                  </w:rPr>
                </w:rPrChange>
              </w:rPr>
              <w:t>If no red flags identified, Operations Manager / Officer Review and Sign off here and Process the Transaction.</w:t>
            </w:r>
          </w:p>
          <w:p w14:paraId="1D65E84A" w14:textId="77777777" w:rsidR="00F7260B" w:rsidRPr="00B0205A" w:rsidRDefault="00F7260B">
            <w:pPr>
              <w:jc w:val="left"/>
              <w:rPr>
                <w:rFonts w:ascii="Times New Roman" w:hAnsi="Times New Roman" w:cs="Times New Roman"/>
                <w:b/>
                <w:sz w:val="18"/>
                <w:szCs w:val="18"/>
                <w:rPrChange w:id="18993" w:author="raye" w:date="2018-08-10T12:30:00Z">
                  <w:rPr>
                    <w:rFonts w:ascii="Calibri" w:hAnsi="Calibri" w:cstheme="minorHAnsi"/>
                    <w:b/>
                    <w:sz w:val="18"/>
                    <w:szCs w:val="18"/>
                  </w:rPr>
                </w:rPrChange>
              </w:rPr>
            </w:pPr>
          </w:p>
          <w:p w14:paraId="698D12CE" w14:textId="77777777" w:rsidR="00F7260B" w:rsidRPr="00B0205A" w:rsidRDefault="00F7260B">
            <w:pPr>
              <w:jc w:val="left"/>
              <w:rPr>
                <w:rFonts w:ascii="Times New Roman" w:hAnsi="Times New Roman" w:cs="Times New Roman"/>
                <w:sz w:val="18"/>
                <w:szCs w:val="18"/>
                <w:rPrChange w:id="1899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8995" w:author="raye" w:date="2018-08-10T12:30:00Z">
                  <w:rPr>
                    <w:rFonts w:ascii="Calibri" w:hAnsi="Calibri" w:cstheme="minorHAnsi"/>
                    <w:sz w:val="18"/>
                    <w:szCs w:val="18"/>
                  </w:rPr>
                </w:rPrChange>
              </w:rPr>
              <w:t>&lt;Operations Manager Sign-Off&gt;</w:t>
            </w:r>
          </w:p>
          <w:p w14:paraId="64176451" w14:textId="77777777" w:rsidR="00F7260B" w:rsidRPr="00B0205A" w:rsidRDefault="00F7260B">
            <w:pPr>
              <w:jc w:val="left"/>
              <w:rPr>
                <w:rFonts w:ascii="Times New Roman" w:hAnsi="Times New Roman" w:cs="Times New Roman"/>
                <w:b/>
                <w:sz w:val="18"/>
                <w:szCs w:val="18"/>
                <w:rPrChange w:id="18996" w:author="raye" w:date="2018-08-10T12:30:00Z">
                  <w:rPr>
                    <w:rFonts w:ascii="Calibri" w:hAnsi="Calibri" w:cstheme="minorHAnsi"/>
                    <w:b/>
                    <w:sz w:val="18"/>
                    <w:szCs w:val="18"/>
                  </w:rPr>
                </w:rPrChange>
              </w:rPr>
            </w:pPr>
            <w:r w:rsidRPr="00B0205A">
              <w:rPr>
                <w:rFonts w:ascii="Times New Roman" w:hAnsi="Times New Roman" w:cs="Times New Roman"/>
                <w:sz w:val="18"/>
                <w:szCs w:val="18"/>
                <w:rPrChange w:id="18997" w:author="raye" w:date="2018-08-10T12:30:00Z">
                  <w:rPr>
                    <w:rFonts w:ascii="Calibri" w:hAnsi="Calibri" w:cstheme="minorHAnsi"/>
                    <w:sz w:val="18"/>
                    <w:szCs w:val="18"/>
                  </w:rPr>
                </w:rPrChange>
              </w:rPr>
              <w:t>Reviewed by:         name of Operations Manager        Date:</w:t>
            </w:r>
          </w:p>
        </w:tc>
      </w:tr>
    </w:tbl>
    <w:p w14:paraId="21E4589E"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Times New Roman" w:hAnsi="Times New Roman" w:cs="Times New Roman"/>
          <w:sz w:val="24"/>
          <w:rPrChange w:id="18998" w:author="raye" w:date="2018-08-10T12:30:00Z">
            <w:rPr>
              <w:rFonts w:ascii="Calibri" w:hAnsi="Calibri" w:cstheme="minorHAnsi"/>
              <w:sz w:val="24"/>
            </w:rPr>
          </w:rPrChange>
        </w:rPr>
      </w:pPr>
    </w:p>
    <w:p w14:paraId="50285C2C" w14:textId="77777777" w:rsidR="00F7260B" w:rsidRPr="00B0205A" w:rsidRDefault="00F7260B" w:rsidP="00AC1630">
      <w:pPr>
        <w:pStyle w:val="321"/>
        <w:rPr>
          <w:rPrChange w:id="18999" w:author="raye" w:date="2018-08-10T12:30:00Z">
            <w:rPr>
              <w:rFonts w:ascii="Calibri" w:hAnsi="Calibri" w:cstheme="minorHAnsi"/>
            </w:rPr>
          </w:rPrChange>
        </w:rPr>
        <w:pPrChange w:id="19000" w:author="raye" w:date="2018-08-10T20:11:00Z">
          <w:pPr>
            <w:pStyle w:val="3"/>
            <w:keepNext w:val="0"/>
            <w:keepLines w:val="0"/>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420"/>
          </w:pPr>
        </w:pPrChange>
      </w:pPr>
      <w:bookmarkStart w:id="19001" w:name="_Toc520840607"/>
      <w:bookmarkStart w:id="19002" w:name="_Toc512250298"/>
      <w:bookmarkStart w:id="19003" w:name="_Ref508805467"/>
      <w:bookmarkStart w:id="19004" w:name="_Ref508805439"/>
      <w:r w:rsidRPr="00B0205A">
        <w:rPr>
          <w:rPrChange w:id="19005" w:author="raye" w:date="2018-08-10T12:30:00Z">
            <w:rPr>
              <w:rFonts w:ascii="Calibri" w:hAnsi="Calibri" w:cstheme="minorHAnsi"/>
            </w:rPr>
          </w:rPrChange>
        </w:rPr>
        <w:t>4.8.2. #2 Special Approval Form</w:t>
      </w:r>
      <w:bookmarkEnd w:id="19001"/>
      <w:bookmarkEnd w:id="19002"/>
      <w:bookmarkEnd w:id="19003"/>
      <w:bookmarkEnd w:id="19004"/>
    </w:p>
    <w:tbl>
      <w:tblPr>
        <w:tblStyle w:val="a9"/>
        <w:tblW w:w="836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F7260B" w:rsidRPr="00B0205A" w14:paraId="3E23C0E6" w14:textId="77777777" w:rsidTr="00F7260B">
        <w:tc>
          <w:tcPr>
            <w:tcW w:w="8364" w:type="dxa"/>
            <w:tcBorders>
              <w:top w:val="single" w:sz="4" w:space="0" w:color="auto"/>
              <w:left w:val="single" w:sz="4" w:space="0" w:color="auto"/>
              <w:bottom w:val="single" w:sz="4" w:space="0" w:color="auto"/>
              <w:right w:val="single" w:sz="4" w:space="0" w:color="auto"/>
            </w:tcBorders>
            <w:hideMark/>
          </w:tcPr>
          <w:p w14:paraId="3764D55B" w14:textId="5834DEE2" w:rsidR="00F7260B" w:rsidRPr="00B0205A" w:rsidRDefault="00F7260B">
            <w:pPr>
              <w:rPr>
                <w:rFonts w:ascii="Times New Roman" w:hAnsi="Times New Roman" w:cs="Times New Roman"/>
                <w:sz w:val="18"/>
                <w:szCs w:val="18"/>
                <w:rPrChange w:id="19006" w:author="raye" w:date="2018-08-10T12:30:00Z">
                  <w:rPr>
                    <w:rFonts w:ascii="Calibri" w:hAnsi="Calibri" w:cstheme="minorHAnsi"/>
                    <w:sz w:val="18"/>
                    <w:szCs w:val="18"/>
                  </w:rPr>
                </w:rPrChange>
              </w:rPr>
            </w:pPr>
            <w:r w:rsidRPr="00B0205A">
              <w:rPr>
                <w:rFonts w:ascii="Times New Roman" w:hAnsi="Times New Roman" w:cs="Times New Roman"/>
                <w:noProof/>
                <w:rPrChange w:id="19007" w:author="raye" w:date="2018-08-10T12:30:00Z">
                  <w:rPr>
                    <w:rFonts w:ascii="Calibri" w:hAnsi="Calibri" w:cstheme="minorHAnsi"/>
                    <w:noProof/>
                  </w:rPr>
                </w:rPrChange>
              </w:rPr>
              <w:drawing>
                <wp:inline distT="0" distB="0" distL="0" distR="0" wp14:anchorId="1E3251E5" wp14:editId="4467ABC1">
                  <wp:extent cx="1035050" cy="310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35050" cy="310515"/>
                          </a:xfrm>
                          <a:prstGeom prst="rect">
                            <a:avLst/>
                          </a:prstGeom>
                          <a:noFill/>
                          <a:ln>
                            <a:noFill/>
                          </a:ln>
                        </pic:spPr>
                      </pic:pic>
                    </a:graphicData>
                  </a:graphic>
                </wp:inline>
              </w:drawing>
            </w:r>
          </w:p>
          <w:p w14:paraId="3259E7F0" w14:textId="77777777" w:rsidR="00F7260B" w:rsidRPr="00B0205A" w:rsidRDefault="00F7260B">
            <w:pPr>
              <w:rPr>
                <w:rFonts w:ascii="Times New Roman" w:hAnsi="Times New Roman" w:cs="Times New Roman"/>
                <w:sz w:val="18"/>
                <w:szCs w:val="18"/>
                <w:rPrChange w:id="1900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009" w:author="raye" w:date="2018-08-10T12:30:00Z">
                  <w:rPr>
                    <w:rFonts w:ascii="Calibri" w:hAnsi="Calibri" w:cstheme="minorHAnsi"/>
                    <w:sz w:val="18"/>
                    <w:szCs w:val="18"/>
                  </w:rPr>
                </w:rPrChange>
              </w:rPr>
              <w:t>Bank of China USA</w:t>
            </w:r>
          </w:p>
        </w:tc>
      </w:tr>
      <w:tr w:rsidR="00F7260B" w:rsidRPr="00B0205A" w14:paraId="6DCE3C43" w14:textId="77777777" w:rsidTr="00F7260B">
        <w:trPr>
          <w:trHeight w:val="342"/>
        </w:trPr>
        <w:tc>
          <w:tcPr>
            <w:tcW w:w="8364" w:type="dxa"/>
            <w:tcBorders>
              <w:top w:val="single" w:sz="4" w:space="0" w:color="auto"/>
              <w:left w:val="single" w:sz="4" w:space="0" w:color="auto"/>
              <w:bottom w:val="nil"/>
              <w:right w:val="single" w:sz="4" w:space="0" w:color="auto"/>
            </w:tcBorders>
            <w:hideMark/>
          </w:tcPr>
          <w:p w14:paraId="7CAC01CE" w14:textId="77777777" w:rsidR="00F7260B" w:rsidRPr="00B0205A" w:rsidRDefault="00F7260B">
            <w:pPr>
              <w:jc w:val="center"/>
              <w:rPr>
                <w:rFonts w:ascii="Times New Roman" w:eastAsia="微软雅黑" w:hAnsi="Times New Roman" w:cs="Times New Roman"/>
                <w:b/>
                <w:sz w:val="18"/>
                <w:szCs w:val="18"/>
                <w:rPrChange w:id="19010" w:author="raye" w:date="2018-08-10T12:30:00Z">
                  <w:rPr>
                    <w:rFonts w:ascii="Calibri" w:eastAsia="微软雅黑" w:hAnsi="Calibri" w:cstheme="minorHAnsi"/>
                    <w:b/>
                    <w:sz w:val="18"/>
                    <w:szCs w:val="18"/>
                  </w:rPr>
                </w:rPrChange>
              </w:rPr>
            </w:pPr>
            <w:r w:rsidRPr="00B0205A">
              <w:rPr>
                <w:rFonts w:ascii="Times New Roman" w:eastAsia="微软雅黑" w:hAnsi="Times New Roman" w:cs="Times New Roman"/>
                <w:b/>
                <w:sz w:val="20"/>
                <w:szCs w:val="18"/>
                <w:rPrChange w:id="19011" w:author="raye" w:date="2018-08-10T12:30:00Z">
                  <w:rPr>
                    <w:rFonts w:ascii="Calibri" w:eastAsia="微软雅黑" w:hAnsi="Calibri" w:cstheme="minorHAnsi"/>
                    <w:b/>
                    <w:sz w:val="20"/>
                    <w:szCs w:val="18"/>
                  </w:rPr>
                </w:rPrChange>
              </w:rPr>
              <w:lastRenderedPageBreak/>
              <w:t>Special Approval Form</w:t>
            </w:r>
          </w:p>
        </w:tc>
      </w:tr>
      <w:tr w:rsidR="00F7260B" w:rsidRPr="00B0205A" w14:paraId="74CEDC0E" w14:textId="77777777" w:rsidTr="00F7260B">
        <w:trPr>
          <w:trHeight w:val="573"/>
        </w:trPr>
        <w:tc>
          <w:tcPr>
            <w:tcW w:w="8364" w:type="dxa"/>
            <w:tcBorders>
              <w:top w:val="nil"/>
              <w:left w:val="single" w:sz="4" w:space="0" w:color="auto"/>
              <w:bottom w:val="nil"/>
              <w:right w:val="single" w:sz="4" w:space="0" w:color="auto"/>
            </w:tcBorders>
            <w:hideMark/>
          </w:tcPr>
          <w:p w14:paraId="1BEABD12" w14:textId="77777777" w:rsidR="00F7260B" w:rsidRPr="00B0205A" w:rsidRDefault="00F7260B">
            <w:pPr>
              <w:rPr>
                <w:rFonts w:ascii="Times New Roman" w:hAnsi="Times New Roman" w:cs="Times New Roman"/>
                <w:sz w:val="18"/>
                <w:szCs w:val="18"/>
                <w:rPrChange w:id="1901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013" w:author="raye" w:date="2018-08-10T12:30:00Z">
                  <w:rPr>
                    <w:rFonts w:ascii="Calibri" w:hAnsi="Calibri" w:cstheme="minorHAnsi"/>
                    <w:sz w:val="18"/>
                    <w:szCs w:val="18"/>
                  </w:rPr>
                </w:rPrChange>
              </w:rPr>
              <w:t>TO:      Legal &amp; Compliance Dept.</w:t>
            </w:r>
          </w:p>
          <w:p w14:paraId="17641037" w14:textId="77777777" w:rsidR="00F7260B" w:rsidRPr="00B0205A" w:rsidRDefault="00F7260B">
            <w:pPr>
              <w:rPr>
                <w:rFonts w:ascii="Times New Roman" w:hAnsi="Times New Roman" w:cs="Times New Roman"/>
                <w:sz w:val="18"/>
                <w:szCs w:val="18"/>
                <w:rPrChange w:id="1901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015" w:author="raye" w:date="2018-08-10T12:30:00Z">
                  <w:rPr>
                    <w:rFonts w:ascii="Calibri" w:hAnsi="Calibri" w:cstheme="minorHAnsi"/>
                    <w:sz w:val="18"/>
                    <w:szCs w:val="18"/>
                  </w:rPr>
                </w:rPrChange>
              </w:rPr>
              <w:t>From:    Trade Services Department                           Date: ______________</w:t>
            </w:r>
          </w:p>
        </w:tc>
      </w:tr>
      <w:tr w:rsidR="00F7260B" w:rsidRPr="00B0205A" w14:paraId="7F685601" w14:textId="77777777" w:rsidTr="00F7260B">
        <w:tc>
          <w:tcPr>
            <w:tcW w:w="8364" w:type="dxa"/>
            <w:tcBorders>
              <w:top w:val="nil"/>
              <w:left w:val="single" w:sz="4" w:space="0" w:color="auto"/>
              <w:bottom w:val="nil"/>
              <w:right w:val="single" w:sz="4" w:space="0" w:color="auto"/>
            </w:tcBorders>
          </w:tcPr>
          <w:p w14:paraId="3EDCE944" w14:textId="77777777" w:rsidR="00F7260B" w:rsidRPr="00B0205A" w:rsidRDefault="00F7260B">
            <w:pPr>
              <w:rPr>
                <w:rFonts w:ascii="Times New Roman" w:hAnsi="Times New Roman" w:cs="Times New Roman"/>
                <w:sz w:val="18"/>
                <w:szCs w:val="18"/>
                <w:rPrChange w:id="1901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017" w:author="raye" w:date="2018-08-10T12:30:00Z">
                  <w:rPr>
                    <w:rFonts w:ascii="Calibri" w:hAnsi="Calibri" w:cstheme="minorHAnsi"/>
                    <w:sz w:val="18"/>
                    <w:szCs w:val="18"/>
                  </w:rPr>
                </w:rPrChange>
              </w:rPr>
              <w:t>Approval of single choice</w:t>
            </w:r>
          </w:p>
          <w:p w14:paraId="3BEDA9FF" w14:textId="77777777" w:rsidR="00F7260B" w:rsidRPr="00B0205A" w:rsidRDefault="00F7260B">
            <w:pPr>
              <w:rPr>
                <w:rFonts w:ascii="Times New Roman" w:hAnsi="Times New Roman" w:cs="Times New Roman"/>
                <w:sz w:val="18"/>
                <w:szCs w:val="18"/>
                <w:rPrChange w:id="1901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019" w:author="raye" w:date="2018-08-10T12:30:00Z">
                  <w:rPr>
                    <w:rFonts w:ascii="Calibri" w:hAnsi="Calibri" w:cstheme="minorHAnsi"/>
                    <w:sz w:val="18"/>
                    <w:szCs w:val="18"/>
                  </w:rPr>
                </w:rPrChange>
              </w:rPr>
              <w:t xml:space="preserve">[  ] L/C Issuance &amp; Documentations  </w:t>
            </w:r>
          </w:p>
          <w:p w14:paraId="279F82BD" w14:textId="77777777" w:rsidR="00F7260B" w:rsidRPr="00B0205A" w:rsidRDefault="00F7260B">
            <w:pPr>
              <w:rPr>
                <w:rFonts w:ascii="Times New Roman" w:hAnsi="Times New Roman" w:cs="Times New Roman"/>
                <w:sz w:val="18"/>
                <w:szCs w:val="18"/>
                <w:rPrChange w:id="1902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021" w:author="raye" w:date="2018-08-10T12:30:00Z">
                  <w:rPr>
                    <w:rFonts w:ascii="Calibri" w:hAnsi="Calibri" w:cstheme="minorHAnsi"/>
                    <w:sz w:val="18"/>
                    <w:szCs w:val="18"/>
                  </w:rPr>
                </w:rPrChange>
              </w:rPr>
              <w:t>[  ] Export L/C Advising, Transfer, AOP &amp; Documentations</w:t>
            </w:r>
          </w:p>
          <w:p w14:paraId="2D67641A" w14:textId="77777777" w:rsidR="00F7260B" w:rsidRPr="00B0205A" w:rsidRDefault="00F7260B">
            <w:pPr>
              <w:rPr>
                <w:rFonts w:ascii="Times New Roman" w:hAnsi="Times New Roman" w:cs="Times New Roman"/>
                <w:sz w:val="18"/>
                <w:szCs w:val="18"/>
                <w:rPrChange w:id="1902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023" w:author="raye" w:date="2018-08-10T12:30:00Z">
                  <w:rPr>
                    <w:rFonts w:ascii="Calibri" w:hAnsi="Calibri" w:cstheme="minorHAnsi"/>
                    <w:sz w:val="18"/>
                    <w:szCs w:val="18"/>
                  </w:rPr>
                </w:rPrChange>
              </w:rPr>
              <w:t>[  ] Trade Finance items</w:t>
            </w:r>
          </w:p>
          <w:p w14:paraId="7278124F" w14:textId="77777777" w:rsidR="00F7260B" w:rsidRPr="00B0205A" w:rsidRDefault="00F7260B">
            <w:pPr>
              <w:rPr>
                <w:rFonts w:ascii="Times New Roman" w:hAnsi="Times New Roman" w:cs="Times New Roman"/>
                <w:sz w:val="18"/>
                <w:szCs w:val="18"/>
                <w:rPrChange w:id="1902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025" w:author="raye" w:date="2018-08-10T12:30:00Z">
                  <w:rPr>
                    <w:rFonts w:ascii="Calibri" w:hAnsi="Calibri" w:cstheme="minorHAnsi"/>
                    <w:sz w:val="18"/>
                    <w:szCs w:val="18"/>
                  </w:rPr>
                </w:rPrChange>
              </w:rPr>
              <w:t>[  ] Documentary Collections</w:t>
            </w:r>
          </w:p>
          <w:p w14:paraId="03634AE0" w14:textId="77777777" w:rsidR="00F7260B" w:rsidRPr="00B0205A" w:rsidRDefault="00F7260B">
            <w:pPr>
              <w:rPr>
                <w:rFonts w:ascii="Times New Roman" w:hAnsi="Times New Roman" w:cs="Times New Roman"/>
                <w:sz w:val="18"/>
                <w:szCs w:val="18"/>
                <w:rPrChange w:id="1902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027" w:author="raye" w:date="2018-08-10T12:30:00Z">
                  <w:rPr>
                    <w:rFonts w:ascii="Calibri" w:hAnsi="Calibri" w:cstheme="minorHAnsi"/>
                    <w:sz w:val="18"/>
                    <w:szCs w:val="18"/>
                  </w:rPr>
                </w:rPrChange>
              </w:rPr>
              <w:t xml:space="preserve">[  ] Other ______________________________ </w:t>
            </w:r>
          </w:p>
          <w:p w14:paraId="133C35B1" w14:textId="77777777" w:rsidR="00F7260B" w:rsidRPr="00B0205A" w:rsidRDefault="00F7260B">
            <w:pPr>
              <w:rPr>
                <w:rFonts w:ascii="Times New Roman" w:hAnsi="Times New Roman" w:cs="Times New Roman"/>
                <w:sz w:val="18"/>
                <w:szCs w:val="18"/>
                <w:rPrChange w:id="1902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029" w:author="raye" w:date="2018-08-10T12:30:00Z">
                  <w:rPr>
                    <w:rFonts w:ascii="Calibri" w:hAnsi="Calibri" w:cstheme="minorHAnsi"/>
                    <w:sz w:val="18"/>
                    <w:szCs w:val="18"/>
                  </w:rPr>
                </w:rPrChange>
              </w:rPr>
              <w:t>Party to be approved</w:t>
            </w:r>
            <w:r w:rsidRPr="00B0205A">
              <w:rPr>
                <w:rFonts w:ascii="Times New Roman" w:hAnsi="Times New Roman" w:cs="Times New Roman" w:hint="eastAsia"/>
                <w:sz w:val="18"/>
                <w:szCs w:val="18"/>
                <w:rPrChange w:id="19030"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031" w:author="raye" w:date="2018-08-10T12:30:00Z">
                  <w:rPr>
                    <w:rFonts w:ascii="Calibri" w:hAnsi="Calibri" w:cstheme="minorHAnsi"/>
                    <w:sz w:val="18"/>
                    <w:szCs w:val="18"/>
                  </w:rPr>
                </w:rPrChange>
              </w:rPr>
              <w:t>_______________________</w:t>
            </w:r>
          </w:p>
          <w:p w14:paraId="07E47144" w14:textId="77777777" w:rsidR="00F7260B" w:rsidRPr="00B0205A" w:rsidRDefault="00F7260B">
            <w:pPr>
              <w:rPr>
                <w:rFonts w:ascii="Times New Roman" w:hAnsi="Times New Roman" w:cs="Times New Roman"/>
                <w:sz w:val="18"/>
                <w:szCs w:val="18"/>
                <w:rPrChange w:id="19032" w:author="raye" w:date="2018-08-10T12:30:00Z">
                  <w:rPr>
                    <w:rFonts w:ascii="Calibri" w:hAnsi="Calibri" w:cstheme="minorHAnsi"/>
                    <w:sz w:val="18"/>
                    <w:szCs w:val="18"/>
                  </w:rPr>
                </w:rPrChange>
              </w:rPr>
            </w:pPr>
          </w:p>
          <w:p w14:paraId="61D9E663" w14:textId="77777777" w:rsidR="00F7260B" w:rsidRPr="00B0205A" w:rsidRDefault="00F7260B">
            <w:pPr>
              <w:rPr>
                <w:rFonts w:ascii="Times New Roman" w:hAnsi="Times New Roman" w:cs="Times New Roman"/>
                <w:sz w:val="18"/>
                <w:szCs w:val="18"/>
                <w:rPrChange w:id="19033" w:author="raye" w:date="2018-08-10T12:30:00Z">
                  <w:rPr>
                    <w:rFonts w:ascii="Calibri" w:hAnsi="Calibri" w:cstheme="minorHAnsi"/>
                    <w:sz w:val="18"/>
                    <w:szCs w:val="18"/>
                  </w:rPr>
                </w:rPrChange>
              </w:rPr>
            </w:pPr>
            <w:r w:rsidRPr="00B0205A">
              <w:rPr>
                <w:rFonts w:ascii="Times New Roman" w:hAnsi="Times New Roman" w:cs="Times New Roman"/>
                <w:b/>
                <w:sz w:val="18"/>
                <w:szCs w:val="18"/>
                <w:rPrChange w:id="19034" w:author="raye" w:date="2018-08-10T12:30:00Z">
                  <w:rPr>
                    <w:rFonts w:ascii="Calibri" w:hAnsi="Calibri" w:cstheme="minorHAnsi"/>
                    <w:b/>
                    <w:sz w:val="18"/>
                    <w:szCs w:val="18"/>
                  </w:rPr>
                </w:rPrChange>
              </w:rPr>
              <w:t>Our Ref No:</w:t>
            </w:r>
            <w:r w:rsidRPr="00B0205A">
              <w:rPr>
                <w:rFonts w:ascii="Times New Roman" w:hAnsi="Times New Roman" w:cs="Times New Roman"/>
                <w:sz w:val="18"/>
                <w:szCs w:val="18"/>
                <w:rPrChange w:id="19035" w:author="raye" w:date="2018-08-10T12:30:00Z">
                  <w:rPr>
                    <w:rFonts w:ascii="Calibri" w:hAnsi="Calibri" w:cstheme="minorHAnsi"/>
                    <w:sz w:val="18"/>
                    <w:szCs w:val="18"/>
                  </w:rPr>
                </w:rPrChange>
              </w:rPr>
              <w:t xml:space="preserve"> ________________________________ Amount: ____________________</w:t>
            </w:r>
          </w:p>
        </w:tc>
      </w:tr>
      <w:tr w:rsidR="00F7260B" w:rsidRPr="00B0205A" w14:paraId="5142CBF4" w14:textId="77777777" w:rsidTr="00F7260B">
        <w:tc>
          <w:tcPr>
            <w:tcW w:w="8364" w:type="dxa"/>
            <w:tcBorders>
              <w:top w:val="nil"/>
              <w:left w:val="single" w:sz="4" w:space="0" w:color="auto"/>
              <w:bottom w:val="nil"/>
              <w:right w:val="single" w:sz="4" w:space="0" w:color="auto"/>
            </w:tcBorders>
            <w:hideMark/>
          </w:tcPr>
          <w:p w14:paraId="60B84FBC" w14:textId="77777777" w:rsidR="00F7260B" w:rsidRPr="00B0205A" w:rsidRDefault="00F7260B">
            <w:pPr>
              <w:rPr>
                <w:rFonts w:ascii="Times New Roman" w:hAnsi="Times New Roman" w:cs="Times New Roman"/>
                <w:b/>
                <w:sz w:val="18"/>
                <w:szCs w:val="18"/>
                <w:rPrChange w:id="19036"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9037" w:author="raye" w:date="2018-08-10T12:30:00Z">
                  <w:rPr>
                    <w:rFonts w:ascii="Calibri" w:hAnsi="Calibri" w:cstheme="minorHAnsi"/>
                    <w:b/>
                    <w:sz w:val="18"/>
                    <w:szCs w:val="18"/>
                  </w:rPr>
                </w:rPrChange>
              </w:rPr>
              <w:t xml:space="preserve">Reasons of Approval: </w:t>
            </w:r>
            <w:r w:rsidRPr="00B0205A">
              <w:rPr>
                <w:rFonts w:ascii="Times New Roman" w:hAnsi="Times New Roman" w:cs="Times New Roman"/>
                <w:sz w:val="18"/>
                <w:szCs w:val="18"/>
                <w:rPrChange w:id="19038" w:author="raye" w:date="2018-08-10T12:30:00Z">
                  <w:rPr>
                    <w:rFonts w:ascii="Calibri" w:hAnsi="Calibri" w:cstheme="minorHAnsi"/>
                    <w:sz w:val="18"/>
                    <w:szCs w:val="18"/>
                  </w:rPr>
                </w:rPrChange>
              </w:rPr>
              <w:t>Multiple choice</w:t>
            </w:r>
          </w:p>
          <w:p w14:paraId="19D7C461" w14:textId="77777777" w:rsidR="00F7260B" w:rsidRPr="00B0205A" w:rsidRDefault="00F7260B">
            <w:pPr>
              <w:rPr>
                <w:rFonts w:ascii="Times New Roman" w:hAnsi="Times New Roman" w:cs="Times New Roman"/>
                <w:sz w:val="18"/>
                <w:szCs w:val="18"/>
                <w:rPrChange w:id="1903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040" w:author="raye" w:date="2018-08-10T12:30:00Z">
                  <w:rPr>
                    <w:rFonts w:ascii="Calibri" w:hAnsi="Calibri" w:cstheme="minorHAnsi"/>
                    <w:sz w:val="18"/>
                    <w:szCs w:val="18"/>
                  </w:rPr>
                </w:rPrChange>
              </w:rPr>
              <w:t>[  ] Bridger Insight/EDD hit on the above party</w:t>
            </w:r>
          </w:p>
          <w:p w14:paraId="059571FE" w14:textId="77777777" w:rsidR="00F7260B" w:rsidRPr="00B0205A" w:rsidRDefault="00F7260B">
            <w:pPr>
              <w:rPr>
                <w:rFonts w:ascii="Times New Roman" w:hAnsi="Times New Roman" w:cs="Times New Roman"/>
                <w:sz w:val="18"/>
                <w:szCs w:val="18"/>
                <w:rPrChange w:id="1904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042" w:author="raye" w:date="2018-08-10T12:30:00Z">
                  <w:rPr>
                    <w:rFonts w:ascii="Calibri" w:hAnsi="Calibri" w:cstheme="minorHAnsi"/>
                    <w:sz w:val="18"/>
                    <w:szCs w:val="18"/>
                  </w:rPr>
                </w:rPrChange>
              </w:rPr>
              <w:t>[  ] Other, please specify: ___________________________________________________</w:t>
            </w:r>
          </w:p>
        </w:tc>
      </w:tr>
      <w:tr w:rsidR="00F7260B" w:rsidRPr="00B0205A" w14:paraId="29A823D5" w14:textId="77777777" w:rsidTr="00F7260B">
        <w:tc>
          <w:tcPr>
            <w:tcW w:w="8364" w:type="dxa"/>
            <w:tcBorders>
              <w:top w:val="nil"/>
              <w:left w:val="single" w:sz="4" w:space="0" w:color="auto"/>
              <w:bottom w:val="nil"/>
              <w:right w:val="single" w:sz="4" w:space="0" w:color="auto"/>
            </w:tcBorders>
            <w:hideMark/>
          </w:tcPr>
          <w:p w14:paraId="0A972FB4" w14:textId="77777777" w:rsidR="00F7260B" w:rsidRPr="00B0205A" w:rsidRDefault="00F7260B">
            <w:pPr>
              <w:rPr>
                <w:rFonts w:ascii="Times New Roman" w:hAnsi="Times New Roman" w:cs="Times New Roman"/>
                <w:b/>
                <w:sz w:val="18"/>
                <w:szCs w:val="18"/>
                <w:rPrChange w:id="19043"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9044" w:author="raye" w:date="2018-08-10T12:30:00Z">
                  <w:rPr>
                    <w:rFonts w:ascii="Calibri" w:hAnsi="Calibri" w:cstheme="minorHAnsi"/>
                    <w:b/>
                    <w:sz w:val="18"/>
                    <w:szCs w:val="18"/>
                  </w:rPr>
                </w:rPrChange>
              </w:rPr>
              <w:t xml:space="preserve">Remarks: </w:t>
            </w:r>
            <w:r w:rsidRPr="00B0205A">
              <w:rPr>
                <w:rFonts w:ascii="Times New Roman" w:hAnsi="Times New Roman" w:cs="Times New Roman"/>
                <w:sz w:val="18"/>
                <w:szCs w:val="18"/>
                <w:rPrChange w:id="19045" w:author="raye" w:date="2018-08-10T12:30:00Z">
                  <w:rPr>
                    <w:rFonts w:ascii="Calibri" w:hAnsi="Calibri" w:cstheme="minorHAnsi"/>
                    <w:sz w:val="18"/>
                    <w:szCs w:val="18"/>
                  </w:rPr>
                </w:rPrChange>
              </w:rPr>
              <w:t>Single choice</w:t>
            </w:r>
          </w:p>
          <w:p w14:paraId="650DBA9F" w14:textId="77777777" w:rsidR="00F7260B" w:rsidRPr="00B0205A" w:rsidRDefault="00F7260B">
            <w:pPr>
              <w:rPr>
                <w:rFonts w:ascii="Times New Roman" w:hAnsi="Times New Roman" w:cs="Times New Roman"/>
                <w:sz w:val="18"/>
                <w:szCs w:val="18"/>
                <w:rPrChange w:id="1904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047" w:author="raye" w:date="2018-08-10T12:30:00Z">
                  <w:rPr>
                    <w:rFonts w:ascii="Calibri" w:hAnsi="Calibri" w:cstheme="minorHAnsi"/>
                    <w:sz w:val="18"/>
                    <w:szCs w:val="18"/>
                  </w:rPr>
                </w:rPrChange>
              </w:rPr>
              <w:t>[  ] Import   [  ] Export            From ________________ To _________________</w:t>
            </w:r>
          </w:p>
          <w:p w14:paraId="5ABD425F" w14:textId="77777777" w:rsidR="00F7260B" w:rsidRPr="00B0205A" w:rsidRDefault="00F7260B">
            <w:pPr>
              <w:rPr>
                <w:rFonts w:ascii="Times New Roman" w:hAnsi="Times New Roman" w:cs="Times New Roman"/>
                <w:sz w:val="18"/>
                <w:szCs w:val="18"/>
                <w:rPrChange w:id="1904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049" w:author="raye" w:date="2018-08-10T12:30:00Z">
                  <w:rPr>
                    <w:rFonts w:ascii="Calibri" w:hAnsi="Calibri" w:cstheme="minorHAnsi"/>
                    <w:sz w:val="18"/>
                    <w:szCs w:val="18"/>
                  </w:rPr>
                </w:rPrChange>
              </w:rPr>
              <w:t>Description of Goods: _________________________________________________________</w:t>
            </w:r>
          </w:p>
        </w:tc>
      </w:tr>
      <w:tr w:rsidR="00F7260B" w:rsidRPr="00B0205A" w14:paraId="58FD2413" w14:textId="77777777" w:rsidTr="00F7260B">
        <w:tc>
          <w:tcPr>
            <w:tcW w:w="8364" w:type="dxa"/>
            <w:tcBorders>
              <w:top w:val="nil"/>
              <w:left w:val="single" w:sz="4" w:space="0" w:color="auto"/>
              <w:bottom w:val="nil"/>
              <w:right w:val="single" w:sz="4" w:space="0" w:color="auto"/>
            </w:tcBorders>
            <w:hideMark/>
          </w:tcPr>
          <w:p w14:paraId="32737CBE" w14:textId="77777777" w:rsidR="00F7260B" w:rsidRPr="00B0205A" w:rsidRDefault="00F7260B">
            <w:pPr>
              <w:rPr>
                <w:rFonts w:ascii="Times New Roman" w:hAnsi="Times New Roman" w:cs="Times New Roman"/>
                <w:b/>
                <w:sz w:val="18"/>
                <w:szCs w:val="18"/>
                <w:rPrChange w:id="19050"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9051" w:author="raye" w:date="2018-08-10T12:30:00Z">
                  <w:rPr>
                    <w:rFonts w:ascii="Calibri" w:hAnsi="Calibri" w:cstheme="minorHAnsi"/>
                    <w:b/>
                    <w:sz w:val="18"/>
                    <w:szCs w:val="18"/>
                  </w:rPr>
                </w:rPrChange>
              </w:rPr>
              <w:t>Comments by T/S Dept:(if applicable):</w:t>
            </w:r>
          </w:p>
          <w:p w14:paraId="1385611D" w14:textId="77777777" w:rsidR="00F7260B" w:rsidRPr="00B0205A" w:rsidRDefault="00F7260B">
            <w:pPr>
              <w:rPr>
                <w:rFonts w:ascii="Times New Roman" w:hAnsi="Times New Roman" w:cs="Times New Roman"/>
                <w:sz w:val="18"/>
                <w:szCs w:val="18"/>
                <w:rPrChange w:id="1905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053" w:author="raye" w:date="2018-08-10T12:30:00Z">
                  <w:rPr>
                    <w:rFonts w:ascii="Calibri" w:hAnsi="Calibri" w:cstheme="minorHAnsi"/>
                    <w:sz w:val="18"/>
                    <w:szCs w:val="18"/>
                  </w:rPr>
                </w:rPrChange>
              </w:rPr>
              <w:t>The party is a customer of Bank of China, ______________________ Branch.</w:t>
            </w:r>
          </w:p>
          <w:p w14:paraId="7EEB5213" w14:textId="77777777" w:rsidR="00F7260B" w:rsidRPr="00B0205A" w:rsidRDefault="00F7260B">
            <w:pPr>
              <w:rPr>
                <w:rFonts w:ascii="Times New Roman" w:hAnsi="Times New Roman" w:cs="Times New Roman"/>
                <w:sz w:val="18"/>
                <w:szCs w:val="18"/>
                <w:rPrChange w:id="1905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055" w:author="raye" w:date="2018-08-10T12:30:00Z">
                  <w:rPr>
                    <w:rFonts w:ascii="Calibri" w:hAnsi="Calibri" w:cstheme="minorHAnsi"/>
                    <w:sz w:val="18"/>
                    <w:szCs w:val="18"/>
                  </w:rPr>
                </w:rPrChange>
              </w:rPr>
              <w:t>A review of the goods and related documentations did not reveal any unusual activity or conditions to the transaction.</w:t>
            </w:r>
          </w:p>
          <w:p w14:paraId="24B89A1E" w14:textId="77777777" w:rsidR="00F7260B" w:rsidRPr="00B0205A" w:rsidRDefault="00F7260B">
            <w:pPr>
              <w:rPr>
                <w:rFonts w:ascii="Times New Roman" w:hAnsi="Times New Roman" w:cs="Times New Roman"/>
                <w:sz w:val="18"/>
                <w:szCs w:val="18"/>
                <w:rPrChange w:id="1905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057" w:author="raye" w:date="2018-08-10T12:30:00Z">
                  <w:rPr>
                    <w:rFonts w:ascii="Calibri" w:hAnsi="Calibri" w:cstheme="minorHAnsi"/>
                    <w:sz w:val="18"/>
                    <w:szCs w:val="18"/>
                  </w:rPr>
                </w:rPrChange>
              </w:rPr>
              <w:t>&lt;The above content is pre-filled by Operations Analyst.&gt;</w:t>
            </w:r>
          </w:p>
        </w:tc>
      </w:tr>
      <w:tr w:rsidR="00F7260B" w:rsidRPr="00B0205A" w14:paraId="421E5A9A" w14:textId="77777777" w:rsidTr="00F7260B">
        <w:tc>
          <w:tcPr>
            <w:tcW w:w="8364" w:type="dxa"/>
            <w:tcBorders>
              <w:top w:val="nil"/>
              <w:left w:val="single" w:sz="4" w:space="0" w:color="auto"/>
              <w:bottom w:val="nil"/>
              <w:right w:val="single" w:sz="4" w:space="0" w:color="auto"/>
            </w:tcBorders>
            <w:shd w:val="clear" w:color="auto" w:fill="E2EFD9" w:themeFill="accent6" w:themeFillTint="33"/>
          </w:tcPr>
          <w:p w14:paraId="025DC911" w14:textId="77777777" w:rsidR="00F7260B" w:rsidRPr="00B0205A" w:rsidRDefault="00F7260B">
            <w:pPr>
              <w:rPr>
                <w:rFonts w:ascii="Times New Roman" w:hAnsi="Times New Roman" w:cs="Times New Roman"/>
                <w:b/>
                <w:sz w:val="18"/>
                <w:szCs w:val="18"/>
                <w:rPrChange w:id="19058"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9059" w:author="raye" w:date="2018-08-10T12:30:00Z">
                  <w:rPr>
                    <w:rFonts w:ascii="Calibri" w:hAnsi="Calibri" w:cstheme="minorHAnsi"/>
                    <w:b/>
                    <w:sz w:val="18"/>
                    <w:szCs w:val="18"/>
                  </w:rPr>
                </w:rPrChange>
              </w:rPr>
              <w:t xml:space="preserve">Handled by: ________ Ext. ____     Date: _______    </w:t>
            </w:r>
          </w:p>
          <w:p w14:paraId="62F754AF" w14:textId="77777777" w:rsidR="00F7260B" w:rsidRPr="00B0205A" w:rsidRDefault="00F7260B">
            <w:pPr>
              <w:rPr>
                <w:rFonts w:ascii="Times New Roman" w:hAnsi="Times New Roman" w:cs="Times New Roman"/>
                <w:sz w:val="18"/>
                <w:szCs w:val="18"/>
                <w:rPrChange w:id="1906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061" w:author="raye" w:date="2018-08-10T12:30:00Z">
                  <w:rPr>
                    <w:rFonts w:ascii="Calibri" w:hAnsi="Calibri" w:cstheme="minorHAnsi"/>
                    <w:sz w:val="18"/>
                    <w:szCs w:val="18"/>
                  </w:rPr>
                </w:rPrChange>
              </w:rPr>
              <w:t>name of Operations Analyst</w:t>
            </w:r>
            <w:r w:rsidRPr="00B0205A">
              <w:rPr>
                <w:rFonts w:ascii="Times New Roman" w:hAnsi="Times New Roman" w:cs="Times New Roman" w:hint="eastAsia"/>
                <w:sz w:val="18"/>
                <w:szCs w:val="18"/>
                <w:rPrChange w:id="19062"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063" w:author="raye" w:date="2018-08-10T12:30:00Z">
                  <w:rPr>
                    <w:rFonts w:ascii="Calibri" w:hAnsi="Calibri" w:cstheme="minorHAnsi"/>
                    <w:sz w:val="18"/>
                    <w:szCs w:val="18"/>
                  </w:rPr>
                </w:rPrChange>
              </w:rPr>
              <w:t xml:space="preserve"> Date of submission date</w:t>
            </w:r>
          </w:p>
          <w:p w14:paraId="4578B0AB" w14:textId="77777777" w:rsidR="00F7260B" w:rsidRPr="00B0205A" w:rsidRDefault="00F7260B">
            <w:pPr>
              <w:rPr>
                <w:rFonts w:ascii="Times New Roman" w:hAnsi="Times New Roman" w:cs="Times New Roman"/>
                <w:b/>
                <w:sz w:val="18"/>
                <w:szCs w:val="18"/>
                <w:rPrChange w:id="19064" w:author="raye" w:date="2018-08-10T12:30:00Z">
                  <w:rPr>
                    <w:rFonts w:ascii="Calibri" w:hAnsi="Calibri" w:cstheme="minorHAnsi"/>
                    <w:b/>
                    <w:sz w:val="18"/>
                    <w:szCs w:val="18"/>
                  </w:rPr>
                </w:rPrChange>
              </w:rPr>
            </w:pPr>
          </w:p>
        </w:tc>
      </w:tr>
      <w:tr w:rsidR="00F7260B" w:rsidRPr="00B0205A" w14:paraId="6E944F59" w14:textId="77777777" w:rsidTr="00F7260B">
        <w:tc>
          <w:tcPr>
            <w:tcW w:w="8364" w:type="dxa"/>
            <w:tcBorders>
              <w:top w:val="nil"/>
              <w:left w:val="single" w:sz="4" w:space="0" w:color="auto"/>
              <w:bottom w:val="nil"/>
              <w:right w:val="single" w:sz="4" w:space="0" w:color="auto"/>
            </w:tcBorders>
            <w:shd w:val="clear" w:color="auto" w:fill="DEEAF6" w:themeFill="accent1" w:themeFillTint="33"/>
          </w:tcPr>
          <w:p w14:paraId="21868E8E" w14:textId="77777777" w:rsidR="00F7260B" w:rsidRPr="00B0205A" w:rsidRDefault="00F7260B">
            <w:pPr>
              <w:rPr>
                <w:rFonts w:ascii="Times New Roman" w:hAnsi="Times New Roman" w:cs="Times New Roman"/>
                <w:b/>
                <w:sz w:val="18"/>
                <w:szCs w:val="18"/>
                <w:rPrChange w:id="19065"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9066" w:author="raye" w:date="2018-08-10T12:30:00Z">
                  <w:rPr>
                    <w:rFonts w:ascii="Calibri" w:hAnsi="Calibri" w:cstheme="minorHAnsi"/>
                    <w:b/>
                    <w:sz w:val="18"/>
                    <w:szCs w:val="18"/>
                  </w:rPr>
                </w:rPrChange>
              </w:rPr>
              <w:t>Reviewed by TSD Compliance Section: __________     Date: ___________</w:t>
            </w:r>
          </w:p>
          <w:p w14:paraId="42179170" w14:textId="77777777" w:rsidR="00F7260B" w:rsidRPr="00B0205A" w:rsidRDefault="00F7260B">
            <w:pPr>
              <w:rPr>
                <w:rFonts w:ascii="Times New Roman" w:hAnsi="Times New Roman" w:cs="Times New Roman"/>
                <w:sz w:val="18"/>
                <w:szCs w:val="18"/>
                <w:rPrChange w:id="19067" w:author="raye" w:date="2018-08-10T12:30:00Z">
                  <w:rPr>
                    <w:rFonts w:ascii="Calibri" w:hAnsi="Calibri" w:cstheme="minorHAnsi"/>
                    <w:sz w:val="18"/>
                    <w:szCs w:val="18"/>
                  </w:rPr>
                </w:rPrChange>
              </w:rPr>
            </w:pPr>
            <w:r w:rsidRPr="00B0205A">
              <w:rPr>
                <w:rFonts w:ascii="Times New Roman" w:hAnsi="Times New Roman" w:cs="Times New Roman"/>
                <w:b/>
                <w:sz w:val="18"/>
                <w:szCs w:val="18"/>
                <w:rPrChange w:id="19068" w:author="raye" w:date="2018-08-10T12:30:00Z">
                  <w:rPr>
                    <w:rFonts w:ascii="Calibri" w:hAnsi="Calibri" w:cstheme="minorHAnsi"/>
                    <w:b/>
                    <w:sz w:val="18"/>
                    <w:szCs w:val="18"/>
                  </w:rPr>
                </w:rPrChange>
              </w:rPr>
              <w:t xml:space="preserve">                                    __________     Date: ___________</w:t>
            </w:r>
          </w:p>
          <w:p w14:paraId="1D3343D7" w14:textId="77777777" w:rsidR="00F7260B" w:rsidRPr="00B0205A" w:rsidRDefault="00F7260B">
            <w:pPr>
              <w:rPr>
                <w:rFonts w:ascii="Times New Roman" w:hAnsi="Times New Roman" w:cs="Times New Roman"/>
                <w:sz w:val="18"/>
                <w:szCs w:val="18"/>
                <w:rPrChange w:id="1906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070" w:author="raye" w:date="2018-08-10T12:30:00Z">
                  <w:rPr>
                    <w:rFonts w:ascii="Calibri" w:hAnsi="Calibri" w:cstheme="minorHAnsi"/>
                    <w:sz w:val="18"/>
                    <w:szCs w:val="18"/>
                  </w:rPr>
                </w:rPrChange>
              </w:rPr>
              <w:t>&lt; Compliance Analyst &amp; Supervisor’s Signature &gt;</w:t>
            </w:r>
          </w:p>
          <w:p w14:paraId="52BE53E4" w14:textId="77777777" w:rsidR="00F7260B" w:rsidRPr="00B0205A" w:rsidRDefault="00F7260B">
            <w:pPr>
              <w:rPr>
                <w:rFonts w:ascii="Times New Roman" w:hAnsi="Times New Roman" w:cs="Times New Roman"/>
                <w:sz w:val="18"/>
                <w:szCs w:val="18"/>
                <w:rPrChange w:id="1907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072" w:author="raye" w:date="2018-08-10T12:30:00Z">
                  <w:rPr>
                    <w:rFonts w:ascii="Calibri" w:hAnsi="Calibri" w:cstheme="minorHAnsi"/>
                    <w:sz w:val="18"/>
                    <w:szCs w:val="18"/>
                  </w:rPr>
                </w:rPrChange>
              </w:rPr>
              <w:t>name of Compliance Analyst, Date is submission date</w:t>
            </w:r>
          </w:p>
          <w:p w14:paraId="6AA521ED" w14:textId="77777777" w:rsidR="00F7260B" w:rsidRPr="00B0205A" w:rsidRDefault="00F7260B">
            <w:pPr>
              <w:rPr>
                <w:rFonts w:ascii="Times New Roman" w:hAnsi="Times New Roman" w:cs="Times New Roman"/>
                <w:sz w:val="18"/>
                <w:szCs w:val="18"/>
                <w:rPrChange w:id="1907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074" w:author="raye" w:date="2018-08-10T12:30:00Z">
                  <w:rPr>
                    <w:rFonts w:ascii="Calibri" w:hAnsi="Calibri" w:cstheme="minorHAnsi"/>
                    <w:sz w:val="18"/>
                    <w:szCs w:val="18"/>
                  </w:rPr>
                </w:rPrChange>
              </w:rPr>
              <w:t>name of Compliance Supervisor, Date is submission date</w:t>
            </w:r>
          </w:p>
          <w:p w14:paraId="5C13619B" w14:textId="77777777" w:rsidR="00F7260B" w:rsidRPr="00B0205A" w:rsidRDefault="00F7260B">
            <w:pPr>
              <w:rPr>
                <w:rFonts w:ascii="Times New Roman" w:hAnsi="Times New Roman" w:cs="Times New Roman"/>
                <w:sz w:val="18"/>
                <w:szCs w:val="18"/>
                <w:rPrChange w:id="19075" w:author="raye" w:date="2018-08-10T12:30:00Z">
                  <w:rPr>
                    <w:rFonts w:ascii="Calibri" w:hAnsi="Calibri" w:cstheme="minorHAnsi"/>
                    <w:sz w:val="18"/>
                    <w:szCs w:val="18"/>
                  </w:rPr>
                </w:rPrChange>
              </w:rPr>
            </w:pPr>
          </w:p>
        </w:tc>
      </w:tr>
      <w:tr w:rsidR="00F7260B" w:rsidRPr="00B0205A" w14:paraId="39A8BC38" w14:textId="77777777" w:rsidTr="00F7260B">
        <w:tc>
          <w:tcPr>
            <w:tcW w:w="8364" w:type="dxa"/>
            <w:tcBorders>
              <w:top w:val="nil"/>
              <w:left w:val="single" w:sz="4" w:space="0" w:color="auto"/>
              <w:bottom w:val="nil"/>
              <w:right w:val="single" w:sz="4" w:space="0" w:color="auto"/>
            </w:tcBorders>
            <w:shd w:val="clear" w:color="auto" w:fill="FFFF99"/>
          </w:tcPr>
          <w:p w14:paraId="4AB4F394" w14:textId="77777777" w:rsidR="00F7260B" w:rsidRPr="00B0205A" w:rsidRDefault="00F7260B">
            <w:pPr>
              <w:rPr>
                <w:rFonts w:ascii="Times New Roman" w:hAnsi="Times New Roman" w:cs="Times New Roman"/>
                <w:sz w:val="18"/>
                <w:szCs w:val="18"/>
                <w:rPrChange w:id="19076" w:author="raye" w:date="2018-08-10T12:30:00Z">
                  <w:rPr>
                    <w:rFonts w:ascii="Calibri" w:hAnsi="Calibri" w:cstheme="minorHAnsi"/>
                    <w:sz w:val="18"/>
                    <w:szCs w:val="18"/>
                  </w:rPr>
                </w:rPrChange>
              </w:rPr>
            </w:pPr>
            <w:r w:rsidRPr="00B0205A">
              <w:rPr>
                <w:rFonts w:ascii="Times New Roman" w:hAnsi="Times New Roman" w:cs="Times New Roman"/>
                <w:b/>
                <w:sz w:val="18"/>
                <w:szCs w:val="18"/>
                <w:rPrChange w:id="19077" w:author="raye" w:date="2018-08-10T12:30:00Z">
                  <w:rPr>
                    <w:rFonts w:ascii="Calibri" w:hAnsi="Calibri" w:cstheme="minorHAnsi"/>
                    <w:b/>
                    <w:sz w:val="18"/>
                    <w:szCs w:val="18"/>
                  </w:rPr>
                </w:rPrChange>
              </w:rPr>
              <w:t>Legal &amp; Compliance Dept. Remarks:</w:t>
            </w:r>
          </w:p>
          <w:p w14:paraId="1AF1647C" w14:textId="77777777" w:rsidR="00F7260B" w:rsidRPr="00B0205A" w:rsidRDefault="00F7260B">
            <w:pPr>
              <w:rPr>
                <w:rFonts w:ascii="Times New Roman" w:hAnsi="Times New Roman" w:cs="Times New Roman"/>
                <w:sz w:val="18"/>
                <w:szCs w:val="18"/>
                <w:rPrChange w:id="19078" w:author="raye" w:date="2018-08-10T12:30:00Z">
                  <w:rPr>
                    <w:rFonts w:ascii="Calibri" w:hAnsi="Calibri" w:cstheme="minorHAnsi"/>
                    <w:sz w:val="18"/>
                    <w:szCs w:val="18"/>
                  </w:rPr>
                </w:rPrChange>
              </w:rPr>
            </w:pPr>
          </w:p>
        </w:tc>
      </w:tr>
      <w:tr w:rsidR="00F7260B" w:rsidRPr="00B0205A" w14:paraId="6E4B7FFC" w14:textId="77777777" w:rsidTr="00F7260B">
        <w:tc>
          <w:tcPr>
            <w:tcW w:w="8364" w:type="dxa"/>
            <w:tcBorders>
              <w:top w:val="nil"/>
              <w:left w:val="single" w:sz="4" w:space="0" w:color="auto"/>
              <w:bottom w:val="single" w:sz="4" w:space="0" w:color="auto"/>
              <w:right w:val="single" w:sz="4" w:space="0" w:color="auto"/>
            </w:tcBorders>
            <w:shd w:val="clear" w:color="auto" w:fill="FFFF99"/>
            <w:hideMark/>
          </w:tcPr>
          <w:p w14:paraId="19497BA6" w14:textId="77777777" w:rsidR="00F7260B" w:rsidRPr="00B0205A" w:rsidRDefault="00F7260B">
            <w:pPr>
              <w:rPr>
                <w:rFonts w:ascii="Times New Roman" w:hAnsi="Times New Roman" w:cs="Times New Roman"/>
                <w:b/>
                <w:sz w:val="18"/>
                <w:szCs w:val="18"/>
                <w:rPrChange w:id="19079"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9080" w:author="raye" w:date="2018-08-10T12:30:00Z">
                  <w:rPr>
                    <w:rFonts w:ascii="Calibri" w:hAnsi="Calibri" w:cstheme="minorHAnsi"/>
                    <w:b/>
                    <w:sz w:val="18"/>
                    <w:szCs w:val="18"/>
                  </w:rPr>
                </w:rPrChange>
              </w:rPr>
              <w:t>Approved by: ___________________                     Legal &amp; Compliance Dept.</w:t>
            </w:r>
          </w:p>
          <w:p w14:paraId="331957D6" w14:textId="77777777" w:rsidR="00F7260B" w:rsidRPr="00B0205A" w:rsidRDefault="00F7260B">
            <w:pPr>
              <w:rPr>
                <w:rFonts w:ascii="Times New Roman" w:hAnsi="Times New Roman" w:cs="Times New Roman"/>
                <w:sz w:val="18"/>
                <w:szCs w:val="18"/>
                <w:rPrChange w:id="1908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082" w:author="raye" w:date="2018-08-10T12:30:00Z">
                  <w:rPr>
                    <w:rFonts w:ascii="Calibri" w:hAnsi="Calibri" w:cstheme="minorHAnsi"/>
                    <w:sz w:val="18"/>
                    <w:szCs w:val="18"/>
                  </w:rPr>
                </w:rPrChange>
              </w:rPr>
              <w:t xml:space="preserve">&lt;The above area marked yellow is filled by LCD&gt; </w:t>
            </w:r>
            <w:r w:rsidRPr="00B0205A">
              <w:rPr>
                <w:rFonts w:ascii="Times New Roman" w:hAnsi="Times New Roman" w:cs="Times New Roman" w:hint="eastAsia"/>
                <w:sz w:val="18"/>
                <w:szCs w:val="18"/>
                <w:rPrChange w:id="19083"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084" w:author="raye" w:date="2018-08-10T12:30:00Z">
                  <w:rPr>
                    <w:rFonts w:ascii="Calibri" w:hAnsi="Calibri" w:cstheme="minorHAnsi"/>
                    <w:sz w:val="18"/>
                    <w:szCs w:val="18"/>
                  </w:rPr>
                </w:rPrChange>
              </w:rPr>
              <w:t xml:space="preserve"> name of LCD </w:t>
            </w:r>
            <w:r w:rsidRPr="00B0205A">
              <w:rPr>
                <w:rFonts w:ascii="Times New Roman" w:hAnsi="Times New Roman" w:cs="Times New Roman"/>
                <w:sz w:val="18"/>
                <w:szCs w:val="18"/>
                <w:u w:val="single"/>
                <w:rPrChange w:id="19085" w:author="raye" w:date="2018-08-10T12:30:00Z">
                  <w:rPr>
                    <w:rFonts w:ascii="Calibri" w:hAnsi="Calibri" w:cstheme="minorHAnsi"/>
                    <w:sz w:val="18"/>
                    <w:szCs w:val="18"/>
                    <w:u w:val="single"/>
                  </w:rPr>
                </w:rPrChange>
              </w:rPr>
              <w:t>name</w:t>
            </w:r>
            <w:r w:rsidRPr="00B0205A">
              <w:rPr>
                <w:rFonts w:ascii="Times New Roman" w:hAnsi="Times New Roman" w:cs="Times New Roman" w:hint="eastAsia"/>
                <w:sz w:val="18"/>
                <w:szCs w:val="18"/>
                <w:u w:val="single"/>
                <w:rPrChange w:id="19086" w:author="raye" w:date="2018-08-10T12:30:00Z">
                  <w:rPr>
                    <w:rFonts w:ascii="Calibri" w:hAnsi="Calibri" w:cstheme="minorHAnsi" w:hint="eastAsia"/>
                    <w:sz w:val="18"/>
                    <w:szCs w:val="18"/>
                    <w:u w:val="single"/>
                  </w:rPr>
                </w:rPrChange>
              </w:rPr>
              <w:t>，</w:t>
            </w:r>
            <w:r w:rsidRPr="00B0205A">
              <w:rPr>
                <w:rFonts w:ascii="Times New Roman" w:hAnsi="Times New Roman" w:cs="Times New Roman"/>
                <w:sz w:val="18"/>
                <w:szCs w:val="18"/>
                <w:rPrChange w:id="19087" w:author="raye" w:date="2018-08-10T12:30:00Z">
                  <w:rPr>
                    <w:rFonts w:ascii="Calibri" w:hAnsi="Calibri" w:cstheme="minorHAnsi"/>
                    <w:sz w:val="18"/>
                    <w:szCs w:val="18"/>
                  </w:rPr>
                </w:rPrChange>
              </w:rPr>
              <w:t>Date is submission date</w:t>
            </w:r>
          </w:p>
        </w:tc>
      </w:tr>
    </w:tbl>
    <w:p w14:paraId="6179DF2E"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Times New Roman" w:hAnsi="Times New Roman" w:cs="Times New Roman"/>
          <w:sz w:val="24"/>
          <w:rPrChange w:id="19088" w:author="raye" w:date="2018-08-10T12:30:00Z">
            <w:rPr>
              <w:rFonts w:ascii="Calibri" w:hAnsi="Calibri" w:cstheme="minorHAnsi"/>
              <w:sz w:val="24"/>
            </w:rPr>
          </w:rPrChange>
        </w:rPr>
      </w:pPr>
    </w:p>
    <w:p w14:paraId="1B73D2A3" w14:textId="77777777" w:rsidR="00F7260B" w:rsidRPr="00B0205A" w:rsidRDefault="00F7260B" w:rsidP="00AC1630">
      <w:pPr>
        <w:pStyle w:val="321"/>
        <w:rPr>
          <w:rPrChange w:id="19089" w:author="raye" w:date="2018-08-10T12:30:00Z">
            <w:rPr>
              <w:rFonts w:ascii="Calibri" w:hAnsi="Calibri" w:cstheme="minorHAnsi"/>
            </w:rPr>
          </w:rPrChange>
        </w:rPr>
        <w:pPrChange w:id="19090" w:author="raye" w:date="2018-08-10T20:11:00Z">
          <w:pPr>
            <w:pStyle w:val="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420"/>
          </w:pPr>
        </w:pPrChange>
      </w:pPr>
      <w:bookmarkStart w:id="19091" w:name="_Toc520840608"/>
      <w:bookmarkStart w:id="19092" w:name="_Toc512250299"/>
      <w:bookmarkStart w:id="19093" w:name="_Ref508798749"/>
      <w:bookmarkStart w:id="19094" w:name="_Ref508798703"/>
      <w:r w:rsidRPr="00B0205A">
        <w:rPr>
          <w:rPrChange w:id="19095" w:author="raye" w:date="2018-08-10T12:30:00Z">
            <w:rPr>
              <w:rFonts w:ascii="Calibri" w:hAnsi="Calibri" w:cstheme="minorHAnsi"/>
            </w:rPr>
          </w:rPrChange>
        </w:rPr>
        <w:t>4.8.3. #3 Compliance Section Supplementary Notes</w:t>
      </w:r>
      <w:bookmarkEnd w:id="19091"/>
      <w:bookmarkEnd w:id="19092"/>
      <w:bookmarkEnd w:id="19093"/>
      <w:bookmarkEnd w:id="190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F7260B" w:rsidRPr="00B0205A" w14:paraId="3985ECA7" w14:textId="77777777" w:rsidTr="00F7260B">
        <w:trPr>
          <w:trHeight w:val="20"/>
        </w:trPr>
        <w:tc>
          <w:tcPr>
            <w:tcW w:w="5000" w:type="pct"/>
            <w:tcBorders>
              <w:top w:val="single" w:sz="4" w:space="0" w:color="auto"/>
              <w:left w:val="single" w:sz="4" w:space="0" w:color="auto"/>
              <w:bottom w:val="single" w:sz="4" w:space="0" w:color="auto"/>
              <w:right w:val="single" w:sz="4" w:space="0" w:color="auto"/>
            </w:tcBorders>
            <w:shd w:val="clear" w:color="auto" w:fill="D9D9D9"/>
            <w:vAlign w:val="bottom"/>
            <w:hideMark/>
          </w:tcPr>
          <w:p w14:paraId="45647268" w14:textId="77777777" w:rsidR="00F7260B" w:rsidRPr="00B0205A" w:rsidRDefault="00F7260B">
            <w:pPr>
              <w:rPr>
                <w:rFonts w:ascii="Times New Roman" w:eastAsia="Times New Roman" w:hAnsi="Times New Roman" w:cs="Times New Roman"/>
                <w:b/>
                <w:bCs/>
                <w:sz w:val="24"/>
                <w:rPrChange w:id="19096" w:author="raye" w:date="2018-08-10T12:30:00Z">
                  <w:rPr>
                    <w:rFonts w:ascii="Calibri" w:eastAsia="Times New Roman" w:hAnsi="Calibri" w:cstheme="minorHAnsi"/>
                    <w:b/>
                    <w:bCs/>
                    <w:sz w:val="24"/>
                  </w:rPr>
                </w:rPrChange>
              </w:rPr>
            </w:pPr>
            <w:bookmarkStart w:id="19097" w:name="_Toc442378363"/>
            <w:bookmarkStart w:id="19098" w:name="_Toc361828934"/>
            <w:bookmarkStart w:id="19099" w:name="_Toc440527677"/>
            <w:bookmarkStart w:id="19100" w:name="_Toc442868736"/>
            <w:bookmarkStart w:id="19101" w:name="_Toc442363066"/>
            <w:r w:rsidRPr="00B0205A">
              <w:rPr>
                <w:rFonts w:ascii="Times New Roman" w:hAnsi="Times New Roman" w:cs="Times New Roman"/>
                <w:sz w:val="24"/>
                <w:rPrChange w:id="19102" w:author="raye" w:date="2018-08-10T12:30:00Z">
                  <w:rPr>
                    <w:rFonts w:ascii="Calibri" w:hAnsi="Calibri" w:cstheme="minorHAnsi"/>
                    <w:sz w:val="24"/>
                  </w:rPr>
                </w:rPrChange>
              </w:rPr>
              <w:br w:type="page"/>
            </w:r>
            <w:r w:rsidRPr="00B0205A">
              <w:rPr>
                <w:rFonts w:ascii="Times New Roman" w:eastAsia="Times New Roman" w:hAnsi="Times New Roman" w:cs="Times New Roman"/>
                <w:b/>
                <w:bCs/>
                <w:sz w:val="24"/>
                <w:rPrChange w:id="19103" w:author="raye" w:date="2018-08-10T12:30:00Z">
                  <w:rPr>
                    <w:rFonts w:ascii="Calibri" w:eastAsia="Times New Roman" w:hAnsi="Calibri" w:cstheme="minorHAnsi"/>
                    <w:b/>
                    <w:bCs/>
                    <w:sz w:val="24"/>
                  </w:rPr>
                </w:rPrChange>
              </w:rPr>
              <w:t>Compliance Section Supplementary Notes</w:t>
            </w:r>
          </w:p>
        </w:tc>
      </w:tr>
      <w:tr w:rsidR="00F7260B" w:rsidRPr="00B0205A" w14:paraId="701FA23B" w14:textId="77777777" w:rsidTr="00F7260B">
        <w:trPr>
          <w:trHeight w:val="1312"/>
        </w:trPr>
        <w:tc>
          <w:tcPr>
            <w:tcW w:w="5000" w:type="pct"/>
            <w:tcBorders>
              <w:top w:val="single" w:sz="4" w:space="0" w:color="auto"/>
              <w:left w:val="single" w:sz="4" w:space="0" w:color="auto"/>
              <w:bottom w:val="single" w:sz="4" w:space="0" w:color="auto"/>
              <w:right w:val="single" w:sz="4" w:space="0" w:color="auto"/>
            </w:tcBorders>
          </w:tcPr>
          <w:p w14:paraId="61D49995" w14:textId="77777777" w:rsidR="00F7260B" w:rsidRPr="00B0205A" w:rsidRDefault="00F7260B">
            <w:pPr>
              <w:rPr>
                <w:rFonts w:ascii="Times New Roman" w:eastAsia="Times New Roman" w:hAnsi="Times New Roman" w:cs="Times New Roman"/>
                <w:b/>
                <w:u w:val="single"/>
                <w:rPrChange w:id="19104" w:author="raye" w:date="2018-08-10T12:30:00Z">
                  <w:rPr>
                    <w:rFonts w:ascii="Calibri" w:eastAsia="Times New Roman" w:hAnsi="Calibri" w:cstheme="minorHAnsi"/>
                    <w:b/>
                    <w:u w:val="single"/>
                  </w:rPr>
                </w:rPrChange>
              </w:rPr>
            </w:pPr>
            <w:r w:rsidRPr="00B0205A">
              <w:rPr>
                <w:rFonts w:ascii="Times New Roman" w:eastAsia="Times New Roman" w:hAnsi="Times New Roman" w:cs="Times New Roman"/>
                <w:b/>
                <w:u w:val="single"/>
                <w:rPrChange w:id="19105" w:author="raye" w:date="2018-08-10T12:30:00Z">
                  <w:rPr>
                    <w:rFonts w:ascii="Calibri" w:eastAsia="Times New Roman" w:hAnsi="Calibri" w:cstheme="minorHAnsi"/>
                    <w:b/>
                    <w:u w:val="single"/>
                  </w:rPr>
                </w:rPrChange>
              </w:rPr>
              <w:lastRenderedPageBreak/>
              <w:t>Customer Name</w:t>
            </w:r>
            <w:r w:rsidRPr="00B0205A">
              <w:rPr>
                <w:rFonts w:ascii="Times New Roman" w:eastAsia="Times New Roman" w:hAnsi="Times New Roman" w:cs="Times New Roman"/>
                <w:b/>
                <w:rPrChange w:id="19106" w:author="raye" w:date="2018-08-10T12:30:00Z">
                  <w:rPr>
                    <w:rFonts w:ascii="Calibri" w:eastAsia="Times New Roman" w:hAnsi="Calibri" w:cstheme="minorHAnsi"/>
                    <w:b/>
                  </w:rPr>
                </w:rPrChange>
              </w:rPr>
              <w:t xml:space="preserve">: </w:t>
            </w:r>
          </w:p>
          <w:p w14:paraId="3414DDF1" w14:textId="77777777" w:rsidR="00F7260B" w:rsidRPr="00B0205A" w:rsidRDefault="00F7260B">
            <w:pPr>
              <w:rPr>
                <w:rFonts w:ascii="Times New Roman" w:eastAsia="Times New Roman" w:hAnsi="Times New Roman" w:cs="Times New Roman"/>
                <w:b/>
                <w:u w:val="single"/>
                <w:rPrChange w:id="19107" w:author="raye" w:date="2018-08-10T12:30:00Z">
                  <w:rPr>
                    <w:rFonts w:ascii="Calibri" w:eastAsia="Times New Roman" w:hAnsi="Calibri" w:cstheme="minorHAnsi"/>
                    <w:b/>
                    <w:u w:val="single"/>
                  </w:rPr>
                </w:rPrChange>
              </w:rPr>
            </w:pPr>
          </w:p>
          <w:p w14:paraId="1F934736" w14:textId="77777777" w:rsidR="00F7260B" w:rsidRPr="00B0205A" w:rsidRDefault="00F7260B">
            <w:pPr>
              <w:rPr>
                <w:rFonts w:ascii="Times New Roman" w:eastAsia="Times New Roman" w:hAnsi="Times New Roman" w:cs="Times New Roman"/>
                <w:b/>
                <w:u w:val="single"/>
                <w:rPrChange w:id="19108" w:author="raye" w:date="2018-08-10T12:30:00Z">
                  <w:rPr>
                    <w:rFonts w:ascii="Calibri" w:eastAsia="Times New Roman" w:hAnsi="Calibri" w:cstheme="minorHAnsi"/>
                    <w:b/>
                    <w:u w:val="single"/>
                  </w:rPr>
                </w:rPrChange>
              </w:rPr>
            </w:pPr>
            <w:r w:rsidRPr="00B0205A">
              <w:rPr>
                <w:rFonts w:ascii="Times New Roman" w:eastAsia="Times New Roman" w:hAnsi="Times New Roman" w:cs="Times New Roman"/>
                <w:b/>
                <w:u w:val="single"/>
                <w:rPrChange w:id="19109" w:author="raye" w:date="2018-08-10T12:30:00Z">
                  <w:rPr>
                    <w:rFonts w:ascii="Calibri" w:eastAsia="Times New Roman" w:hAnsi="Calibri" w:cstheme="minorHAnsi"/>
                    <w:b/>
                    <w:u w:val="single"/>
                  </w:rPr>
                </w:rPrChange>
              </w:rPr>
              <w:t>Reference No.</w:t>
            </w:r>
            <w:r w:rsidRPr="00B0205A">
              <w:rPr>
                <w:rFonts w:ascii="Times New Roman" w:eastAsia="Times New Roman" w:hAnsi="Times New Roman" w:cs="Times New Roman"/>
                <w:b/>
                <w:rPrChange w:id="19110" w:author="raye" w:date="2018-08-10T12:30:00Z">
                  <w:rPr>
                    <w:rFonts w:ascii="Calibri" w:eastAsia="Times New Roman" w:hAnsi="Calibri" w:cstheme="minorHAnsi"/>
                    <w:b/>
                  </w:rPr>
                </w:rPrChange>
              </w:rPr>
              <w:t>:</w:t>
            </w:r>
          </w:p>
        </w:tc>
      </w:tr>
      <w:tr w:rsidR="00F7260B" w:rsidRPr="00B0205A" w14:paraId="49DF9FCF" w14:textId="77777777" w:rsidTr="00F7260B">
        <w:trPr>
          <w:trHeight w:val="1241"/>
        </w:trPr>
        <w:tc>
          <w:tcPr>
            <w:tcW w:w="5000" w:type="pct"/>
            <w:tcBorders>
              <w:top w:val="single" w:sz="4" w:space="0" w:color="auto"/>
              <w:left w:val="single" w:sz="4" w:space="0" w:color="auto"/>
              <w:bottom w:val="single" w:sz="4" w:space="0" w:color="auto"/>
              <w:right w:val="single" w:sz="4" w:space="0" w:color="auto"/>
            </w:tcBorders>
            <w:vAlign w:val="bottom"/>
            <w:hideMark/>
          </w:tcPr>
          <w:p w14:paraId="089F9372" w14:textId="77777777" w:rsidR="00F7260B" w:rsidRPr="00B0205A" w:rsidRDefault="00F7260B">
            <w:pPr>
              <w:rPr>
                <w:rFonts w:ascii="Times New Roman" w:eastAsia="Times New Roman" w:hAnsi="Times New Roman" w:cs="Times New Roman"/>
                <w:b/>
                <w:rPrChange w:id="19111" w:author="raye" w:date="2018-08-10T12:30:00Z">
                  <w:rPr>
                    <w:rFonts w:ascii="Calibri" w:eastAsia="Times New Roman" w:hAnsi="Calibri" w:cstheme="minorHAnsi"/>
                    <w:b/>
                  </w:rPr>
                </w:rPrChange>
              </w:rPr>
            </w:pPr>
            <w:r w:rsidRPr="00B0205A">
              <w:rPr>
                <w:rFonts w:ascii="Times New Roman" w:eastAsia="Times New Roman" w:hAnsi="Times New Roman" w:cs="Times New Roman"/>
                <w:b/>
                <w:u w:val="single"/>
                <w:rPrChange w:id="19112" w:author="raye" w:date="2018-08-10T12:30:00Z">
                  <w:rPr>
                    <w:rFonts w:ascii="Calibri" w:eastAsia="Times New Roman" w:hAnsi="Calibri" w:cstheme="minorHAnsi"/>
                    <w:b/>
                    <w:u w:val="single"/>
                  </w:rPr>
                </w:rPrChange>
              </w:rPr>
              <w:t>Transaction Risk Mitigation Check List</w:t>
            </w:r>
            <w:r w:rsidRPr="00B0205A">
              <w:rPr>
                <w:rFonts w:ascii="Times New Roman" w:eastAsia="Times New Roman" w:hAnsi="Times New Roman" w:cs="Times New Roman"/>
                <w:b/>
                <w:rPrChange w:id="19113" w:author="raye" w:date="2018-08-10T12:30:00Z">
                  <w:rPr>
                    <w:rFonts w:ascii="Calibri" w:eastAsia="Times New Roman" w:hAnsi="Calibri" w:cstheme="minorHAnsi"/>
                    <w:b/>
                  </w:rPr>
                </w:rPrChange>
              </w:rPr>
              <w:t>:</w:t>
            </w:r>
            <w:r w:rsidRPr="00B0205A">
              <w:rPr>
                <w:rFonts w:ascii="Times New Roman" w:eastAsia="Times New Roman" w:hAnsi="Times New Roman" w:cs="Times New Roman"/>
                <w:b/>
                <w:rPrChange w:id="19114" w:author="raye" w:date="2018-08-10T12:30:00Z">
                  <w:rPr>
                    <w:rFonts w:ascii="Calibri" w:eastAsia="Times New Roman" w:hAnsi="Calibri" w:cstheme="minorHAnsi"/>
                    <w:b/>
                  </w:rPr>
                </w:rPrChange>
              </w:rPr>
              <w:tab/>
            </w:r>
            <w:sdt>
              <w:sdtPr>
                <w:rPr>
                  <w:rFonts w:ascii="Times New Roman" w:eastAsia="Times New Roman" w:hAnsi="Times New Roman" w:cs="Times New Roman"/>
                  <w:b/>
                </w:rPr>
                <w:id w:val="1364637754"/>
                <w14:checkbox>
                  <w14:checked w14:val="0"/>
                  <w14:checkedState w14:val="2612" w14:font="MS Gothic"/>
                  <w14:uncheckedState w14:val="2610" w14:font="MS Gothic"/>
                </w14:checkbox>
              </w:sdtPr>
              <w:sdtContent>
                <w:r w:rsidRPr="00E403FE">
                  <w:rPr>
                    <w:rFonts w:ascii="Segoe UI Symbol" w:eastAsia="MS Gothic" w:hAnsi="Segoe UI Symbol" w:cs="Segoe UI Symbol"/>
                    <w:b/>
                  </w:rPr>
                  <w:t>☐</w:t>
                </w:r>
              </w:sdtContent>
            </w:sdt>
            <w:r w:rsidRPr="00B0205A">
              <w:rPr>
                <w:rFonts w:ascii="Times New Roman" w:eastAsia="Times New Roman" w:hAnsi="Times New Roman" w:cs="Times New Roman"/>
                <w:b/>
                <w:rPrChange w:id="19115" w:author="raye" w:date="2018-08-10T12:30:00Z">
                  <w:rPr>
                    <w:rFonts w:ascii="Calibri" w:eastAsia="Times New Roman" w:hAnsi="Calibri" w:cstheme="minorHAnsi"/>
                    <w:b/>
                  </w:rPr>
                </w:rPrChange>
              </w:rPr>
              <w:t xml:space="preserve"> All questions on the Check List have been answered </w:t>
            </w:r>
          </w:p>
          <w:p w14:paraId="6CE82001" w14:textId="77777777" w:rsidR="00F7260B" w:rsidRPr="00B0205A" w:rsidRDefault="00F7260B">
            <w:pPr>
              <w:rPr>
                <w:rFonts w:ascii="Times New Roman" w:eastAsia="Times New Roman" w:hAnsi="Times New Roman" w:cs="Times New Roman"/>
                <w:b/>
                <w:rPrChange w:id="19116" w:author="raye" w:date="2018-08-10T12:30:00Z">
                  <w:rPr>
                    <w:rFonts w:ascii="Calibri" w:eastAsia="Times New Roman" w:hAnsi="Calibri" w:cstheme="minorHAnsi"/>
                    <w:b/>
                  </w:rPr>
                </w:rPrChange>
              </w:rPr>
            </w:pPr>
            <w:r w:rsidRPr="00B0205A">
              <w:rPr>
                <w:rFonts w:ascii="Times New Roman" w:eastAsia="Times New Roman" w:hAnsi="Times New Roman" w:cs="Times New Roman"/>
                <w:b/>
                <w:u w:val="single"/>
                <w:rPrChange w:id="19117" w:author="raye" w:date="2018-08-10T12:30:00Z">
                  <w:rPr>
                    <w:rFonts w:ascii="Calibri" w:eastAsia="Times New Roman" w:hAnsi="Calibri" w:cstheme="minorHAnsi"/>
                    <w:b/>
                    <w:u w:val="single"/>
                  </w:rPr>
                </w:rPrChange>
              </w:rPr>
              <w:t>Types of Red Flags Identified</w:t>
            </w:r>
            <w:r w:rsidRPr="00B0205A">
              <w:rPr>
                <w:rFonts w:ascii="Times New Roman" w:eastAsia="Times New Roman" w:hAnsi="Times New Roman" w:cs="Times New Roman"/>
                <w:b/>
                <w:rPrChange w:id="19118" w:author="raye" w:date="2018-08-10T12:30:00Z">
                  <w:rPr>
                    <w:rFonts w:ascii="Calibri" w:eastAsia="Times New Roman" w:hAnsi="Calibri" w:cstheme="minorHAnsi"/>
                    <w:b/>
                  </w:rPr>
                </w:rPrChange>
              </w:rPr>
              <w:t>:</w:t>
            </w:r>
            <w:r w:rsidRPr="00B0205A">
              <w:rPr>
                <w:rFonts w:ascii="Times New Roman" w:eastAsia="Times New Roman" w:hAnsi="Times New Roman" w:cs="Times New Roman"/>
                <w:b/>
                <w:rPrChange w:id="19119" w:author="raye" w:date="2018-08-10T12:30:00Z">
                  <w:rPr>
                    <w:rFonts w:ascii="Calibri" w:eastAsia="Times New Roman" w:hAnsi="Calibri" w:cstheme="minorHAnsi"/>
                    <w:b/>
                  </w:rPr>
                </w:rPrChange>
              </w:rPr>
              <w:tab/>
            </w:r>
            <w:r w:rsidRPr="00B0205A">
              <w:rPr>
                <w:rFonts w:ascii="Times New Roman" w:eastAsia="Times New Roman" w:hAnsi="Times New Roman" w:cs="Times New Roman"/>
                <w:b/>
                <w:rPrChange w:id="19120" w:author="raye" w:date="2018-08-10T12:30:00Z">
                  <w:rPr>
                    <w:rFonts w:ascii="Calibri" w:eastAsia="Times New Roman" w:hAnsi="Calibri" w:cstheme="minorHAnsi"/>
                    <w:b/>
                  </w:rPr>
                </w:rPrChange>
              </w:rPr>
              <w:tab/>
            </w:r>
            <w:sdt>
              <w:sdtPr>
                <w:rPr>
                  <w:rFonts w:ascii="Times New Roman" w:eastAsia="MS Gothic" w:hAnsi="Times New Roman" w:cs="Times New Roman"/>
                  <w:b/>
                </w:rPr>
                <w:id w:val="1995220529"/>
                <w14:checkbox>
                  <w14:checked w14:val="0"/>
                  <w14:checkedState w14:val="2612" w14:font="MS Gothic"/>
                  <w14:uncheckedState w14:val="2610" w14:font="MS Gothic"/>
                </w14:checkbox>
              </w:sdtPr>
              <w:sdtContent>
                <w:r w:rsidRPr="00E403FE">
                  <w:rPr>
                    <w:rFonts w:ascii="Segoe UI Symbol" w:eastAsia="MS Gothic" w:hAnsi="Segoe UI Symbol" w:cs="Segoe UI Symbol"/>
                    <w:b/>
                  </w:rPr>
                  <w:t>☐</w:t>
                </w:r>
              </w:sdtContent>
            </w:sdt>
            <w:r w:rsidRPr="00B0205A">
              <w:rPr>
                <w:rFonts w:ascii="Times New Roman" w:eastAsia="Times New Roman" w:hAnsi="Times New Roman" w:cs="Times New Roman"/>
                <w:b/>
                <w:rPrChange w:id="19121" w:author="raye" w:date="2018-08-10T12:30:00Z">
                  <w:rPr>
                    <w:rFonts w:ascii="Calibri" w:eastAsia="Times New Roman" w:hAnsi="Calibri" w:cstheme="minorHAnsi"/>
                    <w:b/>
                  </w:rPr>
                </w:rPrChange>
              </w:rPr>
              <w:t xml:space="preserve">  Bridger Insight</w:t>
            </w:r>
            <w:r w:rsidRPr="00B0205A">
              <w:rPr>
                <w:rFonts w:ascii="Times New Roman" w:eastAsia="Times New Roman" w:hAnsi="Times New Roman" w:cs="Times New Roman"/>
                <w:b/>
                <w:rPrChange w:id="19122" w:author="raye" w:date="2018-08-10T12:30:00Z">
                  <w:rPr>
                    <w:rFonts w:ascii="Calibri" w:eastAsia="Times New Roman" w:hAnsi="Calibri" w:cstheme="minorHAnsi"/>
                    <w:b/>
                  </w:rPr>
                </w:rPrChange>
              </w:rPr>
              <w:tab/>
            </w:r>
            <w:r w:rsidRPr="00B0205A">
              <w:rPr>
                <w:rFonts w:ascii="Times New Roman" w:eastAsia="Times New Roman" w:hAnsi="Times New Roman" w:cs="Times New Roman"/>
                <w:b/>
                <w:rPrChange w:id="19123" w:author="raye" w:date="2018-08-10T12:30:00Z">
                  <w:rPr>
                    <w:rFonts w:ascii="Calibri" w:eastAsia="Times New Roman" w:hAnsi="Calibri" w:cstheme="minorHAnsi"/>
                    <w:b/>
                  </w:rPr>
                </w:rPrChange>
              </w:rPr>
              <w:tab/>
            </w:r>
            <w:r w:rsidRPr="00B0205A">
              <w:rPr>
                <w:rFonts w:ascii="Times New Roman" w:eastAsia="Times New Roman" w:hAnsi="Times New Roman" w:cs="Times New Roman"/>
                <w:b/>
                <w:rPrChange w:id="19124" w:author="raye" w:date="2018-08-10T12:30:00Z">
                  <w:rPr>
                    <w:rFonts w:ascii="Calibri" w:eastAsia="Times New Roman" w:hAnsi="Calibri" w:cstheme="minorHAnsi"/>
                    <w:b/>
                  </w:rPr>
                </w:rPrChange>
              </w:rPr>
              <w:tab/>
            </w:r>
            <w:sdt>
              <w:sdtPr>
                <w:rPr>
                  <w:rFonts w:ascii="Times New Roman" w:eastAsia="MS Gothic" w:hAnsi="Times New Roman" w:cs="Times New Roman"/>
                  <w:b/>
                </w:rPr>
                <w:id w:val="-1639872077"/>
                <w14:checkbox>
                  <w14:checked w14:val="0"/>
                  <w14:checkedState w14:val="2612" w14:font="MS Gothic"/>
                  <w14:uncheckedState w14:val="2610" w14:font="MS Gothic"/>
                </w14:checkbox>
              </w:sdtPr>
              <w:sdtContent>
                <w:r w:rsidRPr="00E403FE">
                  <w:rPr>
                    <w:rFonts w:ascii="Segoe UI Symbol" w:eastAsia="MS Gothic" w:hAnsi="Segoe UI Symbol" w:cs="Segoe UI Symbol"/>
                    <w:b/>
                  </w:rPr>
                  <w:t>☐</w:t>
                </w:r>
              </w:sdtContent>
            </w:sdt>
            <w:r w:rsidRPr="00B0205A">
              <w:rPr>
                <w:rFonts w:ascii="Times New Roman" w:eastAsia="Times New Roman" w:hAnsi="Times New Roman" w:cs="Times New Roman"/>
                <w:b/>
                <w:rPrChange w:id="19125" w:author="raye" w:date="2018-08-10T12:30:00Z">
                  <w:rPr>
                    <w:rFonts w:ascii="Calibri" w:eastAsia="Times New Roman" w:hAnsi="Calibri" w:cstheme="minorHAnsi"/>
                    <w:b/>
                  </w:rPr>
                </w:rPrChange>
              </w:rPr>
              <w:t xml:space="preserve">  Negative News</w:t>
            </w:r>
          </w:p>
          <w:p w14:paraId="2020AAEB" w14:textId="77777777" w:rsidR="00F7260B" w:rsidRPr="00B0205A" w:rsidRDefault="00F7260B">
            <w:pPr>
              <w:rPr>
                <w:rFonts w:ascii="Times New Roman" w:eastAsia="Times New Roman" w:hAnsi="Times New Roman" w:cs="Times New Roman"/>
                <w:b/>
                <w:rPrChange w:id="19126" w:author="raye" w:date="2018-08-10T12:30:00Z">
                  <w:rPr>
                    <w:rFonts w:ascii="Calibri" w:eastAsia="Times New Roman" w:hAnsi="Calibri" w:cstheme="minorHAnsi"/>
                    <w:b/>
                  </w:rPr>
                </w:rPrChange>
              </w:rPr>
            </w:pPr>
            <w:r w:rsidRPr="00B0205A">
              <w:rPr>
                <w:rFonts w:ascii="Times New Roman" w:eastAsia="Times New Roman" w:hAnsi="Times New Roman" w:cs="Times New Roman"/>
                <w:b/>
                <w:rPrChange w:id="19127" w:author="raye" w:date="2018-08-10T12:30:00Z">
                  <w:rPr>
                    <w:rFonts w:ascii="Calibri" w:eastAsia="Times New Roman" w:hAnsi="Calibri" w:cstheme="minorHAnsi"/>
                    <w:b/>
                  </w:rPr>
                </w:rPrChange>
              </w:rPr>
              <w:tab/>
            </w:r>
            <w:r w:rsidRPr="00B0205A">
              <w:rPr>
                <w:rFonts w:ascii="Times New Roman" w:eastAsia="Times New Roman" w:hAnsi="Times New Roman" w:cs="Times New Roman"/>
                <w:b/>
                <w:rPrChange w:id="19128" w:author="raye" w:date="2018-08-10T12:30:00Z">
                  <w:rPr>
                    <w:rFonts w:ascii="Calibri" w:eastAsia="Times New Roman" w:hAnsi="Calibri" w:cstheme="minorHAnsi"/>
                    <w:b/>
                  </w:rPr>
                </w:rPrChange>
              </w:rPr>
              <w:tab/>
            </w:r>
            <w:r w:rsidRPr="00B0205A">
              <w:rPr>
                <w:rFonts w:ascii="Times New Roman" w:eastAsia="Times New Roman" w:hAnsi="Times New Roman" w:cs="Times New Roman"/>
                <w:b/>
                <w:rPrChange w:id="19129" w:author="raye" w:date="2018-08-10T12:30:00Z">
                  <w:rPr>
                    <w:rFonts w:ascii="Calibri" w:eastAsia="Times New Roman" w:hAnsi="Calibri" w:cstheme="minorHAnsi"/>
                    <w:b/>
                  </w:rPr>
                </w:rPrChange>
              </w:rPr>
              <w:tab/>
            </w:r>
            <w:r w:rsidRPr="00B0205A">
              <w:rPr>
                <w:rFonts w:ascii="Times New Roman" w:eastAsia="Times New Roman" w:hAnsi="Times New Roman" w:cs="Times New Roman"/>
                <w:b/>
                <w:rPrChange w:id="19130" w:author="raye" w:date="2018-08-10T12:30:00Z">
                  <w:rPr>
                    <w:rFonts w:ascii="Calibri" w:eastAsia="Times New Roman" w:hAnsi="Calibri" w:cstheme="minorHAnsi"/>
                    <w:b/>
                  </w:rPr>
                </w:rPrChange>
              </w:rPr>
              <w:tab/>
            </w:r>
            <w:r w:rsidRPr="00B0205A">
              <w:rPr>
                <w:rFonts w:ascii="Times New Roman" w:eastAsia="Times New Roman" w:hAnsi="Times New Roman" w:cs="Times New Roman"/>
                <w:b/>
                <w:rPrChange w:id="19131" w:author="raye" w:date="2018-08-10T12:30:00Z">
                  <w:rPr>
                    <w:rFonts w:ascii="Calibri" w:eastAsia="Times New Roman" w:hAnsi="Calibri" w:cstheme="minorHAnsi"/>
                    <w:b/>
                  </w:rPr>
                </w:rPrChange>
              </w:rPr>
              <w:tab/>
            </w:r>
            <w:r w:rsidRPr="00B0205A">
              <w:rPr>
                <w:rFonts w:ascii="Times New Roman" w:eastAsia="Times New Roman" w:hAnsi="Times New Roman" w:cs="Times New Roman"/>
                <w:b/>
                <w:rPrChange w:id="19132" w:author="raye" w:date="2018-08-10T12:30:00Z">
                  <w:rPr>
                    <w:rFonts w:ascii="Calibri" w:eastAsia="Times New Roman" w:hAnsi="Calibri" w:cstheme="minorHAnsi"/>
                    <w:b/>
                  </w:rPr>
                </w:rPrChange>
              </w:rPr>
              <w:tab/>
            </w:r>
            <w:r w:rsidRPr="00B0205A">
              <w:rPr>
                <w:rFonts w:ascii="Times New Roman" w:eastAsia="Times New Roman" w:hAnsi="Times New Roman" w:cs="Times New Roman"/>
                <w:b/>
                <w:rPrChange w:id="19133" w:author="raye" w:date="2018-08-10T12:30:00Z">
                  <w:rPr>
                    <w:rFonts w:ascii="Calibri" w:eastAsia="Times New Roman" w:hAnsi="Calibri" w:cstheme="minorHAnsi"/>
                    <w:b/>
                  </w:rPr>
                </w:rPrChange>
              </w:rPr>
              <w:tab/>
            </w:r>
            <w:r w:rsidRPr="00B0205A">
              <w:rPr>
                <w:rFonts w:ascii="Times New Roman" w:eastAsia="Times New Roman" w:hAnsi="Times New Roman" w:cs="Times New Roman"/>
                <w:b/>
                <w:rPrChange w:id="19134" w:author="raye" w:date="2018-08-10T12:30:00Z">
                  <w:rPr>
                    <w:rFonts w:ascii="Calibri" w:eastAsia="Times New Roman" w:hAnsi="Calibri" w:cstheme="minorHAnsi"/>
                    <w:b/>
                  </w:rPr>
                </w:rPrChange>
              </w:rPr>
              <w:tab/>
            </w:r>
            <w:sdt>
              <w:sdtPr>
                <w:rPr>
                  <w:rFonts w:ascii="Times New Roman" w:eastAsia="MS Gothic" w:hAnsi="Times New Roman" w:cs="Times New Roman"/>
                  <w:b/>
                </w:rPr>
                <w:id w:val="-1422027877"/>
                <w14:checkbox>
                  <w14:checked w14:val="0"/>
                  <w14:checkedState w14:val="2612" w14:font="MS Gothic"/>
                  <w14:uncheckedState w14:val="2610" w14:font="MS Gothic"/>
                </w14:checkbox>
              </w:sdtPr>
              <w:sdtContent>
                <w:r w:rsidRPr="00E403FE">
                  <w:rPr>
                    <w:rFonts w:ascii="Segoe UI Symbol" w:eastAsia="MS Gothic" w:hAnsi="Segoe UI Symbol" w:cs="Segoe UI Symbol"/>
                    <w:b/>
                  </w:rPr>
                  <w:t>☐</w:t>
                </w:r>
              </w:sdtContent>
            </w:sdt>
            <w:r w:rsidRPr="00B0205A">
              <w:rPr>
                <w:rFonts w:ascii="Times New Roman" w:eastAsia="Times New Roman" w:hAnsi="Times New Roman" w:cs="Times New Roman"/>
                <w:b/>
                <w:rPrChange w:id="19135" w:author="raye" w:date="2018-08-10T12:30:00Z">
                  <w:rPr>
                    <w:rFonts w:ascii="Calibri" w:eastAsia="Times New Roman" w:hAnsi="Calibri" w:cstheme="minorHAnsi"/>
                    <w:b/>
                  </w:rPr>
                </w:rPrChange>
              </w:rPr>
              <w:t xml:space="preserve">  High Risk Country</w:t>
            </w:r>
            <w:r w:rsidRPr="00B0205A">
              <w:rPr>
                <w:rFonts w:ascii="Times New Roman" w:eastAsia="Times New Roman" w:hAnsi="Times New Roman" w:cs="Times New Roman"/>
                <w:b/>
                <w:rPrChange w:id="19136" w:author="raye" w:date="2018-08-10T12:30:00Z">
                  <w:rPr>
                    <w:rFonts w:ascii="Calibri" w:eastAsia="Times New Roman" w:hAnsi="Calibri" w:cstheme="minorHAnsi"/>
                    <w:b/>
                  </w:rPr>
                </w:rPrChange>
              </w:rPr>
              <w:tab/>
            </w:r>
            <w:r w:rsidRPr="00B0205A">
              <w:rPr>
                <w:rFonts w:ascii="Times New Roman" w:eastAsia="Times New Roman" w:hAnsi="Times New Roman" w:cs="Times New Roman"/>
                <w:b/>
                <w:rPrChange w:id="19137" w:author="raye" w:date="2018-08-10T12:30:00Z">
                  <w:rPr>
                    <w:rFonts w:ascii="Calibri" w:eastAsia="Times New Roman" w:hAnsi="Calibri" w:cstheme="minorHAnsi"/>
                    <w:b/>
                  </w:rPr>
                </w:rPrChange>
              </w:rPr>
              <w:tab/>
            </w:r>
            <w:sdt>
              <w:sdtPr>
                <w:rPr>
                  <w:rFonts w:ascii="Times New Roman" w:eastAsia="MS Gothic" w:hAnsi="Times New Roman" w:cs="Times New Roman"/>
                  <w:b/>
                </w:rPr>
                <w:id w:val="-1880540599"/>
                <w14:checkbox>
                  <w14:checked w14:val="0"/>
                  <w14:checkedState w14:val="2612" w14:font="MS Gothic"/>
                  <w14:uncheckedState w14:val="2610" w14:font="MS Gothic"/>
                </w14:checkbox>
              </w:sdtPr>
              <w:sdtContent>
                <w:r w:rsidRPr="00E403FE">
                  <w:rPr>
                    <w:rFonts w:ascii="Segoe UI Symbol" w:eastAsia="MS Gothic" w:hAnsi="Segoe UI Symbol" w:cs="Segoe UI Symbol"/>
                    <w:b/>
                  </w:rPr>
                  <w:t>☐</w:t>
                </w:r>
              </w:sdtContent>
            </w:sdt>
            <w:r w:rsidRPr="00B0205A">
              <w:rPr>
                <w:rFonts w:ascii="Times New Roman" w:eastAsia="Times New Roman" w:hAnsi="Times New Roman" w:cs="Times New Roman"/>
                <w:b/>
                <w:rPrChange w:id="19138" w:author="raye" w:date="2018-08-10T12:30:00Z">
                  <w:rPr>
                    <w:rFonts w:ascii="Calibri" w:eastAsia="Times New Roman" w:hAnsi="Calibri" w:cstheme="minorHAnsi"/>
                    <w:b/>
                  </w:rPr>
                </w:rPrChange>
              </w:rPr>
              <w:t xml:space="preserve">  Price Check</w:t>
            </w:r>
          </w:p>
          <w:p w14:paraId="2049CA39" w14:textId="77777777" w:rsidR="00F7260B" w:rsidRPr="00B0205A" w:rsidRDefault="00F7260B">
            <w:pPr>
              <w:rPr>
                <w:rFonts w:ascii="Times New Roman" w:hAnsi="Times New Roman" w:cs="Times New Roman"/>
                <w:b/>
                <w:rPrChange w:id="19139" w:author="raye" w:date="2018-08-10T12:30:00Z">
                  <w:rPr>
                    <w:rFonts w:ascii="Calibri" w:hAnsi="Calibri" w:cstheme="minorHAnsi"/>
                    <w:b/>
                  </w:rPr>
                </w:rPrChange>
              </w:rPr>
            </w:pPr>
            <w:r w:rsidRPr="00B0205A">
              <w:rPr>
                <w:rFonts w:ascii="Times New Roman" w:eastAsia="Times New Roman" w:hAnsi="Times New Roman" w:cs="Times New Roman"/>
                <w:b/>
                <w:rPrChange w:id="19140" w:author="raye" w:date="2018-08-10T12:30:00Z">
                  <w:rPr>
                    <w:rFonts w:ascii="Calibri" w:eastAsia="Times New Roman" w:hAnsi="Calibri" w:cstheme="minorHAnsi"/>
                    <w:b/>
                  </w:rPr>
                </w:rPrChange>
              </w:rPr>
              <w:tab/>
            </w:r>
            <w:r w:rsidRPr="00B0205A">
              <w:rPr>
                <w:rFonts w:ascii="Times New Roman" w:eastAsia="Times New Roman" w:hAnsi="Times New Roman" w:cs="Times New Roman"/>
                <w:b/>
                <w:rPrChange w:id="19141" w:author="raye" w:date="2018-08-10T12:30:00Z">
                  <w:rPr>
                    <w:rFonts w:ascii="Calibri" w:eastAsia="Times New Roman" w:hAnsi="Calibri" w:cstheme="minorHAnsi"/>
                    <w:b/>
                  </w:rPr>
                </w:rPrChange>
              </w:rPr>
              <w:tab/>
            </w:r>
            <w:r w:rsidRPr="00B0205A">
              <w:rPr>
                <w:rFonts w:ascii="Times New Roman" w:eastAsia="Times New Roman" w:hAnsi="Times New Roman" w:cs="Times New Roman"/>
                <w:b/>
                <w:rPrChange w:id="19142" w:author="raye" w:date="2018-08-10T12:30:00Z">
                  <w:rPr>
                    <w:rFonts w:ascii="Calibri" w:eastAsia="Times New Roman" w:hAnsi="Calibri" w:cstheme="minorHAnsi"/>
                    <w:b/>
                  </w:rPr>
                </w:rPrChange>
              </w:rPr>
              <w:tab/>
            </w:r>
            <w:r w:rsidRPr="00B0205A">
              <w:rPr>
                <w:rFonts w:ascii="Times New Roman" w:eastAsia="Times New Roman" w:hAnsi="Times New Roman" w:cs="Times New Roman"/>
                <w:b/>
                <w:rPrChange w:id="19143" w:author="raye" w:date="2018-08-10T12:30:00Z">
                  <w:rPr>
                    <w:rFonts w:ascii="Calibri" w:eastAsia="Times New Roman" w:hAnsi="Calibri" w:cstheme="minorHAnsi"/>
                    <w:b/>
                  </w:rPr>
                </w:rPrChange>
              </w:rPr>
              <w:tab/>
            </w:r>
            <w:r w:rsidRPr="00B0205A">
              <w:rPr>
                <w:rFonts w:ascii="Times New Roman" w:eastAsia="Times New Roman" w:hAnsi="Times New Roman" w:cs="Times New Roman"/>
                <w:b/>
                <w:rPrChange w:id="19144" w:author="raye" w:date="2018-08-10T12:30:00Z">
                  <w:rPr>
                    <w:rFonts w:ascii="Calibri" w:eastAsia="Times New Roman" w:hAnsi="Calibri" w:cstheme="minorHAnsi"/>
                    <w:b/>
                  </w:rPr>
                </w:rPrChange>
              </w:rPr>
              <w:tab/>
            </w:r>
            <w:r w:rsidRPr="00B0205A">
              <w:rPr>
                <w:rFonts w:ascii="Times New Roman" w:eastAsia="Times New Roman" w:hAnsi="Times New Roman" w:cs="Times New Roman"/>
                <w:b/>
                <w:rPrChange w:id="19145" w:author="raye" w:date="2018-08-10T12:30:00Z">
                  <w:rPr>
                    <w:rFonts w:ascii="Calibri" w:eastAsia="Times New Roman" w:hAnsi="Calibri" w:cstheme="minorHAnsi"/>
                    <w:b/>
                  </w:rPr>
                </w:rPrChange>
              </w:rPr>
              <w:tab/>
            </w:r>
            <w:r w:rsidRPr="00B0205A">
              <w:rPr>
                <w:rFonts w:ascii="Times New Roman" w:eastAsia="Times New Roman" w:hAnsi="Times New Roman" w:cs="Times New Roman"/>
                <w:b/>
                <w:rPrChange w:id="19146" w:author="raye" w:date="2018-08-10T12:30:00Z">
                  <w:rPr>
                    <w:rFonts w:ascii="Calibri" w:eastAsia="Times New Roman" w:hAnsi="Calibri" w:cstheme="minorHAnsi"/>
                    <w:b/>
                  </w:rPr>
                </w:rPrChange>
              </w:rPr>
              <w:tab/>
            </w:r>
            <w:r w:rsidRPr="00B0205A">
              <w:rPr>
                <w:rFonts w:ascii="Times New Roman" w:eastAsia="Times New Roman" w:hAnsi="Times New Roman" w:cs="Times New Roman"/>
                <w:b/>
                <w:rPrChange w:id="19147" w:author="raye" w:date="2018-08-10T12:30:00Z">
                  <w:rPr>
                    <w:rFonts w:ascii="Calibri" w:eastAsia="Times New Roman" w:hAnsi="Calibri" w:cstheme="minorHAnsi"/>
                    <w:b/>
                  </w:rPr>
                </w:rPrChange>
              </w:rPr>
              <w:tab/>
            </w:r>
            <w:sdt>
              <w:sdtPr>
                <w:rPr>
                  <w:rFonts w:ascii="Times New Roman" w:eastAsia="MS Gothic" w:hAnsi="Times New Roman" w:cs="Times New Roman"/>
                  <w:b/>
                </w:rPr>
                <w:id w:val="-1396511234"/>
                <w14:checkbox>
                  <w14:checked w14:val="0"/>
                  <w14:checkedState w14:val="2612" w14:font="MS Gothic"/>
                  <w14:uncheckedState w14:val="2610" w14:font="MS Gothic"/>
                </w14:checkbox>
              </w:sdtPr>
              <w:sdtContent>
                <w:r w:rsidRPr="00E403FE">
                  <w:rPr>
                    <w:rFonts w:ascii="Segoe UI Symbol" w:eastAsia="MS Gothic" w:hAnsi="Segoe UI Symbol" w:cs="Segoe UI Symbol"/>
                    <w:b/>
                  </w:rPr>
                  <w:t>☐</w:t>
                </w:r>
              </w:sdtContent>
            </w:sdt>
            <w:r w:rsidRPr="00B0205A">
              <w:rPr>
                <w:rFonts w:ascii="Times New Roman" w:eastAsia="Times New Roman" w:hAnsi="Times New Roman" w:cs="Times New Roman"/>
                <w:b/>
                <w:rPrChange w:id="19148" w:author="raye" w:date="2018-08-10T12:30:00Z">
                  <w:rPr>
                    <w:rFonts w:ascii="Calibri" w:eastAsia="Times New Roman" w:hAnsi="Calibri" w:cstheme="minorHAnsi"/>
                    <w:b/>
                  </w:rPr>
                </w:rPrChange>
              </w:rPr>
              <w:t xml:space="preserve">  Miscellaneous   </w:t>
            </w:r>
            <w:r w:rsidRPr="00B0205A">
              <w:rPr>
                <w:rFonts w:ascii="Times New Roman" w:hAnsi="Times New Roman" w:cs="Times New Roman"/>
                <w:rPrChange w:id="19149" w:author="raye" w:date="2018-08-10T12:30:00Z">
                  <w:rPr>
                    <w:rFonts w:ascii="Calibri" w:hAnsi="Calibri" w:cstheme="minorHAnsi"/>
                  </w:rPr>
                </w:rPrChange>
              </w:rPr>
              <w:t>multiple choice</w:t>
            </w:r>
          </w:p>
        </w:tc>
      </w:tr>
      <w:tr w:rsidR="00F7260B" w:rsidRPr="00B0205A" w14:paraId="136A74D3" w14:textId="77777777" w:rsidTr="00F7260B">
        <w:trPr>
          <w:trHeight w:val="20"/>
        </w:trPr>
        <w:tc>
          <w:tcPr>
            <w:tcW w:w="5000" w:type="pct"/>
            <w:tcBorders>
              <w:top w:val="single" w:sz="4" w:space="0" w:color="auto"/>
              <w:left w:val="single" w:sz="4" w:space="0" w:color="auto"/>
              <w:bottom w:val="single" w:sz="4" w:space="0" w:color="auto"/>
              <w:right w:val="single" w:sz="4" w:space="0" w:color="auto"/>
            </w:tcBorders>
          </w:tcPr>
          <w:p w14:paraId="23029D65" w14:textId="77777777" w:rsidR="00F7260B" w:rsidRPr="00B0205A" w:rsidRDefault="00F7260B">
            <w:pPr>
              <w:rPr>
                <w:rFonts w:ascii="Times New Roman" w:hAnsi="Times New Roman" w:cs="Times New Roman"/>
                <w:bCs/>
                <w:rPrChange w:id="19150" w:author="raye" w:date="2018-08-10T12:30:00Z">
                  <w:rPr>
                    <w:rFonts w:ascii="Calibri" w:hAnsi="Calibri" w:cstheme="minorHAnsi"/>
                    <w:bCs/>
                  </w:rPr>
                </w:rPrChange>
              </w:rPr>
            </w:pPr>
            <w:r w:rsidRPr="00B0205A">
              <w:rPr>
                <w:rFonts w:ascii="Times New Roman" w:eastAsia="Times New Roman" w:hAnsi="Times New Roman" w:cs="Times New Roman"/>
                <w:b/>
                <w:u w:val="single"/>
                <w:rPrChange w:id="19151" w:author="raye" w:date="2018-08-10T12:30:00Z">
                  <w:rPr>
                    <w:rFonts w:ascii="Calibri" w:eastAsia="Times New Roman" w:hAnsi="Calibri" w:cstheme="minorHAnsi"/>
                    <w:b/>
                    <w:u w:val="single"/>
                  </w:rPr>
                </w:rPrChange>
              </w:rPr>
              <w:t>Red Flag Analysis</w:t>
            </w:r>
            <w:r w:rsidRPr="00B0205A">
              <w:rPr>
                <w:rFonts w:ascii="Times New Roman" w:eastAsia="Times New Roman" w:hAnsi="Times New Roman" w:cs="Times New Roman"/>
                <w:b/>
                <w:rPrChange w:id="19152" w:author="raye" w:date="2018-08-10T12:30:00Z">
                  <w:rPr>
                    <w:rFonts w:ascii="Calibri" w:eastAsia="Times New Roman" w:hAnsi="Calibri" w:cstheme="minorHAnsi"/>
                    <w:b/>
                  </w:rPr>
                </w:rPrChange>
              </w:rPr>
              <w:t>:</w:t>
            </w:r>
          </w:p>
          <w:p w14:paraId="365CF353" w14:textId="77777777" w:rsidR="00F7260B" w:rsidRPr="00B0205A" w:rsidRDefault="00F7260B">
            <w:pPr>
              <w:rPr>
                <w:rFonts w:ascii="Times New Roman" w:eastAsia="Times New Roman" w:hAnsi="Times New Roman" w:cs="Times New Roman"/>
                <w:bCs/>
                <w:rPrChange w:id="19153" w:author="raye" w:date="2018-08-10T12:30:00Z">
                  <w:rPr>
                    <w:rFonts w:ascii="Calibri" w:eastAsia="Times New Roman" w:hAnsi="Calibri" w:cstheme="minorHAnsi"/>
                    <w:bCs/>
                  </w:rPr>
                </w:rPrChange>
              </w:rPr>
            </w:pPr>
          </w:p>
          <w:p w14:paraId="26EF8382" w14:textId="77777777" w:rsidR="00F7260B" w:rsidRPr="00B0205A" w:rsidRDefault="00F7260B">
            <w:pPr>
              <w:rPr>
                <w:rFonts w:ascii="Times New Roman" w:eastAsia="Times New Roman" w:hAnsi="Times New Roman" w:cs="Times New Roman"/>
                <w:bCs/>
                <w:rPrChange w:id="19154" w:author="raye" w:date="2018-08-10T12:30:00Z">
                  <w:rPr>
                    <w:rFonts w:ascii="Calibri" w:eastAsia="Times New Roman" w:hAnsi="Calibri" w:cstheme="minorHAnsi"/>
                    <w:bCs/>
                  </w:rPr>
                </w:rPrChange>
              </w:rPr>
            </w:pPr>
            <w:r w:rsidRPr="00B0205A">
              <w:rPr>
                <w:rFonts w:ascii="Times New Roman" w:eastAsia="Times New Roman" w:hAnsi="Times New Roman" w:cs="Times New Roman"/>
                <w:bCs/>
                <w:rPrChange w:id="19155" w:author="raye" w:date="2018-08-10T12:30:00Z">
                  <w:rPr>
                    <w:rFonts w:ascii="Calibri" w:eastAsia="Times New Roman" w:hAnsi="Calibri" w:cstheme="minorHAnsi"/>
                    <w:bCs/>
                  </w:rPr>
                </w:rPrChange>
              </w:rPr>
              <w:t>&lt;There will be a lot of text description here&gt;</w:t>
            </w:r>
          </w:p>
          <w:p w14:paraId="4D94C939" w14:textId="77777777" w:rsidR="00F7260B" w:rsidRPr="00B0205A" w:rsidRDefault="00F7260B">
            <w:pPr>
              <w:rPr>
                <w:rFonts w:ascii="Times New Roman" w:eastAsia="Times New Roman" w:hAnsi="Times New Roman" w:cs="Times New Roman"/>
                <w:bCs/>
                <w:rPrChange w:id="19156" w:author="raye" w:date="2018-08-10T12:30:00Z">
                  <w:rPr>
                    <w:rFonts w:ascii="Calibri" w:eastAsia="Times New Roman" w:hAnsi="Calibri" w:cstheme="minorHAnsi"/>
                    <w:bCs/>
                  </w:rPr>
                </w:rPrChange>
              </w:rPr>
            </w:pPr>
          </w:p>
          <w:p w14:paraId="5FF875FC" w14:textId="77777777" w:rsidR="00F7260B" w:rsidRPr="00B0205A" w:rsidRDefault="00F7260B">
            <w:pPr>
              <w:rPr>
                <w:rFonts w:ascii="Times New Roman" w:eastAsia="Times New Roman" w:hAnsi="Times New Roman" w:cs="Times New Roman"/>
                <w:bCs/>
                <w:rPrChange w:id="19157" w:author="raye" w:date="2018-08-10T12:30:00Z">
                  <w:rPr>
                    <w:rFonts w:ascii="Calibri" w:eastAsia="Times New Roman" w:hAnsi="Calibri" w:cstheme="minorHAnsi"/>
                    <w:bCs/>
                  </w:rPr>
                </w:rPrChange>
              </w:rPr>
            </w:pPr>
          </w:p>
          <w:p w14:paraId="59D31C10" w14:textId="77777777" w:rsidR="00F7260B" w:rsidRPr="00B0205A" w:rsidRDefault="00F7260B">
            <w:pPr>
              <w:rPr>
                <w:rFonts w:ascii="Times New Roman" w:eastAsia="Times New Roman" w:hAnsi="Times New Roman" w:cs="Times New Roman"/>
                <w:bCs/>
                <w:rPrChange w:id="19158" w:author="raye" w:date="2018-08-10T12:30:00Z">
                  <w:rPr>
                    <w:rFonts w:ascii="Calibri" w:eastAsia="Times New Roman" w:hAnsi="Calibri" w:cstheme="minorHAnsi"/>
                    <w:bCs/>
                  </w:rPr>
                </w:rPrChange>
              </w:rPr>
            </w:pPr>
          </w:p>
          <w:p w14:paraId="12E871A6" w14:textId="77777777" w:rsidR="00F7260B" w:rsidRPr="00B0205A" w:rsidRDefault="00F7260B">
            <w:pPr>
              <w:rPr>
                <w:rFonts w:ascii="Times New Roman" w:hAnsi="Times New Roman" w:cs="Times New Roman"/>
                <w:rPrChange w:id="19159" w:author="raye" w:date="2018-08-10T12:30:00Z">
                  <w:rPr>
                    <w:rFonts w:ascii="Calibri" w:hAnsi="Calibri" w:cstheme="minorHAnsi"/>
                  </w:rPr>
                </w:rPrChange>
              </w:rPr>
            </w:pPr>
          </w:p>
          <w:p w14:paraId="7A5CACFE" w14:textId="77777777" w:rsidR="00F7260B" w:rsidRPr="00B0205A" w:rsidRDefault="00F7260B">
            <w:pPr>
              <w:rPr>
                <w:rFonts w:ascii="Times New Roman" w:hAnsi="Times New Roman" w:cs="Times New Roman"/>
                <w:rPrChange w:id="19160" w:author="raye" w:date="2018-08-10T12:30:00Z">
                  <w:rPr>
                    <w:rFonts w:ascii="Calibri" w:hAnsi="Calibri" w:cstheme="minorHAnsi"/>
                  </w:rPr>
                </w:rPrChange>
              </w:rPr>
            </w:pPr>
          </w:p>
          <w:p w14:paraId="5065753F" w14:textId="77777777" w:rsidR="00F7260B" w:rsidRPr="00B0205A" w:rsidRDefault="00F7260B">
            <w:pPr>
              <w:rPr>
                <w:rFonts w:ascii="Times New Roman" w:hAnsi="Times New Roman" w:cs="Times New Roman"/>
                <w:rPrChange w:id="19161" w:author="raye" w:date="2018-08-10T12:30:00Z">
                  <w:rPr>
                    <w:rFonts w:ascii="Calibri" w:hAnsi="Calibri" w:cstheme="minorHAnsi"/>
                  </w:rPr>
                </w:rPrChange>
              </w:rPr>
            </w:pPr>
          </w:p>
          <w:p w14:paraId="5F4FDE28" w14:textId="77777777" w:rsidR="00F7260B" w:rsidRPr="00B0205A" w:rsidRDefault="00F7260B">
            <w:pPr>
              <w:rPr>
                <w:rFonts w:ascii="Times New Roman" w:hAnsi="Times New Roman" w:cs="Times New Roman"/>
                <w:rPrChange w:id="19162" w:author="raye" w:date="2018-08-10T12:30:00Z">
                  <w:rPr>
                    <w:rFonts w:ascii="Calibri" w:hAnsi="Calibri" w:cstheme="minorHAnsi"/>
                  </w:rPr>
                </w:rPrChange>
              </w:rPr>
            </w:pPr>
          </w:p>
          <w:p w14:paraId="160A906E" w14:textId="77777777" w:rsidR="00F7260B" w:rsidRPr="00B0205A" w:rsidRDefault="00F7260B">
            <w:pPr>
              <w:rPr>
                <w:rFonts w:ascii="Times New Roman" w:hAnsi="Times New Roman" w:cs="Times New Roman"/>
                <w:rPrChange w:id="19163" w:author="raye" w:date="2018-08-10T12:30:00Z">
                  <w:rPr>
                    <w:rFonts w:ascii="Calibri" w:hAnsi="Calibri" w:cstheme="minorHAnsi"/>
                  </w:rPr>
                </w:rPrChange>
              </w:rPr>
            </w:pPr>
          </w:p>
          <w:p w14:paraId="2E539504" w14:textId="77777777" w:rsidR="00F7260B" w:rsidRPr="00B0205A" w:rsidRDefault="00F7260B">
            <w:pPr>
              <w:rPr>
                <w:rFonts w:ascii="Times New Roman" w:hAnsi="Times New Roman" w:cs="Times New Roman"/>
                <w:rPrChange w:id="19164" w:author="raye" w:date="2018-08-10T12:30:00Z">
                  <w:rPr>
                    <w:rFonts w:ascii="Calibri" w:hAnsi="Calibri" w:cstheme="minorHAnsi"/>
                  </w:rPr>
                </w:rPrChange>
              </w:rPr>
            </w:pPr>
          </w:p>
          <w:p w14:paraId="5788981D" w14:textId="77777777" w:rsidR="00F7260B" w:rsidRPr="00B0205A" w:rsidRDefault="00F7260B">
            <w:pPr>
              <w:rPr>
                <w:rFonts w:ascii="Times New Roman" w:hAnsi="Times New Roman" w:cs="Times New Roman"/>
                <w:rPrChange w:id="19165" w:author="raye" w:date="2018-08-10T12:30:00Z">
                  <w:rPr>
                    <w:rFonts w:ascii="Calibri" w:hAnsi="Calibri" w:cstheme="minorHAnsi"/>
                  </w:rPr>
                </w:rPrChange>
              </w:rPr>
            </w:pPr>
          </w:p>
          <w:p w14:paraId="2E406C53" w14:textId="77777777" w:rsidR="00F7260B" w:rsidRPr="00B0205A" w:rsidRDefault="00F7260B">
            <w:pPr>
              <w:rPr>
                <w:rFonts w:ascii="Times New Roman" w:hAnsi="Times New Roman" w:cs="Times New Roman"/>
                <w:rPrChange w:id="19166" w:author="raye" w:date="2018-08-10T12:30:00Z">
                  <w:rPr>
                    <w:rFonts w:ascii="Calibri" w:hAnsi="Calibri" w:cstheme="minorHAnsi"/>
                  </w:rPr>
                </w:rPrChange>
              </w:rPr>
            </w:pPr>
          </w:p>
          <w:p w14:paraId="7888732E" w14:textId="77777777" w:rsidR="00F7260B" w:rsidRPr="00B0205A" w:rsidRDefault="00F7260B">
            <w:pPr>
              <w:rPr>
                <w:rFonts w:ascii="Times New Roman" w:hAnsi="Times New Roman" w:cs="Times New Roman"/>
                <w:rPrChange w:id="19167" w:author="raye" w:date="2018-08-10T12:30:00Z">
                  <w:rPr>
                    <w:rFonts w:ascii="Calibri" w:hAnsi="Calibri" w:cstheme="minorHAnsi"/>
                  </w:rPr>
                </w:rPrChange>
              </w:rPr>
            </w:pPr>
          </w:p>
          <w:p w14:paraId="25B7B368" w14:textId="77777777" w:rsidR="00F7260B" w:rsidRPr="00B0205A" w:rsidRDefault="00F7260B">
            <w:pPr>
              <w:rPr>
                <w:rFonts w:ascii="Times New Roman" w:hAnsi="Times New Roman" w:cs="Times New Roman"/>
                <w:rPrChange w:id="19168" w:author="raye" w:date="2018-08-10T12:30:00Z">
                  <w:rPr>
                    <w:rFonts w:ascii="Calibri" w:hAnsi="Calibri" w:cstheme="minorHAnsi"/>
                  </w:rPr>
                </w:rPrChange>
              </w:rPr>
            </w:pPr>
          </w:p>
        </w:tc>
      </w:tr>
      <w:tr w:rsidR="00F7260B" w:rsidRPr="00B0205A" w14:paraId="4DD33FEA" w14:textId="77777777" w:rsidTr="00F7260B">
        <w:trPr>
          <w:trHeight w:val="20"/>
        </w:trPr>
        <w:tc>
          <w:tcPr>
            <w:tcW w:w="5000" w:type="pct"/>
            <w:tcBorders>
              <w:top w:val="single" w:sz="4" w:space="0" w:color="auto"/>
              <w:left w:val="single" w:sz="4" w:space="0" w:color="auto"/>
              <w:bottom w:val="nil"/>
              <w:right w:val="single" w:sz="4" w:space="0" w:color="auto"/>
            </w:tcBorders>
            <w:hideMark/>
          </w:tcPr>
          <w:p w14:paraId="76108689" w14:textId="77777777" w:rsidR="00F7260B" w:rsidRPr="00B0205A" w:rsidRDefault="00F7260B">
            <w:pPr>
              <w:pStyle w:val="TableParagraph"/>
              <w:jc w:val="both"/>
              <w:rPr>
                <w:rFonts w:ascii="Times New Roman" w:eastAsia="Calibri" w:hAnsi="Times New Roman" w:cs="Times New Roman"/>
                <w:kern w:val="2"/>
                <w:rPrChange w:id="19169" w:author="raye" w:date="2018-08-10T12:30:00Z">
                  <w:rPr>
                    <w:rFonts w:ascii="Calibri" w:eastAsia="Calibri" w:hAnsi="Calibri" w:cstheme="minorHAnsi"/>
                    <w:kern w:val="2"/>
                  </w:rPr>
                </w:rPrChange>
              </w:rPr>
            </w:pPr>
            <w:r w:rsidRPr="00B0205A">
              <w:rPr>
                <w:rFonts w:ascii="Times New Roman" w:hAnsi="Times New Roman" w:cs="Times New Roman"/>
                <w:b/>
                <w:spacing w:val="-1"/>
                <w:kern w:val="2"/>
                <w:rPrChange w:id="19170" w:author="raye" w:date="2018-08-10T12:30:00Z">
                  <w:rPr>
                    <w:rFonts w:ascii="Calibri" w:hAnsi="Calibri" w:cstheme="minorHAnsi"/>
                    <w:b/>
                    <w:spacing w:val="-1"/>
                    <w:kern w:val="2"/>
                  </w:rPr>
                </w:rPrChange>
              </w:rPr>
              <w:t>Transaction Disposition:   (</w:t>
            </w:r>
            <w:r w:rsidRPr="00B0205A">
              <w:rPr>
                <w:rFonts w:ascii="Times New Roman" w:eastAsia="Calibri" w:hAnsi="Times New Roman" w:cs="Times New Roman"/>
                <w:kern w:val="2"/>
                <w:rPrChange w:id="19171" w:author="raye" w:date="2018-08-10T12:30:00Z">
                  <w:rPr>
                    <w:rFonts w:ascii="Calibri" w:eastAsia="Calibri" w:hAnsi="Calibri" w:cstheme="minorHAnsi"/>
                    <w:kern w:val="2"/>
                  </w:rPr>
                </w:rPrChange>
              </w:rPr>
              <w:t xml:space="preserve">  </w:t>
            </w:r>
            <w:r w:rsidRPr="00B0205A">
              <w:rPr>
                <w:rFonts w:ascii="Times New Roman" w:eastAsia="Times New Roman" w:hAnsi="Times New Roman" w:cs="Times New Roman"/>
                <w:b/>
                <w:kern w:val="2"/>
                <w:lang w:eastAsia="zh-CN"/>
                <w:rPrChange w:id="19172" w:author="raye" w:date="2018-08-10T12:30:00Z">
                  <w:rPr>
                    <w:rFonts w:ascii="Calibri" w:eastAsia="Times New Roman" w:hAnsi="Calibri" w:cstheme="minorHAnsi"/>
                    <w:b/>
                    <w:kern w:val="2"/>
                    <w:lang w:eastAsia="zh-CN"/>
                  </w:rPr>
                </w:rPrChange>
              </w:rPr>
              <w:t xml:space="preserve"> </w:t>
            </w:r>
            <w:r w:rsidRPr="00B0205A">
              <w:rPr>
                <w:rFonts w:ascii="Times New Roman" w:eastAsia="Calibri" w:hAnsi="Times New Roman" w:cs="Times New Roman"/>
                <w:kern w:val="2"/>
                <w:rPrChange w:id="19173" w:author="raye" w:date="2018-08-10T12:30:00Z">
                  <w:rPr>
                    <w:rFonts w:ascii="Calibri" w:eastAsia="Calibri" w:hAnsi="Calibri" w:cstheme="minorHAnsi"/>
                    <w:kern w:val="2"/>
                  </w:rPr>
                </w:rPrChange>
              </w:rPr>
              <w:t xml:space="preserve">) Non-Productive Case    (    </w:t>
            </w:r>
            <w:r w:rsidRPr="00B0205A">
              <w:rPr>
                <w:rFonts w:ascii="Times New Roman" w:eastAsia="Calibri" w:hAnsi="Times New Roman" w:cs="Times New Roman"/>
                <w:kern w:val="2"/>
                <w:rPrChange w:id="19174" w:author="raye" w:date="2018-08-10T12:30:00Z">
                  <w:rPr>
                    <w:rFonts w:ascii="Calibri" w:eastAsia="Calibri" w:hAnsi="Calibri" w:cstheme="minorHAnsi"/>
                    <w:kern w:val="2"/>
                  </w:rPr>
                </w:rPrChange>
              </w:rPr>
              <w:tab/>
              <w:t>) Productive Case</w:t>
            </w:r>
          </w:p>
          <w:p w14:paraId="73062556" w14:textId="77777777" w:rsidR="00F7260B" w:rsidRPr="00B0205A" w:rsidRDefault="00F7260B">
            <w:pPr>
              <w:rPr>
                <w:rFonts w:ascii="Times New Roman" w:hAnsi="Times New Roman" w:cs="Times New Roman"/>
                <w:u w:val="single"/>
                <w:rPrChange w:id="19175" w:author="raye" w:date="2018-08-10T12:30:00Z">
                  <w:rPr>
                    <w:rFonts w:ascii="Calibri" w:hAnsi="Calibri" w:cstheme="minorHAnsi"/>
                    <w:u w:val="single"/>
                  </w:rPr>
                </w:rPrChange>
              </w:rPr>
            </w:pPr>
            <w:r w:rsidRPr="00B0205A">
              <w:rPr>
                <w:rFonts w:ascii="Times New Roman" w:hAnsi="Times New Roman" w:cs="Times New Roman"/>
                <w:sz w:val="19"/>
                <w:u w:val="single"/>
                <w:rPrChange w:id="19176" w:author="raye" w:date="2018-08-10T12:30:00Z">
                  <w:rPr>
                    <w:rFonts w:ascii="Calibri" w:hAnsi="Calibri" w:cstheme="minorHAnsi"/>
                    <w:sz w:val="19"/>
                    <w:u w:val="single"/>
                  </w:rPr>
                </w:rPrChange>
              </w:rPr>
              <w:t>The above content is filled by Compliance Analyst.</w:t>
            </w:r>
          </w:p>
        </w:tc>
      </w:tr>
      <w:tr w:rsidR="00F7260B" w:rsidRPr="00B0205A" w14:paraId="320FAC63" w14:textId="77777777" w:rsidTr="00F7260B">
        <w:trPr>
          <w:trHeight w:val="20"/>
        </w:trPr>
        <w:tc>
          <w:tcPr>
            <w:tcW w:w="5000" w:type="pct"/>
            <w:tcBorders>
              <w:top w:val="nil"/>
              <w:left w:val="single" w:sz="4" w:space="0" w:color="auto"/>
              <w:bottom w:val="single" w:sz="4" w:space="0" w:color="auto"/>
              <w:right w:val="single" w:sz="4" w:space="0" w:color="auto"/>
            </w:tcBorders>
          </w:tcPr>
          <w:p w14:paraId="3C47CE99" w14:textId="77777777" w:rsidR="00F7260B" w:rsidRPr="00B0205A" w:rsidRDefault="00F7260B">
            <w:pPr>
              <w:rPr>
                <w:rFonts w:ascii="Times New Roman" w:hAnsi="Times New Roman" w:cs="Times New Roman"/>
                <w:b/>
                <w:rPrChange w:id="19177" w:author="raye" w:date="2018-08-10T12:30:00Z">
                  <w:rPr>
                    <w:rFonts w:ascii="Calibri" w:hAnsi="Calibri" w:cstheme="minorHAnsi"/>
                    <w:b/>
                  </w:rPr>
                </w:rPrChange>
              </w:rPr>
            </w:pPr>
          </w:p>
          <w:p w14:paraId="29CD8E36" w14:textId="77777777" w:rsidR="00F7260B" w:rsidRPr="00B0205A" w:rsidRDefault="00F7260B">
            <w:pPr>
              <w:rPr>
                <w:rFonts w:ascii="Times New Roman" w:eastAsia="Times New Roman" w:hAnsi="Times New Roman" w:cs="Times New Roman"/>
                <w:b/>
                <w:rPrChange w:id="19178" w:author="raye" w:date="2018-08-10T12:30:00Z">
                  <w:rPr>
                    <w:rFonts w:ascii="Calibri" w:eastAsia="Times New Roman" w:hAnsi="Calibri" w:cstheme="minorHAnsi"/>
                    <w:b/>
                  </w:rPr>
                </w:rPrChange>
              </w:rPr>
            </w:pPr>
            <w:r w:rsidRPr="00B0205A">
              <w:rPr>
                <w:rFonts w:ascii="Times New Roman" w:eastAsia="Times New Roman" w:hAnsi="Times New Roman" w:cs="Times New Roman"/>
                <w:b/>
                <w:rPrChange w:id="19179" w:author="raye" w:date="2018-08-10T12:30:00Z">
                  <w:rPr>
                    <w:rFonts w:ascii="Calibri" w:eastAsia="Times New Roman" w:hAnsi="Calibri" w:cstheme="minorHAnsi"/>
                    <w:b/>
                  </w:rPr>
                </w:rPrChange>
              </w:rPr>
              <w:t>NYB TSD Compliance Section</w:t>
            </w:r>
          </w:p>
          <w:p w14:paraId="4DD58429" w14:textId="77777777" w:rsidR="00F7260B" w:rsidRPr="00B0205A" w:rsidRDefault="00F7260B">
            <w:pPr>
              <w:rPr>
                <w:rFonts w:ascii="Times New Roman" w:hAnsi="Times New Roman" w:cs="Times New Roman"/>
                <w:rPrChange w:id="19180" w:author="raye" w:date="2018-08-10T12:30:00Z">
                  <w:rPr>
                    <w:rFonts w:ascii="Calibri" w:hAnsi="Calibri" w:cstheme="minorHAnsi"/>
                  </w:rPr>
                </w:rPrChange>
              </w:rPr>
            </w:pPr>
          </w:p>
          <w:p w14:paraId="133BEADF" w14:textId="77777777" w:rsidR="00F7260B" w:rsidRPr="00B0205A" w:rsidRDefault="00F7260B">
            <w:pPr>
              <w:rPr>
                <w:rFonts w:ascii="Times New Roman" w:hAnsi="Times New Roman" w:cs="Times New Roman"/>
                <w:rPrChange w:id="19181" w:author="raye" w:date="2018-08-10T12:30:00Z">
                  <w:rPr>
                    <w:rFonts w:ascii="Calibri" w:hAnsi="Calibri" w:cstheme="minorHAnsi"/>
                  </w:rPr>
                </w:rPrChange>
              </w:rPr>
            </w:pPr>
          </w:p>
          <w:p w14:paraId="7CAE158B" w14:textId="77777777" w:rsidR="00F7260B" w:rsidRPr="00B0205A" w:rsidRDefault="00F7260B">
            <w:pPr>
              <w:rPr>
                <w:rFonts w:ascii="Times New Roman" w:eastAsia="Times New Roman" w:hAnsi="Times New Roman" w:cs="Times New Roman"/>
                <w:rPrChange w:id="19182" w:author="raye" w:date="2018-08-10T12:30:00Z">
                  <w:rPr>
                    <w:rFonts w:ascii="Calibri" w:eastAsia="Times New Roman" w:hAnsi="Calibri" w:cstheme="minorHAnsi"/>
                  </w:rPr>
                </w:rPrChange>
              </w:rPr>
            </w:pPr>
            <w:r w:rsidRPr="00B0205A">
              <w:rPr>
                <w:rFonts w:ascii="Times New Roman" w:eastAsia="Times New Roman" w:hAnsi="Times New Roman" w:cs="Times New Roman"/>
                <w:rPrChange w:id="19183" w:author="raye" w:date="2018-08-10T12:30:00Z">
                  <w:rPr>
                    <w:rFonts w:ascii="Calibri" w:eastAsia="Times New Roman" w:hAnsi="Calibri" w:cstheme="minorHAnsi"/>
                  </w:rPr>
                </w:rPrChange>
              </w:rPr>
              <w:t>Reviewed by: ____</w:t>
            </w:r>
            <w:r w:rsidRPr="00B0205A">
              <w:rPr>
                <w:rFonts w:ascii="Times New Roman" w:hAnsi="Times New Roman" w:cs="Times New Roman"/>
                <w:sz w:val="18"/>
                <w:szCs w:val="18"/>
                <w:rPrChange w:id="19184" w:author="raye" w:date="2018-08-10T12:30:00Z">
                  <w:rPr>
                    <w:rFonts w:ascii="Calibri" w:hAnsi="Calibri" w:cstheme="minorHAnsi"/>
                    <w:sz w:val="18"/>
                    <w:szCs w:val="18"/>
                  </w:rPr>
                </w:rPrChange>
              </w:rPr>
              <w:t xml:space="preserve"> Compliance Analyst </w:t>
            </w:r>
            <w:r w:rsidRPr="00B0205A">
              <w:rPr>
                <w:rFonts w:ascii="Times New Roman" w:eastAsia="Times New Roman" w:hAnsi="Times New Roman" w:cs="Times New Roman"/>
                <w:rPrChange w:id="19185" w:author="raye" w:date="2018-08-10T12:30:00Z">
                  <w:rPr>
                    <w:rFonts w:ascii="Calibri" w:eastAsia="Times New Roman" w:hAnsi="Calibri" w:cstheme="minorHAnsi"/>
                  </w:rPr>
                </w:rPrChange>
              </w:rPr>
              <w:t>____      Date: __________________</w:t>
            </w:r>
          </w:p>
          <w:p w14:paraId="3D7D7FF7" w14:textId="77777777" w:rsidR="00F7260B" w:rsidRPr="00B0205A" w:rsidRDefault="00F7260B">
            <w:pPr>
              <w:ind w:firstLineChars="550" w:firstLine="1155"/>
              <w:rPr>
                <w:rFonts w:ascii="Times New Roman" w:eastAsia="Times New Roman" w:hAnsi="Times New Roman" w:cs="Times New Roman"/>
                <w:rPrChange w:id="19186" w:author="raye" w:date="2018-08-10T12:30:00Z">
                  <w:rPr>
                    <w:rFonts w:ascii="Calibri" w:eastAsia="Times New Roman" w:hAnsi="Calibri" w:cstheme="minorHAnsi"/>
                  </w:rPr>
                </w:rPrChange>
              </w:rPr>
            </w:pPr>
            <w:r w:rsidRPr="00B0205A">
              <w:rPr>
                <w:rFonts w:ascii="Times New Roman" w:eastAsia="Times New Roman" w:hAnsi="Times New Roman" w:cs="Times New Roman"/>
                <w:rPrChange w:id="19187" w:author="raye" w:date="2018-08-10T12:30:00Z">
                  <w:rPr>
                    <w:rFonts w:ascii="Calibri" w:eastAsia="Times New Roman" w:hAnsi="Calibri" w:cstheme="minorHAnsi"/>
                  </w:rPr>
                </w:rPrChange>
              </w:rPr>
              <w:t>____</w:t>
            </w:r>
            <w:r w:rsidRPr="00B0205A">
              <w:rPr>
                <w:rFonts w:ascii="Times New Roman" w:hAnsi="Times New Roman" w:cs="Times New Roman"/>
                <w:sz w:val="18"/>
                <w:szCs w:val="18"/>
                <w:rPrChange w:id="19188" w:author="raye" w:date="2018-08-10T12:30:00Z">
                  <w:rPr>
                    <w:rFonts w:ascii="Calibri" w:hAnsi="Calibri" w:cstheme="minorHAnsi"/>
                    <w:sz w:val="18"/>
                    <w:szCs w:val="18"/>
                  </w:rPr>
                </w:rPrChange>
              </w:rPr>
              <w:t xml:space="preserve"> Compliance Supervisor</w:t>
            </w:r>
            <w:r w:rsidRPr="00B0205A">
              <w:rPr>
                <w:rFonts w:ascii="Times New Roman" w:eastAsia="Times New Roman" w:hAnsi="Times New Roman" w:cs="Times New Roman"/>
                <w:rPrChange w:id="19189" w:author="raye" w:date="2018-08-10T12:30:00Z">
                  <w:rPr>
                    <w:rFonts w:ascii="Calibri" w:eastAsia="Times New Roman" w:hAnsi="Calibri" w:cstheme="minorHAnsi"/>
                  </w:rPr>
                </w:rPrChange>
              </w:rPr>
              <w:t xml:space="preserve"> ____    Date: __________________</w:t>
            </w:r>
          </w:p>
          <w:p w14:paraId="12A2F3FC" w14:textId="77777777" w:rsidR="00F7260B" w:rsidRPr="00B0205A" w:rsidRDefault="00F7260B">
            <w:pPr>
              <w:rPr>
                <w:rFonts w:ascii="Times New Roman" w:hAnsi="Times New Roman" w:cs="Times New Roman"/>
                <w:sz w:val="18"/>
                <w:szCs w:val="18"/>
                <w:rPrChange w:id="1919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191" w:author="raye" w:date="2018-08-10T12:30:00Z">
                  <w:rPr>
                    <w:rFonts w:ascii="Calibri" w:hAnsi="Calibri" w:cstheme="minorHAnsi"/>
                    <w:sz w:val="18"/>
                    <w:szCs w:val="18"/>
                  </w:rPr>
                </w:rPrChange>
              </w:rPr>
              <w:t>name of Compliance Analyst</w:t>
            </w:r>
            <w:r w:rsidRPr="00B0205A">
              <w:rPr>
                <w:rFonts w:ascii="Times New Roman" w:hAnsi="Times New Roman" w:cs="Times New Roman" w:hint="eastAsia"/>
                <w:sz w:val="18"/>
                <w:szCs w:val="18"/>
                <w:rPrChange w:id="19192"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193" w:author="raye" w:date="2018-08-10T12:30:00Z">
                  <w:rPr>
                    <w:rFonts w:ascii="Calibri" w:hAnsi="Calibri" w:cstheme="minorHAnsi"/>
                    <w:sz w:val="18"/>
                    <w:szCs w:val="18"/>
                  </w:rPr>
                </w:rPrChange>
              </w:rPr>
              <w:t xml:space="preserve"> Date is submission date</w:t>
            </w:r>
          </w:p>
          <w:p w14:paraId="1076C871" w14:textId="77777777" w:rsidR="00F7260B" w:rsidRPr="00B0205A" w:rsidRDefault="00F7260B">
            <w:pPr>
              <w:rPr>
                <w:rFonts w:ascii="Times New Roman" w:hAnsi="Times New Roman" w:cs="Times New Roman"/>
                <w:sz w:val="18"/>
                <w:szCs w:val="18"/>
                <w:rPrChange w:id="1919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195" w:author="raye" w:date="2018-08-10T12:30:00Z">
                  <w:rPr>
                    <w:rFonts w:ascii="Calibri" w:hAnsi="Calibri" w:cstheme="minorHAnsi"/>
                    <w:sz w:val="18"/>
                    <w:szCs w:val="18"/>
                  </w:rPr>
                </w:rPrChange>
              </w:rPr>
              <w:t>name of Compliance Supervisor</w:t>
            </w:r>
            <w:r w:rsidRPr="00B0205A">
              <w:rPr>
                <w:rFonts w:ascii="Times New Roman" w:hAnsi="Times New Roman" w:cs="Times New Roman" w:hint="eastAsia"/>
                <w:sz w:val="18"/>
                <w:szCs w:val="18"/>
                <w:rPrChange w:id="19196"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197" w:author="raye" w:date="2018-08-10T12:30:00Z">
                  <w:rPr>
                    <w:rFonts w:ascii="Calibri" w:hAnsi="Calibri" w:cstheme="minorHAnsi"/>
                    <w:sz w:val="18"/>
                    <w:szCs w:val="18"/>
                  </w:rPr>
                </w:rPrChange>
              </w:rPr>
              <w:t xml:space="preserve"> Date is submission date</w:t>
            </w:r>
          </w:p>
          <w:p w14:paraId="37F44BE0" w14:textId="77777777" w:rsidR="00F7260B" w:rsidRPr="00B0205A" w:rsidRDefault="00F7260B">
            <w:pPr>
              <w:rPr>
                <w:rFonts w:ascii="Times New Roman" w:hAnsi="Times New Roman" w:cs="Times New Roman"/>
                <w:b/>
                <w:bCs/>
                <w:rPrChange w:id="19198" w:author="raye" w:date="2018-08-10T12:30:00Z">
                  <w:rPr>
                    <w:rFonts w:ascii="Calibri" w:hAnsi="Calibri" w:cstheme="minorHAnsi"/>
                    <w:b/>
                    <w:bCs/>
                  </w:rPr>
                </w:rPrChange>
              </w:rPr>
            </w:pPr>
          </w:p>
        </w:tc>
      </w:tr>
    </w:tbl>
    <w:p w14:paraId="1E552DE7"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9199" w:author="raye" w:date="2018-08-10T12:30:00Z">
            <w:rPr>
              <w:rFonts w:ascii="Calibri" w:hAnsi="Calibri" w:cstheme="minorHAnsi"/>
            </w:rPr>
          </w:rPrChange>
        </w:rPr>
      </w:pPr>
      <w:bookmarkStart w:id="19200" w:name="_Toc449634990"/>
      <w:bookmarkStart w:id="19201" w:name="_Toc449689982"/>
      <w:bookmarkStart w:id="19202" w:name="_Toc449691852"/>
      <w:bookmarkStart w:id="19203" w:name="_Toc449705882"/>
      <w:bookmarkEnd w:id="19097"/>
      <w:bookmarkEnd w:id="19098"/>
      <w:bookmarkEnd w:id="19099"/>
      <w:bookmarkEnd w:id="19100"/>
      <w:bookmarkEnd w:id="19101"/>
      <w:bookmarkEnd w:id="19200"/>
      <w:bookmarkEnd w:id="19201"/>
      <w:bookmarkEnd w:id="19202"/>
      <w:bookmarkEnd w:id="19203"/>
    </w:p>
    <w:p w14:paraId="44CECBE3" w14:textId="77777777" w:rsidR="00F7260B" w:rsidRPr="00B0205A" w:rsidRDefault="00F7260B" w:rsidP="00AC1630">
      <w:pPr>
        <w:pStyle w:val="321"/>
        <w:rPr>
          <w:rPrChange w:id="19204" w:author="raye" w:date="2018-08-10T12:30:00Z">
            <w:rPr>
              <w:rFonts w:ascii="Calibri" w:hAnsi="Calibri" w:cstheme="minorHAnsi"/>
            </w:rPr>
          </w:rPrChange>
        </w:rPr>
        <w:pPrChange w:id="19205" w:author="raye" w:date="2018-08-10T20:11:00Z">
          <w:pPr>
            <w:pStyle w:val="3"/>
            <w:keepNext w:val="0"/>
            <w:keepLines w:val="0"/>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420"/>
          </w:pPr>
        </w:pPrChange>
      </w:pPr>
      <w:bookmarkStart w:id="19206" w:name="_Toc520840609"/>
      <w:bookmarkStart w:id="19207" w:name="_Toc512250300"/>
      <w:bookmarkStart w:id="19208" w:name="_Ref508795239"/>
      <w:bookmarkStart w:id="19209" w:name="_Ref508793204"/>
      <w:r w:rsidRPr="00B0205A">
        <w:rPr>
          <w:rPrChange w:id="19210" w:author="raye" w:date="2018-08-10T12:30:00Z">
            <w:rPr>
              <w:rFonts w:ascii="Calibri" w:hAnsi="Calibri" w:cstheme="minorHAnsi"/>
            </w:rPr>
          </w:rPrChange>
        </w:rPr>
        <w:t>4.8.4. #4 TSD Case Review Check List</w:t>
      </w:r>
      <w:bookmarkEnd w:id="19206"/>
      <w:bookmarkEnd w:id="19207"/>
      <w:bookmarkEnd w:id="19208"/>
      <w:bookmarkEnd w:id="19209"/>
    </w:p>
    <w:tbl>
      <w:tblPr>
        <w:tblStyle w:val="a9"/>
        <w:tblW w:w="8370" w:type="dxa"/>
        <w:tblInd w:w="-5" w:type="dxa"/>
        <w:tblLayout w:type="fixed"/>
        <w:tblLook w:val="04A0" w:firstRow="1" w:lastRow="0" w:firstColumn="1" w:lastColumn="0" w:noHBand="0" w:noVBand="1"/>
      </w:tblPr>
      <w:tblGrid>
        <w:gridCol w:w="1560"/>
        <w:gridCol w:w="6810"/>
      </w:tblGrid>
      <w:tr w:rsidR="00F7260B" w:rsidRPr="00B0205A" w14:paraId="1732CC4E" w14:textId="77777777" w:rsidTr="00F7260B">
        <w:tc>
          <w:tcPr>
            <w:tcW w:w="836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709C8E" w14:textId="77777777" w:rsidR="00F7260B" w:rsidRPr="00B0205A" w:rsidRDefault="00F7260B">
            <w:pPr>
              <w:spacing w:afterLines="20" w:after="62"/>
              <w:jc w:val="center"/>
              <w:rPr>
                <w:rFonts w:ascii="Times New Roman" w:hAnsi="Times New Roman" w:cs="Times New Roman"/>
                <w:b/>
                <w:szCs w:val="18"/>
                <w:rPrChange w:id="19211" w:author="raye" w:date="2018-08-10T12:30:00Z">
                  <w:rPr>
                    <w:rFonts w:ascii="Calibri" w:hAnsi="Calibri" w:cstheme="minorHAnsi"/>
                    <w:b/>
                    <w:szCs w:val="18"/>
                  </w:rPr>
                </w:rPrChange>
              </w:rPr>
            </w:pPr>
            <w:r w:rsidRPr="00B0205A">
              <w:rPr>
                <w:rFonts w:ascii="Times New Roman" w:hAnsi="Times New Roman" w:cs="Times New Roman"/>
                <w:b/>
                <w:szCs w:val="18"/>
                <w:rPrChange w:id="19212" w:author="raye" w:date="2018-08-10T12:30:00Z">
                  <w:rPr>
                    <w:rFonts w:ascii="Calibri" w:hAnsi="Calibri" w:cstheme="minorHAnsi"/>
                    <w:b/>
                    <w:szCs w:val="18"/>
                  </w:rPr>
                </w:rPrChange>
              </w:rPr>
              <w:t>TSD Case Review Check List</w:t>
            </w:r>
          </w:p>
        </w:tc>
      </w:tr>
      <w:tr w:rsidR="00F7260B" w:rsidRPr="00B0205A" w14:paraId="3760D8B4" w14:textId="77777777" w:rsidTr="00F7260B">
        <w:tc>
          <w:tcPr>
            <w:tcW w:w="1559" w:type="dxa"/>
            <w:tcBorders>
              <w:top w:val="single" w:sz="4" w:space="0" w:color="auto"/>
              <w:left w:val="single" w:sz="4" w:space="0" w:color="auto"/>
              <w:bottom w:val="single" w:sz="4" w:space="0" w:color="auto"/>
              <w:right w:val="single" w:sz="4" w:space="0" w:color="auto"/>
            </w:tcBorders>
            <w:vAlign w:val="center"/>
            <w:hideMark/>
          </w:tcPr>
          <w:p w14:paraId="12D48236" w14:textId="77777777" w:rsidR="00F7260B" w:rsidRPr="00B0205A" w:rsidRDefault="00F7260B">
            <w:pPr>
              <w:spacing w:afterLines="20" w:after="62"/>
              <w:jc w:val="center"/>
              <w:rPr>
                <w:rFonts w:ascii="Times New Roman" w:hAnsi="Times New Roman" w:cs="Times New Roman"/>
                <w:b/>
                <w:sz w:val="18"/>
                <w:szCs w:val="18"/>
                <w:rPrChange w:id="19213"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9214" w:author="raye" w:date="2018-08-10T12:30:00Z">
                  <w:rPr>
                    <w:rFonts w:ascii="Calibri" w:hAnsi="Calibri" w:cstheme="minorHAnsi"/>
                    <w:b/>
                    <w:sz w:val="18"/>
                    <w:szCs w:val="18"/>
                  </w:rPr>
                </w:rPrChange>
              </w:rPr>
              <w:lastRenderedPageBreak/>
              <w:t>Customer</w:t>
            </w:r>
          </w:p>
          <w:p w14:paraId="7D941C18" w14:textId="77777777" w:rsidR="00F7260B" w:rsidRPr="00B0205A" w:rsidRDefault="00F7260B">
            <w:pPr>
              <w:spacing w:afterLines="20" w:after="62"/>
              <w:jc w:val="center"/>
              <w:rPr>
                <w:rFonts w:ascii="Times New Roman" w:hAnsi="Times New Roman" w:cs="Times New Roman"/>
                <w:b/>
                <w:sz w:val="18"/>
                <w:szCs w:val="18"/>
                <w:rPrChange w:id="19215"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9216" w:author="raye" w:date="2018-08-10T12:30:00Z">
                  <w:rPr>
                    <w:rFonts w:ascii="Calibri" w:hAnsi="Calibri" w:cstheme="minorHAnsi"/>
                    <w:b/>
                    <w:sz w:val="18"/>
                    <w:szCs w:val="18"/>
                  </w:rPr>
                </w:rPrChange>
              </w:rPr>
              <w:t>Information</w:t>
            </w:r>
          </w:p>
        </w:tc>
        <w:tc>
          <w:tcPr>
            <w:tcW w:w="6805" w:type="dxa"/>
            <w:tcBorders>
              <w:top w:val="single" w:sz="4" w:space="0" w:color="auto"/>
              <w:left w:val="single" w:sz="4" w:space="0" w:color="auto"/>
              <w:bottom w:val="single" w:sz="4" w:space="0" w:color="auto"/>
              <w:right w:val="single" w:sz="4" w:space="0" w:color="auto"/>
            </w:tcBorders>
          </w:tcPr>
          <w:p w14:paraId="3606B3B0" w14:textId="77777777" w:rsidR="00F7260B" w:rsidRPr="00B0205A" w:rsidRDefault="00F7260B">
            <w:pPr>
              <w:spacing w:afterLines="20" w:after="62"/>
              <w:jc w:val="left"/>
              <w:rPr>
                <w:rFonts w:ascii="Times New Roman" w:hAnsi="Times New Roman" w:cs="Times New Roman"/>
                <w:sz w:val="18"/>
                <w:szCs w:val="18"/>
                <w:rPrChange w:id="1921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18" w:author="raye" w:date="2018-08-10T12:30:00Z">
                  <w:rPr>
                    <w:rFonts w:ascii="Calibri" w:hAnsi="Calibri" w:cstheme="minorHAnsi"/>
                    <w:sz w:val="18"/>
                    <w:szCs w:val="18"/>
                  </w:rPr>
                </w:rPrChange>
              </w:rPr>
              <w:t xml:space="preserve">TSD    Transaction   Number: ___________ </w:t>
            </w:r>
          </w:p>
          <w:p w14:paraId="3A28413A" w14:textId="77777777" w:rsidR="00F7260B" w:rsidRPr="00B0205A" w:rsidRDefault="00F7260B">
            <w:pPr>
              <w:spacing w:afterLines="20" w:after="62"/>
              <w:jc w:val="left"/>
              <w:rPr>
                <w:rFonts w:ascii="Times New Roman" w:hAnsi="Times New Roman" w:cs="Times New Roman"/>
                <w:sz w:val="18"/>
                <w:szCs w:val="18"/>
                <w:rPrChange w:id="1921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20" w:author="raye" w:date="2018-08-10T12:30:00Z">
                  <w:rPr>
                    <w:rFonts w:ascii="Calibri" w:hAnsi="Calibri" w:cstheme="minorHAnsi"/>
                    <w:sz w:val="18"/>
                    <w:szCs w:val="18"/>
                  </w:rPr>
                </w:rPrChange>
              </w:rPr>
              <w:t>Customer Name: _____________________________________________________</w:t>
            </w:r>
          </w:p>
          <w:p w14:paraId="355B2331" w14:textId="77777777" w:rsidR="00F7260B" w:rsidRPr="00B0205A" w:rsidRDefault="00F7260B">
            <w:pPr>
              <w:spacing w:afterLines="20" w:after="62"/>
              <w:jc w:val="left"/>
              <w:rPr>
                <w:rFonts w:ascii="Times New Roman" w:hAnsi="Times New Roman" w:cs="Times New Roman"/>
                <w:sz w:val="18"/>
                <w:szCs w:val="18"/>
                <w:rPrChange w:id="1922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22" w:author="raye" w:date="2018-08-10T12:30:00Z">
                  <w:rPr>
                    <w:rFonts w:ascii="Calibri" w:hAnsi="Calibri" w:cstheme="minorHAnsi"/>
                    <w:sz w:val="18"/>
                    <w:szCs w:val="18"/>
                  </w:rPr>
                </w:rPrChange>
              </w:rPr>
              <w:t>Address (if applicable): ________________________________________________</w:t>
            </w:r>
          </w:p>
          <w:p w14:paraId="0461CF78" w14:textId="77777777" w:rsidR="00F7260B" w:rsidRPr="00B0205A" w:rsidRDefault="00F7260B">
            <w:pPr>
              <w:spacing w:afterLines="20" w:after="62"/>
              <w:jc w:val="left"/>
              <w:rPr>
                <w:rFonts w:ascii="Times New Roman" w:hAnsi="Times New Roman" w:cs="Times New Roman"/>
                <w:sz w:val="18"/>
                <w:szCs w:val="18"/>
                <w:rPrChange w:id="19223" w:author="raye" w:date="2018-08-10T12:30:00Z">
                  <w:rPr>
                    <w:rFonts w:ascii="Calibri" w:hAnsi="Calibri" w:cstheme="minorHAnsi"/>
                    <w:sz w:val="18"/>
                    <w:szCs w:val="18"/>
                  </w:rPr>
                </w:rPrChange>
              </w:rPr>
            </w:pPr>
          </w:p>
        </w:tc>
      </w:tr>
      <w:tr w:rsidR="00F7260B" w:rsidRPr="00B0205A" w14:paraId="72D21E68" w14:textId="77777777" w:rsidTr="00F7260B">
        <w:tc>
          <w:tcPr>
            <w:tcW w:w="1559" w:type="dxa"/>
            <w:tcBorders>
              <w:top w:val="single" w:sz="4" w:space="0" w:color="auto"/>
              <w:left w:val="single" w:sz="4" w:space="0" w:color="auto"/>
              <w:bottom w:val="single" w:sz="4" w:space="0" w:color="auto"/>
              <w:right w:val="single" w:sz="4" w:space="0" w:color="auto"/>
            </w:tcBorders>
            <w:vAlign w:val="center"/>
            <w:hideMark/>
          </w:tcPr>
          <w:p w14:paraId="19664E61" w14:textId="77777777" w:rsidR="00F7260B" w:rsidRPr="00B0205A" w:rsidRDefault="00F7260B">
            <w:pPr>
              <w:spacing w:afterLines="20" w:after="62"/>
              <w:jc w:val="center"/>
              <w:rPr>
                <w:rFonts w:ascii="Times New Roman" w:hAnsi="Times New Roman" w:cs="Times New Roman"/>
                <w:b/>
                <w:sz w:val="18"/>
                <w:szCs w:val="18"/>
                <w:rPrChange w:id="19224"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9225" w:author="raye" w:date="2018-08-10T12:30:00Z">
                  <w:rPr>
                    <w:rFonts w:ascii="Calibri" w:hAnsi="Calibri" w:cstheme="minorHAnsi"/>
                    <w:b/>
                    <w:sz w:val="18"/>
                    <w:szCs w:val="18"/>
                  </w:rPr>
                </w:rPrChange>
              </w:rPr>
              <w:t>Source of</w:t>
            </w:r>
          </w:p>
          <w:p w14:paraId="04D9A2AD" w14:textId="77777777" w:rsidR="00F7260B" w:rsidRPr="00B0205A" w:rsidRDefault="00F7260B">
            <w:pPr>
              <w:spacing w:afterLines="20" w:after="62"/>
              <w:jc w:val="center"/>
              <w:rPr>
                <w:rFonts w:ascii="Times New Roman" w:hAnsi="Times New Roman" w:cs="Times New Roman"/>
                <w:b/>
                <w:sz w:val="18"/>
                <w:szCs w:val="18"/>
                <w:rPrChange w:id="19226"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9227" w:author="raye" w:date="2018-08-10T12:30:00Z">
                  <w:rPr>
                    <w:rFonts w:ascii="Calibri" w:hAnsi="Calibri" w:cstheme="minorHAnsi"/>
                    <w:b/>
                    <w:sz w:val="18"/>
                    <w:szCs w:val="18"/>
                  </w:rPr>
                </w:rPrChange>
              </w:rPr>
              <w:t xml:space="preserve">Referral </w:t>
            </w:r>
          </w:p>
        </w:tc>
        <w:tc>
          <w:tcPr>
            <w:tcW w:w="6805" w:type="dxa"/>
            <w:tcBorders>
              <w:top w:val="single" w:sz="4" w:space="0" w:color="auto"/>
              <w:left w:val="single" w:sz="4" w:space="0" w:color="auto"/>
              <w:bottom w:val="single" w:sz="4" w:space="0" w:color="auto"/>
              <w:right w:val="single" w:sz="4" w:space="0" w:color="auto"/>
            </w:tcBorders>
          </w:tcPr>
          <w:p w14:paraId="2C428C9C" w14:textId="77777777" w:rsidR="00F7260B" w:rsidRPr="00B0205A" w:rsidRDefault="00F7260B">
            <w:pPr>
              <w:spacing w:afterLines="20" w:after="62"/>
              <w:jc w:val="left"/>
              <w:rPr>
                <w:rFonts w:ascii="Times New Roman" w:hAnsi="Times New Roman" w:cs="Times New Roman"/>
                <w:sz w:val="18"/>
                <w:szCs w:val="18"/>
                <w:rPrChange w:id="19228"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229"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230" w:author="raye" w:date="2018-08-10T12:30:00Z">
                  <w:rPr>
                    <w:rFonts w:ascii="Calibri" w:hAnsi="Calibri" w:cstheme="minorHAnsi"/>
                    <w:sz w:val="18"/>
                    <w:szCs w:val="18"/>
                  </w:rPr>
                </w:rPrChange>
              </w:rPr>
              <w:t xml:space="preserve"> Operations Section identified Red Flag</w:t>
            </w:r>
          </w:p>
          <w:p w14:paraId="1018F446" w14:textId="77777777" w:rsidR="00F7260B" w:rsidRPr="00B0205A" w:rsidRDefault="00F7260B">
            <w:pPr>
              <w:spacing w:afterLines="20" w:after="62"/>
              <w:jc w:val="left"/>
              <w:rPr>
                <w:rFonts w:ascii="Times New Roman" w:hAnsi="Times New Roman" w:cs="Times New Roman"/>
                <w:sz w:val="18"/>
                <w:szCs w:val="18"/>
                <w:rPrChange w:id="19231"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232"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233" w:author="raye" w:date="2018-08-10T12:30:00Z">
                  <w:rPr>
                    <w:rFonts w:ascii="Calibri" w:hAnsi="Calibri" w:cstheme="minorHAnsi"/>
                    <w:sz w:val="18"/>
                    <w:szCs w:val="18"/>
                  </w:rPr>
                </w:rPrChange>
              </w:rPr>
              <w:t xml:space="preserve"> Discrepancy Compliance Section identified Red Flag</w:t>
            </w:r>
          </w:p>
          <w:p w14:paraId="285FCC5E" w14:textId="77777777" w:rsidR="00F7260B" w:rsidRPr="00B0205A" w:rsidRDefault="00F7260B">
            <w:pPr>
              <w:spacing w:afterLines="20" w:after="62"/>
              <w:jc w:val="left"/>
              <w:rPr>
                <w:rFonts w:ascii="Times New Roman" w:hAnsi="Times New Roman" w:cs="Times New Roman"/>
                <w:sz w:val="18"/>
                <w:szCs w:val="18"/>
                <w:rPrChange w:id="19234"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235"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236" w:author="raye" w:date="2018-08-10T12:30:00Z">
                  <w:rPr>
                    <w:rFonts w:ascii="Calibri" w:hAnsi="Calibri" w:cstheme="minorHAnsi"/>
                    <w:sz w:val="18"/>
                    <w:szCs w:val="18"/>
                  </w:rPr>
                </w:rPrChange>
              </w:rPr>
              <w:t xml:space="preserve"> Discrepancy Legal Compliance Department</w:t>
            </w:r>
          </w:p>
          <w:p w14:paraId="7E2FE8B1" w14:textId="77777777" w:rsidR="00F7260B" w:rsidRPr="00B0205A" w:rsidRDefault="00F7260B">
            <w:pPr>
              <w:spacing w:afterLines="20" w:after="62"/>
              <w:jc w:val="left"/>
              <w:rPr>
                <w:rFonts w:ascii="Times New Roman" w:hAnsi="Times New Roman" w:cs="Times New Roman"/>
                <w:sz w:val="18"/>
                <w:szCs w:val="18"/>
                <w:rPrChange w:id="19237"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238"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239" w:author="raye" w:date="2018-08-10T12:30:00Z">
                  <w:rPr>
                    <w:rFonts w:ascii="Calibri" w:hAnsi="Calibri" w:cstheme="minorHAnsi"/>
                    <w:sz w:val="18"/>
                    <w:szCs w:val="18"/>
                  </w:rPr>
                </w:rPrChange>
              </w:rPr>
              <w:t xml:space="preserve"> Other (e.g., 314(b) referral, internal audit referral) Describe: _________________</w:t>
            </w:r>
            <w:r w:rsidRPr="00B0205A">
              <w:rPr>
                <w:rFonts w:ascii="Times New Roman" w:hAnsi="Times New Roman" w:cs="Times New Roman"/>
                <w:sz w:val="18"/>
                <w:szCs w:val="18"/>
                <w:rPrChange w:id="19240" w:author="raye" w:date="2018-08-10T12:30:00Z">
                  <w:rPr>
                    <w:rFonts w:ascii="Calibri" w:hAnsi="Calibri" w:cstheme="minorHAnsi"/>
                    <w:sz w:val="18"/>
                    <w:szCs w:val="18"/>
                  </w:rPr>
                </w:rPrChange>
              </w:rPr>
              <w:br/>
              <w:t>multiple choice</w:t>
            </w:r>
          </w:p>
          <w:p w14:paraId="0EFED77F" w14:textId="77777777" w:rsidR="00F7260B" w:rsidRPr="00B0205A" w:rsidRDefault="00F7260B">
            <w:pPr>
              <w:spacing w:afterLines="20" w:after="62"/>
              <w:jc w:val="left"/>
              <w:rPr>
                <w:rFonts w:ascii="Times New Roman" w:hAnsi="Times New Roman" w:cs="Times New Roman"/>
                <w:sz w:val="18"/>
                <w:szCs w:val="18"/>
                <w:rPrChange w:id="1924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42" w:author="raye" w:date="2018-08-10T12:30:00Z">
                  <w:rPr>
                    <w:rFonts w:ascii="Calibri" w:hAnsi="Calibri" w:cstheme="minorHAnsi"/>
                    <w:sz w:val="18"/>
                    <w:szCs w:val="18"/>
                  </w:rPr>
                </w:rPrChange>
              </w:rPr>
              <w:t>Describe Red Flag/Discrepancy: _________________________________________</w:t>
            </w:r>
          </w:p>
          <w:p w14:paraId="619DED17" w14:textId="77777777" w:rsidR="00F7260B" w:rsidRPr="00B0205A" w:rsidRDefault="00F7260B">
            <w:pPr>
              <w:spacing w:afterLines="20" w:after="62"/>
              <w:jc w:val="left"/>
              <w:rPr>
                <w:rFonts w:ascii="Times New Roman" w:hAnsi="Times New Roman" w:cs="Times New Roman"/>
                <w:sz w:val="18"/>
                <w:szCs w:val="18"/>
                <w:rPrChange w:id="1924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44" w:author="raye" w:date="2018-08-10T12:30:00Z">
                  <w:rPr>
                    <w:rFonts w:ascii="Calibri" w:hAnsi="Calibri" w:cstheme="minorHAnsi"/>
                    <w:sz w:val="18"/>
                    <w:szCs w:val="18"/>
                  </w:rPr>
                </w:rPrChange>
              </w:rPr>
              <w:t>___________________________________________________________________</w:t>
            </w:r>
          </w:p>
          <w:p w14:paraId="029D6FEA" w14:textId="77777777" w:rsidR="00F7260B" w:rsidRPr="00B0205A" w:rsidRDefault="00F7260B">
            <w:pPr>
              <w:spacing w:afterLines="20" w:after="62"/>
              <w:jc w:val="left"/>
              <w:rPr>
                <w:rFonts w:ascii="Times New Roman" w:hAnsi="Times New Roman" w:cs="Times New Roman"/>
                <w:sz w:val="18"/>
                <w:szCs w:val="18"/>
                <w:rPrChange w:id="1924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46" w:author="raye" w:date="2018-08-10T12:30:00Z">
                  <w:rPr>
                    <w:rFonts w:ascii="Calibri" w:hAnsi="Calibri" w:cstheme="minorHAnsi"/>
                    <w:sz w:val="18"/>
                    <w:szCs w:val="18"/>
                  </w:rPr>
                </w:rPrChange>
              </w:rPr>
              <w:t>___________________________________________________________________</w:t>
            </w:r>
          </w:p>
          <w:p w14:paraId="6CDB0E57" w14:textId="77777777" w:rsidR="00F7260B" w:rsidRPr="00B0205A" w:rsidRDefault="00F7260B">
            <w:pPr>
              <w:spacing w:afterLines="20" w:after="62"/>
              <w:jc w:val="left"/>
              <w:rPr>
                <w:rFonts w:ascii="Times New Roman" w:hAnsi="Times New Roman" w:cs="Times New Roman"/>
                <w:sz w:val="18"/>
                <w:szCs w:val="18"/>
                <w:rPrChange w:id="1924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48" w:author="raye" w:date="2018-08-10T12:30:00Z">
                  <w:rPr>
                    <w:rFonts w:ascii="Calibri" w:hAnsi="Calibri" w:cstheme="minorHAnsi"/>
                    <w:sz w:val="18"/>
                    <w:szCs w:val="18"/>
                  </w:rPr>
                </w:rPrChange>
              </w:rPr>
              <w:t>___________________________________________________________________</w:t>
            </w:r>
          </w:p>
          <w:p w14:paraId="2AC21180" w14:textId="77777777" w:rsidR="00F7260B" w:rsidRPr="00B0205A" w:rsidRDefault="00F7260B">
            <w:pPr>
              <w:spacing w:afterLines="20" w:after="62"/>
              <w:jc w:val="left"/>
              <w:rPr>
                <w:rFonts w:ascii="Times New Roman" w:hAnsi="Times New Roman" w:cs="Times New Roman"/>
                <w:sz w:val="18"/>
                <w:szCs w:val="18"/>
                <w:rPrChange w:id="1924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50" w:author="raye" w:date="2018-08-10T12:30:00Z">
                  <w:rPr>
                    <w:rFonts w:ascii="Calibri" w:hAnsi="Calibri" w:cstheme="minorHAnsi"/>
                    <w:sz w:val="18"/>
                    <w:szCs w:val="18"/>
                  </w:rPr>
                </w:rPrChange>
              </w:rPr>
              <w:t>___________________________________________________________________</w:t>
            </w:r>
          </w:p>
          <w:p w14:paraId="722629A6" w14:textId="77777777" w:rsidR="00F7260B" w:rsidRPr="00B0205A" w:rsidRDefault="00F7260B">
            <w:pPr>
              <w:spacing w:afterLines="20" w:after="62"/>
              <w:jc w:val="left"/>
              <w:rPr>
                <w:rFonts w:ascii="Times New Roman" w:hAnsi="Times New Roman" w:cs="Times New Roman"/>
                <w:sz w:val="18"/>
                <w:szCs w:val="18"/>
                <w:rPrChange w:id="19251" w:author="raye" w:date="2018-08-10T12:30:00Z">
                  <w:rPr>
                    <w:rFonts w:ascii="Calibri" w:hAnsi="Calibri" w:cstheme="minorHAnsi"/>
                    <w:sz w:val="18"/>
                    <w:szCs w:val="18"/>
                  </w:rPr>
                </w:rPrChange>
              </w:rPr>
            </w:pPr>
          </w:p>
          <w:p w14:paraId="3D18B074" w14:textId="77777777" w:rsidR="00F7260B" w:rsidRPr="00B0205A" w:rsidRDefault="00F7260B">
            <w:pPr>
              <w:spacing w:afterLines="20" w:after="62"/>
              <w:jc w:val="left"/>
              <w:rPr>
                <w:rFonts w:ascii="Times New Roman" w:hAnsi="Times New Roman" w:cs="Times New Roman"/>
                <w:sz w:val="18"/>
                <w:szCs w:val="18"/>
                <w:rPrChange w:id="1925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53" w:author="raye" w:date="2018-08-10T12:30:00Z">
                  <w:rPr>
                    <w:rFonts w:ascii="Calibri" w:hAnsi="Calibri" w:cstheme="minorHAnsi"/>
                    <w:sz w:val="18"/>
                    <w:szCs w:val="18"/>
                  </w:rPr>
                </w:rPrChange>
              </w:rPr>
              <w:t>Date of Referral: ___________________</w:t>
            </w:r>
          </w:p>
          <w:p w14:paraId="77362263" w14:textId="77777777" w:rsidR="00F7260B" w:rsidRPr="00B0205A" w:rsidRDefault="00F7260B">
            <w:pPr>
              <w:spacing w:afterLines="20" w:after="62"/>
              <w:jc w:val="left"/>
              <w:rPr>
                <w:rFonts w:ascii="Times New Roman" w:hAnsi="Times New Roman" w:cs="Times New Roman"/>
                <w:sz w:val="18"/>
                <w:szCs w:val="18"/>
                <w:rPrChange w:id="19254" w:author="raye" w:date="2018-08-10T12:30:00Z">
                  <w:rPr>
                    <w:rFonts w:ascii="Calibri" w:hAnsi="Calibri" w:cstheme="minorHAnsi"/>
                    <w:sz w:val="18"/>
                    <w:szCs w:val="18"/>
                  </w:rPr>
                </w:rPrChange>
              </w:rPr>
            </w:pPr>
          </w:p>
        </w:tc>
      </w:tr>
      <w:tr w:rsidR="00F7260B" w:rsidRPr="00B0205A" w14:paraId="501C409F" w14:textId="77777777" w:rsidTr="00F7260B">
        <w:tc>
          <w:tcPr>
            <w:tcW w:w="1559" w:type="dxa"/>
            <w:tcBorders>
              <w:top w:val="single" w:sz="4" w:space="0" w:color="auto"/>
              <w:left w:val="single" w:sz="4" w:space="0" w:color="auto"/>
              <w:bottom w:val="single" w:sz="4" w:space="0" w:color="auto"/>
              <w:right w:val="single" w:sz="4" w:space="0" w:color="auto"/>
            </w:tcBorders>
            <w:hideMark/>
          </w:tcPr>
          <w:p w14:paraId="01E57219" w14:textId="77777777" w:rsidR="00F7260B" w:rsidRPr="00B0205A" w:rsidRDefault="00F7260B">
            <w:pPr>
              <w:spacing w:afterLines="20" w:after="62"/>
              <w:jc w:val="center"/>
              <w:rPr>
                <w:rFonts w:ascii="Times New Roman" w:hAnsi="Times New Roman" w:cs="Times New Roman"/>
                <w:b/>
                <w:sz w:val="18"/>
                <w:szCs w:val="18"/>
                <w:rPrChange w:id="19255"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9256" w:author="raye" w:date="2018-08-10T12:30:00Z">
                  <w:rPr>
                    <w:rFonts w:ascii="Calibri" w:hAnsi="Calibri" w:cstheme="minorHAnsi"/>
                    <w:b/>
                    <w:sz w:val="18"/>
                    <w:szCs w:val="18"/>
                  </w:rPr>
                </w:rPrChange>
              </w:rPr>
              <w:t>Compliance Section Reviewer</w:t>
            </w:r>
          </w:p>
        </w:tc>
        <w:tc>
          <w:tcPr>
            <w:tcW w:w="6805" w:type="dxa"/>
            <w:tcBorders>
              <w:top w:val="single" w:sz="4" w:space="0" w:color="auto"/>
              <w:left w:val="single" w:sz="4" w:space="0" w:color="auto"/>
              <w:bottom w:val="single" w:sz="4" w:space="0" w:color="auto"/>
              <w:right w:val="single" w:sz="4" w:space="0" w:color="auto"/>
            </w:tcBorders>
            <w:hideMark/>
          </w:tcPr>
          <w:p w14:paraId="5A56D55D" w14:textId="77777777" w:rsidR="00F7260B" w:rsidRPr="00B0205A" w:rsidRDefault="00F7260B">
            <w:pPr>
              <w:spacing w:afterLines="20" w:after="62"/>
              <w:jc w:val="left"/>
              <w:rPr>
                <w:rFonts w:ascii="Times New Roman" w:hAnsi="Times New Roman" w:cs="Times New Roman"/>
                <w:sz w:val="18"/>
                <w:szCs w:val="18"/>
                <w:rPrChange w:id="1925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58" w:author="raye" w:date="2018-08-10T12:30:00Z">
                  <w:rPr>
                    <w:rFonts w:ascii="Calibri" w:hAnsi="Calibri" w:cstheme="minorHAnsi"/>
                    <w:sz w:val="18"/>
                    <w:szCs w:val="18"/>
                  </w:rPr>
                </w:rPrChange>
              </w:rPr>
              <w:t>Staff Name: __________________</w:t>
            </w:r>
          </w:p>
          <w:p w14:paraId="5044380A" w14:textId="77777777" w:rsidR="00F7260B" w:rsidRPr="00B0205A" w:rsidRDefault="00F7260B">
            <w:pPr>
              <w:spacing w:afterLines="20" w:after="62"/>
              <w:jc w:val="left"/>
              <w:rPr>
                <w:rFonts w:ascii="Times New Roman" w:hAnsi="Times New Roman" w:cs="Times New Roman"/>
                <w:sz w:val="18"/>
                <w:szCs w:val="18"/>
                <w:rPrChange w:id="1925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60" w:author="raye" w:date="2018-08-10T12:30:00Z">
                  <w:rPr>
                    <w:rFonts w:ascii="Calibri" w:hAnsi="Calibri" w:cstheme="minorHAnsi"/>
                    <w:sz w:val="18"/>
                    <w:szCs w:val="18"/>
                  </w:rPr>
                </w:rPrChange>
              </w:rPr>
              <w:t>Date: _________________</w:t>
            </w:r>
          </w:p>
          <w:p w14:paraId="6426ADA6" w14:textId="77777777" w:rsidR="00F7260B" w:rsidRPr="00B0205A" w:rsidRDefault="00F7260B">
            <w:pPr>
              <w:spacing w:afterLines="20" w:after="62"/>
              <w:jc w:val="left"/>
              <w:rPr>
                <w:rFonts w:ascii="Times New Roman" w:hAnsi="Times New Roman" w:cs="Times New Roman"/>
                <w:sz w:val="18"/>
                <w:szCs w:val="18"/>
                <w:rPrChange w:id="1926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62" w:author="raye" w:date="2018-08-10T12:30:00Z">
                  <w:rPr>
                    <w:rFonts w:ascii="Calibri" w:hAnsi="Calibri" w:cstheme="minorHAnsi"/>
                    <w:sz w:val="18"/>
                    <w:szCs w:val="18"/>
                  </w:rPr>
                </w:rPrChange>
              </w:rPr>
              <w:t>&lt;</w:t>
            </w:r>
            <w:r w:rsidRPr="00B0205A">
              <w:rPr>
                <w:rFonts w:ascii="Times New Roman" w:hAnsi="Times New Roman" w:cs="Times New Roman"/>
                <w:rPrChange w:id="19263" w:author="raye" w:date="2018-08-10T12:30:00Z">
                  <w:rPr>
                    <w:rFonts w:ascii="Calibri" w:hAnsi="Calibri"/>
                  </w:rPr>
                </w:rPrChange>
              </w:rPr>
              <w:t xml:space="preserve"> </w:t>
            </w:r>
            <w:r w:rsidRPr="00B0205A">
              <w:rPr>
                <w:rFonts w:ascii="Times New Roman" w:hAnsi="Times New Roman" w:cs="Times New Roman"/>
                <w:sz w:val="18"/>
                <w:szCs w:val="18"/>
                <w:rPrChange w:id="19264" w:author="raye" w:date="2018-08-10T12:30:00Z">
                  <w:rPr>
                    <w:rFonts w:ascii="Calibri" w:hAnsi="Calibri" w:cstheme="minorHAnsi"/>
                    <w:sz w:val="18"/>
                    <w:szCs w:val="18"/>
                  </w:rPr>
                </w:rPrChange>
              </w:rPr>
              <w:t>The above three white areas are filled in by Compliance Analyst&gt;</w:t>
            </w:r>
          </w:p>
          <w:p w14:paraId="3AE0A73A" w14:textId="77777777" w:rsidR="00F7260B" w:rsidRPr="00B0205A" w:rsidRDefault="00F7260B">
            <w:pPr>
              <w:rPr>
                <w:rFonts w:ascii="Times New Roman" w:hAnsi="Times New Roman" w:cs="Times New Roman"/>
                <w:sz w:val="18"/>
                <w:szCs w:val="18"/>
                <w:rPrChange w:id="1926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66" w:author="raye" w:date="2018-08-10T12:30:00Z">
                  <w:rPr>
                    <w:rFonts w:ascii="Calibri" w:hAnsi="Calibri" w:cstheme="minorHAnsi"/>
                    <w:sz w:val="18"/>
                    <w:szCs w:val="18"/>
                  </w:rPr>
                </w:rPrChange>
              </w:rPr>
              <w:t>name of Compliance Analyst</w:t>
            </w:r>
          </w:p>
          <w:p w14:paraId="577C2174" w14:textId="77777777" w:rsidR="00F7260B" w:rsidRPr="00B0205A" w:rsidRDefault="00F7260B">
            <w:pPr>
              <w:rPr>
                <w:rFonts w:ascii="Times New Roman" w:hAnsi="Times New Roman" w:cs="Times New Roman"/>
                <w:sz w:val="18"/>
                <w:szCs w:val="18"/>
                <w:rPrChange w:id="1926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68" w:author="raye" w:date="2018-08-10T12:30:00Z">
                  <w:rPr>
                    <w:rFonts w:ascii="Calibri" w:hAnsi="Calibri" w:cstheme="minorHAnsi"/>
                    <w:sz w:val="18"/>
                    <w:szCs w:val="18"/>
                  </w:rPr>
                </w:rPrChange>
              </w:rPr>
              <w:t>Date is submission date</w:t>
            </w:r>
          </w:p>
        </w:tc>
      </w:tr>
      <w:tr w:rsidR="00F7260B" w:rsidRPr="00B0205A" w14:paraId="0D47DC4D" w14:textId="77777777" w:rsidTr="00F7260B">
        <w:tc>
          <w:tcPr>
            <w:tcW w:w="155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6E7F9AA" w14:textId="77777777" w:rsidR="00F7260B" w:rsidRPr="00B0205A" w:rsidRDefault="00F7260B">
            <w:pPr>
              <w:spacing w:afterLines="20" w:after="62"/>
              <w:jc w:val="left"/>
              <w:rPr>
                <w:rFonts w:ascii="Times New Roman" w:hAnsi="Times New Roman" w:cs="Times New Roman"/>
                <w:b/>
                <w:sz w:val="18"/>
                <w:szCs w:val="18"/>
                <w:rPrChange w:id="19269"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9270" w:author="raye" w:date="2018-08-10T12:30:00Z">
                  <w:rPr>
                    <w:rFonts w:ascii="Calibri" w:hAnsi="Calibri" w:cstheme="minorHAnsi"/>
                    <w:b/>
                    <w:sz w:val="18"/>
                    <w:szCs w:val="18"/>
                  </w:rPr>
                </w:rPrChange>
              </w:rPr>
              <w:t>Further Action(s) Required</w:t>
            </w:r>
          </w:p>
          <w:p w14:paraId="6C61C9CB" w14:textId="77777777" w:rsidR="00F7260B" w:rsidRPr="00B0205A" w:rsidRDefault="00F7260B">
            <w:pPr>
              <w:spacing w:afterLines="20" w:after="62"/>
              <w:jc w:val="left"/>
              <w:rPr>
                <w:rFonts w:ascii="Times New Roman" w:hAnsi="Times New Roman" w:cs="Times New Roman"/>
                <w:sz w:val="18"/>
                <w:szCs w:val="18"/>
                <w:rPrChange w:id="1927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72" w:author="raye" w:date="2018-08-10T12:30:00Z">
                  <w:rPr>
                    <w:rFonts w:ascii="Calibri" w:hAnsi="Calibri" w:cstheme="minorHAnsi"/>
                    <w:sz w:val="18"/>
                    <w:szCs w:val="18"/>
                  </w:rPr>
                </w:rPrChange>
              </w:rPr>
              <w:t>(*Complete by Head of Compliance section)</w:t>
            </w:r>
          </w:p>
        </w:tc>
        <w:tc>
          <w:tcPr>
            <w:tcW w:w="680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7E87652E" w14:textId="77777777" w:rsidR="00F7260B" w:rsidRPr="00B0205A" w:rsidRDefault="00F7260B">
            <w:pPr>
              <w:spacing w:afterLines="20" w:after="62"/>
              <w:jc w:val="left"/>
              <w:rPr>
                <w:rFonts w:ascii="Times New Roman" w:hAnsi="Times New Roman" w:cs="Times New Roman"/>
                <w:sz w:val="18"/>
                <w:szCs w:val="18"/>
                <w:rPrChange w:id="1927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74" w:author="raye" w:date="2018-08-10T12:30:00Z">
                  <w:rPr>
                    <w:rFonts w:ascii="Calibri" w:hAnsi="Calibri" w:cstheme="minorHAnsi"/>
                    <w:sz w:val="18"/>
                    <w:szCs w:val="18"/>
                  </w:rPr>
                </w:rPrChange>
              </w:rPr>
              <w:t>(  )Potential OFAC Match-Escalate to LCD</w:t>
            </w:r>
          </w:p>
          <w:p w14:paraId="2B41A068" w14:textId="77777777" w:rsidR="00F7260B" w:rsidRPr="00B0205A" w:rsidRDefault="00F7260B">
            <w:pPr>
              <w:spacing w:afterLines="20" w:after="62"/>
              <w:jc w:val="left"/>
              <w:rPr>
                <w:rFonts w:ascii="Times New Roman" w:hAnsi="Times New Roman" w:cs="Times New Roman"/>
                <w:sz w:val="18"/>
                <w:szCs w:val="18"/>
                <w:rPrChange w:id="1927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76" w:author="raye" w:date="2018-08-10T12:30:00Z">
                  <w:rPr>
                    <w:rFonts w:ascii="Calibri" w:hAnsi="Calibri" w:cstheme="minorHAnsi"/>
                    <w:sz w:val="18"/>
                    <w:szCs w:val="18"/>
                  </w:rPr>
                </w:rPrChange>
              </w:rPr>
              <w:t>(  )Dow Jones Negative News Match – Escalate to LCD</w:t>
            </w:r>
          </w:p>
          <w:p w14:paraId="0FB371A7" w14:textId="77777777" w:rsidR="00F7260B" w:rsidRPr="00B0205A" w:rsidRDefault="00F7260B">
            <w:pPr>
              <w:spacing w:afterLines="20" w:after="62"/>
              <w:jc w:val="left"/>
              <w:rPr>
                <w:rFonts w:ascii="Times New Roman" w:hAnsi="Times New Roman" w:cs="Times New Roman"/>
                <w:sz w:val="18"/>
                <w:szCs w:val="18"/>
                <w:rPrChange w:id="1927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78" w:author="raye" w:date="2018-08-10T12:30:00Z">
                  <w:rPr>
                    <w:rFonts w:ascii="Calibri" w:hAnsi="Calibri" w:cstheme="minorHAnsi"/>
                    <w:sz w:val="18"/>
                    <w:szCs w:val="18"/>
                  </w:rPr>
                </w:rPrChange>
              </w:rPr>
              <w:t>(  )Follow up vessel movement or transshipment</w:t>
            </w:r>
          </w:p>
          <w:p w14:paraId="721BCC29" w14:textId="77777777" w:rsidR="00F7260B" w:rsidRPr="00B0205A" w:rsidRDefault="00F7260B">
            <w:pPr>
              <w:spacing w:afterLines="20" w:after="62"/>
              <w:jc w:val="left"/>
              <w:rPr>
                <w:rFonts w:ascii="Times New Roman" w:hAnsi="Times New Roman" w:cs="Times New Roman"/>
                <w:sz w:val="18"/>
                <w:szCs w:val="18"/>
                <w:rPrChange w:id="1927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80" w:author="raye" w:date="2018-08-10T12:30:00Z">
                  <w:rPr>
                    <w:rFonts w:ascii="Calibri" w:hAnsi="Calibri" w:cstheme="minorHAnsi"/>
                    <w:sz w:val="18"/>
                    <w:szCs w:val="18"/>
                  </w:rPr>
                </w:rPrChange>
              </w:rPr>
              <w:t>(  )Additional due diligence on price verification</w:t>
            </w:r>
          </w:p>
          <w:p w14:paraId="2F743F73" w14:textId="77777777" w:rsidR="00F7260B" w:rsidRPr="00B0205A" w:rsidRDefault="00F7260B">
            <w:pPr>
              <w:spacing w:afterLines="20" w:after="62"/>
              <w:jc w:val="left"/>
              <w:rPr>
                <w:rFonts w:ascii="Times New Roman" w:hAnsi="Times New Roman" w:cs="Times New Roman"/>
                <w:sz w:val="18"/>
                <w:szCs w:val="18"/>
                <w:rPrChange w:id="1928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82" w:author="raye" w:date="2018-08-10T12:30:00Z">
                  <w:rPr>
                    <w:rFonts w:ascii="Calibri" w:hAnsi="Calibri" w:cstheme="minorHAnsi"/>
                    <w:sz w:val="18"/>
                    <w:szCs w:val="18"/>
                  </w:rPr>
                </w:rPrChange>
              </w:rPr>
              <w:t>(  )Seek additional information from account officer</w:t>
            </w:r>
          </w:p>
          <w:p w14:paraId="19B2F0AD" w14:textId="77777777" w:rsidR="00F7260B" w:rsidRPr="00B0205A" w:rsidRDefault="00F7260B">
            <w:pPr>
              <w:spacing w:afterLines="20" w:after="62"/>
              <w:jc w:val="left"/>
              <w:rPr>
                <w:rFonts w:ascii="Times New Roman" w:hAnsi="Times New Roman" w:cs="Times New Roman"/>
                <w:sz w:val="18"/>
                <w:szCs w:val="18"/>
                <w:rPrChange w:id="1928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84" w:author="raye" w:date="2018-08-10T12:30:00Z">
                  <w:rPr>
                    <w:rFonts w:ascii="Calibri" w:hAnsi="Calibri" w:cstheme="minorHAnsi"/>
                    <w:sz w:val="18"/>
                    <w:szCs w:val="18"/>
                  </w:rPr>
                </w:rPrChange>
              </w:rPr>
              <w:t>(  )Additional due diligence on transaction details</w:t>
            </w:r>
          </w:p>
          <w:p w14:paraId="00C7E4C8" w14:textId="77777777" w:rsidR="00F7260B" w:rsidRPr="00B0205A" w:rsidRDefault="00F7260B">
            <w:pPr>
              <w:spacing w:afterLines="20" w:after="62"/>
              <w:jc w:val="left"/>
              <w:rPr>
                <w:rFonts w:ascii="Times New Roman" w:hAnsi="Times New Roman" w:cs="Times New Roman"/>
                <w:sz w:val="18"/>
                <w:szCs w:val="18"/>
                <w:rPrChange w:id="1928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86" w:author="raye" w:date="2018-08-10T12:30:00Z">
                  <w:rPr>
                    <w:rFonts w:ascii="Calibri" w:hAnsi="Calibri" w:cstheme="minorHAnsi"/>
                    <w:sz w:val="18"/>
                    <w:szCs w:val="18"/>
                  </w:rPr>
                </w:rPrChange>
              </w:rPr>
              <w:t>(  )Resolution of Red Flags (Describe): &lt;multiple choice&gt;</w:t>
            </w:r>
            <w:r w:rsidRPr="00B0205A">
              <w:rPr>
                <w:rFonts w:ascii="Times New Roman" w:hAnsi="Times New Roman" w:cs="Times New Roman" w:hint="eastAsia"/>
                <w:sz w:val="18"/>
                <w:szCs w:val="18"/>
                <w:rPrChange w:id="19287"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288" w:author="raye" w:date="2018-08-10T12:30:00Z">
                  <w:rPr>
                    <w:rFonts w:ascii="Calibri" w:hAnsi="Calibri" w:cstheme="minorHAnsi"/>
                    <w:sz w:val="18"/>
                    <w:szCs w:val="18"/>
                  </w:rPr>
                </w:rPrChange>
              </w:rPr>
              <w:t>Other ______________</w:t>
            </w:r>
          </w:p>
          <w:p w14:paraId="0FA08E86" w14:textId="77777777" w:rsidR="00F7260B" w:rsidRPr="00B0205A" w:rsidRDefault="00F7260B">
            <w:pPr>
              <w:spacing w:afterLines="20" w:after="62"/>
              <w:jc w:val="left"/>
              <w:rPr>
                <w:rFonts w:ascii="Times New Roman" w:hAnsi="Times New Roman" w:cs="Times New Roman"/>
                <w:sz w:val="18"/>
                <w:szCs w:val="18"/>
                <w:rPrChange w:id="1928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90" w:author="raye" w:date="2018-08-10T12:30:00Z">
                  <w:rPr>
                    <w:rFonts w:ascii="Calibri" w:hAnsi="Calibri" w:cstheme="minorHAnsi"/>
                    <w:sz w:val="18"/>
                    <w:szCs w:val="18"/>
                  </w:rPr>
                </w:rPrChange>
              </w:rPr>
              <w:t>____________________________________________________________________</w:t>
            </w:r>
          </w:p>
          <w:p w14:paraId="1D885132" w14:textId="77777777" w:rsidR="00F7260B" w:rsidRPr="00B0205A" w:rsidRDefault="00F7260B">
            <w:pPr>
              <w:spacing w:afterLines="20" w:after="62"/>
              <w:jc w:val="left"/>
              <w:rPr>
                <w:rFonts w:ascii="Times New Roman" w:hAnsi="Times New Roman" w:cs="Times New Roman"/>
                <w:sz w:val="18"/>
                <w:szCs w:val="18"/>
                <w:rPrChange w:id="1929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92" w:author="raye" w:date="2018-08-10T12:30:00Z">
                  <w:rPr>
                    <w:rFonts w:ascii="Calibri" w:hAnsi="Calibri" w:cstheme="minorHAnsi"/>
                    <w:sz w:val="18"/>
                    <w:szCs w:val="18"/>
                  </w:rPr>
                </w:rPrChange>
              </w:rPr>
              <w:t>____________________________________________________________________</w:t>
            </w:r>
          </w:p>
          <w:p w14:paraId="119FB815" w14:textId="77777777" w:rsidR="00F7260B" w:rsidRPr="00B0205A" w:rsidRDefault="00F7260B">
            <w:pPr>
              <w:spacing w:afterLines="20" w:after="62"/>
              <w:jc w:val="left"/>
              <w:rPr>
                <w:rFonts w:ascii="Times New Roman" w:hAnsi="Times New Roman" w:cs="Times New Roman"/>
                <w:sz w:val="18"/>
                <w:szCs w:val="18"/>
                <w:rPrChange w:id="1929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94" w:author="raye" w:date="2018-08-10T12:30:00Z">
                  <w:rPr>
                    <w:rFonts w:ascii="Calibri" w:hAnsi="Calibri" w:cstheme="minorHAnsi"/>
                    <w:sz w:val="18"/>
                    <w:szCs w:val="18"/>
                  </w:rPr>
                </w:rPrChange>
              </w:rPr>
              <w:t>____________________________________________________________________</w:t>
            </w:r>
          </w:p>
          <w:p w14:paraId="3765AF58" w14:textId="77777777" w:rsidR="00F7260B" w:rsidRPr="00B0205A" w:rsidRDefault="00F7260B">
            <w:pPr>
              <w:spacing w:afterLines="20" w:after="62"/>
              <w:jc w:val="left"/>
              <w:rPr>
                <w:rFonts w:ascii="Times New Roman" w:hAnsi="Times New Roman" w:cs="Times New Roman"/>
                <w:sz w:val="18"/>
                <w:szCs w:val="18"/>
                <w:rPrChange w:id="1929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296" w:author="raye" w:date="2018-08-10T12:30:00Z">
                  <w:rPr>
                    <w:rFonts w:ascii="Calibri" w:hAnsi="Calibri" w:cstheme="minorHAnsi"/>
                    <w:sz w:val="18"/>
                    <w:szCs w:val="18"/>
                  </w:rPr>
                </w:rPrChange>
              </w:rPr>
              <w:t>____________________________________________________________________</w:t>
            </w:r>
          </w:p>
          <w:p w14:paraId="53049D85" w14:textId="77777777" w:rsidR="00F7260B" w:rsidRPr="00B0205A" w:rsidRDefault="00F7260B">
            <w:pPr>
              <w:spacing w:afterLines="20" w:after="62"/>
              <w:jc w:val="left"/>
              <w:rPr>
                <w:rFonts w:ascii="Times New Roman" w:hAnsi="Times New Roman" w:cs="Times New Roman"/>
                <w:sz w:val="18"/>
                <w:szCs w:val="18"/>
                <w:rPrChange w:id="19297" w:author="raye" w:date="2018-08-10T12:30:00Z">
                  <w:rPr>
                    <w:rFonts w:ascii="Calibri" w:hAnsi="Calibri" w:cstheme="minorHAnsi"/>
                    <w:sz w:val="18"/>
                    <w:szCs w:val="18"/>
                  </w:rPr>
                </w:rPrChange>
              </w:rPr>
            </w:pPr>
          </w:p>
          <w:p w14:paraId="731BD1AD" w14:textId="77777777" w:rsidR="00F7260B" w:rsidRPr="00B0205A" w:rsidRDefault="00F7260B">
            <w:pPr>
              <w:spacing w:afterLines="20" w:after="62"/>
              <w:jc w:val="left"/>
              <w:rPr>
                <w:rFonts w:ascii="Times New Roman" w:hAnsi="Times New Roman" w:cs="Times New Roman"/>
                <w:sz w:val="18"/>
                <w:szCs w:val="18"/>
                <w:rPrChange w:id="19298" w:author="raye" w:date="2018-08-10T12:30:00Z">
                  <w:rPr>
                    <w:rFonts w:ascii="Calibri" w:hAnsi="Calibri" w:cstheme="minorHAnsi"/>
                    <w:sz w:val="18"/>
                    <w:szCs w:val="18"/>
                  </w:rPr>
                </w:rPrChange>
              </w:rPr>
            </w:pPr>
          </w:p>
        </w:tc>
      </w:tr>
      <w:tr w:rsidR="00F7260B" w:rsidRPr="00B0205A" w14:paraId="6D19613B" w14:textId="77777777" w:rsidTr="00F7260B">
        <w:tc>
          <w:tcPr>
            <w:tcW w:w="155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8DB3298" w14:textId="77777777" w:rsidR="00F7260B" w:rsidRPr="00B0205A" w:rsidRDefault="00F7260B">
            <w:pPr>
              <w:spacing w:afterLines="20" w:after="62"/>
              <w:jc w:val="left"/>
              <w:rPr>
                <w:rFonts w:ascii="Times New Roman" w:hAnsi="Times New Roman" w:cs="Times New Roman"/>
                <w:b/>
                <w:sz w:val="18"/>
                <w:szCs w:val="18"/>
                <w:rPrChange w:id="19299"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9300" w:author="raye" w:date="2018-08-10T12:30:00Z">
                  <w:rPr>
                    <w:rFonts w:ascii="Calibri" w:hAnsi="Calibri" w:cstheme="minorHAnsi"/>
                    <w:b/>
                    <w:sz w:val="18"/>
                    <w:szCs w:val="18"/>
                  </w:rPr>
                </w:rPrChange>
              </w:rPr>
              <w:t>Assigned to</w:t>
            </w:r>
          </w:p>
          <w:p w14:paraId="2C30A2AC" w14:textId="77777777" w:rsidR="00F7260B" w:rsidRPr="00B0205A" w:rsidRDefault="00F7260B">
            <w:pPr>
              <w:spacing w:afterLines="20" w:after="62"/>
              <w:jc w:val="left"/>
              <w:rPr>
                <w:rFonts w:ascii="Times New Roman" w:hAnsi="Times New Roman" w:cs="Times New Roman"/>
                <w:sz w:val="18"/>
                <w:szCs w:val="18"/>
                <w:rPrChange w:id="1930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02" w:author="raye" w:date="2018-08-10T12:30:00Z">
                  <w:rPr>
                    <w:rFonts w:ascii="Calibri" w:hAnsi="Calibri" w:cstheme="minorHAnsi"/>
                    <w:sz w:val="18"/>
                    <w:szCs w:val="18"/>
                  </w:rPr>
                </w:rPrChange>
              </w:rPr>
              <w:lastRenderedPageBreak/>
              <w:t>(*Complete by Head of Compliance Section)</w:t>
            </w:r>
          </w:p>
        </w:tc>
        <w:tc>
          <w:tcPr>
            <w:tcW w:w="680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60DD75D3" w14:textId="77777777" w:rsidR="00F7260B" w:rsidRPr="00B0205A" w:rsidRDefault="00F7260B">
            <w:pPr>
              <w:spacing w:afterLines="20" w:after="62"/>
              <w:jc w:val="left"/>
              <w:rPr>
                <w:rFonts w:ascii="Times New Roman" w:hAnsi="Times New Roman" w:cs="Times New Roman"/>
                <w:b/>
                <w:sz w:val="18"/>
                <w:szCs w:val="18"/>
                <w:rPrChange w:id="19303"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9304" w:author="raye" w:date="2018-08-10T12:30:00Z">
                  <w:rPr>
                    <w:rFonts w:ascii="Calibri" w:hAnsi="Calibri" w:cstheme="minorHAnsi"/>
                    <w:b/>
                    <w:sz w:val="18"/>
                    <w:szCs w:val="18"/>
                  </w:rPr>
                </w:rPrChange>
              </w:rPr>
              <w:lastRenderedPageBreak/>
              <w:t>Remarks: ____________________________________________________________</w:t>
            </w:r>
          </w:p>
          <w:p w14:paraId="2AFE1B96" w14:textId="77777777" w:rsidR="00F7260B" w:rsidRPr="00B0205A" w:rsidRDefault="00F7260B">
            <w:pPr>
              <w:spacing w:afterLines="20" w:after="62"/>
              <w:jc w:val="left"/>
              <w:rPr>
                <w:rFonts w:ascii="Times New Roman" w:hAnsi="Times New Roman" w:cs="Times New Roman"/>
                <w:b/>
                <w:sz w:val="18"/>
                <w:szCs w:val="18"/>
                <w:rPrChange w:id="19305"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9306" w:author="raye" w:date="2018-08-10T12:30:00Z">
                  <w:rPr>
                    <w:rFonts w:ascii="Calibri" w:hAnsi="Calibri" w:cstheme="minorHAnsi"/>
                    <w:b/>
                    <w:sz w:val="18"/>
                    <w:szCs w:val="18"/>
                  </w:rPr>
                </w:rPrChange>
              </w:rPr>
              <w:lastRenderedPageBreak/>
              <w:t>Staff Name: _________________</w:t>
            </w:r>
          </w:p>
          <w:p w14:paraId="71750D99" w14:textId="77777777" w:rsidR="00F7260B" w:rsidRPr="00B0205A" w:rsidRDefault="00F7260B">
            <w:pPr>
              <w:spacing w:afterLines="20" w:after="62"/>
              <w:jc w:val="left"/>
              <w:rPr>
                <w:rFonts w:ascii="Times New Roman" w:hAnsi="Times New Roman" w:cs="Times New Roman"/>
                <w:b/>
                <w:sz w:val="18"/>
                <w:szCs w:val="18"/>
                <w:rPrChange w:id="19307"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9308" w:author="raye" w:date="2018-08-10T12:30:00Z">
                  <w:rPr>
                    <w:rFonts w:ascii="Calibri" w:hAnsi="Calibri" w:cstheme="minorHAnsi"/>
                    <w:b/>
                    <w:sz w:val="18"/>
                    <w:szCs w:val="18"/>
                  </w:rPr>
                </w:rPrChange>
              </w:rPr>
              <w:t>Date:  _________________</w:t>
            </w:r>
          </w:p>
          <w:p w14:paraId="3297AB0E" w14:textId="77777777" w:rsidR="00F7260B" w:rsidRPr="00B0205A" w:rsidRDefault="00F7260B">
            <w:pPr>
              <w:rPr>
                <w:rFonts w:ascii="Times New Roman" w:hAnsi="Times New Roman" w:cs="Times New Roman"/>
                <w:sz w:val="18"/>
                <w:szCs w:val="18"/>
                <w:rPrChange w:id="1930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10" w:author="raye" w:date="2018-08-10T12:30:00Z">
                  <w:rPr>
                    <w:rFonts w:ascii="Calibri" w:hAnsi="Calibri" w:cstheme="minorHAnsi"/>
                    <w:sz w:val="18"/>
                    <w:szCs w:val="18"/>
                  </w:rPr>
                </w:rPrChange>
              </w:rPr>
              <w:t>name of Compliance Supervisor</w:t>
            </w:r>
          </w:p>
          <w:p w14:paraId="7F8A1751" w14:textId="77777777" w:rsidR="00F7260B" w:rsidRPr="00B0205A" w:rsidRDefault="00F7260B">
            <w:pPr>
              <w:rPr>
                <w:rFonts w:ascii="Times New Roman" w:hAnsi="Times New Roman" w:cs="Times New Roman"/>
                <w:sz w:val="18"/>
                <w:szCs w:val="18"/>
                <w:rPrChange w:id="1931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12" w:author="raye" w:date="2018-08-10T12:30:00Z">
                  <w:rPr>
                    <w:rFonts w:ascii="Calibri" w:hAnsi="Calibri" w:cstheme="minorHAnsi"/>
                    <w:sz w:val="18"/>
                    <w:szCs w:val="18"/>
                  </w:rPr>
                </w:rPrChange>
              </w:rPr>
              <w:t>Date is submission date</w:t>
            </w:r>
          </w:p>
          <w:p w14:paraId="6FAD7975" w14:textId="77777777" w:rsidR="00F7260B" w:rsidRPr="00B0205A" w:rsidRDefault="00F7260B">
            <w:pPr>
              <w:spacing w:afterLines="20" w:after="62"/>
              <w:jc w:val="left"/>
              <w:rPr>
                <w:rFonts w:ascii="Times New Roman" w:hAnsi="Times New Roman" w:cs="Times New Roman"/>
                <w:sz w:val="18"/>
                <w:szCs w:val="18"/>
                <w:rPrChange w:id="19313" w:author="raye" w:date="2018-08-10T12:30:00Z">
                  <w:rPr>
                    <w:rFonts w:ascii="Calibri" w:hAnsi="Calibri" w:cstheme="minorHAnsi"/>
                    <w:sz w:val="18"/>
                    <w:szCs w:val="18"/>
                  </w:rPr>
                </w:rPrChange>
              </w:rPr>
            </w:pPr>
          </w:p>
        </w:tc>
      </w:tr>
      <w:tr w:rsidR="00F7260B" w:rsidRPr="00B0205A" w14:paraId="294D042F" w14:textId="77777777" w:rsidTr="00F7260B">
        <w:tc>
          <w:tcPr>
            <w:tcW w:w="155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1B40BA6" w14:textId="77777777" w:rsidR="00F7260B" w:rsidRPr="00B0205A" w:rsidRDefault="00F7260B">
            <w:pPr>
              <w:spacing w:afterLines="20" w:after="62"/>
              <w:jc w:val="left"/>
              <w:rPr>
                <w:rFonts w:ascii="Times New Roman" w:hAnsi="Times New Roman" w:cs="Times New Roman"/>
                <w:b/>
                <w:sz w:val="18"/>
                <w:szCs w:val="18"/>
                <w:rPrChange w:id="19314"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9315" w:author="raye" w:date="2018-08-10T12:30:00Z">
                  <w:rPr>
                    <w:rFonts w:ascii="Calibri" w:hAnsi="Calibri" w:cstheme="minorHAnsi"/>
                    <w:b/>
                    <w:sz w:val="18"/>
                    <w:szCs w:val="18"/>
                  </w:rPr>
                </w:rPrChange>
              </w:rPr>
              <w:lastRenderedPageBreak/>
              <w:t>Referral Conclusion</w:t>
            </w:r>
          </w:p>
          <w:p w14:paraId="732F927A" w14:textId="77777777" w:rsidR="00F7260B" w:rsidRPr="00B0205A" w:rsidRDefault="00F7260B">
            <w:pPr>
              <w:spacing w:afterLines="20" w:after="62"/>
              <w:jc w:val="left"/>
              <w:rPr>
                <w:rFonts w:ascii="Times New Roman" w:hAnsi="Times New Roman" w:cs="Times New Roman"/>
                <w:sz w:val="18"/>
                <w:szCs w:val="18"/>
                <w:rPrChange w:id="1931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17" w:author="raye" w:date="2018-08-10T12:30:00Z">
                  <w:rPr>
                    <w:rFonts w:ascii="Calibri" w:hAnsi="Calibri" w:cstheme="minorHAnsi"/>
                    <w:sz w:val="18"/>
                    <w:szCs w:val="18"/>
                  </w:rPr>
                </w:rPrChange>
              </w:rPr>
              <w:t>(*Complete by Head of Compliance Section)</w:t>
            </w:r>
          </w:p>
        </w:tc>
        <w:tc>
          <w:tcPr>
            <w:tcW w:w="680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031354DA" w14:textId="77777777" w:rsidR="00F7260B" w:rsidRPr="00B0205A" w:rsidRDefault="00F7260B">
            <w:pPr>
              <w:spacing w:afterLines="20" w:after="62"/>
              <w:jc w:val="left"/>
              <w:rPr>
                <w:rFonts w:ascii="Times New Roman" w:hAnsi="Times New Roman" w:cs="Times New Roman"/>
                <w:sz w:val="18"/>
                <w:szCs w:val="18"/>
                <w:rPrChange w:id="19318"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319"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320" w:author="raye" w:date="2018-08-10T12:30:00Z">
                  <w:rPr>
                    <w:rFonts w:ascii="Calibri" w:hAnsi="Calibri" w:cstheme="minorHAnsi"/>
                    <w:sz w:val="18"/>
                    <w:szCs w:val="18"/>
                  </w:rPr>
                </w:rPrChange>
              </w:rPr>
              <w:t xml:space="preserve"> Transaction Activity Deemed Reasonable (No Further Action At This Time)</w:t>
            </w:r>
          </w:p>
          <w:p w14:paraId="17AAE36C" w14:textId="77777777" w:rsidR="00F7260B" w:rsidRPr="00B0205A" w:rsidRDefault="00F7260B">
            <w:pPr>
              <w:spacing w:afterLines="20" w:after="62"/>
              <w:jc w:val="left"/>
              <w:rPr>
                <w:rFonts w:ascii="Times New Roman" w:hAnsi="Times New Roman" w:cs="Times New Roman"/>
                <w:sz w:val="18"/>
                <w:szCs w:val="18"/>
                <w:rPrChange w:id="19321"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322"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323" w:author="raye" w:date="2018-08-10T12:30:00Z">
                  <w:rPr>
                    <w:rFonts w:ascii="Calibri" w:hAnsi="Calibri" w:cstheme="minorHAnsi"/>
                    <w:sz w:val="18"/>
                    <w:szCs w:val="18"/>
                  </w:rPr>
                </w:rPrChange>
              </w:rPr>
              <w:t xml:space="preserve"> No Unusual Activity During the Period the Investigation Covered</w:t>
            </w:r>
          </w:p>
          <w:p w14:paraId="11E370DE" w14:textId="77777777" w:rsidR="00F7260B" w:rsidRPr="00B0205A" w:rsidRDefault="00F7260B">
            <w:pPr>
              <w:spacing w:afterLines="20" w:after="62"/>
              <w:jc w:val="left"/>
              <w:rPr>
                <w:rFonts w:ascii="Times New Roman" w:hAnsi="Times New Roman" w:cs="Times New Roman"/>
                <w:sz w:val="18"/>
                <w:szCs w:val="18"/>
                <w:rPrChange w:id="19324"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325" w:author="raye" w:date="2018-08-10T12:30:00Z">
                  <w:rPr>
                    <w:rFonts w:ascii="Calibri" w:hAnsi="Calibri" w:cstheme="minorHAnsi" w:hint="eastAsia"/>
                    <w:sz w:val="18"/>
                    <w:szCs w:val="18"/>
                  </w:rPr>
                </w:rPrChange>
              </w:rPr>
              <w:t>□</w:t>
            </w:r>
            <w:r w:rsidRPr="00B0205A">
              <w:rPr>
                <w:rFonts w:ascii="Times New Roman" w:hAnsi="Times New Roman" w:cs="Times New Roman" w:hint="eastAsia"/>
                <w:sz w:val="18"/>
                <w:szCs w:val="18"/>
                <w:rPrChange w:id="19326" w:author="raye" w:date="2018-08-10T12:30:00Z">
                  <w:rPr>
                    <w:rFonts w:ascii="Calibri" w:hAnsi="Calibri" w:cstheme="minorHAnsi" w:hint="eastAsia"/>
                    <w:sz w:val="18"/>
                    <w:szCs w:val="18"/>
                  </w:rPr>
                </w:rPrChange>
              </w:rPr>
              <w:t xml:space="preserve"> Transaction Activity Deemed Inexplicable and Possibly Suspicious </w:t>
            </w:r>
          </w:p>
          <w:p w14:paraId="5D6DBBD4" w14:textId="77777777" w:rsidR="00F7260B" w:rsidRPr="00B0205A" w:rsidRDefault="00F7260B">
            <w:pPr>
              <w:spacing w:afterLines="20" w:after="62"/>
              <w:jc w:val="left"/>
              <w:rPr>
                <w:rFonts w:ascii="Times New Roman" w:hAnsi="Times New Roman" w:cs="Times New Roman"/>
                <w:sz w:val="18"/>
                <w:szCs w:val="18"/>
                <w:rPrChange w:id="1932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28" w:author="raye" w:date="2018-08-10T12:30:00Z">
                  <w:rPr>
                    <w:rFonts w:ascii="Calibri" w:hAnsi="Calibri" w:cstheme="minorHAnsi"/>
                    <w:sz w:val="18"/>
                    <w:szCs w:val="18"/>
                  </w:rPr>
                </w:rPrChange>
              </w:rPr>
              <w:t>&lt;Single choice&gt;</w:t>
            </w:r>
          </w:p>
          <w:p w14:paraId="55CBA348" w14:textId="77777777" w:rsidR="00F7260B" w:rsidRPr="00B0205A" w:rsidRDefault="00F7260B">
            <w:pPr>
              <w:spacing w:afterLines="20" w:after="62"/>
              <w:jc w:val="left"/>
              <w:rPr>
                <w:rFonts w:ascii="Times New Roman" w:hAnsi="Times New Roman" w:cs="Times New Roman"/>
                <w:b/>
                <w:sz w:val="18"/>
                <w:szCs w:val="18"/>
                <w:rPrChange w:id="19329"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9330" w:author="raye" w:date="2018-08-10T12:30:00Z">
                  <w:rPr>
                    <w:rFonts w:ascii="Calibri" w:hAnsi="Calibri" w:cstheme="minorHAnsi"/>
                    <w:b/>
                    <w:sz w:val="18"/>
                    <w:szCs w:val="18"/>
                  </w:rPr>
                </w:rPrChange>
              </w:rPr>
              <w:t>Remarks: _____________________________________________________________</w:t>
            </w:r>
          </w:p>
          <w:p w14:paraId="0043F73F" w14:textId="77777777" w:rsidR="00F7260B" w:rsidRPr="00B0205A" w:rsidRDefault="00F7260B">
            <w:pPr>
              <w:spacing w:afterLines="20" w:after="62"/>
              <w:jc w:val="left"/>
              <w:rPr>
                <w:rFonts w:ascii="Times New Roman" w:hAnsi="Times New Roman" w:cs="Times New Roman"/>
                <w:b/>
                <w:sz w:val="18"/>
                <w:szCs w:val="18"/>
                <w:rPrChange w:id="19331"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9332" w:author="raye" w:date="2018-08-10T12:30:00Z">
                  <w:rPr>
                    <w:rFonts w:ascii="Calibri" w:hAnsi="Calibri" w:cstheme="minorHAnsi"/>
                    <w:b/>
                    <w:sz w:val="18"/>
                    <w:szCs w:val="18"/>
                  </w:rPr>
                </w:rPrChange>
              </w:rPr>
              <w:t>Head of Compliance Section Signature: __________________</w:t>
            </w:r>
          </w:p>
          <w:p w14:paraId="4A70E98D" w14:textId="77777777" w:rsidR="00F7260B" w:rsidRPr="00B0205A" w:rsidRDefault="00F7260B">
            <w:pPr>
              <w:spacing w:afterLines="20" w:after="62"/>
              <w:jc w:val="left"/>
              <w:rPr>
                <w:rFonts w:ascii="Times New Roman" w:hAnsi="Times New Roman" w:cs="Times New Roman"/>
                <w:b/>
                <w:sz w:val="18"/>
                <w:szCs w:val="18"/>
                <w:rPrChange w:id="19333"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9334" w:author="raye" w:date="2018-08-10T12:30:00Z">
                  <w:rPr>
                    <w:rFonts w:ascii="Calibri" w:hAnsi="Calibri" w:cstheme="minorHAnsi"/>
                    <w:b/>
                    <w:sz w:val="18"/>
                    <w:szCs w:val="18"/>
                  </w:rPr>
                </w:rPrChange>
              </w:rPr>
              <w:t>Date: ___________________</w:t>
            </w:r>
          </w:p>
          <w:p w14:paraId="68BCB2DE" w14:textId="77777777" w:rsidR="00F7260B" w:rsidRPr="00B0205A" w:rsidRDefault="00F7260B">
            <w:pPr>
              <w:spacing w:afterLines="20" w:after="62"/>
              <w:jc w:val="left"/>
              <w:rPr>
                <w:rFonts w:ascii="Times New Roman" w:hAnsi="Times New Roman" w:cs="Times New Roman"/>
                <w:sz w:val="18"/>
                <w:szCs w:val="18"/>
                <w:rPrChange w:id="1933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36" w:author="raye" w:date="2018-08-10T12:30:00Z">
                  <w:rPr>
                    <w:rFonts w:ascii="Calibri" w:hAnsi="Calibri" w:cstheme="minorHAnsi"/>
                    <w:sz w:val="18"/>
                    <w:szCs w:val="18"/>
                  </w:rPr>
                </w:rPrChange>
              </w:rPr>
              <w:t>&lt;The above three blue areas are filled in by Compliance Supervisor&gt;</w:t>
            </w:r>
          </w:p>
          <w:p w14:paraId="2A26E569" w14:textId="77777777" w:rsidR="00F7260B" w:rsidRPr="00B0205A" w:rsidRDefault="00F7260B">
            <w:pPr>
              <w:rPr>
                <w:rFonts w:ascii="Times New Roman" w:hAnsi="Times New Roman" w:cs="Times New Roman"/>
                <w:sz w:val="18"/>
                <w:szCs w:val="18"/>
                <w:rPrChange w:id="1933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38" w:author="raye" w:date="2018-08-10T12:30:00Z">
                  <w:rPr>
                    <w:rFonts w:ascii="Calibri" w:hAnsi="Calibri" w:cstheme="minorHAnsi"/>
                    <w:sz w:val="18"/>
                    <w:szCs w:val="18"/>
                  </w:rPr>
                </w:rPrChange>
              </w:rPr>
              <w:t>name of Compliance Supervisor</w:t>
            </w:r>
          </w:p>
          <w:p w14:paraId="313BC32A" w14:textId="77777777" w:rsidR="00F7260B" w:rsidRPr="00B0205A" w:rsidRDefault="00F7260B">
            <w:pPr>
              <w:rPr>
                <w:rFonts w:ascii="Times New Roman" w:hAnsi="Times New Roman" w:cs="Times New Roman"/>
                <w:sz w:val="18"/>
                <w:szCs w:val="18"/>
                <w:rPrChange w:id="1933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40" w:author="raye" w:date="2018-08-10T12:30:00Z">
                  <w:rPr>
                    <w:rFonts w:ascii="Calibri" w:hAnsi="Calibri" w:cstheme="minorHAnsi"/>
                    <w:sz w:val="18"/>
                    <w:szCs w:val="18"/>
                  </w:rPr>
                </w:rPrChange>
              </w:rPr>
              <w:t>Date is submission date</w:t>
            </w:r>
          </w:p>
          <w:p w14:paraId="5CBAE9D0" w14:textId="77777777" w:rsidR="00F7260B" w:rsidRPr="00B0205A" w:rsidRDefault="00F7260B">
            <w:pPr>
              <w:spacing w:afterLines="20" w:after="62"/>
              <w:jc w:val="left"/>
              <w:rPr>
                <w:rFonts w:ascii="Times New Roman" w:hAnsi="Times New Roman" w:cs="Times New Roman"/>
                <w:sz w:val="18"/>
                <w:szCs w:val="18"/>
                <w:rPrChange w:id="19341" w:author="raye" w:date="2018-08-10T12:30:00Z">
                  <w:rPr>
                    <w:rFonts w:ascii="Calibri" w:hAnsi="Calibri" w:cstheme="minorHAnsi"/>
                    <w:sz w:val="18"/>
                    <w:szCs w:val="18"/>
                  </w:rPr>
                </w:rPrChange>
              </w:rPr>
            </w:pPr>
          </w:p>
          <w:p w14:paraId="09A8BC50" w14:textId="77777777" w:rsidR="00F7260B" w:rsidRPr="00B0205A" w:rsidRDefault="00F7260B">
            <w:pPr>
              <w:spacing w:afterLines="20" w:after="62"/>
              <w:jc w:val="left"/>
              <w:rPr>
                <w:rFonts w:ascii="Times New Roman" w:hAnsi="Times New Roman" w:cs="Times New Roman"/>
                <w:sz w:val="18"/>
                <w:szCs w:val="18"/>
                <w:rPrChange w:id="19342" w:author="raye" w:date="2018-08-10T12:30:00Z">
                  <w:rPr>
                    <w:rFonts w:ascii="Calibri" w:hAnsi="Calibri" w:cstheme="minorHAnsi"/>
                    <w:sz w:val="18"/>
                    <w:szCs w:val="18"/>
                  </w:rPr>
                </w:rPrChange>
              </w:rPr>
            </w:pPr>
          </w:p>
        </w:tc>
      </w:tr>
      <w:tr w:rsidR="00F7260B" w:rsidRPr="00B0205A" w14:paraId="26EC2CC0" w14:textId="77777777" w:rsidTr="00F7260B">
        <w:tc>
          <w:tcPr>
            <w:tcW w:w="1559" w:type="dxa"/>
            <w:tcBorders>
              <w:top w:val="single" w:sz="4" w:space="0" w:color="auto"/>
              <w:left w:val="single" w:sz="4" w:space="0" w:color="auto"/>
              <w:bottom w:val="single" w:sz="4" w:space="0" w:color="auto"/>
              <w:right w:val="single" w:sz="4" w:space="0" w:color="auto"/>
            </w:tcBorders>
            <w:shd w:val="clear" w:color="auto" w:fill="FFFFCC"/>
            <w:hideMark/>
          </w:tcPr>
          <w:p w14:paraId="0AA63E9E" w14:textId="77777777" w:rsidR="00F7260B" w:rsidRPr="00B0205A" w:rsidRDefault="00F7260B">
            <w:pPr>
              <w:spacing w:afterLines="20" w:after="62"/>
              <w:jc w:val="left"/>
              <w:rPr>
                <w:rFonts w:ascii="Times New Roman" w:hAnsi="Times New Roman" w:cs="Times New Roman"/>
                <w:b/>
                <w:sz w:val="18"/>
                <w:szCs w:val="18"/>
                <w:rPrChange w:id="19343"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9344" w:author="raye" w:date="2018-08-10T12:30:00Z">
                  <w:rPr>
                    <w:rFonts w:ascii="Calibri" w:hAnsi="Calibri" w:cstheme="minorHAnsi"/>
                    <w:b/>
                    <w:sz w:val="18"/>
                    <w:szCs w:val="18"/>
                  </w:rPr>
                </w:rPrChange>
              </w:rPr>
              <w:t>Approval of Case Disposition</w:t>
            </w:r>
          </w:p>
          <w:p w14:paraId="26BCE813" w14:textId="77777777" w:rsidR="00F7260B" w:rsidRPr="00B0205A" w:rsidRDefault="00F7260B">
            <w:pPr>
              <w:spacing w:afterLines="20" w:after="62"/>
              <w:jc w:val="left"/>
              <w:rPr>
                <w:rFonts w:ascii="Times New Roman" w:hAnsi="Times New Roman" w:cs="Times New Roman"/>
                <w:sz w:val="18"/>
                <w:szCs w:val="18"/>
                <w:rPrChange w:id="1934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46" w:author="raye" w:date="2018-08-10T12:30:00Z">
                  <w:rPr>
                    <w:rFonts w:ascii="Calibri" w:hAnsi="Calibri" w:cstheme="minorHAnsi"/>
                    <w:sz w:val="18"/>
                    <w:szCs w:val="18"/>
                  </w:rPr>
                </w:rPrChange>
              </w:rPr>
              <w:t>(*Complete by NYB TSD BSA Officer or Tier II Branch BSA Officer)</w:t>
            </w:r>
          </w:p>
        </w:tc>
        <w:tc>
          <w:tcPr>
            <w:tcW w:w="6805" w:type="dxa"/>
            <w:tcBorders>
              <w:top w:val="single" w:sz="4" w:space="0" w:color="auto"/>
              <w:left w:val="single" w:sz="4" w:space="0" w:color="auto"/>
              <w:bottom w:val="single" w:sz="4" w:space="0" w:color="auto"/>
              <w:right w:val="single" w:sz="4" w:space="0" w:color="auto"/>
            </w:tcBorders>
            <w:shd w:val="clear" w:color="auto" w:fill="FFFFCC"/>
          </w:tcPr>
          <w:p w14:paraId="381FEEFA" w14:textId="77777777" w:rsidR="00F7260B" w:rsidRPr="00B0205A" w:rsidRDefault="00F7260B">
            <w:pPr>
              <w:spacing w:afterLines="20" w:after="62"/>
              <w:jc w:val="left"/>
              <w:rPr>
                <w:rFonts w:ascii="Times New Roman" w:hAnsi="Times New Roman" w:cs="Times New Roman"/>
                <w:b/>
                <w:sz w:val="18"/>
                <w:szCs w:val="18"/>
                <w:rPrChange w:id="19347" w:author="raye" w:date="2018-08-10T12:30:00Z">
                  <w:rPr>
                    <w:rFonts w:ascii="Calibri" w:hAnsi="Calibri" w:cstheme="minorHAnsi"/>
                    <w:b/>
                    <w:sz w:val="18"/>
                    <w:szCs w:val="18"/>
                  </w:rPr>
                </w:rPrChange>
              </w:rPr>
            </w:pPr>
            <w:r w:rsidRPr="00B0205A">
              <w:rPr>
                <w:rFonts w:ascii="Times New Roman" w:hAnsi="Times New Roman" w:cs="Times New Roman"/>
                <w:b/>
                <w:sz w:val="18"/>
                <w:szCs w:val="18"/>
                <w:rPrChange w:id="19348" w:author="raye" w:date="2018-08-10T12:30:00Z">
                  <w:rPr>
                    <w:rFonts w:ascii="Calibri" w:hAnsi="Calibri" w:cstheme="minorHAnsi"/>
                    <w:b/>
                    <w:sz w:val="18"/>
                    <w:szCs w:val="18"/>
                  </w:rPr>
                </w:rPrChange>
              </w:rPr>
              <w:t>Action:</w:t>
            </w:r>
          </w:p>
          <w:p w14:paraId="3C1FD100" w14:textId="77777777" w:rsidR="00F7260B" w:rsidRPr="00B0205A" w:rsidRDefault="00F7260B">
            <w:pPr>
              <w:spacing w:afterLines="20" w:after="62"/>
              <w:jc w:val="left"/>
              <w:rPr>
                <w:rFonts w:ascii="Times New Roman" w:hAnsi="Times New Roman" w:cs="Times New Roman"/>
                <w:sz w:val="18"/>
                <w:szCs w:val="18"/>
                <w:rPrChange w:id="19349"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350"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351" w:author="raye" w:date="2018-08-10T12:30:00Z">
                  <w:rPr>
                    <w:rFonts w:ascii="Calibri" w:hAnsi="Calibri" w:cstheme="minorHAnsi"/>
                    <w:sz w:val="18"/>
                    <w:szCs w:val="18"/>
                  </w:rPr>
                </w:rPrChange>
              </w:rPr>
              <w:t xml:space="preserve"> Waive Case – Continue Process Transaction</w:t>
            </w:r>
          </w:p>
          <w:p w14:paraId="2BA1C139" w14:textId="77777777" w:rsidR="00F7260B" w:rsidRPr="00B0205A" w:rsidRDefault="00F7260B">
            <w:pPr>
              <w:spacing w:afterLines="20" w:after="62"/>
              <w:jc w:val="left"/>
              <w:rPr>
                <w:rFonts w:ascii="Times New Roman" w:hAnsi="Times New Roman" w:cs="Times New Roman"/>
                <w:sz w:val="18"/>
                <w:szCs w:val="18"/>
                <w:rPrChange w:id="19352"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353"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354" w:author="raye" w:date="2018-08-10T12:30:00Z">
                  <w:rPr>
                    <w:rFonts w:ascii="Calibri" w:hAnsi="Calibri" w:cstheme="minorHAnsi"/>
                    <w:sz w:val="18"/>
                    <w:szCs w:val="18"/>
                  </w:rPr>
                </w:rPrChange>
              </w:rPr>
              <w:t xml:space="preserve"> Further Investigate – Special Due Diligence Report</w:t>
            </w:r>
          </w:p>
          <w:p w14:paraId="777E6179" w14:textId="77777777" w:rsidR="00F7260B" w:rsidRPr="00B0205A" w:rsidRDefault="00F7260B">
            <w:pPr>
              <w:spacing w:afterLines="20" w:after="62"/>
              <w:jc w:val="left"/>
              <w:rPr>
                <w:rFonts w:ascii="Times New Roman" w:hAnsi="Times New Roman" w:cs="Times New Roman"/>
                <w:sz w:val="18"/>
                <w:szCs w:val="18"/>
                <w:rPrChange w:id="19355"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356"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357" w:author="raye" w:date="2018-08-10T12:30:00Z">
                  <w:rPr>
                    <w:rFonts w:ascii="Calibri" w:hAnsi="Calibri" w:cstheme="minorHAnsi"/>
                    <w:sz w:val="18"/>
                    <w:szCs w:val="18"/>
                  </w:rPr>
                </w:rPrChange>
              </w:rPr>
              <w:t xml:space="preserve"> Reject Transaction</w:t>
            </w:r>
          </w:p>
          <w:p w14:paraId="466E60E2" w14:textId="77777777" w:rsidR="00F7260B" w:rsidRPr="00B0205A" w:rsidRDefault="00F7260B">
            <w:pPr>
              <w:spacing w:afterLines="20" w:after="62"/>
              <w:jc w:val="left"/>
              <w:rPr>
                <w:rFonts w:ascii="Times New Roman" w:hAnsi="Times New Roman" w:cs="Times New Roman"/>
                <w:sz w:val="18"/>
                <w:szCs w:val="18"/>
                <w:rPrChange w:id="1935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59" w:author="raye" w:date="2018-08-10T12:30:00Z">
                  <w:rPr>
                    <w:rFonts w:ascii="Calibri" w:hAnsi="Calibri" w:cstheme="minorHAnsi"/>
                    <w:sz w:val="18"/>
                    <w:szCs w:val="18"/>
                  </w:rPr>
                </w:rPrChange>
              </w:rPr>
              <w:t>Single choice</w:t>
            </w:r>
          </w:p>
          <w:p w14:paraId="138796BF" w14:textId="77777777" w:rsidR="00F7260B" w:rsidRPr="00B0205A" w:rsidRDefault="00F7260B">
            <w:pPr>
              <w:spacing w:afterLines="20" w:after="62"/>
              <w:jc w:val="left"/>
              <w:rPr>
                <w:rFonts w:ascii="Times New Roman" w:hAnsi="Times New Roman" w:cs="Times New Roman"/>
                <w:sz w:val="18"/>
                <w:szCs w:val="18"/>
                <w:rPrChange w:id="1936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61" w:author="raye" w:date="2018-08-10T12:30:00Z">
                  <w:rPr>
                    <w:rFonts w:ascii="Calibri" w:hAnsi="Calibri" w:cstheme="minorHAnsi"/>
                    <w:sz w:val="18"/>
                    <w:szCs w:val="18"/>
                  </w:rPr>
                </w:rPrChange>
              </w:rPr>
              <w:t>Remarks:</w:t>
            </w:r>
          </w:p>
          <w:p w14:paraId="53AECC4A" w14:textId="77777777" w:rsidR="00F7260B" w:rsidRPr="00B0205A" w:rsidRDefault="00F7260B">
            <w:pPr>
              <w:spacing w:afterLines="20" w:after="62"/>
              <w:jc w:val="left"/>
              <w:rPr>
                <w:rFonts w:ascii="Times New Roman" w:hAnsi="Times New Roman" w:cs="Times New Roman"/>
                <w:sz w:val="18"/>
                <w:szCs w:val="18"/>
                <w:rPrChange w:id="1936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63" w:author="raye" w:date="2018-08-10T12:30:00Z">
                  <w:rPr>
                    <w:rFonts w:ascii="Calibri" w:hAnsi="Calibri" w:cstheme="minorHAnsi"/>
                    <w:sz w:val="18"/>
                    <w:szCs w:val="18"/>
                  </w:rPr>
                </w:rPrChange>
              </w:rPr>
              <w:t>________________________________________________________________</w:t>
            </w:r>
          </w:p>
          <w:p w14:paraId="73E027D8" w14:textId="77777777" w:rsidR="00F7260B" w:rsidRPr="00B0205A" w:rsidRDefault="00F7260B">
            <w:pPr>
              <w:spacing w:afterLines="20" w:after="62"/>
              <w:jc w:val="left"/>
              <w:rPr>
                <w:rFonts w:ascii="Times New Roman" w:hAnsi="Times New Roman" w:cs="Times New Roman"/>
                <w:sz w:val="18"/>
                <w:szCs w:val="18"/>
                <w:rPrChange w:id="1936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65" w:author="raye" w:date="2018-08-10T12:30:00Z">
                  <w:rPr>
                    <w:rFonts w:ascii="Calibri" w:hAnsi="Calibri" w:cstheme="minorHAnsi"/>
                    <w:sz w:val="18"/>
                    <w:szCs w:val="18"/>
                  </w:rPr>
                </w:rPrChange>
              </w:rPr>
              <w:t>________________________________________________________________</w:t>
            </w:r>
          </w:p>
          <w:p w14:paraId="7965780F" w14:textId="77777777" w:rsidR="00F7260B" w:rsidRPr="00B0205A" w:rsidRDefault="00F7260B">
            <w:pPr>
              <w:spacing w:afterLines="20" w:after="62"/>
              <w:jc w:val="left"/>
              <w:rPr>
                <w:rFonts w:ascii="Times New Roman" w:hAnsi="Times New Roman" w:cs="Times New Roman"/>
                <w:sz w:val="18"/>
                <w:szCs w:val="18"/>
                <w:rPrChange w:id="1936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67" w:author="raye" w:date="2018-08-10T12:30:00Z">
                  <w:rPr>
                    <w:rFonts w:ascii="Calibri" w:hAnsi="Calibri" w:cstheme="minorHAnsi"/>
                    <w:sz w:val="18"/>
                    <w:szCs w:val="18"/>
                  </w:rPr>
                </w:rPrChange>
              </w:rPr>
              <w:t>________________________________________________________________</w:t>
            </w:r>
          </w:p>
          <w:p w14:paraId="44BBDB8C" w14:textId="77777777" w:rsidR="00F7260B" w:rsidRPr="00B0205A" w:rsidRDefault="00F7260B">
            <w:pPr>
              <w:spacing w:afterLines="20" w:after="62"/>
              <w:jc w:val="left"/>
              <w:rPr>
                <w:rFonts w:ascii="Times New Roman" w:hAnsi="Times New Roman" w:cs="Times New Roman"/>
                <w:b/>
                <w:sz w:val="18"/>
                <w:szCs w:val="18"/>
                <w:rPrChange w:id="19368" w:author="raye" w:date="2018-08-10T12:30:00Z">
                  <w:rPr>
                    <w:rFonts w:ascii="Calibri" w:hAnsi="Calibri" w:cstheme="minorHAnsi"/>
                    <w:b/>
                    <w:sz w:val="18"/>
                    <w:szCs w:val="18"/>
                  </w:rPr>
                </w:rPrChange>
              </w:rPr>
            </w:pPr>
          </w:p>
          <w:p w14:paraId="75E26CB0" w14:textId="77777777" w:rsidR="00F7260B" w:rsidRPr="00B0205A" w:rsidRDefault="00F7260B">
            <w:pPr>
              <w:spacing w:afterLines="20" w:after="62"/>
              <w:jc w:val="left"/>
              <w:rPr>
                <w:rFonts w:ascii="Times New Roman" w:hAnsi="Times New Roman" w:cs="Times New Roman"/>
                <w:sz w:val="18"/>
                <w:szCs w:val="18"/>
                <w:rPrChange w:id="1936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70" w:author="raye" w:date="2018-08-10T12:30:00Z">
                  <w:rPr>
                    <w:rFonts w:ascii="Calibri" w:hAnsi="Calibri" w:cstheme="minorHAnsi"/>
                    <w:sz w:val="18"/>
                    <w:szCs w:val="18"/>
                  </w:rPr>
                </w:rPrChange>
              </w:rPr>
              <w:t>NYB TSD BSA Officer or Tier II Branch BSA Officer:</w:t>
            </w:r>
          </w:p>
          <w:p w14:paraId="0A708C2F" w14:textId="77777777" w:rsidR="00F7260B" w:rsidRPr="00B0205A" w:rsidRDefault="00F7260B">
            <w:pPr>
              <w:spacing w:afterLines="20" w:after="62"/>
              <w:jc w:val="left"/>
              <w:rPr>
                <w:rFonts w:ascii="Times New Roman" w:hAnsi="Times New Roman" w:cs="Times New Roman"/>
                <w:sz w:val="18"/>
                <w:szCs w:val="18"/>
                <w:rPrChange w:id="19371" w:author="raye" w:date="2018-08-10T12:30:00Z">
                  <w:rPr>
                    <w:rFonts w:ascii="Calibri" w:hAnsi="Calibri" w:cstheme="minorHAnsi"/>
                    <w:sz w:val="18"/>
                    <w:szCs w:val="18"/>
                  </w:rPr>
                </w:rPrChange>
              </w:rPr>
            </w:pPr>
          </w:p>
          <w:p w14:paraId="1ABE9E73" w14:textId="77777777" w:rsidR="00F7260B" w:rsidRPr="00B0205A" w:rsidRDefault="00F7260B">
            <w:pPr>
              <w:spacing w:afterLines="20" w:after="62"/>
              <w:jc w:val="left"/>
              <w:rPr>
                <w:rFonts w:ascii="Times New Roman" w:hAnsi="Times New Roman" w:cs="Times New Roman"/>
                <w:sz w:val="18"/>
                <w:szCs w:val="18"/>
                <w:rPrChange w:id="1937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73" w:author="raye" w:date="2018-08-10T12:30:00Z">
                  <w:rPr>
                    <w:rFonts w:ascii="Calibri" w:hAnsi="Calibri" w:cstheme="minorHAnsi"/>
                    <w:sz w:val="18"/>
                    <w:szCs w:val="18"/>
                  </w:rPr>
                </w:rPrChange>
              </w:rPr>
              <w:t>Date: ______________________</w:t>
            </w:r>
          </w:p>
          <w:p w14:paraId="1DD15E2C" w14:textId="77777777" w:rsidR="00F7260B" w:rsidRPr="00B0205A" w:rsidRDefault="00F7260B">
            <w:pPr>
              <w:spacing w:afterLines="20" w:after="62"/>
              <w:jc w:val="left"/>
              <w:rPr>
                <w:rFonts w:ascii="Times New Roman" w:hAnsi="Times New Roman" w:cs="Times New Roman"/>
                <w:sz w:val="18"/>
                <w:szCs w:val="18"/>
                <w:rPrChange w:id="1937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75" w:author="raye" w:date="2018-08-10T12:30:00Z">
                  <w:rPr>
                    <w:rFonts w:ascii="Calibri" w:hAnsi="Calibri" w:cstheme="minorHAnsi"/>
                    <w:sz w:val="18"/>
                    <w:szCs w:val="18"/>
                  </w:rPr>
                </w:rPrChange>
              </w:rPr>
              <w:t>&lt;The yellow area is filled in by BSA Officer&gt;</w:t>
            </w:r>
          </w:p>
          <w:p w14:paraId="041680E6" w14:textId="77777777" w:rsidR="00F7260B" w:rsidRPr="00B0205A" w:rsidRDefault="00F7260B">
            <w:pPr>
              <w:rPr>
                <w:rFonts w:ascii="Times New Roman" w:hAnsi="Times New Roman" w:cs="Times New Roman"/>
                <w:sz w:val="18"/>
                <w:szCs w:val="18"/>
                <w:rPrChange w:id="1937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77" w:author="raye" w:date="2018-08-10T12:30:00Z">
                  <w:rPr>
                    <w:rFonts w:ascii="Calibri" w:hAnsi="Calibri" w:cstheme="minorHAnsi"/>
                    <w:sz w:val="18"/>
                    <w:szCs w:val="18"/>
                  </w:rPr>
                </w:rPrChange>
              </w:rPr>
              <w:t>name of BSA officer</w:t>
            </w:r>
          </w:p>
          <w:p w14:paraId="6E5BB2E5" w14:textId="77777777" w:rsidR="00F7260B" w:rsidRPr="00B0205A" w:rsidRDefault="00F7260B">
            <w:pPr>
              <w:rPr>
                <w:rFonts w:ascii="Times New Roman" w:hAnsi="Times New Roman" w:cs="Times New Roman"/>
                <w:sz w:val="18"/>
                <w:szCs w:val="18"/>
                <w:rPrChange w:id="1937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79" w:author="raye" w:date="2018-08-10T12:30:00Z">
                  <w:rPr>
                    <w:rFonts w:ascii="Calibri" w:hAnsi="Calibri" w:cstheme="minorHAnsi"/>
                    <w:sz w:val="18"/>
                    <w:szCs w:val="18"/>
                  </w:rPr>
                </w:rPrChange>
              </w:rPr>
              <w:t>Date is submission date</w:t>
            </w:r>
          </w:p>
          <w:p w14:paraId="4EEAF600" w14:textId="77777777" w:rsidR="00F7260B" w:rsidRPr="00B0205A" w:rsidRDefault="00F7260B">
            <w:pPr>
              <w:spacing w:afterLines="20" w:after="62"/>
              <w:jc w:val="left"/>
              <w:rPr>
                <w:rFonts w:ascii="Times New Roman" w:hAnsi="Times New Roman" w:cs="Times New Roman"/>
                <w:b/>
                <w:sz w:val="18"/>
                <w:szCs w:val="18"/>
                <w:rPrChange w:id="19380" w:author="raye" w:date="2018-08-10T12:30:00Z">
                  <w:rPr>
                    <w:rFonts w:ascii="Calibri" w:hAnsi="Calibri" w:cstheme="minorHAnsi"/>
                    <w:b/>
                    <w:sz w:val="18"/>
                    <w:szCs w:val="18"/>
                  </w:rPr>
                </w:rPrChange>
              </w:rPr>
            </w:pPr>
          </w:p>
        </w:tc>
      </w:tr>
    </w:tbl>
    <w:p w14:paraId="4D7D97EB" w14:textId="77777777" w:rsidR="00F7260B" w:rsidRPr="00B0205A" w:rsidRDefault="00F7260B" w:rsidP="00AC1630">
      <w:pPr>
        <w:pStyle w:val="321"/>
        <w:rPr>
          <w:rPrChange w:id="19381" w:author="raye" w:date="2018-08-10T12:30:00Z">
            <w:rPr>
              <w:rFonts w:ascii="Calibri" w:hAnsi="Calibri" w:cstheme="minorHAnsi"/>
            </w:rPr>
          </w:rPrChange>
        </w:rPr>
        <w:pPrChange w:id="19382" w:author="raye" w:date="2018-08-10T20:11:00Z">
          <w:pPr>
            <w:pStyle w:val="3"/>
            <w:keepNext w:val="0"/>
            <w:keepLines w:val="0"/>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ind w:left="420"/>
            <w:jc w:val="left"/>
          </w:pPr>
        </w:pPrChange>
      </w:pPr>
      <w:bookmarkStart w:id="19383" w:name="_Ref508791990"/>
      <w:bookmarkStart w:id="19384" w:name="_Ref508782952"/>
      <w:bookmarkStart w:id="19385" w:name="_Toc520840610"/>
      <w:bookmarkStart w:id="19386" w:name="_Toc512250301"/>
      <w:r w:rsidRPr="00B0205A">
        <w:rPr>
          <w:rPrChange w:id="19387" w:author="raye" w:date="2018-08-10T12:30:00Z">
            <w:rPr>
              <w:rFonts w:ascii="Calibri" w:hAnsi="Calibri" w:cstheme="minorHAnsi"/>
            </w:rPr>
          </w:rPrChange>
        </w:rPr>
        <w:lastRenderedPageBreak/>
        <w:t>4.8.5. #5 Referral Form of Unusual /Suspicious Activities</w:t>
      </w:r>
      <w:bookmarkEnd w:id="19383"/>
      <w:bookmarkEnd w:id="19384"/>
      <w:r w:rsidRPr="00B0205A">
        <w:rPr>
          <w:rPrChange w:id="19388" w:author="raye" w:date="2018-08-10T12:30:00Z">
            <w:rPr>
              <w:rFonts w:ascii="Calibri" w:hAnsi="Calibri" w:cstheme="minorHAnsi"/>
            </w:rPr>
          </w:rPrChange>
        </w:rPr>
        <w:t xml:space="preserve"> (offline)</w:t>
      </w:r>
      <w:bookmarkEnd w:id="19385"/>
      <w:bookmarkEnd w:id="19386"/>
    </w:p>
    <w:tbl>
      <w:tblPr>
        <w:tblStyle w:val="a9"/>
        <w:tblW w:w="8505" w:type="dxa"/>
        <w:tblLayout w:type="fixed"/>
        <w:tblLook w:val="04A0" w:firstRow="1" w:lastRow="0" w:firstColumn="1" w:lastColumn="0" w:noHBand="0" w:noVBand="1"/>
      </w:tblPr>
      <w:tblGrid>
        <w:gridCol w:w="359"/>
        <w:gridCol w:w="3182"/>
        <w:gridCol w:w="567"/>
        <w:gridCol w:w="1702"/>
        <w:gridCol w:w="2695"/>
      </w:tblGrid>
      <w:tr w:rsidR="00F7260B" w:rsidRPr="00B0205A" w14:paraId="3B7FD21D" w14:textId="77777777" w:rsidTr="00F7260B">
        <w:tc>
          <w:tcPr>
            <w:tcW w:w="35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6639E7DD" w14:textId="77777777" w:rsidR="00F7260B" w:rsidRPr="00B0205A" w:rsidRDefault="00F7260B">
            <w:pPr>
              <w:rPr>
                <w:rFonts w:ascii="Times New Roman" w:hAnsi="Times New Roman" w:cs="Times New Roman"/>
                <w:sz w:val="18"/>
                <w:szCs w:val="18"/>
                <w:rPrChange w:id="1938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90" w:author="raye" w:date="2018-08-10T12:30:00Z">
                  <w:rPr>
                    <w:rFonts w:ascii="Calibri" w:hAnsi="Calibri" w:cstheme="minorHAnsi"/>
                    <w:sz w:val="18"/>
                    <w:szCs w:val="18"/>
                  </w:rPr>
                </w:rPrChange>
              </w:rPr>
              <w:t>A</w:t>
            </w:r>
          </w:p>
          <w:p w14:paraId="5680ECCA" w14:textId="77777777" w:rsidR="00F7260B" w:rsidRPr="00B0205A" w:rsidRDefault="00F7260B">
            <w:pPr>
              <w:rPr>
                <w:rFonts w:ascii="Times New Roman" w:hAnsi="Times New Roman" w:cs="Times New Roman"/>
                <w:sz w:val="18"/>
                <w:szCs w:val="18"/>
                <w:rPrChange w:id="19391" w:author="raye" w:date="2018-08-10T12:30:00Z">
                  <w:rPr>
                    <w:rFonts w:ascii="Calibri" w:hAnsi="Calibri" w:cstheme="minorHAnsi"/>
                    <w:sz w:val="18"/>
                    <w:szCs w:val="18"/>
                  </w:rPr>
                </w:rPrChange>
              </w:rPr>
            </w:pPr>
          </w:p>
        </w:tc>
        <w:tc>
          <w:tcPr>
            <w:tcW w:w="374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2B08E39E" w14:textId="77777777" w:rsidR="00F7260B" w:rsidRPr="00B0205A" w:rsidRDefault="00F7260B">
            <w:pPr>
              <w:rPr>
                <w:rFonts w:ascii="Times New Roman" w:hAnsi="Times New Roman" w:cs="Times New Roman"/>
                <w:sz w:val="18"/>
                <w:szCs w:val="18"/>
                <w:rPrChange w:id="1939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93" w:author="raye" w:date="2018-08-10T12:30:00Z">
                  <w:rPr>
                    <w:rFonts w:ascii="Calibri" w:hAnsi="Calibri" w:cstheme="minorHAnsi"/>
                    <w:sz w:val="18"/>
                    <w:szCs w:val="18"/>
                  </w:rPr>
                </w:rPrChange>
              </w:rPr>
              <w:t>REFERRAL DATE {     }</w:t>
            </w:r>
          </w:p>
          <w:p w14:paraId="0F10DCE6" w14:textId="77777777" w:rsidR="00F7260B" w:rsidRPr="00B0205A" w:rsidRDefault="00F7260B">
            <w:pPr>
              <w:rPr>
                <w:rFonts w:ascii="Times New Roman" w:hAnsi="Times New Roman" w:cs="Times New Roman"/>
                <w:sz w:val="18"/>
                <w:szCs w:val="18"/>
                <w:rPrChange w:id="19394" w:author="raye" w:date="2018-08-10T12:30:00Z">
                  <w:rPr>
                    <w:rFonts w:ascii="Calibri" w:hAnsi="Calibri" w:cstheme="minorHAnsi"/>
                    <w:sz w:val="18"/>
                    <w:szCs w:val="18"/>
                  </w:rPr>
                </w:rPrChange>
              </w:rPr>
            </w:pPr>
          </w:p>
        </w:tc>
        <w:tc>
          <w:tcPr>
            <w:tcW w:w="1701" w:type="dxa"/>
            <w:tcBorders>
              <w:top w:val="single" w:sz="4" w:space="0" w:color="auto"/>
              <w:left w:val="single" w:sz="4" w:space="0" w:color="auto"/>
              <w:bottom w:val="single" w:sz="4" w:space="0" w:color="auto"/>
              <w:right w:val="nil"/>
            </w:tcBorders>
            <w:shd w:val="clear" w:color="auto" w:fill="F2F2F2" w:themeFill="background1" w:themeFillShade="F2"/>
            <w:hideMark/>
          </w:tcPr>
          <w:p w14:paraId="14F71563" w14:textId="77777777" w:rsidR="00F7260B" w:rsidRPr="00B0205A" w:rsidRDefault="00F7260B">
            <w:pPr>
              <w:rPr>
                <w:rFonts w:ascii="Times New Roman" w:hAnsi="Times New Roman" w:cs="Times New Roman"/>
                <w:sz w:val="18"/>
                <w:szCs w:val="18"/>
                <w:rPrChange w:id="1939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96" w:author="raye" w:date="2018-08-10T12:30:00Z">
                  <w:rPr>
                    <w:rFonts w:ascii="Calibri" w:hAnsi="Calibri" w:cstheme="minorHAnsi"/>
                    <w:sz w:val="18"/>
                    <w:szCs w:val="18"/>
                  </w:rPr>
                </w:rPrChange>
              </w:rPr>
              <w:t>REFERRAL</w:t>
            </w:r>
          </w:p>
          <w:p w14:paraId="65FC226C" w14:textId="77777777" w:rsidR="00F7260B" w:rsidRPr="00B0205A" w:rsidRDefault="00F7260B">
            <w:pPr>
              <w:rPr>
                <w:rFonts w:ascii="Times New Roman" w:hAnsi="Times New Roman" w:cs="Times New Roman"/>
                <w:sz w:val="18"/>
                <w:szCs w:val="18"/>
                <w:rPrChange w:id="1939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398" w:author="raye" w:date="2018-08-10T12:30:00Z">
                  <w:rPr>
                    <w:rFonts w:ascii="Calibri" w:hAnsi="Calibri" w:cstheme="minorHAnsi"/>
                    <w:sz w:val="18"/>
                    <w:szCs w:val="18"/>
                  </w:rPr>
                </w:rPrChange>
              </w:rPr>
              <w:t xml:space="preserve">DEPARTMENT {   } </w:t>
            </w:r>
          </w:p>
        </w:tc>
        <w:tc>
          <w:tcPr>
            <w:tcW w:w="2693" w:type="dxa"/>
            <w:tcBorders>
              <w:top w:val="single" w:sz="4" w:space="0" w:color="auto"/>
              <w:left w:val="nil"/>
              <w:bottom w:val="single" w:sz="4" w:space="0" w:color="auto"/>
              <w:right w:val="single" w:sz="4" w:space="0" w:color="auto"/>
            </w:tcBorders>
            <w:shd w:val="clear" w:color="auto" w:fill="F2F2F2" w:themeFill="background1" w:themeFillShade="F2"/>
            <w:hideMark/>
          </w:tcPr>
          <w:p w14:paraId="14C17090" w14:textId="77777777" w:rsidR="00F7260B" w:rsidRPr="00B0205A" w:rsidRDefault="00F7260B">
            <w:pPr>
              <w:ind w:left="27"/>
              <w:jc w:val="right"/>
              <w:rPr>
                <w:rFonts w:ascii="Times New Roman" w:hAnsi="Times New Roman" w:cs="Times New Roman"/>
                <w:sz w:val="18"/>
                <w:szCs w:val="18"/>
                <w:rPrChange w:id="1939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00" w:author="raye" w:date="2018-08-10T12:30:00Z">
                  <w:rPr>
                    <w:rFonts w:ascii="Calibri" w:hAnsi="Calibri" w:cstheme="minorHAnsi"/>
                    <w:sz w:val="18"/>
                    <w:szCs w:val="18"/>
                  </w:rPr>
                </w:rPrChange>
              </w:rPr>
              <w:t>CONTACT PERSON IN REFERRAL</w:t>
            </w:r>
          </w:p>
          <w:p w14:paraId="5C080A4B" w14:textId="77777777" w:rsidR="00F7260B" w:rsidRPr="00B0205A" w:rsidRDefault="00F7260B">
            <w:pPr>
              <w:jc w:val="center"/>
              <w:rPr>
                <w:rFonts w:ascii="Times New Roman" w:hAnsi="Times New Roman" w:cs="Times New Roman"/>
                <w:sz w:val="18"/>
                <w:szCs w:val="18"/>
                <w:rPrChange w:id="1940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02" w:author="raye" w:date="2018-08-10T12:30:00Z">
                  <w:rPr>
                    <w:rFonts w:ascii="Calibri" w:hAnsi="Calibri" w:cstheme="minorHAnsi"/>
                    <w:sz w:val="18"/>
                    <w:szCs w:val="18"/>
                  </w:rPr>
                </w:rPrChange>
              </w:rPr>
              <w:t>DEPT. {    }</w:t>
            </w:r>
          </w:p>
        </w:tc>
      </w:tr>
      <w:tr w:rsidR="00F7260B" w:rsidRPr="00B0205A" w14:paraId="7AAB40E6" w14:textId="77777777" w:rsidTr="00F7260B">
        <w:tc>
          <w:tcPr>
            <w:tcW w:w="35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1AC6778" w14:textId="77777777" w:rsidR="00F7260B" w:rsidRPr="00B0205A" w:rsidRDefault="00F7260B">
            <w:pPr>
              <w:spacing w:afterLines="20" w:after="62"/>
              <w:rPr>
                <w:rFonts w:ascii="Times New Roman" w:hAnsi="Times New Roman" w:cs="Times New Roman"/>
                <w:sz w:val="18"/>
                <w:szCs w:val="18"/>
                <w:rPrChange w:id="1940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04" w:author="raye" w:date="2018-08-10T12:30:00Z">
                  <w:rPr>
                    <w:rFonts w:ascii="Calibri" w:hAnsi="Calibri" w:cstheme="minorHAnsi"/>
                    <w:sz w:val="18"/>
                    <w:szCs w:val="18"/>
                  </w:rPr>
                </w:rPrChange>
              </w:rPr>
              <w:t>B</w:t>
            </w:r>
          </w:p>
        </w:tc>
        <w:tc>
          <w:tcPr>
            <w:tcW w:w="374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E0A44A1" w14:textId="77777777" w:rsidR="00F7260B" w:rsidRPr="00B0205A" w:rsidRDefault="00F7260B">
            <w:pPr>
              <w:spacing w:afterLines="20" w:after="62"/>
              <w:rPr>
                <w:rFonts w:ascii="Times New Roman" w:hAnsi="Times New Roman" w:cs="Times New Roman"/>
                <w:sz w:val="18"/>
                <w:szCs w:val="18"/>
                <w:rPrChange w:id="1940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06" w:author="raye" w:date="2018-08-10T12:30:00Z">
                  <w:rPr>
                    <w:rFonts w:ascii="Calibri" w:hAnsi="Calibri" w:cstheme="minorHAnsi"/>
                    <w:sz w:val="18"/>
                    <w:szCs w:val="18"/>
                  </w:rPr>
                </w:rPrChange>
              </w:rPr>
              <w:t>CUSTOMER NAME (IF ANY):</w:t>
            </w:r>
          </w:p>
        </w:tc>
        <w:tc>
          <w:tcPr>
            <w:tcW w:w="439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AF7ACC1" w14:textId="77777777" w:rsidR="00F7260B" w:rsidRPr="00B0205A" w:rsidRDefault="00F7260B">
            <w:pPr>
              <w:spacing w:afterLines="20" w:after="62"/>
              <w:rPr>
                <w:rFonts w:ascii="Times New Roman" w:hAnsi="Times New Roman" w:cs="Times New Roman"/>
                <w:sz w:val="18"/>
                <w:szCs w:val="18"/>
                <w:rPrChange w:id="19407" w:author="raye" w:date="2018-08-10T12:30:00Z">
                  <w:rPr>
                    <w:rFonts w:ascii="Calibri" w:hAnsi="Calibri" w:cstheme="minorHAnsi"/>
                    <w:sz w:val="18"/>
                    <w:szCs w:val="18"/>
                  </w:rPr>
                </w:rPrChange>
              </w:rPr>
            </w:pPr>
          </w:p>
        </w:tc>
      </w:tr>
      <w:tr w:rsidR="00F7260B" w:rsidRPr="00B0205A" w14:paraId="69628BBC" w14:textId="77777777" w:rsidTr="00F7260B">
        <w:tc>
          <w:tcPr>
            <w:tcW w:w="35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5C120" w14:textId="77777777" w:rsidR="00F7260B" w:rsidRPr="00B0205A" w:rsidRDefault="00F7260B">
            <w:pPr>
              <w:spacing w:afterLines="20" w:after="62"/>
              <w:rPr>
                <w:rFonts w:ascii="Times New Roman" w:hAnsi="Times New Roman" w:cs="Times New Roman"/>
                <w:sz w:val="18"/>
                <w:szCs w:val="18"/>
                <w:rPrChange w:id="1940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09" w:author="raye" w:date="2018-08-10T12:30:00Z">
                  <w:rPr>
                    <w:rFonts w:ascii="Calibri" w:hAnsi="Calibri" w:cstheme="minorHAnsi"/>
                    <w:sz w:val="18"/>
                    <w:szCs w:val="18"/>
                  </w:rPr>
                </w:rPrChange>
              </w:rPr>
              <w:t>C</w:t>
            </w:r>
          </w:p>
        </w:tc>
        <w:tc>
          <w:tcPr>
            <w:tcW w:w="374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72EAEFD" w14:textId="77777777" w:rsidR="00F7260B" w:rsidRPr="00B0205A" w:rsidRDefault="00F7260B">
            <w:pPr>
              <w:spacing w:afterLines="20" w:after="62"/>
              <w:rPr>
                <w:rFonts w:ascii="Times New Roman" w:hAnsi="Times New Roman" w:cs="Times New Roman"/>
                <w:sz w:val="18"/>
                <w:szCs w:val="18"/>
                <w:rPrChange w:id="1941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11" w:author="raye" w:date="2018-08-10T12:30:00Z">
                  <w:rPr>
                    <w:rFonts w:ascii="Calibri" w:hAnsi="Calibri" w:cstheme="minorHAnsi"/>
                    <w:sz w:val="18"/>
                    <w:szCs w:val="18"/>
                  </w:rPr>
                </w:rPrChange>
              </w:rPr>
              <w:t>ACCOUNT NO. (IF ANY):</w:t>
            </w:r>
          </w:p>
        </w:tc>
        <w:tc>
          <w:tcPr>
            <w:tcW w:w="439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4FBC287" w14:textId="77777777" w:rsidR="00F7260B" w:rsidRPr="00B0205A" w:rsidRDefault="00F7260B">
            <w:pPr>
              <w:spacing w:afterLines="20" w:after="62"/>
              <w:rPr>
                <w:rFonts w:ascii="Times New Roman" w:hAnsi="Times New Roman" w:cs="Times New Roman"/>
                <w:sz w:val="18"/>
                <w:szCs w:val="18"/>
                <w:rPrChange w:id="19412" w:author="raye" w:date="2018-08-10T12:30:00Z">
                  <w:rPr>
                    <w:rFonts w:ascii="Calibri" w:hAnsi="Calibri" w:cstheme="minorHAnsi"/>
                    <w:sz w:val="18"/>
                    <w:szCs w:val="18"/>
                  </w:rPr>
                </w:rPrChange>
              </w:rPr>
            </w:pPr>
          </w:p>
        </w:tc>
      </w:tr>
      <w:tr w:rsidR="00F7260B" w:rsidRPr="00B0205A" w14:paraId="38248DB5" w14:textId="77777777" w:rsidTr="00F7260B">
        <w:tc>
          <w:tcPr>
            <w:tcW w:w="35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4978B36" w14:textId="77777777" w:rsidR="00F7260B" w:rsidRPr="00B0205A" w:rsidRDefault="00F7260B">
            <w:pPr>
              <w:spacing w:afterLines="20" w:after="62"/>
              <w:rPr>
                <w:rFonts w:ascii="Times New Roman" w:hAnsi="Times New Roman" w:cs="Times New Roman"/>
                <w:sz w:val="18"/>
                <w:szCs w:val="18"/>
                <w:rPrChange w:id="1941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14" w:author="raye" w:date="2018-08-10T12:30:00Z">
                  <w:rPr>
                    <w:rFonts w:ascii="Calibri" w:hAnsi="Calibri" w:cstheme="minorHAnsi"/>
                    <w:sz w:val="18"/>
                    <w:szCs w:val="18"/>
                  </w:rPr>
                </w:rPrChange>
              </w:rPr>
              <w:t>D</w:t>
            </w:r>
          </w:p>
        </w:tc>
        <w:tc>
          <w:tcPr>
            <w:tcW w:w="374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4C436E9" w14:textId="77777777" w:rsidR="00F7260B" w:rsidRPr="00B0205A" w:rsidRDefault="00F7260B">
            <w:pPr>
              <w:spacing w:afterLines="20" w:after="62"/>
              <w:rPr>
                <w:rFonts w:ascii="Times New Roman" w:hAnsi="Times New Roman" w:cs="Times New Roman"/>
                <w:sz w:val="18"/>
                <w:szCs w:val="18"/>
                <w:rPrChange w:id="1941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16" w:author="raye" w:date="2018-08-10T12:30:00Z">
                  <w:rPr>
                    <w:rFonts w:ascii="Calibri" w:hAnsi="Calibri" w:cstheme="minorHAnsi"/>
                    <w:sz w:val="18"/>
                    <w:szCs w:val="18"/>
                  </w:rPr>
                </w:rPrChange>
              </w:rPr>
              <w:t>RELATED ACCOUNTS (IF ANY):</w:t>
            </w:r>
          </w:p>
        </w:tc>
        <w:tc>
          <w:tcPr>
            <w:tcW w:w="439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67B6D80" w14:textId="77777777" w:rsidR="00F7260B" w:rsidRPr="00B0205A" w:rsidRDefault="00F7260B">
            <w:pPr>
              <w:spacing w:afterLines="20" w:after="62"/>
              <w:rPr>
                <w:rFonts w:ascii="Times New Roman" w:hAnsi="Times New Roman" w:cs="Times New Roman"/>
                <w:sz w:val="18"/>
                <w:szCs w:val="18"/>
                <w:rPrChange w:id="19417" w:author="raye" w:date="2018-08-10T12:30:00Z">
                  <w:rPr>
                    <w:rFonts w:ascii="Calibri" w:hAnsi="Calibri" w:cstheme="minorHAnsi"/>
                    <w:sz w:val="18"/>
                    <w:szCs w:val="18"/>
                  </w:rPr>
                </w:rPrChange>
              </w:rPr>
            </w:pPr>
          </w:p>
        </w:tc>
      </w:tr>
      <w:tr w:rsidR="00F7260B" w:rsidRPr="00B0205A" w14:paraId="68EC7CEB" w14:textId="77777777" w:rsidTr="00F7260B">
        <w:tc>
          <w:tcPr>
            <w:tcW w:w="35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D5D3A29" w14:textId="77777777" w:rsidR="00F7260B" w:rsidRPr="00B0205A" w:rsidRDefault="00F7260B">
            <w:pPr>
              <w:spacing w:afterLines="20" w:after="62"/>
              <w:rPr>
                <w:rFonts w:ascii="Times New Roman" w:hAnsi="Times New Roman" w:cs="Times New Roman"/>
                <w:sz w:val="18"/>
                <w:szCs w:val="18"/>
                <w:rPrChange w:id="1941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19" w:author="raye" w:date="2018-08-10T12:30:00Z">
                  <w:rPr>
                    <w:rFonts w:ascii="Calibri" w:hAnsi="Calibri" w:cstheme="minorHAnsi"/>
                    <w:sz w:val="18"/>
                    <w:szCs w:val="18"/>
                  </w:rPr>
                </w:rPrChange>
              </w:rPr>
              <w:t>E</w:t>
            </w:r>
          </w:p>
        </w:tc>
        <w:tc>
          <w:tcPr>
            <w:tcW w:w="374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C8D15D5" w14:textId="77777777" w:rsidR="00F7260B" w:rsidRPr="00B0205A" w:rsidRDefault="00F7260B">
            <w:pPr>
              <w:spacing w:afterLines="20" w:after="62"/>
              <w:rPr>
                <w:rFonts w:ascii="Times New Roman" w:hAnsi="Times New Roman" w:cs="Times New Roman"/>
                <w:sz w:val="18"/>
                <w:szCs w:val="18"/>
                <w:rPrChange w:id="1942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21" w:author="raye" w:date="2018-08-10T12:30:00Z">
                  <w:rPr>
                    <w:rFonts w:ascii="Calibri" w:hAnsi="Calibri" w:cstheme="minorHAnsi"/>
                    <w:sz w:val="18"/>
                    <w:szCs w:val="18"/>
                  </w:rPr>
                </w:rPrChange>
              </w:rPr>
              <w:t>HAS THIS ACTIVITY BEEN REPORTED BEFORE</w:t>
            </w:r>
          </w:p>
        </w:tc>
        <w:tc>
          <w:tcPr>
            <w:tcW w:w="439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B8B4540" w14:textId="77777777" w:rsidR="00F7260B" w:rsidRPr="00B0205A" w:rsidRDefault="00F7260B">
            <w:pPr>
              <w:spacing w:afterLines="20" w:after="62"/>
              <w:rPr>
                <w:rFonts w:ascii="Times New Roman" w:hAnsi="Times New Roman" w:cs="Times New Roman"/>
                <w:sz w:val="18"/>
                <w:szCs w:val="18"/>
                <w:rPrChange w:id="19422" w:author="raye" w:date="2018-08-10T12:30:00Z">
                  <w:rPr>
                    <w:rFonts w:ascii="Calibri" w:hAnsi="Calibri" w:cstheme="minorHAnsi"/>
                    <w:sz w:val="18"/>
                    <w:szCs w:val="18"/>
                  </w:rPr>
                </w:rPrChange>
              </w:rPr>
            </w:pPr>
          </w:p>
        </w:tc>
      </w:tr>
      <w:tr w:rsidR="00F7260B" w:rsidRPr="00B0205A" w14:paraId="1EC7B804" w14:textId="77777777" w:rsidTr="00F7260B">
        <w:tc>
          <w:tcPr>
            <w:tcW w:w="35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38126F3" w14:textId="77777777" w:rsidR="00F7260B" w:rsidRPr="00B0205A" w:rsidRDefault="00F7260B">
            <w:pPr>
              <w:spacing w:afterLines="20" w:after="62"/>
              <w:rPr>
                <w:rFonts w:ascii="Times New Roman" w:hAnsi="Times New Roman" w:cs="Times New Roman"/>
                <w:sz w:val="18"/>
                <w:szCs w:val="18"/>
                <w:rPrChange w:id="19423"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24" w:author="raye" w:date="2018-08-10T12:30:00Z">
                  <w:rPr>
                    <w:rFonts w:ascii="Calibri" w:hAnsi="Calibri" w:cstheme="minorHAnsi"/>
                    <w:sz w:val="18"/>
                    <w:szCs w:val="18"/>
                  </w:rPr>
                </w:rPrChange>
              </w:rPr>
              <w:t>F</w:t>
            </w:r>
          </w:p>
        </w:tc>
        <w:tc>
          <w:tcPr>
            <w:tcW w:w="374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CC0217B" w14:textId="77777777" w:rsidR="00F7260B" w:rsidRPr="00B0205A" w:rsidRDefault="00F7260B">
            <w:pPr>
              <w:spacing w:afterLines="20" w:after="62"/>
              <w:rPr>
                <w:rFonts w:ascii="Times New Roman" w:hAnsi="Times New Roman" w:cs="Times New Roman"/>
                <w:sz w:val="18"/>
                <w:szCs w:val="18"/>
                <w:rPrChange w:id="1942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26" w:author="raye" w:date="2018-08-10T12:30:00Z">
                  <w:rPr>
                    <w:rFonts w:ascii="Calibri" w:hAnsi="Calibri" w:cstheme="minorHAnsi"/>
                    <w:sz w:val="18"/>
                    <w:szCs w:val="18"/>
                  </w:rPr>
                </w:rPrChange>
              </w:rPr>
              <w:t>DOLLAR AMOUNT OF ACTIVITY</w:t>
            </w:r>
          </w:p>
        </w:tc>
        <w:tc>
          <w:tcPr>
            <w:tcW w:w="439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1D12010" w14:textId="77777777" w:rsidR="00F7260B" w:rsidRPr="00B0205A" w:rsidRDefault="00F7260B">
            <w:pPr>
              <w:spacing w:afterLines="20" w:after="62"/>
              <w:rPr>
                <w:rFonts w:ascii="Times New Roman" w:hAnsi="Times New Roman" w:cs="Times New Roman"/>
                <w:sz w:val="18"/>
                <w:szCs w:val="18"/>
                <w:rPrChange w:id="19427" w:author="raye" w:date="2018-08-10T12:30:00Z">
                  <w:rPr>
                    <w:rFonts w:ascii="Calibri" w:hAnsi="Calibri" w:cstheme="minorHAnsi"/>
                    <w:sz w:val="18"/>
                    <w:szCs w:val="18"/>
                  </w:rPr>
                </w:rPrChange>
              </w:rPr>
            </w:pPr>
          </w:p>
        </w:tc>
      </w:tr>
      <w:tr w:rsidR="00F7260B" w:rsidRPr="00B0205A" w14:paraId="6A810CD6" w14:textId="77777777" w:rsidTr="00F7260B">
        <w:tc>
          <w:tcPr>
            <w:tcW w:w="35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EEB3FC0" w14:textId="77777777" w:rsidR="00F7260B" w:rsidRPr="00B0205A" w:rsidRDefault="00F7260B">
            <w:pPr>
              <w:spacing w:afterLines="20" w:after="62"/>
              <w:rPr>
                <w:rFonts w:ascii="Times New Roman" w:hAnsi="Times New Roman" w:cs="Times New Roman"/>
                <w:sz w:val="18"/>
                <w:szCs w:val="18"/>
                <w:rPrChange w:id="1942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29" w:author="raye" w:date="2018-08-10T12:30:00Z">
                  <w:rPr>
                    <w:rFonts w:ascii="Calibri" w:hAnsi="Calibri" w:cstheme="minorHAnsi"/>
                    <w:sz w:val="18"/>
                    <w:szCs w:val="18"/>
                  </w:rPr>
                </w:rPrChange>
              </w:rPr>
              <w:t>G</w:t>
            </w:r>
          </w:p>
        </w:tc>
        <w:tc>
          <w:tcPr>
            <w:tcW w:w="374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1F9A1D5" w14:textId="77777777" w:rsidR="00F7260B" w:rsidRPr="00B0205A" w:rsidRDefault="00F7260B">
            <w:pPr>
              <w:spacing w:afterLines="20" w:after="62"/>
              <w:rPr>
                <w:rFonts w:ascii="Times New Roman" w:hAnsi="Times New Roman" w:cs="Times New Roman"/>
                <w:sz w:val="18"/>
                <w:szCs w:val="18"/>
                <w:rPrChange w:id="1943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31" w:author="raye" w:date="2018-08-10T12:30:00Z">
                  <w:rPr>
                    <w:rFonts w:ascii="Calibri" w:hAnsi="Calibri" w:cstheme="minorHAnsi"/>
                    <w:sz w:val="18"/>
                    <w:szCs w:val="18"/>
                  </w:rPr>
                </w:rPrChange>
              </w:rPr>
              <w:t>DATE(S) OF THE ACTIVITY</w:t>
            </w:r>
          </w:p>
        </w:tc>
        <w:tc>
          <w:tcPr>
            <w:tcW w:w="439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0C25699" w14:textId="77777777" w:rsidR="00F7260B" w:rsidRPr="00B0205A" w:rsidRDefault="00F7260B">
            <w:pPr>
              <w:spacing w:afterLines="20" w:after="62"/>
              <w:rPr>
                <w:rFonts w:ascii="Times New Roman" w:hAnsi="Times New Roman" w:cs="Times New Roman"/>
                <w:sz w:val="18"/>
                <w:szCs w:val="18"/>
                <w:rPrChange w:id="1943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33" w:author="raye" w:date="2018-08-10T12:30:00Z">
                  <w:rPr>
                    <w:rFonts w:ascii="Calibri" w:hAnsi="Calibri" w:cstheme="minorHAnsi"/>
                    <w:sz w:val="18"/>
                    <w:szCs w:val="18"/>
                  </w:rPr>
                </w:rPrChange>
              </w:rPr>
              <w:t>STATE DATE {    }            END DATE {   }</w:t>
            </w:r>
          </w:p>
        </w:tc>
      </w:tr>
      <w:tr w:rsidR="00F7260B" w:rsidRPr="00B0205A" w14:paraId="19E9CFA6" w14:textId="77777777" w:rsidTr="00F7260B">
        <w:trPr>
          <w:trHeight w:val="4703"/>
        </w:trPr>
        <w:tc>
          <w:tcPr>
            <w:tcW w:w="4106" w:type="dxa"/>
            <w:gridSpan w:val="3"/>
            <w:tcBorders>
              <w:top w:val="single" w:sz="4" w:space="0" w:color="auto"/>
              <w:left w:val="single" w:sz="4" w:space="0" w:color="auto"/>
              <w:bottom w:val="single" w:sz="4" w:space="0" w:color="auto"/>
              <w:right w:val="single" w:sz="4" w:space="0" w:color="auto"/>
            </w:tcBorders>
            <w:hideMark/>
          </w:tcPr>
          <w:p w14:paraId="73D66540" w14:textId="77777777" w:rsidR="00F7260B" w:rsidRPr="00B0205A" w:rsidRDefault="00F7260B">
            <w:pPr>
              <w:spacing w:afterLines="20" w:after="62"/>
              <w:rPr>
                <w:rFonts w:ascii="Times New Roman" w:hAnsi="Times New Roman" w:cs="Times New Roman"/>
                <w:sz w:val="18"/>
                <w:szCs w:val="18"/>
                <w:rPrChange w:id="19434"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435"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436" w:author="raye" w:date="2018-08-10T12:30:00Z">
                  <w:rPr>
                    <w:rFonts w:ascii="Calibri" w:hAnsi="Calibri" w:cstheme="minorHAnsi"/>
                    <w:sz w:val="18"/>
                    <w:szCs w:val="18"/>
                  </w:rPr>
                </w:rPrChange>
              </w:rPr>
              <w:t xml:space="preserve"> UNUSUAL OR UNEXPLAINED OUTGOING WIRES</w:t>
            </w:r>
          </w:p>
          <w:p w14:paraId="02F73D97" w14:textId="77777777" w:rsidR="00F7260B" w:rsidRPr="00B0205A" w:rsidRDefault="00F7260B">
            <w:pPr>
              <w:spacing w:afterLines="20" w:after="62"/>
              <w:rPr>
                <w:rFonts w:ascii="Times New Roman" w:hAnsi="Times New Roman" w:cs="Times New Roman"/>
                <w:sz w:val="18"/>
                <w:szCs w:val="18"/>
                <w:rPrChange w:id="19437"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438"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439" w:author="raye" w:date="2018-08-10T12:30:00Z">
                  <w:rPr>
                    <w:rFonts w:ascii="Calibri" w:hAnsi="Calibri" w:cstheme="minorHAnsi"/>
                    <w:sz w:val="18"/>
                    <w:szCs w:val="18"/>
                  </w:rPr>
                </w:rPrChange>
              </w:rPr>
              <w:t xml:space="preserve"> UNUSUAL OR UNEXPLAINED INWARD WIRES</w:t>
            </w:r>
          </w:p>
          <w:p w14:paraId="62028EB6" w14:textId="77777777" w:rsidR="00F7260B" w:rsidRPr="00B0205A" w:rsidRDefault="00F7260B">
            <w:pPr>
              <w:spacing w:afterLines="20" w:after="62"/>
              <w:rPr>
                <w:rFonts w:ascii="Times New Roman" w:hAnsi="Times New Roman" w:cs="Times New Roman"/>
                <w:sz w:val="18"/>
                <w:szCs w:val="18"/>
                <w:rPrChange w:id="19440"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441"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442" w:author="raye" w:date="2018-08-10T12:30:00Z">
                  <w:rPr>
                    <w:rFonts w:ascii="Calibri" w:hAnsi="Calibri" w:cstheme="minorHAnsi"/>
                    <w:sz w:val="18"/>
                    <w:szCs w:val="18"/>
                  </w:rPr>
                </w:rPrChange>
              </w:rPr>
              <w:t xml:space="preserve"> OUT-OF-PROFILE ACCOUNT ACTIVITIES</w:t>
            </w:r>
          </w:p>
          <w:p w14:paraId="1729D98D" w14:textId="77777777" w:rsidR="00F7260B" w:rsidRPr="00B0205A" w:rsidRDefault="00F7260B">
            <w:pPr>
              <w:spacing w:afterLines="20" w:after="62"/>
              <w:rPr>
                <w:rFonts w:ascii="Times New Roman" w:hAnsi="Times New Roman" w:cs="Times New Roman"/>
                <w:sz w:val="18"/>
                <w:szCs w:val="18"/>
                <w:rPrChange w:id="19443"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444"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445" w:author="raye" w:date="2018-08-10T12:30:00Z">
                  <w:rPr>
                    <w:rFonts w:ascii="Calibri" w:hAnsi="Calibri" w:cstheme="minorHAnsi"/>
                    <w:sz w:val="18"/>
                    <w:szCs w:val="18"/>
                  </w:rPr>
                </w:rPrChange>
              </w:rPr>
              <w:t xml:space="preserve"> FREQUENT CHECKS DRAWN ON INSUFFICIENT</w:t>
            </w:r>
          </w:p>
          <w:p w14:paraId="3B8BC340" w14:textId="77777777" w:rsidR="00F7260B" w:rsidRPr="00B0205A" w:rsidRDefault="00F7260B">
            <w:pPr>
              <w:spacing w:afterLines="20" w:after="62"/>
              <w:ind w:firstLineChars="100" w:firstLine="180"/>
              <w:rPr>
                <w:rFonts w:ascii="Times New Roman" w:hAnsi="Times New Roman" w:cs="Times New Roman"/>
                <w:sz w:val="18"/>
                <w:szCs w:val="18"/>
                <w:rPrChange w:id="1944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47" w:author="raye" w:date="2018-08-10T12:30:00Z">
                  <w:rPr>
                    <w:rFonts w:ascii="Calibri" w:hAnsi="Calibri" w:cstheme="minorHAnsi"/>
                    <w:sz w:val="18"/>
                    <w:szCs w:val="18"/>
                  </w:rPr>
                </w:rPrChange>
              </w:rPr>
              <w:t xml:space="preserve"> FUND</w:t>
            </w:r>
          </w:p>
          <w:p w14:paraId="7BCE3D99" w14:textId="77777777" w:rsidR="00F7260B" w:rsidRPr="00B0205A" w:rsidRDefault="00F7260B">
            <w:pPr>
              <w:spacing w:afterLines="20" w:after="62"/>
              <w:rPr>
                <w:rFonts w:ascii="Times New Roman" w:hAnsi="Times New Roman" w:cs="Times New Roman"/>
                <w:sz w:val="18"/>
                <w:szCs w:val="18"/>
                <w:rPrChange w:id="19448"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449" w:author="raye" w:date="2018-08-10T12:30:00Z">
                  <w:rPr>
                    <w:rFonts w:ascii="Calibri" w:hAnsi="Calibri" w:cstheme="minorHAnsi" w:hint="eastAsia"/>
                    <w:sz w:val="18"/>
                    <w:szCs w:val="18"/>
                  </w:rPr>
                </w:rPrChange>
              </w:rPr>
              <w:t>□</w:t>
            </w:r>
            <w:r w:rsidRPr="00B0205A">
              <w:rPr>
                <w:rFonts w:ascii="Times New Roman" w:hAnsi="Times New Roman" w:cs="Times New Roman" w:hint="eastAsia"/>
                <w:sz w:val="18"/>
                <w:szCs w:val="18"/>
                <w:rPrChange w:id="19450" w:author="raye" w:date="2018-08-10T12:30:00Z">
                  <w:rPr>
                    <w:rFonts w:ascii="Calibri" w:hAnsi="Calibri" w:cstheme="minorHAnsi" w:hint="eastAsia"/>
                    <w:sz w:val="18"/>
                    <w:szCs w:val="18"/>
                  </w:rPr>
                </w:rPrChange>
              </w:rPr>
              <w:t xml:space="preserve"> SUSPICIOUS FRAUDULENT TRANSACTION </w:t>
            </w:r>
          </w:p>
          <w:p w14:paraId="321DFE22" w14:textId="77777777" w:rsidR="00F7260B" w:rsidRPr="00B0205A" w:rsidRDefault="00F7260B">
            <w:pPr>
              <w:spacing w:afterLines="20" w:after="62"/>
              <w:ind w:firstLineChars="150" w:firstLine="270"/>
              <w:rPr>
                <w:rFonts w:ascii="Times New Roman" w:hAnsi="Times New Roman" w:cs="Times New Roman"/>
                <w:sz w:val="18"/>
                <w:szCs w:val="18"/>
                <w:rPrChange w:id="1945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52" w:author="raye" w:date="2018-08-10T12:30:00Z">
                  <w:rPr>
                    <w:rFonts w:ascii="Calibri" w:hAnsi="Calibri" w:cstheme="minorHAnsi"/>
                    <w:sz w:val="18"/>
                    <w:szCs w:val="18"/>
                  </w:rPr>
                </w:rPrChange>
              </w:rPr>
              <w:t>OR SCHEMES</w:t>
            </w:r>
          </w:p>
          <w:p w14:paraId="43AB3964" w14:textId="77777777" w:rsidR="00F7260B" w:rsidRPr="00B0205A" w:rsidRDefault="00F7260B">
            <w:pPr>
              <w:spacing w:afterLines="20" w:after="62"/>
              <w:rPr>
                <w:rFonts w:ascii="Times New Roman" w:hAnsi="Times New Roman" w:cs="Times New Roman"/>
                <w:sz w:val="18"/>
                <w:szCs w:val="18"/>
                <w:rPrChange w:id="19453"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454" w:author="raye" w:date="2018-08-10T12:30:00Z">
                  <w:rPr>
                    <w:rFonts w:ascii="Calibri" w:hAnsi="Calibri" w:cstheme="minorHAnsi" w:hint="eastAsia"/>
                    <w:sz w:val="18"/>
                    <w:szCs w:val="18"/>
                  </w:rPr>
                </w:rPrChange>
              </w:rPr>
              <w:t>□</w:t>
            </w:r>
            <w:r w:rsidRPr="00B0205A">
              <w:rPr>
                <w:rFonts w:ascii="Times New Roman" w:hAnsi="Times New Roman" w:cs="Times New Roman" w:hint="eastAsia"/>
                <w:sz w:val="18"/>
                <w:szCs w:val="18"/>
                <w:rPrChange w:id="19455" w:author="raye" w:date="2018-08-10T12:30:00Z">
                  <w:rPr>
                    <w:rFonts w:ascii="Calibri" w:hAnsi="Calibri" w:cstheme="minorHAnsi" w:hint="eastAsia"/>
                    <w:sz w:val="18"/>
                    <w:szCs w:val="18"/>
                  </w:rPr>
                </w:rPrChange>
              </w:rPr>
              <w:t xml:space="preserve"> VIOLATION OG THE DAILY OR ANNUAL </w:t>
            </w:r>
          </w:p>
          <w:p w14:paraId="1AC57F68" w14:textId="77777777" w:rsidR="00F7260B" w:rsidRPr="00B0205A" w:rsidRDefault="00F7260B">
            <w:pPr>
              <w:spacing w:afterLines="20" w:after="62"/>
              <w:ind w:firstLineChars="150" w:firstLine="270"/>
              <w:rPr>
                <w:rFonts w:ascii="Times New Roman" w:hAnsi="Times New Roman" w:cs="Times New Roman"/>
                <w:sz w:val="18"/>
                <w:szCs w:val="18"/>
                <w:rPrChange w:id="1945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57" w:author="raye" w:date="2018-08-10T12:30:00Z">
                  <w:rPr>
                    <w:rFonts w:ascii="Calibri" w:hAnsi="Calibri" w:cstheme="minorHAnsi"/>
                    <w:sz w:val="18"/>
                    <w:szCs w:val="18"/>
                  </w:rPr>
                </w:rPrChange>
              </w:rPr>
              <w:t>$LIMIT FOR REMITTANCES</w:t>
            </w:r>
          </w:p>
          <w:p w14:paraId="25B57699" w14:textId="77777777" w:rsidR="00F7260B" w:rsidRPr="00B0205A" w:rsidRDefault="00F7260B">
            <w:pPr>
              <w:spacing w:afterLines="20" w:after="62"/>
              <w:rPr>
                <w:rFonts w:ascii="Times New Roman" w:hAnsi="Times New Roman" w:cs="Times New Roman"/>
                <w:sz w:val="18"/>
                <w:szCs w:val="18"/>
                <w:rPrChange w:id="19458"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459"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460" w:author="raye" w:date="2018-08-10T12:30:00Z">
                  <w:rPr>
                    <w:rFonts w:ascii="Calibri" w:hAnsi="Calibri" w:cstheme="minorHAnsi"/>
                    <w:sz w:val="18"/>
                    <w:szCs w:val="18"/>
                  </w:rPr>
                </w:rPrChange>
              </w:rPr>
              <w:t xml:space="preserve"> INSIDER ACTIVITY CONCERNS</w:t>
            </w:r>
          </w:p>
          <w:p w14:paraId="3D939FCD" w14:textId="77777777" w:rsidR="00F7260B" w:rsidRPr="00B0205A" w:rsidRDefault="00F7260B">
            <w:pPr>
              <w:spacing w:afterLines="20" w:after="62"/>
              <w:rPr>
                <w:rFonts w:ascii="Times New Roman" w:hAnsi="Times New Roman" w:cs="Times New Roman"/>
                <w:sz w:val="18"/>
                <w:szCs w:val="18"/>
                <w:rPrChange w:id="19461"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462"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463" w:author="raye" w:date="2018-08-10T12:30:00Z">
                  <w:rPr>
                    <w:rFonts w:ascii="Calibri" w:hAnsi="Calibri" w:cstheme="minorHAnsi"/>
                    <w:sz w:val="18"/>
                    <w:szCs w:val="18"/>
                  </w:rPr>
                </w:rPrChange>
              </w:rPr>
              <w:t xml:space="preserve"> COUNTERFEIT OR FORGED ITEMS</w:t>
            </w:r>
          </w:p>
          <w:p w14:paraId="63665B9B" w14:textId="77777777" w:rsidR="00F7260B" w:rsidRPr="00B0205A" w:rsidRDefault="00F7260B">
            <w:pPr>
              <w:spacing w:afterLines="20" w:after="62"/>
              <w:rPr>
                <w:rFonts w:ascii="Times New Roman" w:hAnsi="Times New Roman" w:cs="Times New Roman"/>
                <w:sz w:val="18"/>
                <w:szCs w:val="18"/>
                <w:rPrChange w:id="19464"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465"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466" w:author="raye" w:date="2018-08-10T12:30:00Z">
                  <w:rPr>
                    <w:rFonts w:ascii="Calibri" w:hAnsi="Calibri" w:cstheme="minorHAnsi"/>
                    <w:sz w:val="18"/>
                    <w:szCs w:val="18"/>
                  </w:rPr>
                </w:rPrChange>
              </w:rPr>
              <w:t xml:space="preserve"> CUSTOMER IDENTIFICATION ISSUES</w:t>
            </w:r>
          </w:p>
          <w:p w14:paraId="68D524DE" w14:textId="77777777" w:rsidR="00F7260B" w:rsidRPr="00B0205A" w:rsidRDefault="00F7260B">
            <w:pPr>
              <w:spacing w:afterLines="20" w:after="62"/>
              <w:rPr>
                <w:rFonts w:ascii="Times New Roman" w:hAnsi="Times New Roman" w:cs="Times New Roman"/>
                <w:sz w:val="18"/>
                <w:szCs w:val="18"/>
                <w:rPrChange w:id="1946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68" w:author="raye" w:date="2018-08-10T12:30:00Z">
                  <w:rPr>
                    <w:rFonts w:ascii="Calibri" w:hAnsi="Calibri" w:cstheme="minorHAnsi"/>
                    <w:sz w:val="18"/>
                    <w:szCs w:val="18"/>
                  </w:rPr>
                </w:rPrChange>
              </w:rPr>
              <w:t>&lt;Multiple choice&gt;</w:t>
            </w:r>
          </w:p>
        </w:tc>
        <w:tc>
          <w:tcPr>
            <w:tcW w:w="4394" w:type="dxa"/>
            <w:gridSpan w:val="2"/>
            <w:tcBorders>
              <w:top w:val="single" w:sz="4" w:space="0" w:color="auto"/>
              <w:left w:val="single" w:sz="4" w:space="0" w:color="auto"/>
              <w:bottom w:val="single" w:sz="4" w:space="0" w:color="auto"/>
              <w:right w:val="single" w:sz="4" w:space="0" w:color="auto"/>
            </w:tcBorders>
            <w:hideMark/>
          </w:tcPr>
          <w:p w14:paraId="53F45780" w14:textId="77777777" w:rsidR="00F7260B" w:rsidRPr="00B0205A" w:rsidRDefault="00F7260B">
            <w:pPr>
              <w:spacing w:afterLines="20" w:after="62"/>
              <w:rPr>
                <w:rFonts w:ascii="Times New Roman" w:hAnsi="Times New Roman" w:cs="Times New Roman"/>
                <w:sz w:val="18"/>
                <w:szCs w:val="18"/>
                <w:rPrChange w:id="19469"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470"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471" w:author="raye" w:date="2018-08-10T12:30:00Z">
                  <w:rPr>
                    <w:rFonts w:ascii="Calibri" w:hAnsi="Calibri" w:cstheme="minorHAnsi"/>
                    <w:sz w:val="18"/>
                    <w:szCs w:val="18"/>
                  </w:rPr>
                </w:rPrChange>
              </w:rPr>
              <w:t xml:space="preserve"> CASH DEPOSITS IMMEDIATELY FOLLOWED BY</w:t>
            </w:r>
          </w:p>
          <w:p w14:paraId="5FCDB732" w14:textId="77777777" w:rsidR="00F7260B" w:rsidRPr="00B0205A" w:rsidRDefault="00F7260B">
            <w:pPr>
              <w:spacing w:afterLines="20" w:after="62"/>
              <w:ind w:firstLineChars="150" w:firstLine="270"/>
              <w:rPr>
                <w:rFonts w:ascii="Times New Roman" w:hAnsi="Times New Roman" w:cs="Times New Roman"/>
                <w:sz w:val="18"/>
                <w:szCs w:val="18"/>
                <w:rPrChange w:id="1947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73" w:author="raye" w:date="2018-08-10T12:30:00Z">
                  <w:rPr>
                    <w:rFonts w:ascii="Calibri" w:hAnsi="Calibri" w:cstheme="minorHAnsi"/>
                    <w:sz w:val="18"/>
                    <w:szCs w:val="18"/>
                  </w:rPr>
                </w:rPrChange>
              </w:rPr>
              <w:t>OUTGOING WIRES</w:t>
            </w:r>
          </w:p>
          <w:p w14:paraId="71F9D001" w14:textId="77777777" w:rsidR="00F7260B" w:rsidRPr="00B0205A" w:rsidRDefault="00F7260B">
            <w:pPr>
              <w:spacing w:afterLines="20" w:after="62"/>
              <w:rPr>
                <w:rFonts w:ascii="Times New Roman" w:hAnsi="Times New Roman" w:cs="Times New Roman"/>
                <w:sz w:val="18"/>
                <w:szCs w:val="18"/>
                <w:rPrChange w:id="19474"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475"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476" w:author="raye" w:date="2018-08-10T12:30:00Z">
                  <w:rPr>
                    <w:rFonts w:ascii="Calibri" w:hAnsi="Calibri" w:cstheme="minorHAnsi"/>
                    <w:sz w:val="18"/>
                    <w:szCs w:val="18"/>
                  </w:rPr>
                </w:rPrChange>
              </w:rPr>
              <w:t xml:space="preserve"> OUT-OF-PROFILE CASH TRANSACTIONS</w:t>
            </w:r>
          </w:p>
          <w:p w14:paraId="17ADA436" w14:textId="77777777" w:rsidR="00F7260B" w:rsidRPr="00B0205A" w:rsidRDefault="00F7260B">
            <w:pPr>
              <w:spacing w:afterLines="20" w:after="62"/>
              <w:rPr>
                <w:rFonts w:ascii="Times New Roman" w:hAnsi="Times New Roman" w:cs="Times New Roman"/>
                <w:sz w:val="18"/>
                <w:szCs w:val="18"/>
                <w:rPrChange w:id="19477"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478" w:author="raye" w:date="2018-08-10T12:30:00Z">
                  <w:rPr>
                    <w:rFonts w:ascii="Calibri" w:hAnsi="Calibri" w:cstheme="minorHAnsi" w:hint="eastAsia"/>
                    <w:sz w:val="18"/>
                    <w:szCs w:val="18"/>
                  </w:rPr>
                </w:rPrChange>
              </w:rPr>
              <w:t>□</w:t>
            </w:r>
            <w:r w:rsidRPr="00B0205A">
              <w:rPr>
                <w:rFonts w:ascii="Times New Roman" w:hAnsi="Times New Roman" w:cs="Times New Roman" w:hint="eastAsia"/>
                <w:sz w:val="18"/>
                <w:szCs w:val="18"/>
                <w:rPrChange w:id="19479" w:author="raye" w:date="2018-08-10T12:30:00Z">
                  <w:rPr>
                    <w:rFonts w:ascii="Calibri" w:hAnsi="Calibri" w:cstheme="minorHAnsi" w:hint="eastAsia"/>
                    <w:sz w:val="18"/>
                    <w:szCs w:val="18"/>
                  </w:rPr>
                </w:rPrChange>
              </w:rPr>
              <w:t xml:space="preserve"> STRUCTURING TO BYPASS BSA REPORTING </w:t>
            </w:r>
          </w:p>
          <w:p w14:paraId="7B816A2E" w14:textId="77777777" w:rsidR="00F7260B" w:rsidRPr="00B0205A" w:rsidRDefault="00F7260B">
            <w:pPr>
              <w:spacing w:afterLines="20" w:after="62"/>
              <w:ind w:firstLineChars="150" w:firstLine="270"/>
              <w:rPr>
                <w:rFonts w:ascii="Times New Roman" w:hAnsi="Times New Roman" w:cs="Times New Roman"/>
                <w:sz w:val="18"/>
                <w:szCs w:val="18"/>
                <w:rPrChange w:id="1948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81" w:author="raye" w:date="2018-08-10T12:30:00Z">
                  <w:rPr>
                    <w:rFonts w:ascii="Calibri" w:hAnsi="Calibri" w:cstheme="minorHAnsi"/>
                    <w:sz w:val="18"/>
                    <w:szCs w:val="18"/>
                  </w:rPr>
                </w:rPrChange>
              </w:rPr>
              <w:t>REQUIREMENT</w:t>
            </w:r>
          </w:p>
          <w:p w14:paraId="2ED35A40" w14:textId="77777777" w:rsidR="00F7260B" w:rsidRPr="00B0205A" w:rsidRDefault="00F7260B">
            <w:pPr>
              <w:spacing w:afterLines="20" w:after="62"/>
              <w:rPr>
                <w:rFonts w:ascii="Times New Roman" w:hAnsi="Times New Roman" w:cs="Times New Roman"/>
                <w:sz w:val="18"/>
                <w:szCs w:val="18"/>
                <w:rPrChange w:id="19482"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483"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484" w:author="raye" w:date="2018-08-10T12:30:00Z">
                  <w:rPr>
                    <w:rFonts w:ascii="Calibri" w:hAnsi="Calibri" w:cstheme="minorHAnsi"/>
                    <w:sz w:val="18"/>
                    <w:szCs w:val="18"/>
                  </w:rPr>
                </w:rPrChange>
              </w:rPr>
              <w:t xml:space="preserve"> ANTIBOYCOTT,OFAC,OR US SANCTIONS CONCERNS OR</w:t>
            </w:r>
          </w:p>
          <w:p w14:paraId="7D3A26AF" w14:textId="77777777" w:rsidR="00F7260B" w:rsidRPr="00B0205A" w:rsidRDefault="00F7260B">
            <w:pPr>
              <w:spacing w:afterLines="20" w:after="62"/>
              <w:ind w:firstLineChars="150" w:firstLine="270"/>
              <w:rPr>
                <w:rFonts w:ascii="Times New Roman" w:hAnsi="Times New Roman" w:cs="Times New Roman"/>
                <w:sz w:val="18"/>
                <w:szCs w:val="18"/>
                <w:rPrChange w:id="19485"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86" w:author="raye" w:date="2018-08-10T12:30:00Z">
                  <w:rPr>
                    <w:rFonts w:ascii="Calibri" w:hAnsi="Calibri" w:cstheme="minorHAnsi"/>
                    <w:sz w:val="18"/>
                    <w:szCs w:val="18"/>
                  </w:rPr>
                </w:rPrChange>
              </w:rPr>
              <w:t>ISSUES</w:t>
            </w:r>
          </w:p>
          <w:p w14:paraId="3AEAF4D2" w14:textId="77777777" w:rsidR="00F7260B" w:rsidRPr="00B0205A" w:rsidRDefault="00F7260B">
            <w:pPr>
              <w:spacing w:afterLines="20" w:after="62"/>
              <w:rPr>
                <w:rFonts w:ascii="Times New Roman" w:hAnsi="Times New Roman" w:cs="Times New Roman"/>
                <w:sz w:val="18"/>
                <w:szCs w:val="18"/>
                <w:rPrChange w:id="19487"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488" w:author="raye" w:date="2018-08-10T12:30:00Z">
                  <w:rPr>
                    <w:rFonts w:ascii="Calibri" w:hAnsi="Calibri" w:cstheme="minorHAnsi" w:hint="eastAsia"/>
                    <w:sz w:val="18"/>
                    <w:szCs w:val="18"/>
                  </w:rPr>
                </w:rPrChange>
              </w:rPr>
              <w:t>□</w:t>
            </w:r>
            <w:r w:rsidRPr="00B0205A">
              <w:rPr>
                <w:rFonts w:ascii="Times New Roman" w:hAnsi="Times New Roman" w:cs="Times New Roman" w:hint="eastAsia"/>
                <w:sz w:val="18"/>
                <w:szCs w:val="18"/>
                <w:rPrChange w:id="19489" w:author="raye" w:date="2018-08-10T12:30:00Z">
                  <w:rPr>
                    <w:rFonts w:ascii="Calibri" w:hAnsi="Calibri" w:cstheme="minorHAnsi" w:hint="eastAsia"/>
                    <w:sz w:val="18"/>
                    <w:szCs w:val="18"/>
                  </w:rPr>
                </w:rPrChange>
              </w:rPr>
              <w:t xml:space="preserve"> SUSPICIOUS CASH EXCHANGE(SMALL BILLS </w:t>
            </w:r>
          </w:p>
          <w:p w14:paraId="62BEEFD5" w14:textId="77777777" w:rsidR="00F7260B" w:rsidRPr="00B0205A" w:rsidRDefault="00F7260B">
            <w:pPr>
              <w:spacing w:afterLines="20" w:after="62"/>
              <w:ind w:firstLineChars="150" w:firstLine="270"/>
              <w:rPr>
                <w:rFonts w:ascii="Times New Roman" w:hAnsi="Times New Roman" w:cs="Times New Roman"/>
                <w:sz w:val="18"/>
                <w:szCs w:val="18"/>
                <w:rPrChange w:id="1949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91" w:author="raye" w:date="2018-08-10T12:30:00Z">
                  <w:rPr>
                    <w:rFonts w:ascii="Calibri" w:hAnsi="Calibri" w:cstheme="minorHAnsi"/>
                    <w:sz w:val="18"/>
                    <w:szCs w:val="18"/>
                  </w:rPr>
                </w:rPrChange>
              </w:rPr>
              <w:t>FOR LARGE BILLS ETC…)</w:t>
            </w:r>
          </w:p>
          <w:p w14:paraId="5203AC86" w14:textId="77777777" w:rsidR="00F7260B" w:rsidRPr="00B0205A" w:rsidRDefault="00F7260B">
            <w:pPr>
              <w:spacing w:afterLines="20" w:after="62"/>
              <w:rPr>
                <w:rFonts w:ascii="Times New Roman" w:hAnsi="Times New Roman" w:cs="Times New Roman"/>
                <w:sz w:val="18"/>
                <w:szCs w:val="18"/>
                <w:rPrChange w:id="19492"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493"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494" w:author="raye" w:date="2018-08-10T12:30:00Z">
                  <w:rPr>
                    <w:rFonts w:ascii="Calibri" w:hAnsi="Calibri" w:cstheme="minorHAnsi"/>
                    <w:sz w:val="18"/>
                    <w:szCs w:val="18"/>
                  </w:rPr>
                </w:rPrChange>
              </w:rPr>
              <w:t xml:space="preserve"> SUSPICIOUS SCAM E-MAIL/LETTER</w:t>
            </w:r>
          </w:p>
          <w:p w14:paraId="71FE6AF7" w14:textId="77777777" w:rsidR="00F7260B" w:rsidRPr="00B0205A" w:rsidRDefault="00F7260B">
            <w:pPr>
              <w:spacing w:afterLines="20" w:after="62"/>
              <w:rPr>
                <w:rFonts w:ascii="Times New Roman" w:hAnsi="Times New Roman" w:cs="Times New Roman"/>
                <w:sz w:val="18"/>
                <w:szCs w:val="18"/>
                <w:rPrChange w:id="19495"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496" w:author="raye" w:date="2018-08-10T12:30:00Z">
                  <w:rPr>
                    <w:rFonts w:ascii="Calibri" w:hAnsi="Calibri" w:cstheme="minorHAnsi" w:hint="eastAsia"/>
                    <w:sz w:val="18"/>
                    <w:szCs w:val="18"/>
                  </w:rPr>
                </w:rPrChange>
              </w:rPr>
              <w:t>□</w:t>
            </w:r>
            <w:r w:rsidRPr="00B0205A">
              <w:rPr>
                <w:rFonts w:ascii="Times New Roman" w:hAnsi="Times New Roman" w:cs="Times New Roman" w:hint="eastAsia"/>
                <w:sz w:val="18"/>
                <w:szCs w:val="18"/>
                <w:rPrChange w:id="19497" w:author="raye" w:date="2018-08-10T12:30:00Z">
                  <w:rPr>
                    <w:rFonts w:ascii="Calibri" w:hAnsi="Calibri" w:cstheme="minorHAnsi" w:hint="eastAsia"/>
                    <w:sz w:val="18"/>
                    <w:szCs w:val="18"/>
                  </w:rPr>
                </w:rPrChange>
              </w:rPr>
              <w:t xml:space="preserve"> UNEXPLAINED OR SUSPICIOUS ACTIVITY BETWEEN </w:t>
            </w:r>
          </w:p>
          <w:p w14:paraId="485A8136" w14:textId="77777777" w:rsidR="00F7260B" w:rsidRPr="00B0205A" w:rsidRDefault="00F7260B">
            <w:pPr>
              <w:spacing w:afterLines="20" w:after="62"/>
              <w:ind w:firstLineChars="150" w:firstLine="270"/>
              <w:rPr>
                <w:rFonts w:ascii="Times New Roman" w:hAnsi="Times New Roman" w:cs="Times New Roman"/>
                <w:sz w:val="18"/>
                <w:szCs w:val="18"/>
                <w:rPrChange w:id="19498"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499" w:author="raye" w:date="2018-08-10T12:30:00Z">
                  <w:rPr>
                    <w:rFonts w:ascii="Calibri" w:hAnsi="Calibri" w:cstheme="minorHAnsi"/>
                    <w:sz w:val="18"/>
                    <w:szCs w:val="18"/>
                  </w:rPr>
                </w:rPrChange>
              </w:rPr>
              <w:t>RELATED PARTIES</w:t>
            </w:r>
          </w:p>
          <w:p w14:paraId="531BDBA5" w14:textId="77777777" w:rsidR="00F7260B" w:rsidRPr="00B0205A" w:rsidRDefault="00F7260B">
            <w:pPr>
              <w:spacing w:afterLines="20" w:after="62"/>
              <w:rPr>
                <w:rFonts w:ascii="Times New Roman" w:hAnsi="Times New Roman" w:cs="Times New Roman"/>
                <w:sz w:val="18"/>
                <w:szCs w:val="18"/>
                <w:rPrChange w:id="19500"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501"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502" w:author="raye" w:date="2018-08-10T12:30:00Z">
                  <w:rPr>
                    <w:rFonts w:ascii="Calibri" w:hAnsi="Calibri" w:cstheme="minorHAnsi"/>
                    <w:sz w:val="18"/>
                    <w:szCs w:val="18"/>
                  </w:rPr>
                </w:rPrChange>
              </w:rPr>
              <w:t xml:space="preserve"> TRAVELER’S CHECKS IN SEQUENTIAL ORDER</w:t>
            </w:r>
          </w:p>
          <w:p w14:paraId="6EC61969" w14:textId="77777777" w:rsidR="00F7260B" w:rsidRPr="00B0205A" w:rsidRDefault="00F7260B">
            <w:pPr>
              <w:spacing w:afterLines="20" w:after="62"/>
              <w:rPr>
                <w:rFonts w:ascii="Times New Roman" w:hAnsi="Times New Roman" w:cs="Times New Roman"/>
                <w:sz w:val="18"/>
                <w:szCs w:val="18"/>
                <w:rPrChange w:id="19503" w:author="raye" w:date="2018-08-10T12:30:00Z">
                  <w:rPr>
                    <w:rFonts w:ascii="Calibri" w:hAnsi="Calibri" w:cstheme="minorHAnsi"/>
                    <w:sz w:val="18"/>
                    <w:szCs w:val="18"/>
                  </w:rPr>
                </w:rPrChange>
              </w:rPr>
            </w:pPr>
            <w:r w:rsidRPr="00B0205A">
              <w:rPr>
                <w:rFonts w:ascii="Times New Roman" w:hAnsi="Times New Roman" w:cs="Times New Roman" w:hint="eastAsia"/>
                <w:sz w:val="18"/>
                <w:szCs w:val="18"/>
                <w:rPrChange w:id="19504" w:author="raye" w:date="2018-08-10T12:30:00Z">
                  <w:rPr>
                    <w:rFonts w:ascii="Calibri" w:hAnsi="Calibri" w:cstheme="minorHAnsi" w:hint="eastAsia"/>
                    <w:sz w:val="18"/>
                    <w:szCs w:val="18"/>
                  </w:rPr>
                </w:rPrChange>
              </w:rPr>
              <w:t>□</w:t>
            </w:r>
            <w:r w:rsidRPr="00B0205A">
              <w:rPr>
                <w:rFonts w:ascii="Times New Roman" w:hAnsi="Times New Roman" w:cs="Times New Roman"/>
                <w:sz w:val="18"/>
                <w:szCs w:val="18"/>
                <w:rPrChange w:id="19505" w:author="raye" w:date="2018-08-10T12:30:00Z">
                  <w:rPr>
                    <w:rFonts w:ascii="Calibri" w:hAnsi="Calibri" w:cstheme="minorHAnsi"/>
                    <w:sz w:val="18"/>
                    <w:szCs w:val="18"/>
                  </w:rPr>
                </w:rPrChange>
              </w:rPr>
              <w:t xml:space="preserve"> OTHERS (PLEASE SPECIFY BELOW):</w:t>
            </w:r>
          </w:p>
          <w:p w14:paraId="40C9D47E" w14:textId="77777777" w:rsidR="00F7260B" w:rsidRPr="00B0205A" w:rsidRDefault="00F7260B">
            <w:pPr>
              <w:spacing w:afterLines="20" w:after="62"/>
              <w:rPr>
                <w:rFonts w:ascii="Times New Roman" w:hAnsi="Times New Roman" w:cs="Times New Roman"/>
                <w:sz w:val="18"/>
                <w:szCs w:val="18"/>
                <w:rPrChange w:id="19506"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507" w:author="raye" w:date="2018-08-10T12:30:00Z">
                  <w:rPr>
                    <w:rFonts w:ascii="Calibri" w:hAnsi="Calibri" w:cstheme="minorHAnsi"/>
                    <w:sz w:val="18"/>
                    <w:szCs w:val="18"/>
                  </w:rPr>
                </w:rPrChange>
              </w:rPr>
              <w:t>___________________________________</w:t>
            </w:r>
          </w:p>
        </w:tc>
      </w:tr>
      <w:tr w:rsidR="00F7260B" w:rsidRPr="00B0205A" w14:paraId="07CCCEE1" w14:textId="77777777" w:rsidTr="00F7260B">
        <w:trPr>
          <w:trHeight w:val="1073"/>
        </w:trPr>
        <w:tc>
          <w:tcPr>
            <w:tcW w:w="3539" w:type="dxa"/>
            <w:gridSpan w:val="2"/>
            <w:tcBorders>
              <w:top w:val="single" w:sz="4" w:space="0" w:color="auto"/>
              <w:left w:val="single" w:sz="4" w:space="0" w:color="auto"/>
              <w:bottom w:val="single" w:sz="4" w:space="0" w:color="auto"/>
              <w:right w:val="single" w:sz="4" w:space="0" w:color="auto"/>
            </w:tcBorders>
          </w:tcPr>
          <w:p w14:paraId="39CFE008" w14:textId="77777777" w:rsidR="00F7260B" w:rsidRPr="00B0205A" w:rsidRDefault="00F7260B">
            <w:pPr>
              <w:spacing w:afterLines="20" w:after="62"/>
              <w:rPr>
                <w:rFonts w:ascii="Times New Roman" w:hAnsi="Times New Roman" w:cs="Times New Roman"/>
                <w:sz w:val="18"/>
                <w:szCs w:val="18"/>
                <w:rPrChange w:id="19508" w:author="raye" w:date="2018-08-10T12:30:00Z">
                  <w:rPr>
                    <w:rFonts w:ascii="Calibri" w:hAnsi="Calibri" w:cstheme="minorHAnsi"/>
                    <w:sz w:val="18"/>
                    <w:szCs w:val="18"/>
                  </w:rPr>
                </w:rPrChange>
              </w:rPr>
            </w:pPr>
          </w:p>
          <w:p w14:paraId="76D26CBE" w14:textId="77777777" w:rsidR="00F7260B" w:rsidRPr="00B0205A" w:rsidRDefault="00F7260B">
            <w:pPr>
              <w:spacing w:afterLines="20" w:after="62"/>
              <w:rPr>
                <w:rFonts w:ascii="Times New Roman" w:hAnsi="Times New Roman" w:cs="Times New Roman"/>
                <w:sz w:val="18"/>
                <w:szCs w:val="18"/>
                <w:rPrChange w:id="19509"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510" w:author="raye" w:date="2018-08-10T12:30:00Z">
                  <w:rPr>
                    <w:rFonts w:ascii="Calibri" w:hAnsi="Calibri" w:cstheme="minorHAnsi"/>
                    <w:sz w:val="18"/>
                    <w:szCs w:val="18"/>
                  </w:rPr>
                </w:rPrChange>
              </w:rPr>
              <w:t>PLEASE PROVIDE A BRIEF DESCRIPTION</w:t>
            </w:r>
          </w:p>
          <w:p w14:paraId="01A2AD10" w14:textId="77777777" w:rsidR="00F7260B" w:rsidRPr="00B0205A" w:rsidRDefault="00F7260B">
            <w:pPr>
              <w:spacing w:afterLines="20" w:after="62"/>
              <w:rPr>
                <w:rFonts w:ascii="Times New Roman" w:hAnsi="Times New Roman" w:cs="Times New Roman"/>
                <w:sz w:val="18"/>
                <w:szCs w:val="18"/>
                <w:rPrChange w:id="19511"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512" w:author="raye" w:date="2018-08-10T12:30:00Z">
                  <w:rPr>
                    <w:rFonts w:ascii="Calibri" w:hAnsi="Calibri" w:cstheme="minorHAnsi"/>
                    <w:sz w:val="18"/>
                    <w:szCs w:val="18"/>
                  </w:rPr>
                </w:rPrChange>
              </w:rPr>
              <w:t>OF UNUSUAL ACTIVITIES:</w:t>
            </w:r>
          </w:p>
          <w:p w14:paraId="58D5F1FD" w14:textId="77777777" w:rsidR="00F7260B" w:rsidRPr="00B0205A" w:rsidRDefault="00F7260B">
            <w:pPr>
              <w:spacing w:afterLines="20" w:after="62"/>
              <w:rPr>
                <w:rFonts w:ascii="Times New Roman" w:hAnsi="Times New Roman" w:cs="Times New Roman"/>
                <w:sz w:val="18"/>
                <w:szCs w:val="18"/>
                <w:rPrChange w:id="19513" w:author="raye" w:date="2018-08-10T12:30:00Z">
                  <w:rPr>
                    <w:rFonts w:ascii="Calibri" w:hAnsi="Calibri" w:cstheme="minorHAnsi"/>
                    <w:sz w:val="18"/>
                    <w:szCs w:val="18"/>
                  </w:rPr>
                </w:rPrChange>
              </w:rPr>
            </w:pPr>
          </w:p>
        </w:tc>
        <w:tc>
          <w:tcPr>
            <w:tcW w:w="4961" w:type="dxa"/>
            <w:gridSpan w:val="3"/>
            <w:tcBorders>
              <w:top w:val="single" w:sz="4" w:space="0" w:color="auto"/>
              <w:left w:val="single" w:sz="4" w:space="0" w:color="auto"/>
              <w:bottom w:val="single" w:sz="4" w:space="0" w:color="auto"/>
              <w:right w:val="single" w:sz="4" w:space="0" w:color="auto"/>
            </w:tcBorders>
            <w:hideMark/>
          </w:tcPr>
          <w:p w14:paraId="22B15313" w14:textId="77777777" w:rsidR="00F7260B" w:rsidRPr="00B0205A" w:rsidRDefault="00F7260B">
            <w:pPr>
              <w:spacing w:afterLines="20" w:after="62"/>
              <w:rPr>
                <w:rFonts w:ascii="Times New Roman" w:hAnsi="Times New Roman" w:cs="Times New Roman"/>
                <w:sz w:val="18"/>
                <w:szCs w:val="18"/>
                <w:rPrChange w:id="1951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515" w:author="raye" w:date="2018-08-10T12:30:00Z">
                  <w:rPr>
                    <w:rFonts w:ascii="Calibri" w:hAnsi="Calibri" w:cstheme="minorHAnsi"/>
                    <w:sz w:val="18"/>
                    <w:szCs w:val="18"/>
                  </w:rPr>
                </w:rPrChange>
              </w:rPr>
              <w:t>&lt;The above areas are filled in by BSA Officer&gt;</w:t>
            </w:r>
          </w:p>
        </w:tc>
      </w:tr>
      <w:tr w:rsidR="00F7260B" w:rsidRPr="00B0205A" w14:paraId="7E0EBA23" w14:textId="77777777" w:rsidTr="00F7260B">
        <w:tc>
          <w:tcPr>
            <w:tcW w:w="3539"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7295272" w14:textId="77777777" w:rsidR="00F7260B" w:rsidRPr="00B0205A" w:rsidRDefault="00F7260B">
            <w:pPr>
              <w:spacing w:afterLines="20" w:after="62"/>
              <w:rPr>
                <w:rFonts w:ascii="Times New Roman" w:hAnsi="Times New Roman" w:cs="Times New Roman"/>
                <w:sz w:val="18"/>
                <w:szCs w:val="18"/>
                <w:rPrChange w:id="19516" w:author="raye" w:date="2018-08-10T12:30:00Z">
                  <w:rPr>
                    <w:rFonts w:ascii="Calibri" w:hAnsi="Calibri" w:cstheme="minorHAnsi"/>
                    <w:sz w:val="18"/>
                    <w:szCs w:val="18"/>
                  </w:rPr>
                </w:rPrChange>
              </w:rPr>
            </w:pPr>
          </w:p>
          <w:p w14:paraId="674CCEE8" w14:textId="77777777" w:rsidR="00F7260B" w:rsidRPr="00B0205A" w:rsidRDefault="00F7260B">
            <w:pPr>
              <w:spacing w:afterLines="20" w:after="62"/>
              <w:rPr>
                <w:rFonts w:ascii="Times New Roman" w:hAnsi="Times New Roman" w:cs="Times New Roman"/>
                <w:sz w:val="18"/>
                <w:szCs w:val="18"/>
                <w:rPrChange w:id="19517"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518" w:author="raye" w:date="2018-08-10T12:30:00Z">
                  <w:rPr>
                    <w:rFonts w:ascii="Calibri" w:hAnsi="Calibri" w:cstheme="minorHAnsi"/>
                    <w:sz w:val="18"/>
                    <w:szCs w:val="18"/>
                  </w:rPr>
                </w:rPrChange>
              </w:rPr>
              <w:lastRenderedPageBreak/>
              <w:t>INVESTIGATION CONTROL LOG #:</w:t>
            </w:r>
          </w:p>
          <w:p w14:paraId="08AA7EEA" w14:textId="77777777" w:rsidR="00F7260B" w:rsidRPr="00B0205A" w:rsidRDefault="00F7260B">
            <w:pPr>
              <w:spacing w:afterLines="20" w:after="62"/>
              <w:rPr>
                <w:rFonts w:ascii="Times New Roman" w:hAnsi="Times New Roman" w:cs="Times New Roman"/>
                <w:sz w:val="18"/>
                <w:szCs w:val="18"/>
                <w:rPrChange w:id="19519" w:author="raye" w:date="2018-08-10T12:30:00Z">
                  <w:rPr>
                    <w:rFonts w:ascii="Calibri" w:hAnsi="Calibri" w:cstheme="minorHAnsi"/>
                    <w:sz w:val="18"/>
                    <w:szCs w:val="18"/>
                  </w:rPr>
                </w:rPrChange>
              </w:rPr>
            </w:pPr>
          </w:p>
        </w:tc>
        <w:tc>
          <w:tcPr>
            <w:tcW w:w="4961"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D38850" w14:textId="77777777" w:rsidR="00F7260B" w:rsidRPr="00B0205A" w:rsidRDefault="00F7260B">
            <w:pPr>
              <w:spacing w:afterLines="20" w:after="62"/>
              <w:rPr>
                <w:rFonts w:ascii="Times New Roman" w:hAnsi="Times New Roman" w:cs="Times New Roman"/>
                <w:sz w:val="18"/>
                <w:szCs w:val="18"/>
                <w:rPrChange w:id="19520"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521" w:author="raye" w:date="2018-08-10T12:30:00Z">
                  <w:rPr>
                    <w:rFonts w:ascii="Calibri" w:hAnsi="Calibri" w:cstheme="minorHAnsi"/>
                    <w:sz w:val="18"/>
                    <w:szCs w:val="18"/>
                  </w:rPr>
                </w:rPrChange>
              </w:rPr>
              <w:lastRenderedPageBreak/>
              <w:t>&lt;add&gt; comment and INVESTIGATION CONTROL LOG #:</w:t>
            </w:r>
          </w:p>
          <w:p w14:paraId="41212C78" w14:textId="77777777" w:rsidR="00F7260B" w:rsidRPr="00B0205A" w:rsidRDefault="00F7260B">
            <w:pPr>
              <w:spacing w:afterLines="20" w:after="62"/>
              <w:rPr>
                <w:rFonts w:ascii="Times New Roman" w:hAnsi="Times New Roman" w:cs="Times New Roman"/>
                <w:sz w:val="18"/>
                <w:szCs w:val="18"/>
                <w:rPrChange w:id="19522"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523" w:author="raye" w:date="2018-08-10T12:30:00Z">
                  <w:rPr>
                    <w:rFonts w:ascii="Calibri" w:hAnsi="Calibri" w:cstheme="minorHAnsi"/>
                    <w:sz w:val="18"/>
                    <w:szCs w:val="18"/>
                  </w:rPr>
                </w:rPrChange>
              </w:rPr>
              <w:lastRenderedPageBreak/>
              <w:t>For LCD</w:t>
            </w:r>
          </w:p>
          <w:p w14:paraId="30B3D568" w14:textId="77777777" w:rsidR="00F7260B" w:rsidRPr="00B0205A" w:rsidRDefault="00F7260B">
            <w:pPr>
              <w:spacing w:afterLines="20" w:after="62"/>
              <w:rPr>
                <w:rFonts w:ascii="Times New Roman" w:hAnsi="Times New Roman" w:cs="Times New Roman"/>
                <w:sz w:val="18"/>
                <w:szCs w:val="18"/>
                <w:rPrChange w:id="19524" w:author="raye" w:date="2018-08-10T12:30:00Z">
                  <w:rPr>
                    <w:rFonts w:ascii="Calibri" w:hAnsi="Calibri" w:cstheme="minorHAnsi"/>
                    <w:sz w:val="18"/>
                    <w:szCs w:val="18"/>
                  </w:rPr>
                </w:rPrChange>
              </w:rPr>
            </w:pPr>
            <w:r w:rsidRPr="00B0205A">
              <w:rPr>
                <w:rFonts w:ascii="Times New Roman" w:hAnsi="Times New Roman" w:cs="Times New Roman"/>
                <w:sz w:val="18"/>
                <w:szCs w:val="18"/>
                <w:rPrChange w:id="19525" w:author="raye" w:date="2018-08-10T12:30:00Z">
                  <w:rPr>
                    <w:rFonts w:ascii="Calibri" w:hAnsi="Calibri" w:cstheme="minorHAnsi"/>
                    <w:sz w:val="18"/>
                    <w:szCs w:val="18"/>
                  </w:rPr>
                </w:rPrChange>
              </w:rPr>
              <w:t>[Number is Assigned by Compliance Office]</w:t>
            </w:r>
          </w:p>
        </w:tc>
      </w:tr>
    </w:tbl>
    <w:p w14:paraId="1607DC3C"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ind w:firstLineChars="177" w:firstLine="425"/>
        <w:rPr>
          <w:rFonts w:ascii="Times New Roman" w:hAnsi="Times New Roman" w:cs="Times New Roman"/>
          <w:sz w:val="24"/>
          <w:rPrChange w:id="19526" w:author="raye" w:date="2018-08-10T12:30:00Z">
            <w:rPr>
              <w:rFonts w:ascii="Calibri" w:hAnsi="Calibri" w:cstheme="minorHAnsi"/>
              <w:sz w:val="24"/>
            </w:rPr>
          </w:rPrChange>
        </w:rPr>
      </w:pPr>
    </w:p>
    <w:p w14:paraId="4698A5AA"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9527" w:author="raye" w:date="2018-08-10T12:30:00Z">
            <w:rPr>
              <w:rFonts w:ascii="Calibri" w:hAnsi="Calibri" w:cstheme="minorHAnsi"/>
            </w:rPr>
          </w:rPrChange>
        </w:rPr>
      </w:pPr>
    </w:p>
    <w:p w14:paraId="6918499D" w14:textId="77777777" w:rsidR="00F7260B" w:rsidRPr="00B0205A" w:rsidRDefault="00F7260B" w:rsidP="00AC1630">
      <w:pPr>
        <w:pStyle w:val="321"/>
        <w:rPr>
          <w:rPrChange w:id="19528" w:author="raye" w:date="2018-08-10T12:30:00Z">
            <w:rPr>
              <w:rFonts w:ascii="Calibri" w:hAnsi="Calibri" w:cstheme="minorHAnsi"/>
            </w:rPr>
          </w:rPrChange>
        </w:rPr>
        <w:pPrChange w:id="19529" w:author="raye" w:date="2018-08-10T20:11:00Z">
          <w:pPr>
            <w:pStyle w:val="3"/>
            <w:keepNext w:val="0"/>
            <w:keepLines w:val="0"/>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40" w:lineRule="auto"/>
            <w:jc w:val="left"/>
          </w:pPr>
        </w:pPrChange>
      </w:pPr>
      <w:bookmarkStart w:id="19530" w:name="_Toc520840611"/>
      <w:r w:rsidRPr="00B0205A">
        <w:rPr>
          <w:rPrChange w:id="19531" w:author="raye" w:date="2018-08-10T12:30:00Z">
            <w:rPr>
              <w:rFonts w:ascii="Calibri" w:hAnsi="Calibri" w:cstheme="minorHAnsi"/>
            </w:rPr>
          </w:rPrChange>
        </w:rPr>
        <w:lastRenderedPageBreak/>
        <w:t>4.8.6. #10 Case-by-case transaction worksheet (online for inward collection &amp; offlin for export L/C collection)</w:t>
      </w:r>
      <w:bookmarkEnd w:id="19530"/>
    </w:p>
    <w:bookmarkStart w:id="19532" w:name="_MON_1592290181"/>
    <w:bookmarkEnd w:id="19532"/>
    <w:p w14:paraId="63CD0A96"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9533" w:author="raye" w:date="2018-08-10T12:30:00Z">
            <w:rPr/>
          </w:rPrChange>
        </w:rPr>
      </w:pPr>
      <w:r w:rsidRPr="00B0205A">
        <w:rPr>
          <w:rFonts w:ascii="Times New Roman" w:hAnsi="Times New Roman" w:cs="Times New Roman"/>
          <w:rPrChange w:id="19534" w:author="raye" w:date="2018-08-10T12:30:00Z">
            <w:rPr>
              <w:rFonts w:ascii="Times New Roman" w:hAnsi="Times New Roman" w:cs="Times New Roman"/>
            </w:rPr>
          </w:rPrChange>
        </w:rPr>
        <w:object w:dxaOrig="8820" w:dyaOrig="12960" w14:anchorId="0B7C8E71">
          <v:shape id="_x0000_i1078" type="#_x0000_t75" style="width:441pt;height:9in" o:ole="">
            <v:imagedata r:id="rId286" o:title=""/>
          </v:shape>
          <o:OLEObject Type="Embed" ProgID="Word.Document.12" ShapeID="_x0000_i1078" DrawAspect="Content" ObjectID="_1595443917" r:id="rId287">
            <o:FieldCodes>\s</o:FieldCodes>
          </o:OLEObject>
        </w:object>
      </w:r>
    </w:p>
    <w:p w14:paraId="4C1C14AD"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9535" w:author="raye" w:date="2018-08-10T12:30:00Z">
            <w:rPr/>
          </w:rPrChange>
        </w:rPr>
      </w:pPr>
    </w:p>
    <w:p w14:paraId="6C52182C"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9536" w:author="raye" w:date="2018-08-10T12:30:00Z">
            <w:rPr>
              <w:rFonts w:ascii="Calibri" w:hAnsi="Calibri" w:cstheme="minorHAnsi"/>
            </w:rPr>
          </w:rPrChange>
        </w:rPr>
      </w:pPr>
    </w:p>
    <w:p w14:paraId="24763C55"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9537" w:author="raye" w:date="2018-08-10T12:30:00Z">
            <w:rPr>
              <w:rFonts w:ascii="Calibri" w:hAnsi="Calibri" w:cstheme="minorHAnsi"/>
            </w:rPr>
          </w:rPrChange>
        </w:rPr>
      </w:pPr>
    </w:p>
    <w:p w14:paraId="66F55587"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9538" w:author="raye" w:date="2018-08-10T12:30:00Z">
            <w:rPr>
              <w:rFonts w:ascii="Calibri" w:hAnsi="Calibri" w:cstheme="minorHAnsi"/>
            </w:rPr>
          </w:rPrChange>
        </w:rPr>
      </w:pPr>
    </w:p>
    <w:p w14:paraId="6CDF1546"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9539" w:author="raye" w:date="2018-08-10T12:30:00Z">
            <w:rPr>
              <w:rFonts w:ascii="Calibri" w:hAnsi="Calibri" w:cstheme="minorHAnsi"/>
            </w:rPr>
          </w:rPrChange>
        </w:rPr>
      </w:pPr>
    </w:p>
    <w:p w14:paraId="45401A96" w14:textId="77777777" w:rsidR="00F7260B" w:rsidRPr="00B0205A" w:rsidRDefault="00F7260B" w:rsidP="008C2326">
      <w:pPr>
        <w:pStyle w:val="32"/>
        <w:rPr>
          <w:rPrChange w:id="19540" w:author="raye" w:date="2018-08-10T12:30:00Z">
            <w:rPr>
              <w:rFonts w:ascii="Calibri" w:hAnsi="Calibri" w:cstheme="minorHAnsi"/>
              <w:b/>
            </w:rPr>
          </w:rPrChange>
        </w:rPr>
        <w:pPrChange w:id="19541" w:author="raye" w:date="2018-08-10T20:04:00Z">
          <w:pPr>
            <w:pStyle w:val="2"/>
            <w:pageBreakBefore/>
            <w:numPr>
              <w:ilvl w:val="0"/>
              <w:numId w:val="0"/>
            </w:numPr>
            <w:tabs>
              <w:tab w:val="clear" w:pos="1440"/>
              <w:tab w:val="left" w:pos="709"/>
            </w:tabs>
            <w:spacing w:afterLines="50" w:after="156"/>
            <w:ind w:left="420"/>
          </w:pPr>
        </w:pPrChange>
      </w:pPr>
      <w:bookmarkStart w:id="19542" w:name="_Toc520840612"/>
      <w:bookmarkStart w:id="19543" w:name="_Toc512250302"/>
      <w:bookmarkStart w:id="19544" w:name="_Ref508006623"/>
      <w:r w:rsidRPr="00B0205A">
        <w:rPr>
          <w:rPrChange w:id="19545" w:author="raye" w:date="2018-08-10T12:30:00Z">
            <w:rPr>
              <w:rFonts w:ascii="Calibri" w:hAnsi="Calibri" w:cstheme="minorHAnsi"/>
              <w:b/>
            </w:rPr>
          </w:rPrChange>
        </w:rPr>
        <w:t>4.9. Transaction Documents Fields</w:t>
      </w:r>
      <w:bookmarkEnd w:id="19542"/>
      <w:bookmarkEnd w:id="19543"/>
      <w:bookmarkEnd w:id="19544"/>
      <w:r w:rsidRPr="00B0205A">
        <w:rPr>
          <w:rPrChange w:id="19546" w:author="raye" w:date="2018-08-10T12:30:00Z">
            <w:rPr>
              <w:rFonts w:ascii="Calibri" w:hAnsi="Calibri" w:cstheme="minorHAnsi"/>
              <w:b/>
            </w:rPr>
          </w:rPrChange>
        </w:rPr>
        <w:t xml:space="preserve"> </w:t>
      </w:r>
    </w:p>
    <w:p w14:paraId="4748C595"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rPrChange w:id="19547" w:author="raye" w:date="2018-08-10T12:30:00Z">
            <w:rPr>
              <w:rFonts w:ascii="Calibri" w:hAnsi="Calibri" w:cstheme="minorHAnsi"/>
              <w:sz w:val="24"/>
            </w:rPr>
          </w:rPrChange>
        </w:rPr>
      </w:pPr>
      <w:r w:rsidRPr="00B0205A">
        <w:rPr>
          <w:rFonts w:ascii="Times New Roman" w:hAnsi="Times New Roman" w:cs="Times New Roman"/>
          <w:sz w:val="24"/>
          <w:rPrChange w:id="19548" w:author="raye" w:date="2018-08-10T12:30:00Z">
            <w:rPr>
              <w:rFonts w:ascii="Calibri" w:hAnsi="Calibri" w:cstheme="minorHAnsi"/>
              <w:sz w:val="24"/>
            </w:rPr>
          </w:rPrChange>
        </w:rPr>
        <w:t>1</w:t>
      </w:r>
      <w:r w:rsidRPr="00B0205A">
        <w:rPr>
          <w:rFonts w:ascii="Times New Roman" w:hAnsi="Times New Roman" w:cs="Times New Roman" w:hint="eastAsia"/>
          <w:sz w:val="24"/>
          <w:rPrChange w:id="19549" w:author="raye" w:date="2018-08-10T12:30:00Z">
            <w:rPr>
              <w:rFonts w:ascii="Calibri" w:hAnsi="Calibri" w:cstheme="minorHAnsi" w:hint="eastAsia"/>
              <w:sz w:val="24"/>
            </w:rPr>
          </w:rPrChange>
        </w:rPr>
        <w:t>、</w:t>
      </w:r>
      <w:r w:rsidRPr="00B0205A">
        <w:rPr>
          <w:rFonts w:ascii="Times New Roman" w:hAnsi="Times New Roman" w:cs="Times New Roman"/>
          <w:sz w:val="24"/>
          <w:rPrChange w:id="19550" w:author="raye" w:date="2018-08-10T12:30:00Z">
            <w:rPr>
              <w:rFonts w:ascii="Calibri" w:hAnsi="Calibri" w:cstheme="minorHAnsi"/>
              <w:sz w:val="24"/>
            </w:rPr>
          </w:rPrChange>
        </w:rPr>
        <w:t xml:space="preserve">AS-IS Fields: </w:t>
      </w:r>
    </w:p>
    <w:bookmarkStart w:id="19551" w:name="_MON_1583131837"/>
    <w:bookmarkEnd w:id="19551"/>
    <w:p w14:paraId="4DD0BDD8"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9552" w:author="raye" w:date="2018-08-10T12:30:00Z">
            <w:rPr>
              <w:rFonts w:ascii="Calibri" w:hAnsi="Calibri" w:cstheme="minorHAnsi"/>
            </w:rPr>
          </w:rPrChange>
        </w:rPr>
      </w:pPr>
      <w:r w:rsidRPr="00B0205A">
        <w:rPr>
          <w:rFonts w:ascii="Times New Roman" w:hAnsi="Times New Roman" w:cs="Times New Roman"/>
          <w:noProof/>
          <w:rPrChange w:id="19553" w:author="raye" w:date="2018-08-10T12:30:00Z">
            <w:rPr>
              <w:rFonts w:ascii="Times New Roman" w:hAnsi="Times New Roman" w:cs="Times New Roman"/>
              <w:noProof/>
            </w:rPr>
          </w:rPrChange>
        </w:rPr>
        <w:object w:dxaOrig="2160" w:dyaOrig="1290" w14:anchorId="44714D22">
          <v:shape id="_x0000_i1079" type="#_x0000_t75" style="width:108pt;height:64.5pt" o:ole="">
            <v:imagedata r:id="rId288" o:title=""/>
          </v:shape>
          <o:OLEObject Type="Embed" ProgID="Excel.Sheet.12" ShapeID="_x0000_i1079" DrawAspect="Icon" ObjectID="_1595443918" r:id="rId289"/>
        </w:object>
      </w:r>
    </w:p>
    <w:p w14:paraId="5C0FE3B4"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9554" w:author="raye" w:date="2018-08-10T12:30:00Z">
            <w:rPr>
              <w:rFonts w:ascii="Calibri" w:hAnsi="Calibri" w:cstheme="minorHAnsi"/>
            </w:rPr>
          </w:rPrChange>
        </w:rPr>
      </w:pPr>
    </w:p>
    <w:p w14:paraId="689F613B"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Times New Roman" w:hAnsi="Times New Roman" w:cs="Times New Roman"/>
          <w:sz w:val="24"/>
          <w:rPrChange w:id="19555" w:author="raye" w:date="2018-08-10T12:30:00Z">
            <w:rPr>
              <w:rFonts w:ascii="Calibri" w:hAnsi="Calibri" w:cstheme="minorHAnsi"/>
              <w:sz w:val="24"/>
            </w:rPr>
          </w:rPrChange>
        </w:rPr>
      </w:pPr>
      <w:r w:rsidRPr="00B0205A">
        <w:rPr>
          <w:rFonts w:ascii="Times New Roman" w:hAnsi="Times New Roman" w:cs="Times New Roman"/>
          <w:sz w:val="24"/>
          <w:rPrChange w:id="19556" w:author="raye" w:date="2018-08-10T12:30:00Z">
            <w:rPr>
              <w:rFonts w:ascii="Calibri" w:hAnsi="Calibri" w:cstheme="minorHAnsi"/>
              <w:sz w:val="24"/>
            </w:rPr>
          </w:rPrChange>
        </w:rPr>
        <w:t>2</w:t>
      </w:r>
      <w:r w:rsidRPr="00B0205A">
        <w:rPr>
          <w:rFonts w:ascii="Times New Roman" w:hAnsi="Times New Roman" w:cs="Times New Roman" w:hint="eastAsia"/>
          <w:sz w:val="24"/>
          <w:rPrChange w:id="19557" w:author="raye" w:date="2018-08-10T12:30:00Z">
            <w:rPr>
              <w:rFonts w:ascii="Calibri" w:hAnsi="Calibri" w:cstheme="minorHAnsi" w:hint="eastAsia"/>
              <w:sz w:val="24"/>
            </w:rPr>
          </w:rPrChange>
        </w:rPr>
        <w:t>、</w:t>
      </w:r>
      <w:r w:rsidRPr="00B0205A">
        <w:rPr>
          <w:rFonts w:ascii="Times New Roman" w:hAnsi="Times New Roman" w:cs="Times New Roman"/>
          <w:sz w:val="24"/>
          <w:rPrChange w:id="19558" w:author="raye" w:date="2018-08-10T12:30:00Z">
            <w:rPr>
              <w:rFonts w:ascii="Calibri" w:hAnsi="Calibri" w:cstheme="minorHAnsi"/>
              <w:sz w:val="24"/>
            </w:rPr>
          </w:rPrChange>
        </w:rPr>
        <w:t xml:space="preserve">To-be Documents Fields Requirement: </w:t>
      </w:r>
    </w:p>
    <w:bookmarkStart w:id="19559" w:name="_MON_1583128997"/>
    <w:bookmarkEnd w:id="19559"/>
    <w:p w14:paraId="45620367"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rPr>
          <w:rFonts w:ascii="Times New Roman" w:hAnsi="Times New Roman" w:cs="Times New Roman"/>
          <w:rPrChange w:id="19560" w:author="raye" w:date="2018-08-10T12:30:00Z">
            <w:rPr>
              <w:rFonts w:ascii="Calibri" w:hAnsi="Calibri"/>
            </w:rPr>
          </w:rPrChange>
        </w:rPr>
      </w:pPr>
      <w:r w:rsidRPr="00B0205A">
        <w:rPr>
          <w:rFonts w:ascii="Times New Roman" w:hAnsi="Times New Roman" w:cs="Times New Roman"/>
          <w:noProof/>
          <w:sz w:val="24"/>
          <w:rPrChange w:id="19561" w:author="raye" w:date="2018-08-10T12:30:00Z">
            <w:rPr>
              <w:rFonts w:ascii="Times New Roman" w:hAnsi="Times New Roman" w:cs="Times New Roman"/>
              <w:noProof/>
              <w:sz w:val="24"/>
            </w:rPr>
          </w:rPrChange>
        </w:rPr>
        <w:object w:dxaOrig="2160" w:dyaOrig="1290" w14:anchorId="49A8E126">
          <v:shape id="_x0000_i1080" type="#_x0000_t75" style="width:108pt;height:64.5pt" o:ole="">
            <v:imagedata r:id="rId290" o:title=""/>
          </v:shape>
          <o:OLEObject Type="Embed" ProgID="Excel.Sheet.12" ShapeID="_x0000_i1080" DrawAspect="Icon" ObjectID="_1595443919" r:id="rId291"/>
        </w:object>
      </w:r>
    </w:p>
    <w:p w14:paraId="5C2960A1"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rPrChange w:id="19562" w:author="raye" w:date="2018-08-10T12:30:00Z">
            <w:rPr>
              <w:rFonts w:ascii="Calibri" w:hAnsi="Calibri" w:cstheme="minorHAnsi"/>
              <w:sz w:val="24"/>
            </w:rPr>
          </w:rPrChange>
        </w:rPr>
      </w:pPr>
      <w:r w:rsidRPr="00B0205A">
        <w:rPr>
          <w:rFonts w:ascii="Times New Roman" w:hAnsi="Times New Roman" w:cs="Times New Roman"/>
          <w:sz w:val="24"/>
          <w:rPrChange w:id="19563" w:author="raye" w:date="2018-08-10T12:30:00Z">
            <w:rPr>
              <w:rFonts w:ascii="Calibri" w:hAnsi="Calibri" w:cstheme="minorHAnsi"/>
              <w:sz w:val="24"/>
            </w:rPr>
          </w:rPrChange>
        </w:rPr>
        <w:t>3</w:t>
      </w:r>
      <w:r w:rsidRPr="00B0205A">
        <w:rPr>
          <w:rFonts w:ascii="Times New Roman" w:hAnsi="Times New Roman" w:cs="Times New Roman" w:hint="eastAsia"/>
          <w:sz w:val="24"/>
          <w:rPrChange w:id="19564" w:author="raye" w:date="2018-08-10T12:30:00Z">
            <w:rPr>
              <w:rFonts w:ascii="Calibri" w:hAnsi="Calibri" w:cstheme="minorHAnsi" w:hint="eastAsia"/>
              <w:sz w:val="24"/>
            </w:rPr>
          </w:rPrChange>
        </w:rPr>
        <w:t>、</w:t>
      </w:r>
      <w:r w:rsidRPr="00B0205A">
        <w:rPr>
          <w:rFonts w:ascii="Times New Roman" w:hAnsi="Times New Roman" w:cs="Times New Roman"/>
          <w:sz w:val="24"/>
          <w:rPrChange w:id="19565" w:author="raye" w:date="2018-08-10T12:30:00Z">
            <w:rPr>
              <w:rFonts w:ascii="Calibri" w:hAnsi="Calibri" w:cstheme="minorHAnsi"/>
              <w:sz w:val="24"/>
            </w:rPr>
          </w:rPrChange>
        </w:rPr>
        <w:t>Fircosoft Screening Fields:</w:t>
      </w:r>
    </w:p>
    <w:bookmarkStart w:id="19566" w:name="_MON_1593427244"/>
    <w:bookmarkEnd w:id="19566"/>
    <w:p w14:paraId="3A6CF501"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9567" w:author="raye" w:date="2018-08-10T12:30:00Z">
            <w:rPr>
              <w:rFonts w:ascii="Calibri" w:hAnsi="Calibri" w:cstheme="minorHAnsi"/>
            </w:rPr>
          </w:rPrChange>
        </w:rPr>
      </w:pPr>
      <w:r w:rsidRPr="00B0205A">
        <w:rPr>
          <w:rFonts w:ascii="Times New Roman" w:hAnsi="Times New Roman" w:cs="Times New Roman"/>
          <w:rPrChange w:id="19568" w:author="raye" w:date="2018-08-10T12:30:00Z">
            <w:rPr>
              <w:rFonts w:ascii="Times New Roman" w:hAnsi="Times New Roman" w:cs="Times New Roman"/>
            </w:rPr>
          </w:rPrChange>
        </w:rPr>
        <w:object w:dxaOrig="1515" w:dyaOrig="945" w14:anchorId="6ED259CD">
          <v:shape id="_x0000_i1081" type="#_x0000_t75" style="width:76.5pt;height:47.25pt" o:ole="">
            <v:imagedata r:id="rId292" o:title=""/>
          </v:shape>
          <o:OLEObject Type="Embed" ProgID="Word.Document.12" ShapeID="_x0000_i1081" DrawAspect="Icon" ObjectID="_1595443920" r:id="rId293">
            <o:FieldCodes>\s</o:FieldCodes>
          </o:OLEObject>
        </w:object>
      </w:r>
    </w:p>
    <w:p w14:paraId="00FFEC27" w14:textId="77777777" w:rsidR="00F7260B" w:rsidRPr="00B0205A" w:rsidRDefault="00F7260B" w:rsidP="008C2326">
      <w:pPr>
        <w:pStyle w:val="32"/>
        <w:rPr>
          <w:rPrChange w:id="19569" w:author="raye" w:date="2018-08-10T12:30:00Z">
            <w:rPr>
              <w:rFonts w:ascii="Calibri" w:hAnsi="Calibri" w:cstheme="minorHAnsi"/>
              <w:b/>
            </w:rPr>
          </w:rPrChange>
        </w:rPr>
        <w:pPrChange w:id="19570" w:author="raye" w:date="2018-08-10T20:04:00Z">
          <w:pPr>
            <w:pStyle w:val="2"/>
            <w:pageBreakBefore/>
            <w:numPr>
              <w:ilvl w:val="0"/>
              <w:numId w:val="0"/>
            </w:numPr>
            <w:tabs>
              <w:tab w:val="clear" w:pos="1440"/>
              <w:tab w:val="left" w:pos="709"/>
            </w:tabs>
            <w:spacing w:afterLines="50" w:after="156"/>
            <w:ind w:left="0"/>
          </w:pPr>
        </w:pPrChange>
      </w:pPr>
      <w:bookmarkStart w:id="19571" w:name="_Toc520840613"/>
      <w:r w:rsidRPr="00B0205A">
        <w:rPr>
          <w:rPrChange w:id="19572" w:author="raye" w:date="2018-08-10T12:30:00Z">
            <w:rPr>
              <w:rFonts w:ascii="Calibri" w:hAnsi="Calibri" w:cstheme="minorHAnsi"/>
              <w:b/>
            </w:rPr>
          </w:rPrChange>
        </w:rPr>
        <w:t>4.10. File Management Structure Design</w:t>
      </w:r>
      <w:bookmarkEnd w:id="19571"/>
    </w:p>
    <w:p w14:paraId="75133DE6"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19573" w:author="raye" w:date="2018-08-10T12:30:00Z">
            <w:rPr>
              <w:rFonts w:ascii="Calibri" w:hAnsi="Calibri" w:cstheme="minorHAnsi"/>
            </w:rPr>
          </w:rPrChange>
        </w:rPr>
      </w:pPr>
      <w:r w:rsidRPr="00B0205A">
        <w:rPr>
          <w:rFonts w:ascii="Times New Roman" w:hAnsi="Times New Roman" w:cs="Times New Roman"/>
          <w:rPrChange w:id="19574" w:author="raye" w:date="2018-08-10T12:30:00Z">
            <w:rPr>
              <w:rFonts w:ascii="Times New Roman" w:hAnsi="Times New Roman" w:cs="Times New Roman"/>
            </w:rPr>
          </w:rPrChange>
        </w:rPr>
        <w:object w:dxaOrig="1515" w:dyaOrig="945" w14:anchorId="16CBF600">
          <v:shape id="_x0000_i1082" type="#_x0000_t75" style="width:76.5pt;height:47.25pt" o:ole="">
            <v:imagedata r:id="rId294" o:title=""/>
          </v:shape>
          <o:OLEObject Type="Embed" ProgID="Excel.Sheet.12" ShapeID="_x0000_i1082" DrawAspect="Icon" ObjectID="_1595443921" r:id="rId295"/>
        </w:object>
      </w:r>
    </w:p>
    <w:p w14:paraId="7E3AA76C" w14:textId="77777777" w:rsidR="00F7260B" w:rsidRPr="00B0205A" w:rsidRDefault="00F7260B" w:rsidP="008C2326">
      <w:pPr>
        <w:pStyle w:val="32"/>
        <w:rPr>
          <w:rPrChange w:id="19575" w:author="raye" w:date="2018-08-10T12:30:00Z">
            <w:rPr>
              <w:rFonts w:ascii="Calibri" w:hAnsi="Calibri" w:cstheme="minorHAnsi"/>
              <w:b/>
            </w:rPr>
          </w:rPrChange>
        </w:rPr>
        <w:pPrChange w:id="19576" w:author="raye" w:date="2018-08-10T20:04:00Z">
          <w:pPr>
            <w:pStyle w:val="2"/>
            <w:pageBreakBefore/>
            <w:numPr>
              <w:ilvl w:val="0"/>
              <w:numId w:val="0"/>
            </w:numPr>
            <w:tabs>
              <w:tab w:val="clear" w:pos="1440"/>
              <w:tab w:val="left" w:pos="709"/>
            </w:tabs>
            <w:spacing w:afterLines="50" w:after="156"/>
            <w:ind w:left="420"/>
          </w:pPr>
        </w:pPrChange>
      </w:pPr>
      <w:bookmarkStart w:id="19577" w:name="_Toc520840614"/>
      <w:r w:rsidRPr="00B0205A">
        <w:rPr>
          <w:rPrChange w:id="19578" w:author="raye" w:date="2018-08-10T12:30:00Z">
            <w:rPr>
              <w:rFonts w:ascii="Calibri" w:hAnsi="Calibri" w:cstheme="minorHAnsi"/>
              <w:b/>
            </w:rPr>
          </w:rPrChange>
        </w:rPr>
        <w:t xml:space="preserve">4.11. </w:t>
      </w:r>
      <w:bookmarkStart w:id="19579" w:name="_Toc512250303"/>
      <w:r w:rsidRPr="00B0205A">
        <w:rPr>
          <w:rPrChange w:id="19580" w:author="raye" w:date="2018-08-10T12:30:00Z">
            <w:rPr>
              <w:rFonts w:ascii="Calibri" w:hAnsi="Calibri" w:cstheme="minorHAnsi"/>
              <w:b/>
            </w:rPr>
          </w:rPrChange>
        </w:rPr>
        <w:t>New Function &amp; Enhancement List</w:t>
      </w:r>
      <w:bookmarkEnd w:id="19577"/>
      <w:bookmarkEnd w:id="19579"/>
    </w:p>
    <w:tbl>
      <w:tblPr>
        <w:tblStyle w:val="a9"/>
        <w:tblpPr w:leftFromText="180" w:rightFromText="180" w:vertAnchor="text" w:tblpY="1"/>
        <w:tblOverlap w:val="never"/>
        <w:tblW w:w="0" w:type="auto"/>
        <w:tblLook w:val="04A0" w:firstRow="1" w:lastRow="0" w:firstColumn="1" w:lastColumn="0" w:noHBand="0" w:noVBand="1"/>
      </w:tblPr>
      <w:tblGrid>
        <w:gridCol w:w="704"/>
        <w:gridCol w:w="1985"/>
        <w:gridCol w:w="3533"/>
        <w:gridCol w:w="2074"/>
      </w:tblGrid>
      <w:tr w:rsidR="00F7260B" w:rsidRPr="00B0205A" w14:paraId="7928624E" w14:textId="77777777" w:rsidTr="00F7260B">
        <w:trPr>
          <w:tblHeader/>
        </w:trPr>
        <w:tc>
          <w:tcPr>
            <w:tcW w:w="704" w:type="dxa"/>
            <w:tcBorders>
              <w:top w:val="single" w:sz="4" w:space="0" w:color="auto"/>
              <w:left w:val="single" w:sz="4" w:space="0" w:color="auto"/>
              <w:bottom w:val="single" w:sz="4" w:space="0" w:color="auto"/>
              <w:right w:val="single" w:sz="4" w:space="0" w:color="auto"/>
            </w:tcBorders>
            <w:vAlign w:val="center"/>
            <w:hideMark/>
          </w:tcPr>
          <w:p w14:paraId="2B35E42E" w14:textId="77777777" w:rsidR="00F7260B" w:rsidRPr="00B0205A" w:rsidRDefault="00F7260B">
            <w:pPr>
              <w:spacing w:afterLines="50" w:after="156"/>
              <w:jc w:val="center"/>
              <w:rPr>
                <w:rFonts w:ascii="Times New Roman" w:hAnsi="Times New Roman" w:cs="Times New Roman"/>
                <w:sz w:val="24"/>
                <w:rPrChange w:id="19581" w:author="raye" w:date="2018-08-10T12:30:00Z">
                  <w:rPr>
                    <w:rFonts w:ascii="Calibri" w:hAnsi="Calibri" w:cstheme="minorHAnsi"/>
                    <w:sz w:val="24"/>
                  </w:rPr>
                </w:rPrChange>
              </w:rPr>
            </w:pPr>
            <w:r w:rsidRPr="00B0205A">
              <w:rPr>
                <w:rFonts w:ascii="Times New Roman" w:eastAsia="等线" w:hAnsi="Times New Roman" w:cs="Times New Roman"/>
                <w:b/>
                <w:bCs/>
                <w:sz w:val="22"/>
                <w:rPrChange w:id="19582" w:author="raye" w:date="2018-08-10T12:30:00Z">
                  <w:rPr>
                    <w:rFonts w:ascii="Calibri" w:eastAsia="等线" w:hAnsi="Calibri" w:cs="Calibri"/>
                    <w:b/>
                    <w:bCs/>
                    <w:sz w:val="22"/>
                  </w:rPr>
                </w:rPrChange>
              </w:rPr>
              <w:t>No.</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D7F7B9F" w14:textId="77777777" w:rsidR="00F7260B" w:rsidRPr="00B0205A" w:rsidRDefault="00F7260B">
            <w:pPr>
              <w:spacing w:afterLines="50" w:after="156"/>
              <w:jc w:val="center"/>
              <w:rPr>
                <w:rFonts w:ascii="Times New Roman" w:hAnsi="Times New Roman" w:cs="Times New Roman"/>
                <w:sz w:val="24"/>
                <w:rPrChange w:id="19583" w:author="raye" w:date="2018-08-10T12:30:00Z">
                  <w:rPr>
                    <w:rFonts w:ascii="Calibri" w:hAnsi="Calibri" w:cstheme="minorHAnsi"/>
                    <w:sz w:val="24"/>
                  </w:rPr>
                </w:rPrChange>
              </w:rPr>
            </w:pPr>
            <w:r w:rsidRPr="00B0205A">
              <w:rPr>
                <w:rFonts w:ascii="Times New Roman" w:eastAsia="等线" w:hAnsi="Times New Roman" w:cs="Times New Roman"/>
                <w:b/>
                <w:bCs/>
                <w:sz w:val="22"/>
                <w:rPrChange w:id="19584" w:author="raye" w:date="2018-08-10T12:30:00Z">
                  <w:rPr>
                    <w:rFonts w:ascii="Calibri" w:eastAsia="等线" w:hAnsi="Calibri" w:cs="Calibri"/>
                    <w:b/>
                    <w:bCs/>
                    <w:sz w:val="22"/>
                  </w:rPr>
                </w:rPrChange>
              </w:rPr>
              <w:t>Function Category</w:t>
            </w:r>
          </w:p>
        </w:tc>
        <w:tc>
          <w:tcPr>
            <w:tcW w:w="3533" w:type="dxa"/>
            <w:tcBorders>
              <w:top w:val="single" w:sz="4" w:space="0" w:color="auto"/>
              <w:left w:val="single" w:sz="4" w:space="0" w:color="auto"/>
              <w:bottom w:val="single" w:sz="4" w:space="0" w:color="auto"/>
              <w:right w:val="single" w:sz="4" w:space="0" w:color="auto"/>
            </w:tcBorders>
            <w:vAlign w:val="center"/>
            <w:hideMark/>
          </w:tcPr>
          <w:p w14:paraId="2EB66478" w14:textId="77777777" w:rsidR="00F7260B" w:rsidRPr="00B0205A" w:rsidRDefault="00F7260B">
            <w:pPr>
              <w:spacing w:afterLines="50" w:after="156"/>
              <w:jc w:val="center"/>
              <w:rPr>
                <w:rFonts w:ascii="Times New Roman" w:hAnsi="Times New Roman" w:cs="Times New Roman"/>
                <w:sz w:val="24"/>
                <w:rPrChange w:id="19585" w:author="raye" w:date="2018-08-10T12:30:00Z">
                  <w:rPr>
                    <w:rFonts w:ascii="Calibri" w:hAnsi="Calibri" w:cstheme="minorHAnsi"/>
                    <w:sz w:val="24"/>
                  </w:rPr>
                </w:rPrChange>
              </w:rPr>
            </w:pPr>
            <w:r w:rsidRPr="00B0205A">
              <w:rPr>
                <w:rFonts w:ascii="Times New Roman" w:eastAsia="等线" w:hAnsi="Times New Roman" w:cs="Times New Roman"/>
                <w:b/>
                <w:bCs/>
                <w:sz w:val="22"/>
                <w:rPrChange w:id="19586" w:author="raye" w:date="2018-08-10T12:30:00Z">
                  <w:rPr>
                    <w:rFonts w:ascii="Calibri" w:eastAsia="等线" w:hAnsi="Calibri" w:cs="Calibri"/>
                    <w:b/>
                    <w:bCs/>
                    <w:sz w:val="22"/>
                  </w:rPr>
                </w:rPrChange>
              </w:rPr>
              <w:t>Function Description</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639240A" w14:textId="77777777" w:rsidR="00F7260B" w:rsidRPr="00B0205A" w:rsidRDefault="00F7260B">
            <w:pPr>
              <w:spacing w:afterLines="50" w:after="156"/>
              <w:jc w:val="center"/>
              <w:rPr>
                <w:rFonts w:ascii="Times New Roman" w:hAnsi="Times New Roman" w:cs="Times New Roman"/>
                <w:sz w:val="24"/>
                <w:rPrChange w:id="19587" w:author="raye" w:date="2018-08-10T12:30:00Z">
                  <w:rPr>
                    <w:rFonts w:ascii="Calibri" w:hAnsi="Calibri" w:cstheme="minorHAnsi"/>
                    <w:sz w:val="24"/>
                  </w:rPr>
                </w:rPrChange>
              </w:rPr>
            </w:pPr>
            <w:r w:rsidRPr="00B0205A">
              <w:rPr>
                <w:rFonts w:ascii="Times New Roman" w:eastAsia="等线" w:hAnsi="Times New Roman" w:cs="Times New Roman"/>
                <w:b/>
                <w:bCs/>
                <w:sz w:val="22"/>
                <w:rPrChange w:id="19588" w:author="raye" w:date="2018-08-10T12:30:00Z">
                  <w:rPr>
                    <w:rFonts w:ascii="Calibri" w:eastAsia="等线" w:hAnsi="Calibri" w:cs="Calibri"/>
                    <w:b/>
                    <w:bCs/>
                    <w:sz w:val="22"/>
                  </w:rPr>
                </w:rPrChange>
              </w:rPr>
              <w:t>New or Enhancement?</w:t>
            </w:r>
          </w:p>
        </w:tc>
      </w:tr>
      <w:tr w:rsidR="00F7260B" w:rsidRPr="00B0205A" w14:paraId="3933892B"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1D503FE7" w14:textId="77777777" w:rsidR="00F7260B" w:rsidRPr="00B0205A" w:rsidRDefault="00F7260B">
            <w:pPr>
              <w:spacing w:afterLines="50" w:after="156"/>
              <w:jc w:val="center"/>
              <w:rPr>
                <w:rFonts w:ascii="Times New Roman" w:hAnsi="Times New Roman" w:cs="Times New Roman"/>
                <w:sz w:val="24"/>
                <w:rPrChange w:id="1958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590" w:author="raye" w:date="2018-08-10T12:30:00Z">
                  <w:rPr>
                    <w:rFonts w:ascii="Calibri" w:eastAsia="等线" w:hAnsi="Calibri" w:cs="Calibri"/>
                    <w:sz w:val="20"/>
                    <w:szCs w:val="20"/>
                  </w:rPr>
                </w:rPrChange>
              </w:rPr>
              <w:t>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AB0343F" w14:textId="77777777" w:rsidR="00F7260B" w:rsidRPr="00B0205A" w:rsidRDefault="00F7260B">
            <w:pPr>
              <w:spacing w:afterLines="50" w:after="156"/>
              <w:jc w:val="center"/>
              <w:rPr>
                <w:rFonts w:ascii="Times New Roman" w:hAnsi="Times New Roman" w:cs="Times New Roman"/>
                <w:sz w:val="24"/>
                <w:rPrChange w:id="1959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592" w:author="raye" w:date="2018-08-10T12:30:00Z">
                  <w:rPr>
                    <w:rFonts w:ascii="Calibri" w:eastAsia="等线" w:hAnsi="Calibri" w:cs="Calibri"/>
                    <w:sz w:val="20"/>
                    <w:szCs w:val="20"/>
                  </w:rPr>
                </w:rPrChange>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44D1189F" w14:textId="77777777" w:rsidR="00F7260B" w:rsidRPr="00B0205A" w:rsidRDefault="00F7260B">
            <w:pPr>
              <w:spacing w:afterLines="50" w:after="156"/>
              <w:jc w:val="left"/>
              <w:rPr>
                <w:rFonts w:ascii="Times New Roman" w:hAnsi="Times New Roman" w:cs="Times New Roman"/>
                <w:sz w:val="24"/>
                <w:rPrChange w:id="1959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594" w:author="raye" w:date="2018-08-10T12:30:00Z">
                  <w:rPr>
                    <w:rFonts w:ascii="Calibri" w:eastAsia="等线" w:hAnsi="Calibri" w:cs="Calibri"/>
                    <w:sz w:val="20"/>
                    <w:szCs w:val="20"/>
                  </w:rPr>
                </w:rPrChange>
              </w:rPr>
              <w:t>Case list for Review</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4AA6D65" w14:textId="77777777" w:rsidR="00F7260B" w:rsidRPr="00B0205A" w:rsidRDefault="00F7260B">
            <w:pPr>
              <w:spacing w:afterLines="50" w:after="156"/>
              <w:jc w:val="center"/>
              <w:rPr>
                <w:rFonts w:ascii="Times New Roman" w:hAnsi="Times New Roman" w:cs="Times New Roman"/>
                <w:sz w:val="24"/>
                <w:rPrChange w:id="1959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596" w:author="raye" w:date="2018-08-10T12:30:00Z">
                  <w:rPr>
                    <w:rFonts w:ascii="Calibri" w:eastAsia="等线" w:hAnsi="Calibri" w:cs="Calibri"/>
                    <w:sz w:val="20"/>
                    <w:szCs w:val="20"/>
                  </w:rPr>
                </w:rPrChange>
              </w:rPr>
              <w:t>New</w:t>
            </w:r>
          </w:p>
        </w:tc>
      </w:tr>
      <w:tr w:rsidR="00F7260B" w:rsidRPr="00B0205A" w14:paraId="34770438"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0922096C" w14:textId="77777777" w:rsidR="00F7260B" w:rsidRPr="00B0205A" w:rsidRDefault="00F7260B">
            <w:pPr>
              <w:spacing w:afterLines="50" w:after="156"/>
              <w:jc w:val="center"/>
              <w:rPr>
                <w:rFonts w:ascii="Times New Roman" w:hAnsi="Times New Roman" w:cs="Times New Roman"/>
                <w:sz w:val="24"/>
                <w:rPrChange w:id="1959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598" w:author="raye" w:date="2018-08-10T12:30:00Z">
                  <w:rPr>
                    <w:rFonts w:ascii="Calibri" w:eastAsia="等线" w:hAnsi="Calibri" w:cs="Calibri"/>
                    <w:sz w:val="20"/>
                    <w:szCs w:val="20"/>
                  </w:rPr>
                </w:rPrChange>
              </w:rPr>
              <w:lastRenderedPageBreak/>
              <w:t>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9D01CB1" w14:textId="77777777" w:rsidR="00F7260B" w:rsidRPr="00B0205A" w:rsidRDefault="00F7260B">
            <w:pPr>
              <w:spacing w:afterLines="50" w:after="156"/>
              <w:jc w:val="center"/>
              <w:rPr>
                <w:rFonts w:ascii="Times New Roman" w:hAnsi="Times New Roman" w:cs="Times New Roman"/>
                <w:sz w:val="24"/>
                <w:rPrChange w:id="1959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00" w:author="raye" w:date="2018-08-10T12:30:00Z">
                  <w:rPr>
                    <w:rFonts w:ascii="Calibri" w:eastAsia="等线" w:hAnsi="Calibri" w:cs="Calibri"/>
                    <w:sz w:val="20"/>
                    <w:szCs w:val="20"/>
                  </w:rPr>
                </w:rPrChange>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3FE9B5CD" w14:textId="77777777" w:rsidR="00F7260B" w:rsidRPr="00B0205A" w:rsidRDefault="00F7260B">
            <w:pPr>
              <w:spacing w:afterLines="50" w:after="156"/>
              <w:jc w:val="left"/>
              <w:rPr>
                <w:rFonts w:ascii="Times New Roman" w:hAnsi="Times New Roman" w:cs="Times New Roman"/>
                <w:sz w:val="24"/>
                <w:rPrChange w:id="1960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02" w:author="raye" w:date="2018-08-10T12:30:00Z">
                  <w:rPr>
                    <w:rFonts w:ascii="Calibri" w:eastAsia="等线" w:hAnsi="Calibri" w:cs="Calibri"/>
                    <w:sz w:val="20"/>
                    <w:szCs w:val="20"/>
                  </w:rPr>
                </w:rPrChange>
              </w:rPr>
              <w:t>Case review</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3F04AEC" w14:textId="77777777" w:rsidR="00F7260B" w:rsidRPr="00B0205A" w:rsidRDefault="00F7260B">
            <w:pPr>
              <w:spacing w:afterLines="50" w:after="156"/>
              <w:jc w:val="center"/>
              <w:rPr>
                <w:rFonts w:ascii="Times New Roman" w:hAnsi="Times New Roman" w:cs="Times New Roman"/>
                <w:sz w:val="24"/>
                <w:rPrChange w:id="1960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04" w:author="raye" w:date="2018-08-10T12:30:00Z">
                  <w:rPr>
                    <w:rFonts w:ascii="Calibri" w:eastAsia="等线" w:hAnsi="Calibri" w:cs="Calibri"/>
                    <w:sz w:val="20"/>
                    <w:szCs w:val="20"/>
                  </w:rPr>
                </w:rPrChange>
              </w:rPr>
              <w:t>New</w:t>
            </w:r>
          </w:p>
        </w:tc>
      </w:tr>
      <w:tr w:rsidR="00F7260B" w:rsidRPr="00B0205A" w14:paraId="017819C3"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54E9B2EE" w14:textId="77777777" w:rsidR="00F7260B" w:rsidRPr="00B0205A" w:rsidRDefault="00F7260B">
            <w:pPr>
              <w:spacing w:afterLines="50" w:after="156"/>
              <w:jc w:val="center"/>
              <w:rPr>
                <w:rFonts w:ascii="Times New Roman" w:hAnsi="Times New Roman" w:cs="Times New Roman"/>
                <w:sz w:val="24"/>
                <w:rPrChange w:id="1960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06" w:author="raye" w:date="2018-08-10T12:30:00Z">
                  <w:rPr>
                    <w:rFonts w:ascii="Calibri" w:eastAsia="等线" w:hAnsi="Calibri" w:cs="Calibri"/>
                    <w:sz w:val="20"/>
                    <w:szCs w:val="20"/>
                  </w:rPr>
                </w:rPrChange>
              </w:rPr>
              <w:t>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4824574" w14:textId="77777777" w:rsidR="00F7260B" w:rsidRPr="00B0205A" w:rsidRDefault="00F7260B">
            <w:pPr>
              <w:spacing w:afterLines="50" w:after="156"/>
              <w:jc w:val="center"/>
              <w:rPr>
                <w:rFonts w:ascii="Times New Roman" w:hAnsi="Times New Roman" w:cs="Times New Roman"/>
                <w:sz w:val="24"/>
                <w:rPrChange w:id="1960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08" w:author="raye" w:date="2018-08-10T12:30:00Z">
                  <w:rPr>
                    <w:rFonts w:ascii="Calibri" w:eastAsia="等线" w:hAnsi="Calibri" w:cs="Calibri"/>
                    <w:sz w:val="20"/>
                    <w:szCs w:val="20"/>
                  </w:rPr>
                </w:rPrChange>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34AF49AF" w14:textId="77777777" w:rsidR="00F7260B" w:rsidRPr="00B0205A" w:rsidRDefault="00F7260B">
            <w:pPr>
              <w:spacing w:afterLines="50" w:after="156"/>
              <w:jc w:val="left"/>
              <w:rPr>
                <w:rFonts w:ascii="Times New Roman" w:hAnsi="Times New Roman" w:cs="Times New Roman"/>
                <w:sz w:val="24"/>
                <w:rPrChange w:id="1960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10" w:author="raye" w:date="2018-08-10T12:30:00Z">
                  <w:rPr>
                    <w:rFonts w:ascii="Calibri" w:eastAsia="等线" w:hAnsi="Calibri" w:cs="Calibri"/>
                    <w:sz w:val="20"/>
                    <w:szCs w:val="20"/>
                  </w:rPr>
                </w:rPrChange>
              </w:rPr>
              <w:t>Case Assignment</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3AA908C" w14:textId="77777777" w:rsidR="00F7260B" w:rsidRPr="00B0205A" w:rsidRDefault="00F7260B">
            <w:pPr>
              <w:spacing w:afterLines="50" w:after="156"/>
              <w:jc w:val="center"/>
              <w:rPr>
                <w:rFonts w:ascii="Times New Roman" w:hAnsi="Times New Roman" w:cs="Times New Roman"/>
                <w:sz w:val="24"/>
                <w:rPrChange w:id="1961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12" w:author="raye" w:date="2018-08-10T12:30:00Z">
                  <w:rPr>
                    <w:rFonts w:ascii="Calibri" w:eastAsia="等线" w:hAnsi="Calibri" w:cs="Calibri"/>
                    <w:sz w:val="20"/>
                    <w:szCs w:val="20"/>
                  </w:rPr>
                </w:rPrChange>
              </w:rPr>
              <w:t>New</w:t>
            </w:r>
          </w:p>
        </w:tc>
      </w:tr>
      <w:tr w:rsidR="00F7260B" w:rsidRPr="00B0205A" w14:paraId="5383576E"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77810B94" w14:textId="77777777" w:rsidR="00F7260B" w:rsidRPr="00B0205A" w:rsidRDefault="00F7260B">
            <w:pPr>
              <w:spacing w:afterLines="50" w:after="156"/>
              <w:jc w:val="center"/>
              <w:rPr>
                <w:rFonts w:ascii="Times New Roman" w:hAnsi="Times New Roman" w:cs="Times New Roman"/>
                <w:sz w:val="24"/>
                <w:rPrChange w:id="1961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14" w:author="raye" w:date="2018-08-10T12:30:00Z">
                  <w:rPr>
                    <w:rFonts w:ascii="Calibri" w:eastAsia="等线" w:hAnsi="Calibri" w:cs="Calibri"/>
                    <w:sz w:val="20"/>
                    <w:szCs w:val="20"/>
                  </w:rPr>
                </w:rPrChange>
              </w:rPr>
              <w:t>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CA62062" w14:textId="77777777" w:rsidR="00F7260B" w:rsidRPr="00B0205A" w:rsidRDefault="00F7260B">
            <w:pPr>
              <w:spacing w:afterLines="50" w:after="156"/>
              <w:jc w:val="center"/>
              <w:rPr>
                <w:rFonts w:ascii="Times New Roman" w:hAnsi="Times New Roman" w:cs="Times New Roman"/>
                <w:sz w:val="24"/>
                <w:rPrChange w:id="1961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16" w:author="raye" w:date="2018-08-10T12:30:00Z">
                  <w:rPr>
                    <w:rFonts w:ascii="Calibri" w:eastAsia="等线" w:hAnsi="Calibri" w:cs="Calibri"/>
                    <w:sz w:val="20"/>
                    <w:szCs w:val="20"/>
                  </w:rPr>
                </w:rPrChange>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7C35191A" w14:textId="77777777" w:rsidR="00F7260B" w:rsidRPr="00B0205A" w:rsidRDefault="00F7260B">
            <w:pPr>
              <w:spacing w:afterLines="50" w:after="156"/>
              <w:jc w:val="left"/>
              <w:rPr>
                <w:rFonts w:ascii="Times New Roman" w:hAnsi="Times New Roman" w:cs="Times New Roman"/>
                <w:sz w:val="24"/>
                <w:rPrChange w:id="1961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18" w:author="raye" w:date="2018-08-10T12:30:00Z">
                  <w:rPr>
                    <w:rFonts w:ascii="Calibri" w:eastAsia="等线" w:hAnsi="Calibri" w:cs="Calibri"/>
                    <w:sz w:val="20"/>
                    <w:szCs w:val="20"/>
                  </w:rPr>
                </w:rPrChange>
              </w:rPr>
              <w:t>Case Sign-off</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C1101EB" w14:textId="77777777" w:rsidR="00F7260B" w:rsidRPr="00B0205A" w:rsidRDefault="00F7260B">
            <w:pPr>
              <w:spacing w:afterLines="50" w:after="156"/>
              <w:jc w:val="center"/>
              <w:rPr>
                <w:rFonts w:ascii="Times New Roman" w:hAnsi="Times New Roman" w:cs="Times New Roman"/>
                <w:sz w:val="24"/>
                <w:rPrChange w:id="1961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20" w:author="raye" w:date="2018-08-10T12:30:00Z">
                  <w:rPr>
                    <w:rFonts w:ascii="Calibri" w:eastAsia="等线" w:hAnsi="Calibri" w:cs="Calibri"/>
                    <w:sz w:val="20"/>
                    <w:szCs w:val="20"/>
                  </w:rPr>
                </w:rPrChange>
              </w:rPr>
              <w:t>New</w:t>
            </w:r>
          </w:p>
        </w:tc>
      </w:tr>
      <w:tr w:rsidR="00F7260B" w:rsidRPr="00B0205A" w14:paraId="46839B54"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70BE069A" w14:textId="77777777" w:rsidR="00F7260B" w:rsidRPr="00B0205A" w:rsidRDefault="00F7260B">
            <w:pPr>
              <w:spacing w:afterLines="50" w:after="156"/>
              <w:jc w:val="center"/>
              <w:rPr>
                <w:rFonts w:ascii="Times New Roman" w:hAnsi="Times New Roman" w:cs="Times New Roman"/>
                <w:sz w:val="24"/>
                <w:rPrChange w:id="1962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22" w:author="raye" w:date="2018-08-10T12:30:00Z">
                  <w:rPr>
                    <w:rFonts w:ascii="Calibri" w:eastAsia="等线" w:hAnsi="Calibri" w:cs="Calibri"/>
                    <w:sz w:val="20"/>
                    <w:szCs w:val="20"/>
                  </w:rPr>
                </w:rPrChange>
              </w:rPr>
              <w:t>5</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5103483" w14:textId="77777777" w:rsidR="00F7260B" w:rsidRPr="00B0205A" w:rsidRDefault="00F7260B">
            <w:pPr>
              <w:spacing w:afterLines="50" w:after="156"/>
              <w:jc w:val="center"/>
              <w:rPr>
                <w:rFonts w:ascii="Times New Roman" w:hAnsi="Times New Roman" w:cs="Times New Roman"/>
                <w:sz w:val="24"/>
                <w:rPrChange w:id="1962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24" w:author="raye" w:date="2018-08-10T12:30:00Z">
                  <w:rPr>
                    <w:rFonts w:ascii="Calibri" w:eastAsia="等线" w:hAnsi="Calibri" w:cs="Calibri"/>
                    <w:sz w:val="20"/>
                    <w:szCs w:val="20"/>
                  </w:rPr>
                </w:rPrChange>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19BB5517" w14:textId="77777777" w:rsidR="00F7260B" w:rsidRPr="00B0205A" w:rsidRDefault="00F7260B">
            <w:pPr>
              <w:spacing w:afterLines="50" w:after="156"/>
              <w:jc w:val="left"/>
              <w:rPr>
                <w:rFonts w:ascii="Times New Roman" w:hAnsi="Times New Roman" w:cs="Times New Roman"/>
                <w:sz w:val="24"/>
                <w:rPrChange w:id="1962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26" w:author="raye" w:date="2018-08-10T12:30:00Z">
                  <w:rPr>
                    <w:rFonts w:ascii="Calibri" w:eastAsia="等线" w:hAnsi="Calibri" w:cs="Calibri"/>
                    <w:sz w:val="20"/>
                    <w:szCs w:val="20"/>
                  </w:rPr>
                </w:rPrChange>
              </w:rPr>
              <w:t>Case Return</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2BC227B" w14:textId="77777777" w:rsidR="00F7260B" w:rsidRPr="00B0205A" w:rsidRDefault="00F7260B">
            <w:pPr>
              <w:spacing w:afterLines="50" w:after="156"/>
              <w:jc w:val="center"/>
              <w:rPr>
                <w:rFonts w:ascii="Times New Roman" w:hAnsi="Times New Roman" w:cs="Times New Roman"/>
                <w:sz w:val="24"/>
                <w:rPrChange w:id="1962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28" w:author="raye" w:date="2018-08-10T12:30:00Z">
                  <w:rPr>
                    <w:rFonts w:ascii="Calibri" w:eastAsia="等线" w:hAnsi="Calibri" w:cs="Calibri"/>
                    <w:sz w:val="20"/>
                    <w:szCs w:val="20"/>
                  </w:rPr>
                </w:rPrChange>
              </w:rPr>
              <w:t>New</w:t>
            </w:r>
          </w:p>
        </w:tc>
      </w:tr>
      <w:tr w:rsidR="00F7260B" w:rsidRPr="00B0205A" w14:paraId="274EBC0B"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41EACCC4" w14:textId="77777777" w:rsidR="00F7260B" w:rsidRPr="00B0205A" w:rsidRDefault="00F7260B">
            <w:pPr>
              <w:spacing w:afterLines="50" w:after="156"/>
              <w:jc w:val="center"/>
              <w:rPr>
                <w:rFonts w:ascii="Times New Roman" w:hAnsi="Times New Roman" w:cs="Times New Roman"/>
                <w:sz w:val="24"/>
                <w:rPrChange w:id="1962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30" w:author="raye" w:date="2018-08-10T12:30:00Z">
                  <w:rPr>
                    <w:rFonts w:ascii="Calibri" w:eastAsia="等线" w:hAnsi="Calibri" w:cs="Calibri"/>
                    <w:sz w:val="20"/>
                    <w:szCs w:val="20"/>
                  </w:rPr>
                </w:rPrChange>
              </w:rPr>
              <w:t>6</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7BE6094" w14:textId="77777777" w:rsidR="00F7260B" w:rsidRPr="00B0205A" w:rsidRDefault="00F7260B">
            <w:pPr>
              <w:spacing w:afterLines="50" w:after="156"/>
              <w:jc w:val="center"/>
              <w:rPr>
                <w:rFonts w:ascii="Times New Roman" w:hAnsi="Times New Roman" w:cs="Times New Roman"/>
                <w:sz w:val="24"/>
                <w:rPrChange w:id="1963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32" w:author="raye" w:date="2018-08-10T12:30:00Z">
                  <w:rPr>
                    <w:rFonts w:ascii="Calibri" w:eastAsia="等线" w:hAnsi="Calibri" w:cs="Calibri"/>
                    <w:sz w:val="20"/>
                    <w:szCs w:val="20"/>
                  </w:rPr>
                </w:rPrChange>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0D8C04C1" w14:textId="77777777" w:rsidR="00F7260B" w:rsidRPr="00B0205A" w:rsidRDefault="00F7260B">
            <w:pPr>
              <w:spacing w:afterLines="50" w:after="156"/>
              <w:jc w:val="left"/>
              <w:rPr>
                <w:rFonts w:ascii="Times New Roman" w:hAnsi="Times New Roman" w:cs="Times New Roman"/>
                <w:sz w:val="24"/>
                <w:rPrChange w:id="1963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34" w:author="raye" w:date="2018-08-10T12:30:00Z">
                  <w:rPr>
                    <w:rFonts w:ascii="Calibri" w:eastAsia="等线" w:hAnsi="Calibri" w:cs="Calibri"/>
                    <w:sz w:val="20"/>
                    <w:szCs w:val="20"/>
                  </w:rPr>
                </w:rPrChange>
              </w:rPr>
              <w:t>Case Refer to Next Role</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F9F24AC" w14:textId="77777777" w:rsidR="00F7260B" w:rsidRPr="00B0205A" w:rsidRDefault="00F7260B">
            <w:pPr>
              <w:spacing w:afterLines="50" w:after="156"/>
              <w:jc w:val="center"/>
              <w:rPr>
                <w:rFonts w:ascii="Times New Roman" w:hAnsi="Times New Roman" w:cs="Times New Roman"/>
                <w:sz w:val="24"/>
                <w:rPrChange w:id="1963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36" w:author="raye" w:date="2018-08-10T12:30:00Z">
                  <w:rPr>
                    <w:rFonts w:ascii="Calibri" w:eastAsia="等线" w:hAnsi="Calibri" w:cs="Calibri"/>
                    <w:sz w:val="20"/>
                    <w:szCs w:val="20"/>
                  </w:rPr>
                </w:rPrChange>
              </w:rPr>
              <w:t>New</w:t>
            </w:r>
          </w:p>
        </w:tc>
      </w:tr>
      <w:tr w:rsidR="00F7260B" w:rsidRPr="00B0205A" w14:paraId="5234C55B"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1290B882" w14:textId="77777777" w:rsidR="00F7260B" w:rsidRPr="00B0205A" w:rsidRDefault="00F7260B">
            <w:pPr>
              <w:spacing w:afterLines="50" w:after="156"/>
              <w:jc w:val="center"/>
              <w:rPr>
                <w:rFonts w:ascii="Times New Roman" w:hAnsi="Times New Roman" w:cs="Times New Roman"/>
                <w:sz w:val="24"/>
                <w:rPrChange w:id="1963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38" w:author="raye" w:date="2018-08-10T12:30:00Z">
                  <w:rPr>
                    <w:rFonts w:ascii="Calibri" w:eastAsia="等线" w:hAnsi="Calibri" w:cs="Calibri"/>
                    <w:sz w:val="20"/>
                    <w:szCs w:val="20"/>
                  </w:rPr>
                </w:rPrChange>
              </w:rPr>
              <w:t>7</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50303C7" w14:textId="77777777" w:rsidR="00F7260B" w:rsidRPr="00B0205A" w:rsidRDefault="00F7260B">
            <w:pPr>
              <w:spacing w:afterLines="50" w:after="156"/>
              <w:jc w:val="center"/>
              <w:rPr>
                <w:rFonts w:ascii="Times New Roman" w:hAnsi="Times New Roman" w:cs="Times New Roman"/>
                <w:sz w:val="24"/>
                <w:rPrChange w:id="1963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40" w:author="raye" w:date="2018-08-10T12:30:00Z">
                  <w:rPr>
                    <w:rFonts w:ascii="Calibri" w:eastAsia="等线" w:hAnsi="Calibri" w:cs="Calibri"/>
                    <w:sz w:val="20"/>
                    <w:szCs w:val="20"/>
                  </w:rPr>
                </w:rPrChange>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6FB4DE1B" w14:textId="77777777" w:rsidR="00F7260B" w:rsidRPr="00B0205A" w:rsidRDefault="00F7260B">
            <w:pPr>
              <w:spacing w:afterLines="50" w:after="156"/>
              <w:jc w:val="left"/>
              <w:rPr>
                <w:rFonts w:ascii="Times New Roman" w:hAnsi="Times New Roman" w:cs="Times New Roman"/>
                <w:sz w:val="24"/>
                <w:rPrChange w:id="1964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42" w:author="raye" w:date="2018-08-10T12:30:00Z">
                  <w:rPr>
                    <w:rFonts w:ascii="Calibri" w:eastAsia="等线" w:hAnsi="Calibri" w:cs="Calibri"/>
                    <w:sz w:val="20"/>
                    <w:szCs w:val="20"/>
                  </w:rPr>
                </w:rPrChange>
              </w:rPr>
              <w:t>Upload Evidence</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8B99278" w14:textId="77777777" w:rsidR="00F7260B" w:rsidRPr="00B0205A" w:rsidRDefault="00F7260B">
            <w:pPr>
              <w:spacing w:afterLines="50" w:after="156"/>
              <w:jc w:val="center"/>
              <w:rPr>
                <w:rFonts w:ascii="Times New Roman" w:hAnsi="Times New Roman" w:cs="Times New Roman"/>
                <w:sz w:val="24"/>
                <w:rPrChange w:id="1964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44" w:author="raye" w:date="2018-08-10T12:30:00Z">
                  <w:rPr>
                    <w:rFonts w:ascii="Calibri" w:eastAsia="等线" w:hAnsi="Calibri" w:cs="Calibri"/>
                    <w:sz w:val="20"/>
                    <w:szCs w:val="20"/>
                  </w:rPr>
                </w:rPrChange>
              </w:rPr>
              <w:t>New</w:t>
            </w:r>
          </w:p>
        </w:tc>
      </w:tr>
      <w:tr w:rsidR="00F7260B" w:rsidRPr="00B0205A" w14:paraId="6DD35F53"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4D842400" w14:textId="77777777" w:rsidR="00F7260B" w:rsidRPr="00B0205A" w:rsidRDefault="00F7260B">
            <w:pPr>
              <w:spacing w:afterLines="50" w:after="156"/>
              <w:jc w:val="center"/>
              <w:rPr>
                <w:rFonts w:ascii="Times New Roman" w:hAnsi="Times New Roman" w:cs="Times New Roman"/>
                <w:sz w:val="24"/>
                <w:rPrChange w:id="1964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46" w:author="raye" w:date="2018-08-10T12:30:00Z">
                  <w:rPr>
                    <w:rFonts w:ascii="Calibri" w:eastAsia="等线" w:hAnsi="Calibri" w:cs="Calibri"/>
                    <w:sz w:val="20"/>
                    <w:szCs w:val="20"/>
                  </w:rPr>
                </w:rPrChange>
              </w:rPr>
              <w:t>8</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165FC13" w14:textId="77777777" w:rsidR="00F7260B" w:rsidRPr="00B0205A" w:rsidRDefault="00F7260B">
            <w:pPr>
              <w:spacing w:afterLines="50" w:after="156"/>
              <w:jc w:val="center"/>
              <w:rPr>
                <w:rFonts w:ascii="Times New Roman" w:hAnsi="Times New Roman" w:cs="Times New Roman"/>
                <w:sz w:val="24"/>
                <w:rPrChange w:id="1964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48" w:author="raye" w:date="2018-08-10T12:30:00Z">
                  <w:rPr>
                    <w:rFonts w:ascii="Calibri" w:eastAsia="等线" w:hAnsi="Calibri" w:cs="Calibri"/>
                    <w:sz w:val="20"/>
                    <w:szCs w:val="20"/>
                  </w:rPr>
                </w:rPrChange>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20844A35" w14:textId="77777777" w:rsidR="00F7260B" w:rsidRPr="00B0205A" w:rsidRDefault="00F7260B">
            <w:pPr>
              <w:spacing w:afterLines="50" w:after="156"/>
              <w:jc w:val="left"/>
              <w:rPr>
                <w:rFonts w:ascii="Times New Roman" w:hAnsi="Times New Roman" w:cs="Times New Roman"/>
                <w:sz w:val="24"/>
                <w:rPrChange w:id="1964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50" w:author="raye" w:date="2018-08-10T12:30:00Z">
                  <w:rPr>
                    <w:rFonts w:ascii="Calibri" w:eastAsia="等线" w:hAnsi="Calibri" w:cs="Calibri"/>
                    <w:sz w:val="20"/>
                    <w:szCs w:val="20"/>
                  </w:rPr>
                </w:rPrChange>
              </w:rPr>
              <w:t>Operations Analyst: Special Approval Form</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E1F9CE9" w14:textId="77777777" w:rsidR="00F7260B" w:rsidRPr="00B0205A" w:rsidRDefault="00F7260B">
            <w:pPr>
              <w:spacing w:afterLines="50" w:after="156"/>
              <w:jc w:val="center"/>
              <w:rPr>
                <w:rFonts w:ascii="Times New Roman" w:hAnsi="Times New Roman" w:cs="Times New Roman"/>
                <w:sz w:val="24"/>
                <w:rPrChange w:id="1965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52" w:author="raye" w:date="2018-08-10T12:30:00Z">
                  <w:rPr>
                    <w:rFonts w:ascii="Calibri" w:eastAsia="等线" w:hAnsi="Calibri" w:cs="Calibri"/>
                    <w:sz w:val="20"/>
                    <w:szCs w:val="20"/>
                  </w:rPr>
                </w:rPrChange>
              </w:rPr>
              <w:t>New</w:t>
            </w:r>
          </w:p>
        </w:tc>
      </w:tr>
      <w:tr w:rsidR="00F7260B" w:rsidRPr="00B0205A" w14:paraId="00D09E6F"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60FCD455" w14:textId="77777777" w:rsidR="00F7260B" w:rsidRPr="00B0205A" w:rsidRDefault="00F7260B">
            <w:pPr>
              <w:spacing w:afterLines="50" w:after="156"/>
              <w:jc w:val="center"/>
              <w:rPr>
                <w:rFonts w:ascii="Times New Roman" w:hAnsi="Times New Roman" w:cs="Times New Roman"/>
                <w:sz w:val="24"/>
                <w:rPrChange w:id="1965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54" w:author="raye" w:date="2018-08-10T12:30:00Z">
                  <w:rPr>
                    <w:rFonts w:ascii="Calibri" w:eastAsia="等线" w:hAnsi="Calibri" w:cs="Calibri"/>
                    <w:sz w:val="20"/>
                    <w:szCs w:val="20"/>
                  </w:rPr>
                </w:rPrChange>
              </w:rPr>
              <w:t>9</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E6AB158" w14:textId="77777777" w:rsidR="00F7260B" w:rsidRPr="00B0205A" w:rsidRDefault="00F7260B">
            <w:pPr>
              <w:spacing w:afterLines="50" w:after="156"/>
              <w:jc w:val="center"/>
              <w:rPr>
                <w:rFonts w:ascii="Times New Roman" w:hAnsi="Times New Roman" w:cs="Times New Roman"/>
                <w:sz w:val="24"/>
                <w:rPrChange w:id="1965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56" w:author="raye" w:date="2018-08-10T12:30:00Z">
                  <w:rPr>
                    <w:rFonts w:ascii="Calibri" w:eastAsia="等线" w:hAnsi="Calibri" w:cs="Calibri"/>
                    <w:sz w:val="20"/>
                    <w:szCs w:val="20"/>
                  </w:rPr>
                </w:rPrChange>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3E226F76" w14:textId="77777777" w:rsidR="00F7260B" w:rsidRPr="00B0205A" w:rsidRDefault="00F7260B">
            <w:pPr>
              <w:spacing w:afterLines="50" w:after="156"/>
              <w:jc w:val="left"/>
              <w:rPr>
                <w:rFonts w:ascii="Times New Roman" w:hAnsi="Times New Roman" w:cs="Times New Roman"/>
                <w:sz w:val="24"/>
                <w:rPrChange w:id="1965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58" w:author="raye" w:date="2018-08-10T12:30:00Z">
                  <w:rPr>
                    <w:rFonts w:ascii="Calibri" w:eastAsia="等线" w:hAnsi="Calibri" w:cs="Calibri"/>
                    <w:sz w:val="20"/>
                    <w:szCs w:val="20"/>
                  </w:rPr>
                </w:rPrChange>
              </w:rPr>
              <w:t>Compliance Analyst: Supplementary Notes</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A1ACA53" w14:textId="77777777" w:rsidR="00F7260B" w:rsidRPr="00B0205A" w:rsidRDefault="00F7260B">
            <w:pPr>
              <w:spacing w:afterLines="50" w:after="156"/>
              <w:jc w:val="center"/>
              <w:rPr>
                <w:rFonts w:ascii="Times New Roman" w:hAnsi="Times New Roman" w:cs="Times New Roman"/>
                <w:sz w:val="24"/>
                <w:rPrChange w:id="1965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60" w:author="raye" w:date="2018-08-10T12:30:00Z">
                  <w:rPr>
                    <w:rFonts w:ascii="Calibri" w:eastAsia="等线" w:hAnsi="Calibri" w:cs="Calibri"/>
                    <w:sz w:val="20"/>
                    <w:szCs w:val="20"/>
                  </w:rPr>
                </w:rPrChange>
              </w:rPr>
              <w:t>New</w:t>
            </w:r>
          </w:p>
        </w:tc>
      </w:tr>
      <w:tr w:rsidR="00F7260B" w:rsidRPr="00B0205A" w14:paraId="7945B25B"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5E5AB85A" w14:textId="77777777" w:rsidR="00F7260B" w:rsidRPr="00B0205A" w:rsidRDefault="00F7260B">
            <w:pPr>
              <w:spacing w:afterLines="50" w:after="156"/>
              <w:jc w:val="center"/>
              <w:rPr>
                <w:rFonts w:ascii="Times New Roman" w:hAnsi="Times New Roman" w:cs="Times New Roman"/>
                <w:sz w:val="24"/>
                <w:rPrChange w:id="1966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62" w:author="raye" w:date="2018-08-10T12:30:00Z">
                  <w:rPr>
                    <w:rFonts w:ascii="Calibri" w:eastAsia="等线" w:hAnsi="Calibri" w:cs="Calibri"/>
                    <w:sz w:val="20"/>
                    <w:szCs w:val="20"/>
                  </w:rPr>
                </w:rPrChange>
              </w:rPr>
              <w:t>10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95F3F18" w14:textId="77777777" w:rsidR="00F7260B" w:rsidRPr="00B0205A" w:rsidRDefault="00F7260B">
            <w:pPr>
              <w:spacing w:afterLines="50" w:after="156"/>
              <w:jc w:val="center"/>
              <w:rPr>
                <w:rFonts w:ascii="Times New Roman" w:hAnsi="Times New Roman" w:cs="Times New Roman"/>
                <w:sz w:val="24"/>
                <w:rPrChange w:id="1966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64" w:author="raye" w:date="2018-08-10T12:30:00Z">
                  <w:rPr>
                    <w:rFonts w:ascii="Calibri" w:eastAsia="等线" w:hAnsi="Calibri" w:cs="Calibri"/>
                    <w:sz w:val="20"/>
                    <w:szCs w:val="20"/>
                  </w:rPr>
                </w:rPrChange>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36045E53" w14:textId="77777777" w:rsidR="00F7260B" w:rsidRPr="00B0205A" w:rsidRDefault="00F7260B">
            <w:pPr>
              <w:spacing w:afterLines="50" w:after="156"/>
              <w:jc w:val="left"/>
              <w:rPr>
                <w:rFonts w:ascii="Times New Roman" w:hAnsi="Times New Roman" w:cs="Times New Roman"/>
                <w:sz w:val="24"/>
                <w:rPrChange w:id="1966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66" w:author="raye" w:date="2018-08-10T12:30:00Z">
                  <w:rPr>
                    <w:rFonts w:ascii="Calibri" w:eastAsia="等线" w:hAnsi="Calibri" w:cs="Calibri"/>
                    <w:sz w:val="20"/>
                    <w:szCs w:val="20"/>
                  </w:rPr>
                </w:rPrChange>
              </w:rPr>
              <w:t>Compliance Analyst: TSD Case Review Check List Form</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0A3717D" w14:textId="77777777" w:rsidR="00F7260B" w:rsidRPr="00B0205A" w:rsidRDefault="00F7260B">
            <w:pPr>
              <w:spacing w:afterLines="50" w:after="156"/>
              <w:jc w:val="center"/>
              <w:rPr>
                <w:rFonts w:ascii="Times New Roman" w:hAnsi="Times New Roman" w:cs="Times New Roman"/>
                <w:sz w:val="24"/>
                <w:rPrChange w:id="1966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68" w:author="raye" w:date="2018-08-10T12:30:00Z">
                  <w:rPr>
                    <w:rFonts w:ascii="Calibri" w:eastAsia="等线" w:hAnsi="Calibri" w:cs="Calibri"/>
                    <w:sz w:val="20"/>
                    <w:szCs w:val="20"/>
                  </w:rPr>
                </w:rPrChange>
              </w:rPr>
              <w:t>New</w:t>
            </w:r>
          </w:p>
        </w:tc>
      </w:tr>
      <w:tr w:rsidR="00F7260B" w:rsidRPr="00B0205A" w14:paraId="221B23A4"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01D8471F" w14:textId="77777777" w:rsidR="00F7260B" w:rsidRPr="00B0205A" w:rsidRDefault="00F7260B">
            <w:pPr>
              <w:spacing w:afterLines="50" w:after="156"/>
              <w:jc w:val="center"/>
              <w:rPr>
                <w:rFonts w:ascii="Times New Roman" w:hAnsi="Times New Roman" w:cs="Times New Roman"/>
                <w:sz w:val="24"/>
                <w:rPrChange w:id="1966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70" w:author="raye" w:date="2018-08-10T12:30:00Z">
                  <w:rPr>
                    <w:rFonts w:ascii="Calibri" w:eastAsia="等线" w:hAnsi="Calibri" w:cs="Calibri"/>
                    <w:sz w:val="20"/>
                    <w:szCs w:val="20"/>
                  </w:rPr>
                </w:rPrChange>
              </w:rPr>
              <w:t>11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12D1FB1" w14:textId="77777777" w:rsidR="00F7260B" w:rsidRPr="00B0205A" w:rsidRDefault="00F7260B">
            <w:pPr>
              <w:spacing w:afterLines="50" w:after="156"/>
              <w:jc w:val="center"/>
              <w:rPr>
                <w:rFonts w:ascii="Times New Roman" w:hAnsi="Times New Roman" w:cs="Times New Roman"/>
                <w:sz w:val="24"/>
                <w:rPrChange w:id="1967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72" w:author="raye" w:date="2018-08-10T12:30:00Z">
                  <w:rPr>
                    <w:rFonts w:ascii="Calibri" w:eastAsia="等线" w:hAnsi="Calibri" w:cs="Calibri"/>
                    <w:sz w:val="20"/>
                    <w:szCs w:val="20"/>
                  </w:rPr>
                </w:rPrChange>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1B25A252" w14:textId="77777777" w:rsidR="00F7260B" w:rsidRPr="00B0205A" w:rsidRDefault="00F7260B">
            <w:pPr>
              <w:spacing w:afterLines="50" w:after="156"/>
              <w:jc w:val="left"/>
              <w:rPr>
                <w:rFonts w:ascii="Times New Roman" w:hAnsi="Times New Roman" w:cs="Times New Roman"/>
                <w:sz w:val="24"/>
                <w:rPrChange w:id="1967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74" w:author="raye" w:date="2018-08-10T12:30:00Z">
                  <w:rPr>
                    <w:rFonts w:ascii="Calibri" w:eastAsia="等线" w:hAnsi="Calibri" w:cs="Calibri"/>
                    <w:sz w:val="20"/>
                    <w:szCs w:val="20"/>
                  </w:rPr>
                </w:rPrChange>
              </w:rPr>
              <w:t>Compliance Supervisor: TSD Case Revie Check List Form</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DD0E62E" w14:textId="77777777" w:rsidR="00F7260B" w:rsidRPr="00B0205A" w:rsidRDefault="00F7260B">
            <w:pPr>
              <w:spacing w:afterLines="50" w:after="156"/>
              <w:jc w:val="center"/>
              <w:rPr>
                <w:rFonts w:ascii="Times New Roman" w:hAnsi="Times New Roman" w:cs="Times New Roman"/>
                <w:sz w:val="24"/>
                <w:rPrChange w:id="1967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76" w:author="raye" w:date="2018-08-10T12:30:00Z">
                  <w:rPr>
                    <w:rFonts w:ascii="Calibri" w:eastAsia="等线" w:hAnsi="Calibri" w:cs="Calibri"/>
                    <w:sz w:val="20"/>
                    <w:szCs w:val="20"/>
                  </w:rPr>
                </w:rPrChange>
              </w:rPr>
              <w:t>New</w:t>
            </w:r>
          </w:p>
        </w:tc>
      </w:tr>
      <w:tr w:rsidR="00F7260B" w:rsidRPr="00B0205A" w14:paraId="679A6C70"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06331583" w14:textId="77777777" w:rsidR="00F7260B" w:rsidRPr="00B0205A" w:rsidRDefault="00F7260B">
            <w:pPr>
              <w:spacing w:afterLines="50" w:after="156"/>
              <w:jc w:val="center"/>
              <w:rPr>
                <w:rFonts w:ascii="Times New Roman" w:hAnsi="Times New Roman" w:cs="Times New Roman"/>
                <w:sz w:val="24"/>
                <w:rPrChange w:id="1967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78" w:author="raye" w:date="2018-08-10T12:30:00Z">
                  <w:rPr>
                    <w:rFonts w:ascii="Calibri" w:eastAsia="等线" w:hAnsi="Calibri" w:cs="Calibri"/>
                    <w:sz w:val="20"/>
                    <w:szCs w:val="20"/>
                  </w:rPr>
                </w:rPrChange>
              </w:rPr>
              <w:t>12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0CCE847" w14:textId="77777777" w:rsidR="00F7260B" w:rsidRPr="00B0205A" w:rsidRDefault="00F7260B">
            <w:pPr>
              <w:spacing w:afterLines="50" w:after="156"/>
              <w:jc w:val="center"/>
              <w:rPr>
                <w:rFonts w:ascii="Times New Roman" w:hAnsi="Times New Roman" w:cs="Times New Roman"/>
                <w:sz w:val="24"/>
                <w:rPrChange w:id="1967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80" w:author="raye" w:date="2018-08-10T12:30:00Z">
                  <w:rPr>
                    <w:rFonts w:ascii="Calibri" w:eastAsia="等线" w:hAnsi="Calibri" w:cs="Calibri"/>
                    <w:sz w:val="20"/>
                    <w:szCs w:val="20"/>
                  </w:rPr>
                </w:rPrChange>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7FF7D3A4" w14:textId="77777777" w:rsidR="00F7260B" w:rsidRPr="00B0205A" w:rsidRDefault="00F7260B">
            <w:pPr>
              <w:spacing w:afterLines="50" w:after="156"/>
              <w:jc w:val="left"/>
              <w:rPr>
                <w:rFonts w:ascii="Times New Roman" w:hAnsi="Times New Roman" w:cs="Times New Roman"/>
                <w:sz w:val="24"/>
                <w:rPrChange w:id="1968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82" w:author="raye" w:date="2018-08-10T12:30:00Z">
                  <w:rPr>
                    <w:rFonts w:ascii="Calibri" w:eastAsia="等线" w:hAnsi="Calibri" w:cs="Calibri"/>
                    <w:sz w:val="20"/>
                    <w:szCs w:val="20"/>
                  </w:rPr>
                </w:rPrChange>
              </w:rPr>
              <w:t>BSA Officer: TSD Case Review Check List Form</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17F317D" w14:textId="77777777" w:rsidR="00F7260B" w:rsidRPr="00B0205A" w:rsidRDefault="00F7260B">
            <w:pPr>
              <w:spacing w:afterLines="50" w:after="156"/>
              <w:jc w:val="center"/>
              <w:rPr>
                <w:rFonts w:ascii="Times New Roman" w:hAnsi="Times New Roman" w:cs="Times New Roman"/>
                <w:sz w:val="24"/>
                <w:rPrChange w:id="1968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84" w:author="raye" w:date="2018-08-10T12:30:00Z">
                  <w:rPr>
                    <w:rFonts w:ascii="Calibri" w:eastAsia="等线" w:hAnsi="Calibri" w:cs="Calibri"/>
                    <w:sz w:val="20"/>
                    <w:szCs w:val="20"/>
                  </w:rPr>
                </w:rPrChange>
              </w:rPr>
              <w:t>New</w:t>
            </w:r>
          </w:p>
        </w:tc>
      </w:tr>
      <w:tr w:rsidR="00F7260B" w:rsidRPr="00B0205A" w14:paraId="25437588"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2A3EF156" w14:textId="77777777" w:rsidR="00F7260B" w:rsidRPr="00B0205A" w:rsidRDefault="00F7260B">
            <w:pPr>
              <w:spacing w:afterLines="50" w:after="156"/>
              <w:jc w:val="center"/>
              <w:rPr>
                <w:rFonts w:ascii="Times New Roman" w:hAnsi="Times New Roman" w:cs="Times New Roman"/>
                <w:sz w:val="24"/>
                <w:rPrChange w:id="1968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86" w:author="raye" w:date="2018-08-10T12:30:00Z">
                  <w:rPr>
                    <w:rFonts w:ascii="Calibri" w:eastAsia="等线" w:hAnsi="Calibri" w:cs="Calibri"/>
                    <w:sz w:val="20"/>
                    <w:szCs w:val="20"/>
                  </w:rPr>
                </w:rPrChange>
              </w:rPr>
              <w:t>13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BBD3241" w14:textId="77777777" w:rsidR="00F7260B" w:rsidRPr="00B0205A" w:rsidRDefault="00F7260B">
            <w:pPr>
              <w:spacing w:afterLines="50" w:after="156"/>
              <w:jc w:val="center"/>
              <w:rPr>
                <w:rFonts w:ascii="Times New Roman" w:hAnsi="Times New Roman" w:cs="Times New Roman"/>
                <w:sz w:val="24"/>
                <w:rPrChange w:id="1968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88" w:author="raye" w:date="2018-08-10T12:30:00Z">
                  <w:rPr>
                    <w:rFonts w:ascii="Calibri" w:eastAsia="等线" w:hAnsi="Calibri" w:cs="Calibri"/>
                    <w:sz w:val="20"/>
                    <w:szCs w:val="20"/>
                  </w:rPr>
                </w:rPrChange>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343DC26D" w14:textId="77777777" w:rsidR="00F7260B" w:rsidRPr="00B0205A" w:rsidRDefault="00F7260B">
            <w:pPr>
              <w:spacing w:afterLines="50" w:after="156"/>
              <w:jc w:val="left"/>
              <w:rPr>
                <w:rFonts w:ascii="Times New Roman" w:hAnsi="Times New Roman" w:cs="Times New Roman"/>
                <w:sz w:val="24"/>
                <w:rPrChange w:id="1968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90" w:author="raye" w:date="2018-08-10T12:30:00Z">
                  <w:rPr>
                    <w:rFonts w:ascii="Calibri" w:eastAsia="等线" w:hAnsi="Calibri" w:cs="Calibri"/>
                    <w:sz w:val="20"/>
                    <w:szCs w:val="20"/>
                  </w:rPr>
                </w:rPrChange>
              </w:rPr>
              <w:t>BSA Officer: Unusual/Suspicious Activities Form</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058AF22" w14:textId="77777777" w:rsidR="00F7260B" w:rsidRPr="00B0205A" w:rsidRDefault="00F7260B">
            <w:pPr>
              <w:spacing w:afterLines="50" w:after="156"/>
              <w:jc w:val="center"/>
              <w:rPr>
                <w:rFonts w:ascii="Times New Roman" w:hAnsi="Times New Roman" w:cs="Times New Roman"/>
                <w:sz w:val="24"/>
                <w:rPrChange w:id="1969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92" w:author="raye" w:date="2018-08-10T12:30:00Z">
                  <w:rPr>
                    <w:rFonts w:ascii="Calibri" w:eastAsia="等线" w:hAnsi="Calibri" w:cs="Calibri"/>
                    <w:sz w:val="20"/>
                    <w:szCs w:val="20"/>
                  </w:rPr>
                </w:rPrChange>
              </w:rPr>
              <w:t>New</w:t>
            </w:r>
          </w:p>
        </w:tc>
      </w:tr>
      <w:tr w:rsidR="00F7260B" w:rsidRPr="00B0205A" w14:paraId="4F7F9FEC"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2800B581" w14:textId="77777777" w:rsidR="00F7260B" w:rsidRPr="00B0205A" w:rsidRDefault="00F7260B">
            <w:pPr>
              <w:spacing w:afterLines="50" w:after="156"/>
              <w:jc w:val="center"/>
              <w:rPr>
                <w:rFonts w:ascii="Times New Roman" w:hAnsi="Times New Roman" w:cs="Times New Roman"/>
                <w:sz w:val="24"/>
                <w:rPrChange w:id="1969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94" w:author="raye" w:date="2018-08-10T12:30:00Z">
                  <w:rPr>
                    <w:rFonts w:ascii="Calibri" w:eastAsia="等线" w:hAnsi="Calibri" w:cs="Calibri"/>
                    <w:sz w:val="20"/>
                    <w:szCs w:val="20"/>
                  </w:rPr>
                </w:rPrChange>
              </w:rPr>
              <w:t>14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E3FDA33" w14:textId="77777777" w:rsidR="00F7260B" w:rsidRPr="00B0205A" w:rsidRDefault="00F7260B">
            <w:pPr>
              <w:spacing w:afterLines="50" w:after="156"/>
              <w:jc w:val="center"/>
              <w:rPr>
                <w:rFonts w:ascii="Times New Roman" w:hAnsi="Times New Roman" w:cs="Times New Roman"/>
                <w:sz w:val="24"/>
                <w:rPrChange w:id="1969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96" w:author="raye" w:date="2018-08-10T12:30:00Z">
                  <w:rPr>
                    <w:rFonts w:ascii="Calibri" w:eastAsia="等线" w:hAnsi="Calibri" w:cs="Calibri"/>
                    <w:sz w:val="20"/>
                    <w:szCs w:val="20"/>
                  </w:rPr>
                </w:rPrChange>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32A2A32E" w14:textId="77777777" w:rsidR="00F7260B" w:rsidRPr="00B0205A" w:rsidRDefault="00F7260B">
            <w:pPr>
              <w:spacing w:afterLines="50" w:after="156"/>
              <w:jc w:val="left"/>
              <w:rPr>
                <w:rFonts w:ascii="Times New Roman" w:hAnsi="Times New Roman" w:cs="Times New Roman"/>
                <w:sz w:val="24"/>
                <w:rPrChange w:id="1969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698" w:author="raye" w:date="2018-08-10T12:30:00Z">
                  <w:rPr>
                    <w:rFonts w:ascii="Calibri" w:eastAsia="等线" w:hAnsi="Calibri" w:cs="Calibri"/>
                    <w:sz w:val="20"/>
                    <w:szCs w:val="20"/>
                  </w:rPr>
                </w:rPrChange>
              </w:rPr>
              <w:t>LCD Officer: Review &amp; Feedback</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45AEE95" w14:textId="77777777" w:rsidR="00F7260B" w:rsidRPr="00B0205A" w:rsidRDefault="00F7260B">
            <w:pPr>
              <w:spacing w:afterLines="50" w:after="156"/>
              <w:jc w:val="center"/>
              <w:rPr>
                <w:rFonts w:ascii="Times New Roman" w:hAnsi="Times New Roman" w:cs="Times New Roman"/>
                <w:sz w:val="24"/>
                <w:rPrChange w:id="1969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00" w:author="raye" w:date="2018-08-10T12:30:00Z">
                  <w:rPr>
                    <w:rFonts w:ascii="Calibri" w:eastAsia="等线" w:hAnsi="Calibri" w:cs="Calibri"/>
                    <w:sz w:val="20"/>
                    <w:szCs w:val="20"/>
                  </w:rPr>
                </w:rPrChange>
              </w:rPr>
              <w:t>New</w:t>
            </w:r>
          </w:p>
        </w:tc>
      </w:tr>
      <w:tr w:rsidR="00F7260B" w:rsidRPr="00B0205A" w14:paraId="46352E8B"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6E26F9BF" w14:textId="77777777" w:rsidR="00F7260B" w:rsidRPr="00B0205A" w:rsidRDefault="00F7260B">
            <w:pPr>
              <w:spacing w:afterLines="50" w:after="156"/>
              <w:jc w:val="center"/>
              <w:rPr>
                <w:rFonts w:ascii="Times New Roman" w:hAnsi="Times New Roman" w:cs="Times New Roman"/>
                <w:sz w:val="24"/>
                <w:rPrChange w:id="1970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02" w:author="raye" w:date="2018-08-10T12:30:00Z">
                  <w:rPr>
                    <w:rFonts w:ascii="Calibri" w:eastAsia="等线" w:hAnsi="Calibri" w:cs="Calibri"/>
                    <w:sz w:val="20"/>
                    <w:szCs w:val="20"/>
                  </w:rPr>
                </w:rPrChange>
              </w:rPr>
              <w:t>15</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8480C7F" w14:textId="77777777" w:rsidR="00F7260B" w:rsidRPr="00B0205A" w:rsidRDefault="00F7260B">
            <w:pPr>
              <w:spacing w:afterLines="50" w:after="156"/>
              <w:jc w:val="center"/>
              <w:rPr>
                <w:rFonts w:ascii="Times New Roman" w:hAnsi="Times New Roman" w:cs="Times New Roman"/>
                <w:sz w:val="24"/>
                <w:rPrChange w:id="1970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04" w:author="raye" w:date="2018-08-10T12:30:00Z">
                  <w:rPr>
                    <w:rFonts w:ascii="Calibri" w:eastAsia="等线" w:hAnsi="Calibri" w:cs="Calibri"/>
                    <w:sz w:val="20"/>
                    <w:szCs w:val="20"/>
                  </w:rPr>
                </w:rPrChange>
              </w:rPr>
              <w:t>Case Process</w:t>
            </w:r>
          </w:p>
        </w:tc>
        <w:tc>
          <w:tcPr>
            <w:tcW w:w="3533" w:type="dxa"/>
            <w:tcBorders>
              <w:top w:val="single" w:sz="4" w:space="0" w:color="auto"/>
              <w:left w:val="single" w:sz="4" w:space="0" w:color="auto"/>
              <w:bottom w:val="single" w:sz="4" w:space="0" w:color="auto"/>
              <w:right w:val="single" w:sz="4" w:space="0" w:color="auto"/>
            </w:tcBorders>
            <w:vAlign w:val="center"/>
            <w:hideMark/>
          </w:tcPr>
          <w:p w14:paraId="2F144492" w14:textId="77777777" w:rsidR="00F7260B" w:rsidRPr="00B0205A" w:rsidRDefault="00F7260B">
            <w:pPr>
              <w:spacing w:afterLines="50" w:after="156"/>
              <w:jc w:val="left"/>
              <w:rPr>
                <w:rFonts w:ascii="Times New Roman" w:hAnsi="Times New Roman" w:cs="Times New Roman"/>
                <w:sz w:val="24"/>
                <w:rPrChange w:id="1970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06" w:author="raye" w:date="2018-08-10T12:30:00Z">
                  <w:rPr>
                    <w:rFonts w:ascii="Calibri" w:eastAsia="等线" w:hAnsi="Calibri" w:cs="Calibri"/>
                    <w:sz w:val="20"/>
                    <w:szCs w:val="20"/>
                  </w:rPr>
                </w:rPrChange>
              </w:rPr>
              <w:t>Administrator: Exception Process</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797661D" w14:textId="77777777" w:rsidR="00F7260B" w:rsidRPr="00B0205A" w:rsidRDefault="00F7260B">
            <w:pPr>
              <w:spacing w:afterLines="50" w:after="156"/>
              <w:jc w:val="center"/>
              <w:rPr>
                <w:rFonts w:ascii="Times New Roman" w:hAnsi="Times New Roman" w:cs="Times New Roman"/>
                <w:sz w:val="24"/>
                <w:rPrChange w:id="1970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08" w:author="raye" w:date="2018-08-10T12:30:00Z">
                  <w:rPr>
                    <w:rFonts w:ascii="Calibri" w:eastAsia="等线" w:hAnsi="Calibri" w:cs="Calibri"/>
                    <w:sz w:val="20"/>
                    <w:szCs w:val="20"/>
                  </w:rPr>
                </w:rPrChange>
              </w:rPr>
              <w:t>New</w:t>
            </w:r>
          </w:p>
        </w:tc>
      </w:tr>
      <w:tr w:rsidR="00F7260B" w:rsidRPr="00B0205A" w14:paraId="4BD61655"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01475355" w14:textId="77777777" w:rsidR="00F7260B" w:rsidRPr="00B0205A" w:rsidRDefault="00F7260B">
            <w:pPr>
              <w:spacing w:afterLines="50" w:after="156"/>
              <w:jc w:val="center"/>
              <w:rPr>
                <w:rFonts w:ascii="Times New Roman" w:eastAsia="等线" w:hAnsi="Times New Roman" w:cs="Times New Roman"/>
                <w:sz w:val="20"/>
                <w:szCs w:val="20"/>
                <w:rPrChange w:id="19709" w:author="raye" w:date="2018-08-10T12:30:00Z">
                  <w:rPr>
                    <w:rFonts w:ascii="Calibri" w:eastAsia="等线" w:hAnsi="Calibri" w:cs="Calibri"/>
                    <w:sz w:val="20"/>
                    <w:szCs w:val="20"/>
                  </w:rPr>
                </w:rPrChange>
              </w:rPr>
            </w:pPr>
            <w:r w:rsidRPr="00B0205A">
              <w:rPr>
                <w:rFonts w:ascii="Times New Roman" w:eastAsia="等线" w:hAnsi="Times New Roman" w:cs="Times New Roman"/>
                <w:sz w:val="20"/>
                <w:szCs w:val="20"/>
                <w:rPrChange w:id="19710" w:author="raye" w:date="2018-08-10T12:30:00Z">
                  <w:rPr>
                    <w:rFonts w:ascii="Calibri" w:eastAsia="等线" w:hAnsi="Calibri" w:cs="Calibri"/>
                    <w:sz w:val="20"/>
                    <w:szCs w:val="20"/>
                  </w:rPr>
                </w:rPrChange>
              </w:rPr>
              <w:t>16</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8548646" w14:textId="77777777" w:rsidR="00F7260B" w:rsidRPr="00B0205A" w:rsidRDefault="00F7260B">
            <w:pPr>
              <w:spacing w:afterLines="50" w:after="156"/>
              <w:jc w:val="center"/>
              <w:rPr>
                <w:rFonts w:ascii="Times New Roman" w:eastAsia="等线" w:hAnsi="Times New Roman" w:cs="Times New Roman"/>
                <w:sz w:val="20"/>
                <w:szCs w:val="20"/>
                <w:rPrChange w:id="19711" w:author="raye" w:date="2018-08-10T12:30:00Z">
                  <w:rPr>
                    <w:rFonts w:ascii="Calibri" w:eastAsia="等线" w:hAnsi="Calibri" w:cs="Calibri"/>
                    <w:sz w:val="20"/>
                    <w:szCs w:val="20"/>
                  </w:rPr>
                </w:rPrChange>
              </w:rPr>
            </w:pPr>
            <w:r w:rsidRPr="00B0205A">
              <w:rPr>
                <w:rFonts w:ascii="Times New Roman" w:eastAsia="等线" w:hAnsi="Times New Roman" w:cs="Times New Roman"/>
                <w:sz w:val="20"/>
                <w:szCs w:val="20"/>
                <w:rPrChange w:id="19712" w:author="raye" w:date="2018-08-10T12:30:00Z">
                  <w:rPr>
                    <w:rFonts w:ascii="Calibri" w:eastAsia="等线" w:hAnsi="Calibri" w:cs="Calibri"/>
                    <w:sz w:val="20"/>
                    <w:szCs w:val="20"/>
                  </w:rPr>
                </w:rPrChange>
              </w:rPr>
              <w:t>Logic Check</w:t>
            </w:r>
          </w:p>
        </w:tc>
        <w:tc>
          <w:tcPr>
            <w:tcW w:w="3533" w:type="dxa"/>
            <w:tcBorders>
              <w:top w:val="single" w:sz="4" w:space="0" w:color="auto"/>
              <w:left w:val="single" w:sz="4" w:space="0" w:color="auto"/>
              <w:bottom w:val="single" w:sz="4" w:space="0" w:color="auto"/>
              <w:right w:val="single" w:sz="4" w:space="0" w:color="auto"/>
            </w:tcBorders>
            <w:vAlign w:val="center"/>
            <w:hideMark/>
          </w:tcPr>
          <w:p w14:paraId="4DAFED38" w14:textId="77777777" w:rsidR="00F7260B" w:rsidRPr="00B0205A" w:rsidRDefault="00F7260B">
            <w:pPr>
              <w:spacing w:afterLines="50" w:after="156"/>
              <w:jc w:val="left"/>
              <w:rPr>
                <w:rFonts w:ascii="Times New Roman" w:eastAsia="等线" w:hAnsi="Times New Roman" w:cs="Times New Roman"/>
                <w:sz w:val="20"/>
                <w:szCs w:val="20"/>
                <w:rPrChange w:id="19713" w:author="raye" w:date="2018-08-10T12:30:00Z">
                  <w:rPr>
                    <w:rFonts w:ascii="Calibri" w:eastAsia="等线" w:hAnsi="Calibri" w:cs="Calibri"/>
                    <w:sz w:val="20"/>
                    <w:szCs w:val="20"/>
                  </w:rPr>
                </w:rPrChange>
              </w:rPr>
            </w:pPr>
            <w:r w:rsidRPr="00B0205A">
              <w:rPr>
                <w:rFonts w:ascii="Times New Roman" w:eastAsia="等线" w:hAnsi="Times New Roman" w:cs="Times New Roman"/>
                <w:sz w:val="20"/>
                <w:szCs w:val="20"/>
                <w:rPrChange w:id="19714" w:author="raye" w:date="2018-08-10T12:30:00Z">
                  <w:rPr>
                    <w:rFonts w:ascii="Calibri" w:eastAsia="等线" w:hAnsi="Calibri" w:cs="Calibri"/>
                    <w:sz w:val="20"/>
                    <w:szCs w:val="20"/>
                  </w:rPr>
                </w:rPrChange>
              </w:rPr>
              <w:t>8 issues, reference to 3.11.2</w:t>
            </w:r>
          </w:p>
        </w:tc>
        <w:tc>
          <w:tcPr>
            <w:tcW w:w="2074" w:type="dxa"/>
            <w:tcBorders>
              <w:top w:val="single" w:sz="4" w:space="0" w:color="auto"/>
              <w:left w:val="single" w:sz="4" w:space="0" w:color="auto"/>
              <w:bottom w:val="single" w:sz="4" w:space="0" w:color="auto"/>
              <w:right w:val="single" w:sz="4" w:space="0" w:color="auto"/>
            </w:tcBorders>
            <w:vAlign w:val="center"/>
            <w:hideMark/>
          </w:tcPr>
          <w:p w14:paraId="712C4EC0" w14:textId="77777777" w:rsidR="00F7260B" w:rsidRPr="00B0205A" w:rsidRDefault="00F7260B">
            <w:pPr>
              <w:spacing w:afterLines="50" w:after="156"/>
              <w:jc w:val="center"/>
              <w:rPr>
                <w:rFonts w:ascii="Times New Roman" w:eastAsia="等线" w:hAnsi="Times New Roman" w:cs="Times New Roman"/>
                <w:sz w:val="20"/>
                <w:szCs w:val="20"/>
                <w:rPrChange w:id="19715" w:author="raye" w:date="2018-08-10T12:30:00Z">
                  <w:rPr>
                    <w:rFonts w:ascii="Calibri" w:eastAsia="等线" w:hAnsi="Calibri" w:cs="Calibri"/>
                    <w:sz w:val="20"/>
                    <w:szCs w:val="20"/>
                  </w:rPr>
                </w:rPrChange>
              </w:rPr>
            </w:pPr>
            <w:r w:rsidRPr="00B0205A">
              <w:rPr>
                <w:rFonts w:ascii="Times New Roman" w:eastAsia="等线" w:hAnsi="Times New Roman" w:cs="Times New Roman"/>
                <w:sz w:val="20"/>
                <w:szCs w:val="20"/>
                <w:rPrChange w:id="19716" w:author="raye" w:date="2018-08-10T12:30:00Z">
                  <w:rPr>
                    <w:rFonts w:ascii="Calibri" w:eastAsia="等线" w:hAnsi="Calibri" w:cs="Calibri"/>
                    <w:sz w:val="20"/>
                    <w:szCs w:val="20"/>
                  </w:rPr>
                </w:rPrChange>
              </w:rPr>
              <w:t>Enhancement</w:t>
            </w:r>
          </w:p>
        </w:tc>
      </w:tr>
      <w:tr w:rsidR="00F7260B" w:rsidRPr="00B0205A" w14:paraId="698A3FB1"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6F239B02" w14:textId="77777777" w:rsidR="00F7260B" w:rsidRPr="00B0205A" w:rsidRDefault="00F7260B">
            <w:pPr>
              <w:spacing w:afterLines="50" w:after="156"/>
              <w:jc w:val="center"/>
              <w:rPr>
                <w:rFonts w:ascii="Times New Roman" w:hAnsi="Times New Roman" w:cs="Times New Roman"/>
                <w:sz w:val="24"/>
                <w:rPrChange w:id="1971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18" w:author="raye" w:date="2018-08-10T12:30:00Z">
                  <w:rPr>
                    <w:rFonts w:ascii="Calibri" w:eastAsia="等线" w:hAnsi="Calibri" w:cs="Calibri"/>
                    <w:sz w:val="20"/>
                    <w:szCs w:val="20"/>
                  </w:rPr>
                </w:rPrChange>
              </w:rPr>
              <w:t>17</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3FE9DA7" w14:textId="77777777" w:rsidR="00F7260B" w:rsidRPr="00B0205A" w:rsidRDefault="00F7260B">
            <w:pPr>
              <w:spacing w:afterLines="50" w:after="156"/>
              <w:jc w:val="center"/>
              <w:rPr>
                <w:rFonts w:ascii="Times New Roman" w:hAnsi="Times New Roman" w:cs="Times New Roman"/>
                <w:sz w:val="24"/>
                <w:rPrChange w:id="1971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20" w:author="raye" w:date="2018-08-10T12:30:00Z">
                  <w:rPr>
                    <w:rFonts w:ascii="Calibri" w:eastAsia="等线" w:hAnsi="Calibri" w:cs="Calibri"/>
                    <w:sz w:val="20"/>
                    <w:szCs w:val="20"/>
                  </w:rPr>
                </w:rPrChange>
              </w:rPr>
              <w:t>Login</w:t>
            </w:r>
          </w:p>
        </w:tc>
        <w:tc>
          <w:tcPr>
            <w:tcW w:w="3533" w:type="dxa"/>
            <w:tcBorders>
              <w:top w:val="single" w:sz="4" w:space="0" w:color="auto"/>
              <w:left w:val="single" w:sz="4" w:space="0" w:color="auto"/>
              <w:bottom w:val="single" w:sz="4" w:space="0" w:color="auto"/>
              <w:right w:val="single" w:sz="4" w:space="0" w:color="auto"/>
            </w:tcBorders>
            <w:vAlign w:val="center"/>
            <w:hideMark/>
          </w:tcPr>
          <w:p w14:paraId="19F2E850" w14:textId="77777777" w:rsidR="00F7260B" w:rsidRPr="00B0205A" w:rsidRDefault="00F7260B">
            <w:pPr>
              <w:spacing w:afterLines="50" w:after="156"/>
              <w:jc w:val="left"/>
              <w:rPr>
                <w:rFonts w:ascii="Times New Roman" w:hAnsi="Times New Roman" w:cs="Times New Roman"/>
                <w:sz w:val="24"/>
                <w:rPrChange w:id="1972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22" w:author="raye" w:date="2018-08-10T12:30:00Z">
                  <w:rPr>
                    <w:rFonts w:ascii="Calibri" w:eastAsia="等线" w:hAnsi="Calibri" w:cs="Calibri"/>
                    <w:sz w:val="20"/>
                    <w:szCs w:val="20"/>
                  </w:rPr>
                </w:rPrChange>
              </w:rPr>
              <w:t>Password wordings should be improved</w:t>
            </w:r>
            <w:r w:rsidRPr="00B0205A">
              <w:rPr>
                <w:rFonts w:ascii="Times New Roman" w:eastAsia="等线" w:hAnsi="Times New Roman" w:cs="Times New Roman" w:hint="eastAsia"/>
                <w:sz w:val="20"/>
                <w:szCs w:val="20"/>
                <w:rPrChange w:id="19723" w:author="raye" w:date="2018-08-10T12:30:00Z">
                  <w:rPr>
                    <w:rFonts w:ascii="Calibri" w:eastAsia="等线" w:hAnsi="Calibri" w:cs="Calibri" w:hint="eastAsia"/>
                    <w:sz w:val="20"/>
                    <w:szCs w:val="20"/>
                  </w:rPr>
                </w:rPrChange>
              </w:rPr>
              <w:t>：</w:t>
            </w:r>
            <w:r w:rsidRPr="00B0205A">
              <w:rPr>
                <w:rFonts w:ascii="Times New Roman" w:eastAsia="等线" w:hAnsi="Times New Roman" w:cs="Times New Roman"/>
                <w:sz w:val="20"/>
                <w:szCs w:val="20"/>
                <w:rPrChange w:id="19724" w:author="raye" w:date="2018-08-10T12:30:00Z">
                  <w:rPr>
                    <w:rFonts w:ascii="Calibri" w:eastAsia="等线" w:hAnsi="Calibri" w:cs="Calibri"/>
                    <w:sz w:val="20"/>
                    <w:szCs w:val="20"/>
                  </w:rPr>
                </w:rPrChange>
              </w:rPr>
              <w:t>Delete wording "Already have login and password?"</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6C6F3F8" w14:textId="77777777" w:rsidR="00F7260B" w:rsidRPr="00B0205A" w:rsidRDefault="00F7260B">
            <w:pPr>
              <w:spacing w:afterLines="50" w:after="156"/>
              <w:jc w:val="center"/>
              <w:rPr>
                <w:rFonts w:ascii="Times New Roman" w:hAnsi="Times New Roman" w:cs="Times New Roman"/>
                <w:sz w:val="24"/>
                <w:rPrChange w:id="1972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26" w:author="raye" w:date="2018-08-10T12:30:00Z">
                  <w:rPr>
                    <w:rFonts w:ascii="Calibri" w:eastAsia="等线" w:hAnsi="Calibri" w:cs="Calibri"/>
                    <w:sz w:val="20"/>
                    <w:szCs w:val="20"/>
                  </w:rPr>
                </w:rPrChange>
              </w:rPr>
              <w:t>Enhancement</w:t>
            </w:r>
          </w:p>
        </w:tc>
      </w:tr>
      <w:tr w:rsidR="00F7260B" w:rsidRPr="00B0205A" w14:paraId="41380E57"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77BA57E4" w14:textId="77777777" w:rsidR="00F7260B" w:rsidRPr="00B0205A" w:rsidRDefault="00F7260B">
            <w:pPr>
              <w:spacing w:afterLines="50" w:after="156"/>
              <w:jc w:val="center"/>
              <w:rPr>
                <w:rFonts w:ascii="Times New Roman" w:hAnsi="Times New Roman" w:cs="Times New Roman"/>
                <w:sz w:val="24"/>
                <w:rPrChange w:id="1972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28" w:author="raye" w:date="2018-08-10T12:30:00Z">
                  <w:rPr>
                    <w:rFonts w:ascii="Calibri" w:eastAsia="等线" w:hAnsi="Calibri" w:cs="Calibri"/>
                    <w:sz w:val="20"/>
                    <w:szCs w:val="20"/>
                  </w:rPr>
                </w:rPrChange>
              </w:rPr>
              <w:t>18</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2CAC9ED" w14:textId="77777777" w:rsidR="00F7260B" w:rsidRPr="00B0205A" w:rsidRDefault="00F7260B">
            <w:pPr>
              <w:spacing w:afterLines="50" w:after="156"/>
              <w:jc w:val="center"/>
              <w:rPr>
                <w:rFonts w:ascii="Times New Roman" w:hAnsi="Times New Roman" w:cs="Times New Roman"/>
                <w:sz w:val="24"/>
                <w:rPrChange w:id="1972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30" w:author="raye" w:date="2018-08-10T12:30:00Z">
                  <w:rPr>
                    <w:rFonts w:ascii="Calibri" w:eastAsia="等线" w:hAnsi="Calibri" w:cs="Calibri"/>
                    <w:sz w:val="20"/>
                    <w:szCs w:val="20"/>
                  </w:rPr>
                </w:rPrChange>
              </w:rPr>
              <w:t>Login</w:t>
            </w:r>
          </w:p>
        </w:tc>
        <w:tc>
          <w:tcPr>
            <w:tcW w:w="3533" w:type="dxa"/>
            <w:tcBorders>
              <w:top w:val="single" w:sz="4" w:space="0" w:color="auto"/>
              <w:left w:val="single" w:sz="4" w:space="0" w:color="auto"/>
              <w:bottom w:val="single" w:sz="4" w:space="0" w:color="auto"/>
              <w:right w:val="single" w:sz="4" w:space="0" w:color="auto"/>
            </w:tcBorders>
            <w:vAlign w:val="center"/>
            <w:hideMark/>
          </w:tcPr>
          <w:p w14:paraId="78B16BED" w14:textId="77777777" w:rsidR="00F7260B" w:rsidRPr="00B0205A" w:rsidRDefault="00F7260B">
            <w:pPr>
              <w:spacing w:afterLines="50" w:after="156"/>
              <w:jc w:val="left"/>
              <w:rPr>
                <w:rFonts w:ascii="Times New Roman" w:hAnsi="Times New Roman" w:cs="Times New Roman"/>
                <w:sz w:val="24"/>
                <w:rPrChange w:id="1973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32" w:author="raye" w:date="2018-08-10T12:30:00Z">
                  <w:rPr>
                    <w:rFonts w:ascii="Calibri" w:eastAsia="等线" w:hAnsi="Calibri" w:cs="Calibri"/>
                    <w:sz w:val="20"/>
                    <w:szCs w:val="20"/>
                  </w:rPr>
                </w:rPrChange>
              </w:rPr>
              <w:t>User could Change Branch with a drop-down option for Company selection when user logins in system. Only 3 branches included in this phase: New York Branch, Chicago branch, and Los Angeles branch. NYB user will handle NYB and Chicago branch business data</w:t>
            </w:r>
            <w:r w:rsidRPr="00B0205A">
              <w:rPr>
                <w:rFonts w:ascii="Times New Roman" w:eastAsia="等线" w:hAnsi="Times New Roman" w:cs="Times New Roman" w:hint="eastAsia"/>
                <w:sz w:val="20"/>
                <w:szCs w:val="20"/>
                <w:rPrChange w:id="19733" w:author="raye" w:date="2018-08-10T12:30:00Z">
                  <w:rPr>
                    <w:rFonts w:ascii="Calibri" w:eastAsia="等线" w:hAnsi="Calibri" w:cs="Calibri" w:hint="eastAsia"/>
                    <w:sz w:val="20"/>
                    <w:szCs w:val="20"/>
                  </w:rPr>
                </w:rPrChange>
              </w:rPr>
              <w:t>，</w:t>
            </w:r>
            <w:r w:rsidRPr="00B0205A">
              <w:rPr>
                <w:rFonts w:ascii="Times New Roman" w:eastAsia="等线" w:hAnsi="Times New Roman" w:cs="Times New Roman"/>
                <w:sz w:val="20"/>
                <w:szCs w:val="20"/>
                <w:rPrChange w:id="19734" w:author="raye" w:date="2018-08-10T12:30:00Z">
                  <w:rPr>
                    <w:rFonts w:ascii="Calibri" w:eastAsia="等线" w:hAnsi="Calibri" w:cs="Calibri"/>
                    <w:sz w:val="20"/>
                    <w:szCs w:val="20"/>
                  </w:rPr>
                </w:rPrChange>
              </w:rPr>
              <w:t xml:space="preserve">LAB user will handle LA branch business data. No user id should be </w:t>
            </w:r>
            <w:r w:rsidRPr="00B0205A">
              <w:rPr>
                <w:rFonts w:ascii="Times New Roman" w:eastAsia="等线" w:hAnsi="Times New Roman" w:cs="Times New Roman"/>
                <w:sz w:val="20"/>
                <w:szCs w:val="20"/>
                <w:rPrChange w:id="19735" w:author="raye" w:date="2018-08-10T12:30:00Z">
                  <w:rPr>
                    <w:rFonts w:ascii="Calibri" w:eastAsia="等线" w:hAnsi="Calibri" w:cs="Calibri"/>
                    <w:sz w:val="20"/>
                    <w:szCs w:val="20"/>
                  </w:rPr>
                </w:rPrChange>
              </w:rPr>
              <w:lastRenderedPageBreak/>
              <w:t>created in Chicago branch.</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9865357" w14:textId="77777777" w:rsidR="00F7260B" w:rsidRPr="00B0205A" w:rsidRDefault="00F7260B">
            <w:pPr>
              <w:spacing w:afterLines="50" w:after="156"/>
              <w:jc w:val="center"/>
              <w:rPr>
                <w:rFonts w:ascii="Times New Roman" w:hAnsi="Times New Roman" w:cs="Times New Roman"/>
                <w:sz w:val="24"/>
                <w:rPrChange w:id="19736"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37" w:author="raye" w:date="2018-08-10T12:30:00Z">
                  <w:rPr>
                    <w:rFonts w:ascii="Calibri" w:eastAsia="等线" w:hAnsi="Calibri" w:cs="Calibri"/>
                    <w:sz w:val="20"/>
                    <w:szCs w:val="20"/>
                  </w:rPr>
                </w:rPrChange>
              </w:rPr>
              <w:lastRenderedPageBreak/>
              <w:t>Enhancement</w:t>
            </w:r>
          </w:p>
        </w:tc>
      </w:tr>
      <w:tr w:rsidR="00F7260B" w:rsidRPr="00B0205A" w14:paraId="262AEFAE"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1E8B025D" w14:textId="77777777" w:rsidR="00F7260B" w:rsidRPr="00B0205A" w:rsidRDefault="00F7260B">
            <w:pPr>
              <w:spacing w:afterLines="50" w:after="156"/>
              <w:jc w:val="center"/>
              <w:rPr>
                <w:rFonts w:ascii="Times New Roman" w:hAnsi="Times New Roman" w:cs="Times New Roman"/>
                <w:sz w:val="24"/>
                <w:rPrChange w:id="19738"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39" w:author="raye" w:date="2018-08-10T12:30:00Z">
                  <w:rPr>
                    <w:rFonts w:ascii="Calibri" w:eastAsia="等线" w:hAnsi="Calibri" w:cs="Calibri"/>
                    <w:sz w:val="20"/>
                    <w:szCs w:val="20"/>
                  </w:rPr>
                </w:rPrChange>
              </w:rPr>
              <w:lastRenderedPageBreak/>
              <w:t>19</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5E66CB2" w14:textId="77777777" w:rsidR="00F7260B" w:rsidRPr="00B0205A" w:rsidRDefault="00F7260B">
            <w:pPr>
              <w:spacing w:afterLines="50" w:after="156"/>
              <w:jc w:val="center"/>
              <w:rPr>
                <w:rFonts w:ascii="Times New Roman" w:hAnsi="Times New Roman" w:cs="Times New Roman"/>
                <w:sz w:val="24"/>
                <w:rPrChange w:id="19740"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41" w:author="raye" w:date="2018-08-10T12:30:00Z">
                  <w:rPr>
                    <w:rFonts w:ascii="Calibri" w:eastAsia="等线" w:hAnsi="Calibri" w:cs="Calibri"/>
                    <w:sz w:val="20"/>
                    <w:szCs w:val="20"/>
                  </w:rPr>
                </w:rPrChange>
              </w:rPr>
              <w:t>Login</w:t>
            </w:r>
          </w:p>
        </w:tc>
        <w:tc>
          <w:tcPr>
            <w:tcW w:w="3533" w:type="dxa"/>
            <w:tcBorders>
              <w:top w:val="single" w:sz="4" w:space="0" w:color="auto"/>
              <w:left w:val="single" w:sz="4" w:space="0" w:color="auto"/>
              <w:bottom w:val="single" w:sz="4" w:space="0" w:color="auto"/>
              <w:right w:val="single" w:sz="4" w:space="0" w:color="auto"/>
            </w:tcBorders>
            <w:vAlign w:val="center"/>
            <w:hideMark/>
          </w:tcPr>
          <w:p w14:paraId="03E4CA60" w14:textId="77777777" w:rsidR="00F7260B" w:rsidRPr="00B0205A" w:rsidRDefault="00F7260B">
            <w:pPr>
              <w:spacing w:afterLines="50" w:after="156"/>
              <w:jc w:val="left"/>
              <w:rPr>
                <w:rFonts w:ascii="Times New Roman" w:hAnsi="Times New Roman" w:cs="Times New Roman"/>
                <w:sz w:val="24"/>
                <w:rPrChange w:id="19742"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43" w:author="raye" w:date="2018-08-10T12:30:00Z">
                  <w:rPr>
                    <w:rFonts w:ascii="Calibri" w:eastAsia="等线" w:hAnsi="Calibri" w:cs="Calibri"/>
                    <w:sz w:val="20"/>
                    <w:szCs w:val="20"/>
                  </w:rPr>
                </w:rPrChange>
              </w:rPr>
              <w:t>User could also switch difference branches without logout. Click “Change Branch” and select company.</w:t>
            </w:r>
          </w:p>
        </w:tc>
        <w:tc>
          <w:tcPr>
            <w:tcW w:w="2074" w:type="dxa"/>
            <w:tcBorders>
              <w:top w:val="single" w:sz="4" w:space="0" w:color="auto"/>
              <w:left w:val="single" w:sz="4" w:space="0" w:color="auto"/>
              <w:bottom w:val="single" w:sz="4" w:space="0" w:color="auto"/>
              <w:right w:val="single" w:sz="4" w:space="0" w:color="auto"/>
            </w:tcBorders>
            <w:vAlign w:val="center"/>
            <w:hideMark/>
          </w:tcPr>
          <w:p w14:paraId="7B3472F4" w14:textId="77777777" w:rsidR="00F7260B" w:rsidRPr="00B0205A" w:rsidRDefault="00F7260B">
            <w:pPr>
              <w:spacing w:afterLines="50" w:after="156"/>
              <w:jc w:val="center"/>
              <w:rPr>
                <w:rFonts w:ascii="Times New Roman" w:hAnsi="Times New Roman" w:cs="Times New Roman"/>
                <w:sz w:val="24"/>
                <w:rPrChange w:id="19744"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45" w:author="raye" w:date="2018-08-10T12:30:00Z">
                  <w:rPr>
                    <w:rFonts w:ascii="Calibri" w:eastAsia="等线" w:hAnsi="Calibri" w:cs="Calibri"/>
                    <w:sz w:val="20"/>
                    <w:szCs w:val="20"/>
                  </w:rPr>
                </w:rPrChange>
              </w:rPr>
              <w:t>Enhancement</w:t>
            </w:r>
          </w:p>
        </w:tc>
      </w:tr>
      <w:tr w:rsidR="00F7260B" w:rsidRPr="00B0205A" w14:paraId="03E98CA8"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5839B58F" w14:textId="77777777" w:rsidR="00F7260B" w:rsidRPr="00B0205A" w:rsidRDefault="00F7260B">
            <w:pPr>
              <w:spacing w:afterLines="50" w:after="156"/>
              <w:jc w:val="center"/>
              <w:rPr>
                <w:rFonts w:ascii="Times New Roman" w:hAnsi="Times New Roman" w:cs="Times New Roman"/>
                <w:sz w:val="24"/>
                <w:rPrChange w:id="19746"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47" w:author="raye" w:date="2018-08-10T12:30:00Z">
                  <w:rPr>
                    <w:rFonts w:ascii="Calibri" w:eastAsia="等线" w:hAnsi="Calibri" w:cs="Calibri"/>
                    <w:sz w:val="20"/>
                    <w:szCs w:val="20"/>
                  </w:rPr>
                </w:rPrChange>
              </w:rPr>
              <w:t>20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8F71680" w14:textId="77777777" w:rsidR="00F7260B" w:rsidRPr="00B0205A" w:rsidRDefault="00F7260B">
            <w:pPr>
              <w:spacing w:afterLines="50" w:after="156"/>
              <w:jc w:val="center"/>
              <w:rPr>
                <w:rFonts w:ascii="Times New Roman" w:hAnsi="Times New Roman" w:cs="Times New Roman"/>
                <w:sz w:val="24"/>
                <w:rPrChange w:id="19748"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49" w:author="raye" w:date="2018-08-10T12:30:00Z">
                  <w:rPr>
                    <w:rFonts w:ascii="Calibri" w:eastAsia="等线" w:hAnsi="Calibri" w:cs="Calibri"/>
                    <w:sz w:val="20"/>
                    <w:szCs w:val="20"/>
                  </w:rPr>
                </w:rPrChange>
              </w:rPr>
              <w:t>Login</w:t>
            </w:r>
          </w:p>
        </w:tc>
        <w:tc>
          <w:tcPr>
            <w:tcW w:w="3533" w:type="dxa"/>
            <w:tcBorders>
              <w:top w:val="single" w:sz="4" w:space="0" w:color="auto"/>
              <w:left w:val="single" w:sz="4" w:space="0" w:color="auto"/>
              <w:bottom w:val="single" w:sz="4" w:space="0" w:color="auto"/>
              <w:right w:val="single" w:sz="4" w:space="0" w:color="auto"/>
            </w:tcBorders>
            <w:vAlign w:val="center"/>
            <w:hideMark/>
          </w:tcPr>
          <w:p w14:paraId="7A270763" w14:textId="77777777" w:rsidR="00F7260B" w:rsidRPr="00B0205A" w:rsidRDefault="00F7260B">
            <w:pPr>
              <w:spacing w:afterLines="50" w:after="156"/>
              <w:jc w:val="left"/>
              <w:rPr>
                <w:rFonts w:ascii="Times New Roman" w:hAnsi="Times New Roman" w:cs="Times New Roman"/>
                <w:sz w:val="24"/>
                <w:rPrChange w:id="19750"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51" w:author="raye" w:date="2018-08-10T12:30:00Z">
                  <w:rPr>
                    <w:rFonts w:ascii="Calibri" w:eastAsia="等线" w:hAnsi="Calibri" w:cs="Calibri"/>
                    <w:sz w:val="20"/>
                    <w:szCs w:val="20"/>
                  </w:rPr>
                </w:rPrChange>
              </w:rPr>
              <w:t>The activities of user login/logout should be tracking,</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6534777" w14:textId="77777777" w:rsidR="00F7260B" w:rsidRPr="00B0205A" w:rsidRDefault="00F7260B">
            <w:pPr>
              <w:spacing w:afterLines="50" w:after="156"/>
              <w:jc w:val="center"/>
              <w:rPr>
                <w:rFonts w:ascii="Times New Roman" w:hAnsi="Times New Roman" w:cs="Times New Roman"/>
                <w:sz w:val="24"/>
                <w:rPrChange w:id="19752"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53" w:author="raye" w:date="2018-08-10T12:30:00Z">
                  <w:rPr>
                    <w:rFonts w:ascii="Calibri" w:eastAsia="等线" w:hAnsi="Calibri" w:cs="Calibri"/>
                    <w:sz w:val="20"/>
                    <w:szCs w:val="20"/>
                  </w:rPr>
                </w:rPrChange>
              </w:rPr>
              <w:t>Enhancement</w:t>
            </w:r>
          </w:p>
        </w:tc>
      </w:tr>
      <w:tr w:rsidR="00F7260B" w:rsidRPr="00B0205A" w14:paraId="1F74008B"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31C5B624" w14:textId="77777777" w:rsidR="00F7260B" w:rsidRPr="00B0205A" w:rsidRDefault="00F7260B">
            <w:pPr>
              <w:spacing w:afterLines="50" w:after="156"/>
              <w:jc w:val="center"/>
              <w:rPr>
                <w:rFonts w:ascii="Times New Roman" w:hAnsi="Times New Roman" w:cs="Times New Roman"/>
                <w:sz w:val="24"/>
                <w:rPrChange w:id="19754"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55" w:author="raye" w:date="2018-08-10T12:30:00Z">
                  <w:rPr>
                    <w:rFonts w:ascii="Calibri" w:eastAsia="等线" w:hAnsi="Calibri" w:cs="Calibri"/>
                    <w:sz w:val="20"/>
                    <w:szCs w:val="20"/>
                  </w:rPr>
                </w:rPrChange>
              </w:rPr>
              <w:t>21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08E943E5" w14:textId="77777777" w:rsidR="00F7260B" w:rsidRPr="00B0205A" w:rsidRDefault="00F7260B">
            <w:pPr>
              <w:spacing w:afterLines="50" w:after="156"/>
              <w:jc w:val="center"/>
              <w:rPr>
                <w:rFonts w:ascii="Times New Roman" w:hAnsi="Times New Roman" w:cs="Times New Roman"/>
                <w:sz w:val="24"/>
                <w:rPrChange w:id="19756"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57" w:author="raye" w:date="2018-08-10T12:30:00Z">
                  <w:rPr>
                    <w:rFonts w:ascii="Calibri" w:eastAsia="等线" w:hAnsi="Calibri" w:cs="Calibri"/>
                    <w:sz w:val="20"/>
                    <w:szCs w:val="20"/>
                  </w:rPr>
                </w:rPrChange>
              </w:rPr>
              <w:t>Home Page</w:t>
            </w:r>
          </w:p>
        </w:tc>
        <w:tc>
          <w:tcPr>
            <w:tcW w:w="3533" w:type="dxa"/>
            <w:tcBorders>
              <w:top w:val="single" w:sz="4" w:space="0" w:color="auto"/>
              <w:left w:val="single" w:sz="4" w:space="0" w:color="auto"/>
              <w:bottom w:val="single" w:sz="4" w:space="0" w:color="auto"/>
              <w:right w:val="single" w:sz="4" w:space="0" w:color="auto"/>
            </w:tcBorders>
            <w:vAlign w:val="center"/>
            <w:hideMark/>
          </w:tcPr>
          <w:p w14:paraId="77DE603C" w14:textId="77777777" w:rsidR="00F7260B" w:rsidRPr="00B0205A" w:rsidRDefault="00F7260B">
            <w:pPr>
              <w:spacing w:afterLines="50" w:after="156"/>
              <w:jc w:val="left"/>
              <w:rPr>
                <w:rFonts w:ascii="Times New Roman" w:hAnsi="Times New Roman" w:cs="Times New Roman"/>
                <w:sz w:val="24"/>
                <w:rPrChange w:id="19758"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59" w:author="raye" w:date="2018-08-10T12:30:00Z">
                  <w:rPr>
                    <w:rFonts w:ascii="Calibri" w:eastAsia="等线" w:hAnsi="Calibri" w:cs="Calibri"/>
                    <w:sz w:val="20"/>
                    <w:szCs w:val="20"/>
                  </w:rPr>
                </w:rPrChange>
              </w:rPr>
              <w:t>Increase user Home page</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91ED8E8" w14:textId="77777777" w:rsidR="00F7260B" w:rsidRPr="00B0205A" w:rsidRDefault="00F7260B">
            <w:pPr>
              <w:spacing w:afterLines="50" w:after="156"/>
              <w:jc w:val="center"/>
              <w:rPr>
                <w:rFonts w:ascii="Times New Roman" w:hAnsi="Times New Roman" w:cs="Times New Roman"/>
                <w:sz w:val="24"/>
                <w:rPrChange w:id="19760"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61" w:author="raye" w:date="2018-08-10T12:30:00Z">
                  <w:rPr>
                    <w:rFonts w:ascii="Calibri" w:eastAsia="等线" w:hAnsi="Calibri" w:cs="Calibri"/>
                    <w:sz w:val="20"/>
                    <w:szCs w:val="20"/>
                  </w:rPr>
                </w:rPrChange>
              </w:rPr>
              <w:t>Enhancement</w:t>
            </w:r>
          </w:p>
        </w:tc>
      </w:tr>
      <w:tr w:rsidR="00F7260B" w:rsidRPr="00B0205A" w14:paraId="3119EEA6"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40459A2E" w14:textId="77777777" w:rsidR="00F7260B" w:rsidRPr="00B0205A" w:rsidRDefault="00F7260B">
            <w:pPr>
              <w:spacing w:afterLines="50" w:after="156"/>
              <w:jc w:val="center"/>
              <w:rPr>
                <w:rFonts w:ascii="Times New Roman" w:hAnsi="Times New Roman" w:cs="Times New Roman"/>
                <w:sz w:val="24"/>
                <w:rPrChange w:id="19762"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63" w:author="raye" w:date="2018-08-10T12:30:00Z">
                  <w:rPr>
                    <w:rFonts w:ascii="Calibri" w:eastAsia="等线" w:hAnsi="Calibri" w:cs="Calibri"/>
                    <w:sz w:val="20"/>
                    <w:szCs w:val="20"/>
                  </w:rPr>
                </w:rPrChange>
              </w:rPr>
              <w:t>22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938ADB4" w14:textId="77777777" w:rsidR="00F7260B" w:rsidRPr="00B0205A" w:rsidRDefault="00F7260B">
            <w:pPr>
              <w:spacing w:afterLines="50" w:after="156"/>
              <w:jc w:val="center"/>
              <w:rPr>
                <w:rFonts w:ascii="Times New Roman" w:hAnsi="Times New Roman" w:cs="Times New Roman"/>
                <w:sz w:val="24"/>
                <w:rPrChange w:id="19764"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65" w:author="raye" w:date="2018-08-10T12:30:00Z">
                  <w:rPr>
                    <w:rFonts w:ascii="Calibri" w:eastAsia="等线" w:hAnsi="Calibri" w:cs="Calibri"/>
                    <w:sz w:val="20"/>
                    <w:szCs w:val="20"/>
                  </w:rPr>
                </w:rPrChange>
              </w:rPr>
              <w:t>Home Page</w:t>
            </w:r>
          </w:p>
        </w:tc>
        <w:tc>
          <w:tcPr>
            <w:tcW w:w="3533" w:type="dxa"/>
            <w:tcBorders>
              <w:top w:val="single" w:sz="4" w:space="0" w:color="auto"/>
              <w:left w:val="single" w:sz="4" w:space="0" w:color="auto"/>
              <w:bottom w:val="single" w:sz="4" w:space="0" w:color="auto"/>
              <w:right w:val="single" w:sz="4" w:space="0" w:color="auto"/>
            </w:tcBorders>
            <w:vAlign w:val="center"/>
            <w:hideMark/>
          </w:tcPr>
          <w:p w14:paraId="1E6CA7D0" w14:textId="77777777" w:rsidR="00F7260B" w:rsidRPr="00B0205A" w:rsidRDefault="00F7260B">
            <w:pPr>
              <w:spacing w:afterLines="50" w:after="156"/>
              <w:jc w:val="left"/>
              <w:rPr>
                <w:rFonts w:ascii="Times New Roman" w:hAnsi="Times New Roman" w:cs="Times New Roman"/>
                <w:sz w:val="24"/>
                <w:rPrChange w:id="19766"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67" w:author="raye" w:date="2018-08-10T12:30:00Z">
                  <w:rPr>
                    <w:rFonts w:ascii="Calibri" w:eastAsia="等线" w:hAnsi="Calibri" w:cs="Calibri"/>
                    <w:sz w:val="20"/>
                    <w:szCs w:val="20"/>
                  </w:rPr>
                </w:rPrChange>
              </w:rPr>
              <w:t>Provide function components in Home Page</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96E8CBC" w14:textId="77777777" w:rsidR="00F7260B" w:rsidRPr="00B0205A" w:rsidRDefault="00F7260B">
            <w:pPr>
              <w:spacing w:afterLines="50" w:after="156"/>
              <w:jc w:val="center"/>
              <w:rPr>
                <w:rFonts w:ascii="Times New Roman" w:hAnsi="Times New Roman" w:cs="Times New Roman"/>
                <w:sz w:val="24"/>
                <w:rPrChange w:id="19768"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69" w:author="raye" w:date="2018-08-10T12:30:00Z">
                  <w:rPr>
                    <w:rFonts w:ascii="Calibri" w:eastAsia="等线" w:hAnsi="Calibri" w:cs="Calibri"/>
                    <w:sz w:val="20"/>
                    <w:szCs w:val="20"/>
                  </w:rPr>
                </w:rPrChange>
              </w:rPr>
              <w:t>Enhancement</w:t>
            </w:r>
          </w:p>
        </w:tc>
      </w:tr>
      <w:tr w:rsidR="00F7260B" w:rsidRPr="00B0205A" w14:paraId="25E3A8C9"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4AE534CA" w14:textId="77777777" w:rsidR="00F7260B" w:rsidRPr="00B0205A" w:rsidRDefault="00F7260B">
            <w:pPr>
              <w:spacing w:afterLines="50" w:after="156"/>
              <w:jc w:val="center"/>
              <w:rPr>
                <w:rFonts w:ascii="Times New Roman" w:hAnsi="Times New Roman" w:cs="Times New Roman"/>
                <w:sz w:val="24"/>
                <w:rPrChange w:id="19770"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71" w:author="raye" w:date="2018-08-10T12:30:00Z">
                  <w:rPr>
                    <w:rFonts w:ascii="Calibri" w:eastAsia="等线" w:hAnsi="Calibri" w:cs="Calibri"/>
                    <w:sz w:val="20"/>
                    <w:szCs w:val="20"/>
                  </w:rPr>
                </w:rPrChange>
              </w:rPr>
              <w:t>23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6270518" w14:textId="77777777" w:rsidR="00F7260B" w:rsidRPr="00B0205A" w:rsidRDefault="00F7260B">
            <w:pPr>
              <w:spacing w:afterLines="50" w:after="156"/>
              <w:jc w:val="center"/>
              <w:rPr>
                <w:rFonts w:ascii="Times New Roman" w:hAnsi="Times New Roman" w:cs="Times New Roman"/>
                <w:sz w:val="24"/>
                <w:rPrChange w:id="19772"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73" w:author="raye" w:date="2018-08-10T12:30:00Z">
                  <w:rPr>
                    <w:rFonts w:ascii="Calibri" w:eastAsia="等线" w:hAnsi="Calibri" w:cs="Calibri"/>
                    <w:sz w:val="20"/>
                    <w:szCs w:val="20"/>
                  </w:rPr>
                </w:rPrChange>
              </w:rPr>
              <w:t>Home Page</w:t>
            </w:r>
          </w:p>
        </w:tc>
        <w:tc>
          <w:tcPr>
            <w:tcW w:w="3533" w:type="dxa"/>
            <w:tcBorders>
              <w:top w:val="single" w:sz="4" w:space="0" w:color="auto"/>
              <w:left w:val="single" w:sz="4" w:space="0" w:color="auto"/>
              <w:bottom w:val="single" w:sz="4" w:space="0" w:color="auto"/>
              <w:right w:val="single" w:sz="4" w:space="0" w:color="auto"/>
            </w:tcBorders>
            <w:vAlign w:val="center"/>
            <w:hideMark/>
          </w:tcPr>
          <w:p w14:paraId="31FB5026" w14:textId="77777777" w:rsidR="00F7260B" w:rsidRPr="00B0205A" w:rsidRDefault="00F7260B">
            <w:pPr>
              <w:spacing w:afterLines="50" w:after="156"/>
              <w:jc w:val="left"/>
              <w:rPr>
                <w:rFonts w:ascii="Times New Roman" w:hAnsi="Times New Roman" w:cs="Times New Roman"/>
                <w:sz w:val="24"/>
                <w:rPrChange w:id="19774"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75" w:author="raye" w:date="2018-08-10T12:30:00Z">
                  <w:rPr>
                    <w:rFonts w:ascii="Calibri" w:eastAsia="等线" w:hAnsi="Calibri" w:cs="Calibri"/>
                    <w:sz w:val="20"/>
                    <w:szCs w:val="20"/>
                  </w:rPr>
                </w:rPrChange>
              </w:rPr>
              <w:t>Adding “Change Branch” Function</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13E80E6" w14:textId="77777777" w:rsidR="00F7260B" w:rsidRPr="00B0205A" w:rsidRDefault="00F7260B">
            <w:pPr>
              <w:spacing w:afterLines="50" w:after="156"/>
              <w:jc w:val="center"/>
              <w:rPr>
                <w:rFonts w:ascii="Times New Roman" w:hAnsi="Times New Roman" w:cs="Times New Roman"/>
                <w:sz w:val="24"/>
                <w:rPrChange w:id="19776"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77" w:author="raye" w:date="2018-08-10T12:30:00Z">
                  <w:rPr>
                    <w:rFonts w:ascii="Calibri" w:eastAsia="等线" w:hAnsi="Calibri" w:cs="Calibri"/>
                    <w:sz w:val="20"/>
                    <w:szCs w:val="20"/>
                  </w:rPr>
                </w:rPrChange>
              </w:rPr>
              <w:t>Enhancement</w:t>
            </w:r>
          </w:p>
        </w:tc>
      </w:tr>
      <w:tr w:rsidR="00F7260B" w:rsidRPr="00B0205A" w14:paraId="6E2F5FAE"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29CEE776" w14:textId="77777777" w:rsidR="00F7260B" w:rsidRPr="00B0205A" w:rsidRDefault="00F7260B">
            <w:pPr>
              <w:spacing w:afterLines="50" w:after="156"/>
              <w:jc w:val="center"/>
              <w:rPr>
                <w:rFonts w:ascii="Times New Roman" w:hAnsi="Times New Roman" w:cs="Times New Roman"/>
                <w:sz w:val="24"/>
                <w:rPrChange w:id="19778"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79" w:author="raye" w:date="2018-08-10T12:30:00Z">
                  <w:rPr>
                    <w:rFonts w:ascii="Calibri" w:eastAsia="等线" w:hAnsi="Calibri" w:cs="Calibri"/>
                    <w:sz w:val="20"/>
                    <w:szCs w:val="20"/>
                  </w:rPr>
                </w:rPrChange>
              </w:rPr>
              <w:t>24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01925570" w14:textId="77777777" w:rsidR="00F7260B" w:rsidRPr="00B0205A" w:rsidRDefault="00F7260B">
            <w:pPr>
              <w:spacing w:afterLines="50" w:after="156"/>
              <w:jc w:val="center"/>
              <w:rPr>
                <w:rFonts w:ascii="Times New Roman" w:hAnsi="Times New Roman" w:cs="Times New Roman"/>
                <w:sz w:val="24"/>
                <w:rPrChange w:id="19780"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81" w:author="raye" w:date="2018-08-10T12:30:00Z">
                  <w:rPr>
                    <w:rFonts w:ascii="Calibri" w:eastAsia="等线" w:hAnsi="Calibri" w:cs="Calibri"/>
                    <w:sz w:val="20"/>
                    <w:szCs w:val="20"/>
                  </w:rPr>
                </w:rPrChange>
              </w:rPr>
              <w:t>Operations Analyst: ID Configuration</w:t>
            </w:r>
          </w:p>
        </w:tc>
        <w:tc>
          <w:tcPr>
            <w:tcW w:w="3533" w:type="dxa"/>
            <w:tcBorders>
              <w:top w:val="single" w:sz="4" w:space="0" w:color="auto"/>
              <w:left w:val="single" w:sz="4" w:space="0" w:color="auto"/>
              <w:bottom w:val="single" w:sz="4" w:space="0" w:color="auto"/>
              <w:right w:val="single" w:sz="4" w:space="0" w:color="auto"/>
            </w:tcBorders>
            <w:vAlign w:val="center"/>
            <w:hideMark/>
          </w:tcPr>
          <w:p w14:paraId="65E46CAC" w14:textId="77777777" w:rsidR="00F7260B" w:rsidRPr="00B0205A" w:rsidRDefault="00F7260B">
            <w:pPr>
              <w:spacing w:afterLines="50" w:after="156"/>
              <w:jc w:val="left"/>
              <w:rPr>
                <w:rFonts w:ascii="Times New Roman" w:hAnsi="Times New Roman" w:cs="Times New Roman"/>
                <w:sz w:val="24"/>
                <w:rPrChange w:id="19782"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83" w:author="raye" w:date="2018-08-10T12:30:00Z">
                  <w:rPr>
                    <w:rFonts w:ascii="Calibri" w:eastAsia="等线" w:hAnsi="Calibri" w:cs="Calibri"/>
                    <w:sz w:val="20"/>
                    <w:szCs w:val="20"/>
                  </w:rPr>
                </w:rPrChange>
              </w:rPr>
              <w:t>IF ANY ID CONFIGURATION FAILED, IT SHOULD BE BIG ALERT TO DRAW OUR ATTENTION</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729EB2A" w14:textId="77777777" w:rsidR="00F7260B" w:rsidRPr="00B0205A" w:rsidRDefault="00F7260B">
            <w:pPr>
              <w:spacing w:afterLines="50" w:after="156"/>
              <w:jc w:val="center"/>
              <w:rPr>
                <w:rFonts w:ascii="Times New Roman" w:hAnsi="Times New Roman" w:cs="Times New Roman"/>
                <w:sz w:val="24"/>
                <w:rPrChange w:id="19784"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85" w:author="raye" w:date="2018-08-10T12:30:00Z">
                  <w:rPr>
                    <w:rFonts w:ascii="Calibri" w:eastAsia="等线" w:hAnsi="Calibri" w:cs="Calibri"/>
                    <w:sz w:val="20"/>
                    <w:szCs w:val="20"/>
                  </w:rPr>
                </w:rPrChange>
              </w:rPr>
              <w:t>Enhancement</w:t>
            </w:r>
          </w:p>
        </w:tc>
      </w:tr>
      <w:tr w:rsidR="00F7260B" w:rsidRPr="00B0205A" w14:paraId="7436979E"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2A76839C" w14:textId="77777777" w:rsidR="00F7260B" w:rsidRPr="00B0205A" w:rsidRDefault="00F7260B">
            <w:pPr>
              <w:spacing w:afterLines="50" w:after="156"/>
              <w:jc w:val="center"/>
              <w:rPr>
                <w:rFonts w:ascii="Times New Roman" w:hAnsi="Times New Roman" w:cs="Times New Roman"/>
                <w:sz w:val="24"/>
                <w:rPrChange w:id="19786"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87" w:author="raye" w:date="2018-08-10T12:30:00Z">
                  <w:rPr>
                    <w:rFonts w:ascii="Calibri" w:eastAsia="等线" w:hAnsi="Calibri" w:cs="Calibri"/>
                    <w:sz w:val="20"/>
                    <w:szCs w:val="20"/>
                  </w:rPr>
                </w:rPrChange>
              </w:rPr>
              <w:t>25</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FA3B2A5" w14:textId="77777777" w:rsidR="00F7260B" w:rsidRPr="00B0205A" w:rsidRDefault="00F7260B">
            <w:pPr>
              <w:spacing w:afterLines="50" w:after="156"/>
              <w:jc w:val="center"/>
              <w:rPr>
                <w:rFonts w:ascii="Times New Roman" w:hAnsi="Times New Roman" w:cs="Times New Roman"/>
                <w:sz w:val="24"/>
                <w:rPrChange w:id="19788"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89" w:author="raye" w:date="2018-08-10T12:30:00Z">
                  <w:rPr>
                    <w:rFonts w:ascii="Calibri" w:eastAsia="等线" w:hAnsi="Calibri" w:cs="Calibri"/>
                    <w:sz w:val="20"/>
                    <w:szCs w:val="20"/>
                  </w:rPr>
                </w:rPrChange>
              </w:rPr>
              <w:t>Operations Analyst: Create Case</w:t>
            </w:r>
          </w:p>
        </w:tc>
        <w:tc>
          <w:tcPr>
            <w:tcW w:w="3533" w:type="dxa"/>
            <w:tcBorders>
              <w:top w:val="single" w:sz="4" w:space="0" w:color="auto"/>
              <w:left w:val="single" w:sz="4" w:space="0" w:color="auto"/>
              <w:bottom w:val="single" w:sz="4" w:space="0" w:color="auto"/>
              <w:right w:val="single" w:sz="4" w:space="0" w:color="auto"/>
            </w:tcBorders>
            <w:vAlign w:val="center"/>
            <w:hideMark/>
          </w:tcPr>
          <w:p w14:paraId="6609158B" w14:textId="77777777" w:rsidR="00F7260B" w:rsidRPr="00B0205A" w:rsidRDefault="00F7260B">
            <w:pPr>
              <w:spacing w:afterLines="50" w:after="156"/>
              <w:jc w:val="left"/>
              <w:rPr>
                <w:rFonts w:ascii="Times New Roman" w:hAnsi="Times New Roman" w:cs="Times New Roman"/>
                <w:sz w:val="24"/>
                <w:rPrChange w:id="19790"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91" w:author="raye" w:date="2018-08-10T12:30:00Z">
                  <w:rPr>
                    <w:rFonts w:ascii="Calibri" w:eastAsia="等线" w:hAnsi="Calibri" w:cs="Calibri"/>
                    <w:sz w:val="20"/>
                    <w:szCs w:val="20"/>
                  </w:rPr>
                </w:rPrChange>
              </w:rPr>
              <w:t xml:space="preserve">Price input should include 2 sections: </w:t>
            </w:r>
            <w:r w:rsidRPr="00B0205A">
              <w:rPr>
                <w:rFonts w:ascii="Times New Roman" w:eastAsia="等线" w:hAnsi="Times New Roman" w:cs="Times New Roman"/>
                <w:sz w:val="20"/>
                <w:szCs w:val="20"/>
                <w:rPrChange w:id="19792" w:author="raye" w:date="2018-08-10T12:30:00Z">
                  <w:rPr>
                    <w:rFonts w:ascii="Calibri" w:eastAsia="等线" w:hAnsi="Calibri" w:cs="Calibri"/>
                    <w:sz w:val="20"/>
                    <w:szCs w:val="20"/>
                  </w:rPr>
                </w:rPrChange>
              </w:rPr>
              <w:br/>
              <w:t>- Currency section, default value is USD, Currency list: USD;CNY;EUR,JPY,GBP,KRW,CHF</w:t>
            </w:r>
            <w:r w:rsidRPr="00B0205A">
              <w:rPr>
                <w:rFonts w:ascii="Times New Roman" w:eastAsia="等线" w:hAnsi="Times New Roman" w:cs="Times New Roman"/>
                <w:sz w:val="20"/>
                <w:szCs w:val="20"/>
                <w:rPrChange w:id="19793" w:author="raye" w:date="2018-08-10T12:30:00Z">
                  <w:rPr>
                    <w:rFonts w:ascii="Calibri" w:eastAsia="等线" w:hAnsi="Calibri" w:cs="Calibri"/>
                    <w:sz w:val="20"/>
                    <w:szCs w:val="20"/>
                  </w:rPr>
                </w:rPrChange>
              </w:rPr>
              <w:br/>
              <w:t>- All the amount numbers should be verified and add thousands of separators in amount. For example, if I manually input 250000, it should be adjusted as 250,000.00 automatically (or there could be more digit after the decimal).</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58C58C8" w14:textId="77777777" w:rsidR="00F7260B" w:rsidRPr="00B0205A" w:rsidRDefault="00F7260B">
            <w:pPr>
              <w:spacing w:afterLines="50" w:after="156"/>
              <w:jc w:val="center"/>
              <w:rPr>
                <w:rFonts w:ascii="Times New Roman" w:hAnsi="Times New Roman" w:cs="Times New Roman"/>
                <w:sz w:val="24"/>
                <w:rPrChange w:id="19794"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95" w:author="raye" w:date="2018-08-10T12:30:00Z">
                  <w:rPr>
                    <w:rFonts w:ascii="Calibri" w:eastAsia="等线" w:hAnsi="Calibri" w:cs="Calibri"/>
                    <w:sz w:val="20"/>
                    <w:szCs w:val="20"/>
                  </w:rPr>
                </w:rPrChange>
              </w:rPr>
              <w:t>Enhancement</w:t>
            </w:r>
          </w:p>
        </w:tc>
      </w:tr>
      <w:tr w:rsidR="00F7260B" w:rsidRPr="00B0205A" w14:paraId="7C73F532"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6D63739E" w14:textId="77777777" w:rsidR="00F7260B" w:rsidRPr="00B0205A" w:rsidRDefault="00F7260B">
            <w:pPr>
              <w:spacing w:afterLines="50" w:after="156"/>
              <w:jc w:val="center"/>
              <w:rPr>
                <w:rFonts w:ascii="Times New Roman" w:hAnsi="Times New Roman" w:cs="Times New Roman"/>
                <w:sz w:val="24"/>
                <w:rPrChange w:id="19796"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97" w:author="raye" w:date="2018-08-10T12:30:00Z">
                  <w:rPr>
                    <w:rFonts w:ascii="Calibri" w:eastAsia="等线" w:hAnsi="Calibri" w:cs="Calibri"/>
                    <w:sz w:val="20"/>
                    <w:szCs w:val="20"/>
                  </w:rPr>
                </w:rPrChange>
              </w:rPr>
              <w:t>26</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B5771E8" w14:textId="77777777" w:rsidR="00F7260B" w:rsidRPr="00B0205A" w:rsidRDefault="00F7260B">
            <w:pPr>
              <w:spacing w:afterLines="50" w:after="156"/>
              <w:jc w:val="center"/>
              <w:rPr>
                <w:rFonts w:ascii="Times New Roman" w:hAnsi="Times New Roman" w:cs="Times New Roman"/>
                <w:sz w:val="24"/>
                <w:rPrChange w:id="19798"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799" w:author="raye" w:date="2018-08-10T12:30:00Z">
                  <w:rPr>
                    <w:rFonts w:ascii="Calibri" w:eastAsia="等线" w:hAnsi="Calibri" w:cs="Calibri"/>
                    <w:sz w:val="20"/>
                    <w:szCs w:val="20"/>
                  </w:rPr>
                </w:rPrChange>
              </w:rPr>
              <w:t>Operations Analyst: Create Case</w:t>
            </w:r>
          </w:p>
        </w:tc>
        <w:tc>
          <w:tcPr>
            <w:tcW w:w="3533" w:type="dxa"/>
            <w:tcBorders>
              <w:top w:val="single" w:sz="4" w:space="0" w:color="auto"/>
              <w:left w:val="single" w:sz="4" w:space="0" w:color="auto"/>
              <w:bottom w:val="single" w:sz="4" w:space="0" w:color="auto"/>
              <w:right w:val="single" w:sz="4" w:space="0" w:color="auto"/>
            </w:tcBorders>
            <w:vAlign w:val="center"/>
            <w:hideMark/>
          </w:tcPr>
          <w:p w14:paraId="04B98E5A" w14:textId="77777777" w:rsidR="00F7260B" w:rsidRPr="00B0205A" w:rsidRDefault="00F7260B">
            <w:pPr>
              <w:spacing w:afterLines="50" w:after="156"/>
              <w:jc w:val="left"/>
              <w:rPr>
                <w:rFonts w:ascii="Times New Roman" w:hAnsi="Times New Roman" w:cs="Times New Roman"/>
                <w:sz w:val="24"/>
                <w:rPrChange w:id="19800"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01" w:author="raye" w:date="2018-08-10T12:30:00Z">
                  <w:rPr>
                    <w:rFonts w:ascii="Calibri" w:eastAsia="等线" w:hAnsi="Calibri" w:cs="Calibri"/>
                    <w:sz w:val="20"/>
                    <w:szCs w:val="20"/>
                  </w:rPr>
                </w:rPrChange>
              </w:rPr>
              <w:t>For cases with the same reference number, Reference number will be unique code, system could block out and alert users once case create.</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D96C798" w14:textId="77777777" w:rsidR="00F7260B" w:rsidRPr="00B0205A" w:rsidRDefault="00F7260B">
            <w:pPr>
              <w:spacing w:afterLines="50" w:after="156"/>
              <w:jc w:val="center"/>
              <w:rPr>
                <w:rFonts w:ascii="Times New Roman" w:hAnsi="Times New Roman" w:cs="Times New Roman"/>
                <w:sz w:val="24"/>
                <w:rPrChange w:id="19802"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03" w:author="raye" w:date="2018-08-10T12:30:00Z">
                  <w:rPr>
                    <w:rFonts w:ascii="Calibri" w:eastAsia="等线" w:hAnsi="Calibri" w:cs="Calibri"/>
                    <w:sz w:val="20"/>
                    <w:szCs w:val="20"/>
                  </w:rPr>
                </w:rPrChange>
              </w:rPr>
              <w:t>Enhancement</w:t>
            </w:r>
          </w:p>
        </w:tc>
      </w:tr>
      <w:tr w:rsidR="00F7260B" w:rsidRPr="00B0205A" w14:paraId="77F66579"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07927D59" w14:textId="77777777" w:rsidR="00F7260B" w:rsidRPr="00B0205A" w:rsidRDefault="00F7260B">
            <w:pPr>
              <w:spacing w:afterLines="50" w:after="156"/>
              <w:jc w:val="center"/>
              <w:rPr>
                <w:rFonts w:ascii="Times New Roman" w:hAnsi="Times New Roman" w:cs="Times New Roman"/>
                <w:sz w:val="24"/>
                <w:rPrChange w:id="19804"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05" w:author="raye" w:date="2018-08-10T12:30:00Z">
                  <w:rPr>
                    <w:rFonts w:ascii="Calibri" w:eastAsia="等线" w:hAnsi="Calibri" w:cs="Calibri"/>
                    <w:sz w:val="20"/>
                    <w:szCs w:val="20"/>
                  </w:rPr>
                </w:rPrChange>
              </w:rPr>
              <w:t>27</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9DF6E51" w14:textId="77777777" w:rsidR="00F7260B" w:rsidRPr="00B0205A" w:rsidRDefault="00F7260B">
            <w:pPr>
              <w:spacing w:afterLines="50" w:after="156"/>
              <w:jc w:val="center"/>
              <w:rPr>
                <w:rFonts w:ascii="Times New Roman" w:hAnsi="Times New Roman" w:cs="Times New Roman"/>
                <w:sz w:val="24"/>
                <w:rPrChange w:id="19806"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07" w:author="raye" w:date="2018-08-10T12:30:00Z">
                  <w:rPr>
                    <w:rFonts w:ascii="Calibri" w:eastAsia="等线" w:hAnsi="Calibri" w:cs="Calibri"/>
                    <w:sz w:val="20"/>
                    <w:szCs w:val="20"/>
                  </w:rPr>
                </w:rPrChange>
              </w:rPr>
              <w:t>Operations Analyst: Case Verification</w:t>
            </w:r>
          </w:p>
        </w:tc>
        <w:tc>
          <w:tcPr>
            <w:tcW w:w="3533" w:type="dxa"/>
            <w:tcBorders>
              <w:top w:val="single" w:sz="4" w:space="0" w:color="auto"/>
              <w:left w:val="single" w:sz="4" w:space="0" w:color="auto"/>
              <w:bottom w:val="single" w:sz="4" w:space="0" w:color="auto"/>
              <w:right w:val="single" w:sz="4" w:space="0" w:color="auto"/>
            </w:tcBorders>
            <w:vAlign w:val="center"/>
            <w:hideMark/>
          </w:tcPr>
          <w:p w14:paraId="2B97C8A2" w14:textId="77777777" w:rsidR="00F7260B" w:rsidRPr="00B0205A" w:rsidRDefault="00F7260B">
            <w:pPr>
              <w:spacing w:afterLines="50" w:after="156"/>
              <w:jc w:val="left"/>
              <w:rPr>
                <w:rFonts w:ascii="Times New Roman" w:hAnsi="Times New Roman" w:cs="Times New Roman"/>
                <w:sz w:val="24"/>
                <w:rPrChange w:id="19808"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09" w:author="raye" w:date="2018-08-10T12:30:00Z">
                  <w:rPr>
                    <w:rFonts w:ascii="Calibri" w:eastAsia="等线" w:hAnsi="Calibri" w:cs="Calibri"/>
                    <w:sz w:val="20"/>
                    <w:szCs w:val="20"/>
                  </w:rPr>
                </w:rPrChange>
              </w:rPr>
              <w:t>When 'shipment date' in blank, no alert, the shipment date is necessary for Lloyds search.</w:t>
            </w:r>
          </w:p>
        </w:tc>
        <w:tc>
          <w:tcPr>
            <w:tcW w:w="2074" w:type="dxa"/>
            <w:tcBorders>
              <w:top w:val="single" w:sz="4" w:space="0" w:color="auto"/>
              <w:left w:val="single" w:sz="4" w:space="0" w:color="auto"/>
              <w:bottom w:val="single" w:sz="4" w:space="0" w:color="auto"/>
              <w:right w:val="single" w:sz="4" w:space="0" w:color="auto"/>
            </w:tcBorders>
            <w:vAlign w:val="center"/>
            <w:hideMark/>
          </w:tcPr>
          <w:p w14:paraId="78F8B2F5" w14:textId="77777777" w:rsidR="00F7260B" w:rsidRPr="00B0205A" w:rsidRDefault="00F7260B">
            <w:pPr>
              <w:spacing w:afterLines="50" w:after="156"/>
              <w:jc w:val="center"/>
              <w:rPr>
                <w:rFonts w:ascii="Times New Roman" w:hAnsi="Times New Roman" w:cs="Times New Roman"/>
                <w:sz w:val="24"/>
                <w:rPrChange w:id="19810"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11" w:author="raye" w:date="2018-08-10T12:30:00Z">
                  <w:rPr>
                    <w:rFonts w:ascii="Calibri" w:eastAsia="等线" w:hAnsi="Calibri" w:cs="Calibri"/>
                    <w:sz w:val="20"/>
                    <w:szCs w:val="20"/>
                  </w:rPr>
                </w:rPrChange>
              </w:rPr>
              <w:t>Enhancement</w:t>
            </w:r>
          </w:p>
        </w:tc>
      </w:tr>
      <w:tr w:rsidR="00F7260B" w:rsidRPr="00B0205A" w14:paraId="04EE14F2"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429FD88E" w14:textId="77777777" w:rsidR="00F7260B" w:rsidRPr="00B0205A" w:rsidRDefault="00F7260B">
            <w:pPr>
              <w:spacing w:afterLines="50" w:after="156"/>
              <w:jc w:val="center"/>
              <w:rPr>
                <w:rFonts w:ascii="Times New Roman" w:hAnsi="Times New Roman" w:cs="Times New Roman"/>
                <w:sz w:val="24"/>
                <w:rPrChange w:id="19812"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13" w:author="raye" w:date="2018-08-10T12:30:00Z">
                  <w:rPr>
                    <w:rFonts w:ascii="Calibri" w:eastAsia="等线" w:hAnsi="Calibri" w:cs="Calibri"/>
                    <w:sz w:val="20"/>
                    <w:szCs w:val="20"/>
                  </w:rPr>
                </w:rPrChange>
              </w:rPr>
              <w:t>28</w:t>
            </w:r>
          </w:p>
        </w:tc>
        <w:tc>
          <w:tcPr>
            <w:tcW w:w="1985" w:type="dxa"/>
            <w:tcBorders>
              <w:top w:val="single" w:sz="4" w:space="0" w:color="auto"/>
              <w:left w:val="single" w:sz="4" w:space="0" w:color="auto"/>
              <w:bottom w:val="single" w:sz="4" w:space="0" w:color="auto"/>
              <w:right w:val="single" w:sz="4" w:space="0" w:color="auto"/>
            </w:tcBorders>
            <w:vAlign w:val="center"/>
            <w:hideMark/>
          </w:tcPr>
          <w:p w14:paraId="09439455" w14:textId="77777777" w:rsidR="00F7260B" w:rsidRPr="00B0205A" w:rsidRDefault="00F7260B">
            <w:pPr>
              <w:spacing w:afterLines="50" w:after="156"/>
              <w:jc w:val="center"/>
              <w:rPr>
                <w:rFonts w:ascii="Times New Roman" w:hAnsi="Times New Roman" w:cs="Times New Roman"/>
                <w:sz w:val="24"/>
                <w:rPrChange w:id="19814"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15" w:author="raye" w:date="2018-08-10T12:30:00Z">
                  <w:rPr>
                    <w:rFonts w:ascii="Calibri" w:eastAsia="等线" w:hAnsi="Calibri" w:cs="Calibri"/>
                    <w:sz w:val="20"/>
                    <w:szCs w:val="20"/>
                  </w:rPr>
                </w:rPrChange>
              </w:rPr>
              <w:t>Operations Analyst: Case Verification</w:t>
            </w:r>
          </w:p>
        </w:tc>
        <w:tc>
          <w:tcPr>
            <w:tcW w:w="3533" w:type="dxa"/>
            <w:tcBorders>
              <w:top w:val="single" w:sz="4" w:space="0" w:color="auto"/>
              <w:left w:val="single" w:sz="4" w:space="0" w:color="auto"/>
              <w:bottom w:val="single" w:sz="4" w:space="0" w:color="auto"/>
              <w:right w:val="single" w:sz="4" w:space="0" w:color="auto"/>
            </w:tcBorders>
            <w:vAlign w:val="center"/>
            <w:hideMark/>
          </w:tcPr>
          <w:p w14:paraId="009E4511" w14:textId="77777777" w:rsidR="00F7260B" w:rsidRPr="00B0205A" w:rsidRDefault="00F7260B">
            <w:pPr>
              <w:spacing w:afterLines="50" w:after="156"/>
              <w:jc w:val="left"/>
              <w:rPr>
                <w:rFonts w:ascii="Times New Roman" w:hAnsi="Times New Roman" w:cs="Times New Roman"/>
                <w:sz w:val="24"/>
                <w:rPrChange w:id="19816"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17" w:author="raye" w:date="2018-08-10T12:30:00Z">
                  <w:rPr>
                    <w:rFonts w:ascii="Calibri" w:eastAsia="等线" w:hAnsi="Calibri" w:cs="Calibri"/>
                    <w:sz w:val="20"/>
                    <w:szCs w:val="20"/>
                  </w:rPr>
                </w:rPrChange>
              </w:rPr>
              <w:t>Operations Analyst could select type template which template have created.</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2CC5BE4" w14:textId="77777777" w:rsidR="00F7260B" w:rsidRPr="00B0205A" w:rsidRDefault="00F7260B">
            <w:pPr>
              <w:spacing w:afterLines="50" w:after="156"/>
              <w:jc w:val="center"/>
              <w:rPr>
                <w:rFonts w:ascii="Times New Roman" w:hAnsi="Times New Roman" w:cs="Times New Roman"/>
                <w:sz w:val="24"/>
                <w:rPrChange w:id="19818"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19" w:author="raye" w:date="2018-08-10T12:30:00Z">
                  <w:rPr>
                    <w:rFonts w:ascii="Calibri" w:eastAsia="等线" w:hAnsi="Calibri" w:cs="Calibri"/>
                    <w:sz w:val="20"/>
                    <w:szCs w:val="20"/>
                  </w:rPr>
                </w:rPrChange>
              </w:rPr>
              <w:t>Enhancement</w:t>
            </w:r>
          </w:p>
        </w:tc>
      </w:tr>
      <w:tr w:rsidR="00F7260B" w:rsidRPr="00B0205A" w14:paraId="525AE72E"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3CA6420F" w14:textId="77777777" w:rsidR="00F7260B" w:rsidRPr="00B0205A" w:rsidRDefault="00F7260B">
            <w:pPr>
              <w:spacing w:afterLines="50" w:after="156"/>
              <w:jc w:val="center"/>
              <w:rPr>
                <w:rFonts w:ascii="Times New Roman" w:hAnsi="Times New Roman" w:cs="Times New Roman"/>
                <w:sz w:val="24"/>
                <w:rPrChange w:id="19820"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21" w:author="raye" w:date="2018-08-10T12:30:00Z">
                  <w:rPr>
                    <w:rFonts w:ascii="Calibri" w:eastAsia="等线" w:hAnsi="Calibri" w:cs="Calibri"/>
                    <w:sz w:val="20"/>
                    <w:szCs w:val="20"/>
                  </w:rPr>
                </w:rPrChange>
              </w:rPr>
              <w:t>29</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141117D" w14:textId="77777777" w:rsidR="00F7260B" w:rsidRPr="00B0205A" w:rsidRDefault="00F7260B">
            <w:pPr>
              <w:spacing w:afterLines="50" w:after="156"/>
              <w:jc w:val="center"/>
              <w:rPr>
                <w:rFonts w:ascii="Times New Roman" w:hAnsi="Times New Roman" w:cs="Times New Roman"/>
                <w:sz w:val="24"/>
                <w:rPrChange w:id="19822"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23" w:author="raye" w:date="2018-08-10T12:30:00Z">
                  <w:rPr>
                    <w:rFonts w:ascii="Calibri" w:eastAsia="等线" w:hAnsi="Calibri" w:cs="Calibri"/>
                    <w:sz w:val="20"/>
                    <w:szCs w:val="20"/>
                  </w:rPr>
                </w:rPrChange>
              </w:rPr>
              <w:t>Operations Analyst: Case Verification</w:t>
            </w:r>
          </w:p>
        </w:tc>
        <w:tc>
          <w:tcPr>
            <w:tcW w:w="3533" w:type="dxa"/>
            <w:tcBorders>
              <w:top w:val="single" w:sz="4" w:space="0" w:color="auto"/>
              <w:left w:val="single" w:sz="4" w:space="0" w:color="auto"/>
              <w:bottom w:val="single" w:sz="4" w:space="0" w:color="auto"/>
              <w:right w:val="single" w:sz="4" w:space="0" w:color="auto"/>
            </w:tcBorders>
            <w:vAlign w:val="center"/>
            <w:hideMark/>
          </w:tcPr>
          <w:p w14:paraId="4848D2A9" w14:textId="77777777" w:rsidR="00F7260B" w:rsidRPr="00B0205A" w:rsidRDefault="00F7260B">
            <w:pPr>
              <w:spacing w:afterLines="50" w:after="156"/>
              <w:jc w:val="left"/>
              <w:rPr>
                <w:rFonts w:ascii="Times New Roman" w:hAnsi="Times New Roman" w:cs="Times New Roman"/>
                <w:sz w:val="24"/>
                <w:rPrChange w:id="19824"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25" w:author="raye" w:date="2018-08-10T12:30:00Z">
                  <w:rPr>
                    <w:rFonts w:ascii="Calibri" w:eastAsia="等线" w:hAnsi="Calibri" w:cs="Calibri"/>
                    <w:sz w:val="20"/>
                    <w:szCs w:val="20"/>
                  </w:rPr>
                </w:rPrChange>
              </w:rPr>
              <w:t xml:space="preserve">Once one page added, the new page will be default marked “others”. Operations Analyst could correct type for this page if needed, and input template after </w:t>
            </w:r>
            <w:r w:rsidRPr="00B0205A">
              <w:rPr>
                <w:rFonts w:ascii="Times New Roman" w:eastAsia="等线" w:hAnsi="Times New Roman" w:cs="Times New Roman"/>
                <w:sz w:val="20"/>
                <w:szCs w:val="20"/>
                <w:rPrChange w:id="19826" w:author="raye" w:date="2018-08-10T12:30:00Z">
                  <w:rPr>
                    <w:rFonts w:ascii="Calibri" w:eastAsia="等线" w:hAnsi="Calibri" w:cs="Calibri"/>
                    <w:sz w:val="20"/>
                    <w:szCs w:val="20"/>
                  </w:rPr>
                </w:rPrChange>
              </w:rPr>
              <w:lastRenderedPageBreak/>
              <w:t>adjustment.</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CC6669A" w14:textId="77777777" w:rsidR="00F7260B" w:rsidRPr="00B0205A" w:rsidRDefault="00F7260B">
            <w:pPr>
              <w:spacing w:afterLines="50" w:after="156"/>
              <w:jc w:val="center"/>
              <w:rPr>
                <w:rFonts w:ascii="Times New Roman" w:hAnsi="Times New Roman" w:cs="Times New Roman"/>
                <w:sz w:val="24"/>
                <w:rPrChange w:id="1982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28" w:author="raye" w:date="2018-08-10T12:30:00Z">
                  <w:rPr>
                    <w:rFonts w:ascii="Calibri" w:eastAsia="等线" w:hAnsi="Calibri" w:cs="Calibri"/>
                    <w:sz w:val="20"/>
                    <w:szCs w:val="20"/>
                  </w:rPr>
                </w:rPrChange>
              </w:rPr>
              <w:lastRenderedPageBreak/>
              <w:t>Enhancement</w:t>
            </w:r>
          </w:p>
        </w:tc>
      </w:tr>
      <w:tr w:rsidR="00F7260B" w:rsidRPr="00B0205A" w14:paraId="5245AAC3"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0463A343" w14:textId="77777777" w:rsidR="00F7260B" w:rsidRPr="00B0205A" w:rsidRDefault="00F7260B">
            <w:pPr>
              <w:spacing w:afterLines="50" w:after="156"/>
              <w:jc w:val="center"/>
              <w:rPr>
                <w:rFonts w:ascii="Times New Roman" w:hAnsi="Times New Roman" w:cs="Times New Roman"/>
                <w:sz w:val="24"/>
                <w:rPrChange w:id="1982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30" w:author="raye" w:date="2018-08-10T12:30:00Z">
                  <w:rPr>
                    <w:rFonts w:ascii="Calibri" w:eastAsia="等线" w:hAnsi="Calibri" w:cs="Calibri"/>
                    <w:sz w:val="20"/>
                    <w:szCs w:val="20"/>
                  </w:rPr>
                </w:rPrChange>
              </w:rPr>
              <w:lastRenderedPageBreak/>
              <w:t>30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D7AE2C1" w14:textId="77777777" w:rsidR="00F7260B" w:rsidRPr="00B0205A" w:rsidRDefault="00F7260B">
            <w:pPr>
              <w:spacing w:afterLines="50" w:after="156"/>
              <w:jc w:val="center"/>
              <w:rPr>
                <w:rFonts w:ascii="Times New Roman" w:hAnsi="Times New Roman" w:cs="Times New Roman"/>
                <w:sz w:val="24"/>
                <w:rPrChange w:id="1983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32" w:author="raye" w:date="2018-08-10T12:30:00Z">
                  <w:rPr>
                    <w:rFonts w:ascii="Calibri" w:eastAsia="等线" w:hAnsi="Calibri" w:cs="Calibri"/>
                    <w:sz w:val="20"/>
                    <w:szCs w:val="20"/>
                  </w:rPr>
                </w:rPrChange>
              </w:rPr>
              <w:t>Operations Analyst: Case Verification</w:t>
            </w:r>
          </w:p>
        </w:tc>
        <w:tc>
          <w:tcPr>
            <w:tcW w:w="3533" w:type="dxa"/>
            <w:tcBorders>
              <w:top w:val="single" w:sz="4" w:space="0" w:color="auto"/>
              <w:left w:val="single" w:sz="4" w:space="0" w:color="auto"/>
              <w:bottom w:val="single" w:sz="4" w:space="0" w:color="auto"/>
              <w:right w:val="single" w:sz="4" w:space="0" w:color="auto"/>
            </w:tcBorders>
            <w:vAlign w:val="center"/>
            <w:hideMark/>
          </w:tcPr>
          <w:p w14:paraId="6E5A06C3" w14:textId="77777777" w:rsidR="00F7260B" w:rsidRPr="00B0205A" w:rsidRDefault="00F7260B">
            <w:pPr>
              <w:spacing w:afterLines="50" w:after="156"/>
              <w:jc w:val="left"/>
              <w:rPr>
                <w:rFonts w:ascii="Times New Roman" w:hAnsi="Times New Roman" w:cs="Times New Roman"/>
                <w:sz w:val="24"/>
                <w:rPrChange w:id="1983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34" w:author="raye" w:date="2018-08-10T12:30:00Z">
                  <w:rPr>
                    <w:rFonts w:ascii="Calibri" w:eastAsia="等线" w:hAnsi="Calibri" w:cs="Calibri"/>
                    <w:sz w:val="20"/>
                    <w:szCs w:val="20"/>
                  </w:rPr>
                </w:rPrChange>
              </w:rPr>
              <w:t>New API to the new Lloyds website.</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EC26266" w14:textId="77777777" w:rsidR="00F7260B" w:rsidRPr="00B0205A" w:rsidRDefault="00F7260B">
            <w:pPr>
              <w:spacing w:afterLines="50" w:after="156"/>
              <w:jc w:val="center"/>
              <w:rPr>
                <w:rFonts w:ascii="Times New Roman" w:hAnsi="Times New Roman" w:cs="Times New Roman"/>
                <w:sz w:val="24"/>
                <w:rPrChange w:id="1983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36" w:author="raye" w:date="2018-08-10T12:30:00Z">
                  <w:rPr>
                    <w:rFonts w:ascii="Calibri" w:eastAsia="等线" w:hAnsi="Calibri" w:cs="Calibri"/>
                    <w:sz w:val="20"/>
                    <w:szCs w:val="20"/>
                  </w:rPr>
                </w:rPrChange>
              </w:rPr>
              <w:t>Enhancement</w:t>
            </w:r>
          </w:p>
        </w:tc>
      </w:tr>
      <w:tr w:rsidR="00F7260B" w:rsidRPr="00B0205A" w14:paraId="569EC1A6"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55B4CE29" w14:textId="77777777" w:rsidR="00F7260B" w:rsidRPr="00B0205A" w:rsidRDefault="00F7260B">
            <w:pPr>
              <w:spacing w:afterLines="50" w:after="156"/>
              <w:jc w:val="center"/>
              <w:rPr>
                <w:rFonts w:ascii="Times New Roman" w:hAnsi="Times New Roman" w:cs="Times New Roman"/>
                <w:sz w:val="24"/>
                <w:rPrChange w:id="1983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38" w:author="raye" w:date="2018-08-10T12:30:00Z">
                  <w:rPr>
                    <w:rFonts w:ascii="Calibri" w:eastAsia="等线" w:hAnsi="Calibri" w:cs="Calibri"/>
                    <w:sz w:val="20"/>
                    <w:szCs w:val="20"/>
                  </w:rPr>
                </w:rPrChange>
              </w:rPr>
              <w:t>31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455D423" w14:textId="77777777" w:rsidR="00F7260B" w:rsidRPr="00B0205A" w:rsidRDefault="00F7260B">
            <w:pPr>
              <w:spacing w:afterLines="50" w:after="156"/>
              <w:jc w:val="center"/>
              <w:rPr>
                <w:rFonts w:ascii="Times New Roman" w:hAnsi="Times New Roman" w:cs="Times New Roman"/>
                <w:sz w:val="24"/>
                <w:rPrChange w:id="1983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40" w:author="raye" w:date="2018-08-10T12:30:00Z">
                  <w:rPr>
                    <w:rFonts w:ascii="Calibri" w:eastAsia="等线" w:hAnsi="Calibri" w:cs="Calibri"/>
                    <w:sz w:val="20"/>
                    <w:szCs w:val="20"/>
                  </w:rPr>
                </w:rPrChange>
              </w:rPr>
              <w:t>Operations Analyst: Case Verification</w:t>
            </w:r>
          </w:p>
        </w:tc>
        <w:tc>
          <w:tcPr>
            <w:tcW w:w="3533" w:type="dxa"/>
            <w:tcBorders>
              <w:top w:val="single" w:sz="4" w:space="0" w:color="auto"/>
              <w:left w:val="single" w:sz="4" w:space="0" w:color="auto"/>
              <w:bottom w:val="single" w:sz="4" w:space="0" w:color="auto"/>
              <w:right w:val="single" w:sz="4" w:space="0" w:color="auto"/>
            </w:tcBorders>
            <w:vAlign w:val="center"/>
            <w:hideMark/>
          </w:tcPr>
          <w:p w14:paraId="3BB80301" w14:textId="77777777" w:rsidR="00F7260B" w:rsidRPr="00B0205A" w:rsidRDefault="00F7260B">
            <w:pPr>
              <w:spacing w:afterLines="50" w:after="156"/>
              <w:jc w:val="left"/>
              <w:rPr>
                <w:rFonts w:ascii="Times New Roman" w:hAnsi="Times New Roman" w:cs="Times New Roman"/>
                <w:sz w:val="24"/>
                <w:rPrChange w:id="1984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42" w:author="raye" w:date="2018-08-10T12:30:00Z">
                  <w:rPr>
                    <w:rFonts w:ascii="Calibri" w:eastAsia="等线" w:hAnsi="Calibri" w:cs="Calibri"/>
                    <w:sz w:val="20"/>
                    <w:szCs w:val="20"/>
                  </w:rPr>
                </w:rPrChange>
              </w:rPr>
              <w:t>Adjust Verify Page: split PDF edit function (add page, delete page, change page sequence, rotate page</w:t>
            </w:r>
            <w:r w:rsidRPr="00B0205A">
              <w:rPr>
                <w:rFonts w:ascii="Times New Roman" w:hAnsi="Times New Roman" w:cs="Times New Roman" w:hint="eastAsia"/>
                <w:sz w:val="20"/>
                <w:szCs w:val="20"/>
                <w:rPrChange w:id="19843" w:author="raye" w:date="2018-08-10T12:30:00Z">
                  <w:rPr>
                    <w:rFonts w:ascii="Calibri" w:hAnsi="Calibri" w:cs="Calibri" w:hint="eastAsia"/>
                    <w:sz w:val="20"/>
                    <w:szCs w:val="20"/>
                  </w:rPr>
                </w:rPrChange>
              </w:rPr>
              <w:t>，</w:t>
            </w:r>
            <w:r w:rsidRPr="00B0205A">
              <w:rPr>
                <w:rFonts w:ascii="Times New Roman" w:eastAsia="等线" w:hAnsi="Times New Roman" w:cs="Times New Roman"/>
                <w:sz w:val="20"/>
                <w:szCs w:val="20"/>
                <w:rPrChange w:id="19844" w:author="raye" w:date="2018-08-10T12:30:00Z">
                  <w:rPr>
                    <w:rFonts w:ascii="Calibri" w:eastAsia="等线" w:hAnsi="Calibri" w:cs="Calibri"/>
                    <w:sz w:val="20"/>
                    <w:szCs w:val="20"/>
                  </w:rPr>
                </w:rPrChange>
              </w:rPr>
              <w:t xml:space="preserve"> Operations Analyst could zoom-in or zoom-out or rotate for view) from original page and add new page for these edit functions; keep PDF view function (Operations Analyst could zoom-in, zoom-out, page up, page down, page restore) in original page</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D58115C" w14:textId="77777777" w:rsidR="00F7260B" w:rsidRPr="00B0205A" w:rsidRDefault="00F7260B">
            <w:pPr>
              <w:spacing w:afterLines="50" w:after="156"/>
              <w:jc w:val="center"/>
              <w:rPr>
                <w:rFonts w:ascii="Times New Roman" w:hAnsi="Times New Roman" w:cs="Times New Roman"/>
                <w:sz w:val="24"/>
                <w:rPrChange w:id="1984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46" w:author="raye" w:date="2018-08-10T12:30:00Z">
                  <w:rPr>
                    <w:rFonts w:ascii="Calibri" w:eastAsia="等线" w:hAnsi="Calibri" w:cs="Calibri"/>
                    <w:sz w:val="20"/>
                    <w:szCs w:val="20"/>
                  </w:rPr>
                </w:rPrChange>
              </w:rPr>
              <w:t>Enhancement</w:t>
            </w:r>
          </w:p>
        </w:tc>
      </w:tr>
      <w:tr w:rsidR="00F7260B" w:rsidRPr="00B0205A" w14:paraId="19F90047"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2377E53B" w14:textId="77777777" w:rsidR="00F7260B" w:rsidRPr="00B0205A" w:rsidRDefault="00F7260B">
            <w:pPr>
              <w:spacing w:afterLines="50" w:after="156"/>
              <w:jc w:val="center"/>
              <w:rPr>
                <w:rFonts w:ascii="Times New Roman" w:hAnsi="Times New Roman" w:cs="Times New Roman"/>
                <w:sz w:val="24"/>
                <w:rPrChange w:id="1984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48" w:author="raye" w:date="2018-08-10T12:30:00Z">
                  <w:rPr>
                    <w:rFonts w:ascii="Calibri" w:eastAsia="等线" w:hAnsi="Calibri" w:cs="Calibri"/>
                    <w:sz w:val="20"/>
                    <w:szCs w:val="20"/>
                  </w:rPr>
                </w:rPrChange>
              </w:rPr>
              <w:t>32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9A1DFCD" w14:textId="77777777" w:rsidR="00F7260B" w:rsidRPr="00B0205A" w:rsidRDefault="00F7260B">
            <w:pPr>
              <w:spacing w:afterLines="50" w:after="156"/>
              <w:jc w:val="center"/>
              <w:rPr>
                <w:rFonts w:ascii="Times New Roman" w:hAnsi="Times New Roman" w:cs="Times New Roman"/>
                <w:sz w:val="24"/>
                <w:rPrChange w:id="1984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50" w:author="raye" w:date="2018-08-10T12:30:00Z">
                  <w:rPr>
                    <w:rFonts w:ascii="Calibri" w:eastAsia="等线" w:hAnsi="Calibri" w:cs="Calibri"/>
                    <w:sz w:val="20"/>
                    <w:szCs w:val="20"/>
                  </w:rPr>
                </w:rPrChange>
              </w:rPr>
              <w:t>Operations Analyst: Case Verification</w:t>
            </w:r>
          </w:p>
        </w:tc>
        <w:tc>
          <w:tcPr>
            <w:tcW w:w="3533" w:type="dxa"/>
            <w:tcBorders>
              <w:top w:val="single" w:sz="4" w:space="0" w:color="auto"/>
              <w:left w:val="single" w:sz="4" w:space="0" w:color="auto"/>
              <w:bottom w:val="single" w:sz="4" w:space="0" w:color="auto"/>
              <w:right w:val="single" w:sz="4" w:space="0" w:color="auto"/>
            </w:tcBorders>
            <w:vAlign w:val="center"/>
            <w:hideMark/>
          </w:tcPr>
          <w:p w14:paraId="62138D5E" w14:textId="77777777" w:rsidR="00F7260B" w:rsidRPr="00B0205A" w:rsidRDefault="00F7260B">
            <w:pPr>
              <w:spacing w:afterLines="50" w:after="156"/>
              <w:jc w:val="left"/>
              <w:rPr>
                <w:rFonts w:ascii="Times New Roman" w:hAnsi="Times New Roman" w:cs="Times New Roman"/>
                <w:sz w:val="24"/>
                <w:rPrChange w:id="1985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52" w:author="raye" w:date="2018-08-10T12:30:00Z">
                  <w:rPr>
                    <w:rFonts w:ascii="Calibri" w:eastAsia="等线" w:hAnsi="Calibri" w:cs="Calibri"/>
                    <w:sz w:val="20"/>
                    <w:szCs w:val="20"/>
                  </w:rPr>
                </w:rPrChange>
              </w:rPr>
              <w:t>Split screen (A) to two screens. (Left side separate to screen B). Screen (B) focuses on PDF modifications. Screen (A) focuses on Data input and left side keeping PDF view function. Switch to screen-B from screen-A if needs</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3233D72" w14:textId="77777777" w:rsidR="00F7260B" w:rsidRPr="00B0205A" w:rsidRDefault="00F7260B">
            <w:pPr>
              <w:spacing w:afterLines="50" w:after="156"/>
              <w:jc w:val="center"/>
              <w:rPr>
                <w:rFonts w:ascii="Times New Roman" w:hAnsi="Times New Roman" w:cs="Times New Roman"/>
                <w:sz w:val="24"/>
                <w:rPrChange w:id="1985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54" w:author="raye" w:date="2018-08-10T12:30:00Z">
                  <w:rPr>
                    <w:rFonts w:ascii="Calibri" w:eastAsia="等线" w:hAnsi="Calibri" w:cs="Calibri"/>
                    <w:sz w:val="20"/>
                    <w:szCs w:val="20"/>
                  </w:rPr>
                </w:rPrChange>
              </w:rPr>
              <w:t>Enhancement</w:t>
            </w:r>
          </w:p>
        </w:tc>
      </w:tr>
      <w:tr w:rsidR="00F7260B" w:rsidRPr="00B0205A" w14:paraId="55DABF4E"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008C70AC" w14:textId="77777777" w:rsidR="00F7260B" w:rsidRPr="00B0205A" w:rsidRDefault="00F7260B">
            <w:pPr>
              <w:spacing w:afterLines="50" w:after="156"/>
              <w:jc w:val="center"/>
              <w:rPr>
                <w:rFonts w:ascii="Times New Roman" w:hAnsi="Times New Roman" w:cs="Times New Roman"/>
                <w:sz w:val="24"/>
                <w:rPrChange w:id="1985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56" w:author="raye" w:date="2018-08-10T12:30:00Z">
                  <w:rPr>
                    <w:rFonts w:ascii="Calibri" w:eastAsia="等线" w:hAnsi="Calibri" w:cs="Calibri"/>
                    <w:sz w:val="20"/>
                    <w:szCs w:val="20"/>
                  </w:rPr>
                </w:rPrChange>
              </w:rPr>
              <w:t>33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6CB37E6" w14:textId="77777777" w:rsidR="00F7260B" w:rsidRPr="00B0205A" w:rsidRDefault="00F7260B">
            <w:pPr>
              <w:spacing w:afterLines="50" w:after="156"/>
              <w:jc w:val="center"/>
              <w:rPr>
                <w:rFonts w:ascii="Times New Roman" w:hAnsi="Times New Roman" w:cs="Times New Roman"/>
                <w:sz w:val="24"/>
                <w:rPrChange w:id="1985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58" w:author="raye" w:date="2018-08-10T12:30:00Z">
                  <w:rPr>
                    <w:rFonts w:ascii="Calibri" w:eastAsia="等线" w:hAnsi="Calibri" w:cs="Calibri"/>
                    <w:sz w:val="20"/>
                    <w:szCs w:val="20"/>
                  </w:rPr>
                </w:rPrChange>
              </w:rPr>
              <w:t>Operations Analyst: Case Summary Report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5D2C3BFC" w14:textId="77777777" w:rsidR="00F7260B" w:rsidRPr="00B0205A" w:rsidRDefault="00F7260B">
            <w:pPr>
              <w:spacing w:afterLines="50" w:after="156"/>
              <w:jc w:val="left"/>
              <w:rPr>
                <w:rFonts w:ascii="Times New Roman" w:hAnsi="Times New Roman" w:cs="Times New Roman"/>
                <w:sz w:val="24"/>
                <w:rPrChange w:id="1985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60" w:author="raye" w:date="2018-08-10T12:30:00Z">
                  <w:rPr>
                    <w:rFonts w:ascii="Calibri" w:eastAsia="等线" w:hAnsi="Calibri" w:cs="Calibri"/>
                    <w:sz w:val="20"/>
                    <w:szCs w:val="20"/>
                  </w:rPr>
                </w:rPrChange>
              </w:rPr>
              <w:t>Alert before quit summary page without saving content.</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5061831" w14:textId="77777777" w:rsidR="00F7260B" w:rsidRPr="00B0205A" w:rsidRDefault="00F7260B">
            <w:pPr>
              <w:spacing w:afterLines="50" w:after="156"/>
              <w:jc w:val="center"/>
              <w:rPr>
                <w:rFonts w:ascii="Times New Roman" w:hAnsi="Times New Roman" w:cs="Times New Roman"/>
                <w:sz w:val="24"/>
                <w:rPrChange w:id="1986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62" w:author="raye" w:date="2018-08-10T12:30:00Z">
                  <w:rPr>
                    <w:rFonts w:ascii="Calibri" w:eastAsia="等线" w:hAnsi="Calibri" w:cs="Calibri"/>
                    <w:sz w:val="20"/>
                    <w:szCs w:val="20"/>
                  </w:rPr>
                </w:rPrChange>
              </w:rPr>
              <w:t>Enhancement</w:t>
            </w:r>
          </w:p>
        </w:tc>
      </w:tr>
      <w:tr w:rsidR="00F7260B" w:rsidRPr="00B0205A" w14:paraId="44611331"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43E9F352" w14:textId="77777777" w:rsidR="00F7260B" w:rsidRPr="00B0205A" w:rsidRDefault="00F7260B">
            <w:pPr>
              <w:spacing w:afterLines="50" w:after="156"/>
              <w:jc w:val="center"/>
              <w:rPr>
                <w:rFonts w:ascii="Times New Roman" w:hAnsi="Times New Roman" w:cs="Times New Roman"/>
                <w:sz w:val="24"/>
                <w:rPrChange w:id="1986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64" w:author="raye" w:date="2018-08-10T12:30:00Z">
                  <w:rPr>
                    <w:rFonts w:ascii="Calibri" w:eastAsia="等线" w:hAnsi="Calibri" w:cs="Calibri"/>
                    <w:sz w:val="20"/>
                    <w:szCs w:val="20"/>
                  </w:rPr>
                </w:rPrChange>
              </w:rPr>
              <w:t>34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01285E6B" w14:textId="77777777" w:rsidR="00F7260B" w:rsidRPr="00B0205A" w:rsidRDefault="00F7260B">
            <w:pPr>
              <w:spacing w:afterLines="50" w:after="156"/>
              <w:jc w:val="center"/>
              <w:rPr>
                <w:rFonts w:ascii="Times New Roman" w:hAnsi="Times New Roman" w:cs="Times New Roman"/>
                <w:sz w:val="24"/>
                <w:rPrChange w:id="1986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66" w:author="raye" w:date="2018-08-10T12:30:00Z">
                  <w:rPr>
                    <w:rFonts w:ascii="Calibri" w:eastAsia="等线" w:hAnsi="Calibri" w:cs="Calibri"/>
                    <w:sz w:val="20"/>
                    <w:szCs w:val="20"/>
                  </w:rPr>
                </w:rPrChange>
              </w:rPr>
              <w:t>Operations Analyst: Case Summary Report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04BAE93F" w14:textId="77777777" w:rsidR="00F7260B" w:rsidRPr="00B0205A" w:rsidRDefault="00F7260B">
            <w:pPr>
              <w:spacing w:afterLines="50" w:after="156"/>
              <w:jc w:val="left"/>
              <w:rPr>
                <w:rFonts w:ascii="Times New Roman" w:hAnsi="Times New Roman" w:cs="Times New Roman"/>
                <w:sz w:val="24"/>
                <w:rPrChange w:id="1986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68" w:author="raye" w:date="2018-08-10T12:30:00Z">
                  <w:rPr>
                    <w:rFonts w:ascii="Calibri" w:eastAsia="等线" w:hAnsi="Calibri" w:cs="Calibri"/>
                    <w:sz w:val="20"/>
                    <w:szCs w:val="20"/>
                  </w:rPr>
                </w:rPrChange>
              </w:rPr>
              <w:t xml:space="preserve">In the interface of Case Summary, information of the case (such as client ID, client name, reference no. and so on) can be modified and the system doesn't start or ask the Operations Analyst to recheck the case using new information. </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192B61C" w14:textId="77777777" w:rsidR="00F7260B" w:rsidRPr="00B0205A" w:rsidRDefault="00F7260B">
            <w:pPr>
              <w:spacing w:afterLines="50" w:after="156"/>
              <w:jc w:val="center"/>
              <w:rPr>
                <w:rFonts w:ascii="Times New Roman" w:hAnsi="Times New Roman" w:cs="Times New Roman"/>
                <w:sz w:val="24"/>
                <w:rPrChange w:id="1986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70" w:author="raye" w:date="2018-08-10T12:30:00Z">
                  <w:rPr>
                    <w:rFonts w:ascii="Calibri" w:eastAsia="等线" w:hAnsi="Calibri" w:cs="Calibri"/>
                    <w:sz w:val="20"/>
                    <w:szCs w:val="20"/>
                  </w:rPr>
                </w:rPrChange>
              </w:rPr>
              <w:t>Enhancement</w:t>
            </w:r>
          </w:p>
        </w:tc>
      </w:tr>
      <w:tr w:rsidR="00F7260B" w:rsidRPr="00B0205A" w14:paraId="364B15F9"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5B2A1027" w14:textId="77777777" w:rsidR="00F7260B" w:rsidRPr="00B0205A" w:rsidRDefault="00F7260B">
            <w:pPr>
              <w:spacing w:afterLines="50" w:after="156"/>
              <w:jc w:val="center"/>
              <w:rPr>
                <w:rFonts w:ascii="Times New Roman" w:hAnsi="Times New Roman" w:cs="Times New Roman"/>
                <w:sz w:val="24"/>
                <w:rPrChange w:id="1987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72" w:author="raye" w:date="2018-08-10T12:30:00Z">
                  <w:rPr>
                    <w:rFonts w:ascii="Calibri" w:eastAsia="等线" w:hAnsi="Calibri" w:cs="Calibri"/>
                    <w:sz w:val="20"/>
                    <w:szCs w:val="20"/>
                  </w:rPr>
                </w:rPrChange>
              </w:rPr>
              <w:t>35</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7BA93E9" w14:textId="77777777" w:rsidR="00F7260B" w:rsidRPr="00B0205A" w:rsidRDefault="00F7260B">
            <w:pPr>
              <w:spacing w:afterLines="50" w:after="156"/>
              <w:jc w:val="center"/>
              <w:rPr>
                <w:rFonts w:ascii="Times New Roman" w:hAnsi="Times New Roman" w:cs="Times New Roman"/>
                <w:sz w:val="24"/>
                <w:rPrChange w:id="1987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74" w:author="raye" w:date="2018-08-10T12:30:00Z">
                  <w:rPr>
                    <w:rFonts w:ascii="Calibri" w:eastAsia="等线" w:hAnsi="Calibri" w:cs="Calibri"/>
                    <w:sz w:val="20"/>
                    <w:szCs w:val="20"/>
                  </w:rPr>
                </w:rPrChange>
              </w:rPr>
              <w:t>Operations Analyst: Case Summary Report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4BC9597D" w14:textId="77777777" w:rsidR="00F7260B" w:rsidRPr="00B0205A" w:rsidRDefault="00F7260B">
            <w:pPr>
              <w:spacing w:afterLines="50" w:after="156"/>
              <w:jc w:val="left"/>
              <w:rPr>
                <w:rFonts w:ascii="Times New Roman" w:hAnsi="Times New Roman" w:cs="Times New Roman"/>
                <w:sz w:val="24"/>
                <w:rPrChange w:id="1987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76" w:author="raye" w:date="2018-08-10T12:30:00Z">
                  <w:rPr>
                    <w:rFonts w:ascii="Calibri" w:eastAsia="等线" w:hAnsi="Calibri" w:cs="Calibri"/>
                    <w:sz w:val="20"/>
                    <w:szCs w:val="20"/>
                  </w:rPr>
                </w:rPrChange>
              </w:rPr>
              <w:t>For stringency of the whole due diligence process, such information should ONLY be allowed to modify before checking begins, and once such information modified, re-checking of the whole case should automatically start.</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67AF664" w14:textId="77777777" w:rsidR="00F7260B" w:rsidRPr="00B0205A" w:rsidRDefault="00F7260B">
            <w:pPr>
              <w:spacing w:afterLines="50" w:after="156"/>
              <w:jc w:val="center"/>
              <w:rPr>
                <w:rFonts w:ascii="Times New Roman" w:hAnsi="Times New Roman" w:cs="Times New Roman"/>
                <w:sz w:val="24"/>
                <w:rPrChange w:id="1987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78" w:author="raye" w:date="2018-08-10T12:30:00Z">
                  <w:rPr>
                    <w:rFonts w:ascii="Calibri" w:eastAsia="等线" w:hAnsi="Calibri" w:cs="Calibri"/>
                    <w:sz w:val="20"/>
                    <w:szCs w:val="20"/>
                  </w:rPr>
                </w:rPrChange>
              </w:rPr>
              <w:t>Enhancement</w:t>
            </w:r>
          </w:p>
        </w:tc>
      </w:tr>
      <w:tr w:rsidR="00F7260B" w:rsidRPr="00B0205A" w14:paraId="1F165573"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7996BB68" w14:textId="77777777" w:rsidR="00F7260B" w:rsidRPr="00B0205A" w:rsidRDefault="00F7260B">
            <w:pPr>
              <w:spacing w:afterLines="50" w:after="156"/>
              <w:jc w:val="center"/>
              <w:rPr>
                <w:rFonts w:ascii="Times New Roman" w:hAnsi="Times New Roman" w:cs="Times New Roman"/>
                <w:sz w:val="24"/>
                <w:rPrChange w:id="1987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80" w:author="raye" w:date="2018-08-10T12:30:00Z">
                  <w:rPr>
                    <w:rFonts w:ascii="Calibri" w:eastAsia="等线" w:hAnsi="Calibri" w:cs="Calibri"/>
                    <w:sz w:val="20"/>
                    <w:szCs w:val="20"/>
                  </w:rPr>
                </w:rPrChange>
              </w:rPr>
              <w:t>36</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6A08FB3" w14:textId="77777777" w:rsidR="00F7260B" w:rsidRPr="00B0205A" w:rsidRDefault="00F7260B">
            <w:pPr>
              <w:spacing w:afterLines="50" w:after="156"/>
              <w:jc w:val="center"/>
              <w:rPr>
                <w:rFonts w:ascii="Times New Roman" w:hAnsi="Times New Roman" w:cs="Times New Roman"/>
                <w:sz w:val="24"/>
                <w:rPrChange w:id="1988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82" w:author="raye" w:date="2018-08-10T12:30:00Z">
                  <w:rPr>
                    <w:rFonts w:ascii="Calibri" w:eastAsia="等线" w:hAnsi="Calibri" w:cs="Calibri"/>
                    <w:sz w:val="20"/>
                    <w:szCs w:val="20"/>
                  </w:rPr>
                </w:rPrChange>
              </w:rPr>
              <w:t>Operations Analyst: Case Summary Report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78B596DF" w14:textId="77777777" w:rsidR="00F7260B" w:rsidRPr="00B0205A" w:rsidRDefault="00F7260B">
            <w:pPr>
              <w:spacing w:afterLines="50" w:after="156"/>
              <w:jc w:val="left"/>
              <w:rPr>
                <w:rFonts w:ascii="Times New Roman" w:hAnsi="Times New Roman" w:cs="Times New Roman"/>
                <w:sz w:val="24"/>
                <w:rPrChange w:id="1988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884" w:author="raye" w:date="2018-08-10T12:30:00Z">
                  <w:rPr>
                    <w:rFonts w:ascii="Calibri" w:eastAsia="等线" w:hAnsi="Calibri" w:cs="Calibri"/>
                    <w:sz w:val="20"/>
                    <w:szCs w:val="20"/>
                  </w:rPr>
                </w:rPrChange>
              </w:rPr>
              <w:t>Show user name (</w:t>
            </w:r>
            <w:r w:rsidRPr="00B0205A">
              <w:rPr>
                <w:rFonts w:ascii="Times New Roman" w:eastAsia="等线" w:hAnsi="Times New Roman" w:cs="Times New Roman"/>
                <w:i/>
                <w:iCs/>
                <w:sz w:val="20"/>
                <w:szCs w:val="20"/>
                <w:u w:val="single"/>
                <w:rPrChange w:id="19885" w:author="raye" w:date="2018-08-10T12:30:00Z">
                  <w:rPr>
                    <w:rFonts w:ascii="Calibri" w:eastAsia="等线" w:hAnsi="Calibri" w:cs="Calibri"/>
                    <w:i/>
                    <w:iCs/>
                    <w:sz w:val="20"/>
                    <w:szCs w:val="20"/>
                    <w:u w:val="single"/>
                  </w:rPr>
                </w:rPrChange>
              </w:rPr>
              <w:t>name</w:t>
            </w:r>
            <w:r w:rsidRPr="00B0205A">
              <w:rPr>
                <w:rFonts w:ascii="Times New Roman" w:eastAsia="等线" w:hAnsi="Times New Roman" w:cs="Times New Roman"/>
                <w:sz w:val="20"/>
                <w:szCs w:val="20"/>
                <w:rPrChange w:id="19886" w:author="raye" w:date="2018-08-10T12:30:00Z">
                  <w:rPr>
                    <w:rFonts w:ascii="Calibri" w:eastAsia="等线" w:hAnsi="Calibri" w:cs="Calibri"/>
                    <w:sz w:val="20"/>
                    <w:szCs w:val="20"/>
                  </w:rPr>
                </w:rPrChange>
              </w:rPr>
              <w:t xml:space="preserve">) and action date for Operations Analyst &amp; operations manager. </w:t>
            </w:r>
            <w:r w:rsidRPr="00B0205A">
              <w:rPr>
                <w:rFonts w:ascii="Times New Roman" w:hAnsi="Times New Roman" w:cs="Times New Roman" w:hint="eastAsia"/>
                <w:sz w:val="20"/>
                <w:szCs w:val="20"/>
                <w:rPrChange w:id="19887" w:author="raye" w:date="2018-08-10T12:30:00Z">
                  <w:rPr>
                    <w:rFonts w:ascii="Calibri" w:hAnsi="Calibri" w:cs="Calibri" w:hint="eastAsia"/>
                    <w:sz w:val="20"/>
                    <w:szCs w:val="20"/>
                  </w:rPr>
                </w:rPrChange>
              </w:rPr>
              <w:t>（</w:t>
            </w:r>
            <w:r w:rsidRPr="00B0205A">
              <w:rPr>
                <w:rFonts w:ascii="Times New Roman" w:eastAsia="等线" w:hAnsi="Times New Roman" w:cs="Times New Roman"/>
                <w:sz w:val="20"/>
                <w:szCs w:val="20"/>
                <w:rPrChange w:id="19888" w:author="raye" w:date="2018-08-10T12:30:00Z">
                  <w:rPr>
                    <w:rFonts w:ascii="Calibri" w:eastAsia="等线" w:hAnsi="Calibri" w:cs="Calibri"/>
                    <w:sz w:val="20"/>
                    <w:szCs w:val="20"/>
                  </w:rPr>
                </w:rPrChange>
              </w:rPr>
              <w:t>operations analysis</w:t>
            </w:r>
            <w:r w:rsidRPr="00B0205A">
              <w:rPr>
                <w:rFonts w:ascii="Times New Roman" w:eastAsia="等线" w:hAnsi="Times New Roman" w:cs="Times New Roman"/>
                <w:sz w:val="20"/>
                <w:szCs w:val="20"/>
                <w:u w:val="single"/>
                <w:rPrChange w:id="19889" w:author="raye" w:date="2018-08-10T12:30:00Z">
                  <w:rPr>
                    <w:rFonts w:ascii="Calibri" w:eastAsia="等线" w:hAnsi="Calibri" w:cs="Calibri"/>
                    <w:sz w:val="20"/>
                    <w:szCs w:val="20"/>
                    <w:u w:val="single"/>
                  </w:rPr>
                </w:rPrChange>
              </w:rPr>
              <w:t xml:space="preserve"> </w:t>
            </w:r>
            <w:r w:rsidRPr="00B0205A">
              <w:rPr>
                <w:rFonts w:ascii="Times New Roman" w:eastAsia="等线" w:hAnsi="Times New Roman" w:cs="Times New Roman"/>
                <w:i/>
                <w:iCs/>
                <w:sz w:val="20"/>
                <w:szCs w:val="20"/>
                <w:u w:val="single"/>
                <w:rPrChange w:id="19890" w:author="raye" w:date="2018-08-10T12:30:00Z">
                  <w:rPr>
                    <w:rFonts w:ascii="Calibri" w:eastAsia="等线" w:hAnsi="Calibri" w:cs="Calibri"/>
                    <w:i/>
                    <w:iCs/>
                    <w:sz w:val="20"/>
                    <w:szCs w:val="20"/>
                    <w:u w:val="single"/>
                  </w:rPr>
                </w:rPrChange>
              </w:rPr>
              <w:t>name</w:t>
            </w:r>
            <w:r w:rsidRPr="00B0205A">
              <w:rPr>
                <w:rFonts w:ascii="Times New Roman" w:eastAsia="等线" w:hAnsi="Times New Roman" w:cs="Times New Roman"/>
                <w:sz w:val="20"/>
                <w:szCs w:val="20"/>
                <w:u w:val="single"/>
                <w:rPrChange w:id="19891" w:author="raye" w:date="2018-08-10T12:30:00Z">
                  <w:rPr>
                    <w:rFonts w:ascii="Calibri" w:eastAsia="等线" w:hAnsi="Calibri" w:cs="Calibri"/>
                    <w:sz w:val="20"/>
                    <w:szCs w:val="20"/>
                    <w:u w:val="single"/>
                  </w:rPr>
                </w:rPrChange>
              </w:rPr>
              <w:t xml:space="preserve"> </w:t>
            </w:r>
            <w:r w:rsidRPr="00B0205A">
              <w:rPr>
                <w:rFonts w:ascii="Times New Roman" w:eastAsia="等线" w:hAnsi="Times New Roman" w:cs="Times New Roman"/>
                <w:sz w:val="20"/>
                <w:szCs w:val="20"/>
                <w:rPrChange w:id="19892" w:author="raye" w:date="2018-08-10T12:30:00Z">
                  <w:rPr>
                    <w:rFonts w:ascii="Calibri" w:eastAsia="等线" w:hAnsi="Calibri" w:cs="Calibri"/>
                    <w:sz w:val="20"/>
                    <w:szCs w:val="20"/>
                  </w:rPr>
                </w:rPrChange>
              </w:rPr>
              <w:t>once submit #1 report</w:t>
            </w:r>
            <w:r w:rsidRPr="00B0205A">
              <w:rPr>
                <w:rFonts w:ascii="Times New Roman" w:hAnsi="Times New Roman" w:cs="Times New Roman" w:hint="eastAsia"/>
                <w:sz w:val="20"/>
                <w:szCs w:val="20"/>
                <w:rPrChange w:id="19893" w:author="raye" w:date="2018-08-10T12:30:00Z">
                  <w:rPr>
                    <w:rFonts w:ascii="Calibri" w:hAnsi="Calibri" w:cs="Calibri" w:hint="eastAsia"/>
                    <w:sz w:val="20"/>
                    <w:szCs w:val="20"/>
                  </w:rPr>
                </w:rPrChange>
              </w:rPr>
              <w:t>，</w:t>
            </w:r>
            <w:r w:rsidRPr="00B0205A">
              <w:rPr>
                <w:rFonts w:ascii="Times New Roman" w:eastAsia="等线" w:hAnsi="Times New Roman" w:cs="Times New Roman"/>
                <w:sz w:val="20"/>
                <w:szCs w:val="20"/>
                <w:rPrChange w:id="19894" w:author="raye" w:date="2018-08-10T12:30:00Z">
                  <w:rPr>
                    <w:rFonts w:ascii="Calibri" w:eastAsia="等线" w:hAnsi="Calibri" w:cs="Calibri"/>
                    <w:sz w:val="20"/>
                    <w:szCs w:val="20"/>
                  </w:rPr>
                </w:rPrChange>
              </w:rPr>
              <w:t xml:space="preserve">operations manager </w:t>
            </w:r>
            <w:r w:rsidRPr="00B0205A">
              <w:rPr>
                <w:rFonts w:ascii="Times New Roman" w:eastAsia="等线" w:hAnsi="Times New Roman" w:cs="Times New Roman"/>
                <w:i/>
                <w:iCs/>
                <w:sz w:val="20"/>
                <w:szCs w:val="20"/>
                <w:u w:val="single"/>
                <w:rPrChange w:id="19895" w:author="raye" w:date="2018-08-10T12:30:00Z">
                  <w:rPr>
                    <w:rFonts w:ascii="Calibri" w:eastAsia="等线" w:hAnsi="Calibri" w:cs="Calibri"/>
                    <w:i/>
                    <w:iCs/>
                    <w:sz w:val="20"/>
                    <w:szCs w:val="20"/>
                    <w:u w:val="single"/>
                  </w:rPr>
                </w:rPrChange>
              </w:rPr>
              <w:t>name</w:t>
            </w:r>
            <w:r w:rsidRPr="00B0205A">
              <w:rPr>
                <w:rFonts w:ascii="Times New Roman" w:eastAsia="等线" w:hAnsi="Times New Roman" w:cs="Times New Roman"/>
                <w:sz w:val="20"/>
                <w:szCs w:val="20"/>
                <w:rPrChange w:id="19896" w:author="raye" w:date="2018-08-10T12:30:00Z">
                  <w:rPr>
                    <w:rFonts w:ascii="Calibri" w:eastAsia="等线" w:hAnsi="Calibri" w:cs="Calibri"/>
                    <w:sz w:val="20"/>
                    <w:szCs w:val="20"/>
                  </w:rPr>
                </w:rPrChange>
              </w:rPr>
              <w:t xml:space="preserve">  click “</w:t>
            </w:r>
            <w:r w:rsidRPr="00B0205A">
              <w:rPr>
                <w:rFonts w:ascii="Times New Roman" w:eastAsia="等线" w:hAnsi="Times New Roman" w:cs="Times New Roman"/>
                <w:b/>
                <w:bCs/>
                <w:sz w:val="20"/>
                <w:szCs w:val="20"/>
                <w:rPrChange w:id="19897" w:author="raye" w:date="2018-08-10T12:30:00Z">
                  <w:rPr>
                    <w:rFonts w:ascii="Calibri" w:eastAsia="等线" w:hAnsi="Calibri" w:cs="Calibri"/>
                    <w:b/>
                    <w:bCs/>
                    <w:sz w:val="20"/>
                    <w:szCs w:val="20"/>
                  </w:rPr>
                </w:rPrChange>
              </w:rPr>
              <w:t>approve”</w:t>
            </w:r>
            <w:r w:rsidRPr="00B0205A">
              <w:rPr>
                <w:rFonts w:ascii="Times New Roman" w:eastAsia="等线" w:hAnsi="Times New Roman" w:cs="Times New Roman"/>
                <w:sz w:val="20"/>
                <w:szCs w:val="20"/>
                <w:rPrChange w:id="19898" w:author="raye" w:date="2018-08-10T12:30:00Z">
                  <w:rPr>
                    <w:rFonts w:ascii="Calibri" w:eastAsia="等线" w:hAnsi="Calibri" w:cs="Calibri"/>
                    <w:sz w:val="20"/>
                    <w:szCs w:val="20"/>
                  </w:rPr>
                </w:rPrChange>
              </w:rPr>
              <w:t xml:space="preserve"> for no </w:t>
            </w:r>
            <w:r w:rsidRPr="00B0205A">
              <w:rPr>
                <w:rFonts w:ascii="Times New Roman" w:eastAsia="等线" w:hAnsi="Times New Roman" w:cs="Times New Roman"/>
                <w:sz w:val="20"/>
                <w:szCs w:val="20"/>
                <w:rPrChange w:id="19899" w:author="raye" w:date="2018-08-10T12:30:00Z">
                  <w:rPr>
                    <w:rFonts w:ascii="Calibri" w:eastAsia="等线" w:hAnsi="Calibri" w:cs="Calibri"/>
                    <w:sz w:val="20"/>
                    <w:szCs w:val="20"/>
                  </w:rPr>
                </w:rPrChange>
              </w:rPr>
              <w:lastRenderedPageBreak/>
              <w:t>red flag section</w:t>
            </w:r>
            <w:r w:rsidRPr="00B0205A">
              <w:rPr>
                <w:rFonts w:ascii="Times New Roman" w:hAnsi="Times New Roman" w:cs="Times New Roman" w:hint="eastAsia"/>
                <w:sz w:val="20"/>
                <w:szCs w:val="20"/>
                <w:rPrChange w:id="19900" w:author="raye" w:date="2018-08-10T12:30:00Z">
                  <w:rPr>
                    <w:rFonts w:ascii="Calibri" w:hAnsi="Calibri" w:cs="Calibri" w:hint="eastAsia"/>
                    <w:sz w:val="20"/>
                    <w:szCs w:val="20"/>
                  </w:rPr>
                </w:rPrChange>
              </w:rPr>
              <w:t>，</w:t>
            </w:r>
            <w:r w:rsidRPr="00B0205A">
              <w:rPr>
                <w:rFonts w:ascii="Times New Roman" w:eastAsia="等线" w:hAnsi="Times New Roman" w:cs="Times New Roman"/>
                <w:sz w:val="20"/>
                <w:szCs w:val="20"/>
                <w:rPrChange w:id="19901" w:author="raye" w:date="2018-08-10T12:30:00Z">
                  <w:rPr>
                    <w:rFonts w:ascii="Calibri" w:eastAsia="等线" w:hAnsi="Calibri" w:cs="Calibri"/>
                    <w:sz w:val="20"/>
                    <w:szCs w:val="20"/>
                  </w:rPr>
                </w:rPrChange>
              </w:rPr>
              <w:t>click “</w:t>
            </w:r>
            <w:r w:rsidRPr="00B0205A">
              <w:rPr>
                <w:rFonts w:ascii="Times New Roman" w:eastAsia="等线" w:hAnsi="Times New Roman" w:cs="Times New Roman"/>
                <w:b/>
                <w:bCs/>
                <w:sz w:val="20"/>
                <w:szCs w:val="20"/>
                <w:rPrChange w:id="19902" w:author="raye" w:date="2018-08-10T12:30:00Z">
                  <w:rPr>
                    <w:rFonts w:ascii="Calibri" w:eastAsia="等线" w:hAnsi="Calibri" w:cs="Calibri"/>
                    <w:b/>
                    <w:bCs/>
                    <w:sz w:val="20"/>
                    <w:szCs w:val="20"/>
                  </w:rPr>
                </w:rPrChange>
              </w:rPr>
              <w:t>refer to”</w:t>
            </w:r>
            <w:r w:rsidRPr="00B0205A">
              <w:rPr>
                <w:rFonts w:ascii="Times New Roman" w:eastAsia="等线" w:hAnsi="Times New Roman" w:cs="Times New Roman"/>
                <w:sz w:val="20"/>
                <w:szCs w:val="20"/>
                <w:rPrChange w:id="19903" w:author="raye" w:date="2018-08-10T12:30:00Z">
                  <w:rPr>
                    <w:rFonts w:ascii="Calibri" w:eastAsia="等线" w:hAnsi="Calibri" w:cs="Calibri"/>
                    <w:sz w:val="20"/>
                    <w:szCs w:val="20"/>
                  </w:rPr>
                </w:rPrChange>
              </w:rPr>
              <w:t xml:space="preserve"> for red flag section</w:t>
            </w:r>
            <w:r w:rsidRPr="00B0205A">
              <w:rPr>
                <w:rFonts w:ascii="Times New Roman" w:hAnsi="Times New Roman" w:cs="Times New Roman" w:hint="eastAsia"/>
                <w:sz w:val="20"/>
                <w:szCs w:val="20"/>
                <w:rPrChange w:id="19904" w:author="raye" w:date="2018-08-10T12:30:00Z">
                  <w:rPr>
                    <w:rFonts w:ascii="Calibri" w:hAnsi="Calibri" w:cs="Calibri" w:hint="eastAsia"/>
                    <w:sz w:val="20"/>
                    <w:szCs w:val="20"/>
                  </w:rPr>
                </w:rPrChange>
              </w:rPr>
              <w:t>）</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969E8D6" w14:textId="77777777" w:rsidR="00F7260B" w:rsidRPr="00B0205A" w:rsidRDefault="00F7260B">
            <w:pPr>
              <w:spacing w:afterLines="50" w:after="156"/>
              <w:jc w:val="center"/>
              <w:rPr>
                <w:rFonts w:ascii="Times New Roman" w:hAnsi="Times New Roman" w:cs="Times New Roman"/>
                <w:sz w:val="24"/>
                <w:rPrChange w:id="1990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06" w:author="raye" w:date="2018-08-10T12:30:00Z">
                  <w:rPr>
                    <w:rFonts w:ascii="Calibri" w:eastAsia="等线" w:hAnsi="Calibri" w:cs="Calibri"/>
                    <w:sz w:val="20"/>
                    <w:szCs w:val="20"/>
                  </w:rPr>
                </w:rPrChange>
              </w:rPr>
              <w:lastRenderedPageBreak/>
              <w:t>Enhancement</w:t>
            </w:r>
          </w:p>
        </w:tc>
      </w:tr>
      <w:tr w:rsidR="00F7260B" w:rsidRPr="00B0205A" w14:paraId="2B9F43A9"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36D8F259" w14:textId="77777777" w:rsidR="00F7260B" w:rsidRPr="00B0205A" w:rsidRDefault="00F7260B">
            <w:pPr>
              <w:spacing w:afterLines="50" w:after="156"/>
              <w:jc w:val="center"/>
              <w:rPr>
                <w:rFonts w:ascii="Times New Roman" w:hAnsi="Times New Roman" w:cs="Times New Roman"/>
                <w:sz w:val="24"/>
                <w:rPrChange w:id="1990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08" w:author="raye" w:date="2018-08-10T12:30:00Z">
                  <w:rPr>
                    <w:rFonts w:ascii="Calibri" w:eastAsia="等线" w:hAnsi="Calibri" w:cs="Calibri"/>
                    <w:sz w:val="20"/>
                    <w:szCs w:val="20"/>
                  </w:rPr>
                </w:rPrChange>
              </w:rPr>
              <w:lastRenderedPageBreak/>
              <w:t>37</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BD60471" w14:textId="77777777" w:rsidR="00F7260B" w:rsidRPr="00B0205A" w:rsidRDefault="00F7260B">
            <w:pPr>
              <w:spacing w:afterLines="50" w:after="156"/>
              <w:jc w:val="center"/>
              <w:rPr>
                <w:rFonts w:ascii="Times New Roman" w:hAnsi="Times New Roman" w:cs="Times New Roman"/>
                <w:sz w:val="24"/>
                <w:rPrChange w:id="1990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10" w:author="raye" w:date="2018-08-10T12:30:00Z">
                  <w:rPr>
                    <w:rFonts w:ascii="Calibri" w:eastAsia="等线" w:hAnsi="Calibri" w:cs="Calibri"/>
                    <w:sz w:val="20"/>
                    <w:szCs w:val="20"/>
                  </w:rPr>
                </w:rPrChange>
              </w:rPr>
              <w:t>Operations Analyst: Evidence Management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1C75412A" w14:textId="77777777" w:rsidR="00F7260B" w:rsidRPr="00B0205A" w:rsidRDefault="00F7260B">
            <w:pPr>
              <w:spacing w:afterLines="50" w:after="156"/>
              <w:jc w:val="left"/>
              <w:rPr>
                <w:rFonts w:ascii="Times New Roman" w:hAnsi="Times New Roman" w:cs="Times New Roman"/>
                <w:sz w:val="24"/>
                <w:rPrChange w:id="1991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12" w:author="raye" w:date="2018-08-10T12:30:00Z">
                  <w:rPr>
                    <w:rFonts w:ascii="Calibri" w:eastAsia="等线" w:hAnsi="Calibri" w:cs="Calibri"/>
                    <w:sz w:val="20"/>
                    <w:szCs w:val="20"/>
                  </w:rPr>
                </w:rPrChange>
              </w:rPr>
              <w:t>Evidence management-not organize and categorize</w:t>
            </w:r>
            <w:r w:rsidRPr="00B0205A">
              <w:rPr>
                <w:rFonts w:ascii="Times New Roman" w:eastAsia="等线" w:hAnsi="Times New Roman" w:cs="Times New Roman"/>
                <w:sz w:val="20"/>
                <w:szCs w:val="20"/>
                <w:rPrChange w:id="19913" w:author="raye" w:date="2018-08-10T12:30:00Z">
                  <w:rPr>
                    <w:rFonts w:ascii="Calibri" w:eastAsia="等线" w:hAnsi="Calibri" w:cs="Calibri"/>
                    <w:sz w:val="20"/>
                    <w:szCs w:val="20"/>
                  </w:rPr>
                </w:rPrChange>
              </w:rPr>
              <w:br/>
              <w:t>1) Name standard of file which download is Reference No. (e.g. TFxxxxxxxxxx.zip)</w:t>
            </w:r>
            <w:r w:rsidRPr="00B0205A">
              <w:rPr>
                <w:rFonts w:ascii="Times New Roman" w:eastAsia="等线" w:hAnsi="Times New Roman" w:cs="Times New Roman"/>
                <w:sz w:val="20"/>
                <w:szCs w:val="20"/>
                <w:rPrChange w:id="19914" w:author="raye" w:date="2018-08-10T12:30:00Z">
                  <w:rPr>
                    <w:rFonts w:ascii="Calibri" w:eastAsia="等线" w:hAnsi="Calibri" w:cs="Calibri"/>
                    <w:sz w:val="20"/>
                    <w:szCs w:val="20"/>
                  </w:rPr>
                </w:rPrChange>
              </w:rPr>
              <w:br/>
              <w:t>2) There are 6 sub-folders under this zip file. (5 API evidence + 1 logic)</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951A121" w14:textId="77777777" w:rsidR="00F7260B" w:rsidRPr="00B0205A" w:rsidRDefault="00F7260B">
            <w:pPr>
              <w:spacing w:afterLines="50" w:after="156"/>
              <w:jc w:val="center"/>
              <w:rPr>
                <w:rFonts w:ascii="Times New Roman" w:hAnsi="Times New Roman" w:cs="Times New Roman"/>
                <w:sz w:val="24"/>
                <w:rPrChange w:id="1991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16" w:author="raye" w:date="2018-08-10T12:30:00Z">
                  <w:rPr>
                    <w:rFonts w:ascii="Calibri" w:eastAsia="等线" w:hAnsi="Calibri" w:cs="Calibri"/>
                    <w:sz w:val="20"/>
                    <w:szCs w:val="20"/>
                  </w:rPr>
                </w:rPrChange>
              </w:rPr>
              <w:t>Enhancement</w:t>
            </w:r>
          </w:p>
        </w:tc>
      </w:tr>
      <w:tr w:rsidR="00F7260B" w:rsidRPr="00B0205A" w14:paraId="09D8E89A"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17F3679D" w14:textId="77777777" w:rsidR="00F7260B" w:rsidRPr="00B0205A" w:rsidRDefault="00F7260B">
            <w:pPr>
              <w:spacing w:afterLines="50" w:after="156"/>
              <w:jc w:val="center"/>
              <w:rPr>
                <w:rFonts w:ascii="Times New Roman" w:hAnsi="Times New Roman" w:cs="Times New Roman"/>
                <w:sz w:val="24"/>
                <w:rPrChange w:id="1991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18" w:author="raye" w:date="2018-08-10T12:30:00Z">
                  <w:rPr>
                    <w:rFonts w:ascii="Calibri" w:eastAsia="等线" w:hAnsi="Calibri" w:cs="Calibri"/>
                    <w:sz w:val="20"/>
                    <w:szCs w:val="20"/>
                  </w:rPr>
                </w:rPrChange>
              </w:rPr>
              <w:t>38</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FDAB4DE" w14:textId="77777777" w:rsidR="00F7260B" w:rsidRPr="00B0205A" w:rsidRDefault="00F7260B">
            <w:pPr>
              <w:spacing w:afterLines="50" w:after="156"/>
              <w:jc w:val="center"/>
              <w:rPr>
                <w:rFonts w:ascii="Times New Roman" w:hAnsi="Times New Roman" w:cs="Times New Roman"/>
                <w:sz w:val="24"/>
                <w:rPrChange w:id="1991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20" w:author="raye" w:date="2018-08-10T12:30:00Z">
                  <w:rPr>
                    <w:rFonts w:ascii="Calibri" w:eastAsia="等线" w:hAnsi="Calibri" w:cs="Calibri"/>
                    <w:sz w:val="20"/>
                    <w:szCs w:val="20"/>
                  </w:rPr>
                </w:rPrChange>
              </w:rPr>
              <w:t>Operations Analyst: Evidence Management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3459A9C0" w14:textId="77777777" w:rsidR="00F7260B" w:rsidRPr="00B0205A" w:rsidRDefault="00F7260B">
            <w:pPr>
              <w:spacing w:afterLines="50" w:after="156"/>
              <w:jc w:val="left"/>
              <w:rPr>
                <w:rFonts w:ascii="Times New Roman" w:hAnsi="Times New Roman" w:cs="Times New Roman"/>
                <w:sz w:val="24"/>
                <w:rPrChange w:id="1992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22" w:author="raye" w:date="2018-08-10T12:30:00Z">
                  <w:rPr>
                    <w:rFonts w:ascii="Calibri" w:eastAsia="等线" w:hAnsi="Calibri" w:cs="Calibri"/>
                    <w:sz w:val="20"/>
                    <w:szCs w:val="20"/>
                  </w:rPr>
                </w:rPrChange>
              </w:rPr>
              <w:t>Evidence file should have naming standard which can contain ownership, movement and vessel information.</w:t>
            </w:r>
          </w:p>
        </w:tc>
        <w:tc>
          <w:tcPr>
            <w:tcW w:w="2074" w:type="dxa"/>
            <w:tcBorders>
              <w:top w:val="single" w:sz="4" w:space="0" w:color="auto"/>
              <w:left w:val="single" w:sz="4" w:space="0" w:color="auto"/>
              <w:bottom w:val="single" w:sz="4" w:space="0" w:color="auto"/>
              <w:right w:val="single" w:sz="4" w:space="0" w:color="auto"/>
            </w:tcBorders>
            <w:vAlign w:val="center"/>
            <w:hideMark/>
          </w:tcPr>
          <w:p w14:paraId="6ED20363" w14:textId="77777777" w:rsidR="00F7260B" w:rsidRPr="00B0205A" w:rsidRDefault="00F7260B">
            <w:pPr>
              <w:spacing w:afterLines="50" w:after="156"/>
              <w:jc w:val="center"/>
              <w:rPr>
                <w:rFonts w:ascii="Times New Roman" w:hAnsi="Times New Roman" w:cs="Times New Roman"/>
                <w:sz w:val="24"/>
                <w:rPrChange w:id="1992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24" w:author="raye" w:date="2018-08-10T12:30:00Z">
                  <w:rPr>
                    <w:rFonts w:ascii="Calibri" w:eastAsia="等线" w:hAnsi="Calibri" w:cs="Calibri"/>
                    <w:sz w:val="20"/>
                    <w:szCs w:val="20"/>
                  </w:rPr>
                </w:rPrChange>
              </w:rPr>
              <w:t>Enhancement</w:t>
            </w:r>
          </w:p>
        </w:tc>
      </w:tr>
      <w:tr w:rsidR="00F7260B" w:rsidRPr="00B0205A" w14:paraId="3478D742"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61600454" w14:textId="77777777" w:rsidR="00F7260B" w:rsidRPr="00B0205A" w:rsidRDefault="00F7260B">
            <w:pPr>
              <w:spacing w:afterLines="50" w:after="156"/>
              <w:jc w:val="center"/>
              <w:rPr>
                <w:rFonts w:ascii="Times New Roman" w:hAnsi="Times New Roman" w:cs="Times New Roman"/>
                <w:sz w:val="24"/>
                <w:rPrChange w:id="1992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26" w:author="raye" w:date="2018-08-10T12:30:00Z">
                  <w:rPr>
                    <w:rFonts w:ascii="Calibri" w:eastAsia="等线" w:hAnsi="Calibri" w:cs="Calibri"/>
                    <w:sz w:val="20"/>
                    <w:szCs w:val="20"/>
                  </w:rPr>
                </w:rPrChange>
              </w:rPr>
              <w:t>39</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B93070C" w14:textId="77777777" w:rsidR="00F7260B" w:rsidRPr="00B0205A" w:rsidRDefault="00F7260B">
            <w:pPr>
              <w:spacing w:afterLines="50" w:after="156"/>
              <w:jc w:val="center"/>
              <w:rPr>
                <w:rFonts w:ascii="Times New Roman" w:hAnsi="Times New Roman" w:cs="Times New Roman"/>
                <w:sz w:val="24"/>
                <w:rPrChange w:id="1992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28" w:author="raye" w:date="2018-08-10T12:30:00Z">
                  <w:rPr>
                    <w:rFonts w:ascii="Calibri" w:eastAsia="等线" w:hAnsi="Calibri" w:cs="Calibri"/>
                    <w:sz w:val="20"/>
                    <w:szCs w:val="20"/>
                  </w:rPr>
                </w:rPrChange>
              </w:rPr>
              <w:t>Operations Analyst: Evidence Management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12822CDB" w14:textId="77777777" w:rsidR="00F7260B" w:rsidRPr="00B0205A" w:rsidRDefault="00F7260B">
            <w:pPr>
              <w:spacing w:afterLines="50" w:after="156"/>
              <w:jc w:val="left"/>
              <w:rPr>
                <w:rFonts w:ascii="Times New Roman" w:hAnsi="Times New Roman" w:cs="Times New Roman"/>
                <w:sz w:val="24"/>
                <w:rPrChange w:id="1992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30" w:author="raye" w:date="2018-08-10T12:30:00Z">
                  <w:rPr>
                    <w:rFonts w:ascii="Calibri" w:eastAsia="等线" w:hAnsi="Calibri" w:cs="Calibri"/>
                    <w:sz w:val="20"/>
                    <w:szCs w:val="20"/>
                  </w:rPr>
                </w:rPrChange>
              </w:rPr>
              <w:t>All evidence should be internally linked: once an evidence is deleted under certain question, the same evidence will automatically disappear under other questions at the same time.</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6FF8AB4" w14:textId="77777777" w:rsidR="00F7260B" w:rsidRPr="00B0205A" w:rsidRDefault="00F7260B">
            <w:pPr>
              <w:spacing w:afterLines="50" w:after="156"/>
              <w:jc w:val="center"/>
              <w:rPr>
                <w:rFonts w:ascii="Times New Roman" w:hAnsi="Times New Roman" w:cs="Times New Roman"/>
                <w:sz w:val="24"/>
                <w:rPrChange w:id="1993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32" w:author="raye" w:date="2018-08-10T12:30:00Z">
                  <w:rPr>
                    <w:rFonts w:ascii="Calibri" w:eastAsia="等线" w:hAnsi="Calibri" w:cs="Calibri"/>
                    <w:sz w:val="20"/>
                    <w:szCs w:val="20"/>
                  </w:rPr>
                </w:rPrChange>
              </w:rPr>
              <w:t>Enhancement</w:t>
            </w:r>
          </w:p>
        </w:tc>
      </w:tr>
      <w:tr w:rsidR="00F7260B" w:rsidRPr="00B0205A" w14:paraId="4EBFC60D"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1AE6DDD7" w14:textId="77777777" w:rsidR="00F7260B" w:rsidRPr="00B0205A" w:rsidRDefault="00F7260B">
            <w:pPr>
              <w:spacing w:afterLines="50" w:after="156"/>
              <w:jc w:val="center"/>
              <w:rPr>
                <w:rFonts w:ascii="Times New Roman" w:hAnsi="Times New Roman" w:cs="Times New Roman"/>
                <w:sz w:val="24"/>
                <w:rPrChange w:id="1993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34" w:author="raye" w:date="2018-08-10T12:30:00Z">
                  <w:rPr>
                    <w:rFonts w:ascii="Calibri" w:eastAsia="等线" w:hAnsi="Calibri" w:cs="Calibri"/>
                    <w:sz w:val="20"/>
                    <w:szCs w:val="20"/>
                  </w:rPr>
                </w:rPrChange>
              </w:rPr>
              <w:t>40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5D932EF" w14:textId="77777777" w:rsidR="00F7260B" w:rsidRPr="00B0205A" w:rsidRDefault="00F7260B">
            <w:pPr>
              <w:spacing w:afterLines="50" w:after="156"/>
              <w:jc w:val="center"/>
              <w:rPr>
                <w:rFonts w:ascii="Times New Roman" w:hAnsi="Times New Roman" w:cs="Times New Roman"/>
                <w:sz w:val="24"/>
                <w:rPrChange w:id="1993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36" w:author="raye" w:date="2018-08-10T12:30:00Z">
                  <w:rPr>
                    <w:rFonts w:ascii="Calibri" w:eastAsia="等线" w:hAnsi="Calibri" w:cs="Calibri"/>
                    <w:sz w:val="20"/>
                    <w:szCs w:val="20"/>
                  </w:rPr>
                </w:rPrChange>
              </w:rPr>
              <w:t>Operations Analyst: Evidence Management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1883CCA6" w14:textId="77777777" w:rsidR="00F7260B" w:rsidRPr="00B0205A" w:rsidRDefault="00F7260B">
            <w:pPr>
              <w:spacing w:afterLines="50" w:after="156"/>
              <w:jc w:val="left"/>
              <w:rPr>
                <w:rFonts w:ascii="Times New Roman" w:hAnsi="Times New Roman" w:cs="Times New Roman"/>
                <w:sz w:val="24"/>
                <w:rPrChange w:id="1993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38" w:author="raye" w:date="2018-08-10T12:30:00Z">
                  <w:rPr>
                    <w:rFonts w:ascii="Calibri" w:eastAsia="等线" w:hAnsi="Calibri" w:cs="Calibri"/>
                    <w:sz w:val="20"/>
                    <w:szCs w:val="20"/>
                  </w:rPr>
                </w:rPrChange>
              </w:rPr>
              <w:t>If BI rationale is over 80%, Operations Analyst should input comments, otherwise system should alert.</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34EBD45" w14:textId="77777777" w:rsidR="00F7260B" w:rsidRPr="00B0205A" w:rsidRDefault="00F7260B">
            <w:pPr>
              <w:spacing w:afterLines="50" w:after="156"/>
              <w:jc w:val="center"/>
              <w:rPr>
                <w:rFonts w:ascii="Times New Roman" w:hAnsi="Times New Roman" w:cs="Times New Roman"/>
                <w:sz w:val="24"/>
                <w:rPrChange w:id="1993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40" w:author="raye" w:date="2018-08-10T12:30:00Z">
                  <w:rPr>
                    <w:rFonts w:ascii="Calibri" w:eastAsia="等线" w:hAnsi="Calibri" w:cs="Calibri"/>
                    <w:sz w:val="20"/>
                    <w:szCs w:val="20"/>
                  </w:rPr>
                </w:rPrChange>
              </w:rPr>
              <w:t>Enhancement</w:t>
            </w:r>
          </w:p>
        </w:tc>
      </w:tr>
      <w:tr w:rsidR="00F7260B" w:rsidRPr="00B0205A" w14:paraId="3AD3CE94"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2E1DAD3A" w14:textId="77777777" w:rsidR="00F7260B" w:rsidRPr="00B0205A" w:rsidRDefault="00F7260B">
            <w:pPr>
              <w:spacing w:afterLines="50" w:after="156"/>
              <w:jc w:val="center"/>
              <w:rPr>
                <w:rFonts w:ascii="Times New Roman" w:hAnsi="Times New Roman" w:cs="Times New Roman"/>
                <w:sz w:val="24"/>
                <w:rPrChange w:id="1994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42" w:author="raye" w:date="2018-08-10T12:30:00Z">
                  <w:rPr>
                    <w:rFonts w:ascii="Calibri" w:eastAsia="等线" w:hAnsi="Calibri" w:cs="Calibri"/>
                    <w:sz w:val="20"/>
                    <w:szCs w:val="20"/>
                  </w:rPr>
                </w:rPrChange>
              </w:rPr>
              <w:t>41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38B4F01" w14:textId="77777777" w:rsidR="00F7260B" w:rsidRPr="00B0205A" w:rsidRDefault="00F7260B">
            <w:pPr>
              <w:spacing w:afterLines="50" w:after="156"/>
              <w:jc w:val="center"/>
              <w:rPr>
                <w:rFonts w:ascii="Times New Roman" w:hAnsi="Times New Roman" w:cs="Times New Roman"/>
                <w:sz w:val="24"/>
                <w:rPrChange w:id="1994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44" w:author="raye" w:date="2018-08-10T12:30:00Z">
                  <w:rPr>
                    <w:rFonts w:ascii="Calibri" w:eastAsia="等线" w:hAnsi="Calibri" w:cs="Calibri"/>
                    <w:sz w:val="20"/>
                    <w:szCs w:val="20"/>
                  </w:rPr>
                </w:rPrChange>
              </w:rPr>
              <w:t>Operations Analyst: Evidence Management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5262B766" w14:textId="77777777" w:rsidR="00F7260B" w:rsidRPr="00B0205A" w:rsidRDefault="00F7260B">
            <w:pPr>
              <w:spacing w:afterLines="50" w:after="156"/>
              <w:jc w:val="left"/>
              <w:rPr>
                <w:rFonts w:ascii="Times New Roman" w:hAnsi="Times New Roman" w:cs="Times New Roman"/>
                <w:sz w:val="24"/>
                <w:rPrChange w:id="1994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46" w:author="raye" w:date="2018-08-10T12:30:00Z">
                  <w:rPr>
                    <w:rFonts w:ascii="Calibri" w:eastAsia="等线" w:hAnsi="Calibri" w:cs="Calibri"/>
                    <w:sz w:val="20"/>
                    <w:szCs w:val="20"/>
                  </w:rPr>
                </w:rPrChange>
              </w:rPr>
              <w:t>Establish database for commodity and unit price</w:t>
            </w:r>
            <w:r w:rsidRPr="00B0205A">
              <w:rPr>
                <w:rFonts w:ascii="Times New Roman" w:hAnsi="Times New Roman" w:cs="Times New Roman" w:hint="eastAsia"/>
                <w:sz w:val="20"/>
                <w:szCs w:val="20"/>
                <w:rPrChange w:id="19947" w:author="raye" w:date="2018-08-10T12:30:00Z">
                  <w:rPr>
                    <w:rFonts w:ascii="Calibri" w:hAnsi="Calibri" w:cs="Calibri" w:hint="eastAsia"/>
                    <w:sz w:val="20"/>
                    <w:szCs w:val="20"/>
                  </w:rPr>
                </w:rPrChange>
              </w:rPr>
              <w:t>，</w:t>
            </w:r>
            <w:r w:rsidRPr="00B0205A">
              <w:rPr>
                <w:rFonts w:ascii="Times New Roman" w:eastAsia="等线" w:hAnsi="Times New Roman" w:cs="Times New Roman"/>
                <w:sz w:val="20"/>
                <w:szCs w:val="20"/>
                <w:rPrChange w:id="19948" w:author="raye" w:date="2018-08-10T12:30:00Z">
                  <w:rPr>
                    <w:rFonts w:ascii="Calibri" w:eastAsia="等线" w:hAnsi="Calibri" w:cs="Calibri"/>
                    <w:sz w:val="20"/>
                    <w:szCs w:val="20"/>
                  </w:rPr>
                </w:rPrChange>
              </w:rPr>
              <w:t>establish database for invoice no.</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0229C52" w14:textId="77777777" w:rsidR="00F7260B" w:rsidRPr="00B0205A" w:rsidRDefault="00F7260B">
            <w:pPr>
              <w:spacing w:afterLines="50" w:after="156"/>
              <w:jc w:val="center"/>
              <w:rPr>
                <w:rFonts w:ascii="Times New Roman" w:hAnsi="Times New Roman" w:cs="Times New Roman"/>
                <w:sz w:val="24"/>
                <w:rPrChange w:id="1994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50" w:author="raye" w:date="2018-08-10T12:30:00Z">
                  <w:rPr>
                    <w:rFonts w:ascii="Calibri" w:eastAsia="等线" w:hAnsi="Calibri" w:cs="Calibri"/>
                    <w:sz w:val="20"/>
                    <w:szCs w:val="20"/>
                  </w:rPr>
                </w:rPrChange>
              </w:rPr>
              <w:t>Enhancement</w:t>
            </w:r>
          </w:p>
        </w:tc>
      </w:tr>
      <w:tr w:rsidR="00F7260B" w:rsidRPr="00B0205A" w14:paraId="6AC9802E"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6AA8E6F8" w14:textId="77777777" w:rsidR="00F7260B" w:rsidRPr="00B0205A" w:rsidRDefault="00F7260B">
            <w:pPr>
              <w:spacing w:afterLines="50" w:after="156"/>
              <w:jc w:val="center"/>
              <w:rPr>
                <w:rFonts w:ascii="Times New Roman" w:hAnsi="Times New Roman" w:cs="Times New Roman"/>
                <w:sz w:val="24"/>
                <w:rPrChange w:id="1995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52" w:author="raye" w:date="2018-08-10T12:30:00Z">
                  <w:rPr>
                    <w:rFonts w:ascii="Calibri" w:eastAsia="等线" w:hAnsi="Calibri" w:cs="Calibri"/>
                    <w:sz w:val="20"/>
                    <w:szCs w:val="20"/>
                  </w:rPr>
                </w:rPrChange>
              </w:rPr>
              <w:t>42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CB1A4D0" w14:textId="77777777" w:rsidR="00F7260B" w:rsidRPr="00B0205A" w:rsidRDefault="00F7260B">
            <w:pPr>
              <w:spacing w:afterLines="50" w:after="156"/>
              <w:jc w:val="center"/>
              <w:rPr>
                <w:rFonts w:ascii="Times New Roman" w:hAnsi="Times New Roman" w:cs="Times New Roman"/>
                <w:sz w:val="24"/>
                <w:rPrChange w:id="1995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54" w:author="raye" w:date="2018-08-10T12:30:00Z">
                  <w:rPr>
                    <w:rFonts w:ascii="Calibri" w:eastAsia="等线" w:hAnsi="Calibri" w:cs="Calibri"/>
                    <w:sz w:val="20"/>
                    <w:szCs w:val="20"/>
                  </w:rPr>
                </w:rPrChange>
              </w:rPr>
              <w:t>Operations Analyst: Evidence Management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760CAEE7" w14:textId="77777777" w:rsidR="00F7260B" w:rsidRPr="00B0205A" w:rsidRDefault="00F7260B">
            <w:pPr>
              <w:spacing w:afterLines="50" w:after="156"/>
              <w:jc w:val="left"/>
              <w:rPr>
                <w:rFonts w:ascii="Times New Roman" w:hAnsi="Times New Roman" w:cs="Times New Roman"/>
                <w:sz w:val="24"/>
                <w:rPrChange w:id="1995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56" w:author="raye" w:date="2018-08-10T12:30:00Z">
                  <w:rPr>
                    <w:rFonts w:ascii="Calibri" w:eastAsia="等线" w:hAnsi="Calibri" w:cs="Calibri"/>
                    <w:sz w:val="20"/>
                    <w:szCs w:val="20"/>
                  </w:rPr>
                </w:rPrChange>
              </w:rPr>
              <w:t>If Dow Jones RATIONALE OVER 80% (manually judge). Operations Analyst could select an evidence, and it will trigger and pop out a window for comment input. Once Operations Analyst complete comments input and save, the highlighted comments will appear in left PDF. The input comment will be added at the end of the PDF. And a PDF could be created which is including original DJ result and input comments. The PDF name should be original name+ identified stamp. The PDF file could upload as evidence via manually.</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F9ED11F" w14:textId="77777777" w:rsidR="00F7260B" w:rsidRPr="00B0205A" w:rsidRDefault="00F7260B">
            <w:pPr>
              <w:spacing w:afterLines="50" w:after="156"/>
              <w:jc w:val="center"/>
              <w:rPr>
                <w:rFonts w:ascii="Times New Roman" w:hAnsi="Times New Roman" w:cs="Times New Roman"/>
                <w:sz w:val="24"/>
                <w:rPrChange w:id="1995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58" w:author="raye" w:date="2018-08-10T12:30:00Z">
                  <w:rPr>
                    <w:rFonts w:ascii="Calibri" w:eastAsia="等线" w:hAnsi="Calibri" w:cs="Calibri"/>
                    <w:sz w:val="20"/>
                    <w:szCs w:val="20"/>
                  </w:rPr>
                </w:rPrChange>
              </w:rPr>
              <w:t>Enhancement</w:t>
            </w:r>
          </w:p>
        </w:tc>
      </w:tr>
      <w:tr w:rsidR="00F7260B" w:rsidRPr="00B0205A" w14:paraId="0A908C27"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4F475075" w14:textId="77777777" w:rsidR="00F7260B" w:rsidRPr="00B0205A" w:rsidRDefault="00F7260B">
            <w:pPr>
              <w:spacing w:afterLines="50" w:after="156"/>
              <w:jc w:val="center"/>
              <w:rPr>
                <w:rFonts w:ascii="Times New Roman" w:hAnsi="Times New Roman" w:cs="Times New Roman"/>
                <w:sz w:val="24"/>
                <w:rPrChange w:id="1995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60" w:author="raye" w:date="2018-08-10T12:30:00Z">
                  <w:rPr>
                    <w:rFonts w:ascii="Calibri" w:eastAsia="等线" w:hAnsi="Calibri" w:cs="Calibri"/>
                    <w:sz w:val="20"/>
                    <w:szCs w:val="20"/>
                  </w:rPr>
                </w:rPrChange>
              </w:rPr>
              <w:t>43</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DE67A22" w14:textId="77777777" w:rsidR="00F7260B" w:rsidRPr="00B0205A" w:rsidRDefault="00F7260B">
            <w:pPr>
              <w:spacing w:afterLines="50" w:after="156"/>
              <w:jc w:val="center"/>
              <w:rPr>
                <w:rFonts w:ascii="Times New Roman" w:hAnsi="Times New Roman" w:cs="Times New Roman"/>
                <w:sz w:val="24"/>
                <w:rPrChange w:id="1996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62" w:author="raye" w:date="2018-08-10T12:30:00Z">
                  <w:rPr>
                    <w:rFonts w:ascii="Calibri" w:eastAsia="等线" w:hAnsi="Calibri" w:cs="Calibri"/>
                    <w:sz w:val="20"/>
                    <w:szCs w:val="20"/>
                  </w:rPr>
                </w:rPrChange>
              </w:rPr>
              <w:t xml:space="preserve">Operations Analyst: Evidence </w:t>
            </w:r>
            <w:r w:rsidRPr="00B0205A">
              <w:rPr>
                <w:rFonts w:ascii="Times New Roman" w:eastAsia="等线" w:hAnsi="Times New Roman" w:cs="Times New Roman"/>
                <w:sz w:val="20"/>
                <w:szCs w:val="20"/>
                <w:rPrChange w:id="19963" w:author="raye" w:date="2018-08-10T12:30:00Z">
                  <w:rPr>
                    <w:rFonts w:ascii="Calibri" w:eastAsia="等线" w:hAnsi="Calibri" w:cs="Calibri"/>
                    <w:sz w:val="20"/>
                    <w:szCs w:val="20"/>
                  </w:rPr>
                </w:rPrChange>
              </w:rPr>
              <w:lastRenderedPageBreak/>
              <w:t>Management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0DE85E32" w14:textId="77777777" w:rsidR="00F7260B" w:rsidRPr="00B0205A" w:rsidRDefault="00F7260B">
            <w:pPr>
              <w:spacing w:afterLines="50" w:after="156"/>
              <w:jc w:val="left"/>
              <w:rPr>
                <w:rFonts w:ascii="Times New Roman" w:hAnsi="Times New Roman" w:cs="Times New Roman"/>
                <w:sz w:val="24"/>
                <w:rPrChange w:id="19964"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65" w:author="raye" w:date="2018-08-10T12:30:00Z">
                  <w:rPr>
                    <w:rFonts w:ascii="Calibri" w:eastAsia="等线" w:hAnsi="Calibri" w:cs="Calibri"/>
                    <w:sz w:val="20"/>
                    <w:szCs w:val="20"/>
                  </w:rPr>
                </w:rPrChange>
              </w:rPr>
              <w:lastRenderedPageBreak/>
              <w:t xml:space="preserve">Operations Analyst could select an evidence in Bloomberg/Google, and it </w:t>
            </w:r>
            <w:r w:rsidRPr="00B0205A">
              <w:rPr>
                <w:rFonts w:ascii="Times New Roman" w:eastAsia="等线" w:hAnsi="Times New Roman" w:cs="Times New Roman"/>
                <w:sz w:val="20"/>
                <w:szCs w:val="20"/>
                <w:rPrChange w:id="19966" w:author="raye" w:date="2018-08-10T12:30:00Z">
                  <w:rPr>
                    <w:rFonts w:ascii="Calibri" w:eastAsia="等线" w:hAnsi="Calibri" w:cs="Calibri"/>
                    <w:sz w:val="20"/>
                    <w:szCs w:val="20"/>
                  </w:rPr>
                </w:rPrChange>
              </w:rPr>
              <w:lastRenderedPageBreak/>
              <w:t>will trigger and pop out a window for comment input. Once Operations Analyst complete comments input and save, the highlighted comments will appear in left PDF. The input comment will be added at the end of the PDF. And a PDF could be created which is including original result and input comments. The PDF name should be original name+ identified stamp. The PDF file could upload as evidence via manually.</w:t>
            </w:r>
          </w:p>
        </w:tc>
        <w:tc>
          <w:tcPr>
            <w:tcW w:w="2074" w:type="dxa"/>
            <w:tcBorders>
              <w:top w:val="single" w:sz="4" w:space="0" w:color="auto"/>
              <w:left w:val="single" w:sz="4" w:space="0" w:color="auto"/>
              <w:bottom w:val="single" w:sz="4" w:space="0" w:color="auto"/>
              <w:right w:val="single" w:sz="4" w:space="0" w:color="auto"/>
            </w:tcBorders>
            <w:vAlign w:val="center"/>
            <w:hideMark/>
          </w:tcPr>
          <w:p w14:paraId="267250C0" w14:textId="77777777" w:rsidR="00F7260B" w:rsidRPr="00B0205A" w:rsidRDefault="00F7260B">
            <w:pPr>
              <w:spacing w:afterLines="50" w:after="156"/>
              <w:jc w:val="center"/>
              <w:rPr>
                <w:rFonts w:ascii="Times New Roman" w:hAnsi="Times New Roman" w:cs="Times New Roman"/>
                <w:sz w:val="24"/>
                <w:rPrChange w:id="1996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68" w:author="raye" w:date="2018-08-10T12:30:00Z">
                  <w:rPr>
                    <w:rFonts w:ascii="Calibri" w:eastAsia="等线" w:hAnsi="Calibri" w:cs="Calibri"/>
                    <w:sz w:val="20"/>
                    <w:szCs w:val="20"/>
                  </w:rPr>
                </w:rPrChange>
              </w:rPr>
              <w:lastRenderedPageBreak/>
              <w:t>Enhancement</w:t>
            </w:r>
          </w:p>
        </w:tc>
      </w:tr>
      <w:tr w:rsidR="00F7260B" w:rsidRPr="00B0205A" w14:paraId="50F1C90D"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665D62B2" w14:textId="77777777" w:rsidR="00F7260B" w:rsidRPr="00B0205A" w:rsidRDefault="00F7260B">
            <w:pPr>
              <w:spacing w:afterLines="50" w:after="156"/>
              <w:jc w:val="center"/>
              <w:rPr>
                <w:rFonts w:ascii="Times New Roman" w:hAnsi="Times New Roman" w:cs="Times New Roman"/>
                <w:sz w:val="24"/>
                <w:rPrChange w:id="1996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70" w:author="raye" w:date="2018-08-10T12:30:00Z">
                  <w:rPr>
                    <w:rFonts w:ascii="Calibri" w:eastAsia="等线" w:hAnsi="Calibri" w:cs="Calibri"/>
                    <w:sz w:val="20"/>
                    <w:szCs w:val="20"/>
                  </w:rPr>
                </w:rPrChange>
              </w:rPr>
              <w:lastRenderedPageBreak/>
              <w:t>44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7A03F27" w14:textId="77777777" w:rsidR="00F7260B" w:rsidRPr="00B0205A" w:rsidRDefault="00F7260B">
            <w:pPr>
              <w:spacing w:afterLines="50" w:after="156"/>
              <w:jc w:val="center"/>
              <w:rPr>
                <w:rFonts w:ascii="Times New Roman" w:hAnsi="Times New Roman" w:cs="Times New Roman"/>
                <w:sz w:val="24"/>
                <w:rPrChange w:id="1997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72" w:author="raye" w:date="2018-08-10T12:30:00Z">
                  <w:rPr>
                    <w:rFonts w:ascii="Calibri" w:eastAsia="等线" w:hAnsi="Calibri" w:cs="Calibri"/>
                    <w:sz w:val="20"/>
                    <w:szCs w:val="20"/>
                  </w:rPr>
                </w:rPrChange>
              </w:rPr>
              <w:t>Static Data Management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49A371A4" w14:textId="77777777" w:rsidR="00F7260B" w:rsidRPr="00B0205A" w:rsidRDefault="00F7260B">
            <w:pPr>
              <w:spacing w:afterLines="50" w:after="156"/>
              <w:jc w:val="left"/>
              <w:rPr>
                <w:rFonts w:ascii="Times New Roman" w:hAnsi="Times New Roman" w:cs="Times New Roman"/>
                <w:sz w:val="24"/>
                <w:rPrChange w:id="1997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74" w:author="raye" w:date="2018-08-10T12:30:00Z">
                  <w:rPr>
                    <w:rFonts w:ascii="Calibri" w:eastAsia="等线" w:hAnsi="Calibri" w:cs="Calibri"/>
                    <w:sz w:val="20"/>
                    <w:szCs w:val="20"/>
                  </w:rPr>
                </w:rPrChange>
              </w:rPr>
              <w:t>provide data configuration maintenance page for TSD Compliance Analyst input: Sanction country, suffix, tax haven, third part website, custom List.</w:t>
            </w:r>
            <w:r w:rsidRPr="00B0205A">
              <w:rPr>
                <w:rFonts w:ascii="Times New Roman" w:eastAsia="等线" w:hAnsi="Times New Roman" w:cs="Times New Roman"/>
                <w:sz w:val="20"/>
                <w:szCs w:val="20"/>
                <w:rPrChange w:id="19975" w:author="raye" w:date="2018-08-10T12:30:00Z">
                  <w:rPr>
                    <w:rFonts w:ascii="Calibri" w:eastAsia="等线" w:hAnsi="Calibri" w:cs="Calibri"/>
                    <w:sz w:val="20"/>
                    <w:szCs w:val="20"/>
                  </w:rPr>
                </w:rPrChange>
              </w:rPr>
              <w:br/>
              <w:t>For high risk will be updated by batch which data from LCD</w:t>
            </w:r>
          </w:p>
        </w:tc>
        <w:tc>
          <w:tcPr>
            <w:tcW w:w="2074" w:type="dxa"/>
            <w:tcBorders>
              <w:top w:val="single" w:sz="4" w:space="0" w:color="auto"/>
              <w:left w:val="single" w:sz="4" w:space="0" w:color="auto"/>
              <w:bottom w:val="single" w:sz="4" w:space="0" w:color="auto"/>
              <w:right w:val="single" w:sz="4" w:space="0" w:color="auto"/>
            </w:tcBorders>
            <w:vAlign w:val="center"/>
            <w:hideMark/>
          </w:tcPr>
          <w:p w14:paraId="1E4B7C71" w14:textId="77777777" w:rsidR="00F7260B" w:rsidRPr="00B0205A" w:rsidRDefault="00F7260B">
            <w:pPr>
              <w:spacing w:afterLines="50" w:after="156"/>
              <w:jc w:val="center"/>
              <w:rPr>
                <w:rFonts w:ascii="Times New Roman" w:hAnsi="Times New Roman" w:cs="Times New Roman"/>
                <w:sz w:val="24"/>
                <w:rPrChange w:id="19976"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77" w:author="raye" w:date="2018-08-10T12:30:00Z">
                  <w:rPr>
                    <w:rFonts w:ascii="Calibri" w:eastAsia="等线" w:hAnsi="Calibri" w:cs="Calibri"/>
                    <w:sz w:val="20"/>
                    <w:szCs w:val="20"/>
                  </w:rPr>
                </w:rPrChange>
              </w:rPr>
              <w:t>New</w:t>
            </w:r>
          </w:p>
        </w:tc>
      </w:tr>
      <w:tr w:rsidR="00F7260B" w:rsidRPr="00B0205A" w14:paraId="4D7030F1"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66BAD4EE" w14:textId="77777777" w:rsidR="00F7260B" w:rsidRPr="00B0205A" w:rsidRDefault="00F7260B">
            <w:pPr>
              <w:spacing w:afterLines="50" w:after="156"/>
              <w:jc w:val="center"/>
              <w:rPr>
                <w:rFonts w:ascii="Times New Roman" w:hAnsi="Times New Roman" w:cs="Times New Roman"/>
                <w:sz w:val="24"/>
                <w:rPrChange w:id="19978"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79" w:author="raye" w:date="2018-08-10T12:30:00Z">
                  <w:rPr>
                    <w:rFonts w:ascii="Calibri" w:eastAsia="等线" w:hAnsi="Calibri" w:cs="Calibri"/>
                    <w:sz w:val="20"/>
                    <w:szCs w:val="20"/>
                  </w:rPr>
                </w:rPrChange>
              </w:rPr>
              <w:t>45</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887AD2B" w14:textId="77777777" w:rsidR="00F7260B" w:rsidRPr="00B0205A" w:rsidRDefault="00F7260B">
            <w:pPr>
              <w:spacing w:afterLines="50" w:after="156"/>
              <w:jc w:val="center"/>
              <w:rPr>
                <w:rFonts w:ascii="Times New Roman" w:hAnsi="Times New Roman" w:cs="Times New Roman"/>
                <w:sz w:val="24"/>
                <w:rPrChange w:id="19980"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81" w:author="raye" w:date="2018-08-10T12:30:00Z">
                  <w:rPr>
                    <w:rFonts w:ascii="Calibri" w:eastAsia="等线" w:hAnsi="Calibri" w:cs="Calibri"/>
                    <w:sz w:val="20"/>
                    <w:szCs w:val="20"/>
                  </w:rPr>
                </w:rPrChange>
              </w:rPr>
              <w:t>Workflow Control</w:t>
            </w:r>
          </w:p>
        </w:tc>
        <w:tc>
          <w:tcPr>
            <w:tcW w:w="3533" w:type="dxa"/>
            <w:tcBorders>
              <w:top w:val="single" w:sz="4" w:space="0" w:color="auto"/>
              <w:left w:val="single" w:sz="4" w:space="0" w:color="auto"/>
              <w:bottom w:val="single" w:sz="4" w:space="0" w:color="auto"/>
              <w:right w:val="single" w:sz="4" w:space="0" w:color="auto"/>
            </w:tcBorders>
            <w:vAlign w:val="center"/>
            <w:hideMark/>
          </w:tcPr>
          <w:p w14:paraId="780B0403" w14:textId="77777777" w:rsidR="00F7260B" w:rsidRPr="00B0205A" w:rsidRDefault="00F7260B">
            <w:pPr>
              <w:spacing w:afterLines="50" w:after="156"/>
              <w:jc w:val="left"/>
              <w:rPr>
                <w:rFonts w:ascii="Times New Roman" w:hAnsi="Times New Roman" w:cs="Times New Roman"/>
                <w:sz w:val="24"/>
                <w:rPrChange w:id="19982"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83" w:author="raye" w:date="2018-08-10T12:30:00Z">
                  <w:rPr>
                    <w:rFonts w:ascii="Calibri" w:eastAsia="等线" w:hAnsi="Calibri" w:cs="Calibri"/>
                    <w:sz w:val="20"/>
                    <w:szCs w:val="20"/>
                  </w:rPr>
                </w:rPrChange>
              </w:rPr>
              <w:t>Workflow Control</w:t>
            </w:r>
            <w:r w:rsidRPr="00B0205A">
              <w:rPr>
                <w:rFonts w:ascii="Times New Roman" w:eastAsia="等线" w:hAnsi="Times New Roman" w:cs="Times New Roman" w:hint="eastAsia"/>
                <w:sz w:val="20"/>
                <w:szCs w:val="20"/>
                <w:rPrChange w:id="19984" w:author="raye" w:date="2018-08-10T12:30:00Z">
                  <w:rPr>
                    <w:rFonts w:ascii="Calibri" w:eastAsia="等线" w:hAnsi="Calibri" w:cs="Calibri" w:hint="eastAsia"/>
                    <w:sz w:val="20"/>
                    <w:szCs w:val="20"/>
                  </w:rPr>
                </w:rPrChange>
              </w:rPr>
              <w:t xml:space="preserve">　</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9A5EC89" w14:textId="77777777" w:rsidR="00F7260B" w:rsidRPr="00B0205A" w:rsidRDefault="00F7260B">
            <w:pPr>
              <w:spacing w:afterLines="50" w:after="156"/>
              <w:jc w:val="center"/>
              <w:rPr>
                <w:rFonts w:ascii="Times New Roman" w:hAnsi="Times New Roman" w:cs="Times New Roman"/>
                <w:sz w:val="24"/>
                <w:rPrChange w:id="1998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86" w:author="raye" w:date="2018-08-10T12:30:00Z">
                  <w:rPr>
                    <w:rFonts w:ascii="Calibri" w:eastAsia="等线" w:hAnsi="Calibri" w:cs="Calibri"/>
                    <w:sz w:val="20"/>
                    <w:szCs w:val="20"/>
                  </w:rPr>
                </w:rPrChange>
              </w:rPr>
              <w:t>New</w:t>
            </w:r>
          </w:p>
        </w:tc>
      </w:tr>
      <w:tr w:rsidR="00F7260B" w:rsidRPr="00B0205A" w14:paraId="16FD5C5E"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641259FA" w14:textId="77777777" w:rsidR="00F7260B" w:rsidRPr="00B0205A" w:rsidRDefault="00F7260B">
            <w:pPr>
              <w:spacing w:afterLines="50" w:after="156"/>
              <w:jc w:val="center"/>
              <w:rPr>
                <w:rFonts w:ascii="Times New Roman" w:hAnsi="Times New Roman" w:cs="Times New Roman"/>
                <w:sz w:val="24"/>
                <w:rPrChange w:id="1998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88" w:author="raye" w:date="2018-08-10T12:30:00Z">
                  <w:rPr>
                    <w:rFonts w:ascii="Calibri" w:eastAsia="等线" w:hAnsi="Calibri" w:cs="Calibri"/>
                    <w:sz w:val="20"/>
                    <w:szCs w:val="20"/>
                  </w:rPr>
                </w:rPrChange>
              </w:rPr>
              <w:t>46</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F12B027" w14:textId="77777777" w:rsidR="00F7260B" w:rsidRPr="00B0205A" w:rsidRDefault="00F7260B">
            <w:pPr>
              <w:spacing w:afterLines="50" w:after="156"/>
              <w:jc w:val="center"/>
              <w:rPr>
                <w:rFonts w:ascii="Times New Roman" w:hAnsi="Times New Roman" w:cs="Times New Roman"/>
                <w:sz w:val="24"/>
                <w:rPrChange w:id="1998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90" w:author="raye" w:date="2018-08-10T12:30:00Z">
                  <w:rPr>
                    <w:rFonts w:ascii="Calibri" w:eastAsia="等线" w:hAnsi="Calibri" w:cs="Calibri"/>
                    <w:sz w:val="20"/>
                    <w:szCs w:val="20"/>
                  </w:rPr>
                </w:rPrChange>
              </w:rPr>
              <w:t>Audit Trail</w:t>
            </w:r>
          </w:p>
        </w:tc>
        <w:tc>
          <w:tcPr>
            <w:tcW w:w="3533" w:type="dxa"/>
            <w:tcBorders>
              <w:top w:val="single" w:sz="4" w:space="0" w:color="auto"/>
              <w:left w:val="single" w:sz="4" w:space="0" w:color="auto"/>
              <w:bottom w:val="single" w:sz="4" w:space="0" w:color="auto"/>
              <w:right w:val="single" w:sz="4" w:space="0" w:color="auto"/>
            </w:tcBorders>
            <w:vAlign w:val="center"/>
            <w:hideMark/>
          </w:tcPr>
          <w:p w14:paraId="7AFC83F5" w14:textId="77777777" w:rsidR="00F7260B" w:rsidRPr="00B0205A" w:rsidRDefault="00F7260B">
            <w:pPr>
              <w:spacing w:afterLines="50" w:after="156"/>
              <w:jc w:val="left"/>
              <w:rPr>
                <w:rFonts w:ascii="Times New Roman" w:hAnsi="Times New Roman" w:cs="Times New Roman"/>
                <w:sz w:val="24"/>
                <w:rPrChange w:id="1999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92" w:author="raye" w:date="2018-08-10T12:30:00Z">
                  <w:rPr>
                    <w:rFonts w:ascii="Calibri" w:eastAsia="等线" w:hAnsi="Calibri" w:cs="Calibri"/>
                    <w:sz w:val="20"/>
                    <w:szCs w:val="20"/>
                  </w:rPr>
                </w:rPrChange>
              </w:rPr>
              <w:t>User log in and log out activity.</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45F4C42" w14:textId="77777777" w:rsidR="00F7260B" w:rsidRPr="00B0205A" w:rsidRDefault="00F7260B">
            <w:pPr>
              <w:spacing w:afterLines="50" w:after="156"/>
              <w:jc w:val="center"/>
              <w:rPr>
                <w:rFonts w:ascii="Times New Roman" w:hAnsi="Times New Roman" w:cs="Times New Roman"/>
                <w:sz w:val="24"/>
                <w:rPrChange w:id="1999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94" w:author="raye" w:date="2018-08-10T12:30:00Z">
                  <w:rPr>
                    <w:rFonts w:ascii="Calibri" w:eastAsia="等线" w:hAnsi="Calibri" w:cs="Calibri"/>
                    <w:sz w:val="20"/>
                    <w:szCs w:val="20"/>
                  </w:rPr>
                </w:rPrChange>
              </w:rPr>
              <w:t>New</w:t>
            </w:r>
          </w:p>
        </w:tc>
      </w:tr>
      <w:tr w:rsidR="00F7260B" w:rsidRPr="00B0205A" w14:paraId="6E807A62"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10CD3434" w14:textId="77777777" w:rsidR="00F7260B" w:rsidRPr="00B0205A" w:rsidRDefault="00F7260B">
            <w:pPr>
              <w:spacing w:afterLines="50" w:after="156"/>
              <w:jc w:val="center"/>
              <w:rPr>
                <w:rFonts w:ascii="Times New Roman" w:hAnsi="Times New Roman" w:cs="Times New Roman"/>
                <w:sz w:val="24"/>
                <w:rPrChange w:id="1999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96" w:author="raye" w:date="2018-08-10T12:30:00Z">
                  <w:rPr>
                    <w:rFonts w:ascii="Calibri" w:eastAsia="等线" w:hAnsi="Calibri" w:cs="Calibri"/>
                    <w:sz w:val="20"/>
                    <w:szCs w:val="20"/>
                  </w:rPr>
                </w:rPrChange>
              </w:rPr>
              <w:t>47</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B586F41" w14:textId="77777777" w:rsidR="00F7260B" w:rsidRPr="00B0205A" w:rsidRDefault="00F7260B">
            <w:pPr>
              <w:spacing w:afterLines="50" w:after="156"/>
              <w:jc w:val="center"/>
              <w:rPr>
                <w:rFonts w:ascii="Times New Roman" w:hAnsi="Times New Roman" w:cs="Times New Roman"/>
                <w:sz w:val="24"/>
                <w:rPrChange w:id="1999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19998" w:author="raye" w:date="2018-08-10T12:30:00Z">
                  <w:rPr>
                    <w:rFonts w:ascii="Calibri" w:eastAsia="等线" w:hAnsi="Calibri" w:cs="Calibri"/>
                    <w:sz w:val="20"/>
                    <w:szCs w:val="20"/>
                  </w:rPr>
                </w:rPrChange>
              </w:rPr>
              <w:t>Audit Trail</w:t>
            </w:r>
          </w:p>
        </w:tc>
        <w:tc>
          <w:tcPr>
            <w:tcW w:w="3533" w:type="dxa"/>
            <w:tcBorders>
              <w:top w:val="single" w:sz="4" w:space="0" w:color="auto"/>
              <w:left w:val="single" w:sz="4" w:space="0" w:color="auto"/>
              <w:bottom w:val="single" w:sz="4" w:space="0" w:color="auto"/>
              <w:right w:val="single" w:sz="4" w:space="0" w:color="auto"/>
            </w:tcBorders>
            <w:vAlign w:val="center"/>
            <w:hideMark/>
          </w:tcPr>
          <w:p w14:paraId="7AB0EB93" w14:textId="77777777" w:rsidR="00F7260B" w:rsidRPr="00B0205A" w:rsidRDefault="00F7260B">
            <w:pPr>
              <w:spacing w:afterLines="50" w:after="156"/>
              <w:jc w:val="left"/>
              <w:rPr>
                <w:rFonts w:ascii="Times New Roman" w:hAnsi="Times New Roman" w:cs="Times New Roman"/>
                <w:sz w:val="24"/>
                <w:rPrChange w:id="1999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20000" w:author="raye" w:date="2018-08-10T12:30:00Z">
                  <w:rPr>
                    <w:rFonts w:ascii="Calibri" w:eastAsia="等线" w:hAnsi="Calibri" w:cs="Calibri"/>
                    <w:sz w:val="20"/>
                    <w:szCs w:val="20"/>
                  </w:rPr>
                </w:rPrChange>
              </w:rPr>
              <w:t>The activity caused TF case processing workflow status change.</w:t>
            </w:r>
          </w:p>
        </w:tc>
        <w:tc>
          <w:tcPr>
            <w:tcW w:w="2074" w:type="dxa"/>
            <w:tcBorders>
              <w:top w:val="single" w:sz="4" w:space="0" w:color="auto"/>
              <w:left w:val="single" w:sz="4" w:space="0" w:color="auto"/>
              <w:bottom w:val="single" w:sz="4" w:space="0" w:color="auto"/>
              <w:right w:val="single" w:sz="4" w:space="0" w:color="auto"/>
            </w:tcBorders>
            <w:vAlign w:val="center"/>
            <w:hideMark/>
          </w:tcPr>
          <w:p w14:paraId="704A53DF" w14:textId="77777777" w:rsidR="00F7260B" w:rsidRPr="00B0205A" w:rsidRDefault="00F7260B">
            <w:pPr>
              <w:spacing w:afterLines="50" w:after="156"/>
              <w:jc w:val="center"/>
              <w:rPr>
                <w:rFonts w:ascii="Times New Roman" w:hAnsi="Times New Roman" w:cs="Times New Roman"/>
                <w:sz w:val="24"/>
                <w:rPrChange w:id="2000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20002" w:author="raye" w:date="2018-08-10T12:30:00Z">
                  <w:rPr>
                    <w:rFonts w:ascii="Calibri" w:eastAsia="等线" w:hAnsi="Calibri" w:cs="Calibri"/>
                    <w:sz w:val="20"/>
                    <w:szCs w:val="20"/>
                  </w:rPr>
                </w:rPrChange>
              </w:rPr>
              <w:t>New</w:t>
            </w:r>
          </w:p>
        </w:tc>
      </w:tr>
      <w:tr w:rsidR="00F7260B" w:rsidRPr="00B0205A" w14:paraId="090BC140"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51E402DA" w14:textId="77777777" w:rsidR="00F7260B" w:rsidRPr="00B0205A" w:rsidRDefault="00F7260B">
            <w:pPr>
              <w:spacing w:afterLines="50" w:after="156"/>
              <w:jc w:val="center"/>
              <w:rPr>
                <w:rFonts w:ascii="Times New Roman" w:hAnsi="Times New Roman" w:cs="Times New Roman"/>
                <w:sz w:val="24"/>
                <w:rPrChange w:id="2000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20004" w:author="raye" w:date="2018-08-10T12:30:00Z">
                  <w:rPr>
                    <w:rFonts w:ascii="Calibri" w:eastAsia="等线" w:hAnsi="Calibri" w:cs="Calibri"/>
                    <w:sz w:val="20"/>
                    <w:szCs w:val="20"/>
                  </w:rPr>
                </w:rPrChange>
              </w:rPr>
              <w:t>48</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34E4BC6" w14:textId="77777777" w:rsidR="00F7260B" w:rsidRPr="00B0205A" w:rsidRDefault="00F7260B">
            <w:pPr>
              <w:spacing w:afterLines="50" w:after="156"/>
              <w:jc w:val="center"/>
              <w:rPr>
                <w:rFonts w:ascii="Times New Roman" w:hAnsi="Times New Roman" w:cs="Times New Roman"/>
                <w:sz w:val="24"/>
                <w:rPrChange w:id="2000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20006" w:author="raye" w:date="2018-08-10T12:30:00Z">
                  <w:rPr>
                    <w:rFonts w:ascii="Calibri" w:eastAsia="等线" w:hAnsi="Calibri" w:cs="Calibri"/>
                    <w:sz w:val="20"/>
                    <w:szCs w:val="20"/>
                  </w:rPr>
                </w:rPrChange>
              </w:rPr>
              <w:t>Audit Trail</w:t>
            </w:r>
          </w:p>
        </w:tc>
        <w:tc>
          <w:tcPr>
            <w:tcW w:w="3533" w:type="dxa"/>
            <w:tcBorders>
              <w:top w:val="single" w:sz="4" w:space="0" w:color="auto"/>
              <w:left w:val="single" w:sz="4" w:space="0" w:color="auto"/>
              <w:bottom w:val="single" w:sz="4" w:space="0" w:color="auto"/>
              <w:right w:val="single" w:sz="4" w:space="0" w:color="auto"/>
            </w:tcBorders>
            <w:vAlign w:val="center"/>
            <w:hideMark/>
          </w:tcPr>
          <w:p w14:paraId="5DBDB7F4" w14:textId="77777777" w:rsidR="00F7260B" w:rsidRPr="00B0205A" w:rsidRDefault="00F7260B">
            <w:pPr>
              <w:spacing w:afterLines="50" w:after="156"/>
              <w:jc w:val="left"/>
              <w:rPr>
                <w:rFonts w:ascii="Times New Roman" w:hAnsi="Times New Roman" w:cs="Times New Roman"/>
                <w:sz w:val="24"/>
                <w:rPrChange w:id="2000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20008" w:author="raye" w:date="2018-08-10T12:30:00Z">
                  <w:rPr>
                    <w:rFonts w:ascii="Calibri" w:eastAsia="等线" w:hAnsi="Calibri" w:cs="Calibri"/>
                    <w:sz w:val="20"/>
                    <w:szCs w:val="20"/>
                  </w:rPr>
                </w:rPrChange>
              </w:rPr>
              <w:t>The activity caused TF case data change (create/delete/content modify), meanwhile need to store previous data in history table.</w:t>
            </w:r>
          </w:p>
        </w:tc>
        <w:tc>
          <w:tcPr>
            <w:tcW w:w="2074" w:type="dxa"/>
            <w:tcBorders>
              <w:top w:val="single" w:sz="4" w:space="0" w:color="auto"/>
              <w:left w:val="single" w:sz="4" w:space="0" w:color="auto"/>
              <w:bottom w:val="single" w:sz="4" w:space="0" w:color="auto"/>
              <w:right w:val="single" w:sz="4" w:space="0" w:color="auto"/>
            </w:tcBorders>
            <w:vAlign w:val="center"/>
            <w:hideMark/>
          </w:tcPr>
          <w:p w14:paraId="5247015A" w14:textId="77777777" w:rsidR="00F7260B" w:rsidRPr="00B0205A" w:rsidRDefault="00F7260B">
            <w:pPr>
              <w:spacing w:afterLines="50" w:after="156"/>
              <w:jc w:val="center"/>
              <w:rPr>
                <w:rFonts w:ascii="Times New Roman" w:hAnsi="Times New Roman" w:cs="Times New Roman"/>
                <w:sz w:val="24"/>
                <w:rPrChange w:id="2000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20010" w:author="raye" w:date="2018-08-10T12:30:00Z">
                  <w:rPr>
                    <w:rFonts w:ascii="Calibri" w:eastAsia="等线" w:hAnsi="Calibri" w:cs="Calibri"/>
                    <w:sz w:val="20"/>
                    <w:szCs w:val="20"/>
                  </w:rPr>
                </w:rPrChange>
              </w:rPr>
              <w:t>New</w:t>
            </w:r>
          </w:p>
        </w:tc>
      </w:tr>
      <w:tr w:rsidR="00F7260B" w:rsidRPr="00B0205A" w14:paraId="66419AB7"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230168C7" w14:textId="77777777" w:rsidR="00F7260B" w:rsidRPr="00B0205A" w:rsidRDefault="00F7260B">
            <w:pPr>
              <w:spacing w:afterLines="50" w:after="156"/>
              <w:jc w:val="center"/>
              <w:rPr>
                <w:rFonts w:ascii="Times New Roman" w:hAnsi="Times New Roman" w:cs="Times New Roman"/>
                <w:sz w:val="24"/>
                <w:rPrChange w:id="2001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20012" w:author="raye" w:date="2018-08-10T12:30:00Z">
                  <w:rPr>
                    <w:rFonts w:ascii="Calibri" w:eastAsia="等线" w:hAnsi="Calibri" w:cs="Calibri"/>
                    <w:sz w:val="20"/>
                    <w:szCs w:val="20"/>
                  </w:rPr>
                </w:rPrChange>
              </w:rPr>
              <w:t>49</w:t>
            </w:r>
          </w:p>
        </w:tc>
        <w:tc>
          <w:tcPr>
            <w:tcW w:w="1985" w:type="dxa"/>
            <w:tcBorders>
              <w:top w:val="single" w:sz="4" w:space="0" w:color="auto"/>
              <w:left w:val="single" w:sz="4" w:space="0" w:color="auto"/>
              <w:bottom w:val="single" w:sz="4" w:space="0" w:color="auto"/>
              <w:right w:val="single" w:sz="4" w:space="0" w:color="auto"/>
            </w:tcBorders>
            <w:vAlign w:val="center"/>
            <w:hideMark/>
          </w:tcPr>
          <w:p w14:paraId="081D5A6F" w14:textId="77777777" w:rsidR="00F7260B" w:rsidRPr="00B0205A" w:rsidRDefault="00F7260B">
            <w:pPr>
              <w:spacing w:afterLines="50" w:after="156"/>
              <w:jc w:val="center"/>
              <w:rPr>
                <w:rFonts w:ascii="Times New Roman" w:hAnsi="Times New Roman" w:cs="Times New Roman"/>
                <w:sz w:val="24"/>
                <w:rPrChange w:id="2001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20014" w:author="raye" w:date="2018-08-10T12:30:00Z">
                  <w:rPr>
                    <w:rFonts w:ascii="Calibri" w:eastAsia="等线" w:hAnsi="Calibri" w:cs="Calibri"/>
                    <w:sz w:val="20"/>
                    <w:szCs w:val="20"/>
                  </w:rPr>
                </w:rPrChange>
              </w:rPr>
              <w:t>Audit Trail</w:t>
            </w:r>
          </w:p>
        </w:tc>
        <w:tc>
          <w:tcPr>
            <w:tcW w:w="3533" w:type="dxa"/>
            <w:tcBorders>
              <w:top w:val="single" w:sz="4" w:space="0" w:color="auto"/>
              <w:left w:val="single" w:sz="4" w:space="0" w:color="auto"/>
              <w:bottom w:val="single" w:sz="4" w:space="0" w:color="auto"/>
              <w:right w:val="single" w:sz="4" w:space="0" w:color="auto"/>
            </w:tcBorders>
            <w:vAlign w:val="center"/>
            <w:hideMark/>
          </w:tcPr>
          <w:p w14:paraId="69231A61" w14:textId="77777777" w:rsidR="00F7260B" w:rsidRPr="00B0205A" w:rsidRDefault="00F7260B">
            <w:pPr>
              <w:spacing w:afterLines="50" w:after="156"/>
              <w:jc w:val="left"/>
              <w:rPr>
                <w:rFonts w:ascii="Times New Roman" w:hAnsi="Times New Roman" w:cs="Times New Roman"/>
                <w:sz w:val="24"/>
                <w:rPrChange w:id="2001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20016" w:author="raye" w:date="2018-08-10T12:30:00Z">
                  <w:rPr>
                    <w:rFonts w:ascii="Calibri" w:eastAsia="等线" w:hAnsi="Calibri" w:cs="Calibri"/>
                    <w:sz w:val="20"/>
                    <w:szCs w:val="20"/>
                  </w:rPr>
                </w:rPrChange>
              </w:rPr>
              <w:t>If signature is needed for action owner</w:t>
            </w:r>
            <w:r w:rsidRPr="00B0205A">
              <w:rPr>
                <w:rFonts w:ascii="Times New Roman" w:hAnsi="Times New Roman" w:cs="Times New Roman" w:hint="eastAsia"/>
                <w:sz w:val="20"/>
                <w:szCs w:val="20"/>
                <w:rPrChange w:id="20017" w:author="raye" w:date="2018-08-10T12:30:00Z">
                  <w:rPr>
                    <w:rFonts w:ascii="Calibri" w:hAnsi="Calibri" w:cs="Calibri" w:hint="eastAsia"/>
                    <w:sz w:val="20"/>
                    <w:szCs w:val="20"/>
                  </w:rPr>
                </w:rPrChange>
              </w:rPr>
              <w:t>，</w:t>
            </w:r>
            <w:r w:rsidRPr="00B0205A">
              <w:rPr>
                <w:rFonts w:ascii="Times New Roman" w:eastAsia="等线" w:hAnsi="Times New Roman" w:cs="Times New Roman"/>
                <w:sz w:val="20"/>
                <w:szCs w:val="20"/>
                <w:rPrChange w:id="20018" w:author="raye" w:date="2018-08-10T12:30:00Z">
                  <w:rPr>
                    <w:rFonts w:ascii="Calibri" w:eastAsia="等线" w:hAnsi="Calibri" w:cs="Calibri"/>
                    <w:sz w:val="20"/>
                    <w:szCs w:val="20"/>
                  </w:rPr>
                </w:rPrChange>
              </w:rPr>
              <w:t xml:space="preserve"> just record user id and date once approve or signature button.</w:t>
            </w:r>
          </w:p>
        </w:tc>
        <w:tc>
          <w:tcPr>
            <w:tcW w:w="2074" w:type="dxa"/>
            <w:tcBorders>
              <w:top w:val="single" w:sz="4" w:space="0" w:color="auto"/>
              <w:left w:val="single" w:sz="4" w:space="0" w:color="auto"/>
              <w:bottom w:val="single" w:sz="4" w:space="0" w:color="auto"/>
              <w:right w:val="single" w:sz="4" w:space="0" w:color="auto"/>
            </w:tcBorders>
            <w:vAlign w:val="center"/>
            <w:hideMark/>
          </w:tcPr>
          <w:p w14:paraId="02B7F513" w14:textId="77777777" w:rsidR="00F7260B" w:rsidRPr="00B0205A" w:rsidRDefault="00F7260B">
            <w:pPr>
              <w:spacing w:afterLines="50" w:after="156"/>
              <w:jc w:val="center"/>
              <w:rPr>
                <w:rFonts w:ascii="Times New Roman" w:hAnsi="Times New Roman" w:cs="Times New Roman"/>
                <w:sz w:val="24"/>
                <w:rPrChange w:id="2001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20020" w:author="raye" w:date="2018-08-10T12:30:00Z">
                  <w:rPr>
                    <w:rFonts w:ascii="Calibri" w:eastAsia="等线" w:hAnsi="Calibri" w:cs="Calibri"/>
                    <w:sz w:val="20"/>
                    <w:szCs w:val="20"/>
                  </w:rPr>
                </w:rPrChange>
              </w:rPr>
              <w:t>New</w:t>
            </w:r>
          </w:p>
        </w:tc>
      </w:tr>
      <w:tr w:rsidR="00F7260B" w:rsidRPr="00B0205A" w14:paraId="0CF89B56"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7DD93CE4" w14:textId="77777777" w:rsidR="00F7260B" w:rsidRPr="00B0205A" w:rsidRDefault="00F7260B">
            <w:pPr>
              <w:spacing w:afterLines="50" w:after="156"/>
              <w:jc w:val="center"/>
              <w:rPr>
                <w:rFonts w:ascii="Times New Roman" w:hAnsi="Times New Roman" w:cs="Times New Roman"/>
                <w:sz w:val="24"/>
                <w:rPrChange w:id="2002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20022" w:author="raye" w:date="2018-08-10T12:30:00Z">
                  <w:rPr>
                    <w:rFonts w:ascii="Calibri" w:eastAsia="等线" w:hAnsi="Calibri" w:cs="Calibri"/>
                    <w:sz w:val="20"/>
                    <w:szCs w:val="20"/>
                  </w:rPr>
                </w:rPrChange>
              </w:rPr>
              <w:t>50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201E294" w14:textId="77777777" w:rsidR="00F7260B" w:rsidRPr="00B0205A" w:rsidRDefault="00F7260B">
            <w:pPr>
              <w:spacing w:afterLines="50" w:after="156"/>
              <w:jc w:val="center"/>
              <w:rPr>
                <w:rFonts w:ascii="Times New Roman" w:hAnsi="Times New Roman" w:cs="Times New Roman"/>
                <w:sz w:val="24"/>
                <w:rPrChange w:id="2002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20024" w:author="raye" w:date="2018-08-10T12:30:00Z">
                  <w:rPr>
                    <w:rFonts w:ascii="Calibri" w:eastAsia="等线" w:hAnsi="Calibri" w:cs="Calibri"/>
                    <w:sz w:val="20"/>
                    <w:szCs w:val="20"/>
                  </w:rPr>
                </w:rPrChange>
              </w:rPr>
              <w:t>File Management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6D5E0308" w14:textId="77777777" w:rsidR="00F7260B" w:rsidRPr="00B0205A" w:rsidRDefault="00F7260B">
            <w:pPr>
              <w:spacing w:afterLines="50" w:after="156"/>
              <w:jc w:val="left"/>
              <w:rPr>
                <w:rFonts w:ascii="Times New Roman" w:hAnsi="Times New Roman" w:cs="Times New Roman"/>
                <w:sz w:val="24"/>
                <w:rPrChange w:id="2002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20026" w:author="raye" w:date="2018-08-10T12:30:00Z">
                  <w:rPr>
                    <w:rFonts w:ascii="Calibri" w:eastAsia="等线" w:hAnsi="Calibri" w:cs="Calibri"/>
                    <w:sz w:val="20"/>
                    <w:szCs w:val="20"/>
                  </w:rPr>
                </w:rPrChange>
              </w:rPr>
              <w:t>The directory structure in server</w:t>
            </w:r>
          </w:p>
        </w:tc>
        <w:tc>
          <w:tcPr>
            <w:tcW w:w="2074" w:type="dxa"/>
            <w:tcBorders>
              <w:top w:val="single" w:sz="4" w:space="0" w:color="auto"/>
              <w:left w:val="single" w:sz="4" w:space="0" w:color="auto"/>
              <w:bottom w:val="single" w:sz="4" w:space="0" w:color="auto"/>
              <w:right w:val="single" w:sz="4" w:space="0" w:color="auto"/>
            </w:tcBorders>
            <w:vAlign w:val="center"/>
            <w:hideMark/>
          </w:tcPr>
          <w:p w14:paraId="4AA73DBF" w14:textId="77777777" w:rsidR="00F7260B" w:rsidRPr="00B0205A" w:rsidRDefault="00F7260B">
            <w:pPr>
              <w:spacing w:afterLines="50" w:after="156"/>
              <w:jc w:val="center"/>
              <w:rPr>
                <w:rFonts w:ascii="Times New Roman" w:hAnsi="Times New Roman" w:cs="Times New Roman"/>
                <w:sz w:val="24"/>
                <w:rPrChange w:id="2002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20028" w:author="raye" w:date="2018-08-10T12:30:00Z">
                  <w:rPr>
                    <w:rFonts w:ascii="Calibri" w:eastAsia="等线" w:hAnsi="Calibri" w:cs="Calibri"/>
                    <w:sz w:val="20"/>
                    <w:szCs w:val="20"/>
                  </w:rPr>
                </w:rPrChange>
              </w:rPr>
              <w:t>Enhancement</w:t>
            </w:r>
          </w:p>
        </w:tc>
      </w:tr>
      <w:tr w:rsidR="00F7260B" w:rsidRPr="00B0205A" w14:paraId="6F58B14E"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386BE8A4" w14:textId="77777777" w:rsidR="00F7260B" w:rsidRPr="00B0205A" w:rsidRDefault="00F7260B">
            <w:pPr>
              <w:spacing w:afterLines="50" w:after="156"/>
              <w:jc w:val="center"/>
              <w:rPr>
                <w:rFonts w:ascii="Times New Roman" w:hAnsi="Times New Roman" w:cs="Times New Roman"/>
                <w:sz w:val="24"/>
                <w:rPrChange w:id="2002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20030" w:author="raye" w:date="2018-08-10T12:30:00Z">
                  <w:rPr>
                    <w:rFonts w:ascii="Calibri" w:eastAsia="等线" w:hAnsi="Calibri" w:cs="Calibri"/>
                    <w:sz w:val="20"/>
                    <w:szCs w:val="20"/>
                  </w:rPr>
                </w:rPrChange>
              </w:rPr>
              <w:t>51</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EC8B079" w14:textId="77777777" w:rsidR="00F7260B" w:rsidRPr="00B0205A" w:rsidRDefault="00F7260B">
            <w:pPr>
              <w:spacing w:afterLines="50" w:after="156"/>
              <w:jc w:val="center"/>
              <w:rPr>
                <w:rFonts w:ascii="Times New Roman" w:hAnsi="Times New Roman" w:cs="Times New Roman"/>
                <w:sz w:val="24"/>
                <w:rPrChange w:id="2003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20032" w:author="raye" w:date="2018-08-10T12:30:00Z">
                  <w:rPr>
                    <w:rFonts w:ascii="Calibri" w:eastAsia="等线" w:hAnsi="Calibri" w:cs="Calibri"/>
                    <w:sz w:val="20"/>
                    <w:szCs w:val="20"/>
                  </w:rPr>
                </w:rPrChange>
              </w:rPr>
              <w:t>File Management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1426E415" w14:textId="77777777" w:rsidR="00F7260B" w:rsidRPr="00B0205A" w:rsidRDefault="00F7260B">
            <w:pPr>
              <w:spacing w:afterLines="50" w:after="156"/>
              <w:jc w:val="left"/>
              <w:rPr>
                <w:rFonts w:ascii="Times New Roman" w:hAnsi="Times New Roman" w:cs="Times New Roman"/>
                <w:sz w:val="24"/>
                <w:rPrChange w:id="2003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20034" w:author="raye" w:date="2018-08-10T12:30:00Z">
                  <w:rPr>
                    <w:rFonts w:ascii="Calibri" w:eastAsia="等线" w:hAnsi="Calibri" w:cs="Calibri"/>
                    <w:sz w:val="20"/>
                    <w:szCs w:val="20"/>
                  </w:rPr>
                </w:rPrChange>
              </w:rPr>
              <w:t>Improve the standardization of file name for search easily</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308B01A" w14:textId="77777777" w:rsidR="00F7260B" w:rsidRPr="00B0205A" w:rsidRDefault="00F7260B">
            <w:pPr>
              <w:spacing w:afterLines="50" w:after="156"/>
              <w:jc w:val="center"/>
              <w:rPr>
                <w:rFonts w:ascii="Times New Roman" w:hAnsi="Times New Roman" w:cs="Times New Roman"/>
                <w:sz w:val="24"/>
                <w:rPrChange w:id="20035"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20036" w:author="raye" w:date="2018-08-10T12:30:00Z">
                  <w:rPr>
                    <w:rFonts w:ascii="Calibri" w:eastAsia="等线" w:hAnsi="Calibri" w:cs="Calibri"/>
                    <w:sz w:val="20"/>
                    <w:szCs w:val="20"/>
                  </w:rPr>
                </w:rPrChange>
              </w:rPr>
              <w:t>Enhancement</w:t>
            </w:r>
          </w:p>
        </w:tc>
      </w:tr>
      <w:tr w:rsidR="00F7260B" w:rsidRPr="00B0205A" w14:paraId="65E33643" w14:textId="77777777" w:rsidTr="00F7260B">
        <w:tc>
          <w:tcPr>
            <w:tcW w:w="704" w:type="dxa"/>
            <w:tcBorders>
              <w:top w:val="single" w:sz="4" w:space="0" w:color="auto"/>
              <w:left w:val="single" w:sz="4" w:space="0" w:color="auto"/>
              <w:bottom w:val="single" w:sz="4" w:space="0" w:color="auto"/>
              <w:right w:val="single" w:sz="4" w:space="0" w:color="auto"/>
            </w:tcBorders>
            <w:vAlign w:val="center"/>
            <w:hideMark/>
          </w:tcPr>
          <w:p w14:paraId="3896F1B3" w14:textId="77777777" w:rsidR="00F7260B" w:rsidRPr="00B0205A" w:rsidRDefault="00F7260B">
            <w:pPr>
              <w:spacing w:afterLines="50" w:after="156"/>
              <w:jc w:val="center"/>
              <w:rPr>
                <w:rFonts w:ascii="Times New Roman" w:hAnsi="Times New Roman" w:cs="Times New Roman"/>
                <w:sz w:val="24"/>
                <w:rPrChange w:id="20037"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20038" w:author="raye" w:date="2018-08-10T12:30:00Z">
                  <w:rPr>
                    <w:rFonts w:ascii="Calibri" w:eastAsia="等线" w:hAnsi="Calibri" w:cs="Calibri"/>
                    <w:sz w:val="20"/>
                    <w:szCs w:val="20"/>
                  </w:rPr>
                </w:rPrChange>
              </w:rPr>
              <w:t>52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1C33D51" w14:textId="77777777" w:rsidR="00F7260B" w:rsidRPr="00B0205A" w:rsidRDefault="00F7260B">
            <w:pPr>
              <w:spacing w:afterLines="50" w:after="156"/>
              <w:jc w:val="center"/>
              <w:rPr>
                <w:rFonts w:ascii="Times New Roman" w:hAnsi="Times New Roman" w:cs="Times New Roman"/>
                <w:sz w:val="24"/>
                <w:rPrChange w:id="20039"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20040" w:author="raye" w:date="2018-08-10T12:30:00Z">
                  <w:rPr>
                    <w:rFonts w:ascii="Calibri" w:eastAsia="等线" w:hAnsi="Calibri" w:cs="Calibri"/>
                    <w:sz w:val="20"/>
                    <w:szCs w:val="20"/>
                  </w:rPr>
                </w:rPrChange>
              </w:rPr>
              <w:t>File Management</w:t>
            </w:r>
          </w:p>
        </w:tc>
        <w:tc>
          <w:tcPr>
            <w:tcW w:w="3533" w:type="dxa"/>
            <w:tcBorders>
              <w:top w:val="single" w:sz="4" w:space="0" w:color="auto"/>
              <w:left w:val="single" w:sz="4" w:space="0" w:color="auto"/>
              <w:bottom w:val="single" w:sz="4" w:space="0" w:color="auto"/>
              <w:right w:val="single" w:sz="4" w:space="0" w:color="auto"/>
            </w:tcBorders>
            <w:vAlign w:val="center"/>
            <w:hideMark/>
          </w:tcPr>
          <w:p w14:paraId="0A140560" w14:textId="77777777" w:rsidR="00F7260B" w:rsidRPr="00B0205A" w:rsidRDefault="00F7260B">
            <w:pPr>
              <w:spacing w:afterLines="50" w:after="156"/>
              <w:jc w:val="left"/>
              <w:rPr>
                <w:rFonts w:ascii="Times New Roman" w:hAnsi="Times New Roman" w:cs="Times New Roman"/>
                <w:sz w:val="24"/>
                <w:rPrChange w:id="20041"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20042" w:author="raye" w:date="2018-08-10T12:30:00Z">
                  <w:rPr>
                    <w:rFonts w:ascii="Calibri" w:eastAsia="等线" w:hAnsi="Calibri" w:cs="Calibri"/>
                    <w:sz w:val="20"/>
                    <w:szCs w:val="20"/>
                  </w:rPr>
                </w:rPrChange>
              </w:rPr>
              <w:t>Case related file backup &amp; restore</w:t>
            </w:r>
          </w:p>
        </w:tc>
        <w:tc>
          <w:tcPr>
            <w:tcW w:w="2074" w:type="dxa"/>
            <w:tcBorders>
              <w:top w:val="single" w:sz="4" w:space="0" w:color="auto"/>
              <w:left w:val="single" w:sz="4" w:space="0" w:color="auto"/>
              <w:bottom w:val="single" w:sz="4" w:space="0" w:color="auto"/>
              <w:right w:val="single" w:sz="4" w:space="0" w:color="auto"/>
            </w:tcBorders>
            <w:vAlign w:val="center"/>
            <w:hideMark/>
          </w:tcPr>
          <w:p w14:paraId="3D1EE926" w14:textId="77777777" w:rsidR="00F7260B" w:rsidRPr="00B0205A" w:rsidRDefault="00F7260B">
            <w:pPr>
              <w:spacing w:afterLines="50" w:after="156"/>
              <w:jc w:val="center"/>
              <w:rPr>
                <w:rFonts w:ascii="Times New Roman" w:hAnsi="Times New Roman" w:cs="Times New Roman"/>
                <w:sz w:val="24"/>
                <w:rPrChange w:id="20043" w:author="raye" w:date="2018-08-10T12:30:00Z">
                  <w:rPr>
                    <w:rFonts w:ascii="Calibri" w:hAnsi="Calibri" w:cstheme="minorHAnsi"/>
                    <w:sz w:val="24"/>
                  </w:rPr>
                </w:rPrChange>
              </w:rPr>
            </w:pPr>
            <w:r w:rsidRPr="00B0205A">
              <w:rPr>
                <w:rFonts w:ascii="Times New Roman" w:eastAsia="等线" w:hAnsi="Times New Roman" w:cs="Times New Roman"/>
                <w:sz w:val="20"/>
                <w:szCs w:val="20"/>
                <w:rPrChange w:id="20044" w:author="raye" w:date="2018-08-10T12:30:00Z">
                  <w:rPr>
                    <w:rFonts w:ascii="Calibri" w:eastAsia="等线" w:hAnsi="Calibri" w:cs="Calibri"/>
                    <w:sz w:val="20"/>
                    <w:szCs w:val="20"/>
                  </w:rPr>
                </w:rPrChange>
              </w:rPr>
              <w:t>New</w:t>
            </w:r>
          </w:p>
        </w:tc>
      </w:tr>
    </w:tbl>
    <w:p w14:paraId="58A591EA"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20045" w:author="raye" w:date="2018-08-10T12:30:00Z">
            <w:rPr>
              <w:rFonts w:ascii="Calibri" w:hAnsi="Calibri" w:cstheme="minorHAnsi"/>
            </w:rPr>
          </w:rPrChange>
        </w:rPr>
      </w:pPr>
    </w:p>
    <w:p w14:paraId="62DB9539"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20046" w:author="raye" w:date="2018-08-10T12:30:00Z">
            <w:rPr>
              <w:rFonts w:ascii="Calibri" w:hAnsi="Calibri" w:cstheme="minorHAnsi"/>
            </w:rPr>
          </w:rPrChange>
        </w:rPr>
      </w:pPr>
    </w:p>
    <w:p w14:paraId="1CF89608" w14:textId="77777777" w:rsidR="00F7260B" w:rsidRPr="00B0205A"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rPrChange w:id="20047" w:author="raye" w:date="2018-08-10T12:30:00Z">
            <w:rPr>
              <w:rFonts w:ascii="Calibri" w:hAnsi="Calibri" w:cstheme="minorHAnsi"/>
            </w:rPr>
          </w:rPrChange>
        </w:rPr>
      </w:pPr>
    </w:p>
    <w:p w14:paraId="07A08115" w14:textId="77777777" w:rsidR="00F7260B" w:rsidRPr="00B0205A" w:rsidRDefault="00F7260B" w:rsidP="00F726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b/>
          <w:kern w:val="0"/>
          <w:sz w:val="36"/>
          <w:rPrChange w:id="20048" w:author="raye" w:date="2018-08-10T12:30:00Z">
            <w:rPr>
              <w:rFonts w:ascii="Calibri" w:hAnsi="Calibri" w:cstheme="minorHAnsi"/>
              <w:b/>
              <w:kern w:val="0"/>
              <w:sz w:val="36"/>
            </w:rPr>
          </w:rPrChange>
        </w:rPr>
        <w:sectPr w:rsidR="00F7260B" w:rsidRPr="00B0205A">
          <w:pgSz w:w="11906" w:h="16838"/>
          <w:pgMar w:top="1440" w:right="1800" w:bottom="1800" w:left="1800" w:header="850" w:footer="907" w:gutter="0"/>
          <w:cols w:space="720"/>
          <w:docGrid w:type="lines" w:linePitch="312"/>
        </w:sectPr>
      </w:pPr>
    </w:p>
    <w:p w14:paraId="3384C3BE" w14:textId="77777777" w:rsidR="00F7260B" w:rsidRPr="00B0205A" w:rsidRDefault="00F7260B" w:rsidP="008C2326">
      <w:pPr>
        <w:pStyle w:val="32"/>
        <w:rPr>
          <w:rPrChange w:id="20049" w:author="raye" w:date="2018-08-10T12:30:00Z">
            <w:rPr>
              <w:rFonts w:ascii="Calibri" w:hAnsi="Calibri" w:cstheme="minorHAnsi"/>
              <w:b/>
            </w:rPr>
          </w:rPrChange>
        </w:rPr>
        <w:pPrChange w:id="20050" w:author="raye" w:date="2018-08-10T20:04:00Z">
          <w:pPr>
            <w:pStyle w:val="2"/>
            <w:pageBreakBefore/>
            <w:numPr>
              <w:ilvl w:val="0"/>
              <w:numId w:val="0"/>
            </w:numPr>
            <w:tabs>
              <w:tab w:val="clear" w:pos="1440"/>
              <w:tab w:val="left" w:pos="709"/>
            </w:tabs>
            <w:spacing w:afterLines="50" w:after="156"/>
            <w:ind w:left="420"/>
          </w:pPr>
        </w:pPrChange>
      </w:pPr>
      <w:bookmarkStart w:id="20051" w:name="_Toc520840615"/>
      <w:bookmarkStart w:id="20052" w:name="_Toc512250305"/>
      <w:r w:rsidRPr="00B0205A">
        <w:rPr>
          <w:rPrChange w:id="20053" w:author="raye" w:date="2018-08-10T12:30:00Z">
            <w:rPr>
              <w:rFonts w:ascii="Calibri" w:hAnsi="Calibri"/>
            </w:rPr>
          </w:rPrChange>
        </w:rPr>
        <w:lastRenderedPageBreak/>
        <w:t>4.13. Trade Finance User Requirements Specifications</w:t>
      </w:r>
      <w:bookmarkEnd w:id="20051"/>
      <w:bookmarkEnd w:id="20052"/>
    </w:p>
    <w:p w14:paraId="075623F2"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20054" w:author="raye" w:date="2018-08-10T12:30:00Z">
            <w:rPr>
              <w:rFonts w:ascii="Calibri" w:hAnsi="Calibri"/>
            </w:rPr>
          </w:rPrChange>
        </w:rPr>
      </w:pPr>
    </w:p>
    <w:p w14:paraId="0EADBF2D"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20055" w:author="raye" w:date="2018-08-10T12:30:00Z">
            <w:rPr>
              <w:rFonts w:ascii="Calibri" w:hAnsi="Calibri"/>
            </w:rPr>
          </w:rPrChange>
        </w:rPr>
      </w:pPr>
    </w:p>
    <w:p w14:paraId="3A8BE708" w14:textId="77777777" w:rsidR="00F7260B" w:rsidRPr="00B0205A" w:rsidRDefault="00F7260B" w:rsidP="00F7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Change w:id="20056" w:author="raye" w:date="2018-08-10T12:30:00Z">
            <w:rPr>
              <w:rFonts w:ascii="Calibri" w:hAnsi="Calibri"/>
            </w:rPr>
          </w:rPrChange>
        </w:rPr>
      </w:pPr>
      <w:r w:rsidRPr="00B0205A">
        <w:rPr>
          <w:rFonts w:ascii="Times New Roman" w:hAnsi="Times New Roman" w:cs="Times New Roman"/>
          <w:noProof/>
          <w:rPrChange w:id="20057" w:author="raye" w:date="2018-08-10T12:30:00Z">
            <w:rPr>
              <w:rFonts w:ascii="Calibri" w:hAnsi="Calibri"/>
              <w:noProof/>
            </w:rPr>
          </w:rPrChange>
        </w:rPr>
        <w:t xml:space="preserve">     </w:t>
      </w:r>
    </w:p>
    <w:p w14:paraId="69290FBE" w14:textId="77777777" w:rsidR="00B440F8" w:rsidRPr="00B0205A" w:rsidRDefault="00B440F8" w:rsidP="00B440F8">
      <w:pPr>
        <w:rPr>
          <w:rFonts w:ascii="Times New Roman" w:hAnsi="Times New Roman" w:cs="Times New Roman"/>
          <w:rPrChange w:id="20058" w:author="raye" w:date="2018-08-10T12:30:00Z">
            <w:rPr/>
          </w:rPrChange>
        </w:rPr>
      </w:pPr>
    </w:p>
    <w:p w14:paraId="674DC9D5" w14:textId="77777777" w:rsidR="00B440F8" w:rsidRPr="00B0205A" w:rsidRDefault="00B440F8" w:rsidP="00B440F8">
      <w:pPr>
        <w:rPr>
          <w:rFonts w:ascii="Times New Roman" w:hAnsi="Times New Roman" w:cs="Times New Roman"/>
          <w:rPrChange w:id="20059" w:author="raye" w:date="2018-08-10T12:30:00Z">
            <w:rPr/>
          </w:rPrChange>
        </w:rPr>
      </w:pPr>
    </w:p>
    <w:p w14:paraId="2E44DA1B" w14:textId="77777777" w:rsidR="00B440F8" w:rsidRPr="00B0205A" w:rsidRDefault="00B440F8" w:rsidP="00B440F8">
      <w:pPr>
        <w:rPr>
          <w:rFonts w:ascii="Times New Roman" w:hAnsi="Times New Roman" w:cs="Times New Roman"/>
          <w:rPrChange w:id="20060" w:author="raye" w:date="2018-08-10T12:30:00Z">
            <w:rPr/>
          </w:rPrChange>
        </w:rPr>
      </w:pPr>
    </w:p>
    <w:p w14:paraId="226FFC9A" w14:textId="77777777" w:rsidR="00B440F8" w:rsidRPr="00B0205A" w:rsidRDefault="00B440F8" w:rsidP="00B440F8">
      <w:pPr>
        <w:rPr>
          <w:rFonts w:ascii="Times New Roman" w:hAnsi="Times New Roman" w:cs="Times New Roman"/>
          <w:rPrChange w:id="20061" w:author="raye" w:date="2018-08-10T12:30:00Z">
            <w:rPr/>
          </w:rPrChange>
        </w:rPr>
      </w:pPr>
    </w:p>
    <w:p w14:paraId="3D3A5BAA" w14:textId="77777777" w:rsidR="00B440F8" w:rsidRPr="00B0205A" w:rsidRDefault="00B440F8" w:rsidP="00B440F8">
      <w:pPr>
        <w:rPr>
          <w:rFonts w:ascii="Times New Roman" w:hAnsi="Times New Roman" w:cs="Times New Roman"/>
          <w:rPrChange w:id="20062" w:author="raye" w:date="2018-08-10T12:30:00Z">
            <w:rPr/>
          </w:rPrChange>
        </w:rPr>
      </w:pPr>
    </w:p>
    <w:sectPr w:rsidR="00B440F8" w:rsidRPr="00B0205A" w:rsidSect="00F7260B">
      <w:headerReference w:type="even" r:id="rId296"/>
      <w:headerReference w:type="default" r:id="rId297"/>
      <w:headerReference w:type="first" r:id="rId298"/>
      <w:pgSz w:w="11906" w:h="16838"/>
      <w:pgMar w:top="1440" w:right="1800" w:bottom="1800" w:left="1800" w:header="850" w:footer="907"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D6858C" w14:textId="77777777" w:rsidR="003877B9" w:rsidRDefault="003877B9" w:rsidP="006419D6">
      <w:r>
        <w:separator/>
      </w:r>
    </w:p>
  </w:endnote>
  <w:endnote w:type="continuationSeparator" w:id="0">
    <w:p w14:paraId="21A936CF" w14:textId="77777777" w:rsidR="003877B9" w:rsidRDefault="003877B9" w:rsidP="006419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楷体_GB2312">
    <w:altName w:val="KaiTi_GB2312"/>
    <w:charset w:val="86"/>
    <w:family w:val="modern"/>
    <w:pitch w:val="fixed"/>
    <w:sig w:usb0="00000001" w:usb1="080E0000" w:usb2="00000010" w:usb3="00000000" w:csb0="00040000" w:csb1="00000000"/>
  </w:font>
  <w:font w:name="微软雅黑">
    <w:altName w:val="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9"/>
      <w:tblW w:w="0" w:type="auto"/>
      <w:jc w:val="center"/>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461"/>
    </w:tblGrid>
    <w:tr w:rsidR="00720D29" w:rsidRPr="00545098" w14:paraId="45E4E45C" w14:textId="77777777" w:rsidTr="00634466">
      <w:trPr>
        <w:jc w:val="center"/>
      </w:trPr>
      <w:tc>
        <w:tcPr>
          <w:tcW w:w="2835" w:type="dxa"/>
          <w:vAlign w:val="center"/>
        </w:tcPr>
        <w:p w14:paraId="32851FD9" w14:textId="77777777" w:rsidR="00720D29" w:rsidRPr="00545098" w:rsidRDefault="00720D29" w:rsidP="00545098">
          <w:pPr>
            <w:pStyle w:val="a5"/>
            <w:pBdr>
              <w:bottom w:val="none" w:sz="0" w:space="0" w:color="auto"/>
            </w:pBdr>
            <w:jc w:val="left"/>
            <w:rPr>
              <w:i/>
              <w:sz w:val="22"/>
              <w:szCs w:val="22"/>
            </w:rPr>
          </w:pPr>
          <w:r w:rsidRPr="00545098">
            <w:rPr>
              <w:i/>
              <w:noProof/>
              <w:sz w:val="22"/>
              <w:szCs w:val="22"/>
            </w:rPr>
            <w:t>@ Bank of China</w:t>
          </w:r>
        </w:p>
      </w:tc>
      <w:tc>
        <w:tcPr>
          <w:tcW w:w="5461" w:type="dxa"/>
          <w:vAlign w:val="center"/>
        </w:tcPr>
        <w:p w14:paraId="38238653" w14:textId="07F85651" w:rsidR="00720D29" w:rsidRPr="00545098" w:rsidRDefault="00720D29" w:rsidP="00545098">
          <w:pPr>
            <w:pStyle w:val="a5"/>
            <w:pBdr>
              <w:bottom w:val="none" w:sz="0" w:space="0" w:color="auto"/>
            </w:pBdr>
            <w:wordWrap w:val="0"/>
            <w:jc w:val="right"/>
            <w:rPr>
              <w:i/>
              <w:sz w:val="22"/>
              <w:szCs w:val="22"/>
            </w:rPr>
          </w:pPr>
        </w:p>
      </w:tc>
    </w:tr>
  </w:tbl>
  <w:p w14:paraId="79197ED3" w14:textId="3F06B237" w:rsidR="00720D29" w:rsidRDefault="00720D29">
    <w:pPr>
      <w:pStyle w:val="a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9"/>
      <w:tblW w:w="0" w:type="auto"/>
      <w:jc w:val="center"/>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461"/>
    </w:tblGrid>
    <w:tr w:rsidR="00720D29" w:rsidRPr="00545098" w14:paraId="34A253A1" w14:textId="77777777" w:rsidTr="00634466">
      <w:trPr>
        <w:jc w:val="center"/>
      </w:trPr>
      <w:tc>
        <w:tcPr>
          <w:tcW w:w="2835" w:type="dxa"/>
          <w:vAlign w:val="center"/>
        </w:tcPr>
        <w:p w14:paraId="6833ED27" w14:textId="77777777" w:rsidR="00720D29" w:rsidRPr="00545098" w:rsidRDefault="00720D29" w:rsidP="00545098">
          <w:pPr>
            <w:pStyle w:val="a5"/>
            <w:pBdr>
              <w:bottom w:val="none" w:sz="0" w:space="0" w:color="auto"/>
            </w:pBdr>
            <w:jc w:val="left"/>
            <w:rPr>
              <w:i/>
              <w:sz w:val="22"/>
              <w:szCs w:val="22"/>
            </w:rPr>
          </w:pPr>
          <w:r w:rsidRPr="00545098">
            <w:rPr>
              <w:i/>
              <w:noProof/>
              <w:sz w:val="22"/>
              <w:szCs w:val="22"/>
            </w:rPr>
            <w:t>@ Bank of China</w:t>
          </w:r>
        </w:p>
      </w:tc>
      <w:tc>
        <w:tcPr>
          <w:tcW w:w="5461" w:type="dxa"/>
          <w:vAlign w:val="center"/>
        </w:tcPr>
        <w:p w14:paraId="2B1DE336" w14:textId="1E0A378B" w:rsidR="00720D29" w:rsidRPr="00545098" w:rsidRDefault="00720D29" w:rsidP="00545098">
          <w:pPr>
            <w:pStyle w:val="a5"/>
            <w:pBdr>
              <w:bottom w:val="none" w:sz="0" w:space="0" w:color="auto"/>
            </w:pBdr>
            <w:wordWrap w:val="0"/>
            <w:jc w:val="right"/>
            <w:rPr>
              <w:i/>
              <w:sz w:val="22"/>
              <w:szCs w:val="22"/>
            </w:rPr>
          </w:pPr>
          <w:r w:rsidRPr="00545098">
            <w:rPr>
              <w:bCs/>
              <w:i/>
              <w:sz w:val="22"/>
              <w:szCs w:val="22"/>
            </w:rPr>
            <w:t xml:space="preserve">Page: </w:t>
          </w:r>
          <w:r w:rsidRPr="00545098">
            <w:rPr>
              <w:bCs/>
              <w:i/>
              <w:sz w:val="22"/>
              <w:szCs w:val="22"/>
            </w:rPr>
            <w:fldChar w:fldCharType="begin"/>
          </w:r>
          <w:r w:rsidRPr="00545098">
            <w:rPr>
              <w:bCs/>
              <w:i/>
              <w:sz w:val="22"/>
              <w:szCs w:val="22"/>
            </w:rPr>
            <w:instrText xml:space="preserve"> PAGE   \* MERGEFORMAT </w:instrText>
          </w:r>
          <w:r w:rsidRPr="00545098">
            <w:rPr>
              <w:bCs/>
              <w:i/>
              <w:sz w:val="22"/>
              <w:szCs w:val="22"/>
            </w:rPr>
            <w:fldChar w:fldCharType="separate"/>
          </w:r>
          <w:r w:rsidR="0013012E">
            <w:rPr>
              <w:bCs/>
              <w:i/>
              <w:noProof/>
              <w:sz w:val="22"/>
              <w:szCs w:val="22"/>
            </w:rPr>
            <w:t>123</w:t>
          </w:r>
          <w:r w:rsidRPr="00545098">
            <w:rPr>
              <w:bCs/>
              <w:i/>
              <w:noProof/>
              <w:sz w:val="22"/>
              <w:szCs w:val="22"/>
            </w:rPr>
            <w:fldChar w:fldCharType="end"/>
          </w:r>
        </w:p>
      </w:tc>
    </w:tr>
  </w:tbl>
  <w:p w14:paraId="526F0621" w14:textId="77777777" w:rsidR="00720D29" w:rsidRDefault="00720D29">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2E32C7" w14:textId="77777777" w:rsidR="003877B9" w:rsidRDefault="003877B9" w:rsidP="006419D6">
      <w:r>
        <w:separator/>
      </w:r>
    </w:p>
  </w:footnote>
  <w:footnote w:type="continuationSeparator" w:id="0">
    <w:p w14:paraId="505E49A6" w14:textId="77777777" w:rsidR="003877B9" w:rsidRDefault="003877B9" w:rsidP="006419D6">
      <w:r>
        <w:continuationSeparator/>
      </w:r>
    </w:p>
  </w:footnote>
  <w:footnote w:id="1">
    <w:p w14:paraId="28865CFF" w14:textId="77777777" w:rsidR="00720D29" w:rsidRDefault="00720D29" w:rsidP="00F7260B">
      <w:pPr>
        <w:pStyle w:val="af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CN"/>
        </w:rPr>
      </w:pPr>
      <w:r>
        <w:rPr>
          <w:rStyle w:val="aff3"/>
        </w:rPr>
        <w:footnoteRef/>
      </w:r>
      <w:r>
        <w:t xml:space="preserve"> </w:t>
      </w:r>
      <w:r>
        <w:rPr>
          <w:lang w:eastAsia="zh-CN"/>
        </w:rPr>
        <w:t>Besides the New system, the form is also applicable to new E-banking business or function.</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9F9903" w14:textId="174463A0" w:rsidR="00720D29" w:rsidRDefault="00720D29">
    <w:pPr>
      <w:pStyle w:val="a5"/>
    </w:pPr>
    <w:r>
      <w:rPr>
        <w:noProof/>
      </w:rPr>
      <w:pict w14:anchorId="260DE45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74" o:spid="_x0000_s2057" type="#_x0000_t136" style="position:absolute;left:0;text-align:left;margin-left:0;margin-top:0;width:439.15pt;height:146.35pt;rotation:315;z-index:-251651072;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FC6DE6" w14:textId="5EEB78D2" w:rsidR="00720D29" w:rsidRDefault="00720D29">
    <w:pPr>
      <w:pStyle w:val="a5"/>
    </w:pPr>
    <w:r>
      <w:rPr>
        <w:noProof/>
      </w:rPr>
      <w:pict w14:anchorId="158A0F7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75" o:spid="_x0000_s2056" type="#_x0000_t136" style="position:absolute;left:0;text-align:left;margin-left:0;margin-top:0;width:439.15pt;height:146.35pt;rotation:315;z-index:-251646976;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72F28E" w14:textId="52600AE1" w:rsidR="00720D29" w:rsidRDefault="00720D29">
    <w:pPr>
      <w:pStyle w:val="a5"/>
    </w:pPr>
    <w:r>
      <w:rPr>
        <w:noProof/>
      </w:rPr>
      <w:pict w14:anchorId="7C2E011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73" o:spid="_x0000_s2055" type="#_x0000_t136" style="position:absolute;left:0;text-align:left;margin-left:0;margin-top:0;width:439.15pt;height:146.35pt;rotation:315;z-index:-251655168;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CFBEA" w14:textId="71894287" w:rsidR="00720D29" w:rsidRDefault="00720D29">
    <w:pPr>
      <w:pStyle w:val="a5"/>
    </w:pPr>
    <w:r>
      <w:rPr>
        <w:noProof/>
      </w:rPr>
      <w:pict w14:anchorId="6071186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77" o:spid="_x0000_s2054" type="#_x0000_t136" style="position:absolute;left:0;text-align:left;margin-left:0;margin-top:0;width:439.15pt;height:146.35pt;rotation:315;z-index:-251638784;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9"/>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461"/>
    </w:tblGrid>
    <w:tr w:rsidR="00720D29" w14:paraId="53B347C9" w14:textId="77777777" w:rsidTr="00283068">
      <w:tc>
        <w:tcPr>
          <w:tcW w:w="2835" w:type="dxa"/>
          <w:vAlign w:val="center"/>
        </w:tcPr>
        <w:p w14:paraId="03A46E84" w14:textId="77777777" w:rsidR="00720D29" w:rsidRDefault="00720D29" w:rsidP="00545098">
          <w:pPr>
            <w:pStyle w:val="a5"/>
            <w:pBdr>
              <w:bottom w:val="none" w:sz="0" w:space="0" w:color="auto"/>
            </w:pBdr>
            <w:jc w:val="left"/>
          </w:pPr>
          <w:r>
            <w:rPr>
              <w:noProof/>
            </w:rPr>
            <w:drawing>
              <wp:inline distT="0" distB="0" distL="0" distR="0" wp14:anchorId="5C45B154" wp14:editId="78B0D1BB">
                <wp:extent cx="1038225" cy="316411"/>
                <wp:effectExtent l="0" t="0" r="0" b="7620"/>
                <wp:docPr id="2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101494" cy="335693"/>
                        </a:xfrm>
                        <a:prstGeom prst="rect">
                          <a:avLst/>
                        </a:prstGeom>
                      </pic:spPr>
                    </pic:pic>
                  </a:graphicData>
                </a:graphic>
              </wp:inline>
            </w:drawing>
          </w:r>
        </w:p>
      </w:tc>
      <w:tc>
        <w:tcPr>
          <w:tcW w:w="5461" w:type="dxa"/>
          <w:vAlign w:val="center"/>
        </w:tcPr>
        <w:p w14:paraId="5559979D" w14:textId="1BF49205" w:rsidR="00720D29" w:rsidRDefault="00720D29" w:rsidP="00313981">
          <w:pPr>
            <w:pStyle w:val="a5"/>
            <w:pBdr>
              <w:bottom w:val="none" w:sz="0" w:space="0" w:color="auto"/>
            </w:pBdr>
            <w:wordWrap w:val="0"/>
            <w:jc w:val="right"/>
            <w:rPr>
              <w:bCs/>
              <w:sz w:val="24"/>
              <w:szCs w:val="24"/>
            </w:rPr>
          </w:pPr>
          <w:r w:rsidRPr="00E143FF">
            <w:rPr>
              <w:bCs/>
              <w:i/>
              <w:sz w:val="24"/>
            </w:rPr>
            <w:t>BOCNY Trade Finance Verification</w:t>
          </w:r>
        </w:p>
        <w:p w14:paraId="1AB6038F" w14:textId="10929CEA" w:rsidR="00720D29" w:rsidRPr="00530233" w:rsidRDefault="00720D29" w:rsidP="00BA2F11">
          <w:pPr>
            <w:pStyle w:val="a5"/>
            <w:pBdr>
              <w:bottom w:val="none" w:sz="0" w:space="0" w:color="auto"/>
            </w:pBdr>
            <w:jc w:val="right"/>
            <w:rPr>
              <w:i/>
              <w:sz w:val="24"/>
              <w:szCs w:val="24"/>
            </w:rPr>
          </w:pPr>
          <w:r w:rsidRPr="00BA2F11">
            <w:rPr>
              <w:bCs/>
              <w:sz w:val="24"/>
              <w:szCs w:val="24"/>
            </w:rPr>
            <w:t>User Requirement Specification</w:t>
          </w:r>
        </w:p>
      </w:tc>
    </w:tr>
  </w:tbl>
  <w:p w14:paraId="1FD5C4C3" w14:textId="22161287" w:rsidR="00720D29" w:rsidRDefault="00720D29" w:rsidP="00545098">
    <w:pPr>
      <w:pStyle w:val="a5"/>
      <w:pBdr>
        <w:bottom w:val="none" w:sz="0" w:space="0" w:color="auto"/>
      </w:pBdr>
      <w:jc w:val="both"/>
    </w:pPr>
    <w:r>
      <w:rPr>
        <w:noProof/>
      </w:rPr>
      <w:pict w14:anchorId="6F7F27F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78" o:spid="_x0000_s2053" type="#_x0000_t136" style="position:absolute;left:0;text-align:left;margin-left:0;margin-top:0;width:439.15pt;height:146.35pt;rotation:315;z-index:-251634688;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36B966" w14:textId="776708E6" w:rsidR="00720D29" w:rsidRDefault="00720D29">
    <w:pPr>
      <w:pStyle w:val="a5"/>
    </w:pPr>
    <w:r>
      <w:rPr>
        <w:noProof/>
      </w:rPr>
      <w:pict w14:anchorId="56D6736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76" o:spid="_x0000_s2052" type="#_x0000_t136" style="position:absolute;left:0;text-align:left;margin-left:0;margin-top:0;width:439.15pt;height:146.35pt;rotation:315;z-index:-251642880;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A9A65" w14:textId="4E52136E" w:rsidR="00720D29" w:rsidRDefault="00720D29">
    <w:pPr>
      <w:pStyle w:val="a5"/>
    </w:pPr>
    <w:r>
      <w:rPr>
        <w:noProof/>
      </w:rPr>
      <w:pict w14:anchorId="4CA1CFE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80" o:spid="_x0000_s2051" type="#_x0000_t136" style="position:absolute;left:0;text-align:left;margin-left:0;margin-top:0;width:439.15pt;height:146.35pt;rotation:315;z-index:-251626496;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9"/>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461"/>
    </w:tblGrid>
    <w:tr w:rsidR="00720D29" w14:paraId="14F09926" w14:textId="77777777" w:rsidTr="00283068">
      <w:tc>
        <w:tcPr>
          <w:tcW w:w="2835" w:type="dxa"/>
          <w:vAlign w:val="center"/>
        </w:tcPr>
        <w:p w14:paraId="2C3B009A" w14:textId="77777777" w:rsidR="00720D29" w:rsidRDefault="00720D29" w:rsidP="00545098">
          <w:pPr>
            <w:pStyle w:val="a5"/>
            <w:pBdr>
              <w:bottom w:val="none" w:sz="0" w:space="0" w:color="auto"/>
            </w:pBdr>
            <w:jc w:val="left"/>
          </w:pPr>
          <w:r>
            <w:rPr>
              <w:noProof/>
            </w:rPr>
            <w:drawing>
              <wp:inline distT="0" distB="0" distL="0" distR="0" wp14:anchorId="651D0844" wp14:editId="25D300C8">
                <wp:extent cx="1038225" cy="316411"/>
                <wp:effectExtent l="0" t="0" r="0" b="7620"/>
                <wp:docPr id="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101494" cy="335693"/>
                        </a:xfrm>
                        <a:prstGeom prst="rect">
                          <a:avLst/>
                        </a:prstGeom>
                      </pic:spPr>
                    </pic:pic>
                  </a:graphicData>
                </a:graphic>
              </wp:inline>
            </w:drawing>
          </w:r>
        </w:p>
      </w:tc>
      <w:tc>
        <w:tcPr>
          <w:tcW w:w="5461" w:type="dxa"/>
          <w:vAlign w:val="center"/>
        </w:tcPr>
        <w:p w14:paraId="4E1EEECC" w14:textId="3960D99F" w:rsidR="00720D29" w:rsidRDefault="00720D29" w:rsidP="00313981">
          <w:pPr>
            <w:pStyle w:val="a5"/>
            <w:pBdr>
              <w:bottom w:val="none" w:sz="0" w:space="0" w:color="auto"/>
            </w:pBdr>
            <w:wordWrap w:val="0"/>
            <w:jc w:val="right"/>
            <w:rPr>
              <w:bCs/>
              <w:sz w:val="24"/>
              <w:szCs w:val="24"/>
            </w:rPr>
          </w:pPr>
          <w:r w:rsidRPr="00E143FF">
            <w:rPr>
              <w:bCs/>
              <w:i/>
              <w:sz w:val="24"/>
            </w:rPr>
            <w:t>BOCNY Trade Finance Verification</w:t>
          </w:r>
        </w:p>
        <w:p w14:paraId="1191798C" w14:textId="558951F5" w:rsidR="00720D29" w:rsidRPr="00545098" w:rsidRDefault="00720D29" w:rsidP="00BA2F11">
          <w:pPr>
            <w:pStyle w:val="a5"/>
            <w:pBdr>
              <w:bottom w:val="none" w:sz="0" w:space="0" w:color="auto"/>
            </w:pBdr>
            <w:jc w:val="right"/>
            <w:rPr>
              <w:i/>
              <w:sz w:val="24"/>
            </w:rPr>
          </w:pPr>
          <w:r w:rsidRPr="00105BEF">
            <w:rPr>
              <w:rFonts w:hint="eastAsia"/>
              <w:bCs/>
              <w:sz w:val="24"/>
              <w:szCs w:val="24"/>
            </w:rPr>
            <w:t>User Requirement Specification</w:t>
          </w:r>
        </w:p>
      </w:tc>
    </w:tr>
  </w:tbl>
  <w:p w14:paraId="6D2FFD80" w14:textId="7F8DE5AE" w:rsidR="00720D29" w:rsidRDefault="00720D29" w:rsidP="00545098">
    <w:pPr>
      <w:pStyle w:val="a5"/>
      <w:pBdr>
        <w:bottom w:val="none" w:sz="0" w:space="0" w:color="auto"/>
      </w:pBdr>
      <w:jc w:val="both"/>
    </w:pPr>
    <w:r>
      <w:rPr>
        <w:noProof/>
      </w:rPr>
      <w:pict w14:anchorId="5C55799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81" o:spid="_x0000_s2050" type="#_x0000_t136" style="position:absolute;left:0;text-align:left;margin-left:0;margin-top:0;width:439.15pt;height:146.35pt;rotation:315;z-index:-251622400;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7809FD" w14:textId="3AE20C9C" w:rsidR="00720D29" w:rsidRDefault="00720D29">
    <w:pPr>
      <w:pStyle w:val="a5"/>
    </w:pPr>
    <w:r>
      <w:rPr>
        <w:noProof/>
      </w:rPr>
      <w:pict w14:anchorId="2B19617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79" o:spid="_x0000_s2049" type="#_x0000_t136" style="position:absolute;left:0;text-align:left;margin-left:0;margin-top:0;width:439.15pt;height:146.35pt;rotation:315;z-index:-251630592;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048F6"/>
    <w:multiLevelType w:val="hybridMultilevel"/>
    <w:tmpl w:val="AEEAC13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0C956EA"/>
    <w:multiLevelType w:val="hybridMultilevel"/>
    <w:tmpl w:val="4AB42A1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1F544D9"/>
    <w:multiLevelType w:val="hybridMultilevel"/>
    <w:tmpl w:val="E272B66E"/>
    <w:lvl w:ilvl="0" w:tplc="8A36B5E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B5F7F"/>
    <w:multiLevelType w:val="hybridMultilevel"/>
    <w:tmpl w:val="2FA40A5E"/>
    <w:lvl w:ilvl="0" w:tplc="896A3568">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4" w15:restartNumberingAfterBreak="0">
    <w:nsid w:val="02F647BC"/>
    <w:multiLevelType w:val="hybridMultilevel"/>
    <w:tmpl w:val="9A38CCB4"/>
    <w:lvl w:ilvl="0" w:tplc="8A36B5E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562E22"/>
    <w:multiLevelType w:val="hybridMultilevel"/>
    <w:tmpl w:val="22A220D0"/>
    <w:lvl w:ilvl="0" w:tplc="8A36B5E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43750F2"/>
    <w:multiLevelType w:val="hybridMultilevel"/>
    <w:tmpl w:val="8B9ED750"/>
    <w:lvl w:ilvl="0" w:tplc="8A36B5E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4CD5B4F"/>
    <w:multiLevelType w:val="multilevel"/>
    <w:tmpl w:val="070232E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4D751CC"/>
    <w:multiLevelType w:val="singleLevel"/>
    <w:tmpl w:val="0409000D"/>
    <w:lvl w:ilvl="0">
      <w:start w:val="1"/>
      <w:numFmt w:val="bullet"/>
      <w:lvlText w:val=""/>
      <w:lvlJc w:val="left"/>
      <w:pPr>
        <w:tabs>
          <w:tab w:val="num" w:pos="425"/>
        </w:tabs>
        <w:ind w:left="425" w:hanging="425"/>
      </w:pPr>
      <w:rPr>
        <w:rFonts w:ascii="Wingdings" w:hAnsi="Wingdings" w:hint="default"/>
      </w:rPr>
    </w:lvl>
  </w:abstractNum>
  <w:abstractNum w:abstractNumId="9" w15:restartNumberingAfterBreak="0">
    <w:nsid w:val="05610EFB"/>
    <w:multiLevelType w:val="hybridMultilevel"/>
    <w:tmpl w:val="E5D49C9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60C3615"/>
    <w:multiLevelType w:val="hybridMultilevel"/>
    <w:tmpl w:val="0568BAF8"/>
    <w:lvl w:ilvl="0" w:tplc="8C343712">
      <w:start w:val="1"/>
      <w:numFmt w:val="bullet"/>
      <w:lvlText w:val=""/>
      <w:lvlJc w:val="left"/>
      <w:pPr>
        <w:ind w:left="845" w:hanging="448"/>
      </w:pPr>
      <w:rPr>
        <w:rFonts w:ascii="Wingdings" w:hAnsi="Wingdings" w:hint="default"/>
      </w:rPr>
    </w:lvl>
    <w:lvl w:ilvl="1" w:tplc="FF6679E0">
      <w:numFmt w:val="bullet"/>
      <w:lvlText w:val="-"/>
      <w:lvlJc w:val="left"/>
      <w:pPr>
        <w:ind w:left="1265" w:hanging="420"/>
      </w:pPr>
      <w:rPr>
        <w:rFonts w:ascii="Calibri" w:eastAsiaTheme="minorEastAsia" w:hAnsi="Calibri" w:cstheme="minorBidi"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 w15:restartNumberingAfterBreak="0">
    <w:nsid w:val="063E2618"/>
    <w:multiLevelType w:val="hybridMultilevel"/>
    <w:tmpl w:val="655844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69E7FD8"/>
    <w:multiLevelType w:val="hybridMultilevel"/>
    <w:tmpl w:val="65C22C8A"/>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7A75256"/>
    <w:multiLevelType w:val="hybridMultilevel"/>
    <w:tmpl w:val="F358413A"/>
    <w:lvl w:ilvl="0" w:tplc="04090017">
      <w:start w:val="1"/>
      <w:numFmt w:val="lowerLetter"/>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09E675CC"/>
    <w:multiLevelType w:val="hybridMultilevel"/>
    <w:tmpl w:val="B380D998"/>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ABB64E1"/>
    <w:multiLevelType w:val="hybridMultilevel"/>
    <w:tmpl w:val="D0EECC5C"/>
    <w:lvl w:ilvl="0" w:tplc="87509740">
      <w:start w:val="1"/>
      <w:numFmt w:val="bullet"/>
      <w:lvlText w:val=""/>
      <w:lvlJc w:val="left"/>
      <w:pPr>
        <w:ind w:left="170" w:hanging="17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AEC3D01"/>
    <w:multiLevelType w:val="hybridMultilevel"/>
    <w:tmpl w:val="0AC0BEE2"/>
    <w:lvl w:ilvl="0" w:tplc="8A36B5E2">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BA2661F"/>
    <w:multiLevelType w:val="hybridMultilevel"/>
    <w:tmpl w:val="1D10724A"/>
    <w:lvl w:ilvl="0" w:tplc="F33C0592">
      <w:start w:val="1"/>
      <w:numFmt w:val="bullet"/>
      <w:lvlText w:val=""/>
      <w:lvlJc w:val="left"/>
      <w:pPr>
        <w:ind w:left="113" w:hanging="113"/>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0BAD214B"/>
    <w:multiLevelType w:val="hybridMultilevel"/>
    <w:tmpl w:val="E0E2017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0C327EEC"/>
    <w:multiLevelType w:val="hybridMultilevel"/>
    <w:tmpl w:val="C5B08D76"/>
    <w:lvl w:ilvl="0" w:tplc="1FA2CCF0">
      <w:start w:val="1"/>
      <w:numFmt w:val="upp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0CF302A7"/>
    <w:multiLevelType w:val="hybridMultilevel"/>
    <w:tmpl w:val="F98AE226"/>
    <w:lvl w:ilvl="0" w:tplc="293A06D2">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0E8B0F14"/>
    <w:multiLevelType w:val="hybridMultilevel"/>
    <w:tmpl w:val="C6646850"/>
    <w:lvl w:ilvl="0" w:tplc="F75C32E0">
      <w:start w:val="1"/>
      <w:numFmt w:val="bullet"/>
      <w:lvlText w:val=""/>
      <w:lvlJc w:val="left"/>
      <w:pPr>
        <w:ind w:left="845" w:hanging="420"/>
      </w:pPr>
      <w:rPr>
        <w:rFonts w:ascii="Wingdings" w:hAnsi="Wingdings" w:hint="default"/>
      </w:rPr>
    </w:lvl>
    <w:lvl w:ilvl="1" w:tplc="FF6679E0">
      <w:numFmt w:val="bullet"/>
      <w:lvlText w:val="-"/>
      <w:lvlJc w:val="left"/>
      <w:pPr>
        <w:ind w:left="1265" w:hanging="420"/>
      </w:pPr>
      <w:rPr>
        <w:rFonts w:ascii="Calibri" w:eastAsiaTheme="minorEastAsia" w:hAnsi="Calibri" w:cstheme="minorBidi"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2" w15:restartNumberingAfterBreak="0">
    <w:nsid w:val="0EA160CE"/>
    <w:multiLevelType w:val="hybridMultilevel"/>
    <w:tmpl w:val="2514B97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0F376C81"/>
    <w:multiLevelType w:val="hybridMultilevel"/>
    <w:tmpl w:val="C962496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0F6C5F54"/>
    <w:multiLevelType w:val="multilevel"/>
    <w:tmpl w:val="D29E926E"/>
    <w:lvl w:ilvl="0">
      <w:start w:val="1"/>
      <w:numFmt w:val="bullet"/>
      <w:lvlText w:val=""/>
      <w:lvlJc w:val="left"/>
      <w:pPr>
        <w:ind w:left="600" w:hanging="600"/>
      </w:pPr>
      <w:rPr>
        <w:rFonts w:ascii="Wingdings" w:hAnsi="Wingdings" w:hint="default"/>
      </w:rPr>
    </w:lvl>
    <w:lvl w:ilvl="1">
      <w:start w:val="2"/>
      <w:numFmt w:val="decimal"/>
      <w:lvlText w:val="%1.%2"/>
      <w:lvlJc w:val="left"/>
      <w:pPr>
        <w:ind w:left="883" w:hanging="600"/>
      </w:pPr>
      <w:rPr>
        <w:rFonts w:hint="default"/>
      </w:rPr>
    </w:lvl>
    <w:lvl w:ilvl="2">
      <w:start w:val="10"/>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25" w15:restartNumberingAfterBreak="0">
    <w:nsid w:val="104727A5"/>
    <w:multiLevelType w:val="hybridMultilevel"/>
    <w:tmpl w:val="1C7C028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0CC26E1"/>
    <w:multiLevelType w:val="hybridMultilevel"/>
    <w:tmpl w:val="96803E76"/>
    <w:lvl w:ilvl="0" w:tplc="8A36B5E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19A74B4"/>
    <w:multiLevelType w:val="hybridMultilevel"/>
    <w:tmpl w:val="FB2C6CD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1B5768A"/>
    <w:multiLevelType w:val="hybridMultilevel"/>
    <w:tmpl w:val="9DFEB842"/>
    <w:lvl w:ilvl="0" w:tplc="8A36B5E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1B619CB"/>
    <w:multiLevelType w:val="singleLevel"/>
    <w:tmpl w:val="0409000D"/>
    <w:lvl w:ilvl="0">
      <w:start w:val="1"/>
      <w:numFmt w:val="bullet"/>
      <w:lvlText w:val=""/>
      <w:lvlJc w:val="left"/>
      <w:pPr>
        <w:tabs>
          <w:tab w:val="num" w:pos="425"/>
        </w:tabs>
        <w:ind w:left="425" w:hanging="425"/>
      </w:pPr>
      <w:rPr>
        <w:rFonts w:ascii="Wingdings" w:hAnsi="Wingdings" w:hint="default"/>
      </w:rPr>
    </w:lvl>
  </w:abstractNum>
  <w:abstractNum w:abstractNumId="30" w15:restartNumberingAfterBreak="0">
    <w:nsid w:val="12044C01"/>
    <w:multiLevelType w:val="hybridMultilevel"/>
    <w:tmpl w:val="C414B968"/>
    <w:lvl w:ilvl="0" w:tplc="13B42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22559A9"/>
    <w:multiLevelType w:val="hybridMultilevel"/>
    <w:tmpl w:val="E33C2928"/>
    <w:lvl w:ilvl="0" w:tplc="F75C32E0">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15:restartNumberingAfterBreak="0">
    <w:nsid w:val="130564BD"/>
    <w:multiLevelType w:val="hybridMultilevel"/>
    <w:tmpl w:val="06B0E68A"/>
    <w:lvl w:ilvl="0" w:tplc="293A06D2">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3" w15:restartNumberingAfterBreak="0">
    <w:nsid w:val="14763973"/>
    <w:multiLevelType w:val="hybridMultilevel"/>
    <w:tmpl w:val="D97602F4"/>
    <w:lvl w:ilvl="0" w:tplc="F75C32E0">
      <w:start w:val="1"/>
      <w:numFmt w:val="bullet"/>
      <w:lvlText w:val=""/>
      <w:lvlJc w:val="left"/>
      <w:pPr>
        <w:ind w:left="3720" w:hanging="360"/>
      </w:pPr>
      <w:rPr>
        <w:rFonts w:ascii="Wingdings" w:hAnsi="Wingdings" w:hint="default"/>
      </w:rPr>
    </w:lvl>
    <w:lvl w:ilvl="1" w:tplc="04090019">
      <w:start w:val="1"/>
      <w:numFmt w:val="lowerLetter"/>
      <w:lvlText w:val="%2)"/>
      <w:lvlJc w:val="left"/>
      <w:pPr>
        <w:ind w:left="4200" w:hanging="420"/>
      </w:pPr>
    </w:lvl>
    <w:lvl w:ilvl="2" w:tplc="0409001B">
      <w:start w:val="1"/>
      <w:numFmt w:val="lowerRoman"/>
      <w:lvlText w:val="%3."/>
      <w:lvlJc w:val="right"/>
      <w:pPr>
        <w:ind w:left="4620" w:hanging="420"/>
      </w:pPr>
    </w:lvl>
    <w:lvl w:ilvl="3" w:tplc="0409000F">
      <w:start w:val="1"/>
      <w:numFmt w:val="decimal"/>
      <w:lvlText w:val="%4."/>
      <w:lvlJc w:val="left"/>
      <w:pPr>
        <w:ind w:left="5040" w:hanging="420"/>
      </w:pPr>
    </w:lvl>
    <w:lvl w:ilvl="4" w:tplc="04090019" w:tentative="1">
      <w:start w:val="1"/>
      <w:numFmt w:val="lowerLetter"/>
      <w:lvlText w:val="%5)"/>
      <w:lvlJc w:val="left"/>
      <w:pPr>
        <w:ind w:left="5460" w:hanging="420"/>
      </w:pPr>
    </w:lvl>
    <w:lvl w:ilvl="5" w:tplc="0409001B" w:tentative="1">
      <w:start w:val="1"/>
      <w:numFmt w:val="lowerRoman"/>
      <w:lvlText w:val="%6."/>
      <w:lvlJc w:val="right"/>
      <w:pPr>
        <w:ind w:left="5880" w:hanging="420"/>
      </w:pPr>
    </w:lvl>
    <w:lvl w:ilvl="6" w:tplc="0409000F" w:tentative="1">
      <w:start w:val="1"/>
      <w:numFmt w:val="decimal"/>
      <w:lvlText w:val="%7."/>
      <w:lvlJc w:val="left"/>
      <w:pPr>
        <w:ind w:left="6300" w:hanging="420"/>
      </w:pPr>
    </w:lvl>
    <w:lvl w:ilvl="7" w:tplc="04090019" w:tentative="1">
      <w:start w:val="1"/>
      <w:numFmt w:val="lowerLetter"/>
      <w:lvlText w:val="%8)"/>
      <w:lvlJc w:val="left"/>
      <w:pPr>
        <w:ind w:left="6720" w:hanging="420"/>
      </w:pPr>
    </w:lvl>
    <w:lvl w:ilvl="8" w:tplc="0409001B" w:tentative="1">
      <w:start w:val="1"/>
      <w:numFmt w:val="lowerRoman"/>
      <w:lvlText w:val="%9."/>
      <w:lvlJc w:val="right"/>
      <w:pPr>
        <w:ind w:left="7140" w:hanging="420"/>
      </w:pPr>
    </w:lvl>
  </w:abstractNum>
  <w:abstractNum w:abstractNumId="34" w15:restartNumberingAfterBreak="0">
    <w:nsid w:val="14FA652A"/>
    <w:multiLevelType w:val="hybridMultilevel"/>
    <w:tmpl w:val="7E285E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8814B8"/>
    <w:multiLevelType w:val="hybridMultilevel"/>
    <w:tmpl w:val="10FABE0E"/>
    <w:lvl w:ilvl="0" w:tplc="F7924A3A">
      <w:start w:val="1"/>
      <w:numFmt w:val="upperLetter"/>
      <w:lvlText w:val="%1."/>
      <w:lvlJc w:val="left"/>
      <w:pPr>
        <w:ind w:left="1200" w:hanging="360"/>
      </w:pPr>
      <w:rPr>
        <w:rFonts w:ascii="等线" w:eastAsia="等线" w:hAnsi="等线" w:hint="default"/>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1787397F"/>
    <w:multiLevelType w:val="hybridMultilevel"/>
    <w:tmpl w:val="F0BE63C6"/>
    <w:lvl w:ilvl="0" w:tplc="F75C32E0">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7" w15:restartNumberingAfterBreak="0">
    <w:nsid w:val="18A811DA"/>
    <w:multiLevelType w:val="hybridMultilevel"/>
    <w:tmpl w:val="A880CA42"/>
    <w:lvl w:ilvl="0" w:tplc="E1E6C92E">
      <w:start w:val="1"/>
      <w:numFmt w:val="decimal"/>
      <w:lvlText w:val="%1."/>
      <w:lvlJc w:val="left"/>
      <w:pPr>
        <w:ind w:left="785" w:hanging="360"/>
      </w:pPr>
      <w:rPr>
        <w:rFonts w:hint="default"/>
      </w:rPr>
    </w:lvl>
    <w:lvl w:ilvl="1" w:tplc="04090019">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8" w15:restartNumberingAfterBreak="0">
    <w:nsid w:val="19074D81"/>
    <w:multiLevelType w:val="hybridMultilevel"/>
    <w:tmpl w:val="0C48AC7E"/>
    <w:lvl w:ilvl="0" w:tplc="12FEE2B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9741B6C"/>
    <w:multiLevelType w:val="hybridMultilevel"/>
    <w:tmpl w:val="65A262AC"/>
    <w:lvl w:ilvl="0" w:tplc="F75C32E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986526B"/>
    <w:multiLevelType w:val="hybridMultilevel"/>
    <w:tmpl w:val="3932860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19C14788"/>
    <w:multiLevelType w:val="hybridMultilevel"/>
    <w:tmpl w:val="DFC2D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AA56632"/>
    <w:multiLevelType w:val="hybridMultilevel"/>
    <w:tmpl w:val="A0B4B4C8"/>
    <w:lvl w:ilvl="0" w:tplc="561CE98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1AAA2AFE"/>
    <w:multiLevelType w:val="hybridMultilevel"/>
    <w:tmpl w:val="8CA2A140"/>
    <w:lvl w:ilvl="0" w:tplc="A0D6CC04">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44" w15:restartNumberingAfterBreak="0">
    <w:nsid w:val="1B542AC2"/>
    <w:multiLevelType w:val="hybridMultilevel"/>
    <w:tmpl w:val="9F90EAA8"/>
    <w:lvl w:ilvl="0" w:tplc="0E74D756">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 w15:restartNumberingAfterBreak="0">
    <w:nsid w:val="1C680AEE"/>
    <w:multiLevelType w:val="hybridMultilevel"/>
    <w:tmpl w:val="40C0953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1CE81BB4"/>
    <w:multiLevelType w:val="hybridMultilevel"/>
    <w:tmpl w:val="7B9A6A68"/>
    <w:lvl w:ilvl="0" w:tplc="76B47664">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47" w15:restartNumberingAfterBreak="0">
    <w:nsid w:val="1D9C1DCF"/>
    <w:multiLevelType w:val="hybridMultilevel"/>
    <w:tmpl w:val="7DA45CE8"/>
    <w:lvl w:ilvl="0" w:tplc="8A36B5E2">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8" w15:restartNumberingAfterBreak="0">
    <w:nsid w:val="1DC00BF8"/>
    <w:multiLevelType w:val="hybridMultilevel"/>
    <w:tmpl w:val="CF36C2C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1E4458F0"/>
    <w:multiLevelType w:val="hybridMultilevel"/>
    <w:tmpl w:val="28A2532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1ED167D0"/>
    <w:multiLevelType w:val="hybridMultilevel"/>
    <w:tmpl w:val="DE84FAC4"/>
    <w:lvl w:ilvl="0" w:tplc="91608FAC">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01A4A47"/>
    <w:multiLevelType w:val="hybridMultilevel"/>
    <w:tmpl w:val="9232100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207B4233"/>
    <w:multiLevelType w:val="hybridMultilevel"/>
    <w:tmpl w:val="B4B27EC0"/>
    <w:lvl w:ilvl="0" w:tplc="148A5E24">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0AB05DC"/>
    <w:multiLevelType w:val="hybridMultilevel"/>
    <w:tmpl w:val="000AE972"/>
    <w:lvl w:ilvl="0" w:tplc="F75C32E0">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4" w15:restartNumberingAfterBreak="0">
    <w:nsid w:val="213B1348"/>
    <w:multiLevelType w:val="hybridMultilevel"/>
    <w:tmpl w:val="BB82F10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21974645"/>
    <w:multiLevelType w:val="multilevel"/>
    <w:tmpl w:val="D29E926E"/>
    <w:lvl w:ilvl="0">
      <w:start w:val="1"/>
      <w:numFmt w:val="bullet"/>
      <w:lvlText w:val=""/>
      <w:lvlJc w:val="left"/>
      <w:pPr>
        <w:ind w:left="600" w:hanging="600"/>
      </w:pPr>
      <w:rPr>
        <w:rFonts w:ascii="Wingdings" w:hAnsi="Wingdings" w:hint="default"/>
      </w:rPr>
    </w:lvl>
    <w:lvl w:ilvl="1">
      <w:start w:val="2"/>
      <w:numFmt w:val="decimal"/>
      <w:lvlText w:val="%1.%2"/>
      <w:lvlJc w:val="left"/>
      <w:pPr>
        <w:ind w:left="883" w:hanging="600"/>
      </w:pPr>
      <w:rPr>
        <w:rFonts w:hint="default"/>
      </w:rPr>
    </w:lvl>
    <w:lvl w:ilvl="2">
      <w:start w:val="10"/>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56" w15:restartNumberingAfterBreak="0">
    <w:nsid w:val="219A4D0C"/>
    <w:multiLevelType w:val="hybridMultilevel"/>
    <w:tmpl w:val="BB38C356"/>
    <w:lvl w:ilvl="0" w:tplc="8A36B5E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22BB0A93"/>
    <w:multiLevelType w:val="hybridMultilevel"/>
    <w:tmpl w:val="C03407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233307D5"/>
    <w:multiLevelType w:val="hybridMultilevel"/>
    <w:tmpl w:val="3AF2E05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2347126F"/>
    <w:multiLevelType w:val="multilevel"/>
    <w:tmpl w:val="A496960E"/>
    <w:lvl w:ilvl="0">
      <w:start w:val="1"/>
      <w:numFmt w:val="bullet"/>
      <w:lvlText w:val=""/>
      <w:lvlJc w:val="left"/>
      <w:pPr>
        <w:ind w:left="780" w:hanging="360"/>
      </w:pPr>
      <w:rPr>
        <w:rFonts w:ascii="Symbol" w:hAnsi="Symbol" w:hint="default"/>
      </w:rPr>
    </w:lvl>
    <w:lvl w:ilvl="1">
      <w:start w:val="2"/>
      <w:numFmt w:val="decimal"/>
      <w:isLgl/>
      <w:lvlText w:val="%1.%2."/>
      <w:lvlJc w:val="left"/>
      <w:pPr>
        <w:ind w:left="1340" w:hanging="780"/>
      </w:pPr>
      <w:rPr>
        <w:rFonts w:hint="default"/>
      </w:rPr>
    </w:lvl>
    <w:lvl w:ilvl="2">
      <w:start w:val="4"/>
      <w:numFmt w:val="decimal"/>
      <w:isLgl/>
      <w:lvlText w:val="%1.%2.%3."/>
      <w:lvlJc w:val="left"/>
      <w:pPr>
        <w:ind w:left="1480" w:hanging="780"/>
      </w:pPr>
      <w:rPr>
        <w:rFonts w:hint="default"/>
      </w:rPr>
    </w:lvl>
    <w:lvl w:ilvl="3">
      <w:start w:val="2"/>
      <w:numFmt w:val="decimal"/>
      <w:isLgl/>
      <w:lvlText w:val="%1.%2.%3.%4."/>
      <w:lvlJc w:val="left"/>
      <w:pPr>
        <w:ind w:left="1620" w:hanging="780"/>
      </w:pPr>
      <w:rPr>
        <w:rFonts w:hint="default"/>
      </w:rPr>
    </w:lvl>
    <w:lvl w:ilvl="4">
      <w:start w:val="1"/>
      <w:numFmt w:val="decimal"/>
      <w:isLgl/>
      <w:lvlText w:val="%1.%2.%3.%4.%5."/>
      <w:lvlJc w:val="left"/>
      <w:pPr>
        <w:ind w:left="2060" w:hanging="1080"/>
      </w:pPr>
      <w:rPr>
        <w:rFonts w:hint="default"/>
      </w:rPr>
    </w:lvl>
    <w:lvl w:ilvl="5">
      <w:start w:val="1"/>
      <w:numFmt w:val="decimal"/>
      <w:isLgl/>
      <w:lvlText w:val="%1.%2.%3.%4.%5.%6."/>
      <w:lvlJc w:val="left"/>
      <w:pPr>
        <w:ind w:left="220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840" w:hanging="1440"/>
      </w:pPr>
      <w:rPr>
        <w:rFonts w:hint="default"/>
      </w:rPr>
    </w:lvl>
    <w:lvl w:ilvl="8">
      <w:start w:val="1"/>
      <w:numFmt w:val="decimal"/>
      <w:isLgl/>
      <w:lvlText w:val="%1.%2.%3.%4.%5.%6.%7.%8.%9."/>
      <w:lvlJc w:val="left"/>
      <w:pPr>
        <w:ind w:left="3340" w:hanging="1800"/>
      </w:pPr>
      <w:rPr>
        <w:rFonts w:hint="default"/>
      </w:rPr>
    </w:lvl>
  </w:abstractNum>
  <w:abstractNum w:abstractNumId="60" w15:restartNumberingAfterBreak="0">
    <w:nsid w:val="239967BC"/>
    <w:multiLevelType w:val="hybridMultilevel"/>
    <w:tmpl w:val="A8D8EEFC"/>
    <w:lvl w:ilvl="0" w:tplc="8A36B5E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23BF0732"/>
    <w:multiLevelType w:val="hybridMultilevel"/>
    <w:tmpl w:val="665A05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4755614"/>
    <w:multiLevelType w:val="hybridMultilevel"/>
    <w:tmpl w:val="26DADF60"/>
    <w:lvl w:ilvl="0" w:tplc="14BE10A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3" w15:restartNumberingAfterBreak="0">
    <w:nsid w:val="24B9191C"/>
    <w:multiLevelType w:val="hybridMultilevel"/>
    <w:tmpl w:val="EBA479E4"/>
    <w:lvl w:ilvl="0" w:tplc="8A36B5E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24E356C2"/>
    <w:multiLevelType w:val="hybridMultilevel"/>
    <w:tmpl w:val="90F20618"/>
    <w:lvl w:ilvl="0" w:tplc="059C7596">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65" w15:restartNumberingAfterBreak="0">
    <w:nsid w:val="252E1C6A"/>
    <w:multiLevelType w:val="hybridMultilevel"/>
    <w:tmpl w:val="76DC371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255B4FF4"/>
    <w:multiLevelType w:val="hybridMultilevel"/>
    <w:tmpl w:val="24DC67BA"/>
    <w:lvl w:ilvl="0" w:tplc="F75C32E0">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67" w15:restartNumberingAfterBreak="0">
    <w:nsid w:val="25C0615A"/>
    <w:multiLevelType w:val="hybridMultilevel"/>
    <w:tmpl w:val="2002537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26844B24"/>
    <w:multiLevelType w:val="hybridMultilevel"/>
    <w:tmpl w:val="F27407AC"/>
    <w:lvl w:ilvl="0" w:tplc="0409000D">
      <w:start w:val="1"/>
      <w:numFmt w:val="bullet"/>
      <w:lvlText w:val=""/>
      <w:lvlJc w:val="left"/>
      <w:pPr>
        <w:ind w:left="1205" w:hanging="420"/>
      </w:pPr>
      <w:rPr>
        <w:rFonts w:ascii="Wingdings" w:hAnsi="Wingdings" w:hint="default"/>
      </w:rPr>
    </w:lvl>
    <w:lvl w:ilvl="1" w:tplc="04090003" w:tentative="1">
      <w:start w:val="1"/>
      <w:numFmt w:val="bullet"/>
      <w:lvlText w:val=""/>
      <w:lvlJc w:val="left"/>
      <w:pPr>
        <w:ind w:left="1625" w:hanging="420"/>
      </w:pPr>
      <w:rPr>
        <w:rFonts w:ascii="Wingdings" w:hAnsi="Wingdings" w:hint="default"/>
      </w:rPr>
    </w:lvl>
    <w:lvl w:ilvl="2" w:tplc="04090005" w:tentative="1">
      <w:start w:val="1"/>
      <w:numFmt w:val="bullet"/>
      <w:lvlText w:val=""/>
      <w:lvlJc w:val="left"/>
      <w:pPr>
        <w:ind w:left="2045" w:hanging="420"/>
      </w:pPr>
      <w:rPr>
        <w:rFonts w:ascii="Wingdings" w:hAnsi="Wingdings" w:hint="default"/>
      </w:rPr>
    </w:lvl>
    <w:lvl w:ilvl="3" w:tplc="04090001" w:tentative="1">
      <w:start w:val="1"/>
      <w:numFmt w:val="bullet"/>
      <w:lvlText w:val=""/>
      <w:lvlJc w:val="left"/>
      <w:pPr>
        <w:ind w:left="2465" w:hanging="420"/>
      </w:pPr>
      <w:rPr>
        <w:rFonts w:ascii="Wingdings" w:hAnsi="Wingdings" w:hint="default"/>
      </w:rPr>
    </w:lvl>
    <w:lvl w:ilvl="4" w:tplc="04090003" w:tentative="1">
      <w:start w:val="1"/>
      <w:numFmt w:val="bullet"/>
      <w:lvlText w:val=""/>
      <w:lvlJc w:val="left"/>
      <w:pPr>
        <w:ind w:left="2885" w:hanging="420"/>
      </w:pPr>
      <w:rPr>
        <w:rFonts w:ascii="Wingdings" w:hAnsi="Wingdings" w:hint="default"/>
      </w:rPr>
    </w:lvl>
    <w:lvl w:ilvl="5" w:tplc="04090005" w:tentative="1">
      <w:start w:val="1"/>
      <w:numFmt w:val="bullet"/>
      <w:lvlText w:val=""/>
      <w:lvlJc w:val="left"/>
      <w:pPr>
        <w:ind w:left="3305" w:hanging="420"/>
      </w:pPr>
      <w:rPr>
        <w:rFonts w:ascii="Wingdings" w:hAnsi="Wingdings" w:hint="default"/>
      </w:rPr>
    </w:lvl>
    <w:lvl w:ilvl="6" w:tplc="04090001" w:tentative="1">
      <w:start w:val="1"/>
      <w:numFmt w:val="bullet"/>
      <w:lvlText w:val=""/>
      <w:lvlJc w:val="left"/>
      <w:pPr>
        <w:ind w:left="3725" w:hanging="420"/>
      </w:pPr>
      <w:rPr>
        <w:rFonts w:ascii="Wingdings" w:hAnsi="Wingdings" w:hint="default"/>
      </w:rPr>
    </w:lvl>
    <w:lvl w:ilvl="7" w:tplc="04090003" w:tentative="1">
      <w:start w:val="1"/>
      <w:numFmt w:val="bullet"/>
      <w:lvlText w:val=""/>
      <w:lvlJc w:val="left"/>
      <w:pPr>
        <w:ind w:left="4145" w:hanging="420"/>
      </w:pPr>
      <w:rPr>
        <w:rFonts w:ascii="Wingdings" w:hAnsi="Wingdings" w:hint="default"/>
      </w:rPr>
    </w:lvl>
    <w:lvl w:ilvl="8" w:tplc="04090005" w:tentative="1">
      <w:start w:val="1"/>
      <w:numFmt w:val="bullet"/>
      <w:lvlText w:val=""/>
      <w:lvlJc w:val="left"/>
      <w:pPr>
        <w:ind w:left="4565" w:hanging="420"/>
      </w:pPr>
      <w:rPr>
        <w:rFonts w:ascii="Wingdings" w:hAnsi="Wingdings" w:hint="default"/>
      </w:rPr>
    </w:lvl>
  </w:abstractNum>
  <w:abstractNum w:abstractNumId="69" w15:restartNumberingAfterBreak="0">
    <w:nsid w:val="26AA7981"/>
    <w:multiLevelType w:val="hybridMultilevel"/>
    <w:tmpl w:val="3B72FF7C"/>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27227BBA"/>
    <w:multiLevelType w:val="hybridMultilevel"/>
    <w:tmpl w:val="41163DA6"/>
    <w:lvl w:ilvl="0" w:tplc="8A36B5E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28410CA3"/>
    <w:multiLevelType w:val="hybridMultilevel"/>
    <w:tmpl w:val="046CF82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28562BE6"/>
    <w:multiLevelType w:val="hybridMultilevel"/>
    <w:tmpl w:val="9F6A1CF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28AA3509"/>
    <w:multiLevelType w:val="hybridMultilevel"/>
    <w:tmpl w:val="4C26D72E"/>
    <w:lvl w:ilvl="0" w:tplc="60620318">
      <w:start w:val="1"/>
      <w:numFmt w:val="decimal"/>
      <w:pStyle w:val="MMTopic1"/>
      <w:lvlText w:val="(%1)"/>
      <w:lvlJc w:val="left"/>
      <w:pPr>
        <w:ind w:left="780" w:hanging="360"/>
      </w:pPr>
      <w:rPr>
        <w:rFonts w:hint="default"/>
      </w:rPr>
    </w:lvl>
    <w:lvl w:ilvl="1" w:tplc="04090019" w:tentative="1">
      <w:start w:val="1"/>
      <w:numFmt w:val="lowerLetter"/>
      <w:pStyle w:val="MMTopic2"/>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28FE46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5" w15:restartNumberingAfterBreak="0">
    <w:nsid w:val="290323CB"/>
    <w:multiLevelType w:val="hybridMultilevel"/>
    <w:tmpl w:val="91FCE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92E016F"/>
    <w:multiLevelType w:val="hybridMultilevel"/>
    <w:tmpl w:val="5C9C2BD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29572474"/>
    <w:multiLevelType w:val="hybridMultilevel"/>
    <w:tmpl w:val="4CC22DF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298503F2"/>
    <w:multiLevelType w:val="hybridMultilevel"/>
    <w:tmpl w:val="04987D9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2AE1448C"/>
    <w:multiLevelType w:val="hybridMultilevel"/>
    <w:tmpl w:val="8A5EA764"/>
    <w:lvl w:ilvl="0" w:tplc="561CE9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2B7C62D0"/>
    <w:multiLevelType w:val="hybridMultilevel"/>
    <w:tmpl w:val="2736CCB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2BD65D98"/>
    <w:multiLevelType w:val="hybridMultilevel"/>
    <w:tmpl w:val="FD22BAB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2DA13565"/>
    <w:multiLevelType w:val="hybridMultilevel"/>
    <w:tmpl w:val="859426AA"/>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2DC64AA5"/>
    <w:multiLevelType w:val="hybridMultilevel"/>
    <w:tmpl w:val="715656E0"/>
    <w:lvl w:ilvl="0" w:tplc="477A88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E762E75"/>
    <w:multiLevelType w:val="hybridMultilevel"/>
    <w:tmpl w:val="F862578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2F0D33E1"/>
    <w:multiLevelType w:val="hybridMultilevel"/>
    <w:tmpl w:val="FBFC982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6" w15:restartNumberingAfterBreak="0">
    <w:nsid w:val="2F383E4E"/>
    <w:multiLevelType w:val="hybridMultilevel"/>
    <w:tmpl w:val="F6827DD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2F7316BB"/>
    <w:multiLevelType w:val="hybridMultilevel"/>
    <w:tmpl w:val="148CC20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2FB56714"/>
    <w:multiLevelType w:val="hybridMultilevel"/>
    <w:tmpl w:val="7126542E"/>
    <w:lvl w:ilvl="0" w:tplc="293A06D2">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30475F1D"/>
    <w:multiLevelType w:val="hybridMultilevel"/>
    <w:tmpl w:val="345C146A"/>
    <w:lvl w:ilvl="0" w:tplc="0409000D">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90" w15:restartNumberingAfterBreak="0">
    <w:nsid w:val="327D1A37"/>
    <w:multiLevelType w:val="hybridMultilevel"/>
    <w:tmpl w:val="EABA888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328D7E3A"/>
    <w:multiLevelType w:val="hybridMultilevel"/>
    <w:tmpl w:val="955C5B34"/>
    <w:lvl w:ilvl="0" w:tplc="936406E8">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2" w15:restartNumberingAfterBreak="0">
    <w:nsid w:val="33933D62"/>
    <w:multiLevelType w:val="hybridMultilevel"/>
    <w:tmpl w:val="4D44B94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15:restartNumberingAfterBreak="0">
    <w:nsid w:val="34BC5F96"/>
    <w:multiLevelType w:val="multilevel"/>
    <w:tmpl w:val="9EA002A6"/>
    <w:lvl w:ilvl="0">
      <w:start w:val="1"/>
      <w:numFmt w:val="decimal"/>
      <w:pStyle w:val="1"/>
      <w:lvlText w:val="%1."/>
      <w:lvlJc w:val="left"/>
      <w:pPr>
        <w:tabs>
          <w:tab w:val="num" w:pos="720"/>
        </w:tabs>
        <w:ind w:left="720" w:hanging="720"/>
      </w:pPr>
    </w:lvl>
    <w:lvl w:ilvl="1">
      <w:start w:val="1"/>
      <w:numFmt w:val="decimal"/>
      <w:pStyle w:val="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4" w15:restartNumberingAfterBreak="0">
    <w:nsid w:val="36C84716"/>
    <w:multiLevelType w:val="hybridMultilevel"/>
    <w:tmpl w:val="A50C2F3C"/>
    <w:lvl w:ilvl="0" w:tplc="F75C32E0">
      <w:start w:val="1"/>
      <w:numFmt w:val="bullet"/>
      <w:lvlText w:val=""/>
      <w:lvlJc w:val="left"/>
      <w:pPr>
        <w:ind w:left="780" w:hanging="360"/>
      </w:pPr>
      <w:rPr>
        <w:rFonts w:ascii="Wingdings" w:hAnsi="Wingdings"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5" w15:restartNumberingAfterBreak="0">
    <w:nsid w:val="36D3699A"/>
    <w:multiLevelType w:val="hybridMultilevel"/>
    <w:tmpl w:val="E7C869B8"/>
    <w:lvl w:ilvl="0" w:tplc="8A36B5E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36DF5353"/>
    <w:multiLevelType w:val="hybridMultilevel"/>
    <w:tmpl w:val="B6DCB0F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37306296"/>
    <w:multiLevelType w:val="hybridMultilevel"/>
    <w:tmpl w:val="DC7AD5C0"/>
    <w:lvl w:ilvl="0" w:tplc="95A0B268">
      <w:start w:val="1"/>
      <w:numFmt w:val="upperLetter"/>
      <w:lvlText w:val="%1."/>
      <w:lvlJc w:val="left"/>
      <w:pPr>
        <w:ind w:left="4140" w:hanging="360"/>
      </w:pPr>
      <w:rPr>
        <w:rFonts w:hint="default"/>
      </w:rPr>
    </w:lvl>
    <w:lvl w:ilvl="1" w:tplc="04090019">
      <w:start w:val="1"/>
      <w:numFmt w:val="lowerLetter"/>
      <w:lvlText w:val="%2)"/>
      <w:lvlJc w:val="left"/>
      <w:pPr>
        <w:ind w:left="4620" w:hanging="420"/>
      </w:pPr>
    </w:lvl>
    <w:lvl w:ilvl="2" w:tplc="0409001B">
      <w:start w:val="1"/>
      <w:numFmt w:val="lowerRoman"/>
      <w:lvlText w:val="%3."/>
      <w:lvlJc w:val="right"/>
      <w:pPr>
        <w:ind w:left="5040" w:hanging="420"/>
      </w:pPr>
    </w:lvl>
    <w:lvl w:ilvl="3" w:tplc="0409000F" w:tentative="1">
      <w:start w:val="1"/>
      <w:numFmt w:val="decimal"/>
      <w:lvlText w:val="%4."/>
      <w:lvlJc w:val="left"/>
      <w:pPr>
        <w:ind w:left="5460" w:hanging="420"/>
      </w:pPr>
    </w:lvl>
    <w:lvl w:ilvl="4" w:tplc="04090019" w:tentative="1">
      <w:start w:val="1"/>
      <w:numFmt w:val="lowerLetter"/>
      <w:lvlText w:val="%5)"/>
      <w:lvlJc w:val="left"/>
      <w:pPr>
        <w:ind w:left="5880" w:hanging="420"/>
      </w:pPr>
    </w:lvl>
    <w:lvl w:ilvl="5" w:tplc="0409001B" w:tentative="1">
      <w:start w:val="1"/>
      <w:numFmt w:val="lowerRoman"/>
      <w:lvlText w:val="%6."/>
      <w:lvlJc w:val="right"/>
      <w:pPr>
        <w:ind w:left="6300" w:hanging="420"/>
      </w:pPr>
    </w:lvl>
    <w:lvl w:ilvl="6" w:tplc="0409000F" w:tentative="1">
      <w:start w:val="1"/>
      <w:numFmt w:val="decimal"/>
      <w:lvlText w:val="%7."/>
      <w:lvlJc w:val="left"/>
      <w:pPr>
        <w:ind w:left="6720" w:hanging="420"/>
      </w:pPr>
    </w:lvl>
    <w:lvl w:ilvl="7" w:tplc="04090019" w:tentative="1">
      <w:start w:val="1"/>
      <w:numFmt w:val="lowerLetter"/>
      <w:lvlText w:val="%8)"/>
      <w:lvlJc w:val="left"/>
      <w:pPr>
        <w:ind w:left="7140" w:hanging="420"/>
      </w:pPr>
    </w:lvl>
    <w:lvl w:ilvl="8" w:tplc="0409001B" w:tentative="1">
      <w:start w:val="1"/>
      <w:numFmt w:val="lowerRoman"/>
      <w:lvlText w:val="%9."/>
      <w:lvlJc w:val="right"/>
      <w:pPr>
        <w:ind w:left="7560" w:hanging="420"/>
      </w:pPr>
    </w:lvl>
  </w:abstractNum>
  <w:abstractNum w:abstractNumId="98" w15:restartNumberingAfterBreak="0">
    <w:nsid w:val="384D2CB6"/>
    <w:multiLevelType w:val="hybridMultilevel"/>
    <w:tmpl w:val="059A2BD6"/>
    <w:lvl w:ilvl="0" w:tplc="8A36B5E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387C302E"/>
    <w:multiLevelType w:val="hybridMultilevel"/>
    <w:tmpl w:val="4490BA04"/>
    <w:lvl w:ilvl="0" w:tplc="8A36B5E2">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38D03D9D"/>
    <w:multiLevelType w:val="multilevel"/>
    <w:tmpl w:val="5AE209A2"/>
    <w:lvl w:ilvl="0">
      <w:start w:val="1"/>
      <w:numFmt w:val="decimal"/>
      <w:lvlText w:val="%1."/>
      <w:lvlJc w:val="left"/>
      <w:pPr>
        <w:ind w:left="1205" w:hanging="360"/>
      </w:pPr>
      <w:rPr>
        <w:rFonts w:hint="default"/>
      </w:rPr>
    </w:lvl>
    <w:lvl w:ilvl="1">
      <w:start w:val="11"/>
      <w:numFmt w:val="decimal"/>
      <w:isLgl/>
      <w:lvlText w:val="%1.%2."/>
      <w:lvlJc w:val="left"/>
      <w:pPr>
        <w:ind w:left="1565" w:hanging="720"/>
      </w:pPr>
      <w:rPr>
        <w:rFonts w:hint="default"/>
      </w:rPr>
    </w:lvl>
    <w:lvl w:ilvl="2">
      <w:start w:val="1"/>
      <w:numFmt w:val="decimal"/>
      <w:isLgl/>
      <w:lvlText w:val="%1.%2.%3."/>
      <w:lvlJc w:val="left"/>
      <w:pPr>
        <w:ind w:left="1925" w:hanging="1080"/>
      </w:pPr>
      <w:rPr>
        <w:rFonts w:hint="default"/>
      </w:rPr>
    </w:lvl>
    <w:lvl w:ilvl="3">
      <w:start w:val="1"/>
      <w:numFmt w:val="decimal"/>
      <w:isLgl/>
      <w:lvlText w:val="%1.%2.%3.%4."/>
      <w:lvlJc w:val="left"/>
      <w:pPr>
        <w:ind w:left="2285" w:hanging="1440"/>
      </w:pPr>
      <w:rPr>
        <w:rFonts w:hint="default"/>
      </w:rPr>
    </w:lvl>
    <w:lvl w:ilvl="4">
      <w:start w:val="1"/>
      <w:numFmt w:val="decimal"/>
      <w:isLgl/>
      <w:lvlText w:val="%1.%2.%3.%4.%5."/>
      <w:lvlJc w:val="left"/>
      <w:pPr>
        <w:ind w:left="2285" w:hanging="1440"/>
      </w:pPr>
      <w:rPr>
        <w:rFonts w:hint="default"/>
      </w:rPr>
    </w:lvl>
    <w:lvl w:ilvl="5">
      <w:start w:val="1"/>
      <w:numFmt w:val="decimal"/>
      <w:isLgl/>
      <w:lvlText w:val="%1.%2.%3.%4.%5.%6."/>
      <w:lvlJc w:val="left"/>
      <w:pPr>
        <w:ind w:left="2645" w:hanging="1800"/>
      </w:pPr>
      <w:rPr>
        <w:rFonts w:hint="default"/>
      </w:rPr>
    </w:lvl>
    <w:lvl w:ilvl="6">
      <w:start w:val="1"/>
      <w:numFmt w:val="decimal"/>
      <w:isLgl/>
      <w:lvlText w:val="%1.%2.%3.%4.%5.%6.%7."/>
      <w:lvlJc w:val="left"/>
      <w:pPr>
        <w:ind w:left="3005" w:hanging="2160"/>
      </w:pPr>
      <w:rPr>
        <w:rFonts w:hint="default"/>
      </w:rPr>
    </w:lvl>
    <w:lvl w:ilvl="7">
      <w:start w:val="1"/>
      <w:numFmt w:val="decimal"/>
      <w:isLgl/>
      <w:lvlText w:val="%1.%2.%3.%4.%5.%6.%7.%8."/>
      <w:lvlJc w:val="left"/>
      <w:pPr>
        <w:ind w:left="3365" w:hanging="2520"/>
      </w:pPr>
      <w:rPr>
        <w:rFonts w:hint="default"/>
      </w:rPr>
    </w:lvl>
    <w:lvl w:ilvl="8">
      <w:start w:val="1"/>
      <w:numFmt w:val="decimal"/>
      <w:isLgl/>
      <w:lvlText w:val="%1.%2.%3.%4.%5.%6.%7.%8.%9."/>
      <w:lvlJc w:val="left"/>
      <w:pPr>
        <w:ind w:left="3365" w:hanging="2520"/>
      </w:pPr>
      <w:rPr>
        <w:rFonts w:hint="default"/>
      </w:rPr>
    </w:lvl>
  </w:abstractNum>
  <w:abstractNum w:abstractNumId="101" w15:restartNumberingAfterBreak="0">
    <w:nsid w:val="3A0F0BCA"/>
    <w:multiLevelType w:val="hybridMultilevel"/>
    <w:tmpl w:val="91864A7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3A7E32E6"/>
    <w:multiLevelType w:val="hybridMultilevel"/>
    <w:tmpl w:val="3CA841A6"/>
    <w:lvl w:ilvl="0" w:tplc="F75C32E0">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3AC5687D"/>
    <w:multiLevelType w:val="multilevel"/>
    <w:tmpl w:val="4E1CF2E4"/>
    <w:lvl w:ilvl="0">
      <w:start w:val="1"/>
      <w:numFmt w:val="decimal"/>
      <w:lvlText w:val="%1."/>
      <w:lvlJc w:val="left"/>
      <w:pPr>
        <w:ind w:left="1205" w:hanging="360"/>
      </w:pPr>
      <w:rPr>
        <w:rFonts w:hint="default"/>
      </w:rPr>
    </w:lvl>
    <w:lvl w:ilvl="1">
      <w:start w:val="2"/>
      <w:numFmt w:val="decimal"/>
      <w:isLgl/>
      <w:lvlText w:val="%1.%2."/>
      <w:lvlJc w:val="left"/>
      <w:pPr>
        <w:ind w:left="1625" w:hanging="780"/>
      </w:pPr>
      <w:rPr>
        <w:rFonts w:hint="default"/>
      </w:rPr>
    </w:lvl>
    <w:lvl w:ilvl="2">
      <w:start w:val="7"/>
      <w:numFmt w:val="decimal"/>
      <w:isLgl/>
      <w:lvlText w:val="%1.%2.%3."/>
      <w:lvlJc w:val="left"/>
      <w:pPr>
        <w:ind w:left="1625" w:hanging="780"/>
      </w:pPr>
      <w:rPr>
        <w:rFonts w:hint="default"/>
      </w:rPr>
    </w:lvl>
    <w:lvl w:ilvl="3">
      <w:start w:val="2"/>
      <w:numFmt w:val="decimal"/>
      <w:isLgl/>
      <w:lvlText w:val="%1.%2.%3.%4."/>
      <w:lvlJc w:val="left"/>
      <w:pPr>
        <w:ind w:left="1625" w:hanging="780"/>
      </w:pPr>
      <w:rPr>
        <w:rFonts w:hint="default"/>
      </w:rPr>
    </w:lvl>
    <w:lvl w:ilvl="4">
      <w:start w:val="1"/>
      <w:numFmt w:val="decimal"/>
      <w:isLgl/>
      <w:lvlText w:val="%1.%2.%3.%4.%5."/>
      <w:lvlJc w:val="left"/>
      <w:pPr>
        <w:ind w:left="1925" w:hanging="1080"/>
      </w:pPr>
      <w:rPr>
        <w:rFonts w:hint="default"/>
      </w:rPr>
    </w:lvl>
    <w:lvl w:ilvl="5">
      <w:start w:val="1"/>
      <w:numFmt w:val="decimal"/>
      <w:isLgl/>
      <w:lvlText w:val="%1.%2.%3.%4.%5.%6."/>
      <w:lvlJc w:val="left"/>
      <w:pPr>
        <w:ind w:left="1925" w:hanging="1080"/>
      </w:pPr>
      <w:rPr>
        <w:rFonts w:hint="default"/>
      </w:rPr>
    </w:lvl>
    <w:lvl w:ilvl="6">
      <w:start w:val="1"/>
      <w:numFmt w:val="decimal"/>
      <w:isLgl/>
      <w:lvlText w:val="%1.%2.%3.%4.%5.%6.%7."/>
      <w:lvlJc w:val="left"/>
      <w:pPr>
        <w:ind w:left="2285" w:hanging="1440"/>
      </w:pPr>
      <w:rPr>
        <w:rFonts w:hint="default"/>
      </w:rPr>
    </w:lvl>
    <w:lvl w:ilvl="7">
      <w:start w:val="1"/>
      <w:numFmt w:val="decimal"/>
      <w:isLgl/>
      <w:lvlText w:val="%1.%2.%3.%4.%5.%6.%7.%8."/>
      <w:lvlJc w:val="left"/>
      <w:pPr>
        <w:ind w:left="2285" w:hanging="1440"/>
      </w:pPr>
      <w:rPr>
        <w:rFonts w:hint="default"/>
      </w:rPr>
    </w:lvl>
    <w:lvl w:ilvl="8">
      <w:start w:val="1"/>
      <w:numFmt w:val="decimal"/>
      <w:isLgl/>
      <w:lvlText w:val="%1.%2.%3.%4.%5.%6.%7.%8.%9."/>
      <w:lvlJc w:val="left"/>
      <w:pPr>
        <w:ind w:left="2645" w:hanging="1800"/>
      </w:pPr>
      <w:rPr>
        <w:rFonts w:hint="default"/>
      </w:rPr>
    </w:lvl>
  </w:abstractNum>
  <w:abstractNum w:abstractNumId="104" w15:restartNumberingAfterBreak="0">
    <w:nsid w:val="3AD07B6B"/>
    <w:multiLevelType w:val="singleLevel"/>
    <w:tmpl w:val="0409000D"/>
    <w:lvl w:ilvl="0">
      <w:start w:val="1"/>
      <w:numFmt w:val="bullet"/>
      <w:lvlText w:val=""/>
      <w:lvlJc w:val="left"/>
      <w:pPr>
        <w:tabs>
          <w:tab w:val="num" w:pos="425"/>
        </w:tabs>
        <w:ind w:left="425" w:hanging="425"/>
      </w:pPr>
      <w:rPr>
        <w:rFonts w:ascii="Wingdings" w:hAnsi="Wingdings" w:hint="default"/>
      </w:rPr>
    </w:lvl>
  </w:abstractNum>
  <w:abstractNum w:abstractNumId="105" w15:restartNumberingAfterBreak="0">
    <w:nsid w:val="3B847D08"/>
    <w:multiLevelType w:val="hybridMultilevel"/>
    <w:tmpl w:val="FBFC982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6" w15:restartNumberingAfterBreak="0">
    <w:nsid w:val="3D005A6F"/>
    <w:multiLevelType w:val="hybridMultilevel"/>
    <w:tmpl w:val="3FD2B5E8"/>
    <w:lvl w:ilvl="0" w:tplc="D7FEE518">
      <w:start w:val="1"/>
      <w:numFmt w:val="bullet"/>
      <w:lvlText w:val=""/>
      <w:lvlJc w:val="left"/>
      <w:pPr>
        <w:ind w:left="845" w:hanging="448"/>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7" w15:restartNumberingAfterBreak="0">
    <w:nsid w:val="3DA8250D"/>
    <w:multiLevelType w:val="hybridMultilevel"/>
    <w:tmpl w:val="D5F4729A"/>
    <w:lvl w:ilvl="0" w:tplc="ADA2B87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8" w15:restartNumberingAfterBreak="0">
    <w:nsid w:val="3E017698"/>
    <w:multiLevelType w:val="multilevel"/>
    <w:tmpl w:val="83503C48"/>
    <w:lvl w:ilvl="0">
      <w:start w:val="1"/>
      <w:numFmt w:val="decimal"/>
      <w:lvlText w:val="%1."/>
      <w:lvlJc w:val="left"/>
      <w:pPr>
        <w:ind w:left="780" w:hanging="360"/>
      </w:pPr>
      <w:rPr>
        <w:rFonts w:hint="default"/>
      </w:rPr>
    </w:lvl>
    <w:lvl w:ilvl="1">
      <w:start w:val="3"/>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109" w15:restartNumberingAfterBreak="0">
    <w:nsid w:val="3E31291B"/>
    <w:multiLevelType w:val="hybridMultilevel"/>
    <w:tmpl w:val="9B2C6FF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3ED64EAB"/>
    <w:multiLevelType w:val="hybridMultilevel"/>
    <w:tmpl w:val="9A54FF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40C80CB6"/>
    <w:multiLevelType w:val="multilevel"/>
    <w:tmpl w:val="723CD43A"/>
    <w:lvl w:ilvl="0">
      <w:start w:val="1"/>
      <w:numFmt w:val="decimal"/>
      <w:lvlText w:val="%1."/>
      <w:lvlJc w:val="left"/>
      <w:pPr>
        <w:ind w:left="1205" w:hanging="360"/>
      </w:pPr>
      <w:rPr>
        <w:rFonts w:hint="default"/>
      </w:rPr>
    </w:lvl>
    <w:lvl w:ilvl="1">
      <w:start w:val="2"/>
      <w:numFmt w:val="decimal"/>
      <w:isLgl/>
      <w:lvlText w:val="%1.%2."/>
      <w:lvlJc w:val="left"/>
      <w:pPr>
        <w:ind w:left="1625" w:hanging="780"/>
      </w:pPr>
      <w:rPr>
        <w:rFonts w:hint="default"/>
      </w:rPr>
    </w:lvl>
    <w:lvl w:ilvl="2">
      <w:start w:val="7"/>
      <w:numFmt w:val="decimal"/>
      <w:isLgl/>
      <w:lvlText w:val="%1.%2.%3."/>
      <w:lvlJc w:val="left"/>
      <w:pPr>
        <w:ind w:left="1625" w:hanging="780"/>
      </w:pPr>
      <w:rPr>
        <w:rFonts w:hint="default"/>
      </w:rPr>
    </w:lvl>
    <w:lvl w:ilvl="3">
      <w:start w:val="3"/>
      <w:numFmt w:val="decimal"/>
      <w:isLgl/>
      <w:lvlText w:val="%1.%2.%3.%4."/>
      <w:lvlJc w:val="left"/>
      <w:pPr>
        <w:ind w:left="1625" w:hanging="780"/>
      </w:pPr>
      <w:rPr>
        <w:rFonts w:hint="default"/>
      </w:rPr>
    </w:lvl>
    <w:lvl w:ilvl="4">
      <w:start w:val="1"/>
      <w:numFmt w:val="decimal"/>
      <w:isLgl/>
      <w:lvlText w:val="%1.%2.%3.%4.%5."/>
      <w:lvlJc w:val="left"/>
      <w:pPr>
        <w:ind w:left="1925" w:hanging="1080"/>
      </w:pPr>
      <w:rPr>
        <w:rFonts w:hint="default"/>
      </w:rPr>
    </w:lvl>
    <w:lvl w:ilvl="5">
      <w:start w:val="1"/>
      <w:numFmt w:val="decimal"/>
      <w:isLgl/>
      <w:lvlText w:val="%1.%2.%3.%4.%5.%6."/>
      <w:lvlJc w:val="left"/>
      <w:pPr>
        <w:ind w:left="1925" w:hanging="1080"/>
      </w:pPr>
      <w:rPr>
        <w:rFonts w:hint="default"/>
      </w:rPr>
    </w:lvl>
    <w:lvl w:ilvl="6">
      <w:start w:val="1"/>
      <w:numFmt w:val="decimal"/>
      <w:isLgl/>
      <w:lvlText w:val="%1.%2.%3.%4.%5.%6.%7."/>
      <w:lvlJc w:val="left"/>
      <w:pPr>
        <w:ind w:left="2285" w:hanging="1440"/>
      </w:pPr>
      <w:rPr>
        <w:rFonts w:hint="default"/>
      </w:rPr>
    </w:lvl>
    <w:lvl w:ilvl="7">
      <w:start w:val="1"/>
      <w:numFmt w:val="decimal"/>
      <w:isLgl/>
      <w:lvlText w:val="%1.%2.%3.%4.%5.%6.%7.%8."/>
      <w:lvlJc w:val="left"/>
      <w:pPr>
        <w:ind w:left="2285" w:hanging="1440"/>
      </w:pPr>
      <w:rPr>
        <w:rFonts w:hint="default"/>
      </w:rPr>
    </w:lvl>
    <w:lvl w:ilvl="8">
      <w:start w:val="1"/>
      <w:numFmt w:val="decimal"/>
      <w:isLgl/>
      <w:lvlText w:val="%1.%2.%3.%4.%5.%6.%7.%8.%9."/>
      <w:lvlJc w:val="left"/>
      <w:pPr>
        <w:ind w:left="2645" w:hanging="1800"/>
      </w:pPr>
      <w:rPr>
        <w:rFonts w:hint="default"/>
      </w:rPr>
    </w:lvl>
  </w:abstractNum>
  <w:abstractNum w:abstractNumId="112" w15:restartNumberingAfterBreak="0">
    <w:nsid w:val="41966001"/>
    <w:multiLevelType w:val="hybridMultilevel"/>
    <w:tmpl w:val="9364F2F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41981EA9"/>
    <w:multiLevelType w:val="hybridMultilevel"/>
    <w:tmpl w:val="BE04553A"/>
    <w:lvl w:ilvl="0" w:tplc="0409000D">
      <w:start w:val="1"/>
      <w:numFmt w:val="bullet"/>
      <w:lvlText w:val=""/>
      <w:lvlJc w:val="left"/>
      <w:pPr>
        <w:ind w:left="793" w:hanging="420"/>
      </w:pPr>
      <w:rPr>
        <w:rFonts w:ascii="Wingdings" w:hAnsi="Wingdings" w:hint="default"/>
      </w:rPr>
    </w:lvl>
    <w:lvl w:ilvl="1" w:tplc="04090003" w:tentative="1">
      <w:start w:val="1"/>
      <w:numFmt w:val="bullet"/>
      <w:lvlText w:val=""/>
      <w:lvlJc w:val="left"/>
      <w:pPr>
        <w:ind w:left="1213" w:hanging="420"/>
      </w:pPr>
      <w:rPr>
        <w:rFonts w:ascii="Wingdings" w:hAnsi="Wingdings" w:hint="default"/>
      </w:rPr>
    </w:lvl>
    <w:lvl w:ilvl="2" w:tplc="04090005" w:tentative="1">
      <w:start w:val="1"/>
      <w:numFmt w:val="bullet"/>
      <w:lvlText w:val=""/>
      <w:lvlJc w:val="left"/>
      <w:pPr>
        <w:ind w:left="1633" w:hanging="420"/>
      </w:pPr>
      <w:rPr>
        <w:rFonts w:ascii="Wingdings" w:hAnsi="Wingdings" w:hint="default"/>
      </w:rPr>
    </w:lvl>
    <w:lvl w:ilvl="3" w:tplc="04090001" w:tentative="1">
      <w:start w:val="1"/>
      <w:numFmt w:val="bullet"/>
      <w:lvlText w:val=""/>
      <w:lvlJc w:val="left"/>
      <w:pPr>
        <w:ind w:left="2053" w:hanging="420"/>
      </w:pPr>
      <w:rPr>
        <w:rFonts w:ascii="Wingdings" w:hAnsi="Wingdings" w:hint="default"/>
      </w:rPr>
    </w:lvl>
    <w:lvl w:ilvl="4" w:tplc="04090003" w:tentative="1">
      <w:start w:val="1"/>
      <w:numFmt w:val="bullet"/>
      <w:lvlText w:val=""/>
      <w:lvlJc w:val="left"/>
      <w:pPr>
        <w:ind w:left="2473" w:hanging="420"/>
      </w:pPr>
      <w:rPr>
        <w:rFonts w:ascii="Wingdings" w:hAnsi="Wingdings" w:hint="default"/>
      </w:rPr>
    </w:lvl>
    <w:lvl w:ilvl="5" w:tplc="04090005" w:tentative="1">
      <w:start w:val="1"/>
      <w:numFmt w:val="bullet"/>
      <w:lvlText w:val=""/>
      <w:lvlJc w:val="left"/>
      <w:pPr>
        <w:ind w:left="2893" w:hanging="420"/>
      </w:pPr>
      <w:rPr>
        <w:rFonts w:ascii="Wingdings" w:hAnsi="Wingdings" w:hint="default"/>
      </w:rPr>
    </w:lvl>
    <w:lvl w:ilvl="6" w:tplc="04090001" w:tentative="1">
      <w:start w:val="1"/>
      <w:numFmt w:val="bullet"/>
      <w:lvlText w:val=""/>
      <w:lvlJc w:val="left"/>
      <w:pPr>
        <w:ind w:left="3313" w:hanging="420"/>
      </w:pPr>
      <w:rPr>
        <w:rFonts w:ascii="Wingdings" w:hAnsi="Wingdings" w:hint="default"/>
      </w:rPr>
    </w:lvl>
    <w:lvl w:ilvl="7" w:tplc="04090003" w:tentative="1">
      <w:start w:val="1"/>
      <w:numFmt w:val="bullet"/>
      <w:lvlText w:val=""/>
      <w:lvlJc w:val="left"/>
      <w:pPr>
        <w:ind w:left="3733" w:hanging="420"/>
      </w:pPr>
      <w:rPr>
        <w:rFonts w:ascii="Wingdings" w:hAnsi="Wingdings" w:hint="default"/>
      </w:rPr>
    </w:lvl>
    <w:lvl w:ilvl="8" w:tplc="04090005" w:tentative="1">
      <w:start w:val="1"/>
      <w:numFmt w:val="bullet"/>
      <w:lvlText w:val=""/>
      <w:lvlJc w:val="left"/>
      <w:pPr>
        <w:ind w:left="4153" w:hanging="420"/>
      </w:pPr>
      <w:rPr>
        <w:rFonts w:ascii="Wingdings" w:hAnsi="Wingdings" w:hint="default"/>
      </w:rPr>
    </w:lvl>
  </w:abstractNum>
  <w:abstractNum w:abstractNumId="114" w15:restartNumberingAfterBreak="0">
    <w:nsid w:val="420C78BA"/>
    <w:multiLevelType w:val="multilevel"/>
    <w:tmpl w:val="4F6EC35C"/>
    <w:lvl w:ilvl="0">
      <w:start w:val="1"/>
      <w:numFmt w:val="upperLetter"/>
      <w:pStyle w:val="Level1"/>
      <w:lvlText w:val="Appendix %1."/>
      <w:lvlJc w:val="left"/>
      <w:pPr>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8928" w:hanging="432"/>
      </w:pPr>
      <w:rPr>
        <w:b w:val="0"/>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8856" w:hanging="504"/>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pStyle w:val="Level4"/>
      <w:lvlText w:val="%1.%2.%3.%4."/>
      <w:lvlJc w:val="left"/>
      <w:pPr>
        <w:ind w:left="-7632" w:hanging="648"/>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pStyle w:val="Level5"/>
      <w:lvlText w:val="%1.%2.%3.%4.%5."/>
      <w:lvlJc w:val="left"/>
      <w:pPr>
        <w:ind w:left="-7128" w:hanging="792"/>
      </w:pPr>
    </w:lvl>
    <w:lvl w:ilvl="5">
      <w:start w:val="1"/>
      <w:numFmt w:val="decimal"/>
      <w:lvlText w:val="%1.%2.%3.%4.%5.%6."/>
      <w:lvlJc w:val="left"/>
      <w:pPr>
        <w:ind w:left="-6624" w:hanging="936"/>
      </w:pPr>
    </w:lvl>
    <w:lvl w:ilvl="6">
      <w:start w:val="1"/>
      <w:numFmt w:val="decimal"/>
      <w:lvlText w:val="%1.%2.%3.%4.%5.%6.%7."/>
      <w:lvlJc w:val="left"/>
      <w:pPr>
        <w:ind w:left="-6120" w:hanging="1080"/>
      </w:pPr>
    </w:lvl>
    <w:lvl w:ilvl="7">
      <w:start w:val="1"/>
      <w:numFmt w:val="decimal"/>
      <w:lvlText w:val="%1.%2.%3.%4.%5.%6.%7.%8."/>
      <w:lvlJc w:val="left"/>
      <w:pPr>
        <w:ind w:left="-5616" w:hanging="1224"/>
      </w:pPr>
    </w:lvl>
    <w:lvl w:ilvl="8">
      <w:start w:val="1"/>
      <w:numFmt w:val="decimal"/>
      <w:lvlText w:val="%1.%2.%3.%4.%5.%6.%7.%8.%9."/>
      <w:lvlJc w:val="left"/>
      <w:pPr>
        <w:ind w:left="-5040" w:hanging="1440"/>
      </w:pPr>
    </w:lvl>
  </w:abstractNum>
  <w:abstractNum w:abstractNumId="115" w15:restartNumberingAfterBreak="0">
    <w:nsid w:val="43B95399"/>
    <w:multiLevelType w:val="multilevel"/>
    <w:tmpl w:val="C0562BDA"/>
    <w:lvl w:ilvl="0">
      <w:start w:val="3"/>
      <w:numFmt w:val="decimal"/>
      <w:lvlText w:val="%1"/>
      <w:lvlJc w:val="left"/>
      <w:pPr>
        <w:ind w:left="720" w:hanging="720"/>
      </w:pPr>
      <w:rPr>
        <w:rFonts w:hint="default"/>
      </w:rPr>
    </w:lvl>
    <w:lvl w:ilvl="1">
      <w:start w:val="2"/>
      <w:numFmt w:val="decimal"/>
      <w:lvlText w:val="%1.%2"/>
      <w:lvlJc w:val="left"/>
      <w:pPr>
        <w:ind w:left="1003" w:hanging="720"/>
      </w:pPr>
      <w:rPr>
        <w:rFonts w:hint="default"/>
      </w:rPr>
    </w:lvl>
    <w:lvl w:ilvl="2">
      <w:start w:val="2"/>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858" w:hanging="216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116" w15:restartNumberingAfterBreak="0">
    <w:nsid w:val="450353D7"/>
    <w:multiLevelType w:val="hybridMultilevel"/>
    <w:tmpl w:val="8F0650E6"/>
    <w:lvl w:ilvl="0" w:tplc="5BBA7B32">
      <w:start w:val="4"/>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6E3390A"/>
    <w:multiLevelType w:val="hybridMultilevel"/>
    <w:tmpl w:val="A388409E"/>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474971C6"/>
    <w:multiLevelType w:val="hybridMultilevel"/>
    <w:tmpl w:val="2458959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476938A0"/>
    <w:multiLevelType w:val="multilevel"/>
    <w:tmpl w:val="40A0AB72"/>
    <w:lvl w:ilvl="0">
      <w:start w:val="1"/>
      <w:numFmt w:val="bullet"/>
      <w:lvlText w:val=""/>
      <w:lvlJc w:val="left"/>
      <w:pPr>
        <w:ind w:left="600" w:hanging="600"/>
      </w:pPr>
      <w:rPr>
        <w:rFonts w:ascii="Wingdings" w:hAnsi="Wingdings" w:hint="default"/>
      </w:rPr>
    </w:lvl>
    <w:lvl w:ilvl="1">
      <w:start w:val="2"/>
      <w:numFmt w:val="decimal"/>
      <w:lvlText w:val="%1.%2"/>
      <w:lvlJc w:val="left"/>
      <w:pPr>
        <w:ind w:left="883" w:hanging="600"/>
      </w:pPr>
      <w:rPr>
        <w:rFonts w:hint="default"/>
      </w:rPr>
    </w:lvl>
    <w:lvl w:ilvl="2">
      <w:start w:val="10"/>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120" w15:restartNumberingAfterBreak="0">
    <w:nsid w:val="477524C6"/>
    <w:multiLevelType w:val="hybridMultilevel"/>
    <w:tmpl w:val="453C7A02"/>
    <w:lvl w:ilvl="0" w:tplc="F75C32E0">
      <w:start w:val="1"/>
      <w:numFmt w:val="bullet"/>
      <w:lvlText w:val=""/>
      <w:lvlJc w:val="left"/>
      <w:pPr>
        <w:ind w:left="780" w:hanging="420"/>
      </w:pPr>
      <w:rPr>
        <w:rFonts w:ascii="Wingdings" w:hAnsi="Wingdings" w:hint="default"/>
        <w:color w:val="auto"/>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1" w15:restartNumberingAfterBreak="0">
    <w:nsid w:val="47A001A3"/>
    <w:multiLevelType w:val="hybridMultilevel"/>
    <w:tmpl w:val="10CCC0F6"/>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22" w15:restartNumberingAfterBreak="0">
    <w:nsid w:val="47A720D0"/>
    <w:multiLevelType w:val="hybridMultilevel"/>
    <w:tmpl w:val="FF64642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47B525ED"/>
    <w:multiLevelType w:val="hybridMultilevel"/>
    <w:tmpl w:val="7E2488DC"/>
    <w:lvl w:ilvl="0" w:tplc="F75C32E0">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4" w15:restartNumberingAfterBreak="0">
    <w:nsid w:val="480C46E6"/>
    <w:multiLevelType w:val="multilevel"/>
    <w:tmpl w:val="DE5603DA"/>
    <w:lvl w:ilvl="0">
      <w:start w:val="1"/>
      <w:numFmt w:val="decimal"/>
      <w:lvlText w:val="%1."/>
      <w:lvlJc w:val="left"/>
      <w:pPr>
        <w:ind w:left="1205" w:hanging="360"/>
      </w:pPr>
      <w:rPr>
        <w:rFonts w:hint="default"/>
      </w:rPr>
    </w:lvl>
    <w:lvl w:ilvl="1">
      <w:start w:val="2"/>
      <w:numFmt w:val="decimal"/>
      <w:isLgl/>
      <w:lvlText w:val="%1.%2"/>
      <w:lvlJc w:val="left"/>
      <w:pPr>
        <w:ind w:left="1400" w:hanging="555"/>
      </w:pPr>
      <w:rPr>
        <w:rFonts w:hint="default"/>
      </w:rPr>
    </w:lvl>
    <w:lvl w:ilvl="2">
      <w:start w:val="7"/>
      <w:numFmt w:val="decimal"/>
      <w:isLgl/>
      <w:lvlText w:val="%1.%2.%3"/>
      <w:lvlJc w:val="left"/>
      <w:pPr>
        <w:ind w:left="1565" w:hanging="720"/>
      </w:pPr>
      <w:rPr>
        <w:rFonts w:hint="default"/>
      </w:rPr>
    </w:lvl>
    <w:lvl w:ilvl="3">
      <w:start w:val="1"/>
      <w:numFmt w:val="decimal"/>
      <w:isLgl/>
      <w:lvlText w:val="%1.%2.%3.%4"/>
      <w:lvlJc w:val="left"/>
      <w:pPr>
        <w:ind w:left="1565" w:hanging="720"/>
      </w:pPr>
      <w:rPr>
        <w:rFonts w:hint="default"/>
      </w:rPr>
    </w:lvl>
    <w:lvl w:ilvl="4">
      <w:start w:val="1"/>
      <w:numFmt w:val="decimal"/>
      <w:isLgl/>
      <w:lvlText w:val="%1.%2.%3.%4.%5"/>
      <w:lvlJc w:val="left"/>
      <w:pPr>
        <w:ind w:left="1925" w:hanging="1080"/>
      </w:pPr>
      <w:rPr>
        <w:rFonts w:hint="default"/>
      </w:rPr>
    </w:lvl>
    <w:lvl w:ilvl="5">
      <w:start w:val="1"/>
      <w:numFmt w:val="decimal"/>
      <w:isLgl/>
      <w:lvlText w:val="%1.%2.%3.%4.%5.%6"/>
      <w:lvlJc w:val="left"/>
      <w:pPr>
        <w:ind w:left="1925" w:hanging="1080"/>
      </w:pPr>
      <w:rPr>
        <w:rFonts w:hint="default"/>
      </w:rPr>
    </w:lvl>
    <w:lvl w:ilvl="6">
      <w:start w:val="1"/>
      <w:numFmt w:val="decimal"/>
      <w:isLgl/>
      <w:lvlText w:val="%1.%2.%3.%4.%5.%6.%7"/>
      <w:lvlJc w:val="left"/>
      <w:pPr>
        <w:ind w:left="2285" w:hanging="1440"/>
      </w:pPr>
      <w:rPr>
        <w:rFonts w:hint="default"/>
      </w:rPr>
    </w:lvl>
    <w:lvl w:ilvl="7">
      <w:start w:val="1"/>
      <w:numFmt w:val="decimal"/>
      <w:isLgl/>
      <w:lvlText w:val="%1.%2.%3.%4.%5.%6.%7.%8"/>
      <w:lvlJc w:val="left"/>
      <w:pPr>
        <w:ind w:left="2285" w:hanging="1440"/>
      </w:pPr>
      <w:rPr>
        <w:rFonts w:hint="default"/>
      </w:rPr>
    </w:lvl>
    <w:lvl w:ilvl="8">
      <w:start w:val="1"/>
      <w:numFmt w:val="decimal"/>
      <w:isLgl/>
      <w:lvlText w:val="%1.%2.%3.%4.%5.%6.%7.%8.%9"/>
      <w:lvlJc w:val="left"/>
      <w:pPr>
        <w:ind w:left="2645" w:hanging="1800"/>
      </w:pPr>
      <w:rPr>
        <w:rFonts w:hint="default"/>
      </w:rPr>
    </w:lvl>
  </w:abstractNum>
  <w:abstractNum w:abstractNumId="125" w15:restartNumberingAfterBreak="0">
    <w:nsid w:val="494B109B"/>
    <w:multiLevelType w:val="hybridMultilevel"/>
    <w:tmpl w:val="ECA874B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49690A71"/>
    <w:multiLevelType w:val="hybridMultilevel"/>
    <w:tmpl w:val="C478E494"/>
    <w:lvl w:ilvl="0" w:tplc="8A36B5E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499C3728"/>
    <w:multiLevelType w:val="hybridMultilevel"/>
    <w:tmpl w:val="51603CB6"/>
    <w:lvl w:ilvl="0" w:tplc="8A36B5E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4B8F75F6"/>
    <w:multiLevelType w:val="hybridMultilevel"/>
    <w:tmpl w:val="722EDFE4"/>
    <w:lvl w:ilvl="0" w:tplc="7B62E700">
      <w:start w:val="1"/>
      <w:numFmt w:val="bullet"/>
      <w:lvlText w:val=""/>
      <w:lvlJc w:val="left"/>
      <w:pPr>
        <w:ind w:left="113" w:hanging="113"/>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4BAD03EF"/>
    <w:multiLevelType w:val="hybridMultilevel"/>
    <w:tmpl w:val="27FAF7D6"/>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4D6D0D2B"/>
    <w:multiLevelType w:val="hybridMultilevel"/>
    <w:tmpl w:val="BE0ED19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4D823EDD"/>
    <w:multiLevelType w:val="hybridMultilevel"/>
    <w:tmpl w:val="CE9EFBD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4F732C13"/>
    <w:multiLevelType w:val="hybridMultilevel"/>
    <w:tmpl w:val="43C0AE3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50B31DD8"/>
    <w:multiLevelType w:val="hybridMultilevel"/>
    <w:tmpl w:val="5CC44C26"/>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52C1100D"/>
    <w:multiLevelType w:val="hybridMultilevel"/>
    <w:tmpl w:val="523E9E4E"/>
    <w:lvl w:ilvl="0" w:tplc="A0D6CC04">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135" w15:restartNumberingAfterBreak="0">
    <w:nsid w:val="52C87B67"/>
    <w:multiLevelType w:val="hybridMultilevel"/>
    <w:tmpl w:val="BEA67D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52CC2AC4"/>
    <w:multiLevelType w:val="hybridMultilevel"/>
    <w:tmpl w:val="5F92D14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540B6B8A"/>
    <w:multiLevelType w:val="hybridMultilevel"/>
    <w:tmpl w:val="D9D69E34"/>
    <w:lvl w:ilvl="0" w:tplc="098CA9C6">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554F7F58"/>
    <w:multiLevelType w:val="hybridMultilevel"/>
    <w:tmpl w:val="86028760"/>
    <w:lvl w:ilvl="0" w:tplc="0409000D">
      <w:start w:val="1"/>
      <w:numFmt w:val="bullet"/>
      <w:lvlText w:val=""/>
      <w:lvlJc w:val="left"/>
      <w:pPr>
        <w:ind w:left="2525" w:hanging="420"/>
      </w:pPr>
      <w:rPr>
        <w:rFonts w:ascii="Wingdings" w:hAnsi="Wingdings" w:hint="default"/>
      </w:rPr>
    </w:lvl>
    <w:lvl w:ilvl="1" w:tplc="04090003" w:tentative="1">
      <w:start w:val="1"/>
      <w:numFmt w:val="bullet"/>
      <w:lvlText w:val=""/>
      <w:lvlJc w:val="left"/>
      <w:pPr>
        <w:ind w:left="2945" w:hanging="420"/>
      </w:pPr>
      <w:rPr>
        <w:rFonts w:ascii="Wingdings" w:hAnsi="Wingdings" w:hint="default"/>
      </w:rPr>
    </w:lvl>
    <w:lvl w:ilvl="2" w:tplc="04090005" w:tentative="1">
      <w:start w:val="1"/>
      <w:numFmt w:val="bullet"/>
      <w:lvlText w:val=""/>
      <w:lvlJc w:val="left"/>
      <w:pPr>
        <w:ind w:left="3365" w:hanging="420"/>
      </w:pPr>
      <w:rPr>
        <w:rFonts w:ascii="Wingdings" w:hAnsi="Wingdings" w:hint="default"/>
      </w:rPr>
    </w:lvl>
    <w:lvl w:ilvl="3" w:tplc="04090001" w:tentative="1">
      <w:start w:val="1"/>
      <w:numFmt w:val="bullet"/>
      <w:lvlText w:val=""/>
      <w:lvlJc w:val="left"/>
      <w:pPr>
        <w:ind w:left="3785" w:hanging="420"/>
      </w:pPr>
      <w:rPr>
        <w:rFonts w:ascii="Wingdings" w:hAnsi="Wingdings" w:hint="default"/>
      </w:rPr>
    </w:lvl>
    <w:lvl w:ilvl="4" w:tplc="04090003" w:tentative="1">
      <w:start w:val="1"/>
      <w:numFmt w:val="bullet"/>
      <w:lvlText w:val=""/>
      <w:lvlJc w:val="left"/>
      <w:pPr>
        <w:ind w:left="4205" w:hanging="420"/>
      </w:pPr>
      <w:rPr>
        <w:rFonts w:ascii="Wingdings" w:hAnsi="Wingdings" w:hint="default"/>
      </w:rPr>
    </w:lvl>
    <w:lvl w:ilvl="5" w:tplc="04090005" w:tentative="1">
      <w:start w:val="1"/>
      <w:numFmt w:val="bullet"/>
      <w:lvlText w:val=""/>
      <w:lvlJc w:val="left"/>
      <w:pPr>
        <w:ind w:left="4625" w:hanging="420"/>
      </w:pPr>
      <w:rPr>
        <w:rFonts w:ascii="Wingdings" w:hAnsi="Wingdings" w:hint="default"/>
      </w:rPr>
    </w:lvl>
    <w:lvl w:ilvl="6" w:tplc="04090001" w:tentative="1">
      <w:start w:val="1"/>
      <w:numFmt w:val="bullet"/>
      <w:lvlText w:val=""/>
      <w:lvlJc w:val="left"/>
      <w:pPr>
        <w:ind w:left="5045" w:hanging="420"/>
      </w:pPr>
      <w:rPr>
        <w:rFonts w:ascii="Wingdings" w:hAnsi="Wingdings" w:hint="default"/>
      </w:rPr>
    </w:lvl>
    <w:lvl w:ilvl="7" w:tplc="04090003" w:tentative="1">
      <w:start w:val="1"/>
      <w:numFmt w:val="bullet"/>
      <w:lvlText w:val=""/>
      <w:lvlJc w:val="left"/>
      <w:pPr>
        <w:ind w:left="5465" w:hanging="420"/>
      </w:pPr>
      <w:rPr>
        <w:rFonts w:ascii="Wingdings" w:hAnsi="Wingdings" w:hint="default"/>
      </w:rPr>
    </w:lvl>
    <w:lvl w:ilvl="8" w:tplc="04090005" w:tentative="1">
      <w:start w:val="1"/>
      <w:numFmt w:val="bullet"/>
      <w:lvlText w:val=""/>
      <w:lvlJc w:val="left"/>
      <w:pPr>
        <w:ind w:left="5885" w:hanging="420"/>
      </w:pPr>
      <w:rPr>
        <w:rFonts w:ascii="Wingdings" w:hAnsi="Wingdings" w:hint="default"/>
      </w:rPr>
    </w:lvl>
  </w:abstractNum>
  <w:abstractNum w:abstractNumId="139" w15:restartNumberingAfterBreak="0">
    <w:nsid w:val="55B844AA"/>
    <w:multiLevelType w:val="hybridMultilevel"/>
    <w:tmpl w:val="E8EA116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57B158B8"/>
    <w:multiLevelType w:val="hybridMultilevel"/>
    <w:tmpl w:val="8D101F0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57E24FA8"/>
    <w:multiLevelType w:val="hybridMultilevel"/>
    <w:tmpl w:val="DA8E068A"/>
    <w:lvl w:ilvl="0" w:tplc="2D8CDF04">
      <w:start w:val="1"/>
      <w:numFmt w:val="bullet"/>
      <w:lvlText w:val=""/>
      <w:lvlJc w:val="left"/>
      <w:pPr>
        <w:ind w:left="845" w:hanging="420"/>
      </w:pPr>
      <w:rPr>
        <w:rFonts w:ascii="Wingdings" w:hAnsi="Wingdings" w:hint="default"/>
        <w:color w:val="000000" w:themeColor="text1"/>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42" w15:restartNumberingAfterBreak="0">
    <w:nsid w:val="57EE10E6"/>
    <w:multiLevelType w:val="multilevel"/>
    <w:tmpl w:val="022E0B76"/>
    <w:lvl w:ilvl="0">
      <w:start w:val="1"/>
      <w:numFmt w:val="bullet"/>
      <w:lvlText w:val=""/>
      <w:lvlJc w:val="left"/>
      <w:pPr>
        <w:ind w:left="600" w:hanging="600"/>
      </w:pPr>
      <w:rPr>
        <w:rFonts w:ascii="Wingdings" w:hAnsi="Wingdings" w:hint="default"/>
      </w:rPr>
    </w:lvl>
    <w:lvl w:ilvl="1">
      <w:start w:val="2"/>
      <w:numFmt w:val="decimal"/>
      <w:lvlText w:val="%1.%2"/>
      <w:lvlJc w:val="left"/>
      <w:pPr>
        <w:ind w:left="883" w:hanging="600"/>
      </w:pPr>
      <w:rPr>
        <w:rFonts w:hint="default"/>
      </w:rPr>
    </w:lvl>
    <w:lvl w:ilvl="2">
      <w:start w:val="10"/>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143" w15:restartNumberingAfterBreak="0">
    <w:nsid w:val="58D778F6"/>
    <w:multiLevelType w:val="hybridMultilevel"/>
    <w:tmpl w:val="FDAEA758"/>
    <w:lvl w:ilvl="0" w:tplc="74BCECE2">
      <w:start w:val="1"/>
      <w:numFmt w:val="decimal"/>
      <w:lvlText w:val="%1."/>
      <w:lvlJc w:val="left"/>
      <w:pPr>
        <w:ind w:left="360" w:hanging="360"/>
      </w:pPr>
      <w:rPr>
        <w:rFonts w:ascii="等线" w:eastAsia="等线" w:hAnsi="等线"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8DD65F2"/>
    <w:multiLevelType w:val="hybridMultilevel"/>
    <w:tmpl w:val="84D8FC9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15:restartNumberingAfterBreak="0">
    <w:nsid w:val="592A6176"/>
    <w:multiLevelType w:val="hybridMultilevel"/>
    <w:tmpl w:val="1096891A"/>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5A140627"/>
    <w:multiLevelType w:val="hybridMultilevel"/>
    <w:tmpl w:val="437669BA"/>
    <w:lvl w:ilvl="0" w:tplc="AACCDA12">
      <w:start w:val="1"/>
      <w:numFmt w:val="decimal"/>
      <w:lvlText w:val="%1)"/>
      <w:lvlJc w:val="left"/>
      <w:pPr>
        <w:ind w:left="720" w:hanging="360"/>
      </w:pPr>
      <w:rPr>
        <w:rFonts w:hint="default"/>
      </w:rPr>
    </w:lvl>
    <w:lvl w:ilvl="1" w:tplc="04090017">
      <w:start w:val="1"/>
      <w:numFmt w:val="lowerLetter"/>
      <w:lvlText w:val="%2)"/>
      <w:lvlJc w:val="left"/>
      <w:pPr>
        <w:ind w:left="780" w:hanging="360"/>
      </w:pPr>
      <w:rPr>
        <w:rFonts w:hint="default"/>
      </w:rPr>
    </w:lvl>
    <w:lvl w:ilvl="2" w:tplc="04090017">
      <w:start w:val="1"/>
      <w:numFmt w:val="lowerLetter"/>
      <w:lvlText w:val="%3)"/>
      <w:lvlJc w:val="left"/>
      <w:pPr>
        <w:ind w:left="1200" w:hanging="36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A6B14EA"/>
    <w:multiLevelType w:val="multilevel"/>
    <w:tmpl w:val="21CA941A"/>
    <w:lvl w:ilvl="0">
      <w:start w:val="1"/>
      <w:numFmt w:val="bullet"/>
      <w:lvlText w:val=""/>
      <w:lvlJc w:val="left"/>
      <w:pPr>
        <w:ind w:left="600" w:hanging="600"/>
      </w:pPr>
      <w:rPr>
        <w:rFonts w:ascii="Wingdings" w:hAnsi="Wingdings" w:hint="default"/>
      </w:rPr>
    </w:lvl>
    <w:lvl w:ilvl="1">
      <w:start w:val="2"/>
      <w:numFmt w:val="decimal"/>
      <w:lvlText w:val="%1.%2"/>
      <w:lvlJc w:val="left"/>
      <w:pPr>
        <w:ind w:left="883" w:hanging="600"/>
      </w:pPr>
      <w:rPr>
        <w:rFonts w:hint="default"/>
      </w:rPr>
    </w:lvl>
    <w:lvl w:ilvl="2">
      <w:start w:val="10"/>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148" w15:restartNumberingAfterBreak="0">
    <w:nsid w:val="5A7B589A"/>
    <w:multiLevelType w:val="hybridMultilevel"/>
    <w:tmpl w:val="87AE945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15:restartNumberingAfterBreak="0">
    <w:nsid w:val="5A995B44"/>
    <w:multiLevelType w:val="hybridMultilevel"/>
    <w:tmpl w:val="900C82E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5AB80C0D"/>
    <w:multiLevelType w:val="hybridMultilevel"/>
    <w:tmpl w:val="F59633B4"/>
    <w:lvl w:ilvl="0" w:tplc="6BDE90FC">
      <w:start w:val="1"/>
      <w:numFmt w:val="bullet"/>
      <w:lvlText w:val=""/>
      <w:lvlJc w:val="left"/>
      <w:pPr>
        <w:ind w:left="567" w:hanging="283"/>
      </w:pPr>
      <w:rPr>
        <w:rFonts w:ascii="Wingdings" w:hAnsi="Wingdings" w:hint="default"/>
      </w:rPr>
    </w:lvl>
    <w:lvl w:ilvl="1" w:tplc="FF6679E0">
      <w:numFmt w:val="bullet"/>
      <w:lvlText w:val="-"/>
      <w:lvlJc w:val="left"/>
      <w:pPr>
        <w:ind w:left="1265" w:hanging="420"/>
      </w:pPr>
      <w:rPr>
        <w:rFonts w:ascii="Calibri" w:eastAsiaTheme="minorEastAsia" w:hAnsi="Calibri" w:cstheme="minorBidi"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51" w15:restartNumberingAfterBreak="0">
    <w:nsid w:val="5ABD50C1"/>
    <w:multiLevelType w:val="hybridMultilevel"/>
    <w:tmpl w:val="6D2A504C"/>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2" w15:restartNumberingAfterBreak="0">
    <w:nsid w:val="5B657D8D"/>
    <w:multiLevelType w:val="hybridMultilevel"/>
    <w:tmpl w:val="187EE55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3" w15:restartNumberingAfterBreak="0">
    <w:nsid w:val="5BAA55E2"/>
    <w:multiLevelType w:val="hybridMultilevel"/>
    <w:tmpl w:val="19541F78"/>
    <w:lvl w:ilvl="0" w:tplc="FF6679E0">
      <w:numFmt w:val="bullet"/>
      <w:lvlText w:val="-"/>
      <w:lvlJc w:val="left"/>
      <w:pPr>
        <w:ind w:left="1685" w:hanging="420"/>
      </w:pPr>
      <w:rPr>
        <w:rFonts w:ascii="Calibri" w:eastAsiaTheme="minorEastAsia" w:hAnsi="Calibri" w:cstheme="minorBidi" w:hint="default"/>
      </w:rPr>
    </w:lvl>
    <w:lvl w:ilvl="1" w:tplc="FF6679E0">
      <w:numFmt w:val="bullet"/>
      <w:lvlText w:val="-"/>
      <w:lvlJc w:val="left"/>
      <w:pPr>
        <w:ind w:left="2105" w:hanging="420"/>
      </w:pPr>
      <w:rPr>
        <w:rFonts w:ascii="Calibri" w:eastAsiaTheme="minorEastAsia" w:hAnsi="Calibri" w:cstheme="minorBidi" w:hint="default"/>
      </w:rPr>
    </w:lvl>
    <w:lvl w:ilvl="2" w:tplc="04090005" w:tentative="1">
      <w:start w:val="1"/>
      <w:numFmt w:val="bullet"/>
      <w:lvlText w:val=""/>
      <w:lvlJc w:val="left"/>
      <w:pPr>
        <w:ind w:left="2525" w:hanging="420"/>
      </w:pPr>
      <w:rPr>
        <w:rFonts w:ascii="Wingdings" w:hAnsi="Wingdings" w:hint="default"/>
      </w:rPr>
    </w:lvl>
    <w:lvl w:ilvl="3" w:tplc="04090001" w:tentative="1">
      <w:start w:val="1"/>
      <w:numFmt w:val="bullet"/>
      <w:lvlText w:val=""/>
      <w:lvlJc w:val="left"/>
      <w:pPr>
        <w:ind w:left="2945" w:hanging="420"/>
      </w:pPr>
      <w:rPr>
        <w:rFonts w:ascii="Wingdings" w:hAnsi="Wingdings" w:hint="default"/>
      </w:rPr>
    </w:lvl>
    <w:lvl w:ilvl="4" w:tplc="04090003" w:tentative="1">
      <w:start w:val="1"/>
      <w:numFmt w:val="bullet"/>
      <w:lvlText w:val=""/>
      <w:lvlJc w:val="left"/>
      <w:pPr>
        <w:ind w:left="3365" w:hanging="420"/>
      </w:pPr>
      <w:rPr>
        <w:rFonts w:ascii="Wingdings" w:hAnsi="Wingdings" w:hint="default"/>
      </w:rPr>
    </w:lvl>
    <w:lvl w:ilvl="5" w:tplc="04090005" w:tentative="1">
      <w:start w:val="1"/>
      <w:numFmt w:val="bullet"/>
      <w:lvlText w:val=""/>
      <w:lvlJc w:val="left"/>
      <w:pPr>
        <w:ind w:left="3785" w:hanging="420"/>
      </w:pPr>
      <w:rPr>
        <w:rFonts w:ascii="Wingdings" w:hAnsi="Wingdings" w:hint="default"/>
      </w:rPr>
    </w:lvl>
    <w:lvl w:ilvl="6" w:tplc="04090001" w:tentative="1">
      <w:start w:val="1"/>
      <w:numFmt w:val="bullet"/>
      <w:lvlText w:val=""/>
      <w:lvlJc w:val="left"/>
      <w:pPr>
        <w:ind w:left="4205" w:hanging="420"/>
      </w:pPr>
      <w:rPr>
        <w:rFonts w:ascii="Wingdings" w:hAnsi="Wingdings" w:hint="default"/>
      </w:rPr>
    </w:lvl>
    <w:lvl w:ilvl="7" w:tplc="04090003" w:tentative="1">
      <w:start w:val="1"/>
      <w:numFmt w:val="bullet"/>
      <w:lvlText w:val=""/>
      <w:lvlJc w:val="left"/>
      <w:pPr>
        <w:ind w:left="4625" w:hanging="420"/>
      </w:pPr>
      <w:rPr>
        <w:rFonts w:ascii="Wingdings" w:hAnsi="Wingdings" w:hint="default"/>
      </w:rPr>
    </w:lvl>
    <w:lvl w:ilvl="8" w:tplc="04090005" w:tentative="1">
      <w:start w:val="1"/>
      <w:numFmt w:val="bullet"/>
      <w:lvlText w:val=""/>
      <w:lvlJc w:val="left"/>
      <w:pPr>
        <w:ind w:left="5045" w:hanging="420"/>
      </w:pPr>
      <w:rPr>
        <w:rFonts w:ascii="Wingdings" w:hAnsi="Wingdings" w:hint="default"/>
      </w:rPr>
    </w:lvl>
  </w:abstractNum>
  <w:abstractNum w:abstractNumId="154" w15:restartNumberingAfterBreak="0">
    <w:nsid w:val="5C5A3CF2"/>
    <w:multiLevelType w:val="hybridMultilevel"/>
    <w:tmpl w:val="7D26A5C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5" w15:restartNumberingAfterBreak="0">
    <w:nsid w:val="5D33324E"/>
    <w:multiLevelType w:val="hybridMultilevel"/>
    <w:tmpl w:val="4EC66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E2207E5"/>
    <w:multiLevelType w:val="hybridMultilevel"/>
    <w:tmpl w:val="27BA53EE"/>
    <w:lvl w:ilvl="0" w:tplc="04090011">
      <w:start w:val="1"/>
      <w:numFmt w:val="decimal"/>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57" w15:restartNumberingAfterBreak="0">
    <w:nsid w:val="5E326BA4"/>
    <w:multiLevelType w:val="hybridMultilevel"/>
    <w:tmpl w:val="729A168E"/>
    <w:lvl w:ilvl="0" w:tplc="0409000D">
      <w:start w:val="1"/>
      <w:numFmt w:val="bullet"/>
      <w:lvlText w:val=""/>
      <w:lvlJc w:val="left"/>
      <w:pPr>
        <w:tabs>
          <w:tab w:val="num" w:pos="720"/>
        </w:tabs>
        <w:ind w:left="720" w:hanging="360"/>
      </w:pPr>
      <w:rPr>
        <w:rFonts w:ascii="Wingdings" w:hAnsi="Wingdings" w:hint="default"/>
      </w:rPr>
    </w:lvl>
    <w:lvl w:ilvl="1" w:tplc="DA7C4090" w:tentative="1">
      <w:start w:val="1"/>
      <w:numFmt w:val="bullet"/>
      <w:lvlText w:val="•"/>
      <w:lvlJc w:val="left"/>
      <w:pPr>
        <w:tabs>
          <w:tab w:val="num" w:pos="1440"/>
        </w:tabs>
        <w:ind w:left="1440" w:hanging="360"/>
      </w:pPr>
      <w:rPr>
        <w:rFonts w:ascii="Arial" w:hAnsi="Arial" w:hint="default"/>
      </w:rPr>
    </w:lvl>
    <w:lvl w:ilvl="2" w:tplc="44C2314A" w:tentative="1">
      <w:start w:val="1"/>
      <w:numFmt w:val="bullet"/>
      <w:lvlText w:val="•"/>
      <w:lvlJc w:val="left"/>
      <w:pPr>
        <w:tabs>
          <w:tab w:val="num" w:pos="2160"/>
        </w:tabs>
        <w:ind w:left="2160" w:hanging="360"/>
      </w:pPr>
      <w:rPr>
        <w:rFonts w:ascii="Arial" w:hAnsi="Arial" w:hint="default"/>
      </w:rPr>
    </w:lvl>
    <w:lvl w:ilvl="3" w:tplc="28DE581A" w:tentative="1">
      <w:start w:val="1"/>
      <w:numFmt w:val="bullet"/>
      <w:lvlText w:val="•"/>
      <w:lvlJc w:val="left"/>
      <w:pPr>
        <w:tabs>
          <w:tab w:val="num" w:pos="2880"/>
        </w:tabs>
        <w:ind w:left="2880" w:hanging="360"/>
      </w:pPr>
      <w:rPr>
        <w:rFonts w:ascii="Arial" w:hAnsi="Arial" w:hint="default"/>
      </w:rPr>
    </w:lvl>
    <w:lvl w:ilvl="4" w:tplc="5A42EAA2" w:tentative="1">
      <w:start w:val="1"/>
      <w:numFmt w:val="bullet"/>
      <w:lvlText w:val="•"/>
      <w:lvlJc w:val="left"/>
      <w:pPr>
        <w:tabs>
          <w:tab w:val="num" w:pos="3600"/>
        </w:tabs>
        <w:ind w:left="3600" w:hanging="360"/>
      </w:pPr>
      <w:rPr>
        <w:rFonts w:ascii="Arial" w:hAnsi="Arial" w:hint="default"/>
      </w:rPr>
    </w:lvl>
    <w:lvl w:ilvl="5" w:tplc="C734AB7C" w:tentative="1">
      <w:start w:val="1"/>
      <w:numFmt w:val="bullet"/>
      <w:lvlText w:val="•"/>
      <w:lvlJc w:val="left"/>
      <w:pPr>
        <w:tabs>
          <w:tab w:val="num" w:pos="4320"/>
        </w:tabs>
        <w:ind w:left="4320" w:hanging="360"/>
      </w:pPr>
      <w:rPr>
        <w:rFonts w:ascii="Arial" w:hAnsi="Arial" w:hint="default"/>
      </w:rPr>
    </w:lvl>
    <w:lvl w:ilvl="6" w:tplc="46FEFBFC" w:tentative="1">
      <w:start w:val="1"/>
      <w:numFmt w:val="bullet"/>
      <w:lvlText w:val="•"/>
      <w:lvlJc w:val="left"/>
      <w:pPr>
        <w:tabs>
          <w:tab w:val="num" w:pos="5040"/>
        </w:tabs>
        <w:ind w:left="5040" w:hanging="360"/>
      </w:pPr>
      <w:rPr>
        <w:rFonts w:ascii="Arial" w:hAnsi="Arial" w:hint="default"/>
      </w:rPr>
    </w:lvl>
    <w:lvl w:ilvl="7" w:tplc="80C22164" w:tentative="1">
      <w:start w:val="1"/>
      <w:numFmt w:val="bullet"/>
      <w:lvlText w:val="•"/>
      <w:lvlJc w:val="left"/>
      <w:pPr>
        <w:tabs>
          <w:tab w:val="num" w:pos="5760"/>
        </w:tabs>
        <w:ind w:left="5760" w:hanging="360"/>
      </w:pPr>
      <w:rPr>
        <w:rFonts w:ascii="Arial" w:hAnsi="Arial" w:hint="default"/>
      </w:rPr>
    </w:lvl>
    <w:lvl w:ilvl="8" w:tplc="53208468" w:tentative="1">
      <w:start w:val="1"/>
      <w:numFmt w:val="bullet"/>
      <w:lvlText w:val="•"/>
      <w:lvlJc w:val="left"/>
      <w:pPr>
        <w:tabs>
          <w:tab w:val="num" w:pos="6480"/>
        </w:tabs>
        <w:ind w:left="6480" w:hanging="360"/>
      </w:pPr>
      <w:rPr>
        <w:rFonts w:ascii="Arial" w:hAnsi="Arial" w:hint="default"/>
      </w:rPr>
    </w:lvl>
  </w:abstractNum>
  <w:abstractNum w:abstractNumId="158" w15:restartNumberingAfterBreak="0">
    <w:nsid w:val="5ECE51AC"/>
    <w:multiLevelType w:val="hybridMultilevel"/>
    <w:tmpl w:val="3CFE3B3E"/>
    <w:lvl w:ilvl="0" w:tplc="E0AE17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ED01FD2"/>
    <w:multiLevelType w:val="multilevel"/>
    <w:tmpl w:val="D50A8A5C"/>
    <w:lvl w:ilvl="0">
      <w:start w:val="1"/>
      <w:numFmt w:val="bullet"/>
      <w:lvlText w:val=""/>
      <w:lvlJc w:val="left"/>
      <w:pPr>
        <w:ind w:left="600" w:hanging="600"/>
      </w:pPr>
      <w:rPr>
        <w:rFonts w:ascii="Wingdings" w:hAnsi="Wingdings" w:hint="default"/>
      </w:rPr>
    </w:lvl>
    <w:lvl w:ilvl="1">
      <w:start w:val="2"/>
      <w:numFmt w:val="decimal"/>
      <w:lvlText w:val="%1.%2"/>
      <w:lvlJc w:val="left"/>
      <w:pPr>
        <w:ind w:left="883" w:hanging="600"/>
      </w:pPr>
      <w:rPr>
        <w:rFonts w:hint="default"/>
      </w:rPr>
    </w:lvl>
    <w:lvl w:ilvl="2">
      <w:start w:val="10"/>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160" w15:restartNumberingAfterBreak="0">
    <w:nsid w:val="5F823F30"/>
    <w:multiLevelType w:val="hybridMultilevel"/>
    <w:tmpl w:val="BA2CB870"/>
    <w:lvl w:ilvl="0" w:tplc="E1E6C92E">
      <w:start w:val="1"/>
      <w:numFmt w:val="decimal"/>
      <w:lvlText w:val="%1."/>
      <w:lvlJc w:val="left"/>
      <w:pPr>
        <w:ind w:left="360" w:hanging="360"/>
      </w:pPr>
      <w:rPr>
        <w:rFonts w:hint="default"/>
      </w:rPr>
    </w:lvl>
    <w:lvl w:ilvl="1" w:tplc="04090019" w:tentative="1">
      <w:start w:val="1"/>
      <w:numFmt w:val="lowerLetter"/>
      <w:lvlText w:val="%2)"/>
      <w:lvlJc w:val="left"/>
      <w:pPr>
        <w:ind w:left="415" w:hanging="420"/>
      </w:pPr>
    </w:lvl>
    <w:lvl w:ilvl="2" w:tplc="0409001B" w:tentative="1">
      <w:start w:val="1"/>
      <w:numFmt w:val="lowerRoman"/>
      <w:lvlText w:val="%3."/>
      <w:lvlJc w:val="right"/>
      <w:pPr>
        <w:ind w:left="835" w:hanging="420"/>
      </w:pPr>
    </w:lvl>
    <w:lvl w:ilvl="3" w:tplc="0409000F" w:tentative="1">
      <w:start w:val="1"/>
      <w:numFmt w:val="decimal"/>
      <w:lvlText w:val="%4."/>
      <w:lvlJc w:val="left"/>
      <w:pPr>
        <w:ind w:left="1255" w:hanging="420"/>
      </w:pPr>
    </w:lvl>
    <w:lvl w:ilvl="4" w:tplc="04090019" w:tentative="1">
      <w:start w:val="1"/>
      <w:numFmt w:val="lowerLetter"/>
      <w:lvlText w:val="%5)"/>
      <w:lvlJc w:val="left"/>
      <w:pPr>
        <w:ind w:left="1675" w:hanging="420"/>
      </w:pPr>
    </w:lvl>
    <w:lvl w:ilvl="5" w:tplc="0409001B" w:tentative="1">
      <w:start w:val="1"/>
      <w:numFmt w:val="lowerRoman"/>
      <w:lvlText w:val="%6."/>
      <w:lvlJc w:val="right"/>
      <w:pPr>
        <w:ind w:left="2095" w:hanging="420"/>
      </w:pPr>
    </w:lvl>
    <w:lvl w:ilvl="6" w:tplc="0409000F" w:tentative="1">
      <w:start w:val="1"/>
      <w:numFmt w:val="decimal"/>
      <w:lvlText w:val="%7."/>
      <w:lvlJc w:val="left"/>
      <w:pPr>
        <w:ind w:left="2515" w:hanging="420"/>
      </w:pPr>
    </w:lvl>
    <w:lvl w:ilvl="7" w:tplc="04090019" w:tentative="1">
      <w:start w:val="1"/>
      <w:numFmt w:val="lowerLetter"/>
      <w:lvlText w:val="%8)"/>
      <w:lvlJc w:val="left"/>
      <w:pPr>
        <w:ind w:left="2935" w:hanging="420"/>
      </w:pPr>
    </w:lvl>
    <w:lvl w:ilvl="8" w:tplc="0409001B" w:tentative="1">
      <w:start w:val="1"/>
      <w:numFmt w:val="lowerRoman"/>
      <w:lvlText w:val="%9."/>
      <w:lvlJc w:val="right"/>
      <w:pPr>
        <w:ind w:left="3355" w:hanging="420"/>
      </w:pPr>
    </w:lvl>
  </w:abstractNum>
  <w:abstractNum w:abstractNumId="161" w15:restartNumberingAfterBreak="0">
    <w:nsid w:val="5FAD3469"/>
    <w:multiLevelType w:val="multilevel"/>
    <w:tmpl w:val="7DB033B2"/>
    <w:lvl w:ilvl="0">
      <w:start w:val="4"/>
      <w:numFmt w:val="decimal"/>
      <w:lvlText w:val="%1"/>
      <w:lvlJc w:val="left"/>
      <w:pPr>
        <w:ind w:left="615" w:hanging="615"/>
      </w:pPr>
      <w:rPr>
        <w:rFonts w:hint="default"/>
      </w:rPr>
    </w:lvl>
    <w:lvl w:ilvl="1">
      <w:start w:val="6"/>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bullet"/>
      <w:lvlText w:val=""/>
      <w:lvlJc w:val="left"/>
      <w:pPr>
        <w:ind w:left="1080" w:hanging="1080"/>
      </w:pPr>
      <w:rPr>
        <w:rFonts w:ascii="Wingdings" w:hAnsi="Wingding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2" w15:restartNumberingAfterBreak="0">
    <w:nsid w:val="5FAF7947"/>
    <w:multiLevelType w:val="multilevel"/>
    <w:tmpl w:val="E76233B6"/>
    <w:lvl w:ilvl="0">
      <w:start w:val="1"/>
      <w:numFmt w:val="bullet"/>
      <w:lvlText w:val=""/>
      <w:lvlJc w:val="left"/>
      <w:pPr>
        <w:ind w:left="600" w:hanging="600"/>
      </w:pPr>
      <w:rPr>
        <w:rFonts w:ascii="Wingdings" w:hAnsi="Wingdings" w:hint="default"/>
      </w:rPr>
    </w:lvl>
    <w:lvl w:ilvl="1">
      <w:start w:val="2"/>
      <w:numFmt w:val="decimal"/>
      <w:lvlText w:val="%1.%2"/>
      <w:lvlJc w:val="left"/>
      <w:pPr>
        <w:ind w:left="883" w:hanging="600"/>
      </w:pPr>
      <w:rPr>
        <w:rFonts w:hint="default"/>
      </w:rPr>
    </w:lvl>
    <w:lvl w:ilvl="2">
      <w:start w:val="10"/>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163" w15:restartNumberingAfterBreak="0">
    <w:nsid w:val="61694FC6"/>
    <w:multiLevelType w:val="hybridMultilevel"/>
    <w:tmpl w:val="51DA877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4" w15:restartNumberingAfterBreak="0">
    <w:nsid w:val="626F054D"/>
    <w:multiLevelType w:val="hybridMultilevel"/>
    <w:tmpl w:val="9CB09F88"/>
    <w:lvl w:ilvl="0" w:tplc="17406A46">
      <w:start w:val="1"/>
      <w:numFmt w:val="upp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165" w15:restartNumberingAfterBreak="0">
    <w:nsid w:val="62831968"/>
    <w:multiLevelType w:val="hybridMultilevel"/>
    <w:tmpl w:val="AA24BA6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6" w15:restartNumberingAfterBreak="0">
    <w:nsid w:val="63156B29"/>
    <w:multiLevelType w:val="hybridMultilevel"/>
    <w:tmpl w:val="9BE677D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7" w15:restartNumberingAfterBreak="0">
    <w:nsid w:val="6390553D"/>
    <w:multiLevelType w:val="hybridMultilevel"/>
    <w:tmpl w:val="AF085830"/>
    <w:lvl w:ilvl="0" w:tplc="61CC3556">
      <w:start w:val="1"/>
      <w:numFmt w:val="bullet"/>
      <w:lvlText w:val=""/>
      <w:lvlJc w:val="left"/>
      <w:pPr>
        <w:ind w:left="113" w:hanging="113"/>
      </w:pPr>
      <w:rPr>
        <w:rFonts w:ascii="Wingdings" w:hAnsi="Wingding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8" w15:restartNumberingAfterBreak="0">
    <w:nsid w:val="63CC55E8"/>
    <w:multiLevelType w:val="hybridMultilevel"/>
    <w:tmpl w:val="E2DCD63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9" w15:restartNumberingAfterBreak="0">
    <w:nsid w:val="64E978BE"/>
    <w:multiLevelType w:val="hybridMultilevel"/>
    <w:tmpl w:val="660C3B3A"/>
    <w:lvl w:ilvl="0" w:tplc="0409000D">
      <w:start w:val="1"/>
      <w:numFmt w:val="bullet"/>
      <w:lvlText w:val=""/>
      <w:lvlJc w:val="left"/>
      <w:pPr>
        <w:ind w:left="845" w:hanging="420"/>
      </w:pPr>
      <w:rPr>
        <w:rFonts w:ascii="Wingdings" w:hAnsi="Wingdings" w:hint="default"/>
      </w:rPr>
    </w:lvl>
    <w:lvl w:ilvl="1" w:tplc="FF6679E0">
      <w:numFmt w:val="bullet"/>
      <w:lvlText w:val="-"/>
      <w:lvlJc w:val="left"/>
      <w:pPr>
        <w:ind w:left="1265" w:hanging="420"/>
      </w:pPr>
      <w:rPr>
        <w:rFonts w:ascii="Calibri" w:eastAsiaTheme="minorEastAsia" w:hAnsi="Calibri" w:cstheme="minorBidi"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70" w15:restartNumberingAfterBreak="0">
    <w:nsid w:val="66AB6C7E"/>
    <w:multiLevelType w:val="multilevel"/>
    <w:tmpl w:val="0550394A"/>
    <w:lvl w:ilvl="0">
      <w:start w:val="1"/>
      <w:numFmt w:val="decimal"/>
      <w:lvlText w:val="%1."/>
      <w:lvlJc w:val="left"/>
      <w:pPr>
        <w:ind w:left="360" w:hanging="360"/>
      </w:pPr>
      <w:rPr>
        <w:rFonts w:hint="default"/>
      </w:rPr>
    </w:lvl>
    <w:lvl w:ilvl="1">
      <w:start w:val="2"/>
      <w:numFmt w:val="decimal"/>
      <w:isLgl/>
      <w:lvlText w:val="%1.%2"/>
      <w:lvlJc w:val="left"/>
      <w:pPr>
        <w:ind w:left="810" w:hanging="600"/>
      </w:pPr>
      <w:rPr>
        <w:rFonts w:hint="default"/>
      </w:rPr>
    </w:lvl>
    <w:lvl w:ilvl="2">
      <w:start w:val="12"/>
      <w:numFmt w:val="decimal"/>
      <w:isLgl/>
      <w:lvlText w:val="%1.%2.%3"/>
      <w:lvlJc w:val="left"/>
      <w:pPr>
        <w:ind w:left="114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13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910" w:hanging="1440"/>
      </w:pPr>
      <w:rPr>
        <w:rFonts w:hint="default"/>
      </w:rPr>
    </w:lvl>
    <w:lvl w:ilvl="8">
      <w:start w:val="1"/>
      <w:numFmt w:val="decimal"/>
      <w:isLgl/>
      <w:lvlText w:val="%1.%2.%3.%4.%5.%6.%7.%8.%9"/>
      <w:lvlJc w:val="left"/>
      <w:pPr>
        <w:ind w:left="3480" w:hanging="1800"/>
      </w:pPr>
      <w:rPr>
        <w:rFonts w:hint="default"/>
      </w:rPr>
    </w:lvl>
  </w:abstractNum>
  <w:abstractNum w:abstractNumId="171" w15:restartNumberingAfterBreak="0">
    <w:nsid w:val="6735206A"/>
    <w:multiLevelType w:val="hybridMultilevel"/>
    <w:tmpl w:val="7CAC79F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2" w15:restartNumberingAfterBreak="0">
    <w:nsid w:val="675D2F20"/>
    <w:multiLevelType w:val="hybridMultilevel"/>
    <w:tmpl w:val="A4803638"/>
    <w:lvl w:ilvl="0" w:tplc="8A7093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78C30F2"/>
    <w:multiLevelType w:val="multilevel"/>
    <w:tmpl w:val="D90E7810"/>
    <w:lvl w:ilvl="0">
      <w:start w:val="3"/>
      <w:numFmt w:val="decimal"/>
      <w:lvlText w:val="%1."/>
      <w:lvlJc w:val="left"/>
      <w:pPr>
        <w:ind w:left="1185" w:hanging="1185"/>
      </w:pPr>
      <w:rPr>
        <w:rFonts w:hint="default"/>
      </w:rPr>
    </w:lvl>
    <w:lvl w:ilvl="1">
      <w:start w:val="2"/>
      <w:numFmt w:val="decimal"/>
      <w:lvlText w:val="%1.%2."/>
      <w:lvlJc w:val="left"/>
      <w:pPr>
        <w:ind w:left="1310" w:hanging="1185"/>
      </w:pPr>
      <w:rPr>
        <w:rFonts w:hint="default"/>
      </w:rPr>
    </w:lvl>
    <w:lvl w:ilvl="2">
      <w:start w:val="18"/>
      <w:numFmt w:val="decimal"/>
      <w:lvlText w:val="%1.%2.%3."/>
      <w:lvlJc w:val="left"/>
      <w:pPr>
        <w:ind w:left="1435" w:hanging="1185"/>
      </w:pPr>
      <w:rPr>
        <w:rFonts w:hint="default"/>
      </w:rPr>
    </w:lvl>
    <w:lvl w:ilvl="3">
      <w:start w:val="4"/>
      <w:numFmt w:val="decimal"/>
      <w:lvlText w:val="%1.%2.%3.%4."/>
      <w:lvlJc w:val="left"/>
      <w:pPr>
        <w:ind w:left="1560" w:hanging="1185"/>
      </w:pPr>
      <w:rPr>
        <w:rFonts w:hint="default"/>
      </w:rPr>
    </w:lvl>
    <w:lvl w:ilvl="4">
      <w:start w:val="1"/>
      <w:numFmt w:val="decimal"/>
      <w:lvlText w:val="%1.%2.%3.%4.%5."/>
      <w:lvlJc w:val="left"/>
      <w:pPr>
        <w:ind w:left="1940" w:hanging="1440"/>
      </w:pPr>
      <w:rPr>
        <w:rFonts w:hint="default"/>
      </w:rPr>
    </w:lvl>
    <w:lvl w:ilvl="5">
      <w:start w:val="1"/>
      <w:numFmt w:val="decimal"/>
      <w:lvlText w:val="%1.%2.%3.%4.%5.%6."/>
      <w:lvlJc w:val="left"/>
      <w:pPr>
        <w:ind w:left="2425" w:hanging="1800"/>
      </w:pPr>
      <w:rPr>
        <w:rFonts w:hint="default"/>
      </w:rPr>
    </w:lvl>
    <w:lvl w:ilvl="6">
      <w:start w:val="1"/>
      <w:numFmt w:val="decimal"/>
      <w:lvlText w:val="%1.%2.%3.%4.%5.%6.%7."/>
      <w:lvlJc w:val="left"/>
      <w:pPr>
        <w:ind w:left="2550" w:hanging="1800"/>
      </w:pPr>
      <w:rPr>
        <w:rFonts w:hint="default"/>
      </w:rPr>
    </w:lvl>
    <w:lvl w:ilvl="7">
      <w:start w:val="1"/>
      <w:numFmt w:val="decimal"/>
      <w:lvlText w:val="%1.%2.%3.%4.%5.%6.%7.%8."/>
      <w:lvlJc w:val="left"/>
      <w:pPr>
        <w:ind w:left="3035" w:hanging="2160"/>
      </w:pPr>
      <w:rPr>
        <w:rFonts w:hint="default"/>
      </w:rPr>
    </w:lvl>
    <w:lvl w:ilvl="8">
      <w:start w:val="1"/>
      <w:numFmt w:val="decimal"/>
      <w:lvlText w:val="%1.%2.%3.%4.%5.%6.%7.%8.%9."/>
      <w:lvlJc w:val="left"/>
      <w:pPr>
        <w:ind w:left="3520" w:hanging="2520"/>
      </w:pPr>
      <w:rPr>
        <w:rFonts w:hint="default"/>
      </w:rPr>
    </w:lvl>
  </w:abstractNum>
  <w:abstractNum w:abstractNumId="174" w15:restartNumberingAfterBreak="0">
    <w:nsid w:val="67A7429F"/>
    <w:multiLevelType w:val="hybridMultilevel"/>
    <w:tmpl w:val="3EE2D552"/>
    <w:lvl w:ilvl="0" w:tplc="F75C32E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7B97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6" w15:restartNumberingAfterBreak="0">
    <w:nsid w:val="682C2329"/>
    <w:multiLevelType w:val="hybridMultilevel"/>
    <w:tmpl w:val="F19EE0D4"/>
    <w:lvl w:ilvl="0" w:tplc="9FAE5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8EA228D"/>
    <w:multiLevelType w:val="hybridMultilevel"/>
    <w:tmpl w:val="8558EC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692B6007"/>
    <w:multiLevelType w:val="hybridMultilevel"/>
    <w:tmpl w:val="7256C628"/>
    <w:lvl w:ilvl="0" w:tplc="F75C32E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9" w15:restartNumberingAfterBreak="0">
    <w:nsid w:val="693C6968"/>
    <w:multiLevelType w:val="hybridMultilevel"/>
    <w:tmpl w:val="347262E2"/>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0" w15:restartNumberingAfterBreak="0">
    <w:nsid w:val="69507E6A"/>
    <w:multiLevelType w:val="hybridMultilevel"/>
    <w:tmpl w:val="152A751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1" w15:restartNumberingAfterBreak="0">
    <w:nsid w:val="696E6278"/>
    <w:multiLevelType w:val="hybridMultilevel"/>
    <w:tmpl w:val="E13EB55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2" w15:restartNumberingAfterBreak="0">
    <w:nsid w:val="69A11AAA"/>
    <w:multiLevelType w:val="multilevel"/>
    <w:tmpl w:val="3948D76A"/>
    <w:lvl w:ilvl="0">
      <w:start w:val="1"/>
      <w:numFmt w:val="bullet"/>
      <w:lvlText w:val=""/>
      <w:lvlJc w:val="left"/>
      <w:pPr>
        <w:ind w:left="600" w:hanging="600"/>
      </w:pPr>
      <w:rPr>
        <w:rFonts w:ascii="Wingdings" w:hAnsi="Wingdings" w:hint="default"/>
      </w:rPr>
    </w:lvl>
    <w:lvl w:ilvl="1">
      <w:start w:val="2"/>
      <w:numFmt w:val="decimal"/>
      <w:lvlText w:val="%1.%2"/>
      <w:lvlJc w:val="left"/>
      <w:pPr>
        <w:ind w:left="883" w:hanging="600"/>
      </w:pPr>
      <w:rPr>
        <w:rFonts w:hint="default"/>
      </w:rPr>
    </w:lvl>
    <w:lvl w:ilvl="2">
      <w:start w:val="10"/>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183" w15:restartNumberingAfterBreak="0">
    <w:nsid w:val="6A3A70A9"/>
    <w:multiLevelType w:val="multilevel"/>
    <w:tmpl w:val="BBB488B4"/>
    <w:lvl w:ilvl="0">
      <w:start w:val="1"/>
      <w:numFmt w:val="bullet"/>
      <w:lvlText w:val=""/>
      <w:lvlJc w:val="left"/>
      <w:pPr>
        <w:ind w:left="600" w:hanging="600"/>
      </w:pPr>
      <w:rPr>
        <w:rFonts w:ascii="Wingdings" w:hAnsi="Wingdings" w:hint="default"/>
      </w:rPr>
    </w:lvl>
    <w:lvl w:ilvl="1">
      <w:start w:val="2"/>
      <w:numFmt w:val="decimal"/>
      <w:lvlText w:val="%1.%2"/>
      <w:lvlJc w:val="left"/>
      <w:pPr>
        <w:ind w:left="883" w:hanging="600"/>
      </w:pPr>
      <w:rPr>
        <w:rFonts w:hint="default"/>
      </w:rPr>
    </w:lvl>
    <w:lvl w:ilvl="2">
      <w:start w:val="10"/>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184" w15:restartNumberingAfterBreak="0">
    <w:nsid w:val="6A883FA2"/>
    <w:multiLevelType w:val="hybridMultilevel"/>
    <w:tmpl w:val="DBDABFB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5" w15:restartNumberingAfterBreak="0">
    <w:nsid w:val="6A8955F4"/>
    <w:multiLevelType w:val="hybridMultilevel"/>
    <w:tmpl w:val="BD0E313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6" w15:restartNumberingAfterBreak="0">
    <w:nsid w:val="6A96580D"/>
    <w:multiLevelType w:val="hybridMultilevel"/>
    <w:tmpl w:val="73CCB4DE"/>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7" w15:restartNumberingAfterBreak="0">
    <w:nsid w:val="6AB9147B"/>
    <w:multiLevelType w:val="hybridMultilevel"/>
    <w:tmpl w:val="F9CEE4B2"/>
    <w:lvl w:ilvl="0" w:tplc="D144CD06">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8" w15:restartNumberingAfterBreak="0">
    <w:nsid w:val="6AE657B9"/>
    <w:multiLevelType w:val="hybridMultilevel"/>
    <w:tmpl w:val="30D48E6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9" w15:restartNumberingAfterBreak="0">
    <w:nsid w:val="6B777479"/>
    <w:multiLevelType w:val="hybridMultilevel"/>
    <w:tmpl w:val="222441D8"/>
    <w:lvl w:ilvl="0" w:tplc="624090B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90" w15:restartNumberingAfterBreak="0">
    <w:nsid w:val="6DA94D49"/>
    <w:multiLevelType w:val="hybridMultilevel"/>
    <w:tmpl w:val="802EE8DC"/>
    <w:lvl w:ilvl="0" w:tplc="F75C32E0">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1" w15:restartNumberingAfterBreak="0">
    <w:nsid w:val="6F415C03"/>
    <w:multiLevelType w:val="multilevel"/>
    <w:tmpl w:val="55C4A35C"/>
    <w:lvl w:ilvl="0">
      <w:start w:val="1"/>
      <w:numFmt w:val="decimal"/>
      <w:lvlText w:val="%1."/>
      <w:lvlJc w:val="left"/>
      <w:pPr>
        <w:ind w:left="780" w:hanging="360"/>
      </w:pPr>
      <w:rPr>
        <w:rFonts w:hint="default"/>
      </w:rPr>
    </w:lvl>
    <w:lvl w:ilvl="1">
      <w:start w:val="7"/>
      <w:numFmt w:val="decimal"/>
      <w:isLgl/>
      <w:lvlText w:val="%1.%2."/>
      <w:lvlJc w:val="left"/>
      <w:pPr>
        <w:ind w:left="1500" w:hanging="1080"/>
      </w:pPr>
      <w:rPr>
        <w:rFonts w:hint="default"/>
      </w:rPr>
    </w:lvl>
    <w:lvl w:ilvl="2">
      <w:start w:val="1"/>
      <w:numFmt w:val="decimal"/>
      <w:isLgl/>
      <w:lvlText w:val="%1.%2.%3."/>
      <w:lvlJc w:val="left"/>
      <w:pPr>
        <w:ind w:left="1500" w:hanging="1080"/>
      </w:pPr>
      <w:rPr>
        <w:rFonts w:hint="default"/>
      </w:rPr>
    </w:lvl>
    <w:lvl w:ilvl="3">
      <w:start w:val="1"/>
      <w:numFmt w:val="decimal"/>
      <w:isLgl/>
      <w:lvlText w:val="%1.%2.%3.%4."/>
      <w:lvlJc w:val="left"/>
      <w:pPr>
        <w:ind w:left="1860" w:hanging="1440"/>
      </w:pPr>
      <w:rPr>
        <w:rFonts w:hint="default"/>
      </w:rPr>
    </w:lvl>
    <w:lvl w:ilvl="4">
      <w:start w:val="1"/>
      <w:numFmt w:val="decimal"/>
      <w:isLgl/>
      <w:lvlText w:val="%1.%2.%3.%4.%5."/>
      <w:lvlJc w:val="left"/>
      <w:pPr>
        <w:ind w:left="1860" w:hanging="1440"/>
      </w:pPr>
      <w:rPr>
        <w:rFonts w:hint="default"/>
      </w:rPr>
    </w:lvl>
    <w:lvl w:ilvl="5">
      <w:start w:val="1"/>
      <w:numFmt w:val="decimal"/>
      <w:isLgl/>
      <w:lvlText w:val="%1.%2.%3.%4.%5.%6."/>
      <w:lvlJc w:val="left"/>
      <w:pPr>
        <w:ind w:left="2220" w:hanging="1800"/>
      </w:pPr>
      <w:rPr>
        <w:rFonts w:hint="default"/>
      </w:rPr>
    </w:lvl>
    <w:lvl w:ilvl="6">
      <w:start w:val="1"/>
      <w:numFmt w:val="decimal"/>
      <w:isLgl/>
      <w:lvlText w:val="%1.%2.%3.%4.%5.%6.%7."/>
      <w:lvlJc w:val="left"/>
      <w:pPr>
        <w:ind w:left="2580" w:hanging="2160"/>
      </w:pPr>
      <w:rPr>
        <w:rFonts w:hint="default"/>
      </w:rPr>
    </w:lvl>
    <w:lvl w:ilvl="7">
      <w:start w:val="1"/>
      <w:numFmt w:val="decimal"/>
      <w:isLgl/>
      <w:lvlText w:val="%1.%2.%3.%4.%5.%6.%7.%8."/>
      <w:lvlJc w:val="left"/>
      <w:pPr>
        <w:ind w:left="2940" w:hanging="2520"/>
      </w:pPr>
      <w:rPr>
        <w:rFonts w:hint="default"/>
      </w:rPr>
    </w:lvl>
    <w:lvl w:ilvl="8">
      <w:start w:val="1"/>
      <w:numFmt w:val="decimal"/>
      <w:isLgl/>
      <w:lvlText w:val="%1.%2.%3.%4.%5.%6.%7.%8.%9."/>
      <w:lvlJc w:val="left"/>
      <w:pPr>
        <w:ind w:left="2940" w:hanging="2520"/>
      </w:pPr>
      <w:rPr>
        <w:rFonts w:hint="default"/>
      </w:rPr>
    </w:lvl>
  </w:abstractNum>
  <w:abstractNum w:abstractNumId="192" w15:restartNumberingAfterBreak="0">
    <w:nsid w:val="6F8C1696"/>
    <w:multiLevelType w:val="hybridMultilevel"/>
    <w:tmpl w:val="08700F42"/>
    <w:lvl w:ilvl="0" w:tplc="06809548">
      <w:start w:val="1"/>
      <w:numFmt w:val="decimal"/>
      <w:lvlText w:val="%1."/>
      <w:lvlJc w:val="left"/>
      <w:pPr>
        <w:ind w:left="845" w:hanging="420"/>
      </w:pPr>
      <w:rPr>
        <w:rFonts w:hint="eastAsia"/>
      </w:rPr>
    </w:lvl>
    <w:lvl w:ilvl="1" w:tplc="A0160440">
      <w:start w:val="1"/>
      <w:numFmt w:val="decimal"/>
      <w:lvlText w:val="%2）"/>
      <w:lvlJc w:val="left"/>
      <w:pPr>
        <w:ind w:left="1355" w:hanging="510"/>
      </w:pPr>
      <w:rPr>
        <w:rFonts w:hint="default"/>
      </w:r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93" w15:restartNumberingAfterBreak="0">
    <w:nsid w:val="712B5711"/>
    <w:multiLevelType w:val="hybridMultilevel"/>
    <w:tmpl w:val="CC7C527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4" w15:restartNumberingAfterBreak="0">
    <w:nsid w:val="72E75340"/>
    <w:multiLevelType w:val="hybridMultilevel"/>
    <w:tmpl w:val="0AAE2AF6"/>
    <w:lvl w:ilvl="0" w:tplc="04DCEFD8">
      <w:start w:val="1"/>
      <w:numFmt w:val="bullet"/>
      <w:lvlText w:val=""/>
      <w:lvlJc w:val="left"/>
      <w:pPr>
        <w:ind w:left="170" w:hanging="170"/>
      </w:pPr>
      <w:rPr>
        <w:rFonts w:ascii="Wingdings" w:hAnsi="Wingding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5" w15:restartNumberingAfterBreak="0">
    <w:nsid w:val="730E2DD3"/>
    <w:multiLevelType w:val="multilevel"/>
    <w:tmpl w:val="ADAE66DE"/>
    <w:lvl w:ilvl="0">
      <w:start w:val="1"/>
      <w:numFmt w:val="decimal"/>
      <w:lvlText w:val="%1."/>
      <w:lvlJc w:val="left"/>
      <w:pPr>
        <w:ind w:left="720" w:hanging="360"/>
      </w:pPr>
      <w:rPr>
        <w:rFonts w:hint="default"/>
      </w:rPr>
    </w:lvl>
    <w:lvl w:ilvl="1">
      <w:start w:val="7"/>
      <w:numFmt w:val="decimal"/>
      <w:isLgl/>
      <w:lvlText w:val="%1.%2"/>
      <w:lvlJc w:val="left"/>
      <w:pPr>
        <w:ind w:left="960" w:hanging="54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196" w15:restartNumberingAfterBreak="0">
    <w:nsid w:val="732D5778"/>
    <w:multiLevelType w:val="hybridMultilevel"/>
    <w:tmpl w:val="2CF07CF4"/>
    <w:lvl w:ilvl="0" w:tplc="E9088A46">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197" w15:restartNumberingAfterBreak="0">
    <w:nsid w:val="73513EBE"/>
    <w:multiLevelType w:val="multilevel"/>
    <w:tmpl w:val="45C6225A"/>
    <w:lvl w:ilvl="0">
      <w:start w:val="1"/>
      <w:numFmt w:val="decimal"/>
      <w:lvlText w:val="%1."/>
      <w:lvlJc w:val="left"/>
      <w:pPr>
        <w:ind w:left="780" w:hanging="360"/>
      </w:pPr>
      <w:rPr>
        <w:rFonts w:hint="default"/>
      </w:rPr>
    </w:lvl>
    <w:lvl w:ilvl="1">
      <w:start w:val="2"/>
      <w:numFmt w:val="decimal"/>
      <w:isLgl/>
      <w:lvlText w:val="%1.%2."/>
      <w:lvlJc w:val="left"/>
      <w:pPr>
        <w:ind w:left="1340" w:hanging="780"/>
      </w:pPr>
      <w:rPr>
        <w:rFonts w:hint="default"/>
      </w:rPr>
    </w:lvl>
    <w:lvl w:ilvl="2">
      <w:start w:val="4"/>
      <w:numFmt w:val="decimal"/>
      <w:isLgl/>
      <w:lvlText w:val="%1.%2.%3."/>
      <w:lvlJc w:val="left"/>
      <w:pPr>
        <w:ind w:left="1480" w:hanging="780"/>
      </w:pPr>
      <w:rPr>
        <w:rFonts w:hint="default"/>
      </w:rPr>
    </w:lvl>
    <w:lvl w:ilvl="3">
      <w:start w:val="2"/>
      <w:numFmt w:val="decimal"/>
      <w:isLgl/>
      <w:lvlText w:val="%1.%2.%3.%4."/>
      <w:lvlJc w:val="left"/>
      <w:pPr>
        <w:ind w:left="1620" w:hanging="780"/>
      </w:pPr>
      <w:rPr>
        <w:rFonts w:hint="default"/>
      </w:rPr>
    </w:lvl>
    <w:lvl w:ilvl="4">
      <w:start w:val="1"/>
      <w:numFmt w:val="decimal"/>
      <w:isLgl/>
      <w:lvlText w:val="%1.%2.%3.%4.%5."/>
      <w:lvlJc w:val="left"/>
      <w:pPr>
        <w:ind w:left="2060" w:hanging="1080"/>
      </w:pPr>
      <w:rPr>
        <w:rFonts w:hint="default"/>
      </w:rPr>
    </w:lvl>
    <w:lvl w:ilvl="5">
      <w:start w:val="1"/>
      <w:numFmt w:val="decimal"/>
      <w:isLgl/>
      <w:lvlText w:val="%1.%2.%3.%4.%5.%6."/>
      <w:lvlJc w:val="left"/>
      <w:pPr>
        <w:ind w:left="220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840" w:hanging="1440"/>
      </w:pPr>
      <w:rPr>
        <w:rFonts w:hint="default"/>
      </w:rPr>
    </w:lvl>
    <w:lvl w:ilvl="8">
      <w:start w:val="1"/>
      <w:numFmt w:val="decimal"/>
      <w:isLgl/>
      <w:lvlText w:val="%1.%2.%3.%4.%5.%6.%7.%8.%9."/>
      <w:lvlJc w:val="left"/>
      <w:pPr>
        <w:ind w:left="3340" w:hanging="1800"/>
      </w:pPr>
      <w:rPr>
        <w:rFonts w:hint="default"/>
      </w:rPr>
    </w:lvl>
  </w:abstractNum>
  <w:abstractNum w:abstractNumId="198" w15:restartNumberingAfterBreak="0">
    <w:nsid w:val="74152BB6"/>
    <w:multiLevelType w:val="hybridMultilevel"/>
    <w:tmpl w:val="2BEC46B6"/>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9" w15:restartNumberingAfterBreak="0">
    <w:nsid w:val="743D13B3"/>
    <w:multiLevelType w:val="hybridMultilevel"/>
    <w:tmpl w:val="A7DAD94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0" w15:restartNumberingAfterBreak="0">
    <w:nsid w:val="75324EA3"/>
    <w:multiLevelType w:val="hybridMultilevel"/>
    <w:tmpl w:val="9B127B94"/>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1" w15:restartNumberingAfterBreak="0">
    <w:nsid w:val="763B1475"/>
    <w:multiLevelType w:val="multilevel"/>
    <w:tmpl w:val="E154171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2" w15:restartNumberingAfterBreak="0">
    <w:nsid w:val="769459E7"/>
    <w:multiLevelType w:val="hybridMultilevel"/>
    <w:tmpl w:val="818EA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72052F2"/>
    <w:multiLevelType w:val="hybridMultilevel"/>
    <w:tmpl w:val="C114D39E"/>
    <w:lvl w:ilvl="0" w:tplc="A0D6CC04">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204" w15:restartNumberingAfterBreak="0">
    <w:nsid w:val="772D485F"/>
    <w:multiLevelType w:val="hybridMultilevel"/>
    <w:tmpl w:val="6758030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5" w15:restartNumberingAfterBreak="0">
    <w:nsid w:val="77820FEA"/>
    <w:multiLevelType w:val="hybridMultilevel"/>
    <w:tmpl w:val="4894C8B0"/>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6" w15:restartNumberingAfterBreak="0">
    <w:nsid w:val="77A24BE5"/>
    <w:multiLevelType w:val="hybridMultilevel"/>
    <w:tmpl w:val="B25CF23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7" w15:restartNumberingAfterBreak="0">
    <w:nsid w:val="77D45017"/>
    <w:multiLevelType w:val="hybridMultilevel"/>
    <w:tmpl w:val="7580162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8" w15:restartNumberingAfterBreak="0">
    <w:nsid w:val="77F53853"/>
    <w:multiLevelType w:val="hybridMultilevel"/>
    <w:tmpl w:val="A596EA8A"/>
    <w:lvl w:ilvl="0" w:tplc="BE009AB0">
      <w:start w:val="1"/>
      <w:numFmt w:val="bullet"/>
      <w:lvlText w:val=""/>
      <w:lvlJc w:val="left"/>
      <w:pPr>
        <w:ind w:left="113" w:hanging="113"/>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9" w15:restartNumberingAfterBreak="0">
    <w:nsid w:val="7812298D"/>
    <w:multiLevelType w:val="hybridMultilevel"/>
    <w:tmpl w:val="5F5245E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0" w15:restartNumberingAfterBreak="0">
    <w:nsid w:val="784D6CE6"/>
    <w:multiLevelType w:val="multilevel"/>
    <w:tmpl w:val="33BE5422"/>
    <w:lvl w:ilvl="0">
      <w:start w:val="1"/>
      <w:numFmt w:val="decimal"/>
      <w:lvlText w:val="%1."/>
      <w:lvlJc w:val="left"/>
      <w:pPr>
        <w:ind w:left="425" w:hanging="425"/>
      </w:p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1" w15:restartNumberingAfterBreak="0">
    <w:nsid w:val="790F7D24"/>
    <w:multiLevelType w:val="hybridMultilevel"/>
    <w:tmpl w:val="5D60B4C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2" w15:restartNumberingAfterBreak="0">
    <w:nsid w:val="7A794594"/>
    <w:multiLevelType w:val="hybridMultilevel"/>
    <w:tmpl w:val="040C8C1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3" w15:restartNumberingAfterBreak="0">
    <w:nsid w:val="7ABA0561"/>
    <w:multiLevelType w:val="hybridMultilevel"/>
    <w:tmpl w:val="1FE6301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4" w15:restartNumberingAfterBreak="0">
    <w:nsid w:val="7B9566CC"/>
    <w:multiLevelType w:val="hybridMultilevel"/>
    <w:tmpl w:val="3DDC6CEA"/>
    <w:lvl w:ilvl="0" w:tplc="F75C32E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5" w15:restartNumberingAfterBreak="0">
    <w:nsid w:val="7BF52AFC"/>
    <w:multiLevelType w:val="hybridMultilevel"/>
    <w:tmpl w:val="666A5224"/>
    <w:lvl w:ilvl="0" w:tplc="0409000D">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216" w15:restartNumberingAfterBreak="0">
    <w:nsid w:val="7E6A7764"/>
    <w:multiLevelType w:val="hybridMultilevel"/>
    <w:tmpl w:val="1ACE984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7" w15:restartNumberingAfterBreak="0">
    <w:nsid w:val="7E6B201A"/>
    <w:multiLevelType w:val="hybridMultilevel"/>
    <w:tmpl w:val="7A2C5C5C"/>
    <w:lvl w:ilvl="0" w:tplc="49605D3E">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8" w15:restartNumberingAfterBreak="0">
    <w:nsid w:val="7E77630B"/>
    <w:multiLevelType w:val="hybridMultilevel"/>
    <w:tmpl w:val="B25C1828"/>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9" w15:restartNumberingAfterBreak="0">
    <w:nsid w:val="7E9025D5"/>
    <w:multiLevelType w:val="hybridMultilevel"/>
    <w:tmpl w:val="40F68B7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0" w15:restartNumberingAfterBreak="0">
    <w:nsid w:val="7EA376EB"/>
    <w:multiLevelType w:val="hybridMultilevel"/>
    <w:tmpl w:val="A91E9136"/>
    <w:lvl w:ilvl="0" w:tplc="0409000D">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1" w15:restartNumberingAfterBreak="0">
    <w:nsid w:val="7EB2411C"/>
    <w:multiLevelType w:val="hybridMultilevel"/>
    <w:tmpl w:val="C7B60CB8"/>
    <w:lvl w:ilvl="0" w:tplc="B1FCAF3C">
      <w:start w:val="1"/>
      <w:numFmt w:val="decimal"/>
      <w:lvlText w:val="%1"/>
      <w:lvlJc w:val="left"/>
      <w:pPr>
        <w:ind w:left="360" w:hanging="360"/>
      </w:pPr>
      <w:rPr>
        <w:rFonts w:hint="default"/>
        <w:sz w:val="21"/>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2DE069F0">
      <w:start w:val="1"/>
      <w:numFmt w:val="decimal"/>
      <w:lvlText w:val="%4."/>
      <w:lvlJc w:val="left"/>
      <w:pPr>
        <w:ind w:left="1680" w:hanging="420"/>
      </w:pPr>
      <w:rPr>
        <w:rFonts w:ascii="等线" w:eastAsia="等线" w:hAnsi="等线" w:cstheme="minorHAnsi"/>
      </w:rPr>
    </w:lvl>
    <w:lvl w:ilvl="4" w:tplc="E7F2EC44">
      <w:start w:val="1"/>
      <w:numFmt w:val="decimal"/>
      <w:lvlText w:val="%5."/>
      <w:lvlJc w:val="left"/>
      <w:pPr>
        <w:ind w:left="2040"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ED0531C"/>
    <w:multiLevelType w:val="multilevel"/>
    <w:tmpl w:val="61267764"/>
    <w:lvl w:ilvl="0">
      <w:start w:val="3"/>
      <w:numFmt w:val="decimal"/>
      <w:lvlText w:val="%1"/>
      <w:lvlJc w:val="left"/>
      <w:pPr>
        <w:ind w:left="600" w:hanging="600"/>
      </w:pPr>
      <w:rPr>
        <w:rFonts w:hint="default"/>
      </w:rPr>
    </w:lvl>
    <w:lvl w:ilvl="1">
      <w:start w:val="2"/>
      <w:numFmt w:val="decimal"/>
      <w:lvlText w:val="%1.%2"/>
      <w:lvlJc w:val="left"/>
      <w:pPr>
        <w:ind w:left="883" w:hanging="600"/>
      </w:pPr>
      <w:rPr>
        <w:rFonts w:hint="default"/>
      </w:rPr>
    </w:lvl>
    <w:lvl w:ilvl="2">
      <w:start w:val="10"/>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223" w15:restartNumberingAfterBreak="0">
    <w:nsid w:val="7F261B98"/>
    <w:multiLevelType w:val="hybridMultilevel"/>
    <w:tmpl w:val="B20AC7B0"/>
    <w:lvl w:ilvl="0" w:tplc="F8D6DDDC">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4" w15:restartNumberingAfterBreak="0">
    <w:nsid w:val="7F651766"/>
    <w:multiLevelType w:val="hybridMultilevel"/>
    <w:tmpl w:val="C004DCC0"/>
    <w:lvl w:ilvl="0" w:tplc="F75C32E0">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5" w15:restartNumberingAfterBreak="0">
    <w:nsid w:val="7FE1410F"/>
    <w:multiLevelType w:val="hybridMultilevel"/>
    <w:tmpl w:val="4BA0AB40"/>
    <w:lvl w:ilvl="0" w:tplc="148A5E24">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3"/>
  </w:num>
  <w:num w:numId="2">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0"/>
  </w:num>
  <w:num w:numId="4">
    <w:abstractNumId w:val="123"/>
  </w:num>
  <w:num w:numId="5">
    <w:abstractNumId w:val="14"/>
  </w:num>
  <w:num w:numId="6">
    <w:abstractNumId w:val="21"/>
  </w:num>
  <w:num w:numId="7">
    <w:abstractNumId w:val="169"/>
  </w:num>
  <w:num w:numId="8">
    <w:abstractNumId w:val="146"/>
  </w:num>
  <w:num w:numId="9">
    <w:abstractNumId w:val="192"/>
  </w:num>
  <w:num w:numId="10">
    <w:abstractNumId w:val="195"/>
  </w:num>
  <w:num w:numId="11">
    <w:abstractNumId w:val="189"/>
  </w:num>
  <w:num w:numId="12">
    <w:abstractNumId w:val="153"/>
  </w:num>
  <w:num w:numId="13">
    <w:abstractNumId w:val="7"/>
  </w:num>
  <w:num w:numId="14">
    <w:abstractNumId w:val="114"/>
  </w:num>
  <w:num w:numId="15">
    <w:abstractNumId w:val="105"/>
  </w:num>
  <w:num w:numId="16">
    <w:abstractNumId w:val="85"/>
  </w:num>
  <w:num w:numId="17">
    <w:abstractNumId w:val="175"/>
  </w:num>
  <w:num w:numId="18">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57"/>
  </w:num>
  <w:num w:numId="21">
    <w:abstractNumId w:val="177"/>
  </w:num>
  <w:num w:numId="22">
    <w:abstractNumId w:val="202"/>
  </w:num>
  <w:num w:numId="23">
    <w:abstractNumId w:val="29"/>
  </w:num>
  <w:num w:numId="24">
    <w:abstractNumId w:val="212"/>
  </w:num>
  <w:num w:numId="25">
    <w:abstractNumId w:val="164"/>
  </w:num>
  <w:num w:numId="26">
    <w:abstractNumId w:val="35"/>
  </w:num>
  <w:num w:numId="27">
    <w:abstractNumId w:val="19"/>
  </w:num>
  <w:num w:numId="28">
    <w:abstractNumId w:val="115"/>
  </w:num>
  <w:num w:numId="29">
    <w:abstractNumId w:val="109"/>
  </w:num>
  <w:num w:numId="30">
    <w:abstractNumId w:val="97"/>
  </w:num>
  <w:num w:numId="31">
    <w:abstractNumId w:val="33"/>
  </w:num>
  <w:num w:numId="32">
    <w:abstractNumId w:val="167"/>
  </w:num>
  <w:num w:numId="33">
    <w:abstractNumId w:val="42"/>
  </w:num>
  <w:num w:numId="34">
    <w:abstractNumId w:val="197"/>
  </w:num>
  <w:num w:numId="35">
    <w:abstractNumId w:val="141"/>
  </w:num>
  <w:num w:numId="36">
    <w:abstractNumId w:val="143"/>
  </w:num>
  <w:num w:numId="37">
    <w:abstractNumId w:val="161"/>
  </w:num>
  <w:num w:numId="38">
    <w:abstractNumId w:val="38"/>
  </w:num>
  <w:num w:numId="39">
    <w:abstractNumId w:val="83"/>
  </w:num>
  <w:num w:numId="40">
    <w:abstractNumId w:val="44"/>
  </w:num>
  <w:num w:numId="41">
    <w:abstractNumId w:val="25"/>
  </w:num>
  <w:num w:numId="42">
    <w:abstractNumId w:val="187"/>
  </w:num>
  <w:num w:numId="43">
    <w:abstractNumId w:val="37"/>
  </w:num>
  <w:num w:numId="44">
    <w:abstractNumId w:val="138"/>
  </w:num>
  <w:num w:numId="45">
    <w:abstractNumId w:val="79"/>
  </w:num>
  <w:num w:numId="46">
    <w:abstractNumId w:val="196"/>
  </w:num>
  <w:num w:numId="47">
    <w:abstractNumId w:val="64"/>
  </w:num>
  <w:num w:numId="48">
    <w:abstractNumId w:val="103"/>
  </w:num>
  <w:num w:numId="49">
    <w:abstractNumId w:val="3"/>
  </w:num>
  <w:num w:numId="50">
    <w:abstractNumId w:val="134"/>
  </w:num>
  <w:num w:numId="51">
    <w:abstractNumId w:val="100"/>
  </w:num>
  <w:num w:numId="52">
    <w:abstractNumId w:val="43"/>
  </w:num>
  <w:num w:numId="53">
    <w:abstractNumId w:val="111"/>
  </w:num>
  <w:num w:numId="54">
    <w:abstractNumId w:val="203"/>
  </w:num>
  <w:num w:numId="55">
    <w:abstractNumId w:val="124"/>
  </w:num>
  <w:num w:numId="56">
    <w:abstractNumId w:val="62"/>
  </w:num>
  <w:num w:numId="57">
    <w:abstractNumId w:val="81"/>
  </w:num>
  <w:num w:numId="58">
    <w:abstractNumId w:val="221"/>
  </w:num>
  <w:num w:numId="59">
    <w:abstractNumId w:val="30"/>
  </w:num>
  <w:num w:numId="60">
    <w:abstractNumId w:val="46"/>
  </w:num>
  <w:num w:numId="61">
    <w:abstractNumId w:val="1"/>
  </w:num>
  <w:num w:numId="62">
    <w:abstractNumId w:val="59"/>
  </w:num>
  <w:num w:numId="63">
    <w:abstractNumId w:val="169"/>
  </w:num>
  <w:num w:numId="64">
    <w:abstractNumId w:val="138"/>
  </w:num>
  <w:num w:numId="65">
    <w:abstractNumId w:val="19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5"/>
  </w:num>
  <w:num w:numId="67">
    <w:abstractNumId w:val="224"/>
  </w:num>
  <w:num w:numId="68">
    <w:abstractNumId w:val="200"/>
  </w:num>
  <w:num w:numId="69">
    <w:abstractNumId w:val="12"/>
  </w:num>
  <w:num w:numId="70">
    <w:abstractNumId w:val="117"/>
  </w:num>
  <w:num w:numId="71">
    <w:abstractNumId w:val="218"/>
  </w:num>
  <w:num w:numId="72">
    <w:abstractNumId w:val="190"/>
  </w:num>
  <w:num w:numId="73">
    <w:abstractNumId w:val="145"/>
  </w:num>
  <w:num w:numId="74">
    <w:abstractNumId w:val="102"/>
  </w:num>
  <w:num w:numId="75">
    <w:abstractNumId w:val="208"/>
  </w:num>
  <w:num w:numId="76">
    <w:abstractNumId w:val="69"/>
  </w:num>
  <w:num w:numId="77">
    <w:abstractNumId w:val="186"/>
  </w:num>
  <w:num w:numId="78">
    <w:abstractNumId w:val="82"/>
  </w:num>
  <w:num w:numId="79">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53"/>
  </w:num>
  <w:num w:numId="81">
    <w:abstractNumId w:val="51"/>
  </w:num>
  <w:num w:numId="82">
    <w:abstractNumId w:val="191"/>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0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36"/>
  </w:num>
  <w:num w:numId="85">
    <w:abstractNumId w:val="66"/>
  </w:num>
  <w:num w:numId="86">
    <w:abstractNumId w:val="21"/>
  </w:num>
  <w:num w:numId="87">
    <w:abstractNumId w:val="178"/>
  </w:num>
  <w:num w:numId="88">
    <w:abstractNumId w:val="2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214"/>
  </w:num>
  <w:num w:numId="90">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17"/>
  </w:num>
  <w:num w:numId="92">
    <w:abstractNumId w:val="120"/>
  </w:num>
  <w:num w:numId="93">
    <w:abstractNumId w:val="91"/>
  </w:num>
  <w:num w:numId="94">
    <w:abstractNumId w:val="47"/>
  </w:num>
  <w:num w:numId="95">
    <w:abstractNumId w:val="99"/>
  </w:num>
  <w:num w:numId="96">
    <w:abstractNumId w:val="16"/>
  </w:num>
  <w:num w:numId="97">
    <w:abstractNumId w:val="170"/>
    <w:lvlOverride w:ilvl="0">
      <w:startOverride w:val="1"/>
    </w:lvlOverride>
    <w:lvlOverride w:ilvl="1">
      <w:startOverride w:val="2"/>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169"/>
  </w:num>
  <w:num w:numId="99">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222"/>
    <w:lvlOverride w:ilvl="0">
      <w:startOverride w:val="3"/>
    </w:lvlOverride>
    <w:lvlOverride w:ilvl="1">
      <w:startOverride w:val="2"/>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28"/>
  </w:num>
  <w:num w:numId="103">
    <w:abstractNumId w:val="20"/>
  </w:num>
  <w:num w:numId="104">
    <w:abstractNumId w:val="88"/>
  </w:num>
  <w:num w:numId="105">
    <w:abstractNumId w:val="32"/>
  </w:num>
  <w:num w:numId="106">
    <w:abstractNumId w:val="52"/>
  </w:num>
  <w:num w:numId="107">
    <w:abstractNumId w:val="225"/>
  </w:num>
  <w:num w:numId="108">
    <w:abstractNumId w:val="25"/>
  </w:num>
  <w:num w:numId="109">
    <w:abstractNumId w:val="137"/>
  </w:num>
  <w:num w:numId="110">
    <w:abstractNumId w:val="223"/>
  </w:num>
  <w:num w:numId="111">
    <w:abstractNumId w:val="50"/>
  </w:num>
  <w:num w:numId="112">
    <w:abstractNumId w:val="49"/>
  </w:num>
  <w:num w:numId="113">
    <w:abstractNumId w:val="173"/>
    <w:lvlOverride w:ilvl="0">
      <w:startOverride w:val="3"/>
    </w:lvlOverride>
    <w:lvlOverride w:ilvl="1">
      <w:startOverride w:val="2"/>
    </w:lvlOverride>
    <w:lvlOverride w:ilvl="2">
      <w:startOverride w:val="18"/>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75"/>
  </w:num>
  <w:num w:numId="118">
    <w:abstractNumId w:val="0"/>
  </w:num>
  <w:num w:numId="119">
    <w:abstractNumId w:val="156"/>
    <w:lvlOverride w:ilvl="0">
      <w:startOverride w:val="1"/>
    </w:lvlOverride>
    <w:lvlOverride w:ilvl="1"/>
    <w:lvlOverride w:ilvl="2"/>
    <w:lvlOverride w:ilvl="3"/>
    <w:lvlOverride w:ilvl="4"/>
    <w:lvlOverride w:ilvl="5"/>
    <w:lvlOverride w:ilvl="6"/>
    <w:lvlOverride w:ilvl="7"/>
    <w:lvlOverride w:ilvl="8"/>
  </w:num>
  <w:num w:numId="120">
    <w:abstractNumId w:val="110"/>
  </w:num>
  <w:num w:numId="121">
    <w:abstractNumId w:val="133"/>
  </w:num>
  <w:num w:numId="122">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140"/>
  </w:num>
  <w:num w:numId="125">
    <w:abstractNumId w:val="209"/>
  </w:num>
  <w:num w:numId="126">
    <w:abstractNumId w:val="195"/>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205"/>
  </w:num>
  <w:num w:numId="128">
    <w:abstractNumId w:val="94"/>
  </w:num>
  <w:num w:numId="129">
    <w:abstractNumId w:val="31"/>
  </w:num>
  <w:num w:numId="130">
    <w:abstractNumId w:val="174"/>
  </w:num>
  <w:num w:numId="131">
    <w:abstractNumId w:val="39"/>
  </w:num>
  <w:num w:numId="132">
    <w:abstractNumId w:val="41"/>
  </w:num>
  <w:num w:numId="133">
    <w:abstractNumId w:val="8"/>
  </w:num>
  <w:num w:numId="134">
    <w:abstractNumId w:val="104"/>
  </w:num>
  <w:num w:numId="135">
    <w:abstractNumId w:val="34"/>
  </w:num>
  <w:num w:numId="136">
    <w:abstractNumId w:val="118"/>
  </w:num>
  <w:num w:numId="137">
    <w:abstractNumId w:val="68"/>
  </w:num>
  <w:num w:numId="138">
    <w:abstractNumId w:val="188"/>
  </w:num>
  <w:num w:numId="139">
    <w:abstractNumId w:val="45"/>
  </w:num>
  <w:num w:numId="140">
    <w:abstractNumId w:val="198"/>
  </w:num>
  <w:num w:numId="141">
    <w:abstractNumId w:val="179"/>
  </w:num>
  <w:num w:numId="142">
    <w:abstractNumId w:val="148"/>
  </w:num>
  <w:num w:numId="143">
    <w:abstractNumId w:val="211"/>
  </w:num>
  <w:num w:numId="144">
    <w:abstractNumId w:val="181"/>
  </w:num>
  <w:num w:numId="145">
    <w:abstractNumId w:val="92"/>
  </w:num>
  <w:num w:numId="146">
    <w:abstractNumId w:val="216"/>
  </w:num>
  <w:num w:numId="147">
    <w:abstractNumId w:val="113"/>
  </w:num>
  <w:num w:numId="148">
    <w:abstractNumId w:val="171"/>
  </w:num>
  <w:num w:numId="149">
    <w:abstractNumId w:val="160"/>
  </w:num>
  <w:num w:numId="150">
    <w:abstractNumId w:val="89"/>
  </w:num>
  <w:num w:numId="151">
    <w:abstractNumId w:val="10"/>
  </w:num>
  <w:num w:numId="152">
    <w:abstractNumId w:val="106"/>
  </w:num>
  <w:num w:numId="153">
    <w:abstractNumId w:val="150"/>
  </w:num>
  <w:num w:numId="154">
    <w:abstractNumId w:val="199"/>
  </w:num>
  <w:num w:numId="155">
    <w:abstractNumId w:val="61"/>
  </w:num>
  <w:num w:numId="156">
    <w:abstractNumId w:val="152"/>
  </w:num>
  <w:num w:numId="157">
    <w:abstractNumId w:val="122"/>
  </w:num>
  <w:num w:numId="158">
    <w:abstractNumId w:val="168"/>
  </w:num>
  <w:num w:numId="159">
    <w:abstractNumId w:val="165"/>
  </w:num>
  <w:num w:numId="160">
    <w:abstractNumId w:val="207"/>
  </w:num>
  <w:num w:numId="161">
    <w:abstractNumId w:val="22"/>
  </w:num>
  <w:num w:numId="162">
    <w:abstractNumId w:val="74"/>
  </w:num>
  <w:num w:numId="163">
    <w:abstractNumId w:val="201"/>
  </w:num>
  <w:num w:numId="164">
    <w:abstractNumId w:val="144"/>
  </w:num>
  <w:num w:numId="165">
    <w:abstractNumId w:val="184"/>
  </w:num>
  <w:num w:numId="166">
    <w:abstractNumId w:val="48"/>
  </w:num>
  <w:num w:numId="167">
    <w:abstractNumId w:val="154"/>
  </w:num>
  <w:num w:numId="168">
    <w:abstractNumId w:val="84"/>
  </w:num>
  <w:num w:numId="169">
    <w:abstractNumId w:val="112"/>
  </w:num>
  <w:num w:numId="170">
    <w:abstractNumId w:val="126"/>
  </w:num>
  <w:num w:numId="171">
    <w:abstractNumId w:val="6"/>
  </w:num>
  <w:num w:numId="172">
    <w:abstractNumId w:val="132"/>
  </w:num>
  <w:num w:numId="173">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67"/>
  </w:num>
  <w:num w:numId="175">
    <w:abstractNumId w:val="58"/>
  </w:num>
  <w:num w:numId="176">
    <w:abstractNumId w:val="219"/>
  </w:num>
  <w:num w:numId="177">
    <w:abstractNumId w:val="80"/>
  </w:num>
  <w:num w:numId="178">
    <w:abstractNumId w:val="131"/>
  </w:num>
  <w:num w:numId="179">
    <w:abstractNumId w:val="40"/>
  </w:num>
  <w:num w:numId="180">
    <w:abstractNumId w:val="136"/>
  </w:num>
  <w:num w:numId="181">
    <w:abstractNumId w:val="76"/>
  </w:num>
  <w:num w:numId="182">
    <w:abstractNumId w:val="193"/>
  </w:num>
  <w:num w:numId="183">
    <w:abstractNumId w:val="18"/>
  </w:num>
  <w:num w:numId="184">
    <w:abstractNumId w:val="139"/>
  </w:num>
  <w:num w:numId="185">
    <w:abstractNumId w:val="86"/>
  </w:num>
  <w:num w:numId="186">
    <w:abstractNumId w:val="78"/>
  </w:num>
  <w:num w:numId="187">
    <w:abstractNumId w:val="54"/>
  </w:num>
  <w:num w:numId="188">
    <w:abstractNumId w:val="151"/>
  </w:num>
  <w:num w:numId="189">
    <w:abstractNumId w:val="129"/>
  </w:num>
  <w:num w:numId="190">
    <w:abstractNumId w:val="163"/>
  </w:num>
  <w:num w:numId="191">
    <w:abstractNumId w:val="96"/>
  </w:num>
  <w:num w:numId="192">
    <w:abstractNumId w:val="77"/>
  </w:num>
  <w:num w:numId="193">
    <w:abstractNumId w:val="215"/>
  </w:num>
  <w:num w:numId="194">
    <w:abstractNumId w:val="11"/>
  </w:num>
  <w:num w:numId="195">
    <w:abstractNumId w:val="135"/>
  </w:num>
  <w:num w:numId="196">
    <w:abstractNumId w:val="57"/>
  </w:num>
  <w:num w:numId="197">
    <w:abstractNumId w:val="87"/>
  </w:num>
  <w:num w:numId="198">
    <w:abstractNumId w:val="204"/>
  </w:num>
  <w:num w:numId="199">
    <w:abstractNumId w:val="185"/>
  </w:num>
  <w:num w:numId="200">
    <w:abstractNumId w:val="90"/>
  </w:num>
  <w:num w:numId="201">
    <w:abstractNumId w:val="220"/>
  </w:num>
  <w:num w:numId="202">
    <w:abstractNumId w:val="9"/>
  </w:num>
  <w:num w:numId="203">
    <w:abstractNumId w:val="56"/>
  </w:num>
  <w:num w:numId="204">
    <w:abstractNumId w:val="72"/>
  </w:num>
  <w:num w:numId="205">
    <w:abstractNumId w:val="60"/>
  </w:num>
  <w:num w:numId="206">
    <w:abstractNumId w:val="95"/>
  </w:num>
  <w:num w:numId="207">
    <w:abstractNumId w:val="127"/>
  </w:num>
  <w:num w:numId="208">
    <w:abstractNumId w:val="26"/>
  </w:num>
  <w:num w:numId="209">
    <w:abstractNumId w:val="4"/>
  </w:num>
  <w:num w:numId="210">
    <w:abstractNumId w:val="28"/>
  </w:num>
  <w:num w:numId="211">
    <w:abstractNumId w:val="70"/>
  </w:num>
  <w:num w:numId="212">
    <w:abstractNumId w:val="5"/>
  </w:num>
  <w:num w:numId="213">
    <w:abstractNumId w:val="98"/>
  </w:num>
  <w:num w:numId="214">
    <w:abstractNumId w:val="180"/>
  </w:num>
  <w:num w:numId="215">
    <w:abstractNumId w:val="206"/>
  </w:num>
  <w:num w:numId="216">
    <w:abstractNumId w:val="130"/>
  </w:num>
  <w:num w:numId="217">
    <w:abstractNumId w:val="63"/>
  </w:num>
  <w:num w:numId="218">
    <w:abstractNumId w:val="2"/>
  </w:num>
  <w:num w:numId="219">
    <w:abstractNumId w:val="101"/>
  </w:num>
  <w:num w:numId="220">
    <w:abstractNumId w:val="125"/>
  </w:num>
  <w:num w:numId="221">
    <w:abstractNumId w:val="27"/>
  </w:num>
  <w:num w:numId="222">
    <w:abstractNumId w:val="149"/>
  </w:num>
  <w:num w:numId="223">
    <w:abstractNumId w:val="166"/>
  </w:num>
  <w:num w:numId="224">
    <w:abstractNumId w:val="213"/>
  </w:num>
  <w:num w:numId="225">
    <w:abstractNumId w:val="159"/>
  </w:num>
  <w:num w:numId="226">
    <w:abstractNumId w:val="23"/>
  </w:num>
  <w:num w:numId="227">
    <w:abstractNumId w:val="65"/>
  </w:num>
  <w:num w:numId="228">
    <w:abstractNumId w:val="162"/>
  </w:num>
  <w:num w:numId="229">
    <w:abstractNumId w:val="142"/>
  </w:num>
  <w:num w:numId="230">
    <w:abstractNumId w:val="147"/>
  </w:num>
  <w:num w:numId="231">
    <w:abstractNumId w:val="119"/>
  </w:num>
  <w:num w:numId="232">
    <w:abstractNumId w:val="182"/>
  </w:num>
  <w:num w:numId="233">
    <w:abstractNumId w:val="183"/>
  </w:num>
  <w:num w:numId="234">
    <w:abstractNumId w:val="24"/>
  </w:num>
  <w:num w:numId="235">
    <w:abstractNumId w:val="55"/>
  </w:num>
  <w:num w:numId="236">
    <w:abstractNumId w:val="71"/>
  </w:num>
  <w:numIdMacAtCleanup w:val="23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haiming">
    <w15:presenceInfo w15:providerId="Windows Live" w15:userId="b5eaee6d7bd04b2d"/>
  </w15:person>
  <w15:person w15:author="raye">
    <w15:presenceInfo w15:providerId="None" w15:userId="ray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activeWritingStyle w:appName="MSWord" w:lang="zh-CN" w:vendorID="64" w:dllVersion="0" w:nlCheck="1" w:checkStyle="1"/>
  <w:activeWritingStyle w:appName="MSWord" w:lang="en-US" w:vendorID="64" w:dllVersion="131078" w:nlCheck="1" w:checkStyle="0"/>
  <w:activeWritingStyle w:appName="MSWord" w:lang="zh-CN" w:vendorID="64" w:dllVersion="131077" w:nlCheck="1" w:checkStyle="1"/>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401E"/>
    <w:rsid w:val="0000029F"/>
    <w:rsid w:val="00001687"/>
    <w:rsid w:val="0000301C"/>
    <w:rsid w:val="000031DA"/>
    <w:rsid w:val="00003A7F"/>
    <w:rsid w:val="000042A0"/>
    <w:rsid w:val="0000532E"/>
    <w:rsid w:val="0000655E"/>
    <w:rsid w:val="000073B1"/>
    <w:rsid w:val="000074EE"/>
    <w:rsid w:val="00010324"/>
    <w:rsid w:val="00010B39"/>
    <w:rsid w:val="00011341"/>
    <w:rsid w:val="000115A8"/>
    <w:rsid w:val="000120B2"/>
    <w:rsid w:val="00012810"/>
    <w:rsid w:val="00012CFB"/>
    <w:rsid w:val="00013066"/>
    <w:rsid w:val="000138A1"/>
    <w:rsid w:val="00013C67"/>
    <w:rsid w:val="000140B9"/>
    <w:rsid w:val="00014613"/>
    <w:rsid w:val="00014AA3"/>
    <w:rsid w:val="000153DB"/>
    <w:rsid w:val="00015E63"/>
    <w:rsid w:val="0001600A"/>
    <w:rsid w:val="0001704E"/>
    <w:rsid w:val="00021210"/>
    <w:rsid w:val="000214A7"/>
    <w:rsid w:val="00021DC7"/>
    <w:rsid w:val="00022A05"/>
    <w:rsid w:val="00022A8E"/>
    <w:rsid w:val="0002447B"/>
    <w:rsid w:val="00024D7E"/>
    <w:rsid w:val="0002536C"/>
    <w:rsid w:val="000263BB"/>
    <w:rsid w:val="000263CF"/>
    <w:rsid w:val="00027321"/>
    <w:rsid w:val="00027CEB"/>
    <w:rsid w:val="00027F6C"/>
    <w:rsid w:val="0003029F"/>
    <w:rsid w:val="000308AB"/>
    <w:rsid w:val="00030D9A"/>
    <w:rsid w:val="0003218B"/>
    <w:rsid w:val="00033177"/>
    <w:rsid w:val="00033863"/>
    <w:rsid w:val="00033FA5"/>
    <w:rsid w:val="00034627"/>
    <w:rsid w:val="00034705"/>
    <w:rsid w:val="00035279"/>
    <w:rsid w:val="00035A42"/>
    <w:rsid w:val="000379D9"/>
    <w:rsid w:val="00040DD3"/>
    <w:rsid w:val="00041BC4"/>
    <w:rsid w:val="000426EA"/>
    <w:rsid w:val="000431F8"/>
    <w:rsid w:val="000433CF"/>
    <w:rsid w:val="000451D5"/>
    <w:rsid w:val="00045E1A"/>
    <w:rsid w:val="0004615A"/>
    <w:rsid w:val="00046182"/>
    <w:rsid w:val="0004667B"/>
    <w:rsid w:val="000477AC"/>
    <w:rsid w:val="00047C1B"/>
    <w:rsid w:val="00050183"/>
    <w:rsid w:val="00050605"/>
    <w:rsid w:val="00050C90"/>
    <w:rsid w:val="000514B0"/>
    <w:rsid w:val="00051CF5"/>
    <w:rsid w:val="00052002"/>
    <w:rsid w:val="00052DB7"/>
    <w:rsid w:val="00052E74"/>
    <w:rsid w:val="000540B0"/>
    <w:rsid w:val="0005423F"/>
    <w:rsid w:val="000546EA"/>
    <w:rsid w:val="0005488A"/>
    <w:rsid w:val="00054AE5"/>
    <w:rsid w:val="00055C5A"/>
    <w:rsid w:val="00055F54"/>
    <w:rsid w:val="0005769E"/>
    <w:rsid w:val="000604D0"/>
    <w:rsid w:val="00061547"/>
    <w:rsid w:val="0006168A"/>
    <w:rsid w:val="000616AD"/>
    <w:rsid w:val="00062B9E"/>
    <w:rsid w:val="00062CDA"/>
    <w:rsid w:val="0006331D"/>
    <w:rsid w:val="00064714"/>
    <w:rsid w:val="00064FA2"/>
    <w:rsid w:val="00065231"/>
    <w:rsid w:val="00065398"/>
    <w:rsid w:val="00065D45"/>
    <w:rsid w:val="00065F27"/>
    <w:rsid w:val="00065F64"/>
    <w:rsid w:val="00066791"/>
    <w:rsid w:val="00066B12"/>
    <w:rsid w:val="00066BBD"/>
    <w:rsid w:val="000673C6"/>
    <w:rsid w:val="00067D7A"/>
    <w:rsid w:val="000714F0"/>
    <w:rsid w:val="000716CA"/>
    <w:rsid w:val="0007208C"/>
    <w:rsid w:val="00072305"/>
    <w:rsid w:val="00073B23"/>
    <w:rsid w:val="00074106"/>
    <w:rsid w:val="00074E9E"/>
    <w:rsid w:val="00074FEF"/>
    <w:rsid w:val="000753BD"/>
    <w:rsid w:val="000769B2"/>
    <w:rsid w:val="00080E7A"/>
    <w:rsid w:val="00082AF2"/>
    <w:rsid w:val="000835D2"/>
    <w:rsid w:val="00083AB7"/>
    <w:rsid w:val="00083CF0"/>
    <w:rsid w:val="000844CB"/>
    <w:rsid w:val="00085EA1"/>
    <w:rsid w:val="0008612F"/>
    <w:rsid w:val="00087A22"/>
    <w:rsid w:val="00087A5C"/>
    <w:rsid w:val="000907AB"/>
    <w:rsid w:val="00090A58"/>
    <w:rsid w:val="000917B1"/>
    <w:rsid w:val="0009213E"/>
    <w:rsid w:val="0009234A"/>
    <w:rsid w:val="00092608"/>
    <w:rsid w:val="000946AA"/>
    <w:rsid w:val="00094AEF"/>
    <w:rsid w:val="00094D4C"/>
    <w:rsid w:val="00095B14"/>
    <w:rsid w:val="0009618B"/>
    <w:rsid w:val="00096B4A"/>
    <w:rsid w:val="000A015C"/>
    <w:rsid w:val="000A069C"/>
    <w:rsid w:val="000A071C"/>
    <w:rsid w:val="000A0D95"/>
    <w:rsid w:val="000A2F6A"/>
    <w:rsid w:val="000A33A5"/>
    <w:rsid w:val="000A428B"/>
    <w:rsid w:val="000A48DA"/>
    <w:rsid w:val="000A4C9D"/>
    <w:rsid w:val="000A50E3"/>
    <w:rsid w:val="000A53AA"/>
    <w:rsid w:val="000A55D5"/>
    <w:rsid w:val="000A5F8A"/>
    <w:rsid w:val="000A6867"/>
    <w:rsid w:val="000A799B"/>
    <w:rsid w:val="000B1221"/>
    <w:rsid w:val="000B1F59"/>
    <w:rsid w:val="000B21E0"/>
    <w:rsid w:val="000B252F"/>
    <w:rsid w:val="000B2D14"/>
    <w:rsid w:val="000B3376"/>
    <w:rsid w:val="000B35C0"/>
    <w:rsid w:val="000B4552"/>
    <w:rsid w:val="000B78B4"/>
    <w:rsid w:val="000C2655"/>
    <w:rsid w:val="000C2B58"/>
    <w:rsid w:val="000C5147"/>
    <w:rsid w:val="000C570D"/>
    <w:rsid w:val="000C60CE"/>
    <w:rsid w:val="000C6D43"/>
    <w:rsid w:val="000C7118"/>
    <w:rsid w:val="000C7AFE"/>
    <w:rsid w:val="000D01AE"/>
    <w:rsid w:val="000D049D"/>
    <w:rsid w:val="000D12F4"/>
    <w:rsid w:val="000D384B"/>
    <w:rsid w:val="000D4322"/>
    <w:rsid w:val="000D470D"/>
    <w:rsid w:val="000D4872"/>
    <w:rsid w:val="000D4944"/>
    <w:rsid w:val="000D49EE"/>
    <w:rsid w:val="000D56E8"/>
    <w:rsid w:val="000D79BB"/>
    <w:rsid w:val="000E0550"/>
    <w:rsid w:val="000E084F"/>
    <w:rsid w:val="000E0F24"/>
    <w:rsid w:val="000E1184"/>
    <w:rsid w:val="000E1D28"/>
    <w:rsid w:val="000E2079"/>
    <w:rsid w:val="000E34B0"/>
    <w:rsid w:val="000E4893"/>
    <w:rsid w:val="000E4FA7"/>
    <w:rsid w:val="000E54EE"/>
    <w:rsid w:val="000E598C"/>
    <w:rsid w:val="000E6130"/>
    <w:rsid w:val="000E65D0"/>
    <w:rsid w:val="000E6FA4"/>
    <w:rsid w:val="000E7F58"/>
    <w:rsid w:val="000F005B"/>
    <w:rsid w:val="000F0076"/>
    <w:rsid w:val="000F0551"/>
    <w:rsid w:val="000F062D"/>
    <w:rsid w:val="000F0AFD"/>
    <w:rsid w:val="000F0F5B"/>
    <w:rsid w:val="000F214A"/>
    <w:rsid w:val="000F22D1"/>
    <w:rsid w:val="000F2E8B"/>
    <w:rsid w:val="000F2F87"/>
    <w:rsid w:val="000F36C3"/>
    <w:rsid w:val="000F3FB0"/>
    <w:rsid w:val="000F4741"/>
    <w:rsid w:val="000F790C"/>
    <w:rsid w:val="00101601"/>
    <w:rsid w:val="00101701"/>
    <w:rsid w:val="00102AE9"/>
    <w:rsid w:val="001031E4"/>
    <w:rsid w:val="00103729"/>
    <w:rsid w:val="00104044"/>
    <w:rsid w:val="001041FA"/>
    <w:rsid w:val="001043E9"/>
    <w:rsid w:val="00105D95"/>
    <w:rsid w:val="00106632"/>
    <w:rsid w:val="00106663"/>
    <w:rsid w:val="0011020A"/>
    <w:rsid w:val="0011149A"/>
    <w:rsid w:val="00111E37"/>
    <w:rsid w:val="0011255B"/>
    <w:rsid w:val="00113263"/>
    <w:rsid w:val="001132BD"/>
    <w:rsid w:val="00113BF1"/>
    <w:rsid w:val="00113E00"/>
    <w:rsid w:val="00113E0F"/>
    <w:rsid w:val="00114B28"/>
    <w:rsid w:val="00114F8D"/>
    <w:rsid w:val="00115891"/>
    <w:rsid w:val="00117105"/>
    <w:rsid w:val="001178A8"/>
    <w:rsid w:val="0012191C"/>
    <w:rsid w:val="00121D98"/>
    <w:rsid w:val="00122856"/>
    <w:rsid w:val="00122B7C"/>
    <w:rsid w:val="00122E4F"/>
    <w:rsid w:val="0012309C"/>
    <w:rsid w:val="00123EFF"/>
    <w:rsid w:val="0012413F"/>
    <w:rsid w:val="0012453D"/>
    <w:rsid w:val="00124A4E"/>
    <w:rsid w:val="001256D5"/>
    <w:rsid w:val="00126332"/>
    <w:rsid w:val="0013012E"/>
    <w:rsid w:val="00131661"/>
    <w:rsid w:val="00131BF9"/>
    <w:rsid w:val="001326DD"/>
    <w:rsid w:val="0013478B"/>
    <w:rsid w:val="00134905"/>
    <w:rsid w:val="00135389"/>
    <w:rsid w:val="001354B1"/>
    <w:rsid w:val="00135981"/>
    <w:rsid w:val="001361D7"/>
    <w:rsid w:val="00136480"/>
    <w:rsid w:val="00137FCA"/>
    <w:rsid w:val="00141687"/>
    <w:rsid w:val="00141787"/>
    <w:rsid w:val="00141FC4"/>
    <w:rsid w:val="00142A80"/>
    <w:rsid w:val="00142F51"/>
    <w:rsid w:val="00143544"/>
    <w:rsid w:val="001441C4"/>
    <w:rsid w:val="00145186"/>
    <w:rsid w:val="00145C1F"/>
    <w:rsid w:val="00147145"/>
    <w:rsid w:val="001478F2"/>
    <w:rsid w:val="00151BD8"/>
    <w:rsid w:val="00152DE8"/>
    <w:rsid w:val="001538D5"/>
    <w:rsid w:val="001546ED"/>
    <w:rsid w:val="00155173"/>
    <w:rsid w:val="00155A71"/>
    <w:rsid w:val="0015644B"/>
    <w:rsid w:val="001572DA"/>
    <w:rsid w:val="001576ED"/>
    <w:rsid w:val="0016109B"/>
    <w:rsid w:val="001615FD"/>
    <w:rsid w:val="0016177B"/>
    <w:rsid w:val="00162421"/>
    <w:rsid w:val="0016343B"/>
    <w:rsid w:val="001649A4"/>
    <w:rsid w:val="00164C68"/>
    <w:rsid w:val="001655FB"/>
    <w:rsid w:val="0016578C"/>
    <w:rsid w:val="00165B26"/>
    <w:rsid w:val="00167AE9"/>
    <w:rsid w:val="001705B5"/>
    <w:rsid w:val="00170D3F"/>
    <w:rsid w:val="00171E47"/>
    <w:rsid w:val="00172903"/>
    <w:rsid w:val="001733C0"/>
    <w:rsid w:val="00173B8F"/>
    <w:rsid w:val="00173D18"/>
    <w:rsid w:val="00173E59"/>
    <w:rsid w:val="001742CF"/>
    <w:rsid w:val="00174C8B"/>
    <w:rsid w:val="00174DD1"/>
    <w:rsid w:val="001751A8"/>
    <w:rsid w:val="0017609C"/>
    <w:rsid w:val="001767FC"/>
    <w:rsid w:val="001775B8"/>
    <w:rsid w:val="00177839"/>
    <w:rsid w:val="00177AE7"/>
    <w:rsid w:val="00180750"/>
    <w:rsid w:val="00181217"/>
    <w:rsid w:val="001812D3"/>
    <w:rsid w:val="00181C14"/>
    <w:rsid w:val="00182328"/>
    <w:rsid w:val="00182387"/>
    <w:rsid w:val="00184545"/>
    <w:rsid w:val="001848ED"/>
    <w:rsid w:val="00184AF1"/>
    <w:rsid w:val="0019003E"/>
    <w:rsid w:val="001903A5"/>
    <w:rsid w:val="00190972"/>
    <w:rsid w:val="001910E4"/>
    <w:rsid w:val="00191E56"/>
    <w:rsid w:val="00192E34"/>
    <w:rsid w:val="00193017"/>
    <w:rsid w:val="00193036"/>
    <w:rsid w:val="00193559"/>
    <w:rsid w:val="001940E9"/>
    <w:rsid w:val="0019469E"/>
    <w:rsid w:val="001946A1"/>
    <w:rsid w:val="00196FD9"/>
    <w:rsid w:val="00197A51"/>
    <w:rsid w:val="00197BCD"/>
    <w:rsid w:val="00197DBD"/>
    <w:rsid w:val="001A12E5"/>
    <w:rsid w:val="001A1FE0"/>
    <w:rsid w:val="001A2977"/>
    <w:rsid w:val="001A2A3E"/>
    <w:rsid w:val="001A3E11"/>
    <w:rsid w:val="001A41A7"/>
    <w:rsid w:val="001A4516"/>
    <w:rsid w:val="001A4841"/>
    <w:rsid w:val="001A4DB2"/>
    <w:rsid w:val="001A5444"/>
    <w:rsid w:val="001A595C"/>
    <w:rsid w:val="001A5B3D"/>
    <w:rsid w:val="001A5E95"/>
    <w:rsid w:val="001A6EA2"/>
    <w:rsid w:val="001A7B84"/>
    <w:rsid w:val="001A7F5F"/>
    <w:rsid w:val="001B131C"/>
    <w:rsid w:val="001B1B33"/>
    <w:rsid w:val="001B2034"/>
    <w:rsid w:val="001B3226"/>
    <w:rsid w:val="001B4315"/>
    <w:rsid w:val="001B4C09"/>
    <w:rsid w:val="001B4F39"/>
    <w:rsid w:val="001B69F5"/>
    <w:rsid w:val="001B6B9A"/>
    <w:rsid w:val="001B703C"/>
    <w:rsid w:val="001B7140"/>
    <w:rsid w:val="001C0559"/>
    <w:rsid w:val="001C091D"/>
    <w:rsid w:val="001C0E48"/>
    <w:rsid w:val="001C0E69"/>
    <w:rsid w:val="001C2A90"/>
    <w:rsid w:val="001C374A"/>
    <w:rsid w:val="001C4326"/>
    <w:rsid w:val="001C5DEF"/>
    <w:rsid w:val="001C616D"/>
    <w:rsid w:val="001C7B11"/>
    <w:rsid w:val="001C7D7F"/>
    <w:rsid w:val="001D0AC2"/>
    <w:rsid w:val="001D0B4C"/>
    <w:rsid w:val="001D0C03"/>
    <w:rsid w:val="001D0C74"/>
    <w:rsid w:val="001D21BB"/>
    <w:rsid w:val="001D2373"/>
    <w:rsid w:val="001D2F5A"/>
    <w:rsid w:val="001D3275"/>
    <w:rsid w:val="001D42EB"/>
    <w:rsid w:val="001D487C"/>
    <w:rsid w:val="001D4CD0"/>
    <w:rsid w:val="001D62D0"/>
    <w:rsid w:val="001D65A4"/>
    <w:rsid w:val="001E0A89"/>
    <w:rsid w:val="001E129E"/>
    <w:rsid w:val="001E1384"/>
    <w:rsid w:val="001E1C9F"/>
    <w:rsid w:val="001E1DDD"/>
    <w:rsid w:val="001E2092"/>
    <w:rsid w:val="001E31A7"/>
    <w:rsid w:val="001E3F09"/>
    <w:rsid w:val="001E4353"/>
    <w:rsid w:val="001E4407"/>
    <w:rsid w:val="001E49CC"/>
    <w:rsid w:val="001E4B32"/>
    <w:rsid w:val="001E4D61"/>
    <w:rsid w:val="001E5F89"/>
    <w:rsid w:val="001F096A"/>
    <w:rsid w:val="001F2687"/>
    <w:rsid w:val="001F2B7A"/>
    <w:rsid w:val="001F3235"/>
    <w:rsid w:val="001F3333"/>
    <w:rsid w:val="001F3470"/>
    <w:rsid w:val="001F35C5"/>
    <w:rsid w:val="001F3CAF"/>
    <w:rsid w:val="001F43B7"/>
    <w:rsid w:val="001F48E6"/>
    <w:rsid w:val="001F4985"/>
    <w:rsid w:val="001F5034"/>
    <w:rsid w:val="001F5142"/>
    <w:rsid w:val="001F52BA"/>
    <w:rsid w:val="001F5F37"/>
    <w:rsid w:val="001F6F05"/>
    <w:rsid w:val="001F70CC"/>
    <w:rsid w:val="001F717C"/>
    <w:rsid w:val="001F73E4"/>
    <w:rsid w:val="00200542"/>
    <w:rsid w:val="00200EA2"/>
    <w:rsid w:val="00201884"/>
    <w:rsid w:val="00202A4E"/>
    <w:rsid w:val="00203833"/>
    <w:rsid w:val="002044FD"/>
    <w:rsid w:val="00205B48"/>
    <w:rsid w:val="0020700B"/>
    <w:rsid w:val="00207E9B"/>
    <w:rsid w:val="002106F9"/>
    <w:rsid w:val="0021078B"/>
    <w:rsid w:val="00210816"/>
    <w:rsid w:val="00211AE3"/>
    <w:rsid w:val="00211CC9"/>
    <w:rsid w:val="00212E02"/>
    <w:rsid w:val="00213205"/>
    <w:rsid w:val="002136B9"/>
    <w:rsid w:val="00213C5E"/>
    <w:rsid w:val="00213ECC"/>
    <w:rsid w:val="002148C2"/>
    <w:rsid w:val="002149A6"/>
    <w:rsid w:val="00214B01"/>
    <w:rsid w:val="002162A8"/>
    <w:rsid w:val="00221161"/>
    <w:rsid w:val="00221D2B"/>
    <w:rsid w:val="00222B35"/>
    <w:rsid w:val="00222D8B"/>
    <w:rsid w:val="00223506"/>
    <w:rsid w:val="00223645"/>
    <w:rsid w:val="002246AA"/>
    <w:rsid w:val="00224E5A"/>
    <w:rsid w:val="00226BC3"/>
    <w:rsid w:val="00227719"/>
    <w:rsid w:val="0022777F"/>
    <w:rsid w:val="00227B3F"/>
    <w:rsid w:val="00230106"/>
    <w:rsid w:val="00231345"/>
    <w:rsid w:val="00231EDB"/>
    <w:rsid w:val="00233917"/>
    <w:rsid w:val="00233FFB"/>
    <w:rsid w:val="0023544E"/>
    <w:rsid w:val="00236691"/>
    <w:rsid w:val="002367DD"/>
    <w:rsid w:val="00236839"/>
    <w:rsid w:val="00236FDC"/>
    <w:rsid w:val="002370DE"/>
    <w:rsid w:val="0023754C"/>
    <w:rsid w:val="00237DFE"/>
    <w:rsid w:val="00240B2B"/>
    <w:rsid w:val="00240D08"/>
    <w:rsid w:val="002419E0"/>
    <w:rsid w:val="00241A23"/>
    <w:rsid w:val="00242AE5"/>
    <w:rsid w:val="00242DD5"/>
    <w:rsid w:val="00243778"/>
    <w:rsid w:val="00243F53"/>
    <w:rsid w:val="0024403B"/>
    <w:rsid w:val="00245042"/>
    <w:rsid w:val="00247203"/>
    <w:rsid w:val="0025068D"/>
    <w:rsid w:val="002507E8"/>
    <w:rsid w:val="002510B6"/>
    <w:rsid w:val="00251A76"/>
    <w:rsid w:val="00251BEC"/>
    <w:rsid w:val="00253116"/>
    <w:rsid w:val="00260A08"/>
    <w:rsid w:val="0026127F"/>
    <w:rsid w:val="00261B6E"/>
    <w:rsid w:val="0026235D"/>
    <w:rsid w:val="00262EBC"/>
    <w:rsid w:val="00262F0E"/>
    <w:rsid w:val="002640F9"/>
    <w:rsid w:val="00265654"/>
    <w:rsid w:val="0026642A"/>
    <w:rsid w:val="00270680"/>
    <w:rsid w:val="002707A2"/>
    <w:rsid w:val="002713F6"/>
    <w:rsid w:val="00271904"/>
    <w:rsid w:val="00271E9F"/>
    <w:rsid w:val="00271F2B"/>
    <w:rsid w:val="0027253C"/>
    <w:rsid w:val="002732A7"/>
    <w:rsid w:val="002738B7"/>
    <w:rsid w:val="0027489B"/>
    <w:rsid w:val="00275DD7"/>
    <w:rsid w:val="00275FD6"/>
    <w:rsid w:val="00276090"/>
    <w:rsid w:val="00276273"/>
    <w:rsid w:val="002765EC"/>
    <w:rsid w:val="00276EE6"/>
    <w:rsid w:val="00280DCC"/>
    <w:rsid w:val="00281C67"/>
    <w:rsid w:val="002829B0"/>
    <w:rsid w:val="002829D5"/>
    <w:rsid w:val="00283068"/>
    <w:rsid w:val="00284C47"/>
    <w:rsid w:val="0028574A"/>
    <w:rsid w:val="00286906"/>
    <w:rsid w:val="002872F8"/>
    <w:rsid w:val="0028738E"/>
    <w:rsid w:val="00287722"/>
    <w:rsid w:val="00287C3A"/>
    <w:rsid w:val="002903D6"/>
    <w:rsid w:val="002915E4"/>
    <w:rsid w:val="00291F52"/>
    <w:rsid w:val="0029260B"/>
    <w:rsid w:val="002939A8"/>
    <w:rsid w:val="00294604"/>
    <w:rsid w:val="002947E3"/>
    <w:rsid w:val="0029494B"/>
    <w:rsid w:val="002950E4"/>
    <w:rsid w:val="002967FD"/>
    <w:rsid w:val="00296D60"/>
    <w:rsid w:val="00297788"/>
    <w:rsid w:val="00297B3B"/>
    <w:rsid w:val="002A01B7"/>
    <w:rsid w:val="002A028C"/>
    <w:rsid w:val="002A2A80"/>
    <w:rsid w:val="002A2DC4"/>
    <w:rsid w:val="002A39CE"/>
    <w:rsid w:val="002A590B"/>
    <w:rsid w:val="002A5F0B"/>
    <w:rsid w:val="002A6BC3"/>
    <w:rsid w:val="002A7A15"/>
    <w:rsid w:val="002A7A46"/>
    <w:rsid w:val="002A7F4E"/>
    <w:rsid w:val="002B00ED"/>
    <w:rsid w:val="002B10D1"/>
    <w:rsid w:val="002B1267"/>
    <w:rsid w:val="002B126D"/>
    <w:rsid w:val="002B1B93"/>
    <w:rsid w:val="002B2EFF"/>
    <w:rsid w:val="002B4A73"/>
    <w:rsid w:val="002B5AE4"/>
    <w:rsid w:val="002B657B"/>
    <w:rsid w:val="002B7695"/>
    <w:rsid w:val="002C027E"/>
    <w:rsid w:val="002C178F"/>
    <w:rsid w:val="002C3624"/>
    <w:rsid w:val="002C3CC3"/>
    <w:rsid w:val="002C46A0"/>
    <w:rsid w:val="002C4838"/>
    <w:rsid w:val="002C498D"/>
    <w:rsid w:val="002C6E20"/>
    <w:rsid w:val="002C745E"/>
    <w:rsid w:val="002C76ED"/>
    <w:rsid w:val="002D0C59"/>
    <w:rsid w:val="002D0C98"/>
    <w:rsid w:val="002D11D0"/>
    <w:rsid w:val="002D188B"/>
    <w:rsid w:val="002D23B0"/>
    <w:rsid w:val="002D288B"/>
    <w:rsid w:val="002D383E"/>
    <w:rsid w:val="002D494D"/>
    <w:rsid w:val="002D4E94"/>
    <w:rsid w:val="002D4FFB"/>
    <w:rsid w:val="002D5850"/>
    <w:rsid w:val="002D72C9"/>
    <w:rsid w:val="002E01CD"/>
    <w:rsid w:val="002E0595"/>
    <w:rsid w:val="002E10AA"/>
    <w:rsid w:val="002E2419"/>
    <w:rsid w:val="002E5BDD"/>
    <w:rsid w:val="002E5E41"/>
    <w:rsid w:val="002E5F75"/>
    <w:rsid w:val="002E6184"/>
    <w:rsid w:val="002E68B0"/>
    <w:rsid w:val="002E7EC8"/>
    <w:rsid w:val="002F0087"/>
    <w:rsid w:val="002F0CE0"/>
    <w:rsid w:val="002F1901"/>
    <w:rsid w:val="002F1AA9"/>
    <w:rsid w:val="002F1CA8"/>
    <w:rsid w:val="002F219D"/>
    <w:rsid w:val="002F253F"/>
    <w:rsid w:val="002F467B"/>
    <w:rsid w:val="002F69D6"/>
    <w:rsid w:val="00301CD6"/>
    <w:rsid w:val="0030222A"/>
    <w:rsid w:val="0030322A"/>
    <w:rsid w:val="00303830"/>
    <w:rsid w:val="00304CEC"/>
    <w:rsid w:val="00305376"/>
    <w:rsid w:val="003055B2"/>
    <w:rsid w:val="00306AC2"/>
    <w:rsid w:val="00306D73"/>
    <w:rsid w:val="0030711B"/>
    <w:rsid w:val="0030754A"/>
    <w:rsid w:val="00307D11"/>
    <w:rsid w:val="00307F67"/>
    <w:rsid w:val="00310412"/>
    <w:rsid w:val="0031052F"/>
    <w:rsid w:val="00310957"/>
    <w:rsid w:val="0031150D"/>
    <w:rsid w:val="00312B60"/>
    <w:rsid w:val="00313981"/>
    <w:rsid w:val="00313EEB"/>
    <w:rsid w:val="00314295"/>
    <w:rsid w:val="0031486F"/>
    <w:rsid w:val="00315181"/>
    <w:rsid w:val="00316B4D"/>
    <w:rsid w:val="00316D8F"/>
    <w:rsid w:val="00317651"/>
    <w:rsid w:val="00317B52"/>
    <w:rsid w:val="00322AF6"/>
    <w:rsid w:val="00323428"/>
    <w:rsid w:val="0032487C"/>
    <w:rsid w:val="00324CC6"/>
    <w:rsid w:val="0032525F"/>
    <w:rsid w:val="0032575F"/>
    <w:rsid w:val="00327AC9"/>
    <w:rsid w:val="003304B2"/>
    <w:rsid w:val="00330904"/>
    <w:rsid w:val="0033099D"/>
    <w:rsid w:val="00330BA6"/>
    <w:rsid w:val="00330F5F"/>
    <w:rsid w:val="00333BDC"/>
    <w:rsid w:val="00333EB0"/>
    <w:rsid w:val="00333EBE"/>
    <w:rsid w:val="0033583C"/>
    <w:rsid w:val="003358E2"/>
    <w:rsid w:val="00335F86"/>
    <w:rsid w:val="003365A6"/>
    <w:rsid w:val="00337C05"/>
    <w:rsid w:val="00340697"/>
    <w:rsid w:val="0034099D"/>
    <w:rsid w:val="00340EAA"/>
    <w:rsid w:val="00341283"/>
    <w:rsid w:val="0034155F"/>
    <w:rsid w:val="0034179F"/>
    <w:rsid w:val="00341931"/>
    <w:rsid w:val="00341A95"/>
    <w:rsid w:val="00341C10"/>
    <w:rsid w:val="00342B67"/>
    <w:rsid w:val="00343094"/>
    <w:rsid w:val="003435CD"/>
    <w:rsid w:val="00343824"/>
    <w:rsid w:val="00343ADC"/>
    <w:rsid w:val="003449A6"/>
    <w:rsid w:val="0034504D"/>
    <w:rsid w:val="0034553C"/>
    <w:rsid w:val="00345782"/>
    <w:rsid w:val="0034706F"/>
    <w:rsid w:val="003473E2"/>
    <w:rsid w:val="00347D0C"/>
    <w:rsid w:val="00350085"/>
    <w:rsid w:val="003506F5"/>
    <w:rsid w:val="00350A9F"/>
    <w:rsid w:val="0035192E"/>
    <w:rsid w:val="003525C2"/>
    <w:rsid w:val="00352AD0"/>
    <w:rsid w:val="00352B0F"/>
    <w:rsid w:val="0035359A"/>
    <w:rsid w:val="0035479B"/>
    <w:rsid w:val="00355170"/>
    <w:rsid w:val="00355806"/>
    <w:rsid w:val="00356BC8"/>
    <w:rsid w:val="00357752"/>
    <w:rsid w:val="003579AC"/>
    <w:rsid w:val="00357C34"/>
    <w:rsid w:val="00360B7B"/>
    <w:rsid w:val="003616BE"/>
    <w:rsid w:val="003618A2"/>
    <w:rsid w:val="00361FAC"/>
    <w:rsid w:val="00362C5F"/>
    <w:rsid w:val="00364495"/>
    <w:rsid w:val="00364620"/>
    <w:rsid w:val="00365580"/>
    <w:rsid w:val="00365764"/>
    <w:rsid w:val="0036652C"/>
    <w:rsid w:val="00366FDD"/>
    <w:rsid w:val="00367096"/>
    <w:rsid w:val="00367551"/>
    <w:rsid w:val="00367BDB"/>
    <w:rsid w:val="00367C36"/>
    <w:rsid w:val="00370788"/>
    <w:rsid w:val="003711E4"/>
    <w:rsid w:val="00371333"/>
    <w:rsid w:val="00371992"/>
    <w:rsid w:val="00372CEF"/>
    <w:rsid w:val="00372F7F"/>
    <w:rsid w:val="00373946"/>
    <w:rsid w:val="00373F23"/>
    <w:rsid w:val="00373FFD"/>
    <w:rsid w:val="00375F1C"/>
    <w:rsid w:val="00376648"/>
    <w:rsid w:val="00377A90"/>
    <w:rsid w:val="00377EA4"/>
    <w:rsid w:val="00380611"/>
    <w:rsid w:val="00381D0A"/>
    <w:rsid w:val="00384243"/>
    <w:rsid w:val="00384CA4"/>
    <w:rsid w:val="003852EE"/>
    <w:rsid w:val="003855DC"/>
    <w:rsid w:val="003859EE"/>
    <w:rsid w:val="00386D0B"/>
    <w:rsid w:val="003877B9"/>
    <w:rsid w:val="00390512"/>
    <w:rsid w:val="00390E5A"/>
    <w:rsid w:val="003920CB"/>
    <w:rsid w:val="003922E2"/>
    <w:rsid w:val="0039457C"/>
    <w:rsid w:val="00395034"/>
    <w:rsid w:val="003958DC"/>
    <w:rsid w:val="003959F8"/>
    <w:rsid w:val="00396257"/>
    <w:rsid w:val="00396487"/>
    <w:rsid w:val="003969E2"/>
    <w:rsid w:val="00396C60"/>
    <w:rsid w:val="003971E5"/>
    <w:rsid w:val="003977EE"/>
    <w:rsid w:val="003A1E7A"/>
    <w:rsid w:val="003A2901"/>
    <w:rsid w:val="003A2D12"/>
    <w:rsid w:val="003A3089"/>
    <w:rsid w:val="003A32A7"/>
    <w:rsid w:val="003A33F6"/>
    <w:rsid w:val="003A3C87"/>
    <w:rsid w:val="003A45F7"/>
    <w:rsid w:val="003A489F"/>
    <w:rsid w:val="003A4F91"/>
    <w:rsid w:val="003A53C7"/>
    <w:rsid w:val="003A652B"/>
    <w:rsid w:val="003A7B8E"/>
    <w:rsid w:val="003A7DEF"/>
    <w:rsid w:val="003B03AD"/>
    <w:rsid w:val="003B0B65"/>
    <w:rsid w:val="003B0E08"/>
    <w:rsid w:val="003B1128"/>
    <w:rsid w:val="003B1301"/>
    <w:rsid w:val="003B2568"/>
    <w:rsid w:val="003B264D"/>
    <w:rsid w:val="003B27B6"/>
    <w:rsid w:val="003B2E30"/>
    <w:rsid w:val="003B3503"/>
    <w:rsid w:val="003B3B36"/>
    <w:rsid w:val="003B6A92"/>
    <w:rsid w:val="003B6C4B"/>
    <w:rsid w:val="003B7591"/>
    <w:rsid w:val="003B7CFC"/>
    <w:rsid w:val="003C09F3"/>
    <w:rsid w:val="003C11FE"/>
    <w:rsid w:val="003C30A8"/>
    <w:rsid w:val="003C3366"/>
    <w:rsid w:val="003C4311"/>
    <w:rsid w:val="003C49A2"/>
    <w:rsid w:val="003C6CD1"/>
    <w:rsid w:val="003C6FAA"/>
    <w:rsid w:val="003C744B"/>
    <w:rsid w:val="003C7610"/>
    <w:rsid w:val="003C77D4"/>
    <w:rsid w:val="003D03E1"/>
    <w:rsid w:val="003D04FB"/>
    <w:rsid w:val="003D0796"/>
    <w:rsid w:val="003D0E5D"/>
    <w:rsid w:val="003D19D2"/>
    <w:rsid w:val="003D2184"/>
    <w:rsid w:val="003D30C4"/>
    <w:rsid w:val="003D337D"/>
    <w:rsid w:val="003D585C"/>
    <w:rsid w:val="003D7203"/>
    <w:rsid w:val="003D733C"/>
    <w:rsid w:val="003E0F78"/>
    <w:rsid w:val="003E2795"/>
    <w:rsid w:val="003E28DB"/>
    <w:rsid w:val="003E2DF0"/>
    <w:rsid w:val="003E4C9D"/>
    <w:rsid w:val="003E60D5"/>
    <w:rsid w:val="003E64AD"/>
    <w:rsid w:val="003E6FB2"/>
    <w:rsid w:val="003E7376"/>
    <w:rsid w:val="003E7B31"/>
    <w:rsid w:val="003F002A"/>
    <w:rsid w:val="003F042B"/>
    <w:rsid w:val="003F16FA"/>
    <w:rsid w:val="003F230E"/>
    <w:rsid w:val="003F2A16"/>
    <w:rsid w:val="003F2BAB"/>
    <w:rsid w:val="003F32AD"/>
    <w:rsid w:val="003F3364"/>
    <w:rsid w:val="003F41B3"/>
    <w:rsid w:val="003F6CB6"/>
    <w:rsid w:val="003F6F03"/>
    <w:rsid w:val="003F7FB4"/>
    <w:rsid w:val="00400F36"/>
    <w:rsid w:val="0040161D"/>
    <w:rsid w:val="004016C4"/>
    <w:rsid w:val="00401B4C"/>
    <w:rsid w:val="00401EE1"/>
    <w:rsid w:val="00404BE7"/>
    <w:rsid w:val="00405A0F"/>
    <w:rsid w:val="00405B1B"/>
    <w:rsid w:val="00406C0F"/>
    <w:rsid w:val="0041062F"/>
    <w:rsid w:val="00410761"/>
    <w:rsid w:val="004107AF"/>
    <w:rsid w:val="004107F4"/>
    <w:rsid w:val="00410D6A"/>
    <w:rsid w:val="00411789"/>
    <w:rsid w:val="00411F86"/>
    <w:rsid w:val="00412F0A"/>
    <w:rsid w:val="004134C9"/>
    <w:rsid w:val="00413546"/>
    <w:rsid w:val="0041447B"/>
    <w:rsid w:val="0041599E"/>
    <w:rsid w:val="00415C9A"/>
    <w:rsid w:val="0041713B"/>
    <w:rsid w:val="00417547"/>
    <w:rsid w:val="00417AF4"/>
    <w:rsid w:val="00417C2E"/>
    <w:rsid w:val="00417C46"/>
    <w:rsid w:val="00417FFE"/>
    <w:rsid w:val="00420187"/>
    <w:rsid w:val="004201A0"/>
    <w:rsid w:val="004202FF"/>
    <w:rsid w:val="004205F6"/>
    <w:rsid w:val="00420739"/>
    <w:rsid w:val="00420B7C"/>
    <w:rsid w:val="00420F2B"/>
    <w:rsid w:val="0042175F"/>
    <w:rsid w:val="00421889"/>
    <w:rsid w:val="00421A23"/>
    <w:rsid w:val="004220DF"/>
    <w:rsid w:val="00422C9F"/>
    <w:rsid w:val="00425357"/>
    <w:rsid w:val="0042547B"/>
    <w:rsid w:val="004273BE"/>
    <w:rsid w:val="0042745D"/>
    <w:rsid w:val="00430316"/>
    <w:rsid w:val="004303B0"/>
    <w:rsid w:val="00430D7E"/>
    <w:rsid w:val="00431280"/>
    <w:rsid w:val="004323DF"/>
    <w:rsid w:val="0043284E"/>
    <w:rsid w:val="0043299D"/>
    <w:rsid w:val="004329F6"/>
    <w:rsid w:val="00433310"/>
    <w:rsid w:val="00433D75"/>
    <w:rsid w:val="00434117"/>
    <w:rsid w:val="00434868"/>
    <w:rsid w:val="0043579C"/>
    <w:rsid w:val="004364DC"/>
    <w:rsid w:val="00437539"/>
    <w:rsid w:val="0043771C"/>
    <w:rsid w:val="004403ED"/>
    <w:rsid w:val="0044040F"/>
    <w:rsid w:val="004405CC"/>
    <w:rsid w:val="00442247"/>
    <w:rsid w:val="00442262"/>
    <w:rsid w:val="0044272F"/>
    <w:rsid w:val="00442899"/>
    <w:rsid w:val="00443284"/>
    <w:rsid w:val="00445704"/>
    <w:rsid w:val="004469C1"/>
    <w:rsid w:val="00446C1D"/>
    <w:rsid w:val="00447A2E"/>
    <w:rsid w:val="00447D87"/>
    <w:rsid w:val="00447E40"/>
    <w:rsid w:val="00451AE2"/>
    <w:rsid w:val="00452726"/>
    <w:rsid w:val="00453E11"/>
    <w:rsid w:val="00454DD0"/>
    <w:rsid w:val="00455438"/>
    <w:rsid w:val="00455A2B"/>
    <w:rsid w:val="00455C5C"/>
    <w:rsid w:val="00460019"/>
    <w:rsid w:val="004602EA"/>
    <w:rsid w:val="004603B0"/>
    <w:rsid w:val="00460555"/>
    <w:rsid w:val="00460623"/>
    <w:rsid w:val="00460786"/>
    <w:rsid w:val="004607C2"/>
    <w:rsid w:val="00461597"/>
    <w:rsid w:val="004616BD"/>
    <w:rsid w:val="00461EE6"/>
    <w:rsid w:val="004627DC"/>
    <w:rsid w:val="004636D1"/>
    <w:rsid w:val="00463DD7"/>
    <w:rsid w:val="004642A7"/>
    <w:rsid w:val="004644FA"/>
    <w:rsid w:val="00464D2E"/>
    <w:rsid w:val="00464D43"/>
    <w:rsid w:val="00465751"/>
    <w:rsid w:val="00465861"/>
    <w:rsid w:val="0046633E"/>
    <w:rsid w:val="00466A2C"/>
    <w:rsid w:val="00466B15"/>
    <w:rsid w:val="00467712"/>
    <w:rsid w:val="00467E2C"/>
    <w:rsid w:val="00472191"/>
    <w:rsid w:val="00472362"/>
    <w:rsid w:val="004726D3"/>
    <w:rsid w:val="00472DDC"/>
    <w:rsid w:val="00473520"/>
    <w:rsid w:val="00474084"/>
    <w:rsid w:val="00474B43"/>
    <w:rsid w:val="00474F52"/>
    <w:rsid w:val="00475DA3"/>
    <w:rsid w:val="00475E15"/>
    <w:rsid w:val="00477099"/>
    <w:rsid w:val="00477544"/>
    <w:rsid w:val="004819CC"/>
    <w:rsid w:val="004822D8"/>
    <w:rsid w:val="004836FF"/>
    <w:rsid w:val="00484773"/>
    <w:rsid w:val="004855E8"/>
    <w:rsid w:val="004860BC"/>
    <w:rsid w:val="00486A64"/>
    <w:rsid w:val="00490771"/>
    <w:rsid w:val="0049190D"/>
    <w:rsid w:val="00492296"/>
    <w:rsid w:val="00492879"/>
    <w:rsid w:val="00492A41"/>
    <w:rsid w:val="0049408B"/>
    <w:rsid w:val="004961BB"/>
    <w:rsid w:val="00496420"/>
    <w:rsid w:val="00496B24"/>
    <w:rsid w:val="00497739"/>
    <w:rsid w:val="004A07FE"/>
    <w:rsid w:val="004A25A2"/>
    <w:rsid w:val="004A266D"/>
    <w:rsid w:val="004A2D24"/>
    <w:rsid w:val="004A43B6"/>
    <w:rsid w:val="004A6E23"/>
    <w:rsid w:val="004A72AC"/>
    <w:rsid w:val="004A769C"/>
    <w:rsid w:val="004B0167"/>
    <w:rsid w:val="004B0591"/>
    <w:rsid w:val="004B1084"/>
    <w:rsid w:val="004B10FE"/>
    <w:rsid w:val="004B14AF"/>
    <w:rsid w:val="004B298D"/>
    <w:rsid w:val="004B540C"/>
    <w:rsid w:val="004B5543"/>
    <w:rsid w:val="004B57C8"/>
    <w:rsid w:val="004B5A76"/>
    <w:rsid w:val="004B6601"/>
    <w:rsid w:val="004C0950"/>
    <w:rsid w:val="004C0B67"/>
    <w:rsid w:val="004C1134"/>
    <w:rsid w:val="004C300C"/>
    <w:rsid w:val="004C368E"/>
    <w:rsid w:val="004C4B65"/>
    <w:rsid w:val="004C5A03"/>
    <w:rsid w:val="004C5D9B"/>
    <w:rsid w:val="004C6093"/>
    <w:rsid w:val="004C6B17"/>
    <w:rsid w:val="004C7170"/>
    <w:rsid w:val="004C7283"/>
    <w:rsid w:val="004C79AC"/>
    <w:rsid w:val="004D10F0"/>
    <w:rsid w:val="004D1116"/>
    <w:rsid w:val="004D1548"/>
    <w:rsid w:val="004D1780"/>
    <w:rsid w:val="004D1A2C"/>
    <w:rsid w:val="004D1A5D"/>
    <w:rsid w:val="004D1D92"/>
    <w:rsid w:val="004D1FE3"/>
    <w:rsid w:val="004D2835"/>
    <w:rsid w:val="004D3141"/>
    <w:rsid w:val="004D345A"/>
    <w:rsid w:val="004D3E71"/>
    <w:rsid w:val="004D424B"/>
    <w:rsid w:val="004D5076"/>
    <w:rsid w:val="004D5777"/>
    <w:rsid w:val="004D5D0E"/>
    <w:rsid w:val="004D65BE"/>
    <w:rsid w:val="004D65DA"/>
    <w:rsid w:val="004D6A9C"/>
    <w:rsid w:val="004D6ADD"/>
    <w:rsid w:val="004D6B75"/>
    <w:rsid w:val="004D7933"/>
    <w:rsid w:val="004D7B8B"/>
    <w:rsid w:val="004E17C9"/>
    <w:rsid w:val="004E18F4"/>
    <w:rsid w:val="004E3042"/>
    <w:rsid w:val="004E322E"/>
    <w:rsid w:val="004E3A51"/>
    <w:rsid w:val="004E45FC"/>
    <w:rsid w:val="004E4666"/>
    <w:rsid w:val="004E4C9A"/>
    <w:rsid w:val="004E4F22"/>
    <w:rsid w:val="004E5080"/>
    <w:rsid w:val="004E517C"/>
    <w:rsid w:val="004E5403"/>
    <w:rsid w:val="004E5B0A"/>
    <w:rsid w:val="004E64C5"/>
    <w:rsid w:val="004E6F0F"/>
    <w:rsid w:val="004E7EDF"/>
    <w:rsid w:val="004F06A7"/>
    <w:rsid w:val="004F06BD"/>
    <w:rsid w:val="004F0BC9"/>
    <w:rsid w:val="004F1145"/>
    <w:rsid w:val="004F1D92"/>
    <w:rsid w:val="004F2A2A"/>
    <w:rsid w:val="004F3297"/>
    <w:rsid w:val="004F3A16"/>
    <w:rsid w:val="004F4856"/>
    <w:rsid w:val="004F66D6"/>
    <w:rsid w:val="004F7129"/>
    <w:rsid w:val="004F7AB3"/>
    <w:rsid w:val="00500226"/>
    <w:rsid w:val="00500264"/>
    <w:rsid w:val="00500F4C"/>
    <w:rsid w:val="005011C7"/>
    <w:rsid w:val="00501E8B"/>
    <w:rsid w:val="00501FD9"/>
    <w:rsid w:val="00502A77"/>
    <w:rsid w:val="00502AEE"/>
    <w:rsid w:val="00502D2A"/>
    <w:rsid w:val="00502EDC"/>
    <w:rsid w:val="0050312E"/>
    <w:rsid w:val="0050319B"/>
    <w:rsid w:val="0050340A"/>
    <w:rsid w:val="00503B4D"/>
    <w:rsid w:val="00504061"/>
    <w:rsid w:val="00504165"/>
    <w:rsid w:val="00504719"/>
    <w:rsid w:val="0050665A"/>
    <w:rsid w:val="00506A63"/>
    <w:rsid w:val="00506D6B"/>
    <w:rsid w:val="005127FF"/>
    <w:rsid w:val="00512813"/>
    <w:rsid w:val="00512D3F"/>
    <w:rsid w:val="00512DD1"/>
    <w:rsid w:val="00513DA1"/>
    <w:rsid w:val="00513E45"/>
    <w:rsid w:val="00514B6A"/>
    <w:rsid w:val="00515D16"/>
    <w:rsid w:val="0051794C"/>
    <w:rsid w:val="00520669"/>
    <w:rsid w:val="00520DF8"/>
    <w:rsid w:val="00521BF1"/>
    <w:rsid w:val="00521F56"/>
    <w:rsid w:val="005233F2"/>
    <w:rsid w:val="005255B7"/>
    <w:rsid w:val="00525C3B"/>
    <w:rsid w:val="00527B3A"/>
    <w:rsid w:val="00527B6A"/>
    <w:rsid w:val="00527DB5"/>
    <w:rsid w:val="00527FF0"/>
    <w:rsid w:val="00530233"/>
    <w:rsid w:val="005303B7"/>
    <w:rsid w:val="005307B7"/>
    <w:rsid w:val="005320D0"/>
    <w:rsid w:val="00532F3D"/>
    <w:rsid w:val="0053345E"/>
    <w:rsid w:val="00533712"/>
    <w:rsid w:val="00534AAE"/>
    <w:rsid w:val="00534C05"/>
    <w:rsid w:val="00535E6B"/>
    <w:rsid w:val="005360F4"/>
    <w:rsid w:val="00536201"/>
    <w:rsid w:val="0053670C"/>
    <w:rsid w:val="0053764A"/>
    <w:rsid w:val="005405D8"/>
    <w:rsid w:val="00540A4A"/>
    <w:rsid w:val="00540E16"/>
    <w:rsid w:val="00541988"/>
    <w:rsid w:val="00542495"/>
    <w:rsid w:val="00543308"/>
    <w:rsid w:val="00543B0F"/>
    <w:rsid w:val="00543FA9"/>
    <w:rsid w:val="00545098"/>
    <w:rsid w:val="0054702B"/>
    <w:rsid w:val="00547357"/>
    <w:rsid w:val="00547F9A"/>
    <w:rsid w:val="00550B1D"/>
    <w:rsid w:val="005514C5"/>
    <w:rsid w:val="00551898"/>
    <w:rsid w:val="00551D35"/>
    <w:rsid w:val="00551DA4"/>
    <w:rsid w:val="00552819"/>
    <w:rsid w:val="00552E97"/>
    <w:rsid w:val="00553FDA"/>
    <w:rsid w:val="00554103"/>
    <w:rsid w:val="00554603"/>
    <w:rsid w:val="005556DF"/>
    <w:rsid w:val="00555979"/>
    <w:rsid w:val="00556824"/>
    <w:rsid w:val="00556AFE"/>
    <w:rsid w:val="00557018"/>
    <w:rsid w:val="005572C7"/>
    <w:rsid w:val="0055756D"/>
    <w:rsid w:val="00557C8D"/>
    <w:rsid w:val="00560FEE"/>
    <w:rsid w:val="0056173F"/>
    <w:rsid w:val="00561ECE"/>
    <w:rsid w:val="00562322"/>
    <w:rsid w:val="00563BD0"/>
    <w:rsid w:val="00564160"/>
    <w:rsid w:val="005656F6"/>
    <w:rsid w:val="00565D9F"/>
    <w:rsid w:val="005663F9"/>
    <w:rsid w:val="0056799B"/>
    <w:rsid w:val="00567A2D"/>
    <w:rsid w:val="00570BB4"/>
    <w:rsid w:val="0057110D"/>
    <w:rsid w:val="00571256"/>
    <w:rsid w:val="00571568"/>
    <w:rsid w:val="005716BE"/>
    <w:rsid w:val="00571C51"/>
    <w:rsid w:val="00571E85"/>
    <w:rsid w:val="00572631"/>
    <w:rsid w:val="00573E6B"/>
    <w:rsid w:val="00573E91"/>
    <w:rsid w:val="00574DC0"/>
    <w:rsid w:val="005752DF"/>
    <w:rsid w:val="00575B70"/>
    <w:rsid w:val="00575CEB"/>
    <w:rsid w:val="0057613A"/>
    <w:rsid w:val="00576416"/>
    <w:rsid w:val="00576C18"/>
    <w:rsid w:val="00576D92"/>
    <w:rsid w:val="00577139"/>
    <w:rsid w:val="0058082F"/>
    <w:rsid w:val="00580DFB"/>
    <w:rsid w:val="005830B1"/>
    <w:rsid w:val="00584C8F"/>
    <w:rsid w:val="00586282"/>
    <w:rsid w:val="00586B00"/>
    <w:rsid w:val="005876F0"/>
    <w:rsid w:val="0059038F"/>
    <w:rsid w:val="00591077"/>
    <w:rsid w:val="005922BA"/>
    <w:rsid w:val="005922EF"/>
    <w:rsid w:val="00592AA9"/>
    <w:rsid w:val="00592FC5"/>
    <w:rsid w:val="00593376"/>
    <w:rsid w:val="00595A51"/>
    <w:rsid w:val="00596120"/>
    <w:rsid w:val="00596475"/>
    <w:rsid w:val="005A1302"/>
    <w:rsid w:val="005A5935"/>
    <w:rsid w:val="005A67F9"/>
    <w:rsid w:val="005A682F"/>
    <w:rsid w:val="005A6E68"/>
    <w:rsid w:val="005A72CB"/>
    <w:rsid w:val="005A734A"/>
    <w:rsid w:val="005A76B3"/>
    <w:rsid w:val="005B0DF7"/>
    <w:rsid w:val="005B1566"/>
    <w:rsid w:val="005B18CD"/>
    <w:rsid w:val="005B2492"/>
    <w:rsid w:val="005B3C86"/>
    <w:rsid w:val="005B4313"/>
    <w:rsid w:val="005B4333"/>
    <w:rsid w:val="005B4869"/>
    <w:rsid w:val="005B569B"/>
    <w:rsid w:val="005B63F8"/>
    <w:rsid w:val="005B65B6"/>
    <w:rsid w:val="005B73DF"/>
    <w:rsid w:val="005B7771"/>
    <w:rsid w:val="005B7AEC"/>
    <w:rsid w:val="005C1248"/>
    <w:rsid w:val="005C1342"/>
    <w:rsid w:val="005C294E"/>
    <w:rsid w:val="005C2D54"/>
    <w:rsid w:val="005C30F7"/>
    <w:rsid w:val="005C4A88"/>
    <w:rsid w:val="005C4D57"/>
    <w:rsid w:val="005C5AEA"/>
    <w:rsid w:val="005C6033"/>
    <w:rsid w:val="005C68CA"/>
    <w:rsid w:val="005C6B6E"/>
    <w:rsid w:val="005C703C"/>
    <w:rsid w:val="005C7155"/>
    <w:rsid w:val="005D06AA"/>
    <w:rsid w:val="005D088E"/>
    <w:rsid w:val="005D0C5D"/>
    <w:rsid w:val="005D262E"/>
    <w:rsid w:val="005D3922"/>
    <w:rsid w:val="005D4C77"/>
    <w:rsid w:val="005D50BC"/>
    <w:rsid w:val="005D57CB"/>
    <w:rsid w:val="005D5FD0"/>
    <w:rsid w:val="005D669D"/>
    <w:rsid w:val="005E17FC"/>
    <w:rsid w:val="005E246B"/>
    <w:rsid w:val="005E2E68"/>
    <w:rsid w:val="005E338E"/>
    <w:rsid w:val="005E33A2"/>
    <w:rsid w:val="005E3AB1"/>
    <w:rsid w:val="005E3E73"/>
    <w:rsid w:val="005E3EB8"/>
    <w:rsid w:val="005E49FD"/>
    <w:rsid w:val="005E5438"/>
    <w:rsid w:val="005E5847"/>
    <w:rsid w:val="005E5E7B"/>
    <w:rsid w:val="005E6D26"/>
    <w:rsid w:val="005E7DE4"/>
    <w:rsid w:val="005E7ECC"/>
    <w:rsid w:val="005F001E"/>
    <w:rsid w:val="005F06F4"/>
    <w:rsid w:val="005F08F1"/>
    <w:rsid w:val="005F0E82"/>
    <w:rsid w:val="005F1781"/>
    <w:rsid w:val="005F17DB"/>
    <w:rsid w:val="005F2A0F"/>
    <w:rsid w:val="005F2EE9"/>
    <w:rsid w:val="005F3883"/>
    <w:rsid w:val="005F41CC"/>
    <w:rsid w:val="005F4678"/>
    <w:rsid w:val="005F51B3"/>
    <w:rsid w:val="005F53FB"/>
    <w:rsid w:val="005F5A4D"/>
    <w:rsid w:val="005F6606"/>
    <w:rsid w:val="005F6890"/>
    <w:rsid w:val="005F7392"/>
    <w:rsid w:val="005F7876"/>
    <w:rsid w:val="00600330"/>
    <w:rsid w:val="00600A37"/>
    <w:rsid w:val="00600D25"/>
    <w:rsid w:val="00602650"/>
    <w:rsid w:val="00603866"/>
    <w:rsid w:val="00603997"/>
    <w:rsid w:val="00603B8E"/>
    <w:rsid w:val="00603DB1"/>
    <w:rsid w:val="00604DE2"/>
    <w:rsid w:val="0060523D"/>
    <w:rsid w:val="00605427"/>
    <w:rsid w:val="00605A79"/>
    <w:rsid w:val="00605AEC"/>
    <w:rsid w:val="006063AB"/>
    <w:rsid w:val="00606942"/>
    <w:rsid w:val="006076E1"/>
    <w:rsid w:val="00610852"/>
    <w:rsid w:val="00610D6D"/>
    <w:rsid w:val="0061145C"/>
    <w:rsid w:val="00611A83"/>
    <w:rsid w:val="00612D72"/>
    <w:rsid w:val="006150B5"/>
    <w:rsid w:val="0061652A"/>
    <w:rsid w:val="00616AEF"/>
    <w:rsid w:val="00620C96"/>
    <w:rsid w:val="00621DA4"/>
    <w:rsid w:val="00621ED3"/>
    <w:rsid w:val="006226F2"/>
    <w:rsid w:val="006230B0"/>
    <w:rsid w:val="00623264"/>
    <w:rsid w:val="00625425"/>
    <w:rsid w:val="00625927"/>
    <w:rsid w:val="00626091"/>
    <w:rsid w:val="0062688D"/>
    <w:rsid w:val="00627260"/>
    <w:rsid w:val="006307FE"/>
    <w:rsid w:val="006312D1"/>
    <w:rsid w:val="006313DF"/>
    <w:rsid w:val="0063223D"/>
    <w:rsid w:val="00632691"/>
    <w:rsid w:val="0063394C"/>
    <w:rsid w:val="00634466"/>
    <w:rsid w:val="00634973"/>
    <w:rsid w:val="00634F00"/>
    <w:rsid w:val="00636288"/>
    <w:rsid w:val="00636806"/>
    <w:rsid w:val="00636876"/>
    <w:rsid w:val="00636E12"/>
    <w:rsid w:val="00636E18"/>
    <w:rsid w:val="006402D6"/>
    <w:rsid w:val="00640483"/>
    <w:rsid w:val="006408E8"/>
    <w:rsid w:val="00640DDF"/>
    <w:rsid w:val="00640E2A"/>
    <w:rsid w:val="00641537"/>
    <w:rsid w:val="00641913"/>
    <w:rsid w:val="006419D6"/>
    <w:rsid w:val="00641EDB"/>
    <w:rsid w:val="006429BE"/>
    <w:rsid w:val="00643DCE"/>
    <w:rsid w:val="00643E11"/>
    <w:rsid w:val="00643E6B"/>
    <w:rsid w:val="00644B25"/>
    <w:rsid w:val="00645DC7"/>
    <w:rsid w:val="00646A11"/>
    <w:rsid w:val="00646EF8"/>
    <w:rsid w:val="006472D7"/>
    <w:rsid w:val="006473DF"/>
    <w:rsid w:val="0065009C"/>
    <w:rsid w:val="0065035A"/>
    <w:rsid w:val="00650950"/>
    <w:rsid w:val="00650D3C"/>
    <w:rsid w:val="00652627"/>
    <w:rsid w:val="00653874"/>
    <w:rsid w:val="00653BEE"/>
    <w:rsid w:val="00655303"/>
    <w:rsid w:val="00655422"/>
    <w:rsid w:val="006557F9"/>
    <w:rsid w:val="00655A0E"/>
    <w:rsid w:val="00655AAC"/>
    <w:rsid w:val="00655C1D"/>
    <w:rsid w:val="00656DC2"/>
    <w:rsid w:val="00657556"/>
    <w:rsid w:val="006575C6"/>
    <w:rsid w:val="0065795E"/>
    <w:rsid w:val="00657E56"/>
    <w:rsid w:val="00660810"/>
    <w:rsid w:val="006608CD"/>
    <w:rsid w:val="006640C8"/>
    <w:rsid w:val="00664E17"/>
    <w:rsid w:val="00664E28"/>
    <w:rsid w:val="00665048"/>
    <w:rsid w:val="006650DD"/>
    <w:rsid w:val="00665572"/>
    <w:rsid w:val="006659C6"/>
    <w:rsid w:val="00665A68"/>
    <w:rsid w:val="00666AE3"/>
    <w:rsid w:val="00666E47"/>
    <w:rsid w:val="006670F5"/>
    <w:rsid w:val="00667232"/>
    <w:rsid w:val="00670CC0"/>
    <w:rsid w:val="00671E29"/>
    <w:rsid w:val="00672324"/>
    <w:rsid w:val="00672AB8"/>
    <w:rsid w:val="006730C6"/>
    <w:rsid w:val="00673631"/>
    <w:rsid w:val="006748C2"/>
    <w:rsid w:val="00676F0B"/>
    <w:rsid w:val="00677F52"/>
    <w:rsid w:val="00680263"/>
    <w:rsid w:val="006804C3"/>
    <w:rsid w:val="00680CAD"/>
    <w:rsid w:val="006811D6"/>
    <w:rsid w:val="006812AD"/>
    <w:rsid w:val="00681898"/>
    <w:rsid w:val="00681EC5"/>
    <w:rsid w:val="00681F40"/>
    <w:rsid w:val="00682175"/>
    <w:rsid w:val="00683480"/>
    <w:rsid w:val="0068369F"/>
    <w:rsid w:val="00684B47"/>
    <w:rsid w:val="006861A4"/>
    <w:rsid w:val="00686612"/>
    <w:rsid w:val="00690077"/>
    <w:rsid w:val="00690B35"/>
    <w:rsid w:val="00690B50"/>
    <w:rsid w:val="0069151D"/>
    <w:rsid w:val="006916BF"/>
    <w:rsid w:val="006919F7"/>
    <w:rsid w:val="00693060"/>
    <w:rsid w:val="0069355F"/>
    <w:rsid w:val="00693F1A"/>
    <w:rsid w:val="006943DB"/>
    <w:rsid w:val="006949BE"/>
    <w:rsid w:val="00694BE8"/>
    <w:rsid w:val="00695144"/>
    <w:rsid w:val="00695685"/>
    <w:rsid w:val="006961FB"/>
    <w:rsid w:val="00697D30"/>
    <w:rsid w:val="006A0D1B"/>
    <w:rsid w:val="006A1A26"/>
    <w:rsid w:val="006A1EED"/>
    <w:rsid w:val="006A36A0"/>
    <w:rsid w:val="006A4094"/>
    <w:rsid w:val="006A47A6"/>
    <w:rsid w:val="006A4D6C"/>
    <w:rsid w:val="006A5708"/>
    <w:rsid w:val="006A57C3"/>
    <w:rsid w:val="006A5DEB"/>
    <w:rsid w:val="006A62C9"/>
    <w:rsid w:val="006A667F"/>
    <w:rsid w:val="006A69DD"/>
    <w:rsid w:val="006A6DE8"/>
    <w:rsid w:val="006A7358"/>
    <w:rsid w:val="006B05D1"/>
    <w:rsid w:val="006B074E"/>
    <w:rsid w:val="006B3D9A"/>
    <w:rsid w:val="006B3E4C"/>
    <w:rsid w:val="006B4C96"/>
    <w:rsid w:val="006B6DF5"/>
    <w:rsid w:val="006B7232"/>
    <w:rsid w:val="006C1469"/>
    <w:rsid w:val="006C1606"/>
    <w:rsid w:val="006C21B7"/>
    <w:rsid w:val="006C2A4F"/>
    <w:rsid w:val="006C4058"/>
    <w:rsid w:val="006C531E"/>
    <w:rsid w:val="006C53FC"/>
    <w:rsid w:val="006C5DCF"/>
    <w:rsid w:val="006C6A69"/>
    <w:rsid w:val="006C7721"/>
    <w:rsid w:val="006D0A24"/>
    <w:rsid w:val="006D2598"/>
    <w:rsid w:val="006D2F51"/>
    <w:rsid w:val="006D3453"/>
    <w:rsid w:val="006D38E4"/>
    <w:rsid w:val="006D4443"/>
    <w:rsid w:val="006D4870"/>
    <w:rsid w:val="006D52B5"/>
    <w:rsid w:val="006D5533"/>
    <w:rsid w:val="006D5AD6"/>
    <w:rsid w:val="006D5E76"/>
    <w:rsid w:val="006D64BA"/>
    <w:rsid w:val="006D7287"/>
    <w:rsid w:val="006D74C2"/>
    <w:rsid w:val="006E00C5"/>
    <w:rsid w:val="006E049C"/>
    <w:rsid w:val="006E0FA5"/>
    <w:rsid w:val="006E234C"/>
    <w:rsid w:val="006E2643"/>
    <w:rsid w:val="006E28CC"/>
    <w:rsid w:val="006E31D1"/>
    <w:rsid w:val="006E4943"/>
    <w:rsid w:val="006E4B93"/>
    <w:rsid w:val="006E4CBB"/>
    <w:rsid w:val="006E50FD"/>
    <w:rsid w:val="006E56EE"/>
    <w:rsid w:val="006E6107"/>
    <w:rsid w:val="006E6BE1"/>
    <w:rsid w:val="006E795B"/>
    <w:rsid w:val="006E7D7A"/>
    <w:rsid w:val="006F02CF"/>
    <w:rsid w:val="006F0625"/>
    <w:rsid w:val="006F1015"/>
    <w:rsid w:val="006F1451"/>
    <w:rsid w:val="006F23C9"/>
    <w:rsid w:val="006F2ECC"/>
    <w:rsid w:val="006F3300"/>
    <w:rsid w:val="006F5686"/>
    <w:rsid w:val="006F5860"/>
    <w:rsid w:val="006F6738"/>
    <w:rsid w:val="006F70E9"/>
    <w:rsid w:val="006F7365"/>
    <w:rsid w:val="006F7BBF"/>
    <w:rsid w:val="007003CB"/>
    <w:rsid w:val="00700813"/>
    <w:rsid w:val="007022CE"/>
    <w:rsid w:val="007034F3"/>
    <w:rsid w:val="00703828"/>
    <w:rsid w:val="00703FA6"/>
    <w:rsid w:val="00703FED"/>
    <w:rsid w:val="00704A32"/>
    <w:rsid w:val="00704C5F"/>
    <w:rsid w:val="00704DBC"/>
    <w:rsid w:val="00705CD4"/>
    <w:rsid w:val="00706B63"/>
    <w:rsid w:val="00710EBD"/>
    <w:rsid w:val="00711CB5"/>
    <w:rsid w:val="007130C1"/>
    <w:rsid w:val="00713C9C"/>
    <w:rsid w:val="0071453A"/>
    <w:rsid w:val="00714960"/>
    <w:rsid w:val="00715264"/>
    <w:rsid w:val="00715DC4"/>
    <w:rsid w:val="007161D7"/>
    <w:rsid w:val="007200E0"/>
    <w:rsid w:val="00720D29"/>
    <w:rsid w:val="007210E6"/>
    <w:rsid w:val="007218E7"/>
    <w:rsid w:val="00721CEB"/>
    <w:rsid w:val="007222A8"/>
    <w:rsid w:val="007223B5"/>
    <w:rsid w:val="00722840"/>
    <w:rsid w:val="00722C72"/>
    <w:rsid w:val="00723677"/>
    <w:rsid w:val="00724A91"/>
    <w:rsid w:val="00724B25"/>
    <w:rsid w:val="00725998"/>
    <w:rsid w:val="00726055"/>
    <w:rsid w:val="007260D0"/>
    <w:rsid w:val="007260E0"/>
    <w:rsid w:val="00726BAE"/>
    <w:rsid w:val="0072797F"/>
    <w:rsid w:val="00727AF1"/>
    <w:rsid w:val="00727C49"/>
    <w:rsid w:val="0073044A"/>
    <w:rsid w:val="00730B95"/>
    <w:rsid w:val="00730BF9"/>
    <w:rsid w:val="00730F14"/>
    <w:rsid w:val="007314B3"/>
    <w:rsid w:val="00731E67"/>
    <w:rsid w:val="0073250A"/>
    <w:rsid w:val="007335E6"/>
    <w:rsid w:val="007343BB"/>
    <w:rsid w:val="007349E9"/>
    <w:rsid w:val="00734FEB"/>
    <w:rsid w:val="00735589"/>
    <w:rsid w:val="00735D31"/>
    <w:rsid w:val="00737622"/>
    <w:rsid w:val="007376AE"/>
    <w:rsid w:val="00740D6E"/>
    <w:rsid w:val="007412B4"/>
    <w:rsid w:val="00741F4C"/>
    <w:rsid w:val="00742C89"/>
    <w:rsid w:val="007437DB"/>
    <w:rsid w:val="007445D8"/>
    <w:rsid w:val="00744793"/>
    <w:rsid w:val="00744ED6"/>
    <w:rsid w:val="00745445"/>
    <w:rsid w:val="00745665"/>
    <w:rsid w:val="00746273"/>
    <w:rsid w:val="0074637F"/>
    <w:rsid w:val="00746991"/>
    <w:rsid w:val="007473D6"/>
    <w:rsid w:val="00747E7B"/>
    <w:rsid w:val="00750278"/>
    <w:rsid w:val="00750304"/>
    <w:rsid w:val="007506BF"/>
    <w:rsid w:val="007508CD"/>
    <w:rsid w:val="00750E67"/>
    <w:rsid w:val="00751369"/>
    <w:rsid w:val="00751CDF"/>
    <w:rsid w:val="007521A7"/>
    <w:rsid w:val="0075266D"/>
    <w:rsid w:val="00752F58"/>
    <w:rsid w:val="007533A2"/>
    <w:rsid w:val="00753EB0"/>
    <w:rsid w:val="00754EBE"/>
    <w:rsid w:val="0075542D"/>
    <w:rsid w:val="007563BF"/>
    <w:rsid w:val="00756786"/>
    <w:rsid w:val="00756F74"/>
    <w:rsid w:val="00757113"/>
    <w:rsid w:val="0075778A"/>
    <w:rsid w:val="00757FE8"/>
    <w:rsid w:val="00760A5A"/>
    <w:rsid w:val="00760B6D"/>
    <w:rsid w:val="0076105B"/>
    <w:rsid w:val="00761530"/>
    <w:rsid w:val="007628C2"/>
    <w:rsid w:val="007629C2"/>
    <w:rsid w:val="007636B3"/>
    <w:rsid w:val="00763923"/>
    <w:rsid w:val="00763D7D"/>
    <w:rsid w:val="00763EB1"/>
    <w:rsid w:val="00764F13"/>
    <w:rsid w:val="007654D0"/>
    <w:rsid w:val="00765A88"/>
    <w:rsid w:val="00765FF8"/>
    <w:rsid w:val="00766E97"/>
    <w:rsid w:val="007671CF"/>
    <w:rsid w:val="0076747C"/>
    <w:rsid w:val="007676C7"/>
    <w:rsid w:val="007679EF"/>
    <w:rsid w:val="00772718"/>
    <w:rsid w:val="00772B6E"/>
    <w:rsid w:val="00773860"/>
    <w:rsid w:val="00773C64"/>
    <w:rsid w:val="0077470C"/>
    <w:rsid w:val="00774ECE"/>
    <w:rsid w:val="0077583B"/>
    <w:rsid w:val="007762EA"/>
    <w:rsid w:val="0077655A"/>
    <w:rsid w:val="007773EE"/>
    <w:rsid w:val="007774D4"/>
    <w:rsid w:val="00780FB9"/>
    <w:rsid w:val="00781568"/>
    <w:rsid w:val="007822DA"/>
    <w:rsid w:val="007826FB"/>
    <w:rsid w:val="007827F3"/>
    <w:rsid w:val="007828A6"/>
    <w:rsid w:val="00783010"/>
    <w:rsid w:val="0078407A"/>
    <w:rsid w:val="00784935"/>
    <w:rsid w:val="00785642"/>
    <w:rsid w:val="007857EB"/>
    <w:rsid w:val="0078592D"/>
    <w:rsid w:val="00785B34"/>
    <w:rsid w:val="0078641E"/>
    <w:rsid w:val="00786C9E"/>
    <w:rsid w:val="00787405"/>
    <w:rsid w:val="00787A66"/>
    <w:rsid w:val="00787FF4"/>
    <w:rsid w:val="00790F48"/>
    <w:rsid w:val="0079103F"/>
    <w:rsid w:val="00791A23"/>
    <w:rsid w:val="00791B7D"/>
    <w:rsid w:val="007943EC"/>
    <w:rsid w:val="00795ECD"/>
    <w:rsid w:val="00797117"/>
    <w:rsid w:val="00797E3C"/>
    <w:rsid w:val="007A1338"/>
    <w:rsid w:val="007A16E1"/>
    <w:rsid w:val="007A1700"/>
    <w:rsid w:val="007A20B0"/>
    <w:rsid w:val="007A2463"/>
    <w:rsid w:val="007A29DB"/>
    <w:rsid w:val="007A3DA0"/>
    <w:rsid w:val="007A4EE2"/>
    <w:rsid w:val="007A5281"/>
    <w:rsid w:val="007A553E"/>
    <w:rsid w:val="007A5E6A"/>
    <w:rsid w:val="007A6359"/>
    <w:rsid w:val="007A7C7C"/>
    <w:rsid w:val="007B0D6A"/>
    <w:rsid w:val="007B0E19"/>
    <w:rsid w:val="007B30DB"/>
    <w:rsid w:val="007B3FA1"/>
    <w:rsid w:val="007B40AA"/>
    <w:rsid w:val="007B4304"/>
    <w:rsid w:val="007B5289"/>
    <w:rsid w:val="007B6EAB"/>
    <w:rsid w:val="007B7EB7"/>
    <w:rsid w:val="007C00E8"/>
    <w:rsid w:val="007C05F5"/>
    <w:rsid w:val="007C107C"/>
    <w:rsid w:val="007C1E92"/>
    <w:rsid w:val="007C4F48"/>
    <w:rsid w:val="007C50CD"/>
    <w:rsid w:val="007C55EF"/>
    <w:rsid w:val="007C601D"/>
    <w:rsid w:val="007C6646"/>
    <w:rsid w:val="007D04DE"/>
    <w:rsid w:val="007D0594"/>
    <w:rsid w:val="007D17AD"/>
    <w:rsid w:val="007D29E2"/>
    <w:rsid w:val="007D2C43"/>
    <w:rsid w:val="007D2C69"/>
    <w:rsid w:val="007D39C7"/>
    <w:rsid w:val="007D3D81"/>
    <w:rsid w:val="007D4393"/>
    <w:rsid w:val="007D4E46"/>
    <w:rsid w:val="007D5885"/>
    <w:rsid w:val="007E0127"/>
    <w:rsid w:val="007E0686"/>
    <w:rsid w:val="007E2122"/>
    <w:rsid w:val="007E3397"/>
    <w:rsid w:val="007E38D5"/>
    <w:rsid w:val="007E3FAA"/>
    <w:rsid w:val="007E4349"/>
    <w:rsid w:val="007E543C"/>
    <w:rsid w:val="007E67B3"/>
    <w:rsid w:val="007E70BE"/>
    <w:rsid w:val="007E7726"/>
    <w:rsid w:val="007F083B"/>
    <w:rsid w:val="007F1E19"/>
    <w:rsid w:val="007F244E"/>
    <w:rsid w:val="007F2D7F"/>
    <w:rsid w:val="007F3955"/>
    <w:rsid w:val="007F3F44"/>
    <w:rsid w:val="007F432C"/>
    <w:rsid w:val="007F4AE1"/>
    <w:rsid w:val="007F4B03"/>
    <w:rsid w:val="007F50D3"/>
    <w:rsid w:val="007F5219"/>
    <w:rsid w:val="007F658B"/>
    <w:rsid w:val="007F71E8"/>
    <w:rsid w:val="007F729E"/>
    <w:rsid w:val="007F7D7C"/>
    <w:rsid w:val="008002E9"/>
    <w:rsid w:val="00800334"/>
    <w:rsid w:val="0080095E"/>
    <w:rsid w:val="0080114E"/>
    <w:rsid w:val="00801D92"/>
    <w:rsid w:val="0080232E"/>
    <w:rsid w:val="00802866"/>
    <w:rsid w:val="008028CB"/>
    <w:rsid w:val="00802D47"/>
    <w:rsid w:val="00803659"/>
    <w:rsid w:val="00805D69"/>
    <w:rsid w:val="00807E85"/>
    <w:rsid w:val="008106E8"/>
    <w:rsid w:val="008108E0"/>
    <w:rsid w:val="00810C75"/>
    <w:rsid w:val="00813FDF"/>
    <w:rsid w:val="008148F7"/>
    <w:rsid w:val="00814976"/>
    <w:rsid w:val="0081542E"/>
    <w:rsid w:val="00815EC2"/>
    <w:rsid w:val="00816CA0"/>
    <w:rsid w:val="0081777D"/>
    <w:rsid w:val="008211A1"/>
    <w:rsid w:val="008222EA"/>
    <w:rsid w:val="00824079"/>
    <w:rsid w:val="008248E8"/>
    <w:rsid w:val="00824FBC"/>
    <w:rsid w:val="00826835"/>
    <w:rsid w:val="0082777F"/>
    <w:rsid w:val="008300F5"/>
    <w:rsid w:val="00830184"/>
    <w:rsid w:val="00832835"/>
    <w:rsid w:val="00832A27"/>
    <w:rsid w:val="00832A48"/>
    <w:rsid w:val="00832F86"/>
    <w:rsid w:val="00833108"/>
    <w:rsid w:val="0083460B"/>
    <w:rsid w:val="00834E35"/>
    <w:rsid w:val="008352B8"/>
    <w:rsid w:val="0083731E"/>
    <w:rsid w:val="00837B57"/>
    <w:rsid w:val="00840306"/>
    <w:rsid w:val="0084171F"/>
    <w:rsid w:val="00841BA7"/>
    <w:rsid w:val="00842B66"/>
    <w:rsid w:val="008435E5"/>
    <w:rsid w:val="00843F8A"/>
    <w:rsid w:val="00844681"/>
    <w:rsid w:val="00845773"/>
    <w:rsid w:val="008458DD"/>
    <w:rsid w:val="00847066"/>
    <w:rsid w:val="008475B1"/>
    <w:rsid w:val="00847B96"/>
    <w:rsid w:val="00850087"/>
    <w:rsid w:val="00850908"/>
    <w:rsid w:val="00850ACF"/>
    <w:rsid w:val="00850C38"/>
    <w:rsid w:val="0085121A"/>
    <w:rsid w:val="008521DE"/>
    <w:rsid w:val="008525D9"/>
    <w:rsid w:val="00852B6D"/>
    <w:rsid w:val="0085321D"/>
    <w:rsid w:val="00853AFF"/>
    <w:rsid w:val="00854986"/>
    <w:rsid w:val="008550B8"/>
    <w:rsid w:val="0085563E"/>
    <w:rsid w:val="00856052"/>
    <w:rsid w:val="00860671"/>
    <w:rsid w:val="00861B63"/>
    <w:rsid w:val="00863AF6"/>
    <w:rsid w:val="00863C29"/>
    <w:rsid w:val="00864EA7"/>
    <w:rsid w:val="00866F91"/>
    <w:rsid w:val="00870944"/>
    <w:rsid w:val="00871745"/>
    <w:rsid w:val="0087176E"/>
    <w:rsid w:val="00872F60"/>
    <w:rsid w:val="008734C7"/>
    <w:rsid w:val="00874CE0"/>
    <w:rsid w:val="0087524B"/>
    <w:rsid w:val="00875596"/>
    <w:rsid w:val="0087594E"/>
    <w:rsid w:val="00877153"/>
    <w:rsid w:val="00877A63"/>
    <w:rsid w:val="00880B21"/>
    <w:rsid w:val="008811B3"/>
    <w:rsid w:val="0088188D"/>
    <w:rsid w:val="008819FA"/>
    <w:rsid w:val="00881AD6"/>
    <w:rsid w:val="0088278D"/>
    <w:rsid w:val="00882FA6"/>
    <w:rsid w:val="00883226"/>
    <w:rsid w:val="008833C1"/>
    <w:rsid w:val="00883B62"/>
    <w:rsid w:val="00883DEA"/>
    <w:rsid w:val="0088619E"/>
    <w:rsid w:val="00886349"/>
    <w:rsid w:val="008870F3"/>
    <w:rsid w:val="00887ADA"/>
    <w:rsid w:val="00890875"/>
    <w:rsid w:val="00891927"/>
    <w:rsid w:val="00891F44"/>
    <w:rsid w:val="00892279"/>
    <w:rsid w:val="00896635"/>
    <w:rsid w:val="00896CB2"/>
    <w:rsid w:val="00896F5D"/>
    <w:rsid w:val="008973F1"/>
    <w:rsid w:val="00897596"/>
    <w:rsid w:val="0089768F"/>
    <w:rsid w:val="008A0C8D"/>
    <w:rsid w:val="008A128D"/>
    <w:rsid w:val="008A1803"/>
    <w:rsid w:val="008A1D7A"/>
    <w:rsid w:val="008A35A5"/>
    <w:rsid w:val="008A4AE5"/>
    <w:rsid w:val="008A5B83"/>
    <w:rsid w:val="008A6018"/>
    <w:rsid w:val="008A68AA"/>
    <w:rsid w:val="008A7330"/>
    <w:rsid w:val="008A74AA"/>
    <w:rsid w:val="008A7599"/>
    <w:rsid w:val="008B0ADF"/>
    <w:rsid w:val="008B12F7"/>
    <w:rsid w:val="008B1AC9"/>
    <w:rsid w:val="008B2708"/>
    <w:rsid w:val="008B31B1"/>
    <w:rsid w:val="008B346B"/>
    <w:rsid w:val="008B3831"/>
    <w:rsid w:val="008B480D"/>
    <w:rsid w:val="008B538A"/>
    <w:rsid w:val="008B5C7B"/>
    <w:rsid w:val="008B7061"/>
    <w:rsid w:val="008C0E44"/>
    <w:rsid w:val="008C0EB7"/>
    <w:rsid w:val="008C1977"/>
    <w:rsid w:val="008C1D1F"/>
    <w:rsid w:val="008C2074"/>
    <w:rsid w:val="008C2326"/>
    <w:rsid w:val="008C3663"/>
    <w:rsid w:val="008C42BF"/>
    <w:rsid w:val="008C4427"/>
    <w:rsid w:val="008C44D3"/>
    <w:rsid w:val="008C548E"/>
    <w:rsid w:val="008C57F5"/>
    <w:rsid w:val="008C698C"/>
    <w:rsid w:val="008C6ED4"/>
    <w:rsid w:val="008C7068"/>
    <w:rsid w:val="008D01DD"/>
    <w:rsid w:val="008D1086"/>
    <w:rsid w:val="008D23F9"/>
    <w:rsid w:val="008D2786"/>
    <w:rsid w:val="008D3BC9"/>
    <w:rsid w:val="008D3E80"/>
    <w:rsid w:val="008D453B"/>
    <w:rsid w:val="008D466B"/>
    <w:rsid w:val="008D4F0B"/>
    <w:rsid w:val="008D5701"/>
    <w:rsid w:val="008D611D"/>
    <w:rsid w:val="008D6809"/>
    <w:rsid w:val="008D769E"/>
    <w:rsid w:val="008D77DA"/>
    <w:rsid w:val="008D7A50"/>
    <w:rsid w:val="008E311F"/>
    <w:rsid w:val="008E387A"/>
    <w:rsid w:val="008E3FB3"/>
    <w:rsid w:val="008E45D7"/>
    <w:rsid w:val="008E5C24"/>
    <w:rsid w:val="008E6607"/>
    <w:rsid w:val="008E66D9"/>
    <w:rsid w:val="008E6BD3"/>
    <w:rsid w:val="008E79F3"/>
    <w:rsid w:val="008F0140"/>
    <w:rsid w:val="008F063D"/>
    <w:rsid w:val="008F0FBF"/>
    <w:rsid w:val="008F10A7"/>
    <w:rsid w:val="008F14F2"/>
    <w:rsid w:val="008F2AEF"/>
    <w:rsid w:val="008F30A0"/>
    <w:rsid w:val="008F3E5E"/>
    <w:rsid w:val="008F4029"/>
    <w:rsid w:val="008F44D9"/>
    <w:rsid w:val="008F471B"/>
    <w:rsid w:val="008F47DE"/>
    <w:rsid w:val="008F4E6B"/>
    <w:rsid w:val="008F5204"/>
    <w:rsid w:val="008F55F4"/>
    <w:rsid w:val="008F601D"/>
    <w:rsid w:val="008F62E8"/>
    <w:rsid w:val="008F64BA"/>
    <w:rsid w:val="008F6BE2"/>
    <w:rsid w:val="008F7417"/>
    <w:rsid w:val="008F75E2"/>
    <w:rsid w:val="008F7804"/>
    <w:rsid w:val="008F7E5D"/>
    <w:rsid w:val="00901A35"/>
    <w:rsid w:val="009021D4"/>
    <w:rsid w:val="00902472"/>
    <w:rsid w:val="00902C45"/>
    <w:rsid w:val="00902D19"/>
    <w:rsid w:val="009041F2"/>
    <w:rsid w:val="00904362"/>
    <w:rsid w:val="009043F2"/>
    <w:rsid w:val="009059B6"/>
    <w:rsid w:val="00906367"/>
    <w:rsid w:val="0090709D"/>
    <w:rsid w:val="0091019A"/>
    <w:rsid w:val="00910A79"/>
    <w:rsid w:val="00912001"/>
    <w:rsid w:val="009131B0"/>
    <w:rsid w:val="00916640"/>
    <w:rsid w:val="00916D33"/>
    <w:rsid w:val="00917567"/>
    <w:rsid w:val="00917BDE"/>
    <w:rsid w:val="00920277"/>
    <w:rsid w:val="00920DB2"/>
    <w:rsid w:val="00920F60"/>
    <w:rsid w:val="00920F85"/>
    <w:rsid w:val="00920FE4"/>
    <w:rsid w:val="009218E5"/>
    <w:rsid w:val="00921A5E"/>
    <w:rsid w:val="0092202E"/>
    <w:rsid w:val="0092257E"/>
    <w:rsid w:val="0092336E"/>
    <w:rsid w:val="009234D8"/>
    <w:rsid w:val="00924399"/>
    <w:rsid w:val="00924F82"/>
    <w:rsid w:val="00925139"/>
    <w:rsid w:val="00925B57"/>
    <w:rsid w:val="00926F61"/>
    <w:rsid w:val="0092739F"/>
    <w:rsid w:val="00927614"/>
    <w:rsid w:val="009309B4"/>
    <w:rsid w:val="00930F82"/>
    <w:rsid w:val="009326B7"/>
    <w:rsid w:val="00933E1C"/>
    <w:rsid w:val="00934390"/>
    <w:rsid w:val="00935404"/>
    <w:rsid w:val="00935A80"/>
    <w:rsid w:val="00937203"/>
    <w:rsid w:val="00940EB9"/>
    <w:rsid w:val="00941611"/>
    <w:rsid w:val="00941E0C"/>
    <w:rsid w:val="00942084"/>
    <w:rsid w:val="00942119"/>
    <w:rsid w:val="009422D8"/>
    <w:rsid w:val="009428EB"/>
    <w:rsid w:val="009429C2"/>
    <w:rsid w:val="00942AC5"/>
    <w:rsid w:val="00944082"/>
    <w:rsid w:val="00944AB5"/>
    <w:rsid w:val="00944ECD"/>
    <w:rsid w:val="009455EB"/>
    <w:rsid w:val="00946A29"/>
    <w:rsid w:val="00946E49"/>
    <w:rsid w:val="009471B1"/>
    <w:rsid w:val="00947A99"/>
    <w:rsid w:val="009504A6"/>
    <w:rsid w:val="009504B1"/>
    <w:rsid w:val="00951062"/>
    <w:rsid w:val="0095260E"/>
    <w:rsid w:val="00954139"/>
    <w:rsid w:val="00954639"/>
    <w:rsid w:val="00954A17"/>
    <w:rsid w:val="00955649"/>
    <w:rsid w:val="0095564F"/>
    <w:rsid w:val="00955733"/>
    <w:rsid w:val="00955DB7"/>
    <w:rsid w:val="00956C81"/>
    <w:rsid w:val="00956E09"/>
    <w:rsid w:val="00957764"/>
    <w:rsid w:val="00960850"/>
    <w:rsid w:val="00960D24"/>
    <w:rsid w:val="00960ED5"/>
    <w:rsid w:val="009617DF"/>
    <w:rsid w:val="00961D1C"/>
    <w:rsid w:val="00962421"/>
    <w:rsid w:val="009631A6"/>
    <w:rsid w:val="009635E8"/>
    <w:rsid w:val="00964A4C"/>
    <w:rsid w:val="00964E4D"/>
    <w:rsid w:val="00965C2C"/>
    <w:rsid w:val="00965D0F"/>
    <w:rsid w:val="009662F3"/>
    <w:rsid w:val="00966701"/>
    <w:rsid w:val="00966A7A"/>
    <w:rsid w:val="00967AA8"/>
    <w:rsid w:val="00967D08"/>
    <w:rsid w:val="009704CC"/>
    <w:rsid w:val="00970FE8"/>
    <w:rsid w:val="00971D1C"/>
    <w:rsid w:val="009738D6"/>
    <w:rsid w:val="00973FB5"/>
    <w:rsid w:val="00974A01"/>
    <w:rsid w:val="00974EDF"/>
    <w:rsid w:val="00974F75"/>
    <w:rsid w:val="00975242"/>
    <w:rsid w:val="00975E22"/>
    <w:rsid w:val="00975E25"/>
    <w:rsid w:val="009763CC"/>
    <w:rsid w:val="009765F3"/>
    <w:rsid w:val="009768F3"/>
    <w:rsid w:val="009775E6"/>
    <w:rsid w:val="00977EC8"/>
    <w:rsid w:val="00977F65"/>
    <w:rsid w:val="00980072"/>
    <w:rsid w:val="00981BF1"/>
    <w:rsid w:val="00981D7C"/>
    <w:rsid w:val="009827CE"/>
    <w:rsid w:val="00983304"/>
    <w:rsid w:val="009855B8"/>
    <w:rsid w:val="0098568F"/>
    <w:rsid w:val="009857CD"/>
    <w:rsid w:val="0098585F"/>
    <w:rsid w:val="00986721"/>
    <w:rsid w:val="00987159"/>
    <w:rsid w:val="009872F0"/>
    <w:rsid w:val="00987364"/>
    <w:rsid w:val="0098740A"/>
    <w:rsid w:val="00990CCD"/>
    <w:rsid w:val="00990F9A"/>
    <w:rsid w:val="00991087"/>
    <w:rsid w:val="009925A3"/>
    <w:rsid w:val="0099268B"/>
    <w:rsid w:val="00992A5C"/>
    <w:rsid w:val="00992D35"/>
    <w:rsid w:val="009947F7"/>
    <w:rsid w:val="00994C50"/>
    <w:rsid w:val="00995A86"/>
    <w:rsid w:val="00995D25"/>
    <w:rsid w:val="00996226"/>
    <w:rsid w:val="0099656B"/>
    <w:rsid w:val="009975FD"/>
    <w:rsid w:val="009976E5"/>
    <w:rsid w:val="009978D8"/>
    <w:rsid w:val="009A0595"/>
    <w:rsid w:val="009A0E3B"/>
    <w:rsid w:val="009A0E6F"/>
    <w:rsid w:val="009A2A4F"/>
    <w:rsid w:val="009A309E"/>
    <w:rsid w:val="009A42D6"/>
    <w:rsid w:val="009A472D"/>
    <w:rsid w:val="009A6486"/>
    <w:rsid w:val="009A656C"/>
    <w:rsid w:val="009A77DA"/>
    <w:rsid w:val="009A782D"/>
    <w:rsid w:val="009A7D20"/>
    <w:rsid w:val="009B0A21"/>
    <w:rsid w:val="009B1238"/>
    <w:rsid w:val="009B151F"/>
    <w:rsid w:val="009B15F6"/>
    <w:rsid w:val="009B1640"/>
    <w:rsid w:val="009B16BB"/>
    <w:rsid w:val="009B192F"/>
    <w:rsid w:val="009B25CA"/>
    <w:rsid w:val="009B2E51"/>
    <w:rsid w:val="009B3F16"/>
    <w:rsid w:val="009B42DB"/>
    <w:rsid w:val="009B5BE0"/>
    <w:rsid w:val="009B5E28"/>
    <w:rsid w:val="009B7926"/>
    <w:rsid w:val="009C1071"/>
    <w:rsid w:val="009C1091"/>
    <w:rsid w:val="009C10BC"/>
    <w:rsid w:val="009C1B75"/>
    <w:rsid w:val="009C2476"/>
    <w:rsid w:val="009C2DDC"/>
    <w:rsid w:val="009C341A"/>
    <w:rsid w:val="009C3FE0"/>
    <w:rsid w:val="009C56C5"/>
    <w:rsid w:val="009C582B"/>
    <w:rsid w:val="009C5E65"/>
    <w:rsid w:val="009C62C5"/>
    <w:rsid w:val="009C6B9D"/>
    <w:rsid w:val="009D1827"/>
    <w:rsid w:val="009D2C3C"/>
    <w:rsid w:val="009D3D9C"/>
    <w:rsid w:val="009D3F94"/>
    <w:rsid w:val="009D4CDD"/>
    <w:rsid w:val="009E0E4E"/>
    <w:rsid w:val="009E17B2"/>
    <w:rsid w:val="009E1AF6"/>
    <w:rsid w:val="009E209D"/>
    <w:rsid w:val="009E33BC"/>
    <w:rsid w:val="009E3511"/>
    <w:rsid w:val="009E36A4"/>
    <w:rsid w:val="009E4A14"/>
    <w:rsid w:val="009E51F8"/>
    <w:rsid w:val="009E549A"/>
    <w:rsid w:val="009E63D2"/>
    <w:rsid w:val="009E6812"/>
    <w:rsid w:val="009E74EA"/>
    <w:rsid w:val="009F022B"/>
    <w:rsid w:val="009F2560"/>
    <w:rsid w:val="009F3341"/>
    <w:rsid w:val="009F6434"/>
    <w:rsid w:val="009F7AB7"/>
    <w:rsid w:val="009F7DE5"/>
    <w:rsid w:val="00A000EE"/>
    <w:rsid w:val="00A008C8"/>
    <w:rsid w:val="00A01323"/>
    <w:rsid w:val="00A013B7"/>
    <w:rsid w:val="00A014DE"/>
    <w:rsid w:val="00A0194F"/>
    <w:rsid w:val="00A022BF"/>
    <w:rsid w:val="00A02529"/>
    <w:rsid w:val="00A02C20"/>
    <w:rsid w:val="00A03069"/>
    <w:rsid w:val="00A0473B"/>
    <w:rsid w:val="00A047A6"/>
    <w:rsid w:val="00A04D98"/>
    <w:rsid w:val="00A0562A"/>
    <w:rsid w:val="00A060DB"/>
    <w:rsid w:val="00A06215"/>
    <w:rsid w:val="00A06FB6"/>
    <w:rsid w:val="00A07EE8"/>
    <w:rsid w:val="00A1045B"/>
    <w:rsid w:val="00A108E0"/>
    <w:rsid w:val="00A10D3D"/>
    <w:rsid w:val="00A1128E"/>
    <w:rsid w:val="00A1155D"/>
    <w:rsid w:val="00A11707"/>
    <w:rsid w:val="00A125C6"/>
    <w:rsid w:val="00A1361E"/>
    <w:rsid w:val="00A13A85"/>
    <w:rsid w:val="00A14386"/>
    <w:rsid w:val="00A159E9"/>
    <w:rsid w:val="00A16775"/>
    <w:rsid w:val="00A171E0"/>
    <w:rsid w:val="00A201B0"/>
    <w:rsid w:val="00A207A7"/>
    <w:rsid w:val="00A2120E"/>
    <w:rsid w:val="00A217BF"/>
    <w:rsid w:val="00A217EE"/>
    <w:rsid w:val="00A21916"/>
    <w:rsid w:val="00A22A14"/>
    <w:rsid w:val="00A238BE"/>
    <w:rsid w:val="00A23D9B"/>
    <w:rsid w:val="00A242C5"/>
    <w:rsid w:val="00A2579F"/>
    <w:rsid w:val="00A26575"/>
    <w:rsid w:val="00A2677C"/>
    <w:rsid w:val="00A27C18"/>
    <w:rsid w:val="00A27C20"/>
    <w:rsid w:val="00A27D9F"/>
    <w:rsid w:val="00A3287A"/>
    <w:rsid w:val="00A32BA9"/>
    <w:rsid w:val="00A32EF5"/>
    <w:rsid w:val="00A334BF"/>
    <w:rsid w:val="00A33DB0"/>
    <w:rsid w:val="00A341D4"/>
    <w:rsid w:val="00A36194"/>
    <w:rsid w:val="00A361DA"/>
    <w:rsid w:val="00A36400"/>
    <w:rsid w:val="00A36441"/>
    <w:rsid w:val="00A37673"/>
    <w:rsid w:val="00A3799C"/>
    <w:rsid w:val="00A37B72"/>
    <w:rsid w:val="00A40049"/>
    <w:rsid w:val="00A409DD"/>
    <w:rsid w:val="00A421FB"/>
    <w:rsid w:val="00A426E4"/>
    <w:rsid w:val="00A4372C"/>
    <w:rsid w:val="00A43EBD"/>
    <w:rsid w:val="00A45A2A"/>
    <w:rsid w:val="00A4629C"/>
    <w:rsid w:val="00A46C06"/>
    <w:rsid w:val="00A46D8E"/>
    <w:rsid w:val="00A47299"/>
    <w:rsid w:val="00A503A8"/>
    <w:rsid w:val="00A50C24"/>
    <w:rsid w:val="00A50F9B"/>
    <w:rsid w:val="00A51B17"/>
    <w:rsid w:val="00A52C99"/>
    <w:rsid w:val="00A543A9"/>
    <w:rsid w:val="00A543CD"/>
    <w:rsid w:val="00A54C1F"/>
    <w:rsid w:val="00A554A9"/>
    <w:rsid w:val="00A56C6C"/>
    <w:rsid w:val="00A57587"/>
    <w:rsid w:val="00A57C35"/>
    <w:rsid w:val="00A61612"/>
    <w:rsid w:val="00A61796"/>
    <w:rsid w:val="00A634BC"/>
    <w:rsid w:val="00A63BC8"/>
    <w:rsid w:val="00A64C1A"/>
    <w:rsid w:val="00A64D68"/>
    <w:rsid w:val="00A654AE"/>
    <w:rsid w:val="00A66350"/>
    <w:rsid w:val="00A673DA"/>
    <w:rsid w:val="00A6786A"/>
    <w:rsid w:val="00A67E1B"/>
    <w:rsid w:val="00A72253"/>
    <w:rsid w:val="00A74DFC"/>
    <w:rsid w:val="00A752E4"/>
    <w:rsid w:val="00A769EC"/>
    <w:rsid w:val="00A76B9D"/>
    <w:rsid w:val="00A80EA4"/>
    <w:rsid w:val="00A81130"/>
    <w:rsid w:val="00A816C6"/>
    <w:rsid w:val="00A81C51"/>
    <w:rsid w:val="00A8381B"/>
    <w:rsid w:val="00A838BA"/>
    <w:rsid w:val="00A84329"/>
    <w:rsid w:val="00A85A11"/>
    <w:rsid w:val="00A865FF"/>
    <w:rsid w:val="00A86977"/>
    <w:rsid w:val="00A86C21"/>
    <w:rsid w:val="00A87A3D"/>
    <w:rsid w:val="00A87FCF"/>
    <w:rsid w:val="00A90252"/>
    <w:rsid w:val="00A905A4"/>
    <w:rsid w:val="00A907BB"/>
    <w:rsid w:val="00A90D2C"/>
    <w:rsid w:val="00A911AC"/>
    <w:rsid w:val="00A9160B"/>
    <w:rsid w:val="00A91CC0"/>
    <w:rsid w:val="00A925F2"/>
    <w:rsid w:val="00A931B4"/>
    <w:rsid w:val="00A93CBC"/>
    <w:rsid w:val="00A93EBE"/>
    <w:rsid w:val="00A940B5"/>
    <w:rsid w:val="00A9648B"/>
    <w:rsid w:val="00A97ADC"/>
    <w:rsid w:val="00A97D26"/>
    <w:rsid w:val="00A97F12"/>
    <w:rsid w:val="00AA018F"/>
    <w:rsid w:val="00AA07B3"/>
    <w:rsid w:val="00AA1517"/>
    <w:rsid w:val="00AA1BFB"/>
    <w:rsid w:val="00AA23D0"/>
    <w:rsid w:val="00AA2727"/>
    <w:rsid w:val="00AA2EE1"/>
    <w:rsid w:val="00AA3846"/>
    <w:rsid w:val="00AA388C"/>
    <w:rsid w:val="00AA3CCF"/>
    <w:rsid w:val="00AA56ED"/>
    <w:rsid w:val="00AA6EFE"/>
    <w:rsid w:val="00AA7655"/>
    <w:rsid w:val="00AB055C"/>
    <w:rsid w:val="00AB0632"/>
    <w:rsid w:val="00AB0C56"/>
    <w:rsid w:val="00AB0D19"/>
    <w:rsid w:val="00AB1658"/>
    <w:rsid w:val="00AB2B77"/>
    <w:rsid w:val="00AB3926"/>
    <w:rsid w:val="00AB39E4"/>
    <w:rsid w:val="00AB42B4"/>
    <w:rsid w:val="00AB4B7A"/>
    <w:rsid w:val="00AB52E9"/>
    <w:rsid w:val="00AB5700"/>
    <w:rsid w:val="00AB60D2"/>
    <w:rsid w:val="00AC06B9"/>
    <w:rsid w:val="00AC0E14"/>
    <w:rsid w:val="00AC1630"/>
    <w:rsid w:val="00AC1CD9"/>
    <w:rsid w:val="00AC1CE9"/>
    <w:rsid w:val="00AC2BE3"/>
    <w:rsid w:val="00AC3090"/>
    <w:rsid w:val="00AC3522"/>
    <w:rsid w:val="00AC3671"/>
    <w:rsid w:val="00AC3FF2"/>
    <w:rsid w:val="00AC4057"/>
    <w:rsid w:val="00AC40C4"/>
    <w:rsid w:val="00AC4746"/>
    <w:rsid w:val="00AC57C8"/>
    <w:rsid w:val="00AC5E3D"/>
    <w:rsid w:val="00AC604C"/>
    <w:rsid w:val="00AC61B4"/>
    <w:rsid w:val="00AC680B"/>
    <w:rsid w:val="00AC6E5D"/>
    <w:rsid w:val="00AD0701"/>
    <w:rsid w:val="00AD0C7A"/>
    <w:rsid w:val="00AD1B56"/>
    <w:rsid w:val="00AD2E7D"/>
    <w:rsid w:val="00AD3648"/>
    <w:rsid w:val="00AD401E"/>
    <w:rsid w:val="00AD44C5"/>
    <w:rsid w:val="00AD622D"/>
    <w:rsid w:val="00AD631E"/>
    <w:rsid w:val="00AD6BA8"/>
    <w:rsid w:val="00AD6EA4"/>
    <w:rsid w:val="00AD777B"/>
    <w:rsid w:val="00AD794E"/>
    <w:rsid w:val="00AE0A2A"/>
    <w:rsid w:val="00AE0DFC"/>
    <w:rsid w:val="00AE106C"/>
    <w:rsid w:val="00AE12EC"/>
    <w:rsid w:val="00AE1615"/>
    <w:rsid w:val="00AE21B1"/>
    <w:rsid w:val="00AE3066"/>
    <w:rsid w:val="00AE31AD"/>
    <w:rsid w:val="00AE3B17"/>
    <w:rsid w:val="00AE4250"/>
    <w:rsid w:val="00AE4425"/>
    <w:rsid w:val="00AE49A2"/>
    <w:rsid w:val="00AE5C53"/>
    <w:rsid w:val="00AE5F1B"/>
    <w:rsid w:val="00AE67F8"/>
    <w:rsid w:val="00AE70FD"/>
    <w:rsid w:val="00AE72B7"/>
    <w:rsid w:val="00AE7592"/>
    <w:rsid w:val="00AE75A3"/>
    <w:rsid w:val="00AE79E3"/>
    <w:rsid w:val="00AF03BE"/>
    <w:rsid w:val="00AF0548"/>
    <w:rsid w:val="00AF1072"/>
    <w:rsid w:val="00AF114E"/>
    <w:rsid w:val="00AF199E"/>
    <w:rsid w:val="00AF1D94"/>
    <w:rsid w:val="00AF31F6"/>
    <w:rsid w:val="00AF37EC"/>
    <w:rsid w:val="00AF4104"/>
    <w:rsid w:val="00AF5DC3"/>
    <w:rsid w:val="00AF77CB"/>
    <w:rsid w:val="00B00774"/>
    <w:rsid w:val="00B0079F"/>
    <w:rsid w:val="00B01F41"/>
    <w:rsid w:val="00B0205A"/>
    <w:rsid w:val="00B029E1"/>
    <w:rsid w:val="00B02D12"/>
    <w:rsid w:val="00B036C4"/>
    <w:rsid w:val="00B04BEC"/>
    <w:rsid w:val="00B04CEB"/>
    <w:rsid w:val="00B0619A"/>
    <w:rsid w:val="00B06B7B"/>
    <w:rsid w:val="00B0700D"/>
    <w:rsid w:val="00B0724B"/>
    <w:rsid w:val="00B0733F"/>
    <w:rsid w:val="00B108DD"/>
    <w:rsid w:val="00B11CD7"/>
    <w:rsid w:val="00B12789"/>
    <w:rsid w:val="00B12CE0"/>
    <w:rsid w:val="00B1387C"/>
    <w:rsid w:val="00B13C23"/>
    <w:rsid w:val="00B1542D"/>
    <w:rsid w:val="00B156B3"/>
    <w:rsid w:val="00B1587D"/>
    <w:rsid w:val="00B15AB7"/>
    <w:rsid w:val="00B162D1"/>
    <w:rsid w:val="00B17F52"/>
    <w:rsid w:val="00B21C9F"/>
    <w:rsid w:val="00B23FA1"/>
    <w:rsid w:val="00B2432A"/>
    <w:rsid w:val="00B24B3E"/>
    <w:rsid w:val="00B24CE0"/>
    <w:rsid w:val="00B25059"/>
    <w:rsid w:val="00B26FC9"/>
    <w:rsid w:val="00B27323"/>
    <w:rsid w:val="00B27959"/>
    <w:rsid w:val="00B27A2F"/>
    <w:rsid w:val="00B30848"/>
    <w:rsid w:val="00B33D68"/>
    <w:rsid w:val="00B3427E"/>
    <w:rsid w:val="00B34F76"/>
    <w:rsid w:val="00B35CED"/>
    <w:rsid w:val="00B36148"/>
    <w:rsid w:val="00B36C49"/>
    <w:rsid w:val="00B403E1"/>
    <w:rsid w:val="00B40544"/>
    <w:rsid w:val="00B407E6"/>
    <w:rsid w:val="00B42385"/>
    <w:rsid w:val="00B426FA"/>
    <w:rsid w:val="00B436B2"/>
    <w:rsid w:val="00B43B0E"/>
    <w:rsid w:val="00B440F8"/>
    <w:rsid w:val="00B443EC"/>
    <w:rsid w:val="00B45AD9"/>
    <w:rsid w:val="00B46A1E"/>
    <w:rsid w:val="00B46DB0"/>
    <w:rsid w:val="00B4798F"/>
    <w:rsid w:val="00B5011C"/>
    <w:rsid w:val="00B503B2"/>
    <w:rsid w:val="00B517C8"/>
    <w:rsid w:val="00B51C95"/>
    <w:rsid w:val="00B522E2"/>
    <w:rsid w:val="00B52643"/>
    <w:rsid w:val="00B52FDF"/>
    <w:rsid w:val="00B5336C"/>
    <w:rsid w:val="00B538E6"/>
    <w:rsid w:val="00B5479E"/>
    <w:rsid w:val="00B54A02"/>
    <w:rsid w:val="00B55346"/>
    <w:rsid w:val="00B5594E"/>
    <w:rsid w:val="00B562A6"/>
    <w:rsid w:val="00B57098"/>
    <w:rsid w:val="00B576E1"/>
    <w:rsid w:val="00B57C84"/>
    <w:rsid w:val="00B607B3"/>
    <w:rsid w:val="00B6256B"/>
    <w:rsid w:val="00B62A37"/>
    <w:rsid w:val="00B63592"/>
    <w:rsid w:val="00B63748"/>
    <w:rsid w:val="00B64258"/>
    <w:rsid w:val="00B64CA3"/>
    <w:rsid w:val="00B64E85"/>
    <w:rsid w:val="00B650BC"/>
    <w:rsid w:val="00B65368"/>
    <w:rsid w:val="00B65D5F"/>
    <w:rsid w:val="00B665FC"/>
    <w:rsid w:val="00B66FC5"/>
    <w:rsid w:val="00B673EF"/>
    <w:rsid w:val="00B67624"/>
    <w:rsid w:val="00B67870"/>
    <w:rsid w:val="00B67E0A"/>
    <w:rsid w:val="00B71095"/>
    <w:rsid w:val="00B71E88"/>
    <w:rsid w:val="00B71FD1"/>
    <w:rsid w:val="00B72129"/>
    <w:rsid w:val="00B72A3E"/>
    <w:rsid w:val="00B731CA"/>
    <w:rsid w:val="00B74BE3"/>
    <w:rsid w:val="00B75CFB"/>
    <w:rsid w:val="00B762C2"/>
    <w:rsid w:val="00B764BA"/>
    <w:rsid w:val="00B76603"/>
    <w:rsid w:val="00B76A1E"/>
    <w:rsid w:val="00B76A89"/>
    <w:rsid w:val="00B76BD0"/>
    <w:rsid w:val="00B76ECD"/>
    <w:rsid w:val="00B77CE6"/>
    <w:rsid w:val="00B80E1F"/>
    <w:rsid w:val="00B81640"/>
    <w:rsid w:val="00B826DF"/>
    <w:rsid w:val="00B8346E"/>
    <w:rsid w:val="00B83762"/>
    <w:rsid w:val="00B83817"/>
    <w:rsid w:val="00B84E93"/>
    <w:rsid w:val="00B850EF"/>
    <w:rsid w:val="00B86377"/>
    <w:rsid w:val="00B867C2"/>
    <w:rsid w:val="00B87CE4"/>
    <w:rsid w:val="00B906F6"/>
    <w:rsid w:val="00B9081F"/>
    <w:rsid w:val="00B90B0C"/>
    <w:rsid w:val="00B914D6"/>
    <w:rsid w:val="00B914F7"/>
    <w:rsid w:val="00B91E39"/>
    <w:rsid w:val="00B91F2C"/>
    <w:rsid w:val="00B9288E"/>
    <w:rsid w:val="00B9390D"/>
    <w:rsid w:val="00B944D2"/>
    <w:rsid w:val="00B975EA"/>
    <w:rsid w:val="00B97CD3"/>
    <w:rsid w:val="00BA05C3"/>
    <w:rsid w:val="00BA0DB9"/>
    <w:rsid w:val="00BA1C16"/>
    <w:rsid w:val="00BA1C47"/>
    <w:rsid w:val="00BA27DF"/>
    <w:rsid w:val="00BA2F11"/>
    <w:rsid w:val="00BA3A79"/>
    <w:rsid w:val="00BA3D65"/>
    <w:rsid w:val="00BA3E08"/>
    <w:rsid w:val="00BA488E"/>
    <w:rsid w:val="00BA4BC9"/>
    <w:rsid w:val="00BA511B"/>
    <w:rsid w:val="00BA64A2"/>
    <w:rsid w:val="00BA7FCB"/>
    <w:rsid w:val="00BB2156"/>
    <w:rsid w:val="00BB293B"/>
    <w:rsid w:val="00BB2F1D"/>
    <w:rsid w:val="00BB48EB"/>
    <w:rsid w:val="00BB56EA"/>
    <w:rsid w:val="00BB5A12"/>
    <w:rsid w:val="00BB5C7D"/>
    <w:rsid w:val="00BB67D9"/>
    <w:rsid w:val="00BB6A08"/>
    <w:rsid w:val="00BB753E"/>
    <w:rsid w:val="00BB7E30"/>
    <w:rsid w:val="00BB7FA9"/>
    <w:rsid w:val="00BC071E"/>
    <w:rsid w:val="00BC098E"/>
    <w:rsid w:val="00BC0C59"/>
    <w:rsid w:val="00BC0DCB"/>
    <w:rsid w:val="00BC1683"/>
    <w:rsid w:val="00BC188E"/>
    <w:rsid w:val="00BC2369"/>
    <w:rsid w:val="00BC2A2A"/>
    <w:rsid w:val="00BC4474"/>
    <w:rsid w:val="00BC45A7"/>
    <w:rsid w:val="00BC5298"/>
    <w:rsid w:val="00BC78BC"/>
    <w:rsid w:val="00BC7A6E"/>
    <w:rsid w:val="00BC7C2D"/>
    <w:rsid w:val="00BD056D"/>
    <w:rsid w:val="00BD1466"/>
    <w:rsid w:val="00BD19A0"/>
    <w:rsid w:val="00BD1ACA"/>
    <w:rsid w:val="00BD2C78"/>
    <w:rsid w:val="00BD2FDE"/>
    <w:rsid w:val="00BD3742"/>
    <w:rsid w:val="00BD3BAA"/>
    <w:rsid w:val="00BD42BF"/>
    <w:rsid w:val="00BD526B"/>
    <w:rsid w:val="00BD56FF"/>
    <w:rsid w:val="00BD666A"/>
    <w:rsid w:val="00BD6B2E"/>
    <w:rsid w:val="00BD6EDD"/>
    <w:rsid w:val="00BD7C57"/>
    <w:rsid w:val="00BD7FF2"/>
    <w:rsid w:val="00BE1791"/>
    <w:rsid w:val="00BE2A8B"/>
    <w:rsid w:val="00BE406E"/>
    <w:rsid w:val="00BE4C22"/>
    <w:rsid w:val="00BE57FB"/>
    <w:rsid w:val="00BE63F6"/>
    <w:rsid w:val="00BF02FA"/>
    <w:rsid w:val="00BF14A4"/>
    <w:rsid w:val="00BF1C55"/>
    <w:rsid w:val="00BF1E33"/>
    <w:rsid w:val="00BF3F1B"/>
    <w:rsid w:val="00BF4242"/>
    <w:rsid w:val="00BF4500"/>
    <w:rsid w:val="00BF5BE1"/>
    <w:rsid w:val="00BF6FDC"/>
    <w:rsid w:val="00BF71D7"/>
    <w:rsid w:val="00BF750A"/>
    <w:rsid w:val="00C011BB"/>
    <w:rsid w:val="00C0164F"/>
    <w:rsid w:val="00C023B4"/>
    <w:rsid w:val="00C04861"/>
    <w:rsid w:val="00C0540A"/>
    <w:rsid w:val="00C114EE"/>
    <w:rsid w:val="00C12743"/>
    <w:rsid w:val="00C13257"/>
    <w:rsid w:val="00C137C8"/>
    <w:rsid w:val="00C1487D"/>
    <w:rsid w:val="00C14BD1"/>
    <w:rsid w:val="00C15755"/>
    <w:rsid w:val="00C16D52"/>
    <w:rsid w:val="00C16E9C"/>
    <w:rsid w:val="00C16FAD"/>
    <w:rsid w:val="00C17B02"/>
    <w:rsid w:val="00C17E02"/>
    <w:rsid w:val="00C20D1B"/>
    <w:rsid w:val="00C20FAE"/>
    <w:rsid w:val="00C210F1"/>
    <w:rsid w:val="00C218A7"/>
    <w:rsid w:val="00C222AD"/>
    <w:rsid w:val="00C222B4"/>
    <w:rsid w:val="00C22541"/>
    <w:rsid w:val="00C24FF7"/>
    <w:rsid w:val="00C25959"/>
    <w:rsid w:val="00C267D5"/>
    <w:rsid w:val="00C26E7E"/>
    <w:rsid w:val="00C27141"/>
    <w:rsid w:val="00C30123"/>
    <w:rsid w:val="00C31859"/>
    <w:rsid w:val="00C32409"/>
    <w:rsid w:val="00C328B4"/>
    <w:rsid w:val="00C3342D"/>
    <w:rsid w:val="00C34F3D"/>
    <w:rsid w:val="00C35ECA"/>
    <w:rsid w:val="00C36B04"/>
    <w:rsid w:val="00C373F6"/>
    <w:rsid w:val="00C400EB"/>
    <w:rsid w:val="00C40169"/>
    <w:rsid w:val="00C40364"/>
    <w:rsid w:val="00C409AC"/>
    <w:rsid w:val="00C414BB"/>
    <w:rsid w:val="00C41E3E"/>
    <w:rsid w:val="00C425DB"/>
    <w:rsid w:val="00C42798"/>
    <w:rsid w:val="00C431F0"/>
    <w:rsid w:val="00C43C6C"/>
    <w:rsid w:val="00C446E4"/>
    <w:rsid w:val="00C452FC"/>
    <w:rsid w:val="00C473E9"/>
    <w:rsid w:val="00C47BD7"/>
    <w:rsid w:val="00C5028D"/>
    <w:rsid w:val="00C5151E"/>
    <w:rsid w:val="00C52520"/>
    <w:rsid w:val="00C52A32"/>
    <w:rsid w:val="00C53472"/>
    <w:rsid w:val="00C545B7"/>
    <w:rsid w:val="00C559E1"/>
    <w:rsid w:val="00C56419"/>
    <w:rsid w:val="00C57054"/>
    <w:rsid w:val="00C571EC"/>
    <w:rsid w:val="00C576A9"/>
    <w:rsid w:val="00C60445"/>
    <w:rsid w:val="00C61CD6"/>
    <w:rsid w:val="00C62ED1"/>
    <w:rsid w:val="00C63402"/>
    <w:rsid w:val="00C63810"/>
    <w:rsid w:val="00C63C97"/>
    <w:rsid w:val="00C63DFE"/>
    <w:rsid w:val="00C64147"/>
    <w:rsid w:val="00C644C6"/>
    <w:rsid w:val="00C6648C"/>
    <w:rsid w:val="00C6731D"/>
    <w:rsid w:val="00C67D93"/>
    <w:rsid w:val="00C70ECA"/>
    <w:rsid w:val="00C718B0"/>
    <w:rsid w:val="00C71FFA"/>
    <w:rsid w:val="00C73869"/>
    <w:rsid w:val="00C73ABF"/>
    <w:rsid w:val="00C73E16"/>
    <w:rsid w:val="00C73FA0"/>
    <w:rsid w:val="00C74D6A"/>
    <w:rsid w:val="00C755B3"/>
    <w:rsid w:val="00C7576F"/>
    <w:rsid w:val="00C762FF"/>
    <w:rsid w:val="00C76861"/>
    <w:rsid w:val="00C76CA3"/>
    <w:rsid w:val="00C773CD"/>
    <w:rsid w:val="00C80677"/>
    <w:rsid w:val="00C811D7"/>
    <w:rsid w:val="00C82164"/>
    <w:rsid w:val="00C82A4C"/>
    <w:rsid w:val="00C83396"/>
    <w:rsid w:val="00C83B1B"/>
    <w:rsid w:val="00C8455B"/>
    <w:rsid w:val="00C84836"/>
    <w:rsid w:val="00C84ED3"/>
    <w:rsid w:val="00C851D4"/>
    <w:rsid w:val="00C8578F"/>
    <w:rsid w:val="00C8591E"/>
    <w:rsid w:val="00C8634D"/>
    <w:rsid w:val="00C86400"/>
    <w:rsid w:val="00C867A0"/>
    <w:rsid w:val="00C86C76"/>
    <w:rsid w:val="00C878D0"/>
    <w:rsid w:val="00C87AD8"/>
    <w:rsid w:val="00C903AD"/>
    <w:rsid w:val="00C903C4"/>
    <w:rsid w:val="00C90939"/>
    <w:rsid w:val="00C9103D"/>
    <w:rsid w:val="00C92B5F"/>
    <w:rsid w:val="00C92D1E"/>
    <w:rsid w:val="00C934A1"/>
    <w:rsid w:val="00C976CB"/>
    <w:rsid w:val="00CA07CF"/>
    <w:rsid w:val="00CA0C6E"/>
    <w:rsid w:val="00CA17A8"/>
    <w:rsid w:val="00CA38A3"/>
    <w:rsid w:val="00CA3C89"/>
    <w:rsid w:val="00CA5F68"/>
    <w:rsid w:val="00CA74F3"/>
    <w:rsid w:val="00CA78EB"/>
    <w:rsid w:val="00CA7D4D"/>
    <w:rsid w:val="00CB01DF"/>
    <w:rsid w:val="00CB02ED"/>
    <w:rsid w:val="00CB1A93"/>
    <w:rsid w:val="00CB1C07"/>
    <w:rsid w:val="00CB289F"/>
    <w:rsid w:val="00CB416D"/>
    <w:rsid w:val="00CB4C8F"/>
    <w:rsid w:val="00CB4E6F"/>
    <w:rsid w:val="00CB67CB"/>
    <w:rsid w:val="00CB6B39"/>
    <w:rsid w:val="00CC0762"/>
    <w:rsid w:val="00CC1669"/>
    <w:rsid w:val="00CC2C97"/>
    <w:rsid w:val="00CC2CBF"/>
    <w:rsid w:val="00CC68FA"/>
    <w:rsid w:val="00CC7348"/>
    <w:rsid w:val="00CC7BFD"/>
    <w:rsid w:val="00CD128D"/>
    <w:rsid w:val="00CD12EA"/>
    <w:rsid w:val="00CD16E6"/>
    <w:rsid w:val="00CD173C"/>
    <w:rsid w:val="00CD2248"/>
    <w:rsid w:val="00CD2D06"/>
    <w:rsid w:val="00CD3181"/>
    <w:rsid w:val="00CD33E4"/>
    <w:rsid w:val="00CD3762"/>
    <w:rsid w:val="00CD3787"/>
    <w:rsid w:val="00CD3C82"/>
    <w:rsid w:val="00CD48FD"/>
    <w:rsid w:val="00CD4BE2"/>
    <w:rsid w:val="00CD5448"/>
    <w:rsid w:val="00CD587E"/>
    <w:rsid w:val="00CD59FA"/>
    <w:rsid w:val="00CD61D8"/>
    <w:rsid w:val="00CD6529"/>
    <w:rsid w:val="00CD65CC"/>
    <w:rsid w:val="00CD66F4"/>
    <w:rsid w:val="00CD6CA5"/>
    <w:rsid w:val="00CD72B8"/>
    <w:rsid w:val="00CD7687"/>
    <w:rsid w:val="00CD7D40"/>
    <w:rsid w:val="00CE0681"/>
    <w:rsid w:val="00CE173D"/>
    <w:rsid w:val="00CE1932"/>
    <w:rsid w:val="00CE1D74"/>
    <w:rsid w:val="00CE2618"/>
    <w:rsid w:val="00CE28BA"/>
    <w:rsid w:val="00CE2DB5"/>
    <w:rsid w:val="00CE33F1"/>
    <w:rsid w:val="00CE4F6E"/>
    <w:rsid w:val="00CE5C71"/>
    <w:rsid w:val="00CE6FCB"/>
    <w:rsid w:val="00CE7F27"/>
    <w:rsid w:val="00CF0323"/>
    <w:rsid w:val="00CF1478"/>
    <w:rsid w:val="00CF1873"/>
    <w:rsid w:val="00CF36D9"/>
    <w:rsid w:val="00CF3830"/>
    <w:rsid w:val="00CF3C74"/>
    <w:rsid w:val="00CF4096"/>
    <w:rsid w:val="00CF4D03"/>
    <w:rsid w:val="00CF5427"/>
    <w:rsid w:val="00CF55D8"/>
    <w:rsid w:val="00CF5936"/>
    <w:rsid w:val="00CF5C0A"/>
    <w:rsid w:val="00CF6F57"/>
    <w:rsid w:val="00CF720D"/>
    <w:rsid w:val="00D00B7E"/>
    <w:rsid w:val="00D00BD6"/>
    <w:rsid w:val="00D00FD5"/>
    <w:rsid w:val="00D01B83"/>
    <w:rsid w:val="00D01C58"/>
    <w:rsid w:val="00D020E2"/>
    <w:rsid w:val="00D028FA"/>
    <w:rsid w:val="00D038A4"/>
    <w:rsid w:val="00D03BF3"/>
    <w:rsid w:val="00D04770"/>
    <w:rsid w:val="00D05880"/>
    <w:rsid w:val="00D05E13"/>
    <w:rsid w:val="00D06AFA"/>
    <w:rsid w:val="00D06D38"/>
    <w:rsid w:val="00D07B6D"/>
    <w:rsid w:val="00D07C9D"/>
    <w:rsid w:val="00D1015A"/>
    <w:rsid w:val="00D10A0F"/>
    <w:rsid w:val="00D12A04"/>
    <w:rsid w:val="00D13510"/>
    <w:rsid w:val="00D143CF"/>
    <w:rsid w:val="00D155FD"/>
    <w:rsid w:val="00D158DC"/>
    <w:rsid w:val="00D17239"/>
    <w:rsid w:val="00D1740A"/>
    <w:rsid w:val="00D1791E"/>
    <w:rsid w:val="00D17D36"/>
    <w:rsid w:val="00D204E9"/>
    <w:rsid w:val="00D20749"/>
    <w:rsid w:val="00D207EA"/>
    <w:rsid w:val="00D209E5"/>
    <w:rsid w:val="00D20CD1"/>
    <w:rsid w:val="00D21700"/>
    <w:rsid w:val="00D2174C"/>
    <w:rsid w:val="00D22776"/>
    <w:rsid w:val="00D22935"/>
    <w:rsid w:val="00D22C8E"/>
    <w:rsid w:val="00D22D7D"/>
    <w:rsid w:val="00D22FA2"/>
    <w:rsid w:val="00D23181"/>
    <w:rsid w:val="00D23629"/>
    <w:rsid w:val="00D236EA"/>
    <w:rsid w:val="00D253E6"/>
    <w:rsid w:val="00D255F7"/>
    <w:rsid w:val="00D25B6D"/>
    <w:rsid w:val="00D26153"/>
    <w:rsid w:val="00D2749F"/>
    <w:rsid w:val="00D274F8"/>
    <w:rsid w:val="00D30D49"/>
    <w:rsid w:val="00D32125"/>
    <w:rsid w:val="00D335C7"/>
    <w:rsid w:val="00D34767"/>
    <w:rsid w:val="00D34AAD"/>
    <w:rsid w:val="00D35193"/>
    <w:rsid w:val="00D35264"/>
    <w:rsid w:val="00D36FA7"/>
    <w:rsid w:val="00D373BF"/>
    <w:rsid w:val="00D37513"/>
    <w:rsid w:val="00D40226"/>
    <w:rsid w:val="00D40830"/>
    <w:rsid w:val="00D40A11"/>
    <w:rsid w:val="00D40D67"/>
    <w:rsid w:val="00D42058"/>
    <w:rsid w:val="00D42F3B"/>
    <w:rsid w:val="00D43013"/>
    <w:rsid w:val="00D43986"/>
    <w:rsid w:val="00D44192"/>
    <w:rsid w:val="00D4425A"/>
    <w:rsid w:val="00D46AE6"/>
    <w:rsid w:val="00D46E41"/>
    <w:rsid w:val="00D47785"/>
    <w:rsid w:val="00D50C75"/>
    <w:rsid w:val="00D50EB2"/>
    <w:rsid w:val="00D50ED5"/>
    <w:rsid w:val="00D51636"/>
    <w:rsid w:val="00D52D48"/>
    <w:rsid w:val="00D53654"/>
    <w:rsid w:val="00D55889"/>
    <w:rsid w:val="00D55AD9"/>
    <w:rsid w:val="00D5795C"/>
    <w:rsid w:val="00D605C1"/>
    <w:rsid w:val="00D60B35"/>
    <w:rsid w:val="00D61492"/>
    <w:rsid w:val="00D61754"/>
    <w:rsid w:val="00D62DCB"/>
    <w:rsid w:val="00D639DD"/>
    <w:rsid w:val="00D64C90"/>
    <w:rsid w:val="00D65618"/>
    <w:rsid w:val="00D65BBB"/>
    <w:rsid w:val="00D66153"/>
    <w:rsid w:val="00D66566"/>
    <w:rsid w:val="00D66EFC"/>
    <w:rsid w:val="00D70048"/>
    <w:rsid w:val="00D715F9"/>
    <w:rsid w:val="00D71796"/>
    <w:rsid w:val="00D717CA"/>
    <w:rsid w:val="00D72A2B"/>
    <w:rsid w:val="00D72F1A"/>
    <w:rsid w:val="00D73D3D"/>
    <w:rsid w:val="00D74D66"/>
    <w:rsid w:val="00D7507B"/>
    <w:rsid w:val="00D750B5"/>
    <w:rsid w:val="00D75AC6"/>
    <w:rsid w:val="00D75B5E"/>
    <w:rsid w:val="00D75C7E"/>
    <w:rsid w:val="00D760D3"/>
    <w:rsid w:val="00D77A03"/>
    <w:rsid w:val="00D8099A"/>
    <w:rsid w:val="00D80D52"/>
    <w:rsid w:val="00D80E00"/>
    <w:rsid w:val="00D80ECC"/>
    <w:rsid w:val="00D8146F"/>
    <w:rsid w:val="00D81677"/>
    <w:rsid w:val="00D81CCB"/>
    <w:rsid w:val="00D81E09"/>
    <w:rsid w:val="00D81E2D"/>
    <w:rsid w:val="00D81ECF"/>
    <w:rsid w:val="00D8244A"/>
    <w:rsid w:val="00D827B2"/>
    <w:rsid w:val="00D82911"/>
    <w:rsid w:val="00D8361A"/>
    <w:rsid w:val="00D8447D"/>
    <w:rsid w:val="00D84A30"/>
    <w:rsid w:val="00D86875"/>
    <w:rsid w:val="00D87D84"/>
    <w:rsid w:val="00D90351"/>
    <w:rsid w:val="00D90BDF"/>
    <w:rsid w:val="00D91675"/>
    <w:rsid w:val="00D92614"/>
    <w:rsid w:val="00D927EC"/>
    <w:rsid w:val="00D931AF"/>
    <w:rsid w:val="00D93A67"/>
    <w:rsid w:val="00D94AB9"/>
    <w:rsid w:val="00D94C5C"/>
    <w:rsid w:val="00D94C94"/>
    <w:rsid w:val="00D94FAF"/>
    <w:rsid w:val="00D96EF2"/>
    <w:rsid w:val="00D970A1"/>
    <w:rsid w:val="00DA02DF"/>
    <w:rsid w:val="00DA0606"/>
    <w:rsid w:val="00DA07E9"/>
    <w:rsid w:val="00DA1F31"/>
    <w:rsid w:val="00DA3132"/>
    <w:rsid w:val="00DA3CEC"/>
    <w:rsid w:val="00DA525F"/>
    <w:rsid w:val="00DA5C6D"/>
    <w:rsid w:val="00DA7840"/>
    <w:rsid w:val="00DB0A8A"/>
    <w:rsid w:val="00DB0ADF"/>
    <w:rsid w:val="00DB0E80"/>
    <w:rsid w:val="00DB1B5F"/>
    <w:rsid w:val="00DB2E51"/>
    <w:rsid w:val="00DB39F5"/>
    <w:rsid w:val="00DB5278"/>
    <w:rsid w:val="00DB5DCF"/>
    <w:rsid w:val="00DB612E"/>
    <w:rsid w:val="00DB7C22"/>
    <w:rsid w:val="00DC1E9C"/>
    <w:rsid w:val="00DC3318"/>
    <w:rsid w:val="00DC365A"/>
    <w:rsid w:val="00DC3906"/>
    <w:rsid w:val="00DC3C30"/>
    <w:rsid w:val="00DC48F4"/>
    <w:rsid w:val="00DC4D39"/>
    <w:rsid w:val="00DC6FE9"/>
    <w:rsid w:val="00DC739A"/>
    <w:rsid w:val="00DC7CF8"/>
    <w:rsid w:val="00DC7E76"/>
    <w:rsid w:val="00DD0F07"/>
    <w:rsid w:val="00DD1680"/>
    <w:rsid w:val="00DD1858"/>
    <w:rsid w:val="00DD19C2"/>
    <w:rsid w:val="00DD2ADD"/>
    <w:rsid w:val="00DD2C38"/>
    <w:rsid w:val="00DD3295"/>
    <w:rsid w:val="00DD3881"/>
    <w:rsid w:val="00DD4033"/>
    <w:rsid w:val="00DD41F0"/>
    <w:rsid w:val="00DD4727"/>
    <w:rsid w:val="00DD47D7"/>
    <w:rsid w:val="00DD4CBC"/>
    <w:rsid w:val="00DD4FDE"/>
    <w:rsid w:val="00DD55AB"/>
    <w:rsid w:val="00DD66F6"/>
    <w:rsid w:val="00DD7D2E"/>
    <w:rsid w:val="00DE0911"/>
    <w:rsid w:val="00DE189A"/>
    <w:rsid w:val="00DE1B4C"/>
    <w:rsid w:val="00DE1E21"/>
    <w:rsid w:val="00DE2F3E"/>
    <w:rsid w:val="00DE3E78"/>
    <w:rsid w:val="00DE4D31"/>
    <w:rsid w:val="00DE5E13"/>
    <w:rsid w:val="00DE6D04"/>
    <w:rsid w:val="00DE76B0"/>
    <w:rsid w:val="00DE7C3F"/>
    <w:rsid w:val="00DE7DC8"/>
    <w:rsid w:val="00DF0CFC"/>
    <w:rsid w:val="00DF0FE0"/>
    <w:rsid w:val="00DF2188"/>
    <w:rsid w:val="00DF2531"/>
    <w:rsid w:val="00DF474F"/>
    <w:rsid w:val="00DF4A29"/>
    <w:rsid w:val="00DF53A7"/>
    <w:rsid w:val="00DF64FD"/>
    <w:rsid w:val="00DF6BCD"/>
    <w:rsid w:val="00DF75E5"/>
    <w:rsid w:val="00E00AB6"/>
    <w:rsid w:val="00E00C88"/>
    <w:rsid w:val="00E00E4D"/>
    <w:rsid w:val="00E01301"/>
    <w:rsid w:val="00E01569"/>
    <w:rsid w:val="00E020B3"/>
    <w:rsid w:val="00E02D14"/>
    <w:rsid w:val="00E02D93"/>
    <w:rsid w:val="00E02FED"/>
    <w:rsid w:val="00E04913"/>
    <w:rsid w:val="00E04A23"/>
    <w:rsid w:val="00E06EB8"/>
    <w:rsid w:val="00E06FB7"/>
    <w:rsid w:val="00E072EF"/>
    <w:rsid w:val="00E074BC"/>
    <w:rsid w:val="00E07568"/>
    <w:rsid w:val="00E079B2"/>
    <w:rsid w:val="00E104BA"/>
    <w:rsid w:val="00E10AD5"/>
    <w:rsid w:val="00E11930"/>
    <w:rsid w:val="00E143FF"/>
    <w:rsid w:val="00E1475C"/>
    <w:rsid w:val="00E15B7E"/>
    <w:rsid w:val="00E16268"/>
    <w:rsid w:val="00E166C0"/>
    <w:rsid w:val="00E16C3C"/>
    <w:rsid w:val="00E17481"/>
    <w:rsid w:val="00E17879"/>
    <w:rsid w:val="00E20F3D"/>
    <w:rsid w:val="00E21F0B"/>
    <w:rsid w:val="00E21F30"/>
    <w:rsid w:val="00E22844"/>
    <w:rsid w:val="00E2325A"/>
    <w:rsid w:val="00E2404B"/>
    <w:rsid w:val="00E24AF1"/>
    <w:rsid w:val="00E24CE5"/>
    <w:rsid w:val="00E25DB1"/>
    <w:rsid w:val="00E263E2"/>
    <w:rsid w:val="00E26647"/>
    <w:rsid w:val="00E319F5"/>
    <w:rsid w:val="00E31A5D"/>
    <w:rsid w:val="00E320FE"/>
    <w:rsid w:val="00E326A2"/>
    <w:rsid w:val="00E332AD"/>
    <w:rsid w:val="00E33BD5"/>
    <w:rsid w:val="00E33C41"/>
    <w:rsid w:val="00E3403A"/>
    <w:rsid w:val="00E3492A"/>
    <w:rsid w:val="00E3524F"/>
    <w:rsid w:val="00E3540E"/>
    <w:rsid w:val="00E35F72"/>
    <w:rsid w:val="00E3643C"/>
    <w:rsid w:val="00E3668F"/>
    <w:rsid w:val="00E3698B"/>
    <w:rsid w:val="00E37A32"/>
    <w:rsid w:val="00E403FE"/>
    <w:rsid w:val="00E407B9"/>
    <w:rsid w:val="00E41555"/>
    <w:rsid w:val="00E4158F"/>
    <w:rsid w:val="00E41B8B"/>
    <w:rsid w:val="00E41C7C"/>
    <w:rsid w:val="00E41F1A"/>
    <w:rsid w:val="00E4343F"/>
    <w:rsid w:val="00E4410C"/>
    <w:rsid w:val="00E4491C"/>
    <w:rsid w:val="00E44DEE"/>
    <w:rsid w:val="00E45164"/>
    <w:rsid w:val="00E45A92"/>
    <w:rsid w:val="00E46F35"/>
    <w:rsid w:val="00E47123"/>
    <w:rsid w:val="00E47370"/>
    <w:rsid w:val="00E47BB3"/>
    <w:rsid w:val="00E50504"/>
    <w:rsid w:val="00E50ED4"/>
    <w:rsid w:val="00E51032"/>
    <w:rsid w:val="00E51D4C"/>
    <w:rsid w:val="00E54C39"/>
    <w:rsid w:val="00E55BE8"/>
    <w:rsid w:val="00E57258"/>
    <w:rsid w:val="00E573DF"/>
    <w:rsid w:val="00E57F32"/>
    <w:rsid w:val="00E60A0F"/>
    <w:rsid w:val="00E612B1"/>
    <w:rsid w:val="00E61B50"/>
    <w:rsid w:val="00E61F01"/>
    <w:rsid w:val="00E62C7F"/>
    <w:rsid w:val="00E636FA"/>
    <w:rsid w:val="00E63AE7"/>
    <w:rsid w:val="00E642FF"/>
    <w:rsid w:val="00E652EA"/>
    <w:rsid w:val="00E65C8E"/>
    <w:rsid w:val="00E65F65"/>
    <w:rsid w:val="00E665D9"/>
    <w:rsid w:val="00E67100"/>
    <w:rsid w:val="00E67628"/>
    <w:rsid w:val="00E704CE"/>
    <w:rsid w:val="00E708E1"/>
    <w:rsid w:val="00E70D10"/>
    <w:rsid w:val="00E714F9"/>
    <w:rsid w:val="00E725E2"/>
    <w:rsid w:val="00E73156"/>
    <w:rsid w:val="00E74516"/>
    <w:rsid w:val="00E7747D"/>
    <w:rsid w:val="00E777BF"/>
    <w:rsid w:val="00E77A81"/>
    <w:rsid w:val="00E77DCE"/>
    <w:rsid w:val="00E80122"/>
    <w:rsid w:val="00E807DB"/>
    <w:rsid w:val="00E808E7"/>
    <w:rsid w:val="00E81528"/>
    <w:rsid w:val="00E81736"/>
    <w:rsid w:val="00E819A9"/>
    <w:rsid w:val="00E81D2C"/>
    <w:rsid w:val="00E81E62"/>
    <w:rsid w:val="00E82089"/>
    <w:rsid w:val="00E82810"/>
    <w:rsid w:val="00E82CF7"/>
    <w:rsid w:val="00E830E6"/>
    <w:rsid w:val="00E84300"/>
    <w:rsid w:val="00E84B84"/>
    <w:rsid w:val="00E8574E"/>
    <w:rsid w:val="00E86478"/>
    <w:rsid w:val="00E9003E"/>
    <w:rsid w:val="00E9008A"/>
    <w:rsid w:val="00E910E1"/>
    <w:rsid w:val="00E91E20"/>
    <w:rsid w:val="00E92086"/>
    <w:rsid w:val="00E9220D"/>
    <w:rsid w:val="00E92AD4"/>
    <w:rsid w:val="00E9395D"/>
    <w:rsid w:val="00E96139"/>
    <w:rsid w:val="00E963E7"/>
    <w:rsid w:val="00E97146"/>
    <w:rsid w:val="00E9748A"/>
    <w:rsid w:val="00E975DB"/>
    <w:rsid w:val="00E97A17"/>
    <w:rsid w:val="00E97E41"/>
    <w:rsid w:val="00EA018C"/>
    <w:rsid w:val="00EA056C"/>
    <w:rsid w:val="00EA09CE"/>
    <w:rsid w:val="00EA1738"/>
    <w:rsid w:val="00EA1BCD"/>
    <w:rsid w:val="00EA1E2F"/>
    <w:rsid w:val="00EA35B4"/>
    <w:rsid w:val="00EA37FA"/>
    <w:rsid w:val="00EA3A9A"/>
    <w:rsid w:val="00EA3C20"/>
    <w:rsid w:val="00EA4AE5"/>
    <w:rsid w:val="00EA4F4C"/>
    <w:rsid w:val="00EA6C65"/>
    <w:rsid w:val="00EA7447"/>
    <w:rsid w:val="00EA7FC0"/>
    <w:rsid w:val="00EB034F"/>
    <w:rsid w:val="00EB0E4A"/>
    <w:rsid w:val="00EB186A"/>
    <w:rsid w:val="00EB201C"/>
    <w:rsid w:val="00EB26ED"/>
    <w:rsid w:val="00EB288A"/>
    <w:rsid w:val="00EB2AF2"/>
    <w:rsid w:val="00EB2E20"/>
    <w:rsid w:val="00EB475C"/>
    <w:rsid w:val="00EB4CEE"/>
    <w:rsid w:val="00EB50F5"/>
    <w:rsid w:val="00EB5B24"/>
    <w:rsid w:val="00EB5CE3"/>
    <w:rsid w:val="00EB748F"/>
    <w:rsid w:val="00EC05F7"/>
    <w:rsid w:val="00EC0695"/>
    <w:rsid w:val="00EC141D"/>
    <w:rsid w:val="00EC1E9C"/>
    <w:rsid w:val="00EC3086"/>
    <w:rsid w:val="00EC3E78"/>
    <w:rsid w:val="00EC3F05"/>
    <w:rsid w:val="00EC4C60"/>
    <w:rsid w:val="00EC549C"/>
    <w:rsid w:val="00EC60EF"/>
    <w:rsid w:val="00EC655F"/>
    <w:rsid w:val="00EC7FEB"/>
    <w:rsid w:val="00ED02CF"/>
    <w:rsid w:val="00ED1705"/>
    <w:rsid w:val="00ED1BB7"/>
    <w:rsid w:val="00ED2C58"/>
    <w:rsid w:val="00ED316D"/>
    <w:rsid w:val="00ED3418"/>
    <w:rsid w:val="00ED363A"/>
    <w:rsid w:val="00ED3E57"/>
    <w:rsid w:val="00ED4221"/>
    <w:rsid w:val="00ED428F"/>
    <w:rsid w:val="00ED4F53"/>
    <w:rsid w:val="00ED563D"/>
    <w:rsid w:val="00ED6630"/>
    <w:rsid w:val="00ED6923"/>
    <w:rsid w:val="00ED771A"/>
    <w:rsid w:val="00ED7E7E"/>
    <w:rsid w:val="00EE0219"/>
    <w:rsid w:val="00EE06DA"/>
    <w:rsid w:val="00EE0C31"/>
    <w:rsid w:val="00EE0FA1"/>
    <w:rsid w:val="00EE1645"/>
    <w:rsid w:val="00EE22A6"/>
    <w:rsid w:val="00EE2991"/>
    <w:rsid w:val="00EE388B"/>
    <w:rsid w:val="00EE3929"/>
    <w:rsid w:val="00EE4565"/>
    <w:rsid w:val="00EE4A24"/>
    <w:rsid w:val="00EE55AA"/>
    <w:rsid w:val="00EE560A"/>
    <w:rsid w:val="00EE62E6"/>
    <w:rsid w:val="00EE6C29"/>
    <w:rsid w:val="00EE73D1"/>
    <w:rsid w:val="00EE73F5"/>
    <w:rsid w:val="00EF01BA"/>
    <w:rsid w:val="00EF12EA"/>
    <w:rsid w:val="00EF1540"/>
    <w:rsid w:val="00EF1614"/>
    <w:rsid w:val="00EF1713"/>
    <w:rsid w:val="00EF185C"/>
    <w:rsid w:val="00EF20FA"/>
    <w:rsid w:val="00EF266B"/>
    <w:rsid w:val="00EF28C7"/>
    <w:rsid w:val="00EF3B95"/>
    <w:rsid w:val="00EF404D"/>
    <w:rsid w:val="00EF4449"/>
    <w:rsid w:val="00EF4F74"/>
    <w:rsid w:val="00EF505C"/>
    <w:rsid w:val="00EF5945"/>
    <w:rsid w:val="00EF5F4C"/>
    <w:rsid w:val="00EF6587"/>
    <w:rsid w:val="00EF66E7"/>
    <w:rsid w:val="00EF7241"/>
    <w:rsid w:val="00F001A7"/>
    <w:rsid w:val="00F007ED"/>
    <w:rsid w:val="00F03A95"/>
    <w:rsid w:val="00F04426"/>
    <w:rsid w:val="00F05B2C"/>
    <w:rsid w:val="00F05DD3"/>
    <w:rsid w:val="00F0606A"/>
    <w:rsid w:val="00F06694"/>
    <w:rsid w:val="00F06D31"/>
    <w:rsid w:val="00F108EF"/>
    <w:rsid w:val="00F11EEB"/>
    <w:rsid w:val="00F13CA9"/>
    <w:rsid w:val="00F15430"/>
    <w:rsid w:val="00F15484"/>
    <w:rsid w:val="00F15567"/>
    <w:rsid w:val="00F15D5E"/>
    <w:rsid w:val="00F170FA"/>
    <w:rsid w:val="00F17455"/>
    <w:rsid w:val="00F17BED"/>
    <w:rsid w:val="00F20020"/>
    <w:rsid w:val="00F20E81"/>
    <w:rsid w:val="00F2109C"/>
    <w:rsid w:val="00F218F4"/>
    <w:rsid w:val="00F21B0D"/>
    <w:rsid w:val="00F22343"/>
    <w:rsid w:val="00F22D8E"/>
    <w:rsid w:val="00F24E94"/>
    <w:rsid w:val="00F25181"/>
    <w:rsid w:val="00F253AF"/>
    <w:rsid w:val="00F31121"/>
    <w:rsid w:val="00F313AC"/>
    <w:rsid w:val="00F326CF"/>
    <w:rsid w:val="00F33137"/>
    <w:rsid w:val="00F334CA"/>
    <w:rsid w:val="00F33891"/>
    <w:rsid w:val="00F3435A"/>
    <w:rsid w:val="00F34DF2"/>
    <w:rsid w:val="00F35970"/>
    <w:rsid w:val="00F362FA"/>
    <w:rsid w:val="00F36FEF"/>
    <w:rsid w:val="00F3720E"/>
    <w:rsid w:val="00F37971"/>
    <w:rsid w:val="00F403C4"/>
    <w:rsid w:val="00F4057E"/>
    <w:rsid w:val="00F409A7"/>
    <w:rsid w:val="00F40C66"/>
    <w:rsid w:val="00F41761"/>
    <w:rsid w:val="00F43D09"/>
    <w:rsid w:val="00F44202"/>
    <w:rsid w:val="00F447EC"/>
    <w:rsid w:val="00F462F5"/>
    <w:rsid w:val="00F50416"/>
    <w:rsid w:val="00F50F12"/>
    <w:rsid w:val="00F51075"/>
    <w:rsid w:val="00F51FCE"/>
    <w:rsid w:val="00F558E1"/>
    <w:rsid w:val="00F55A46"/>
    <w:rsid w:val="00F55CFC"/>
    <w:rsid w:val="00F55F3A"/>
    <w:rsid w:val="00F561AD"/>
    <w:rsid w:val="00F56369"/>
    <w:rsid w:val="00F5636C"/>
    <w:rsid w:val="00F5656E"/>
    <w:rsid w:val="00F57953"/>
    <w:rsid w:val="00F60493"/>
    <w:rsid w:val="00F60F3F"/>
    <w:rsid w:val="00F61425"/>
    <w:rsid w:val="00F618D4"/>
    <w:rsid w:val="00F6401F"/>
    <w:rsid w:val="00F65837"/>
    <w:rsid w:val="00F65C8B"/>
    <w:rsid w:val="00F6637D"/>
    <w:rsid w:val="00F66447"/>
    <w:rsid w:val="00F66FCC"/>
    <w:rsid w:val="00F67C0B"/>
    <w:rsid w:val="00F67EF5"/>
    <w:rsid w:val="00F7034F"/>
    <w:rsid w:val="00F71890"/>
    <w:rsid w:val="00F71B76"/>
    <w:rsid w:val="00F7260B"/>
    <w:rsid w:val="00F73881"/>
    <w:rsid w:val="00F73EDC"/>
    <w:rsid w:val="00F7428C"/>
    <w:rsid w:val="00F76674"/>
    <w:rsid w:val="00F775AF"/>
    <w:rsid w:val="00F77620"/>
    <w:rsid w:val="00F779E6"/>
    <w:rsid w:val="00F80056"/>
    <w:rsid w:val="00F813FE"/>
    <w:rsid w:val="00F82312"/>
    <w:rsid w:val="00F8375F"/>
    <w:rsid w:val="00F84152"/>
    <w:rsid w:val="00F8503B"/>
    <w:rsid w:val="00F86DC2"/>
    <w:rsid w:val="00F92005"/>
    <w:rsid w:val="00F92A3D"/>
    <w:rsid w:val="00F938FA"/>
    <w:rsid w:val="00F944D4"/>
    <w:rsid w:val="00F94BDE"/>
    <w:rsid w:val="00F94CB8"/>
    <w:rsid w:val="00F94FEA"/>
    <w:rsid w:val="00F95B21"/>
    <w:rsid w:val="00F95C1D"/>
    <w:rsid w:val="00F95CEA"/>
    <w:rsid w:val="00F95FFF"/>
    <w:rsid w:val="00F97088"/>
    <w:rsid w:val="00F9761F"/>
    <w:rsid w:val="00F97A05"/>
    <w:rsid w:val="00FA00BC"/>
    <w:rsid w:val="00FA024E"/>
    <w:rsid w:val="00FA095D"/>
    <w:rsid w:val="00FA120A"/>
    <w:rsid w:val="00FA2761"/>
    <w:rsid w:val="00FA32E3"/>
    <w:rsid w:val="00FA34A1"/>
    <w:rsid w:val="00FA3F69"/>
    <w:rsid w:val="00FA4145"/>
    <w:rsid w:val="00FA4618"/>
    <w:rsid w:val="00FA47C0"/>
    <w:rsid w:val="00FA5947"/>
    <w:rsid w:val="00FA67AB"/>
    <w:rsid w:val="00FA746B"/>
    <w:rsid w:val="00FA760C"/>
    <w:rsid w:val="00FA7C48"/>
    <w:rsid w:val="00FB02B5"/>
    <w:rsid w:val="00FB11AF"/>
    <w:rsid w:val="00FB11EF"/>
    <w:rsid w:val="00FB1336"/>
    <w:rsid w:val="00FB254B"/>
    <w:rsid w:val="00FB26C2"/>
    <w:rsid w:val="00FB2963"/>
    <w:rsid w:val="00FB2BA9"/>
    <w:rsid w:val="00FB432D"/>
    <w:rsid w:val="00FB4BEC"/>
    <w:rsid w:val="00FB60C0"/>
    <w:rsid w:val="00FB6D41"/>
    <w:rsid w:val="00FB7F4C"/>
    <w:rsid w:val="00FB7F5F"/>
    <w:rsid w:val="00FC04E4"/>
    <w:rsid w:val="00FC0571"/>
    <w:rsid w:val="00FC0F11"/>
    <w:rsid w:val="00FC175E"/>
    <w:rsid w:val="00FC185D"/>
    <w:rsid w:val="00FC3362"/>
    <w:rsid w:val="00FC3E32"/>
    <w:rsid w:val="00FC407F"/>
    <w:rsid w:val="00FC4A31"/>
    <w:rsid w:val="00FC4F1D"/>
    <w:rsid w:val="00FC57EF"/>
    <w:rsid w:val="00FC5A9A"/>
    <w:rsid w:val="00FC62AD"/>
    <w:rsid w:val="00FC6512"/>
    <w:rsid w:val="00FC654E"/>
    <w:rsid w:val="00FC72B7"/>
    <w:rsid w:val="00FD04ED"/>
    <w:rsid w:val="00FD0511"/>
    <w:rsid w:val="00FD1101"/>
    <w:rsid w:val="00FD1B62"/>
    <w:rsid w:val="00FD2C49"/>
    <w:rsid w:val="00FD2CC8"/>
    <w:rsid w:val="00FD4F45"/>
    <w:rsid w:val="00FD528F"/>
    <w:rsid w:val="00FD62FB"/>
    <w:rsid w:val="00FD66C9"/>
    <w:rsid w:val="00FD716A"/>
    <w:rsid w:val="00FD7323"/>
    <w:rsid w:val="00FE126E"/>
    <w:rsid w:val="00FE2148"/>
    <w:rsid w:val="00FE23C2"/>
    <w:rsid w:val="00FE3BFE"/>
    <w:rsid w:val="00FE574D"/>
    <w:rsid w:val="00FE6241"/>
    <w:rsid w:val="00FE6622"/>
    <w:rsid w:val="00FF0652"/>
    <w:rsid w:val="00FF0D9F"/>
    <w:rsid w:val="00FF0DFD"/>
    <w:rsid w:val="00FF1110"/>
    <w:rsid w:val="00FF158E"/>
    <w:rsid w:val="00FF3F16"/>
    <w:rsid w:val="00FF3FAF"/>
    <w:rsid w:val="00FF44AC"/>
    <w:rsid w:val="00FF48D0"/>
    <w:rsid w:val="00FF4E4C"/>
    <w:rsid w:val="00FF6365"/>
    <w:rsid w:val="00FF67FD"/>
    <w:rsid w:val="00FF7781"/>
    <w:rsid w:val="00FF7C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58"/>
    <o:shapelayout v:ext="edit">
      <o:idmap v:ext="edit" data="1"/>
    </o:shapelayout>
  </w:shapeDefaults>
  <w:decimalSymbol w:val="."/>
  <w:listSeparator w:val=","/>
  <w14:docId w14:val="4D1AEABC"/>
  <w15:docId w15:val="{1F843602-4020-4B88-BE02-3388EC722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lsdException w:name="toc 9" w:semiHidden="1" w:uiPriority="39" w:unhideWhenUsed="1" w:qFormat="1"/>
    <w:lsdException w:name="Normal Indent" w:semiHidden="1" w:uiPriority="0"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B0205A"/>
    <w:pPr>
      <w:keepNext/>
      <w:keepLines/>
      <w:numPr>
        <w:numId w:val="1"/>
      </w:numPr>
      <w:spacing w:before="340" w:after="330" w:line="578" w:lineRule="auto"/>
      <w:jc w:val="center"/>
      <w:outlineLvl w:val="0"/>
      <w:pPrChange w:id="0" w:author="liu haiming" w:date="2018-08-10T12:17:00Z">
        <w:pPr>
          <w:keepNext/>
          <w:keepLines/>
          <w:widowControl w:val="0"/>
          <w:numPr>
            <w:numId w:val="1"/>
          </w:numPr>
          <w:tabs>
            <w:tab w:val="num" w:pos="720"/>
          </w:tabs>
          <w:spacing w:before="340" w:after="330" w:line="578" w:lineRule="auto"/>
          <w:ind w:left="720" w:hanging="720"/>
          <w:jc w:val="both"/>
          <w:outlineLvl w:val="0"/>
        </w:pPr>
      </w:pPrChange>
    </w:pPr>
    <w:rPr>
      <w:rFonts w:eastAsia="Times New Roman"/>
      <w:b/>
      <w:bCs/>
      <w:kern w:val="44"/>
      <w:sz w:val="24"/>
      <w:szCs w:val="44"/>
      <w:rPrChange w:id="0" w:author="liu haiming" w:date="2018-08-10T12:17:00Z">
        <w:rPr>
          <w:rFonts w:asciiTheme="minorHAnsi" w:hAnsiTheme="minorHAnsi" w:cstheme="minorBidi"/>
          <w:b/>
          <w:bCs/>
          <w:kern w:val="44"/>
          <w:sz w:val="24"/>
          <w:szCs w:val="44"/>
          <w:lang w:val="en-US" w:eastAsia="zh-CN" w:bidi="ar-SA"/>
        </w:rPr>
      </w:rPrChange>
    </w:rPr>
  </w:style>
  <w:style w:type="paragraph" w:styleId="2">
    <w:name w:val="heading 2"/>
    <w:basedOn w:val="a0"/>
    <w:next w:val="a"/>
    <w:link w:val="20"/>
    <w:uiPriority w:val="9"/>
    <w:unhideWhenUsed/>
    <w:qFormat/>
    <w:rsid w:val="00E25DB1"/>
    <w:pPr>
      <w:numPr>
        <w:ilvl w:val="1"/>
        <w:numId w:val="2"/>
      </w:numPr>
      <w:ind w:firstLineChars="0" w:firstLine="0"/>
      <w:outlineLvl w:val="1"/>
    </w:pPr>
    <w:rPr>
      <w:sz w:val="36"/>
    </w:rPr>
  </w:style>
  <w:style w:type="paragraph" w:styleId="3">
    <w:name w:val="heading 3"/>
    <w:basedOn w:val="a"/>
    <w:next w:val="a"/>
    <w:link w:val="30"/>
    <w:uiPriority w:val="9"/>
    <w:unhideWhenUsed/>
    <w:qFormat/>
    <w:rsid w:val="00D74D66"/>
    <w:pPr>
      <w:keepNext/>
      <w:keepLines/>
      <w:spacing w:before="260" w:after="260" w:line="416" w:lineRule="auto"/>
      <w:outlineLvl w:val="2"/>
    </w:pPr>
    <w:rPr>
      <w:b/>
      <w:bCs/>
      <w:sz w:val="28"/>
      <w:szCs w:val="32"/>
    </w:rPr>
  </w:style>
  <w:style w:type="paragraph" w:styleId="4">
    <w:name w:val="heading 4"/>
    <w:basedOn w:val="a"/>
    <w:next w:val="a"/>
    <w:link w:val="40"/>
    <w:uiPriority w:val="9"/>
    <w:unhideWhenUsed/>
    <w:qFormat/>
    <w:rsid w:val="00F779E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22A8E"/>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B0205A"/>
    <w:rPr>
      <w:rFonts w:eastAsia="Times New Roman"/>
      <w:b/>
      <w:bCs/>
      <w:kern w:val="44"/>
      <w:sz w:val="24"/>
      <w:szCs w:val="44"/>
    </w:rPr>
  </w:style>
  <w:style w:type="character" w:customStyle="1" w:styleId="20">
    <w:name w:val="标题 2 字符"/>
    <w:basedOn w:val="a1"/>
    <w:link w:val="2"/>
    <w:uiPriority w:val="9"/>
    <w:qFormat/>
    <w:rsid w:val="00E25DB1"/>
    <w:rPr>
      <w:sz w:val="36"/>
    </w:rPr>
  </w:style>
  <w:style w:type="paragraph" w:styleId="a0">
    <w:name w:val="List Paragraph"/>
    <w:basedOn w:val="a"/>
    <w:link w:val="a4"/>
    <w:uiPriority w:val="34"/>
    <w:qFormat/>
    <w:rsid w:val="00E25DB1"/>
    <w:pPr>
      <w:ind w:firstLineChars="200" w:firstLine="420"/>
    </w:pPr>
  </w:style>
  <w:style w:type="paragraph" w:styleId="a5">
    <w:name w:val="header"/>
    <w:basedOn w:val="a"/>
    <w:link w:val="a6"/>
    <w:uiPriority w:val="99"/>
    <w:unhideWhenUsed/>
    <w:qFormat/>
    <w:rsid w:val="006419D6"/>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1"/>
    <w:link w:val="a5"/>
    <w:uiPriority w:val="99"/>
    <w:rsid w:val="006419D6"/>
    <w:rPr>
      <w:sz w:val="18"/>
      <w:szCs w:val="18"/>
    </w:rPr>
  </w:style>
  <w:style w:type="paragraph" w:styleId="a7">
    <w:name w:val="footer"/>
    <w:basedOn w:val="a"/>
    <w:link w:val="a8"/>
    <w:uiPriority w:val="99"/>
    <w:unhideWhenUsed/>
    <w:qFormat/>
    <w:rsid w:val="006419D6"/>
    <w:pPr>
      <w:tabs>
        <w:tab w:val="center" w:pos="4153"/>
        <w:tab w:val="right" w:pos="8306"/>
      </w:tabs>
      <w:snapToGrid w:val="0"/>
      <w:jc w:val="left"/>
    </w:pPr>
    <w:rPr>
      <w:sz w:val="18"/>
      <w:szCs w:val="18"/>
    </w:rPr>
  </w:style>
  <w:style w:type="character" w:customStyle="1" w:styleId="a8">
    <w:name w:val="页脚 字符"/>
    <w:basedOn w:val="a1"/>
    <w:link w:val="a7"/>
    <w:uiPriority w:val="99"/>
    <w:rsid w:val="006419D6"/>
    <w:rPr>
      <w:sz w:val="18"/>
      <w:szCs w:val="18"/>
    </w:rPr>
  </w:style>
  <w:style w:type="table" w:styleId="a9">
    <w:name w:val="Table Grid"/>
    <w:basedOn w:val="a2"/>
    <w:uiPriority w:val="39"/>
    <w:qFormat/>
    <w:rsid w:val="005450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unhideWhenUsed/>
    <w:qFormat/>
    <w:rsid w:val="00545098"/>
    <w:rPr>
      <w:sz w:val="18"/>
      <w:szCs w:val="18"/>
    </w:rPr>
  </w:style>
  <w:style w:type="character" w:customStyle="1" w:styleId="ab">
    <w:name w:val="批注框文本 字符"/>
    <w:basedOn w:val="a1"/>
    <w:link w:val="aa"/>
    <w:uiPriority w:val="99"/>
    <w:semiHidden/>
    <w:qFormat/>
    <w:rsid w:val="00545098"/>
    <w:rPr>
      <w:sz w:val="18"/>
      <w:szCs w:val="18"/>
    </w:rPr>
  </w:style>
  <w:style w:type="paragraph" w:customStyle="1" w:styleId="115">
    <w:name w:val="样式 标题 1 + 宋体 居中 行距: 1.5 倍行距"/>
    <w:basedOn w:val="1"/>
    <w:uiPriority w:val="99"/>
    <w:qFormat/>
    <w:rsid w:val="00203833"/>
    <w:pPr>
      <w:numPr>
        <w:numId w:val="0"/>
      </w:numPr>
      <w:spacing w:line="360" w:lineRule="auto"/>
    </w:pPr>
    <w:rPr>
      <w:rFonts w:ascii="宋体" w:eastAsia="宋体" w:hAnsi="Times New Roman" w:cs="宋体"/>
      <w:sz w:val="36"/>
      <w:szCs w:val="20"/>
    </w:rPr>
  </w:style>
  <w:style w:type="paragraph" w:styleId="TOC">
    <w:name w:val="TOC Heading"/>
    <w:basedOn w:val="1"/>
    <w:next w:val="a"/>
    <w:uiPriority w:val="39"/>
    <w:unhideWhenUsed/>
    <w:qFormat/>
    <w:rsid w:val="005922BA"/>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en-US"/>
    </w:rPr>
  </w:style>
  <w:style w:type="paragraph" w:styleId="11">
    <w:name w:val="toc 1"/>
    <w:basedOn w:val="a"/>
    <w:next w:val="a"/>
    <w:autoRedefine/>
    <w:uiPriority w:val="39"/>
    <w:unhideWhenUsed/>
    <w:rsid w:val="00550B1D"/>
    <w:pPr>
      <w:spacing w:before="120"/>
      <w:jc w:val="left"/>
    </w:pPr>
    <w:rPr>
      <w:rFonts w:cstheme="minorHAnsi"/>
      <w:b/>
      <w:bCs/>
      <w:i/>
      <w:iCs/>
      <w:caps/>
      <w:sz w:val="28"/>
      <w:szCs w:val="24"/>
    </w:rPr>
  </w:style>
  <w:style w:type="character" w:styleId="ac">
    <w:name w:val="Hyperlink"/>
    <w:basedOn w:val="a1"/>
    <w:uiPriority w:val="99"/>
    <w:unhideWhenUsed/>
    <w:rsid w:val="005922BA"/>
    <w:rPr>
      <w:color w:val="0563C1" w:themeColor="hyperlink"/>
      <w:u w:val="single"/>
    </w:rPr>
  </w:style>
  <w:style w:type="paragraph" w:styleId="21">
    <w:name w:val="toc 2"/>
    <w:basedOn w:val="a"/>
    <w:next w:val="a"/>
    <w:autoRedefine/>
    <w:uiPriority w:val="39"/>
    <w:unhideWhenUsed/>
    <w:qFormat/>
    <w:rsid w:val="005922BA"/>
    <w:pPr>
      <w:spacing w:before="120"/>
      <w:ind w:left="210"/>
      <w:jc w:val="left"/>
    </w:pPr>
    <w:rPr>
      <w:rFonts w:cstheme="minorHAnsi"/>
      <w:b/>
      <w:bCs/>
      <w:sz w:val="22"/>
    </w:rPr>
  </w:style>
  <w:style w:type="paragraph" w:styleId="31">
    <w:name w:val="toc 3"/>
    <w:basedOn w:val="a"/>
    <w:next w:val="a"/>
    <w:autoRedefine/>
    <w:uiPriority w:val="39"/>
    <w:unhideWhenUsed/>
    <w:rsid w:val="005922BA"/>
    <w:pPr>
      <w:ind w:left="420"/>
      <w:jc w:val="left"/>
    </w:pPr>
    <w:rPr>
      <w:rFonts w:cstheme="minorHAnsi"/>
      <w:sz w:val="20"/>
      <w:szCs w:val="20"/>
    </w:rPr>
  </w:style>
  <w:style w:type="character" w:customStyle="1" w:styleId="30">
    <w:name w:val="标题 3 字符"/>
    <w:basedOn w:val="a1"/>
    <w:link w:val="3"/>
    <w:uiPriority w:val="9"/>
    <w:qFormat/>
    <w:rsid w:val="00D74D66"/>
    <w:rPr>
      <w:b/>
      <w:bCs/>
      <w:sz w:val="28"/>
      <w:szCs w:val="32"/>
    </w:rPr>
  </w:style>
  <w:style w:type="paragraph" w:styleId="ad">
    <w:name w:val="Normal (Web)"/>
    <w:basedOn w:val="a"/>
    <w:uiPriority w:val="99"/>
    <w:unhideWhenUsed/>
    <w:rsid w:val="004B0167"/>
    <w:pPr>
      <w:widowControl/>
      <w:spacing w:before="100" w:beforeAutospacing="1" w:after="100" w:afterAutospacing="1"/>
      <w:jc w:val="left"/>
    </w:pPr>
    <w:rPr>
      <w:rFonts w:ascii="宋体" w:eastAsia="宋体" w:hAnsi="宋体" w:cs="宋体"/>
      <w:kern w:val="0"/>
      <w:sz w:val="24"/>
      <w:szCs w:val="24"/>
    </w:rPr>
  </w:style>
  <w:style w:type="character" w:styleId="ae">
    <w:name w:val="annotation reference"/>
    <w:basedOn w:val="a1"/>
    <w:uiPriority w:val="99"/>
    <w:semiHidden/>
    <w:unhideWhenUsed/>
    <w:rsid w:val="00824FBC"/>
    <w:rPr>
      <w:sz w:val="21"/>
      <w:szCs w:val="21"/>
    </w:rPr>
  </w:style>
  <w:style w:type="paragraph" w:styleId="af">
    <w:name w:val="annotation text"/>
    <w:basedOn w:val="a"/>
    <w:link w:val="af0"/>
    <w:uiPriority w:val="99"/>
    <w:unhideWhenUsed/>
    <w:qFormat/>
    <w:rsid w:val="00824FBC"/>
    <w:pPr>
      <w:jc w:val="left"/>
    </w:pPr>
  </w:style>
  <w:style w:type="character" w:customStyle="1" w:styleId="af0">
    <w:name w:val="批注文字 字符"/>
    <w:basedOn w:val="a1"/>
    <w:link w:val="af"/>
    <w:uiPriority w:val="99"/>
    <w:semiHidden/>
    <w:rsid w:val="00824FBC"/>
  </w:style>
  <w:style w:type="paragraph" w:styleId="af1">
    <w:name w:val="annotation subject"/>
    <w:basedOn w:val="af"/>
    <w:next w:val="af"/>
    <w:link w:val="af2"/>
    <w:uiPriority w:val="99"/>
    <w:unhideWhenUsed/>
    <w:rsid w:val="00824FBC"/>
    <w:rPr>
      <w:b/>
      <w:bCs/>
    </w:rPr>
  </w:style>
  <w:style w:type="character" w:customStyle="1" w:styleId="af2">
    <w:name w:val="批注主题 字符"/>
    <w:basedOn w:val="af0"/>
    <w:link w:val="af1"/>
    <w:uiPriority w:val="99"/>
    <w:semiHidden/>
    <w:rsid w:val="00824FBC"/>
    <w:rPr>
      <w:b/>
      <w:bCs/>
    </w:rPr>
  </w:style>
  <w:style w:type="paragraph" w:styleId="af3">
    <w:name w:val="Revision"/>
    <w:hidden/>
    <w:uiPriority w:val="99"/>
    <w:semiHidden/>
    <w:rsid w:val="00916D33"/>
  </w:style>
  <w:style w:type="character" w:customStyle="1" w:styleId="40">
    <w:name w:val="标题 4 字符"/>
    <w:basedOn w:val="a1"/>
    <w:link w:val="4"/>
    <w:uiPriority w:val="9"/>
    <w:rsid w:val="00F779E6"/>
    <w:rPr>
      <w:rFonts w:asciiTheme="majorHAnsi" w:eastAsiaTheme="majorEastAsia" w:hAnsiTheme="majorHAnsi" w:cstheme="majorBidi"/>
      <w:b/>
      <w:bCs/>
      <w:sz w:val="28"/>
      <w:szCs w:val="28"/>
    </w:rPr>
  </w:style>
  <w:style w:type="paragraph" w:customStyle="1" w:styleId="BodyText1">
    <w:name w:val="Body Text1"/>
    <w:basedOn w:val="a"/>
    <w:uiPriority w:val="99"/>
    <w:qFormat/>
    <w:rsid w:val="00D81ECF"/>
    <w:pPr>
      <w:spacing w:after="120"/>
      <w:jc w:val="left"/>
    </w:pPr>
    <w:rPr>
      <w:rFonts w:ascii="Times New Roman" w:eastAsia="宋体" w:hAnsi="Times New Roman" w:cs="Times New Roman"/>
      <w:kern w:val="0"/>
      <w:sz w:val="24"/>
      <w:szCs w:val="20"/>
      <w:lang w:eastAsia="en-US"/>
    </w:rPr>
  </w:style>
  <w:style w:type="character" w:customStyle="1" w:styleId="50">
    <w:name w:val="标题 5 字符"/>
    <w:basedOn w:val="a1"/>
    <w:link w:val="5"/>
    <w:uiPriority w:val="9"/>
    <w:semiHidden/>
    <w:qFormat/>
    <w:rsid w:val="00022A8E"/>
    <w:rPr>
      <w:b/>
      <w:bCs/>
      <w:sz w:val="28"/>
      <w:szCs w:val="28"/>
    </w:rPr>
  </w:style>
  <w:style w:type="paragraph" w:styleId="af4">
    <w:name w:val="Body Text"/>
    <w:basedOn w:val="a"/>
    <w:link w:val="af5"/>
    <w:uiPriority w:val="99"/>
    <w:qFormat/>
    <w:rsid w:val="002162A8"/>
    <w:pPr>
      <w:widowControl/>
      <w:spacing w:after="120"/>
      <w:jc w:val="left"/>
    </w:pPr>
    <w:rPr>
      <w:rFonts w:ascii="Times New Roman" w:eastAsia="宋体" w:hAnsi="Times New Roman" w:cs="Times New Roman"/>
      <w:kern w:val="0"/>
      <w:sz w:val="24"/>
      <w:szCs w:val="20"/>
      <w:lang w:eastAsia="en-US"/>
    </w:rPr>
  </w:style>
  <w:style w:type="character" w:customStyle="1" w:styleId="af5">
    <w:name w:val="正文文本 字符"/>
    <w:basedOn w:val="a1"/>
    <w:link w:val="af4"/>
    <w:uiPriority w:val="99"/>
    <w:qFormat/>
    <w:rsid w:val="002162A8"/>
    <w:rPr>
      <w:rFonts w:ascii="Times New Roman" w:eastAsia="宋体" w:hAnsi="Times New Roman" w:cs="Times New Roman"/>
      <w:kern w:val="0"/>
      <w:sz w:val="24"/>
      <w:szCs w:val="20"/>
      <w:lang w:eastAsia="en-US"/>
    </w:rPr>
  </w:style>
  <w:style w:type="paragraph" w:customStyle="1" w:styleId="Level1">
    <w:name w:val="Level_1"/>
    <w:basedOn w:val="1"/>
    <w:link w:val="Level1Char"/>
    <w:qFormat/>
    <w:rsid w:val="005E7DE4"/>
    <w:pPr>
      <w:keepLines w:val="0"/>
      <w:widowControl/>
      <w:numPr>
        <w:numId w:val="14"/>
      </w:numPr>
      <w:spacing w:before="0" w:after="240" w:line="240" w:lineRule="auto"/>
      <w:ind w:right="-29"/>
      <w:jc w:val="left"/>
    </w:pPr>
    <w:rPr>
      <w:rFonts w:ascii="Cambria" w:eastAsia="宋体" w:hAnsi="Cambria" w:cs="Times New Roman"/>
      <w:bCs w:val="0"/>
      <w:color w:val="C00000"/>
      <w:kern w:val="28"/>
      <w:sz w:val="32"/>
      <w:szCs w:val="32"/>
      <w:lang w:val="x-none" w:eastAsia="x-none"/>
    </w:rPr>
  </w:style>
  <w:style w:type="paragraph" w:customStyle="1" w:styleId="Level4">
    <w:name w:val="Level_4"/>
    <w:basedOn w:val="a"/>
    <w:uiPriority w:val="99"/>
    <w:qFormat/>
    <w:rsid w:val="005E7DE4"/>
    <w:pPr>
      <w:keepNext/>
      <w:widowControl/>
      <w:numPr>
        <w:ilvl w:val="3"/>
        <w:numId w:val="14"/>
      </w:numPr>
      <w:tabs>
        <w:tab w:val="num" w:pos="1440"/>
        <w:tab w:val="left" w:pos="2520"/>
      </w:tabs>
      <w:spacing w:after="240"/>
      <w:ind w:left="1800" w:right="-29" w:hanging="360"/>
      <w:outlineLvl w:val="3"/>
    </w:pPr>
    <w:rPr>
      <w:rFonts w:ascii="Cambria" w:eastAsia="宋体" w:hAnsi="Cambria" w:cs="Times New Roman"/>
      <w:b/>
      <w:kern w:val="28"/>
      <w:sz w:val="24"/>
      <w:szCs w:val="24"/>
      <w:lang w:eastAsia="x-none"/>
    </w:rPr>
  </w:style>
  <w:style w:type="paragraph" w:customStyle="1" w:styleId="Level5">
    <w:name w:val="Level_5"/>
    <w:basedOn w:val="Level4"/>
    <w:uiPriority w:val="99"/>
    <w:qFormat/>
    <w:rsid w:val="005E7DE4"/>
    <w:pPr>
      <w:numPr>
        <w:ilvl w:val="4"/>
      </w:numPr>
      <w:tabs>
        <w:tab w:val="num" w:pos="360"/>
      </w:tabs>
      <w:ind w:left="360" w:hanging="360"/>
      <w:outlineLvl w:val="4"/>
    </w:pPr>
  </w:style>
  <w:style w:type="character" w:customStyle="1" w:styleId="Level1Char">
    <w:name w:val="Level_1 Char"/>
    <w:link w:val="Level1"/>
    <w:rsid w:val="005E7DE4"/>
    <w:rPr>
      <w:rFonts w:ascii="Cambria" w:eastAsia="宋体" w:hAnsi="Cambria" w:cs="Times New Roman"/>
      <w:b/>
      <w:color w:val="C00000"/>
      <w:kern w:val="28"/>
      <w:sz w:val="32"/>
      <w:szCs w:val="32"/>
      <w:lang w:val="x-none" w:eastAsia="x-none"/>
    </w:rPr>
  </w:style>
  <w:style w:type="paragraph" w:customStyle="1" w:styleId="TableParagraph">
    <w:name w:val="Table Paragraph"/>
    <w:basedOn w:val="a"/>
    <w:uiPriority w:val="1"/>
    <w:qFormat/>
    <w:rsid w:val="005E7DE4"/>
    <w:pPr>
      <w:jc w:val="left"/>
    </w:pPr>
    <w:rPr>
      <w:rFonts w:eastAsiaTheme="minorHAnsi"/>
      <w:kern w:val="0"/>
      <w:sz w:val="22"/>
      <w:lang w:eastAsia="en-US"/>
    </w:rPr>
  </w:style>
  <w:style w:type="character" w:styleId="af6">
    <w:name w:val="Emphasis"/>
    <w:uiPriority w:val="20"/>
    <w:qFormat/>
    <w:rsid w:val="00EA4F4C"/>
    <w:rPr>
      <w:rFonts w:ascii="Times New Roman" w:eastAsia="Times New Roman" w:hAnsi="Times New Roman"/>
      <w:i/>
      <w:iCs/>
      <w:sz w:val="24"/>
      <w:rPrChange w:id="1" w:author="raye" w:date="2018-08-10T15:06:00Z">
        <w:rPr>
          <w:rFonts w:eastAsia="Times New Roman"/>
          <w:iCs/>
          <w:sz w:val="24"/>
        </w:rPr>
      </w:rPrChange>
    </w:rPr>
  </w:style>
  <w:style w:type="character" w:customStyle="1" w:styleId="apple-converted-space">
    <w:name w:val="apple-converted-space"/>
    <w:basedOn w:val="a1"/>
    <w:rsid w:val="00CF5427"/>
  </w:style>
  <w:style w:type="paragraph" w:styleId="HTML">
    <w:name w:val="HTML Preformatted"/>
    <w:basedOn w:val="a"/>
    <w:link w:val="HTML0"/>
    <w:uiPriority w:val="99"/>
    <w:unhideWhenUsed/>
    <w:qFormat/>
    <w:rsid w:val="00FC05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qFormat/>
    <w:rsid w:val="00FC0571"/>
    <w:rPr>
      <w:rFonts w:ascii="宋体" w:eastAsia="宋体" w:hAnsi="宋体" w:cs="宋体"/>
      <w:kern w:val="0"/>
      <w:sz w:val="24"/>
      <w:szCs w:val="24"/>
    </w:rPr>
  </w:style>
  <w:style w:type="character" w:customStyle="1" w:styleId="a4">
    <w:name w:val="列出段落 字符"/>
    <w:link w:val="a0"/>
    <w:uiPriority w:val="34"/>
    <w:rsid w:val="00774ECE"/>
  </w:style>
  <w:style w:type="paragraph" w:styleId="af7">
    <w:name w:val="Body Text Indent"/>
    <w:basedOn w:val="a"/>
    <w:link w:val="af8"/>
    <w:uiPriority w:val="99"/>
    <w:unhideWhenUsed/>
    <w:rsid w:val="00774ECE"/>
    <w:pPr>
      <w:spacing w:after="120"/>
      <w:ind w:left="360"/>
    </w:pPr>
  </w:style>
  <w:style w:type="character" w:customStyle="1" w:styleId="af8">
    <w:name w:val="正文文本缩进 字符"/>
    <w:basedOn w:val="a1"/>
    <w:link w:val="af7"/>
    <w:uiPriority w:val="99"/>
    <w:semiHidden/>
    <w:rsid w:val="00774ECE"/>
  </w:style>
  <w:style w:type="paragraph" w:customStyle="1" w:styleId="MMTopic1">
    <w:name w:val="MM Topic 1"/>
    <w:basedOn w:val="1"/>
    <w:uiPriority w:val="99"/>
    <w:rsid w:val="00774ECE"/>
    <w:pPr>
      <w:numPr>
        <w:numId w:val="18"/>
      </w:numPr>
      <w:spacing w:line="576" w:lineRule="auto"/>
    </w:pPr>
    <w:rPr>
      <w:rFonts w:ascii="Calibri" w:eastAsia="宋体" w:hAnsi="Calibri" w:cs="Times New Roman"/>
    </w:rPr>
  </w:style>
  <w:style w:type="paragraph" w:customStyle="1" w:styleId="MMTopic2">
    <w:name w:val="MM Topic 2"/>
    <w:basedOn w:val="2"/>
    <w:uiPriority w:val="99"/>
    <w:rsid w:val="00774ECE"/>
    <w:pPr>
      <w:keepNext/>
      <w:keepLines/>
      <w:numPr>
        <w:numId w:val="18"/>
      </w:numPr>
      <w:spacing w:before="260" w:after="260" w:line="415" w:lineRule="auto"/>
    </w:pPr>
    <w:rPr>
      <w:rFonts w:ascii="Cambria" w:eastAsia="宋体" w:hAnsi="Cambria" w:cs="Times New Roman"/>
      <w:b/>
      <w:bCs/>
      <w:kern w:val="0"/>
      <w:sz w:val="32"/>
      <w:szCs w:val="32"/>
    </w:rPr>
  </w:style>
  <w:style w:type="table" w:customStyle="1" w:styleId="2-11">
    <w:name w:val="网格表 2 - 着色 11"/>
    <w:basedOn w:val="a2"/>
    <w:uiPriority w:val="47"/>
    <w:rsid w:val="00830184"/>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2-51">
    <w:name w:val="网格表 2 - 着色 51"/>
    <w:basedOn w:val="a2"/>
    <w:uiPriority w:val="47"/>
    <w:rsid w:val="00830184"/>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4-11">
    <w:name w:val="网格表 4 - 着色 11"/>
    <w:basedOn w:val="a2"/>
    <w:uiPriority w:val="49"/>
    <w:rsid w:val="00FD66C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12">
    <w:name w:val="未处理的提及1"/>
    <w:basedOn w:val="a1"/>
    <w:uiPriority w:val="99"/>
    <w:semiHidden/>
    <w:unhideWhenUsed/>
    <w:rsid w:val="00EB034F"/>
    <w:rPr>
      <w:color w:val="808080"/>
      <w:shd w:val="clear" w:color="auto" w:fill="E6E6E6"/>
    </w:rPr>
  </w:style>
  <w:style w:type="paragraph" w:styleId="41">
    <w:name w:val="toc 4"/>
    <w:basedOn w:val="a"/>
    <w:next w:val="a"/>
    <w:autoRedefine/>
    <w:uiPriority w:val="39"/>
    <w:unhideWhenUsed/>
    <w:qFormat/>
    <w:rsid w:val="00066B12"/>
    <w:pPr>
      <w:ind w:left="630"/>
      <w:jc w:val="left"/>
    </w:pPr>
    <w:rPr>
      <w:rFonts w:cstheme="minorHAnsi"/>
      <w:sz w:val="20"/>
      <w:szCs w:val="20"/>
    </w:rPr>
  </w:style>
  <w:style w:type="paragraph" w:styleId="51">
    <w:name w:val="toc 5"/>
    <w:basedOn w:val="a"/>
    <w:next w:val="a"/>
    <w:autoRedefine/>
    <w:uiPriority w:val="39"/>
    <w:unhideWhenUsed/>
    <w:qFormat/>
    <w:rsid w:val="00066B12"/>
    <w:pPr>
      <w:ind w:left="840"/>
      <w:jc w:val="left"/>
    </w:pPr>
    <w:rPr>
      <w:rFonts w:cstheme="minorHAnsi"/>
      <w:sz w:val="20"/>
      <w:szCs w:val="20"/>
    </w:rPr>
  </w:style>
  <w:style w:type="paragraph" w:styleId="6">
    <w:name w:val="toc 6"/>
    <w:basedOn w:val="a"/>
    <w:next w:val="a"/>
    <w:autoRedefine/>
    <w:uiPriority w:val="39"/>
    <w:unhideWhenUsed/>
    <w:rsid w:val="00066B12"/>
    <w:pPr>
      <w:ind w:left="1050"/>
      <w:jc w:val="left"/>
    </w:pPr>
    <w:rPr>
      <w:rFonts w:cstheme="minorHAnsi"/>
      <w:sz w:val="20"/>
      <w:szCs w:val="20"/>
    </w:rPr>
  </w:style>
  <w:style w:type="paragraph" w:styleId="7">
    <w:name w:val="toc 7"/>
    <w:basedOn w:val="a"/>
    <w:next w:val="a"/>
    <w:autoRedefine/>
    <w:uiPriority w:val="39"/>
    <w:unhideWhenUsed/>
    <w:qFormat/>
    <w:rsid w:val="00066B12"/>
    <w:pPr>
      <w:ind w:left="1260"/>
      <w:jc w:val="left"/>
    </w:pPr>
    <w:rPr>
      <w:rFonts w:cstheme="minorHAnsi"/>
      <w:sz w:val="20"/>
      <w:szCs w:val="20"/>
    </w:rPr>
  </w:style>
  <w:style w:type="paragraph" w:styleId="8">
    <w:name w:val="toc 8"/>
    <w:basedOn w:val="a"/>
    <w:next w:val="a"/>
    <w:autoRedefine/>
    <w:uiPriority w:val="39"/>
    <w:unhideWhenUsed/>
    <w:rsid w:val="00066B12"/>
    <w:pPr>
      <w:ind w:left="1470"/>
      <w:jc w:val="left"/>
    </w:pPr>
    <w:rPr>
      <w:rFonts w:cstheme="minorHAnsi"/>
      <w:sz w:val="20"/>
      <w:szCs w:val="20"/>
    </w:rPr>
  </w:style>
  <w:style w:type="paragraph" w:styleId="9">
    <w:name w:val="toc 9"/>
    <w:basedOn w:val="a"/>
    <w:next w:val="a"/>
    <w:autoRedefine/>
    <w:uiPriority w:val="39"/>
    <w:unhideWhenUsed/>
    <w:qFormat/>
    <w:rsid w:val="00066B12"/>
    <w:pPr>
      <w:ind w:left="1680"/>
      <w:jc w:val="left"/>
    </w:pPr>
    <w:rPr>
      <w:rFonts w:cstheme="minorHAnsi"/>
      <w:sz w:val="20"/>
      <w:szCs w:val="20"/>
    </w:rPr>
  </w:style>
  <w:style w:type="character" w:styleId="af9">
    <w:name w:val="FollowedHyperlink"/>
    <w:basedOn w:val="a1"/>
    <w:uiPriority w:val="99"/>
    <w:semiHidden/>
    <w:unhideWhenUsed/>
    <w:rsid w:val="00475E15"/>
    <w:rPr>
      <w:color w:val="954F72" w:themeColor="followedHyperlink"/>
      <w:u w:val="single"/>
    </w:rPr>
  </w:style>
  <w:style w:type="paragraph" w:styleId="afa">
    <w:name w:val="Plain Text"/>
    <w:basedOn w:val="a"/>
    <w:link w:val="afb"/>
    <w:uiPriority w:val="99"/>
    <w:unhideWhenUsed/>
    <w:rsid w:val="00AC3FF2"/>
    <w:pPr>
      <w:widowControl/>
      <w:jc w:val="left"/>
    </w:pPr>
    <w:rPr>
      <w:rFonts w:ascii="Consolas" w:eastAsiaTheme="minorHAnsi" w:hAnsi="Consolas" w:cs="Consolas"/>
      <w:kern w:val="0"/>
      <w:szCs w:val="21"/>
      <w:lang w:eastAsia="en-US"/>
    </w:rPr>
  </w:style>
  <w:style w:type="character" w:customStyle="1" w:styleId="afb">
    <w:name w:val="纯文本 字符"/>
    <w:basedOn w:val="a1"/>
    <w:link w:val="afa"/>
    <w:uiPriority w:val="99"/>
    <w:rsid w:val="00AC3FF2"/>
    <w:rPr>
      <w:rFonts w:ascii="Consolas" w:eastAsiaTheme="minorHAnsi" w:hAnsi="Consolas" w:cs="Consolas"/>
      <w:kern w:val="0"/>
      <w:szCs w:val="21"/>
      <w:lang w:eastAsia="en-US"/>
    </w:rPr>
  </w:style>
  <w:style w:type="paragraph" w:customStyle="1" w:styleId="13">
    <w:name w:val="样式1"/>
    <w:basedOn w:val="a"/>
    <w:uiPriority w:val="99"/>
    <w:rsid w:val="00286906"/>
    <w:rPr>
      <w:rFonts w:ascii="Times New Roman" w:eastAsia="楷体_GB2312" w:hAnsi="Times New Roman" w:cs="Times New Roman"/>
      <w:b/>
      <w:sz w:val="32"/>
      <w:szCs w:val="20"/>
    </w:rPr>
  </w:style>
  <w:style w:type="paragraph" w:customStyle="1" w:styleId="215">
    <w:name w:val="样式 标题 2 + 宋体 行距: 1.5 倍行距"/>
    <w:basedOn w:val="2"/>
    <w:link w:val="2150"/>
    <w:rsid w:val="00492879"/>
    <w:pPr>
      <w:keepNext/>
      <w:keepLines/>
      <w:numPr>
        <w:ilvl w:val="0"/>
        <w:numId w:val="0"/>
      </w:numPr>
      <w:spacing w:before="260" w:after="260" w:line="360" w:lineRule="auto"/>
    </w:pPr>
    <w:rPr>
      <w:rFonts w:ascii="宋体" w:eastAsia="宋体" w:hAnsi="Arial" w:cs="宋体"/>
      <w:b/>
      <w:bCs/>
      <w:sz w:val="28"/>
      <w:szCs w:val="20"/>
    </w:rPr>
  </w:style>
  <w:style w:type="paragraph" w:customStyle="1" w:styleId="afc">
    <w:name w:val="表中内容"/>
    <w:basedOn w:val="a"/>
    <w:uiPriority w:val="99"/>
    <w:rsid w:val="001A41A7"/>
    <w:pPr>
      <w:widowControl/>
      <w:jc w:val="left"/>
    </w:pPr>
    <w:rPr>
      <w:rFonts w:ascii="Arial" w:eastAsia="宋体" w:hAnsi="Arial" w:cs="Times New Roman"/>
      <w:kern w:val="0"/>
      <w:sz w:val="22"/>
      <w:szCs w:val="20"/>
    </w:rPr>
  </w:style>
  <w:style w:type="paragraph" w:styleId="afd">
    <w:name w:val="Normal Indent"/>
    <w:basedOn w:val="a"/>
    <w:link w:val="afe"/>
    <w:rsid w:val="00F334CA"/>
    <w:pPr>
      <w:widowControl/>
      <w:ind w:firstLineChars="200" w:firstLine="420"/>
      <w:jc w:val="left"/>
    </w:pPr>
    <w:rPr>
      <w:rFonts w:ascii="宋体" w:eastAsia="宋体" w:hAnsi="Times New Roman" w:cs="Times New Roman"/>
      <w:sz w:val="22"/>
      <w:szCs w:val="20"/>
    </w:rPr>
  </w:style>
  <w:style w:type="character" w:customStyle="1" w:styleId="afe">
    <w:name w:val="正文缩进 字符"/>
    <w:link w:val="afd"/>
    <w:rsid w:val="00F334CA"/>
    <w:rPr>
      <w:rFonts w:ascii="宋体" w:eastAsia="宋体" w:hAnsi="Times New Roman" w:cs="Times New Roman"/>
      <w:sz w:val="22"/>
      <w:szCs w:val="20"/>
    </w:rPr>
  </w:style>
  <w:style w:type="character" w:customStyle="1" w:styleId="Char">
    <w:name w:val="正文缩进 Char"/>
    <w:rsid w:val="00F334CA"/>
    <w:rPr>
      <w:rFonts w:ascii="宋体"/>
      <w:kern w:val="2"/>
      <w:sz w:val="22"/>
    </w:rPr>
  </w:style>
  <w:style w:type="paragraph" w:styleId="aff">
    <w:name w:val="Date"/>
    <w:basedOn w:val="a"/>
    <w:next w:val="a"/>
    <w:link w:val="aff0"/>
    <w:uiPriority w:val="99"/>
    <w:semiHidden/>
    <w:unhideWhenUsed/>
    <w:rsid w:val="00F334CA"/>
    <w:pPr>
      <w:ind w:leftChars="2500" w:left="100"/>
    </w:pPr>
  </w:style>
  <w:style w:type="character" w:customStyle="1" w:styleId="aff0">
    <w:name w:val="日期 字符"/>
    <w:basedOn w:val="a1"/>
    <w:link w:val="aff"/>
    <w:uiPriority w:val="99"/>
    <w:semiHidden/>
    <w:rsid w:val="00F334CA"/>
  </w:style>
  <w:style w:type="character" w:customStyle="1" w:styleId="transsent">
    <w:name w:val="transsent"/>
    <w:basedOn w:val="a1"/>
    <w:rsid w:val="00F334CA"/>
  </w:style>
  <w:style w:type="paragraph" w:styleId="aff1">
    <w:name w:val="footnote text"/>
    <w:basedOn w:val="a"/>
    <w:link w:val="aff2"/>
    <w:uiPriority w:val="99"/>
    <w:semiHidden/>
    <w:unhideWhenUsed/>
    <w:rsid w:val="00F334CA"/>
    <w:pPr>
      <w:snapToGrid w:val="0"/>
      <w:jc w:val="left"/>
    </w:pPr>
    <w:rPr>
      <w:rFonts w:ascii="Times New Roman" w:eastAsia="宋体" w:hAnsi="Times New Roman" w:cs="Times New Roman"/>
      <w:sz w:val="18"/>
      <w:szCs w:val="18"/>
      <w:lang w:val="x-none" w:eastAsia="x-none"/>
    </w:rPr>
  </w:style>
  <w:style w:type="character" w:customStyle="1" w:styleId="aff2">
    <w:name w:val="脚注文本 字符"/>
    <w:basedOn w:val="a1"/>
    <w:link w:val="aff1"/>
    <w:uiPriority w:val="99"/>
    <w:semiHidden/>
    <w:rsid w:val="00F334CA"/>
    <w:rPr>
      <w:rFonts w:ascii="Times New Roman" w:eastAsia="宋体" w:hAnsi="Times New Roman" w:cs="Times New Roman"/>
      <w:sz w:val="18"/>
      <w:szCs w:val="18"/>
      <w:lang w:val="x-none" w:eastAsia="x-none"/>
    </w:rPr>
  </w:style>
  <w:style w:type="character" w:styleId="aff3">
    <w:name w:val="footnote reference"/>
    <w:uiPriority w:val="99"/>
    <w:semiHidden/>
    <w:unhideWhenUsed/>
    <w:rsid w:val="00F334CA"/>
    <w:rPr>
      <w:vertAlign w:val="superscript"/>
    </w:rPr>
  </w:style>
  <w:style w:type="paragraph" w:customStyle="1" w:styleId="TOC1">
    <w:name w:val="TOC 标题1"/>
    <w:basedOn w:val="1"/>
    <w:next w:val="a"/>
    <w:uiPriority w:val="39"/>
    <w:unhideWhenUsed/>
    <w:qFormat/>
    <w:rsid w:val="00F334CA"/>
    <w:pPr>
      <w:widowControl/>
      <w:numPr>
        <w:numId w:val="0"/>
      </w:numPr>
      <w:tabs>
        <w:tab w:val="left" w:pos="720"/>
      </w:tabs>
      <w:spacing w:before="240" w:after="0" w:line="259" w:lineRule="auto"/>
      <w:jc w:val="left"/>
      <w:outlineLvl w:val="9"/>
    </w:pPr>
    <w:rPr>
      <w:rFonts w:ascii="Cambria" w:eastAsia="宋体" w:hAnsi="Cambria" w:cs="Times New Roman"/>
      <w:b w:val="0"/>
      <w:bCs w:val="0"/>
      <w:color w:val="366091"/>
      <w:kern w:val="0"/>
      <w:sz w:val="32"/>
      <w:szCs w:val="32"/>
      <w:lang w:eastAsia="en-US"/>
    </w:rPr>
  </w:style>
  <w:style w:type="paragraph" w:customStyle="1" w:styleId="src">
    <w:name w:val="src"/>
    <w:basedOn w:val="a"/>
    <w:uiPriority w:val="99"/>
    <w:rsid w:val="001910E4"/>
    <w:pPr>
      <w:widowControl/>
      <w:spacing w:before="100" w:beforeAutospacing="1" w:after="100" w:afterAutospacing="1"/>
      <w:jc w:val="left"/>
    </w:pPr>
    <w:rPr>
      <w:rFonts w:ascii="宋体" w:eastAsia="宋体" w:hAnsi="宋体" w:cs="宋体"/>
      <w:kern w:val="0"/>
      <w:sz w:val="24"/>
      <w:szCs w:val="24"/>
    </w:rPr>
  </w:style>
  <w:style w:type="paragraph" w:customStyle="1" w:styleId="ordinary-output">
    <w:name w:val="ordinary-output"/>
    <w:basedOn w:val="a"/>
    <w:uiPriority w:val="99"/>
    <w:rsid w:val="00155A71"/>
    <w:pPr>
      <w:widowControl/>
      <w:spacing w:before="100" w:beforeAutospacing="1" w:after="100" w:afterAutospacing="1"/>
      <w:jc w:val="left"/>
    </w:pPr>
    <w:rPr>
      <w:rFonts w:ascii="Times New Roman" w:eastAsia="Times New Roman" w:hAnsi="Times New Roman" w:cs="Times New Roman"/>
      <w:kern w:val="0"/>
      <w:sz w:val="24"/>
      <w:szCs w:val="24"/>
    </w:rPr>
  </w:style>
  <w:style w:type="character" w:styleId="aff4">
    <w:name w:val="Strong"/>
    <w:basedOn w:val="a1"/>
    <w:uiPriority w:val="22"/>
    <w:qFormat/>
    <w:rsid w:val="00D74D66"/>
    <w:rPr>
      <w:rFonts w:eastAsia="Times New Roman"/>
      <w:b/>
      <w:bCs/>
      <w:sz w:val="24"/>
    </w:rPr>
  </w:style>
  <w:style w:type="character" w:styleId="aff5">
    <w:name w:val="Subtle Emphasis"/>
    <w:basedOn w:val="a1"/>
    <w:uiPriority w:val="19"/>
    <w:qFormat/>
    <w:rsid w:val="00B0205A"/>
    <w:rPr>
      <w:i/>
      <w:iCs/>
      <w:color w:val="404040" w:themeColor="text1" w:themeTint="BF"/>
    </w:rPr>
  </w:style>
  <w:style w:type="paragraph" w:customStyle="1" w:styleId="110">
    <w:name w:val="1.1"/>
    <w:basedOn w:val="215"/>
    <w:link w:val="111"/>
    <w:rsid w:val="00B0205A"/>
    <w:pPr>
      <w:jc w:val="center"/>
      <w:pPrChange w:id="2" w:author="liu haiming" w:date="2018-08-10T12:15:00Z">
        <w:pPr>
          <w:keepNext/>
          <w:keepLines/>
          <w:widowControl w:val="0"/>
          <w:spacing w:before="260" w:after="260" w:line="360" w:lineRule="auto"/>
          <w:jc w:val="both"/>
          <w:outlineLvl w:val="1"/>
        </w:pPr>
      </w:pPrChange>
    </w:pPr>
    <w:rPr>
      <w:rFonts w:ascii="Times New Roman" w:hAnsi="Times New Roman" w:cs="Times New Roman"/>
      <w:sz w:val="24"/>
      <w:szCs w:val="24"/>
      <w:rPrChange w:id="2" w:author="liu haiming" w:date="2018-08-10T12:15:00Z">
        <w:rPr>
          <w:rFonts w:eastAsia="宋体"/>
          <w:b/>
          <w:bCs/>
          <w:kern w:val="2"/>
          <w:sz w:val="24"/>
          <w:szCs w:val="24"/>
          <w:lang w:val="en-US" w:eastAsia="zh-CN" w:bidi="ar-SA"/>
        </w:rPr>
      </w:rPrChange>
    </w:rPr>
  </w:style>
  <w:style w:type="paragraph" w:customStyle="1" w:styleId="chapter">
    <w:name w:val="chapter"/>
    <w:basedOn w:val="110"/>
    <w:link w:val="chapter0"/>
    <w:rsid w:val="00B0205A"/>
  </w:style>
  <w:style w:type="character" w:customStyle="1" w:styleId="2150">
    <w:name w:val="样式 标题 2 + 宋体 行距: 1.5 倍行距 字符"/>
    <w:basedOn w:val="20"/>
    <w:link w:val="215"/>
    <w:uiPriority w:val="99"/>
    <w:rsid w:val="00B0205A"/>
    <w:rPr>
      <w:rFonts w:ascii="宋体" w:eastAsia="宋体" w:hAnsi="Arial" w:cs="宋体"/>
      <w:b/>
      <w:bCs/>
      <w:sz w:val="28"/>
      <w:szCs w:val="20"/>
    </w:rPr>
  </w:style>
  <w:style w:type="character" w:customStyle="1" w:styleId="111">
    <w:name w:val="1.1 字符"/>
    <w:basedOn w:val="2150"/>
    <w:link w:val="110"/>
    <w:rsid w:val="00B0205A"/>
    <w:rPr>
      <w:rFonts w:ascii="Times New Roman" w:eastAsia="宋体" w:hAnsi="Times New Roman" w:cs="Times New Roman"/>
      <w:b/>
      <w:bCs/>
      <w:sz w:val="24"/>
      <w:szCs w:val="24"/>
    </w:rPr>
  </w:style>
  <w:style w:type="paragraph" w:customStyle="1" w:styleId="Chapter1">
    <w:name w:val="Chapter"/>
    <w:basedOn w:val="115"/>
    <w:link w:val="Chapter2"/>
    <w:qFormat/>
    <w:rsid w:val="00B0205A"/>
    <w:rPr>
      <w:rFonts w:ascii="Times New Roman" w:cs="Times New Roman"/>
      <w:sz w:val="24"/>
      <w:szCs w:val="24"/>
      <w:lang w:val="x-none" w:eastAsia="x-none"/>
    </w:rPr>
  </w:style>
  <w:style w:type="character" w:customStyle="1" w:styleId="chapter0">
    <w:name w:val="chapter 字符"/>
    <w:basedOn w:val="111"/>
    <w:link w:val="chapter"/>
    <w:rsid w:val="00B0205A"/>
    <w:rPr>
      <w:rFonts w:ascii="Times New Roman" w:eastAsia="宋体" w:hAnsi="Times New Roman" w:cs="Times New Roman"/>
      <w:b/>
      <w:bCs/>
      <w:sz w:val="24"/>
      <w:szCs w:val="24"/>
    </w:rPr>
  </w:style>
  <w:style w:type="character" w:customStyle="1" w:styleId="Chapter2">
    <w:name w:val="Chapter 字符"/>
    <w:basedOn w:val="a1"/>
    <w:link w:val="Chapter1"/>
    <w:rsid w:val="00B0205A"/>
    <w:rPr>
      <w:rFonts w:ascii="Times New Roman" w:eastAsia="宋体" w:hAnsi="Times New Roman" w:cs="Times New Roman"/>
      <w:b/>
      <w:bCs/>
      <w:kern w:val="44"/>
      <w:sz w:val="24"/>
      <w:szCs w:val="24"/>
      <w:lang w:val="x-none" w:eastAsia="x-none"/>
    </w:rPr>
  </w:style>
  <w:style w:type="paragraph" w:customStyle="1" w:styleId="32">
    <w:name w:val="样式3"/>
    <w:basedOn w:val="215"/>
    <w:link w:val="33"/>
    <w:qFormat/>
    <w:rsid w:val="005255B7"/>
    <w:pPr>
      <w:pPrChange w:id="3" w:author="raye" w:date="2018-08-10T20:09:00Z">
        <w:pPr>
          <w:keepNext/>
          <w:keepLines/>
          <w:widowControl w:val="0"/>
          <w:spacing w:before="260" w:after="260" w:line="360" w:lineRule="auto"/>
          <w:jc w:val="both"/>
          <w:outlineLvl w:val="1"/>
        </w:pPr>
      </w:pPrChange>
    </w:pPr>
    <w:rPr>
      <w:rFonts w:ascii="Times New Roman" w:hAnsi="Times New Roman" w:cs="Times New Roman"/>
      <w:sz w:val="24"/>
      <w:szCs w:val="24"/>
      <w:rPrChange w:id="3" w:author="raye" w:date="2018-08-10T20:09:00Z">
        <w:rPr>
          <w:rFonts w:eastAsia="宋体"/>
          <w:b/>
          <w:bCs/>
          <w:kern w:val="2"/>
          <w:sz w:val="24"/>
          <w:szCs w:val="24"/>
          <w:lang w:val="en-US" w:eastAsia="zh-CN" w:bidi="ar-SA"/>
        </w:rPr>
      </w:rPrChange>
    </w:rPr>
  </w:style>
  <w:style w:type="paragraph" w:customStyle="1" w:styleId="321">
    <w:name w:val="3.2.1"/>
    <w:basedOn w:val="215"/>
    <w:link w:val="3210"/>
    <w:autoRedefine/>
    <w:qFormat/>
    <w:rsid w:val="00AC1630"/>
    <w:pPr>
      <w:ind w:leftChars="100" w:left="210" w:rightChars="100" w:right="210"/>
      <w:pPrChange w:id="4" w:author="raye" w:date="2018-08-10T20:11:00Z">
        <w:pPr>
          <w:keepNext/>
          <w:keepLines/>
          <w:widowControl w:val="0"/>
          <w:spacing w:before="260" w:after="260" w:line="360" w:lineRule="auto"/>
          <w:ind w:leftChars="100" w:left="420" w:rightChars="100"/>
          <w:jc w:val="both"/>
          <w:outlineLvl w:val="1"/>
        </w:pPr>
      </w:pPrChange>
    </w:pPr>
    <w:rPr>
      <w:rFonts w:ascii="Times New Roman" w:hAnsi="Times New Roman" w:cs="Times New Roman"/>
      <w:sz w:val="24"/>
      <w:szCs w:val="24"/>
      <w:rPrChange w:id="4" w:author="raye" w:date="2018-08-10T20:11:00Z">
        <w:rPr>
          <w:rFonts w:eastAsia="宋体"/>
          <w:b/>
          <w:bCs/>
          <w:kern w:val="2"/>
          <w:sz w:val="24"/>
          <w:szCs w:val="24"/>
          <w:lang w:val="en-US" w:eastAsia="zh-CN" w:bidi="ar-SA"/>
        </w:rPr>
      </w:rPrChange>
    </w:rPr>
  </w:style>
  <w:style w:type="character" w:customStyle="1" w:styleId="33">
    <w:name w:val="样式3 字符"/>
    <w:basedOn w:val="2150"/>
    <w:link w:val="32"/>
    <w:rsid w:val="005255B7"/>
    <w:rPr>
      <w:rFonts w:ascii="Times New Roman" w:eastAsia="宋体" w:hAnsi="Times New Roman" w:cs="Times New Roman"/>
      <w:b/>
      <w:bCs/>
      <w:sz w:val="24"/>
      <w:szCs w:val="24"/>
    </w:rPr>
  </w:style>
  <w:style w:type="paragraph" w:customStyle="1" w:styleId="3211">
    <w:name w:val="3.2.1.1."/>
    <w:basedOn w:val="215"/>
    <w:link w:val="32110"/>
    <w:qFormat/>
    <w:rsid w:val="00DC48F4"/>
    <w:pPr>
      <w:ind w:leftChars="100" w:left="420" w:rightChars="100"/>
      <w:outlineLvl w:val="2"/>
      <w:pPrChange w:id="5" w:author="raye" w:date="2018-08-10T19:53:00Z">
        <w:pPr>
          <w:keepNext/>
          <w:keepLines/>
          <w:widowControl w:val="0"/>
          <w:spacing w:before="260" w:after="260" w:line="360" w:lineRule="auto"/>
          <w:jc w:val="both"/>
          <w:outlineLvl w:val="1"/>
        </w:pPr>
      </w:pPrChange>
    </w:pPr>
    <w:rPr>
      <w:rFonts w:ascii="Times New Roman" w:hAnsi="Times New Roman" w:cs="Times New Roman"/>
      <w:sz w:val="24"/>
      <w:szCs w:val="24"/>
      <w:rPrChange w:id="5" w:author="raye" w:date="2018-08-10T19:53:00Z">
        <w:rPr>
          <w:rFonts w:eastAsia="宋体"/>
          <w:b/>
          <w:bCs/>
          <w:kern w:val="2"/>
          <w:sz w:val="24"/>
          <w:szCs w:val="24"/>
          <w:lang w:val="en-US" w:eastAsia="zh-CN" w:bidi="ar-SA"/>
        </w:rPr>
      </w:rPrChange>
    </w:rPr>
  </w:style>
  <w:style w:type="character" w:customStyle="1" w:styleId="3210">
    <w:name w:val="3.2.1 字符"/>
    <w:basedOn w:val="2150"/>
    <w:link w:val="321"/>
    <w:rsid w:val="00AC1630"/>
    <w:rPr>
      <w:rFonts w:ascii="Times New Roman" w:eastAsia="宋体" w:hAnsi="Times New Roman" w:cs="Times New Roman"/>
      <w:b/>
      <w:bCs/>
      <w:sz w:val="24"/>
      <w:szCs w:val="24"/>
    </w:rPr>
  </w:style>
  <w:style w:type="paragraph" w:styleId="aff6">
    <w:name w:val="Quote"/>
    <w:basedOn w:val="a"/>
    <w:next w:val="a"/>
    <w:link w:val="aff7"/>
    <w:uiPriority w:val="29"/>
    <w:qFormat/>
    <w:rsid w:val="002C178F"/>
    <w:pPr>
      <w:spacing w:before="200" w:after="160"/>
      <w:ind w:left="864" w:right="864"/>
      <w:jc w:val="center"/>
    </w:pPr>
    <w:rPr>
      <w:i/>
      <w:iCs/>
      <w:color w:val="404040" w:themeColor="text1" w:themeTint="BF"/>
    </w:rPr>
  </w:style>
  <w:style w:type="character" w:customStyle="1" w:styleId="32110">
    <w:name w:val="3.2.1.1. 字符"/>
    <w:basedOn w:val="2150"/>
    <w:link w:val="3211"/>
    <w:rsid w:val="00DC48F4"/>
    <w:rPr>
      <w:rFonts w:ascii="Times New Roman" w:eastAsia="宋体" w:hAnsi="Times New Roman" w:cs="Times New Roman"/>
      <w:b/>
      <w:bCs/>
      <w:sz w:val="24"/>
      <w:szCs w:val="24"/>
    </w:rPr>
  </w:style>
  <w:style w:type="character" w:customStyle="1" w:styleId="aff7">
    <w:name w:val="引用 字符"/>
    <w:basedOn w:val="a1"/>
    <w:link w:val="aff6"/>
    <w:uiPriority w:val="29"/>
    <w:rsid w:val="002C178F"/>
    <w:rPr>
      <w:i/>
      <w:iCs/>
      <w:color w:val="404040" w:themeColor="text1" w:themeTint="BF"/>
    </w:rPr>
  </w:style>
  <w:style w:type="character" w:styleId="aff8">
    <w:name w:val="Intense Reference"/>
    <w:basedOn w:val="a1"/>
    <w:uiPriority w:val="32"/>
    <w:qFormat/>
    <w:rsid w:val="008C1977"/>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87036">
      <w:bodyDiv w:val="1"/>
      <w:marLeft w:val="0"/>
      <w:marRight w:val="0"/>
      <w:marTop w:val="0"/>
      <w:marBottom w:val="0"/>
      <w:divBdr>
        <w:top w:val="none" w:sz="0" w:space="0" w:color="auto"/>
        <w:left w:val="none" w:sz="0" w:space="0" w:color="auto"/>
        <w:bottom w:val="none" w:sz="0" w:space="0" w:color="auto"/>
        <w:right w:val="none" w:sz="0" w:space="0" w:color="auto"/>
      </w:divBdr>
    </w:div>
    <w:div w:id="41448319">
      <w:bodyDiv w:val="1"/>
      <w:marLeft w:val="0"/>
      <w:marRight w:val="0"/>
      <w:marTop w:val="0"/>
      <w:marBottom w:val="0"/>
      <w:divBdr>
        <w:top w:val="none" w:sz="0" w:space="0" w:color="auto"/>
        <w:left w:val="none" w:sz="0" w:space="0" w:color="auto"/>
        <w:bottom w:val="none" w:sz="0" w:space="0" w:color="auto"/>
        <w:right w:val="none" w:sz="0" w:space="0" w:color="auto"/>
      </w:divBdr>
      <w:divsChild>
        <w:div w:id="264313556">
          <w:marLeft w:val="547"/>
          <w:marRight w:val="0"/>
          <w:marTop w:val="0"/>
          <w:marBottom w:val="0"/>
          <w:divBdr>
            <w:top w:val="none" w:sz="0" w:space="0" w:color="auto"/>
            <w:left w:val="none" w:sz="0" w:space="0" w:color="auto"/>
            <w:bottom w:val="none" w:sz="0" w:space="0" w:color="auto"/>
            <w:right w:val="none" w:sz="0" w:space="0" w:color="auto"/>
          </w:divBdr>
        </w:div>
        <w:div w:id="510148910">
          <w:marLeft w:val="547"/>
          <w:marRight w:val="0"/>
          <w:marTop w:val="0"/>
          <w:marBottom w:val="0"/>
          <w:divBdr>
            <w:top w:val="none" w:sz="0" w:space="0" w:color="auto"/>
            <w:left w:val="none" w:sz="0" w:space="0" w:color="auto"/>
            <w:bottom w:val="none" w:sz="0" w:space="0" w:color="auto"/>
            <w:right w:val="none" w:sz="0" w:space="0" w:color="auto"/>
          </w:divBdr>
        </w:div>
        <w:div w:id="657852446">
          <w:marLeft w:val="547"/>
          <w:marRight w:val="0"/>
          <w:marTop w:val="0"/>
          <w:marBottom w:val="0"/>
          <w:divBdr>
            <w:top w:val="none" w:sz="0" w:space="0" w:color="auto"/>
            <w:left w:val="none" w:sz="0" w:space="0" w:color="auto"/>
            <w:bottom w:val="none" w:sz="0" w:space="0" w:color="auto"/>
            <w:right w:val="none" w:sz="0" w:space="0" w:color="auto"/>
          </w:divBdr>
        </w:div>
        <w:div w:id="709378598">
          <w:marLeft w:val="547"/>
          <w:marRight w:val="0"/>
          <w:marTop w:val="0"/>
          <w:marBottom w:val="0"/>
          <w:divBdr>
            <w:top w:val="none" w:sz="0" w:space="0" w:color="auto"/>
            <w:left w:val="none" w:sz="0" w:space="0" w:color="auto"/>
            <w:bottom w:val="none" w:sz="0" w:space="0" w:color="auto"/>
            <w:right w:val="none" w:sz="0" w:space="0" w:color="auto"/>
          </w:divBdr>
        </w:div>
        <w:div w:id="951744209">
          <w:marLeft w:val="547"/>
          <w:marRight w:val="0"/>
          <w:marTop w:val="0"/>
          <w:marBottom w:val="0"/>
          <w:divBdr>
            <w:top w:val="none" w:sz="0" w:space="0" w:color="auto"/>
            <w:left w:val="none" w:sz="0" w:space="0" w:color="auto"/>
            <w:bottom w:val="none" w:sz="0" w:space="0" w:color="auto"/>
            <w:right w:val="none" w:sz="0" w:space="0" w:color="auto"/>
          </w:divBdr>
        </w:div>
        <w:div w:id="1178810375">
          <w:marLeft w:val="547"/>
          <w:marRight w:val="0"/>
          <w:marTop w:val="0"/>
          <w:marBottom w:val="0"/>
          <w:divBdr>
            <w:top w:val="none" w:sz="0" w:space="0" w:color="auto"/>
            <w:left w:val="none" w:sz="0" w:space="0" w:color="auto"/>
            <w:bottom w:val="none" w:sz="0" w:space="0" w:color="auto"/>
            <w:right w:val="none" w:sz="0" w:space="0" w:color="auto"/>
          </w:divBdr>
        </w:div>
        <w:div w:id="1618102458">
          <w:marLeft w:val="547"/>
          <w:marRight w:val="0"/>
          <w:marTop w:val="0"/>
          <w:marBottom w:val="0"/>
          <w:divBdr>
            <w:top w:val="none" w:sz="0" w:space="0" w:color="auto"/>
            <w:left w:val="none" w:sz="0" w:space="0" w:color="auto"/>
            <w:bottom w:val="none" w:sz="0" w:space="0" w:color="auto"/>
            <w:right w:val="none" w:sz="0" w:space="0" w:color="auto"/>
          </w:divBdr>
        </w:div>
        <w:div w:id="1873492272">
          <w:marLeft w:val="547"/>
          <w:marRight w:val="0"/>
          <w:marTop w:val="0"/>
          <w:marBottom w:val="0"/>
          <w:divBdr>
            <w:top w:val="none" w:sz="0" w:space="0" w:color="auto"/>
            <w:left w:val="none" w:sz="0" w:space="0" w:color="auto"/>
            <w:bottom w:val="none" w:sz="0" w:space="0" w:color="auto"/>
            <w:right w:val="none" w:sz="0" w:space="0" w:color="auto"/>
          </w:divBdr>
        </w:div>
      </w:divsChild>
    </w:div>
    <w:div w:id="42103108">
      <w:bodyDiv w:val="1"/>
      <w:marLeft w:val="0"/>
      <w:marRight w:val="0"/>
      <w:marTop w:val="0"/>
      <w:marBottom w:val="0"/>
      <w:divBdr>
        <w:top w:val="none" w:sz="0" w:space="0" w:color="auto"/>
        <w:left w:val="none" w:sz="0" w:space="0" w:color="auto"/>
        <w:bottom w:val="none" w:sz="0" w:space="0" w:color="auto"/>
        <w:right w:val="none" w:sz="0" w:space="0" w:color="auto"/>
      </w:divBdr>
    </w:div>
    <w:div w:id="51730677">
      <w:bodyDiv w:val="1"/>
      <w:marLeft w:val="0"/>
      <w:marRight w:val="0"/>
      <w:marTop w:val="0"/>
      <w:marBottom w:val="0"/>
      <w:divBdr>
        <w:top w:val="none" w:sz="0" w:space="0" w:color="auto"/>
        <w:left w:val="none" w:sz="0" w:space="0" w:color="auto"/>
        <w:bottom w:val="none" w:sz="0" w:space="0" w:color="auto"/>
        <w:right w:val="none" w:sz="0" w:space="0" w:color="auto"/>
      </w:divBdr>
    </w:div>
    <w:div w:id="60831371">
      <w:bodyDiv w:val="1"/>
      <w:marLeft w:val="0"/>
      <w:marRight w:val="0"/>
      <w:marTop w:val="0"/>
      <w:marBottom w:val="0"/>
      <w:divBdr>
        <w:top w:val="none" w:sz="0" w:space="0" w:color="auto"/>
        <w:left w:val="none" w:sz="0" w:space="0" w:color="auto"/>
        <w:bottom w:val="none" w:sz="0" w:space="0" w:color="auto"/>
        <w:right w:val="none" w:sz="0" w:space="0" w:color="auto"/>
      </w:divBdr>
      <w:divsChild>
        <w:div w:id="958342462">
          <w:marLeft w:val="0"/>
          <w:marRight w:val="0"/>
          <w:marTop w:val="0"/>
          <w:marBottom w:val="0"/>
          <w:divBdr>
            <w:top w:val="none" w:sz="0" w:space="0" w:color="auto"/>
            <w:left w:val="none" w:sz="0" w:space="0" w:color="auto"/>
            <w:bottom w:val="none" w:sz="0" w:space="0" w:color="auto"/>
            <w:right w:val="none" w:sz="0" w:space="0" w:color="auto"/>
          </w:divBdr>
          <w:divsChild>
            <w:div w:id="1683580446">
              <w:marLeft w:val="0"/>
              <w:marRight w:val="0"/>
              <w:marTop w:val="0"/>
              <w:marBottom w:val="0"/>
              <w:divBdr>
                <w:top w:val="single" w:sz="6" w:space="0" w:color="DEDEDE"/>
                <w:left w:val="single" w:sz="6" w:space="0" w:color="DEDEDE"/>
                <w:bottom w:val="single" w:sz="6" w:space="0" w:color="DEDEDE"/>
                <w:right w:val="single" w:sz="6" w:space="0" w:color="DEDEDE"/>
              </w:divBdr>
              <w:divsChild>
                <w:div w:id="1099721488">
                  <w:marLeft w:val="0"/>
                  <w:marRight w:val="0"/>
                  <w:marTop w:val="0"/>
                  <w:marBottom w:val="0"/>
                  <w:divBdr>
                    <w:top w:val="none" w:sz="0" w:space="0" w:color="auto"/>
                    <w:left w:val="none" w:sz="0" w:space="0" w:color="auto"/>
                    <w:bottom w:val="none" w:sz="0" w:space="0" w:color="auto"/>
                    <w:right w:val="none" w:sz="0" w:space="0" w:color="auto"/>
                  </w:divBdr>
                  <w:divsChild>
                    <w:div w:id="1845898578">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686788606">
          <w:marLeft w:val="0"/>
          <w:marRight w:val="0"/>
          <w:marTop w:val="0"/>
          <w:marBottom w:val="0"/>
          <w:divBdr>
            <w:top w:val="none" w:sz="0" w:space="0" w:color="auto"/>
            <w:left w:val="none" w:sz="0" w:space="0" w:color="auto"/>
            <w:bottom w:val="none" w:sz="0" w:space="0" w:color="auto"/>
            <w:right w:val="none" w:sz="0" w:space="0" w:color="auto"/>
          </w:divBdr>
          <w:divsChild>
            <w:div w:id="2091539388">
              <w:marLeft w:val="0"/>
              <w:marRight w:val="0"/>
              <w:marTop w:val="0"/>
              <w:marBottom w:val="0"/>
              <w:divBdr>
                <w:top w:val="none" w:sz="0" w:space="0" w:color="auto"/>
                <w:left w:val="none" w:sz="0" w:space="0" w:color="auto"/>
                <w:bottom w:val="none" w:sz="0" w:space="0" w:color="auto"/>
                <w:right w:val="none" w:sz="0" w:space="0" w:color="auto"/>
              </w:divBdr>
              <w:divsChild>
                <w:div w:id="1151947925">
                  <w:marLeft w:val="0"/>
                  <w:marRight w:val="0"/>
                  <w:marTop w:val="0"/>
                  <w:marBottom w:val="0"/>
                  <w:divBdr>
                    <w:top w:val="single" w:sz="6" w:space="8" w:color="EEEEEE"/>
                    <w:left w:val="none" w:sz="0" w:space="8" w:color="auto"/>
                    <w:bottom w:val="single" w:sz="6" w:space="8" w:color="EEEEEE"/>
                    <w:right w:val="single" w:sz="6" w:space="8" w:color="EEEEEE"/>
                  </w:divBdr>
                  <w:divsChild>
                    <w:div w:id="13598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65962">
      <w:bodyDiv w:val="1"/>
      <w:marLeft w:val="0"/>
      <w:marRight w:val="0"/>
      <w:marTop w:val="0"/>
      <w:marBottom w:val="0"/>
      <w:divBdr>
        <w:top w:val="none" w:sz="0" w:space="0" w:color="auto"/>
        <w:left w:val="none" w:sz="0" w:space="0" w:color="auto"/>
        <w:bottom w:val="none" w:sz="0" w:space="0" w:color="auto"/>
        <w:right w:val="none" w:sz="0" w:space="0" w:color="auto"/>
      </w:divBdr>
    </w:div>
    <w:div w:id="81420407">
      <w:bodyDiv w:val="1"/>
      <w:marLeft w:val="0"/>
      <w:marRight w:val="0"/>
      <w:marTop w:val="0"/>
      <w:marBottom w:val="0"/>
      <w:divBdr>
        <w:top w:val="none" w:sz="0" w:space="0" w:color="auto"/>
        <w:left w:val="none" w:sz="0" w:space="0" w:color="auto"/>
        <w:bottom w:val="none" w:sz="0" w:space="0" w:color="auto"/>
        <w:right w:val="none" w:sz="0" w:space="0" w:color="auto"/>
      </w:divBdr>
    </w:div>
    <w:div w:id="97990714">
      <w:bodyDiv w:val="1"/>
      <w:marLeft w:val="0"/>
      <w:marRight w:val="0"/>
      <w:marTop w:val="0"/>
      <w:marBottom w:val="0"/>
      <w:divBdr>
        <w:top w:val="none" w:sz="0" w:space="0" w:color="auto"/>
        <w:left w:val="none" w:sz="0" w:space="0" w:color="auto"/>
        <w:bottom w:val="none" w:sz="0" w:space="0" w:color="auto"/>
        <w:right w:val="none" w:sz="0" w:space="0" w:color="auto"/>
      </w:divBdr>
      <w:divsChild>
        <w:div w:id="1215121003">
          <w:marLeft w:val="547"/>
          <w:marRight w:val="0"/>
          <w:marTop w:val="0"/>
          <w:marBottom w:val="0"/>
          <w:divBdr>
            <w:top w:val="none" w:sz="0" w:space="0" w:color="auto"/>
            <w:left w:val="none" w:sz="0" w:space="0" w:color="auto"/>
            <w:bottom w:val="none" w:sz="0" w:space="0" w:color="auto"/>
            <w:right w:val="none" w:sz="0" w:space="0" w:color="auto"/>
          </w:divBdr>
        </w:div>
        <w:div w:id="1690837201">
          <w:marLeft w:val="547"/>
          <w:marRight w:val="0"/>
          <w:marTop w:val="0"/>
          <w:marBottom w:val="0"/>
          <w:divBdr>
            <w:top w:val="none" w:sz="0" w:space="0" w:color="auto"/>
            <w:left w:val="none" w:sz="0" w:space="0" w:color="auto"/>
            <w:bottom w:val="none" w:sz="0" w:space="0" w:color="auto"/>
            <w:right w:val="none" w:sz="0" w:space="0" w:color="auto"/>
          </w:divBdr>
        </w:div>
        <w:div w:id="2128304348">
          <w:marLeft w:val="547"/>
          <w:marRight w:val="0"/>
          <w:marTop w:val="0"/>
          <w:marBottom w:val="0"/>
          <w:divBdr>
            <w:top w:val="none" w:sz="0" w:space="0" w:color="auto"/>
            <w:left w:val="none" w:sz="0" w:space="0" w:color="auto"/>
            <w:bottom w:val="none" w:sz="0" w:space="0" w:color="auto"/>
            <w:right w:val="none" w:sz="0" w:space="0" w:color="auto"/>
          </w:divBdr>
        </w:div>
      </w:divsChild>
    </w:div>
    <w:div w:id="144661180">
      <w:bodyDiv w:val="1"/>
      <w:marLeft w:val="0"/>
      <w:marRight w:val="0"/>
      <w:marTop w:val="0"/>
      <w:marBottom w:val="0"/>
      <w:divBdr>
        <w:top w:val="none" w:sz="0" w:space="0" w:color="auto"/>
        <w:left w:val="none" w:sz="0" w:space="0" w:color="auto"/>
        <w:bottom w:val="none" w:sz="0" w:space="0" w:color="auto"/>
        <w:right w:val="none" w:sz="0" w:space="0" w:color="auto"/>
      </w:divBdr>
    </w:div>
    <w:div w:id="225259568">
      <w:bodyDiv w:val="1"/>
      <w:marLeft w:val="0"/>
      <w:marRight w:val="0"/>
      <w:marTop w:val="0"/>
      <w:marBottom w:val="0"/>
      <w:divBdr>
        <w:top w:val="none" w:sz="0" w:space="0" w:color="auto"/>
        <w:left w:val="none" w:sz="0" w:space="0" w:color="auto"/>
        <w:bottom w:val="none" w:sz="0" w:space="0" w:color="auto"/>
        <w:right w:val="none" w:sz="0" w:space="0" w:color="auto"/>
      </w:divBdr>
    </w:div>
    <w:div w:id="303852496">
      <w:bodyDiv w:val="1"/>
      <w:marLeft w:val="0"/>
      <w:marRight w:val="0"/>
      <w:marTop w:val="0"/>
      <w:marBottom w:val="0"/>
      <w:divBdr>
        <w:top w:val="none" w:sz="0" w:space="0" w:color="auto"/>
        <w:left w:val="none" w:sz="0" w:space="0" w:color="auto"/>
        <w:bottom w:val="none" w:sz="0" w:space="0" w:color="auto"/>
        <w:right w:val="none" w:sz="0" w:space="0" w:color="auto"/>
      </w:divBdr>
    </w:div>
    <w:div w:id="355037000">
      <w:bodyDiv w:val="1"/>
      <w:marLeft w:val="0"/>
      <w:marRight w:val="0"/>
      <w:marTop w:val="0"/>
      <w:marBottom w:val="0"/>
      <w:divBdr>
        <w:top w:val="none" w:sz="0" w:space="0" w:color="auto"/>
        <w:left w:val="none" w:sz="0" w:space="0" w:color="auto"/>
        <w:bottom w:val="none" w:sz="0" w:space="0" w:color="auto"/>
        <w:right w:val="none" w:sz="0" w:space="0" w:color="auto"/>
      </w:divBdr>
    </w:div>
    <w:div w:id="364907599">
      <w:bodyDiv w:val="1"/>
      <w:marLeft w:val="0"/>
      <w:marRight w:val="0"/>
      <w:marTop w:val="0"/>
      <w:marBottom w:val="0"/>
      <w:divBdr>
        <w:top w:val="none" w:sz="0" w:space="0" w:color="auto"/>
        <w:left w:val="none" w:sz="0" w:space="0" w:color="auto"/>
        <w:bottom w:val="none" w:sz="0" w:space="0" w:color="auto"/>
        <w:right w:val="none" w:sz="0" w:space="0" w:color="auto"/>
      </w:divBdr>
    </w:div>
    <w:div w:id="393507757">
      <w:bodyDiv w:val="1"/>
      <w:marLeft w:val="0"/>
      <w:marRight w:val="0"/>
      <w:marTop w:val="0"/>
      <w:marBottom w:val="0"/>
      <w:divBdr>
        <w:top w:val="none" w:sz="0" w:space="0" w:color="auto"/>
        <w:left w:val="none" w:sz="0" w:space="0" w:color="auto"/>
        <w:bottom w:val="none" w:sz="0" w:space="0" w:color="auto"/>
        <w:right w:val="none" w:sz="0" w:space="0" w:color="auto"/>
      </w:divBdr>
      <w:divsChild>
        <w:div w:id="128673248">
          <w:marLeft w:val="360"/>
          <w:marRight w:val="0"/>
          <w:marTop w:val="200"/>
          <w:marBottom w:val="0"/>
          <w:divBdr>
            <w:top w:val="none" w:sz="0" w:space="0" w:color="auto"/>
            <w:left w:val="none" w:sz="0" w:space="0" w:color="auto"/>
            <w:bottom w:val="none" w:sz="0" w:space="0" w:color="auto"/>
            <w:right w:val="none" w:sz="0" w:space="0" w:color="auto"/>
          </w:divBdr>
        </w:div>
        <w:div w:id="1485245485">
          <w:marLeft w:val="360"/>
          <w:marRight w:val="0"/>
          <w:marTop w:val="200"/>
          <w:marBottom w:val="0"/>
          <w:divBdr>
            <w:top w:val="none" w:sz="0" w:space="0" w:color="auto"/>
            <w:left w:val="none" w:sz="0" w:space="0" w:color="auto"/>
            <w:bottom w:val="none" w:sz="0" w:space="0" w:color="auto"/>
            <w:right w:val="none" w:sz="0" w:space="0" w:color="auto"/>
          </w:divBdr>
        </w:div>
        <w:div w:id="1840271174">
          <w:marLeft w:val="360"/>
          <w:marRight w:val="0"/>
          <w:marTop w:val="200"/>
          <w:marBottom w:val="0"/>
          <w:divBdr>
            <w:top w:val="none" w:sz="0" w:space="0" w:color="auto"/>
            <w:left w:val="none" w:sz="0" w:space="0" w:color="auto"/>
            <w:bottom w:val="none" w:sz="0" w:space="0" w:color="auto"/>
            <w:right w:val="none" w:sz="0" w:space="0" w:color="auto"/>
          </w:divBdr>
        </w:div>
      </w:divsChild>
    </w:div>
    <w:div w:id="408112334">
      <w:bodyDiv w:val="1"/>
      <w:marLeft w:val="0"/>
      <w:marRight w:val="0"/>
      <w:marTop w:val="0"/>
      <w:marBottom w:val="0"/>
      <w:divBdr>
        <w:top w:val="none" w:sz="0" w:space="0" w:color="auto"/>
        <w:left w:val="none" w:sz="0" w:space="0" w:color="auto"/>
        <w:bottom w:val="none" w:sz="0" w:space="0" w:color="auto"/>
        <w:right w:val="none" w:sz="0" w:space="0" w:color="auto"/>
      </w:divBdr>
    </w:div>
    <w:div w:id="424346651">
      <w:bodyDiv w:val="1"/>
      <w:marLeft w:val="0"/>
      <w:marRight w:val="0"/>
      <w:marTop w:val="0"/>
      <w:marBottom w:val="0"/>
      <w:divBdr>
        <w:top w:val="none" w:sz="0" w:space="0" w:color="auto"/>
        <w:left w:val="none" w:sz="0" w:space="0" w:color="auto"/>
        <w:bottom w:val="none" w:sz="0" w:space="0" w:color="auto"/>
        <w:right w:val="none" w:sz="0" w:space="0" w:color="auto"/>
      </w:divBdr>
      <w:divsChild>
        <w:div w:id="1572622325">
          <w:marLeft w:val="446"/>
          <w:marRight w:val="0"/>
          <w:marTop w:val="77"/>
          <w:marBottom w:val="0"/>
          <w:divBdr>
            <w:top w:val="none" w:sz="0" w:space="0" w:color="auto"/>
            <w:left w:val="none" w:sz="0" w:space="0" w:color="auto"/>
            <w:bottom w:val="none" w:sz="0" w:space="0" w:color="auto"/>
            <w:right w:val="none" w:sz="0" w:space="0" w:color="auto"/>
          </w:divBdr>
        </w:div>
        <w:div w:id="1828280433">
          <w:marLeft w:val="446"/>
          <w:marRight w:val="0"/>
          <w:marTop w:val="77"/>
          <w:marBottom w:val="0"/>
          <w:divBdr>
            <w:top w:val="none" w:sz="0" w:space="0" w:color="auto"/>
            <w:left w:val="none" w:sz="0" w:space="0" w:color="auto"/>
            <w:bottom w:val="none" w:sz="0" w:space="0" w:color="auto"/>
            <w:right w:val="none" w:sz="0" w:space="0" w:color="auto"/>
          </w:divBdr>
        </w:div>
        <w:div w:id="1869442705">
          <w:marLeft w:val="446"/>
          <w:marRight w:val="0"/>
          <w:marTop w:val="77"/>
          <w:marBottom w:val="0"/>
          <w:divBdr>
            <w:top w:val="none" w:sz="0" w:space="0" w:color="auto"/>
            <w:left w:val="none" w:sz="0" w:space="0" w:color="auto"/>
            <w:bottom w:val="none" w:sz="0" w:space="0" w:color="auto"/>
            <w:right w:val="none" w:sz="0" w:space="0" w:color="auto"/>
          </w:divBdr>
        </w:div>
        <w:div w:id="1871139644">
          <w:marLeft w:val="446"/>
          <w:marRight w:val="0"/>
          <w:marTop w:val="77"/>
          <w:marBottom w:val="0"/>
          <w:divBdr>
            <w:top w:val="none" w:sz="0" w:space="0" w:color="auto"/>
            <w:left w:val="none" w:sz="0" w:space="0" w:color="auto"/>
            <w:bottom w:val="none" w:sz="0" w:space="0" w:color="auto"/>
            <w:right w:val="none" w:sz="0" w:space="0" w:color="auto"/>
          </w:divBdr>
        </w:div>
        <w:div w:id="1954482261">
          <w:marLeft w:val="446"/>
          <w:marRight w:val="0"/>
          <w:marTop w:val="77"/>
          <w:marBottom w:val="0"/>
          <w:divBdr>
            <w:top w:val="none" w:sz="0" w:space="0" w:color="auto"/>
            <w:left w:val="none" w:sz="0" w:space="0" w:color="auto"/>
            <w:bottom w:val="none" w:sz="0" w:space="0" w:color="auto"/>
            <w:right w:val="none" w:sz="0" w:space="0" w:color="auto"/>
          </w:divBdr>
        </w:div>
      </w:divsChild>
    </w:div>
    <w:div w:id="426659453">
      <w:bodyDiv w:val="1"/>
      <w:marLeft w:val="0"/>
      <w:marRight w:val="0"/>
      <w:marTop w:val="0"/>
      <w:marBottom w:val="0"/>
      <w:divBdr>
        <w:top w:val="none" w:sz="0" w:space="0" w:color="auto"/>
        <w:left w:val="none" w:sz="0" w:space="0" w:color="auto"/>
        <w:bottom w:val="none" w:sz="0" w:space="0" w:color="auto"/>
        <w:right w:val="none" w:sz="0" w:space="0" w:color="auto"/>
      </w:divBdr>
    </w:div>
    <w:div w:id="428426066">
      <w:bodyDiv w:val="1"/>
      <w:marLeft w:val="0"/>
      <w:marRight w:val="0"/>
      <w:marTop w:val="0"/>
      <w:marBottom w:val="0"/>
      <w:divBdr>
        <w:top w:val="none" w:sz="0" w:space="0" w:color="auto"/>
        <w:left w:val="none" w:sz="0" w:space="0" w:color="auto"/>
        <w:bottom w:val="none" w:sz="0" w:space="0" w:color="auto"/>
        <w:right w:val="none" w:sz="0" w:space="0" w:color="auto"/>
      </w:divBdr>
    </w:div>
    <w:div w:id="460608789">
      <w:bodyDiv w:val="1"/>
      <w:marLeft w:val="0"/>
      <w:marRight w:val="0"/>
      <w:marTop w:val="0"/>
      <w:marBottom w:val="0"/>
      <w:divBdr>
        <w:top w:val="none" w:sz="0" w:space="0" w:color="auto"/>
        <w:left w:val="none" w:sz="0" w:space="0" w:color="auto"/>
        <w:bottom w:val="none" w:sz="0" w:space="0" w:color="auto"/>
        <w:right w:val="none" w:sz="0" w:space="0" w:color="auto"/>
      </w:divBdr>
    </w:div>
    <w:div w:id="480315198">
      <w:bodyDiv w:val="1"/>
      <w:marLeft w:val="0"/>
      <w:marRight w:val="0"/>
      <w:marTop w:val="0"/>
      <w:marBottom w:val="0"/>
      <w:divBdr>
        <w:top w:val="none" w:sz="0" w:space="0" w:color="auto"/>
        <w:left w:val="none" w:sz="0" w:space="0" w:color="auto"/>
        <w:bottom w:val="none" w:sz="0" w:space="0" w:color="auto"/>
        <w:right w:val="none" w:sz="0" w:space="0" w:color="auto"/>
      </w:divBdr>
    </w:div>
    <w:div w:id="513492128">
      <w:bodyDiv w:val="1"/>
      <w:marLeft w:val="0"/>
      <w:marRight w:val="0"/>
      <w:marTop w:val="0"/>
      <w:marBottom w:val="0"/>
      <w:divBdr>
        <w:top w:val="none" w:sz="0" w:space="0" w:color="auto"/>
        <w:left w:val="none" w:sz="0" w:space="0" w:color="auto"/>
        <w:bottom w:val="none" w:sz="0" w:space="0" w:color="auto"/>
        <w:right w:val="none" w:sz="0" w:space="0" w:color="auto"/>
      </w:divBdr>
      <w:divsChild>
        <w:div w:id="1123963327">
          <w:marLeft w:val="1080"/>
          <w:marRight w:val="0"/>
          <w:marTop w:val="100"/>
          <w:marBottom w:val="0"/>
          <w:divBdr>
            <w:top w:val="none" w:sz="0" w:space="0" w:color="auto"/>
            <w:left w:val="none" w:sz="0" w:space="0" w:color="auto"/>
            <w:bottom w:val="none" w:sz="0" w:space="0" w:color="auto"/>
            <w:right w:val="none" w:sz="0" w:space="0" w:color="auto"/>
          </w:divBdr>
        </w:div>
      </w:divsChild>
    </w:div>
    <w:div w:id="559363386">
      <w:bodyDiv w:val="1"/>
      <w:marLeft w:val="0"/>
      <w:marRight w:val="0"/>
      <w:marTop w:val="0"/>
      <w:marBottom w:val="0"/>
      <w:divBdr>
        <w:top w:val="none" w:sz="0" w:space="0" w:color="auto"/>
        <w:left w:val="none" w:sz="0" w:space="0" w:color="auto"/>
        <w:bottom w:val="none" w:sz="0" w:space="0" w:color="auto"/>
        <w:right w:val="none" w:sz="0" w:space="0" w:color="auto"/>
      </w:divBdr>
      <w:divsChild>
        <w:div w:id="128594178">
          <w:marLeft w:val="360"/>
          <w:marRight w:val="0"/>
          <w:marTop w:val="200"/>
          <w:marBottom w:val="0"/>
          <w:divBdr>
            <w:top w:val="none" w:sz="0" w:space="0" w:color="auto"/>
            <w:left w:val="none" w:sz="0" w:space="0" w:color="auto"/>
            <w:bottom w:val="none" w:sz="0" w:space="0" w:color="auto"/>
            <w:right w:val="none" w:sz="0" w:space="0" w:color="auto"/>
          </w:divBdr>
        </w:div>
        <w:div w:id="367873273">
          <w:marLeft w:val="1080"/>
          <w:marRight w:val="0"/>
          <w:marTop w:val="100"/>
          <w:marBottom w:val="0"/>
          <w:divBdr>
            <w:top w:val="none" w:sz="0" w:space="0" w:color="auto"/>
            <w:left w:val="none" w:sz="0" w:space="0" w:color="auto"/>
            <w:bottom w:val="none" w:sz="0" w:space="0" w:color="auto"/>
            <w:right w:val="none" w:sz="0" w:space="0" w:color="auto"/>
          </w:divBdr>
        </w:div>
        <w:div w:id="896091083">
          <w:marLeft w:val="360"/>
          <w:marRight w:val="0"/>
          <w:marTop w:val="200"/>
          <w:marBottom w:val="0"/>
          <w:divBdr>
            <w:top w:val="none" w:sz="0" w:space="0" w:color="auto"/>
            <w:left w:val="none" w:sz="0" w:space="0" w:color="auto"/>
            <w:bottom w:val="none" w:sz="0" w:space="0" w:color="auto"/>
            <w:right w:val="none" w:sz="0" w:space="0" w:color="auto"/>
          </w:divBdr>
        </w:div>
        <w:div w:id="1542133307">
          <w:marLeft w:val="360"/>
          <w:marRight w:val="0"/>
          <w:marTop w:val="200"/>
          <w:marBottom w:val="0"/>
          <w:divBdr>
            <w:top w:val="none" w:sz="0" w:space="0" w:color="auto"/>
            <w:left w:val="none" w:sz="0" w:space="0" w:color="auto"/>
            <w:bottom w:val="none" w:sz="0" w:space="0" w:color="auto"/>
            <w:right w:val="none" w:sz="0" w:space="0" w:color="auto"/>
          </w:divBdr>
        </w:div>
        <w:div w:id="1937788424">
          <w:marLeft w:val="360"/>
          <w:marRight w:val="0"/>
          <w:marTop w:val="200"/>
          <w:marBottom w:val="0"/>
          <w:divBdr>
            <w:top w:val="none" w:sz="0" w:space="0" w:color="auto"/>
            <w:left w:val="none" w:sz="0" w:space="0" w:color="auto"/>
            <w:bottom w:val="none" w:sz="0" w:space="0" w:color="auto"/>
            <w:right w:val="none" w:sz="0" w:space="0" w:color="auto"/>
          </w:divBdr>
        </w:div>
        <w:div w:id="2079327533">
          <w:marLeft w:val="1080"/>
          <w:marRight w:val="0"/>
          <w:marTop w:val="100"/>
          <w:marBottom w:val="0"/>
          <w:divBdr>
            <w:top w:val="none" w:sz="0" w:space="0" w:color="auto"/>
            <w:left w:val="none" w:sz="0" w:space="0" w:color="auto"/>
            <w:bottom w:val="none" w:sz="0" w:space="0" w:color="auto"/>
            <w:right w:val="none" w:sz="0" w:space="0" w:color="auto"/>
          </w:divBdr>
        </w:div>
      </w:divsChild>
    </w:div>
    <w:div w:id="568736988">
      <w:bodyDiv w:val="1"/>
      <w:marLeft w:val="0"/>
      <w:marRight w:val="0"/>
      <w:marTop w:val="0"/>
      <w:marBottom w:val="0"/>
      <w:divBdr>
        <w:top w:val="none" w:sz="0" w:space="0" w:color="auto"/>
        <w:left w:val="none" w:sz="0" w:space="0" w:color="auto"/>
        <w:bottom w:val="none" w:sz="0" w:space="0" w:color="auto"/>
        <w:right w:val="none" w:sz="0" w:space="0" w:color="auto"/>
      </w:divBdr>
      <w:divsChild>
        <w:div w:id="1549342666">
          <w:marLeft w:val="360"/>
          <w:marRight w:val="0"/>
          <w:marTop w:val="200"/>
          <w:marBottom w:val="0"/>
          <w:divBdr>
            <w:top w:val="none" w:sz="0" w:space="0" w:color="auto"/>
            <w:left w:val="none" w:sz="0" w:space="0" w:color="auto"/>
            <w:bottom w:val="none" w:sz="0" w:space="0" w:color="auto"/>
            <w:right w:val="none" w:sz="0" w:space="0" w:color="auto"/>
          </w:divBdr>
        </w:div>
      </w:divsChild>
    </w:div>
    <w:div w:id="580140608">
      <w:bodyDiv w:val="1"/>
      <w:marLeft w:val="0"/>
      <w:marRight w:val="0"/>
      <w:marTop w:val="0"/>
      <w:marBottom w:val="0"/>
      <w:divBdr>
        <w:top w:val="none" w:sz="0" w:space="0" w:color="auto"/>
        <w:left w:val="none" w:sz="0" w:space="0" w:color="auto"/>
        <w:bottom w:val="none" w:sz="0" w:space="0" w:color="auto"/>
        <w:right w:val="none" w:sz="0" w:space="0" w:color="auto"/>
      </w:divBdr>
      <w:divsChild>
        <w:div w:id="28728798">
          <w:marLeft w:val="547"/>
          <w:marRight w:val="0"/>
          <w:marTop w:val="0"/>
          <w:marBottom w:val="0"/>
          <w:divBdr>
            <w:top w:val="none" w:sz="0" w:space="0" w:color="auto"/>
            <w:left w:val="none" w:sz="0" w:space="0" w:color="auto"/>
            <w:bottom w:val="none" w:sz="0" w:space="0" w:color="auto"/>
            <w:right w:val="none" w:sz="0" w:space="0" w:color="auto"/>
          </w:divBdr>
        </w:div>
        <w:div w:id="137305363">
          <w:marLeft w:val="547"/>
          <w:marRight w:val="0"/>
          <w:marTop w:val="0"/>
          <w:marBottom w:val="0"/>
          <w:divBdr>
            <w:top w:val="none" w:sz="0" w:space="0" w:color="auto"/>
            <w:left w:val="none" w:sz="0" w:space="0" w:color="auto"/>
            <w:bottom w:val="none" w:sz="0" w:space="0" w:color="auto"/>
            <w:right w:val="none" w:sz="0" w:space="0" w:color="auto"/>
          </w:divBdr>
        </w:div>
        <w:div w:id="319506101">
          <w:marLeft w:val="547"/>
          <w:marRight w:val="0"/>
          <w:marTop w:val="0"/>
          <w:marBottom w:val="0"/>
          <w:divBdr>
            <w:top w:val="none" w:sz="0" w:space="0" w:color="auto"/>
            <w:left w:val="none" w:sz="0" w:space="0" w:color="auto"/>
            <w:bottom w:val="none" w:sz="0" w:space="0" w:color="auto"/>
            <w:right w:val="none" w:sz="0" w:space="0" w:color="auto"/>
          </w:divBdr>
        </w:div>
        <w:div w:id="345179597">
          <w:marLeft w:val="547"/>
          <w:marRight w:val="0"/>
          <w:marTop w:val="0"/>
          <w:marBottom w:val="0"/>
          <w:divBdr>
            <w:top w:val="none" w:sz="0" w:space="0" w:color="auto"/>
            <w:left w:val="none" w:sz="0" w:space="0" w:color="auto"/>
            <w:bottom w:val="none" w:sz="0" w:space="0" w:color="auto"/>
            <w:right w:val="none" w:sz="0" w:space="0" w:color="auto"/>
          </w:divBdr>
        </w:div>
        <w:div w:id="1265769766">
          <w:marLeft w:val="547"/>
          <w:marRight w:val="0"/>
          <w:marTop w:val="0"/>
          <w:marBottom w:val="0"/>
          <w:divBdr>
            <w:top w:val="none" w:sz="0" w:space="0" w:color="auto"/>
            <w:left w:val="none" w:sz="0" w:space="0" w:color="auto"/>
            <w:bottom w:val="none" w:sz="0" w:space="0" w:color="auto"/>
            <w:right w:val="none" w:sz="0" w:space="0" w:color="auto"/>
          </w:divBdr>
        </w:div>
        <w:div w:id="1444377766">
          <w:marLeft w:val="547"/>
          <w:marRight w:val="0"/>
          <w:marTop w:val="0"/>
          <w:marBottom w:val="0"/>
          <w:divBdr>
            <w:top w:val="none" w:sz="0" w:space="0" w:color="auto"/>
            <w:left w:val="none" w:sz="0" w:space="0" w:color="auto"/>
            <w:bottom w:val="none" w:sz="0" w:space="0" w:color="auto"/>
            <w:right w:val="none" w:sz="0" w:space="0" w:color="auto"/>
          </w:divBdr>
        </w:div>
        <w:div w:id="1803302153">
          <w:marLeft w:val="547"/>
          <w:marRight w:val="0"/>
          <w:marTop w:val="0"/>
          <w:marBottom w:val="0"/>
          <w:divBdr>
            <w:top w:val="none" w:sz="0" w:space="0" w:color="auto"/>
            <w:left w:val="none" w:sz="0" w:space="0" w:color="auto"/>
            <w:bottom w:val="none" w:sz="0" w:space="0" w:color="auto"/>
            <w:right w:val="none" w:sz="0" w:space="0" w:color="auto"/>
          </w:divBdr>
        </w:div>
        <w:div w:id="2018457559">
          <w:marLeft w:val="547"/>
          <w:marRight w:val="0"/>
          <w:marTop w:val="0"/>
          <w:marBottom w:val="0"/>
          <w:divBdr>
            <w:top w:val="none" w:sz="0" w:space="0" w:color="auto"/>
            <w:left w:val="none" w:sz="0" w:space="0" w:color="auto"/>
            <w:bottom w:val="none" w:sz="0" w:space="0" w:color="auto"/>
            <w:right w:val="none" w:sz="0" w:space="0" w:color="auto"/>
          </w:divBdr>
        </w:div>
      </w:divsChild>
    </w:div>
    <w:div w:id="584922363">
      <w:bodyDiv w:val="1"/>
      <w:marLeft w:val="0"/>
      <w:marRight w:val="0"/>
      <w:marTop w:val="0"/>
      <w:marBottom w:val="0"/>
      <w:divBdr>
        <w:top w:val="none" w:sz="0" w:space="0" w:color="auto"/>
        <w:left w:val="none" w:sz="0" w:space="0" w:color="auto"/>
        <w:bottom w:val="none" w:sz="0" w:space="0" w:color="auto"/>
        <w:right w:val="none" w:sz="0" w:space="0" w:color="auto"/>
      </w:divBdr>
    </w:div>
    <w:div w:id="620234935">
      <w:bodyDiv w:val="1"/>
      <w:marLeft w:val="0"/>
      <w:marRight w:val="0"/>
      <w:marTop w:val="0"/>
      <w:marBottom w:val="0"/>
      <w:divBdr>
        <w:top w:val="none" w:sz="0" w:space="0" w:color="auto"/>
        <w:left w:val="none" w:sz="0" w:space="0" w:color="auto"/>
        <w:bottom w:val="none" w:sz="0" w:space="0" w:color="auto"/>
        <w:right w:val="none" w:sz="0" w:space="0" w:color="auto"/>
      </w:divBdr>
    </w:div>
    <w:div w:id="622924304">
      <w:bodyDiv w:val="1"/>
      <w:marLeft w:val="0"/>
      <w:marRight w:val="0"/>
      <w:marTop w:val="0"/>
      <w:marBottom w:val="0"/>
      <w:divBdr>
        <w:top w:val="none" w:sz="0" w:space="0" w:color="auto"/>
        <w:left w:val="none" w:sz="0" w:space="0" w:color="auto"/>
        <w:bottom w:val="none" w:sz="0" w:space="0" w:color="auto"/>
        <w:right w:val="none" w:sz="0" w:space="0" w:color="auto"/>
      </w:divBdr>
    </w:div>
    <w:div w:id="627472885">
      <w:bodyDiv w:val="1"/>
      <w:marLeft w:val="0"/>
      <w:marRight w:val="0"/>
      <w:marTop w:val="0"/>
      <w:marBottom w:val="0"/>
      <w:divBdr>
        <w:top w:val="none" w:sz="0" w:space="0" w:color="auto"/>
        <w:left w:val="none" w:sz="0" w:space="0" w:color="auto"/>
        <w:bottom w:val="none" w:sz="0" w:space="0" w:color="auto"/>
        <w:right w:val="none" w:sz="0" w:space="0" w:color="auto"/>
      </w:divBdr>
    </w:div>
    <w:div w:id="638654368">
      <w:bodyDiv w:val="1"/>
      <w:marLeft w:val="0"/>
      <w:marRight w:val="0"/>
      <w:marTop w:val="0"/>
      <w:marBottom w:val="0"/>
      <w:divBdr>
        <w:top w:val="none" w:sz="0" w:space="0" w:color="auto"/>
        <w:left w:val="none" w:sz="0" w:space="0" w:color="auto"/>
        <w:bottom w:val="none" w:sz="0" w:space="0" w:color="auto"/>
        <w:right w:val="none" w:sz="0" w:space="0" w:color="auto"/>
      </w:divBdr>
    </w:div>
    <w:div w:id="710422684">
      <w:bodyDiv w:val="1"/>
      <w:marLeft w:val="0"/>
      <w:marRight w:val="0"/>
      <w:marTop w:val="0"/>
      <w:marBottom w:val="0"/>
      <w:divBdr>
        <w:top w:val="none" w:sz="0" w:space="0" w:color="auto"/>
        <w:left w:val="none" w:sz="0" w:space="0" w:color="auto"/>
        <w:bottom w:val="none" w:sz="0" w:space="0" w:color="auto"/>
        <w:right w:val="none" w:sz="0" w:space="0" w:color="auto"/>
      </w:divBdr>
      <w:divsChild>
        <w:div w:id="978654287">
          <w:marLeft w:val="360"/>
          <w:marRight w:val="0"/>
          <w:marTop w:val="200"/>
          <w:marBottom w:val="0"/>
          <w:divBdr>
            <w:top w:val="none" w:sz="0" w:space="0" w:color="auto"/>
            <w:left w:val="none" w:sz="0" w:space="0" w:color="auto"/>
            <w:bottom w:val="none" w:sz="0" w:space="0" w:color="auto"/>
            <w:right w:val="none" w:sz="0" w:space="0" w:color="auto"/>
          </w:divBdr>
        </w:div>
        <w:div w:id="1205170941">
          <w:marLeft w:val="360"/>
          <w:marRight w:val="0"/>
          <w:marTop w:val="200"/>
          <w:marBottom w:val="0"/>
          <w:divBdr>
            <w:top w:val="none" w:sz="0" w:space="0" w:color="auto"/>
            <w:left w:val="none" w:sz="0" w:space="0" w:color="auto"/>
            <w:bottom w:val="none" w:sz="0" w:space="0" w:color="auto"/>
            <w:right w:val="none" w:sz="0" w:space="0" w:color="auto"/>
          </w:divBdr>
        </w:div>
      </w:divsChild>
    </w:div>
    <w:div w:id="712651788">
      <w:bodyDiv w:val="1"/>
      <w:marLeft w:val="0"/>
      <w:marRight w:val="0"/>
      <w:marTop w:val="0"/>
      <w:marBottom w:val="0"/>
      <w:divBdr>
        <w:top w:val="none" w:sz="0" w:space="0" w:color="auto"/>
        <w:left w:val="none" w:sz="0" w:space="0" w:color="auto"/>
        <w:bottom w:val="none" w:sz="0" w:space="0" w:color="auto"/>
        <w:right w:val="none" w:sz="0" w:space="0" w:color="auto"/>
      </w:divBdr>
    </w:div>
    <w:div w:id="712655251">
      <w:bodyDiv w:val="1"/>
      <w:marLeft w:val="0"/>
      <w:marRight w:val="0"/>
      <w:marTop w:val="0"/>
      <w:marBottom w:val="0"/>
      <w:divBdr>
        <w:top w:val="none" w:sz="0" w:space="0" w:color="auto"/>
        <w:left w:val="none" w:sz="0" w:space="0" w:color="auto"/>
        <w:bottom w:val="none" w:sz="0" w:space="0" w:color="auto"/>
        <w:right w:val="none" w:sz="0" w:space="0" w:color="auto"/>
      </w:divBdr>
    </w:div>
    <w:div w:id="727925096">
      <w:bodyDiv w:val="1"/>
      <w:marLeft w:val="0"/>
      <w:marRight w:val="0"/>
      <w:marTop w:val="0"/>
      <w:marBottom w:val="0"/>
      <w:divBdr>
        <w:top w:val="none" w:sz="0" w:space="0" w:color="auto"/>
        <w:left w:val="none" w:sz="0" w:space="0" w:color="auto"/>
        <w:bottom w:val="none" w:sz="0" w:space="0" w:color="auto"/>
        <w:right w:val="none" w:sz="0" w:space="0" w:color="auto"/>
      </w:divBdr>
    </w:div>
    <w:div w:id="752434133">
      <w:bodyDiv w:val="1"/>
      <w:marLeft w:val="0"/>
      <w:marRight w:val="0"/>
      <w:marTop w:val="0"/>
      <w:marBottom w:val="0"/>
      <w:divBdr>
        <w:top w:val="none" w:sz="0" w:space="0" w:color="auto"/>
        <w:left w:val="none" w:sz="0" w:space="0" w:color="auto"/>
        <w:bottom w:val="none" w:sz="0" w:space="0" w:color="auto"/>
        <w:right w:val="none" w:sz="0" w:space="0" w:color="auto"/>
      </w:divBdr>
    </w:div>
    <w:div w:id="754396617">
      <w:bodyDiv w:val="1"/>
      <w:marLeft w:val="0"/>
      <w:marRight w:val="0"/>
      <w:marTop w:val="0"/>
      <w:marBottom w:val="0"/>
      <w:divBdr>
        <w:top w:val="none" w:sz="0" w:space="0" w:color="auto"/>
        <w:left w:val="none" w:sz="0" w:space="0" w:color="auto"/>
        <w:bottom w:val="none" w:sz="0" w:space="0" w:color="auto"/>
        <w:right w:val="none" w:sz="0" w:space="0" w:color="auto"/>
      </w:divBdr>
    </w:div>
    <w:div w:id="764615601">
      <w:bodyDiv w:val="1"/>
      <w:marLeft w:val="0"/>
      <w:marRight w:val="0"/>
      <w:marTop w:val="0"/>
      <w:marBottom w:val="0"/>
      <w:divBdr>
        <w:top w:val="none" w:sz="0" w:space="0" w:color="auto"/>
        <w:left w:val="none" w:sz="0" w:space="0" w:color="auto"/>
        <w:bottom w:val="none" w:sz="0" w:space="0" w:color="auto"/>
        <w:right w:val="none" w:sz="0" w:space="0" w:color="auto"/>
      </w:divBdr>
    </w:div>
    <w:div w:id="807207499">
      <w:bodyDiv w:val="1"/>
      <w:marLeft w:val="0"/>
      <w:marRight w:val="0"/>
      <w:marTop w:val="0"/>
      <w:marBottom w:val="0"/>
      <w:divBdr>
        <w:top w:val="none" w:sz="0" w:space="0" w:color="auto"/>
        <w:left w:val="none" w:sz="0" w:space="0" w:color="auto"/>
        <w:bottom w:val="none" w:sz="0" w:space="0" w:color="auto"/>
        <w:right w:val="none" w:sz="0" w:space="0" w:color="auto"/>
      </w:divBdr>
    </w:div>
    <w:div w:id="808672068">
      <w:bodyDiv w:val="1"/>
      <w:marLeft w:val="0"/>
      <w:marRight w:val="0"/>
      <w:marTop w:val="0"/>
      <w:marBottom w:val="0"/>
      <w:divBdr>
        <w:top w:val="none" w:sz="0" w:space="0" w:color="auto"/>
        <w:left w:val="none" w:sz="0" w:space="0" w:color="auto"/>
        <w:bottom w:val="none" w:sz="0" w:space="0" w:color="auto"/>
        <w:right w:val="none" w:sz="0" w:space="0" w:color="auto"/>
      </w:divBdr>
      <w:divsChild>
        <w:div w:id="311837818">
          <w:marLeft w:val="547"/>
          <w:marRight w:val="0"/>
          <w:marTop w:val="0"/>
          <w:marBottom w:val="0"/>
          <w:divBdr>
            <w:top w:val="none" w:sz="0" w:space="0" w:color="auto"/>
            <w:left w:val="none" w:sz="0" w:space="0" w:color="auto"/>
            <w:bottom w:val="none" w:sz="0" w:space="0" w:color="auto"/>
            <w:right w:val="none" w:sz="0" w:space="0" w:color="auto"/>
          </w:divBdr>
        </w:div>
        <w:div w:id="515729365">
          <w:marLeft w:val="547"/>
          <w:marRight w:val="0"/>
          <w:marTop w:val="0"/>
          <w:marBottom w:val="0"/>
          <w:divBdr>
            <w:top w:val="none" w:sz="0" w:space="0" w:color="auto"/>
            <w:left w:val="none" w:sz="0" w:space="0" w:color="auto"/>
            <w:bottom w:val="none" w:sz="0" w:space="0" w:color="auto"/>
            <w:right w:val="none" w:sz="0" w:space="0" w:color="auto"/>
          </w:divBdr>
        </w:div>
        <w:div w:id="529613130">
          <w:marLeft w:val="547"/>
          <w:marRight w:val="0"/>
          <w:marTop w:val="0"/>
          <w:marBottom w:val="0"/>
          <w:divBdr>
            <w:top w:val="none" w:sz="0" w:space="0" w:color="auto"/>
            <w:left w:val="none" w:sz="0" w:space="0" w:color="auto"/>
            <w:bottom w:val="none" w:sz="0" w:space="0" w:color="auto"/>
            <w:right w:val="none" w:sz="0" w:space="0" w:color="auto"/>
          </w:divBdr>
        </w:div>
        <w:div w:id="648831058">
          <w:marLeft w:val="547"/>
          <w:marRight w:val="0"/>
          <w:marTop w:val="0"/>
          <w:marBottom w:val="0"/>
          <w:divBdr>
            <w:top w:val="none" w:sz="0" w:space="0" w:color="auto"/>
            <w:left w:val="none" w:sz="0" w:space="0" w:color="auto"/>
            <w:bottom w:val="none" w:sz="0" w:space="0" w:color="auto"/>
            <w:right w:val="none" w:sz="0" w:space="0" w:color="auto"/>
          </w:divBdr>
        </w:div>
        <w:div w:id="786656829">
          <w:marLeft w:val="547"/>
          <w:marRight w:val="0"/>
          <w:marTop w:val="0"/>
          <w:marBottom w:val="0"/>
          <w:divBdr>
            <w:top w:val="none" w:sz="0" w:space="0" w:color="auto"/>
            <w:left w:val="none" w:sz="0" w:space="0" w:color="auto"/>
            <w:bottom w:val="none" w:sz="0" w:space="0" w:color="auto"/>
            <w:right w:val="none" w:sz="0" w:space="0" w:color="auto"/>
          </w:divBdr>
        </w:div>
        <w:div w:id="815269354">
          <w:marLeft w:val="547"/>
          <w:marRight w:val="0"/>
          <w:marTop w:val="0"/>
          <w:marBottom w:val="0"/>
          <w:divBdr>
            <w:top w:val="none" w:sz="0" w:space="0" w:color="auto"/>
            <w:left w:val="none" w:sz="0" w:space="0" w:color="auto"/>
            <w:bottom w:val="none" w:sz="0" w:space="0" w:color="auto"/>
            <w:right w:val="none" w:sz="0" w:space="0" w:color="auto"/>
          </w:divBdr>
        </w:div>
        <w:div w:id="1022046777">
          <w:marLeft w:val="547"/>
          <w:marRight w:val="0"/>
          <w:marTop w:val="0"/>
          <w:marBottom w:val="0"/>
          <w:divBdr>
            <w:top w:val="none" w:sz="0" w:space="0" w:color="auto"/>
            <w:left w:val="none" w:sz="0" w:space="0" w:color="auto"/>
            <w:bottom w:val="none" w:sz="0" w:space="0" w:color="auto"/>
            <w:right w:val="none" w:sz="0" w:space="0" w:color="auto"/>
          </w:divBdr>
        </w:div>
        <w:div w:id="1049651552">
          <w:marLeft w:val="547"/>
          <w:marRight w:val="0"/>
          <w:marTop w:val="0"/>
          <w:marBottom w:val="0"/>
          <w:divBdr>
            <w:top w:val="none" w:sz="0" w:space="0" w:color="auto"/>
            <w:left w:val="none" w:sz="0" w:space="0" w:color="auto"/>
            <w:bottom w:val="none" w:sz="0" w:space="0" w:color="auto"/>
            <w:right w:val="none" w:sz="0" w:space="0" w:color="auto"/>
          </w:divBdr>
        </w:div>
      </w:divsChild>
    </w:div>
    <w:div w:id="819423004">
      <w:bodyDiv w:val="1"/>
      <w:marLeft w:val="0"/>
      <w:marRight w:val="0"/>
      <w:marTop w:val="0"/>
      <w:marBottom w:val="0"/>
      <w:divBdr>
        <w:top w:val="none" w:sz="0" w:space="0" w:color="auto"/>
        <w:left w:val="none" w:sz="0" w:space="0" w:color="auto"/>
        <w:bottom w:val="none" w:sz="0" w:space="0" w:color="auto"/>
        <w:right w:val="none" w:sz="0" w:space="0" w:color="auto"/>
      </w:divBdr>
    </w:div>
    <w:div w:id="850610364">
      <w:bodyDiv w:val="1"/>
      <w:marLeft w:val="0"/>
      <w:marRight w:val="0"/>
      <w:marTop w:val="0"/>
      <w:marBottom w:val="0"/>
      <w:divBdr>
        <w:top w:val="none" w:sz="0" w:space="0" w:color="auto"/>
        <w:left w:val="none" w:sz="0" w:space="0" w:color="auto"/>
        <w:bottom w:val="none" w:sz="0" w:space="0" w:color="auto"/>
        <w:right w:val="none" w:sz="0" w:space="0" w:color="auto"/>
      </w:divBdr>
    </w:div>
    <w:div w:id="879823916">
      <w:bodyDiv w:val="1"/>
      <w:marLeft w:val="0"/>
      <w:marRight w:val="0"/>
      <w:marTop w:val="0"/>
      <w:marBottom w:val="0"/>
      <w:divBdr>
        <w:top w:val="none" w:sz="0" w:space="0" w:color="auto"/>
        <w:left w:val="none" w:sz="0" w:space="0" w:color="auto"/>
        <w:bottom w:val="none" w:sz="0" w:space="0" w:color="auto"/>
        <w:right w:val="none" w:sz="0" w:space="0" w:color="auto"/>
      </w:divBdr>
    </w:div>
    <w:div w:id="888035035">
      <w:bodyDiv w:val="1"/>
      <w:marLeft w:val="0"/>
      <w:marRight w:val="0"/>
      <w:marTop w:val="0"/>
      <w:marBottom w:val="0"/>
      <w:divBdr>
        <w:top w:val="none" w:sz="0" w:space="0" w:color="auto"/>
        <w:left w:val="none" w:sz="0" w:space="0" w:color="auto"/>
        <w:bottom w:val="none" w:sz="0" w:space="0" w:color="auto"/>
        <w:right w:val="none" w:sz="0" w:space="0" w:color="auto"/>
      </w:divBdr>
      <w:divsChild>
        <w:div w:id="1882401846">
          <w:marLeft w:val="1080"/>
          <w:marRight w:val="0"/>
          <w:marTop w:val="100"/>
          <w:marBottom w:val="0"/>
          <w:divBdr>
            <w:top w:val="none" w:sz="0" w:space="0" w:color="auto"/>
            <w:left w:val="none" w:sz="0" w:space="0" w:color="auto"/>
            <w:bottom w:val="none" w:sz="0" w:space="0" w:color="auto"/>
            <w:right w:val="none" w:sz="0" w:space="0" w:color="auto"/>
          </w:divBdr>
        </w:div>
      </w:divsChild>
    </w:div>
    <w:div w:id="913662686">
      <w:bodyDiv w:val="1"/>
      <w:marLeft w:val="0"/>
      <w:marRight w:val="0"/>
      <w:marTop w:val="0"/>
      <w:marBottom w:val="0"/>
      <w:divBdr>
        <w:top w:val="none" w:sz="0" w:space="0" w:color="auto"/>
        <w:left w:val="none" w:sz="0" w:space="0" w:color="auto"/>
        <w:bottom w:val="none" w:sz="0" w:space="0" w:color="auto"/>
        <w:right w:val="none" w:sz="0" w:space="0" w:color="auto"/>
      </w:divBdr>
    </w:div>
    <w:div w:id="920603743">
      <w:bodyDiv w:val="1"/>
      <w:marLeft w:val="0"/>
      <w:marRight w:val="0"/>
      <w:marTop w:val="0"/>
      <w:marBottom w:val="0"/>
      <w:divBdr>
        <w:top w:val="none" w:sz="0" w:space="0" w:color="auto"/>
        <w:left w:val="none" w:sz="0" w:space="0" w:color="auto"/>
        <w:bottom w:val="none" w:sz="0" w:space="0" w:color="auto"/>
        <w:right w:val="none" w:sz="0" w:space="0" w:color="auto"/>
      </w:divBdr>
    </w:div>
    <w:div w:id="922227457">
      <w:bodyDiv w:val="1"/>
      <w:marLeft w:val="0"/>
      <w:marRight w:val="0"/>
      <w:marTop w:val="0"/>
      <w:marBottom w:val="0"/>
      <w:divBdr>
        <w:top w:val="none" w:sz="0" w:space="0" w:color="auto"/>
        <w:left w:val="none" w:sz="0" w:space="0" w:color="auto"/>
        <w:bottom w:val="none" w:sz="0" w:space="0" w:color="auto"/>
        <w:right w:val="none" w:sz="0" w:space="0" w:color="auto"/>
      </w:divBdr>
      <w:divsChild>
        <w:div w:id="487287743">
          <w:marLeft w:val="360"/>
          <w:marRight w:val="0"/>
          <w:marTop w:val="200"/>
          <w:marBottom w:val="0"/>
          <w:divBdr>
            <w:top w:val="none" w:sz="0" w:space="0" w:color="auto"/>
            <w:left w:val="none" w:sz="0" w:space="0" w:color="auto"/>
            <w:bottom w:val="none" w:sz="0" w:space="0" w:color="auto"/>
            <w:right w:val="none" w:sz="0" w:space="0" w:color="auto"/>
          </w:divBdr>
        </w:div>
      </w:divsChild>
    </w:div>
    <w:div w:id="929507477">
      <w:bodyDiv w:val="1"/>
      <w:marLeft w:val="0"/>
      <w:marRight w:val="0"/>
      <w:marTop w:val="0"/>
      <w:marBottom w:val="0"/>
      <w:divBdr>
        <w:top w:val="none" w:sz="0" w:space="0" w:color="auto"/>
        <w:left w:val="none" w:sz="0" w:space="0" w:color="auto"/>
        <w:bottom w:val="none" w:sz="0" w:space="0" w:color="auto"/>
        <w:right w:val="none" w:sz="0" w:space="0" w:color="auto"/>
      </w:divBdr>
    </w:div>
    <w:div w:id="940838946">
      <w:bodyDiv w:val="1"/>
      <w:marLeft w:val="0"/>
      <w:marRight w:val="0"/>
      <w:marTop w:val="0"/>
      <w:marBottom w:val="0"/>
      <w:divBdr>
        <w:top w:val="none" w:sz="0" w:space="0" w:color="auto"/>
        <w:left w:val="none" w:sz="0" w:space="0" w:color="auto"/>
        <w:bottom w:val="none" w:sz="0" w:space="0" w:color="auto"/>
        <w:right w:val="none" w:sz="0" w:space="0" w:color="auto"/>
      </w:divBdr>
      <w:divsChild>
        <w:div w:id="1727755127">
          <w:marLeft w:val="1080"/>
          <w:marRight w:val="0"/>
          <w:marTop w:val="100"/>
          <w:marBottom w:val="0"/>
          <w:divBdr>
            <w:top w:val="none" w:sz="0" w:space="0" w:color="auto"/>
            <w:left w:val="none" w:sz="0" w:space="0" w:color="auto"/>
            <w:bottom w:val="none" w:sz="0" w:space="0" w:color="auto"/>
            <w:right w:val="none" w:sz="0" w:space="0" w:color="auto"/>
          </w:divBdr>
        </w:div>
      </w:divsChild>
    </w:div>
    <w:div w:id="942226549">
      <w:bodyDiv w:val="1"/>
      <w:marLeft w:val="0"/>
      <w:marRight w:val="0"/>
      <w:marTop w:val="0"/>
      <w:marBottom w:val="0"/>
      <w:divBdr>
        <w:top w:val="none" w:sz="0" w:space="0" w:color="auto"/>
        <w:left w:val="none" w:sz="0" w:space="0" w:color="auto"/>
        <w:bottom w:val="none" w:sz="0" w:space="0" w:color="auto"/>
        <w:right w:val="none" w:sz="0" w:space="0" w:color="auto"/>
      </w:divBdr>
    </w:div>
    <w:div w:id="953900139">
      <w:bodyDiv w:val="1"/>
      <w:marLeft w:val="0"/>
      <w:marRight w:val="0"/>
      <w:marTop w:val="0"/>
      <w:marBottom w:val="0"/>
      <w:divBdr>
        <w:top w:val="none" w:sz="0" w:space="0" w:color="auto"/>
        <w:left w:val="none" w:sz="0" w:space="0" w:color="auto"/>
        <w:bottom w:val="none" w:sz="0" w:space="0" w:color="auto"/>
        <w:right w:val="none" w:sz="0" w:space="0" w:color="auto"/>
      </w:divBdr>
      <w:divsChild>
        <w:div w:id="1516842118">
          <w:marLeft w:val="446"/>
          <w:marRight w:val="0"/>
          <w:marTop w:val="0"/>
          <w:marBottom w:val="0"/>
          <w:divBdr>
            <w:top w:val="none" w:sz="0" w:space="0" w:color="auto"/>
            <w:left w:val="none" w:sz="0" w:space="0" w:color="auto"/>
            <w:bottom w:val="none" w:sz="0" w:space="0" w:color="auto"/>
            <w:right w:val="none" w:sz="0" w:space="0" w:color="auto"/>
          </w:divBdr>
        </w:div>
      </w:divsChild>
    </w:div>
    <w:div w:id="972370747">
      <w:bodyDiv w:val="1"/>
      <w:marLeft w:val="0"/>
      <w:marRight w:val="0"/>
      <w:marTop w:val="0"/>
      <w:marBottom w:val="0"/>
      <w:divBdr>
        <w:top w:val="none" w:sz="0" w:space="0" w:color="auto"/>
        <w:left w:val="none" w:sz="0" w:space="0" w:color="auto"/>
        <w:bottom w:val="none" w:sz="0" w:space="0" w:color="auto"/>
        <w:right w:val="none" w:sz="0" w:space="0" w:color="auto"/>
      </w:divBdr>
      <w:divsChild>
        <w:div w:id="14425428">
          <w:marLeft w:val="547"/>
          <w:marRight w:val="0"/>
          <w:marTop w:val="0"/>
          <w:marBottom w:val="0"/>
          <w:divBdr>
            <w:top w:val="none" w:sz="0" w:space="0" w:color="auto"/>
            <w:left w:val="none" w:sz="0" w:space="0" w:color="auto"/>
            <w:bottom w:val="none" w:sz="0" w:space="0" w:color="auto"/>
            <w:right w:val="none" w:sz="0" w:space="0" w:color="auto"/>
          </w:divBdr>
        </w:div>
        <w:div w:id="41831699">
          <w:marLeft w:val="547"/>
          <w:marRight w:val="0"/>
          <w:marTop w:val="0"/>
          <w:marBottom w:val="0"/>
          <w:divBdr>
            <w:top w:val="none" w:sz="0" w:space="0" w:color="auto"/>
            <w:left w:val="none" w:sz="0" w:space="0" w:color="auto"/>
            <w:bottom w:val="none" w:sz="0" w:space="0" w:color="auto"/>
            <w:right w:val="none" w:sz="0" w:space="0" w:color="auto"/>
          </w:divBdr>
        </w:div>
        <w:div w:id="101606526">
          <w:marLeft w:val="547"/>
          <w:marRight w:val="0"/>
          <w:marTop w:val="0"/>
          <w:marBottom w:val="0"/>
          <w:divBdr>
            <w:top w:val="none" w:sz="0" w:space="0" w:color="auto"/>
            <w:left w:val="none" w:sz="0" w:space="0" w:color="auto"/>
            <w:bottom w:val="none" w:sz="0" w:space="0" w:color="auto"/>
            <w:right w:val="none" w:sz="0" w:space="0" w:color="auto"/>
          </w:divBdr>
        </w:div>
        <w:div w:id="281233373">
          <w:marLeft w:val="547"/>
          <w:marRight w:val="0"/>
          <w:marTop w:val="0"/>
          <w:marBottom w:val="0"/>
          <w:divBdr>
            <w:top w:val="none" w:sz="0" w:space="0" w:color="auto"/>
            <w:left w:val="none" w:sz="0" w:space="0" w:color="auto"/>
            <w:bottom w:val="none" w:sz="0" w:space="0" w:color="auto"/>
            <w:right w:val="none" w:sz="0" w:space="0" w:color="auto"/>
          </w:divBdr>
        </w:div>
        <w:div w:id="771705527">
          <w:marLeft w:val="547"/>
          <w:marRight w:val="0"/>
          <w:marTop w:val="0"/>
          <w:marBottom w:val="0"/>
          <w:divBdr>
            <w:top w:val="none" w:sz="0" w:space="0" w:color="auto"/>
            <w:left w:val="none" w:sz="0" w:space="0" w:color="auto"/>
            <w:bottom w:val="none" w:sz="0" w:space="0" w:color="auto"/>
            <w:right w:val="none" w:sz="0" w:space="0" w:color="auto"/>
          </w:divBdr>
        </w:div>
        <w:div w:id="984701815">
          <w:marLeft w:val="547"/>
          <w:marRight w:val="0"/>
          <w:marTop w:val="0"/>
          <w:marBottom w:val="0"/>
          <w:divBdr>
            <w:top w:val="none" w:sz="0" w:space="0" w:color="auto"/>
            <w:left w:val="none" w:sz="0" w:space="0" w:color="auto"/>
            <w:bottom w:val="none" w:sz="0" w:space="0" w:color="auto"/>
            <w:right w:val="none" w:sz="0" w:space="0" w:color="auto"/>
          </w:divBdr>
        </w:div>
        <w:div w:id="1739749256">
          <w:marLeft w:val="547"/>
          <w:marRight w:val="0"/>
          <w:marTop w:val="0"/>
          <w:marBottom w:val="0"/>
          <w:divBdr>
            <w:top w:val="none" w:sz="0" w:space="0" w:color="auto"/>
            <w:left w:val="none" w:sz="0" w:space="0" w:color="auto"/>
            <w:bottom w:val="none" w:sz="0" w:space="0" w:color="auto"/>
            <w:right w:val="none" w:sz="0" w:space="0" w:color="auto"/>
          </w:divBdr>
        </w:div>
        <w:div w:id="2139688210">
          <w:marLeft w:val="547"/>
          <w:marRight w:val="0"/>
          <w:marTop w:val="0"/>
          <w:marBottom w:val="0"/>
          <w:divBdr>
            <w:top w:val="none" w:sz="0" w:space="0" w:color="auto"/>
            <w:left w:val="none" w:sz="0" w:space="0" w:color="auto"/>
            <w:bottom w:val="none" w:sz="0" w:space="0" w:color="auto"/>
            <w:right w:val="none" w:sz="0" w:space="0" w:color="auto"/>
          </w:divBdr>
        </w:div>
      </w:divsChild>
    </w:div>
    <w:div w:id="1049036483">
      <w:bodyDiv w:val="1"/>
      <w:marLeft w:val="0"/>
      <w:marRight w:val="0"/>
      <w:marTop w:val="0"/>
      <w:marBottom w:val="0"/>
      <w:divBdr>
        <w:top w:val="none" w:sz="0" w:space="0" w:color="auto"/>
        <w:left w:val="none" w:sz="0" w:space="0" w:color="auto"/>
        <w:bottom w:val="none" w:sz="0" w:space="0" w:color="auto"/>
        <w:right w:val="none" w:sz="0" w:space="0" w:color="auto"/>
      </w:divBdr>
    </w:div>
    <w:div w:id="1075929994">
      <w:bodyDiv w:val="1"/>
      <w:marLeft w:val="0"/>
      <w:marRight w:val="0"/>
      <w:marTop w:val="0"/>
      <w:marBottom w:val="0"/>
      <w:divBdr>
        <w:top w:val="none" w:sz="0" w:space="0" w:color="auto"/>
        <w:left w:val="none" w:sz="0" w:space="0" w:color="auto"/>
        <w:bottom w:val="none" w:sz="0" w:space="0" w:color="auto"/>
        <w:right w:val="none" w:sz="0" w:space="0" w:color="auto"/>
      </w:divBdr>
    </w:div>
    <w:div w:id="1079517555">
      <w:bodyDiv w:val="1"/>
      <w:marLeft w:val="0"/>
      <w:marRight w:val="0"/>
      <w:marTop w:val="0"/>
      <w:marBottom w:val="0"/>
      <w:divBdr>
        <w:top w:val="none" w:sz="0" w:space="0" w:color="auto"/>
        <w:left w:val="none" w:sz="0" w:space="0" w:color="auto"/>
        <w:bottom w:val="none" w:sz="0" w:space="0" w:color="auto"/>
        <w:right w:val="none" w:sz="0" w:space="0" w:color="auto"/>
      </w:divBdr>
      <w:divsChild>
        <w:div w:id="571627536">
          <w:marLeft w:val="547"/>
          <w:marRight w:val="0"/>
          <w:marTop w:val="0"/>
          <w:marBottom w:val="0"/>
          <w:divBdr>
            <w:top w:val="none" w:sz="0" w:space="0" w:color="auto"/>
            <w:left w:val="none" w:sz="0" w:space="0" w:color="auto"/>
            <w:bottom w:val="none" w:sz="0" w:space="0" w:color="auto"/>
            <w:right w:val="none" w:sz="0" w:space="0" w:color="auto"/>
          </w:divBdr>
        </w:div>
        <w:div w:id="1525632298">
          <w:marLeft w:val="547"/>
          <w:marRight w:val="0"/>
          <w:marTop w:val="0"/>
          <w:marBottom w:val="0"/>
          <w:divBdr>
            <w:top w:val="none" w:sz="0" w:space="0" w:color="auto"/>
            <w:left w:val="none" w:sz="0" w:space="0" w:color="auto"/>
            <w:bottom w:val="none" w:sz="0" w:space="0" w:color="auto"/>
            <w:right w:val="none" w:sz="0" w:space="0" w:color="auto"/>
          </w:divBdr>
        </w:div>
        <w:div w:id="1724133851">
          <w:marLeft w:val="547"/>
          <w:marRight w:val="0"/>
          <w:marTop w:val="0"/>
          <w:marBottom w:val="0"/>
          <w:divBdr>
            <w:top w:val="none" w:sz="0" w:space="0" w:color="auto"/>
            <w:left w:val="none" w:sz="0" w:space="0" w:color="auto"/>
            <w:bottom w:val="none" w:sz="0" w:space="0" w:color="auto"/>
            <w:right w:val="none" w:sz="0" w:space="0" w:color="auto"/>
          </w:divBdr>
        </w:div>
      </w:divsChild>
    </w:div>
    <w:div w:id="1193884171">
      <w:bodyDiv w:val="1"/>
      <w:marLeft w:val="0"/>
      <w:marRight w:val="0"/>
      <w:marTop w:val="0"/>
      <w:marBottom w:val="0"/>
      <w:divBdr>
        <w:top w:val="none" w:sz="0" w:space="0" w:color="auto"/>
        <w:left w:val="none" w:sz="0" w:space="0" w:color="auto"/>
        <w:bottom w:val="none" w:sz="0" w:space="0" w:color="auto"/>
        <w:right w:val="none" w:sz="0" w:space="0" w:color="auto"/>
      </w:divBdr>
      <w:divsChild>
        <w:div w:id="1909219438">
          <w:marLeft w:val="0"/>
          <w:marRight w:val="0"/>
          <w:marTop w:val="0"/>
          <w:marBottom w:val="0"/>
          <w:divBdr>
            <w:top w:val="none" w:sz="0" w:space="0" w:color="auto"/>
            <w:left w:val="none" w:sz="0" w:space="0" w:color="auto"/>
            <w:bottom w:val="none" w:sz="0" w:space="0" w:color="auto"/>
            <w:right w:val="none" w:sz="0" w:space="0" w:color="auto"/>
          </w:divBdr>
          <w:divsChild>
            <w:div w:id="575549476">
              <w:marLeft w:val="0"/>
              <w:marRight w:val="0"/>
              <w:marTop w:val="0"/>
              <w:marBottom w:val="0"/>
              <w:divBdr>
                <w:top w:val="single" w:sz="6" w:space="0" w:color="4395FF"/>
                <w:left w:val="single" w:sz="6" w:space="0" w:color="4395FF"/>
                <w:bottom w:val="single" w:sz="6" w:space="0" w:color="4395FF"/>
                <w:right w:val="single" w:sz="6" w:space="0" w:color="4395FF"/>
              </w:divBdr>
              <w:divsChild>
                <w:div w:id="1714579260">
                  <w:marLeft w:val="0"/>
                  <w:marRight w:val="0"/>
                  <w:marTop w:val="0"/>
                  <w:marBottom w:val="0"/>
                  <w:divBdr>
                    <w:top w:val="none" w:sz="0" w:space="0" w:color="auto"/>
                    <w:left w:val="none" w:sz="0" w:space="0" w:color="auto"/>
                    <w:bottom w:val="none" w:sz="0" w:space="0" w:color="auto"/>
                    <w:right w:val="none" w:sz="0" w:space="0" w:color="auto"/>
                  </w:divBdr>
                  <w:divsChild>
                    <w:div w:id="2117871791">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418525763">
          <w:marLeft w:val="0"/>
          <w:marRight w:val="0"/>
          <w:marTop w:val="0"/>
          <w:marBottom w:val="0"/>
          <w:divBdr>
            <w:top w:val="none" w:sz="0" w:space="0" w:color="auto"/>
            <w:left w:val="none" w:sz="0" w:space="0" w:color="auto"/>
            <w:bottom w:val="none" w:sz="0" w:space="0" w:color="auto"/>
            <w:right w:val="none" w:sz="0" w:space="0" w:color="auto"/>
          </w:divBdr>
          <w:divsChild>
            <w:div w:id="1778603078">
              <w:marLeft w:val="0"/>
              <w:marRight w:val="0"/>
              <w:marTop w:val="0"/>
              <w:marBottom w:val="0"/>
              <w:divBdr>
                <w:top w:val="none" w:sz="0" w:space="0" w:color="auto"/>
                <w:left w:val="none" w:sz="0" w:space="0" w:color="auto"/>
                <w:bottom w:val="none" w:sz="0" w:space="0" w:color="auto"/>
                <w:right w:val="none" w:sz="0" w:space="0" w:color="auto"/>
              </w:divBdr>
              <w:divsChild>
                <w:div w:id="1243098385">
                  <w:marLeft w:val="0"/>
                  <w:marRight w:val="0"/>
                  <w:marTop w:val="0"/>
                  <w:marBottom w:val="0"/>
                  <w:divBdr>
                    <w:top w:val="single" w:sz="6" w:space="8" w:color="EEEEEE"/>
                    <w:left w:val="none" w:sz="0" w:space="8" w:color="auto"/>
                    <w:bottom w:val="single" w:sz="6" w:space="8" w:color="EEEEEE"/>
                    <w:right w:val="single" w:sz="6" w:space="8" w:color="EEEEEE"/>
                  </w:divBdr>
                  <w:divsChild>
                    <w:div w:id="208741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375628">
      <w:bodyDiv w:val="1"/>
      <w:marLeft w:val="0"/>
      <w:marRight w:val="0"/>
      <w:marTop w:val="0"/>
      <w:marBottom w:val="0"/>
      <w:divBdr>
        <w:top w:val="none" w:sz="0" w:space="0" w:color="auto"/>
        <w:left w:val="none" w:sz="0" w:space="0" w:color="auto"/>
        <w:bottom w:val="none" w:sz="0" w:space="0" w:color="auto"/>
        <w:right w:val="none" w:sz="0" w:space="0" w:color="auto"/>
      </w:divBdr>
    </w:div>
    <w:div w:id="1229532635">
      <w:bodyDiv w:val="1"/>
      <w:marLeft w:val="0"/>
      <w:marRight w:val="0"/>
      <w:marTop w:val="0"/>
      <w:marBottom w:val="0"/>
      <w:divBdr>
        <w:top w:val="none" w:sz="0" w:space="0" w:color="auto"/>
        <w:left w:val="none" w:sz="0" w:space="0" w:color="auto"/>
        <w:bottom w:val="none" w:sz="0" w:space="0" w:color="auto"/>
        <w:right w:val="none" w:sz="0" w:space="0" w:color="auto"/>
      </w:divBdr>
    </w:div>
    <w:div w:id="1238710424">
      <w:bodyDiv w:val="1"/>
      <w:marLeft w:val="0"/>
      <w:marRight w:val="0"/>
      <w:marTop w:val="0"/>
      <w:marBottom w:val="0"/>
      <w:divBdr>
        <w:top w:val="none" w:sz="0" w:space="0" w:color="auto"/>
        <w:left w:val="none" w:sz="0" w:space="0" w:color="auto"/>
        <w:bottom w:val="none" w:sz="0" w:space="0" w:color="auto"/>
        <w:right w:val="none" w:sz="0" w:space="0" w:color="auto"/>
      </w:divBdr>
      <w:divsChild>
        <w:div w:id="650253228">
          <w:marLeft w:val="547"/>
          <w:marRight w:val="0"/>
          <w:marTop w:val="0"/>
          <w:marBottom w:val="0"/>
          <w:divBdr>
            <w:top w:val="none" w:sz="0" w:space="0" w:color="auto"/>
            <w:left w:val="none" w:sz="0" w:space="0" w:color="auto"/>
            <w:bottom w:val="none" w:sz="0" w:space="0" w:color="auto"/>
            <w:right w:val="none" w:sz="0" w:space="0" w:color="auto"/>
          </w:divBdr>
        </w:div>
      </w:divsChild>
    </w:div>
    <w:div w:id="1243444282">
      <w:bodyDiv w:val="1"/>
      <w:marLeft w:val="0"/>
      <w:marRight w:val="0"/>
      <w:marTop w:val="0"/>
      <w:marBottom w:val="0"/>
      <w:divBdr>
        <w:top w:val="none" w:sz="0" w:space="0" w:color="auto"/>
        <w:left w:val="none" w:sz="0" w:space="0" w:color="auto"/>
        <w:bottom w:val="none" w:sz="0" w:space="0" w:color="auto"/>
        <w:right w:val="none" w:sz="0" w:space="0" w:color="auto"/>
      </w:divBdr>
    </w:div>
    <w:div w:id="1249076380">
      <w:bodyDiv w:val="1"/>
      <w:marLeft w:val="0"/>
      <w:marRight w:val="0"/>
      <w:marTop w:val="0"/>
      <w:marBottom w:val="0"/>
      <w:divBdr>
        <w:top w:val="none" w:sz="0" w:space="0" w:color="auto"/>
        <w:left w:val="none" w:sz="0" w:space="0" w:color="auto"/>
        <w:bottom w:val="none" w:sz="0" w:space="0" w:color="auto"/>
        <w:right w:val="none" w:sz="0" w:space="0" w:color="auto"/>
      </w:divBdr>
    </w:div>
    <w:div w:id="1261333779">
      <w:bodyDiv w:val="1"/>
      <w:marLeft w:val="0"/>
      <w:marRight w:val="0"/>
      <w:marTop w:val="0"/>
      <w:marBottom w:val="0"/>
      <w:divBdr>
        <w:top w:val="none" w:sz="0" w:space="0" w:color="auto"/>
        <w:left w:val="none" w:sz="0" w:space="0" w:color="auto"/>
        <w:bottom w:val="none" w:sz="0" w:space="0" w:color="auto"/>
        <w:right w:val="none" w:sz="0" w:space="0" w:color="auto"/>
      </w:divBdr>
    </w:div>
    <w:div w:id="1316034262">
      <w:bodyDiv w:val="1"/>
      <w:marLeft w:val="0"/>
      <w:marRight w:val="0"/>
      <w:marTop w:val="0"/>
      <w:marBottom w:val="0"/>
      <w:divBdr>
        <w:top w:val="none" w:sz="0" w:space="0" w:color="auto"/>
        <w:left w:val="none" w:sz="0" w:space="0" w:color="auto"/>
        <w:bottom w:val="none" w:sz="0" w:space="0" w:color="auto"/>
        <w:right w:val="none" w:sz="0" w:space="0" w:color="auto"/>
      </w:divBdr>
      <w:divsChild>
        <w:div w:id="1317295842">
          <w:marLeft w:val="360"/>
          <w:marRight w:val="0"/>
          <w:marTop w:val="200"/>
          <w:marBottom w:val="0"/>
          <w:divBdr>
            <w:top w:val="none" w:sz="0" w:space="0" w:color="auto"/>
            <w:left w:val="none" w:sz="0" w:space="0" w:color="auto"/>
            <w:bottom w:val="none" w:sz="0" w:space="0" w:color="auto"/>
            <w:right w:val="none" w:sz="0" w:space="0" w:color="auto"/>
          </w:divBdr>
        </w:div>
        <w:div w:id="2015454370">
          <w:marLeft w:val="360"/>
          <w:marRight w:val="0"/>
          <w:marTop w:val="200"/>
          <w:marBottom w:val="0"/>
          <w:divBdr>
            <w:top w:val="none" w:sz="0" w:space="0" w:color="auto"/>
            <w:left w:val="none" w:sz="0" w:space="0" w:color="auto"/>
            <w:bottom w:val="none" w:sz="0" w:space="0" w:color="auto"/>
            <w:right w:val="none" w:sz="0" w:space="0" w:color="auto"/>
          </w:divBdr>
        </w:div>
      </w:divsChild>
    </w:div>
    <w:div w:id="1327979569">
      <w:bodyDiv w:val="1"/>
      <w:marLeft w:val="0"/>
      <w:marRight w:val="0"/>
      <w:marTop w:val="0"/>
      <w:marBottom w:val="0"/>
      <w:divBdr>
        <w:top w:val="none" w:sz="0" w:space="0" w:color="auto"/>
        <w:left w:val="none" w:sz="0" w:space="0" w:color="auto"/>
        <w:bottom w:val="none" w:sz="0" w:space="0" w:color="auto"/>
        <w:right w:val="none" w:sz="0" w:space="0" w:color="auto"/>
      </w:divBdr>
    </w:div>
    <w:div w:id="1352991580">
      <w:bodyDiv w:val="1"/>
      <w:marLeft w:val="0"/>
      <w:marRight w:val="0"/>
      <w:marTop w:val="0"/>
      <w:marBottom w:val="0"/>
      <w:divBdr>
        <w:top w:val="none" w:sz="0" w:space="0" w:color="auto"/>
        <w:left w:val="none" w:sz="0" w:space="0" w:color="auto"/>
        <w:bottom w:val="none" w:sz="0" w:space="0" w:color="auto"/>
        <w:right w:val="none" w:sz="0" w:space="0" w:color="auto"/>
      </w:divBdr>
    </w:div>
    <w:div w:id="1370256340">
      <w:bodyDiv w:val="1"/>
      <w:marLeft w:val="0"/>
      <w:marRight w:val="0"/>
      <w:marTop w:val="0"/>
      <w:marBottom w:val="0"/>
      <w:divBdr>
        <w:top w:val="none" w:sz="0" w:space="0" w:color="auto"/>
        <w:left w:val="none" w:sz="0" w:space="0" w:color="auto"/>
        <w:bottom w:val="none" w:sz="0" w:space="0" w:color="auto"/>
        <w:right w:val="none" w:sz="0" w:space="0" w:color="auto"/>
      </w:divBdr>
      <w:divsChild>
        <w:div w:id="1460147767">
          <w:marLeft w:val="1080"/>
          <w:marRight w:val="0"/>
          <w:marTop w:val="100"/>
          <w:marBottom w:val="0"/>
          <w:divBdr>
            <w:top w:val="none" w:sz="0" w:space="0" w:color="auto"/>
            <w:left w:val="none" w:sz="0" w:space="0" w:color="auto"/>
            <w:bottom w:val="none" w:sz="0" w:space="0" w:color="auto"/>
            <w:right w:val="none" w:sz="0" w:space="0" w:color="auto"/>
          </w:divBdr>
        </w:div>
      </w:divsChild>
    </w:div>
    <w:div w:id="1383404224">
      <w:bodyDiv w:val="1"/>
      <w:marLeft w:val="0"/>
      <w:marRight w:val="0"/>
      <w:marTop w:val="0"/>
      <w:marBottom w:val="0"/>
      <w:divBdr>
        <w:top w:val="none" w:sz="0" w:space="0" w:color="auto"/>
        <w:left w:val="none" w:sz="0" w:space="0" w:color="auto"/>
        <w:bottom w:val="none" w:sz="0" w:space="0" w:color="auto"/>
        <w:right w:val="none" w:sz="0" w:space="0" w:color="auto"/>
      </w:divBdr>
    </w:div>
    <w:div w:id="1384283408">
      <w:bodyDiv w:val="1"/>
      <w:marLeft w:val="0"/>
      <w:marRight w:val="0"/>
      <w:marTop w:val="0"/>
      <w:marBottom w:val="0"/>
      <w:divBdr>
        <w:top w:val="none" w:sz="0" w:space="0" w:color="auto"/>
        <w:left w:val="none" w:sz="0" w:space="0" w:color="auto"/>
        <w:bottom w:val="none" w:sz="0" w:space="0" w:color="auto"/>
        <w:right w:val="none" w:sz="0" w:space="0" w:color="auto"/>
      </w:divBdr>
    </w:div>
    <w:div w:id="1391147560">
      <w:bodyDiv w:val="1"/>
      <w:marLeft w:val="0"/>
      <w:marRight w:val="0"/>
      <w:marTop w:val="0"/>
      <w:marBottom w:val="0"/>
      <w:divBdr>
        <w:top w:val="none" w:sz="0" w:space="0" w:color="auto"/>
        <w:left w:val="none" w:sz="0" w:space="0" w:color="auto"/>
        <w:bottom w:val="none" w:sz="0" w:space="0" w:color="auto"/>
        <w:right w:val="none" w:sz="0" w:space="0" w:color="auto"/>
      </w:divBdr>
    </w:div>
    <w:div w:id="1411851825">
      <w:bodyDiv w:val="1"/>
      <w:marLeft w:val="0"/>
      <w:marRight w:val="0"/>
      <w:marTop w:val="0"/>
      <w:marBottom w:val="0"/>
      <w:divBdr>
        <w:top w:val="none" w:sz="0" w:space="0" w:color="auto"/>
        <w:left w:val="none" w:sz="0" w:space="0" w:color="auto"/>
        <w:bottom w:val="none" w:sz="0" w:space="0" w:color="auto"/>
        <w:right w:val="none" w:sz="0" w:space="0" w:color="auto"/>
      </w:divBdr>
      <w:divsChild>
        <w:div w:id="653684172">
          <w:marLeft w:val="1080"/>
          <w:marRight w:val="0"/>
          <w:marTop w:val="100"/>
          <w:marBottom w:val="0"/>
          <w:divBdr>
            <w:top w:val="none" w:sz="0" w:space="0" w:color="auto"/>
            <w:left w:val="none" w:sz="0" w:space="0" w:color="auto"/>
            <w:bottom w:val="none" w:sz="0" w:space="0" w:color="auto"/>
            <w:right w:val="none" w:sz="0" w:space="0" w:color="auto"/>
          </w:divBdr>
        </w:div>
      </w:divsChild>
    </w:div>
    <w:div w:id="1423188353">
      <w:bodyDiv w:val="1"/>
      <w:marLeft w:val="0"/>
      <w:marRight w:val="0"/>
      <w:marTop w:val="0"/>
      <w:marBottom w:val="0"/>
      <w:divBdr>
        <w:top w:val="none" w:sz="0" w:space="0" w:color="auto"/>
        <w:left w:val="none" w:sz="0" w:space="0" w:color="auto"/>
        <w:bottom w:val="none" w:sz="0" w:space="0" w:color="auto"/>
        <w:right w:val="none" w:sz="0" w:space="0" w:color="auto"/>
      </w:divBdr>
    </w:div>
    <w:div w:id="1427195021">
      <w:bodyDiv w:val="1"/>
      <w:marLeft w:val="0"/>
      <w:marRight w:val="0"/>
      <w:marTop w:val="0"/>
      <w:marBottom w:val="0"/>
      <w:divBdr>
        <w:top w:val="none" w:sz="0" w:space="0" w:color="auto"/>
        <w:left w:val="none" w:sz="0" w:space="0" w:color="auto"/>
        <w:bottom w:val="none" w:sz="0" w:space="0" w:color="auto"/>
        <w:right w:val="none" w:sz="0" w:space="0" w:color="auto"/>
      </w:divBdr>
    </w:div>
    <w:div w:id="1433548809">
      <w:bodyDiv w:val="1"/>
      <w:marLeft w:val="0"/>
      <w:marRight w:val="0"/>
      <w:marTop w:val="0"/>
      <w:marBottom w:val="0"/>
      <w:divBdr>
        <w:top w:val="none" w:sz="0" w:space="0" w:color="auto"/>
        <w:left w:val="none" w:sz="0" w:space="0" w:color="auto"/>
        <w:bottom w:val="none" w:sz="0" w:space="0" w:color="auto"/>
        <w:right w:val="none" w:sz="0" w:space="0" w:color="auto"/>
      </w:divBdr>
    </w:div>
    <w:div w:id="1527019207">
      <w:bodyDiv w:val="1"/>
      <w:marLeft w:val="0"/>
      <w:marRight w:val="0"/>
      <w:marTop w:val="0"/>
      <w:marBottom w:val="0"/>
      <w:divBdr>
        <w:top w:val="none" w:sz="0" w:space="0" w:color="auto"/>
        <w:left w:val="none" w:sz="0" w:space="0" w:color="auto"/>
        <w:bottom w:val="none" w:sz="0" w:space="0" w:color="auto"/>
        <w:right w:val="none" w:sz="0" w:space="0" w:color="auto"/>
      </w:divBdr>
    </w:div>
    <w:div w:id="1533221864">
      <w:bodyDiv w:val="1"/>
      <w:marLeft w:val="0"/>
      <w:marRight w:val="0"/>
      <w:marTop w:val="0"/>
      <w:marBottom w:val="0"/>
      <w:divBdr>
        <w:top w:val="none" w:sz="0" w:space="0" w:color="auto"/>
        <w:left w:val="none" w:sz="0" w:space="0" w:color="auto"/>
        <w:bottom w:val="none" w:sz="0" w:space="0" w:color="auto"/>
        <w:right w:val="none" w:sz="0" w:space="0" w:color="auto"/>
      </w:divBdr>
    </w:div>
    <w:div w:id="1562862242">
      <w:bodyDiv w:val="1"/>
      <w:marLeft w:val="0"/>
      <w:marRight w:val="0"/>
      <w:marTop w:val="0"/>
      <w:marBottom w:val="0"/>
      <w:divBdr>
        <w:top w:val="none" w:sz="0" w:space="0" w:color="auto"/>
        <w:left w:val="none" w:sz="0" w:space="0" w:color="auto"/>
        <w:bottom w:val="none" w:sz="0" w:space="0" w:color="auto"/>
        <w:right w:val="none" w:sz="0" w:space="0" w:color="auto"/>
      </w:divBdr>
    </w:div>
    <w:div w:id="1603298169">
      <w:bodyDiv w:val="1"/>
      <w:marLeft w:val="0"/>
      <w:marRight w:val="0"/>
      <w:marTop w:val="0"/>
      <w:marBottom w:val="0"/>
      <w:divBdr>
        <w:top w:val="none" w:sz="0" w:space="0" w:color="auto"/>
        <w:left w:val="none" w:sz="0" w:space="0" w:color="auto"/>
        <w:bottom w:val="none" w:sz="0" w:space="0" w:color="auto"/>
        <w:right w:val="none" w:sz="0" w:space="0" w:color="auto"/>
      </w:divBdr>
      <w:divsChild>
        <w:div w:id="930086971">
          <w:marLeft w:val="360"/>
          <w:marRight w:val="0"/>
          <w:marTop w:val="200"/>
          <w:marBottom w:val="0"/>
          <w:divBdr>
            <w:top w:val="none" w:sz="0" w:space="0" w:color="auto"/>
            <w:left w:val="none" w:sz="0" w:space="0" w:color="auto"/>
            <w:bottom w:val="none" w:sz="0" w:space="0" w:color="auto"/>
            <w:right w:val="none" w:sz="0" w:space="0" w:color="auto"/>
          </w:divBdr>
        </w:div>
        <w:div w:id="1064333904">
          <w:marLeft w:val="360"/>
          <w:marRight w:val="0"/>
          <w:marTop w:val="200"/>
          <w:marBottom w:val="0"/>
          <w:divBdr>
            <w:top w:val="none" w:sz="0" w:space="0" w:color="auto"/>
            <w:left w:val="none" w:sz="0" w:space="0" w:color="auto"/>
            <w:bottom w:val="none" w:sz="0" w:space="0" w:color="auto"/>
            <w:right w:val="none" w:sz="0" w:space="0" w:color="auto"/>
          </w:divBdr>
        </w:div>
        <w:div w:id="1530606827">
          <w:marLeft w:val="360"/>
          <w:marRight w:val="0"/>
          <w:marTop w:val="200"/>
          <w:marBottom w:val="0"/>
          <w:divBdr>
            <w:top w:val="none" w:sz="0" w:space="0" w:color="auto"/>
            <w:left w:val="none" w:sz="0" w:space="0" w:color="auto"/>
            <w:bottom w:val="none" w:sz="0" w:space="0" w:color="auto"/>
            <w:right w:val="none" w:sz="0" w:space="0" w:color="auto"/>
          </w:divBdr>
        </w:div>
      </w:divsChild>
    </w:div>
    <w:div w:id="1631596171">
      <w:bodyDiv w:val="1"/>
      <w:marLeft w:val="0"/>
      <w:marRight w:val="0"/>
      <w:marTop w:val="0"/>
      <w:marBottom w:val="0"/>
      <w:divBdr>
        <w:top w:val="none" w:sz="0" w:space="0" w:color="auto"/>
        <w:left w:val="none" w:sz="0" w:space="0" w:color="auto"/>
        <w:bottom w:val="none" w:sz="0" w:space="0" w:color="auto"/>
        <w:right w:val="none" w:sz="0" w:space="0" w:color="auto"/>
      </w:divBdr>
    </w:div>
    <w:div w:id="1672829348">
      <w:bodyDiv w:val="1"/>
      <w:marLeft w:val="0"/>
      <w:marRight w:val="0"/>
      <w:marTop w:val="0"/>
      <w:marBottom w:val="0"/>
      <w:divBdr>
        <w:top w:val="none" w:sz="0" w:space="0" w:color="auto"/>
        <w:left w:val="none" w:sz="0" w:space="0" w:color="auto"/>
        <w:bottom w:val="none" w:sz="0" w:space="0" w:color="auto"/>
        <w:right w:val="none" w:sz="0" w:space="0" w:color="auto"/>
      </w:divBdr>
      <w:divsChild>
        <w:div w:id="313606361">
          <w:marLeft w:val="360"/>
          <w:marRight w:val="0"/>
          <w:marTop w:val="200"/>
          <w:marBottom w:val="0"/>
          <w:divBdr>
            <w:top w:val="none" w:sz="0" w:space="0" w:color="auto"/>
            <w:left w:val="none" w:sz="0" w:space="0" w:color="auto"/>
            <w:bottom w:val="none" w:sz="0" w:space="0" w:color="auto"/>
            <w:right w:val="none" w:sz="0" w:space="0" w:color="auto"/>
          </w:divBdr>
        </w:div>
      </w:divsChild>
    </w:div>
    <w:div w:id="1688560120">
      <w:bodyDiv w:val="1"/>
      <w:marLeft w:val="0"/>
      <w:marRight w:val="0"/>
      <w:marTop w:val="0"/>
      <w:marBottom w:val="0"/>
      <w:divBdr>
        <w:top w:val="none" w:sz="0" w:space="0" w:color="auto"/>
        <w:left w:val="none" w:sz="0" w:space="0" w:color="auto"/>
        <w:bottom w:val="none" w:sz="0" w:space="0" w:color="auto"/>
        <w:right w:val="none" w:sz="0" w:space="0" w:color="auto"/>
      </w:divBdr>
      <w:divsChild>
        <w:div w:id="48382670">
          <w:marLeft w:val="1166"/>
          <w:marRight w:val="0"/>
          <w:marTop w:val="0"/>
          <w:marBottom w:val="0"/>
          <w:divBdr>
            <w:top w:val="none" w:sz="0" w:space="0" w:color="auto"/>
            <w:left w:val="none" w:sz="0" w:space="0" w:color="auto"/>
            <w:bottom w:val="none" w:sz="0" w:space="0" w:color="auto"/>
            <w:right w:val="none" w:sz="0" w:space="0" w:color="auto"/>
          </w:divBdr>
        </w:div>
        <w:div w:id="328027152">
          <w:marLeft w:val="1166"/>
          <w:marRight w:val="0"/>
          <w:marTop w:val="0"/>
          <w:marBottom w:val="0"/>
          <w:divBdr>
            <w:top w:val="none" w:sz="0" w:space="0" w:color="auto"/>
            <w:left w:val="none" w:sz="0" w:space="0" w:color="auto"/>
            <w:bottom w:val="none" w:sz="0" w:space="0" w:color="auto"/>
            <w:right w:val="none" w:sz="0" w:space="0" w:color="auto"/>
          </w:divBdr>
        </w:div>
        <w:div w:id="952899148">
          <w:marLeft w:val="1166"/>
          <w:marRight w:val="0"/>
          <w:marTop w:val="0"/>
          <w:marBottom w:val="0"/>
          <w:divBdr>
            <w:top w:val="none" w:sz="0" w:space="0" w:color="auto"/>
            <w:left w:val="none" w:sz="0" w:space="0" w:color="auto"/>
            <w:bottom w:val="none" w:sz="0" w:space="0" w:color="auto"/>
            <w:right w:val="none" w:sz="0" w:space="0" w:color="auto"/>
          </w:divBdr>
        </w:div>
        <w:div w:id="1159805195">
          <w:marLeft w:val="1166"/>
          <w:marRight w:val="0"/>
          <w:marTop w:val="0"/>
          <w:marBottom w:val="0"/>
          <w:divBdr>
            <w:top w:val="none" w:sz="0" w:space="0" w:color="auto"/>
            <w:left w:val="none" w:sz="0" w:space="0" w:color="auto"/>
            <w:bottom w:val="none" w:sz="0" w:space="0" w:color="auto"/>
            <w:right w:val="none" w:sz="0" w:space="0" w:color="auto"/>
          </w:divBdr>
        </w:div>
        <w:div w:id="1586568797">
          <w:marLeft w:val="1166"/>
          <w:marRight w:val="0"/>
          <w:marTop w:val="0"/>
          <w:marBottom w:val="0"/>
          <w:divBdr>
            <w:top w:val="none" w:sz="0" w:space="0" w:color="auto"/>
            <w:left w:val="none" w:sz="0" w:space="0" w:color="auto"/>
            <w:bottom w:val="none" w:sz="0" w:space="0" w:color="auto"/>
            <w:right w:val="none" w:sz="0" w:space="0" w:color="auto"/>
          </w:divBdr>
        </w:div>
      </w:divsChild>
    </w:div>
    <w:div w:id="1735349003">
      <w:bodyDiv w:val="1"/>
      <w:marLeft w:val="0"/>
      <w:marRight w:val="0"/>
      <w:marTop w:val="0"/>
      <w:marBottom w:val="0"/>
      <w:divBdr>
        <w:top w:val="none" w:sz="0" w:space="0" w:color="auto"/>
        <w:left w:val="none" w:sz="0" w:space="0" w:color="auto"/>
        <w:bottom w:val="none" w:sz="0" w:space="0" w:color="auto"/>
        <w:right w:val="none" w:sz="0" w:space="0" w:color="auto"/>
      </w:divBdr>
    </w:div>
    <w:div w:id="1765033087">
      <w:bodyDiv w:val="1"/>
      <w:marLeft w:val="0"/>
      <w:marRight w:val="0"/>
      <w:marTop w:val="0"/>
      <w:marBottom w:val="0"/>
      <w:divBdr>
        <w:top w:val="none" w:sz="0" w:space="0" w:color="auto"/>
        <w:left w:val="none" w:sz="0" w:space="0" w:color="auto"/>
        <w:bottom w:val="none" w:sz="0" w:space="0" w:color="auto"/>
        <w:right w:val="none" w:sz="0" w:space="0" w:color="auto"/>
      </w:divBdr>
    </w:div>
    <w:div w:id="1787649941">
      <w:bodyDiv w:val="1"/>
      <w:marLeft w:val="0"/>
      <w:marRight w:val="0"/>
      <w:marTop w:val="0"/>
      <w:marBottom w:val="0"/>
      <w:divBdr>
        <w:top w:val="none" w:sz="0" w:space="0" w:color="auto"/>
        <w:left w:val="none" w:sz="0" w:space="0" w:color="auto"/>
        <w:bottom w:val="none" w:sz="0" w:space="0" w:color="auto"/>
        <w:right w:val="none" w:sz="0" w:space="0" w:color="auto"/>
      </w:divBdr>
    </w:div>
    <w:div w:id="1794055877">
      <w:bodyDiv w:val="1"/>
      <w:marLeft w:val="0"/>
      <w:marRight w:val="0"/>
      <w:marTop w:val="0"/>
      <w:marBottom w:val="0"/>
      <w:divBdr>
        <w:top w:val="none" w:sz="0" w:space="0" w:color="auto"/>
        <w:left w:val="none" w:sz="0" w:space="0" w:color="auto"/>
        <w:bottom w:val="none" w:sz="0" w:space="0" w:color="auto"/>
        <w:right w:val="none" w:sz="0" w:space="0" w:color="auto"/>
      </w:divBdr>
      <w:divsChild>
        <w:div w:id="74016388">
          <w:marLeft w:val="360"/>
          <w:marRight w:val="0"/>
          <w:marTop w:val="200"/>
          <w:marBottom w:val="0"/>
          <w:divBdr>
            <w:top w:val="none" w:sz="0" w:space="0" w:color="auto"/>
            <w:left w:val="none" w:sz="0" w:space="0" w:color="auto"/>
            <w:bottom w:val="none" w:sz="0" w:space="0" w:color="auto"/>
            <w:right w:val="none" w:sz="0" w:space="0" w:color="auto"/>
          </w:divBdr>
        </w:div>
        <w:div w:id="876283344">
          <w:marLeft w:val="360"/>
          <w:marRight w:val="0"/>
          <w:marTop w:val="200"/>
          <w:marBottom w:val="0"/>
          <w:divBdr>
            <w:top w:val="none" w:sz="0" w:space="0" w:color="auto"/>
            <w:left w:val="none" w:sz="0" w:space="0" w:color="auto"/>
            <w:bottom w:val="none" w:sz="0" w:space="0" w:color="auto"/>
            <w:right w:val="none" w:sz="0" w:space="0" w:color="auto"/>
          </w:divBdr>
        </w:div>
      </w:divsChild>
    </w:div>
    <w:div w:id="1802764641">
      <w:bodyDiv w:val="1"/>
      <w:marLeft w:val="0"/>
      <w:marRight w:val="0"/>
      <w:marTop w:val="0"/>
      <w:marBottom w:val="0"/>
      <w:divBdr>
        <w:top w:val="none" w:sz="0" w:space="0" w:color="auto"/>
        <w:left w:val="none" w:sz="0" w:space="0" w:color="auto"/>
        <w:bottom w:val="none" w:sz="0" w:space="0" w:color="auto"/>
        <w:right w:val="none" w:sz="0" w:space="0" w:color="auto"/>
      </w:divBdr>
      <w:divsChild>
        <w:div w:id="126971354">
          <w:marLeft w:val="360"/>
          <w:marRight w:val="0"/>
          <w:marTop w:val="200"/>
          <w:marBottom w:val="0"/>
          <w:divBdr>
            <w:top w:val="none" w:sz="0" w:space="0" w:color="auto"/>
            <w:left w:val="none" w:sz="0" w:space="0" w:color="auto"/>
            <w:bottom w:val="none" w:sz="0" w:space="0" w:color="auto"/>
            <w:right w:val="none" w:sz="0" w:space="0" w:color="auto"/>
          </w:divBdr>
        </w:div>
        <w:div w:id="169370388">
          <w:marLeft w:val="360"/>
          <w:marRight w:val="0"/>
          <w:marTop w:val="200"/>
          <w:marBottom w:val="0"/>
          <w:divBdr>
            <w:top w:val="none" w:sz="0" w:space="0" w:color="auto"/>
            <w:left w:val="none" w:sz="0" w:space="0" w:color="auto"/>
            <w:bottom w:val="none" w:sz="0" w:space="0" w:color="auto"/>
            <w:right w:val="none" w:sz="0" w:space="0" w:color="auto"/>
          </w:divBdr>
        </w:div>
        <w:div w:id="702709683">
          <w:marLeft w:val="1080"/>
          <w:marRight w:val="0"/>
          <w:marTop w:val="100"/>
          <w:marBottom w:val="0"/>
          <w:divBdr>
            <w:top w:val="none" w:sz="0" w:space="0" w:color="auto"/>
            <w:left w:val="none" w:sz="0" w:space="0" w:color="auto"/>
            <w:bottom w:val="none" w:sz="0" w:space="0" w:color="auto"/>
            <w:right w:val="none" w:sz="0" w:space="0" w:color="auto"/>
          </w:divBdr>
        </w:div>
        <w:div w:id="746145838">
          <w:marLeft w:val="1080"/>
          <w:marRight w:val="0"/>
          <w:marTop w:val="100"/>
          <w:marBottom w:val="0"/>
          <w:divBdr>
            <w:top w:val="none" w:sz="0" w:space="0" w:color="auto"/>
            <w:left w:val="none" w:sz="0" w:space="0" w:color="auto"/>
            <w:bottom w:val="none" w:sz="0" w:space="0" w:color="auto"/>
            <w:right w:val="none" w:sz="0" w:space="0" w:color="auto"/>
          </w:divBdr>
        </w:div>
        <w:div w:id="1600676723">
          <w:marLeft w:val="360"/>
          <w:marRight w:val="0"/>
          <w:marTop w:val="200"/>
          <w:marBottom w:val="0"/>
          <w:divBdr>
            <w:top w:val="none" w:sz="0" w:space="0" w:color="auto"/>
            <w:left w:val="none" w:sz="0" w:space="0" w:color="auto"/>
            <w:bottom w:val="none" w:sz="0" w:space="0" w:color="auto"/>
            <w:right w:val="none" w:sz="0" w:space="0" w:color="auto"/>
          </w:divBdr>
        </w:div>
      </w:divsChild>
    </w:div>
    <w:div w:id="1810517150">
      <w:bodyDiv w:val="1"/>
      <w:marLeft w:val="0"/>
      <w:marRight w:val="0"/>
      <w:marTop w:val="0"/>
      <w:marBottom w:val="0"/>
      <w:divBdr>
        <w:top w:val="none" w:sz="0" w:space="0" w:color="auto"/>
        <w:left w:val="none" w:sz="0" w:space="0" w:color="auto"/>
        <w:bottom w:val="none" w:sz="0" w:space="0" w:color="auto"/>
        <w:right w:val="none" w:sz="0" w:space="0" w:color="auto"/>
      </w:divBdr>
    </w:div>
    <w:div w:id="1902520545">
      <w:bodyDiv w:val="1"/>
      <w:marLeft w:val="0"/>
      <w:marRight w:val="0"/>
      <w:marTop w:val="0"/>
      <w:marBottom w:val="0"/>
      <w:divBdr>
        <w:top w:val="none" w:sz="0" w:space="0" w:color="auto"/>
        <w:left w:val="none" w:sz="0" w:space="0" w:color="auto"/>
        <w:bottom w:val="none" w:sz="0" w:space="0" w:color="auto"/>
        <w:right w:val="none" w:sz="0" w:space="0" w:color="auto"/>
      </w:divBdr>
    </w:div>
    <w:div w:id="1903634117">
      <w:bodyDiv w:val="1"/>
      <w:marLeft w:val="0"/>
      <w:marRight w:val="0"/>
      <w:marTop w:val="0"/>
      <w:marBottom w:val="0"/>
      <w:divBdr>
        <w:top w:val="none" w:sz="0" w:space="0" w:color="auto"/>
        <w:left w:val="none" w:sz="0" w:space="0" w:color="auto"/>
        <w:bottom w:val="none" w:sz="0" w:space="0" w:color="auto"/>
        <w:right w:val="none" w:sz="0" w:space="0" w:color="auto"/>
      </w:divBdr>
      <w:divsChild>
        <w:div w:id="522785559">
          <w:marLeft w:val="547"/>
          <w:marRight w:val="0"/>
          <w:marTop w:val="0"/>
          <w:marBottom w:val="0"/>
          <w:divBdr>
            <w:top w:val="none" w:sz="0" w:space="0" w:color="auto"/>
            <w:left w:val="none" w:sz="0" w:space="0" w:color="auto"/>
            <w:bottom w:val="none" w:sz="0" w:space="0" w:color="auto"/>
            <w:right w:val="none" w:sz="0" w:space="0" w:color="auto"/>
          </w:divBdr>
        </w:div>
        <w:div w:id="825779195">
          <w:marLeft w:val="547"/>
          <w:marRight w:val="0"/>
          <w:marTop w:val="0"/>
          <w:marBottom w:val="0"/>
          <w:divBdr>
            <w:top w:val="none" w:sz="0" w:space="0" w:color="auto"/>
            <w:left w:val="none" w:sz="0" w:space="0" w:color="auto"/>
            <w:bottom w:val="none" w:sz="0" w:space="0" w:color="auto"/>
            <w:right w:val="none" w:sz="0" w:space="0" w:color="auto"/>
          </w:divBdr>
        </w:div>
        <w:div w:id="922108676">
          <w:marLeft w:val="547"/>
          <w:marRight w:val="0"/>
          <w:marTop w:val="0"/>
          <w:marBottom w:val="0"/>
          <w:divBdr>
            <w:top w:val="none" w:sz="0" w:space="0" w:color="auto"/>
            <w:left w:val="none" w:sz="0" w:space="0" w:color="auto"/>
            <w:bottom w:val="none" w:sz="0" w:space="0" w:color="auto"/>
            <w:right w:val="none" w:sz="0" w:space="0" w:color="auto"/>
          </w:divBdr>
        </w:div>
        <w:div w:id="1141965907">
          <w:marLeft w:val="547"/>
          <w:marRight w:val="0"/>
          <w:marTop w:val="0"/>
          <w:marBottom w:val="0"/>
          <w:divBdr>
            <w:top w:val="none" w:sz="0" w:space="0" w:color="auto"/>
            <w:left w:val="none" w:sz="0" w:space="0" w:color="auto"/>
            <w:bottom w:val="none" w:sz="0" w:space="0" w:color="auto"/>
            <w:right w:val="none" w:sz="0" w:space="0" w:color="auto"/>
          </w:divBdr>
        </w:div>
        <w:div w:id="1586107812">
          <w:marLeft w:val="547"/>
          <w:marRight w:val="0"/>
          <w:marTop w:val="0"/>
          <w:marBottom w:val="0"/>
          <w:divBdr>
            <w:top w:val="none" w:sz="0" w:space="0" w:color="auto"/>
            <w:left w:val="none" w:sz="0" w:space="0" w:color="auto"/>
            <w:bottom w:val="none" w:sz="0" w:space="0" w:color="auto"/>
            <w:right w:val="none" w:sz="0" w:space="0" w:color="auto"/>
          </w:divBdr>
        </w:div>
        <w:div w:id="1882092170">
          <w:marLeft w:val="547"/>
          <w:marRight w:val="0"/>
          <w:marTop w:val="0"/>
          <w:marBottom w:val="0"/>
          <w:divBdr>
            <w:top w:val="none" w:sz="0" w:space="0" w:color="auto"/>
            <w:left w:val="none" w:sz="0" w:space="0" w:color="auto"/>
            <w:bottom w:val="none" w:sz="0" w:space="0" w:color="auto"/>
            <w:right w:val="none" w:sz="0" w:space="0" w:color="auto"/>
          </w:divBdr>
        </w:div>
        <w:div w:id="1938561231">
          <w:marLeft w:val="547"/>
          <w:marRight w:val="0"/>
          <w:marTop w:val="0"/>
          <w:marBottom w:val="0"/>
          <w:divBdr>
            <w:top w:val="none" w:sz="0" w:space="0" w:color="auto"/>
            <w:left w:val="none" w:sz="0" w:space="0" w:color="auto"/>
            <w:bottom w:val="none" w:sz="0" w:space="0" w:color="auto"/>
            <w:right w:val="none" w:sz="0" w:space="0" w:color="auto"/>
          </w:divBdr>
        </w:div>
        <w:div w:id="1977833475">
          <w:marLeft w:val="547"/>
          <w:marRight w:val="0"/>
          <w:marTop w:val="0"/>
          <w:marBottom w:val="0"/>
          <w:divBdr>
            <w:top w:val="none" w:sz="0" w:space="0" w:color="auto"/>
            <w:left w:val="none" w:sz="0" w:space="0" w:color="auto"/>
            <w:bottom w:val="none" w:sz="0" w:space="0" w:color="auto"/>
            <w:right w:val="none" w:sz="0" w:space="0" w:color="auto"/>
          </w:divBdr>
        </w:div>
      </w:divsChild>
    </w:div>
    <w:div w:id="2020959464">
      <w:bodyDiv w:val="1"/>
      <w:marLeft w:val="0"/>
      <w:marRight w:val="0"/>
      <w:marTop w:val="0"/>
      <w:marBottom w:val="0"/>
      <w:divBdr>
        <w:top w:val="none" w:sz="0" w:space="0" w:color="auto"/>
        <w:left w:val="none" w:sz="0" w:space="0" w:color="auto"/>
        <w:bottom w:val="none" w:sz="0" w:space="0" w:color="auto"/>
        <w:right w:val="none" w:sz="0" w:space="0" w:color="auto"/>
      </w:divBdr>
      <w:divsChild>
        <w:div w:id="1930695247">
          <w:marLeft w:val="360"/>
          <w:marRight w:val="0"/>
          <w:marTop w:val="200"/>
          <w:marBottom w:val="0"/>
          <w:divBdr>
            <w:top w:val="none" w:sz="0" w:space="0" w:color="auto"/>
            <w:left w:val="none" w:sz="0" w:space="0" w:color="auto"/>
            <w:bottom w:val="none" w:sz="0" w:space="0" w:color="auto"/>
            <w:right w:val="none" w:sz="0" w:space="0" w:color="auto"/>
          </w:divBdr>
        </w:div>
      </w:divsChild>
    </w:div>
    <w:div w:id="2025786270">
      <w:bodyDiv w:val="1"/>
      <w:marLeft w:val="0"/>
      <w:marRight w:val="0"/>
      <w:marTop w:val="0"/>
      <w:marBottom w:val="0"/>
      <w:divBdr>
        <w:top w:val="none" w:sz="0" w:space="0" w:color="auto"/>
        <w:left w:val="none" w:sz="0" w:space="0" w:color="auto"/>
        <w:bottom w:val="none" w:sz="0" w:space="0" w:color="auto"/>
        <w:right w:val="none" w:sz="0" w:space="0" w:color="auto"/>
      </w:divBdr>
      <w:divsChild>
        <w:div w:id="507988016">
          <w:marLeft w:val="1080"/>
          <w:marRight w:val="0"/>
          <w:marTop w:val="100"/>
          <w:marBottom w:val="0"/>
          <w:divBdr>
            <w:top w:val="none" w:sz="0" w:space="0" w:color="auto"/>
            <w:left w:val="none" w:sz="0" w:space="0" w:color="auto"/>
            <w:bottom w:val="none" w:sz="0" w:space="0" w:color="auto"/>
            <w:right w:val="none" w:sz="0" w:space="0" w:color="auto"/>
          </w:divBdr>
        </w:div>
      </w:divsChild>
    </w:div>
    <w:div w:id="2059474940">
      <w:bodyDiv w:val="1"/>
      <w:marLeft w:val="0"/>
      <w:marRight w:val="0"/>
      <w:marTop w:val="0"/>
      <w:marBottom w:val="0"/>
      <w:divBdr>
        <w:top w:val="none" w:sz="0" w:space="0" w:color="auto"/>
        <w:left w:val="none" w:sz="0" w:space="0" w:color="auto"/>
        <w:bottom w:val="none" w:sz="0" w:space="0" w:color="auto"/>
        <w:right w:val="none" w:sz="0" w:space="0" w:color="auto"/>
      </w:divBdr>
    </w:div>
    <w:div w:id="2059938464">
      <w:bodyDiv w:val="1"/>
      <w:marLeft w:val="0"/>
      <w:marRight w:val="0"/>
      <w:marTop w:val="0"/>
      <w:marBottom w:val="0"/>
      <w:divBdr>
        <w:top w:val="none" w:sz="0" w:space="0" w:color="auto"/>
        <w:left w:val="none" w:sz="0" w:space="0" w:color="auto"/>
        <w:bottom w:val="none" w:sz="0" w:space="0" w:color="auto"/>
        <w:right w:val="none" w:sz="0" w:space="0" w:color="auto"/>
      </w:divBdr>
    </w:div>
    <w:div w:id="2071806359">
      <w:bodyDiv w:val="1"/>
      <w:marLeft w:val="0"/>
      <w:marRight w:val="0"/>
      <w:marTop w:val="0"/>
      <w:marBottom w:val="0"/>
      <w:divBdr>
        <w:top w:val="none" w:sz="0" w:space="0" w:color="auto"/>
        <w:left w:val="none" w:sz="0" w:space="0" w:color="auto"/>
        <w:bottom w:val="none" w:sz="0" w:space="0" w:color="auto"/>
        <w:right w:val="none" w:sz="0" w:space="0" w:color="auto"/>
      </w:divBdr>
      <w:divsChild>
        <w:div w:id="648873332">
          <w:marLeft w:val="547"/>
          <w:marRight w:val="0"/>
          <w:marTop w:val="0"/>
          <w:marBottom w:val="0"/>
          <w:divBdr>
            <w:top w:val="none" w:sz="0" w:space="0" w:color="auto"/>
            <w:left w:val="none" w:sz="0" w:space="0" w:color="auto"/>
            <w:bottom w:val="none" w:sz="0" w:space="0" w:color="auto"/>
            <w:right w:val="none" w:sz="0" w:space="0" w:color="auto"/>
          </w:divBdr>
        </w:div>
        <w:div w:id="1677265287">
          <w:marLeft w:val="547"/>
          <w:marRight w:val="0"/>
          <w:marTop w:val="0"/>
          <w:marBottom w:val="0"/>
          <w:divBdr>
            <w:top w:val="none" w:sz="0" w:space="0" w:color="auto"/>
            <w:left w:val="none" w:sz="0" w:space="0" w:color="auto"/>
            <w:bottom w:val="none" w:sz="0" w:space="0" w:color="auto"/>
            <w:right w:val="none" w:sz="0" w:space="0" w:color="auto"/>
          </w:divBdr>
        </w:div>
        <w:div w:id="1914077093">
          <w:marLeft w:val="547"/>
          <w:marRight w:val="0"/>
          <w:marTop w:val="0"/>
          <w:marBottom w:val="0"/>
          <w:divBdr>
            <w:top w:val="none" w:sz="0" w:space="0" w:color="auto"/>
            <w:left w:val="none" w:sz="0" w:space="0" w:color="auto"/>
            <w:bottom w:val="none" w:sz="0" w:space="0" w:color="auto"/>
            <w:right w:val="none" w:sz="0" w:space="0" w:color="auto"/>
          </w:divBdr>
        </w:div>
        <w:div w:id="2018268831">
          <w:marLeft w:val="547"/>
          <w:marRight w:val="0"/>
          <w:marTop w:val="0"/>
          <w:marBottom w:val="0"/>
          <w:divBdr>
            <w:top w:val="none" w:sz="0" w:space="0" w:color="auto"/>
            <w:left w:val="none" w:sz="0" w:space="0" w:color="auto"/>
            <w:bottom w:val="none" w:sz="0" w:space="0" w:color="auto"/>
            <w:right w:val="none" w:sz="0" w:space="0" w:color="auto"/>
          </w:divBdr>
        </w:div>
      </w:divsChild>
    </w:div>
    <w:div w:id="2097314419">
      <w:bodyDiv w:val="1"/>
      <w:marLeft w:val="0"/>
      <w:marRight w:val="0"/>
      <w:marTop w:val="0"/>
      <w:marBottom w:val="0"/>
      <w:divBdr>
        <w:top w:val="none" w:sz="0" w:space="0" w:color="auto"/>
        <w:left w:val="none" w:sz="0" w:space="0" w:color="auto"/>
        <w:bottom w:val="none" w:sz="0" w:space="0" w:color="auto"/>
        <w:right w:val="none" w:sz="0" w:space="0" w:color="auto"/>
      </w:divBdr>
    </w:div>
    <w:div w:id="2104108422">
      <w:bodyDiv w:val="1"/>
      <w:marLeft w:val="0"/>
      <w:marRight w:val="0"/>
      <w:marTop w:val="0"/>
      <w:marBottom w:val="0"/>
      <w:divBdr>
        <w:top w:val="none" w:sz="0" w:space="0" w:color="auto"/>
        <w:left w:val="none" w:sz="0" w:space="0" w:color="auto"/>
        <w:bottom w:val="none" w:sz="0" w:space="0" w:color="auto"/>
        <w:right w:val="none" w:sz="0" w:space="0" w:color="auto"/>
      </w:divBdr>
    </w:div>
    <w:div w:id="210607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fontTable" Target="fontTable.xml"/><Relationship Id="rId21" Type="http://schemas.openxmlformats.org/officeDocument/2006/relationships/image" Target="media/image5.emf"/><Relationship Id="rId63" Type="http://schemas.openxmlformats.org/officeDocument/2006/relationships/image" Target="media/image43.png"/><Relationship Id="rId159" Type="http://schemas.openxmlformats.org/officeDocument/2006/relationships/image" Target="media/image121.png"/><Relationship Id="rId170" Type="http://schemas.openxmlformats.org/officeDocument/2006/relationships/image" Target="media/image132.png"/><Relationship Id="rId226" Type="http://schemas.openxmlformats.org/officeDocument/2006/relationships/image" Target="media/image184.png"/><Relationship Id="rId268" Type="http://schemas.openxmlformats.org/officeDocument/2006/relationships/package" Target="embeddings/Microsoft_Excel____43.xlsx"/><Relationship Id="rId32" Type="http://schemas.openxmlformats.org/officeDocument/2006/relationships/image" Target="media/image15.png"/><Relationship Id="rId74" Type="http://schemas.openxmlformats.org/officeDocument/2006/relationships/image" Target="media/image54.png"/><Relationship Id="rId128" Type="http://schemas.openxmlformats.org/officeDocument/2006/relationships/package" Target="embeddings/Microsoft_Excel____10.xlsx"/><Relationship Id="rId5" Type="http://schemas.openxmlformats.org/officeDocument/2006/relationships/webSettings" Target="webSettings.xml"/><Relationship Id="rId181" Type="http://schemas.openxmlformats.org/officeDocument/2006/relationships/image" Target="media/image143.png"/><Relationship Id="rId237" Type="http://schemas.openxmlformats.org/officeDocument/2006/relationships/image" Target="media/image194.emf"/><Relationship Id="rId279" Type="http://schemas.openxmlformats.org/officeDocument/2006/relationships/image" Target="media/image215.emf"/><Relationship Id="rId43" Type="http://schemas.openxmlformats.org/officeDocument/2006/relationships/image" Target="media/image24.png"/><Relationship Id="rId139" Type="http://schemas.openxmlformats.org/officeDocument/2006/relationships/image" Target="media/image108.emf"/><Relationship Id="rId290" Type="http://schemas.openxmlformats.org/officeDocument/2006/relationships/image" Target="media/image220.emf"/><Relationship Id="rId85" Type="http://schemas.openxmlformats.org/officeDocument/2006/relationships/image" Target="media/image65.png"/><Relationship Id="rId150" Type="http://schemas.openxmlformats.org/officeDocument/2006/relationships/package" Target="embeddings/Microsoft_Visio___21.vsdx"/><Relationship Id="rId192" Type="http://schemas.openxmlformats.org/officeDocument/2006/relationships/image" Target="media/image154.png"/><Relationship Id="rId206" Type="http://schemas.openxmlformats.org/officeDocument/2006/relationships/package" Target="embeddings/Microsoft_Visio___23.vsdx"/><Relationship Id="rId248" Type="http://schemas.openxmlformats.org/officeDocument/2006/relationships/package" Target="embeddings/Microsoft_Excel____33.xlsx"/><Relationship Id="rId12" Type="http://schemas.openxmlformats.org/officeDocument/2006/relationships/header" Target="header3.xml"/><Relationship Id="rId108" Type="http://schemas.openxmlformats.org/officeDocument/2006/relationships/image" Target="media/image87.png"/><Relationship Id="rId54" Type="http://schemas.openxmlformats.org/officeDocument/2006/relationships/image" Target="media/image35.png"/><Relationship Id="rId96" Type="http://schemas.openxmlformats.org/officeDocument/2006/relationships/image" Target="media/image76.png"/><Relationship Id="rId161" Type="http://schemas.openxmlformats.org/officeDocument/2006/relationships/image" Target="media/image123.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package" Target="embeddings/Microsoft_Excel____28.xlsx"/><Relationship Id="rId259" Type="http://schemas.openxmlformats.org/officeDocument/2006/relationships/image" Target="media/image205.emf"/><Relationship Id="rId23" Type="http://schemas.openxmlformats.org/officeDocument/2006/relationships/image" Target="media/image6.png"/><Relationship Id="rId119" Type="http://schemas.openxmlformats.org/officeDocument/2006/relationships/image" Target="media/image98.emf"/><Relationship Id="rId270" Type="http://schemas.openxmlformats.org/officeDocument/2006/relationships/package" Target="embeddings/Microsoft_Excel____44.xlsx"/><Relationship Id="rId291" Type="http://schemas.openxmlformats.org/officeDocument/2006/relationships/package" Target="embeddings/Microsoft_Excel____53.xlsx"/><Relationship Id="rId44" Type="http://schemas.openxmlformats.org/officeDocument/2006/relationships/image" Target="media/image25.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package" Target="embeddings/Microsoft_Excel____11.xlsx"/><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5.png"/><Relationship Id="rId207" Type="http://schemas.openxmlformats.org/officeDocument/2006/relationships/image" Target="media/image168.png"/><Relationship Id="rId228" Type="http://schemas.openxmlformats.org/officeDocument/2006/relationships/image" Target="media/image186.png"/><Relationship Id="rId249" Type="http://schemas.openxmlformats.org/officeDocument/2006/relationships/image" Target="media/image200.emf"/><Relationship Id="rId13" Type="http://schemas.openxmlformats.org/officeDocument/2006/relationships/header" Target="header4.xml"/><Relationship Id="rId109" Type="http://schemas.openxmlformats.org/officeDocument/2006/relationships/image" Target="media/image88.png"/><Relationship Id="rId260" Type="http://schemas.openxmlformats.org/officeDocument/2006/relationships/package" Target="embeddings/Microsoft_Excel____39.xlsx"/><Relationship Id="rId281" Type="http://schemas.openxmlformats.org/officeDocument/2006/relationships/image" Target="media/image216.emf"/><Relationship Id="rId34" Type="http://schemas.openxmlformats.org/officeDocument/2006/relationships/image" Target="media/image17.emf"/><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package" Target="embeddings/Microsoft_Excel____.xlsx"/><Relationship Id="rId141" Type="http://schemas.openxmlformats.org/officeDocument/2006/relationships/image" Target="media/image109.emf"/><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5.png"/><Relationship Id="rId218" Type="http://schemas.openxmlformats.org/officeDocument/2006/relationships/image" Target="media/image178.emf"/><Relationship Id="rId239" Type="http://schemas.openxmlformats.org/officeDocument/2006/relationships/image" Target="media/image195.emf"/><Relationship Id="rId250" Type="http://schemas.openxmlformats.org/officeDocument/2006/relationships/package" Target="embeddings/Microsoft_Excel____34.xlsx"/><Relationship Id="rId271" Type="http://schemas.openxmlformats.org/officeDocument/2006/relationships/image" Target="media/image211.emf"/><Relationship Id="rId292" Type="http://schemas.openxmlformats.org/officeDocument/2006/relationships/image" Target="media/image221.emf"/><Relationship Id="rId24" Type="http://schemas.openxmlformats.org/officeDocument/2006/relationships/image" Target="media/image7.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9.png"/><Relationship Id="rId131" Type="http://schemas.openxmlformats.org/officeDocument/2006/relationships/image" Target="media/image104.emf"/><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6.png"/><Relationship Id="rId208" Type="http://schemas.openxmlformats.org/officeDocument/2006/relationships/image" Target="media/image169.png"/><Relationship Id="rId229" Type="http://schemas.openxmlformats.org/officeDocument/2006/relationships/image" Target="media/image187.emf"/><Relationship Id="rId240" Type="http://schemas.openxmlformats.org/officeDocument/2006/relationships/package" Target="embeddings/Microsoft_Excel____29.xlsx"/><Relationship Id="rId261" Type="http://schemas.openxmlformats.org/officeDocument/2006/relationships/image" Target="media/image206.emf"/><Relationship Id="rId14" Type="http://schemas.openxmlformats.org/officeDocument/2006/relationships/header" Target="header5.xml"/><Relationship Id="rId35" Type="http://schemas.openxmlformats.org/officeDocument/2006/relationships/package" Target="embeddings/Microsoft_Visio___3.vsdx"/><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package" Target="embeddings/Microsoft_Excel____50.xlsx"/><Relationship Id="rId8" Type="http://schemas.openxmlformats.org/officeDocument/2006/relationships/image" Target="media/image1.jpeg"/><Relationship Id="rId98" Type="http://schemas.openxmlformats.org/officeDocument/2006/relationships/image" Target="media/image78.png"/><Relationship Id="rId121" Type="http://schemas.openxmlformats.org/officeDocument/2006/relationships/image" Target="media/image99.emf"/><Relationship Id="rId142" Type="http://schemas.openxmlformats.org/officeDocument/2006/relationships/package" Target="embeddings/Microsoft_Excel____17.xlsx"/><Relationship Id="rId163" Type="http://schemas.openxmlformats.org/officeDocument/2006/relationships/image" Target="media/image125.png"/><Relationship Id="rId184" Type="http://schemas.openxmlformats.org/officeDocument/2006/relationships/image" Target="media/image146.png"/><Relationship Id="rId219" Type="http://schemas.openxmlformats.org/officeDocument/2006/relationships/package" Target="embeddings/Microsoft_Visio___25.vsdx"/><Relationship Id="rId230" Type="http://schemas.openxmlformats.org/officeDocument/2006/relationships/package" Target="embeddings/Microsoft_Visio___27.vsdx"/><Relationship Id="rId251" Type="http://schemas.openxmlformats.org/officeDocument/2006/relationships/image" Target="media/image201.emf"/><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7.png"/><Relationship Id="rId272" Type="http://schemas.openxmlformats.org/officeDocument/2006/relationships/package" Target="embeddings/Microsoft_Excel____45.xlsx"/><Relationship Id="rId293" Type="http://schemas.openxmlformats.org/officeDocument/2006/relationships/package" Target="embeddings/Microsoft_Word___54.docx"/><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package" Target="embeddings/Microsoft_Excel____12.xlsx"/><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7.png"/><Relationship Id="rId209" Type="http://schemas.openxmlformats.org/officeDocument/2006/relationships/image" Target="media/image170.png"/><Relationship Id="rId220" Type="http://schemas.openxmlformats.org/officeDocument/2006/relationships/image" Target="media/image179.png"/><Relationship Id="rId241" Type="http://schemas.openxmlformats.org/officeDocument/2006/relationships/image" Target="media/image196.emf"/><Relationship Id="rId15" Type="http://schemas.openxmlformats.org/officeDocument/2006/relationships/footer" Target="footer2.xml"/><Relationship Id="rId36" Type="http://schemas.openxmlformats.org/officeDocument/2006/relationships/image" Target="media/image18.png"/><Relationship Id="rId57" Type="http://schemas.openxmlformats.org/officeDocument/2006/relationships/image" Target="media/image38.png"/><Relationship Id="rId262" Type="http://schemas.openxmlformats.org/officeDocument/2006/relationships/package" Target="embeddings/Microsoft_Excel____40.xlsx"/><Relationship Id="rId283" Type="http://schemas.openxmlformats.org/officeDocument/2006/relationships/image" Target="media/image217.emf"/><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package" Target="embeddings/Microsoft_Excel____7.xlsx"/><Relationship Id="rId143" Type="http://schemas.openxmlformats.org/officeDocument/2006/relationships/image" Target="media/image110.emf"/><Relationship Id="rId164" Type="http://schemas.openxmlformats.org/officeDocument/2006/relationships/image" Target="media/image126.png"/><Relationship Id="rId185" Type="http://schemas.openxmlformats.org/officeDocument/2006/relationships/image" Target="media/image147.png"/><Relationship Id="rId9" Type="http://schemas.openxmlformats.org/officeDocument/2006/relationships/header" Target="header1.xml"/><Relationship Id="rId210" Type="http://schemas.openxmlformats.org/officeDocument/2006/relationships/image" Target="media/image171.png"/><Relationship Id="rId26" Type="http://schemas.openxmlformats.org/officeDocument/2006/relationships/image" Target="media/image9.png"/><Relationship Id="rId231" Type="http://schemas.openxmlformats.org/officeDocument/2006/relationships/image" Target="media/image188.png"/><Relationship Id="rId252" Type="http://schemas.openxmlformats.org/officeDocument/2006/relationships/package" Target="embeddings/Microsoft_Excel____35.xlsx"/><Relationship Id="rId273" Type="http://schemas.openxmlformats.org/officeDocument/2006/relationships/image" Target="media/image212.emf"/><Relationship Id="rId294" Type="http://schemas.openxmlformats.org/officeDocument/2006/relationships/image" Target="media/image222.emf"/><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05.emf"/><Relationship Id="rId154" Type="http://schemas.openxmlformats.org/officeDocument/2006/relationships/image" Target="media/image117.emf"/><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header" Target="header6.xml"/><Relationship Id="rId221" Type="http://schemas.openxmlformats.org/officeDocument/2006/relationships/image" Target="media/image180.png"/><Relationship Id="rId242" Type="http://schemas.openxmlformats.org/officeDocument/2006/relationships/package" Target="embeddings/Microsoft_Excel____30.xlsx"/><Relationship Id="rId263" Type="http://schemas.openxmlformats.org/officeDocument/2006/relationships/image" Target="media/image207.emf"/><Relationship Id="rId284" Type="http://schemas.openxmlformats.org/officeDocument/2006/relationships/package" Target="embeddings/Microsoft_Excel____51.xlsx"/><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0.emf"/><Relationship Id="rId144" Type="http://schemas.openxmlformats.org/officeDocument/2006/relationships/package" Target="embeddings/Microsoft_Excel____18.xlsx"/><Relationship Id="rId90" Type="http://schemas.openxmlformats.org/officeDocument/2006/relationships/image" Target="media/image70.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image" Target="media/image172.png"/><Relationship Id="rId232" Type="http://schemas.openxmlformats.org/officeDocument/2006/relationships/image" Target="media/image189.png"/><Relationship Id="rId253" Type="http://schemas.openxmlformats.org/officeDocument/2006/relationships/image" Target="media/image202.emf"/><Relationship Id="rId274" Type="http://schemas.openxmlformats.org/officeDocument/2006/relationships/package" Target="embeddings/Microsoft_Excel____46.xlsx"/><Relationship Id="rId295" Type="http://schemas.openxmlformats.org/officeDocument/2006/relationships/package" Target="embeddings/Microsoft_Excel____55.xlsx"/><Relationship Id="rId27" Type="http://schemas.openxmlformats.org/officeDocument/2006/relationships/image" Target="media/image10.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package" Target="embeddings/Microsoft_Excel____13.xlsx"/><Relationship Id="rId80" Type="http://schemas.openxmlformats.org/officeDocument/2006/relationships/image" Target="media/image60.png"/><Relationship Id="rId155" Type="http://schemas.openxmlformats.org/officeDocument/2006/relationships/package" Target="embeddings/Microsoft_Visio___22.vsdx"/><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image" Target="media/image181.png"/><Relationship Id="rId243" Type="http://schemas.openxmlformats.org/officeDocument/2006/relationships/image" Target="media/image197.emf"/><Relationship Id="rId264" Type="http://schemas.openxmlformats.org/officeDocument/2006/relationships/package" Target="embeddings/Microsoft_Excel____41.xlsx"/><Relationship Id="rId285" Type="http://schemas.openxmlformats.org/officeDocument/2006/relationships/image" Target="media/image2.png"/><Relationship Id="rId17" Type="http://schemas.openxmlformats.org/officeDocument/2006/relationships/image" Target="media/image3.emf"/><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3.png"/><Relationship Id="rId124" Type="http://schemas.openxmlformats.org/officeDocument/2006/relationships/package" Target="embeddings/Microsoft_Excel____8.xlsx"/><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11.emf"/><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3.emf"/><Relationship Id="rId233" Type="http://schemas.openxmlformats.org/officeDocument/2006/relationships/image" Target="media/image190.png"/><Relationship Id="rId254" Type="http://schemas.openxmlformats.org/officeDocument/2006/relationships/package" Target="embeddings/Microsoft_Excel____36.xlsx"/><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13.emf"/><Relationship Id="rId296" Type="http://schemas.openxmlformats.org/officeDocument/2006/relationships/header" Target="header7.xml"/><Relationship Id="rId300" Type="http://schemas.microsoft.com/office/2011/relationships/people" Target="people.xml"/><Relationship Id="rId60" Type="http://schemas.openxmlformats.org/officeDocument/2006/relationships/image" Target="media/image41.emf"/><Relationship Id="rId81" Type="http://schemas.openxmlformats.org/officeDocument/2006/relationships/image" Target="media/image61.png"/><Relationship Id="rId135" Type="http://schemas.openxmlformats.org/officeDocument/2006/relationships/image" Target="media/image106.emf"/><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60.png"/><Relationship Id="rId202" Type="http://schemas.openxmlformats.org/officeDocument/2006/relationships/image" Target="media/image164.png"/><Relationship Id="rId223" Type="http://schemas.openxmlformats.org/officeDocument/2006/relationships/image" Target="media/image182.png"/><Relationship Id="rId244" Type="http://schemas.openxmlformats.org/officeDocument/2006/relationships/package" Target="embeddings/Microsoft_Excel____31.xlsx"/><Relationship Id="rId18" Type="http://schemas.openxmlformats.org/officeDocument/2006/relationships/package" Target="embeddings/Microsoft_Visio___.vsdx"/><Relationship Id="rId39" Type="http://schemas.openxmlformats.org/officeDocument/2006/relationships/image" Target="media/image21.png"/><Relationship Id="rId265" Type="http://schemas.openxmlformats.org/officeDocument/2006/relationships/image" Target="media/image208.emf"/><Relationship Id="rId286" Type="http://schemas.openxmlformats.org/officeDocument/2006/relationships/image" Target="media/image218.emf"/><Relationship Id="rId50" Type="http://schemas.openxmlformats.org/officeDocument/2006/relationships/image" Target="media/image31.png"/><Relationship Id="rId104" Type="http://schemas.openxmlformats.org/officeDocument/2006/relationships/image" Target="media/image84.png"/><Relationship Id="rId125" Type="http://schemas.openxmlformats.org/officeDocument/2006/relationships/image" Target="media/image101.emf"/><Relationship Id="rId146" Type="http://schemas.openxmlformats.org/officeDocument/2006/relationships/package" Target="embeddings/Microsoft_Excel____19.xlsx"/><Relationship Id="rId167" Type="http://schemas.openxmlformats.org/officeDocument/2006/relationships/image" Target="media/image129.png"/><Relationship Id="rId188" Type="http://schemas.openxmlformats.org/officeDocument/2006/relationships/image" Target="media/image150.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package" Target="embeddings/Microsoft_Visio___24.vsdx"/><Relationship Id="rId234"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03.emf"/><Relationship Id="rId276" Type="http://schemas.openxmlformats.org/officeDocument/2006/relationships/package" Target="embeddings/Microsoft_Excel____47.xlsx"/><Relationship Id="rId297" Type="http://schemas.openxmlformats.org/officeDocument/2006/relationships/header" Target="header8.xml"/><Relationship Id="rId40" Type="http://schemas.openxmlformats.org/officeDocument/2006/relationships/image" Target="media/image22.png"/><Relationship Id="rId115" Type="http://schemas.openxmlformats.org/officeDocument/2006/relationships/image" Target="media/image94.png"/><Relationship Id="rId136" Type="http://schemas.openxmlformats.org/officeDocument/2006/relationships/package" Target="embeddings/Microsoft_Excel____14.xlsx"/><Relationship Id="rId157" Type="http://schemas.openxmlformats.org/officeDocument/2006/relationships/image" Target="media/image119.png"/><Relationship Id="rId178" Type="http://schemas.openxmlformats.org/officeDocument/2006/relationships/image" Target="media/image140.png"/><Relationship Id="rId301" Type="http://schemas.openxmlformats.org/officeDocument/2006/relationships/theme" Target="theme/theme1.xml"/><Relationship Id="rId61" Type="http://schemas.openxmlformats.org/officeDocument/2006/relationships/package" Target="embeddings/Microsoft_Visio___5.vsdx"/><Relationship Id="rId82" Type="http://schemas.openxmlformats.org/officeDocument/2006/relationships/image" Target="media/image62.png"/><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image" Target="media/image4.emf"/><Relationship Id="rId224" Type="http://schemas.openxmlformats.org/officeDocument/2006/relationships/image" Target="media/image183.emf"/><Relationship Id="rId245" Type="http://schemas.openxmlformats.org/officeDocument/2006/relationships/image" Target="media/image198.emf"/><Relationship Id="rId266" Type="http://schemas.openxmlformats.org/officeDocument/2006/relationships/package" Target="embeddings/Microsoft_Excel____42.xlsx"/><Relationship Id="rId287" Type="http://schemas.openxmlformats.org/officeDocument/2006/relationships/package" Target="embeddings/Microsoft_Word___.docx"/><Relationship Id="rId30" Type="http://schemas.openxmlformats.org/officeDocument/2006/relationships/image" Target="media/image13.png"/><Relationship Id="rId105" Type="http://schemas.openxmlformats.org/officeDocument/2006/relationships/image" Target="media/image85.png"/><Relationship Id="rId126" Type="http://schemas.openxmlformats.org/officeDocument/2006/relationships/package" Target="embeddings/Microsoft_Excel____9.xlsx"/><Relationship Id="rId147" Type="http://schemas.openxmlformats.org/officeDocument/2006/relationships/image" Target="media/image112.emf"/><Relationship Id="rId168" Type="http://schemas.openxmlformats.org/officeDocument/2006/relationships/image" Target="media/image130.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2.png"/><Relationship Id="rId256" Type="http://schemas.openxmlformats.org/officeDocument/2006/relationships/package" Target="embeddings/Microsoft_Excel____37.xlsx"/><Relationship Id="rId277" Type="http://schemas.openxmlformats.org/officeDocument/2006/relationships/image" Target="media/image214.emf"/><Relationship Id="rId298" Type="http://schemas.openxmlformats.org/officeDocument/2006/relationships/header" Target="header9.xml"/><Relationship Id="rId116" Type="http://schemas.openxmlformats.org/officeDocument/2006/relationships/image" Target="media/image95.png"/><Relationship Id="rId137" Type="http://schemas.openxmlformats.org/officeDocument/2006/relationships/image" Target="media/image107.emf"/><Relationship Id="rId158" Type="http://schemas.openxmlformats.org/officeDocument/2006/relationships/image" Target="media/image120.png"/><Relationship Id="rId20" Type="http://schemas.openxmlformats.org/officeDocument/2006/relationships/package" Target="embeddings/Microsoft_Visio___1.vsdx"/><Relationship Id="rId41" Type="http://schemas.openxmlformats.org/officeDocument/2006/relationships/image" Target="media/image23.emf"/><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41.png"/><Relationship Id="rId190" Type="http://schemas.openxmlformats.org/officeDocument/2006/relationships/image" Target="media/image152.png"/><Relationship Id="rId204" Type="http://schemas.openxmlformats.org/officeDocument/2006/relationships/image" Target="media/image166.png"/><Relationship Id="rId225" Type="http://schemas.openxmlformats.org/officeDocument/2006/relationships/package" Target="embeddings/Microsoft_Visio___26.vsdx"/><Relationship Id="rId246" Type="http://schemas.openxmlformats.org/officeDocument/2006/relationships/package" Target="embeddings/Microsoft_Excel____32.xlsx"/><Relationship Id="rId267" Type="http://schemas.openxmlformats.org/officeDocument/2006/relationships/image" Target="media/image209.emf"/><Relationship Id="rId288" Type="http://schemas.openxmlformats.org/officeDocument/2006/relationships/image" Target="media/image219.emf"/><Relationship Id="rId106" Type="http://schemas.openxmlformats.org/officeDocument/2006/relationships/image" Target="media/image86.emf"/><Relationship Id="rId127" Type="http://schemas.openxmlformats.org/officeDocument/2006/relationships/image" Target="media/image102.emf"/><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package" Target="embeddings/Microsoft_Excel____20.xlsx"/><Relationship Id="rId169" Type="http://schemas.openxmlformats.org/officeDocument/2006/relationships/image" Target="media/image131.png"/><Relationship Id="rId4" Type="http://schemas.openxmlformats.org/officeDocument/2006/relationships/settings" Target="settings.xml"/><Relationship Id="rId180" Type="http://schemas.openxmlformats.org/officeDocument/2006/relationships/image" Target="media/image142.png"/><Relationship Id="rId215" Type="http://schemas.openxmlformats.org/officeDocument/2006/relationships/image" Target="media/image175.png"/><Relationship Id="rId236" Type="http://schemas.openxmlformats.org/officeDocument/2006/relationships/image" Target="media/image193.png"/><Relationship Id="rId257" Type="http://schemas.openxmlformats.org/officeDocument/2006/relationships/image" Target="media/image204.emf"/><Relationship Id="rId278" Type="http://schemas.openxmlformats.org/officeDocument/2006/relationships/package" Target="embeddings/Microsoft_Excel____48.xlsx"/><Relationship Id="rId42" Type="http://schemas.openxmlformats.org/officeDocument/2006/relationships/package" Target="embeddings/Microsoft_Visio___4.vsdx"/><Relationship Id="rId84" Type="http://schemas.openxmlformats.org/officeDocument/2006/relationships/image" Target="media/image64.png"/><Relationship Id="rId138" Type="http://schemas.openxmlformats.org/officeDocument/2006/relationships/package" Target="embeddings/Microsoft_Excel____15.xlsx"/><Relationship Id="rId191" Type="http://schemas.openxmlformats.org/officeDocument/2006/relationships/image" Target="media/image153.png"/><Relationship Id="rId205" Type="http://schemas.openxmlformats.org/officeDocument/2006/relationships/image" Target="media/image167.emf"/><Relationship Id="rId247" Type="http://schemas.openxmlformats.org/officeDocument/2006/relationships/image" Target="media/image199.emf"/><Relationship Id="rId107" Type="http://schemas.openxmlformats.org/officeDocument/2006/relationships/package" Target="embeddings/Microsoft_Visio___6.vsdx"/><Relationship Id="rId289" Type="http://schemas.openxmlformats.org/officeDocument/2006/relationships/package" Target="embeddings/Microsoft_Excel____52.xlsx"/><Relationship Id="rId11" Type="http://schemas.openxmlformats.org/officeDocument/2006/relationships/footer" Target="footer1.xml"/><Relationship Id="rId53" Type="http://schemas.openxmlformats.org/officeDocument/2006/relationships/image" Target="media/image34.png"/><Relationship Id="rId149" Type="http://schemas.openxmlformats.org/officeDocument/2006/relationships/image" Target="media/image113.emf"/><Relationship Id="rId95" Type="http://schemas.openxmlformats.org/officeDocument/2006/relationships/image" Target="media/image75.png"/><Relationship Id="rId160" Type="http://schemas.openxmlformats.org/officeDocument/2006/relationships/image" Target="media/image122.png"/><Relationship Id="rId216" Type="http://schemas.openxmlformats.org/officeDocument/2006/relationships/image" Target="media/image176.png"/><Relationship Id="rId258" Type="http://schemas.openxmlformats.org/officeDocument/2006/relationships/package" Target="embeddings/Microsoft_Excel____38.xlsx"/><Relationship Id="rId22" Type="http://schemas.openxmlformats.org/officeDocument/2006/relationships/package" Target="embeddings/Microsoft_Visio___2.vsdx"/><Relationship Id="rId64" Type="http://schemas.openxmlformats.org/officeDocument/2006/relationships/image" Target="media/image44.png"/><Relationship Id="rId118" Type="http://schemas.openxmlformats.org/officeDocument/2006/relationships/image" Target="media/image97.png"/><Relationship Id="rId171" Type="http://schemas.openxmlformats.org/officeDocument/2006/relationships/image" Target="media/image133.png"/><Relationship Id="rId227" Type="http://schemas.openxmlformats.org/officeDocument/2006/relationships/image" Target="media/image185.png"/><Relationship Id="rId269" Type="http://schemas.openxmlformats.org/officeDocument/2006/relationships/image" Target="media/image210.emf"/><Relationship Id="rId33" Type="http://schemas.openxmlformats.org/officeDocument/2006/relationships/image" Target="media/image16.png"/><Relationship Id="rId129" Type="http://schemas.openxmlformats.org/officeDocument/2006/relationships/image" Target="media/image103.emf"/><Relationship Id="rId280" Type="http://schemas.openxmlformats.org/officeDocument/2006/relationships/package" Target="embeddings/Microsoft_Excel____49.xlsx"/><Relationship Id="rId75" Type="http://schemas.openxmlformats.org/officeDocument/2006/relationships/image" Target="media/image55.png"/><Relationship Id="rId140" Type="http://schemas.openxmlformats.org/officeDocument/2006/relationships/package" Target="embeddings/Microsoft_Excel____16.xlsx"/><Relationship Id="rId182" Type="http://schemas.openxmlformats.org/officeDocument/2006/relationships/image" Target="media/image144.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8038D-F34D-40EE-8FB1-500FCF788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3027</TotalTime>
  <Pages>244</Pages>
  <Words>35738</Words>
  <Characters>203710</Characters>
  <Application>Microsoft Office Word</Application>
  <DocSecurity>0</DocSecurity>
  <Lines>1697</Lines>
  <Paragraphs>477</Paragraphs>
  <ScaleCrop>false</ScaleCrop>
  <HeadingPairs>
    <vt:vector size="2" baseType="variant">
      <vt:variant>
        <vt:lpstr>Title</vt:lpstr>
      </vt:variant>
      <vt:variant>
        <vt:i4>1</vt:i4>
      </vt:variant>
    </vt:vector>
  </HeadingPairs>
  <TitlesOfParts>
    <vt:vector size="1" baseType="lpstr">
      <vt:lpstr>BOCNY TF REQ</vt:lpstr>
    </vt:vector>
  </TitlesOfParts>
  <Company>IBM Corporation</Company>
  <LinksUpToDate>false</LinksUpToDate>
  <CharactersWithSpaces>238971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BOCNY TF REQ</dc:title>
  <dc:subject/>
  <dc:creator>Pan Li Yan</dc:creator>
  <cp:keywords/>
  <dc:description/>
  <cp:lastModifiedBy>raye</cp:lastModifiedBy>
  <cp:revision>304</cp:revision>
  <cp:lastPrinted>2018-05-07T20:42:00Z</cp:lastPrinted>
  <dcterms:created xsi:type="dcterms:W3CDTF">2018-07-24T23:59:00Z</dcterms:created>
  <dcterms:modified xsi:type="dcterms:W3CDTF">2018-08-10T13:06:00Z</dcterms:modified>
</cp:coreProperties>
</file>